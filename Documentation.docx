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5436E" w14:textId="4420A204" w:rsidR="002716FD" w:rsidRPr="002716FD" w:rsidRDefault="002716FD" w:rsidP="002716FD">
      <w:pPr>
        <w:rPr>
          <w:rFonts w:ascii="Arial" w:hAnsi="Arial" w:cs="Arial"/>
          <w:sz w:val="30"/>
          <w:lang w:val="el-GR"/>
        </w:rPr>
      </w:pPr>
      <w:r>
        <w:rPr>
          <w:rFonts w:ascii="Arial" w:hAnsi="Arial"/>
          <w:noProof/>
          <w:sz w:val="18"/>
          <w:rPrChange w:id="0" w:author="Στάθης Καπ" w:date="2023-02-01T06:01:00Z">
            <w:rPr>
              <w:rFonts w:ascii="Arial" w:hAnsi="Arial" w:cs="Arial"/>
              <w:noProof/>
              <w:sz w:val="18"/>
              <w:szCs w:val="16"/>
              <w:lang w:val="el-GR" w:eastAsia="el-GR"/>
            </w:rPr>
          </w:rPrChange>
        </w:rPr>
        <w:drawing>
          <wp:inline distT="0" distB="0" distL="0" distR="0" wp14:anchorId="3A6FDE70" wp14:editId="32AC41E0">
            <wp:extent cx="810895" cy="86233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78" t="-73" r="-78" b="-73"/>
                    <a:stretch>
                      <a:fillRect/>
                    </a:stretch>
                  </pic:blipFill>
                  <pic:spPr bwMode="auto">
                    <a:xfrm>
                      <a:off x="0" y="0"/>
                      <a:ext cx="810895" cy="862330"/>
                    </a:xfrm>
                    <a:prstGeom prst="rect">
                      <a:avLst/>
                    </a:prstGeom>
                    <a:solidFill>
                      <a:srgbClr val="FFFFFF"/>
                    </a:solidFill>
                    <a:ln>
                      <a:noFill/>
                    </a:ln>
                  </pic:spPr>
                </pic:pic>
              </a:graphicData>
            </a:graphic>
          </wp:inline>
        </w:drawing>
      </w:r>
      <w:r>
        <w:rPr>
          <w:noProof/>
          <w:rPrChange w:id="1" w:author="Στάθης Καπ" w:date="2023-02-01T06:01:00Z">
            <w:rPr>
              <w:noProof/>
              <w:lang w:val="el-GR" w:eastAsia="el-GR"/>
            </w:rPr>
          </w:rPrChange>
        </w:rPr>
        <mc:AlternateContent>
          <mc:Choice Requires="wps">
            <w:drawing>
              <wp:anchor distT="0" distB="0" distL="114300" distR="114300" simplePos="0" relativeHeight="251659264" behindDoc="0" locked="0" layoutInCell="1" allowOverlap="1" wp14:anchorId="72D3B68E" wp14:editId="2C2FE2E8">
                <wp:simplePos x="0" y="0"/>
                <wp:positionH relativeFrom="column">
                  <wp:posOffset>4942205</wp:posOffset>
                </wp:positionH>
                <wp:positionV relativeFrom="page">
                  <wp:posOffset>800735</wp:posOffset>
                </wp:positionV>
                <wp:extent cx="0" cy="1264285"/>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4285"/>
                        </a:xfrm>
                        <a:prstGeom prst="line">
                          <a:avLst/>
                        </a:prstGeom>
                        <a:noFill/>
                        <a:ln w="381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47E474" id="Straight Connector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389.15pt,63.05pt" to="389.15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" strokeweight="1.06mm">
                <v:stroke joinstyle="miter" endcap="square"/>
                <w10:wrap anchory="page"/>
              </v:line>
            </w:pict>
          </mc:Fallback>
        </mc:AlternateContent>
      </w:r>
      <w:r>
        <w:rPr>
          <w:noProof/>
          <w:rPrChange w:id="2" w:author="Στάθης Καπ" w:date="2023-02-01T06:01:00Z">
            <w:rPr>
              <w:noProof/>
              <w:lang w:val="el-GR" w:eastAsia="el-GR"/>
            </w:rPr>
          </w:rPrChange>
        </w:rPr>
        <mc:AlternateContent>
          <mc:Choice Requires="wps">
            <w:drawing>
              <wp:anchor distT="0" distB="0" distL="114300" distR="114300" simplePos="0" relativeHeight="251660288" behindDoc="0" locked="0" layoutInCell="1" allowOverlap="1" wp14:anchorId="3F0F603E" wp14:editId="43543A75">
                <wp:simplePos x="0" y="0"/>
                <wp:positionH relativeFrom="column">
                  <wp:posOffset>5094605</wp:posOffset>
                </wp:positionH>
                <wp:positionV relativeFrom="page">
                  <wp:posOffset>800735</wp:posOffset>
                </wp:positionV>
                <wp:extent cx="0" cy="689610"/>
                <wp:effectExtent l="0" t="0" r="0" b="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9610"/>
                        </a:xfrm>
                        <a:prstGeom prst="line">
                          <a:avLst/>
                        </a:prstGeom>
                        <a:noFill/>
                        <a:ln w="255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6EEEBD" id="Straight Connector 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01.15pt,63.05pt" to="401.1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" strokeweight=".71mm">
                <v:stroke joinstyle="miter" endcap="square"/>
                <w10:wrap anchory="page"/>
              </v:line>
            </w:pict>
          </mc:Fallback>
        </mc:AlternateContent>
      </w:r>
      <w:r>
        <w:rPr>
          <w:noProof/>
          <w:rPrChange w:id="3" w:author="Στάθης Καπ" w:date="2023-02-01T06:01:00Z">
            <w:rPr>
              <w:noProof/>
              <w:lang w:val="el-GR" w:eastAsia="el-GR"/>
            </w:rPr>
          </w:rPrChange>
        </w:rPr>
        <mc:AlternateContent>
          <mc:Choice Requires="wps">
            <w:drawing>
              <wp:anchor distT="0" distB="0" distL="114300" distR="114300" simplePos="0" relativeHeight="251661312" behindDoc="0" locked="0" layoutInCell="1" allowOverlap="1" wp14:anchorId="4BEC11B3" wp14:editId="74D3EA9B">
                <wp:simplePos x="0" y="0"/>
                <wp:positionH relativeFrom="column">
                  <wp:posOffset>5247005</wp:posOffset>
                </wp:positionH>
                <wp:positionV relativeFrom="page">
                  <wp:posOffset>800735</wp:posOffset>
                </wp:positionV>
                <wp:extent cx="0" cy="344805"/>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4805"/>
                        </a:xfrm>
                        <a:prstGeom prst="line">
                          <a:avLst/>
                        </a:prstGeom>
                        <a:noFill/>
                        <a:ln w="1260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F3A55E"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13.15pt,63.05pt" to="413.15pt,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" strokeweight=".35mm">
                <v:stroke joinstyle="miter" endcap="square"/>
                <w10:wrap anchory="page"/>
              </v:line>
            </w:pict>
          </mc:Fallback>
        </mc:AlternateContent>
      </w:r>
      <w:r w:rsidRPr="002716FD">
        <w:rPr>
          <w:lang w:val="el-GR"/>
        </w:rPr>
        <w:cr/>
      </w:r>
      <w:r w:rsidRPr="00D17D06">
        <w:rPr>
          <w:lang w:val="el-GR"/>
        </w:rPr>
        <w:t xml:space="preserve"> </w:t>
      </w:r>
    </w:p>
    <w:p w14:paraId="1FBB0975" w14:textId="77777777" w:rsidR="002716FD" w:rsidRPr="002716FD" w:rsidRDefault="002716FD" w:rsidP="002716FD">
      <w:pPr>
        <w:jc w:val="center"/>
        <w:rPr>
          <w:lang w:val="el-GR"/>
        </w:rPr>
      </w:pPr>
      <w:r w:rsidRPr="002716FD">
        <w:rPr>
          <w:rFonts w:ascii="Arial" w:hAnsi="Arial" w:cs="Arial"/>
          <w:sz w:val="30"/>
          <w:lang w:val="el-GR"/>
        </w:rPr>
        <w:t>Πανεπιστήμιο Πειραιώς – Τμήμα Πληροφορικής</w:t>
      </w:r>
    </w:p>
    <w:p w14:paraId="65669043" w14:textId="77777777" w:rsidR="002716FD" w:rsidRPr="002716FD" w:rsidRDefault="002716FD" w:rsidP="002716FD">
      <w:pPr>
        <w:jc w:val="center"/>
        <w:rPr>
          <w:lang w:val="el-GR"/>
        </w:rPr>
      </w:pPr>
      <w:r w:rsidRPr="002716FD">
        <w:rPr>
          <w:rFonts w:ascii="Arial" w:hAnsi="Arial" w:cs="Arial"/>
          <w:lang w:val="el-GR"/>
        </w:rPr>
        <w:t>Πρόγραμμα Μεταπτυχιακών Σπουδών</w:t>
      </w:r>
    </w:p>
    <w:p w14:paraId="2AB95479" w14:textId="31EF6AFF" w:rsidR="002716FD" w:rsidRPr="002716FD" w:rsidRDefault="002716FD" w:rsidP="002716FD">
      <w:pPr>
        <w:jc w:val="center"/>
        <w:rPr>
          <w:lang w:val="el-GR"/>
        </w:rPr>
      </w:pPr>
      <w:r w:rsidRPr="002716FD">
        <w:rPr>
          <w:rFonts w:ascii="Arial" w:hAnsi="Arial" w:cs="Arial"/>
          <w:lang w:val="el-GR"/>
        </w:rPr>
        <w:t>«</w:t>
      </w:r>
      <w:r w:rsidR="000E5264">
        <w:rPr>
          <w:rFonts w:ascii="Arial" w:eastAsia="Times New Roman" w:hAnsi="Arial" w:cs="Arial"/>
          <w:sz w:val="24"/>
          <w:szCs w:val="24"/>
          <w:lang w:val="el-GR"/>
        </w:rPr>
        <w:t>Προηγμένα Συστήματα Πληροφορικής</w:t>
      </w:r>
      <w:r>
        <w:rPr>
          <w:rFonts w:ascii="Arial" w:eastAsia="Times New Roman" w:hAnsi="Arial" w:cs="Arial"/>
          <w:sz w:val="24"/>
          <w:szCs w:val="24"/>
          <w:lang w:val="el-GR"/>
        </w:rPr>
        <w:t xml:space="preserve">, </w:t>
      </w:r>
      <w:r w:rsidR="000E5264">
        <w:rPr>
          <w:rFonts w:ascii="Arial" w:eastAsia="Times New Roman" w:hAnsi="Arial" w:cs="Arial"/>
          <w:sz w:val="24"/>
          <w:szCs w:val="24"/>
          <w:lang w:val="el-GR"/>
        </w:rPr>
        <w:t>Προηγμένες Τεχνολογίες Ανάπτυξης Λογισμικού</w:t>
      </w:r>
      <w:r w:rsidRPr="002716FD">
        <w:rPr>
          <w:rFonts w:ascii="Arial" w:hAnsi="Arial" w:cs="Arial"/>
          <w:lang w:val="el-GR"/>
        </w:rPr>
        <w:t>»</w:t>
      </w:r>
    </w:p>
    <w:p w14:paraId="22EA82A5" w14:textId="77777777" w:rsidR="002716FD" w:rsidRPr="002716FD" w:rsidRDefault="002716FD" w:rsidP="002716FD">
      <w:pPr>
        <w:jc w:val="center"/>
        <w:rPr>
          <w:rFonts w:ascii="Arial" w:hAnsi="Arial" w:cs="Arial"/>
          <w:lang w:val="el-GR"/>
        </w:rPr>
      </w:pPr>
    </w:p>
    <w:p w14:paraId="19A2C1DF" w14:textId="77777777" w:rsidR="002716FD" w:rsidRPr="002716FD" w:rsidRDefault="002716FD" w:rsidP="002716FD">
      <w:pPr>
        <w:jc w:val="center"/>
        <w:rPr>
          <w:rFonts w:ascii="Arial" w:hAnsi="Arial" w:cs="Arial"/>
          <w:lang w:val="el-GR"/>
        </w:rPr>
      </w:pPr>
    </w:p>
    <w:p w14:paraId="13F437E5" w14:textId="77777777" w:rsidR="002716FD" w:rsidRPr="002716FD" w:rsidRDefault="002716FD" w:rsidP="002716FD">
      <w:pPr>
        <w:jc w:val="center"/>
        <w:rPr>
          <w:rFonts w:ascii="Arial" w:hAnsi="Arial" w:cs="Arial"/>
          <w:lang w:val="el-GR"/>
        </w:rPr>
      </w:pPr>
    </w:p>
    <w:p w14:paraId="1B11024B" w14:textId="77777777" w:rsidR="002716FD" w:rsidRPr="002716FD" w:rsidRDefault="002716FD" w:rsidP="002716FD">
      <w:pPr>
        <w:jc w:val="center"/>
        <w:rPr>
          <w:rFonts w:ascii="Arial" w:hAnsi="Arial" w:cs="Arial"/>
          <w:lang w:val="el-GR"/>
        </w:rPr>
      </w:pPr>
    </w:p>
    <w:p w14:paraId="7F0F6009" w14:textId="77777777" w:rsidR="002716FD" w:rsidRPr="002716FD" w:rsidRDefault="002716FD" w:rsidP="00DA1644">
      <w:pPr>
        <w:rPr>
          <w:rFonts w:ascii="Arial" w:hAnsi="Arial" w:cs="Arial"/>
          <w:lang w:val="el-GR"/>
        </w:rPr>
      </w:pPr>
    </w:p>
    <w:p w14:paraId="0BE4355B" w14:textId="58F322A2" w:rsidR="002716FD" w:rsidRPr="00B43FBF" w:rsidRDefault="00224674" w:rsidP="002716FD">
      <w:pPr>
        <w:jc w:val="center"/>
        <w:rPr>
          <w:lang w:val="el-GR"/>
        </w:rPr>
      </w:pPr>
      <w:r>
        <w:rPr>
          <w:rFonts w:ascii="Arial" w:hAnsi="Arial" w:cs="Arial"/>
          <w:b/>
          <w:lang w:val="el-GR"/>
        </w:rPr>
        <w:t>Μεταπτυχιακή</w:t>
      </w:r>
      <w:r w:rsidR="002716FD">
        <w:rPr>
          <w:rFonts w:ascii="Arial" w:hAnsi="Arial" w:cs="Arial"/>
          <w:b/>
        </w:rPr>
        <w:t xml:space="preserve"> </w:t>
      </w:r>
      <w:r w:rsidR="00B43FBF">
        <w:rPr>
          <w:rFonts w:ascii="Arial" w:hAnsi="Arial" w:cs="Arial"/>
          <w:b/>
          <w:lang w:val="el-GR"/>
        </w:rPr>
        <w:t>Διατριβή</w:t>
      </w:r>
    </w:p>
    <w:p w14:paraId="4CDF8FBE" w14:textId="77777777" w:rsidR="002716FD" w:rsidRDefault="002716FD" w:rsidP="002716FD">
      <w:pPr>
        <w:jc w:val="center"/>
        <w:rPr>
          <w:rFonts w:ascii="Arial Black" w:hAnsi="Arial Black" w:cs="Arial Black"/>
          <w:b/>
        </w:rPr>
      </w:pPr>
    </w:p>
    <w:tbl>
      <w:tblPr>
        <w:tblW w:w="0" w:type="auto"/>
        <w:jc w:val="center"/>
        <w:tblLayout w:type="fixed"/>
        <w:tblLook w:val="0000" w:firstRow="0" w:lastRow="0" w:firstColumn="0" w:lastColumn="0" w:noHBand="0" w:noVBand="0"/>
      </w:tblPr>
      <w:tblGrid>
        <w:gridCol w:w="2575"/>
        <w:gridCol w:w="5963"/>
      </w:tblGrid>
      <w:tr w:rsidR="002716FD" w:rsidRPr="009C5CD2" w14:paraId="7FD8A42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79A41E4" w14:textId="71CEB6F7" w:rsidR="002716FD" w:rsidRPr="002C2BA7" w:rsidRDefault="002716FD" w:rsidP="000E5264">
            <w:pPr>
              <w:spacing w:after="0"/>
              <w:jc w:val="both"/>
              <w:rPr>
                <w:lang w:val="el-GR"/>
              </w:rPr>
            </w:pPr>
            <w:r>
              <w:rPr>
                <w:rFonts w:ascii="Arial" w:eastAsia="Arial" w:hAnsi="Arial" w:cs="Arial"/>
                <w:sz w:val="18"/>
                <w:szCs w:val="16"/>
              </w:rPr>
              <w:t xml:space="preserve"> </w:t>
            </w:r>
            <w:r>
              <w:rPr>
                <w:rFonts w:ascii="Arial" w:hAnsi="Arial" w:cs="Arial"/>
                <w:sz w:val="18"/>
                <w:szCs w:val="16"/>
              </w:rPr>
              <w:t xml:space="preserve">Τίτλος </w:t>
            </w:r>
            <w:r w:rsidR="002C2BA7">
              <w:rPr>
                <w:rFonts w:ascii="Arial" w:hAnsi="Arial" w:cs="Arial"/>
                <w:sz w:val="18"/>
                <w:szCs w:val="16"/>
                <w:lang w:val="el-GR"/>
              </w:rPr>
              <w:t>Διατριβής</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3DEA7D0" w14:textId="76258636" w:rsidR="002716FD" w:rsidRPr="00284CED" w:rsidRDefault="00284CED" w:rsidP="000E5264">
            <w:pPr>
              <w:spacing w:after="0"/>
              <w:rPr>
                <w:lang w:val="el-GR"/>
              </w:rPr>
            </w:pPr>
            <w:r>
              <w:rPr>
                <w:rFonts w:ascii="Arial Black" w:hAnsi="Arial Black" w:cs="Arial"/>
                <w:sz w:val="18"/>
                <w:lang w:val="el-GR"/>
              </w:rPr>
              <w:t>Διαχωρισμένη Τοπική Αναζήτηση για το Πρόβλημα Ομαδικού Προσανατολισμού με Χρονικά Παράθυρα</w:t>
            </w:r>
          </w:p>
        </w:tc>
      </w:tr>
      <w:tr w:rsidR="002716FD" w14:paraId="3E89F46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51FA62C" w14:textId="569394E2" w:rsidR="002716FD" w:rsidRDefault="00AA4E5A" w:rsidP="000E5264">
            <w:pPr>
              <w:spacing w:after="0"/>
              <w:jc w:val="both"/>
            </w:pPr>
            <w:r>
              <w:rPr>
                <w:rFonts w:ascii="Arial" w:hAnsi="Arial" w:cs="Arial"/>
                <w:sz w:val="18"/>
                <w:szCs w:val="16"/>
                <w:lang w:val="el-GR"/>
              </w:rPr>
              <w:t>Ονοματεπώνυμο</w:t>
            </w:r>
            <w:r w:rsidR="002716FD">
              <w:rPr>
                <w:rFonts w:ascii="Arial" w:hAnsi="Arial" w:cs="Arial"/>
                <w:sz w:val="18"/>
                <w:szCs w:val="16"/>
              </w:rPr>
              <w:t xml:space="preserve"> Φοιτητή</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1A36ACA5" w14:textId="069A4A3D" w:rsidR="002716FD" w:rsidRPr="00284CED" w:rsidRDefault="00284CED" w:rsidP="000E5264">
            <w:pPr>
              <w:spacing w:after="0"/>
              <w:rPr>
                <w:lang w:val="el-GR"/>
              </w:rPr>
            </w:pPr>
            <w:r>
              <w:rPr>
                <w:rFonts w:ascii="Arial Black" w:hAnsi="Arial Black" w:cs="Arial"/>
                <w:sz w:val="18"/>
                <w:lang w:val="el-GR"/>
              </w:rPr>
              <w:t>Ευστάθιος Καψιώτης</w:t>
            </w:r>
          </w:p>
        </w:tc>
      </w:tr>
      <w:tr w:rsidR="002716FD" w14:paraId="193D7080"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4D730C88" w14:textId="16A83611" w:rsidR="002716FD" w:rsidRPr="00B4489A" w:rsidRDefault="00B4489A" w:rsidP="000E5264">
            <w:pPr>
              <w:spacing w:after="0"/>
              <w:jc w:val="both"/>
              <w:rPr>
                <w:lang w:val="el-GR"/>
              </w:rPr>
            </w:pPr>
            <w:r>
              <w:rPr>
                <w:rFonts w:ascii="Arial" w:hAnsi="Arial" w:cs="Arial"/>
                <w:sz w:val="18"/>
                <w:szCs w:val="16"/>
                <w:lang w:val="el-GR"/>
              </w:rPr>
              <w:t>Πατρώνυμο</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51B49ED0" w14:textId="750E61C3" w:rsidR="002716FD" w:rsidRPr="00284CED" w:rsidRDefault="00284CED" w:rsidP="000E5264">
            <w:pPr>
              <w:spacing w:after="0"/>
              <w:rPr>
                <w:lang w:val="el-GR"/>
              </w:rPr>
            </w:pPr>
            <w:r>
              <w:rPr>
                <w:rFonts w:ascii="Arial Black" w:hAnsi="Arial Black" w:cs="Arial"/>
                <w:sz w:val="18"/>
                <w:lang w:val="el-GR"/>
              </w:rPr>
              <w:t>Ηλίας</w:t>
            </w:r>
          </w:p>
        </w:tc>
      </w:tr>
      <w:tr w:rsidR="002716FD" w14:paraId="0A731A67"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6511974B" w14:textId="23D1D9D2" w:rsidR="002716FD" w:rsidRPr="00F80D1D" w:rsidRDefault="00B367BE" w:rsidP="000E5264">
            <w:pPr>
              <w:spacing w:after="0"/>
              <w:jc w:val="both"/>
              <w:rPr>
                <w:lang w:val="el-GR"/>
              </w:rPr>
            </w:pPr>
            <w:r>
              <w:rPr>
                <w:rFonts w:ascii="Arial" w:hAnsi="Arial" w:cs="Arial"/>
                <w:sz w:val="18"/>
                <w:szCs w:val="16"/>
                <w:lang w:val="el-GR"/>
              </w:rPr>
              <w:t>Αριθμός</w:t>
            </w:r>
            <w:r w:rsidR="002716FD">
              <w:rPr>
                <w:rFonts w:ascii="Arial" w:hAnsi="Arial" w:cs="Arial"/>
                <w:sz w:val="18"/>
                <w:szCs w:val="16"/>
              </w:rPr>
              <w:t xml:space="preserve"> </w:t>
            </w:r>
            <w:r w:rsidR="00F80D1D">
              <w:rPr>
                <w:rFonts w:ascii="Arial" w:hAnsi="Arial" w:cs="Arial"/>
                <w:sz w:val="18"/>
                <w:szCs w:val="16"/>
                <w:lang w:val="el-GR"/>
              </w:rPr>
              <w:t>Μητρώου</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6EE60C4F" w14:textId="2185C166" w:rsidR="002716FD" w:rsidRPr="00284CED" w:rsidRDefault="00284CED" w:rsidP="000E5264">
            <w:pPr>
              <w:spacing w:after="0"/>
              <w:rPr>
                <w:lang w:val="el-GR"/>
              </w:rPr>
            </w:pPr>
            <w:r>
              <w:rPr>
                <w:rFonts w:ascii="Arial Black" w:hAnsi="Arial Black" w:cs="Arial"/>
                <w:sz w:val="18"/>
                <w:lang w:val="el-GR"/>
              </w:rPr>
              <w:t>ΜΠΣΠ17030</w:t>
            </w:r>
          </w:p>
        </w:tc>
      </w:tr>
      <w:tr w:rsidR="002716FD" w14:paraId="1C1C3FF6"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7CC8A3E0" w14:textId="14140A99" w:rsidR="002716FD" w:rsidRPr="00846162" w:rsidRDefault="00846162" w:rsidP="000E5264">
            <w:pPr>
              <w:spacing w:after="0"/>
              <w:jc w:val="both"/>
              <w:rPr>
                <w:lang w:val="el-GR"/>
              </w:rPr>
            </w:pPr>
            <w:r>
              <w:rPr>
                <w:rFonts w:ascii="Arial" w:hAnsi="Arial" w:cs="Arial"/>
                <w:sz w:val="18"/>
                <w:szCs w:val="16"/>
                <w:lang w:val="el-GR"/>
              </w:rPr>
              <w:t>Επιβλέπων</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843CD00" w14:textId="040C50BF" w:rsidR="002716FD" w:rsidRPr="00572204" w:rsidRDefault="00284CED" w:rsidP="000E5264">
            <w:pPr>
              <w:spacing w:after="0"/>
              <w:rPr>
                <w:lang w:val="el-GR"/>
              </w:rPr>
            </w:pPr>
            <w:r>
              <w:rPr>
                <w:rFonts w:ascii="Arial Black" w:hAnsi="Arial Black" w:cs="Arial"/>
                <w:sz w:val="18"/>
                <w:lang w:val="el-GR"/>
              </w:rPr>
              <w:t>Χαράλαμπος Κωνσταντόπουλος</w:t>
            </w:r>
            <w:r w:rsidR="002716FD">
              <w:rPr>
                <w:rFonts w:ascii="Arial Black" w:hAnsi="Arial Black" w:cs="Arial"/>
                <w:sz w:val="18"/>
              </w:rPr>
              <w:t xml:space="preserve">, </w:t>
            </w:r>
            <w:r w:rsidR="00572204">
              <w:rPr>
                <w:rFonts w:ascii="Arial Black" w:hAnsi="Arial Black" w:cs="Arial"/>
                <w:sz w:val="18"/>
                <w:lang w:val="el-GR"/>
              </w:rPr>
              <w:t>Βαθμίδα</w:t>
            </w:r>
          </w:p>
        </w:tc>
      </w:tr>
    </w:tbl>
    <w:p w14:paraId="02CE745F" w14:textId="77777777" w:rsidR="002716FD" w:rsidRDefault="002716FD" w:rsidP="002716FD">
      <w:pPr>
        <w:jc w:val="center"/>
        <w:rPr>
          <w:rFonts w:ascii="Arial Black" w:hAnsi="Arial Black" w:cs="Arial Black"/>
        </w:rPr>
      </w:pPr>
    </w:p>
    <w:p w14:paraId="4553163C" w14:textId="77777777" w:rsidR="002716FD" w:rsidRDefault="002716FD" w:rsidP="002716FD">
      <w:pPr>
        <w:jc w:val="center"/>
        <w:rPr>
          <w:rFonts w:ascii="Arial Black" w:hAnsi="Arial Black" w:cs="Arial Black"/>
        </w:rPr>
      </w:pPr>
    </w:p>
    <w:p w14:paraId="1F88DEB5" w14:textId="77777777" w:rsidR="002716FD" w:rsidRDefault="002716FD" w:rsidP="002716FD">
      <w:pPr>
        <w:jc w:val="center"/>
        <w:rPr>
          <w:rFonts w:ascii="Arial Black" w:hAnsi="Arial Black" w:cs="Arial Black"/>
        </w:rPr>
      </w:pPr>
    </w:p>
    <w:p w14:paraId="60D4873D" w14:textId="77777777" w:rsidR="002716FD" w:rsidRDefault="002716FD" w:rsidP="002716FD">
      <w:pPr>
        <w:jc w:val="center"/>
        <w:rPr>
          <w:rFonts w:ascii="Arial Black" w:hAnsi="Arial Black" w:cs="Arial Black"/>
        </w:rPr>
      </w:pPr>
    </w:p>
    <w:p w14:paraId="545525EC" w14:textId="77777777" w:rsidR="002716FD" w:rsidRDefault="002716FD" w:rsidP="002716FD">
      <w:pPr>
        <w:jc w:val="center"/>
        <w:rPr>
          <w:rFonts w:ascii="Arial Black" w:hAnsi="Arial Black" w:cs="Arial Black"/>
        </w:rPr>
      </w:pPr>
    </w:p>
    <w:p w14:paraId="619CA4C0" w14:textId="77777777" w:rsidR="002716FD" w:rsidRDefault="002716FD" w:rsidP="002716FD">
      <w:pPr>
        <w:jc w:val="center"/>
        <w:rPr>
          <w:rFonts w:ascii="Arial Black" w:hAnsi="Arial Black" w:cs="Arial Black"/>
        </w:rPr>
      </w:pPr>
    </w:p>
    <w:p w14:paraId="516947AB" w14:textId="77777777" w:rsidR="002716FD" w:rsidRDefault="002716FD" w:rsidP="002716FD">
      <w:pPr>
        <w:jc w:val="center"/>
        <w:rPr>
          <w:rFonts w:ascii="Arial Black" w:hAnsi="Arial Black" w:cs="Arial Black"/>
        </w:rPr>
      </w:pPr>
    </w:p>
    <w:p w14:paraId="4EEF56DE" w14:textId="77777777" w:rsidR="002716FD" w:rsidRDefault="002716FD" w:rsidP="002716FD">
      <w:pPr>
        <w:jc w:val="center"/>
        <w:rPr>
          <w:rFonts w:ascii="Arial Black" w:hAnsi="Arial Black" w:cs="Arial Black"/>
        </w:rPr>
      </w:pPr>
    </w:p>
    <w:p w14:paraId="4EE46421" w14:textId="77777777" w:rsidR="002716FD" w:rsidRDefault="002716FD" w:rsidP="002716FD">
      <w:pPr>
        <w:jc w:val="center"/>
        <w:rPr>
          <w:rFonts w:ascii="Arial Black" w:hAnsi="Arial Black" w:cs="Arial Black"/>
        </w:rPr>
      </w:pPr>
    </w:p>
    <w:p w14:paraId="2AE22BE4" w14:textId="4E3981C6" w:rsidR="00AC40B0" w:rsidRPr="007575C9" w:rsidRDefault="00AC40B0">
      <w:pPr>
        <w:rPr>
          <w:ins w:id="4" w:author="Στάθης Καπ" w:date="2023-02-25T14:54:00Z"/>
          <w:lang w:val="el-GR"/>
        </w:rPr>
        <w:pPrChange w:id="5" w:author="Στάθης Καπ" w:date="2023-02-26T01:32:00Z">
          <w:pPr>
            <w:pStyle w:val="Heading1"/>
          </w:pPr>
        </w:pPrChange>
      </w:pPr>
      <w:ins w:id="6" w:author="Στάθης Καπ" w:date="2023-02-25T14:54:00Z">
        <w:r w:rsidRPr="002707EF">
          <w:rPr>
            <w:rFonts w:ascii="Arial Black" w:hAnsi="Arial Black"/>
            <w:lang w:val="el-GR"/>
            <w:rPrChange w:id="7" w:author="Στάθης Καπ" w:date="2023-02-26T01:33:00Z">
              <w:rPr>
                <w:lang w:val="el-GR"/>
              </w:rPr>
            </w:rPrChange>
          </w:rPr>
          <w:lastRenderedPageBreak/>
          <w:t>Ευχαριστίες</w:t>
        </w:r>
      </w:ins>
    </w:p>
    <w:p w14:paraId="0F346F23" w14:textId="67687C1A" w:rsidR="00AC40B0" w:rsidRDefault="00AC40B0">
      <w:pPr>
        <w:rPr>
          <w:ins w:id="8" w:author="Στάθης Καπ" w:date="2023-02-25T14:54:00Z"/>
          <w:rFonts w:ascii="Arial Black" w:eastAsiaTheme="majorEastAsia" w:hAnsi="Arial Black" w:cstheme="majorBidi"/>
          <w:sz w:val="24"/>
          <w:szCs w:val="32"/>
          <w:lang w:val="el-GR"/>
        </w:rPr>
      </w:pPr>
      <w:ins w:id="9" w:author="Στάθης Καπ" w:date="2023-02-25T14:54:00Z">
        <w:r>
          <w:rPr>
            <w:lang w:val="el-GR"/>
          </w:rPr>
          <w:br w:type="page"/>
        </w:r>
      </w:ins>
    </w:p>
    <w:p w14:paraId="3FA8EA83" w14:textId="6A378BFA" w:rsidR="002716FD" w:rsidRPr="002707EF" w:rsidDel="00AC40B0" w:rsidRDefault="005C41CB">
      <w:pPr>
        <w:rPr>
          <w:del w:id="10" w:author="Στάθης Καπ" w:date="2023-02-25T14:54:00Z"/>
          <w:rFonts w:ascii="Arial Black" w:hAnsi="Arial Black" w:cs="Arial Black"/>
          <w:lang w:val="el-GR"/>
          <w:rPrChange w:id="11" w:author="Στάθης Καπ" w:date="2023-02-26T01:33:00Z">
            <w:rPr>
              <w:del w:id="12" w:author="Στάθης Καπ" w:date="2023-02-25T14:54:00Z"/>
            </w:rPr>
          </w:rPrChange>
        </w:rPr>
        <w:pPrChange w:id="13" w:author="Στάθης Καπ" w:date="2023-02-26T01:12:00Z">
          <w:pPr>
            <w:jc w:val="center"/>
          </w:pPr>
        </w:pPrChange>
      </w:pPr>
      <w:ins w:id="14" w:author="Στάθης Καπ" w:date="2023-02-26T01:12:00Z">
        <w:r w:rsidRPr="002707EF">
          <w:rPr>
            <w:rFonts w:ascii="Arial Black" w:hAnsi="Arial Black" w:cs="Arial Black"/>
            <w:lang w:val="el-GR"/>
            <w:rPrChange w:id="15" w:author="Στάθης Καπ" w:date="2023-02-26T01:33:00Z">
              <w:rPr>
                <w:rFonts w:ascii="Arial Black" w:hAnsi="Arial Black" w:cs="Arial Black"/>
                <w:sz w:val="24"/>
                <w:szCs w:val="24"/>
                <w:lang w:val="el-GR"/>
              </w:rPr>
            </w:rPrChange>
          </w:rPr>
          <w:lastRenderedPageBreak/>
          <w:t>Περίληψη</w:t>
        </w:r>
      </w:ins>
    </w:p>
    <w:p w14:paraId="41BAA4DE" w14:textId="77777777" w:rsidR="002716FD" w:rsidRPr="00AC40B0" w:rsidDel="00AC40B0" w:rsidRDefault="002716FD">
      <w:pPr>
        <w:rPr>
          <w:del w:id="16" w:author="Στάθης Καπ" w:date="2023-02-25T14:54:00Z"/>
          <w:rFonts w:cs="Arial Black"/>
          <w:lang w:val="el-GR"/>
          <w:rPrChange w:id="17" w:author="Στάθης Καπ" w:date="2023-02-25T14:55:00Z">
            <w:rPr>
              <w:del w:id="18" w:author="Στάθης Καπ" w:date="2023-02-25T14:54:00Z"/>
              <w:rFonts w:ascii="Arial Black" w:hAnsi="Arial Black" w:cs="Arial Black"/>
            </w:rPr>
          </w:rPrChange>
        </w:rPr>
        <w:pPrChange w:id="19" w:author="Στάθης Καπ" w:date="2023-02-26T01:12:00Z">
          <w:pPr>
            <w:jc w:val="center"/>
          </w:pPr>
        </w:pPrChange>
      </w:pPr>
    </w:p>
    <w:p w14:paraId="3053A6BA" w14:textId="77777777" w:rsidR="002716FD" w:rsidRPr="00AC40B0" w:rsidDel="00AC40B0" w:rsidRDefault="002716FD">
      <w:pPr>
        <w:rPr>
          <w:del w:id="20" w:author="Στάθης Καπ" w:date="2023-02-25T14:54:00Z"/>
          <w:rFonts w:cs="Arial Black"/>
          <w:lang w:val="el-GR"/>
          <w:rPrChange w:id="21" w:author="Στάθης Καπ" w:date="2023-02-25T14:55:00Z">
            <w:rPr>
              <w:del w:id="22" w:author="Στάθης Καπ" w:date="2023-02-25T14:54:00Z"/>
              <w:rFonts w:ascii="Arial Black" w:hAnsi="Arial Black" w:cs="Arial Black"/>
            </w:rPr>
          </w:rPrChange>
        </w:rPr>
        <w:pPrChange w:id="23" w:author="Στάθης Καπ" w:date="2023-02-26T01:12:00Z">
          <w:pPr>
            <w:jc w:val="center"/>
          </w:pPr>
        </w:pPrChange>
      </w:pPr>
    </w:p>
    <w:p w14:paraId="142FEB64" w14:textId="7B4E2266" w:rsidR="003B0EB5" w:rsidRPr="00AC40B0" w:rsidRDefault="003B0EB5">
      <w:pPr>
        <w:rPr>
          <w:lang w:val="el-GR"/>
          <w:rPrChange w:id="24" w:author="Στάθης Καπ" w:date="2023-02-25T14:55:00Z">
            <w:rPr/>
          </w:rPrChange>
        </w:rPr>
        <w:pPrChange w:id="25" w:author="Στάθης Καπ" w:date="2023-02-26T01:12:00Z">
          <w:pPr>
            <w:jc w:val="center"/>
          </w:pPr>
        </w:pPrChange>
      </w:pPr>
    </w:p>
    <w:p w14:paraId="2C497534" w14:textId="3D0D38ED" w:rsidR="00AC40B0" w:rsidRPr="001740C5" w:rsidRDefault="00AC40B0" w:rsidP="00AC40B0">
      <w:pPr>
        <w:rPr>
          <w:ins w:id="26" w:author="Στάθης Καπ" w:date="2023-02-25T14:55:00Z"/>
          <w:lang w:val="el-GR"/>
          <w:rPrChange w:id="27" w:author="Στάθης Καπ" w:date="2023-02-25T16:28:00Z">
            <w:rPr>
              <w:ins w:id="28" w:author="Στάθης Καπ" w:date="2023-02-25T14:55:00Z"/>
              <w:rFonts w:ascii="Arial Black" w:hAnsi="Arial Black" w:cs="Arial Black"/>
            </w:rPr>
          </w:rPrChange>
        </w:rPr>
      </w:pPr>
      <w:ins w:id="29" w:author="Στάθης Καπ" w:date="2023-02-25T14:57:00Z">
        <w:r>
          <w:rPr>
            <w:lang w:val="el-GR"/>
          </w:rPr>
          <w:t>Η τρέχουσα εργασία μελετά εκτενώς το</w:t>
        </w:r>
      </w:ins>
      <w:ins w:id="30" w:author="Στάθης Καπ" w:date="2023-02-25T14:58:00Z">
        <w:r>
          <w:rPr>
            <w:lang w:val="el-GR"/>
          </w:rPr>
          <w:t xml:space="preserve"> Πρόβλημα Ομαδικού Προσανατολισμού με Χρονικά Παράθυρα, το οποίο αποτελεί επέκταση του Προβλήματος Προσανατολισμού. Το Πρόβλημα Προσανατολισμού ανήκει στα </w:t>
        </w:r>
        <w:r>
          <w:t>NP</w:t>
        </w:r>
        <w:r w:rsidRPr="00AC40B0">
          <w:rPr>
            <w:lang w:val="el-GR"/>
            <w:rPrChange w:id="31" w:author="Στάθης Καπ" w:date="2023-02-25T14:59:00Z">
              <w:rPr/>
            </w:rPrChange>
          </w:rPr>
          <w:t>-</w:t>
        </w:r>
        <w:r>
          <w:t>hard</w:t>
        </w:r>
        <w:r w:rsidRPr="00AC40B0">
          <w:rPr>
            <w:lang w:val="el-GR"/>
            <w:rPrChange w:id="32" w:author="Στάθης Καπ" w:date="2023-02-25T14:59:00Z">
              <w:rPr/>
            </w:rPrChange>
          </w:rPr>
          <w:t xml:space="preserve"> </w:t>
        </w:r>
        <w:r>
          <w:rPr>
            <w:lang w:val="el-GR"/>
          </w:rPr>
          <w:t>προβλήματα,</w:t>
        </w:r>
      </w:ins>
      <w:ins w:id="33" w:author="Στάθης Καπ" w:date="2023-02-25T15:00:00Z">
        <w:r>
          <w:rPr>
            <w:lang w:val="el-GR"/>
          </w:rPr>
          <w:t xml:space="preserve"> κάτι που το κάνει αδύνατο να λυθεί σε πολυωνυμικό χρόνο για μεγάλα δεδομένα εισόδου. Για το λόγο αυτό, η χρήση ευρετικών </w:t>
        </w:r>
      </w:ins>
      <w:ins w:id="34" w:author="Στάθης Καπ" w:date="2023-02-25T15:01:00Z">
        <w:r>
          <w:rPr>
            <w:lang w:val="el-GR"/>
          </w:rPr>
          <w:t xml:space="preserve">και προσεγγιστικών </w:t>
        </w:r>
      </w:ins>
      <w:ins w:id="35" w:author="Στάθης Καπ" w:date="2023-02-25T15:00:00Z">
        <w:r>
          <w:rPr>
            <w:lang w:val="el-GR"/>
          </w:rPr>
          <w:t>αλγορ</w:t>
        </w:r>
      </w:ins>
      <w:ins w:id="36" w:author="Στάθης Καπ" w:date="2023-02-25T15:01:00Z">
        <w:r>
          <w:rPr>
            <w:lang w:val="el-GR"/>
          </w:rPr>
          <w:t xml:space="preserve">ίθμων καθίσταται αναγκαία για την εύρεση ικανοποιητικών λύσεων </w:t>
        </w:r>
      </w:ins>
      <w:ins w:id="37" w:author="Στάθης Καπ" w:date="2023-02-25T15:02:00Z">
        <w:r w:rsidR="001D3145">
          <w:rPr>
            <w:lang w:val="el-GR"/>
          </w:rPr>
          <w:t xml:space="preserve">σε μικρό χρονικό διάστημα. </w:t>
        </w:r>
      </w:ins>
      <w:ins w:id="38" w:author="Στάθης Καπ" w:date="2023-02-25T15:03:00Z">
        <w:r w:rsidR="001D3145">
          <w:rPr>
            <w:lang w:val="el-GR"/>
          </w:rPr>
          <w:t>Για το Πρόβλημα Προσανατολισμού έχουν ήδη υλοποιηθεί αρκετοί αλγόριθμο</w:t>
        </w:r>
      </w:ins>
      <w:ins w:id="39" w:author="Στάθης Καπ" w:date="2023-02-25T15:04:00Z">
        <w:r w:rsidR="001D3145">
          <w:rPr>
            <w:lang w:val="el-GR"/>
          </w:rPr>
          <w:t>ι, ένας από τους οποίους είναι και ο αλγόριθμος Επαναλαμβανόμενης Τοπικής Αναζήτησης</w:t>
        </w:r>
      </w:ins>
      <w:ins w:id="40" w:author="Στάθης Καπ" w:date="2023-02-25T16:28:00Z">
        <w:r w:rsidR="001740C5">
          <w:rPr>
            <w:lang w:val="el-GR"/>
          </w:rPr>
          <w:t xml:space="preserve"> </w:t>
        </w:r>
        <w:r w:rsidR="001740C5" w:rsidRPr="001740C5">
          <w:rPr>
            <w:lang w:val="el-GR"/>
            <w:rPrChange w:id="41" w:author="Στάθης Καπ" w:date="2023-02-25T16:28:00Z">
              <w:rPr/>
            </w:rPrChange>
          </w:rPr>
          <w:t>(</w:t>
        </w:r>
        <w:r w:rsidR="001740C5">
          <w:t>ILS</w:t>
        </w:r>
        <w:r w:rsidR="001740C5" w:rsidRPr="001740C5">
          <w:rPr>
            <w:lang w:val="el-GR"/>
            <w:rPrChange w:id="42" w:author="Στάθης Καπ" w:date="2023-02-25T16:28:00Z">
              <w:rPr/>
            </w:rPrChange>
          </w:rPr>
          <w:t>)</w:t>
        </w:r>
      </w:ins>
      <w:ins w:id="43" w:author="Στάθης Καπ" w:date="2023-02-25T15:04:00Z">
        <w:r w:rsidR="001D3145">
          <w:rPr>
            <w:lang w:val="el-GR"/>
          </w:rPr>
          <w:t>. Σκοπός της παρούσ</w:t>
        </w:r>
      </w:ins>
      <w:ins w:id="44" w:author="Στάθης Καπ" w:date="2023-02-25T16:28:00Z">
        <w:r w:rsidR="001740C5">
          <w:rPr>
            <w:lang w:val="el-GR"/>
          </w:rPr>
          <w:t>α</w:t>
        </w:r>
      </w:ins>
      <w:ins w:id="45" w:author="Στάθης Καπ" w:date="2023-02-25T15:04:00Z">
        <w:r w:rsidR="001D3145">
          <w:rPr>
            <w:lang w:val="el-GR"/>
          </w:rPr>
          <w:t xml:space="preserve">ς </w:t>
        </w:r>
      </w:ins>
      <w:ins w:id="46" w:author="Στάθης Καπ" w:date="2023-02-25T15:05:00Z">
        <w:r w:rsidR="001D3145">
          <w:rPr>
            <w:lang w:val="el-GR"/>
          </w:rPr>
          <w:t>εργασίας είναι</w:t>
        </w:r>
      </w:ins>
      <w:ins w:id="47" w:author="Στάθης Καπ" w:date="2023-02-25T15:07:00Z">
        <w:r w:rsidR="001D3145">
          <w:rPr>
            <w:lang w:val="el-GR"/>
          </w:rPr>
          <w:t xml:space="preserve"> να μειώσει το χρόνο εκτέλεσης του </w:t>
        </w:r>
      </w:ins>
      <w:ins w:id="48" w:author="Στάθης Καπ" w:date="2023-02-25T15:09:00Z">
        <w:r w:rsidR="001D3145">
          <w:t>ILS</w:t>
        </w:r>
      </w:ins>
      <w:ins w:id="49" w:author="Στάθης Καπ" w:date="2023-02-25T15:07:00Z">
        <w:r w:rsidR="001D3145">
          <w:rPr>
            <w:lang w:val="el-GR"/>
          </w:rPr>
          <w:t>,</w:t>
        </w:r>
      </w:ins>
      <w:ins w:id="50" w:author="Στάθης Καπ" w:date="2023-02-25T15:05:00Z">
        <w:r w:rsidR="001D3145">
          <w:rPr>
            <w:lang w:val="el-GR"/>
          </w:rPr>
          <w:t xml:space="preserve"> </w:t>
        </w:r>
      </w:ins>
      <w:ins w:id="51" w:author="Στάθης Καπ" w:date="2023-02-25T15:07:00Z">
        <w:r w:rsidR="001D3145">
          <w:rPr>
            <w:lang w:val="el-GR"/>
          </w:rPr>
          <w:t>διαχωρίζοντας</w:t>
        </w:r>
      </w:ins>
      <w:ins w:id="52" w:author="Στάθης Καπ" w:date="2023-02-25T15:05:00Z">
        <w:r w:rsidR="001D3145">
          <w:rPr>
            <w:lang w:val="el-GR"/>
          </w:rPr>
          <w:t xml:space="preserve"> το γράφημα του προβλήματος με ικανοποιητικό τρό</w:t>
        </w:r>
      </w:ins>
      <w:ins w:id="53" w:author="Στάθης Καπ" w:date="2023-02-25T15:07:00Z">
        <w:r w:rsidR="001D3145">
          <w:rPr>
            <w:lang w:val="el-GR"/>
          </w:rPr>
          <w:t xml:space="preserve">πο, εφαρμόζοντας </w:t>
        </w:r>
      </w:ins>
      <w:ins w:id="54" w:author="Στάθης Καπ" w:date="2023-02-25T15:05:00Z">
        <w:r w:rsidR="001D3145">
          <w:rPr>
            <w:lang w:val="el-GR"/>
          </w:rPr>
          <w:t xml:space="preserve">μια διαχωρισμένη Τοπική Αναζήτηση στα επιμέρους </w:t>
        </w:r>
      </w:ins>
      <w:ins w:id="55" w:author="Στάθης Καπ" w:date="2023-02-25T15:09:00Z">
        <w:r w:rsidR="001D3145">
          <w:rPr>
            <w:lang w:val="el-GR"/>
          </w:rPr>
          <w:t>υπο-</w:t>
        </w:r>
      </w:ins>
      <w:ins w:id="56" w:author="Στάθης Καπ" w:date="2023-02-25T15:05:00Z">
        <w:r w:rsidR="001D3145">
          <w:rPr>
            <w:lang w:val="el-GR"/>
          </w:rPr>
          <w:t xml:space="preserve">γραφήματα, </w:t>
        </w:r>
      </w:ins>
      <w:ins w:id="57" w:author="Στάθης Καπ" w:date="2023-02-25T15:06:00Z">
        <w:r w:rsidR="001D3145">
          <w:rPr>
            <w:lang w:val="el-GR"/>
          </w:rPr>
          <w:t>και</w:t>
        </w:r>
      </w:ins>
      <w:ins w:id="58" w:author="Στάθης Καπ" w:date="2023-02-25T15:07:00Z">
        <w:r w:rsidR="001D3145">
          <w:rPr>
            <w:lang w:val="el-GR"/>
          </w:rPr>
          <w:t xml:space="preserve"> αντιμετωπίζοντας </w:t>
        </w:r>
      </w:ins>
      <w:ins w:id="59" w:author="Στάθης Καπ" w:date="2023-02-25T15:06:00Z">
        <w:r w:rsidR="001D3145">
          <w:rPr>
            <w:lang w:val="el-GR"/>
          </w:rPr>
          <w:t>τα προβλήματα που προκύπτουν από αυτόν τον διαχωρισμό. Τα πειραματικά αποτελέσματα</w:t>
        </w:r>
      </w:ins>
      <w:ins w:id="60" w:author="Στάθης Καπ" w:date="2023-02-25T15:07:00Z">
        <w:r w:rsidR="001D3145">
          <w:rPr>
            <w:lang w:val="el-GR"/>
          </w:rPr>
          <w:t xml:space="preserve"> δεί</w:t>
        </w:r>
      </w:ins>
      <w:ins w:id="61" w:author="Στάθης Καπ" w:date="2023-02-25T15:08:00Z">
        <w:r w:rsidR="001D3145">
          <w:rPr>
            <w:lang w:val="el-GR"/>
          </w:rPr>
          <w:t xml:space="preserve">χνουν την μείωση του χρόνου εκτέλεσης του αλγορίθμου </w:t>
        </w:r>
      </w:ins>
      <w:ins w:id="62" w:author="Στάθης Καπ" w:date="2023-02-25T15:09:00Z">
        <w:r w:rsidR="001D3145">
          <w:rPr>
            <w:lang w:val="el-GR"/>
          </w:rPr>
          <w:t xml:space="preserve">ειδικά σε παραδείγματα με </w:t>
        </w:r>
      </w:ins>
      <w:ins w:id="63" w:author="Στάθης Καπ" w:date="2023-02-25T15:10:00Z">
        <w:r w:rsidR="001D3145">
          <w:rPr>
            <w:lang w:val="el-GR"/>
          </w:rPr>
          <w:t>μεγάλα δεδομένα εισόδου</w:t>
        </w:r>
      </w:ins>
      <w:ins w:id="64" w:author="Στάθης Καπ" w:date="2023-02-25T15:09:00Z">
        <w:r w:rsidR="001D3145">
          <w:rPr>
            <w:lang w:val="el-GR"/>
          </w:rPr>
          <w:t xml:space="preserve">, </w:t>
        </w:r>
      </w:ins>
      <w:ins w:id="65" w:author="Στάθης Καπ" w:date="2023-02-25T15:10:00Z">
        <w:r w:rsidR="001D3145">
          <w:rPr>
            <w:lang w:val="el-GR"/>
          </w:rPr>
          <w:t>με αντίκτυπο όμως τη μείωση της βαθμολογίας των λύσεων. Παρ</w:t>
        </w:r>
      </w:ins>
      <w:ins w:id="66" w:author="Στάθης Καπ" w:date="2023-02-25T15:11:00Z">
        <w:r w:rsidR="001D3145">
          <w:rPr>
            <w:lang w:val="el-GR"/>
          </w:rPr>
          <w:t xml:space="preserve">’ όλα αυτά, έχουν γίνει βήματα για τη διατήρηση των λύσεων σε ικανοποιητικό επίπεδο, </w:t>
        </w:r>
        <w:r w:rsidR="00992445">
          <w:rPr>
            <w:lang w:val="el-GR"/>
          </w:rPr>
          <w:t xml:space="preserve">ενώ υπάρχουν </w:t>
        </w:r>
      </w:ins>
      <w:ins w:id="67" w:author="Στάθης Καπ" w:date="2023-02-25T15:12:00Z">
        <w:r w:rsidR="00992445">
          <w:rPr>
            <w:lang w:val="el-GR"/>
          </w:rPr>
          <w:t xml:space="preserve">και περαιτέρω </w:t>
        </w:r>
      </w:ins>
      <w:ins w:id="68" w:author="Στάθης Καπ" w:date="2023-02-25T15:11:00Z">
        <w:r w:rsidR="00992445">
          <w:rPr>
            <w:lang w:val="el-GR"/>
          </w:rPr>
          <w:t>περιθώρια βελτίωσης.</w:t>
        </w:r>
      </w:ins>
      <w:ins w:id="69" w:author="Στάθης Καπ" w:date="2023-02-25T15:12:00Z">
        <w:r w:rsidR="00992445">
          <w:rPr>
            <w:lang w:val="el-GR"/>
          </w:rPr>
          <w:t xml:space="preserve"> </w:t>
        </w:r>
      </w:ins>
    </w:p>
    <w:p w14:paraId="61C10F4E" w14:textId="77777777" w:rsidR="00AC40B0" w:rsidRPr="00AC40B0" w:rsidRDefault="00AC40B0">
      <w:pPr>
        <w:rPr>
          <w:ins w:id="70" w:author="Στάθης Καπ" w:date="2023-02-25T14:55:00Z"/>
          <w:rFonts w:ascii="Arial Black" w:hAnsi="Arial Black" w:cs="Arial Black"/>
          <w:lang w:val="el-GR"/>
          <w:rPrChange w:id="71" w:author="Στάθης Καπ" w:date="2023-02-25T14:55:00Z">
            <w:rPr>
              <w:ins w:id="72" w:author="Στάθης Καπ" w:date="2023-02-25T14:55:00Z"/>
              <w:rFonts w:ascii="Arial Black" w:hAnsi="Arial Black" w:cs="Arial Black"/>
            </w:rPr>
          </w:rPrChange>
        </w:rPr>
      </w:pPr>
      <w:ins w:id="73" w:author="Στάθης Καπ" w:date="2023-02-25T14:55:00Z">
        <w:r w:rsidRPr="00AC40B0">
          <w:rPr>
            <w:rFonts w:ascii="Arial Black" w:hAnsi="Arial Black" w:cs="Arial Black"/>
            <w:lang w:val="el-GR"/>
            <w:rPrChange w:id="74" w:author="Στάθης Καπ" w:date="2023-02-25T14:55:00Z">
              <w:rPr>
                <w:rFonts w:ascii="Arial Black" w:hAnsi="Arial Black" w:cs="Arial Black"/>
              </w:rPr>
            </w:rPrChange>
          </w:rPr>
          <w:br w:type="page"/>
        </w:r>
      </w:ins>
    </w:p>
    <w:p w14:paraId="506AEF06" w14:textId="416A2C4F" w:rsidR="00AC40B0" w:rsidRPr="002707EF" w:rsidRDefault="00A94451">
      <w:pPr>
        <w:rPr>
          <w:ins w:id="75" w:author="Στάθης Καπ" w:date="2023-02-25T14:55:00Z"/>
          <w:rFonts w:ascii="Arial Black" w:hAnsi="Arial Black" w:cs="Arial Black"/>
        </w:rPr>
      </w:pPr>
      <w:ins w:id="76" w:author="Στάθης Καπ" w:date="2023-02-26T01:13:00Z">
        <w:r w:rsidRPr="002707EF">
          <w:rPr>
            <w:rFonts w:ascii="Arial Black" w:hAnsi="Arial Black" w:cs="Arial Black"/>
            <w:rPrChange w:id="77" w:author="Στάθης Καπ" w:date="2023-02-26T01:33:00Z">
              <w:rPr>
                <w:rFonts w:ascii="Arial Black" w:hAnsi="Arial Black" w:cs="Arial Black"/>
                <w:sz w:val="24"/>
                <w:szCs w:val="24"/>
              </w:rPr>
            </w:rPrChange>
          </w:rPr>
          <w:lastRenderedPageBreak/>
          <w:t>Abstract</w:t>
        </w:r>
      </w:ins>
    </w:p>
    <w:p w14:paraId="6A748AAD" w14:textId="74EAA9C9" w:rsidR="00AC40B0" w:rsidRPr="00282A41" w:rsidRDefault="001740C5" w:rsidP="001740C5">
      <w:pPr>
        <w:rPr>
          <w:ins w:id="78" w:author="Στάθης Καπ" w:date="2023-02-25T14:55:00Z"/>
          <w:rPrChange w:id="79" w:author="Στάθης Καπ" w:date="2023-02-25T16:32:00Z">
            <w:rPr>
              <w:ins w:id="80" w:author="Στάθης Καπ" w:date="2023-02-25T14:55:00Z"/>
              <w:rFonts w:ascii="Arial Black" w:hAnsi="Arial Black" w:cs="Arial Black"/>
            </w:rPr>
          </w:rPrChange>
        </w:rPr>
      </w:pPr>
      <w:ins w:id="81" w:author="Στάθης Καπ" w:date="2023-02-25T16:31:00Z">
        <w:r w:rsidRPr="00282A41">
          <w:rPr>
            <w:rPrChange w:id="82" w:author="Στάθης Καπ" w:date="2023-02-25T16:31:00Z">
              <w:rPr>
                <w:lang w:val="el-GR"/>
              </w:rPr>
            </w:rPrChange>
          </w:rPr>
          <w:t xml:space="preserve">The current work extensively studies the </w:t>
        </w:r>
        <w:r w:rsidR="00282A41">
          <w:t>Team</w:t>
        </w:r>
        <w:r w:rsidRPr="00282A41">
          <w:rPr>
            <w:rPrChange w:id="83" w:author="Στάθης Καπ" w:date="2023-02-25T16:31:00Z">
              <w:rPr>
                <w:lang w:val="el-GR"/>
              </w:rPr>
            </w:rPrChange>
          </w:rPr>
          <w:t xml:space="preserve"> Orie</w:t>
        </w:r>
        <w:r w:rsidR="00282A41">
          <w:t>nteering</w:t>
        </w:r>
        <w:r w:rsidRPr="00282A41">
          <w:rPr>
            <w:rPrChange w:id="84" w:author="Στάθης Καπ" w:date="2023-02-25T16:31:00Z">
              <w:rPr>
                <w:lang w:val="el-GR"/>
              </w:rPr>
            </w:rPrChange>
          </w:rPr>
          <w:t xml:space="preserve"> Problem with Time Windows, which is an extension of the </w:t>
        </w:r>
      </w:ins>
      <w:ins w:id="85" w:author="Στάθης Καπ" w:date="2023-02-25T16:32:00Z">
        <w:r w:rsidR="00282A41">
          <w:t>Orienteering</w:t>
        </w:r>
      </w:ins>
      <w:ins w:id="86" w:author="Στάθης Καπ" w:date="2023-02-25T16:31:00Z">
        <w:r w:rsidRPr="00282A41">
          <w:rPr>
            <w:rPrChange w:id="87" w:author="Στάθης Καπ" w:date="2023-02-25T16:31:00Z">
              <w:rPr>
                <w:lang w:val="el-GR"/>
              </w:rPr>
            </w:rPrChange>
          </w:rPr>
          <w:t xml:space="preserve"> Problem. </w:t>
        </w:r>
        <w:r w:rsidRPr="00282A41">
          <w:rPr>
            <w:rPrChange w:id="88" w:author="Στάθης Καπ" w:date="2023-02-25T16:32:00Z">
              <w:rPr>
                <w:lang w:val="el-GR"/>
              </w:rPr>
            </w:rPrChange>
          </w:rPr>
          <w:t xml:space="preserve">The </w:t>
        </w:r>
      </w:ins>
      <w:ins w:id="89" w:author="Στάθης Καπ" w:date="2023-02-25T16:32:00Z">
        <w:r w:rsidR="00282A41">
          <w:t>Orienteering</w:t>
        </w:r>
        <w:r w:rsidR="00282A41" w:rsidRPr="00130858">
          <w:t xml:space="preserve"> </w:t>
        </w:r>
      </w:ins>
      <w:ins w:id="90" w:author="Στάθης Καπ" w:date="2023-02-25T16:31:00Z">
        <w:r w:rsidRPr="00282A41">
          <w:rPr>
            <w:rPrChange w:id="91" w:author="Στάθης Καπ" w:date="2023-02-25T16:32:00Z">
              <w:rPr>
                <w:lang w:val="el-GR"/>
              </w:rPr>
            </w:rPrChange>
          </w:rPr>
          <w:t xml:space="preserve">Problem belongs to NP-hard problems, which makes it impossible to solve in polynomial time for large input data. For this reason, the use of heuristic and approximate algorithms becomes necessary to find satisfactory solutions in a short period of time. Several algorithms have already been implemented for the </w:t>
        </w:r>
      </w:ins>
      <w:ins w:id="92" w:author="Στάθης Καπ" w:date="2023-02-25T16:32:00Z">
        <w:r w:rsidR="00282A41">
          <w:t>Orienteering</w:t>
        </w:r>
      </w:ins>
      <w:ins w:id="93" w:author="Στάθης Καπ" w:date="2023-02-25T16:31:00Z">
        <w:r w:rsidRPr="00282A41">
          <w:rPr>
            <w:rPrChange w:id="94" w:author="Στάθης Καπ" w:date="2023-02-25T16:32:00Z">
              <w:rPr>
                <w:lang w:val="el-GR"/>
              </w:rPr>
            </w:rPrChange>
          </w:rPr>
          <w:t xml:space="preserve"> Problem, one of which is the Iterated Local Search (ILS) algorithm. The purpose of this paper is to reduce the execution time of ILS by partitioning the problem graph in a satisfactory way, applying a partitioned Local Search to the individual sub-graphs, and dealing with the problems arising from this partitioning. The experimental results show the reduction of the execution time of the algorithm especially in examples with large input data, but with the impact of the reduction of the score of the solutions. Nevertheless, steps have been taken to maintain the solutions at a satisfactory level, while there is also room for further improvement.</w:t>
        </w:r>
      </w:ins>
    </w:p>
    <w:p w14:paraId="7F8A9ED5" w14:textId="4F6ED880" w:rsidR="003B0EB5" w:rsidRPr="00282A41" w:rsidRDefault="003B0EB5">
      <w:pPr>
        <w:rPr>
          <w:rFonts w:ascii="Arial Black" w:hAnsi="Arial Black" w:cs="Arial Black"/>
        </w:rPr>
      </w:pPr>
      <w:r w:rsidRPr="00282A41">
        <w:rPr>
          <w:rFonts w:ascii="Arial Black" w:hAnsi="Arial Black" w:cs="Arial Black"/>
        </w:rPr>
        <w:br w:type="page"/>
      </w:r>
    </w:p>
    <w:sdt>
      <w:sdtPr>
        <w:rPr>
          <w:rFonts w:asciiTheme="minorHAnsi" w:eastAsiaTheme="minorHAnsi" w:hAnsiTheme="minorHAnsi" w:cstheme="minorBidi"/>
          <w:color w:val="auto"/>
          <w:sz w:val="22"/>
          <w:szCs w:val="22"/>
        </w:rPr>
        <w:id w:val="-847015826"/>
        <w:docPartObj>
          <w:docPartGallery w:val="Table of Contents"/>
          <w:docPartUnique/>
        </w:docPartObj>
      </w:sdtPr>
      <w:sdtEndPr>
        <w:rPr>
          <w:b/>
          <w:bCs/>
          <w:noProof/>
        </w:rPr>
      </w:sdtEndPr>
      <w:sdtContent>
        <w:p w14:paraId="5AE7B712" w14:textId="2C8715A2" w:rsidR="003B0EB5" w:rsidRPr="00935E3B" w:rsidRDefault="00655AEF">
          <w:pPr>
            <w:pStyle w:val="TOCHeading"/>
            <w:numPr>
              <w:ilvl w:val="0"/>
              <w:numId w:val="0"/>
            </w:numPr>
            <w:ind w:left="360" w:hanging="360"/>
            <w:rPr>
              <w:color w:val="000000" w:themeColor="text1"/>
              <w:lang w:val="el-GR"/>
            </w:rPr>
            <w:pPrChange w:id="95" w:author="Στάθης Καπ" w:date="2023-02-26T01:07:00Z">
              <w:pPr>
                <w:pStyle w:val="TOCHeading"/>
              </w:pPr>
            </w:pPrChange>
          </w:pPr>
          <w:r w:rsidRPr="00935E3B">
            <w:rPr>
              <w:color w:val="000000" w:themeColor="text1"/>
              <w:lang w:val="el-GR"/>
            </w:rPr>
            <w:t>Περιεχόμενα</w:t>
          </w:r>
        </w:p>
        <w:p w14:paraId="7BFFCF80" w14:textId="1673BE52" w:rsidR="00F42EC2" w:rsidRDefault="003B0EB5" w:rsidP="00F42EC2">
          <w:pPr>
            <w:pStyle w:val="TOC1"/>
            <w:rPr>
              <w:ins w:id="96" w:author="Στάθης Καπ" w:date="2023-02-28T17:26:00Z"/>
              <w:rFonts w:eastAsiaTheme="minorEastAsia"/>
              <w:noProof/>
            </w:rPr>
          </w:pPr>
          <w:r>
            <w:fldChar w:fldCharType="begin"/>
          </w:r>
          <w:r>
            <w:instrText xml:space="preserve"> TOC \o "1-3" \h \z \u </w:instrText>
          </w:r>
          <w:r>
            <w:fldChar w:fldCharType="separate"/>
          </w:r>
          <w:ins w:id="97" w:author="Στάθης Καπ" w:date="2023-02-28T17:26:00Z">
            <w:r w:rsidR="00F42EC2" w:rsidRPr="00AE1E8F">
              <w:rPr>
                <w:rStyle w:val="Hyperlink"/>
                <w:noProof/>
              </w:rPr>
              <w:fldChar w:fldCharType="begin"/>
            </w:r>
            <w:r w:rsidR="00F42EC2" w:rsidRPr="00AE1E8F">
              <w:rPr>
                <w:rStyle w:val="Hyperlink"/>
                <w:noProof/>
              </w:rPr>
              <w:instrText xml:space="preserve"> </w:instrText>
            </w:r>
            <w:r w:rsidR="00F42EC2">
              <w:rPr>
                <w:noProof/>
              </w:rPr>
              <w:instrText>HYPERLINK \l "_Toc128497588"</w:instrText>
            </w:r>
            <w:r w:rsidR="00F42EC2" w:rsidRPr="00AE1E8F">
              <w:rPr>
                <w:rStyle w:val="Hyperlink"/>
                <w:noProof/>
              </w:rPr>
              <w:instrText xml:space="preserve"> </w:instrText>
            </w:r>
            <w:r w:rsidR="00F42EC2" w:rsidRPr="00AE1E8F">
              <w:rPr>
                <w:rStyle w:val="Hyperlink"/>
                <w:noProof/>
              </w:rPr>
            </w:r>
            <w:r w:rsidR="00F42EC2" w:rsidRPr="00AE1E8F">
              <w:rPr>
                <w:rStyle w:val="Hyperlink"/>
                <w:noProof/>
              </w:rPr>
              <w:fldChar w:fldCharType="separate"/>
            </w:r>
            <w:r w:rsidR="00F42EC2" w:rsidRPr="00AE1E8F">
              <w:rPr>
                <w:rStyle w:val="Hyperlink"/>
                <w:noProof/>
                <w:lang w:val="el-GR"/>
              </w:rPr>
              <w:t>1.</w:t>
            </w:r>
            <w:r w:rsidR="00F42EC2">
              <w:rPr>
                <w:rFonts w:eastAsiaTheme="minorEastAsia"/>
                <w:noProof/>
              </w:rPr>
              <w:tab/>
            </w:r>
            <w:r w:rsidR="00F42EC2" w:rsidRPr="00AE1E8F">
              <w:rPr>
                <w:rStyle w:val="Hyperlink"/>
                <w:noProof/>
              </w:rPr>
              <w:t>Εισαγωγή</w:t>
            </w:r>
            <w:r w:rsidR="00F42EC2">
              <w:rPr>
                <w:noProof/>
                <w:webHidden/>
              </w:rPr>
              <w:tab/>
            </w:r>
            <w:r w:rsidR="00F42EC2">
              <w:rPr>
                <w:noProof/>
                <w:webHidden/>
              </w:rPr>
              <w:fldChar w:fldCharType="begin"/>
            </w:r>
            <w:r w:rsidR="00F42EC2">
              <w:rPr>
                <w:noProof/>
                <w:webHidden/>
              </w:rPr>
              <w:instrText xml:space="preserve"> PAGEREF _Toc128497588 \h </w:instrText>
            </w:r>
          </w:ins>
          <w:r w:rsidR="00F42EC2">
            <w:rPr>
              <w:noProof/>
              <w:webHidden/>
            </w:rPr>
          </w:r>
          <w:r w:rsidR="00F42EC2">
            <w:rPr>
              <w:noProof/>
              <w:webHidden/>
            </w:rPr>
            <w:fldChar w:fldCharType="separate"/>
          </w:r>
          <w:ins w:id="98" w:author="Στάθης Καπ" w:date="2023-03-03T01:31:00Z">
            <w:r w:rsidR="006132C8">
              <w:rPr>
                <w:noProof/>
                <w:webHidden/>
              </w:rPr>
              <w:t>7</w:t>
            </w:r>
          </w:ins>
          <w:ins w:id="99" w:author="Στάθης Καπ" w:date="2023-02-28T17:26:00Z">
            <w:r w:rsidR="00F42EC2">
              <w:rPr>
                <w:noProof/>
                <w:webHidden/>
              </w:rPr>
              <w:fldChar w:fldCharType="end"/>
            </w:r>
            <w:r w:rsidR="00F42EC2" w:rsidRPr="00AE1E8F">
              <w:rPr>
                <w:rStyle w:val="Hyperlink"/>
                <w:noProof/>
              </w:rPr>
              <w:fldChar w:fldCharType="end"/>
            </w:r>
          </w:ins>
        </w:p>
        <w:p w14:paraId="1FC866A6" w14:textId="364D0492" w:rsidR="00F42EC2" w:rsidRDefault="00F42EC2" w:rsidP="00F42EC2">
          <w:pPr>
            <w:pStyle w:val="TOC1"/>
            <w:rPr>
              <w:ins w:id="100" w:author="Στάθης Καπ" w:date="2023-02-28T17:26:00Z"/>
              <w:rFonts w:eastAsiaTheme="minorEastAsia"/>
              <w:noProof/>
            </w:rPr>
          </w:pPr>
          <w:ins w:id="101"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"_Toc128497591"</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2.</w:t>
            </w:r>
            <w:r>
              <w:rPr>
                <w:rFonts w:eastAsiaTheme="minorEastAsia"/>
                <w:noProof/>
              </w:rPr>
              <w:tab/>
            </w:r>
            <w:r w:rsidRPr="00AE1E8F">
              <w:rPr>
                <w:rStyle w:val="Hyperlink"/>
                <w:noProof/>
                <w:lang w:val="el-GR"/>
              </w:rPr>
              <w:t>Το Πρόβλημα Προσανατολισμού</w:t>
            </w:r>
            <w:r>
              <w:rPr>
                <w:noProof/>
                <w:webHidden/>
              </w:rPr>
              <w:tab/>
            </w:r>
            <w:r>
              <w:rPr>
                <w:noProof/>
                <w:webHidden/>
              </w:rPr>
              <w:fldChar w:fldCharType="begin"/>
            </w:r>
            <w:r>
              <w:rPr>
                <w:noProof/>
                <w:webHidden/>
              </w:rPr>
              <w:instrText xml:space="preserve"> PAGEREF _Toc128497591 \h </w:instrText>
            </w:r>
          </w:ins>
          <w:r>
            <w:rPr>
              <w:noProof/>
              <w:webHidden/>
            </w:rPr>
          </w:r>
          <w:r>
            <w:rPr>
              <w:noProof/>
              <w:webHidden/>
            </w:rPr>
            <w:fldChar w:fldCharType="separate"/>
          </w:r>
          <w:ins w:id="102" w:author="Στάθης Καπ" w:date="2023-03-03T01:31:00Z">
            <w:r w:rsidR="006132C8">
              <w:rPr>
                <w:noProof/>
                <w:webHidden/>
              </w:rPr>
              <w:t>9</w:t>
            </w:r>
          </w:ins>
          <w:ins w:id="103" w:author="Στάθης Καπ" w:date="2023-02-28T17:26:00Z">
            <w:r>
              <w:rPr>
                <w:noProof/>
                <w:webHidden/>
              </w:rPr>
              <w:fldChar w:fldCharType="end"/>
            </w:r>
            <w:r w:rsidRPr="00AE1E8F">
              <w:rPr>
                <w:rStyle w:val="Hyperlink"/>
                <w:noProof/>
              </w:rPr>
              <w:fldChar w:fldCharType="end"/>
            </w:r>
          </w:ins>
        </w:p>
        <w:p w14:paraId="6616BF9A" w14:textId="19F69DD1" w:rsidR="00F42EC2" w:rsidRDefault="00F42EC2">
          <w:pPr>
            <w:pStyle w:val="TOC2"/>
            <w:tabs>
              <w:tab w:val="left" w:pos="880"/>
              <w:tab w:val="right" w:leader="dot" w:pos="8828"/>
            </w:tabs>
            <w:rPr>
              <w:ins w:id="104" w:author="Στάθης Καπ" w:date="2023-02-28T17:26:00Z"/>
              <w:rFonts w:eastAsiaTheme="minorEastAsia"/>
              <w:noProof/>
            </w:rPr>
          </w:pPr>
          <w:ins w:id="105"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"_Toc128497592"</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2.1</w:t>
            </w:r>
            <w:r>
              <w:rPr>
                <w:rFonts w:eastAsiaTheme="minorEastAsia"/>
                <w:noProof/>
              </w:rPr>
              <w:tab/>
            </w:r>
            <w:r w:rsidRPr="00AE1E8F">
              <w:rPr>
                <w:rStyle w:val="Hyperlink"/>
                <w:noProof/>
                <w:lang w:val="el-GR"/>
              </w:rPr>
              <w:t>Το πρόβλημα Προσανατολισμού με Χρονικά Παράθυρα (</w:t>
            </w:r>
            <w:r w:rsidRPr="00AE1E8F">
              <w:rPr>
                <w:rStyle w:val="Hyperlink"/>
                <w:noProof/>
              </w:rPr>
              <w:t>OPTW</w:t>
            </w:r>
            <w:r w:rsidRPr="00AE1E8F">
              <w:rPr>
                <w:rStyle w:val="Hyperlink"/>
                <w:noProof/>
                <w:lang w:val="el-GR"/>
              </w:rPr>
              <w:t>)</w:t>
            </w:r>
            <w:r>
              <w:rPr>
                <w:noProof/>
                <w:webHidden/>
              </w:rPr>
              <w:tab/>
            </w:r>
            <w:r>
              <w:rPr>
                <w:noProof/>
                <w:webHidden/>
              </w:rPr>
              <w:fldChar w:fldCharType="begin"/>
            </w:r>
            <w:r>
              <w:rPr>
                <w:noProof/>
                <w:webHidden/>
              </w:rPr>
              <w:instrText xml:space="preserve"> PAGEREF _Toc128497592 \h </w:instrText>
            </w:r>
          </w:ins>
          <w:r>
            <w:rPr>
              <w:noProof/>
              <w:webHidden/>
            </w:rPr>
          </w:r>
          <w:r>
            <w:rPr>
              <w:noProof/>
              <w:webHidden/>
            </w:rPr>
            <w:fldChar w:fldCharType="separate"/>
          </w:r>
          <w:ins w:id="106" w:author="Στάθης Καπ" w:date="2023-03-03T01:31:00Z">
            <w:r w:rsidR="006132C8">
              <w:rPr>
                <w:noProof/>
                <w:webHidden/>
              </w:rPr>
              <w:t>10</w:t>
            </w:r>
          </w:ins>
          <w:ins w:id="107" w:author="Στάθης Καπ" w:date="2023-02-28T17:26:00Z">
            <w:r>
              <w:rPr>
                <w:noProof/>
                <w:webHidden/>
              </w:rPr>
              <w:fldChar w:fldCharType="end"/>
            </w:r>
            <w:r w:rsidRPr="00AE1E8F">
              <w:rPr>
                <w:rStyle w:val="Hyperlink"/>
                <w:noProof/>
              </w:rPr>
              <w:fldChar w:fldCharType="end"/>
            </w:r>
          </w:ins>
        </w:p>
        <w:p w14:paraId="11C153DC" w14:textId="19FADBC0" w:rsidR="00F42EC2" w:rsidRDefault="00F42EC2">
          <w:pPr>
            <w:pStyle w:val="TOC2"/>
            <w:tabs>
              <w:tab w:val="left" w:pos="880"/>
              <w:tab w:val="right" w:leader="dot" w:pos="8828"/>
            </w:tabs>
            <w:rPr>
              <w:ins w:id="108" w:author="Στάθης Καπ" w:date="2023-02-28T17:26:00Z"/>
              <w:rFonts w:eastAsiaTheme="minorEastAsia"/>
              <w:noProof/>
            </w:rPr>
          </w:pPr>
          <w:ins w:id="109"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"_Toc128497593"</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2.2</w:t>
            </w:r>
            <w:r>
              <w:rPr>
                <w:rFonts w:eastAsiaTheme="minorEastAsia"/>
                <w:noProof/>
              </w:rPr>
              <w:tab/>
            </w:r>
            <w:r w:rsidRPr="00AE1E8F">
              <w:rPr>
                <w:rStyle w:val="Hyperlink"/>
                <w:noProof/>
                <w:lang w:val="el-GR"/>
              </w:rPr>
              <w:t>Το Χρονικά Εξαρτώμενο Πρόβλημα Προσανατολισμού (</w:t>
            </w:r>
            <w:r w:rsidRPr="00AE1E8F">
              <w:rPr>
                <w:rStyle w:val="Hyperlink"/>
                <w:noProof/>
              </w:rPr>
              <w:t>TDOP</w:t>
            </w:r>
            <w:r w:rsidRPr="00AE1E8F">
              <w:rPr>
                <w:rStyle w:val="Hyperlink"/>
                <w:noProof/>
                <w:lang w:val="el-GR"/>
              </w:rPr>
              <w:t>)</w:t>
            </w:r>
            <w:r>
              <w:rPr>
                <w:noProof/>
                <w:webHidden/>
              </w:rPr>
              <w:tab/>
            </w:r>
            <w:r>
              <w:rPr>
                <w:noProof/>
                <w:webHidden/>
              </w:rPr>
              <w:fldChar w:fldCharType="begin"/>
            </w:r>
            <w:r>
              <w:rPr>
                <w:noProof/>
                <w:webHidden/>
              </w:rPr>
              <w:instrText xml:space="preserve"> PAGEREF _Toc128497593 \h </w:instrText>
            </w:r>
          </w:ins>
          <w:r>
            <w:rPr>
              <w:noProof/>
              <w:webHidden/>
            </w:rPr>
          </w:r>
          <w:r>
            <w:rPr>
              <w:noProof/>
              <w:webHidden/>
            </w:rPr>
            <w:fldChar w:fldCharType="separate"/>
          </w:r>
          <w:ins w:id="110" w:author="Στάθης Καπ" w:date="2023-03-03T01:31:00Z">
            <w:r w:rsidR="006132C8">
              <w:rPr>
                <w:noProof/>
                <w:webHidden/>
              </w:rPr>
              <w:t>11</w:t>
            </w:r>
          </w:ins>
          <w:ins w:id="111" w:author="Στάθης Καπ" w:date="2023-02-28T17:26:00Z">
            <w:r>
              <w:rPr>
                <w:noProof/>
                <w:webHidden/>
              </w:rPr>
              <w:fldChar w:fldCharType="end"/>
            </w:r>
            <w:r w:rsidRPr="00AE1E8F">
              <w:rPr>
                <w:rStyle w:val="Hyperlink"/>
                <w:noProof/>
              </w:rPr>
              <w:fldChar w:fldCharType="end"/>
            </w:r>
          </w:ins>
        </w:p>
        <w:p w14:paraId="40BADB64" w14:textId="1EECB451" w:rsidR="00F42EC2" w:rsidRDefault="00F42EC2">
          <w:pPr>
            <w:pStyle w:val="TOC2"/>
            <w:tabs>
              <w:tab w:val="left" w:pos="880"/>
              <w:tab w:val="right" w:leader="dot" w:pos="8828"/>
            </w:tabs>
            <w:rPr>
              <w:ins w:id="112" w:author="Στάθης Καπ" w:date="2023-02-28T17:26:00Z"/>
              <w:rFonts w:eastAsiaTheme="minorEastAsia"/>
              <w:noProof/>
            </w:rPr>
          </w:pPr>
          <w:ins w:id="113"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"_Toc128497594"</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2.3</w:t>
            </w:r>
            <w:r>
              <w:rPr>
                <w:rFonts w:eastAsiaTheme="minorEastAsia"/>
                <w:noProof/>
              </w:rPr>
              <w:tab/>
            </w:r>
            <w:r w:rsidRPr="00AE1E8F">
              <w:rPr>
                <w:rStyle w:val="Hyperlink"/>
                <w:noProof/>
                <w:lang w:val="el-GR"/>
              </w:rPr>
              <w:t>Το πρόβλημα Ομαδικού Προσανατολισμού (</w:t>
            </w:r>
            <w:r w:rsidRPr="00AE1E8F">
              <w:rPr>
                <w:rStyle w:val="Hyperlink"/>
                <w:noProof/>
              </w:rPr>
              <w:t>TOP</w:t>
            </w:r>
            <w:r w:rsidRPr="00AE1E8F">
              <w:rPr>
                <w:rStyle w:val="Hyperlink"/>
                <w:noProof/>
                <w:lang w:val="el-GR"/>
              </w:rPr>
              <w:t>)</w:t>
            </w:r>
            <w:r>
              <w:rPr>
                <w:noProof/>
                <w:webHidden/>
              </w:rPr>
              <w:tab/>
            </w:r>
            <w:r>
              <w:rPr>
                <w:noProof/>
                <w:webHidden/>
              </w:rPr>
              <w:fldChar w:fldCharType="begin"/>
            </w:r>
            <w:r>
              <w:rPr>
                <w:noProof/>
                <w:webHidden/>
              </w:rPr>
              <w:instrText xml:space="preserve"> PAGEREF _Toc128497594 \h </w:instrText>
            </w:r>
          </w:ins>
          <w:r>
            <w:rPr>
              <w:noProof/>
              <w:webHidden/>
            </w:rPr>
          </w:r>
          <w:r>
            <w:rPr>
              <w:noProof/>
              <w:webHidden/>
            </w:rPr>
            <w:fldChar w:fldCharType="separate"/>
          </w:r>
          <w:ins w:id="114" w:author="Στάθης Καπ" w:date="2023-03-03T01:31:00Z">
            <w:r w:rsidR="006132C8">
              <w:rPr>
                <w:noProof/>
                <w:webHidden/>
              </w:rPr>
              <w:t>15</w:t>
            </w:r>
          </w:ins>
          <w:ins w:id="115" w:author="Στάθης Καπ" w:date="2023-02-28T17:26:00Z">
            <w:r>
              <w:rPr>
                <w:noProof/>
                <w:webHidden/>
              </w:rPr>
              <w:fldChar w:fldCharType="end"/>
            </w:r>
            <w:r w:rsidRPr="00AE1E8F">
              <w:rPr>
                <w:rStyle w:val="Hyperlink"/>
                <w:noProof/>
              </w:rPr>
              <w:fldChar w:fldCharType="end"/>
            </w:r>
          </w:ins>
        </w:p>
        <w:p w14:paraId="5B7F5535" w14:textId="775A85BA" w:rsidR="00F42EC2" w:rsidRDefault="00F42EC2">
          <w:pPr>
            <w:pStyle w:val="TOC2"/>
            <w:tabs>
              <w:tab w:val="left" w:pos="880"/>
              <w:tab w:val="right" w:leader="dot" w:pos="8828"/>
            </w:tabs>
            <w:rPr>
              <w:ins w:id="116" w:author="Στάθης Καπ" w:date="2023-02-28T17:26:00Z"/>
              <w:rFonts w:eastAsiaTheme="minorEastAsia"/>
              <w:noProof/>
            </w:rPr>
          </w:pPr>
          <w:ins w:id="117"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"_Toc128497595"</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2.4</w:t>
            </w:r>
            <w:r>
              <w:rPr>
                <w:rFonts w:eastAsiaTheme="minorEastAsia"/>
                <w:noProof/>
              </w:rPr>
              <w:tab/>
            </w:r>
            <w:r w:rsidRPr="00AE1E8F">
              <w:rPr>
                <w:rStyle w:val="Hyperlink"/>
                <w:noProof/>
                <w:lang w:val="el-GR"/>
              </w:rPr>
              <w:t>Το πρόβλημα του Ομαδικού Προσανατολισμού με Χρονικά Παράθυρα</w:t>
            </w:r>
            <w:r>
              <w:rPr>
                <w:noProof/>
                <w:webHidden/>
              </w:rPr>
              <w:tab/>
            </w:r>
            <w:r>
              <w:rPr>
                <w:noProof/>
                <w:webHidden/>
              </w:rPr>
              <w:fldChar w:fldCharType="begin"/>
            </w:r>
            <w:r>
              <w:rPr>
                <w:noProof/>
                <w:webHidden/>
              </w:rPr>
              <w:instrText xml:space="preserve"> PAGEREF _Toc128497595 \h </w:instrText>
            </w:r>
          </w:ins>
          <w:r>
            <w:rPr>
              <w:noProof/>
              <w:webHidden/>
            </w:rPr>
          </w:r>
          <w:r>
            <w:rPr>
              <w:noProof/>
              <w:webHidden/>
            </w:rPr>
            <w:fldChar w:fldCharType="separate"/>
          </w:r>
          <w:ins w:id="118" w:author="Στάθης Καπ" w:date="2023-03-03T01:31:00Z">
            <w:r w:rsidR="006132C8">
              <w:rPr>
                <w:noProof/>
                <w:webHidden/>
              </w:rPr>
              <w:t>17</w:t>
            </w:r>
          </w:ins>
          <w:ins w:id="119" w:author="Στάθης Καπ" w:date="2023-02-28T17:26:00Z">
            <w:r>
              <w:rPr>
                <w:noProof/>
                <w:webHidden/>
              </w:rPr>
              <w:fldChar w:fldCharType="end"/>
            </w:r>
            <w:r w:rsidRPr="00AE1E8F">
              <w:rPr>
                <w:rStyle w:val="Hyperlink"/>
                <w:noProof/>
              </w:rPr>
              <w:fldChar w:fldCharType="end"/>
            </w:r>
          </w:ins>
        </w:p>
        <w:p w14:paraId="3EF4AFD7" w14:textId="4C199370" w:rsidR="00F42EC2" w:rsidRDefault="00F42EC2">
          <w:pPr>
            <w:pStyle w:val="TOC2"/>
            <w:tabs>
              <w:tab w:val="left" w:pos="880"/>
              <w:tab w:val="right" w:leader="dot" w:pos="8828"/>
            </w:tabs>
            <w:rPr>
              <w:ins w:id="120" w:author="Στάθης Καπ" w:date="2023-02-28T17:26:00Z"/>
              <w:rFonts w:eastAsiaTheme="minorEastAsia"/>
              <w:noProof/>
            </w:rPr>
          </w:pPr>
          <w:ins w:id="121"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"_Toc128497596"</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2.5</w:t>
            </w:r>
            <w:r>
              <w:rPr>
                <w:rFonts w:eastAsiaTheme="minorEastAsia"/>
                <w:noProof/>
              </w:rPr>
              <w:tab/>
            </w:r>
            <w:r w:rsidRPr="00AE1E8F">
              <w:rPr>
                <w:rStyle w:val="Hyperlink"/>
                <w:noProof/>
                <w:lang w:val="el-GR"/>
              </w:rPr>
              <w:t>Το Πρόβλημα Χρονικά Εξαρτώμενου Ομαδικού Προσανατολισμού με Χρονικά Παράθυρα (</w:t>
            </w:r>
            <w:r w:rsidRPr="00AE1E8F">
              <w:rPr>
                <w:rStyle w:val="Hyperlink"/>
                <w:noProof/>
              </w:rPr>
              <w:t>TDTOPTW</w:t>
            </w:r>
            <w:r w:rsidRPr="00AE1E8F">
              <w:rPr>
                <w:rStyle w:val="Hyperlink"/>
                <w:noProof/>
                <w:lang w:val="el-GR"/>
              </w:rPr>
              <w:t>)</w:t>
            </w:r>
            <w:r>
              <w:rPr>
                <w:noProof/>
                <w:webHidden/>
              </w:rPr>
              <w:tab/>
            </w:r>
            <w:r>
              <w:rPr>
                <w:noProof/>
                <w:webHidden/>
              </w:rPr>
              <w:fldChar w:fldCharType="begin"/>
            </w:r>
            <w:r>
              <w:rPr>
                <w:noProof/>
                <w:webHidden/>
              </w:rPr>
              <w:instrText xml:space="preserve"> PAGEREF _Toc128497596 \h </w:instrText>
            </w:r>
          </w:ins>
          <w:r>
            <w:rPr>
              <w:noProof/>
              <w:webHidden/>
            </w:rPr>
          </w:r>
          <w:r>
            <w:rPr>
              <w:noProof/>
              <w:webHidden/>
            </w:rPr>
            <w:fldChar w:fldCharType="separate"/>
          </w:r>
          <w:ins w:id="122" w:author="Στάθης Καπ" w:date="2023-03-03T01:31:00Z">
            <w:r w:rsidR="006132C8">
              <w:rPr>
                <w:noProof/>
                <w:webHidden/>
              </w:rPr>
              <w:t>21</w:t>
            </w:r>
          </w:ins>
          <w:ins w:id="123" w:author="Στάθης Καπ" w:date="2023-02-28T17:26:00Z">
            <w:r>
              <w:rPr>
                <w:noProof/>
                <w:webHidden/>
              </w:rPr>
              <w:fldChar w:fldCharType="end"/>
            </w:r>
            <w:r w:rsidRPr="00AE1E8F">
              <w:rPr>
                <w:rStyle w:val="Hyperlink"/>
                <w:noProof/>
              </w:rPr>
              <w:fldChar w:fldCharType="end"/>
            </w:r>
          </w:ins>
        </w:p>
        <w:p w14:paraId="4C0A9FED" w14:textId="2CA2CE27" w:rsidR="00F42EC2" w:rsidRDefault="00F42EC2" w:rsidP="00F42EC2">
          <w:pPr>
            <w:pStyle w:val="TOC1"/>
            <w:rPr>
              <w:ins w:id="124" w:author="Στάθης Καπ" w:date="2023-02-28T17:26:00Z"/>
              <w:rFonts w:eastAsiaTheme="minorEastAsia"/>
              <w:noProof/>
            </w:rPr>
          </w:pPr>
          <w:ins w:id="125"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"_Toc128497597"</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3.</w:t>
            </w:r>
            <w:r>
              <w:rPr>
                <w:rFonts w:eastAsiaTheme="minorEastAsia"/>
                <w:noProof/>
              </w:rPr>
              <w:tab/>
            </w:r>
            <w:r w:rsidRPr="00AE1E8F">
              <w:rPr>
                <w:rStyle w:val="Hyperlink"/>
                <w:noProof/>
                <w:lang w:val="el-GR"/>
              </w:rPr>
              <w:t xml:space="preserve">Αλγόριθμος </w:t>
            </w:r>
            <w:r w:rsidRPr="00AE1E8F">
              <w:rPr>
                <w:rStyle w:val="Hyperlink"/>
                <w:noProof/>
              </w:rPr>
              <w:t>Επίλυσης</w:t>
            </w:r>
            <w:r w:rsidRPr="00AE1E8F">
              <w:rPr>
                <w:rStyle w:val="Hyperlink"/>
                <w:noProof/>
                <w:lang w:val="el-GR"/>
              </w:rPr>
              <w:t xml:space="preserve"> </w:t>
            </w:r>
            <w:r w:rsidRPr="00AE1E8F">
              <w:rPr>
                <w:rStyle w:val="Hyperlink"/>
                <w:noProof/>
              </w:rPr>
              <w:t>TOPTW</w:t>
            </w:r>
            <w:r>
              <w:rPr>
                <w:noProof/>
                <w:webHidden/>
              </w:rPr>
              <w:tab/>
            </w:r>
            <w:r>
              <w:rPr>
                <w:noProof/>
                <w:webHidden/>
              </w:rPr>
              <w:fldChar w:fldCharType="begin"/>
            </w:r>
            <w:r>
              <w:rPr>
                <w:noProof/>
                <w:webHidden/>
              </w:rPr>
              <w:instrText xml:space="preserve"> PAGEREF _Toc128497597 \h </w:instrText>
            </w:r>
          </w:ins>
          <w:r>
            <w:rPr>
              <w:noProof/>
              <w:webHidden/>
            </w:rPr>
          </w:r>
          <w:r>
            <w:rPr>
              <w:noProof/>
              <w:webHidden/>
            </w:rPr>
            <w:fldChar w:fldCharType="separate"/>
          </w:r>
          <w:ins w:id="126" w:author="Στάθης Καπ" w:date="2023-03-03T01:31:00Z">
            <w:r w:rsidR="006132C8">
              <w:rPr>
                <w:noProof/>
                <w:webHidden/>
              </w:rPr>
              <w:t>23</w:t>
            </w:r>
          </w:ins>
          <w:ins w:id="127" w:author="Στάθης Καπ" w:date="2023-02-28T17:26:00Z">
            <w:r>
              <w:rPr>
                <w:noProof/>
                <w:webHidden/>
              </w:rPr>
              <w:fldChar w:fldCharType="end"/>
            </w:r>
            <w:r w:rsidRPr="00AE1E8F">
              <w:rPr>
                <w:rStyle w:val="Hyperlink"/>
                <w:noProof/>
              </w:rPr>
              <w:fldChar w:fldCharType="end"/>
            </w:r>
          </w:ins>
        </w:p>
        <w:p w14:paraId="4EA61240" w14:textId="24000B00" w:rsidR="00F42EC2" w:rsidRDefault="00F42EC2">
          <w:pPr>
            <w:pStyle w:val="TOC2"/>
            <w:tabs>
              <w:tab w:val="left" w:pos="880"/>
              <w:tab w:val="right" w:leader="dot" w:pos="8828"/>
            </w:tabs>
            <w:rPr>
              <w:ins w:id="128" w:author="Στάθης Καπ" w:date="2023-02-28T17:26:00Z"/>
              <w:rFonts w:eastAsiaTheme="minorEastAsia"/>
              <w:noProof/>
            </w:rPr>
          </w:pPr>
          <w:ins w:id="129"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"_Toc128497598"</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3.1</w:t>
            </w:r>
            <w:r>
              <w:rPr>
                <w:rFonts w:eastAsiaTheme="minorEastAsia"/>
                <w:noProof/>
              </w:rPr>
              <w:tab/>
            </w:r>
            <w:r w:rsidRPr="00AE1E8F">
              <w:rPr>
                <w:rStyle w:val="Hyperlink"/>
                <w:noProof/>
                <w:lang w:val="el-GR"/>
              </w:rPr>
              <w:t>Τεχνική Επαναλαμβανόμενης Τοπικής Αναζήτησης</w:t>
            </w:r>
            <w:r>
              <w:rPr>
                <w:noProof/>
                <w:webHidden/>
              </w:rPr>
              <w:tab/>
            </w:r>
            <w:r>
              <w:rPr>
                <w:noProof/>
                <w:webHidden/>
              </w:rPr>
              <w:fldChar w:fldCharType="begin"/>
            </w:r>
            <w:r>
              <w:rPr>
                <w:noProof/>
                <w:webHidden/>
              </w:rPr>
              <w:instrText xml:space="preserve"> PAGEREF _Toc128497598 \h </w:instrText>
            </w:r>
          </w:ins>
          <w:r>
            <w:rPr>
              <w:noProof/>
              <w:webHidden/>
            </w:rPr>
          </w:r>
          <w:r>
            <w:rPr>
              <w:noProof/>
              <w:webHidden/>
            </w:rPr>
            <w:fldChar w:fldCharType="separate"/>
          </w:r>
          <w:ins w:id="130" w:author="Στάθης Καπ" w:date="2023-03-03T01:31:00Z">
            <w:r w:rsidR="006132C8">
              <w:rPr>
                <w:noProof/>
                <w:webHidden/>
              </w:rPr>
              <w:t>23</w:t>
            </w:r>
          </w:ins>
          <w:ins w:id="131" w:author="Στάθης Καπ" w:date="2023-02-28T17:26:00Z">
            <w:r>
              <w:rPr>
                <w:noProof/>
                <w:webHidden/>
              </w:rPr>
              <w:fldChar w:fldCharType="end"/>
            </w:r>
            <w:r w:rsidRPr="00AE1E8F">
              <w:rPr>
                <w:rStyle w:val="Hyperlink"/>
                <w:noProof/>
              </w:rPr>
              <w:fldChar w:fldCharType="end"/>
            </w:r>
          </w:ins>
        </w:p>
        <w:p w14:paraId="54170235" w14:textId="54B4AA20" w:rsidR="00F42EC2" w:rsidRDefault="00F42EC2">
          <w:pPr>
            <w:pStyle w:val="TOC2"/>
            <w:tabs>
              <w:tab w:val="left" w:pos="880"/>
              <w:tab w:val="right" w:leader="dot" w:pos="8828"/>
            </w:tabs>
            <w:rPr>
              <w:ins w:id="132" w:author="Στάθης Καπ" w:date="2023-02-28T17:26:00Z"/>
              <w:rFonts w:eastAsiaTheme="minorEastAsia"/>
              <w:noProof/>
            </w:rPr>
          </w:pPr>
          <w:ins w:id="133"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"_Toc128497599"</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3.2</w:t>
            </w:r>
            <w:r>
              <w:rPr>
                <w:rFonts w:eastAsiaTheme="minorEastAsia"/>
                <w:noProof/>
              </w:rPr>
              <w:tab/>
            </w:r>
            <w:r w:rsidRPr="00AE1E8F">
              <w:rPr>
                <w:rStyle w:val="Hyperlink"/>
                <w:noProof/>
                <w:lang w:val="el-GR"/>
              </w:rPr>
              <w:t xml:space="preserve">Υλοποίηση Επαναλαμβανόμενης Τοπικής Αναζήτησης στο </w:t>
            </w:r>
            <w:r w:rsidRPr="00AE1E8F">
              <w:rPr>
                <w:rStyle w:val="Hyperlink"/>
                <w:noProof/>
              </w:rPr>
              <w:t>TOPTW</w:t>
            </w:r>
            <w:r>
              <w:rPr>
                <w:noProof/>
                <w:webHidden/>
              </w:rPr>
              <w:tab/>
            </w:r>
            <w:r>
              <w:rPr>
                <w:noProof/>
                <w:webHidden/>
              </w:rPr>
              <w:fldChar w:fldCharType="begin"/>
            </w:r>
            <w:r>
              <w:rPr>
                <w:noProof/>
                <w:webHidden/>
              </w:rPr>
              <w:instrText xml:space="preserve"> PAGEREF _Toc128497599 \h </w:instrText>
            </w:r>
          </w:ins>
          <w:r>
            <w:rPr>
              <w:noProof/>
              <w:webHidden/>
            </w:rPr>
          </w:r>
          <w:r>
            <w:rPr>
              <w:noProof/>
              <w:webHidden/>
            </w:rPr>
            <w:fldChar w:fldCharType="separate"/>
          </w:r>
          <w:ins w:id="134" w:author="Στάθης Καπ" w:date="2023-03-03T01:31:00Z">
            <w:r w:rsidR="006132C8">
              <w:rPr>
                <w:noProof/>
                <w:webHidden/>
              </w:rPr>
              <w:t>25</w:t>
            </w:r>
          </w:ins>
          <w:ins w:id="135" w:author="Στάθης Καπ" w:date="2023-02-28T17:26:00Z">
            <w:r>
              <w:rPr>
                <w:noProof/>
                <w:webHidden/>
              </w:rPr>
              <w:fldChar w:fldCharType="end"/>
            </w:r>
            <w:r w:rsidRPr="00AE1E8F">
              <w:rPr>
                <w:rStyle w:val="Hyperlink"/>
                <w:noProof/>
              </w:rPr>
              <w:fldChar w:fldCharType="end"/>
            </w:r>
          </w:ins>
        </w:p>
        <w:p w14:paraId="11BC86BF" w14:textId="4B46B089" w:rsidR="00F42EC2" w:rsidRDefault="00F42EC2">
          <w:pPr>
            <w:pStyle w:val="TOC3"/>
            <w:tabs>
              <w:tab w:val="left" w:pos="1320"/>
              <w:tab w:val="right" w:leader="dot" w:pos="8828"/>
            </w:tabs>
            <w:rPr>
              <w:ins w:id="136" w:author="Στάθης Καπ" w:date="2023-02-28T17:26:00Z"/>
              <w:rFonts w:eastAsiaTheme="minorEastAsia"/>
              <w:noProof/>
            </w:rPr>
          </w:pPr>
          <w:ins w:id="137"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"_Toc128497600"</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3.2.1</w:t>
            </w:r>
            <w:r>
              <w:rPr>
                <w:rFonts w:eastAsiaTheme="minorEastAsia"/>
                <w:noProof/>
              </w:rPr>
              <w:tab/>
            </w:r>
            <w:r w:rsidRPr="00AE1E8F">
              <w:rPr>
                <w:rStyle w:val="Hyperlink"/>
                <w:noProof/>
                <w:lang w:val="el-GR"/>
              </w:rPr>
              <w:t>Βήμα Εισαγωγής</w:t>
            </w:r>
            <w:r>
              <w:rPr>
                <w:noProof/>
                <w:webHidden/>
              </w:rPr>
              <w:tab/>
            </w:r>
            <w:r>
              <w:rPr>
                <w:noProof/>
                <w:webHidden/>
              </w:rPr>
              <w:fldChar w:fldCharType="begin"/>
            </w:r>
            <w:r>
              <w:rPr>
                <w:noProof/>
                <w:webHidden/>
              </w:rPr>
              <w:instrText xml:space="preserve"> PAGEREF _Toc128497600 \h </w:instrText>
            </w:r>
          </w:ins>
          <w:r>
            <w:rPr>
              <w:noProof/>
              <w:webHidden/>
            </w:rPr>
          </w:r>
          <w:r>
            <w:rPr>
              <w:noProof/>
              <w:webHidden/>
            </w:rPr>
            <w:fldChar w:fldCharType="separate"/>
          </w:r>
          <w:ins w:id="138" w:author="Στάθης Καπ" w:date="2023-03-03T01:31:00Z">
            <w:r w:rsidR="006132C8">
              <w:rPr>
                <w:noProof/>
                <w:webHidden/>
              </w:rPr>
              <w:t>25</w:t>
            </w:r>
          </w:ins>
          <w:ins w:id="139" w:author="Στάθης Καπ" w:date="2023-02-28T17:26:00Z">
            <w:r>
              <w:rPr>
                <w:noProof/>
                <w:webHidden/>
              </w:rPr>
              <w:fldChar w:fldCharType="end"/>
            </w:r>
            <w:r w:rsidRPr="00AE1E8F">
              <w:rPr>
                <w:rStyle w:val="Hyperlink"/>
                <w:noProof/>
              </w:rPr>
              <w:fldChar w:fldCharType="end"/>
            </w:r>
          </w:ins>
        </w:p>
        <w:p w14:paraId="0889F88D" w14:textId="06AD0D3E" w:rsidR="00F42EC2" w:rsidRDefault="00F42EC2">
          <w:pPr>
            <w:pStyle w:val="TOC3"/>
            <w:tabs>
              <w:tab w:val="left" w:pos="1320"/>
              <w:tab w:val="right" w:leader="dot" w:pos="8828"/>
            </w:tabs>
            <w:rPr>
              <w:ins w:id="140" w:author="Στάθης Καπ" w:date="2023-02-28T17:26:00Z"/>
              <w:rFonts w:eastAsiaTheme="minorEastAsia"/>
              <w:noProof/>
            </w:rPr>
          </w:pPr>
          <w:ins w:id="141"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"_Toc128497601"</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3.2.2</w:t>
            </w:r>
            <w:r>
              <w:rPr>
                <w:rFonts w:eastAsiaTheme="minorEastAsia"/>
                <w:noProof/>
              </w:rPr>
              <w:tab/>
            </w:r>
            <w:r w:rsidRPr="00AE1E8F">
              <w:rPr>
                <w:rStyle w:val="Hyperlink"/>
                <w:noProof/>
                <w:lang w:val="el-GR"/>
              </w:rPr>
              <w:t>Βήμα Διαταραχής</w:t>
            </w:r>
            <w:r>
              <w:rPr>
                <w:noProof/>
                <w:webHidden/>
              </w:rPr>
              <w:tab/>
            </w:r>
            <w:r>
              <w:rPr>
                <w:noProof/>
                <w:webHidden/>
              </w:rPr>
              <w:fldChar w:fldCharType="begin"/>
            </w:r>
            <w:r>
              <w:rPr>
                <w:noProof/>
                <w:webHidden/>
              </w:rPr>
              <w:instrText xml:space="preserve"> PAGEREF _Toc128497601 \h </w:instrText>
            </w:r>
          </w:ins>
          <w:r>
            <w:rPr>
              <w:noProof/>
              <w:webHidden/>
            </w:rPr>
          </w:r>
          <w:r>
            <w:rPr>
              <w:noProof/>
              <w:webHidden/>
            </w:rPr>
            <w:fldChar w:fldCharType="separate"/>
          </w:r>
          <w:ins w:id="142" w:author="Στάθης Καπ" w:date="2023-03-03T01:31:00Z">
            <w:r w:rsidR="006132C8">
              <w:rPr>
                <w:noProof/>
                <w:webHidden/>
              </w:rPr>
              <w:t>27</w:t>
            </w:r>
          </w:ins>
          <w:ins w:id="143" w:author="Στάθης Καπ" w:date="2023-02-28T17:26:00Z">
            <w:r>
              <w:rPr>
                <w:noProof/>
                <w:webHidden/>
              </w:rPr>
              <w:fldChar w:fldCharType="end"/>
            </w:r>
            <w:r w:rsidRPr="00AE1E8F">
              <w:rPr>
                <w:rStyle w:val="Hyperlink"/>
                <w:noProof/>
              </w:rPr>
              <w:fldChar w:fldCharType="end"/>
            </w:r>
          </w:ins>
        </w:p>
        <w:p w14:paraId="3010DE50" w14:textId="68F14FC6" w:rsidR="00F42EC2" w:rsidRDefault="00F42EC2">
          <w:pPr>
            <w:pStyle w:val="TOC3"/>
            <w:tabs>
              <w:tab w:val="left" w:pos="1320"/>
              <w:tab w:val="right" w:leader="dot" w:pos="8828"/>
            </w:tabs>
            <w:rPr>
              <w:ins w:id="144" w:author="Στάθης Καπ" w:date="2023-02-28T17:26:00Z"/>
              <w:rFonts w:eastAsiaTheme="minorEastAsia"/>
              <w:noProof/>
            </w:rPr>
          </w:pPr>
          <w:ins w:id="145"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"_Toc128497602"</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3.2.3</w:t>
            </w:r>
            <w:r>
              <w:rPr>
                <w:rFonts w:eastAsiaTheme="minorEastAsia"/>
                <w:noProof/>
              </w:rPr>
              <w:tab/>
            </w:r>
            <w:r w:rsidRPr="00AE1E8F">
              <w:rPr>
                <w:rStyle w:val="Hyperlink"/>
                <w:noProof/>
                <w:lang w:val="el-GR"/>
              </w:rPr>
              <w:t>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_Toc128497602 \h </w:instrText>
            </w:r>
          </w:ins>
          <w:r>
            <w:rPr>
              <w:noProof/>
              <w:webHidden/>
            </w:rPr>
          </w:r>
          <w:r>
            <w:rPr>
              <w:noProof/>
              <w:webHidden/>
            </w:rPr>
            <w:fldChar w:fldCharType="separate"/>
          </w:r>
          <w:ins w:id="146" w:author="Στάθης Καπ" w:date="2023-03-03T01:31:00Z">
            <w:r w:rsidR="006132C8">
              <w:rPr>
                <w:noProof/>
                <w:webHidden/>
              </w:rPr>
              <w:t>28</w:t>
            </w:r>
          </w:ins>
          <w:ins w:id="147" w:author="Στάθης Καπ" w:date="2023-02-28T17:26:00Z">
            <w:r>
              <w:rPr>
                <w:noProof/>
                <w:webHidden/>
              </w:rPr>
              <w:fldChar w:fldCharType="end"/>
            </w:r>
            <w:r w:rsidRPr="00AE1E8F">
              <w:rPr>
                <w:rStyle w:val="Hyperlink"/>
                <w:noProof/>
              </w:rPr>
              <w:fldChar w:fldCharType="end"/>
            </w:r>
          </w:ins>
        </w:p>
        <w:p w14:paraId="122D7988" w14:textId="4A6649BC" w:rsidR="00F42EC2" w:rsidRDefault="00F42EC2" w:rsidP="00F42EC2">
          <w:pPr>
            <w:pStyle w:val="TOC1"/>
            <w:rPr>
              <w:ins w:id="148" w:author="Στάθης Καπ" w:date="2023-02-28T17:26:00Z"/>
              <w:rFonts w:eastAsiaTheme="minorEastAsia"/>
              <w:noProof/>
            </w:rPr>
          </w:pPr>
          <w:ins w:id="149"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"_Toc128497603"</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4.</w:t>
            </w:r>
            <w:r>
              <w:rPr>
                <w:rFonts w:eastAsiaTheme="minorEastAsia"/>
                <w:noProof/>
              </w:rPr>
              <w:tab/>
            </w:r>
            <w:r w:rsidRPr="00AE1E8F">
              <w:rPr>
                <w:rStyle w:val="Hyperlink"/>
                <w:noProof/>
                <w:lang w:val="el-GR"/>
              </w:rPr>
              <w:t>Διαχωρισμός Τοπικής Αναζήτησης</w:t>
            </w:r>
            <w:r>
              <w:rPr>
                <w:noProof/>
                <w:webHidden/>
              </w:rPr>
              <w:tab/>
            </w:r>
            <w:r>
              <w:rPr>
                <w:noProof/>
                <w:webHidden/>
              </w:rPr>
              <w:fldChar w:fldCharType="begin"/>
            </w:r>
            <w:r>
              <w:rPr>
                <w:noProof/>
                <w:webHidden/>
              </w:rPr>
              <w:instrText xml:space="preserve"> PAGEREF _Toc128497603 \h </w:instrText>
            </w:r>
          </w:ins>
          <w:r>
            <w:rPr>
              <w:noProof/>
              <w:webHidden/>
            </w:rPr>
          </w:r>
          <w:r>
            <w:rPr>
              <w:noProof/>
              <w:webHidden/>
            </w:rPr>
            <w:fldChar w:fldCharType="separate"/>
          </w:r>
          <w:ins w:id="150" w:author="Στάθης Καπ" w:date="2023-03-03T01:31:00Z">
            <w:r w:rsidR="006132C8">
              <w:rPr>
                <w:noProof/>
                <w:webHidden/>
              </w:rPr>
              <w:t>30</w:t>
            </w:r>
          </w:ins>
          <w:ins w:id="151" w:author="Στάθης Καπ" w:date="2023-02-28T17:26:00Z">
            <w:r>
              <w:rPr>
                <w:noProof/>
                <w:webHidden/>
              </w:rPr>
              <w:fldChar w:fldCharType="end"/>
            </w:r>
            <w:r w:rsidRPr="00AE1E8F">
              <w:rPr>
                <w:rStyle w:val="Hyperlink"/>
                <w:noProof/>
              </w:rPr>
              <w:fldChar w:fldCharType="end"/>
            </w:r>
          </w:ins>
        </w:p>
        <w:p w14:paraId="759C2168" w14:textId="74201A3F" w:rsidR="00F42EC2" w:rsidRDefault="00F42EC2">
          <w:pPr>
            <w:pStyle w:val="TOC2"/>
            <w:tabs>
              <w:tab w:val="left" w:pos="880"/>
              <w:tab w:val="right" w:leader="dot" w:pos="8828"/>
            </w:tabs>
            <w:rPr>
              <w:ins w:id="152" w:author="Στάθης Καπ" w:date="2023-02-28T17:26:00Z"/>
              <w:rFonts w:eastAsiaTheme="minorEastAsia"/>
              <w:noProof/>
            </w:rPr>
          </w:pPr>
          <w:ins w:id="153"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"_Toc128497604"</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4.1</w:t>
            </w:r>
            <w:r>
              <w:rPr>
                <w:rFonts w:eastAsiaTheme="minorEastAsia"/>
                <w:noProof/>
              </w:rPr>
              <w:tab/>
            </w:r>
            <w:r w:rsidRPr="00AE1E8F">
              <w:rPr>
                <w:rStyle w:val="Hyperlink"/>
                <w:noProof/>
                <w:lang w:val="el-GR"/>
              </w:rPr>
              <w:t>Αρχικοποίηση των χρονικών υπο-διαστημάτων</w:t>
            </w:r>
            <w:r>
              <w:rPr>
                <w:noProof/>
                <w:webHidden/>
              </w:rPr>
              <w:tab/>
            </w:r>
            <w:r>
              <w:rPr>
                <w:noProof/>
                <w:webHidden/>
              </w:rPr>
              <w:fldChar w:fldCharType="begin"/>
            </w:r>
            <w:r>
              <w:rPr>
                <w:noProof/>
                <w:webHidden/>
              </w:rPr>
              <w:instrText xml:space="preserve"> PAGEREF _Toc128497604 \h </w:instrText>
            </w:r>
          </w:ins>
          <w:r>
            <w:rPr>
              <w:noProof/>
              <w:webHidden/>
            </w:rPr>
          </w:r>
          <w:r>
            <w:rPr>
              <w:noProof/>
              <w:webHidden/>
            </w:rPr>
            <w:fldChar w:fldCharType="separate"/>
          </w:r>
          <w:ins w:id="154" w:author="Στάθης Καπ" w:date="2023-03-03T01:31:00Z">
            <w:r w:rsidR="006132C8">
              <w:rPr>
                <w:noProof/>
                <w:webHidden/>
              </w:rPr>
              <w:t>32</w:t>
            </w:r>
          </w:ins>
          <w:ins w:id="155" w:author="Στάθης Καπ" w:date="2023-02-28T17:26:00Z">
            <w:r>
              <w:rPr>
                <w:noProof/>
                <w:webHidden/>
              </w:rPr>
              <w:fldChar w:fldCharType="end"/>
            </w:r>
            <w:r w:rsidRPr="00AE1E8F">
              <w:rPr>
                <w:rStyle w:val="Hyperlink"/>
                <w:noProof/>
              </w:rPr>
              <w:fldChar w:fldCharType="end"/>
            </w:r>
          </w:ins>
        </w:p>
        <w:p w14:paraId="01BA8C2B" w14:textId="0D74FA54" w:rsidR="00F42EC2" w:rsidRDefault="00F42EC2">
          <w:pPr>
            <w:pStyle w:val="TOC2"/>
            <w:tabs>
              <w:tab w:val="left" w:pos="880"/>
              <w:tab w:val="right" w:leader="dot" w:pos="8828"/>
            </w:tabs>
            <w:rPr>
              <w:ins w:id="156" w:author="Στάθης Καπ" w:date="2023-02-28T17:26:00Z"/>
              <w:rFonts w:eastAsiaTheme="minorEastAsia"/>
              <w:noProof/>
            </w:rPr>
          </w:pPr>
          <w:ins w:id="157"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"_Toc128497605"</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rPr>
              <w:t>4.2</w:t>
            </w:r>
            <w:r>
              <w:rPr>
                <w:rFonts w:eastAsiaTheme="minorEastAsia"/>
                <w:noProof/>
              </w:rPr>
              <w:tab/>
            </w:r>
            <w:r w:rsidRPr="00AE1E8F">
              <w:rPr>
                <w:rStyle w:val="Hyperlink"/>
                <w:noProof/>
                <w:lang w:val="el-GR"/>
              </w:rPr>
              <w:t xml:space="preserve">Διαχωρισμός των </w:t>
            </w:r>
            <w:r w:rsidRPr="00AE1E8F">
              <w:rPr>
                <w:rStyle w:val="Hyperlink"/>
                <w:noProof/>
              </w:rPr>
              <w:t xml:space="preserve">Unvisited </w:t>
            </w:r>
            <w:r w:rsidRPr="00AE1E8F">
              <w:rPr>
                <w:rStyle w:val="Hyperlink"/>
                <w:noProof/>
                <w:lang w:val="el-GR"/>
              </w:rPr>
              <w:t>κόμβων</w:t>
            </w:r>
            <w:r>
              <w:rPr>
                <w:noProof/>
                <w:webHidden/>
              </w:rPr>
              <w:tab/>
            </w:r>
            <w:r>
              <w:rPr>
                <w:noProof/>
                <w:webHidden/>
              </w:rPr>
              <w:fldChar w:fldCharType="begin"/>
            </w:r>
            <w:r>
              <w:rPr>
                <w:noProof/>
                <w:webHidden/>
              </w:rPr>
              <w:instrText xml:space="preserve"> PAGEREF _Toc128497605 \h </w:instrText>
            </w:r>
          </w:ins>
          <w:r>
            <w:rPr>
              <w:noProof/>
              <w:webHidden/>
            </w:rPr>
          </w:r>
          <w:r>
            <w:rPr>
              <w:noProof/>
              <w:webHidden/>
            </w:rPr>
            <w:fldChar w:fldCharType="separate"/>
          </w:r>
          <w:ins w:id="158" w:author="Στάθης Καπ" w:date="2023-03-03T01:31:00Z">
            <w:r w:rsidR="006132C8">
              <w:rPr>
                <w:noProof/>
                <w:webHidden/>
              </w:rPr>
              <w:t>33</w:t>
            </w:r>
          </w:ins>
          <w:ins w:id="159" w:author="Στάθης Καπ" w:date="2023-02-28T17:26:00Z">
            <w:r>
              <w:rPr>
                <w:noProof/>
                <w:webHidden/>
              </w:rPr>
              <w:fldChar w:fldCharType="end"/>
            </w:r>
            <w:r w:rsidRPr="00AE1E8F">
              <w:rPr>
                <w:rStyle w:val="Hyperlink"/>
                <w:noProof/>
              </w:rPr>
              <w:fldChar w:fldCharType="end"/>
            </w:r>
          </w:ins>
        </w:p>
        <w:p w14:paraId="6CA00AFC" w14:textId="2AA7EE29" w:rsidR="00F42EC2" w:rsidRDefault="00F42EC2">
          <w:pPr>
            <w:pStyle w:val="TOC2"/>
            <w:tabs>
              <w:tab w:val="left" w:pos="880"/>
              <w:tab w:val="right" w:leader="dot" w:pos="8828"/>
            </w:tabs>
            <w:rPr>
              <w:ins w:id="160" w:author="Στάθης Καπ" w:date="2023-02-28T17:26:00Z"/>
              <w:rFonts w:eastAsiaTheme="minorEastAsia"/>
              <w:noProof/>
            </w:rPr>
          </w:pPr>
          <w:ins w:id="161"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"_Toc128497606"</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rPr>
              <w:t>4.3</w:t>
            </w:r>
            <w:r>
              <w:rPr>
                <w:rFonts w:eastAsiaTheme="minorEastAsia"/>
                <w:noProof/>
              </w:rPr>
              <w:tab/>
            </w:r>
            <w:r w:rsidRPr="00AE1E8F">
              <w:rPr>
                <w:rStyle w:val="Hyperlink"/>
                <w:noProof/>
                <w:lang w:val="el-GR"/>
              </w:rPr>
              <w:t>Διαχωρισμένη Τοπική Αναζήτηση</w:t>
            </w:r>
            <w:r>
              <w:rPr>
                <w:noProof/>
                <w:webHidden/>
              </w:rPr>
              <w:tab/>
            </w:r>
            <w:r>
              <w:rPr>
                <w:noProof/>
                <w:webHidden/>
              </w:rPr>
              <w:fldChar w:fldCharType="begin"/>
            </w:r>
            <w:r>
              <w:rPr>
                <w:noProof/>
                <w:webHidden/>
              </w:rPr>
              <w:instrText xml:space="preserve"> PAGEREF _Toc128497606 \h </w:instrText>
            </w:r>
          </w:ins>
          <w:r>
            <w:rPr>
              <w:noProof/>
              <w:webHidden/>
            </w:rPr>
          </w:r>
          <w:r>
            <w:rPr>
              <w:noProof/>
              <w:webHidden/>
            </w:rPr>
            <w:fldChar w:fldCharType="separate"/>
          </w:r>
          <w:ins w:id="162" w:author="Στάθης Καπ" w:date="2023-03-03T01:31:00Z">
            <w:r w:rsidR="006132C8">
              <w:rPr>
                <w:noProof/>
                <w:webHidden/>
              </w:rPr>
              <w:t>33</w:t>
            </w:r>
          </w:ins>
          <w:ins w:id="163" w:author="Στάθης Καπ" w:date="2023-02-28T17:26:00Z">
            <w:r>
              <w:rPr>
                <w:noProof/>
                <w:webHidden/>
              </w:rPr>
              <w:fldChar w:fldCharType="end"/>
            </w:r>
            <w:r w:rsidRPr="00AE1E8F">
              <w:rPr>
                <w:rStyle w:val="Hyperlink"/>
                <w:noProof/>
              </w:rPr>
              <w:fldChar w:fldCharType="end"/>
            </w:r>
          </w:ins>
        </w:p>
        <w:p w14:paraId="52D25CAF" w14:textId="481A7E1B" w:rsidR="00F42EC2" w:rsidRDefault="00F42EC2">
          <w:pPr>
            <w:pStyle w:val="TOC3"/>
            <w:tabs>
              <w:tab w:val="left" w:pos="1320"/>
              <w:tab w:val="right" w:leader="dot" w:pos="8828"/>
            </w:tabs>
            <w:rPr>
              <w:ins w:id="164" w:author="Στάθης Καπ" w:date="2023-02-28T17:26:00Z"/>
              <w:rFonts w:eastAsiaTheme="minorEastAsia"/>
              <w:noProof/>
            </w:rPr>
          </w:pPr>
          <w:ins w:id="165"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"_Toc128497607"</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4.3.1</w:t>
            </w:r>
            <w:r>
              <w:rPr>
                <w:rFonts w:eastAsiaTheme="minorEastAsia"/>
                <w:noProof/>
              </w:rPr>
              <w:tab/>
            </w:r>
            <w:r w:rsidRPr="00AE1E8F">
              <w:rPr>
                <w:rStyle w:val="Hyperlink"/>
                <w:noProof/>
              </w:rPr>
              <w:t>Προσθήκη</w:t>
            </w:r>
            <w:r w:rsidRPr="00AE1E8F">
              <w:rPr>
                <w:rStyle w:val="Hyperlink"/>
                <w:noProof/>
                <w:lang w:val="el-GR"/>
              </w:rPr>
              <w:t xml:space="preserve"> τελικών κόμβων</w:t>
            </w:r>
            <w:r>
              <w:rPr>
                <w:noProof/>
                <w:webHidden/>
              </w:rPr>
              <w:tab/>
            </w:r>
            <w:r>
              <w:rPr>
                <w:noProof/>
                <w:webHidden/>
              </w:rPr>
              <w:fldChar w:fldCharType="begin"/>
            </w:r>
            <w:r>
              <w:rPr>
                <w:noProof/>
                <w:webHidden/>
              </w:rPr>
              <w:instrText xml:space="preserve"> PAGEREF _Toc128497607 \h </w:instrText>
            </w:r>
          </w:ins>
          <w:r>
            <w:rPr>
              <w:noProof/>
              <w:webHidden/>
            </w:rPr>
          </w:r>
          <w:r>
            <w:rPr>
              <w:noProof/>
              <w:webHidden/>
            </w:rPr>
            <w:fldChar w:fldCharType="separate"/>
          </w:r>
          <w:ins w:id="166" w:author="Στάθης Καπ" w:date="2023-03-03T01:31:00Z">
            <w:r w:rsidR="006132C8">
              <w:rPr>
                <w:noProof/>
                <w:webHidden/>
              </w:rPr>
              <w:t>35</w:t>
            </w:r>
          </w:ins>
          <w:ins w:id="167" w:author="Στάθης Καπ" w:date="2023-02-28T17:26:00Z">
            <w:r>
              <w:rPr>
                <w:noProof/>
                <w:webHidden/>
              </w:rPr>
              <w:fldChar w:fldCharType="end"/>
            </w:r>
            <w:r w:rsidRPr="00AE1E8F">
              <w:rPr>
                <w:rStyle w:val="Hyperlink"/>
                <w:noProof/>
              </w:rPr>
              <w:fldChar w:fldCharType="end"/>
            </w:r>
          </w:ins>
        </w:p>
        <w:p w14:paraId="6B3A8F25" w14:textId="1FC0B4FD" w:rsidR="00F42EC2" w:rsidRDefault="00F42EC2">
          <w:pPr>
            <w:pStyle w:val="TOC3"/>
            <w:tabs>
              <w:tab w:val="left" w:pos="1320"/>
              <w:tab w:val="right" w:leader="dot" w:pos="8828"/>
            </w:tabs>
            <w:rPr>
              <w:ins w:id="168" w:author="Στάθης Καπ" w:date="2023-02-28T17:26:00Z"/>
              <w:rFonts w:eastAsiaTheme="minorEastAsia"/>
              <w:noProof/>
            </w:rPr>
          </w:pPr>
          <w:ins w:id="169"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"_Toc128497608"</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4.3.2</w:t>
            </w:r>
            <w:r>
              <w:rPr>
                <w:rFonts w:eastAsiaTheme="minorEastAsia"/>
                <w:noProof/>
              </w:rPr>
              <w:tab/>
            </w:r>
            <w:r w:rsidRPr="00AE1E8F">
              <w:rPr>
                <w:rStyle w:val="Hyperlink"/>
                <w:noProof/>
              </w:rPr>
              <w:t>Προσθήκη</w:t>
            </w:r>
            <w:r w:rsidRPr="00AE1E8F">
              <w:rPr>
                <w:rStyle w:val="Hyperlink"/>
                <w:noProof/>
                <w:lang w:val="el-GR"/>
              </w:rPr>
              <w:t xml:space="preserve"> αρχικών κόμβων</w:t>
            </w:r>
            <w:r>
              <w:rPr>
                <w:noProof/>
                <w:webHidden/>
              </w:rPr>
              <w:tab/>
            </w:r>
            <w:r>
              <w:rPr>
                <w:noProof/>
                <w:webHidden/>
              </w:rPr>
              <w:fldChar w:fldCharType="begin"/>
            </w:r>
            <w:r>
              <w:rPr>
                <w:noProof/>
                <w:webHidden/>
              </w:rPr>
              <w:instrText xml:space="preserve"> PAGEREF _Toc128497608 \h </w:instrText>
            </w:r>
          </w:ins>
          <w:r>
            <w:rPr>
              <w:noProof/>
              <w:webHidden/>
            </w:rPr>
          </w:r>
          <w:r>
            <w:rPr>
              <w:noProof/>
              <w:webHidden/>
            </w:rPr>
            <w:fldChar w:fldCharType="separate"/>
          </w:r>
          <w:ins w:id="170" w:author="Στάθης Καπ" w:date="2023-03-03T01:31:00Z">
            <w:r w:rsidR="006132C8">
              <w:rPr>
                <w:noProof/>
                <w:webHidden/>
              </w:rPr>
              <w:t>37</w:t>
            </w:r>
          </w:ins>
          <w:ins w:id="171" w:author="Στάθης Καπ" w:date="2023-02-28T17:26:00Z">
            <w:r>
              <w:rPr>
                <w:noProof/>
                <w:webHidden/>
              </w:rPr>
              <w:fldChar w:fldCharType="end"/>
            </w:r>
            <w:r w:rsidRPr="00AE1E8F">
              <w:rPr>
                <w:rStyle w:val="Hyperlink"/>
                <w:noProof/>
              </w:rPr>
              <w:fldChar w:fldCharType="end"/>
            </w:r>
          </w:ins>
        </w:p>
        <w:p w14:paraId="40927C06" w14:textId="00D28F90" w:rsidR="00F42EC2" w:rsidRDefault="00F42EC2">
          <w:pPr>
            <w:pStyle w:val="TOC2"/>
            <w:tabs>
              <w:tab w:val="left" w:pos="880"/>
              <w:tab w:val="right" w:leader="dot" w:pos="8828"/>
            </w:tabs>
            <w:rPr>
              <w:ins w:id="172" w:author="Στάθης Καπ" w:date="2023-02-28T17:26:00Z"/>
              <w:rFonts w:eastAsiaTheme="minorEastAsia"/>
              <w:noProof/>
            </w:rPr>
          </w:pPr>
          <w:ins w:id="173"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"_Toc128497609"</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4.4</w:t>
            </w:r>
            <w:r>
              <w:rPr>
                <w:rFonts w:eastAsiaTheme="minorEastAsia"/>
                <w:noProof/>
              </w:rPr>
              <w:tab/>
            </w:r>
            <w:r w:rsidRPr="00AE1E8F">
              <w:rPr>
                <w:rStyle w:val="Hyperlink"/>
                <w:noProof/>
              </w:rPr>
              <w:t>Υπερχείλιση</w:t>
            </w:r>
            <w:r w:rsidRPr="00AE1E8F">
              <w:rPr>
                <w:rStyle w:val="Hyperlink"/>
                <w:noProof/>
                <w:lang w:val="el-GR"/>
              </w:rPr>
              <w:t xml:space="preserve"> Διαδρομών</w:t>
            </w:r>
            <w:r>
              <w:rPr>
                <w:noProof/>
                <w:webHidden/>
              </w:rPr>
              <w:tab/>
            </w:r>
            <w:r>
              <w:rPr>
                <w:noProof/>
                <w:webHidden/>
              </w:rPr>
              <w:fldChar w:fldCharType="begin"/>
            </w:r>
            <w:r>
              <w:rPr>
                <w:noProof/>
                <w:webHidden/>
              </w:rPr>
              <w:instrText xml:space="preserve"> PAGEREF _Toc128497609 \h </w:instrText>
            </w:r>
          </w:ins>
          <w:r>
            <w:rPr>
              <w:noProof/>
              <w:webHidden/>
            </w:rPr>
          </w:r>
          <w:r>
            <w:rPr>
              <w:noProof/>
              <w:webHidden/>
            </w:rPr>
            <w:fldChar w:fldCharType="separate"/>
          </w:r>
          <w:ins w:id="174" w:author="Στάθης Καπ" w:date="2023-03-03T01:31:00Z">
            <w:r w:rsidR="006132C8">
              <w:rPr>
                <w:noProof/>
                <w:webHidden/>
              </w:rPr>
              <w:t>40</w:t>
            </w:r>
          </w:ins>
          <w:ins w:id="175" w:author="Στάθης Καπ" w:date="2023-02-28T17:26:00Z">
            <w:r>
              <w:rPr>
                <w:noProof/>
                <w:webHidden/>
              </w:rPr>
              <w:fldChar w:fldCharType="end"/>
            </w:r>
            <w:r w:rsidRPr="00AE1E8F">
              <w:rPr>
                <w:rStyle w:val="Hyperlink"/>
                <w:noProof/>
              </w:rPr>
              <w:fldChar w:fldCharType="end"/>
            </w:r>
          </w:ins>
        </w:p>
        <w:p w14:paraId="4EACB624" w14:textId="540EAB96" w:rsidR="00F42EC2" w:rsidRDefault="00F42EC2" w:rsidP="00F42EC2">
          <w:pPr>
            <w:pStyle w:val="TOC1"/>
            <w:rPr>
              <w:ins w:id="176" w:author="Στάθης Καπ" w:date="2023-02-28T17:26:00Z"/>
              <w:rFonts w:eastAsiaTheme="minorEastAsia"/>
              <w:noProof/>
            </w:rPr>
          </w:pPr>
          <w:ins w:id="177"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"_Toc128497610"</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5.</w:t>
            </w:r>
            <w:r>
              <w:rPr>
                <w:rFonts w:eastAsiaTheme="minorEastAsia"/>
                <w:noProof/>
              </w:rPr>
              <w:tab/>
            </w:r>
            <w:r w:rsidRPr="00AE1E8F">
              <w:rPr>
                <w:rStyle w:val="Hyperlink"/>
                <w:noProof/>
                <w:lang w:val="el-GR"/>
              </w:rPr>
              <w:t xml:space="preserve">Πειραματικά </w:t>
            </w:r>
            <w:r w:rsidRPr="00AE1E8F">
              <w:rPr>
                <w:rStyle w:val="Hyperlink"/>
                <w:noProof/>
              </w:rPr>
              <w:t>Αποτελέσματα</w:t>
            </w:r>
            <w:r>
              <w:rPr>
                <w:noProof/>
                <w:webHidden/>
              </w:rPr>
              <w:tab/>
            </w:r>
            <w:r>
              <w:rPr>
                <w:noProof/>
                <w:webHidden/>
              </w:rPr>
              <w:fldChar w:fldCharType="begin"/>
            </w:r>
            <w:r>
              <w:rPr>
                <w:noProof/>
                <w:webHidden/>
              </w:rPr>
              <w:instrText xml:space="preserve"> PAGEREF _Toc128497610 \h </w:instrText>
            </w:r>
          </w:ins>
          <w:r>
            <w:rPr>
              <w:noProof/>
              <w:webHidden/>
            </w:rPr>
          </w:r>
          <w:r>
            <w:rPr>
              <w:noProof/>
              <w:webHidden/>
            </w:rPr>
            <w:fldChar w:fldCharType="separate"/>
          </w:r>
          <w:ins w:id="178" w:author="Στάθης Καπ" w:date="2023-03-03T01:31:00Z">
            <w:r w:rsidR="006132C8">
              <w:rPr>
                <w:noProof/>
                <w:webHidden/>
              </w:rPr>
              <w:t>42</w:t>
            </w:r>
          </w:ins>
          <w:ins w:id="179" w:author="Στάθης Καπ" w:date="2023-02-28T17:26:00Z">
            <w:r>
              <w:rPr>
                <w:noProof/>
                <w:webHidden/>
              </w:rPr>
              <w:fldChar w:fldCharType="end"/>
            </w:r>
            <w:r w:rsidRPr="00AE1E8F">
              <w:rPr>
                <w:rStyle w:val="Hyperlink"/>
                <w:noProof/>
              </w:rPr>
              <w:fldChar w:fldCharType="end"/>
            </w:r>
          </w:ins>
        </w:p>
        <w:p w14:paraId="52D45340" w14:textId="1DFDC785" w:rsidR="00F42EC2" w:rsidRDefault="00F42EC2">
          <w:pPr>
            <w:pStyle w:val="TOC2"/>
            <w:tabs>
              <w:tab w:val="left" w:pos="660"/>
              <w:tab w:val="right" w:leader="dot" w:pos="8828"/>
            </w:tabs>
            <w:rPr>
              <w:ins w:id="180" w:author="Στάθης Καπ" w:date="2023-02-28T17:26:00Z"/>
              <w:rFonts w:eastAsiaTheme="minorEastAsia"/>
              <w:noProof/>
            </w:rPr>
          </w:pPr>
          <w:ins w:id="181"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"_Toc128497611"</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Pr>
                <w:rFonts w:eastAsiaTheme="minorEastAsia"/>
                <w:noProof/>
              </w:rPr>
              <w:tab/>
            </w:r>
            <w:r w:rsidRPr="00AE1E8F">
              <w:rPr>
                <w:rStyle w:val="Hyperlink"/>
                <w:noProof/>
                <w:lang w:val="el-GR"/>
              </w:rPr>
              <w:t xml:space="preserve">Σύγκριση αποτελεσμάτων για διαφορετικά </w:t>
            </w:r>
            <w:r w:rsidRPr="00AE1E8F">
              <w:rPr>
                <w:rStyle w:val="Hyperlink"/>
                <w:noProof/>
              </w:rPr>
              <w:t>s</w:t>
            </w:r>
            <w:r>
              <w:rPr>
                <w:noProof/>
                <w:webHidden/>
              </w:rPr>
              <w:tab/>
            </w:r>
            <w:r>
              <w:rPr>
                <w:noProof/>
                <w:webHidden/>
              </w:rPr>
              <w:fldChar w:fldCharType="begin"/>
            </w:r>
            <w:r>
              <w:rPr>
                <w:noProof/>
                <w:webHidden/>
              </w:rPr>
              <w:instrText xml:space="preserve"> PAGEREF _Toc128497611 \h </w:instrText>
            </w:r>
          </w:ins>
          <w:r>
            <w:rPr>
              <w:noProof/>
              <w:webHidden/>
            </w:rPr>
          </w:r>
          <w:r>
            <w:rPr>
              <w:noProof/>
              <w:webHidden/>
            </w:rPr>
            <w:fldChar w:fldCharType="separate"/>
          </w:r>
          <w:ins w:id="182" w:author="Στάθης Καπ" w:date="2023-03-03T01:31:00Z">
            <w:r w:rsidR="006132C8">
              <w:rPr>
                <w:noProof/>
                <w:webHidden/>
              </w:rPr>
              <w:t>42</w:t>
            </w:r>
          </w:ins>
          <w:ins w:id="183" w:author="Στάθης Καπ" w:date="2023-02-28T17:26:00Z">
            <w:r>
              <w:rPr>
                <w:noProof/>
                <w:webHidden/>
              </w:rPr>
              <w:fldChar w:fldCharType="end"/>
            </w:r>
            <w:r w:rsidRPr="00AE1E8F">
              <w:rPr>
                <w:rStyle w:val="Hyperlink"/>
                <w:noProof/>
              </w:rPr>
              <w:fldChar w:fldCharType="end"/>
            </w:r>
          </w:ins>
        </w:p>
        <w:p w14:paraId="368AA5BA" w14:textId="3253D42C" w:rsidR="00F42EC2" w:rsidRDefault="00F42EC2">
          <w:pPr>
            <w:pStyle w:val="TOC2"/>
            <w:tabs>
              <w:tab w:val="right" w:leader="dot" w:pos="8828"/>
            </w:tabs>
            <w:rPr>
              <w:ins w:id="184" w:author="Στάθης Καπ" w:date="2023-02-28T17:26:00Z"/>
              <w:rFonts w:eastAsiaTheme="minorEastAsia"/>
              <w:noProof/>
            </w:rPr>
          </w:pPr>
          <w:ins w:id="185"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"_Toc128497618"</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5.1</w:t>
            </w:r>
            <w:r>
              <w:rPr>
                <w:noProof/>
                <w:webHidden/>
              </w:rPr>
              <w:tab/>
            </w:r>
            <w:r>
              <w:rPr>
                <w:noProof/>
                <w:webHidden/>
              </w:rPr>
              <w:fldChar w:fldCharType="begin"/>
            </w:r>
            <w:r>
              <w:rPr>
                <w:noProof/>
                <w:webHidden/>
              </w:rPr>
              <w:instrText xml:space="preserve"> PAGEREF _Toc128497618 \h </w:instrText>
            </w:r>
          </w:ins>
          <w:r>
            <w:rPr>
              <w:noProof/>
              <w:webHidden/>
            </w:rPr>
          </w:r>
          <w:r>
            <w:rPr>
              <w:noProof/>
              <w:webHidden/>
            </w:rPr>
            <w:fldChar w:fldCharType="separate"/>
          </w:r>
          <w:ins w:id="186" w:author="Στάθης Καπ" w:date="2023-03-03T01:31:00Z">
            <w:r w:rsidR="006132C8">
              <w:rPr>
                <w:noProof/>
                <w:webHidden/>
              </w:rPr>
              <w:t>42</w:t>
            </w:r>
          </w:ins>
          <w:ins w:id="187" w:author="Στάθης Καπ" w:date="2023-02-28T17:26:00Z">
            <w:r>
              <w:rPr>
                <w:noProof/>
                <w:webHidden/>
              </w:rPr>
              <w:fldChar w:fldCharType="end"/>
            </w:r>
            <w:r w:rsidRPr="00AE1E8F">
              <w:rPr>
                <w:rStyle w:val="Hyperlink"/>
                <w:noProof/>
              </w:rPr>
              <w:fldChar w:fldCharType="end"/>
            </w:r>
          </w:ins>
        </w:p>
        <w:p w14:paraId="0004A47F" w14:textId="67A2ADF6" w:rsidR="00F42EC2" w:rsidRDefault="00F42EC2">
          <w:pPr>
            <w:pStyle w:val="TOC2"/>
            <w:tabs>
              <w:tab w:val="left" w:pos="880"/>
              <w:tab w:val="right" w:leader="dot" w:pos="8828"/>
            </w:tabs>
            <w:rPr>
              <w:ins w:id="188" w:author="Στάθης Καπ" w:date="2023-02-28T17:26:00Z"/>
              <w:rFonts w:eastAsiaTheme="minorEastAsia"/>
              <w:noProof/>
            </w:rPr>
          </w:pPr>
          <w:ins w:id="189"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"_Toc128497619"</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5.2</w:t>
            </w:r>
            <w:r>
              <w:rPr>
                <w:rFonts w:eastAsiaTheme="minorEastAsia"/>
                <w:noProof/>
              </w:rPr>
              <w:tab/>
            </w:r>
            <w:r w:rsidRPr="00AE1E8F">
              <w:rPr>
                <w:rStyle w:val="Hyperlink"/>
                <w:noProof/>
                <w:lang w:val="el-GR"/>
              </w:rPr>
              <w:t>Σύγκριση διαφορετικών εκδόσεων του αλγορίθμου</w:t>
            </w:r>
            <w:r>
              <w:rPr>
                <w:noProof/>
                <w:webHidden/>
              </w:rPr>
              <w:tab/>
            </w:r>
            <w:r>
              <w:rPr>
                <w:noProof/>
                <w:webHidden/>
              </w:rPr>
              <w:fldChar w:fldCharType="begin"/>
            </w:r>
            <w:r>
              <w:rPr>
                <w:noProof/>
                <w:webHidden/>
              </w:rPr>
              <w:instrText xml:space="preserve"> PAGEREF _Toc128497619 \h </w:instrText>
            </w:r>
          </w:ins>
          <w:r>
            <w:rPr>
              <w:noProof/>
              <w:webHidden/>
            </w:rPr>
          </w:r>
          <w:r>
            <w:rPr>
              <w:noProof/>
              <w:webHidden/>
            </w:rPr>
            <w:fldChar w:fldCharType="separate"/>
          </w:r>
          <w:ins w:id="190" w:author="Στάθης Καπ" w:date="2023-03-03T01:31:00Z">
            <w:r w:rsidR="006132C8">
              <w:rPr>
                <w:noProof/>
                <w:webHidden/>
              </w:rPr>
              <w:t>49</w:t>
            </w:r>
          </w:ins>
          <w:ins w:id="191" w:author="Στάθης Καπ" w:date="2023-02-28T17:26:00Z">
            <w:r>
              <w:rPr>
                <w:noProof/>
                <w:webHidden/>
              </w:rPr>
              <w:fldChar w:fldCharType="end"/>
            </w:r>
            <w:r w:rsidRPr="00AE1E8F">
              <w:rPr>
                <w:rStyle w:val="Hyperlink"/>
                <w:noProof/>
              </w:rPr>
              <w:fldChar w:fldCharType="end"/>
            </w:r>
          </w:ins>
        </w:p>
        <w:p w14:paraId="4D273A08" w14:textId="69E085FE" w:rsidR="00F42EC2" w:rsidRDefault="00F42EC2" w:rsidP="00F42EC2">
          <w:pPr>
            <w:pStyle w:val="TOC1"/>
            <w:rPr>
              <w:ins w:id="192" w:author="Στάθης Καπ" w:date="2023-02-28T17:26:00Z"/>
              <w:rFonts w:eastAsiaTheme="minorEastAsia"/>
              <w:noProof/>
            </w:rPr>
          </w:pPr>
          <w:ins w:id="193"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"_Toc128497620"</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6.</w:t>
            </w:r>
            <w:r>
              <w:rPr>
                <w:rFonts w:eastAsiaTheme="minorEastAsia"/>
                <w:noProof/>
              </w:rPr>
              <w:tab/>
            </w:r>
            <w:r w:rsidRPr="00AE1E8F">
              <w:rPr>
                <w:rStyle w:val="Hyperlink"/>
                <w:noProof/>
                <w:lang w:val="el-GR"/>
              </w:rPr>
              <w:t>Βιβλιογραφία</w:t>
            </w:r>
            <w:r>
              <w:rPr>
                <w:noProof/>
                <w:webHidden/>
              </w:rPr>
              <w:tab/>
            </w:r>
            <w:r>
              <w:rPr>
                <w:noProof/>
                <w:webHidden/>
              </w:rPr>
              <w:fldChar w:fldCharType="begin"/>
            </w:r>
            <w:r>
              <w:rPr>
                <w:noProof/>
                <w:webHidden/>
              </w:rPr>
              <w:instrText xml:space="preserve"> PAGEREF _Toc128497620 \h </w:instrText>
            </w:r>
          </w:ins>
          <w:r>
            <w:rPr>
              <w:noProof/>
              <w:webHidden/>
            </w:rPr>
          </w:r>
          <w:r>
            <w:rPr>
              <w:noProof/>
              <w:webHidden/>
            </w:rPr>
            <w:fldChar w:fldCharType="separate"/>
          </w:r>
          <w:ins w:id="194" w:author="Στάθης Καπ" w:date="2023-03-03T01:31:00Z">
            <w:r w:rsidR="006132C8">
              <w:rPr>
                <w:noProof/>
                <w:webHidden/>
              </w:rPr>
              <w:t>71</w:t>
            </w:r>
          </w:ins>
          <w:ins w:id="195" w:author="Στάθης Καπ" w:date="2023-02-28T17:26:00Z">
            <w:r>
              <w:rPr>
                <w:noProof/>
                <w:webHidden/>
              </w:rPr>
              <w:fldChar w:fldCharType="end"/>
            </w:r>
            <w:r w:rsidRPr="00AE1E8F">
              <w:rPr>
                <w:rStyle w:val="Hyperlink"/>
                <w:noProof/>
              </w:rPr>
              <w:fldChar w:fldCharType="end"/>
            </w:r>
          </w:ins>
        </w:p>
        <w:p w14:paraId="78363958" w14:textId="74EA30F4" w:rsidR="00DB73A8" w:rsidDel="00AE1D80" w:rsidRDefault="00DB73A8">
          <w:pPr>
            <w:pStyle w:val="TOC2"/>
            <w:tabs>
              <w:tab w:val="left" w:pos="660"/>
              <w:tab w:val="right" w:leader="dot" w:pos="8828"/>
            </w:tabs>
            <w:rPr>
              <w:del w:id="196" w:author="Στάθης Καπ" w:date="2023-02-25T23:43:00Z"/>
              <w:rFonts w:eastAsiaTheme="minorEastAsia"/>
              <w:noProof/>
            </w:rPr>
          </w:pPr>
          <w:del w:id="197" w:author="Στάθης Καπ" w:date="2023-02-25T23:43:00Z">
            <w:r w:rsidRPr="00AE1D80" w:rsidDel="00AE1D80">
              <w:rPr>
                <w:rPrChange w:id="198" w:author="Στάθης Καπ" w:date="2023-02-25T23:43:00Z">
                  <w:rPr>
                    <w:rStyle w:val="Hyperlink"/>
                    <w:noProof/>
                    <w:lang w:val="el-GR"/>
                  </w:rPr>
                </w:rPrChange>
              </w:rPr>
              <w:delText>1.</w:delText>
            </w:r>
            <w:r w:rsidDel="00AE1D80">
              <w:rPr>
                <w:rFonts w:eastAsiaTheme="minorEastAsia"/>
                <w:noProof/>
              </w:rPr>
              <w:tab/>
            </w:r>
            <w:r w:rsidRPr="00AE1D80" w:rsidDel="00AE1D80">
              <w:rPr>
                <w:rPrChange w:id="199" w:author="Στάθης Καπ" w:date="2023-02-25T23:43:00Z">
                  <w:rPr>
                    <w:rStyle w:val="Hyperlink"/>
                    <w:noProof/>
                    <w:lang w:val="el-GR"/>
                  </w:rPr>
                </w:rPrChange>
              </w:rPr>
              <w:delText>Εισαγωγή</w:delText>
            </w:r>
            <w:r w:rsidDel="00AE1D80">
              <w:rPr>
                <w:noProof/>
                <w:webHidden/>
              </w:rPr>
              <w:tab/>
            </w:r>
            <w:r w:rsidR="00237FE3" w:rsidDel="00AE1D80">
              <w:rPr>
                <w:noProof/>
                <w:webHidden/>
              </w:rPr>
              <w:delText>4</w:delText>
            </w:r>
          </w:del>
        </w:p>
        <w:p w14:paraId="5342E5B2" w14:textId="64D5DCD6" w:rsidR="00DB73A8" w:rsidDel="00AE1D80" w:rsidRDefault="00DB73A8">
          <w:pPr>
            <w:pStyle w:val="TOC1"/>
            <w:rPr>
              <w:del w:id="200" w:author="Στάθης Καπ" w:date="2023-02-25T23:43:00Z"/>
              <w:rFonts w:eastAsiaTheme="minorEastAsia"/>
              <w:noProof/>
            </w:rPr>
          </w:pPr>
          <w:del w:id="201" w:author="Στάθης Καπ" w:date="2023-02-25T23:43:00Z">
            <w:r w:rsidRPr="00AE1D80" w:rsidDel="00AE1D80">
              <w:rPr>
                <w:rPrChange w:id="202" w:author="Στάθης Καπ" w:date="2023-02-25T23:43:00Z">
                  <w:rPr>
                    <w:rStyle w:val="Hyperlink"/>
                    <w:noProof/>
                    <w:lang w:val="el-GR"/>
                  </w:rPr>
                </w:rPrChange>
              </w:rPr>
              <w:delText>2.</w:delText>
            </w:r>
            <w:r w:rsidDel="00AE1D80">
              <w:rPr>
                <w:rFonts w:eastAsiaTheme="minorEastAsia"/>
                <w:noProof/>
              </w:rPr>
              <w:tab/>
            </w:r>
            <w:r w:rsidRPr="00AE1D80" w:rsidDel="00AE1D80">
              <w:rPr>
                <w:rPrChange w:id="203" w:author="Στάθης Καπ" w:date="2023-02-25T23:43:00Z">
                  <w:rPr>
                    <w:rStyle w:val="Hyperlink"/>
                    <w:noProof/>
                    <w:lang w:val="el-GR"/>
                  </w:rPr>
                </w:rPrChange>
              </w:rPr>
              <w:delText>Ανασκόπηση της Βιβλιογραφίας</w:delText>
            </w:r>
            <w:r w:rsidDel="00AE1D80">
              <w:rPr>
                <w:noProof/>
                <w:webHidden/>
              </w:rPr>
              <w:tab/>
            </w:r>
            <w:r w:rsidR="00237FE3" w:rsidDel="00AE1D80">
              <w:rPr>
                <w:noProof/>
                <w:webHidden/>
              </w:rPr>
              <w:delText>6</w:delText>
            </w:r>
          </w:del>
        </w:p>
        <w:p w14:paraId="4872B9E7" w14:textId="7E669886" w:rsidR="00DB73A8" w:rsidDel="00AE1D80" w:rsidRDefault="00DB73A8">
          <w:pPr>
            <w:pStyle w:val="TOC2"/>
            <w:tabs>
              <w:tab w:val="left" w:pos="880"/>
              <w:tab w:val="right" w:leader="dot" w:pos="8828"/>
            </w:tabs>
            <w:rPr>
              <w:del w:id="204" w:author="Στάθης Καπ" w:date="2023-02-25T23:43:00Z"/>
              <w:rFonts w:eastAsiaTheme="minorEastAsia"/>
              <w:noProof/>
            </w:rPr>
          </w:pPr>
          <w:del w:id="205" w:author="Στάθης Καπ" w:date="2023-02-25T23:43:00Z">
            <w:r w:rsidRPr="00AE1D80" w:rsidDel="00AE1D80">
              <w:rPr>
                <w:rPrChange w:id="206" w:author="Στάθης Καπ" w:date="2023-02-25T23:43:00Z">
                  <w:rPr>
                    <w:rStyle w:val="Hyperlink"/>
                    <w:noProof/>
                    <w:lang w:val="el-GR"/>
                  </w:rPr>
                </w:rPrChange>
              </w:rPr>
              <w:delText>2.1</w:delText>
            </w:r>
            <w:r w:rsidDel="00AE1D80">
              <w:rPr>
                <w:rFonts w:eastAsiaTheme="minorEastAsia"/>
                <w:noProof/>
              </w:rPr>
              <w:tab/>
            </w:r>
            <w:r w:rsidRPr="00AE1D80" w:rsidDel="00AE1D80">
              <w:rPr>
                <w:rPrChange w:id="207" w:author="Στάθης Καπ" w:date="2023-02-25T23:43:00Z">
                  <w:rPr>
                    <w:rStyle w:val="Hyperlink"/>
                    <w:noProof/>
                    <w:lang w:val="el-GR"/>
                  </w:rPr>
                </w:rPrChange>
              </w:rPr>
              <w:delText>Το πρόβλημα Προσανατολισμού</w:delText>
            </w:r>
            <w:r w:rsidDel="00AE1D80">
              <w:rPr>
                <w:noProof/>
                <w:webHidden/>
              </w:rPr>
              <w:tab/>
            </w:r>
            <w:r w:rsidR="00237FE3" w:rsidDel="00AE1D80">
              <w:rPr>
                <w:noProof/>
                <w:webHidden/>
              </w:rPr>
              <w:delText>6</w:delText>
            </w:r>
          </w:del>
        </w:p>
        <w:p w14:paraId="74529D65" w14:textId="31643E8E" w:rsidR="00DB73A8" w:rsidDel="00AE1D80" w:rsidRDefault="00DB73A8">
          <w:pPr>
            <w:pStyle w:val="TOC3"/>
            <w:tabs>
              <w:tab w:val="left" w:pos="1320"/>
              <w:tab w:val="right" w:leader="dot" w:pos="8828"/>
            </w:tabs>
            <w:rPr>
              <w:del w:id="208" w:author="Στάθης Καπ" w:date="2023-02-25T23:43:00Z"/>
              <w:rFonts w:eastAsiaTheme="minorEastAsia"/>
              <w:noProof/>
            </w:rPr>
          </w:pPr>
          <w:del w:id="209" w:author="Στάθης Καπ" w:date="2023-02-25T23:43:00Z">
            <w:r w:rsidRPr="00AE1D80" w:rsidDel="00AE1D80">
              <w:rPr>
                <w:rPrChange w:id="210" w:author="Στάθης Καπ" w:date="2023-02-25T23:43:00Z">
                  <w:rPr>
                    <w:rStyle w:val="Hyperlink"/>
                    <w:noProof/>
                    <w:lang w:val="el-GR"/>
                  </w:rPr>
                </w:rPrChange>
              </w:rPr>
              <w:delText>2.1.1</w:delText>
            </w:r>
            <w:r w:rsidDel="00AE1D80">
              <w:rPr>
                <w:rFonts w:eastAsiaTheme="minorEastAsia"/>
                <w:noProof/>
              </w:rPr>
              <w:tab/>
            </w:r>
            <w:r w:rsidRPr="00AE1D80" w:rsidDel="00AE1D80">
              <w:rPr>
                <w:rPrChange w:id="211" w:author="Στάθης Καπ" w:date="2023-02-25T23:43:00Z">
                  <w:rPr>
                    <w:rStyle w:val="Hyperlink"/>
                    <w:noProof/>
                    <w:lang w:val="el-GR"/>
                  </w:rPr>
                </w:rPrChange>
              </w:rPr>
              <w:delText>Το πρόβλημα Προσανατολισμού με Χρονικά Παράθυρα (</w:delText>
            </w:r>
            <w:r w:rsidRPr="00AE1D80" w:rsidDel="00AE1D80">
              <w:rPr>
                <w:rPrChange w:id="212" w:author="Στάθης Καπ" w:date="2023-02-25T23:43:00Z">
                  <w:rPr>
                    <w:rStyle w:val="Hyperlink"/>
                    <w:noProof/>
                  </w:rPr>
                </w:rPrChange>
              </w:rPr>
              <w:delText>OPTW</w:delText>
            </w:r>
            <w:r w:rsidRPr="00AE1D80" w:rsidDel="00AE1D80">
              <w:rPr>
                <w:rPrChange w:id="213" w:author="Στάθης Καπ" w:date="2023-02-25T23:43:00Z">
                  <w:rPr>
                    <w:rStyle w:val="Hyperlink"/>
                    <w:noProof/>
                    <w:lang w:val="el-GR"/>
                  </w:rPr>
                </w:rPrChange>
              </w:rPr>
              <w:delText>)</w:delText>
            </w:r>
            <w:r w:rsidDel="00AE1D80">
              <w:rPr>
                <w:noProof/>
                <w:webHidden/>
              </w:rPr>
              <w:tab/>
            </w:r>
          </w:del>
          <w:del w:id="214" w:author="Στάθης Καπ" w:date="2023-02-12T05:59:00Z">
            <w:r w:rsidR="003760EA" w:rsidDel="00237FE3">
              <w:rPr>
                <w:noProof/>
                <w:webHidden/>
              </w:rPr>
              <w:delText>7</w:delText>
            </w:r>
          </w:del>
        </w:p>
        <w:p w14:paraId="206D1AAA" w14:textId="6DC0A04E" w:rsidR="00DB73A8" w:rsidDel="00AE1D80" w:rsidRDefault="00DB73A8">
          <w:pPr>
            <w:pStyle w:val="TOC3"/>
            <w:tabs>
              <w:tab w:val="left" w:pos="1320"/>
              <w:tab w:val="right" w:leader="dot" w:pos="8828"/>
            </w:tabs>
            <w:rPr>
              <w:del w:id="215" w:author="Στάθης Καπ" w:date="2023-02-25T23:43:00Z"/>
              <w:rFonts w:eastAsiaTheme="minorEastAsia"/>
              <w:noProof/>
            </w:rPr>
          </w:pPr>
          <w:del w:id="216" w:author="Στάθης Καπ" w:date="2023-02-25T23:43:00Z">
            <w:r w:rsidRPr="00AE1D80" w:rsidDel="00AE1D80">
              <w:rPr>
                <w:rPrChange w:id="217" w:author="Στάθης Καπ" w:date="2023-02-25T23:43:00Z">
                  <w:rPr>
                    <w:rStyle w:val="Hyperlink"/>
                    <w:noProof/>
                    <w:lang w:val="el-GR"/>
                  </w:rPr>
                </w:rPrChange>
              </w:rPr>
              <w:delText>2.1.2</w:delText>
            </w:r>
            <w:r w:rsidDel="00AE1D80">
              <w:rPr>
                <w:rFonts w:eastAsiaTheme="minorEastAsia"/>
                <w:noProof/>
              </w:rPr>
              <w:tab/>
            </w:r>
            <w:r w:rsidRPr="00AE1D80" w:rsidDel="00AE1D80">
              <w:rPr>
                <w:rPrChange w:id="218" w:author="Στάθης Καπ" w:date="2023-02-25T23:43:00Z">
                  <w:rPr>
                    <w:rStyle w:val="Hyperlink"/>
                    <w:noProof/>
                    <w:lang w:val="el-GR"/>
                  </w:rPr>
                </w:rPrChange>
              </w:rPr>
              <w:delText>Το Χρονικά Εξαρτώμενο Πρόβλημα Προσανατολισμού (</w:delText>
            </w:r>
            <w:r w:rsidRPr="00AE1D80" w:rsidDel="00AE1D80">
              <w:rPr>
                <w:rPrChange w:id="219" w:author="Στάθης Καπ" w:date="2023-02-25T23:43:00Z">
                  <w:rPr>
                    <w:rStyle w:val="Hyperlink"/>
                    <w:noProof/>
                  </w:rPr>
                </w:rPrChange>
              </w:rPr>
              <w:delText>TDOP</w:delText>
            </w:r>
            <w:r w:rsidRPr="00AE1D80" w:rsidDel="00AE1D80">
              <w:rPr>
                <w:rPrChange w:id="220" w:author="Στάθης Καπ" w:date="2023-02-25T23:43:00Z">
                  <w:rPr>
                    <w:rStyle w:val="Hyperlink"/>
                    <w:noProof/>
                    <w:lang w:val="el-GR"/>
                  </w:rPr>
                </w:rPrChange>
              </w:rPr>
              <w:delText>)</w:delText>
            </w:r>
            <w:r w:rsidDel="00AE1D80">
              <w:rPr>
                <w:noProof/>
                <w:webHidden/>
              </w:rPr>
              <w:tab/>
            </w:r>
          </w:del>
          <w:del w:id="221" w:author="Στάθης Καπ" w:date="2023-02-12T05:59:00Z">
            <w:r w:rsidR="003760EA" w:rsidDel="00237FE3">
              <w:rPr>
                <w:noProof/>
                <w:webHidden/>
              </w:rPr>
              <w:delText>8</w:delText>
            </w:r>
          </w:del>
        </w:p>
        <w:p w14:paraId="14A49FB0" w14:textId="11D2BE8F" w:rsidR="00DB73A8" w:rsidDel="00AE1D80" w:rsidRDefault="00DB73A8">
          <w:pPr>
            <w:pStyle w:val="TOC3"/>
            <w:tabs>
              <w:tab w:val="left" w:pos="1320"/>
              <w:tab w:val="right" w:leader="dot" w:pos="8828"/>
            </w:tabs>
            <w:rPr>
              <w:del w:id="222" w:author="Στάθης Καπ" w:date="2023-02-25T23:43:00Z"/>
              <w:rFonts w:eastAsiaTheme="minorEastAsia"/>
              <w:noProof/>
            </w:rPr>
          </w:pPr>
          <w:del w:id="223" w:author="Στάθης Καπ" w:date="2023-02-25T23:43:00Z">
            <w:r w:rsidRPr="00AE1D80" w:rsidDel="00AE1D80">
              <w:rPr>
                <w:rPrChange w:id="224" w:author="Στάθης Καπ" w:date="2023-02-25T23:43:00Z">
                  <w:rPr>
                    <w:rStyle w:val="Hyperlink"/>
                    <w:noProof/>
                    <w:lang w:val="el-GR"/>
                  </w:rPr>
                </w:rPrChange>
              </w:rPr>
              <w:delText>2.1.3</w:delText>
            </w:r>
            <w:r w:rsidDel="00AE1D80">
              <w:rPr>
                <w:rFonts w:eastAsiaTheme="minorEastAsia"/>
                <w:noProof/>
              </w:rPr>
              <w:tab/>
            </w:r>
            <w:r w:rsidRPr="00AE1D80" w:rsidDel="00AE1D80">
              <w:rPr>
                <w:rPrChange w:id="225" w:author="Στάθης Καπ" w:date="2023-02-25T23:43:00Z">
                  <w:rPr>
                    <w:rStyle w:val="Hyperlink"/>
                    <w:noProof/>
                    <w:lang w:val="el-GR"/>
                  </w:rPr>
                </w:rPrChange>
              </w:rPr>
              <w:delText>Το πρόβλημα Ομαδικού Προσανατολισμού (</w:delText>
            </w:r>
            <w:r w:rsidRPr="00AE1D80" w:rsidDel="00AE1D80">
              <w:rPr>
                <w:rPrChange w:id="226" w:author="Στάθης Καπ" w:date="2023-02-25T23:43:00Z">
                  <w:rPr>
                    <w:rStyle w:val="Hyperlink"/>
                    <w:noProof/>
                  </w:rPr>
                </w:rPrChange>
              </w:rPr>
              <w:delText>TOP</w:delText>
            </w:r>
            <w:r w:rsidRPr="00AE1D80" w:rsidDel="00AE1D80">
              <w:rPr>
                <w:rPrChange w:id="227" w:author="Στάθης Καπ" w:date="2023-02-25T23:43:00Z">
                  <w:rPr>
                    <w:rStyle w:val="Hyperlink"/>
                    <w:noProof/>
                    <w:lang w:val="el-GR"/>
                  </w:rPr>
                </w:rPrChange>
              </w:rPr>
              <w:delText>)</w:delText>
            </w:r>
            <w:r w:rsidDel="00AE1D80">
              <w:rPr>
                <w:noProof/>
                <w:webHidden/>
              </w:rPr>
              <w:tab/>
            </w:r>
          </w:del>
          <w:del w:id="228" w:author="Στάθης Καπ" w:date="2023-02-12T05:59:00Z">
            <w:r w:rsidR="003760EA" w:rsidDel="00237FE3">
              <w:rPr>
                <w:noProof/>
                <w:webHidden/>
              </w:rPr>
              <w:delText>12</w:delText>
            </w:r>
          </w:del>
        </w:p>
        <w:p w14:paraId="0A8ED1B2" w14:textId="5CE52EEB" w:rsidR="00DB73A8" w:rsidDel="00AE1D80" w:rsidRDefault="00DB73A8">
          <w:pPr>
            <w:pStyle w:val="TOC3"/>
            <w:tabs>
              <w:tab w:val="left" w:pos="1320"/>
              <w:tab w:val="right" w:leader="dot" w:pos="8828"/>
            </w:tabs>
            <w:rPr>
              <w:del w:id="229" w:author="Στάθης Καπ" w:date="2023-02-25T23:43:00Z"/>
              <w:rFonts w:eastAsiaTheme="minorEastAsia"/>
              <w:noProof/>
            </w:rPr>
          </w:pPr>
          <w:del w:id="230" w:author="Στάθης Καπ" w:date="2023-02-25T23:43:00Z">
            <w:r w:rsidRPr="00AE1D80" w:rsidDel="00AE1D80">
              <w:rPr>
                <w:rPrChange w:id="231" w:author="Στάθης Καπ" w:date="2023-02-25T23:43:00Z">
                  <w:rPr>
                    <w:rStyle w:val="Hyperlink"/>
                    <w:noProof/>
                    <w:lang w:val="el-GR"/>
                  </w:rPr>
                </w:rPrChange>
              </w:rPr>
              <w:delText>2.1.4</w:delText>
            </w:r>
            <w:r w:rsidDel="00AE1D80">
              <w:rPr>
                <w:rFonts w:eastAsiaTheme="minorEastAsia"/>
                <w:noProof/>
              </w:rPr>
              <w:tab/>
            </w:r>
            <w:r w:rsidRPr="00AE1D80" w:rsidDel="00AE1D80">
              <w:rPr>
                <w:rPrChange w:id="232" w:author="Στάθης Καπ" w:date="2023-02-25T23:43:00Z">
                  <w:rPr>
                    <w:rStyle w:val="Hyperlink"/>
                    <w:noProof/>
                    <w:lang w:val="el-GR"/>
                  </w:rPr>
                </w:rPrChange>
              </w:rPr>
              <w:delText>Το πρόβλημα του Ομαδικού Προσανατολισμού με Χρονικά Παράθυρα</w:delText>
            </w:r>
            <w:r w:rsidDel="00AE1D80">
              <w:rPr>
                <w:noProof/>
                <w:webHidden/>
              </w:rPr>
              <w:tab/>
            </w:r>
          </w:del>
          <w:del w:id="233" w:author="Στάθης Καπ" w:date="2023-02-12T05:59:00Z">
            <w:r w:rsidR="003760EA" w:rsidDel="00237FE3">
              <w:rPr>
                <w:noProof/>
                <w:webHidden/>
              </w:rPr>
              <w:delText>14</w:delText>
            </w:r>
          </w:del>
        </w:p>
        <w:p w14:paraId="240F5A54" w14:textId="5F45C556" w:rsidR="00DB73A8" w:rsidDel="00AE1D80" w:rsidRDefault="00DB73A8">
          <w:pPr>
            <w:pStyle w:val="TOC3"/>
            <w:tabs>
              <w:tab w:val="left" w:pos="1320"/>
              <w:tab w:val="right" w:leader="dot" w:pos="8828"/>
            </w:tabs>
            <w:rPr>
              <w:del w:id="234" w:author="Στάθης Καπ" w:date="2023-02-25T23:43:00Z"/>
              <w:rFonts w:eastAsiaTheme="minorEastAsia"/>
              <w:noProof/>
            </w:rPr>
          </w:pPr>
          <w:del w:id="235" w:author="Στάθης Καπ" w:date="2023-02-25T23:43:00Z">
            <w:r w:rsidRPr="00AE1D80" w:rsidDel="00AE1D80">
              <w:rPr>
                <w:rPrChange w:id="236" w:author="Στάθης Καπ" w:date="2023-02-25T23:43:00Z">
                  <w:rPr>
                    <w:rStyle w:val="Hyperlink"/>
                    <w:noProof/>
                    <w:lang w:val="el-GR"/>
                  </w:rPr>
                </w:rPrChange>
              </w:rPr>
              <w:delText>2.1.5</w:delText>
            </w:r>
            <w:r w:rsidDel="00AE1D80">
              <w:rPr>
                <w:rFonts w:eastAsiaTheme="minorEastAsia"/>
                <w:noProof/>
              </w:rPr>
              <w:tab/>
            </w:r>
            <w:r w:rsidRPr="00AE1D80" w:rsidDel="00AE1D80">
              <w:rPr>
                <w:rPrChange w:id="237" w:author="Στάθης Καπ" w:date="2023-02-25T23:43:00Z">
                  <w:rPr>
                    <w:rStyle w:val="Hyperlink"/>
                    <w:noProof/>
                    <w:lang w:val="el-GR"/>
                  </w:rPr>
                </w:rPrChange>
              </w:rPr>
              <w:delText>Το Πρόβλημα Χρονικά Εξαρτώμενου Ομαδικού Προσανατολισμού με Χρονικά Παράθυρα (</w:delText>
            </w:r>
            <w:r w:rsidRPr="00AE1D80" w:rsidDel="00AE1D80">
              <w:rPr>
                <w:rPrChange w:id="238" w:author="Στάθης Καπ" w:date="2023-02-25T23:43:00Z">
                  <w:rPr>
                    <w:rStyle w:val="Hyperlink"/>
                    <w:noProof/>
                  </w:rPr>
                </w:rPrChange>
              </w:rPr>
              <w:delText>TDTOPTW</w:delText>
            </w:r>
            <w:r w:rsidRPr="00AE1D80" w:rsidDel="00AE1D80">
              <w:rPr>
                <w:rPrChange w:id="239" w:author="Στάθης Καπ" w:date="2023-02-25T23:43:00Z">
                  <w:rPr>
                    <w:rStyle w:val="Hyperlink"/>
                    <w:noProof/>
                    <w:lang w:val="el-GR"/>
                  </w:rPr>
                </w:rPrChange>
              </w:rPr>
              <w:delText>)</w:delText>
            </w:r>
            <w:r w:rsidDel="00AE1D80">
              <w:rPr>
                <w:noProof/>
                <w:webHidden/>
              </w:rPr>
              <w:tab/>
            </w:r>
          </w:del>
          <w:del w:id="240" w:author="Στάθης Καπ" w:date="2023-02-12T05:59:00Z">
            <w:r w:rsidR="003760EA" w:rsidDel="00237FE3">
              <w:rPr>
                <w:noProof/>
                <w:webHidden/>
              </w:rPr>
              <w:delText>18</w:delText>
            </w:r>
          </w:del>
        </w:p>
        <w:p w14:paraId="7C0918FC" w14:textId="12B05786" w:rsidR="00DB73A8" w:rsidDel="00AE1D80" w:rsidRDefault="00DB73A8">
          <w:pPr>
            <w:pStyle w:val="TOC2"/>
            <w:tabs>
              <w:tab w:val="left" w:pos="880"/>
              <w:tab w:val="right" w:leader="dot" w:pos="8828"/>
            </w:tabs>
            <w:rPr>
              <w:del w:id="241" w:author="Στάθης Καπ" w:date="2023-02-25T23:43:00Z"/>
              <w:rFonts w:eastAsiaTheme="minorEastAsia"/>
              <w:noProof/>
            </w:rPr>
          </w:pPr>
          <w:del w:id="242" w:author="Στάθης Καπ" w:date="2023-02-25T23:43:00Z">
            <w:r w:rsidRPr="00AE1D80" w:rsidDel="00AE1D80">
              <w:rPr>
                <w:rPrChange w:id="243" w:author="Στάθης Καπ" w:date="2023-02-25T23:43:00Z">
                  <w:rPr>
                    <w:rStyle w:val="Hyperlink"/>
                    <w:noProof/>
                    <w:lang w:val="el-GR"/>
                  </w:rPr>
                </w:rPrChange>
              </w:rPr>
              <w:delText>2.2</w:delText>
            </w:r>
            <w:r w:rsidDel="00AE1D80">
              <w:rPr>
                <w:rFonts w:eastAsiaTheme="minorEastAsia"/>
                <w:noProof/>
              </w:rPr>
              <w:tab/>
            </w:r>
            <w:r w:rsidRPr="00AE1D80" w:rsidDel="00AE1D80">
              <w:rPr>
                <w:rPrChange w:id="244" w:author="Στάθης Καπ" w:date="2023-02-25T23:43:00Z">
                  <w:rPr>
                    <w:rStyle w:val="Hyperlink"/>
                    <w:noProof/>
                    <w:lang w:val="el-GR"/>
                  </w:rPr>
                </w:rPrChange>
              </w:rPr>
              <w:delText>Το πρόβλημα Δρομολόγησης Οχημάτων</w:delText>
            </w:r>
            <w:r w:rsidDel="00AE1D80">
              <w:rPr>
                <w:noProof/>
                <w:webHidden/>
              </w:rPr>
              <w:tab/>
            </w:r>
          </w:del>
          <w:del w:id="245" w:author="Στάθης Καπ" w:date="2023-02-12T05:59:00Z">
            <w:r w:rsidR="003760EA" w:rsidDel="00237FE3">
              <w:rPr>
                <w:noProof/>
                <w:webHidden/>
              </w:rPr>
              <w:delText>19</w:delText>
            </w:r>
          </w:del>
        </w:p>
        <w:p w14:paraId="04107EE6" w14:textId="121A7D02" w:rsidR="00DB73A8" w:rsidDel="00AE1D80" w:rsidRDefault="00DB73A8">
          <w:pPr>
            <w:pStyle w:val="TOC3"/>
            <w:tabs>
              <w:tab w:val="right" w:leader="dot" w:pos="8828"/>
            </w:tabs>
            <w:rPr>
              <w:del w:id="246" w:author="Στάθης Καπ" w:date="2023-02-25T23:43:00Z"/>
              <w:rFonts w:eastAsiaTheme="minorEastAsia"/>
              <w:noProof/>
            </w:rPr>
          </w:pPr>
          <w:del w:id="247" w:author="Στάθης Καπ" w:date="2023-02-25T23:43:00Z">
            <w:r w:rsidRPr="00AE1D80" w:rsidDel="00AE1D80">
              <w:rPr>
                <w:rPrChange w:id="248" w:author="Στάθης Καπ" w:date="2023-02-25T23:43:00Z">
                  <w:rPr>
                    <w:rStyle w:val="Hyperlink"/>
                    <w:noProof/>
                    <w:lang w:val="el-GR"/>
                  </w:rPr>
                </w:rPrChange>
              </w:rPr>
              <w:delText>2.1.1 Το πρόβλημα Δυναμικής Δρομολόγησης Οχημάτων (</w:delText>
            </w:r>
            <w:r w:rsidRPr="00AE1D80" w:rsidDel="00AE1D80">
              <w:rPr>
                <w:rPrChange w:id="249" w:author="Στάθης Καπ" w:date="2023-02-25T23:43:00Z">
                  <w:rPr>
                    <w:rStyle w:val="Hyperlink"/>
                    <w:noProof/>
                  </w:rPr>
                </w:rPrChange>
              </w:rPr>
              <w:delText>DVRP</w:delText>
            </w:r>
            <w:r w:rsidRPr="00AE1D80" w:rsidDel="00AE1D80">
              <w:rPr>
                <w:rPrChange w:id="250" w:author="Στάθης Καπ" w:date="2023-02-25T23:43:00Z">
                  <w:rPr>
                    <w:rStyle w:val="Hyperlink"/>
                    <w:noProof/>
                    <w:lang w:val="el-GR"/>
                  </w:rPr>
                </w:rPrChange>
              </w:rPr>
              <w:delText>)</w:delText>
            </w:r>
            <w:r w:rsidDel="00AE1D80">
              <w:rPr>
                <w:noProof/>
                <w:webHidden/>
              </w:rPr>
              <w:tab/>
            </w:r>
          </w:del>
          <w:del w:id="251" w:author="Στάθης Καπ" w:date="2023-02-12T05:59:00Z">
            <w:r w:rsidR="003760EA" w:rsidDel="00237FE3">
              <w:rPr>
                <w:noProof/>
                <w:webHidden/>
              </w:rPr>
              <w:delText>21</w:delText>
            </w:r>
          </w:del>
        </w:p>
        <w:p w14:paraId="07E10112" w14:textId="1D3A7A97" w:rsidR="00DB73A8" w:rsidDel="00AE1D80" w:rsidRDefault="00DB73A8">
          <w:pPr>
            <w:pStyle w:val="TOC1"/>
            <w:rPr>
              <w:del w:id="252" w:author="Στάθης Καπ" w:date="2023-02-25T23:43:00Z"/>
              <w:rFonts w:eastAsiaTheme="minorEastAsia"/>
              <w:noProof/>
            </w:rPr>
          </w:pPr>
          <w:del w:id="253" w:author="Στάθης Καπ" w:date="2023-02-25T23:43:00Z">
            <w:r w:rsidRPr="00AE1D80" w:rsidDel="00AE1D80">
              <w:rPr>
                <w:rPrChange w:id="254" w:author="Στάθης Καπ" w:date="2023-02-25T23:43:00Z">
                  <w:rPr>
                    <w:rStyle w:val="Hyperlink"/>
                    <w:noProof/>
                  </w:rPr>
                </w:rPrChange>
              </w:rPr>
              <w:delText>3.</w:delText>
            </w:r>
            <w:r w:rsidDel="00AE1D80">
              <w:rPr>
                <w:rFonts w:eastAsiaTheme="minorEastAsia"/>
                <w:noProof/>
              </w:rPr>
              <w:tab/>
            </w:r>
            <w:r w:rsidRPr="00AE1D80" w:rsidDel="00AE1D80">
              <w:rPr>
                <w:rPrChange w:id="255" w:author="Στάθης Καπ" w:date="2023-02-25T23:43:00Z">
                  <w:rPr>
                    <w:rStyle w:val="Hyperlink"/>
                    <w:noProof/>
                    <w:lang w:val="el-GR"/>
                  </w:rPr>
                </w:rPrChange>
              </w:rPr>
              <w:delText xml:space="preserve">Αλγόριθμος Επίλυσης </w:delText>
            </w:r>
            <w:r w:rsidRPr="00AE1D80" w:rsidDel="00AE1D80">
              <w:rPr>
                <w:rPrChange w:id="256" w:author="Στάθης Καπ" w:date="2023-02-25T23:43:00Z">
                  <w:rPr>
                    <w:rStyle w:val="Hyperlink"/>
                    <w:noProof/>
                  </w:rPr>
                </w:rPrChange>
              </w:rPr>
              <w:delText>TOPTW</w:delText>
            </w:r>
            <w:r w:rsidDel="00AE1D80">
              <w:rPr>
                <w:noProof/>
                <w:webHidden/>
              </w:rPr>
              <w:tab/>
            </w:r>
          </w:del>
          <w:del w:id="257" w:author="Στάθης Καπ" w:date="2023-02-12T05:59:00Z">
            <w:r w:rsidR="003760EA" w:rsidDel="00237FE3">
              <w:rPr>
                <w:noProof/>
                <w:webHidden/>
              </w:rPr>
              <w:delText>28</w:delText>
            </w:r>
          </w:del>
        </w:p>
        <w:p w14:paraId="5DF2B5E7" w14:textId="677DA38F" w:rsidR="00DB73A8" w:rsidDel="00AE1D80" w:rsidRDefault="00DB73A8">
          <w:pPr>
            <w:pStyle w:val="TOC2"/>
            <w:tabs>
              <w:tab w:val="left" w:pos="880"/>
              <w:tab w:val="right" w:leader="dot" w:pos="8828"/>
            </w:tabs>
            <w:rPr>
              <w:del w:id="258" w:author="Στάθης Καπ" w:date="2023-02-25T23:43:00Z"/>
              <w:rFonts w:eastAsiaTheme="minorEastAsia"/>
              <w:noProof/>
            </w:rPr>
          </w:pPr>
          <w:del w:id="259" w:author="Στάθης Καπ" w:date="2023-02-25T23:43:00Z">
            <w:r w:rsidRPr="00AE1D80" w:rsidDel="00AE1D80">
              <w:rPr>
                <w:rPrChange w:id="260" w:author="Στάθης Καπ" w:date="2023-02-25T23:43:00Z">
                  <w:rPr>
                    <w:rStyle w:val="Hyperlink"/>
                    <w:noProof/>
                    <w:lang w:val="el-GR"/>
                  </w:rPr>
                </w:rPrChange>
              </w:rPr>
              <w:delText>3.1</w:delText>
            </w:r>
            <w:r w:rsidDel="00AE1D80">
              <w:rPr>
                <w:rFonts w:eastAsiaTheme="minorEastAsia"/>
                <w:noProof/>
              </w:rPr>
              <w:tab/>
            </w:r>
            <w:r w:rsidRPr="00AE1D80" w:rsidDel="00AE1D80">
              <w:rPr>
                <w:rPrChange w:id="261" w:author="Στάθης Καπ" w:date="2023-02-25T23:43:00Z">
                  <w:rPr>
                    <w:rStyle w:val="Hyperlink"/>
                    <w:noProof/>
                    <w:lang w:val="el-GR"/>
                  </w:rPr>
                </w:rPrChange>
              </w:rPr>
              <w:delText>Τεχνική Επαναλαμβανόμενης Τοπικής Αναζήτησης</w:delText>
            </w:r>
            <w:r w:rsidDel="00AE1D80">
              <w:rPr>
                <w:noProof/>
                <w:webHidden/>
              </w:rPr>
              <w:tab/>
            </w:r>
          </w:del>
          <w:del w:id="262" w:author="Στάθης Καπ" w:date="2023-02-12T05:59:00Z">
            <w:r w:rsidR="003760EA" w:rsidDel="00237FE3">
              <w:rPr>
                <w:noProof/>
                <w:webHidden/>
              </w:rPr>
              <w:delText>28</w:delText>
            </w:r>
          </w:del>
        </w:p>
        <w:p w14:paraId="433938C2" w14:textId="59F88156" w:rsidR="00DB73A8" w:rsidDel="00AE1D80" w:rsidRDefault="00DB73A8">
          <w:pPr>
            <w:pStyle w:val="TOC2"/>
            <w:tabs>
              <w:tab w:val="right" w:leader="dot" w:pos="8828"/>
            </w:tabs>
            <w:rPr>
              <w:del w:id="263" w:author="Στάθης Καπ" w:date="2023-02-25T23:43:00Z"/>
              <w:rFonts w:eastAsiaTheme="minorEastAsia"/>
              <w:noProof/>
            </w:rPr>
          </w:pPr>
          <w:del w:id="264" w:author="Στάθης Καπ" w:date="2023-02-25T23:43:00Z">
            <w:r w:rsidRPr="00AE1D80" w:rsidDel="00AE1D80">
              <w:rPr>
                <w:rPrChange w:id="265" w:author="Στάθης Καπ" w:date="2023-02-25T23:43:00Z">
                  <w:rPr>
                    <w:rStyle w:val="Hyperlink"/>
                    <w:noProof/>
                    <w:lang w:val="el-GR"/>
                  </w:rPr>
                </w:rPrChange>
              </w:rPr>
              <w:delText xml:space="preserve">3.2 Υλοποίηση Επαναλαμβανόμενης Τοπικής Αναζήτησης στο </w:delText>
            </w:r>
            <w:r w:rsidRPr="00AE1D80" w:rsidDel="00AE1D80">
              <w:rPr>
                <w:rPrChange w:id="266" w:author="Στάθης Καπ" w:date="2023-02-25T23:43:00Z">
                  <w:rPr>
                    <w:rStyle w:val="Hyperlink"/>
                    <w:noProof/>
                  </w:rPr>
                </w:rPrChange>
              </w:rPr>
              <w:delText>TOPTW</w:delText>
            </w:r>
            <w:r w:rsidDel="00AE1D80">
              <w:rPr>
                <w:noProof/>
                <w:webHidden/>
              </w:rPr>
              <w:tab/>
            </w:r>
          </w:del>
          <w:del w:id="267" w:author="Στάθης Καπ" w:date="2023-02-12T05:59:00Z">
            <w:r w:rsidR="003760EA" w:rsidDel="00237FE3">
              <w:rPr>
                <w:noProof/>
                <w:webHidden/>
              </w:rPr>
              <w:delText>29</w:delText>
            </w:r>
          </w:del>
        </w:p>
        <w:p w14:paraId="05433C27" w14:textId="2D8698A9" w:rsidR="00DB73A8" w:rsidDel="00AE1D80" w:rsidRDefault="00DB73A8">
          <w:pPr>
            <w:pStyle w:val="TOC3"/>
            <w:tabs>
              <w:tab w:val="right" w:leader="dot" w:pos="8828"/>
            </w:tabs>
            <w:rPr>
              <w:del w:id="268" w:author="Στάθης Καπ" w:date="2023-02-25T23:43:00Z"/>
              <w:rFonts w:eastAsiaTheme="minorEastAsia"/>
              <w:noProof/>
            </w:rPr>
          </w:pPr>
          <w:del w:id="269" w:author="Στάθης Καπ" w:date="2023-02-25T23:43:00Z">
            <w:r w:rsidRPr="00AE1D80" w:rsidDel="00AE1D80">
              <w:rPr>
                <w:rPrChange w:id="270" w:author="Στάθης Καπ" w:date="2023-02-25T23:43:00Z">
                  <w:rPr>
                    <w:rStyle w:val="Hyperlink"/>
                    <w:noProof/>
                    <w:lang w:val="el-GR"/>
                  </w:rPr>
                </w:rPrChange>
              </w:rPr>
              <w:delText>3.2.1 Βήμα Εισαγωγής</w:delText>
            </w:r>
            <w:r w:rsidDel="00AE1D80">
              <w:rPr>
                <w:noProof/>
                <w:webHidden/>
              </w:rPr>
              <w:tab/>
            </w:r>
          </w:del>
          <w:del w:id="271" w:author="Στάθης Καπ" w:date="2023-02-12T05:59:00Z">
            <w:r w:rsidR="003760EA" w:rsidDel="00237FE3">
              <w:rPr>
                <w:noProof/>
                <w:webHidden/>
              </w:rPr>
              <w:delText>29</w:delText>
            </w:r>
          </w:del>
        </w:p>
        <w:p w14:paraId="7F675731" w14:textId="1F9B4BC3" w:rsidR="00DB73A8" w:rsidDel="00AE1D80" w:rsidRDefault="00DB73A8">
          <w:pPr>
            <w:pStyle w:val="TOC3"/>
            <w:tabs>
              <w:tab w:val="right" w:leader="dot" w:pos="8828"/>
            </w:tabs>
            <w:rPr>
              <w:del w:id="272" w:author="Στάθης Καπ" w:date="2023-02-25T23:43:00Z"/>
              <w:rFonts w:eastAsiaTheme="minorEastAsia"/>
              <w:noProof/>
            </w:rPr>
          </w:pPr>
          <w:del w:id="273" w:author="Στάθης Καπ" w:date="2023-02-25T23:43:00Z">
            <w:r w:rsidRPr="00AE1D80" w:rsidDel="00AE1D80">
              <w:rPr>
                <w:rPrChange w:id="274" w:author="Στάθης Καπ" w:date="2023-02-25T23:43:00Z">
                  <w:rPr>
                    <w:rStyle w:val="Hyperlink"/>
                    <w:noProof/>
                    <w:lang w:val="el-GR"/>
                  </w:rPr>
                </w:rPrChange>
              </w:rPr>
              <w:delText>3.2.2 Βήμα Διαταραχής</w:delText>
            </w:r>
            <w:r w:rsidDel="00AE1D80">
              <w:rPr>
                <w:noProof/>
                <w:webHidden/>
              </w:rPr>
              <w:tab/>
            </w:r>
          </w:del>
          <w:del w:id="275" w:author="Στάθης Καπ" w:date="2023-02-12T05:59:00Z">
            <w:r w:rsidR="003760EA" w:rsidDel="00237FE3">
              <w:rPr>
                <w:noProof/>
                <w:webHidden/>
              </w:rPr>
              <w:delText>31</w:delText>
            </w:r>
          </w:del>
        </w:p>
        <w:p w14:paraId="3A88E764" w14:textId="23B62C71" w:rsidR="00DB73A8" w:rsidDel="00AE1D80" w:rsidRDefault="00DB73A8">
          <w:pPr>
            <w:pStyle w:val="TOC3"/>
            <w:tabs>
              <w:tab w:val="right" w:leader="dot" w:pos="8828"/>
            </w:tabs>
            <w:rPr>
              <w:del w:id="276" w:author="Στάθης Καπ" w:date="2023-02-25T23:43:00Z"/>
              <w:rFonts w:eastAsiaTheme="minorEastAsia"/>
              <w:noProof/>
            </w:rPr>
          </w:pPr>
          <w:del w:id="277" w:author="Στάθης Καπ" w:date="2023-02-25T23:43:00Z">
            <w:r w:rsidRPr="00AE1D80" w:rsidDel="00AE1D80">
              <w:rPr>
                <w:rPrChange w:id="278" w:author="Στάθης Καπ" w:date="2023-02-25T23:43:00Z">
                  <w:rPr>
                    <w:rStyle w:val="Hyperlink"/>
                    <w:noProof/>
                    <w:lang w:val="el-GR"/>
                  </w:rPr>
                </w:rPrChange>
              </w:rPr>
              <w:delText>3.2.3 Ευρετικός Αλγόριθμος Επαναλαμβανόμενης Τοπικής Αναζήτησης</w:delText>
            </w:r>
            <w:r w:rsidDel="00AE1D80">
              <w:rPr>
                <w:noProof/>
                <w:webHidden/>
              </w:rPr>
              <w:tab/>
            </w:r>
          </w:del>
          <w:del w:id="279" w:author="Στάθης Καπ" w:date="2023-02-12T05:59:00Z">
            <w:r w:rsidR="003760EA" w:rsidDel="00237FE3">
              <w:rPr>
                <w:noProof/>
                <w:webHidden/>
              </w:rPr>
              <w:delText>32</w:delText>
            </w:r>
          </w:del>
        </w:p>
        <w:p w14:paraId="3121B315" w14:textId="1ED3B229" w:rsidR="00DB73A8" w:rsidDel="00AE1D80" w:rsidRDefault="00DB73A8">
          <w:pPr>
            <w:pStyle w:val="TOC1"/>
            <w:rPr>
              <w:del w:id="280" w:author="Στάθης Καπ" w:date="2023-02-25T23:43:00Z"/>
              <w:rFonts w:eastAsiaTheme="minorEastAsia"/>
              <w:noProof/>
            </w:rPr>
          </w:pPr>
          <w:del w:id="281" w:author="Στάθης Καπ" w:date="2023-02-25T23:43:00Z">
            <w:r w:rsidRPr="00AE1D80" w:rsidDel="00AE1D80">
              <w:rPr>
                <w:rPrChange w:id="282" w:author="Στάθης Καπ" w:date="2023-02-25T23:43:00Z">
                  <w:rPr>
                    <w:rStyle w:val="Hyperlink"/>
                    <w:noProof/>
                    <w:lang w:val="el-GR"/>
                  </w:rPr>
                </w:rPrChange>
              </w:rPr>
              <w:delText>4.</w:delText>
            </w:r>
            <w:r w:rsidDel="00AE1D80">
              <w:rPr>
                <w:rFonts w:eastAsiaTheme="minorEastAsia"/>
                <w:noProof/>
              </w:rPr>
              <w:tab/>
            </w:r>
            <w:r w:rsidRPr="00AE1D80" w:rsidDel="00AE1D80">
              <w:rPr>
                <w:rPrChange w:id="283" w:author="Στάθης Καπ" w:date="2023-02-25T23:43:00Z">
                  <w:rPr>
                    <w:rStyle w:val="Hyperlink"/>
                    <w:noProof/>
                    <w:lang w:val="el-GR"/>
                  </w:rPr>
                </w:rPrChange>
              </w:rPr>
              <w:delText>Διαχωρισμός Τοπικής Αναζήτησης</w:delText>
            </w:r>
            <w:r w:rsidDel="00AE1D80">
              <w:rPr>
                <w:noProof/>
                <w:webHidden/>
              </w:rPr>
              <w:tab/>
            </w:r>
          </w:del>
          <w:del w:id="284" w:author="Στάθης Καπ" w:date="2023-02-12T05:59:00Z">
            <w:r w:rsidR="003760EA" w:rsidDel="00237FE3">
              <w:rPr>
                <w:noProof/>
                <w:webHidden/>
              </w:rPr>
              <w:delText>34</w:delText>
            </w:r>
          </w:del>
        </w:p>
        <w:p w14:paraId="74DFF89A" w14:textId="3A6690D5" w:rsidR="00DB73A8" w:rsidDel="00AE1D80" w:rsidRDefault="00DB73A8">
          <w:pPr>
            <w:pStyle w:val="TOC2"/>
            <w:tabs>
              <w:tab w:val="left" w:pos="880"/>
              <w:tab w:val="right" w:leader="dot" w:pos="8828"/>
            </w:tabs>
            <w:rPr>
              <w:del w:id="285" w:author="Στάθης Καπ" w:date="2023-02-25T23:43:00Z"/>
              <w:rFonts w:eastAsiaTheme="minorEastAsia"/>
              <w:noProof/>
            </w:rPr>
          </w:pPr>
          <w:del w:id="286" w:author="Στάθης Καπ" w:date="2023-02-25T23:43:00Z">
            <w:r w:rsidRPr="00AE1D80" w:rsidDel="00AE1D80">
              <w:rPr>
                <w:rPrChange w:id="287" w:author="Στάθης Καπ" w:date="2023-02-25T23:43:00Z">
                  <w:rPr>
                    <w:rStyle w:val="Hyperlink"/>
                    <w:noProof/>
                    <w:lang w:val="el-GR"/>
                  </w:rPr>
                </w:rPrChange>
              </w:rPr>
              <w:delText>4.1</w:delText>
            </w:r>
            <w:r w:rsidDel="00AE1D80">
              <w:rPr>
                <w:rFonts w:eastAsiaTheme="minorEastAsia"/>
                <w:noProof/>
              </w:rPr>
              <w:tab/>
            </w:r>
            <w:r w:rsidRPr="00AE1D80" w:rsidDel="00AE1D80">
              <w:rPr>
                <w:rPrChange w:id="288" w:author="Στάθης Καπ" w:date="2023-02-25T23:43:00Z">
                  <w:rPr>
                    <w:rStyle w:val="Hyperlink"/>
                    <w:noProof/>
                    <w:lang w:val="el-GR"/>
                  </w:rPr>
                </w:rPrChange>
              </w:rPr>
              <w:delText>Αρχικοποίηση των χρονικών υπο-διαστημάτων</w:delText>
            </w:r>
            <w:r w:rsidDel="00AE1D80">
              <w:rPr>
                <w:noProof/>
                <w:webHidden/>
              </w:rPr>
              <w:tab/>
            </w:r>
          </w:del>
          <w:del w:id="289" w:author="Στάθης Καπ" w:date="2023-02-12T05:59:00Z">
            <w:r w:rsidR="003760EA" w:rsidDel="00237FE3">
              <w:rPr>
                <w:noProof/>
                <w:webHidden/>
              </w:rPr>
              <w:delText>36</w:delText>
            </w:r>
          </w:del>
        </w:p>
        <w:p w14:paraId="4F513331" w14:textId="0BCF0F3A" w:rsidR="00DB73A8" w:rsidDel="00AE1D80" w:rsidRDefault="00DB73A8">
          <w:pPr>
            <w:pStyle w:val="TOC2"/>
            <w:tabs>
              <w:tab w:val="left" w:pos="880"/>
              <w:tab w:val="right" w:leader="dot" w:pos="8828"/>
            </w:tabs>
            <w:rPr>
              <w:del w:id="290" w:author="Στάθης Καπ" w:date="2023-02-25T23:43:00Z"/>
              <w:rFonts w:eastAsiaTheme="minorEastAsia"/>
              <w:noProof/>
            </w:rPr>
          </w:pPr>
          <w:del w:id="291" w:author="Στάθης Καπ" w:date="2023-02-25T23:43:00Z">
            <w:r w:rsidRPr="00AE1D80" w:rsidDel="00AE1D80">
              <w:rPr>
                <w:rPrChange w:id="292" w:author="Στάθης Καπ" w:date="2023-02-25T23:43:00Z">
                  <w:rPr>
                    <w:rStyle w:val="Hyperlink"/>
                    <w:noProof/>
                  </w:rPr>
                </w:rPrChange>
              </w:rPr>
              <w:delText>4.2</w:delText>
            </w:r>
            <w:r w:rsidDel="00AE1D80">
              <w:rPr>
                <w:rFonts w:eastAsiaTheme="minorEastAsia"/>
                <w:noProof/>
              </w:rPr>
              <w:tab/>
            </w:r>
            <w:r w:rsidRPr="00AE1D80" w:rsidDel="00AE1D80">
              <w:rPr>
                <w:rPrChange w:id="293" w:author="Στάθης Καπ" w:date="2023-02-25T23:43:00Z">
                  <w:rPr>
                    <w:rStyle w:val="Hyperlink"/>
                    <w:noProof/>
                    <w:lang w:val="el-GR"/>
                  </w:rPr>
                </w:rPrChange>
              </w:rPr>
              <w:delText xml:space="preserve">Διαχωρισμός των </w:delText>
            </w:r>
            <w:r w:rsidRPr="00AE1D80" w:rsidDel="00AE1D80">
              <w:rPr>
                <w:rPrChange w:id="294" w:author="Στάθης Καπ" w:date="2023-02-25T23:43:00Z">
                  <w:rPr>
                    <w:rStyle w:val="Hyperlink"/>
                    <w:noProof/>
                  </w:rPr>
                </w:rPrChange>
              </w:rPr>
              <w:delText xml:space="preserve">Unvisited </w:delText>
            </w:r>
            <w:r w:rsidRPr="00AE1D80" w:rsidDel="00AE1D80">
              <w:rPr>
                <w:rPrChange w:id="295" w:author="Στάθης Καπ" w:date="2023-02-25T23:43:00Z">
                  <w:rPr>
                    <w:rStyle w:val="Hyperlink"/>
                    <w:noProof/>
                    <w:lang w:val="el-GR"/>
                  </w:rPr>
                </w:rPrChange>
              </w:rPr>
              <w:delText>κόμβων</w:delText>
            </w:r>
            <w:r w:rsidDel="00AE1D80">
              <w:rPr>
                <w:noProof/>
                <w:webHidden/>
              </w:rPr>
              <w:tab/>
            </w:r>
          </w:del>
          <w:del w:id="296" w:author="Στάθης Καπ" w:date="2023-02-12T05:59:00Z">
            <w:r w:rsidR="003760EA" w:rsidDel="00237FE3">
              <w:rPr>
                <w:noProof/>
                <w:webHidden/>
              </w:rPr>
              <w:delText>36</w:delText>
            </w:r>
          </w:del>
        </w:p>
        <w:p w14:paraId="7925B364" w14:textId="2187E15D" w:rsidR="00DB73A8" w:rsidDel="00AE1D80" w:rsidRDefault="00DB73A8">
          <w:pPr>
            <w:pStyle w:val="TOC2"/>
            <w:tabs>
              <w:tab w:val="left" w:pos="880"/>
              <w:tab w:val="right" w:leader="dot" w:pos="8828"/>
            </w:tabs>
            <w:rPr>
              <w:del w:id="297" w:author="Στάθης Καπ" w:date="2023-02-25T23:43:00Z"/>
              <w:rFonts w:eastAsiaTheme="minorEastAsia"/>
              <w:noProof/>
            </w:rPr>
          </w:pPr>
          <w:del w:id="298" w:author="Στάθης Καπ" w:date="2023-02-25T23:43:00Z">
            <w:r w:rsidRPr="00AE1D80" w:rsidDel="00AE1D80">
              <w:rPr>
                <w:rPrChange w:id="299" w:author="Στάθης Καπ" w:date="2023-02-25T23:43:00Z">
                  <w:rPr>
                    <w:rStyle w:val="Hyperlink"/>
                    <w:noProof/>
                  </w:rPr>
                </w:rPrChange>
              </w:rPr>
              <w:delText>4.3</w:delText>
            </w:r>
            <w:r w:rsidDel="00AE1D80">
              <w:rPr>
                <w:rFonts w:eastAsiaTheme="minorEastAsia"/>
                <w:noProof/>
              </w:rPr>
              <w:tab/>
            </w:r>
            <w:r w:rsidRPr="00AE1D80" w:rsidDel="00AE1D80">
              <w:rPr>
                <w:rPrChange w:id="300" w:author="Στάθης Καπ" w:date="2023-02-25T23:43:00Z">
                  <w:rPr>
                    <w:rStyle w:val="Hyperlink"/>
                    <w:noProof/>
                    <w:lang w:val="el-GR"/>
                  </w:rPr>
                </w:rPrChange>
              </w:rPr>
              <w:delText>Διαχωρισμένη Τοπική Αναζήτηση</w:delText>
            </w:r>
            <w:r w:rsidDel="00AE1D80">
              <w:rPr>
                <w:noProof/>
                <w:webHidden/>
              </w:rPr>
              <w:tab/>
            </w:r>
          </w:del>
          <w:del w:id="301" w:author="Στάθης Καπ" w:date="2023-02-12T05:59:00Z">
            <w:r w:rsidR="003760EA" w:rsidDel="00237FE3">
              <w:rPr>
                <w:noProof/>
                <w:webHidden/>
              </w:rPr>
              <w:delText>37</w:delText>
            </w:r>
          </w:del>
        </w:p>
        <w:p w14:paraId="3660064E" w14:textId="74DD7696" w:rsidR="00DB73A8" w:rsidDel="00AE1D80" w:rsidRDefault="00DB73A8">
          <w:pPr>
            <w:pStyle w:val="TOC3"/>
            <w:tabs>
              <w:tab w:val="left" w:pos="1320"/>
              <w:tab w:val="right" w:leader="dot" w:pos="8828"/>
            </w:tabs>
            <w:rPr>
              <w:del w:id="302" w:author="Στάθης Καπ" w:date="2023-02-25T23:43:00Z"/>
              <w:rFonts w:eastAsiaTheme="minorEastAsia"/>
              <w:noProof/>
            </w:rPr>
          </w:pPr>
          <w:del w:id="303" w:author="Στάθης Καπ" w:date="2023-02-25T23:43:00Z">
            <w:r w:rsidRPr="00AE1D80" w:rsidDel="00AE1D80">
              <w:rPr>
                <w:rPrChange w:id="304" w:author="Στάθης Καπ" w:date="2023-02-25T23:43:00Z">
                  <w:rPr>
                    <w:rStyle w:val="Hyperlink"/>
                    <w:noProof/>
                    <w:lang w:val="el-GR"/>
                  </w:rPr>
                </w:rPrChange>
              </w:rPr>
              <w:delText>4.3.1</w:delText>
            </w:r>
            <w:r w:rsidDel="00AE1D80">
              <w:rPr>
                <w:rFonts w:eastAsiaTheme="minorEastAsia"/>
                <w:noProof/>
              </w:rPr>
              <w:tab/>
            </w:r>
            <w:r w:rsidRPr="00AE1D80" w:rsidDel="00AE1D80">
              <w:rPr>
                <w:rPrChange w:id="305" w:author="Στάθης Καπ" w:date="2023-02-25T23:43:00Z">
                  <w:rPr>
                    <w:rStyle w:val="Hyperlink"/>
                    <w:noProof/>
                    <w:lang w:val="el-GR"/>
                  </w:rPr>
                </w:rPrChange>
              </w:rPr>
              <w:delText>Προσθήκη τελικών κόμβων</w:delText>
            </w:r>
            <w:r w:rsidDel="00AE1D80">
              <w:rPr>
                <w:noProof/>
                <w:webHidden/>
              </w:rPr>
              <w:tab/>
            </w:r>
          </w:del>
          <w:del w:id="306" w:author="Στάθης Καπ" w:date="2023-02-12T05:59:00Z">
            <w:r w:rsidR="003760EA" w:rsidDel="00237FE3">
              <w:rPr>
                <w:noProof/>
                <w:webHidden/>
              </w:rPr>
              <w:delText>37</w:delText>
            </w:r>
          </w:del>
        </w:p>
        <w:p w14:paraId="1CDEA54C" w14:textId="6F1B5578" w:rsidR="00DB73A8" w:rsidDel="00AE1D80" w:rsidRDefault="00DB73A8">
          <w:pPr>
            <w:pStyle w:val="TOC3"/>
            <w:tabs>
              <w:tab w:val="left" w:pos="1320"/>
              <w:tab w:val="right" w:leader="dot" w:pos="8828"/>
            </w:tabs>
            <w:rPr>
              <w:del w:id="307" w:author="Στάθης Καπ" w:date="2023-02-25T23:43:00Z"/>
              <w:rFonts w:eastAsiaTheme="minorEastAsia"/>
              <w:noProof/>
            </w:rPr>
          </w:pPr>
          <w:del w:id="308" w:author="Στάθης Καπ" w:date="2023-02-25T23:43:00Z">
            <w:r w:rsidRPr="00AE1D80" w:rsidDel="00AE1D80">
              <w:rPr>
                <w:rPrChange w:id="309" w:author="Στάθης Καπ" w:date="2023-02-25T23:43:00Z">
                  <w:rPr>
                    <w:rStyle w:val="Hyperlink"/>
                    <w:noProof/>
                    <w:lang w:val="el-GR"/>
                  </w:rPr>
                </w:rPrChange>
              </w:rPr>
              <w:delText>4.3.2</w:delText>
            </w:r>
            <w:r w:rsidDel="00AE1D80">
              <w:rPr>
                <w:rFonts w:eastAsiaTheme="minorEastAsia"/>
                <w:noProof/>
              </w:rPr>
              <w:tab/>
            </w:r>
            <w:r w:rsidRPr="00AE1D80" w:rsidDel="00AE1D80">
              <w:rPr>
                <w:rPrChange w:id="310" w:author="Στάθης Καπ" w:date="2023-02-25T23:43:00Z">
                  <w:rPr>
                    <w:rStyle w:val="Hyperlink"/>
                    <w:noProof/>
                    <w:lang w:val="el-GR"/>
                  </w:rPr>
                </w:rPrChange>
              </w:rPr>
              <w:delText>Προσθήκη αρχικών κόμβων</w:delText>
            </w:r>
            <w:r w:rsidDel="00AE1D80">
              <w:rPr>
                <w:noProof/>
                <w:webHidden/>
              </w:rPr>
              <w:tab/>
            </w:r>
          </w:del>
          <w:del w:id="311" w:author="Στάθης Καπ" w:date="2023-02-12T05:59:00Z">
            <w:r w:rsidR="003760EA" w:rsidDel="00237FE3">
              <w:rPr>
                <w:noProof/>
                <w:webHidden/>
              </w:rPr>
              <w:delText>40</w:delText>
            </w:r>
          </w:del>
        </w:p>
        <w:p w14:paraId="06670AFA" w14:textId="321016DB" w:rsidR="003B0EB5" w:rsidRDefault="003B0EB5">
          <w:r>
            <w:rPr>
              <w:b/>
              <w:bCs/>
              <w:noProof/>
            </w:rPr>
            <w:fldChar w:fldCharType="end"/>
          </w:r>
        </w:p>
      </w:sdtContent>
    </w:sdt>
    <w:p w14:paraId="4EDFD07D" w14:textId="77777777" w:rsidR="002716FD" w:rsidRDefault="002716FD" w:rsidP="002716FD">
      <w:pPr>
        <w:jc w:val="center"/>
        <w:rPr>
          <w:rFonts w:ascii="Arial Black" w:hAnsi="Arial Black" w:cs="Arial Black"/>
        </w:rPr>
      </w:pPr>
    </w:p>
    <w:p w14:paraId="0D660930" w14:textId="77777777" w:rsidR="002716FD" w:rsidRDefault="002716FD" w:rsidP="002716FD">
      <w:pPr>
        <w:jc w:val="center"/>
        <w:rPr>
          <w:rFonts w:ascii="Arial Black" w:hAnsi="Arial Black" w:cs="Arial Black"/>
        </w:rPr>
      </w:pPr>
    </w:p>
    <w:p w14:paraId="1E7B3036" w14:textId="77777777" w:rsidR="002716FD" w:rsidRDefault="002716FD" w:rsidP="002716FD">
      <w:pPr>
        <w:jc w:val="center"/>
        <w:rPr>
          <w:rFonts w:ascii="Arial Black" w:hAnsi="Arial Black" w:cs="Arial Black"/>
        </w:rPr>
      </w:pPr>
    </w:p>
    <w:p w14:paraId="76F53CD0" w14:textId="77777777" w:rsidR="002716FD" w:rsidRDefault="002716FD" w:rsidP="002716FD">
      <w:pPr>
        <w:jc w:val="center"/>
        <w:rPr>
          <w:rFonts w:ascii="Arial Black" w:hAnsi="Arial Black" w:cs="Arial Black"/>
        </w:rPr>
      </w:pPr>
    </w:p>
    <w:p w14:paraId="7F2613D4" w14:textId="77777777" w:rsidR="002716FD" w:rsidRDefault="002716FD">
      <w:pPr>
        <w:rPr>
          <w:rFonts w:ascii="Arial Black" w:eastAsiaTheme="majorEastAsia" w:hAnsi="Arial Black" w:cstheme="majorBidi"/>
          <w:color w:val="000000" w:themeColor="text1"/>
          <w:szCs w:val="26"/>
          <w:lang w:val="el-GR"/>
        </w:rPr>
      </w:pPr>
      <w:r>
        <w:rPr>
          <w:lang w:val="el-GR"/>
        </w:rPr>
        <w:br w:type="page"/>
      </w:r>
    </w:p>
    <w:p w14:paraId="25A6FB52" w14:textId="7942B677" w:rsidR="00F80B14" w:rsidRDefault="00F80B14">
      <w:pPr>
        <w:pStyle w:val="Heading1"/>
        <w:rPr>
          <w:lang w:val="el-GR"/>
        </w:rPr>
        <w:pPrChange w:id="312" w:author="Στάθης Καπ" w:date="2023-02-26T01:12:00Z">
          <w:pPr>
            <w:pStyle w:val="Heading2"/>
            <w:numPr>
              <w:numId w:val="4"/>
            </w:numPr>
            <w:ind w:left="720" w:hanging="360"/>
          </w:pPr>
        </w:pPrChange>
      </w:pPr>
      <w:bookmarkStart w:id="313" w:name="_Toc128497588"/>
      <w:r w:rsidRPr="00EB2C44">
        <w:rPr>
          <w:rPrChange w:id="314" w:author="Στάθης Καπ" w:date="2023-02-26T01:08:00Z">
            <w:rPr>
              <w:lang w:val="el-GR"/>
            </w:rPr>
          </w:rPrChange>
        </w:rPr>
        <w:lastRenderedPageBreak/>
        <w:t>Εισαγωγή</w:t>
      </w:r>
      <w:bookmarkEnd w:id="313"/>
    </w:p>
    <w:p w14:paraId="12043782" w14:textId="502DD2CE" w:rsidR="004D10C1" w:rsidRPr="00DC4423" w:rsidRDefault="00F80B14" w:rsidP="00F80B14">
      <w:pPr>
        <w:rPr>
          <w:rFonts w:cstheme="minorHAnsi"/>
          <w:lang w:val="el-GR"/>
        </w:rPr>
      </w:pPr>
      <w:r w:rsidRPr="00DC4423">
        <w:rPr>
          <w:rFonts w:cstheme="minorHAnsi"/>
          <w:lang w:val="el-GR"/>
        </w:rPr>
        <w:t>Το Πρόβλημα Προσανατολισμού (</w:t>
      </w:r>
      <w:r w:rsidRPr="00DC4423">
        <w:rPr>
          <w:rFonts w:cstheme="minorHAnsi"/>
        </w:rPr>
        <w:t>Orienteering</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OP</w:t>
      </w:r>
      <w:r w:rsidRPr="00DC4423">
        <w:rPr>
          <w:rFonts w:cstheme="minorHAnsi"/>
          <w:lang w:val="el-GR"/>
        </w:rPr>
        <w:t xml:space="preserve">) αναφέρθηκε για πρώτη φορά από τον </w:t>
      </w:r>
      <w:r w:rsidRPr="00DC4423">
        <w:rPr>
          <w:rFonts w:cstheme="minorHAnsi"/>
        </w:rPr>
        <w:t>Tsiligirides</w:t>
      </w:r>
      <w:r w:rsidRPr="00DC4423">
        <w:rPr>
          <w:rFonts w:cstheme="minorHAnsi"/>
          <w:lang w:val="el-GR"/>
        </w:rPr>
        <w:t xml:space="preserve"> (1984)</w:t>
      </w:r>
      <w:customXmlInsRangeStart w:id="315" w:author="Στάθης Καπ" w:date="2023-03-01T04:19:00Z"/>
      <w:sdt>
        <w:sdtPr>
          <w:rPr>
            <w:rFonts w:cstheme="minorHAnsi"/>
            <w:lang w:val="el-GR"/>
          </w:rPr>
          <w:id w:val="-1685045688"/>
          <w:citation/>
        </w:sdtPr>
        <w:sdtEndPr/>
        <w:sdtContent>
          <w:customXmlInsRangeEnd w:id="315"/>
          <w:ins w:id="316" w:author="Στάθης Καπ" w:date="2023-03-01T04:19:00Z">
            <w:r w:rsidR="00742E23">
              <w:rPr>
                <w:rFonts w:cstheme="minorHAnsi"/>
                <w:lang w:val="el-GR"/>
              </w:rPr>
              <w:fldChar w:fldCharType="begin"/>
            </w:r>
            <w:r w:rsidR="00742E23" w:rsidRPr="00742E23">
              <w:rPr>
                <w:rFonts w:cstheme="minorHAnsi"/>
                <w:lang w:val="el-GR"/>
                <w:rPrChange w:id="317" w:author="Στάθης Καπ" w:date="2023-03-01T04:19:00Z">
                  <w:rPr>
                    <w:rFonts w:cstheme="minorHAnsi"/>
                  </w:rPr>
                </w:rPrChange>
              </w:rPr>
              <w:instrText xml:space="preserve"> </w:instrText>
            </w:r>
            <w:r w:rsidR="00742E23">
              <w:rPr>
                <w:rFonts w:cstheme="minorHAnsi"/>
              </w:rPr>
              <w:instrText>CITATION</w:instrText>
            </w:r>
            <w:r w:rsidR="00742E23" w:rsidRPr="00742E23">
              <w:rPr>
                <w:rFonts w:cstheme="minorHAnsi"/>
                <w:lang w:val="el-GR"/>
                <w:rPrChange w:id="318" w:author="Στάθης Καπ" w:date="2023-03-01T04:19:00Z">
                  <w:rPr>
                    <w:rFonts w:cstheme="minorHAnsi"/>
                  </w:rPr>
                </w:rPrChange>
              </w:rPr>
              <w:instrText xml:space="preserve"> </w:instrText>
            </w:r>
            <w:r w:rsidR="00742E23">
              <w:rPr>
                <w:rFonts w:cstheme="minorHAnsi"/>
              </w:rPr>
              <w:instrText>TTs</w:instrText>
            </w:r>
            <w:r w:rsidR="00742E23" w:rsidRPr="00742E23">
              <w:rPr>
                <w:rFonts w:cstheme="minorHAnsi"/>
                <w:lang w:val="el-GR"/>
                <w:rPrChange w:id="319" w:author="Στάθης Καπ" w:date="2023-03-01T04:19:00Z">
                  <w:rPr>
                    <w:rFonts w:cstheme="minorHAnsi"/>
                  </w:rPr>
                </w:rPrChange>
              </w:rPr>
              <w:instrText>84 \</w:instrText>
            </w:r>
            <w:r w:rsidR="00742E23">
              <w:rPr>
                <w:rFonts w:cstheme="minorHAnsi"/>
              </w:rPr>
              <w:instrText>l</w:instrText>
            </w:r>
            <w:r w:rsidR="00742E23" w:rsidRPr="00742E23">
              <w:rPr>
                <w:rFonts w:cstheme="minorHAnsi"/>
                <w:lang w:val="el-GR"/>
                <w:rPrChange w:id="320" w:author="Στάθης Καπ" w:date="2023-03-01T04:19:00Z">
                  <w:rPr>
                    <w:rFonts w:cstheme="minorHAnsi"/>
                  </w:rPr>
                </w:rPrChange>
              </w:rPr>
              <w:instrText xml:space="preserve"> 1033 </w:instrText>
            </w:r>
          </w:ins>
          <w:r w:rsidR="00742E23">
            <w:rPr>
              <w:rFonts w:cstheme="minorHAnsi"/>
              <w:lang w:val="el-GR"/>
            </w:rPr>
            <w:fldChar w:fldCharType="separate"/>
          </w:r>
          <w:r w:rsidR="002B26C8" w:rsidRPr="002B26C8">
            <w:rPr>
              <w:rFonts w:cstheme="minorHAnsi"/>
              <w:noProof/>
              <w:lang w:val="el-GR"/>
              <w:rPrChange w:id="321" w:author="Στάθης Καπ" w:date="2023-03-01T04:49:00Z">
                <w:rPr>
                  <w:rFonts w:cstheme="minorHAnsi"/>
                  <w:noProof/>
                </w:rPr>
              </w:rPrChange>
            </w:rPr>
            <w:t xml:space="preserve"> [1]</w:t>
          </w:r>
          <w:ins w:id="322" w:author="Στάθης Καπ" w:date="2023-03-01T04:19:00Z">
            <w:r w:rsidR="00742E23">
              <w:rPr>
                <w:rFonts w:cstheme="minorHAnsi"/>
                <w:lang w:val="el-GR"/>
              </w:rPr>
              <w:fldChar w:fldCharType="end"/>
            </w:r>
          </w:ins>
          <w:customXmlInsRangeStart w:id="323" w:author="Στάθης Καπ" w:date="2023-03-01T04:19:00Z"/>
        </w:sdtContent>
      </w:sdt>
      <w:customXmlInsRangeEnd w:id="323"/>
      <w:r w:rsidRPr="00DC4423">
        <w:rPr>
          <w:rFonts w:cstheme="minorHAnsi"/>
          <w:lang w:val="el-GR"/>
        </w:rPr>
        <w:t xml:space="preserve"> και οφείλει το όνομα του στο άθλημα «</w:t>
      </w:r>
      <w:r w:rsidRPr="00DC4423">
        <w:rPr>
          <w:rFonts w:cstheme="minorHAnsi"/>
        </w:rPr>
        <w:t>orienteering</w:t>
      </w:r>
      <w:r w:rsidRPr="00DC4423">
        <w:rPr>
          <w:rFonts w:cstheme="minorHAnsi"/>
          <w:lang w:val="el-GR"/>
        </w:rPr>
        <w:t xml:space="preserve">» που πραγματοποιείται συνήθως σε ορεινές ή δασικές περιοχές. Οι αθλητές , χρησιμοποιώντας μια πυξίδα και ένα χάρτη, πρέπει να επισκεφτούν όσο το δυνατόν περισσότερα σημεία ενδιαφέροντος χωρίς να παραβιάζεται ένα προκαθορισμένο χρονικό παράθυρο. Σε κάθε σημείο ενδιαφέροντος αντιστοιχεί μία τιμή κέρδους και στόχος των συμμετεχόντων είναι να μεγιστοποιήσουν την τιμή αυτή. Το </w:t>
      </w:r>
      <w:r w:rsidRPr="00DC4423">
        <w:rPr>
          <w:rFonts w:cstheme="minorHAnsi"/>
        </w:rPr>
        <w:t>OP</w:t>
      </w:r>
      <w:r w:rsidRPr="00DC4423">
        <w:rPr>
          <w:rFonts w:cstheme="minorHAnsi"/>
          <w:lang w:val="el-GR"/>
        </w:rPr>
        <w:t xml:space="preserve"> συναντάται στην βιβλιογραφία επίσης ως το Πρόβλημα του Επιλεκτικού Περιοδεύοντος Πωλητή (</w:t>
      </w:r>
      <w:r w:rsidRPr="00DC4423">
        <w:rPr>
          <w:rFonts w:cstheme="minorHAnsi"/>
        </w:rPr>
        <w:t>Selective</w:t>
      </w:r>
      <w:r w:rsidRPr="00DC4423">
        <w:rPr>
          <w:rFonts w:cstheme="minorHAnsi"/>
          <w:lang w:val="el-GR"/>
        </w:rPr>
        <w:t xml:space="preserve"> </w:t>
      </w:r>
      <w:r w:rsidRPr="00DC4423">
        <w:rPr>
          <w:rFonts w:cstheme="minorHAnsi"/>
        </w:rPr>
        <w:t>Traveling</w:t>
      </w:r>
      <w:r w:rsidRPr="00DC4423">
        <w:rPr>
          <w:rFonts w:cstheme="minorHAnsi"/>
          <w:lang w:val="el-GR"/>
        </w:rPr>
        <w:t xml:space="preserve"> </w:t>
      </w:r>
      <w:r w:rsidRPr="00DC4423">
        <w:rPr>
          <w:rFonts w:cstheme="minorHAnsi"/>
        </w:rPr>
        <w:t>Salesman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Laporte</w:t>
      </w:r>
      <w:r w:rsidRPr="00DC4423">
        <w:rPr>
          <w:rFonts w:cstheme="minorHAnsi"/>
          <w:lang w:val="el-GR"/>
        </w:rPr>
        <w:t xml:space="preserve"> &amp; </w:t>
      </w:r>
      <w:r w:rsidRPr="00DC4423">
        <w:rPr>
          <w:rFonts w:cstheme="minorHAnsi"/>
        </w:rPr>
        <w:t>Martelo</w:t>
      </w:r>
      <w:r w:rsidRPr="00DC4423">
        <w:rPr>
          <w:rFonts w:cstheme="minorHAnsi"/>
          <w:lang w:val="el-GR"/>
        </w:rPr>
        <w:t>, 1990)</w:t>
      </w:r>
      <w:customXmlInsRangeStart w:id="324" w:author="Στάθης Καπ" w:date="2023-03-01T04:24:00Z"/>
      <w:sdt>
        <w:sdtPr>
          <w:rPr>
            <w:rFonts w:cstheme="minorHAnsi"/>
            <w:lang w:val="el-GR"/>
          </w:rPr>
          <w:id w:val="-1543439071"/>
          <w:citation/>
        </w:sdtPr>
        <w:sdtEndPr/>
        <w:sdtContent>
          <w:customXmlInsRangeEnd w:id="324"/>
          <w:ins w:id="325" w:author="Στάθης Καπ" w:date="2023-03-01T04:24:00Z">
            <w:r w:rsidR="009C6EF9">
              <w:rPr>
                <w:rFonts w:cstheme="minorHAnsi"/>
                <w:lang w:val="el-GR"/>
              </w:rPr>
              <w:fldChar w:fldCharType="begin"/>
            </w:r>
            <w:r w:rsidR="009C6EF9" w:rsidRPr="009C6EF9">
              <w:rPr>
                <w:rFonts w:cstheme="minorHAnsi"/>
                <w:lang w:val="el-GR"/>
                <w:rPrChange w:id="326"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27" w:author="Στάθης Καπ" w:date="2023-03-01T04:24:00Z">
                  <w:rPr>
                    <w:rFonts w:cstheme="minorHAnsi"/>
                  </w:rPr>
                </w:rPrChange>
              </w:rPr>
              <w:instrText xml:space="preserve"> </w:instrText>
            </w:r>
            <w:r w:rsidR="009C6EF9">
              <w:rPr>
                <w:rFonts w:cstheme="minorHAnsi"/>
              </w:rPr>
              <w:instrText>Gil</w:instrText>
            </w:r>
            <w:r w:rsidR="009C6EF9" w:rsidRPr="009C6EF9">
              <w:rPr>
                <w:rFonts w:cstheme="minorHAnsi"/>
                <w:lang w:val="el-GR"/>
                <w:rPrChange w:id="328" w:author="Στάθης Καπ" w:date="2023-03-01T04:24:00Z">
                  <w:rPr>
                    <w:rFonts w:cstheme="minorHAnsi"/>
                  </w:rPr>
                </w:rPrChange>
              </w:rPr>
              <w:instrText>90 \</w:instrText>
            </w:r>
            <w:r w:rsidR="009C6EF9">
              <w:rPr>
                <w:rFonts w:cstheme="minorHAnsi"/>
              </w:rPr>
              <w:instrText>l</w:instrText>
            </w:r>
            <w:r w:rsidR="009C6EF9" w:rsidRPr="009C6EF9">
              <w:rPr>
                <w:rFonts w:cstheme="minorHAnsi"/>
                <w:lang w:val="el-GR"/>
                <w:rPrChange w:id="329" w:author="Στάθης Καπ" w:date="2023-03-01T04:24:00Z">
                  <w:rPr>
                    <w:rFonts w:cstheme="minorHAnsi"/>
                  </w:rPr>
                </w:rPrChange>
              </w:rPr>
              <w:instrText xml:space="preserve"> 1033 </w:instrText>
            </w:r>
          </w:ins>
          <w:r w:rsidR="009C6EF9">
            <w:rPr>
              <w:rFonts w:cstheme="minorHAnsi"/>
              <w:lang w:val="el-GR"/>
            </w:rPr>
            <w:fldChar w:fldCharType="separate"/>
          </w:r>
          <w:r w:rsidR="002B26C8" w:rsidRPr="002B26C8">
            <w:rPr>
              <w:rFonts w:cstheme="minorHAnsi"/>
              <w:noProof/>
              <w:lang w:val="el-GR"/>
              <w:rPrChange w:id="330" w:author="Στάθης Καπ" w:date="2023-03-01T04:52:00Z">
                <w:rPr>
                  <w:rFonts w:cstheme="minorHAnsi"/>
                  <w:noProof/>
                </w:rPr>
              </w:rPrChange>
            </w:rPr>
            <w:t xml:space="preserve"> [2]</w:t>
          </w:r>
          <w:ins w:id="331" w:author="Στάθης Καπ" w:date="2023-03-01T04:24:00Z">
            <w:r w:rsidR="009C6EF9">
              <w:rPr>
                <w:rFonts w:cstheme="minorHAnsi"/>
                <w:lang w:val="el-GR"/>
              </w:rPr>
              <w:fldChar w:fldCharType="end"/>
            </w:r>
          </w:ins>
          <w:customXmlInsRangeStart w:id="332" w:author="Στάθης Καπ" w:date="2023-03-01T04:24:00Z"/>
        </w:sdtContent>
      </w:sdt>
      <w:customXmlInsRangeEnd w:id="332"/>
      <w:r w:rsidRPr="00DC4423">
        <w:rPr>
          <w:rFonts w:cstheme="minorHAnsi"/>
          <w:lang w:val="el-GR"/>
        </w:rPr>
        <w:t xml:space="preserve"> και σαν το Πρόβλημα της Μέγιστης Συλλογής (</w:t>
      </w:r>
      <w:r w:rsidRPr="00DC4423">
        <w:rPr>
          <w:rFonts w:cstheme="minorHAnsi"/>
        </w:rPr>
        <w:t>Maximum</w:t>
      </w:r>
      <w:r w:rsidRPr="00DC4423">
        <w:rPr>
          <w:rFonts w:cstheme="minorHAnsi"/>
          <w:lang w:val="el-GR"/>
        </w:rPr>
        <w:t xml:space="preserve"> </w:t>
      </w:r>
      <w:r w:rsidRPr="00DC4423">
        <w:rPr>
          <w:rFonts w:cstheme="minorHAnsi"/>
        </w:rPr>
        <w:t>Collection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Kataoka</w:t>
      </w:r>
      <w:r w:rsidRPr="00DC4423">
        <w:rPr>
          <w:rFonts w:cstheme="minorHAnsi"/>
          <w:lang w:val="el-GR"/>
        </w:rPr>
        <w:t xml:space="preserve"> &amp; </w:t>
      </w:r>
      <w:r w:rsidRPr="00DC4423">
        <w:rPr>
          <w:rFonts w:cstheme="minorHAnsi"/>
        </w:rPr>
        <w:t>Morito</w:t>
      </w:r>
      <w:r w:rsidRPr="00DC4423">
        <w:rPr>
          <w:rFonts w:cstheme="minorHAnsi"/>
          <w:lang w:val="el-GR"/>
        </w:rPr>
        <w:t>, 1988</w:t>
      </w:r>
      <w:customXmlInsRangeStart w:id="333" w:author="Στάθης Καπ" w:date="2023-03-01T04:24:00Z"/>
      <w:sdt>
        <w:sdtPr>
          <w:rPr>
            <w:rFonts w:cstheme="minorHAnsi"/>
            <w:lang w:val="el-GR"/>
          </w:rPr>
          <w:id w:val="1326775661"/>
          <w:citation/>
        </w:sdtPr>
        <w:sdtEndPr/>
        <w:sdtContent>
          <w:customXmlInsRangeEnd w:id="333"/>
          <w:ins w:id="334" w:author="Στάθης Καπ" w:date="2023-03-01T04:24:00Z">
            <w:r w:rsidR="009C6EF9">
              <w:rPr>
                <w:rFonts w:cstheme="minorHAnsi"/>
                <w:lang w:val="el-GR"/>
              </w:rPr>
              <w:fldChar w:fldCharType="begin"/>
            </w:r>
            <w:r w:rsidR="009C6EF9" w:rsidRPr="009C6EF9">
              <w:rPr>
                <w:rFonts w:cstheme="minorHAnsi"/>
                <w:lang w:val="el-GR"/>
                <w:rPrChange w:id="335"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36" w:author="Στάθης Καπ" w:date="2023-03-01T04:24:00Z">
                  <w:rPr>
                    <w:rFonts w:cstheme="minorHAnsi"/>
                  </w:rPr>
                </w:rPrChange>
              </w:rPr>
              <w:instrText xml:space="preserve"> </w:instrText>
            </w:r>
            <w:r w:rsidR="009C6EF9">
              <w:rPr>
                <w:rFonts w:cstheme="minorHAnsi"/>
              </w:rPr>
              <w:instrText>Sei</w:instrText>
            </w:r>
            <w:r w:rsidR="009C6EF9" w:rsidRPr="009C6EF9">
              <w:rPr>
                <w:rFonts w:cstheme="minorHAnsi"/>
                <w:lang w:val="el-GR"/>
                <w:rPrChange w:id="337" w:author="Στάθης Καπ" w:date="2023-03-01T04:24:00Z">
                  <w:rPr>
                    <w:rFonts w:cstheme="minorHAnsi"/>
                  </w:rPr>
                </w:rPrChange>
              </w:rPr>
              <w:instrText>88 \</w:instrText>
            </w:r>
            <w:r w:rsidR="009C6EF9">
              <w:rPr>
                <w:rFonts w:cstheme="minorHAnsi"/>
              </w:rPr>
              <w:instrText>l</w:instrText>
            </w:r>
            <w:r w:rsidR="009C6EF9" w:rsidRPr="009C6EF9">
              <w:rPr>
                <w:rFonts w:cstheme="minorHAnsi"/>
                <w:lang w:val="el-GR"/>
                <w:rPrChange w:id="338" w:author="Στάθης Καπ" w:date="2023-03-01T04:24:00Z">
                  <w:rPr>
                    <w:rFonts w:cstheme="minorHAnsi"/>
                  </w:rPr>
                </w:rPrChange>
              </w:rPr>
              <w:instrText xml:space="preserve"> 1033 </w:instrText>
            </w:r>
          </w:ins>
          <w:r w:rsidR="009C6EF9">
            <w:rPr>
              <w:rFonts w:cstheme="minorHAnsi"/>
              <w:lang w:val="el-GR"/>
            </w:rPr>
            <w:fldChar w:fldCharType="separate"/>
          </w:r>
          <w:r w:rsidR="002B26C8" w:rsidRPr="002B26C8">
            <w:rPr>
              <w:rFonts w:cstheme="minorHAnsi"/>
              <w:noProof/>
              <w:lang w:val="el-GR"/>
              <w:rPrChange w:id="339" w:author="Στάθης Καπ" w:date="2023-03-01T04:52:00Z">
                <w:rPr>
                  <w:rFonts w:cstheme="minorHAnsi"/>
                  <w:noProof/>
                </w:rPr>
              </w:rPrChange>
            </w:rPr>
            <w:t xml:space="preserve"> [3]</w:t>
          </w:r>
          <w:ins w:id="340" w:author="Στάθης Καπ" w:date="2023-03-01T04:24:00Z">
            <w:r w:rsidR="009C6EF9">
              <w:rPr>
                <w:rFonts w:cstheme="minorHAnsi"/>
                <w:lang w:val="el-GR"/>
              </w:rPr>
              <w:fldChar w:fldCharType="end"/>
            </w:r>
          </w:ins>
          <w:customXmlInsRangeStart w:id="341" w:author="Στάθης Καπ" w:date="2023-03-01T04:24:00Z"/>
        </w:sdtContent>
      </w:sdt>
      <w:customXmlInsRangeEnd w:id="341"/>
      <w:r w:rsidRPr="00DC4423">
        <w:rPr>
          <w:rFonts w:cstheme="minorHAnsi"/>
          <w:lang w:val="el-GR"/>
        </w:rPr>
        <w:t>).</w:t>
      </w:r>
    </w:p>
    <w:p w14:paraId="46D22AFA" w14:textId="77777777" w:rsidR="00F80B14" w:rsidRPr="00DC4423" w:rsidRDefault="004D10C1" w:rsidP="00F80B14">
      <w:pPr>
        <w:rPr>
          <w:rFonts w:cstheme="minorHAnsi"/>
          <w:lang w:val="el-GR"/>
        </w:rPr>
      </w:pPr>
      <w:r w:rsidRPr="00DC4423">
        <w:rPr>
          <w:rFonts w:cstheme="minorHAnsi"/>
          <w:lang w:val="el-GR"/>
        </w:rPr>
        <w:t>Ένα</w:t>
      </w:r>
      <w:r w:rsidR="00F80B14" w:rsidRPr="00DC4423">
        <w:rPr>
          <w:rFonts w:cstheme="minorHAnsi"/>
          <w:lang w:val="el-GR"/>
        </w:rPr>
        <w:t xml:space="preserve"> από τα σημαντικότερα πεδία εφαρμογής του </w:t>
      </w:r>
      <w:r w:rsidR="00F80B14" w:rsidRPr="00DC4423">
        <w:rPr>
          <w:rFonts w:cstheme="minorHAnsi"/>
        </w:rPr>
        <w:t>OP</w:t>
      </w:r>
      <w:r w:rsidR="00F80B14" w:rsidRPr="00DC4423">
        <w:rPr>
          <w:rFonts w:cstheme="minorHAnsi"/>
          <w:lang w:val="el-GR"/>
        </w:rPr>
        <w:t xml:space="preserve"> είναι ο τουρισμός.</w:t>
      </w:r>
      <w:r w:rsidRPr="00DC4423">
        <w:rPr>
          <w:rFonts w:cstheme="minorHAnsi"/>
          <w:lang w:val="el-GR"/>
        </w:rPr>
        <w:t xml:space="preserve"> Ένα</w:t>
      </w:r>
      <w:r w:rsidR="00F80B14" w:rsidRPr="00DC4423">
        <w:rPr>
          <w:rFonts w:cstheme="minorHAnsi"/>
          <w:lang w:val="el-GR"/>
        </w:rPr>
        <w:t xml:space="preserve"> πρόβλημα που συναντούν συχνά οι τουρίστες είναι πως δεν μπορούν να αποφασίσουν ποια </w:t>
      </w:r>
      <w:r w:rsidRPr="00DC4423">
        <w:rPr>
          <w:rFonts w:cstheme="minorHAnsi"/>
          <w:lang w:val="el-GR"/>
        </w:rPr>
        <w:t>αξιοθέατα</w:t>
      </w:r>
      <w:r w:rsidR="00F80B14" w:rsidRPr="00DC4423">
        <w:rPr>
          <w:rFonts w:cstheme="minorHAnsi"/>
          <w:lang w:val="el-GR"/>
        </w:rPr>
        <w:t xml:space="preserve"> πρέπει να </w:t>
      </w:r>
      <w:r w:rsidRPr="00DC4423">
        <w:rPr>
          <w:rFonts w:cstheme="minorHAnsi"/>
          <w:lang w:val="el-GR"/>
        </w:rPr>
        <w:t>επισκεφθούν</w:t>
      </w:r>
      <w:r w:rsidR="00F80B14" w:rsidRPr="00DC4423">
        <w:rPr>
          <w:rFonts w:cstheme="minorHAnsi"/>
          <w:lang w:val="el-GR"/>
        </w:rPr>
        <w:t>, έτσι ώστε να γίνει πιο ευχάριστη η περιήγηση τους στην πόλη, περιοριζόμενοι πάντα από το χρόνο που διαθέτουν.</w:t>
      </w:r>
    </w:p>
    <w:p w14:paraId="07C78DDE" w14:textId="62D277EA" w:rsidR="00F80B14" w:rsidRPr="00DC4423" w:rsidRDefault="00F80B14" w:rsidP="00F80B14">
      <w:pPr>
        <w:rPr>
          <w:rFonts w:cstheme="minorHAnsi"/>
          <w:lang w:val="el-GR"/>
        </w:rPr>
      </w:pPr>
      <w:r w:rsidRPr="00DC4423">
        <w:rPr>
          <w:rFonts w:cstheme="minorHAnsi"/>
          <w:lang w:val="el-GR"/>
        </w:rPr>
        <w:t>Για το λόγο αυτό, έχουν κατασκευαστεί προσωποποιημένοι ηλεκτρονικοί τουριστικοί οδηγοί (</w:t>
      </w:r>
      <w:r w:rsidRPr="00DC4423">
        <w:rPr>
          <w:rFonts w:cstheme="minorHAnsi"/>
        </w:rPr>
        <w:t>PETs</w:t>
      </w:r>
      <w:r w:rsidRPr="00DC4423">
        <w:rPr>
          <w:rFonts w:cstheme="minorHAnsi"/>
          <w:lang w:val="el-GR"/>
        </w:rPr>
        <w:t xml:space="preserve">) οι οποίοι χρησιμοποιούνται για την εξαγωγή τουριστικών διαδρομών δίνοντας πάντα έμφαση στις προτιμήσεις του εκάστοτε χρήστη. Οι βασικές λειτουργίες των </w:t>
      </w:r>
      <w:r w:rsidRPr="00DC4423">
        <w:rPr>
          <w:rFonts w:cstheme="minorHAnsi"/>
        </w:rPr>
        <w:t>PETs</w:t>
      </w:r>
      <w:r w:rsidRPr="00DC4423">
        <w:rPr>
          <w:rFonts w:cstheme="minorHAnsi"/>
          <w:lang w:val="el-GR"/>
        </w:rPr>
        <w:t xml:space="preserve"> είναι τρεις (</w:t>
      </w:r>
      <w:r w:rsidRPr="00DC4423">
        <w:rPr>
          <w:rFonts w:cstheme="minorHAnsi"/>
        </w:rPr>
        <w:t>Carcia</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 2010</w:t>
      </w:r>
      <w:customXmlInsRangeStart w:id="342" w:author="Στάθης Καπ" w:date="2023-03-01T04:25:00Z"/>
      <w:sdt>
        <w:sdtPr>
          <w:rPr>
            <w:rFonts w:cstheme="minorHAnsi"/>
            <w:lang w:val="el-GR"/>
          </w:rPr>
          <w:id w:val="1462390449"/>
          <w:citation/>
        </w:sdtPr>
        <w:sdtEndPr/>
        <w:sdtContent>
          <w:customXmlInsRangeEnd w:id="342"/>
          <w:ins w:id="343" w:author="Στάθης Καπ" w:date="2023-03-01T04:25:00Z">
            <w:r w:rsidR="009C6EF9">
              <w:rPr>
                <w:rFonts w:cstheme="minorHAnsi"/>
                <w:lang w:val="el-GR"/>
              </w:rPr>
              <w:fldChar w:fldCharType="begin"/>
            </w:r>
            <w:r w:rsidR="009C6EF9" w:rsidRPr="009C6EF9">
              <w:rPr>
                <w:rFonts w:cstheme="minorHAnsi"/>
                <w:lang w:val="el-GR"/>
                <w:rPrChange w:id="344" w:author="Στάθης Καπ" w:date="2023-03-01T04:25: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45" w:author="Στάθης Καπ" w:date="2023-03-01T04:25:00Z">
                  <w:rPr>
                    <w:rFonts w:cstheme="minorHAnsi"/>
                  </w:rPr>
                </w:rPrChange>
              </w:rPr>
              <w:instrText xml:space="preserve"> </w:instrText>
            </w:r>
            <w:r w:rsidR="009C6EF9">
              <w:rPr>
                <w:rFonts w:cstheme="minorHAnsi"/>
              </w:rPr>
              <w:instrText>And</w:instrText>
            </w:r>
            <w:r w:rsidR="009C6EF9" w:rsidRPr="009C6EF9">
              <w:rPr>
                <w:rFonts w:cstheme="minorHAnsi"/>
                <w:lang w:val="el-GR"/>
                <w:rPrChange w:id="346" w:author="Στάθης Καπ" w:date="2023-03-01T04:25:00Z">
                  <w:rPr>
                    <w:rFonts w:cstheme="minorHAnsi"/>
                  </w:rPr>
                </w:rPrChange>
              </w:rPr>
              <w:instrText>10 \</w:instrText>
            </w:r>
            <w:r w:rsidR="009C6EF9">
              <w:rPr>
                <w:rFonts w:cstheme="minorHAnsi"/>
              </w:rPr>
              <w:instrText>l</w:instrText>
            </w:r>
            <w:r w:rsidR="009C6EF9" w:rsidRPr="009C6EF9">
              <w:rPr>
                <w:rFonts w:cstheme="minorHAnsi"/>
                <w:lang w:val="el-GR"/>
                <w:rPrChange w:id="347" w:author="Στάθης Καπ" w:date="2023-03-01T04:25:00Z">
                  <w:rPr>
                    <w:rFonts w:cstheme="minorHAnsi"/>
                  </w:rPr>
                </w:rPrChange>
              </w:rPr>
              <w:instrText xml:space="preserve"> 1033 </w:instrText>
            </w:r>
          </w:ins>
          <w:r w:rsidR="009C6EF9">
            <w:rPr>
              <w:rFonts w:cstheme="minorHAnsi"/>
              <w:lang w:val="el-GR"/>
            </w:rPr>
            <w:fldChar w:fldCharType="separate"/>
          </w:r>
          <w:r w:rsidR="002B26C8" w:rsidRPr="002B26C8">
            <w:rPr>
              <w:rFonts w:cstheme="minorHAnsi"/>
              <w:noProof/>
              <w:lang w:val="el-GR"/>
              <w:rPrChange w:id="348" w:author="Στάθης Καπ" w:date="2023-03-01T04:53:00Z">
                <w:rPr>
                  <w:rFonts w:cstheme="minorHAnsi"/>
                  <w:noProof/>
                </w:rPr>
              </w:rPrChange>
            </w:rPr>
            <w:t xml:space="preserve"> [4]</w:t>
          </w:r>
          <w:ins w:id="349" w:author="Στάθης Καπ" w:date="2023-03-01T04:25:00Z">
            <w:r w:rsidR="009C6EF9">
              <w:rPr>
                <w:rFonts w:cstheme="minorHAnsi"/>
                <w:lang w:val="el-GR"/>
              </w:rPr>
              <w:fldChar w:fldCharType="end"/>
            </w:r>
          </w:ins>
          <w:customXmlInsRangeStart w:id="350" w:author="Στάθης Καπ" w:date="2023-03-01T04:25:00Z"/>
        </w:sdtContent>
      </w:sdt>
      <w:customXmlInsRangeEnd w:id="350"/>
      <w:r w:rsidRPr="00DC4423">
        <w:rPr>
          <w:rFonts w:cstheme="minorHAnsi"/>
          <w:lang w:val="el-GR"/>
        </w:rPr>
        <w:t>):</w:t>
      </w:r>
    </w:p>
    <w:p w14:paraId="0D9A3759"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δημιουργία μιας λίστας από </w:t>
      </w:r>
      <w:r w:rsidRPr="00DC4423">
        <w:rPr>
          <w:rFonts w:cstheme="minorHAnsi"/>
        </w:rPr>
        <w:t>POIs</w:t>
      </w:r>
      <w:r w:rsidRPr="00DC4423">
        <w:rPr>
          <w:rFonts w:cstheme="minorHAnsi"/>
          <w:lang w:val="el-GR"/>
        </w:rPr>
        <w:t xml:space="preserve"> που πιθανώς να ενδιαφέρουν το χρήστη καθώς έχουν προκύψει από τις δικές του προτιμήσεις (</w:t>
      </w:r>
      <w:r w:rsidRPr="00DC4423">
        <w:rPr>
          <w:rFonts w:cstheme="minorHAnsi"/>
        </w:rPr>
        <w:t>recommendation</w:t>
      </w:r>
      <w:r w:rsidRPr="00DC4423">
        <w:rPr>
          <w:rFonts w:cstheme="minorHAnsi"/>
          <w:lang w:val="el-GR"/>
        </w:rPr>
        <w:t>)</w:t>
      </w:r>
    </w:p>
    <w:p w14:paraId="7049FF8F"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κατασκευή διαδρομών εφαρμόζοντας κάποιον αλγόριθμο και χρησιμοποιώντας </w:t>
      </w:r>
      <w:r w:rsidRPr="00DC4423">
        <w:rPr>
          <w:rFonts w:cstheme="minorHAnsi"/>
        </w:rPr>
        <w:t>POIs</w:t>
      </w:r>
      <w:r w:rsidRPr="00DC4423">
        <w:rPr>
          <w:rFonts w:cstheme="minorHAnsi"/>
          <w:lang w:val="el-GR"/>
        </w:rPr>
        <w:t xml:space="preserve"> από τη πρώτη λειτουργία (</w:t>
      </w:r>
      <w:r w:rsidRPr="00DC4423">
        <w:rPr>
          <w:rFonts w:cstheme="minorHAnsi"/>
        </w:rPr>
        <w:t>route</w:t>
      </w:r>
      <w:r w:rsidRPr="00DC4423">
        <w:rPr>
          <w:rFonts w:cstheme="minorHAnsi"/>
          <w:lang w:val="el-GR"/>
        </w:rPr>
        <w:t xml:space="preserve"> </w:t>
      </w:r>
      <w:r w:rsidRPr="00DC4423">
        <w:rPr>
          <w:rFonts w:cstheme="minorHAnsi"/>
        </w:rPr>
        <w:t>generation</w:t>
      </w:r>
      <w:r w:rsidRPr="00DC4423">
        <w:rPr>
          <w:rFonts w:cstheme="minorHAnsi"/>
          <w:lang w:val="el-GR"/>
        </w:rPr>
        <w:t>)</w:t>
      </w:r>
    </w:p>
    <w:p w14:paraId="61DE13EC"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w:t>
      </w:r>
      <w:r w:rsidR="004D10C1" w:rsidRPr="00DC4423">
        <w:rPr>
          <w:rFonts w:cstheme="minorHAnsi"/>
          <w:lang w:val="el-GR"/>
        </w:rPr>
        <w:t>δυνατότητα</w:t>
      </w:r>
      <w:r w:rsidRPr="00DC4423">
        <w:rPr>
          <w:rFonts w:cstheme="minorHAnsi"/>
          <w:lang w:val="el-GR"/>
        </w:rPr>
        <w:t xml:space="preserve"> προσαρμογής των διαδρομών από το χρήστη (</w:t>
      </w:r>
      <w:r w:rsidRPr="00DC4423">
        <w:rPr>
          <w:rFonts w:cstheme="minorHAnsi"/>
        </w:rPr>
        <w:t>customization</w:t>
      </w:r>
      <w:r w:rsidRPr="00DC4423">
        <w:rPr>
          <w:rFonts w:cstheme="minorHAnsi"/>
          <w:lang w:val="el-GR"/>
        </w:rPr>
        <w:t>)</w:t>
      </w:r>
    </w:p>
    <w:p w14:paraId="1FAF320F" w14:textId="2EEF5D60" w:rsidR="00F80B14" w:rsidRPr="00DC4423" w:rsidRDefault="00F80B14" w:rsidP="00F80B14">
      <w:pPr>
        <w:rPr>
          <w:rFonts w:cstheme="minorHAnsi"/>
          <w:lang w:val="el-GR"/>
        </w:rPr>
      </w:pPr>
      <w:r w:rsidRPr="00DC4423">
        <w:rPr>
          <w:rFonts w:cstheme="minorHAnsi"/>
          <w:lang w:val="el-GR"/>
        </w:rPr>
        <w:t xml:space="preserve">Οι λειτουργίες αυτές έχουν πρόσφατα </w:t>
      </w:r>
      <w:r w:rsidR="004D10C1" w:rsidRPr="00DC4423">
        <w:rPr>
          <w:rFonts w:cstheme="minorHAnsi"/>
          <w:lang w:val="el-GR"/>
        </w:rPr>
        <w:t>ενσωματωθεί</w:t>
      </w:r>
      <w:r w:rsidRPr="00DC4423">
        <w:rPr>
          <w:rFonts w:cstheme="minorHAnsi"/>
          <w:lang w:val="el-GR"/>
        </w:rPr>
        <w:t xml:space="preserve"> και στην λειτουργικότητα πολλών εφαρμογών και ιστοσελίδων. Το πρόβλημα που σχετίζεται με τη δεύτερη λειτουργία των </w:t>
      </w:r>
      <w:r w:rsidRPr="00DC4423">
        <w:rPr>
          <w:rFonts w:cstheme="minorHAnsi"/>
        </w:rPr>
        <w:t>PETs</w:t>
      </w:r>
      <w:r w:rsidRPr="00DC4423">
        <w:rPr>
          <w:rFonts w:cstheme="minorHAnsi"/>
          <w:lang w:val="el-GR"/>
        </w:rPr>
        <w:t xml:space="preserve"> έχει οριστεί ως Πρόβλημα Σχεδίασης Τουριστικών Διαδρομών </w:t>
      </w:r>
      <w:r w:rsidRPr="00DC4423">
        <w:rPr>
          <w:rFonts w:cstheme="minorHAnsi"/>
        </w:rPr>
        <w:t>TTDP</w:t>
      </w:r>
      <w:r w:rsidRPr="00DC4423">
        <w:rPr>
          <w:rFonts w:cstheme="minorHAnsi"/>
          <w:lang w:val="el-GR"/>
        </w:rPr>
        <w:t xml:space="preserve"> </w:t>
      </w:r>
      <w:r w:rsidRPr="00DC4423">
        <w:rPr>
          <w:rFonts w:cstheme="minorHAnsi"/>
        </w:rPr>
        <w:t>Vansteenwegen</w:t>
      </w:r>
      <w:r w:rsidRPr="00DC4423">
        <w:rPr>
          <w:rFonts w:cstheme="minorHAnsi"/>
          <w:lang w:val="el-GR"/>
        </w:rPr>
        <w:t xml:space="preserve"> &amp; </w:t>
      </w:r>
      <w:r w:rsidRPr="00DC4423">
        <w:rPr>
          <w:rFonts w:cstheme="minorHAnsi"/>
        </w:rPr>
        <w:t>Oudheudsen</w:t>
      </w:r>
      <w:r w:rsidRPr="00DC4423">
        <w:rPr>
          <w:rFonts w:cstheme="minorHAnsi"/>
          <w:lang w:val="el-GR"/>
        </w:rPr>
        <w:t xml:space="preserve"> (2007)</w:t>
      </w:r>
      <w:customXmlInsRangeStart w:id="351" w:author="Στάθης Καπ" w:date="2023-03-01T04:28:00Z"/>
      <w:sdt>
        <w:sdtPr>
          <w:rPr>
            <w:rFonts w:cstheme="minorHAnsi"/>
            <w:lang w:val="el-GR"/>
          </w:rPr>
          <w:id w:val="1528363506"/>
          <w:citation/>
        </w:sdtPr>
        <w:sdtEndPr/>
        <w:sdtContent>
          <w:customXmlInsRangeEnd w:id="351"/>
          <w:ins w:id="352" w:author="Στάθης Καπ" w:date="2023-03-01T04:28:00Z">
            <w:r w:rsidR="009C6EF9">
              <w:rPr>
                <w:rFonts w:cstheme="minorHAnsi"/>
                <w:lang w:val="el-GR"/>
              </w:rPr>
              <w:fldChar w:fldCharType="begin"/>
            </w:r>
            <w:r w:rsidR="009C6EF9" w:rsidRPr="009C6EF9">
              <w:rPr>
                <w:rFonts w:cstheme="minorHAnsi"/>
                <w:lang w:val="el-GR"/>
                <w:rPrChange w:id="353"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54"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355" w:author="Στάθης Καπ" w:date="2023-03-01T04:28:00Z">
                  <w:rPr>
                    <w:rFonts w:cstheme="minorHAnsi"/>
                  </w:rPr>
                </w:rPrChange>
              </w:rPr>
              <w:instrText>07 \</w:instrText>
            </w:r>
            <w:r w:rsidR="009C6EF9">
              <w:rPr>
                <w:rFonts w:cstheme="minorHAnsi"/>
              </w:rPr>
              <w:instrText>l</w:instrText>
            </w:r>
            <w:r w:rsidR="009C6EF9" w:rsidRPr="009C6EF9">
              <w:rPr>
                <w:rFonts w:cstheme="minorHAnsi"/>
                <w:lang w:val="el-GR"/>
                <w:rPrChange w:id="356" w:author="Στάθης Καπ" w:date="2023-03-01T04:28:00Z">
                  <w:rPr>
                    <w:rFonts w:cstheme="minorHAnsi"/>
                  </w:rPr>
                </w:rPrChange>
              </w:rPr>
              <w:instrText xml:space="preserve"> 1033 </w:instrText>
            </w:r>
          </w:ins>
          <w:r w:rsidR="009C6EF9">
            <w:rPr>
              <w:rFonts w:cstheme="minorHAnsi"/>
              <w:lang w:val="el-GR"/>
            </w:rPr>
            <w:fldChar w:fldCharType="separate"/>
          </w:r>
          <w:r w:rsidR="002B26C8" w:rsidRPr="002B26C8">
            <w:rPr>
              <w:rFonts w:cstheme="minorHAnsi"/>
              <w:noProof/>
              <w:lang w:val="el-GR"/>
              <w:rPrChange w:id="357" w:author="Στάθης Καπ" w:date="2023-03-01T04:53:00Z">
                <w:rPr>
                  <w:rFonts w:cstheme="minorHAnsi"/>
                  <w:noProof/>
                </w:rPr>
              </w:rPrChange>
            </w:rPr>
            <w:t xml:space="preserve"> [5]</w:t>
          </w:r>
          <w:ins w:id="358" w:author="Στάθης Καπ" w:date="2023-03-01T04:28:00Z">
            <w:r w:rsidR="009C6EF9">
              <w:rPr>
                <w:rFonts w:cstheme="minorHAnsi"/>
                <w:lang w:val="el-GR"/>
              </w:rPr>
              <w:fldChar w:fldCharType="end"/>
            </w:r>
          </w:ins>
          <w:customXmlInsRangeStart w:id="359" w:author="Στάθης Καπ" w:date="2023-03-01T04:28:00Z"/>
        </w:sdtContent>
      </w:sdt>
      <w:customXmlInsRangeEnd w:id="359"/>
      <w:r w:rsidRPr="00DC4423">
        <w:rPr>
          <w:rFonts w:cstheme="minorHAnsi"/>
          <w:lang w:val="el-GR"/>
        </w:rPr>
        <w:t>. Οι πληροφορίες εισόδου σε ένα πρόβλημα Σχεδίασης Τουριστικών Διαδρομών είναι οι εξής:</w:t>
      </w:r>
    </w:p>
    <w:p w14:paraId="1F201D74" w14:textId="21BE3BE6" w:rsidR="00F80B14" w:rsidRPr="00DC4423" w:rsidRDefault="00AC235A" w:rsidP="00F80B14">
      <w:pPr>
        <w:pStyle w:val="ListParagraph"/>
        <w:numPr>
          <w:ilvl w:val="0"/>
          <w:numId w:val="3"/>
        </w:numPr>
        <w:rPr>
          <w:rFonts w:cstheme="minorHAnsi"/>
          <w:lang w:val="el-GR"/>
        </w:rPr>
      </w:pPr>
      <w:r>
        <w:rPr>
          <w:rFonts w:cstheme="minorHAnsi"/>
          <w:lang w:val="el-GR"/>
        </w:rPr>
        <w:t>ένα σύνολο σημείων ενδιαφέροντος (</w:t>
      </w:r>
      <w:r>
        <w:rPr>
          <w:rFonts w:cstheme="minorHAnsi"/>
        </w:rPr>
        <w:t>POIs</w:t>
      </w:r>
      <w:r>
        <w:rPr>
          <w:rFonts w:cstheme="minorHAnsi"/>
          <w:lang w:val="el-GR"/>
        </w:rPr>
        <w:t>)</w:t>
      </w:r>
    </w:p>
    <w:p w14:paraId="2E16A0DE"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οι χρόνοι ταξιδιού μεταξύ των σημείων ενδιαφέροντος</w:t>
      </w:r>
    </w:p>
    <w:p w14:paraId="35262131"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το κέρδος του κάθε σημείου ενδιαφέροντος που έχει υπολογιστεί με βάση τις προτιμήσεις του χρήστη</w:t>
      </w:r>
    </w:p>
    <w:p w14:paraId="12D425A7"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αριθμός των διαδρομών που πρέπει να κατασκευαστούν</w:t>
      </w:r>
    </w:p>
    <w:p w14:paraId="6FB52AC4"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η προβλεπόμενη διάρκεια επίσκεψης του χρήστη σε ένα σημείο ενδιαφέροντος</w:t>
      </w:r>
    </w:p>
    <w:p w14:paraId="14369CC3"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χρόνος που σκοπεύει να διαθέτει ο χρήστης καθημερινά για την όλη διαδικασία επίσκεψης των σημείων ενδιαφέροντος</w:t>
      </w:r>
    </w:p>
    <w:p w14:paraId="0E28AC8D" w14:textId="77777777" w:rsidR="00F80B14" w:rsidRDefault="00F80B14" w:rsidP="00E11745">
      <w:pPr>
        <w:spacing w:after="60"/>
        <w:rPr>
          <w:rFonts w:cstheme="minorHAnsi"/>
          <w:lang w:val="el-GR"/>
        </w:rPr>
      </w:pPr>
      <w:r w:rsidRPr="00DC4423">
        <w:rPr>
          <w:rFonts w:cstheme="minorHAnsi"/>
          <w:lang w:val="el-GR"/>
        </w:rPr>
        <w:t xml:space="preserve">Γίνεται λοιπόν εμφανές πόσο αποδοτικά το </w:t>
      </w:r>
      <w:r w:rsidRPr="00DC4423">
        <w:rPr>
          <w:rFonts w:cstheme="minorHAnsi"/>
        </w:rPr>
        <w:t>OP</w:t>
      </w:r>
      <w:r w:rsidRPr="00DC4423">
        <w:rPr>
          <w:rFonts w:cstheme="minorHAnsi"/>
          <w:lang w:val="el-GR"/>
        </w:rPr>
        <w:t xml:space="preserve"> και οι επεκτάσεις του μπορούν να μοντελοποιήσουν το </w:t>
      </w:r>
      <w:r w:rsidRPr="00DC4423">
        <w:rPr>
          <w:rFonts w:cstheme="minorHAnsi"/>
        </w:rPr>
        <w:t>TTDP</w:t>
      </w:r>
      <w:r w:rsidRPr="00DC4423">
        <w:rPr>
          <w:rFonts w:cstheme="minorHAnsi"/>
          <w:lang w:val="el-GR"/>
        </w:rPr>
        <w:t xml:space="preserve"> και τις πιο πολύπλοκες παραλλαγές του. Στη παρούσα εργασία, το </w:t>
      </w:r>
      <w:r w:rsidRPr="00DC4423">
        <w:rPr>
          <w:rFonts w:cstheme="minorHAnsi"/>
        </w:rPr>
        <w:t>TTDP</w:t>
      </w:r>
      <w:r w:rsidRPr="00DC4423">
        <w:rPr>
          <w:rFonts w:cstheme="minorHAnsi"/>
          <w:lang w:val="el-GR"/>
        </w:rPr>
        <w:t xml:space="preserve"> μοντελοποιείται μέσω του Προβλήματος Ομαδικού Προσανατολισμού με Χρονικά </w:t>
      </w:r>
      <w:r w:rsidRPr="00DC4423">
        <w:rPr>
          <w:rFonts w:cstheme="minorHAnsi"/>
          <w:lang w:val="el-GR"/>
        </w:rPr>
        <w:lastRenderedPageBreak/>
        <w:t>Παράθυρα (</w:t>
      </w:r>
      <w:r w:rsidRPr="00DC4423">
        <w:rPr>
          <w:rFonts w:cstheme="minorHAnsi"/>
        </w:rPr>
        <w:t>TOPTW</w:t>
      </w:r>
      <w:r w:rsidRPr="00DC4423">
        <w:rPr>
          <w:rFonts w:cstheme="minorHAnsi"/>
          <w:lang w:val="el-GR"/>
        </w:rPr>
        <w:t>) το οποίο επεκτείνει το Πρόβλημα Ομαδικού Προσανατολισμού</w:t>
      </w:r>
      <w:r w:rsidRPr="00DC4423">
        <w:rPr>
          <w:rFonts w:cstheme="minorHAnsi"/>
        </w:rPr>
        <w:t>TOP</w:t>
      </w:r>
      <w:r w:rsidRPr="00DC4423">
        <w:rPr>
          <w:rFonts w:cstheme="minorHAnsi"/>
          <w:lang w:val="el-GR"/>
        </w:rPr>
        <w:t xml:space="preserve">, </w:t>
      </w:r>
      <w:r w:rsidR="004D10C1" w:rsidRPr="00DC4423">
        <w:rPr>
          <w:rFonts w:cstheme="minorHAnsi"/>
          <w:lang w:val="el-GR"/>
        </w:rPr>
        <w:t>προσθέτοντας</w:t>
      </w:r>
      <w:r w:rsidRPr="00DC4423">
        <w:rPr>
          <w:rFonts w:cstheme="minorHAnsi"/>
          <w:lang w:val="el-GR"/>
        </w:rPr>
        <w:t xml:space="preserve"> χρονικά παράθυρα λειτουργίας σε κάθε κόμβο, ενώ το </w:t>
      </w:r>
      <w:r w:rsidRPr="00DC4423">
        <w:rPr>
          <w:rFonts w:cstheme="minorHAnsi"/>
        </w:rPr>
        <w:t>TOP</w:t>
      </w:r>
      <w:r w:rsidRPr="00DC4423">
        <w:rPr>
          <w:rFonts w:cstheme="minorHAnsi"/>
          <w:lang w:val="el-GR"/>
        </w:rPr>
        <w:t xml:space="preserve"> με τη σειρά του επεκτείνει το </w:t>
      </w:r>
      <w:r w:rsidRPr="00DC4423">
        <w:rPr>
          <w:rFonts w:cstheme="minorHAnsi"/>
        </w:rPr>
        <w:t>OP</w:t>
      </w:r>
      <w:r w:rsidRPr="00DC4423">
        <w:rPr>
          <w:rFonts w:cstheme="minorHAnsi"/>
          <w:lang w:val="el-GR"/>
        </w:rPr>
        <w:t xml:space="preserve"> σε πολλαπλές διαδρομές.</w:t>
      </w:r>
    </w:p>
    <w:p w14:paraId="49704A2E" w14:textId="7BCED9BE" w:rsidR="00A65E3F" w:rsidRPr="00DC4423" w:rsidRDefault="00A65E3F" w:rsidP="00A65E3F">
      <w:pPr>
        <w:rPr>
          <w:rFonts w:cstheme="minorHAnsi"/>
          <w:lang w:val="el-GR"/>
        </w:rPr>
      </w:pPr>
      <w:r>
        <w:rPr>
          <w:rFonts w:cstheme="minorHAnsi"/>
          <w:lang w:val="el-GR"/>
        </w:rPr>
        <w:t xml:space="preserve">Σκοπός επίσης της παρούσας εργασίας, είναι να βελτιώσει τον αλγόριθμο Επαναλαμβανόμενης Τοπικής Αναζήτησης των </w:t>
      </w:r>
      <w:r w:rsidRPr="00DC4423">
        <w:rPr>
          <w:rFonts w:cstheme="minorHAnsi"/>
        </w:rPr>
        <w:t>Vansteenwegen</w:t>
      </w:r>
      <w:r>
        <w:rPr>
          <w:rFonts w:cstheme="minorHAnsi"/>
          <w:lang w:val="el-GR"/>
        </w:rPr>
        <w:t xml:space="preserve"> </w:t>
      </w:r>
      <w:r>
        <w:rPr>
          <w:rFonts w:cstheme="minorHAnsi"/>
        </w:rPr>
        <w:t>et</w:t>
      </w:r>
      <w:r w:rsidRPr="00A65E3F">
        <w:rPr>
          <w:rFonts w:cstheme="minorHAnsi"/>
          <w:lang w:val="el-GR"/>
        </w:rPr>
        <w:t xml:space="preserve"> </w:t>
      </w:r>
      <w:r>
        <w:rPr>
          <w:rFonts w:cstheme="minorHAnsi"/>
        </w:rPr>
        <w:t>al</w:t>
      </w:r>
      <w:r w:rsidRPr="00A65E3F">
        <w:rPr>
          <w:rFonts w:cstheme="minorHAnsi"/>
          <w:lang w:val="el-GR"/>
        </w:rPr>
        <w:t>. (2009)</w:t>
      </w:r>
      <w:customXmlInsRangeStart w:id="360" w:author="Στάθης Καπ" w:date="2023-03-01T04:27:00Z"/>
      <w:sdt>
        <w:sdtPr>
          <w:rPr>
            <w:rFonts w:cstheme="minorHAnsi"/>
            <w:lang w:val="el-GR"/>
          </w:rPr>
          <w:id w:val="223724715"/>
          <w:citation/>
        </w:sdtPr>
        <w:sdtEndPr/>
        <w:sdtContent>
          <w:customXmlInsRangeEnd w:id="360"/>
          <w:ins w:id="361" w:author="Στάθης Καπ" w:date="2023-03-01T04:27:00Z">
            <w:r w:rsidR="009C6EF9">
              <w:rPr>
                <w:rFonts w:cstheme="minorHAnsi"/>
                <w:lang w:val="el-GR"/>
              </w:rPr>
              <w:fldChar w:fldCharType="begin"/>
            </w:r>
            <w:r w:rsidR="009C6EF9" w:rsidRPr="009C6EF9">
              <w:rPr>
                <w:rFonts w:cstheme="minorHAnsi"/>
                <w:lang w:val="el-GR"/>
                <w:rPrChange w:id="362" w:author="Στάθης Καπ" w:date="2023-03-01T04:27: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63" w:author="Στάθης Καπ" w:date="2023-03-01T04:27:00Z">
                  <w:rPr>
                    <w:rFonts w:cstheme="minorHAnsi"/>
                  </w:rPr>
                </w:rPrChange>
              </w:rPr>
              <w:instrText xml:space="preserve"> </w:instrText>
            </w:r>
            <w:r w:rsidR="009C6EF9">
              <w:rPr>
                <w:rFonts w:cstheme="minorHAnsi"/>
              </w:rPr>
              <w:instrText>Pie</w:instrText>
            </w:r>
            <w:r w:rsidR="009C6EF9" w:rsidRPr="009C6EF9">
              <w:rPr>
                <w:rFonts w:cstheme="minorHAnsi"/>
                <w:lang w:val="el-GR"/>
                <w:rPrChange w:id="364" w:author="Στάθης Καπ" w:date="2023-03-01T04:27:00Z">
                  <w:rPr>
                    <w:rFonts w:cstheme="minorHAnsi"/>
                  </w:rPr>
                </w:rPrChange>
              </w:rPr>
              <w:instrText>09 \</w:instrText>
            </w:r>
            <w:r w:rsidR="009C6EF9">
              <w:rPr>
                <w:rFonts w:cstheme="minorHAnsi"/>
              </w:rPr>
              <w:instrText>l</w:instrText>
            </w:r>
            <w:r w:rsidR="009C6EF9" w:rsidRPr="009C6EF9">
              <w:rPr>
                <w:rFonts w:cstheme="minorHAnsi"/>
                <w:lang w:val="el-GR"/>
                <w:rPrChange w:id="365" w:author="Στάθης Καπ" w:date="2023-03-01T04:27:00Z">
                  <w:rPr>
                    <w:rFonts w:cstheme="minorHAnsi"/>
                  </w:rPr>
                </w:rPrChange>
              </w:rPr>
              <w:instrText xml:space="preserve"> 1033 </w:instrText>
            </w:r>
          </w:ins>
          <w:r w:rsidR="009C6EF9">
            <w:rPr>
              <w:rFonts w:cstheme="minorHAnsi"/>
              <w:lang w:val="el-GR"/>
            </w:rPr>
            <w:fldChar w:fldCharType="separate"/>
          </w:r>
          <w:r w:rsidR="002B26C8" w:rsidRPr="002B26C8">
            <w:rPr>
              <w:rFonts w:cstheme="minorHAnsi"/>
              <w:noProof/>
              <w:lang w:val="el-GR"/>
              <w:rPrChange w:id="366" w:author="Στάθης Καπ" w:date="2023-03-01T04:53:00Z">
                <w:rPr>
                  <w:rFonts w:cstheme="minorHAnsi"/>
                  <w:noProof/>
                </w:rPr>
              </w:rPrChange>
            </w:rPr>
            <w:t xml:space="preserve"> [6]</w:t>
          </w:r>
          <w:ins w:id="367" w:author="Στάθης Καπ" w:date="2023-03-01T04:27:00Z">
            <w:r w:rsidR="009C6EF9">
              <w:rPr>
                <w:rFonts w:cstheme="minorHAnsi"/>
                <w:lang w:val="el-GR"/>
              </w:rPr>
              <w:fldChar w:fldCharType="end"/>
            </w:r>
          </w:ins>
          <w:customXmlInsRangeStart w:id="368" w:author="Στάθης Καπ" w:date="2023-03-01T04:27:00Z"/>
        </w:sdtContent>
      </w:sdt>
      <w:customXmlInsRangeEnd w:id="368"/>
      <w:r w:rsidRPr="00A65E3F">
        <w:rPr>
          <w:rFonts w:cstheme="minorHAnsi"/>
          <w:lang w:val="el-GR"/>
        </w:rPr>
        <w:t xml:space="preserve"> </w:t>
      </w:r>
      <w:r>
        <w:rPr>
          <w:rFonts w:cstheme="minorHAnsi"/>
          <w:lang w:val="el-GR"/>
        </w:rPr>
        <w:t xml:space="preserve">διαχωρίζοντας το εκάστοτε γράφημα σε υπό-γραφήματα, βελτιώνοντας έτσι την ταχύτητα του αλγορίθμου αλλά και ενισχύοντας τη διερεύνηση διαφορετικών λύσεων. </w:t>
      </w:r>
      <w:del w:id="369" w:author="Στάθης Καπ" w:date="2023-02-25T16:34:00Z">
        <w:r w:rsidDel="00282A41">
          <w:rPr>
            <w:rFonts w:cstheme="minorHAnsi"/>
            <w:lang w:val="el-GR"/>
          </w:rPr>
          <w:delText xml:space="preserve">Για το σκοπό αυτό, εκτός από το </w:delText>
        </w:r>
        <w:r w:rsidDel="00282A41">
          <w:rPr>
            <w:rFonts w:cstheme="minorHAnsi"/>
          </w:rPr>
          <w:delText>OP</w:delText>
        </w:r>
        <w:r w:rsidDel="00282A41">
          <w:rPr>
            <w:rFonts w:cstheme="minorHAnsi"/>
            <w:lang w:val="el-GR"/>
          </w:rPr>
          <w:delText>,</w:delText>
        </w:r>
        <w:r w:rsidRPr="00A65E3F" w:rsidDel="00282A41">
          <w:rPr>
            <w:rFonts w:cstheme="minorHAnsi"/>
            <w:lang w:val="el-GR"/>
          </w:rPr>
          <w:delText xml:space="preserve"> </w:delText>
        </w:r>
        <w:r w:rsidDel="00282A41">
          <w:rPr>
            <w:rFonts w:cstheme="minorHAnsi"/>
            <w:lang w:val="el-GR"/>
          </w:rPr>
          <w:delText>μελετήθηκε και</w:delText>
        </w:r>
        <w:r w:rsidRPr="00DC4423" w:rsidDel="00282A41">
          <w:rPr>
            <w:rFonts w:cstheme="minorHAnsi"/>
            <w:lang w:val="el-GR"/>
          </w:rPr>
          <w:delText xml:space="preserve"> το </w:delText>
        </w:r>
        <w:commentRangeStart w:id="370"/>
        <w:r w:rsidRPr="00DC4423" w:rsidDel="00282A41">
          <w:rPr>
            <w:rFonts w:cstheme="minorHAnsi"/>
            <w:lang w:val="el-GR"/>
          </w:rPr>
          <w:delText>Πρόβλημα Δυναμικής Δρομολόγησης Οχημάτων (</w:delText>
        </w:r>
        <w:r w:rsidRPr="00DC4423" w:rsidDel="00282A41">
          <w:rPr>
            <w:rFonts w:cstheme="minorHAnsi"/>
          </w:rPr>
          <w:delText>DVRP</w:delText>
        </w:r>
        <w:commentRangeEnd w:id="370"/>
        <w:r w:rsidR="00D17D06" w:rsidDel="00282A41">
          <w:rPr>
            <w:rStyle w:val="CommentReference"/>
          </w:rPr>
          <w:commentReference w:id="370"/>
        </w:r>
        <w:r w:rsidRPr="00DC4423" w:rsidDel="00282A41">
          <w:rPr>
            <w:rFonts w:cstheme="minorHAnsi"/>
            <w:lang w:val="el-GR"/>
          </w:rPr>
          <w:delText>) καθώς έχει αποκτήσει τεράστιο ενδιαφέρον ειδικά από το 2001 και μετά, ενώ παράλληλα η στατική του μορφή (</w:delText>
        </w:r>
        <w:r w:rsidRPr="00DC4423" w:rsidDel="00282A41">
          <w:rPr>
            <w:rFonts w:cstheme="minorHAnsi"/>
          </w:rPr>
          <w:delText>VRP</w:delText>
        </w:r>
        <w:r w:rsidRPr="00DC4423" w:rsidDel="00282A41">
          <w:rPr>
            <w:rFonts w:cstheme="minorHAnsi"/>
            <w:lang w:val="el-GR"/>
          </w:rPr>
          <w:delText xml:space="preserve">) είναι συγγενές πρόβλημα με το </w:delText>
        </w:r>
        <w:r w:rsidRPr="00DC4423" w:rsidDel="00282A41">
          <w:rPr>
            <w:rFonts w:cstheme="minorHAnsi"/>
          </w:rPr>
          <w:delText>OP</w:delText>
        </w:r>
        <w:r w:rsidRPr="00DC4423" w:rsidDel="00282A41">
          <w:rPr>
            <w:rFonts w:cstheme="minorHAnsi"/>
            <w:lang w:val="el-GR"/>
          </w:rPr>
          <w:delText xml:space="preserve">. Ειδικότερα, σύμφωνα με τον </w:delText>
        </w:r>
        <w:r w:rsidRPr="00DC4423" w:rsidDel="00282A41">
          <w:rPr>
            <w:rFonts w:cstheme="minorHAnsi"/>
          </w:rPr>
          <w:delText>Chao</w:delText>
        </w:r>
        <w:r w:rsidRPr="00DC4423" w:rsidDel="00282A41">
          <w:rPr>
            <w:rFonts w:cstheme="minorHAnsi"/>
            <w:lang w:val="el-GR"/>
          </w:rPr>
          <w:delText xml:space="preserve"> </w:delText>
        </w:r>
        <w:r w:rsidRPr="00DC4423" w:rsidDel="00282A41">
          <w:rPr>
            <w:rFonts w:cstheme="minorHAnsi"/>
          </w:rPr>
          <w:delText>et</w:delText>
        </w:r>
        <w:r w:rsidRPr="00DC4423" w:rsidDel="00282A41">
          <w:rPr>
            <w:rFonts w:cstheme="minorHAnsi"/>
            <w:lang w:val="el-GR"/>
          </w:rPr>
          <w:delText xml:space="preserve"> </w:delText>
        </w:r>
        <w:r w:rsidRPr="00DC4423" w:rsidDel="00282A41">
          <w:rPr>
            <w:rFonts w:cstheme="minorHAnsi"/>
          </w:rPr>
          <w:delText>al</w:delText>
        </w:r>
        <w:r w:rsidRPr="00DC4423" w:rsidDel="00282A41">
          <w:rPr>
            <w:rFonts w:cstheme="minorHAnsi"/>
            <w:lang w:val="el-GR"/>
          </w:rPr>
          <w:delText>. (1996) το Πρόβλημα Δρομολόγησης Οχημάτων με Κέρδη (</w:delText>
        </w:r>
        <w:r w:rsidRPr="00DC4423" w:rsidDel="00282A41">
          <w:rPr>
            <w:rFonts w:cstheme="minorHAnsi"/>
          </w:rPr>
          <w:delText>Vehicle</w:delText>
        </w:r>
        <w:r w:rsidRPr="00DC4423" w:rsidDel="00282A41">
          <w:rPr>
            <w:rFonts w:cstheme="minorHAnsi"/>
            <w:lang w:val="el-GR"/>
          </w:rPr>
          <w:delText xml:space="preserve"> </w:delText>
        </w:r>
        <w:r w:rsidRPr="00DC4423" w:rsidDel="00282A41">
          <w:rPr>
            <w:rFonts w:cstheme="minorHAnsi"/>
          </w:rPr>
          <w:delText>Routing</w:delText>
        </w:r>
        <w:r w:rsidRPr="00DC4423" w:rsidDel="00282A41">
          <w:rPr>
            <w:rFonts w:cstheme="minorHAnsi"/>
            <w:lang w:val="el-GR"/>
          </w:rPr>
          <w:delText xml:space="preserve"> </w:delText>
        </w:r>
        <w:r w:rsidRPr="00DC4423" w:rsidDel="00282A41">
          <w:rPr>
            <w:rFonts w:cstheme="minorHAnsi"/>
          </w:rPr>
          <w:delText>Problem</w:delText>
        </w:r>
        <w:r w:rsidRPr="00DC4423" w:rsidDel="00282A41">
          <w:rPr>
            <w:rFonts w:cstheme="minorHAnsi"/>
            <w:lang w:val="el-GR"/>
          </w:rPr>
          <w:delText xml:space="preserve"> </w:delText>
        </w:r>
        <w:r w:rsidRPr="00DC4423" w:rsidDel="00282A41">
          <w:rPr>
            <w:rFonts w:cstheme="minorHAnsi"/>
          </w:rPr>
          <w:delText>with</w:delText>
        </w:r>
        <w:r w:rsidRPr="00DC4423" w:rsidDel="00282A41">
          <w:rPr>
            <w:rFonts w:cstheme="minorHAnsi"/>
            <w:lang w:val="el-GR"/>
          </w:rPr>
          <w:delText xml:space="preserve"> </w:delText>
        </w:r>
        <w:r w:rsidRPr="00DC4423" w:rsidDel="00282A41">
          <w:rPr>
            <w:rFonts w:cstheme="minorHAnsi"/>
          </w:rPr>
          <w:delText>Profits</w:delText>
        </w:r>
        <w:r w:rsidRPr="00DC4423" w:rsidDel="00282A41">
          <w:rPr>
            <w:rFonts w:cstheme="minorHAnsi"/>
            <w:lang w:val="el-GR"/>
          </w:rPr>
          <w:delText xml:space="preserve">, </w:delText>
        </w:r>
        <w:r w:rsidRPr="00DC4423" w:rsidDel="00282A41">
          <w:rPr>
            <w:rFonts w:cstheme="minorHAnsi"/>
          </w:rPr>
          <w:delText>VRPP</w:delText>
        </w:r>
        <w:r w:rsidRPr="00DC4423" w:rsidDel="00282A41">
          <w:rPr>
            <w:rFonts w:cstheme="minorHAnsi"/>
            <w:lang w:val="el-GR"/>
          </w:rPr>
          <w:delText xml:space="preserve">) αποτελεί παραλλαγή του </w:delText>
        </w:r>
        <w:r w:rsidRPr="00DC4423" w:rsidDel="00282A41">
          <w:rPr>
            <w:rFonts w:cstheme="minorHAnsi"/>
          </w:rPr>
          <w:delText>TOP</w:delText>
        </w:r>
        <w:r w:rsidRPr="00DC4423" w:rsidDel="00282A41">
          <w:rPr>
            <w:rFonts w:cstheme="minorHAnsi"/>
            <w:lang w:val="el-GR"/>
          </w:rPr>
          <w:delText>.</w:delText>
        </w:r>
      </w:del>
    </w:p>
    <w:p w14:paraId="73DA9FF3" w14:textId="0076EBB2" w:rsidR="00DC4423" w:rsidDel="00534ED3" w:rsidRDefault="00F80B14" w:rsidP="002E1E8E">
      <w:pPr>
        <w:rPr>
          <w:del w:id="371" w:author="Στάθης Καπ" w:date="2023-02-25T23:45:00Z"/>
          <w:rFonts w:cstheme="minorHAnsi"/>
          <w:lang w:val="el-GR"/>
        </w:rPr>
      </w:pPr>
      <w:r w:rsidRPr="00DC4423">
        <w:rPr>
          <w:rFonts w:cstheme="minorHAnsi"/>
          <w:lang w:val="el-GR"/>
        </w:rPr>
        <w:t xml:space="preserve">Στο Κεφάλαιο 2 γίνεται ανασκόπηση της βιβλιογραφίας σχετικά με </w:t>
      </w:r>
      <w:ins w:id="372" w:author="Στάθης Καπ" w:date="2023-02-28T17:21:00Z">
        <w:r w:rsidR="00783411">
          <w:rPr>
            <w:rFonts w:cstheme="minorHAnsi"/>
            <w:lang w:val="el-GR"/>
          </w:rPr>
          <w:t>τ</w:t>
        </w:r>
      </w:ins>
      <w:ins w:id="373" w:author="Στάθης Καπ" w:date="2023-02-28T17:22:00Z">
        <w:r w:rsidR="00783411">
          <w:rPr>
            <w:rFonts w:cstheme="minorHAnsi"/>
            <w:lang w:val="el-GR"/>
          </w:rPr>
          <w:t>ο πρόβλημα</w:t>
        </w:r>
      </w:ins>
      <w:del w:id="374" w:author="Στάθης Καπ" w:date="2023-02-28T17:21:00Z">
        <w:r w:rsidRPr="00DC4423" w:rsidDel="00783411">
          <w:rPr>
            <w:rFonts w:cstheme="minorHAnsi"/>
            <w:lang w:val="el-GR"/>
          </w:rPr>
          <w:delText>τα προβλήματα</w:delText>
        </w:r>
      </w:del>
      <w:r w:rsidRPr="00DC4423">
        <w:rPr>
          <w:rFonts w:cstheme="minorHAnsi"/>
          <w:lang w:val="el-GR"/>
        </w:rPr>
        <w:t xml:space="preserve"> </w:t>
      </w:r>
      <w:r w:rsidRPr="00DC4423">
        <w:rPr>
          <w:rFonts w:cstheme="minorHAnsi"/>
        </w:rPr>
        <w:t>OP</w:t>
      </w:r>
      <w:ins w:id="375" w:author="Στάθης Καπ" w:date="2023-02-28T17:21:00Z">
        <w:r w:rsidR="00783411">
          <w:rPr>
            <w:rFonts w:cstheme="minorHAnsi"/>
            <w:lang w:val="el-GR"/>
          </w:rPr>
          <w:t xml:space="preserve"> </w:t>
        </w:r>
      </w:ins>
      <w:del w:id="376" w:author="Στάθης Καπ" w:date="2023-02-28T17:21:00Z">
        <w:r w:rsidRPr="00DC4423" w:rsidDel="00783411">
          <w:rPr>
            <w:rFonts w:cstheme="minorHAnsi"/>
            <w:lang w:val="el-GR"/>
          </w:rPr>
          <w:delText xml:space="preserve">, </w:delText>
        </w:r>
        <w:r w:rsidRPr="00DC4423" w:rsidDel="00783411">
          <w:rPr>
            <w:rFonts w:cstheme="minorHAnsi"/>
          </w:rPr>
          <w:delText>VRP</w:delText>
        </w:r>
        <w:r w:rsidRPr="00DC4423" w:rsidDel="00783411">
          <w:rPr>
            <w:rFonts w:cstheme="minorHAnsi"/>
            <w:lang w:val="el-GR"/>
          </w:rPr>
          <w:delText xml:space="preserve"> </w:delText>
        </w:r>
      </w:del>
      <w:ins w:id="377" w:author="Στάθης Καπ" w:date="2023-02-28T17:22:00Z">
        <w:r w:rsidR="00783411">
          <w:rPr>
            <w:rFonts w:cstheme="minorHAnsi"/>
            <w:lang w:val="el-GR"/>
          </w:rPr>
          <w:t xml:space="preserve">και </w:t>
        </w:r>
      </w:ins>
      <w:ins w:id="378" w:author="Στάθης Καπ" w:date="2023-02-28T17:24:00Z">
        <w:r w:rsidR="004C16F9">
          <w:rPr>
            <w:rFonts w:cstheme="minorHAnsi"/>
            <w:lang w:val="el-GR"/>
          </w:rPr>
          <w:t xml:space="preserve">μερικών επεκτάσεών </w:t>
        </w:r>
      </w:ins>
      <w:ins w:id="379" w:author="Στάθης Καπ" w:date="2023-02-28T17:22:00Z">
        <w:r w:rsidR="00783411">
          <w:rPr>
            <w:rFonts w:cstheme="minorHAnsi"/>
            <w:lang w:val="el-GR"/>
          </w:rPr>
          <w:t>του</w:t>
        </w:r>
      </w:ins>
      <w:ins w:id="380" w:author="Στάθης Καπ" w:date="2023-02-25T16:34:00Z">
        <w:r w:rsidR="00282A41">
          <w:rPr>
            <w:rFonts w:cstheme="minorHAnsi"/>
            <w:lang w:val="el-GR"/>
          </w:rPr>
          <w:t xml:space="preserve"> </w:t>
        </w:r>
      </w:ins>
      <w:del w:id="381" w:author="Στάθης Καπ" w:date="2023-02-25T16:34:00Z">
        <w:r w:rsidRPr="00DC4423" w:rsidDel="00282A41">
          <w:rPr>
            <w:rFonts w:cstheme="minorHAnsi"/>
            <w:lang w:val="el-GR"/>
          </w:rPr>
          <w:delText xml:space="preserve">και </w:delText>
        </w:r>
        <w:r w:rsidRPr="00D17D06" w:rsidDel="00282A41">
          <w:rPr>
            <w:highlight w:val="yellow"/>
            <w:rPrChange w:id="382" w:author="Charalampos Konstantopoulos" w:date="2023-02-01T06:01:00Z">
              <w:rPr/>
            </w:rPrChange>
          </w:rPr>
          <w:delText>DVRP</w:delText>
        </w:r>
        <w:r w:rsidRPr="00DC4423" w:rsidDel="00282A41">
          <w:rPr>
            <w:rFonts w:cstheme="minorHAnsi"/>
            <w:lang w:val="el-GR"/>
          </w:rPr>
          <w:delText xml:space="preserve"> </w:delText>
        </w:r>
      </w:del>
      <w:r w:rsidRPr="00DC4423">
        <w:rPr>
          <w:rFonts w:cstheme="minorHAnsi"/>
          <w:lang w:val="el-GR"/>
        </w:rPr>
        <w:t xml:space="preserve">και αναφέρονται διάφορες αλγοριθμικές προσεγγίσεις που έχουν προταθεί. Στο Κεφάλαιο 3 παρουσιάζεται ο αλγόριθμος </w:t>
      </w:r>
      <w:r w:rsidRPr="00DC4423">
        <w:rPr>
          <w:rFonts w:cstheme="minorHAnsi"/>
        </w:rPr>
        <w:t>ILS</w:t>
      </w:r>
      <w:r w:rsidRPr="00DC4423">
        <w:rPr>
          <w:rFonts w:cstheme="minorHAnsi"/>
          <w:lang w:val="el-GR"/>
        </w:rPr>
        <w:t xml:space="preserve"> (</w:t>
      </w:r>
      <w:r w:rsidRPr="00DC4423">
        <w:rPr>
          <w:rFonts w:cstheme="minorHAnsi"/>
        </w:rPr>
        <w:t>Vansteenwegen</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2009)</w:t>
      </w:r>
      <w:customXmlInsRangeStart w:id="383" w:author="Στάθης Καπ" w:date="2023-03-01T04:28:00Z"/>
      <w:sdt>
        <w:sdtPr>
          <w:rPr>
            <w:rFonts w:cstheme="minorHAnsi"/>
            <w:lang w:val="el-GR"/>
          </w:rPr>
          <w:id w:val="626818093"/>
          <w:citation/>
        </w:sdtPr>
        <w:sdtEndPr/>
        <w:sdtContent>
          <w:customXmlInsRangeEnd w:id="383"/>
          <w:ins w:id="384" w:author="Στάθης Καπ" w:date="2023-03-01T04:28:00Z">
            <w:r w:rsidR="009C6EF9">
              <w:rPr>
                <w:rFonts w:cstheme="minorHAnsi"/>
                <w:lang w:val="el-GR"/>
              </w:rPr>
              <w:fldChar w:fldCharType="begin"/>
            </w:r>
            <w:r w:rsidR="009C6EF9" w:rsidRPr="009C6EF9">
              <w:rPr>
                <w:rFonts w:cstheme="minorHAnsi"/>
                <w:lang w:val="el-GR"/>
                <w:rPrChange w:id="385"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86"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387" w:author="Στάθης Καπ" w:date="2023-03-01T04:28:00Z">
                  <w:rPr>
                    <w:rFonts w:cstheme="minorHAnsi"/>
                  </w:rPr>
                </w:rPrChange>
              </w:rPr>
              <w:instrText>09 \</w:instrText>
            </w:r>
            <w:r w:rsidR="009C6EF9">
              <w:rPr>
                <w:rFonts w:cstheme="minorHAnsi"/>
              </w:rPr>
              <w:instrText>l</w:instrText>
            </w:r>
            <w:r w:rsidR="009C6EF9" w:rsidRPr="009C6EF9">
              <w:rPr>
                <w:rFonts w:cstheme="minorHAnsi"/>
                <w:lang w:val="el-GR"/>
                <w:rPrChange w:id="388" w:author="Στάθης Καπ" w:date="2023-03-01T04:28:00Z">
                  <w:rPr>
                    <w:rFonts w:cstheme="minorHAnsi"/>
                  </w:rPr>
                </w:rPrChange>
              </w:rPr>
              <w:instrText xml:space="preserve"> 1033 </w:instrText>
            </w:r>
          </w:ins>
          <w:r w:rsidR="009C6EF9">
            <w:rPr>
              <w:rFonts w:cstheme="minorHAnsi"/>
              <w:lang w:val="el-GR"/>
            </w:rPr>
            <w:fldChar w:fldCharType="separate"/>
          </w:r>
          <w:r w:rsidR="002B26C8" w:rsidRPr="002B26C8">
            <w:rPr>
              <w:rFonts w:cstheme="minorHAnsi"/>
              <w:noProof/>
              <w:lang w:val="el-GR"/>
              <w:rPrChange w:id="389" w:author="Στάθης Καπ" w:date="2023-03-01T04:53:00Z">
                <w:rPr>
                  <w:rFonts w:cstheme="minorHAnsi"/>
                  <w:noProof/>
                </w:rPr>
              </w:rPrChange>
            </w:rPr>
            <w:t xml:space="preserve"> [6]</w:t>
          </w:r>
          <w:ins w:id="390" w:author="Στάθης Καπ" w:date="2023-03-01T04:28:00Z">
            <w:r w:rsidR="009C6EF9">
              <w:rPr>
                <w:rFonts w:cstheme="minorHAnsi"/>
                <w:lang w:val="el-GR"/>
              </w:rPr>
              <w:fldChar w:fldCharType="end"/>
            </w:r>
          </w:ins>
          <w:customXmlInsRangeStart w:id="391" w:author="Στάθης Καπ" w:date="2023-03-01T04:28:00Z"/>
        </w:sdtContent>
      </w:sdt>
      <w:customXmlInsRangeEnd w:id="391"/>
      <w:r w:rsidRPr="00DC4423">
        <w:rPr>
          <w:rFonts w:cstheme="minorHAnsi"/>
          <w:lang w:val="el-GR"/>
        </w:rPr>
        <w:t xml:space="preserve"> που </w:t>
      </w:r>
      <w:r w:rsidR="004D10C1" w:rsidRPr="00DC4423">
        <w:rPr>
          <w:rFonts w:cstheme="minorHAnsi"/>
          <w:lang w:val="el-GR"/>
        </w:rPr>
        <w:t>επιλέχθηκε</w:t>
      </w:r>
      <w:r w:rsidRPr="00DC4423">
        <w:rPr>
          <w:rFonts w:cstheme="minorHAnsi"/>
          <w:lang w:val="el-GR"/>
        </w:rPr>
        <w:t xml:space="preserve"> και υλοποιήθηκε για την επίλυση </w:t>
      </w:r>
      <w:del w:id="392" w:author="Στάθης Καπ" w:date="2023-02-25T16:35:00Z">
        <w:r w:rsidRPr="00DC4423" w:rsidDel="00F94449">
          <w:rPr>
            <w:rFonts w:cstheme="minorHAnsi"/>
            <w:lang w:val="el-GR"/>
          </w:rPr>
          <w:delText xml:space="preserve">ενός </w:delText>
        </w:r>
      </w:del>
      <w:del w:id="393" w:author="Στάθης Καπ" w:date="2023-02-25T19:09:00Z">
        <w:r w:rsidR="004D10C1" w:rsidRPr="00DC4423" w:rsidDel="00BF72BD">
          <w:rPr>
            <w:rFonts w:cstheme="minorHAnsi"/>
            <w:lang w:val="el-GR"/>
          </w:rPr>
          <w:delText>στιγμι</w:delText>
        </w:r>
      </w:del>
      <w:ins w:id="394" w:author="Στάθης Καπ" w:date="2023-02-25T19:09:00Z">
        <w:r w:rsidR="00BF72BD">
          <w:rPr>
            <w:rFonts w:cstheme="minorHAnsi"/>
            <w:lang w:val="el-GR"/>
          </w:rPr>
          <w:t>περιπτώσεων</w:t>
        </w:r>
      </w:ins>
      <w:ins w:id="395" w:author="Στάθης Καπ" w:date="2023-02-25T16:35:00Z">
        <w:r w:rsidR="00F94449">
          <w:rPr>
            <w:rFonts w:cstheme="minorHAnsi"/>
            <w:lang w:val="el-GR"/>
          </w:rPr>
          <w:t xml:space="preserve"> </w:t>
        </w:r>
      </w:ins>
      <w:del w:id="396" w:author="Στάθης Καπ" w:date="2023-02-25T16:35:00Z">
        <w:r w:rsidR="004D10C1" w:rsidRPr="00DC4423" w:rsidDel="00F94449">
          <w:rPr>
            <w:rFonts w:cstheme="minorHAnsi"/>
            <w:lang w:val="el-GR"/>
          </w:rPr>
          <w:delText>ότυπου</w:delText>
        </w:r>
        <w:r w:rsidRPr="00DC4423" w:rsidDel="00F94449">
          <w:rPr>
            <w:rFonts w:cstheme="minorHAnsi"/>
            <w:lang w:val="el-GR"/>
          </w:rPr>
          <w:delText xml:space="preserve"> </w:delText>
        </w:r>
      </w:del>
      <w:r w:rsidRPr="00DC4423">
        <w:rPr>
          <w:rFonts w:cstheme="minorHAnsi"/>
          <w:lang w:val="el-GR"/>
        </w:rPr>
        <w:t xml:space="preserve">του προβλήματος </w:t>
      </w:r>
      <w:r w:rsidRPr="00DC4423">
        <w:rPr>
          <w:rFonts w:cstheme="minorHAnsi"/>
        </w:rPr>
        <w:t>TOPTW</w:t>
      </w:r>
      <w:r w:rsidR="00E1196A">
        <w:rPr>
          <w:rFonts w:cstheme="minorHAnsi"/>
          <w:lang w:val="el-GR"/>
        </w:rPr>
        <w:t xml:space="preserve"> καθώς γίνεται και μια πιο λεπτομερής αναφορά στα επιμέρους συστατικά του </w:t>
      </w:r>
      <w:r w:rsidR="00E1196A">
        <w:rPr>
          <w:rFonts w:cstheme="minorHAnsi"/>
        </w:rPr>
        <w:t>ILS</w:t>
      </w:r>
      <w:r w:rsidRPr="00DC4423">
        <w:rPr>
          <w:rFonts w:cstheme="minorHAnsi"/>
          <w:lang w:val="el-GR"/>
        </w:rPr>
        <w:t xml:space="preserve">. </w:t>
      </w:r>
      <w:del w:id="397" w:author="Στάθης Καπ" w:date="2023-02-25T16:35:00Z">
        <w:r w:rsidR="00E1196A" w:rsidDel="009608ED">
          <w:rPr>
            <w:rFonts w:cstheme="minorHAnsi"/>
            <w:lang w:val="el-GR"/>
          </w:rPr>
          <w:delText>Τέλος,</w:delText>
        </w:r>
      </w:del>
      <w:r w:rsidR="00E1196A">
        <w:rPr>
          <w:rFonts w:cstheme="minorHAnsi"/>
          <w:lang w:val="el-GR"/>
        </w:rPr>
        <w:t xml:space="preserve"> </w:t>
      </w:r>
      <w:ins w:id="398" w:author="Στάθης Καπ" w:date="2023-02-25T16:35:00Z">
        <w:r w:rsidR="009608ED">
          <w:rPr>
            <w:rFonts w:cstheme="minorHAnsi"/>
            <w:lang w:val="el-GR"/>
          </w:rPr>
          <w:t>Σ</w:t>
        </w:r>
      </w:ins>
      <w:del w:id="399" w:author="Στάθης Καπ" w:date="2023-02-25T16:35:00Z">
        <w:r w:rsidR="00E1196A" w:rsidDel="009608ED">
          <w:rPr>
            <w:rFonts w:cstheme="minorHAnsi"/>
            <w:lang w:val="el-GR"/>
          </w:rPr>
          <w:delText>σ</w:delText>
        </w:r>
      </w:del>
      <w:r w:rsidR="00E1196A">
        <w:rPr>
          <w:rFonts w:cstheme="minorHAnsi"/>
          <w:lang w:val="el-GR"/>
        </w:rPr>
        <w:t xml:space="preserve">το </w:t>
      </w:r>
      <w:del w:id="400" w:author="Στάθης Καπ" w:date="2023-02-25T16:37:00Z">
        <w:r w:rsidR="00E1196A" w:rsidDel="009608ED">
          <w:rPr>
            <w:rFonts w:cstheme="minorHAnsi"/>
            <w:lang w:val="el-GR"/>
          </w:rPr>
          <w:delText xml:space="preserve">κεφάλαιο </w:delText>
        </w:r>
      </w:del>
      <w:ins w:id="401" w:author="Στάθης Καπ" w:date="2023-02-25T16:37:00Z">
        <w:r w:rsidR="009608ED">
          <w:rPr>
            <w:rFonts w:cstheme="minorHAnsi"/>
            <w:lang w:val="el-GR"/>
          </w:rPr>
          <w:t>Κε</w:t>
        </w:r>
      </w:ins>
      <w:ins w:id="402" w:author="Στάθης Καπ" w:date="2023-02-25T16:38:00Z">
        <w:r w:rsidR="009608ED">
          <w:rPr>
            <w:rFonts w:cstheme="minorHAnsi"/>
            <w:lang w:val="el-GR"/>
          </w:rPr>
          <w:t>φάλαιο</w:t>
        </w:r>
      </w:ins>
      <w:ins w:id="403" w:author="Στάθης Καπ" w:date="2023-02-25T16:37:00Z">
        <w:r w:rsidR="009608ED">
          <w:rPr>
            <w:rFonts w:cstheme="minorHAnsi"/>
            <w:lang w:val="el-GR"/>
          </w:rPr>
          <w:t xml:space="preserve"> </w:t>
        </w:r>
      </w:ins>
      <w:r w:rsidR="00E1196A">
        <w:rPr>
          <w:rFonts w:cstheme="minorHAnsi"/>
          <w:lang w:val="el-GR"/>
        </w:rPr>
        <w:t xml:space="preserve">4, </w:t>
      </w:r>
      <w:del w:id="404" w:author="Στάθης Καπ" w:date="2023-02-25T16:35:00Z">
        <w:r w:rsidR="00E1196A" w:rsidDel="009608ED">
          <w:rPr>
            <w:rFonts w:cstheme="minorHAnsi"/>
            <w:lang w:val="el-GR"/>
          </w:rPr>
          <w:delText xml:space="preserve">περιγράφεται </w:delText>
        </w:r>
      </w:del>
      <w:ins w:id="405" w:author="Στάθης Καπ" w:date="2023-02-25T16:35:00Z">
        <w:r w:rsidR="009608ED">
          <w:rPr>
            <w:rFonts w:cstheme="minorHAnsi"/>
            <w:lang w:val="el-GR"/>
          </w:rPr>
          <w:t xml:space="preserve">αναλύεται </w:t>
        </w:r>
      </w:ins>
      <w:del w:id="406" w:author="Στάθης Καπ" w:date="2023-02-25T16:35:00Z">
        <w:r w:rsidR="00E1196A" w:rsidDel="009608ED">
          <w:rPr>
            <w:rFonts w:cstheme="minorHAnsi"/>
            <w:lang w:val="el-GR"/>
          </w:rPr>
          <w:delText>επακριβώς</w:delText>
        </w:r>
      </w:del>
      <w:r w:rsidR="00E1196A">
        <w:rPr>
          <w:rFonts w:cstheme="minorHAnsi"/>
          <w:lang w:val="el-GR"/>
        </w:rPr>
        <w:t xml:space="preserve"> η διαδικασία διαχωρισμού του εκάστοτε προβλήματος και η διαχωρισμένη Τοπική Αναζήτηση </w:t>
      </w:r>
      <w:del w:id="407" w:author="Στάθης Καπ" w:date="2023-02-25T16:36:00Z">
        <w:r w:rsidR="00E1196A" w:rsidDel="009608ED">
          <w:rPr>
            <w:rFonts w:cstheme="minorHAnsi"/>
            <w:lang w:val="el-GR"/>
          </w:rPr>
          <w:delText xml:space="preserve">και </w:delText>
        </w:r>
      </w:del>
      <w:ins w:id="408" w:author="Στάθης Καπ" w:date="2023-02-25T16:36:00Z">
        <w:r w:rsidR="009608ED">
          <w:rPr>
            <w:rFonts w:cstheme="minorHAnsi"/>
            <w:lang w:val="el-GR"/>
          </w:rPr>
          <w:t xml:space="preserve">που </w:t>
        </w:r>
      </w:ins>
      <w:r w:rsidR="00E1196A">
        <w:rPr>
          <w:rFonts w:cstheme="minorHAnsi"/>
          <w:lang w:val="el-GR"/>
        </w:rPr>
        <w:t>αναπτύχθηκε για τη βελτίωση του αλγορίθμου</w:t>
      </w:r>
      <w:ins w:id="409" w:author="Στάθης Καπ" w:date="2023-02-25T16:38:00Z">
        <w:r w:rsidR="009608ED">
          <w:rPr>
            <w:rFonts w:cstheme="minorHAnsi"/>
            <w:lang w:val="el-GR"/>
          </w:rPr>
          <w:t>. Σ</w:t>
        </w:r>
      </w:ins>
      <w:ins w:id="410" w:author="Στάθης Καπ" w:date="2023-02-25T16:36:00Z">
        <w:r w:rsidR="009608ED">
          <w:rPr>
            <w:rFonts w:cstheme="minorHAnsi"/>
            <w:lang w:val="el-GR"/>
          </w:rPr>
          <w:t>το Κεφάλαιο 5 παρουσιάζονται τα πειραματικά αποτελέσματα</w:t>
        </w:r>
      </w:ins>
      <w:ins w:id="411" w:author="Στάθης Καπ" w:date="2023-02-25T16:37:00Z">
        <w:r w:rsidR="009608ED">
          <w:rPr>
            <w:rFonts w:cstheme="minorHAnsi"/>
            <w:lang w:val="el-GR"/>
          </w:rPr>
          <w:t xml:space="preserve"> </w:t>
        </w:r>
      </w:ins>
      <w:ins w:id="412" w:author="Στάθης Καπ" w:date="2023-02-25T16:38:00Z">
        <w:r w:rsidR="009608ED">
          <w:rPr>
            <w:rFonts w:cstheme="minorHAnsi"/>
            <w:lang w:val="el-GR"/>
          </w:rPr>
          <w:t xml:space="preserve">του </w:t>
        </w:r>
      </w:ins>
      <w:ins w:id="413" w:author="Στάθης Καπ" w:date="2023-02-25T16:39:00Z">
        <w:r w:rsidR="009608ED">
          <w:rPr>
            <w:rFonts w:cstheme="minorHAnsi"/>
            <w:lang w:val="el-GR"/>
          </w:rPr>
          <w:t>τροποποιημένου</w:t>
        </w:r>
      </w:ins>
      <w:ins w:id="414" w:author="Στάθης Καπ" w:date="2023-02-25T16:38:00Z">
        <w:r w:rsidR="009608ED">
          <w:rPr>
            <w:rFonts w:cstheme="minorHAnsi"/>
            <w:lang w:val="el-GR"/>
          </w:rPr>
          <w:t xml:space="preserve"> αλγορίθμου για διάφο</w:t>
        </w:r>
      </w:ins>
      <w:ins w:id="415" w:author="Στάθης Καπ" w:date="2023-02-25T16:50:00Z">
        <w:r w:rsidR="00EA5199">
          <w:rPr>
            <w:rFonts w:cstheme="minorHAnsi"/>
            <w:lang w:val="el-GR"/>
          </w:rPr>
          <w:t xml:space="preserve">ρες περιπτώσεις </w:t>
        </w:r>
      </w:ins>
      <w:ins w:id="416" w:author="Στάθης Καπ" w:date="2023-02-25T16:38:00Z">
        <w:r w:rsidR="009608ED">
          <w:rPr>
            <w:rFonts w:cstheme="minorHAnsi"/>
            <w:lang w:val="el-GR"/>
          </w:rPr>
          <w:t xml:space="preserve">του </w:t>
        </w:r>
        <w:r w:rsidR="009608ED">
          <w:rPr>
            <w:rFonts w:cstheme="minorHAnsi"/>
          </w:rPr>
          <w:t>TOPTW</w:t>
        </w:r>
        <w:r w:rsidR="009608ED">
          <w:rPr>
            <w:rFonts w:cstheme="minorHAnsi"/>
            <w:lang w:val="el-GR"/>
          </w:rPr>
          <w:t xml:space="preserve"> αλλά και για ένα</w:t>
        </w:r>
      </w:ins>
      <w:ins w:id="417" w:author="Στάθης Καπ" w:date="2023-02-25T16:39:00Z">
        <w:r w:rsidR="009608ED">
          <w:rPr>
            <w:rFonts w:cstheme="minorHAnsi"/>
            <w:lang w:val="el-GR"/>
          </w:rPr>
          <w:t xml:space="preserve"> πιο</w:t>
        </w:r>
      </w:ins>
      <w:ins w:id="418" w:author="Στάθης Καπ" w:date="2023-02-25T16:38:00Z">
        <w:r w:rsidR="009608ED">
          <w:rPr>
            <w:rFonts w:cstheme="minorHAnsi"/>
            <w:lang w:val="el-GR"/>
          </w:rPr>
          <w:t xml:space="preserve"> ρεαλιστικό παράδειγμα με φόντο </w:t>
        </w:r>
      </w:ins>
      <w:ins w:id="419" w:author="Στάθης Καπ" w:date="2023-02-25T16:39:00Z">
        <w:r w:rsidR="009608ED">
          <w:rPr>
            <w:rFonts w:cstheme="minorHAnsi"/>
            <w:lang w:val="el-GR"/>
          </w:rPr>
          <w:t xml:space="preserve">την περιοχή της Αθήνας. </w:t>
        </w:r>
      </w:ins>
      <w:ins w:id="420" w:author="Στάθης Καπ" w:date="2023-02-25T16:51:00Z">
        <w:r w:rsidR="006B5DFD">
          <w:rPr>
            <w:rFonts w:cstheme="minorHAnsi"/>
            <w:lang w:val="el-GR"/>
          </w:rPr>
          <w:t xml:space="preserve">Τέλος στο Κεφάλαιο 6 </w:t>
        </w:r>
      </w:ins>
      <w:ins w:id="421" w:author="Στάθης Καπ" w:date="2023-02-25T19:09:00Z">
        <w:r w:rsidR="00BF72BD">
          <w:rPr>
            <w:rFonts w:cstheme="minorHAnsi"/>
            <w:lang w:val="el-GR"/>
          </w:rPr>
          <w:t xml:space="preserve">παρουσιάζονται μερικά συμπεράσματα </w:t>
        </w:r>
      </w:ins>
      <w:ins w:id="422" w:author="Στάθης Καπ" w:date="2023-02-25T19:10:00Z">
        <w:r w:rsidR="00BF72BD">
          <w:rPr>
            <w:rFonts w:cstheme="minorHAnsi"/>
            <w:lang w:val="el-GR"/>
          </w:rPr>
          <w:t xml:space="preserve">που προέκυψαν από την τροποποίηση του </w:t>
        </w:r>
        <w:r w:rsidR="00BF72BD">
          <w:rPr>
            <w:rFonts w:cstheme="minorHAnsi"/>
          </w:rPr>
          <w:t>ILS</w:t>
        </w:r>
        <w:r w:rsidR="00BF72BD" w:rsidRPr="00BF72BD">
          <w:rPr>
            <w:rFonts w:cstheme="minorHAnsi"/>
            <w:lang w:val="el-GR"/>
            <w:rPrChange w:id="423" w:author="Στάθης Καπ" w:date="2023-02-25T19:10:00Z">
              <w:rPr>
                <w:rFonts w:cstheme="minorHAnsi"/>
              </w:rPr>
            </w:rPrChange>
          </w:rPr>
          <w:t xml:space="preserve"> </w:t>
        </w:r>
        <w:r w:rsidR="00BF72BD">
          <w:rPr>
            <w:rFonts w:cstheme="minorHAnsi"/>
            <w:lang w:val="el-GR"/>
          </w:rPr>
          <w:t xml:space="preserve">ενώ </w:t>
        </w:r>
      </w:ins>
      <w:ins w:id="424" w:author="Στάθης Καπ" w:date="2023-02-25T19:11:00Z">
        <w:r w:rsidR="00BF72BD">
          <w:rPr>
            <w:rFonts w:cstheme="minorHAnsi"/>
            <w:lang w:val="el-GR"/>
          </w:rPr>
          <w:t>αναφέρονται</w:t>
        </w:r>
      </w:ins>
      <w:ins w:id="425" w:author="Στάθης Καπ" w:date="2023-02-25T19:10:00Z">
        <w:r w:rsidR="00BF72BD">
          <w:rPr>
            <w:rFonts w:cstheme="minorHAnsi"/>
            <w:lang w:val="el-GR"/>
          </w:rPr>
          <w:t xml:space="preserve"> και μερικές </w:t>
        </w:r>
      </w:ins>
      <w:ins w:id="426" w:author="Στάθης Καπ" w:date="2023-02-25T19:11:00Z">
        <w:r w:rsidR="00BF72BD">
          <w:rPr>
            <w:rFonts w:cstheme="minorHAnsi"/>
            <w:lang w:val="el-GR"/>
          </w:rPr>
          <w:t>προσθήκες που θα μπορούσαν να βελτιώσουν περαιτέρω τις λύσεις.</w:t>
        </w:r>
      </w:ins>
      <w:del w:id="427" w:author="Στάθης Καπ" w:date="2023-02-25T16:36:00Z">
        <w:r w:rsidR="00E1196A" w:rsidDel="009608ED">
          <w:rPr>
            <w:rFonts w:cstheme="minorHAnsi"/>
            <w:lang w:val="el-GR"/>
          </w:rPr>
          <w:delText xml:space="preserve">. </w:delText>
        </w:r>
      </w:del>
    </w:p>
    <w:p w14:paraId="2CB0BB23" w14:textId="77777777" w:rsidR="00534ED3" w:rsidRDefault="00534ED3">
      <w:pPr>
        <w:rPr>
          <w:ins w:id="428" w:author="Στάθης Καπ" w:date="2023-02-26T01:40:00Z"/>
          <w:rFonts w:cstheme="minorHAnsi"/>
          <w:lang w:val="el-GR"/>
        </w:rPr>
      </w:pPr>
    </w:p>
    <w:p w14:paraId="73D7A36A" w14:textId="658837DA" w:rsidR="00534ED3" w:rsidRDefault="00534ED3">
      <w:pPr>
        <w:rPr>
          <w:ins w:id="429" w:author="Στάθης Καπ" w:date="2023-02-26T01:40:00Z"/>
          <w:lang w:val="el-GR"/>
        </w:rPr>
      </w:pPr>
      <w:bookmarkStart w:id="430" w:name="_Toc128265410"/>
      <w:bookmarkStart w:id="431" w:name="_Toc128266126"/>
      <w:bookmarkStart w:id="432" w:name="_Toc128266211"/>
      <w:bookmarkStart w:id="433" w:name="_Toc128266332"/>
      <w:bookmarkStart w:id="434" w:name="_Toc128266360"/>
      <w:bookmarkStart w:id="435" w:name="_Toc128266419"/>
      <w:bookmarkStart w:id="436" w:name="_Toc128266445"/>
      <w:bookmarkStart w:id="437" w:name="_Toc128267624"/>
      <w:bookmarkStart w:id="438" w:name="_Toc128267752"/>
      <w:bookmarkEnd w:id="430"/>
      <w:bookmarkEnd w:id="431"/>
      <w:bookmarkEnd w:id="432"/>
      <w:bookmarkEnd w:id="433"/>
      <w:bookmarkEnd w:id="434"/>
      <w:bookmarkEnd w:id="435"/>
      <w:bookmarkEnd w:id="436"/>
      <w:bookmarkEnd w:id="437"/>
      <w:bookmarkEnd w:id="438"/>
      <w:ins w:id="439" w:author="Στάθης Καπ" w:date="2023-02-26T01:40:00Z">
        <w:r>
          <w:rPr>
            <w:lang w:val="el-GR"/>
          </w:rPr>
          <w:br w:type="page"/>
        </w:r>
      </w:ins>
    </w:p>
    <w:p w14:paraId="35D380F0" w14:textId="77777777" w:rsidR="009917AD" w:rsidDel="002E1E8E" w:rsidRDefault="009917AD" w:rsidP="002E1E8E">
      <w:pPr>
        <w:pStyle w:val="Heading1"/>
        <w:numPr>
          <w:ilvl w:val="0"/>
          <w:numId w:val="0"/>
        </w:numPr>
        <w:rPr>
          <w:del w:id="440" w:author="Στάθης Καπ" w:date="2023-02-25T23:45:00Z"/>
          <w:lang w:val="el-GR"/>
        </w:rPr>
      </w:pPr>
      <w:bookmarkStart w:id="441" w:name="_Toc128497589"/>
      <w:bookmarkEnd w:id="441"/>
    </w:p>
    <w:p w14:paraId="4D04659B" w14:textId="6D2DF3EB" w:rsidR="009917AD" w:rsidDel="00AE1D80" w:rsidRDefault="009917AD">
      <w:pPr>
        <w:pStyle w:val="Heading1"/>
        <w:rPr>
          <w:del w:id="442" w:author="Στάθης Καπ" w:date="2023-02-25T23:45:00Z"/>
          <w:lang w:val="el-GR"/>
        </w:rPr>
        <w:pPrChange w:id="443" w:author="Στάθης Καπ" w:date="2023-02-26T01:38:00Z">
          <w:pPr/>
        </w:pPrChange>
      </w:pPr>
      <w:del w:id="444" w:author="Στάθης Καπ" w:date="2023-02-25T23:45:00Z">
        <w:r w:rsidDel="00AE1D80">
          <w:rPr>
            <w:lang w:val="el-GR"/>
          </w:rPr>
          <w:br w:type="page"/>
        </w:r>
      </w:del>
    </w:p>
    <w:p w14:paraId="3CBAC479" w14:textId="5C643C01" w:rsidR="009917AD" w:rsidDel="002044CC" w:rsidRDefault="009917AD">
      <w:pPr>
        <w:pStyle w:val="Heading1"/>
        <w:rPr>
          <w:del w:id="445" w:author="Στάθης Καπ" w:date="2023-02-25T23:30:00Z"/>
        </w:rPr>
        <w:pPrChange w:id="446" w:author="Στάθης Καπ" w:date="2023-02-26T01:38:00Z">
          <w:pPr>
            <w:pStyle w:val="Heading1"/>
            <w:numPr>
              <w:numId w:val="0"/>
            </w:numPr>
            <w:ind w:left="0" w:firstLine="0"/>
          </w:pPr>
        </w:pPrChange>
      </w:pPr>
      <w:commentRangeStart w:id="447"/>
      <w:del w:id="448" w:author="Στάθης Καπ" w:date="2023-02-25T23:24:00Z">
        <w:r w:rsidRPr="00E3250E" w:rsidDel="001708F5">
          <w:rPr>
            <w:rPrChange w:id="449" w:author="Στάθης Καπ" w:date="2023-02-26T00:40:00Z">
              <w:rPr>
                <w:lang w:val="el-GR"/>
              </w:rPr>
            </w:rPrChange>
          </w:rPr>
          <w:delText>Ανασκόπηση της Βιβλιογραφίας</w:delText>
        </w:r>
        <w:commentRangeEnd w:id="447"/>
        <w:r w:rsidR="007D3A10" w:rsidRPr="002044CC" w:rsidDel="001708F5">
          <w:rPr>
            <w:rStyle w:val="CommentReference"/>
            <w:sz w:val="24"/>
            <w:szCs w:val="32"/>
          </w:rPr>
          <w:commentReference w:id="447"/>
        </w:r>
      </w:del>
      <w:bookmarkStart w:id="450" w:name="_Toc128267907"/>
      <w:bookmarkStart w:id="451" w:name="_Toc128268081"/>
      <w:bookmarkStart w:id="452" w:name="_Toc128497590"/>
      <w:bookmarkEnd w:id="450"/>
      <w:bookmarkEnd w:id="451"/>
      <w:bookmarkEnd w:id="452"/>
    </w:p>
    <w:p w14:paraId="711A552E" w14:textId="58C196DB" w:rsidR="002044CC" w:rsidRPr="002044CC" w:rsidRDefault="002044CC">
      <w:pPr>
        <w:pStyle w:val="Heading1"/>
        <w:rPr>
          <w:ins w:id="453" w:author="Στάθης Καπ" w:date="2023-02-25T23:30:00Z"/>
          <w:lang w:val="el-GR"/>
        </w:rPr>
        <w:pPrChange w:id="454" w:author="Στάθης Καπ" w:date="2023-02-26T01:38:00Z">
          <w:pPr>
            <w:pStyle w:val="Heading1"/>
            <w:numPr>
              <w:numId w:val="4"/>
            </w:numPr>
            <w:ind w:left="720"/>
          </w:pPr>
        </w:pPrChange>
      </w:pPr>
      <w:bookmarkStart w:id="455" w:name="_Toc128497591"/>
      <w:ins w:id="456" w:author="Στάθης Καπ" w:date="2023-02-26T01:37:00Z">
        <w:r>
          <w:rPr>
            <w:lang w:val="el-GR"/>
          </w:rPr>
          <w:t>Το Πρόβλημα Προσανατολισμού</w:t>
        </w:r>
      </w:ins>
      <w:bookmarkEnd w:id="455"/>
    </w:p>
    <w:p w14:paraId="641035A3" w14:textId="08602B85" w:rsidR="00DD6480" w:rsidDel="001708F5" w:rsidRDefault="00DD6480" w:rsidP="00DD6480">
      <w:pPr>
        <w:pStyle w:val="Heading2"/>
        <w:numPr>
          <w:ilvl w:val="1"/>
          <w:numId w:val="4"/>
        </w:numPr>
        <w:rPr>
          <w:del w:id="457" w:author="Στάθης Καπ" w:date="2023-02-25T23:24:00Z"/>
          <w:lang w:val="el-GR"/>
        </w:rPr>
      </w:pPr>
      <w:del w:id="458" w:author="Στάθης Καπ" w:date="2023-02-25T23:24:00Z">
        <w:r w:rsidDel="001708F5">
          <w:rPr>
            <w:lang w:val="el-GR"/>
          </w:rPr>
          <w:delText>Το πρόβλημα Προσανατολισμού</w:delText>
        </w:r>
      </w:del>
    </w:p>
    <w:p w14:paraId="187BF385" w14:textId="1C75E814" w:rsidR="009917AD" w:rsidRDefault="009917AD" w:rsidP="009917AD">
      <w:pPr>
        <w:rPr>
          <w:lang w:val="el-GR"/>
        </w:rPr>
      </w:pPr>
      <w:r w:rsidRPr="00034A6B">
        <w:rPr>
          <w:lang w:val="el-GR"/>
        </w:rPr>
        <w:t>Το πρόβλημα του προσανατολισμού μπορεί να αναπαρασταθεί ως εξής:</w:t>
      </w:r>
      <w:r w:rsidR="00034A6B">
        <w:rPr>
          <w:lang w:val="el-GR"/>
        </w:rPr>
        <w:t xml:space="preserve"> </w:t>
      </w:r>
      <w:r w:rsidR="00034A6B" w:rsidRPr="00034A6B">
        <w:rPr>
          <w:lang w:val="el-GR"/>
        </w:rPr>
        <w:t>Έστω</w:t>
      </w:r>
      <w:r w:rsidRPr="00034A6B">
        <w:rPr>
          <w:lang w:val="el-GR"/>
        </w:rPr>
        <w:t xml:space="preserve"> το γράφημα </w:t>
      </w:r>
      <w:r>
        <w:t>G</w:t>
      </w:r>
      <w:r w:rsidRPr="00034A6B">
        <w:rPr>
          <w:lang w:val="el-GR"/>
        </w:rPr>
        <w:t xml:space="preserve"> = (</w:t>
      </w:r>
      <w:r>
        <w:t>V</w:t>
      </w:r>
      <w:r w:rsidRPr="00034A6B">
        <w:rPr>
          <w:lang w:val="el-GR"/>
        </w:rPr>
        <w:t>,</w:t>
      </w:r>
      <w:r>
        <w:t>E</w:t>
      </w:r>
      <w:r w:rsidRPr="00034A6B">
        <w:rPr>
          <w:lang w:val="el-GR"/>
        </w:rPr>
        <w:t xml:space="preserve">) όπου σε κάθε ακμή του γραφήματος αντιστοιχεί μία τιμή κόστους και σε κάθε κόμβο μία τιμή κέρδους. </w:t>
      </w:r>
      <w:r w:rsidR="00034A6B" w:rsidRPr="00034A6B">
        <w:rPr>
          <w:lang w:val="el-GR"/>
        </w:rPr>
        <w:t>Έχοντας</w:t>
      </w:r>
      <w:r w:rsidRPr="00034A6B">
        <w:rPr>
          <w:lang w:val="el-GR"/>
        </w:rPr>
        <w:t xml:space="preserve"> καθορίσει έναν κόμβο ως αρχικό και έναν άλλον (ή τον ίδιο) ως τελικό, σκοπός είναι να βρεθεί μια διαδρομή από τον αρχικό προς τον τελικό κόμβο που να μεγιστοποιεί το κέρδος αλλά να μην ξεπερνάει το μέγιστο όριο χρόνου που έχει προκαθοριστεί. Επίσης το πρόβλημα του προσανατολισμού μπορεί να αναπαρασταθεί ως ένα μοντέλο ακέραιου προγραμματισμού (</w:t>
      </w:r>
      <w:r>
        <w:t>Vansteenwegen</w:t>
      </w:r>
      <w:r w:rsidRPr="00034A6B">
        <w:rPr>
          <w:lang w:val="el-GR"/>
        </w:rPr>
        <w:t xml:space="preserve"> </w:t>
      </w:r>
      <w:ins w:id="459" w:author="Στάθης Καπ" w:date="2023-03-01T04:44:00Z">
        <w:r w:rsidR="00C52C7D">
          <w:t>et</w:t>
        </w:r>
        <w:r w:rsidR="00C52C7D" w:rsidRPr="00C52C7D">
          <w:rPr>
            <w:lang w:val="el-GR"/>
            <w:rPrChange w:id="460" w:author="Στάθης Καπ" w:date="2023-03-01T04:44:00Z">
              <w:rPr/>
            </w:rPrChange>
          </w:rPr>
          <w:t xml:space="preserve"> </w:t>
        </w:r>
        <w:r w:rsidR="00C52C7D">
          <w:t>al</w:t>
        </w:r>
        <w:r w:rsidR="00C52C7D" w:rsidRPr="00C52C7D">
          <w:rPr>
            <w:lang w:val="el-GR"/>
            <w:rPrChange w:id="461" w:author="Στάθης Καπ" w:date="2023-03-01T04:44:00Z">
              <w:rPr/>
            </w:rPrChange>
          </w:rPr>
          <w:t>.</w:t>
        </w:r>
      </w:ins>
      <w:del w:id="462" w:author="Στάθης Καπ" w:date="2023-03-01T04:44:00Z">
        <w:r w:rsidRPr="00034A6B" w:rsidDel="00C52C7D">
          <w:rPr>
            <w:lang w:val="el-GR"/>
          </w:rPr>
          <w:delText>κ.α.</w:delText>
        </w:r>
      </w:del>
      <w:r w:rsidRPr="00034A6B">
        <w:rPr>
          <w:lang w:val="el-GR"/>
        </w:rPr>
        <w:t xml:space="preserve"> 2011</w:t>
      </w:r>
      <w:customXmlInsRangeStart w:id="463" w:author="Στάθης Καπ" w:date="2023-03-01T04:30:00Z"/>
      <w:sdt>
        <w:sdtPr>
          <w:rPr>
            <w:lang w:val="el-GR"/>
          </w:rPr>
          <w:id w:val="230664968"/>
          <w:citation/>
        </w:sdtPr>
        <w:sdtEndPr/>
        <w:sdtContent>
          <w:customXmlInsRangeEnd w:id="463"/>
          <w:ins w:id="464" w:author="Στάθης Καπ" w:date="2023-03-01T04:30:00Z">
            <w:r w:rsidR="009C6EF9">
              <w:rPr>
                <w:lang w:val="el-GR"/>
              </w:rPr>
              <w:fldChar w:fldCharType="begin"/>
            </w:r>
            <w:r w:rsidR="009C6EF9" w:rsidRPr="009C6EF9">
              <w:rPr>
                <w:lang w:val="el-GR"/>
                <w:rPrChange w:id="465" w:author="Στάθης Καπ" w:date="2023-03-01T04:30:00Z">
                  <w:rPr/>
                </w:rPrChange>
              </w:rPr>
              <w:instrText xml:space="preserve"> </w:instrText>
            </w:r>
            <w:r w:rsidR="009C6EF9">
              <w:instrText>CITATION</w:instrText>
            </w:r>
            <w:r w:rsidR="009C6EF9" w:rsidRPr="009C6EF9">
              <w:rPr>
                <w:lang w:val="el-GR"/>
                <w:rPrChange w:id="466" w:author="Στάθης Καπ" w:date="2023-03-01T04:30:00Z">
                  <w:rPr/>
                </w:rPrChange>
              </w:rPr>
              <w:instrText xml:space="preserve"> </w:instrText>
            </w:r>
            <w:r w:rsidR="009C6EF9">
              <w:instrText>PVa</w:instrText>
            </w:r>
            <w:r w:rsidR="009C6EF9" w:rsidRPr="009C6EF9">
              <w:rPr>
                <w:lang w:val="el-GR"/>
                <w:rPrChange w:id="467" w:author="Στάθης Καπ" w:date="2023-03-01T04:30:00Z">
                  <w:rPr/>
                </w:rPrChange>
              </w:rPr>
              <w:instrText>11 \</w:instrText>
            </w:r>
            <w:r w:rsidR="009C6EF9">
              <w:instrText>l</w:instrText>
            </w:r>
            <w:r w:rsidR="009C6EF9" w:rsidRPr="009C6EF9">
              <w:rPr>
                <w:lang w:val="el-GR"/>
                <w:rPrChange w:id="468" w:author="Στάθης Καπ" w:date="2023-03-01T04:30:00Z">
                  <w:rPr/>
                </w:rPrChange>
              </w:rPr>
              <w:instrText xml:space="preserve"> 1033 </w:instrText>
            </w:r>
          </w:ins>
          <w:r w:rsidR="009C6EF9">
            <w:rPr>
              <w:lang w:val="el-GR"/>
            </w:rPr>
            <w:fldChar w:fldCharType="separate"/>
          </w:r>
          <w:r w:rsidR="002B26C8">
            <w:rPr>
              <w:noProof/>
            </w:rPr>
            <w:t xml:space="preserve"> </w:t>
          </w:r>
          <w:r w:rsidR="002B26C8" w:rsidRPr="002B26C8">
            <w:rPr>
              <w:noProof/>
            </w:rPr>
            <w:t>[7]</w:t>
          </w:r>
          <w:ins w:id="469" w:author="Στάθης Καπ" w:date="2023-03-01T04:30:00Z">
            <w:r w:rsidR="009C6EF9">
              <w:rPr>
                <w:lang w:val="el-GR"/>
              </w:rPr>
              <w:fldChar w:fldCharType="end"/>
            </w:r>
          </w:ins>
          <w:customXmlInsRangeStart w:id="470" w:author="Στάθης Καπ" w:date="2023-03-01T04:30:00Z"/>
        </w:sdtContent>
      </w:sdt>
      <w:customXmlInsRangeEnd w:id="470"/>
      <w:r w:rsidRPr="00034A6B">
        <w:rPr>
          <w:lang w:val="el-GR"/>
        </w:rPr>
        <w:t>)</w:t>
      </w:r>
      <w:del w:id="471" w:author="Στάθης Καπ" w:date="2023-03-01T04:29:00Z">
        <w:r w:rsidRPr="00034A6B" w:rsidDel="009C6EF9">
          <w:rPr>
            <w:lang w:val="el-GR"/>
          </w:rPr>
          <w:delText>[;]</w:delText>
        </w:r>
      </w:del>
      <w:r w:rsidRPr="00034A6B">
        <w:rPr>
          <w:lang w:val="el-GR"/>
        </w:rPr>
        <w:t xml:space="preserve"> χρησιμοποιώντας τις εξής μεταβλητές:</w:t>
      </w:r>
    </w:p>
    <w:p w14:paraId="6639FA66" w14:textId="77777777" w:rsidR="00034A6B" w:rsidRPr="00034A6B" w:rsidRDefault="00034A6B" w:rsidP="00034A6B">
      <w:pPr>
        <w:pStyle w:val="ListParagraph"/>
        <w:numPr>
          <w:ilvl w:val="0"/>
          <w:numId w:val="5"/>
        </w:numPr>
        <w:rPr>
          <w:lang w:val="el-GR"/>
        </w:rPr>
      </w:pPr>
      <w:r>
        <w:t>N</w:t>
      </w:r>
      <w:r w:rsidRPr="00034A6B">
        <w:rPr>
          <w:lang w:val="el-GR"/>
        </w:rPr>
        <w:t xml:space="preserve"> ο αριθμός των κόμβων (1, 2, ..., </w:t>
      </w:r>
      <w:r>
        <w:t>N</w:t>
      </w:r>
      <w:r w:rsidRPr="00034A6B">
        <w:rPr>
          <w:lang w:val="el-GR"/>
        </w:rPr>
        <w:t xml:space="preserve">) με αρχικό κόμβο </w:t>
      </w:r>
      <w:r>
        <w:t>s</w:t>
      </w:r>
      <w:r w:rsidRPr="00034A6B">
        <w:rPr>
          <w:lang w:val="el-GR"/>
        </w:rPr>
        <w:t xml:space="preserve"> = 1 και τελικό </w:t>
      </w:r>
      <w:r>
        <w:t>t</w:t>
      </w:r>
      <w:r w:rsidRPr="00034A6B">
        <w:rPr>
          <w:lang w:val="el-GR"/>
        </w:rPr>
        <w:t xml:space="preserve"> = </w:t>
      </w:r>
      <w:r>
        <w:t>N</w:t>
      </w:r>
    </w:p>
    <w:p w14:paraId="59480706" w14:textId="1DAE0809" w:rsidR="00034A6B" w:rsidRPr="00034A6B" w:rsidRDefault="00F03C40"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i</m:t>
            </m:r>
          </m:sub>
        </m:sSub>
      </m:oMath>
      <w:r w:rsidR="00034A6B" w:rsidRPr="00034A6B">
        <w:rPr>
          <w:lang w:val="el-GR"/>
        </w:rPr>
        <w:t xml:space="preserve"> η τιμή κέρδους της επίσκεψης στον κόμβο </w:t>
      </w:r>
      <w:r w:rsidR="00034A6B">
        <w:t>i</w:t>
      </w:r>
    </w:p>
    <w:p w14:paraId="3B426791" w14:textId="77E43806" w:rsidR="00034A6B" w:rsidRPr="00034A6B" w:rsidRDefault="00F03C40"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ij</m:t>
            </m:r>
          </m:sub>
        </m:sSub>
      </m:oMath>
      <w:r w:rsidR="00034A6B" w:rsidRPr="00034A6B">
        <w:rPr>
          <w:lang w:val="el-GR"/>
        </w:rPr>
        <w:t xml:space="preserve"> το κόστος μετακίνησης από τον κόμβο </w:t>
      </w:r>
      <w:r w:rsidR="00034A6B">
        <w:t>i</w:t>
      </w:r>
      <w:r w:rsidR="00034A6B" w:rsidRPr="00034A6B">
        <w:rPr>
          <w:lang w:val="el-GR"/>
        </w:rPr>
        <w:t xml:space="preserve"> στον κόμβο </w:t>
      </w:r>
      <w:r w:rsidR="00034A6B">
        <w:t>j</w:t>
      </w:r>
    </w:p>
    <w:p w14:paraId="7D8BFF36" w14:textId="3FB71C03" w:rsidR="00034A6B" w:rsidRDefault="00F03C40"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=1</m:t>
        </m:r>
      </m:oMath>
      <w:r w:rsidR="00034A6B" w:rsidRPr="00034A6B">
        <w:rPr>
          <w:lang w:val="el-GR"/>
        </w:rPr>
        <w:t xml:space="preserve"> εάν η επίσκεψη στον κόμβο </w:t>
      </w:r>
      <w:r w:rsidR="00034A6B">
        <w:t>i</w:t>
      </w:r>
      <w:r w:rsidR="00034A6B" w:rsidRPr="00034A6B">
        <w:rPr>
          <w:lang w:val="el-GR"/>
        </w:rPr>
        <w:t xml:space="preserve"> ακολουθείται από την επίσκεψη στον κόμβο </w:t>
      </w:r>
      <w:r w:rsidR="00034A6B">
        <w:t>j</w:t>
      </w:r>
      <w:r w:rsidR="00034A6B" w:rsidRPr="00034A6B">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=0</m:t>
        </m:r>
      </m:oMath>
    </w:p>
    <w:p w14:paraId="7ECABD24" w14:textId="1F657267" w:rsidR="00034A6B" w:rsidRDefault="00034A6B" w:rsidP="00034A6B">
      <w:pPr>
        <w:rPr>
          <w:ins w:id="472" w:author="Στάθης Καπ" w:date="2023-02-01T06:28:00Z"/>
          <w:lang w:val="el-GR"/>
        </w:rPr>
      </w:pPr>
      <w:r w:rsidRPr="00034A6B">
        <w:rPr>
          <w:lang w:val="el-GR"/>
        </w:rPr>
        <w:t>Χρησιμοποιώντας λοιπόν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73"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8"/>
        <w:gridCol w:w="7601"/>
        <w:gridCol w:w="619"/>
        <w:tblGridChange w:id="474">
          <w:tblGrid>
            <w:gridCol w:w="618"/>
            <w:gridCol w:w="7601"/>
            <w:gridCol w:w="619"/>
          </w:tblGrid>
        </w:tblGridChange>
      </w:tblGrid>
      <w:tr w:rsidR="00010B95" w14:paraId="2E73BE02" w14:textId="77777777" w:rsidTr="00603993">
        <w:trPr>
          <w:ins w:id="475" w:author="Στάθης Καπ" w:date="2023-02-01T06:28:00Z"/>
        </w:trPr>
        <w:tc>
          <w:tcPr>
            <w:tcW w:w="350" w:type="pct"/>
            <w:tcPrChange w:id="476" w:author="Στάθης Καπ" w:date="2023-02-01T08:48:00Z">
              <w:tcPr>
                <w:tcW w:w="350" w:type="pct"/>
              </w:tcPr>
            </w:tcPrChange>
          </w:tcPr>
          <w:p w14:paraId="53F8304C" w14:textId="77777777" w:rsidR="004650B7" w:rsidRDefault="004650B7">
            <w:pPr>
              <w:spacing w:after="160"/>
              <w:rPr>
                <w:ins w:id="477" w:author="Στάθης Καπ" w:date="2023-02-01T06:28:00Z"/>
                <w:lang w:val="el-GR"/>
              </w:rPr>
              <w:pPrChange w:id="478" w:author="Στάθης Καπ" w:date="2023-02-01T08:46:00Z">
                <w:pPr/>
              </w:pPrChange>
            </w:pPr>
          </w:p>
        </w:tc>
        <w:tc>
          <w:tcPr>
            <w:tcW w:w="4300" w:type="pct"/>
            <w:tcPrChange w:id="479" w:author="Στάθης Καπ" w:date="2023-02-01T08:48:00Z">
              <w:tcPr>
                <w:tcW w:w="4300" w:type="pct"/>
              </w:tcPr>
            </w:tcPrChange>
          </w:tcPr>
          <w:p w14:paraId="7361ACEC" w14:textId="5853188E" w:rsidR="004650B7" w:rsidRPr="005846FF" w:rsidRDefault="002708DF">
            <w:pPr>
              <w:spacing w:after="160"/>
              <w:rPr>
                <w:ins w:id="480" w:author="Στάθης Καπ" w:date="2023-02-01T06:28:00Z"/>
                <w:lang w:val="el-GR"/>
              </w:rPr>
              <w:pPrChange w:id="481" w:author="Στάθης Καπ" w:date="2023-02-01T08:46:00Z">
                <w:pPr/>
              </w:pPrChange>
            </w:pPr>
            <m:oMathPara>
              <m:oMath>
                <m:r>
                  <w:ins w:id="482" w:author="Στάθης Καπ" w:date="2023-02-01T08:21:00Z">
                    <w:rPr>
                      <w:rFonts w:ascii="Cambria Math" w:hAnsi="Cambria Math"/>
                    </w:rPr>
                    <m:t>maximize</m:t>
                  </w:ins>
                </m:r>
                <m:nary>
                  <m:naryPr>
                    <m:chr m:val="∑"/>
                    <m:limLoc m:val="undOvr"/>
                    <m:ctrlPr>
                      <w:ins w:id="483" w:author="Στάθης Καπ" w:date="2023-02-01T08:21:00Z">
                        <w:rPr>
                          <w:rFonts w:ascii="Cambria Math" w:hAnsi="Cambria Math"/>
                          <w:i/>
                        </w:rPr>
                      </w:ins>
                    </m:ctrlPr>
                  </m:naryPr>
                  <m:sub>
                    <m:r>
                      <w:ins w:id="484" w:author="Στάθης Καπ" w:date="2023-02-01T08:21:00Z">
                        <w:rPr>
                          <w:rFonts w:ascii="Cambria Math" w:hAnsi="Cambria Math"/>
                        </w:rPr>
                        <m:t>i=2</m:t>
                      </w:ins>
                    </m:r>
                  </m:sub>
                  <m:sup>
                    <m:r>
                      <w:ins w:id="485" w:author="Στάθης Καπ" w:date="2023-02-01T08:21:00Z">
                        <w:rPr>
                          <w:rFonts w:ascii="Cambria Math" w:hAnsi="Cambria Math"/>
                        </w:rPr>
                        <m:t>N-1</m:t>
                      </w:ins>
                    </m:r>
                  </m:sup>
                  <m:e>
                    <m:nary>
                      <m:naryPr>
                        <m:chr m:val="∑"/>
                        <m:limLoc m:val="undOvr"/>
                        <m:ctrlPr>
                          <w:ins w:id="486" w:author="Στάθης Καπ" w:date="2023-02-01T08:21:00Z">
                            <w:rPr>
                              <w:rFonts w:ascii="Cambria Math" w:hAnsi="Cambria Math"/>
                              <w:i/>
                            </w:rPr>
                          </w:ins>
                        </m:ctrlPr>
                      </m:naryPr>
                      <m:sub>
                        <m:r>
                          <w:ins w:id="487" w:author="Στάθης Καπ" w:date="2023-02-01T08:21:00Z">
                            <w:rPr>
                              <w:rFonts w:ascii="Cambria Math" w:hAnsi="Cambria Math"/>
                            </w:rPr>
                            <m:t>j=2</m:t>
                          </w:ins>
                        </m:r>
                      </m:sub>
                      <m:sup>
                        <m:r>
                          <w:ins w:id="488" w:author="Στάθης Καπ" w:date="2023-02-01T08:21:00Z">
                            <w:rPr>
                              <w:rFonts w:ascii="Cambria Math" w:hAnsi="Cambria Math"/>
                            </w:rPr>
                            <m:t>N</m:t>
                          </w:ins>
                        </m:r>
                      </m:sup>
                      <m:e>
                        <m:sSub>
                          <m:sSubPr>
                            <m:ctrlPr>
                              <w:ins w:id="489" w:author="Στάθης Καπ" w:date="2023-02-01T08:21:00Z">
                                <w:rPr>
                                  <w:rFonts w:ascii="Cambria Math" w:hAnsi="Cambria Math"/>
                                  <w:i/>
                                </w:rPr>
                              </w:ins>
                            </m:ctrlPr>
                          </m:sSubPr>
                          <m:e>
                            <m:r>
                              <w:ins w:id="490" w:author="Στάθης Καπ" w:date="2023-02-01T08:21:00Z">
                                <w:rPr>
                                  <w:rFonts w:ascii="Cambria Math" w:hAnsi="Cambria Math"/>
                                </w:rPr>
                                <m:t>S</m:t>
                              </w:ins>
                            </m:r>
                          </m:e>
                          <m:sub>
                            <m:r>
                              <w:ins w:id="491" w:author="Στάθης Καπ" w:date="2023-02-01T08:21:00Z">
                                <w:rPr>
                                  <w:rFonts w:ascii="Cambria Math" w:hAnsi="Cambria Math"/>
                                </w:rPr>
                                <m:t>i</m:t>
                              </w:ins>
                            </m:r>
                          </m:sub>
                        </m:sSub>
                        <m:sSub>
                          <m:sSubPr>
                            <m:ctrlPr>
                              <w:ins w:id="492" w:author="Στάθης Καπ" w:date="2023-02-01T08:21:00Z">
                                <w:rPr>
                                  <w:rFonts w:ascii="Cambria Math" w:hAnsi="Cambria Math"/>
                                  <w:i/>
                                </w:rPr>
                              </w:ins>
                            </m:ctrlPr>
                          </m:sSubPr>
                          <m:e>
                            <m:r>
                              <w:ins w:id="493" w:author="Στάθης Καπ" w:date="2023-02-01T08:21:00Z">
                                <w:rPr>
                                  <w:rFonts w:ascii="Cambria Math" w:hAnsi="Cambria Math"/>
                                </w:rPr>
                                <m:t>X</m:t>
                              </w:ins>
                            </m:r>
                          </m:e>
                          <m:sub>
                            <m:r>
                              <w:ins w:id="494" w:author="Στάθης Καπ" w:date="2023-02-01T08:21:00Z">
                                <w:rPr>
                                  <w:rFonts w:ascii="Cambria Math" w:hAnsi="Cambria Math"/>
                                </w:rPr>
                                <m:t>ij</m:t>
                              </w:ins>
                            </m:r>
                          </m:sub>
                        </m:sSub>
                      </m:e>
                    </m:nary>
                  </m:e>
                </m:nary>
              </m:oMath>
            </m:oMathPara>
          </w:p>
        </w:tc>
        <w:tc>
          <w:tcPr>
            <w:tcW w:w="350" w:type="pct"/>
            <w:vAlign w:val="center"/>
            <w:tcPrChange w:id="495" w:author="Στάθης Καπ" w:date="2023-02-01T08:48:00Z">
              <w:tcPr>
                <w:tcW w:w="350" w:type="pct"/>
                <w:vAlign w:val="bottom"/>
              </w:tcPr>
            </w:tcPrChange>
          </w:tcPr>
          <w:p w14:paraId="0533C75C" w14:textId="4F8C3EA7" w:rsidR="004650B7" w:rsidRPr="00603993" w:rsidRDefault="00603993">
            <w:pPr>
              <w:pStyle w:val="Caption"/>
              <w:spacing w:after="160"/>
              <w:rPr>
                <w:ins w:id="496" w:author="Στάθης Καπ" w:date="2023-02-01T06:28:00Z"/>
                <w:rPrChange w:id="497" w:author="Στάθης Καπ" w:date="2023-02-01T08:49:00Z">
                  <w:rPr>
                    <w:ins w:id="498" w:author="Στάθης Καπ" w:date="2023-02-01T06:28:00Z"/>
                    <w:lang w:val="el-GR"/>
                  </w:rPr>
                </w:rPrChange>
              </w:rPr>
              <w:pPrChange w:id="499" w:author="Στάθης Καπ" w:date="2023-02-01T08:47:00Z">
                <w:pPr/>
              </w:pPrChange>
            </w:pPr>
            <w:ins w:id="500" w:author="Στάθης Καπ" w:date="2023-02-01T08:49:00Z">
              <w:r>
                <w:t>(</w:t>
              </w:r>
            </w:ins>
            <w:ins w:id="501" w:author="Στάθης Καπ" w:date="2023-02-01T08:23:00Z">
              <w:r w:rsidR="002708DF">
                <w:rPr>
                  <w:lang w:val="el-GR"/>
                </w:rPr>
                <w:fldChar w:fldCharType="begin"/>
              </w:r>
              <w:r w:rsidR="002708DF">
                <w:rPr>
                  <w:lang w:val="el-GR"/>
                </w:rPr>
                <w:instrText xml:space="preserve"> STYLEREF 1 \s </w:instrText>
              </w:r>
              <w:r w:rsidR="002708DF">
                <w:rPr>
                  <w:lang w:val="el-GR"/>
                </w:rPr>
                <w:fldChar w:fldCharType="separate"/>
              </w:r>
            </w:ins>
            <w:r w:rsidR="006132C8">
              <w:rPr>
                <w:noProof/>
                <w:lang w:val="el-GR"/>
              </w:rPr>
              <w:t>2</w:t>
            </w:r>
            <w:ins w:id="502" w:author="Στάθης Καπ" w:date="2023-02-01T08:23:00Z">
              <w:r w:rsidR="002708DF">
                <w:rPr>
                  <w:lang w:val="el-GR"/>
                </w:rPr>
                <w:fldChar w:fldCharType="end"/>
              </w:r>
              <w:r w:rsidR="002708DF">
                <w:rPr>
                  <w:lang w:val="el-GR"/>
                </w:rPr>
                <w:t>.</w:t>
              </w:r>
              <w:r w:rsidR="002708DF">
                <w:rPr>
                  <w:lang w:val="el-GR"/>
                </w:rPr>
                <w:fldChar w:fldCharType="begin"/>
              </w:r>
              <w:r w:rsidR="002708DF">
                <w:rPr>
                  <w:lang w:val="el-GR"/>
                </w:rPr>
                <w:instrText xml:space="preserve"> SEQ Εξίσωση \* ARABIC \s 1 </w:instrText>
              </w:r>
              <w:r w:rsidR="002708DF">
                <w:rPr>
                  <w:lang w:val="el-GR"/>
                </w:rPr>
                <w:fldChar w:fldCharType="separate"/>
              </w:r>
            </w:ins>
            <w:ins w:id="503" w:author="Στάθης Καπ" w:date="2023-03-03T01:31:00Z">
              <w:r w:rsidR="006132C8">
                <w:rPr>
                  <w:noProof/>
                  <w:lang w:val="el-GR"/>
                </w:rPr>
                <w:t>1</w:t>
              </w:r>
            </w:ins>
            <w:ins w:id="504" w:author="Στάθης Καπ" w:date="2023-02-01T08:23:00Z">
              <w:r w:rsidR="002708DF">
                <w:rPr>
                  <w:lang w:val="el-GR"/>
                </w:rPr>
                <w:fldChar w:fldCharType="end"/>
              </w:r>
            </w:ins>
            <w:ins w:id="505" w:author="Στάθης Καπ" w:date="2023-02-01T08:49:00Z">
              <w:r>
                <w:t>)</w:t>
              </w:r>
            </w:ins>
          </w:p>
        </w:tc>
      </w:tr>
      <w:tr w:rsidR="00A94912" w14:paraId="3DE46F8B" w14:textId="77777777" w:rsidTr="00237FE3">
        <w:trPr>
          <w:ins w:id="506" w:author="Στάθης Καπ" w:date="2023-02-01T08:49:00Z"/>
        </w:trPr>
        <w:tc>
          <w:tcPr>
            <w:tcW w:w="350" w:type="pct"/>
          </w:tcPr>
          <w:p w14:paraId="054157E0" w14:textId="77777777" w:rsidR="00A94912" w:rsidRDefault="00A94912">
            <w:pPr>
              <w:spacing w:after="160"/>
              <w:rPr>
                <w:ins w:id="507" w:author="Στάθης Καπ" w:date="2023-02-01T08:49:00Z"/>
                <w:lang w:val="el-GR"/>
              </w:rPr>
              <w:pPrChange w:id="508" w:author="Στάθης Καπ" w:date="2023-02-01T08:46:00Z">
                <w:pPr/>
              </w:pPrChange>
            </w:pPr>
          </w:p>
        </w:tc>
        <w:tc>
          <w:tcPr>
            <w:tcW w:w="4300" w:type="pct"/>
          </w:tcPr>
          <w:p w14:paraId="36D4EBD7" w14:textId="372858F1" w:rsidR="00A94912" w:rsidRPr="005846FF" w:rsidRDefault="00F03C40">
            <w:pPr>
              <w:spacing w:after="160"/>
              <w:rPr>
                <w:ins w:id="509" w:author="Στάθης Καπ" w:date="2023-02-01T08:49:00Z"/>
                <w:lang w:val="el-GR"/>
              </w:rPr>
              <w:pPrChange w:id="510" w:author="Στάθης Καπ" w:date="2023-02-01T08:46:00Z">
                <w:pPr/>
              </w:pPrChange>
            </w:pPr>
            <m:oMathPara>
              <m:oMath>
                <m:nary>
                  <m:naryPr>
                    <m:chr m:val="∑"/>
                    <m:limLoc m:val="undOvr"/>
                    <m:ctrlPr>
                      <w:ins w:id="511" w:author="Στάθης Καπ" w:date="2023-02-01T08:49:00Z">
                        <w:rPr>
                          <w:rFonts w:ascii="Cambria Math" w:hAnsi="Cambria Math"/>
                          <w:i/>
                        </w:rPr>
                      </w:ins>
                    </m:ctrlPr>
                  </m:naryPr>
                  <m:sub>
                    <m:r>
                      <w:ins w:id="512" w:author="Στάθης Καπ" w:date="2023-02-01T08:49:00Z">
                        <w:rPr>
                          <w:rFonts w:ascii="Cambria Math" w:hAnsi="Cambria Math"/>
                        </w:rPr>
                        <m:t>j=2</m:t>
                      </w:ins>
                    </m:r>
                  </m:sub>
                  <m:sup>
                    <m:r>
                      <w:ins w:id="513" w:author="Στάθης Καπ" w:date="2023-02-01T08:49:00Z">
                        <w:rPr>
                          <w:rFonts w:ascii="Cambria Math" w:hAnsi="Cambria Math"/>
                        </w:rPr>
                        <m:t>N</m:t>
                      </w:ins>
                    </m:r>
                  </m:sup>
                  <m:e>
                    <m:sSub>
                      <m:sSubPr>
                        <m:ctrlPr>
                          <w:ins w:id="514" w:author="Στάθης Καπ" w:date="2023-02-01T08:49:00Z">
                            <w:rPr>
                              <w:rFonts w:ascii="Cambria Math" w:hAnsi="Cambria Math"/>
                              <w:i/>
                            </w:rPr>
                          </w:ins>
                        </m:ctrlPr>
                      </m:sSubPr>
                      <m:e>
                        <m:r>
                          <w:ins w:id="515" w:author="Στάθης Καπ" w:date="2023-02-01T08:49:00Z">
                            <w:rPr>
                              <w:rFonts w:ascii="Cambria Math" w:hAnsi="Cambria Math"/>
                            </w:rPr>
                            <m:t>X</m:t>
                          </w:ins>
                        </m:r>
                      </m:e>
                      <m:sub>
                        <m:r>
                          <w:ins w:id="516" w:author="Στάθης Καπ" w:date="2023-02-01T08:49:00Z">
                            <w:rPr>
                              <w:rFonts w:ascii="Cambria Math" w:hAnsi="Cambria Math"/>
                            </w:rPr>
                            <m:t>1j</m:t>
                          </w:ins>
                        </m:r>
                      </m:sub>
                    </m:sSub>
                  </m:e>
                </m:nary>
                <m:r>
                  <w:ins w:id="517" w:author="Στάθης Καπ" w:date="2023-02-01T08:49:00Z">
                    <w:rPr>
                      <w:rFonts w:ascii="Cambria Math" w:hAnsi="Cambria Math"/>
                    </w:rPr>
                    <m:t>=</m:t>
                  </w:ins>
                </m:r>
                <m:nary>
                  <m:naryPr>
                    <m:chr m:val="∑"/>
                    <m:limLoc m:val="undOvr"/>
                    <m:ctrlPr>
                      <w:ins w:id="518" w:author="Στάθης Καπ" w:date="2023-02-01T08:49:00Z">
                        <w:rPr>
                          <w:rFonts w:ascii="Cambria Math" w:hAnsi="Cambria Math"/>
                          <w:i/>
                        </w:rPr>
                      </w:ins>
                    </m:ctrlPr>
                  </m:naryPr>
                  <m:sub>
                    <m:r>
                      <w:ins w:id="519" w:author="Στάθης Καπ" w:date="2023-02-01T08:49:00Z">
                        <w:rPr>
                          <w:rFonts w:ascii="Cambria Math" w:hAnsi="Cambria Math"/>
                        </w:rPr>
                        <m:t>i=1</m:t>
                      </w:ins>
                    </m:r>
                  </m:sub>
                  <m:sup>
                    <m:r>
                      <w:ins w:id="520" w:author="Στάθης Καπ" w:date="2023-02-01T08:49:00Z">
                        <w:rPr>
                          <w:rFonts w:ascii="Cambria Math" w:hAnsi="Cambria Math"/>
                        </w:rPr>
                        <m:t>N-1</m:t>
                      </w:ins>
                    </m:r>
                  </m:sup>
                  <m:e>
                    <m:sSub>
                      <m:sSubPr>
                        <m:ctrlPr>
                          <w:ins w:id="521" w:author="Στάθης Καπ" w:date="2023-02-01T08:49:00Z">
                            <w:rPr>
                              <w:rFonts w:ascii="Cambria Math" w:hAnsi="Cambria Math"/>
                              <w:i/>
                            </w:rPr>
                          </w:ins>
                        </m:ctrlPr>
                      </m:sSubPr>
                      <m:e>
                        <m:r>
                          <w:ins w:id="522" w:author="Στάθης Καπ" w:date="2023-02-01T08:49:00Z">
                            <w:rPr>
                              <w:rFonts w:ascii="Cambria Math" w:hAnsi="Cambria Math"/>
                            </w:rPr>
                            <m:t>X</m:t>
                          </w:ins>
                        </m:r>
                      </m:e>
                      <m:sub>
                        <m:r>
                          <w:ins w:id="523" w:author="Στάθης Καπ" w:date="2023-02-01T08:49:00Z">
                            <w:rPr>
                              <w:rFonts w:ascii="Cambria Math" w:hAnsi="Cambria Math"/>
                            </w:rPr>
                            <m:t>iN</m:t>
                          </w:ins>
                        </m:r>
                      </m:sub>
                    </m:sSub>
                  </m:e>
                </m:nary>
                <m:r>
                  <w:ins w:id="524" w:author="Στάθης Καπ" w:date="2023-02-01T08:49:00Z">
                    <w:rPr>
                      <w:rFonts w:ascii="Cambria Math" w:hAnsi="Cambria Math"/>
                    </w:rPr>
                    <m:t>=1</m:t>
                  </w:ins>
                </m:r>
              </m:oMath>
            </m:oMathPara>
          </w:p>
        </w:tc>
        <w:tc>
          <w:tcPr>
            <w:tcW w:w="350" w:type="pct"/>
            <w:vAlign w:val="center"/>
          </w:tcPr>
          <w:p w14:paraId="21686B2D" w14:textId="0807A16D" w:rsidR="00A94912" w:rsidRPr="00603993" w:rsidRDefault="00A94912" w:rsidP="00237FE3">
            <w:pPr>
              <w:pStyle w:val="Caption"/>
              <w:spacing w:after="160"/>
              <w:rPr>
                <w:ins w:id="525" w:author="Στάθης Καπ" w:date="2023-02-01T08:49:00Z"/>
                <w:rPrChange w:id="526" w:author="Στάθης Καπ" w:date="2023-02-01T08:49:00Z">
                  <w:rPr>
                    <w:ins w:id="527" w:author="Στάθης Καπ" w:date="2023-02-01T08:49:00Z"/>
                    <w:lang w:val="el-GR"/>
                  </w:rPr>
                </w:rPrChange>
              </w:rPr>
            </w:pPr>
            <w:ins w:id="528" w:author="Στάθης Καπ" w:date="2023-02-01T08:49: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529" w:author="Στάθης Καπ" w:date="2023-02-01T08:4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2</w:t>
            </w:r>
            <w:ins w:id="530" w:author="Στάθης Καπ" w:date="2023-02-01T08:49:00Z">
              <w:r>
                <w:rPr>
                  <w:lang w:val="el-GR"/>
                </w:rPr>
                <w:fldChar w:fldCharType="end"/>
              </w:r>
              <w:r>
                <w:t>)</w:t>
              </w:r>
            </w:ins>
          </w:p>
        </w:tc>
      </w:tr>
      <w:tr w:rsidR="005D5E16" w14:paraId="22C3734D" w14:textId="77777777" w:rsidTr="00237FE3">
        <w:trPr>
          <w:ins w:id="531" w:author="Στάθης Καπ" w:date="2023-02-01T08:50:00Z"/>
        </w:trPr>
        <w:tc>
          <w:tcPr>
            <w:tcW w:w="350" w:type="pct"/>
          </w:tcPr>
          <w:p w14:paraId="6A69D999" w14:textId="77777777" w:rsidR="005D5E16" w:rsidRDefault="005D5E16">
            <w:pPr>
              <w:spacing w:after="160"/>
              <w:rPr>
                <w:ins w:id="532" w:author="Στάθης Καπ" w:date="2023-02-01T08:50:00Z"/>
                <w:lang w:val="el-GR"/>
              </w:rPr>
              <w:pPrChange w:id="533" w:author="Στάθης Καπ" w:date="2023-02-01T08:46:00Z">
                <w:pPr/>
              </w:pPrChange>
            </w:pPr>
          </w:p>
        </w:tc>
        <w:tc>
          <w:tcPr>
            <w:tcW w:w="4300" w:type="pct"/>
          </w:tcPr>
          <w:p w14:paraId="79CDAA6E" w14:textId="000C6BC6" w:rsidR="005D5E16" w:rsidRPr="005846FF" w:rsidRDefault="00F03C40">
            <w:pPr>
              <w:spacing w:after="160"/>
              <w:rPr>
                <w:ins w:id="534" w:author="Στάθης Καπ" w:date="2023-02-01T08:50:00Z"/>
                <w:lang w:val="el-GR"/>
              </w:rPr>
              <w:pPrChange w:id="535" w:author="Στάθης Καπ" w:date="2023-02-01T08:46:00Z">
                <w:pPr/>
              </w:pPrChange>
            </w:pPr>
            <m:oMathPara>
              <m:oMath>
                <m:nary>
                  <m:naryPr>
                    <m:chr m:val="∑"/>
                    <m:limLoc m:val="undOvr"/>
                    <m:ctrlPr>
                      <w:ins w:id="536" w:author="Στάθης Καπ" w:date="2023-02-01T08:50:00Z">
                        <w:rPr>
                          <w:rFonts w:ascii="Cambria Math" w:hAnsi="Cambria Math"/>
                          <w:i/>
                        </w:rPr>
                      </w:ins>
                    </m:ctrlPr>
                  </m:naryPr>
                  <m:sub>
                    <m:r>
                      <w:ins w:id="537" w:author="Στάθης Καπ" w:date="2023-02-01T08:50:00Z">
                        <w:rPr>
                          <w:rFonts w:ascii="Cambria Math" w:hAnsi="Cambria Math"/>
                        </w:rPr>
                        <m:t>i=1</m:t>
                      </w:ins>
                    </m:r>
                  </m:sub>
                  <m:sup>
                    <m:r>
                      <w:ins w:id="538" w:author="Στάθης Καπ" w:date="2023-02-01T08:50:00Z">
                        <w:rPr>
                          <w:rFonts w:ascii="Cambria Math" w:hAnsi="Cambria Math"/>
                        </w:rPr>
                        <m:t>N-1</m:t>
                      </w:ins>
                    </m:r>
                  </m:sup>
                  <m:e>
                    <m:sSub>
                      <m:sSubPr>
                        <m:ctrlPr>
                          <w:ins w:id="539" w:author="Στάθης Καπ" w:date="2023-02-01T08:50:00Z">
                            <w:rPr>
                              <w:rFonts w:ascii="Cambria Math" w:hAnsi="Cambria Math"/>
                              <w:i/>
                            </w:rPr>
                          </w:ins>
                        </m:ctrlPr>
                      </m:sSubPr>
                      <m:e>
                        <m:r>
                          <w:ins w:id="540" w:author="Στάθης Καπ" w:date="2023-02-01T08:50:00Z">
                            <w:rPr>
                              <w:rFonts w:ascii="Cambria Math" w:hAnsi="Cambria Math"/>
                            </w:rPr>
                            <m:t>X</m:t>
                          </w:ins>
                        </m:r>
                      </m:e>
                      <m:sub>
                        <m:r>
                          <w:ins w:id="541" w:author="Στάθης Καπ" w:date="2023-02-01T08:50:00Z">
                            <w:rPr>
                              <w:rFonts w:ascii="Cambria Math" w:hAnsi="Cambria Math"/>
                            </w:rPr>
                            <m:t>ik</m:t>
                          </w:ins>
                        </m:r>
                      </m:sub>
                    </m:sSub>
                  </m:e>
                </m:nary>
                <m:r>
                  <w:ins w:id="542" w:author="Στάθης Καπ" w:date="2023-02-01T08:50:00Z">
                    <w:rPr>
                      <w:rFonts w:ascii="Cambria Math" w:hAnsi="Cambria Math"/>
                    </w:rPr>
                    <m:t>=</m:t>
                  </w:ins>
                </m:r>
                <m:nary>
                  <m:naryPr>
                    <m:chr m:val="∑"/>
                    <m:limLoc m:val="undOvr"/>
                    <m:ctrlPr>
                      <w:ins w:id="543" w:author="Στάθης Καπ" w:date="2023-02-01T08:50:00Z">
                        <w:rPr>
                          <w:rFonts w:ascii="Cambria Math" w:hAnsi="Cambria Math"/>
                          <w:i/>
                        </w:rPr>
                      </w:ins>
                    </m:ctrlPr>
                  </m:naryPr>
                  <m:sub>
                    <m:r>
                      <w:ins w:id="544" w:author="Στάθης Καπ" w:date="2023-02-01T08:50:00Z">
                        <w:rPr>
                          <w:rFonts w:ascii="Cambria Math" w:hAnsi="Cambria Math"/>
                        </w:rPr>
                        <m:t>j=2</m:t>
                      </w:ins>
                    </m:r>
                  </m:sub>
                  <m:sup>
                    <m:r>
                      <w:ins w:id="545" w:author="Στάθης Καπ" w:date="2023-02-01T08:50:00Z">
                        <w:rPr>
                          <w:rFonts w:ascii="Cambria Math" w:hAnsi="Cambria Math"/>
                        </w:rPr>
                        <m:t>N</m:t>
                      </w:ins>
                    </m:r>
                  </m:sup>
                  <m:e>
                    <m:sSub>
                      <m:sSubPr>
                        <m:ctrlPr>
                          <w:ins w:id="546" w:author="Στάθης Καπ" w:date="2023-02-01T08:50:00Z">
                            <w:rPr>
                              <w:rFonts w:ascii="Cambria Math" w:hAnsi="Cambria Math"/>
                              <w:i/>
                            </w:rPr>
                          </w:ins>
                        </m:ctrlPr>
                      </m:sSubPr>
                      <m:e>
                        <m:r>
                          <w:ins w:id="547" w:author="Στάθης Καπ" w:date="2023-02-01T08:50:00Z">
                            <w:rPr>
                              <w:rFonts w:ascii="Cambria Math" w:hAnsi="Cambria Math"/>
                            </w:rPr>
                            <m:t>X</m:t>
                          </w:ins>
                        </m:r>
                      </m:e>
                      <m:sub>
                        <m:r>
                          <w:ins w:id="548" w:author="Στάθης Καπ" w:date="2023-02-01T08:50:00Z">
                            <w:rPr>
                              <w:rFonts w:ascii="Cambria Math" w:hAnsi="Cambria Math"/>
                            </w:rPr>
                            <m:t>kj</m:t>
                          </w:ins>
                        </m:r>
                      </m:sub>
                    </m:sSub>
                  </m:e>
                </m:nary>
                <m:r>
                  <w:ins w:id="549" w:author="Στάθης Καπ" w:date="2023-02-01T08:50:00Z">
                    <w:rPr>
                      <w:rFonts w:ascii="Cambria Math" w:hAnsi="Cambria Math"/>
                    </w:rPr>
                    <m:t>≤1 ∀k=2,⋯, (N-1)</m:t>
                  </w:ins>
                </m:r>
              </m:oMath>
            </m:oMathPara>
          </w:p>
        </w:tc>
        <w:tc>
          <w:tcPr>
            <w:tcW w:w="350" w:type="pct"/>
            <w:vAlign w:val="center"/>
          </w:tcPr>
          <w:p w14:paraId="621034B8" w14:textId="4D2B2B79" w:rsidR="005D5E16" w:rsidRPr="00603993" w:rsidRDefault="005D5E16" w:rsidP="00237FE3">
            <w:pPr>
              <w:pStyle w:val="Caption"/>
              <w:spacing w:after="160"/>
              <w:rPr>
                <w:ins w:id="550" w:author="Στάθης Καπ" w:date="2023-02-01T08:50:00Z"/>
                <w:rPrChange w:id="551" w:author="Στάθης Καπ" w:date="2023-02-01T08:49:00Z">
                  <w:rPr>
                    <w:ins w:id="552" w:author="Στάθης Καπ" w:date="2023-02-01T08:50:00Z"/>
                    <w:lang w:val="el-GR"/>
                  </w:rPr>
                </w:rPrChange>
              </w:rPr>
            </w:pPr>
            <w:ins w:id="553" w:author="Στάθης Καπ" w:date="2023-02-01T08:50: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554" w:author="Στάθης Καπ" w:date="2023-02-01T08:5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3</w:t>
            </w:r>
            <w:ins w:id="555" w:author="Στάθης Καπ" w:date="2023-02-01T08:50:00Z">
              <w:r>
                <w:rPr>
                  <w:lang w:val="el-GR"/>
                </w:rPr>
                <w:fldChar w:fldCharType="end"/>
              </w:r>
              <w:r>
                <w:t>)</w:t>
              </w:r>
            </w:ins>
          </w:p>
        </w:tc>
      </w:tr>
      <w:tr w:rsidR="00901EE4" w14:paraId="213877CA" w14:textId="77777777" w:rsidTr="00237FE3">
        <w:trPr>
          <w:ins w:id="556" w:author="Στάθης Καπ" w:date="2023-02-01T08:51:00Z"/>
        </w:trPr>
        <w:tc>
          <w:tcPr>
            <w:tcW w:w="350" w:type="pct"/>
          </w:tcPr>
          <w:p w14:paraId="6AA5EF30" w14:textId="77777777" w:rsidR="00901EE4" w:rsidRDefault="00901EE4">
            <w:pPr>
              <w:spacing w:after="160"/>
              <w:rPr>
                <w:ins w:id="557" w:author="Στάθης Καπ" w:date="2023-02-01T08:51:00Z"/>
                <w:lang w:val="el-GR"/>
              </w:rPr>
              <w:pPrChange w:id="558" w:author="Στάθης Καπ" w:date="2023-02-01T08:46:00Z">
                <w:pPr/>
              </w:pPrChange>
            </w:pPr>
          </w:p>
        </w:tc>
        <w:tc>
          <w:tcPr>
            <w:tcW w:w="4300" w:type="pct"/>
          </w:tcPr>
          <w:p w14:paraId="7AD5F99F" w14:textId="6A8011E2" w:rsidR="00901EE4" w:rsidRPr="005846FF" w:rsidRDefault="00F03C40">
            <w:pPr>
              <w:spacing w:after="160"/>
              <w:rPr>
                <w:ins w:id="559" w:author="Στάθης Καπ" w:date="2023-02-01T08:51:00Z"/>
                <w:lang w:val="el-GR"/>
              </w:rPr>
              <w:pPrChange w:id="560" w:author="Στάθης Καπ" w:date="2023-02-01T08:46:00Z">
                <w:pPr/>
              </w:pPrChange>
            </w:pPr>
            <m:oMathPara>
              <m:oMath>
                <m:nary>
                  <m:naryPr>
                    <m:chr m:val="∑"/>
                    <m:limLoc m:val="undOvr"/>
                    <m:ctrlPr>
                      <w:ins w:id="561" w:author="Στάθης Καπ" w:date="2023-02-01T08:51:00Z">
                        <w:rPr>
                          <w:rFonts w:ascii="Cambria Math" w:hAnsi="Cambria Math"/>
                          <w:i/>
                        </w:rPr>
                      </w:ins>
                    </m:ctrlPr>
                  </m:naryPr>
                  <m:sub>
                    <m:r>
                      <w:ins w:id="562" w:author="Στάθης Καπ" w:date="2023-02-01T08:51:00Z">
                        <w:rPr>
                          <w:rFonts w:ascii="Cambria Math" w:hAnsi="Cambria Math"/>
                        </w:rPr>
                        <m:t>i=1</m:t>
                      </w:ins>
                    </m:r>
                  </m:sub>
                  <m:sup>
                    <m:r>
                      <w:ins w:id="563" w:author="Στάθης Καπ" w:date="2023-02-01T08:51:00Z">
                        <w:rPr>
                          <w:rFonts w:ascii="Cambria Math" w:hAnsi="Cambria Math"/>
                        </w:rPr>
                        <m:t>N-1</m:t>
                      </w:ins>
                    </m:r>
                  </m:sup>
                  <m:e>
                    <m:nary>
                      <m:naryPr>
                        <m:chr m:val="∑"/>
                        <m:limLoc m:val="undOvr"/>
                        <m:ctrlPr>
                          <w:ins w:id="564" w:author="Στάθης Καπ" w:date="2023-02-01T08:51:00Z">
                            <w:rPr>
                              <w:rFonts w:ascii="Cambria Math" w:hAnsi="Cambria Math"/>
                              <w:i/>
                            </w:rPr>
                          </w:ins>
                        </m:ctrlPr>
                      </m:naryPr>
                      <m:sub>
                        <m:r>
                          <w:ins w:id="565" w:author="Στάθης Καπ" w:date="2023-02-01T08:51:00Z">
                            <w:rPr>
                              <w:rFonts w:ascii="Cambria Math" w:hAnsi="Cambria Math"/>
                            </w:rPr>
                            <m:t>j=2</m:t>
                          </w:ins>
                        </m:r>
                      </m:sub>
                      <m:sup>
                        <m:r>
                          <w:ins w:id="566" w:author="Στάθης Καπ" w:date="2023-02-01T08:51:00Z">
                            <w:rPr>
                              <w:rFonts w:ascii="Cambria Math" w:hAnsi="Cambria Math"/>
                            </w:rPr>
                            <m:t>N</m:t>
                          </w:ins>
                        </m:r>
                      </m:sup>
                      <m:e>
                        <m:sSub>
                          <m:sSubPr>
                            <m:ctrlPr>
                              <w:ins w:id="567" w:author="Στάθης Καπ" w:date="2023-02-01T08:51:00Z">
                                <w:rPr>
                                  <w:rFonts w:ascii="Cambria Math" w:hAnsi="Cambria Math"/>
                                  <w:i/>
                                </w:rPr>
                              </w:ins>
                            </m:ctrlPr>
                          </m:sSubPr>
                          <m:e>
                            <m:r>
                              <w:ins w:id="568" w:author="Στάθης Καπ" w:date="2023-02-01T08:51:00Z">
                                <w:rPr>
                                  <w:rFonts w:ascii="Cambria Math" w:hAnsi="Cambria Math"/>
                                </w:rPr>
                                <m:t>t</m:t>
                              </w:ins>
                            </m:r>
                          </m:e>
                          <m:sub>
                            <m:r>
                              <w:ins w:id="569" w:author="Στάθης Καπ" w:date="2023-02-01T08:51:00Z">
                                <w:rPr>
                                  <w:rFonts w:ascii="Cambria Math" w:hAnsi="Cambria Math"/>
                                </w:rPr>
                                <m:t>ij</m:t>
                              </w:ins>
                            </m:r>
                          </m:sub>
                        </m:sSub>
                        <m:sSub>
                          <m:sSubPr>
                            <m:ctrlPr>
                              <w:ins w:id="570" w:author="Στάθης Καπ" w:date="2023-02-01T08:51:00Z">
                                <w:rPr>
                                  <w:rFonts w:ascii="Cambria Math" w:hAnsi="Cambria Math"/>
                                  <w:i/>
                                </w:rPr>
                              </w:ins>
                            </m:ctrlPr>
                          </m:sSubPr>
                          <m:e>
                            <m:r>
                              <w:ins w:id="571" w:author="Στάθης Καπ" w:date="2023-02-01T08:51:00Z">
                                <w:rPr>
                                  <w:rFonts w:ascii="Cambria Math" w:hAnsi="Cambria Math"/>
                                </w:rPr>
                                <m:t>X</m:t>
                              </w:ins>
                            </m:r>
                          </m:e>
                          <m:sub>
                            <m:r>
                              <w:ins w:id="572" w:author="Στάθης Καπ" w:date="2023-02-01T08:51:00Z">
                                <w:rPr>
                                  <w:rFonts w:ascii="Cambria Math" w:hAnsi="Cambria Math"/>
                                </w:rPr>
                                <m:t>ij</m:t>
                              </w:ins>
                            </m:r>
                          </m:sub>
                        </m:sSub>
                      </m:e>
                    </m:nary>
                  </m:e>
                </m:nary>
                <m:r>
                  <w:ins w:id="573" w:author="Στάθης Καπ" w:date="2023-02-01T08:51:00Z">
                    <w:rPr>
                      <w:rFonts w:ascii="Cambria Math" w:hAnsi="Cambria Math"/>
                    </w:rPr>
                    <m:t>≤</m:t>
                  </w:ins>
                </m:r>
                <m:sSub>
                  <m:sSubPr>
                    <m:ctrlPr>
                      <w:ins w:id="574" w:author="Στάθης Καπ" w:date="2023-02-01T08:51:00Z">
                        <w:rPr>
                          <w:rFonts w:ascii="Cambria Math" w:hAnsi="Cambria Math"/>
                          <w:i/>
                        </w:rPr>
                      </w:ins>
                    </m:ctrlPr>
                  </m:sSubPr>
                  <m:e>
                    <m:r>
                      <w:ins w:id="575" w:author="Στάθης Καπ" w:date="2023-02-01T08:51:00Z">
                        <w:rPr>
                          <w:rFonts w:ascii="Cambria Math" w:hAnsi="Cambria Math"/>
                        </w:rPr>
                        <m:t>T</m:t>
                      </w:ins>
                    </m:r>
                  </m:e>
                  <m:sub>
                    <m:r>
                      <w:ins w:id="576" w:author="Στάθης Καπ" w:date="2023-02-01T08:51:00Z">
                        <w:rPr>
                          <w:rFonts w:ascii="Cambria Math" w:hAnsi="Cambria Math"/>
                        </w:rPr>
                        <m:t>max</m:t>
                      </w:ins>
                    </m:r>
                  </m:sub>
                </m:sSub>
              </m:oMath>
            </m:oMathPara>
          </w:p>
        </w:tc>
        <w:tc>
          <w:tcPr>
            <w:tcW w:w="350" w:type="pct"/>
            <w:vAlign w:val="center"/>
          </w:tcPr>
          <w:p w14:paraId="7DD64C42" w14:textId="3EA13CE8" w:rsidR="00901EE4" w:rsidRPr="00603993" w:rsidRDefault="00901EE4" w:rsidP="00237FE3">
            <w:pPr>
              <w:pStyle w:val="Caption"/>
              <w:spacing w:after="160"/>
              <w:rPr>
                <w:ins w:id="577" w:author="Στάθης Καπ" w:date="2023-02-01T08:51:00Z"/>
                <w:rPrChange w:id="578" w:author="Στάθης Καπ" w:date="2023-02-01T08:49:00Z">
                  <w:rPr>
                    <w:ins w:id="579" w:author="Στάθης Καπ" w:date="2023-02-01T08:51:00Z"/>
                    <w:lang w:val="el-GR"/>
                  </w:rPr>
                </w:rPrChange>
              </w:rPr>
            </w:pPr>
            <w:ins w:id="580"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581"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4</w:t>
            </w:r>
            <w:ins w:id="582" w:author="Στάθης Καπ" w:date="2023-02-01T08:51:00Z">
              <w:r>
                <w:rPr>
                  <w:lang w:val="el-GR"/>
                </w:rPr>
                <w:fldChar w:fldCharType="end"/>
              </w:r>
              <w:r>
                <w:t>)</w:t>
              </w:r>
            </w:ins>
          </w:p>
        </w:tc>
      </w:tr>
      <w:tr w:rsidR="00E56ECE" w14:paraId="589991B1" w14:textId="77777777" w:rsidTr="00237FE3">
        <w:trPr>
          <w:ins w:id="583" w:author="Στάθης Καπ" w:date="2023-02-01T08:51:00Z"/>
        </w:trPr>
        <w:tc>
          <w:tcPr>
            <w:tcW w:w="350" w:type="pct"/>
          </w:tcPr>
          <w:p w14:paraId="45F2127C" w14:textId="77777777" w:rsidR="00E56ECE" w:rsidRDefault="00E56ECE">
            <w:pPr>
              <w:spacing w:after="160"/>
              <w:rPr>
                <w:ins w:id="584" w:author="Στάθης Καπ" w:date="2023-02-01T08:51:00Z"/>
                <w:lang w:val="el-GR"/>
              </w:rPr>
              <w:pPrChange w:id="585" w:author="Στάθης Καπ" w:date="2023-02-01T08:46:00Z">
                <w:pPr/>
              </w:pPrChange>
            </w:pPr>
          </w:p>
        </w:tc>
        <w:tc>
          <w:tcPr>
            <w:tcW w:w="4300" w:type="pct"/>
          </w:tcPr>
          <w:p w14:paraId="72BBF25D" w14:textId="6B01F0AA" w:rsidR="00E56ECE" w:rsidRPr="005846FF" w:rsidRDefault="00E56ECE">
            <w:pPr>
              <w:spacing w:after="160"/>
              <w:rPr>
                <w:ins w:id="586" w:author="Στάθης Καπ" w:date="2023-02-01T08:51:00Z"/>
                <w:lang w:val="el-GR"/>
              </w:rPr>
              <w:pPrChange w:id="587" w:author="Στάθης Καπ" w:date="2023-02-01T08:46:00Z">
                <w:pPr/>
              </w:pPrChange>
            </w:pPr>
            <m:oMathPara>
              <m:oMath>
                <m:r>
                  <w:ins w:id="588" w:author="Στάθης Καπ" w:date="2023-02-01T08:51:00Z">
                    <w:rPr>
                      <w:rFonts w:ascii="Cambria Math" w:hAnsi="Cambria Math"/>
                    </w:rPr>
                    <m:t>2≤</m:t>
                  </w:ins>
                </m:r>
                <m:sSub>
                  <m:sSubPr>
                    <m:ctrlPr>
                      <w:ins w:id="589" w:author="Στάθης Καπ" w:date="2023-02-01T08:51:00Z">
                        <w:rPr>
                          <w:rFonts w:ascii="Cambria Math" w:hAnsi="Cambria Math"/>
                          <w:i/>
                        </w:rPr>
                      </w:ins>
                    </m:ctrlPr>
                  </m:sSubPr>
                  <m:e>
                    <m:r>
                      <w:ins w:id="590" w:author="Στάθης Καπ" w:date="2023-02-01T08:51:00Z">
                        <w:rPr>
                          <w:rFonts w:ascii="Cambria Math" w:hAnsi="Cambria Math"/>
                        </w:rPr>
                        <m:t>u</m:t>
                      </w:ins>
                    </m:r>
                  </m:e>
                  <m:sub>
                    <m:r>
                      <w:ins w:id="591" w:author="Στάθης Καπ" w:date="2023-02-01T08:51:00Z">
                        <w:rPr>
                          <w:rFonts w:ascii="Cambria Math" w:hAnsi="Cambria Math"/>
                        </w:rPr>
                        <m:t>i</m:t>
                      </w:ins>
                    </m:r>
                  </m:sub>
                </m:sSub>
                <m:r>
                  <w:ins w:id="592" w:author="Στάθης Καπ" w:date="2023-02-01T08:51:00Z">
                    <w:rPr>
                      <w:rFonts w:ascii="Cambria Math" w:hAnsi="Cambria Math"/>
                    </w:rPr>
                    <m:t>≤N ∀i=2, ⋯, N</m:t>
                  </w:ins>
                </m:r>
              </m:oMath>
            </m:oMathPara>
          </w:p>
        </w:tc>
        <w:tc>
          <w:tcPr>
            <w:tcW w:w="350" w:type="pct"/>
            <w:vAlign w:val="center"/>
          </w:tcPr>
          <w:p w14:paraId="2F4DD964" w14:textId="6CE39B65" w:rsidR="00E56ECE" w:rsidRPr="00603993" w:rsidRDefault="00E56ECE" w:rsidP="00237FE3">
            <w:pPr>
              <w:pStyle w:val="Caption"/>
              <w:spacing w:after="160"/>
              <w:rPr>
                <w:ins w:id="593" w:author="Στάθης Καπ" w:date="2023-02-01T08:51:00Z"/>
                <w:rPrChange w:id="594" w:author="Στάθης Καπ" w:date="2023-02-01T08:49:00Z">
                  <w:rPr>
                    <w:ins w:id="595" w:author="Στάθης Καπ" w:date="2023-02-01T08:51:00Z"/>
                    <w:lang w:val="el-GR"/>
                  </w:rPr>
                </w:rPrChange>
              </w:rPr>
            </w:pPr>
            <w:ins w:id="596"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597"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5</w:t>
            </w:r>
            <w:ins w:id="598" w:author="Στάθης Καπ" w:date="2023-02-01T08:51:00Z">
              <w:r>
                <w:rPr>
                  <w:lang w:val="el-GR"/>
                </w:rPr>
                <w:fldChar w:fldCharType="end"/>
              </w:r>
              <w:r>
                <w:t>)</w:t>
              </w:r>
            </w:ins>
          </w:p>
        </w:tc>
      </w:tr>
      <w:tr w:rsidR="00A554A7" w14:paraId="7E66A5D0" w14:textId="77777777" w:rsidTr="00237FE3">
        <w:trPr>
          <w:ins w:id="599" w:author="Στάθης Καπ" w:date="2023-02-01T08:51:00Z"/>
        </w:trPr>
        <w:tc>
          <w:tcPr>
            <w:tcW w:w="350" w:type="pct"/>
          </w:tcPr>
          <w:p w14:paraId="70A64A25" w14:textId="77777777" w:rsidR="00A554A7" w:rsidRDefault="00A554A7">
            <w:pPr>
              <w:spacing w:after="160"/>
              <w:rPr>
                <w:ins w:id="600" w:author="Στάθης Καπ" w:date="2023-02-01T08:51:00Z"/>
                <w:lang w:val="el-GR"/>
              </w:rPr>
              <w:pPrChange w:id="601" w:author="Στάθης Καπ" w:date="2023-02-01T08:46:00Z">
                <w:pPr/>
              </w:pPrChange>
            </w:pPr>
          </w:p>
        </w:tc>
        <w:tc>
          <w:tcPr>
            <w:tcW w:w="4300" w:type="pct"/>
          </w:tcPr>
          <w:p w14:paraId="3677596A" w14:textId="5BA8671C" w:rsidR="00A554A7" w:rsidRPr="005846FF" w:rsidRDefault="00F03C40">
            <w:pPr>
              <w:spacing w:after="160"/>
              <w:rPr>
                <w:ins w:id="602" w:author="Στάθης Καπ" w:date="2023-02-01T08:51:00Z"/>
                <w:lang w:val="el-GR"/>
              </w:rPr>
              <w:pPrChange w:id="603" w:author="Στάθης Καπ" w:date="2023-02-01T08:46:00Z">
                <w:pPr/>
              </w:pPrChange>
            </w:pPr>
            <m:oMathPara>
              <m:oMath>
                <m:sSub>
                  <m:sSubPr>
                    <m:ctrlPr>
                      <w:ins w:id="604" w:author="Στάθης Καπ" w:date="2023-02-01T08:51:00Z">
                        <w:rPr>
                          <w:rFonts w:ascii="Cambria Math" w:hAnsi="Cambria Math"/>
                          <w:i/>
                        </w:rPr>
                      </w:ins>
                    </m:ctrlPr>
                  </m:sSubPr>
                  <m:e>
                    <m:r>
                      <w:ins w:id="605" w:author="Στάθης Καπ" w:date="2023-02-01T08:51:00Z">
                        <w:rPr>
                          <w:rFonts w:ascii="Cambria Math" w:hAnsi="Cambria Math"/>
                        </w:rPr>
                        <m:t>u</m:t>
                      </w:ins>
                    </m:r>
                  </m:e>
                  <m:sub>
                    <m:r>
                      <w:ins w:id="606" w:author="Στάθης Καπ" w:date="2023-02-01T08:51:00Z">
                        <w:rPr>
                          <w:rFonts w:ascii="Cambria Math" w:hAnsi="Cambria Math"/>
                        </w:rPr>
                        <m:t>i</m:t>
                      </w:ins>
                    </m:r>
                  </m:sub>
                </m:sSub>
                <m:r>
                  <w:ins w:id="607" w:author="Στάθης Καπ" w:date="2023-02-01T08:51:00Z">
                    <w:rPr>
                      <w:rFonts w:ascii="Cambria Math" w:hAnsi="Cambria Math"/>
                    </w:rPr>
                    <m:t>-</m:t>
                  </w:ins>
                </m:r>
                <m:sSub>
                  <m:sSubPr>
                    <m:ctrlPr>
                      <w:ins w:id="608" w:author="Στάθης Καπ" w:date="2023-02-01T08:51:00Z">
                        <w:rPr>
                          <w:rFonts w:ascii="Cambria Math" w:hAnsi="Cambria Math"/>
                          <w:i/>
                        </w:rPr>
                      </w:ins>
                    </m:ctrlPr>
                  </m:sSubPr>
                  <m:e>
                    <m:r>
                      <w:ins w:id="609" w:author="Στάθης Καπ" w:date="2023-02-01T08:51:00Z">
                        <w:rPr>
                          <w:rFonts w:ascii="Cambria Math" w:hAnsi="Cambria Math"/>
                        </w:rPr>
                        <m:t>u</m:t>
                      </w:ins>
                    </m:r>
                  </m:e>
                  <m:sub>
                    <m:r>
                      <w:ins w:id="610" w:author="Στάθης Καπ" w:date="2023-02-01T08:51:00Z">
                        <w:rPr>
                          <w:rFonts w:ascii="Cambria Math" w:hAnsi="Cambria Math"/>
                        </w:rPr>
                        <m:t>j</m:t>
                      </w:ins>
                    </m:r>
                  </m:sub>
                </m:sSub>
                <m:r>
                  <w:ins w:id="611" w:author="Στάθης Καπ" w:date="2023-02-01T08:51:00Z">
                    <w:rPr>
                      <w:rFonts w:ascii="Cambria Math" w:hAnsi="Cambria Math"/>
                    </w:rPr>
                    <m:t>+1≤</m:t>
                  </w:ins>
                </m:r>
                <m:d>
                  <m:dPr>
                    <m:ctrlPr>
                      <w:ins w:id="612" w:author="Στάθης Καπ" w:date="2023-02-01T08:51:00Z">
                        <w:rPr>
                          <w:rFonts w:ascii="Cambria Math" w:hAnsi="Cambria Math"/>
                          <w:i/>
                        </w:rPr>
                      </w:ins>
                    </m:ctrlPr>
                  </m:dPr>
                  <m:e>
                    <m:r>
                      <w:ins w:id="613" w:author="Στάθης Καπ" w:date="2023-02-01T08:51:00Z">
                        <w:rPr>
                          <w:rFonts w:ascii="Cambria Math" w:hAnsi="Cambria Math"/>
                        </w:rPr>
                        <m:t>N-1</m:t>
                      </w:ins>
                    </m:r>
                  </m:e>
                </m:d>
                <m:d>
                  <m:dPr>
                    <m:ctrlPr>
                      <w:ins w:id="614" w:author="Στάθης Καπ" w:date="2023-02-01T08:51:00Z">
                        <w:rPr>
                          <w:rFonts w:ascii="Cambria Math" w:hAnsi="Cambria Math"/>
                          <w:i/>
                        </w:rPr>
                      </w:ins>
                    </m:ctrlPr>
                  </m:dPr>
                  <m:e>
                    <m:r>
                      <w:ins w:id="615" w:author="Στάθης Καπ" w:date="2023-02-01T08:51:00Z">
                        <w:rPr>
                          <w:rFonts w:ascii="Cambria Math" w:hAnsi="Cambria Math"/>
                        </w:rPr>
                        <m:t>1-</m:t>
                      </w:ins>
                    </m:r>
                    <m:sSub>
                      <m:sSubPr>
                        <m:ctrlPr>
                          <w:ins w:id="616" w:author="Στάθης Καπ" w:date="2023-02-01T08:51:00Z">
                            <w:rPr>
                              <w:rFonts w:ascii="Cambria Math" w:hAnsi="Cambria Math"/>
                              <w:i/>
                            </w:rPr>
                          </w:ins>
                        </m:ctrlPr>
                      </m:sSubPr>
                      <m:e>
                        <m:r>
                          <w:ins w:id="617" w:author="Στάθης Καπ" w:date="2023-02-01T08:51:00Z">
                            <w:rPr>
                              <w:rFonts w:ascii="Cambria Math" w:hAnsi="Cambria Math"/>
                            </w:rPr>
                            <m:t>X</m:t>
                          </w:ins>
                        </m:r>
                      </m:e>
                      <m:sub>
                        <m:r>
                          <w:ins w:id="618" w:author="Στάθης Καπ" w:date="2023-02-01T08:51:00Z">
                            <w:rPr>
                              <w:rFonts w:ascii="Cambria Math" w:hAnsi="Cambria Math"/>
                            </w:rPr>
                            <m:t>ij</m:t>
                          </w:ins>
                        </m:r>
                      </m:sub>
                    </m:sSub>
                  </m:e>
                </m:d>
                <m:r>
                  <w:ins w:id="619" w:author="Στάθης Καπ" w:date="2023-02-01T08:51:00Z">
                    <w:rPr>
                      <w:rFonts w:ascii="Cambria Math" w:hAnsi="Cambria Math"/>
                    </w:rPr>
                    <m:t>∀i=2, ⋯, N</m:t>
                  </w:ins>
                </m:r>
              </m:oMath>
            </m:oMathPara>
          </w:p>
        </w:tc>
        <w:tc>
          <w:tcPr>
            <w:tcW w:w="350" w:type="pct"/>
            <w:vAlign w:val="center"/>
          </w:tcPr>
          <w:p w14:paraId="1BAE079C" w14:textId="16A5A87F" w:rsidR="00A554A7" w:rsidRPr="00603993" w:rsidRDefault="00A554A7" w:rsidP="00237FE3">
            <w:pPr>
              <w:pStyle w:val="Caption"/>
              <w:spacing w:after="160"/>
              <w:rPr>
                <w:ins w:id="620" w:author="Στάθης Καπ" w:date="2023-02-01T08:51:00Z"/>
                <w:rPrChange w:id="621" w:author="Στάθης Καπ" w:date="2023-02-01T08:49:00Z">
                  <w:rPr>
                    <w:ins w:id="622" w:author="Στάθης Καπ" w:date="2023-02-01T08:51:00Z"/>
                    <w:lang w:val="el-GR"/>
                  </w:rPr>
                </w:rPrChange>
              </w:rPr>
            </w:pPr>
            <w:ins w:id="623"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624"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6</w:t>
            </w:r>
            <w:ins w:id="625" w:author="Στάθης Καπ" w:date="2023-02-01T08:51:00Z">
              <w:r>
                <w:rPr>
                  <w:lang w:val="el-GR"/>
                </w:rPr>
                <w:fldChar w:fldCharType="end"/>
              </w:r>
              <w:r>
                <w:t>)</w:t>
              </w:r>
            </w:ins>
          </w:p>
        </w:tc>
      </w:tr>
    </w:tbl>
    <w:p w14:paraId="0B706C9F" w14:textId="014B523B" w:rsidR="0044278E" w:rsidDel="00603993" w:rsidRDefault="0044278E" w:rsidP="000D140A">
      <w:pPr>
        <w:rPr>
          <w:del w:id="626" w:author="Στάθης Καπ" w:date="2023-02-01T08:23:00Z"/>
          <w:lang w:val="el-GR"/>
        </w:rPr>
      </w:pPr>
    </w:p>
    <w:p w14:paraId="42C6F81A" w14:textId="6090B78D" w:rsidR="00034A6B" w:rsidRPr="00034A6B" w:rsidDel="005846FF" w:rsidRDefault="00034A6B" w:rsidP="00034A6B">
      <w:pPr>
        <w:rPr>
          <w:del w:id="627" w:author="Στάθης Καπ" w:date="2023-02-01T08:29:00Z"/>
          <w:rFonts w:eastAsiaTheme="minorEastAsia"/>
        </w:rPr>
      </w:pPr>
    </w:p>
    <w:p w14:paraId="6628D82E" w14:textId="5937DA4B" w:rsidR="00034A6B" w:rsidRPr="00A65E3F" w:rsidDel="008C16C2" w:rsidRDefault="00F03C40" w:rsidP="00034A6B">
      <w:pPr>
        <w:rPr>
          <w:del w:id="628" w:author="Στάθης Καπ" w:date="2023-02-01T08:31:00Z"/>
          <w:rFonts w:eastAsiaTheme="minorEastAsia"/>
        </w:rPr>
      </w:pPr>
      <m:oMathPara>
        <m:oMath>
          <m:nary>
            <m:naryPr>
              <m:chr m:val="∑"/>
              <m:limLoc m:val="undOvr"/>
              <m:ctrlPr>
                <w:del w:id="629" w:author="Στάθης Καπ" w:date="2023-02-01T08:31:00Z">
                  <w:rPr>
                    <w:rFonts w:ascii="Cambria Math" w:hAnsi="Cambria Math"/>
                    <w:i/>
                  </w:rPr>
                </w:del>
              </m:ctrlPr>
            </m:naryPr>
            <m:sub>
              <m:r>
                <w:del w:id="630" w:author="Στάθης Καπ" w:date="2023-02-01T08:31:00Z">
                  <w:rPr>
                    <w:rFonts w:ascii="Cambria Math" w:hAnsi="Cambria Math"/>
                  </w:rPr>
                  <m:t>j=2</m:t>
                </w:del>
              </m:r>
            </m:sub>
            <m:sup>
              <m:r>
                <w:del w:id="631" w:author="Στάθης Καπ" w:date="2023-02-01T08:31:00Z">
                  <w:rPr>
                    <w:rFonts w:ascii="Cambria Math" w:hAnsi="Cambria Math"/>
                  </w:rPr>
                  <m:t>N</m:t>
                </w:del>
              </m:r>
            </m:sup>
            <m:e>
              <m:sSub>
                <m:sSubPr>
                  <m:ctrlPr>
                    <w:del w:id="632" w:author="Στάθης Καπ" w:date="2023-02-01T08:31:00Z">
                      <w:rPr>
                        <w:rFonts w:ascii="Cambria Math" w:hAnsi="Cambria Math"/>
                        <w:i/>
                      </w:rPr>
                    </w:del>
                  </m:ctrlPr>
                </m:sSubPr>
                <m:e>
                  <m:r>
                    <w:del w:id="633" w:author="Στάθης Καπ" w:date="2023-02-01T08:31:00Z">
                      <w:rPr>
                        <w:rFonts w:ascii="Cambria Math" w:hAnsi="Cambria Math"/>
                      </w:rPr>
                      <m:t>X</m:t>
                    </w:del>
                  </m:r>
                </m:e>
                <m:sub>
                  <m:r>
                    <w:del w:id="634" w:author="Στάθης Καπ" w:date="2023-02-01T08:31:00Z">
                      <w:rPr>
                        <w:rFonts w:ascii="Cambria Math" w:hAnsi="Cambria Math"/>
                      </w:rPr>
                      <m:t>1j</m:t>
                    </w:del>
                  </m:r>
                </m:sub>
              </m:sSub>
            </m:e>
          </m:nary>
          <m:r>
            <w:del w:id="635" w:author="Στάθης Καπ" w:date="2023-02-01T08:31:00Z">
              <w:rPr>
                <w:rFonts w:ascii="Cambria Math" w:hAnsi="Cambria Math"/>
              </w:rPr>
              <m:t>=</m:t>
            </w:del>
          </m:r>
          <m:nary>
            <m:naryPr>
              <m:chr m:val="∑"/>
              <m:limLoc m:val="undOvr"/>
              <m:ctrlPr>
                <w:del w:id="636" w:author="Στάθης Καπ" w:date="2023-02-01T08:31:00Z">
                  <w:rPr>
                    <w:rFonts w:ascii="Cambria Math" w:hAnsi="Cambria Math"/>
                    <w:i/>
                  </w:rPr>
                </w:del>
              </m:ctrlPr>
            </m:naryPr>
            <m:sub>
              <m:r>
                <w:del w:id="637" w:author="Στάθης Καπ" w:date="2023-02-01T08:31:00Z">
                  <w:rPr>
                    <w:rFonts w:ascii="Cambria Math" w:hAnsi="Cambria Math"/>
                  </w:rPr>
                  <m:t>i=1</m:t>
                </w:del>
              </m:r>
            </m:sub>
            <m:sup>
              <m:r>
                <w:del w:id="638" w:author="Στάθης Καπ" w:date="2023-02-01T08:31:00Z">
                  <w:rPr>
                    <w:rFonts w:ascii="Cambria Math" w:hAnsi="Cambria Math"/>
                  </w:rPr>
                  <m:t>N-1</m:t>
                </w:del>
              </m:r>
            </m:sup>
            <m:e>
              <m:sSub>
                <m:sSubPr>
                  <m:ctrlPr>
                    <w:del w:id="639" w:author="Στάθης Καπ" w:date="2023-02-01T08:31:00Z">
                      <w:rPr>
                        <w:rFonts w:ascii="Cambria Math" w:hAnsi="Cambria Math"/>
                        <w:i/>
                      </w:rPr>
                    </w:del>
                  </m:ctrlPr>
                </m:sSubPr>
                <m:e>
                  <m:r>
                    <w:del w:id="640" w:author="Στάθης Καπ" w:date="2023-02-01T08:31:00Z">
                      <w:rPr>
                        <w:rFonts w:ascii="Cambria Math" w:hAnsi="Cambria Math"/>
                      </w:rPr>
                      <m:t>X</m:t>
                    </w:del>
                  </m:r>
                </m:e>
                <m:sub>
                  <m:r>
                    <w:del w:id="641" w:author="Στάθης Καπ" w:date="2023-02-01T08:31:00Z">
                      <w:rPr>
                        <w:rFonts w:ascii="Cambria Math" w:hAnsi="Cambria Math"/>
                      </w:rPr>
                      <m:t>iN</m:t>
                    </w:del>
                  </m:r>
                </m:sub>
              </m:sSub>
            </m:e>
          </m:nary>
          <m:r>
            <w:del w:id="642" w:author="Στάθης Καπ" w:date="2023-02-01T08:31:00Z">
              <w:rPr>
                <w:rFonts w:ascii="Cambria Math" w:hAnsi="Cambria Math"/>
              </w:rPr>
              <m:t>=1</m:t>
            </w:del>
          </m:r>
        </m:oMath>
      </m:oMathPara>
    </w:p>
    <w:p w14:paraId="47FA5BA4" w14:textId="74F1713A" w:rsidR="00A65E3F" w:rsidRPr="009D1003" w:rsidDel="008C16C2" w:rsidRDefault="00F03C40" w:rsidP="000D140A">
      <w:pPr>
        <w:rPr>
          <w:del w:id="643" w:author="Στάθης Καπ" w:date="2023-02-01T08:31:00Z"/>
          <w:rFonts w:eastAsiaTheme="minorEastAsia"/>
        </w:rPr>
      </w:pPr>
      <m:oMathPara>
        <m:oMath>
          <m:nary>
            <m:naryPr>
              <m:chr m:val="∑"/>
              <m:limLoc m:val="undOvr"/>
              <m:ctrlPr>
                <w:del w:id="644" w:author="Στάθης Καπ" w:date="2023-02-01T08:31:00Z">
                  <w:rPr>
                    <w:rFonts w:ascii="Cambria Math" w:hAnsi="Cambria Math"/>
                    <w:i/>
                  </w:rPr>
                </w:del>
              </m:ctrlPr>
            </m:naryPr>
            <m:sub>
              <m:r>
                <w:del w:id="645" w:author="Στάθης Καπ" w:date="2023-02-01T08:31:00Z">
                  <w:rPr>
                    <w:rFonts w:ascii="Cambria Math" w:hAnsi="Cambria Math"/>
                  </w:rPr>
                  <m:t>i=1</m:t>
                </w:del>
              </m:r>
            </m:sub>
            <m:sup>
              <m:r>
                <w:del w:id="646" w:author="Στάθης Καπ" w:date="2023-02-01T08:31:00Z">
                  <w:rPr>
                    <w:rFonts w:ascii="Cambria Math" w:hAnsi="Cambria Math"/>
                  </w:rPr>
                  <m:t>N-1</m:t>
                </w:del>
              </m:r>
            </m:sup>
            <m:e>
              <m:sSub>
                <m:sSubPr>
                  <m:ctrlPr>
                    <w:del w:id="647" w:author="Στάθης Καπ" w:date="2023-02-01T08:31:00Z">
                      <w:rPr>
                        <w:rFonts w:ascii="Cambria Math" w:hAnsi="Cambria Math"/>
                        <w:i/>
                      </w:rPr>
                    </w:del>
                  </m:ctrlPr>
                </m:sSubPr>
                <m:e>
                  <m:r>
                    <w:del w:id="648" w:author="Στάθης Καπ" w:date="2023-02-01T08:31:00Z">
                      <w:rPr>
                        <w:rFonts w:ascii="Cambria Math" w:hAnsi="Cambria Math"/>
                      </w:rPr>
                      <m:t>X</m:t>
                    </w:del>
                  </m:r>
                </m:e>
                <m:sub>
                  <m:r>
                    <w:del w:id="649" w:author="Στάθης Καπ" w:date="2023-02-01T08:31:00Z">
                      <w:rPr>
                        <w:rFonts w:ascii="Cambria Math" w:hAnsi="Cambria Math"/>
                      </w:rPr>
                      <m:t>ik</m:t>
                    </w:del>
                  </m:r>
                </m:sub>
              </m:sSub>
            </m:e>
          </m:nary>
          <m:r>
            <w:del w:id="650" w:author="Στάθης Καπ" w:date="2023-02-01T08:31:00Z">
              <w:rPr>
                <w:rFonts w:ascii="Cambria Math" w:hAnsi="Cambria Math"/>
              </w:rPr>
              <m:t>=</m:t>
            </w:del>
          </m:r>
          <m:nary>
            <m:naryPr>
              <m:chr m:val="∑"/>
              <m:limLoc m:val="undOvr"/>
              <m:ctrlPr>
                <w:del w:id="651" w:author="Στάθης Καπ" w:date="2023-02-01T08:31:00Z">
                  <w:rPr>
                    <w:rFonts w:ascii="Cambria Math" w:hAnsi="Cambria Math"/>
                    <w:i/>
                  </w:rPr>
                </w:del>
              </m:ctrlPr>
            </m:naryPr>
            <m:sub>
              <m:r>
                <w:del w:id="652" w:author="Στάθης Καπ" w:date="2023-02-01T08:31:00Z">
                  <w:rPr>
                    <w:rFonts w:ascii="Cambria Math" w:hAnsi="Cambria Math"/>
                  </w:rPr>
                  <m:t>j=2</m:t>
                </w:del>
              </m:r>
            </m:sub>
            <m:sup>
              <m:r>
                <w:del w:id="653" w:author="Στάθης Καπ" w:date="2023-02-01T08:31:00Z">
                  <w:rPr>
                    <w:rFonts w:ascii="Cambria Math" w:hAnsi="Cambria Math"/>
                  </w:rPr>
                  <m:t>N</m:t>
                </w:del>
              </m:r>
            </m:sup>
            <m:e>
              <m:sSub>
                <m:sSubPr>
                  <m:ctrlPr>
                    <w:del w:id="654" w:author="Στάθης Καπ" w:date="2023-02-01T08:31:00Z">
                      <w:rPr>
                        <w:rFonts w:ascii="Cambria Math" w:hAnsi="Cambria Math"/>
                        <w:i/>
                      </w:rPr>
                    </w:del>
                  </m:ctrlPr>
                </m:sSubPr>
                <m:e>
                  <m:r>
                    <w:del w:id="655" w:author="Στάθης Καπ" w:date="2023-02-01T08:31:00Z">
                      <w:rPr>
                        <w:rFonts w:ascii="Cambria Math" w:hAnsi="Cambria Math"/>
                      </w:rPr>
                      <m:t>X</m:t>
                    </w:del>
                  </m:r>
                </m:e>
                <m:sub>
                  <m:r>
                    <w:del w:id="656" w:author="Στάθης Καπ" w:date="2023-02-01T08:31:00Z">
                      <w:rPr>
                        <w:rFonts w:ascii="Cambria Math" w:hAnsi="Cambria Math"/>
                      </w:rPr>
                      <m:t>kj</m:t>
                    </w:del>
                  </m:r>
                </m:sub>
              </m:sSub>
            </m:e>
          </m:nary>
          <m:r>
            <w:del w:id="657" w:author="Στάθης Καπ" w:date="2023-02-01T08:31:00Z">
              <w:rPr>
                <w:rFonts w:ascii="Cambria Math" w:hAnsi="Cambria Math"/>
              </w:rPr>
              <m:t>≤1 ∀k=2,⋯, (N-1)</m:t>
            </w:del>
          </m:r>
        </m:oMath>
      </m:oMathPara>
    </w:p>
    <w:p w14:paraId="6A9A70E0" w14:textId="1ADCE964" w:rsidR="009D1003" w:rsidRPr="009D1003" w:rsidDel="008C16C2" w:rsidRDefault="00F03C40" w:rsidP="000D140A">
      <w:pPr>
        <w:rPr>
          <w:del w:id="658" w:author="Στάθης Καπ" w:date="2023-02-01T08:31:00Z"/>
          <w:rFonts w:eastAsiaTheme="minorEastAsia"/>
        </w:rPr>
      </w:pPr>
      <m:oMathPara>
        <m:oMath>
          <m:nary>
            <m:naryPr>
              <m:chr m:val="∑"/>
              <m:limLoc m:val="undOvr"/>
              <m:ctrlPr>
                <w:del w:id="659" w:author="Στάθης Καπ" w:date="2023-02-01T08:31:00Z">
                  <w:rPr>
                    <w:rFonts w:ascii="Cambria Math" w:hAnsi="Cambria Math"/>
                    <w:i/>
                  </w:rPr>
                </w:del>
              </m:ctrlPr>
            </m:naryPr>
            <m:sub>
              <m:r>
                <w:del w:id="660" w:author="Στάθης Καπ" w:date="2023-02-01T08:31:00Z">
                  <w:rPr>
                    <w:rFonts w:ascii="Cambria Math" w:hAnsi="Cambria Math"/>
                  </w:rPr>
                  <m:t>i=1</m:t>
                </w:del>
              </m:r>
            </m:sub>
            <m:sup>
              <m:r>
                <w:del w:id="661" w:author="Στάθης Καπ" w:date="2023-02-01T08:31:00Z">
                  <w:rPr>
                    <w:rFonts w:ascii="Cambria Math" w:hAnsi="Cambria Math"/>
                  </w:rPr>
                  <m:t>N-1</m:t>
                </w:del>
              </m:r>
            </m:sup>
            <m:e>
              <m:nary>
                <m:naryPr>
                  <m:chr m:val="∑"/>
                  <m:limLoc m:val="undOvr"/>
                  <m:ctrlPr>
                    <w:del w:id="662" w:author="Στάθης Καπ" w:date="2023-02-01T08:31:00Z">
                      <w:rPr>
                        <w:rFonts w:ascii="Cambria Math" w:hAnsi="Cambria Math"/>
                        <w:i/>
                      </w:rPr>
                    </w:del>
                  </m:ctrlPr>
                </m:naryPr>
                <m:sub>
                  <m:r>
                    <w:del w:id="663" w:author="Στάθης Καπ" w:date="2023-02-01T08:31:00Z">
                      <w:rPr>
                        <w:rFonts w:ascii="Cambria Math" w:hAnsi="Cambria Math"/>
                      </w:rPr>
                      <m:t>j=2</m:t>
                    </w:del>
                  </m:r>
                </m:sub>
                <m:sup>
                  <m:r>
                    <w:del w:id="664" w:author="Στάθης Καπ" w:date="2023-02-01T08:31:00Z">
                      <w:rPr>
                        <w:rFonts w:ascii="Cambria Math" w:hAnsi="Cambria Math"/>
                      </w:rPr>
                      <m:t>N</m:t>
                    </w:del>
                  </m:r>
                </m:sup>
                <m:e>
                  <m:sSub>
                    <m:sSubPr>
                      <m:ctrlPr>
                        <w:del w:id="665" w:author="Στάθης Καπ" w:date="2023-02-01T08:31:00Z">
                          <w:rPr>
                            <w:rFonts w:ascii="Cambria Math" w:hAnsi="Cambria Math"/>
                            <w:i/>
                          </w:rPr>
                        </w:del>
                      </m:ctrlPr>
                    </m:sSubPr>
                    <m:e>
                      <m:r>
                        <w:del w:id="666" w:author="Στάθης Καπ" w:date="2023-02-01T08:31:00Z">
                          <w:rPr>
                            <w:rFonts w:ascii="Cambria Math" w:hAnsi="Cambria Math"/>
                          </w:rPr>
                          <m:t>t</m:t>
                        </w:del>
                      </m:r>
                    </m:e>
                    <m:sub>
                      <m:r>
                        <w:del w:id="667" w:author="Στάθης Καπ" w:date="2023-02-01T08:31:00Z">
                          <w:rPr>
                            <w:rFonts w:ascii="Cambria Math" w:hAnsi="Cambria Math"/>
                          </w:rPr>
                          <m:t>ij</m:t>
                        </w:del>
                      </m:r>
                    </m:sub>
                  </m:sSub>
                  <m:sSub>
                    <m:sSubPr>
                      <m:ctrlPr>
                        <w:del w:id="668" w:author="Στάθης Καπ" w:date="2023-02-01T08:31:00Z">
                          <w:rPr>
                            <w:rFonts w:ascii="Cambria Math" w:hAnsi="Cambria Math"/>
                            <w:i/>
                          </w:rPr>
                        </w:del>
                      </m:ctrlPr>
                    </m:sSubPr>
                    <m:e>
                      <m:r>
                        <w:del w:id="669" w:author="Στάθης Καπ" w:date="2023-02-01T08:31:00Z">
                          <w:rPr>
                            <w:rFonts w:ascii="Cambria Math" w:hAnsi="Cambria Math"/>
                          </w:rPr>
                          <m:t>X</m:t>
                        </w:del>
                      </m:r>
                    </m:e>
                    <m:sub>
                      <m:r>
                        <w:del w:id="670" w:author="Στάθης Καπ" w:date="2023-02-01T08:31:00Z">
                          <w:rPr>
                            <w:rFonts w:ascii="Cambria Math" w:hAnsi="Cambria Math"/>
                          </w:rPr>
                          <m:t>ij</m:t>
                        </w:del>
                      </m:r>
                    </m:sub>
                  </m:sSub>
                </m:e>
              </m:nary>
            </m:e>
          </m:nary>
          <m:r>
            <w:del w:id="671" w:author="Στάθης Καπ" w:date="2023-02-01T08:31:00Z">
              <w:rPr>
                <w:rFonts w:ascii="Cambria Math" w:hAnsi="Cambria Math"/>
              </w:rPr>
              <m:t>≤</m:t>
            </w:del>
          </m:r>
          <m:sSub>
            <m:sSubPr>
              <m:ctrlPr>
                <w:del w:id="672" w:author="Στάθης Καπ" w:date="2023-02-01T08:31:00Z">
                  <w:rPr>
                    <w:rFonts w:ascii="Cambria Math" w:hAnsi="Cambria Math"/>
                    <w:i/>
                  </w:rPr>
                </w:del>
              </m:ctrlPr>
            </m:sSubPr>
            <m:e>
              <m:r>
                <w:del w:id="673" w:author="Στάθης Καπ" w:date="2023-02-01T08:31:00Z">
                  <w:rPr>
                    <w:rFonts w:ascii="Cambria Math" w:hAnsi="Cambria Math"/>
                  </w:rPr>
                  <m:t>T</m:t>
                </w:del>
              </m:r>
            </m:e>
            <m:sub>
              <m:r>
                <w:del w:id="674" w:author="Στάθης Καπ" w:date="2023-02-01T08:31:00Z">
                  <w:rPr>
                    <w:rFonts w:ascii="Cambria Math" w:hAnsi="Cambria Math"/>
                  </w:rPr>
                  <m:t>max</m:t>
                </w:del>
              </m:r>
            </m:sub>
          </m:sSub>
        </m:oMath>
      </m:oMathPara>
    </w:p>
    <w:p w14:paraId="41E93A76" w14:textId="0F30E0C4" w:rsidR="009D1003" w:rsidRPr="0003129B" w:rsidDel="008C16C2" w:rsidRDefault="009D1003" w:rsidP="000D140A">
      <w:pPr>
        <w:rPr>
          <w:del w:id="675" w:author="Στάθης Καπ" w:date="2023-02-01T08:31:00Z"/>
          <w:rFonts w:eastAsiaTheme="minorEastAsia"/>
        </w:rPr>
      </w:pPr>
      <m:oMathPara>
        <m:oMath>
          <m:r>
            <w:del w:id="676" w:author="Στάθης Καπ" w:date="2023-02-01T08:31:00Z">
              <w:rPr>
                <w:rFonts w:ascii="Cambria Math" w:hAnsi="Cambria Math"/>
              </w:rPr>
              <m:t>2≤</m:t>
            </w:del>
          </m:r>
          <m:sSub>
            <m:sSubPr>
              <m:ctrlPr>
                <w:del w:id="677" w:author="Στάθης Καπ" w:date="2023-02-01T08:31:00Z">
                  <w:rPr>
                    <w:rFonts w:ascii="Cambria Math" w:hAnsi="Cambria Math"/>
                    <w:i/>
                  </w:rPr>
                </w:del>
              </m:ctrlPr>
            </m:sSubPr>
            <m:e>
              <m:r>
                <w:del w:id="678" w:author="Στάθης Καπ" w:date="2023-02-01T08:31:00Z">
                  <w:rPr>
                    <w:rFonts w:ascii="Cambria Math" w:hAnsi="Cambria Math"/>
                  </w:rPr>
                  <m:t>u</m:t>
                </w:del>
              </m:r>
            </m:e>
            <m:sub>
              <m:r>
                <w:del w:id="679" w:author="Στάθης Καπ" w:date="2023-02-01T08:31:00Z">
                  <w:rPr>
                    <w:rFonts w:ascii="Cambria Math" w:hAnsi="Cambria Math"/>
                  </w:rPr>
                  <m:t>i</m:t>
                </w:del>
              </m:r>
            </m:sub>
          </m:sSub>
          <m:r>
            <w:del w:id="680" w:author="Στάθης Καπ" w:date="2023-02-01T08:31:00Z">
              <w:rPr>
                <w:rFonts w:ascii="Cambria Math" w:hAnsi="Cambria Math"/>
              </w:rPr>
              <m:t>≤N ∀i=2, ⋯, N</m:t>
            </w:del>
          </m:r>
        </m:oMath>
      </m:oMathPara>
    </w:p>
    <w:p w14:paraId="2B7488BA" w14:textId="2D3259DF" w:rsidR="0003129B" w:rsidRPr="0003129B" w:rsidDel="008C16C2" w:rsidRDefault="00F03C40" w:rsidP="000D140A">
      <w:pPr>
        <w:rPr>
          <w:del w:id="681" w:author="Στάθης Καπ" w:date="2023-02-01T08:31:00Z"/>
          <w:rFonts w:eastAsiaTheme="minorEastAsia"/>
        </w:rPr>
      </w:pPr>
      <m:oMathPara>
        <m:oMath>
          <m:sSub>
            <m:sSubPr>
              <m:ctrlPr>
                <w:del w:id="682" w:author="Στάθης Καπ" w:date="2023-02-01T08:31:00Z">
                  <w:rPr>
                    <w:rFonts w:ascii="Cambria Math" w:hAnsi="Cambria Math"/>
                    <w:i/>
                  </w:rPr>
                </w:del>
              </m:ctrlPr>
            </m:sSubPr>
            <m:e>
              <m:r>
                <w:del w:id="683" w:author="Στάθης Καπ" w:date="2023-02-01T08:31:00Z">
                  <w:rPr>
                    <w:rFonts w:ascii="Cambria Math" w:hAnsi="Cambria Math"/>
                  </w:rPr>
                  <m:t>u</m:t>
                </w:del>
              </m:r>
            </m:e>
            <m:sub>
              <m:r>
                <w:del w:id="684" w:author="Στάθης Καπ" w:date="2023-02-01T08:31:00Z">
                  <w:rPr>
                    <w:rFonts w:ascii="Cambria Math" w:hAnsi="Cambria Math"/>
                  </w:rPr>
                  <m:t>i</m:t>
                </w:del>
              </m:r>
            </m:sub>
          </m:sSub>
          <m:r>
            <w:del w:id="685" w:author="Στάθης Καπ" w:date="2023-02-01T08:31:00Z">
              <w:rPr>
                <w:rFonts w:ascii="Cambria Math" w:hAnsi="Cambria Math"/>
              </w:rPr>
              <m:t>-</m:t>
            </w:del>
          </m:r>
          <m:sSub>
            <m:sSubPr>
              <m:ctrlPr>
                <w:del w:id="686" w:author="Στάθης Καπ" w:date="2023-02-01T08:31:00Z">
                  <w:rPr>
                    <w:rFonts w:ascii="Cambria Math" w:hAnsi="Cambria Math"/>
                    <w:i/>
                  </w:rPr>
                </w:del>
              </m:ctrlPr>
            </m:sSubPr>
            <m:e>
              <m:r>
                <w:del w:id="687" w:author="Στάθης Καπ" w:date="2023-02-01T08:31:00Z">
                  <w:rPr>
                    <w:rFonts w:ascii="Cambria Math" w:hAnsi="Cambria Math"/>
                  </w:rPr>
                  <m:t>u</m:t>
                </w:del>
              </m:r>
            </m:e>
            <m:sub>
              <m:r>
                <w:del w:id="688" w:author="Στάθης Καπ" w:date="2023-02-01T08:31:00Z">
                  <w:rPr>
                    <w:rFonts w:ascii="Cambria Math" w:hAnsi="Cambria Math"/>
                  </w:rPr>
                  <m:t>j</m:t>
                </w:del>
              </m:r>
            </m:sub>
          </m:sSub>
          <m:r>
            <w:del w:id="689" w:author="Στάθης Καπ" w:date="2023-02-01T08:31:00Z">
              <w:rPr>
                <w:rFonts w:ascii="Cambria Math" w:hAnsi="Cambria Math"/>
              </w:rPr>
              <m:t>+1≤</m:t>
            </w:del>
          </m:r>
          <m:d>
            <m:dPr>
              <m:ctrlPr>
                <w:del w:id="690" w:author="Στάθης Καπ" w:date="2023-02-01T08:31:00Z">
                  <w:rPr>
                    <w:rFonts w:ascii="Cambria Math" w:hAnsi="Cambria Math"/>
                    <w:i/>
                  </w:rPr>
                </w:del>
              </m:ctrlPr>
            </m:dPr>
            <m:e>
              <m:r>
                <w:del w:id="691" w:author="Στάθης Καπ" w:date="2023-02-01T08:31:00Z">
                  <w:rPr>
                    <w:rFonts w:ascii="Cambria Math" w:hAnsi="Cambria Math"/>
                  </w:rPr>
                  <m:t>N-1</m:t>
                </w:del>
              </m:r>
            </m:e>
          </m:d>
          <m:d>
            <m:dPr>
              <m:ctrlPr>
                <w:del w:id="692" w:author="Στάθης Καπ" w:date="2023-02-01T08:31:00Z">
                  <w:rPr>
                    <w:rFonts w:ascii="Cambria Math" w:hAnsi="Cambria Math"/>
                    <w:i/>
                  </w:rPr>
                </w:del>
              </m:ctrlPr>
            </m:dPr>
            <m:e>
              <m:r>
                <w:del w:id="693" w:author="Στάθης Καπ" w:date="2023-02-01T08:31:00Z">
                  <w:rPr>
                    <w:rFonts w:ascii="Cambria Math" w:hAnsi="Cambria Math"/>
                  </w:rPr>
                  <m:t>1-</m:t>
                </w:del>
              </m:r>
              <m:sSub>
                <m:sSubPr>
                  <m:ctrlPr>
                    <w:del w:id="694" w:author="Στάθης Καπ" w:date="2023-02-01T08:31:00Z">
                      <w:rPr>
                        <w:rFonts w:ascii="Cambria Math" w:hAnsi="Cambria Math"/>
                        <w:i/>
                      </w:rPr>
                    </w:del>
                  </m:ctrlPr>
                </m:sSubPr>
                <m:e>
                  <m:r>
                    <w:del w:id="695" w:author="Στάθης Καπ" w:date="2023-02-01T08:31:00Z">
                      <w:rPr>
                        <w:rFonts w:ascii="Cambria Math" w:hAnsi="Cambria Math"/>
                      </w:rPr>
                      <m:t>X</m:t>
                    </w:del>
                  </m:r>
                </m:e>
                <m:sub>
                  <m:r>
                    <w:del w:id="696" w:author="Στάθης Καπ" w:date="2023-02-01T08:31:00Z">
                      <w:rPr>
                        <w:rFonts w:ascii="Cambria Math" w:hAnsi="Cambria Math"/>
                      </w:rPr>
                      <m:t>ij</m:t>
                    </w:del>
                  </m:r>
                </m:sub>
              </m:sSub>
            </m:e>
          </m:d>
          <m:r>
            <w:del w:id="697" w:author="Στάθης Καπ" w:date="2023-02-01T08:31:00Z">
              <w:rPr>
                <w:rFonts w:ascii="Cambria Math" w:hAnsi="Cambria Math"/>
              </w:rPr>
              <m:t>∀i=2, ⋯, N</m:t>
            </w:del>
          </m:r>
        </m:oMath>
      </m:oMathPara>
    </w:p>
    <w:p w14:paraId="30AE0277" w14:textId="0DADE22E" w:rsidR="0003129B" w:rsidRPr="00A550FC" w:rsidRDefault="0003129B" w:rsidP="000D140A">
      <w:pPr>
        <w:rPr>
          <w:lang w:val="el-GR"/>
        </w:rPr>
      </w:pPr>
      <w:r w:rsidRPr="0003129B">
        <w:rPr>
          <w:lang w:val="el-GR"/>
        </w:rPr>
        <w:t xml:space="preserve">Η σχέση </w:t>
      </w:r>
      <w:commentRangeStart w:id="698"/>
      <w:r w:rsidRPr="0003129B">
        <w:rPr>
          <w:lang w:val="el-GR"/>
        </w:rPr>
        <w:t xml:space="preserve">2.1 </w:t>
      </w:r>
      <w:commentRangeEnd w:id="698"/>
      <w:r w:rsidR="0070497F">
        <w:rPr>
          <w:rStyle w:val="CommentReference"/>
        </w:rPr>
        <w:commentReference w:id="698"/>
      </w:r>
      <w:r w:rsidRPr="0003129B">
        <w:rPr>
          <w:lang w:val="el-GR"/>
        </w:rPr>
        <w:t xml:space="preserve">αντιπροσωπεύει το στόχο που πρέπει να επιτευχθεί δηλαδή την μεγιστοποίηση της τιμής κέρδους. Η σχέση 2.2 διασφαλίζει πως η διαδρομή θα ξεκινάει από τον αρχικό κόμβο 1 και θα καταλήγει στον τελικό κόμβο Ν καθώς το πλήθος των ακμών που ανήκουν στη διαδρομή και ξεκινάνε από τον κόμβο 1 όπως και το πλήθος των ακμών που ανήκουν στη διαδρομή και καταλήγουν στον κόμβο Ν ισούται με 1. Η σχέση 3 διασφαλίζει τη συνεκτικότητα της διαδρομής καθώς και την μοναδικότητα της κάθε επίσκεψης καθώς δεν επιτρέπεται το πλήθος των ακμών που αρχίζουν από οποιοδήποτε κόμβο </w:t>
      </w:r>
      <w:r>
        <w:t>k</w:t>
      </w:r>
      <w:r w:rsidRPr="0003129B">
        <w:rPr>
          <w:lang w:val="el-GR"/>
        </w:rPr>
        <w:t xml:space="preserve"> να διαφέρει από το πλήθος τον ακμών που καταλήγουν στον κόμβο </w:t>
      </w:r>
      <w:r>
        <w:t>k</w:t>
      </w:r>
      <w:r w:rsidRPr="0003129B">
        <w:rPr>
          <w:lang w:val="el-GR"/>
        </w:rPr>
        <w:t xml:space="preserve"> ή να είναι μεγαλύτερο από 1. Η σχέση 4 περιορίζει το συνολικό χρόνο περιήγησης </w:t>
      </w:r>
      <w:r w:rsidRPr="0003129B">
        <w:rPr>
          <w:lang w:val="el-GR"/>
        </w:rPr>
        <w:lastRenderedPageBreak/>
        <w:t>σε ένα καθορισμένο χρονικό όριο</w:t>
      </w:r>
      <w:r w:rsidR="00CC6C5B" w:rsidRPr="00CC6C5B">
        <w:rPr>
          <w:lang w:val="el-GR"/>
        </w:rPr>
        <w:t xml:space="preserve">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03129B">
        <w:rPr>
          <w:lang w:val="el-GR"/>
        </w:rPr>
        <w:t>. Οι σχέσεις 5 και 6 εμποδίζουν την ύπαρξη υπ</w:t>
      </w:r>
      <w:r w:rsidR="006E2807">
        <w:rPr>
          <w:lang w:val="el-GR"/>
        </w:rPr>
        <w:t>ό</w:t>
      </w:r>
      <w:r w:rsidR="00E22497">
        <w:rPr>
          <w:lang w:val="el-GR"/>
        </w:rPr>
        <w:t>-</w:t>
      </w:r>
      <w:r w:rsidRPr="0003129B">
        <w:rPr>
          <w:lang w:val="el-GR"/>
        </w:rPr>
        <w:t>διαδρομών (</w:t>
      </w:r>
      <w:r>
        <w:t>Miller</w:t>
      </w:r>
      <w:r w:rsidRPr="0003129B">
        <w:rPr>
          <w:lang w:val="el-GR"/>
        </w:rPr>
        <w:t xml:space="preserve">, </w:t>
      </w:r>
      <w:r>
        <w:t>Tucker</w:t>
      </w:r>
      <w:r w:rsidRPr="0003129B">
        <w:rPr>
          <w:lang w:val="el-GR"/>
        </w:rPr>
        <w:t xml:space="preserve">, &amp; </w:t>
      </w:r>
      <w:r>
        <w:t>Zermin</w:t>
      </w:r>
      <w:r w:rsidRPr="0003129B">
        <w:rPr>
          <w:lang w:val="el-GR"/>
        </w:rPr>
        <w:t xml:space="preserve"> 1960</w:t>
      </w:r>
      <w:customXmlInsRangeStart w:id="699" w:author="Στάθης Καπ" w:date="2023-03-01T04:31:00Z"/>
      <w:sdt>
        <w:sdtPr>
          <w:rPr>
            <w:lang w:val="el-GR"/>
          </w:rPr>
          <w:id w:val="-62102249"/>
          <w:citation/>
        </w:sdtPr>
        <w:sdtEndPr/>
        <w:sdtContent>
          <w:customXmlInsRangeEnd w:id="699"/>
          <w:ins w:id="700" w:author="Στάθης Καπ" w:date="2023-03-01T04:31:00Z">
            <w:r w:rsidR="009C6EF9">
              <w:rPr>
                <w:lang w:val="el-GR"/>
              </w:rPr>
              <w:fldChar w:fldCharType="begin"/>
            </w:r>
            <w:r w:rsidR="009C6EF9" w:rsidRPr="009C6EF9">
              <w:rPr>
                <w:lang w:val="el-GR"/>
                <w:rPrChange w:id="701" w:author="Στάθης Καπ" w:date="2023-03-01T04:31:00Z">
                  <w:rPr/>
                </w:rPrChange>
              </w:rPr>
              <w:instrText xml:space="preserve"> </w:instrText>
            </w:r>
            <w:r w:rsidR="009C6EF9">
              <w:instrText>CITATION</w:instrText>
            </w:r>
            <w:r w:rsidR="009C6EF9" w:rsidRPr="009C6EF9">
              <w:rPr>
                <w:lang w:val="el-GR"/>
                <w:rPrChange w:id="702" w:author="Στάθης Καπ" w:date="2023-03-01T04:31:00Z">
                  <w:rPr/>
                </w:rPrChange>
              </w:rPr>
              <w:instrText xml:space="preserve"> </w:instrText>
            </w:r>
            <w:r w:rsidR="009C6EF9">
              <w:instrText>CEM</w:instrText>
            </w:r>
            <w:r w:rsidR="009C6EF9" w:rsidRPr="009C6EF9">
              <w:rPr>
                <w:lang w:val="el-GR"/>
                <w:rPrChange w:id="703" w:author="Στάθης Καπ" w:date="2023-03-01T04:31:00Z">
                  <w:rPr/>
                </w:rPrChange>
              </w:rPr>
              <w:instrText>60 \</w:instrText>
            </w:r>
            <w:r w:rsidR="009C6EF9">
              <w:instrText>l</w:instrText>
            </w:r>
            <w:r w:rsidR="009C6EF9" w:rsidRPr="009C6EF9">
              <w:rPr>
                <w:lang w:val="el-GR"/>
                <w:rPrChange w:id="704" w:author="Στάθης Καπ" w:date="2023-03-01T04:31:00Z">
                  <w:rPr/>
                </w:rPrChange>
              </w:rPr>
              <w:instrText xml:space="preserve"> 1033 </w:instrText>
            </w:r>
          </w:ins>
          <w:r w:rsidR="009C6EF9">
            <w:rPr>
              <w:lang w:val="el-GR"/>
            </w:rPr>
            <w:fldChar w:fldCharType="separate"/>
          </w:r>
          <w:r w:rsidR="002B26C8" w:rsidRPr="002B26C8">
            <w:rPr>
              <w:noProof/>
              <w:lang w:val="el-GR"/>
              <w:rPrChange w:id="705" w:author="Στάθης Καπ" w:date="2023-03-01T04:50:00Z">
                <w:rPr>
                  <w:noProof/>
                </w:rPr>
              </w:rPrChange>
            </w:rPr>
            <w:t xml:space="preserve"> [8]</w:t>
          </w:r>
          <w:ins w:id="706" w:author="Στάθης Καπ" w:date="2023-03-01T04:31:00Z">
            <w:r w:rsidR="009C6EF9">
              <w:rPr>
                <w:lang w:val="el-GR"/>
              </w:rPr>
              <w:fldChar w:fldCharType="end"/>
            </w:r>
          </w:ins>
          <w:customXmlInsRangeStart w:id="707" w:author="Στάθης Καπ" w:date="2023-03-01T04:31:00Z"/>
        </w:sdtContent>
      </w:sdt>
      <w:customXmlInsRangeEnd w:id="707"/>
      <w:r w:rsidRPr="0003129B">
        <w:rPr>
          <w:lang w:val="el-GR"/>
        </w:rPr>
        <w:t>)</w:t>
      </w:r>
      <w:del w:id="708" w:author="Στάθης Καπ" w:date="2023-03-01T04:30:00Z">
        <w:r w:rsidRPr="009C6EF9" w:rsidDel="009C6EF9">
          <w:rPr>
            <w:lang w:val="el-GR"/>
          </w:rPr>
          <w:delText>[;]</w:delText>
        </w:r>
      </w:del>
      <w:ins w:id="709" w:author="Στάθης Καπ" w:date="2023-03-01T04:30:00Z">
        <w:r w:rsidR="009C6EF9" w:rsidRPr="009C6EF9">
          <w:rPr>
            <w:lang w:val="el-GR"/>
            <w:rPrChange w:id="710" w:author="Στάθης Καπ" w:date="2023-03-01T04:30:00Z">
              <w:rPr>
                <w:highlight w:val="yellow"/>
              </w:rPr>
            </w:rPrChange>
          </w:rPr>
          <w:t>.</w:t>
        </w:r>
      </w:ins>
      <w:del w:id="711" w:author="Στάθης Καπ" w:date="2023-03-01T04:30:00Z">
        <w:r w:rsidRPr="0070497F" w:rsidDel="009C6EF9">
          <w:rPr>
            <w:highlight w:val="yellow"/>
            <w:lang w:val="el-GR"/>
            <w:rPrChange w:id="712" w:author="Charalampos Konstantopoulos" w:date="2023-02-01T06:01:00Z">
              <w:rPr>
                <w:lang w:val="el-GR"/>
              </w:rPr>
            </w:rPrChange>
          </w:rPr>
          <w:delText>.</w:delText>
        </w:r>
      </w:del>
    </w:p>
    <w:p w14:paraId="1EA1603B" w14:textId="21158B37" w:rsidR="0003129B" w:rsidRDefault="00DD6480" w:rsidP="000D140A">
      <w:r w:rsidRPr="00DD6480">
        <w:rPr>
          <w:lang w:val="el-GR"/>
        </w:rPr>
        <w:t xml:space="preserve">Στη βιβλιογραφία συναντώνται </w:t>
      </w:r>
      <w:r w:rsidR="00BD7A28" w:rsidRPr="00DD6480">
        <w:rPr>
          <w:lang w:val="el-GR"/>
        </w:rPr>
        <w:t>διαφορετικές</w:t>
      </w:r>
      <w:r w:rsidRPr="00DD6480">
        <w:rPr>
          <w:lang w:val="el-GR"/>
        </w:rPr>
        <w:t xml:space="preserve"> εκδοχές του Προβλήματος Προσανατολισμού. </w:t>
      </w:r>
      <w:r w:rsidR="00565730">
        <w:rPr>
          <w:lang w:val="el-GR"/>
        </w:rPr>
        <w:t>Οι</w:t>
      </w:r>
      <w:r>
        <w:t xml:space="preserve"> </w:t>
      </w:r>
      <w:r w:rsidR="006D766C">
        <w:rPr>
          <w:lang w:val="el-GR"/>
        </w:rPr>
        <w:t>κυριότερες</w:t>
      </w:r>
      <w:r>
        <w:t xml:space="preserve"> </w:t>
      </w:r>
      <w:r w:rsidR="00C02D69">
        <w:rPr>
          <w:lang w:val="el-GR"/>
        </w:rPr>
        <w:t>διαφοροποιήσεις</w:t>
      </w:r>
      <w:r>
        <w:t xml:space="preserve"> </w:t>
      </w:r>
      <w:r w:rsidR="009A2CC4">
        <w:rPr>
          <w:lang w:val="el-GR"/>
        </w:rPr>
        <w:t>είναι</w:t>
      </w:r>
      <w:r>
        <w:t xml:space="preserve"> </w:t>
      </w:r>
      <w:r w:rsidR="00187B13">
        <w:rPr>
          <w:lang w:val="el-GR"/>
        </w:rPr>
        <w:t>οι εξής</w:t>
      </w:r>
      <w:r>
        <w:t>:</w:t>
      </w:r>
    </w:p>
    <w:p w14:paraId="2FF57879" w14:textId="4C4E8317" w:rsidR="00DD6480" w:rsidRPr="009C6EF9" w:rsidRDefault="00DD6480" w:rsidP="00DD6480">
      <w:pPr>
        <w:pStyle w:val="ListParagraph"/>
        <w:numPr>
          <w:ilvl w:val="0"/>
          <w:numId w:val="6"/>
        </w:numPr>
        <w:rPr>
          <w:rPrChange w:id="713" w:author="Στάθης Καπ" w:date="2023-03-01T04:32:00Z">
            <w:rPr>
              <w:lang w:val="el-GR"/>
            </w:rPr>
          </w:rPrChange>
        </w:rPr>
      </w:pPr>
      <w:r w:rsidRPr="00DD6480">
        <w:rPr>
          <w:lang w:val="el-GR"/>
        </w:rPr>
        <w:t>Το</w:t>
      </w:r>
      <w:r w:rsidRPr="009C6EF9">
        <w:rPr>
          <w:rPrChange w:id="714" w:author="Στάθης Καπ" w:date="2023-03-01T04:32:00Z">
            <w:rPr>
              <w:lang w:val="el-GR"/>
            </w:rPr>
          </w:rPrChange>
        </w:rPr>
        <w:t xml:space="preserve"> </w:t>
      </w:r>
      <w:r w:rsidRPr="00DD6480">
        <w:rPr>
          <w:lang w:val="el-GR"/>
        </w:rPr>
        <w:t>γράφημα</w:t>
      </w:r>
      <w:r w:rsidRPr="009C6EF9">
        <w:rPr>
          <w:rPrChange w:id="715" w:author="Στάθης Καπ" w:date="2023-03-01T04:32:00Z">
            <w:rPr>
              <w:lang w:val="el-GR"/>
            </w:rPr>
          </w:rPrChange>
        </w:rPr>
        <w:t xml:space="preserve"> </w:t>
      </w:r>
      <w:r w:rsidRPr="00DD6480">
        <w:rPr>
          <w:lang w:val="el-GR"/>
        </w:rPr>
        <w:t>μπορεί</w:t>
      </w:r>
      <w:r w:rsidRPr="009C6EF9">
        <w:rPr>
          <w:rPrChange w:id="716" w:author="Στάθης Καπ" w:date="2023-03-01T04:32:00Z">
            <w:rPr>
              <w:lang w:val="el-GR"/>
            </w:rPr>
          </w:rPrChange>
        </w:rPr>
        <w:t xml:space="preserve"> </w:t>
      </w:r>
      <w:r w:rsidRPr="00DD6480">
        <w:rPr>
          <w:lang w:val="el-GR"/>
        </w:rPr>
        <w:t>να</w:t>
      </w:r>
      <w:r w:rsidRPr="009C6EF9">
        <w:rPr>
          <w:rPrChange w:id="717" w:author="Στάθης Καπ" w:date="2023-03-01T04:32:00Z">
            <w:rPr>
              <w:lang w:val="el-GR"/>
            </w:rPr>
          </w:rPrChange>
        </w:rPr>
        <w:t xml:space="preserve"> </w:t>
      </w:r>
      <w:r w:rsidRPr="00DD6480">
        <w:rPr>
          <w:lang w:val="el-GR"/>
        </w:rPr>
        <w:t>είναι</w:t>
      </w:r>
      <w:r w:rsidRPr="009C6EF9">
        <w:rPr>
          <w:rPrChange w:id="718" w:author="Στάθης Καπ" w:date="2023-03-01T04:32:00Z">
            <w:rPr>
              <w:lang w:val="el-GR"/>
            </w:rPr>
          </w:rPrChange>
        </w:rPr>
        <w:t xml:space="preserve"> </w:t>
      </w:r>
      <w:r w:rsidRPr="00DD6480">
        <w:rPr>
          <w:lang w:val="el-GR"/>
        </w:rPr>
        <w:t>κατευθυνόμενο</w:t>
      </w:r>
      <w:r w:rsidRPr="009C6EF9">
        <w:rPr>
          <w:rPrChange w:id="719" w:author="Στάθης Καπ" w:date="2023-03-01T04:32:00Z">
            <w:rPr>
              <w:lang w:val="el-GR"/>
            </w:rPr>
          </w:rPrChange>
        </w:rPr>
        <w:t xml:space="preserve"> (</w:t>
      </w:r>
      <w:r>
        <w:t>directed</w:t>
      </w:r>
      <w:r w:rsidRPr="009C6EF9">
        <w:rPr>
          <w:rPrChange w:id="720" w:author="Στάθης Καπ" w:date="2023-03-01T04:32:00Z">
            <w:rPr>
              <w:lang w:val="el-GR"/>
            </w:rPr>
          </w:rPrChange>
        </w:rPr>
        <w:t xml:space="preserve"> </w:t>
      </w:r>
      <w:r>
        <w:t>OP</w:t>
      </w:r>
      <w:r w:rsidRPr="009C6EF9">
        <w:rPr>
          <w:rPrChange w:id="721" w:author="Στάθης Καπ" w:date="2023-03-01T04:32:00Z">
            <w:rPr>
              <w:lang w:val="el-GR"/>
            </w:rPr>
          </w:rPrChange>
        </w:rPr>
        <w:t>) (</w:t>
      </w:r>
      <w:r>
        <w:t>Nagarajan</w:t>
      </w:r>
      <w:r w:rsidRPr="009C6EF9">
        <w:rPr>
          <w:rPrChange w:id="722" w:author="Στάθης Καπ" w:date="2023-03-01T04:32:00Z">
            <w:rPr>
              <w:lang w:val="el-GR"/>
            </w:rPr>
          </w:rPrChange>
        </w:rPr>
        <w:t xml:space="preserve"> </w:t>
      </w:r>
      <w:r>
        <w:t>and</w:t>
      </w:r>
      <w:r w:rsidRPr="009C6EF9">
        <w:rPr>
          <w:rPrChange w:id="723" w:author="Στάθης Καπ" w:date="2023-03-01T04:32:00Z">
            <w:rPr>
              <w:lang w:val="el-GR"/>
            </w:rPr>
          </w:rPrChange>
        </w:rPr>
        <w:t xml:space="preserve"> </w:t>
      </w:r>
      <w:r>
        <w:t>Ravi</w:t>
      </w:r>
      <w:r w:rsidRPr="009C6EF9">
        <w:rPr>
          <w:rPrChange w:id="724" w:author="Στάθης Καπ" w:date="2023-03-01T04:32:00Z">
            <w:rPr>
              <w:lang w:val="el-GR"/>
            </w:rPr>
          </w:rPrChange>
        </w:rPr>
        <w:t xml:space="preserve"> 2011</w:t>
      </w:r>
      <w:customXmlInsRangeStart w:id="725" w:author="Στάθης Καπ" w:date="2023-03-01T04:36:00Z"/>
      <w:sdt>
        <w:sdtPr>
          <w:id w:val="1267354081"/>
          <w:citation/>
        </w:sdtPr>
        <w:sdtEndPr/>
        <w:sdtContent>
          <w:customXmlInsRangeEnd w:id="725"/>
          <w:ins w:id="726" w:author="Στάθης Καπ" w:date="2023-03-01T04:36:00Z">
            <w:r w:rsidR="008F4724">
              <w:fldChar w:fldCharType="begin"/>
            </w:r>
            <w:r w:rsidR="008F4724">
              <w:instrText xml:space="preserve"> CITATION Rav11 \l 1033 </w:instrText>
            </w:r>
          </w:ins>
          <w:r w:rsidR="008F4724">
            <w:fldChar w:fldCharType="separate"/>
          </w:r>
          <w:r w:rsidR="002B26C8">
            <w:rPr>
              <w:noProof/>
            </w:rPr>
            <w:t xml:space="preserve"> </w:t>
          </w:r>
          <w:r w:rsidR="002B26C8" w:rsidRPr="002B26C8">
            <w:rPr>
              <w:noProof/>
            </w:rPr>
            <w:t>[9]</w:t>
          </w:r>
          <w:ins w:id="727" w:author="Στάθης Καπ" w:date="2023-03-01T04:36:00Z">
            <w:r w:rsidR="008F4724">
              <w:fldChar w:fldCharType="end"/>
            </w:r>
          </w:ins>
          <w:customXmlInsRangeStart w:id="728" w:author="Στάθης Καπ" w:date="2023-03-01T04:36:00Z"/>
        </w:sdtContent>
      </w:sdt>
      <w:customXmlInsRangeEnd w:id="728"/>
      <w:r w:rsidRPr="009C6EF9">
        <w:rPr>
          <w:rPrChange w:id="729" w:author="Στάθης Καπ" w:date="2023-03-01T04:32:00Z">
            <w:rPr>
              <w:lang w:val="el-GR"/>
            </w:rPr>
          </w:rPrChange>
        </w:rPr>
        <w:t xml:space="preserve">) </w:t>
      </w:r>
      <w:r w:rsidRPr="00DD6480">
        <w:rPr>
          <w:lang w:val="el-GR"/>
        </w:rPr>
        <w:t>ή</w:t>
      </w:r>
      <w:r w:rsidRPr="009C6EF9">
        <w:rPr>
          <w:rPrChange w:id="730" w:author="Στάθης Καπ" w:date="2023-03-01T04:32:00Z">
            <w:rPr>
              <w:lang w:val="el-GR"/>
            </w:rPr>
          </w:rPrChange>
        </w:rPr>
        <w:t xml:space="preserve"> </w:t>
      </w:r>
      <w:r w:rsidRPr="00DD6480">
        <w:rPr>
          <w:lang w:val="el-GR"/>
        </w:rPr>
        <w:t>μη</w:t>
      </w:r>
      <w:r w:rsidRPr="009C6EF9">
        <w:rPr>
          <w:rPrChange w:id="731" w:author="Στάθης Καπ" w:date="2023-03-01T04:32:00Z">
            <w:rPr>
              <w:lang w:val="el-GR"/>
            </w:rPr>
          </w:rPrChange>
        </w:rPr>
        <w:t xml:space="preserve"> </w:t>
      </w:r>
      <w:r w:rsidRPr="00DD6480">
        <w:rPr>
          <w:lang w:val="el-GR"/>
        </w:rPr>
        <w:t>κατευθυνόμενο</w:t>
      </w:r>
      <w:r w:rsidRPr="009C6EF9">
        <w:rPr>
          <w:rPrChange w:id="732" w:author="Στάθης Καπ" w:date="2023-03-01T04:32:00Z">
            <w:rPr>
              <w:lang w:val="el-GR"/>
            </w:rPr>
          </w:rPrChange>
        </w:rPr>
        <w:t xml:space="preserve"> (</w:t>
      </w:r>
      <w:r>
        <w:t>Tsiligirides</w:t>
      </w:r>
      <w:r w:rsidRPr="009C6EF9">
        <w:rPr>
          <w:rPrChange w:id="733" w:author="Στάθης Καπ" w:date="2023-03-01T04:32:00Z">
            <w:rPr>
              <w:lang w:val="el-GR"/>
            </w:rPr>
          </w:rPrChange>
        </w:rPr>
        <w:t xml:space="preserve"> 1984</w:t>
      </w:r>
      <w:customXmlInsRangeStart w:id="734" w:author="Στάθης Καπ" w:date="2023-03-01T04:31:00Z"/>
      <w:sdt>
        <w:sdtPr>
          <w:rPr>
            <w:lang w:val="el-GR"/>
          </w:rPr>
          <w:id w:val="1344208952"/>
          <w:citation/>
        </w:sdtPr>
        <w:sdtEndPr/>
        <w:sdtContent>
          <w:customXmlInsRangeEnd w:id="734"/>
          <w:ins w:id="735" w:author="Στάθης Καπ" w:date="2023-03-01T04:31:00Z">
            <w:r w:rsidR="009C6EF9">
              <w:rPr>
                <w:lang w:val="el-GR"/>
              </w:rPr>
              <w:fldChar w:fldCharType="begin"/>
            </w:r>
            <w:r w:rsidR="009C6EF9" w:rsidRPr="009C6EF9">
              <w:instrText xml:space="preserve"> </w:instrText>
            </w:r>
            <w:r w:rsidR="009C6EF9">
              <w:instrText>CITATION</w:instrText>
            </w:r>
            <w:r w:rsidR="009C6EF9" w:rsidRPr="009C6EF9">
              <w:instrText xml:space="preserve"> </w:instrText>
            </w:r>
            <w:r w:rsidR="009C6EF9">
              <w:instrText>TTs</w:instrText>
            </w:r>
            <w:r w:rsidR="009C6EF9" w:rsidRPr="009C6EF9">
              <w:instrText>84 \</w:instrText>
            </w:r>
            <w:r w:rsidR="009C6EF9">
              <w:instrText>l</w:instrText>
            </w:r>
            <w:r w:rsidR="009C6EF9" w:rsidRPr="009C6EF9">
              <w:instrText xml:space="preserve"> 1033 </w:instrText>
            </w:r>
          </w:ins>
          <w:r w:rsidR="009C6EF9">
            <w:rPr>
              <w:lang w:val="el-GR"/>
            </w:rPr>
            <w:fldChar w:fldCharType="separate"/>
          </w:r>
          <w:r w:rsidR="002B26C8">
            <w:rPr>
              <w:noProof/>
            </w:rPr>
            <w:t xml:space="preserve"> </w:t>
          </w:r>
          <w:r w:rsidR="002B26C8" w:rsidRPr="002B26C8">
            <w:rPr>
              <w:noProof/>
            </w:rPr>
            <w:t>[1]</w:t>
          </w:r>
          <w:ins w:id="736" w:author="Στάθης Καπ" w:date="2023-03-01T04:31:00Z">
            <w:r w:rsidR="009C6EF9">
              <w:rPr>
                <w:lang w:val="el-GR"/>
              </w:rPr>
              <w:fldChar w:fldCharType="end"/>
            </w:r>
          </w:ins>
          <w:customXmlInsRangeStart w:id="737" w:author="Στάθης Καπ" w:date="2023-03-01T04:31:00Z"/>
        </w:sdtContent>
      </w:sdt>
      <w:customXmlInsRangeEnd w:id="737"/>
      <w:del w:id="738" w:author="Στάθης Καπ" w:date="2023-03-01T04:31:00Z">
        <w:r w:rsidRPr="009C6EF9" w:rsidDel="009C6EF9">
          <w:rPr>
            <w:highlight w:val="yellow"/>
            <w:rPrChange w:id="739" w:author="Στάθης Καπ" w:date="2023-03-01T04:32:00Z">
              <w:rPr>
                <w:lang w:val="el-GR"/>
              </w:rPr>
            </w:rPrChange>
          </w:rPr>
          <w:delText>[;</w:delText>
        </w:r>
        <w:r w:rsidRPr="009C6EF9" w:rsidDel="009C6EF9">
          <w:rPr>
            <w:rPrChange w:id="740" w:author="Στάθης Καπ" w:date="2023-03-01T04:32:00Z">
              <w:rPr>
                <w:lang w:val="el-GR"/>
              </w:rPr>
            </w:rPrChange>
          </w:rPr>
          <w:delText>]</w:delText>
        </w:r>
      </w:del>
      <w:r w:rsidRPr="009C6EF9">
        <w:rPr>
          <w:rPrChange w:id="741" w:author="Στάθης Καπ" w:date="2023-03-01T04:32:00Z">
            <w:rPr>
              <w:lang w:val="el-GR"/>
            </w:rPr>
          </w:rPrChange>
        </w:rPr>
        <w:t xml:space="preserve"> , </w:t>
      </w:r>
      <w:r>
        <w:t>Bansal</w:t>
      </w:r>
      <w:r w:rsidRPr="009C6EF9">
        <w:rPr>
          <w:rPrChange w:id="742" w:author="Στάθης Καπ" w:date="2023-03-01T04:32:00Z">
            <w:rPr>
              <w:lang w:val="el-GR"/>
            </w:rPr>
          </w:rPrChange>
        </w:rPr>
        <w:t xml:space="preserve"> </w:t>
      </w:r>
      <w:ins w:id="743" w:author="Στάθης Καπ" w:date="2023-03-01T04:32:00Z">
        <w:r w:rsidR="009C6EF9">
          <w:t>et al</w:t>
        </w:r>
      </w:ins>
      <w:ins w:id="744" w:author="Στάθης Καπ" w:date="2023-03-01T04:44:00Z">
        <w:r w:rsidR="00C52C7D">
          <w:t>.</w:t>
        </w:r>
      </w:ins>
      <w:del w:id="745" w:author="Στάθης Καπ" w:date="2023-03-01T04:32:00Z">
        <w:r w:rsidRPr="00DD6480" w:rsidDel="009C6EF9">
          <w:rPr>
            <w:lang w:val="el-GR"/>
          </w:rPr>
          <w:delText>κ</w:delText>
        </w:r>
        <w:r w:rsidRPr="009C6EF9" w:rsidDel="009C6EF9">
          <w:rPr>
            <w:rPrChange w:id="746" w:author="Στάθης Καπ" w:date="2023-03-01T04:32:00Z">
              <w:rPr>
                <w:lang w:val="el-GR"/>
              </w:rPr>
            </w:rPrChange>
          </w:rPr>
          <w:delText>.</w:delText>
        </w:r>
        <w:r w:rsidRPr="00DD6480" w:rsidDel="009C6EF9">
          <w:rPr>
            <w:lang w:val="el-GR"/>
          </w:rPr>
          <w:delText>α</w:delText>
        </w:r>
        <w:r w:rsidRPr="009C6EF9" w:rsidDel="009C6EF9">
          <w:rPr>
            <w:rPrChange w:id="747" w:author="Στάθης Καπ" w:date="2023-03-01T04:32:00Z">
              <w:rPr>
                <w:lang w:val="el-GR"/>
              </w:rPr>
            </w:rPrChange>
          </w:rPr>
          <w:delText>.</w:delText>
        </w:r>
      </w:del>
      <w:r w:rsidRPr="009C6EF9">
        <w:rPr>
          <w:rPrChange w:id="748" w:author="Στάθης Καπ" w:date="2023-03-01T04:32:00Z">
            <w:rPr>
              <w:lang w:val="el-GR"/>
            </w:rPr>
          </w:rPrChange>
        </w:rPr>
        <w:t xml:space="preserve"> 2004</w:t>
      </w:r>
      <w:customXmlInsRangeStart w:id="749" w:author="Στάθης Καπ" w:date="2023-03-01T04:33:00Z"/>
      <w:sdt>
        <w:sdtPr>
          <w:id w:val="-484392950"/>
          <w:citation/>
        </w:sdtPr>
        <w:sdtEndPr/>
        <w:sdtContent>
          <w:customXmlInsRangeEnd w:id="749"/>
          <w:ins w:id="750" w:author="Στάθης Καπ" w:date="2023-03-01T04:33:00Z">
            <w:r w:rsidR="008F4724">
              <w:fldChar w:fldCharType="begin"/>
            </w:r>
            <w:r w:rsidR="008F4724">
              <w:instrText xml:space="preserve"> CITATION NBa14 \l 1033 </w:instrText>
            </w:r>
          </w:ins>
          <w:r w:rsidR="008F4724">
            <w:fldChar w:fldCharType="separate"/>
          </w:r>
          <w:r w:rsidR="002B26C8">
            <w:rPr>
              <w:noProof/>
            </w:rPr>
            <w:t xml:space="preserve"> </w:t>
          </w:r>
          <w:r w:rsidR="002B26C8" w:rsidRPr="002B26C8">
            <w:rPr>
              <w:noProof/>
            </w:rPr>
            <w:t>[10]</w:t>
          </w:r>
          <w:ins w:id="751" w:author="Στάθης Καπ" w:date="2023-03-01T04:33:00Z">
            <w:r w:rsidR="008F4724">
              <w:fldChar w:fldCharType="end"/>
            </w:r>
          </w:ins>
          <w:customXmlInsRangeStart w:id="752" w:author="Στάθης Καπ" w:date="2023-03-01T04:33:00Z"/>
        </w:sdtContent>
      </w:sdt>
      <w:customXmlInsRangeEnd w:id="752"/>
      <w:ins w:id="753" w:author="Στάθης Καπ" w:date="2023-03-01T04:32:00Z">
        <w:r w:rsidR="009C6EF9" w:rsidRPr="009C6EF9">
          <w:t>)</w:t>
        </w:r>
      </w:ins>
      <w:del w:id="754" w:author="Στάθης Καπ" w:date="2023-03-01T04:32:00Z">
        <w:r w:rsidRPr="009C6EF9" w:rsidDel="009C6EF9">
          <w:rPr>
            <w:rPrChange w:id="755" w:author="Στάθης Καπ" w:date="2023-03-01T04:32:00Z">
              <w:rPr>
                <w:lang w:val="el-GR"/>
              </w:rPr>
            </w:rPrChange>
          </w:rPr>
          <w:delText xml:space="preserve"> </w:delText>
        </w:r>
      </w:del>
      <w:del w:id="756" w:author="Στάθης Καπ" w:date="2023-03-01T04:31:00Z">
        <w:r w:rsidRPr="009C6EF9" w:rsidDel="009C6EF9">
          <w:rPr>
            <w:highlight w:val="yellow"/>
            <w:rPrChange w:id="757" w:author="Στάθης Καπ" w:date="2023-03-01T04:32:00Z">
              <w:rPr>
                <w:lang w:val="el-GR"/>
              </w:rPr>
            </w:rPrChange>
          </w:rPr>
          <w:delText>[;]</w:delText>
        </w:r>
      </w:del>
      <w:del w:id="758" w:author="Στάθης Καπ" w:date="2023-03-01T04:32:00Z">
        <w:r w:rsidRPr="009C6EF9" w:rsidDel="009C6EF9">
          <w:rPr>
            <w:highlight w:val="yellow"/>
            <w:rPrChange w:id="759" w:author="Στάθης Καπ" w:date="2023-03-01T04:32:00Z">
              <w:rPr>
                <w:lang w:val="el-GR"/>
              </w:rPr>
            </w:rPrChange>
          </w:rPr>
          <w:delText>)</w:delText>
        </w:r>
      </w:del>
    </w:p>
    <w:p w14:paraId="771B86E8" w14:textId="1EC0150E" w:rsidR="00DD6480" w:rsidRPr="00DD6480" w:rsidRDefault="009973EB" w:rsidP="00DD6480">
      <w:pPr>
        <w:pStyle w:val="ListParagraph"/>
        <w:numPr>
          <w:ilvl w:val="0"/>
          <w:numId w:val="6"/>
        </w:numPr>
        <w:rPr>
          <w:lang w:val="el-GR"/>
        </w:rPr>
      </w:pPr>
      <w:r w:rsidRPr="00DD6480">
        <w:rPr>
          <w:lang w:val="el-GR"/>
        </w:rPr>
        <w:t>Έχει</w:t>
      </w:r>
      <w:r w:rsidR="00DD6480" w:rsidRPr="00DD6480">
        <w:rPr>
          <w:lang w:val="el-GR"/>
        </w:rPr>
        <w:t xml:space="preserve"> προκαθοριστεί ένας αρχικός κόμβος αλλά όχι ένας τελικός (</w:t>
      </w:r>
      <w:r w:rsidR="00DD6480">
        <w:t>rooted</w:t>
      </w:r>
      <w:r w:rsidR="00DD6480" w:rsidRPr="00DD6480">
        <w:rPr>
          <w:lang w:val="el-GR"/>
        </w:rPr>
        <w:t xml:space="preserve"> </w:t>
      </w:r>
      <w:r w:rsidR="00DD6480">
        <w:t>OP</w:t>
      </w:r>
      <w:r w:rsidR="00DD6480" w:rsidRPr="00DD6480">
        <w:rPr>
          <w:lang w:val="el-GR"/>
        </w:rPr>
        <w:t>) (</w:t>
      </w:r>
      <w:r w:rsidR="00DD6480">
        <w:t>Arkin</w:t>
      </w:r>
      <w:r w:rsidR="00DD6480" w:rsidRPr="00DD6480">
        <w:rPr>
          <w:lang w:val="el-GR"/>
        </w:rPr>
        <w:t xml:space="preserve"> </w:t>
      </w:r>
      <w:del w:id="760" w:author="Στάθης Καπ" w:date="2023-03-01T04:38:00Z">
        <w:r w:rsidR="00DD6480" w:rsidRPr="00DD6480" w:rsidDel="008F4724">
          <w:rPr>
            <w:lang w:val="el-GR"/>
          </w:rPr>
          <w:delText>κ.α.</w:delText>
        </w:r>
      </w:del>
      <w:ins w:id="761" w:author="Στάθης Καπ" w:date="2023-03-01T04:38:00Z">
        <w:r w:rsidR="008F4724">
          <w:t>et</w:t>
        </w:r>
        <w:r w:rsidR="008F4724" w:rsidRPr="008F4724">
          <w:rPr>
            <w:lang w:val="el-GR"/>
            <w:rPrChange w:id="762" w:author="Στάθης Καπ" w:date="2023-03-01T04:38:00Z">
              <w:rPr/>
            </w:rPrChange>
          </w:rPr>
          <w:t xml:space="preserve"> </w:t>
        </w:r>
        <w:r w:rsidR="008F4724">
          <w:t>al</w:t>
        </w:r>
      </w:ins>
      <w:ins w:id="763" w:author="Στάθης Καπ" w:date="2023-03-01T04:43:00Z">
        <w:r w:rsidR="00C52C7D" w:rsidRPr="00C52C7D">
          <w:rPr>
            <w:lang w:val="el-GR"/>
            <w:rPrChange w:id="764" w:author="Στάθης Καπ" w:date="2023-03-01T04:43:00Z">
              <w:rPr/>
            </w:rPrChange>
          </w:rPr>
          <w:t>.</w:t>
        </w:r>
      </w:ins>
      <w:r w:rsidR="00DD6480" w:rsidRPr="00DD6480">
        <w:rPr>
          <w:lang w:val="el-GR"/>
        </w:rPr>
        <w:t xml:space="preserve"> 1998</w:t>
      </w:r>
      <w:customXmlInsRangeStart w:id="765" w:author="Στάθης Καπ" w:date="2023-03-01T04:41:00Z"/>
      <w:sdt>
        <w:sdtPr>
          <w:rPr>
            <w:lang w:val="el-GR"/>
          </w:rPr>
          <w:id w:val="-1252111019"/>
          <w:citation/>
        </w:sdtPr>
        <w:sdtEndPr/>
        <w:sdtContent>
          <w:customXmlInsRangeEnd w:id="765"/>
          <w:ins w:id="766" w:author="Στάθης Καπ" w:date="2023-03-01T04:41:00Z">
            <w:r w:rsidR="008F4724">
              <w:rPr>
                <w:lang w:val="el-GR"/>
              </w:rPr>
              <w:fldChar w:fldCharType="begin"/>
            </w:r>
            <w:r w:rsidR="008F4724" w:rsidRPr="008F4724">
              <w:rPr>
                <w:lang w:val="el-GR"/>
                <w:rPrChange w:id="767" w:author="Στάθης Καπ" w:date="2023-03-01T04:41:00Z">
                  <w:rPr/>
                </w:rPrChange>
              </w:rPr>
              <w:instrText xml:space="preserve"> </w:instrText>
            </w:r>
            <w:r w:rsidR="008F4724">
              <w:instrText>CITATION</w:instrText>
            </w:r>
            <w:r w:rsidR="008F4724" w:rsidRPr="008F4724">
              <w:rPr>
                <w:lang w:val="el-GR"/>
                <w:rPrChange w:id="768" w:author="Στάθης Καπ" w:date="2023-03-01T04:41:00Z">
                  <w:rPr/>
                </w:rPrChange>
              </w:rPr>
              <w:instrText xml:space="preserve"> </w:instrText>
            </w:r>
            <w:r w:rsidR="008F4724">
              <w:instrText>EMA</w:instrText>
            </w:r>
            <w:r w:rsidR="008F4724" w:rsidRPr="008F4724">
              <w:rPr>
                <w:lang w:val="el-GR"/>
                <w:rPrChange w:id="769" w:author="Στάθης Καπ" w:date="2023-03-01T04:41:00Z">
                  <w:rPr/>
                </w:rPrChange>
              </w:rPr>
              <w:instrText>98 \</w:instrText>
            </w:r>
            <w:r w:rsidR="008F4724">
              <w:instrText>l</w:instrText>
            </w:r>
            <w:r w:rsidR="008F4724" w:rsidRPr="008F4724">
              <w:rPr>
                <w:lang w:val="el-GR"/>
                <w:rPrChange w:id="770" w:author="Στάθης Καπ" w:date="2023-03-01T04:41:00Z">
                  <w:rPr/>
                </w:rPrChange>
              </w:rPr>
              <w:instrText xml:space="preserve"> 1033 </w:instrText>
            </w:r>
          </w:ins>
          <w:r w:rsidR="008F4724">
            <w:rPr>
              <w:lang w:val="el-GR"/>
            </w:rPr>
            <w:fldChar w:fldCharType="separate"/>
          </w:r>
          <w:r w:rsidR="002B26C8" w:rsidRPr="002B26C8">
            <w:rPr>
              <w:noProof/>
              <w:lang w:val="el-GR"/>
              <w:rPrChange w:id="771" w:author="Στάθης Καπ" w:date="2023-03-01T04:51:00Z">
                <w:rPr>
                  <w:noProof/>
                </w:rPr>
              </w:rPrChange>
            </w:rPr>
            <w:t xml:space="preserve"> [11]</w:t>
          </w:r>
          <w:ins w:id="772" w:author="Στάθης Καπ" w:date="2023-03-01T04:41:00Z">
            <w:r w:rsidR="008F4724">
              <w:rPr>
                <w:lang w:val="el-GR"/>
              </w:rPr>
              <w:fldChar w:fldCharType="end"/>
            </w:r>
          </w:ins>
          <w:customXmlInsRangeStart w:id="773" w:author="Στάθης Καπ" w:date="2023-03-01T04:41:00Z"/>
        </w:sdtContent>
      </w:sdt>
      <w:customXmlInsRangeEnd w:id="773"/>
      <w:del w:id="774" w:author="Στάθης Καπ" w:date="2023-03-01T04:38:00Z">
        <w:r w:rsidR="00DD6480" w:rsidRPr="00DD6480" w:rsidDel="008F4724">
          <w:rPr>
            <w:lang w:val="el-GR"/>
          </w:rPr>
          <w:delText>[;]</w:delText>
        </w:r>
      </w:del>
      <w:r w:rsidR="00DD6480" w:rsidRPr="00DD6480">
        <w:rPr>
          <w:lang w:val="el-GR"/>
        </w:rPr>
        <w:t xml:space="preserve">, </w:t>
      </w:r>
      <w:r w:rsidR="00DD6480">
        <w:t>Chen</w:t>
      </w:r>
      <w:r w:rsidR="00DD6480" w:rsidRPr="00DD6480">
        <w:rPr>
          <w:lang w:val="el-GR"/>
        </w:rPr>
        <w:t xml:space="preserve"> </w:t>
      </w:r>
      <w:r w:rsidR="00DD6480">
        <w:t>and</w:t>
      </w:r>
      <w:r w:rsidR="00DD6480" w:rsidRPr="00DD6480">
        <w:rPr>
          <w:lang w:val="el-GR"/>
        </w:rPr>
        <w:t xml:space="preserve"> </w:t>
      </w:r>
      <w:r w:rsidR="00DD6480">
        <w:t>Har</w:t>
      </w:r>
      <w:r w:rsidR="00DD6480" w:rsidRPr="00DD6480">
        <w:rPr>
          <w:lang w:val="el-GR"/>
        </w:rPr>
        <w:t>-</w:t>
      </w:r>
      <w:r w:rsidR="00DD6480">
        <w:t>Peled</w:t>
      </w:r>
      <w:r w:rsidR="00DD6480" w:rsidRPr="00DD6480">
        <w:rPr>
          <w:lang w:val="el-GR"/>
        </w:rPr>
        <w:t xml:space="preserve"> 2006</w:t>
      </w:r>
      <w:customXmlInsRangeStart w:id="775" w:author="Στάθης Καπ" w:date="2023-03-01T04:41:00Z"/>
      <w:sdt>
        <w:sdtPr>
          <w:rPr>
            <w:lang w:val="el-GR"/>
          </w:rPr>
          <w:id w:val="-403682108"/>
          <w:citation/>
        </w:sdtPr>
        <w:sdtEndPr/>
        <w:sdtContent>
          <w:customXmlInsRangeEnd w:id="775"/>
          <w:ins w:id="776" w:author="Στάθης Καπ" w:date="2023-03-01T04:41:00Z">
            <w:r w:rsidR="008F4724">
              <w:rPr>
                <w:lang w:val="el-GR"/>
              </w:rPr>
              <w:fldChar w:fldCharType="begin"/>
            </w:r>
            <w:r w:rsidR="008F4724" w:rsidRPr="008F4724">
              <w:rPr>
                <w:lang w:val="el-GR"/>
                <w:rPrChange w:id="777" w:author="Στάθης Καπ" w:date="2023-03-01T04:41:00Z">
                  <w:rPr/>
                </w:rPrChange>
              </w:rPr>
              <w:instrText xml:space="preserve"> </w:instrText>
            </w:r>
            <w:r w:rsidR="008F4724">
              <w:instrText>CITATION</w:instrText>
            </w:r>
            <w:r w:rsidR="008F4724" w:rsidRPr="008F4724">
              <w:rPr>
                <w:lang w:val="el-GR"/>
                <w:rPrChange w:id="778" w:author="Στάθης Καπ" w:date="2023-03-01T04:41:00Z">
                  <w:rPr/>
                </w:rPrChange>
              </w:rPr>
              <w:instrText xml:space="preserve"> </w:instrText>
            </w:r>
            <w:r w:rsidR="008F4724">
              <w:instrText>KCh</w:instrText>
            </w:r>
            <w:r w:rsidR="008F4724" w:rsidRPr="008F4724">
              <w:rPr>
                <w:lang w:val="el-GR"/>
                <w:rPrChange w:id="779" w:author="Στάθης Καπ" w:date="2023-03-01T04:41:00Z">
                  <w:rPr/>
                </w:rPrChange>
              </w:rPr>
              <w:instrText>06 \</w:instrText>
            </w:r>
            <w:r w:rsidR="008F4724">
              <w:instrText>l</w:instrText>
            </w:r>
            <w:r w:rsidR="008F4724" w:rsidRPr="008F4724">
              <w:rPr>
                <w:lang w:val="el-GR"/>
                <w:rPrChange w:id="780" w:author="Στάθης Καπ" w:date="2023-03-01T04:41:00Z">
                  <w:rPr/>
                </w:rPrChange>
              </w:rPr>
              <w:instrText xml:space="preserve"> 1033 </w:instrText>
            </w:r>
          </w:ins>
          <w:r w:rsidR="008F4724">
            <w:rPr>
              <w:lang w:val="el-GR"/>
            </w:rPr>
            <w:fldChar w:fldCharType="separate"/>
          </w:r>
          <w:r w:rsidR="002B26C8" w:rsidRPr="002B26C8">
            <w:rPr>
              <w:noProof/>
              <w:lang w:val="el-GR"/>
              <w:rPrChange w:id="781" w:author="Στάθης Καπ" w:date="2023-03-01T04:51:00Z">
                <w:rPr>
                  <w:noProof/>
                </w:rPr>
              </w:rPrChange>
            </w:rPr>
            <w:t xml:space="preserve"> [12]</w:t>
          </w:r>
          <w:ins w:id="782" w:author="Στάθης Καπ" w:date="2023-03-01T04:41:00Z">
            <w:r w:rsidR="008F4724">
              <w:rPr>
                <w:lang w:val="el-GR"/>
              </w:rPr>
              <w:fldChar w:fldCharType="end"/>
            </w:r>
          </w:ins>
          <w:customXmlInsRangeStart w:id="783" w:author="Στάθης Καπ" w:date="2023-03-01T04:41:00Z"/>
        </w:sdtContent>
      </w:sdt>
      <w:customXmlInsRangeEnd w:id="783"/>
      <w:del w:id="784" w:author="Στάθης Καπ" w:date="2023-03-01T04:38:00Z">
        <w:r w:rsidR="00DD6480" w:rsidRPr="00DD6480" w:rsidDel="008F4724">
          <w:rPr>
            <w:lang w:val="el-GR"/>
          </w:rPr>
          <w:delText>[;]</w:delText>
        </w:r>
      </w:del>
      <w:r w:rsidR="00DD6480" w:rsidRPr="00DD6480">
        <w:rPr>
          <w:lang w:val="el-GR"/>
        </w:rPr>
        <w:t xml:space="preserve">). </w:t>
      </w:r>
      <w:r w:rsidR="00DD6480" w:rsidRPr="008013C5">
        <w:rPr>
          <w:lang w:val="el-GR"/>
        </w:rPr>
        <w:t xml:space="preserve">Το </w:t>
      </w:r>
      <w:r w:rsidR="00DD6480">
        <w:t>rooted</w:t>
      </w:r>
      <w:r w:rsidR="00DD6480" w:rsidRPr="008013C5">
        <w:rPr>
          <w:lang w:val="el-GR"/>
        </w:rPr>
        <w:t xml:space="preserve"> </w:t>
      </w:r>
      <w:r w:rsidR="00DD6480">
        <w:t>OP</w:t>
      </w:r>
      <w:r w:rsidR="00DD6480" w:rsidRPr="008013C5">
        <w:rPr>
          <w:lang w:val="el-GR"/>
        </w:rPr>
        <w:t xml:space="preserve"> </w:t>
      </w:r>
      <w:r w:rsidR="00A02431">
        <w:rPr>
          <w:lang w:val="el-GR"/>
        </w:rPr>
        <w:t>αποτελεί</w:t>
      </w:r>
      <w:r w:rsidR="00DD6480" w:rsidRPr="008013C5">
        <w:rPr>
          <w:lang w:val="el-GR"/>
        </w:rPr>
        <w:t xml:space="preserve"> </w:t>
      </w:r>
      <w:r w:rsidR="008013C5">
        <w:rPr>
          <w:lang w:val="el-GR"/>
        </w:rPr>
        <w:t>ευκολότερο</w:t>
      </w:r>
      <w:r w:rsidR="00DD6480" w:rsidRPr="008013C5">
        <w:rPr>
          <w:lang w:val="el-GR"/>
        </w:rPr>
        <w:t xml:space="preserve"> πρόβλημα από το κλασσικό </w:t>
      </w:r>
      <w:r w:rsidR="00DD6480">
        <w:t>OP</w:t>
      </w:r>
    </w:p>
    <w:p w14:paraId="76136106" w14:textId="3E8157FE" w:rsidR="00DD6480" w:rsidRPr="00DD6480" w:rsidRDefault="00DD6480" w:rsidP="00DD6480">
      <w:pPr>
        <w:pStyle w:val="ListParagraph"/>
        <w:numPr>
          <w:ilvl w:val="0"/>
          <w:numId w:val="6"/>
        </w:numPr>
        <w:rPr>
          <w:lang w:val="el-GR"/>
        </w:rPr>
      </w:pPr>
      <w:r w:rsidRPr="00DD6480">
        <w:rPr>
          <w:lang w:val="el-GR"/>
        </w:rPr>
        <w:t>Δεν έχει καθοριστεί ούτε αρχικός ούτε τελικός κόμβος (</w:t>
      </w:r>
      <w:r>
        <w:t>unrooted</w:t>
      </w:r>
      <w:r w:rsidRPr="00DD6480">
        <w:rPr>
          <w:lang w:val="el-GR"/>
        </w:rPr>
        <w:t xml:space="preserve"> </w:t>
      </w:r>
      <w:r>
        <w:t>OP</w:t>
      </w:r>
      <w:r w:rsidRPr="00DD6480">
        <w:rPr>
          <w:lang w:val="el-GR"/>
        </w:rPr>
        <w:t>) (</w:t>
      </w:r>
      <w:r>
        <w:t>Gendreau</w:t>
      </w:r>
      <w:r w:rsidRPr="00DD6480">
        <w:rPr>
          <w:lang w:val="el-GR"/>
        </w:rPr>
        <w:t xml:space="preserve"> </w:t>
      </w:r>
      <w:ins w:id="785" w:author="Στάθης Καπ" w:date="2023-03-01T04:36:00Z">
        <w:r w:rsidR="008F4724">
          <w:t>et</w:t>
        </w:r>
        <w:r w:rsidR="008F4724" w:rsidRPr="008F4724">
          <w:rPr>
            <w:lang w:val="el-GR"/>
            <w:rPrChange w:id="786" w:author="Στάθης Καπ" w:date="2023-03-01T04:36:00Z">
              <w:rPr/>
            </w:rPrChange>
          </w:rPr>
          <w:t xml:space="preserve"> </w:t>
        </w:r>
      </w:ins>
      <w:ins w:id="787" w:author="Στάθης Καπ" w:date="2023-03-01T04:37:00Z">
        <w:r w:rsidR="008F4724">
          <w:t>al</w:t>
        </w:r>
      </w:ins>
      <w:ins w:id="788" w:author="Στάθης Καπ" w:date="2023-03-01T04:44:00Z">
        <w:r w:rsidR="00C52C7D" w:rsidRPr="00C52C7D">
          <w:rPr>
            <w:lang w:val="el-GR"/>
            <w:rPrChange w:id="789" w:author="Στάθης Καπ" w:date="2023-03-01T04:44:00Z">
              <w:rPr/>
            </w:rPrChange>
          </w:rPr>
          <w:t>.</w:t>
        </w:r>
      </w:ins>
      <w:ins w:id="790" w:author="Στάθης Καπ" w:date="2023-03-01T04:36:00Z">
        <w:r w:rsidR="008F4724" w:rsidRPr="008F4724">
          <w:rPr>
            <w:lang w:val="el-GR"/>
            <w:rPrChange w:id="791" w:author="Στάθης Καπ" w:date="2023-03-01T04:38:00Z">
              <w:rPr/>
            </w:rPrChange>
          </w:rPr>
          <w:t xml:space="preserve"> </w:t>
        </w:r>
      </w:ins>
      <w:del w:id="792" w:author="Στάθης Καπ" w:date="2023-03-01T04:36:00Z">
        <w:r w:rsidRPr="00DD6480" w:rsidDel="008F4724">
          <w:rPr>
            <w:lang w:val="el-GR"/>
          </w:rPr>
          <w:delText xml:space="preserve">κ.α. </w:delText>
        </w:r>
      </w:del>
      <w:r w:rsidRPr="00DD6480">
        <w:rPr>
          <w:lang w:val="el-GR"/>
        </w:rPr>
        <w:t>199</w:t>
      </w:r>
      <w:ins w:id="793" w:author="Στάθης Καπ" w:date="2023-03-01T04:37:00Z">
        <w:r w:rsidR="008F4724" w:rsidRPr="008F4724">
          <w:rPr>
            <w:lang w:val="el-GR"/>
            <w:rPrChange w:id="794" w:author="Στάθης Καπ" w:date="2023-03-01T04:38:00Z">
              <w:rPr/>
            </w:rPrChange>
          </w:rPr>
          <w:t>8</w:t>
        </w:r>
      </w:ins>
      <w:customXmlInsRangeStart w:id="795" w:author="Στάθης Καπ" w:date="2023-03-01T04:42:00Z"/>
      <w:sdt>
        <w:sdtPr>
          <w:rPr>
            <w:lang w:val="el-GR"/>
          </w:rPr>
          <w:id w:val="1688861214"/>
          <w:citation/>
        </w:sdtPr>
        <w:sdtEndPr/>
        <w:sdtContent>
          <w:customXmlInsRangeEnd w:id="795"/>
          <w:ins w:id="796" w:author="Στάθης Καπ" w:date="2023-03-01T04:42:00Z">
            <w:r w:rsidR="008F4724">
              <w:rPr>
                <w:lang w:val="el-GR"/>
              </w:rPr>
              <w:fldChar w:fldCharType="begin"/>
            </w:r>
            <w:r w:rsidR="008F4724" w:rsidRPr="008F4724">
              <w:rPr>
                <w:lang w:val="el-GR"/>
                <w:rPrChange w:id="797" w:author="Στάθης Καπ" w:date="2023-03-01T04:42:00Z">
                  <w:rPr/>
                </w:rPrChange>
              </w:rPr>
              <w:instrText xml:space="preserve"> </w:instrText>
            </w:r>
            <w:r w:rsidR="008F4724">
              <w:instrText>CITATION</w:instrText>
            </w:r>
            <w:r w:rsidR="008F4724" w:rsidRPr="008F4724">
              <w:rPr>
                <w:lang w:val="el-GR"/>
                <w:rPrChange w:id="798" w:author="Στάθης Καπ" w:date="2023-03-01T04:42:00Z">
                  <w:rPr/>
                </w:rPrChange>
              </w:rPr>
              <w:instrText xml:space="preserve"> </w:instrText>
            </w:r>
            <w:r w:rsidR="008F4724">
              <w:instrText>MGe</w:instrText>
            </w:r>
            <w:r w:rsidR="008F4724" w:rsidRPr="008F4724">
              <w:rPr>
                <w:lang w:val="el-GR"/>
                <w:rPrChange w:id="799" w:author="Στάθης Καπ" w:date="2023-03-01T04:42:00Z">
                  <w:rPr/>
                </w:rPrChange>
              </w:rPr>
              <w:instrText>98 \</w:instrText>
            </w:r>
            <w:r w:rsidR="008F4724">
              <w:instrText>l</w:instrText>
            </w:r>
            <w:r w:rsidR="008F4724" w:rsidRPr="008F4724">
              <w:rPr>
                <w:lang w:val="el-GR"/>
                <w:rPrChange w:id="800" w:author="Στάθης Καπ" w:date="2023-03-01T04:42:00Z">
                  <w:rPr/>
                </w:rPrChange>
              </w:rPr>
              <w:instrText xml:space="preserve"> 1033 </w:instrText>
            </w:r>
          </w:ins>
          <w:r w:rsidR="008F4724">
            <w:rPr>
              <w:lang w:val="el-GR"/>
            </w:rPr>
            <w:fldChar w:fldCharType="separate"/>
          </w:r>
          <w:r w:rsidR="002B26C8">
            <w:rPr>
              <w:noProof/>
            </w:rPr>
            <w:t xml:space="preserve"> </w:t>
          </w:r>
          <w:r w:rsidR="002B26C8" w:rsidRPr="002B26C8">
            <w:rPr>
              <w:noProof/>
            </w:rPr>
            <w:t>[13]</w:t>
          </w:r>
          <w:ins w:id="801" w:author="Στάθης Καπ" w:date="2023-03-01T04:42:00Z">
            <w:r w:rsidR="008F4724">
              <w:rPr>
                <w:lang w:val="el-GR"/>
              </w:rPr>
              <w:fldChar w:fldCharType="end"/>
            </w:r>
          </w:ins>
          <w:customXmlInsRangeStart w:id="802" w:author="Στάθης Καπ" w:date="2023-03-01T04:42:00Z"/>
        </w:sdtContent>
      </w:sdt>
      <w:customXmlInsRangeEnd w:id="802"/>
      <w:customXmlInsRangeStart w:id="803" w:author="Στάθης Καπ" w:date="2023-03-01T04:42:00Z"/>
      <w:sdt>
        <w:sdtPr>
          <w:rPr>
            <w:lang w:val="el-GR"/>
          </w:rPr>
          <w:id w:val="1196509233"/>
          <w:citation/>
        </w:sdtPr>
        <w:sdtEndPr/>
        <w:sdtContent>
          <w:customXmlInsRangeEnd w:id="803"/>
          <w:ins w:id="804" w:author="Στάθης Καπ" w:date="2023-03-01T04:42:00Z">
            <w:r w:rsidR="008F4724">
              <w:rPr>
                <w:lang w:val="el-GR"/>
              </w:rPr>
              <w:fldChar w:fldCharType="begin"/>
            </w:r>
            <w:r w:rsidR="008F4724" w:rsidRPr="008F4724">
              <w:rPr>
                <w:lang w:val="el-GR"/>
                <w:rPrChange w:id="805" w:author="Στάθης Καπ" w:date="2023-03-01T04:42:00Z">
                  <w:rPr/>
                </w:rPrChange>
              </w:rPr>
              <w:instrText xml:space="preserve"> </w:instrText>
            </w:r>
            <w:r w:rsidR="008F4724">
              <w:instrText>CITATION</w:instrText>
            </w:r>
            <w:r w:rsidR="008F4724" w:rsidRPr="008F4724">
              <w:rPr>
                <w:lang w:val="el-GR"/>
                <w:rPrChange w:id="806" w:author="Στάθης Καπ" w:date="2023-03-01T04:42:00Z">
                  <w:rPr/>
                </w:rPrChange>
              </w:rPr>
              <w:instrText xml:space="preserve"> </w:instrText>
            </w:r>
            <w:r w:rsidR="008F4724">
              <w:instrText>Mic</w:instrText>
            </w:r>
            <w:r w:rsidR="008F4724" w:rsidRPr="008F4724">
              <w:rPr>
                <w:lang w:val="el-GR"/>
                <w:rPrChange w:id="807" w:author="Στάθης Καπ" w:date="2023-03-01T04:42:00Z">
                  <w:rPr/>
                </w:rPrChange>
              </w:rPr>
              <w:instrText>98 \</w:instrText>
            </w:r>
            <w:r w:rsidR="008F4724">
              <w:instrText>l</w:instrText>
            </w:r>
            <w:r w:rsidR="008F4724" w:rsidRPr="008F4724">
              <w:rPr>
                <w:lang w:val="el-GR"/>
                <w:rPrChange w:id="808" w:author="Στάθης Καπ" w:date="2023-03-01T04:42:00Z">
                  <w:rPr/>
                </w:rPrChange>
              </w:rPr>
              <w:instrText xml:space="preserve"> 1033 </w:instrText>
            </w:r>
          </w:ins>
          <w:r w:rsidR="008F4724">
            <w:rPr>
              <w:lang w:val="el-GR"/>
            </w:rPr>
            <w:fldChar w:fldCharType="separate"/>
          </w:r>
          <w:r w:rsidR="002B26C8">
            <w:rPr>
              <w:noProof/>
            </w:rPr>
            <w:t xml:space="preserve"> </w:t>
          </w:r>
          <w:r w:rsidR="002B26C8" w:rsidRPr="002B26C8">
            <w:rPr>
              <w:noProof/>
            </w:rPr>
            <w:t>[14]</w:t>
          </w:r>
          <w:ins w:id="809" w:author="Στάθης Καπ" w:date="2023-03-01T04:42:00Z">
            <w:r w:rsidR="008F4724">
              <w:rPr>
                <w:lang w:val="el-GR"/>
              </w:rPr>
              <w:fldChar w:fldCharType="end"/>
            </w:r>
          </w:ins>
          <w:customXmlInsRangeStart w:id="810" w:author="Στάθης Καπ" w:date="2023-03-01T04:42:00Z"/>
        </w:sdtContent>
      </w:sdt>
      <w:customXmlInsRangeEnd w:id="810"/>
      <w:ins w:id="811" w:author="Στάθης Καπ" w:date="2023-03-01T04:37:00Z">
        <w:r w:rsidR="008F4724" w:rsidRPr="008F4724">
          <w:rPr>
            <w:lang w:val="el-GR"/>
            <w:rPrChange w:id="812" w:author="Στάθης Καπ" w:date="2023-03-01T04:38:00Z">
              <w:rPr/>
            </w:rPrChange>
          </w:rPr>
          <w:t>)</w:t>
        </w:r>
      </w:ins>
      <w:del w:id="813" w:author="Στάθης Καπ" w:date="2023-03-01T04:36:00Z">
        <w:r w:rsidRPr="00DD6480" w:rsidDel="008F4724">
          <w:rPr>
            <w:lang w:val="el-GR"/>
          </w:rPr>
          <w:delText>8</w:delText>
        </w:r>
        <w:r w:rsidRPr="0070497F" w:rsidDel="008F4724">
          <w:rPr>
            <w:highlight w:val="yellow"/>
            <w:lang w:val="el-GR"/>
            <w:rPrChange w:id="814" w:author="Charalampos Konstantopoulos" w:date="2023-02-01T06:01:00Z">
              <w:rPr>
                <w:lang w:val="el-GR"/>
              </w:rPr>
            </w:rPrChange>
          </w:rPr>
          <w:delText>)[;, ;].</w:delText>
        </w:r>
      </w:del>
      <w:del w:id="815" w:author="Στάθης Καπ" w:date="2023-02-28T18:09:00Z">
        <w:r w:rsidRPr="00DD6480" w:rsidDel="00B865CA">
          <w:rPr>
            <w:lang w:val="el-GR"/>
          </w:rPr>
          <w:delText xml:space="preserve"> </w:delText>
        </w:r>
        <w:commentRangeStart w:id="816"/>
        <w:r w:rsidR="000A363C" w:rsidDel="00B865CA">
          <w:rPr>
            <w:lang w:val="el-GR"/>
          </w:rPr>
          <w:delText>Αποτελεί</w:delText>
        </w:r>
        <w:r w:rsidRPr="00AF58C6" w:rsidDel="00B865CA">
          <w:rPr>
            <w:lang w:val="el-GR"/>
            <w:rPrChange w:id="817" w:author="Στάθης Καπ" w:date="2023-03-01T00:58:00Z">
              <w:rPr/>
            </w:rPrChange>
          </w:rPr>
          <w:delText xml:space="preserve"> </w:delText>
        </w:r>
        <w:r w:rsidR="00BD7A28" w:rsidDel="00B865CA">
          <w:rPr>
            <w:lang w:val="el-GR"/>
          </w:rPr>
          <w:delText>ευκολότερη</w:delText>
        </w:r>
        <w:r w:rsidRPr="00AF58C6" w:rsidDel="00B865CA">
          <w:rPr>
            <w:lang w:val="el-GR"/>
            <w:rPrChange w:id="818" w:author="Στάθης Καπ" w:date="2023-03-01T00:58:00Z">
              <w:rPr/>
            </w:rPrChange>
          </w:rPr>
          <w:delText xml:space="preserve"> </w:delText>
        </w:r>
        <w:r w:rsidR="008D0A70" w:rsidDel="00B865CA">
          <w:rPr>
            <w:lang w:val="el-GR"/>
          </w:rPr>
          <w:delText>περίπτωση</w:delText>
        </w:r>
        <w:r w:rsidRPr="00AF58C6" w:rsidDel="00B865CA">
          <w:rPr>
            <w:lang w:val="el-GR"/>
            <w:rPrChange w:id="819" w:author="Στάθης Καπ" w:date="2023-03-01T00:58:00Z">
              <w:rPr/>
            </w:rPrChange>
          </w:rPr>
          <w:delText xml:space="preserve"> από</w:delText>
        </w:r>
        <w:r w:rsidR="00FA7CCB" w:rsidDel="00B865CA">
          <w:rPr>
            <w:lang w:val="el-GR"/>
          </w:rPr>
          <w:delText xml:space="preserve"> αυτή του </w:delText>
        </w:r>
        <w:r w:rsidDel="00B865CA">
          <w:delText>rooted</w:delText>
        </w:r>
        <w:r w:rsidRPr="00AF58C6" w:rsidDel="00B865CA">
          <w:rPr>
            <w:lang w:val="el-GR"/>
            <w:rPrChange w:id="820" w:author="Στάθης Καπ" w:date="2023-03-01T00:58:00Z">
              <w:rPr/>
            </w:rPrChange>
          </w:rPr>
          <w:delText xml:space="preserve"> </w:delText>
        </w:r>
        <w:r w:rsidDel="00B865CA">
          <w:delText>OP</w:delText>
        </w:r>
        <w:commentRangeEnd w:id="816"/>
        <w:r w:rsidR="0070497F" w:rsidDel="00B865CA">
          <w:rPr>
            <w:rStyle w:val="CommentReference"/>
          </w:rPr>
          <w:commentReference w:id="816"/>
        </w:r>
      </w:del>
    </w:p>
    <w:p w14:paraId="607E0F00" w14:textId="26D878DF" w:rsidR="00DD6480" w:rsidRDefault="00DD6480" w:rsidP="00DD6480">
      <w:pPr>
        <w:rPr>
          <w:lang w:val="el-GR"/>
        </w:rPr>
      </w:pPr>
      <w:r w:rsidRPr="00DD6480">
        <w:rPr>
          <w:lang w:val="el-GR"/>
        </w:rPr>
        <w:t xml:space="preserve">Σε περίπτωση που το πλήθος κόμβων είναι μικρό, η βέλτιστη λύση είναι προσιτή σε λογικά πλαίσια χρόνου. Παρ’ όλα αυτά επειδή σύμφωνα με τους </w:t>
      </w:r>
      <w:r>
        <w:t>Golden</w:t>
      </w:r>
      <w:r w:rsidRPr="00DD6480">
        <w:rPr>
          <w:lang w:val="el-GR"/>
        </w:rPr>
        <w:t xml:space="preserve"> </w:t>
      </w:r>
      <w:ins w:id="821" w:author="Στάθης Καπ" w:date="2023-03-01T04:44:00Z">
        <w:r w:rsidR="00C52C7D">
          <w:t>et</w:t>
        </w:r>
        <w:r w:rsidR="00C52C7D" w:rsidRPr="00C52C7D">
          <w:rPr>
            <w:lang w:val="el-GR"/>
            <w:rPrChange w:id="822" w:author="Στάθης Καπ" w:date="2023-03-01T04:44:00Z">
              <w:rPr/>
            </w:rPrChange>
          </w:rPr>
          <w:t xml:space="preserve"> </w:t>
        </w:r>
        <w:r w:rsidR="00C52C7D">
          <w:t>al</w:t>
        </w:r>
        <w:r w:rsidR="00C52C7D" w:rsidRPr="00C52C7D">
          <w:rPr>
            <w:lang w:val="el-GR"/>
            <w:rPrChange w:id="823" w:author="Στάθης Καπ" w:date="2023-03-01T04:44:00Z">
              <w:rPr/>
            </w:rPrChange>
          </w:rPr>
          <w:t>.</w:t>
        </w:r>
      </w:ins>
      <w:del w:id="824" w:author="Στάθης Καπ" w:date="2023-03-01T04:44:00Z">
        <w:r w:rsidRPr="00DD6480" w:rsidDel="00C52C7D">
          <w:rPr>
            <w:lang w:val="el-GR"/>
          </w:rPr>
          <w:delText>κ.α.</w:delText>
        </w:r>
      </w:del>
      <w:r w:rsidRPr="00DD6480">
        <w:rPr>
          <w:lang w:val="el-GR"/>
        </w:rPr>
        <w:t xml:space="preserve"> (1987)</w:t>
      </w:r>
      <w:customXmlInsRangeStart w:id="825" w:author="Στάθης Καπ" w:date="2023-03-01T04:45:00Z"/>
      <w:sdt>
        <w:sdtPr>
          <w:rPr>
            <w:lang w:val="el-GR"/>
          </w:rPr>
          <w:id w:val="99150930"/>
          <w:citation/>
        </w:sdtPr>
        <w:sdtEndPr/>
        <w:sdtContent>
          <w:customXmlInsRangeEnd w:id="825"/>
          <w:ins w:id="826" w:author="Στάθης Καπ" w:date="2023-03-01T04:45:00Z">
            <w:r w:rsidR="00777283">
              <w:rPr>
                <w:lang w:val="el-GR"/>
              </w:rPr>
              <w:fldChar w:fldCharType="begin"/>
            </w:r>
            <w:r w:rsidR="00777283" w:rsidRPr="00777283">
              <w:rPr>
                <w:lang w:val="el-GR"/>
                <w:rPrChange w:id="827" w:author="Στάθης Καπ" w:date="2023-03-01T04:45:00Z">
                  <w:rPr/>
                </w:rPrChange>
              </w:rPr>
              <w:instrText xml:space="preserve"> </w:instrText>
            </w:r>
            <w:r w:rsidR="00777283">
              <w:instrText>CITATION</w:instrText>
            </w:r>
            <w:r w:rsidR="00777283" w:rsidRPr="00777283">
              <w:rPr>
                <w:lang w:val="el-GR"/>
                <w:rPrChange w:id="828" w:author="Στάθης Καπ" w:date="2023-03-01T04:45:00Z">
                  <w:rPr/>
                </w:rPrChange>
              </w:rPr>
              <w:instrText xml:space="preserve"> </w:instrText>
            </w:r>
            <w:r w:rsidR="00777283">
              <w:instrText>Bru</w:instrText>
            </w:r>
            <w:r w:rsidR="00777283" w:rsidRPr="00777283">
              <w:rPr>
                <w:lang w:val="el-GR"/>
                <w:rPrChange w:id="829" w:author="Στάθης Καπ" w:date="2023-03-01T04:45:00Z">
                  <w:rPr/>
                </w:rPrChange>
              </w:rPr>
              <w:instrText>87 \</w:instrText>
            </w:r>
            <w:r w:rsidR="00777283">
              <w:instrText>l</w:instrText>
            </w:r>
            <w:r w:rsidR="00777283" w:rsidRPr="00777283">
              <w:rPr>
                <w:lang w:val="el-GR"/>
                <w:rPrChange w:id="830" w:author="Στάθης Καπ" w:date="2023-03-01T04:45:00Z">
                  <w:rPr/>
                </w:rPrChange>
              </w:rPr>
              <w:instrText xml:space="preserve"> 1033 </w:instrText>
            </w:r>
          </w:ins>
          <w:r w:rsidR="00777283">
            <w:rPr>
              <w:lang w:val="el-GR"/>
            </w:rPr>
            <w:fldChar w:fldCharType="separate"/>
          </w:r>
          <w:r w:rsidR="002B26C8" w:rsidRPr="002B26C8">
            <w:rPr>
              <w:noProof/>
              <w:lang w:val="el-GR"/>
              <w:rPrChange w:id="831" w:author="Στάθης Καπ" w:date="2023-03-01T04:51:00Z">
                <w:rPr>
                  <w:noProof/>
                </w:rPr>
              </w:rPrChange>
            </w:rPr>
            <w:t xml:space="preserve"> [15]</w:t>
          </w:r>
          <w:ins w:id="832" w:author="Στάθης Καπ" w:date="2023-03-01T04:45:00Z">
            <w:r w:rsidR="00777283">
              <w:rPr>
                <w:lang w:val="el-GR"/>
              </w:rPr>
              <w:fldChar w:fldCharType="end"/>
            </w:r>
          </w:ins>
          <w:customXmlInsRangeStart w:id="833" w:author="Στάθης Καπ" w:date="2023-03-01T04:45:00Z"/>
        </w:sdtContent>
      </w:sdt>
      <w:customXmlInsRangeEnd w:id="833"/>
      <w:r w:rsidRPr="00DD6480">
        <w:rPr>
          <w:lang w:val="el-GR"/>
        </w:rPr>
        <w:t xml:space="preserve">, </w:t>
      </w:r>
      <w:r>
        <w:t>Laporte</w:t>
      </w:r>
      <w:r w:rsidRPr="00DD6480">
        <w:rPr>
          <w:lang w:val="el-GR"/>
        </w:rPr>
        <w:t xml:space="preserve"> και </w:t>
      </w:r>
      <w:r>
        <w:t>Martello</w:t>
      </w:r>
      <w:r w:rsidRPr="00DD6480">
        <w:rPr>
          <w:lang w:val="el-GR"/>
        </w:rPr>
        <w:t xml:space="preserve"> (1990)</w:t>
      </w:r>
      <w:customXmlInsRangeStart w:id="834" w:author="Στάθης Καπ" w:date="2023-03-01T04:46:00Z"/>
      <w:sdt>
        <w:sdtPr>
          <w:rPr>
            <w:lang w:val="el-GR"/>
          </w:rPr>
          <w:id w:val="-2066320110"/>
          <w:citation/>
        </w:sdtPr>
        <w:sdtEndPr/>
        <w:sdtContent>
          <w:customXmlInsRangeEnd w:id="834"/>
          <w:ins w:id="835" w:author="Στάθης Καπ" w:date="2023-03-01T04:46:00Z">
            <w:r w:rsidR="00777283">
              <w:rPr>
                <w:lang w:val="el-GR"/>
              </w:rPr>
              <w:fldChar w:fldCharType="begin"/>
            </w:r>
            <w:r w:rsidR="00777283" w:rsidRPr="00777283">
              <w:rPr>
                <w:lang w:val="el-GR"/>
                <w:rPrChange w:id="836" w:author="Στάθης Καπ" w:date="2023-03-01T04:46:00Z">
                  <w:rPr/>
                </w:rPrChange>
              </w:rPr>
              <w:instrText xml:space="preserve"> </w:instrText>
            </w:r>
            <w:r w:rsidR="00777283">
              <w:instrText>CITATION</w:instrText>
            </w:r>
            <w:r w:rsidR="00777283" w:rsidRPr="00777283">
              <w:rPr>
                <w:lang w:val="el-GR"/>
                <w:rPrChange w:id="837" w:author="Στάθης Καπ" w:date="2023-03-01T04:46:00Z">
                  <w:rPr/>
                </w:rPrChange>
              </w:rPr>
              <w:instrText xml:space="preserve"> </w:instrText>
            </w:r>
            <w:r w:rsidR="00777283">
              <w:instrText>Gil</w:instrText>
            </w:r>
            <w:r w:rsidR="00777283" w:rsidRPr="00777283">
              <w:rPr>
                <w:lang w:val="el-GR"/>
                <w:rPrChange w:id="838" w:author="Στάθης Καπ" w:date="2023-03-01T04:46:00Z">
                  <w:rPr/>
                </w:rPrChange>
              </w:rPr>
              <w:instrText>90 \</w:instrText>
            </w:r>
            <w:r w:rsidR="00777283">
              <w:instrText>l</w:instrText>
            </w:r>
            <w:r w:rsidR="00777283" w:rsidRPr="00777283">
              <w:rPr>
                <w:lang w:val="el-GR"/>
                <w:rPrChange w:id="839" w:author="Στάθης Καπ" w:date="2023-03-01T04:46:00Z">
                  <w:rPr/>
                </w:rPrChange>
              </w:rPr>
              <w:instrText xml:space="preserve"> 1033 </w:instrText>
            </w:r>
          </w:ins>
          <w:r w:rsidR="00777283">
            <w:rPr>
              <w:lang w:val="el-GR"/>
            </w:rPr>
            <w:fldChar w:fldCharType="separate"/>
          </w:r>
          <w:r w:rsidR="002B26C8" w:rsidRPr="002B26C8">
            <w:rPr>
              <w:noProof/>
              <w:lang w:val="el-GR"/>
              <w:rPrChange w:id="840" w:author="Στάθης Καπ" w:date="2023-03-01T04:51:00Z">
                <w:rPr>
                  <w:noProof/>
                </w:rPr>
              </w:rPrChange>
            </w:rPr>
            <w:t xml:space="preserve"> [2]</w:t>
          </w:r>
          <w:ins w:id="841" w:author="Στάθης Καπ" w:date="2023-03-01T04:46:00Z">
            <w:r w:rsidR="00777283">
              <w:rPr>
                <w:lang w:val="el-GR"/>
              </w:rPr>
              <w:fldChar w:fldCharType="end"/>
            </w:r>
          </w:ins>
          <w:customXmlInsRangeStart w:id="842" w:author="Στάθης Καπ" w:date="2023-03-01T04:46:00Z"/>
        </w:sdtContent>
      </w:sdt>
      <w:customXmlInsRangeEnd w:id="842"/>
      <w:r w:rsidRPr="00DD6480">
        <w:rPr>
          <w:lang w:val="el-GR"/>
        </w:rPr>
        <w:t xml:space="preserve"> το </w:t>
      </w:r>
      <w:r>
        <w:t>OP</w:t>
      </w:r>
      <w:r w:rsidRPr="00DD6480">
        <w:rPr>
          <w:lang w:val="el-GR"/>
        </w:rPr>
        <w:t xml:space="preserve"> είναι </w:t>
      </w:r>
      <w:r>
        <w:t>NP</w:t>
      </w:r>
      <w:r w:rsidRPr="00DD6480">
        <w:rPr>
          <w:lang w:val="el-GR"/>
        </w:rPr>
        <w:t>-</w:t>
      </w:r>
      <w:r>
        <w:t>hard</w:t>
      </w:r>
      <w:r w:rsidRPr="00DD6480">
        <w:rPr>
          <w:lang w:val="el-GR"/>
        </w:rPr>
        <w:t xml:space="preserve">, είναι προφανής η ανάγκη εύρεσης προσεγγιστικών και ευρετικών αλγορίθμων για την επίλυση στιγμιότυπων με μεγάλο πλήθος κόμβων σε </w:t>
      </w:r>
      <w:r w:rsidR="00FB2D19">
        <w:rPr>
          <w:lang w:val="el-GR"/>
        </w:rPr>
        <w:t>πολυωνυμικ</w:t>
      </w:r>
      <w:r w:rsidR="008909DF">
        <w:rPr>
          <w:lang w:val="el-GR"/>
        </w:rPr>
        <w:t>ό</w:t>
      </w:r>
      <w:r w:rsidRPr="00DD6480">
        <w:rPr>
          <w:lang w:val="el-GR"/>
        </w:rPr>
        <w:t xml:space="preserve"> χρόνο. Μερικοί αλγόριθμοι για την εύρεση της βέλτιστης λύσης βασίζονται σε τεχνικές </w:t>
      </w:r>
      <w:r>
        <w:t>branch</w:t>
      </w:r>
      <w:r w:rsidRPr="00DD6480">
        <w:rPr>
          <w:lang w:val="el-GR"/>
        </w:rPr>
        <w:t>-</w:t>
      </w:r>
      <w:r>
        <w:t>and</w:t>
      </w:r>
      <w:r w:rsidRPr="00DD6480">
        <w:rPr>
          <w:lang w:val="el-GR"/>
        </w:rPr>
        <w:t>-</w:t>
      </w:r>
      <w:r>
        <w:t>cut</w:t>
      </w:r>
      <w:r w:rsidRPr="00DD6480">
        <w:rPr>
          <w:lang w:val="el-GR"/>
        </w:rPr>
        <w:t xml:space="preserve"> </w:t>
      </w:r>
      <w:r>
        <w:t>Genrau</w:t>
      </w:r>
      <w:r w:rsidRPr="00DD6480">
        <w:rPr>
          <w:lang w:val="el-GR"/>
        </w:rPr>
        <w:t xml:space="preserve"> </w:t>
      </w:r>
      <w:ins w:id="843" w:author="Στάθης Καπ" w:date="2023-03-01T04:46:00Z">
        <w:r w:rsidR="00777283">
          <w:t>et</w:t>
        </w:r>
        <w:r w:rsidR="00777283" w:rsidRPr="00777283">
          <w:rPr>
            <w:lang w:val="el-GR"/>
            <w:rPrChange w:id="844" w:author="Στάθης Καπ" w:date="2023-03-01T04:46:00Z">
              <w:rPr/>
            </w:rPrChange>
          </w:rPr>
          <w:t xml:space="preserve"> </w:t>
        </w:r>
        <w:r w:rsidR="00777283">
          <w:t>al</w:t>
        </w:r>
        <w:r w:rsidR="00777283" w:rsidRPr="00777283">
          <w:rPr>
            <w:lang w:val="el-GR"/>
            <w:rPrChange w:id="845" w:author="Στάθης Καπ" w:date="2023-03-01T04:46:00Z">
              <w:rPr/>
            </w:rPrChange>
          </w:rPr>
          <w:t>.</w:t>
        </w:r>
      </w:ins>
      <w:del w:id="846" w:author="Στάθης Καπ" w:date="2023-03-01T04:46:00Z">
        <w:r w:rsidRPr="00DD6480" w:rsidDel="00777283">
          <w:rPr>
            <w:lang w:val="el-GR"/>
          </w:rPr>
          <w:delText>κ.α.</w:delText>
        </w:r>
      </w:del>
      <w:r w:rsidRPr="00DD6480">
        <w:rPr>
          <w:lang w:val="el-GR"/>
        </w:rPr>
        <w:t xml:space="preserve"> </w:t>
      </w:r>
      <w:r w:rsidRPr="00777283">
        <w:rPr>
          <w:rPrChange w:id="847" w:author="Στάθης Καπ" w:date="2023-03-01T04:46:00Z">
            <w:rPr>
              <w:lang w:val="el-GR"/>
            </w:rPr>
          </w:rPrChange>
        </w:rPr>
        <w:t>(1998)</w:t>
      </w:r>
      <w:customXmlInsRangeStart w:id="848" w:author="Στάθης Καπ" w:date="2023-03-01T04:51:00Z"/>
      <w:sdt>
        <w:sdtPr>
          <w:id w:val="2089963122"/>
          <w:citation/>
        </w:sdtPr>
        <w:sdtEndPr/>
        <w:sdtContent>
          <w:customXmlInsRangeEnd w:id="848"/>
          <w:ins w:id="849" w:author="Στάθης Καπ" w:date="2023-03-01T04:51:00Z">
            <w:r w:rsidR="002B26C8">
              <w:fldChar w:fldCharType="begin"/>
            </w:r>
            <w:r w:rsidR="002B26C8">
              <w:instrText xml:space="preserve"> CITATION Mic98 \l 1033 </w:instrText>
            </w:r>
          </w:ins>
          <w:r w:rsidR="002B26C8">
            <w:fldChar w:fldCharType="separate"/>
          </w:r>
          <w:ins w:id="850" w:author="Στάθης Καπ" w:date="2023-03-01T04:51:00Z">
            <w:r w:rsidR="002B26C8">
              <w:rPr>
                <w:noProof/>
              </w:rPr>
              <w:t xml:space="preserve"> </w:t>
            </w:r>
            <w:r w:rsidR="002B26C8" w:rsidRPr="002B26C8">
              <w:rPr>
                <w:noProof/>
                <w:rPrChange w:id="851" w:author="Στάθης Καπ" w:date="2023-03-01T04:51:00Z">
                  <w:rPr>
                    <w:rFonts w:eastAsia="Times New Roman"/>
                  </w:rPr>
                </w:rPrChange>
              </w:rPr>
              <w:t>[14]</w:t>
            </w:r>
            <w:r w:rsidR="002B26C8">
              <w:fldChar w:fldCharType="end"/>
            </w:r>
          </w:ins>
          <w:customXmlInsRangeStart w:id="852" w:author="Στάθης Καπ" w:date="2023-03-01T04:51:00Z"/>
        </w:sdtContent>
      </w:sdt>
      <w:customXmlInsRangeEnd w:id="852"/>
      <w:r w:rsidRPr="00777283">
        <w:rPr>
          <w:rPrChange w:id="853" w:author="Στάθης Καπ" w:date="2023-03-01T04:46:00Z">
            <w:rPr>
              <w:lang w:val="el-GR"/>
            </w:rPr>
          </w:rPrChange>
        </w:rPr>
        <w:t>,</w:t>
      </w:r>
      <w:r w:rsidR="00C70596" w:rsidRPr="00777283">
        <w:rPr>
          <w:rPrChange w:id="854" w:author="Στάθης Καπ" w:date="2023-03-01T04:46:00Z">
            <w:rPr>
              <w:lang w:val="el-GR"/>
            </w:rPr>
          </w:rPrChange>
        </w:rPr>
        <w:t xml:space="preserve"> </w:t>
      </w:r>
      <w:r>
        <w:t>Fischetti</w:t>
      </w:r>
      <w:r w:rsidRPr="00777283">
        <w:rPr>
          <w:rPrChange w:id="855" w:author="Στάθης Καπ" w:date="2023-03-01T04:46:00Z">
            <w:rPr>
              <w:lang w:val="el-GR"/>
            </w:rPr>
          </w:rPrChange>
        </w:rPr>
        <w:t xml:space="preserve"> </w:t>
      </w:r>
      <w:ins w:id="856" w:author="Στάθης Καπ" w:date="2023-03-01T04:46:00Z">
        <w:r w:rsidR="00777283">
          <w:t>et al.</w:t>
        </w:r>
      </w:ins>
      <w:del w:id="857" w:author="Στάθης Καπ" w:date="2023-03-01T04:46:00Z">
        <w:r w:rsidRPr="00DD6480" w:rsidDel="00777283">
          <w:rPr>
            <w:lang w:val="el-GR"/>
          </w:rPr>
          <w:delText>κ</w:delText>
        </w:r>
        <w:r w:rsidRPr="00777283" w:rsidDel="00777283">
          <w:rPr>
            <w:rPrChange w:id="858" w:author="Στάθης Καπ" w:date="2023-03-01T04:46:00Z">
              <w:rPr>
                <w:lang w:val="el-GR"/>
              </w:rPr>
            </w:rPrChange>
          </w:rPr>
          <w:delText>.</w:delText>
        </w:r>
        <w:r w:rsidRPr="00DD6480" w:rsidDel="00777283">
          <w:rPr>
            <w:lang w:val="el-GR"/>
          </w:rPr>
          <w:delText>α</w:delText>
        </w:r>
        <w:r w:rsidRPr="00777283" w:rsidDel="00777283">
          <w:rPr>
            <w:rPrChange w:id="859" w:author="Στάθης Καπ" w:date="2023-03-01T04:46:00Z">
              <w:rPr>
                <w:lang w:val="el-GR"/>
              </w:rPr>
            </w:rPrChange>
          </w:rPr>
          <w:delText>.</w:delText>
        </w:r>
      </w:del>
      <w:r w:rsidRPr="00777283">
        <w:rPr>
          <w:rPrChange w:id="860" w:author="Στάθης Καπ" w:date="2023-03-01T04:46:00Z">
            <w:rPr>
              <w:lang w:val="el-GR"/>
            </w:rPr>
          </w:rPrChange>
        </w:rPr>
        <w:t xml:space="preserve"> (1998)</w:t>
      </w:r>
      <w:customXmlInsRangeStart w:id="861" w:author="Στάθης Καπ" w:date="2023-03-01T04:52:00Z"/>
      <w:sdt>
        <w:sdtPr>
          <w:id w:val="-1843158906"/>
          <w:citation/>
        </w:sdtPr>
        <w:sdtEndPr/>
        <w:sdtContent>
          <w:customXmlInsRangeEnd w:id="861"/>
          <w:ins w:id="862" w:author="Στάθης Καπ" w:date="2023-03-01T04:52:00Z">
            <w:r w:rsidR="002B26C8">
              <w:fldChar w:fldCharType="begin"/>
            </w:r>
            <w:r w:rsidR="002B26C8">
              <w:instrText xml:space="preserve"> CITATION Mat98 \l 1033 </w:instrText>
            </w:r>
          </w:ins>
          <w:r w:rsidR="002B26C8">
            <w:fldChar w:fldCharType="separate"/>
          </w:r>
          <w:ins w:id="863" w:author="Στάθης Καπ" w:date="2023-03-01T04:52:00Z">
            <w:r w:rsidR="002B26C8">
              <w:rPr>
                <w:noProof/>
              </w:rPr>
              <w:t xml:space="preserve"> </w:t>
            </w:r>
            <w:r w:rsidR="002B26C8" w:rsidRPr="002B26C8">
              <w:rPr>
                <w:noProof/>
                <w:rPrChange w:id="864" w:author="Στάθης Καπ" w:date="2023-03-01T04:52:00Z">
                  <w:rPr>
                    <w:rFonts w:eastAsia="Times New Roman"/>
                  </w:rPr>
                </w:rPrChange>
              </w:rPr>
              <w:t>[16]</w:t>
            </w:r>
            <w:r w:rsidR="002B26C8">
              <w:fldChar w:fldCharType="end"/>
            </w:r>
          </w:ins>
          <w:customXmlInsRangeStart w:id="865" w:author="Στάθης Καπ" w:date="2023-03-01T04:52:00Z"/>
        </w:sdtContent>
      </w:sdt>
      <w:customXmlInsRangeEnd w:id="865"/>
      <w:r w:rsidRPr="00777283">
        <w:rPr>
          <w:rPrChange w:id="866" w:author="Στάθης Καπ" w:date="2023-03-01T04:46:00Z">
            <w:rPr>
              <w:lang w:val="el-GR"/>
            </w:rPr>
          </w:rPrChange>
        </w:rPr>
        <w:t xml:space="preserve"> </w:t>
      </w:r>
      <w:r w:rsidRPr="00DD6480">
        <w:rPr>
          <w:lang w:val="el-GR"/>
        </w:rPr>
        <w:t>και</w:t>
      </w:r>
      <w:r w:rsidRPr="00777283">
        <w:rPr>
          <w:rPrChange w:id="867" w:author="Στάθης Καπ" w:date="2023-03-01T04:46:00Z">
            <w:rPr>
              <w:lang w:val="el-GR"/>
            </w:rPr>
          </w:rPrChange>
        </w:rPr>
        <w:t xml:space="preserve"> </w:t>
      </w:r>
      <w:r>
        <w:t>branch</w:t>
      </w:r>
      <w:r w:rsidRPr="00777283">
        <w:rPr>
          <w:rPrChange w:id="868" w:author="Στάθης Καπ" w:date="2023-03-01T04:46:00Z">
            <w:rPr>
              <w:lang w:val="el-GR"/>
            </w:rPr>
          </w:rPrChange>
        </w:rPr>
        <w:t>-</w:t>
      </w:r>
      <w:r>
        <w:t>and</w:t>
      </w:r>
      <w:r w:rsidRPr="00777283">
        <w:rPr>
          <w:rPrChange w:id="869" w:author="Στάθης Καπ" w:date="2023-03-01T04:46:00Z">
            <w:rPr>
              <w:lang w:val="el-GR"/>
            </w:rPr>
          </w:rPrChange>
        </w:rPr>
        <w:t>-</w:t>
      </w:r>
      <w:r>
        <w:t>bound</w:t>
      </w:r>
      <w:r w:rsidRPr="00777283">
        <w:rPr>
          <w:rPrChange w:id="870" w:author="Στάθης Καπ" w:date="2023-03-01T04:46:00Z">
            <w:rPr>
              <w:lang w:val="el-GR"/>
            </w:rPr>
          </w:rPrChange>
        </w:rPr>
        <w:t xml:space="preserve"> </w:t>
      </w:r>
      <w:r>
        <w:t>Laporte</w:t>
      </w:r>
      <w:r w:rsidRPr="00777283">
        <w:rPr>
          <w:rPrChange w:id="871" w:author="Στάθης Καπ" w:date="2023-03-01T04:46:00Z">
            <w:rPr>
              <w:lang w:val="el-GR"/>
            </w:rPr>
          </w:rPrChange>
        </w:rPr>
        <w:t xml:space="preserve"> </w:t>
      </w:r>
      <w:r>
        <w:t>and</w:t>
      </w:r>
      <w:r w:rsidRPr="00777283">
        <w:rPr>
          <w:rPrChange w:id="872" w:author="Στάθης Καπ" w:date="2023-03-01T04:46:00Z">
            <w:rPr>
              <w:lang w:val="el-GR"/>
            </w:rPr>
          </w:rPrChange>
        </w:rPr>
        <w:t xml:space="preserve"> </w:t>
      </w:r>
      <w:r>
        <w:t>Martello</w:t>
      </w:r>
      <w:r w:rsidRPr="00777283">
        <w:rPr>
          <w:rPrChange w:id="873" w:author="Στάθης Καπ" w:date="2023-03-01T04:46:00Z">
            <w:rPr>
              <w:lang w:val="el-GR"/>
            </w:rPr>
          </w:rPrChange>
        </w:rPr>
        <w:t xml:space="preserve"> (1990)</w:t>
      </w:r>
      <w:customXmlInsRangeStart w:id="874" w:author="Στάθης Καπ" w:date="2023-03-01T04:52:00Z"/>
      <w:sdt>
        <w:sdtPr>
          <w:id w:val="-214885016"/>
          <w:citation/>
        </w:sdtPr>
        <w:sdtEndPr/>
        <w:sdtContent>
          <w:customXmlInsRangeEnd w:id="874"/>
          <w:ins w:id="875" w:author="Στάθης Καπ" w:date="2023-03-01T04:52:00Z">
            <w:r w:rsidR="002B26C8">
              <w:fldChar w:fldCharType="begin"/>
            </w:r>
            <w:r w:rsidR="002B26C8">
              <w:instrText xml:space="preserve"> CITATION Gil90 \l 1033 </w:instrText>
            </w:r>
          </w:ins>
          <w:r w:rsidR="002B26C8">
            <w:fldChar w:fldCharType="separate"/>
          </w:r>
          <w:ins w:id="876" w:author="Στάθης Καπ" w:date="2023-03-01T04:52:00Z">
            <w:r w:rsidR="002B26C8">
              <w:rPr>
                <w:noProof/>
              </w:rPr>
              <w:t xml:space="preserve"> </w:t>
            </w:r>
            <w:r w:rsidR="002B26C8" w:rsidRPr="002B26C8">
              <w:rPr>
                <w:noProof/>
                <w:rPrChange w:id="877" w:author="Στάθης Καπ" w:date="2023-03-01T04:52:00Z">
                  <w:rPr>
                    <w:rFonts w:eastAsia="Times New Roman"/>
                  </w:rPr>
                </w:rPrChange>
              </w:rPr>
              <w:t>[2]</w:t>
            </w:r>
            <w:r w:rsidR="002B26C8">
              <w:fldChar w:fldCharType="end"/>
            </w:r>
          </w:ins>
          <w:customXmlInsRangeStart w:id="878" w:author="Στάθης Καπ" w:date="2023-03-01T04:52:00Z"/>
        </w:sdtContent>
      </w:sdt>
      <w:customXmlInsRangeEnd w:id="878"/>
      <w:r w:rsidRPr="00777283">
        <w:rPr>
          <w:rPrChange w:id="879" w:author="Στάθης Καπ" w:date="2023-03-01T04:46:00Z">
            <w:rPr>
              <w:lang w:val="el-GR"/>
            </w:rPr>
          </w:rPrChange>
        </w:rPr>
        <w:t xml:space="preserve">, </w:t>
      </w:r>
      <w:r>
        <w:t>Ramesh</w:t>
      </w:r>
      <w:r w:rsidRPr="00777283">
        <w:rPr>
          <w:rPrChange w:id="880" w:author="Στάθης Καπ" w:date="2023-03-01T04:46:00Z">
            <w:rPr>
              <w:lang w:val="el-GR"/>
            </w:rPr>
          </w:rPrChange>
        </w:rPr>
        <w:t xml:space="preserve"> </w:t>
      </w:r>
      <w:ins w:id="881" w:author="Στάθης Καπ" w:date="2023-03-01T04:47:00Z">
        <w:r w:rsidR="00777283">
          <w:t>et al.</w:t>
        </w:r>
      </w:ins>
      <w:del w:id="882" w:author="Στάθης Καπ" w:date="2023-03-01T04:47:00Z">
        <w:r w:rsidRPr="00DD6480" w:rsidDel="00777283">
          <w:rPr>
            <w:lang w:val="el-GR"/>
          </w:rPr>
          <w:delText>κ</w:delText>
        </w:r>
        <w:r w:rsidRPr="00777283" w:rsidDel="00777283">
          <w:rPr>
            <w:rPrChange w:id="883" w:author="Στάθης Καπ" w:date="2023-03-01T04:46:00Z">
              <w:rPr>
                <w:lang w:val="el-GR"/>
              </w:rPr>
            </w:rPrChange>
          </w:rPr>
          <w:delText>.</w:delText>
        </w:r>
        <w:r w:rsidRPr="00DD6480" w:rsidDel="00777283">
          <w:rPr>
            <w:lang w:val="el-GR"/>
          </w:rPr>
          <w:delText>α</w:delText>
        </w:r>
      </w:del>
      <w:del w:id="884" w:author="Στάθης Καπ" w:date="2023-03-01T04:46:00Z">
        <w:r w:rsidRPr="00777283" w:rsidDel="00777283">
          <w:rPr>
            <w:rPrChange w:id="885" w:author="Στάθης Καπ" w:date="2023-03-01T04:46:00Z">
              <w:rPr>
                <w:lang w:val="el-GR"/>
              </w:rPr>
            </w:rPrChange>
          </w:rPr>
          <w:delText>.</w:delText>
        </w:r>
      </w:del>
      <w:r w:rsidRPr="00777283">
        <w:rPr>
          <w:rPrChange w:id="886" w:author="Στάθης Καπ" w:date="2023-03-01T04:46:00Z">
            <w:rPr>
              <w:lang w:val="el-GR"/>
            </w:rPr>
          </w:rPrChange>
        </w:rPr>
        <w:t xml:space="preserve"> </w:t>
      </w:r>
      <w:r w:rsidRPr="007535A9">
        <w:rPr>
          <w:lang w:val="el-GR"/>
        </w:rPr>
        <w:t>(1992)</w:t>
      </w:r>
      <w:customXmlInsRangeStart w:id="887" w:author="Στάθης Καπ" w:date="2023-03-01T04:53:00Z"/>
      <w:sdt>
        <w:sdtPr>
          <w:id w:val="165986000"/>
          <w:citation/>
        </w:sdtPr>
        <w:sdtEndPr/>
        <w:sdtContent>
          <w:customXmlInsRangeEnd w:id="887"/>
          <w:ins w:id="888" w:author="Στάθης Καπ" w:date="2023-03-01T04:53:00Z">
            <w:r w:rsidR="002B26C8">
              <w:fldChar w:fldCharType="begin"/>
            </w:r>
            <w:r w:rsidR="002B26C8" w:rsidRPr="007535A9">
              <w:rPr>
                <w:lang w:val="el-GR"/>
                <w:rPrChange w:id="889" w:author="Στάθης Καπ" w:date="2023-03-01T05:55:00Z">
                  <w:rPr/>
                </w:rPrChange>
              </w:rPr>
              <w:instrText xml:space="preserve"> </w:instrText>
            </w:r>
            <w:r w:rsidR="002B26C8">
              <w:instrText>CITATION</w:instrText>
            </w:r>
            <w:r w:rsidR="002B26C8" w:rsidRPr="007535A9">
              <w:rPr>
                <w:lang w:val="el-GR"/>
                <w:rPrChange w:id="890" w:author="Στάθης Καπ" w:date="2023-03-01T05:55:00Z">
                  <w:rPr/>
                </w:rPrChange>
              </w:rPr>
              <w:instrText xml:space="preserve"> </w:instrText>
            </w:r>
            <w:r w:rsidR="002B26C8">
              <w:instrText>Ram</w:instrText>
            </w:r>
            <w:r w:rsidR="002B26C8" w:rsidRPr="007535A9">
              <w:rPr>
                <w:lang w:val="el-GR"/>
                <w:rPrChange w:id="891" w:author="Στάθης Καπ" w:date="2023-03-01T05:55:00Z">
                  <w:rPr/>
                </w:rPrChange>
              </w:rPr>
              <w:instrText>92 \</w:instrText>
            </w:r>
            <w:r w:rsidR="002B26C8">
              <w:instrText>l</w:instrText>
            </w:r>
            <w:r w:rsidR="002B26C8" w:rsidRPr="007535A9">
              <w:rPr>
                <w:lang w:val="el-GR"/>
                <w:rPrChange w:id="892" w:author="Στάθης Καπ" w:date="2023-03-01T05:55:00Z">
                  <w:rPr/>
                </w:rPrChange>
              </w:rPr>
              <w:instrText xml:space="preserve"> 1033 </w:instrText>
            </w:r>
          </w:ins>
          <w:r w:rsidR="002B26C8">
            <w:fldChar w:fldCharType="separate"/>
          </w:r>
          <w:ins w:id="893" w:author="Στάθης Καπ" w:date="2023-03-01T04:53:00Z">
            <w:r w:rsidR="002B26C8" w:rsidRPr="007535A9">
              <w:rPr>
                <w:noProof/>
                <w:lang w:val="el-GR"/>
                <w:rPrChange w:id="894" w:author="Στάθης Καπ" w:date="2023-03-01T05:55:00Z">
                  <w:rPr>
                    <w:noProof/>
                  </w:rPr>
                </w:rPrChange>
              </w:rPr>
              <w:t xml:space="preserve"> </w:t>
            </w:r>
            <w:r w:rsidR="002B26C8" w:rsidRPr="007535A9">
              <w:rPr>
                <w:noProof/>
                <w:lang w:val="el-GR"/>
                <w:rPrChange w:id="895" w:author="Στάθης Καπ" w:date="2023-03-01T05:55:00Z">
                  <w:rPr>
                    <w:rFonts w:eastAsia="Times New Roman"/>
                  </w:rPr>
                </w:rPrChange>
              </w:rPr>
              <w:t>[17]</w:t>
            </w:r>
            <w:r w:rsidR="002B26C8">
              <w:fldChar w:fldCharType="end"/>
            </w:r>
          </w:ins>
          <w:customXmlInsRangeStart w:id="896" w:author="Στάθης Καπ" w:date="2023-03-01T04:53:00Z"/>
        </w:sdtContent>
      </w:sdt>
      <w:customXmlInsRangeEnd w:id="896"/>
      <w:r w:rsidRPr="007535A9">
        <w:rPr>
          <w:lang w:val="el-GR"/>
        </w:rPr>
        <w:t xml:space="preserve">. </w:t>
      </w:r>
      <w:r w:rsidRPr="00DD6480">
        <w:rPr>
          <w:lang w:val="el-GR"/>
        </w:rPr>
        <w:t>Πολλοί από τους προσεγγιστικούς αλγορίθμους που μπορεί να συναντήσει κανείς στη βιβλιογραφία είναι είτε δύσκολα υλοποιήσιμοι είτε απαιτούν παραπάνω χρόνο από το επιθυμητό.</w:t>
      </w:r>
    </w:p>
    <w:p w14:paraId="5F125B86" w14:textId="6EB8363A" w:rsidR="00DD6480" w:rsidRPr="006703D1" w:rsidRDefault="00DD6480" w:rsidP="00DD6480">
      <w:pPr>
        <w:rPr>
          <w:lang w:val="el-GR"/>
        </w:rPr>
      </w:pPr>
      <w:r w:rsidRPr="00DD6480">
        <w:rPr>
          <w:lang w:val="el-GR"/>
        </w:rPr>
        <w:t xml:space="preserve">Παρακάτω αναφέρονται μερικοί από τους ευρετικούς αλγόριθμους για την επίλυση του </w:t>
      </w:r>
      <w:r>
        <w:t>OP</w:t>
      </w:r>
      <w:r w:rsidRPr="00DD6480">
        <w:rPr>
          <w:lang w:val="el-GR"/>
        </w:rPr>
        <w:t xml:space="preserve"> που μελετήθηκαν για την υλοποίηση της παρούσας εργασίας. </w:t>
      </w:r>
      <w:r w:rsidR="0082391B" w:rsidRPr="00DD6480">
        <w:rPr>
          <w:lang w:val="el-GR"/>
        </w:rPr>
        <w:t>Όπως</w:t>
      </w:r>
      <w:r w:rsidRPr="00DD6480">
        <w:rPr>
          <w:lang w:val="el-GR"/>
        </w:rPr>
        <w:t xml:space="preserve"> </w:t>
      </w:r>
      <w:r w:rsidR="0032263F" w:rsidRPr="00DD6480">
        <w:rPr>
          <w:lang w:val="el-GR"/>
        </w:rPr>
        <w:t>έχει</w:t>
      </w:r>
      <w:r w:rsidRPr="00DD6480">
        <w:rPr>
          <w:lang w:val="el-GR"/>
        </w:rPr>
        <w:t xml:space="preserve"> ήδη αναφερθεί το Πρόβλημα Προσανατολισμού αποτελεί το ευκολότερο μοντέλο του Προβλήματος Σχεδιασμού Τουριστικών Διαδρομών. </w:t>
      </w:r>
      <w:r w:rsidRPr="006703D1">
        <w:rPr>
          <w:lang w:val="el-GR"/>
        </w:rPr>
        <w:t>Παρ΄</w:t>
      </w:r>
      <w:r w:rsidR="00E318E5">
        <w:rPr>
          <w:lang w:val="el-GR"/>
        </w:rPr>
        <w:t xml:space="preserve"> </w:t>
      </w:r>
      <w:r w:rsidRPr="006703D1">
        <w:rPr>
          <w:lang w:val="el-GR"/>
        </w:rPr>
        <w:t xml:space="preserve">όλα αυτά συναντώνται και διαφορετικές εφαρμογές του </w:t>
      </w:r>
      <w:r>
        <w:t>OP</w:t>
      </w:r>
      <w:r w:rsidRPr="006703D1">
        <w:rPr>
          <w:lang w:val="el-GR"/>
        </w:rPr>
        <w:t>.</w:t>
      </w:r>
    </w:p>
    <w:p w14:paraId="5E4E0C6E" w14:textId="22389E2D" w:rsidR="00DD6480" w:rsidRDefault="00DD6480" w:rsidP="00DD6480">
      <w:pPr>
        <w:rPr>
          <w:lang w:val="el-GR"/>
        </w:rPr>
      </w:pPr>
      <w:r w:rsidRPr="00DD6480">
        <w:rPr>
          <w:lang w:val="el-GR"/>
        </w:rPr>
        <w:t xml:space="preserve">Η πρώτη πρακτική εφαρμογή του </w:t>
      </w:r>
      <w:r>
        <w:t>OP</w:t>
      </w:r>
      <w:r w:rsidRPr="00DD6480">
        <w:rPr>
          <w:lang w:val="el-GR"/>
        </w:rPr>
        <w:t xml:space="preserve"> αναφέρθηκε από τον </w:t>
      </w:r>
      <w:r>
        <w:t>Tsiligirides</w:t>
      </w:r>
      <w:r w:rsidRPr="00DD6480">
        <w:rPr>
          <w:lang w:val="el-GR"/>
        </w:rPr>
        <w:t xml:space="preserve"> (1984)</w:t>
      </w:r>
      <w:customXmlInsRangeStart w:id="897" w:author="Στάθης Καπ" w:date="2023-03-01T04:54:00Z"/>
      <w:sdt>
        <w:sdtPr>
          <w:rPr>
            <w:lang w:val="el-GR"/>
          </w:rPr>
          <w:id w:val="-1731067859"/>
          <w:citation/>
        </w:sdtPr>
        <w:sdtEndPr/>
        <w:sdtContent>
          <w:customXmlInsRangeEnd w:id="897"/>
          <w:ins w:id="898" w:author="Στάθης Καπ" w:date="2023-03-01T04:54:00Z">
            <w:r w:rsidR="002B26C8">
              <w:rPr>
                <w:lang w:val="el-GR"/>
              </w:rPr>
              <w:fldChar w:fldCharType="begin"/>
            </w:r>
            <w:r w:rsidR="002B26C8" w:rsidRPr="002B26C8">
              <w:rPr>
                <w:lang w:val="el-GR"/>
                <w:rPrChange w:id="899" w:author="Στάθης Καπ" w:date="2023-03-01T04:54:00Z">
                  <w:rPr/>
                </w:rPrChange>
              </w:rPr>
              <w:instrText xml:space="preserve"> </w:instrText>
            </w:r>
            <w:r w:rsidR="002B26C8">
              <w:instrText>CITATION</w:instrText>
            </w:r>
            <w:r w:rsidR="002B26C8" w:rsidRPr="002B26C8">
              <w:rPr>
                <w:lang w:val="el-GR"/>
                <w:rPrChange w:id="900" w:author="Στάθης Καπ" w:date="2023-03-01T04:54:00Z">
                  <w:rPr/>
                </w:rPrChange>
              </w:rPr>
              <w:instrText xml:space="preserve"> </w:instrText>
            </w:r>
            <w:r w:rsidR="002B26C8">
              <w:instrText>TTs</w:instrText>
            </w:r>
            <w:r w:rsidR="002B26C8" w:rsidRPr="002B26C8">
              <w:rPr>
                <w:lang w:val="el-GR"/>
                <w:rPrChange w:id="901" w:author="Στάθης Καπ" w:date="2023-03-01T04:54:00Z">
                  <w:rPr/>
                </w:rPrChange>
              </w:rPr>
              <w:instrText>84 \</w:instrText>
            </w:r>
            <w:r w:rsidR="002B26C8">
              <w:instrText>l</w:instrText>
            </w:r>
            <w:r w:rsidR="002B26C8" w:rsidRPr="002B26C8">
              <w:rPr>
                <w:lang w:val="el-GR"/>
                <w:rPrChange w:id="902" w:author="Στάθης Καπ" w:date="2023-03-01T04:54:00Z">
                  <w:rPr/>
                </w:rPrChange>
              </w:rPr>
              <w:instrText xml:space="preserve"> 1033 </w:instrText>
            </w:r>
          </w:ins>
          <w:r w:rsidR="002B26C8">
            <w:rPr>
              <w:lang w:val="el-GR"/>
            </w:rPr>
            <w:fldChar w:fldCharType="separate"/>
          </w:r>
          <w:ins w:id="903" w:author="Στάθης Καπ" w:date="2023-03-01T04:54:00Z">
            <w:r w:rsidR="002B26C8" w:rsidRPr="002B26C8">
              <w:rPr>
                <w:noProof/>
                <w:lang w:val="el-GR"/>
                <w:rPrChange w:id="904" w:author="Στάθης Καπ" w:date="2023-03-01T04:54:00Z">
                  <w:rPr>
                    <w:noProof/>
                  </w:rPr>
                </w:rPrChange>
              </w:rPr>
              <w:t xml:space="preserve"> </w:t>
            </w:r>
            <w:r w:rsidR="002B26C8" w:rsidRPr="002B26C8">
              <w:rPr>
                <w:noProof/>
                <w:lang w:val="el-GR"/>
                <w:rPrChange w:id="905" w:author="Στάθης Καπ" w:date="2023-03-01T04:54:00Z">
                  <w:rPr>
                    <w:rFonts w:eastAsia="Times New Roman"/>
                  </w:rPr>
                </w:rPrChange>
              </w:rPr>
              <w:t>[1]</w:t>
            </w:r>
            <w:r w:rsidR="002B26C8">
              <w:rPr>
                <w:lang w:val="el-GR"/>
              </w:rPr>
              <w:fldChar w:fldCharType="end"/>
            </w:r>
          </w:ins>
          <w:customXmlInsRangeStart w:id="906" w:author="Στάθης Καπ" w:date="2023-03-01T04:54:00Z"/>
        </w:sdtContent>
      </w:sdt>
      <w:customXmlInsRangeEnd w:id="906"/>
      <w:r w:rsidRPr="00DD6480">
        <w:rPr>
          <w:lang w:val="el-GR"/>
        </w:rPr>
        <w:t xml:space="preserve">, όπου εξετάζεται η περίπτωση που ο πλανόδιος πωλητής δεν έχει αρκετό χρόνο για να επισκεφθεί όλες τις πόλεις. Γνωρίζοντας όμως το κέρδος που θα αποκομίσει σε κάθε πόλη, προσπαθεί να μεγιστοποιήσει το συνολικό κέρδος </w:t>
      </w:r>
      <w:r w:rsidR="00E318E5" w:rsidRPr="00DD6480">
        <w:rPr>
          <w:lang w:val="el-GR"/>
        </w:rPr>
        <w:t>ενώ</w:t>
      </w:r>
      <w:r w:rsidRPr="00DD6480">
        <w:rPr>
          <w:lang w:val="el-GR"/>
        </w:rPr>
        <w:t xml:space="preserve"> ταυτόχρονα να μην ξεπεράσει ένα καθορισμένο χρονικό όριο.</w:t>
      </w:r>
    </w:p>
    <w:p w14:paraId="5CB46F8C" w14:textId="2A521CF0" w:rsidR="00DD6480" w:rsidDel="00786D08" w:rsidRDefault="00DD6480" w:rsidP="00DD6480">
      <w:pPr>
        <w:rPr>
          <w:del w:id="907" w:author="Στάθης Καπ" w:date="2023-02-25T23:30:00Z"/>
          <w:lang w:val="el-GR"/>
        </w:rPr>
      </w:pPr>
      <w:r w:rsidRPr="00DD6480">
        <w:rPr>
          <w:lang w:val="el-GR"/>
        </w:rPr>
        <w:t xml:space="preserve">Μία άλλη εφαρμογή του </w:t>
      </w:r>
      <w:r>
        <w:t>OP</w:t>
      </w:r>
      <w:r w:rsidRPr="00DD6480">
        <w:rPr>
          <w:lang w:val="el-GR"/>
        </w:rPr>
        <w:t xml:space="preserve"> είναι το Πρόβλημα Παράδοσης Καυσίμων (</w:t>
      </w:r>
      <w:r>
        <w:t>Fuel</w:t>
      </w:r>
      <w:r w:rsidRPr="00DD6480">
        <w:rPr>
          <w:lang w:val="el-GR"/>
        </w:rPr>
        <w:t xml:space="preserve"> </w:t>
      </w:r>
      <w:r>
        <w:t>Delivery</w:t>
      </w:r>
      <w:r w:rsidRPr="00DD6480">
        <w:rPr>
          <w:lang w:val="el-GR"/>
        </w:rPr>
        <w:t xml:space="preserve"> </w:t>
      </w:r>
      <w:r>
        <w:t>Problem</w:t>
      </w:r>
      <w:r w:rsidRPr="00DD6480">
        <w:rPr>
          <w:lang w:val="el-GR"/>
        </w:rPr>
        <w:t xml:space="preserve">, </w:t>
      </w:r>
      <w:r>
        <w:t>Golden</w:t>
      </w:r>
      <w:r w:rsidRPr="00DD6480">
        <w:rPr>
          <w:lang w:val="el-GR"/>
        </w:rPr>
        <w:t xml:space="preserve"> </w:t>
      </w:r>
      <w:r>
        <w:t>et</w:t>
      </w:r>
      <w:r w:rsidRPr="00DD6480">
        <w:rPr>
          <w:lang w:val="el-GR"/>
        </w:rPr>
        <w:t xml:space="preserve"> </w:t>
      </w:r>
      <w:r>
        <w:t>al</w:t>
      </w:r>
      <w:r w:rsidRPr="00DD6480">
        <w:rPr>
          <w:lang w:val="el-GR"/>
        </w:rPr>
        <w:t>. (1987)</w:t>
      </w:r>
      <w:customXmlInsRangeStart w:id="908" w:author="Στάθης Καπ" w:date="2023-03-01T04:55:00Z"/>
      <w:sdt>
        <w:sdtPr>
          <w:rPr>
            <w:lang w:val="el-GR"/>
          </w:rPr>
          <w:id w:val="-2124379089"/>
          <w:citation/>
        </w:sdtPr>
        <w:sdtEndPr/>
        <w:sdtContent>
          <w:customXmlInsRangeEnd w:id="908"/>
          <w:ins w:id="909" w:author="Στάθης Καπ" w:date="2023-03-01T04:55:00Z">
            <w:r w:rsidR="00C93CCD">
              <w:rPr>
                <w:lang w:val="el-GR"/>
              </w:rPr>
              <w:fldChar w:fldCharType="begin"/>
            </w:r>
            <w:r w:rsidR="00C93CCD" w:rsidRPr="00C93CCD">
              <w:rPr>
                <w:lang w:val="el-GR"/>
                <w:rPrChange w:id="910" w:author="Στάθης Καπ" w:date="2023-03-01T04:55:00Z">
                  <w:rPr/>
                </w:rPrChange>
              </w:rPr>
              <w:instrText xml:space="preserve"> </w:instrText>
            </w:r>
            <w:r w:rsidR="00C93CCD">
              <w:instrText>CITATION</w:instrText>
            </w:r>
            <w:r w:rsidR="00C93CCD" w:rsidRPr="00C93CCD">
              <w:rPr>
                <w:lang w:val="el-GR"/>
                <w:rPrChange w:id="911" w:author="Στάθης Καπ" w:date="2023-03-01T04:55:00Z">
                  <w:rPr/>
                </w:rPrChange>
              </w:rPr>
              <w:instrText xml:space="preserve"> </w:instrText>
            </w:r>
            <w:r w:rsidR="00C93CCD">
              <w:instrText>Bru</w:instrText>
            </w:r>
            <w:r w:rsidR="00C93CCD" w:rsidRPr="00C93CCD">
              <w:rPr>
                <w:lang w:val="el-GR"/>
                <w:rPrChange w:id="912" w:author="Στάθης Καπ" w:date="2023-03-01T04:55:00Z">
                  <w:rPr/>
                </w:rPrChange>
              </w:rPr>
              <w:instrText>87 \</w:instrText>
            </w:r>
            <w:r w:rsidR="00C93CCD">
              <w:instrText>l</w:instrText>
            </w:r>
            <w:r w:rsidR="00C93CCD" w:rsidRPr="00C93CCD">
              <w:rPr>
                <w:lang w:val="el-GR"/>
                <w:rPrChange w:id="913" w:author="Στάθης Καπ" w:date="2023-03-01T04:55:00Z">
                  <w:rPr/>
                </w:rPrChange>
              </w:rPr>
              <w:instrText xml:space="preserve"> 1033 </w:instrText>
            </w:r>
          </w:ins>
          <w:r w:rsidR="00C93CCD">
            <w:rPr>
              <w:lang w:val="el-GR"/>
            </w:rPr>
            <w:fldChar w:fldCharType="separate"/>
          </w:r>
          <w:ins w:id="914" w:author="Στάθης Καπ" w:date="2023-03-01T04:55:00Z">
            <w:r w:rsidR="00C93CCD" w:rsidRPr="00C93CCD">
              <w:rPr>
                <w:noProof/>
                <w:lang w:val="el-GR"/>
                <w:rPrChange w:id="915" w:author="Στάθης Καπ" w:date="2023-03-01T04:55:00Z">
                  <w:rPr>
                    <w:noProof/>
                  </w:rPr>
                </w:rPrChange>
              </w:rPr>
              <w:t xml:space="preserve"> </w:t>
            </w:r>
            <w:r w:rsidR="00C93CCD" w:rsidRPr="00C93CCD">
              <w:rPr>
                <w:noProof/>
                <w:lang w:val="el-GR"/>
                <w:rPrChange w:id="916" w:author="Στάθης Καπ" w:date="2023-03-01T04:55:00Z">
                  <w:rPr>
                    <w:rFonts w:eastAsia="Times New Roman"/>
                  </w:rPr>
                </w:rPrChange>
              </w:rPr>
              <w:t>[15]</w:t>
            </w:r>
            <w:r w:rsidR="00C93CCD">
              <w:rPr>
                <w:lang w:val="el-GR"/>
              </w:rPr>
              <w:fldChar w:fldCharType="end"/>
            </w:r>
          </w:ins>
          <w:customXmlInsRangeStart w:id="917" w:author="Στάθης Καπ" w:date="2023-03-01T04:55:00Z"/>
        </w:sdtContent>
      </w:sdt>
      <w:customXmlInsRangeEnd w:id="917"/>
      <w:r w:rsidRPr="00DD6480">
        <w:rPr>
          <w:lang w:val="el-GR"/>
        </w:rPr>
        <w:t xml:space="preserve">), όπου ένα πλήθος φορτηγών πρέπει να εφοδιάζουν καθημερινά διάφορους πελάτες με καύσιμα. Κάθε πελάτης πρέπει να έχει στη διάθεση του συνεχώς παραπάνω από μία συγκεκριμένη ποσότητα καυσίμων. </w:t>
      </w:r>
      <w:r w:rsidR="00256354">
        <w:rPr>
          <w:lang w:val="el-GR"/>
        </w:rPr>
        <w:t>‘Ετσι</w:t>
      </w:r>
      <w:r w:rsidR="005420B8">
        <w:rPr>
          <w:lang w:val="el-GR"/>
        </w:rPr>
        <w:t xml:space="preserve"> </w:t>
      </w:r>
      <w:r w:rsidRPr="00DD6480">
        <w:rPr>
          <w:lang w:val="el-GR"/>
        </w:rPr>
        <w:t>λοιπόν</w:t>
      </w:r>
      <w:r>
        <w:rPr>
          <w:lang w:val="el-GR"/>
        </w:rPr>
        <w:t>,</w:t>
      </w:r>
      <w:r w:rsidRPr="00DD6480">
        <w:rPr>
          <w:lang w:val="el-GR"/>
        </w:rPr>
        <w:t xml:space="preserve"> η ανάγκη καυσίμων μπορεί να θεωρηθεί ως το κέρδος στο Πρόβλημα Προσανατολισμού και </w:t>
      </w:r>
      <w:r>
        <w:rPr>
          <w:lang w:val="el-GR"/>
        </w:rPr>
        <w:t>ω</w:t>
      </w:r>
      <w:r w:rsidRPr="00DD6480">
        <w:rPr>
          <w:lang w:val="el-GR"/>
        </w:rPr>
        <w:t xml:space="preserve">ς στόχος η δημιουργία ενός πλάνου διαδρομών έτσι ώστε να εξυπηρετείται ένα υποσύνολο πελατών με τη μεγαλύτερη ανάγκη από καύσιμα. </w:t>
      </w:r>
      <w:r>
        <w:rPr>
          <w:lang w:val="el-GR"/>
        </w:rPr>
        <w:t>Παρακάτω</w:t>
      </w:r>
      <w:r w:rsidRPr="00DD6480">
        <w:rPr>
          <w:lang w:val="el-GR"/>
        </w:rPr>
        <w:t xml:space="preserve">, </w:t>
      </w:r>
      <w:r>
        <w:rPr>
          <w:lang w:val="el-GR"/>
        </w:rPr>
        <w:t>αναλύονται</w:t>
      </w:r>
      <w:r w:rsidRPr="00DD6480">
        <w:rPr>
          <w:lang w:val="el-GR"/>
        </w:rPr>
        <w:t xml:space="preserve"> </w:t>
      </w:r>
      <w:r>
        <w:rPr>
          <w:lang w:val="el-GR"/>
        </w:rPr>
        <w:t>μερικές</w:t>
      </w:r>
      <w:r w:rsidRPr="00DD6480">
        <w:rPr>
          <w:lang w:val="el-GR"/>
        </w:rPr>
        <w:t xml:space="preserve"> από</w:t>
      </w:r>
      <w:r>
        <w:rPr>
          <w:lang w:val="el-GR"/>
        </w:rPr>
        <w:t xml:space="preserve"> τις βασικές επεκτάσεις του</w:t>
      </w:r>
      <w:r w:rsidRPr="00DD6480">
        <w:rPr>
          <w:lang w:val="el-GR"/>
        </w:rPr>
        <w:t xml:space="preserve"> </w:t>
      </w:r>
      <w:r>
        <w:t>OP</w:t>
      </w:r>
      <w:r w:rsidRPr="00DD6480">
        <w:rPr>
          <w:lang w:val="el-GR"/>
        </w:rPr>
        <w:t>.</w:t>
      </w:r>
    </w:p>
    <w:p w14:paraId="0B6C00C0" w14:textId="77777777" w:rsidR="00E469D9" w:rsidRDefault="00E469D9" w:rsidP="00DD6480">
      <w:pPr>
        <w:rPr>
          <w:ins w:id="918" w:author="Στάθης Καπ" w:date="2023-02-25T23:30:00Z"/>
          <w:lang w:val="el-GR"/>
        </w:rPr>
      </w:pPr>
    </w:p>
    <w:p w14:paraId="112835CA" w14:textId="407545FD" w:rsidR="00DD6480" w:rsidRDefault="00DD6480">
      <w:pPr>
        <w:pStyle w:val="Heading2"/>
        <w:rPr>
          <w:lang w:val="el-GR"/>
        </w:rPr>
        <w:pPrChange w:id="919" w:author="Στάθης Καπ" w:date="2023-02-26T01:10:00Z">
          <w:pPr>
            <w:pStyle w:val="Heading3"/>
            <w:numPr>
              <w:numId w:val="4"/>
            </w:numPr>
            <w:ind w:left="1080"/>
          </w:pPr>
        </w:pPrChange>
      </w:pPr>
      <w:bookmarkStart w:id="920" w:name="_Toc128497592"/>
      <w:r>
        <w:rPr>
          <w:lang w:val="el-GR"/>
        </w:rPr>
        <w:t xml:space="preserve">Το </w:t>
      </w:r>
      <w:r w:rsidRPr="00C80263">
        <w:rPr>
          <w:lang w:val="el-GR"/>
        </w:rPr>
        <w:t>πρόβλημα</w:t>
      </w:r>
      <w:r>
        <w:rPr>
          <w:lang w:val="el-GR"/>
        </w:rPr>
        <w:t xml:space="preserve"> </w:t>
      </w:r>
      <w:r w:rsidRPr="00EF0ACE">
        <w:rPr>
          <w:lang w:val="el-GR"/>
        </w:rPr>
        <w:t>Προσανατολισμού</w:t>
      </w:r>
      <w:r>
        <w:rPr>
          <w:lang w:val="el-GR"/>
        </w:rPr>
        <w:t xml:space="preserve"> με Χρονικά Παράθυρα</w:t>
      </w:r>
      <w:r w:rsidR="006E6F52">
        <w:rPr>
          <w:lang w:val="el-GR"/>
        </w:rPr>
        <w:t xml:space="preserve"> </w:t>
      </w:r>
      <w:r w:rsidR="006E6F52" w:rsidRPr="006E6F52">
        <w:rPr>
          <w:lang w:val="el-GR"/>
        </w:rPr>
        <w:t>(</w:t>
      </w:r>
      <w:r w:rsidR="006E6F52">
        <w:t>OPTW</w:t>
      </w:r>
      <w:r w:rsidR="006E6F52" w:rsidRPr="006E6F52">
        <w:rPr>
          <w:lang w:val="el-GR"/>
        </w:rPr>
        <w:t>)</w:t>
      </w:r>
      <w:bookmarkEnd w:id="920"/>
    </w:p>
    <w:p w14:paraId="4EA43763" w14:textId="77777777" w:rsidR="006E6F52" w:rsidRDefault="006E6F52" w:rsidP="006E6F52">
      <w:pPr>
        <w:rPr>
          <w:lang w:val="el-GR"/>
        </w:rPr>
      </w:pPr>
      <w:r w:rsidRPr="006E6F52">
        <w:rPr>
          <w:lang w:val="el-GR"/>
        </w:rPr>
        <w:t xml:space="preserve">Η διαφορά του </w:t>
      </w:r>
      <w:r>
        <w:t>OPTW</w:t>
      </w:r>
      <w:r w:rsidRPr="006E6F52">
        <w:rPr>
          <w:lang w:val="el-GR"/>
        </w:rPr>
        <w:t xml:space="preserve"> με το </w:t>
      </w:r>
      <w:r>
        <w:t>OP</w:t>
      </w:r>
      <w:r w:rsidRPr="006E6F52">
        <w:rPr>
          <w:lang w:val="el-GR"/>
        </w:rPr>
        <w:t xml:space="preserve"> είναι πως η επίσκεψη σε έναν κόμβο </w:t>
      </w:r>
      <w:r>
        <w:t>i</w:t>
      </w:r>
      <w:r w:rsidRPr="006E6F52">
        <w:rPr>
          <w:lang w:val="el-GR"/>
        </w:rPr>
        <w:t xml:space="preserve"> μπορεί να πραγματοποιηθεί μόνο μέσα σε ένα προκαθορισμένο χρονικό παράθυρο του </w:t>
      </w:r>
      <w:r>
        <w:t>i</w:t>
      </w:r>
      <w:r w:rsidRPr="006E6F52">
        <w:rPr>
          <w:lang w:val="el-GR"/>
        </w:rPr>
        <w:t>. Τα χρονικά παράθυρα μπορεί να διαφέρουν μεταξύ των κόμβων.</w:t>
      </w:r>
    </w:p>
    <w:p w14:paraId="0CEDA2DD" w14:textId="1AFF2E48" w:rsidR="006E6F52" w:rsidRDefault="006E6F52" w:rsidP="006E6F52">
      <w:pPr>
        <w:rPr>
          <w:lang w:val="el-GR"/>
        </w:rPr>
      </w:pPr>
      <w:r w:rsidRPr="006E6F52">
        <w:rPr>
          <w:lang w:val="el-GR"/>
        </w:rPr>
        <w:lastRenderedPageBreak/>
        <w:t xml:space="preserve">Οι </w:t>
      </w:r>
      <w:r>
        <w:t>Duque</w:t>
      </w:r>
      <w:r w:rsidRPr="006E6F52">
        <w:rPr>
          <w:lang w:val="el-GR"/>
        </w:rPr>
        <w:t xml:space="preserve"> </w:t>
      </w:r>
      <w:r>
        <w:t>et</w:t>
      </w:r>
      <w:ins w:id="921" w:author="Στάθης Καπ" w:date="2023-03-01T04:55:00Z">
        <w:r w:rsidR="00C93CCD" w:rsidRPr="00C93CCD">
          <w:rPr>
            <w:lang w:val="el-GR"/>
            <w:rPrChange w:id="922" w:author="Στάθης Καπ" w:date="2023-03-01T04:55:00Z">
              <w:rPr/>
            </w:rPrChange>
          </w:rPr>
          <w:t xml:space="preserve"> </w:t>
        </w:r>
      </w:ins>
      <w:del w:id="923" w:author="Στάθης Καπ" w:date="2023-03-01T04:55:00Z">
        <w:r w:rsidRPr="006E6F52" w:rsidDel="00C93CCD">
          <w:rPr>
            <w:lang w:val="el-GR"/>
          </w:rPr>
          <w:delText>.</w:delText>
        </w:r>
      </w:del>
      <w:r>
        <w:t>al</w:t>
      </w:r>
      <w:ins w:id="924" w:author="Στάθης Καπ" w:date="2023-03-01T04:55:00Z">
        <w:r w:rsidR="00C93CCD" w:rsidRPr="00C93CCD">
          <w:rPr>
            <w:lang w:val="el-GR"/>
            <w:rPrChange w:id="925" w:author="Στάθης Καπ" w:date="2023-03-01T04:55:00Z">
              <w:rPr/>
            </w:rPrChange>
          </w:rPr>
          <w:t>.</w:t>
        </w:r>
      </w:ins>
      <w:r w:rsidRPr="006E6F52">
        <w:rPr>
          <w:lang w:val="el-GR"/>
        </w:rPr>
        <w:t>(201</w:t>
      </w:r>
      <w:ins w:id="926" w:author="Στάθης Καπ" w:date="2023-03-01T04:57:00Z">
        <w:r w:rsidR="00C93CCD" w:rsidRPr="00C93CCD">
          <w:rPr>
            <w:lang w:val="el-GR"/>
            <w:rPrChange w:id="927" w:author="Στάθης Καπ" w:date="2023-03-01T04:57:00Z">
              <w:rPr/>
            </w:rPrChange>
          </w:rPr>
          <w:t>5</w:t>
        </w:r>
      </w:ins>
      <w:del w:id="928" w:author="Στάθης Καπ" w:date="2023-03-01T04:57:00Z">
        <w:r w:rsidRPr="006E6F52" w:rsidDel="00C93CCD">
          <w:rPr>
            <w:lang w:val="el-GR"/>
          </w:rPr>
          <w:delText>4</w:delText>
        </w:r>
      </w:del>
      <w:r w:rsidRPr="006E6F52">
        <w:rPr>
          <w:lang w:val="el-GR"/>
        </w:rPr>
        <w:t>)</w:t>
      </w:r>
      <w:customXmlInsRangeStart w:id="929" w:author="Στάθης Καπ" w:date="2023-03-01T04:57:00Z"/>
      <w:sdt>
        <w:sdtPr>
          <w:rPr>
            <w:lang w:val="el-GR"/>
          </w:rPr>
          <w:id w:val="1361697276"/>
          <w:citation/>
        </w:sdtPr>
        <w:sdtEndPr/>
        <w:sdtContent>
          <w:customXmlInsRangeEnd w:id="929"/>
          <w:ins w:id="930" w:author="Στάθης Καπ" w:date="2023-03-01T04:57:00Z">
            <w:r w:rsidR="00C93CCD">
              <w:rPr>
                <w:lang w:val="el-GR"/>
              </w:rPr>
              <w:fldChar w:fldCharType="begin"/>
            </w:r>
            <w:r w:rsidR="00C93CCD" w:rsidRPr="00C93CCD">
              <w:rPr>
                <w:lang w:val="el-GR"/>
                <w:rPrChange w:id="931" w:author="Στάθης Καπ" w:date="2023-03-01T04:57:00Z">
                  <w:rPr/>
                </w:rPrChange>
              </w:rPr>
              <w:instrText xml:space="preserve"> </w:instrText>
            </w:r>
            <w:r w:rsidR="00C93CCD">
              <w:instrText>CITATION</w:instrText>
            </w:r>
            <w:r w:rsidR="00C93CCD" w:rsidRPr="00C93CCD">
              <w:rPr>
                <w:lang w:val="el-GR"/>
                <w:rPrChange w:id="932" w:author="Στάθης Καπ" w:date="2023-03-01T04:57:00Z">
                  <w:rPr/>
                </w:rPrChange>
              </w:rPr>
              <w:instrText xml:space="preserve"> </w:instrText>
            </w:r>
            <w:r w:rsidR="00C93CCD">
              <w:instrText>Dan</w:instrText>
            </w:r>
            <w:r w:rsidR="00C93CCD" w:rsidRPr="00C93CCD">
              <w:rPr>
                <w:lang w:val="el-GR"/>
                <w:rPrChange w:id="933" w:author="Στάθης Καπ" w:date="2023-03-01T04:57:00Z">
                  <w:rPr/>
                </w:rPrChange>
              </w:rPr>
              <w:instrText>15 \</w:instrText>
            </w:r>
            <w:r w:rsidR="00C93CCD">
              <w:instrText>l</w:instrText>
            </w:r>
            <w:r w:rsidR="00C93CCD" w:rsidRPr="00C93CCD">
              <w:rPr>
                <w:lang w:val="el-GR"/>
                <w:rPrChange w:id="934" w:author="Στάθης Καπ" w:date="2023-03-01T04:57:00Z">
                  <w:rPr/>
                </w:rPrChange>
              </w:rPr>
              <w:instrText xml:space="preserve"> 1033 </w:instrText>
            </w:r>
          </w:ins>
          <w:r w:rsidR="00C93CCD">
            <w:rPr>
              <w:lang w:val="el-GR"/>
            </w:rPr>
            <w:fldChar w:fldCharType="separate"/>
          </w:r>
          <w:ins w:id="935" w:author="Στάθης Καπ" w:date="2023-03-01T04:57:00Z">
            <w:r w:rsidR="00C93CCD" w:rsidRPr="00C93CCD">
              <w:rPr>
                <w:noProof/>
                <w:lang w:val="el-GR"/>
                <w:rPrChange w:id="936" w:author="Στάθης Καπ" w:date="2023-03-01T04:57:00Z">
                  <w:rPr>
                    <w:noProof/>
                  </w:rPr>
                </w:rPrChange>
              </w:rPr>
              <w:t xml:space="preserve"> </w:t>
            </w:r>
            <w:r w:rsidR="00C93CCD" w:rsidRPr="00C93CCD">
              <w:rPr>
                <w:noProof/>
                <w:lang w:val="el-GR"/>
                <w:rPrChange w:id="937" w:author="Στάθης Καπ" w:date="2023-03-01T04:57:00Z">
                  <w:rPr>
                    <w:rFonts w:eastAsia="Times New Roman"/>
                  </w:rPr>
                </w:rPrChange>
              </w:rPr>
              <w:t>[18]</w:t>
            </w:r>
            <w:r w:rsidR="00C93CCD">
              <w:rPr>
                <w:lang w:val="el-GR"/>
              </w:rPr>
              <w:fldChar w:fldCharType="end"/>
            </w:r>
          </w:ins>
          <w:customXmlInsRangeStart w:id="938" w:author="Στάθης Καπ" w:date="2023-03-01T04:57:00Z"/>
        </w:sdtContent>
      </w:sdt>
      <w:customXmlInsRangeEnd w:id="938"/>
      <w:r w:rsidRPr="006E6F52">
        <w:rPr>
          <w:lang w:val="el-GR"/>
        </w:rPr>
        <w:t xml:space="preserve"> πρότειναν έναν αλγόριθμο </w:t>
      </w:r>
      <w:r>
        <w:t>Pulse</w:t>
      </w:r>
      <w:r w:rsidRPr="006E6F52">
        <w:rPr>
          <w:lang w:val="el-GR"/>
        </w:rPr>
        <w:t xml:space="preserve"> για την αντιμετώπιση του </w:t>
      </w:r>
      <w:r>
        <w:t>OPTW</w:t>
      </w:r>
      <w:r w:rsidRPr="006E6F52">
        <w:rPr>
          <w:lang w:val="el-GR"/>
        </w:rPr>
        <w:t xml:space="preserve">, ο οποίος αλγόριθμος χρησιμοποιείται γενικότερα για δύσκολα προβλήματα συντομότερης διαδρομής και χρησιμοποιήθηκε πρώτη φορά για το πρόβλημα </w:t>
      </w:r>
      <w:r>
        <w:t>Constrained</w:t>
      </w:r>
      <w:r>
        <w:rPr>
          <w:lang w:val="el-GR"/>
        </w:rPr>
        <w:t xml:space="preserve"> </w:t>
      </w:r>
      <w:r>
        <w:t>Shortest</w:t>
      </w:r>
      <w:r w:rsidRPr="006E6F52">
        <w:rPr>
          <w:lang w:val="el-GR"/>
        </w:rPr>
        <w:t xml:space="preserve"> </w:t>
      </w:r>
      <w:r>
        <w:t>Path</w:t>
      </w:r>
      <w:r w:rsidRPr="006E6F52">
        <w:rPr>
          <w:lang w:val="el-GR"/>
        </w:rPr>
        <w:t xml:space="preserve"> από τους </w:t>
      </w:r>
      <w:r>
        <w:t>Lozano</w:t>
      </w:r>
      <w:r w:rsidRPr="006E6F52">
        <w:rPr>
          <w:lang w:val="el-GR"/>
        </w:rPr>
        <w:t xml:space="preserve"> και </w:t>
      </w:r>
      <w:r>
        <w:t>Medaglia</w:t>
      </w:r>
      <w:r w:rsidRPr="006E6F52">
        <w:rPr>
          <w:lang w:val="el-GR"/>
        </w:rPr>
        <w:t xml:space="preserve"> (2013)</w:t>
      </w:r>
      <w:customXmlInsRangeStart w:id="939" w:author="Στάθης Καπ" w:date="2023-03-01T04:58:00Z"/>
      <w:sdt>
        <w:sdtPr>
          <w:rPr>
            <w:lang w:val="el-GR"/>
          </w:rPr>
          <w:id w:val="1624119533"/>
          <w:citation/>
        </w:sdtPr>
        <w:sdtEndPr/>
        <w:sdtContent>
          <w:customXmlInsRangeEnd w:id="939"/>
          <w:ins w:id="940" w:author="Στάθης Καπ" w:date="2023-03-01T04:58:00Z">
            <w:r w:rsidR="00C93CCD">
              <w:rPr>
                <w:lang w:val="el-GR"/>
              </w:rPr>
              <w:fldChar w:fldCharType="begin"/>
            </w:r>
            <w:r w:rsidR="00C93CCD" w:rsidRPr="00C93CCD">
              <w:rPr>
                <w:lang w:val="el-GR"/>
                <w:rPrChange w:id="941" w:author="Στάθης Καπ" w:date="2023-03-01T04:58:00Z">
                  <w:rPr/>
                </w:rPrChange>
              </w:rPr>
              <w:instrText xml:space="preserve"> </w:instrText>
            </w:r>
            <w:r w:rsidR="00C93CCD">
              <w:instrText>CITATION</w:instrText>
            </w:r>
            <w:r w:rsidR="00C93CCD" w:rsidRPr="00C93CCD">
              <w:rPr>
                <w:lang w:val="el-GR"/>
                <w:rPrChange w:id="942" w:author="Στάθης Καπ" w:date="2023-03-01T04:58:00Z">
                  <w:rPr/>
                </w:rPrChange>
              </w:rPr>
              <w:instrText xml:space="preserve"> </w:instrText>
            </w:r>
            <w:r w:rsidR="00C93CCD">
              <w:instrText>Leo</w:instrText>
            </w:r>
            <w:r w:rsidR="00C93CCD" w:rsidRPr="00C93CCD">
              <w:rPr>
                <w:lang w:val="el-GR"/>
                <w:rPrChange w:id="943" w:author="Στάθης Καπ" w:date="2023-03-01T04:58:00Z">
                  <w:rPr/>
                </w:rPrChange>
              </w:rPr>
              <w:instrText>13 \</w:instrText>
            </w:r>
            <w:r w:rsidR="00C93CCD">
              <w:instrText>l</w:instrText>
            </w:r>
            <w:r w:rsidR="00C93CCD" w:rsidRPr="00C93CCD">
              <w:rPr>
                <w:lang w:val="el-GR"/>
                <w:rPrChange w:id="944" w:author="Στάθης Καπ" w:date="2023-03-01T04:58:00Z">
                  <w:rPr/>
                </w:rPrChange>
              </w:rPr>
              <w:instrText xml:space="preserve"> 1033 </w:instrText>
            </w:r>
          </w:ins>
          <w:r w:rsidR="00C93CCD">
            <w:rPr>
              <w:lang w:val="el-GR"/>
            </w:rPr>
            <w:fldChar w:fldCharType="separate"/>
          </w:r>
          <w:ins w:id="945" w:author="Στάθης Καπ" w:date="2023-03-01T04:58:00Z">
            <w:r w:rsidR="00C93CCD" w:rsidRPr="00C93CCD">
              <w:rPr>
                <w:noProof/>
                <w:lang w:val="el-GR"/>
                <w:rPrChange w:id="946" w:author="Στάθης Καπ" w:date="2023-03-01T04:58:00Z">
                  <w:rPr>
                    <w:noProof/>
                  </w:rPr>
                </w:rPrChange>
              </w:rPr>
              <w:t xml:space="preserve"> </w:t>
            </w:r>
            <w:r w:rsidR="00C93CCD" w:rsidRPr="00C93CCD">
              <w:rPr>
                <w:noProof/>
                <w:lang w:val="el-GR"/>
                <w:rPrChange w:id="947" w:author="Στάθης Καπ" w:date="2023-03-01T04:58:00Z">
                  <w:rPr>
                    <w:rFonts w:eastAsia="Times New Roman"/>
                  </w:rPr>
                </w:rPrChange>
              </w:rPr>
              <w:t>[19]</w:t>
            </w:r>
            <w:r w:rsidR="00C93CCD">
              <w:rPr>
                <w:lang w:val="el-GR"/>
              </w:rPr>
              <w:fldChar w:fldCharType="end"/>
            </w:r>
          </w:ins>
          <w:customXmlInsRangeStart w:id="948" w:author="Στάθης Καπ" w:date="2023-03-01T04:58:00Z"/>
        </w:sdtContent>
      </w:sdt>
      <w:customXmlInsRangeEnd w:id="948"/>
      <w:r w:rsidRPr="006E6F52">
        <w:rPr>
          <w:lang w:val="el-GR"/>
        </w:rPr>
        <w:t xml:space="preserve">. Ο αλγόριθμος πυροδοτώντας έναν παλμό από τον αρχικό κόμβο </w:t>
      </w:r>
      <m:oMath>
        <m:sSub>
          <m:sSubPr>
            <m:ctrlPr>
              <w:ins w:id="949" w:author="Στάθης Καπ" w:date="2023-02-02T05:51:00Z">
                <w:rPr>
                  <w:rFonts w:ascii="Cambria Math" w:hAnsi="Cambria Math"/>
                  <w:i/>
                  <w:lang w:val="el-GR"/>
                </w:rPr>
              </w:ins>
            </m:ctrlPr>
          </m:sSubPr>
          <m:e>
            <m:r>
              <w:ins w:id="950" w:author="Στάθης Καπ" w:date="2023-02-02T05:51:00Z">
                <w:rPr>
                  <w:rFonts w:ascii="Cambria Math" w:hAnsi="Cambria Math"/>
                  <w:lang w:val="el-GR"/>
                </w:rPr>
                <m:t>v</m:t>
              </w:ins>
            </m:r>
          </m:e>
          <m:sub>
            <m:r>
              <w:ins w:id="951" w:author="Στάθης Καπ" w:date="2023-02-02T05:51:00Z">
                <w:rPr>
                  <w:rFonts w:ascii="Cambria Math" w:hAnsi="Cambria Math"/>
                  <w:lang w:val="el-GR"/>
                </w:rPr>
                <m:t>s</m:t>
              </w:ins>
            </m:r>
          </m:sub>
        </m:sSub>
      </m:oMath>
      <w:del w:id="952" w:author="Στάθης Καπ" w:date="2023-02-02T05:51:00Z">
        <w:r w:rsidR="00E072B7" w:rsidDel="00383A96">
          <w:delText>Vs</w:delText>
        </w:r>
      </w:del>
      <w:r w:rsidRPr="006E6F52">
        <w:rPr>
          <w:lang w:val="el-GR"/>
        </w:rPr>
        <w:t xml:space="preserve"> και ωθώντας τον προς τον τελικό</w:t>
      </w:r>
      <w:ins w:id="953" w:author="Στάθης Καπ" w:date="2023-02-02T05:51:00Z">
        <w:r w:rsidR="00335422" w:rsidRPr="0067002F">
          <w:rPr>
            <w:lang w:val="el-GR"/>
            <w:rPrChange w:id="954" w:author="Στάθης Καπ" w:date="2023-02-02T05:51:00Z">
              <w:rPr/>
            </w:rPrChange>
          </w:rPr>
          <w:t xml:space="preserve"> </w:t>
        </w:r>
      </w:ins>
      <w:del w:id="955" w:author="Στάθης Καπ" w:date="2023-02-02T05:50:00Z">
        <w:r w:rsidRPr="006E6F52" w:rsidDel="00835D7F">
          <w:rPr>
            <w:lang w:val="el-GR"/>
          </w:rPr>
          <w:delText xml:space="preserve"> </w:delText>
        </w:r>
      </w:del>
      <m:oMath>
        <m:sSub>
          <m:sSubPr>
            <m:ctrlPr>
              <w:ins w:id="956" w:author="Στάθης Καπ" w:date="2023-02-02T05:51:00Z">
                <w:rPr>
                  <w:rFonts w:ascii="Cambria Math" w:hAnsi="Cambria Math"/>
                  <w:i/>
                  <w:lang w:val="el-GR"/>
                </w:rPr>
              </w:ins>
            </m:ctrlPr>
          </m:sSubPr>
          <m:e>
            <m:r>
              <w:ins w:id="957" w:author="Στάθης Καπ" w:date="2023-02-02T05:51:00Z">
                <w:rPr>
                  <w:rFonts w:ascii="Cambria Math" w:hAnsi="Cambria Math"/>
                  <w:lang w:val="el-GR"/>
                </w:rPr>
                <m:t>v</m:t>
              </w:ins>
            </m:r>
          </m:e>
          <m:sub>
            <m:r>
              <w:ins w:id="958" w:author="Στάθης Καπ" w:date="2023-02-02T05:51:00Z">
                <w:rPr>
                  <w:rFonts w:ascii="Cambria Math" w:hAnsi="Cambria Math"/>
                  <w:lang w:val="el-GR"/>
                </w:rPr>
                <m:t>e</m:t>
              </w:ins>
            </m:r>
          </m:sub>
        </m:sSub>
      </m:oMath>
      <w:del w:id="959" w:author="Στάθης Καπ" w:date="2023-02-02T05:50:00Z">
        <w:r w:rsidDel="00835D7F">
          <w:delText>ve</w:delText>
        </w:r>
      </w:del>
      <w:r w:rsidRPr="006E6F52">
        <w:rPr>
          <w:lang w:val="el-GR"/>
        </w:rPr>
        <w:t xml:space="preserve">, και αποθηκεύοντας το συσσωρευμένο κέρδος και το χρόνο, δημιουργεί μια τροχιά-λύση. Στη συνέχεια πραγματοποιώντας οπισθοδρόμηση και επαναλαμβάνοντας τη παραπάνω διαδικασία αναζητά καινούριες λύσεις. Επειδή ο αλγόριθμος επρόκειτο να εξετάσει </w:t>
      </w:r>
      <w:r w:rsidR="009B2A83" w:rsidRPr="006E6F52">
        <w:rPr>
          <w:lang w:val="el-GR"/>
        </w:rPr>
        <w:t>ολόκληρο</w:t>
      </w:r>
      <w:r w:rsidRPr="006E6F52">
        <w:rPr>
          <w:lang w:val="el-GR"/>
        </w:rPr>
        <w:t xml:space="preserve"> το πλήθος λύσεων, χρησιμοποιούνται 4 τεχνικές κλαδέματος για το περιορισμό του χώρου λύσεων, από τις οποίες οι 2 (</w:t>
      </w:r>
      <w:r>
        <w:t>Pruning</w:t>
      </w:r>
      <w:r w:rsidRPr="006E6F52">
        <w:rPr>
          <w:lang w:val="el-GR"/>
        </w:rPr>
        <w:t xml:space="preserve"> </w:t>
      </w:r>
      <w:r>
        <w:t>by</w:t>
      </w:r>
      <w:r w:rsidRPr="006E6F52">
        <w:rPr>
          <w:lang w:val="el-GR"/>
        </w:rPr>
        <w:t xml:space="preserve"> </w:t>
      </w:r>
      <w:r>
        <w:t>soft</w:t>
      </w:r>
      <w:r w:rsidRPr="006E6F52">
        <w:rPr>
          <w:lang w:val="el-GR"/>
        </w:rPr>
        <w:t xml:space="preserve"> </w:t>
      </w:r>
      <w:r>
        <w:t>dominance</w:t>
      </w:r>
      <w:r w:rsidRPr="006E6F52">
        <w:rPr>
          <w:lang w:val="el-GR"/>
        </w:rPr>
        <w:t xml:space="preserve">, </w:t>
      </w:r>
      <w:r>
        <w:t>Pruning</w:t>
      </w:r>
      <w:r w:rsidRPr="006E6F52">
        <w:rPr>
          <w:lang w:val="el-GR"/>
        </w:rPr>
        <w:t xml:space="preserve"> </w:t>
      </w:r>
      <w:r>
        <w:t>by</w:t>
      </w:r>
      <w:r w:rsidRPr="006E6F52">
        <w:rPr>
          <w:lang w:val="el-GR"/>
        </w:rPr>
        <w:t xml:space="preserve"> </w:t>
      </w:r>
      <w:r>
        <w:t>detour</w:t>
      </w:r>
      <w:r w:rsidRPr="006E6F52">
        <w:rPr>
          <w:lang w:val="el-GR"/>
        </w:rPr>
        <w:t xml:space="preserve">) είναι προτεινόμενες για το </w:t>
      </w:r>
      <w:r w:rsidR="009B2A83" w:rsidRPr="006E6F52">
        <w:rPr>
          <w:lang w:val="el-GR"/>
        </w:rPr>
        <w:t>συγκεκριμένο</w:t>
      </w:r>
      <w:r w:rsidRPr="006E6F52">
        <w:rPr>
          <w:lang w:val="el-GR"/>
        </w:rPr>
        <w:t xml:space="preserve"> πρόβλημα από τους ίδιους τους συγγραφείς</w:t>
      </w:r>
      <w:ins w:id="960" w:author="Στάθης Καπ" w:date="2023-03-01T04:58:00Z">
        <w:r w:rsidR="00C93CCD" w:rsidRPr="00E366D9">
          <w:rPr>
            <w:lang w:val="el-GR"/>
            <w:rPrChange w:id="961" w:author="Στάθης Καπ" w:date="2023-03-01T04:58:00Z">
              <w:rPr/>
            </w:rPrChange>
          </w:rPr>
          <w:t>.</w:t>
        </w:r>
      </w:ins>
      <w:del w:id="962" w:author="Στάθης Καπ" w:date="2023-03-01T04:58:00Z">
        <w:r w:rsidRPr="006E6F52" w:rsidDel="00C93CCD">
          <w:rPr>
            <w:lang w:val="el-GR"/>
          </w:rPr>
          <w:delText xml:space="preserve"> (</w:delText>
        </w:r>
        <w:r w:rsidDel="00C93CCD">
          <w:delText>Duque</w:delText>
        </w:r>
        <w:r w:rsidRPr="006E6F52" w:rsidDel="00C93CCD">
          <w:rPr>
            <w:lang w:val="el-GR"/>
          </w:rPr>
          <w:delText xml:space="preserve"> </w:delText>
        </w:r>
        <w:r w:rsidDel="00C93CCD">
          <w:delText>et</w:delText>
        </w:r>
        <w:r w:rsidRPr="006E6F52" w:rsidDel="00C93CCD">
          <w:rPr>
            <w:lang w:val="el-GR"/>
          </w:rPr>
          <w:delText>.</w:delText>
        </w:r>
        <w:r w:rsidDel="00C93CCD">
          <w:delText>al</w:delText>
        </w:r>
        <w:r w:rsidRPr="006E6F52" w:rsidDel="00C93CCD">
          <w:rPr>
            <w:lang w:val="el-GR"/>
          </w:rPr>
          <w:delText>(2014)).</w:delText>
        </w:r>
      </w:del>
    </w:p>
    <w:p w14:paraId="138DC038" w14:textId="13F4FDA4" w:rsidR="003440EF" w:rsidRDefault="003440EF" w:rsidP="006E6F52">
      <w:pPr>
        <w:rPr>
          <w:lang w:val="el-GR"/>
        </w:rPr>
      </w:pPr>
      <w:r w:rsidRPr="00AC148C">
        <w:rPr>
          <w:lang w:val="el-GR"/>
        </w:rPr>
        <w:t xml:space="preserve">Οι </w:t>
      </w:r>
      <w:ins w:id="963" w:author="Στάθης Καπ" w:date="2023-02-02T05:50:00Z">
        <w:r w:rsidR="00B660F2">
          <w:t>Gunawan</w:t>
        </w:r>
        <w:r w:rsidR="00B660F2" w:rsidRPr="00835D7F">
          <w:rPr>
            <w:lang w:val="el-GR"/>
            <w:rPrChange w:id="964" w:author="Στάθης Καπ" w:date="2023-02-02T05:50:00Z">
              <w:rPr/>
            </w:rPrChange>
          </w:rPr>
          <w:t xml:space="preserve"> </w:t>
        </w:r>
        <w:r w:rsidR="00B660F2">
          <w:t>et</w:t>
        </w:r>
        <w:r w:rsidR="00B660F2" w:rsidRPr="00835D7F">
          <w:rPr>
            <w:lang w:val="el-GR"/>
            <w:rPrChange w:id="965" w:author="Στάθης Καπ" w:date="2023-02-02T05:50:00Z">
              <w:rPr/>
            </w:rPrChange>
          </w:rPr>
          <w:t xml:space="preserve"> </w:t>
        </w:r>
        <w:r w:rsidR="00B660F2">
          <w:t>al</w:t>
        </w:r>
        <w:r w:rsidR="00B660F2" w:rsidRPr="00835D7F">
          <w:rPr>
            <w:lang w:val="el-GR"/>
            <w:rPrChange w:id="966" w:author="Στάθης Καπ" w:date="2023-02-02T05:50:00Z">
              <w:rPr/>
            </w:rPrChange>
          </w:rPr>
          <w:t>.(2015)</w:t>
        </w:r>
      </w:ins>
      <w:customXmlInsRangeStart w:id="967" w:author="Στάθης Καπ" w:date="2023-03-01T04:58:00Z"/>
      <w:sdt>
        <w:sdtPr>
          <w:rPr>
            <w:lang w:val="el-GR"/>
          </w:rPr>
          <w:id w:val="-1866124074"/>
          <w:citation/>
        </w:sdtPr>
        <w:sdtEndPr/>
        <w:sdtContent>
          <w:customXmlInsRangeEnd w:id="967"/>
          <w:ins w:id="968" w:author="Στάθης Καπ" w:date="2023-03-01T04:58:00Z">
            <w:r w:rsidR="00E366D9">
              <w:rPr>
                <w:lang w:val="el-GR"/>
              </w:rPr>
              <w:fldChar w:fldCharType="begin"/>
            </w:r>
            <w:r w:rsidR="00E366D9" w:rsidRPr="00E366D9">
              <w:rPr>
                <w:lang w:val="el-GR"/>
                <w:rPrChange w:id="969" w:author="Στάθης Καπ" w:date="2023-03-01T04:59:00Z">
                  <w:rPr/>
                </w:rPrChange>
              </w:rPr>
              <w:instrText xml:space="preserve"> </w:instrText>
            </w:r>
            <w:r w:rsidR="00E366D9">
              <w:instrText>CITATION</w:instrText>
            </w:r>
            <w:r w:rsidR="00E366D9" w:rsidRPr="00E366D9">
              <w:rPr>
                <w:lang w:val="el-GR"/>
                <w:rPrChange w:id="970" w:author="Στάθης Καπ" w:date="2023-03-01T04:59:00Z">
                  <w:rPr/>
                </w:rPrChange>
              </w:rPr>
              <w:instrText xml:space="preserve"> </w:instrText>
            </w:r>
            <w:r w:rsidR="00E366D9">
              <w:instrText>Ald</w:instrText>
            </w:r>
            <w:r w:rsidR="00E366D9" w:rsidRPr="00E366D9">
              <w:rPr>
                <w:lang w:val="el-GR"/>
                <w:rPrChange w:id="971" w:author="Στάθης Καπ" w:date="2023-03-01T04:59:00Z">
                  <w:rPr/>
                </w:rPrChange>
              </w:rPr>
              <w:instrText>15 \</w:instrText>
            </w:r>
            <w:r w:rsidR="00E366D9">
              <w:instrText>l</w:instrText>
            </w:r>
            <w:r w:rsidR="00E366D9" w:rsidRPr="00E366D9">
              <w:rPr>
                <w:lang w:val="el-GR"/>
                <w:rPrChange w:id="972" w:author="Στάθης Καπ" w:date="2023-03-01T04:59:00Z">
                  <w:rPr/>
                </w:rPrChange>
              </w:rPr>
              <w:instrText xml:space="preserve"> 1033 </w:instrText>
            </w:r>
          </w:ins>
          <w:r w:rsidR="00E366D9">
            <w:rPr>
              <w:lang w:val="el-GR"/>
            </w:rPr>
            <w:fldChar w:fldCharType="separate"/>
          </w:r>
          <w:ins w:id="973" w:author="Στάθης Καπ" w:date="2023-03-01T04:58:00Z">
            <w:r w:rsidR="00E366D9" w:rsidRPr="00E366D9">
              <w:rPr>
                <w:noProof/>
                <w:lang w:val="el-GR"/>
                <w:rPrChange w:id="974" w:author="Στάθης Καπ" w:date="2023-03-01T04:59:00Z">
                  <w:rPr>
                    <w:noProof/>
                  </w:rPr>
                </w:rPrChange>
              </w:rPr>
              <w:t xml:space="preserve"> </w:t>
            </w:r>
            <w:r w:rsidR="00E366D9" w:rsidRPr="00E366D9">
              <w:rPr>
                <w:noProof/>
                <w:lang w:val="el-GR"/>
                <w:rPrChange w:id="975" w:author="Στάθης Καπ" w:date="2023-03-01T04:59:00Z">
                  <w:rPr>
                    <w:rFonts w:eastAsia="Times New Roman"/>
                  </w:rPr>
                </w:rPrChange>
              </w:rPr>
              <w:t>[20]</w:t>
            </w:r>
            <w:r w:rsidR="00E366D9">
              <w:rPr>
                <w:lang w:val="el-GR"/>
              </w:rPr>
              <w:fldChar w:fldCharType="end"/>
            </w:r>
          </w:ins>
          <w:customXmlInsRangeStart w:id="976" w:author="Στάθης Καπ" w:date="2023-03-01T04:58:00Z"/>
        </w:sdtContent>
      </w:sdt>
      <w:customXmlInsRangeEnd w:id="976"/>
      <w:ins w:id="977" w:author="Στάθης Καπ" w:date="2023-02-02T05:50:00Z">
        <w:r w:rsidR="001719C9">
          <w:rPr>
            <w:lang w:val="el-GR"/>
          </w:rPr>
          <w:t xml:space="preserve"> </w:t>
        </w:r>
      </w:ins>
      <w:commentRangeStart w:id="978"/>
      <w:del w:id="979" w:author="Στάθης Καπ" w:date="2023-02-02T05:50:00Z">
        <w:r w:rsidDel="00B660F2">
          <w:delText>Gunawan</w:delText>
        </w:r>
        <w:r w:rsidRPr="00AC148C" w:rsidDel="00B660F2">
          <w:rPr>
            <w:lang w:val="el-GR"/>
          </w:rPr>
          <w:delText xml:space="preserve"> </w:delText>
        </w:r>
        <w:r w:rsidDel="00B660F2">
          <w:delText>et</w:delText>
        </w:r>
        <w:r w:rsidRPr="00AC148C" w:rsidDel="00B660F2">
          <w:rPr>
            <w:lang w:val="el-GR"/>
          </w:rPr>
          <w:delText xml:space="preserve"> </w:delText>
        </w:r>
        <w:r w:rsidDel="00B660F2">
          <w:delText>al</w:delText>
        </w:r>
        <w:r w:rsidRPr="00AC148C" w:rsidDel="00B660F2">
          <w:rPr>
            <w:lang w:val="el-GR"/>
          </w:rPr>
          <w:delText xml:space="preserve">. </w:delText>
        </w:r>
        <w:commentRangeEnd w:id="978"/>
        <w:r w:rsidR="00A12A63" w:rsidDel="00B660F2">
          <w:rPr>
            <w:rStyle w:val="CommentReference"/>
          </w:rPr>
          <w:commentReference w:id="978"/>
        </w:r>
      </w:del>
      <w:r w:rsidRPr="00AC148C">
        <w:rPr>
          <w:lang w:val="el-GR"/>
        </w:rPr>
        <w:t>προτείνουν έναν αλγόριθμο Επαναλαμβανόμενης Τοπικής Αναζήτησης (</w:t>
      </w:r>
      <w:r>
        <w:t>ILS</w:t>
      </w:r>
      <w:r w:rsidRPr="00AC148C">
        <w:rPr>
          <w:lang w:val="el-GR"/>
        </w:rPr>
        <w:t xml:space="preserve">) παρόμοιο με τον </w:t>
      </w:r>
      <w:r>
        <w:t>ILS</w:t>
      </w:r>
      <w:r w:rsidRPr="00AC148C">
        <w:rPr>
          <w:lang w:val="el-GR"/>
        </w:rPr>
        <w:t xml:space="preserve"> των </w:t>
      </w:r>
      <w:r>
        <w:t>Vansteenwegen</w:t>
      </w:r>
      <w:r w:rsidRPr="00AC148C">
        <w:rPr>
          <w:lang w:val="el-GR"/>
        </w:rPr>
        <w:t xml:space="preserve"> </w:t>
      </w:r>
      <w:r>
        <w:t>et</w:t>
      </w:r>
      <w:r w:rsidRPr="00AC148C">
        <w:rPr>
          <w:lang w:val="el-GR"/>
        </w:rPr>
        <w:t xml:space="preserve"> </w:t>
      </w:r>
      <w:r>
        <w:t>al</w:t>
      </w:r>
      <w:r w:rsidRPr="00AC148C">
        <w:rPr>
          <w:lang w:val="el-GR"/>
        </w:rPr>
        <w:t>. (2009)</w:t>
      </w:r>
      <w:customXmlInsRangeStart w:id="980" w:author="Στάθης Καπ" w:date="2023-03-01T04:59:00Z"/>
      <w:sdt>
        <w:sdtPr>
          <w:rPr>
            <w:lang w:val="el-GR"/>
          </w:rPr>
          <w:id w:val="-228457437"/>
          <w:citation/>
        </w:sdtPr>
        <w:sdtEndPr/>
        <w:sdtContent>
          <w:customXmlInsRangeEnd w:id="980"/>
          <w:ins w:id="981" w:author="Στάθης Καπ" w:date="2023-03-01T04:59:00Z">
            <w:r w:rsidR="00E366D9">
              <w:rPr>
                <w:lang w:val="el-GR"/>
              </w:rPr>
              <w:fldChar w:fldCharType="begin"/>
            </w:r>
            <w:r w:rsidR="00E366D9" w:rsidRPr="00E366D9">
              <w:rPr>
                <w:lang w:val="el-GR"/>
                <w:rPrChange w:id="982" w:author="Στάθης Καπ" w:date="2023-03-01T05:00:00Z">
                  <w:rPr/>
                </w:rPrChange>
              </w:rPr>
              <w:instrText xml:space="preserve"> </w:instrText>
            </w:r>
            <w:r w:rsidR="00E366D9">
              <w:instrText>CITATION</w:instrText>
            </w:r>
            <w:r w:rsidR="00E366D9" w:rsidRPr="00E366D9">
              <w:rPr>
                <w:lang w:val="el-GR"/>
                <w:rPrChange w:id="983" w:author="Στάθης Καπ" w:date="2023-03-01T05:00:00Z">
                  <w:rPr/>
                </w:rPrChange>
              </w:rPr>
              <w:instrText xml:space="preserve"> </w:instrText>
            </w:r>
            <w:r w:rsidR="00E366D9">
              <w:instrText>Pie</w:instrText>
            </w:r>
            <w:r w:rsidR="00E366D9" w:rsidRPr="00E366D9">
              <w:rPr>
                <w:lang w:val="el-GR"/>
                <w:rPrChange w:id="984" w:author="Στάθης Καπ" w:date="2023-03-01T05:00:00Z">
                  <w:rPr/>
                </w:rPrChange>
              </w:rPr>
              <w:instrText>09 \</w:instrText>
            </w:r>
            <w:r w:rsidR="00E366D9">
              <w:instrText>l</w:instrText>
            </w:r>
            <w:r w:rsidR="00E366D9" w:rsidRPr="00E366D9">
              <w:rPr>
                <w:lang w:val="el-GR"/>
                <w:rPrChange w:id="985" w:author="Στάθης Καπ" w:date="2023-03-01T05:00:00Z">
                  <w:rPr/>
                </w:rPrChange>
              </w:rPr>
              <w:instrText xml:space="preserve"> 1033 </w:instrText>
            </w:r>
          </w:ins>
          <w:r w:rsidR="00E366D9">
            <w:rPr>
              <w:lang w:val="el-GR"/>
            </w:rPr>
            <w:fldChar w:fldCharType="separate"/>
          </w:r>
          <w:ins w:id="986" w:author="Στάθης Καπ" w:date="2023-03-01T04:59:00Z">
            <w:r w:rsidR="00E366D9" w:rsidRPr="00E366D9">
              <w:rPr>
                <w:noProof/>
                <w:lang w:val="el-GR"/>
                <w:rPrChange w:id="987" w:author="Στάθης Καπ" w:date="2023-03-01T05:00:00Z">
                  <w:rPr>
                    <w:noProof/>
                  </w:rPr>
                </w:rPrChange>
              </w:rPr>
              <w:t xml:space="preserve"> </w:t>
            </w:r>
            <w:r w:rsidR="00E366D9" w:rsidRPr="00E366D9">
              <w:rPr>
                <w:noProof/>
                <w:lang w:val="el-GR"/>
                <w:rPrChange w:id="988" w:author="Στάθης Καπ" w:date="2023-03-01T05:00:00Z">
                  <w:rPr>
                    <w:rFonts w:eastAsia="Times New Roman"/>
                  </w:rPr>
                </w:rPrChange>
              </w:rPr>
              <w:t>[6]</w:t>
            </w:r>
            <w:r w:rsidR="00E366D9">
              <w:rPr>
                <w:lang w:val="el-GR"/>
              </w:rPr>
              <w:fldChar w:fldCharType="end"/>
            </w:r>
          </w:ins>
          <w:customXmlInsRangeStart w:id="989" w:author="Στάθης Καπ" w:date="2023-03-01T04:59:00Z"/>
        </w:sdtContent>
      </w:sdt>
      <w:customXmlInsRangeEnd w:id="989"/>
      <w:r w:rsidRPr="00AC148C">
        <w:rPr>
          <w:lang w:val="el-GR"/>
        </w:rPr>
        <w:t xml:space="preserve"> που θα αναλυθεί περαιτέρω στο 3ο Κεφάλαιο. Ο αλγόριθμος των </w:t>
      </w:r>
      <w:ins w:id="990" w:author="Στάθης Καπ" w:date="2023-02-02T06:14:00Z">
        <w:r w:rsidR="00CA2EB9">
          <w:t>Gunawan</w:t>
        </w:r>
        <w:r w:rsidR="00CA2EB9" w:rsidRPr="00AA2735">
          <w:rPr>
            <w:lang w:val="el-GR"/>
          </w:rPr>
          <w:t xml:space="preserve"> </w:t>
        </w:r>
        <w:r w:rsidR="00CA2EB9">
          <w:t>et</w:t>
        </w:r>
        <w:r w:rsidR="00CA2EB9" w:rsidRPr="00AA2735">
          <w:rPr>
            <w:lang w:val="el-GR"/>
          </w:rPr>
          <w:t xml:space="preserve"> </w:t>
        </w:r>
        <w:r w:rsidR="00CA2EB9">
          <w:t>al</w:t>
        </w:r>
        <w:r w:rsidR="00CA2EB9" w:rsidRPr="00AA2735">
          <w:rPr>
            <w:lang w:val="el-GR"/>
          </w:rPr>
          <w:t>.(2015)</w:t>
        </w:r>
      </w:ins>
      <w:customXmlInsRangeStart w:id="991" w:author="Στάθης Καπ" w:date="2023-03-01T05:00:00Z"/>
      <w:sdt>
        <w:sdtPr>
          <w:rPr>
            <w:lang w:val="el-GR"/>
          </w:rPr>
          <w:id w:val="-503517263"/>
          <w:citation/>
        </w:sdtPr>
        <w:sdtEndPr/>
        <w:sdtContent>
          <w:customXmlInsRangeEnd w:id="991"/>
          <w:ins w:id="992" w:author="Στάθης Καπ" w:date="2023-03-01T05:00:00Z">
            <w:r w:rsidR="00E366D9">
              <w:rPr>
                <w:lang w:val="el-GR"/>
              </w:rPr>
              <w:fldChar w:fldCharType="begin"/>
            </w:r>
            <w:r w:rsidR="00E366D9" w:rsidRPr="00E366D9">
              <w:rPr>
                <w:lang w:val="el-GR"/>
                <w:rPrChange w:id="993" w:author="Στάθης Καπ" w:date="2023-03-01T05:00:00Z">
                  <w:rPr/>
                </w:rPrChange>
              </w:rPr>
              <w:instrText xml:space="preserve"> </w:instrText>
            </w:r>
            <w:r w:rsidR="00E366D9">
              <w:instrText>CITATION</w:instrText>
            </w:r>
            <w:r w:rsidR="00E366D9" w:rsidRPr="00E366D9">
              <w:rPr>
                <w:lang w:val="el-GR"/>
                <w:rPrChange w:id="994" w:author="Στάθης Καπ" w:date="2023-03-01T05:00:00Z">
                  <w:rPr/>
                </w:rPrChange>
              </w:rPr>
              <w:instrText xml:space="preserve"> </w:instrText>
            </w:r>
            <w:r w:rsidR="00E366D9">
              <w:instrText>Ald</w:instrText>
            </w:r>
            <w:r w:rsidR="00E366D9" w:rsidRPr="00E366D9">
              <w:rPr>
                <w:lang w:val="el-GR"/>
                <w:rPrChange w:id="995" w:author="Στάθης Καπ" w:date="2023-03-01T05:00:00Z">
                  <w:rPr/>
                </w:rPrChange>
              </w:rPr>
              <w:instrText>15 \</w:instrText>
            </w:r>
            <w:r w:rsidR="00E366D9">
              <w:instrText>l</w:instrText>
            </w:r>
            <w:r w:rsidR="00E366D9" w:rsidRPr="00E366D9">
              <w:rPr>
                <w:lang w:val="el-GR"/>
                <w:rPrChange w:id="996" w:author="Στάθης Καπ" w:date="2023-03-01T05:00:00Z">
                  <w:rPr/>
                </w:rPrChange>
              </w:rPr>
              <w:instrText xml:space="preserve"> 1033 </w:instrText>
            </w:r>
          </w:ins>
          <w:r w:rsidR="00E366D9">
            <w:rPr>
              <w:lang w:val="el-GR"/>
            </w:rPr>
            <w:fldChar w:fldCharType="separate"/>
          </w:r>
          <w:ins w:id="997" w:author="Στάθης Καπ" w:date="2023-03-01T05:00:00Z">
            <w:r w:rsidR="00E366D9" w:rsidRPr="00E366D9">
              <w:rPr>
                <w:noProof/>
                <w:lang w:val="el-GR"/>
                <w:rPrChange w:id="998" w:author="Στάθης Καπ" w:date="2023-03-01T05:00:00Z">
                  <w:rPr>
                    <w:noProof/>
                  </w:rPr>
                </w:rPrChange>
              </w:rPr>
              <w:t xml:space="preserve"> </w:t>
            </w:r>
            <w:r w:rsidR="00E366D9" w:rsidRPr="00E366D9">
              <w:rPr>
                <w:noProof/>
                <w:lang w:val="el-GR"/>
                <w:rPrChange w:id="999" w:author="Στάθης Καπ" w:date="2023-03-01T05:00:00Z">
                  <w:rPr>
                    <w:rFonts w:eastAsia="Times New Roman"/>
                  </w:rPr>
                </w:rPrChange>
              </w:rPr>
              <w:t>[20]</w:t>
            </w:r>
            <w:r w:rsidR="00E366D9">
              <w:rPr>
                <w:lang w:val="el-GR"/>
              </w:rPr>
              <w:fldChar w:fldCharType="end"/>
            </w:r>
          </w:ins>
          <w:customXmlInsRangeStart w:id="1000" w:author="Στάθης Καπ" w:date="2023-03-01T05:00:00Z"/>
        </w:sdtContent>
      </w:sdt>
      <w:customXmlInsRangeEnd w:id="1000"/>
      <w:ins w:id="1001" w:author="Στάθης Καπ" w:date="2023-02-02T06:14:00Z">
        <w:r w:rsidR="00CA2EB9">
          <w:rPr>
            <w:lang w:val="el-GR"/>
          </w:rPr>
          <w:t xml:space="preserve"> </w:t>
        </w:r>
      </w:ins>
      <w:del w:id="1002" w:author="Στάθης Καπ" w:date="2023-02-02T06:14:00Z">
        <w:r w:rsidDel="00CA2EB9">
          <w:delText>Gunawan</w:delText>
        </w:r>
        <w:r w:rsidRPr="00AC148C" w:rsidDel="00CA2EB9">
          <w:rPr>
            <w:lang w:val="el-GR"/>
          </w:rPr>
          <w:delText xml:space="preserve"> </w:delText>
        </w:r>
        <w:r w:rsidDel="00CA2EB9">
          <w:delText>et</w:delText>
        </w:r>
        <w:r w:rsidRPr="00AC148C" w:rsidDel="00CA2EB9">
          <w:rPr>
            <w:lang w:val="el-GR"/>
          </w:rPr>
          <w:delText xml:space="preserve"> </w:delText>
        </w:r>
        <w:r w:rsidDel="00CA2EB9">
          <w:delText>al</w:delText>
        </w:r>
        <w:r w:rsidRPr="00AC148C" w:rsidDel="00CA2EB9">
          <w:rPr>
            <w:lang w:val="el-GR"/>
          </w:rPr>
          <w:delText xml:space="preserve">. </w:delText>
        </w:r>
      </w:del>
      <w:r w:rsidRPr="00AC148C">
        <w:rPr>
          <w:lang w:val="el-GR"/>
        </w:rPr>
        <w:t xml:space="preserve">στο βήμα Εισαγωγής εισάγουν τον κόμβο με τη μεγαλύτερη πιθανότητα εισαγωγής και όχι με το μεγαλύτερο </w:t>
      </w:r>
      <w:r>
        <w:t>ratio</w:t>
      </w:r>
      <w:r w:rsidRPr="00AC148C">
        <w:rPr>
          <w:lang w:val="el-GR"/>
        </w:rPr>
        <w:t xml:space="preserve">.Η πιθανότητα υπολογίζεται από τη σχέση </w:t>
      </w:r>
      <w:r>
        <w:t>prob</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 </w:t>
      </w:r>
      <w:r>
        <w:t>ratio</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w:t>
      </w:r>
      <w:r>
        <w:t>X</w:t>
      </w:r>
      <w:r w:rsidRPr="00AC148C">
        <w:rPr>
          <w:lang w:val="el-GR"/>
        </w:rPr>
        <w:t xml:space="preserve"> (</w:t>
      </w:r>
      <w:r>
        <w:t>i</w:t>
      </w:r>
      <w:r w:rsidRPr="00AC148C">
        <w:rPr>
          <w:lang w:val="el-GR"/>
        </w:rPr>
        <w:t>,</w:t>
      </w:r>
      <w:r>
        <w:t>j</w:t>
      </w:r>
      <w:r w:rsidRPr="00AC148C">
        <w:rPr>
          <w:lang w:val="el-GR"/>
        </w:rPr>
        <w:t>)</w:t>
      </w:r>
      <w:r w:rsidRPr="00AC148C">
        <w:rPr>
          <w:rFonts w:ascii="Cambria Math" w:hAnsi="Cambria Math" w:cs="Cambria Math"/>
          <w:lang w:val="el-GR"/>
        </w:rPr>
        <w:t>∈</w:t>
      </w:r>
      <w:r>
        <w:t>F</w:t>
      </w:r>
      <w:r w:rsidRPr="00AC148C">
        <w:rPr>
          <w:lang w:val="el-GR"/>
        </w:rPr>
        <w:t xml:space="preserve"> </w:t>
      </w:r>
      <w:r>
        <w:t>ratio</w:t>
      </w:r>
      <w:r w:rsidR="00FD4B37" w:rsidRPr="00EE6D09">
        <w:rPr>
          <w:highlight w:val="yellow"/>
          <w:lang w:val="el-GR"/>
          <w:rPrChange w:id="1003" w:author="Charalampos Konstantopoulos" w:date="2023-02-01T06:01:00Z">
            <w:rPr>
              <w:lang w:val="el-GR"/>
            </w:rPr>
          </w:rPrChange>
        </w:rPr>
        <w:t>{</w:t>
      </w:r>
      <w:r w:rsidRPr="00EE6D09">
        <w:rPr>
          <w:highlight w:val="yellow"/>
          <w:rPrChange w:id="1004" w:author="Charalampos Konstantopoulos" w:date="2023-02-01T06:01:00Z">
            <w:rPr/>
          </w:rPrChange>
        </w:rPr>
        <w:t>i</w:t>
      </w:r>
      <w:r w:rsidR="00FD4B37" w:rsidRPr="00EE6D09">
        <w:rPr>
          <w:highlight w:val="yellow"/>
          <w:lang w:val="el-GR"/>
          <w:rPrChange w:id="1005" w:author="Charalampos Konstantopoulos" w:date="2023-02-01T06:01:00Z">
            <w:rPr>
              <w:lang w:val="el-GR"/>
            </w:rPr>
          </w:rPrChange>
        </w:rPr>
        <w:t>}</w:t>
      </w:r>
      <w:r w:rsidRPr="00EE6D09">
        <w:rPr>
          <w:highlight w:val="yellow"/>
          <w:lang w:val="el-GR"/>
          <w:rPrChange w:id="1006" w:author="Charalampos Konstantopoulos" w:date="2023-02-01T06:01:00Z">
            <w:rPr>
              <w:lang w:val="el-GR"/>
            </w:rPr>
          </w:rPrChange>
        </w:rPr>
        <w:t>,</w:t>
      </w:r>
      <w:r w:rsidRPr="00EE6D09">
        <w:rPr>
          <w:highlight w:val="yellow"/>
          <w:rPrChange w:id="1007" w:author="Charalampos Konstantopoulos" w:date="2023-02-01T06:01:00Z">
            <w:rPr/>
          </w:rPrChange>
        </w:rPr>
        <w:t>j</w:t>
      </w:r>
      <w:r w:rsidRPr="00AC148C">
        <w:rPr>
          <w:lang w:val="el-GR"/>
        </w:rPr>
        <w:t xml:space="preserve"> η οποία απεικονίζει πως η πιθανότητα εισαγωγής του κόμβου </w:t>
      </w:r>
      <w:r>
        <w:t>n</w:t>
      </w:r>
      <w:r w:rsidRPr="00AC148C">
        <w:rPr>
          <w:lang w:val="el-GR"/>
        </w:rPr>
        <w:t xml:space="preserve"> στο σημείο </w:t>
      </w:r>
      <w:r>
        <w:t>p</w:t>
      </w:r>
      <w:r w:rsidRPr="00AC148C">
        <w:rPr>
          <w:lang w:val="el-GR"/>
        </w:rPr>
        <w:t xml:space="preserve"> ισούται με το </w:t>
      </w:r>
      <w:commentRangeStart w:id="1008"/>
      <w:r>
        <w:t>ratio</w:t>
      </w:r>
      <w:commentRangeEnd w:id="1008"/>
      <w:r w:rsidR="00A12A63">
        <w:rPr>
          <w:rStyle w:val="CommentReference"/>
        </w:rPr>
        <w:commentReference w:id="1008"/>
      </w:r>
      <w:r w:rsidRPr="00AC148C">
        <w:rPr>
          <w:lang w:val="el-GR"/>
        </w:rPr>
        <w:t xml:space="preserve"> του </w:t>
      </w:r>
      <w:r>
        <w:t>n</w:t>
      </w:r>
      <w:r w:rsidRPr="00AC148C">
        <w:rPr>
          <w:lang w:val="el-GR"/>
        </w:rPr>
        <w:t xml:space="preserve"> στο σημείο αυτό δια το άθροισμα όλων των </w:t>
      </w:r>
      <w:r>
        <w:t>ratio</w:t>
      </w:r>
      <w:r w:rsidRPr="00AC148C">
        <w:rPr>
          <w:lang w:val="el-GR"/>
        </w:rPr>
        <w:t xml:space="preserve"> όλων των κόμβων προς εισαγωγή σε όλες τις πιθανές θέσεις εισαγωγής.</w:t>
      </w:r>
      <w:r w:rsidR="00AC148C">
        <w:rPr>
          <w:lang w:val="el-GR"/>
        </w:rPr>
        <w:t xml:space="preserve"> </w:t>
      </w:r>
      <w:r w:rsidRPr="00AC148C">
        <w:rPr>
          <w:lang w:val="el-GR"/>
        </w:rPr>
        <w:t xml:space="preserve">Επίσης ο </w:t>
      </w:r>
      <w:r>
        <w:t>ILS</w:t>
      </w:r>
      <w:r w:rsidRPr="00AC148C">
        <w:rPr>
          <w:lang w:val="el-GR"/>
        </w:rPr>
        <w:t xml:space="preserve"> των </w:t>
      </w:r>
      <w:r>
        <w:t>Gunawan</w:t>
      </w:r>
      <w:r w:rsidRPr="00AC148C">
        <w:rPr>
          <w:lang w:val="el-GR"/>
        </w:rPr>
        <w:t xml:space="preserve"> </w:t>
      </w:r>
      <w:r>
        <w:t>et</w:t>
      </w:r>
      <w:r w:rsidRPr="00AC148C">
        <w:rPr>
          <w:lang w:val="el-GR"/>
        </w:rPr>
        <w:t xml:space="preserve"> </w:t>
      </w:r>
      <w:r>
        <w:t>al</w:t>
      </w:r>
      <w:r w:rsidRPr="00AC148C">
        <w:rPr>
          <w:lang w:val="el-GR"/>
        </w:rPr>
        <w:t>.</w:t>
      </w:r>
      <w:ins w:id="1009" w:author="Στάθης Καπ" w:date="2023-03-01T05:00:00Z">
        <w:r w:rsidR="00E366D9" w:rsidRPr="00E366D9">
          <w:rPr>
            <w:lang w:val="el-GR"/>
            <w:rPrChange w:id="1010" w:author="Στάθης Καπ" w:date="2023-03-01T05:00:00Z">
              <w:rPr/>
            </w:rPrChange>
          </w:rPr>
          <w:t>(2015)</w:t>
        </w:r>
      </w:ins>
      <w:customXmlInsRangeStart w:id="1011" w:author="Στάθης Καπ" w:date="2023-03-01T05:00:00Z"/>
      <w:sdt>
        <w:sdtPr>
          <w:rPr>
            <w:lang w:val="el-GR"/>
          </w:rPr>
          <w:id w:val="215247056"/>
          <w:citation/>
        </w:sdtPr>
        <w:sdtEndPr/>
        <w:sdtContent>
          <w:customXmlInsRangeEnd w:id="1011"/>
          <w:ins w:id="1012" w:author="Στάθης Καπ" w:date="2023-03-01T05:00:00Z">
            <w:r w:rsidR="00E366D9">
              <w:rPr>
                <w:lang w:val="el-GR"/>
              </w:rPr>
              <w:fldChar w:fldCharType="begin"/>
            </w:r>
            <w:r w:rsidR="00E366D9" w:rsidRPr="00E366D9">
              <w:rPr>
                <w:lang w:val="el-GR"/>
                <w:rPrChange w:id="1013" w:author="Στάθης Καπ" w:date="2023-03-01T05:01:00Z">
                  <w:rPr/>
                </w:rPrChange>
              </w:rPr>
              <w:instrText xml:space="preserve"> </w:instrText>
            </w:r>
            <w:r w:rsidR="00E366D9">
              <w:instrText>CITATION</w:instrText>
            </w:r>
            <w:r w:rsidR="00E366D9" w:rsidRPr="00E366D9">
              <w:rPr>
                <w:lang w:val="el-GR"/>
                <w:rPrChange w:id="1014" w:author="Στάθης Καπ" w:date="2023-03-01T05:01:00Z">
                  <w:rPr/>
                </w:rPrChange>
              </w:rPr>
              <w:instrText xml:space="preserve"> </w:instrText>
            </w:r>
            <w:r w:rsidR="00E366D9">
              <w:instrText>Ald</w:instrText>
            </w:r>
            <w:r w:rsidR="00E366D9" w:rsidRPr="00E366D9">
              <w:rPr>
                <w:lang w:val="el-GR"/>
                <w:rPrChange w:id="1015" w:author="Στάθης Καπ" w:date="2023-03-01T05:01:00Z">
                  <w:rPr/>
                </w:rPrChange>
              </w:rPr>
              <w:instrText>15 \</w:instrText>
            </w:r>
            <w:r w:rsidR="00E366D9">
              <w:instrText>l</w:instrText>
            </w:r>
            <w:r w:rsidR="00E366D9" w:rsidRPr="00E366D9">
              <w:rPr>
                <w:lang w:val="el-GR"/>
                <w:rPrChange w:id="1016" w:author="Στάθης Καπ" w:date="2023-03-01T05:01:00Z">
                  <w:rPr/>
                </w:rPrChange>
              </w:rPr>
              <w:instrText xml:space="preserve"> 1033 </w:instrText>
            </w:r>
          </w:ins>
          <w:r w:rsidR="00E366D9">
            <w:rPr>
              <w:lang w:val="el-GR"/>
            </w:rPr>
            <w:fldChar w:fldCharType="separate"/>
          </w:r>
          <w:ins w:id="1017" w:author="Στάθης Καπ" w:date="2023-03-01T05:00:00Z">
            <w:r w:rsidR="00E366D9" w:rsidRPr="00E366D9">
              <w:rPr>
                <w:noProof/>
                <w:lang w:val="el-GR"/>
                <w:rPrChange w:id="1018" w:author="Στάθης Καπ" w:date="2023-03-01T05:01:00Z">
                  <w:rPr>
                    <w:noProof/>
                  </w:rPr>
                </w:rPrChange>
              </w:rPr>
              <w:t xml:space="preserve"> </w:t>
            </w:r>
            <w:r w:rsidR="00E366D9" w:rsidRPr="00E366D9">
              <w:rPr>
                <w:noProof/>
                <w:lang w:val="el-GR"/>
                <w:rPrChange w:id="1019" w:author="Στάθης Καπ" w:date="2023-03-01T05:01:00Z">
                  <w:rPr>
                    <w:rFonts w:eastAsia="Times New Roman"/>
                  </w:rPr>
                </w:rPrChange>
              </w:rPr>
              <w:t>[20]</w:t>
            </w:r>
            <w:r w:rsidR="00E366D9">
              <w:rPr>
                <w:lang w:val="el-GR"/>
              </w:rPr>
              <w:fldChar w:fldCharType="end"/>
            </w:r>
          </w:ins>
          <w:customXmlInsRangeStart w:id="1020" w:author="Στάθης Καπ" w:date="2023-03-01T05:00:00Z"/>
        </w:sdtContent>
      </w:sdt>
      <w:customXmlInsRangeEnd w:id="1020"/>
      <w:r w:rsidRPr="00AC148C">
        <w:rPr>
          <w:lang w:val="el-GR"/>
        </w:rPr>
        <w:t xml:space="preserve"> διαφέρει από τον </w:t>
      </w:r>
      <w:r>
        <w:t>ILS</w:t>
      </w:r>
      <w:r w:rsidRPr="00AC148C">
        <w:rPr>
          <w:lang w:val="el-GR"/>
        </w:rPr>
        <w:t xml:space="preserve"> των </w:t>
      </w:r>
      <w:r w:rsidR="00DA5810">
        <w:t>Vansteenwegen</w:t>
      </w:r>
      <w:r w:rsidRPr="00AC148C">
        <w:rPr>
          <w:lang w:val="el-GR"/>
        </w:rPr>
        <w:t xml:space="preserve"> </w:t>
      </w:r>
      <w:r>
        <w:t>et</w:t>
      </w:r>
      <w:r w:rsidRPr="00AC148C">
        <w:rPr>
          <w:lang w:val="el-GR"/>
        </w:rPr>
        <w:t xml:space="preserve"> </w:t>
      </w:r>
      <w:r>
        <w:t>al</w:t>
      </w:r>
      <w:r w:rsidRPr="00AC148C">
        <w:rPr>
          <w:lang w:val="el-GR"/>
        </w:rPr>
        <w:t>.</w:t>
      </w:r>
      <w:ins w:id="1021" w:author="Στάθης Καπ" w:date="2023-03-01T05:00:00Z">
        <w:r w:rsidR="00E366D9" w:rsidRPr="00E366D9">
          <w:rPr>
            <w:lang w:val="el-GR"/>
            <w:rPrChange w:id="1022" w:author="Στάθης Καπ" w:date="2023-03-01T05:00:00Z">
              <w:rPr/>
            </w:rPrChange>
          </w:rPr>
          <w:t>(2009)</w:t>
        </w:r>
      </w:ins>
      <w:customXmlInsRangeStart w:id="1023" w:author="Στάθης Καπ" w:date="2023-03-01T05:01:00Z"/>
      <w:sdt>
        <w:sdtPr>
          <w:rPr>
            <w:lang w:val="el-GR"/>
          </w:rPr>
          <w:id w:val="2009779215"/>
          <w:citation/>
        </w:sdtPr>
        <w:sdtEndPr/>
        <w:sdtContent>
          <w:customXmlInsRangeEnd w:id="1023"/>
          <w:ins w:id="1024" w:author="Στάθης Καπ" w:date="2023-03-01T05:01:00Z">
            <w:r w:rsidR="00E366D9">
              <w:rPr>
                <w:lang w:val="el-GR"/>
              </w:rPr>
              <w:fldChar w:fldCharType="begin"/>
            </w:r>
            <w:r w:rsidR="00E366D9" w:rsidRPr="00E366D9">
              <w:rPr>
                <w:lang w:val="el-GR"/>
                <w:rPrChange w:id="1025" w:author="Στάθης Καπ" w:date="2023-03-01T05:01:00Z">
                  <w:rPr/>
                </w:rPrChange>
              </w:rPr>
              <w:instrText xml:space="preserve"> </w:instrText>
            </w:r>
            <w:r w:rsidR="00E366D9">
              <w:instrText>CITATION</w:instrText>
            </w:r>
            <w:r w:rsidR="00E366D9" w:rsidRPr="00E366D9">
              <w:rPr>
                <w:lang w:val="el-GR"/>
                <w:rPrChange w:id="1026" w:author="Στάθης Καπ" w:date="2023-03-01T05:01:00Z">
                  <w:rPr/>
                </w:rPrChange>
              </w:rPr>
              <w:instrText xml:space="preserve"> </w:instrText>
            </w:r>
            <w:r w:rsidR="00E366D9">
              <w:instrText>Pie</w:instrText>
            </w:r>
            <w:r w:rsidR="00E366D9" w:rsidRPr="00E366D9">
              <w:rPr>
                <w:lang w:val="el-GR"/>
                <w:rPrChange w:id="1027" w:author="Στάθης Καπ" w:date="2023-03-01T05:01:00Z">
                  <w:rPr/>
                </w:rPrChange>
              </w:rPr>
              <w:instrText>09 \</w:instrText>
            </w:r>
            <w:r w:rsidR="00E366D9">
              <w:instrText>l</w:instrText>
            </w:r>
            <w:r w:rsidR="00E366D9" w:rsidRPr="00E366D9">
              <w:rPr>
                <w:lang w:val="el-GR"/>
                <w:rPrChange w:id="1028" w:author="Στάθης Καπ" w:date="2023-03-01T05:01:00Z">
                  <w:rPr/>
                </w:rPrChange>
              </w:rPr>
              <w:instrText xml:space="preserve"> 1033 </w:instrText>
            </w:r>
          </w:ins>
          <w:r w:rsidR="00E366D9">
            <w:rPr>
              <w:lang w:val="el-GR"/>
            </w:rPr>
            <w:fldChar w:fldCharType="separate"/>
          </w:r>
          <w:ins w:id="1029" w:author="Στάθης Καπ" w:date="2023-03-01T05:01:00Z">
            <w:r w:rsidR="00E366D9" w:rsidRPr="00E366D9">
              <w:rPr>
                <w:noProof/>
                <w:lang w:val="el-GR"/>
                <w:rPrChange w:id="1030" w:author="Στάθης Καπ" w:date="2023-03-01T05:01:00Z">
                  <w:rPr>
                    <w:noProof/>
                  </w:rPr>
                </w:rPrChange>
              </w:rPr>
              <w:t xml:space="preserve"> </w:t>
            </w:r>
            <w:r w:rsidR="00E366D9" w:rsidRPr="00E366D9">
              <w:rPr>
                <w:noProof/>
                <w:lang w:val="el-GR"/>
                <w:rPrChange w:id="1031" w:author="Στάθης Καπ" w:date="2023-03-01T05:01:00Z">
                  <w:rPr>
                    <w:rFonts w:eastAsia="Times New Roman"/>
                  </w:rPr>
                </w:rPrChange>
              </w:rPr>
              <w:t>[6]</w:t>
            </w:r>
            <w:r w:rsidR="00E366D9">
              <w:rPr>
                <w:lang w:val="el-GR"/>
              </w:rPr>
              <w:fldChar w:fldCharType="end"/>
            </w:r>
          </w:ins>
          <w:customXmlInsRangeStart w:id="1032" w:author="Στάθης Καπ" w:date="2023-03-01T05:01:00Z"/>
        </w:sdtContent>
      </w:sdt>
      <w:customXmlInsRangeEnd w:id="1032"/>
      <w:r w:rsidRPr="00AC148C">
        <w:rPr>
          <w:lang w:val="el-GR"/>
        </w:rPr>
        <w:t xml:space="preserve"> σε μερικά σημεία στο βήμα Διαταραχής ενώ μάλιστα για τη παραγωγή λύσεων χρησιμοποιεί τεχνικές 2-</w:t>
      </w:r>
      <w:r>
        <w:t>opt</w:t>
      </w:r>
      <w:r w:rsidRPr="00AC148C">
        <w:rPr>
          <w:lang w:val="el-GR"/>
        </w:rPr>
        <w:t xml:space="preserve">, </w:t>
      </w:r>
      <w:r>
        <w:t>Insert</w:t>
      </w:r>
      <w:r w:rsidRPr="00AC148C">
        <w:rPr>
          <w:lang w:val="el-GR"/>
        </w:rPr>
        <w:t xml:space="preserve">, </w:t>
      </w:r>
      <w:r>
        <w:t>Swap</w:t>
      </w:r>
      <w:r w:rsidRPr="00AC148C">
        <w:rPr>
          <w:lang w:val="el-GR"/>
        </w:rPr>
        <w:t xml:space="preserve">, </w:t>
      </w:r>
      <w:r>
        <w:t>Replace</w:t>
      </w:r>
      <w:r w:rsidRPr="00AC148C">
        <w:rPr>
          <w:lang w:val="el-GR"/>
        </w:rPr>
        <w:t>. Τέλος το κριτήριο τερματισμού είναι διαφορετικό καθώς μετά από έναν αριθμό αποτυχημένων επαναλήψεων ο πρώτος αλγόριθμος δεν τερματίζεται αλλά επαναλαμβάνεται ξεκινώντας από τη βέλτιστη μέχρι εκείνη τη στιγμή λύση τερματίζοντας εν τέλει μετά από ένα προκαθορισμένο χρονικό διάστημα.</w:t>
      </w:r>
    </w:p>
    <w:p w14:paraId="4013E635" w14:textId="6DA1498A" w:rsidR="00D6236B" w:rsidRDefault="00D6236B">
      <w:pPr>
        <w:pStyle w:val="Heading2"/>
        <w:rPr>
          <w:lang w:val="el-GR"/>
        </w:rPr>
        <w:pPrChange w:id="1033" w:author="Στάθης Καπ" w:date="2023-02-26T00:53:00Z">
          <w:pPr>
            <w:pStyle w:val="Heading3"/>
            <w:numPr>
              <w:numId w:val="4"/>
            </w:numPr>
            <w:ind w:left="1080"/>
          </w:pPr>
        </w:pPrChange>
      </w:pPr>
      <w:bookmarkStart w:id="1034" w:name="_Toc128497593"/>
      <w:r>
        <w:rPr>
          <w:lang w:val="el-GR"/>
        </w:rPr>
        <w:t xml:space="preserve">Το Χρονικά Εξαρτώμενο Πρόβλημα Προσανατολισμού </w:t>
      </w:r>
      <w:r w:rsidRPr="00D6236B">
        <w:rPr>
          <w:lang w:val="el-GR"/>
        </w:rPr>
        <w:t>(</w:t>
      </w:r>
      <w:r>
        <w:t>TDOP</w:t>
      </w:r>
      <w:r w:rsidRPr="00D6236B">
        <w:rPr>
          <w:lang w:val="el-GR"/>
        </w:rPr>
        <w:t>)</w:t>
      </w:r>
      <w:bookmarkEnd w:id="1034"/>
    </w:p>
    <w:p w14:paraId="56734C21" w14:textId="51DAEE4D" w:rsidR="00D6236B" w:rsidRDefault="00D6236B" w:rsidP="00D6236B">
      <w:pPr>
        <w:rPr>
          <w:lang w:val="el-GR"/>
        </w:rPr>
      </w:pPr>
      <w:r w:rsidRPr="00D6236B">
        <w:rPr>
          <w:lang w:val="el-GR"/>
        </w:rPr>
        <w:t xml:space="preserve">Οι </w:t>
      </w:r>
      <w:r>
        <w:t>Fomin</w:t>
      </w:r>
      <w:r w:rsidRPr="00D6236B">
        <w:rPr>
          <w:lang w:val="el-GR"/>
        </w:rPr>
        <w:t xml:space="preserve"> </w:t>
      </w:r>
      <w:r>
        <w:t>and</w:t>
      </w:r>
      <w:r w:rsidRPr="00D6236B">
        <w:rPr>
          <w:lang w:val="el-GR"/>
        </w:rPr>
        <w:t xml:space="preserve"> </w:t>
      </w:r>
      <w:r>
        <w:t>Lingas</w:t>
      </w:r>
      <w:r w:rsidRPr="00D6236B">
        <w:rPr>
          <w:lang w:val="el-GR"/>
        </w:rPr>
        <w:t xml:space="preserve"> (2002)</w:t>
      </w:r>
      <w:customXmlInsRangeStart w:id="1035" w:author="Στάθης Καπ" w:date="2023-03-01T05:01:00Z"/>
      <w:sdt>
        <w:sdtPr>
          <w:rPr>
            <w:lang w:val="el-GR"/>
          </w:rPr>
          <w:id w:val="-1853020093"/>
          <w:citation/>
        </w:sdtPr>
        <w:sdtEndPr/>
        <w:sdtContent>
          <w:customXmlInsRangeEnd w:id="1035"/>
          <w:ins w:id="1036" w:author="Στάθης Καπ" w:date="2023-03-01T05:01:00Z">
            <w:r w:rsidR="00E366D9">
              <w:rPr>
                <w:lang w:val="el-GR"/>
              </w:rPr>
              <w:fldChar w:fldCharType="begin"/>
            </w:r>
            <w:r w:rsidR="00E366D9" w:rsidRPr="00E366D9">
              <w:rPr>
                <w:lang w:val="el-GR"/>
                <w:rPrChange w:id="1037" w:author="Στάθης Καπ" w:date="2023-03-01T05:01:00Z">
                  <w:rPr/>
                </w:rPrChange>
              </w:rPr>
              <w:instrText xml:space="preserve"> </w:instrText>
            </w:r>
            <w:r w:rsidR="00E366D9">
              <w:instrText>CITATION</w:instrText>
            </w:r>
            <w:r w:rsidR="00E366D9" w:rsidRPr="00E366D9">
              <w:rPr>
                <w:lang w:val="el-GR"/>
                <w:rPrChange w:id="1038" w:author="Στάθης Καπ" w:date="2023-03-01T05:01:00Z">
                  <w:rPr/>
                </w:rPrChange>
              </w:rPr>
              <w:instrText xml:space="preserve"> </w:instrText>
            </w:r>
            <w:r w:rsidR="00E366D9">
              <w:instrText>Fed</w:instrText>
            </w:r>
            <w:r w:rsidR="00E366D9" w:rsidRPr="00E366D9">
              <w:rPr>
                <w:lang w:val="el-GR"/>
                <w:rPrChange w:id="1039" w:author="Στάθης Καπ" w:date="2023-03-01T05:01:00Z">
                  <w:rPr/>
                </w:rPrChange>
              </w:rPr>
              <w:instrText>02 \</w:instrText>
            </w:r>
            <w:r w:rsidR="00E366D9">
              <w:instrText>l</w:instrText>
            </w:r>
            <w:r w:rsidR="00E366D9" w:rsidRPr="00E366D9">
              <w:rPr>
                <w:lang w:val="el-GR"/>
                <w:rPrChange w:id="1040" w:author="Στάθης Καπ" w:date="2023-03-01T05:01:00Z">
                  <w:rPr/>
                </w:rPrChange>
              </w:rPr>
              <w:instrText xml:space="preserve"> 1033 </w:instrText>
            </w:r>
          </w:ins>
          <w:r w:rsidR="00E366D9">
            <w:rPr>
              <w:lang w:val="el-GR"/>
            </w:rPr>
            <w:fldChar w:fldCharType="separate"/>
          </w:r>
          <w:ins w:id="1041" w:author="Στάθης Καπ" w:date="2023-03-01T05:01:00Z">
            <w:r w:rsidR="00E366D9" w:rsidRPr="00E366D9">
              <w:rPr>
                <w:noProof/>
                <w:lang w:val="el-GR"/>
                <w:rPrChange w:id="1042" w:author="Στάθης Καπ" w:date="2023-03-01T05:01:00Z">
                  <w:rPr>
                    <w:noProof/>
                  </w:rPr>
                </w:rPrChange>
              </w:rPr>
              <w:t xml:space="preserve"> </w:t>
            </w:r>
            <w:r w:rsidR="00E366D9" w:rsidRPr="00E366D9">
              <w:rPr>
                <w:noProof/>
                <w:lang w:val="el-GR"/>
                <w:rPrChange w:id="1043" w:author="Στάθης Καπ" w:date="2023-03-01T05:01:00Z">
                  <w:rPr>
                    <w:rFonts w:eastAsia="Times New Roman"/>
                  </w:rPr>
                </w:rPrChange>
              </w:rPr>
              <w:t>[21]</w:t>
            </w:r>
            <w:r w:rsidR="00E366D9">
              <w:rPr>
                <w:lang w:val="el-GR"/>
              </w:rPr>
              <w:fldChar w:fldCharType="end"/>
            </w:r>
          </w:ins>
          <w:customXmlInsRangeStart w:id="1044" w:author="Στάθης Καπ" w:date="2023-03-01T05:01:00Z"/>
        </w:sdtContent>
      </w:sdt>
      <w:customXmlInsRangeEnd w:id="1044"/>
      <w:r w:rsidRPr="00D6236B">
        <w:rPr>
          <w:lang w:val="el-GR"/>
        </w:rPr>
        <w:t xml:space="preserve"> ανέφεραν για πρώτη φορά το </w:t>
      </w:r>
      <w:r>
        <w:t>TDOP</w:t>
      </w:r>
      <w:r w:rsidRPr="00D6236B">
        <w:rPr>
          <w:lang w:val="el-GR"/>
        </w:rPr>
        <w:t xml:space="preserve"> δηλώνοντας πως είναι </w:t>
      </w:r>
      <w:r>
        <w:t>NP</w:t>
      </w:r>
      <w:r w:rsidRPr="00D6236B">
        <w:rPr>
          <w:lang w:val="el-GR"/>
        </w:rPr>
        <w:t>-</w:t>
      </w:r>
      <w:r>
        <w:t>hard</w:t>
      </w:r>
      <w:r w:rsidRPr="00D6236B">
        <w:rPr>
          <w:lang w:val="el-GR"/>
        </w:rPr>
        <w:t xml:space="preserve"> πρόβλημα επειδή και το </w:t>
      </w:r>
      <w:r>
        <w:t>OP</w:t>
      </w:r>
      <w:r w:rsidRPr="00D6236B">
        <w:rPr>
          <w:lang w:val="el-GR"/>
        </w:rPr>
        <w:t xml:space="preserve"> είναι </w:t>
      </w:r>
      <w:r>
        <w:t>NP</w:t>
      </w:r>
      <w:r w:rsidRPr="00D6236B">
        <w:rPr>
          <w:lang w:val="el-GR"/>
        </w:rPr>
        <w:t>-</w:t>
      </w:r>
      <w:r>
        <w:t>hard</w:t>
      </w:r>
      <w:r w:rsidRPr="00D6236B">
        <w:rPr>
          <w:lang w:val="el-GR"/>
        </w:rPr>
        <w:t xml:space="preserve">. Το </w:t>
      </w:r>
      <w:r>
        <w:t>TDOP</w:t>
      </w:r>
      <w:r w:rsidRPr="00D6236B">
        <w:rPr>
          <w:lang w:val="el-GR"/>
        </w:rPr>
        <w:t xml:space="preserve"> ανταποκρίνεται περισσότερο σε συνθήκες της πραγματικής ζωής καθώς σε πολλές περιπτώσεις ο χρόνος ταξιδιού από το σημείο Α στο σημείο Β δεν είναι σταθερός </w:t>
      </w:r>
      <w:r w:rsidR="0096496F">
        <w:rPr>
          <w:lang w:val="el-GR"/>
        </w:rPr>
        <w:t>καθ’</w:t>
      </w:r>
      <w:r w:rsidR="0096496F" w:rsidRPr="00D6236B">
        <w:rPr>
          <w:lang w:val="el-GR"/>
        </w:rPr>
        <w:t xml:space="preserve"> όλη</w:t>
      </w:r>
      <w:r w:rsidRPr="00D6236B">
        <w:rPr>
          <w:lang w:val="el-GR"/>
        </w:rPr>
        <w:t xml:space="preserve"> τη</w:t>
      </w:r>
      <w:r w:rsidR="0096496F">
        <w:rPr>
          <w:lang w:val="el-GR"/>
        </w:rPr>
        <w:t xml:space="preserve"> διάρκεια της </w:t>
      </w:r>
      <w:r w:rsidRPr="00D6236B">
        <w:rPr>
          <w:lang w:val="el-GR"/>
        </w:rPr>
        <w:t>ημέρα</w:t>
      </w:r>
      <w:r w:rsidR="0096496F">
        <w:rPr>
          <w:lang w:val="el-GR"/>
        </w:rPr>
        <w:t>ς</w:t>
      </w:r>
      <w:r w:rsidRPr="00D6236B">
        <w:rPr>
          <w:lang w:val="el-GR"/>
        </w:rPr>
        <w:t xml:space="preserve"> όπως θεωρείται στο </w:t>
      </w:r>
      <w:r>
        <w:t>OP</w:t>
      </w:r>
      <w:r w:rsidRPr="00D6236B">
        <w:rPr>
          <w:lang w:val="el-GR"/>
        </w:rPr>
        <w:t xml:space="preserve"> αλλά εξαρτάται από την ώρα αναχώρησης από το Α. Η χρονική διάρκεια μιας ημέρας λοιπόν, μπορεί να χωριστεί </w:t>
      </w:r>
      <w:r w:rsidR="00D05A1A">
        <w:rPr>
          <w:lang w:val="el-GR"/>
        </w:rPr>
        <w:t xml:space="preserve">σε </w:t>
      </w:r>
      <w:r w:rsidRPr="00D6236B">
        <w:rPr>
          <w:lang w:val="el-GR"/>
        </w:rPr>
        <w:t>περιόδους και στην κάθε ακμή, ανάλογα με την εκάστοτε χρονική περίοδο, μπορεί αντιστοιχεί ένας διαφορετικός χρόνος ταξιδιού. Για παράδειγμα ένας κεντρικός δρόμος συχνά έχει μεγαλύτερη συμφόρηση σε ώρες αιχμής ενώ ένας σχετικά πιο απόμερος δρόμος δεν επηρεάζεται, τουλάχιστον σημαντικά, κατά τη διάρκεια της ημέρας.</w:t>
      </w:r>
      <w:r>
        <w:rPr>
          <w:lang w:val="el-GR"/>
        </w:rPr>
        <w:t xml:space="preserve"> </w:t>
      </w:r>
      <w:r w:rsidRPr="00D6236B">
        <w:rPr>
          <w:lang w:val="el-GR"/>
        </w:rPr>
        <w:t xml:space="preserve">Οι </w:t>
      </w:r>
      <w:r>
        <w:t>Verbeeck</w:t>
      </w:r>
      <w:r w:rsidRPr="00D6236B">
        <w:rPr>
          <w:lang w:val="el-GR"/>
        </w:rPr>
        <w:t xml:space="preserve"> </w:t>
      </w:r>
      <w:r>
        <w:t>et</w:t>
      </w:r>
      <w:r w:rsidRPr="00D6236B">
        <w:rPr>
          <w:lang w:val="el-GR"/>
        </w:rPr>
        <w:t xml:space="preserve"> </w:t>
      </w:r>
      <w:r>
        <w:t>al</w:t>
      </w:r>
      <w:r w:rsidRPr="00D6236B">
        <w:rPr>
          <w:lang w:val="el-GR"/>
        </w:rPr>
        <w:t>.(2014</w:t>
      </w:r>
      <w:r>
        <w:t>a</w:t>
      </w:r>
      <w:r w:rsidRPr="00D6236B">
        <w:rPr>
          <w:lang w:val="el-GR"/>
        </w:rPr>
        <w:t>)</w:t>
      </w:r>
      <w:customXmlInsRangeStart w:id="1045" w:author="Στάθης Καπ" w:date="2023-03-01T05:02:00Z"/>
      <w:sdt>
        <w:sdtPr>
          <w:rPr>
            <w:lang w:val="el-GR"/>
          </w:rPr>
          <w:id w:val="1516490764"/>
          <w:citation/>
        </w:sdtPr>
        <w:sdtEndPr/>
        <w:sdtContent>
          <w:customXmlInsRangeEnd w:id="1045"/>
          <w:ins w:id="1046" w:author="Στάθης Καπ" w:date="2023-03-01T05:02:00Z">
            <w:r w:rsidR="00E366D9">
              <w:rPr>
                <w:lang w:val="el-GR"/>
              </w:rPr>
              <w:fldChar w:fldCharType="begin"/>
            </w:r>
            <w:r w:rsidR="00E366D9" w:rsidRPr="00E366D9">
              <w:rPr>
                <w:lang w:val="el-GR"/>
                <w:rPrChange w:id="1047" w:author="Στάθης Καπ" w:date="2023-03-01T05:02:00Z">
                  <w:rPr/>
                </w:rPrChange>
              </w:rPr>
              <w:instrText xml:space="preserve"> </w:instrText>
            </w:r>
            <w:r w:rsidR="00E366D9">
              <w:instrText>CITATION</w:instrText>
            </w:r>
            <w:r w:rsidR="00E366D9" w:rsidRPr="00E366D9">
              <w:rPr>
                <w:lang w:val="el-GR"/>
                <w:rPrChange w:id="1048" w:author="Στάθης Καπ" w:date="2023-03-01T05:02:00Z">
                  <w:rPr/>
                </w:rPrChange>
              </w:rPr>
              <w:instrText xml:space="preserve"> </w:instrText>
            </w:r>
            <w:r w:rsidR="00E366D9">
              <w:instrText>CVe</w:instrText>
            </w:r>
            <w:r w:rsidR="00E366D9" w:rsidRPr="00E366D9">
              <w:rPr>
                <w:lang w:val="el-GR"/>
                <w:rPrChange w:id="1049" w:author="Στάθης Καπ" w:date="2023-03-01T05:02:00Z">
                  <w:rPr/>
                </w:rPrChange>
              </w:rPr>
              <w:instrText>14 \</w:instrText>
            </w:r>
            <w:r w:rsidR="00E366D9">
              <w:instrText>l</w:instrText>
            </w:r>
            <w:r w:rsidR="00E366D9" w:rsidRPr="00E366D9">
              <w:rPr>
                <w:lang w:val="el-GR"/>
                <w:rPrChange w:id="1050" w:author="Στάθης Καπ" w:date="2023-03-01T05:02:00Z">
                  <w:rPr/>
                </w:rPrChange>
              </w:rPr>
              <w:instrText xml:space="preserve"> 1033 </w:instrText>
            </w:r>
          </w:ins>
          <w:r w:rsidR="00E366D9">
            <w:rPr>
              <w:lang w:val="el-GR"/>
            </w:rPr>
            <w:fldChar w:fldCharType="separate"/>
          </w:r>
          <w:ins w:id="1051" w:author="Στάθης Καπ" w:date="2023-03-01T05:02:00Z">
            <w:r w:rsidR="00E366D9" w:rsidRPr="00E366D9">
              <w:rPr>
                <w:noProof/>
                <w:lang w:val="el-GR"/>
                <w:rPrChange w:id="1052" w:author="Στάθης Καπ" w:date="2023-03-01T05:02:00Z">
                  <w:rPr>
                    <w:noProof/>
                  </w:rPr>
                </w:rPrChange>
              </w:rPr>
              <w:t xml:space="preserve"> </w:t>
            </w:r>
            <w:r w:rsidR="00E366D9" w:rsidRPr="00E366D9">
              <w:rPr>
                <w:noProof/>
                <w:lang w:val="el-GR"/>
                <w:rPrChange w:id="1053" w:author="Στάθης Καπ" w:date="2023-03-01T05:02:00Z">
                  <w:rPr>
                    <w:rFonts w:eastAsia="Times New Roman"/>
                  </w:rPr>
                </w:rPrChange>
              </w:rPr>
              <w:t>[22]</w:t>
            </w:r>
            <w:r w:rsidR="00E366D9">
              <w:rPr>
                <w:lang w:val="el-GR"/>
              </w:rPr>
              <w:fldChar w:fldCharType="end"/>
            </w:r>
          </w:ins>
          <w:customXmlInsRangeStart w:id="1054" w:author="Στάθης Καπ" w:date="2023-03-01T05:02:00Z"/>
        </w:sdtContent>
      </w:sdt>
      <w:customXmlInsRangeEnd w:id="1054"/>
      <w:r w:rsidRPr="00D6236B">
        <w:rPr>
          <w:lang w:val="el-GR"/>
        </w:rPr>
        <w:t xml:space="preserve"> περιέγραψαν ένα μοντέλο Μεικτού Ακέραιου Προγραμματισμού (</w:t>
      </w:r>
      <w:r>
        <w:t>MIP</w:t>
      </w:r>
      <w:r w:rsidRPr="00D6236B">
        <w:rPr>
          <w:lang w:val="el-GR"/>
        </w:rPr>
        <w:t xml:space="preserve">) με βάση το </w:t>
      </w:r>
      <w:r>
        <w:t>MIP</w:t>
      </w:r>
      <w:r w:rsidRPr="00D6236B">
        <w:rPr>
          <w:lang w:val="el-GR"/>
        </w:rPr>
        <w:t xml:space="preserve"> για το </w:t>
      </w:r>
      <w:r>
        <w:t>OP</w:t>
      </w:r>
      <w:r w:rsidRPr="00D6236B">
        <w:rPr>
          <w:lang w:val="el-GR"/>
        </w:rPr>
        <w:t xml:space="preserve"> (</w:t>
      </w:r>
      <w:r>
        <w:t>Vansteenwegen</w:t>
      </w:r>
      <w:r w:rsidRPr="00D6236B">
        <w:rPr>
          <w:lang w:val="el-GR"/>
        </w:rPr>
        <w:t xml:space="preserve">, </w:t>
      </w:r>
      <w:r>
        <w:t>Souffriau</w:t>
      </w:r>
      <w:r w:rsidRPr="00D6236B">
        <w:rPr>
          <w:lang w:val="el-GR"/>
        </w:rPr>
        <w:t xml:space="preserve">, &amp; </w:t>
      </w:r>
      <w:r>
        <w:t>Van</w:t>
      </w:r>
      <w:r w:rsidRPr="00D6236B">
        <w:rPr>
          <w:lang w:val="el-GR"/>
        </w:rPr>
        <w:t xml:space="preserve"> </w:t>
      </w:r>
      <w:r>
        <w:t>Oudheusden</w:t>
      </w:r>
      <w:r w:rsidRPr="00D6236B">
        <w:rPr>
          <w:lang w:val="el-GR"/>
        </w:rPr>
        <w:t>, (2011)</w:t>
      </w:r>
      <w:customXmlInsRangeStart w:id="1055" w:author="Στάθης Καπ" w:date="2023-03-01T05:02:00Z"/>
      <w:sdt>
        <w:sdtPr>
          <w:rPr>
            <w:lang w:val="el-GR"/>
          </w:rPr>
          <w:id w:val="987910685"/>
          <w:citation/>
        </w:sdtPr>
        <w:sdtEndPr/>
        <w:sdtContent>
          <w:customXmlInsRangeEnd w:id="1055"/>
          <w:ins w:id="1056" w:author="Στάθης Καπ" w:date="2023-03-01T05:02:00Z">
            <w:r w:rsidR="00E366D9">
              <w:rPr>
                <w:lang w:val="el-GR"/>
              </w:rPr>
              <w:fldChar w:fldCharType="begin"/>
            </w:r>
            <w:r w:rsidR="00E366D9" w:rsidRPr="00E366D9">
              <w:rPr>
                <w:lang w:val="el-GR"/>
                <w:rPrChange w:id="1057" w:author="Στάθης Καπ" w:date="2023-03-01T05:02:00Z">
                  <w:rPr/>
                </w:rPrChange>
              </w:rPr>
              <w:instrText xml:space="preserve"> </w:instrText>
            </w:r>
            <w:r w:rsidR="00E366D9">
              <w:instrText>CITATION</w:instrText>
            </w:r>
            <w:r w:rsidR="00E366D9" w:rsidRPr="00E366D9">
              <w:rPr>
                <w:lang w:val="el-GR"/>
                <w:rPrChange w:id="1058" w:author="Στάθης Καπ" w:date="2023-03-01T05:02:00Z">
                  <w:rPr/>
                </w:rPrChange>
              </w:rPr>
              <w:instrText xml:space="preserve"> </w:instrText>
            </w:r>
            <w:r w:rsidR="00E366D9">
              <w:instrText>Pie</w:instrText>
            </w:r>
            <w:r w:rsidR="00E366D9" w:rsidRPr="00E366D9">
              <w:rPr>
                <w:lang w:val="el-GR"/>
                <w:rPrChange w:id="1059" w:author="Στάθης Καπ" w:date="2023-03-01T05:02:00Z">
                  <w:rPr/>
                </w:rPrChange>
              </w:rPr>
              <w:instrText>11 \</w:instrText>
            </w:r>
            <w:r w:rsidR="00E366D9">
              <w:instrText>l</w:instrText>
            </w:r>
            <w:r w:rsidR="00E366D9" w:rsidRPr="00E366D9">
              <w:rPr>
                <w:lang w:val="el-GR"/>
                <w:rPrChange w:id="1060" w:author="Στάθης Καπ" w:date="2023-03-01T05:02:00Z">
                  <w:rPr/>
                </w:rPrChange>
              </w:rPr>
              <w:instrText xml:space="preserve"> 1033 </w:instrText>
            </w:r>
          </w:ins>
          <w:r w:rsidR="00E366D9">
            <w:rPr>
              <w:lang w:val="el-GR"/>
            </w:rPr>
            <w:fldChar w:fldCharType="separate"/>
          </w:r>
          <w:ins w:id="1061" w:author="Στάθης Καπ" w:date="2023-03-01T05:02:00Z">
            <w:r w:rsidR="00E366D9" w:rsidRPr="00E366D9">
              <w:rPr>
                <w:noProof/>
                <w:lang w:val="el-GR"/>
                <w:rPrChange w:id="1062" w:author="Στάθης Καπ" w:date="2023-03-01T05:02:00Z">
                  <w:rPr>
                    <w:noProof/>
                  </w:rPr>
                </w:rPrChange>
              </w:rPr>
              <w:t xml:space="preserve"> </w:t>
            </w:r>
            <w:r w:rsidR="00E366D9" w:rsidRPr="00E366D9">
              <w:rPr>
                <w:noProof/>
                <w:lang w:val="el-GR"/>
                <w:rPrChange w:id="1063" w:author="Στάθης Καπ" w:date="2023-03-01T05:02:00Z">
                  <w:rPr>
                    <w:rFonts w:eastAsia="Times New Roman"/>
                  </w:rPr>
                </w:rPrChange>
              </w:rPr>
              <w:t>[23]</w:t>
            </w:r>
            <w:r w:rsidR="00E366D9">
              <w:rPr>
                <w:lang w:val="el-GR"/>
              </w:rPr>
              <w:fldChar w:fldCharType="end"/>
            </w:r>
          </w:ins>
          <w:customXmlInsRangeStart w:id="1064" w:author="Στάθης Καπ" w:date="2023-03-01T05:02:00Z"/>
        </w:sdtContent>
      </w:sdt>
      <w:customXmlInsRangeEnd w:id="1064"/>
      <w:r w:rsidRPr="00D6236B">
        <w:rPr>
          <w:lang w:val="el-GR"/>
        </w:rPr>
        <w:t>).</w:t>
      </w:r>
    </w:p>
    <w:p w14:paraId="203C75C4" w14:textId="77777777" w:rsidR="0095492C" w:rsidRDefault="00F03C40"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=1</m:t>
        </m:r>
      </m:oMath>
      <w:r w:rsidR="0095492C" w:rsidRPr="0095492C">
        <w:rPr>
          <w:lang w:val="el-GR"/>
        </w:rPr>
        <w:t xml:space="preserve"> εάν ο χρήστης διατρέχει το τόξο </w:t>
      </w:r>
      <w:r w:rsidR="0095492C">
        <w:t>i</w:t>
      </w:r>
      <w:r w:rsidR="0095492C" w:rsidRPr="0095492C">
        <w:rPr>
          <w:lang w:val="el-GR"/>
        </w:rPr>
        <w:t xml:space="preserve"> → </w:t>
      </w:r>
      <w:r w:rsidR="0095492C">
        <w:t>j</w:t>
      </w:r>
      <w:r w:rsidR="0095492C" w:rsidRPr="0095492C">
        <w:rPr>
          <w:lang w:val="el-GR"/>
        </w:rPr>
        <w:t xml:space="preserve"> και η ώρα αναχώρησης από τον </w:t>
      </w:r>
      <w:r w:rsidR="0095492C">
        <w:t>i</w:t>
      </w:r>
      <w:r w:rsidR="0095492C" w:rsidRPr="0095492C">
        <w:rPr>
          <w:lang w:val="el-GR"/>
        </w:rPr>
        <w:t xml:space="preserve"> είναι μέσα στο χρονικό διάστημα </w:t>
      </w:r>
      <w:r w:rsidR="0095492C">
        <w:t>t</w:t>
      </w:r>
      <w:r w:rsidR="0095492C" w:rsidRPr="0095492C">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=0</m:t>
        </m:r>
      </m:oMath>
    </w:p>
    <w:p w14:paraId="4A7EA9A2" w14:textId="77777777" w:rsidR="00220A94" w:rsidRPr="00220A94" w:rsidRDefault="00F03C40"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i,j,t</m:t>
            </m:r>
          </m:sub>
        </m:sSub>
      </m:oMath>
      <w:r w:rsidR="00220A94" w:rsidRPr="00220A94">
        <w:rPr>
          <w:lang w:val="el-GR"/>
        </w:rPr>
        <w:t xml:space="preserve"> η ώρα αναχώρησης στο χρονικό διάστημα </w:t>
      </w:r>
      <w:r w:rsidR="00220A94">
        <w:t>t</w:t>
      </w:r>
      <w:r w:rsidR="00220A94" w:rsidRPr="00220A94">
        <w:rPr>
          <w:lang w:val="el-GR"/>
        </w:rPr>
        <w:t xml:space="preserve"> όταν διατρέχεται το </w:t>
      </w:r>
      <w:r w:rsidR="00220A94">
        <w:t>i</w:t>
      </w:r>
      <w:r w:rsidR="00220A94" w:rsidRPr="00220A94">
        <w:rPr>
          <w:lang w:val="el-GR"/>
        </w:rPr>
        <w:t xml:space="preserve"> → </w:t>
      </w:r>
      <w:r w:rsidR="00220A94">
        <w:t>j</w:t>
      </w:r>
    </w:p>
    <w:p w14:paraId="783E85FD" w14:textId="77777777" w:rsidR="00220A94" w:rsidRDefault="00F03C40"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i,j,t</m:t>
            </m:r>
          </m:sub>
        </m:sSub>
      </m:oMath>
      <w:r w:rsidR="00220A94" w:rsidRPr="00220A94">
        <w:rPr>
          <w:lang w:val="el-GR"/>
        </w:rPr>
        <w:t xml:space="preserve"> ο συντελεστής κλίσης του γραμμικού χρονικά εξαρτώμενου χρόνου ταξιδιού</w:t>
      </w:r>
    </w:p>
    <w:p w14:paraId="11A72875" w14:textId="77777777" w:rsidR="00220A94" w:rsidRDefault="00F03C40"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ο συντελεστής παρεμπόδισης του γραμμικού χρονικά εξαρτώμενου χρόνου ταξιδιού</w:t>
      </w:r>
    </w:p>
    <w:p w14:paraId="54C7D98F" w14:textId="77777777" w:rsidR="00220A94" w:rsidRPr="00220A94" w:rsidRDefault="00F03C40"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το κάτω όριο του χρονικού διαστήματος </w:t>
      </w:r>
      <w:r w:rsidR="00220A94">
        <w:t>t</w:t>
      </w:r>
      <w:r w:rsidR="00220A94" w:rsidRPr="00220A94">
        <w:rPr>
          <w:lang w:val="el-GR"/>
        </w:rPr>
        <w:t xml:space="preserve"> για την ακμή </w:t>
      </w:r>
      <w:r w:rsidR="00220A94">
        <w:t>i</w:t>
      </w:r>
      <w:r w:rsidR="00220A94" w:rsidRPr="00220A94">
        <w:rPr>
          <w:lang w:val="el-GR"/>
        </w:rPr>
        <w:t xml:space="preserve"> → </w:t>
      </w:r>
      <w:r w:rsidR="00220A94">
        <w:t>j</w:t>
      </w:r>
    </w:p>
    <w:p w14:paraId="11F2209D" w14:textId="643B3D33" w:rsidR="00220A94" w:rsidRPr="00220A94" w:rsidRDefault="00F03C40"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00220A94" w:rsidRPr="00220A94">
        <w:rPr>
          <w:lang w:val="el-GR"/>
        </w:rPr>
        <w:t xml:space="preserve"> ο αριθμός των </w:t>
      </w:r>
      <w:r w:rsidR="005A123A">
        <w:rPr>
          <w:lang w:val="el-GR"/>
        </w:rPr>
        <w:t>χρονικών</w:t>
      </w:r>
      <w:r w:rsidR="00220A94" w:rsidRPr="00220A94">
        <w:rPr>
          <w:lang w:val="el-GR"/>
        </w:rPr>
        <w:t xml:space="preserve"> διαστημάτων για την ακμή </w:t>
      </w:r>
      <w:r w:rsidR="00220A94">
        <w:t>i</w:t>
      </w:r>
      <w:r w:rsidR="00220A94" w:rsidRPr="00220A94">
        <w:rPr>
          <w:lang w:val="el-GR"/>
        </w:rPr>
        <w:t xml:space="preserve"> → </w:t>
      </w:r>
      <w:r w:rsidR="00220A94">
        <w:t>j</w:t>
      </w:r>
    </w:p>
    <w:p w14:paraId="10D9DC76" w14:textId="77777777" w:rsidR="00220A94" w:rsidRPr="00220A94" w:rsidRDefault="00F03C40" w:rsidP="0095492C">
      <w:pPr>
        <w:pStyle w:val="ListParagraph"/>
        <w:numPr>
          <w:ilvl w:val="0"/>
          <w:numId w:val="7"/>
        </w:numPr>
        <w:rPr>
          <w:lang w:val="el-GR"/>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20A94" w:rsidRPr="000324E2">
        <w:rPr>
          <w:lang w:val="el-GR"/>
        </w:rPr>
        <w:t xml:space="preserve"> κέρδος του κόμβου </w:t>
      </w:r>
      <w:r w:rsidR="00220A94">
        <w:t>i</w:t>
      </w:r>
    </w:p>
    <w:p w14:paraId="10EB61E7" w14:textId="77777777" w:rsidR="00220A94" w:rsidRDefault="00F03C40"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220A94" w:rsidRPr="00220A94">
        <w:rPr>
          <w:lang w:val="el-GR"/>
        </w:rPr>
        <w:t xml:space="preserve"> ο μέγιστος συνολικός χρόνος ταξιδιού</w:t>
      </w:r>
    </w:p>
    <w:p w14:paraId="311795E3" w14:textId="77777777" w:rsidR="00AE70F4" w:rsidRDefault="00220A94" w:rsidP="00AE70F4">
      <w:pPr>
        <w:pStyle w:val="ListParagraph"/>
        <w:numPr>
          <w:ilvl w:val="0"/>
          <w:numId w:val="7"/>
        </w:numPr>
        <w:rPr>
          <w:lang w:val="el-GR"/>
        </w:rPr>
      </w:pPr>
      <w:r w:rsidRPr="00220A94">
        <w:rPr>
          <w:lang w:val="el-GR"/>
        </w:rPr>
        <w:t>Ο αρχικός κόμβος είναι ο 1 και ο τελικός είναι ο Ν</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0A523F" w14:paraId="78B8BB2F" w14:textId="77777777" w:rsidTr="00237FE3">
        <w:trPr>
          <w:ins w:id="1065" w:author="Στάθης Καπ" w:date="2023-02-01T08:53:00Z"/>
        </w:trPr>
        <w:tc>
          <w:tcPr>
            <w:tcW w:w="350" w:type="pct"/>
          </w:tcPr>
          <w:p w14:paraId="22464DA9" w14:textId="77777777" w:rsidR="000A523F" w:rsidRDefault="000A523F">
            <w:pPr>
              <w:spacing w:after="160"/>
              <w:rPr>
                <w:ins w:id="1066" w:author="Στάθης Καπ" w:date="2023-02-01T08:53:00Z"/>
                <w:lang w:val="el-GR"/>
              </w:rPr>
              <w:pPrChange w:id="1067" w:author="Στάθης Καπ" w:date="2023-02-01T08:46:00Z">
                <w:pPr/>
              </w:pPrChange>
            </w:pPr>
          </w:p>
        </w:tc>
        <w:tc>
          <w:tcPr>
            <w:tcW w:w="4300" w:type="pct"/>
          </w:tcPr>
          <w:p w14:paraId="7E1E0483" w14:textId="49961BE7" w:rsidR="000A523F" w:rsidRPr="005846FF" w:rsidRDefault="000A523F">
            <w:pPr>
              <w:spacing w:after="160"/>
              <w:rPr>
                <w:ins w:id="1068" w:author="Στάθης Καπ" w:date="2023-02-01T08:53:00Z"/>
                <w:lang w:val="el-GR"/>
              </w:rPr>
              <w:pPrChange w:id="1069" w:author="Στάθης Καπ" w:date="2023-02-01T08:46:00Z">
                <w:pPr/>
              </w:pPrChange>
            </w:pPr>
            <m:oMathPara>
              <m:oMath>
                <m:r>
                  <w:ins w:id="1070" w:author="Στάθης Καπ" w:date="2023-02-01T08:53:00Z">
                    <w:rPr>
                      <w:rFonts w:ascii="Cambria Math" w:hAnsi="Cambria Math"/>
                      <w:lang w:val="el-GR"/>
                    </w:rPr>
                    <m:t xml:space="preserve">maximize </m:t>
                  </w:ins>
                </m:r>
                <m:nary>
                  <m:naryPr>
                    <m:chr m:val="∑"/>
                    <m:limLoc m:val="undOvr"/>
                    <m:ctrlPr>
                      <w:ins w:id="1071" w:author="Στάθης Καπ" w:date="2023-02-01T08:53:00Z">
                        <w:rPr>
                          <w:rFonts w:ascii="Cambria Math" w:hAnsi="Cambria Math"/>
                          <w:i/>
                          <w:lang w:val="el-GR"/>
                        </w:rPr>
                      </w:ins>
                    </m:ctrlPr>
                  </m:naryPr>
                  <m:sub>
                    <m:r>
                      <w:ins w:id="1072" w:author="Στάθης Καπ" w:date="2023-02-01T08:53:00Z">
                        <w:rPr>
                          <w:rFonts w:ascii="Cambria Math" w:hAnsi="Cambria Math"/>
                          <w:lang w:val="el-GR"/>
                        </w:rPr>
                        <m:t>i=2</m:t>
                      </w:ins>
                    </m:r>
                  </m:sub>
                  <m:sup>
                    <m:r>
                      <w:ins w:id="1073" w:author="Στάθης Καπ" w:date="2023-02-01T08:53:00Z">
                        <w:rPr>
                          <w:rFonts w:ascii="Cambria Math" w:hAnsi="Cambria Math"/>
                          <w:lang w:val="el-GR"/>
                        </w:rPr>
                        <m:t>N-1</m:t>
                      </w:ins>
                    </m:r>
                  </m:sup>
                  <m:e>
                    <m:nary>
                      <m:naryPr>
                        <m:chr m:val="∑"/>
                        <m:limLoc m:val="undOvr"/>
                        <m:ctrlPr>
                          <w:ins w:id="1074" w:author="Στάθης Καπ" w:date="2023-02-01T08:53:00Z">
                            <w:rPr>
                              <w:rFonts w:ascii="Cambria Math" w:hAnsi="Cambria Math"/>
                              <w:i/>
                              <w:lang w:val="el-GR"/>
                            </w:rPr>
                          </w:ins>
                        </m:ctrlPr>
                      </m:naryPr>
                      <m:sub>
                        <m:r>
                          <w:ins w:id="1075" w:author="Στάθης Καπ" w:date="2023-02-01T08:53:00Z">
                            <w:rPr>
                              <w:rFonts w:ascii="Cambria Math" w:hAnsi="Cambria Math"/>
                              <w:lang w:val="el-GR"/>
                            </w:rPr>
                            <m:t>j=2</m:t>
                          </w:ins>
                        </m:r>
                      </m:sub>
                      <m:sup>
                        <m:r>
                          <w:ins w:id="1076" w:author="Στάθης Καπ" w:date="2023-02-01T08:53:00Z">
                            <w:rPr>
                              <w:rFonts w:ascii="Cambria Math" w:hAnsi="Cambria Math"/>
                              <w:lang w:val="el-GR"/>
                            </w:rPr>
                            <m:t>N</m:t>
                          </w:ins>
                        </m:r>
                      </m:sup>
                      <m:e>
                        <m:nary>
                          <m:naryPr>
                            <m:chr m:val="∑"/>
                            <m:limLoc m:val="undOvr"/>
                            <m:ctrlPr>
                              <w:ins w:id="1077" w:author="Στάθης Καπ" w:date="2023-02-01T08:53:00Z">
                                <w:rPr>
                                  <w:rFonts w:ascii="Cambria Math" w:hAnsi="Cambria Math"/>
                                  <w:i/>
                                  <w:lang w:val="el-GR"/>
                                </w:rPr>
                              </w:ins>
                            </m:ctrlPr>
                          </m:naryPr>
                          <m:sub>
                            <m:r>
                              <w:ins w:id="1078" w:author="Στάθης Καπ" w:date="2023-02-01T08:53:00Z">
                                <w:rPr>
                                  <w:rFonts w:ascii="Cambria Math" w:hAnsi="Cambria Math"/>
                                  <w:lang w:val="el-GR"/>
                                </w:rPr>
                                <m:t>t=1</m:t>
                              </w:ins>
                            </m:r>
                          </m:sub>
                          <m:sup>
                            <m:sSub>
                              <m:sSubPr>
                                <m:ctrlPr>
                                  <w:ins w:id="1079" w:author="Στάθης Καπ" w:date="2023-02-01T08:53:00Z">
                                    <w:rPr>
                                      <w:rFonts w:ascii="Cambria Math" w:hAnsi="Cambria Math"/>
                                      <w:i/>
                                      <w:lang w:val="el-GR"/>
                                    </w:rPr>
                                  </w:ins>
                                </m:ctrlPr>
                              </m:sSubPr>
                              <m:e>
                                <m:r>
                                  <w:ins w:id="1080" w:author="Στάθης Καπ" w:date="2023-02-01T08:53:00Z">
                                    <w:rPr>
                                      <w:rFonts w:ascii="Cambria Math" w:hAnsi="Cambria Math"/>
                                      <w:lang w:val="el-GR"/>
                                    </w:rPr>
                                    <m:t>T</m:t>
                                  </w:ins>
                                </m:r>
                              </m:e>
                              <m:sub>
                                <m:r>
                                  <w:ins w:id="1081" w:author="Στάθης Καπ" w:date="2023-02-01T08:53:00Z">
                                    <w:rPr>
                                      <w:rFonts w:ascii="Cambria Math" w:hAnsi="Cambria Math"/>
                                      <w:lang w:val="el-GR"/>
                                    </w:rPr>
                                    <m:t>i,j</m:t>
                                  </w:ins>
                                </m:r>
                              </m:sub>
                            </m:sSub>
                          </m:sup>
                          <m:e>
                            <m:sSub>
                              <m:sSubPr>
                                <m:ctrlPr>
                                  <w:ins w:id="1082" w:author="Στάθης Καπ" w:date="2023-02-01T08:53:00Z">
                                    <w:rPr>
                                      <w:rFonts w:ascii="Cambria Math" w:hAnsi="Cambria Math"/>
                                      <w:i/>
                                      <w:lang w:val="el-GR"/>
                                    </w:rPr>
                                  </w:ins>
                                </m:ctrlPr>
                              </m:sSubPr>
                              <m:e>
                                <m:r>
                                  <w:ins w:id="1083" w:author="Στάθης Καπ" w:date="2023-02-01T08:53:00Z">
                                    <w:rPr>
                                      <w:rFonts w:ascii="Cambria Math" w:hAnsi="Cambria Math"/>
                                      <w:lang w:val="el-GR"/>
                                    </w:rPr>
                                    <m:t>S</m:t>
                                  </w:ins>
                                </m:r>
                              </m:e>
                              <m:sub>
                                <m:r>
                                  <w:ins w:id="1084" w:author="Στάθης Καπ" w:date="2023-02-01T08:53:00Z">
                                    <w:rPr>
                                      <w:rFonts w:ascii="Cambria Math" w:hAnsi="Cambria Math"/>
                                      <w:lang w:val="el-GR"/>
                                    </w:rPr>
                                    <m:t>i</m:t>
                                  </w:ins>
                                </m:r>
                              </m:sub>
                            </m:sSub>
                            <m:sSub>
                              <m:sSubPr>
                                <m:ctrlPr>
                                  <w:ins w:id="1085" w:author="Στάθης Καπ" w:date="2023-02-01T08:53:00Z">
                                    <w:rPr>
                                      <w:rFonts w:ascii="Cambria Math" w:hAnsi="Cambria Math"/>
                                      <w:i/>
                                      <w:lang w:val="el-GR"/>
                                    </w:rPr>
                                  </w:ins>
                                </m:ctrlPr>
                              </m:sSubPr>
                              <m:e>
                                <m:r>
                                  <w:ins w:id="1086" w:author="Στάθης Καπ" w:date="2023-02-01T08:53:00Z">
                                    <w:rPr>
                                      <w:rFonts w:ascii="Cambria Math" w:hAnsi="Cambria Math"/>
                                      <w:lang w:val="el-GR"/>
                                    </w:rPr>
                                    <m:t>x</m:t>
                                  </w:ins>
                                </m:r>
                              </m:e>
                              <m:sub>
                                <m:r>
                                  <w:ins w:id="1087" w:author="Στάθης Καπ" w:date="2023-02-01T08:53:00Z">
                                    <w:rPr>
                                      <w:rFonts w:ascii="Cambria Math" w:hAnsi="Cambria Math"/>
                                      <w:lang w:val="el-GR"/>
                                    </w:rPr>
                                    <m:t>i,j,t</m:t>
                                  </w:ins>
                                </m:r>
                              </m:sub>
                            </m:sSub>
                          </m:e>
                        </m:nary>
                      </m:e>
                    </m:nary>
                  </m:e>
                </m:nary>
                <m:r>
                  <w:ins w:id="1088" w:author="Στάθης Καπ" w:date="2023-02-01T08:53:00Z">
                    <w:rPr>
                      <w:rFonts w:ascii="Cambria Math" w:hAnsi="Cambria Math"/>
                    </w:rPr>
                    <m:t xml:space="preserve"> </m:t>
                  </w:ins>
                </m:r>
              </m:oMath>
            </m:oMathPara>
          </w:p>
        </w:tc>
        <w:tc>
          <w:tcPr>
            <w:tcW w:w="350" w:type="pct"/>
            <w:vAlign w:val="center"/>
          </w:tcPr>
          <w:p w14:paraId="60A017AA" w14:textId="2A6087E4" w:rsidR="000A523F" w:rsidRPr="00603993" w:rsidRDefault="000A523F" w:rsidP="00237FE3">
            <w:pPr>
              <w:pStyle w:val="Caption"/>
              <w:spacing w:after="160"/>
              <w:rPr>
                <w:ins w:id="1089" w:author="Στάθης Καπ" w:date="2023-02-01T08:53:00Z"/>
                <w:rPrChange w:id="1090" w:author="Στάθης Καπ" w:date="2023-02-01T08:49:00Z">
                  <w:rPr>
                    <w:ins w:id="1091" w:author="Στάθης Καπ" w:date="2023-02-01T08:53:00Z"/>
                    <w:lang w:val="el-GR"/>
                  </w:rPr>
                </w:rPrChange>
              </w:rPr>
            </w:pPr>
            <w:ins w:id="1092"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1093"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7</w:t>
            </w:r>
            <w:ins w:id="1094" w:author="Στάθης Καπ" w:date="2023-02-01T08:53:00Z">
              <w:r>
                <w:rPr>
                  <w:lang w:val="el-GR"/>
                </w:rPr>
                <w:fldChar w:fldCharType="end"/>
              </w:r>
              <w:r>
                <w:t>)</w:t>
              </w:r>
            </w:ins>
          </w:p>
        </w:tc>
      </w:tr>
      <w:tr w:rsidR="00DA7114" w14:paraId="54EEC811" w14:textId="77777777" w:rsidTr="00237FE3">
        <w:trPr>
          <w:ins w:id="1095" w:author="Στάθης Καπ" w:date="2023-02-01T08:53:00Z"/>
        </w:trPr>
        <w:tc>
          <w:tcPr>
            <w:tcW w:w="350" w:type="pct"/>
          </w:tcPr>
          <w:p w14:paraId="2562E5EA" w14:textId="77777777" w:rsidR="00DA7114" w:rsidRDefault="00DA7114">
            <w:pPr>
              <w:spacing w:after="160"/>
              <w:rPr>
                <w:ins w:id="1096" w:author="Στάθης Καπ" w:date="2023-02-01T08:53:00Z"/>
                <w:lang w:val="el-GR"/>
              </w:rPr>
              <w:pPrChange w:id="1097" w:author="Στάθης Καπ" w:date="2023-02-01T08:46:00Z">
                <w:pPr/>
              </w:pPrChange>
            </w:pPr>
          </w:p>
        </w:tc>
        <w:tc>
          <w:tcPr>
            <w:tcW w:w="4300" w:type="pct"/>
          </w:tcPr>
          <w:p w14:paraId="5E1B013F" w14:textId="161895C9" w:rsidR="00DA7114" w:rsidRPr="005846FF" w:rsidRDefault="00F03C40">
            <w:pPr>
              <w:spacing w:after="160"/>
              <w:rPr>
                <w:ins w:id="1098" w:author="Στάθης Καπ" w:date="2023-02-01T08:53:00Z"/>
                <w:lang w:val="el-GR"/>
              </w:rPr>
              <w:pPrChange w:id="1099" w:author="Στάθης Καπ" w:date="2023-02-01T08:46:00Z">
                <w:pPr/>
              </w:pPrChange>
            </w:pPr>
            <m:oMathPara>
              <m:oMath>
                <m:nary>
                  <m:naryPr>
                    <m:chr m:val="∑"/>
                    <m:limLoc m:val="undOvr"/>
                    <m:ctrlPr>
                      <w:ins w:id="1100" w:author="Στάθης Καπ" w:date="2023-02-01T08:53:00Z">
                        <w:rPr>
                          <w:rFonts w:ascii="Cambria Math" w:hAnsi="Cambria Math"/>
                          <w:i/>
                          <w:iCs/>
                        </w:rPr>
                      </w:ins>
                    </m:ctrlPr>
                  </m:naryPr>
                  <m:sub>
                    <m:r>
                      <w:ins w:id="1101" w:author="Στάθης Καπ" w:date="2023-02-01T08:53:00Z">
                        <w:rPr>
                          <w:rFonts w:ascii="Cambria Math" w:hAnsi="Cambria Math"/>
                        </w:rPr>
                        <m:t>j=2</m:t>
                      </w:ins>
                    </m:r>
                  </m:sub>
                  <m:sup>
                    <m:r>
                      <w:ins w:id="1102" w:author="Στάθης Καπ" w:date="2023-02-01T08:53:00Z">
                        <w:rPr>
                          <w:rFonts w:ascii="Cambria Math" w:hAnsi="Cambria Math"/>
                        </w:rPr>
                        <m:t>N</m:t>
                      </w:ins>
                    </m:r>
                  </m:sup>
                  <m:e>
                    <m:sSub>
                      <m:sSubPr>
                        <m:ctrlPr>
                          <w:ins w:id="1103" w:author="Στάθης Καπ" w:date="2023-02-01T08:53:00Z">
                            <w:rPr>
                              <w:rFonts w:ascii="Cambria Math" w:hAnsi="Cambria Math"/>
                              <w:i/>
                              <w:iCs/>
                            </w:rPr>
                          </w:ins>
                        </m:ctrlPr>
                      </m:sSubPr>
                      <m:e>
                        <m:r>
                          <w:ins w:id="1104" w:author="Στάθης Καπ" w:date="2023-02-01T08:53:00Z">
                            <w:rPr>
                              <w:rFonts w:ascii="Cambria Math" w:hAnsi="Cambria Math"/>
                            </w:rPr>
                            <m:t>x</m:t>
                          </w:ins>
                        </m:r>
                      </m:e>
                      <m:sub>
                        <m:r>
                          <w:ins w:id="1105" w:author="Στάθης Καπ" w:date="2023-02-01T08:53:00Z">
                            <w:rPr>
                              <w:rFonts w:ascii="Cambria Math" w:hAnsi="Cambria Math"/>
                            </w:rPr>
                            <m:t>1,j,1</m:t>
                          </w:ins>
                        </m:r>
                      </m:sub>
                    </m:sSub>
                  </m:e>
                </m:nary>
                <m:r>
                  <w:ins w:id="1106" w:author="Στάθης Καπ" w:date="2023-02-01T08:53:00Z">
                    <w:rPr>
                      <w:rFonts w:ascii="Cambria Math" w:hAnsi="Cambria Math"/>
                    </w:rPr>
                    <m:t>=</m:t>
                  </w:ins>
                </m:r>
                <m:nary>
                  <m:naryPr>
                    <m:chr m:val="∑"/>
                    <m:limLoc m:val="undOvr"/>
                    <m:ctrlPr>
                      <w:ins w:id="1107" w:author="Στάθης Καπ" w:date="2023-02-01T08:53:00Z">
                        <w:rPr>
                          <w:rFonts w:ascii="Cambria Math" w:hAnsi="Cambria Math"/>
                          <w:i/>
                          <w:iCs/>
                        </w:rPr>
                      </w:ins>
                    </m:ctrlPr>
                  </m:naryPr>
                  <m:sub>
                    <m:r>
                      <w:ins w:id="1108" w:author="Στάθης Καπ" w:date="2023-02-01T08:53:00Z">
                        <w:rPr>
                          <w:rFonts w:ascii="Cambria Math" w:hAnsi="Cambria Math"/>
                        </w:rPr>
                        <m:t>i=1</m:t>
                      </w:ins>
                    </m:r>
                  </m:sub>
                  <m:sup>
                    <m:r>
                      <w:ins w:id="1109" w:author="Στάθης Καπ" w:date="2023-02-01T08:53:00Z">
                        <w:rPr>
                          <w:rFonts w:ascii="Cambria Math" w:hAnsi="Cambria Math"/>
                        </w:rPr>
                        <m:t>N-1</m:t>
                      </w:ins>
                    </m:r>
                  </m:sup>
                  <m:e>
                    <m:nary>
                      <m:naryPr>
                        <m:chr m:val="∑"/>
                        <m:limLoc m:val="undOvr"/>
                        <m:ctrlPr>
                          <w:ins w:id="1110" w:author="Στάθης Καπ" w:date="2023-02-01T08:53:00Z">
                            <w:rPr>
                              <w:rFonts w:ascii="Cambria Math" w:hAnsi="Cambria Math"/>
                              <w:i/>
                              <w:iCs/>
                            </w:rPr>
                          </w:ins>
                        </m:ctrlPr>
                      </m:naryPr>
                      <m:sub>
                        <m:r>
                          <w:ins w:id="1111" w:author="Στάθης Καπ" w:date="2023-02-01T08:53:00Z">
                            <w:rPr>
                              <w:rFonts w:ascii="Cambria Math" w:hAnsi="Cambria Math"/>
                            </w:rPr>
                            <m:t>t=1</m:t>
                          </w:ins>
                        </m:r>
                      </m:sub>
                      <m:sup>
                        <m:sSub>
                          <m:sSubPr>
                            <m:ctrlPr>
                              <w:ins w:id="1112" w:author="Στάθης Καπ" w:date="2023-02-01T08:53:00Z">
                                <w:rPr>
                                  <w:rFonts w:ascii="Cambria Math" w:hAnsi="Cambria Math"/>
                                  <w:i/>
                                  <w:iCs/>
                                </w:rPr>
                              </w:ins>
                            </m:ctrlPr>
                          </m:sSubPr>
                          <m:e>
                            <m:r>
                              <w:ins w:id="1113" w:author="Στάθης Καπ" w:date="2023-02-01T08:53:00Z">
                                <w:rPr>
                                  <w:rFonts w:ascii="Cambria Math" w:hAnsi="Cambria Math"/>
                                </w:rPr>
                                <m:t>T</m:t>
                              </w:ins>
                            </m:r>
                          </m:e>
                          <m:sub>
                            <m:r>
                              <w:ins w:id="1114" w:author="Στάθης Καπ" w:date="2023-02-01T08:53:00Z">
                                <w:rPr>
                                  <w:rFonts w:ascii="Cambria Math" w:hAnsi="Cambria Math"/>
                                </w:rPr>
                                <m:t>iN</m:t>
                              </w:ins>
                            </m:r>
                          </m:sub>
                        </m:sSub>
                      </m:sup>
                      <m:e>
                        <m:sSub>
                          <m:sSubPr>
                            <m:ctrlPr>
                              <w:ins w:id="1115" w:author="Στάθης Καπ" w:date="2023-02-01T08:53:00Z">
                                <w:rPr>
                                  <w:rFonts w:ascii="Cambria Math" w:hAnsi="Cambria Math"/>
                                  <w:i/>
                                  <w:iCs/>
                                </w:rPr>
                              </w:ins>
                            </m:ctrlPr>
                          </m:sSubPr>
                          <m:e>
                            <m:r>
                              <w:ins w:id="1116" w:author="Στάθης Καπ" w:date="2023-02-01T08:53:00Z">
                                <w:rPr>
                                  <w:rFonts w:ascii="Cambria Math" w:hAnsi="Cambria Math"/>
                                </w:rPr>
                                <m:t>x</m:t>
                              </w:ins>
                            </m:r>
                          </m:e>
                          <m:sub>
                            <m:r>
                              <w:ins w:id="1117" w:author="Στάθης Καπ" w:date="2023-02-01T08:53:00Z">
                                <w:rPr>
                                  <w:rFonts w:ascii="Cambria Math" w:hAnsi="Cambria Math"/>
                                </w:rPr>
                                <m:t>i,N,t</m:t>
                              </w:ins>
                            </m:r>
                          </m:sub>
                        </m:sSub>
                      </m:e>
                    </m:nary>
                  </m:e>
                </m:nary>
                <m:r>
                  <w:ins w:id="1118" w:author="Στάθης Καπ" w:date="2023-02-01T08:53:00Z">
                    <w:rPr>
                      <w:rFonts w:ascii="Cambria Math" w:hAnsi="Cambria Math"/>
                    </w:rPr>
                    <m:t>=1</m:t>
                  </w:ins>
                </m:r>
              </m:oMath>
            </m:oMathPara>
          </w:p>
        </w:tc>
        <w:tc>
          <w:tcPr>
            <w:tcW w:w="350" w:type="pct"/>
            <w:vAlign w:val="center"/>
          </w:tcPr>
          <w:p w14:paraId="4D0BB36A" w14:textId="6BA0EE10" w:rsidR="00DA7114" w:rsidRPr="00603993" w:rsidRDefault="00DA7114" w:rsidP="00237FE3">
            <w:pPr>
              <w:pStyle w:val="Caption"/>
              <w:spacing w:after="160"/>
              <w:rPr>
                <w:ins w:id="1119" w:author="Στάθης Καπ" w:date="2023-02-01T08:53:00Z"/>
                <w:rPrChange w:id="1120" w:author="Στάθης Καπ" w:date="2023-02-01T08:49:00Z">
                  <w:rPr>
                    <w:ins w:id="1121" w:author="Στάθης Καπ" w:date="2023-02-01T08:53:00Z"/>
                    <w:lang w:val="el-GR"/>
                  </w:rPr>
                </w:rPrChange>
              </w:rPr>
            </w:pPr>
            <w:ins w:id="1122"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1123"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8</w:t>
            </w:r>
            <w:ins w:id="1124" w:author="Στάθης Καπ" w:date="2023-02-01T08:53:00Z">
              <w:r>
                <w:rPr>
                  <w:lang w:val="el-GR"/>
                </w:rPr>
                <w:fldChar w:fldCharType="end"/>
              </w:r>
              <w:r>
                <w:t>)</w:t>
              </w:r>
            </w:ins>
          </w:p>
        </w:tc>
      </w:tr>
      <w:tr w:rsidR="00560AF7" w14:paraId="145FB3E7" w14:textId="77777777" w:rsidTr="00237FE3">
        <w:trPr>
          <w:ins w:id="1125" w:author="Στάθης Καπ" w:date="2023-02-01T08:53:00Z"/>
        </w:trPr>
        <w:tc>
          <w:tcPr>
            <w:tcW w:w="350" w:type="pct"/>
          </w:tcPr>
          <w:p w14:paraId="3622927C" w14:textId="77777777" w:rsidR="00560AF7" w:rsidRDefault="00560AF7">
            <w:pPr>
              <w:spacing w:after="160"/>
              <w:rPr>
                <w:ins w:id="1126" w:author="Στάθης Καπ" w:date="2023-02-01T08:53:00Z"/>
                <w:lang w:val="el-GR"/>
              </w:rPr>
              <w:pPrChange w:id="1127" w:author="Στάθης Καπ" w:date="2023-02-01T08:46:00Z">
                <w:pPr/>
              </w:pPrChange>
            </w:pPr>
          </w:p>
        </w:tc>
        <w:tc>
          <w:tcPr>
            <w:tcW w:w="4300" w:type="pct"/>
          </w:tcPr>
          <w:p w14:paraId="675A7EA8" w14:textId="2DA0FAF1" w:rsidR="00560AF7" w:rsidRPr="005846FF" w:rsidRDefault="00F03C40">
            <w:pPr>
              <w:spacing w:after="160"/>
              <w:rPr>
                <w:ins w:id="1128" w:author="Στάθης Καπ" w:date="2023-02-01T08:53:00Z"/>
                <w:lang w:val="el-GR"/>
              </w:rPr>
              <w:pPrChange w:id="1129" w:author="Στάθης Καπ" w:date="2023-02-01T08:46:00Z">
                <w:pPr/>
              </w:pPrChange>
            </w:pPr>
            <m:oMathPara>
              <m:oMath>
                <m:nary>
                  <m:naryPr>
                    <m:chr m:val="∑"/>
                    <m:limLoc m:val="undOvr"/>
                    <m:ctrlPr>
                      <w:ins w:id="1130" w:author="Στάθης Καπ" w:date="2023-02-01T08:53:00Z">
                        <w:rPr>
                          <w:rFonts w:ascii="Cambria Math" w:hAnsi="Cambria Math"/>
                          <w:i/>
                          <w:iCs/>
                        </w:rPr>
                      </w:ins>
                    </m:ctrlPr>
                  </m:naryPr>
                  <m:sub>
                    <m:r>
                      <w:ins w:id="1131" w:author="Στάθης Καπ" w:date="2023-02-01T08:53:00Z">
                        <w:rPr>
                          <w:rFonts w:ascii="Cambria Math" w:hAnsi="Cambria Math"/>
                        </w:rPr>
                        <m:t>i=1</m:t>
                      </w:ins>
                    </m:r>
                  </m:sub>
                  <m:sup>
                    <m:r>
                      <w:ins w:id="1132" w:author="Στάθης Καπ" w:date="2023-02-01T08:53:00Z">
                        <w:rPr>
                          <w:rFonts w:ascii="Cambria Math" w:hAnsi="Cambria Math"/>
                        </w:rPr>
                        <m:t>N-1</m:t>
                      </w:ins>
                    </m:r>
                  </m:sup>
                  <m:e>
                    <m:nary>
                      <m:naryPr>
                        <m:chr m:val="∑"/>
                        <m:limLoc m:val="undOvr"/>
                        <m:ctrlPr>
                          <w:ins w:id="1133" w:author="Στάθης Καπ" w:date="2023-02-01T08:53:00Z">
                            <w:rPr>
                              <w:rFonts w:ascii="Cambria Math" w:hAnsi="Cambria Math"/>
                              <w:i/>
                              <w:iCs/>
                            </w:rPr>
                          </w:ins>
                        </m:ctrlPr>
                      </m:naryPr>
                      <m:sub>
                        <m:r>
                          <w:ins w:id="1134" w:author="Στάθης Καπ" w:date="2023-02-01T08:53:00Z">
                            <w:rPr>
                              <w:rFonts w:ascii="Cambria Math" w:hAnsi="Cambria Math"/>
                            </w:rPr>
                            <m:t>t=1</m:t>
                          </w:ins>
                        </m:r>
                      </m:sub>
                      <m:sup>
                        <m:sSub>
                          <m:sSubPr>
                            <m:ctrlPr>
                              <w:ins w:id="1135" w:author="Στάθης Καπ" w:date="2023-02-01T08:53:00Z">
                                <w:rPr>
                                  <w:rFonts w:ascii="Cambria Math" w:hAnsi="Cambria Math"/>
                                  <w:i/>
                                  <w:iCs/>
                                </w:rPr>
                              </w:ins>
                            </m:ctrlPr>
                          </m:sSubPr>
                          <m:e>
                            <m:r>
                              <w:ins w:id="1136" w:author="Στάθης Καπ" w:date="2023-02-01T08:53:00Z">
                                <w:rPr>
                                  <w:rFonts w:ascii="Cambria Math" w:hAnsi="Cambria Math"/>
                                </w:rPr>
                                <m:t>T</m:t>
                              </w:ins>
                            </m:r>
                          </m:e>
                          <m:sub>
                            <m:r>
                              <w:ins w:id="1137" w:author="Στάθης Καπ" w:date="2023-02-01T08:53:00Z">
                                <w:rPr>
                                  <w:rFonts w:ascii="Cambria Math" w:hAnsi="Cambria Math"/>
                                </w:rPr>
                                <m:t>i,h</m:t>
                              </w:ins>
                            </m:r>
                          </m:sub>
                        </m:sSub>
                      </m:sup>
                      <m:e>
                        <m:sSub>
                          <m:sSubPr>
                            <m:ctrlPr>
                              <w:ins w:id="1138" w:author="Στάθης Καπ" w:date="2023-02-01T08:53:00Z">
                                <w:rPr>
                                  <w:rFonts w:ascii="Cambria Math" w:hAnsi="Cambria Math"/>
                                  <w:i/>
                                  <w:iCs/>
                                </w:rPr>
                              </w:ins>
                            </m:ctrlPr>
                          </m:sSubPr>
                          <m:e>
                            <m:r>
                              <w:ins w:id="1139" w:author="Στάθης Καπ" w:date="2023-02-01T08:53:00Z">
                                <w:rPr>
                                  <w:rFonts w:ascii="Cambria Math" w:hAnsi="Cambria Math"/>
                                </w:rPr>
                                <m:t>x</m:t>
                              </w:ins>
                            </m:r>
                          </m:e>
                          <m:sub>
                            <m:r>
                              <w:ins w:id="1140" w:author="Στάθης Καπ" w:date="2023-02-01T08:53:00Z">
                                <w:rPr>
                                  <w:rFonts w:ascii="Cambria Math" w:hAnsi="Cambria Math"/>
                                </w:rPr>
                                <m:t>i,h,t</m:t>
                              </w:ins>
                            </m:r>
                          </m:sub>
                        </m:sSub>
                      </m:e>
                    </m:nary>
                  </m:e>
                </m:nary>
                <m:r>
                  <w:ins w:id="1141" w:author="Στάθης Καπ" w:date="2023-02-01T08:53:00Z">
                    <w:rPr>
                      <w:rFonts w:ascii="Cambria Math" w:hAnsi="Cambria Math"/>
                    </w:rPr>
                    <m:t>=</m:t>
                  </w:ins>
                </m:r>
                <m:nary>
                  <m:naryPr>
                    <m:chr m:val="∑"/>
                    <m:limLoc m:val="undOvr"/>
                    <m:ctrlPr>
                      <w:ins w:id="1142" w:author="Στάθης Καπ" w:date="2023-02-01T08:53:00Z">
                        <w:rPr>
                          <w:rFonts w:ascii="Cambria Math" w:hAnsi="Cambria Math"/>
                          <w:i/>
                          <w:iCs/>
                        </w:rPr>
                      </w:ins>
                    </m:ctrlPr>
                  </m:naryPr>
                  <m:sub>
                    <m:r>
                      <w:ins w:id="1143" w:author="Στάθης Καπ" w:date="2023-02-01T08:53:00Z">
                        <w:rPr>
                          <w:rFonts w:ascii="Cambria Math" w:hAnsi="Cambria Math"/>
                        </w:rPr>
                        <m:t>j=2</m:t>
                      </w:ins>
                    </m:r>
                  </m:sub>
                  <m:sup>
                    <m:r>
                      <w:ins w:id="1144" w:author="Στάθης Καπ" w:date="2023-02-01T08:53:00Z">
                        <w:rPr>
                          <w:rFonts w:ascii="Cambria Math" w:hAnsi="Cambria Math"/>
                        </w:rPr>
                        <m:t>N</m:t>
                      </w:ins>
                    </m:r>
                  </m:sup>
                  <m:e>
                    <m:nary>
                      <m:naryPr>
                        <m:chr m:val="∑"/>
                        <m:limLoc m:val="undOvr"/>
                        <m:ctrlPr>
                          <w:ins w:id="1145" w:author="Στάθης Καπ" w:date="2023-02-01T08:53:00Z">
                            <w:rPr>
                              <w:rFonts w:ascii="Cambria Math" w:hAnsi="Cambria Math"/>
                              <w:i/>
                              <w:iCs/>
                            </w:rPr>
                          </w:ins>
                        </m:ctrlPr>
                      </m:naryPr>
                      <m:sub>
                        <m:r>
                          <w:ins w:id="1146" w:author="Στάθης Καπ" w:date="2023-02-01T08:53:00Z">
                            <w:rPr>
                              <w:rFonts w:ascii="Cambria Math" w:hAnsi="Cambria Math"/>
                            </w:rPr>
                            <m:t>t=1</m:t>
                          </w:ins>
                        </m:r>
                      </m:sub>
                      <m:sup>
                        <m:sSub>
                          <m:sSubPr>
                            <m:ctrlPr>
                              <w:ins w:id="1147" w:author="Στάθης Καπ" w:date="2023-02-01T08:53:00Z">
                                <w:rPr>
                                  <w:rFonts w:ascii="Cambria Math" w:hAnsi="Cambria Math"/>
                                  <w:i/>
                                  <w:iCs/>
                                </w:rPr>
                              </w:ins>
                            </m:ctrlPr>
                          </m:sSubPr>
                          <m:e>
                            <m:r>
                              <w:ins w:id="1148" w:author="Στάθης Καπ" w:date="2023-02-01T08:53:00Z">
                                <w:rPr>
                                  <w:rFonts w:ascii="Cambria Math" w:hAnsi="Cambria Math"/>
                                </w:rPr>
                                <m:t>T</m:t>
                              </w:ins>
                            </m:r>
                          </m:e>
                          <m:sub>
                            <m:r>
                              <w:ins w:id="1149" w:author="Στάθης Καπ" w:date="2023-02-01T08:53:00Z">
                                <w:rPr>
                                  <w:rFonts w:ascii="Cambria Math" w:hAnsi="Cambria Math"/>
                                </w:rPr>
                                <m:t>h,j</m:t>
                              </w:ins>
                            </m:r>
                          </m:sub>
                        </m:sSub>
                      </m:sup>
                      <m:e>
                        <m:sSub>
                          <m:sSubPr>
                            <m:ctrlPr>
                              <w:ins w:id="1150" w:author="Στάθης Καπ" w:date="2023-02-01T08:53:00Z">
                                <w:rPr>
                                  <w:rFonts w:ascii="Cambria Math" w:hAnsi="Cambria Math"/>
                                  <w:i/>
                                  <w:iCs/>
                                </w:rPr>
                              </w:ins>
                            </m:ctrlPr>
                          </m:sSubPr>
                          <m:e>
                            <m:r>
                              <w:ins w:id="1151" w:author="Στάθης Καπ" w:date="2023-02-01T08:53:00Z">
                                <w:rPr>
                                  <w:rFonts w:ascii="Cambria Math" w:hAnsi="Cambria Math"/>
                                </w:rPr>
                                <m:t>x</m:t>
                              </w:ins>
                            </m:r>
                          </m:e>
                          <m:sub>
                            <m:r>
                              <w:ins w:id="1152" w:author="Στάθης Καπ" w:date="2023-02-01T08:53:00Z">
                                <w:rPr>
                                  <w:rFonts w:ascii="Cambria Math" w:hAnsi="Cambria Math"/>
                                </w:rPr>
                                <m:t>h,j,t</m:t>
                              </w:ins>
                            </m:r>
                          </m:sub>
                        </m:sSub>
                      </m:e>
                    </m:nary>
                  </m:e>
                </m:nary>
                <m:r>
                  <w:ins w:id="1153" w:author="Στάθης Καπ" w:date="2023-02-01T08:53:00Z">
                    <w:rPr>
                      <w:rFonts w:ascii="Cambria Math" w:hAnsi="Cambria Math"/>
                    </w:rPr>
                    <m:t>≤1∀</m:t>
                  </w:ins>
                </m:r>
                <m:r>
                  <w:ins w:id="1154" w:author="Στάθης Καπ" w:date="2023-02-01T08:53:00Z">
                    <w:rPr>
                      <w:rFonts w:ascii="Cambria Math" w:hAnsi="Cambria Math"/>
                    </w:rPr>
                    <m:t>h=2, ⋯, N-1</m:t>
                  </w:ins>
                </m:r>
              </m:oMath>
            </m:oMathPara>
          </w:p>
        </w:tc>
        <w:tc>
          <w:tcPr>
            <w:tcW w:w="350" w:type="pct"/>
            <w:vAlign w:val="center"/>
          </w:tcPr>
          <w:p w14:paraId="15B9CFA5" w14:textId="3EAA6C8B" w:rsidR="00560AF7" w:rsidRPr="00603993" w:rsidRDefault="00560AF7" w:rsidP="00237FE3">
            <w:pPr>
              <w:pStyle w:val="Caption"/>
              <w:spacing w:after="160"/>
              <w:rPr>
                <w:ins w:id="1155" w:author="Στάθης Καπ" w:date="2023-02-01T08:53:00Z"/>
                <w:rPrChange w:id="1156" w:author="Στάθης Καπ" w:date="2023-02-01T08:49:00Z">
                  <w:rPr>
                    <w:ins w:id="1157" w:author="Στάθης Καπ" w:date="2023-02-01T08:53:00Z"/>
                    <w:lang w:val="el-GR"/>
                  </w:rPr>
                </w:rPrChange>
              </w:rPr>
            </w:pPr>
            <w:ins w:id="1158"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1159"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9</w:t>
            </w:r>
            <w:ins w:id="1160" w:author="Στάθης Καπ" w:date="2023-02-01T08:53:00Z">
              <w:r>
                <w:rPr>
                  <w:lang w:val="el-GR"/>
                </w:rPr>
                <w:fldChar w:fldCharType="end"/>
              </w:r>
              <w:r>
                <w:t>)</w:t>
              </w:r>
            </w:ins>
          </w:p>
        </w:tc>
      </w:tr>
      <w:tr w:rsidR="00B13100" w14:paraId="3733416E" w14:textId="77777777" w:rsidTr="00237FE3">
        <w:trPr>
          <w:ins w:id="1161" w:author="Στάθης Καπ" w:date="2023-02-01T08:53:00Z"/>
        </w:trPr>
        <w:tc>
          <w:tcPr>
            <w:tcW w:w="350" w:type="pct"/>
          </w:tcPr>
          <w:p w14:paraId="62AC6DA9" w14:textId="77777777" w:rsidR="00B13100" w:rsidRDefault="00B13100">
            <w:pPr>
              <w:spacing w:after="160"/>
              <w:rPr>
                <w:ins w:id="1162" w:author="Στάθης Καπ" w:date="2023-02-01T08:53:00Z"/>
                <w:lang w:val="el-GR"/>
              </w:rPr>
              <w:pPrChange w:id="1163" w:author="Στάθης Καπ" w:date="2023-02-01T08:46:00Z">
                <w:pPr/>
              </w:pPrChange>
            </w:pPr>
          </w:p>
        </w:tc>
        <w:tc>
          <w:tcPr>
            <w:tcW w:w="4300" w:type="pct"/>
          </w:tcPr>
          <w:p w14:paraId="0BF7D453" w14:textId="39683E7F" w:rsidR="00B13100" w:rsidRPr="005846FF" w:rsidRDefault="00F03C40">
            <w:pPr>
              <w:spacing w:after="160"/>
              <w:rPr>
                <w:ins w:id="1164" w:author="Στάθης Καπ" w:date="2023-02-01T08:53:00Z"/>
                <w:lang w:val="el-GR"/>
              </w:rPr>
              <w:pPrChange w:id="1165" w:author="Στάθης Καπ" w:date="2023-02-01T08:46:00Z">
                <w:pPr/>
              </w:pPrChange>
            </w:pPr>
            <m:oMathPara>
              <m:oMath>
                <m:nary>
                  <m:naryPr>
                    <m:chr m:val="∑"/>
                    <m:limLoc m:val="undOvr"/>
                    <m:ctrlPr>
                      <w:ins w:id="1166" w:author="Στάθης Καπ" w:date="2023-02-01T08:53:00Z">
                        <w:rPr>
                          <w:rFonts w:ascii="Cambria Math" w:eastAsiaTheme="minorEastAsia" w:hAnsi="Cambria Math"/>
                          <w:i/>
                          <w:iCs/>
                        </w:rPr>
                      </w:ins>
                    </m:ctrlPr>
                  </m:naryPr>
                  <m:sub>
                    <m:r>
                      <w:ins w:id="1167" w:author="Στάθης Καπ" w:date="2023-02-01T08:53:00Z">
                        <w:rPr>
                          <w:rFonts w:ascii="Cambria Math" w:eastAsiaTheme="minorEastAsia" w:hAnsi="Cambria Math"/>
                        </w:rPr>
                        <m:t>i=1</m:t>
                      </w:ins>
                    </m:r>
                  </m:sub>
                  <m:sup>
                    <m:r>
                      <w:ins w:id="1168" w:author="Στάθης Καπ" w:date="2023-02-01T08:53:00Z">
                        <w:rPr>
                          <w:rFonts w:ascii="Cambria Math" w:eastAsiaTheme="minorEastAsia" w:hAnsi="Cambria Math"/>
                        </w:rPr>
                        <m:t>N-1</m:t>
                      </w:ins>
                    </m:r>
                  </m:sup>
                  <m:e>
                    <m:nary>
                      <m:naryPr>
                        <m:chr m:val="∑"/>
                        <m:limLoc m:val="undOvr"/>
                        <m:ctrlPr>
                          <w:ins w:id="1169" w:author="Στάθης Καπ" w:date="2023-02-01T08:53:00Z">
                            <w:rPr>
                              <w:rFonts w:ascii="Cambria Math" w:eastAsiaTheme="minorEastAsia" w:hAnsi="Cambria Math"/>
                              <w:i/>
                              <w:iCs/>
                            </w:rPr>
                          </w:ins>
                        </m:ctrlPr>
                      </m:naryPr>
                      <m:sub>
                        <m:r>
                          <w:ins w:id="1170" w:author="Στάθης Καπ" w:date="2023-02-01T08:53:00Z">
                            <w:rPr>
                              <w:rFonts w:ascii="Cambria Math" w:eastAsiaTheme="minorEastAsia" w:hAnsi="Cambria Math"/>
                            </w:rPr>
                            <m:t>t=1</m:t>
                          </w:ins>
                        </m:r>
                      </m:sub>
                      <m:sup>
                        <m:sSub>
                          <m:sSubPr>
                            <m:ctrlPr>
                              <w:ins w:id="1171" w:author="Στάθης Καπ" w:date="2023-02-01T08:53:00Z">
                                <w:rPr>
                                  <w:rFonts w:ascii="Cambria Math" w:eastAsiaTheme="minorEastAsia" w:hAnsi="Cambria Math"/>
                                  <w:i/>
                                  <w:iCs/>
                                </w:rPr>
                              </w:ins>
                            </m:ctrlPr>
                          </m:sSubPr>
                          <m:e>
                            <m:r>
                              <w:ins w:id="1172" w:author="Στάθης Καπ" w:date="2023-02-01T08:53:00Z">
                                <w:rPr>
                                  <w:rFonts w:ascii="Cambria Math" w:eastAsiaTheme="minorEastAsia" w:hAnsi="Cambria Math"/>
                                </w:rPr>
                                <m:t>T</m:t>
                              </w:ins>
                            </m:r>
                          </m:e>
                          <m:sub>
                            <m:r>
                              <w:ins w:id="1173" w:author="Στάθης Καπ" w:date="2023-02-01T08:53:00Z">
                                <w:rPr>
                                  <w:rFonts w:ascii="Cambria Math" w:eastAsiaTheme="minorEastAsia" w:hAnsi="Cambria Math"/>
                                </w:rPr>
                                <m:t>i,h</m:t>
                              </w:ins>
                            </m:r>
                          </m:sub>
                        </m:sSub>
                      </m:sup>
                      <m:e>
                        <m:d>
                          <m:dPr>
                            <m:begChr m:val="["/>
                            <m:endChr m:val="]"/>
                            <m:ctrlPr>
                              <w:ins w:id="1174" w:author="Στάθης Καπ" w:date="2023-02-01T08:53:00Z">
                                <w:rPr>
                                  <w:rFonts w:ascii="Cambria Math" w:eastAsiaTheme="minorEastAsia" w:hAnsi="Cambria Math"/>
                                  <w:i/>
                                  <w:iCs/>
                                </w:rPr>
                              </w:ins>
                            </m:ctrlPr>
                          </m:dPr>
                          <m:e>
                            <m:sSub>
                              <m:sSubPr>
                                <m:ctrlPr>
                                  <w:ins w:id="1175" w:author="Στάθης Καπ" w:date="2023-02-01T08:53:00Z">
                                    <w:rPr>
                                      <w:rFonts w:ascii="Cambria Math" w:eastAsiaTheme="minorEastAsia" w:hAnsi="Cambria Math"/>
                                      <w:i/>
                                      <w:iCs/>
                                    </w:rPr>
                                  </w:ins>
                                </m:ctrlPr>
                              </m:sSubPr>
                              <m:e>
                                <m:r>
                                  <w:ins w:id="1176" w:author="Στάθης Καπ" w:date="2023-02-01T08:53:00Z">
                                    <w:rPr>
                                      <w:rFonts w:ascii="Cambria Math" w:eastAsiaTheme="minorEastAsia" w:hAnsi="Cambria Math"/>
                                    </w:rPr>
                                    <m:t>w</m:t>
                                  </w:ins>
                                </m:r>
                              </m:e>
                              <m:sub>
                                <m:r>
                                  <w:ins w:id="1177" w:author="Στάθης Καπ" w:date="2023-02-01T08:53:00Z">
                                    <w:rPr>
                                      <w:rFonts w:ascii="Cambria Math" w:eastAsiaTheme="minorEastAsia" w:hAnsi="Cambria Math"/>
                                    </w:rPr>
                                    <m:t>i,h,t</m:t>
                                  </w:ins>
                                </m:r>
                              </m:sub>
                            </m:sSub>
                            <m:r>
                              <w:ins w:id="1178" w:author="Στάθης Καπ" w:date="2023-02-01T08:53:00Z">
                                <w:rPr>
                                  <w:rFonts w:ascii="Cambria Math" w:eastAsiaTheme="minorEastAsia" w:hAnsi="Cambria Math"/>
                                </w:rPr>
                                <m:t>+(</m:t>
                              </w:ins>
                            </m:r>
                            <m:r>
                              <w:ins w:id="1179" w:author="Στάθης Καπ" w:date="2023-02-01T08:53:00Z">
                                <w:rPr>
                                  <w:rFonts w:ascii="Cambria Math" w:eastAsiaTheme="minorEastAsia" w:hAnsi="Cambria Math"/>
                                  <w:lang w:val="el-GR"/>
                                </w:rPr>
                                <m:t>θ∙</m:t>
                              </w:ins>
                            </m:r>
                            <m:sSub>
                              <m:sSubPr>
                                <m:ctrlPr>
                                  <w:ins w:id="1180" w:author="Στάθης Καπ" w:date="2023-02-01T08:53:00Z">
                                    <w:rPr>
                                      <w:rFonts w:ascii="Cambria Math" w:eastAsiaTheme="minorEastAsia" w:hAnsi="Cambria Math"/>
                                      <w:i/>
                                      <w:iCs/>
                                    </w:rPr>
                                  </w:ins>
                                </m:ctrlPr>
                              </m:sSubPr>
                              <m:e>
                                <m:r>
                                  <w:ins w:id="1181" w:author="Στάθης Καπ" w:date="2023-02-01T08:53:00Z">
                                    <w:rPr>
                                      <w:rFonts w:ascii="Cambria Math" w:eastAsiaTheme="minorEastAsia" w:hAnsi="Cambria Math"/>
                                    </w:rPr>
                                    <m:t>w</m:t>
                                  </w:ins>
                                </m:r>
                              </m:e>
                              <m:sub>
                                <m:r>
                                  <w:ins w:id="1182" w:author="Στάθης Καπ" w:date="2023-02-01T08:53:00Z">
                                    <w:rPr>
                                      <w:rFonts w:ascii="Cambria Math" w:eastAsiaTheme="minorEastAsia" w:hAnsi="Cambria Math"/>
                                    </w:rPr>
                                    <m:t>i,h,t</m:t>
                                  </w:ins>
                                </m:r>
                              </m:sub>
                            </m:sSub>
                            <m:r>
                              <w:ins w:id="1183" w:author="Στάθης Καπ" w:date="2023-02-01T08:53:00Z">
                                <w:rPr>
                                  <w:rFonts w:ascii="Cambria Math" w:eastAsiaTheme="minorEastAsia" w:hAnsi="Cambria Math"/>
                                </w:rPr>
                                <m:t>+</m:t>
                              </w:ins>
                            </m:r>
                            <m:sSub>
                              <m:sSubPr>
                                <m:ctrlPr>
                                  <w:ins w:id="1184" w:author="Στάθης Καπ" w:date="2023-02-01T08:53:00Z">
                                    <w:rPr>
                                      <w:rFonts w:ascii="Cambria Math" w:eastAsiaTheme="minorEastAsia" w:hAnsi="Cambria Math"/>
                                      <w:i/>
                                      <w:iCs/>
                                      <w:lang w:val="el-GR"/>
                                    </w:rPr>
                                  </w:ins>
                                </m:ctrlPr>
                              </m:sSubPr>
                              <m:e>
                                <m:r>
                                  <w:ins w:id="1185" w:author="Στάθης Καπ" w:date="2023-02-01T08:53:00Z">
                                    <w:rPr>
                                      <w:rFonts w:ascii="Cambria Math" w:eastAsiaTheme="minorEastAsia" w:hAnsi="Cambria Math"/>
                                      <w:lang w:val="el-GR"/>
                                    </w:rPr>
                                    <m:t>η</m:t>
                                  </w:ins>
                                </m:r>
                              </m:e>
                              <m:sub>
                                <m:r>
                                  <w:ins w:id="1186" w:author="Στάθης Καπ" w:date="2023-02-01T08:53:00Z">
                                    <w:rPr>
                                      <w:rFonts w:ascii="Cambria Math" w:eastAsiaTheme="minorEastAsia" w:hAnsi="Cambria Math"/>
                                    </w:rPr>
                                    <m:t>i,h,t</m:t>
                                  </w:ins>
                                </m:r>
                              </m:sub>
                            </m:sSub>
                            <m:r>
                              <w:ins w:id="1187" w:author="Στάθης Καπ" w:date="2023-02-01T08:53:00Z">
                                <w:rPr>
                                  <w:rFonts w:ascii="Cambria Math" w:eastAsiaTheme="minorEastAsia" w:hAnsi="Cambria Math"/>
                                </w:rPr>
                                <m:t>∙</m:t>
                              </w:ins>
                            </m:r>
                            <m:sSub>
                              <m:sSubPr>
                                <m:ctrlPr>
                                  <w:ins w:id="1188" w:author="Στάθης Καπ" w:date="2023-02-01T08:53:00Z">
                                    <w:rPr>
                                      <w:rFonts w:ascii="Cambria Math" w:eastAsiaTheme="minorEastAsia" w:hAnsi="Cambria Math"/>
                                      <w:i/>
                                      <w:iCs/>
                                    </w:rPr>
                                  </w:ins>
                                </m:ctrlPr>
                              </m:sSubPr>
                              <m:e>
                                <m:r>
                                  <w:ins w:id="1189" w:author="Στάθης Καπ" w:date="2023-02-01T08:53:00Z">
                                    <w:rPr>
                                      <w:rFonts w:ascii="Cambria Math" w:eastAsiaTheme="minorEastAsia" w:hAnsi="Cambria Math"/>
                                    </w:rPr>
                                    <m:t>x</m:t>
                                  </w:ins>
                                </m:r>
                              </m:e>
                              <m:sub>
                                <m:r>
                                  <w:ins w:id="1190" w:author="Στάθης Καπ" w:date="2023-02-01T08:53:00Z">
                                    <w:rPr>
                                      <w:rFonts w:ascii="Cambria Math" w:eastAsiaTheme="minorEastAsia" w:hAnsi="Cambria Math"/>
                                    </w:rPr>
                                    <m:t>i,h,t</m:t>
                                  </w:ins>
                                </m:r>
                              </m:sub>
                            </m:sSub>
                            <m:r>
                              <w:ins w:id="1191" w:author="Στάθης Καπ" w:date="2023-02-01T08:53:00Z">
                                <w:rPr>
                                  <w:rFonts w:ascii="Cambria Math" w:eastAsiaTheme="minorEastAsia" w:hAnsi="Cambria Math"/>
                                </w:rPr>
                                <m:t>)</m:t>
                              </w:ins>
                            </m:r>
                          </m:e>
                        </m:d>
                      </m:e>
                    </m:nary>
                  </m:e>
                </m:nary>
                <m:r>
                  <w:ins w:id="1192" w:author="Στάθης Καπ" w:date="2023-02-01T08:53:00Z">
                    <w:rPr>
                      <w:rFonts w:ascii="Cambria Math" w:eastAsiaTheme="minorEastAsia" w:hAnsi="Cambria Math"/>
                    </w:rPr>
                    <m:t>=</m:t>
                  </w:ins>
                </m:r>
                <m:nary>
                  <m:naryPr>
                    <m:chr m:val="∑"/>
                    <m:limLoc m:val="undOvr"/>
                    <m:ctrlPr>
                      <w:ins w:id="1193" w:author="Στάθης Καπ" w:date="2023-02-01T08:53:00Z">
                        <w:rPr>
                          <w:rFonts w:ascii="Cambria Math" w:eastAsiaTheme="minorEastAsia" w:hAnsi="Cambria Math"/>
                          <w:i/>
                          <w:iCs/>
                        </w:rPr>
                      </w:ins>
                    </m:ctrlPr>
                  </m:naryPr>
                  <m:sub>
                    <m:r>
                      <w:ins w:id="1194" w:author="Στάθης Καπ" w:date="2023-02-01T08:53:00Z">
                        <w:rPr>
                          <w:rFonts w:ascii="Cambria Math" w:eastAsiaTheme="minorEastAsia" w:hAnsi="Cambria Math"/>
                        </w:rPr>
                        <m:t>j=2</m:t>
                      </w:ins>
                    </m:r>
                  </m:sub>
                  <m:sup>
                    <m:r>
                      <w:ins w:id="1195" w:author="Στάθης Καπ" w:date="2023-02-01T08:53:00Z">
                        <w:rPr>
                          <w:rFonts w:ascii="Cambria Math" w:eastAsiaTheme="minorEastAsia" w:hAnsi="Cambria Math"/>
                        </w:rPr>
                        <m:t>N</m:t>
                      </w:ins>
                    </m:r>
                  </m:sup>
                  <m:e>
                    <m:nary>
                      <m:naryPr>
                        <m:chr m:val="∑"/>
                        <m:limLoc m:val="undOvr"/>
                        <m:ctrlPr>
                          <w:ins w:id="1196" w:author="Στάθης Καπ" w:date="2023-02-01T08:53:00Z">
                            <w:rPr>
                              <w:rFonts w:ascii="Cambria Math" w:eastAsiaTheme="minorEastAsia" w:hAnsi="Cambria Math"/>
                              <w:i/>
                              <w:iCs/>
                            </w:rPr>
                          </w:ins>
                        </m:ctrlPr>
                      </m:naryPr>
                      <m:sub>
                        <m:r>
                          <w:ins w:id="1197" w:author="Στάθης Καπ" w:date="2023-02-01T08:53:00Z">
                            <w:rPr>
                              <w:rFonts w:ascii="Cambria Math" w:eastAsiaTheme="minorEastAsia" w:hAnsi="Cambria Math"/>
                            </w:rPr>
                            <m:t>t=1</m:t>
                          </w:ins>
                        </m:r>
                      </m:sub>
                      <m:sup>
                        <m:sSub>
                          <m:sSubPr>
                            <m:ctrlPr>
                              <w:ins w:id="1198" w:author="Στάθης Καπ" w:date="2023-02-01T08:53:00Z">
                                <w:rPr>
                                  <w:rFonts w:ascii="Cambria Math" w:eastAsiaTheme="minorEastAsia" w:hAnsi="Cambria Math"/>
                                  <w:i/>
                                  <w:iCs/>
                                </w:rPr>
                              </w:ins>
                            </m:ctrlPr>
                          </m:sSubPr>
                          <m:e>
                            <m:r>
                              <w:ins w:id="1199" w:author="Στάθης Καπ" w:date="2023-02-01T08:53:00Z">
                                <w:rPr>
                                  <w:rFonts w:ascii="Cambria Math" w:eastAsiaTheme="minorEastAsia" w:hAnsi="Cambria Math"/>
                                </w:rPr>
                                <m:t>T</m:t>
                              </w:ins>
                            </m:r>
                          </m:e>
                          <m:sub>
                            <m:r>
                              <w:ins w:id="1200" w:author="Στάθης Καπ" w:date="2023-02-01T08:53:00Z">
                                <w:rPr>
                                  <w:rFonts w:ascii="Cambria Math" w:eastAsiaTheme="minorEastAsia" w:hAnsi="Cambria Math"/>
                                </w:rPr>
                                <m:t>h,j</m:t>
                              </w:ins>
                            </m:r>
                          </m:sub>
                        </m:sSub>
                      </m:sup>
                      <m:e>
                        <m:sSub>
                          <m:sSubPr>
                            <m:ctrlPr>
                              <w:ins w:id="1201" w:author="Στάθης Καπ" w:date="2023-02-01T08:53:00Z">
                                <w:rPr>
                                  <w:rFonts w:ascii="Cambria Math" w:eastAsiaTheme="minorEastAsia" w:hAnsi="Cambria Math"/>
                                  <w:i/>
                                  <w:iCs/>
                                </w:rPr>
                              </w:ins>
                            </m:ctrlPr>
                          </m:sSubPr>
                          <m:e>
                            <m:r>
                              <w:ins w:id="1202" w:author="Στάθης Καπ" w:date="2023-02-01T08:53:00Z">
                                <w:rPr>
                                  <w:rFonts w:ascii="Cambria Math" w:eastAsiaTheme="minorEastAsia" w:hAnsi="Cambria Math"/>
                                </w:rPr>
                                <m:t>w</m:t>
                              </w:ins>
                            </m:r>
                          </m:e>
                          <m:sub>
                            <m:r>
                              <w:ins w:id="1203" w:author="Στάθης Καπ" w:date="2023-02-01T08:53:00Z">
                                <w:rPr>
                                  <w:rFonts w:ascii="Cambria Math" w:eastAsiaTheme="minorEastAsia" w:hAnsi="Cambria Math"/>
                                </w:rPr>
                                <m:t>h,j,t</m:t>
                              </w:ins>
                            </m:r>
                          </m:sub>
                        </m:sSub>
                      </m:e>
                    </m:nary>
                  </m:e>
                </m:nary>
                <m:r>
                  <w:ins w:id="1204" w:author="Στάθης Καπ" w:date="2023-02-01T08:53:00Z">
                    <w:rPr>
                      <w:rFonts w:ascii="Cambria Math" w:eastAsiaTheme="minorEastAsia" w:hAnsi="Cambria Math"/>
                    </w:rPr>
                    <m:t>∀h=</m:t>
                  </w:ins>
                </m:r>
                <m:r>
                  <w:ins w:id="1205" w:author="Στάθης Καπ" w:date="2023-02-01T08:53:00Z">
                    <w:rPr>
                      <w:rFonts w:ascii="Cambria Math" w:eastAsiaTheme="minorEastAsia" w:hAnsi="Cambria Math"/>
                    </w:rPr>
                    <m:t>2, ⋯, N-1</m:t>
                  </w:ins>
                </m:r>
              </m:oMath>
            </m:oMathPara>
          </w:p>
        </w:tc>
        <w:tc>
          <w:tcPr>
            <w:tcW w:w="350" w:type="pct"/>
            <w:vAlign w:val="center"/>
          </w:tcPr>
          <w:p w14:paraId="3D992528" w14:textId="61331D3E" w:rsidR="00B13100" w:rsidRPr="00603993" w:rsidRDefault="00B13100" w:rsidP="00237FE3">
            <w:pPr>
              <w:pStyle w:val="Caption"/>
              <w:spacing w:after="160"/>
              <w:rPr>
                <w:ins w:id="1206" w:author="Στάθης Καπ" w:date="2023-02-01T08:53:00Z"/>
                <w:rPrChange w:id="1207" w:author="Στάθης Καπ" w:date="2023-02-01T08:49:00Z">
                  <w:rPr>
                    <w:ins w:id="1208" w:author="Στάθης Καπ" w:date="2023-02-01T08:53:00Z"/>
                    <w:lang w:val="el-GR"/>
                  </w:rPr>
                </w:rPrChange>
              </w:rPr>
            </w:pPr>
            <w:ins w:id="1209"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1210"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10</w:t>
            </w:r>
            <w:ins w:id="1211" w:author="Στάθης Καπ" w:date="2023-02-01T08:53:00Z">
              <w:r>
                <w:rPr>
                  <w:lang w:val="el-GR"/>
                </w:rPr>
                <w:fldChar w:fldCharType="end"/>
              </w:r>
              <w:r>
                <w:t>)</w:t>
              </w:r>
            </w:ins>
          </w:p>
        </w:tc>
      </w:tr>
      <w:tr w:rsidR="00341F70" w14:paraId="36AB623C" w14:textId="77777777" w:rsidTr="00237FE3">
        <w:trPr>
          <w:ins w:id="1212" w:author="Στάθης Καπ" w:date="2023-02-01T08:54:00Z"/>
        </w:trPr>
        <w:tc>
          <w:tcPr>
            <w:tcW w:w="350" w:type="pct"/>
          </w:tcPr>
          <w:p w14:paraId="6C6E3C81" w14:textId="77777777" w:rsidR="00341F70" w:rsidRDefault="00341F70">
            <w:pPr>
              <w:spacing w:after="160"/>
              <w:rPr>
                <w:ins w:id="1213" w:author="Στάθης Καπ" w:date="2023-02-01T08:54:00Z"/>
                <w:lang w:val="el-GR"/>
              </w:rPr>
              <w:pPrChange w:id="1214" w:author="Στάθης Καπ" w:date="2023-02-01T08:46:00Z">
                <w:pPr/>
              </w:pPrChange>
            </w:pPr>
          </w:p>
        </w:tc>
        <w:tc>
          <w:tcPr>
            <w:tcW w:w="4300" w:type="pct"/>
          </w:tcPr>
          <w:p w14:paraId="5C140172" w14:textId="1EA354D9" w:rsidR="00341F70" w:rsidRPr="005846FF" w:rsidRDefault="00F03C40">
            <w:pPr>
              <w:spacing w:after="160"/>
              <w:rPr>
                <w:ins w:id="1215" w:author="Στάθης Καπ" w:date="2023-02-01T08:54:00Z"/>
                <w:lang w:val="el-GR"/>
              </w:rPr>
              <w:pPrChange w:id="1216" w:author="Στάθης Καπ" w:date="2023-02-01T08:46:00Z">
                <w:pPr/>
              </w:pPrChange>
            </w:pPr>
            <m:oMathPara>
              <m:oMath>
                <m:sSub>
                  <m:sSubPr>
                    <m:ctrlPr>
                      <w:ins w:id="1217" w:author="Στάθης Καπ" w:date="2023-02-01T08:54:00Z">
                        <w:rPr>
                          <w:rFonts w:ascii="Cambria Math" w:eastAsiaTheme="minorEastAsia" w:hAnsi="Cambria Math"/>
                          <w:i/>
                          <w:iCs/>
                        </w:rPr>
                      </w:ins>
                    </m:ctrlPr>
                  </m:sSubPr>
                  <m:e>
                    <m:r>
                      <w:ins w:id="1218" w:author="Στάθης Καπ" w:date="2023-02-01T08:54:00Z">
                        <w:rPr>
                          <w:rFonts w:ascii="Cambria Math" w:eastAsiaTheme="minorEastAsia" w:hAnsi="Cambria Math"/>
                        </w:rPr>
                        <m:t>x</m:t>
                      </w:ins>
                    </m:r>
                  </m:e>
                  <m:sub>
                    <m:r>
                      <w:ins w:id="1219" w:author="Στάθης Καπ" w:date="2023-02-01T08:54:00Z">
                        <w:rPr>
                          <w:rFonts w:ascii="Cambria Math" w:eastAsiaTheme="minorEastAsia" w:hAnsi="Cambria Math"/>
                        </w:rPr>
                        <m:t>i,j,t</m:t>
                      </w:ins>
                    </m:r>
                  </m:sub>
                </m:sSub>
                <m:r>
                  <w:ins w:id="1220" w:author="Στάθης Καπ" w:date="2023-02-01T08:54:00Z">
                    <w:rPr>
                      <w:rFonts w:ascii="Cambria Math" w:eastAsiaTheme="minorEastAsia" w:hAnsi="Cambria Math"/>
                    </w:rPr>
                    <m:t>∙</m:t>
                  </w:ins>
                </m:r>
                <m:sSub>
                  <m:sSubPr>
                    <m:ctrlPr>
                      <w:ins w:id="1221" w:author="Στάθης Καπ" w:date="2023-02-01T08:54:00Z">
                        <w:rPr>
                          <w:rFonts w:ascii="Cambria Math" w:eastAsiaTheme="minorEastAsia" w:hAnsi="Cambria Math"/>
                          <w:i/>
                          <w:iCs/>
                          <w:lang w:val="el-GR"/>
                        </w:rPr>
                      </w:ins>
                    </m:ctrlPr>
                  </m:sSubPr>
                  <m:e>
                    <m:r>
                      <w:ins w:id="1222" w:author="Στάθης Καπ" w:date="2023-02-01T08:54:00Z">
                        <w:rPr>
                          <w:rFonts w:ascii="Cambria Math" w:eastAsiaTheme="minorEastAsia" w:hAnsi="Cambria Math"/>
                          <w:lang w:val="el-GR"/>
                        </w:rPr>
                        <m:t>τ</m:t>
                      </w:ins>
                    </m:r>
                  </m:e>
                  <m:sub>
                    <m:r>
                      <w:ins w:id="1223" w:author="Στάθης Καπ" w:date="2023-02-01T08:54:00Z">
                        <w:rPr>
                          <w:rFonts w:ascii="Cambria Math" w:eastAsiaTheme="minorEastAsia" w:hAnsi="Cambria Math"/>
                        </w:rPr>
                        <m:t>i,j,t</m:t>
                      </w:ins>
                    </m:r>
                  </m:sub>
                </m:sSub>
                <m:r>
                  <w:ins w:id="1224" w:author="Στάθης Καπ" w:date="2023-02-01T08:54:00Z">
                    <w:rPr>
                      <w:rFonts w:ascii="Cambria Math" w:eastAsiaTheme="minorEastAsia" w:hAnsi="Cambria Math"/>
                      <w:lang w:val="el-GR"/>
                    </w:rPr>
                    <m:t>≤</m:t>
                  </w:ins>
                </m:r>
                <m:sSub>
                  <m:sSubPr>
                    <m:ctrlPr>
                      <w:ins w:id="1225" w:author="Στάθης Καπ" w:date="2023-02-01T08:54:00Z">
                        <w:rPr>
                          <w:rFonts w:ascii="Cambria Math" w:eastAsiaTheme="minorEastAsia" w:hAnsi="Cambria Math"/>
                          <w:i/>
                          <w:iCs/>
                          <w:lang w:val="el-GR"/>
                        </w:rPr>
                      </w:ins>
                    </m:ctrlPr>
                  </m:sSubPr>
                  <m:e>
                    <m:r>
                      <w:ins w:id="1226" w:author="Στάθης Καπ" w:date="2023-02-01T08:54:00Z">
                        <w:rPr>
                          <w:rFonts w:ascii="Cambria Math" w:eastAsiaTheme="minorEastAsia" w:hAnsi="Cambria Math"/>
                          <w:lang w:val="el-GR"/>
                        </w:rPr>
                        <m:t>w</m:t>
                      </w:ins>
                    </m:r>
                  </m:e>
                  <m:sub>
                    <m:r>
                      <w:ins w:id="1227" w:author="Στάθης Καπ" w:date="2023-02-01T08:54:00Z">
                        <w:rPr>
                          <w:rFonts w:ascii="Cambria Math" w:eastAsiaTheme="minorEastAsia" w:hAnsi="Cambria Math"/>
                          <w:lang w:val="el-GR"/>
                        </w:rPr>
                        <m:t>i,j,t</m:t>
                      </w:ins>
                    </m:r>
                  </m:sub>
                </m:sSub>
                <m:r>
                  <w:ins w:id="1228" w:author="Στάθης Καπ" w:date="2023-02-01T08:54:00Z">
                    <w:rPr>
                      <w:rFonts w:ascii="Cambria Math" w:eastAsiaTheme="minorEastAsia" w:hAnsi="Cambria Math"/>
                      <w:lang w:val="el-GR"/>
                    </w:rPr>
                    <m:t>≤</m:t>
                  </w:ins>
                </m:r>
                <m:sSub>
                  <m:sSubPr>
                    <m:ctrlPr>
                      <w:ins w:id="1229" w:author="Στάθης Καπ" w:date="2023-02-01T08:54:00Z">
                        <w:rPr>
                          <w:rFonts w:ascii="Cambria Math" w:eastAsiaTheme="minorEastAsia" w:hAnsi="Cambria Math"/>
                          <w:i/>
                          <w:iCs/>
                        </w:rPr>
                      </w:ins>
                    </m:ctrlPr>
                  </m:sSubPr>
                  <m:e>
                    <m:r>
                      <w:ins w:id="1230" w:author="Στάθης Καπ" w:date="2023-02-01T08:54:00Z">
                        <w:rPr>
                          <w:rFonts w:ascii="Cambria Math" w:eastAsiaTheme="minorEastAsia" w:hAnsi="Cambria Math"/>
                        </w:rPr>
                        <m:t>x</m:t>
                      </w:ins>
                    </m:r>
                  </m:e>
                  <m:sub>
                    <m:r>
                      <w:ins w:id="1231" w:author="Στάθης Καπ" w:date="2023-02-01T08:54:00Z">
                        <w:rPr>
                          <w:rFonts w:ascii="Cambria Math" w:eastAsiaTheme="minorEastAsia" w:hAnsi="Cambria Math"/>
                        </w:rPr>
                        <m:t>i,j,t</m:t>
                      </w:ins>
                    </m:r>
                  </m:sub>
                </m:sSub>
                <m:r>
                  <w:ins w:id="1232" w:author="Στάθης Καπ" w:date="2023-02-01T08:54:00Z">
                    <w:rPr>
                      <w:rFonts w:ascii="Cambria Math" w:eastAsiaTheme="minorEastAsia" w:hAnsi="Cambria Math"/>
                    </w:rPr>
                    <m:t>∙</m:t>
                  </w:ins>
                </m:r>
                <m:sSub>
                  <m:sSubPr>
                    <m:ctrlPr>
                      <w:ins w:id="1233" w:author="Στάθης Καπ" w:date="2023-02-01T08:54:00Z">
                        <w:rPr>
                          <w:rFonts w:ascii="Cambria Math" w:eastAsiaTheme="minorEastAsia" w:hAnsi="Cambria Math"/>
                          <w:i/>
                          <w:iCs/>
                          <w:lang w:val="el-GR"/>
                        </w:rPr>
                      </w:ins>
                    </m:ctrlPr>
                  </m:sSubPr>
                  <m:e>
                    <m:r>
                      <w:ins w:id="1234" w:author="Στάθης Καπ" w:date="2023-02-01T08:54:00Z">
                        <w:rPr>
                          <w:rFonts w:ascii="Cambria Math" w:eastAsiaTheme="minorEastAsia" w:hAnsi="Cambria Math"/>
                          <w:lang w:val="el-GR"/>
                        </w:rPr>
                        <m:t>τ</m:t>
                      </w:ins>
                    </m:r>
                  </m:e>
                  <m:sub>
                    <m:r>
                      <w:ins w:id="1235" w:author="Στάθης Καπ" w:date="2023-02-01T08:54:00Z">
                        <w:rPr>
                          <w:rFonts w:ascii="Cambria Math" w:eastAsiaTheme="minorEastAsia" w:hAnsi="Cambria Math"/>
                        </w:rPr>
                        <m:t>i,j,t+1</m:t>
                      </w:ins>
                    </m:r>
                  </m:sub>
                </m:sSub>
                <m:r>
                  <w:ins w:id="1236" w:author="Στάθης Καπ" w:date="2023-02-01T08:54:00Z">
                    <w:rPr>
                      <w:rFonts w:ascii="Cambria Math" w:eastAsiaTheme="minorEastAsia" w:hAnsi="Cambria Math"/>
                      <w:lang w:val="el-GR"/>
                    </w:rPr>
                    <m:t xml:space="preserve"> i=1, ⋯, N-1, j=2, ⋯, N, ∀t</m:t>
                  </w:ins>
                </m:r>
              </m:oMath>
            </m:oMathPara>
          </w:p>
        </w:tc>
        <w:tc>
          <w:tcPr>
            <w:tcW w:w="350" w:type="pct"/>
            <w:vAlign w:val="center"/>
          </w:tcPr>
          <w:p w14:paraId="06885180" w14:textId="3DA81AB0" w:rsidR="00341F70" w:rsidRPr="00603993" w:rsidRDefault="00341F70" w:rsidP="00237FE3">
            <w:pPr>
              <w:pStyle w:val="Caption"/>
              <w:spacing w:after="160"/>
              <w:rPr>
                <w:ins w:id="1237" w:author="Στάθης Καπ" w:date="2023-02-01T08:54:00Z"/>
                <w:rPrChange w:id="1238" w:author="Στάθης Καπ" w:date="2023-02-01T08:49:00Z">
                  <w:rPr>
                    <w:ins w:id="1239" w:author="Στάθης Καπ" w:date="2023-02-01T08:54:00Z"/>
                    <w:lang w:val="el-GR"/>
                  </w:rPr>
                </w:rPrChange>
              </w:rPr>
            </w:pPr>
            <w:ins w:id="1240"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1241"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11</w:t>
            </w:r>
            <w:ins w:id="1242" w:author="Στάθης Καπ" w:date="2023-02-01T08:54:00Z">
              <w:r>
                <w:rPr>
                  <w:lang w:val="el-GR"/>
                </w:rPr>
                <w:fldChar w:fldCharType="end"/>
              </w:r>
              <w:r>
                <w:t>)</w:t>
              </w:r>
            </w:ins>
          </w:p>
        </w:tc>
      </w:tr>
      <w:tr w:rsidR="00322760" w14:paraId="733C2D0A" w14:textId="77777777" w:rsidTr="00237FE3">
        <w:trPr>
          <w:ins w:id="1243" w:author="Στάθης Καπ" w:date="2023-02-01T08:54:00Z"/>
        </w:trPr>
        <w:tc>
          <w:tcPr>
            <w:tcW w:w="350" w:type="pct"/>
          </w:tcPr>
          <w:p w14:paraId="5BFC09C4" w14:textId="77777777" w:rsidR="00322760" w:rsidRDefault="00322760">
            <w:pPr>
              <w:spacing w:after="160"/>
              <w:rPr>
                <w:ins w:id="1244" w:author="Στάθης Καπ" w:date="2023-02-01T08:54:00Z"/>
                <w:lang w:val="el-GR"/>
              </w:rPr>
              <w:pPrChange w:id="1245" w:author="Στάθης Καπ" w:date="2023-02-01T08:46:00Z">
                <w:pPr/>
              </w:pPrChange>
            </w:pPr>
          </w:p>
        </w:tc>
        <w:tc>
          <w:tcPr>
            <w:tcW w:w="4300" w:type="pct"/>
          </w:tcPr>
          <w:p w14:paraId="6F0F8336" w14:textId="7ACFB887" w:rsidR="00322760" w:rsidRPr="005846FF" w:rsidRDefault="00F03C40">
            <w:pPr>
              <w:spacing w:after="160"/>
              <w:rPr>
                <w:ins w:id="1246" w:author="Στάθης Καπ" w:date="2023-02-01T08:54:00Z"/>
                <w:lang w:val="el-GR"/>
              </w:rPr>
              <w:pPrChange w:id="1247" w:author="Στάθης Καπ" w:date="2023-02-01T08:46:00Z">
                <w:pPr/>
              </w:pPrChange>
            </w:pPr>
            <m:oMathPara>
              <m:oMath>
                <m:nary>
                  <m:naryPr>
                    <m:chr m:val="∑"/>
                    <m:limLoc m:val="undOvr"/>
                    <m:ctrlPr>
                      <w:ins w:id="1248" w:author="Στάθης Καπ" w:date="2023-02-01T08:54:00Z">
                        <w:rPr>
                          <w:rFonts w:ascii="Cambria Math" w:eastAsiaTheme="minorEastAsia" w:hAnsi="Cambria Math"/>
                          <w:i/>
                          <w:lang w:val="el-GR"/>
                        </w:rPr>
                      </w:ins>
                    </m:ctrlPr>
                  </m:naryPr>
                  <m:sub>
                    <m:r>
                      <w:ins w:id="1249" w:author="Στάθης Καπ" w:date="2023-02-01T08:54:00Z">
                        <w:rPr>
                          <w:rFonts w:ascii="Cambria Math" w:eastAsiaTheme="minorEastAsia" w:hAnsi="Cambria Math"/>
                          <w:lang w:val="el-GR"/>
                        </w:rPr>
                        <m:t>i=1</m:t>
                      </w:ins>
                    </m:r>
                  </m:sub>
                  <m:sup>
                    <m:r>
                      <w:ins w:id="1250" w:author="Στάθης Καπ" w:date="2023-02-01T08:54:00Z">
                        <w:rPr>
                          <w:rFonts w:ascii="Cambria Math" w:eastAsiaTheme="minorEastAsia" w:hAnsi="Cambria Math"/>
                          <w:lang w:val="el-GR"/>
                        </w:rPr>
                        <m:t>N-1</m:t>
                      </w:ins>
                    </m:r>
                  </m:sup>
                  <m:e>
                    <m:nary>
                      <m:naryPr>
                        <m:chr m:val="∑"/>
                        <m:limLoc m:val="undOvr"/>
                        <m:ctrlPr>
                          <w:ins w:id="1251" w:author="Στάθης Καπ" w:date="2023-02-01T08:54:00Z">
                            <w:rPr>
                              <w:rFonts w:ascii="Cambria Math" w:eastAsiaTheme="minorEastAsia" w:hAnsi="Cambria Math"/>
                              <w:i/>
                              <w:lang w:val="el-GR"/>
                            </w:rPr>
                          </w:ins>
                        </m:ctrlPr>
                      </m:naryPr>
                      <m:sub>
                        <m:r>
                          <w:ins w:id="1252" w:author="Στάθης Καπ" w:date="2023-02-01T08:54:00Z">
                            <w:rPr>
                              <w:rFonts w:ascii="Cambria Math" w:eastAsiaTheme="minorEastAsia" w:hAnsi="Cambria Math"/>
                              <w:lang w:val="el-GR"/>
                            </w:rPr>
                            <m:t>j=2</m:t>
                          </w:ins>
                        </m:r>
                      </m:sub>
                      <m:sup>
                        <m:r>
                          <w:ins w:id="1253" w:author="Στάθης Καπ" w:date="2023-02-01T08:54:00Z">
                            <w:rPr>
                              <w:rFonts w:ascii="Cambria Math" w:eastAsiaTheme="minorEastAsia" w:hAnsi="Cambria Math"/>
                              <w:lang w:val="el-GR"/>
                            </w:rPr>
                            <m:t>N</m:t>
                          </w:ins>
                        </m:r>
                      </m:sup>
                      <m:e>
                        <m:nary>
                          <m:naryPr>
                            <m:chr m:val="∑"/>
                            <m:limLoc m:val="undOvr"/>
                            <m:ctrlPr>
                              <w:ins w:id="1254" w:author="Στάθης Καπ" w:date="2023-02-01T08:54:00Z">
                                <w:rPr>
                                  <w:rFonts w:ascii="Cambria Math" w:eastAsiaTheme="minorEastAsia" w:hAnsi="Cambria Math"/>
                                  <w:i/>
                                  <w:lang w:val="el-GR"/>
                                </w:rPr>
                              </w:ins>
                            </m:ctrlPr>
                          </m:naryPr>
                          <m:sub>
                            <m:r>
                              <w:ins w:id="1255" w:author="Στάθης Καπ" w:date="2023-02-01T08:54:00Z">
                                <w:rPr>
                                  <w:rFonts w:ascii="Cambria Math" w:eastAsiaTheme="minorEastAsia" w:hAnsi="Cambria Math"/>
                                  <w:lang w:val="el-GR"/>
                                </w:rPr>
                                <m:t>t=1</m:t>
                              </w:ins>
                            </m:r>
                          </m:sub>
                          <m:sup>
                            <m:sSub>
                              <m:sSubPr>
                                <m:ctrlPr>
                                  <w:ins w:id="1256" w:author="Στάθης Καπ" w:date="2023-02-01T08:54:00Z">
                                    <w:rPr>
                                      <w:rFonts w:ascii="Cambria Math" w:eastAsiaTheme="minorEastAsia" w:hAnsi="Cambria Math"/>
                                      <w:i/>
                                      <w:lang w:val="el-GR"/>
                                    </w:rPr>
                                  </w:ins>
                                </m:ctrlPr>
                              </m:sSubPr>
                              <m:e>
                                <m:r>
                                  <w:ins w:id="1257" w:author="Στάθης Καπ" w:date="2023-02-01T08:54:00Z">
                                    <w:rPr>
                                      <w:rFonts w:ascii="Cambria Math" w:eastAsiaTheme="minorEastAsia" w:hAnsi="Cambria Math"/>
                                      <w:lang w:val="el-GR"/>
                                    </w:rPr>
                                    <m:t>T</m:t>
                                  </w:ins>
                                </m:r>
                              </m:e>
                              <m:sub>
                                <m:r>
                                  <w:ins w:id="1258" w:author="Στάθης Καπ" w:date="2023-02-01T08:54:00Z">
                                    <w:rPr>
                                      <w:rFonts w:ascii="Cambria Math" w:eastAsiaTheme="minorEastAsia" w:hAnsi="Cambria Math"/>
                                      <w:lang w:val="el-GR"/>
                                    </w:rPr>
                                    <m:t>ij</m:t>
                                  </w:ins>
                                </m:r>
                              </m:sub>
                            </m:sSub>
                          </m:sup>
                          <m:e>
                            <m:d>
                              <m:dPr>
                                <m:begChr m:val="["/>
                                <m:endChr m:val="]"/>
                                <m:ctrlPr>
                                  <w:ins w:id="1259" w:author="Στάθης Καπ" w:date="2023-02-01T08:54:00Z">
                                    <w:rPr>
                                      <w:rFonts w:ascii="Cambria Math" w:eastAsiaTheme="minorEastAsia" w:hAnsi="Cambria Math"/>
                                      <w:i/>
                                      <w:lang w:val="el-GR"/>
                                    </w:rPr>
                                  </w:ins>
                                </m:ctrlPr>
                              </m:dPr>
                              <m:e>
                                <m:sSub>
                                  <m:sSubPr>
                                    <m:ctrlPr>
                                      <w:ins w:id="1260" w:author="Στάθης Καπ" w:date="2023-02-01T08:54:00Z">
                                        <w:rPr>
                                          <w:rFonts w:ascii="Cambria Math" w:eastAsiaTheme="minorEastAsia" w:hAnsi="Cambria Math"/>
                                          <w:i/>
                                          <w:lang w:val="el-GR"/>
                                        </w:rPr>
                                      </w:ins>
                                    </m:ctrlPr>
                                  </m:sSubPr>
                                  <m:e>
                                    <m:r>
                                      <w:ins w:id="1261" w:author="Στάθης Καπ" w:date="2023-02-01T08:54:00Z">
                                        <w:rPr>
                                          <w:rFonts w:ascii="Cambria Math" w:eastAsiaTheme="minorEastAsia" w:hAnsi="Cambria Math"/>
                                          <w:lang w:val="el-GR"/>
                                        </w:rPr>
                                        <m:t>θ</m:t>
                                      </w:ins>
                                    </m:r>
                                  </m:e>
                                  <m:sub>
                                    <m:r>
                                      <w:ins w:id="1262" w:author="Στάθης Καπ" w:date="2023-02-01T08:54:00Z">
                                        <w:rPr>
                                          <w:rFonts w:ascii="Cambria Math" w:eastAsiaTheme="minorEastAsia" w:hAnsi="Cambria Math"/>
                                        </w:rPr>
                                        <m:t>i,j,t</m:t>
                                      </w:ins>
                                    </m:r>
                                  </m:sub>
                                </m:sSub>
                                <m:r>
                                  <w:ins w:id="1263" w:author="Στάθης Καπ" w:date="2023-02-01T08:54:00Z">
                                    <w:rPr>
                                      <w:rFonts w:ascii="Cambria Math" w:eastAsiaTheme="minorEastAsia" w:hAnsi="Cambria Math"/>
                                      <w:lang w:val="el-GR"/>
                                    </w:rPr>
                                    <m:t>∙</m:t>
                                  </w:ins>
                                </m:r>
                                <m:sSub>
                                  <m:sSubPr>
                                    <m:ctrlPr>
                                      <w:ins w:id="1264" w:author="Στάθης Καπ" w:date="2023-02-01T08:54:00Z">
                                        <w:rPr>
                                          <w:rFonts w:ascii="Cambria Math" w:eastAsiaTheme="minorEastAsia" w:hAnsi="Cambria Math"/>
                                          <w:i/>
                                        </w:rPr>
                                      </w:ins>
                                    </m:ctrlPr>
                                  </m:sSubPr>
                                  <m:e>
                                    <m:r>
                                      <w:ins w:id="1265" w:author="Στάθης Καπ" w:date="2023-02-01T08:54:00Z">
                                        <w:rPr>
                                          <w:rFonts w:ascii="Cambria Math" w:eastAsiaTheme="minorEastAsia" w:hAnsi="Cambria Math"/>
                                        </w:rPr>
                                        <m:t>w</m:t>
                                      </w:ins>
                                    </m:r>
                                  </m:e>
                                  <m:sub>
                                    <m:r>
                                      <w:ins w:id="1266" w:author="Στάθης Καπ" w:date="2023-02-01T08:54:00Z">
                                        <w:rPr>
                                          <w:rFonts w:ascii="Cambria Math" w:eastAsiaTheme="minorEastAsia" w:hAnsi="Cambria Math"/>
                                        </w:rPr>
                                        <m:t>i,j,t</m:t>
                                      </w:ins>
                                    </m:r>
                                  </m:sub>
                                </m:sSub>
                                <m:r>
                                  <w:ins w:id="1267" w:author="Στάθης Καπ" w:date="2023-02-01T08:54:00Z">
                                    <w:rPr>
                                      <w:rFonts w:ascii="Cambria Math" w:eastAsiaTheme="minorEastAsia" w:hAnsi="Cambria Math"/>
                                    </w:rPr>
                                    <m:t>+</m:t>
                                  </w:ins>
                                </m:r>
                                <m:sSub>
                                  <m:sSubPr>
                                    <m:ctrlPr>
                                      <w:ins w:id="1268" w:author="Στάθης Καπ" w:date="2023-02-01T08:54:00Z">
                                        <w:rPr>
                                          <w:rFonts w:ascii="Cambria Math" w:eastAsiaTheme="minorEastAsia" w:hAnsi="Cambria Math"/>
                                          <w:i/>
                                          <w:lang w:val="el-GR"/>
                                        </w:rPr>
                                      </w:ins>
                                    </m:ctrlPr>
                                  </m:sSubPr>
                                  <m:e>
                                    <m:r>
                                      <w:ins w:id="1269" w:author="Στάθης Καπ" w:date="2023-02-01T08:54:00Z">
                                        <w:rPr>
                                          <w:rFonts w:ascii="Cambria Math" w:eastAsiaTheme="minorEastAsia" w:hAnsi="Cambria Math"/>
                                          <w:lang w:val="el-GR"/>
                                        </w:rPr>
                                        <m:t>η</m:t>
                                      </w:ins>
                                    </m:r>
                                  </m:e>
                                  <m:sub>
                                    <m:r>
                                      <w:ins w:id="1270" w:author="Στάθης Καπ" w:date="2023-02-01T08:54:00Z">
                                        <w:rPr>
                                          <w:rFonts w:ascii="Cambria Math" w:eastAsiaTheme="minorEastAsia" w:hAnsi="Cambria Math"/>
                                        </w:rPr>
                                        <m:t>i,j,t</m:t>
                                      </w:ins>
                                    </m:r>
                                  </m:sub>
                                </m:sSub>
                                <m:r>
                                  <w:ins w:id="1271" w:author="Στάθης Καπ" w:date="2023-02-01T08:54:00Z">
                                    <w:rPr>
                                      <w:rFonts w:ascii="Cambria Math" w:eastAsiaTheme="minorEastAsia" w:hAnsi="Cambria Math"/>
                                      <w:lang w:val="el-GR"/>
                                    </w:rPr>
                                    <m:t>∙</m:t>
                                  </w:ins>
                                </m:r>
                                <m:sSub>
                                  <m:sSubPr>
                                    <m:ctrlPr>
                                      <w:ins w:id="1272" w:author="Στάθης Καπ" w:date="2023-02-01T08:54:00Z">
                                        <w:rPr>
                                          <w:rFonts w:ascii="Cambria Math" w:eastAsiaTheme="minorEastAsia" w:hAnsi="Cambria Math"/>
                                          <w:i/>
                                          <w:lang w:val="el-GR"/>
                                        </w:rPr>
                                      </w:ins>
                                    </m:ctrlPr>
                                  </m:sSubPr>
                                  <m:e>
                                    <m:r>
                                      <w:ins w:id="1273" w:author="Στάθης Καπ" w:date="2023-02-01T08:54:00Z">
                                        <w:rPr>
                                          <w:rFonts w:ascii="Cambria Math" w:eastAsiaTheme="minorEastAsia" w:hAnsi="Cambria Math"/>
                                          <w:lang w:val="el-GR"/>
                                        </w:rPr>
                                        <m:t>x</m:t>
                                      </w:ins>
                                    </m:r>
                                  </m:e>
                                  <m:sub>
                                    <m:r>
                                      <w:ins w:id="1274" w:author="Στάθης Καπ" w:date="2023-02-01T08:54:00Z">
                                        <w:rPr>
                                          <w:rFonts w:ascii="Cambria Math" w:eastAsiaTheme="minorEastAsia" w:hAnsi="Cambria Math"/>
                                          <w:lang w:val="el-GR"/>
                                        </w:rPr>
                                        <m:t>i,j,t</m:t>
                                      </w:ins>
                                    </m:r>
                                  </m:sub>
                                </m:sSub>
                              </m:e>
                            </m:d>
                          </m:e>
                        </m:nary>
                      </m:e>
                    </m:nary>
                  </m:e>
                </m:nary>
                <m:r>
                  <w:ins w:id="1275" w:author="Στάθης Καπ" w:date="2023-02-01T08:54:00Z">
                    <w:rPr>
                      <w:rFonts w:ascii="Cambria Math" w:eastAsiaTheme="minorEastAsia" w:hAnsi="Cambria Math"/>
                      <w:lang w:val="el-GR"/>
                    </w:rPr>
                    <m:t>≤</m:t>
                  </w:ins>
                </m:r>
                <m:sSub>
                  <m:sSubPr>
                    <m:ctrlPr>
                      <w:ins w:id="1276" w:author="Στάθης Καπ" w:date="2023-02-01T08:54:00Z">
                        <w:rPr>
                          <w:rFonts w:ascii="Cambria Math" w:eastAsiaTheme="minorEastAsia" w:hAnsi="Cambria Math"/>
                          <w:i/>
                          <w:lang w:val="el-GR"/>
                        </w:rPr>
                      </w:ins>
                    </m:ctrlPr>
                  </m:sSubPr>
                  <m:e>
                    <m:r>
                      <w:ins w:id="1277" w:author="Στάθης Καπ" w:date="2023-02-01T08:54:00Z">
                        <w:rPr>
                          <w:rFonts w:ascii="Cambria Math" w:eastAsiaTheme="minorEastAsia" w:hAnsi="Cambria Math"/>
                          <w:lang w:val="el-GR"/>
                        </w:rPr>
                        <m:t>t</m:t>
                      </w:ins>
                    </m:r>
                  </m:e>
                  <m:sub>
                    <m:r>
                      <w:ins w:id="1278" w:author="Στάθης Καπ" w:date="2023-02-01T08:54:00Z">
                        <w:rPr>
                          <w:rFonts w:ascii="Cambria Math" w:eastAsiaTheme="minorEastAsia" w:hAnsi="Cambria Math"/>
                          <w:lang w:val="el-GR"/>
                        </w:rPr>
                        <m:t>max</m:t>
                      </w:ins>
                    </m:r>
                  </m:sub>
                </m:sSub>
              </m:oMath>
            </m:oMathPara>
          </w:p>
        </w:tc>
        <w:tc>
          <w:tcPr>
            <w:tcW w:w="350" w:type="pct"/>
            <w:vAlign w:val="center"/>
          </w:tcPr>
          <w:p w14:paraId="412994BF" w14:textId="49A3FA89" w:rsidR="00322760" w:rsidRPr="00603993" w:rsidRDefault="00322760" w:rsidP="00237FE3">
            <w:pPr>
              <w:pStyle w:val="Caption"/>
              <w:spacing w:after="160"/>
              <w:rPr>
                <w:ins w:id="1279" w:author="Στάθης Καπ" w:date="2023-02-01T08:54:00Z"/>
                <w:rPrChange w:id="1280" w:author="Στάθης Καπ" w:date="2023-02-01T08:49:00Z">
                  <w:rPr>
                    <w:ins w:id="1281" w:author="Στάθης Καπ" w:date="2023-02-01T08:54:00Z"/>
                    <w:lang w:val="el-GR"/>
                  </w:rPr>
                </w:rPrChange>
              </w:rPr>
            </w:pPr>
            <w:ins w:id="1282"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1283"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12</w:t>
            </w:r>
            <w:ins w:id="1284" w:author="Στάθης Καπ" w:date="2023-02-01T08:54:00Z">
              <w:r>
                <w:rPr>
                  <w:lang w:val="el-GR"/>
                </w:rPr>
                <w:fldChar w:fldCharType="end"/>
              </w:r>
              <w:r>
                <w:t>)</w:t>
              </w:r>
            </w:ins>
          </w:p>
        </w:tc>
      </w:tr>
      <w:tr w:rsidR="00C5697B" w14:paraId="700F6284" w14:textId="77777777" w:rsidTr="00237FE3">
        <w:trPr>
          <w:ins w:id="1285" w:author="Στάθης Καπ" w:date="2023-02-01T08:54:00Z"/>
        </w:trPr>
        <w:tc>
          <w:tcPr>
            <w:tcW w:w="350" w:type="pct"/>
          </w:tcPr>
          <w:p w14:paraId="492D09BB" w14:textId="77777777" w:rsidR="00C5697B" w:rsidRDefault="00C5697B">
            <w:pPr>
              <w:spacing w:after="160"/>
              <w:rPr>
                <w:ins w:id="1286" w:author="Στάθης Καπ" w:date="2023-02-01T08:54:00Z"/>
                <w:lang w:val="el-GR"/>
              </w:rPr>
              <w:pPrChange w:id="1287" w:author="Στάθης Καπ" w:date="2023-02-01T08:46:00Z">
                <w:pPr/>
              </w:pPrChange>
            </w:pPr>
          </w:p>
        </w:tc>
        <w:tc>
          <w:tcPr>
            <w:tcW w:w="4300" w:type="pct"/>
          </w:tcPr>
          <w:p w14:paraId="5FDB19AE" w14:textId="07BAE889" w:rsidR="00C5697B" w:rsidRPr="005846FF" w:rsidRDefault="00F03C40">
            <w:pPr>
              <w:spacing w:after="160"/>
              <w:rPr>
                <w:ins w:id="1288" w:author="Στάθης Καπ" w:date="2023-02-01T08:54:00Z"/>
                <w:lang w:val="el-GR"/>
              </w:rPr>
              <w:pPrChange w:id="1289" w:author="Στάθης Καπ" w:date="2023-02-01T08:46:00Z">
                <w:pPr/>
              </w:pPrChange>
            </w:pPr>
            <m:oMathPara>
              <m:oMath>
                <m:sSub>
                  <m:sSubPr>
                    <m:ctrlPr>
                      <w:ins w:id="1290" w:author="Στάθης Καπ" w:date="2023-02-01T08:54:00Z">
                        <w:rPr>
                          <w:rFonts w:ascii="Cambria Math" w:eastAsiaTheme="minorEastAsia" w:hAnsi="Cambria Math"/>
                          <w:i/>
                          <w:lang w:val="el-GR"/>
                        </w:rPr>
                      </w:ins>
                    </m:ctrlPr>
                  </m:sSubPr>
                  <m:e>
                    <m:r>
                      <w:ins w:id="1291" w:author="Στάθης Καπ" w:date="2023-02-01T08:54:00Z">
                        <w:rPr>
                          <w:rFonts w:ascii="Cambria Math" w:eastAsiaTheme="minorEastAsia" w:hAnsi="Cambria Math"/>
                          <w:lang w:val="el-GR"/>
                        </w:rPr>
                        <m:t>w</m:t>
                      </w:ins>
                    </m:r>
                  </m:e>
                  <m:sub>
                    <m:r>
                      <w:ins w:id="1292" w:author="Στάθης Καπ" w:date="2023-02-01T08:54:00Z">
                        <w:rPr>
                          <w:rFonts w:ascii="Cambria Math" w:eastAsiaTheme="minorEastAsia" w:hAnsi="Cambria Math"/>
                          <w:lang w:val="el-GR"/>
                        </w:rPr>
                        <m:t>1,i,1</m:t>
                      </w:ins>
                    </m:r>
                  </m:sub>
                </m:sSub>
                <m:r>
                  <w:ins w:id="1293" w:author="Στάθης Καπ" w:date="2023-02-01T08:54:00Z">
                    <w:rPr>
                      <w:rFonts w:ascii="Cambria Math" w:eastAsiaTheme="minorEastAsia" w:hAnsi="Cambria Math"/>
                      <w:lang w:val="el-GR"/>
                    </w:rPr>
                    <m:t>=0 ∀1, ⋯, N</m:t>
                  </w:ins>
                </m:r>
              </m:oMath>
            </m:oMathPara>
          </w:p>
        </w:tc>
        <w:tc>
          <w:tcPr>
            <w:tcW w:w="350" w:type="pct"/>
            <w:vAlign w:val="center"/>
          </w:tcPr>
          <w:p w14:paraId="737524BD" w14:textId="5909E354" w:rsidR="00C5697B" w:rsidRPr="00603993" w:rsidRDefault="00C5697B" w:rsidP="00237FE3">
            <w:pPr>
              <w:pStyle w:val="Caption"/>
              <w:spacing w:after="160"/>
              <w:rPr>
                <w:ins w:id="1294" w:author="Στάθης Καπ" w:date="2023-02-01T08:54:00Z"/>
                <w:rPrChange w:id="1295" w:author="Στάθης Καπ" w:date="2023-02-01T08:49:00Z">
                  <w:rPr>
                    <w:ins w:id="1296" w:author="Στάθης Καπ" w:date="2023-02-01T08:54:00Z"/>
                    <w:lang w:val="el-GR"/>
                  </w:rPr>
                </w:rPrChange>
              </w:rPr>
            </w:pPr>
            <w:ins w:id="1297"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1298"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13</w:t>
            </w:r>
            <w:ins w:id="1299" w:author="Στάθης Καπ" w:date="2023-02-01T08:54:00Z">
              <w:r>
                <w:rPr>
                  <w:lang w:val="el-GR"/>
                </w:rPr>
                <w:fldChar w:fldCharType="end"/>
              </w:r>
              <w:r>
                <w:t>)</w:t>
              </w:r>
            </w:ins>
          </w:p>
        </w:tc>
      </w:tr>
      <w:tr w:rsidR="006C4E37" w14:paraId="4F12A82E" w14:textId="77777777" w:rsidTr="00237FE3">
        <w:trPr>
          <w:ins w:id="1300" w:author="Στάθης Καπ" w:date="2023-02-01T08:54:00Z"/>
        </w:trPr>
        <w:tc>
          <w:tcPr>
            <w:tcW w:w="350" w:type="pct"/>
          </w:tcPr>
          <w:p w14:paraId="41CA8296" w14:textId="77777777" w:rsidR="006C4E37" w:rsidRDefault="006C4E37">
            <w:pPr>
              <w:spacing w:after="160"/>
              <w:rPr>
                <w:ins w:id="1301" w:author="Στάθης Καπ" w:date="2023-02-01T08:54:00Z"/>
                <w:lang w:val="el-GR"/>
              </w:rPr>
              <w:pPrChange w:id="1302" w:author="Στάθης Καπ" w:date="2023-02-01T08:46:00Z">
                <w:pPr/>
              </w:pPrChange>
            </w:pPr>
          </w:p>
        </w:tc>
        <w:tc>
          <w:tcPr>
            <w:tcW w:w="4300" w:type="pct"/>
          </w:tcPr>
          <w:p w14:paraId="1100983A" w14:textId="1735EAFC" w:rsidR="006C4E37" w:rsidRPr="005846FF" w:rsidRDefault="00F03C40">
            <w:pPr>
              <w:spacing w:after="160"/>
              <w:rPr>
                <w:ins w:id="1303" w:author="Στάθης Καπ" w:date="2023-02-01T08:54:00Z"/>
                <w:lang w:val="el-GR"/>
              </w:rPr>
              <w:pPrChange w:id="1304" w:author="Στάθης Καπ" w:date="2023-02-01T08:46:00Z">
                <w:pPr/>
              </w:pPrChange>
            </w:pPr>
            <m:oMathPara>
              <m:oMath>
                <m:sSub>
                  <m:sSubPr>
                    <m:ctrlPr>
                      <w:ins w:id="1305" w:author="Στάθης Καπ" w:date="2023-02-01T08:54:00Z">
                        <w:rPr>
                          <w:rFonts w:ascii="Cambria Math" w:eastAsiaTheme="minorEastAsia" w:hAnsi="Cambria Math"/>
                          <w:i/>
                          <w:lang w:val="el-GR"/>
                        </w:rPr>
                      </w:ins>
                    </m:ctrlPr>
                  </m:sSubPr>
                  <m:e>
                    <m:r>
                      <w:ins w:id="1306" w:author="Στάθης Καπ" w:date="2023-02-01T08:54:00Z">
                        <w:rPr>
                          <w:rFonts w:ascii="Cambria Math" w:eastAsiaTheme="minorEastAsia" w:hAnsi="Cambria Math"/>
                          <w:lang w:val="el-GR"/>
                        </w:rPr>
                        <m:t>x</m:t>
                      </w:ins>
                    </m:r>
                  </m:e>
                  <m:sub>
                    <m:r>
                      <w:ins w:id="1307" w:author="Στάθης Καπ" w:date="2023-02-01T08:54:00Z">
                        <w:rPr>
                          <w:rFonts w:ascii="Cambria Math" w:eastAsiaTheme="minorEastAsia" w:hAnsi="Cambria Math"/>
                          <w:lang w:val="el-GR"/>
                        </w:rPr>
                        <m:t>i,j,t</m:t>
                      </w:ins>
                    </m:r>
                  </m:sub>
                </m:sSub>
                <m:r>
                  <w:ins w:id="1308" w:author="Στάθης Καπ" w:date="2023-02-01T08:54:00Z">
                    <w:rPr>
                      <w:rFonts w:ascii="Cambria Math" w:eastAsiaTheme="minorEastAsia" w:hAnsi="Cambria Math"/>
                      <w:lang w:val="el-GR"/>
                    </w:rPr>
                    <m:t>∈</m:t>
                  </w:ins>
                </m:r>
                <m:d>
                  <m:dPr>
                    <m:ctrlPr>
                      <w:ins w:id="1309" w:author="Στάθης Καπ" w:date="2023-02-01T08:54:00Z">
                        <w:rPr>
                          <w:rFonts w:ascii="Cambria Math" w:eastAsiaTheme="minorEastAsia" w:hAnsi="Cambria Math"/>
                          <w:i/>
                          <w:lang w:val="el-GR"/>
                        </w:rPr>
                      </w:ins>
                    </m:ctrlPr>
                  </m:dPr>
                  <m:e>
                    <m:r>
                      <w:ins w:id="1310" w:author="Στάθης Καπ" w:date="2023-02-01T08:54:00Z">
                        <w:rPr>
                          <w:rFonts w:ascii="Cambria Math" w:eastAsiaTheme="minorEastAsia" w:hAnsi="Cambria Math"/>
                          <w:lang w:val="el-GR"/>
                        </w:rPr>
                        <m:t>0,1</m:t>
                      </w:ins>
                    </m:r>
                  </m:e>
                </m:d>
                <m:r>
                  <w:ins w:id="1311" w:author="Στάθης Καπ" w:date="2023-02-01T08:54:00Z">
                    <w:rPr>
                      <w:rFonts w:ascii="Cambria Math" w:eastAsiaTheme="minorEastAsia" w:hAnsi="Cambria Math"/>
                      <w:lang w:val="el-GR"/>
                    </w:rPr>
                    <m:t>; 0≤</m:t>
                  </w:ins>
                </m:r>
                <m:sSub>
                  <m:sSubPr>
                    <m:ctrlPr>
                      <w:ins w:id="1312" w:author="Στάθης Καπ" w:date="2023-02-01T08:54:00Z">
                        <w:rPr>
                          <w:rFonts w:ascii="Cambria Math" w:eastAsiaTheme="minorEastAsia" w:hAnsi="Cambria Math"/>
                          <w:i/>
                          <w:lang w:val="el-GR"/>
                        </w:rPr>
                      </w:ins>
                    </m:ctrlPr>
                  </m:sSubPr>
                  <m:e>
                    <m:r>
                      <w:ins w:id="1313" w:author="Στάθης Καπ" w:date="2023-02-01T08:54:00Z">
                        <w:rPr>
                          <w:rFonts w:ascii="Cambria Math" w:eastAsiaTheme="minorEastAsia" w:hAnsi="Cambria Math"/>
                          <w:lang w:val="el-GR"/>
                        </w:rPr>
                        <m:t>w</m:t>
                      </w:ins>
                    </m:r>
                  </m:e>
                  <m:sub>
                    <m:r>
                      <w:ins w:id="1314" w:author="Στάθης Καπ" w:date="2023-02-01T08:54:00Z">
                        <w:rPr>
                          <w:rFonts w:ascii="Cambria Math" w:eastAsiaTheme="minorEastAsia" w:hAnsi="Cambria Math"/>
                          <w:lang w:val="el-GR"/>
                        </w:rPr>
                        <m:t>i,j,t</m:t>
                      </w:ins>
                    </m:r>
                  </m:sub>
                </m:sSub>
                <m:r>
                  <w:ins w:id="1315" w:author="Στάθης Καπ" w:date="2023-02-01T08:54:00Z">
                    <w:rPr>
                      <w:rFonts w:ascii="Cambria Math" w:eastAsiaTheme="minorEastAsia" w:hAnsi="Cambria Math"/>
                      <w:lang w:val="el-GR"/>
                    </w:rPr>
                    <m:t>≤</m:t>
                  </w:ins>
                </m:r>
                <m:sSub>
                  <m:sSubPr>
                    <m:ctrlPr>
                      <w:ins w:id="1316" w:author="Στάθης Καπ" w:date="2023-02-01T08:54:00Z">
                        <w:rPr>
                          <w:rFonts w:ascii="Cambria Math" w:eastAsiaTheme="minorEastAsia" w:hAnsi="Cambria Math"/>
                          <w:i/>
                          <w:lang w:val="el-GR"/>
                        </w:rPr>
                      </w:ins>
                    </m:ctrlPr>
                  </m:sSubPr>
                  <m:e>
                    <m:r>
                      <w:ins w:id="1317" w:author="Στάθης Καπ" w:date="2023-02-01T08:54:00Z">
                        <w:rPr>
                          <w:rFonts w:ascii="Cambria Math" w:eastAsiaTheme="minorEastAsia" w:hAnsi="Cambria Math"/>
                          <w:lang w:val="el-GR"/>
                        </w:rPr>
                        <m:t>t</m:t>
                      </w:ins>
                    </m:r>
                  </m:e>
                  <m:sub>
                    <m:r>
                      <w:ins w:id="1318" w:author="Στάθης Καπ" w:date="2023-02-01T08:54:00Z">
                        <w:rPr>
                          <w:rFonts w:ascii="Cambria Math" w:eastAsiaTheme="minorEastAsia" w:hAnsi="Cambria Math"/>
                          <w:lang w:val="el-GR"/>
                        </w:rPr>
                        <m:t>max</m:t>
                      </w:ins>
                    </m:r>
                  </m:sub>
                </m:sSub>
                <m:r>
                  <w:ins w:id="1319" w:author="Στάθης Καπ" w:date="2023-02-01T08:54:00Z">
                    <w:rPr>
                      <w:rFonts w:ascii="Cambria Math" w:eastAsiaTheme="minorEastAsia" w:hAnsi="Cambria Math"/>
                      <w:lang w:val="el-GR"/>
                    </w:rPr>
                    <m:t xml:space="preserve"> ∀t,i,j=1, ⋯, N</m:t>
                  </w:ins>
                </m:r>
              </m:oMath>
            </m:oMathPara>
          </w:p>
        </w:tc>
        <w:tc>
          <w:tcPr>
            <w:tcW w:w="350" w:type="pct"/>
            <w:vAlign w:val="center"/>
          </w:tcPr>
          <w:p w14:paraId="5EDC937A" w14:textId="3010BB89" w:rsidR="006C4E37" w:rsidRPr="00603993" w:rsidRDefault="006C4E37" w:rsidP="00237FE3">
            <w:pPr>
              <w:pStyle w:val="Caption"/>
              <w:spacing w:after="160"/>
              <w:rPr>
                <w:ins w:id="1320" w:author="Στάθης Καπ" w:date="2023-02-01T08:54:00Z"/>
                <w:rPrChange w:id="1321" w:author="Στάθης Καπ" w:date="2023-02-01T08:49:00Z">
                  <w:rPr>
                    <w:ins w:id="1322" w:author="Στάθης Καπ" w:date="2023-02-01T08:54:00Z"/>
                    <w:lang w:val="el-GR"/>
                  </w:rPr>
                </w:rPrChange>
              </w:rPr>
            </w:pPr>
            <w:ins w:id="1323"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1324"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14</w:t>
            </w:r>
            <w:ins w:id="1325" w:author="Στάθης Καπ" w:date="2023-02-01T08:54:00Z">
              <w:r>
                <w:rPr>
                  <w:lang w:val="el-GR"/>
                </w:rPr>
                <w:fldChar w:fldCharType="end"/>
              </w:r>
              <w:r>
                <w:t>)</w:t>
              </w:r>
            </w:ins>
          </w:p>
        </w:tc>
      </w:tr>
    </w:tbl>
    <w:p w14:paraId="0DAC33A7" w14:textId="77777777" w:rsidR="000A523F" w:rsidRPr="0050213B" w:rsidDel="000A523F" w:rsidRDefault="000A523F" w:rsidP="006703D1">
      <w:pPr>
        <w:rPr>
          <w:del w:id="1326" w:author="Στάθης Καπ" w:date="2023-02-01T08:52:00Z"/>
          <w:rFonts w:eastAsiaTheme="minorEastAsia"/>
        </w:rPr>
      </w:pPr>
    </w:p>
    <w:p w14:paraId="70DDFD6E" w14:textId="382F67C1" w:rsidR="006703D1" w:rsidRPr="0050213B" w:rsidDel="000A523F" w:rsidRDefault="00D44642" w:rsidP="006703D1">
      <w:pPr>
        <w:rPr>
          <w:del w:id="1327" w:author="Στάθης Καπ" w:date="2023-02-01T08:52:00Z"/>
          <w:rFonts w:eastAsiaTheme="minorEastAsia"/>
        </w:rPr>
      </w:pPr>
      <m:oMathPara>
        <m:oMathParaPr>
          <m:jc m:val="left"/>
        </m:oMathParaPr>
        <m:oMath>
          <m:r>
            <w:del w:id="1328" w:author="Στάθης Καπ" w:date="2023-02-01T08:52:00Z">
              <w:rPr>
                <w:rFonts w:ascii="Cambria Math" w:hAnsi="Cambria Math"/>
                <w:lang w:val="el-GR"/>
              </w:rPr>
              <m:t xml:space="preserve">maximize </m:t>
            </w:del>
          </m:r>
          <m:nary>
            <m:naryPr>
              <m:chr m:val="∑"/>
              <m:limLoc m:val="undOvr"/>
              <m:ctrlPr>
                <w:del w:id="1329" w:author="Στάθης Καπ" w:date="2023-02-01T08:52:00Z">
                  <w:rPr>
                    <w:rFonts w:ascii="Cambria Math" w:hAnsi="Cambria Math"/>
                    <w:i/>
                    <w:lang w:val="el-GR"/>
                  </w:rPr>
                </w:del>
              </m:ctrlPr>
            </m:naryPr>
            <m:sub>
              <m:r>
                <w:del w:id="1330" w:author="Στάθης Καπ" w:date="2023-02-01T08:52:00Z">
                  <w:rPr>
                    <w:rFonts w:ascii="Cambria Math" w:hAnsi="Cambria Math"/>
                    <w:lang w:val="el-GR"/>
                  </w:rPr>
                  <m:t>i=2</m:t>
                </w:del>
              </m:r>
            </m:sub>
            <m:sup>
              <m:r>
                <w:del w:id="1331" w:author="Στάθης Καπ" w:date="2023-02-01T08:52:00Z">
                  <w:rPr>
                    <w:rFonts w:ascii="Cambria Math" w:hAnsi="Cambria Math"/>
                    <w:lang w:val="el-GR"/>
                  </w:rPr>
                  <m:t>N-1</m:t>
                </w:del>
              </m:r>
            </m:sup>
            <m:e>
              <m:nary>
                <m:naryPr>
                  <m:chr m:val="∑"/>
                  <m:limLoc m:val="undOvr"/>
                  <m:ctrlPr>
                    <w:del w:id="1332" w:author="Στάθης Καπ" w:date="2023-02-01T08:52:00Z">
                      <w:rPr>
                        <w:rFonts w:ascii="Cambria Math" w:hAnsi="Cambria Math"/>
                        <w:i/>
                        <w:lang w:val="el-GR"/>
                      </w:rPr>
                    </w:del>
                  </m:ctrlPr>
                </m:naryPr>
                <m:sub>
                  <m:r>
                    <w:del w:id="1333" w:author="Στάθης Καπ" w:date="2023-02-01T08:52:00Z">
                      <w:rPr>
                        <w:rFonts w:ascii="Cambria Math" w:hAnsi="Cambria Math"/>
                        <w:lang w:val="el-GR"/>
                      </w:rPr>
                      <m:t>j=2</m:t>
                    </w:del>
                  </m:r>
                </m:sub>
                <m:sup>
                  <m:r>
                    <w:del w:id="1334" w:author="Στάθης Καπ" w:date="2023-02-01T08:52:00Z">
                      <w:rPr>
                        <w:rFonts w:ascii="Cambria Math" w:hAnsi="Cambria Math"/>
                        <w:lang w:val="el-GR"/>
                      </w:rPr>
                      <m:t>N</m:t>
                    </w:del>
                  </m:r>
                </m:sup>
                <m:e>
                  <m:nary>
                    <m:naryPr>
                      <m:chr m:val="∑"/>
                      <m:limLoc m:val="undOvr"/>
                      <m:ctrlPr>
                        <w:del w:id="1335" w:author="Στάθης Καπ" w:date="2023-02-01T08:52:00Z">
                          <w:rPr>
                            <w:rFonts w:ascii="Cambria Math" w:hAnsi="Cambria Math"/>
                            <w:i/>
                            <w:lang w:val="el-GR"/>
                          </w:rPr>
                        </w:del>
                      </m:ctrlPr>
                    </m:naryPr>
                    <m:sub>
                      <m:r>
                        <w:del w:id="1336" w:author="Στάθης Καπ" w:date="2023-02-01T08:52:00Z">
                          <w:rPr>
                            <w:rFonts w:ascii="Cambria Math" w:hAnsi="Cambria Math"/>
                            <w:lang w:val="el-GR"/>
                          </w:rPr>
                          <m:t>t=1</m:t>
                        </w:del>
                      </m:r>
                    </m:sub>
                    <m:sup>
                      <m:sSub>
                        <m:sSubPr>
                          <m:ctrlPr>
                            <w:del w:id="1337" w:author="Στάθης Καπ" w:date="2023-02-01T08:52:00Z">
                              <w:rPr>
                                <w:rFonts w:ascii="Cambria Math" w:hAnsi="Cambria Math"/>
                                <w:i/>
                                <w:lang w:val="el-GR"/>
                              </w:rPr>
                            </w:del>
                          </m:ctrlPr>
                        </m:sSubPr>
                        <m:e>
                          <m:r>
                            <w:del w:id="1338" w:author="Στάθης Καπ" w:date="2023-02-01T08:52:00Z">
                              <w:rPr>
                                <w:rFonts w:ascii="Cambria Math" w:hAnsi="Cambria Math"/>
                                <w:lang w:val="el-GR"/>
                              </w:rPr>
                              <m:t>T</m:t>
                            </w:del>
                          </m:r>
                        </m:e>
                        <m:sub>
                          <m:r>
                            <w:del w:id="1339" w:author="Στάθης Καπ" w:date="2023-02-01T08:52:00Z">
                              <w:rPr>
                                <w:rFonts w:ascii="Cambria Math" w:hAnsi="Cambria Math"/>
                                <w:lang w:val="el-GR"/>
                              </w:rPr>
                              <m:t>i,j</m:t>
                            </w:del>
                          </m:r>
                        </m:sub>
                      </m:sSub>
                    </m:sup>
                    <m:e>
                      <m:sSub>
                        <m:sSubPr>
                          <m:ctrlPr>
                            <w:del w:id="1340" w:author="Στάθης Καπ" w:date="2023-02-01T08:52:00Z">
                              <w:rPr>
                                <w:rFonts w:ascii="Cambria Math" w:hAnsi="Cambria Math"/>
                                <w:i/>
                                <w:lang w:val="el-GR"/>
                              </w:rPr>
                            </w:del>
                          </m:ctrlPr>
                        </m:sSubPr>
                        <m:e>
                          <m:r>
                            <w:del w:id="1341" w:author="Στάθης Καπ" w:date="2023-02-01T08:52:00Z">
                              <w:rPr>
                                <w:rFonts w:ascii="Cambria Math" w:hAnsi="Cambria Math"/>
                                <w:lang w:val="el-GR"/>
                              </w:rPr>
                              <m:t>S</m:t>
                            </w:del>
                          </m:r>
                        </m:e>
                        <m:sub>
                          <m:r>
                            <w:del w:id="1342" w:author="Στάθης Καπ" w:date="2023-02-01T08:52:00Z">
                              <w:rPr>
                                <w:rFonts w:ascii="Cambria Math" w:hAnsi="Cambria Math"/>
                                <w:lang w:val="el-GR"/>
                              </w:rPr>
                              <m:t>i</m:t>
                            </w:del>
                          </m:r>
                        </m:sub>
                      </m:sSub>
                      <m:sSub>
                        <m:sSubPr>
                          <m:ctrlPr>
                            <w:del w:id="1343" w:author="Στάθης Καπ" w:date="2023-02-01T08:52:00Z">
                              <w:rPr>
                                <w:rFonts w:ascii="Cambria Math" w:hAnsi="Cambria Math"/>
                                <w:i/>
                                <w:lang w:val="el-GR"/>
                              </w:rPr>
                            </w:del>
                          </m:ctrlPr>
                        </m:sSubPr>
                        <m:e>
                          <m:r>
                            <w:del w:id="1344" w:author="Στάθης Καπ" w:date="2023-02-01T08:52:00Z">
                              <w:rPr>
                                <w:rFonts w:ascii="Cambria Math" w:hAnsi="Cambria Math"/>
                                <w:lang w:val="el-GR"/>
                              </w:rPr>
                              <m:t>x</m:t>
                            </w:del>
                          </m:r>
                        </m:e>
                        <m:sub>
                          <m:r>
                            <w:del w:id="1345" w:author="Στάθης Καπ" w:date="2023-02-01T08:52:00Z">
                              <w:rPr>
                                <w:rFonts w:ascii="Cambria Math" w:hAnsi="Cambria Math"/>
                                <w:lang w:val="el-GR"/>
                              </w:rPr>
                              <m:t>i,j,t</m:t>
                            </w:del>
                          </m:r>
                        </m:sub>
                      </m:sSub>
                    </m:e>
                  </m:nary>
                </m:e>
              </m:nary>
            </m:e>
          </m:nary>
          <m:r>
            <w:del w:id="1346" w:author="Στάθης Καπ" w:date="2023-02-01T08:52:00Z">
              <w:rPr>
                <w:rFonts w:ascii="Cambria Math" w:hAnsi="Cambria Math"/>
              </w:rPr>
              <m:t xml:space="preserve"> </m:t>
            </w:del>
          </m:r>
        </m:oMath>
      </m:oMathPara>
    </w:p>
    <w:p w14:paraId="0F50483F" w14:textId="308C1E21" w:rsidR="00D57DBB" w:rsidRPr="0050213B" w:rsidDel="000A523F" w:rsidRDefault="00F03C40" w:rsidP="006703D1">
      <w:pPr>
        <w:rPr>
          <w:del w:id="1347" w:author="Στάθης Καπ" w:date="2023-02-01T08:52:00Z"/>
          <w:rFonts w:eastAsiaTheme="minorEastAsia"/>
          <w:iCs/>
        </w:rPr>
      </w:pPr>
      <m:oMathPara>
        <m:oMathParaPr>
          <m:jc m:val="left"/>
        </m:oMathParaPr>
        <m:oMath>
          <m:nary>
            <m:naryPr>
              <m:chr m:val="∑"/>
              <m:limLoc m:val="undOvr"/>
              <m:ctrlPr>
                <w:del w:id="1348" w:author="Στάθης Καπ" w:date="2023-02-01T08:52:00Z">
                  <w:rPr>
                    <w:rFonts w:ascii="Cambria Math" w:hAnsi="Cambria Math"/>
                    <w:i/>
                    <w:iCs/>
                  </w:rPr>
                </w:del>
              </m:ctrlPr>
            </m:naryPr>
            <m:sub>
              <m:r>
                <w:del w:id="1349" w:author="Στάθης Καπ" w:date="2023-02-01T08:52:00Z">
                  <w:rPr>
                    <w:rFonts w:ascii="Cambria Math" w:hAnsi="Cambria Math"/>
                  </w:rPr>
                  <m:t>j=2</m:t>
                </w:del>
              </m:r>
            </m:sub>
            <m:sup>
              <m:r>
                <w:del w:id="1350" w:author="Στάθης Καπ" w:date="2023-02-01T08:52:00Z">
                  <w:rPr>
                    <w:rFonts w:ascii="Cambria Math" w:hAnsi="Cambria Math"/>
                  </w:rPr>
                  <m:t>N</m:t>
                </w:del>
              </m:r>
            </m:sup>
            <m:e>
              <m:sSub>
                <m:sSubPr>
                  <m:ctrlPr>
                    <w:del w:id="1351" w:author="Στάθης Καπ" w:date="2023-02-01T08:52:00Z">
                      <w:rPr>
                        <w:rFonts w:ascii="Cambria Math" w:hAnsi="Cambria Math"/>
                        <w:i/>
                        <w:iCs/>
                      </w:rPr>
                    </w:del>
                  </m:ctrlPr>
                </m:sSubPr>
                <m:e>
                  <m:r>
                    <w:del w:id="1352" w:author="Στάθης Καπ" w:date="2023-02-01T08:52:00Z">
                      <w:rPr>
                        <w:rFonts w:ascii="Cambria Math" w:hAnsi="Cambria Math"/>
                      </w:rPr>
                      <m:t>x</m:t>
                    </w:del>
                  </m:r>
                </m:e>
                <m:sub>
                  <m:r>
                    <w:del w:id="1353" w:author="Στάθης Καπ" w:date="2023-02-01T08:52:00Z">
                      <w:rPr>
                        <w:rFonts w:ascii="Cambria Math" w:hAnsi="Cambria Math"/>
                      </w:rPr>
                      <m:t>1,j,1</m:t>
                    </w:del>
                  </m:r>
                </m:sub>
              </m:sSub>
            </m:e>
          </m:nary>
          <m:r>
            <w:del w:id="1354" w:author="Στάθης Καπ" w:date="2023-02-01T08:52:00Z">
              <w:rPr>
                <w:rFonts w:ascii="Cambria Math" w:hAnsi="Cambria Math"/>
              </w:rPr>
              <m:t>=</m:t>
            </w:del>
          </m:r>
          <m:nary>
            <m:naryPr>
              <m:chr m:val="∑"/>
              <m:limLoc m:val="undOvr"/>
              <m:ctrlPr>
                <w:del w:id="1355" w:author="Στάθης Καπ" w:date="2023-02-01T08:52:00Z">
                  <w:rPr>
                    <w:rFonts w:ascii="Cambria Math" w:hAnsi="Cambria Math"/>
                    <w:i/>
                    <w:iCs/>
                  </w:rPr>
                </w:del>
              </m:ctrlPr>
            </m:naryPr>
            <m:sub>
              <m:r>
                <w:del w:id="1356" w:author="Στάθης Καπ" w:date="2023-02-01T08:52:00Z">
                  <w:rPr>
                    <w:rFonts w:ascii="Cambria Math" w:hAnsi="Cambria Math"/>
                  </w:rPr>
                  <m:t>i=1</m:t>
                </w:del>
              </m:r>
            </m:sub>
            <m:sup>
              <m:r>
                <w:del w:id="1357" w:author="Στάθης Καπ" w:date="2023-02-01T08:52:00Z">
                  <w:rPr>
                    <w:rFonts w:ascii="Cambria Math" w:hAnsi="Cambria Math"/>
                  </w:rPr>
                  <m:t>N-1</m:t>
                </w:del>
              </m:r>
            </m:sup>
            <m:e>
              <m:nary>
                <m:naryPr>
                  <m:chr m:val="∑"/>
                  <m:limLoc m:val="undOvr"/>
                  <m:ctrlPr>
                    <w:del w:id="1358" w:author="Στάθης Καπ" w:date="2023-02-01T08:52:00Z">
                      <w:rPr>
                        <w:rFonts w:ascii="Cambria Math" w:hAnsi="Cambria Math"/>
                        <w:i/>
                        <w:iCs/>
                      </w:rPr>
                    </w:del>
                  </m:ctrlPr>
                </m:naryPr>
                <m:sub>
                  <m:r>
                    <w:del w:id="1359" w:author="Στάθης Καπ" w:date="2023-02-01T08:52:00Z">
                      <w:rPr>
                        <w:rFonts w:ascii="Cambria Math" w:hAnsi="Cambria Math"/>
                      </w:rPr>
                      <m:t>t=1</m:t>
                    </w:del>
                  </m:r>
                </m:sub>
                <m:sup>
                  <m:sSub>
                    <m:sSubPr>
                      <m:ctrlPr>
                        <w:del w:id="1360" w:author="Στάθης Καπ" w:date="2023-02-01T08:52:00Z">
                          <w:rPr>
                            <w:rFonts w:ascii="Cambria Math" w:hAnsi="Cambria Math"/>
                            <w:i/>
                            <w:iCs/>
                          </w:rPr>
                        </w:del>
                      </m:ctrlPr>
                    </m:sSubPr>
                    <m:e>
                      <m:r>
                        <w:del w:id="1361" w:author="Στάθης Καπ" w:date="2023-02-01T08:52:00Z">
                          <w:rPr>
                            <w:rFonts w:ascii="Cambria Math" w:hAnsi="Cambria Math"/>
                          </w:rPr>
                          <m:t>T</m:t>
                        </w:del>
                      </m:r>
                    </m:e>
                    <m:sub>
                      <m:r>
                        <w:del w:id="1362" w:author="Στάθης Καπ" w:date="2023-02-01T08:52:00Z">
                          <w:rPr>
                            <w:rFonts w:ascii="Cambria Math" w:hAnsi="Cambria Math"/>
                          </w:rPr>
                          <m:t>iN</m:t>
                        </w:del>
                      </m:r>
                    </m:sub>
                  </m:sSub>
                </m:sup>
                <m:e>
                  <m:sSub>
                    <m:sSubPr>
                      <m:ctrlPr>
                        <w:del w:id="1363" w:author="Στάθης Καπ" w:date="2023-02-01T08:52:00Z">
                          <w:rPr>
                            <w:rFonts w:ascii="Cambria Math" w:hAnsi="Cambria Math"/>
                            <w:i/>
                            <w:iCs/>
                          </w:rPr>
                        </w:del>
                      </m:ctrlPr>
                    </m:sSubPr>
                    <m:e>
                      <m:r>
                        <w:del w:id="1364" w:author="Στάθης Καπ" w:date="2023-02-01T08:52:00Z">
                          <w:rPr>
                            <w:rFonts w:ascii="Cambria Math" w:hAnsi="Cambria Math"/>
                          </w:rPr>
                          <m:t>x</m:t>
                        </w:del>
                      </m:r>
                    </m:e>
                    <m:sub>
                      <m:r>
                        <w:del w:id="1365" w:author="Στάθης Καπ" w:date="2023-02-01T08:52:00Z">
                          <w:rPr>
                            <w:rFonts w:ascii="Cambria Math" w:hAnsi="Cambria Math"/>
                          </w:rPr>
                          <m:t>i,N,t</m:t>
                        </w:del>
                      </m:r>
                    </m:sub>
                  </m:sSub>
                </m:e>
              </m:nary>
            </m:e>
          </m:nary>
          <m:r>
            <w:del w:id="1366" w:author="Στάθης Καπ" w:date="2023-02-01T08:52:00Z">
              <w:rPr>
                <w:rFonts w:ascii="Cambria Math" w:hAnsi="Cambria Math"/>
              </w:rPr>
              <m:t>=1</m:t>
            </w:del>
          </m:r>
        </m:oMath>
      </m:oMathPara>
    </w:p>
    <w:p w14:paraId="15F03FED" w14:textId="43ADCE4E" w:rsidR="00D57DBB" w:rsidRPr="0050213B" w:rsidDel="000A523F" w:rsidRDefault="00F03C40" w:rsidP="006703D1">
      <w:pPr>
        <w:rPr>
          <w:del w:id="1367" w:author="Στάθης Καπ" w:date="2023-02-01T08:52:00Z"/>
          <w:rFonts w:eastAsiaTheme="minorEastAsia"/>
          <w:iCs/>
        </w:rPr>
      </w:pPr>
      <m:oMathPara>
        <m:oMathParaPr>
          <m:jc m:val="left"/>
        </m:oMathParaPr>
        <m:oMath>
          <m:nary>
            <m:naryPr>
              <m:chr m:val="∑"/>
              <m:limLoc m:val="undOvr"/>
              <m:ctrlPr>
                <w:del w:id="1368" w:author="Στάθης Καπ" w:date="2023-02-01T08:52:00Z">
                  <w:rPr>
                    <w:rFonts w:ascii="Cambria Math" w:hAnsi="Cambria Math"/>
                    <w:i/>
                    <w:iCs/>
                  </w:rPr>
                </w:del>
              </m:ctrlPr>
            </m:naryPr>
            <m:sub>
              <m:r>
                <w:del w:id="1369" w:author="Στάθης Καπ" w:date="2023-02-01T08:52:00Z">
                  <w:rPr>
                    <w:rFonts w:ascii="Cambria Math" w:hAnsi="Cambria Math"/>
                  </w:rPr>
                  <m:t>i=1</m:t>
                </w:del>
              </m:r>
            </m:sub>
            <m:sup>
              <m:r>
                <w:del w:id="1370" w:author="Στάθης Καπ" w:date="2023-02-01T08:52:00Z">
                  <w:rPr>
                    <w:rFonts w:ascii="Cambria Math" w:hAnsi="Cambria Math"/>
                  </w:rPr>
                  <m:t>N-1</m:t>
                </w:del>
              </m:r>
            </m:sup>
            <m:e>
              <m:nary>
                <m:naryPr>
                  <m:chr m:val="∑"/>
                  <m:limLoc m:val="undOvr"/>
                  <m:ctrlPr>
                    <w:del w:id="1371" w:author="Στάθης Καπ" w:date="2023-02-01T08:52:00Z">
                      <w:rPr>
                        <w:rFonts w:ascii="Cambria Math" w:hAnsi="Cambria Math"/>
                        <w:i/>
                        <w:iCs/>
                      </w:rPr>
                    </w:del>
                  </m:ctrlPr>
                </m:naryPr>
                <m:sub>
                  <m:r>
                    <w:del w:id="1372" w:author="Στάθης Καπ" w:date="2023-02-01T08:52:00Z">
                      <w:rPr>
                        <w:rFonts w:ascii="Cambria Math" w:hAnsi="Cambria Math"/>
                      </w:rPr>
                      <m:t>t=1</m:t>
                    </w:del>
                  </m:r>
                </m:sub>
                <m:sup>
                  <m:sSub>
                    <m:sSubPr>
                      <m:ctrlPr>
                        <w:del w:id="1373" w:author="Στάθης Καπ" w:date="2023-02-01T08:52:00Z">
                          <w:rPr>
                            <w:rFonts w:ascii="Cambria Math" w:hAnsi="Cambria Math"/>
                            <w:i/>
                            <w:iCs/>
                          </w:rPr>
                        </w:del>
                      </m:ctrlPr>
                    </m:sSubPr>
                    <m:e>
                      <m:r>
                        <w:del w:id="1374" w:author="Στάθης Καπ" w:date="2023-02-01T08:52:00Z">
                          <w:rPr>
                            <w:rFonts w:ascii="Cambria Math" w:hAnsi="Cambria Math"/>
                          </w:rPr>
                          <m:t>T</m:t>
                        </w:del>
                      </m:r>
                    </m:e>
                    <m:sub>
                      <m:r>
                        <w:del w:id="1375" w:author="Στάθης Καπ" w:date="2023-02-01T08:52:00Z">
                          <w:rPr>
                            <w:rFonts w:ascii="Cambria Math" w:hAnsi="Cambria Math"/>
                          </w:rPr>
                          <m:t>i,h</m:t>
                        </w:del>
                      </m:r>
                    </m:sub>
                  </m:sSub>
                </m:sup>
                <m:e>
                  <m:sSub>
                    <m:sSubPr>
                      <m:ctrlPr>
                        <w:del w:id="1376" w:author="Στάθης Καπ" w:date="2023-02-01T08:52:00Z">
                          <w:rPr>
                            <w:rFonts w:ascii="Cambria Math" w:hAnsi="Cambria Math"/>
                            <w:i/>
                            <w:iCs/>
                          </w:rPr>
                        </w:del>
                      </m:ctrlPr>
                    </m:sSubPr>
                    <m:e>
                      <m:r>
                        <w:del w:id="1377" w:author="Στάθης Καπ" w:date="2023-02-01T08:52:00Z">
                          <w:rPr>
                            <w:rFonts w:ascii="Cambria Math" w:hAnsi="Cambria Math"/>
                          </w:rPr>
                          <m:t>x</m:t>
                        </w:del>
                      </m:r>
                    </m:e>
                    <m:sub>
                      <m:r>
                        <w:del w:id="1378" w:author="Στάθης Καπ" w:date="2023-02-01T08:52:00Z">
                          <w:rPr>
                            <w:rFonts w:ascii="Cambria Math" w:hAnsi="Cambria Math"/>
                          </w:rPr>
                          <m:t>i,h,t</m:t>
                        </w:del>
                      </m:r>
                    </m:sub>
                  </m:sSub>
                </m:e>
              </m:nary>
            </m:e>
          </m:nary>
          <m:r>
            <w:del w:id="1379" w:author="Στάθης Καπ" w:date="2023-02-01T08:52:00Z">
              <w:rPr>
                <w:rFonts w:ascii="Cambria Math" w:hAnsi="Cambria Math"/>
              </w:rPr>
              <m:t>=</m:t>
            </w:del>
          </m:r>
          <m:nary>
            <m:naryPr>
              <m:chr m:val="∑"/>
              <m:limLoc m:val="undOvr"/>
              <m:ctrlPr>
                <w:del w:id="1380" w:author="Στάθης Καπ" w:date="2023-02-01T08:52:00Z">
                  <w:rPr>
                    <w:rFonts w:ascii="Cambria Math" w:hAnsi="Cambria Math"/>
                    <w:i/>
                    <w:iCs/>
                  </w:rPr>
                </w:del>
              </m:ctrlPr>
            </m:naryPr>
            <m:sub>
              <m:r>
                <w:del w:id="1381" w:author="Στάθης Καπ" w:date="2023-02-01T08:52:00Z">
                  <w:rPr>
                    <w:rFonts w:ascii="Cambria Math" w:hAnsi="Cambria Math"/>
                  </w:rPr>
                  <m:t>j=2</m:t>
                </w:del>
              </m:r>
            </m:sub>
            <m:sup>
              <m:r>
                <w:del w:id="1382" w:author="Στάθης Καπ" w:date="2023-02-01T08:52:00Z">
                  <w:rPr>
                    <w:rFonts w:ascii="Cambria Math" w:hAnsi="Cambria Math"/>
                  </w:rPr>
                  <m:t>N</m:t>
                </w:del>
              </m:r>
            </m:sup>
            <m:e>
              <m:nary>
                <m:naryPr>
                  <m:chr m:val="∑"/>
                  <m:limLoc m:val="undOvr"/>
                  <m:ctrlPr>
                    <w:del w:id="1383" w:author="Στάθης Καπ" w:date="2023-02-01T08:52:00Z">
                      <w:rPr>
                        <w:rFonts w:ascii="Cambria Math" w:hAnsi="Cambria Math"/>
                        <w:i/>
                        <w:iCs/>
                      </w:rPr>
                    </w:del>
                  </m:ctrlPr>
                </m:naryPr>
                <m:sub>
                  <m:r>
                    <w:del w:id="1384" w:author="Στάθης Καπ" w:date="2023-02-01T08:52:00Z">
                      <w:rPr>
                        <w:rFonts w:ascii="Cambria Math" w:hAnsi="Cambria Math"/>
                      </w:rPr>
                      <m:t>t=1</m:t>
                    </w:del>
                  </m:r>
                </m:sub>
                <m:sup>
                  <m:sSub>
                    <m:sSubPr>
                      <m:ctrlPr>
                        <w:del w:id="1385" w:author="Στάθης Καπ" w:date="2023-02-01T08:52:00Z">
                          <w:rPr>
                            <w:rFonts w:ascii="Cambria Math" w:hAnsi="Cambria Math"/>
                            <w:i/>
                            <w:iCs/>
                          </w:rPr>
                        </w:del>
                      </m:ctrlPr>
                    </m:sSubPr>
                    <m:e>
                      <m:r>
                        <w:del w:id="1386" w:author="Στάθης Καπ" w:date="2023-02-01T08:52:00Z">
                          <w:rPr>
                            <w:rFonts w:ascii="Cambria Math" w:hAnsi="Cambria Math"/>
                          </w:rPr>
                          <m:t>T</m:t>
                        </w:del>
                      </m:r>
                    </m:e>
                    <m:sub>
                      <m:r>
                        <w:del w:id="1387" w:author="Στάθης Καπ" w:date="2023-02-01T08:52:00Z">
                          <w:rPr>
                            <w:rFonts w:ascii="Cambria Math" w:hAnsi="Cambria Math"/>
                          </w:rPr>
                          <m:t>h,j</m:t>
                        </w:del>
                      </m:r>
                    </m:sub>
                  </m:sSub>
                </m:sup>
                <m:e>
                  <m:sSub>
                    <m:sSubPr>
                      <m:ctrlPr>
                        <w:del w:id="1388" w:author="Στάθης Καπ" w:date="2023-02-01T08:52:00Z">
                          <w:rPr>
                            <w:rFonts w:ascii="Cambria Math" w:hAnsi="Cambria Math"/>
                            <w:i/>
                            <w:iCs/>
                          </w:rPr>
                        </w:del>
                      </m:ctrlPr>
                    </m:sSubPr>
                    <m:e>
                      <m:r>
                        <w:del w:id="1389" w:author="Στάθης Καπ" w:date="2023-02-01T08:52:00Z">
                          <w:rPr>
                            <w:rFonts w:ascii="Cambria Math" w:hAnsi="Cambria Math"/>
                          </w:rPr>
                          <m:t>x</m:t>
                        </w:del>
                      </m:r>
                    </m:e>
                    <m:sub>
                      <m:r>
                        <w:del w:id="1390" w:author="Στάθης Καπ" w:date="2023-02-01T08:52:00Z">
                          <w:rPr>
                            <w:rFonts w:ascii="Cambria Math" w:hAnsi="Cambria Math"/>
                          </w:rPr>
                          <m:t>h,j,t</m:t>
                        </w:del>
                      </m:r>
                    </m:sub>
                  </m:sSub>
                </m:e>
              </m:nary>
            </m:e>
          </m:nary>
          <m:r>
            <w:del w:id="1391" w:author="Στάθης Καπ" w:date="2023-02-01T08:52:00Z">
              <w:rPr>
                <w:rFonts w:ascii="Cambria Math" w:hAnsi="Cambria Math"/>
              </w:rPr>
              <m:t>≤1∀</m:t>
            </w:del>
          </m:r>
          <m:r>
            <w:del w:id="1392" w:author="Στάθης Καπ" w:date="2023-02-01T08:52:00Z">
              <w:rPr>
                <w:rFonts w:ascii="Cambria Math" w:hAnsi="Cambria Math"/>
              </w:rPr>
              <m:t>h=</m:t>
            </w:del>
          </m:r>
          <m:r>
            <w:del w:id="1393" w:author="Στάθης Καπ" w:date="2023-02-01T08:52:00Z">
              <w:rPr>
                <w:rFonts w:ascii="Cambria Math" w:hAnsi="Cambria Math"/>
              </w:rPr>
              <m:t>2, ⋯, N-1</m:t>
            </w:del>
          </m:r>
        </m:oMath>
      </m:oMathPara>
    </w:p>
    <w:p w14:paraId="3CD132ED" w14:textId="28B316FB" w:rsidR="0050213B" w:rsidRPr="0050213B" w:rsidDel="000A523F" w:rsidRDefault="00F03C40" w:rsidP="006703D1">
      <w:pPr>
        <w:rPr>
          <w:del w:id="1394" w:author="Στάθης Καπ" w:date="2023-02-01T08:52:00Z"/>
          <w:rFonts w:eastAsiaTheme="minorEastAsia"/>
          <w:iCs/>
        </w:rPr>
      </w:pPr>
      <m:oMathPara>
        <m:oMathParaPr>
          <m:jc m:val="left"/>
        </m:oMathParaPr>
        <m:oMath>
          <m:nary>
            <m:naryPr>
              <m:chr m:val="∑"/>
              <m:limLoc m:val="undOvr"/>
              <m:ctrlPr>
                <w:del w:id="1395" w:author="Στάθης Καπ" w:date="2023-02-01T08:52:00Z">
                  <w:rPr>
                    <w:rFonts w:ascii="Cambria Math" w:eastAsiaTheme="minorEastAsia" w:hAnsi="Cambria Math"/>
                    <w:i/>
                    <w:iCs/>
                  </w:rPr>
                </w:del>
              </m:ctrlPr>
            </m:naryPr>
            <m:sub>
              <m:r>
                <w:del w:id="1396" w:author="Στάθης Καπ" w:date="2023-02-01T08:52:00Z">
                  <w:rPr>
                    <w:rFonts w:ascii="Cambria Math" w:eastAsiaTheme="minorEastAsia" w:hAnsi="Cambria Math"/>
                  </w:rPr>
                  <m:t>i=1</m:t>
                </w:del>
              </m:r>
            </m:sub>
            <m:sup>
              <m:r>
                <w:del w:id="1397" w:author="Στάθης Καπ" w:date="2023-02-01T08:52:00Z">
                  <w:rPr>
                    <w:rFonts w:ascii="Cambria Math" w:eastAsiaTheme="minorEastAsia" w:hAnsi="Cambria Math"/>
                  </w:rPr>
                  <m:t>N-1</m:t>
                </w:del>
              </m:r>
            </m:sup>
            <m:e>
              <m:nary>
                <m:naryPr>
                  <m:chr m:val="∑"/>
                  <m:limLoc m:val="undOvr"/>
                  <m:ctrlPr>
                    <w:del w:id="1398" w:author="Στάθης Καπ" w:date="2023-02-01T08:52:00Z">
                      <w:rPr>
                        <w:rFonts w:ascii="Cambria Math" w:eastAsiaTheme="minorEastAsia" w:hAnsi="Cambria Math"/>
                        <w:i/>
                        <w:iCs/>
                      </w:rPr>
                    </w:del>
                  </m:ctrlPr>
                </m:naryPr>
                <m:sub>
                  <m:r>
                    <w:del w:id="1399" w:author="Στάθης Καπ" w:date="2023-02-01T08:52:00Z">
                      <w:rPr>
                        <w:rFonts w:ascii="Cambria Math" w:eastAsiaTheme="minorEastAsia" w:hAnsi="Cambria Math"/>
                      </w:rPr>
                      <m:t>t=1</m:t>
                    </w:del>
                  </m:r>
                </m:sub>
                <m:sup>
                  <m:sSub>
                    <m:sSubPr>
                      <m:ctrlPr>
                        <w:del w:id="1400" w:author="Στάθης Καπ" w:date="2023-02-01T08:52:00Z">
                          <w:rPr>
                            <w:rFonts w:ascii="Cambria Math" w:eastAsiaTheme="minorEastAsia" w:hAnsi="Cambria Math"/>
                            <w:i/>
                            <w:iCs/>
                          </w:rPr>
                        </w:del>
                      </m:ctrlPr>
                    </m:sSubPr>
                    <m:e>
                      <m:r>
                        <w:del w:id="1401" w:author="Στάθης Καπ" w:date="2023-02-01T08:52:00Z">
                          <w:rPr>
                            <w:rFonts w:ascii="Cambria Math" w:eastAsiaTheme="minorEastAsia" w:hAnsi="Cambria Math"/>
                          </w:rPr>
                          <m:t>T</m:t>
                        </w:del>
                      </m:r>
                    </m:e>
                    <m:sub>
                      <m:r>
                        <w:del w:id="1402" w:author="Στάθης Καπ" w:date="2023-02-01T08:52:00Z">
                          <w:rPr>
                            <w:rFonts w:ascii="Cambria Math" w:eastAsiaTheme="minorEastAsia" w:hAnsi="Cambria Math"/>
                          </w:rPr>
                          <m:t>i,h</m:t>
                        </w:del>
                      </m:r>
                    </m:sub>
                  </m:sSub>
                </m:sup>
                <m:e>
                  <m:d>
                    <m:dPr>
                      <m:begChr m:val="["/>
                      <m:endChr m:val="]"/>
                      <m:ctrlPr>
                        <w:del w:id="1403" w:author="Στάθης Καπ" w:date="2023-02-01T08:52:00Z">
                          <w:rPr>
                            <w:rFonts w:ascii="Cambria Math" w:eastAsiaTheme="minorEastAsia" w:hAnsi="Cambria Math"/>
                            <w:i/>
                            <w:iCs/>
                          </w:rPr>
                        </w:del>
                      </m:ctrlPr>
                    </m:dPr>
                    <m:e>
                      <m:sSub>
                        <m:sSubPr>
                          <m:ctrlPr>
                            <w:del w:id="1404" w:author="Στάθης Καπ" w:date="2023-02-01T08:52:00Z">
                              <w:rPr>
                                <w:rFonts w:ascii="Cambria Math" w:eastAsiaTheme="minorEastAsia" w:hAnsi="Cambria Math"/>
                                <w:i/>
                                <w:iCs/>
                              </w:rPr>
                            </w:del>
                          </m:ctrlPr>
                        </m:sSubPr>
                        <m:e>
                          <m:r>
                            <w:del w:id="1405" w:author="Στάθης Καπ" w:date="2023-02-01T08:52:00Z">
                              <w:rPr>
                                <w:rFonts w:ascii="Cambria Math" w:eastAsiaTheme="minorEastAsia" w:hAnsi="Cambria Math"/>
                              </w:rPr>
                              <m:t>w</m:t>
                            </w:del>
                          </m:r>
                        </m:e>
                        <m:sub>
                          <m:r>
                            <w:del w:id="1406" w:author="Στάθης Καπ" w:date="2023-02-01T08:52:00Z">
                              <w:rPr>
                                <w:rFonts w:ascii="Cambria Math" w:eastAsiaTheme="minorEastAsia" w:hAnsi="Cambria Math"/>
                              </w:rPr>
                              <m:t>i,h,t</m:t>
                            </w:del>
                          </m:r>
                        </m:sub>
                      </m:sSub>
                      <m:r>
                        <w:del w:id="1407" w:author="Στάθης Καπ" w:date="2023-02-01T08:52:00Z">
                          <w:rPr>
                            <w:rFonts w:ascii="Cambria Math" w:eastAsiaTheme="minorEastAsia" w:hAnsi="Cambria Math"/>
                          </w:rPr>
                          <m:t>+(</m:t>
                        </w:del>
                      </m:r>
                      <m:r>
                        <w:del w:id="1408" w:author="Στάθης Καπ" w:date="2023-02-01T08:52:00Z">
                          <w:rPr>
                            <w:rFonts w:ascii="Cambria Math" w:eastAsiaTheme="minorEastAsia" w:hAnsi="Cambria Math"/>
                            <w:lang w:val="el-GR"/>
                          </w:rPr>
                          <m:t>θ∙</m:t>
                        </w:del>
                      </m:r>
                      <m:sSub>
                        <m:sSubPr>
                          <m:ctrlPr>
                            <w:del w:id="1409" w:author="Στάθης Καπ" w:date="2023-02-01T08:52:00Z">
                              <w:rPr>
                                <w:rFonts w:ascii="Cambria Math" w:eastAsiaTheme="minorEastAsia" w:hAnsi="Cambria Math"/>
                                <w:i/>
                                <w:iCs/>
                              </w:rPr>
                            </w:del>
                          </m:ctrlPr>
                        </m:sSubPr>
                        <m:e>
                          <m:r>
                            <w:del w:id="1410" w:author="Στάθης Καπ" w:date="2023-02-01T08:52:00Z">
                              <w:rPr>
                                <w:rFonts w:ascii="Cambria Math" w:eastAsiaTheme="minorEastAsia" w:hAnsi="Cambria Math"/>
                              </w:rPr>
                              <m:t>w</m:t>
                            </w:del>
                          </m:r>
                        </m:e>
                        <m:sub>
                          <m:r>
                            <w:del w:id="1411" w:author="Στάθης Καπ" w:date="2023-02-01T08:52:00Z">
                              <w:rPr>
                                <w:rFonts w:ascii="Cambria Math" w:eastAsiaTheme="minorEastAsia" w:hAnsi="Cambria Math"/>
                              </w:rPr>
                              <m:t>i,h,t</m:t>
                            </w:del>
                          </m:r>
                        </m:sub>
                      </m:sSub>
                      <m:r>
                        <w:del w:id="1412" w:author="Στάθης Καπ" w:date="2023-02-01T08:52:00Z">
                          <w:rPr>
                            <w:rFonts w:ascii="Cambria Math" w:eastAsiaTheme="minorEastAsia" w:hAnsi="Cambria Math"/>
                          </w:rPr>
                          <m:t>+</m:t>
                        </w:del>
                      </m:r>
                      <m:sSub>
                        <m:sSubPr>
                          <m:ctrlPr>
                            <w:del w:id="1413" w:author="Στάθης Καπ" w:date="2023-02-01T08:52:00Z">
                              <w:rPr>
                                <w:rFonts w:ascii="Cambria Math" w:eastAsiaTheme="minorEastAsia" w:hAnsi="Cambria Math"/>
                                <w:i/>
                                <w:iCs/>
                                <w:lang w:val="el-GR"/>
                              </w:rPr>
                            </w:del>
                          </m:ctrlPr>
                        </m:sSubPr>
                        <m:e>
                          <m:r>
                            <w:del w:id="1414" w:author="Στάθης Καπ" w:date="2023-02-01T08:52:00Z">
                              <w:rPr>
                                <w:rFonts w:ascii="Cambria Math" w:eastAsiaTheme="minorEastAsia" w:hAnsi="Cambria Math"/>
                                <w:lang w:val="el-GR"/>
                              </w:rPr>
                              <m:t>η</m:t>
                            </w:del>
                          </m:r>
                        </m:e>
                        <m:sub>
                          <m:r>
                            <w:del w:id="1415" w:author="Στάθης Καπ" w:date="2023-02-01T08:52:00Z">
                              <w:rPr>
                                <w:rFonts w:ascii="Cambria Math" w:eastAsiaTheme="minorEastAsia" w:hAnsi="Cambria Math"/>
                              </w:rPr>
                              <m:t>i,h,t</m:t>
                            </w:del>
                          </m:r>
                        </m:sub>
                      </m:sSub>
                      <m:r>
                        <w:del w:id="1416" w:author="Στάθης Καπ" w:date="2023-02-01T08:52:00Z">
                          <w:rPr>
                            <w:rFonts w:ascii="Cambria Math" w:eastAsiaTheme="minorEastAsia" w:hAnsi="Cambria Math"/>
                          </w:rPr>
                          <m:t>∙</m:t>
                        </w:del>
                      </m:r>
                      <m:sSub>
                        <m:sSubPr>
                          <m:ctrlPr>
                            <w:del w:id="1417" w:author="Στάθης Καπ" w:date="2023-02-01T08:52:00Z">
                              <w:rPr>
                                <w:rFonts w:ascii="Cambria Math" w:eastAsiaTheme="minorEastAsia" w:hAnsi="Cambria Math"/>
                                <w:i/>
                                <w:iCs/>
                              </w:rPr>
                            </w:del>
                          </m:ctrlPr>
                        </m:sSubPr>
                        <m:e>
                          <m:r>
                            <w:del w:id="1418" w:author="Στάθης Καπ" w:date="2023-02-01T08:52:00Z">
                              <w:rPr>
                                <w:rFonts w:ascii="Cambria Math" w:eastAsiaTheme="minorEastAsia" w:hAnsi="Cambria Math"/>
                              </w:rPr>
                              <m:t>x</m:t>
                            </w:del>
                          </m:r>
                        </m:e>
                        <m:sub>
                          <m:r>
                            <w:del w:id="1419" w:author="Στάθης Καπ" w:date="2023-02-01T08:52:00Z">
                              <w:rPr>
                                <w:rFonts w:ascii="Cambria Math" w:eastAsiaTheme="minorEastAsia" w:hAnsi="Cambria Math"/>
                              </w:rPr>
                              <m:t>i,h,t</m:t>
                            </w:del>
                          </m:r>
                        </m:sub>
                      </m:sSub>
                      <m:r>
                        <w:del w:id="1420" w:author="Στάθης Καπ" w:date="2023-02-01T08:52:00Z">
                          <w:rPr>
                            <w:rFonts w:ascii="Cambria Math" w:eastAsiaTheme="minorEastAsia" w:hAnsi="Cambria Math"/>
                          </w:rPr>
                          <m:t>)</m:t>
                        </w:del>
                      </m:r>
                    </m:e>
                  </m:d>
                </m:e>
              </m:nary>
            </m:e>
          </m:nary>
          <m:r>
            <w:del w:id="1421" w:author="Στάθης Καπ" w:date="2023-02-01T08:52:00Z">
              <w:rPr>
                <w:rFonts w:ascii="Cambria Math" w:eastAsiaTheme="minorEastAsia" w:hAnsi="Cambria Math"/>
              </w:rPr>
              <m:t>=</m:t>
            </w:del>
          </m:r>
          <m:nary>
            <m:naryPr>
              <m:chr m:val="∑"/>
              <m:limLoc m:val="undOvr"/>
              <m:ctrlPr>
                <w:del w:id="1422" w:author="Στάθης Καπ" w:date="2023-02-01T08:52:00Z">
                  <w:rPr>
                    <w:rFonts w:ascii="Cambria Math" w:eastAsiaTheme="minorEastAsia" w:hAnsi="Cambria Math"/>
                    <w:i/>
                    <w:iCs/>
                  </w:rPr>
                </w:del>
              </m:ctrlPr>
            </m:naryPr>
            <m:sub>
              <m:r>
                <w:del w:id="1423" w:author="Στάθης Καπ" w:date="2023-02-01T08:52:00Z">
                  <w:rPr>
                    <w:rFonts w:ascii="Cambria Math" w:eastAsiaTheme="minorEastAsia" w:hAnsi="Cambria Math"/>
                  </w:rPr>
                  <m:t>j=2</m:t>
                </w:del>
              </m:r>
            </m:sub>
            <m:sup>
              <m:r>
                <w:del w:id="1424" w:author="Στάθης Καπ" w:date="2023-02-01T08:52:00Z">
                  <w:rPr>
                    <w:rFonts w:ascii="Cambria Math" w:eastAsiaTheme="minorEastAsia" w:hAnsi="Cambria Math"/>
                  </w:rPr>
                  <m:t>N</m:t>
                </w:del>
              </m:r>
            </m:sup>
            <m:e>
              <m:nary>
                <m:naryPr>
                  <m:chr m:val="∑"/>
                  <m:limLoc m:val="undOvr"/>
                  <m:ctrlPr>
                    <w:del w:id="1425" w:author="Στάθης Καπ" w:date="2023-02-01T08:52:00Z">
                      <w:rPr>
                        <w:rFonts w:ascii="Cambria Math" w:eastAsiaTheme="minorEastAsia" w:hAnsi="Cambria Math"/>
                        <w:i/>
                        <w:iCs/>
                      </w:rPr>
                    </w:del>
                  </m:ctrlPr>
                </m:naryPr>
                <m:sub>
                  <m:r>
                    <w:del w:id="1426" w:author="Στάθης Καπ" w:date="2023-02-01T08:52:00Z">
                      <w:rPr>
                        <w:rFonts w:ascii="Cambria Math" w:eastAsiaTheme="minorEastAsia" w:hAnsi="Cambria Math"/>
                      </w:rPr>
                      <m:t>t=1</m:t>
                    </w:del>
                  </m:r>
                </m:sub>
                <m:sup>
                  <m:sSub>
                    <m:sSubPr>
                      <m:ctrlPr>
                        <w:del w:id="1427" w:author="Στάθης Καπ" w:date="2023-02-01T08:52:00Z">
                          <w:rPr>
                            <w:rFonts w:ascii="Cambria Math" w:eastAsiaTheme="minorEastAsia" w:hAnsi="Cambria Math"/>
                            <w:i/>
                            <w:iCs/>
                          </w:rPr>
                        </w:del>
                      </m:ctrlPr>
                    </m:sSubPr>
                    <m:e>
                      <m:r>
                        <w:del w:id="1428" w:author="Στάθης Καπ" w:date="2023-02-01T08:52:00Z">
                          <w:rPr>
                            <w:rFonts w:ascii="Cambria Math" w:eastAsiaTheme="minorEastAsia" w:hAnsi="Cambria Math"/>
                          </w:rPr>
                          <m:t>T</m:t>
                        </w:del>
                      </m:r>
                    </m:e>
                    <m:sub>
                      <m:r>
                        <w:del w:id="1429" w:author="Στάθης Καπ" w:date="2023-02-01T08:52:00Z">
                          <w:rPr>
                            <w:rFonts w:ascii="Cambria Math" w:eastAsiaTheme="minorEastAsia" w:hAnsi="Cambria Math"/>
                          </w:rPr>
                          <m:t>h,j</m:t>
                        </w:del>
                      </m:r>
                    </m:sub>
                  </m:sSub>
                </m:sup>
                <m:e>
                  <m:sSub>
                    <m:sSubPr>
                      <m:ctrlPr>
                        <w:del w:id="1430" w:author="Στάθης Καπ" w:date="2023-02-01T08:52:00Z">
                          <w:rPr>
                            <w:rFonts w:ascii="Cambria Math" w:eastAsiaTheme="minorEastAsia" w:hAnsi="Cambria Math"/>
                            <w:i/>
                            <w:iCs/>
                          </w:rPr>
                        </w:del>
                      </m:ctrlPr>
                    </m:sSubPr>
                    <m:e>
                      <m:r>
                        <w:del w:id="1431" w:author="Στάθης Καπ" w:date="2023-02-01T08:52:00Z">
                          <w:rPr>
                            <w:rFonts w:ascii="Cambria Math" w:eastAsiaTheme="minorEastAsia" w:hAnsi="Cambria Math"/>
                          </w:rPr>
                          <m:t>w</m:t>
                        </w:del>
                      </m:r>
                    </m:e>
                    <m:sub>
                      <m:r>
                        <w:del w:id="1432" w:author="Στάθης Καπ" w:date="2023-02-01T08:52:00Z">
                          <w:rPr>
                            <w:rFonts w:ascii="Cambria Math" w:eastAsiaTheme="minorEastAsia" w:hAnsi="Cambria Math"/>
                          </w:rPr>
                          <m:t>h,j,t</m:t>
                        </w:del>
                      </m:r>
                    </m:sub>
                  </m:sSub>
                </m:e>
              </m:nary>
            </m:e>
          </m:nary>
          <m:r>
            <w:del w:id="1433" w:author="Στάθης Καπ" w:date="2023-02-01T08:52:00Z">
              <w:rPr>
                <w:rFonts w:ascii="Cambria Math" w:eastAsiaTheme="minorEastAsia" w:hAnsi="Cambria Math"/>
              </w:rPr>
              <m:t>∀h=</m:t>
            </w:del>
          </m:r>
          <m:r>
            <w:del w:id="1434" w:author="Στάθης Καπ" w:date="2023-02-01T08:52:00Z">
              <w:rPr>
                <w:rFonts w:ascii="Cambria Math" w:eastAsiaTheme="minorEastAsia" w:hAnsi="Cambria Math"/>
              </w:rPr>
              <m:t>2, ⋯, N-1</m:t>
            </w:del>
          </m:r>
        </m:oMath>
      </m:oMathPara>
    </w:p>
    <w:p w14:paraId="409B810B" w14:textId="7BE0C2FA" w:rsidR="0050213B" w:rsidRPr="001B72DC" w:rsidDel="000A523F" w:rsidRDefault="00F03C40" w:rsidP="006703D1">
      <w:pPr>
        <w:rPr>
          <w:del w:id="1435" w:author="Στάθης Καπ" w:date="2023-02-01T08:52:00Z"/>
          <w:rFonts w:eastAsiaTheme="minorEastAsia"/>
          <w:iCs/>
          <w:lang w:val="el-GR"/>
        </w:rPr>
      </w:pPr>
      <m:oMathPara>
        <m:oMathParaPr>
          <m:jc m:val="left"/>
        </m:oMathParaPr>
        <m:oMath>
          <m:sSub>
            <m:sSubPr>
              <m:ctrlPr>
                <w:del w:id="1436" w:author="Στάθης Καπ" w:date="2023-02-01T08:52:00Z">
                  <w:rPr>
                    <w:rFonts w:ascii="Cambria Math" w:eastAsiaTheme="minorEastAsia" w:hAnsi="Cambria Math"/>
                    <w:i/>
                    <w:iCs/>
                  </w:rPr>
                </w:del>
              </m:ctrlPr>
            </m:sSubPr>
            <m:e>
              <m:r>
                <w:del w:id="1437" w:author="Στάθης Καπ" w:date="2023-02-01T08:52:00Z">
                  <w:rPr>
                    <w:rFonts w:ascii="Cambria Math" w:eastAsiaTheme="minorEastAsia" w:hAnsi="Cambria Math"/>
                  </w:rPr>
                  <m:t>x</m:t>
                </w:del>
              </m:r>
            </m:e>
            <m:sub>
              <m:r>
                <w:del w:id="1438" w:author="Στάθης Καπ" w:date="2023-02-01T08:52:00Z">
                  <w:rPr>
                    <w:rFonts w:ascii="Cambria Math" w:eastAsiaTheme="minorEastAsia" w:hAnsi="Cambria Math"/>
                  </w:rPr>
                  <m:t>i,j,t</m:t>
                </w:del>
              </m:r>
            </m:sub>
          </m:sSub>
          <m:r>
            <w:del w:id="1439" w:author="Στάθης Καπ" w:date="2023-02-01T08:52:00Z">
              <w:rPr>
                <w:rFonts w:ascii="Cambria Math" w:eastAsiaTheme="minorEastAsia" w:hAnsi="Cambria Math"/>
              </w:rPr>
              <m:t>∙</m:t>
            </w:del>
          </m:r>
          <m:sSub>
            <m:sSubPr>
              <m:ctrlPr>
                <w:del w:id="1440" w:author="Στάθης Καπ" w:date="2023-02-01T08:52:00Z">
                  <w:rPr>
                    <w:rFonts w:ascii="Cambria Math" w:eastAsiaTheme="minorEastAsia" w:hAnsi="Cambria Math"/>
                    <w:i/>
                    <w:iCs/>
                    <w:lang w:val="el-GR"/>
                  </w:rPr>
                </w:del>
              </m:ctrlPr>
            </m:sSubPr>
            <m:e>
              <m:r>
                <w:del w:id="1441" w:author="Στάθης Καπ" w:date="2023-02-01T08:52:00Z">
                  <w:rPr>
                    <w:rFonts w:ascii="Cambria Math" w:eastAsiaTheme="minorEastAsia" w:hAnsi="Cambria Math"/>
                    <w:lang w:val="el-GR"/>
                  </w:rPr>
                  <m:t>τ</m:t>
                </w:del>
              </m:r>
            </m:e>
            <m:sub>
              <m:r>
                <w:del w:id="1442" w:author="Στάθης Καπ" w:date="2023-02-01T08:52:00Z">
                  <w:rPr>
                    <w:rFonts w:ascii="Cambria Math" w:eastAsiaTheme="minorEastAsia" w:hAnsi="Cambria Math"/>
                  </w:rPr>
                  <m:t>i,j,t</m:t>
                </w:del>
              </m:r>
            </m:sub>
          </m:sSub>
          <m:r>
            <w:del w:id="1443" w:author="Στάθης Καπ" w:date="2023-02-01T08:52:00Z">
              <w:rPr>
                <w:rFonts w:ascii="Cambria Math" w:eastAsiaTheme="minorEastAsia" w:hAnsi="Cambria Math"/>
                <w:lang w:val="el-GR"/>
              </w:rPr>
              <m:t>≤</m:t>
            </w:del>
          </m:r>
          <m:sSub>
            <m:sSubPr>
              <m:ctrlPr>
                <w:del w:id="1444" w:author="Στάθης Καπ" w:date="2023-02-01T08:52:00Z">
                  <w:rPr>
                    <w:rFonts w:ascii="Cambria Math" w:eastAsiaTheme="minorEastAsia" w:hAnsi="Cambria Math"/>
                    <w:i/>
                    <w:iCs/>
                    <w:lang w:val="el-GR"/>
                  </w:rPr>
                </w:del>
              </m:ctrlPr>
            </m:sSubPr>
            <m:e>
              <m:r>
                <w:del w:id="1445" w:author="Στάθης Καπ" w:date="2023-02-01T08:52:00Z">
                  <w:rPr>
                    <w:rFonts w:ascii="Cambria Math" w:eastAsiaTheme="minorEastAsia" w:hAnsi="Cambria Math"/>
                    <w:lang w:val="el-GR"/>
                  </w:rPr>
                  <m:t>w</m:t>
                </w:del>
              </m:r>
            </m:e>
            <m:sub>
              <m:r>
                <w:del w:id="1446" w:author="Στάθης Καπ" w:date="2023-02-01T08:52:00Z">
                  <w:rPr>
                    <w:rFonts w:ascii="Cambria Math" w:eastAsiaTheme="minorEastAsia" w:hAnsi="Cambria Math"/>
                    <w:lang w:val="el-GR"/>
                  </w:rPr>
                  <m:t>i,j,t</m:t>
                </w:del>
              </m:r>
            </m:sub>
          </m:sSub>
          <m:r>
            <w:del w:id="1447" w:author="Στάθης Καπ" w:date="2023-02-01T08:52:00Z">
              <w:rPr>
                <w:rFonts w:ascii="Cambria Math" w:eastAsiaTheme="minorEastAsia" w:hAnsi="Cambria Math"/>
                <w:lang w:val="el-GR"/>
              </w:rPr>
              <m:t>≤</m:t>
            </w:del>
          </m:r>
          <m:sSub>
            <m:sSubPr>
              <m:ctrlPr>
                <w:del w:id="1448" w:author="Στάθης Καπ" w:date="2023-02-01T08:52:00Z">
                  <w:rPr>
                    <w:rFonts w:ascii="Cambria Math" w:eastAsiaTheme="minorEastAsia" w:hAnsi="Cambria Math"/>
                    <w:i/>
                    <w:iCs/>
                  </w:rPr>
                </w:del>
              </m:ctrlPr>
            </m:sSubPr>
            <m:e>
              <m:r>
                <w:del w:id="1449" w:author="Στάθης Καπ" w:date="2023-02-01T08:52:00Z">
                  <w:rPr>
                    <w:rFonts w:ascii="Cambria Math" w:eastAsiaTheme="minorEastAsia" w:hAnsi="Cambria Math"/>
                  </w:rPr>
                  <m:t>x</m:t>
                </w:del>
              </m:r>
            </m:e>
            <m:sub>
              <m:r>
                <w:del w:id="1450" w:author="Στάθης Καπ" w:date="2023-02-01T08:52:00Z">
                  <w:rPr>
                    <w:rFonts w:ascii="Cambria Math" w:eastAsiaTheme="minorEastAsia" w:hAnsi="Cambria Math"/>
                  </w:rPr>
                  <m:t>i,j,t</m:t>
                </w:del>
              </m:r>
            </m:sub>
          </m:sSub>
          <m:r>
            <w:del w:id="1451" w:author="Στάθης Καπ" w:date="2023-02-01T08:52:00Z">
              <w:rPr>
                <w:rFonts w:ascii="Cambria Math" w:eastAsiaTheme="minorEastAsia" w:hAnsi="Cambria Math"/>
              </w:rPr>
              <m:t>∙</m:t>
            </w:del>
          </m:r>
          <m:sSub>
            <m:sSubPr>
              <m:ctrlPr>
                <w:del w:id="1452" w:author="Στάθης Καπ" w:date="2023-02-01T08:52:00Z">
                  <w:rPr>
                    <w:rFonts w:ascii="Cambria Math" w:eastAsiaTheme="minorEastAsia" w:hAnsi="Cambria Math"/>
                    <w:i/>
                    <w:iCs/>
                    <w:lang w:val="el-GR"/>
                  </w:rPr>
                </w:del>
              </m:ctrlPr>
            </m:sSubPr>
            <m:e>
              <m:r>
                <w:del w:id="1453" w:author="Στάθης Καπ" w:date="2023-02-01T08:52:00Z">
                  <w:rPr>
                    <w:rFonts w:ascii="Cambria Math" w:eastAsiaTheme="minorEastAsia" w:hAnsi="Cambria Math"/>
                    <w:lang w:val="el-GR"/>
                  </w:rPr>
                  <m:t>τ</m:t>
                </w:del>
              </m:r>
            </m:e>
            <m:sub>
              <m:r>
                <w:del w:id="1454" w:author="Στάθης Καπ" w:date="2023-02-01T08:52:00Z">
                  <w:rPr>
                    <w:rFonts w:ascii="Cambria Math" w:eastAsiaTheme="minorEastAsia" w:hAnsi="Cambria Math"/>
                  </w:rPr>
                  <m:t>i,j,t+1</m:t>
                </w:del>
              </m:r>
            </m:sub>
          </m:sSub>
          <m:r>
            <w:del w:id="1455" w:author="Στάθης Καπ" w:date="2023-02-01T08:52:00Z">
              <w:rPr>
                <w:rFonts w:ascii="Cambria Math" w:eastAsiaTheme="minorEastAsia" w:hAnsi="Cambria Math"/>
                <w:lang w:val="el-GR"/>
              </w:rPr>
              <m:t xml:space="preserve"> i=1, ⋯, N-1, j=2, ⋯, N, ∀t</m:t>
            </w:del>
          </m:r>
        </m:oMath>
      </m:oMathPara>
    </w:p>
    <w:p w14:paraId="28B25FC2" w14:textId="2CBD2913" w:rsidR="001B72DC" w:rsidRPr="001B72DC" w:rsidDel="000A523F" w:rsidRDefault="00F03C40" w:rsidP="006703D1">
      <w:pPr>
        <w:rPr>
          <w:del w:id="1456" w:author="Στάθης Καπ" w:date="2023-02-01T08:52:00Z"/>
          <w:rFonts w:eastAsiaTheme="minorEastAsia"/>
          <w:lang w:val="el-GR"/>
        </w:rPr>
      </w:pPr>
      <m:oMathPara>
        <m:oMathParaPr>
          <m:jc m:val="left"/>
        </m:oMathParaPr>
        <m:oMath>
          <m:nary>
            <m:naryPr>
              <m:chr m:val="∑"/>
              <m:limLoc m:val="undOvr"/>
              <m:ctrlPr>
                <w:del w:id="1457" w:author="Στάθης Καπ" w:date="2023-02-01T08:52:00Z">
                  <w:rPr>
                    <w:rFonts w:ascii="Cambria Math" w:eastAsiaTheme="minorEastAsia" w:hAnsi="Cambria Math"/>
                    <w:i/>
                    <w:lang w:val="el-GR"/>
                  </w:rPr>
                </w:del>
              </m:ctrlPr>
            </m:naryPr>
            <m:sub>
              <m:r>
                <w:del w:id="1458" w:author="Στάθης Καπ" w:date="2023-02-01T08:52:00Z">
                  <w:rPr>
                    <w:rFonts w:ascii="Cambria Math" w:eastAsiaTheme="minorEastAsia" w:hAnsi="Cambria Math"/>
                    <w:lang w:val="el-GR"/>
                  </w:rPr>
                  <m:t>i=1</m:t>
                </w:del>
              </m:r>
            </m:sub>
            <m:sup>
              <m:r>
                <w:del w:id="1459" w:author="Στάθης Καπ" w:date="2023-02-01T08:52:00Z">
                  <w:rPr>
                    <w:rFonts w:ascii="Cambria Math" w:eastAsiaTheme="minorEastAsia" w:hAnsi="Cambria Math"/>
                    <w:lang w:val="el-GR"/>
                  </w:rPr>
                  <m:t>N-1</m:t>
                </w:del>
              </m:r>
            </m:sup>
            <m:e>
              <m:nary>
                <m:naryPr>
                  <m:chr m:val="∑"/>
                  <m:limLoc m:val="undOvr"/>
                  <m:ctrlPr>
                    <w:del w:id="1460" w:author="Στάθης Καπ" w:date="2023-02-01T08:52:00Z">
                      <w:rPr>
                        <w:rFonts w:ascii="Cambria Math" w:eastAsiaTheme="minorEastAsia" w:hAnsi="Cambria Math"/>
                        <w:i/>
                        <w:lang w:val="el-GR"/>
                      </w:rPr>
                    </w:del>
                  </m:ctrlPr>
                </m:naryPr>
                <m:sub>
                  <m:r>
                    <w:del w:id="1461" w:author="Στάθης Καπ" w:date="2023-02-01T08:52:00Z">
                      <w:rPr>
                        <w:rFonts w:ascii="Cambria Math" w:eastAsiaTheme="minorEastAsia" w:hAnsi="Cambria Math"/>
                        <w:lang w:val="el-GR"/>
                      </w:rPr>
                      <m:t>j=2</m:t>
                    </w:del>
                  </m:r>
                </m:sub>
                <m:sup>
                  <m:r>
                    <w:del w:id="1462" w:author="Στάθης Καπ" w:date="2023-02-01T08:52:00Z">
                      <w:rPr>
                        <w:rFonts w:ascii="Cambria Math" w:eastAsiaTheme="minorEastAsia" w:hAnsi="Cambria Math"/>
                        <w:lang w:val="el-GR"/>
                      </w:rPr>
                      <m:t>N</m:t>
                    </w:del>
                  </m:r>
                </m:sup>
                <m:e>
                  <m:nary>
                    <m:naryPr>
                      <m:chr m:val="∑"/>
                      <m:limLoc m:val="undOvr"/>
                      <m:ctrlPr>
                        <w:del w:id="1463" w:author="Στάθης Καπ" w:date="2023-02-01T08:52:00Z">
                          <w:rPr>
                            <w:rFonts w:ascii="Cambria Math" w:eastAsiaTheme="minorEastAsia" w:hAnsi="Cambria Math"/>
                            <w:i/>
                            <w:lang w:val="el-GR"/>
                          </w:rPr>
                        </w:del>
                      </m:ctrlPr>
                    </m:naryPr>
                    <m:sub>
                      <m:r>
                        <w:del w:id="1464" w:author="Στάθης Καπ" w:date="2023-02-01T08:52:00Z">
                          <w:rPr>
                            <w:rFonts w:ascii="Cambria Math" w:eastAsiaTheme="minorEastAsia" w:hAnsi="Cambria Math"/>
                            <w:lang w:val="el-GR"/>
                          </w:rPr>
                          <m:t>t=1</m:t>
                        </w:del>
                      </m:r>
                    </m:sub>
                    <m:sup>
                      <m:sSub>
                        <m:sSubPr>
                          <m:ctrlPr>
                            <w:del w:id="1465" w:author="Στάθης Καπ" w:date="2023-02-01T08:52:00Z">
                              <w:rPr>
                                <w:rFonts w:ascii="Cambria Math" w:eastAsiaTheme="minorEastAsia" w:hAnsi="Cambria Math"/>
                                <w:i/>
                                <w:lang w:val="el-GR"/>
                              </w:rPr>
                            </w:del>
                          </m:ctrlPr>
                        </m:sSubPr>
                        <m:e>
                          <m:r>
                            <w:del w:id="1466" w:author="Στάθης Καπ" w:date="2023-02-01T08:52:00Z">
                              <w:rPr>
                                <w:rFonts w:ascii="Cambria Math" w:eastAsiaTheme="minorEastAsia" w:hAnsi="Cambria Math"/>
                                <w:lang w:val="el-GR"/>
                              </w:rPr>
                              <m:t>T</m:t>
                            </w:del>
                          </m:r>
                        </m:e>
                        <m:sub>
                          <m:r>
                            <w:del w:id="1467" w:author="Στάθης Καπ" w:date="2023-02-01T08:52:00Z">
                              <w:rPr>
                                <w:rFonts w:ascii="Cambria Math" w:eastAsiaTheme="minorEastAsia" w:hAnsi="Cambria Math"/>
                                <w:lang w:val="el-GR"/>
                              </w:rPr>
                              <m:t>ij</m:t>
                            </w:del>
                          </m:r>
                        </m:sub>
                      </m:sSub>
                    </m:sup>
                    <m:e>
                      <m:d>
                        <m:dPr>
                          <m:begChr m:val="["/>
                          <m:endChr m:val="]"/>
                          <m:ctrlPr>
                            <w:del w:id="1468" w:author="Στάθης Καπ" w:date="2023-02-01T08:52:00Z">
                              <w:rPr>
                                <w:rFonts w:ascii="Cambria Math" w:eastAsiaTheme="minorEastAsia" w:hAnsi="Cambria Math"/>
                                <w:i/>
                                <w:lang w:val="el-GR"/>
                              </w:rPr>
                            </w:del>
                          </m:ctrlPr>
                        </m:dPr>
                        <m:e>
                          <m:sSub>
                            <m:sSubPr>
                              <m:ctrlPr>
                                <w:del w:id="1469" w:author="Στάθης Καπ" w:date="2023-02-01T08:52:00Z">
                                  <w:rPr>
                                    <w:rFonts w:ascii="Cambria Math" w:eastAsiaTheme="minorEastAsia" w:hAnsi="Cambria Math"/>
                                    <w:i/>
                                    <w:lang w:val="el-GR"/>
                                  </w:rPr>
                                </w:del>
                              </m:ctrlPr>
                            </m:sSubPr>
                            <m:e>
                              <m:r>
                                <w:del w:id="1470" w:author="Στάθης Καπ" w:date="2023-02-01T08:52:00Z">
                                  <w:rPr>
                                    <w:rFonts w:ascii="Cambria Math" w:eastAsiaTheme="minorEastAsia" w:hAnsi="Cambria Math"/>
                                    <w:lang w:val="el-GR"/>
                                  </w:rPr>
                                  <m:t>θ</m:t>
                                </w:del>
                              </m:r>
                            </m:e>
                            <m:sub>
                              <m:r>
                                <w:del w:id="1471" w:author="Στάθης Καπ" w:date="2023-02-01T08:52:00Z">
                                  <w:rPr>
                                    <w:rFonts w:ascii="Cambria Math" w:eastAsiaTheme="minorEastAsia" w:hAnsi="Cambria Math"/>
                                  </w:rPr>
                                  <m:t>i,j,t</m:t>
                                </w:del>
                              </m:r>
                            </m:sub>
                          </m:sSub>
                          <m:r>
                            <w:del w:id="1472" w:author="Στάθης Καπ" w:date="2023-02-01T08:52:00Z">
                              <w:rPr>
                                <w:rFonts w:ascii="Cambria Math" w:eastAsiaTheme="minorEastAsia" w:hAnsi="Cambria Math"/>
                                <w:lang w:val="el-GR"/>
                              </w:rPr>
                              <m:t>∙</m:t>
                            </w:del>
                          </m:r>
                          <m:sSub>
                            <m:sSubPr>
                              <m:ctrlPr>
                                <w:del w:id="1473" w:author="Στάθης Καπ" w:date="2023-02-01T08:52:00Z">
                                  <w:rPr>
                                    <w:rFonts w:ascii="Cambria Math" w:eastAsiaTheme="minorEastAsia" w:hAnsi="Cambria Math"/>
                                    <w:i/>
                                  </w:rPr>
                                </w:del>
                              </m:ctrlPr>
                            </m:sSubPr>
                            <m:e>
                              <m:r>
                                <w:del w:id="1474" w:author="Στάθης Καπ" w:date="2023-02-01T08:52:00Z">
                                  <w:rPr>
                                    <w:rFonts w:ascii="Cambria Math" w:eastAsiaTheme="minorEastAsia" w:hAnsi="Cambria Math"/>
                                  </w:rPr>
                                  <m:t>w</m:t>
                                </w:del>
                              </m:r>
                            </m:e>
                            <m:sub>
                              <m:r>
                                <w:del w:id="1475" w:author="Στάθης Καπ" w:date="2023-02-01T08:52:00Z">
                                  <w:rPr>
                                    <w:rFonts w:ascii="Cambria Math" w:eastAsiaTheme="minorEastAsia" w:hAnsi="Cambria Math"/>
                                  </w:rPr>
                                  <m:t>i,j,t</m:t>
                                </w:del>
                              </m:r>
                            </m:sub>
                          </m:sSub>
                          <m:r>
                            <w:del w:id="1476" w:author="Στάθης Καπ" w:date="2023-02-01T08:52:00Z">
                              <w:rPr>
                                <w:rFonts w:ascii="Cambria Math" w:eastAsiaTheme="minorEastAsia" w:hAnsi="Cambria Math"/>
                              </w:rPr>
                              <m:t>+</m:t>
                            </w:del>
                          </m:r>
                          <m:sSub>
                            <m:sSubPr>
                              <m:ctrlPr>
                                <w:del w:id="1477" w:author="Στάθης Καπ" w:date="2023-02-01T08:52:00Z">
                                  <w:rPr>
                                    <w:rFonts w:ascii="Cambria Math" w:eastAsiaTheme="minorEastAsia" w:hAnsi="Cambria Math"/>
                                    <w:i/>
                                    <w:lang w:val="el-GR"/>
                                  </w:rPr>
                                </w:del>
                              </m:ctrlPr>
                            </m:sSubPr>
                            <m:e>
                              <m:r>
                                <w:del w:id="1478" w:author="Στάθης Καπ" w:date="2023-02-01T08:52:00Z">
                                  <w:rPr>
                                    <w:rFonts w:ascii="Cambria Math" w:eastAsiaTheme="minorEastAsia" w:hAnsi="Cambria Math"/>
                                    <w:lang w:val="el-GR"/>
                                  </w:rPr>
                                  <m:t>η</m:t>
                                </w:del>
                              </m:r>
                            </m:e>
                            <m:sub>
                              <m:r>
                                <w:del w:id="1479" w:author="Στάθης Καπ" w:date="2023-02-01T08:52:00Z">
                                  <w:rPr>
                                    <w:rFonts w:ascii="Cambria Math" w:eastAsiaTheme="minorEastAsia" w:hAnsi="Cambria Math"/>
                                  </w:rPr>
                                  <m:t>i,j,t</m:t>
                                </w:del>
                              </m:r>
                            </m:sub>
                          </m:sSub>
                          <m:r>
                            <w:del w:id="1480" w:author="Στάθης Καπ" w:date="2023-02-01T08:52:00Z">
                              <w:rPr>
                                <w:rFonts w:ascii="Cambria Math" w:eastAsiaTheme="minorEastAsia" w:hAnsi="Cambria Math"/>
                                <w:lang w:val="el-GR"/>
                              </w:rPr>
                              <m:t>∙</m:t>
                            </w:del>
                          </m:r>
                          <m:sSub>
                            <m:sSubPr>
                              <m:ctrlPr>
                                <w:del w:id="1481" w:author="Στάθης Καπ" w:date="2023-02-01T08:52:00Z">
                                  <w:rPr>
                                    <w:rFonts w:ascii="Cambria Math" w:eastAsiaTheme="minorEastAsia" w:hAnsi="Cambria Math"/>
                                    <w:i/>
                                    <w:lang w:val="el-GR"/>
                                  </w:rPr>
                                </w:del>
                              </m:ctrlPr>
                            </m:sSubPr>
                            <m:e>
                              <m:r>
                                <w:del w:id="1482" w:author="Στάθης Καπ" w:date="2023-02-01T08:52:00Z">
                                  <w:rPr>
                                    <w:rFonts w:ascii="Cambria Math" w:eastAsiaTheme="minorEastAsia" w:hAnsi="Cambria Math"/>
                                    <w:lang w:val="el-GR"/>
                                  </w:rPr>
                                  <m:t>x</m:t>
                                </w:del>
                              </m:r>
                            </m:e>
                            <m:sub>
                              <m:r>
                                <w:del w:id="1483" w:author="Στάθης Καπ" w:date="2023-02-01T08:52:00Z">
                                  <w:rPr>
                                    <w:rFonts w:ascii="Cambria Math" w:eastAsiaTheme="minorEastAsia" w:hAnsi="Cambria Math"/>
                                    <w:lang w:val="el-GR"/>
                                  </w:rPr>
                                  <m:t>i,j,t</m:t>
                                </w:del>
                              </m:r>
                            </m:sub>
                          </m:sSub>
                        </m:e>
                      </m:d>
                    </m:e>
                  </m:nary>
                </m:e>
              </m:nary>
            </m:e>
          </m:nary>
          <m:r>
            <w:del w:id="1484" w:author="Στάθης Καπ" w:date="2023-02-01T08:52:00Z">
              <w:rPr>
                <w:rFonts w:ascii="Cambria Math" w:eastAsiaTheme="minorEastAsia" w:hAnsi="Cambria Math"/>
                <w:lang w:val="el-GR"/>
              </w:rPr>
              <m:t>≤</m:t>
            </w:del>
          </m:r>
          <m:sSub>
            <m:sSubPr>
              <m:ctrlPr>
                <w:del w:id="1485" w:author="Στάθης Καπ" w:date="2023-02-01T08:52:00Z">
                  <w:rPr>
                    <w:rFonts w:ascii="Cambria Math" w:eastAsiaTheme="minorEastAsia" w:hAnsi="Cambria Math"/>
                    <w:i/>
                    <w:lang w:val="el-GR"/>
                  </w:rPr>
                </w:del>
              </m:ctrlPr>
            </m:sSubPr>
            <m:e>
              <m:r>
                <w:del w:id="1486" w:author="Στάθης Καπ" w:date="2023-02-01T08:52:00Z">
                  <w:rPr>
                    <w:rFonts w:ascii="Cambria Math" w:eastAsiaTheme="minorEastAsia" w:hAnsi="Cambria Math"/>
                    <w:lang w:val="el-GR"/>
                  </w:rPr>
                  <m:t>t</m:t>
                </w:del>
              </m:r>
            </m:e>
            <m:sub>
              <m:r>
                <w:del w:id="1487" w:author="Στάθης Καπ" w:date="2023-02-01T08:52:00Z">
                  <w:rPr>
                    <w:rFonts w:ascii="Cambria Math" w:eastAsiaTheme="minorEastAsia" w:hAnsi="Cambria Math"/>
                    <w:lang w:val="el-GR"/>
                  </w:rPr>
                  <m:t>max</m:t>
                </w:del>
              </m:r>
            </m:sub>
          </m:sSub>
        </m:oMath>
      </m:oMathPara>
    </w:p>
    <w:p w14:paraId="5E106A5E" w14:textId="2DD3E13C" w:rsidR="001B72DC" w:rsidRPr="001B72DC" w:rsidDel="000A523F" w:rsidRDefault="00F03C40" w:rsidP="006703D1">
      <w:pPr>
        <w:rPr>
          <w:del w:id="1488" w:author="Στάθης Καπ" w:date="2023-02-01T08:52:00Z"/>
          <w:rFonts w:eastAsiaTheme="minorEastAsia"/>
          <w:i/>
          <w:lang w:val="el-GR"/>
        </w:rPr>
      </w:pPr>
      <m:oMathPara>
        <m:oMathParaPr>
          <m:jc m:val="left"/>
        </m:oMathParaPr>
        <m:oMath>
          <m:sSub>
            <m:sSubPr>
              <m:ctrlPr>
                <w:del w:id="1489" w:author="Στάθης Καπ" w:date="2023-02-01T08:52:00Z">
                  <w:rPr>
                    <w:rFonts w:ascii="Cambria Math" w:eastAsiaTheme="minorEastAsia" w:hAnsi="Cambria Math"/>
                    <w:i/>
                    <w:lang w:val="el-GR"/>
                  </w:rPr>
                </w:del>
              </m:ctrlPr>
            </m:sSubPr>
            <m:e>
              <m:r>
                <w:del w:id="1490" w:author="Στάθης Καπ" w:date="2023-02-01T08:52:00Z">
                  <w:rPr>
                    <w:rFonts w:ascii="Cambria Math" w:eastAsiaTheme="minorEastAsia" w:hAnsi="Cambria Math"/>
                    <w:lang w:val="el-GR"/>
                  </w:rPr>
                  <m:t>w</m:t>
                </w:del>
              </m:r>
            </m:e>
            <m:sub>
              <m:r>
                <w:del w:id="1491" w:author="Στάθης Καπ" w:date="2023-02-01T08:52:00Z">
                  <w:rPr>
                    <w:rFonts w:ascii="Cambria Math" w:eastAsiaTheme="minorEastAsia" w:hAnsi="Cambria Math"/>
                    <w:lang w:val="el-GR"/>
                  </w:rPr>
                  <m:t>1,i,1</m:t>
                </w:del>
              </m:r>
            </m:sub>
          </m:sSub>
          <m:r>
            <w:del w:id="1492" w:author="Στάθης Καπ" w:date="2023-02-01T08:52:00Z">
              <w:rPr>
                <w:rFonts w:ascii="Cambria Math" w:eastAsiaTheme="minorEastAsia" w:hAnsi="Cambria Math"/>
                <w:lang w:val="el-GR"/>
              </w:rPr>
              <m:t>=0 ∀1, ⋯, N</m:t>
            </w:del>
          </m:r>
        </m:oMath>
      </m:oMathPara>
    </w:p>
    <w:p w14:paraId="36CD90A2" w14:textId="7D132235" w:rsidR="0050213B" w:rsidRPr="001B72DC" w:rsidDel="000A523F" w:rsidRDefault="00F03C40" w:rsidP="006703D1">
      <w:pPr>
        <w:rPr>
          <w:del w:id="1493" w:author="Στάθης Καπ" w:date="2023-02-01T08:52:00Z"/>
          <w:rFonts w:eastAsiaTheme="minorEastAsia"/>
          <w:i/>
          <w:lang w:val="el-GR"/>
        </w:rPr>
      </w:pPr>
      <m:oMathPara>
        <m:oMathParaPr>
          <m:jc m:val="left"/>
        </m:oMathParaPr>
        <m:oMath>
          <m:sSub>
            <m:sSubPr>
              <m:ctrlPr>
                <w:del w:id="1494" w:author="Στάθης Καπ" w:date="2023-02-01T08:52:00Z">
                  <w:rPr>
                    <w:rFonts w:ascii="Cambria Math" w:eastAsiaTheme="minorEastAsia" w:hAnsi="Cambria Math"/>
                    <w:i/>
                    <w:lang w:val="el-GR"/>
                  </w:rPr>
                </w:del>
              </m:ctrlPr>
            </m:sSubPr>
            <m:e>
              <m:r>
                <w:del w:id="1495" w:author="Στάθης Καπ" w:date="2023-02-01T08:52:00Z">
                  <w:rPr>
                    <w:rFonts w:ascii="Cambria Math" w:eastAsiaTheme="minorEastAsia" w:hAnsi="Cambria Math"/>
                    <w:lang w:val="el-GR"/>
                  </w:rPr>
                  <m:t>x</m:t>
                </w:del>
              </m:r>
            </m:e>
            <m:sub>
              <m:r>
                <w:del w:id="1496" w:author="Στάθης Καπ" w:date="2023-02-01T08:52:00Z">
                  <w:rPr>
                    <w:rFonts w:ascii="Cambria Math" w:eastAsiaTheme="minorEastAsia" w:hAnsi="Cambria Math"/>
                    <w:lang w:val="el-GR"/>
                  </w:rPr>
                  <m:t>i,j,t</m:t>
                </w:del>
              </m:r>
            </m:sub>
          </m:sSub>
          <m:r>
            <w:del w:id="1497" w:author="Στάθης Καπ" w:date="2023-02-01T08:52:00Z">
              <w:rPr>
                <w:rFonts w:ascii="Cambria Math" w:eastAsiaTheme="minorEastAsia" w:hAnsi="Cambria Math"/>
                <w:lang w:val="el-GR"/>
              </w:rPr>
              <m:t>∈</m:t>
            </w:del>
          </m:r>
          <m:d>
            <m:dPr>
              <m:ctrlPr>
                <w:del w:id="1498" w:author="Στάθης Καπ" w:date="2023-02-01T08:52:00Z">
                  <w:rPr>
                    <w:rFonts w:ascii="Cambria Math" w:eastAsiaTheme="minorEastAsia" w:hAnsi="Cambria Math"/>
                    <w:i/>
                    <w:lang w:val="el-GR"/>
                  </w:rPr>
                </w:del>
              </m:ctrlPr>
            </m:dPr>
            <m:e>
              <m:r>
                <w:del w:id="1499" w:author="Στάθης Καπ" w:date="2023-02-01T08:52:00Z">
                  <w:rPr>
                    <w:rFonts w:ascii="Cambria Math" w:eastAsiaTheme="minorEastAsia" w:hAnsi="Cambria Math"/>
                    <w:lang w:val="el-GR"/>
                  </w:rPr>
                  <m:t>0,1</m:t>
                </w:del>
              </m:r>
            </m:e>
          </m:d>
          <m:r>
            <w:del w:id="1500" w:author="Στάθης Καπ" w:date="2023-02-01T08:52:00Z">
              <w:rPr>
                <w:rFonts w:ascii="Cambria Math" w:eastAsiaTheme="minorEastAsia" w:hAnsi="Cambria Math"/>
                <w:lang w:val="el-GR"/>
              </w:rPr>
              <m:t>; 0≤</m:t>
            </w:del>
          </m:r>
          <m:sSub>
            <m:sSubPr>
              <m:ctrlPr>
                <w:del w:id="1501" w:author="Στάθης Καπ" w:date="2023-02-01T08:52:00Z">
                  <w:rPr>
                    <w:rFonts w:ascii="Cambria Math" w:eastAsiaTheme="minorEastAsia" w:hAnsi="Cambria Math"/>
                    <w:i/>
                    <w:lang w:val="el-GR"/>
                  </w:rPr>
                </w:del>
              </m:ctrlPr>
            </m:sSubPr>
            <m:e>
              <m:r>
                <w:del w:id="1502" w:author="Στάθης Καπ" w:date="2023-02-01T08:52:00Z">
                  <w:rPr>
                    <w:rFonts w:ascii="Cambria Math" w:eastAsiaTheme="minorEastAsia" w:hAnsi="Cambria Math"/>
                    <w:lang w:val="el-GR"/>
                  </w:rPr>
                  <m:t>w</m:t>
                </w:del>
              </m:r>
            </m:e>
            <m:sub>
              <m:r>
                <w:del w:id="1503" w:author="Στάθης Καπ" w:date="2023-02-01T08:52:00Z">
                  <w:rPr>
                    <w:rFonts w:ascii="Cambria Math" w:eastAsiaTheme="minorEastAsia" w:hAnsi="Cambria Math"/>
                    <w:lang w:val="el-GR"/>
                  </w:rPr>
                  <m:t>i,j,t</m:t>
                </w:del>
              </m:r>
            </m:sub>
          </m:sSub>
          <m:r>
            <w:del w:id="1504" w:author="Στάθης Καπ" w:date="2023-02-01T08:52:00Z">
              <w:rPr>
                <w:rFonts w:ascii="Cambria Math" w:eastAsiaTheme="minorEastAsia" w:hAnsi="Cambria Math"/>
                <w:lang w:val="el-GR"/>
              </w:rPr>
              <m:t>≤</m:t>
            </w:del>
          </m:r>
          <m:sSub>
            <m:sSubPr>
              <m:ctrlPr>
                <w:del w:id="1505" w:author="Στάθης Καπ" w:date="2023-02-01T08:52:00Z">
                  <w:rPr>
                    <w:rFonts w:ascii="Cambria Math" w:eastAsiaTheme="minorEastAsia" w:hAnsi="Cambria Math"/>
                    <w:i/>
                    <w:lang w:val="el-GR"/>
                  </w:rPr>
                </w:del>
              </m:ctrlPr>
            </m:sSubPr>
            <m:e>
              <m:r>
                <w:del w:id="1506" w:author="Στάθης Καπ" w:date="2023-02-01T08:52:00Z">
                  <w:rPr>
                    <w:rFonts w:ascii="Cambria Math" w:eastAsiaTheme="minorEastAsia" w:hAnsi="Cambria Math"/>
                    <w:lang w:val="el-GR"/>
                  </w:rPr>
                  <m:t>t</m:t>
                </w:del>
              </m:r>
            </m:e>
            <m:sub>
              <m:r>
                <w:del w:id="1507" w:author="Στάθης Καπ" w:date="2023-02-01T08:52:00Z">
                  <w:rPr>
                    <w:rFonts w:ascii="Cambria Math" w:eastAsiaTheme="minorEastAsia" w:hAnsi="Cambria Math"/>
                    <w:lang w:val="el-GR"/>
                  </w:rPr>
                  <m:t>max</m:t>
                </w:del>
              </m:r>
            </m:sub>
          </m:sSub>
          <m:r>
            <w:del w:id="1508" w:author="Στάθης Καπ" w:date="2023-02-01T08:52:00Z">
              <w:rPr>
                <w:rFonts w:ascii="Cambria Math" w:eastAsiaTheme="minorEastAsia" w:hAnsi="Cambria Math"/>
                <w:lang w:val="el-GR"/>
              </w:rPr>
              <m:t xml:space="preserve"> ∀t,i,j=1, ⋯, N</m:t>
            </w:del>
          </m:r>
        </m:oMath>
      </m:oMathPara>
    </w:p>
    <w:p w14:paraId="073273B1" w14:textId="77777777" w:rsidR="0050213B" w:rsidDel="003C4F68" w:rsidRDefault="0050213B" w:rsidP="006703D1">
      <w:pPr>
        <w:rPr>
          <w:del w:id="1509" w:author="Στάθης Καπ" w:date="2023-02-01T08:54:00Z"/>
          <w:iCs/>
        </w:rPr>
      </w:pPr>
    </w:p>
    <w:p w14:paraId="358D02CD" w14:textId="346D1FCE" w:rsidR="00D02630" w:rsidRPr="00A550FC" w:rsidRDefault="00D02630" w:rsidP="006703D1">
      <w:pPr>
        <w:rPr>
          <w:lang w:val="el-GR"/>
        </w:rPr>
      </w:pPr>
      <w:r w:rsidRPr="003C3C99">
        <w:rPr>
          <w:lang w:val="el-GR"/>
        </w:rPr>
        <w:t xml:space="preserve">Η </w:t>
      </w:r>
      <w:r w:rsidRPr="002B26C8">
        <w:rPr>
          <w:lang w:val="el-GR"/>
        </w:rPr>
        <w:t>σχέση 2.7</w:t>
      </w:r>
      <w:r w:rsidRPr="003C3C99">
        <w:rPr>
          <w:lang w:val="el-GR"/>
        </w:rPr>
        <w:t xml:space="preserve"> αντιπροσωπεύει το στόχο μεγιστοποίησης του συνολικού κέρδους. Η σχέση 2.8 διασφαλίζει πως κάθε τροχιά, αρχίζει από τον κόμβο 1 και καταλήγει στον κόμβο Ν. Η σχέση 2.9 διασφαλίζει πως σε κάθε κόμβο θα πραγματοποιείται το πολύ μία επίσκεψη. Η σχέση 2.10 διαβεβαιώνει πως η ώρα αναχώρησης από έναν κόμβο </w:t>
      </w:r>
      <w:r>
        <w:t>j</w:t>
      </w:r>
      <w:r w:rsidRPr="003C3C99">
        <w:rPr>
          <w:lang w:val="el-GR"/>
        </w:rPr>
        <w:t xml:space="preserve"> που έπεται από έναν κόμβο </w:t>
      </w:r>
      <w:r>
        <w:t>i</w:t>
      </w:r>
      <w:r w:rsidRPr="003C3C99">
        <w:rPr>
          <w:lang w:val="el-GR"/>
        </w:rPr>
        <w:t xml:space="preserve"> ισούται με την ώρα αναχώρησης από τον </w:t>
      </w:r>
      <w:r>
        <w:t>i</w:t>
      </w:r>
      <w:r w:rsidRPr="003C3C99">
        <w:rPr>
          <w:lang w:val="el-GR"/>
        </w:rPr>
        <w:t xml:space="preserve"> συν το χρόνο ταξιδιού της ακμής </w:t>
      </w:r>
      <w:r>
        <w:t>i</w:t>
      </w:r>
      <w:r w:rsidRPr="003C3C99">
        <w:rPr>
          <w:lang w:val="el-GR"/>
        </w:rPr>
        <w:t xml:space="preserve"> → </w:t>
      </w:r>
      <w:r>
        <w:t>j</w:t>
      </w:r>
      <w:r w:rsidRPr="002B26C8">
        <w:rPr>
          <w:lang w:val="el-GR"/>
        </w:rPr>
        <w:t>.</w:t>
      </w:r>
      <w:ins w:id="1510" w:author="Στάθης Καπ" w:date="2023-02-02T05:47:00Z">
        <w:r w:rsidR="00026518" w:rsidRPr="002B26C8">
          <w:rPr>
            <w:lang w:val="el-GR"/>
            <w:rPrChange w:id="1511" w:author="Στάθης Καπ" w:date="2023-03-01T04:50:00Z">
              <w:rPr>
                <w:highlight w:val="yellow"/>
                <w:lang w:val="el-GR"/>
              </w:rPr>
            </w:rPrChange>
          </w:rPr>
          <w:t xml:space="preserve"> </w:t>
        </w:r>
      </w:ins>
      <w:r w:rsidRPr="002B26C8">
        <w:rPr>
          <w:lang w:val="el-GR"/>
        </w:rPr>
        <w:t>Για να</w:t>
      </w:r>
      <w:r w:rsidRPr="003C3C99">
        <w:rPr>
          <w:lang w:val="el-GR"/>
        </w:rPr>
        <w:t xml:space="preserve"> ισχύει η σχέση αυτή, θεωρείται πως δεν υπάρχουν χρόνοι αναμονής. Η σχέσεις 2.11 και 2.12 κατηγοριοποιούν κάθε ώρα αναχώρησης σε χρονοθυρίδες (</w:t>
      </w:r>
      <w:r>
        <w:t>time</w:t>
      </w:r>
      <w:r w:rsidRPr="003C3C99">
        <w:rPr>
          <w:lang w:val="el-GR"/>
        </w:rPr>
        <w:t xml:space="preserve"> </w:t>
      </w:r>
      <w:r>
        <w:t>slots</w:t>
      </w:r>
      <w:r w:rsidRPr="003C3C99">
        <w:rPr>
          <w:lang w:val="el-GR"/>
        </w:rPr>
        <w:t xml:space="preserve">) χρησιμοποιώντας τα αντίστοιχα της θ και η. Η σχέση 2.13 διασφαλίζει πως η τροχιά ξεκινάει στο πρώτο </w:t>
      </w:r>
      <w:r>
        <w:t>timeslot</w:t>
      </w:r>
      <w:r w:rsidRPr="003C3C99">
        <w:rPr>
          <w:lang w:val="el-GR"/>
        </w:rPr>
        <w:t xml:space="preserve"> ενώ η 2.14 πως όλες οι ώρες αναχώρησης </w:t>
      </w:r>
      <w:commentRangeStart w:id="1512"/>
      <w:r w:rsidRPr="003C3C99">
        <w:rPr>
          <w:lang w:val="el-GR"/>
        </w:rPr>
        <w:t xml:space="preserve">είναι </w:t>
      </w:r>
      <w:del w:id="1513" w:author="Στάθης Καπ" w:date="2023-02-02T05:48:00Z">
        <w:r w:rsidRPr="003C3C99" w:rsidDel="006D5D13">
          <w:rPr>
            <w:lang w:val="el-GR"/>
          </w:rPr>
          <w:delText xml:space="preserve">μεγαλύτερες </w:delText>
        </w:r>
      </w:del>
      <w:commentRangeEnd w:id="1512"/>
      <w:ins w:id="1514" w:author="Στάθης Καπ" w:date="2023-02-02T05:48:00Z">
        <w:r w:rsidR="006D5D13">
          <w:rPr>
            <w:lang w:val="el-GR"/>
          </w:rPr>
          <w:t>μικρότερες</w:t>
        </w:r>
        <w:r w:rsidR="006D5D13" w:rsidRPr="003C3C99">
          <w:rPr>
            <w:lang w:val="el-GR"/>
          </w:rPr>
          <w:t xml:space="preserve"> </w:t>
        </w:r>
      </w:ins>
      <w:r w:rsidR="00670160">
        <w:rPr>
          <w:rStyle w:val="CommentReference"/>
        </w:rPr>
        <w:commentReference w:id="1512"/>
      </w:r>
      <w:r w:rsidRPr="003C3C99">
        <w:rPr>
          <w:lang w:val="el-GR"/>
        </w:rPr>
        <w:t xml:space="preserve">ή </w:t>
      </w:r>
      <w:r w:rsidR="00E072B7" w:rsidRPr="003C3C99">
        <w:rPr>
          <w:lang w:val="el-GR"/>
        </w:rPr>
        <w:t>ίσες</w:t>
      </w:r>
      <w:r w:rsidRPr="003C3C99">
        <w:rPr>
          <w:lang w:val="el-GR"/>
        </w:rPr>
        <w:t xml:space="preserve"> του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3C3C99">
        <w:rPr>
          <w:lang w:val="el-GR"/>
        </w:rPr>
        <w:t xml:space="preserve">. Μια χρονοθυρίδα δημιουργείται εάν κατά τη διάρκεια ενός ταξιδιού από έναν κόμβο </w:t>
      </w:r>
      <w:r>
        <w:t>i</w:t>
      </w:r>
      <w:r w:rsidRPr="003C3C99">
        <w:rPr>
          <w:lang w:val="el-GR"/>
        </w:rPr>
        <w:t xml:space="preserve"> προς έναν κόμβο </w:t>
      </w:r>
      <w:r>
        <w:t>j</w:t>
      </w:r>
      <w:r w:rsidRPr="003C3C99">
        <w:rPr>
          <w:lang w:val="el-GR"/>
        </w:rPr>
        <w:t xml:space="preserve"> αλλάξει ο χρόνος ταξιδιού του </w:t>
      </w:r>
      <w:r>
        <w:t>i</w:t>
      </w:r>
      <w:r w:rsidRPr="003C3C99">
        <w:rPr>
          <w:lang w:val="el-GR"/>
        </w:rPr>
        <w:t xml:space="preserve"> → </w:t>
      </w:r>
      <w:r>
        <w:t>j</w:t>
      </w:r>
      <w:r w:rsidRPr="003C3C99">
        <w:rPr>
          <w:lang w:val="el-GR"/>
        </w:rPr>
        <w:t xml:space="preserve">. Στη περίπτωση αυτή, η χρονική στιγμή της αλλαγής αποθηκεύεται σαν το κάτω όριο της νέας χρονοθυρίδας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3C3C99" w:rsidRPr="00E149D0">
        <w:rPr>
          <w:rFonts w:eastAsiaTheme="minorEastAsia"/>
          <w:lang w:val="el-GR"/>
        </w:rPr>
        <w:t xml:space="preserve"> </w:t>
      </w:r>
      <w:r w:rsidRPr="003C3C99">
        <w:rPr>
          <w:lang w:val="el-GR"/>
        </w:rPr>
        <w:t xml:space="preserve">μαζί με τους αντίστοιχους συντελεστές </w:t>
      </w:r>
      <m:oMath>
        <m:sSub>
          <m:sSubPr>
            <m:ctrlPr>
              <w:rPr>
                <w:rFonts w:ascii="Cambria Math" w:hAnsi="Cambria Math"/>
                <w:i/>
                <w:lang w:val="el-GR"/>
              </w:rPr>
            </m:ctrlPr>
          </m:sSubPr>
          <m:e>
            <m:r>
              <w:rPr>
                <w:rFonts w:ascii="Cambria Math" w:hAnsi="Cambria Math"/>
                <w:lang w:val="el-GR"/>
              </w:rPr>
              <m:t>θ</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xml:space="preserve"> και </w:t>
      </w: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Με βάση αυτούς τους συντελεστές, μπορεί να υπολογιστεί ο εκάστοτε χρόνος ταξιδιού</w:t>
      </w:r>
    </w:p>
    <w:p w14:paraId="757CD65B" w14:textId="2D869DA0" w:rsidR="008C7DC5" w:rsidRPr="008C7DC5" w:rsidRDefault="008C7DC5" w:rsidP="006703D1">
      <w:pPr>
        <w:rPr>
          <w:i/>
        </w:rPr>
      </w:pPr>
      <m:oMathPara>
        <m:oMath>
          <m:r>
            <w:rPr>
              <w:rFonts w:ascii="Cambria Math" w:hAnsi="Cambria Math"/>
            </w:rPr>
            <m:t>traveltim</m:t>
          </m:r>
          <m:sSub>
            <m:sSubPr>
              <m:ctrlPr>
                <w:rPr>
                  <w:rFonts w:ascii="Cambria Math" w:hAnsi="Cambria Math"/>
                  <w:i/>
                </w:rPr>
              </m:ctrlPr>
            </m:sSubPr>
            <m:e>
              <m:r>
                <w:rPr>
                  <w:rFonts w:ascii="Cambria Math" w:hAnsi="Cambria Math"/>
                </w:rPr>
                <m:t>e</m:t>
              </m:r>
            </m:e>
            <m:sub>
              <m:r>
                <w:rPr>
                  <w:rFonts w:ascii="Cambria Math" w:hAnsi="Cambria Math"/>
                </w:rPr>
                <m:t>i,j,</m:t>
              </m:r>
              <m:sSub>
                <m:sSubPr>
                  <m:ctrlPr>
                    <w:rPr>
                      <w:rFonts w:ascii="Cambria Math" w:hAnsi="Cambria Math"/>
                      <w:i/>
                    </w:rPr>
                  </m:ctrlPr>
                </m:sSubPr>
                <m:e>
                  <m:r>
                    <w:rPr>
                      <w:rFonts w:ascii="Cambria Math" w:hAnsi="Cambria Math"/>
                    </w:rPr>
                    <m:t>w</m:t>
                  </m:r>
                </m:e>
                <m:sub>
                  <m:r>
                    <w:rPr>
                      <w:rFonts w:ascii="Cambria Math" w:hAnsi="Cambria Math"/>
                    </w:rPr>
                    <m:t>i,j,t</m:t>
                  </m:r>
                </m:sub>
              </m:sSub>
            </m:sub>
          </m:sSub>
          <m:r>
            <w:rPr>
              <w:rFonts w:ascii="Cambria Math" w:hAnsi="Cambria Math"/>
            </w:rPr>
            <m:t>=</m:t>
          </m:r>
          <m:sSub>
            <m:sSubPr>
              <m:ctrlPr>
                <w:rPr>
                  <w:rFonts w:ascii="Cambria Math" w:hAnsi="Cambria Math"/>
                  <w:i/>
                </w:rPr>
              </m:ctrlPr>
            </m:sSubPr>
            <m:e>
              <m:r>
                <w:rPr>
                  <w:rFonts w:ascii="Cambria Math" w:hAnsi="Cambria Math"/>
                  <w:lang w:val="el-GR"/>
                </w:rPr>
                <m:t>θ</m:t>
              </m:r>
              <m:ctrlPr>
                <w:rPr>
                  <w:rFonts w:ascii="Cambria Math" w:hAnsi="Cambria Math"/>
                  <w:i/>
                  <w:lang w:val="el-GR"/>
                </w:rPr>
              </m:ctrlPr>
            </m:e>
            <m:sub>
              <m:r>
                <w:rPr>
                  <w:rFonts w:ascii="Cambria Math" w:hAnsi="Cambria Math"/>
                </w:rPr>
                <m:t>i,j,t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i,j,t</m:t>
              </m:r>
            </m:sub>
          </m:sSub>
          <m:r>
            <w:rPr>
              <w:rFonts w:ascii="Cambria Math" w:hAnsi="Cambria Math"/>
            </w:rPr>
            <m:t>+</m:t>
          </m:r>
          <m:sSub>
            <m:sSubPr>
              <m:ctrlPr>
                <w:rPr>
                  <w:rFonts w:ascii="Cambria Math" w:hAnsi="Cambria Math"/>
                  <w:i/>
                  <w:lang w:val="el-GR"/>
                </w:rPr>
              </m:ctrlPr>
            </m:sSubPr>
            <m:e>
              <m:r>
                <w:rPr>
                  <w:rFonts w:ascii="Cambria Math" w:hAnsi="Cambria Math"/>
                  <w:lang w:val="el-GR"/>
                </w:rPr>
                <m:t>η</m:t>
              </m:r>
              <m:ctrlPr>
                <w:rPr>
                  <w:rFonts w:ascii="Cambria Math" w:hAnsi="Cambria Math"/>
                  <w:i/>
                </w:rPr>
              </m:ctrlPr>
            </m:e>
            <m:sub>
              <m:r>
                <w:rPr>
                  <w:rFonts w:ascii="Cambria Math" w:hAnsi="Cambria Math"/>
                </w:rPr>
                <m:t>i,j,t</m:t>
              </m:r>
            </m:sub>
          </m:sSub>
        </m:oMath>
      </m:oMathPara>
    </w:p>
    <w:p w14:paraId="7DB14078" w14:textId="5A4FD160" w:rsidR="0003662A" w:rsidRDefault="00EA7333" w:rsidP="006703D1">
      <w:pPr>
        <w:rPr>
          <w:lang w:val="el-GR"/>
        </w:rPr>
      </w:pPr>
      <w:r w:rsidRPr="00F36799">
        <w:rPr>
          <w:lang w:val="el-GR"/>
        </w:rPr>
        <w:lastRenderedPageBreak/>
        <w:t>Επίσης με βάση τους χρόνους ταξιδιού και το σύνολο των χρονοθυρίδων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F36799">
        <w:rPr>
          <w:lang w:val="el-GR"/>
        </w:rPr>
        <w:t>) τα θ και η μπορούν να υπολογιστούν ως εξής:</w:t>
      </w:r>
    </w:p>
    <w:p w14:paraId="432034F4" w14:textId="1C143C26" w:rsidR="0004689F" w:rsidRPr="00463FFA" w:rsidRDefault="00F03C40" w:rsidP="006703D1">
      <w:pPr>
        <w:rPr>
          <w:rFonts w:eastAsiaTheme="minorEastAsia"/>
          <w:i/>
          <w:lang w:val="el-GR"/>
        </w:rPr>
      </w:pPr>
      <m:oMathPara>
        <m:oMath>
          <m:sSub>
            <m:sSubPr>
              <m:ctrlPr>
                <w:rPr>
                  <w:rFonts w:ascii="Cambria Math" w:hAnsi="Cambria Math"/>
                  <w:i/>
                  <w:lang w:val="el-GR"/>
                </w:rPr>
              </m:ctrlPr>
            </m:sSubPr>
            <m:e>
              <m:r>
                <w:rPr>
                  <w:rFonts w:ascii="Cambria Math" w:hAnsi="Cambria Math"/>
                  <w:lang w:val="el-GR"/>
                </w:rPr>
                <m:t>θ</m:t>
              </m:r>
            </m:e>
            <m:sub>
              <m:r>
                <w:rPr>
                  <w:rFonts w:ascii="Cambria Math" w:hAnsi="Cambria Math"/>
                </w:rPr>
                <m:t>i,j,t</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i+1</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t</m:t>
                  </m:r>
                </m:sub>
              </m:sSub>
            </m:num>
            <m:den>
              <m:sSub>
                <m:sSubPr>
                  <m:ctrlPr>
                    <w:rPr>
                      <w:rFonts w:ascii="Cambria Math" w:hAnsi="Cambria Math"/>
                      <w:i/>
                      <w:lang w:val="el-GR"/>
                    </w:rPr>
                  </m:ctrlPr>
                </m:sSubPr>
                <m:e>
                  <m:r>
                    <w:rPr>
                      <w:rFonts w:ascii="Cambria Math" w:hAnsi="Cambria Math"/>
                      <w:lang w:val="el-GR"/>
                    </w:rPr>
                    <m:t>τ</m:t>
                  </m:r>
                </m:e>
                <m:sub>
                  <m:r>
                    <w:rPr>
                      <w:rFonts w:ascii="Cambria Math" w:hAnsi="Cambria Math"/>
                    </w:rPr>
                    <m:t>i,j,t+1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τ</m:t>
                  </m:r>
                </m:e>
                <m:sub>
                  <m:r>
                    <w:rPr>
                      <w:rFonts w:ascii="Cambria Math" w:hAnsi="Cambria Math"/>
                    </w:rPr>
                    <m:t>i,j,t</m:t>
                  </m:r>
                </m:sub>
              </m:sSub>
            </m:den>
          </m:f>
        </m:oMath>
      </m:oMathPara>
    </w:p>
    <w:p w14:paraId="4F544536" w14:textId="0C899C88" w:rsidR="00463FFA" w:rsidRPr="00463FFA" w:rsidRDefault="00F03C40" w:rsidP="006703D1">
      <w:pPr>
        <w:rPr>
          <w:i/>
          <w:iCs/>
        </w:rPr>
      </w:pPr>
      <m:oMathPara>
        <m:oMath>
          <m:sSub>
            <m:sSubPr>
              <m:ctrlPr>
                <w:rPr>
                  <w:rFonts w:ascii="Cambria Math" w:hAnsi="Cambria Math"/>
                  <w:i/>
                  <w:iCs/>
                </w:rPr>
              </m:ctrlPr>
            </m:sSubPr>
            <m:e>
              <m:r>
                <w:rPr>
                  <w:rFonts w:ascii="Cambria Math" w:hAnsi="Cambria Math"/>
                </w:rPr>
                <m:t>η</m:t>
              </m:r>
            </m:e>
            <m:sub>
              <m:r>
                <w:rPr>
                  <w:rFonts w:ascii="Cambria Math" w:hAnsi="Cambria Math"/>
                </w:rPr>
                <m:t>i,j,t</m:t>
              </m:r>
            </m:sub>
          </m:sSub>
          <m:r>
            <w:rPr>
              <w:rFonts w:ascii="Cambria Math" w:hAnsi="Cambria Math"/>
            </w:rPr>
            <m:t>=traveltim</m:t>
          </m:r>
          <m:sSub>
            <m:sSubPr>
              <m:ctrlPr>
                <w:rPr>
                  <w:rFonts w:ascii="Cambria Math" w:hAnsi="Cambria Math"/>
                  <w:i/>
                  <w:iCs/>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iCs/>
                  <w:lang w:val="el-GR"/>
                </w:rPr>
              </m:ctrlPr>
            </m:sSubPr>
            <m:e>
              <m:r>
                <w:rPr>
                  <w:rFonts w:ascii="Cambria Math" w:hAnsi="Cambria Math"/>
                  <w:lang w:val="el-GR"/>
                </w:rPr>
                <m:t>θ</m:t>
              </m:r>
              <m:ctrlPr>
                <w:rPr>
                  <w:rFonts w:ascii="Cambria Math" w:hAnsi="Cambria Math"/>
                  <w:i/>
                  <w:iCs/>
                </w:rPr>
              </m:ctrlPr>
            </m:e>
            <m:sub>
              <m:r>
                <w:rPr>
                  <w:rFonts w:ascii="Cambria Math" w:hAnsi="Cambria Math"/>
                </w:rPr>
                <m:t>i,j,t</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η</m:t>
              </m:r>
            </m:e>
            <m:sub>
              <m:r>
                <w:rPr>
                  <w:rFonts w:ascii="Cambria Math" w:hAnsi="Cambria Math"/>
                </w:rPr>
                <m:t>i,j,t</m:t>
              </m:r>
            </m:sub>
          </m:sSub>
        </m:oMath>
      </m:oMathPara>
    </w:p>
    <w:p w14:paraId="0C4AD4D1" w14:textId="73FFDEE1" w:rsidR="00816C2E" w:rsidRDefault="006C6209" w:rsidP="0003662A">
      <w:pPr>
        <w:rPr>
          <w:lang w:val="el-GR"/>
        </w:rPr>
      </w:pPr>
      <w:r w:rsidRPr="00A77AA4">
        <w:rPr>
          <w:lang w:val="el-GR"/>
        </w:rPr>
        <w:t xml:space="preserve">Οι </w:t>
      </w:r>
      <w:r>
        <w:t>Verbeeck</w:t>
      </w:r>
      <w:r w:rsidRPr="00A77AA4">
        <w:rPr>
          <w:lang w:val="el-GR"/>
        </w:rPr>
        <w:t xml:space="preserve"> </w:t>
      </w:r>
      <w:r>
        <w:t>et</w:t>
      </w:r>
      <w:r w:rsidRPr="00A77AA4">
        <w:rPr>
          <w:lang w:val="el-GR"/>
        </w:rPr>
        <w:t xml:space="preserve"> </w:t>
      </w:r>
      <w:r>
        <w:t>al</w:t>
      </w:r>
      <w:r w:rsidRPr="00A77AA4">
        <w:rPr>
          <w:lang w:val="el-GR"/>
        </w:rPr>
        <w:t>.(2014</w:t>
      </w:r>
      <w:r>
        <w:t>a</w:t>
      </w:r>
      <w:r w:rsidRPr="00A77AA4">
        <w:rPr>
          <w:lang w:val="el-GR"/>
        </w:rPr>
        <w:t>)</w:t>
      </w:r>
      <w:customXmlInsRangeStart w:id="1515" w:author="Στάθης Καπ" w:date="2023-03-01T05:03:00Z"/>
      <w:sdt>
        <w:sdtPr>
          <w:rPr>
            <w:lang w:val="el-GR"/>
          </w:rPr>
          <w:id w:val="-1145882244"/>
          <w:citation/>
        </w:sdtPr>
        <w:sdtEndPr/>
        <w:sdtContent>
          <w:customXmlInsRangeEnd w:id="1515"/>
          <w:ins w:id="1516" w:author="Στάθης Καπ" w:date="2023-03-01T05:03:00Z">
            <w:r w:rsidR="00E366D9">
              <w:rPr>
                <w:lang w:val="el-GR"/>
              </w:rPr>
              <w:fldChar w:fldCharType="begin"/>
            </w:r>
            <w:r w:rsidR="00E366D9" w:rsidRPr="00E366D9">
              <w:rPr>
                <w:lang w:val="el-GR"/>
                <w:rPrChange w:id="1517" w:author="Στάθης Καπ" w:date="2023-03-01T05:03:00Z">
                  <w:rPr/>
                </w:rPrChange>
              </w:rPr>
              <w:instrText xml:space="preserve"> </w:instrText>
            </w:r>
            <w:r w:rsidR="00E366D9">
              <w:instrText>CITATION</w:instrText>
            </w:r>
            <w:r w:rsidR="00E366D9" w:rsidRPr="00E366D9">
              <w:rPr>
                <w:lang w:val="el-GR"/>
                <w:rPrChange w:id="1518" w:author="Στάθης Καπ" w:date="2023-03-01T05:03:00Z">
                  <w:rPr/>
                </w:rPrChange>
              </w:rPr>
              <w:instrText xml:space="preserve"> </w:instrText>
            </w:r>
            <w:r w:rsidR="00E366D9">
              <w:instrText>CVe</w:instrText>
            </w:r>
            <w:r w:rsidR="00E366D9" w:rsidRPr="00E366D9">
              <w:rPr>
                <w:lang w:val="el-GR"/>
                <w:rPrChange w:id="1519" w:author="Στάθης Καπ" w:date="2023-03-01T05:03:00Z">
                  <w:rPr/>
                </w:rPrChange>
              </w:rPr>
              <w:instrText>14 \</w:instrText>
            </w:r>
            <w:r w:rsidR="00E366D9">
              <w:instrText>l</w:instrText>
            </w:r>
            <w:r w:rsidR="00E366D9" w:rsidRPr="00E366D9">
              <w:rPr>
                <w:lang w:val="el-GR"/>
                <w:rPrChange w:id="1520" w:author="Στάθης Καπ" w:date="2023-03-01T05:03:00Z">
                  <w:rPr/>
                </w:rPrChange>
              </w:rPr>
              <w:instrText xml:space="preserve"> 1033 </w:instrText>
            </w:r>
          </w:ins>
          <w:r w:rsidR="00E366D9">
            <w:rPr>
              <w:lang w:val="el-GR"/>
            </w:rPr>
            <w:fldChar w:fldCharType="separate"/>
          </w:r>
          <w:ins w:id="1521" w:author="Στάθης Καπ" w:date="2023-03-01T05:03:00Z">
            <w:r w:rsidR="00E366D9" w:rsidRPr="00E366D9">
              <w:rPr>
                <w:noProof/>
                <w:lang w:val="el-GR"/>
                <w:rPrChange w:id="1522" w:author="Στάθης Καπ" w:date="2023-03-01T05:03:00Z">
                  <w:rPr>
                    <w:noProof/>
                  </w:rPr>
                </w:rPrChange>
              </w:rPr>
              <w:t xml:space="preserve"> </w:t>
            </w:r>
            <w:r w:rsidR="00E366D9" w:rsidRPr="00E366D9">
              <w:rPr>
                <w:noProof/>
                <w:lang w:val="el-GR"/>
                <w:rPrChange w:id="1523" w:author="Στάθης Καπ" w:date="2023-03-01T05:03:00Z">
                  <w:rPr>
                    <w:rFonts w:eastAsia="Times New Roman"/>
                  </w:rPr>
                </w:rPrChange>
              </w:rPr>
              <w:t>[22]</w:t>
            </w:r>
            <w:r w:rsidR="00E366D9">
              <w:rPr>
                <w:lang w:val="el-GR"/>
              </w:rPr>
              <w:fldChar w:fldCharType="end"/>
            </w:r>
          </w:ins>
          <w:customXmlInsRangeStart w:id="1524" w:author="Στάθης Καπ" w:date="2023-03-01T05:03:00Z"/>
        </w:sdtContent>
      </w:sdt>
      <w:customXmlInsRangeEnd w:id="1524"/>
      <w:r w:rsidRPr="00A77AA4">
        <w:rPr>
          <w:lang w:val="el-GR"/>
        </w:rPr>
        <w:t xml:space="preserve"> επίσης πρότειναν για την επίλυση του </w:t>
      </w:r>
      <w:r>
        <w:t>TDOP</w:t>
      </w:r>
      <w:r w:rsidRPr="00A77AA4">
        <w:rPr>
          <w:lang w:val="el-GR"/>
        </w:rPr>
        <w:t xml:space="preserve"> έναν αλγόριθμο που συνδυάζει τον αλγόριθμο </w:t>
      </w:r>
      <w:r>
        <w:t>Ant</w:t>
      </w:r>
      <w:r w:rsidRPr="00A77AA4">
        <w:rPr>
          <w:lang w:val="el-GR"/>
        </w:rPr>
        <w:t xml:space="preserve"> </w:t>
      </w:r>
      <w:r>
        <w:t>Colony</w:t>
      </w:r>
      <w:r w:rsidRPr="00A77AA4">
        <w:rPr>
          <w:lang w:val="el-GR"/>
        </w:rPr>
        <w:t xml:space="preserve"> </w:t>
      </w:r>
      <w:r>
        <w:t>System</w:t>
      </w:r>
      <w:r w:rsidRPr="00A77AA4">
        <w:rPr>
          <w:lang w:val="el-GR"/>
        </w:rPr>
        <w:t xml:space="preserve"> (</w:t>
      </w:r>
      <w:r>
        <w:t>ACS</w:t>
      </w:r>
      <w:r w:rsidRPr="00A77AA4">
        <w:rPr>
          <w:lang w:val="el-GR"/>
        </w:rPr>
        <w:t>) με τεχνικές εισαγωγής-τοπικής αναζήτησης και 2-</w:t>
      </w:r>
      <w:r>
        <w:t>opt</w:t>
      </w:r>
      <w:r w:rsidRPr="00A77AA4">
        <w:rPr>
          <w:lang w:val="el-GR"/>
        </w:rPr>
        <w:t xml:space="preserve">. Ο </w:t>
      </w:r>
      <w:r>
        <w:t>ACS</w:t>
      </w:r>
      <w:r w:rsidRPr="00A77AA4">
        <w:rPr>
          <w:lang w:val="el-GR"/>
        </w:rPr>
        <w:t xml:space="preserve"> είναι ένας μεταευρετικός αλγόριθμος ο οποίος δημιουργεί διάφορες λύσεις και χρησιμοποιεί μία δομή, αποκαλούμενη ως «ίχνη φερομονών», στην οποία αποθηκεύει τα ίχνη της διαδικασίας, όπως τις καλύτερες ακμές της εκάστοτε βέλτιστης λύσης, έτσι ώστε σε κάθε επανάληψη να βελτιώνονται οι προκύπτουσες λύσεις. Η τεχνική της εισαγωγής-τοπικής αναζήτησης, λόγω της φύσης του προβλήματος, εξετάζει περιπτώσεις εισαγωγής κόμβων σε σημεία που θα μειώσουν τον συνολικό χρόνο </w:t>
      </w:r>
      <w:del w:id="1525" w:author="Στάθης Καπ" w:date="2023-02-25T19:12:00Z">
        <w:r w:rsidRPr="005A3107" w:rsidDel="000D7069">
          <w:rPr>
            <w:highlight w:val="yellow"/>
            <w:lang w:val="el-GR"/>
            <w:rPrChange w:id="1526" w:author="Charalampos Konstantopoulos" w:date="2023-02-01T06:01:00Z">
              <w:rPr>
                <w:lang w:val="el-GR"/>
              </w:rPr>
            </w:rPrChange>
          </w:rPr>
          <w:delText>κατανάλωσης</w:delText>
        </w:r>
        <w:r w:rsidRPr="00A77AA4" w:rsidDel="000D7069">
          <w:rPr>
            <w:lang w:val="el-GR"/>
          </w:rPr>
          <w:delText xml:space="preserve"> </w:delText>
        </w:r>
      </w:del>
      <w:ins w:id="1527" w:author="Στάθης Καπ" w:date="2023-02-25T19:12:00Z">
        <w:r w:rsidR="000D7069">
          <w:rPr>
            <w:lang w:val="el-GR"/>
          </w:rPr>
          <w:t>ολίσθησης</w:t>
        </w:r>
        <w:r w:rsidR="000D7069" w:rsidRPr="00A77AA4">
          <w:rPr>
            <w:lang w:val="el-GR"/>
          </w:rPr>
          <w:t xml:space="preserve"> </w:t>
        </w:r>
      </w:ins>
      <w:r w:rsidRPr="00A77AA4">
        <w:rPr>
          <w:lang w:val="el-GR"/>
        </w:rPr>
        <w:t xml:space="preserve">της τροχιάς. Πιο συγκεκριμένα σε περίπτωση που η ακμή </w:t>
      </w:r>
      <w:r>
        <w:t>A</w:t>
      </w:r>
      <w:r w:rsidRPr="00A77AA4">
        <w:rPr>
          <w:lang w:val="el-GR"/>
        </w:rPr>
        <w:t xml:space="preserve"> → </w:t>
      </w:r>
      <w:r>
        <w:t>C</w:t>
      </w:r>
      <w:r w:rsidRPr="00A77AA4">
        <w:rPr>
          <w:lang w:val="el-GR"/>
        </w:rPr>
        <w:t xml:space="preserve"> περιλαμβάνει κεντρικούς δρόμους με μεγάλη πιθανότητα </w:t>
      </w:r>
      <w:del w:id="1528" w:author="Στάθης Καπ" w:date="2023-03-01T05:03:00Z">
        <w:r w:rsidRPr="005A3107" w:rsidDel="00E366D9">
          <w:rPr>
            <w:highlight w:val="yellow"/>
            <w:lang w:val="el-GR"/>
            <w:rPrChange w:id="1529" w:author="Charalampos Konstantopoulos" w:date="2023-02-01T06:01:00Z">
              <w:rPr>
                <w:lang w:val="el-GR"/>
              </w:rPr>
            </w:rPrChange>
          </w:rPr>
          <w:delText>σύγχυσης</w:delText>
        </w:r>
        <w:r w:rsidRPr="00A77AA4" w:rsidDel="00E366D9">
          <w:rPr>
            <w:lang w:val="el-GR"/>
          </w:rPr>
          <w:delText xml:space="preserve"> </w:delText>
        </w:r>
      </w:del>
      <w:ins w:id="1530" w:author="Στάθης Καπ" w:date="2023-03-01T05:03:00Z">
        <w:r w:rsidR="00E366D9">
          <w:rPr>
            <w:lang w:val="el-GR"/>
          </w:rPr>
          <w:t>συμφόρησης</w:t>
        </w:r>
        <w:r w:rsidR="00E366D9" w:rsidRPr="00A77AA4">
          <w:rPr>
            <w:lang w:val="el-GR"/>
          </w:rPr>
          <w:t xml:space="preserve"> </w:t>
        </w:r>
      </w:ins>
      <w:r w:rsidRPr="00A77AA4">
        <w:rPr>
          <w:lang w:val="el-GR"/>
        </w:rPr>
        <w:t xml:space="preserve">ενώ οι ακμές </w:t>
      </w:r>
      <w:r>
        <w:t>A</w:t>
      </w:r>
      <w:r w:rsidRPr="00A77AA4">
        <w:rPr>
          <w:lang w:val="el-GR"/>
        </w:rPr>
        <w:t xml:space="preserve"> → </w:t>
      </w:r>
      <w:r>
        <w:t>B</w:t>
      </w:r>
      <w:r w:rsidRPr="00A77AA4">
        <w:rPr>
          <w:lang w:val="el-GR"/>
        </w:rPr>
        <w:t xml:space="preserve"> και </w:t>
      </w:r>
      <w:r>
        <w:t>B</w:t>
      </w:r>
      <w:r w:rsidRPr="00A77AA4">
        <w:rPr>
          <w:lang w:val="el-GR"/>
        </w:rPr>
        <w:t xml:space="preserve"> → </w:t>
      </w:r>
      <w:r>
        <w:t>C</w:t>
      </w:r>
      <w:r w:rsidRPr="00A77AA4">
        <w:rPr>
          <w:lang w:val="el-GR"/>
        </w:rPr>
        <w:t xml:space="preserve"> περιλαμβάνουν πιο ερημικούς δρόμους με μικρότερη πιθανότητα </w:t>
      </w:r>
      <w:del w:id="1531" w:author="Στάθης Καπ" w:date="2023-03-01T05:03:00Z">
        <w:r w:rsidRPr="005A3107" w:rsidDel="00E366D9">
          <w:rPr>
            <w:highlight w:val="yellow"/>
            <w:lang w:val="el-GR"/>
            <w:rPrChange w:id="1532" w:author="Charalampos Konstantopoulos" w:date="2023-02-01T06:01:00Z">
              <w:rPr>
                <w:lang w:val="el-GR"/>
              </w:rPr>
            </w:rPrChange>
          </w:rPr>
          <w:delText>σύγχυσης</w:delText>
        </w:r>
      </w:del>
      <w:ins w:id="1533" w:author="Στάθης Καπ" w:date="2023-03-01T05:03:00Z">
        <w:r w:rsidR="00E366D9">
          <w:rPr>
            <w:lang w:val="el-GR"/>
          </w:rPr>
          <w:t>συμφόρησης</w:t>
        </w:r>
      </w:ins>
      <w:r w:rsidRPr="00A77AA4">
        <w:rPr>
          <w:lang w:val="el-GR"/>
        </w:rPr>
        <w:t>, ίσως σε ώρα αιχμής να ισχύει</w:t>
      </w:r>
      <w:r w:rsidR="00020856">
        <w:rPr>
          <w:lang w:val="el-GR"/>
        </w:rPr>
        <w:t xml:space="preserve"> </w:t>
      </w:r>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A→B</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B→C</m:t>
            </m:r>
          </m:sub>
        </m:sSub>
        <m:r>
          <w:rPr>
            <w:rFonts w:ascii="Cambria Math" w:hAnsi="Cambria Math"/>
            <w:lang w:val="el-GR"/>
          </w:rPr>
          <m:t>&lt;TravelTim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A→C</m:t>
            </m:r>
          </m:sub>
        </m:sSub>
      </m:oMath>
      <w:r w:rsidRPr="00A77AA4">
        <w:rPr>
          <w:lang w:val="el-GR"/>
        </w:rPr>
        <w:t xml:space="preserve">. </w:t>
      </w:r>
      <w:r w:rsidR="00193491">
        <w:rPr>
          <w:lang w:val="el-GR"/>
        </w:rPr>
        <w:t>Επίσης</w:t>
      </w:r>
      <w:r w:rsidRPr="008D35A6">
        <w:rPr>
          <w:lang w:val="el-GR"/>
        </w:rPr>
        <w:t xml:space="preserve">, η </w:t>
      </w:r>
      <w:r w:rsidR="003332DA">
        <w:rPr>
          <w:lang w:val="el-GR"/>
        </w:rPr>
        <w:t>τεχνική</w:t>
      </w:r>
      <w:r w:rsidRPr="008D35A6">
        <w:rPr>
          <w:lang w:val="el-GR"/>
        </w:rPr>
        <w:t xml:space="preserve"> 2-</w:t>
      </w:r>
      <w:r>
        <w:t>opt</w:t>
      </w:r>
      <w:r w:rsidR="001945D1">
        <w:rPr>
          <w:lang w:val="el-GR"/>
        </w:rPr>
        <w:t xml:space="preserve"> </w:t>
      </w:r>
      <w:r w:rsidR="001945D1" w:rsidRPr="008D35A6">
        <w:rPr>
          <w:lang w:val="el-GR"/>
        </w:rPr>
        <w:t>που εφαρμόζεται, δηλαδή η αντικατάσταση 2 ακμών, είναι τροποποιημένη, καθώς η κανονική, πιθανότατα θα οδηγούσε σε</w:t>
      </w:r>
      <w:ins w:id="1534" w:author="Στάθης Καπ" w:date="2023-02-25T19:23:00Z">
        <w:r w:rsidR="0098717D">
          <w:rPr>
            <w:lang w:val="el-GR"/>
          </w:rPr>
          <w:t xml:space="preserve"> μια ανέφικτη τροχιά</w:t>
        </w:r>
      </w:ins>
      <w:del w:id="1535" w:author="Στάθης Καπ" w:date="2023-02-25T19:23:00Z">
        <w:r w:rsidR="001945D1" w:rsidRPr="008D35A6" w:rsidDel="0098717D">
          <w:rPr>
            <w:lang w:val="el-GR"/>
          </w:rPr>
          <w:delText xml:space="preserve"> δυσχέρεια της τροχιάς</w:delText>
        </w:r>
      </w:del>
      <w:r w:rsidR="001945D1" w:rsidRPr="008D35A6">
        <w:rPr>
          <w:lang w:val="el-GR"/>
        </w:rPr>
        <w:t xml:space="preserve">, λόγω της </w:t>
      </w:r>
      <w:r w:rsidR="008D35A6" w:rsidRPr="008D35A6">
        <w:rPr>
          <w:lang w:val="el-GR"/>
        </w:rPr>
        <w:t>διαφοροποίησης</w:t>
      </w:r>
      <w:r w:rsidR="001945D1" w:rsidRPr="008D35A6">
        <w:rPr>
          <w:lang w:val="el-GR"/>
        </w:rPr>
        <w:t xml:space="preserve"> των χρόνων ταξιδιού</w:t>
      </w:r>
      <w:del w:id="1536" w:author="Στάθης Καπ" w:date="2023-02-25T19:22:00Z">
        <w:r w:rsidR="001945D1" w:rsidRPr="008D35A6" w:rsidDel="0098717D">
          <w:rPr>
            <w:lang w:val="el-GR"/>
          </w:rPr>
          <w:delText xml:space="preserve"> </w:delText>
        </w:r>
      </w:del>
      <w:ins w:id="1537" w:author="Στάθης Καπ" w:date="2023-02-25T19:22:00Z">
        <w:r w:rsidR="0098717D">
          <w:rPr>
            <w:lang w:val="el-GR"/>
          </w:rPr>
          <w:t xml:space="preserve"> κατά </w:t>
        </w:r>
      </w:ins>
      <w:ins w:id="1538" w:author="Στάθης Καπ" w:date="2023-02-25T19:23:00Z">
        <w:r w:rsidR="0098717D">
          <w:rPr>
            <w:lang w:val="el-GR"/>
          </w:rPr>
          <w:t>τη διάρκεια της μέρας</w:t>
        </w:r>
      </w:ins>
      <w:del w:id="1539" w:author="Στάθης Καπ" w:date="2023-02-25T19:22:00Z">
        <w:r w:rsidR="001945D1" w:rsidRPr="008D35A6" w:rsidDel="0098717D">
          <w:rPr>
            <w:lang w:val="el-GR"/>
          </w:rPr>
          <w:delText xml:space="preserve">ανάλογα με </w:delText>
        </w:r>
        <w:r w:rsidR="001945D1" w:rsidRPr="005A3107" w:rsidDel="0098717D">
          <w:rPr>
            <w:highlight w:val="yellow"/>
            <w:lang w:val="el-GR"/>
            <w:rPrChange w:id="1540" w:author="Charalampos Konstantopoulos" w:date="2023-02-01T06:01:00Z">
              <w:rPr>
                <w:lang w:val="el-GR"/>
              </w:rPr>
            </w:rPrChange>
          </w:rPr>
          <w:delText>το πέρας της ώρας</w:delText>
        </w:r>
      </w:del>
      <w:r w:rsidR="001945D1" w:rsidRPr="008D35A6">
        <w:rPr>
          <w:lang w:val="el-GR"/>
        </w:rPr>
        <w:t>.</w:t>
      </w:r>
    </w:p>
    <w:p w14:paraId="7EF15A1E" w14:textId="1F670A1D" w:rsidR="00720C9B" w:rsidRDefault="00720C9B" w:rsidP="0003662A">
      <w:pPr>
        <w:rPr>
          <w:lang w:val="el-GR"/>
        </w:rPr>
      </w:pPr>
      <w:r w:rsidRPr="00602BD0">
        <w:rPr>
          <w:lang w:val="el-GR"/>
        </w:rPr>
        <w:t xml:space="preserve">Οι </w:t>
      </w:r>
      <w:r>
        <w:t>Gunawan</w:t>
      </w:r>
      <w:r w:rsidRPr="00602BD0">
        <w:rPr>
          <w:lang w:val="el-GR"/>
        </w:rPr>
        <w:t xml:space="preserve"> </w:t>
      </w:r>
      <w:r>
        <w:t>et</w:t>
      </w:r>
      <w:r w:rsidRPr="00602BD0">
        <w:rPr>
          <w:lang w:val="el-GR"/>
        </w:rPr>
        <w:t xml:space="preserve"> </w:t>
      </w:r>
      <w:r>
        <w:t>al</w:t>
      </w:r>
      <w:r w:rsidRPr="00602BD0">
        <w:rPr>
          <w:lang w:val="el-GR"/>
        </w:rPr>
        <w:t>. (2014)</w:t>
      </w:r>
      <w:customXmlInsRangeStart w:id="1541" w:author="Στάθης Καπ" w:date="2023-03-01T05:04:00Z"/>
      <w:sdt>
        <w:sdtPr>
          <w:rPr>
            <w:lang w:val="el-GR"/>
          </w:rPr>
          <w:id w:val="1627590403"/>
          <w:citation/>
        </w:sdtPr>
        <w:sdtEndPr/>
        <w:sdtContent>
          <w:customXmlInsRangeEnd w:id="1541"/>
          <w:ins w:id="1542"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ins w:id="1543" w:author="Στάθης Καπ" w:date="2023-03-01T05:04:00Z">
            <w:r w:rsidR="003553FF">
              <w:rPr>
                <w:noProof/>
                <w:lang w:val="el-GR"/>
              </w:rPr>
              <w:t xml:space="preserve"> </w:t>
            </w:r>
            <w:r w:rsidR="003553FF" w:rsidRPr="003553FF">
              <w:rPr>
                <w:noProof/>
                <w:lang w:val="el-GR"/>
                <w:rPrChange w:id="1544" w:author="Στάθης Καπ" w:date="2023-03-01T05:04:00Z">
                  <w:rPr>
                    <w:rFonts w:eastAsia="Times New Roman"/>
                  </w:rPr>
                </w:rPrChange>
              </w:rPr>
              <w:t>[24]</w:t>
            </w:r>
            <w:r w:rsidR="003553FF">
              <w:rPr>
                <w:lang w:val="el-GR"/>
              </w:rPr>
              <w:fldChar w:fldCharType="end"/>
            </w:r>
          </w:ins>
          <w:customXmlInsRangeStart w:id="1545" w:author="Στάθης Καπ" w:date="2023-03-01T05:04:00Z"/>
        </w:sdtContent>
      </w:sdt>
      <w:customXmlInsRangeEnd w:id="1545"/>
      <w:r w:rsidRPr="00602BD0">
        <w:rPr>
          <w:lang w:val="el-GR"/>
        </w:rPr>
        <w:t xml:space="preserve"> ανέπτυξαν το δικό τους μοντέλο Ακέραιου Γραμμικού</w:t>
      </w:r>
      <w:r w:rsidR="00005FEB">
        <w:rPr>
          <w:lang w:val="el-GR"/>
        </w:rPr>
        <w:t xml:space="preserve"> </w:t>
      </w:r>
      <w:r w:rsidRPr="00602BD0">
        <w:rPr>
          <w:lang w:val="el-GR"/>
        </w:rPr>
        <w:t xml:space="preserve">Προγραμματισμού για το </w:t>
      </w:r>
      <w:r>
        <w:t>TDOP</w:t>
      </w:r>
      <w:r w:rsidRPr="00602BD0">
        <w:rPr>
          <w:lang w:val="el-GR"/>
        </w:rPr>
        <w:t xml:space="preserve">. </w:t>
      </w:r>
      <w:r w:rsidRPr="00005FEB">
        <w:rPr>
          <w:lang w:val="el-GR"/>
        </w:rPr>
        <w:t>Χρησιμοποιώντας τους παρακάτω συμβολισμούς</w:t>
      </w:r>
      <w:r w:rsidR="00836265">
        <w:rPr>
          <w:lang w:val="el-GR"/>
        </w:rPr>
        <w:t>:</w:t>
      </w:r>
    </w:p>
    <w:p w14:paraId="4961D0D2" w14:textId="595A9A19" w:rsidR="00836265" w:rsidRDefault="00F03C40"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=1</m:t>
        </m:r>
      </m:oMath>
      <w:r w:rsidR="00E13FF4" w:rsidRPr="00E13FF4">
        <w:rPr>
          <w:rFonts w:eastAsiaTheme="minorEastAsia"/>
          <w:lang w:val="el-GR"/>
        </w:rPr>
        <w:t xml:space="preserve"> </w:t>
      </w:r>
      <w:r w:rsidR="00836265" w:rsidRPr="00544312">
        <w:rPr>
          <w:lang w:val="el-GR"/>
        </w:rPr>
        <w:t xml:space="preserve">εάν το ταξίδι από τον κόμβο </w:t>
      </w:r>
      <w:r w:rsidR="00836265">
        <w:t>i</w:t>
      </w:r>
      <w:r w:rsidR="00836265" w:rsidRPr="00544312">
        <w:rPr>
          <w:lang w:val="el-GR"/>
        </w:rPr>
        <w:t xml:space="preserve"> προς τον κόμβο </w:t>
      </w:r>
      <w:r w:rsidR="00836265">
        <w:t>j</w:t>
      </w:r>
      <w:r w:rsidR="00836265" w:rsidRPr="00544312">
        <w:rPr>
          <w:lang w:val="el-GR"/>
        </w:rPr>
        <w:t xml:space="preserve"> αρχίζει στη χρονική περίοδο </w:t>
      </w:r>
      <w:r w:rsidR="00836265">
        <w:t>t</w:t>
      </w:r>
      <w:r w:rsidR="00836265" w:rsidRPr="00544312">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=0</m:t>
        </m:r>
      </m:oMath>
    </w:p>
    <w:p w14:paraId="49390CB7" w14:textId="2AF427E6" w:rsidR="00544312" w:rsidRPr="00A004EA" w:rsidRDefault="00F03C40"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t>
            </m:r>
          </m:sub>
        </m:sSub>
      </m:oMath>
      <w:r w:rsidR="00CF0F54" w:rsidRPr="00CF0F54">
        <w:rPr>
          <w:lang w:val="el-GR"/>
        </w:rPr>
        <w:t xml:space="preserve"> η τιμή κέρδους του κόμβου </w:t>
      </w:r>
      <w:r w:rsidR="00CF0F54">
        <w:t>i</w:t>
      </w:r>
    </w:p>
    <w:p w14:paraId="2139822A" w14:textId="61ED41B8" w:rsidR="00A004EA" w:rsidRPr="005B1E7C" w:rsidRDefault="00F03C40"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F03A0C" w:rsidRPr="00715E98">
        <w:rPr>
          <w:rFonts w:eastAsiaTheme="minorEastAsia"/>
          <w:lang w:val="el-GR"/>
        </w:rPr>
        <w:t xml:space="preserve"> </w:t>
      </w:r>
      <w:r w:rsidR="00A004EA" w:rsidRPr="00902E41">
        <w:rPr>
          <w:lang w:val="el-GR"/>
        </w:rPr>
        <w:t>ο συνολικός διαθέσιμος</w:t>
      </w:r>
      <w:r w:rsidR="00902E41">
        <w:rPr>
          <w:lang w:val="el-GR"/>
        </w:rPr>
        <w:t xml:space="preserve"> χρόνος</w:t>
      </w:r>
    </w:p>
    <w:p w14:paraId="2FCC611E" w14:textId="78269C62" w:rsidR="005B1E7C" w:rsidRDefault="00F03C40"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d</m:t>
            </m:r>
          </m:e>
          <m:sub>
            <m:r>
              <w:rPr>
                <w:rFonts w:ascii="Cambria Math" w:hAnsi="Cambria Math"/>
                <w:lang w:val="el-GR"/>
              </w:rPr>
              <m:t>i,j,t</m:t>
            </m:r>
          </m:sub>
        </m:sSub>
      </m:oMath>
      <w:r w:rsidR="005B1E7C" w:rsidRPr="008D5671">
        <w:rPr>
          <w:lang w:val="el-GR"/>
        </w:rPr>
        <w:t xml:space="preserve"> ο χρόνος ταξιδιού της ακμής </w:t>
      </w:r>
      <w:r w:rsidR="005B1E7C">
        <w:t>i</w:t>
      </w:r>
      <w:r w:rsidR="005B1E7C" w:rsidRPr="008D5671">
        <w:rPr>
          <w:lang w:val="el-GR"/>
        </w:rPr>
        <w:t xml:space="preserve"> → </w:t>
      </w:r>
      <w:r w:rsidR="005B1E7C">
        <w:t>j</w:t>
      </w:r>
      <w:r w:rsidR="005B1E7C" w:rsidRPr="008D5671">
        <w:rPr>
          <w:lang w:val="el-GR"/>
        </w:rPr>
        <w:t xml:space="preserve"> που ξεκίνησε κατά τη χρονική περίοδο </w:t>
      </w:r>
      <w:r w:rsidR="005B1E7C">
        <w:t>t</w:t>
      </w:r>
      <w:r w:rsidR="005B1E7C" w:rsidRPr="008D5671">
        <w:rPr>
          <w:lang w:val="el-GR"/>
        </w:rPr>
        <w:t xml:space="preserve">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EA6FB8" w14:paraId="721D697F" w14:textId="77777777" w:rsidTr="00237FE3">
        <w:trPr>
          <w:ins w:id="1546" w:author="Στάθης Καπ" w:date="2023-02-01T08:58:00Z"/>
        </w:trPr>
        <w:tc>
          <w:tcPr>
            <w:tcW w:w="350" w:type="pct"/>
          </w:tcPr>
          <w:p w14:paraId="32FCCB08" w14:textId="77777777" w:rsidR="00EA6FB8" w:rsidRDefault="00EA6FB8">
            <w:pPr>
              <w:spacing w:after="160"/>
              <w:rPr>
                <w:ins w:id="1547" w:author="Στάθης Καπ" w:date="2023-02-01T08:58:00Z"/>
                <w:lang w:val="el-GR"/>
              </w:rPr>
              <w:pPrChange w:id="1548" w:author="Στάθης Καπ" w:date="2023-02-01T08:46:00Z">
                <w:pPr/>
              </w:pPrChange>
            </w:pPr>
          </w:p>
        </w:tc>
        <w:tc>
          <w:tcPr>
            <w:tcW w:w="4300" w:type="pct"/>
          </w:tcPr>
          <w:p w14:paraId="2705B3FF" w14:textId="29F3EA98" w:rsidR="00EA6FB8" w:rsidRPr="005846FF" w:rsidRDefault="00EA6FB8">
            <w:pPr>
              <w:spacing w:after="160"/>
              <w:rPr>
                <w:ins w:id="1549" w:author="Στάθης Καπ" w:date="2023-02-01T08:58:00Z"/>
                <w:lang w:val="el-GR"/>
              </w:rPr>
              <w:pPrChange w:id="1550" w:author="Στάθης Καπ" w:date="2023-02-01T08:46:00Z">
                <w:pPr/>
              </w:pPrChange>
            </w:pPr>
            <m:oMathPara>
              <m:oMath>
                <m:r>
                  <w:ins w:id="1551" w:author="Στάθης Καπ" w:date="2023-02-01T08:58:00Z">
                    <w:rPr>
                      <w:rFonts w:ascii="Cambria Math" w:hAnsi="Cambria Math"/>
                      <w:lang w:val="el-GR"/>
                    </w:rPr>
                    <m:t xml:space="preserve">Maximize </m:t>
                  </w:ins>
                </m:r>
                <m:nary>
                  <m:naryPr>
                    <m:chr m:val="∑"/>
                    <m:limLoc m:val="undOvr"/>
                    <m:ctrlPr>
                      <w:ins w:id="1552" w:author="Στάθης Καπ" w:date="2023-02-01T08:58:00Z">
                        <w:rPr>
                          <w:rFonts w:ascii="Cambria Math" w:hAnsi="Cambria Math"/>
                          <w:i/>
                          <w:lang w:val="el-GR"/>
                        </w:rPr>
                      </w:ins>
                    </m:ctrlPr>
                  </m:naryPr>
                  <m:sub>
                    <m:r>
                      <w:ins w:id="1553" w:author="Στάθης Καπ" w:date="2023-02-01T08:58:00Z">
                        <w:rPr>
                          <w:rFonts w:ascii="Cambria Math" w:hAnsi="Cambria Math"/>
                          <w:lang w:val="el-GR"/>
                        </w:rPr>
                        <m:t>i=1</m:t>
                      </w:ins>
                    </m:r>
                  </m:sub>
                  <m:sup>
                    <m:r>
                      <w:ins w:id="1554" w:author="Στάθης Καπ" w:date="2023-02-01T08:58:00Z">
                        <w:rPr>
                          <w:rFonts w:ascii="Cambria Math" w:hAnsi="Cambria Math"/>
                          <w:lang w:val="el-GR"/>
                        </w:rPr>
                        <m:t>n</m:t>
                      </w:ins>
                    </m:r>
                  </m:sup>
                  <m:e>
                    <m:nary>
                      <m:naryPr>
                        <m:chr m:val="∑"/>
                        <m:limLoc m:val="undOvr"/>
                        <m:ctrlPr>
                          <w:ins w:id="1555" w:author="Στάθης Καπ" w:date="2023-02-01T08:58:00Z">
                            <w:rPr>
                              <w:rFonts w:ascii="Cambria Math" w:hAnsi="Cambria Math"/>
                              <w:i/>
                              <w:lang w:val="el-GR"/>
                            </w:rPr>
                          </w:ins>
                        </m:ctrlPr>
                      </m:naryPr>
                      <m:sub>
                        <m:r>
                          <w:ins w:id="1556" w:author="Στάθης Καπ" w:date="2023-02-01T08:58:00Z">
                            <w:rPr>
                              <w:rFonts w:ascii="Cambria Math" w:hAnsi="Cambria Math"/>
                              <w:lang w:val="el-GR"/>
                            </w:rPr>
                            <m:t>j=1,j≠i</m:t>
                          </w:ins>
                        </m:r>
                      </m:sub>
                      <m:sup>
                        <m:r>
                          <w:ins w:id="1557" w:author="Στάθης Καπ" w:date="2023-02-01T08:58:00Z">
                            <w:rPr>
                              <w:rFonts w:ascii="Cambria Math" w:hAnsi="Cambria Math"/>
                              <w:lang w:val="el-GR"/>
                            </w:rPr>
                            <m:t>n</m:t>
                          </w:ins>
                        </m:r>
                      </m:sup>
                      <m:e>
                        <m:nary>
                          <m:naryPr>
                            <m:chr m:val="∑"/>
                            <m:limLoc m:val="undOvr"/>
                            <m:ctrlPr>
                              <w:ins w:id="1558" w:author="Στάθης Καπ" w:date="2023-02-01T08:58:00Z">
                                <w:rPr>
                                  <w:rFonts w:ascii="Cambria Math" w:hAnsi="Cambria Math"/>
                                  <w:i/>
                                  <w:lang w:val="el-GR"/>
                                </w:rPr>
                              </w:ins>
                            </m:ctrlPr>
                          </m:naryPr>
                          <m:sub>
                            <m:r>
                              <w:ins w:id="1559" w:author="Στάθης Καπ" w:date="2023-02-01T08:58:00Z">
                                <w:rPr>
                                  <w:rFonts w:ascii="Cambria Math" w:hAnsi="Cambria Math"/>
                                  <w:lang w:val="el-GR"/>
                                </w:rPr>
                                <m:t>t=1</m:t>
                              </w:ins>
                            </m:r>
                          </m:sub>
                          <m:sup>
                            <m:sSub>
                              <m:sSubPr>
                                <m:ctrlPr>
                                  <w:ins w:id="1560" w:author="Στάθης Καπ" w:date="2023-02-01T08:58:00Z">
                                    <w:rPr>
                                      <w:rFonts w:ascii="Cambria Math" w:hAnsi="Cambria Math"/>
                                      <w:i/>
                                      <w:lang w:val="el-GR"/>
                                    </w:rPr>
                                  </w:ins>
                                </m:ctrlPr>
                              </m:sSubPr>
                              <m:e>
                                <m:r>
                                  <w:ins w:id="1561" w:author="Στάθης Καπ" w:date="2023-02-01T08:58:00Z">
                                    <w:rPr>
                                      <w:rFonts w:ascii="Cambria Math" w:hAnsi="Cambria Math"/>
                                      <w:lang w:val="el-GR"/>
                                    </w:rPr>
                                    <m:t>T</m:t>
                                  </w:ins>
                                </m:r>
                              </m:e>
                              <m:sub>
                                <m:r>
                                  <w:ins w:id="1562" w:author="Στάθης Καπ" w:date="2023-02-01T08:58:00Z">
                                    <w:rPr>
                                      <w:rFonts w:ascii="Cambria Math" w:hAnsi="Cambria Math"/>
                                      <w:lang w:val="el-GR"/>
                                    </w:rPr>
                                    <m:t>max</m:t>
                                  </w:ins>
                                </m:r>
                              </m:sub>
                            </m:sSub>
                          </m:sup>
                          <m:e>
                            <m:sSub>
                              <m:sSubPr>
                                <m:ctrlPr>
                                  <w:ins w:id="1563" w:author="Στάθης Καπ" w:date="2023-02-01T08:58:00Z">
                                    <w:rPr>
                                      <w:rFonts w:ascii="Cambria Math" w:hAnsi="Cambria Math"/>
                                      <w:i/>
                                      <w:lang w:val="el-GR"/>
                                    </w:rPr>
                                  </w:ins>
                                </m:ctrlPr>
                              </m:sSubPr>
                              <m:e>
                                <m:r>
                                  <w:ins w:id="1564" w:author="Στάθης Καπ" w:date="2023-02-01T08:58:00Z">
                                    <w:rPr>
                                      <w:rFonts w:ascii="Cambria Math" w:hAnsi="Cambria Math"/>
                                      <w:lang w:val="el-GR"/>
                                    </w:rPr>
                                    <m:t>u</m:t>
                                  </w:ins>
                                </m:r>
                              </m:e>
                              <m:sub>
                                <m:r>
                                  <w:ins w:id="1565" w:author="Στάθης Καπ" w:date="2023-02-01T08:58:00Z">
                                    <w:rPr>
                                      <w:rFonts w:ascii="Cambria Math" w:hAnsi="Cambria Math"/>
                                      <w:lang w:val="el-GR"/>
                                    </w:rPr>
                                    <m:t>i</m:t>
                                  </w:ins>
                                </m:r>
                              </m:sub>
                            </m:sSub>
                            <m:sSub>
                              <m:sSubPr>
                                <m:ctrlPr>
                                  <w:ins w:id="1566" w:author="Στάθης Καπ" w:date="2023-02-01T08:58:00Z">
                                    <w:rPr>
                                      <w:rFonts w:ascii="Cambria Math" w:hAnsi="Cambria Math"/>
                                      <w:i/>
                                      <w:lang w:val="el-GR"/>
                                    </w:rPr>
                                  </w:ins>
                                </m:ctrlPr>
                              </m:sSubPr>
                              <m:e>
                                <m:r>
                                  <w:ins w:id="1567" w:author="Στάθης Καπ" w:date="2023-02-01T08:58:00Z">
                                    <w:rPr>
                                      <w:rFonts w:ascii="Cambria Math" w:hAnsi="Cambria Math"/>
                                      <w:lang w:val="el-GR"/>
                                    </w:rPr>
                                    <m:t>X</m:t>
                                  </w:ins>
                                </m:r>
                              </m:e>
                              <m:sub>
                                <m:r>
                                  <w:ins w:id="1568" w:author="Στάθης Καπ" w:date="2023-02-01T08:58:00Z">
                                    <w:rPr>
                                      <w:rFonts w:ascii="Cambria Math" w:hAnsi="Cambria Math"/>
                                      <w:lang w:val="el-GR"/>
                                    </w:rPr>
                                    <m:t>i,j,t</m:t>
                                  </w:ins>
                                </m:r>
                              </m:sub>
                            </m:sSub>
                          </m:e>
                        </m:nary>
                      </m:e>
                    </m:nary>
                  </m:e>
                </m:nary>
              </m:oMath>
            </m:oMathPara>
          </w:p>
        </w:tc>
        <w:tc>
          <w:tcPr>
            <w:tcW w:w="350" w:type="pct"/>
            <w:vAlign w:val="center"/>
          </w:tcPr>
          <w:p w14:paraId="20D6F90F" w14:textId="6EDCBD42" w:rsidR="00EA6FB8" w:rsidRPr="00603993" w:rsidRDefault="00EA6FB8" w:rsidP="00237FE3">
            <w:pPr>
              <w:pStyle w:val="Caption"/>
              <w:spacing w:after="160"/>
              <w:rPr>
                <w:ins w:id="1569" w:author="Στάθης Καπ" w:date="2023-02-01T08:58:00Z"/>
                <w:rPrChange w:id="1570" w:author="Στάθης Καπ" w:date="2023-02-01T08:49:00Z">
                  <w:rPr>
                    <w:ins w:id="1571" w:author="Στάθης Καπ" w:date="2023-02-01T08:58:00Z"/>
                    <w:lang w:val="el-GR"/>
                  </w:rPr>
                </w:rPrChange>
              </w:rPr>
            </w:pPr>
            <w:ins w:id="1572"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1573"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15</w:t>
            </w:r>
            <w:ins w:id="1574" w:author="Στάθης Καπ" w:date="2023-02-01T08:58:00Z">
              <w:r>
                <w:rPr>
                  <w:lang w:val="el-GR"/>
                </w:rPr>
                <w:fldChar w:fldCharType="end"/>
              </w:r>
              <w:r>
                <w:t>)</w:t>
              </w:r>
            </w:ins>
          </w:p>
        </w:tc>
      </w:tr>
      <w:tr w:rsidR="00226D8C" w14:paraId="55F49C62" w14:textId="77777777" w:rsidTr="00237FE3">
        <w:trPr>
          <w:ins w:id="1575" w:author="Στάθης Καπ" w:date="2023-02-01T08:58:00Z"/>
        </w:trPr>
        <w:tc>
          <w:tcPr>
            <w:tcW w:w="350" w:type="pct"/>
          </w:tcPr>
          <w:p w14:paraId="09458E38" w14:textId="77777777" w:rsidR="00226D8C" w:rsidRDefault="00226D8C">
            <w:pPr>
              <w:spacing w:after="160"/>
              <w:rPr>
                <w:ins w:id="1576" w:author="Στάθης Καπ" w:date="2023-02-01T08:58:00Z"/>
                <w:lang w:val="el-GR"/>
              </w:rPr>
              <w:pPrChange w:id="1577" w:author="Στάθης Καπ" w:date="2023-02-01T08:46:00Z">
                <w:pPr/>
              </w:pPrChange>
            </w:pPr>
          </w:p>
        </w:tc>
        <w:tc>
          <w:tcPr>
            <w:tcW w:w="4300" w:type="pct"/>
          </w:tcPr>
          <w:p w14:paraId="4C6DB0D1" w14:textId="54837DA1" w:rsidR="00226D8C" w:rsidRPr="005846FF" w:rsidRDefault="00F03C40">
            <w:pPr>
              <w:spacing w:after="160"/>
              <w:rPr>
                <w:ins w:id="1578" w:author="Στάθης Καπ" w:date="2023-02-01T08:58:00Z"/>
                <w:lang w:val="el-GR"/>
              </w:rPr>
              <w:pPrChange w:id="1579" w:author="Στάθης Καπ" w:date="2023-02-01T08:46:00Z">
                <w:pPr/>
              </w:pPrChange>
            </w:pPr>
            <m:oMathPara>
              <m:oMath>
                <m:nary>
                  <m:naryPr>
                    <m:chr m:val="∑"/>
                    <m:limLoc m:val="undOvr"/>
                    <m:ctrlPr>
                      <w:ins w:id="1580" w:author="Στάθης Καπ" w:date="2023-02-01T08:58:00Z">
                        <w:rPr>
                          <w:rFonts w:ascii="Cambria Math" w:hAnsi="Cambria Math"/>
                          <w:i/>
                          <w:lang w:val="el-GR"/>
                        </w:rPr>
                      </w:ins>
                    </m:ctrlPr>
                  </m:naryPr>
                  <m:sub>
                    <m:r>
                      <w:ins w:id="1581" w:author="Στάθης Καπ" w:date="2023-02-01T08:58:00Z">
                        <w:rPr>
                          <w:rFonts w:ascii="Cambria Math" w:hAnsi="Cambria Math"/>
                          <w:lang w:val="el-GR"/>
                        </w:rPr>
                        <m:t>i&gt;1</m:t>
                      </w:ins>
                    </m:r>
                  </m:sub>
                  <m:sup>
                    <m:r>
                      <w:ins w:id="1582" w:author="Στάθης Καπ" w:date="2023-02-01T08:58:00Z">
                        <w:rPr>
                          <w:rFonts w:ascii="Cambria Math" w:hAnsi="Cambria Math"/>
                          <w:lang w:val="el-GR"/>
                        </w:rPr>
                        <m:t>n</m:t>
                      </w:ins>
                    </m:r>
                  </m:sup>
                  <m:e>
                    <m:nary>
                      <m:naryPr>
                        <m:chr m:val="∑"/>
                        <m:limLoc m:val="undOvr"/>
                        <m:ctrlPr>
                          <w:ins w:id="1583" w:author="Στάθης Καπ" w:date="2023-02-01T08:58:00Z">
                            <w:rPr>
                              <w:rFonts w:ascii="Cambria Math" w:hAnsi="Cambria Math"/>
                              <w:i/>
                              <w:lang w:val="el-GR"/>
                            </w:rPr>
                          </w:ins>
                        </m:ctrlPr>
                      </m:naryPr>
                      <m:sub>
                        <m:r>
                          <w:ins w:id="1584" w:author="Στάθης Καπ" w:date="2023-02-01T08:58:00Z">
                            <w:rPr>
                              <w:rFonts w:ascii="Cambria Math" w:hAnsi="Cambria Math"/>
                              <w:lang w:val="el-GR"/>
                            </w:rPr>
                            <m:t>t=1</m:t>
                          </w:ins>
                        </m:r>
                      </m:sub>
                      <m:sup>
                        <m:sSub>
                          <m:sSubPr>
                            <m:ctrlPr>
                              <w:ins w:id="1585" w:author="Στάθης Καπ" w:date="2023-02-01T08:58:00Z">
                                <w:rPr>
                                  <w:rFonts w:ascii="Cambria Math" w:hAnsi="Cambria Math"/>
                                  <w:i/>
                                  <w:lang w:val="el-GR"/>
                                </w:rPr>
                              </w:ins>
                            </m:ctrlPr>
                          </m:sSubPr>
                          <m:e>
                            <m:r>
                              <w:ins w:id="1586" w:author="Στάθης Καπ" w:date="2023-02-01T08:58:00Z">
                                <w:rPr>
                                  <w:rFonts w:ascii="Cambria Math" w:hAnsi="Cambria Math"/>
                                  <w:lang w:val="el-GR"/>
                                </w:rPr>
                                <m:t>T</m:t>
                              </w:ins>
                            </m:r>
                          </m:e>
                          <m:sub>
                            <m:r>
                              <w:ins w:id="1587" w:author="Στάθης Καπ" w:date="2023-02-01T08:58:00Z">
                                <w:rPr>
                                  <w:rFonts w:ascii="Cambria Math" w:hAnsi="Cambria Math"/>
                                  <w:lang w:val="el-GR"/>
                                </w:rPr>
                                <m:t>max</m:t>
                              </w:ins>
                            </m:r>
                          </m:sub>
                        </m:sSub>
                      </m:sup>
                      <m:e>
                        <m:sSub>
                          <m:sSubPr>
                            <m:ctrlPr>
                              <w:ins w:id="1588" w:author="Στάθης Καπ" w:date="2023-02-01T08:58:00Z">
                                <w:rPr>
                                  <w:rFonts w:ascii="Cambria Math" w:hAnsi="Cambria Math"/>
                                  <w:i/>
                                  <w:lang w:val="el-GR"/>
                                </w:rPr>
                              </w:ins>
                            </m:ctrlPr>
                          </m:sSubPr>
                          <m:e>
                            <m:r>
                              <w:ins w:id="1589" w:author="Στάθης Καπ" w:date="2023-02-01T08:58:00Z">
                                <w:rPr>
                                  <w:rFonts w:ascii="Cambria Math" w:hAnsi="Cambria Math"/>
                                  <w:lang w:val="el-GR"/>
                                </w:rPr>
                                <m:t>X</m:t>
                              </w:ins>
                            </m:r>
                          </m:e>
                          <m:sub>
                            <m:r>
                              <w:ins w:id="1590" w:author="Στάθης Καπ" w:date="2023-02-01T08:58:00Z">
                                <w:rPr>
                                  <w:rFonts w:ascii="Cambria Math" w:hAnsi="Cambria Math"/>
                                  <w:lang w:val="el-GR"/>
                                </w:rPr>
                                <m:t>i,1,t</m:t>
                              </w:ins>
                            </m:r>
                          </m:sub>
                        </m:sSub>
                      </m:e>
                    </m:nary>
                  </m:e>
                </m:nary>
                <m:r>
                  <w:ins w:id="1591" w:author="Στάθης Καπ" w:date="2023-02-01T08:58:00Z">
                    <w:rPr>
                      <w:rFonts w:ascii="Cambria Math" w:hAnsi="Cambria Math"/>
                      <w:lang w:val="el-GR"/>
                    </w:rPr>
                    <m:t>=0</m:t>
                  </w:ins>
                </m:r>
              </m:oMath>
            </m:oMathPara>
          </w:p>
        </w:tc>
        <w:tc>
          <w:tcPr>
            <w:tcW w:w="350" w:type="pct"/>
            <w:vAlign w:val="center"/>
          </w:tcPr>
          <w:p w14:paraId="27251DCA" w14:textId="18CAADE1" w:rsidR="00226D8C" w:rsidRPr="00603993" w:rsidRDefault="00226D8C" w:rsidP="00237FE3">
            <w:pPr>
              <w:pStyle w:val="Caption"/>
              <w:spacing w:after="160"/>
              <w:rPr>
                <w:ins w:id="1592" w:author="Στάθης Καπ" w:date="2023-02-01T08:58:00Z"/>
                <w:rPrChange w:id="1593" w:author="Στάθης Καπ" w:date="2023-02-01T08:49:00Z">
                  <w:rPr>
                    <w:ins w:id="1594" w:author="Στάθης Καπ" w:date="2023-02-01T08:58:00Z"/>
                    <w:lang w:val="el-GR"/>
                  </w:rPr>
                </w:rPrChange>
              </w:rPr>
            </w:pPr>
            <w:ins w:id="1595"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1596"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16</w:t>
            </w:r>
            <w:ins w:id="1597" w:author="Στάθης Καπ" w:date="2023-02-01T08:58:00Z">
              <w:r>
                <w:rPr>
                  <w:lang w:val="el-GR"/>
                </w:rPr>
                <w:fldChar w:fldCharType="end"/>
              </w:r>
              <w:r>
                <w:t>)</w:t>
              </w:r>
            </w:ins>
          </w:p>
        </w:tc>
      </w:tr>
      <w:tr w:rsidR="00EF0CAA" w14:paraId="39631582" w14:textId="77777777" w:rsidTr="00237FE3">
        <w:trPr>
          <w:ins w:id="1598" w:author="Στάθης Καπ" w:date="2023-02-01T08:58:00Z"/>
        </w:trPr>
        <w:tc>
          <w:tcPr>
            <w:tcW w:w="350" w:type="pct"/>
          </w:tcPr>
          <w:p w14:paraId="3888DF29" w14:textId="77777777" w:rsidR="00EF0CAA" w:rsidRDefault="00EF0CAA">
            <w:pPr>
              <w:spacing w:after="160"/>
              <w:rPr>
                <w:ins w:id="1599" w:author="Στάθης Καπ" w:date="2023-02-01T08:58:00Z"/>
                <w:lang w:val="el-GR"/>
              </w:rPr>
              <w:pPrChange w:id="1600" w:author="Στάθης Καπ" w:date="2023-02-01T08:46:00Z">
                <w:pPr/>
              </w:pPrChange>
            </w:pPr>
          </w:p>
        </w:tc>
        <w:tc>
          <w:tcPr>
            <w:tcW w:w="4300" w:type="pct"/>
          </w:tcPr>
          <w:p w14:paraId="75E5FDE9" w14:textId="3DAD620E" w:rsidR="00EF0CAA" w:rsidRPr="005846FF" w:rsidRDefault="00F03C40">
            <w:pPr>
              <w:spacing w:after="160"/>
              <w:rPr>
                <w:ins w:id="1601" w:author="Στάθης Καπ" w:date="2023-02-01T08:58:00Z"/>
                <w:lang w:val="el-GR"/>
              </w:rPr>
              <w:pPrChange w:id="1602" w:author="Στάθης Καπ" w:date="2023-02-01T08:46:00Z">
                <w:pPr/>
              </w:pPrChange>
            </w:pPr>
            <m:oMathPara>
              <m:oMath>
                <m:nary>
                  <m:naryPr>
                    <m:chr m:val="∑"/>
                    <m:limLoc m:val="undOvr"/>
                    <m:ctrlPr>
                      <w:ins w:id="1603" w:author="Στάθης Καπ" w:date="2023-02-01T08:58:00Z">
                        <w:rPr>
                          <w:rFonts w:ascii="Cambria Math" w:hAnsi="Cambria Math"/>
                          <w:i/>
                          <w:lang w:val="el-GR"/>
                        </w:rPr>
                      </w:ins>
                    </m:ctrlPr>
                  </m:naryPr>
                  <m:sub>
                    <m:r>
                      <w:ins w:id="1604" w:author="Στάθης Καπ" w:date="2023-02-01T08:58:00Z">
                        <w:rPr>
                          <w:rFonts w:ascii="Cambria Math" w:hAnsi="Cambria Math"/>
                          <w:lang w:val="el-GR"/>
                        </w:rPr>
                        <m:t>j&gt;1</m:t>
                      </w:ins>
                    </m:r>
                  </m:sub>
                  <m:sup>
                    <m:r>
                      <w:ins w:id="1605" w:author="Στάθης Καπ" w:date="2023-02-01T08:58:00Z">
                        <w:rPr>
                          <w:rFonts w:ascii="Cambria Math" w:hAnsi="Cambria Math"/>
                          <w:lang w:val="el-GR"/>
                        </w:rPr>
                        <m:t>n</m:t>
                      </w:ins>
                    </m:r>
                  </m:sup>
                  <m:e>
                    <m:nary>
                      <m:naryPr>
                        <m:chr m:val="∑"/>
                        <m:limLoc m:val="undOvr"/>
                        <m:ctrlPr>
                          <w:ins w:id="1606" w:author="Στάθης Καπ" w:date="2023-02-01T08:58:00Z">
                            <w:rPr>
                              <w:rFonts w:ascii="Cambria Math" w:hAnsi="Cambria Math"/>
                              <w:i/>
                              <w:lang w:val="el-GR"/>
                            </w:rPr>
                          </w:ins>
                        </m:ctrlPr>
                      </m:naryPr>
                      <m:sub>
                        <m:r>
                          <w:ins w:id="1607" w:author="Στάθης Καπ" w:date="2023-02-01T08:58:00Z">
                            <w:rPr>
                              <w:rFonts w:ascii="Cambria Math" w:hAnsi="Cambria Math"/>
                              <w:lang w:val="el-GR"/>
                            </w:rPr>
                            <m:t>t=1</m:t>
                          </w:ins>
                        </m:r>
                      </m:sub>
                      <m:sup>
                        <m:sSub>
                          <m:sSubPr>
                            <m:ctrlPr>
                              <w:ins w:id="1608" w:author="Στάθης Καπ" w:date="2023-02-01T08:58:00Z">
                                <w:rPr>
                                  <w:rFonts w:ascii="Cambria Math" w:hAnsi="Cambria Math"/>
                                  <w:i/>
                                  <w:lang w:val="el-GR"/>
                                </w:rPr>
                              </w:ins>
                            </m:ctrlPr>
                          </m:sSubPr>
                          <m:e>
                            <m:r>
                              <w:ins w:id="1609" w:author="Στάθης Καπ" w:date="2023-02-01T08:58:00Z">
                                <w:rPr>
                                  <w:rFonts w:ascii="Cambria Math" w:hAnsi="Cambria Math"/>
                                  <w:lang w:val="el-GR"/>
                                </w:rPr>
                                <m:t>T</m:t>
                              </w:ins>
                            </m:r>
                          </m:e>
                          <m:sub>
                            <m:r>
                              <w:ins w:id="1610" w:author="Στάθης Καπ" w:date="2023-02-01T08:58:00Z">
                                <w:rPr>
                                  <w:rFonts w:ascii="Cambria Math" w:hAnsi="Cambria Math"/>
                                  <w:lang w:val="el-GR"/>
                                </w:rPr>
                                <m:t>max</m:t>
                              </w:ins>
                            </m:r>
                          </m:sub>
                        </m:sSub>
                      </m:sup>
                      <m:e>
                        <m:sSub>
                          <m:sSubPr>
                            <m:ctrlPr>
                              <w:ins w:id="1611" w:author="Στάθης Καπ" w:date="2023-02-01T08:58:00Z">
                                <w:rPr>
                                  <w:rFonts w:ascii="Cambria Math" w:hAnsi="Cambria Math"/>
                                  <w:i/>
                                  <w:lang w:val="el-GR"/>
                                </w:rPr>
                              </w:ins>
                            </m:ctrlPr>
                          </m:sSubPr>
                          <m:e>
                            <m:r>
                              <w:ins w:id="1612" w:author="Στάθης Καπ" w:date="2023-02-01T08:58:00Z">
                                <w:rPr>
                                  <w:rFonts w:ascii="Cambria Math" w:hAnsi="Cambria Math"/>
                                  <w:lang w:val="el-GR"/>
                                </w:rPr>
                                <m:t>X</m:t>
                              </w:ins>
                            </m:r>
                          </m:e>
                          <m:sub>
                            <m:r>
                              <w:ins w:id="1613" w:author="Στάθης Καπ" w:date="2023-02-01T08:58:00Z">
                                <w:rPr>
                                  <w:rFonts w:ascii="Cambria Math" w:hAnsi="Cambria Math"/>
                                  <w:lang w:val="el-GR"/>
                                </w:rPr>
                                <m:t>1,j,t</m:t>
                              </w:ins>
                            </m:r>
                          </m:sub>
                        </m:sSub>
                      </m:e>
                    </m:nary>
                  </m:e>
                </m:nary>
                <m:r>
                  <w:ins w:id="1614" w:author="Στάθης Καπ" w:date="2023-02-01T08:58:00Z">
                    <w:rPr>
                      <w:rFonts w:ascii="Cambria Math" w:hAnsi="Cambria Math"/>
                      <w:lang w:val="el-GR"/>
                    </w:rPr>
                    <m:t>=1</m:t>
                  </w:ins>
                </m:r>
              </m:oMath>
            </m:oMathPara>
          </w:p>
        </w:tc>
        <w:tc>
          <w:tcPr>
            <w:tcW w:w="350" w:type="pct"/>
            <w:vAlign w:val="center"/>
          </w:tcPr>
          <w:p w14:paraId="134AD892" w14:textId="234FF9A5" w:rsidR="00EF0CAA" w:rsidRPr="00603993" w:rsidRDefault="00EF0CAA" w:rsidP="00237FE3">
            <w:pPr>
              <w:pStyle w:val="Caption"/>
              <w:spacing w:after="160"/>
              <w:rPr>
                <w:ins w:id="1615" w:author="Στάθης Καπ" w:date="2023-02-01T08:58:00Z"/>
                <w:rPrChange w:id="1616" w:author="Στάθης Καπ" w:date="2023-02-01T08:49:00Z">
                  <w:rPr>
                    <w:ins w:id="1617" w:author="Στάθης Καπ" w:date="2023-02-01T08:58:00Z"/>
                    <w:lang w:val="el-GR"/>
                  </w:rPr>
                </w:rPrChange>
              </w:rPr>
            </w:pPr>
            <w:ins w:id="1618"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1619"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17</w:t>
            </w:r>
            <w:ins w:id="1620" w:author="Στάθης Καπ" w:date="2023-02-01T08:58:00Z">
              <w:r>
                <w:rPr>
                  <w:lang w:val="el-GR"/>
                </w:rPr>
                <w:fldChar w:fldCharType="end"/>
              </w:r>
              <w:r>
                <w:t>)</w:t>
              </w:r>
            </w:ins>
          </w:p>
        </w:tc>
      </w:tr>
      <w:tr w:rsidR="00746C35" w14:paraId="366C1BFD" w14:textId="77777777" w:rsidTr="00237FE3">
        <w:trPr>
          <w:ins w:id="1621" w:author="Στάθης Καπ" w:date="2023-02-01T08:58:00Z"/>
        </w:trPr>
        <w:tc>
          <w:tcPr>
            <w:tcW w:w="350" w:type="pct"/>
          </w:tcPr>
          <w:p w14:paraId="286026C6" w14:textId="77777777" w:rsidR="00746C35" w:rsidRDefault="00746C35">
            <w:pPr>
              <w:spacing w:after="160"/>
              <w:rPr>
                <w:ins w:id="1622" w:author="Στάθης Καπ" w:date="2023-02-01T08:58:00Z"/>
                <w:lang w:val="el-GR"/>
              </w:rPr>
              <w:pPrChange w:id="1623" w:author="Στάθης Καπ" w:date="2023-02-01T08:46:00Z">
                <w:pPr/>
              </w:pPrChange>
            </w:pPr>
          </w:p>
        </w:tc>
        <w:tc>
          <w:tcPr>
            <w:tcW w:w="4300" w:type="pct"/>
          </w:tcPr>
          <w:p w14:paraId="0BBC5379" w14:textId="73F78A2F" w:rsidR="00746C35" w:rsidRPr="00CC5DDF" w:rsidRDefault="00F03C40">
            <w:pPr>
              <w:spacing w:after="160"/>
              <w:rPr>
                <w:ins w:id="1624" w:author="Στάθης Καπ" w:date="2023-02-01T08:58:00Z"/>
                <w:i/>
                <w:lang w:val="el-GR"/>
                <w:rPrChange w:id="1625" w:author="Στάθης Καπ" w:date="2023-02-01T08:59:00Z">
                  <w:rPr>
                    <w:ins w:id="1626" w:author="Στάθης Καπ" w:date="2023-02-01T08:58:00Z"/>
                    <w:lang w:val="el-GR"/>
                  </w:rPr>
                </w:rPrChange>
              </w:rPr>
              <w:pPrChange w:id="1627" w:author="Στάθης Καπ" w:date="2023-02-01T08:46:00Z">
                <w:pPr/>
              </w:pPrChange>
            </w:pPr>
            <m:oMathPara>
              <m:oMath>
                <m:nary>
                  <m:naryPr>
                    <m:chr m:val="∑"/>
                    <m:limLoc m:val="undOvr"/>
                    <m:ctrlPr>
                      <w:ins w:id="1628" w:author="Στάθης Καπ" w:date="2023-02-01T08:59:00Z">
                        <w:rPr>
                          <w:rFonts w:ascii="Cambria Math" w:hAnsi="Cambria Math"/>
                          <w:i/>
                          <w:lang w:val="el-GR"/>
                        </w:rPr>
                      </w:ins>
                    </m:ctrlPr>
                  </m:naryPr>
                  <m:sub>
                    <m:r>
                      <w:ins w:id="1629" w:author="Στάθης Καπ" w:date="2023-02-01T08:59:00Z">
                        <w:rPr>
                          <w:rFonts w:ascii="Cambria Math" w:hAnsi="Cambria Math"/>
                          <w:lang w:val="el-GR"/>
                        </w:rPr>
                        <m:t>j=1</m:t>
                      </w:ins>
                    </m:r>
                  </m:sub>
                  <m:sup>
                    <m:r>
                      <w:ins w:id="1630" w:author="Στάθης Καπ" w:date="2023-02-01T08:59:00Z">
                        <w:rPr>
                          <w:rFonts w:ascii="Cambria Math" w:hAnsi="Cambria Math"/>
                          <w:lang w:val="el-GR"/>
                        </w:rPr>
                        <m:t>n-1</m:t>
                      </w:ins>
                    </m:r>
                  </m:sup>
                  <m:e>
                    <m:nary>
                      <m:naryPr>
                        <m:chr m:val="∑"/>
                        <m:limLoc m:val="undOvr"/>
                        <m:ctrlPr>
                          <w:ins w:id="1631" w:author="Στάθης Καπ" w:date="2023-02-01T08:59:00Z">
                            <w:rPr>
                              <w:rFonts w:ascii="Cambria Math" w:hAnsi="Cambria Math"/>
                              <w:i/>
                              <w:lang w:val="el-GR"/>
                            </w:rPr>
                          </w:ins>
                        </m:ctrlPr>
                      </m:naryPr>
                      <m:sub>
                        <m:r>
                          <w:ins w:id="1632" w:author="Στάθης Καπ" w:date="2023-02-01T08:59:00Z">
                            <w:rPr>
                              <w:rFonts w:ascii="Cambria Math" w:hAnsi="Cambria Math"/>
                              <w:lang w:val="el-GR"/>
                            </w:rPr>
                            <m:t>t=1</m:t>
                          </w:ins>
                        </m:r>
                      </m:sub>
                      <m:sup>
                        <m:sSub>
                          <m:sSubPr>
                            <m:ctrlPr>
                              <w:ins w:id="1633" w:author="Στάθης Καπ" w:date="2023-02-01T08:59:00Z">
                                <w:rPr>
                                  <w:rFonts w:ascii="Cambria Math" w:hAnsi="Cambria Math"/>
                                  <w:i/>
                                  <w:lang w:val="el-GR"/>
                                </w:rPr>
                              </w:ins>
                            </m:ctrlPr>
                          </m:sSubPr>
                          <m:e>
                            <m:r>
                              <w:ins w:id="1634" w:author="Στάθης Καπ" w:date="2023-02-01T08:59:00Z">
                                <w:rPr>
                                  <w:rFonts w:ascii="Cambria Math" w:hAnsi="Cambria Math"/>
                                  <w:lang w:val="el-GR"/>
                                </w:rPr>
                                <m:t>T</m:t>
                              </w:ins>
                            </m:r>
                          </m:e>
                          <m:sub>
                            <m:r>
                              <w:ins w:id="1635" w:author="Στάθης Καπ" w:date="2023-02-01T08:59:00Z">
                                <w:rPr>
                                  <w:rFonts w:ascii="Cambria Math" w:hAnsi="Cambria Math"/>
                                  <w:lang w:val="el-GR"/>
                                </w:rPr>
                                <m:t>max</m:t>
                              </w:ins>
                            </m:r>
                          </m:sub>
                        </m:sSub>
                      </m:sup>
                      <m:e>
                        <m:sSub>
                          <m:sSubPr>
                            <m:ctrlPr>
                              <w:ins w:id="1636" w:author="Στάθης Καπ" w:date="2023-02-01T08:59:00Z">
                                <w:rPr>
                                  <w:rFonts w:ascii="Cambria Math" w:hAnsi="Cambria Math"/>
                                  <w:i/>
                                  <w:lang w:val="el-GR"/>
                                </w:rPr>
                              </w:ins>
                            </m:ctrlPr>
                          </m:sSubPr>
                          <m:e>
                            <m:r>
                              <w:ins w:id="1637" w:author="Στάθης Καπ" w:date="2023-02-01T08:59:00Z">
                                <w:rPr>
                                  <w:rFonts w:ascii="Cambria Math" w:hAnsi="Cambria Math"/>
                                  <w:lang w:val="el-GR"/>
                                </w:rPr>
                                <m:t>X</m:t>
                              </w:ins>
                            </m:r>
                          </m:e>
                          <m:sub>
                            <m:r>
                              <w:ins w:id="1638" w:author="Στάθης Καπ" w:date="2023-02-01T08:59:00Z">
                                <w:rPr>
                                  <w:rFonts w:ascii="Cambria Math" w:hAnsi="Cambria Math"/>
                                  <w:lang w:val="el-GR"/>
                                </w:rPr>
                                <m:t>n,j,t</m:t>
                              </w:ins>
                            </m:r>
                          </m:sub>
                        </m:sSub>
                      </m:e>
                    </m:nary>
                  </m:e>
                </m:nary>
                <m:r>
                  <w:ins w:id="1639" w:author="Στάθης Καπ" w:date="2023-02-01T08:59:00Z">
                    <w:rPr>
                      <w:rFonts w:ascii="Cambria Math" w:hAnsi="Cambria Math"/>
                      <w:lang w:val="el-GR"/>
                    </w:rPr>
                    <m:t>=0s</m:t>
                  </w:ins>
                </m:r>
              </m:oMath>
            </m:oMathPara>
          </w:p>
        </w:tc>
        <w:tc>
          <w:tcPr>
            <w:tcW w:w="350" w:type="pct"/>
            <w:vAlign w:val="center"/>
          </w:tcPr>
          <w:p w14:paraId="52DAFEC1" w14:textId="3A391995" w:rsidR="00746C35" w:rsidRPr="00603993" w:rsidRDefault="00746C35" w:rsidP="00237FE3">
            <w:pPr>
              <w:pStyle w:val="Caption"/>
              <w:spacing w:after="160"/>
              <w:rPr>
                <w:ins w:id="1640" w:author="Στάθης Καπ" w:date="2023-02-01T08:58:00Z"/>
                <w:rPrChange w:id="1641" w:author="Στάθης Καπ" w:date="2023-02-01T08:49:00Z">
                  <w:rPr>
                    <w:ins w:id="1642" w:author="Στάθης Καπ" w:date="2023-02-01T08:58:00Z"/>
                    <w:lang w:val="el-GR"/>
                  </w:rPr>
                </w:rPrChange>
              </w:rPr>
            </w:pPr>
            <w:ins w:id="1643"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1644"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18</w:t>
            </w:r>
            <w:ins w:id="1645" w:author="Στάθης Καπ" w:date="2023-02-01T08:58:00Z">
              <w:r>
                <w:rPr>
                  <w:lang w:val="el-GR"/>
                </w:rPr>
                <w:fldChar w:fldCharType="end"/>
              </w:r>
              <w:r>
                <w:t>)</w:t>
              </w:r>
            </w:ins>
          </w:p>
        </w:tc>
      </w:tr>
      <w:tr w:rsidR="00CC5DDF" w14:paraId="6F141FAD" w14:textId="77777777" w:rsidTr="00237FE3">
        <w:trPr>
          <w:ins w:id="1646" w:author="Στάθης Καπ" w:date="2023-02-01T08:59:00Z"/>
        </w:trPr>
        <w:tc>
          <w:tcPr>
            <w:tcW w:w="350" w:type="pct"/>
          </w:tcPr>
          <w:p w14:paraId="21F903DD" w14:textId="77777777" w:rsidR="00CC5DDF" w:rsidRDefault="00CC5DDF">
            <w:pPr>
              <w:spacing w:after="160"/>
              <w:rPr>
                <w:ins w:id="1647" w:author="Στάθης Καπ" w:date="2023-02-01T08:59:00Z"/>
                <w:lang w:val="el-GR"/>
              </w:rPr>
              <w:pPrChange w:id="1648" w:author="Στάθης Καπ" w:date="2023-02-01T08:46:00Z">
                <w:pPr/>
              </w:pPrChange>
            </w:pPr>
          </w:p>
        </w:tc>
        <w:tc>
          <w:tcPr>
            <w:tcW w:w="4300" w:type="pct"/>
          </w:tcPr>
          <w:p w14:paraId="6915FCD7" w14:textId="7F48BB0C" w:rsidR="00CC5DDF" w:rsidRPr="007575C9" w:rsidRDefault="00F03C40">
            <w:pPr>
              <w:spacing w:after="160"/>
              <w:rPr>
                <w:ins w:id="1649" w:author="Στάθης Καπ" w:date="2023-02-01T08:59:00Z"/>
                <w:rPrChange w:id="1650" w:author="Στάθης Καπ" w:date="2023-02-26T06:30:00Z">
                  <w:rPr>
                    <w:ins w:id="1651" w:author="Στάθης Καπ" w:date="2023-02-01T08:59:00Z"/>
                    <w:lang w:val="el-GR"/>
                  </w:rPr>
                </w:rPrChange>
              </w:rPr>
              <w:pPrChange w:id="1652" w:author="Στάθης Καπ" w:date="2023-02-01T08:46:00Z">
                <w:pPr/>
              </w:pPrChange>
            </w:pPr>
            <m:oMathPara>
              <m:oMath>
                <m:nary>
                  <m:naryPr>
                    <m:chr m:val="∑"/>
                    <m:limLoc m:val="undOvr"/>
                    <m:ctrlPr>
                      <w:ins w:id="1653" w:author="Στάθης Καπ" w:date="2023-02-01T08:59:00Z">
                        <w:rPr>
                          <w:rFonts w:ascii="Cambria Math" w:hAnsi="Cambria Math"/>
                          <w:i/>
                          <w:lang w:val="el-GR"/>
                        </w:rPr>
                      </w:ins>
                    </m:ctrlPr>
                  </m:naryPr>
                  <m:sub>
                    <m:r>
                      <w:ins w:id="1654" w:author="Στάθης Καπ" w:date="2023-02-01T08:59:00Z">
                        <w:rPr>
                          <w:rFonts w:ascii="Cambria Math" w:hAnsi="Cambria Math"/>
                          <w:lang w:val="el-GR"/>
                        </w:rPr>
                        <m:t>i=1</m:t>
                      </w:ins>
                    </m:r>
                  </m:sub>
                  <m:sup>
                    <m:r>
                      <w:ins w:id="1655" w:author="Στάθης Καπ" w:date="2023-02-01T08:59:00Z">
                        <w:rPr>
                          <w:rFonts w:ascii="Cambria Math" w:hAnsi="Cambria Math"/>
                          <w:lang w:val="el-GR"/>
                        </w:rPr>
                        <m:t>n-1</m:t>
                      </w:ins>
                    </m:r>
                  </m:sup>
                  <m:e>
                    <m:nary>
                      <m:naryPr>
                        <m:chr m:val="∑"/>
                        <m:limLoc m:val="undOvr"/>
                        <m:ctrlPr>
                          <w:ins w:id="1656" w:author="Στάθης Καπ" w:date="2023-02-01T08:59:00Z">
                            <w:rPr>
                              <w:rFonts w:ascii="Cambria Math" w:hAnsi="Cambria Math"/>
                              <w:i/>
                              <w:lang w:val="el-GR"/>
                            </w:rPr>
                          </w:ins>
                        </m:ctrlPr>
                      </m:naryPr>
                      <m:sub>
                        <m:r>
                          <w:ins w:id="1657" w:author="Στάθης Καπ" w:date="2023-02-01T08:59:00Z">
                            <w:rPr>
                              <w:rFonts w:ascii="Cambria Math" w:hAnsi="Cambria Math"/>
                              <w:lang w:val="el-GR"/>
                            </w:rPr>
                            <m:t>t=1</m:t>
                          </w:ins>
                        </m:r>
                      </m:sub>
                      <m:sup>
                        <m:sSub>
                          <m:sSubPr>
                            <m:ctrlPr>
                              <w:ins w:id="1658" w:author="Στάθης Καπ" w:date="2023-02-01T08:59:00Z">
                                <w:rPr>
                                  <w:rFonts w:ascii="Cambria Math" w:hAnsi="Cambria Math"/>
                                  <w:i/>
                                  <w:lang w:val="el-GR"/>
                                </w:rPr>
                              </w:ins>
                            </m:ctrlPr>
                          </m:sSubPr>
                          <m:e>
                            <m:r>
                              <w:ins w:id="1659" w:author="Στάθης Καπ" w:date="2023-02-01T08:59:00Z">
                                <w:rPr>
                                  <w:rFonts w:ascii="Cambria Math" w:hAnsi="Cambria Math"/>
                                  <w:lang w:val="el-GR"/>
                                </w:rPr>
                                <m:t>T</m:t>
                              </w:ins>
                            </m:r>
                          </m:e>
                          <m:sub>
                            <m:r>
                              <w:ins w:id="1660" w:author="Στάθης Καπ" w:date="2023-02-01T08:59:00Z">
                                <w:rPr>
                                  <w:rFonts w:ascii="Cambria Math" w:hAnsi="Cambria Math"/>
                                  <w:lang w:val="el-GR"/>
                                </w:rPr>
                                <m:t>max</m:t>
                              </w:ins>
                            </m:r>
                          </m:sub>
                        </m:sSub>
                      </m:sup>
                      <m:e>
                        <m:sSub>
                          <m:sSubPr>
                            <m:ctrlPr>
                              <w:ins w:id="1661" w:author="Στάθης Καπ" w:date="2023-02-01T08:59:00Z">
                                <w:rPr>
                                  <w:rFonts w:ascii="Cambria Math" w:hAnsi="Cambria Math"/>
                                  <w:i/>
                                  <w:lang w:val="el-GR"/>
                                </w:rPr>
                              </w:ins>
                            </m:ctrlPr>
                          </m:sSubPr>
                          <m:e>
                            <m:r>
                              <w:ins w:id="1662" w:author="Στάθης Καπ" w:date="2023-02-01T08:59:00Z">
                                <w:rPr>
                                  <w:rFonts w:ascii="Cambria Math" w:hAnsi="Cambria Math"/>
                                  <w:lang w:val="el-GR"/>
                                </w:rPr>
                                <m:t>X</m:t>
                              </w:ins>
                            </m:r>
                          </m:e>
                          <m:sub>
                            <m:r>
                              <w:ins w:id="1663" w:author="Στάθης Καπ" w:date="2023-02-01T08:59:00Z">
                                <w:rPr>
                                  <w:rFonts w:ascii="Cambria Math" w:hAnsi="Cambria Math"/>
                                  <w:lang w:val="el-GR"/>
                                </w:rPr>
                                <m:t>i,n,t</m:t>
                              </w:ins>
                            </m:r>
                          </m:sub>
                        </m:sSub>
                      </m:e>
                    </m:nary>
                  </m:e>
                </m:nary>
                <m:r>
                  <w:ins w:id="1664" w:author="Στάθης Καπ" w:date="2023-02-01T08:59:00Z">
                    <w:rPr>
                      <w:rFonts w:ascii="Cambria Math" w:hAnsi="Cambria Math"/>
                      <w:lang w:val="el-GR"/>
                    </w:rPr>
                    <m:t>=1</m:t>
                  </w:ins>
                </m:r>
              </m:oMath>
            </m:oMathPara>
          </w:p>
        </w:tc>
        <w:tc>
          <w:tcPr>
            <w:tcW w:w="350" w:type="pct"/>
            <w:vAlign w:val="center"/>
          </w:tcPr>
          <w:p w14:paraId="0B91AFDB" w14:textId="571D5B49" w:rsidR="00CC5DDF" w:rsidRPr="00603993" w:rsidRDefault="00CC5DDF" w:rsidP="00237FE3">
            <w:pPr>
              <w:pStyle w:val="Caption"/>
              <w:spacing w:after="160"/>
              <w:rPr>
                <w:ins w:id="1665" w:author="Στάθης Καπ" w:date="2023-02-01T08:59:00Z"/>
                <w:rPrChange w:id="1666" w:author="Στάθης Καπ" w:date="2023-02-01T08:49:00Z">
                  <w:rPr>
                    <w:ins w:id="1667" w:author="Στάθης Καπ" w:date="2023-02-01T08:59:00Z"/>
                    <w:lang w:val="el-GR"/>
                  </w:rPr>
                </w:rPrChange>
              </w:rPr>
            </w:pPr>
            <w:ins w:id="1668" w:author="Στάθης Καπ" w:date="2023-02-01T08:59: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1669"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19</w:t>
            </w:r>
            <w:ins w:id="1670" w:author="Στάθης Καπ" w:date="2023-02-01T08:59:00Z">
              <w:r>
                <w:rPr>
                  <w:lang w:val="el-GR"/>
                </w:rPr>
                <w:fldChar w:fldCharType="end"/>
              </w:r>
              <w:r>
                <w:t>)</w:t>
              </w:r>
            </w:ins>
          </w:p>
        </w:tc>
      </w:tr>
      <w:tr w:rsidR="006E12A8" w14:paraId="26AA09E0" w14:textId="77777777" w:rsidTr="00237FE3">
        <w:trPr>
          <w:ins w:id="1671" w:author="Στάθης Καπ" w:date="2023-02-01T08:59:00Z"/>
        </w:trPr>
        <w:tc>
          <w:tcPr>
            <w:tcW w:w="350" w:type="pct"/>
          </w:tcPr>
          <w:p w14:paraId="29429F79" w14:textId="77777777" w:rsidR="006E12A8" w:rsidRDefault="006E12A8">
            <w:pPr>
              <w:spacing w:after="160"/>
              <w:rPr>
                <w:ins w:id="1672" w:author="Στάθης Καπ" w:date="2023-02-01T08:59:00Z"/>
                <w:lang w:val="el-GR"/>
              </w:rPr>
              <w:pPrChange w:id="1673" w:author="Στάθης Καπ" w:date="2023-02-01T08:46:00Z">
                <w:pPr/>
              </w:pPrChange>
            </w:pPr>
          </w:p>
        </w:tc>
        <w:tc>
          <w:tcPr>
            <w:tcW w:w="4300" w:type="pct"/>
          </w:tcPr>
          <w:p w14:paraId="7BECAC83" w14:textId="42D30DA0" w:rsidR="006E12A8" w:rsidRPr="005846FF" w:rsidRDefault="00F03C40">
            <w:pPr>
              <w:spacing w:after="160"/>
              <w:rPr>
                <w:ins w:id="1674" w:author="Στάθης Καπ" w:date="2023-02-01T08:59:00Z"/>
                <w:lang w:val="el-GR"/>
              </w:rPr>
              <w:pPrChange w:id="1675" w:author="Στάθης Καπ" w:date="2023-02-01T08:46:00Z">
                <w:pPr/>
              </w:pPrChange>
            </w:pPr>
            <m:oMathPara>
              <m:oMath>
                <m:nary>
                  <m:naryPr>
                    <m:chr m:val="∑"/>
                    <m:limLoc m:val="undOvr"/>
                    <m:ctrlPr>
                      <w:ins w:id="1676" w:author="Στάθης Καπ" w:date="2023-02-01T08:59:00Z">
                        <w:rPr>
                          <w:rFonts w:ascii="Cambria Math" w:hAnsi="Cambria Math"/>
                          <w:i/>
                          <w:lang w:val="el-GR"/>
                        </w:rPr>
                      </w:ins>
                    </m:ctrlPr>
                  </m:naryPr>
                  <m:sub>
                    <m:r>
                      <w:ins w:id="1677" w:author="Στάθης Καπ" w:date="2023-02-01T08:59:00Z">
                        <w:rPr>
                          <w:rFonts w:ascii="Cambria Math" w:hAnsi="Cambria Math"/>
                          <w:lang w:val="el-GR"/>
                        </w:rPr>
                        <m:t>i=1,i≠e</m:t>
                      </w:ins>
                    </m:r>
                  </m:sub>
                  <m:sup>
                    <m:r>
                      <w:ins w:id="1678" w:author="Στάθης Καπ" w:date="2023-02-01T08:59:00Z">
                        <w:rPr>
                          <w:rFonts w:ascii="Cambria Math" w:hAnsi="Cambria Math"/>
                          <w:lang w:val="el-GR"/>
                        </w:rPr>
                        <m:t>n-1</m:t>
                      </w:ins>
                    </m:r>
                  </m:sup>
                  <m:e>
                    <m:nary>
                      <m:naryPr>
                        <m:chr m:val="∑"/>
                        <m:limLoc m:val="undOvr"/>
                        <m:ctrlPr>
                          <w:ins w:id="1679" w:author="Στάθης Καπ" w:date="2023-02-01T08:59:00Z">
                            <w:rPr>
                              <w:rFonts w:ascii="Cambria Math" w:hAnsi="Cambria Math"/>
                              <w:i/>
                              <w:lang w:val="el-GR"/>
                            </w:rPr>
                          </w:ins>
                        </m:ctrlPr>
                      </m:naryPr>
                      <m:sub>
                        <m:r>
                          <w:ins w:id="1680" w:author="Στάθης Καπ" w:date="2023-02-01T08:59:00Z">
                            <m:rPr>
                              <m:sty m:val="p"/>
                            </m:rPr>
                            <w:rPr>
                              <w:rFonts w:ascii="Cambria Math" w:hAnsi="Cambria Math"/>
                            </w:rPr>
                            <m:t>t=1,</m:t>
                          </w:ins>
                        </m:r>
                        <m:sSub>
                          <m:sSubPr>
                            <m:ctrlPr>
                              <w:ins w:id="1681" w:author="Στάθης Καπ" w:date="2023-02-01T08:59:00Z">
                                <w:rPr>
                                  <w:rFonts w:ascii="Cambria Math" w:hAnsi="Cambria Math"/>
                                </w:rPr>
                              </w:ins>
                            </m:ctrlPr>
                          </m:sSubPr>
                          <m:e>
                            <m:r>
                              <w:ins w:id="1682" w:author="Στάθης Καπ" w:date="2023-02-01T08:59:00Z">
                                <w:rPr>
                                  <w:rFonts w:ascii="Cambria Math" w:hAnsi="Cambria Math"/>
                                </w:rPr>
                                <m:t>T</m:t>
                              </w:ins>
                            </m:r>
                          </m:e>
                          <m:sub>
                            <m:r>
                              <w:ins w:id="1683" w:author="Στάθης Καπ" w:date="2023-02-01T08:59:00Z">
                                <w:rPr>
                                  <w:rFonts w:ascii="Cambria Math" w:hAnsi="Cambria Math"/>
                                </w:rPr>
                                <m:t>max</m:t>
                              </w:ins>
                            </m:r>
                          </m:sub>
                        </m:sSub>
                      </m:sub>
                      <m:sup>
                        <m:r>
                          <w:ins w:id="1684" w:author="Στάθης Καπ" w:date="2023-02-01T08:59:00Z">
                            <w:rPr>
                              <w:rFonts w:ascii="Cambria Math" w:hAnsi="Cambria Math"/>
                              <w:lang w:val="el-GR"/>
                            </w:rPr>
                            <m:t>n</m:t>
                          </w:ins>
                        </m:r>
                      </m:sup>
                      <m:e>
                        <m:sSub>
                          <m:sSubPr>
                            <m:ctrlPr>
                              <w:ins w:id="1685" w:author="Στάθης Καπ" w:date="2023-02-01T08:59:00Z">
                                <w:rPr>
                                  <w:rFonts w:ascii="Cambria Math" w:hAnsi="Cambria Math"/>
                                  <w:i/>
                                  <w:lang w:val="el-GR"/>
                                </w:rPr>
                              </w:ins>
                            </m:ctrlPr>
                          </m:sSubPr>
                          <m:e>
                            <m:r>
                              <w:ins w:id="1686" w:author="Στάθης Καπ" w:date="2023-02-01T08:59:00Z">
                                <w:rPr>
                                  <w:rFonts w:ascii="Cambria Math" w:hAnsi="Cambria Math"/>
                                  <w:lang w:val="el-GR"/>
                                </w:rPr>
                                <m:t>X</m:t>
                              </w:ins>
                            </m:r>
                          </m:e>
                          <m:sub>
                            <m:r>
                              <w:ins w:id="1687" w:author="Στάθης Καπ" w:date="2023-02-01T08:59:00Z">
                                <w:rPr>
                                  <w:rFonts w:ascii="Cambria Math" w:hAnsi="Cambria Math"/>
                                  <w:lang w:val="el-GR"/>
                                </w:rPr>
                                <m:t>i,e,t</m:t>
                              </w:ins>
                            </m:r>
                          </m:sub>
                        </m:sSub>
                      </m:e>
                    </m:nary>
                  </m:e>
                </m:nary>
                <m:r>
                  <w:ins w:id="1688" w:author="Στάθης Καπ" w:date="2023-02-01T08:59:00Z">
                    <w:rPr>
                      <w:rFonts w:ascii="Cambria Math" w:hAnsi="Cambria Math"/>
                      <w:lang w:val="el-GR"/>
                    </w:rPr>
                    <m:t>=</m:t>
                  </w:ins>
                </m:r>
                <m:nary>
                  <m:naryPr>
                    <m:chr m:val="∑"/>
                    <m:limLoc m:val="undOvr"/>
                    <m:ctrlPr>
                      <w:ins w:id="1689" w:author="Στάθης Καπ" w:date="2023-02-01T08:59:00Z">
                        <w:rPr>
                          <w:rFonts w:ascii="Cambria Math" w:hAnsi="Cambria Math"/>
                          <w:i/>
                          <w:lang w:val="el-GR"/>
                        </w:rPr>
                      </w:ins>
                    </m:ctrlPr>
                  </m:naryPr>
                  <m:sub>
                    <m:r>
                      <w:ins w:id="1690" w:author="Στάθης Καπ" w:date="2023-02-01T08:59:00Z">
                        <m:rPr>
                          <m:sty m:val="p"/>
                        </m:rPr>
                        <w:rPr>
                          <w:rFonts w:ascii="Cambria Math" w:hAnsi="Cambria Math"/>
                        </w:rPr>
                        <m:t>j=2,j≠e</m:t>
                      </w:ins>
                    </m:r>
                  </m:sub>
                  <m:sup>
                    <m:r>
                      <w:ins w:id="1691" w:author="Στάθης Καπ" w:date="2023-02-01T08:59:00Z">
                        <w:rPr>
                          <w:rFonts w:ascii="Cambria Math" w:hAnsi="Cambria Math"/>
                          <w:lang w:val="el-GR"/>
                        </w:rPr>
                        <m:t>n</m:t>
                      </w:ins>
                    </m:r>
                  </m:sup>
                  <m:e>
                    <m:nary>
                      <m:naryPr>
                        <m:chr m:val="∑"/>
                        <m:limLoc m:val="undOvr"/>
                        <m:ctrlPr>
                          <w:ins w:id="1692" w:author="Στάθης Καπ" w:date="2023-02-01T08:59:00Z">
                            <w:rPr>
                              <w:rFonts w:ascii="Cambria Math" w:hAnsi="Cambria Math"/>
                              <w:i/>
                              <w:lang w:val="el-GR"/>
                            </w:rPr>
                          </w:ins>
                        </m:ctrlPr>
                      </m:naryPr>
                      <m:sub>
                        <m:r>
                          <w:ins w:id="1693" w:author="Στάθης Καπ" w:date="2023-02-01T08:59:00Z">
                            <w:rPr>
                              <w:rFonts w:ascii="Cambria Math" w:hAnsi="Cambria Math"/>
                              <w:lang w:val="el-GR"/>
                            </w:rPr>
                            <m:t>T=1</m:t>
                          </w:ins>
                        </m:r>
                      </m:sub>
                      <m:sup>
                        <m:sSub>
                          <m:sSubPr>
                            <m:ctrlPr>
                              <w:ins w:id="1694" w:author="Στάθης Καπ" w:date="2023-02-01T08:59:00Z">
                                <w:rPr>
                                  <w:rFonts w:ascii="Cambria Math" w:hAnsi="Cambria Math"/>
                                  <w:i/>
                                  <w:lang w:val="el-GR"/>
                                </w:rPr>
                              </w:ins>
                            </m:ctrlPr>
                          </m:sSubPr>
                          <m:e>
                            <m:r>
                              <w:ins w:id="1695" w:author="Στάθης Καπ" w:date="2023-02-01T08:59:00Z">
                                <w:rPr>
                                  <w:rFonts w:ascii="Cambria Math" w:hAnsi="Cambria Math"/>
                                  <w:lang w:val="el-GR"/>
                                </w:rPr>
                                <m:t>T</m:t>
                              </w:ins>
                            </m:r>
                          </m:e>
                          <m:sub>
                            <m:r>
                              <w:ins w:id="1696" w:author="Στάθης Καπ" w:date="2023-02-01T08:59:00Z">
                                <w:rPr>
                                  <w:rFonts w:ascii="Cambria Math" w:hAnsi="Cambria Math"/>
                                  <w:lang w:val="el-GR"/>
                                </w:rPr>
                                <m:t>max</m:t>
                              </w:ins>
                            </m:r>
                          </m:sub>
                        </m:sSub>
                      </m:sup>
                      <m:e>
                        <m:sSub>
                          <m:sSubPr>
                            <m:ctrlPr>
                              <w:ins w:id="1697" w:author="Στάθης Καπ" w:date="2023-02-01T08:59:00Z">
                                <w:rPr>
                                  <w:rFonts w:ascii="Cambria Math" w:hAnsi="Cambria Math"/>
                                  <w:i/>
                                  <w:lang w:val="el-GR"/>
                                </w:rPr>
                              </w:ins>
                            </m:ctrlPr>
                          </m:sSubPr>
                          <m:e>
                            <m:r>
                              <w:ins w:id="1698" w:author="Στάθης Καπ" w:date="2023-02-01T08:59:00Z">
                                <w:rPr>
                                  <w:rFonts w:ascii="Cambria Math" w:hAnsi="Cambria Math"/>
                                  <w:lang w:val="el-GR"/>
                                </w:rPr>
                                <m:t>X</m:t>
                              </w:ins>
                            </m:r>
                          </m:e>
                          <m:sub>
                            <m:r>
                              <w:ins w:id="1699" w:author="Στάθης Καπ" w:date="2023-02-01T08:59:00Z">
                                <w:rPr>
                                  <w:rFonts w:ascii="Cambria Math" w:hAnsi="Cambria Math"/>
                                  <w:lang w:val="el-GR"/>
                                </w:rPr>
                                <m:t>e,j,t</m:t>
                              </w:ins>
                            </m:r>
                          </m:sub>
                        </m:sSub>
                      </m:e>
                    </m:nary>
                  </m:e>
                </m:nary>
                <m:r>
                  <w:ins w:id="1700" w:author="Στάθης Καπ" w:date="2023-02-01T08:59:00Z">
                    <w:rPr>
                      <w:rFonts w:ascii="Cambria Math" w:hAnsi="Cambria Math"/>
                      <w:lang w:val="el-GR"/>
                    </w:rPr>
                    <m:t xml:space="preserve"> ∀e=2, 3, ⋯, (n-1)</m:t>
                  </w:ins>
                </m:r>
              </m:oMath>
            </m:oMathPara>
          </w:p>
        </w:tc>
        <w:tc>
          <w:tcPr>
            <w:tcW w:w="350" w:type="pct"/>
            <w:vAlign w:val="center"/>
          </w:tcPr>
          <w:p w14:paraId="41A30956" w14:textId="34F4A32C" w:rsidR="006E12A8" w:rsidRPr="00603993" w:rsidRDefault="006E12A8" w:rsidP="00237FE3">
            <w:pPr>
              <w:pStyle w:val="Caption"/>
              <w:spacing w:after="160"/>
              <w:rPr>
                <w:ins w:id="1701" w:author="Στάθης Καπ" w:date="2023-02-01T08:59:00Z"/>
                <w:rPrChange w:id="1702" w:author="Στάθης Καπ" w:date="2023-02-01T08:49:00Z">
                  <w:rPr>
                    <w:ins w:id="1703" w:author="Στάθης Καπ" w:date="2023-02-01T08:59:00Z"/>
                    <w:lang w:val="el-GR"/>
                  </w:rPr>
                </w:rPrChange>
              </w:rPr>
            </w:pPr>
            <w:ins w:id="1704" w:author="Στάθης Καπ" w:date="2023-02-01T08:59: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1705"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20</w:t>
            </w:r>
            <w:ins w:id="1706" w:author="Στάθης Καπ" w:date="2023-02-01T08:59:00Z">
              <w:r>
                <w:rPr>
                  <w:lang w:val="el-GR"/>
                </w:rPr>
                <w:fldChar w:fldCharType="end"/>
              </w:r>
              <w:r>
                <w:t>)</w:t>
              </w:r>
            </w:ins>
          </w:p>
        </w:tc>
      </w:tr>
      <w:tr w:rsidR="001A3B97" w14:paraId="7E974024" w14:textId="77777777" w:rsidTr="00237FE3">
        <w:trPr>
          <w:ins w:id="1707" w:author="Στάθης Καπ" w:date="2023-02-01T09:00:00Z"/>
        </w:trPr>
        <w:tc>
          <w:tcPr>
            <w:tcW w:w="350" w:type="pct"/>
          </w:tcPr>
          <w:p w14:paraId="7F8502DD" w14:textId="77777777" w:rsidR="001A3B97" w:rsidRDefault="001A3B97">
            <w:pPr>
              <w:spacing w:after="160"/>
              <w:rPr>
                <w:ins w:id="1708" w:author="Στάθης Καπ" w:date="2023-02-01T09:00:00Z"/>
                <w:lang w:val="el-GR"/>
              </w:rPr>
              <w:pPrChange w:id="1709" w:author="Στάθης Καπ" w:date="2023-02-01T08:46:00Z">
                <w:pPr/>
              </w:pPrChange>
            </w:pPr>
          </w:p>
        </w:tc>
        <w:tc>
          <w:tcPr>
            <w:tcW w:w="4300" w:type="pct"/>
          </w:tcPr>
          <w:p w14:paraId="2CCBE347" w14:textId="22A3ACD2" w:rsidR="001A3B97" w:rsidRPr="005846FF" w:rsidRDefault="00F03C40">
            <w:pPr>
              <w:spacing w:after="160"/>
              <w:rPr>
                <w:ins w:id="1710" w:author="Στάθης Καπ" w:date="2023-02-01T09:00:00Z"/>
                <w:lang w:val="el-GR"/>
              </w:rPr>
              <w:pPrChange w:id="1711" w:author="Στάθης Καπ" w:date="2023-02-01T08:46:00Z">
                <w:pPr/>
              </w:pPrChange>
            </w:pPr>
            <m:oMathPara>
              <m:oMath>
                <m:nary>
                  <m:naryPr>
                    <m:chr m:val="∑"/>
                    <m:limLoc m:val="undOvr"/>
                    <m:ctrlPr>
                      <w:ins w:id="1712" w:author="Στάθης Καπ" w:date="2023-02-01T09:00:00Z">
                        <w:rPr>
                          <w:rFonts w:ascii="Cambria Math" w:hAnsi="Cambria Math"/>
                          <w:i/>
                          <w:lang w:val="el-GR"/>
                        </w:rPr>
                      </w:ins>
                    </m:ctrlPr>
                  </m:naryPr>
                  <m:sub>
                    <m:r>
                      <w:ins w:id="1713" w:author="Στάθης Καπ" w:date="2023-02-01T09:00:00Z">
                        <w:rPr>
                          <w:rFonts w:ascii="Cambria Math" w:hAnsi="Cambria Math"/>
                          <w:lang w:val="el-GR"/>
                        </w:rPr>
                        <m:t>j=2,j≠i</m:t>
                      </w:ins>
                    </m:r>
                  </m:sub>
                  <m:sup>
                    <m:r>
                      <w:ins w:id="1714" w:author="Στάθης Καπ" w:date="2023-02-01T09:00:00Z">
                        <w:rPr>
                          <w:rFonts w:ascii="Cambria Math" w:hAnsi="Cambria Math"/>
                          <w:lang w:val="el-GR"/>
                        </w:rPr>
                        <m:t>n</m:t>
                      </w:ins>
                    </m:r>
                  </m:sup>
                  <m:e>
                    <m:nary>
                      <m:naryPr>
                        <m:chr m:val="∑"/>
                        <m:limLoc m:val="undOvr"/>
                        <m:ctrlPr>
                          <w:ins w:id="1715" w:author="Στάθης Καπ" w:date="2023-02-01T09:00:00Z">
                            <w:rPr>
                              <w:rFonts w:ascii="Cambria Math" w:hAnsi="Cambria Math"/>
                              <w:i/>
                              <w:lang w:val="el-GR"/>
                            </w:rPr>
                          </w:ins>
                        </m:ctrlPr>
                      </m:naryPr>
                      <m:sub>
                        <m:r>
                          <w:ins w:id="1716" w:author="Στάθης Καπ" w:date="2023-02-01T09:00:00Z">
                            <w:rPr>
                              <w:rFonts w:ascii="Cambria Math" w:hAnsi="Cambria Math"/>
                              <w:lang w:val="el-GR"/>
                            </w:rPr>
                            <m:t>t=1</m:t>
                          </w:ins>
                        </m:r>
                      </m:sub>
                      <m:sup>
                        <m:sSub>
                          <m:sSubPr>
                            <m:ctrlPr>
                              <w:ins w:id="1717" w:author="Στάθης Καπ" w:date="2023-02-01T09:00:00Z">
                                <w:rPr>
                                  <w:rFonts w:ascii="Cambria Math" w:hAnsi="Cambria Math"/>
                                  <w:i/>
                                  <w:lang w:val="el-GR"/>
                                </w:rPr>
                              </w:ins>
                            </m:ctrlPr>
                          </m:sSubPr>
                          <m:e>
                            <m:r>
                              <w:ins w:id="1718" w:author="Στάθης Καπ" w:date="2023-02-01T09:00:00Z">
                                <w:rPr>
                                  <w:rFonts w:ascii="Cambria Math" w:hAnsi="Cambria Math"/>
                                  <w:lang w:val="el-GR"/>
                                </w:rPr>
                                <m:t>T</m:t>
                              </w:ins>
                            </m:r>
                          </m:e>
                          <m:sub>
                            <m:r>
                              <w:ins w:id="1719" w:author="Στάθης Καπ" w:date="2023-02-01T09:00:00Z">
                                <w:rPr>
                                  <w:rFonts w:ascii="Cambria Math" w:hAnsi="Cambria Math"/>
                                  <w:lang w:val="el-GR"/>
                                </w:rPr>
                                <m:t>max</m:t>
                              </w:ins>
                            </m:r>
                          </m:sub>
                        </m:sSub>
                      </m:sup>
                      <m:e>
                        <m:sSub>
                          <m:sSubPr>
                            <m:ctrlPr>
                              <w:ins w:id="1720" w:author="Στάθης Καπ" w:date="2023-02-01T09:00:00Z">
                                <w:rPr>
                                  <w:rFonts w:ascii="Cambria Math" w:hAnsi="Cambria Math"/>
                                  <w:i/>
                                  <w:lang w:val="el-GR"/>
                                </w:rPr>
                              </w:ins>
                            </m:ctrlPr>
                          </m:sSubPr>
                          <m:e>
                            <m:r>
                              <w:ins w:id="1721" w:author="Στάθης Καπ" w:date="2023-02-01T09:00:00Z">
                                <w:rPr>
                                  <w:rFonts w:ascii="Cambria Math" w:hAnsi="Cambria Math"/>
                                  <w:lang w:val="el-GR"/>
                                </w:rPr>
                                <m:t>X</m:t>
                              </w:ins>
                            </m:r>
                          </m:e>
                          <m:sub>
                            <m:r>
                              <w:ins w:id="1722" w:author="Στάθης Καπ" w:date="2023-02-01T09:00:00Z">
                                <w:rPr>
                                  <w:rFonts w:ascii="Cambria Math" w:hAnsi="Cambria Math"/>
                                  <w:lang w:val="el-GR"/>
                                </w:rPr>
                                <m:t>i,j,t</m:t>
                              </w:ins>
                            </m:r>
                          </m:sub>
                        </m:sSub>
                      </m:e>
                    </m:nary>
                  </m:e>
                </m:nary>
                <m:r>
                  <w:ins w:id="1723" w:author="Στάθης Καπ" w:date="2023-02-01T09:00:00Z">
                    <w:rPr>
                      <w:rFonts w:ascii="Cambria Math" w:hAnsi="Cambria Math"/>
                      <w:lang w:val="el-GR"/>
                    </w:rPr>
                    <m:t>≤1 ∀ 2, 3, ⋯, (n-1)</m:t>
                  </w:ins>
                </m:r>
              </m:oMath>
            </m:oMathPara>
          </w:p>
        </w:tc>
        <w:tc>
          <w:tcPr>
            <w:tcW w:w="350" w:type="pct"/>
            <w:vAlign w:val="center"/>
          </w:tcPr>
          <w:p w14:paraId="24DAF289" w14:textId="6BC28909" w:rsidR="001A3B97" w:rsidRPr="00603993" w:rsidRDefault="001A3B97" w:rsidP="00237FE3">
            <w:pPr>
              <w:pStyle w:val="Caption"/>
              <w:spacing w:after="160"/>
              <w:rPr>
                <w:ins w:id="1724" w:author="Στάθης Καπ" w:date="2023-02-01T09:00:00Z"/>
                <w:rPrChange w:id="1725" w:author="Στάθης Καπ" w:date="2023-02-01T08:49:00Z">
                  <w:rPr>
                    <w:ins w:id="1726" w:author="Στάθης Καπ" w:date="2023-02-01T09:00:00Z"/>
                    <w:lang w:val="el-GR"/>
                  </w:rPr>
                </w:rPrChange>
              </w:rPr>
            </w:pPr>
            <w:ins w:id="1727"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1728"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21</w:t>
            </w:r>
            <w:ins w:id="1729" w:author="Στάθης Καπ" w:date="2023-02-01T09:00:00Z">
              <w:r>
                <w:rPr>
                  <w:lang w:val="el-GR"/>
                </w:rPr>
                <w:fldChar w:fldCharType="end"/>
              </w:r>
              <w:r>
                <w:t>)</w:t>
              </w:r>
            </w:ins>
          </w:p>
        </w:tc>
      </w:tr>
      <w:tr w:rsidR="007D7F13" w14:paraId="71ECD460" w14:textId="77777777" w:rsidTr="00237FE3">
        <w:trPr>
          <w:ins w:id="1730" w:author="Στάθης Καπ" w:date="2023-02-01T09:00:00Z"/>
        </w:trPr>
        <w:tc>
          <w:tcPr>
            <w:tcW w:w="350" w:type="pct"/>
          </w:tcPr>
          <w:p w14:paraId="47D399F1" w14:textId="77777777" w:rsidR="007D7F13" w:rsidRDefault="007D7F13">
            <w:pPr>
              <w:spacing w:after="160"/>
              <w:rPr>
                <w:ins w:id="1731" w:author="Στάθης Καπ" w:date="2023-02-01T09:00:00Z"/>
                <w:lang w:val="el-GR"/>
              </w:rPr>
              <w:pPrChange w:id="1732" w:author="Στάθης Καπ" w:date="2023-02-01T08:46:00Z">
                <w:pPr/>
              </w:pPrChange>
            </w:pPr>
          </w:p>
        </w:tc>
        <w:tc>
          <w:tcPr>
            <w:tcW w:w="4300" w:type="pct"/>
          </w:tcPr>
          <w:p w14:paraId="1BC5954F" w14:textId="16104904" w:rsidR="007D7F13" w:rsidRPr="005846FF" w:rsidRDefault="00F03C40">
            <w:pPr>
              <w:spacing w:after="160"/>
              <w:rPr>
                <w:ins w:id="1733" w:author="Στάθης Καπ" w:date="2023-02-01T09:00:00Z"/>
                <w:lang w:val="el-GR"/>
              </w:rPr>
              <w:pPrChange w:id="1734" w:author="Στάθης Καπ" w:date="2023-02-01T08:46:00Z">
                <w:pPr/>
              </w:pPrChange>
            </w:pPr>
            <m:oMathPara>
              <m:oMath>
                <m:nary>
                  <m:naryPr>
                    <m:chr m:val="∑"/>
                    <m:limLoc m:val="undOvr"/>
                    <m:ctrlPr>
                      <w:ins w:id="1735" w:author="Στάθης Καπ" w:date="2023-02-01T09:00:00Z">
                        <w:rPr>
                          <w:rFonts w:ascii="Cambria Math" w:hAnsi="Cambria Math"/>
                          <w:i/>
                          <w:iCs/>
                          <w:lang w:val="el-GR"/>
                        </w:rPr>
                      </w:ins>
                    </m:ctrlPr>
                  </m:naryPr>
                  <m:sub>
                    <m:r>
                      <w:ins w:id="1736" w:author="Στάθης Καπ" w:date="2023-02-01T09:00:00Z">
                        <w:rPr>
                          <w:rFonts w:ascii="Cambria Math" w:hAnsi="Cambria Math"/>
                          <w:lang w:val="el-GR"/>
                        </w:rPr>
                        <m:t>e≠i,j</m:t>
                      </w:ins>
                    </m:r>
                  </m:sub>
                  <m:sup/>
                  <m:e>
                    <m:nary>
                      <m:naryPr>
                        <m:chr m:val="∑"/>
                        <m:limLoc m:val="undOvr"/>
                        <m:ctrlPr>
                          <w:ins w:id="1737" w:author="Στάθης Καπ" w:date="2023-02-01T09:00:00Z">
                            <w:rPr>
                              <w:rFonts w:ascii="Cambria Math" w:hAnsi="Cambria Math"/>
                              <w:i/>
                              <w:iCs/>
                              <w:lang w:val="el-GR"/>
                            </w:rPr>
                          </w:ins>
                        </m:ctrlPr>
                      </m:naryPr>
                      <m:sub>
                        <m:r>
                          <w:ins w:id="1738" w:author="Στάθης Καπ" w:date="2023-02-01T09:00:00Z">
                            <w:rPr>
                              <w:rFonts w:ascii="Cambria Math" w:hAnsi="Cambria Math"/>
                              <w:lang w:val="el-GR"/>
                            </w:rPr>
                            <m:t>u=t+</m:t>
                          </w:ins>
                        </m:r>
                        <m:sSub>
                          <m:sSubPr>
                            <m:ctrlPr>
                              <w:ins w:id="1739" w:author="Στάθης Καπ" w:date="2023-02-01T09:00:00Z">
                                <w:rPr>
                                  <w:rFonts w:ascii="Cambria Math" w:hAnsi="Cambria Math"/>
                                  <w:i/>
                                  <w:iCs/>
                                  <w:lang w:val="el-GR"/>
                                </w:rPr>
                              </w:ins>
                            </m:ctrlPr>
                          </m:sSubPr>
                          <m:e>
                            <m:r>
                              <w:ins w:id="1740" w:author="Στάθης Καπ" w:date="2023-02-01T09:00:00Z">
                                <w:rPr>
                                  <w:rFonts w:ascii="Cambria Math" w:hAnsi="Cambria Math"/>
                                  <w:lang w:val="el-GR"/>
                                </w:rPr>
                                <m:t>d</m:t>
                              </w:ins>
                            </m:r>
                          </m:e>
                          <m:sub>
                            <m:r>
                              <w:ins w:id="1741" w:author="Στάθης Καπ" w:date="2023-02-01T09:00:00Z">
                                <w:rPr>
                                  <w:rFonts w:ascii="Cambria Math" w:hAnsi="Cambria Math"/>
                                  <w:lang w:val="el-GR"/>
                                </w:rPr>
                                <m:t>i,j,t</m:t>
                              </w:ins>
                            </m:r>
                          </m:sub>
                        </m:sSub>
                      </m:sub>
                      <m:sup>
                        <m:sSub>
                          <m:sSubPr>
                            <m:ctrlPr>
                              <w:ins w:id="1742" w:author="Στάθης Καπ" w:date="2023-02-01T09:00:00Z">
                                <w:rPr>
                                  <w:rFonts w:ascii="Cambria Math" w:hAnsi="Cambria Math"/>
                                  <w:i/>
                                  <w:iCs/>
                                  <w:lang w:val="el-GR"/>
                                </w:rPr>
                              </w:ins>
                            </m:ctrlPr>
                          </m:sSubPr>
                          <m:e>
                            <m:r>
                              <w:ins w:id="1743" w:author="Στάθης Καπ" w:date="2023-02-01T09:00:00Z">
                                <w:rPr>
                                  <w:rFonts w:ascii="Cambria Math" w:hAnsi="Cambria Math"/>
                                  <w:lang w:val="el-GR"/>
                                </w:rPr>
                                <m:t>T</m:t>
                              </w:ins>
                            </m:r>
                          </m:e>
                          <m:sub>
                            <m:r>
                              <w:ins w:id="1744" w:author="Στάθης Καπ" w:date="2023-02-01T09:00:00Z">
                                <w:rPr>
                                  <w:rFonts w:ascii="Cambria Math" w:hAnsi="Cambria Math"/>
                                  <w:lang w:val="el-GR"/>
                                </w:rPr>
                                <m:t>max</m:t>
                              </w:ins>
                            </m:r>
                          </m:sub>
                        </m:sSub>
                      </m:sup>
                      <m:e>
                        <m:sSub>
                          <m:sSubPr>
                            <m:ctrlPr>
                              <w:ins w:id="1745" w:author="Στάθης Καπ" w:date="2023-02-01T09:00:00Z">
                                <w:rPr>
                                  <w:rFonts w:ascii="Cambria Math" w:hAnsi="Cambria Math"/>
                                  <w:i/>
                                  <w:iCs/>
                                  <w:lang w:val="el-GR"/>
                                </w:rPr>
                              </w:ins>
                            </m:ctrlPr>
                          </m:sSubPr>
                          <m:e>
                            <m:r>
                              <w:ins w:id="1746" w:author="Στάθης Καπ" w:date="2023-02-01T09:00:00Z">
                                <w:rPr>
                                  <w:rFonts w:ascii="Cambria Math" w:hAnsi="Cambria Math"/>
                                  <w:lang w:val="el-GR"/>
                                </w:rPr>
                                <m:t>X</m:t>
                              </w:ins>
                            </m:r>
                          </m:e>
                          <m:sub>
                            <m:r>
                              <w:ins w:id="1747" w:author="Στάθης Καπ" w:date="2023-02-01T09:00:00Z">
                                <w:rPr>
                                  <w:rFonts w:ascii="Cambria Math" w:hAnsi="Cambria Math"/>
                                  <w:lang w:val="el-GR"/>
                                </w:rPr>
                                <m:t>j,e,u</m:t>
                              </w:ins>
                            </m:r>
                          </m:sub>
                        </m:sSub>
                      </m:e>
                    </m:nary>
                  </m:e>
                </m:nary>
                <m:r>
                  <w:ins w:id="1748" w:author="Στάθης Καπ" w:date="2023-02-01T09:00:00Z">
                    <w:rPr>
                      <w:rFonts w:ascii="Cambria Math" w:hAnsi="Cambria Math"/>
                      <w:lang w:val="el-GR"/>
                    </w:rPr>
                    <m:t>≤</m:t>
                  </w:ins>
                </m:r>
                <m:sSub>
                  <m:sSubPr>
                    <m:ctrlPr>
                      <w:ins w:id="1749" w:author="Στάθης Καπ" w:date="2023-02-01T09:00:00Z">
                        <w:rPr>
                          <w:rFonts w:ascii="Cambria Math" w:hAnsi="Cambria Math"/>
                          <w:i/>
                          <w:iCs/>
                          <w:lang w:val="el-GR"/>
                        </w:rPr>
                      </w:ins>
                    </m:ctrlPr>
                  </m:sSubPr>
                  <m:e>
                    <m:r>
                      <w:ins w:id="1750" w:author="Στάθης Καπ" w:date="2023-02-01T09:00:00Z">
                        <w:rPr>
                          <w:rFonts w:ascii="Cambria Math" w:hAnsi="Cambria Math"/>
                          <w:lang w:val="el-GR"/>
                        </w:rPr>
                        <m:t>X</m:t>
                      </w:ins>
                    </m:r>
                  </m:e>
                  <m:sub>
                    <m:r>
                      <w:ins w:id="1751" w:author="Στάθης Καπ" w:date="2023-02-01T09:00:00Z">
                        <w:rPr>
                          <w:rFonts w:ascii="Cambria Math" w:hAnsi="Cambria Math"/>
                          <w:lang w:val="el-GR"/>
                        </w:rPr>
                        <m:t>i,j,t</m:t>
                      </w:ins>
                    </m:r>
                  </m:sub>
                </m:sSub>
                <m:r>
                  <w:ins w:id="1752" w:author="Στάθης Καπ" w:date="2023-02-01T09:00:00Z">
                    <w:rPr>
                      <w:rFonts w:ascii="Cambria Math" w:hAnsi="Cambria Math"/>
                      <w:lang w:val="el-GR"/>
                    </w:rPr>
                    <m:t xml:space="preserve"> ∀i,j=1, ⋯, n-1, i≠j, j≠1, t≤</m:t>
                  </w:ins>
                </m:r>
                <m:sSub>
                  <m:sSubPr>
                    <m:ctrlPr>
                      <w:ins w:id="1753" w:author="Στάθης Καπ" w:date="2023-02-01T09:00:00Z">
                        <w:rPr>
                          <w:rFonts w:ascii="Cambria Math" w:hAnsi="Cambria Math"/>
                          <w:i/>
                          <w:iCs/>
                          <w:lang w:val="el-GR"/>
                        </w:rPr>
                      </w:ins>
                    </m:ctrlPr>
                  </m:sSubPr>
                  <m:e>
                    <m:r>
                      <w:ins w:id="1754" w:author="Στάθης Καπ" w:date="2023-02-01T09:00:00Z">
                        <w:rPr>
                          <w:rFonts w:ascii="Cambria Math" w:hAnsi="Cambria Math"/>
                          <w:lang w:val="el-GR"/>
                        </w:rPr>
                        <m:t>T</m:t>
                      </w:ins>
                    </m:r>
                  </m:e>
                  <m:sub>
                    <m:r>
                      <w:ins w:id="1755" w:author="Στάθης Καπ" w:date="2023-02-01T09:00:00Z">
                        <w:rPr>
                          <w:rFonts w:ascii="Cambria Math" w:hAnsi="Cambria Math"/>
                          <w:lang w:val="el-GR"/>
                        </w:rPr>
                        <m:t>max</m:t>
                      </w:ins>
                    </m:r>
                  </m:sub>
                </m:sSub>
                <m:r>
                  <w:ins w:id="1756" w:author="Στάθης Καπ" w:date="2023-02-01T09:00:00Z">
                    <w:rPr>
                      <w:rFonts w:ascii="Cambria Math" w:hAnsi="Cambria Math"/>
                      <w:lang w:val="el-GR"/>
                    </w:rPr>
                    <m:t>-</m:t>
                  </w:ins>
                </m:r>
                <m:sSub>
                  <m:sSubPr>
                    <m:ctrlPr>
                      <w:ins w:id="1757" w:author="Στάθης Καπ" w:date="2023-02-01T09:00:00Z">
                        <w:rPr>
                          <w:rFonts w:ascii="Cambria Math" w:hAnsi="Cambria Math"/>
                          <w:i/>
                          <w:iCs/>
                          <w:lang w:val="el-GR"/>
                        </w:rPr>
                      </w:ins>
                    </m:ctrlPr>
                  </m:sSubPr>
                  <m:e>
                    <m:r>
                      <w:ins w:id="1758" w:author="Στάθης Καπ" w:date="2023-02-01T09:00:00Z">
                        <w:rPr>
                          <w:rFonts w:ascii="Cambria Math" w:hAnsi="Cambria Math"/>
                          <w:lang w:val="el-GR"/>
                        </w:rPr>
                        <m:t>d</m:t>
                      </w:ins>
                    </m:r>
                  </m:e>
                  <m:sub>
                    <m:r>
                      <w:ins w:id="1759" w:author="Στάθης Καπ" w:date="2023-02-01T09:00:00Z">
                        <w:rPr>
                          <w:rFonts w:ascii="Cambria Math" w:hAnsi="Cambria Math"/>
                          <w:lang w:val="el-GR"/>
                        </w:rPr>
                        <m:t>i,j,t</m:t>
                      </w:ins>
                    </m:r>
                  </m:sub>
                </m:sSub>
              </m:oMath>
            </m:oMathPara>
          </w:p>
        </w:tc>
        <w:tc>
          <w:tcPr>
            <w:tcW w:w="350" w:type="pct"/>
            <w:vAlign w:val="center"/>
          </w:tcPr>
          <w:p w14:paraId="05FDBA9D" w14:textId="5ABA367C" w:rsidR="007D7F13" w:rsidRPr="00603993" w:rsidRDefault="007D7F13" w:rsidP="00237FE3">
            <w:pPr>
              <w:pStyle w:val="Caption"/>
              <w:spacing w:after="160"/>
              <w:rPr>
                <w:ins w:id="1760" w:author="Στάθης Καπ" w:date="2023-02-01T09:00:00Z"/>
                <w:rPrChange w:id="1761" w:author="Στάθης Καπ" w:date="2023-02-01T08:49:00Z">
                  <w:rPr>
                    <w:ins w:id="1762" w:author="Στάθης Καπ" w:date="2023-02-01T09:00:00Z"/>
                    <w:lang w:val="el-GR"/>
                  </w:rPr>
                </w:rPrChange>
              </w:rPr>
            </w:pPr>
            <w:ins w:id="1763"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1764"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22</w:t>
            </w:r>
            <w:ins w:id="1765" w:author="Στάθης Καπ" w:date="2023-02-01T09:00:00Z">
              <w:r>
                <w:rPr>
                  <w:lang w:val="el-GR"/>
                </w:rPr>
                <w:fldChar w:fldCharType="end"/>
              </w:r>
              <w:r>
                <w:t>)</w:t>
              </w:r>
            </w:ins>
          </w:p>
        </w:tc>
      </w:tr>
      <w:tr w:rsidR="0065571E" w14:paraId="0D1DB037" w14:textId="77777777" w:rsidTr="00237FE3">
        <w:trPr>
          <w:ins w:id="1766" w:author="Στάθης Καπ" w:date="2023-02-01T09:00:00Z"/>
        </w:trPr>
        <w:tc>
          <w:tcPr>
            <w:tcW w:w="350" w:type="pct"/>
          </w:tcPr>
          <w:p w14:paraId="32FB801A" w14:textId="77777777" w:rsidR="0065571E" w:rsidRDefault="0065571E">
            <w:pPr>
              <w:spacing w:after="160"/>
              <w:rPr>
                <w:ins w:id="1767" w:author="Στάθης Καπ" w:date="2023-02-01T09:00:00Z"/>
                <w:lang w:val="el-GR"/>
              </w:rPr>
              <w:pPrChange w:id="1768" w:author="Στάθης Καπ" w:date="2023-02-01T08:46:00Z">
                <w:pPr/>
              </w:pPrChange>
            </w:pPr>
          </w:p>
        </w:tc>
        <w:tc>
          <w:tcPr>
            <w:tcW w:w="4300" w:type="pct"/>
          </w:tcPr>
          <w:p w14:paraId="756E2D73" w14:textId="74A13BB8" w:rsidR="0065571E" w:rsidRPr="005846FF" w:rsidRDefault="00F03C40">
            <w:pPr>
              <w:spacing w:after="160"/>
              <w:rPr>
                <w:ins w:id="1769" w:author="Στάθης Καπ" w:date="2023-02-01T09:00:00Z"/>
                <w:lang w:val="el-GR"/>
              </w:rPr>
              <w:pPrChange w:id="1770" w:author="Στάθης Καπ" w:date="2023-02-01T08:46:00Z">
                <w:pPr/>
              </w:pPrChange>
            </w:pPr>
            <m:oMathPara>
              <m:oMath>
                <m:sSub>
                  <m:sSubPr>
                    <m:ctrlPr>
                      <w:ins w:id="1771" w:author="Στάθης Καπ" w:date="2023-02-01T09:00:00Z">
                        <w:rPr>
                          <w:rFonts w:ascii="Cambria Math" w:hAnsi="Cambria Math"/>
                          <w:i/>
                          <w:lang w:val="el-GR"/>
                        </w:rPr>
                      </w:ins>
                    </m:ctrlPr>
                  </m:sSubPr>
                  <m:e>
                    <m:r>
                      <w:ins w:id="1772" w:author="Στάθης Καπ" w:date="2023-02-01T09:00:00Z">
                        <w:rPr>
                          <w:rFonts w:ascii="Cambria Math" w:hAnsi="Cambria Math"/>
                          <w:lang w:val="el-GR"/>
                        </w:rPr>
                        <m:t>X</m:t>
                      </w:ins>
                    </m:r>
                  </m:e>
                  <m:sub>
                    <m:r>
                      <w:ins w:id="1773" w:author="Στάθης Καπ" w:date="2023-02-01T09:00:00Z">
                        <w:rPr>
                          <w:rFonts w:ascii="Cambria Math" w:hAnsi="Cambria Math"/>
                          <w:lang w:val="el-GR"/>
                        </w:rPr>
                        <m:t>i,j,t</m:t>
                      </w:ins>
                    </m:r>
                  </m:sub>
                </m:sSub>
                <m:r>
                  <w:ins w:id="1774" w:author="Στάθης Καπ" w:date="2023-02-01T09:00:00Z">
                    <w:rPr>
                      <w:rFonts w:ascii="Cambria Math" w:eastAsiaTheme="minorEastAsia" w:hAnsi="Cambria Math"/>
                      <w:lang w:val="el-GR"/>
                    </w:rPr>
                    <m:t xml:space="preserve">=0 ∀i≠j, t&gt; </m:t>
                  </w:ins>
                </m:r>
                <m:sSub>
                  <m:sSubPr>
                    <m:ctrlPr>
                      <w:ins w:id="1775" w:author="Στάθης Καπ" w:date="2023-02-01T09:00:00Z">
                        <w:rPr>
                          <w:rFonts w:ascii="Cambria Math" w:eastAsiaTheme="minorEastAsia" w:hAnsi="Cambria Math"/>
                          <w:i/>
                          <w:lang w:val="el-GR"/>
                        </w:rPr>
                      </w:ins>
                    </m:ctrlPr>
                  </m:sSubPr>
                  <m:e>
                    <m:r>
                      <w:ins w:id="1776" w:author="Στάθης Καπ" w:date="2023-02-01T09:00:00Z">
                        <w:rPr>
                          <w:rFonts w:ascii="Cambria Math" w:eastAsiaTheme="minorEastAsia" w:hAnsi="Cambria Math"/>
                          <w:lang w:val="el-GR"/>
                        </w:rPr>
                        <m:t>T</m:t>
                      </w:ins>
                    </m:r>
                  </m:e>
                  <m:sub>
                    <m:r>
                      <w:ins w:id="1777" w:author="Στάθης Καπ" w:date="2023-02-01T09:00:00Z">
                        <w:rPr>
                          <w:rFonts w:ascii="Cambria Math" w:eastAsiaTheme="minorEastAsia" w:hAnsi="Cambria Math"/>
                          <w:lang w:val="el-GR"/>
                        </w:rPr>
                        <m:t>max</m:t>
                      </w:ins>
                    </m:r>
                  </m:sub>
                </m:sSub>
                <m:r>
                  <w:ins w:id="1778" w:author="Στάθης Καπ" w:date="2023-02-01T09:00:00Z">
                    <w:rPr>
                      <w:rFonts w:ascii="Cambria Math" w:eastAsiaTheme="minorEastAsia" w:hAnsi="Cambria Math"/>
                      <w:lang w:val="el-GR"/>
                    </w:rPr>
                    <m:t>-</m:t>
                  </w:ins>
                </m:r>
                <m:sSub>
                  <m:sSubPr>
                    <m:ctrlPr>
                      <w:ins w:id="1779" w:author="Στάθης Καπ" w:date="2023-02-01T09:00:00Z">
                        <w:rPr>
                          <w:rFonts w:ascii="Cambria Math" w:eastAsiaTheme="minorEastAsia" w:hAnsi="Cambria Math"/>
                          <w:i/>
                          <w:lang w:val="el-GR"/>
                        </w:rPr>
                      </w:ins>
                    </m:ctrlPr>
                  </m:sSubPr>
                  <m:e>
                    <m:r>
                      <w:ins w:id="1780" w:author="Στάθης Καπ" w:date="2023-02-01T09:00:00Z">
                        <w:rPr>
                          <w:rFonts w:ascii="Cambria Math" w:eastAsiaTheme="minorEastAsia" w:hAnsi="Cambria Math"/>
                          <w:lang w:val="el-GR"/>
                        </w:rPr>
                        <m:t>d</m:t>
                      </w:ins>
                    </m:r>
                  </m:e>
                  <m:sub>
                    <m:r>
                      <w:ins w:id="1781" w:author="Στάθης Καπ" w:date="2023-02-01T09:00:00Z">
                        <w:rPr>
                          <w:rFonts w:ascii="Cambria Math" w:eastAsiaTheme="minorEastAsia" w:hAnsi="Cambria Math"/>
                          <w:lang w:val="el-GR"/>
                        </w:rPr>
                        <m:t>i,j,t</m:t>
                      </w:ins>
                    </m:r>
                  </m:sub>
                </m:sSub>
              </m:oMath>
            </m:oMathPara>
          </w:p>
        </w:tc>
        <w:tc>
          <w:tcPr>
            <w:tcW w:w="350" w:type="pct"/>
            <w:vAlign w:val="center"/>
          </w:tcPr>
          <w:p w14:paraId="1ED283F9" w14:textId="409B0AFB" w:rsidR="0065571E" w:rsidRPr="00603993" w:rsidRDefault="0065571E" w:rsidP="00237FE3">
            <w:pPr>
              <w:pStyle w:val="Caption"/>
              <w:spacing w:after="160"/>
              <w:rPr>
                <w:ins w:id="1782" w:author="Στάθης Καπ" w:date="2023-02-01T09:00:00Z"/>
                <w:rPrChange w:id="1783" w:author="Στάθης Καπ" w:date="2023-02-01T08:49:00Z">
                  <w:rPr>
                    <w:ins w:id="1784" w:author="Στάθης Καπ" w:date="2023-02-01T09:00:00Z"/>
                    <w:lang w:val="el-GR"/>
                  </w:rPr>
                </w:rPrChange>
              </w:rPr>
            </w:pPr>
            <w:ins w:id="1785"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1786"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23</w:t>
            </w:r>
            <w:ins w:id="1787" w:author="Στάθης Καπ" w:date="2023-02-01T09:00:00Z">
              <w:r>
                <w:rPr>
                  <w:lang w:val="el-GR"/>
                </w:rPr>
                <w:fldChar w:fldCharType="end"/>
              </w:r>
              <w:r>
                <w:t>)</w:t>
              </w:r>
            </w:ins>
          </w:p>
        </w:tc>
      </w:tr>
    </w:tbl>
    <w:p w14:paraId="58D65EB9" w14:textId="77777777" w:rsidR="00EA6FB8" w:rsidRPr="00EA6FB8" w:rsidDel="00EA6FB8" w:rsidRDefault="00EA6FB8" w:rsidP="00550D86">
      <w:pPr>
        <w:rPr>
          <w:del w:id="1788" w:author="Στάθης Καπ" w:date="2023-02-01T08:58:00Z"/>
          <w:rFonts w:eastAsiaTheme="minorEastAsia"/>
          <w:lang w:val="el-GR"/>
        </w:rPr>
      </w:pPr>
    </w:p>
    <w:p w14:paraId="7C4A4E17" w14:textId="7738CB26" w:rsidR="00550D86" w:rsidRPr="00EA6FB8" w:rsidDel="00EA6FB8" w:rsidRDefault="001827A8" w:rsidP="00550D86">
      <w:pPr>
        <w:rPr>
          <w:del w:id="1789" w:author="Στάθης Καπ" w:date="2023-02-01T08:58:00Z"/>
          <w:rFonts w:eastAsiaTheme="minorEastAsia"/>
          <w:lang w:val="el-GR"/>
          <w:rPrChange w:id="1790" w:author="Στάθης Καπ" w:date="2023-02-01T08:58:00Z">
            <w:rPr>
              <w:del w:id="1791" w:author="Στάθης Καπ" w:date="2023-02-01T08:58:00Z"/>
              <w:rFonts w:ascii="Cambria Math" w:hAnsi="Cambria Math"/>
              <w:i/>
              <w:lang w:val="el-GR"/>
            </w:rPr>
          </w:rPrChange>
        </w:rPr>
      </w:pPr>
      <m:oMathPara>
        <m:oMath>
          <m:r>
            <w:del w:id="1792" w:author="Στάθης Καπ" w:date="2023-02-01T08:58:00Z">
              <w:rPr>
                <w:rFonts w:ascii="Cambria Math" w:hAnsi="Cambria Math"/>
                <w:lang w:val="el-GR"/>
              </w:rPr>
              <m:t xml:space="preserve">Maximize </m:t>
            </w:del>
          </m:r>
          <m:nary>
            <m:naryPr>
              <m:chr m:val="∑"/>
              <m:limLoc m:val="undOvr"/>
              <m:ctrlPr>
                <w:del w:id="1793" w:author="Στάθης Καπ" w:date="2023-02-01T08:58:00Z">
                  <w:rPr>
                    <w:rFonts w:ascii="Cambria Math" w:hAnsi="Cambria Math"/>
                    <w:i/>
                    <w:lang w:val="el-GR"/>
                  </w:rPr>
                </w:del>
              </m:ctrlPr>
            </m:naryPr>
            <m:sub>
              <m:r>
                <w:del w:id="1794" w:author="Στάθης Καπ" w:date="2023-02-01T08:58:00Z">
                  <w:rPr>
                    <w:rFonts w:ascii="Cambria Math" w:hAnsi="Cambria Math"/>
                    <w:lang w:val="el-GR"/>
                  </w:rPr>
                  <m:t>i=1</m:t>
                </w:del>
              </m:r>
            </m:sub>
            <m:sup>
              <m:r>
                <w:del w:id="1795" w:author="Στάθης Καπ" w:date="2023-02-01T08:58:00Z">
                  <w:rPr>
                    <w:rFonts w:ascii="Cambria Math" w:hAnsi="Cambria Math"/>
                    <w:lang w:val="el-GR"/>
                  </w:rPr>
                  <m:t>n</m:t>
                </w:del>
              </m:r>
            </m:sup>
            <m:e>
              <m:nary>
                <m:naryPr>
                  <m:chr m:val="∑"/>
                  <m:limLoc m:val="undOvr"/>
                  <m:ctrlPr>
                    <w:del w:id="1796" w:author="Στάθης Καπ" w:date="2023-02-01T08:58:00Z">
                      <w:rPr>
                        <w:rFonts w:ascii="Cambria Math" w:hAnsi="Cambria Math"/>
                        <w:i/>
                        <w:lang w:val="el-GR"/>
                      </w:rPr>
                    </w:del>
                  </m:ctrlPr>
                </m:naryPr>
                <m:sub>
                  <m:r>
                    <w:del w:id="1797" w:author="Στάθης Καπ" w:date="2023-02-01T08:58:00Z">
                      <w:rPr>
                        <w:rFonts w:ascii="Cambria Math" w:hAnsi="Cambria Math"/>
                        <w:lang w:val="el-GR"/>
                      </w:rPr>
                      <m:t>j=1,j≠i</m:t>
                    </w:del>
                  </m:r>
                </m:sub>
                <m:sup>
                  <m:r>
                    <w:del w:id="1798" w:author="Στάθης Καπ" w:date="2023-02-01T08:58:00Z">
                      <w:rPr>
                        <w:rFonts w:ascii="Cambria Math" w:hAnsi="Cambria Math"/>
                        <w:lang w:val="el-GR"/>
                      </w:rPr>
                      <m:t>n</m:t>
                    </w:del>
                  </m:r>
                </m:sup>
                <m:e>
                  <m:nary>
                    <m:naryPr>
                      <m:chr m:val="∑"/>
                      <m:limLoc m:val="undOvr"/>
                      <m:ctrlPr>
                        <w:del w:id="1799" w:author="Στάθης Καπ" w:date="2023-02-01T08:58:00Z">
                          <w:rPr>
                            <w:rFonts w:ascii="Cambria Math" w:hAnsi="Cambria Math"/>
                            <w:i/>
                            <w:lang w:val="el-GR"/>
                          </w:rPr>
                        </w:del>
                      </m:ctrlPr>
                    </m:naryPr>
                    <m:sub>
                      <m:r>
                        <w:del w:id="1800" w:author="Στάθης Καπ" w:date="2023-02-01T08:58:00Z">
                          <w:rPr>
                            <w:rFonts w:ascii="Cambria Math" w:hAnsi="Cambria Math"/>
                            <w:lang w:val="el-GR"/>
                          </w:rPr>
                          <m:t>t=1</m:t>
                        </w:del>
                      </m:r>
                    </m:sub>
                    <m:sup>
                      <m:sSub>
                        <m:sSubPr>
                          <m:ctrlPr>
                            <w:del w:id="1801" w:author="Στάθης Καπ" w:date="2023-02-01T08:58:00Z">
                              <w:rPr>
                                <w:rFonts w:ascii="Cambria Math" w:hAnsi="Cambria Math"/>
                                <w:i/>
                                <w:lang w:val="el-GR"/>
                              </w:rPr>
                            </w:del>
                          </m:ctrlPr>
                        </m:sSubPr>
                        <m:e>
                          <m:r>
                            <w:del w:id="1802" w:author="Στάθης Καπ" w:date="2023-02-01T08:58:00Z">
                              <w:rPr>
                                <w:rFonts w:ascii="Cambria Math" w:hAnsi="Cambria Math"/>
                                <w:lang w:val="el-GR"/>
                              </w:rPr>
                              <m:t>T</m:t>
                            </w:del>
                          </m:r>
                        </m:e>
                        <m:sub>
                          <m:r>
                            <w:del w:id="1803" w:author="Στάθης Καπ" w:date="2023-02-01T08:58:00Z">
                              <w:rPr>
                                <w:rFonts w:ascii="Cambria Math" w:hAnsi="Cambria Math"/>
                                <w:lang w:val="el-GR"/>
                              </w:rPr>
                              <m:t>max</m:t>
                            </w:del>
                          </m:r>
                        </m:sub>
                      </m:sSub>
                    </m:sup>
                    <m:e>
                      <m:sSub>
                        <m:sSubPr>
                          <m:ctrlPr>
                            <w:del w:id="1804" w:author="Στάθης Καπ" w:date="2023-02-01T08:58:00Z">
                              <w:rPr>
                                <w:rFonts w:ascii="Cambria Math" w:hAnsi="Cambria Math"/>
                                <w:i/>
                                <w:lang w:val="el-GR"/>
                              </w:rPr>
                            </w:del>
                          </m:ctrlPr>
                        </m:sSubPr>
                        <m:e>
                          <m:r>
                            <w:del w:id="1805" w:author="Στάθης Καπ" w:date="2023-02-01T08:58:00Z">
                              <w:rPr>
                                <w:rFonts w:ascii="Cambria Math" w:hAnsi="Cambria Math"/>
                                <w:lang w:val="el-GR"/>
                              </w:rPr>
                              <m:t>u</m:t>
                            </w:del>
                          </m:r>
                        </m:e>
                        <m:sub>
                          <m:r>
                            <w:del w:id="1806" w:author="Στάθης Καπ" w:date="2023-02-01T08:58:00Z">
                              <w:rPr>
                                <w:rFonts w:ascii="Cambria Math" w:hAnsi="Cambria Math"/>
                                <w:lang w:val="el-GR"/>
                              </w:rPr>
                              <m:t>i</m:t>
                            </w:del>
                          </m:r>
                        </m:sub>
                      </m:sSub>
                      <m:sSub>
                        <m:sSubPr>
                          <m:ctrlPr>
                            <w:del w:id="1807" w:author="Στάθης Καπ" w:date="2023-02-01T08:58:00Z">
                              <w:rPr>
                                <w:rFonts w:ascii="Cambria Math" w:hAnsi="Cambria Math"/>
                                <w:i/>
                                <w:lang w:val="el-GR"/>
                              </w:rPr>
                            </w:del>
                          </m:ctrlPr>
                        </m:sSubPr>
                        <m:e>
                          <m:r>
                            <w:del w:id="1808" w:author="Στάθης Καπ" w:date="2023-02-01T08:58:00Z">
                              <w:rPr>
                                <w:rFonts w:ascii="Cambria Math" w:hAnsi="Cambria Math"/>
                                <w:lang w:val="el-GR"/>
                              </w:rPr>
                              <m:t>X</m:t>
                            </w:del>
                          </m:r>
                        </m:e>
                        <m:sub>
                          <m:r>
                            <w:del w:id="1809" w:author="Στάθης Καπ" w:date="2023-02-01T08:58:00Z">
                              <w:rPr>
                                <w:rFonts w:ascii="Cambria Math" w:hAnsi="Cambria Math"/>
                                <w:lang w:val="el-GR"/>
                              </w:rPr>
                              <m:t>i,j,t</m:t>
                            </w:del>
                          </m:r>
                        </m:sub>
                      </m:sSub>
                    </m:e>
                  </m:nary>
                </m:e>
              </m:nary>
            </m:e>
          </m:nary>
        </m:oMath>
      </m:oMathPara>
    </w:p>
    <w:p w14:paraId="314C60AB" w14:textId="63319635" w:rsidR="00F72B64" w:rsidRPr="003333E5" w:rsidDel="00EA6FB8" w:rsidRDefault="00F03C40" w:rsidP="00550D86">
      <w:pPr>
        <w:rPr>
          <w:del w:id="1810" w:author="Στάθης Καπ" w:date="2023-02-01T08:58:00Z"/>
          <w:rFonts w:eastAsiaTheme="minorEastAsia"/>
          <w:lang w:val="el-GR"/>
        </w:rPr>
      </w:pPr>
      <m:oMathPara>
        <m:oMath>
          <m:nary>
            <m:naryPr>
              <m:chr m:val="∑"/>
              <m:limLoc m:val="undOvr"/>
              <m:ctrlPr>
                <w:del w:id="1811" w:author="Στάθης Καπ" w:date="2023-02-01T08:58:00Z">
                  <w:rPr>
                    <w:rFonts w:ascii="Cambria Math" w:hAnsi="Cambria Math"/>
                    <w:i/>
                    <w:lang w:val="el-GR"/>
                  </w:rPr>
                </w:del>
              </m:ctrlPr>
            </m:naryPr>
            <m:sub>
              <m:r>
                <w:del w:id="1812" w:author="Στάθης Καπ" w:date="2023-02-01T08:58:00Z">
                  <w:rPr>
                    <w:rFonts w:ascii="Cambria Math" w:hAnsi="Cambria Math"/>
                    <w:lang w:val="el-GR"/>
                  </w:rPr>
                  <m:t>i&gt;1</m:t>
                </w:del>
              </m:r>
            </m:sub>
            <m:sup>
              <m:r>
                <w:del w:id="1813" w:author="Στάθης Καπ" w:date="2023-02-01T08:58:00Z">
                  <w:rPr>
                    <w:rFonts w:ascii="Cambria Math" w:hAnsi="Cambria Math"/>
                    <w:lang w:val="el-GR"/>
                  </w:rPr>
                  <m:t>n</m:t>
                </w:del>
              </m:r>
            </m:sup>
            <m:e>
              <m:nary>
                <m:naryPr>
                  <m:chr m:val="∑"/>
                  <m:limLoc m:val="undOvr"/>
                  <m:ctrlPr>
                    <w:del w:id="1814" w:author="Στάθης Καπ" w:date="2023-02-01T08:58:00Z">
                      <w:rPr>
                        <w:rFonts w:ascii="Cambria Math" w:hAnsi="Cambria Math"/>
                        <w:i/>
                        <w:lang w:val="el-GR"/>
                      </w:rPr>
                    </w:del>
                  </m:ctrlPr>
                </m:naryPr>
                <m:sub>
                  <m:r>
                    <w:del w:id="1815" w:author="Στάθης Καπ" w:date="2023-02-01T08:58:00Z">
                      <w:rPr>
                        <w:rFonts w:ascii="Cambria Math" w:hAnsi="Cambria Math"/>
                        <w:lang w:val="el-GR"/>
                      </w:rPr>
                      <m:t>t=1</m:t>
                    </w:del>
                  </m:r>
                </m:sub>
                <m:sup>
                  <m:sSub>
                    <m:sSubPr>
                      <m:ctrlPr>
                        <w:del w:id="1816" w:author="Στάθης Καπ" w:date="2023-02-01T08:58:00Z">
                          <w:rPr>
                            <w:rFonts w:ascii="Cambria Math" w:hAnsi="Cambria Math"/>
                            <w:i/>
                            <w:lang w:val="el-GR"/>
                          </w:rPr>
                        </w:del>
                      </m:ctrlPr>
                    </m:sSubPr>
                    <m:e>
                      <m:r>
                        <w:del w:id="1817" w:author="Στάθης Καπ" w:date="2023-02-01T08:58:00Z">
                          <w:rPr>
                            <w:rFonts w:ascii="Cambria Math" w:hAnsi="Cambria Math"/>
                            <w:lang w:val="el-GR"/>
                          </w:rPr>
                          <m:t>T</m:t>
                        </w:del>
                      </m:r>
                    </m:e>
                    <m:sub>
                      <m:r>
                        <w:del w:id="1818" w:author="Στάθης Καπ" w:date="2023-02-01T08:58:00Z">
                          <w:rPr>
                            <w:rFonts w:ascii="Cambria Math" w:hAnsi="Cambria Math"/>
                            <w:lang w:val="el-GR"/>
                          </w:rPr>
                          <m:t>max</m:t>
                        </w:del>
                      </m:r>
                    </m:sub>
                  </m:sSub>
                </m:sup>
                <m:e>
                  <m:sSub>
                    <m:sSubPr>
                      <m:ctrlPr>
                        <w:del w:id="1819" w:author="Στάθης Καπ" w:date="2023-02-01T08:58:00Z">
                          <w:rPr>
                            <w:rFonts w:ascii="Cambria Math" w:hAnsi="Cambria Math"/>
                            <w:i/>
                            <w:lang w:val="el-GR"/>
                          </w:rPr>
                        </w:del>
                      </m:ctrlPr>
                    </m:sSubPr>
                    <m:e>
                      <m:r>
                        <w:del w:id="1820" w:author="Στάθης Καπ" w:date="2023-02-01T08:58:00Z">
                          <w:rPr>
                            <w:rFonts w:ascii="Cambria Math" w:hAnsi="Cambria Math"/>
                            <w:lang w:val="el-GR"/>
                          </w:rPr>
                          <m:t>X</m:t>
                        </w:del>
                      </m:r>
                    </m:e>
                    <m:sub>
                      <m:r>
                        <w:del w:id="1821" w:author="Στάθης Καπ" w:date="2023-02-01T08:58:00Z">
                          <w:rPr>
                            <w:rFonts w:ascii="Cambria Math" w:hAnsi="Cambria Math"/>
                            <w:lang w:val="el-GR"/>
                          </w:rPr>
                          <m:t>i,1,t</m:t>
                        </w:del>
                      </m:r>
                    </m:sub>
                  </m:sSub>
                </m:e>
              </m:nary>
            </m:e>
          </m:nary>
          <m:r>
            <w:del w:id="1822" w:author="Στάθης Καπ" w:date="2023-02-01T08:58:00Z">
              <w:rPr>
                <w:rFonts w:ascii="Cambria Math" w:hAnsi="Cambria Math"/>
                <w:lang w:val="el-GR"/>
              </w:rPr>
              <m:t>=0</m:t>
            </w:del>
          </m:r>
        </m:oMath>
      </m:oMathPara>
    </w:p>
    <w:p w14:paraId="68A901A5" w14:textId="75D3BB71" w:rsidR="003333E5" w:rsidDel="00EA6FB8" w:rsidRDefault="00F03C40" w:rsidP="00550D86">
      <w:pPr>
        <w:rPr>
          <w:del w:id="1823" w:author="Στάθης Καπ" w:date="2023-02-01T08:58:00Z"/>
          <w:lang w:val="el-GR"/>
        </w:rPr>
      </w:pPr>
      <m:oMathPara>
        <m:oMath>
          <m:nary>
            <m:naryPr>
              <m:chr m:val="∑"/>
              <m:limLoc m:val="undOvr"/>
              <m:ctrlPr>
                <w:del w:id="1824" w:author="Στάθης Καπ" w:date="2023-02-01T08:58:00Z">
                  <w:rPr>
                    <w:rFonts w:ascii="Cambria Math" w:hAnsi="Cambria Math"/>
                    <w:i/>
                    <w:lang w:val="el-GR"/>
                  </w:rPr>
                </w:del>
              </m:ctrlPr>
            </m:naryPr>
            <m:sub>
              <m:r>
                <w:del w:id="1825" w:author="Στάθης Καπ" w:date="2023-02-01T08:58:00Z">
                  <w:rPr>
                    <w:rFonts w:ascii="Cambria Math" w:hAnsi="Cambria Math"/>
                    <w:lang w:val="el-GR"/>
                  </w:rPr>
                  <m:t>j&gt;1</m:t>
                </w:del>
              </m:r>
            </m:sub>
            <m:sup>
              <m:r>
                <w:del w:id="1826" w:author="Στάθης Καπ" w:date="2023-02-01T08:58:00Z">
                  <w:rPr>
                    <w:rFonts w:ascii="Cambria Math" w:hAnsi="Cambria Math"/>
                    <w:lang w:val="el-GR"/>
                  </w:rPr>
                  <m:t>n</m:t>
                </w:del>
              </m:r>
            </m:sup>
            <m:e>
              <m:nary>
                <m:naryPr>
                  <m:chr m:val="∑"/>
                  <m:limLoc m:val="undOvr"/>
                  <m:ctrlPr>
                    <w:del w:id="1827" w:author="Στάθης Καπ" w:date="2023-02-01T08:58:00Z">
                      <w:rPr>
                        <w:rFonts w:ascii="Cambria Math" w:hAnsi="Cambria Math"/>
                        <w:i/>
                        <w:lang w:val="el-GR"/>
                      </w:rPr>
                    </w:del>
                  </m:ctrlPr>
                </m:naryPr>
                <m:sub>
                  <m:r>
                    <w:del w:id="1828" w:author="Στάθης Καπ" w:date="2023-02-01T08:58:00Z">
                      <w:rPr>
                        <w:rFonts w:ascii="Cambria Math" w:hAnsi="Cambria Math"/>
                        <w:lang w:val="el-GR"/>
                      </w:rPr>
                      <m:t>t=1</m:t>
                    </w:del>
                  </m:r>
                </m:sub>
                <m:sup>
                  <m:sSub>
                    <m:sSubPr>
                      <m:ctrlPr>
                        <w:del w:id="1829" w:author="Στάθης Καπ" w:date="2023-02-01T08:58:00Z">
                          <w:rPr>
                            <w:rFonts w:ascii="Cambria Math" w:hAnsi="Cambria Math"/>
                            <w:i/>
                            <w:lang w:val="el-GR"/>
                          </w:rPr>
                        </w:del>
                      </m:ctrlPr>
                    </m:sSubPr>
                    <m:e>
                      <m:r>
                        <w:del w:id="1830" w:author="Στάθης Καπ" w:date="2023-02-01T08:58:00Z">
                          <w:rPr>
                            <w:rFonts w:ascii="Cambria Math" w:hAnsi="Cambria Math"/>
                            <w:lang w:val="el-GR"/>
                          </w:rPr>
                          <m:t>T</m:t>
                        </w:del>
                      </m:r>
                    </m:e>
                    <m:sub>
                      <m:r>
                        <w:del w:id="1831" w:author="Στάθης Καπ" w:date="2023-02-01T08:58:00Z">
                          <w:rPr>
                            <w:rFonts w:ascii="Cambria Math" w:hAnsi="Cambria Math"/>
                            <w:lang w:val="el-GR"/>
                          </w:rPr>
                          <m:t>max</m:t>
                        </w:del>
                      </m:r>
                    </m:sub>
                  </m:sSub>
                </m:sup>
                <m:e>
                  <m:sSub>
                    <m:sSubPr>
                      <m:ctrlPr>
                        <w:del w:id="1832" w:author="Στάθης Καπ" w:date="2023-02-01T08:58:00Z">
                          <w:rPr>
                            <w:rFonts w:ascii="Cambria Math" w:hAnsi="Cambria Math"/>
                            <w:i/>
                            <w:lang w:val="el-GR"/>
                          </w:rPr>
                        </w:del>
                      </m:ctrlPr>
                    </m:sSubPr>
                    <m:e>
                      <m:r>
                        <w:del w:id="1833" w:author="Στάθης Καπ" w:date="2023-02-01T08:58:00Z">
                          <w:rPr>
                            <w:rFonts w:ascii="Cambria Math" w:hAnsi="Cambria Math"/>
                            <w:lang w:val="el-GR"/>
                          </w:rPr>
                          <m:t>X</m:t>
                        </w:del>
                      </m:r>
                    </m:e>
                    <m:sub>
                      <m:r>
                        <w:del w:id="1834" w:author="Στάθης Καπ" w:date="2023-02-01T08:58:00Z">
                          <w:rPr>
                            <w:rFonts w:ascii="Cambria Math" w:hAnsi="Cambria Math"/>
                            <w:lang w:val="el-GR"/>
                          </w:rPr>
                          <m:t>1,j,t</m:t>
                        </w:del>
                      </m:r>
                    </m:sub>
                  </m:sSub>
                </m:e>
              </m:nary>
            </m:e>
          </m:nary>
          <m:r>
            <w:del w:id="1835" w:author="Στάθης Καπ" w:date="2023-02-01T08:58:00Z">
              <w:rPr>
                <w:rFonts w:ascii="Cambria Math" w:hAnsi="Cambria Math"/>
                <w:lang w:val="el-GR"/>
              </w:rPr>
              <m:t>=1</m:t>
            </w:del>
          </m:r>
        </m:oMath>
      </m:oMathPara>
    </w:p>
    <w:p w14:paraId="55A175B6" w14:textId="1263AE4E" w:rsidR="003E05E5" w:rsidRPr="008330DD" w:rsidDel="00EA6FB8" w:rsidRDefault="00F03C40" w:rsidP="00550D86">
      <w:pPr>
        <w:rPr>
          <w:del w:id="1836" w:author="Στάθης Καπ" w:date="2023-02-01T08:58:00Z"/>
          <w:rFonts w:eastAsiaTheme="minorEastAsia"/>
          <w:lang w:val="el-GR"/>
        </w:rPr>
      </w:pPr>
      <m:oMathPara>
        <m:oMath>
          <m:nary>
            <m:naryPr>
              <m:chr m:val="∑"/>
              <m:limLoc m:val="undOvr"/>
              <m:ctrlPr>
                <w:del w:id="1837" w:author="Στάθης Καπ" w:date="2023-02-01T08:58:00Z">
                  <w:rPr>
                    <w:rFonts w:ascii="Cambria Math" w:hAnsi="Cambria Math"/>
                    <w:i/>
                    <w:lang w:val="el-GR"/>
                  </w:rPr>
                </w:del>
              </m:ctrlPr>
            </m:naryPr>
            <m:sub>
              <m:r>
                <w:del w:id="1838" w:author="Στάθης Καπ" w:date="2023-02-01T08:58:00Z">
                  <w:rPr>
                    <w:rFonts w:ascii="Cambria Math" w:hAnsi="Cambria Math"/>
                    <w:lang w:val="el-GR"/>
                  </w:rPr>
                  <m:t>j=1</m:t>
                </w:del>
              </m:r>
            </m:sub>
            <m:sup>
              <m:r>
                <w:del w:id="1839" w:author="Στάθης Καπ" w:date="2023-02-01T08:58:00Z">
                  <w:rPr>
                    <w:rFonts w:ascii="Cambria Math" w:hAnsi="Cambria Math"/>
                    <w:lang w:val="el-GR"/>
                  </w:rPr>
                  <m:t>n-1</m:t>
                </w:del>
              </m:r>
            </m:sup>
            <m:e>
              <m:nary>
                <m:naryPr>
                  <m:chr m:val="∑"/>
                  <m:limLoc m:val="undOvr"/>
                  <m:ctrlPr>
                    <w:del w:id="1840" w:author="Στάθης Καπ" w:date="2023-02-01T08:58:00Z">
                      <w:rPr>
                        <w:rFonts w:ascii="Cambria Math" w:hAnsi="Cambria Math"/>
                        <w:i/>
                        <w:lang w:val="el-GR"/>
                      </w:rPr>
                    </w:del>
                  </m:ctrlPr>
                </m:naryPr>
                <m:sub>
                  <m:r>
                    <w:del w:id="1841" w:author="Στάθης Καπ" w:date="2023-02-01T08:58:00Z">
                      <w:rPr>
                        <w:rFonts w:ascii="Cambria Math" w:hAnsi="Cambria Math"/>
                        <w:lang w:val="el-GR"/>
                      </w:rPr>
                      <m:t>t=1</m:t>
                    </w:del>
                  </m:r>
                </m:sub>
                <m:sup>
                  <m:sSub>
                    <m:sSubPr>
                      <m:ctrlPr>
                        <w:del w:id="1842" w:author="Στάθης Καπ" w:date="2023-02-01T08:58:00Z">
                          <w:rPr>
                            <w:rFonts w:ascii="Cambria Math" w:hAnsi="Cambria Math"/>
                            <w:i/>
                            <w:lang w:val="el-GR"/>
                          </w:rPr>
                        </w:del>
                      </m:ctrlPr>
                    </m:sSubPr>
                    <m:e>
                      <m:r>
                        <w:del w:id="1843" w:author="Στάθης Καπ" w:date="2023-02-01T08:58:00Z">
                          <w:rPr>
                            <w:rFonts w:ascii="Cambria Math" w:hAnsi="Cambria Math"/>
                            <w:lang w:val="el-GR"/>
                          </w:rPr>
                          <m:t>T</m:t>
                        </w:del>
                      </m:r>
                    </m:e>
                    <m:sub>
                      <m:r>
                        <w:del w:id="1844" w:author="Στάθης Καπ" w:date="2023-02-01T08:58:00Z">
                          <w:rPr>
                            <w:rFonts w:ascii="Cambria Math" w:hAnsi="Cambria Math"/>
                            <w:lang w:val="el-GR"/>
                          </w:rPr>
                          <m:t>max</m:t>
                        </w:del>
                      </m:r>
                    </m:sub>
                  </m:sSub>
                </m:sup>
                <m:e>
                  <m:sSub>
                    <m:sSubPr>
                      <m:ctrlPr>
                        <w:del w:id="1845" w:author="Στάθης Καπ" w:date="2023-02-01T08:58:00Z">
                          <w:rPr>
                            <w:rFonts w:ascii="Cambria Math" w:hAnsi="Cambria Math"/>
                            <w:i/>
                            <w:lang w:val="el-GR"/>
                          </w:rPr>
                        </w:del>
                      </m:ctrlPr>
                    </m:sSubPr>
                    <m:e>
                      <m:r>
                        <w:del w:id="1846" w:author="Στάθης Καπ" w:date="2023-02-01T08:58:00Z">
                          <w:rPr>
                            <w:rFonts w:ascii="Cambria Math" w:hAnsi="Cambria Math"/>
                            <w:lang w:val="el-GR"/>
                          </w:rPr>
                          <m:t>X</m:t>
                        </w:del>
                      </m:r>
                    </m:e>
                    <m:sub>
                      <m:r>
                        <w:del w:id="1847" w:author="Στάθης Καπ" w:date="2023-02-01T08:58:00Z">
                          <w:rPr>
                            <w:rFonts w:ascii="Cambria Math" w:hAnsi="Cambria Math"/>
                            <w:lang w:val="el-GR"/>
                          </w:rPr>
                          <m:t>n,j,t</m:t>
                        </w:del>
                      </m:r>
                    </m:sub>
                  </m:sSub>
                </m:e>
              </m:nary>
            </m:e>
          </m:nary>
          <m:r>
            <w:del w:id="1848" w:author="Στάθης Καπ" w:date="2023-02-01T08:58:00Z">
              <w:rPr>
                <w:rFonts w:ascii="Cambria Math" w:hAnsi="Cambria Math"/>
                <w:lang w:val="el-GR"/>
              </w:rPr>
              <m:t>=0</m:t>
            </w:del>
          </m:r>
        </m:oMath>
      </m:oMathPara>
    </w:p>
    <w:p w14:paraId="4FBC366E" w14:textId="09A316EA" w:rsidR="008330DD" w:rsidRPr="004D76B9" w:rsidDel="00EA6FB8" w:rsidRDefault="00F03C40" w:rsidP="00550D86">
      <w:pPr>
        <w:rPr>
          <w:del w:id="1849" w:author="Στάθης Καπ" w:date="2023-02-01T08:58:00Z"/>
          <w:rFonts w:eastAsiaTheme="minorEastAsia"/>
          <w:lang w:val="el-GR"/>
        </w:rPr>
      </w:pPr>
      <m:oMathPara>
        <m:oMath>
          <m:nary>
            <m:naryPr>
              <m:chr m:val="∑"/>
              <m:limLoc m:val="undOvr"/>
              <m:ctrlPr>
                <w:del w:id="1850" w:author="Στάθης Καπ" w:date="2023-02-01T08:58:00Z">
                  <w:rPr>
                    <w:rFonts w:ascii="Cambria Math" w:hAnsi="Cambria Math"/>
                    <w:i/>
                    <w:lang w:val="el-GR"/>
                  </w:rPr>
                </w:del>
              </m:ctrlPr>
            </m:naryPr>
            <m:sub>
              <m:r>
                <w:del w:id="1851" w:author="Στάθης Καπ" w:date="2023-02-01T08:58:00Z">
                  <w:rPr>
                    <w:rFonts w:ascii="Cambria Math" w:hAnsi="Cambria Math"/>
                    <w:lang w:val="el-GR"/>
                  </w:rPr>
                  <m:t>i=1</m:t>
                </w:del>
              </m:r>
            </m:sub>
            <m:sup>
              <m:r>
                <w:del w:id="1852" w:author="Στάθης Καπ" w:date="2023-02-01T08:58:00Z">
                  <w:rPr>
                    <w:rFonts w:ascii="Cambria Math" w:hAnsi="Cambria Math"/>
                    <w:lang w:val="el-GR"/>
                  </w:rPr>
                  <m:t>n-1</m:t>
                </w:del>
              </m:r>
            </m:sup>
            <m:e>
              <m:nary>
                <m:naryPr>
                  <m:chr m:val="∑"/>
                  <m:limLoc m:val="undOvr"/>
                  <m:ctrlPr>
                    <w:del w:id="1853" w:author="Στάθης Καπ" w:date="2023-02-01T08:58:00Z">
                      <w:rPr>
                        <w:rFonts w:ascii="Cambria Math" w:hAnsi="Cambria Math"/>
                        <w:i/>
                        <w:lang w:val="el-GR"/>
                      </w:rPr>
                    </w:del>
                  </m:ctrlPr>
                </m:naryPr>
                <m:sub>
                  <m:r>
                    <w:del w:id="1854" w:author="Στάθης Καπ" w:date="2023-02-01T08:58:00Z">
                      <w:rPr>
                        <w:rFonts w:ascii="Cambria Math" w:hAnsi="Cambria Math"/>
                        <w:lang w:val="el-GR"/>
                      </w:rPr>
                      <m:t>t=1</m:t>
                    </w:del>
                  </m:r>
                </m:sub>
                <m:sup>
                  <m:sSub>
                    <m:sSubPr>
                      <m:ctrlPr>
                        <w:del w:id="1855" w:author="Στάθης Καπ" w:date="2023-02-01T08:58:00Z">
                          <w:rPr>
                            <w:rFonts w:ascii="Cambria Math" w:hAnsi="Cambria Math"/>
                            <w:i/>
                            <w:lang w:val="el-GR"/>
                          </w:rPr>
                        </w:del>
                      </m:ctrlPr>
                    </m:sSubPr>
                    <m:e>
                      <m:r>
                        <w:del w:id="1856" w:author="Στάθης Καπ" w:date="2023-02-01T08:58:00Z">
                          <w:rPr>
                            <w:rFonts w:ascii="Cambria Math" w:hAnsi="Cambria Math"/>
                            <w:lang w:val="el-GR"/>
                          </w:rPr>
                          <m:t>T</m:t>
                        </w:del>
                      </m:r>
                    </m:e>
                    <m:sub>
                      <m:r>
                        <w:del w:id="1857" w:author="Στάθης Καπ" w:date="2023-02-01T08:58:00Z">
                          <w:rPr>
                            <w:rFonts w:ascii="Cambria Math" w:hAnsi="Cambria Math"/>
                            <w:lang w:val="el-GR"/>
                          </w:rPr>
                          <m:t>max</m:t>
                        </w:del>
                      </m:r>
                    </m:sub>
                  </m:sSub>
                </m:sup>
                <m:e>
                  <m:sSub>
                    <m:sSubPr>
                      <m:ctrlPr>
                        <w:del w:id="1858" w:author="Στάθης Καπ" w:date="2023-02-01T08:58:00Z">
                          <w:rPr>
                            <w:rFonts w:ascii="Cambria Math" w:hAnsi="Cambria Math"/>
                            <w:i/>
                            <w:lang w:val="el-GR"/>
                          </w:rPr>
                        </w:del>
                      </m:ctrlPr>
                    </m:sSubPr>
                    <m:e>
                      <m:r>
                        <w:del w:id="1859" w:author="Στάθης Καπ" w:date="2023-02-01T08:58:00Z">
                          <w:rPr>
                            <w:rFonts w:ascii="Cambria Math" w:hAnsi="Cambria Math"/>
                            <w:lang w:val="el-GR"/>
                          </w:rPr>
                          <m:t>X</m:t>
                        </w:del>
                      </m:r>
                    </m:e>
                    <m:sub>
                      <m:r>
                        <w:del w:id="1860" w:author="Στάθης Καπ" w:date="2023-02-01T08:58:00Z">
                          <w:rPr>
                            <w:rFonts w:ascii="Cambria Math" w:hAnsi="Cambria Math"/>
                            <w:lang w:val="el-GR"/>
                          </w:rPr>
                          <m:t>i,n,t</m:t>
                        </w:del>
                      </m:r>
                    </m:sub>
                  </m:sSub>
                </m:e>
              </m:nary>
            </m:e>
          </m:nary>
          <m:r>
            <w:del w:id="1861" w:author="Στάθης Καπ" w:date="2023-02-01T08:58:00Z">
              <w:rPr>
                <w:rFonts w:ascii="Cambria Math" w:hAnsi="Cambria Math"/>
                <w:lang w:val="el-GR"/>
              </w:rPr>
              <m:t>=1</m:t>
            </w:del>
          </m:r>
        </m:oMath>
      </m:oMathPara>
    </w:p>
    <w:p w14:paraId="69329B39" w14:textId="7646B38A" w:rsidR="004D76B9" w:rsidRPr="007D5C32" w:rsidDel="00EA6FB8" w:rsidRDefault="00F03C40" w:rsidP="00550D86">
      <w:pPr>
        <w:rPr>
          <w:del w:id="1862" w:author="Στάθης Καπ" w:date="2023-02-01T08:58:00Z"/>
          <w:i/>
          <w:lang w:val="el-GR"/>
        </w:rPr>
      </w:pPr>
      <m:oMathPara>
        <m:oMath>
          <m:nary>
            <m:naryPr>
              <m:chr m:val="∑"/>
              <m:limLoc m:val="undOvr"/>
              <m:ctrlPr>
                <w:del w:id="1863" w:author="Στάθης Καπ" w:date="2023-02-01T08:58:00Z">
                  <w:rPr>
                    <w:rFonts w:ascii="Cambria Math" w:hAnsi="Cambria Math"/>
                    <w:i/>
                    <w:lang w:val="el-GR"/>
                  </w:rPr>
                </w:del>
              </m:ctrlPr>
            </m:naryPr>
            <m:sub>
              <m:r>
                <w:del w:id="1864" w:author="Στάθης Καπ" w:date="2023-02-01T08:58:00Z">
                  <w:rPr>
                    <w:rFonts w:ascii="Cambria Math" w:hAnsi="Cambria Math"/>
                    <w:lang w:val="el-GR"/>
                  </w:rPr>
                  <m:t>i=1,i≠e</m:t>
                </w:del>
              </m:r>
            </m:sub>
            <m:sup>
              <m:r>
                <w:del w:id="1865" w:author="Στάθης Καπ" w:date="2023-02-01T08:58:00Z">
                  <w:rPr>
                    <w:rFonts w:ascii="Cambria Math" w:hAnsi="Cambria Math"/>
                    <w:lang w:val="el-GR"/>
                  </w:rPr>
                  <m:t>n-1</m:t>
                </w:del>
              </m:r>
            </m:sup>
            <m:e>
              <m:nary>
                <m:naryPr>
                  <m:chr m:val="∑"/>
                  <m:limLoc m:val="undOvr"/>
                  <m:ctrlPr>
                    <w:del w:id="1866" w:author="Στάθης Καπ" w:date="2023-02-01T08:58:00Z">
                      <w:rPr>
                        <w:rFonts w:ascii="Cambria Math" w:hAnsi="Cambria Math"/>
                        <w:i/>
                        <w:lang w:val="el-GR"/>
                      </w:rPr>
                    </w:del>
                  </m:ctrlPr>
                </m:naryPr>
                <m:sub>
                  <m:r>
                    <w:del w:id="1867" w:author="Στάθης Καπ" w:date="2023-02-01T08:58:00Z">
                      <m:rPr>
                        <m:sty m:val="p"/>
                      </m:rPr>
                      <w:rPr>
                        <w:rFonts w:ascii="Cambria Math" w:hAnsi="Cambria Math"/>
                      </w:rPr>
                      <m:t>t=1,</m:t>
                    </w:del>
                  </m:r>
                  <m:sSub>
                    <m:sSubPr>
                      <m:ctrlPr>
                        <w:del w:id="1868" w:author="Στάθης Καπ" w:date="2023-02-01T08:58:00Z">
                          <w:rPr>
                            <w:rFonts w:ascii="Cambria Math" w:hAnsi="Cambria Math"/>
                          </w:rPr>
                        </w:del>
                      </m:ctrlPr>
                    </m:sSubPr>
                    <m:e>
                      <m:r>
                        <w:del w:id="1869" w:author="Στάθης Καπ" w:date="2023-02-01T08:58:00Z">
                          <w:rPr>
                            <w:rFonts w:ascii="Cambria Math" w:hAnsi="Cambria Math"/>
                          </w:rPr>
                          <m:t>T</m:t>
                        </w:del>
                      </m:r>
                    </m:e>
                    <m:sub>
                      <m:r>
                        <w:del w:id="1870" w:author="Στάθης Καπ" w:date="2023-02-01T08:58:00Z">
                          <w:rPr>
                            <w:rFonts w:ascii="Cambria Math" w:hAnsi="Cambria Math"/>
                          </w:rPr>
                          <m:t>max</m:t>
                        </w:del>
                      </m:r>
                    </m:sub>
                  </m:sSub>
                </m:sub>
                <m:sup>
                  <m:r>
                    <w:del w:id="1871" w:author="Στάθης Καπ" w:date="2023-02-01T08:58:00Z">
                      <w:rPr>
                        <w:rFonts w:ascii="Cambria Math" w:hAnsi="Cambria Math"/>
                        <w:lang w:val="el-GR"/>
                      </w:rPr>
                      <m:t>n</m:t>
                    </w:del>
                  </m:r>
                </m:sup>
                <m:e>
                  <m:sSub>
                    <m:sSubPr>
                      <m:ctrlPr>
                        <w:del w:id="1872" w:author="Στάθης Καπ" w:date="2023-02-01T08:58:00Z">
                          <w:rPr>
                            <w:rFonts w:ascii="Cambria Math" w:hAnsi="Cambria Math"/>
                            <w:i/>
                            <w:lang w:val="el-GR"/>
                          </w:rPr>
                        </w:del>
                      </m:ctrlPr>
                    </m:sSubPr>
                    <m:e>
                      <m:r>
                        <w:del w:id="1873" w:author="Στάθης Καπ" w:date="2023-02-01T08:58:00Z">
                          <w:rPr>
                            <w:rFonts w:ascii="Cambria Math" w:hAnsi="Cambria Math"/>
                            <w:lang w:val="el-GR"/>
                          </w:rPr>
                          <m:t>X</m:t>
                        </w:del>
                      </m:r>
                    </m:e>
                    <m:sub>
                      <m:r>
                        <w:del w:id="1874" w:author="Στάθης Καπ" w:date="2023-02-01T08:58:00Z">
                          <w:rPr>
                            <w:rFonts w:ascii="Cambria Math" w:hAnsi="Cambria Math"/>
                            <w:lang w:val="el-GR"/>
                          </w:rPr>
                          <m:t>i,e,t</m:t>
                        </w:del>
                      </m:r>
                    </m:sub>
                  </m:sSub>
                </m:e>
              </m:nary>
            </m:e>
          </m:nary>
          <m:r>
            <w:del w:id="1875" w:author="Στάθης Καπ" w:date="2023-02-01T08:58:00Z">
              <w:rPr>
                <w:rFonts w:ascii="Cambria Math" w:hAnsi="Cambria Math"/>
                <w:lang w:val="el-GR"/>
              </w:rPr>
              <m:t>=</m:t>
            </w:del>
          </m:r>
          <m:nary>
            <m:naryPr>
              <m:chr m:val="∑"/>
              <m:limLoc m:val="undOvr"/>
              <m:ctrlPr>
                <w:del w:id="1876" w:author="Στάθης Καπ" w:date="2023-02-01T08:58:00Z">
                  <w:rPr>
                    <w:rFonts w:ascii="Cambria Math" w:hAnsi="Cambria Math"/>
                    <w:i/>
                    <w:lang w:val="el-GR"/>
                  </w:rPr>
                </w:del>
              </m:ctrlPr>
            </m:naryPr>
            <m:sub>
              <m:r>
                <w:del w:id="1877" w:author="Στάθης Καπ" w:date="2023-02-01T08:58:00Z">
                  <m:rPr>
                    <m:sty m:val="p"/>
                  </m:rPr>
                  <w:rPr>
                    <w:rFonts w:ascii="Cambria Math" w:hAnsi="Cambria Math"/>
                  </w:rPr>
                  <m:t>j=2,j≠e</m:t>
                </w:del>
              </m:r>
            </m:sub>
            <m:sup>
              <m:r>
                <w:del w:id="1878" w:author="Στάθης Καπ" w:date="2023-02-01T08:58:00Z">
                  <w:rPr>
                    <w:rFonts w:ascii="Cambria Math" w:hAnsi="Cambria Math"/>
                    <w:lang w:val="el-GR"/>
                  </w:rPr>
                  <m:t>n</m:t>
                </w:del>
              </m:r>
            </m:sup>
            <m:e>
              <m:nary>
                <m:naryPr>
                  <m:chr m:val="∑"/>
                  <m:limLoc m:val="undOvr"/>
                  <m:ctrlPr>
                    <w:del w:id="1879" w:author="Στάθης Καπ" w:date="2023-02-01T08:58:00Z">
                      <w:rPr>
                        <w:rFonts w:ascii="Cambria Math" w:hAnsi="Cambria Math"/>
                        <w:i/>
                        <w:lang w:val="el-GR"/>
                      </w:rPr>
                    </w:del>
                  </m:ctrlPr>
                </m:naryPr>
                <m:sub>
                  <m:r>
                    <w:del w:id="1880" w:author="Στάθης Καπ" w:date="2023-02-01T08:58:00Z">
                      <w:rPr>
                        <w:rFonts w:ascii="Cambria Math" w:hAnsi="Cambria Math"/>
                        <w:lang w:val="el-GR"/>
                      </w:rPr>
                      <m:t>T=1</m:t>
                    </w:del>
                  </m:r>
                </m:sub>
                <m:sup>
                  <m:sSub>
                    <m:sSubPr>
                      <m:ctrlPr>
                        <w:del w:id="1881" w:author="Στάθης Καπ" w:date="2023-02-01T08:58:00Z">
                          <w:rPr>
                            <w:rFonts w:ascii="Cambria Math" w:hAnsi="Cambria Math"/>
                            <w:i/>
                            <w:lang w:val="el-GR"/>
                          </w:rPr>
                        </w:del>
                      </m:ctrlPr>
                    </m:sSubPr>
                    <m:e>
                      <m:r>
                        <w:del w:id="1882" w:author="Στάθης Καπ" w:date="2023-02-01T08:58:00Z">
                          <w:rPr>
                            <w:rFonts w:ascii="Cambria Math" w:hAnsi="Cambria Math"/>
                            <w:lang w:val="el-GR"/>
                          </w:rPr>
                          <m:t>T</m:t>
                        </w:del>
                      </m:r>
                    </m:e>
                    <m:sub>
                      <m:r>
                        <w:del w:id="1883" w:author="Στάθης Καπ" w:date="2023-02-01T08:58:00Z">
                          <w:rPr>
                            <w:rFonts w:ascii="Cambria Math" w:hAnsi="Cambria Math"/>
                            <w:lang w:val="el-GR"/>
                          </w:rPr>
                          <m:t>max</m:t>
                        </w:del>
                      </m:r>
                    </m:sub>
                  </m:sSub>
                </m:sup>
                <m:e>
                  <m:sSub>
                    <m:sSubPr>
                      <m:ctrlPr>
                        <w:del w:id="1884" w:author="Στάθης Καπ" w:date="2023-02-01T08:58:00Z">
                          <w:rPr>
                            <w:rFonts w:ascii="Cambria Math" w:hAnsi="Cambria Math"/>
                            <w:i/>
                            <w:lang w:val="el-GR"/>
                          </w:rPr>
                        </w:del>
                      </m:ctrlPr>
                    </m:sSubPr>
                    <m:e>
                      <m:r>
                        <w:del w:id="1885" w:author="Στάθης Καπ" w:date="2023-02-01T08:58:00Z">
                          <w:rPr>
                            <w:rFonts w:ascii="Cambria Math" w:hAnsi="Cambria Math"/>
                            <w:lang w:val="el-GR"/>
                          </w:rPr>
                          <m:t>X</m:t>
                        </w:del>
                      </m:r>
                    </m:e>
                    <m:sub>
                      <m:r>
                        <w:del w:id="1886" w:author="Στάθης Καπ" w:date="2023-02-01T08:58:00Z">
                          <w:rPr>
                            <w:rFonts w:ascii="Cambria Math" w:hAnsi="Cambria Math"/>
                            <w:lang w:val="el-GR"/>
                          </w:rPr>
                          <m:t>e,j,t</m:t>
                        </w:del>
                      </m:r>
                    </m:sub>
                  </m:sSub>
                </m:e>
              </m:nary>
            </m:e>
          </m:nary>
          <m:r>
            <w:del w:id="1887" w:author="Στάθης Καπ" w:date="2023-02-01T08:58:00Z">
              <w:rPr>
                <w:rFonts w:ascii="Cambria Math" w:hAnsi="Cambria Math"/>
                <w:lang w:val="el-GR"/>
              </w:rPr>
              <m:t xml:space="preserve"> ∀e=2, 3, ⋯, (n-1)</m:t>
            </w:del>
          </m:r>
        </m:oMath>
      </m:oMathPara>
    </w:p>
    <w:p w14:paraId="5756A5B9" w14:textId="48D589B5" w:rsidR="00F974B5" w:rsidRPr="00A23AFE" w:rsidDel="00EA6FB8" w:rsidRDefault="00F03C40" w:rsidP="00550D86">
      <w:pPr>
        <w:rPr>
          <w:del w:id="1888" w:author="Στάθης Καπ" w:date="2023-02-01T08:58:00Z"/>
          <w:rFonts w:eastAsiaTheme="minorEastAsia"/>
          <w:i/>
          <w:lang w:val="el-GR"/>
        </w:rPr>
      </w:pPr>
      <m:oMathPara>
        <m:oMath>
          <m:nary>
            <m:naryPr>
              <m:chr m:val="∑"/>
              <m:limLoc m:val="undOvr"/>
              <m:ctrlPr>
                <w:del w:id="1889" w:author="Στάθης Καπ" w:date="2023-02-01T08:58:00Z">
                  <w:rPr>
                    <w:rFonts w:ascii="Cambria Math" w:hAnsi="Cambria Math"/>
                    <w:i/>
                    <w:lang w:val="el-GR"/>
                  </w:rPr>
                </w:del>
              </m:ctrlPr>
            </m:naryPr>
            <m:sub>
              <m:r>
                <w:del w:id="1890" w:author="Στάθης Καπ" w:date="2023-02-01T08:58:00Z">
                  <w:rPr>
                    <w:rFonts w:ascii="Cambria Math" w:hAnsi="Cambria Math"/>
                    <w:lang w:val="el-GR"/>
                  </w:rPr>
                  <m:t>j=2,j≠i</m:t>
                </w:del>
              </m:r>
            </m:sub>
            <m:sup>
              <m:r>
                <w:del w:id="1891" w:author="Στάθης Καπ" w:date="2023-02-01T08:58:00Z">
                  <w:rPr>
                    <w:rFonts w:ascii="Cambria Math" w:hAnsi="Cambria Math"/>
                    <w:lang w:val="el-GR"/>
                  </w:rPr>
                  <m:t>n</m:t>
                </w:del>
              </m:r>
            </m:sup>
            <m:e>
              <m:nary>
                <m:naryPr>
                  <m:chr m:val="∑"/>
                  <m:limLoc m:val="undOvr"/>
                  <m:ctrlPr>
                    <w:del w:id="1892" w:author="Στάθης Καπ" w:date="2023-02-01T08:58:00Z">
                      <w:rPr>
                        <w:rFonts w:ascii="Cambria Math" w:hAnsi="Cambria Math"/>
                        <w:i/>
                        <w:lang w:val="el-GR"/>
                      </w:rPr>
                    </w:del>
                  </m:ctrlPr>
                </m:naryPr>
                <m:sub>
                  <m:r>
                    <w:del w:id="1893" w:author="Στάθης Καπ" w:date="2023-02-01T08:58:00Z">
                      <w:rPr>
                        <w:rFonts w:ascii="Cambria Math" w:hAnsi="Cambria Math"/>
                        <w:lang w:val="el-GR"/>
                      </w:rPr>
                      <m:t>t=1</m:t>
                    </w:del>
                  </m:r>
                </m:sub>
                <m:sup>
                  <m:sSub>
                    <m:sSubPr>
                      <m:ctrlPr>
                        <w:del w:id="1894" w:author="Στάθης Καπ" w:date="2023-02-01T08:58:00Z">
                          <w:rPr>
                            <w:rFonts w:ascii="Cambria Math" w:hAnsi="Cambria Math"/>
                            <w:i/>
                            <w:lang w:val="el-GR"/>
                          </w:rPr>
                        </w:del>
                      </m:ctrlPr>
                    </m:sSubPr>
                    <m:e>
                      <m:r>
                        <w:del w:id="1895" w:author="Στάθης Καπ" w:date="2023-02-01T08:58:00Z">
                          <w:rPr>
                            <w:rFonts w:ascii="Cambria Math" w:hAnsi="Cambria Math"/>
                            <w:lang w:val="el-GR"/>
                          </w:rPr>
                          <m:t>T</m:t>
                        </w:del>
                      </m:r>
                    </m:e>
                    <m:sub>
                      <m:r>
                        <w:del w:id="1896" w:author="Στάθης Καπ" w:date="2023-02-01T08:58:00Z">
                          <w:rPr>
                            <w:rFonts w:ascii="Cambria Math" w:hAnsi="Cambria Math"/>
                            <w:lang w:val="el-GR"/>
                          </w:rPr>
                          <m:t>max</m:t>
                        </w:del>
                      </m:r>
                    </m:sub>
                  </m:sSub>
                </m:sup>
                <m:e>
                  <m:sSub>
                    <m:sSubPr>
                      <m:ctrlPr>
                        <w:del w:id="1897" w:author="Στάθης Καπ" w:date="2023-02-01T08:58:00Z">
                          <w:rPr>
                            <w:rFonts w:ascii="Cambria Math" w:hAnsi="Cambria Math"/>
                            <w:i/>
                            <w:lang w:val="el-GR"/>
                          </w:rPr>
                        </w:del>
                      </m:ctrlPr>
                    </m:sSubPr>
                    <m:e>
                      <m:r>
                        <w:del w:id="1898" w:author="Στάθης Καπ" w:date="2023-02-01T08:58:00Z">
                          <w:rPr>
                            <w:rFonts w:ascii="Cambria Math" w:hAnsi="Cambria Math"/>
                            <w:lang w:val="el-GR"/>
                          </w:rPr>
                          <m:t>X</m:t>
                        </w:del>
                      </m:r>
                    </m:e>
                    <m:sub>
                      <m:r>
                        <w:del w:id="1899" w:author="Στάθης Καπ" w:date="2023-02-01T08:58:00Z">
                          <w:rPr>
                            <w:rFonts w:ascii="Cambria Math" w:hAnsi="Cambria Math"/>
                            <w:lang w:val="el-GR"/>
                          </w:rPr>
                          <m:t>i,j,t</m:t>
                        </w:del>
                      </m:r>
                    </m:sub>
                  </m:sSub>
                </m:e>
              </m:nary>
            </m:e>
          </m:nary>
          <m:r>
            <w:del w:id="1900" w:author="Στάθης Καπ" w:date="2023-02-01T08:58:00Z">
              <w:rPr>
                <w:rFonts w:ascii="Cambria Math" w:hAnsi="Cambria Math"/>
                <w:lang w:val="el-GR"/>
              </w:rPr>
              <m:t>≤1 ∀ 2, 3, ⋯, (n-1)</m:t>
            </w:del>
          </m:r>
        </m:oMath>
      </m:oMathPara>
    </w:p>
    <w:p w14:paraId="7801ED54" w14:textId="46B66D91" w:rsidR="00A23AFE" w:rsidRPr="00401236" w:rsidDel="00EA6FB8" w:rsidRDefault="00F03C40" w:rsidP="00550D86">
      <w:pPr>
        <w:rPr>
          <w:del w:id="1901" w:author="Στάθης Καπ" w:date="2023-02-01T08:58:00Z"/>
          <w:rFonts w:eastAsiaTheme="minorEastAsia"/>
          <w:i/>
          <w:iCs/>
          <w:lang w:val="el-GR"/>
        </w:rPr>
      </w:pPr>
      <m:oMathPara>
        <m:oMath>
          <m:nary>
            <m:naryPr>
              <m:chr m:val="∑"/>
              <m:limLoc m:val="undOvr"/>
              <m:ctrlPr>
                <w:del w:id="1902" w:author="Στάθης Καπ" w:date="2023-02-01T08:58:00Z">
                  <w:rPr>
                    <w:rFonts w:ascii="Cambria Math" w:hAnsi="Cambria Math"/>
                    <w:i/>
                    <w:iCs/>
                    <w:lang w:val="el-GR"/>
                  </w:rPr>
                </w:del>
              </m:ctrlPr>
            </m:naryPr>
            <m:sub>
              <m:r>
                <w:del w:id="1903" w:author="Στάθης Καπ" w:date="2023-02-01T08:58:00Z">
                  <w:rPr>
                    <w:rFonts w:ascii="Cambria Math" w:hAnsi="Cambria Math"/>
                    <w:lang w:val="el-GR"/>
                  </w:rPr>
                  <m:t>e≠i,j</m:t>
                </w:del>
              </m:r>
            </m:sub>
            <m:sup/>
            <m:e>
              <m:nary>
                <m:naryPr>
                  <m:chr m:val="∑"/>
                  <m:limLoc m:val="undOvr"/>
                  <m:ctrlPr>
                    <w:del w:id="1904" w:author="Στάθης Καπ" w:date="2023-02-01T08:58:00Z">
                      <w:rPr>
                        <w:rFonts w:ascii="Cambria Math" w:hAnsi="Cambria Math"/>
                        <w:i/>
                        <w:iCs/>
                        <w:lang w:val="el-GR"/>
                      </w:rPr>
                    </w:del>
                  </m:ctrlPr>
                </m:naryPr>
                <m:sub>
                  <m:r>
                    <w:del w:id="1905" w:author="Στάθης Καπ" w:date="2023-02-01T08:58:00Z">
                      <w:rPr>
                        <w:rFonts w:ascii="Cambria Math" w:hAnsi="Cambria Math"/>
                        <w:lang w:val="el-GR"/>
                      </w:rPr>
                      <m:t>u=t+</m:t>
                    </w:del>
                  </m:r>
                  <m:sSub>
                    <m:sSubPr>
                      <m:ctrlPr>
                        <w:del w:id="1906" w:author="Στάθης Καπ" w:date="2023-02-01T08:58:00Z">
                          <w:rPr>
                            <w:rFonts w:ascii="Cambria Math" w:hAnsi="Cambria Math"/>
                            <w:i/>
                            <w:iCs/>
                            <w:lang w:val="el-GR"/>
                          </w:rPr>
                        </w:del>
                      </m:ctrlPr>
                    </m:sSubPr>
                    <m:e>
                      <m:r>
                        <w:del w:id="1907" w:author="Στάθης Καπ" w:date="2023-02-01T08:58:00Z">
                          <w:rPr>
                            <w:rFonts w:ascii="Cambria Math" w:hAnsi="Cambria Math"/>
                            <w:lang w:val="el-GR"/>
                          </w:rPr>
                          <m:t>d</m:t>
                        </w:del>
                      </m:r>
                    </m:e>
                    <m:sub>
                      <m:r>
                        <w:del w:id="1908" w:author="Στάθης Καπ" w:date="2023-02-01T08:58:00Z">
                          <w:rPr>
                            <w:rFonts w:ascii="Cambria Math" w:hAnsi="Cambria Math"/>
                            <w:lang w:val="el-GR"/>
                          </w:rPr>
                          <m:t>i,j,t</m:t>
                        </w:del>
                      </m:r>
                    </m:sub>
                  </m:sSub>
                </m:sub>
                <m:sup>
                  <m:sSub>
                    <m:sSubPr>
                      <m:ctrlPr>
                        <w:del w:id="1909" w:author="Στάθης Καπ" w:date="2023-02-01T08:58:00Z">
                          <w:rPr>
                            <w:rFonts w:ascii="Cambria Math" w:hAnsi="Cambria Math"/>
                            <w:i/>
                            <w:iCs/>
                            <w:lang w:val="el-GR"/>
                          </w:rPr>
                        </w:del>
                      </m:ctrlPr>
                    </m:sSubPr>
                    <m:e>
                      <m:r>
                        <w:del w:id="1910" w:author="Στάθης Καπ" w:date="2023-02-01T08:58:00Z">
                          <w:rPr>
                            <w:rFonts w:ascii="Cambria Math" w:hAnsi="Cambria Math"/>
                            <w:lang w:val="el-GR"/>
                          </w:rPr>
                          <m:t>T</m:t>
                        </w:del>
                      </m:r>
                    </m:e>
                    <m:sub>
                      <m:r>
                        <w:del w:id="1911" w:author="Στάθης Καπ" w:date="2023-02-01T08:58:00Z">
                          <w:rPr>
                            <w:rFonts w:ascii="Cambria Math" w:hAnsi="Cambria Math"/>
                            <w:lang w:val="el-GR"/>
                          </w:rPr>
                          <m:t>max</m:t>
                        </w:del>
                      </m:r>
                    </m:sub>
                  </m:sSub>
                </m:sup>
                <m:e>
                  <m:sSub>
                    <m:sSubPr>
                      <m:ctrlPr>
                        <w:del w:id="1912" w:author="Στάθης Καπ" w:date="2023-02-01T08:58:00Z">
                          <w:rPr>
                            <w:rFonts w:ascii="Cambria Math" w:hAnsi="Cambria Math"/>
                            <w:i/>
                            <w:iCs/>
                            <w:lang w:val="el-GR"/>
                          </w:rPr>
                        </w:del>
                      </m:ctrlPr>
                    </m:sSubPr>
                    <m:e>
                      <m:r>
                        <w:del w:id="1913" w:author="Στάθης Καπ" w:date="2023-02-01T08:58:00Z">
                          <w:rPr>
                            <w:rFonts w:ascii="Cambria Math" w:hAnsi="Cambria Math"/>
                            <w:lang w:val="el-GR"/>
                          </w:rPr>
                          <m:t>X</m:t>
                        </w:del>
                      </m:r>
                    </m:e>
                    <m:sub>
                      <m:r>
                        <w:del w:id="1914" w:author="Στάθης Καπ" w:date="2023-02-01T08:58:00Z">
                          <w:rPr>
                            <w:rFonts w:ascii="Cambria Math" w:hAnsi="Cambria Math"/>
                            <w:lang w:val="el-GR"/>
                          </w:rPr>
                          <m:t>j,e,u</m:t>
                        </w:del>
                      </m:r>
                    </m:sub>
                  </m:sSub>
                </m:e>
              </m:nary>
            </m:e>
          </m:nary>
          <m:r>
            <w:del w:id="1915" w:author="Στάθης Καπ" w:date="2023-02-01T08:58:00Z">
              <w:rPr>
                <w:rFonts w:ascii="Cambria Math" w:hAnsi="Cambria Math"/>
                <w:lang w:val="el-GR"/>
              </w:rPr>
              <m:t>≤</m:t>
            </w:del>
          </m:r>
          <m:sSub>
            <m:sSubPr>
              <m:ctrlPr>
                <w:del w:id="1916" w:author="Στάθης Καπ" w:date="2023-02-01T08:58:00Z">
                  <w:rPr>
                    <w:rFonts w:ascii="Cambria Math" w:hAnsi="Cambria Math"/>
                    <w:i/>
                    <w:iCs/>
                    <w:lang w:val="el-GR"/>
                  </w:rPr>
                </w:del>
              </m:ctrlPr>
            </m:sSubPr>
            <m:e>
              <m:r>
                <w:del w:id="1917" w:author="Στάθης Καπ" w:date="2023-02-01T08:58:00Z">
                  <w:rPr>
                    <w:rFonts w:ascii="Cambria Math" w:hAnsi="Cambria Math"/>
                    <w:lang w:val="el-GR"/>
                  </w:rPr>
                  <m:t>X</m:t>
                </w:del>
              </m:r>
            </m:e>
            <m:sub>
              <m:r>
                <w:del w:id="1918" w:author="Στάθης Καπ" w:date="2023-02-01T08:58:00Z">
                  <w:rPr>
                    <w:rFonts w:ascii="Cambria Math" w:hAnsi="Cambria Math"/>
                    <w:lang w:val="el-GR"/>
                  </w:rPr>
                  <m:t>i,j,t</m:t>
                </w:del>
              </m:r>
            </m:sub>
          </m:sSub>
          <m:r>
            <w:del w:id="1919" w:author="Στάθης Καπ" w:date="2023-02-01T08:58:00Z">
              <w:rPr>
                <w:rFonts w:ascii="Cambria Math" w:hAnsi="Cambria Math"/>
                <w:lang w:val="el-GR"/>
              </w:rPr>
              <m:t xml:space="preserve"> ∀i,j=1, ⋯, n-1, i≠j, j≠1, t≤</m:t>
            </w:del>
          </m:r>
          <m:sSub>
            <m:sSubPr>
              <m:ctrlPr>
                <w:del w:id="1920" w:author="Στάθης Καπ" w:date="2023-02-01T08:58:00Z">
                  <w:rPr>
                    <w:rFonts w:ascii="Cambria Math" w:hAnsi="Cambria Math"/>
                    <w:i/>
                    <w:iCs/>
                    <w:lang w:val="el-GR"/>
                  </w:rPr>
                </w:del>
              </m:ctrlPr>
            </m:sSubPr>
            <m:e>
              <m:r>
                <w:del w:id="1921" w:author="Στάθης Καπ" w:date="2023-02-01T08:58:00Z">
                  <w:rPr>
                    <w:rFonts w:ascii="Cambria Math" w:hAnsi="Cambria Math"/>
                    <w:lang w:val="el-GR"/>
                  </w:rPr>
                  <m:t>T</m:t>
                </w:del>
              </m:r>
            </m:e>
            <m:sub>
              <m:r>
                <w:del w:id="1922" w:author="Στάθης Καπ" w:date="2023-02-01T08:58:00Z">
                  <w:rPr>
                    <w:rFonts w:ascii="Cambria Math" w:hAnsi="Cambria Math"/>
                    <w:lang w:val="el-GR"/>
                  </w:rPr>
                  <m:t>max</m:t>
                </w:del>
              </m:r>
            </m:sub>
          </m:sSub>
          <m:r>
            <w:del w:id="1923" w:author="Στάθης Καπ" w:date="2023-02-01T08:58:00Z">
              <w:rPr>
                <w:rFonts w:ascii="Cambria Math" w:hAnsi="Cambria Math"/>
                <w:lang w:val="el-GR"/>
              </w:rPr>
              <m:t>-</m:t>
            </w:del>
          </m:r>
          <m:sSub>
            <m:sSubPr>
              <m:ctrlPr>
                <w:del w:id="1924" w:author="Στάθης Καπ" w:date="2023-02-01T08:58:00Z">
                  <w:rPr>
                    <w:rFonts w:ascii="Cambria Math" w:hAnsi="Cambria Math"/>
                    <w:i/>
                    <w:iCs/>
                    <w:lang w:val="el-GR"/>
                  </w:rPr>
                </w:del>
              </m:ctrlPr>
            </m:sSubPr>
            <m:e>
              <m:r>
                <w:del w:id="1925" w:author="Στάθης Καπ" w:date="2023-02-01T08:58:00Z">
                  <w:rPr>
                    <w:rFonts w:ascii="Cambria Math" w:hAnsi="Cambria Math"/>
                    <w:lang w:val="el-GR"/>
                  </w:rPr>
                  <m:t>d</m:t>
                </w:del>
              </m:r>
            </m:e>
            <m:sub>
              <m:r>
                <w:del w:id="1926" w:author="Στάθης Καπ" w:date="2023-02-01T08:58:00Z">
                  <w:rPr>
                    <w:rFonts w:ascii="Cambria Math" w:hAnsi="Cambria Math"/>
                    <w:lang w:val="el-GR"/>
                  </w:rPr>
                  <m:t>i,j,t</m:t>
                </w:del>
              </m:r>
            </m:sub>
          </m:sSub>
        </m:oMath>
      </m:oMathPara>
    </w:p>
    <w:p w14:paraId="40F3BAAD" w14:textId="500A887B" w:rsidR="00401236" w:rsidDel="00EA6FB8" w:rsidRDefault="00F03C40" w:rsidP="00550D86">
      <w:pPr>
        <w:rPr>
          <w:del w:id="1927" w:author="Στάθης Καπ" w:date="2023-02-01T08:58:00Z"/>
          <w:lang w:val="el-GR"/>
        </w:rPr>
      </w:pPr>
      <m:oMathPara>
        <m:oMath>
          <m:sSub>
            <m:sSubPr>
              <m:ctrlPr>
                <w:del w:id="1928" w:author="Στάθης Καπ" w:date="2023-02-01T08:58:00Z">
                  <w:rPr>
                    <w:rFonts w:ascii="Cambria Math" w:hAnsi="Cambria Math"/>
                    <w:i/>
                    <w:lang w:val="el-GR"/>
                  </w:rPr>
                </w:del>
              </m:ctrlPr>
            </m:sSubPr>
            <m:e>
              <m:r>
                <w:del w:id="1929" w:author="Στάθης Καπ" w:date="2023-02-01T08:58:00Z">
                  <w:rPr>
                    <w:rFonts w:ascii="Cambria Math" w:hAnsi="Cambria Math"/>
                    <w:lang w:val="el-GR"/>
                  </w:rPr>
                  <m:t>X</m:t>
                </w:del>
              </m:r>
            </m:e>
            <m:sub>
              <m:r>
                <w:del w:id="1930" w:author="Στάθης Καπ" w:date="2023-02-01T08:58:00Z">
                  <w:rPr>
                    <w:rFonts w:ascii="Cambria Math" w:hAnsi="Cambria Math"/>
                    <w:lang w:val="el-GR"/>
                  </w:rPr>
                  <m:t>i,j,t</m:t>
                </w:del>
              </m:r>
            </m:sub>
          </m:sSub>
          <m:r>
            <w:del w:id="1931" w:author="Στάθης Καπ" w:date="2023-02-01T08:58:00Z">
              <w:rPr>
                <w:rFonts w:ascii="Cambria Math" w:eastAsiaTheme="minorEastAsia" w:hAnsi="Cambria Math"/>
                <w:lang w:val="el-GR"/>
              </w:rPr>
              <m:t xml:space="preserve">=0 ∀i≠j, t&gt; </m:t>
            </w:del>
          </m:r>
          <m:sSub>
            <m:sSubPr>
              <m:ctrlPr>
                <w:del w:id="1932" w:author="Στάθης Καπ" w:date="2023-02-01T08:58:00Z">
                  <w:rPr>
                    <w:rFonts w:ascii="Cambria Math" w:eastAsiaTheme="minorEastAsia" w:hAnsi="Cambria Math"/>
                    <w:i/>
                    <w:lang w:val="el-GR"/>
                  </w:rPr>
                </w:del>
              </m:ctrlPr>
            </m:sSubPr>
            <m:e>
              <m:r>
                <w:del w:id="1933" w:author="Στάθης Καπ" w:date="2023-02-01T08:58:00Z">
                  <w:rPr>
                    <w:rFonts w:ascii="Cambria Math" w:eastAsiaTheme="minorEastAsia" w:hAnsi="Cambria Math"/>
                    <w:lang w:val="el-GR"/>
                  </w:rPr>
                  <m:t>T</m:t>
                </w:del>
              </m:r>
            </m:e>
            <m:sub>
              <m:r>
                <w:del w:id="1934" w:author="Στάθης Καπ" w:date="2023-02-01T08:58:00Z">
                  <w:rPr>
                    <w:rFonts w:ascii="Cambria Math" w:eastAsiaTheme="minorEastAsia" w:hAnsi="Cambria Math"/>
                    <w:lang w:val="el-GR"/>
                  </w:rPr>
                  <m:t>max</m:t>
                </w:del>
              </m:r>
            </m:sub>
          </m:sSub>
          <m:r>
            <w:del w:id="1935" w:author="Στάθης Καπ" w:date="2023-02-01T08:58:00Z">
              <w:rPr>
                <w:rFonts w:ascii="Cambria Math" w:eastAsiaTheme="minorEastAsia" w:hAnsi="Cambria Math"/>
                <w:lang w:val="el-GR"/>
              </w:rPr>
              <m:t>-</m:t>
            </w:del>
          </m:r>
          <m:sSub>
            <m:sSubPr>
              <m:ctrlPr>
                <w:del w:id="1936" w:author="Στάθης Καπ" w:date="2023-02-01T08:58:00Z">
                  <w:rPr>
                    <w:rFonts w:ascii="Cambria Math" w:eastAsiaTheme="minorEastAsia" w:hAnsi="Cambria Math"/>
                    <w:i/>
                    <w:lang w:val="el-GR"/>
                  </w:rPr>
                </w:del>
              </m:ctrlPr>
            </m:sSubPr>
            <m:e>
              <m:r>
                <w:del w:id="1937" w:author="Στάθης Καπ" w:date="2023-02-01T08:58:00Z">
                  <w:rPr>
                    <w:rFonts w:ascii="Cambria Math" w:eastAsiaTheme="minorEastAsia" w:hAnsi="Cambria Math"/>
                    <w:lang w:val="el-GR"/>
                  </w:rPr>
                  <m:t>d</m:t>
                </w:del>
              </m:r>
            </m:e>
            <m:sub>
              <m:r>
                <w:del w:id="1938" w:author="Στάθης Καπ" w:date="2023-02-01T08:58:00Z">
                  <w:rPr>
                    <w:rFonts w:ascii="Cambria Math" w:eastAsiaTheme="minorEastAsia" w:hAnsi="Cambria Math"/>
                    <w:lang w:val="el-GR"/>
                  </w:rPr>
                  <m:t>i,j,t</m:t>
                </w:del>
              </m:r>
            </m:sub>
          </m:sSub>
        </m:oMath>
      </m:oMathPara>
    </w:p>
    <w:p w14:paraId="0493F62B" w14:textId="384DB2DB" w:rsidR="00401236" w:rsidRDefault="009F7E7C" w:rsidP="00550D86">
      <w:pPr>
        <w:rPr>
          <w:lang w:val="el-GR"/>
        </w:rPr>
      </w:pPr>
      <w:r w:rsidRPr="000E3402">
        <w:rPr>
          <w:lang w:val="el-GR"/>
        </w:rPr>
        <w:t xml:space="preserve">Η σχέση 2.15 αντιπροσωπεύει το στόχο </w:t>
      </w:r>
      <w:r w:rsidR="00EC536D" w:rsidRPr="000E3402">
        <w:rPr>
          <w:lang w:val="el-GR"/>
        </w:rPr>
        <w:t>μεγιστοποίησης</w:t>
      </w:r>
      <w:r w:rsidRPr="000E3402">
        <w:rPr>
          <w:lang w:val="el-GR"/>
        </w:rPr>
        <w:t xml:space="preserve"> του κέρδους (ωφελιμότητας). Η σχέση 2.16 διασφαλίζει πως δεν θα υπάρχει τόξο που θα καταλήγει στον αρχικό</w:t>
      </w:r>
      <w:r w:rsidR="000E3402" w:rsidRPr="000E3402">
        <w:rPr>
          <w:lang w:val="el-GR"/>
        </w:rPr>
        <w:t xml:space="preserve"> </w:t>
      </w:r>
      <w:r w:rsidR="000E3402" w:rsidRPr="002713B6">
        <w:rPr>
          <w:lang w:val="el-GR"/>
        </w:rPr>
        <w:t xml:space="preserve">κόμβο, ενώ η σχέση 2.17 πως ο κόμβος 1 είναι ο αρχικός κόμβος καθώς το πλήθος των τόξων που ξεκινούν από τον κόμβο 1 σε όλες τις χρονικές περιόδους </w:t>
      </w:r>
      <w:r w:rsidR="000E3402">
        <w:t>t</w:t>
      </w:r>
      <w:r w:rsidR="000E3402" w:rsidRPr="002713B6">
        <w:rPr>
          <w:lang w:val="el-GR"/>
        </w:rPr>
        <w:t xml:space="preserve"> ισούται με 1. Οι σχέσεις 2.18 και 2.19, ορίζοντας πως το πλήθος των τόξων που αρχίζουν από τον κόμβο </w:t>
      </w:r>
      <w:r w:rsidR="000E3402">
        <w:t>n</w:t>
      </w:r>
      <w:r w:rsidR="000E3402" w:rsidRPr="002713B6">
        <w:rPr>
          <w:lang w:val="el-GR"/>
        </w:rPr>
        <w:t xml:space="preserve"> σε όλες τις χρονικές περιόδους ισούται με 0 και πως το πλήθος των τόξων που καταλήγουν στον κόμβο </w:t>
      </w:r>
      <w:r w:rsidR="000E3402">
        <w:t>n</w:t>
      </w:r>
      <w:r w:rsidR="000E3402" w:rsidRPr="002713B6">
        <w:rPr>
          <w:lang w:val="el-GR"/>
        </w:rPr>
        <w:t xml:space="preserve"> σε όλες τις χρονικές περιόδους ισούται με 1, διασφαλίζει πως ο </w:t>
      </w:r>
      <w:r w:rsidR="000E3402">
        <w:t>n</w:t>
      </w:r>
      <w:r w:rsidR="000E3402" w:rsidRPr="002713B6">
        <w:rPr>
          <w:lang w:val="el-GR"/>
        </w:rPr>
        <w:t xml:space="preserve"> είναι ο τελικός κόμβος. Η σχέση 2.20, ορίζοντας πως το πλήθος των τόξων που καταλήγουν σε έναν κόμβο ισούται με το </w:t>
      </w:r>
      <w:r w:rsidR="00EC536D" w:rsidRPr="002713B6">
        <w:rPr>
          <w:lang w:val="el-GR"/>
        </w:rPr>
        <w:t>πλήθος</w:t>
      </w:r>
      <w:r w:rsidR="000E3402" w:rsidRPr="002713B6">
        <w:rPr>
          <w:lang w:val="el-GR"/>
        </w:rPr>
        <w:t xml:space="preserve"> των τόξων που αρχίζουν από αυτόν (είτε βρίσκεται στη τροχιά είτε όχι), διασφαλίζει την συνεκτικότητα της τροχιάς. Η σχέση 2.21 διασφαλίζει πως η επίσκεψη σε κάθε κόμβο πραγματοποιείται το πολύ μία </w:t>
      </w:r>
      <w:r w:rsidR="00EC536D" w:rsidRPr="002713B6">
        <w:rPr>
          <w:lang w:val="el-GR"/>
        </w:rPr>
        <w:t>φορά</w:t>
      </w:r>
      <w:r w:rsidR="000E3402" w:rsidRPr="002713B6">
        <w:rPr>
          <w:lang w:val="el-GR"/>
        </w:rPr>
        <w:t xml:space="preserve">. Η σχέση 2.22 θέτει το περιορισμό πως </w:t>
      </w:r>
      <w:r w:rsidR="00EC536D" w:rsidRPr="002713B6">
        <w:rPr>
          <w:lang w:val="el-GR"/>
        </w:rPr>
        <w:t>εάν</w:t>
      </w:r>
      <w:r w:rsidR="000E3402" w:rsidRPr="002713B6">
        <w:rPr>
          <w:lang w:val="el-GR"/>
        </w:rPr>
        <w:t xml:space="preserve"> το ταξίδι </w:t>
      </w:r>
      <w:r w:rsidR="000E3402">
        <w:t>i</w:t>
      </w:r>
      <w:r w:rsidR="000E3402" w:rsidRPr="002713B6">
        <w:rPr>
          <w:lang w:val="el-GR"/>
        </w:rPr>
        <w:t xml:space="preserve"> → </w:t>
      </w:r>
      <w:r w:rsidR="000E3402">
        <w:t>j</w:t>
      </w:r>
      <w:r w:rsidR="000E3402" w:rsidRPr="002713B6">
        <w:rPr>
          <w:lang w:val="el-GR"/>
        </w:rPr>
        <w:t xml:space="preserve"> ξεκινάει κατά τη χρονική περίοδο </w:t>
      </w:r>
      <w:r w:rsidR="000E3402">
        <w:t>t</w:t>
      </w:r>
      <w:r w:rsidR="000E3402" w:rsidRPr="002713B6">
        <w:rPr>
          <w:lang w:val="el-GR"/>
        </w:rPr>
        <w:t xml:space="preserve"> και ο </w:t>
      </w:r>
      <w:r w:rsidR="000E3402">
        <w:t>j</w:t>
      </w:r>
      <w:r w:rsidR="000E3402" w:rsidRPr="002713B6">
        <w:rPr>
          <w:lang w:val="el-GR"/>
        </w:rPr>
        <w:t xml:space="preserve"> δεν είναι ο τελικός κόμβος, τότε το ταξίδι </w:t>
      </w:r>
      <w:r w:rsidR="000E3402">
        <w:t>j</w:t>
      </w:r>
      <w:r w:rsidR="000E3402" w:rsidRPr="002713B6">
        <w:rPr>
          <w:lang w:val="el-GR"/>
        </w:rPr>
        <w:t xml:space="preserve"> → </w:t>
      </w:r>
      <w:r w:rsidR="000E3402">
        <w:t>j</w:t>
      </w:r>
      <w:r w:rsidR="000E3402" w:rsidRPr="002713B6">
        <w:rPr>
          <w:lang w:val="el-GR"/>
        </w:rPr>
        <w:t xml:space="preserve"> + 1 πρέπει να αρχίζει μία χρονική περίοδο μετέπειτα από αυτήν της ώρα επίσκεψης στον </w:t>
      </w:r>
      <w:r w:rsidR="000E3402">
        <w:t>j</w:t>
      </w:r>
      <w:r w:rsidR="000E3402" w:rsidRPr="002713B6">
        <w:rPr>
          <w:lang w:val="el-GR"/>
        </w:rPr>
        <w:t>. Τέλος η σχέση 2.23 αποκλείει ταξίδια που καθυστερούν σημαντικά να ξεκινήσουν</w:t>
      </w:r>
      <w:r w:rsidR="002713B6" w:rsidRPr="002713B6">
        <w:rPr>
          <w:lang w:val="el-GR"/>
        </w:rPr>
        <w:t>.</w:t>
      </w:r>
    </w:p>
    <w:p w14:paraId="17D34E22" w14:textId="66A98771" w:rsidR="005128E3" w:rsidRDefault="005128E3" w:rsidP="00550D86">
      <w:pPr>
        <w:rPr>
          <w:lang w:val="el-GR"/>
        </w:rPr>
      </w:pPr>
      <w:r w:rsidRPr="00EC1380">
        <w:rPr>
          <w:lang w:val="el-GR"/>
        </w:rPr>
        <w:t xml:space="preserve">Επίσης, οι </w:t>
      </w:r>
      <w:r>
        <w:t>Gunawan</w:t>
      </w:r>
      <w:r w:rsidRPr="00EC1380">
        <w:rPr>
          <w:lang w:val="el-GR"/>
        </w:rPr>
        <w:t xml:space="preserve"> </w:t>
      </w:r>
      <w:r>
        <w:t>et</w:t>
      </w:r>
      <w:r w:rsidRPr="00EC1380">
        <w:rPr>
          <w:lang w:val="el-GR"/>
        </w:rPr>
        <w:t xml:space="preserve"> </w:t>
      </w:r>
      <w:r>
        <w:t>al</w:t>
      </w:r>
      <w:r w:rsidRPr="00EC1380">
        <w:rPr>
          <w:lang w:val="el-GR"/>
        </w:rPr>
        <w:t>. (2014)</w:t>
      </w:r>
      <w:customXmlInsRangeStart w:id="1939" w:author="Στάθης Καπ" w:date="2023-03-01T05:04:00Z"/>
      <w:sdt>
        <w:sdtPr>
          <w:rPr>
            <w:lang w:val="el-GR"/>
          </w:rPr>
          <w:id w:val="-2097782113"/>
          <w:citation/>
        </w:sdtPr>
        <w:sdtEndPr/>
        <w:sdtContent>
          <w:customXmlInsRangeEnd w:id="1939"/>
          <w:ins w:id="1940"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ins w:id="1941" w:author="Στάθης Καπ" w:date="2023-03-01T05:04:00Z">
            <w:r w:rsidR="003553FF">
              <w:rPr>
                <w:noProof/>
                <w:lang w:val="el-GR"/>
              </w:rPr>
              <w:t xml:space="preserve"> </w:t>
            </w:r>
            <w:r w:rsidR="003553FF" w:rsidRPr="003553FF">
              <w:rPr>
                <w:noProof/>
                <w:lang w:val="el-GR"/>
                <w:rPrChange w:id="1942" w:author="Στάθης Καπ" w:date="2023-03-01T05:04:00Z">
                  <w:rPr>
                    <w:rFonts w:eastAsia="Times New Roman"/>
                  </w:rPr>
                </w:rPrChange>
              </w:rPr>
              <w:t>[24]</w:t>
            </w:r>
            <w:r w:rsidR="003553FF">
              <w:rPr>
                <w:lang w:val="el-GR"/>
              </w:rPr>
              <w:fldChar w:fldCharType="end"/>
            </w:r>
          </w:ins>
          <w:customXmlInsRangeStart w:id="1943" w:author="Στάθης Καπ" w:date="2023-03-01T05:04:00Z"/>
        </w:sdtContent>
      </w:sdt>
      <w:customXmlInsRangeEnd w:id="1943"/>
      <w:r w:rsidRPr="00EC1380">
        <w:rPr>
          <w:lang w:val="el-GR"/>
        </w:rPr>
        <w:t xml:space="preserve"> πρότειναν έναν αλγόριθμο για την επίλυση του </w:t>
      </w:r>
      <w:r>
        <w:t>TDOP</w:t>
      </w:r>
      <w:r w:rsidRPr="00EC1380">
        <w:rPr>
          <w:lang w:val="el-GR"/>
        </w:rPr>
        <w:t xml:space="preserve">, βασισμένο σε περιβάλλον θεματικού πάρκου όπου οι επισκέπτες κάθε φορά χρειάζονται άμεσα μία λύση-διαδρομή. Ο αλγόριθμος τους αποτελείται από έναν </w:t>
      </w:r>
      <w:r w:rsidR="005F5A11" w:rsidRPr="00EC1380">
        <w:rPr>
          <w:lang w:val="el-GR"/>
        </w:rPr>
        <w:t>Άπληστο</w:t>
      </w:r>
      <w:r w:rsidRPr="00EC1380">
        <w:rPr>
          <w:lang w:val="el-GR"/>
        </w:rPr>
        <w:t xml:space="preserve"> Κατασκευαστικό ευρετικό αλγόριθμο, από τεχνικές Εισαγωγής, Αντικατάστασης, καθώς και από 2 τεχνικές </w:t>
      </w:r>
      <w:r>
        <w:t>ILS</w:t>
      </w:r>
      <w:r w:rsidRPr="00EC1380">
        <w:rPr>
          <w:lang w:val="el-GR"/>
        </w:rPr>
        <w:t xml:space="preserve"> (</w:t>
      </w:r>
      <w:r>
        <w:t>Basic</w:t>
      </w:r>
      <w:r w:rsidRPr="00EC1380">
        <w:rPr>
          <w:lang w:val="el-GR"/>
        </w:rPr>
        <w:t>,</w:t>
      </w:r>
      <w:r>
        <w:t>Adaptive</w:t>
      </w:r>
      <w:r w:rsidRPr="00EC1380">
        <w:rPr>
          <w:lang w:val="el-GR"/>
        </w:rPr>
        <w:t xml:space="preserve">). Ο </w:t>
      </w:r>
      <w:r w:rsidR="00EC1380" w:rsidRPr="00EC1380">
        <w:rPr>
          <w:lang w:val="el-GR"/>
        </w:rPr>
        <w:t>Άπληστος</w:t>
      </w:r>
      <w:r w:rsidRPr="00EC1380">
        <w:rPr>
          <w:lang w:val="el-GR"/>
        </w:rPr>
        <w:t xml:space="preserve"> Κατασκευαστικός αλγόριθμος κατασκευάζει μία λύση εισάγοντας κόμβους που πληρούν ορισμένα κριτήρια. Οι τεχνικές Εισαγωγής, Αντικατάστασης εφαρμόζονται αφότου ενημερωθεί η νωρίτερη ώρα άφιξης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arr</m:t>
            </m:r>
          </m:sup>
        </m:sSubSup>
      </m:oMath>
      <w:r w:rsidRPr="00EC1380">
        <w:rPr>
          <w:lang w:val="el-GR"/>
        </w:rPr>
        <w:t>) και η αργότερη ώρα αναχώρησης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dep</m:t>
            </m:r>
          </m:sup>
        </m:sSubSup>
      </m:oMath>
      <w:r w:rsidRPr="00EC1380">
        <w:rPr>
          <w:lang w:val="el-GR"/>
        </w:rPr>
        <w:t xml:space="preserve">) κάθε κόμβου </w:t>
      </w:r>
      <w:r>
        <w:t>i</w:t>
      </w:r>
      <w:r w:rsidRPr="00EC1380">
        <w:rPr>
          <w:lang w:val="el-GR"/>
        </w:rPr>
        <w:t xml:space="preserve"> μέσα στην εκάστοτε τροχιά. Επίσης εξετάζεται η υβριδοποίηση των 2 αυτών τεχνικών (</w:t>
      </w:r>
      <w:r>
        <w:t>Variable</w:t>
      </w:r>
      <w:r w:rsidRPr="00EC1380">
        <w:rPr>
          <w:lang w:val="el-GR"/>
        </w:rPr>
        <w:t xml:space="preserve"> </w:t>
      </w:r>
      <w:r>
        <w:t>Neighborhood</w:t>
      </w:r>
      <w:r w:rsidRPr="00EC1380">
        <w:rPr>
          <w:lang w:val="el-GR"/>
        </w:rPr>
        <w:t xml:space="preserve"> </w:t>
      </w:r>
      <w:r>
        <w:t>Descent</w:t>
      </w:r>
      <w:r w:rsidRPr="00EC1380">
        <w:rPr>
          <w:lang w:val="el-GR"/>
        </w:rPr>
        <w:t xml:space="preserve">). Τέλος η κύρια διαφορά του βασικού </w:t>
      </w:r>
      <w:r>
        <w:t>ILS</w:t>
      </w:r>
      <w:r w:rsidRPr="00EC1380">
        <w:rPr>
          <w:lang w:val="el-GR"/>
        </w:rPr>
        <w:t xml:space="preserve"> από τον προσαρμόσιμο </w:t>
      </w:r>
      <w:r>
        <w:t>ILS</w:t>
      </w:r>
      <w:r w:rsidRPr="00EC1380">
        <w:rPr>
          <w:lang w:val="el-GR"/>
        </w:rPr>
        <w:t xml:space="preserve"> είναι ο τρόπος με τον οποίο αντιμετωπίζεται η στασιμότητα των παραγόμενων λύσεων.</w:t>
      </w:r>
    </w:p>
    <w:p w14:paraId="495BDA2D" w14:textId="05773CDF" w:rsidR="005F5A11" w:rsidRPr="00D52943" w:rsidRDefault="00010007">
      <w:pPr>
        <w:pStyle w:val="Heading2"/>
        <w:rPr>
          <w:lang w:val="el-GR"/>
        </w:rPr>
        <w:pPrChange w:id="1944" w:author="Στάθης Καπ" w:date="2023-02-26T00:53:00Z">
          <w:pPr>
            <w:pStyle w:val="Heading3"/>
            <w:numPr>
              <w:numId w:val="4"/>
            </w:numPr>
            <w:ind w:left="1080"/>
          </w:pPr>
        </w:pPrChange>
      </w:pPr>
      <w:bookmarkStart w:id="1945" w:name="_Toc128497594"/>
      <w:r>
        <w:rPr>
          <w:lang w:val="el-GR"/>
        </w:rPr>
        <w:lastRenderedPageBreak/>
        <w:t xml:space="preserve">Το πρόβλημα Ομαδικού Προσανατολισμού </w:t>
      </w:r>
      <w:r w:rsidRPr="00D52943">
        <w:rPr>
          <w:lang w:val="el-GR"/>
        </w:rPr>
        <w:t>(</w:t>
      </w:r>
      <w:r>
        <w:t>TOP</w:t>
      </w:r>
      <w:r w:rsidRPr="00D52943">
        <w:rPr>
          <w:lang w:val="el-GR"/>
        </w:rPr>
        <w:t>)</w:t>
      </w:r>
      <w:bookmarkEnd w:id="1945"/>
    </w:p>
    <w:p w14:paraId="13A891B2" w14:textId="7287A887" w:rsidR="00D52943" w:rsidRDefault="0092128D" w:rsidP="00D52943">
      <w:pPr>
        <w:rPr>
          <w:lang w:val="el-GR"/>
        </w:rPr>
      </w:pPr>
      <w:r w:rsidRPr="0092128D">
        <w:rPr>
          <w:lang w:val="el-GR"/>
        </w:rPr>
        <w:t>Το πρόβλημα προσανατολισμού επεκτείνεται στο πρόβλημα Ομαδικού Προσανατολισμού (</w:t>
      </w:r>
      <w:r>
        <w:t>Team</w:t>
      </w:r>
      <w:r w:rsidRPr="0092128D">
        <w:rPr>
          <w:lang w:val="el-GR"/>
        </w:rPr>
        <w:t xml:space="preserve"> </w:t>
      </w:r>
      <w:r>
        <w:t>Orienteering</w:t>
      </w:r>
      <w:r w:rsidRPr="0092128D">
        <w:rPr>
          <w:lang w:val="el-GR"/>
        </w:rPr>
        <w:t xml:space="preserve"> </w:t>
      </w:r>
      <w:r>
        <w:t>Problem</w:t>
      </w:r>
      <w:r w:rsidRPr="0092128D">
        <w:rPr>
          <w:lang w:val="el-GR"/>
        </w:rPr>
        <w:t xml:space="preserve">) στο οποίο στόχος πλέον αποτελεί η εύρεση πολλαπλών διαδρομών από τον αρχικό κόμβο προς τον τελικό επιδιώκοντας πάντα τη μεγιστοποίηση του κέρδους. Τονίζεται πως η ύπαρξη πολλαπλών διαδρομών δεν αναιρεί τους </w:t>
      </w:r>
      <w:r w:rsidR="00FA1D05" w:rsidRPr="0092128D">
        <w:rPr>
          <w:lang w:val="el-GR"/>
        </w:rPr>
        <w:t>κανόνες</w:t>
      </w:r>
      <w:r w:rsidRPr="0092128D">
        <w:rPr>
          <w:lang w:val="el-GR"/>
        </w:rPr>
        <w:t xml:space="preserve"> πως η κάθε επίσκεψη σε ένα κόμβο πρέπει να είναι μοναδική και το πως κάθε διαδρομή θα πρέπει να μην υπερβαίνει ένα χρονικό όριο. </w:t>
      </w:r>
      <w:r w:rsidRPr="00FA1D05">
        <w:rPr>
          <w:lang w:val="el-GR"/>
        </w:rPr>
        <w:t>Το μοντέλο των πολλαπλών διαδρομών μπορεί να εφαρμοσθεί εύκολα και στο πρόβλημα Σχεδιασμού Τουριστικών Διαδρομών (</w:t>
      </w:r>
      <w:r>
        <w:t>TTDP</w:t>
      </w:r>
      <w:r w:rsidRPr="00FA1D05">
        <w:rPr>
          <w:lang w:val="el-GR"/>
        </w:rPr>
        <w:t>) καθώς κάθε διαδρομή μπορεί να αντιστοιχιστεί σε μία μέρα περιήγησης του τουρίστα</w:t>
      </w:r>
      <w:r w:rsidR="00DA107D" w:rsidRPr="00DA107D">
        <w:rPr>
          <w:lang w:val="el-GR"/>
        </w:rPr>
        <w:t>.</w:t>
      </w:r>
    </w:p>
    <w:p w14:paraId="59594498" w14:textId="7C5C0D6E" w:rsidR="00DA107D" w:rsidRDefault="00DA107D" w:rsidP="00D52943">
      <w:pPr>
        <w:rPr>
          <w:lang w:val="el-GR"/>
        </w:rPr>
      </w:pPr>
      <w:r w:rsidRPr="00504D0F">
        <w:rPr>
          <w:lang w:val="el-GR"/>
        </w:rPr>
        <w:t xml:space="preserve">Στη βιβλιογραφία συναντώνται </w:t>
      </w:r>
      <w:r w:rsidR="00504D0F" w:rsidRPr="00504D0F">
        <w:rPr>
          <w:lang w:val="el-GR"/>
        </w:rPr>
        <w:t>διάφορες</w:t>
      </w:r>
      <w:r w:rsidRPr="00504D0F">
        <w:rPr>
          <w:lang w:val="el-GR"/>
        </w:rPr>
        <w:t xml:space="preserve"> παραλλαγές του </w:t>
      </w:r>
      <w:r>
        <w:t>TOP</w:t>
      </w:r>
      <w:r w:rsidRPr="00504D0F">
        <w:rPr>
          <w:lang w:val="el-GR"/>
        </w:rPr>
        <w:t xml:space="preserve"> που </w:t>
      </w:r>
      <w:r w:rsidR="00504D0F">
        <w:rPr>
          <w:lang w:val="el-GR"/>
        </w:rPr>
        <w:t>μοντελοποιούν</w:t>
      </w:r>
      <w:r w:rsidRPr="00504D0F">
        <w:rPr>
          <w:lang w:val="el-GR"/>
        </w:rPr>
        <w:t xml:space="preserve"> διαφορετικές εκδοχές του </w:t>
      </w:r>
      <w:r>
        <w:t>TTDP</w:t>
      </w:r>
      <w:r w:rsidRPr="00504D0F">
        <w:rPr>
          <w:lang w:val="el-GR"/>
        </w:rPr>
        <w:t>.</w:t>
      </w:r>
    </w:p>
    <w:p w14:paraId="727C3B28" w14:textId="48546A69" w:rsidR="007716E5" w:rsidRDefault="007716E5" w:rsidP="00D52943">
      <w:pPr>
        <w:rPr>
          <w:lang w:val="el-GR"/>
        </w:rPr>
      </w:pPr>
      <w:r w:rsidRPr="00480C16">
        <w:rPr>
          <w:lang w:val="el-GR"/>
        </w:rPr>
        <w:t>Το πρόβλημα Ομαδικού Προσανατολισμού μπορεί να αναπαρασταθεί ως πρόβλημα ακέραιου προγραμματισμού (</w:t>
      </w:r>
      <w:del w:id="1946" w:author="Στάθης Καπ" w:date="2023-03-01T05:07:00Z">
        <w:r w:rsidRPr="00480C16" w:rsidDel="0045051E">
          <w:rPr>
            <w:lang w:val="el-GR"/>
          </w:rPr>
          <w:delText xml:space="preserve"> </w:delText>
        </w:r>
      </w:del>
      <w:r>
        <w:t>Vansteenwegen</w:t>
      </w:r>
      <w:r w:rsidRPr="00480C16">
        <w:rPr>
          <w:lang w:val="el-GR"/>
        </w:rPr>
        <w:t xml:space="preserve"> </w:t>
      </w:r>
      <w:r w:rsidR="00480C16">
        <w:t>et</w:t>
      </w:r>
      <w:r w:rsidR="00480C16" w:rsidRPr="00480C16">
        <w:rPr>
          <w:lang w:val="el-GR"/>
        </w:rPr>
        <w:t xml:space="preserve"> </w:t>
      </w:r>
      <w:r w:rsidR="00480C16">
        <w:t>al</w:t>
      </w:r>
      <w:r w:rsidR="00480C16" w:rsidRPr="00480C16">
        <w:rPr>
          <w:lang w:val="el-GR"/>
        </w:rPr>
        <w:t>.</w:t>
      </w:r>
      <w:r w:rsidRPr="00480C16">
        <w:rPr>
          <w:lang w:val="el-GR"/>
        </w:rPr>
        <w:t xml:space="preserve"> 2011</w:t>
      </w:r>
      <w:customXmlInsRangeStart w:id="1947" w:author="Στάθης Καπ" w:date="2023-03-01T05:07:00Z"/>
      <w:sdt>
        <w:sdtPr>
          <w:rPr>
            <w:lang w:val="el-GR"/>
          </w:rPr>
          <w:id w:val="1234668033"/>
          <w:citation/>
        </w:sdtPr>
        <w:sdtEndPr/>
        <w:sdtContent>
          <w:customXmlInsRangeEnd w:id="1947"/>
          <w:ins w:id="1948" w:author="Στάθης Καπ" w:date="2023-03-01T05:07:00Z">
            <w:r w:rsidR="0045051E">
              <w:rPr>
                <w:lang w:val="el-GR"/>
              </w:rPr>
              <w:fldChar w:fldCharType="begin"/>
            </w:r>
            <w:r w:rsidR="0045051E">
              <w:rPr>
                <w:lang w:val="el-GR"/>
              </w:rPr>
              <w:instrText xml:space="preserve"> CITATION PVa11 \l 1032 </w:instrText>
            </w:r>
          </w:ins>
          <w:r w:rsidR="0045051E">
            <w:rPr>
              <w:lang w:val="el-GR"/>
            </w:rPr>
            <w:fldChar w:fldCharType="separate"/>
          </w:r>
          <w:ins w:id="1949" w:author="Στάθης Καπ" w:date="2023-03-01T05:07:00Z">
            <w:r w:rsidR="0045051E">
              <w:rPr>
                <w:noProof/>
                <w:lang w:val="el-GR"/>
              </w:rPr>
              <w:t xml:space="preserve"> </w:t>
            </w:r>
            <w:r w:rsidR="0045051E" w:rsidRPr="0045051E">
              <w:rPr>
                <w:noProof/>
                <w:lang w:val="el-GR"/>
                <w:rPrChange w:id="1950" w:author="Στάθης Καπ" w:date="2023-03-01T05:07:00Z">
                  <w:rPr>
                    <w:rFonts w:eastAsia="Times New Roman"/>
                  </w:rPr>
                </w:rPrChange>
              </w:rPr>
              <w:t>[7]</w:t>
            </w:r>
            <w:r w:rsidR="0045051E">
              <w:rPr>
                <w:lang w:val="el-GR"/>
              </w:rPr>
              <w:fldChar w:fldCharType="end"/>
            </w:r>
          </w:ins>
          <w:customXmlInsRangeStart w:id="1951" w:author="Στάθης Καπ" w:date="2023-03-01T05:07:00Z"/>
        </w:sdtContent>
      </w:sdt>
      <w:customXmlInsRangeEnd w:id="1951"/>
      <w:r w:rsidRPr="00480C16">
        <w:rPr>
          <w:lang w:val="el-GR"/>
        </w:rPr>
        <w:t>) ως εξής:</w:t>
      </w:r>
    </w:p>
    <w:p w14:paraId="2CACDB62" w14:textId="4F356179" w:rsidR="0098128A" w:rsidRDefault="0098128A" w:rsidP="0098128A">
      <w:pPr>
        <w:pStyle w:val="ListParagraph"/>
        <w:numPr>
          <w:ilvl w:val="0"/>
          <w:numId w:val="17"/>
        </w:numPr>
        <w:rPr>
          <w:lang w:val="el-GR"/>
        </w:rPr>
      </w:pPr>
      <w:r>
        <w:t>k</w:t>
      </w:r>
      <w:r w:rsidRPr="0098128A">
        <w:rPr>
          <w:lang w:val="el-GR"/>
        </w:rPr>
        <w:t xml:space="preserve"> ο αριθμός των διαφορετικών διαδρομών</w:t>
      </w:r>
    </w:p>
    <w:p w14:paraId="4DE93E91" w14:textId="2251DF90" w:rsidR="00832FBB" w:rsidRDefault="00F03C40"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=1</m:t>
        </m:r>
      </m:oMath>
      <w:r w:rsidR="006C5707" w:rsidRPr="006C5707">
        <w:rPr>
          <w:rFonts w:eastAsiaTheme="minorEastAsia"/>
          <w:lang w:val="el-GR"/>
        </w:rPr>
        <w:t xml:space="preserve"> </w:t>
      </w:r>
      <w:r w:rsidR="00832FBB" w:rsidRPr="00F75C8A">
        <w:rPr>
          <w:lang w:val="el-GR"/>
        </w:rPr>
        <w:t xml:space="preserve">εάν η επίσκεψη στον κόμβο </w:t>
      </w:r>
      <w:r w:rsidR="00832FBB">
        <w:t>i</w:t>
      </w:r>
      <w:r w:rsidR="00832FBB" w:rsidRPr="00F75C8A">
        <w:rPr>
          <w:lang w:val="el-GR"/>
        </w:rPr>
        <w:t xml:space="preserve"> ακολουθείται από την επίσκεψη στον κόμβο </w:t>
      </w:r>
      <w:r w:rsidR="00832FBB">
        <w:t>j</w:t>
      </w:r>
      <w:r w:rsidR="00832FBB" w:rsidRPr="00F75C8A">
        <w:rPr>
          <w:lang w:val="el-GR"/>
        </w:rPr>
        <w:t xml:space="preserve"> στη διαδρομή </w:t>
      </w:r>
      <w:r w:rsidR="00832FBB">
        <w:t>m</w:t>
      </w:r>
      <w:r w:rsidR="00832FBB" w:rsidRPr="00F75C8A">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=0</m:t>
        </m:r>
      </m:oMath>
    </w:p>
    <w:p w14:paraId="24BC629C" w14:textId="145F2A11" w:rsidR="00F75C8A" w:rsidRDefault="00F03C40"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=1</m:t>
        </m:r>
      </m:oMath>
      <w:r w:rsidR="00A11AE4" w:rsidRPr="00A11AE4">
        <w:rPr>
          <w:rFonts w:eastAsiaTheme="minorEastAsia"/>
          <w:lang w:val="el-GR"/>
        </w:rPr>
        <w:t xml:space="preserve"> </w:t>
      </w:r>
      <w:r w:rsidR="00F75C8A" w:rsidRPr="00282856">
        <w:rPr>
          <w:lang w:val="el-GR"/>
        </w:rPr>
        <w:t xml:space="preserve">εάν πραγματοποιείται επίσκεψη στον κόμβο </w:t>
      </w:r>
      <w:r w:rsidR="00F75C8A">
        <w:t>i</w:t>
      </w:r>
      <w:r w:rsidR="00F75C8A" w:rsidRPr="00282856">
        <w:rPr>
          <w:lang w:val="el-GR"/>
        </w:rPr>
        <w:t xml:space="preserve"> στη διαδρομή </w:t>
      </w:r>
      <w:r w:rsidR="00F75C8A">
        <w:t>m</w:t>
      </w:r>
      <w:r w:rsidR="00F75C8A" w:rsidRPr="00282856">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=0</m:t>
        </m:r>
      </m:oMath>
    </w:p>
    <w:p w14:paraId="3DC3E4C8" w14:textId="43B1BE30" w:rsidR="00282856" w:rsidRPr="00061121" w:rsidRDefault="00F03C40"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m:t>
            </m:r>
          </m:sub>
        </m:sSub>
      </m:oMath>
      <w:r w:rsidR="006567C8" w:rsidRPr="00B964E4">
        <w:rPr>
          <w:rFonts w:eastAsiaTheme="minorEastAsia"/>
          <w:lang w:val="el-GR"/>
        </w:rPr>
        <w:t xml:space="preserve"> </w:t>
      </w:r>
      <w:r w:rsidR="00282856" w:rsidRPr="00282856">
        <w:rPr>
          <w:lang w:val="el-GR"/>
        </w:rPr>
        <w:t xml:space="preserve">η θέση της επίσκεψης στον κόμβο </w:t>
      </w:r>
      <w:r w:rsidR="00282856">
        <w:t>i</w:t>
      </w:r>
      <w:r w:rsidR="00282856" w:rsidRPr="00282856">
        <w:rPr>
          <w:lang w:val="el-GR"/>
        </w:rPr>
        <w:t xml:space="preserve"> στη διαδρομή </w:t>
      </w:r>
      <w:r w:rsidR="00282856">
        <w:t>m</w:t>
      </w:r>
    </w:p>
    <w:p w14:paraId="7DCABE6E" w14:textId="45DD788C" w:rsidR="00061121" w:rsidRDefault="00061121" w:rsidP="00061121">
      <w:pPr>
        <w:rPr>
          <w:lang w:val="el-GR"/>
        </w:rPr>
      </w:pPr>
      <w:r w:rsidRPr="00061121">
        <w:rPr>
          <w:lang w:val="el-GR"/>
        </w:rPr>
        <w:t>Χρησιμοποιώντας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2D79E5" w14:paraId="4081F963" w14:textId="77777777" w:rsidTr="00237FE3">
        <w:trPr>
          <w:ins w:id="1952" w:author="Στάθης Καπ" w:date="2023-02-01T09:01:00Z"/>
        </w:trPr>
        <w:tc>
          <w:tcPr>
            <w:tcW w:w="350" w:type="pct"/>
          </w:tcPr>
          <w:p w14:paraId="574E6DF2" w14:textId="77777777" w:rsidR="002D79E5" w:rsidRDefault="002D79E5">
            <w:pPr>
              <w:spacing w:after="160"/>
              <w:rPr>
                <w:ins w:id="1953" w:author="Στάθης Καπ" w:date="2023-02-01T09:01:00Z"/>
                <w:lang w:val="el-GR"/>
              </w:rPr>
              <w:pPrChange w:id="1954" w:author="Στάθης Καπ" w:date="2023-02-01T08:46:00Z">
                <w:pPr/>
              </w:pPrChange>
            </w:pPr>
          </w:p>
        </w:tc>
        <w:tc>
          <w:tcPr>
            <w:tcW w:w="4300" w:type="pct"/>
          </w:tcPr>
          <w:p w14:paraId="76DCC895" w14:textId="5EE80C8F" w:rsidR="002D79E5" w:rsidRPr="005846FF" w:rsidRDefault="002D79E5">
            <w:pPr>
              <w:spacing w:after="160"/>
              <w:rPr>
                <w:ins w:id="1955" w:author="Στάθης Καπ" w:date="2023-02-01T09:01:00Z"/>
                <w:lang w:val="el-GR"/>
              </w:rPr>
              <w:pPrChange w:id="1956" w:author="Στάθης Καπ" w:date="2023-02-01T08:46:00Z">
                <w:pPr/>
              </w:pPrChange>
            </w:pPr>
            <m:oMathPara>
              <m:oMath>
                <m:r>
                  <w:ins w:id="1957" w:author="Στάθης Καπ" w:date="2023-02-01T09:01:00Z">
                    <w:rPr>
                      <w:rFonts w:ascii="Cambria Math" w:hAnsi="Cambria Math"/>
                    </w:rPr>
                    <m:t xml:space="preserve">maximize </m:t>
                  </w:ins>
                </m:r>
                <m:nary>
                  <m:naryPr>
                    <m:chr m:val="∑"/>
                    <m:limLoc m:val="undOvr"/>
                    <m:ctrlPr>
                      <w:ins w:id="1958" w:author="Στάθης Καπ" w:date="2023-02-01T09:01:00Z">
                        <w:rPr>
                          <w:rFonts w:ascii="Cambria Math" w:hAnsi="Cambria Math"/>
                          <w:i/>
                        </w:rPr>
                      </w:ins>
                    </m:ctrlPr>
                  </m:naryPr>
                  <m:sub>
                    <m:r>
                      <w:ins w:id="1959" w:author="Στάθης Καπ" w:date="2023-02-01T09:01:00Z">
                        <w:rPr>
                          <w:rFonts w:ascii="Cambria Math" w:hAnsi="Cambria Math"/>
                        </w:rPr>
                        <m:t>m=1</m:t>
                      </w:ins>
                    </m:r>
                  </m:sub>
                  <m:sup>
                    <m:r>
                      <w:ins w:id="1960" w:author="Στάθης Καπ" w:date="2023-02-01T09:01:00Z">
                        <w:rPr>
                          <w:rFonts w:ascii="Cambria Math" w:hAnsi="Cambria Math"/>
                        </w:rPr>
                        <m:t>k</m:t>
                      </w:ins>
                    </m:r>
                  </m:sup>
                  <m:e>
                    <m:nary>
                      <m:naryPr>
                        <m:chr m:val="∑"/>
                        <m:limLoc m:val="undOvr"/>
                        <m:ctrlPr>
                          <w:ins w:id="1961" w:author="Στάθης Καπ" w:date="2023-02-01T09:01:00Z">
                            <w:rPr>
                              <w:rFonts w:ascii="Cambria Math" w:hAnsi="Cambria Math"/>
                              <w:i/>
                            </w:rPr>
                          </w:ins>
                        </m:ctrlPr>
                      </m:naryPr>
                      <m:sub>
                        <m:r>
                          <w:ins w:id="1962" w:author="Στάθης Καπ" w:date="2023-02-01T09:01:00Z">
                            <w:rPr>
                              <w:rFonts w:ascii="Cambria Math" w:hAnsi="Cambria Math"/>
                            </w:rPr>
                            <m:t>i=2</m:t>
                          </w:ins>
                        </m:r>
                      </m:sub>
                      <m:sup>
                        <m:r>
                          <w:ins w:id="1963" w:author="Στάθης Καπ" w:date="2023-02-01T09:01:00Z">
                            <w:rPr>
                              <w:rFonts w:ascii="Cambria Math" w:hAnsi="Cambria Math"/>
                            </w:rPr>
                            <m:t>N-1</m:t>
                          </w:ins>
                        </m:r>
                      </m:sup>
                      <m:e>
                        <m:sSub>
                          <m:sSubPr>
                            <m:ctrlPr>
                              <w:ins w:id="1964" w:author="Στάθης Καπ" w:date="2023-02-01T09:01:00Z">
                                <w:rPr>
                                  <w:rFonts w:ascii="Cambria Math" w:hAnsi="Cambria Math"/>
                                  <w:i/>
                                </w:rPr>
                              </w:ins>
                            </m:ctrlPr>
                          </m:sSubPr>
                          <m:e>
                            <m:r>
                              <w:ins w:id="1965" w:author="Στάθης Καπ" w:date="2023-02-01T09:01:00Z">
                                <w:rPr>
                                  <w:rFonts w:ascii="Cambria Math" w:hAnsi="Cambria Math"/>
                                </w:rPr>
                                <m:t>p</m:t>
                              </w:ins>
                            </m:r>
                          </m:e>
                          <m:sub>
                            <m:r>
                              <w:ins w:id="1966" w:author="Στάθης Καπ" w:date="2023-02-01T09:01:00Z">
                                <w:rPr>
                                  <w:rFonts w:ascii="Cambria Math" w:hAnsi="Cambria Math"/>
                                </w:rPr>
                                <m:t>i</m:t>
                              </w:ins>
                            </m:r>
                          </m:sub>
                        </m:sSub>
                        <m:sSub>
                          <m:sSubPr>
                            <m:ctrlPr>
                              <w:ins w:id="1967" w:author="Στάθης Καπ" w:date="2023-02-01T09:01:00Z">
                                <w:rPr>
                                  <w:rFonts w:ascii="Cambria Math" w:hAnsi="Cambria Math"/>
                                  <w:i/>
                                </w:rPr>
                              </w:ins>
                            </m:ctrlPr>
                          </m:sSubPr>
                          <m:e>
                            <m:r>
                              <w:ins w:id="1968" w:author="Στάθης Καπ" w:date="2023-02-01T09:01:00Z">
                                <w:rPr>
                                  <w:rFonts w:ascii="Cambria Math" w:hAnsi="Cambria Math"/>
                                </w:rPr>
                                <m:t>y</m:t>
                              </w:ins>
                            </m:r>
                          </m:e>
                          <m:sub>
                            <m:r>
                              <w:ins w:id="1969" w:author="Στάθης Καπ" w:date="2023-02-01T09:01:00Z">
                                <w:rPr>
                                  <w:rFonts w:ascii="Cambria Math" w:hAnsi="Cambria Math"/>
                                </w:rPr>
                                <m:t>im</m:t>
                              </w:ins>
                            </m:r>
                          </m:sub>
                        </m:sSub>
                      </m:e>
                    </m:nary>
                  </m:e>
                </m:nary>
              </m:oMath>
            </m:oMathPara>
          </w:p>
        </w:tc>
        <w:tc>
          <w:tcPr>
            <w:tcW w:w="350" w:type="pct"/>
            <w:vAlign w:val="center"/>
          </w:tcPr>
          <w:p w14:paraId="0F07FD02" w14:textId="6D63DEA2" w:rsidR="002D79E5" w:rsidRPr="00603993" w:rsidRDefault="002D79E5" w:rsidP="00237FE3">
            <w:pPr>
              <w:pStyle w:val="Caption"/>
              <w:spacing w:after="160"/>
              <w:rPr>
                <w:ins w:id="1970" w:author="Στάθης Καπ" w:date="2023-02-01T09:01:00Z"/>
                <w:rPrChange w:id="1971" w:author="Στάθης Καπ" w:date="2023-02-01T08:49:00Z">
                  <w:rPr>
                    <w:ins w:id="1972" w:author="Στάθης Καπ" w:date="2023-02-01T09:01:00Z"/>
                    <w:lang w:val="el-GR"/>
                  </w:rPr>
                </w:rPrChange>
              </w:rPr>
            </w:pPr>
            <w:ins w:id="1973"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1974"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24</w:t>
            </w:r>
            <w:ins w:id="1975" w:author="Στάθης Καπ" w:date="2023-02-01T09:01:00Z">
              <w:r>
                <w:rPr>
                  <w:lang w:val="el-GR"/>
                </w:rPr>
                <w:fldChar w:fldCharType="end"/>
              </w:r>
              <w:r>
                <w:t>)</w:t>
              </w:r>
            </w:ins>
          </w:p>
        </w:tc>
      </w:tr>
      <w:tr w:rsidR="00CB1312" w14:paraId="5474F71B" w14:textId="77777777" w:rsidTr="00237FE3">
        <w:trPr>
          <w:ins w:id="1976" w:author="Στάθης Καπ" w:date="2023-02-01T09:01:00Z"/>
        </w:trPr>
        <w:tc>
          <w:tcPr>
            <w:tcW w:w="350" w:type="pct"/>
          </w:tcPr>
          <w:p w14:paraId="7B95117A" w14:textId="77777777" w:rsidR="00CB1312" w:rsidRDefault="00CB1312">
            <w:pPr>
              <w:spacing w:after="160"/>
              <w:rPr>
                <w:ins w:id="1977" w:author="Στάθης Καπ" w:date="2023-02-01T09:01:00Z"/>
                <w:lang w:val="el-GR"/>
              </w:rPr>
              <w:pPrChange w:id="1978" w:author="Στάθης Καπ" w:date="2023-02-01T08:46:00Z">
                <w:pPr/>
              </w:pPrChange>
            </w:pPr>
          </w:p>
        </w:tc>
        <w:tc>
          <w:tcPr>
            <w:tcW w:w="4300" w:type="pct"/>
          </w:tcPr>
          <w:p w14:paraId="20CC6916" w14:textId="0A257C30" w:rsidR="00CB1312" w:rsidRPr="005846FF" w:rsidRDefault="00F03C40">
            <w:pPr>
              <w:spacing w:after="160"/>
              <w:rPr>
                <w:ins w:id="1979" w:author="Στάθης Καπ" w:date="2023-02-01T09:01:00Z"/>
                <w:lang w:val="el-GR"/>
              </w:rPr>
              <w:pPrChange w:id="1980" w:author="Στάθης Καπ" w:date="2023-02-01T08:46:00Z">
                <w:pPr/>
              </w:pPrChange>
            </w:pPr>
            <m:oMathPara>
              <m:oMath>
                <m:nary>
                  <m:naryPr>
                    <m:chr m:val="∑"/>
                    <m:limLoc m:val="undOvr"/>
                    <m:ctrlPr>
                      <w:ins w:id="1981" w:author="Στάθης Καπ" w:date="2023-02-01T09:01:00Z">
                        <w:rPr>
                          <w:rFonts w:ascii="Cambria Math" w:hAnsi="Cambria Math"/>
                          <w:i/>
                        </w:rPr>
                      </w:ins>
                    </m:ctrlPr>
                  </m:naryPr>
                  <m:sub>
                    <m:r>
                      <w:ins w:id="1982" w:author="Στάθης Καπ" w:date="2023-02-01T09:01:00Z">
                        <w:rPr>
                          <w:rFonts w:ascii="Cambria Math" w:hAnsi="Cambria Math"/>
                        </w:rPr>
                        <m:t>m=1</m:t>
                      </w:ins>
                    </m:r>
                  </m:sub>
                  <m:sup>
                    <m:r>
                      <w:ins w:id="1983" w:author="Στάθης Καπ" w:date="2023-02-01T09:01:00Z">
                        <w:rPr>
                          <w:rFonts w:ascii="Cambria Math" w:hAnsi="Cambria Math"/>
                        </w:rPr>
                        <m:t>k</m:t>
                      </w:ins>
                    </m:r>
                  </m:sup>
                  <m:e>
                    <m:nary>
                      <m:naryPr>
                        <m:chr m:val="∑"/>
                        <m:limLoc m:val="undOvr"/>
                        <m:ctrlPr>
                          <w:ins w:id="1984" w:author="Στάθης Καπ" w:date="2023-02-01T09:01:00Z">
                            <w:rPr>
                              <w:rFonts w:ascii="Cambria Math" w:hAnsi="Cambria Math"/>
                              <w:i/>
                            </w:rPr>
                          </w:ins>
                        </m:ctrlPr>
                      </m:naryPr>
                      <m:sub>
                        <m:r>
                          <w:ins w:id="1985" w:author="Στάθης Καπ" w:date="2023-02-01T09:01:00Z">
                            <w:rPr>
                              <w:rFonts w:ascii="Cambria Math" w:hAnsi="Cambria Math"/>
                            </w:rPr>
                            <m:t>j=2</m:t>
                          </w:ins>
                        </m:r>
                      </m:sub>
                      <m:sup>
                        <m:r>
                          <w:ins w:id="1986" w:author="Στάθης Καπ" w:date="2023-02-01T09:01:00Z">
                            <w:rPr>
                              <w:rFonts w:ascii="Cambria Math" w:hAnsi="Cambria Math"/>
                            </w:rPr>
                            <m:t>N</m:t>
                          </w:ins>
                        </m:r>
                      </m:sup>
                      <m:e>
                        <m:sSub>
                          <m:sSubPr>
                            <m:ctrlPr>
                              <w:ins w:id="1987" w:author="Στάθης Καπ" w:date="2023-02-01T09:01:00Z">
                                <w:rPr>
                                  <w:rFonts w:ascii="Cambria Math" w:hAnsi="Cambria Math"/>
                                  <w:i/>
                                </w:rPr>
                              </w:ins>
                            </m:ctrlPr>
                          </m:sSubPr>
                          <m:e>
                            <m:r>
                              <w:ins w:id="1988" w:author="Στάθης Καπ" w:date="2023-02-01T09:01:00Z">
                                <w:rPr>
                                  <w:rFonts w:ascii="Cambria Math" w:hAnsi="Cambria Math"/>
                                </w:rPr>
                                <m:t>x</m:t>
                              </w:ins>
                            </m:r>
                          </m:e>
                          <m:sub>
                            <m:r>
                              <w:ins w:id="1989" w:author="Στάθης Καπ" w:date="2023-02-01T09:01:00Z">
                                <w:rPr>
                                  <w:rFonts w:ascii="Cambria Math" w:hAnsi="Cambria Math"/>
                                </w:rPr>
                                <m:t>1jm</m:t>
                              </w:ins>
                            </m:r>
                          </m:sub>
                        </m:sSub>
                      </m:e>
                    </m:nary>
                  </m:e>
                </m:nary>
                <m:r>
                  <w:ins w:id="1990" w:author="Στάθης Καπ" w:date="2023-02-01T09:01:00Z">
                    <w:rPr>
                      <w:rFonts w:ascii="Cambria Math" w:hAnsi="Cambria Math"/>
                    </w:rPr>
                    <m:t>=</m:t>
                  </w:ins>
                </m:r>
                <m:nary>
                  <m:naryPr>
                    <m:chr m:val="∑"/>
                    <m:limLoc m:val="undOvr"/>
                    <m:ctrlPr>
                      <w:ins w:id="1991" w:author="Στάθης Καπ" w:date="2023-02-01T09:01:00Z">
                        <w:rPr>
                          <w:rFonts w:ascii="Cambria Math" w:hAnsi="Cambria Math"/>
                          <w:i/>
                        </w:rPr>
                      </w:ins>
                    </m:ctrlPr>
                  </m:naryPr>
                  <m:sub>
                    <m:r>
                      <w:ins w:id="1992" w:author="Στάθης Καπ" w:date="2023-02-01T09:01:00Z">
                        <w:rPr>
                          <w:rFonts w:ascii="Cambria Math" w:hAnsi="Cambria Math"/>
                        </w:rPr>
                        <m:t>m=1</m:t>
                      </w:ins>
                    </m:r>
                  </m:sub>
                  <m:sup>
                    <m:r>
                      <w:ins w:id="1993" w:author="Στάθης Καπ" w:date="2023-02-01T09:01:00Z">
                        <w:rPr>
                          <w:rFonts w:ascii="Cambria Math" w:hAnsi="Cambria Math"/>
                        </w:rPr>
                        <m:t>k</m:t>
                      </w:ins>
                    </m:r>
                  </m:sup>
                  <m:e>
                    <m:nary>
                      <m:naryPr>
                        <m:chr m:val="∑"/>
                        <m:limLoc m:val="undOvr"/>
                        <m:ctrlPr>
                          <w:ins w:id="1994" w:author="Στάθης Καπ" w:date="2023-02-01T09:01:00Z">
                            <w:rPr>
                              <w:rFonts w:ascii="Cambria Math" w:hAnsi="Cambria Math"/>
                              <w:i/>
                            </w:rPr>
                          </w:ins>
                        </m:ctrlPr>
                      </m:naryPr>
                      <m:sub>
                        <m:r>
                          <w:ins w:id="1995" w:author="Στάθης Καπ" w:date="2023-02-01T09:01:00Z">
                            <w:rPr>
                              <w:rFonts w:ascii="Cambria Math" w:hAnsi="Cambria Math"/>
                            </w:rPr>
                            <m:t>i=1</m:t>
                          </w:ins>
                        </m:r>
                      </m:sub>
                      <m:sup>
                        <m:r>
                          <w:ins w:id="1996" w:author="Στάθης Καπ" w:date="2023-02-01T09:01:00Z">
                            <w:rPr>
                              <w:rFonts w:ascii="Cambria Math" w:hAnsi="Cambria Math"/>
                            </w:rPr>
                            <m:t>N-1</m:t>
                          </w:ins>
                        </m:r>
                      </m:sup>
                      <m:e>
                        <m:sSub>
                          <m:sSubPr>
                            <m:ctrlPr>
                              <w:ins w:id="1997" w:author="Στάθης Καπ" w:date="2023-02-01T09:01:00Z">
                                <w:rPr>
                                  <w:rFonts w:ascii="Cambria Math" w:hAnsi="Cambria Math"/>
                                  <w:i/>
                                </w:rPr>
                              </w:ins>
                            </m:ctrlPr>
                          </m:sSubPr>
                          <m:e>
                            <m:r>
                              <w:ins w:id="1998" w:author="Στάθης Καπ" w:date="2023-02-01T09:01:00Z">
                                <w:rPr>
                                  <w:rFonts w:ascii="Cambria Math" w:hAnsi="Cambria Math"/>
                                </w:rPr>
                                <m:t>x</m:t>
                              </w:ins>
                            </m:r>
                          </m:e>
                          <m:sub>
                            <m:r>
                              <w:ins w:id="1999" w:author="Στάθης Καπ" w:date="2023-02-01T09:01:00Z">
                                <w:rPr>
                                  <w:rFonts w:ascii="Cambria Math" w:hAnsi="Cambria Math"/>
                                </w:rPr>
                                <m:t>iNm</m:t>
                              </w:ins>
                            </m:r>
                          </m:sub>
                        </m:sSub>
                      </m:e>
                    </m:nary>
                  </m:e>
                </m:nary>
                <m:r>
                  <w:ins w:id="2000" w:author="Στάθης Καπ" w:date="2023-02-01T09:01:00Z">
                    <w:rPr>
                      <w:rFonts w:ascii="Cambria Math" w:hAnsi="Cambria Math"/>
                    </w:rPr>
                    <m:t>=k</m:t>
                  </w:ins>
                </m:r>
              </m:oMath>
            </m:oMathPara>
          </w:p>
        </w:tc>
        <w:tc>
          <w:tcPr>
            <w:tcW w:w="350" w:type="pct"/>
            <w:vAlign w:val="center"/>
          </w:tcPr>
          <w:p w14:paraId="5CE83CE5" w14:textId="0C4B9BA9" w:rsidR="00CB1312" w:rsidRPr="00603993" w:rsidRDefault="00CB1312" w:rsidP="00237FE3">
            <w:pPr>
              <w:pStyle w:val="Caption"/>
              <w:spacing w:after="160"/>
              <w:rPr>
                <w:ins w:id="2001" w:author="Στάθης Καπ" w:date="2023-02-01T09:01:00Z"/>
                <w:rPrChange w:id="2002" w:author="Στάθης Καπ" w:date="2023-02-01T08:49:00Z">
                  <w:rPr>
                    <w:ins w:id="2003" w:author="Στάθης Καπ" w:date="2023-02-01T09:01:00Z"/>
                    <w:lang w:val="el-GR"/>
                  </w:rPr>
                </w:rPrChange>
              </w:rPr>
            </w:pPr>
            <w:ins w:id="2004"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2005"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25</w:t>
            </w:r>
            <w:ins w:id="2006" w:author="Στάθης Καπ" w:date="2023-02-01T09:01:00Z">
              <w:r>
                <w:rPr>
                  <w:lang w:val="el-GR"/>
                </w:rPr>
                <w:fldChar w:fldCharType="end"/>
              </w:r>
              <w:r>
                <w:t>)</w:t>
              </w:r>
            </w:ins>
          </w:p>
        </w:tc>
      </w:tr>
      <w:tr w:rsidR="008157A1" w14:paraId="7805DB87" w14:textId="77777777" w:rsidTr="00237FE3">
        <w:trPr>
          <w:ins w:id="2007" w:author="Στάθης Καπ" w:date="2023-02-01T09:01:00Z"/>
        </w:trPr>
        <w:tc>
          <w:tcPr>
            <w:tcW w:w="350" w:type="pct"/>
          </w:tcPr>
          <w:p w14:paraId="1D3DC243" w14:textId="77777777" w:rsidR="008157A1" w:rsidRDefault="008157A1">
            <w:pPr>
              <w:spacing w:after="160"/>
              <w:rPr>
                <w:ins w:id="2008" w:author="Στάθης Καπ" w:date="2023-02-01T09:01:00Z"/>
                <w:lang w:val="el-GR"/>
              </w:rPr>
              <w:pPrChange w:id="2009" w:author="Στάθης Καπ" w:date="2023-02-01T08:46:00Z">
                <w:pPr/>
              </w:pPrChange>
            </w:pPr>
          </w:p>
        </w:tc>
        <w:tc>
          <w:tcPr>
            <w:tcW w:w="4300" w:type="pct"/>
          </w:tcPr>
          <w:p w14:paraId="65523351" w14:textId="7614555F" w:rsidR="008157A1" w:rsidRPr="005846FF" w:rsidRDefault="00F03C40">
            <w:pPr>
              <w:spacing w:after="160"/>
              <w:rPr>
                <w:ins w:id="2010" w:author="Στάθης Καπ" w:date="2023-02-01T09:01:00Z"/>
                <w:lang w:val="el-GR"/>
              </w:rPr>
              <w:pPrChange w:id="2011" w:author="Στάθης Καπ" w:date="2023-02-01T08:46:00Z">
                <w:pPr/>
              </w:pPrChange>
            </w:pPr>
            <m:oMathPara>
              <m:oMath>
                <m:nary>
                  <m:naryPr>
                    <m:chr m:val="∑"/>
                    <m:limLoc m:val="undOvr"/>
                    <m:ctrlPr>
                      <w:ins w:id="2012" w:author="Στάθης Καπ" w:date="2023-02-01T09:01:00Z">
                        <w:rPr>
                          <w:rFonts w:ascii="Cambria Math" w:hAnsi="Cambria Math"/>
                          <w:i/>
                        </w:rPr>
                      </w:ins>
                    </m:ctrlPr>
                  </m:naryPr>
                  <m:sub>
                    <m:r>
                      <w:ins w:id="2013" w:author="Στάθης Καπ" w:date="2023-02-01T09:01:00Z">
                        <w:rPr>
                          <w:rFonts w:ascii="Cambria Math" w:hAnsi="Cambria Math"/>
                        </w:rPr>
                        <m:t>m=1</m:t>
                      </w:ins>
                    </m:r>
                  </m:sub>
                  <m:sup>
                    <m:r>
                      <w:ins w:id="2014" w:author="Στάθης Καπ" w:date="2023-02-01T09:01:00Z">
                        <w:rPr>
                          <w:rFonts w:ascii="Cambria Math" w:hAnsi="Cambria Math"/>
                        </w:rPr>
                        <m:t>k</m:t>
                      </w:ins>
                    </m:r>
                  </m:sup>
                  <m:e>
                    <m:sSub>
                      <m:sSubPr>
                        <m:ctrlPr>
                          <w:ins w:id="2015" w:author="Στάθης Καπ" w:date="2023-02-01T09:01:00Z">
                            <w:rPr>
                              <w:rFonts w:ascii="Cambria Math" w:hAnsi="Cambria Math"/>
                              <w:i/>
                            </w:rPr>
                          </w:ins>
                        </m:ctrlPr>
                      </m:sSubPr>
                      <m:e>
                        <m:r>
                          <w:ins w:id="2016" w:author="Στάθης Καπ" w:date="2023-02-01T09:01:00Z">
                            <w:rPr>
                              <w:rFonts w:ascii="Cambria Math" w:hAnsi="Cambria Math"/>
                            </w:rPr>
                            <m:t>y</m:t>
                          </w:ins>
                        </m:r>
                      </m:e>
                      <m:sub>
                        <m:r>
                          <w:ins w:id="2017" w:author="Στάθης Καπ" w:date="2023-02-01T09:01:00Z">
                            <w:rPr>
                              <w:rFonts w:ascii="Cambria Math" w:hAnsi="Cambria Math"/>
                            </w:rPr>
                            <m:t>rm</m:t>
                          </w:ins>
                        </m:r>
                      </m:sub>
                    </m:sSub>
                  </m:e>
                </m:nary>
                <m:r>
                  <w:ins w:id="2018" w:author="Στάθης Καπ" w:date="2023-02-01T09:01:00Z">
                    <w:rPr>
                      <w:rFonts w:ascii="Cambria Math" w:hAnsi="Cambria Math"/>
                    </w:rPr>
                    <m:t>≤1 ∀r=2, ⋯, N-1</m:t>
                  </w:ins>
                </m:r>
              </m:oMath>
            </m:oMathPara>
          </w:p>
        </w:tc>
        <w:tc>
          <w:tcPr>
            <w:tcW w:w="350" w:type="pct"/>
            <w:vAlign w:val="center"/>
          </w:tcPr>
          <w:p w14:paraId="1D87A65C" w14:textId="1979FB3F" w:rsidR="008157A1" w:rsidRPr="00603993" w:rsidRDefault="008157A1" w:rsidP="00237FE3">
            <w:pPr>
              <w:pStyle w:val="Caption"/>
              <w:spacing w:after="160"/>
              <w:rPr>
                <w:ins w:id="2019" w:author="Στάθης Καπ" w:date="2023-02-01T09:01:00Z"/>
                <w:rPrChange w:id="2020" w:author="Στάθης Καπ" w:date="2023-02-01T08:49:00Z">
                  <w:rPr>
                    <w:ins w:id="2021" w:author="Στάθης Καπ" w:date="2023-02-01T09:01:00Z"/>
                    <w:lang w:val="el-GR"/>
                  </w:rPr>
                </w:rPrChange>
              </w:rPr>
            </w:pPr>
            <w:ins w:id="2022"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2023"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26</w:t>
            </w:r>
            <w:ins w:id="2024" w:author="Στάθης Καπ" w:date="2023-02-01T09:01:00Z">
              <w:r>
                <w:rPr>
                  <w:lang w:val="el-GR"/>
                </w:rPr>
                <w:fldChar w:fldCharType="end"/>
              </w:r>
              <w:r>
                <w:t>)</w:t>
              </w:r>
            </w:ins>
          </w:p>
        </w:tc>
      </w:tr>
      <w:tr w:rsidR="00F7187A" w14:paraId="21F8A166" w14:textId="77777777" w:rsidTr="00237FE3">
        <w:trPr>
          <w:ins w:id="2025" w:author="Στάθης Καπ" w:date="2023-02-01T09:01:00Z"/>
        </w:trPr>
        <w:tc>
          <w:tcPr>
            <w:tcW w:w="350" w:type="pct"/>
          </w:tcPr>
          <w:p w14:paraId="6DA30E5C" w14:textId="77777777" w:rsidR="00F7187A" w:rsidRDefault="00F7187A">
            <w:pPr>
              <w:spacing w:after="160"/>
              <w:rPr>
                <w:ins w:id="2026" w:author="Στάθης Καπ" w:date="2023-02-01T09:01:00Z"/>
                <w:lang w:val="el-GR"/>
              </w:rPr>
              <w:pPrChange w:id="2027" w:author="Στάθης Καπ" w:date="2023-02-01T08:46:00Z">
                <w:pPr/>
              </w:pPrChange>
            </w:pPr>
          </w:p>
        </w:tc>
        <w:tc>
          <w:tcPr>
            <w:tcW w:w="4300" w:type="pct"/>
          </w:tcPr>
          <w:p w14:paraId="236AD762" w14:textId="6BBF1807" w:rsidR="00F7187A" w:rsidRPr="005846FF" w:rsidRDefault="00F03C40">
            <w:pPr>
              <w:spacing w:after="160"/>
              <w:rPr>
                <w:ins w:id="2028" w:author="Στάθης Καπ" w:date="2023-02-01T09:01:00Z"/>
                <w:lang w:val="el-GR"/>
              </w:rPr>
              <w:pPrChange w:id="2029" w:author="Στάθης Καπ" w:date="2023-02-01T08:46:00Z">
                <w:pPr/>
              </w:pPrChange>
            </w:pPr>
            <m:oMathPara>
              <m:oMath>
                <m:nary>
                  <m:naryPr>
                    <m:chr m:val="∑"/>
                    <m:limLoc m:val="undOvr"/>
                    <m:ctrlPr>
                      <w:ins w:id="2030" w:author="Στάθης Καπ" w:date="2023-02-01T09:01:00Z">
                        <w:rPr>
                          <w:rFonts w:ascii="Cambria Math" w:hAnsi="Cambria Math"/>
                          <w:i/>
                        </w:rPr>
                      </w:ins>
                    </m:ctrlPr>
                  </m:naryPr>
                  <m:sub>
                    <m:r>
                      <w:ins w:id="2031" w:author="Στάθης Καπ" w:date="2023-02-01T09:01:00Z">
                        <w:rPr>
                          <w:rFonts w:ascii="Cambria Math" w:hAnsi="Cambria Math"/>
                        </w:rPr>
                        <m:t>i=1</m:t>
                      </w:ins>
                    </m:r>
                  </m:sub>
                  <m:sup>
                    <m:r>
                      <w:ins w:id="2032" w:author="Στάθης Καπ" w:date="2023-02-01T09:01:00Z">
                        <w:rPr>
                          <w:rFonts w:ascii="Cambria Math" w:hAnsi="Cambria Math"/>
                        </w:rPr>
                        <m:t>N-1</m:t>
                      </w:ins>
                    </m:r>
                  </m:sup>
                  <m:e>
                    <m:sSub>
                      <m:sSubPr>
                        <m:ctrlPr>
                          <w:ins w:id="2033" w:author="Στάθης Καπ" w:date="2023-02-01T09:01:00Z">
                            <w:rPr>
                              <w:rFonts w:ascii="Cambria Math" w:hAnsi="Cambria Math"/>
                              <w:i/>
                            </w:rPr>
                          </w:ins>
                        </m:ctrlPr>
                      </m:sSubPr>
                      <m:e>
                        <m:r>
                          <w:ins w:id="2034" w:author="Στάθης Καπ" w:date="2023-02-01T09:01:00Z">
                            <w:rPr>
                              <w:rFonts w:ascii="Cambria Math" w:hAnsi="Cambria Math"/>
                            </w:rPr>
                            <m:t>x</m:t>
                          </w:ins>
                        </m:r>
                      </m:e>
                      <m:sub>
                        <m:r>
                          <w:ins w:id="2035" w:author="Στάθης Καπ" w:date="2023-02-01T09:01:00Z">
                            <w:rPr>
                              <w:rFonts w:ascii="Cambria Math" w:hAnsi="Cambria Math"/>
                            </w:rPr>
                            <m:t>irm</m:t>
                          </w:ins>
                        </m:r>
                      </m:sub>
                    </m:sSub>
                  </m:e>
                </m:nary>
                <m:r>
                  <w:ins w:id="2036" w:author="Στάθης Καπ" w:date="2023-02-01T09:01:00Z">
                    <w:rPr>
                      <w:rFonts w:ascii="Cambria Math" w:hAnsi="Cambria Math"/>
                    </w:rPr>
                    <m:t>=</m:t>
                  </w:ins>
                </m:r>
                <m:nary>
                  <m:naryPr>
                    <m:chr m:val="∑"/>
                    <m:limLoc m:val="undOvr"/>
                    <m:ctrlPr>
                      <w:ins w:id="2037" w:author="Στάθης Καπ" w:date="2023-02-01T09:01:00Z">
                        <w:rPr>
                          <w:rFonts w:ascii="Cambria Math" w:hAnsi="Cambria Math"/>
                          <w:i/>
                        </w:rPr>
                      </w:ins>
                    </m:ctrlPr>
                  </m:naryPr>
                  <m:sub>
                    <m:r>
                      <w:ins w:id="2038" w:author="Στάθης Καπ" w:date="2023-02-01T09:01:00Z">
                        <w:rPr>
                          <w:rFonts w:ascii="Cambria Math" w:hAnsi="Cambria Math"/>
                        </w:rPr>
                        <m:t>j=2</m:t>
                      </w:ins>
                    </m:r>
                  </m:sub>
                  <m:sup>
                    <m:r>
                      <w:ins w:id="2039" w:author="Στάθης Καπ" w:date="2023-02-01T09:01:00Z">
                        <w:rPr>
                          <w:rFonts w:ascii="Cambria Math" w:hAnsi="Cambria Math"/>
                        </w:rPr>
                        <m:t>N</m:t>
                      </w:ins>
                    </m:r>
                  </m:sup>
                  <m:e>
                    <m:sSub>
                      <m:sSubPr>
                        <m:ctrlPr>
                          <w:ins w:id="2040" w:author="Στάθης Καπ" w:date="2023-02-01T09:01:00Z">
                            <w:rPr>
                              <w:rFonts w:ascii="Cambria Math" w:hAnsi="Cambria Math"/>
                              <w:i/>
                            </w:rPr>
                          </w:ins>
                        </m:ctrlPr>
                      </m:sSubPr>
                      <m:e>
                        <m:r>
                          <w:ins w:id="2041" w:author="Στάθης Καπ" w:date="2023-02-01T09:01:00Z">
                            <w:rPr>
                              <w:rFonts w:ascii="Cambria Math" w:hAnsi="Cambria Math"/>
                            </w:rPr>
                            <m:t>x</m:t>
                          </w:ins>
                        </m:r>
                      </m:e>
                      <m:sub>
                        <m:r>
                          <w:ins w:id="2042" w:author="Στάθης Καπ" w:date="2023-02-01T09:01:00Z">
                            <w:rPr>
                              <w:rFonts w:ascii="Cambria Math" w:hAnsi="Cambria Math"/>
                            </w:rPr>
                            <m:t>rjm</m:t>
                          </w:ins>
                        </m:r>
                      </m:sub>
                    </m:sSub>
                  </m:e>
                </m:nary>
                <m:r>
                  <w:ins w:id="2043" w:author="Στάθης Καπ" w:date="2023-02-01T09:01:00Z">
                    <w:rPr>
                      <w:rFonts w:ascii="Cambria Math" w:hAnsi="Cambria Math"/>
                    </w:rPr>
                    <m:t>=</m:t>
                  </w:ins>
                </m:r>
                <m:sSub>
                  <m:sSubPr>
                    <m:ctrlPr>
                      <w:ins w:id="2044" w:author="Στάθης Καπ" w:date="2023-02-01T09:01:00Z">
                        <w:rPr>
                          <w:rFonts w:ascii="Cambria Math" w:hAnsi="Cambria Math"/>
                          <w:i/>
                        </w:rPr>
                      </w:ins>
                    </m:ctrlPr>
                  </m:sSubPr>
                  <m:e>
                    <m:r>
                      <w:ins w:id="2045" w:author="Στάθης Καπ" w:date="2023-02-01T09:01:00Z">
                        <w:rPr>
                          <w:rFonts w:ascii="Cambria Math" w:hAnsi="Cambria Math"/>
                        </w:rPr>
                        <m:t>y</m:t>
                      </w:ins>
                    </m:r>
                  </m:e>
                  <m:sub>
                    <m:r>
                      <w:ins w:id="2046" w:author="Στάθης Καπ" w:date="2023-02-01T09:01:00Z">
                        <w:rPr>
                          <w:rFonts w:ascii="Cambria Math" w:hAnsi="Cambria Math"/>
                        </w:rPr>
                        <m:t>rm</m:t>
                      </w:ins>
                    </m:r>
                  </m:sub>
                </m:sSub>
                <m:r>
                  <w:ins w:id="2047" w:author="Στάθης Καπ" w:date="2023-02-01T09:01:00Z">
                    <w:rPr>
                      <w:rFonts w:ascii="Cambria Math" w:hAnsi="Cambria Math"/>
                    </w:rPr>
                    <m:t xml:space="preserve"> ∀r=2, ⋯, N  m=1, ⋯, k</m:t>
                  </w:ins>
                </m:r>
              </m:oMath>
            </m:oMathPara>
          </w:p>
        </w:tc>
        <w:tc>
          <w:tcPr>
            <w:tcW w:w="350" w:type="pct"/>
            <w:vAlign w:val="center"/>
          </w:tcPr>
          <w:p w14:paraId="54D59D19" w14:textId="30D0B510" w:rsidR="00F7187A" w:rsidRPr="00603993" w:rsidRDefault="00F7187A" w:rsidP="00237FE3">
            <w:pPr>
              <w:pStyle w:val="Caption"/>
              <w:spacing w:after="160"/>
              <w:rPr>
                <w:ins w:id="2048" w:author="Στάθης Καπ" w:date="2023-02-01T09:01:00Z"/>
                <w:rPrChange w:id="2049" w:author="Στάθης Καπ" w:date="2023-02-01T08:49:00Z">
                  <w:rPr>
                    <w:ins w:id="2050" w:author="Στάθης Καπ" w:date="2023-02-01T09:01:00Z"/>
                    <w:lang w:val="el-GR"/>
                  </w:rPr>
                </w:rPrChange>
              </w:rPr>
            </w:pPr>
            <w:ins w:id="2051"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2052"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27</w:t>
            </w:r>
            <w:ins w:id="2053" w:author="Στάθης Καπ" w:date="2023-02-01T09:01:00Z">
              <w:r>
                <w:rPr>
                  <w:lang w:val="el-GR"/>
                </w:rPr>
                <w:fldChar w:fldCharType="end"/>
              </w:r>
              <w:r>
                <w:t>)</w:t>
              </w:r>
            </w:ins>
          </w:p>
        </w:tc>
      </w:tr>
      <w:tr w:rsidR="0014488F" w14:paraId="7E8011F8" w14:textId="77777777" w:rsidTr="00237FE3">
        <w:trPr>
          <w:ins w:id="2054" w:author="Στάθης Καπ" w:date="2023-02-01T09:02:00Z"/>
        </w:trPr>
        <w:tc>
          <w:tcPr>
            <w:tcW w:w="350" w:type="pct"/>
          </w:tcPr>
          <w:p w14:paraId="50F68AA4" w14:textId="77777777" w:rsidR="0014488F" w:rsidRDefault="0014488F">
            <w:pPr>
              <w:spacing w:after="160"/>
              <w:rPr>
                <w:ins w:id="2055" w:author="Στάθης Καπ" w:date="2023-02-01T09:02:00Z"/>
                <w:lang w:val="el-GR"/>
              </w:rPr>
              <w:pPrChange w:id="2056" w:author="Στάθης Καπ" w:date="2023-02-01T08:46:00Z">
                <w:pPr/>
              </w:pPrChange>
            </w:pPr>
          </w:p>
        </w:tc>
        <w:tc>
          <w:tcPr>
            <w:tcW w:w="4300" w:type="pct"/>
          </w:tcPr>
          <w:p w14:paraId="1D318514" w14:textId="2D5E9F52" w:rsidR="0014488F" w:rsidRPr="005846FF" w:rsidRDefault="00F03C40">
            <w:pPr>
              <w:spacing w:after="160"/>
              <w:rPr>
                <w:ins w:id="2057" w:author="Στάθης Καπ" w:date="2023-02-01T09:02:00Z"/>
                <w:lang w:val="el-GR"/>
              </w:rPr>
              <w:pPrChange w:id="2058" w:author="Στάθης Καπ" w:date="2023-02-01T08:46:00Z">
                <w:pPr/>
              </w:pPrChange>
            </w:pPr>
            <m:oMathPara>
              <m:oMath>
                <m:nary>
                  <m:naryPr>
                    <m:chr m:val="∑"/>
                    <m:limLoc m:val="undOvr"/>
                    <m:ctrlPr>
                      <w:ins w:id="2059" w:author="Στάθης Καπ" w:date="2023-02-01T09:02:00Z">
                        <w:rPr>
                          <w:rFonts w:ascii="Cambria Math" w:hAnsi="Cambria Math"/>
                          <w:i/>
                        </w:rPr>
                      </w:ins>
                    </m:ctrlPr>
                  </m:naryPr>
                  <m:sub>
                    <m:r>
                      <w:ins w:id="2060" w:author="Στάθης Καπ" w:date="2023-02-01T09:02:00Z">
                        <w:rPr>
                          <w:rFonts w:ascii="Cambria Math" w:hAnsi="Cambria Math"/>
                        </w:rPr>
                        <m:t>i=1</m:t>
                      </w:ins>
                    </m:r>
                  </m:sub>
                  <m:sup>
                    <m:r>
                      <w:ins w:id="2061" w:author="Στάθης Καπ" w:date="2023-02-01T09:02:00Z">
                        <w:rPr>
                          <w:rFonts w:ascii="Cambria Math" w:hAnsi="Cambria Math"/>
                        </w:rPr>
                        <m:t>N-1</m:t>
                      </w:ins>
                    </m:r>
                  </m:sup>
                  <m:e>
                    <m:nary>
                      <m:naryPr>
                        <m:chr m:val="∑"/>
                        <m:limLoc m:val="undOvr"/>
                        <m:ctrlPr>
                          <w:ins w:id="2062" w:author="Στάθης Καπ" w:date="2023-02-01T09:02:00Z">
                            <w:rPr>
                              <w:rFonts w:ascii="Cambria Math" w:hAnsi="Cambria Math"/>
                              <w:i/>
                            </w:rPr>
                          </w:ins>
                        </m:ctrlPr>
                      </m:naryPr>
                      <m:sub>
                        <m:r>
                          <w:ins w:id="2063" w:author="Στάθης Καπ" w:date="2023-02-01T09:02:00Z">
                            <w:rPr>
                              <w:rFonts w:ascii="Cambria Math" w:hAnsi="Cambria Math"/>
                            </w:rPr>
                            <m:t>j=2</m:t>
                          </w:ins>
                        </m:r>
                      </m:sub>
                      <m:sup>
                        <m:r>
                          <w:ins w:id="2064" w:author="Στάθης Καπ" w:date="2023-02-01T09:02:00Z">
                            <w:rPr>
                              <w:rFonts w:ascii="Cambria Math" w:hAnsi="Cambria Math"/>
                            </w:rPr>
                            <m:t>N</m:t>
                          </w:ins>
                        </m:r>
                      </m:sup>
                      <m:e>
                        <m:sSub>
                          <m:sSubPr>
                            <m:ctrlPr>
                              <w:ins w:id="2065" w:author="Στάθης Καπ" w:date="2023-02-01T09:02:00Z">
                                <w:rPr>
                                  <w:rFonts w:ascii="Cambria Math" w:hAnsi="Cambria Math"/>
                                  <w:i/>
                                </w:rPr>
                              </w:ins>
                            </m:ctrlPr>
                          </m:sSubPr>
                          <m:e>
                            <m:r>
                              <w:ins w:id="2066" w:author="Στάθης Καπ" w:date="2023-02-01T09:02:00Z">
                                <w:rPr>
                                  <w:rFonts w:ascii="Cambria Math" w:hAnsi="Cambria Math"/>
                                </w:rPr>
                                <m:t>c</m:t>
                              </w:ins>
                            </m:r>
                          </m:e>
                          <m:sub>
                            <m:r>
                              <w:ins w:id="2067" w:author="Στάθης Καπ" w:date="2023-02-01T09:02:00Z">
                                <w:rPr>
                                  <w:rFonts w:ascii="Cambria Math" w:hAnsi="Cambria Math"/>
                                </w:rPr>
                                <m:t>ij</m:t>
                              </w:ins>
                            </m:r>
                          </m:sub>
                        </m:sSub>
                        <m:sSub>
                          <m:sSubPr>
                            <m:ctrlPr>
                              <w:ins w:id="2068" w:author="Στάθης Καπ" w:date="2023-02-01T09:02:00Z">
                                <w:rPr>
                                  <w:rFonts w:ascii="Cambria Math" w:hAnsi="Cambria Math"/>
                                  <w:i/>
                                </w:rPr>
                              </w:ins>
                            </m:ctrlPr>
                          </m:sSubPr>
                          <m:e>
                            <m:r>
                              <w:ins w:id="2069" w:author="Στάθης Καπ" w:date="2023-02-01T09:02:00Z">
                                <w:rPr>
                                  <w:rFonts w:ascii="Cambria Math" w:hAnsi="Cambria Math"/>
                                </w:rPr>
                                <m:t>x</m:t>
                              </w:ins>
                            </m:r>
                          </m:e>
                          <m:sub>
                            <m:r>
                              <w:ins w:id="2070" w:author="Στάθης Καπ" w:date="2023-02-01T09:02:00Z">
                                <w:rPr>
                                  <w:rFonts w:ascii="Cambria Math" w:hAnsi="Cambria Math"/>
                                </w:rPr>
                                <m:t>ijm</m:t>
                              </w:ins>
                            </m:r>
                          </m:sub>
                        </m:sSub>
                      </m:e>
                    </m:nary>
                  </m:e>
                </m:nary>
                <m:r>
                  <w:ins w:id="2071" w:author="Στάθης Καπ" w:date="2023-02-01T09:02:00Z">
                    <w:rPr>
                      <w:rFonts w:ascii="Cambria Math" w:hAnsi="Cambria Math"/>
                    </w:rPr>
                    <m:t>≤B  ∀m=1, ⋯, k</m:t>
                  </w:ins>
                </m:r>
              </m:oMath>
            </m:oMathPara>
          </w:p>
        </w:tc>
        <w:tc>
          <w:tcPr>
            <w:tcW w:w="350" w:type="pct"/>
            <w:vAlign w:val="center"/>
          </w:tcPr>
          <w:p w14:paraId="0FCB1F65" w14:textId="291A33F4" w:rsidR="0014488F" w:rsidRPr="00603993" w:rsidRDefault="0014488F" w:rsidP="00237FE3">
            <w:pPr>
              <w:pStyle w:val="Caption"/>
              <w:spacing w:after="160"/>
              <w:rPr>
                <w:ins w:id="2072" w:author="Στάθης Καπ" w:date="2023-02-01T09:02:00Z"/>
                <w:rPrChange w:id="2073" w:author="Στάθης Καπ" w:date="2023-02-01T08:49:00Z">
                  <w:rPr>
                    <w:ins w:id="2074" w:author="Στάθης Καπ" w:date="2023-02-01T09:02:00Z"/>
                    <w:lang w:val="el-GR"/>
                  </w:rPr>
                </w:rPrChange>
              </w:rPr>
            </w:pPr>
            <w:ins w:id="2075"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2076"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28</w:t>
            </w:r>
            <w:ins w:id="2077" w:author="Στάθης Καπ" w:date="2023-02-01T09:02:00Z">
              <w:r>
                <w:rPr>
                  <w:lang w:val="el-GR"/>
                </w:rPr>
                <w:fldChar w:fldCharType="end"/>
              </w:r>
              <w:r>
                <w:t>)</w:t>
              </w:r>
            </w:ins>
          </w:p>
        </w:tc>
      </w:tr>
      <w:tr w:rsidR="0052346E" w14:paraId="5109E733" w14:textId="77777777" w:rsidTr="00237FE3">
        <w:trPr>
          <w:ins w:id="2078" w:author="Στάθης Καπ" w:date="2023-02-01T09:02:00Z"/>
        </w:trPr>
        <w:tc>
          <w:tcPr>
            <w:tcW w:w="350" w:type="pct"/>
          </w:tcPr>
          <w:p w14:paraId="2E388C9E" w14:textId="77777777" w:rsidR="0052346E" w:rsidRDefault="0052346E">
            <w:pPr>
              <w:spacing w:after="160"/>
              <w:rPr>
                <w:ins w:id="2079" w:author="Στάθης Καπ" w:date="2023-02-01T09:02:00Z"/>
                <w:lang w:val="el-GR"/>
              </w:rPr>
              <w:pPrChange w:id="2080" w:author="Στάθης Καπ" w:date="2023-02-01T08:46:00Z">
                <w:pPr/>
              </w:pPrChange>
            </w:pPr>
          </w:p>
        </w:tc>
        <w:tc>
          <w:tcPr>
            <w:tcW w:w="4300" w:type="pct"/>
          </w:tcPr>
          <w:p w14:paraId="4A775959" w14:textId="6AB2C93B" w:rsidR="0052346E" w:rsidRPr="005846FF" w:rsidRDefault="0052346E">
            <w:pPr>
              <w:spacing w:after="160"/>
              <w:rPr>
                <w:ins w:id="2081" w:author="Στάθης Καπ" w:date="2023-02-01T09:02:00Z"/>
                <w:lang w:val="el-GR"/>
              </w:rPr>
              <w:pPrChange w:id="2082" w:author="Στάθης Καπ" w:date="2023-02-01T08:46:00Z">
                <w:pPr/>
              </w:pPrChange>
            </w:pPr>
            <m:oMathPara>
              <m:oMath>
                <m:r>
                  <w:ins w:id="2083" w:author="Στάθης Καπ" w:date="2023-02-01T09:02:00Z">
                    <w:rPr>
                      <w:rFonts w:ascii="Cambria Math" w:hAnsi="Cambria Math"/>
                    </w:rPr>
                    <m:t>2≤</m:t>
                  </w:ins>
                </m:r>
                <m:sSub>
                  <m:sSubPr>
                    <m:ctrlPr>
                      <w:ins w:id="2084" w:author="Στάθης Καπ" w:date="2023-02-01T09:02:00Z">
                        <w:rPr>
                          <w:rFonts w:ascii="Cambria Math" w:hAnsi="Cambria Math"/>
                          <w:i/>
                        </w:rPr>
                      </w:ins>
                    </m:ctrlPr>
                  </m:sSubPr>
                  <m:e>
                    <m:r>
                      <w:ins w:id="2085" w:author="Στάθης Καπ" w:date="2023-02-01T09:02:00Z">
                        <w:rPr>
                          <w:rFonts w:ascii="Cambria Math" w:hAnsi="Cambria Math"/>
                        </w:rPr>
                        <m:t>u</m:t>
                      </w:ins>
                    </m:r>
                  </m:e>
                  <m:sub>
                    <m:r>
                      <w:ins w:id="2086" w:author="Στάθης Καπ" w:date="2023-02-01T09:02:00Z">
                        <w:rPr>
                          <w:rFonts w:ascii="Cambria Math" w:hAnsi="Cambria Math"/>
                        </w:rPr>
                        <m:t>im</m:t>
                      </w:ins>
                    </m:r>
                  </m:sub>
                </m:sSub>
                <m:r>
                  <w:ins w:id="2087" w:author="Στάθης Καπ" w:date="2023-02-01T09:02:00Z">
                    <w:rPr>
                      <w:rFonts w:ascii="Cambria Math" w:hAnsi="Cambria Math"/>
                    </w:rPr>
                    <m:t>≤N  ∀i=1, ⋯,N m=1,⋯, k</m:t>
                  </w:ins>
                </m:r>
              </m:oMath>
            </m:oMathPara>
          </w:p>
        </w:tc>
        <w:tc>
          <w:tcPr>
            <w:tcW w:w="350" w:type="pct"/>
            <w:vAlign w:val="center"/>
          </w:tcPr>
          <w:p w14:paraId="5FAB7DE7" w14:textId="3A9E4FC3" w:rsidR="0052346E" w:rsidRPr="00603993" w:rsidRDefault="0052346E" w:rsidP="00237FE3">
            <w:pPr>
              <w:pStyle w:val="Caption"/>
              <w:spacing w:after="160"/>
              <w:rPr>
                <w:ins w:id="2088" w:author="Στάθης Καπ" w:date="2023-02-01T09:02:00Z"/>
                <w:rPrChange w:id="2089" w:author="Στάθης Καπ" w:date="2023-02-01T08:49:00Z">
                  <w:rPr>
                    <w:ins w:id="2090" w:author="Στάθης Καπ" w:date="2023-02-01T09:02:00Z"/>
                    <w:lang w:val="el-GR"/>
                  </w:rPr>
                </w:rPrChange>
              </w:rPr>
            </w:pPr>
            <w:ins w:id="2091"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2092"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29</w:t>
            </w:r>
            <w:ins w:id="2093" w:author="Στάθης Καπ" w:date="2023-02-01T09:02:00Z">
              <w:r>
                <w:rPr>
                  <w:lang w:val="el-GR"/>
                </w:rPr>
                <w:fldChar w:fldCharType="end"/>
              </w:r>
              <w:r>
                <w:t>)</w:t>
              </w:r>
            </w:ins>
          </w:p>
        </w:tc>
      </w:tr>
      <w:tr w:rsidR="00455B40" w14:paraId="43FE5EB1" w14:textId="77777777" w:rsidTr="00237FE3">
        <w:trPr>
          <w:ins w:id="2094" w:author="Στάθης Καπ" w:date="2023-02-01T09:02:00Z"/>
        </w:trPr>
        <w:tc>
          <w:tcPr>
            <w:tcW w:w="350" w:type="pct"/>
          </w:tcPr>
          <w:p w14:paraId="6817EAC5" w14:textId="77777777" w:rsidR="00455B40" w:rsidRDefault="00455B40">
            <w:pPr>
              <w:spacing w:after="160"/>
              <w:rPr>
                <w:ins w:id="2095" w:author="Στάθης Καπ" w:date="2023-02-01T09:02:00Z"/>
                <w:lang w:val="el-GR"/>
              </w:rPr>
              <w:pPrChange w:id="2096" w:author="Στάθης Καπ" w:date="2023-02-01T08:46:00Z">
                <w:pPr/>
              </w:pPrChange>
            </w:pPr>
          </w:p>
        </w:tc>
        <w:tc>
          <w:tcPr>
            <w:tcW w:w="4300" w:type="pct"/>
          </w:tcPr>
          <w:p w14:paraId="78966E5D" w14:textId="3BEF2843" w:rsidR="00455B40" w:rsidRPr="005846FF" w:rsidRDefault="00F03C40">
            <w:pPr>
              <w:spacing w:after="160"/>
              <w:rPr>
                <w:ins w:id="2097" w:author="Στάθης Καπ" w:date="2023-02-01T09:02:00Z"/>
                <w:lang w:val="el-GR"/>
              </w:rPr>
              <w:pPrChange w:id="2098" w:author="Στάθης Καπ" w:date="2023-02-01T08:46:00Z">
                <w:pPr/>
              </w:pPrChange>
            </w:pPr>
            <m:oMathPara>
              <m:oMath>
                <m:sSub>
                  <m:sSubPr>
                    <m:ctrlPr>
                      <w:ins w:id="2099" w:author="Στάθης Καπ" w:date="2023-02-01T09:02:00Z">
                        <w:rPr>
                          <w:rFonts w:ascii="Cambria Math" w:hAnsi="Cambria Math"/>
                          <w:i/>
                        </w:rPr>
                      </w:ins>
                    </m:ctrlPr>
                  </m:sSubPr>
                  <m:e>
                    <m:r>
                      <w:ins w:id="2100" w:author="Στάθης Καπ" w:date="2023-02-01T09:02:00Z">
                        <w:rPr>
                          <w:rFonts w:ascii="Cambria Math" w:hAnsi="Cambria Math"/>
                        </w:rPr>
                        <m:t>u</m:t>
                      </w:ins>
                    </m:r>
                  </m:e>
                  <m:sub>
                    <m:r>
                      <w:ins w:id="2101" w:author="Στάθης Καπ" w:date="2023-02-01T09:02:00Z">
                        <w:rPr>
                          <w:rFonts w:ascii="Cambria Math" w:hAnsi="Cambria Math"/>
                        </w:rPr>
                        <m:t>im</m:t>
                      </w:ins>
                    </m:r>
                  </m:sub>
                </m:sSub>
                <m:r>
                  <w:ins w:id="2102" w:author="Στάθης Καπ" w:date="2023-02-01T09:02:00Z">
                    <w:rPr>
                      <w:rFonts w:ascii="Cambria Math" w:hAnsi="Cambria Math"/>
                    </w:rPr>
                    <m:t>-</m:t>
                  </w:ins>
                </m:r>
                <m:sSub>
                  <m:sSubPr>
                    <m:ctrlPr>
                      <w:ins w:id="2103" w:author="Στάθης Καπ" w:date="2023-02-01T09:02:00Z">
                        <w:rPr>
                          <w:rFonts w:ascii="Cambria Math" w:hAnsi="Cambria Math"/>
                          <w:i/>
                        </w:rPr>
                      </w:ins>
                    </m:ctrlPr>
                  </m:sSubPr>
                  <m:e>
                    <m:r>
                      <w:ins w:id="2104" w:author="Στάθης Καπ" w:date="2023-02-01T09:02:00Z">
                        <w:rPr>
                          <w:rFonts w:ascii="Cambria Math" w:hAnsi="Cambria Math"/>
                        </w:rPr>
                        <m:t>u</m:t>
                      </w:ins>
                    </m:r>
                  </m:e>
                  <m:sub>
                    <m:r>
                      <w:ins w:id="2105" w:author="Στάθης Καπ" w:date="2023-02-01T09:02:00Z">
                        <w:rPr>
                          <w:rFonts w:ascii="Cambria Math" w:hAnsi="Cambria Math"/>
                        </w:rPr>
                        <m:t>jm</m:t>
                      </w:ins>
                    </m:r>
                  </m:sub>
                </m:sSub>
                <m:r>
                  <w:ins w:id="2106" w:author="Στάθης Καπ" w:date="2023-02-01T09:02:00Z">
                    <w:rPr>
                      <w:rFonts w:ascii="Cambria Math" w:hAnsi="Cambria Math"/>
                    </w:rPr>
                    <m:t>+1≤</m:t>
                  </w:ins>
                </m:r>
                <m:d>
                  <m:dPr>
                    <m:ctrlPr>
                      <w:ins w:id="2107" w:author="Στάθης Καπ" w:date="2023-02-01T09:02:00Z">
                        <w:rPr>
                          <w:rFonts w:ascii="Cambria Math" w:hAnsi="Cambria Math"/>
                          <w:i/>
                        </w:rPr>
                      </w:ins>
                    </m:ctrlPr>
                  </m:dPr>
                  <m:e>
                    <m:r>
                      <w:ins w:id="2108" w:author="Στάθης Καπ" w:date="2023-02-01T09:02:00Z">
                        <w:rPr>
                          <w:rFonts w:ascii="Cambria Math" w:hAnsi="Cambria Math"/>
                        </w:rPr>
                        <m:t>N-1</m:t>
                      </w:ins>
                    </m:r>
                  </m:e>
                </m:d>
                <m:d>
                  <m:dPr>
                    <m:ctrlPr>
                      <w:ins w:id="2109" w:author="Στάθης Καπ" w:date="2023-02-01T09:02:00Z">
                        <w:rPr>
                          <w:rFonts w:ascii="Cambria Math" w:hAnsi="Cambria Math"/>
                          <w:i/>
                        </w:rPr>
                      </w:ins>
                    </m:ctrlPr>
                  </m:dPr>
                  <m:e>
                    <m:r>
                      <w:ins w:id="2110" w:author="Στάθης Καπ" w:date="2023-02-01T09:02:00Z">
                        <w:rPr>
                          <w:rFonts w:ascii="Cambria Math" w:hAnsi="Cambria Math"/>
                        </w:rPr>
                        <m:t>1-</m:t>
                      </w:ins>
                    </m:r>
                    <m:sSub>
                      <m:sSubPr>
                        <m:ctrlPr>
                          <w:ins w:id="2111" w:author="Στάθης Καπ" w:date="2023-02-01T09:02:00Z">
                            <w:rPr>
                              <w:rFonts w:ascii="Cambria Math" w:hAnsi="Cambria Math"/>
                              <w:i/>
                            </w:rPr>
                          </w:ins>
                        </m:ctrlPr>
                      </m:sSubPr>
                      <m:e>
                        <m:r>
                          <w:ins w:id="2112" w:author="Στάθης Καπ" w:date="2023-02-01T09:02:00Z">
                            <w:rPr>
                              <w:rFonts w:ascii="Cambria Math" w:hAnsi="Cambria Math"/>
                            </w:rPr>
                            <m:t>x</m:t>
                          </w:ins>
                        </m:r>
                      </m:e>
                      <m:sub>
                        <m:r>
                          <w:ins w:id="2113" w:author="Στάθης Καπ" w:date="2023-02-01T09:02:00Z">
                            <w:rPr>
                              <w:rFonts w:ascii="Cambria Math" w:hAnsi="Cambria Math"/>
                            </w:rPr>
                            <m:t>ijm</m:t>
                          </w:ins>
                        </m:r>
                      </m:sub>
                    </m:sSub>
                  </m:e>
                </m:d>
                <m:r>
                  <w:ins w:id="2114" w:author="Στάθης Καπ" w:date="2023-02-01T09:02:00Z">
                    <w:rPr>
                      <w:rFonts w:ascii="Cambria Math" w:hAnsi="Cambria Math"/>
                    </w:rPr>
                    <m:t xml:space="preserve"> ∀i,j=2, ⋯, N m=1, ⋯, k</m:t>
                  </w:ins>
                </m:r>
              </m:oMath>
            </m:oMathPara>
          </w:p>
        </w:tc>
        <w:tc>
          <w:tcPr>
            <w:tcW w:w="350" w:type="pct"/>
            <w:vAlign w:val="center"/>
          </w:tcPr>
          <w:p w14:paraId="3E14EE15" w14:textId="27187054" w:rsidR="00455B40" w:rsidRPr="00603993" w:rsidRDefault="00455B40" w:rsidP="00237FE3">
            <w:pPr>
              <w:pStyle w:val="Caption"/>
              <w:spacing w:after="160"/>
              <w:rPr>
                <w:ins w:id="2115" w:author="Στάθης Καπ" w:date="2023-02-01T09:02:00Z"/>
                <w:rPrChange w:id="2116" w:author="Στάθης Καπ" w:date="2023-02-01T08:49:00Z">
                  <w:rPr>
                    <w:ins w:id="2117" w:author="Στάθης Καπ" w:date="2023-02-01T09:02:00Z"/>
                    <w:lang w:val="el-GR"/>
                  </w:rPr>
                </w:rPrChange>
              </w:rPr>
            </w:pPr>
            <w:ins w:id="2118"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2119"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30</w:t>
            </w:r>
            <w:ins w:id="2120" w:author="Στάθης Καπ" w:date="2023-02-01T09:02:00Z">
              <w:r>
                <w:rPr>
                  <w:lang w:val="el-GR"/>
                </w:rPr>
                <w:fldChar w:fldCharType="end"/>
              </w:r>
              <w:r>
                <w:t>)</w:t>
              </w:r>
            </w:ins>
          </w:p>
        </w:tc>
      </w:tr>
      <w:tr w:rsidR="000D147C" w14:paraId="17B7A812" w14:textId="77777777" w:rsidTr="00237FE3">
        <w:trPr>
          <w:ins w:id="2121" w:author="Στάθης Καπ" w:date="2023-02-01T09:02:00Z"/>
        </w:trPr>
        <w:tc>
          <w:tcPr>
            <w:tcW w:w="350" w:type="pct"/>
          </w:tcPr>
          <w:p w14:paraId="071C79EE" w14:textId="77777777" w:rsidR="000D147C" w:rsidRDefault="000D147C">
            <w:pPr>
              <w:spacing w:after="160"/>
              <w:rPr>
                <w:ins w:id="2122" w:author="Στάθης Καπ" w:date="2023-02-01T09:02:00Z"/>
                <w:lang w:val="el-GR"/>
              </w:rPr>
              <w:pPrChange w:id="2123" w:author="Στάθης Καπ" w:date="2023-02-01T08:46:00Z">
                <w:pPr/>
              </w:pPrChange>
            </w:pPr>
          </w:p>
        </w:tc>
        <w:tc>
          <w:tcPr>
            <w:tcW w:w="4300" w:type="pct"/>
          </w:tcPr>
          <w:p w14:paraId="6A7E601F" w14:textId="202A740D" w:rsidR="000D147C" w:rsidRPr="005846FF" w:rsidRDefault="00F03C40">
            <w:pPr>
              <w:spacing w:after="160"/>
              <w:rPr>
                <w:ins w:id="2124" w:author="Στάθης Καπ" w:date="2023-02-01T09:02:00Z"/>
                <w:lang w:val="el-GR"/>
              </w:rPr>
              <w:pPrChange w:id="2125" w:author="Στάθης Καπ" w:date="2023-02-01T08:46:00Z">
                <w:pPr/>
              </w:pPrChange>
            </w:pPr>
            <m:oMathPara>
              <m:oMath>
                <m:sSub>
                  <m:sSubPr>
                    <m:ctrlPr>
                      <w:ins w:id="2126" w:author="Στάθης Καπ" w:date="2023-02-01T09:02:00Z">
                        <w:rPr>
                          <w:rFonts w:ascii="Cambria Math" w:hAnsi="Cambria Math"/>
                          <w:i/>
                        </w:rPr>
                      </w:ins>
                    </m:ctrlPr>
                  </m:sSubPr>
                  <m:e>
                    <m:r>
                      <w:ins w:id="2127" w:author="Στάθης Καπ" w:date="2023-02-01T09:02:00Z">
                        <w:rPr>
                          <w:rFonts w:ascii="Cambria Math" w:hAnsi="Cambria Math"/>
                        </w:rPr>
                        <m:t>x</m:t>
                      </w:ins>
                    </m:r>
                  </m:e>
                  <m:sub>
                    <m:r>
                      <w:ins w:id="2128" w:author="Στάθης Καπ" w:date="2023-02-01T09:02:00Z">
                        <w:rPr>
                          <w:rFonts w:ascii="Cambria Math" w:hAnsi="Cambria Math"/>
                        </w:rPr>
                        <m:t>ijm</m:t>
                      </w:ins>
                    </m:r>
                  </m:sub>
                </m:sSub>
                <m:r>
                  <w:ins w:id="2129" w:author="Στάθης Καπ" w:date="2023-02-01T09:02:00Z">
                    <w:rPr>
                      <w:rFonts w:ascii="Cambria Math" w:hAnsi="Cambria Math"/>
                    </w:rPr>
                    <m:t>,</m:t>
                  </w:ins>
                </m:r>
                <m:sSub>
                  <m:sSubPr>
                    <m:ctrlPr>
                      <w:ins w:id="2130" w:author="Στάθης Καπ" w:date="2023-02-01T09:02:00Z">
                        <w:rPr>
                          <w:rFonts w:ascii="Cambria Math" w:hAnsi="Cambria Math"/>
                          <w:i/>
                        </w:rPr>
                      </w:ins>
                    </m:ctrlPr>
                  </m:sSubPr>
                  <m:e>
                    <m:r>
                      <w:ins w:id="2131" w:author="Στάθης Καπ" w:date="2023-02-01T09:02:00Z">
                        <w:rPr>
                          <w:rFonts w:ascii="Cambria Math" w:hAnsi="Cambria Math"/>
                        </w:rPr>
                        <m:t>y</m:t>
                      </w:ins>
                    </m:r>
                  </m:e>
                  <m:sub>
                    <m:r>
                      <w:ins w:id="2132" w:author="Στάθης Καπ" w:date="2023-02-01T09:02:00Z">
                        <w:rPr>
                          <w:rFonts w:ascii="Cambria Math" w:hAnsi="Cambria Math"/>
                        </w:rPr>
                        <m:t>im</m:t>
                      </w:ins>
                    </m:r>
                  </m:sub>
                </m:sSub>
                <m:r>
                  <w:ins w:id="2133" w:author="Στάθης Καπ" w:date="2023-02-01T09:02:00Z">
                    <w:rPr>
                      <w:rFonts w:ascii="Cambria Math" w:hAnsi="Cambria Math"/>
                    </w:rPr>
                    <m:t>∈</m:t>
                  </w:ins>
                </m:r>
                <m:d>
                  <m:dPr>
                    <m:begChr m:val="{"/>
                    <m:endChr m:val="}"/>
                    <m:ctrlPr>
                      <w:ins w:id="2134" w:author="Στάθης Καπ" w:date="2023-02-01T09:02:00Z">
                        <w:rPr>
                          <w:rFonts w:ascii="Cambria Math" w:hAnsi="Cambria Math"/>
                          <w:i/>
                        </w:rPr>
                      </w:ins>
                    </m:ctrlPr>
                  </m:dPr>
                  <m:e>
                    <m:r>
                      <w:ins w:id="2135" w:author="Στάθης Καπ" w:date="2023-02-01T09:02:00Z">
                        <w:rPr>
                          <w:rFonts w:ascii="Cambria Math" w:hAnsi="Cambria Math"/>
                        </w:rPr>
                        <m:t>0,1</m:t>
                      </w:ins>
                    </m:r>
                  </m:e>
                </m:d>
                <m:r>
                  <w:ins w:id="2136" w:author="Στάθης Καπ" w:date="2023-02-01T09:02:00Z">
                    <w:rPr>
                      <w:rFonts w:ascii="Cambria Math" w:hAnsi="Cambria Math"/>
                    </w:rPr>
                    <m:t xml:space="preserve"> ∀i,j=1, ⋯, N m=1, ⋯, k</m:t>
                  </w:ins>
                </m:r>
              </m:oMath>
            </m:oMathPara>
          </w:p>
        </w:tc>
        <w:tc>
          <w:tcPr>
            <w:tcW w:w="350" w:type="pct"/>
            <w:vAlign w:val="center"/>
          </w:tcPr>
          <w:p w14:paraId="0D3A7C1A" w14:textId="6A375554" w:rsidR="000D147C" w:rsidRPr="00603993" w:rsidRDefault="000D147C" w:rsidP="00237FE3">
            <w:pPr>
              <w:pStyle w:val="Caption"/>
              <w:spacing w:after="160"/>
              <w:rPr>
                <w:ins w:id="2137" w:author="Στάθης Καπ" w:date="2023-02-01T09:02:00Z"/>
                <w:rPrChange w:id="2138" w:author="Στάθης Καπ" w:date="2023-02-01T08:49:00Z">
                  <w:rPr>
                    <w:ins w:id="2139" w:author="Στάθης Καπ" w:date="2023-02-01T09:02:00Z"/>
                    <w:lang w:val="el-GR"/>
                  </w:rPr>
                </w:rPrChange>
              </w:rPr>
            </w:pPr>
            <w:ins w:id="2140"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2141"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31</w:t>
            </w:r>
            <w:ins w:id="2142" w:author="Στάθης Καπ" w:date="2023-02-01T09:02:00Z">
              <w:r>
                <w:rPr>
                  <w:lang w:val="el-GR"/>
                </w:rPr>
                <w:fldChar w:fldCharType="end"/>
              </w:r>
              <w:r>
                <w:t>)</w:t>
              </w:r>
            </w:ins>
          </w:p>
        </w:tc>
      </w:tr>
    </w:tbl>
    <w:p w14:paraId="5E32A0C4" w14:textId="77777777" w:rsidR="002D79E5" w:rsidRPr="002D79E5" w:rsidDel="002D79E5" w:rsidRDefault="002D79E5" w:rsidP="00061121">
      <w:pPr>
        <w:rPr>
          <w:del w:id="2143" w:author="Στάθης Καπ" w:date="2023-02-01T09:00:00Z"/>
          <w:rFonts w:eastAsiaTheme="minorEastAsia"/>
        </w:rPr>
      </w:pPr>
    </w:p>
    <w:p w14:paraId="5C666342" w14:textId="58C02404" w:rsidR="00B964E4" w:rsidRPr="002D79E5" w:rsidDel="002D79E5" w:rsidRDefault="00B964E4" w:rsidP="00061121">
      <w:pPr>
        <w:rPr>
          <w:del w:id="2144" w:author="Στάθης Καπ" w:date="2023-02-01T09:00:00Z"/>
          <w:rFonts w:eastAsiaTheme="minorEastAsia"/>
          <w:rPrChange w:id="2145" w:author="Στάθης Καπ" w:date="2023-02-01T09:00:00Z">
            <w:rPr>
              <w:del w:id="2146" w:author="Στάθης Καπ" w:date="2023-02-01T09:00:00Z"/>
              <w:rFonts w:ascii="Cambria Math" w:hAnsi="Cambria Math"/>
              <w:i/>
            </w:rPr>
          </w:rPrChange>
        </w:rPr>
      </w:pPr>
      <m:oMathPara>
        <m:oMath>
          <m:r>
            <w:del w:id="2147" w:author="Στάθης Καπ" w:date="2023-02-01T09:00:00Z">
              <w:rPr>
                <w:rFonts w:ascii="Cambria Math" w:hAnsi="Cambria Math"/>
              </w:rPr>
              <m:t xml:space="preserve">maximize </m:t>
            </w:del>
          </m:r>
          <m:nary>
            <m:naryPr>
              <m:chr m:val="∑"/>
              <m:limLoc m:val="undOvr"/>
              <m:ctrlPr>
                <w:del w:id="2148" w:author="Στάθης Καπ" w:date="2023-02-01T09:00:00Z">
                  <w:rPr>
                    <w:rFonts w:ascii="Cambria Math" w:hAnsi="Cambria Math"/>
                    <w:i/>
                  </w:rPr>
                </w:del>
              </m:ctrlPr>
            </m:naryPr>
            <m:sub>
              <m:r>
                <w:del w:id="2149" w:author="Στάθης Καπ" w:date="2023-02-01T09:00:00Z">
                  <w:rPr>
                    <w:rFonts w:ascii="Cambria Math" w:hAnsi="Cambria Math"/>
                  </w:rPr>
                  <m:t>m=1</m:t>
                </w:del>
              </m:r>
            </m:sub>
            <m:sup>
              <m:r>
                <w:del w:id="2150" w:author="Στάθης Καπ" w:date="2023-02-01T09:00:00Z">
                  <w:rPr>
                    <w:rFonts w:ascii="Cambria Math" w:hAnsi="Cambria Math"/>
                  </w:rPr>
                  <m:t>k</m:t>
                </w:del>
              </m:r>
            </m:sup>
            <m:e>
              <m:nary>
                <m:naryPr>
                  <m:chr m:val="∑"/>
                  <m:limLoc m:val="undOvr"/>
                  <m:ctrlPr>
                    <w:del w:id="2151" w:author="Στάθης Καπ" w:date="2023-02-01T09:00:00Z">
                      <w:rPr>
                        <w:rFonts w:ascii="Cambria Math" w:hAnsi="Cambria Math"/>
                        <w:i/>
                      </w:rPr>
                    </w:del>
                  </m:ctrlPr>
                </m:naryPr>
                <m:sub>
                  <m:r>
                    <w:del w:id="2152" w:author="Στάθης Καπ" w:date="2023-02-01T09:00:00Z">
                      <w:rPr>
                        <w:rFonts w:ascii="Cambria Math" w:hAnsi="Cambria Math"/>
                      </w:rPr>
                      <m:t>i=2</m:t>
                    </w:del>
                  </m:r>
                </m:sub>
                <m:sup>
                  <m:r>
                    <w:del w:id="2153" w:author="Στάθης Καπ" w:date="2023-02-01T09:00:00Z">
                      <w:rPr>
                        <w:rFonts w:ascii="Cambria Math" w:hAnsi="Cambria Math"/>
                      </w:rPr>
                      <m:t>N-1</m:t>
                    </w:del>
                  </m:r>
                </m:sup>
                <m:e>
                  <m:sSub>
                    <m:sSubPr>
                      <m:ctrlPr>
                        <w:del w:id="2154" w:author="Στάθης Καπ" w:date="2023-02-01T09:00:00Z">
                          <w:rPr>
                            <w:rFonts w:ascii="Cambria Math" w:hAnsi="Cambria Math"/>
                            <w:i/>
                          </w:rPr>
                        </w:del>
                      </m:ctrlPr>
                    </m:sSubPr>
                    <m:e>
                      <m:r>
                        <w:del w:id="2155" w:author="Στάθης Καπ" w:date="2023-02-01T09:00:00Z">
                          <w:rPr>
                            <w:rFonts w:ascii="Cambria Math" w:hAnsi="Cambria Math"/>
                          </w:rPr>
                          <m:t>p</m:t>
                        </w:del>
                      </m:r>
                    </m:e>
                    <m:sub>
                      <m:r>
                        <w:del w:id="2156" w:author="Στάθης Καπ" w:date="2023-02-01T09:00:00Z">
                          <w:rPr>
                            <w:rFonts w:ascii="Cambria Math" w:hAnsi="Cambria Math"/>
                          </w:rPr>
                          <m:t>i</m:t>
                        </w:del>
                      </m:r>
                    </m:sub>
                  </m:sSub>
                  <m:sSub>
                    <m:sSubPr>
                      <m:ctrlPr>
                        <w:del w:id="2157" w:author="Στάθης Καπ" w:date="2023-02-01T09:00:00Z">
                          <w:rPr>
                            <w:rFonts w:ascii="Cambria Math" w:hAnsi="Cambria Math"/>
                            <w:i/>
                          </w:rPr>
                        </w:del>
                      </m:ctrlPr>
                    </m:sSubPr>
                    <m:e>
                      <m:r>
                        <w:del w:id="2158" w:author="Στάθης Καπ" w:date="2023-02-01T09:00:00Z">
                          <w:rPr>
                            <w:rFonts w:ascii="Cambria Math" w:hAnsi="Cambria Math"/>
                          </w:rPr>
                          <m:t>y</m:t>
                        </w:del>
                      </m:r>
                    </m:e>
                    <m:sub>
                      <m:r>
                        <w:del w:id="2159" w:author="Στάθης Καπ" w:date="2023-02-01T09:00:00Z">
                          <w:rPr>
                            <w:rFonts w:ascii="Cambria Math" w:hAnsi="Cambria Math"/>
                          </w:rPr>
                          <m:t>im</m:t>
                        </w:del>
                      </m:r>
                    </m:sub>
                  </m:sSub>
                </m:e>
              </m:nary>
            </m:e>
          </m:nary>
        </m:oMath>
      </m:oMathPara>
    </w:p>
    <w:p w14:paraId="20BC191A" w14:textId="14457A4E" w:rsidR="00071DE9" w:rsidRPr="0081214E" w:rsidDel="002D79E5" w:rsidRDefault="00F03C40" w:rsidP="00061121">
      <w:pPr>
        <w:rPr>
          <w:del w:id="2160" w:author="Στάθης Καπ" w:date="2023-02-01T09:00:00Z"/>
          <w:rFonts w:eastAsiaTheme="minorEastAsia"/>
        </w:rPr>
      </w:pPr>
      <m:oMathPara>
        <m:oMath>
          <m:nary>
            <m:naryPr>
              <m:chr m:val="∑"/>
              <m:limLoc m:val="undOvr"/>
              <m:ctrlPr>
                <w:del w:id="2161" w:author="Στάθης Καπ" w:date="2023-02-01T09:00:00Z">
                  <w:rPr>
                    <w:rFonts w:ascii="Cambria Math" w:hAnsi="Cambria Math"/>
                    <w:i/>
                  </w:rPr>
                </w:del>
              </m:ctrlPr>
            </m:naryPr>
            <m:sub>
              <m:r>
                <w:del w:id="2162" w:author="Στάθης Καπ" w:date="2023-02-01T09:00:00Z">
                  <w:rPr>
                    <w:rFonts w:ascii="Cambria Math" w:hAnsi="Cambria Math"/>
                  </w:rPr>
                  <m:t>m=1</m:t>
                </w:del>
              </m:r>
            </m:sub>
            <m:sup>
              <m:r>
                <w:del w:id="2163" w:author="Στάθης Καπ" w:date="2023-02-01T09:00:00Z">
                  <w:rPr>
                    <w:rFonts w:ascii="Cambria Math" w:hAnsi="Cambria Math"/>
                  </w:rPr>
                  <m:t>k</m:t>
                </w:del>
              </m:r>
            </m:sup>
            <m:e>
              <m:nary>
                <m:naryPr>
                  <m:chr m:val="∑"/>
                  <m:limLoc m:val="undOvr"/>
                  <m:ctrlPr>
                    <w:del w:id="2164" w:author="Στάθης Καπ" w:date="2023-02-01T09:00:00Z">
                      <w:rPr>
                        <w:rFonts w:ascii="Cambria Math" w:hAnsi="Cambria Math"/>
                        <w:i/>
                      </w:rPr>
                    </w:del>
                  </m:ctrlPr>
                </m:naryPr>
                <m:sub>
                  <m:r>
                    <w:del w:id="2165" w:author="Στάθης Καπ" w:date="2023-02-01T09:00:00Z">
                      <w:rPr>
                        <w:rFonts w:ascii="Cambria Math" w:hAnsi="Cambria Math"/>
                      </w:rPr>
                      <m:t>j=2</m:t>
                    </w:del>
                  </m:r>
                </m:sub>
                <m:sup>
                  <m:r>
                    <w:del w:id="2166" w:author="Στάθης Καπ" w:date="2023-02-01T09:00:00Z">
                      <w:rPr>
                        <w:rFonts w:ascii="Cambria Math" w:hAnsi="Cambria Math"/>
                      </w:rPr>
                      <m:t>N</m:t>
                    </w:del>
                  </m:r>
                </m:sup>
                <m:e>
                  <m:sSub>
                    <m:sSubPr>
                      <m:ctrlPr>
                        <w:del w:id="2167" w:author="Στάθης Καπ" w:date="2023-02-01T09:00:00Z">
                          <w:rPr>
                            <w:rFonts w:ascii="Cambria Math" w:hAnsi="Cambria Math"/>
                            <w:i/>
                          </w:rPr>
                        </w:del>
                      </m:ctrlPr>
                    </m:sSubPr>
                    <m:e>
                      <m:r>
                        <w:del w:id="2168" w:author="Στάθης Καπ" w:date="2023-02-01T09:00:00Z">
                          <w:rPr>
                            <w:rFonts w:ascii="Cambria Math" w:hAnsi="Cambria Math"/>
                          </w:rPr>
                          <m:t>x</m:t>
                        </w:del>
                      </m:r>
                    </m:e>
                    <m:sub>
                      <m:r>
                        <w:del w:id="2169" w:author="Στάθης Καπ" w:date="2023-02-01T09:00:00Z">
                          <w:rPr>
                            <w:rFonts w:ascii="Cambria Math" w:hAnsi="Cambria Math"/>
                          </w:rPr>
                          <m:t>1jm</m:t>
                        </w:del>
                      </m:r>
                    </m:sub>
                  </m:sSub>
                </m:e>
              </m:nary>
            </m:e>
          </m:nary>
          <m:r>
            <w:del w:id="2170" w:author="Στάθης Καπ" w:date="2023-02-01T09:00:00Z">
              <w:rPr>
                <w:rFonts w:ascii="Cambria Math" w:hAnsi="Cambria Math"/>
              </w:rPr>
              <m:t>=</m:t>
            </w:del>
          </m:r>
          <m:nary>
            <m:naryPr>
              <m:chr m:val="∑"/>
              <m:limLoc m:val="undOvr"/>
              <m:ctrlPr>
                <w:del w:id="2171" w:author="Στάθης Καπ" w:date="2023-02-01T09:00:00Z">
                  <w:rPr>
                    <w:rFonts w:ascii="Cambria Math" w:hAnsi="Cambria Math"/>
                    <w:i/>
                  </w:rPr>
                </w:del>
              </m:ctrlPr>
            </m:naryPr>
            <m:sub>
              <m:r>
                <w:del w:id="2172" w:author="Στάθης Καπ" w:date="2023-02-01T09:00:00Z">
                  <w:rPr>
                    <w:rFonts w:ascii="Cambria Math" w:hAnsi="Cambria Math"/>
                  </w:rPr>
                  <m:t>m=1</m:t>
                </w:del>
              </m:r>
            </m:sub>
            <m:sup>
              <m:r>
                <w:del w:id="2173" w:author="Στάθης Καπ" w:date="2023-02-01T09:00:00Z">
                  <w:rPr>
                    <w:rFonts w:ascii="Cambria Math" w:hAnsi="Cambria Math"/>
                  </w:rPr>
                  <m:t>k</m:t>
                </w:del>
              </m:r>
            </m:sup>
            <m:e>
              <m:nary>
                <m:naryPr>
                  <m:chr m:val="∑"/>
                  <m:limLoc m:val="undOvr"/>
                  <m:ctrlPr>
                    <w:del w:id="2174" w:author="Στάθης Καπ" w:date="2023-02-01T09:00:00Z">
                      <w:rPr>
                        <w:rFonts w:ascii="Cambria Math" w:hAnsi="Cambria Math"/>
                        <w:i/>
                      </w:rPr>
                    </w:del>
                  </m:ctrlPr>
                </m:naryPr>
                <m:sub>
                  <m:r>
                    <w:del w:id="2175" w:author="Στάθης Καπ" w:date="2023-02-01T09:00:00Z">
                      <w:rPr>
                        <w:rFonts w:ascii="Cambria Math" w:hAnsi="Cambria Math"/>
                      </w:rPr>
                      <m:t>i=1</m:t>
                    </w:del>
                  </m:r>
                </m:sub>
                <m:sup>
                  <m:r>
                    <w:del w:id="2176" w:author="Στάθης Καπ" w:date="2023-02-01T09:00:00Z">
                      <w:rPr>
                        <w:rFonts w:ascii="Cambria Math" w:hAnsi="Cambria Math"/>
                      </w:rPr>
                      <m:t>N-1</m:t>
                    </w:del>
                  </m:r>
                </m:sup>
                <m:e>
                  <m:sSub>
                    <m:sSubPr>
                      <m:ctrlPr>
                        <w:del w:id="2177" w:author="Στάθης Καπ" w:date="2023-02-01T09:00:00Z">
                          <w:rPr>
                            <w:rFonts w:ascii="Cambria Math" w:hAnsi="Cambria Math"/>
                            <w:i/>
                          </w:rPr>
                        </w:del>
                      </m:ctrlPr>
                    </m:sSubPr>
                    <m:e>
                      <m:r>
                        <w:del w:id="2178" w:author="Στάθης Καπ" w:date="2023-02-01T09:00:00Z">
                          <w:rPr>
                            <w:rFonts w:ascii="Cambria Math" w:hAnsi="Cambria Math"/>
                          </w:rPr>
                          <m:t>x</m:t>
                        </w:del>
                      </m:r>
                    </m:e>
                    <m:sub>
                      <m:r>
                        <w:del w:id="2179" w:author="Στάθης Καπ" w:date="2023-02-01T09:00:00Z">
                          <w:rPr>
                            <w:rFonts w:ascii="Cambria Math" w:hAnsi="Cambria Math"/>
                          </w:rPr>
                          <m:t>iNm</m:t>
                        </w:del>
                      </m:r>
                    </m:sub>
                  </m:sSub>
                </m:e>
              </m:nary>
            </m:e>
          </m:nary>
          <m:r>
            <w:del w:id="2180" w:author="Στάθης Καπ" w:date="2023-02-01T09:00:00Z">
              <w:rPr>
                <w:rFonts w:ascii="Cambria Math" w:hAnsi="Cambria Math"/>
              </w:rPr>
              <m:t>=k</m:t>
            </w:del>
          </m:r>
        </m:oMath>
      </m:oMathPara>
    </w:p>
    <w:p w14:paraId="4068D571" w14:textId="6D33CC7C" w:rsidR="0081214E" w:rsidRPr="00964068" w:rsidDel="002D79E5" w:rsidRDefault="00F03C40" w:rsidP="00061121">
      <w:pPr>
        <w:rPr>
          <w:del w:id="2181" w:author="Στάθης Καπ" w:date="2023-02-01T09:00:00Z"/>
          <w:rFonts w:eastAsiaTheme="minorEastAsia"/>
        </w:rPr>
      </w:pPr>
      <m:oMathPara>
        <m:oMath>
          <m:nary>
            <m:naryPr>
              <m:chr m:val="∑"/>
              <m:limLoc m:val="undOvr"/>
              <m:ctrlPr>
                <w:del w:id="2182" w:author="Στάθης Καπ" w:date="2023-02-01T09:00:00Z">
                  <w:rPr>
                    <w:rFonts w:ascii="Cambria Math" w:hAnsi="Cambria Math"/>
                    <w:i/>
                  </w:rPr>
                </w:del>
              </m:ctrlPr>
            </m:naryPr>
            <m:sub>
              <m:r>
                <w:del w:id="2183" w:author="Στάθης Καπ" w:date="2023-02-01T09:00:00Z">
                  <w:rPr>
                    <w:rFonts w:ascii="Cambria Math" w:hAnsi="Cambria Math"/>
                  </w:rPr>
                  <m:t>m=1</m:t>
                </w:del>
              </m:r>
            </m:sub>
            <m:sup>
              <m:r>
                <w:del w:id="2184" w:author="Στάθης Καπ" w:date="2023-02-01T09:00:00Z">
                  <w:rPr>
                    <w:rFonts w:ascii="Cambria Math" w:hAnsi="Cambria Math"/>
                  </w:rPr>
                  <m:t>k</m:t>
                </w:del>
              </m:r>
            </m:sup>
            <m:e>
              <m:sSub>
                <m:sSubPr>
                  <m:ctrlPr>
                    <w:del w:id="2185" w:author="Στάθης Καπ" w:date="2023-02-01T09:00:00Z">
                      <w:rPr>
                        <w:rFonts w:ascii="Cambria Math" w:hAnsi="Cambria Math"/>
                        <w:i/>
                      </w:rPr>
                    </w:del>
                  </m:ctrlPr>
                </m:sSubPr>
                <m:e>
                  <m:r>
                    <w:del w:id="2186" w:author="Στάθης Καπ" w:date="2023-02-01T09:00:00Z">
                      <w:rPr>
                        <w:rFonts w:ascii="Cambria Math" w:hAnsi="Cambria Math"/>
                      </w:rPr>
                      <m:t>y</m:t>
                    </w:del>
                  </m:r>
                </m:e>
                <m:sub>
                  <m:r>
                    <w:del w:id="2187" w:author="Στάθης Καπ" w:date="2023-02-01T09:00:00Z">
                      <w:rPr>
                        <w:rFonts w:ascii="Cambria Math" w:hAnsi="Cambria Math"/>
                      </w:rPr>
                      <m:t>rm</m:t>
                    </w:del>
                  </m:r>
                </m:sub>
              </m:sSub>
            </m:e>
          </m:nary>
          <m:r>
            <w:del w:id="2188" w:author="Στάθης Καπ" w:date="2023-02-01T09:00:00Z">
              <w:rPr>
                <w:rFonts w:ascii="Cambria Math" w:hAnsi="Cambria Math"/>
              </w:rPr>
              <m:t>≤1 ∀r=2, ⋯, N-1</m:t>
            </w:del>
          </m:r>
        </m:oMath>
      </m:oMathPara>
    </w:p>
    <w:p w14:paraId="6E262482" w14:textId="1DDF3431" w:rsidR="00964068" w:rsidRPr="00BE6C3B" w:rsidDel="002D79E5" w:rsidRDefault="00F03C40" w:rsidP="00061121">
      <w:pPr>
        <w:rPr>
          <w:del w:id="2189" w:author="Στάθης Καπ" w:date="2023-02-01T09:00:00Z"/>
          <w:rFonts w:eastAsiaTheme="minorEastAsia"/>
        </w:rPr>
      </w:pPr>
      <m:oMathPara>
        <m:oMath>
          <m:nary>
            <m:naryPr>
              <m:chr m:val="∑"/>
              <m:limLoc m:val="undOvr"/>
              <m:ctrlPr>
                <w:del w:id="2190" w:author="Στάθης Καπ" w:date="2023-02-01T09:00:00Z">
                  <w:rPr>
                    <w:rFonts w:ascii="Cambria Math" w:hAnsi="Cambria Math"/>
                    <w:i/>
                  </w:rPr>
                </w:del>
              </m:ctrlPr>
            </m:naryPr>
            <m:sub>
              <m:r>
                <w:del w:id="2191" w:author="Στάθης Καπ" w:date="2023-02-01T09:00:00Z">
                  <w:rPr>
                    <w:rFonts w:ascii="Cambria Math" w:hAnsi="Cambria Math"/>
                  </w:rPr>
                  <m:t>i=1</m:t>
                </w:del>
              </m:r>
            </m:sub>
            <m:sup>
              <m:r>
                <w:del w:id="2192" w:author="Στάθης Καπ" w:date="2023-02-01T09:00:00Z">
                  <w:rPr>
                    <w:rFonts w:ascii="Cambria Math" w:hAnsi="Cambria Math"/>
                  </w:rPr>
                  <m:t>N-1</m:t>
                </w:del>
              </m:r>
            </m:sup>
            <m:e>
              <m:sSub>
                <m:sSubPr>
                  <m:ctrlPr>
                    <w:del w:id="2193" w:author="Στάθης Καπ" w:date="2023-02-01T09:00:00Z">
                      <w:rPr>
                        <w:rFonts w:ascii="Cambria Math" w:hAnsi="Cambria Math"/>
                        <w:i/>
                      </w:rPr>
                    </w:del>
                  </m:ctrlPr>
                </m:sSubPr>
                <m:e>
                  <m:r>
                    <w:del w:id="2194" w:author="Στάθης Καπ" w:date="2023-02-01T09:00:00Z">
                      <w:rPr>
                        <w:rFonts w:ascii="Cambria Math" w:hAnsi="Cambria Math"/>
                      </w:rPr>
                      <m:t>x</m:t>
                    </w:del>
                  </m:r>
                </m:e>
                <m:sub>
                  <m:r>
                    <w:del w:id="2195" w:author="Στάθης Καπ" w:date="2023-02-01T09:00:00Z">
                      <w:rPr>
                        <w:rFonts w:ascii="Cambria Math" w:hAnsi="Cambria Math"/>
                      </w:rPr>
                      <m:t>irm</m:t>
                    </w:del>
                  </m:r>
                </m:sub>
              </m:sSub>
            </m:e>
          </m:nary>
          <m:r>
            <w:del w:id="2196" w:author="Στάθης Καπ" w:date="2023-02-01T09:00:00Z">
              <w:rPr>
                <w:rFonts w:ascii="Cambria Math" w:hAnsi="Cambria Math"/>
              </w:rPr>
              <m:t>=</m:t>
            </w:del>
          </m:r>
          <m:nary>
            <m:naryPr>
              <m:chr m:val="∑"/>
              <m:limLoc m:val="undOvr"/>
              <m:ctrlPr>
                <w:del w:id="2197" w:author="Στάθης Καπ" w:date="2023-02-01T09:00:00Z">
                  <w:rPr>
                    <w:rFonts w:ascii="Cambria Math" w:hAnsi="Cambria Math"/>
                    <w:i/>
                  </w:rPr>
                </w:del>
              </m:ctrlPr>
            </m:naryPr>
            <m:sub>
              <m:r>
                <w:del w:id="2198" w:author="Στάθης Καπ" w:date="2023-02-01T09:00:00Z">
                  <w:rPr>
                    <w:rFonts w:ascii="Cambria Math" w:hAnsi="Cambria Math"/>
                  </w:rPr>
                  <m:t>j=2</m:t>
                </w:del>
              </m:r>
            </m:sub>
            <m:sup>
              <m:r>
                <w:del w:id="2199" w:author="Στάθης Καπ" w:date="2023-02-01T09:00:00Z">
                  <w:rPr>
                    <w:rFonts w:ascii="Cambria Math" w:hAnsi="Cambria Math"/>
                  </w:rPr>
                  <m:t>N</m:t>
                </w:del>
              </m:r>
            </m:sup>
            <m:e>
              <m:sSub>
                <m:sSubPr>
                  <m:ctrlPr>
                    <w:del w:id="2200" w:author="Στάθης Καπ" w:date="2023-02-01T09:00:00Z">
                      <w:rPr>
                        <w:rFonts w:ascii="Cambria Math" w:hAnsi="Cambria Math"/>
                        <w:i/>
                      </w:rPr>
                    </w:del>
                  </m:ctrlPr>
                </m:sSubPr>
                <m:e>
                  <m:r>
                    <w:del w:id="2201" w:author="Στάθης Καπ" w:date="2023-02-01T09:00:00Z">
                      <w:rPr>
                        <w:rFonts w:ascii="Cambria Math" w:hAnsi="Cambria Math"/>
                      </w:rPr>
                      <m:t>x</m:t>
                    </w:del>
                  </m:r>
                </m:e>
                <m:sub>
                  <m:r>
                    <w:del w:id="2202" w:author="Στάθης Καπ" w:date="2023-02-01T09:00:00Z">
                      <w:rPr>
                        <w:rFonts w:ascii="Cambria Math" w:hAnsi="Cambria Math"/>
                      </w:rPr>
                      <m:t>rjm</m:t>
                    </w:del>
                  </m:r>
                </m:sub>
              </m:sSub>
            </m:e>
          </m:nary>
          <m:r>
            <w:del w:id="2203" w:author="Στάθης Καπ" w:date="2023-02-01T09:00:00Z">
              <w:rPr>
                <w:rFonts w:ascii="Cambria Math" w:hAnsi="Cambria Math"/>
              </w:rPr>
              <m:t>=</m:t>
            </w:del>
          </m:r>
          <m:sSub>
            <m:sSubPr>
              <m:ctrlPr>
                <w:del w:id="2204" w:author="Στάθης Καπ" w:date="2023-02-01T09:00:00Z">
                  <w:rPr>
                    <w:rFonts w:ascii="Cambria Math" w:hAnsi="Cambria Math"/>
                    <w:i/>
                  </w:rPr>
                </w:del>
              </m:ctrlPr>
            </m:sSubPr>
            <m:e>
              <m:r>
                <w:del w:id="2205" w:author="Στάθης Καπ" w:date="2023-02-01T09:00:00Z">
                  <w:rPr>
                    <w:rFonts w:ascii="Cambria Math" w:hAnsi="Cambria Math"/>
                  </w:rPr>
                  <m:t>y</m:t>
                </w:del>
              </m:r>
            </m:e>
            <m:sub>
              <m:r>
                <w:del w:id="2206" w:author="Στάθης Καπ" w:date="2023-02-01T09:00:00Z">
                  <w:rPr>
                    <w:rFonts w:ascii="Cambria Math" w:hAnsi="Cambria Math"/>
                  </w:rPr>
                  <m:t>rm</m:t>
                </w:del>
              </m:r>
            </m:sub>
          </m:sSub>
          <m:r>
            <w:del w:id="2207" w:author="Στάθης Καπ" w:date="2023-02-01T09:00:00Z">
              <w:rPr>
                <w:rFonts w:ascii="Cambria Math" w:hAnsi="Cambria Math"/>
              </w:rPr>
              <m:t xml:space="preserve"> ∀r=2, ⋯, N  m=1, ⋯, k</m:t>
            </w:del>
          </m:r>
        </m:oMath>
      </m:oMathPara>
    </w:p>
    <w:p w14:paraId="4DC45D96" w14:textId="0C1BB95F" w:rsidR="00BE6C3B" w:rsidRPr="00145662" w:rsidDel="002D79E5" w:rsidRDefault="00F03C40" w:rsidP="00061121">
      <w:pPr>
        <w:rPr>
          <w:del w:id="2208" w:author="Στάθης Καπ" w:date="2023-02-01T09:00:00Z"/>
          <w:rFonts w:eastAsiaTheme="minorEastAsia"/>
        </w:rPr>
      </w:pPr>
      <m:oMathPara>
        <m:oMath>
          <m:nary>
            <m:naryPr>
              <m:chr m:val="∑"/>
              <m:limLoc m:val="undOvr"/>
              <m:ctrlPr>
                <w:del w:id="2209" w:author="Στάθης Καπ" w:date="2023-02-01T09:00:00Z">
                  <w:rPr>
                    <w:rFonts w:ascii="Cambria Math" w:hAnsi="Cambria Math"/>
                    <w:i/>
                  </w:rPr>
                </w:del>
              </m:ctrlPr>
            </m:naryPr>
            <m:sub>
              <m:r>
                <w:del w:id="2210" w:author="Στάθης Καπ" w:date="2023-02-01T09:00:00Z">
                  <w:rPr>
                    <w:rFonts w:ascii="Cambria Math" w:hAnsi="Cambria Math"/>
                  </w:rPr>
                  <m:t>i=1</m:t>
                </w:del>
              </m:r>
            </m:sub>
            <m:sup>
              <m:r>
                <w:del w:id="2211" w:author="Στάθης Καπ" w:date="2023-02-01T09:00:00Z">
                  <w:rPr>
                    <w:rFonts w:ascii="Cambria Math" w:hAnsi="Cambria Math"/>
                  </w:rPr>
                  <m:t>N-1</m:t>
                </w:del>
              </m:r>
            </m:sup>
            <m:e>
              <m:nary>
                <m:naryPr>
                  <m:chr m:val="∑"/>
                  <m:limLoc m:val="undOvr"/>
                  <m:ctrlPr>
                    <w:del w:id="2212" w:author="Στάθης Καπ" w:date="2023-02-01T09:00:00Z">
                      <w:rPr>
                        <w:rFonts w:ascii="Cambria Math" w:hAnsi="Cambria Math"/>
                        <w:i/>
                      </w:rPr>
                    </w:del>
                  </m:ctrlPr>
                </m:naryPr>
                <m:sub>
                  <m:r>
                    <w:del w:id="2213" w:author="Στάθης Καπ" w:date="2023-02-01T09:00:00Z">
                      <w:rPr>
                        <w:rFonts w:ascii="Cambria Math" w:hAnsi="Cambria Math"/>
                      </w:rPr>
                      <m:t>j=2</m:t>
                    </w:del>
                  </m:r>
                </m:sub>
                <m:sup>
                  <m:r>
                    <w:del w:id="2214" w:author="Στάθης Καπ" w:date="2023-02-01T09:00:00Z">
                      <w:rPr>
                        <w:rFonts w:ascii="Cambria Math" w:hAnsi="Cambria Math"/>
                      </w:rPr>
                      <m:t>N</m:t>
                    </w:del>
                  </m:r>
                </m:sup>
                <m:e>
                  <m:sSub>
                    <m:sSubPr>
                      <m:ctrlPr>
                        <w:del w:id="2215" w:author="Στάθης Καπ" w:date="2023-02-01T09:00:00Z">
                          <w:rPr>
                            <w:rFonts w:ascii="Cambria Math" w:hAnsi="Cambria Math"/>
                            <w:i/>
                          </w:rPr>
                        </w:del>
                      </m:ctrlPr>
                    </m:sSubPr>
                    <m:e>
                      <m:r>
                        <w:del w:id="2216" w:author="Στάθης Καπ" w:date="2023-02-01T09:00:00Z">
                          <w:rPr>
                            <w:rFonts w:ascii="Cambria Math" w:hAnsi="Cambria Math"/>
                          </w:rPr>
                          <m:t>c</m:t>
                        </w:del>
                      </m:r>
                    </m:e>
                    <m:sub>
                      <m:r>
                        <w:del w:id="2217" w:author="Στάθης Καπ" w:date="2023-02-01T09:00:00Z">
                          <w:rPr>
                            <w:rFonts w:ascii="Cambria Math" w:hAnsi="Cambria Math"/>
                          </w:rPr>
                          <m:t>ij</m:t>
                        </w:del>
                      </m:r>
                    </m:sub>
                  </m:sSub>
                  <m:sSub>
                    <m:sSubPr>
                      <m:ctrlPr>
                        <w:del w:id="2218" w:author="Στάθης Καπ" w:date="2023-02-01T09:00:00Z">
                          <w:rPr>
                            <w:rFonts w:ascii="Cambria Math" w:hAnsi="Cambria Math"/>
                            <w:i/>
                          </w:rPr>
                        </w:del>
                      </m:ctrlPr>
                    </m:sSubPr>
                    <m:e>
                      <m:r>
                        <w:del w:id="2219" w:author="Στάθης Καπ" w:date="2023-02-01T09:00:00Z">
                          <w:rPr>
                            <w:rFonts w:ascii="Cambria Math" w:hAnsi="Cambria Math"/>
                          </w:rPr>
                          <m:t>x</m:t>
                        </w:del>
                      </m:r>
                    </m:e>
                    <m:sub>
                      <m:r>
                        <w:del w:id="2220" w:author="Στάθης Καπ" w:date="2023-02-01T09:00:00Z">
                          <w:rPr>
                            <w:rFonts w:ascii="Cambria Math" w:hAnsi="Cambria Math"/>
                          </w:rPr>
                          <m:t>ijm</m:t>
                        </w:del>
                      </m:r>
                    </m:sub>
                  </m:sSub>
                </m:e>
              </m:nary>
            </m:e>
          </m:nary>
          <m:r>
            <w:del w:id="2221" w:author="Στάθης Καπ" w:date="2023-02-01T09:00:00Z">
              <w:rPr>
                <w:rFonts w:ascii="Cambria Math" w:hAnsi="Cambria Math"/>
              </w:rPr>
              <m:t>≤B  ∀m=1, ⋯, k</m:t>
            </w:del>
          </m:r>
        </m:oMath>
      </m:oMathPara>
    </w:p>
    <w:p w14:paraId="419DEC8B" w14:textId="3735E6EC" w:rsidR="00145662" w:rsidRPr="00B34F42" w:rsidDel="002D79E5" w:rsidRDefault="00145662" w:rsidP="00061121">
      <w:pPr>
        <w:rPr>
          <w:del w:id="2222" w:author="Στάθης Καπ" w:date="2023-02-01T09:00:00Z"/>
          <w:rFonts w:eastAsiaTheme="minorEastAsia"/>
        </w:rPr>
      </w:pPr>
      <m:oMathPara>
        <m:oMath>
          <m:r>
            <w:del w:id="2223" w:author="Στάθης Καπ" w:date="2023-02-01T09:00:00Z">
              <w:rPr>
                <w:rFonts w:ascii="Cambria Math" w:hAnsi="Cambria Math"/>
              </w:rPr>
              <m:t>2≤</m:t>
            </w:del>
          </m:r>
          <m:sSub>
            <m:sSubPr>
              <m:ctrlPr>
                <w:del w:id="2224" w:author="Στάθης Καπ" w:date="2023-02-01T09:00:00Z">
                  <w:rPr>
                    <w:rFonts w:ascii="Cambria Math" w:hAnsi="Cambria Math"/>
                    <w:i/>
                  </w:rPr>
                </w:del>
              </m:ctrlPr>
            </m:sSubPr>
            <m:e>
              <m:r>
                <w:del w:id="2225" w:author="Στάθης Καπ" w:date="2023-02-01T09:00:00Z">
                  <w:rPr>
                    <w:rFonts w:ascii="Cambria Math" w:hAnsi="Cambria Math"/>
                  </w:rPr>
                  <m:t>u</m:t>
                </w:del>
              </m:r>
            </m:e>
            <m:sub>
              <m:r>
                <w:del w:id="2226" w:author="Στάθης Καπ" w:date="2023-02-01T09:00:00Z">
                  <w:rPr>
                    <w:rFonts w:ascii="Cambria Math" w:hAnsi="Cambria Math"/>
                  </w:rPr>
                  <m:t>im</m:t>
                </w:del>
              </m:r>
            </m:sub>
          </m:sSub>
          <m:r>
            <w:del w:id="2227" w:author="Στάθης Καπ" w:date="2023-02-01T09:00:00Z">
              <w:rPr>
                <w:rFonts w:ascii="Cambria Math" w:hAnsi="Cambria Math"/>
              </w:rPr>
              <m:t>≤N  ∀i=1, ⋯,N m=1,⋯, k</m:t>
            </w:del>
          </m:r>
        </m:oMath>
      </m:oMathPara>
    </w:p>
    <w:p w14:paraId="6286D8F5" w14:textId="3193AD55" w:rsidR="00B34F42" w:rsidRPr="004E115B" w:rsidDel="002D79E5" w:rsidRDefault="00F03C40" w:rsidP="00061121">
      <w:pPr>
        <w:rPr>
          <w:del w:id="2228" w:author="Στάθης Καπ" w:date="2023-02-01T09:00:00Z"/>
          <w:rFonts w:eastAsiaTheme="minorEastAsia"/>
        </w:rPr>
      </w:pPr>
      <m:oMathPara>
        <m:oMath>
          <m:sSub>
            <m:sSubPr>
              <m:ctrlPr>
                <w:del w:id="2229" w:author="Στάθης Καπ" w:date="2023-02-01T09:00:00Z">
                  <w:rPr>
                    <w:rFonts w:ascii="Cambria Math" w:hAnsi="Cambria Math"/>
                    <w:i/>
                  </w:rPr>
                </w:del>
              </m:ctrlPr>
            </m:sSubPr>
            <m:e>
              <m:r>
                <w:del w:id="2230" w:author="Στάθης Καπ" w:date="2023-02-01T09:00:00Z">
                  <w:rPr>
                    <w:rFonts w:ascii="Cambria Math" w:hAnsi="Cambria Math"/>
                  </w:rPr>
                  <m:t>u</m:t>
                </w:del>
              </m:r>
            </m:e>
            <m:sub>
              <m:r>
                <w:del w:id="2231" w:author="Στάθης Καπ" w:date="2023-02-01T09:00:00Z">
                  <w:rPr>
                    <w:rFonts w:ascii="Cambria Math" w:hAnsi="Cambria Math"/>
                  </w:rPr>
                  <m:t>im</m:t>
                </w:del>
              </m:r>
            </m:sub>
          </m:sSub>
          <m:r>
            <w:del w:id="2232" w:author="Στάθης Καπ" w:date="2023-02-01T09:00:00Z">
              <w:rPr>
                <w:rFonts w:ascii="Cambria Math" w:hAnsi="Cambria Math"/>
              </w:rPr>
              <m:t>-</m:t>
            </w:del>
          </m:r>
          <m:sSub>
            <m:sSubPr>
              <m:ctrlPr>
                <w:del w:id="2233" w:author="Στάθης Καπ" w:date="2023-02-01T09:00:00Z">
                  <w:rPr>
                    <w:rFonts w:ascii="Cambria Math" w:hAnsi="Cambria Math"/>
                    <w:i/>
                  </w:rPr>
                </w:del>
              </m:ctrlPr>
            </m:sSubPr>
            <m:e>
              <m:r>
                <w:del w:id="2234" w:author="Στάθης Καπ" w:date="2023-02-01T09:00:00Z">
                  <w:rPr>
                    <w:rFonts w:ascii="Cambria Math" w:hAnsi="Cambria Math"/>
                  </w:rPr>
                  <m:t>u</m:t>
                </w:del>
              </m:r>
            </m:e>
            <m:sub>
              <m:r>
                <w:del w:id="2235" w:author="Στάθης Καπ" w:date="2023-02-01T09:00:00Z">
                  <w:rPr>
                    <w:rFonts w:ascii="Cambria Math" w:hAnsi="Cambria Math"/>
                  </w:rPr>
                  <m:t>jm</m:t>
                </w:del>
              </m:r>
            </m:sub>
          </m:sSub>
          <m:r>
            <w:del w:id="2236" w:author="Στάθης Καπ" w:date="2023-02-01T09:00:00Z">
              <w:rPr>
                <w:rFonts w:ascii="Cambria Math" w:hAnsi="Cambria Math"/>
              </w:rPr>
              <m:t>+1≤</m:t>
            </w:del>
          </m:r>
          <m:d>
            <m:dPr>
              <m:ctrlPr>
                <w:del w:id="2237" w:author="Στάθης Καπ" w:date="2023-02-01T09:00:00Z">
                  <w:rPr>
                    <w:rFonts w:ascii="Cambria Math" w:hAnsi="Cambria Math"/>
                    <w:i/>
                  </w:rPr>
                </w:del>
              </m:ctrlPr>
            </m:dPr>
            <m:e>
              <m:r>
                <w:del w:id="2238" w:author="Στάθης Καπ" w:date="2023-02-01T09:00:00Z">
                  <w:rPr>
                    <w:rFonts w:ascii="Cambria Math" w:hAnsi="Cambria Math"/>
                  </w:rPr>
                  <m:t>N-1</m:t>
                </w:del>
              </m:r>
            </m:e>
          </m:d>
          <m:d>
            <m:dPr>
              <m:ctrlPr>
                <w:del w:id="2239" w:author="Στάθης Καπ" w:date="2023-02-01T09:00:00Z">
                  <w:rPr>
                    <w:rFonts w:ascii="Cambria Math" w:hAnsi="Cambria Math"/>
                    <w:i/>
                  </w:rPr>
                </w:del>
              </m:ctrlPr>
            </m:dPr>
            <m:e>
              <m:r>
                <w:del w:id="2240" w:author="Στάθης Καπ" w:date="2023-02-01T09:00:00Z">
                  <w:rPr>
                    <w:rFonts w:ascii="Cambria Math" w:hAnsi="Cambria Math"/>
                  </w:rPr>
                  <m:t>1-</m:t>
                </w:del>
              </m:r>
              <m:sSub>
                <m:sSubPr>
                  <m:ctrlPr>
                    <w:del w:id="2241" w:author="Στάθης Καπ" w:date="2023-02-01T09:00:00Z">
                      <w:rPr>
                        <w:rFonts w:ascii="Cambria Math" w:hAnsi="Cambria Math"/>
                        <w:i/>
                      </w:rPr>
                    </w:del>
                  </m:ctrlPr>
                </m:sSubPr>
                <m:e>
                  <m:r>
                    <w:del w:id="2242" w:author="Στάθης Καπ" w:date="2023-02-01T09:00:00Z">
                      <w:rPr>
                        <w:rFonts w:ascii="Cambria Math" w:hAnsi="Cambria Math"/>
                      </w:rPr>
                      <m:t>x</m:t>
                    </w:del>
                  </m:r>
                </m:e>
                <m:sub>
                  <m:r>
                    <w:del w:id="2243" w:author="Στάθης Καπ" w:date="2023-02-01T09:00:00Z">
                      <w:rPr>
                        <w:rFonts w:ascii="Cambria Math" w:hAnsi="Cambria Math"/>
                      </w:rPr>
                      <m:t>ijm</m:t>
                    </w:del>
                  </m:r>
                </m:sub>
              </m:sSub>
            </m:e>
          </m:d>
          <m:r>
            <w:del w:id="2244" w:author="Στάθης Καπ" w:date="2023-02-01T09:00:00Z">
              <w:rPr>
                <w:rFonts w:ascii="Cambria Math" w:hAnsi="Cambria Math"/>
              </w:rPr>
              <m:t xml:space="preserve"> ∀i,j=2, ⋯, N m=1, ⋯, k</m:t>
            </w:del>
          </m:r>
        </m:oMath>
      </m:oMathPara>
    </w:p>
    <w:p w14:paraId="4DD97184" w14:textId="543E8267" w:rsidR="004E115B" w:rsidRPr="0000361D" w:rsidDel="002D79E5" w:rsidRDefault="00F03C40" w:rsidP="00061121">
      <w:pPr>
        <w:rPr>
          <w:del w:id="2245" w:author="Στάθης Καπ" w:date="2023-02-01T09:00:00Z"/>
          <w:rFonts w:eastAsiaTheme="minorEastAsia"/>
        </w:rPr>
      </w:pPr>
      <m:oMathPara>
        <m:oMath>
          <m:sSub>
            <m:sSubPr>
              <m:ctrlPr>
                <w:del w:id="2246" w:author="Στάθης Καπ" w:date="2023-02-01T09:00:00Z">
                  <w:rPr>
                    <w:rFonts w:ascii="Cambria Math" w:hAnsi="Cambria Math"/>
                    <w:i/>
                  </w:rPr>
                </w:del>
              </m:ctrlPr>
            </m:sSubPr>
            <m:e>
              <m:r>
                <w:del w:id="2247" w:author="Στάθης Καπ" w:date="2023-02-01T09:00:00Z">
                  <w:rPr>
                    <w:rFonts w:ascii="Cambria Math" w:hAnsi="Cambria Math"/>
                  </w:rPr>
                  <m:t>x</m:t>
                </w:del>
              </m:r>
            </m:e>
            <m:sub>
              <m:r>
                <w:del w:id="2248" w:author="Στάθης Καπ" w:date="2023-02-01T09:00:00Z">
                  <w:rPr>
                    <w:rFonts w:ascii="Cambria Math" w:hAnsi="Cambria Math"/>
                  </w:rPr>
                  <m:t>ijm</m:t>
                </w:del>
              </m:r>
            </m:sub>
          </m:sSub>
          <m:r>
            <w:del w:id="2249" w:author="Στάθης Καπ" w:date="2023-02-01T09:00:00Z">
              <w:rPr>
                <w:rFonts w:ascii="Cambria Math" w:hAnsi="Cambria Math"/>
              </w:rPr>
              <m:t>,</m:t>
            </w:del>
          </m:r>
          <m:sSub>
            <m:sSubPr>
              <m:ctrlPr>
                <w:del w:id="2250" w:author="Στάθης Καπ" w:date="2023-02-01T09:00:00Z">
                  <w:rPr>
                    <w:rFonts w:ascii="Cambria Math" w:hAnsi="Cambria Math"/>
                    <w:i/>
                  </w:rPr>
                </w:del>
              </m:ctrlPr>
            </m:sSubPr>
            <m:e>
              <m:r>
                <w:del w:id="2251" w:author="Στάθης Καπ" w:date="2023-02-01T09:00:00Z">
                  <w:rPr>
                    <w:rFonts w:ascii="Cambria Math" w:hAnsi="Cambria Math"/>
                  </w:rPr>
                  <m:t>y</m:t>
                </w:del>
              </m:r>
            </m:e>
            <m:sub>
              <m:r>
                <w:del w:id="2252" w:author="Στάθης Καπ" w:date="2023-02-01T09:00:00Z">
                  <w:rPr>
                    <w:rFonts w:ascii="Cambria Math" w:hAnsi="Cambria Math"/>
                  </w:rPr>
                  <m:t>im</m:t>
                </w:del>
              </m:r>
            </m:sub>
          </m:sSub>
          <m:r>
            <w:del w:id="2253" w:author="Στάθης Καπ" w:date="2023-02-01T09:00:00Z">
              <w:rPr>
                <w:rFonts w:ascii="Cambria Math" w:hAnsi="Cambria Math"/>
              </w:rPr>
              <m:t>∈</m:t>
            </w:del>
          </m:r>
          <m:d>
            <m:dPr>
              <m:begChr m:val="{"/>
              <m:endChr m:val="}"/>
              <m:ctrlPr>
                <w:del w:id="2254" w:author="Στάθης Καπ" w:date="2023-02-01T09:00:00Z">
                  <w:rPr>
                    <w:rFonts w:ascii="Cambria Math" w:hAnsi="Cambria Math"/>
                    <w:i/>
                  </w:rPr>
                </w:del>
              </m:ctrlPr>
            </m:dPr>
            <m:e>
              <m:r>
                <w:del w:id="2255" w:author="Στάθης Καπ" w:date="2023-02-01T09:00:00Z">
                  <w:rPr>
                    <w:rFonts w:ascii="Cambria Math" w:hAnsi="Cambria Math"/>
                  </w:rPr>
                  <m:t>0,1</m:t>
                </w:del>
              </m:r>
            </m:e>
          </m:d>
          <m:r>
            <w:del w:id="2256" w:author="Στάθης Καπ" w:date="2023-02-01T09:00:00Z">
              <w:rPr>
                <w:rFonts w:ascii="Cambria Math" w:hAnsi="Cambria Math"/>
              </w:rPr>
              <m:t xml:space="preserve"> ∀i,j=1, ⋯, N m=1, ⋯, k</m:t>
            </w:del>
          </m:r>
        </m:oMath>
      </m:oMathPara>
    </w:p>
    <w:p w14:paraId="2FDAC07E" w14:textId="7AFF70D1" w:rsidR="0000361D" w:rsidRDefault="0000361D" w:rsidP="00061121">
      <w:pPr>
        <w:rPr>
          <w:lang w:val="el-GR"/>
        </w:rPr>
      </w:pPr>
      <w:r w:rsidRPr="00E03DA4">
        <w:rPr>
          <w:lang w:val="el-GR"/>
        </w:rPr>
        <w:t xml:space="preserve">Η σχέση 2.24 αντιπροσωπεύει το στόχο που πρέπει να επιτευχθεί δηλαδή τη μεγιστοποίηση του κέρδους, όπου </w:t>
      </w:r>
      <w:r>
        <w:t>pi</w:t>
      </w:r>
      <w:r w:rsidRPr="00E03DA4">
        <w:rPr>
          <w:lang w:val="el-GR"/>
        </w:rPr>
        <w:t xml:space="preserve"> το κέρδος </w:t>
      </w:r>
      <w:r>
        <w:t>profit</w:t>
      </w:r>
      <w:r w:rsidRPr="00E03DA4">
        <w:rPr>
          <w:lang w:val="el-GR"/>
        </w:rPr>
        <w:t xml:space="preserve"> του κόμβου </w:t>
      </w:r>
      <w:r>
        <w:t>i</w:t>
      </w:r>
      <w:r w:rsidRPr="00E03DA4">
        <w:rPr>
          <w:lang w:val="el-GR"/>
        </w:rPr>
        <w:t xml:space="preserve">. Οι σχέσεις 2.25 και 2.26 διασφαλίζουν πως όλα τα μονοπάτια ξεκινούν από τον αρχικό κόμβο 1 και καταλήγουν στον τελικό κόμβο Ν καθώς οι ακμές που αρχίζουν από τον αρχικό κόμβο και οι ακμές που καταλήγουν στον τελικό κόμβο πρέπει να ισούνται με το πλήθος των διαδρομών (σχέση 2.25) ενώ κάθε κόμβος επιτρέπεται να εμφανίζεται το πολύ μία φορά μέσα σε μια διαδρομή (σχέση 2.26). Η σχέση 2.27 διασφαλίζει τη συνεκτικότητα του μονοπατιού καθώς σε κάθε κόμβο ενός </w:t>
      </w:r>
      <w:r w:rsidR="00394BE9" w:rsidRPr="00E03DA4">
        <w:rPr>
          <w:lang w:val="el-GR"/>
        </w:rPr>
        <w:t>μονοπατιού</w:t>
      </w:r>
      <w:r w:rsidRPr="00E03DA4">
        <w:rPr>
          <w:lang w:val="el-GR"/>
        </w:rPr>
        <w:t xml:space="preserve"> </w:t>
      </w:r>
      <w:r>
        <w:t>m</w:t>
      </w:r>
      <w:r w:rsidRPr="00E03DA4">
        <w:rPr>
          <w:lang w:val="el-GR"/>
        </w:rPr>
        <w:t>, πρέπει καταλήγει αλλά και να αρχίζει από αυτόν μία ακμή. Η σχέση 2.28 περιορίζει το χρόνο κάθε μονοπατιού έτσι</w:t>
      </w:r>
      <w:r w:rsidR="00E03DA4" w:rsidRPr="00E03DA4">
        <w:rPr>
          <w:lang w:val="el-GR"/>
        </w:rPr>
        <w:t xml:space="preserve"> ώστε να μη ξεπερνάει το χρονικό όριο </w:t>
      </w:r>
      <w:r w:rsidR="00E03DA4">
        <w:t>B</w:t>
      </w:r>
      <w:r w:rsidR="00E03DA4" w:rsidRPr="00E03DA4">
        <w:rPr>
          <w:lang w:val="el-GR"/>
        </w:rPr>
        <w:t>. Οι σχέσεις 2.29 και 2.30 εμποδίζουν την ύπαρξη υπο</w:t>
      </w:r>
      <w:r w:rsidR="00CD64FE" w:rsidRPr="008A0D50">
        <w:rPr>
          <w:lang w:val="el-GR"/>
        </w:rPr>
        <w:t>-</w:t>
      </w:r>
      <w:r w:rsidR="00E03DA4" w:rsidRPr="00E03DA4">
        <w:rPr>
          <w:lang w:val="el-GR"/>
        </w:rPr>
        <w:t>διαδρομών (</w:t>
      </w:r>
      <w:r w:rsidR="00E03DA4">
        <w:t>Miller</w:t>
      </w:r>
      <w:r w:rsidR="00E03DA4" w:rsidRPr="00E03DA4">
        <w:rPr>
          <w:lang w:val="el-GR"/>
        </w:rPr>
        <w:t xml:space="preserve">, </w:t>
      </w:r>
      <w:r w:rsidR="00E03DA4">
        <w:t>Tucker</w:t>
      </w:r>
      <w:r w:rsidR="00E03DA4" w:rsidRPr="00E03DA4">
        <w:rPr>
          <w:lang w:val="el-GR"/>
        </w:rPr>
        <w:t xml:space="preserve">, &amp; </w:t>
      </w:r>
      <w:r w:rsidR="00E03DA4">
        <w:t>Zermin</w:t>
      </w:r>
      <w:r w:rsidR="00E03DA4" w:rsidRPr="00E03DA4">
        <w:rPr>
          <w:lang w:val="el-GR"/>
        </w:rPr>
        <w:t xml:space="preserve"> 1960</w:t>
      </w:r>
      <w:customXmlInsRangeStart w:id="2257" w:author="Στάθης Καπ" w:date="2023-03-01T05:08:00Z"/>
      <w:sdt>
        <w:sdtPr>
          <w:rPr>
            <w:lang w:val="el-GR"/>
          </w:rPr>
          <w:id w:val="198131422"/>
          <w:citation/>
        </w:sdtPr>
        <w:sdtEndPr/>
        <w:sdtContent>
          <w:customXmlInsRangeEnd w:id="2257"/>
          <w:ins w:id="2258" w:author="Στάθης Καπ" w:date="2023-03-01T05:08:00Z">
            <w:r w:rsidR="0045051E">
              <w:rPr>
                <w:lang w:val="el-GR"/>
              </w:rPr>
              <w:fldChar w:fldCharType="begin"/>
            </w:r>
            <w:r w:rsidR="0045051E">
              <w:rPr>
                <w:lang w:val="el-GR"/>
              </w:rPr>
              <w:instrText xml:space="preserve"> CITATION CEM60 \l 1032 </w:instrText>
            </w:r>
          </w:ins>
          <w:r w:rsidR="0045051E">
            <w:rPr>
              <w:lang w:val="el-GR"/>
            </w:rPr>
            <w:fldChar w:fldCharType="separate"/>
          </w:r>
          <w:ins w:id="2259" w:author="Στάθης Καπ" w:date="2023-03-01T05:08:00Z">
            <w:r w:rsidR="0045051E">
              <w:rPr>
                <w:noProof/>
                <w:lang w:val="el-GR"/>
              </w:rPr>
              <w:t xml:space="preserve"> </w:t>
            </w:r>
            <w:r w:rsidR="0045051E" w:rsidRPr="0045051E">
              <w:rPr>
                <w:noProof/>
                <w:lang w:val="el-GR"/>
                <w:rPrChange w:id="2260" w:author="Στάθης Καπ" w:date="2023-03-01T05:08:00Z">
                  <w:rPr>
                    <w:rFonts w:eastAsia="Times New Roman"/>
                  </w:rPr>
                </w:rPrChange>
              </w:rPr>
              <w:t>[8]</w:t>
            </w:r>
            <w:r w:rsidR="0045051E">
              <w:rPr>
                <w:lang w:val="el-GR"/>
              </w:rPr>
              <w:fldChar w:fldCharType="end"/>
            </w:r>
          </w:ins>
          <w:customXmlInsRangeStart w:id="2261" w:author="Στάθης Καπ" w:date="2023-03-01T05:08:00Z"/>
        </w:sdtContent>
      </w:sdt>
      <w:customXmlInsRangeEnd w:id="2261"/>
      <w:r w:rsidR="00E03DA4" w:rsidRPr="00E03DA4">
        <w:rPr>
          <w:lang w:val="el-GR"/>
        </w:rPr>
        <w:t>).</w:t>
      </w:r>
    </w:p>
    <w:p w14:paraId="4DA5A56B" w14:textId="25CC2E88" w:rsidR="000E51CA" w:rsidRPr="000E51CA" w:rsidDel="0045051E" w:rsidRDefault="000E51CA" w:rsidP="00061121">
      <w:pPr>
        <w:rPr>
          <w:del w:id="2262" w:author="Στάθης Καπ" w:date="2023-03-01T05:08:00Z"/>
          <w:lang w:val="el-GR"/>
        </w:rPr>
      </w:pPr>
      <w:del w:id="2263" w:author="Στάθης Καπ" w:date="2023-03-01T05:08:00Z">
        <w:r w:rsidRPr="000E51CA" w:rsidDel="0045051E">
          <w:rPr>
            <w:lang w:val="el-GR"/>
          </w:rPr>
          <w:delText xml:space="preserve">Οι </w:delText>
        </w:r>
        <w:r w:rsidDel="0045051E">
          <w:delText>Hao</w:delText>
        </w:r>
        <w:r w:rsidRPr="000E51CA" w:rsidDel="0045051E">
          <w:rPr>
            <w:lang w:val="el-GR"/>
          </w:rPr>
          <w:delText xml:space="preserve"> </w:delText>
        </w:r>
        <w:r w:rsidDel="0045051E">
          <w:delText>Tang</w:delText>
        </w:r>
        <w:r w:rsidRPr="000E51CA" w:rsidDel="0045051E">
          <w:rPr>
            <w:lang w:val="el-GR"/>
          </w:rPr>
          <w:delText xml:space="preserve">, </w:delText>
        </w:r>
        <w:r w:rsidDel="0045051E">
          <w:delText>Elise</w:delText>
        </w:r>
        <w:r w:rsidRPr="000E51CA" w:rsidDel="0045051E">
          <w:rPr>
            <w:lang w:val="el-GR"/>
          </w:rPr>
          <w:delText xml:space="preserve"> </w:delText>
        </w:r>
        <w:r w:rsidDel="0045051E">
          <w:delText>Miller</w:delText>
        </w:r>
        <w:r w:rsidRPr="000E51CA" w:rsidDel="0045051E">
          <w:rPr>
            <w:lang w:val="el-GR"/>
          </w:rPr>
          <w:delText>-</w:delText>
        </w:r>
        <w:r w:rsidDel="0045051E">
          <w:delText>Hooks</w:delText>
        </w:r>
        <w:r w:rsidRPr="000E51CA" w:rsidDel="0045051E">
          <w:rPr>
            <w:lang w:val="el-GR"/>
          </w:rPr>
          <w:delText xml:space="preserve"> (2005) προτείνουν ένα </w:delText>
        </w:r>
        <w:r w:rsidR="00804F36" w:rsidRPr="000E51CA" w:rsidDel="0045051E">
          <w:rPr>
            <w:lang w:val="el-GR"/>
          </w:rPr>
          <w:delText>μεταευρετικό</w:delText>
        </w:r>
        <w:r w:rsidRPr="000E51CA" w:rsidDel="0045051E">
          <w:rPr>
            <w:lang w:val="el-GR"/>
          </w:rPr>
          <w:delText xml:space="preserve"> αλγόριθμο αναζήτησης </w:delText>
        </w:r>
        <w:r w:rsidDel="0045051E">
          <w:delText>Tabu</w:delText>
        </w:r>
        <w:r w:rsidRPr="000E51CA" w:rsidDel="0045051E">
          <w:rPr>
            <w:lang w:val="el-GR"/>
          </w:rPr>
          <w:delText xml:space="preserve"> για την επίλυση του </w:delText>
        </w:r>
        <w:r w:rsidDel="0045051E">
          <w:delText>TOP</w:delText>
        </w:r>
        <w:r w:rsidRPr="000E51CA" w:rsidDel="0045051E">
          <w:rPr>
            <w:lang w:val="el-GR"/>
          </w:rPr>
          <w:delText>.</w:delText>
        </w:r>
      </w:del>
    </w:p>
    <w:p w14:paraId="76741434" w14:textId="53D15F94" w:rsidR="00DC5BBB" w:rsidRDefault="007A4D76" w:rsidP="00061121">
      <w:pPr>
        <w:rPr>
          <w:lang w:val="el-GR"/>
        </w:rPr>
      </w:pPr>
      <w:r>
        <w:rPr>
          <w:lang w:val="el-GR"/>
        </w:rPr>
        <w:t>Οι</w:t>
      </w:r>
      <w:del w:id="2264" w:author="Στάθης Καπ" w:date="2023-03-01T05:08:00Z">
        <w:r w:rsidR="00554673" w:rsidRPr="007535A9" w:rsidDel="0045051E">
          <w:rPr>
            <w:lang w:val="el-GR"/>
            <w:rPrChange w:id="2265" w:author="Στάθης Καπ" w:date="2023-03-01T05:56:00Z">
              <w:rPr/>
            </w:rPrChange>
          </w:rPr>
          <w:delText xml:space="preserve"> </w:delText>
        </w:r>
        <w:r w:rsidR="00554673" w:rsidDel="0045051E">
          <w:delText>Liangjun</w:delText>
        </w:r>
      </w:del>
      <w:r w:rsidR="00554673" w:rsidRPr="007535A9">
        <w:rPr>
          <w:lang w:val="el-GR"/>
          <w:rPrChange w:id="2266" w:author="Στάθης Καπ" w:date="2023-03-01T05:56:00Z">
            <w:rPr/>
          </w:rPrChange>
        </w:rPr>
        <w:t xml:space="preserve"> </w:t>
      </w:r>
      <w:r w:rsidR="00554673">
        <w:t>Ke</w:t>
      </w:r>
      <w:r w:rsidR="00554673" w:rsidRPr="007535A9">
        <w:rPr>
          <w:lang w:val="el-GR"/>
          <w:rPrChange w:id="2267" w:author="Στάθης Καπ" w:date="2023-03-01T05:56:00Z">
            <w:rPr/>
          </w:rPrChange>
        </w:rPr>
        <w:t xml:space="preserve"> </w:t>
      </w:r>
      <w:r w:rsidR="00554673">
        <w:t>et</w:t>
      </w:r>
      <w:r w:rsidR="00554673" w:rsidRPr="007535A9">
        <w:rPr>
          <w:lang w:val="el-GR"/>
          <w:rPrChange w:id="2268" w:author="Στάθης Καπ" w:date="2023-03-01T05:56:00Z">
            <w:rPr/>
          </w:rPrChange>
        </w:rPr>
        <w:t xml:space="preserve"> </w:t>
      </w:r>
      <w:r w:rsidR="00554673">
        <w:t>al</w:t>
      </w:r>
      <w:r w:rsidR="00554673" w:rsidRPr="007535A9">
        <w:rPr>
          <w:lang w:val="el-GR"/>
          <w:rPrChange w:id="2269" w:author="Στάθης Καπ" w:date="2023-03-01T05:56:00Z">
            <w:rPr/>
          </w:rPrChange>
        </w:rPr>
        <w:t xml:space="preserve">. </w:t>
      </w:r>
      <w:r w:rsidR="00554673" w:rsidRPr="00D61FD5">
        <w:rPr>
          <w:lang w:val="el-GR"/>
        </w:rPr>
        <w:t>(200</w:t>
      </w:r>
      <w:ins w:id="2270" w:author="Στάθης Καπ" w:date="2023-03-01T05:09:00Z">
        <w:r w:rsidR="0045051E">
          <w:rPr>
            <w:lang w:val="el-GR"/>
          </w:rPr>
          <w:t>8</w:t>
        </w:r>
      </w:ins>
      <w:del w:id="2271" w:author="Στάθης Καπ" w:date="2023-03-01T05:09:00Z">
        <w:r w:rsidR="00554673" w:rsidRPr="00D61FD5" w:rsidDel="0045051E">
          <w:rPr>
            <w:lang w:val="el-GR"/>
          </w:rPr>
          <w:delText>7</w:delText>
        </w:r>
      </w:del>
      <w:r w:rsidR="00554673" w:rsidRPr="00D61FD5">
        <w:rPr>
          <w:lang w:val="el-GR"/>
        </w:rPr>
        <w:t>)</w:t>
      </w:r>
      <w:customXmlInsRangeStart w:id="2272" w:author="Στάθης Καπ" w:date="2023-03-01T05:09:00Z"/>
      <w:sdt>
        <w:sdtPr>
          <w:rPr>
            <w:lang w:val="el-GR"/>
          </w:rPr>
          <w:id w:val="1906337630"/>
          <w:citation/>
        </w:sdtPr>
        <w:sdtEndPr/>
        <w:sdtContent>
          <w:customXmlInsRangeEnd w:id="2272"/>
          <w:ins w:id="2273" w:author="Στάθης Καπ" w:date="2023-03-01T05:09:00Z">
            <w:r w:rsidR="0045051E">
              <w:rPr>
                <w:lang w:val="el-GR"/>
              </w:rPr>
              <w:fldChar w:fldCharType="begin"/>
            </w:r>
            <w:r w:rsidR="0045051E">
              <w:rPr>
                <w:lang w:val="el-GR"/>
              </w:rPr>
              <w:instrText xml:space="preserve"> CITATION Lia08 \l 1032 </w:instrText>
            </w:r>
          </w:ins>
          <w:r w:rsidR="0045051E">
            <w:rPr>
              <w:lang w:val="el-GR"/>
            </w:rPr>
            <w:fldChar w:fldCharType="separate"/>
          </w:r>
          <w:ins w:id="2274" w:author="Στάθης Καπ" w:date="2023-03-01T05:09:00Z">
            <w:r w:rsidR="0045051E">
              <w:rPr>
                <w:noProof/>
                <w:lang w:val="el-GR"/>
              </w:rPr>
              <w:t xml:space="preserve"> </w:t>
            </w:r>
            <w:r w:rsidR="0045051E" w:rsidRPr="0045051E">
              <w:rPr>
                <w:noProof/>
                <w:lang w:val="el-GR"/>
                <w:rPrChange w:id="2275" w:author="Στάθης Καπ" w:date="2023-03-01T05:09:00Z">
                  <w:rPr>
                    <w:rFonts w:eastAsia="Times New Roman"/>
                  </w:rPr>
                </w:rPrChange>
              </w:rPr>
              <w:t>[25]</w:t>
            </w:r>
            <w:r w:rsidR="0045051E">
              <w:rPr>
                <w:lang w:val="el-GR"/>
              </w:rPr>
              <w:fldChar w:fldCharType="end"/>
            </w:r>
          </w:ins>
          <w:customXmlInsRangeStart w:id="2276" w:author="Στάθης Καπ" w:date="2023-03-01T05:09:00Z"/>
        </w:sdtContent>
      </w:sdt>
      <w:customXmlInsRangeEnd w:id="2276"/>
      <w:r w:rsidR="00554673" w:rsidRPr="00D61FD5">
        <w:rPr>
          <w:lang w:val="el-GR"/>
        </w:rPr>
        <w:t xml:space="preserve"> προσεγγίζουν το </w:t>
      </w:r>
      <w:r w:rsidR="00554673">
        <w:t>TOP</w:t>
      </w:r>
      <w:r w:rsidR="00554673" w:rsidRPr="00D61FD5">
        <w:rPr>
          <w:lang w:val="el-GR"/>
        </w:rPr>
        <w:t xml:space="preserve"> με έναν </w:t>
      </w:r>
      <w:r w:rsidR="00554673">
        <w:t>Ant</w:t>
      </w:r>
      <w:r w:rsidR="00554673" w:rsidRPr="00D61FD5">
        <w:rPr>
          <w:lang w:val="el-GR"/>
        </w:rPr>
        <w:t xml:space="preserve"> </w:t>
      </w:r>
      <w:r w:rsidR="00554673">
        <w:t>Colony</w:t>
      </w:r>
      <w:r w:rsidR="00554673" w:rsidRPr="00D61FD5">
        <w:rPr>
          <w:lang w:val="el-GR"/>
        </w:rPr>
        <w:t xml:space="preserve"> </w:t>
      </w:r>
      <w:r w:rsidR="00554673">
        <w:t>Optimization</w:t>
      </w:r>
      <w:r w:rsidR="00554673" w:rsidRPr="00D61FD5">
        <w:rPr>
          <w:lang w:val="el-GR"/>
        </w:rPr>
        <w:t xml:space="preserve"> αλγόριθμο, στον οποίο αναθέτουν σε κάθε «μυρμήγκι» να δημιουργήσει μία λύση, η οποία βελτιώνεται στη συνέχεια με Τοπική Αναζήτηση. Αποθηκεύοντας τα μονοπάτια (ίχνη </w:t>
      </w:r>
      <w:r w:rsidR="004D7E1F">
        <w:rPr>
          <w:lang w:val="el-GR"/>
        </w:rPr>
        <w:t>φερομονών</w:t>
      </w:r>
      <w:r w:rsidR="00554673" w:rsidRPr="00D61FD5">
        <w:rPr>
          <w:lang w:val="el-GR"/>
        </w:rPr>
        <w:t xml:space="preserve">) </w:t>
      </w:r>
      <w:r w:rsidRPr="00D61FD5">
        <w:rPr>
          <w:lang w:val="el-GR"/>
        </w:rPr>
        <w:t>από</w:t>
      </w:r>
      <w:r w:rsidR="00554673" w:rsidRPr="00D61FD5">
        <w:rPr>
          <w:lang w:val="el-GR"/>
        </w:rPr>
        <w:t xml:space="preserve"> τα οποία προέκυψαν οι εκάστοτε λύσεις και ενημερώνοντας τα σε κάθε κύκλο, ο αλγόριθμος οδηγεί σε </w:t>
      </w:r>
      <w:ins w:id="2277" w:author="Charalampos Konstantopoulos" w:date="2023-01-26T15:38:00Z">
        <w:r w:rsidR="003063C4">
          <w:rPr>
            <w:lang w:val="el-GR"/>
          </w:rPr>
          <w:t xml:space="preserve">συνεχώς </w:t>
        </w:r>
      </w:ins>
      <w:del w:id="2278" w:author="Charalampos Konstantopoulos" w:date="2023-01-26T15:38:00Z">
        <w:r w:rsidR="00554673" w:rsidRPr="00D61FD5" w:rsidDel="003063C4">
          <w:rPr>
            <w:lang w:val="el-GR"/>
          </w:rPr>
          <w:delText xml:space="preserve">όλο </w:delText>
        </w:r>
      </w:del>
      <w:del w:id="2279" w:author="Charalampos Konstantopoulos" w:date="2023-01-26T15:37:00Z">
        <w:r w:rsidR="00D61FD5" w:rsidDel="003063C4">
          <w:rPr>
            <w:lang w:val="el-GR"/>
          </w:rPr>
          <w:delText xml:space="preserve">ένα </w:delText>
        </w:r>
      </w:del>
      <w:del w:id="2280" w:author="Charalampos Konstantopoulos" w:date="2023-01-26T15:38:00Z">
        <w:r w:rsidR="00554673" w:rsidRPr="00D61FD5" w:rsidDel="003063C4">
          <w:rPr>
            <w:lang w:val="el-GR"/>
          </w:rPr>
          <w:delText xml:space="preserve">και </w:delText>
        </w:r>
      </w:del>
      <w:r w:rsidR="00554673" w:rsidRPr="00D61FD5">
        <w:rPr>
          <w:lang w:val="el-GR"/>
        </w:rPr>
        <w:t>καλύτερες λύσεις.</w:t>
      </w:r>
    </w:p>
    <w:p w14:paraId="4CC297F0" w14:textId="612B5147" w:rsidR="00665EFF" w:rsidRDefault="00665EFF" w:rsidP="00061121">
      <w:pPr>
        <w:rPr>
          <w:lang w:val="el-GR"/>
        </w:rPr>
      </w:pPr>
      <w:r w:rsidRPr="009F7DC1">
        <w:rPr>
          <w:lang w:val="el-GR"/>
        </w:rPr>
        <w:t xml:space="preserve">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281" w:author="Στάθης Καπ" w:date="2023-03-01T05:11:00Z"/>
      <w:sdt>
        <w:sdtPr>
          <w:rPr>
            <w:lang w:val="el-GR"/>
          </w:rPr>
          <w:id w:val="402196513"/>
          <w:citation/>
        </w:sdtPr>
        <w:sdtEndPr/>
        <w:sdtContent>
          <w:customXmlInsRangeEnd w:id="2281"/>
          <w:ins w:id="2282" w:author="Στάθης Καπ" w:date="2023-03-01T05:11:00Z">
            <w:r w:rsidR="00FD7ECA">
              <w:rPr>
                <w:lang w:val="el-GR"/>
              </w:rPr>
              <w:fldChar w:fldCharType="begin"/>
            </w:r>
            <w:r w:rsidR="00FD7ECA" w:rsidRPr="00FD7ECA">
              <w:rPr>
                <w:lang w:val="el-GR"/>
                <w:rPrChange w:id="2283" w:author="Στάθης Καπ" w:date="2023-03-01T05:11:00Z">
                  <w:rPr/>
                </w:rPrChange>
              </w:rPr>
              <w:instrText xml:space="preserve"> </w:instrText>
            </w:r>
            <w:r w:rsidR="00FD7ECA">
              <w:instrText>CITATION</w:instrText>
            </w:r>
            <w:r w:rsidR="00FD7ECA" w:rsidRPr="00FD7ECA">
              <w:rPr>
                <w:lang w:val="el-GR"/>
                <w:rPrChange w:id="2284" w:author="Στάθης Καπ" w:date="2023-03-01T05:11:00Z">
                  <w:rPr/>
                </w:rPrChange>
              </w:rPr>
              <w:instrText xml:space="preserve"> </w:instrText>
            </w:r>
            <w:r w:rsidR="00FD7ECA">
              <w:instrText>Wou</w:instrText>
            </w:r>
            <w:r w:rsidR="00FD7ECA" w:rsidRPr="00FD7ECA">
              <w:rPr>
                <w:lang w:val="el-GR"/>
                <w:rPrChange w:id="2285" w:author="Στάθης Καπ" w:date="2023-03-01T05:11:00Z">
                  <w:rPr/>
                </w:rPrChange>
              </w:rPr>
              <w:instrText>08 \</w:instrText>
            </w:r>
            <w:r w:rsidR="00FD7ECA">
              <w:instrText>l</w:instrText>
            </w:r>
            <w:r w:rsidR="00FD7ECA" w:rsidRPr="00FD7ECA">
              <w:rPr>
                <w:lang w:val="el-GR"/>
                <w:rPrChange w:id="2286" w:author="Στάθης Καπ" w:date="2023-03-01T05:11:00Z">
                  <w:rPr/>
                </w:rPrChange>
              </w:rPr>
              <w:instrText xml:space="preserve"> 1033 </w:instrText>
            </w:r>
          </w:ins>
          <w:r w:rsidR="00FD7ECA">
            <w:rPr>
              <w:lang w:val="el-GR"/>
            </w:rPr>
            <w:fldChar w:fldCharType="separate"/>
          </w:r>
          <w:ins w:id="2287" w:author="Στάθης Καπ" w:date="2023-03-01T05:11:00Z">
            <w:r w:rsidR="00FD7ECA" w:rsidRPr="00FD7ECA">
              <w:rPr>
                <w:noProof/>
                <w:lang w:val="el-GR"/>
                <w:rPrChange w:id="2288" w:author="Στάθης Καπ" w:date="2023-03-01T05:11:00Z">
                  <w:rPr>
                    <w:noProof/>
                  </w:rPr>
                </w:rPrChange>
              </w:rPr>
              <w:t xml:space="preserve"> </w:t>
            </w:r>
            <w:r w:rsidR="00FD7ECA" w:rsidRPr="00FD7ECA">
              <w:rPr>
                <w:noProof/>
                <w:lang w:val="el-GR"/>
                <w:rPrChange w:id="2289" w:author="Στάθης Καπ" w:date="2023-03-01T05:11:00Z">
                  <w:rPr>
                    <w:rFonts w:eastAsia="Times New Roman"/>
                  </w:rPr>
                </w:rPrChange>
              </w:rPr>
              <w:t>[26]</w:t>
            </w:r>
            <w:r w:rsidR="00FD7ECA">
              <w:rPr>
                <w:lang w:val="el-GR"/>
              </w:rPr>
              <w:fldChar w:fldCharType="end"/>
            </w:r>
          </w:ins>
          <w:customXmlInsRangeStart w:id="2290" w:author="Στάθης Καπ" w:date="2023-03-01T05:11:00Z"/>
        </w:sdtContent>
      </w:sdt>
      <w:customXmlInsRangeEnd w:id="2290"/>
      <w:r w:rsidRPr="009F7DC1">
        <w:rPr>
          <w:lang w:val="el-GR"/>
        </w:rPr>
        <w:t xml:space="preserve"> προτείνουν έναν αλγόριθμο </w:t>
      </w:r>
      <w:r>
        <w:t>GRASP</w:t>
      </w:r>
      <w:r w:rsidRPr="009F7DC1">
        <w:rPr>
          <w:lang w:val="el-GR"/>
        </w:rPr>
        <w:t xml:space="preserve"> ενισχυμένο με έναν αλγόριθμο Επανασύνδεσης Μονοπατιών (</w:t>
      </w:r>
      <w:r>
        <w:t>Path</w:t>
      </w:r>
      <w:r w:rsidRPr="009F7DC1">
        <w:rPr>
          <w:lang w:val="el-GR"/>
        </w:rPr>
        <w:t xml:space="preserve"> </w:t>
      </w:r>
      <w:r>
        <w:t>Relinking</w:t>
      </w:r>
      <w:r w:rsidRPr="009F7DC1">
        <w:rPr>
          <w:lang w:val="el-GR"/>
        </w:rPr>
        <w:t xml:space="preserve">) για την επίλυση του </w:t>
      </w:r>
      <w:r>
        <w:t>TOP</w:t>
      </w:r>
      <w:r w:rsidRPr="009F7DC1">
        <w:rPr>
          <w:lang w:val="el-GR"/>
        </w:rPr>
        <w:t xml:space="preserve">. Ο αλγόριθμος τους, δημιουργεί σε κάθε επανάληψη μία λίστα </w:t>
      </w:r>
      <w:r>
        <w:t>CL</w:t>
      </w:r>
      <w:r w:rsidRPr="009F7DC1">
        <w:rPr>
          <w:lang w:val="el-GR"/>
        </w:rPr>
        <w:t xml:space="preserve"> από εφικτές </w:t>
      </w:r>
      <w:r w:rsidR="00065FC3">
        <w:rPr>
          <w:lang w:val="el-GR"/>
        </w:rPr>
        <w:t>εισαγωγές</w:t>
      </w:r>
      <w:r w:rsidRPr="009F7DC1">
        <w:rPr>
          <w:lang w:val="el-GR"/>
        </w:rPr>
        <w:t xml:space="preserve"> κόμβων στη λύση. Για κάθε εισαγωγή της λίστας </w:t>
      </w:r>
      <w:r>
        <w:t>CL</w:t>
      </w:r>
      <w:r w:rsidRPr="009F7DC1">
        <w:rPr>
          <w:lang w:val="el-GR"/>
        </w:rPr>
        <w:t xml:space="preserve"> υπολογίζεται μια </w:t>
      </w:r>
      <w:r w:rsidR="009F7DC1">
        <w:rPr>
          <w:lang w:val="el-GR"/>
        </w:rPr>
        <w:t>ευρετική</w:t>
      </w:r>
      <w:r w:rsidRPr="009F7DC1">
        <w:rPr>
          <w:lang w:val="el-GR"/>
        </w:rPr>
        <w:t xml:space="preserve"> τιμή και προκύπτει ένα κατώφλι, με βάση το οποίο ορισμένες εισαγωγές κόμβων από την λίστα </w:t>
      </w:r>
      <w:r>
        <w:t>CL</w:t>
      </w:r>
      <w:r w:rsidRPr="009F7DC1">
        <w:rPr>
          <w:lang w:val="el-GR"/>
        </w:rPr>
        <w:t xml:space="preserve"> αποθηκεύονται σε μία δεύτερη λίστα </w:t>
      </w:r>
      <w:r>
        <w:t>RCL</w:t>
      </w:r>
      <w:r w:rsidRPr="009F7DC1">
        <w:rPr>
          <w:lang w:val="el-GR"/>
        </w:rPr>
        <w:t xml:space="preserve"> από την οποία </w:t>
      </w:r>
      <w:ins w:id="2291" w:author=" " w:date="2023-01-26T15:39:00Z">
        <w:r w:rsidR="00455DE4">
          <w:rPr>
            <w:lang w:val="el-GR"/>
          </w:rPr>
          <w:t>στη</w:t>
        </w:r>
      </w:ins>
      <w:del w:id="2292" w:author=" " w:date="2023-01-26T15:39:00Z">
        <w:r w:rsidRPr="009F7DC1" w:rsidDel="00455DE4">
          <w:rPr>
            <w:lang w:val="el-GR"/>
          </w:rPr>
          <w:delText>τη</w:delText>
        </w:r>
      </w:del>
      <w:r w:rsidRPr="009F7DC1">
        <w:rPr>
          <w:lang w:val="el-GR"/>
        </w:rPr>
        <w:t xml:space="preserve"> συνέχεια επιλέγεται τυχαία μία εισαγωγή. Στο τέλος κάθε επανάληψης ακολουθεί μία τοπική αναζήτηση σε 4 γειτονικές λύσεις με σκοπό τη βελτίωση τους. Οι τεχνικές της τοπικής αναζήτησης είναι οι 2-</w:t>
      </w:r>
      <w:r>
        <w:t>opt</w:t>
      </w:r>
      <w:r w:rsidRPr="009F7DC1">
        <w:rPr>
          <w:lang w:val="el-GR"/>
        </w:rPr>
        <w:t>,</w:t>
      </w:r>
      <w:r>
        <w:t>swap</w:t>
      </w:r>
      <w:r w:rsidRPr="009F7DC1">
        <w:rPr>
          <w:lang w:val="el-GR"/>
        </w:rPr>
        <w:t>,</w:t>
      </w:r>
      <w:r>
        <w:t>replace</w:t>
      </w:r>
      <w:r w:rsidRPr="009F7DC1">
        <w:rPr>
          <w:lang w:val="el-GR"/>
        </w:rPr>
        <w:t>,</w:t>
      </w:r>
      <w:r>
        <w:t>insert</w:t>
      </w:r>
      <w:r w:rsidRPr="009F7DC1">
        <w:rPr>
          <w:lang w:val="el-GR"/>
        </w:rPr>
        <w:t xml:space="preserve"> και εφαρμόζονται διαδοχικά σε κάθε λύση. Παρ΄ όλα αυτά επειδή το βασικό μειονέκτημα του </w:t>
      </w:r>
      <w:r>
        <w:t>GRASP</w:t>
      </w:r>
      <w:r w:rsidRPr="009F7DC1">
        <w:rPr>
          <w:lang w:val="el-GR"/>
        </w:rPr>
        <w:t xml:space="preserve"> είναι πως δεν αποθηκεύει τις προηγούμενες βέλτιστες λύσεις, 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293" w:author="Στάθης Καπ" w:date="2023-03-01T05:11:00Z"/>
      <w:sdt>
        <w:sdtPr>
          <w:rPr>
            <w:lang w:val="el-GR"/>
          </w:rPr>
          <w:id w:val="-1961095056"/>
          <w:citation/>
        </w:sdtPr>
        <w:sdtEndPr/>
        <w:sdtContent>
          <w:customXmlInsRangeEnd w:id="2293"/>
          <w:ins w:id="2294" w:author="Στάθης Καπ" w:date="2023-03-01T05:11:00Z">
            <w:r w:rsidR="00FD7ECA">
              <w:rPr>
                <w:lang w:val="el-GR"/>
              </w:rPr>
              <w:fldChar w:fldCharType="begin"/>
            </w:r>
            <w:r w:rsidR="00FD7ECA" w:rsidRPr="00FD7ECA">
              <w:rPr>
                <w:lang w:val="el-GR"/>
                <w:rPrChange w:id="2295" w:author="Στάθης Καπ" w:date="2023-03-01T05:11:00Z">
                  <w:rPr/>
                </w:rPrChange>
              </w:rPr>
              <w:instrText xml:space="preserve"> </w:instrText>
            </w:r>
            <w:r w:rsidR="00FD7ECA">
              <w:instrText>CITATION</w:instrText>
            </w:r>
            <w:r w:rsidR="00FD7ECA" w:rsidRPr="00FD7ECA">
              <w:rPr>
                <w:lang w:val="el-GR"/>
                <w:rPrChange w:id="2296" w:author="Στάθης Καπ" w:date="2023-03-01T05:11:00Z">
                  <w:rPr/>
                </w:rPrChange>
              </w:rPr>
              <w:instrText xml:space="preserve"> </w:instrText>
            </w:r>
            <w:r w:rsidR="00FD7ECA">
              <w:instrText>Wou</w:instrText>
            </w:r>
            <w:r w:rsidR="00FD7ECA" w:rsidRPr="00FD7ECA">
              <w:rPr>
                <w:lang w:val="el-GR"/>
                <w:rPrChange w:id="2297" w:author="Στάθης Καπ" w:date="2023-03-01T05:11:00Z">
                  <w:rPr/>
                </w:rPrChange>
              </w:rPr>
              <w:instrText>08 \</w:instrText>
            </w:r>
            <w:r w:rsidR="00FD7ECA">
              <w:instrText>l</w:instrText>
            </w:r>
            <w:r w:rsidR="00FD7ECA" w:rsidRPr="00FD7ECA">
              <w:rPr>
                <w:lang w:val="el-GR"/>
                <w:rPrChange w:id="2298" w:author="Στάθης Καπ" w:date="2023-03-01T05:11:00Z">
                  <w:rPr/>
                </w:rPrChange>
              </w:rPr>
              <w:instrText xml:space="preserve"> 1033 </w:instrText>
            </w:r>
          </w:ins>
          <w:r w:rsidR="00FD7ECA">
            <w:rPr>
              <w:lang w:val="el-GR"/>
            </w:rPr>
            <w:fldChar w:fldCharType="separate"/>
          </w:r>
          <w:ins w:id="2299" w:author="Στάθης Καπ" w:date="2023-03-01T05:11:00Z">
            <w:r w:rsidR="00FD7ECA" w:rsidRPr="00FD7ECA">
              <w:rPr>
                <w:noProof/>
                <w:lang w:val="el-GR"/>
                <w:rPrChange w:id="2300" w:author="Στάθης Καπ" w:date="2023-03-01T05:11:00Z">
                  <w:rPr>
                    <w:noProof/>
                  </w:rPr>
                </w:rPrChange>
              </w:rPr>
              <w:t xml:space="preserve"> </w:t>
            </w:r>
            <w:r w:rsidR="00FD7ECA" w:rsidRPr="00FD7ECA">
              <w:rPr>
                <w:noProof/>
                <w:lang w:val="el-GR"/>
                <w:rPrChange w:id="2301" w:author="Στάθης Καπ" w:date="2023-03-01T05:11:00Z">
                  <w:rPr>
                    <w:rFonts w:eastAsia="Times New Roman"/>
                  </w:rPr>
                </w:rPrChange>
              </w:rPr>
              <w:t>[26]</w:t>
            </w:r>
            <w:r w:rsidR="00FD7ECA">
              <w:rPr>
                <w:lang w:val="el-GR"/>
              </w:rPr>
              <w:fldChar w:fldCharType="end"/>
            </w:r>
          </w:ins>
          <w:customXmlInsRangeStart w:id="2302" w:author="Στάθης Καπ" w:date="2023-03-01T05:11:00Z"/>
        </w:sdtContent>
      </w:sdt>
      <w:customXmlInsRangeEnd w:id="2302"/>
      <w:r w:rsidRPr="009F7DC1">
        <w:rPr>
          <w:lang w:val="el-GR"/>
        </w:rPr>
        <w:t xml:space="preserve"> προτείνουν την προσθήκη του αλγορίθμου Επανασύνδεσης Μονοπατιών κατά τον οποίο, κρατείται ένα σύνολο (</w:t>
      </w:r>
      <w:r>
        <w:t>pool</w:t>
      </w:r>
      <w:r w:rsidRPr="009F7DC1">
        <w:rPr>
          <w:lang w:val="el-GR"/>
        </w:rPr>
        <w:t>) από βέλτιστες λύσεις. Κάθε βέλτι</w:t>
      </w:r>
      <w:r w:rsidR="00CB3B29">
        <w:rPr>
          <w:lang w:val="el-GR"/>
        </w:rPr>
        <w:t>σ</w:t>
      </w:r>
      <w:r w:rsidRPr="009F7DC1">
        <w:rPr>
          <w:lang w:val="el-GR"/>
        </w:rPr>
        <w:t xml:space="preserve">τη λύση που προκύπτει από τον </w:t>
      </w:r>
      <w:r>
        <w:t>GRASP</w:t>
      </w:r>
      <w:r w:rsidRPr="009F7DC1">
        <w:rPr>
          <w:lang w:val="el-GR"/>
        </w:rPr>
        <w:t xml:space="preserve"> συγκρίνεται με μία λύση «οδηγό» από το </w:t>
      </w:r>
      <w:r>
        <w:t>pool</w:t>
      </w:r>
      <w:r w:rsidRPr="009F7DC1">
        <w:rPr>
          <w:lang w:val="el-GR"/>
        </w:rPr>
        <w:t xml:space="preserve"> και τροποποιείται. Η τροποποιημένη λύση συγκρίνεται με αυτές του </w:t>
      </w:r>
      <w:r>
        <w:t>pool</w:t>
      </w:r>
      <w:r w:rsidRPr="009F7DC1">
        <w:rPr>
          <w:lang w:val="el-GR"/>
        </w:rPr>
        <w:t xml:space="preserve"> και εάν ο δείκτης ομοιότητας της με αυτές του </w:t>
      </w:r>
      <w:r>
        <w:t>pool</w:t>
      </w:r>
      <w:r w:rsidRPr="009F7DC1">
        <w:rPr>
          <w:lang w:val="el-GR"/>
        </w:rPr>
        <w:t xml:space="preserve"> ξεπερνάει ένα κατώφλι τότε προστίθεται και αυτή στο </w:t>
      </w:r>
      <w:r>
        <w:t>pool</w:t>
      </w:r>
      <w:r w:rsidRPr="009F7DC1">
        <w:rPr>
          <w:lang w:val="el-GR"/>
        </w:rPr>
        <w:t>.</w:t>
      </w:r>
    </w:p>
    <w:p w14:paraId="0C3C4F3E" w14:textId="69D8B7D4" w:rsidR="009868A9" w:rsidRDefault="001C3983" w:rsidP="00061121">
      <w:pPr>
        <w:rPr>
          <w:lang w:val="el-GR"/>
        </w:rPr>
      </w:pPr>
      <w:r w:rsidRPr="0061555F">
        <w:rPr>
          <w:lang w:val="el-GR"/>
        </w:rPr>
        <w:t xml:space="preserve">Οι </w:t>
      </w:r>
      <w:r>
        <w:t>Bouly</w:t>
      </w:r>
      <w:r w:rsidRPr="0061555F">
        <w:rPr>
          <w:lang w:val="el-GR"/>
        </w:rPr>
        <w:t xml:space="preserve"> </w:t>
      </w:r>
      <w:r>
        <w:t>et</w:t>
      </w:r>
      <w:r w:rsidRPr="0061555F">
        <w:rPr>
          <w:lang w:val="el-GR"/>
        </w:rPr>
        <w:t xml:space="preserve"> </w:t>
      </w:r>
      <w:r>
        <w:t>al</w:t>
      </w:r>
      <w:r w:rsidRPr="0061555F">
        <w:rPr>
          <w:lang w:val="el-GR"/>
        </w:rPr>
        <w:t>. (2010)</w:t>
      </w:r>
      <w:customXmlInsRangeStart w:id="2303" w:author="Στάθης Καπ" w:date="2023-03-01T05:11:00Z"/>
      <w:sdt>
        <w:sdtPr>
          <w:rPr>
            <w:lang w:val="el-GR"/>
          </w:rPr>
          <w:id w:val="1789698081"/>
          <w:citation/>
        </w:sdtPr>
        <w:sdtEndPr/>
        <w:sdtContent>
          <w:customXmlInsRangeEnd w:id="2303"/>
          <w:ins w:id="2304" w:author="Στάθης Καπ" w:date="2023-03-01T05:11:00Z">
            <w:r w:rsidR="00FD7ECA">
              <w:rPr>
                <w:lang w:val="el-GR"/>
              </w:rPr>
              <w:fldChar w:fldCharType="begin"/>
            </w:r>
            <w:r w:rsidR="00FD7ECA" w:rsidRPr="00FD7ECA">
              <w:rPr>
                <w:lang w:val="el-GR"/>
                <w:rPrChange w:id="2305" w:author="Στάθης Καπ" w:date="2023-03-01T05:11:00Z">
                  <w:rPr/>
                </w:rPrChange>
              </w:rPr>
              <w:instrText xml:space="preserve"> </w:instrText>
            </w:r>
            <w:r w:rsidR="00FD7ECA">
              <w:instrText>CITATION</w:instrText>
            </w:r>
            <w:r w:rsidR="00FD7ECA" w:rsidRPr="00FD7ECA">
              <w:rPr>
                <w:lang w:val="el-GR"/>
                <w:rPrChange w:id="2306" w:author="Στάθης Καπ" w:date="2023-03-01T05:11:00Z">
                  <w:rPr/>
                </w:rPrChange>
              </w:rPr>
              <w:instrText xml:space="preserve"> </w:instrText>
            </w:r>
            <w:r w:rsidR="00FD7ECA">
              <w:instrText>Her</w:instrText>
            </w:r>
            <w:r w:rsidR="00FD7ECA" w:rsidRPr="00FD7ECA">
              <w:rPr>
                <w:lang w:val="el-GR"/>
                <w:rPrChange w:id="2307" w:author="Στάθης Καπ" w:date="2023-03-01T05:11:00Z">
                  <w:rPr/>
                </w:rPrChange>
              </w:rPr>
              <w:instrText>10 \</w:instrText>
            </w:r>
            <w:r w:rsidR="00FD7ECA">
              <w:instrText>l</w:instrText>
            </w:r>
            <w:r w:rsidR="00FD7ECA" w:rsidRPr="00FD7ECA">
              <w:rPr>
                <w:lang w:val="el-GR"/>
                <w:rPrChange w:id="2308" w:author="Στάθης Καπ" w:date="2023-03-01T05:11:00Z">
                  <w:rPr/>
                </w:rPrChange>
              </w:rPr>
              <w:instrText xml:space="preserve"> 1033 </w:instrText>
            </w:r>
          </w:ins>
          <w:r w:rsidR="00FD7ECA">
            <w:rPr>
              <w:lang w:val="el-GR"/>
            </w:rPr>
            <w:fldChar w:fldCharType="separate"/>
          </w:r>
          <w:ins w:id="2309" w:author="Στάθης Καπ" w:date="2023-03-01T05:11:00Z">
            <w:r w:rsidR="00FD7ECA" w:rsidRPr="00FD7ECA">
              <w:rPr>
                <w:noProof/>
                <w:lang w:val="el-GR"/>
                <w:rPrChange w:id="2310" w:author="Στάθης Καπ" w:date="2023-03-01T05:11:00Z">
                  <w:rPr>
                    <w:noProof/>
                  </w:rPr>
                </w:rPrChange>
              </w:rPr>
              <w:t xml:space="preserve"> </w:t>
            </w:r>
            <w:r w:rsidR="00FD7ECA" w:rsidRPr="00FD7ECA">
              <w:rPr>
                <w:noProof/>
                <w:lang w:val="el-GR"/>
                <w:rPrChange w:id="2311" w:author="Στάθης Καπ" w:date="2023-03-01T05:11:00Z">
                  <w:rPr>
                    <w:rFonts w:eastAsia="Times New Roman"/>
                  </w:rPr>
                </w:rPrChange>
              </w:rPr>
              <w:t>[27]</w:t>
            </w:r>
            <w:r w:rsidR="00FD7ECA">
              <w:rPr>
                <w:lang w:val="el-GR"/>
              </w:rPr>
              <w:fldChar w:fldCharType="end"/>
            </w:r>
          </w:ins>
          <w:customXmlInsRangeStart w:id="2312" w:author="Στάθης Καπ" w:date="2023-03-01T05:11:00Z"/>
        </w:sdtContent>
      </w:sdt>
      <w:customXmlInsRangeEnd w:id="2312"/>
      <w:r w:rsidRPr="0061555F">
        <w:rPr>
          <w:lang w:val="el-GR"/>
        </w:rPr>
        <w:t xml:space="preserve"> ανέπτυξαν έναν υβριδικό αλγόριθμο που ονόμασαν </w:t>
      </w:r>
      <w:r>
        <w:t>memetic</w:t>
      </w:r>
      <w:r w:rsidRPr="0061555F">
        <w:rPr>
          <w:lang w:val="el-GR"/>
        </w:rPr>
        <w:t xml:space="preserve">, ο οποίος αποτελείται από μία διεργασία </w:t>
      </w:r>
      <w:ins w:id="2313" w:author=" " w:date="2023-01-26T15:43:00Z">
        <w:r w:rsidR="00455DE4">
          <w:rPr>
            <w:lang w:val="el-GR"/>
          </w:rPr>
          <w:t xml:space="preserve">βέλτιστου διαχωρισμού </w:t>
        </w:r>
      </w:ins>
      <w:del w:id="2314" w:author=" " w:date="2023-01-26T15:43:00Z">
        <w:r w:rsidRPr="0061555F" w:rsidDel="00455DE4">
          <w:rPr>
            <w:lang w:val="el-GR"/>
          </w:rPr>
          <w:delText>Βέλτιστης διαχώρισης</w:delText>
        </w:r>
      </w:del>
      <w:r w:rsidRPr="0061555F">
        <w:rPr>
          <w:lang w:val="el-GR"/>
        </w:rPr>
        <w:t>(</w:t>
      </w:r>
      <w:r>
        <w:t>Optimal</w:t>
      </w:r>
      <w:r w:rsidRPr="0061555F">
        <w:rPr>
          <w:lang w:val="el-GR"/>
        </w:rPr>
        <w:t xml:space="preserve"> </w:t>
      </w:r>
      <w:r>
        <w:t>split</w:t>
      </w:r>
      <w:r w:rsidRPr="0061555F">
        <w:rPr>
          <w:lang w:val="el-GR"/>
        </w:rPr>
        <w:t xml:space="preserve">) και από τεχνικές τοπικής αναζήτησης. Η αρχικοποίηση του αλγορίθμου γίνεται με την εφαρμογή ενός άλλους ευρετικού αλγόριθμου που ανέπτυξαν, τον </w:t>
      </w:r>
      <w:r>
        <w:t>Iterative</w:t>
      </w:r>
      <w:r w:rsidRPr="0061555F">
        <w:rPr>
          <w:lang w:val="el-GR"/>
        </w:rPr>
        <w:t xml:space="preserve"> </w:t>
      </w:r>
      <w:r>
        <w:t>Destruction</w:t>
      </w:r>
      <w:r w:rsidRPr="0061555F">
        <w:rPr>
          <w:lang w:val="el-GR"/>
        </w:rPr>
        <w:t>/</w:t>
      </w:r>
      <w:r>
        <w:t>Construction</w:t>
      </w:r>
      <w:r w:rsidRPr="0061555F">
        <w:rPr>
          <w:lang w:val="el-GR"/>
        </w:rPr>
        <w:t xml:space="preserve"> </w:t>
      </w:r>
      <w:r>
        <w:t>Heuristic</w:t>
      </w:r>
      <w:r w:rsidRPr="0061555F">
        <w:rPr>
          <w:lang w:val="el-GR"/>
        </w:rPr>
        <w:t xml:space="preserve"> (</w:t>
      </w:r>
      <w:r>
        <w:t>IDCH</w:t>
      </w:r>
      <w:r w:rsidRPr="0061555F">
        <w:rPr>
          <w:lang w:val="el-GR"/>
        </w:rPr>
        <w:t>). Επίσης ο αλγόριθμος τους αποτελείται από λειτουργίες κωδικοποίησης της λύσης (χρωμόσωμα) σε μια γιγάντια διαδρομή και εκτίμησης της διαδρομής αυτής (</w:t>
      </w:r>
      <w:r>
        <w:t>optimal</w:t>
      </w:r>
      <w:r w:rsidRPr="0061555F">
        <w:rPr>
          <w:lang w:val="el-GR"/>
        </w:rPr>
        <w:t xml:space="preserve"> </w:t>
      </w:r>
      <w:r>
        <w:t>split</w:t>
      </w:r>
      <w:r w:rsidRPr="0061555F">
        <w:rPr>
          <w:lang w:val="el-GR"/>
        </w:rPr>
        <w:t xml:space="preserve"> ή </w:t>
      </w:r>
      <w:r>
        <w:t>quick</w:t>
      </w:r>
      <w:r w:rsidRPr="0061555F">
        <w:rPr>
          <w:lang w:val="el-GR"/>
        </w:rPr>
        <w:t xml:space="preserve"> </w:t>
      </w:r>
      <w:r>
        <w:t>split</w:t>
      </w:r>
      <w:r w:rsidRPr="0061555F">
        <w:rPr>
          <w:lang w:val="el-GR"/>
        </w:rPr>
        <w:t xml:space="preserve">). </w:t>
      </w:r>
      <w:r w:rsidR="005249F6" w:rsidRPr="0061555F">
        <w:rPr>
          <w:lang w:val="el-GR"/>
        </w:rPr>
        <w:t>Έπειτα</w:t>
      </w:r>
      <w:r w:rsidRPr="0061555F">
        <w:rPr>
          <w:lang w:val="el-GR"/>
        </w:rPr>
        <w:t xml:space="preserve"> ως λειτουργία μετάλλαξης εφαρμόζεται μια τοπική αναζήτηση με λειτουργίες:</w:t>
      </w:r>
    </w:p>
    <w:p w14:paraId="48031F19" w14:textId="31B9C1FA" w:rsidR="0061555F" w:rsidRDefault="0061555F" w:rsidP="0061555F">
      <w:pPr>
        <w:pStyle w:val="ListParagraph"/>
        <w:numPr>
          <w:ilvl w:val="0"/>
          <w:numId w:val="18"/>
        </w:numPr>
        <w:rPr>
          <w:lang w:val="el-GR"/>
        </w:rPr>
      </w:pPr>
      <w:r>
        <w:t>Shift</w:t>
      </w:r>
      <w:r w:rsidRPr="00043EDE">
        <w:rPr>
          <w:lang w:val="el-GR"/>
        </w:rPr>
        <w:t>: Εξετάζεται η εξαγωγή ενός κόμβου από τη γιγάντια διαδρομή και η εισαγωγή του σε ένα άλλο σημείο.</w:t>
      </w:r>
    </w:p>
    <w:p w14:paraId="3E535F20" w14:textId="55B26236" w:rsidR="00C32AB6" w:rsidRDefault="00C32AB6" w:rsidP="0061555F">
      <w:pPr>
        <w:pStyle w:val="ListParagraph"/>
        <w:numPr>
          <w:ilvl w:val="0"/>
          <w:numId w:val="18"/>
        </w:numPr>
        <w:rPr>
          <w:lang w:val="el-GR"/>
        </w:rPr>
      </w:pPr>
      <w:r>
        <w:lastRenderedPageBreak/>
        <w:t>Swap</w:t>
      </w:r>
      <w:r w:rsidRPr="005249F6">
        <w:rPr>
          <w:lang w:val="el-GR"/>
        </w:rPr>
        <w:t xml:space="preserve">: Εξετάζονται όλες ανταλλαγές μεταξύ </w:t>
      </w:r>
      <w:r w:rsidR="00940DEA" w:rsidRPr="005249F6">
        <w:rPr>
          <w:lang w:val="el-GR"/>
        </w:rPr>
        <w:t>όλων</w:t>
      </w:r>
      <w:r w:rsidRPr="005249F6">
        <w:rPr>
          <w:lang w:val="el-GR"/>
        </w:rPr>
        <w:t xml:space="preserve"> των ζευγαριών των πελατών της γιγάντιας διαδρομής.</w:t>
      </w:r>
    </w:p>
    <w:p w14:paraId="376E9340" w14:textId="418F9BDC" w:rsidR="00F87189" w:rsidRDefault="00F87189" w:rsidP="00F87189">
      <w:pPr>
        <w:rPr>
          <w:lang w:val="el-GR"/>
        </w:rPr>
      </w:pPr>
      <w:r w:rsidRPr="00F87189">
        <w:rPr>
          <w:lang w:val="el-GR"/>
        </w:rPr>
        <w:t xml:space="preserve">Ο </w:t>
      </w:r>
      <w:r>
        <w:t>Lin</w:t>
      </w:r>
      <w:r w:rsidRPr="00F87189">
        <w:rPr>
          <w:lang w:val="el-GR"/>
        </w:rPr>
        <w:t xml:space="preserve"> (2013)</w:t>
      </w:r>
      <w:customXmlInsRangeStart w:id="2315" w:author="Στάθης Καπ" w:date="2023-03-01T05:12:00Z"/>
      <w:sdt>
        <w:sdtPr>
          <w:rPr>
            <w:lang w:val="el-GR"/>
          </w:rPr>
          <w:id w:val="1502389100"/>
          <w:citation/>
        </w:sdtPr>
        <w:sdtEndPr/>
        <w:sdtContent>
          <w:customXmlInsRangeEnd w:id="2315"/>
          <w:ins w:id="2316" w:author="Στάθης Καπ" w:date="2023-03-01T05:12:00Z">
            <w:r w:rsidR="00FD7ECA">
              <w:rPr>
                <w:lang w:val="el-GR"/>
              </w:rPr>
              <w:fldChar w:fldCharType="begin"/>
            </w:r>
            <w:r w:rsidR="00FD7ECA" w:rsidRPr="00FD7ECA">
              <w:rPr>
                <w:lang w:val="el-GR"/>
                <w:rPrChange w:id="2317" w:author="Στάθης Καπ" w:date="2023-03-01T05:12:00Z">
                  <w:rPr/>
                </w:rPrChange>
              </w:rPr>
              <w:instrText xml:space="preserve"> </w:instrText>
            </w:r>
            <w:r w:rsidR="00FD7ECA">
              <w:instrText>CITATION</w:instrText>
            </w:r>
            <w:r w:rsidR="00FD7ECA" w:rsidRPr="00FD7ECA">
              <w:rPr>
                <w:lang w:val="el-GR"/>
                <w:rPrChange w:id="2318" w:author="Στάθης Καπ" w:date="2023-03-01T05:12:00Z">
                  <w:rPr/>
                </w:rPrChange>
              </w:rPr>
              <w:instrText xml:space="preserve"> </w:instrText>
            </w:r>
            <w:r w:rsidR="00FD7ECA">
              <w:instrText>Shi</w:instrText>
            </w:r>
            <w:r w:rsidR="00FD7ECA" w:rsidRPr="00FD7ECA">
              <w:rPr>
                <w:lang w:val="el-GR"/>
                <w:rPrChange w:id="2319" w:author="Στάθης Καπ" w:date="2023-03-01T05:12:00Z">
                  <w:rPr/>
                </w:rPrChange>
              </w:rPr>
              <w:instrText>13 \</w:instrText>
            </w:r>
            <w:r w:rsidR="00FD7ECA">
              <w:instrText>l</w:instrText>
            </w:r>
            <w:r w:rsidR="00FD7ECA" w:rsidRPr="00FD7ECA">
              <w:rPr>
                <w:lang w:val="el-GR"/>
                <w:rPrChange w:id="2320" w:author="Στάθης Καπ" w:date="2023-03-01T05:12:00Z">
                  <w:rPr/>
                </w:rPrChange>
              </w:rPr>
              <w:instrText xml:space="preserve"> 1033 </w:instrText>
            </w:r>
          </w:ins>
          <w:r w:rsidR="00FD7ECA">
            <w:rPr>
              <w:lang w:val="el-GR"/>
            </w:rPr>
            <w:fldChar w:fldCharType="separate"/>
          </w:r>
          <w:ins w:id="2321" w:author="Στάθης Καπ" w:date="2023-03-01T05:12:00Z">
            <w:r w:rsidR="00FD7ECA" w:rsidRPr="00FD7ECA">
              <w:rPr>
                <w:noProof/>
                <w:lang w:val="el-GR"/>
                <w:rPrChange w:id="2322" w:author="Στάθης Καπ" w:date="2023-03-01T05:12:00Z">
                  <w:rPr>
                    <w:noProof/>
                  </w:rPr>
                </w:rPrChange>
              </w:rPr>
              <w:t xml:space="preserve"> </w:t>
            </w:r>
            <w:r w:rsidR="00FD7ECA" w:rsidRPr="00FD7ECA">
              <w:rPr>
                <w:noProof/>
                <w:lang w:val="el-GR"/>
                <w:rPrChange w:id="2323" w:author="Στάθης Καπ" w:date="2023-03-01T05:12:00Z">
                  <w:rPr>
                    <w:rFonts w:eastAsia="Times New Roman"/>
                  </w:rPr>
                </w:rPrChange>
              </w:rPr>
              <w:t>[28]</w:t>
            </w:r>
            <w:r w:rsidR="00FD7ECA">
              <w:rPr>
                <w:lang w:val="el-GR"/>
              </w:rPr>
              <w:fldChar w:fldCharType="end"/>
            </w:r>
          </w:ins>
          <w:customXmlInsRangeStart w:id="2324" w:author="Στάθης Καπ" w:date="2023-03-01T05:12:00Z"/>
        </w:sdtContent>
      </w:sdt>
      <w:customXmlInsRangeEnd w:id="2324"/>
      <w:r w:rsidRPr="00F87189">
        <w:rPr>
          <w:lang w:val="el-GR"/>
        </w:rPr>
        <w:t xml:space="preserve"> πρότεινε έναν αλγόριθμο </w:t>
      </w:r>
      <w:r>
        <w:t>Multi</w:t>
      </w:r>
      <w:r w:rsidRPr="00F87189">
        <w:rPr>
          <w:lang w:val="el-GR"/>
        </w:rPr>
        <w:t>-</w:t>
      </w:r>
      <w:r>
        <w:t>start</w:t>
      </w:r>
      <w:r w:rsidRPr="00F87189">
        <w:rPr>
          <w:lang w:val="el-GR"/>
        </w:rPr>
        <w:t xml:space="preserve"> </w:t>
      </w:r>
      <w:r>
        <w:t>Simulated</w:t>
      </w:r>
      <w:r w:rsidRPr="00F87189">
        <w:rPr>
          <w:lang w:val="el-GR"/>
        </w:rPr>
        <w:t xml:space="preserve"> </w:t>
      </w:r>
      <w:r>
        <w:t>Annealing</w:t>
      </w:r>
      <w:r w:rsidRPr="00F87189">
        <w:rPr>
          <w:lang w:val="el-GR"/>
        </w:rPr>
        <w:t xml:space="preserve"> (</w:t>
      </w:r>
      <w:r>
        <w:t>MSA</w:t>
      </w:r>
      <w:r w:rsidRPr="00F87189">
        <w:rPr>
          <w:lang w:val="el-GR"/>
        </w:rPr>
        <w:t xml:space="preserve">) ο οποίος συνδυάζει τον αλγόριθμο </w:t>
      </w:r>
      <w:r>
        <w:t>Simulated</w:t>
      </w:r>
      <w:r w:rsidRPr="00F87189">
        <w:rPr>
          <w:lang w:val="el-GR"/>
        </w:rPr>
        <w:t xml:space="preserve"> </w:t>
      </w:r>
      <w:r>
        <w:t>Annealing</w:t>
      </w:r>
      <w:r w:rsidRPr="00F87189">
        <w:rPr>
          <w:lang w:val="el-GR"/>
        </w:rPr>
        <w:t xml:space="preserve"> με τη στρατηγική </w:t>
      </w:r>
      <w:r>
        <w:t>multi</w:t>
      </w:r>
      <w:r w:rsidRPr="00F87189">
        <w:rPr>
          <w:lang w:val="el-GR"/>
        </w:rPr>
        <w:t>-</w:t>
      </w:r>
      <w:r>
        <w:t>start</w:t>
      </w:r>
      <w:r w:rsidRPr="00F87189">
        <w:rPr>
          <w:lang w:val="el-GR"/>
        </w:rPr>
        <w:t xml:space="preserve"> </w:t>
      </w:r>
      <w:r>
        <w:t>hill</w:t>
      </w:r>
      <w:r w:rsidRPr="00F87189">
        <w:rPr>
          <w:lang w:val="el-GR"/>
        </w:rPr>
        <w:t xml:space="preserve"> </w:t>
      </w:r>
      <w:r>
        <w:t>climbing</w:t>
      </w:r>
      <w:r w:rsidRPr="00F87189">
        <w:rPr>
          <w:lang w:val="el-GR"/>
        </w:rPr>
        <w:t xml:space="preserve"> για να διαφύγει από τοπικά βέλτιστα. Αρχικά κατασκευάζονται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8E0809" w:rsidRPr="008E0809">
        <w:rPr>
          <w:rFonts w:eastAsiaTheme="minorEastAsia"/>
          <w:lang w:val="el-GR"/>
        </w:rPr>
        <w:t xml:space="preserve"> </w:t>
      </w:r>
      <w:r w:rsidRPr="00F87189">
        <w:rPr>
          <w:lang w:val="el-GR"/>
        </w:rPr>
        <w:t xml:space="preserve">αρχικές λύσεις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F87189">
        <w:rPr>
          <w:lang w:val="el-GR"/>
        </w:rPr>
        <w:t xml:space="preserve">, όπου το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5D6BEB">
        <w:rPr>
          <w:rFonts w:eastAsiaTheme="minorEastAsia"/>
          <w:lang w:val="el-GR"/>
        </w:rPr>
        <w:t xml:space="preserve"> </w:t>
      </w:r>
      <w:r w:rsidRPr="00F87189">
        <w:rPr>
          <w:lang w:val="el-GR"/>
        </w:rPr>
        <w:t xml:space="preserve">αντιπροσωπεύει το πλήθος των σημείων </w:t>
      </w:r>
      <w:r w:rsidR="00920CD9" w:rsidRPr="00F87189">
        <w:rPr>
          <w:lang w:val="el-GR"/>
        </w:rPr>
        <w:t>έναρξης</w:t>
      </w:r>
      <w:r w:rsidRPr="00F87189">
        <w:rPr>
          <w:lang w:val="el-GR"/>
        </w:rPr>
        <w:t xml:space="preserve"> του </w:t>
      </w:r>
      <w:r>
        <w:t>MSA</w:t>
      </w:r>
      <w:r w:rsidRPr="00F87189">
        <w:rPr>
          <w:lang w:val="el-GR"/>
        </w:rPr>
        <w:t xml:space="preserve">. </w:t>
      </w:r>
      <w:r w:rsidRPr="00920CD9">
        <w:rPr>
          <w:lang w:val="el-GR"/>
        </w:rPr>
        <w:t xml:space="preserve">Για κάθε αρχική λύση παράγεται μια γειτονιά λύσεων από την οποία επιλέγεται κάποια νέα λύση </w:t>
      </w:r>
      <w:r w:rsidR="009D69B4">
        <w:rPr>
          <w:lang w:val="el-GR"/>
        </w:rPr>
        <w:t xml:space="preserve">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Εάν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υπερτερεί στην τιμή κέρδους από την </w:t>
      </w:r>
      <m:oMath>
        <m:r>
          <w:del w:id="2325" w:author="Στάθης Καπ" w:date="2023-02-02T04:52:00Z">
            <w:rPr>
              <w:rFonts w:ascii="Cambria Math" w:hAnsi="Cambria Math"/>
              <w:highlight w:val="yellow"/>
              <w:lang w:val="el-GR"/>
            </w:rPr>
            <m:t>σκ</m:t>
          </w:del>
        </m:r>
        <m:sSub>
          <m:sSubPr>
            <m:ctrlPr>
              <w:ins w:id="2326" w:author="Στάθης Καπ" w:date="2023-02-02T04:52:00Z">
                <w:rPr>
                  <w:rFonts w:ascii="Cambria Math" w:hAnsi="Cambria Math"/>
                  <w:i/>
                  <w:lang w:val="el-GR"/>
                </w:rPr>
              </w:ins>
            </m:ctrlPr>
          </m:sSubPr>
          <m:e>
            <m:r>
              <w:ins w:id="2327" w:author="Στάθης Καπ" w:date="2023-02-02T04:52:00Z">
                <w:rPr>
                  <w:rFonts w:ascii="Cambria Math" w:hAnsi="Cambria Math"/>
                  <w:lang w:val="el-GR"/>
                </w:rPr>
                <m:t>σ</m:t>
              </w:ins>
            </m:r>
          </m:e>
          <m:sub>
            <m:r>
              <w:ins w:id="2328" w:author="Στάθης Καπ" w:date="2023-02-02T04:52:00Z">
                <w:rPr>
                  <w:rFonts w:ascii="Cambria Math" w:hAnsi="Cambria Math"/>
                  <w:lang w:val="el-GR"/>
                </w:rPr>
                <m:t>κ</m:t>
              </w:ins>
            </m:r>
          </m:sub>
        </m:sSub>
      </m:oMath>
      <w:r w:rsidRPr="00920CD9">
        <w:rPr>
          <w:lang w:val="el-GR"/>
        </w:rPr>
        <w:t xml:space="preserve">, τότε η πρώτη αντικαθιστά τη δεύτερη. Εάν όμως μειονεκτεί, τότε της ανατίθεται μία πιθανότητα αντικατάστασης της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00C73873">
        <w:rPr>
          <w:rFonts w:eastAsiaTheme="minorEastAsia"/>
          <w:lang w:val="el-GR"/>
        </w:rPr>
        <w:t xml:space="preserve"> </w:t>
      </w:r>
      <w:r w:rsidRPr="00920CD9">
        <w:rPr>
          <w:lang w:val="el-GR"/>
        </w:rPr>
        <w:t xml:space="preserve">που είναι αντιστρόφως ανάλογη με τη διαφορά των 2 λύσεων καθώς όσο καλύτερη είναι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920CD9">
        <w:rPr>
          <w:lang w:val="el-GR"/>
        </w:rPr>
        <w:t xml:space="preserve"> από την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τόσο λιγότερο πιθανή είναι η αντικατάσταση της από τη τελευταία. Μετά από ένα πλήθος επαναλήψεων, εφαρμόζονται τεχνικές εισαγωγής (</w:t>
      </w:r>
      <w:r>
        <w:t>insert</w:t>
      </w:r>
      <w:r w:rsidRPr="00920CD9">
        <w:rPr>
          <w:lang w:val="el-GR"/>
        </w:rPr>
        <w:t>) και ανταλλαγής (</w:t>
      </w:r>
      <w:r>
        <w:t>swap</w:t>
      </w:r>
      <w:r w:rsidRPr="00920CD9">
        <w:rPr>
          <w:lang w:val="el-GR"/>
        </w:rPr>
        <w:t>) στην καλύτερη, μέχρι εκείνη τη στιγμή, λύση για την περαιτέρω βελτιστοποίηση της. Οι τεχνικές αυτές εφαρμόζονται και για τη παραγωγή γειτονικών λύσεων. Μετά από αρκετές επαναλήψεις, εάν η πιθανότητα αντικατάστασης της καλύτερης λύσης από κάποια λιγότερο καλή, είναι χαμηλότερη από ένα κατώφλι, τότε ο αλγόριθμος τερματίζεται.</w:t>
      </w:r>
    </w:p>
    <w:p w14:paraId="251209DB" w14:textId="04908E9F" w:rsidR="009301CD" w:rsidRDefault="009301CD" w:rsidP="00F87189">
      <w:pPr>
        <w:rPr>
          <w:lang w:val="el-GR"/>
        </w:rPr>
      </w:pPr>
      <w:r w:rsidRPr="00AC3320">
        <w:rPr>
          <w:lang w:val="el-GR"/>
        </w:rPr>
        <w:t xml:space="preserve">Οι </w:t>
      </w:r>
      <w:r>
        <w:t>Ferreira</w:t>
      </w:r>
      <w:r w:rsidRPr="00AC3320">
        <w:rPr>
          <w:lang w:val="el-GR"/>
        </w:rPr>
        <w:t xml:space="preserve"> </w:t>
      </w:r>
      <w:r>
        <w:t>et</w:t>
      </w:r>
      <w:r w:rsidRPr="00AC3320">
        <w:rPr>
          <w:lang w:val="el-GR"/>
        </w:rPr>
        <w:t xml:space="preserve"> </w:t>
      </w:r>
      <w:r>
        <w:t>al</w:t>
      </w:r>
      <w:r w:rsidRPr="00AC3320">
        <w:rPr>
          <w:lang w:val="el-GR"/>
        </w:rPr>
        <w:t>. (201</w:t>
      </w:r>
      <w:ins w:id="2329" w:author="Στάθης Καπ" w:date="2023-03-01T05:13:00Z">
        <w:r w:rsidR="00FD7ECA" w:rsidRPr="007B61BA">
          <w:rPr>
            <w:lang w:val="el-GR"/>
            <w:rPrChange w:id="2330" w:author="Στάθης Καπ" w:date="2023-03-01T05:14:00Z">
              <w:rPr/>
            </w:rPrChange>
          </w:rPr>
          <w:t>3</w:t>
        </w:r>
      </w:ins>
      <w:del w:id="2331" w:author="Στάθης Καπ" w:date="2023-03-01T05:13:00Z">
        <w:r w:rsidRPr="00AC3320" w:rsidDel="00FD7ECA">
          <w:rPr>
            <w:lang w:val="el-GR"/>
          </w:rPr>
          <w:delText>4</w:delText>
        </w:r>
      </w:del>
      <w:r w:rsidRPr="00AC3320">
        <w:rPr>
          <w:lang w:val="el-GR"/>
        </w:rPr>
        <w:t>)</w:t>
      </w:r>
      <w:customXmlInsRangeStart w:id="2332" w:author="Στάθης Καπ" w:date="2023-03-01T05:13:00Z"/>
      <w:sdt>
        <w:sdtPr>
          <w:rPr>
            <w:lang w:val="el-GR"/>
          </w:rPr>
          <w:id w:val="-692380001"/>
          <w:citation/>
        </w:sdtPr>
        <w:sdtEndPr/>
        <w:sdtContent>
          <w:customXmlInsRangeEnd w:id="2332"/>
          <w:ins w:id="2333" w:author="Στάθης Καπ" w:date="2023-03-01T05:13:00Z">
            <w:r w:rsidR="00FD7ECA">
              <w:rPr>
                <w:lang w:val="el-GR"/>
              </w:rPr>
              <w:fldChar w:fldCharType="begin"/>
            </w:r>
            <w:r w:rsidR="00FD7ECA" w:rsidRPr="007B61BA">
              <w:rPr>
                <w:lang w:val="el-GR"/>
                <w:rPrChange w:id="2334" w:author="Στάθης Καπ" w:date="2023-03-01T05:14:00Z">
                  <w:rPr/>
                </w:rPrChange>
              </w:rPr>
              <w:instrText xml:space="preserve"> </w:instrText>
            </w:r>
            <w:r w:rsidR="00FD7ECA">
              <w:instrText>CITATION</w:instrText>
            </w:r>
            <w:r w:rsidR="00FD7ECA" w:rsidRPr="007B61BA">
              <w:rPr>
                <w:lang w:val="el-GR"/>
                <w:rPrChange w:id="2335" w:author="Στάθης Καπ" w:date="2023-03-01T05:14:00Z">
                  <w:rPr/>
                </w:rPrChange>
              </w:rPr>
              <w:instrText xml:space="preserve"> </w:instrText>
            </w:r>
            <w:r w:rsidR="00FD7ECA">
              <w:instrText>Jo</w:instrText>
            </w:r>
            <w:r w:rsidR="00FD7ECA" w:rsidRPr="007B61BA">
              <w:rPr>
                <w:lang w:val="el-GR"/>
                <w:rPrChange w:id="2336" w:author="Στάθης Καπ" w:date="2023-03-01T05:14:00Z">
                  <w:rPr/>
                </w:rPrChange>
              </w:rPr>
              <w:instrText>ã13 \</w:instrText>
            </w:r>
            <w:r w:rsidR="00FD7ECA">
              <w:instrText>l</w:instrText>
            </w:r>
            <w:r w:rsidR="00FD7ECA" w:rsidRPr="007B61BA">
              <w:rPr>
                <w:lang w:val="el-GR"/>
                <w:rPrChange w:id="2337" w:author="Στάθης Καπ" w:date="2023-03-01T05:14:00Z">
                  <w:rPr/>
                </w:rPrChange>
              </w:rPr>
              <w:instrText xml:space="preserve"> 1033 </w:instrText>
            </w:r>
          </w:ins>
          <w:r w:rsidR="00FD7ECA">
            <w:rPr>
              <w:lang w:val="el-GR"/>
            </w:rPr>
            <w:fldChar w:fldCharType="separate"/>
          </w:r>
          <w:ins w:id="2338" w:author="Στάθης Καπ" w:date="2023-03-01T05:13:00Z">
            <w:r w:rsidR="00FD7ECA" w:rsidRPr="007B61BA">
              <w:rPr>
                <w:noProof/>
                <w:lang w:val="el-GR"/>
                <w:rPrChange w:id="2339" w:author="Στάθης Καπ" w:date="2023-03-01T05:14:00Z">
                  <w:rPr>
                    <w:noProof/>
                  </w:rPr>
                </w:rPrChange>
              </w:rPr>
              <w:t xml:space="preserve"> </w:t>
            </w:r>
            <w:r w:rsidR="00FD7ECA" w:rsidRPr="007B61BA">
              <w:rPr>
                <w:noProof/>
                <w:lang w:val="el-GR"/>
                <w:rPrChange w:id="2340" w:author="Στάθης Καπ" w:date="2023-03-01T05:14:00Z">
                  <w:rPr>
                    <w:rFonts w:eastAsia="Times New Roman"/>
                  </w:rPr>
                </w:rPrChange>
              </w:rPr>
              <w:t>[29]</w:t>
            </w:r>
            <w:r w:rsidR="00FD7ECA">
              <w:rPr>
                <w:lang w:val="el-GR"/>
              </w:rPr>
              <w:fldChar w:fldCharType="end"/>
            </w:r>
          </w:ins>
          <w:customXmlInsRangeStart w:id="2341" w:author="Στάθης Καπ" w:date="2023-03-01T05:13:00Z"/>
        </w:sdtContent>
      </w:sdt>
      <w:customXmlInsRangeEnd w:id="2341"/>
      <w:r w:rsidRPr="00AC3320">
        <w:rPr>
          <w:lang w:val="el-GR"/>
        </w:rPr>
        <w:t xml:space="preserve"> προτείνουν ένα γενετικό αλγόριθμο που αποτελείται από τρία </w:t>
      </w:r>
      <w:r w:rsidR="00AC3320" w:rsidRPr="00AC3320">
        <w:rPr>
          <w:lang w:val="el-GR"/>
        </w:rPr>
        <w:t>βασικά</w:t>
      </w:r>
      <w:r w:rsidRPr="00AC3320">
        <w:rPr>
          <w:lang w:val="el-GR"/>
        </w:rPr>
        <w:t xml:space="preserve"> συστατικά: το χρωμόσωμα-λύση που αντιπροσωπεύει τα οχήματα και τις αντίστοιχες διαδρομές τους, την εξελικτική διαδικασία που είναι υπεύθυνη για τις διεργασίες διασταύρωσης (</w:t>
      </w:r>
      <w:r>
        <w:t>crossover</w:t>
      </w:r>
      <w:r w:rsidRPr="00AC3320">
        <w:rPr>
          <w:lang w:val="el-GR"/>
        </w:rPr>
        <w:t>) και μετάλλαξης (</w:t>
      </w:r>
      <w:r>
        <w:t>mutation</w:t>
      </w:r>
      <w:r w:rsidRPr="00AC3320">
        <w:rPr>
          <w:lang w:val="el-GR"/>
        </w:rPr>
        <w:t>), και τον έλεγχο της εγκυρότητας των χρωμοσωμάτων που προκύπτουν από την εξελικτική διαδικασία.</w:t>
      </w:r>
    </w:p>
    <w:p w14:paraId="49BA562B" w14:textId="3F3EA573" w:rsidR="009746BB" w:rsidRDefault="009746BB" w:rsidP="009746BB">
      <w:pPr>
        <w:pStyle w:val="ListParagraph"/>
        <w:numPr>
          <w:ilvl w:val="0"/>
          <w:numId w:val="19"/>
        </w:numPr>
        <w:rPr>
          <w:lang w:val="el-GR"/>
        </w:rPr>
      </w:pPr>
      <w:r>
        <w:t>crossover</w:t>
      </w:r>
      <w:r w:rsidRPr="00F37B84">
        <w:rPr>
          <w:lang w:val="el-GR"/>
        </w:rPr>
        <w:t>: ανταλλαγή τυχαίων διαδρομών μεταξύ δύο χρωμοσωμάτων, δημιουργώντας έτσι δύο νέα χρωμοσώματα</w:t>
      </w:r>
    </w:p>
    <w:p w14:paraId="615DFEF9" w14:textId="474A5756" w:rsidR="00F37B84" w:rsidRDefault="00F37B84" w:rsidP="009746BB">
      <w:pPr>
        <w:pStyle w:val="ListParagraph"/>
        <w:numPr>
          <w:ilvl w:val="0"/>
          <w:numId w:val="19"/>
        </w:numPr>
        <w:rPr>
          <w:lang w:val="el-GR"/>
        </w:rPr>
      </w:pPr>
      <w:r>
        <w:t>mutation</w:t>
      </w:r>
      <w:r w:rsidRPr="004C2A81">
        <w:rPr>
          <w:lang w:val="el-GR"/>
        </w:rPr>
        <w:t>: αφαίρεση ενός ή περισσοτέρων τυχαίων πελατών από μια τυχαία διαδρομή από ένα χρωμόσωμα</w:t>
      </w:r>
    </w:p>
    <w:p w14:paraId="0A0560B4" w14:textId="5CA02782" w:rsidR="004C2A81" w:rsidRPr="00FC4088" w:rsidRDefault="007625CF">
      <w:pPr>
        <w:pStyle w:val="Heading2"/>
        <w:rPr>
          <w:lang w:val="el-GR"/>
        </w:rPr>
        <w:pPrChange w:id="2342" w:author="Στάθης Καπ" w:date="2023-02-26T00:53:00Z">
          <w:pPr>
            <w:pStyle w:val="Heading3"/>
            <w:numPr>
              <w:numId w:val="4"/>
            </w:numPr>
            <w:ind w:left="1080"/>
          </w:pPr>
        </w:pPrChange>
      </w:pPr>
      <w:bookmarkStart w:id="2343" w:name="_Toc128497595"/>
      <w:r>
        <w:rPr>
          <w:lang w:val="el-GR"/>
        </w:rPr>
        <w:t xml:space="preserve">Το πρόβλημα του </w:t>
      </w:r>
      <w:r w:rsidRPr="00A018C1">
        <w:rPr>
          <w:lang w:val="el-GR"/>
        </w:rPr>
        <w:t>Ομαδικού</w:t>
      </w:r>
      <w:r>
        <w:rPr>
          <w:lang w:val="el-GR"/>
        </w:rPr>
        <w:t xml:space="preserve"> Προσανατολισμού με Χρονικά Παράθυρα</w:t>
      </w:r>
      <w:bookmarkEnd w:id="2343"/>
    </w:p>
    <w:p w14:paraId="0412A8F0" w14:textId="0790AB88" w:rsidR="001950B0" w:rsidRDefault="005D202F" w:rsidP="001950B0">
      <w:pPr>
        <w:rPr>
          <w:lang w:val="el-GR"/>
        </w:rPr>
      </w:pPr>
      <w:r w:rsidRPr="00EA0C3F">
        <w:rPr>
          <w:lang w:val="el-GR"/>
        </w:rPr>
        <w:t xml:space="preserve">Το </w:t>
      </w:r>
      <w:r>
        <w:t>TOPTW</w:t>
      </w:r>
      <w:r w:rsidRPr="00EA0C3F">
        <w:rPr>
          <w:lang w:val="el-GR"/>
        </w:rPr>
        <w:t xml:space="preserve"> επεκτείνει το </w:t>
      </w:r>
      <w:r>
        <w:t>TOP</w:t>
      </w:r>
      <w:r w:rsidRPr="00EA0C3F">
        <w:rPr>
          <w:lang w:val="el-GR"/>
        </w:rPr>
        <w:t xml:space="preserve"> καθώς προσθέτει ένα χρονικό παράθυρο σε κάθε κόμβο του γραφήματος. Τα χρονικά παράθυρα δεν είναι απαραίτητα ίδια μεταξύ τους. Η επίσκεψη σε ένα κόμβο του γραφήματος πρέπει να ξεκινήσει πριν το τέλος του χρονικού παραθύρου που διαθέτει ο κόμβος αυτός. Εάν ο χρήστης καταφθάσει σε έναν κόμβο πριν την αρχή του χρονικού παραθύρου τότε μπορεί να παραμείνει σε αυτόν αναμένοντας την έναρξη της λειτουργίας του κόμβου</w:t>
      </w:r>
      <w:r w:rsidR="00EA0C3F">
        <w:rPr>
          <w:lang w:val="el-GR"/>
        </w:rPr>
        <w:t>.</w:t>
      </w:r>
    </w:p>
    <w:p w14:paraId="54112233" w14:textId="30B9847D" w:rsidR="00EA0C3F" w:rsidRDefault="00EA0C3F" w:rsidP="001950B0">
      <w:pPr>
        <w:rPr>
          <w:lang w:val="el-GR"/>
        </w:rPr>
      </w:pPr>
      <w:r w:rsidRPr="006C5990">
        <w:rPr>
          <w:lang w:val="el-GR"/>
        </w:rPr>
        <w:t xml:space="preserve">Το </w:t>
      </w:r>
      <w:r>
        <w:t>TOPTW</w:t>
      </w:r>
      <w:r w:rsidRPr="006C5990">
        <w:rPr>
          <w:lang w:val="el-GR"/>
        </w:rPr>
        <w:t xml:space="preserve"> μπορεί να αναπαρασταθεί ως πρόβλημα Ακέραιου Προγραμματισμού ως εξής:</w:t>
      </w:r>
    </w:p>
    <w:p w14:paraId="581C711F" w14:textId="1AADEF64" w:rsidR="006C5990" w:rsidRDefault="00F03C40"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=1</m:t>
        </m:r>
      </m:oMath>
      <w:r w:rsidR="006C5990" w:rsidRPr="000A1A3E">
        <w:rPr>
          <w:lang w:val="el-GR"/>
        </w:rPr>
        <w:t xml:space="preserve"> εάν στη διαδρομή </w:t>
      </w:r>
      <w:r w:rsidR="006C5990">
        <w:t>d</w:t>
      </w:r>
      <w:r w:rsidR="006C5990" w:rsidRPr="000A1A3E">
        <w:rPr>
          <w:lang w:val="el-GR"/>
        </w:rPr>
        <w:t xml:space="preserve"> η επίσκεψη στον κόμβο </w:t>
      </w:r>
      <w:r w:rsidR="006C5990">
        <w:t>i</w:t>
      </w:r>
      <w:r w:rsidR="006C5990" w:rsidRPr="000A1A3E">
        <w:rPr>
          <w:lang w:val="el-GR"/>
        </w:rPr>
        <w:t xml:space="preserve"> προηγείται από την επίσκεψη στον </w:t>
      </w:r>
      <w:r w:rsidR="006C5990">
        <w:t>j</w:t>
      </w:r>
      <w:r w:rsidR="006C5990"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=0</m:t>
        </m:r>
      </m:oMath>
    </w:p>
    <w:p w14:paraId="2AFD37BC" w14:textId="0711721B" w:rsidR="000A1A3E" w:rsidRDefault="00F03C40"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=1</m:t>
        </m:r>
      </m:oMath>
      <w:r w:rsidR="00DA4455" w:rsidRPr="00DA4455">
        <w:rPr>
          <w:rFonts w:eastAsiaTheme="minorEastAsia"/>
          <w:lang w:val="el-GR"/>
        </w:rPr>
        <w:t xml:space="preserve"> </w:t>
      </w:r>
      <w:r w:rsidR="000A1A3E" w:rsidRPr="000A1A3E">
        <w:rPr>
          <w:lang w:val="el-GR"/>
        </w:rPr>
        <w:t xml:space="preserve">εάν πραγματοποιείται επίσκεψη στον κόμβο </w:t>
      </w:r>
      <w:r w:rsidR="000A1A3E">
        <w:t>i</w:t>
      </w:r>
      <w:r w:rsidR="000A1A3E" w:rsidRPr="000A1A3E">
        <w:rPr>
          <w:lang w:val="el-GR"/>
        </w:rPr>
        <w:t xml:space="preserve"> στη διαδρομή </w:t>
      </w:r>
      <w:r w:rsidR="000A1A3E">
        <w:t>d</w:t>
      </w:r>
      <w:r w:rsidR="000A1A3E"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=0</m:t>
        </m:r>
      </m:oMath>
    </w:p>
    <w:p w14:paraId="0D1D8FE1" w14:textId="03D7DED6" w:rsidR="00D420A9" w:rsidRPr="002802DC" w:rsidRDefault="00F03C40"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id</m:t>
            </m:r>
          </m:sub>
        </m:sSub>
      </m:oMath>
      <w:r w:rsidR="00810804" w:rsidRPr="00810804">
        <w:rPr>
          <w:rFonts w:eastAsiaTheme="minorEastAsia"/>
          <w:lang w:val="el-GR"/>
        </w:rPr>
        <w:t xml:space="preserve"> </w:t>
      </w:r>
      <w:r w:rsidR="00D420A9" w:rsidRPr="00D420A9">
        <w:rPr>
          <w:lang w:val="el-GR"/>
        </w:rPr>
        <w:t xml:space="preserve">η χρονική στιγμή έναρξης της επίσκεψης στον κόμβο </w:t>
      </w:r>
      <w:r w:rsidR="00D420A9">
        <w:t>i</w:t>
      </w:r>
      <w:r w:rsidR="00D420A9" w:rsidRPr="00D420A9">
        <w:rPr>
          <w:lang w:val="el-GR"/>
        </w:rPr>
        <w:t xml:space="preserve"> στη διαδρομή </w:t>
      </w:r>
      <w:r w:rsidR="00D420A9">
        <w:t>d</w:t>
      </w:r>
    </w:p>
    <w:p w14:paraId="09BA0B91" w14:textId="6E11C70B" w:rsidR="002802DC" w:rsidRPr="00DD5D88" w:rsidRDefault="0044603B" w:rsidP="006C5990">
      <w:pPr>
        <w:pStyle w:val="ListParagraph"/>
        <w:numPr>
          <w:ilvl w:val="0"/>
          <w:numId w:val="20"/>
        </w:numPr>
        <w:rPr>
          <w:lang w:val="el-GR"/>
        </w:rPr>
      </w:pPr>
      <w:r>
        <w:rPr>
          <w:lang w:val="el-GR"/>
        </w:rPr>
        <w:t xml:space="preserve">μια σταθερά </w:t>
      </w:r>
      <w:r>
        <w:t>M</w:t>
      </w:r>
    </w:p>
    <w:p w14:paraId="3B0DF2D9" w14:textId="6CC3C6BC" w:rsidR="00DD5D88" w:rsidRDefault="00DD5D88" w:rsidP="00DD5D88">
      <w:pPr>
        <w:rPr>
          <w:lang w:val="el-GR"/>
        </w:rPr>
      </w:pPr>
      <w:r w:rsidRPr="00DD5D88">
        <w:rPr>
          <w:lang w:val="el-GR"/>
        </w:rPr>
        <w:lastRenderedPageBreak/>
        <w:t>Χρησιμοποιώντας τους παραπάνω συμβολισμούς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C961DB" w14:paraId="4EF8D154" w14:textId="77777777" w:rsidTr="00237FE3">
        <w:trPr>
          <w:ins w:id="2344" w:author="Στάθης Καπ" w:date="2023-02-01T09:03:00Z"/>
        </w:trPr>
        <w:tc>
          <w:tcPr>
            <w:tcW w:w="350" w:type="pct"/>
          </w:tcPr>
          <w:p w14:paraId="7F65F62E" w14:textId="77777777" w:rsidR="00C961DB" w:rsidRDefault="00C961DB">
            <w:pPr>
              <w:spacing w:after="160"/>
              <w:rPr>
                <w:ins w:id="2345" w:author="Στάθης Καπ" w:date="2023-02-01T09:03:00Z"/>
                <w:lang w:val="el-GR"/>
              </w:rPr>
              <w:pPrChange w:id="2346" w:author="Στάθης Καπ" w:date="2023-02-01T08:46:00Z">
                <w:pPr/>
              </w:pPrChange>
            </w:pPr>
          </w:p>
        </w:tc>
        <w:tc>
          <w:tcPr>
            <w:tcW w:w="4300" w:type="pct"/>
          </w:tcPr>
          <w:p w14:paraId="05A24BD5" w14:textId="005D3B41" w:rsidR="00C961DB" w:rsidRPr="005846FF" w:rsidRDefault="00C961DB">
            <w:pPr>
              <w:spacing w:after="160"/>
              <w:rPr>
                <w:ins w:id="2347" w:author="Στάθης Καπ" w:date="2023-02-01T09:03:00Z"/>
                <w:lang w:val="el-GR"/>
              </w:rPr>
              <w:pPrChange w:id="2348" w:author="Στάθης Καπ" w:date="2023-02-01T08:46:00Z">
                <w:pPr/>
              </w:pPrChange>
            </w:pPr>
            <m:oMathPara>
              <m:oMath>
                <m:r>
                  <w:ins w:id="2349" w:author="Στάθης Καπ" w:date="2023-02-01T09:03:00Z">
                    <w:rPr>
                      <w:rFonts w:ascii="Cambria Math" w:hAnsi="Cambria Math"/>
                      <w:lang w:val="el-GR"/>
                    </w:rPr>
                    <m:t xml:space="preserve">maximize </m:t>
                  </w:ins>
                </m:r>
                <m:nary>
                  <m:naryPr>
                    <m:chr m:val="∑"/>
                    <m:limLoc m:val="undOvr"/>
                    <m:ctrlPr>
                      <w:ins w:id="2350" w:author="Στάθης Καπ" w:date="2023-02-01T09:03:00Z">
                        <w:rPr>
                          <w:rFonts w:ascii="Cambria Math" w:hAnsi="Cambria Math"/>
                          <w:i/>
                          <w:lang w:val="el-GR"/>
                        </w:rPr>
                      </w:ins>
                    </m:ctrlPr>
                  </m:naryPr>
                  <m:sub>
                    <m:r>
                      <w:ins w:id="2351" w:author="Στάθης Καπ" w:date="2023-02-01T09:03:00Z">
                        <w:rPr>
                          <w:rFonts w:ascii="Cambria Math" w:hAnsi="Cambria Math"/>
                          <w:lang w:val="el-GR"/>
                        </w:rPr>
                        <m:t>d=1</m:t>
                      </w:ins>
                    </m:r>
                  </m:sub>
                  <m:sup>
                    <m:r>
                      <w:ins w:id="2352" w:author="Στάθης Καπ" w:date="2023-02-01T09:03:00Z">
                        <w:rPr>
                          <w:rFonts w:ascii="Cambria Math" w:hAnsi="Cambria Math"/>
                          <w:lang w:val="el-GR"/>
                        </w:rPr>
                        <m:t>m</m:t>
                      </w:ins>
                    </m:r>
                  </m:sup>
                  <m:e>
                    <m:nary>
                      <m:naryPr>
                        <m:chr m:val="∑"/>
                        <m:limLoc m:val="undOvr"/>
                        <m:ctrlPr>
                          <w:ins w:id="2353" w:author="Στάθης Καπ" w:date="2023-02-01T09:03:00Z">
                            <w:rPr>
                              <w:rFonts w:ascii="Cambria Math" w:hAnsi="Cambria Math"/>
                              <w:i/>
                              <w:lang w:val="el-GR"/>
                            </w:rPr>
                          </w:ins>
                        </m:ctrlPr>
                      </m:naryPr>
                      <m:sub>
                        <m:r>
                          <w:ins w:id="2354" w:author="Στάθης Καπ" w:date="2023-02-01T09:03:00Z">
                            <w:rPr>
                              <w:rFonts w:ascii="Cambria Math" w:hAnsi="Cambria Math"/>
                              <w:lang w:val="el-GR"/>
                            </w:rPr>
                            <m:t>i=2</m:t>
                          </w:ins>
                        </m:r>
                      </m:sub>
                      <m:sup>
                        <m:r>
                          <w:ins w:id="2355" w:author="Στάθης Καπ" w:date="2023-02-01T09:03:00Z">
                            <w:rPr>
                              <w:rFonts w:ascii="Cambria Math" w:hAnsi="Cambria Math"/>
                              <w:lang w:val="el-GR"/>
                            </w:rPr>
                            <m:t>n-1</m:t>
                          </w:ins>
                        </m:r>
                      </m:sup>
                      <m:e>
                        <m:sSub>
                          <m:sSubPr>
                            <m:ctrlPr>
                              <w:ins w:id="2356" w:author="Στάθης Καπ" w:date="2023-02-01T09:03:00Z">
                                <w:rPr>
                                  <w:rFonts w:ascii="Cambria Math" w:hAnsi="Cambria Math"/>
                                  <w:i/>
                                  <w:lang w:val="el-GR"/>
                                </w:rPr>
                              </w:ins>
                            </m:ctrlPr>
                          </m:sSubPr>
                          <m:e>
                            <m:r>
                              <w:ins w:id="2357" w:author="Στάθης Καπ" w:date="2023-02-01T09:03:00Z">
                                <w:rPr>
                                  <w:rFonts w:ascii="Cambria Math" w:hAnsi="Cambria Math"/>
                                  <w:lang w:val="el-GR"/>
                                </w:rPr>
                                <m:t>S</m:t>
                              </w:ins>
                            </m:r>
                          </m:e>
                          <m:sub>
                            <m:r>
                              <w:ins w:id="2358" w:author="Στάθης Καπ" w:date="2023-02-01T09:03:00Z">
                                <w:rPr>
                                  <w:rFonts w:ascii="Cambria Math" w:hAnsi="Cambria Math"/>
                                  <w:lang w:val="el-GR"/>
                                </w:rPr>
                                <m:t>i</m:t>
                              </w:ins>
                            </m:r>
                          </m:sub>
                        </m:sSub>
                        <m:sSub>
                          <m:sSubPr>
                            <m:ctrlPr>
                              <w:ins w:id="2359" w:author="Στάθης Καπ" w:date="2023-02-01T09:03:00Z">
                                <w:rPr>
                                  <w:rFonts w:ascii="Cambria Math" w:hAnsi="Cambria Math"/>
                                  <w:i/>
                                  <w:lang w:val="el-GR"/>
                                </w:rPr>
                              </w:ins>
                            </m:ctrlPr>
                          </m:sSubPr>
                          <m:e>
                            <m:r>
                              <w:ins w:id="2360" w:author="Στάθης Καπ" w:date="2023-02-01T09:03:00Z">
                                <w:rPr>
                                  <w:rFonts w:ascii="Cambria Math" w:hAnsi="Cambria Math"/>
                                  <w:lang w:val="el-GR"/>
                                </w:rPr>
                                <m:t>y</m:t>
                              </w:ins>
                            </m:r>
                          </m:e>
                          <m:sub>
                            <m:r>
                              <w:ins w:id="2361" w:author="Στάθης Καπ" w:date="2023-02-01T09:03:00Z">
                                <w:rPr>
                                  <w:rFonts w:ascii="Cambria Math" w:hAnsi="Cambria Math"/>
                                  <w:lang w:val="el-GR"/>
                                </w:rPr>
                                <m:t>id</m:t>
                              </w:ins>
                            </m:r>
                          </m:sub>
                        </m:sSub>
                      </m:e>
                    </m:nary>
                  </m:e>
                </m:nary>
              </m:oMath>
            </m:oMathPara>
          </w:p>
        </w:tc>
        <w:tc>
          <w:tcPr>
            <w:tcW w:w="350" w:type="pct"/>
            <w:vAlign w:val="center"/>
          </w:tcPr>
          <w:p w14:paraId="3E43ED71" w14:textId="01A7CA79" w:rsidR="00C961DB" w:rsidRPr="00603993" w:rsidRDefault="00C961DB" w:rsidP="00237FE3">
            <w:pPr>
              <w:pStyle w:val="Caption"/>
              <w:spacing w:after="160"/>
              <w:rPr>
                <w:ins w:id="2362" w:author="Στάθης Καπ" w:date="2023-02-01T09:03:00Z"/>
                <w:rPrChange w:id="2363" w:author="Στάθης Καπ" w:date="2023-02-01T08:49:00Z">
                  <w:rPr>
                    <w:ins w:id="2364" w:author="Στάθης Καπ" w:date="2023-02-01T09:03:00Z"/>
                    <w:lang w:val="el-GR"/>
                  </w:rPr>
                </w:rPrChange>
              </w:rPr>
            </w:pPr>
            <w:ins w:id="2365"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2366"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32</w:t>
            </w:r>
            <w:ins w:id="2367" w:author="Στάθης Καπ" w:date="2023-02-01T09:03:00Z">
              <w:r>
                <w:rPr>
                  <w:lang w:val="el-GR"/>
                </w:rPr>
                <w:fldChar w:fldCharType="end"/>
              </w:r>
              <w:r>
                <w:t>)</w:t>
              </w:r>
            </w:ins>
          </w:p>
        </w:tc>
      </w:tr>
      <w:tr w:rsidR="00F3235E" w14:paraId="0AF13268" w14:textId="77777777" w:rsidTr="00237FE3">
        <w:trPr>
          <w:ins w:id="2368" w:author="Στάθης Καπ" w:date="2023-02-01T09:03:00Z"/>
        </w:trPr>
        <w:tc>
          <w:tcPr>
            <w:tcW w:w="350" w:type="pct"/>
          </w:tcPr>
          <w:p w14:paraId="323B6508" w14:textId="77777777" w:rsidR="00F3235E" w:rsidRDefault="00F3235E">
            <w:pPr>
              <w:spacing w:after="160"/>
              <w:rPr>
                <w:ins w:id="2369" w:author="Στάθης Καπ" w:date="2023-02-01T09:03:00Z"/>
                <w:lang w:val="el-GR"/>
              </w:rPr>
              <w:pPrChange w:id="2370" w:author="Στάθης Καπ" w:date="2023-02-01T08:46:00Z">
                <w:pPr/>
              </w:pPrChange>
            </w:pPr>
          </w:p>
        </w:tc>
        <w:tc>
          <w:tcPr>
            <w:tcW w:w="4300" w:type="pct"/>
          </w:tcPr>
          <w:p w14:paraId="2B9FBE0C" w14:textId="3218E8DD" w:rsidR="00F3235E" w:rsidRPr="005846FF" w:rsidRDefault="00F03C40">
            <w:pPr>
              <w:spacing w:after="160"/>
              <w:rPr>
                <w:ins w:id="2371" w:author="Στάθης Καπ" w:date="2023-02-01T09:03:00Z"/>
                <w:lang w:val="el-GR"/>
              </w:rPr>
              <w:pPrChange w:id="2372" w:author="Στάθης Καπ" w:date="2023-02-01T08:46:00Z">
                <w:pPr/>
              </w:pPrChange>
            </w:pPr>
            <m:oMathPara>
              <m:oMath>
                <m:nary>
                  <m:naryPr>
                    <m:chr m:val="∑"/>
                    <m:limLoc m:val="undOvr"/>
                    <m:ctrlPr>
                      <w:ins w:id="2373" w:author="Στάθης Καπ" w:date="2023-02-01T09:03:00Z">
                        <w:rPr>
                          <w:rFonts w:ascii="Cambria Math" w:eastAsiaTheme="minorEastAsia" w:hAnsi="Cambria Math"/>
                          <w:i/>
                          <w:lang w:val="el-GR"/>
                        </w:rPr>
                      </w:ins>
                    </m:ctrlPr>
                  </m:naryPr>
                  <m:sub>
                    <m:r>
                      <w:ins w:id="2374" w:author="Στάθης Καπ" w:date="2023-02-01T09:03:00Z">
                        <w:rPr>
                          <w:rFonts w:ascii="Cambria Math" w:eastAsiaTheme="minorEastAsia" w:hAnsi="Cambria Math"/>
                          <w:lang w:val="el-GR"/>
                        </w:rPr>
                        <m:t>d=1</m:t>
                      </w:ins>
                    </m:r>
                  </m:sub>
                  <m:sup>
                    <m:r>
                      <w:ins w:id="2375" w:author="Στάθης Καπ" w:date="2023-02-01T09:03:00Z">
                        <w:rPr>
                          <w:rFonts w:ascii="Cambria Math" w:eastAsiaTheme="minorEastAsia" w:hAnsi="Cambria Math"/>
                          <w:lang w:val="el-GR"/>
                        </w:rPr>
                        <m:t>m</m:t>
                      </w:ins>
                    </m:r>
                  </m:sup>
                  <m:e>
                    <m:nary>
                      <m:naryPr>
                        <m:chr m:val="∑"/>
                        <m:limLoc m:val="undOvr"/>
                        <m:ctrlPr>
                          <w:ins w:id="2376" w:author="Στάθης Καπ" w:date="2023-02-01T09:03:00Z">
                            <w:rPr>
                              <w:rFonts w:ascii="Cambria Math" w:eastAsiaTheme="minorEastAsia" w:hAnsi="Cambria Math"/>
                              <w:i/>
                              <w:lang w:val="el-GR"/>
                            </w:rPr>
                          </w:ins>
                        </m:ctrlPr>
                      </m:naryPr>
                      <m:sub>
                        <m:r>
                          <w:ins w:id="2377" w:author="Στάθης Καπ" w:date="2023-02-01T09:03:00Z">
                            <w:rPr>
                              <w:rFonts w:ascii="Cambria Math" w:eastAsiaTheme="minorEastAsia" w:hAnsi="Cambria Math"/>
                              <w:lang w:val="el-GR"/>
                            </w:rPr>
                            <m:t>j=2</m:t>
                          </w:ins>
                        </m:r>
                      </m:sub>
                      <m:sup>
                        <m:r>
                          <w:ins w:id="2378" w:author="Στάθης Καπ" w:date="2023-02-01T09:03:00Z">
                            <w:rPr>
                              <w:rFonts w:ascii="Cambria Math" w:eastAsiaTheme="minorEastAsia" w:hAnsi="Cambria Math"/>
                              <w:lang w:val="el-GR"/>
                            </w:rPr>
                            <m:t>n-1</m:t>
                          </w:ins>
                        </m:r>
                      </m:sup>
                      <m:e>
                        <m:sSub>
                          <m:sSubPr>
                            <m:ctrlPr>
                              <w:ins w:id="2379" w:author="Στάθης Καπ" w:date="2023-02-01T09:03:00Z">
                                <w:rPr>
                                  <w:rFonts w:ascii="Cambria Math" w:eastAsiaTheme="minorEastAsia" w:hAnsi="Cambria Math"/>
                                  <w:i/>
                                  <w:lang w:val="el-GR"/>
                                </w:rPr>
                              </w:ins>
                            </m:ctrlPr>
                          </m:sSubPr>
                          <m:e>
                            <m:r>
                              <w:ins w:id="2380" w:author="Στάθης Καπ" w:date="2023-02-01T09:03:00Z">
                                <w:rPr>
                                  <w:rFonts w:ascii="Cambria Math" w:eastAsiaTheme="minorEastAsia" w:hAnsi="Cambria Math"/>
                                  <w:lang w:val="el-GR"/>
                                </w:rPr>
                                <m:t>x</m:t>
                              </w:ins>
                            </m:r>
                          </m:e>
                          <m:sub>
                            <m:r>
                              <w:ins w:id="2381" w:author="Στάθης Καπ" w:date="2023-02-01T09:03:00Z">
                                <w:rPr>
                                  <w:rFonts w:ascii="Cambria Math" w:eastAsiaTheme="minorEastAsia" w:hAnsi="Cambria Math"/>
                                  <w:lang w:val="el-GR"/>
                                </w:rPr>
                                <m:t>1jd</m:t>
                              </w:ins>
                            </m:r>
                          </m:sub>
                        </m:sSub>
                      </m:e>
                    </m:nary>
                  </m:e>
                </m:nary>
                <m:r>
                  <w:ins w:id="2382" w:author="Στάθης Καπ" w:date="2023-02-01T09:03:00Z">
                    <w:rPr>
                      <w:rFonts w:ascii="Cambria Math" w:eastAsiaTheme="minorEastAsia" w:hAnsi="Cambria Math"/>
                      <w:lang w:val="el-GR"/>
                    </w:rPr>
                    <m:t>=</m:t>
                  </w:ins>
                </m:r>
                <m:nary>
                  <m:naryPr>
                    <m:chr m:val="∑"/>
                    <m:limLoc m:val="undOvr"/>
                    <m:ctrlPr>
                      <w:ins w:id="2383" w:author="Στάθης Καπ" w:date="2023-02-01T09:03:00Z">
                        <w:rPr>
                          <w:rFonts w:ascii="Cambria Math" w:eastAsiaTheme="minorEastAsia" w:hAnsi="Cambria Math"/>
                          <w:i/>
                          <w:lang w:val="el-GR"/>
                        </w:rPr>
                      </w:ins>
                    </m:ctrlPr>
                  </m:naryPr>
                  <m:sub>
                    <m:r>
                      <w:ins w:id="2384" w:author="Στάθης Καπ" w:date="2023-02-01T09:03:00Z">
                        <w:rPr>
                          <w:rFonts w:ascii="Cambria Math" w:eastAsiaTheme="minorEastAsia" w:hAnsi="Cambria Math"/>
                          <w:lang w:val="el-GR"/>
                        </w:rPr>
                        <m:t>d=1</m:t>
                      </w:ins>
                    </m:r>
                  </m:sub>
                  <m:sup>
                    <m:r>
                      <w:ins w:id="2385" w:author="Στάθης Καπ" w:date="2023-02-01T09:03:00Z">
                        <w:rPr>
                          <w:rFonts w:ascii="Cambria Math" w:eastAsiaTheme="minorEastAsia" w:hAnsi="Cambria Math"/>
                          <w:lang w:val="el-GR"/>
                        </w:rPr>
                        <m:t>m</m:t>
                      </w:ins>
                    </m:r>
                  </m:sup>
                  <m:e>
                    <m:nary>
                      <m:naryPr>
                        <m:chr m:val="∑"/>
                        <m:limLoc m:val="undOvr"/>
                        <m:ctrlPr>
                          <w:ins w:id="2386" w:author="Στάθης Καπ" w:date="2023-02-01T09:03:00Z">
                            <w:rPr>
                              <w:rFonts w:ascii="Cambria Math" w:eastAsiaTheme="minorEastAsia" w:hAnsi="Cambria Math"/>
                              <w:i/>
                              <w:lang w:val="el-GR"/>
                            </w:rPr>
                          </w:ins>
                        </m:ctrlPr>
                      </m:naryPr>
                      <m:sub>
                        <m:r>
                          <w:ins w:id="2387" w:author="Στάθης Καπ" w:date="2023-02-01T09:03:00Z">
                            <w:rPr>
                              <w:rFonts w:ascii="Cambria Math" w:eastAsiaTheme="minorEastAsia" w:hAnsi="Cambria Math"/>
                              <w:lang w:val="el-GR"/>
                            </w:rPr>
                            <m:t>i=2</m:t>
                          </w:ins>
                        </m:r>
                      </m:sub>
                      <m:sup>
                        <m:r>
                          <w:ins w:id="2388" w:author="Στάθης Καπ" w:date="2023-02-01T09:03:00Z">
                            <w:rPr>
                              <w:rFonts w:ascii="Cambria Math" w:eastAsiaTheme="minorEastAsia" w:hAnsi="Cambria Math"/>
                              <w:lang w:val="el-GR"/>
                            </w:rPr>
                            <m:t>n-1</m:t>
                          </w:ins>
                        </m:r>
                      </m:sup>
                      <m:e>
                        <m:sSub>
                          <m:sSubPr>
                            <m:ctrlPr>
                              <w:ins w:id="2389" w:author="Στάθης Καπ" w:date="2023-02-01T09:03:00Z">
                                <w:rPr>
                                  <w:rFonts w:ascii="Cambria Math" w:eastAsiaTheme="minorEastAsia" w:hAnsi="Cambria Math"/>
                                  <w:i/>
                                  <w:lang w:val="el-GR"/>
                                </w:rPr>
                              </w:ins>
                            </m:ctrlPr>
                          </m:sSubPr>
                          <m:e>
                            <m:r>
                              <w:ins w:id="2390" w:author="Στάθης Καπ" w:date="2023-02-01T09:03:00Z">
                                <w:rPr>
                                  <w:rFonts w:ascii="Cambria Math" w:eastAsiaTheme="minorEastAsia" w:hAnsi="Cambria Math"/>
                                  <w:lang w:val="el-GR"/>
                                </w:rPr>
                                <m:t>x</m:t>
                              </w:ins>
                            </m:r>
                          </m:e>
                          <m:sub>
                            <m:r>
                              <w:ins w:id="2391" w:author="Στάθης Καπ" w:date="2023-02-01T09:03:00Z">
                                <w:rPr>
                                  <w:rFonts w:ascii="Cambria Math" w:eastAsiaTheme="minorEastAsia" w:hAnsi="Cambria Math"/>
                                  <w:lang w:val="el-GR"/>
                                </w:rPr>
                                <m:t>ind</m:t>
                              </w:ins>
                            </m:r>
                          </m:sub>
                        </m:sSub>
                      </m:e>
                    </m:nary>
                  </m:e>
                </m:nary>
                <m:r>
                  <w:ins w:id="2392" w:author="Στάθης Καπ" w:date="2023-02-01T09:03:00Z">
                    <w:rPr>
                      <w:rFonts w:ascii="Cambria Math" w:eastAsiaTheme="minorEastAsia" w:hAnsi="Cambria Math"/>
                      <w:lang w:val="el-GR"/>
                    </w:rPr>
                    <m:t>=m</m:t>
                  </w:ins>
                </m:r>
              </m:oMath>
            </m:oMathPara>
          </w:p>
        </w:tc>
        <w:tc>
          <w:tcPr>
            <w:tcW w:w="350" w:type="pct"/>
            <w:vAlign w:val="center"/>
          </w:tcPr>
          <w:p w14:paraId="2A4A998B" w14:textId="682F33AF" w:rsidR="00F3235E" w:rsidRPr="00603993" w:rsidRDefault="00F3235E" w:rsidP="00237FE3">
            <w:pPr>
              <w:pStyle w:val="Caption"/>
              <w:spacing w:after="160"/>
              <w:rPr>
                <w:ins w:id="2393" w:author="Στάθης Καπ" w:date="2023-02-01T09:03:00Z"/>
                <w:rPrChange w:id="2394" w:author="Στάθης Καπ" w:date="2023-02-01T08:49:00Z">
                  <w:rPr>
                    <w:ins w:id="2395" w:author="Στάθης Καπ" w:date="2023-02-01T09:03:00Z"/>
                    <w:lang w:val="el-GR"/>
                  </w:rPr>
                </w:rPrChange>
              </w:rPr>
            </w:pPr>
            <w:ins w:id="2396"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2397"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33</w:t>
            </w:r>
            <w:ins w:id="2398" w:author="Στάθης Καπ" w:date="2023-02-01T09:03:00Z">
              <w:r>
                <w:rPr>
                  <w:lang w:val="el-GR"/>
                </w:rPr>
                <w:fldChar w:fldCharType="end"/>
              </w:r>
              <w:r>
                <w:t>)</w:t>
              </w:r>
            </w:ins>
          </w:p>
        </w:tc>
      </w:tr>
      <w:tr w:rsidR="007740BF" w14:paraId="0D70A02F" w14:textId="77777777" w:rsidTr="00237FE3">
        <w:trPr>
          <w:ins w:id="2399" w:author="Στάθης Καπ" w:date="2023-02-01T09:03:00Z"/>
        </w:trPr>
        <w:tc>
          <w:tcPr>
            <w:tcW w:w="350" w:type="pct"/>
          </w:tcPr>
          <w:p w14:paraId="4183B855" w14:textId="77777777" w:rsidR="007740BF" w:rsidRDefault="007740BF">
            <w:pPr>
              <w:spacing w:after="160"/>
              <w:rPr>
                <w:ins w:id="2400" w:author="Στάθης Καπ" w:date="2023-02-01T09:03:00Z"/>
                <w:lang w:val="el-GR"/>
              </w:rPr>
              <w:pPrChange w:id="2401" w:author="Στάθης Καπ" w:date="2023-02-01T08:46:00Z">
                <w:pPr/>
              </w:pPrChange>
            </w:pPr>
          </w:p>
        </w:tc>
        <w:tc>
          <w:tcPr>
            <w:tcW w:w="4300" w:type="pct"/>
          </w:tcPr>
          <w:p w14:paraId="7543632D" w14:textId="515740D4" w:rsidR="007740BF" w:rsidRPr="005846FF" w:rsidRDefault="00F03C40">
            <w:pPr>
              <w:spacing w:after="160"/>
              <w:rPr>
                <w:ins w:id="2402" w:author="Στάθης Καπ" w:date="2023-02-01T09:03:00Z"/>
                <w:lang w:val="el-GR"/>
              </w:rPr>
              <w:pPrChange w:id="2403" w:author="Στάθης Καπ" w:date="2023-02-01T08:46:00Z">
                <w:pPr/>
              </w:pPrChange>
            </w:pPr>
            <m:oMathPara>
              <m:oMath>
                <m:nary>
                  <m:naryPr>
                    <m:chr m:val="∑"/>
                    <m:limLoc m:val="undOvr"/>
                    <m:ctrlPr>
                      <w:ins w:id="2404" w:author="Στάθης Καπ" w:date="2023-02-01T09:03:00Z">
                        <w:rPr>
                          <w:rFonts w:ascii="Cambria Math" w:eastAsiaTheme="minorEastAsia" w:hAnsi="Cambria Math"/>
                          <w:i/>
                          <w:lang w:val="el-GR"/>
                        </w:rPr>
                      </w:ins>
                    </m:ctrlPr>
                  </m:naryPr>
                  <m:sub>
                    <m:r>
                      <w:ins w:id="2405" w:author="Στάθης Καπ" w:date="2023-02-01T09:03:00Z">
                        <w:rPr>
                          <w:rFonts w:ascii="Cambria Math" w:eastAsiaTheme="minorEastAsia" w:hAnsi="Cambria Math"/>
                          <w:lang w:val="el-GR"/>
                        </w:rPr>
                        <m:t>i=1</m:t>
                      </w:ins>
                    </m:r>
                  </m:sub>
                  <m:sup>
                    <m:r>
                      <w:ins w:id="2406" w:author="Στάθης Καπ" w:date="2023-02-01T09:03:00Z">
                        <w:rPr>
                          <w:rFonts w:ascii="Cambria Math" w:eastAsiaTheme="minorEastAsia" w:hAnsi="Cambria Math"/>
                          <w:lang w:val="el-GR"/>
                        </w:rPr>
                        <m:t>n-1</m:t>
                      </w:ins>
                    </m:r>
                  </m:sup>
                  <m:e>
                    <m:sSub>
                      <m:sSubPr>
                        <m:ctrlPr>
                          <w:ins w:id="2407" w:author="Στάθης Καπ" w:date="2023-02-01T09:03:00Z">
                            <w:rPr>
                              <w:rFonts w:ascii="Cambria Math" w:eastAsiaTheme="minorEastAsia" w:hAnsi="Cambria Math"/>
                              <w:i/>
                              <w:lang w:val="el-GR"/>
                            </w:rPr>
                          </w:ins>
                        </m:ctrlPr>
                      </m:sSubPr>
                      <m:e>
                        <m:r>
                          <w:ins w:id="2408" w:author="Στάθης Καπ" w:date="2023-02-01T09:03:00Z">
                            <w:rPr>
                              <w:rFonts w:ascii="Cambria Math" w:eastAsiaTheme="minorEastAsia" w:hAnsi="Cambria Math"/>
                              <w:lang w:val="el-GR"/>
                            </w:rPr>
                            <m:t>x</m:t>
                          </w:ins>
                        </m:r>
                      </m:e>
                      <m:sub>
                        <m:r>
                          <w:ins w:id="2409" w:author="Στάθης Καπ" w:date="2023-02-01T09:03:00Z">
                            <w:rPr>
                              <w:rFonts w:ascii="Cambria Math" w:eastAsiaTheme="minorEastAsia" w:hAnsi="Cambria Math"/>
                              <w:lang w:val="el-GR"/>
                            </w:rPr>
                            <m:t>ikd</m:t>
                          </w:ins>
                        </m:r>
                      </m:sub>
                    </m:sSub>
                  </m:e>
                </m:nary>
                <m:r>
                  <w:ins w:id="2410" w:author="Στάθης Καπ" w:date="2023-02-01T09:03:00Z">
                    <w:rPr>
                      <w:rFonts w:ascii="Cambria Math" w:eastAsiaTheme="minorEastAsia" w:hAnsi="Cambria Math"/>
                      <w:lang w:val="el-GR"/>
                    </w:rPr>
                    <m:t>=</m:t>
                  </w:ins>
                </m:r>
                <m:nary>
                  <m:naryPr>
                    <m:chr m:val="∑"/>
                    <m:limLoc m:val="undOvr"/>
                    <m:ctrlPr>
                      <w:ins w:id="2411" w:author="Στάθης Καπ" w:date="2023-02-01T09:03:00Z">
                        <w:rPr>
                          <w:rFonts w:ascii="Cambria Math" w:eastAsiaTheme="minorEastAsia" w:hAnsi="Cambria Math"/>
                          <w:i/>
                          <w:lang w:val="el-GR"/>
                        </w:rPr>
                      </w:ins>
                    </m:ctrlPr>
                  </m:naryPr>
                  <m:sub>
                    <m:r>
                      <w:ins w:id="2412" w:author="Στάθης Καπ" w:date="2023-02-01T09:03:00Z">
                        <w:rPr>
                          <w:rFonts w:ascii="Cambria Math" w:eastAsiaTheme="minorEastAsia" w:hAnsi="Cambria Math"/>
                          <w:lang w:val="el-GR"/>
                        </w:rPr>
                        <m:t>j=2</m:t>
                      </w:ins>
                    </m:r>
                  </m:sub>
                  <m:sup>
                    <m:r>
                      <w:ins w:id="2413" w:author="Στάθης Καπ" w:date="2023-02-01T09:03:00Z">
                        <w:rPr>
                          <w:rFonts w:ascii="Cambria Math" w:eastAsiaTheme="minorEastAsia" w:hAnsi="Cambria Math"/>
                          <w:lang w:val="el-GR"/>
                        </w:rPr>
                        <m:t>n</m:t>
                      </w:ins>
                    </m:r>
                  </m:sup>
                  <m:e>
                    <m:sSub>
                      <m:sSubPr>
                        <m:ctrlPr>
                          <w:ins w:id="2414" w:author="Στάθης Καπ" w:date="2023-02-01T09:03:00Z">
                            <w:rPr>
                              <w:rFonts w:ascii="Cambria Math" w:eastAsiaTheme="minorEastAsia" w:hAnsi="Cambria Math"/>
                              <w:i/>
                              <w:lang w:val="el-GR"/>
                            </w:rPr>
                          </w:ins>
                        </m:ctrlPr>
                      </m:sSubPr>
                      <m:e>
                        <m:r>
                          <w:ins w:id="2415" w:author="Στάθης Καπ" w:date="2023-02-01T09:03:00Z">
                            <w:rPr>
                              <w:rFonts w:ascii="Cambria Math" w:eastAsiaTheme="minorEastAsia" w:hAnsi="Cambria Math"/>
                              <w:lang w:val="el-GR"/>
                            </w:rPr>
                            <m:t>x</m:t>
                          </w:ins>
                        </m:r>
                      </m:e>
                      <m:sub>
                        <m:r>
                          <w:ins w:id="2416" w:author="Στάθης Καπ" w:date="2023-02-01T09:03:00Z">
                            <w:rPr>
                              <w:rFonts w:ascii="Cambria Math" w:eastAsiaTheme="minorEastAsia" w:hAnsi="Cambria Math"/>
                              <w:lang w:val="el-GR"/>
                            </w:rPr>
                            <m:t>kjd</m:t>
                          </w:ins>
                        </m:r>
                      </m:sub>
                    </m:sSub>
                  </m:e>
                </m:nary>
                <m:r>
                  <w:ins w:id="2417" w:author="Στάθης Καπ" w:date="2023-02-01T09:03:00Z">
                    <w:rPr>
                      <w:rFonts w:ascii="Cambria Math" w:eastAsiaTheme="minorEastAsia" w:hAnsi="Cambria Math"/>
                      <w:lang w:val="el-GR"/>
                    </w:rPr>
                    <m:t>=</m:t>
                  </w:ins>
                </m:r>
                <m:sSub>
                  <m:sSubPr>
                    <m:ctrlPr>
                      <w:ins w:id="2418" w:author="Στάθης Καπ" w:date="2023-02-01T09:03:00Z">
                        <w:rPr>
                          <w:rFonts w:ascii="Cambria Math" w:eastAsiaTheme="minorEastAsia" w:hAnsi="Cambria Math"/>
                          <w:i/>
                          <w:lang w:val="el-GR"/>
                        </w:rPr>
                      </w:ins>
                    </m:ctrlPr>
                  </m:sSubPr>
                  <m:e>
                    <m:r>
                      <w:ins w:id="2419" w:author="Στάθης Καπ" w:date="2023-02-01T09:03:00Z">
                        <w:rPr>
                          <w:rFonts w:ascii="Cambria Math" w:eastAsiaTheme="minorEastAsia" w:hAnsi="Cambria Math"/>
                          <w:lang w:val="el-GR"/>
                        </w:rPr>
                        <m:t>y</m:t>
                      </w:ins>
                    </m:r>
                  </m:e>
                  <m:sub>
                    <m:r>
                      <w:ins w:id="2420" w:author="Στάθης Καπ" w:date="2023-02-01T09:03:00Z">
                        <w:rPr>
                          <w:rFonts w:ascii="Cambria Math" w:eastAsiaTheme="minorEastAsia" w:hAnsi="Cambria Math"/>
                          <w:lang w:val="el-GR"/>
                        </w:rPr>
                        <m:t>kd</m:t>
                      </w:ins>
                    </m:r>
                  </m:sub>
                </m:sSub>
                <m:r>
                  <w:ins w:id="2421" w:author="Στάθης Καπ" w:date="2023-02-01T09:03:00Z">
                    <w:rPr>
                      <w:rFonts w:ascii="Cambria Math" w:eastAsiaTheme="minorEastAsia" w:hAnsi="Cambria Math"/>
                      <w:lang w:val="el-GR"/>
                    </w:rPr>
                    <m:t xml:space="preserve">  ∀k=2, ⋯,n-1 d=1,⋯,m</m:t>
                  </w:ins>
                </m:r>
              </m:oMath>
            </m:oMathPara>
          </w:p>
        </w:tc>
        <w:tc>
          <w:tcPr>
            <w:tcW w:w="350" w:type="pct"/>
            <w:vAlign w:val="center"/>
          </w:tcPr>
          <w:p w14:paraId="3540AE6F" w14:textId="448930B9" w:rsidR="007740BF" w:rsidRPr="00603993" w:rsidRDefault="007740BF" w:rsidP="00237FE3">
            <w:pPr>
              <w:pStyle w:val="Caption"/>
              <w:spacing w:after="160"/>
              <w:rPr>
                <w:ins w:id="2422" w:author="Στάθης Καπ" w:date="2023-02-01T09:03:00Z"/>
                <w:rPrChange w:id="2423" w:author="Στάθης Καπ" w:date="2023-02-01T08:49:00Z">
                  <w:rPr>
                    <w:ins w:id="2424" w:author="Στάθης Καπ" w:date="2023-02-01T09:03:00Z"/>
                    <w:lang w:val="el-GR"/>
                  </w:rPr>
                </w:rPrChange>
              </w:rPr>
            </w:pPr>
            <w:ins w:id="2425"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2426"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34</w:t>
            </w:r>
            <w:ins w:id="2427" w:author="Στάθης Καπ" w:date="2023-02-01T09:03:00Z">
              <w:r>
                <w:rPr>
                  <w:lang w:val="el-GR"/>
                </w:rPr>
                <w:fldChar w:fldCharType="end"/>
              </w:r>
              <w:r>
                <w:t>)</w:t>
              </w:r>
            </w:ins>
          </w:p>
        </w:tc>
      </w:tr>
      <w:tr w:rsidR="00A24578" w14:paraId="4703F83E" w14:textId="77777777" w:rsidTr="00237FE3">
        <w:trPr>
          <w:ins w:id="2428" w:author="Στάθης Καπ" w:date="2023-02-01T09:03:00Z"/>
        </w:trPr>
        <w:tc>
          <w:tcPr>
            <w:tcW w:w="350" w:type="pct"/>
          </w:tcPr>
          <w:p w14:paraId="5256D8B8" w14:textId="77777777" w:rsidR="00A24578" w:rsidRDefault="00A24578">
            <w:pPr>
              <w:spacing w:after="160"/>
              <w:rPr>
                <w:ins w:id="2429" w:author="Στάθης Καπ" w:date="2023-02-01T09:03:00Z"/>
                <w:lang w:val="el-GR"/>
              </w:rPr>
              <w:pPrChange w:id="2430" w:author="Στάθης Καπ" w:date="2023-02-01T08:46:00Z">
                <w:pPr/>
              </w:pPrChange>
            </w:pPr>
          </w:p>
        </w:tc>
        <w:tc>
          <w:tcPr>
            <w:tcW w:w="4300" w:type="pct"/>
          </w:tcPr>
          <w:p w14:paraId="68C4FF6E" w14:textId="2A21AD98" w:rsidR="00A24578" w:rsidRPr="005846FF" w:rsidRDefault="00F03C40">
            <w:pPr>
              <w:spacing w:after="160"/>
              <w:rPr>
                <w:ins w:id="2431" w:author="Στάθης Καπ" w:date="2023-02-01T09:03:00Z"/>
                <w:lang w:val="el-GR"/>
              </w:rPr>
              <w:pPrChange w:id="2432" w:author="Στάθης Καπ" w:date="2023-02-01T08:46:00Z">
                <w:pPr/>
              </w:pPrChange>
            </w:pPr>
            <m:oMathPara>
              <m:oMath>
                <m:sSub>
                  <m:sSubPr>
                    <m:ctrlPr>
                      <w:ins w:id="2433" w:author="Στάθης Καπ" w:date="2023-02-01T09:03:00Z">
                        <w:rPr>
                          <w:rFonts w:ascii="Cambria Math" w:eastAsiaTheme="minorEastAsia" w:hAnsi="Cambria Math"/>
                          <w:i/>
                          <w:iCs/>
                          <w:lang w:val="el-GR"/>
                        </w:rPr>
                      </w:ins>
                    </m:ctrlPr>
                  </m:sSubPr>
                  <m:e>
                    <m:r>
                      <w:ins w:id="2434" w:author="Στάθης Καπ" w:date="2023-02-01T09:03:00Z">
                        <w:rPr>
                          <w:rFonts w:ascii="Cambria Math" w:eastAsiaTheme="minorEastAsia" w:hAnsi="Cambria Math"/>
                          <w:lang w:val="el-GR"/>
                        </w:rPr>
                        <m:t>s</m:t>
                      </w:ins>
                    </m:r>
                  </m:e>
                  <m:sub>
                    <m:r>
                      <w:ins w:id="2435" w:author="Στάθης Καπ" w:date="2023-02-01T09:03:00Z">
                        <w:rPr>
                          <w:rFonts w:ascii="Cambria Math" w:eastAsiaTheme="minorEastAsia" w:hAnsi="Cambria Math"/>
                          <w:lang w:val="el-GR"/>
                        </w:rPr>
                        <m:t>id</m:t>
                      </w:ins>
                    </m:r>
                  </m:sub>
                </m:sSub>
                <m:r>
                  <w:ins w:id="2436" w:author="Στάθης Καπ" w:date="2023-02-01T09:03:00Z">
                    <w:rPr>
                      <w:rFonts w:ascii="Cambria Math" w:eastAsiaTheme="minorEastAsia" w:hAnsi="Cambria Math"/>
                      <w:lang w:val="el-GR"/>
                    </w:rPr>
                    <m:t>+</m:t>
                  </w:ins>
                </m:r>
                <m:sSub>
                  <m:sSubPr>
                    <m:ctrlPr>
                      <w:ins w:id="2437" w:author="Στάθης Καπ" w:date="2023-02-01T09:03:00Z">
                        <w:rPr>
                          <w:rFonts w:ascii="Cambria Math" w:eastAsiaTheme="minorEastAsia" w:hAnsi="Cambria Math"/>
                          <w:i/>
                          <w:iCs/>
                          <w:lang w:val="el-GR"/>
                        </w:rPr>
                      </w:ins>
                    </m:ctrlPr>
                  </m:sSubPr>
                  <m:e>
                    <m:r>
                      <w:ins w:id="2438" w:author="Στάθης Καπ" w:date="2023-02-01T09:03:00Z">
                        <w:rPr>
                          <w:rFonts w:ascii="Cambria Math" w:eastAsiaTheme="minorEastAsia" w:hAnsi="Cambria Math"/>
                          <w:lang w:val="el-GR"/>
                        </w:rPr>
                        <m:t>T</m:t>
                      </w:ins>
                    </m:r>
                  </m:e>
                  <m:sub>
                    <m:r>
                      <w:ins w:id="2439" w:author="Στάθης Καπ" w:date="2023-02-01T09:03:00Z">
                        <w:rPr>
                          <w:rFonts w:ascii="Cambria Math" w:eastAsiaTheme="minorEastAsia" w:hAnsi="Cambria Math"/>
                          <w:lang w:val="el-GR"/>
                        </w:rPr>
                        <m:t>i</m:t>
                      </w:ins>
                    </m:r>
                  </m:sub>
                </m:sSub>
                <m:r>
                  <w:ins w:id="2440" w:author="Στάθης Καπ" w:date="2023-02-01T09:03:00Z">
                    <w:rPr>
                      <w:rFonts w:ascii="Cambria Math" w:eastAsiaTheme="minorEastAsia" w:hAnsi="Cambria Math"/>
                      <w:lang w:val="el-GR"/>
                    </w:rPr>
                    <m:t>+</m:t>
                  </w:ins>
                </m:r>
                <m:sSub>
                  <m:sSubPr>
                    <m:ctrlPr>
                      <w:ins w:id="2441" w:author="Στάθης Καπ" w:date="2023-02-01T09:03:00Z">
                        <w:rPr>
                          <w:rFonts w:ascii="Cambria Math" w:eastAsiaTheme="minorEastAsia" w:hAnsi="Cambria Math"/>
                          <w:i/>
                          <w:iCs/>
                          <w:lang w:val="el-GR"/>
                        </w:rPr>
                      </w:ins>
                    </m:ctrlPr>
                  </m:sSubPr>
                  <m:e>
                    <m:r>
                      <w:ins w:id="2442" w:author="Στάθης Καπ" w:date="2023-02-01T09:03:00Z">
                        <w:rPr>
                          <w:rFonts w:ascii="Cambria Math" w:eastAsiaTheme="minorEastAsia" w:hAnsi="Cambria Math"/>
                          <w:lang w:val="el-GR"/>
                        </w:rPr>
                        <m:t>c</m:t>
                      </w:ins>
                    </m:r>
                  </m:e>
                  <m:sub>
                    <m:r>
                      <w:ins w:id="2443" w:author="Στάθης Καπ" w:date="2023-02-01T09:03:00Z">
                        <w:rPr>
                          <w:rFonts w:ascii="Cambria Math" w:eastAsiaTheme="minorEastAsia" w:hAnsi="Cambria Math"/>
                          <w:lang w:val="el-GR"/>
                        </w:rPr>
                        <m:t>ij</m:t>
                      </w:ins>
                    </m:r>
                  </m:sub>
                </m:sSub>
                <m:r>
                  <w:ins w:id="2444" w:author="Στάθης Καπ" w:date="2023-02-01T09:03:00Z">
                    <w:rPr>
                      <w:rFonts w:ascii="Cambria Math" w:eastAsiaTheme="minorEastAsia" w:hAnsi="Cambria Math"/>
                      <w:lang w:val="el-GR"/>
                    </w:rPr>
                    <m:t>-</m:t>
                  </w:ins>
                </m:r>
                <m:sSub>
                  <m:sSubPr>
                    <m:ctrlPr>
                      <w:ins w:id="2445" w:author="Στάθης Καπ" w:date="2023-02-01T09:03:00Z">
                        <w:rPr>
                          <w:rFonts w:ascii="Cambria Math" w:eastAsiaTheme="minorEastAsia" w:hAnsi="Cambria Math"/>
                          <w:i/>
                          <w:iCs/>
                          <w:lang w:val="el-GR"/>
                        </w:rPr>
                      </w:ins>
                    </m:ctrlPr>
                  </m:sSubPr>
                  <m:e>
                    <m:r>
                      <w:ins w:id="2446" w:author="Στάθης Καπ" w:date="2023-02-01T09:03:00Z">
                        <w:rPr>
                          <w:rFonts w:ascii="Cambria Math" w:eastAsiaTheme="minorEastAsia" w:hAnsi="Cambria Math"/>
                          <w:lang w:val="el-GR"/>
                        </w:rPr>
                        <m:t>s</m:t>
                      </w:ins>
                    </m:r>
                  </m:e>
                  <m:sub>
                    <m:r>
                      <w:ins w:id="2447" w:author="Στάθης Καπ" w:date="2023-02-01T09:03:00Z">
                        <w:rPr>
                          <w:rFonts w:ascii="Cambria Math" w:eastAsiaTheme="minorEastAsia" w:hAnsi="Cambria Math"/>
                          <w:lang w:val="el-GR"/>
                        </w:rPr>
                        <m:t>jd</m:t>
                      </w:ins>
                    </m:r>
                  </m:sub>
                </m:sSub>
                <m:r>
                  <w:ins w:id="2448" w:author="Στάθης Καπ" w:date="2023-02-01T09:03:00Z">
                    <w:rPr>
                      <w:rFonts w:ascii="Cambria Math" w:eastAsiaTheme="minorEastAsia" w:hAnsi="Cambria Math"/>
                      <w:lang w:val="el-GR"/>
                    </w:rPr>
                    <m:t>≤M</m:t>
                  </w:ins>
                </m:r>
                <m:d>
                  <m:dPr>
                    <m:ctrlPr>
                      <w:ins w:id="2449" w:author="Στάθης Καπ" w:date="2023-02-01T09:03:00Z">
                        <w:rPr>
                          <w:rFonts w:ascii="Cambria Math" w:eastAsiaTheme="minorEastAsia" w:hAnsi="Cambria Math"/>
                          <w:i/>
                          <w:iCs/>
                          <w:lang w:val="el-GR"/>
                        </w:rPr>
                      </w:ins>
                    </m:ctrlPr>
                  </m:dPr>
                  <m:e>
                    <m:r>
                      <w:ins w:id="2450" w:author="Στάθης Καπ" w:date="2023-02-01T09:03:00Z">
                        <w:rPr>
                          <w:rFonts w:ascii="Cambria Math" w:eastAsiaTheme="minorEastAsia" w:hAnsi="Cambria Math"/>
                          <w:lang w:val="el-GR"/>
                        </w:rPr>
                        <m:t>1-</m:t>
                      </w:ins>
                    </m:r>
                    <m:sSub>
                      <m:sSubPr>
                        <m:ctrlPr>
                          <w:ins w:id="2451" w:author="Στάθης Καπ" w:date="2023-02-01T09:03:00Z">
                            <w:rPr>
                              <w:rFonts w:ascii="Cambria Math" w:eastAsiaTheme="minorEastAsia" w:hAnsi="Cambria Math"/>
                              <w:i/>
                              <w:iCs/>
                              <w:lang w:val="el-GR"/>
                            </w:rPr>
                          </w:ins>
                        </m:ctrlPr>
                      </m:sSubPr>
                      <m:e>
                        <m:r>
                          <w:ins w:id="2452" w:author="Στάθης Καπ" w:date="2023-02-01T09:03:00Z">
                            <w:rPr>
                              <w:rFonts w:ascii="Cambria Math" w:eastAsiaTheme="minorEastAsia" w:hAnsi="Cambria Math"/>
                              <w:lang w:val="el-GR"/>
                            </w:rPr>
                            <m:t>x</m:t>
                          </w:ins>
                        </m:r>
                      </m:e>
                      <m:sub>
                        <m:r>
                          <w:ins w:id="2453" w:author="Στάθης Καπ" w:date="2023-02-01T09:03:00Z">
                            <w:rPr>
                              <w:rFonts w:ascii="Cambria Math" w:eastAsiaTheme="minorEastAsia" w:hAnsi="Cambria Math"/>
                              <w:lang w:val="el-GR"/>
                            </w:rPr>
                            <m:t>ijd</m:t>
                          </w:ins>
                        </m:r>
                      </m:sub>
                    </m:sSub>
                  </m:e>
                </m:d>
                <m:r>
                  <w:ins w:id="2454" w:author="Στάθης Καπ" w:date="2023-02-01T09:03:00Z">
                    <w:rPr>
                      <w:rFonts w:ascii="Cambria Math" w:eastAsiaTheme="minorEastAsia" w:hAnsi="Cambria Math"/>
                      <w:lang w:val="el-GR"/>
                    </w:rPr>
                    <m:t xml:space="preserve"> ∀i,j=1,⋯,n d=1,⋯, m</m:t>
                  </w:ins>
                </m:r>
              </m:oMath>
            </m:oMathPara>
          </w:p>
        </w:tc>
        <w:tc>
          <w:tcPr>
            <w:tcW w:w="350" w:type="pct"/>
            <w:vAlign w:val="center"/>
          </w:tcPr>
          <w:p w14:paraId="68881113" w14:textId="06576511" w:rsidR="00A24578" w:rsidRPr="00603993" w:rsidRDefault="00A24578" w:rsidP="00237FE3">
            <w:pPr>
              <w:pStyle w:val="Caption"/>
              <w:spacing w:after="160"/>
              <w:rPr>
                <w:ins w:id="2455" w:author="Στάθης Καπ" w:date="2023-02-01T09:03:00Z"/>
                <w:rPrChange w:id="2456" w:author="Στάθης Καπ" w:date="2023-02-01T08:49:00Z">
                  <w:rPr>
                    <w:ins w:id="2457" w:author="Στάθης Καπ" w:date="2023-02-01T09:03:00Z"/>
                    <w:lang w:val="el-GR"/>
                  </w:rPr>
                </w:rPrChange>
              </w:rPr>
            </w:pPr>
            <w:ins w:id="2458"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2459"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35</w:t>
            </w:r>
            <w:ins w:id="2460" w:author="Στάθης Καπ" w:date="2023-02-01T09:03:00Z">
              <w:r>
                <w:rPr>
                  <w:lang w:val="el-GR"/>
                </w:rPr>
                <w:fldChar w:fldCharType="end"/>
              </w:r>
              <w:r>
                <w:t>)</w:t>
              </w:r>
            </w:ins>
          </w:p>
        </w:tc>
      </w:tr>
      <w:tr w:rsidR="00F05267" w14:paraId="66C69748" w14:textId="77777777" w:rsidTr="00237FE3">
        <w:trPr>
          <w:ins w:id="2461" w:author="Στάθης Καπ" w:date="2023-02-01T09:04:00Z"/>
        </w:trPr>
        <w:tc>
          <w:tcPr>
            <w:tcW w:w="350" w:type="pct"/>
          </w:tcPr>
          <w:p w14:paraId="7C793F4F" w14:textId="77777777" w:rsidR="00F05267" w:rsidRDefault="00F05267">
            <w:pPr>
              <w:spacing w:after="160"/>
              <w:rPr>
                <w:ins w:id="2462" w:author="Στάθης Καπ" w:date="2023-02-01T09:04:00Z"/>
                <w:lang w:val="el-GR"/>
              </w:rPr>
              <w:pPrChange w:id="2463" w:author="Στάθης Καπ" w:date="2023-02-01T08:46:00Z">
                <w:pPr/>
              </w:pPrChange>
            </w:pPr>
          </w:p>
        </w:tc>
        <w:tc>
          <w:tcPr>
            <w:tcW w:w="4300" w:type="pct"/>
          </w:tcPr>
          <w:p w14:paraId="527EBD1F" w14:textId="554AA13A" w:rsidR="00F05267" w:rsidRPr="005846FF" w:rsidRDefault="00F03C40">
            <w:pPr>
              <w:spacing w:after="160"/>
              <w:rPr>
                <w:ins w:id="2464" w:author="Στάθης Καπ" w:date="2023-02-01T09:04:00Z"/>
                <w:lang w:val="el-GR"/>
              </w:rPr>
              <w:pPrChange w:id="2465" w:author="Στάθης Καπ" w:date="2023-02-01T08:46:00Z">
                <w:pPr/>
              </w:pPrChange>
            </w:pPr>
            <m:oMathPara>
              <m:oMath>
                <m:nary>
                  <m:naryPr>
                    <m:chr m:val="∑"/>
                    <m:limLoc m:val="undOvr"/>
                    <m:ctrlPr>
                      <w:ins w:id="2466" w:author="Στάθης Καπ" w:date="2023-02-01T09:04:00Z">
                        <w:rPr>
                          <w:rFonts w:ascii="Cambria Math" w:hAnsi="Cambria Math"/>
                          <w:i/>
                          <w:lang w:val="el-GR"/>
                        </w:rPr>
                      </w:ins>
                    </m:ctrlPr>
                  </m:naryPr>
                  <m:sub>
                    <m:r>
                      <w:ins w:id="2467" w:author="Στάθης Καπ" w:date="2023-02-01T09:04:00Z">
                        <w:rPr>
                          <w:rFonts w:ascii="Cambria Math" w:hAnsi="Cambria Math"/>
                          <w:lang w:val="el-GR"/>
                        </w:rPr>
                        <m:t>d=1</m:t>
                      </w:ins>
                    </m:r>
                  </m:sub>
                  <m:sup>
                    <m:r>
                      <w:ins w:id="2468" w:author="Στάθης Καπ" w:date="2023-02-01T09:04:00Z">
                        <w:rPr>
                          <w:rFonts w:ascii="Cambria Math" w:hAnsi="Cambria Math"/>
                          <w:lang w:val="el-GR"/>
                        </w:rPr>
                        <m:t>m</m:t>
                      </w:ins>
                    </m:r>
                  </m:sup>
                  <m:e>
                    <m:sSub>
                      <m:sSubPr>
                        <m:ctrlPr>
                          <w:ins w:id="2469" w:author="Στάθης Καπ" w:date="2023-02-01T09:04:00Z">
                            <w:rPr>
                              <w:rFonts w:ascii="Cambria Math" w:hAnsi="Cambria Math"/>
                              <w:i/>
                              <w:lang w:val="el-GR"/>
                            </w:rPr>
                          </w:ins>
                        </m:ctrlPr>
                      </m:sSubPr>
                      <m:e>
                        <m:r>
                          <w:ins w:id="2470" w:author="Στάθης Καπ" w:date="2023-02-01T09:04:00Z">
                            <w:rPr>
                              <w:rFonts w:ascii="Cambria Math" w:hAnsi="Cambria Math"/>
                              <w:lang w:val="el-GR"/>
                            </w:rPr>
                            <m:t>y</m:t>
                          </w:ins>
                        </m:r>
                      </m:e>
                      <m:sub>
                        <m:r>
                          <w:ins w:id="2471" w:author="Στάθης Καπ" w:date="2023-02-01T09:04:00Z">
                            <w:rPr>
                              <w:rFonts w:ascii="Cambria Math" w:hAnsi="Cambria Math"/>
                              <w:lang w:val="el-GR"/>
                            </w:rPr>
                            <m:t>kd</m:t>
                          </w:ins>
                        </m:r>
                      </m:sub>
                    </m:sSub>
                  </m:e>
                </m:nary>
                <m:r>
                  <w:ins w:id="2472" w:author="Στάθης Καπ" w:date="2023-02-01T09:04:00Z">
                    <w:rPr>
                      <w:rFonts w:ascii="Cambria Math" w:hAnsi="Cambria Math"/>
                      <w:lang w:val="el-GR"/>
                    </w:rPr>
                    <m:t>≤1 ∀k=2,⋯,n-1</m:t>
                  </w:ins>
                </m:r>
              </m:oMath>
            </m:oMathPara>
          </w:p>
        </w:tc>
        <w:tc>
          <w:tcPr>
            <w:tcW w:w="350" w:type="pct"/>
            <w:vAlign w:val="center"/>
          </w:tcPr>
          <w:p w14:paraId="632A3F2D" w14:textId="7C142078" w:rsidR="00F05267" w:rsidRPr="00603993" w:rsidRDefault="00F05267" w:rsidP="00237FE3">
            <w:pPr>
              <w:pStyle w:val="Caption"/>
              <w:spacing w:after="160"/>
              <w:rPr>
                <w:ins w:id="2473" w:author="Στάθης Καπ" w:date="2023-02-01T09:04:00Z"/>
                <w:rPrChange w:id="2474" w:author="Στάθης Καπ" w:date="2023-02-01T08:49:00Z">
                  <w:rPr>
                    <w:ins w:id="2475" w:author="Στάθης Καπ" w:date="2023-02-01T09:04:00Z"/>
                    <w:lang w:val="el-GR"/>
                  </w:rPr>
                </w:rPrChange>
              </w:rPr>
            </w:pPr>
            <w:ins w:id="2476"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2477"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36</w:t>
            </w:r>
            <w:ins w:id="2478" w:author="Στάθης Καπ" w:date="2023-02-01T09:04:00Z">
              <w:r>
                <w:rPr>
                  <w:lang w:val="el-GR"/>
                </w:rPr>
                <w:fldChar w:fldCharType="end"/>
              </w:r>
              <w:r>
                <w:t>)</w:t>
              </w:r>
            </w:ins>
          </w:p>
        </w:tc>
      </w:tr>
      <w:tr w:rsidR="00966A77" w14:paraId="3A072015" w14:textId="77777777" w:rsidTr="00237FE3">
        <w:trPr>
          <w:ins w:id="2479" w:author="Στάθης Καπ" w:date="2023-02-01T09:04:00Z"/>
        </w:trPr>
        <w:tc>
          <w:tcPr>
            <w:tcW w:w="350" w:type="pct"/>
          </w:tcPr>
          <w:p w14:paraId="253ADBBF" w14:textId="77777777" w:rsidR="00966A77" w:rsidRDefault="00966A77">
            <w:pPr>
              <w:spacing w:after="160"/>
              <w:rPr>
                <w:ins w:id="2480" w:author="Στάθης Καπ" w:date="2023-02-01T09:04:00Z"/>
                <w:lang w:val="el-GR"/>
              </w:rPr>
              <w:pPrChange w:id="2481" w:author="Στάθης Καπ" w:date="2023-02-01T08:46:00Z">
                <w:pPr/>
              </w:pPrChange>
            </w:pPr>
          </w:p>
        </w:tc>
        <w:tc>
          <w:tcPr>
            <w:tcW w:w="4300" w:type="pct"/>
          </w:tcPr>
          <w:p w14:paraId="5E0CFEDC" w14:textId="727A5798" w:rsidR="00966A77" w:rsidRPr="005846FF" w:rsidRDefault="00F03C40">
            <w:pPr>
              <w:spacing w:after="160"/>
              <w:rPr>
                <w:ins w:id="2482" w:author="Στάθης Καπ" w:date="2023-02-01T09:04:00Z"/>
                <w:lang w:val="el-GR"/>
              </w:rPr>
              <w:pPrChange w:id="2483" w:author="Στάθης Καπ" w:date="2023-02-01T08:46:00Z">
                <w:pPr/>
              </w:pPrChange>
            </w:pPr>
            <m:oMathPara>
              <m:oMath>
                <m:nary>
                  <m:naryPr>
                    <m:chr m:val="∑"/>
                    <m:limLoc m:val="undOvr"/>
                    <m:ctrlPr>
                      <w:ins w:id="2484" w:author="Στάθης Καπ" w:date="2023-02-01T09:04:00Z">
                        <w:rPr>
                          <w:rFonts w:ascii="Cambria Math" w:hAnsi="Cambria Math"/>
                          <w:i/>
                          <w:iCs/>
                          <w:lang w:val="el-GR"/>
                        </w:rPr>
                      </w:ins>
                    </m:ctrlPr>
                  </m:naryPr>
                  <m:sub>
                    <m:r>
                      <w:ins w:id="2485" w:author="Στάθης Καπ" w:date="2023-02-01T09:04:00Z">
                        <w:rPr>
                          <w:rFonts w:ascii="Cambria Math" w:hAnsi="Cambria Math"/>
                          <w:lang w:val="el-GR"/>
                        </w:rPr>
                        <m:t>i=1</m:t>
                      </w:ins>
                    </m:r>
                  </m:sub>
                  <m:sup>
                    <m:r>
                      <w:ins w:id="2486" w:author="Στάθης Καπ" w:date="2023-02-01T09:04:00Z">
                        <w:rPr>
                          <w:rFonts w:ascii="Cambria Math" w:hAnsi="Cambria Math"/>
                          <w:lang w:val="el-GR"/>
                        </w:rPr>
                        <m:t>n-1</m:t>
                      </w:ins>
                    </m:r>
                  </m:sup>
                  <m:e>
                    <m:r>
                      <w:ins w:id="2487" w:author="Στάθης Καπ" w:date="2023-02-01T09:04:00Z">
                        <w:rPr>
                          <w:rFonts w:ascii="Cambria Math" w:hAnsi="Cambria Math"/>
                          <w:lang w:val="el-GR"/>
                        </w:rPr>
                        <m:t>(</m:t>
                      </w:ins>
                    </m:r>
                    <m:sSub>
                      <m:sSubPr>
                        <m:ctrlPr>
                          <w:ins w:id="2488" w:author="Στάθης Καπ" w:date="2023-02-01T09:04:00Z">
                            <w:rPr>
                              <w:rFonts w:ascii="Cambria Math" w:hAnsi="Cambria Math"/>
                              <w:i/>
                              <w:iCs/>
                              <w:lang w:val="el-GR"/>
                            </w:rPr>
                          </w:ins>
                        </m:ctrlPr>
                      </m:sSubPr>
                      <m:e>
                        <m:r>
                          <w:ins w:id="2489" w:author="Στάθης Καπ" w:date="2023-02-01T09:04:00Z">
                            <w:rPr>
                              <w:rFonts w:ascii="Cambria Math" w:hAnsi="Cambria Math"/>
                              <w:lang w:val="el-GR"/>
                            </w:rPr>
                            <m:t>T</m:t>
                          </w:ins>
                        </m:r>
                      </m:e>
                      <m:sub>
                        <m:r>
                          <w:ins w:id="2490" w:author="Στάθης Καπ" w:date="2023-02-01T09:04:00Z">
                            <w:rPr>
                              <w:rFonts w:ascii="Cambria Math" w:hAnsi="Cambria Math"/>
                              <w:lang w:val="el-GR"/>
                            </w:rPr>
                            <m:t>i</m:t>
                          </w:ins>
                        </m:r>
                      </m:sub>
                    </m:sSub>
                    <m:sSub>
                      <m:sSubPr>
                        <m:ctrlPr>
                          <w:ins w:id="2491" w:author="Στάθης Καπ" w:date="2023-02-01T09:04:00Z">
                            <w:rPr>
                              <w:rFonts w:ascii="Cambria Math" w:hAnsi="Cambria Math"/>
                              <w:i/>
                              <w:iCs/>
                              <w:lang w:val="el-GR"/>
                            </w:rPr>
                          </w:ins>
                        </m:ctrlPr>
                      </m:sSubPr>
                      <m:e>
                        <m:r>
                          <w:ins w:id="2492" w:author="Στάθης Καπ" w:date="2023-02-01T09:04:00Z">
                            <w:rPr>
                              <w:rFonts w:ascii="Cambria Math" w:hAnsi="Cambria Math"/>
                              <w:lang w:val="el-GR"/>
                            </w:rPr>
                            <m:t>y</m:t>
                          </w:ins>
                        </m:r>
                      </m:e>
                      <m:sub>
                        <m:r>
                          <w:ins w:id="2493" w:author="Στάθης Καπ" w:date="2023-02-01T09:04:00Z">
                            <w:rPr>
                              <w:rFonts w:ascii="Cambria Math" w:hAnsi="Cambria Math"/>
                              <w:lang w:val="el-GR"/>
                            </w:rPr>
                            <m:t>id</m:t>
                          </w:ins>
                        </m:r>
                      </m:sub>
                    </m:sSub>
                    <m:r>
                      <w:ins w:id="2494" w:author="Στάθης Καπ" w:date="2023-02-01T09:04:00Z">
                        <w:rPr>
                          <w:rFonts w:ascii="Cambria Math" w:hAnsi="Cambria Math"/>
                          <w:lang w:val="el-GR"/>
                        </w:rPr>
                        <m:t>+</m:t>
                      </w:ins>
                    </m:r>
                    <m:nary>
                      <m:naryPr>
                        <m:chr m:val="∑"/>
                        <m:limLoc m:val="undOvr"/>
                        <m:ctrlPr>
                          <w:ins w:id="2495" w:author="Στάθης Καπ" w:date="2023-02-01T09:04:00Z">
                            <w:rPr>
                              <w:rFonts w:ascii="Cambria Math" w:hAnsi="Cambria Math"/>
                              <w:i/>
                              <w:iCs/>
                              <w:lang w:val="el-GR"/>
                            </w:rPr>
                          </w:ins>
                        </m:ctrlPr>
                      </m:naryPr>
                      <m:sub>
                        <m:r>
                          <w:ins w:id="2496" w:author="Στάθης Καπ" w:date="2023-02-01T09:04:00Z">
                            <w:rPr>
                              <w:rFonts w:ascii="Cambria Math" w:hAnsi="Cambria Math"/>
                              <w:lang w:val="el-GR"/>
                            </w:rPr>
                            <m:t>y=2</m:t>
                          </w:ins>
                        </m:r>
                      </m:sub>
                      <m:sup>
                        <m:r>
                          <w:ins w:id="2497" w:author="Στάθης Καπ" w:date="2023-02-01T09:04:00Z">
                            <w:rPr>
                              <w:rFonts w:ascii="Cambria Math" w:hAnsi="Cambria Math"/>
                              <w:lang w:val="el-GR"/>
                            </w:rPr>
                            <m:t>n</m:t>
                          </w:ins>
                        </m:r>
                      </m:sup>
                      <m:e>
                        <m:sSub>
                          <m:sSubPr>
                            <m:ctrlPr>
                              <w:ins w:id="2498" w:author="Στάθης Καπ" w:date="2023-02-01T09:04:00Z">
                                <w:rPr>
                                  <w:rFonts w:ascii="Cambria Math" w:hAnsi="Cambria Math"/>
                                  <w:i/>
                                  <w:iCs/>
                                  <w:lang w:val="el-GR"/>
                                </w:rPr>
                              </w:ins>
                            </m:ctrlPr>
                          </m:sSubPr>
                          <m:e>
                            <m:r>
                              <w:ins w:id="2499" w:author="Στάθης Καπ" w:date="2023-02-01T09:04:00Z">
                                <w:rPr>
                                  <w:rFonts w:ascii="Cambria Math" w:hAnsi="Cambria Math"/>
                                  <w:lang w:val="el-GR"/>
                                </w:rPr>
                                <m:t>c</m:t>
                              </w:ins>
                            </m:r>
                          </m:e>
                          <m:sub>
                            <m:r>
                              <w:ins w:id="2500" w:author="Στάθης Καπ" w:date="2023-02-01T09:04:00Z">
                                <w:rPr>
                                  <w:rFonts w:ascii="Cambria Math" w:hAnsi="Cambria Math"/>
                                  <w:lang w:val="el-GR"/>
                                </w:rPr>
                                <m:t>ij</m:t>
                              </w:ins>
                            </m:r>
                          </m:sub>
                        </m:sSub>
                        <m:sSub>
                          <m:sSubPr>
                            <m:ctrlPr>
                              <w:ins w:id="2501" w:author="Στάθης Καπ" w:date="2023-02-01T09:04:00Z">
                                <w:rPr>
                                  <w:rFonts w:ascii="Cambria Math" w:hAnsi="Cambria Math"/>
                                  <w:i/>
                                  <w:iCs/>
                                  <w:lang w:val="el-GR"/>
                                </w:rPr>
                              </w:ins>
                            </m:ctrlPr>
                          </m:sSubPr>
                          <m:e>
                            <m:r>
                              <w:ins w:id="2502" w:author="Στάθης Καπ" w:date="2023-02-01T09:04:00Z">
                                <w:rPr>
                                  <w:rFonts w:ascii="Cambria Math" w:hAnsi="Cambria Math"/>
                                  <w:lang w:val="el-GR"/>
                                </w:rPr>
                                <m:t>x</m:t>
                              </w:ins>
                            </m:r>
                          </m:e>
                          <m:sub>
                            <m:r>
                              <w:ins w:id="2503" w:author="Στάθης Καπ" w:date="2023-02-01T09:04:00Z">
                                <w:rPr>
                                  <w:rFonts w:ascii="Cambria Math" w:hAnsi="Cambria Math"/>
                                  <w:lang w:val="el-GR"/>
                                </w:rPr>
                                <m:t>ijd</m:t>
                              </w:ins>
                            </m:r>
                          </m:sub>
                        </m:sSub>
                      </m:e>
                    </m:nary>
                    <m:r>
                      <w:ins w:id="2504" w:author="Στάθης Καπ" w:date="2023-02-01T09:04:00Z">
                        <w:rPr>
                          <w:rFonts w:ascii="Cambria Math" w:hAnsi="Cambria Math"/>
                          <w:lang w:val="el-GR"/>
                        </w:rPr>
                        <m:t>)</m:t>
                      </w:ins>
                    </m:r>
                  </m:e>
                </m:nary>
                <m:r>
                  <w:ins w:id="2505" w:author="Στάθης Καπ" w:date="2023-02-01T09:04:00Z">
                    <w:rPr>
                      <w:rFonts w:ascii="Cambria Math" w:hAnsi="Cambria Math"/>
                      <w:lang w:val="el-GR"/>
                    </w:rPr>
                    <m:t>≤</m:t>
                  </w:ins>
                </m:r>
                <m:sSub>
                  <m:sSubPr>
                    <m:ctrlPr>
                      <w:ins w:id="2506" w:author="Στάθης Καπ" w:date="2023-02-01T09:04:00Z">
                        <w:rPr>
                          <w:rFonts w:ascii="Cambria Math" w:hAnsi="Cambria Math"/>
                          <w:i/>
                          <w:iCs/>
                          <w:lang w:val="el-GR"/>
                        </w:rPr>
                      </w:ins>
                    </m:ctrlPr>
                  </m:sSubPr>
                  <m:e>
                    <m:r>
                      <w:ins w:id="2507" w:author="Στάθης Καπ" w:date="2023-02-01T09:04:00Z">
                        <w:rPr>
                          <w:rFonts w:ascii="Cambria Math" w:hAnsi="Cambria Math"/>
                          <w:lang w:val="el-GR"/>
                        </w:rPr>
                        <m:t>T</m:t>
                      </w:ins>
                    </m:r>
                  </m:e>
                  <m:sub>
                    <m:r>
                      <w:ins w:id="2508" w:author="Στάθης Καπ" w:date="2023-02-01T09:04:00Z">
                        <w:rPr>
                          <w:rFonts w:ascii="Cambria Math" w:hAnsi="Cambria Math"/>
                          <w:lang w:val="el-GR"/>
                        </w:rPr>
                        <m:t>max</m:t>
                      </w:ins>
                    </m:r>
                  </m:sub>
                </m:sSub>
                <m:r>
                  <w:ins w:id="2509" w:author="Στάθης Καπ" w:date="2023-02-01T09:04:00Z">
                    <w:rPr>
                      <w:rFonts w:ascii="Cambria Math" w:hAnsi="Cambria Math"/>
                      <w:lang w:val="el-GR"/>
                    </w:rPr>
                    <m:t xml:space="preserve"> ∀d=1,⋯, m</m:t>
                  </w:ins>
                </m:r>
              </m:oMath>
            </m:oMathPara>
          </w:p>
        </w:tc>
        <w:tc>
          <w:tcPr>
            <w:tcW w:w="350" w:type="pct"/>
            <w:vAlign w:val="center"/>
          </w:tcPr>
          <w:p w14:paraId="339A1AE9" w14:textId="7655F316" w:rsidR="00966A77" w:rsidRPr="00603993" w:rsidRDefault="00966A77" w:rsidP="00237FE3">
            <w:pPr>
              <w:pStyle w:val="Caption"/>
              <w:spacing w:after="160"/>
              <w:rPr>
                <w:ins w:id="2510" w:author="Στάθης Καπ" w:date="2023-02-01T09:04:00Z"/>
                <w:rPrChange w:id="2511" w:author="Στάθης Καπ" w:date="2023-02-01T08:49:00Z">
                  <w:rPr>
                    <w:ins w:id="2512" w:author="Στάθης Καπ" w:date="2023-02-01T09:04:00Z"/>
                    <w:lang w:val="el-GR"/>
                  </w:rPr>
                </w:rPrChange>
              </w:rPr>
            </w:pPr>
            <w:ins w:id="2513"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2514"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37</w:t>
            </w:r>
            <w:ins w:id="2515" w:author="Στάθης Καπ" w:date="2023-02-01T09:04:00Z">
              <w:r>
                <w:rPr>
                  <w:lang w:val="el-GR"/>
                </w:rPr>
                <w:fldChar w:fldCharType="end"/>
              </w:r>
              <w:r>
                <w:t>)</w:t>
              </w:r>
            </w:ins>
          </w:p>
        </w:tc>
      </w:tr>
      <w:tr w:rsidR="0064104A" w14:paraId="730D6D9B" w14:textId="77777777" w:rsidTr="00237FE3">
        <w:trPr>
          <w:ins w:id="2516" w:author="Στάθης Καπ" w:date="2023-02-01T09:04:00Z"/>
        </w:trPr>
        <w:tc>
          <w:tcPr>
            <w:tcW w:w="350" w:type="pct"/>
          </w:tcPr>
          <w:p w14:paraId="678E0962" w14:textId="77777777" w:rsidR="0064104A" w:rsidRDefault="0064104A">
            <w:pPr>
              <w:spacing w:after="160"/>
              <w:rPr>
                <w:ins w:id="2517" w:author="Στάθης Καπ" w:date="2023-02-01T09:04:00Z"/>
                <w:lang w:val="el-GR"/>
              </w:rPr>
              <w:pPrChange w:id="2518" w:author="Στάθης Καπ" w:date="2023-02-01T08:46:00Z">
                <w:pPr/>
              </w:pPrChange>
            </w:pPr>
          </w:p>
        </w:tc>
        <w:tc>
          <w:tcPr>
            <w:tcW w:w="4300" w:type="pct"/>
          </w:tcPr>
          <w:p w14:paraId="4F0AE66B" w14:textId="6A33EC13" w:rsidR="0064104A" w:rsidRPr="005846FF" w:rsidRDefault="00F03C40">
            <w:pPr>
              <w:spacing w:after="160"/>
              <w:rPr>
                <w:ins w:id="2519" w:author="Στάθης Καπ" w:date="2023-02-01T09:04:00Z"/>
                <w:lang w:val="el-GR"/>
              </w:rPr>
              <w:pPrChange w:id="2520" w:author="Στάθης Καπ" w:date="2023-02-01T08:46:00Z">
                <w:pPr/>
              </w:pPrChange>
            </w:pPr>
            <m:oMathPara>
              <m:oMath>
                <m:sSub>
                  <m:sSubPr>
                    <m:ctrlPr>
                      <w:ins w:id="2521" w:author="Στάθης Καπ" w:date="2023-02-01T09:04:00Z">
                        <w:rPr>
                          <w:rFonts w:ascii="Cambria Math" w:hAnsi="Cambria Math"/>
                          <w:i/>
                          <w:lang w:val="el-GR"/>
                        </w:rPr>
                      </w:ins>
                    </m:ctrlPr>
                  </m:sSubPr>
                  <m:e>
                    <m:r>
                      <w:ins w:id="2522" w:author="Στάθης Καπ" w:date="2023-02-01T09:04:00Z">
                        <w:rPr>
                          <w:rFonts w:ascii="Cambria Math" w:hAnsi="Cambria Math"/>
                          <w:lang w:val="el-GR"/>
                        </w:rPr>
                        <m:t>O</m:t>
                      </w:ins>
                    </m:r>
                  </m:e>
                  <m:sub>
                    <m:r>
                      <w:ins w:id="2523" w:author="Στάθης Καπ" w:date="2023-02-01T09:04:00Z">
                        <w:rPr>
                          <w:rFonts w:ascii="Cambria Math" w:hAnsi="Cambria Math"/>
                          <w:lang w:val="el-GR"/>
                        </w:rPr>
                        <m:t>i</m:t>
                      </w:ins>
                    </m:r>
                  </m:sub>
                </m:sSub>
                <m:r>
                  <w:ins w:id="2524" w:author="Στάθης Καπ" w:date="2023-02-01T09:04:00Z">
                    <w:rPr>
                      <w:rFonts w:ascii="Cambria Math" w:hAnsi="Cambria Math"/>
                      <w:lang w:val="el-GR"/>
                    </w:rPr>
                    <m:t>≤</m:t>
                  </w:ins>
                </m:r>
                <m:sSub>
                  <m:sSubPr>
                    <m:ctrlPr>
                      <w:ins w:id="2525" w:author="Στάθης Καπ" w:date="2023-02-01T09:04:00Z">
                        <w:rPr>
                          <w:rFonts w:ascii="Cambria Math" w:hAnsi="Cambria Math"/>
                          <w:i/>
                          <w:lang w:val="el-GR"/>
                        </w:rPr>
                      </w:ins>
                    </m:ctrlPr>
                  </m:sSubPr>
                  <m:e>
                    <m:r>
                      <w:ins w:id="2526" w:author="Στάθης Καπ" w:date="2023-02-01T09:04:00Z">
                        <w:rPr>
                          <w:rFonts w:ascii="Cambria Math" w:hAnsi="Cambria Math"/>
                          <w:lang w:val="el-GR"/>
                        </w:rPr>
                        <m:t>s</m:t>
                      </w:ins>
                    </m:r>
                  </m:e>
                  <m:sub>
                    <m:r>
                      <w:ins w:id="2527" w:author="Στάθης Καπ" w:date="2023-02-01T09:04:00Z">
                        <w:rPr>
                          <w:rFonts w:ascii="Cambria Math" w:hAnsi="Cambria Math"/>
                          <w:lang w:val="el-GR"/>
                        </w:rPr>
                        <m:t>id</m:t>
                      </w:ins>
                    </m:r>
                  </m:sub>
                </m:sSub>
                <m:r>
                  <w:ins w:id="2528" w:author="Στάθης Καπ" w:date="2023-02-01T09:04:00Z">
                    <w:rPr>
                      <w:rFonts w:ascii="Cambria Math" w:hAnsi="Cambria Math"/>
                      <w:lang w:val="el-GR"/>
                    </w:rPr>
                    <m:t xml:space="preserve">  ∀i=1,⋯,n d=1,⋯,m</m:t>
                  </w:ins>
                </m:r>
              </m:oMath>
            </m:oMathPara>
          </w:p>
        </w:tc>
        <w:tc>
          <w:tcPr>
            <w:tcW w:w="350" w:type="pct"/>
            <w:vAlign w:val="center"/>
          </w:tcPr>
          <w:p w14:paraId="70366D56" w14:textId="62483B3F" w:rsidR="0064104A" w:rsidRPr="00603993" w:rsidRDefault="0064104A" w:rsidP="00237FE3">
            <w:pPr>
              <w:pStyle w:val="Caption"/>
              <w:spacing w:after="160"/>
              <w:rPr>
                <w:ins w:id="2529" w:author="Στάθης Καπ" w:date="2023-02-01T09:04:00Z"/>
                <w:rPrChange w:id="2530" w:author="Στάθης Καπ" w:date="2023-02-01T08:49:00Z">
                  <w:rPr>
                    <w:ins w:id="2531" w:author="Στάθης Καπ" w:date="2023-02-01T09:04:00Z"/>
                    <w:lang w:val="el-GR"/>
                  </w:rPr>
                </w:rPrChange>
              </w:rPr>
            </w:pPr>
            <w:ins w:id="2532"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2533"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38</w:t>
            </w:r>
            <w:ins w:id="2534" w:author="Στάθης Καπ" w:date="2023-02-01T09:04:00Z">
              <w:r>
                <w:rPr>
                  <w:lang w:val="el-GR"/>
                </w:rPr>
                <w:fldChar w:fldCharType="end"/>
              </w:r>
              <w:r>
                <w:t>)</w:t>
              </w:r>
            </w:ins>
          </w:p>
        </w:tc>
      </w:tr>
      <w:tr w:rsidR="00DA3515" w14:paraId="427D8C3F" w14:textId="77777777" w:rsidTr="00237FE3">
        <w:trPr>
          <w:ins w:id="2535" w:author="Στάθης Καπ" w:date="2023-02-01T09:04:00Z"/>
        </w:trPr>
        <w:tc>
          <w:tcPr>
            <w:tcW w:w="350" w:type="pct"/>
          </w:tcPr>
          <w:p w14:paraId="4A90F065" w14:textId="77777777" w:rsidR="00DA3515" w:rsidRDefault="00DA3515">
            <w:pPr>
              <w:spacing w:after="160"/>
              <w:rPr>
                <w:ins w:id="2536" w:author="Στάθης Καπ" w:date="2023-02-01T09:04:00Z"/>
                <w:lang w:val="el-GR"/>
              </w:rPr>
              <w:pPrChange w:id="2537" w:author="Στάθης Καπ" w:date="2023-02-01T08:46:00Z">
                <w:pPr/>
              </w:pPrChange>
            </w:pPr>
          </w:p>
        </w:tc>
        <w:tc>
          <w:tcPr>
            <w:tcW w:w="4300" w:type="pct"/>
          </w:tcPr>
          <w:p w14:paraId="35632962" w14:textId="287C915E" w:rsidR="00DA3515" w:rsidRPr="005846FF" w:rsidRDefault="00F03C40">
            <w:pPr>
              <w:spacing w:after="160"/>
              <w:rPr>
                <w:ins w:id="2538" w:author="Στάθης Καπ" w:date="2023-02-01T09:04:00Z"/>
                <w:lang w:val="el-GR"/>
              </w:rPr>
              <w:pPrChange w:id="2539" w:author="Στάθης Καπ" w:date="2023-02-01T08:46:00Z">
                <w:pPr/>
              </w:pPrChange>
            </w:pPr>
            <m:oMathPara>
              <m:oMath>
                <m:sSub>
                  <m:sSubPr>
                    <m:ctrlPr>
                      <w:ins w:id="2540" w:author="Στάθης Καπ" w:date="2023-02-01T09:04:00Z">
                        <w:rPr>
                          <w:rFonts w:ascii="Cambria Math" w:hAnsi="Cambria Math"/>
                          <w:i/>
                          <w:iCs/>
                          <w:lang w:val="el-GR"/>
                        </w:rPr>
                      </w:ins>
                    </m:ctrlPr>
                  </m:sSubPr>
                  <m:e>
                    <m:r>
                      <w:ins w:id="2541" w:author="Στάθης Καπ" w:date="2023-02-01T09:04:00Z">
                        <w:rPr>
                          <w:rFonts w:ascii="Cambria Math" w:hAnsi="Cambria Math"/>
                          <w:lang w:val="el-GR"/>
                        </w:rPr>
                        <m:t>s</m:t>
                      </w:ins>
                    </m:r>
                  </m:e>
                  <m:sub>
                    <m:r>
                      <w:ins w:id="2542" w:author="Στάθης Καπ" w:date="2023-02-01T09:04:00Z">
                        <w:rPr>
                          <w:rFonts w:ascii="Cambria Math" w:hAnsi="Cambria Math"/>
                          <w:lang w:val="el-GR"/>
                        </w:rPr>
                        <m:t>id</m:t>
                      </w:ins>
                    </m:r>
                  </m:sub>
                </m:sSub>
                <m:r>
                  <w:ins w:id="2543" w:author="Στάθης Καπ" w:date="2023-02-01T09:04:00Z">
                    <w:rPr>
                      <w:rFonts w:ascii="Cambria Math" w:hAnsi="Cambria Math"/>
                      <w:lang w:val="el-GR"/>
                    </w:rPr>
                    <m:t>≤</m:t>
                  </w:ins>
                </m:r>
                <m:sSub>
                  <m:sSubPr>
                    <m:ctrlPr>
                      <w:ins w:id="2544" w:author="Στάθης Καπ" w:date="2023-02-01T09:04:00Z">
                        <w:rPr>
                          <w:rFonts w:ascii="Cambria Math" w:hAnsi="Cambria Math"/>
                          <w:i/>
                          <w:iCs/>
                          <w:lang w:val="el-GR"/>
                        </w:rPr>
                      </w:ins>
                    </m:ctrlPr>
                  </m:sSubPr>
                  <m:e>
                    <m:r>
                      <w:ins w:id="2545" w:author="Στάθης Καπ" w:date="2023-02-01T09:04:00Z">
                        <w:rPr>
                          <w:rFonts w:ascii="Cambria Math" w:hAnsi="Cambria Math"/>
                          <w:lang w:val="el-GR"/>
                        </w:rPr>
                        <m:t>C</m:t>
                      </w:ins>
                    </m:r>
                  </m:e>
                  <m:sub>
                    <m:r>
                      <w:ins w:id="2546" w:author="Στάθης Καπ" w:date="2023-02-01T09:04:00Z">
                        <w:rPr>
                          <w:rFonts w:ascii="Cambria Math" w:hAnsi="Cambria Math"/>
                          <w:lang w:val="el-GR"/>
                        </w:rPr>
                        <m:t>i</m:t>
                      </w:ins>
                    </m:r>
                  </m:sub>
                </m:sSub>
                <m:r>
                  <w:ins w:id="2547" w:author="Στάθης Καπ" w:date="2023-02-01T09:04:00Z">
                    <w:rPr>
                      <w:rFonts w:ascii="Cambria Math" w:hAnsi="Cambria Math"/>
                      <w:lang w:val="el-GR"/>
                    </w:rPr>
                    <m:t xml:space="preserve"> ∀i=1,⋯,n d=1,⋯,m</m:t>
                  </w:ins>
                </m:r>
              </m:oMath>
            </m:oMathPara>
          </w:p>
        </w:tc>
        <w:tc>
          <w:tcPr>
            <w:tcW w:w="350" w:type="pct"/>
            <w:vAlign w:val="center"/>
          </w:tcPr>
          <w:p w14:paraId="38377483" w14:textId="635BB2EB" w:rsidR="00DA3515" w:rsidRPr="00603993" w:rsidRDefault="00DA3515" w:rsidP="00237FE3">
            <w:pPr>
              <w:pStyle w:val="Caption"/>
              <w:spacing w:after="160"/>
              <w:rPr>
                <w:ins w:id="2548" w:author="Στάθης Καπ" w:date="2023-02-01T09:04:00Z"/>
                <w:rPrChange w:id="2549" w:author="Στάθης Καπ" w:date="2023-02-01T08:49:00Z">
                  <w:rPr>
                    <w:ins w:id="2550" w:author="Στάθης Καπ" w:date="2023-02-01T09:04:00Z"/>
                    <w:lang w:val="el-GR"/>
                  </w:rPr>
                </w:rPrChange>
              </w:rPr>
            </w:pPr>
            <w:ins w:id="2551"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2552"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39</w:t>
            </w:r>
            <w:ins w:id="2553" w:author="Στάθης Καπ" w:date="2023-02-01T09:04:00Z">
              <w:r>
                <w:rPr>
                  <w:lang w:val="el-GR"/>
                </w:rPr>
                <w:fldChar w:fldCharType="end"/>
              </w:r>
              <w:r>
                <w:t>)</w:t>
              </w:r>
            </w:ins>
          </w:p>
        </w:tc>
      </w:tr>
      <w:tr w:rsidR="001D126F" w14:paraId="610BE061" w14:textId="77777777" w:rsidTr="00237FE3">
        <w:trPr>
          <w:ins w:id="2554" w:author="Στάθης Καπ" w:date="2023-02-01T09:04:00Z"/>
        </w:trPr>
        <w:tc>
          <w:tcPr>
            <w:tcW w:w="350" w:type="pct"/>
          </w:tcPr>
          <w:p w14:paraId="46A6C8D2" w14:textId="77777777" w:rsidR="001D126F" w:rsidRDefault="001D126F">
            <w:pPr>
              <w:spacing w:after="160"/>
              <w:rPr>
                <w:ins w:id="2555" w:author="Στάθης Καπ" w:date="2023-02-01T09:04:00Z"/>
                <w:lang w:val="el-GR"/>
              </w:rPr>
              <w:pPrChange w:id="2556" w:author="Στάθης Καπ" w:date="2023-02-01T08:46:00Z">
                <w:pPr/>
              </w:pPrChange>
            </w:pPr>
          </w:p>
        </w:tc>
        <w:tc>
          <w:tcPr>
            <w:tcW w:w="4300" w:type="pct"/>
          </w:tcPr>
          <w:p w14:paraId="07730093" w14:textId="6E4449FE" w:rsidR="001D126F" w:rsidRPr="005846FF" w:rsidRDefault="00F03C40">
            <w:pPr>
              <w:spacing w:after="160"/>
              <w:rPr>
                <w:ins w:id="2557" w:author="Στάθης Καπ" w:date="2023-02-01T09:04:00Z"/>
                <w:lang w:val="el-GR"/>
              </w:rPr>
              <w:pPrChange w:id="2558" w:author="Στάθης Καπ" w:date="2023-02-01T08:46:00Z">
                <w:pPr/>
              </w:pPrChange>
            </w:pPr>
            <m:oMathPara>
              <m:oMath>
                <m:sSub>
                  <m:sSubPr>
                    <m:ctrlPr>
                      <w:ins w:id="2559" w:author="Στάθης Καπ" w:date="2023-02-01T09:04:00Z">
                        <w:rPr>
                          <w:rFonts w:ascii="Cambria Math" w:hAnsi="Cambria Math"/>
                          <w:i/>
                          <w:iCs/>
                          <w:lang w:val="el-GR"/>
                        </w:rPr>
                      </w:ins>
                    </m:ctrlPr>
                  </m:sSubPr>
                  <m:e>
                    <m:r>
                      <w:ins w:id="2560" w:author="Στάθης Καπ" w:date="2023-02-01T09:04:00Z">
                        <w:rPr>
                          <w:rFonts w:ascii="Cambria Math" w:hAnsi="Cambria Math"/>
                          <w:lang w:val="el-GR"/>
                        </w:rPr>
                        <m:t>x</m:t>
                      </w:ins>
                    </m:r>
                  </m:e>
                  <m:sub>
                    <m:r>
                      <w:ins w:id="2561" w:author="Στάθης Καπ" w:date="2023-02-01T09:04:00Z">
                        <w:rPr>
                          <w:rFonts w:ascii="Cambria Math" w:hAnsi="Cambria Math"/>
                          <w:lang w:val="el-GR"/>
                        </w:rPr>
                        <m:t>ijd</m:t>
                      </w:ins>
                    </m:r>
                  </m:sub>
                </m:sSub>
                <m:r>
                  <w:ins w:id="2562" w:author="Στάθης Καπ" w:date="2023-02-01T09:04:00Z">
                    <w:rPr>
                      <w:rFonts w:ascii="Cambria Math" w:hAnsi="Cambria Math"/>
                      <w:lang w:val="el-GR"/>
                    </w:rPr>
                    <m:t>,</m:t>
                  </w:ins>
                </m:r>
                <m:sSub>
                  <m:sSubPr>
                    <m:ctrlPr>
                      <w:ins w:id="2563" w:author="Στάθης Καπ" w:date="2023-02-01T09:04:00Z">
                        <w:rPr>
                          <w:rFonts w:ascii="Cambria Math" w:hAnsi="Cambria Math"/>
                          <w:i/>
                          <w:iCs/>
                          <w:lang w:val="el-GR"/>
                        </w:rPr>
                      </w:ins>
                    </m:ctrlPr>
                  </m:sSubPr>
                  <m:e>
                    <m:r>
                      <w:ins w:id="2564" w:author="Στάθης Καπ" w:date="2023-02-01T09:04:00Z">
                        <w:rPr>
                          <w:rFonts w:ascii="Cambria Math" w:hAnsi="Cambria Math"/>
                          <w:lang w:val="el-GR"/>
                        </w:rPr>
                        <m:t>y</m:t>
                      </w:ins>
                    </m:r>
                  </m:e>
                  <m:sub>
                    <m:r>
                      <w:ins w:id="2565" w:author="Στάθης Καπ" w:date="2023-02-01T09:04:00Z">
                        <w:rPr>
                          <w:rFonts w:ascii="Cambria Math" w:hAnsi="Cambria Math"/>
                          <w:lang w:val="el-GR"/>
                        </w:rPr>
                        <m:t>id</m:t>
                      </w:ins>
                    </m:r>
                  </m:sub>
                </m:sSub>
                <m:r>
                  <w:ins w:id="2566" w:author="Στάθης Καπ" w:date="2023-02-01T09:04:00Z">
                    <w:rPr>
                      <w:rFonts w:ascii="Cambria Math" w:hAnsi="Cambria Math"/>
                      <w:lang w:val="el-GR"/>
                    </w:rPr>
                    <m:t>∈</m:t>
                  </w:ins>
                </m:r>
                <m:d>
                  <m:dPr>
                    <m:begChr m:val="{"/>
                    <m:endChr m:val="}"/>
                    <m:ctrlPr>
                      <w:ins w:id="2567" w:author="Στάθης Καπ" w:date="2023-02-01T09:04:00Z">
                        <w:rPr>
                          <w:rFonts w:ascii="Cambria Math" w:hAnsi="Cambria Math"/>
                          <w:i/>
                          <w:iCs/>
                          <w:lang w:val="el-GR"/>
                        </w:rPr>
                      </w:ins>
                    </m:ctrlPr>
                  </m:dPr>
                  <m:e>
                    <m:r>
                      <w:ins w:id="2568" w:author="Στάθης Καπ" w:date="2023-02-01T09:04:00Z">
                        <w:rPr>
                          <w:rFonts w:ascii="Cambria Math" w:hAnsi="Cambria Math"/>
                          <w:lang w:val="el-GR"/>
                        </w:rPr>
                        <m:t>0,1</m:t>
                      </w:ins>
                    </m:r>
                  </m:e>
                </m:d>
                <m:r>
                  <w:ins w:id="2569" w:author="Στάθης Καπ" w:date="2023-02-01T09:04:00Z">
                    <w:rPr>
                      <w:rFonts w:ascii="Cambria Math" w:hAnsi="Cambria Math"/>
                      <w:lang w:val="el-GR"/>
                    </w:rPr>
                    <m:t xml:space="preserve"> ∀i,j=1,⋯,n d=1,⋯,m</m:t>
                  </w:ins>
                </m:r>
              </m:oMath>
            </m:oMathPara>
          </w:p>
        </w:tc>
        <w:tc>
          <w:tcPr>
            <w:tcW w:w="350" w:type="pct"/>
            <w:vAlign w:val="center"/>
          </w:tcPr>
          <w:p w14:paraId="61E9CA89" w14:textId="2CB1BF1B" w:rsidR="001D126F" w:rsidRPr="00603993" w:rsidRDefault="001D126F" w:rsidP="00237FE3">
            <w:pPr>
              <w:pStyle w:val="Caption"/>
              <w:spacing w:after="160"/>
              <w:rPr>
                <w:ins w:id="2570" w:author="Στάθης Καπ" w:date="2023-02-01T09:04:00Z"/>
                <w:rPrChange w:id="2571" w:author="Στάθης Καπ" w:date="2023-02-01T08:49:00Z">
                  <w:rPr>
                    <w:ins w:id="2572" w:author="Στάθης Καπ" w:date="2023-02-01T09:04:00Z"/>
                    <w:lang w:val="el-GR"/>
                  </w:rPr>
                </w:rPrChange>
              </w:rPr>
            </w:pPr>
            <w:ins w:id="2573"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132C8">
              <w:rPr>
                <w:noProof/>
                <w:lang w:val="el-GR"/>
              </w:rPr>
              <w:t>2</w:t>
            </w:r>
            <w:ins w:id="2574"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40</w:t>
            </w:r>
            <w:ins w:id="2575" w:author="Στάθης Καπ" w:date="2023-02-01T09:04:00Z">
              <w:r>
                <w:rPr>
                  <w:lang w:val="el-GR"/>
                </w:rPr>
                <w:fldChar w:fldCharType="end"/>
              </w:r>
              <w:r>
                <w:t>)</w:t>
              </w:r>
            </w:ins>
          </w:p>
        </w:tc>
      </w:tr>
    </w:tbl>
    <w:p w14:paraId="3972AD0F" w14:textId="77777777" w:rsidR="00C961DB" w:rsidRPr="00C961DB" w:rsidDel="00C961DB" w:rsidRDefault="00C961DB" w:rsidP="00DD5D88">
      <w:pPr>
        <w:rPr>
          <w:del w:id="2576" w:author="Στάθης Καπ" w:date="2023-02-01T09:03:00Z"/>
          <w:rFonts w:eastAsiaTheme="minorEastAsia"/>
          <w:lang w:val="el-GR"/>
        </w:rPr>
      </w:pPr>
    </w:p>
    <w:p w14:paraId="2DAC1E66" w14:textId="686302E3" w:rsidR="005A0419" w:rsidRPr="00C961DB" w:rsidDel="00C961DB" w:rsidRDefault="00841477" w:rsidP="00DD5D88">
      <w:pPr>
        <w:rPr>
          <w:del w:id="2577" w:author="Στάθης Καπ" w:date="2023-02-01T09:03:00Z"/>
          <w:rFonts w:eastAsiaTheme="minorEastAsia"/>
          <w:lang w:val="el-GR"/>
          <w:rPrChange w:id="2578" w:author="Στάθης Καπ" w:date="2023-02-01T09:03:00Z">
            <w:rPr>
              <w:del w:id="2579" w:author="Στάθης Καπ" w:date="2023-02-01T09:03:00Z"/>
              <w:rFonts w:ascii="Cambria Math" w:hAnsi="Cambria Math"/>
              <w:i/>
              <w:lang w:val="el-GR"/>
            </w:rPr>
          </w:rPrChange>
        </w:rPr>
      </w:pPr>
      <m:oMathPara>
        <m:oMath>
          <m:r>
            <w:del w:id="2580" w:author="Στάθης Καπ" w:date="2023-02-01T09:03:00Z">
              <w:rPr>
                <w:rFonts w:ascii="Cambria Math" w:hAnsi="Cambria Math"/>
                <w:lang w:val="el-GR"/>
              </w:rPr>
              <m:t xml:space="preserve">maximize </m:t>
            </w:del>
          </m:r>
          <m:nary>
            <m:naryPr>
              <m:chr m:val="∑"/>
              <m:limLoc m:val="undOvr"/>
              <m:ctrlPr>
                <w:del w:id="2581" w:author="Στάθης Καπ" w:date="2023-02-01T09:03:00Z">
                  <w:rPr>
                    <w:rFonts w:ascii="Cambria Math" w:hAnsi="Cambria Math"/>
                    <w:i/>
                    <w:lang w:val="el-GR"/>
                  </w:rPr>
                </w:del>
              </m:ctrlPr>
            </m:naryPr>
            <m:sub>
              <m:r>
                <w:del w:id="2582" w:author="Στάθης Καπ" w:date="2023-02-01T09:03:00Z">
                  <w:rPr>
                    <w:rFonts w:ascii="Cambria Math" w:hAnsi="Cambria Math"/>
                    <w:lang w:val="el-GR"/>
                  </w:rPr>
                  <m:t>d=1</m:t>
                </w:del>
              </m:r>
            </m:sub>
            <m:sup>
              <m:r>
                <w:del w:id="2583" w:author="Στάθης Καπ" w:date="2023-02-01T09:03:00Z">
                  <w:rPr>
                    <w:rFonts w:ascii="Cambria Math" w:hAnsi="Cambria Math"/>
                    <w:lang w:val="el-GR"/>
                  </w:rPr>
                  <m:t>m</m:t>
                </w:del>
              </m:r>
            </m:sup>
            <m:e>
              <m:nary>
                <m:naryPr>
                  <m:chr m:val="∑"/>
                  <m:limLoc m:val="undOvr"/>
                  <m:ctrlPr>
                    <w:del w:id="2584" w:author="Στάθης Καπ" w:date="2023-02-01T09:03:00Z">
                      <w:rPr>
                        <w:rFonts w:ascii="Cambria Math" w:hAnsi="Cambria Math"/>
                        <w:i/>
                        <w:lang w:val="el-GR"/>
                      </w:rPr>
                    </w:del>
                  </m:ctrlPr>
                </m:naryPr>
                <m:sub>
                  <m:r>
                    <w:del w:id="2585" w:author="Στάθης Καπ" w:date="2023-02-01T09:03:00Z">
                      <w:rPr>
                        <w:rFonts w:ascii="Cambria Math" w:hAnsi="Cambria Math"/>
                        <w:lang w:val="el-GR"/>
                      </w:rPr>
                      <m:t>i=2</m:t>
                    </w:del>
                  </m:r>
                </m:sub>
                <m:sup>
                  <m:r>
                    <w:del w:id="2586" w:author="Στάθης Καπ" w:date="2023-02-01T09:03:00Z">
                      <w:rPr>
                        <w:rFonts w:ascii="Cambria Math" w:hAnsi="Cambria Math"/>
                        <w:lang w:val="el-GR"/>
                      </w:rPr>
                      <m:t>n-1</m:t>
                    </w:del>
                  </m:r>
                </m:sup>
                <m:e>
                  <m:sSub>
                    <m:sSubPr>
                      <m:ctrlPr>
                        <w:del w:id="2587" w:author="Στάθης Καπ" w:date="2023-02-01T09:03:00Z">
                          <w:rPr>
                            <w:rFonts w:ascii="Cambria Math" w:hAnsi="Cambria Math"/>
                            <w:i/>
                            <w:lang w:val="el-GR"/>
                          </w:rPr>
                        </w:del>
                      </m:ctrlPr>
                    </m:sSubPr>
                    <m:e>
                      <m:r>
                        <w:del w:id="2588" w:author="Στάθης Καπ" w:date="2023-02-01T09:03:00Z">
                          <w:rPr>
                            <w:rFonts w:ascii="Cambria Math" w:hAnsi="Cambria Math"/>
                            <w:lang w:val="el-GR"/>
                          </w:rPr>
                          <m:t>S</m:t>
                        </w:del>
                      </m:r>
                    </m:e>
                    <m:sub>
                      <m:r>
                        <w:del w:id="2589" w:author="Στάθης Καπ" w:date="2023-02-01T09:03:00Z">
                          <w:rPr>
                            <w:rFonts w:ascii="Cambria Math" w:hAnsi="Cambria Math"/>
                            <w:lang w:val="el-GR"/>
                          </w:rPr>
                          <m:t>i</m:t>
                        </w:del>
                      </m:r>
                    </m:sub>
                  </m:sSub>
                  <m:sSub>
                    <m:sSubPr>
                      <m:ctrlPr>
                        <w:del w:id="2590" w:author="Στάθης Καπ" w:date="2023-02-01T09:03:00Z">
                          <w:rPr>
                            <w:rFonts w:ascii="Cambria Math" w:hAnsi="Cambria Math"/>
                            <w:i/>
                            <w:lang w:val="el-GR"/>
                          </w:rPr>
                        </w:del>
                      </m:ctrlPr>
                    </m:sSubPr>
                    <m:e>
                      <m:r>
                        <w:del w:id="2591" w:author="Στάθης Καπ" w:date="2023-02-01T09:03:00Z">
                          <w:rPr>
                            <w:rFonts w:ascii="Cambria Math" w:hAnsi="Cambria Math"/>
                            <w:lang w:val="el-GR"/>
                          </w:rPr>
                          <m:t>y</m:t>
                        </w:del>
                      </m:r>
                    </m:e>
                    <m:sub>
                      <m:r>
                        <w:del w:id="2592" w:author="Στάθης Καπ" w:date="2023-02-01T09:03:00Z">
                          <w:rPr>
                            <w:rFonts w:ascii="Cambria Math" w:hAnsi="Cambria Math"/>
                            <w:lang w:val="el-GR"/>
                          </w:rPr>
                          <m:t>id</m:t>
                        </w:del>
                      </m:r>
                    </m:sub>
                  </m:sSub>
                </m:e>
              </m:nary>
            </m:e>
          </m:nary>
        </m:oMath>
      </m:oMathPara>
    </w:p>
    <w:p w14:paraId="4EDC617B" w14:textId="6DFB2B0A" w:rsidR="0092518E" w:rsidRPr="0092518E" w:rsidDel="00C961DB" w:rsidRDefault="00F03C40" w:rsidP="00DD5D88">
      <w:pPr>
        <w:rPr>
          <w:del w:id="2593" w:author="Στάθης Καπ" w:date="2023-02-01T09:03:00Z"/>
          <w:rFonts w:eastAsiaTheme="minorEastAsia"/>
          <w:i/>
          <w:lang w:val="el-GR"/>
        </w:rPr>
      </w:pPr>
      <m:oMathPara>
        <m:oMath>
          <m:nary>
            <m:naryPr>
              <m:chr m:val="∑"/>
              <m:limLoc m:val="undOvr"/>
              <m:ctrlPr>
                <w:del w:id="2594" w:author="Στάθης Καπ" w:date="2023-02-01T09:03:00Z">
                  <w:rPr>
                    <w:rFonts w:ascii="Cambria Math" w:eastAsiaTheme="minorEastAsia" w:hAnsi="Cambria Math"/>
                    <w:i/>
                    <w:lang w:val="el-GR"/>
                  </w:rPr>
                </w:del>
              </m:ctrlPr>
            </m:naryPr>
            <m:sub>
              <m:r>
                <w:del w:id="2595" w:author="Στάθης Καπ" w:date="2023-02-01T09:03:00Z">
                  <w:rPr>
                    <w:rFonts w:ascii="Cambria Math" w:eastAsiaTheme="minorEastAsia" w:hAnsi="Cambria Math"/>
                    <w:lang w:val="el-GR"/>
                  </w:rPr>
                  <m:t>d=1</m:t>
                </w:del>
              </m:r>
            </m:sub>
            <m:sup>
              <m:r>
                <w:del w:id="2596" w:author="Στάθης Καπ" w:date="2023-02-01T09:03:00Z">
                  <w:rPr>
                    <w:rFonts w:ascii="Cambria Math" w:eastAsiaTheme="minorEastAsia" w:hAnsi="Cambria Math"/>
                    <w:lang w:val="el-GR"/>
                  </w:rPr>
                  <m:t>m</m:t>
                </w:del>
              </m:r>
            </m:sup>
            <m:e>
              <m:nary>
                <m:naryPr>
                  <m:chr m:val="∑"/>
                  <m:limLoc m:val="undOvr"/>
                  <m:ctrlPr>
                    <w:del w:id="2597" w:author="Στάθης Καπ" w:date="2023-02-01T09:03:00Z">
                      <w:rPr>
                        <w:rFonts w:ascii="Cambria Math" w:eastAsiaTheme="minorEastAsia" w:hAnsi="Cambria Math"/>
                        <w:i/>
                        <w:lang w:val="el-GR"/>
                      </w:rPr>
                    </w:del>
                  </m:ctrlPr>
                </m:naryPr>
                <m:sub>
                  <m:r>
                    <w:del w:id="2598" w:author="Στάθης Καπ" w:date="2023-02-01T09:03:00Z">
                      <w:rPr>
                        <w:rFonts w:ascii="Cambria Math" w:eastAsiaTheme="minorEastAsia" w:hAnsi="Cambria Math"/>
                        <w:lang w:val="el-GR"/>
                      </w:rPr>
                      <m:t>j=2</m:t>
                    </w:del>
                  </m:r>
                </m:sub>
                <m:sup>
                  <m:r>
                    <w:del w:id="2599" w:author="Στάθης Καπ" w:date="2023-02-01T09:03:00Z">
                      <w:rPr>
                        <w:rFonts w:ascii="Cambria Math" w:eastAsiaTheme="minorEastAsia" w:hAnsi="Cambria Math"/>
                        <w:lang w:val="el-GR"/>
                      </w:rPr>
                      <m:t>n-1</m:t>
                    </w:del>
                  </m:r>
                </m:sup>
                <m:e>
                  <m:sSub>
                    <m:sSubPr>
                      <m:ctrlPr>
                        <w:del w:id="2600" w:author="Στάθης Καπ" w:date="2023-02-01T09:03:00Z">
                          <w:rPr>
                            <w:rFonts w:ascii="Cambria Math" w:eastAsiaTheme="minorEastAsia" w:hAnsi="Cambria Math"/>
                            <w:i/>
                            <w:lang w:val="el-GR"/>
                          </w:rPr>
                        </w:del>
                      </m:ctrlPr>
                    </m:sSubPr>
                    <m:e>
                      <m:r>
                        <w:del w:id="2601" w:author="Στάθης Καπ" w:date="2023-02-01T09:03:00Z">
                          <w:rPr>
                            <w:rFonts w:ascii="Cambria Math" w:eastAsiaTheme="minorEastAsia" w:hAnsi="Cambria Math"/>
                            <w:lang w:val="el-GR"/>
                          </w:rPr>
                          <m:t>x</m:t>
                        </w:del>
                      </m:r>
                    </m:e>
                    <m:sub>
                      <m:r>
                        <w:del w:id="2602" w:author="Στάθης Καπ" w:date="2023-02-01T09:03:00Z">
                          <w:rPr>
                            <w:rFonts w:ascii="Cambria Math" w:eastAsiaTheme="minorEastAsia" w:hAnsi="Cambria Math"/>
                            <w:lang w:val="el-GR"/>
                          </w:rPr>
                          <m:t>1jd</m:t>
                        </w:del>
                      </m:r>
                    </m:sub>
                  </m:sSub>
                </m:e>
              </m:nary>
            </m:e>
          </m:nary>
          <m:r>
            <w:del w:id="2603" w:author="Στάθης Καπ" w:date="2023-02-01T09:03:00Z">
              <w:rPr>
                <w:rFonts w:ascii="Cambria Math" w:eastAsiaTheme="minorEastAsia" w:hAnsi="Cambria Math"/>
                <w:lang w:val="el-GR"/>
              </w:rPr>
              <m:t>=</m:t>
            </w:del>
          </m:r>
          <m:nary>
            <m:naryPr>
              <m:chr m:val="∑"/>
              <m:limLoc m:val="undOvr"/>
              <m:ctrlPr>
                <w:del w:id="2604" w:author="Στάθης Καπ" w:date="2023-02-01T09:03:00Z">
                  <w:rPr>
                    <w:rFonts w:ascii="Cambria Math" w:eastAsiaTheme="minorEastAsia" w:hAnsi="Cambria Math"/>
                    <w:i/>
                    <w:lang w:val="el-GR"/>
                  </w:rPr>
                </w:del>
              </m:ctrlPr>
            </m:naryPr>
            <m:sub>
              <m:r>
                <w:del w:id="2605" w:author="Στάθης Καπ" w:date="2023-02-01T09:03:00Z">
                  <w:rPr>
                    <w:rFonts w:ascii="Cambria Math" w:eastAsiaTheme="minorEastAsia" w:hAnsi="Cambria Math"/>
                    <w:lang w:val="el-GR"/>
                  </w:rPr>
                  <m:t>d=1</m:t>
                </w:del>
              </m:r>
            </m:sub>
            <m:sup>
              <m:r>
                <w:del w:id="2606" w:author="Στάθης Καπ" w:date="2023-02-01T09:03:00Z">
                  <w:rPr>
                    <w:rFonts w:ascii="Cambria Math" w:eastAsiaTheme="minorEastAsia" w:hAnsi="Cambria Math"/>
                    <w:lang w:val="el-GR"/>
                  </w:rPr>
                  <m:t>m</m:t>
                </w:del>
              </m:r>
            </m:sup>
            <m:e>
              <m:nary>
                <m:naryPr>
                  <m:chr m:val="∑"/>
                  <m:limLoc m:val="undOvr"/>
                  <m:ctrlPr>
                    <w:del w:id="2607" w:author="Στάθης Καπ" w:date="2023-02-01T09:03:00Z">
                      <w:rPr>
                        <w:rFonts w:ascii="Cambria Math" w:eastAsiaTheme="minorEastAsia" w:hAnsi="Cambria Math"/>
                        <w:i/>
                        <w:lang w:val="el-GR"/>
                      </w:rPr>
                    </w:del>
                  </m:ctrlPr>
                </m:naryPr>
                <m:sub>
                  <m:r>
                    <w:del w:id="2608" w:author="Στάθης Καπ" w:date="2023-02-01T09:03:00Z">
                      <w:rPr>
                        <w:rFonts w:ascii="Cambria Math" w:eastAsiaTheme="minorEastAsia" w:hAnsi="Cambria Math"/>
                        <w:lang w:val="el-GR"/>
                      </w:rPr>
                      <m:t>i=2</m:t>
                    </w:del>
                  </m:r>
                </m:sub>
                <m:sup>
                  <m:r>
                    <w:del w:id="2609" w:author="Στάθης Καπ" w:date="2023-02-01T09:03:00Z">
                      <w:rPr>
                        <w:rFonts w:ascii="Cambria Math" w:eastAsiaTheme="minorEastAsia" w:hAnsi="Cambria Math"/>
                        <w:lang w:val="el-GR"/>
                      </w:rPr>
                      <m:t>n-1</m:t>
                    </w:del>
                  </m:r>
                </m:sup>
                <m:e>
                  <m:sSub>
                    <m:sSubPr>
                      <m:ctrlPr>
                        <w:del w:id="2610" w:author="Στάθης Καπ" w:date="2023-02-01T09:03:00Z">
                          <w:rPr>
                            <w:rFonts w:ascii="Cambria Math" w:eastAsiaTheme="minorEastAsia" w:hAnsi="Cambria Math"/>
                            <w:i/>
                            <w:lang w:val="el-GR"/>
                          </w:rPr>
                        </w:del>
                      </m:ctrlPr>
                    </m:sSubPr>
                    <m:e>
                      <m:r>
                        <w:del w:id="2611" w:author="Στάθης Καπ" w:date="2023-02-01T09:03:00Z">
                          <w:rPr>
                            <w:rFonts w:ascii="Cambria Math" w:eastAsiaTheme="minorEastAsia" w:hAnsi="Cambria Math"/>
                            <w:lang w:val="el-GR"/>
                          </w:rPr>
                          <m:t>x</m:t>
                        </w:del>
                      </m:r>
                    </m:e>
                    <m:sub>
                      <m:r>
                        <w:del w:id="2612" w:author="Στάθης Καπ" w:date="2023-02-01T09:03:00Z">
                          <w:rPr>
                            <w:rFonts w:ascii="Cambria Math" w:eastAsiaTheme="minorEastAsia" w:hAnsi="Cambria Math"/>
                            <w:lang w:val="el-GR"/>
                          </w:rPr>
                          <m:t>ind</m:t>
                        </w:del>
                      </m:r>
                    </m:sub>
                  </m:sSub>
                </m:e>
              </m:nary>
            </m:e>
          </m:nary>
          <m:r>
            <w:del w:id="2613" w:author="Στάθης Καπ" w:date="2023-02-01T09:03:00Z">
              <w:rPr>
                <w:rFonts w:ascii="Cambria Math" w:eastAsiaTheme="minorEastAsia" w:hAnsi="Cambria Math"/>
                <w:lang w:val="el-GR"/>
              </w:rPr>
              <m:t>=m</m:t>
            </w:del>
          </m:r>
        </m:oMath>
      </m:oMathPara>
    </w:p>
    <w:p w14:paraId="16FBA10E" w14:textId="602716D3" w:rsidR="0092518E" w:rsidRPr="006E0993" w:rsidDel="00C961DB" w:rsidRDefault="00F03C40" w:rsidP="00DD5D88">
      <w:pPr>
        <w:rPr>
          <w:del w:id="2614" w:author="Στάθης Καπ" w:date="2023-02-01T09:03:00Z"/>
          <w:rFonts w:eastAsiaTheme="minorEastAsia"/>
          <w:i/>
          <w:lang w:val="el-GR"/>
        </w:rPr>
      </w:pPr>
      <m:oMathPara>
        <m:oMath>
          <m:nary>
            <m:naryPr>
              <m:chr m:val="∑"/>
              <m:limLoc m:val="undOvr"/>
              <m:ctrlPr>
                <w:del w:id="2615" w:author="Στάθης Καπ" w:date="2023-02-01T09:03:00Z">
                  <w:rPr>
                    <w:rFonts w:ascii="Cambria Math" w:eastAsiaTheme="minorEastAsia" w:hAnsi="Cambria Math"/>
                    <w:i/>
                    <w:lang w:val="el-GR"/>
                  </w:rPr>
                </w:del>
              </m:ctrlPr>
            </m:naryPr>
            <m:sub>
              <m:r>
                <w:del w:id="2616" w:author="Στάθης Καπ" w:date="2023-02-01T09:03:00Z">
                  <w:rPr>
                    <w:rFonts w:ascii="Cambria Math" w:eastAsiaTheme="minorEastAsia" w:hAnsi="Cambria Math"/>
                    <w:lang w:val="el-GR"/>
                  </w:rPr>
                  <m:t>i=1</m:t>
                </w:del>
              </m:r>
            </m:sub>
            <m:sup>
              <m:r>
                <w:del w:id="2617" w:author="Στάθης Καπ" w:date="2023-02-01T09:03:00Z">
                  <w:rPr>
                    <w:rFonts w:ascii="Cambria Math" w:eastAsiaTheme="minorEastAsia" w:hAnsi="Cambria Math"/>
                    <w:lang w:val="el-GR"/>
                  </w:rPr>
                  <m:t>n-1</m:t>
                </w:del>
              </m:r>
            </m:sup>
            <m:e>
              <m:sSub>
                <m:sSubPr>
                  <m:ctrlPr>
                    <w:del w:id="2618" w:author="Στάθης Καπ" w:date="2023-02-01T09:03:00Z">
                      <w:rPr>
                        <w:rFonts w:ascii="Cambria Math" w:eastAsiaTheme="minorEastAsia" w:hAnsi="Cambria Math"/>
                        <w:i/>
                        <w:lang w:val="el-GR"/>
                      </w:rPr>
                    </w:del>
                  </m:ctrlPr>
                </m:sSubPr>
                <m:e>
                  <m:r>
                    <w:del w:id="2619" w:author="Στάθης Καπ" w:date="2023-02-01T09:03:00Z">
                      <w:rPr>
                        <w:rFonts w:ascii="Cambria Math" w:eastAsiaTheme="minorEastAsia" w:hAnsi="Cambria Math"/>
                        <w:lang w:val="el-GR"/>
                      </w:rPr>
                      <m:t>x</m:t>
                    </w:del>
                  </m:r>
                </m:e>
                <m:sub>
                  <m:r>
                    <w:del w:id="2620" w:author="Στάθης Καπ" w:date="2023-02-01T09:03:00Z">
                      <w:rPr>
                        <w:rFonts w:ascii="Cambria Math" w:eastAsiaTheme="minorEastAsia" w:hAnsi="Cambria Math"/>
                        <w:lang w:val="el-GR"/>
                      </w:rPr>
                      <m:t>ikd</m:t>
                    </w:del>
                  </m:r>
                </m:sub>
              </m:sSub>
            </m:e>
          </m:nary>
          <m:r>
            <w:del w:id="2621" w:author="Στάθης Καπ" w:date="2023-02-01T09:03:00Z">
              <w:rPr>
                <w:rFonts w:ascii="Cambria Math" w:eastAsiaTheme="minorEastAsia" w:hAnsi="Cambria Math"/>
                <w:lang w:val="el-GR"/>
              </w:rPr>
              <m:t>=</m:t>
            </w:del>
          </m:r>
          <m:nary>
            <m:naryPr>
              <m:chr m:val="∑"/>
              <m:limLoc m:val="undOvr"/>
              <m:ctrlPr>
                <w:del w:id="2622" w:author="Στάθης Καπ" w:date="2023-02-01T09:03:00Z">
                  <w:rPr>
                    <w:rFonts w:ascii="Cambria Math" w:eastAsiaTheme="minorEastAsia" w:hAnsi="Cambria Math"/>
                    <w:i/>
                    <w:lang w:val="el-GR"/>
                  </w:rPr>
                </w:del>
              </m:ctrlPr>
            </m:naryPr>
            <m:sub>
              <m:r>
                <w:del w:id="2623" w:author="Στάθης Καπ" w:date="2023-02-01T09:03:00Z">
                  <w:rPr>
                    <w:rFonts w:ascii="Cambria Math" w:eastAsiaTheme="minorEastAsia" w:hAnsi="Cambria Math"/>
                    <w:lang w:val="el-GR"/>
                  </w:rPr>
                  <m:t>j=2</m:t>
                </w:del>
              </m:r>
            </m:sub>
            <m:sup>
              <m:r>
                <w:del w:id="2624" w:author="Στάθης Καπ" w:date="2023-02-01T09:03:00Z">
                  <w:rPr>
                    <w:rFonts w:ascii="Cambria Math" w:eastAsiaTheme="minorEastAsia" w:hAnsi="Cambria Math"/>
                    <w:lang w:val="el-GR"/>
                  </w:rPr>
                  <m:t>n</m:t>
                </w:del>
              </m:r>
            </m:sup>
            <m:e>
              <m:sSub>
                <m:sSubPr>
                  <m:ctrlPr>
                    <w:del w:id="2625" w:author="Στάθης Καπ" w:date="2023-02-01T09:03:00Z">
                      <w:rPr>
                        <w:rFonts w:ascii="Cambria Math" w:eastAsiaTheme="minorEastAsia" w:hAnsi="Cambria Math"/>
                        <w:i/>
                        <w:lang w:val="el-GR"/>
                      </w:rPr>
                    </w:del>
                  </m:ctrlPr>
                </m:sSubPr>
                <m:e>
                  <m:r>
                    <w:del w:id="2626" w:author="Στάθης Καπ" w:date="2023-02-01T09:03:00Z">
                      <w:rPr>
                        <w:rFonts w:ascii="Cambria Math" w:eastAsiaTheme="minorEastAsia" w:hAnsi="Cambria Math"/>
                        <w:lang w:val="el-GR"/>
                      </w:rPr>
                      <m:t>x</m:t>
                    </w:del>
                  </m:r>
                </m:e>
                <m:sub>
                  <m:r>
                    <w:del w:id="2627" w:author="Στάθης Καπ" w:date="2023-02-01T09:03:00Z">
                      <w:rPr>
                        <w:rFonts w:ascii="Cambria Math" w:eastAsiaTheme="minorEastAsia" w:hAnsi="Cambria Math"/>
                        <w:lang w:val="el-GR"/>
                      </w:rPr>
                      <m:t>kjd</m:t>
                    </w:del>
                  </m:r>
                </m:sub>
              </m:sSub>
            </m:e>
          </m:nary>
          <m:r>
            <w:del w:id="2628" w:author="Στάθης Καπ" w:date="2023-02-01T09:03:00Z">
              <w:rPr>
                <w:rFonts w:ascii="Cambria Math" w:eastAsiaTheme="minorEastAsia" w:hAnsi="Cambria Math"/>
                <w:lang w:val="el-GR"/>
              </w:rPr>
              <m:t>=</m:t>
            </w:del>
          </m:r>
          <m:sSub>
            <m:sSubPr>
              <m:ctrlPr>
                <w:del w:id="2629" w:author="Στάθης Καπ" w:date="2023-02-01T09:03:00Z">
                  <w:rPr>
                    <w:rFonts w:ascii="Cambria Math" w:eastAsiaTheme="minorEastAsia" w:hAnsi="Cambria Math"/>
                    <w:i/>
                    <w:lang w:val="el-GR"/>
                  </w:rPr>
                </w:del>
              </m:ctrlPr>
            </m:sSubPr>
            <m:e>
              <m:r>
                <w:del w:id="2630" w:author="Στάθης Καπ" w:date="2023-02-01T09:03:00Z">
                  <w:rPr>
                    <w:rFonts w:ascii="Cambria Math" w:eastAsiaTheme="minorEastAsia" w:hAnsi="Cambria Math"/>
                    <w:lang w:val="el-GR"/>
                  </w:rPr>
                  <m:t>y</m:t>
                </w:del>
              </m:r>
            </m:e>
            <m:sub>
              <m:r>
                <w:del w:id="2631" w:author="Στάθης Καπ" w:date="2023-02-01T09:03:00Z">
                  <w:rPr>
                    <w:rFonts w:ascii="Cambria Math" w:eastAsiaTheme="minorEastAsia" w:hAnsi="Cambria Math"/>
                    <w:lang w:val="el-GR"/>
                  </w:rPr>
                  <m:t>kd</m:t>
                </w:del>
              </m:r>
            </m:sub>
          </m:sSub>
          <m:r>
            <w:del w:id="2632" w:author="Στάθης Καπ" w:date="2023-02-01T09:03:00Z">
              <w:rPr>
                <w:rFonts w:ascii="Cambria Math" w:eastAsiaTheme="minorEastAsia" w:hAnsi="Cambria Math"/>
                <w:lang w:val="el-GR"/>
              </w:rPr>
              <m:t xml:space="preserve">  ∀k=2, ⋯,n-1 d=1,⋯,m</m:t>
            </w:del>
          </m:r>
        </m:oMath>
      </m:oMathPara>
    </w:p>
    <w:p w14:paraId="1805E338" w14:textId="680C6808" w:rsidR="006E0993" w:rsidRPr="006E0993" w:rsidDel="00C961DB" w:rsidRDefault="00F03C40" w:rsidP="00DD5D88">
      <w:pPr>
        <w:rPr>
          <w:del w:id="2633" w:author="Στάθης Καπ" w:date="2023-02-01T09:03:00Z"/>
          <w:rFonts w:eastAsiaTheme="minorEastAsia"/>
          <w:i/>
          <w:iCs/>
          <w:lang w:val="el-GR"/>
        </w:rPr>
      </w:pPr>
      <m:oMathPara>
        <m:oMath>
          <m:sSub>
            <m:sSubPr>
              <m:ctrlPr>
                <w:del w:id="2634" w:author="Στάθης Καπ" w:date="2023-02-01T09:03:00Z">
                  <w:rPr>
                    <w:rFonts w:ascii="Cambria Math" w:eastAsiaTheme="minorEastAsia" w:hAnsi="Cambria Math"/>
                    <w:i/>
                    <w:iCs/>
                    <w:lang w:val="el-GR"/>
                  </w:rPr>
                </w:del>
              </m:ctrlPr>
            </m:sSubPr>
            <m:e>
              <m:r>
                <w:del w:id="2635" w:author="Στάθης Καπ" w:date="2023-02-01T09:03:00Z">
                  <w:rPr>
                    <w:rFonts w:ascii="Cambria Math" w:eastAsiaTheme="minorEastAsia" w:hAnsi="Cambria Math"/>
                    <w:lang w:val="el-GR"/>
                  </w:rPr>
                  <m:t>s</m:t>
                </w:del>
              </m:r>
            </m:e>
            <m:sub>
              <m:r>
                <w:del w:id="2636" w:author="Στάθης Καπ" w:date="2023-02-01T09:03:00Z">
                  <w:rPr>
                    <w:rFonts w:ascii="Cambria Math" w:eastAsiaTheme="minorEastAsia" w:hAnsi="Cambria Math"/>
                    <w:lang w:val="el-GR"/>
                  </w:rPr>
                  <m:t>id</m:t>
                </w:del>
              </m:r>
            </m:sub>
          </m:sSub>
          <m:r>
            <w:del w:id="2637" w:author="Στάθης Καπ" w:date="2023-02-01T09:03:00Z">
              <w:rPr>
                <w:rFonts w:ascii="Cambria Math" w:eastAsiaTheme="minorEastAsia" w:hAnsi="Cambria Math"/>
                <w:lang w:val="el-GR"/>
              </w:rPr>
              <m:t>+</m:t>
            </w:del>
          </m:r>
          <m:sSub>
            <m:sSubPr>
              <m:ctrlPr>
                <w:del w:id="2638" w:author="Στάθης Καπ" w:date="2023-02-01T09:03:00Z">
                  <w:rPr>
                    <w:rFonts w:ascii="Cambria Math" w:eastAsiaTheme="minorEastAsia" w:hAnsi="Cambria Math"/>
                    <w:i/>
                    <w:iCs/>
                    <w:lang w:val="el-GR"/>
                  </w:rPr>
                </w:del>
              </m:ctrlPr>
            </m:sSubPr>
            <m:e>
              <m:r>
                <w:del w:id="2639" w:author="Στάθης Καπ" w:date="2023-02-01T09:03:00Z">
                  <w:rPr>
                    <w:rFonts w:ascii="Cambria Math" w:eastAsiaTheme="minorEastAsia" w:hAnsi="Cambria Math"/>
                    <w:lang w:val="el-GR"/>
                  </w:rPr>
                  <m:t>T</m:t>
                </w:del>
              </m:r>
            </m:e>
            <m:sub>
              <m:r>
                <w:del w:id="2640" w:author="Στάθης Καπ" w:date="2023-02-01T09:03:00Z">
                  <w:rPr>
                    <w:rFonts w:ascii="Cambria Math" w:eastAsiaTheme="minorEastAsia" w:hAnsi="Cambria Math"/>
                    <w:lang w:val="el-GR"/>
                  </w:rPr>
                  <m:t>i</m:t>
                </w:del>
              </m:r>
            </m:sub>
          </m:sSub>
          <m:r>
            <w:del w:id="2641" w:author="Στάθης Καπ" w:date="2023-02-01T09:03:00Z">
              <w:rPr>
                <w:rFonts w:ascii="Cambria Math" w:eastAsiaTheme="minorEastAsia" w:hAnsi="Cambria Math"/>
                <w:lang w:val="el-GR"/>
              </w:rPr>
              <m:t>+</m:t>
            </w:del>
          </m:r>
          <m:sSub>
            <m:sSubPr>
              <m:ctrlPr>
                <w:del w:id="2642" w:author="Στάθης Καπ" w:date="2023-02-01T09:03:00Z">
                  <w:rPr>
                    <w:rFonts w:ascii="Cambria Math" w:eastAsiaTheme="minorEastAsia" w:hAnsi="Cambria Math"/>
                    <w:i/>
                    <w:iCs/>
                    <w:lang w:val="el-GR"/>
                  </w:rPr>
                </w:del>
              </m:ctrlPr>
            </m:sSubPr>
            <m:e>
              <m:r>
                <w:del w:id="2643" w:author="Στάθης Καπ" w:date="2023-02-01T09:03:00Z">
                  <w:rPr>
                    <w:rFonts w:ascii="Cambria Math" w:eastAsiaTheme="minorEastAsia" w:hAnsi="Cambria Math"/>
                    <w:lang w:val="el-GR"/>
                  </w:rPr>
                  <m:t>c</m:t>
                </w:del>
              </m:r>
            </m:e>
            <m:sub>
              <m:r>
                <w:del w:id="2644" w:author="Στάθης Καπ" w:date="2023-02-01T09:03:00Z">
                  <w:rPr>
                    <w:rFonts w:ascii="Cambria Math" w:eastAsiaTheme="minorEastAsia" w:hAnsi="Cambria Math"/>
                    <w:lang w:val="el-GR"/>
                  </w:rPr>
                  <m:t>ij</m:t>
                </w:del>
              </m:r>
            </m:sub>
          </m:sSub>
          <m:r>
            <w:del w:id="2645" w:author="Στάθης Καπ" w:date="2023-02-01T09:03:00Z">
              <w:rPr>
                <w:rFonts w:ascii="Cambria Math" w:eastAsiaTheme="minorEastAsia" w:hAnsi="Cambria Math"/>
                <w:lang w:val="el-GR"/>
              </w:rPr>
              <m:t>-</m:t>
            </w:del>
          </m:r>
          <m:sSub>
            <m:sSubPr>
              <m:ctrlPr>
                <w:del w:id="2646" w:author="Στάθης Καπ" w:date="2023-02-01T09:03:00Z">
                  <w:rPr>
                    <w:rFonts w:ascii="Cambria Math" w:eastAsiaTheme="minorEastAsia" w:hAnsi="Cambria Math"/>
                    <w:i/>
                    <w:iCs/>
                    <w:lang w:val="el-GR"/>
                  </w:rPr>
                </w:del>
              </m:ctrlPr>
            </m:sSubPr>
            <m:e>
              <m:r>
                <w:del w:id="2647" w:author="Στάθης Καπ" w:date="2023-02-01T09:03:00Z">
                  <w:rPr>
                    <w:rFonts w:ascii="Cambria Math" w:eastAsiaTheme="minorEastAsia" w:hAnsi="Cambria Math"/>
                    <w:lang w:val="el-GR"/>
                  </w:rPr>
                  <m:t>s</m:t>
                </w:del>
              </m:r>
            </m:e>
            <m:sub>
              <m:r>
                <w:del w:id="2648" w:author="Στάθης Καπ" w:date="2023-02-01T09:03:00Z">
                  <w:rPr>
                    <w:rFonts w:ascii="Cambria Math" w:eastAsiaTheme="minorEastAsia" w:hAnsi="Cambria Math"/>
                    <w:lang w:val="el-GR"/>
                  </w:rPr>
                  <m:t>jd</m:t>
                </w:del>
              </m:r>
            </m:sub>
          </m:sSub>
          <m:r>
            <w:del w:id="2649" w:author="Στάθης Καπ" w:date="2023-02-01T09:03:00Z">
              <w:rPr>
                <w:rFonts w:ascii="Cambria Math" w:eastAsiaTheme="minorEastAsia" w:hAnsi="Cambria Math"/>
                <w:lang w:val="el-GR"/>
              </w:rPr>
              <m:t>≤M</m:t>
            </w:del>
          </m:r>
          <m:d>
            <m:dPr>
              <m:ctrlPr>
                <w:del w:id="2650" w:author="Στάθης Καπ" w:date="2023-02-01T09:03:00Z">
                  <w:rPr>
                    <w:rFonts w:ascii="Cambria Math" w:eastAsiaTheme="minorEastAsia" w:hAnsi="Cambria Math"/>
                    <w:i/>
                    <w:iCs/>
                    <w:lang w:val="el-GR"/>
                  </w:rPr>
                </w:del>
              </m:ctrlPr>
            </m:dPr>
            <m:e>
              <m:r>
                <w:del w:id="2651" w:author="Στάθης Καπ" w:date="2023-02-01T09:03:00Z">
                  <w:rPr>
                    <w:rFonts w:ascii="Cambria Math" w:eastAsiaTheme="minorEastAsia" w:hAnsi="Cambria Math"/>
                    <w:lang w:val="el-GR"/>
                  </w:rPr>
                  <m:t>1-</m:t>
                </w:del>
              </m:r>
              <m:sSub>
                <m:sSubPr>
                  <m:ctrlPr>
                    <w:del w:id="2652" w:author="Στάθης Καπ" w:date="2023-02-01T09:03:00Z">
                      <w:rPr>
                        <w:rFonts w:ascii="Cambria Math" w:eastAsiaTheme="minorEastAsia" w:hAnsi="Cambria Math"/>
                        <w:i/>
                        <w:iCs/>
                        <w:lang w:val="el-GR"/>
                      </w:rPr>
                    </w:del>
                  </m:ctrlPr>
                </m:sSubPr>
                <m:e>
                  <m:r>
                    <w:del w:id="2653" w:author="Στάθης Καπ" w:date="2023-02-01T09:03:00Z">
                      <w:rPr>
                        <w:rFonts w:ascii="Cambria Math" w:eastAsiaTheme="minorEastAsia" w:hAnsi="Cambria Math"/>
                        <w:lang w:val="el-GR"/>
                      </w:rPr>
                      <m:t>x</m:t>
                    </w:del>
                  </m:r>
                </m:e>
                <m:sub>
                  <m:r>
                    <w:del w:id="2654" w:author="Στάθης Καπ" w:date="2023-02-01T09:03:00Z">
                      <w:rPr>
                        <w:rFonts w:ascii="Cambria Math" w:eastAsiaTheme="minorEastAsia" w:hAnsi="Cambria Math"/>
                        <w:lang w:val="el-GR"/>
                      </w:rPr>
                      <m:t>ijd</m:t>
                    </w:del>
                  </m:r>
                </m:sub>
              </m:sSub>
            </m:e>
          </m:d>
          <m:r>
            <w:del w:id="2655" w:author="Στάθης Καπ" w:date="2023-02-01T09:03:00Z">
              <w:rPr>
                <w:rFonts w:ascii="Cambria Math" w:eastAsiaTheme="minorEastAsia" w:hAnsi="Cambria Math"/>
                <w:lang w:val="el-GR"/>
              </w:rPr>
              <m:t xml:space="preserve"> ∀i,j=1,⋯,n d=1,⋯, m</m:t>
            </w:del>
          </m:r>
        </m:oMath>
      </m:oMathPara>
    </w:p>
    <w:p w14:paraId="127DE7E2" w14:textId="7C1F412A" w:rsidR="0092518E" w:rsidRPr="00F51F97" w:rsidDel="00C961DB" w:rsidRDefault="00F03C40" w:rsidP="00DD5D88">
      <w:pPr>
        <w:rPr>
          <w:del w:id="2656" w:author="Στάθης Καπ" w:date="2023-02-01T09:03:00Z"/>
          <w:rFonts w:eastAsiaTheme="minorEastAsia"/>
          <w:i/>
          <w:lang w:val="el-GR"/>
        </w:rPr>
      </w:pPr>
      <m:oMathPara>
        <m:oMath>
          <m:nary>
            <m:naryPr>
              <m:chr m:val="∑"/>
              <m:limLoc m:val="undOvr"/>
              <m:ctrlPr>
                <w:del w:id="2657" w:author="Στάθης Καπ" w:date="2023-02-01T09:03:00Z">
                  <w:rPr>
                    <w:rFonts w:ascii="Cambria Math" w:hAnsi="Cambria Math"/>
                    <w:i/>
                    <w:lang w:val="el-GR"/>
                  </w:rPr>
                </w:del>
              </m:ctrlPr>
            </m:naryPr>
            <m:sub>
              <m:r>
                <w:del w:id="2658" w:author="Στάθης Καπ" w:date="2023-02-01T09:03:00Z">
                  <w:rPr>
                    <w:rFonts w:ascii="Cambria Math" w:hAnsi="Cambria Math"/>
                    <w:lang w:val="el-GR"/>
                  </w:rPr>
                  <m:t>d=1</m:t>
                </w:del>
              </m:r>
            </m:sub>
            <m:sup>
              <m:r>
                <w:del w:id="2659" w:author="Στάθης Καπ" w:date="2023-02-01T09:03:00Z">
                  <w:rPr>
                    <w:rFonts w:ascii="Cambria Math" w:hAnsi="Cambria Math"/>
                    <w:lang w:val="el-GR"/>
                  </w:rPr>
                  <m:t>m</m:t>
                </w:del>
              </m:r>
            </m:sup>
            <m:e>
              <m:sSub>
                <m:sSubPr>
                  <m:ctrlPr>
                    <w:del w:id="2660" w:author="Στάθης Καπ" w:date="2023-02-01T09:03:00Z">
                      <w:rPr>
                        <w:rFonts w:ascii="Cambria Math" w:hAnsi="Cambria Math"/>
                        <w:i/>
                        <w:lang w:val="el-GR"/>
                      </w:rPr>
                    </w:del>
                  </m:ctrlPr>
                </m:sSubPr>
                <m:e>
                  <m:r>
                    <w:del w:id="2661" w:author="Στάθης Καπ" w:date="2023-02-01T09:03:00Z">
                      <w:rPr>
                        <w:rFonts w:ascii="Cambria Math" w:hAnsi="Cambria Math"/>
                        <w:lang w:val="el-GR"/>
                      </w:rPr>
                      <m:t>y</m:t>
                    </w:del>
                  </m:r>
                </m:e>
                <m:sub>
                  <m:r>
                    <w:del w:id="2662" w:author="Στάθης Καπ" w:date="2023-02-01T09:03:00Z">
                      <w:rPr>
                        <w:rFonts w:ascii="Cambria Math" w:hAnsi="Cambria Math"/>
                        <w:lang w:val="el-GR"/>
                      </w:rPr>
                      <m:t>kd</m:t>
                    </w:del>
                  </m:r>
                </m:sub>
              </m:sSub>
            </m:e>
          </m:nary>
          <m:r>
            <w:del w:id="2663" w:author="Στάθης Καπ" w:date="2023-02-01T09:03:00Z">
              <w:rPr>
                <w:rFonts w:ascii="Cambria Math" w:hAnsi="Cambria Math"/>
                <w:lang w:val="el-GR"/>
              </w:rPr>
              <m:t>≤1 ∀k=2,⋯,n-1</m:t>
            </w:del>
          </m:r>
        </m:oMath>
      </m:oMathPara>
    </w:p>
    <w:p w14:paraId="7A125DBD" w14:textId="7CC93862" w:rsidR="00F51F97" w:rsidRPr="004805CE" w:rsidDel="00C961DB" w:rsidRDefault="00F03C40" w:rsidP="00DD5D88">
      <w:pPr>
        <w:rPr>
          <w:del w:id="2664" w:author="Στάθης Καπ" w:date="2023-02-01T09:03:00Z"/>
          <w:rFonts w:eastAsiaTheme="minorEastAsia"/>
          <w:i/>
          <w:iCs/>
          <w:lang w:val="el-GR"/>
        </w:rPr>
      </w:pPr>
      <m:oMathPara>
        <m:oMath>
          <m:nary>
            <m:naryPr>
              <m:chr m:val="∑"/>
              <m:limLoc m:val="undOvr"/>
              <m:ctrlPr>
                <w:del w:id="2665" w:author="Στάθης Καπ" w:date="2023-02-01T09:03:00Z">
                  <w:rPr>
                    <w:rFonts w:ascii="Cambria Math" w:hAnsi="Cambria Math"/>
                    <w:i/>
                    <w:iCs/>
                    <w:lang w:val="el-GR"/>
                  </w:rPr>
                </w:del>
              </m:ctrlPr>
            </m:naryPr>
            <m:sub>
              <m:r>
                <w:del w:id="2666" w:author="Στάθης Καπ" w:date="2023-02-01T09:03:00Z">
                  <w:rPr>
                    <w:rFonts w:ascii="Cambria Math" w:hAnsi="Cambria Math"/>
                    <w:lang w:val="el-GR"/>
                  </w:rPr>
                  <m:t>i=1</m:t>
                </w:del>
              </m:r>
            </m:sub>
            <m:sup>
              <m:r>
                <w:del w:id="2667" w:author="Στάθης Καπ" w:date="2023-02-01T09:03:00Z">
                  <w:rPr>
                    <w:rFonts w:ascii="Cambria Math" w:hAnsi="Cambria Math"/>
                    <w:lang w:val="el-GR"/>
                  </w:rPr>
                  <m:t>n-1</m:t>
                </w:del>
              </m:r>
            </m:sup>
            <m:e>
              <m:r>
                <w:del w:id="2668" w:author="Στάθης Καπ" w:date="2023-02-01T09:03:00Z">
                  <w:rPr>
                    <w:rFonts w:ascii="Cambria Math" w:hAnsi="Cambria Math"/>
                    <w:lang w:val="el-GR"/>
                  </w:rPr>
                  <m:t>(</m:t>
                </w:del>
              </m:r>
              <m:sSub>
                <m:sSubPr>
                  <m:ctrlPr>
                    <w:del w:id="2669" w:author="Στάθης Καπ" w:date="2023-02-01T09:03:00Z">
                      <w:rPr>
                        <w:rFonts w:ascii="Cambria Math" w:hAnsi="Cambria Math"/>
                        <w:i/>
                        <w:iCs/>
                        <w:lang w:val="el-GR"/>
                      </w:rPr>
                    </w:del>
                  </m:ctrlPr>
                </m:sSubPr>
                <m:e>
                  <m:r>
                    <w:del w:id="2670" w:author="Στάθης Καπ" w:date="2023-02-01T09:03:00Z">
                      <w:rPr>
                        <w:rFonts w:ascii="Cambria Math" w:hAnsi="Cambria Math"/>
                        <w:lang w:val="el-GR"/>
                      </w:rPr>
                      <m:t>T</m:t>
                    </w:del>
                  </m:r>
                </m:e>
                <m:sub>
                  <m:r>
                    <w:del w:id="2671" w:author="Στάθης Καπ" w:date="2023-02-01T09:03:00Z">
                      <w:rPr>
                        <w:rFonts w:ascii="Cambria Math" w:hAnsi="Cambria Math"/>
                        <w:lang w:val="el-GR"/>
                      </w:rPr>
                      <m:t>i</m:t>
                    </w:del>
                  </m:r>
                </m:sub>
              </m:sSub>
              <m:sSub>
                <m:sSubPr>
                  <m:ctrlPr>
                    <w:del w:id="2672" w:author="Στάθης Καπ" w:date="2023-02-01T09:03:00Z">
                      <w:rPr>
                        <w:rFonts w:ascii="Cambria Math" w:hAnsi="Cambria Math"/>
                        <w:i/>
                        <w:iCs/>
                        <w:lang w:val="el-GR"/>
                      </w:rPr>
                    </w:del>
                  </m:ctrlPr>
                </m:sSubPr>
                <m:e>
                  <m:r>
                    <w:del w:id="2673" w:author="Στάθης Καπ" w:date="2023-02-01T09:03:00Z">
                      <w:rPr>
                        <w:rFonts w:ascii="Cambria Math" w:hAnsi="Cambria Math"/>
                        <w:lang w:val="el-GR"/>
                      </w:rPr>
                      <m:t>y</m:t>
                    </w:del>
                  </m:r>
                </m:e>
                <m:sub>
                  <m:r>
                    <w:del w:id="2674" w:author="Στάθης Καπ" w:date="2023-02-01T09:03:00Z">
                      <w:rPr>
                        <w:rFonts w:ascii="Cambria Math" w:hAnsi="Cambria Math"/>
                        <w:lang w:val="el-GR"/>
                      </w:rPr>
                      <m:t>id</m:t>
                    </w:del>
                  </m:r>
                </m:sub>
              </m:sSub>
              <m:r>
                <w:del w:id="2675" w:author="Στάθης Καπ" w:date="2023-02-01T09:03:00Z">
                  <w:rPr>
                    <w:rFonts w:ascii="Cambria Math" w:hAnsi="Cambria Math"/>
                    <w:lang w:val="el-GR"/>
                  </w:rPr>
                  <m:t>+</m:t>
                </w:del>
              </m:r>
              <m:nary>
                <m:naryPr>
                  <m:chr m:val="∑"/>
                  <m:limLoc m:val="undOvr"/>
                  <m:ctrlPr>
                    <w:del w:id="2676" w:author="Στάθης Καπ" w:date="2023-02-01T09:03:00Z">
                      <w:rPr>
                        <w:rFonts w:ascii="Cambria Math" w:hAnsi="Cambria Math"/>
                        <w:i/>
                        <w:iCs/>
                        <w:lang w:val="el-GR"/>
                      </w:rPr>
                    </w:del>
                  </m:ctrlPr>
                </m:naryPr>
                <m:sub>
                  <m:r>
                    <w:del w:id="2677" w:author="Στάθης Καπ" w:date="2023-02-01T09:03:00Z">
                      <w:rPr>
                        <w:rFonts w:ascii="Cambria Math" w:hAnsi="Cambria Math"/>
                        <w:lang w:val="el-GR"/>
                      </w:rPr>
                      <m:t>y=2</m:t>
                    </w:del>
                  </m:r>
                </m:sub>
                <m:sup>
                  <m:r>
                    <w:del w:id="2678" w:author="Στάθης Καπ" w:date="2023-02-01T09:03:00Z">
                      <w:rPr>
                        <w:rFonts w:ascii="Cambria Math" w:hAnsi="Cambria Math"/>
                        <w:lang w:val="el-GR"/>
                      </w:rPr>
                      <m:t>n</m:t>
                    </w:del>
                  </m:r>
                </m:sup>
                <m:e>
                  <m:sSub>
                    <m:sSubPr>
                      <m:ctrlPr>
                        <w:del w:id="2679" w:author="Στάθης Καπ" w:date="2023-02-01T09:03:00Z">
                          <w:rPr>
                            <w:rFonts w:ascii="Cambria Math" w:hAnsi="Cambria Math"/>
                            <w:i/>
                            <w:iCs/>
                            <w:lang w:val="el-GR"/>
                          </w:rPr>
                        </w:del>
                      </m:ctrlPr>
                    </m:sSubPr>
                    <m:e>
                      <m:r>
                        <w:del w:id="2680" w:author="Στάθης Καπ" w:date="2023-02-01T09:03:00Z">
                          <w:rPr>
                            <w:rFonts w:ascii="Cambria Math" w:hAnsi="Cambria Math"/>
                            <w:lang w:val="el-GR"/>
                          </w:rPr>
                          <m:t>c</m:t>
                        </w:del>
                      </m:r>
                    </m:e>
                    <m:sub>
                      <m:r>
                        <w:del w:id="2681" w:author="Στάθης Καπ" w:date="2023-02-01T09:03:00Z">
                          <w:rPr>
                            <w:rFonts w:ascii="Cambria Math" w:hAnsi="Cambria Math"/>
                            <w:lang w:val="el-GR"/>
                          </w:rPr>
                          <m:t>ij</m:t>
                        </w:del>
                      </m:r>
                    </m:sub>
                  </m:sSub>
                  <m:sSub>
                    <m:sSubPr>
                      <m:ctrlPr>
                        <w:del w:id="2682" w:author="Στάθης Καπ" w:date="2023-02-01T09:03:00Z">
                          <w:rPr>
                            <w:rFonts w:ascii="Cambria Math" w:hAnsi="Cambria Math"/>
                            <w:i/>
                            <w:iCs/>
                            <w:lang w:val="el-GR"/>
                          </w:rPr>
                        </w:del>
                      </m:ctrlPr>
                    </m:sSubPr>
                    <m:e>
                      <m:r>
                        <w:del w:id="2683" w:author="Στάθης Καπ" w:date="2023-02-01T09:03:00Z">
                          <w:rPr>
                            <w:rFonts w:ascii="Cambria Math" w:hAnsi="Cambria Math"/>
                            <w:lang w:val="el-GR"/>
                          </w:rPr>
                          <m:t>x</m:t>
                        </w:del>
                      </m:r>
                    </m:e>
                    <m:sub>
                      <m:r>
                        <w:del w:id="2684" w:author="Στάθης Καπ" w:date="2023-02-01T09:03:00Z">
                          <w:rPr>
                            <w:rFonts w:ascii="Cambria Math" w:hAnsi="Cambria Math"/>
                            <w:lang w:val="el-GR"/>
                          </w:rPr>
                          <m:t>ijd</m:t>
                        </w:del>
                      </m:r>
                    </m:sub>
                  </m:sSub>
                </m:e>
              </m:nary>
              <m:r>
                <w:del w:id="2685" w:author="Στάθης Καπ" w:date="2023-02-01T09:03:00Z">
                  <w:rPr>
                    <w:rFonts w:ascii="Cambria Math" w:hAnsi="Cambria Math"/>
                    <w:lang w:val="el-GR"/>
                  </w:rPr>
                  <m:t>)</m:t>
                </w:del>
              </m:r>
            </m:e>
          </m:nary>
          <m:r>
            <w:del w:id="2686" w:author="Στάθης Καπ" w:date="2023-02-01T09:03:00Z">
              <w:rPr>
                <w:rFonts w:ascii="Cambria Math" w:hAnsi="Cambria Math"/>
                <w:lang w:val="el-GR"/>
              </w:rPr>
              <m:t>≤</m:t>
            </w:del>
          </m:r>
          <m:sSub>
            <m:sSubPr>
              <m:ctrlPr>
                <w:del w:id="2687" w:author="Στάθης Καπ" w:date="2023-02-01T09:03:00Z">
                  <w:rPr>
                    <w:rFonts w:ascii="Cambria Math" w:hAnsi="Cambria Math"/>
                    <w:i/>
                    <w:iCs/>
                    <w:lang w:val="el-GR"/>
                  </w:rPr>
                </w:del>
              </m:ctrlPr>
            </m:sSubPr>
            <m:e>
              <m:r>
                <w:del w:id="2688" w:author="Στάθης Καπ" w:date="2023-02-01T09:03:00Z">
                  <w:rPr>
                    <w:rFonts w:ascii="Cambria Math" w:hAnsi="Cambria Math"/>
                    <w:lang w:val="el-GR"/>
                  </w:rPr>
                  <m:t>T</m:t>
                </w:del>
              </m:r>
            </m:e>
            <m:sub>
              <m:r>
                <w:del w:id="2689" w:author="Στάθης Καπ" w:date="2023-02-01T09:03:00Z">
                  <w:rPr>
                    <w:rFonts w:ascii="Cambria Math" w:hAnsi="Cambria Math"/>
                    <w:lang w:val="el-GR"/>
                  </w:rPr>
                  <m:t>max</m:t>
                </w:del>
              </m:r>
            </m:sub>
          </m:sSub>
          <m:r>
            <w:del w:id="2690" w:author="Στάθης Καπ" w:date="2023-02-01T09:03:00Z">
              <w:rPr>
                <w:rFonts w:ascii="Cambria Math" w:hAnsi="Cambria Math"/>
                <w:lang w:val="el-GR"/>
              </w:rPr>
              <m:t xml:space="preserve"> ∀d=1,⋯, m</m:t>
            </w:del>
          </m:r>
        </m:oMath>
      </m:oMathPara>
    </w:p>
    <w:p w14:paraId="07883005" w14:textId="0964EF0B" w:rsidR="004805CE" w:rsidRPr="00EC7401" w:rsidDel="00C961DB" w:rsidRDefault="00F03C40" w:rsidP="00DD5D88">
      <w:pPr>
        <w:rPr>
          <w:del w:id="2691" w:author="Στάθης Καπ" w:date="2023-02-01T09:03:00Z"/>
          <w:i/>
          <w:lang w:val="el-GR"/>
        </w:rPr>
      </w:pPr>
      <m:oMathPara>
        <m:oMath>
          <m:sSub>
            <m:sSubPr>
              <m:ctrlPr>
                <w:del w:id="2692" w:author="Στάθης Καπ" w:date="2023-02-01T09:03:00Z">
                  <w:rPr>
                    <w:rFonts w:ascii="Cambria Math" w:hAnsi="Cambria Math"/>
                    <w:i/>
                    <w:lang w:val="el-GR"/>
                  </w:rPr>
                </w:del>
              </m:ctrlPr>
            </m:sSubPr>
            <m:e>
              <m:r>
                <w:del w:id="2693" w:author="Στάθης Καπ" w:date="2023-02-01T09:03:00Z">
                  <w:rPr>
                    <w:rFonts w:ascii="Cambria Math" w:hAnsi="Cambria Math"/>
                    <w:lang w:val="el-GR"/>
                  </w:rPr>
                  <m:t>O</m:t>
                </w:del>
              </m:r>
            </m:e>
            <m:sub>
              <m:r>
                <w:del w:id="2694" w:author="Στάθης Καπ" w:date="2023-02-01T09:03:00Z">
                  <w:rPr>
                    <w:rFonts w:ascii="Cambria Math" w:hAnsi="Cambria Math"/>
                    <w:lang w:val="el-GR"/>
                  </w:rPr>
                  <m:t>i</m:t>
                </w:del>
              </m:r>
            </m:sub>
          </m:sSub>
          <m:r>
            <w:del w:id="2695" w:author="Στάθης Καπ" w:date="2023-02-01T09:03:00Z">
              <w:rPr>
                <w:rFonts w:ascii="Cambria Math" w:hAnsi="Cambria Math"/>
                <w:lang w:val="el-GR"/>
              </w:rPr>
              <m:t>≤</m:t>
            </w:del>
          </m:r>
          <m:sSub>
            <m:sSubPr>
              <m:ctrlPr>
                <w:del w:id="2696" w:author="Στάθης Καπ" w:date="2023-02-01T09:03:00Z">
                  <w:rPr>
                    <w:rFonts w:ascii="Cambria Math" w:hAnsi="Cambria Math"/>
                    <w:i/>
                    <w:lang w:val="el-GR"/>
                  </w:rPr>
                </w:del>
              </m:ctrlPr>
            </m:sSubPr>
            <m:e>
              <m:r>
                <w:del w:id="2697" w:author="Στάθης Καπ" w:date="2023-02-01T09:03:00Z">
                  <w:rPr>
                    <w:rFonts w:ascii="Cambria Math" w:hAnsi="Cambria Math"/>
                    <w:lang w:val="el-GR"/>
                  </w:rPr>
                  <m:t>s</m:t>
                </w:del>
              </m:r>
            </m:e>
            <m:sub>
              <m:r>
                <w:del w:id="2698" w:author="Στάθης Καπ" w:date="2023-02-01T09:03:00Z">
                  <w:rPr>
                    <w:rFonts w:ascii="Cambria Math" w:hAnsi="Cambria Math"/>
                    <w:lang w:val="el-GR"/>
                  </w:rPr>
                  <m:t>id</m:t>
                </w:del>
              </m:r>
            </m:sub>
          </m:sSub>
          <m:r>
            <w:del w:id="2699" w:author="Στάθης Καπ" w:date="2023-02-01T09:03:00Z">
              <w:rPr>
                <w:rFonts w:ascii="Cambria Math" w:hAnsi="Cambria Math"/>
                <w:lang w:val="el-GR"/>
              </w:rPr>
              <m:t xml:space="preserve">  ∀i=1,⋯,n d=1,⋯,m</m:t>
            </w:del>
          </m:r>
        </m:oMath>
      </m:oMathPara>
    </w:p>
    <w:p w14:paraId="4A4AADED" w14:textId="07A7F17C" w:rsidR="00632C10" w:rsidRPr="00A1066D" w:rsidDel="00C961DB" w:rsidRDefault="00F03C40" w:rsidP="00DD5D88">
      <w:pPr>
        <w:rPr>
          <w:del w:id="2700" w:author="Στάθης Καπ" w:date="2023-02-01T09:03:00Z"/>
          <w:i/>
          <w:iCs/>
          <w:lang w:val="el-GR"/>
        </w:rPr>
      </w:pPr>
      <m:oMathPara>
        <m:oMath>
          <m:sSub>
            <m:sSubPr>
              <m:ctrlPr>
                <w:del w:id="2701" w:author="Στάθης Καπ" w:date="2023-02-01T09:03:00Z">
                  <w:rPr>
                    <w:rFonts w:ascii="Cambria Math" w:hAnsi="Cambria Math"/>
                    <w:i/>
                    <w:iCs/>
                    <w:lang w:val="el-GR"/>
                  </w:rPr>
                </w:del>
              </m:ctrlPr>
            </m:sSubPr>
            <m:e>
              <m:r>
                <w:del w:id="2702" w:author="Στάθης Καπ" w:date="2023-02-01T09:03:00Z">
                  <w:rPr>
                    <w:rFonts w:ascii="Cambria Math" w:hAnsi="Cambria Math"/>
                    <w:lang w:val="el-GR"/>
                  </w:rPr>
                  <m:t>s</m:t>
                </w:del>
              </m:r>
            </m:e>
            <m:sub>
              <m:r>
                <w:del w:id="2703" w:author="Στάθης Καπ" w:date="2023-02-01T09:03:00Z">
                  <w:rPr>
                    <w:rFonts w:ascii="Cambria Math" w:hAnsi="Cambria Math"/>
                    <w:lang w:val="el-GR"/>
                  </w:rPr>
                  <m:t>id</m:t>
                </w:del>
              </m:r>
            </m:sub>
          </m:sSub>
          <m:r>
            <w:del w:id="2704" w:author="Στάθης Καπ" w:date="2023-02-01T09:03:00Z">
              <w:rPr>
                <w:rFonts w:ascii="Cambria Math" w:hAnsi="Cambria Math"/>
                <w:lang w:val="el-GR"/>
              </w:rPr>
              <m:t>≤</m:t>
            </w:del>
          </m:r>
          <m:sSub>
            <m:sSubPr>
              <m:ctrlPr>
                <w:del w:id="2705" w:author="Στάθης Καπ" w:date="2023-02-01T09:03:00Z">
                  <w:rPr>
                    <w:rFonts w:ascii="Cambria Math" w:hAnsi="Cambria Math"/>
                    <w:i/>
                    <w:iCs/>
                    <w:lang w:val="el-GR"/>
                  </w:rPr>
                </w:del>
              </m:ctrlPr>
            </m:sSubPr>
            <m:e>
              <m:r>
                <w:del w:id="2706" w:author="Στάθης Καπ" w:date="2023-02-01T09:03:00Z">
                  <w:rPr>
                    <w:rFonts w:ascii="Cambria Math" w:hAnsi="Cambria Math"/>
                    <w:lang w:val="el-GR"/>
                  </w:rPr>
                  <m:t>C</m:t>
                </w:del>
              </m:r>
            </m:e>
            <m:sub>
              <m:r>
                <w:del w:id="2707" w:author="Στάθης Καπ" w:date="2023-02-01T09:03:00Z">
                  <w:rPr>
                    <w:rFonts w:ascii="Cambria Math" w:hAnsi="Cambria Math"/>
                    <w:lang w:val="el-GR"/>
                  </w:rPr>
                  <m:t>i</m:t>
                </w:del>
              </m:r>
            </m:sub>
          </m:sSub>
          <m:r>
            <w:del w:id="2708" w:author="Στάθης Καπ" w:date="2023-02-01T09:03:00Z">
              <w:rPr>
                <w:rFonts w:ascii="Cambria Math" w:hAnsi="Cambria Math"/>
                <w:lang w:val="el-GR"/>
              </w:rPr>
              <m:t xml:space="preserve"> ∀i=1,⋯,n d=1,⋯,m</m:t>
            </w:del>
          </m:r>
        </m:oMath>
      </m:oMathPara>
    </w:p>
    <w:p w14:paraId="31BD9471" w14:textId="581707D6" w:rsidR="00632C10" w:rsidRPr="0050395C" w:rsidDel="00C961DB" w:rsidRDefault="00F03C40" w:rsidP="00DD5D88">
      <w:pPr>
        <w:rPr>
          <w:del w:id="2709" w:author="Στάθης Καπ" w:date="2023-02-01T09:03:00Z"/>
          <w:i/>
          <w:iCs/>
          <w:lang w:val="el-GR"/>
        </w:rPr>
      </w:pPr>
      <m:oMathPara>
        <m:oMath>
          <m:sSub>
            <m:sSubPr>
              <m:ctrlPr>
                <w:del w:id="2710" w:author="Στάθης Καπ" w:date="2023-02-01T09:03:00Z">
                  <w:rPr>
                    <w:rFonts w:ascii="Cambria Math" w:hAnsi="Cambria Math"/>
                    <w:i/>
                    <w:iCs/>
                    <w:lang w:val="el-GR"/>
                  </w:rPr>
                </w:del>
              </m:ctrlPr>
            </m:sSubPr>
            <m:e>
              <m:r>
                <w:del w:id="2711" w:author="Στάθης Καπ" w:date="2023-02-01T09:03:00Z">
                  <w:rPr>
                    <w:rFonts w:ascii="Cambria Math" w:hAnsi="Cambria Math"/>
                    <w:lang w:val="el-GR"/>
                  </w:rPr>
                  <m:t>x</m:t>
                </w:del>
              </m:r>
            </m:e>
            <m:sub>
              <m:r>
                <w:del w:id="2712" w:author="Στάθης Καπ" w:date="2023-02-01T09:03:00Z">
                  <w:rPr>
                    <w:rFonts w:ascii="Cambria Math" w:hAnsi="Cambria Math"/>
                    <w:lang w:val="el-GR"/>
                  </w:rPr>
                  <m:t>ijd</m:t>
                </w:del>
              </m:r>
            </m:sub>
          </m:sSub>
          <m:r>
            <w:del w:id="2713" w:author="Στάθης Καπ" w:date="2023-02-01T09:03:00Z">
              <w:rPr>
                <w:rFonts w:ascii="Cambria Math" w:hAnsi="Cambria Math"/>
                <w:lang w:val="el-GR"/>
              </w:rPr>
              <m:t>,</m:t>
            </w:del>
          </m:r>
          <m:sSub>
            <m:sSubPr>
              <m:ctrlPr>
                <w:del w:id="2714" w:author="Στάθης Καπ" w:date="2023-02-01T09:03:00Z">
                  <w:rPr>
                    <w:rFonts w:ascii="Cambria Math" w:hAnsi="Cambria Math"/>
                    <w:i/>
                    <w:iCs/>
                    <w:lang w:val="el-GR"/>
                  </w:rPr>
                </w:del>
              </m:ctrlPr>
            </m:sSubPr>
            <m:e>
              <m:r>
                <w:del w:id="2715" w:author="Στάθης Καπ" w:date="2023-02-01T09:03:00Z">
                  <w:rPr>
                    <w:rFonts w:ascii="Cambria Math" w:hAnsi="Cambria Math"/>
                    <w:lang w:val="el-GR"/>
                  </w:rPr>
                  <m:t>y</m:t>
                </w:del>
              </m:r>
            </m:e>
            <m:sub>
              <m:r>
                <w:del w:id="2716" w:author="Στάθης Καπ" w:date="2023-02-01T09:03:00Z">
                  <w:rPr>
                    <w:rFonts w:ascii="Cambria Math" w:hAnsi="Cambria Math"/>
                    <w:lang w:val="el-GR"/>
                  </w:rPr>
                  <m:t>id</m:t>
                </w:del>
              </m:r>
            </m:sub>
          </m:sSub>
          <m:r>
            <w:del w:id="2717" w:author="Στάθης Καπ" w:date="2023-02-01T09:03:00Z">
              <w:rPr>
                <w:rFonts w:ascii="Cambria Math" w:hAnsi="Cambria Math"/>
                <w:lang w:val="el-GR"/>
              </w:rPr>
              <m:t>∈</m:t>
            </w:del>
          </m:r>
          <m:d>
            <m:dPr>
              <m:begChr m:val="{"/>
              <m:endChr m:val="}"/>
              <m:ctrlPr>
                <w:del w:id="2718" w:author="Στάθης Καπ" w:date="2023-02-01T09:03:00Z">
                  <w:rPr>
                    <w:rFonts w:ascii="Cambria Math" w:hAnsi="Cambria Math"/>
                    <w:i/>
                    <w:iCs/>
                    <w:lang w:val="el-GR"/>
                  </w:rPr>
                </w:del>
              </m:ctrlPr>
            </m:dPr>
            <m:e>
              <m:r>
                <w:del w:id="2719" w:author="Στάθης Καπ" w:date="2023-02-01T09:03:00Z">
                  <w:rPr>
                    <w:rFonts w:ascii="Cambria Math" w:hAnsi="Cambria Math"/>
                    <w:lang w:val="el-GR"/>
                  </w:rPr>
                  <m:t>0,1</m:t>
                </w:del>
              </m:r>
            </m:e>
          </m:d>
          <m:r>
            <w:del w:id="2720" w:author="Στάθης Καπ" w:date="2023-02-01T09:03:00Z">
              <w:rPr>
                <w:rFonts w:ascii="Cambria Math" w:hAnsi="Cambria Math"/>
                <w:lang w:val="el-GR"/>
              </w:rPr>
              <m:t xml:space="preserve"> ∀i,j=1,⋯,n d=1,⋯,m</m:t>
            </w:del>
          </m:r>
        </m:oMath>
      </m:oMathPara>
    </w:p>
    <w:p w14:paraId="4C97E8FF" w14:textId="582A39F6" w:rsidR="00632C10" w:rsidRDefault="0095371D" w:rsidP="00DD5D88">
      <w:pPr>
        <w:rPr>
          <w:iCs/>
          <w:lang w:val="el-GR"/>
        </w:rPr>
      </w:pPr>
      <w:r w:rsidRPr="00C51F8F">
        <w:rPr>
          <w:lang w:val="el-GR"/>
        </w:rPr>
        <w:t xml:space="preserve">Η σχέση 2.32 αντιπροσωπεύει το στόχο του προβλήματος </w:t>
      </w:r>
      <w:r w:rsidR="00E5392D" w:rsidRPr="00C51F8F">
        <w:rPr>
          <w:lang w:val="el-GR"/>
        </w:rPr>
        <w:t>δηλαδή</w:t>
      </w:r>
      <w:r w:rsidRPr="00C51F8F">
        <w:rPr>
          <w:lang w:val="el-GR"/>
        </w:rPr>
        <w:t xml:space="preserve"> τη μεγιστοποίηση του κέρδους. Η σχέση 2.33 διαβεβαιώνει πως όλες οι τροχιές ξεκινούν από τον αρχικό κόμβο 1 και καταλήγουν στον τελικό κόμβο </w:t>
      </w:r>
      <w:r>
        <w:t>n</w:t>
      </w:r>
      <w:r w:rsidRPr="00C51F8F">
        <w:rPr>
          <w:lang w:val="el-GR"/>
        </w:rPr>
        <w:t xml:space="preserve"> καθώς οι ακμές που αρχίζουν από τον αρχικό κόμβο και οι ακμές που καταλήγουν στον τελικό κόμβο πρέπει να ισούνται με το πλήθος των διαδρομών. Η σχέση 2.34 διασφαλίζει τη συν</w:t>
      </w:r>
      <w:r w:rsidR="00C51F8F">
        <w:rPr>
          <w:lang w:val="el-GR"/>
        </w:rPr>
        <w:t>ε</w:t>
      </w:r>
      <w:r w:rsidRPr="00C51F8F">
        <w:rPr>
          <w:lang w:val="el-GR"/>
        </w:rPr>
        <w:t xml:space="preserve">κτικότητα της κάθε τροχιάς καθώς το πλήθος </w:t>
      </w:r>
      <w:r w:rsidR="002E3EB0">
        <w:rPr>
          <w:lang w:val="el-GR"/>
        </w:rPr>
        <w:t>των τόξων</w:t>
      </w:r>
      <w:r w:rsidRPr="00C51F8F">
        <w:rPr>
          <w:lang w:val="el-GR"/>
        </w:rPr>
        <w:t xml:space="preserve"> που καταλήγουν σε έναν κόμβο </w:t>
      </w:r>
      <w:r>
        <w:t>k</w:t>
      </w:r>
      <w:r w:rsidRPr="00C51F8F">
        <w:rPr>
          <w:lang w:val="el-GR"/>
        </w:rPr>
        <w:t xml:space="preserve"> πρέπει να ισούται με το πλήθος των τόξων που φεύγουν από αυτόν (εκτός και </w:t>
      </w:r>
      <w:r w:rsidR="00882A92" w:rsidRPr="00C51F8F">
        <w:rPr>
          <w:lang w:val="el-GR"/>
        </w:rPr>
        <w:t>εάν</w:t>
      </w:r>
      <w:r w:rsidRPr="00C51F8F">
        <w:rPr>
          <w:lang w:val="el-GR"/>
        </w:rPr>
        <w:t xml:space="preserve"> πρόκειται για τον αρχικό η τον τελικό κόμβο). Η σχέση 2.35 διατηρεί το χρονοδιάγραμμα της κάθε τροχιάς. Η σχέση 2.36 διασφαλίζει πως η επίσκεψη στον κάθε κόμβο θα πραγματοποιηθεί το πολύ μία φορά και η σχέση 2.37 περιορίζει τη κάθε τροχιά στο όριο χρόνου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C51F8F">
        <w:rPr>
          <w:lang w:val="el-GR"/>
        </w:rPr>
        <w:t>. Οι σχέσεις 2.38 και 2.39 περιορίζουν την έναρξη της επίσκεψης στο χρονικό παράθυρο του εκάστοτε κόμβου.</w:t>
      </w:r>
    </w:p>
    <w:p w14:paraId="7428A003" w14:textId="01CB8C74" w:rsidR="00632C10" w:rsidRDefault="00D54106" w:rsidP="00DD5D88">
      <w:pPr>
        <w:rPr>
          <w:lang w:val="el-GR"/>
        </w:rPr>
      </w:pPr>
      <w:r w:rsidRPr="00996253">
        <w:rPr>
          <w:lang w:val="el-GR"/>
        </w:rPr>
        <w:t xml:space="preserve">Οι </w:t>
      </w:r>
      <w:r>
        <w:t>Montemanni</w:t>
      </w:r>
      <w:r w:rsidRPr="00996253">
        <w:rPr>
          <w:lang w:val="el-GR"/>
        </w:rPr>
        <w:t xml:space="preserve"> &amp; </w:t>
      </w:r>
      <w:r>
        <w:t>Gambardella</w:t>
      </w:r>
      <w:r w:rsidRPr="00996253">
        <w:rPr>
          <w:lang w:val="el-GR"/>
        </w:rPr>
        <w:t xml:space="preserve"> (2009)</w:t>
      </w:r>
      <w:customXmlInsRangeStart w:id="2721" w:author="Στάθης Καπ" w:date="2023-03-01T05:14:00Z"/>
      <w:sdt>
        <w:sdtPr>
          <w:rPr>
            <w:lang w:val="el-GR"/>
          </w:rPr>
          <w:id w:val="-1368522960"/>
          <w:citation/>
        </w:sdtPr>
        <w:sdtEndPr/>
        <w:sdtContent>
          <w:customXmlInsRangeEnd w:id="2721"/>
          <w:ins w:id="2722" w:author="Στάθης Καπ" w:date="2023-03-01T05:14:00Z">
            <w:r w:rsidR="007B61BA">
              <w:rPr>
                <w:lang w:val="el-GR"/>
              </w:rPr>
              <w:fldChar w:fldCharType="begin"/>
            </w:r>
            <w:r w:rsidR="007B61BA" w:rsidRPr="007B61BA">
              <w:rPr>
                <w:lang w:val="el-GR"/>
                <w:rPrChange w:id="2723" w:author="Στάθης Καπ" w:date="2023-03-01T05:14:00Z">
                  <w:rPr/>
                </w:rPrChange>
              </w:rPr>
              <w:instrText xml:space="preserve"> </w:instrText>
            </w:r>
            <w:r w:rsidR="007B61BA">
              <w:instrText>CITATION</w:instrText>
            </w:r>
            <w:r w:rsidR="007B61BA" w:rsidRPr="007B61BA">
              <w:rPr>
                <w:lang w:val="el-GR"/>
                <w:rPrChange w:id="2724" w:author="Στάθης Καπ" w:date="2023-03-01T05:14:00Z">
                  <w:rPr/>
                </w:rPrChange>
              </w:rPr>
              <w:instrText xml:space="preserve"> </w:instrText>
            </w:r>
            <w:r w:rsidR="007B61BA">
              <w:instrText>Rob</w:instrText>
            </w:r>
            <w:r w:rsidR="007B61BA" w:rsidRPr="007B61BA">
              <w:rPr>
                <w:lang w:val="el-GR"/>
                <w:rPrChange w:id="2725" w:author="Στάθης Καπ" w:date="2023-03-01T05:14:00Z">
                  <w:rPr/>
                </w:rPrChange>
              </w:rPr>
              <w:instrText>09 \</w:instrText>
            </w:r>
            <w:r w:rsidR="007B61BA">
              <w:instrText>l</w:instrText>
            </w:r>
            <w:r w:rsidR="007B61BA" w:rsidRPr="007B61BA">
              <w:rPr>
                <w:lang w:val="el-GR"/>
                <w:rPrChange w:id="2726" w:author="Στάθης Καπ" w:date="2023-03-01T05:14:00Z">
                  <w:rPr/>
                </w:rPrChange>
              </w:rPr>
              <w:instrText xml:space="preserve"> 1033 </w:instrText>
            </w:r>
          </w:ins>
          <w:r w:rsidR="007B61BA">
            <w:rPr>
              <w:lang w:val="el-GR"/>
            </w:rPr>
            <w:fldChar w:fldCharType="separate"/>
          </w:r>
          <w:ins w:id="2727" w:author="Στάθης Καπ" w:date="2023-03-01T05:14:00Z">
            <w:r w:rsidR="007B61BA" w:rsidRPr="007B61BA">
              <w:rPr>
                <w:noProof/>
                <w:lang w:val="el-GR"/>
                <w:rPrChange w:id="2728" w:author="Στάθης Καπ" w:date="2023-03-01T05:14:00Z">
                  <w:rPr>
                    <w:noProof/>
                  </w:rPr>
                </w:rPrChange>
              </w:rPr>
              <w:t xml:space="preserve"> </w:t>
            </w:r>
            <w:r w:rsidR="007B61BA" w:rsidRPr="007B61BA">
              <w:rPr>
                <w:noProof/>
                <w:lang w:val="el-GR"/>
                <w:rPrChange w:id="2729" w:author="Στάθης Καπ" w:date="2023-03-01T05:14:00Z">
                  <w:rPr>
                    <w:rFonts w:eastAsia="Times New Roman"/>
                  </w:rPr>
                </w:rPrChange>
              </w:rPr>
              <w:t>[30]</w:t>
            </w:r>
            <w:r w:rsidR="007B61BA">
              <w:rPr>
                <w:lang w:val="el-GR"/>
              </w:rPr>
              <w:fldChar w:fldCharType="end"/>
            </w:r>
          </w:ins>
          <w:customXmlInsRangeStart w:id="2730" w:author="Στάθης Καπ" w:date="2023-03-01T05:14:00Z"/>
        </w:sdtContent>
      </w:sdt>
      <w:customXmlInsRangeEnd w:id="2730"/>
      <w:r w:rsidRPr="00996253">
        <w:rPr>
          <w:lang w:val="el-GR"/>
        </w:rPr>
        <w:t xml:space="preserve"> προτείνουν έναν </w:t>
      </w:r>
      <w:r>
        <w:t>Ant</w:t>
      </w:r>
      <w:r w:rsidRPr="00996253">
        <w:rPr>
          <w:lang w:val="el-GR"/>
        </w:rPr>
        <w:t xml:space="preserve"> </w:t>
      </w:r>
      <w:r>
        <w:t>Colony</w:t>
      </w:r>
      <w:r w:rsidRPr="00996253">
        <w:rPr>
          <w:lang w:val="el-GR"/>
        </w:rPr>
        <w:t xml:space="preserve"> </w:t>
      </w:r>
      <w:r>
        <w:t>System</w:t>
      </w:r>
      <w:r w:rsidRPr="00996253">
        <w:rPr>
          <w:lang w:val="el-GR"/>
        </w:rPr>
        <w:t xml:space="preserve"> αλγόριθμο ο οποίος αποτελείται από δύο φάσεις:</w:t>
      </w:r>
    </w:p>
    <w:p w14:paraId="3086B772" w14:textId="67571160" w:rsidR="00A83264" w:rsidRPr="00CD1331" w:rsidRDefault="00A83264" w:rsidP="00A83264">
      <w:pPr>
        <w:pStyle w:val="ListParagraph"/>
        <w:numPr>
          <w:ilvl w:val="0"/>
          <w:numId w:val="21"/>
        </w:numPr>
        <w:rPr>
          <w:iCs/>
          <w:lang w:val="el-GR"/>
        </w:rPr>
      </w:pPr>
      <w:r w:rsidRPr="00CD1331">
        <w:rPr>
          <w:lang w:val="el-GR"/>
        </w:rPr>
        <w:t xml:space="preserve">Φάση Κατασκευής κατά την οποία ανατίθεται </w:t>
      </w:r>
      <w:r w:rsidR="00AC2462">
        <w:rPr>
          <w:lang w:val="el-GR"/>
        </w:rPr>
        <w:t>σειριακά</w:t>
      </w:r>
      <w:r w:rsidRPr="00CD1331">
        <w:rPr>
          <w:lang w:val="el-GR"/>
        </w:rPr>
        <w:t xml:space="preserve"> σε κάθε μυρμήγκι να κατασκευάσει μία τροχιά </w:t>
      </w:r>
      <w:r w:rsidR="00E5392D" w:rsidRPr="00CD1331">
        <w:rPr>
          <w:lang w:val="el-GR"/>
        </w:rPr>
        <w:t>προσθέτοντας</w:t>
      </w:r>
      <w:r w:rsidRPr="00CD1331">
        <w:rPr>
          <w:lang w:val="el-GR"/>
        </w:rPr>
        <w:t xml:space="preserve"> έναν κόμβο </w:t>
      </w:r>
      <w:r>
        <w:t>i</w:t>
      </w:r>
      <w:r w:rsidRPr="00CD1331">
        <w:rPr>
          <w:lang w:val="el-GR"/>
        </w:rPr>
        <w:t xml:space="preserve"> μετά τον κόμβο </w:t>
      </w:r>
      <w:r>
        <w:t>j</w:t>
      </w:r>
      <w:r w:rsidRPr="00CD1331">
        <w:rPr>
          <w:lang w:val="el-GR"/>
        </w:rPr>
        <w:t xml:space="preserve"> λαμβάνοντας </w:t>
      </w:r>
      <w:r w:rsidR="009F7EEB" w:rsidRPr="00CD1331">
        <w:rPr>
          <w:lang w:val="el-GR"/>
        </w:rPr>
        <w:t>υπόψιν</w:t>
      </w:r>
      <w:r w:rsidRPr="00CD1331">
        <w:rPr>
          <w:lang w:val="el-GR"/>
        </w:rPr>
        <w:t xml:space="preserve"> τα εξής:</w:t>
      </w:r>
    </w:p>
    <w:p w14:paraId="04C5FFEA" w14:textId="123DB65F" w:rsidR="00CD1331" w:rsidRPr="001F33F3" w:rsidRDefault="008032CB" w:rsidP="00CD1331">
      <w:pPr>
        <w:pStyle w:val="ListParagraph"/>
        <w:numPr>
          <w:ilvl w:val="1"/>
          <w:numId w:val="21"/>
        </w:numPr>
        <w:rPr>
          <w:iCs/>
          <w:lang w:val="el-GR"/>
        </w:rPr>
      </w:pPr>
      <w:r w:rsidRPr="001F33F3">
        <w:rPr>
          <w:lang w:val="el-GR"/>
        </w:rPr>
        <w:t xml:space="preserve">Το ίχνος φερομόνης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ij</m:t>
            </m:r>
          </m:sub>
        </m:sSub>
      </m:oMath>
      <w:r w:rsidRPr="001F33F3">
        <w:rPr>
          <w:lang w:val="el-GR"/>
        </w:rPr>
        <w:t xml:space="preserve"> (</w:t>
      </w:r>
      <w:r>
        <w:t>pheromone</w:t>
      </w:r>
      <w:r w:rsidRPr="001F33F3">
        <w:rPr>
          <w:lang w:val="el-GR"/>
        </w:rPr>
        <w:t xml:space="preserve"> </w:t>
      </w:r>
      <w:r>
        <w:t>trail</w:t>
      </w:r>
      <w:r w:rsidRPr="001F33F3">
        <w:rPr>
          <w:lang w:val="el-GR"/>
        </w:rPr>
        <w:t xml:space="preserve">) η οποία διαθέτει τη πληροφορία σχετικά με το πόσο «καλή» υπήρξε στο παρελθόν η ακμή </w:t>
      </w:r>
      <w:r>
        <w:t>i</w:t>
      </w:r>
      <w:r w:rsidRPr="001F33F3">
        <w:rPr>
          <w:lang w:val="el-GR"/>
        </w:rPr>
        <w:t xml:space="preserve"> </w:t>
      </w:r>
      <w:r w:rsidR="001F33F3">
        <w:rPr>
          <w:lang w:val="el-GR"/>
        </w:rPr>
        <w:t>–</w:t>
      </w:r>
      <w:r w:rsidRPr="001F33F3">
        <w:rPr>
          <w:lang w:val="el-GR"/>
        </w:rPr>
        <w:t xml:space="preserve"> </w:t>
      </w:r>
      <w:r>
        <w:t>j</w:t>
      </w:r>
      <w:r w:rsidR="00B00C81" w:rsidRPr="007A2B2F">
        <w:rPr>
          <w:lang w:val="el-GR"/>
        </w:rPr>
        <w:t>.</w:t>
      </w:r>
    </w:p>
    <w:p w14:paraId="264FE9E6" w14:textId="577852F1" w:rsidR="001F33F3" w:rsidRPr="007A2B2F" w:rsidRDefault="00FB18D8" w:rsidP="00CD1331">
      <w:pPr>
        <w:pStyle w:val="ListParagraph"/>
        <w:numPr>
          <w:ilvl w:val="1"/>
          <w:numId w:val="21"/>
        </w:numPr>
        <w:rPr>
          <w:iCs/>
          <w:lang w:val="el-GR"/>
        </w:rPr>
      </w:pPr>
      <w:ins w:id="2731" w:author="Charalampos Konstantopoulos" w:date="2023-01-27T11:10:00Z">
        <w:r>
          <w:rPr>
            <w:lang w:val="el-GR"/>
          </w:rPr>
          <w:lastRenderedPageBreak/>
          <w:t>Ο βαθμός επ</w:t>
        </w:r>
      </w:ins>
      <w:ins w:id="2732" w:author="Charalampos Konstantopoulos" w:date="2023-01-27T11:11:00Z">
        <w:r>
          <w:rPr>
            <w:lang w:val="el-GR"/>
          </w:rPr>
          <w:t xml:space="preserve">ιθυμίας </w:t>
        </w:r>
      </w:ins>
      <w:del w:id="2733" w:author="Charalampos Konstantopoulos" w:date="2023-01-27T11:10:00Z">
        <w:r w:rsidR="001F33F3" w:rsidRPr="00B72F20" w:rsidDel="00FB18D8">
          <w:rPr>
            <w:lang w:val="el-GR"/>
          </w:rPr>
          <w:delText xml:space="preserve">Η </w:delText>
        </w:r>
        <w:r w:rsidR="00AC2462" w:rsidRPr="00B72F20" w:rsidDel="00FB18D8">
          <w:rPr>
            <w:lang w:val="el-GR"/>
          </w:rPr>
          <w:delText>επιθυμητό</w:delText>
        </w:r>
        <w:r w:rsidR="00AC2462" w:rsidDel="00FB18D8">
          <w:rPr>
            <w:lang w:val="el-GR"/>
          </w:rPr>
          <w:delText>τη</w:delText>
        </w:r>
        <w:r w:rsidR="00AC2462" w:rsidRPr="00B72F20" w:rsidDel="00FB18D8">
          <w:rPr>
            <w:lang w:val="el-GR"/>
          </w:rPr>
          <w:delText>τα</w:delText>
        </w:r>
      </w:del>
      <w:r w:rsidR="003F1C68" w:rsidRPr="003F1C68">
        <w:rPr>
          <w:lang w:val="el-GR"/>
        </w:rPr>
        <w:t xml:space="preserve"> </w:t>
      </w: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ij</m:t>
            </m:r>
          </m:sub>
        </m:sSub>
      </m:oMath>
      <w:r w:rsidR="001F33F3" w:rsidRPr="00B72F20">
        <w:rPr>
          <w:lang w:val="el-GR"/>
        </w:rPr>
        <w:t xml:space="preserve"> (</w:t>
      </w:r>
      <w:r w:rsidR="001F33F3">
        <w:t>desirability</w:t>
      </w:r>
      <w:r w:rsidR="001F33F3" w:rsidRPr="00B72F20">
        <w:rPr>
          <w:lang w:val="el-GR"/>
        </w:rPr>
        <w:t xml:space="preserve">) με βάση </w:t>
      </w:r>
      <w:del w:id="2734" w:author="Charalampos Konstantopoulos" w:date="2023-02-01T06:01:00Z">
        <w:r w:rsidR="001F33F3" w:rsidRPr="00B72F20">
          <w:rPr>
            <w:lang w:val="el-GR"/>
          </w:rPr>
          <w:delText>την οποία</w:delText>
        </w:r>
      </w:del>
      <w:ins w:id="2735" w:author="Charalampos Konstantopoulos" w:date="2023-02-01T06:01:00Z">
        <w:r w:rsidR="001F33F3" w:rsidRPr="00B72F20">
          <w:rPr>
            <w:lang w:val="el-GR"/>
          </w:rPr>
          <w:t>τ</w:t>
        </w:r>
      </w:ins>
      <w:ins w:id="2736" w:author="Charalampos Konstantopoulos" w:date="2023-01-27T11:11:00Z">
        <w:r w:rsidR="00704E3C">
          <w:rPr>
            <w:lang w:val="el-GR"/>
          </w:rPr>
          <w:t>ο</w:t>
        </w:r>
      </w:ins>
      <w:del w:id="2737" w:author="Charalampos Konstantopoulos" w:date="2023-01-27T11:11:00Z">
        <w:r w:rsidR="001F33F3" w:rsidRPr="00B72F20" w:rsidDel="00704E3C">
          <w:rPr>
            <w:lang w:val="el-GR"/>
          </w:rPr>
          <w:delText>η</w:delText>
        </w:r>
      </w:del>
      <w:ins w:id="2738" w:author="Charalampos Konstantopoulos" w:date="2023-02-01T06:01:00Z">
        <w:r w:rsidR="001F33F3" w:rsidRPr="00B72F20">
          <w:rPr>
            <w:lang w:val="el-GR"/>
          </w:rPr>
          <w:t>ν οποί</w:t>
        </w:r>
      </w:ins>
      <w:ins w:id="2739" w:author="Charalampos Konstantopoulos" w:date="2023-01-27T11:11:00Z">
        <w:r w:rsidR="00704E3C">
          <w:rPr>
            <w:lang w:val="el-GR"/>
          </w:rPr>
          <w:t>ο</w:t>
        </w:r>
      </w:ins>
      <w:del w:id="2740" w:author="Charalampos Konstantopoulos" w:date="2023-01-27T11:11:00Z">
        <w:r w:rsidR="001F33F3" w:rsidRPr="00B72F20" w:rsidDel="00704E3C">
          <w:rPr>
            <w:lang w:val="el-GR"/>
          </w:rPr>
          <w:delText>α</w:delText>
        </w:r>
      </w:del>
      <w:r w:rsidR="001F33F3" w:rsidRPr="00B72F20">
        <w:rPr>
          <w:lang w:val="el-GR"/>
        </w:rPr>
        <w:t xml:space="preserve"> οι επιθυμητοί κόμβοι προς επίσκεψη μετά τον </w:t>
      </w:r>
      <w:r w:rsidR="001F33F3">
        <w:t>i</w:t>
      </w:r>
      <w:r w:rsidR="001F33F3" w:rsidRPr="00B72F20">
        <w:rPr>
          <w:lang w:val="el-GR"/>
        </w:rPr>
        <w:t xml:space="preserve"> είναι αυτοί με υψηλή τιμή κέρδους, που δε βρίσκονται μακριά από τον </w:t>
      </w:r>
      <w:r w:rsidR="001F33F3">
        <w:t>i</w:t>
      </w:r>
      <w:r w:rsidR="001F33F3" w:rsidRPr="00B72F20">
        <w:rPr>
          <w:lang w:val="el-GR"/>
        </w:rPr>
        <w:t xml:space="preserve"> και που τα χρονικά παράθυρα τους χρησιμοποιούνται με κατάλληλο τρόπο</w:t>
      </w:r>
      <w:r w:rsidR="0066265E" w:rsidRPr="0066265E">
        <w:rPr>
          <w:lang w:val="el-GR"/>
        </w:rPr>
        <w:t>.</w:t>
      </w:r>
    </w:p>
    <w:p w14:paraId="7B87A44F" w14:textId="37A443D6" w:rsidR="007A2B2F" w:rsidRPr="00FF54F2" w:rsidRDefault="007A2B2F" w:rsidP="007A2B2F">
      <w:pPr>
        <w:pStyle w:val="ListParagraph"/>
        <w:numPr>
          <w:ilvl w:val="0"/>
          <w:numId w:val="21"/>
        </w:numPr>
        <w:rPr>
          <w:iCs/>
          <w:lang w:val="el-GR"/>
        </w:rPr>
      </w:pPr>
      <w:r w:rsidRPr="00FF54F2">
        <w:rPr>
          <w:lang w:val="el-GR"/>
        </w:rPr>
        <w:t xml:space="preserve">Τοπική Αναζήτηση κατά την οποία οι τροχιές που προέκυψαν από την προηγούμενη φάση υπόκεινται σε μία διεργασία που βασίζεται στην ανταλλαγή υποδιαδρομών που μπορεί να βρίσκονται σε διαφορετικές τροχιές ή και στην ίδια, με σκοπό την εύρεση του τοπικού βέλτιστου </w:t>
      </w:r>
      <w:r w:rsidR="00FF54F2">
        <w:rPr>
          <w:lang w:val="el-GR"/>
        </w:rPr>
        <w:t>τους</w:t>
      </w:r>
      <w:r w:rsidR="00463CB2" w:rsidRPr="00463CB2">
        <w:rPr>
          <w:lang w:val="el-GR"/>
        </w:rPr>
        <w:t>.</w:t>
      </w:r>
    </w:p>
    <w:p w14:paraId="520E32C3" w14:textId="41DDD213" w:rsidR="00FF54F2" w:rsidRDefault="00FF54F2" w:rsidP="00FF54F2">
      <w:pPr>
        <w:rPr>
          <w:lang w:val="el-GR"/>
        </w:rPr>
      </w:pPr>
      <w:r w:rsidRPr="00463CB2">
        <w:rPr>
          <w:lang w:val="el-GR"/>
        </w:rPr>
        <w:t xml:space="preserve">Επίσης να προστεθεί πως στόχος των </w:t>
      </w:r>
      <w:r>
        <w:t>Montemanni</w:t>
      </w:r>
      <w:r w:rsidRPr="00463CB2">
        <w:rPr>
          <w:lang w:val="el-GR"/>
        </w:rPr>
        <w:t xml:space="preserve"> &amp; </w:t>
      </w:r>
      <w:r>
        <w:t>Gambardella</w:t>
      </w:r>
      <w:r w:rsidRPr="00463CB2">
        <w:rPr>
          <w:lang w:val="el-GR"/>
        </w:rPr>
        <w:t xml:space="preserve"> (2009)</w:t>
      </w:r>
      <w:customXmlInsRangeStart w:id="2741" w:author="Στάθης Καπ" w:date="2023-03-01T05:14:00Z"/>
      <w:sdt>
        <w:sdtPr>
          <w:rPr>
            <w:lang w:val="el-GR"/>
          </w:rPr>
          <w:id w:val="-739251777"/>
          <w:citation/>
        </w:sdtPr>
        <w:sdtEndPr/>
        <w:sdtContent>
          <w:customXmlInsRangeEnd w:id="2741"/>
          <w:ins w:id="2742" w:author="Στάθης Καπ" w:date="2023-03-01T05:14:00Z">
            <w:r w:rsidR="007B61BA">
              <w:rPr>
                <w:lang w:val="el-GR"/>
              </w:rPr>
              <w:fldChar w:fldCharType="begin"/>
            </w:r>
            <w:r w:rsidR="007B61BA" w:rsidRPr="007B61BA">
              <w:rPr>
                <w:lang w:val="el-GR"/>
                <w:rPrChange w:id="2743" w:author="Στάθης Καπ" w:date="2023-03-01T05:14:00Z">
                  <w:rPr/>
                </w:rPrChange>
              </w:rPr>
              <w:instrText xml:space="preserve"> </w:instrText>
            </w:r>
            <w:r w:rsidR="007B61BA">
              <w:instrText>CITATION</w:instrText>
            </w:r>
            <w:r w:rsidR="007B61BA" w:rsidRPr="007B61BA">
              <w:rPr>
                <w:lang w:val="el-GR"/>
                <w:rPrChange w:id="2744" w:author="Στάθης Καπ" w:date="2023-03-01T05:14:00Z">
                  <w:rPr/>
                </w:rPrChange>
              </w:rPr>
              <w:instrText xml:space="preserve"> </w:instrText>
            </w:r>
            <w:r w:rsidR="007B61BA">
              <w:instrText>Rob</w:instrText>
            </w:r>
            <w:r w:rsidR="007B61BA" w:rsidRPr="007B61BA">
              <w:rPr>
                <w:lang w:val="el-GR"/>
                <w:rPrChange w:id="2745" w:author="Στάθης Καπ" w:date="2023-03-01T05:14:00Z">
                  <w:rPr/>
                </w:rPrChange>
              </w:rPr>
              <w:instrText>09 \</w:instrText>
            </w:r>
            <w:r w:rsidR="007B61BA">
              <w:instrText>l</w:instrText>
            </w:r>
            <w:r w:rsidR="007B61BA" w:rsidRPr="007B61BA">
              <w:rPr>
                <w:lang w:val="el-GR"/>
                <w:rPrChange w:id="2746" w:author="Στάθης Καπ" w:date="2023-03-01T05:14:00Z">
                  <w:rPr/>
                </w:rPrChange>
              </w:rPr>
              <w:instrText xml:space="preserve"> 1033 </w:instrText>
            </w:r>
          </w:ins>
          <w:r w:rsidR="007B61BA">
            <w:rPr>
              <w:lang w:val="el-GR"/>
            </w:rPr>
            <w:fldChar w:fldCharType="separate"/>
          </w:r>
          <w:ins w:id="2747" w:author="Στάθης Καπ" w:date="2023-03-01T05:14:00Z">
            <w:r w:rsidR="007B61BA" w:rsidRPr="007B61BA">
              <w:rPr>
                <w:noProof/>
                <w:lang w:val="el-GR"/>
                <w:rPrChange w:id="2748" w:author="Στάθης Καπ" w:date="2023-03-01T05:14:00Z">
                  <w:rPr>
                    <w:noProof/>
                  </w:rPr>
                </w:rPrChange>
              </w:rPr>
              <w:t xml:space="preserve"> </w:t>
            </w:r>
            <w:r w:rsidR="007B61BA" w:rsidRPr="007B61BA">
              <w:rPr>
                <w:noProof/>
                <w:lang w:val="el-GR"/>
                <w:rPrChange w:id="2749" w:author="Στάθης Καπ" w:date="2023-03-01T05:14:00Z">
                  <w:rPr>
                    <w:rFonts w:eastAsia="Times New Roman"/>
                  </w:rPr>
                </w:rPrChange>
              </w:rPr>
              <w:t>[30]</w:t>
            </w:r>
            <w:r w:rsidR="007B61BA">
              <w:rPr>
                <w:lang w:val="el-GR"/>
              </w:rPr>
              <w:fldChar w:fldCharType="end"/>
            </w:r>
          </w:ins>
          <w:customXmlInsRangeStart w:id="2750" w:author="Στάθης Καπ" w:date="2023-03-01T05:14:00Z"/>
        </w:sdtContent>
      </w:sdt>
      <w:customXmlInsRangeEnd w:id="2750"/>
      <w:r w:rsidRPr="00463CB2">
        <w:rPr>
          <w:lang w:val="el-GR"/>
        </w:rPr>
        <w:t xml:space="preserve"> είναι μία ιεραρχική γενίκευση του </w:t>
      </w:r>
      <w:r>
        <w:t>TOPTW</w:t>
      </w:r>
      <w:r w:rsidRPr="00463CB2">
        <w:rPr>
          <w:lang w:val="el-GR"/>
        </w:rPr>
        <w:t xml:space="preserve"> (</w:t>
      </w:r>
      <w:r>
        <w:t>HTOPTW</w:t>
      </w:r>
      <w:r w:rsidRPr="00463CB2">
        <w:rPr>
          <w:lang w:val="el-GR"/>
        </w:rPr>
        <w:t xml:space="preserve">) κατά την οποία </w:t>
      </w:r>
      <w:r w:rsidR="001F11DB" w:rsidRPr="00463CB2">
        <w:rPr>
          <w:lang w:val="el-GR"/>
        </w:rPr>
        <w:t>κατασκευάζονται</w:t>
      </w:r>
      <w:r w:rsidRPr="00463CB2">
        <w:rPr>
          <w:lang w:val="el-GR"/>
        </w:rPr>
        <w:t xml:space="preserve"> περισσότερες από </w:t>
      </w:r>
      <w:r>
        <w:t>k</w:t>
      </w:r>
      <w:r w:rsidRPr="00463CB2">
        <w:rPr>
          <w:lang w:val="el-GR"/>
        </w:rPr>
        <w:t xml:space="preserve"> επιθυμητές τροχιές χρησιμοποιώντας τα αποδοτικά τμήματα των περισσευούμενων τροχιών για τη διαδικασία της Τοπικής Αναζήτησης που αναφέρθηκε προηγουμένως. Επίσης για την απλούστερη απεικόνιση του </w:t>
      </w:r>
      <w:r>
        <w:t>HTOPTW</w:t>
      </w:r>
      <w:r w:rsidRPr="00463CB2">
        <w:rPr>
          <w:lang w:val="el-GR"/>
        </w:rPr>
        <w:t xml:space="preserve"> σε κλασσικό Πρόβλημα Περιοδεύοντος Πωλητή οι </w:t>
      </w:r>
      <w:r>
        <w:t>Montemanni</w:t>
      </w:r>
      <w:r w:rsidRPr="00463CB2">
        <w:rPr>
          <w:lang w:val="el-GR"/>
        </w:rPr>
        <w:t xml:space="preserve"> &amp; </w:t>
      </w:r>
      <w:r>
        <w:t>Gambardella</w:t>
      </w:r>
      <w:r w:rsidRPr="00463CB2">
        <w:rPr>
          <w:lang w:val="el-GR"/>
        </w:rPr>
        <w:t xml:space="preserve"> (2009)</w:t>
      </w:r>
      <w:customXmlInsRangeStart w:id="2751" w:author="Στάθης Καπ" w:date="2023-03-01T05:15:00Z"/>
      <w:sdt>
        <w:sdtPr>
          <w:rPr>
            <w:lang w:val="el-GR"/>
          </w:rPr>
          <w:id w:val="693422568"/>
          <w:citation/>
        </w:sdtPr>
        <w:sdtEndPr/>
        <w:sdtContent>
          <w:customXmlInsRangeEnd w:id="2751"/>
          <w:ins w:id="2752" w:author="Στάθης Καπ" w:date="2023-03-01T05:15:00Z">
            <w:r w:rsidR="007B61BA">
              <w:rPr>
                <w:lang w:val="el-GR"/>
              </w:rPr>
              <w:fldChar w:fldCharType="begin"/>
            </w:r>
            <w:r w:rsidR="007B61BA" w:rsidRPr="007B61BA">
              <w:rPr>
                <w:lang w:val="el-GR"/>
                <w:rPrChange w:id="2753" w:author="Στάθης Καπ" w:date="2023-03-01T05:15:00Z">
                  <w:rPr/>
                </w:rPrChange>
              </w:rPr>
              <w:instrText xml:space="preserve"> </w:instrText>
            </w:r>
            <w:r w:rsidR="007B61BA">
              <w:instrText>CITATION</w:instrText>
            </w:r>
            <w:r w:rsidR="007B61BA" w:rsidRPr="007B61BA">
              <w:rPr>
                <w:lang w:val="el-GR"/>
                <w:rPrChange w:id="2754" w:author="Στάθης Καπ" w:date="2023-03-01T05:15:00Z">
                  <w:rPr/>
                </w:rPrChange>
              </w:rPr>
              <w:instrText xml:space="preserve"> </w:instrText>
            </w:r>
            <w:r w:rsidR="007B61BA">
              <w:instrText>Rob</w:instrText>
            </w:r>
            <w:r w:rsidR="007B61BA" w:rsidRPr="007B61BA">
              <w:rPr>
                <w:lang w:val="el-GR"/>
                <w:rPrChange w:id="2755" w:author="Στάθης Καπ" w:date="2023-03-01T05:15:00Z">
                  <w:rPr/>
                </w:rPrChange>
              </w:rPr>
              <w:instrText>09 \</w:instrText>
            </w:r>
            <w:r w:rsidR="007B61BA">
              <w:instrText>l</w:instrText>
            </w:r>
            <w:r w:rsidR="007B61BA" w:rsidRPr="007B61BA">
              <w:rPr>
                <w:lang w:val="el-GR"/>
                <w:rPrChange w:id="2756" w:author="Στάθης Καπ" w:date="2023-03-01T05:15:00Z">
                  <w:rPr/>
                </w:rPrChange>
              </w:rPr>
              <w:instrText xml:space="preserve"> 1033 </w:instrText>
            </w:r>
          </w:ins>
          <w:r w:rsidR="007B61BA">
            <w:rPr>
              <w:lang w:val="el-GR"/>
            </w:rPr>
            <w:fldChar w:fldCharType="separate"/>
          </w:r>
          <w:ins w:id="2757" w:author="Στάθης Καπ" w:date="2023-03-01T05:15:00Z">
            <w:r w:rsidR="007B61BA" w:rsidRPr="007B61BA">
              <w:rPr>
                <w:noProof/>
                <w:lang w:val="el-GR"/>
                <w:rPrChange w:id="2758" w:author="Στάθης Καπ" w:date="2023-03-01T05:15:00Z">
                  <w:rPr>
                    <w:noProof/>
                  </w:rPr>
                </w:rPrChange>
              </w:rPr>
              <w:t xml:space="preserve"> </w:t>
            </w:r>
            <w:r w:rsidR="007B61BA" w:rsidRPr="007B61BA">
              <w:rPr>
                <w:noProof/>
                <w:lang w:val="el-GR"/>
                <w:rPrChange w:id="2759" w:author="Στάθης Καπ" w:date="2023-03-01T05:15:00Z">
                  <w:rPr>
                    <w:rFonts w:eastAsia="Times New Roman"/>
                  </w:rPr>
                </w:rPrChange>
              </w:rPr>
              <w:t>[30]</w:t>
            </w:r>
            <w:r w:rsidR="007B61BA">
              <w:rPr>
                <w:lang w:val="el-GR"/>
              </w:rPr>
              <w:fldChar w:fldCharType="end"/>
            </w:r>
          </w:ins>
          <w:customXmlInsRangeStart w:id="2760" w:author="Στάθης Καπ" w:date="2023-03-01T05:15:00Z"/>
        </w:sdtContent>
      </w:sdt>
      <w:customXmlInsRangeEnd w:id="2760"/>
      <w:r w:rsidRPr="00463CB2">
        <w:rPr>
          <w:lang w:val="el-GR"/>
        </w:rPr>
        <w:t xml:space="preserve"> προτείνουν την προσάρτηση των διαδρομών σε μία ενιαία </w:t>
      </w:r>
      <w:r w:rsidR="001F11DB" w:rsidRPr="00463CB2">
        <w:rPr>
          <w:lang w:val="el-GR"/>
        </w:rPr>
        <w:t>θεωρώντας</w:t>
      </w:r>
      <w:r w:rsidRPr="00463CB2">
        <w:rPr>
          <w:lang w:val="el-GR"/>
        </w:rPr>
        <w:t xml:space="preserve"> τον αρχικό και τελικό κόμβο ίδιους.</w:t>
      </w:r>
    </w:p>
    <w:p w14:paraId="126CE0A9" w14:textId="39E6CEBA" w:rsidR="00AB2B7C" w:rsidRDefault="00A3183E" w:rsidP="00FF54F2">
      <w:pPr>
        <w:rPr>
          <w:lang w:val="el-GR"/>
        </w:rPr>
      </w:pPr>
      <w:r w:rsidRPr="00A3183E">
        <w:rPr>
          <w:lang w:val="el-GR"/>
        </w:rPr>
        <w:t xml:space="preserve">Οι </w:t>
      </w:r>
      <w:r>
        <w:t>Vansteenwegen</w:t>
      </w:r>
      <w:r w:rsidRPr="00A3183E">
        <w:rPr>
          <w:lang w:val="el-GR"/>
        </w:rPr>
        <w:t xml:space="preserve"> </w:t>
      </w:r>
      <w:r>
        <w:t>et</w:t>
      </w:r>
      <w:r w:rsidRPr="00A3183E">
        <w:rPr>
          <w:lang w:val="el-GR"/>
        </w:rPr>
        <w:t xml:space="preserve"> </w:t>
      </w:r>
      <w:r>
        <w:t>al</w:t>
      </w:r>
      <w:r w:rsidRPr="00A3183E">
        <w:rPr>
          <w:lang w:val="el-GR"/>
        </w:rPr>
        <w:t>. (2009)</w:t>
      </w:r>
      <w:customXmlInsRangeStart w:id="2761" w:author="Στάθης Καπ" w:date="2023-03-01T05:19:00Z"/>
      <w:sdt>
        <w:sdtPr>
          <w:rPr>
            <w:lang w:val="el-GR"/>
          </w:rPr>
          <w:id w:val="-468131295"/>
          <w:citation/>
        </w:sdtPr>
        <w:sdtEndPr/>
        <w:sdtContent>
          <w:customXmlInsRangeEnd w:id="2761"/>
          <w:ins w:id="2762" w:author="Στάθης Καπ" w:date="2023-03-01T05:19:00Z">
            <w:r w:rsidR="00242EA7">
              <w:rPr>
                <w:lang w:val="el-GR"/>
              </w:rPr>
              <w:fldChar w:fldCharType="begin"/>
            </w:r>
            <w:r w:rsidR="00242EA7" w:rsidRPr="00242EA7">
              <w:rPr>
                <w:lang w:val="el-GR"/>
                <w:rPrChange w:id="2763" w:author="Στάθης Καπ" w:date="2023-03-01T05:19:00Z">
                  <w:rPr/>
                </w:rPrChange>
              </w:rPr>
              <w:instrText xml:space="preserve"> </w:instrText>
            </w:r>
            <w:r w:rsidR="00242EA7">
              <w:instrText>CITATION</w:instrText>
            </w:r>
            <w:r w:rsidR="00242EA7" w:rsidRPr="00242EA7">
              <w:rPr>
                <w:lang w:val="el-GR"/>
                <w:rPrChange w:id="2764" w:author="Στάθης Καπ" w:date="2023-03-01T05:19:00Z">
                  <w:rPr/>
                </w:rPrChange>
              </w:rPr>
              <w:instrText xml:space="preserve"> </w:instrText>
            </w:r>
            <w:r w:rsidR="00242EA7">
              <w:instrText>Pie</w:instrText>
            </w:r>
            <w:r w:rsidR="00242EA7" w:rsidRPr="00242EA7">
              <w:rPr>
                <w:lang w:val="el-GR"/>
                <w:rPrChange w:id="2765" w:author="Στάθης Καπ" w:date="2023-03-01T05:19:00Z">
                  <w:rPr/>
                </w:rPrChange>
              </w:rPr>
              <w:instrText>09 \</w:instrText>
            </w:r>
            <w:r w:rsidR="00242EA7">
              <w:instrText>l</w:instrText>
            </w:r>
            <w:r w:rsidR="00242EA7" w:rsidRPr="00242EA7">
              <w:rPr>
                <w:lang w:val="el-GR"/>
                <w:rPrChange w:id="2766" w:author="Στάθης Καπ" w:date="2023-03-01T05:19:00Z">
                  <w:rPr/>
                </w:rPrChange>
              </w:rPr>
              <w:instrText xml:space="preserve"> 1033 </w:instrText>
            </w:r>
          </w:ins>
          <w:r w:rsidR="00242EA7">
            <w:rPr>
              <w:lang w:val="el-GR"/>
            </w:rPr>
            <w:fldChar w:fldCharType="separate"/>
          </w:r>
          <w:ins w:id="2767" w:author="Στάθης Καπ" w:date="2023-03-01T05:19:00Z">
            <w:r w:rsidR="00242EA7" w:rsidRPr="00242EA7">
              <w:rPr>
                <w:noProof/>
                <w:lang w:val="el-GR"/>
                <w:rPrChange w:id="2768" w:author="Στάθης Καπ" w:date="2023-03-01T05:19:00Z">
                  <w:rPr>
                    <w:noProof/>
                  </w:rPr>
                </w:rPrChange>
              </w:rPr>
              <w:t xml:space="preserve"> </w:t>
            </w:r>
            <w:r w:rsidR="00242EA7" w:rsidRPr="00242EA7">
              <w:rPr>
                <w:noProof/>
                <w:lang w:val="el-GR"/>
                <w:rPrChange w:id="2769" w:author="Στάθης Καπ" w:date="2023-03-01T05:19:00Z">
                  <w:rPr>
                    <w:rFonts w:eastAsia="Times New Roman"/>
                  </w:rPr>
                </w:rPrChange>
              </w:rPr>
              <w:t>[6]</w:t>
            </w:r>
            <w:r w:rsidR="00242EA7">
              <w:rPr>
                <w:lang w:val="el-GR"/>
              </w:rPr>
              <w:fldChar w:fldCharType="end"/>
            </w:r>
          </w:ins>
          <w:customXmlInsRangeStart w:id="2770" w:author="Στάθης Καπ" w:date="2023-03-01T05:19:00Z"/>
        </w:sdtContent>
      </w:sdt>
      <w:customXmlInsRangeEnd w:id="2770"/>
      <w:r w:rsidRPr="00A3183E">
        <w:rPr>
          <w:lang w:val="el-GR"/>
        </w:rPr>
        <w:t xml:space="preserve"> προτείνουν έναν αλγόριθμο Επαναλαμβανόμενης Τοπικής Αναζήτησης ο οποίος αποτελείται ουσιαστικά από 2 βήματα:</w:t>
      </w:r>
    </w:p>
    <w:p w14:paraId="2CCA5CD5" w14:textId="09AB03EF" w:rsidR="001C2BCD" w:rsidRPr="000475EB" w:rsidRDefault="001C2BCD" w:rsidP="001C2BCD">
      <w:pPr>
        <w:pStyle w:val="ListParagraph"/>
        <w:numPr>
          <w:ilvl w:val="0"/>
          <w:numId w:val="22"/>
        </w:numPr>
        <w:rPr>
          <w:iCs/>
          <w:lang w:val="el-GR"/>
        </w:rPr>
      </w:pPr>
      <w:r w:rsidRPr="000475EB">
        <w:rPr>
          <w:lang w:val="el-GR"/>
        </w:rPr>
        <w:t xml:space="preserve">Τοπική Αναζήτηση: Για κάθε κόμβο </w:t>
      </w:r>
      <w:r>
        <w:t>i</w:t>
      </w:r>
      <w:r w:rsidRPr="000475EB">
        <w:rPr>
          <w:lang w:val="el-GR"/>
        </w:rPr>
        <w:t xml:space="preserve"> που δεν έχει </w:t>
      </w:r>
      <w:r w:rsidR="00DC360C" w:rsidRPr="000475EB">
        <w:rPr>
          <w:lang w:val="el-GR"/>
        </w:rPr>
        <w:t>συμπεριληφθεί</w:t>
      </w:r>
      <w:r w:rsidRPr="000475EB">
        <w:rPr>
          <w:lang w:val="el-GR"/>
        </w:rPr>
        <w:t xml:space="preserve"> στις τροχιές, υπολογίζεται η καλύτερη θέση εισαγωγής </w:t>
      </w:r>
      <w:r w:rsidR="008505DA">
        <w:rPr>
          <w:lang w:val="el-GR"/>
        </w:rPr>
        <w:t xml:space="preserve">δηλαδή η θέση που δίνει το μικρότερο </w:t>
      </w:r>
      <w:r w:rsidR="008505DA">
        <w:t>shift</w:t>
      </w:r>
      <w:r w:rsidRPr="000475EB">
        <w:rPr>
          <w:lang w:val="el-GR"/>
        </w:rPr>
        <w:t xml:space="preserve">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C815B9" w:rsidRPr="009C2E55">
        <w:rPr>
          <w:lang w:val="el-GR"/>
        </w:rPr>
        <w:t>)</w:t>
      </w:r>
      <w:r w:rsidRPr="000475EB">
        <w:rPr>
          <w:lang w:val="el-GR"/>
        </w:rPr>
        <w:t xml:space="preserve">. </w:t>
      </w:r>
      <w:r w:rsidR="009110AD">
        <w:rPr>
          <w:lang w:val="el-GR"/>
        </w:rPr>
        <w:t>Στη συνέχεια,</w:t>
      </w:r>
      <w:r w:rsidRPr="000475EB">
        <w:rPr>
          <w:lang w:val="el-GR"/>
        </w:rPr>
        <w:t xml:space="preserve"> υπολογίζεται η τιμή</w:t>
      </w:r>
      <w:r w:rsidR="005016D0" w:rsidRPr="005016D0">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r>
          <w:rPr>
            <w:rFonts w:ascii="Cambria Math" w:hAnsi="Cambria Math"/>
            <w:lang w:val="el-GR"/>
          </w:rPr>
          <m:t>/</m:t>
        </m:r>
        <m:r>
          <w:rPr>
            <w:rFonts w:ascii="Cambria Math" w:hAnsi="Cambria Math"/>
          </w:rPr>
          <m:t>min</m:t>
        </m:r>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475EB">
        <w:rPr>
          <w:lang w:val="el-GR"/>
        </w:rPr>
        <w:t xml:space="preserve"> για κάθε κόμβο </w:t>
      </w:r>
      <w:r w:rsidR="00E458E5">
        <w:t>i</w:t>
      </w:r>
      <w:r w:rsidRPr="000475EB">
        <w:rPr>
          <w:lang w:val="el-GR"/>
        </w:rPr>
        <w:t xml:space="preserve">. Ο κόμβος με τη μεγαλύτερο </w:t>
      </w:r>
      <w:r w:rsidRPr="007118FC">
        <w:rPr>
          <w:highlight w:val="yellow"/>
          <w:rPrChange w:id="2771" w:author="Charalampos Konstantopoulos" w:date="2023-02-01T06:01:00Z">
            <w:rPr/>
          </w:rPrChange>
        </w:rPr>
        <w:t>ratio</w:t>
      </w:r>
      <w:r w:rsidRPr="000475EB">
        <w:rPr>
          <w:lang w:val="el-GR"/>
        </w:rPr>
        <w:t xml:space="preserve"> επιλέγεται για εισαγωγή στ</w:t>
      </w:r>
      <w:r w:rsidR="000400AE">
        <w:rPr>
          <w:lang w:val="el-GR"/>
        </w:rPr>
        <w:t xml:space="preserve">ην καλύτερη θέση εισαγωγής που </w:t>
      </w:r>
      <w:r w:rsidR="00284A27">
        <w:rPr>
          <w:lang w:val="el-GR"/>
        </w:rPr>
        <w:t>του έχει ανατεθεί προηγουμένως</w:t>
      </w:r>
      <w:r w:rsidRPr="000475EB">
        <w:rPr>
          <w:lang w:val="el-GR"/>
        </w:rPr>
        <w:t>.</w:t>
      </w:r>
    </w:p>
    <w:p w14:paraId="2327D609" w14:textId="1038D2A0" w:rsidR="000475EB" w:rsidRPr="00C06BE5" w:rsidRDefault="000475EB" w:rsidP="001C2BCD">
      <w:pPr>
        <w:pStyle w:val="ListParagraph"/>
        <w:numPr>
          <w:ilvl w:val="0"/>
          <w:numId w:val="22"/>
        </w:numPr>
        <w:rPr>
          <w:iCs/>
          <w:lang w:val="el-GR"/>
        </w:rPr>
      </w:pPr>
      <w:r w:rsidRPr="00C06BE5">
        <w:rPr>
          <w:lang w:val="el-GR"/>
        </w:rPr>
        <w:t xml:space="preserve">Διαταραχή: Αφαιρείται ένα πλήθος συνεχόμενων κόμβων από κάθε τροχιά για να ξεφύγει η λύση από ένα </w:t>
      </w:r>
      <w:r w:rsidR="00047584">
        <w:rPr>
          <w:lang w:val="el-GR"/>
        </w:rPr>
        <w:t xml:space="preserve">πιθανόν </w:t>
      </w:r>
      <w:r w:rsidRPr="00C06BE5">
        <w:rPr>
          <w:lang w:val="el-GR"/>
        </w:rPr>
        <w:t>τοπικό βέλτιστο</w:t>
      </w:r>
      <w:r w:rsidR="00C06BE5" w:rsidRPr="00C06BE5">
        <w:rPr>
          <w:lang w:val="el-GR"/>
        </w:rPr>
        <w:t>.</w:t>
      </w:r>
    </w:p>
    <w:p w14:paraId="6FD10566" w14:textId="42571CD6" w:rsidR="00C06BE5" w:rsidRDefault="00CC569C" w:rsidP="00CC569C">
      <w:pPr>
        <w:rPr>
          <w:lang w:val="el-GR"/>
        </w:rPr>
      </w:pPr>
      <w:r w:rsidRPr="0093791E">
        <w:rPr>
          <w:lang w:val="el-GR"/>
        </w:rPr>
        <w:t xml:space="preserve">Τα 2 παραπάνω βήματα επαναλαμβάνονται διαδοχικά </w:t>
      </w:r>
      <w:r w:rsidR="002F6804" w:rsidRPr="0093791E">
        <w:rPr>
          <w:lang w:val="el-GR"/>
        </w:rPr>
        <w:t>έως</w:t>
      </w:r>
      <w:r w:rsidRPr="0093791E">
        <w:rPr>
          <w:lang w:val="el-GR"/>
        </w:rPr>
        <w:t xml:space="preserve"> ότου η λύση που προέκυψε να μην έχει βελτιωθεί για ένα προκαθορισμένο πλήθος επαναλήψεων. Ο συγκεκριμένος αλγόριθμος υλοποιήθηκε για τους σκοπούς της παρούσας εργασίας και εξετάζεται πιο αναλυτικά στο Κεφάλαιο 3.</w:t>
      </w:r>
    </w:p>
    <w:p w14:paraId="27AE834A" w14:textId="6214DAB4" w:rsidR="0093791E" w:rsidRDefault="0093791E" w:rsidP="00CC569C">
      <w:pPr>
        <w:rPr>
          <w:lang w:val="el-GR"/>
        </w:rPr>
      </w:pPr>
      <w:r w:rsidRPr="009E4B77">
        <w:rPr>
          <w:lang w:val="el-GR"/>
        </w:rPr>
        <w:t xml:space="preserve">Οι </w:t>
      </w:r>
      <w:r>
        <w:t>Lin</w:t>
      </w:r>
      <w:r w:rsidRPr="009E4B77">
        <w:rPr>
          <w:lang w:val="el-GR"/>
        </w:rPr>
        <w:t xml:space="preserve"> &amp; </w:t>
      </w:r>
      <w:r>
        <w:t>Yu</w:t>
      </w:r>
      <w:r w:rsidRPr="009E4B77">
        <w:rPr>
          <w:lang w:val="el-GR"/>
        </w:rPr>
        <w:t xml:space="preserve"> (2012)</w:t>
      </w:r>
      <w:customXmlInsRangeStart w:id="2772" w:author="Στάθης Καπ" w:date="2023-03-01T05:20:00Z"/>
      <w:sdt>
        <w:sdtPr>
          <w:rPr>
            <w:lang w:val="el-GR"/>
          </w:rPr>
          <w:id w:val="2128272905"/>
          <w:citation/>
        </w:sdtPr>
        <w:sdtEndPr/>
        <w:sdtContent>
          <w:customXmlInsRangeEnd w:id="2772"/>
          <w:ins w:id="2773" w:author="Στάθης Καπ" w:date="2023-03-01T05:20:00Z">
            <w:r w:rsidR="00242EA7">
              <w:rPr>
                <w:lang w:val="el-GR"/>
              </w:rPr>
              <w:fldChar w:fldCharType="begin"/>
            </w:r>
            <w:r w:rsidR="00242EA7" w:rsidRPr="00242EA7">
              <w:rPr>
                <w:lang w:val="el-GR"/>
                <w:rPrChange w:id="2774" w:author="Στάθης Καπ" w:date="2023-03-01T05:20:00Z">
                  <w:rPr/>
                </w:rPrChange>
              </w:rPr>
              <w:instrText xml:space="preserve"> </w:instrText>
            </w:r>
            <w:r w:rsidR="00242EA7">
              <w:instrText>CITATION</w:instrText>
            </w:r>
            <w:r w:rsidR="00242EA7" w:rsidRPr="00242EA7">
              <w:rPr>
                <w:lang w:val="el-GR"/>
                <w:rPrChange w:id="2775" w:author="Στάθης Καπ" w:date="2023-03-01T05:20:00Z">
                  <w:rPr/>
                </w:rPrChange>
              </w:rPr>
              <w:instrText xml:space="preserve"> </w:instrText>
            </w:r>
            <w:r w:rsidR="00242EA7">
              <w:instrText>Shi</w:instrText>
            </w:r>
            <w:r w:rsidR="00242EA7" w:rsidRPr="00242EA7">
              <w:rPr>
                <w:lang w:val="el-GR"/>
                <w:rPrChange w:id="2776" w:author="Στάθης Καπ" w:date="2023-03-01T05:20:00Z">
                  <w:rPr/>
                </w:rPrChange>
              </w:rPr>
              <w:instrText>12 \</w:instrText>
            </w:r>
            <w:r w:rsidR="00242EA7">
              <w:instrText>l</w:instrText>
            </w:r>
            <w:r w:rsidR="00242EA7" w:rsidRPr="00242EA7">
              <w:rPr>
                <w:lang w:val="el-GR"/>
                <w:rPrChange w:id="2777" w:author="Στάθης Καπ" w:date="2023-03-01T05:20:00Z">
                  <w:rPr/>
                </w:rPrChange>
              </w:rPr>
              <w:instrText xml:space="preserve"> 1033 </w:instrText>
            </w:r>
          </w:ins>
          <w:r w:rsidR="00242EA7">
            <w:rPr>
              <w:lang w:val="el-GR"/>
            </w:rPr>
            <w:fldChar w:fldCharType="separate"/>
          </w:r>
          <w:ins w:id="2778" w:author="Στάθης Καπ" w:date="2023-03-01T05:20:00Z">
            <w:r w:rsidR="00242EA7" w:rsidRPr="00242EA7">
              <w:rPr>
                <w:noProof/>
                <w:lang w:val="el-GR"/>
                <w:rPrChange w:id="2779" w:author="Στάθης Καπ" w:date="2023-03-01T05:20:00Z">
                  <w:rPr>
                    <w:noProof/>
                  </w:rPr>
                </w:rPrChange>
              </w:rPr>
              <w:t xml:space="preserve"> </w:t>
            </w:r>
            <w:r w:rsidR="00242EA7" w:rsidRPr="00242EA7">
              <w:rPr>
                <w:noProof/>
                <w:lang w:val="el-GR"/>
                <w:rPrChange w:id="2780" w:author="Στάθης Καπ" w:date="2023-03-01T05:20:00Z">
                  <w:rPr>
                    <w:rFonts w:eastAsia="Times New Roman"/>
                  </w:rPr>
                </w:rPrChange>
              </w:rPr>
              <w:t>[31]</w:t>
            </w:r>
            <w:r w:rsidR="00242EA7">
              <w:rPr>
                <w:lang w:val="el-GR"/>
              </w:rPr>
              <w:fldChar w:fldCharType="end"/>
            </w:r>
          </w:ins>
          <w:customXmlInsRangeStart w:id="2781" w:author="Στάθης Καπ" w:date="2023-03-01T05:20:00Z"/>
        </w:sdtContent>
      </w:sdt>
      <w:customXmlInsRangeEnd w:id="2781"/>
      <w:r w:rsidRPr="009E4B77">
        <w:rPr>
          <w:lang w:val="el-GR"/>
        </w:rPr>
        <w:t xml:space="preserve"> προτείνουν έναν ευρετικό αλγόριθμο βασισμένο στον </w:t>
      </w:r>
      <w:r>
        <w:t>Simulated</w:t>
      </w:r>
      <w:r w:rsidRPr="009E4B77">
        <w:rPr>
          <w:lang w:val="el-GR"/>
        </w:rPr>
        <w:t xml:space="preserve"> </w:t>
      </w:r>
      <w:r>
        <w:t>Annealing</w:t>
      </w:r>
      <w:r w:rsidRPr="009E4B77">
        <w:rPr>
          <w:lang w:val="el-GR"/>
        </w:rPr>
        <w:t xml:space="preserve"> αλγόριθμο (</w:t>
      </w:r>
      <w:r>
        <w:t>SA</w:t>
      </w:r>
      <w:r w:rsidRPr="009E4B77">
        <w:rPr>
          <w:lang w:val="el-GR"/>
        </w:rPr>
        <w:t xml:space="preserve">). Αρχικά κατασκευάζεται μία τυχαία λύση </w:t>
      </w:r>
      <w:r>
        <w:t>X</w:t>
      </w:r>
      <w:r w:rsidRPr="009E4B77">
        <w:rPr>
          <w:lang w:val="el-GR"/>
        </w:rPr>
        <w:t xml:space="preserve"> η οποία αποτελείται από μία τυχαία ακολουθία όλων των κόμβων. Σε κάθε επανάληψη επιλέγεται μία λύση </w:t>
      </w:r>
      <w:r>
        <w:t>Y</w:t>
      </w:r>
      <w:r w:rsidRPr="009E4B77">
        <w:rPr>
          <w:lang w:val="el-GR"/>
        </w:rPr>
        <w:t xml:space="preserve"> από τη γειτονιά λύσεων της </w:t>
      </w:r>
      <w:r>
        <w:t>X</w:t>
      </w:r>
      <w:r w:rsidRPr="009E4B77">
        <w:rPr>
          <w:lang w:val="el-GR"/>
        </w:rPr>
        <w:t xml:space="preserve"> που έχει παραχθεί με τεχνικές </w:t>
      </w:r>
      <w:r>
        <w:t>swap</w:t>
      </w:r>
      <w:r w:rsidRPr="009E4B77">
        <w:rPr>
          <w:lang w:val="el-GR"/>
        </w:rPr>
        <w:t xml:space="preserve">, </w:t>
      </w:r>
      <w:r>
        <w:t>insertion</w:t>
      </w:r>
      <w:r w:rsidRPr="009E4B77">
        <w:rPr>
          <w:lang w:val="el-GR"/>
        </w:rPr>
        <w:t xml:space="preserve"> και </w:t>
      </w:r>
      <w:r>
        <w:t>inversion</w:t>
      </w:r>
      <w:r w:rsidRPr="009E4B77">
        <w:rPr>
          <w:lang w:val="el-GR"/>
        </w:rPr>
        <w:t xml:space="preserve">. Εάν η τιμή κέρδους της </w:t>
      </w:r>
      <w:r>
        <w:t>Y</w:t>
      </w:r>
      <w:r w:rsidRPr="009E4B77">
        <w:rPr>
          <w:lang w:val="el-GR"/>
        </w:rPr>
        <w:t xml:space="preserve"> είναι μεγαλύτερη από αυτήν της </w:t>
      </w:r>
      <w:r>
        <w:t>X</w:t>
      </w:r>
      <w:r w:rsidRPr="009E4B77">
        <w:rPr>
          <w:lang w:val="el-GR"/>
        </w:rPr>
        <w:t xml:space="preserve"> τότε η </w:t>
      </w:r>
      <w:r>
        <w:t>X</w:t>
      </w:r>
      <w:r w:rsidRPr="009E4B77">
        <w:rPr>
          <w:lang w:val="el-GR"/>
        </w:rPr>
        <w:t xml:space="preserve"> </w:t>
      </w:r>
      <w:r w:rsidR="009E4B77" w:rsidRPr="009E4B77">
        <w:rPr>
          <w:lang w:val="el-GR"/>
        </w:rPr>
        <w:t>αντικαθίσταται</w:t>
      </w:r>
      <w:r w:rsidRPr="009E4B77">
        <w:rPr>
          <w:lang w:val="el-GR"/>
        </w:rPr>
        <w:t xml:space="preserve"> από την </w:t>
      </w:r>
      <w:r>
        <w:t>Y</w:t>
      </w:r>
      <w:r w:rsidRPr="009E4B77">
        <w:rPr>
          <w:lang w:val="el-GR"/>
        </w:rPr>
        <w:t xml:space="preserve">. Σε αντίθετη περίπτωση ανατίθεται μία πιθανότητα αντικατάστασης της </w:t>
      </w:r>
      <w:r>
        <w:t>X</w:t>
      </w:r>
      <w:r w:rsidRPr="009E4B77">
        <w:rPr>
          <w:lang w:val="el-GR"/>
        </w:rPr>
        <w:t xml:space="preserve"> από την </w:t>
      </w:r>
      <w:r>
        <w:t>Y</w:t>
      </w:r>
      <w:r w:rsidRPr="009E4B77">
        <w:rPr>
          <w:lang w:val="el-GR"/>
        </w:rPr>
        <w:t xml:space="preserve"> η οποία είναι αντιστρόφως ανάλογη με τη διαφορά των κερδών των δύο λύσεων. Ο λόγος αποδοχής μιας χειρότερης λύσης είναι η αποφυγή ενός πιθανού τοπικού βέλτιστου. Μετά το πέρας ενός προκαθορισμένου πλήθος επαναλήψεων εφαρμόζεται και μία τοπική αναζήτηση στη βέλτιστη μέχρι εκείνη τι στιγμή λύση, κατά την οποία αρχικά εξετάζονται όλες οι πιθανές κινήσεις αντικατάστασης (</w:t>
      </w:r>
      <w:r>
        <w:t>swap</w:t>
      </w:r>
      <w:r w:rsidRPr="009E4B77">
        <w:rPr>
          <w:lang w:val="el-GR"/>
        </w:rPr>
        <w:t>) και επιλέγεται η καλύτερη λύση και στη συνέχεια εξετάζονται όλες οι πιθανές κινήσεις εισαγωγής (</w:t>
      </w:r>
      <w:r>
        <w:t>insertion</w:t>
      </w:r>
      <w:r w:rsidRPr="009E4B77">
        <w:rPr>
          <w:lang w:val="el-GR"/>
        </w:rPr>
        <w:t xml:space="preserve">) </w:t>
      </w:r>
      <w:r w:rsidR="009E4B77" w:rsidRPr="009E4B77">
        <w:rPr>
          <w:lang w:val="el-GR"/>
        </w:rPr>
        <w:t>επιλέγοντας</w:t>
      </w:r>
      <w:r w:rsidRPr="009E4B77">
        <w:rPr>
          <w:lang w:val="el-GR"/>
        </w:rPr>
        <w:t xml:space="preserve"> πάλι </w:t>
      </w:r>
      <w:r w:rsidR="00DD5E57">
        <w:rPr>
          <w:lang w:val="el-GR"/>
        </w:rPr>
        <w:t>τ</w:t>
      </w:r>
      <w:r w:rsidRPr="009E4B77">
        <w:rPr>
          <w:lang w:val="el-GR"/>
        </w:rPr>
        <w:t>η καλύτερη λύση.</w:t>
      </w:r>
    </w:p>
    <w:p w14:paraId="277ED1CE" w14:textId="70158D91" w:rsidR="00871FCE" w:rsidRDefault="00871FCE" w:rsidP="00CC569C">
      <w:pPr>
        <w:rPr>
          <w:lang w:val="el-GR"/>
        </w:rPr>
      </w:pPr>
      <w:r w:rsidRPr="00CE4A82">
        <w:rPr>
          <w:lang w:val="el-GR"/>
        </w:rPr>
        <w:lastRenderedPageBreak/>
        <w:t xml:space="preserve">Οι </w:t>
      </w:r>
      <w:r>
        <w:t>Labadie</w:t>
      </w:r>
      <w:r w:rsidRPr="00CE4A82">
        <w:rPr>
          <w:lang w:val="el-GR"/>
        </w:rPr>
        <w:t xml:space="preserve"> </w:t>
      </w:r>
      <w:r>
        <w:t>et</w:t>
      </w:r>
      <w:r w:rsidRPr="00CE4A82">
        <w:rPr>
          <w:lang w:val="el-GR"/>
        </w:rPr>
        <w:t xml:space="preserve"> </w:t>
      </w:r>
      <w:r>
        <w:t>al</w:t>
      </w:r>
      <w:r w:rsidRPr="00CE4A82">
        <w:rPr>
          <w:lang w:val="el-GR"/>
        </w:rPr>
        <w:t>. (2012)</w:t>
      </w:r>
      <w:customXmlInsRangeStart w:id="2782" w:author="Στάθης Καπ" w:date="2023-03-01T05:18:00Z"/>
      <w:sdt>
        <w:sdtPr>
          <w:rPr>
            <w:lang w:val="el-GR"/>
          </w:rPr>
          <w:id w:val="834346245"/>
          <w:citation/>
        </w:sdtPr>
        <w:sdtEndPr/>
        <w:sdtContent>
          <w:customXmlInsRangeEnd w:id="2782"/>
          <w:ins w:id="2783" w:author="Στάθης Καπ" w:date="2023-03-01T05:18:00Z">
            <w:r w:rsidR="0093342D">
              <w:rPr>
                <w:lang w:val="el-GR"/>
              </w:rPr>
              <w:fldChar w:fldCharType="begin"/>
            </w:r>
            <w:r w:rsidR="0093342D" w:rsidRPr="0093342D">
              <w:rPr>
                <w:lang w:val="el-GR"/>
                <w:rPrChange w:id="2784" w:author="Στάθης Καπ" w:date="2023-03-01T05:18:00Z">
                  <w:rPr/>
                </w:rPrChange>
              </w:rPr>
              <w:instrText xml:space="preserve"> </w:instrText>
            </w:r>
            <w:r w:rsidR="0093342D">
              <w:instrText>CITATION</w:instrText>
            </w:r>
            <w:r w:rsidR="0093342D" w:rsidRPr="0093342D">
              <w:rPr>
                <w:lang w:val="el-GR"/>
                <w:rPrChange w:id="2785" w:author="Στάθης Καπ" w:date="2023-03-01T05:18:00Z">
                  <w:rPr/>
                </w:rPrChange>
              </w:rPr>
              <w:instrText xml:space="preserve"> </w:instrText>
            </w:r>
            <w:r w:rsidR="0093342D">
              <w:instrText>Nac</w:instrText>
            </w:r>
            <w:r w:rsidR="0093342D" w:rsidRPr="0093342D">
              <w:rPr>
                <w:lang w:val="el-GR"/>
                <w:rPrChange w:id="2786" w:author="Στάθης Καπ" w:date="2023-03-01T05:18:00Z">
                  <w:rPr/>
                </w:rPrChange>
              </w:rPr>
              <w:instrText>12 \</w:instrText>
            </w:r>
            <w:r w:rsidR="0093342D">
              <w:instrText>l</w:instrText>
            </w:r>
            <w:r w:rsidR="0093342D" w:rsidRPr="0093342D">
              <w:rPr>
                <w:lang w:val="el-GR"/>
                <w:rPrChange w:id="2787" w:author="Στάθης Καπ" w:date="2023-03-01T05:18:00Z">
                  <w:rPr/>
                </w:rPrChange>
              </w:rPr>
              <w:instrText xml:space="preserve"> 1033 </w:instrText>
            </w:r>
          </w:ins>
          <w:r w:rsidR="0093342D">
            <w:rPr>
              <w:lang w:val="el-GR"/>
            </w:rPr>
            <w:fldChar w:fldCharType="separate"/>
          </w:r>
          <w:ins w:id="2788" w:author="Στάθης Καπ" w:date="2023-03-01T05:18:00Z">
            <w:r w:rsidR="0093342D" w:rsidRPr="0093342D">
              <w:rPr>
                <w:noProof/>
                <w:lang w:val="el-GR"/>
                <w:rPrChange w:id="2789" w:author="Στάθης Καπ" w:date="2023-03-01T05:18:00Z">
                  <w:rPr>
                    <w:noProof/>
                  </w:rPr>
                </w:rPrChange>
              </w:rPr>
              <w:t xml:space="preserve"> </w:t>
            </w:r>
            <w:r w:rsidR="0093342D" w:rsidRPr="0093342D">
              <w:rPr>
                <w:noProof/>
                <w:lang w:val="el-GR"/>
                <w:rPrChange w:id="2790" w:author="Στάθης Καπ" w:date="2023-03-01T05:18:00Z">
                  <w:rPr>
                    <w:rFonts w:eastAsia="Times New Roman"/>
                  </w:rPr>
                </w:rPrChange>
              </w:rPr>
              <w:t>[31]</w:t>
            </w:r>
            <w:r w:rsidR="0093342D">
              <w:rPr>
                <w:lang w:val="el-GR"/>
              </w:rPr>
              <w:fldChar w:fldCharType="end"/>
            </w:r>
          </w:ins>
          <w:customXmlInsRangeStart w:id="2791" w:author="Στάθης Καπ" w:date="2023-03-01T05:18:00Z"/>
        </w:sdtContent>
      </w:sdt>
      <w:customXmlInsRangeEnd w:id="2791"/>
      <w:r w:rsidRPr="00CE4A82">
        <w:rPr>
          <w:lang w:val="el-GR"/>
        </w:rPr>
        <w:t xml:space="preserve"> προτείνουν έναν αλγόριθμο Αναζήτησης Μεταβλητής Γειτονιάς (</w:t>
      </w:r>
      <w:r>
        <w:t>Variable</w:t>
      </w:r>
      <w:r w:rsidRPr="00CE4A82">
        <w:rPr>
          <w:lang w:val="el-GR"/>
        </w:rPr>
        <w:t xml:space="preserve"> </w:t>
      </w:r>
      <w:r>
        <w:t>Neighborhood</w:t>
      </w:r>
      <w:r w:rsidRPr="00CE4A82">
        <w:rPr>
          <w:lang w:val="el-GR"/>
        </w:rPr>
        <w:t xml:space="preserve"> </w:t>
      </w:r>
      <w:r>
        <w:t>Search</w:t>
      </w:r>
      <w:r w:rsidRPr="00CE4A82">
        <w:rPr>
          <w:lang w:val="el-GR"/>
        </w:rPr>
        <w:t>) που βασίζεται στη διάσπαρτη</w:t>
      </w:r>
      <w:ins w:id="2792" w:author="Charalampos Konstantopoulos" w:date="2023-01-27T11:21:00Z">
        <w:r w:rsidR="00675E43">
          <w:rPr>
            <w:lang w:val="el-GR"/>
          </w:rPr>
          <w:t xml:space="preserve"> </w:t>
        </w:r>
      </w:ins>
      <w:r w:rsidRPr="00CE4A82">
        <w:rPr>
          <w:lang w:val="el-GR"/>
        </w:rPr>
        <w:t>(</w:t>
      </w:r>
      <w:r>
        <w:t>granular</w:t>
      </w:r>
      <w:r w:rsidRPr="00CE4A82">
        <w:rPr>
          <w:lang w:val="el-GR"/>
        </w:rPr>
        <w:t xml:space="preserve">) εξερεύνηση των γειτονιών. Αρχικά, εφαρμόζεται ένας ευρετικός αλγόριθμος εισαγωγής για την κατασκευή μιας αρχικής </w:t>
      </w:r>
      <w:r w:rsidR="00F7520D" w:rsidRPr="00CE4A82">
        <w:rPr>
          <w:lang w:val="el-GR"/>
        </w:rPr>
        <w:t>εφικτής</w:t>
      </w:r>
      <w:r w:rsidRPr="00CE4A82">
        <w:rPr>
          <w:lang w:val="el-GR"/>
        </w:rPr>
        <w:t xml:space="preserve"> λύσης, ο οποίος αρχικά δημιουργεί </w:t>
      </w:r>
      <w:r>
        <w:t>m</w:t>
      </w:r>
      <w:r w:rsidRPr="00CE4A82">
        <w:rPr>
          <w:lang w:val="el-GR"/>
        </w:rPr>
        <w:t xml:space="preserve"> διαδρομές, τους οποίους αρχικοποιεί με τους </w:t>
      </w:r>
      <w:r>
        <w:t>m</w:t>
      </w:r>
      <w:r w:rsidRPr="00CE4A82">
        <w:rPr>
          <w:lang w:val="el-GR"/>
        </w:rPr>
        <w:t xml:space="preserve"> πιο επικερδ</w:t>
      </w:r>
      <w:r w:rsidR="00AC53FE">
        <w:rPr>
          <w:lang w:val="el-GR"/>
        </w:rPr>
        <w:t>εί</w:t>
      </w:r>
      <w:r w:rsidRPr="00CE4A82">
        <w:rPr>
          <w:lang w:val="el-GR"/>
        </w:rPr>
        <w:t xml:space="preserve">ς κόμβους και συνεχίζει εισάγοντας κόμβους εξετάζοντας ένα συγκεκριμένο κριτήριο. Στη συνέχεια εφαρμόζεται ο </w:t>
      </w:r>
      <w:r>
        <w:t>Granular</w:t>
      </w:r>
      <w:r w:rsidRPr="00CE4A82">
        <w:rPr>
          <w:lang w:val="el-GR"/>
        </w:rPr>
        <w:t xml:space="preserve"> </w:t>
      </w:r>
      <w:r>
        <w:t>VNS</w:t>
      </w:r>
      <w:r w:rsidRPr="00CE4A82">
        <w:rPr>
          <w:lang w:val="el-GR"/>
        </w:rPr>
        <w:t xml:space="preserve"> αλγόριθμος ο οποίος εκτός από αυτά που πράττει ο απλός </w:t>
      </w:r>
      <w:r>
        <w:t>VNS</w:t>
      </w:r>
      <w:r w:rsidRPr="00CE4A82">
        <w:rPr>
          <w:lang w:val="el-GR"/>
        </w:rPr>
        <w:t xml:space="preserve">, </w:t>
      </w:r>
      <w:r w:rsidR="00F7520D" w:rsidRPr="00CE4A82">
        <w:rPr>
          <w:lang w:val="el-GR"/>
        </w:rPr>
        <w:t>δηλαδή</w:t>
      </w:r>
      <w:r w:rsidRPr="00CE4A82">
        <w:rPr>
          <w:lang w:val="el-GR"/>
        </w:rPr>
        <w:t xml:space="preserve"> η αντικατάσταση μιας ακολουθίας από τη λύση με μία ακολουθία </w:t>
      </w:r>
      <w:r>
        <w:t>unscheduled</w:t>
      </w:r>
      <w:r w:rsidRPr="00CE4A82">
        <w:rPr>
          <w:lang w:val="el-GR"/>
        </w:rPr>
        <w:t xml:space="preserve"> κόμβων και η εφαρμογή της τοπικής αναζήτησης στη προκύπτουσα λύση, μειώνει το πλήθος των αναλυόμενων γειτονιών αποκλείοντας μη αποδοτικές ακμές κατά τη διάρκεια της τοπικής αναζήτησης. Η διαδικασία της τοπικής αναζήτησης εξετάζει 2 γειτονιές. Η πρώτη γειτονιά εξετάζεται με σκοπό τη μείωση του συνολικού χρόνου ταξιδιού και με τεχνικές:</w:t>
      </w:r>
    </w:p>
    <w:p w14:paraId="3568F6DA" w14:textId="363109DF" w:rsidR="00CE4A82" w:rsidRPr="00D23E71" w:rsidRDefault="00CE4A82" w:rsidP="00CE4A82">
      <w:pPr>
        <w:pStyle w:val="ListParagraph"/>
        <w:numPr>
          <w:ilvl w:val="0"/>
          <w:numId w:val="23"/>
        </w:numPr>
        <w:rPr>
          <w:iCs/>
          <w:lang w:val="el-GR"/>
        </w:rPr>
      </w:pPr>
      <w:r w:rsidRPr="00CE4A82">
        <w:rPr>
          <w:lang w:val="el-GR"/>
        </w:rPr>
        <w:t>2-</w:t>
      </w:r>
      <w:r>
        <w:t>opt</w:t>
      </w:r>
      <w:r w:rsidRPr="00CE4A82">
        <w:rPr>
          <w:lang w:val="el-GR"/>
        </w:rPr>
        <w:t>: αντικαθιστά 2 ακμές σε μία διαδρομή και αναδιατάσσει τους κόμβους</w:t>
      </w:r>
    </w:p>
    <w:p w14:paraId="12547DB7" w14:textId="7EE26E0E" w:rsidR="00D23E71" w:rsidRPr="008A4DD1" w:rsidRDefault="00D23E71" w:rsidP="00CE4A82">
      <w:pPr>
        <w:pStyle w:val="ListParagraph"/>
        <w:numPr>
          <w:ilvl w:val="0"/>
          <w:numId w:val="23"/>
        </w:numPr>
        <w:rPr>
          <w:iCs/>
          <w:lang w:val="el-GR"/>
        </w:rPr>
      </w:pPr>
      <w:r>
        <w:t>Or</w:t>
      </w:r>
      <w:r w:rsidRPr="000C0ADC">
        <w:rPr>
          <w:lang w:val="el-GR"/>
        </w:rPr>
        <w:t>-</w:t>
      </w:r>
      <w:r>
        <w:t>opt</w:t>
      </w:r>
      <w:r w:rsidRPr="000C0ADC">
        <w:rPr>
          <w:lang w:val="el-GR"/>
        </w:rPr>
        <w:t xml:space="preserve">: </w:t>
      </w:r>
      <w:r w:rsidR="000C0ADC">
        <w:rPr>
          <w:lang w:val="el-GR"/>
        </w:rPr>
        <w:t>επανατοποθετεί έναν κόμβο</w:t>
      </w:r>
    </w:p>
    <w:p w14:paraId="5E7BEA11" w14:textId="257E11DA" w:rsidR="008A4DD1" w:rsidRPr="00A8143A" w:rsidRDefault="008A4DD1" w:rsidP="00CE4A82">
      <w:pPr>
        <w:pStyle w:val="ListParagraph"/>
        <w:numPr>
          <w:ilvl w:val="0"/>
          <w:numId w:val="23"/>
        </w:numPr>
        <w:rPr>
          <w:iCs/>
          <w:lang w:val="el-GR"/>
        </w:rPr>
      </w:pPr>
      <w:r w:rsidRPr="008A4DD1">
        <w:rPr>
          <w:lang w:val="el-GR"/>
        </w:rPr>
        <w:t>2-</w:t>
      </w:r>
      <w:r>
        <w:t>opt</w:t>
      </w:r>
      <w:r w:rsidRPr="008A4DD1">
        <w:rPr>
          <w:lang w:val="el-GR"/>
        </w:rPr>
        <w:t>*: ανταλλάσσει 2 υπο-τροχιές μεταξύ 2 τροχιών</w:t>
      </w:r>
    </w:p>
    <w:p w14:paraId="707F927D" w14:textId="661686FC" w:rsidR="00A8143A" w:rsidRPr="0083725F" w:rsidRDefault="00A8143A" w:rsidP="00CE4A82">
      <w:pPr>
        <w:pStyle w:val="ListParagraph"/>
        <w:numPr>
          <w:ilvl w:val="0"/>
          <w:numId w:val="23"/>
        </w:numPr>
        <w:rPr>
          <w:iCs/>
          <w:lang w:val="el-GR"/>
        </w:rPr>
      </w:pPr>
      <w:r>
        <w:t xml:space="preserve">Swap: </w:t>
      </w:r>
      <w:r w:rsidR="003C7C43">
        <w:rPr>
          <w:lang w:val="el-GR"/>
        </w:rPr>
        <w:t>ανταλλάσσει 2 κόμβους</w:t>
      </w:r>
    </w:p>
    <w:p w14:paraId="66D32D09" w14:textId="4A61DF63" w:rsidR="0083725F" w:rsidRDefault="0083725F" w:rsidP="0083725F">
      <w:pPr>
        <w:rPr>
          <w:lang w:val="el-GR"/>
        </w:rPr>
      </w:pPr>
      <w:r w:rsidRPr="00743430">
        <w:rPr>
          <w:lang w:val="el-GR"/>
        </w:rPr>
        <w:t xml:space="preserve">Η δεύτερη γειτονιά εξερευνάται με την αντικατάσταση </w:t>
      </w:r>
      <w:r>
        <w:t>q</w:t>
      </w:r>
      <w:r w:rsidRPr="00743430">
        <w:rPr>
          <w:lang w:val="el-GR"/>
        </w:rPr>
        <w:t xml:space="preserve"> συνεχόμενων κόμβων από μία ακολουθία κόμβων που δεν </w:t>
      </w:r>
      <w:r w:rsidR="00743430" w:rsidRPr="00743430">
        <w:rPr>
          <w:lang w:val="el-GR"/>
        </w:rPr>
        <w:t>έχουν</w:t>
      </w:r>
      <w:r w:rsidRPr="00743430">
        <w:rPr>
          <w:lang w:val="el-GR"/>
        </w:rPr>
        <w:t xml:space="preserve"> εισαχθεί στη λύση με σκοπό την αύξηση του</w:t>
      </w:r>
      <w:r w:rsidR="00B1319C">
        <w:rPr>
          <w:lang w:val="el-GR"/>
        </w:rPr>
        <w:t xml:space="preserve"> </w:t>
      </w:r>
      <w:r w:rsidR="00B1319C" w:rsidRPr="00DF0A74">
        <w:rPr>
          <w:lang w:val="el-GR"/>
        </w:rPr>
        <w:t xml:space="preserve">συνολικού κέρδους. Η αναζήτηση εύρεσης της ακολουθίας προς </w:t>
      </w:r>
      <w:r w:rsidR="00DF0A74" w:rsidRPr="00DF0A74">
        <w:rPr>
          <w:lang w:val="el-GR"/>
        </w:rPr>
        <w:t>εισαγωγή</w:t>
      </w:r>
      <w:r w:rsidR="00B1319C" w:rsidRPr="00DF0A74">
        <w:rPr>
          <w:lang w:val="el-GR"/>
        </w:rPr>
        <w:t xml:space="preserve"> υλοποιείται με δυναμικό προγραμματισμό.</w:t>
      </w:r>
    </w:p>
    <w:p w14:paraId="27C3AD30" w14:textId="4CB8E65A" w:rsidR="004621C5" w:rsidRPr="00C136D5" w:rsidRDefault="004621C5" w:rsidP="0083725F">
      <w:pPr>
        <w:rPr>
          <w:lang w:val="el-GR"/>
        </w:rPr>
      </w:pPr>
      <w:r w:rsidRPr="00B57781">
        <w:rPr>
          <w:lang w:val="el-GR"/>
        </w:rPr>
        <w:t xml:space="preserve">Οι </w:t>
      </w:r>
      <w:r>
        <w:t>Gavalas</w:t>
      </w:r>
      <w:r w:rsidRPr="00B57781">
        <w:rPr>
          <w:lang w:val="el-GR"/>
        </w:rPr>
        <w:t xml:space="preserve"> </w:t>
      </w:r>
      <w:r>
        <w:t>et</w:t>
      </w:r>
      <w:r w:rsidRPr="00B57781">
        <w:rPr>
          <w:lang w:val="el-GR"/>
        </w:rPr>
        <w:t xml:space="preserve"> </w:t>
      </w:r>
      <w:r>
        <w:t>al</w:t>
      </w:r>
      <w:r w:rsidRPr="00B57781">
        <w:rPr>
          <w:lang w:val="el-GR"/>
        </w:rPr>
        <w:t>. (2013)</w:t>
      </w:r>
      <w:customXmlInsRangeStart w:id="2793" w:author="Στάθης Καπ" w:date="2023-03-01T05:17:00Z"/>
      <w:sdt>
        <w:sdtPr>
          <w:rPr>
            <w:lang w:val="el-GR"/>
          </w:rPr>
          <w:id w:val="300580649"/>
          <w:citation/>
        </w:sdtPr>
        <w:sdtEndPr/>
        <w:sdtContent>
          <w:customXmlInsRangeEnd w:id="2793"/>
          <w:ins w:id="2794" w:author="Στάθης Καπ" w:date="2023-03-01T05:17:00Z">
            <w:r w:rsidR="0093342D">
              <w:rPr>
                <w:lang w:val="el-GR"/>
              </w:rPr>
              <w:fldChar w:fldCharType="begin"/>
            </w:r>
            <w:r w:rsidR="0093342D" w:rsidRPr="0093342D">
              <w:rPr>
                <w:lang w:val="el-GR"/>
                <w:rPrChange w:id="2795" w:author="Στάθης Καπ" w:date="2023-03-01T05:17:00Z">
                  <w:rPr/>
                </w:rPrChange>
              </w:rPr>
              <w:instrText xml:space="preserve"> </w:instrText>
            </w:r>
            <w:r w:rsidR="0093342D">
              <w:instrText>CITATION</w:instrText>
            </w:r>
            <w:r w:rsidR="0093342D" w:rsidRPr="0093342D">
              <w:rPr>
                <w:lang w:val="el-GR"/>
                <w:rPrChange w:id="2796" w:author="Στάθης Καπ" w:date="2023-03-01T05:17:00Z">
                  <w:rPr/>
                </w:rPrChange>
              </w:rPr>
              <w:instrText xml:space="preserve"> </w:instrText>
            </w:r>
            <w:r w:rsidR="0093342D">
              <w:instrText>Dam</w:instrText>
            </w:r>
            <w:r w:rsidR="0093342D" w:rsidRPr="0093342D">
              <w:rPr>
                <w:lang w:val="el-GR"/>
                <w:rPrChange w:id="2797" w:author="Στάθης Καπ" w:date="2023-03-01T05:17:00Z">
                  <w:rPr/>
                </w:rPrChange>
              </w:rPr>
              <w:instrText>13 \</w:instrText>
            </w:r>
            <w:r w:rsidR="0093342D">
              <w:instrText>l</w:instrText>
            </w:r>
            <w:r w:rsidR="0093342D" w:rsidRPr="0093342D">
              <w:rPr>
                <w:lang w:val="el-GR"/>
                <w:rPrChange w:id="2798" w:author="Στάθης Καπ" w:date="2023-03-01T05:17:00Z">
                  <w:rPr/>
                </w:rPrChange>
              </w:rPr>
              <w:instrText xml:space="preserve"> 1033 </w:instrText>
            </w:r>
          </w:ins>
          <w:r w:rsidR="0093342D">
            <w:rPr>
              <w:lang w:val="el-GR"/>
            </w:rPr>
            <w:fldChar w:fldCharType="separate"/>
          </w:r>
          <w:ins w:id="2799" w:author="Στάθης Καπ" w:date="2023-03-01T05:17:00Z">
            <w:r w:rsidR="0093342D" w:rsidRPr="0093342D">
              <w:rPr>
                <w:noProof/>
                <w:lang w:val="el-GR"/>
                <w:rPrChange w:id="2800" w:author="Στάθης Καπ" w:date="2023-03-01T05:17:00Z">
                  <w:rPr>
                    <w:noProof/>
                  </w:rPr>
                </w:rPrChange>
              </w:rPr>
              <w:t xml:space="preserve"> </w:t>
            </w:r>
            <w:r w:rsidR="0093342D" w:rsidRPr="0093342D">
              <w:rPr>
                <w:noProof/>
                <w:lang w:val="el-GR"/>
                <w:rPrChange w:id="2801" w:author="Στάθης Καπ" w:date="2023-03-01T05:17:00Z">
                  <w:rPr>
                    <w:rFonts w:eastAsia="Times New Roman"/>
                  </w:rPr>
                </w:rPrChange>
              </w:rPr>
              <w:t>[31]</w:t>
            </w:r>
            <w:r w:rsidR="0093342D">
              <w:rPr>
                <w:lang w:val="el-GR"/>
              </w:rPr>
              <w:fldChar w:fldCharType="end"/>
            </w:r>
          </w:ins>
          <w:customXmlInsRangeStart w:id="2802" w:author="Στάθης Καπ" w:date="2023-03-01T05:17:00Z"/>
        </w:sdtContent>
      </w:sdt>
      <w:customXmlInsRangeEnd w:id="2802"/>
      <w:r w:rsidRPr="00B57781">
        <w:rPr>
          <w:lang w:val="el-GR"/>
        </w:rPr>
        <w:t xml:space="preserve"> πρότειναν 2 αλγορίθμους για το πρόβλημα Σχεδιασμού Τουριστικών Διαδρομών (</w:t>
      </w:r>
      <w:r>
        <w:t>TTDP</w:t>
      </w:r>
      <w:r w:rsidRPr="00B57781">
        <w:rPr>
          <w:lang w:val="el-GR"/>
        </w:rPr>
        <w:t xml:space="preserve">), τον </w:t>
      </w:r>
      <w:r>
        <w:t>CSCRatio</w:t>
      </w:r>
      <w:r w:rsidRPr="00B57781">
        <w:rPr>
          <w:lang w:val="el-GR"/>
        </w:rPr>
        <w:t xml:space="preserve"> και τον </w:t>
      </w:r>
      <w:r>
        <w:t>CSCRoutes</w:t>
      </w:r>
      <w:r w:rsidRPr="00B57781">
        <w:rPr>
          <w:lang w:val="el-GR"/>
        </w:rPr>
        <w:t xml:space="preserve">. Πριν την εφαρμογή των 2 αλγορίθμων, απαιτείται μία προεργασία στα δεδομένα. Αρχικά λοιπόν, οι κόμβοι ομαδοποιούνται σε </w:t>
      </w:r>
      <w:ins w:id="2803" w:author="Charalampos Konstantopoulos" w:date="2023-01-27T12:20:00Z">
        <w:r w:rsidR="001B6034">
          <w:rPr>
            <w:lang w:val="el-GR"/>
          </w:rPr>
          <w:t xml:space="preserve">συστάδες </w:t>
        </w:r>
      </w:ins>
      <w:del w:id="2804" w:author="Charalampos Konstantopoulos" w:date="2023-01-27T12:20:00Z">
        <w:r w:rsidRPr="00B57781" w:rsidDel="001B6034">
          <w:rPr>
            <w:lang w:val="el-GR"/>
          </w:rPr>
          <w:delText xml:space="preserve">κλάσεις </w:delText>
        </w:r>
      </w:del>
      <w:r w:rsidRPr="00B57781">
        <w:rPr>
          <w:lang w:val="el-GR"/>
        </w:rPr>
        <w:t xml:space="preserve">με την εφαρμογή του κ-μέσων </w:t>
      </w:r>
      <w:ins w:id="2805" w:author="Charalampos Konstantopoulos" w:date="2023-01-27T12:19:00Z">
        <w:r w:rsidR="008E1DDD" w:rsidRPr="008E1DDD">
          <w:rPr>
            <w:lang w:val="el-GR"/>
            <w:rPrChange w:id="2806" w:author="Charalampos Konstantopoulos" w:date="2023-01-27T12:19:00Z">
              <w:rPr/>
            </w:rPrChange>
          </w:rPr>
          <w:t>(</w:t>
        </w:r>
        <w:r w:rsidR="008E1DDD">
          <w:t>k</w:t>
        </w:r>
        <w:r w:rsidR="008E1DDD" w:rsidRPr="008E1DDD">
          <w:rPr>
            <w:lang w:val="el-GR"/>
            <w:rPrChange w:id="2807" w:author="Charalampos Konstantopoulos" w:date="2023-01-27T12:19:00Z">
              <w:rPr/>
            </w:rPrChange>
          </w:rPr>
          <w:t>-</w:t>
        </w:r>
        <w:r w:rsidR="008E1DDD">
          <w:t>means</w:t>
        </w:r>
        <w:r w:rsidR="008E1DDD" w:rsidRPr="008E1DDD">
          <w:rPr>
            <w:lang w:val="el-GR"/>
            <w:rPrChange w:id="2808" w:author="Charalampos Konstantopoulos" w:date="2023-01-27T12:19:00Z">
              <w:rPr/>
            </w:rPrChange>
          </w:rPr>
          <w:t xml:space="preserve">) </w:t>
        </w:r>
      </w:ins>
      <w:r w:rsidRPr="00B57781">
        <w:rPr>
          <w:lang w:val="el-GR"/>
        </w:rPr>
        <w:t xml:space="preserve">αλγόριθμο. Στη συνέχεια ακολουθεί η φάση </w:t>
      </w:r>
      <w:r>
        <w:t>RouteInitPhase</w:t>
      </w:r>
      <w:r w:rsidRPr="00B57781">
        <w:rPr>
          <w:lang w:val="el-GR"/>
        </w:rPr>
        <w:t xml:space="preserve"> κατά την οποία προστίθεται στις </w:t>
      </w:r>
      <w:r w:rsidR="00C136D5" w:rsidRPr="00B57781">
        <w:rPr>
          <w:lang w:val="el-GR"/>
        </w:rPr>
        <w:t>τροχιές</w:t>
      </w:r>
      <w:r w:rsidRPr="00B57781">
        <w:rPr>
          <w:lang w:val="el-GR"/>
        </w:rPr>
        <w:t xml:space="preserve"> ένας κόμβος από κάθε </w:t>
      </w:r>
      <w:ins w:id="2809" w:author="Charalampos Konstantopoulos" w:date="2023-01-27T12:20:00Z">
        <w:r w:rsidR="008F60EE">
          <w:rPr>
            <w:lang w:val="el-GR"/>
          </w:rPr>
          <w:t>συστάδα</w:t>
        </w:r>
      </w:ins>
      <w:del w:id="2810" w:author="Charalampos Konstantopoulos" w:date="2023-01-27T12:20:00Z">
        <w:r w:rsidRPr="00B57781" w:rsidDel="008F60EE">
          <w:rPr>
            <w:lang w:val="el-GR"/>
          </w:rPr>
          <w:delText>κλάση</w:delText>
        </w:r>
      </w:del>
      <w:r w:rsidRPr="00B57781">
        <w:rPr>
          <w:lang w:val="el-GR"/>
        </w:rPr>
        <w:t xml:space="preserve"> ενός συνόλου </w:t>
      </w:r>
      <w:r>
        <w:t>m</w:t>
      </w:r>
      <w:r w:rsidRPr="00B57781">
        <w:rPr>
          <w:lang w:val="el-GR"/>
        </w:rPr>
        <w:t xml:space="preserve"> </w:t>
      </w:r>
      <w:ins w:id="2811" w:author="Charalampos Konstantopoulos" w:date="2023-01-27T12:21:00Z">
        <w:r w:rsidR="008F60EE">
          <w:rPr>
            <w:lang w:val="el-GR"/>
          </w:rPr>
          <w:t>συστάδων</w:t>
        </w:r>
      </w:ins>
      <w:del w:id="2812" w:author="Charalampos Konstantopoulos" w:date="2023-01-27T12:21:00Z">
        <w:r w:rsidRPr="00B57781" w:rsidDel="008F60EE">
          <w:rPr>
            <w:lang w:val="el-GR"/>
          </w:rPr>
          <w:delText>κλάσεων</w:delText>
        </w:r>
      </w:del>
      <w:r w:rsidRPr="00B57781">
        <w:rPr>
          <w:lang w:val="el-GR"/>
        </w:rPr>
        <w:t xml:space="preserve">, ο οποίος διαθέτει την υψηλότερη τιμή </w:t>
      </w:r>
      <w:r>
        <w:t>ratio</w:t>
      </w:r>
      <w:r w:rsidRPr="00B57781">
        <w:rPr>
          <w:lang w:val="el-GR"/>
        </w:rPr>
        <w:t xml:space="preserve"> στη </w:t>
      </w:r>
      <w:ins w:id="2813" w:author="Charalampos Konstantopoulos" w:date="2023-01-27T12:21:00Z">
        <w:r w:rsidR="008F60EE">
          <w:rPr>
            <w:lang w:val="el-GR"/>
          </w:rPr>
          <w:t xml:space="preserve">συστάδα </w:t>
        </w:r>
      </w:ins>
      <w:del w:id="2814" w:author="Charalampos Konstantopoulos" w:date="2023-01-27T12:21:00Z">
        <w:r w:rsidRPr="00B57781" w:rsidDel="008F60EE">
          <w:rPr>
            <w:lang w:val="el-GR"/>
          </w:rPr>
          <w:delText>κλάση</w:delText>
        </w:r>
      </w:del>
      <w:r w:rsidRPr="00B57781">
        <w:rPr>
          <w:lang w:val="el-GR"/>
        </w:rPr>
        <w:t xml:space="preserve"> του</w:t>
      </w:r>
      <w:r w:rsidR="00C136D5">
        <w:rPr>
          <w:lang w:val="el-GR"/>
        </w:rPr>
        <w:t xml:space="preserve"> </w:t>
      </w:r>
      <w:r w:rsidR="00F3163E" w:rsidRPr="00F3163E">
        <w:rPr>
          <w:lang w:val="el-GR"/>
        </w:rPr>
        <w:t>(</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/insertionCos</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F3163E" w:rsidRPr="00437894">
        <w:rPr>
          <w:rFonts w:eastAsiaTheme="minorEastAsia"/>
          <w:lang w:val="el-GR"/>
        </w:rPr>
        <w:t>)</w:t>
      </w:r>
      <w:r w:rsidRPr="00B57781">
        <w:rPr>
          <w:lang w:val="el-GR"/>
        </w:rPr>
        <w:t xml:space="preserve">. </w:t>
      </w:r>
      <w:r w:rsidRPr="00C136D5">
        <w:rPr>
          <w:lang w:val="el-GR"/>
        </w:rPr>
        <w:t>Η συνέχεια διαφέρει ανάλογα με τον αλγόριθμο που εκτελείται.</w:t>
      </w:r>
    </w:p>
    <w:p w14:paraId="65BBA294" w14:textId="73DB47D2" w:rsidR="00B57781" w:rsidRPr="00181815" w:rsidRDefault="004D047E" w:rsidP="004D047E">
      <w:pPr>
        <w:pStyle w:val="ListParagraph"/>
        <w:numPr>
          <w:ilvl w:val="0"/>
          <w:numId w:val="24"/>
        </w:numPr>
        <w:rPr>
          <w:iCs/>
          <w:lang w:val="el-GR"/>
        </w:rPr>
      </w:pPr>
      <w:r>
        <w:t>CSCRoutes</w:t>
      </w:r>
      <w:r w:rsidRPr="00181815">
        <w:rPr>
          <w:lang w:val="el-GR"/>
        </w:rPr>
        <w:t xml:space="preserve">: Ο συγκεκριμένος αλγόριθμος </w:t>
      </w:r>
      <w:r w:rsidR="00437894" w:rsidRPr="00181815">
        <w:rPr>
          <w:lang w:val="el-GR"/>
        </w:rPr>
        <w:t>είναι</w:t>
      </w:r>
      <w:r w:rsidRPr="00181815">
        <w:rPr>
          <w:lang w:val="el-GR"/>
        </w:rPr>
        <w:t xml:space="preserve"> σχεδιασμένος ώστε να είναι γρήγορος. Κύριο του χαρακτηριστικό είναι πως δεν επιτρέπει την επιστροφή του τουρίστα σε μία </w:t>
      </w:r>
      <w:ins w:id="2815" w:author="Charalampos Konstantopoulos" w:date="2023-01-27T12:22:00Z">
        <w:r w:rsidR="00437E60">
          <w:rPr>
            <w:lang w:val="el-GR"/>
          </w:rPr>
          <w:t>συστάδα</w:t>
        </w:r>
      </w:ins>
      <w:del w:id="2816" w:author="Charalampos Konstantopoulos" w:date="2023-01-27T12:22:00Z">
        <w:r w:rsidRPr="00181815" w:rsidDel="00437E60">
          <w:rPr>
            <w:lang w:val="el-GR"/>
          </w:rPr>
          <w:delText>κλάση</w:delText>
        </w:r>
      </w:del>
      <w:r w:rsidRPr="00181815">
        <w:rPr>
          <w:lang w:val="el-GR"/>
        </w:rPr>
        <w:t xml:space="preserve"> αφότου αποχωρήσει από αυτήν. Ο κανόνας αυτός φυσικά πρέπει να λαμβάνεται </w:t>
      </w:r>
      <w:r w:rsidR="00181815" w:rsidRPr="00181815">
        <w:rPr>
          <w:lang w:val="el-GR"/>
        </w:rPr>
        <w:t>υπόψιν</w:t>
      </w:r>
      <w:r w:rsidRPr="00181815">
        <w:rPr>
          <w:lang w:val="el-GR"/>
        </w:rPr>
        <w:t xml:space="preserve"> κατά την εισαγωγή των κόμβων στις τροχιές.</w:t>
      </w:r>
    </w:p>
    <w:p w14:paraId="0CEFE83B" w14:textId="1DACCB5C" w:rsidR="00181815" w:rsidRPr="0002321C" w:rsidRDefault="00181815" w:rsidP="004D047E">
      <w:pPr>
        <w:pStyle w:val="ListParagraph"/>
        <w:numPr>
          <w:ilvl w:val="0"/>
          <w:numId w:val="24"/>
        </w:numPr>
        <w:rPr>
          <w:iCs/>
          <w:lang w:val="el-GR"/>
        </w:rPr>
      </w:pPr>
      <w:r>
        <w:t>CSCRatio</w:t>
      </w:r>
      <w:r w:rsidRPr="0058654C">
        <w:rPr>
          <w:lang w:val="el-GR"/>
        </w:rPr>
        <w:t xml:space="preserve">: Ο συγκεκριμένος αλγόριθμος είναι σχεδιασμένος ώστε να ευνοεί την εισαγωγή των κόμβων πριν ή μετά από κόμβους της ίδιας </w:t>
      </w:r>
      <w:ins w:id="2817" w:author="Charalampos Konstantopoulos" w:date="2023-01-27T12:22:00Z">
        <w:r w:rsidR="004F3ECF">
          <w:rPr>
            <w:lang w:val="el-GR"/>
          </w:rPr>
          <w:t>συστάδας</w:t>
        </w:r>
      </w:ins>
      <w:del w:id="2818" w:author="Charalampos Konstantopoulos" w:date="2023-01-27T12:22:00Z">
        <w:r w:rsidRPr="0058654C" w:rsidDel="004F3ECF">
          <w:rPr>
            <w:lang w:val="el-GR"/>
          </w:rPr>
          <w:delText>κλάσης</w:delText>
        </w:r>
      </w:del>
      <w:r w:rsidRPr="0058654C">
        <w:rPr>
          <w:lang w:val="el-GR"/>
        </w:rPr>
        <w:t xml:space="preserve">. Αυτό επιτυγχάνεται με τη βοήθεια της παραμέτρου </w:t>
      </w:r>
      <w:r>
        <w:t>clusterParameter</w:t>
      </w:r>
      <w:r w:rsidRPr="0058654C">
        <w:rPr>
          <w:lang w:val="el-GR"/>
        </w:rPr>
        <w:t xml:space="preserve"> και της μεταβλητής</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/clusterParameter</m:t>
        </m:r>
      </m:oMath>
      <w:r w:rsidRPr="0058654C">
        <w:rPr>
          <w:lang w:val="el-GR"/>
        </w:rPr>
        <w:t xml:space="preserve">. Στη περίπτωση λοιπόν που εξετάζεται η εισαγωγή ενός κόμβου πριν η μετά από έναν κόμβο της </w:t>
      </w:r>
      <w:del w:id="2819" w:author="Charalampos Konstantopoulos" w:date="2023-02-01T06:01:00Z">
        <w:r w:rsidRPr="0058654C">
          <w:rPr>
            <w:lang w:val="el-GR"/>
          </w:rPr>
          <w:delText xml:space="preserve">ίδια </w:delText>
        </w:r>
      </w:del>
      <w:ins w:id="2820" w:author="Charalampos Konstantopoulos" w:date="2023-02-01T06:01:00Z">
        <w:r w:rsidRPr="0058654C">
          <w:rPr>
            <w:lang w:val="el-GR"/>
          </w:rPr>
          <w:t>ίδια</w:t>
        </w:r>
      </w:ins>
      <w:ins w:id="2821" w:author="Charalampos Konstantopoulos" w:date="2023-01-27T12:23:00Z">
        <w:r w:rsidR="00202E2D">
          <w:rPr>
            <w:lang w:val="el-GR"/>
          </w:rPr>
          <w:t>ς</w:t>
        </w:r>
      </w:ins>
      <w:ins w:id="2822" w:author="Charalampos Konstantopoulos" w:date="2023-02-01T06:01:00Z">
        <w:r w:rsidRPr="0058654C">
          <w:rPr>
            <w:lang w:val="el-GR"/>
          </w:rPr>
          <w:t xml:space="preserve"> </w:t>
        </w:r>
      </w:ins>
      <w:ins w:id="2823" w:author="Charalampos Konstantopoulos" w:date="2023-01-27T12:23:00Z">
        <w:r w:rsidR="004F3ECF">
          <w:rPr>
            <w:lang w:val="el-GR"/>
          </w:rPr>
          <w:t>συστάδας</w:t>
        </w:r>
      </w:ins>
      <w:del w:id="2824" w:author="Charalampos Konstantopoulos" w:date="2023-01-27T12:23:00Z">
        <w:r w:rsidRPr="0058654C" w:rsidDel="004F3ECF">
          <w:rPr>
            <w:lang w:val="el-GR"/>
          </w:rPr>
          <w:delText>κλάσης</w:delText>
        </w:r>
      </w:del>
      <w:r w:rsidRPr="0058654C">
        <w:rPr>
          <w:lang w:val="el-GR"/>
        </w:rPr>
        <w:t xml:space="preserve">, χρησιμοποιείται η </w:t>
      </w:r>
      <w:r>
        <w:t>shiftCluster</w:t>
      </w:r>
      <w:r w:rsidRPr="0058654C">
        <w:rPr>
          <w:lang w:val="el-GR"/>
        </w:rPr>
        <w:t xml:space="preserve"> και όχι η </w:t>
      </w:r>
      <w:r>
        <w:t>shift</w:t>
      </w:r>
      <w:r w:rsidRPr="0058654C">
        <w:rPr>
          <w:lang w:val="el-GR"/>
        </w:rPr>
        <w:t xml:space="preserve"> που για </w:t>
      </w:r>
      <m:oMath>
        <m:r>
          <w:rPr>
            <w:rFonts w:ascii="Cambria Math" w:hAnsi="Cambria Math"/>
            <w:lang w:val="el-GR"/>
          </w:rPr>
          <m:t>clusterParameter=1.3</m:t>
        </m:r>
      </m:oMath>
      <w:r w:rsidRPr="0058654C">
        <w:rPr>
          <w:lang w:val="el-GR"/>
        </w:rPr>
        <w:t xml:space="preserve"> (στην αρχή του αλγορίθμου), ισχύει </w:t>
      </w:r>
      <w:r w:rsidR="00437894">
        <w:rPr>
          <w:lang w:val="el-GR"/>
        </w:rPr>
        <w:t>ότι</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&lt;shif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 Η </w:t>
      </w:r>
      <w:r>
        <w:t>clusterParameter</w:t>
      </w:r>
      <w:r w:rsidRPr="0058654C">
        <w:rPr>
          <w:lang w:val="el-GR"/>
        </w:rPr>
        <w:t xml:space="preserve"> μειώνεται στη πορεία του αλγορίθμου μέχρι να φτάσει το 1 όπου πλέον θα ισχύει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w:t>
      </w:r>
    </w:p>
    <w:p w14:paraId="5CFA11CE" w14:textId="46007926" w:rsidR="0002321C" w:rsidRDefault="0002321C" w:rsidP="0002321C">
      <w:pPr>
        <w:rPr>
          <w:lang w:val="el-GR"/>
        </w:rPr>
      </w:pPr>
      <w:r w:rsidRPr="001F2CB9">
        <w:rPr>
          <w:lang w:val="el-GR"/>
        </w:rPr>
        <w:t xml:space="preserve">Οι </w:t>
      </w:r>
      <w:r>
        <w:t>Hu</w:t>
      </w:r>
      <w:r w:rsidRPr="001F2CB9">
        <w:rPr>
          <w:lang w:val="el-GR"/>
        </w:rPr>
        <w:t xml:space="preserve"> &amp; </w:t>
      </w:r>
      <w:r>
        <w:t>Lim</w:t>
      </w:r>
      <w:r w:rsidRPr="001F2CB9">
        <w:rPr>
          <w:lang w:val="el-GR"/>
        </w:rPr>
        <w:t xml:space="preserve"> (2014)</w:t>
      </w:r>
      <w:customXmlInsRangeStart w:id="2825" w:author="Στάθης Καπ" w:date="2023-03-01T05:17:00Z"/>
      <w:sdt>
        <w:sdtPr>
          <w:rPr>
            <w:lang w:val="el-GR"/>
          </w:rPr>
          <w:id w:val="-1090305061"/>
          <w:citation/>
        </w:sdtPr>
        <w:sdtEndPr/>
        <w:sdtContent>
          <w:customXmlInsRangeEnd w:id="2825"/>
          <w:ins w:id="2826" w:author="Στάθης Καπ" w:date="2023-03-01T05:17:00Z">
            <w:r w:rsidR="0093342D">
              <w:rPr>
                <w:lang w:val="el-GR"/>
              </w:rPr>
              <w:fldChar w:fldCharType="begin"/>
            </w:r>
            <w:r w:rsidR="0093342D" w:rsidRPr="0093342D">
              <w:rPr>
                <w:lang w:val="el-GR"/>
                <w:rPrChange w:id="2827" w:author="Στάθης Καπ" w:date="2023-03-01T05:17:00Z">
                  <w:rPr/>
                </w:rPrChange>
              </w:rPr>
              <w:instrText xml:space="preserve"> </w:instrText>
            </w:r>
            <w:r w:rsidR="0093342D">
              <w:instrText>CITATION</w:instrText>
            </w:r>
            <w:r w:rsidR="0093342D" w:rsidRPr="0093342D">
              <w:rPr>
                <w:lang w:val="el-GR"/>
                <w:rPrChange w:id="2828" w:author="Στάθης Καπ" w:date="2023-03-01T05:17:00Z">
                  <w:rPr/>
                </w:rPrChange>
              </w:rPr>
              <w:instrText xml:space="preserve"> </w:instrText>
            </w:r>
            <w:r w:rsidR="0093342D">
              <w:instrText>Qia</w:instrText>
            </w:r>
            <w:r w:rsidR="0093342D" w:rsidRPr="0093342D">
              <w:rPr>
                <w:lang w:val="el-GR"/>
                <w:rPrChange w:id="2829" w:author="Στάθης Καπ" w:date="2023-03-01T05:17:00Z">
                  <w:rPr/>
                </w:rPrChange>
              </w:rPr>
              <w:instrText>14 \</w:instrText>
            </w:r>
            <w:r w:rsidR="0093342D">
              <w:instrText>l</w:instrText>
            </w:r>
            <w:r w:rsidR="0093342D" w:rsidRPr="0093342D">
              <w:rPr>
                <w:lang w:val="el-GR"/>
                <w:rPrChange w:id="2830" w:author="Στάθης Καπ" w:date="2023-03-01T05:17:00Z">
                  <w:rPr/>
                </w:rPrChange>
              </w:rPr>
              <w:instrText xml:space="preserve"> 1033 </w:instrText>
            </w:r>
          </w:ins>
          <w:r w:rsidR="0093342D">
            <w:rPr>
              <w:lang w:val="el-GR"/>
            </w:rPr>
            <w:fldChar w:fldCharType="separate"/>
          </w:r>
          <w:ins w:id="2831" w:author="Στάθης Καπ" w:date="2023-03-01T05:17:00Z">
            <w:r w:rsidR="0093342D" w:rsidRPr="0093342D">
              <w:rPr>
                <w:noProof/>
                <w:lang w:val="el-GR"/>
                <w:rPrChange w:id="2832" w:author="Στάθης Καπ" w:date="2023-03-01T05:17:00Z">
                  <w:rPr>
                    <w:noProof/>
                  </w:rPr>
                </w:rPrChange>
              </w:rPr>
              <w:t xml:space="preserve"> </w:t>
            </w:r>
            <w:r w:rsidR="0093342D" w:rsidRPr="0093342D">
              <w:rPr>
                <w:noProof/>
                <w:lang w:val="el-GR"/>
                <w:rPrChange w:id="2833" w:author="Στάθης Καπ" w:date="2023-03-01T05:17:00Z">
                  <w:rPr>
                    <w:rFonts w:eastAsia="Times New Roman"/>
                  </w:rPr>
                </w:rPrChange>
              </w:rPr>
              <w:t>[31]</w:t>
            </w:r>
            <w:r w:rsidR="0093342D">
              <w:rPr>
                <w:lang w:val="el-GR"/>
              </w:rPr>
              <w:fldChar w:fldCharType="end"/>
            </w:r>
          </w:ins>
          <w:customXmlInsRangeStart w:id="2834" w:author="Στάθης Καπ" w:date="2023-03-01T05:17:00Z"/>
        </w:sdtContent>
      </w:sdt>
      <w:customXmlInsRangeEnd w:id="2834"/>
      <w:r w:rsidRPr="001F2CB9">
        <w:rPr>
          <w:lang w:val="el-GR"/>
        </w:rPr>
        <w:t xml:space="preserve"> προτείνουν για την επίλυση του </w:t>
      </w:r>
      <w:r>
        <w:t>TOPTW</w:t>
      </w:r>
      <w:r w:rsidRPr="001F2CB9">
        <w:rPr>
          <w:lang w:val="el-GR"/>
        </w:rPr>
        <w:t xml:space="preserve"> έναν ευρετικό αλγόριθμο, τον </w:t>
      </w:r>
      <w:r>
        <w:t>Iterative</w:t>
      </w:r>
      <w:r w:rsidRPr="001F2CB9">
        <w:rPr>
          <w:lang w:val="el-GR"/>
        </w:rPr>
        <w:t xml:space="preserve"> </w:t>
      </w:r>
      <w:r>
        <w:t>three</w:t>
      </w:r>
      <w:r w:rsidRPr="001F2CB9">
        <w:rPr>
          <w:lang w:val="el-GR"/>
        </w:rPr>
        <w:t>-</w:t>
      </w:r>
      <w:r>
        <w:t>Component</w:t>
      </w:r>
      <w:r w:rsidRPr="001F2CB9">
        <w:rPr>
          <w:lang w:val="el-GR"/>
        </w:rPr>
        <w:t xml:space="preserve"> </w:t>
      </w:r>
      <w:r>
        <w:t>Heuristic</w:t>
      </w:r>
      <w:r w:rsidRPr="001F2CB9">
        <w:rPr>
          <w:lang w:val="el-GR"/>
        </w:rPr>
        <w:t xml:space="preserve"> (</w:t>
      </w:r>
      <w:r>
        <w:t>I</w:t>
      </w:r>
      <w:r w:rsidRPr="001F2CB9">
        <w:rPr>
          <w:lang w:val="el-GR"/>
        </w:rPr>
        <w:t>3</w:t>
      </w:r>
      <w:r>
        <w:t>CH</w:t>
      </w:r>
      <w:r w:rsidRPr="001F2CB9">
        <w:rPr>
          <w:lang w:val="el-GR"/>
        </w:rPr>
        <w:t xml:space="preserve">), ο οποίος αποτελείται από τις εξής </w:t>
      </w:r>
      <w:r w:rsidR="004D7F2F">
        <w:rPr>
          <w:lang w:val="el-GR"/>
        </w:rPr>
        <w:t>διαδικασίες</w:t>
      </w:r>
      <w:r w:rsidRPr="001F2CB9">
        <w:rPr>
          <w:lang w:val="el-GR"/>
        </w:rPr>
        <w:t>:</w:t>
      </w:r>
    </w:p>
    <w:p w14:paraId="4481F428" w14:textId="42AB358E" w:rsidR="001F2CB9" w:rsidRPr="00D33A40" w:rsidRDefault="001844DE" w:rsidP="004D7F2F">
      <w:pPr>
        <w:pStyle w:val="ListParagraph"/>
        <w:numPr>
          <w:ilvl w:val="0"/>
          <w:numId w:val="25"/>
        </w:numPr>
        <w:rPr>
          <w:iCs/>
          <w:lang w:val="el-GR"/>
        </w:rPr>
      </w:pPr>
      <w:r>
        <w:lastRenderedPageBreak/>
        <w:t>Local</w:t>
      </w:r>
      <w:r w:rsidRPr="00D33A40">
        <w:rPr>
          <w:lang w:val="el-GR"/>
        </w:rPr>
        <w:t xml:space="preserve"> </w:t>
      </w:r>
      <w:r>
        <w:t>search</w:t>
      </w:r>
      <w:r w:rsidRPr="00D33A40">
        <w:rPr>
          <w:lang w:val="el-GR"/>
        </w:rPr>
        <w:t xml:space="preserve">: Κατά τη τοπική αναζήτηση δημιουργείται ένα πλήθος γειτονικών λύσεων, των οποίων οι τροχιές προστίθενται σε ένα σύνολο τροχιών </w:t>
      </w:r>
      <w:r>
        <w:t>pool</w:t>
      </w:r>
      <w:r w:rsidRPr="00D33A40">
        <w:rPr>
          <w:lang w:val="el-GR"/>
        </w:rPr>
        <w:t xml:space="preserve"> και η βέλτιστη μέχρι στιγμής λύση </w:t>
      </w:r>
      <w:r w:rsidR="00681E85" w:rsidRPr="00D33A40">
        <w:rPr>
          <w:lang w:val="el-GR"/>
        </w:rPr>
        <w:t>αντικαθίσταται</w:t>
      </w:r>
      <w:r w:rsidRPr="00D33A40">
        <w:rPr>
          <w:lang w:val="el-GR"/>
        </w:rPr>
        <w:t xml:space="preserve"> από την καλύτερη γειτονική εάν φυσικά η δεύτερη είναι πιο επικερδής από την πρώτη.</w:t>
      </w:r>
    </w:p>
    <w:p w14:paraId="519FEEFB" w14:textId="46C72457" w:rsidR="00D33A40" w:rsidRPr="0035085B" w:rsidRDefault="00D33A40" w:rsidP="004D7F2F">
      <w:pPr>
        <w:pStyle w:val="ListParagraph"/>
        <w:numPr>
          <w:ilvl w:val="0"/>
          <w:numId w:val="25"/>
        </w:numPr>
        <w:rPr>
          <w:iCs/>
          <w:lang w:val="el-GR"/>
        </w:rPr>
      </w:pPr>
      <w:r>
        <w:t>Simulated</w:t>
      </w:r>
      <w:r w:rsidRPr="0035085B">
        <w:rPr>
          <w:lang w:val="el-GR"/>
        </w:rPr>
        <w:t xml:space="preserve"> </w:t>
      </w:r>
      <w:r>
        <w:t>annealing</w:t>
      </w:r>
      <w:r w:rsidRPr="0035085B">
        <w:rPr>
          <w:lang w:val="el-GR"/>
        </w:rPr>
        <w:t xml:space="preserve">: Κατά τη διαδικασία της προσομοιωμένης ανόπτησης, παράγεται μονάχα μία γειτονική λύση, η οποία γίνεται αποδεκτή με βάση μία υπολογιζόμενη πιθανότητα. Οι τροχιές των προκύπτουσων γειτονικών λύσεων προστίθενται και πάλι στο σύνολο τροχιών </w:t>
      </w:r>
      <w:r>
        <w:t>pool</w:t>
      </w:r>
      <w:r w:rsidRPr="0035085B">
        <w:rPr>
          <w:lang w:val="el-GR"/>
        </w:rPr>
        <w:t>.</w:t>
      </w:r>
    </w:p>
    <w:p w14:paraId="60C9FE7C" w14:textId="3DF006A1" w:rsidR="0035085B" w:rsidRPr="00D41142" w:rsidRDefault="0035085B" w:rsidP="004D7F2F">
      <w:pPr>
        <w:pStyle w:val="ListParagraph"/>
        <w:numPr>
          <w:ilvl w:val="0"/>
          <w:numId w:val="25"/>
        </w:numPr>
        <w:rPr>
          <w:iCs/>
          <w:lang w:val="el-GR"/>
        </w:rPr>
      </w:pPr>
      <w:r>
        <w:t>Route</w:t>
      </w:r>
      <w:r w:rsidRPr="00D41142">
        <w:rPr>
          <w:lang w:val="el-GR"/>
        </w:rPr>
        <w:t xml:space="preserve"> </w:t>
      </w:r>
      <w:r>
        <w:t>recombination</w:t>
      </w:r>
      <w:r w:rsidRPr="00D41142">
        <w:rPr>
          <w:lang w:val="el-GR"/>
        </w:rPr>
        <w:t xml:space="preserve">: Κατά τον ανασυνδυασμό των τροχιών επιχειρείται η εύρεση ενός </w:t>
      </w:r>
      <w:r w:rsidR="00681E85" w:rsidRPr="00D41142">
        <w:rPr>
          <w:lang w:val="el-GR"/>
        </w:rPr>
        <w:t>κατάλληλου</w:t>
      </w:r>
      <w:r w:rsidRPr="00D41142">
        <w:rPr>
          <w:lang w:val="el-GR"/>
        </w:rPr>
        <w:t xml:space="preserve"> συνδυασμού των τροχιών που βρίσκονται στο </w:t>
      </w:r>
      <w:r>
        <w:t>pool</w:t>
      </w:r>
      <w:r w:rsidRPr="00D41142">
        <w:rPr>
          <w:lang w:val="el-GR"/>
        </w:rPr>
        <w:t xml:space="preserve"> έτσι ώστε να κατασκευαστεί μια βέλτιστη λύση.</w:t>
      </w:r>
    </w:p>
    <w:p w14:paraId="6A0968CA" w14:textId="7675A6B8" w:rsidR="00D41142" w:rsidRDefault="00D41142" w:rsidP="00D41142">
      <w:pPr>
        <w:rPr>
          <w:lang w:val="el-GR"/>
        </w:rPr>
      </w:pPr>
      <w:r w:rsidRPr="007A017F">
        <w:rPr>
          <w:lang w:val="el-GR"/>
        </w:rPr>
        <w:t>Για την κατασκευή γειτονικών λύσεων χρησιμοποιείται</w:t>
      </w:r>
      <w:del w:id="2835" w:author="Στάθης Καπ" w:date="2023-02-25T19:54:00Z">
        <w:r w:rsidRPr="007A017F" w:rsidDel="00CE5A1D">
          <w:rPr>
            <w:lang w:val="el-GR"/>
          </w:rPr>
          <w:delText xml:space="preserve"> ο</w:delText>
        </w:r>
      </w:del>
      <w:r w:rsidRPr="007A017F">
        <w:rPr>
          <w:lang w:val="el-GR"/>
        </w:rPr>
        <w:t xml:space="preserve"> </w:t>
      </w:r>
      <w:commentRangeStart w:id="2836"/>
      <w:del w:id="2837" w:author="Στάθης Καπ" w:date="2023-02-25T19:54:00Z">
        <w:r w:rsidRPr="007A017F" w:rsidDel="00CE5A1D">
          <w:rPr>
            <w:lang w:val="el-GR"/>
          </w:rPr>
          <w:delText xml:space="preserve">χειριστής </w:delText>
        </w:r>
      </w:del>
      <w:commentRangeEnd w:id="2836"/>
      <w:ins w:id="2838" w:author="Στάθης Καπ" w:date="2023-02-25T19:54:00Z">
        <w:r w:rsidR="00CE5A1D">
          <w:rPr>
            <w:lang w:val="el-GR"/>
          </w:rPr>
          <w:t>μια λειτουργία αναζήτησης γειτονικών λύσεων</w:t>
        </w:r>
        <w:r w:rsidR="00CE5A1D" w:rsidRPr="007A017F">
          <w:rPr>
            <w:lang w:val="el-GR"/>
          </w:rPr>
          <w:t xml:space="preserve"> </w:t>
        </w:r>
      </w:ins>
      <w:r w:rsidR="000C049E">
        <w:rPr>
          <w:rStyle w:val="CommentReference"/>
        </w:rPr>
        <w:commentReference w:id="2836"/>
      </w:r>
      <w:del w:id="2839" w:author="Στάθης Καπ" w:date="2023-03-01T05:15:00Z">
        <w:r w:rsidRPr="007A017F" w:rsidDel="0093342D">
          <w:rPr>
            <w:lang w:val="el-GR"/>
          </w:rPr>
          <w:delText>«</w:delText>
        </w:r>
        <w:r w:rsidDel="0093342D">
          <w:delText>eliminator</w:delText>
        </w:r>
        <w:r w:rsidRPr="007A017F" w:rsidDel="0093342D">
          <w:rPr>
            <w:lang w:val="el-GR"/>
          </w:rPr>
          <w:delText>»</w:delText>
        </w:r>
      </w:del>
      <w:ins w:id="2840" w:author="Στάθης Καπ" w:date="2023-03-01T05:15:00Z">
        <w:r w:rsidR="0093342D" w:rsidRPr="0093342D">
          <w:rPr>
            <w:lang w:val="el-GR"/>
            <w:rPrChange w:id="2841" w:author="Στάθης Καπ" w:date="2023-03-01T05:15:00Z">
              <w:rPr/>
            </w:rPrChange>
          </w:rPr>
          <w:t>“</w:t>
        </w:r>
        <w:r w:rsidR="0093342D">
          <w:t>eliminator</w:t>
        </w:r>
        <w:r w:rsidR="0093342D" w:rsidRPr="0093342D">
          <w:rPr>
            <w:lang w:val="el-GR"/>
            <w:rPrChange w:id="2842" w:author="Στάθης Καπ" w:date="2023-03-01T05:15:00Z">
              <w:rPr/>
            </w:rPrChange>
          </w:rPr>
          <w:t>”</w:t>
        </w:r>
      </w:ins>
      <w:r w:rsidRPr="007A017F">
        <w:rPr>
          <w:lang w:val="el-GR"/>
        </w:rPr>
        <w:t xml:space="preserve"> </w:t>
      </w:r>
      <w:ins w:id="2843" w:author="Στάθης Καπ" w:date="2023-02-25T19:55:00Z">
        <w:r w:rsidR="00CE5A1D">
          <w:rPr>
            <w:lang w:val="el-GR"/>
          </w:rPr>
          <w:t xml:space="preserve">ή οποία </w:t>
        </w:r>
      </w:ins>
      <w:del w:id="2844" w:author="Στάθης Καπ" w:date="2023-02-25T19:55:00Z">
        <w:r w:rsidRPr="007A017F" w:rsidDel="00CE5A1D">
          <w:rPr>
            <w:lang w:val="el-GR"/>
          </w:rPr>
          <w:delText xml:space="preserve">ο οποίος </w:delText>
        </w:r>
      </w:del>
      <w:r w:rsidRPr="007A017F">
        <w:rPr>
          <w:lang w:val="el-GR"/>
        </w:rPr>
        <w:t xml:space="preserve">αρχικά αφαιρεί ένα πλήθος κόμβων από τις τροχιές μιας λύσης Α και προσπαθεί να εισάγει κόμβους που δεν είχαν συμπεριληφθεί προηγουμένως σε αυτές, κατασκευάζοντας έτσι μία λύση Β. Στη συνέχεια η Β </w:t>
      </w:r>
      <w:r w:rsidR="00681E85" w:rsidRPr="007A017F">
        <w:rPr>
          <w:lang w:val="el-GR"/>
        </w:rPr>
        <w:t>υπόκειται</w:t>
      </w:r>
      <w:r w:rsidRPr="007A017F">
        <w:rPr>
          <w:lang w:val="el-GR"/>
        </w:rPr>
        <w:t xml:space="preserve"> σε μία </w:t>
      </w:r>
      <w:ins w:id="2845" w:author="Στάθης Καπ" w:date="2023-02-25T20:01:00Z">
        <w:r w:rsidR="00CE5A1D">
          <w:rPr>
            <w:lang w:val="el-GR"/>
          </w:rPr>
          <w:t>επιπλέον επεξεργαστική διαδικασία</w:t>
        </w:r>
        <w:r w:rsidR="002460B9">
          <w:rPr>
            <w:lang w:val="el-GR"/>
          </w:rPr>
          <w:t>,</w:t>
        </w:r>
      </w:ins>
      <w:commentRangeStart w:id="2846"/>
      <w:del w:id="2847" w:author="Στάθης Καπ" w:date="2023-02-25T20:01:00Z">
        <w:r w:rsidDel="00CE5A1D">
          <w:delText>post</w:delText>
        </w:r>
        <w:r w:rsidRPr="007A017F" w:rsidDel="00CE5A1D">
          <w:rPr>
            <w:lang w:val="el-GR"/>
          </w:rPr>
          <w:delText>-</w:delText>
        </w:r>
      </w:del>
      <w:ins w:id="2848" w:author="Στάθης Καπ" w:date="2023-02-25T20:01:00Z">
        <w:r w:rsidR="00CE5A1D">
          <w:rPr>
            <w:lang w:val="el-GR"/>
          </w:rPr>
          <w:t xml:space="preserve"> </w:t>
        </w:r>
        <w:r w:rsidR="002A1501">
          <w:rPr>
            <w:lang w:val="el-GR"/>
          </w:rPr>
          <w:t>η</w:t>
        </w:r>
      </w:ins>
      <w:del w:id="2849" w:author="Στάθης Καπ" w:date="2023-02-25T20:01:00Z">
        <w:r w:rsidDel="00CE5A1D">
          <w:delText>processing</w:delText>
        </w:r>
        <w:r w:rsidRPr="007A017F" w:rsidDel="00CE5A1D">
          <w:rPr>
            <w:lang w:val="el-GR"/>
          </w:rPr>
          <w:delText xml:space="preserve"> </w:delText>
        </w:r>
        <w:commentRangeEnd w:id="2846"/>
        <w:r w:rsidR="000C049E" w:rsidDel="00CE5A1D">
          <w:rPr>
            <w:rStyle w:val="CommentReference"/>
          </w:rPr>
          <w:commentReference w:id="2846"/>
        </w:r>
        <w:r w:rsidRPr="007A017F" w:rsidDel="00CE5A1D">
          <w:rPr>
            <w:lang w:val="el-GR"/>
          </w:rPr>
          <w:delText>διαδικασία η</w:delText>
        </w:r>
      </w:del>
      <w:r w:rsidRPr="007A017F">
        <w:rPr>
          <w:lang w:val="el-GR"/>
        </w:rPr>
        <w:t xml:space="preserve"> οποία αποτελείται από επτά λειτουργίες τύπου επανατοποθέτησης(</w:t>
      </w:r>
      <w:r>
        <w:t>relocate</w:t>
      </w:r>
      <w:r w:rsidRPr="007A017F">
        <w:rPr>
          <w:lang w:val="el-GR"/>
        </w:rPr>
        <w:t>), ανταλλαγής(</w:t>
      </w:r>
      <w:r>
        <w:t>exchange</w:t>
      </w:r>
      <w:r w:rsidRPr="007A017F">
        <w:rPr>
          <w:lang w:val="el-GR"/>
        </w:rPr>
        <w:t>) και 2-</w:t>
      </w:r>
      <w:r>
        <w:t>opt</w:t>
      </w:r>
      <w:r w:rsidRPr="007A017F">
        <w:rPr>
          <w:lang w:val="el-GR"/>
        </w:rPr>
        <w:t>.</w:t>
      </w:r>
    </w:p>
    <w:p w14:paraId="4F1996BD" w14:textId="36D9ABF5" w:rsidR="00681E85" w:rsidRDefault="00681E85">
      <w:pPr>
        <w:pStyle w:val="Heading2"/>
        <w:rPr>
          <w:lang w:val="el-GR"/>
        </w:rPr>
        <w:pPrChange w:id="2850" w:author="Στάθης Καπ" w:date="2023-02-26T00:53:00Z">
          <w:pPr>
            <w:pStyle w:val="Heading3"/>
            <w:numPr>
              <w:numId w:val="4"/>
            </w:numPr>
            <w:ind w:left="1080"/>
          </w:pPr>
        </w:pPrChange>
      </w:pPr>
      <w:bookmarkStart w:id="2851" w:name="_Toc128497596"/>
      <w:r>
        <w:rPr>
          <w:lang w:val="el-GR"/>
        </w:rPr>
        <w:t>Το Πρόβλημα Χρονικά Εξαρτώμενου Ομαδικού Προσανατολισμού με Χρονικά Παράθυρα</w:t>
      </w:r>
      <w:r w:rsidR="00FC15E1" w:rsidRPr="00FC15E1">
        <w:rPr>
          <w:lang w:val="el-GR"/>
        </w:rPr>
        <w:t xml:space="preserve"> (</w:t>
      </w:r>
      <w:r w:rsidR="00FC15E1" w:rsidRPr="00D8528C">
        <w:t>TDTOPTW</w:t>
      </w:r>
      <w:r w:rsidR="00FC15E1" w:rsidRPr="00FC15E1">
        <w:rPr>
          <w:lang w:val="el-GR"/>
        </w:rPr>
        <w:t>)</w:t>
      </w:r>
      <w:bookmarkEnd w:id="2851"/>
    </w:p>
    <w:p w14:paraId="01F51297" w14:textId="2BF981F4" w:rsidR="006E549D" w:rsidRDefault="00472C08" w:rsidP="00F01EBF">
      <w:pPr>
        <w:rPr>
          <w:lang w:val="el-GR"/>
        </w:rPr>
      </w:pPr>
      <w:r>
        <w:rPr>
          <w:lang w:val="el-GR"/>
        </w:rPr>
        <w:t xml:space="preserve">Το </w:t>
      </w:r>
      <w:r>
        <w:t>TDTOPTW</w:t>
      </w:r>
      <w:r w:rsidRPr="00472C08">
        <w:rPr>
          <w:lang w:val="el-GR"/>
        </w:rPr>
        <w:t xml:space="preserve"> </w:t>
      </w:r>
      <w:r>
        <w:rPr>
          <w:lang w:val="el-GR"/>
        </w:rPr>
        <w:t xml:space="preserve">επεκτείνει το </w:t>
      </w:r>
      <w:r>
        <w:t>TOPTW</w:t>
      </w:r>
      <w:r w:rsidRPr="00472C08">
        <w:rPr>
          <w:lang w:val="el-GR"/>
        </w:rPr>
        <w:t xml:space="preserve"> </w:t>
      </w:r>
      <w:r>
        <w:rPr>
          <w:lang w:val="el-GR"/>
        </w:rPr>
        <w:t xml:space="preserve">και θεωρείται η καταλληλότερη επέκταση του </w:t>
      </w:r>
      <w:r>
        <w:t>OP</w:t>
      </w:r>
      <w:r w:rsidRPr="00472C08">
        <w:rPr>
          <w:lang w:val="el-GR"/>
        </w:rPr>
        <w:t xml:space="preserve">, </w:t>
      </w:r>
      <w:r>
        <w:rPr>
          <w:lang w:val="el-GR"/>
        </w:rPr>
        <w:t xml:space="preserve">σε σύγκριση με τις προηγούμενες, για να μοντελοποιήσει το </w:t>
      </w:r>
      <w:r>
        <w:t>TTDP</w:t>
      </w:r>
      <w:r w:rsidR="00BC0A74">
        <w:rPr>
          <w:lang w:val="el-GR"/>
        </w:rPr>
        <w:t xml:space="preserve"> καθώς συνδυάζει τις χρονικές εξαρτήσεις των ακμών με τα χρονικά παράθυρα των κόμβων.</w:t>
      </w:r>
    </w:p>
    <w:p w14:paraId="1DFB3666" w14:textId="739B660F" w:rsidR="009F7EEB" w:rsidRDefault="009F7EEB" w:rsidP="00F01EBF">
      <w:pPr>
        <w:rPr>
          <w:lang w:val="el-GR"/>
        </w:rPr>
      </w:pPr>
      <w:r>
        <w:rPr>
          <w:lang w:val="el-GR"/>
        </w:rPr>
        <w:t xml:space="preserve">Οι </w:t>
      </w:r>
      <w:r>
        <w:t>Gavalas</w:t>
      </w:r>
      <w:r w:rsidRPr="009F7EEB">
        <w:rPr>
          <w:lang w:val="el-GR"/>
        </w:rPr>
        <w:t xml:space="preserve"> </w:t>
      </w:r>
      <w:r>
        <w:t>et</w:t>
      </w:r>
      <w:r w:rsidRPr="009F7EEB">
        <w:rPr>
          <w:lang w:val="el-GR"/>
        </w:rPr>
        <w:t xml:space="preserve"> </w:t>
      </w:r>
      <w:r>
        <w:t>al</w:t>
      </w:r>
      <w:r w:rsidRPr="009F7EEB">
        <w:rPr>
          <w:lang w:val="el-GR"/>
        </w:rPr>
        <w:t>.(2015)</w:t>
      </w:r>
      <w:customXmlInsRangeStart w:id="2852" w:author="Στάθης Καπ" w:date="2023-03-01T05:16:00Z"/>
      <w:sdt>
        <w:sdtPr>
          <w:rPr>
            <w:lang w:val="el-GR"/>
          </w:rPr>
          <w:id w:val="-200481196"/>
          <w:citation/>
        </w:sdtPr>
        <w:sdtEndPr/>
        <w:sdtContent>
          <w:customXmlInsRangeEnd w:id="2852"/>
          <w:ins w:id="2853" w:author="Στάθης Καπ" w:date="2023-03-01T05:16:00Z">
            <w:r w:rsidR="0093342D">
              <w:rPr>
                <w:lang w:val="el-GR"/>
              </w:rPr>
              <w:fldChar w:fldCharType="begin"/>
            </w:r>
            <w:r w:rsidR="0093342D" w:rsidRPr="0093342D">
              <w:rPr>
                <w:lang w:val="el-GR"/>
                <w:rPrChange w:id="2854" w:author="Στάθης Καπ" w:date="2023-03-01T05:16:00Z">
                  <w:rPr/>
                </w:rPrChange>
              </w:rPr>
              <w:instrText xml:space="preserve"> </w:instrText>
            </w:r>
            <w:r w:rsidR="0093342D">
              <w:instrText>CITATION</w:instrText>
            </w:r>
            <w:r w:rsidR="0093342D" w:rsidRPr="0093342D">
              <w:rPr>
                <w:lang w:val="el-GR"/>
                <w:rPrChange w:id="2855" w:author="Στάθης Καπ" w:date="2023-03-01T05:16:00Z">
                  <w:rPr/>
                </w:rPrChange>
              </w:rPr>
              <w:instrText xml:space="preserve"> </w:instrText>
            </w:r>
            <w:r w:rsidR="0093342D">
              <w:instrText>Dam</w:instrText>
            </w:r>
            <w:r w:rsidR="0093342D" w:rsidRPr="0093342D">
              <w:rPr>
                <w:lang w:val="el-GR"/>
                <w:rPrChange w:id="2856" w:author="Στάθης Καπ" w:date="2023-03-01T05:16:00Z">
                  <w:rPr/>
                </w:rPrChange>
              </w:rPr>
              <w:instrText>15 \</w:instrText>
            </w:r>
            <w:r w:rsidR="0093342D">
              <w:instrText>l</w:instrText>
            </w:r>
            <w:r w:rsidR="0093342D" w:rsidRPr="0093342D">
              <w:rPr>
                <w:lang w:val="el-GR"/>
                <w:rPrChange w:id="2857" w:author="Στάθης Καπ" w:date="2023-03-01T05:16:00Z">
                  <w:rPr/>
                </w:rPrChange>
              </w:rPr>
              <w:instrText xml:space="preserve"> 1033 </w:instrText>
            </w:r>
          </w:ins>
          <w:r w:rsidR="0093342D">
            <w:rPr>
              <w:lang w:val="el-GR"/>
            </w:rPr>
            <w:fldChar w:fldCharType="separate"/>
          </w:r>
          <w:ins w:id="2858" w:author="Στάθης Καπ" w:date="2023-03-01T05:16:00Z">
            <w:r w:rsidR="0093342D" w:rsidRPr="0093342D">
              <w:rPr>
                <w:noProof/>
                <w:lang w:val="el-GR"/>
                <w:rPrChange w:id="2859" w:author="Στάθης Καπ" w:date="2023-03-01T05:16:00Z">
                  <w:rPr>
                    <w:noProof/>
                  </w:rPr>
                </w:rPrChange>
              </w:rPr>
              <w:t xml:space="preserve"> </w:t>
            </w:r>
            <w:r w:rsidR="0093342D" w:rsidRPr="0093342D">
              <w:rPr>
                <w:noProof/>
                <w:lang w:val="el-GR"/>
                <w:rPrChange w:id="2860" w:author="Στάθης Καπ" w:date="2023-03-01T05:16:00Z">
                  <w:rPr>
                    <w:rFonts w:eastAsia="Times New Roman"/>
                  </w:rPr>
                </w:rPrChange>
              </w:rPr>
              <w:t>[31]</w:t>
            </w:r>
            <w:r w:rsidR="0093342D">
              <w:rPr>
                <w:lang w:val="el-GR"/>
              </w:rPr>
              <w:fldChar w:fldCharType="end"/>
            </w:r>
          </w:ins>
          <w:customXmlInsRangeStart w:id="2861" w:author="Στάθης Καπ" w:date="2023-03-01T05:16:00Z"/>
        </w:sdtContent>
      </w:sdt>
      <w:customXmlInsRangeEnd w:id="2861"/>
      <w:r>
        <w:rPr>
          <w:lang w:val="el-GR"/>
        </w:rPr>
        <w:t xml:space="preserve"> χρησιμοποίησαν το </w:t>
      </w:r>
      <w:r>
        <w:t>TDOPTW</w:t>
      </w:r>
      <w:r w:rsidRPr="009F7EEB">
        <w:rPr>
          <w:lang w:val="el-GR"/>
        </w:rPr>
        <w:t xml:space="preserve"> </w:t>
      </w:r>
      <w:r>
        <w:rPr>
          <w:lang w:val="el-GR"/>
        </w:rPr>
        <w:t xml:space="preserve">για να μοντελοποιήσουν το </w:t>
      </w:r>
      <w:r>
        <w:t>TTDP</w:t>
      </w:r>
      <w:r w:rsidRPr="009F7EEB">
        <w:rPr>
          <w:lang w:val="el-GR"/>
        </w:rPr>
        <w:t xml:space="preserve"> </w:t>
      </w:r>
      <w:r>
        <w:rPr>
          <w:lang w:val="el-GR"/>
        </w:rPr>
        <w:t xml:space="preserve">και ανέπτυξαν τρεις ευρετικούς αλγορίθμους, τον </w:t>
      </w:r>
      <w:r>
        <w:t>TDCSCRoutes</w:t>
      </w:r>
      <w:r w:rsidR="00DC42A9" w:rsidRPr="00DC42A9">
        <w:rPr>
          <w:lang w:val="el-GR"/>
        </w:rPr>
        <w:t xml:space="preserve">, </w:t>
      </w:r>
      <w:r w:rsidR="00DC42A9">
        <w:rPr>
          <w:lang w:val="el-GR"/>
        </w:rPr>
        <w:t xml:space="preserve">τον </w:t>
      </w:r>
      <w:r w:rsidR="00DC42A9">
        <w:t>SlackCSCRoutes</w:t>
      </w:r>
      <w:r w:rsidR="00DC42A9" w:rsidRPr="00DC42A9">
        <w:rPr>
          <w:lang w:val="el-GR"/>
        </w:rPr>
        <w:t xml:space="preserve"> </w:t>
      </w:r>
      <w:r w:rsidR="00DC42A9">
        <w:rPr>
          <w:lang w:val="el-GR"/>
        </w:rPr>
        <w:t xml:space="preserve">και τον </w:t>
      </w:r>
      <w:r w:rsidR="00DC42A9">
        <w:t>AvgCSCRoutes</w:t>
      </w:r>
      <w:r w:rsidR="00597B1B" w:rsidRPr="00597B1B">
        <w:rPr>
          <w:lang w:val="el-GR"/>
        </w:rPr>
        <w:t>.</w:t>
      </w:r>
    </w:p>
    <w:p w14:paraId="443F12FE" w14:textId="6C84CD54" w:rsidR="00597B1B" w:rsidRDefault="00597B1B" w:rsidP="00597B1B">
      <w:pPr>
        <w:pStyle w:val="ListParagraph"/>
        <w:numPr>
          <w:ilvl w:val="0"/>
          <w:numId w:val="26"/>
        </w:numPr>
        <w:rPr>
          <w:lang w:val="el-GR"/>
        </w:rPr>
      </w:pPr>
      <w:r>
        <w:t>Time</w:t>
      </w:r>
      <w:r w:rsidRPr="0029700B">
        <w:rPr>
          <w:lang w:val="el-GR"/>
        </w:rPr>
        <w:t xml:space="preserve"> </w:t>
      </w:r>
      <w:r>
        <w:t>Dependent</w:t>
      </w:r>
      <w:r w:rsidRPr="0029700B">
        <w:rPr>
          <w:lang w:val="el-GR"/>
        </w:rPr>
        <w:t xml:space="preserve"> </w:t>
      </w:r>
      <w:r>
        <w:t>CSCRoutes</w:t>
      </w:r>
      <w:r w:rsidR="00A953FD">
        <w:rPr>
          <w:lang w:val="el-GR"/>
        </w:rPr>
        <w:t xml:space="preserve"> </w:t>
      </w:r>
      <w:r w:rsidRPr="0029700B">
        <w:rPr>
          <w:lang w:val="el-GR"/>
        </w:rPr>
        <w:t>(</w:t>
      </w:r>
      <w:r>
        <w:t>TDCSCRoutes</w:t>
      </w:r>
      <w:r w:rsidRPr="0029700B">
        <w:rPr>
          <w:lang w:val="el-GR"/>
        </w:rPr>
        <w:t>):</w:t>
      </w:r>
      <w:r w:rsidR="0029700B" w:rsidRPr="0029700B">
        <w:rPr>
          <w:lang w:val="el-GR"/>
        </w:rPr>
        <w:br/>
      </w:r>
      <w:r w:rsidR="0029700B">
        <w:rPr>
          <w:lang w:val="el-GR"/>
        </w:rPr>
        <w:t>Ο</w:t>
      </w:r>
      <w:r w:rsidR="0029700B" w:rsidRPr="0029700B">
        <w:rPr>
          <w:lang w:val="el-GR"/>
        </w:rPr>
        <w:t xml:space="preserve"> </w:t>
      </w:r>
      <w:r w:rsidR="0029700B">
        <w:t>TDCSCRoutes</w:t>
      </w:r>
      <w:r w:rsidR="0029700B" w:rsidRPr="0029700B">
        <w:rPr>
          <w:lang w:val="el-GR"/>
        </w:rPr>
        <w:t xml:space="preserve"> </w:t>
      </w:r>
      <w:r w:rsidR="0029700B">
        <w:rPr>
          <w:lang w:val="el-GR"/>
        </w:rPr>
        <w:t>διαφέρει</w:t>
      </w:r>
      <w:r w:rsidR="0029700B" w:rsidRPr="0029700B">
        <w:rPr>
          <w:lang w:val="el-GR"/>
        </w:rPr>
        <w:t xml:space="preserve"> </w:t>
      </w:r>
      <w:r w:rsidR="0029700B">
        <w:rPr>
          <w:lang w:val="el-GR"/>
        </w:rPr>
        <w:t>στο</w:t>
      </w:r>
      <w:r w:rsidR="0029700B" w:rsidRPr="0029700B">
        <w:rPr>
          <w:lang w:val="el-GR"/>
        </w:rPr>
        <w:t xml:space="preserve"> </w:t>
      </w:r>
      <w:r w:rsidR="0029700B">
        <w:rPr>
          <w:lang w:val="el-GR"/>
        </w:rPr>
        <w:t>βήμα</w:t>
      </w:r>
      <w:r w:rsidR="0029700B" w:rsidRPr="0029700B">
        <w:rPr>
          <w:lang w:val="el-GR"/>
        </w:rPr>
        <w:t xml:space="preserve"> </w:t>
      </w:r>
      <w:r w:rsidR="0029700B">
        <w:rPr>
          <w:lang w:val="el-GR"/>
        </w:rPr>
        <w:t xml:space="preserve">εισαγωγής από τον </w:t>
      </w:r>
      <w:r w:rsidR="0029700B">
        <w:t>CSCRoutes</w:t>
      </w:r>
      <w:r w:rsidR="0029700B" w:rsidRPr="0029700B">
        <w:rPr>
          <w:lang w:val="el-GR"/>
        </w:rPr>
        <w:t xml:space="preserve"> </w:t>
      </w:r>
      <w:r w:rsidR="0029700B">
        <w:rPr>
          <w:lang w:val="el-GR"/>
        </w:rPr>
        <w:t xml:space="preserve">που περιεγράφηκε στην υποενότητα του </w:t>
      </w:r>
      <w:r w:rsidR="0029700B">
        <w:t>TOPTW</w:t>
      </w:r>
      <w:r w:rsidR="0029700B">
        <w:rPr>
          <w:lang w:val="el-GR"/>
        </w:rPr>
        <w:t xml:space="preserve"> καθώς τροποποιείται έτσι ώστε να μπορεί να χειριστεί χρονικά εξαρτημένα κόστη ακμών.</w:t>
      </w:r>
      <w:r w:rsidR="00484A01">
        <w:rPr>
          <w:lang w:val="el-GR"/>
        </w:rPr>
        <w:t xml:space="preserve"> Οπότε το προπαρασκευαστικό στάδιο ομαδοποίησης των κόμβων με τη χρήση του </w:t>
      </w:r>
      <w:r w:rsidR="00484A01">
        <w:t>global</w:t>
      </w:r>
      <w:r w:rsidR="00484A01" w:rsidRPr="00484A01">
        <w:rPr>
          <w:lang w:val="el-GR"/>
        </w:rPr>
        <w:t xml:space="preserve"> </w:t>
      </w:r>
      <w:r w:rsidR="00484A01">
        <w:t>k</w:t>
      </w:r>
      <w:r w:rsidR="00484A01" w:rsidRPr="00484A01">
        <w:rPr>
          <w:lang w:val="el-GR"/>
        </w:rPr>
        <w:t>-</w:t>
      </w:r>
      <w:r w:rsidR="00484A01">
        <w:t>means</w:t>
      </w:r>
      <w:r w:rsidR="00484A01">
        <w:rPr>
          <w:lang w:val="el-GR"/>
        </w:rPr>
        <w:t xml:space="preserve"> αλγορίθμου και ο κανόνας που δεν επιτρέπει την επιστροφή μιας διαδρομής σε μία</w:t>
      </w:r>
      <w:ins w:id="2862" w:author="Στάθης Καπ" w:date="2023-02-02T04:52:00Z">
        <w:r w:rsidR="00C0397B" w:rsidRPr="0088218A">
          <w:rPr>
            <w:lang w:val="el-GR"/>
            <w:rPrChange w:id="2863" w:author="Στάθης Καπ" w:date="2023-02-02T04:52:00Z">
              <w:rPr/>
            </w:rPrChange>
          </w:rPr>
          <w:t xml:space="preserve"> </w:t>
        </w:r>
      </w:ins>
      <w:del w:id="2864" w:author=" " w:date="2023-01-27T18:03:00Z">
        <w:r w:rsidR="00484A01" w:rsidDel="000C049E">
          <w:rPr>
            <w:lang w:val="el-GR"/>
          </w:rPr>
          <w:delText xml:space="preserve"> </w:delText>
        </w:r>
      </w:del>
      <w:ins w:id="2865" w:author=" " w:date="2023-01-27T18:03:00Z">
        <w:r w:rsidR="000C049E">
          <w:rPr>
            <w:lang w:val="el-GR"/>
          </w:rPr>
          <w:t>συστάδα</w:t>
        </w:r>
      </w:ins>
      <w:del w:id="2866" w:author=" " w:date="2023-01-27T18:03:00Z">
        <w:r w:rsidR="00484A01" w:rsidDel="000C049E">
          <w:rPr>
            <w:lang w:val="el-GR"/>
          </w:rPr>
          <w:delText>κλάση</w:delText>
        </w:r>
      </w:del>
      <w:r w:rsidR="00484A01">
        <w:rPr>
          <w:lang w:val="el-GR"/>
        </w:rPr>
        <w:t xml:space="preserve">, παραμένουν ίδια. Υπενθυμίζεται πως λόγω του κανόνα αυτού, ένας κόμβος </w:t>
      </w:r>
      <w:r w:rsidR="00484A01">
        <w:t>I</w:t>
      </w:r>
      <w:r w:rsidR="00484A01" w:rsidRPr="00484A01">
        <w:rPr>
          <w:lang w:val="el-GR"/>
        </w:rPr>
        <w:t xml:space="preserve"> </w:t>
      </w:r>
      <w:r w:rsidR="00484A01">
        <w:rPr>
          <w:lang w:val="el-GR"/>
        </w:rPr>
        <w:t xml:space="preserve">δεν επιτρέπεται να εισαχθεί σε ορισμένα σημεία των διαδρομών ανάλογα με τη </w:t>
      </w:r>
      <w:ins w:id="2867" w:author=" " w:date="2023-01-27T18:03:00Z">
        <w:r w:rsidR="000C049E">
          <w:rPr>
            <w:lang w:val="el-GR"/>
          </w:rPr>
          <w:t>συστάδα</w:t>
        </w:r>
      </w:ins>
      <w:del w:id="2868" w:author=" " w:date="2023-01-27T18:03:00Z">
        <w:r w:rsidR="00484A01" w:rsidDel="000C049E">
          <w:rPr>
            <w:lang w:val="el-GR"/>
          </w:rPr>
          <w:delText>κλάση</w:delText>
        </w:r>
      </w:del>
      <w:r w:rsidR="00484A01">
        <w:rPr>
          <w:lang w:val="el-GR"/>
        </w:rPr>
        <w:t xml:space="preserve"> που ανήκει. Η παράμετρος </w:t>
      </w:r>
      <w:r w:rsidR="00484A01">
        <w:t>weight</w:t>
      </w:r>
      <w:r w:rsidR="00484A01">
        <w:rPr>
          <w:lang w:val="el-GR"/>
        </w:rPr>
        <w:t xml:space="preserve"> που υπολογίζεται κατά τη διαδικασία εισαγωγής του </w:t>
      </w:r>
      <w:r w:rsidR="00484A01">
        <w:t>TDCSCRoutes</w:t>
      </w:r>
      <w:r w:rsidR="00484A01" w:rsidRPr="00484A01">
        <w:rPr>
          <w:lang w:val="el-GR"/>
        </w:rPr>
        <w:t xml:space="preserve">, </w:t>
      </w:r>
      <w:r w:rsidR="00484A01">
        <w:rPr>
          <w:lang w:val="el-GR"/>
        </w:rPr>
        <w:t xml:space="preserve">δίνει μεγαλύτερη έμφαση στο κέρδος της εισαγωγής </w:t>
      </w:r>
      <w:r w:rsidR="00484A01" w:rsidRPr="00484A01">
        <w:rPr>
          <w:lang w:val="el-GR"/>
        </w:rPr>
        <w:t>(</w:t>
      </w:r>
      <w:r w:rsidR="00484A01">
        <w:t>profit</w:t>
      </w:r>
      <w:r w:rsidR="00484A01" w:rsidRPr="00484A01">
        <w:rPr>
          <w:lang w:val="el-GR"/>
        </w:rPr>
        <w:t>)</w:t>
      </w:r>
      <w:r w:rsidR="00061C3B">
        <w:rPr>
          <w:lang w:val="el-GR"/>
        </w:rPr>
        <w:t xml:space="preserve"> παρά στο χρόνο κατανάλωσης αυτής (</w:t>
      </w:r>
      <w:r w:rsidR="00061C3B">
        <w:t>shift</w:t>
      </w:r>
      <w:r w:rsidR="00061C3B">
        <w:rPr>
          <w:lang w:val="el-GR"/>
        </w:rPr>
        <w:t>)</w:t>
      </w:r>
      <w:r w:rsidR="0020109C" w:rsidRPr="0020109C">
        <w:rPr>
          <w:lang w:val="el-GR"/>
        </w:rPr>
        <w:t>.</w:t>
      </w:r>
      <w:r w:rsidR="003B180F">
        <w:rPr>
          <w:lang w:val="el-GR"/>
        </w:rPr>
        <w:t xml:space="preserve"> Επίσης, αρχικά ευνοεί τις εισαγωγές κόμβων</w:t>
      </w:r>
      <w:r w:rsidR="00484A01">
        <w:rPr>
          <w:lang w:val="el-GR"/>
        </w:rPr>
        <w:t xml:space="preserve"> </w:t>
      </w:r>
      <w:r w:rsidR="003B180F">
        <w:rPr>
          <w:lang w:val="el-GR"/>
        </w:rPr>
        <w:t>που δημιουργούν παρατεταμένες κενές χρονικές περιόδους, ενώ προς το τέλος ευνοεί εισαγωγές κόμβων που εκμεταλλεύονται στο έπακρο τα αναξιοποίητα χρονικά αποθέματα.</w:t>
      </w:r>
    </w:p>
    <w:p w14:paraId="23BE7F76" w14:textId="27A3718D" w:rsidR="00495280" w:rsidRPr="00AA34C8" w:rsidRDefault="00495280" w:rsidP="00597B1B">
      <w:pPr>
        <w:pStyle w:val="ListParagraph"/>
        <w:numPr>
          <w:ilvl w:val="0"/>
          <w:numId w:val="26"/>
        </w:numPr>
        <w:rPr>
          <w:lang w:val="el-GR"/>
        </w:rPr>
      </w:pPr>
      <w:r>
        <w:t>Time</w:t>
      </w:r>
      <w:r w:rsidRPr="009755FD">
        <w:rPr>
          <w:lang w:val="el-GR"/>
        </w:rPr>
        <w:t xml:space="preserve"> </w:t>
      </w:r>
      <w:r>
        <w:t>Dependent</w:t>
      </w:r>
      <w:r w:rsidRPr="009755FD">
        <w:rPr>
          <w:lang w:val="el-GR"/>
        </w:rPr>
        <w:t xml:space="preserve"> </w:t>
      </w:r>
      <w:r>
        <w:t>Slack</w:t>
      </w:r>
      <w:r w:rsidRPr="009755FD">
        <w:rPr>
          <w:lang w:val="el-GR"/>
        </w:rPr>
        <w:t xml:space="preserve"> </w:t>
      </w:r>
      <w:r>
        <w:t>CSCRoutes</w:t>
      </w:r>
      <w:r w:rsidRPr="009755FD">
        <w:rPr>
          <w:lang w:val="el-GR"/>
        </w:rPr>
        <w:t xml:space="preserve"> (</w:t>
      </w:r>
      <w:r>
        <w:t>SlackCSCRoutes</w:t>
      </w:r>
      <w:r w:rsidRPr="009755FD">
        <w:rPr>
          <w:lang w:val="el-GR"/>
        </w:rPr>
        <w:t>):</w:t>
      </w:r>
      <w:r w:rsidR="009755FD" w:rsidRPr="009755FD">
        <w:rPr>
          <w:lang w:val="el-GR"/>
        </w:rPr>
        <w:br/>
      </w:r>
      <w:r w:rsidR="009755FD">
        <w:rPr>
          <w:lang w:val="el-GR"/>
        </w:rPr>
        <w:t>Ο</w:t>
      </w:r>
      <w:r w:rsidR="009755FD" w:rsidRPr="009755FD">
        <w:rPr>
          <w:lang w:val="el-GR"/>
        </w:rPr>
        <w:t xml:space="preserve"> </w:t>
      </w:r>
      <w:r w:rsidR="009755FD">
        <w:t>SlackCSCRoutes</w:t>
      </w:r>
      <w:r w:rsidR="009755FD" w:rsidRPr="009755FD">
        <w:rPr>
          <w:lang w:val="el-GR"/>
        </w:rPr>
        <w:t xml:space="preserve"> </w:t>
      </w:r>
      <w:r w:rsidR="009755FD">
        <w:rPr>
          <w:lang w:val="el-GR"/>
        </w:rPr>
        <w:t>διαφοροποιείται</w:t>
      </w:r>
      <w:r w:rsidR="009755FD" w:rsidRPr="009755FD">
        <w:rPr>
          <w:lang w:val="el-GR"/>
        </w:rPr>
        <w:t xml:space="preserve"> </w:t>
      </w:r>
      <w:r w:rsidR="009755FD">
        <w:rPr>
          <w:lang w:val="el-GR"/>
        </w:rPr>
        <w:t>από</w:t>
      </w:r>
      <w:r w:rsidR="009755FD" w:rsidRPr="009755FD">
        <w:rPr>
          <w:lang w:val="el-GR"/>
        </w:rPr>
        <w:t xml:space="preserve"> </w:t>
      </w:r>
      <w:r w:rsidR="009755FD">
        <w:rPr>
          <w:lang w:val="el-GR"/>
        </w:rPr>
        <w:t>τον</w:t>
      </w:r>
      <w:r w:rsidR="009755FD" w:rsidRPr="009755FD">
        <w:rPr>
          <w:lang w:val="el-GR"/>
        </w:rPr>
        <w:t xml:space="preserve"> </w:t>
      </w:r>
      <w:r w:rsidR="009755FD">
        <w:t>TDCSCRoutes</w:t>
      </w:r>
      <w:r w:rsidR="009755FD" w:rsidRPr="009755FD">
        <w:rPr>
          <w:lang w:val="el-GR"/>
        </w:rPr>
        <w:t xml:space="preserve"> </w:t>
      </w:r>
      <w:r w:rsidR="009755FD">
        <w:rPr>
          <w:lang w:val="el-GR"/>
        </w:rPr>
        <w:t>στη</w:t>
      </w:r>
      <w:r w:rsidR="009755FD" w:rsidRPr="009755FD">
        <w:rPr>
          <w:lang w:val="el-GR"/>
        </w:rPr>
        <w:t xml:space="preserve"> </w:t>
      </w:r>
      <w:r w:rsidR="009755FD">
        <w:rPr>
          <w:lang w:val="el-GR"/>
        </w:rPr>
        <w:t xml:space="preserve">βήμα εισαγωγής καθώς </w:t>
      </w:r>
      <w:r w:rsidR="009755FD">
        <w:rPr>
          <w:lang w:val="el-GR"/>
        </w:rPr>
        <w:lastRenderedPageBreak/>
        <w:t xml:space="preserve">περιλαμβάνει ένα πιο καθολικό κριτήριο που λαμβάνει υπόψιν όλους τους κόμβους της διαδρομής κατά την εισαγωγή ενός κόμβου, αντίθετα με το κριτήριο του </w:t>
      </w:r>
      <w:r w:rsidR="009755FD">
        <w:t>TDCSCRoutes</w:t>
      </w:r>
      <w:r w:rsidR="009755FD">
        <w:rPr>
          <w:lang w:val="el-GR"/>
        </w:rPr>
        <w:t xml:space="preserve"> που δίνει βάση κυρίως στο κέρδος της εισαγωγής ενός κόμβου σε μια διαδρομή και στη χρονική επιβάρυνση που θα επιφέρει σε αυτήν ως ένα σημείο. Η παράμετρος που προστίθεται στον </w:t>
      </w:r>
      <w:r w:rsidR="00F128DF">
        <w:t>SlackCSCRoutes</w:t>
      </w:r>
      <w:r w:rsidR="00F128DF">
        <w:rPr>
          <w:lang w:val="el-GR"/>
        </w:rPr>
        <w:t xml:space="preserve"> είναι η </w:t>
      </w:r>
      <w:r w:rsidR="00F128DF">
        <w:t>slack</w:t>
      </w:r>
      <w:r w:rsidR="00F128DF" w:rsidRPr="00F128DF">
        <w:rPr>
          <w:lang w:val="el-GR"/>
        </w:rPr>
        <w:t xml:space="preserve"> </w:t>
      </w:r>
      <w:r w:rsidR="00F128DF">
        <w:rPr>
          <w:lang w:val="el-GR"/>
        </w:rPr>
        <w:t xml:space="preserve">για την οποία ισχύει </w:t>
      </w:r>
      <m:oMath>
        <m:r>
          <w:rPr>
            <w:rFonts w:ascii="Cambria Math" w:hAnsi="Cambria Math"/>
            <w:lang w:val="el-GR"/>
          </w:rPr>
          <m:t>slac</m:t>
        </m:r>
        <m:sSub>
          <m:sSubPr>
            <m:ctrlPr>
              <w:rPr>
                <w:rFonts w:ascii="Cambria Math" w:hAnsi="Cambria Math"/>
                <w:i/>
                <w:lang w:val="el-GR"/>
              </w:rPr>
            </m:ctrlPr>
          </m:sSubPr>
          <m:e>
            <m:r>
              <w:rPr>
                <w:rFonts w:ascii="Cambria Math" w:hAnsi="Cambria Math"/>
                <w:lang w:val="el-GR"/>
              </w:rPr>
              <m:t>k</m:t>
            </m:r>
          </m:e>
          <m:sub>
            <m:r>
              <w:rPr>
                <w:rFonts w:ascii="Cambria Math" w:hAnsi="Cambria Math"/>
                <w:lang w:val="el-GR"/>
              </w:rPr>
              <m:t>i</m:t>
            </m:r>
          </m:sub>
        </m:sSub>
        <m:r>
          <w:rPr>
            <w:rFonts w:ascii="Cambria Math" w:hAnsi="Cambria Math"/>
            <w:lang w:val="el-GR"/>
          </w:rPr>
          <m:t>=maxStar</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-arriv</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00F128DF">
        <w:rPr>
          <w:rFonts w:eastAsiaTheme="minorEastAsia"/>
          <w:lang w:val="el-GR"/>
        </w:rPr>
        <w:t xml:space="preserve"> , όπου ο όρος </w:t>
      </w:r>
      <m:oMath>
        <m:r>
          <w:rPr>
            <w:rFonts w:ascii="Cambria Math" w:eastAsiaTheme="minorEastAsia" w:hAnsi="Cambria Math"/>
            <w:lang w:val="el-GR"/>
          </w:rPr>
          <m:t>maxStar</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oMath>
      <w:r w:rsidR="004B0A99" w:rsidRPr="004B0A99">
        <w:rPr>
          <w:rFonts w:eastAsiaTheme="minorEastAsia"/>
          <w:lang w:val="el-GR"/>
        </w:rPr>
        <w:t xml:space="preserve"> </w:t>
      </w:r>
      <w:r w:rsidR="008B2F13">
        <w:rPr>
          <w:rFonts w:eastAsiaTheme="minorEastAsia"/>
          <w:lang w:val="el-GR"/>
        </w:rPr>
        <w:t xml:space="preserve">συμβολίζει το μέγιστο επιτρεπτό χρόνο έναρξης της επίσκεψης στον κόμβο </w:t>
      </w:r>
      <w:r w:rsidR="008B2F13">
        <w:rPr>
          <w:rFonts w:eastAsiaTheme="minorEastAsia"/>
        </w:rPr>
        <w:t>i</w:t>
      </w:r>
      <w:r w:rsidR="008B2F13" w:rsidRPr="008B2F13">
        <w:rPr>
          <w:rFonts w:eastAsiaTheme="minorEastAsia"/>
          <w:lang w:val="el-GR"/>
        </w:rPr>
        <w:t xml:space="preserve"> </w:t>
      </w:r>
      <w:r w:rsidR="008B2F13">
        <w:rPr>
          <w:rFonts w:eastAsiaTheme="minorEastAsia"/>
          <w:lang w:val="el-GR"/>
        </w:rPr>
        <w:t xml:space="preserve">έτσι ώστε να μην επηρεάζει την εγκυρότητα της διαδρομής. Όσο μικρότερο είναι το </w:t>
      </w:r>
      <m:oMath>
        <m:r>
          <w:rPr>
            <w:rFonts w:ascii="Cambria Math" w:eastAsiaTheme="minorEastAsia" w:hAnsi="Cambria Math"/>
            <w:lang w:val="el-GR"/>
          </w:rPr>
          <m:t>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24226B" w:rsidRPr="001F39B9">
        <w:rPr>
          <w:rFonts w:eastAsiaTheme="minorEastAsia"/>
          <w:lang w:val="el-GR"/>
        </w:rPr>
        <w:t xml:space="preserve"> </w:t>
      </w:r>
      <w:r w:rsidR="001F39B9" w:rsidRPr="001F39B9">
        <w:rPr>
          <w:rFonts w:eastAsiaTheme="minorEastAsia"/>
          <w:lang w:val="el-GR"/>
        </w:rPr>
        <w:t xml:space="preserve">, </w:t>
      </w:r>
      <w:r w:rsidR="001F39B9">
        <w:rPr>
          <w:rFonts w:eastAsiaTheme="minorEastAsia"/>
          <w:lang w:val="el-GR"/>
        </w:rPr>
        <w:t>τόσο λιγότερο πιθανό είναι να είναι εφικτή η εισαγωγή ενός κόμβου πριν από αυτόν.</w:t>
      </w:r>
      <w:r w:rsidR="001F5F92">
        <w:rPr>
          <w:rFonts w:eastAsiaTheme="minorEastAsia"/>
          <w:lang w:val="el-GR"/>
        </w:rPr>
        <w:t xml:space="preserve"> Η εισαγωγή ενός καινούριου κόμβου σε μια διαδρομή έχει ως αποτέλεσμα τη μείωση της μεταβλητής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σε ένα υποσύνολο κόμβων που ανήκουν σε αυτήν. Κατά την εξέταση μιας πιθανής θέσης εισαγωγής ενός κόμβου </w:t>
      </w:r>
      <w:r w:rsidR="001F5F92">
        <w:rPr>
          <w:rFonts w:eastAsiaTheme="minorEastAsia"/>
        </w:rPr>
        <w:t>i</w:t>
      </w:r>
      <w:r w:rsidR="001F5F92" w:rsidRPr="001F5F92">
        <w:rPr>
          <w:rFonts w:eastAsiaTheme="minorEastAsia"/>
          <w:lang w:val="el-GR"/>
        </w:rPr>
        <w:t xml:space="preserve"> </w:t>
      </w:r>
      <w:r w:rsidR="001F5F92">
        <w:rPr>
          <w:rFonts w:eastAsiaTheme="minorEastAsia"/>
          <w:lang w:val="el-GR"/>
        </w:rPr>
        <w:t xml:space="preserve">σε μία διαδρομή, υπολογίζεται το μέσο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των κόμβων στη διαδρομή </w:t>
      </w:r>
      <w:r w:rsidR="001F5F92" w:rsidRPr="001F5F92">
        <w:rPr>
          <w:rFonts w:eastAsiaTheme="minorEastAsia"/>
          <w:lang w:val="el-GR"/>
        </w:rPr>
        <w:t>(</w:t>
      </w:r>
      <w:r w:rsidR="001F5F92">
        <w:rPr>
          <w:rFonts w:eastAsiaTheme="minorEastAsia"/>
        </w:rPr>
        <w:t>avgSlack</w:t>
      </w:r>
      <w:r w:rsidR="001F5F92" w:rsidRPr="001F5F92">
        <w:rPr>
          <w:rFonts w:eastAsiaTheme="minorEastAsia"/>
          <w:lang w:val="el-GR"/>
        </w:rPr>
        <w:t>).</w:t>
      </w:r>
      <w:r w:rsidR="008162AA" w:rsidRPr="008162AA">
        <w:rPr>
          <w:rFonts w:eastAsiaTheme="minorEastAsia"/>
          <w:lang w:val="el-GR"/>
        </w:rPr>
        <w:t xml:space="preserve"> </w:t>
      </w:r>
      <w:r w:rsidR="008162AA">
        <w:rPr>
          <w:rFonts w:eastAsiaTheme="minorEastAsia"/>
          <w:lang w:val="el-GR"/>
        </w:rPr>
        <w:t xml:space="preserve">Η θέση που επιτυγχάνει το μέγιστο </w:t>
      </w:r>
      <w:r w:rsidR="008162AA">
        <w:rPr>
          <w:rFonts w:eastAsiaTheme="minorEastAsia"/>
        </w:rPr>
        <w:t>avgSlack</w:t>
      </w:r>
      <w:r w:rsidR="008162AA">
        <w:rPr>
          <w:rFonts w:eastAsiaTheme="minorEastAsia"/>
          <w:lang w:val="el-GR"/>
        </w:rPr>
        <w:t xml:space="preserve"> είναι και αυτή που επιλέγεται. Ο κόμβος που θα εισαχθεί στο εκάστοτε βήμα είναι αυτός με τη μεγαλύτερη τιμή της μεταβλητής </w:t>
      </w:r>
      <m:oMath>
        <m:r>
          <w:rPr>
            <w:rFonts w:ascii="Cambria Math" w:eastAsiaTheme="minorEastAsia" w:hAnsi="Cambria Math"/>
            <w:lang w:val="el-GR"/>
          </w:rPr>
          <m:t>slackWeigh</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p</m:t>
            </m:r>
          </m:e>
          <m:sub>
            <m:r>
              <w:rPr>
                <w:rFonts w:ascii="Cambria Math" w:eastAsiaTheme="minorEastAsia" w:hAnsi="Cambria Math"/>
                <w:lang w:val="el-GR"/>
              </w:rPr>
              <m:t>i</m:t>
            </m:r>
          </m:sub>
          <m:sup>
            <m:r>
              <w:rPr>
                <w:rFonts w:ascii="Cambria Math" w:eastAsiaTheme="minorEastAsia" w:hAnsi="Cambria Math"/>
                <w:lang w:val="el-GR"/>
              </w:rPr>
              <m:t>2</m:t>
            </m:r>
          </m:sup>
        </m:sSubSup>
        <m:r>
          <w:rPr>
            <w:rFonts w:ascii="Cambria Math" w:eastAsiaTheme="minorEastAsia" w:hAnsi="Cambria Math"/>
            <w:lang w:val="el-GR"/>
          </w:rPr>
          <m:t>∙avgSlac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4A7112" w:rsidRPr="004A7112">
        <w:rPr>
          <w:rFonts w:eastAsiaTheme="minorEastAsia"/>
          <w:lang w:val="el-GR"/>
        </w:rPr>
        <w:t>.</w:t>
      </w:r>
    </w:p>
    <w:p w14:paraId="44480284" w14:textId="0228ADA1" w:rsidR="00AA34C8" w:rsidRPr="00C65472" w:rsidRDefault="00AA34C8" w:rsidP="00597B1B">
      <w:pPr>
        <w:pStyle w:val="ListParagraph"/>
        <w:numPr>
          <w:ilvl w:val="0"/>
          <w:numId w:val="26"/>
        </w:numPr>
        <w:rPr>
          <w:lang w:val="el-GR"/>
        </w:rPr>
      </w:pPr>
      <w:r>
        <w:rPr>
          <w:rFonts w:eastAsiaTheme="minorEastAsia"/>
        </w:rPr>
        <w:t>Average</w:t>
      </w:r>
      <w:r w:rsidRPr="00AA34C8">
        <w:rPr>
          <w:rFonts w:eastAsiaTheme="minorEastAsia"/>
          <w:lang w:val="el-GR"/>
        </w:rPr>
        <w:t xml:space="preserve"> </w:t>
      </w:r>
      <w:r>
        <w:rPr>
          <w:rFonts w:eastAsiaTheme="minorEastAsia"/>
        </w:rPr>
        <w:t>Travel</w:t>
      </w:r>
      <w:r w:rsidRPr="00AA34C8">
        <w:rPr>
          <w:rFonts w:eastAsiaTheme="minorEastAsia"/>
          <w:lang w:val="el-GR"/>
        </w:rPr>
        <w:t xml:space="preserve"> </w:t>
      </w:r>
      <w:r>
        <w:rPr>
          <w:rFonts w:eastAsiaTheme="minorEastAsia"/>
        </w:rPr>
        <w:t>Times</w:t>
      </w:r>
      <w:r w:rsidRPr="00AA34C8">
        <w:rPr>
          <w:rFonts w:eastAsiaTheme="minorEastAsia"/>
          <w:lang w:val="el-GR"/>
        </w:rPr>
        <w:t xml:space="preserve"> (</w:t>
      </w:r>
      <w:r>
        <w:rPr>
          <w:rFonts w:eastAsiaTheme="minorEastAsia"/>
        </w:rPr>
        <w:t>AvgCSCRoutes</w:t>
      </w:r>
      <w:r w:rsidRPr="00AA34C8">
        <w:rPr>
          <w:rFonts w:eastAsiaTheme="minorEastAsia"/>
          <w:lang w:val="el-GR"/>
        </w:rPr>
        <w:t>):</w:t>
      </w:r>
      <w:r w:rsidRPr="00AA34C8">
        <w:rPr>
          <w:rFonts w:eastAsiaTheme="minorEastAsia"/>
          <w:lang w:val="el-GR"/>
        </w:rPr>
        <w:br/>
      </w:r>
      <w:r>
        <w:rPr>
          <w:rFonts w:eastAsiaTheme="minorEastAsia"/>
          <w:lang w:val="el-GR"/>
        </w:rPr>
        <w:t>Ο</w:t>
      </w:r>
      <w:r w:rsidRPr="00AA34C8">
        <w:rPr>
          <w:rFonts w:eastAsiaTheme="minorEastAsia"/>
          <w:lang w:val="el-GR"/>
        </w:rPr>
        <w:t xml:space="preserve"> </w:t>
      </w:r>
      <w:r>
        <w:rPr>
          <w:rFonts w:eastAsiaTheme="minorEastAsia"/>
        </w:rPr>
        <w:t>AvgCSCRoutes</w:t>
      </w:r>
      <w:r w:rsidRPr="00AA34C8">
        <w:rPr>
          <w:rFonts w:eastAsiaTheme="minorEastAsia"/>
          <w:lang w:val="el-GR"/>
        </w:rPr>
        <w:t xml:space="preserve"> </w:t>
      </w:r>
      <w:r>
        <w:rPr>
          <w:rFonts w:eastAsiaTheme="minorEastAsia"/>
          <w:lang w:val="el-GR"/>
        </w:rPr>
        <w:t>βασίζεται</w:t>
      </w:r>
      <w:r w:rsidRPr="00AA34C8">
        <w:rPr>
          <w:rFonts w:eastAsiaTheme="minorEastAsia"/>
          <w:lang w:val="el-GR"/>
        </w:rPr>
        <w:t xml:space="preserve"> </w:t>
      </w:r>
      <w:r>
        <w:rPr>
          <w:rFonts w:eastAsiaTheme="minorEastAsia"/>
          <w:lang w:val="el-GR"/>
        </w:rPr>
        <w:t>στη</w:t>
      </w:r>
      <w:r w:rsidRPr="00AA34C8">
        <w:rPr>
          <w:rFonts w:eastAsiaTheme="minorEastAsia"/>
          <w:lang w:val="el-GR"/>
        </w:rPr>
        <w:t xml:space="preserve"> </w:t>
      </w:r>
      <w:r>
        <w:rPr>
          <w:rFonts w:eastAsiaTheme="minorEastAsia"/>
          <w:lang w:val="el-GR"/>
        </w:rPr>
        <w:t>προσέγγιση</w:t>
      </w:r>
      <w:r w:rsidRPr="00AA34C8">
        <w:rPr>
          <w:rFonts w:eastAsiaTheme="minorEastAsia"/>
          <w:lang w:val="el-GR"/>
        </w:rPr>
        <w:t xml:space="preserve"> </w:t>
      </w:r>
      <w:r>
        <w:rPr>
          <w:rFonts w:eastAsiaTheme="minorEastAsia"/>
          <w:lang w:val="el-GR"/>
        </w:rPr>
        <w:t>των</w:t>
      </w:r>
      <w:r w:rsidRPr="00AA34C8">
        <w:rPr>
          <w:rFonts w:eastAsiaTheme="minorEastAsia"/>
          <w:lang w:val="el-GR"/>
        </w:rPr>
        <w:t xml:space="preserve"> </w:t>
      </w:r>
      <w:r>
        <w:rPr>
          <w:rFonts w:eastAsiaTheme="minorEastAsia"/>
        </w:rPr>
        <w:t>Garcia</w:t>
      </w:r>
      <w:r w:rsidRPr="00AA34C8">
        <w:rPr>
          <w:rFonts w:eastAsiaTheme="minorEastAsia"/>
          <w:lang w:val="el-GR"/>
        </w:rPr>
        <w:t xml:space="preserve"> </w:t>
      </w:r>
      <w:r>
        <w:rPr>
          <w:rFonts w:eastAsiaTheme="minorEastAsia"/>
        </w:rPr>
        <w:t>et</w:t>
      </w:r>
      <w:r w:rsidRPr="00AA34C8">
        <w:rPr>
          <w:rFonts w:eastAsiaTheme="minorEastAsia"/>
          <w:lang w:val="el-GR"/>
        </w:rPr>
        <w:t xml:space="preserve"> </w:t>
      </w:r>
      <w:r>
        <w:rPr>
          <w:rFonts w:eastAsiaTheme="minorEastAsia"/>
        </w:rPr>
        <w:t>al</w:t>
      </w:r>
      <w:r w:rsidRPr="00AA34C8">
        <w:rPr>
          <w:rFonts w:eastAsiaTheme="minorEastAsia"/>
          <w:lang w:val="el-GR"/>
        </w:rPr>
        <w:t>. (2013)</w:t>
      </w:r>
      <w:r>
        <w:rPr>
          <w:rFonts w:eastAsiaTheme="minorEastAsia"/>
          <w:lang w:val="el-GR"/>
        </w:rPr>
        <w:t xml:space="preserve">, καθώς ανάγει το </w:t>
      </w:r>
      <w:r>
        <w:rPr>
          <w:rFonts w:eastAsiaTheme="minorEastAsia"/>
        </w:rPr>
        <w:t>TDTOPTW</w:t>
      </w:r>
      <w:r w:rsidRPr="00AA34C8">
        <w:rPr>
          <w:rFonts w:eastAsiaTheme="minorEastAsia"/>
          <w:lang w:val="el-GR"/>
        </w:rPr>
        <w:t xml:space="preserve"> </w:t>
      </w:r>
      <w:r>
        <w:rPr>
          <w:rFonts w:eastAsiaTheme="minorEastAsia"/>
          <w:lang w:val="el-GR"/>
        </w:rPr>
        <w:t xml:space="preserve">σε </w:t>
      </w:r>
      <w:r>
        <w:rPr>
          <w:rFonts w:eastAsiaTheme="minorEastAsia"/>
        </w:rPr>
        <w:t>TOPTW</w:t>
      </w:r>
      <w:r w:rsidRPr="00AA34C8">
        <w:rPr>
          <w:rFonts w:eastAsiaTheme="minorEastAsia"/>
          <w:lang w:val="el-GR"/>
        </w:rPr>
        <w:t xml:space="preserve"> </w:t>
      </w:r>
      <w:r>
        <w:rPr>
          <w:rFonts w:eastAsiaTheme="minorEastAsia"/>
          <w:lang w:val="el-GR"/>
        </w:rPr>
        <w:t xml:space="preserve">προσπαθώντας να επιλύσει το δεύτερο και να εφαρμόσει τη λύση στο πρώτο. Πιο αναλυτικά, υπολογίζεται αρχικά το μέσο κόστος διάτρεξης της κάθε ακμής. Έπειτα εφαρμόζεται ο </w:t>
      </w:r>
      <w:r>
        <w:rPr>
          <w:rFonts w:eastAsiaTheme="minorEastAsia"/>
        </w:rPr>
        <w:t>CSCRoutes</w:t>
      </w:r>
      <w:r>
        <w:rPr>
          <w:rFonts w:eastAsiaTheme="minorEastAsia"/>
          <w:lang w:val="el-GR"/>
        </w:rPr>
        <w:t xml:space="preserve"> για το στιγμιότυπο του προβλήματος με τα μέσα κόστη που υπολογίστηκαν προηγουμένως. Στη συνέχεια, επαναφέρει τα κόστη ακμών στις αρχικές τους τιμές, καθιστώντας έτσι </w:t>
      </w:r>
      <w:r w:rsidR="004615F6">
        <w:rPr>
          <w:rFonts w:eastAsiaTheme="minorEastAsia"/>
          <w:lang w:val="el-GR"/>
        </w:rPr>
        <w:t xml:space="preserve">αρκετές τροχιές από την παραγόμενη λύση του προηγούμενου βήματος ανέφικτες, είτε επειδή κάποια διαδρομή έχει πλέον ένα χρονικό κόστος μεγαλύτερο από το επιτρεπτό, είτε γιατί η επίσκεψη σε κάποιο κόμβο πραγματοποιείται εκτός του χρονικού παραθύρου του. Στη περίπτωση, λοιπόν, που όντως προκύψει μια μη έγκυρη διαδρομή, ο πρώτος χρονικά κόμβος που έχει χρόνο άφιξης μεγαλύτερο από τον αντίστοιχο χρόνο άφιξης που είχε μετά τον </w:t>
      </w:r>
      <w:r w:rsidR="004615F6">
        <w:rPr>
          <w:rFonts w:eastAsiaTheme="minorEastAsia"/>
        </w:rPr>
        <w:t>CSCRoutes</w:t>
      </w:r>
      <w:r w:rsidR="004615F6">
        <w:rPr>
          <w:rFonts w:eastAsiaTheme="minorEastAsia"/>
          <w:lang w:val="el-GR"/>
        </w:rPr>
        <w:t>, αφαιρείται από τη διαδρομή του.</w:t>
      </w:r>
      <w:r w:rsidR="00C65472">
        <w:rPr>
          <w:rFonts w:eastAsiaTheme="minorEastAsia"/>
          <w:lang w:val="el-GR"/>
        </w:rPr>
        <w:t xml:space="preserve"> Εάν ο κόμβος αυτός είναι τερματικός, τότε αφαιρείται ο προηγούμενός του. Στο τέλος οι κόμβοι που βρίσκονται εκτός τροχιών ταξινομούνται σε φθίνουσα σειρά με βάση το κέρδος τους και εισάγονται σειριακά στις αντίστοιχες βέλτιστες θέσεις τους, εάν φυσικά διατηρούν τις διαδρομές έγκυρες.</w:t>
      </w:r>
    </w:p>
    <w:p w14:paraId="6D99BD5F" w14:textId="6BF528F3" w:rsidR="00C65472" w:rsidDel="00364561" w:rsidRDefault="004B3D0F" w:rsidP="000E5B7C">
      <w:pPr>
        <w:pStyle w:val="Heading2"/>
        <w:numPr>
          <w:ilvl w:val="1"/>
          <w:numId w:val="4"/>
        </w:numPr>
        <w:rPr>
          <w:del w:id="2869" w:author="Στάθης Καπ" w:date="2023-02-25T23:19:00Z"/>
          <w:lang w:val="el-GR"/>
        </w:rPr>
      </w:pPr>
      <w:del w:id="2870" w:author="Στάθης Καπ" w:date="2023-02-25T23:19:00Z">
        <w:r w:rsidDel="00364561">
          <w:rPr>
            <w:lang w:val="el-GR"/>
          </w:rPr>
          <w:delText>Το πρόβλημα Δρομολόγησης Οχημάτων</w:delText>
        </w:r>
      </w:del>
    </w:p>
    <w:p w14:paraId="45FF2342" w14:textId="33D789AD" w:rsidR="004A7744" w:rsidDel="00364561" w:rsidRDefault="00B5455F" w:rsidP="004A7744">
      <w:pPr>
        <w:rPr>
          <w:del w:id="2871" w:author="Στάθης Καπ" w:date="2023-02-25T23:19:00Z"/>
          <w:lang w:val="el-GR"/>
        </w:rPr>
      </w:pPr>
      <w:del w:id="2872" w:author="Στάθης Καπ" w:date="2023-02-25T23:19:00Z">
        <w:r w:rsidRPr="004A6E11" w:rsidDel="00364561">
          <w:rPr>
            <w:lang w:val="el-GR"/>
          </w:rPr>
          <w:delText xml:space="preserve">Η πρώτη </w:delText>
        </w:r>
        <w:r w:rsidR="009070D1" w:rsidRPr="004A6E11" w:rsidDel="00364561">
          <w:rPr>
            <w:lang w:val="el-GR"/>
          </w:rPr>
          <w:delText>αναφορά</w:delText>
        </w:r>
        <w:r w:rsidRPr="004A6E11" w:rsidDel="00364561">
          <w:rPr>
            <w:lang w:val="el-GR"/>
          </w:rPr>
          <w:delText xml:space="preserve"> στο Πρόβλημα Δρομολόγησης Οχημάτων (</w:delText>
        </w:r>
        <w:r w:rsidDel="00364561">
          <w:delText>VRP</w:delText>
        </w:r>
        <w:r w:rsidRPr="004A6E11" w:rsidDel="00364561">
          <w:rPr>
            <w:lang w:val="el-GR"/>
          </w:rPr>
          <w:delText xml:space="preserve">) έγινε από τους </w:delText>
        </w:r>
        <w:r w:rsidDel="00364561">
          <w:delText>George</w:delText>
        </w:r>
        <w:r w:rsidRPr="004A6E11" w:rsidDel="00364561">
          <w:rPr>
            <w:lang w:val="el-GR"/>
          </w:rPr>
          <w:delText xml:space="preserve"> </w:delText>
        </w:r>
        <w:r w:rsidDel="00364561">
          <w:delText>Dantzig</w:delText>
        </w:r>
        <w:r w:rsidRPr="004A6E11" w:rsidDel="00364561">
          <w:rPr>
            <w:lang w:val="el-GR"/>
          </w:rPr>
          <w:delText xml:space="preserve"> &amp; </w:delText>
        </w:r>
        <w:r w:rsidDel="00364561">
          <w:delText>John</w:delText>
        </w:r>
        <w:r w:rsidRPr="004A6E11" w:rsidDel="00364561">
          <w:rPr>
            <w:lang w:val="el-GR"/>
          </w:rPr>
          <w:delText xml:space="preserve"> </w:delText>
        </w:r>
        <w:r w:rsidDel="00364561">
          <w:delText>Ramser</w:delText>
        </w:r>
        <w:r w:rsidRPr="004A6E11" w:rsidDel="00364561">
          <w:rPr>
            <w:lang w:val="el-GR"/>
          </w:rPr>
          <w:delText xml:space="preserve"> το 1959. Αποτελεί ένα πρόβλημα συνδυαστικής βελτιστοποίησης και ακέραιου προγραμματισμού που στόχο έχει την </w:delText>
        </w:r>
        <w:r w:rsidR="0049417D" w:rsidRPr="004A6E11" w:rsidDel="00364561">
          <w:rPr>
            <w:lang w:val="el-GR"/>
          </w:rPr>
          <w:delText>εύρεση</w:delText>
        </w:r>
        <w:r w:rsidRPr="004A6E11" w:rsidDel="00364561">
          <w:rPr>
            <w:lang w:val="el-GR"/>
          </w:rPr>
          <w:delText xml:space="preserve"> των βέλτιστων διαδρομών που πρέπει να διασχίσει ένας στόλος από οχήματα με σκοπό την εξυπηρέτηση των πελατών. Θεωρείται </w:delText>
        </w:r>
        <w:r w:rsidDel="00364561">
          <w:delText>NP</w:delText>
        </w:r>
        <w:r w:rsidRPr="004A6E11" w:rsidDel="00364561">
          <w:rPr>
            <w:lang w:val="el-GR"/>
          </w:rPr>
          <w:delText>-</w:delText>
        </w:r>
        <w:r w:rsidDel="00364561">
          <w:delText>hard</w:delText>
        </w:r>
        <w:r w:rsidRPr="004A6E11" w:rsidDel="00364561">
          <w:rPr>
            <w:lang w:val="el-GR"/>
          </w:rPr>
          <w:delText xml:space="preserve"> πρόβλημα οπότε γίνεται εμφανής η ανάγκη </w:delText>
        </w:r>
        <w:r w:rsidR="0049417D" w:rsidRPr="004A6E11" w:rsidDel="00364561">
          <w:rPr>
            <w:lang w:val="el-GR"/>
          </w:rPr>
          <w:delText>υλοποίησης</w:delText>
        </w:r>
        <w:r w:rsidRPr="004A6E11" w:rsidDel="00364561">
          <w:rPr>
            <w:lang w:val="el-GR"/>
          </w:rPr>
          <w:delText xml:space="preserve"> ευρετικών αλγορίθμων για την έγκαιρη επίλυση του.</w:delText>
        </w:r>
      </w:del>
    </w:p>
    <w:p w14:paraId="3095D995" w14:textId="1FCE34C5" w:rsidR="004A6E11" w:rsidRPr="0049417D" w:rsidDel="00364561" w:rsidRDefault="004A6E11" w:rsidP="004A7744">
      <w:pPr>
        <w:rPr>
          <w:del w:id="2873" w:author="Στάθης Καπ" w:date="2023-02-25T23:19:00Z"/>
          <w:lang w:val="el-GR"/>
        </w:rPr>
      </w:pPr>
      <w:del w:id="2874" w:author="Στάθης Καπ" w:date="2023-02-25T23:19:00Z">
        <w:r w:rsidRPr="00C775F0" w:rsidDel="00364561">
          <w:rPr>
            <w:lang w:val="el-GR"/>
          </w:rPr>
          <w:delText xml:space="preserve">Το </w:delText>
        </w:r>
        <w:r w:rsidDel="00364561">
          <w:delText>VRP</w:delText>
        </w:r>
        <w:r w:rsidRPr="00C775F0" w:rsidDel="00364561">
          <w:rPr>
            <w:lang w:val="el-GR"/>
          </w:rPr>
          <w:delText xml:space="preserve"> ορίζεται πάνω σε ένα μη κατευθυνόμενο γράφημα </w:delText>
        </w:r>
        <w:r w:rsidDel="00364561">
          <w:delText>G</w:delText>
        </w:r>
        <w:r w:rsidRPr="00C775F0" w:rsidDel="00364561">
          <w:rPr>
            <w:lang w:val="el-GR"/>
          </w:rPr>
          <w:delText xml:space="preserve"> = (</w:delText>
        </w:r>
        <w:r w:rsidDel="00364561">
          <w:delText>V</w:delText>
        </w:r>
        <w:r w:rsidRPr="00C775F0" w:rsidDel="00364561">
          <w:rPr>
            <w:lang w:val="el-GR"/>
          </w:rPr>
          <w:delText xml:space="preserve">, </w:delText>
        </w:r>
        <w:r w:rsidDel="00364561">
          <w:delText>E</w:delText>
        </w:r>
        <w:r w:rsidRPr="00C775F0" w:rsidDel="00364561">
          <w:rPr>
            <w:lang w:val="el-GR"/>
          </w:rPr>
          <w:delText xml:space="preserve">) με ένα σύνολο κόμβων </w:delText>
        </w:r>
        <w:r w:rsidDel="00364561">
          <w:delText>V</w:delText>
        </w:r>
        <w:r w:rsidRPr="00C775F0" w:rsidDel="00364561">
          <w:rPr>
            <w:lang w:val="el-GR"/>
          </w:rPr>
          <w:delText xml:space="preserve"> = 0, 1, · · · , </w:delText>
        </w:r>
        <w:r w:rsidDel="00364561">
          <w:delText>n</w:delText>
        </w:r>
        <w:r w:rsidRPr="00C775F0" w:rsidDel="00364561">
          <w:rPr>
            <w:lang w:val="el-GR"/>
          </w:rPr>
          <w:delText xml:space="preserve"> και ένα σύνολο ακμών </w:delText>
        </w:r>
        <w:r w:rsidDel="00364561">
          <w:delText>E</w:delText>
        </w:r>
        <w:r w:rsidRPr="00C775F0" w:rsidDel="00364561">
          <w:rPr>
            <w:lang w:val="el-GR"/>
          </w:rPr>
          <w:delText xml:space="preserve">. Ο κόμβος 0 είναι ο σταθμός με </w:delText>
        </w:r>
        <w:r w:rsidDel="00364561">
          <w:delText>m</w:delText>
        </w:r>
        <w:r w:rsidRPr="00C775F0" w:rsidDel="00364561">
          <w:rPr>
            <w:lang w:val="el-GR"/>
          </w:rPr>
          <w:delText xml:space="preserve"> πανομοιότυπα οχήματα χωρητικότητας </w:delText>
        </w:r>
        <w:r w:rsidDel="00364561">
          <w:delText>W</w:delText>
        </w:r>
        <w:r w:rsidRPr="00C775F0" w:rsidDel="00364561">
          <w:rPr>
            <w:lang w:val="el-GR"/>
          </w:rPr>
          <w:delText xml:space="preserve">. Κάθε άλλος κόμβος </w:delText>
        </w:r>
        <w:r w:rsidDel="00364561">
          <w:delText>i</w:delText>
        </w:r>
        <w:r w:rsidRPr="00C775F0" w:rsidDel="00364561">
          <w:rPr>
            <w:lang w:val="el-GR"/>
          </w:rPr>
          <w:delText xml:space="preserve"> &gt; 0 αντιπροσωπεύει έναν πελάτη με μία μη αρνητική ζήτηση</w:delText>
        </w:r>
        <w:r w:rsidR="005C55EB" w:rsidRPr="005C55EB" w:rsidDel="00364561">
          <w:rPr>
            <w:lang w:val="el-GR"/>
          </w:rPr>
          <w:delText xml:space="preserve"> </w:delText>
        </w:r>
      </w:del>
      <m:oMath>
        <m:sSub>
          <m:sSubPr>
            <m:ctrlPr>
              <w:del w:id="2875" w:author="Στάθης Καπ" w:date="2023-02-25T23:19:00Z">
                <w:rPr>
                  <w:rFonts w:ascii="Cambria Math" w:hAnsi="Cambria Math"/>
                  <w:i/>
                  <w:lang w:val="el-GR"/>
                </w:rPr>
              </w:del>
            </m:ctrlPr>
          </m:sSubPr>
          <m:e>
            <m:r>
              <w:del w:id="2876" w:author="Στάθης Καπ" w:date="2023-02-25T23:19:00Z">
                <w:rPr>
                  <w:rFonts w:ascii="Cambria Math" w:hAnsi="Cambria Math"/>
                  <w:lang w:val="el-GR"/>
                </w:rPr>
                <m:t>q</m:t>
              </w:del>
            </m:r>
          </m:e>
          <m:sub>
            <m:r>
              <w:del w:id="2877" w:author="Στάθης Καπ" w:date="2023-02-25T23:19:00Z">
                <w:rPr>
                  <w:rFonts w:ascii="Cambria Math" w:hAnsi="Cambria Math"/>
                  <w:lang w:val="el-GR"/>
                </w:rPr>
                <m:t>i</m:t>
              </w:del>
            </m:r>
          </m:sub>
        </m:sSub>
      </m:oMath>
      <w:del w:id="2878" w:author="Στάθης Καπ" w:date="2023-02-25T23:19:00Z">
        <w:r w:rsidRPr="00C775F0" w:rsidDel="00364561">
          <w:rPr>
            <w:lang w:val="el-GR"/>
          </w:rPr>
          <w:delText xml:space="preserve"> και σε κάθε ακμή (</w:delText>
        </w:r>
        <w:r w:rsidDel="00364561">
          <w:delText>i</w:delText>
        </w:r>
        <w:r w:rsidRPr="00C775F0" w:rsidDel="00364561">
          <w:rPr>
            <w:lang w:val="el-GR"/>
          </w:rPr>
          <w:delText xml:space="preserve">, </w:delText>
        </w:r>
        <w:r w:rsidDel="00364561">
          <w:delText>j</w:delText>
        </w:r>
        <w:r w:rsidRPr="00C775F0" w:rsidDel="00364561">
          <w:rPr>
            <w:lang w:val="el-GR"/>
          </w:rPr>
          <w:delText>) αντιστοιχεί μία μη αρνητική τιμή κόστος ταξιδιού</w:delText>
        </w:r>
      </w:del>
      <m:oMath>
        <m:r>
          <w:del w:id="2879" w:author="Στάθης Καπ" w:date="2023-02-25T23:19:00Z">
            <w:rPr>
              <w:rFonts w:ascii="Cambria Math" w:hAnsi="Cambria Math"/>
              <w:lang w:val="el-GR"/>
            </w:rPr>
            <m:t xml:space="preserve"> </m:t>
          </w:del>
        </m:r>
        <m:sSub>
          <m:sSubPr>
            <m:ctrlPr>
              <w:del w:id="2880" w:author="Στάθης Καπ" w:date="2023-02-25T23:19:00Z">
                <w:rPr>
                  <w:rFonts w:ascii="Cambria Math" w:hAnsi="Cambria Math"/>
                  <w:i/>
                  <w:lang w:val="el-GR"/>
                </w:rPr>
              </w:del>
            </m:ctrlPr>
          </m:sSubPr>
          <m:e>
            <m:r>
              <w:del w:id="2881" w:author="Στάθης Καπ" w:date="2023-02-25T23:19:00Z">
                <w:rPr>
                  <w:rFonts w:ascii="Cambria Math" w:hAnsi="Cambria Math"/>
                  <w:lang w:val="el-GR"/>
                </w:rPr>
                <m:t>c</m:t>
              </w:del>
            </m:r>
          </m:e>
          <m:sub>
            <m:r>
              <w:del w:id="2882" w:author="Στάθης Καπ" w:date="2023-02-25T23:19:00Z">
                <w:rPr>
                  <w:rFonts w:ascii="Cambria Math" w:hAnsi="Cambria Math"/>
                  <w:lang w:val="el-GR"/>
                </w:rPr>
                <m:t>ij</m:t>
              </w:del>
            </m:r>
          </m:sub>
        </m:sSub>
        <m:r>
          <w:del w:id="2883" w:author="Στάθης Καπ" w:date="2023-02-25T23:19:00Z">
            <w:rPr>
              <w:rFonts w:ascii="Cambria Math" w:hAnsi="Cambria Math"/>
              <w:lang w:val="el-GR"/>
            </w:rPr>
            <m:t>=</m:t>
          </w:del>
        </m:r>
        <m:sSub>
          <m:sSubPr>
            <m:ctrlPr>
              <w:del w:id="2884" w:author="Στάθης Καπ" w:date="2023-02-25T23:19:00Z">
                <w:rPr>
                  <w:rFonts w:ascii="Cambria Math" w:hAnsi="Cambria Math"/>
                  <w:i/>
                  <w:lang w:val="el-GR"/>
                </w:rPr>
              </w:del>
            </m:ctrlPr>
          </m:sSubPr>
          <m:e>
            <m:r>
              <w:del w:id="2885" w:author="Στάθης Καπ" w:date="2023-02-25T23:19:00Z">
                <w:rPr>
                  <w:rFonts w:ascii="Cambria Math" w:hAnsi="Cambria Math"/>
                  <w:lang w:val="el-GR"/>
                </w:rPr>
                <m:t>c</m:t>
              </w:del>
            </m:r>
          </m:e>
          <m:sub>
            <m:r>
              <w:del w:id="2886" w:author="Στάθης Καπ" w:date="2023-02-25T23:19:00Z">
                <w:rPr>
                  <w:rFonts w:ascii="Cambria Math" w:hAnsi="Cambria Math"/>
                  <w:lang w:val="el-GR"/>
                </w:rPr>
                <m:t>ji</m:t>
              </w:del>
            </m:r>
          </m:sub>
        </m:sSub>
      </m:oMath>
      <w:del w:id="2887" w:author="Στάθης Καπ" w:date="2023-02-25T23:19:00Z">
        <w:r w:rsidRPr="00C775F0" w:rsidDel="00364561">
          <w:rPr>
            <w:lang w:val="el-GR"/>
          </w:rPr>
          <w:delText xml:space="preserve">. </w:delText>
        </w:r>
        <w:r w:rsidRPr="0049417D" w:rsidDel="00364561">
          <w:rPr>
            <w:lang w:val="el-GR"/>
          </w:rPr>
          <w:delText xml:space="preserve">Οι στόχοι κατά την επίλυση του </w:delText>
        </w:r>
        <w:r w:rsidDel="00364561">
          <w:delText>VRP</w:delText>
        </w:r>
        <w:r w:rsidRPr="0049417D" w:rsidDel="00364561">
          <w:rPr>
            <w:lang w:val="el-GR"/>
          </w:rPr>
          <w:delText xml:space="preserve"> είναι:</w:delText>
        </w:r>
      </w:del>
    </w:p>
    <w:p w14:paraId="0097B186" w14:textId="379009C4" w:rsidR="00C775F0" w:rsidDel="00364561" w:rsidRDefault="00C775F0" w:rsidP="00C775F0">
      <w:pPr>
        <w:pStyle w:val="ListParagraph"/>
        <w:numPr>
          <w:ilvl w:val="0"/>
          <w:numId w:val="27"/>
        </w:numPr>
        <w:rPr>
          <w:del w:id="2888" w:author="Στάθης Καπ" w:date="2023-02-25T23:19:00Z"/>
          <w:lang w:val="el-GR"/>
        </w:rPr>
      </w:pPr>
      <w:del w:id="2889" w:author="Στάθης Καπ" w:date="2023-02-25T23:19:00Z">
        <w:r w:rsidRPr="00C775F0" w:rsidDel="00364561">
          <w:rPr>
            <w:lang w:val="el-GR"/>
          </w:rPr>
          <w:delText>η μείωση του συνολικού κόστους μεταφοράς</w:delText>
        </w:r>
      </w:del>
    </w:p>
    <w:p w14:paraId="27D153A3" w14:textId="01A4E4B7" w:rsidR="00C305A0" w:rsidDel="00364561" w:rsidRDefault="00A9640B" w:rsidP="00C775F0">
      <w:pPr>
        <w:pStyle w:val="ListParagraph"/>
        <w:numPr>
          <w:ilvl w:val="0"/>
          <w:numId w:val="27"/>
        </w:numPr>
        <w:rPr>
          <w:del w:id="2890" w:author="Στάθης Καπ" w:date="2023-02-25T23:19:00Z"/>
          <w:lang w:val="el-GR"/>
        </w:rPr>
      </w:pPr>
      <w:del w:id="2891" w:author="Στάθης Καπ" w:date="2023-02-25T23:19:00Z">
        <w:r w:rsidRPr="00A9640B" w:rsidDel="00364561">
          <w:rPr>
            <w:lang w:val="el-GR"/>
          </w:rPr>
          <w:delText xml:space="preserve">η </w:delText>
        </w:r>
        <w:r w:rsidR="0049417D" w:rsidRPr="00A9640B" w:rsidDel="00364561">
          <w:rPr>
            <w:lang w:val="el-GR"/>
          </w:rPr>
          <w:delText>μείωση</w:delText>
        </w:r>
        <w:r w:rsidRPr="00A9640B" w:rsidDel="00364561">
          <w:rPr>
            <w:lang w:val="el-GR"/>
          </w:rPr>
          <w:delText xml:space="preserve"> των οχημάτων που χρειάζονται για την εξυπηρέτηση όλων των πελατών</w:delText>
        </w:r>
      </w:del>
    </w:p>
    <w:p w14:paraId="73C7962C" w14:textId="10ED46E3" w:rsidR="00A9640B" w:rsidDel="00364561" w:rsidRDefault="00232374" w:rsidP="00C775F0">
      <w:pPr>
        <w:pStyle w:val="ListParagraph"/>
        <w:numPr>
          <w:ilvl w:val="0"/>
          <w:numId w:val="27"/>
        </w:numPr>
        <w:rPr>
          <w:del w:id="2892" w:author="Στάθης Καπ" w:date="2023-02-25T23:19:00Z"/>
          <w:lang w:val="el-GR"/>
        </w:rPr>
      </w:pPr>
      <w:del w:id="2893" w:author="Στάθης Καπ" w:date="2023-02-25T23:19:00Z">
        <w:r w:rsidRPr="00232374" w:rsidDel="00364561">
          <w:rPr>
            <w:lang w:val="el-GR"/>
          </w:rPr>
          <w:delText>η ελάχιστη διακύμανση του χρόνου ταξιδιού και του φόρτου των οχημάτων</w:delText>
        </w:r>
      </w:del>
    </w:p>
    <w:p w14:paraId="18907BE6" w14:textId="1B34F153" w:rsidR="00175401" w:rsidDel="00364561" w:rsidRDefault="00175401" w:rsidP="00C775F0">
      <w:pPr>
        <w:pStyle w:val="ListParagraph"/>
        <w:numPr>
          <w:ilvl w:val="0"/>
          <w:numId w:val="27"/>
        </w:numPr>
        <w:rPr>
          <w:del w:id="2894" w:author="Στάθης Καπ" w:date="2023-02-25T23:19:00Z"/>
          <w:lang w:val="el-GR"/>
        </w:rPr>
      </w:pPr>
      <w:del w:id="2895" w:author="Στάθης Καπ" w:date="2023-02-25T23:19:00Z">
        <w:r w:rsidRPr="00175401" w:rsidDel="00364561">
          <w:rPr>
            <w:lang w:val="el-GR"/>
          </w:rPr>
          <w:delText>η μείωση των ποινών για εξυπηρετήσεις κακής ποιότητας</w:delText>
        </w:r>
      </w:del>
    </w:p>
    <w:p w14:paraId="7CE7AE9A" w14:textId="35CC0097" w:rsidR="00413A3D" w:rsidRPr="005A123A" w:rsidDel="00364561" w:rsidRDefault="00413A3D" w:rsidP="00413A3D">
      <w:pPr>
        <w:rPr>
          <w:del w:id="2896" w:author="Στάθης Καπ" w:date="2023-02-25T23:19:00Z"/>
          <w:lang w:val="el-GR"/>
        </w:rPr>
      </w:pPr>
      <w:del w:id="2897" w:author="Στάθης Καπ" w:date="2023-02-25T23:19:00Z">
        <w:r w:rsidRPr="000D3212" w:rsidDel="00364561">
          <w:rPr>
            <w:lang w:val="el-GR"/>
          </w:rPr>
          <w:delText xml:space="preserve">Το </w:delText>
        </w:r>
        <w:r w:rsidDel="00364561">
          <w:delText>VRP</w:delText>
        </w:r>
        <w:r w:rsidRPr="000D3212" w:rsidDel="00364561">
          <w:rPr>
            <w:lang w:val="el-GR"/>
          </w:rPr>
          <w:delText xml:space="preserve"> διαθέτει επίσης και αρκετές παραλλαγές-εξειδικεύσεις μερικές από τις οποίες είναι οι εξής:</w:delText>
        </w:r>
      </w:del>
    </w:p>
    <w:p w14:paraId="41B0AB93" w14:textId="682D5507" w:rsidR="000D3212" w:rsidDel="00364561" w:rsidRDefault="00184FDA" w:rsidP="000D3212">
      <w:pPr>
        <w:pStyle w:val="ListParagraph"/>
        <w:numPr>
          <w:ilvl w:val="0"/>
          <w:numId w:val="28"/>
        </w:numPr>
        <w:rPr>
          <w:del w:id="2898" w:author="Στάθης Καπ" w:date="2023-02-25T23:19:00Z"/>
          <w:lang w:val="el-GR"/>
        </w:rPr>
      </w:pPr>
      <w:del w:id="2899" w:author="Στάθης Καπ" w:date="2023-02-25T23:19:00Z">
        <w:r w:rsidDel="00364561">
          <w:delText>Vehicle</w:delText>
        </w:r>
        <w:r w:rsidRPr="00184FDA" w:rsidDel="00364561">
          <w:rPr>
            <w:lang w:val="el-GR"/>
          </w:rPr>
          <w:delText xml:space="preserve"> </w:delText>
        </w:r>
        <w:r w:rsidDel="00364561">
          <w:delText>Routing</w:delText>
        </w:r>
        <w:r w:rsidRPr="00184FDA" w:rsidDel="00364561">
          <w:rPr>
            <w:lang w:val="el-GR"/>
          </w:rPr>
          <w:delText xml:space="preserve"> </w:delText>
        </w:r>
        <w:r w:rsidDel="00364561">
          <w:delText>Problem</w:delText>
        </w:r>
        <w:r w:rsidRPr="00184FDA" w:rsidDel="00364561">
          <w:rPr>
            <w:lang w:val="el-GR"/>
          </w:rPr>
          <w:delText xml:space="preserve"> </w:delText>
        </w:r>
        <w:r w:rsidDel="00364561">
          <w:delText>with</w:delText>
        </w:r>
        <w:r w:rsidRPr="00184FDA" w:rsidDel="00364561">
          <w:rPr>
            <w:lang w:val="el-GR"/>
          </w:rPr>
          <w:delText xml:space="preserve"> </w:delText>
        </w:r>
        <w:r w:rsidDel="00364561">
          <w:delText>Pickup</w:delText>
        </w:r>
        <w:r w:rsidRPr="00184FDA" w:rsidDel="00364561">
          <w:rPr>
            <w:lang w:val="el-GR"/>
          </w:rPr>
          <w:delText xml:space="preserve"> </w:delText>
        </w:r>
        <w:r w:rsidDel="00364561">
          <w:delText>and</w:delText>
        </w:r>
        <w:r w:rsidRPr="00184FDA" w:rsidDel="00364561">
          <w:rPr>
            <w:lang w:val="el-GR"/>
          </w:rPr>
          <w:delText xml:space="preserve"> </w:delText>
        </w:r>
        <w:r w:rsidDel="00364561">
          <w:delText>Delivery</w:delText>
        </w:r>
        <w:r w:rsidRPr="00184FDA" w:rsidDel="00364561">
          <w:rPr>
            <w:lang w:val="el-GR"/>
          </w:rPr>
          <w:delText xml:space="preserve"> (</w:delText>
        </w:r>
        <w:r w:rsidDel="00364561">
          <w:delText>VRPPD</w:delText>
        </w:r>
        <w:r w:rsidRPr="00184FDA" w:rsidDel="00364561">
          <w:rPr>
            <w:lang w:val="el-GR"/>
          </w:rPr>
          <w:delText xml:space="preserve">): Μια ποσότητα από αγαθά πρέπει να μετακινηθεί </w:delText>
        </w:r>
        <w:commentRangeStart w:id="2900"/>
        <w:r w:rsidRPr="00184FDA" w:rsidDel="00364561">
          <w:rPr>
            <w:lang w:val="el-GR"/>
          </w:rPr>
          <w:delText xml:space="preserve">από ένα σημείο παραλαβής σε ένα σημείο παράδοσης. </w:delText>
        </w:r>
        <w:r w:rsidRPr="00905095" w:rsidDel="00364561">
          <w:rPr>
            <w:lang w:val="el-GR"/>
          </w:rPr>
          <w:delText>Στόχος είναι εύρεση των κατάλληλων διαδρομών έτσι ώστε τα οχήματα να επισκέπτονται και τα 2 σημεία.</w:delText>
        </w:r>
        <w:commentRangeEnd w:id="2900"/>
        <w:r w:rsidR="00FC40B8" w:rsidDel="00364561">
          <w:rPr>
            <w:rStyle w:val="CommentReference"/>
          </w:rPr>
          <w:commentReference w:id="2900"/>
        </w:r>
      </w:del>
    </w:p>
    <w:p w14:paraId="3B9568F1" w14:textId="7DDD8888" w:rsidR="00905095" w:rsidDel="00364561" w:rsidRDefault="00905095" w:rsidP="000D3212">
      <w:pPr>
        <w:pStyle w:val="ListParagraph"/>
        <w:numPr>
          <w:ilvl w:val="0"/>
          <w:numId w:val="28"/>
        </w:numPr>
        <w:rPr>
          <w:del w:id="2901" w:author="Στάθης Καπ" w:date="2023-02-25T23:19:00Z"/>
          <w:lang w:val="el-GR"/>
        </w:rPr>
      </w:pPr>
      <w:del w:id="2902" w:author="Στάθης Καπ" w:date="2023-02-25T23:19:00Z">
        <w:r w:rsidDel="00364561">
          <w:delText>Vehicle</w:delText>
        </w:r>
        <w:r w:rsidRPr="00905095" w:rsidDel="00364561">
          <w:rPr>
            <w:lang w:val="el-GR"/>
          </w:rPr>
          <w:delText xml:space="preserve"> </w:delText>
        </w:r>
        <w:r w:rsidDel="00364561">
          <w:delText>Routing</w:delText>
        </w:r>
        <w:r w:rsidRPr="00905095" w:rsidDel="00364561">
          <w:rPr>
            <w:lang w:val="el-GR"/>
          </w:rPr>
          <w:delText xml:space="preserve"> </w:delText>
        </w:r>
        <w:r w:rsidDel="00364561">
          <w:delText>Problem</w:delText>
        </w:r>
        <w:r w:rsidRPr="00905095" w:rsidDel="00364561">
          <w:rPr>
            <w:lang w:val="el-GR"/>
          </w:rPr>
          <w:delText xml:space="preserve"> </w:delText>
        </w:r>
        <w:r w:rsidDel="00364561">
          <w:delText>with</w:delText>
        </w:r>
        <w:r w:rsidRPr="00905095" w:rsidDel="00364561">
          <w:rPr>
            <w:lang w:val="el-GR"/>
          </w:rPr>
          <w:delText xml:space="preserve"> </w:delText>
        </w:r>
        <w:r w:rsidDel="00364561">
          <w:delText>LIFO</w:delText>
        </w:r>
        <w:r w:rsidRPr="00905095" w:rsidDel="00364561">
          <w:rPr>
            <w:lang w:val="el-GR"/>
          </w:rPr>
          <w:delText xml:space="preserve">: Είναι </w:delText>
        </w:r>
        <w:r w:rsidR="003929EA" w:rsidDel="00364561">
          <w:rPr>
            <w:lang w:val="el-GR"/>
          </w:rPr>
          <w:delText>παρόμοιο</w:delText>
        </w:r>
        <w:r w:rsidRPr="00905095" w:rsidDel="00364561">
          <w:rPr>
            <w:lang w:val="el-GR"/>
          </w:rPr>
          <w:delText xml:space="preserve"> με το </w:delText>
        </w:r>
        <w:r w:rsidDel="00364561">
          <w:delText>VRPPD</w:delText>
        </w:r>
        <w:r w:rsidRPr="00905095" w:rsidDel="00364561">
          <w:rPr>
            <w:lang w:val="el-GR"/>
          </w:rPr>
          <w:delText xml:space="preserve"> </w:delText>
        </w:r>
        <w:r w:rsidR="004629C9" w:rsidRPr="00905095" w:rsidDel="00364561">
          <w:rPr>
            <w:lang w:val="el-GR"/>
          </w:rPr>
          <w:delText>αλλά</w:delText>
        </w:r>
        <w:r w:rsidRPr="00905095" w:rsidDel="00364561">
          <w:rPr>
            <w:lang w:val="el-GR"/>
          </w:rPr>
          <w:delText xml:space="preserve"> με μια μικρή προσθήκη καθώς τα αγαθά που </w:delText>
        </w:r>
        <w:r w:rsidR="00626BDB" w:rsidRPr="00905095" w:rsidDel="00364561">
          <w:rPr>
            <w:lang w:val="el-GR"/>
          </w:rPr>
          <w:delText>ξεφορτώνονται</w:delText>
        </w:r>
        <w:r w:rsidRPr="00905095" w:rsidDel="00364561">
          <w:rPr>
            <w:lang w:val="el-GR"/>
          </w:rPr>
          <w:delText xml:space="preserve"> </w:delText>
        </w:r>
      </w:del>
      <w:ins w:id="2903" w:author=" " w:date="2023-01-27T18:27:00Z">
        <w:del w:id="2904" w:author="Στάθης Καπ" w:date="2023-02-02T04:49:00Z">
          <w:r w:rsidR="00FC40B8" w:rsidDel="00E6380C">
            <w:rPr>
              <w:lang w:val="el-GR"/>
            </w:rPr>
            <w:delText>καθε</w:delText>
          </w:r>
        </w:del>
      </w:ins>
      <w:del w:id="2905" w:author="Στάθης Καπ" w:date="2023-02-25T23:19:00Z">
        <w:r w:rsidRPr="00905095" w:rsidDel="00364561">
          <w:rPr>
            <w:lang w:val="el-GR"/>
          </w:rPr>
          <w:delText>την εκάστοτε φορά στο σημείο παράδοσης πρέπει να είναι αυτά που παραλήφθηκαν τελευταία κάτι που μειώνει το χρόνο παράδοσης.</w:delText>
        </w:r>
      </w:del>
    </w:p>
    <w:p w14:paraId="1851957C" w14:textId="1F09F700" w:rsidR="00336C71" w:rsidDel="00364561" w:rsidRDefault="00034004" w:rsidP="000D3212">
      <w:pPr>
        <w:pStyle w:val="ListParagraph"/>
        <w:numPr>
          <w:ilvl w:val="0"/>
          <w:numId w:val="28"/>
        </w:numPr>
        <w:rPr>
          <w:del w:id="2906" w:author="Στάθης Καπ" w:date="2023-02-25T23:19:00Z"/>
          <w:lang w:val="el-GR"/>
        </w:rPr>
      </w:pPr>
      <w:del w:id="2907" w:author="Στάθης Καπ" w:date="2023-02-25T23:19:00Z">
        <w:r w:rsidDel="00364561">
          <w:delText>Vehicle</w:delText>
        </w:r>
        <w:r w:rsidRPr="00034004" w:rsidDel="00364561">
          <w:rPr>
            <w:lang w:val="el-GR"/>
          </w:rPr>
          <w:delText xml:space="preserve"> </w:delText>
        </w:r>
        <w:r w:rsidDel="00364561">
          <w:delText>Routing</w:delText>
        </w:r>
        <w:r w:rsidRPr="00034004" w:rsidDel="00364561">
          <w:rPr>
            <w:lang w:val="el-GR"/>
          </w:rPr>
          <w:delText xml:space="preserve"> </w:delText>
        </w:r>
        <w:r w:rsidDel="00364561">
          <w:delText>Problem</w:delText>
        </w:r>
        <w:r w:rsidRPr="00034004" w:rsidDel="00364561">
          <w:rPr>
            <w:lang w:val="el-GR"/>
          </w:rPr>
          <w:delText xml:space="preserve"> </w:delText>
        </w:r>
        <w:r w:rsidDel="00364561">
          <w:delText>with</w:delText>
        </w:r>
        <w:r w:rsidRPr="00034004" w:rsidDel="00364561">
          <w:rPr>
            <w:lang w:val="el-GR"/>
          </w:rPr>
          <w:delText xml:space="preserve"> </w:delText>
        </w:r>
        <w:r w:rsidDel="00364561">
          <w:delText>Time</w:delText>
        </w:r>
        <w:r w:rsidRPr="00034004" w:rsidDel="00364561">
          <w:rPr>
            <w:lang w:val="el-GR"/>
          </w:rPr>
          <w:delText xml:space="preserve"> </w:delText>
        </w:r>
        <w:r w:rsidDel="00364561">
          <w:delText>Windows</w:delText>
        </w:r>
        <w:r w:rsidR="00C1664F" w:rsidDel="00364561">
          <w:rPr>
            <w:lang w:val="el-GR"/>
          </w:rPr>
          <w:delText xml:space="preserve"> </w:delText>
        </w:r>
        <w:r w:rsidRPr="00034004" w:rsidDel="00364561">
          <w:rPr>
            <w:lang w:val="el-GR"/>
          </w:rPr>
          <w:delText>(</w:delText>
        </w:r>
        <w:r w:rsidDel="00364561">
          <w:delText>VRPTW</w:delText>
        </w:r>
        <w:r w:rsidRPr="00034004" w:rsidDel="00364561">
          <w:rPr>
            <w:lang w:val="el-GR"/>
          </w:rPr>
          <w:delText>): Οι τοποθεσίες παράδοσης διαθέτουν ένα χρονικό παράθυρο μέσα στο οποίο πρέπει και να γίνει η παράδοση</w:delText>
        </w:r>
        <w:r w:rsidR="00C1664F" w:rsidDel="00364561">
          <w:rPr>
            <w:lang w:val="el-GR"/>
          </w:rPr>
          <w:delText>.</w:delText>
        </w:r>
      </w:del>
    </w:p>
    <w:p w14:paraId="2E98A579" w14:textId="7710992C" w:rsidR="00C1664F" w:rsidDel="00364561" w:rsidRDefault="0001153D" w:rsidP="000D3212">
      <w:pPr>
        <w:pStyle w:val="ListParagraph"/>
        <w:numPr>
          <w:ilvl w:val="0"/>
          <w:numId w:val="28"/>
        </w:numPr>
        <w:rPr>
          <w:del w:id="2908" w:author="Στάθης Καπ" w:date="2023-02-25T23:19:00Z"/>
          <w:lang w:val="el-GR"/>
        </w:rPr>
      </w:pPr>
      <w:del w:id="2909" w:author="Στάθης Καπ" w:date="2023-02-25T23:19:00Z">
        <w:r w:rsidDel="00364561">
          <w:delText>Capacitated</w:delText>
        </w:r>
        <w:r w:rsidRPr="0001153D" w:rsidDel="00364561">
          <w:rPr>
            <w:lang w:val="el-GR"/>
          </w:rPr>
          <w:delText xml:space="preserve"> </w:delText>
        </w:r>
        <w:r w:rsidDel="00364561">
          <w:delText>Vehicle</w:delText>
        </w:r>
        <w:r w:rsidRPr="0001153D" w:rsidDel="00364561">
          <w:rPr>
            <w:lang w:val="el-GR"/>
          </w:rPr>
          <w:delText xml:space="preserve"> </w:delText>
        </w:r>
        <w:r w:rsidDel="00364561">
          <w:delText>Routing</w:delText>
        </w:r>
        <w:r w:rsidRPr="0001153D" w:rsidDel="00364561">
          <w:rPr>
            <w:lang w:val="el-GR"/>
          </w:rPr>
          <w:delText xml:space="preserve"> </w:delText>
        </w:r>
        <w:r w:rsidDel="00364561">
          <w:delText>Problem</w:delText>
        </w:r>
        <w:r w:rsidR="009318C7" w:rsidDel="00364561">
          <w:rPr>
            <w:lang w:val="el-GR"/>
          </w:rPr>
          <w:delText xml:space="preserve"> </w:delText>
        </w:r>
        <w:r w:rsidRPr="0001153D" w:rsidDel="00364561">
          <w:rPr>
            <w:lang w:val="el-GR"/>
          </w:rPr>
          <w:delText>(</w:delText>
        </w:r>
        <w:r w:rsidDel="00364561">
          <w:delText>CVRP</w:delText>
        </w:r>
        <w:r w:rsidRPr="0001153D" w:rsidDel="00364561">
          <w:rPr>
            <w:lang w:val="el-GR"/>
          </w:rPr>
          <w:delText xml:space="preserve"> ή </w:delText>
        </w:r>
        <w:r w:rsidDel="00364561">
          <w:delText>CVRPTW</w:delText>
        </w:r>
        <w:r w:rsidRPr="0001153D" w:rsidDel="00364561">
          <w:rPr>
            <w:lang w:val="el-GR"/>
          </w:rPr>
          <w:delText>):</w:delText>
        </w:r>
        <w:r w:rsidR="00D66CC8" w:rsidDel="00364561">
          <w:rPr>
            <w:lang w:val="el-GR"/>
          </w:rPr>
          <w:delText xml:space="preserve"> </w:delText>
        </w:r>
        <w:r w:rsidRPr="0001153D" w:rsidDel="00364561">
          <w:rPr>
            <w:lang w:val="el-GR"/>
          </w:rPr>
          <w:delText>Τα οχήματα διαθέτουν μία περιορισμένη χωρητικότητα για τα αγαθά που πρέπει να παραδώσουν.</w:delText>
        </w:r>
      </w:del>
    </w:p>
    <w:p w14:paraId="0799A6E5" w14:textId="7F3A171C" w:rsidR="00D16D37" w:rsidDel="00364561" w:rsidRDefault="00D16D37" w:rsidP="000D3212">
      <w:pPr>
        <w:pStyle w:val="ListParagraph"/>
        <w:numPr>
          <w:ilvl w:val="0"/>
          <w:numId w:val="28"/>
        </w:numPr>
        <w:rPr>
          <w:del w:id="2910" w:author="Στάθης Καπ" w:date="2023-02-25T23:19:00Z"/>
          <w:lang w:val="el-GR"/>
        </w:rPr>
      </w:pPr>
      <w:del w:id="2911" w:author="Στάθης Καπ" w:date="2023-02-25T23:19:00Z">
        <w:r w:rsidDel="00364561">
          <w:delText>Vehicle</w:delText>
        </w:r>
        <w:r w:rsidRPr="00D16D37" w:rsidDel="00364561">
          <w:rPr>
            <w:lang w:val="el-GR"/>
          </w:rPr>
          <w:delText xml:space="preserve"> </w:delText>
        </w:r>
        <w:r w:rsidDel="00364561">
          <w:delText>Routing</w:delText>
        </w:r>
        <w:r w:rsidRPr="00D16D37" w:rsidDel="00364561">
          <w:rPr>
            <w:lang w:val="el-GR"/>
          </w:rPr>
          <w:delText xml:space="preserve"> </w:delText>
        </w:r>
        <w:r w:rsidDel="00364561">
          <w:delText>Problem</w:delText>
        </w:r>
        <w:r w:rsidRPr="00D16D37" w:rsidDel="00364561">
          <w:rPr>
            <w:lang w:val="el-GR"/>
          </w:rPr>
          <w:delText xml:space="preserve"> </w:delText>
        </w:r>
        <w:r w:rsidDel="00364561">
          <w:delText>with</w:delText>
        </w:r>
        <w:r w:rsidRPr="00D16D37" w:rsidDel="00364561">
          <w:rPr>
            <w:lang w:val="el-GR"/>
          </w:rPr>
          <w:delText xml:space="preserve"> </w:delText>
        </w:r>
        <w:r w:rsidDel="00364561">
          <w:delText>Multiple</w:delText>
        </w:r>
        <w:r w:rsidRPr="00D16D37" w:rsidDel="00364561">
          <w:rPr>
            <w:lang w:val="el-GR"/>
          </w:rPr>
          <w:delText xml:space="preserve"> </w:delText>
        </w:r>
        <w:r w:rsidDel="00364561">
          <w:delText>Trips</w:delText>
        </w:r>
        <w:r w:rsidR="00CF20DC" w:rsidDel="00364561">
          <w:rPr>
            <w:lang w:val="el-GR"/>
          </w:rPr>
          <w:delText xml:space="preserve"> </w:delText>
        </w:r>
        <w:r w:rsidRPr="00D16D37" w:rsidDel="00364561">
          <w:rPr>
            <w:lang w:val="el-GR"/>
          </w:rPr>
          <w:delText>(</w:delText>
        </w:r>
        <w:r w:rsidDel="00364561">
          <w:delText>VRPMT</w:delText>
        </w:r>
        <w:r w:rsidRPr="00D16D37" w:rsidDel="00364561">
          <w:rPr>
            <w:lang w:val="el-GR"/>
          </w:rPr>
          <w:delText>): Κάθε όχημα μπορεί να πραγματοποιήσει παραπάνω από μία διαδρομή.</w:delText>
        </w:r>
      </w:del>
    </w:p>
    <w:p w14:paraId="2C27B7FC" w14:textId="68A1F27F" w:rsidR="002E01AD" w:rsidDel="00364561" w:rsidRDefault="002E01AD" w:rsidP="000D3212">
      <w:pPr>
        <w:pStyle w:val="ListParagraph"/>
        <w:numPr>
          <w:ilvl w:val="0"/>
          <w:numId w:val="28"/>
        </w:numPr>
        <w:rPr>
          <w:del w:id="2912" w:author="Στάθης Καπ" w:date="2023-02-25T23:19:00Z"/>
          <w:lang w:val="el-GR"/>
        </w:rPr>
      </w:pPr>
      <w:del w:id="2913" w:author="Στάθης Καπ" w:date="2023-02-25T23:19:00Z">
        <w:r w:rsidDel="00364561">
          <w:delText>Open</w:delText>
        </w:r>
        <w:r w:rsidRPr="002E01AD" w:rsidDel="00364561">
          <w:rPr>
            <w:lang w:val="el-GR"/>
          </w:rPr>
          <w:delText xml:space="preserve"> </w:delText>
        </w:r>
        <w:r w:rsidDel="00364561">
          <w:delText>Vehicle</w:delText>
        </w:r>
        <w:r w:rsidRPr="002E01AD" w:rsidDel="00364561">
          <w:rPr>
            <w:lang w:val="el-GR"/>
          </w:rPr>
          <w:delText xml:space="preserve"> </w:delText>
        </w:r>
        <w:r w:rsidDel="00364561">
          <w:delText>Routing</w:delText>
        </w:r>
        <w:r w:rsidRPr="002E01AD" w:rsidDel="00364561">
          <w:rPr>
            <w:lang w:val="el-GR"/>
          </w:rPr>
          <w:delText xml:space="preserve"> </w:delText>
        </w:r>
        <w:r w:rsidDel="00364561">
          <w:delText>Problem</w:delText>
        </w:r>
        <w:r w:rsidR="00262235" w:rsidRPr="00262235" w:rsidDel="00364561">
          <w:rPr>
            <w:lang w:val="el-GR"/>
          </w:rPr>
          <w:delText xml:space="preserve"> </w:delText>
        </w:r>
        <w:r w:rsidRPr="002E01AD" w:rsidDel="00364561">
          <w:rPr>
            <w:lang w:val="el-GR"/>
          </w:rPr>
          <w:delText>(</w:delText>
        </w:r>
        <w:r w:rsidDel="00364561">
          <w:delText>OVRP</w:delText>
        </w:r>
        <w:r w:rsidRPr="002E01AD" w:rsidDel="00364561">
          <w:rPr>
            <w:lang w:val="el-GR"/>
          </w:rPr>
          <w:delText>): Τα οχήματα δεν χρειάζεται να επιστρέψουν στον κόμβο-σταθμό.</w:delText>
        </w:r>
      </w:del>
    </w:p>
    <w:p w14:paraId="61C3343E" w14:textId="7F550763" w:rsidR="00C34B4C" w:rsidRPr="00707910" w:rsidDel="00364561" w:rsidRDefault="00492410" w:rsidP="00C34B4C">
      <w:pPr>
        <w:keepNext/>
        <w:rPr>
          <w:del w:id="2914" w:author="Στάθης Καπ" w:date="2023-02-25T23:19:00Z"/>
          <w:lang w:val="el-GR"/>
          <w:rPrChange w:id="2915" w:author="Στάθης Καπ" w:date="2023-02-25T23:42:00Z">
            <w:rPr>
              <w:del w:id="2916" w:author="Στάθης Καπ" w:date="2023-02-25T23:19:00Z"/>
            </w:rPr>
          </w:rPrChange>
        </w:rPr>
      </w:pPr>
      <w:del w:id="2917" w:author="Στάθης Καπ" w:date="2023-02-25T23:19:00Z">
        <w:r w:rsidDel="00364561">
          <w:rPr>
            <w:noProof/>
            <w:rPrChange w:id="2918" w:author="Στάθης Καπ" w:date="2023-02-01T06:01:00Z">
              <w:rPr>
                <w:noProof/>
                <w:lang w:val="el-GR" w:eastAsia="el-GR"/>
              </w:rPr>
            </w:rPrChange>
          </w:rPr>
          <w:drawing>
            <wp:inline distT="0" distB="0" distL="0" distR="0" wp14:anchorId="1727EFBB" wp14:editId="59C5D47B">
              <wp:extent cx="5612130" cy="3921125"/>
              <wp:effectExtent l="0" t="0" r="7620" b="3175"/>
              <wp:docPr id="12" name="Picture 12" descr="A map showing the relationship between common VRP sub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map showing the relationship between common VRP subprobl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921125"/>
                      </a:xfrm>
                      <a:prstGeom prst="rect">
                        <a:avLst/>
                      </a:prstGeom>
                      <a:noFill/>
                      <a:ln>
                        <a:noFill/>
                      </a:ln>
                    </pic:spPr>
                  </pic:pic>
                </a:graphicData>
              </a:graphic>
            </wp:inline>
          </w:drawing>
        </w:r>
      </w:del>
    </w:p>
    <w:p w14:paraId="73195DA2" w14:textId="227BD929" w:rsidR="00940570" w:rsidRPr="00940570" w:rsidDel="00364561" w:rsidRDefault="00C34B4C" w:rsidP="00C34B4C">
      <w:pPr>
        <w:pStyle w:val="Caption"/>
        <w:rPr>
          <w:del w:id="2919" w:author="Στάθης Καπ" w:date="2023-02-25T23:19:00Z"/>
          <w:lang w:val="el-GR"/>
        </w:rPr>
      </w:pPr>
      <w:del w:id="2920" w:author="Στάθης Καπ" w:date="2023-02-25T23:19:00Z">
        <w:r w:rsidRPr="00C34B4C" w:rsidDel="00364561">
          <w:rPr>
            <w:lang w:val="el-GR"/>
          </w:rPr>
          <w:delText xml:space="preserve">Εικόνα </w:delText>
        </w:r>
        <w:r w:rsidDel="00364561">
          <w:rPr>
            <w:b w:val="0"/>
            <w:iCs w:val="0"/>
          </w:rPr>
          <w:fldChar w:fldCharType="begin"/>
        </w:r>
        <w:r w:rsidRPr="00C34B4C" w:rsidDel="00364561">
          <w:rPr>
            <w:lang w:val="el-GR"/>
          </w:rPr>
          <w:delInstrText xml:space="preserve"> </w:delInstrText>
        </w:r>
        <w:r w:rsidDel="00364561">
          <w:delInstrText>SEQ</w:delInstrText>
        </w:r>
        <w:r w:rsidRPr="00C34B4C" w:rsidDel="00364561">
          <w:rPr>
            <w:lang w:val="el-GR"/>
          </w:rPr>
          <w:delInstrText xml:space="preserve"> Εικόνα \* </w:delInstrText>
        </w:r>
        <w:r w:rsidDel="00364561">
          <w:delInstrText>ARABIC</w:delInstrText>
        </w:r>
        <w:r w:rsidRPr="00C34B4C" w:rsidDel="00364561">
          <w:rPr>
            <w:lang w:val="el-GR"/>
          </w:rPr>
          <w:delInstrText xml:space="preserve"> </w:delInstrText>
        </w:r>
        <w:r w:rsidDel="00364561">
          <w:rPr>
            <w:b w:val="0"/>
            <w:iCs w:val="0"/>
          </w:rPr>
          <w:fldChar w:fldCharType="separate"/>
        </w:r>
      </w:del>
      <w:del w:id="2921" w:author="Στάθης Καπ" w:date="2023-02-07T22:28:00Z">
        <w:r w:rsidR="003760EA" w:rsidRPr="003760EA" w:rsidDel="008D021C">
          <w:rPr>
            <w:noProof/>
            <w:lang w:val="el-GR"/>
          </w:rPr>
          <w:delText>1</w:delText>
        </w:r>
      </w:del>
      <w:del w:id="2922" w:author="Στάθης Καπ" w:date="2023-02-25T23:19:00Z">
        <w:r w:rsidDel="00364561">
          <w:rPr>
            <w:b w:val="0"/>
            <w:iCs w:val="0"/>
          </w:rPr>
          <w:fldChar w:fldCharType="end"/>
        </w:r>
        <w:r w:rsidDel="00364561">
          <w:rPr>
            <w:lang w:val="el-GR"/>
          </w:rPr>
          <w:delText xml:space="preserve">: Σχέσεις μεταξύ των </w:delText>
        </w:r>
        <w:r w:rsidDel="00364561">
          <w:delText>VRP</w:delText>
        </w:r>
        <w:r w:rsidRPr="00C34B4C" w:rsidDel="00364561">
          <w:rPr>
            <w:lang w:val="el-GR"/>
          </w:rPr>
          <w:delText xml:space="preserve"> </w:delText>
        </w:r>
        <w:r w:rsidDel="00364561">
          <w:rPr>
            <w:lang w:val="el-GR"/>
          </w:rPr>
          <w:delText>υποπροβλημάτων</w:delText>
        </w:r>
      </w:del>
    </w:p>
    <w:p w14:paraId="486C4616" w14:textId="182ECAC0" w:rsidR="00E14E8B" w:rsidRPr="00F67EFB" w:rsidDel="00364561" w:rsidRDefault="00E14E8B" w:rsidP="00E14E8B">
      <w:pPr>
        <w:pStyle w:val="Heading3"/>
        <w:rPr>
          <w:del w:id="2923" w:author="Στάθης Καπ" w:date="2023-02-25T23:19:00Z"/>
          <w:lang w:val="el-GR"/>
        </w:rPr>
      </w:pPr>
      <w:del w:id="2924" w:author="Στάθης Καπ" w:date="2023-02-25T23:19:00Z">
        <w:r w:rsidDel="00364561">
          <w:rPr>
            <w:lang w:val="el-GR"/>
          </w:rPr>
          <w:delText>2.1.</w:delText>
        </w:r>
        <w:r w:rsidR="00F67EFB" w:rsidRPr="0094165C" w:rsidDel="00364561">
          <w:rPr>
            <w:lang w:val="el-GR"/>
          </w:rPr>
          <w:delText>1</w:delText>
        </w:r>
        <w:r w:rsidDel="00364561">
          <w:rPr>
            <w:lang w:val="el-GR"/>
          </w:rPr>
          <w:delText xml:space="preserve"> Το πρόβλημα Δυναμικής Δρομολόγησης Οχημάτων (</w:delText>
        </w:r>
        <w:r w:rsidDel="00364561">
          <w:delText>DVRP</w:delText>
        </w:r>
        <w:r w:rsidDel="00364561">
          <w:rPr>
            <w:lang w:val="el-GR"/>
          </w:rPr>
          <w:delText>)</w:delText>
        </w:r>
      </w:del>
    </w:p>
    <w:p w14:paraId="545CCA01" w14:textId="350D1704" w:rsidR="0094165C" w:rsidDel="00364561" w:rsidRDefault="00F55597" w:rsidP="000E5B7C">
      <w:pPr>
        <w:rPr>
          <w:del w:id="2925" w:author="Στάθης Καπ" w:date="2023-02-25T23:19:00Z"/>
          <w:lang w:val="el-GR"/>
        </w:rPr>
      </w:pPr>
      <w:del w:id="2926" w:author="Στάθης Καπ" w:date="2023-02-25T23:19:00Z">
        <w:r w:rsidRPr="009070D1" w:rsidDel="00364561">
          <w:rPr>
            <w:lang w:val="el-GR"/>
          </w:rPr>
          <w:delText>Από τα τέλη της 10ετίας του ΄70 τα προβλήματα δυναμικής δρομολόγησης οχημάτων (</w:delText>
        </w:r>
        <w:r w:rsidDel="00364561">
          <w:delText>DVRP</w:delText>
        </w:r>
        <w:r w:rsidRPr="009070D1" w:rsidDel="00364561">
          <w:rPr>
            <w:lang w:val="el-GR"/>
          </w:rPr>
          <w:delText xml:space="preserve">) έχουν αποκτήσει σημαντικό ενδιαφέρον το οποίο φαίνεται να κορυφώνεται από το 2000 και μετά. Σύμφωνα με τον </w:delText>
        </w:r>
        <w:r w:rsidDel="00364561">
          <w:delText>Psaraftis</w:delText>
        </w:r>
        <w:r w:rsidRPr="009070D1" w:rsidDel="00364561">
          <w:rPr>
            <w:lang w:val="el-GR"/>
          </w:rPr>
          <w:delText xml:space="preserve"> (1988) ένα </w:delText>
        </w:r>
        <w:r w:rsidDel="00364561">
          <w:delText>VRP</w:delText>
        </w:r>
        <w:r w:rsidRPr="009070D1" w:rsidDel="00364561">
          <w:rPr>
            <w:lang w:val="el-GR"/>
          </w:rPr>
          <w:delText xml:space="preserve"> θεωρείται δυναμικό όταν οι πληροφορίες εισόδου λαμβάνονται και ανανεώνονται ταυτόχρονα με τη παραγωγή του πλάνου διαδρομών. Η πρώτη αναφορά στο </w:delText>
        </w:r>
        <w:r w:rsidDel="00364561">
          <w:delText>DVRP</w:delText>
        </w:r>
        <w:r w:rsidRPr="009070D1" w:rsidDel="00364561">
          <w:rPr>
            <w:lang w:val="el-GR"/>
          </w:rPr>
          <w:delText xml:space="preserve"> έγινε από τους </w:delText>
        </w:r>
        <w:r w:rsidDel="00364561">
          <w:delText>Wilson</w:delText>
        </w:r>
        <w:r w:rsidRPr="009070D1" w:rsidDel="00364561">
          <w:rPr>
            <w:lang w:val="el-GR"/>
          </w:rPr>
          <w:delText xml:space="preserve"> και </w:delText>
        </w:r>
        <w:r w:rsidDel="00364561">
          <w:delText>Colvin</w:delText>
        </w:r>
        <w:r w:rsidRPr="009070D1" w:rsidDel="00364561">
          <w:rPr>
            <w:lang w:val="el-GR"/>
          </w:rPr>
          <w:delText xml:space="preserve"> το 1977. Παρ΄ όλα αυτά σύμφωνα με τους </w:delText>
        </w:r>
        <w:r w:rsidDel="00364561">
          <w:delText>Pillac</w:delText>
        </w:r>
        <w:r w:rsidRPr="009070D1" w:rsidDel="00364561">
          <w:rPr>
            <w:lang w:val="el-GR"/>
          </w:rPr>
          <w:delText xml:space="preserve"> </w:delText>
        </w:r>
        <w:r w:rsidDel="00364561">
          <w:delText>et</w:delText>
        </w:r>
        <w:r w:rsidRPr="009070D1" w:rsidDel="00364561">
          <w:rPr>
            <w:lang w:val="el-GR"/>
          </w:rPr>
          <w:delText xml:space="preserve"> </w:delText>
        </w:r>
        <w:r w:rsidDel="00364561">
          <w:delText>al</w:delText>
        </w:r>
        <w:r w:rsidRPr="009070D1" w:rsidDel="00364561">
          <w:rPr>
            <w:lang w:val="el-GR"/>
          </w:rPr>
          <w:delText xml:space="preserve">. (2013) ο πρώτος αλγόριθμος για την αντιμετώπιση της δυναμικής εκδοχής των </w:delText>
        </w:r>
        <w:r w:rsidDel="00364561">
          <w:delText>dial</w:delText>
        </w:r>
        <w:r w:rsidRPr="009070D1" w:rsidDel="00364561">
          <w:rPr>
            <w:lang w:val="el-GR"/>
          </w:rPr>
          <w:delText>-</w:delText>
        </w:r>
        <w:r w:rsidDel="00364561">
          <w:delText>a</w:delText>
        </w:r>
        <w:r w:rsidRPr="009070D1" w:rsidDel="00364561">
          <w:rPr>
            <w:lang w:val="el-GR"/>
          </w:rPr>
          <w:delText>-</w:delText>
        </w:r>
        <w:r w:rsidDel="00364561">
          <w:delText>ride</w:delText>
        </w:r>
        <w:r w:rsidRPr="009070D1" w:rsidDel="00364561">
          <w:rPr>
            <w:lang w:val="el-GR"/>
          </w:rPr>
          <w:delText xml:space="preserve"> προβλημάτων, εφαρμόστηκε από τον </w:delText>
        </w:r>
        <w:r w:rsidDel="00364561">
          <w:delText>Psaraftis</w:delText>
        </w:r>
        <w:r w:rsidRPr="009070D1" w:rsidDel="00364561">
          <w:rPr>
            <w:lang w:val="el-GR"/>
          </w:rPr>
          <w:delText xml:space="preserve"> (1980) και βασίζεται σε δυναμικό προγραμματισμό.</w:delText>
        </w:r>
      </w:del>
    </w:p>
    <w:p w14:paraId="0D856942" w14:textId="1A7D8004" w:rsidR="002228FB" w:rsidDel="00364561" w:rsidRDefault="00DF6BE4" w:rsidP="000E5B7C">
      <w:pPr>
        <w:rPr>
          <w:del w:id="2927" w:author="Στάθης Καπ" w:date="2023-02-25T23:19:00Z"/>
          <w:lang w:val="el-GR"/>
        </w:rPr>
      </w:pPr>
      <w:del w:id="2928" w:author="Στάθης Καπ" w:date="2023-02-25T23:19:00Z">
        <w:r w:rsidRPr="00B62831" w:rsidDel="00364561">
          <w:rPr>
            <w:lang w:val="el-GR"/>
          </w:rPr>
          <w:delText>Σύμφωνα</w:delText>
        </w:r>
        <w:r w:rsidR="00891E02" w:rsidRPr="00B62831" w:rsidDel="00364561">
          <w:rPr>
            <w:lang w:val="el-GR"/>
          </w:rPr>
          <w:delText xml:space="preserve"> με τους </w:delText>
        </w:r>
        <w:r w:rsidR="00891E02" w:rsidDel="00364561">
          <w:delText>Psaraftis</w:delText>
        </w:r>
        <w:r w:rsidR="00891E02" w:rsidRPr="00B62831" w:rsidDel="00364561">
          <w:rPr>
            <w:lang w:val="el-GR"/>
          </w:rPr>
          <w:delText xml:space="preserve"> </w:delText>
        </w:r>
        <w:r w:rsidR="00891E02" w:rsidDel="00364561">
          <w:delText>et</w:delText>
        </w:r>
        <w:r w:rsidR="00891E02" w:rsidRPr="00B62831" w:rsidDel="00364561">
          <w:rPr>
            <w:lang w:val="el-GR"/>
          </w:rPr>
          <w:delText xml:space="preserve"> </w:delText>
        </w:r>
        <w:r w:rsidR="00891E02" w:rsidDel="00364561">
          <w:delText>al</w:delText>
        </w:r>
        <w:r w:rsidR="00891E02" w:rsidRPr="00B62831" w:rsidDel="00364561">
          <w:rPr>
            <w:lang w:val="el-GR"/>
          </w:rPr>
          <w:delText xml:space="preserve">. (2016), υπάρχουν 11 κριτήρια ταξινόμησης των </w:delText>
        </w:r>
        <w:r w:rsidR="00891E02" w:rsidDel="00364561">
          <w:delText>DVRP</w:delText>
        </w:r>
        <w:r w:rsidR="00891E02" w:rsidRPr="00B62831" w:rsidDel="00364561">
          <w:rPr>
            <w:lang w:val="el-GR"/>
          </w:rPr>
          <w:delText xml:space="preserve"> τα οποία είναι </w:delText>
        </w:r>
        <w:r w:rsidR="002228FB" w:rsidDel="00364561">
          <w:rPr>
            <w:lang w:val="el-GR"/>
          </w:rPr>
          <w:delText>τα εξής:</w:delText>
        </w:r>
      </w:del>
    </w:p>
    <w:p w14:paraId="493AA800" w14:textId="47D3B687" w:rsidR="00A074BC" w:rsidDel="00364561" w:rsidRDefault="00FE771D" w:rsidP="002228FB">
      <w:pPr>
        <w:pStyle w:val="ListParagraph"/>
        <w:numPr>
          <w:ilvl w:val="0"/>
          <w:numId w:val="29"/>
        </w:numPr>
        <w:rPr>
          <w:del w:id="2929" w:author="Στάθης Καπ" w:date="2023-02-25T23:19:00Z"/>
          <w:lang w:val="el-GR"/>
        </w:rPr>
      </w:pPr>
      <w:del w:id="2930" w:author="Στάθης Καπ" w:date="2023-02-25T23:19:00Z">
        <w:r w:rsidDel="00364561">
          <w:rPr>
            <w:b/>
            <w:bCs/>
            <w:lang w:val="el-GR"/>
          </w:rPr>
          <w:delText>Τ</w:delText>
        </w:r>
        <w:r w:rsidR="002228FB" w:rsidRPr="0024511E" w:rsidDel="00364561">
          <w:rPr>
            <w:b/>
            <w:bCs/>
            <w:lang w:val="el-GR"/>
          </w:rPr>
          <w:delText>ύπος του προβλήματος</w:delText>
        </w:r>
        <w:r w:rsidR="002F7F38" w:rsidDel="00364561">
          <w:rPr>
            <w:lang w:val="el-GR"/>
          </w:rPr>
          <w:delText xml:space="preserve">: </w:delText>
        </w:r>
        <w:r w:rsidR="0024511E" w:rsidRPr="004F6842" w:rsidDel="00364561">
          <w:rPr>
            <w:lang w:val="el-GR"/>
          </w:rPr>
          <w:delText>Ένα</w:delText>
        </w:r>
        <w:r w:rsidR="002228FB" w:rsidRPr="004F6842" w:rsidDel="00364561">
          <w:rPr>
            <w:lang w:val="el-GR"/>
          </w:rPr>
          <w:delText xml:space="preserve"> πρόβλημα δρομολόγησης οχημάτων μπορεί να είναι στατικό ή δυναμικό, στοχαστικό ή ντετερμινιστικό. </w:delText>
        </w:r>
        <w:r w:rsidR="002228FB" w:rsidRPr="00A074BC" w:rsidDel="00364561">
          <w:rPr>
            <w:lang w:val="el-GR"/>
          </w:rPr>
          <w:delText>Οι συνδυασμοί που προκύπτουν λοιπόν είναι οι εξής:</w:delText>
        </w:r>
      </w:del>
    </w:p>
    <w:p w14:paraId="23E15A62" w14:textId="3B3FBAD8" w:rsidR="007F65DF" w:rsidRPr="007F65DF" w:rsidDel="00364561" w:rsidRDefault="006541AD" w:rsidP="00A074BC">
      <w:pPr>
        <w:pStyle w:val="ListParagraph"/>
        <w:numPr>
          <w:ilvl w:val="1"/>
          <w:numId w:val="29"/>
        </w:numPr>
        <w:rPr>
          <w:del w:id="2931" w:author="Στάθης Καπ" w:date="2023-02-25T23:19:00Z"/>
          <w:lang w:val="el-GR"/>
        </w:rPr>
      </w:pPr>
      <w:del w:id="2932" w:author="Στάθης Καπ" w:date="2023-02-25T23:19:00Z">
        <w:r w:rsidDel="00364561">
          <w:rPr>
            <w:lang w:val="el-GR"/>
          </w:rPr>
          <w:delText>στατικό</w:delText>
        </w:r>
        <w:r w:rsidR="00A074BC" w:rsidRPr="00707910" w:rsidDel="00364561">
          <w:rPr>
            <w:lang w:val="el-GR"/>
            <w:rPrChange w:id="2933" w:author="Στάθης Καπ" w:date="2023-02-25T23:42:00Z">
              <w:rPr/>
            </w:rPrChange>
          </w:rPr>
          <w:delText xml:space="preserve"> και ντετερμινιστικό (</w:delText>
        </w:r>
        <w:r w:rsidR="00A074BC" w:rsidDel="00364561">
          <w:delText>SD</w:delText>
        </w:r>
        <w:r w:rsidR="00A074BC" w:rsidRPr="00707910" w:rsidDel="00364561">
          <w:rPr>
            <w:lang w:val="el-GR"/>
            <w:rPrChange w:id="2934" w:author="Στάθης Καπ" w:date="2023-02-25T23:42:00Z">
              <w:rPr/>
            </w:rPrChange>
          </w:rPr>
          <w:delText>)</w:delText>
        </w:r>
      </w:del>
    </w:p>
    <w:p w14:paraId="45859200" w14:textId="51127B07" w:rsidR="00F835EB" w:rsidRPr="00F835EB" w:rsidDel="00364561" w:rsidRDefault="008B04DA" w:rsidP="00A074BC">
      <w:pPr>
        <w:pStyle w:val="ListParagraph"/>
        <w:numPr>
          <w:ilvl w:val="1"/>
          <w:numId w:val="29"/>
        </w:numPr>
        <w:rPr>
          <w:del w:id="2935" w:author="Στάθης Καπ" w:date="2023-02-25T23:19:00Z"/>
          <w:lang w:val="el-GR"/>
        </w:rPr>
      </w:pPr>
      <w:del w:id="2936" w:author="Στάθης Καπ" w:date="2023-02-25T23:19:00Z">
        <w:r w:rsidDel="00364561">
          <w:rPr>
            <w:lang w:val="el-GR"/>
          </w:rPr>
          <w:delText>στατικό</w:delText>
        </w:r>
        <w:r w:rsidR="007F65DF" w:rsidRPr="00707910" w:rsidDel="00364561">
          <w:rPr>
            <w:lang w:val="el-GR"/>
            <w:rPrChange w:id="2937" w:author="Στάθης Καπ" w:date="2023-02-25T23:42:00Z">
              <w:rPr/>
            </w:rPrChange>
          </w:rPr>
          <w:delText xml:space="preserve"> και </w:delText>
        </w:r>
        <w:r w:rsidR="00542E00" w:rsidDel="00364561">
          <w:rPr>
            <w:lang w:val="el-GR"/>
          </w:rPr>
          <w:delText>στοχαστικό</w:delText>
        </w:r>
        <w:r w:rsidR="007F65DF" w:rsidRPr="00707910" w:rsidDel="00364561">
          <w:rPr>
            <w:lang w:val="el-GR"/>
            <w:rPrChange w:id="2938" w:author="Στάθης Καπ" w:date="2023-02-25T23:42:00Z">
              <w:rPr/>
            </w:rPrChange>
          </w:rPr>
          <w:delText xml:space="preserve"> (</w:delText>
        </w:r>
        <w:r w:rsidR="007F65DF" w:rsidDel="00364561">
          <w:delText>SS</w:delText>
        </w:r>
        <w:r w:rsidR="007F65DF" w:rsidRPr="00707910" w:rsidDel="00364561">
          <w:rPr>
            <w:lang w:val="el-GR"/>
            <w:rPrChange w:id="2939" w:author="Στάθης Καπ" w:date="2023-02-25T23:42:00Z">
              <w:rPr/>
            </w:rPrChange>
          </w:rPr>
          <w:delText>)</w:delText>
        </w:r>
      </w:del>
    </w:p>
    <w:p w14:paraId="2CFE27F3" w14:textId="6EAEB1F6" w:rsidR="0035299C" w:rsidRPr="0035299C" w:rsidDel="00364561" w:rsidRDefault="008B55DF" w:rsidP="00A074BC">
      <w:pPr>
        <w:pStyle w:val="ListParagraph"/>
        <w:numPr>
          <w:ilvl w:val="1"/>
          <w:numId w:val="29"/>
        </w:numPr>
        <w:rPr>
          <w:del w:id="2940" w:author="Στάθης Καπ" w:date="2023-02-25T23:19:00Z"/>
          <w:lang w:val="el-GR"/>
        </w:rPr>
      </w:pPr>
      <w:del w:id="2941" w:author="Στάθης Καπ" w:date="2023-02-25T23:19:00Z">
        <w:r w:rsidDel="00364561">
          <w:rPr>
            <w:lang w:val="el-GR"/>
          </w:rPr>
          <w:delText>δυναμικό</w:delText>
        </w:r>
        <w:r w:rsidR="00F835EB" w:rsidRPr="00707910" w:rsidDel="00364561">
          <w:rPr>
            <w:lang w:val="el-GR"/>
            <w:rPrChange w:id="2942" w:author="Στάθης Καπ" w:date="2023-02-25T23:42:00Z">
              <w:rPr/>
            </w:rPrChange>
          </w:rPr>
          <w:delText xml:space="preserve"> και ντετερμινιστικό (</w:delText>
        </w:r>
        <w:r w:rsidR="00F835EB" w:rsidDel="00364561">
          <w:delText>DD</w:delText>
        </w:r>
        <w:r w:rsidR="00F835EB" w:rsidRPr="00707910" w:rsidDel="00364561">
          <w:rPr>
            <w:lang w:val="el-GR"/>
            <w:rPrChange w:id="2943" w:author="Στάθης Καπ" w:date="2023-02-25T23:42:00Z">
              <w:rPr/>
            </w:rPrChange>
          </w:rPr>
          <w:delText>)</w:delText>
        </w:r>
      </w:del>
    </w:p>
    <w:p w14:paraId="0CC7A3DA" w14:textId="59D5B36B" w:rsidR="0058596A" w:rsidRPr="003A3900" w:rsidDel="00364561" w:rsidRDefault="004C652E" w:rsidP="00A074BC">
      <w:pPr>
        <w:pStyle w:val="ListParagraph"/>
        <w:numPr>
          <w:ilvl w:val="1"/>
          <w:numId w:val="29"/>
        </w:numPr>
        <w:rPr>
          <w:del w:id="2944" w:author="Στάθης Καπ" w:date="2023-02-25T23:19:00Z"/>
          <w:lang w:val="el-GR"/>
        </w:rPr>
      </w:pPr>
      <w:del w:id="2945" w:author="Στάθης Καπ" w:date="2023-02-25T23:19:00Z">
        <w:r w:rsidDel="00364561">
          <w:rPr>
            <w:lang w:val="el-GR"/>
          </w:rPr>
          <w:delText>δυναμικό</w:delText>
        </w:r>
        <w:r w:rsidR="0035299C" w:rsidRPr="00707910" w:rsidDel="00364561">
          <w:rPr>
            <w:lang w:val="el-GR"/>
            <w:rPrChange w:id="2946" w:author="Στάθης Καπ" w:date="2023-02-25T23:42:00Z">
              <w:rPr/>
            </w:rPrChange>
          </w:rPr>
          <w:delText xml:space="preserve"> και </w:delText>
        </w:r>
        <w:r w:rsidR="004F2F76" w:rsidDel="00364561">
          <w:rPr>
            <w:lang w:val="el-GR"/>
          </w:rPr>
          <w:delText>στοχαστικό</w:delText>
        </w:r>
        <w:r w:rsidR="0035299C" w:rsidRPr="00707910" w:rsidDel="00364561">
          <w:rPr>
            <w:lang w:val="el-GR"/>
            <w:rPrChange w:id="2947" w:author="Στάθης Καπ" w:date="2023-02-25T23:42:00Z">
              <w:rPr/>
            </w:rPrChange>
          </w:rPr>
          <w:delText xml:space="preserve"> (</w:delText>
        </w:r>
        <w:r w:rsidR="0035299C" w:rsidDel="00364561">
          <w:delText>DS</w:delText>
        </w:r>
        <w:r w:rsidR="0035299C" w:rsidRPr="00707910" w:rsidDel="00364561">
          <w:rPr>
            <w:lang w:val="el-GR"/>
            <w:rPrChange w:id="2948" w:author="Στάθης Καπ" w:date="2023-02-25T23:42:00Z">
              <w:rPr/>
            </w:rPrChange>
          </w:rPr>
          <w:delText>)</w:delText>
        </w:r>
      </w:del>
    </w:p>
    <w:p w14:paraId="5B2CB6A9" w14:textId="5BAA8592" w:rsidR="003A3900" w:rsidRPr="0024511E" w:rsidDel="00364561" w:rsidRDefault="003A3900" w:rsidP="003A3900">
      <w:pPr>
        <w:ind w:left="720"/>
        <w:rPr>
          <w:del w:id="2949" w:author="Στάθης Καπ" w:date="2023-02-25T23:19:00Z"/>
          <w:lang w:val="el-GR"/>
        </w:rPr>
      </w:pPr>
      <w:del w:id="2950" w:author="Στάθης Καπ" w:date="2023-02-25T23:19:00Z">
        <w:r w:rsidRPr="0024511E" w:rsidDel="00364561">
          <w:rPr>
            <w:lang w:val="el-GR"/>
          </w:rPr>
          <w:delText xml:space="preserve">Η διαφορά μεταξύ των στοχαστικών και των ντετερμινιστικών προβλημάτων </w:delText>
        </w:r>
        <w:r w:rsidDel="00364561">
          <w:delText>VRP</w:delText>
        </w:r>
        <w:r w:rsidRPr="0024511E" w:rsidDel="00364561">
          <w:rPr>
            <w:lang w:val="el-GR"/>
          </w:rPr>
          <w:delText xml:space="preserve"> είναι πως στα πρώτα, οι πληροφορίες εισόδου μπορεί να ποικίλουν βάσει πιθανοτήτων. Η </w:delText>
        </w:r>
        <w:r w:rsidR="008906E1" w:rsidDel="00364561">
          <w:rPr>
            <w:lang w:val="el-GR"/>
          </w:rPr>
          <w:delText>στοχαστικότητα</w:delText>
        </w:r>
        <w:r w:rsidRPr="0024511E" w:rsidDel="00364561">
          <w:rPr>
            <w:lang w:val="el-GR"/>
          </w:rPr>
          <w:delText xml:space="preserve"> σε ένα πρόβλημα </w:delText>
        </w:r>
        <w:r w:rsidDel="00364561">
          <w:delText>VRP</w:delText>
        </w:r>
        <w:r w:rsidRPr="0024511E" w:rsidDel="00364561">
          <w:rPr>
            <w:lang w:val="el-GR"/>
          </w:rPr>
          <w:delText xml:space="preserve"> μπορεί να αφορά διάφορα δεδομένα εισόδου όπως τη παρουσία των κόμβων, το βάρος και το μέγεθος των </w:delText>
        </w:r>
        <w:r w:rsidR="003624DC" w:rsidRPr="0024511E" w:rsidDel="00364561">
          <w:rPr>
            <w:lang w:val="el-GR"/>
          </w:rPr>
          <w:delText>προϊόντων</w:delText>
        </w:r>
        <w:r w:rsidRPr="0024511E" w:rsidDel="00364561">
          <w:rPr>
            <w:lang w:val="el-GR"/>
          </w:rPr>
          <w:delText xml:space="preserve">, τη ζήτηση των </w:delText>
        </w:r>
        <w:r w:rsidR="003624DC" w:rsidRPr="0024511E" w:rsidDel="00364561">
          <w:rPr>
            <w:lang w:val="el-GR"/>
          </w:rPr>
          <w:delText>προϊόντων</w:delText>
        </w:r>
        <w:r w:rsidRPr="0024511E" w:rsidDel="00364561">
          <w:rPr>
            <w:lang w:val="el-GR"/>
          </w:rPr>
          <w:delText xml:space="preserve"> κ.α.</w:delText>
        </w:r>
      </w:del>
    </w:p>
    <w:p w14:paraId="0BF26291" w14:textId="4743A3CA" w:rsidR="00E835F0" w:rsidDel="00364561" w:rsidRDefault="00741421" w:rsidP="00E835F0">
      <w:pPr>
        <w:ind w:left="720"/>
        <w:rPr>
          <w:del w:id="2951" w:author="Στάθης Καπ" w:date="2023-02-25T23:19:00Z"/>
          <w:lang w:val="el-GR"/>
        </w:rPr>
      </w:pPr>
      <w:del w:id="2952" w:author="Στάθης Καπ" w:date="2023-02-25T23:19:00Z">
        <w:r w:rsidRPr="001E47BE" w:rsidDel="00364561">
          <w:rPr>
            <w:lang w:val="el-GR"/>
          </w:rPr>
          <w:delText>Η διαφορά μεταξύ των δυναμικών και των στατιστικών</w:delText>
        </w:r>
      </w:del>
      <w:ins w:id="2953" w:author="Charalampos Konstantopoulos" w:date="2023-02-01T06:01:00Z">
        <w:del w:id="2954" w:author="Στάθης Καπ" w:date="2023-02-25T23:19:00Z">
          <w:r w:rsidRPr="001E47BE" w:rsidDel="00364561">
            <w:rPr>
              <w:lang w:val="el-GR"/>
            </w:rPr>
            <w:delText>στατι</w:delText>
          </w:r>
        </w:del>
      </w:ins>
      <w:ins w:id="2955" w:author=" " w:date="2023-01-27T18:34:00Z">
        <w:del w:id="2956" w:author="Στάθης Καπ" w:date="2023-02-25T23:19:00Z">
          <w:r w:rsidR="00FC40B8" w:rsidDel="00364561">
            <w:rPr>
              <w:lang w:val="el-GR"/>
            </w:rPr>
            <w:delText>κών</w:delText>
          </w:r>
        </w:del>
      </w:ins>
      <w:del w:id="2957" w:author="Στάθης Καπ" w:date="2023-02-25T23:19:00Z">
        <w:r w:rsidRPr="001E47BE" w:rsidDel="00364561">
          <w:rPr>
            <w:lang w:val="el-GR"/>
          </w:rPr>
          <w:delText xml:space="preserve">στικών προβλημάτων </w:delText>
        </w:r>
        <w:r w:rsidDel="00364561">
          <w:delText>VRP</w:delText>
        </w:r>
        <w:r w:rsidRPr="001E47BE" w:rsidDel="00364561">
          <w:rPr>
            <w:lang w:val="el-GR"/>
          </w:rPr>
          <w:delText xml:space="preserve"> είναι πως στα πρώτα, οι πληροφορίες εισόδου ενημερώνονται με τη πάροδο του χρόνου ακόμα και μετά τη κατασκευή των διαδρομών.</w:delText>
        </w:r>
      </w:del>
    </w:p>
    <w:p w14:paraId="07413AF6" w14:textId="269014E2" w:rsidR="003624DC" w:rsidRPr="00CF4600" w:rsidDel="00364561" w:rsidRDefault="00FE771D" w:rsidP="003624DC">
      <w:pPr>
        <w:pStyle w:val="ListParagraph"/>
        <w:numPr>
          <w:ilvl w:val="0"/>
          <w:numId w:val="29"/>
        </w:numPr>
        <w:rPr>
          <w:del w:id="2958" w:author="Στάθης Καπ" w:date="2023-02-25T23:19:00Z"/>
          <w:b/>
          <w:bCs/>
          <w:lang w:val="el-GR"/>
        </w:rPr>
      </w:pPr>
      <w:commentRangeStart w:id="2959"/>
      <w:del w:id="2960" w:author="Στάθης Καπ" w:date="2023-02-02T04:48:00Z">
        <w:r w:rsidDel="0033399D">
          <w:rPr>
            <w:b/>
            <w:bCs/>
            <w:lang w:val="el-GR"/>
          </w:rPr>
          <w:delText>Δ</w:delText>
        </w:r>
        <w:r w:rsidR="003624DC" w:rsidRPr="003624DC" w:rsidDel="0033399D">
          <w:rPr>
            <w:b/>
            <w:bCs/>
            <w:lang w:val="el-GR"/>
          </w:rPr>
          <w:delText xml:space="preserve">ιοικητικό </w:delText>
        </w:r>
      </w:del>
      <w:del w:id="2961" w:author="Στάθης Καπ" w:date="2023-02-25T23:19:00Z">
        <w:r w:rsidR="003624DC" w:rsidRPr="003624DC" w:rsidDel="00364561">
          <w:rPr>
            <w:b/>
            <w:bCs/>
            <w:lang w:val="el-GR"/>
          </w:rPr>
          <w:delText>πλαίσιο</w:delText>
        </w:r>
        <w:commentRangeEnd w:id="2959"/>
        <w:r w:rsidR="00FC40B8" w:rsidDel="00364561">
          <w:rPr>
            <w:rStyle w:val="CommentReference"/>
          </w:rPr>
          <w:commentReference w:id="2959"/>
        </w:r>
        <w:r w:rsidR="003624DC" w:rsidRPr="003624DC" w:rsidDel="00364561">
          <w:rPr>
            <w:b/>
            <w:bCs/>
            <w:lang w:val="el-GR"/>
          </w:rPr>
          <w:delText>:</w:delText>
        </w:r>
        <w:r w:rsidR="003624DC" w:rsidDel="00364561">
          <w:rPr>
            <w:b/>
            <w:bCs/>
            <w:lang w:val="el-GR"/>
          </w:rPr>
          <w:delText xml:space="preserve"> </w:delText>
        </w:r>
        <w:r w:rsidR="003624DC" w:rsidRPr="00FC40B8" w:rsidDel="00364561">
          <w:rPr>
            <w:highlight w:val="yellow"/>
            <w:lang w:val="el-GR"/>
            <w:rPrChange w:id="2962" w:author=" " w:date="2023-02-01T06:01:00Z">
              <w:rPr>
                <w:lang w:val="el-GR"/>
              </w:rPr>
            </w:rPrChange>
          </w:rPr>
          <w:delText xml:space="preserve">Το </w:delText>
        </w:r>
      </w:del>
      <w:del w:id="2963" w:author="Στάθης Καπ" w:date="2023-02-02T04:48:00Z">
        <w:r w:rsidR="003624DC" w:rsidRPr="00FC40B8" w:rsidDel="0033399D">
          <w:rPr>
            <w:highlight w:val="yellow"/>
            <w:lang w:val="el-GR"/>
            <w:rPrChange w:id="2964" w:author=" " w:date="2023-02-01T06:01:00Z">
              <w:rPr>
                <w:lang w:val="el-GR"/>
              </w:rPr>
            </w:rPrChange>
          </w:rPr>
          <w:delText>διοικητικό</w:delText>
        </w:r>
      </w:del>
      <w:del w:id="2965" w:author="Στάθης Καπ" w:date="2023-02-25T23:19:00Z">
        <w:r w:rsidR="003624DC" w:rsidRPr="00FC40B8" w:rsidDel="00364561">
          <w:rPr>
            <w:highlight w:val="yellow"/>
            <w:lang w:val="el-GR"/>
            <w:rPrChange w:id="2966" w:author=" " w:date="2023-02-01T06:01:00Z">
              <w:rPr>
                <w:lang w:val="el-GR"/>
              </w:rPr>
            </w:rPrChange>
          </w:rPr>
          <w:delText xml:space="preserve"> πλαίσιο</w:delText>
        </w:r>
        <w:r w:rsidR="003624DC" w:rsidRPr="002C1FF0" w:rsidDel="00364561">
          <w:rPr>
            <w:lang w:val="el-GR"/>
          </w:rPr>
          <w:delText xml:space="preserve"> θεωρείται πως </w:delText>
        </w:r>
      </w:del>
      <w:del w:id="2967" w:author="Στάθης Καπ" w:date="2023-02-02T04:48:00Z">
        <w:r w:rsidR="003624DC" w:rsidRPr="002C1FF0" w:rsidDel="006E537B">
          <w:rPr>
            <w:lang w:val="el-GR"/>
          </w:rPr>
          <w:delText xml:space="preserve">προσδίδει επιπλέον </w:delText>
        </w:r>
      </w:del>
      <w:del w:id="2968" w:author="Στάθης Καπ" w:date="2023-02-25T23:19:00Z">
        <w:r w:rsidR="003624DC" w:rsidRPr="002C1FF0" w:rsidDel="00364561">
          <w:rPr>
            <w:lang w:val="el-GR"/>
          </w:rPr>
          <w:delText xml:space="preserve">πληροφορίες για τη φύση του προβλήματος. </w:delText>
        </w:r>
        <w:r w:rsidR="00B21335" w:rsidRPr="002C1FF0" w:rsidDel="00364561">
          <w:rPr>
            <w:lang w:val="el-GR"/>
          </w:rPr>
          <w:delText>Ένα</w:delText>
        </w:r>
        <w:r w:rsidR="003624DC" w:rsidRPr="002C1FF0" w:rsidDel="00364561">
          <w:rPr>
            <w:lang w:val="el-GR"/>
          </w:rPr>
          <w:delText xml:space="preserve"> </w:delText>
        </w:r>
        <w:r w:rsidR="003624DC" w:rsidDel="00364561">
          <w:delText>VRP</w:delText>
        </w:r>
        <w:r w:rsidR="003624DC" w:rsidRPr="002C1FF0" w:rsidDel="00364561">
          <w:rPr>
            <w:lang w:val="el-GR"/>
          </w:rPr>
          <w:delText xml:space="preserve"> πρόβλημα μπορεί να είναι: πρόβλημα μονάχα παραλαβής ή μονάχα παράδοσης (</w:delText>
        </w:r>
        <w:r w:rsidR="003624DC" w:rsidDel="00364561">
          <w:delText>P</w:delText>
        </w:r>
        <w:r w:rsidR="003624DC" w:rsidRPr="002C1FF0" w:rsidDel="00364561">
          <w:rPr>
            <w:lang w:val="el-GR"/>
          </w:rPr>
          <w:delText>/</w:delText>
        </w:r>
        <w:r w:rsidR="003624DC" w:rsidDel="00364561">
          <w:delText>D</w:delText>
        </w:r>
        <w:r w:rsidR="003624DC" w:rsidRPr="002C1FF0" w:rsidDel="00364561">
          <w:rPr>
            <w:lang w:val="el-GR"/>
          </w:rPr>
          <w:delText>), πρόβλημα και παραλαβής και παράδοσης (</w:delText>
        </w:r>
        <w:r w:rsidR="003624DC" w:rsidDel="00364561">
          <w:delText>PD</w:delText>
        </w:r>
        <w:r w:rsidR="003624DC" w:rsidRPr="002C1FF0" w:rsidDel="00364561">
          <w:rPr>
            <w:lang w:val="el-GR"/>
          </w:rPr>
          <w:delText>,</w:delText>
        </w:r>
        <w:r w:rsidR="003624DC" w:rsidDel="00364561">
          <w:delText>PD</w:delText>
        </w:r>
        <w:r w:rsidR="003624DC" w:rsidRPr="002C1FF0" w:rsidDel="00364561">
          <w:rPr>
            <w:lang w:val="el-GR"/>
          </w:rPr>
          <w:delText>*),</w:delText>
        </w:r>
      </w:del>
      <w:commentRangeStart w:id="2969"/>
      <w:ins w:id="2970" w:author="Charalampos Konstantopoulos" w:date="2023-02-01T06:01:00Z">
        <w:del w:id="2971" w:author="Στάθης Καπ" w:date="2023-02-25T23:19:00Z">
          <w:r w:rsidR="003624DC" w:rsidRPr="002C1FF0" w:rsidDel="00364561">
            <w:rPr>
              <w:lang w:val="el-GR"/>
            </w:rPr>
            <w:delText>*</w:delText>
          </w:r>
          <w:commentRangeEnd w:id="2969"/>
          <w:r w:rsidR="000527AB" w:rsidDel="00364561">
            <w:rPr>
              <w:rStyle w:val="CommentReference"/>
            </w:rPr>
            <w:commentReference w:id="2969"/>
          </w:r>
          <w:r w:rsidR="003624DC" w:rsidRPr="002C1FF0" w:rsidDel="00364561">
            <w:rPr>
              <w:lang w:val="el-GR"/>
            </w:rPr>
            <w:delText>),</w:delText>
          </w:r>
        </w:del>
      </w:ins>
      <w:del w:id="2972" w:author="Στάθης Καπ" w:date="2023-02-25T23:19:00Z">
        <w:r w:rsidR="003624DC" w:rsidRPr="002C1FF0" w:rsidDel="00364561">
          <w:rPr>
            <w:lang w:val="el-GR"/>
          </w:rPr>
          <w:delText xml:space="preserve"> πρόβλημα δρομολόγησης με εκτιμήσεις τοποθεσιών/εξοπλισμού, πρόβλημα δρομολόγησης με εκτιμήσεις αναμονής, </w:delText>
        </w:r>
        <w:r w:rsidR="00B21335" w:rsidRPr="002C1FF0" w:rsidDel="00364561">
          <w:rPr>
            <w:lang w:val="el-GR"/>
          </w:rPr>
          <w:delText>πρόβλημα</w:delText>
        </w:r>
        <w:r w:rsidR="003624DC" w:rsidRPr="002C1FF0" w:rsidDel="00364561">
          <w:rPr>
            <w:lang w:val="el-GR"/>
          </w:rPr>
          <w:delText xml:space="preserve"> δρομολόγησης ακμών κ.α.</w:delText>
        </w:r>
        <w:r w:rsidR="00670206" w:rsidDel="00364561">
          <w:rPr>
            <w:lang w:val="el-GR"/>
          </w:rPr>
          <w:delText xml:space="preserve"> .</w:delText>
        </w:r>
      </w:del>
    </w:p>
    <w:p w14:paraId="0B418158" w14:textId="5646DD29" w:rsidR="00CF4600" w:rsidRPr="0056097E" w:rsidDel="00364561" w:rsidRDefault="00FE771D" w:rsidP="003624DC">
      <w:pPr>
        <w:pStyle w:val="ListParagraph"/>
        <w:numPr>
          <w:ilvl w:val="0"/>
          <w:numId w:val="29"/>
        </w:numPr>
        <w:rPr>
          <w:del w:id="2973" w:author="Στάθης Καπ" w:date="2023-02-25T23:19:00Z"/>
          <w:b/>
          <w:bCs/>
          <w:lang w:val="el-GR"/>
        </w:rPr>
      </w:pPr>
      <w:del w:id="2974" w:author="Στάθης Καπ" w:date="2023-02-25T23:19:00Z">
        <w:r w:rsidDel="00364561">
          <w:rPr>
            <w:b/>
            <w:bCs/>
            <w:lang w:val="el-GR"/>
          </w:rPr>
          <w:delText>Τ</w:delText>
        </w:r>
        <w:r w:rsidR="00CF4600" w:rsidDel="00364561">
          <w:rPr>
            <w:b/>
            <w:bCs/>
            <w:lang w:val="el-GR"/>
          </w:rPr>
          <w:delText xml:space="preserve">ρόπος μεταφοράς: </w:delText>
        </w:r>
        <w:r w:rsidR="00CF4600" w:rsidRPr="00B21335" w:rsidDel="00364561">
          <w:rPr>
            <w:lang w:val="el-GR"/>
          </w:rPr>
          <w:delText xml:space="preserve">Η μεταφορά των αγαθών μπορεί να είναι οδική, θαλάσσια, εναέρια αλλά και πεζή με τη πρώτη να είναι η επικρατέστερη σε μελέτες του </w:delText>
        </w:r>
        <w:r w:rsidR="00CF4600" w:rsidDel="00364561">
          <w:delText>VRP</w:delText>
        </w:r>
        <w:r w:rsidR="00CF4600" w:rsidRPr="00B21335" w:rsidDel="00364561">
          <w:rPr>
            <w:lang w:val="el-GR"/>
          </w:rPr>
          <w:delText xml:space="preserve">. Η οδική μεταφορά είναι η καταλληλότερη για υπηρεσίες </w:delText>
        </w:r>
        <w:r w:rsidR="00CF4600" w:rsidDel="00364561">
          <w:delText>courier</w:delText>
        </w:r>
        <w:r w:rsidR="00CF4600" w:rsidRPr="00B21335" w:rsidDel="00364561">
          <w:rPr>
            <w:lang w:val="el-GR"/>
          </w:rPr>
          <w:delText>, για υπηρεσίες λεωφορείων και γενικότερα για υπηρεσίες της πόλης.</w:delText>
        </w:r>
      </w:del>
    </w:p>
    <w:p w14:paraId="2FB60C7F" w14:textId="189C1785" w:rsidR="0056097E" w:rsidRPr="00CC2ABA" w:rsidDel="00364561" w:rsidRDefault="00BF5452" w:rsidP="003624DC">
      <w:pPr>
        <w:pStyle w:val="ListParagraph"/>
        <w:numPr>
          <w:ilvl w:val="0"/>
          <w:numId w:val="29"/>
        </w:numPr>
        <w:rPr>
          <w:del w:id="2975" w:author="Στάθης Καπ" w:date="2023-02-25T23:19:00Z"/>
          <w:b/>
          <w:bCs/>
          <w:lang w:val="el-GR"/>
        </w:rPr>
      </w:pPr>
      <w:del w:id="2976" w:author="Στάθης Καπ" w:date="2023-02-25T23:19:00Z">
        <w:r w:rsidDel="00364561">
          <w:rPr>
            <w:b/>
            <w:bCs/>
            <w:lang w:val="el-GR"/>
          </w:rPr>
          <w:delText>Αντικειμενική Συνάρτηση:</w:delText>
        </w:r>
        <w:r w:rsidR="00CF6E93" w:rsidDel="00364561">
          <w:rPr>
            <w:b/>
            <w:bCs/>
            <w:lang w:val="el-GR"/>
          </w:rPr>
          <w:delText xml:space="preserve"> </w:delText>
        </w:r>
        <w:r w:rsidR="00CF6E93" w:rsidRPr="00CC2ABA" w:rsidDel="00364561">
          <w:rPr>
            <w:lang w:val="el-GR"/>
          </w:rPr>
          <w:delText xml:space="preserve">Οι αντικειμενικές συναρτήσεις της πλειοψηφίας των ερευνών που φαινομενικά ασχολούνται κατά βάση με το δυναμικό </w:delText>
        </w:r>
        <w:r w:rsidR="00CF6E93" w:rsidDel="00364561">
          <w:delText>VRP</w:delText>
        </w:r>
        <w:r w:rsidR="00CF6E93" w:rsidRPr="00CC2ABA" w:rsidDel="00364561">
          <w:rPr>
            <w:lang w:val="el-GR"/>
          </w:rPr>
          <w:delText xml:space="preserve">, είναι παρόμοιες με τις αντικειμενικές συναρτήσεις των ερευνών που ασχολούνται με το στατικό. </w:delText>
        </w:r>
        <w:r w:rsidR="001636E3" w:rsidDel="00364561">
          <w:rPr>
            <w:lang w:val="el-GR"/>
          </w:rPr>
          <w:delText>Μερικές από αυτές είναι:</w:delText>
        </w:r>
      </w:del>
    </w:p>
    <w:p w14:paraId="4D43490B" w14:textId="0A06E04C" w:rsidR="00CC2ABA" w:rsidRPr="00323E6B" w:rsidDel="00364561" w:rsidRDefault="005F5E54" w:rsidP="00CC2ABA">
      <w:pPr>
        <w:pStyle w:val="ListParagraph"/>
        <w:numPr>
          <w:ilvl w:val="1"/>
          <w:numId w:val="29"/>
        </w:numPr>
        <w:rPr>
          <w:del w:id="2977" w:author="Στάθης Καπ" w:date="2023-02-25T23:19:00Z"/>
          <w:b/>
          <w:bCs/>
          <w:lang w:val="el-GR"/>
        </w:rPr>
      </w:pPr>
      <w:del w:id="2978" w:author="Στάθης Καπ" w:date="2023-02-25T23:19:00Z">
        <w:r w:rsidDel="00364561">
          <w:rPr>
            <w:lang w:val="el-GR"/>
          </w:rPr>
          <w:delText>Ελαχιστοποίηση</w:delText>
        </w:r>
      </w:del>
    </w:p>
    <w:p w14:paraId="6B36B26F" w14:textId="5521E4C5" w:rsidR="00323E6B" w:rsidRPr="002835BE" w:rsidDel="00364561" w:rsidRDefault="002608F4" w:rsidP="00323E6B">
      <w:pPr>
        <w:pStyle w:val="ListParagraph"/>
        <w:numPr>
          <w:ilvl w:val="2"/>
          <w:numId w:val="29"/>
        </w:numPr>
        <w:rPr>
          <w:del w:id="2979" w:author="Στάθης Καπ" w:date="2023-02-25T23:19:00Z"/>
          <w:b/>
          <w:bCs/>
          <w:lang w:val="el-GR"/>
        </w:rPr>
      </w:pPr>
      <w:del w:id="2980" w:author="Στάθης Καπ" w:date="2023-02-25T23:19:00Z">
        <w:r w:rsidDel="00364561">
          <w:rPr>
            <w:lang w:val="el-GR"/>
          </w:rPr>
          <w:delText>τ</w:delText>
        </w:r>
        <w:r w:rsidR="007E2C77" w:rsidDel="00364561">
          <w:rPr>
            <w:lang w:val="el-GR"/>
          </w:rPr>
          <w:delText>ου κόστους διαδρομής</w:delText>
        </w:r>
      </w:del>
    </w:p>
    <w:p w14:paraId="174FB60D" w14:textId="3B9C5930" w:rsidR="002835BE" w:rsidRPr="005F6904" w:rsidDel="00364561" w:rsidRDefault="002835BE" w:rsidP="00323E6B">
      <w:pPr>
        <w:pStyle w:val="ListParagraph"/>
        <w:numPr>
          <w:ilvl w:val="2"/>
          <w:numId w:val="29"/>
        </w:numPr>
        <w:rPr>
          <w:del w:id="2981" w:author="Στάθης Καπ" w:date="2023-02-25T23:19:00Z"/>
          <w:b/>
          <w:bCs/>
          <w:lang w:val="el-GR"/>
        </w:rPr>
      </w:pPr>
      <w:del w:id="2982" w:author="Στάθης Καπ" w:date="2023-02-25T23:19:00Z">
        <w:r w:rsidDel="00364561">
          <w:rPr>
            <w:lang w:val="el-GR"/>
          </w:rPr>
          <w:delText>της απόστασης διαδρομής</w:delText>
        </w:r>
      </w:del>
    </w:p>
    <w:p w14:paraId="3A9C8C01" w14:textId="0CEB7BCE" w:rsidR="005F6904" w:rsidRPr="005F6904" w:rsidDel="00364561" w:rsidRDefault="005F6904" w:rsidP="00323E6B">
      <w:pPr>
        <w:pStyle w:val="ListParagraph"/>
        <w:numPr>
          <w:ilvl w:val="2"/>
          <w:numId w:val="29"/>
        </w:numPr>
        <w:rPr>
          <w:del w:id="2983" w:author="Στάθης Καπ" w:date="2023-02-25T23:19:00Z"/>
          <w:b/>
          <w:bCs/>
          <w:lang w:val="el-GR"/>
        </w:rPr>
      </w:pPr>
      <w:del w:id="2984" w:author="Στάθης Καπ" w:date="2023-02-25T23:19:00Z">
        <w:r w:rsidDel="00364561">
          <w:rPr>
            <w:lang w:val="el-GR"/>
          </w:rPr>
          <w:delText>της συνολικής καθυστέρησης</w:delText>
        </w:r>
      </w:del>
    </w:p>
    <w:p w14:paraId="1206C2B7" w14:textId="36C11AEC" w:rsidR="005F6904" w:rsidRPr="005F6904" w:rsidDel="00364561" w:rsidRDefault="005F6904" w:rsidP="00323E6B">
      <w:pPr>
        <w:pStyle w:val="ListParagraph"/>
        <w:numPr>
          <w:ilvl w:val="2"/>
          <w:numId w:val="29"/>
        </w:numPr>
        <w:rPr>
          <w:del w:id="2985" w:author="Στάθης Καπ" w:date="2023-02-25T23:19:00Z"/>
          <w:b/>
          <w:bCs/>
          <w:lang w:val="el-GR"/>
        </w:rPr>
      </w:pPr>
      <w:del w:id="2986" w:author="Στάθης Καπ" w:date="2023-02-25T23:19:00Z">
        <w:r w:rsidDel="00364561">
          <w:rPr>
            <w:lang w:val="el-GR"/>
          </w:rPr>
          <w:delText>του αριθμού οχημάτων</w:delText>
        </w:r>
      </w:del>
    </w:p>
    <w:p w14:paraId="6CDE7BC9" w14:textId="17C2BC86" w:rsidR="005F6904" w:rsidRPr="005F6904" w:rsidDel="00364561" w:rsidRDefault="005F6904" w:rsidP="00323E6B">
      <w:pPr>
        <w:pStyle w:val="ListParagraph"/>
        <w:numPr>
          <w:ilvl w:val="2"/>
          <w:numId w:val="29"/>
        </w:numPr>
        <w:rPr>
          <w:del w:id="2987" w:author="Στάθης Καπ" w:date="2023-02-25T23:19:00Z"/>
          <w:b/>
          <w:bCs/>
          <w:lang w:val="el-GR"/>
        </w:rPr>
      </w:pPr>
      <w:del w:id="2988" w:author="Στάθης Καπ" w:date="2023-02-25T23:19:00Z">
        <w:r w:rsidDel="00364561">
          <w:rPr>
            <w:lang w:val="el-GR"/>
          </w:rPr>
          <w:delText>του κόστους της εξυπηρέτησης συν την ποινή</w:delText>
        </w:r>
      </w:del>
    </w:p>
    <w:p w14:paraId="650937FA" w14:textId="086225E8" w:rsidR="005F6904" w:rsidRPr="005F6904" w:rsidDel="00364561" w:rsidRDefault="005F6904" w:rsidP="00323E6B">
      <w:pPr>
        <w:pStyle w:val="ListParagraph"/>
        <w:numPr>
          <w:ilvl w:val="2"/>
          <w:numId w:val="29"/>
        </w:numPr>
        <w:rPr>
          <w:del w:id="2989" w:author="Στάθης Καπ" w:date="2023-02-25T23:19:00Z"/>
          <w:b/>
          <w:bCs/>
          <w:lang w:val="el-GR"/>
        </w:rPr>
      </w:pPr>
      <w:del w:id="2990" w:author="Στάθης Καπ" w:date="2023-02-25T23:19:00Z">
        <w:r w:rsidDel="00364561">
          <w:rPr>
            <w:lang w:val="el-GR"/>
          </w:rPr>
          <w:delText>της δυσαρέσκειας του πελάτη</w:delText>
        </w:r>
      </w:del>
    </w:p>
    <w:p w14:paraId="5010A7FA" w14:textId="2F8008F9" w:rsidR="005F6904" w:rsidRPr="005F6904" w:rsidDel="00364561" w:rsidRDefault="005F6904" w:rsidP="00323E6B">
      <w:pPr>
        <w:pStyle w:val="ListParagraph"/>
        <w:numPr>
          <w:ilvl w:val="2"/>
          <w:numId w:val="29"/>
        </w:numPr>
        <w:rPr>
          <w:del w:id="2991" w:author="Στάθης Καπ" w:date="2023-02-25T23:19:00Z"/>
          <w:b/>
          <w:bCs/>
          <w:lang w:val="el-GR"/>
        </w:rPr>
      </w:pPr>
      <w:del w:id="2992" w:author="Στάθης Καπ" w:date="2023-02-25T23:19:00Z">
        <w:r w:rsidDel="00364561">
          <w:rPr>
            <w:lang w:val="el-GR"/>
          </w:rPr>
          <w:delText>του συνολικού χρόνου ολοκλήρωσης</w:delText>
        </w:r>
      </w:del>
    </w:p>
    <w:p w14:paraId="7E78A660" w14:textId="36A88E8B" w:rsidR="005F6904" w:rsidRPr="005F6904" w:rsidDel="00364561" w:rsidRDefault="005F6904" w:rsidP="005F6904">
      <w:pPr>
        <w:pStyle w:val="ListParagraph"/>
        <w:numPr>
          <w:ilvl w:val="1"/>
          <w:numId w:val="29"/>
        </w:numPr>
        <w:rPr>
          <w:del w:id="2993" w:author="Στάθης Καπ" w:date="2023-02-25T23:19:00Z"/>
          <w:b/>
          <w:bCs/>
          <w:lang w:val="el-GR"/>
        </w:rPr>
      </w:pPr>
      <w:del w:id="2994" w:author="Στάθης Καπ" w:date="2023-02-25T23:19:00Z">
        <w:r w:rsidDel="00364561">
          <w:rPr>
            <w:lang w:val="el-GR"/>
          </w:rPr>
          <w:delText>Μεγιστοποίηση</w:delText>
        </w:r>
      </w:del>
    </w:p>
    <w:p w14:paraId="10F6AE43" w14:textId="74118D5A" w:rsidR="005F6904" w:rsidRPr="005F6904" w:rsidDel="00364561" w:rsidRDefault="005F6904" w:rsidP="005F6904">
      <w:pPr>
        <w:pStyle w:val="ListParagraph"/>
        <w:numPr>
          <w:ilvl w:val="2"/>
          <w:numId w:val="29"/>
        </w:numPr>
        <w:rPr>
          <w:del w:id="2995" w:author="Στάθης Καπ" w:date="2023-02-25T23:19:00Z"/>
          <w:b/>
          <w:bCs/>
          <w:lang w:val="el-GR"/>
        </w:rPr>
      </w:pPr>
      <w:del w:id="2996" w:author="Στάθης Καπ" w:date="2023-02-25T23:19:00Z">
        <w:r w:rsidDel="00364561">
          <w:rPr>
            <w:lang w:val="el-GR"/>
          </w:rPr>
          <w:delText>της ποιότητας της εξυπηρέτησης</w:delText>
        </w:r>
      </w:del>
    </w:p>
    <w:p w14:paraId="626E44DE" w14:textId="2887D360" w:rsidR="005F6904" w:rsidRPr="005F6904" w:rsidDel="00364561" w:rsidRDefault="005F6904" w:rsidP="005F6904">
      <w:pPr>
        <w:pStyle w:val="ListParagraph"/>
        <w:numPr>
          <w:ilvl w:val="2"/>
          <w:numId w:val="29"/>
        </w:numPr>
        <w:rPr>
          <w:del w:id="2997" w:author="Στάθης Καπ" w:date="2023-02-25T23:19:00Z"/>
          <w:b/>
          <w:bCs/>
          <w:lang w:val="el-GR"/>
        </w:rPr>
      </w:pPr>
      <w:del w:id="2998" w:author="Στάθης Καπ" w:date="2023-02-25T23:19:00Z">
        <w:r w:rsidDel="00364561">
          <w:rPr>
            <w:lang w:val="el-GR"/>
          </w:rPr>
          <w:delText>του κέρδους</w:delText>
        </w:r>
      </w:del>
    </w:p>
    <w:p w14:paraId="67D4954E" w14:textId="72D8F833" w:rsidR="005F6904" w:rsidRPr="007B623C" w:rsidDel="00364561" w:rsidRDefault="005F6904" w:rsidP="005F6904">
      <w:pPr>
        <w:pStyle w:val="ListParagraph"/>
        <w:numPr>
          <w:ilvl w:val="0"/>
          <w:numId w:val="29"/>
        </w:numPr>
        <w:rPr>
          <w:del w:id="2999" w:author="Στάθης Καπ" w:date="2023-02-25T23:19:00Z"/>
          <w:b/>
          <w:bCs/>
          <w:lang w:val="el-GR"/>
        </w:rPr>
      </w:pPr>
      <w:del w:id="3000" w:author="Στάθης Καπ" w:date="2023-02-25T23:19:00Z">
        <w:r w:rsidRPr="005F6904" w:rsidDel="00364561">
          <w:rPr>
            <w:b/>
            <w:bCs/>
            <w:lang w:val="el-GR"/>
          </w:rPr>
          <w:delText>Μέγεθος του στόλου:</w:delText>
        </w:r>
        <w:r w:rsidDel="00364561">
          <w:rPr>
            <w:b/>
            <w:bCs/>
            <w:lang w:val="el-GR"/>
          </w:rPr>
          <w:delText xml:space="preserve"> </w:delText>
        </w:r>
        <w:r w:rsidR="007B623C" w:rsidDel="00364561">
          <w:rPr>
            <w:lang w:val="el-GR"/>
          </w:rPr>
          <w:delText>Στη βιβλιογραφία συναντώνται συνήθως τρία σενάρια:</w:delText>
        </w:r>
      </w:del>
    </w:p>
    <w:p w14:paraId="6C54AE66" w14:textId="6627DF98" w:rsidR="007B623C" w:rsidRPr="007B623C" w:rsidDel="00364561" w:rsidRDefault="007B623C" w:rsidP="007B623C">
      <w:pPr>
        <w:pStyle w:val="ListParagraph"/>
        <w:numPr>
          <w:ilvl w:val="1"/>
          <w:numId w:val="29"/>
        </w:numPr>
        <w:rPr>
          <w:del w:id="3001" w:author="Στάθης Καπ" w:date="2023-02-25T23:19:00Z"/>
          <w:b/>
          <w:bCs/>
          <w:lang w:val="el-GR"/>
        </w:rPr>
      </w:pPr>
      <w:del w:id="3002" w:author="Στάθης Καπ" w:date="2023-02-25T23:19:00Z">
        <w:r w:rsidDel="00364561">
          <w:rPr>
            <w:lang w:val="el-GR"/>
          </w:rPr>
          <w:delText>Ένα όχημα</w:delText>
        </w:r>
      </w:del>
    </w:p>
    <w:p w14:paraId="7254748E" w14:textId="49E2A213" w:rsidR="007B623C" w:rsidRPr="007B623C" w:rsidDel="00364561" w:rsidRDefault="007B623C" w:rsidP="007B623C">
      <w:pPr>
        <w:pStyle w:val="ListParagraph"/>
        <w:numPr>
          <w:ilvl w:val="1"/>
          <w:numId w:val="29"/>
        </w:numPr>
        <w:rPr>
          <w:del w:id="3003" w:author="Στάθης Καπ" w:date="2023-02-25T23:19:00Z"/>
          <w:b/>
          <w:bCs/>
          <w:lang w:val="el-GR"/>
        </w:rPr>
      </w:pPr>
      <w:del w:id="3004" w:author="Στάθης Καπ" w:date="2023-02-25T23:19:00Z">
        <w:r w:rsidDel="00364561">
          <w:rPr>
            <w:lang w:val="el-GR"/>
          </w:rPr>
          <w:delText>Πολλαπλά αλλά περιορισμένα οχήματα</w:delText>
        </w:r>
      </w:del>
    </w:p>
    <w:p w14:paraId="41A73801" w14:textId="761F0ED7" w:rsidR="007B623C" w:rsidRPr="007B623C" w:rsidDel="00364561" w:rsidRDefault="007B623C" w:rsidP="007B623C">
      <w:pPr>
        <w:pStyle w:val="ListParagraph"/>
        <w:numPr>
          <w:ilvl w:val="1"/>
          <w:numId w:val="29"/>
        </w:numPr>
        <w:rPr>
          <w:del w:id="3005" w:author="Στάθης Καπ" w:date="2023-02-25T23:19:00Z"/>
          <w:b/>
          <w:bCs/>
          <w:lang w:val="el-GR"/>
        </w:rPr>
      </w:pPr>
      <w:del w:id="3006" w:author="Στάθης Καπ" w:date="2023-02-25T23:19:00Z">
        <w:r w:rsidDel="00364561">
          <w:rPr>
            <w:lang w:val="el-GR"/>
          </w:rPr>
          <w:delText>Πολλαπλά και επαρκή οχήματα (ή άπειρα)</w:delText>
        </w:r>
      </w:del>
    </w:p>
    <w:p w14:paraId="156E4660" w14:textId="02600BD0" w:rsidR="007B623C" w:rsidRPr="007B623C" w:rsidDel="00364561" w:rsidRDefault="007B623C" w:rsidP="007B623C">
      <w:pPr>
        <w:pStyle w:val="ListParagraph"/>
        <w:rPr>
          <w:del w:id="3007" w:author="Στάθης Καπ" w:date="2023-02-25T23:19:00Z"/>
          <w:b/>
          <w:bCs/>
          <w:lang w:val="el-GR"/>
        </w:rPr>
      </w:pPr>
      <w:del w:id="3008" w:author="Στάθης Καπ" w:date="2023-02-25T23:19:00Z">
        <w:r w:rsidRPr="007B623C" w:rsidDel="00364561">
          <w:rPr>
            <w:lang w:val="el-GR"/>
          </w:rPr>
          <w:delText>Σύμφωνα με τους συγγραφείς, οι περισσότερες μελέτες αφορούν τ</w:delText>
        </w:r>
        <w:r w:rsidR="00F0293E" w:rsidDel="00364561">
          <w:rPr>
            <w:lang w:val="el-GR"/>
          </w:rPr>
          <w:delText>ο</w:delText>
        </w:r>
        <w:r w:rsidRPr="007B623C" w:rsidDel="00364561">
          <w:rPr>
            <w:lang w:val="el-GR"/>
          </w:rPr>
          <w:delText xml:space="preserve"> δεύτερ</w:delText>
        </w:r>
        <w:r w:rsidR="00F0293E" w:rsidDel="00364561">
          <w:rPr>
            <w:lang w:val="el-GR"/>
          </w:rPr>
          <w:delText>ο</w:delText>
        </w:r>
        <w:r w:rsidRPr="007B623C" w:rsidDel="00364561">
          <w:rPr>
            <w:lang w:val="el-GR"/>
          </w:rPr>
          <w:delText xml:space="preserve"> </w:delText>
        </w:r>
        <w:r w:rsidR="00F0293E" w:rsidDel="00364561">
          <w:rPr>
            <w:lang w:val="el-GR"/>
          </w:rPr>
          <w:delText>σενάριο</w:delText>
        </w:r>
        <w:r w:rsidRPr="007B623C" w:rsidDel="00364561">
          <w:rPr>
            <w:lang w:val="el-GR"/>
          </w:rPr>
          <w:delText>.</w:delText>
        </w:r>
      </w:del>
    </w:p>
    <w:p w14:paraId="5D6ABFB6" w14:textId="52249B11" w:rsidR="007B623C" w:rsidRPr="008B1DD4" w:rsidDel="00364561" w:rsidRDefault="00445878" w:rsidP="007B623C">
      <w:pPr>
        <w:pStyle w:val="ListParagraph"/>
        <w:numPr>
          <w:ilvl w:val="0"/>
          <w:numId w:val="31"/>
        </w:numPr>
        <w:rPr>
          <w:del w:id="3009" w:author="Στάθης Καπ" w:date="2023-02-25T23:19:00Z"/>
          <w:b/>
          <w:bCs/>
          <w:lang w:val="el-GR"/>
        </w:rPr>
      </w:pPr>
      <w:del w:id="3010" w:author="Στάθης Καπ" w:date="2023-02-25T23:19:00Z">
        <w:r w:rsidRPr="00445878" w:rsidDel="00364561">
          <w:rPr>
            <w:b/>
            <w:bCs/>
            <w:lang w:val="el-GR"/>
          </w:rPr>
          <w:delText xml:space="preserve">Χρονικοί περιορισμοί: </w:delText>
        </w:r>
        <w:r w:rsidRPr="008B1DD4" w:rsidDel="00364561">
          <w:rPr>
            <w:lang w:val="el-GR"/>
          </w:rPr>
          <w:delText xml:space="preserve">Το κριτήριο αυτό αφορά το χρονικό περιορισμό της εκάστοτε αίτησης-ζήτησης. </w:delText>
        </w:r>
        <w:r w:rsidR="00CD201F" w:rsidDel="00364561">
          <w:rPr>
            <w:lang w:val="el-GR"/>
          </w:rPr>
          <w:delText>Οι περιπτώσεις που συναντώνται είναι οι εξής</w:delText>
        </w:r>
        <w:r w:rsidRPr="00707910" w:rsidDel="00364561">
          <w:rPr>
            <w:lang w:val="el-GR"/>
            <w:rPrChange w:id="3011" w:author="Στάθης Καπ" w:date="2023-02-25T23:42:00Z">
              <w:rPr/>
            </w:rPrChange>
          </w:rPr>
          <w:delText>:</w:delText>
        </w:r>
      </w:del>
    </w:p>
    <w:p w14:paraId="513CD8C8" w14:textId="651E134B" w:rsidR="008B1DD4" w:rsidRPr="00EA1E52" w:rsidDel="00364561" w:rsidRDefault="00EA1E52" w:rsidP="008B1DD4">
      <w:pPr>
        <w:pStyle w:val="ListParagraph"/>
        <w:numPr>
          <w:ilvl w:val="1"/>
          <w:numId w:val="31"/>
        </w:numPr>
        <w:rPr>
          <w:del w:id="3012" w:author="Στάθης Καπ" w:date="2023-02-25T23:19:00Z"/>
          <w:b/>
          <w:bCs/>
          <w:lang w:val="el-GR"/>
        </w:rPr>
      </w:pPr>
      <w:del w:id="3013" w:author="Στάθης Καπ" w:date="2023-02-25T23:19:00Z">
        <w:r w:rsidDel="00364561">
          <w:rPr>
            <w:lang w:val="el-GR"/>
          </w:rPr>
          <w:delText>χωρίς χρονικούς περιορισμούς</w:delText>
        </w:r>
      </w:del>
    </w:p>
    <w:p w14:paraId="463D9A3D" w14:textId="4DF50B9C" w:rsidR="00EA1E52" w:rsidRPr="00EA1E52" w:rsidDel="00364561" w:rsidRDefault="00EA1E52" w:rsidP="008B1DD4">
      <w:pPr>
        <w:pStyle w:val="ListParagraph"/>
        <w:numPr>
          <w:ilvl w:val="1"/>
          <w:numId w:val="31"/>
        </w:numPr>
        <w:rPr>
          <w:del w:id="3014" w:author="Στάθης Καπ" w:date="2023-02-25T23:19:00Z"/>
          <w:b/>
          <w:bCs/>
          <w:lang w:val="el-GR"/>
        </w:rPr>
      </w:pPr>
      <w:del w:id="3015" w:author="Στάθης Καπ" w:date="2023-02-25T23:19:00Z">
        <w:r w:rsidDel="00364561">
          <w:rPr>
            <w:lang w:val="el-GR"/>
          </w:rPr>
          <w:delText>με αυστηρό παράθυρο χρόνου</w:delText>
        </w:r>
      </w:del>
    </w:p>
    <w:p w14:paraId="3C7A9C84" w14:textId="2B75A7BF" w:rsidR="00EA1E52" w:rsidRPr="00EA1E52" w:rsidDel="00364561" w:rsidRDefault="00EA1E52" w:rsidP="008B1DD4">
      <w:pPr>
        <w:pStyle w:val="ListParagraph"/>
        <w:numPr>
          <w:ilvl w:val="1"/>
          <w:numId w:val="31"/>
        </w:numPr>
        <w:rPr>
          <w:del w:id="3016" w:author="Στάθης Καπ" w:date="2023-02-25T23:19:00Z"/>
          <w:b/>
          <w:bCs/>
          <w:lang w:val="el-GR"/>
        </w:rPr>
      </w:pPr>
      <w:del w:id="3017" w:author="Στάθης Καπ" w:date="2023-02-25T23:19:00Z">
        <w:r w:rsidDel="00364561">
          <w:rPr>
            <w:lang w:val="el-GR"/>
          </w:rPr>
          <w:delText>με χαλαρό παράθυρο χρόνου</w:delText>
        </w:r>
      </w:del>
    </w:p>
    <w:p w14:paraId="5A579D6D" w14:textId="6AC5551F" w:rsidR="00EA1E52" w:rsidRPr="00EA1E52" w:rsidDel="00364561" w:rsidRDefault="00EA1E52" w:rsidP="00EA1E52">
      <w:pPr>
        <w:pStyle w:val="ListParagraph"/>
        <w:numPr>
          <w:ilvl w:val="1"/>
          <w:numId w:val="31"/>
        </w:numPr>
        <w:rPr>
          <w:del w:id="3018" w:author="Στάθης Καπ" w:date="2023-02-25T23:19:00Z"/>
          <w:b/>
          <w:bCs/>
          <w:lang w:val="el-GR"/>
        </w:rPr>
      </w:pPr>
      <w:del w:id="3019" w:author="Στάθης Καπ" w:date="2023-02-25T23:19:00Z">
        <w:r w:rsidDel="00364561">
          <w:rPr>
            <w:lang w:val="el-GR"/>
          </w:rPr>
          <w:delText>με άλλους τύπους χρονικών περιορισμών</w:delText>
        </w:r>
      </w:del>
    </w:p>
    <w:p w14:paraId="4B367134" w14:textId="461FC596" w:rsidR="00EA1E52" w:rsidDel="00364561" w:rsidRDefault="006E7AC7" w:rsidP="00EA1E52">
      <w:pPr>
        <w:pStyle w:val="ListParagraph"/>
        <w:rPr>
          <w:del w:id="3020" w:author="Στάθης Καπ" w:date="2023-02-25T23:19:00Z"/>
          <w:lang w:val="el-GR"/>
        </w:rPr>
      </w:pPr>
      <w:del w:id="3021" w:author="Στάθης Καπ" w:date="2023-02-25T23:19:00Z">
        <w:r w:rsidDel="00364561">
          <w:rPr>
            <w:lang w:val="el-GR"/>
          </w:rPr>
          <w:delText>Το κριτήριο αυτό αλληλεξαρτάται με το μέγεθος του στόλου και την ικανότητας απόρριψης πελατών, καθώς σε ένα δυναμικό σενάριο χρειάζονται είτε χαλαρά παράθυρα, είτε καθόλου χρονικά παράθυρα εκτός και αν διατίθεται ένα άπειρο πλήθος οχημάτων ή εάν επιτρέπεται η απόρριψη πελατών. Παρ’ όλα αυτά, οι δύο τελευταίες περιπτώσεις συναντώνται λιγότερο συχνά σε προβλήματα της καθημερινότητας.</w:delText>
        </w:r>
      </w:del>
    </w:p>
    <w:p w14:paraId="490325FC" w14:textId="0D62D123" w:rsidR="00E40E4A" w:rsidDel="00364561" w:rsidRDefault="00E40E4A" w:rsidP="00E40E4A">
      <w:pPr>
        <w:pStyle w:val="ListParagraph"/>
        <w:numPr>
          <w:ilvl w:val="0"/>
          <w:numId w:val="31"/>
        </w:numPr>
        <w:rPr>
          <w:del w:id="3022" w:author="Στάθης Καπ" w:date="2023-02-25T23:19:00Z"/>
          <w:b/>
          <w:bCs/>
          <w:lang w:val="el-GR"/>
        </w:rPr>
      </w:pPr>
      <w:del w:id="3023" w:author="Στάθης Καπ" w:date="2023-02-25T23:19:00Z">
        <w:r w:rsidDel="00364561">
          <w:rPr>
            <w:b/>
            <w:bCs/>
            <w:lang w:val="el-GR"/>
          </w:rPr>
          <w:delText>Χωρητικότητα του  οχήματος:</w:delText>
        </w:r>
        <w:r w:rsidR="00E62E14" w:rsidRPr="00E62E14" w:rsidDel="00364561">
          <w:rPr>
            <w:b/>
            <w:bCs/>
            <w:lang w:val="el-GR"/>
          </w:rPr>
          <w:delText xml:space="preserve"> </w:delText>
        </w:r>
        <w:r w:rsidR="00E62E14" w:rsidDel="00364561">
          <w:rPr>
            <w:lang w:val="el-GR"/>
          </w:rPr>
          <w:delText xml:space="preserve">Σε περιπτώσεις προβλημάτων όπου τα αγαθά θεωρούνται μικρά σε σχέση με τη χωρητικότητα του οχήματος, μπορεί να υποτεθεί πως η </w:delText>
        </w:r>
        <w:r w:rsidR="004E1B7F" w:rsidDel="00364561">
          <w:rPr>
            <w:lang w:val="el-GR"/>
          </w:rPr>
          <w:delText>χωρητικότητα</w:delText>
        </w:r>
        <w:r w:rsidR="00E62E14" w:rsidDel="00364561">
          <w:rPr>
            <w:lang w:val="el-GR"/>
          </w:rPr>
          <w:delText xml:space="preserve"> του οχήματος είναι άπειρη και πως το όχημα είναι ικανό να εξυπηρετήσει όσους πελάτες χρειαστεί. Παρ’ όλα αυτά σύμφωνα με τους συγγραφείς στην πλειοψηφία της βιβλιογραφίας , θέτονται περιορισμοί στη χωρητικότητα του οχήματος</w:delText>
        </w:r>
        <w:r w:rsidR="00946BF8" w:rsidDel="00364561">
          <w:rPr>
            <w:b/>
            <w:bCs/>
            <w:lang w:val="el-GR"/>
          </w:rPr>
          <w:delText>.</w:delText>
        </w:r>
      </w:del>
    </w:p>
    <w:p w14:paraId="74AF6825" w14:textId="70C35D41" w:rsidR="00946BF8" w:rsidRPr="00946BF8" w:rsidDel="00364561" w:rsidRDefault="00946BF8" w:rsidP="00E40E4A">
      <w:pPr>
        <w:pStyle w:val="ListParagraph"/>
        <w:numPr>
          <w:ilvl w:val="0"/>
          <w:numId w:val="31"/>
        </w:numPr>
        <w:rPr>
          <w:del w:id="3024" w:author="Στάθης Καπ" w:date="2023-02-25T23:19:00Z"/>
          <w:b/>
          <w:bCs/>
          <w:lang w:val="el-GR"/>
        </w:rPr>
      </w:pPr>
      <w:del w:id="3025" w:author="Στάθης Καπ" w:date="2023-02-25T23:19:00Z">
        <w:r w:rsidDel="00364561">
          <w:rPr>
            <w:b/>
            <w:bCs/>
            <w:lang w:val="el-GR"/>
          </w:rPr>
          <w:delText xml:space="preserve">Ικανότητα απόρριψης πελατών: </w:delText>
        </w:r>
        <w:r w:rsidDel="00364561">
          <w:rPr>
            <w:lang w:val="el-GR"/>
          </w:rPr>
          <w:delText>Η απόρριψη πελατών είναι πιθανή σε προβλήματα που διαθέτουν αυστηρά χρονικά παράθυρα ή/και περιορισμένο αριθμό οχημάτων ή/και περιορισμένη χωρητικότητα στα οχήματα. Η απαγόρευση, λοιπόν, της απόρριψης πελατών σε ένα πρόβλημα που διαθέτει ένα συνδυασμό από τα παραπάνω μπορεί να καταστήσει το πρόβλημα αδύνατο. Σύμφωνα με τους συγγραφείς, η πλειοψηφία της βιβλιογραφίας δεν επιτρέπει την απόρριψη πελατών.</w:delText>
        </w:r>
      </w:del>
    </w:p>
    <w:p w14:paraId="432F0BD4" w14:textId="3D5FA618" w:rsidR="00946BF8" w:rsidRPr="00EE7220" w:rsidDel="00364561" w:rsidRDefault="00946BF8" w:rsidP="00E40E4A">
      <w:pPr>
        <w:pStyle w:val="ListParagraph"/>
        <w:numPr>
          <w:ilvl w:val="0"/>
          <w:numId w:val="31"/>
        </w:numPr>
        <w:rPr>
          <w:del w:id="3026" w:author="Στάθης Καπ" w:date="2023-02-25T23:19:00Z"/>
          <w:b/>
          <w:bCs/>
          <w:lang w:val="el-GR"/>
        </w:rPr>
      </w:pPr>
      <w:del w:id="3027" w:author="Στάθης Καπ" w:date="2023-02-25T23:19:00Z">
        <w:r w:rsidDel="00364561">
          <w:rPr>
            <w:b/>
            <w:bCs/>
            <w:lang w:val="el-GR"/>
          </w:rPr>
          <w:delText xml:space="preserve">Φύση δυναμικού στοιχείου: </w:delText>
        </w:r>
        <w:r w:rsidR="00EE7220" w:rsidDel="00364561">
          <w:rPr>
            <w:lang w:val="el-GR"/>
          </w:rPr>
          <w:delText>Το δυναμικό στοιχείο σε προβλήματα Δυναμικής Δρομολόγησης Οχημάτων μπορεί να συναντηθεί με πολλές μορφές:</w:delText>
        </w:r>
      </w:del>
    </w:p>
    <w:p w14:paraId="08AEC93D" w14:textId="6F3DFB34" w:rsidR="00EE7220" w:rsidRPr="00467D26" w:rsidDel="00364561" w:rsidRDefault="00EE7220" w:rsidP="00EE7220">
      <w:pPr>
        <w:pStyle w:val="ListParagraph"/>
        <w:numPr>
          <w:ilvl w:val="1"/>
          <w:numId w:val="31"/>
        </w:numPr>
        <w:rPr>
          <w:del w:id="3028" w:author="Στάθης Καπ" w:date="2023-02-25T23:19:00Z"/>
          <w:b/>
          <w:bCs/>
          <w:lang w:val="el-GR"/>
        </w:rPr>
      </w:pPr>
      <w:del w:id="3029" w:author="Στάθης Καπ" w:date="2023-02-25T23:19:00Z">
        <w:r w:rsidRPr="00774AC4" w:rsidDel="00364561">
          <w:rPr>
            <w:lang w:val="el-GR"/>
          </w:rPr>
          <w:delText>Δυναμικές απαιτήσεις:</w:delText>
        </w:r>
        <w:r w:rsidDel="00364561">
          <w:rPr>
            <w:b/>
            <w:bCs/>
            <w:lang w:val="el-GR"/>
          </w:rPr>
          <w:delText xml:space="preserve"> </w:delText>
        </w:r>
        <w:r w:rsidDel="00364561">
          <w:rPr>
            <w:lang w:val="el-GR"/>
          </w:rPr>
          <w:delText>ακυρώσεις απαιτήσεων, αλλαγές στις τοποθεσίες των πελατών ή/και των απαιτήσεων</w:delText>
        </w:r>
      </w:del>
    </w:p>
    <w:p w14:paraId="0B986C78" w14:textId="620D7243" w:rsidR="00467D26" w:rsidRPr="00774AC4" w:rsidDel="00364561" w:rsidRDefault="00467D26" w:rsidP="00EE7220">
      <w:pPr>
        <w:pStyle w:val="ListParagraph"/>
        <w:numPr>
          <w:ilvl w:val="1"/>
          <w:numId w:val="31"/>
        </w:numPr>
        <w:rPr>
          <w:del w:id="3030" w:author="Στάθης Καπ" w:date="2023-02-25T23:19:00Z"/>
          <w:lang w:val="el-GR"/>
        </w:rPr>
      </w:pPr>
      <w:del w:id="3031" w:author="Στάθης Καπ" w:date="2023-02-25T23:19:00Z">
        <w:r w:rsidRPr="00774AC4" w:rsidDel="00364561">
          <w:rPr>
            <w:lang w:val="el-GR"/>
          </w:rPr>
          <w:delText>Δυναμικοί χρόνοι ταξιδιού ή/και εξυπηρέτησης</w:delText>
        </w:r>
      </w:del>
    </w:p>
    <w:p w14:paraId="538CA0FE" w14:textId="54E2F39C" w:rsidR="00C663B4" w:rsidDel="00364561" w:rsidRDefault="00C663B4" w:rsidP="00EE7220">
      <w:pPr>
        <w:pStyle w:val="ListParagraph"/>
        <w:numPr>
          <w:ilvl w:val="1"/>
          <w:numId w:val="31"/>
        </w:numPr>
        <w:rPr>
          <w:del w:id="3032" w:author="Στάθης Καπ" w:date="2023-02-25T23:19:00Z"/>
          <w:lang w:val="el-GR"/>
        </w:rPr>
      </w:pPr>
      <w:del w:id="3033" w:author="Στάθης Καπ" w:date="2023-02-25T23:19:00Z">
        <w:r w:rsidRPr="00774AC4" w:rsidDel="00364561">
          <w:rPr>
            <w:lang w:val="el-GR"/>
          </w:rPr>
          <w:delText>Δυναμική διαθεσιμότητα ή έλλειψη οχημάτων</w:delText>
        </w:r>
      </w:del>
    </w:p>
    <w:p w14:paraId="39DC9FE1" w14:textId="1365606C" w:rsidR="00184027" w:rsidRPr="00C6306D" w:rsidDel="00364561" w:rsidRDefault="00184027" w:rsidP="00184027">
      <w:pPr>
        <w:pStyle w:val="ListParagraph"/>
        <w:numPr>
          <w:ilvl w:val="0"/>
          <w:numId w:val="31"/>
        </w:numPr>
        <w:rPr>
          <w:del w:id="3034" w:author="Στάθης Καπ" w:date="2023-02-25T23:19:00Z"/>
          <w:b/>
          <w:bCs/>
          <w:lang w:val="el-GR"/>
        </w:rPr>
      </w:pPr>
      <w:del w:id="3035" w:author="Στάθης Καπ" w:date="2023-02-25T23:19:00Z">
        <w:r w:rsidRPr="00184027" w:rsidDel="00364561">
          <w:rPr>
            <w:b/>
            <w:bCs/>
            <w:lang w:val="el-GR"/>
          </w:rPr>
          <w:delText>Φύση της στοχαστικότητας:</w:delText>
        </w:r>
        <w:r w:rsidR="00581D5C" w:rsidDel="00364561">
          <w:rPr>
            <w:lang w:val="el-GR"/>
          </w:rPr>
          <w:delText xml:space="preserve"> </w:delText>
        </w:r>
        <w:r w:rsidR="00C6306D" w:rsidDel="00364561">
          <w:rPr>
            <w:lang w:val="el-GR"/>
          </w:rPr>
          <w:delText xml:space="preserve">Σε προβλήματα </w:delText>
        </w:r>
        <w:r w:rsidR="00C6306D" w:rsidDel="00364561">
          <w:delText>VRP</w:delText>
        </w:r>
        <w:r w:rsidR="00C6306D" w:rsidRPr="00C6306D" w:rsidDel="00364561">
          <w:rPr>
            <w:lang w:val="el-GR"/>
          </w:rPr>
          <w:delText xml:space="preserve"> </w:delText>
        </w:r>
        <w:r w:rsidR="00C6306D" w:rsidDel="00364561">
          <w:rPr>
            <w:lang w:val="el-GR"/>
          </w:rPr>
          <w:delText xml:space="preserve">τύπου </w:delText>
        </w:r>
        <w:r w:rsidR="00C6306D" w:rsidDel="00364561">
          <w:delText>DS</w:delText>
        </w:r>
        <w:r w:rsidR="00C6306D" w:rsidRPr="00C6306D" w:rsidDel="00364561">
          <w:rPr>
            <w:lang w:val="el-GR"/>
          </w:rPr>
          <w:delText xml:space="preserve"> </w:delText>
        </w:r>
        <w:r w:rsidR="00C6306D" w:rsidDel="00364561">
          <w:rPr>
            <w:lang w:val="el-GR"/>
          </w:rPr>
          <w:delText xml:space="preserve">ή </w:delText>
        </w:r>
        <w:r w:rsidR="00C6306D" w:rsidDel="00364561">
          <w:delText>SS</w:delText>
        </w:r>
        <w:r w:rsidR="00C6306D" w:rsidDel="00364561">
          <w:rPr>
            <w:lang w:val="el-GR"/>
          </w:rPr>
          <w:delText>, οι στοχαστικές μεταβλητές μπορεί να είναι οι εξής:</w:delText>
        </w:r>
      </w:del>
    </w:p>
    <w:p w14:paraId="3EDB78A5" w14:textId="738790CF" w:rsidR="00C6306D" w:rsidRPr="00C6306D" w:rsidDel="00364561" w:rsidRDefault="00C6306D" w:rsidP="00C6306D">
      <w:pPr>
        <w:pStyle w:val="ListParagraph"/>
        <w:numPr>
          <w:ilvl w:val="1"/>
          <w:numId w:val="31"/>
        </w:numPr>
        <w:rPr>
          <w:del w:id="3036" w:author="Στάθης Καπ" w:date="2023-02-25T23:19:00Z"/>
          <w:lang w:val="el-GR"/>
        </w:rPr>
      </w:pPr>
      <w:del w:id="3037" w:author="Στάθης Καπ" w:date="2023-02-25T23:19:00Z">
        <w:r w:rsidRPr="00C6306D" w:rsidDel="00364561">
          <w:rPr>
            <w:lang w:val="el-GR"/>
          </w:rPr>
          <w:delText>Οι τοποθεσίες πελατών</w:delText>
        </w:r>
      </w:del>
    </w:p>
    <w:p w14:paraId="7C6BF5E7" w14:textId="3B451CDC" w:rsidR="00C6306D" w:rsidRPr="00C6306D" w:rsidDel="00364561" w:rsidRDefault="00C6306D" w:rsidP="00C6306D">
      <w:pPr>
        <w:pStyle w:val="ListParagraph"/>
        <w:numPr>
          <w:ilvl w:val="1"/>
          <w:numId w:val="31"/>
        </w:numPr>
        <w:rPr>
          <w:del w:id="3038" w:author="Στάθης Καπ" w:date="2023-02-25T23:19:00Z"/>
          <w:lang w:val="el-GR"/>
        </w:rPr>
      </w:pPr>
      <w:del w:id="3039" w:author="Στάθης Καπ" w:date="2023-02-25T23:19:00Z">
        <w:r w:rsidRPr="00C6306D" w:rsidDel="00364561">
          <w:rPr>
            <w:lang w:val="el-GR"/>
          </w:rPr>
          <w:delText>Το μέγεθος της ζήτησης</w:delText>
        </w:r>
      </w:del>
    </w:p>
    <w:p w14:paraId="7ADE9027" w14:textId="3C0E84A4" w:rsidR="00C6306D" w:rsidDel="00364561" w:rsidRDefault="00C6306D" w:rsidP="00C6306D">
      <w:pPr>
        <w:pStyle w:val="ListParagraph"/>
        <w:numPr>
          <w:ilvl w:val="1"/>
          <w:numId w:val="31"/>
        </w:numPr>
        <w:rPr>
          <w:del w:id="3040" w:author="Στάθης Καπ" w:date="2023-02-25T23:19:00Z"/>
          <w:lang w:val="el-GR"/>
        </w:rPr>
      </w:pPr>
      <w:del w:id="3041" w:author="Στάθης Καπ" w:date="2023-02-25T23:19:00Z">
        <w:r w:rsidRPr="00C6306D" w:rsidDel="00364561">
          <w:rPr>
            <w:lang w:val="el-GR"/>
          </w:rPr>
          <w:delText>Ο χρόνος ταξιδιού</w:delText>
        </w:r>
      </w:del>
    </w:p>
    <w:p w14:paraId="0BDE1152" w14:textId="05CF626E" w:rsidR="00C6306D" w:rsidDel="00364561" w:rsidRDefault="00C6306D" w:rsidP="00C6306D">
      <w:pPr>
        <w:pStyle w:val="ListParagraph"/>
        <w:numPr>
          <w:ilvl w:val="0"/>
          <w:numId w:val="31"/>
        </w:numPr>
        <w:rPr>
          <w:del w:id="3042" w:author="Στάθης Καπ" w:date="2023-02-25T23:19:00Z"/>
          <w:lang w:val="el-GR"/>
        </w:rPr>
      </w:pPr>
      <w:del w:id="3043" w:author="Στάθης Καπ" w:date="2023-02-25T23:19:00Z">
        <w:r w:rsidDel="00364561">
          <w:rPr>
            <w:lang w:val="el-GR"/>
          </w:rPr>
          <w:delText xml:space="preserve">Μέθοδοι επίλυσης: Για την επίλυση του </w:delText>
        </w:r>
        <w:r w:rsidDel="00364561">
          <w:delText>VRP</w:delText>
        </w:r>
        <w:r w:rsidRPr="00C6306D" w:rsidDel="00364561">
          <w:rPr>
            <w:lang w:val="el-GR"/>
          </w:rPr>
          <w:delText xml:space="preserve"> </w:delText>
        </w:r>
        <w:r w:rsidDel="00364561">
          <w:rPr>
            <w:lang w:val="el-GR"/>
          </w:rPr>
          <w:delText xml:space="preserve">αλλά και του </w:delText>
        </w:r>
        <w:r w:rsidDel="00364561">
          <w:delText>DVRP</w:delText>
        </w:r>
        <w:r w:rsidDel="00364561">
          <w:rPr>
            <w:lang w:val="el-GR"/>
          </w:rPr>
          <w:delText xml:space="preserve">, έχουν αναπτυχθεί διάφορες μέθοδοι, </w:delText>
        </w:r>
        <w:r w:rsidR="007F3CEF" w:rsidDel="00364561">
          <w:rPr>
            <w:lang w:val="el-GR"/>
          </w:rPr>
          <w:delText xml:space="preserve">με την πλειοψηφία τους να είναι ευρετικές λόγω της δυσκολίας του προβλήματος σε συνδυασμό με την ανάγκη εύρεσης λύσης σε μικρό χρονικό διάστημα. Οι </w:delText>
        </w:r>
        <w:r w:rsidR="007F3CEF" w:rsidDel="00364561">
          <w:delText>Psaraftis</w:delText>
        </w:r>
        <w:r w:rsidR="007F3CEF" w:rsidRPr="007F3CEF" w:rsidDel="00364561">
          <w:rPr>
            <w:lang w:val="el-GR"/>
          </w:rPr>
          <w:delText xml:space="preserve"> </w:delText>
        </w:r>
        <w:r w:rsidR="007F3CEF" w:rsidDel="00364561">
          <w:delText>et</w:delText>
        </w:r>
        <w:r w:rsidR="007F3CEF" w:rsidRPr="007F3CEF" w:rsidDel="00364561">
          <w:rPr>
            <w:lang w:val="el-GR"/>
          </w:rPr>
          <w:delText xml:space="preserve"> </w:delText>
        </w:r>
        <w:r w:rsidR="007F3CEF" w:rsidDel="00364561">
          <w:delText>al</w:delText>
        </w:r>
        <w:r w:rsidR="007F3CEF" w:rsidRPr="007F3CEF" w:rsidDel="00364561">
          <w:rPr>
            <w:lang w:val="el-GR"/>
          </w:rPr>
          <w:delText>.</w:delText>
        </w:r>
        <w:r w:rsidR="007F3CEF" w:rsidDel="00364561">
          <w:rPr>
            <w:lang w:val="el-GR"/>
          </w:rPr>
          <w:delText xml:space="preserve"> </w:delText>
        </w:r>
        <w:r w:rsidR="007F3CEF" w:rsidRPr="007F3CEF" w:rsidDel="00364561">
          <w:rPr>
            <w:lang w:val="el-GR"/>
          </w:rPr>
          <w:delText>(2016)</w:delText>
        </w:r>
        <w:r w:rsidR="007F3CEF" w:rsidDel="00364561">
          <w:rPr>
            <w:lang w:val="el-GR"/>
          </w:rPr>
          <w:delText xml:space="preserve"> αναφέρουν μερικές από τις κύριες αυτές μεθόδους:</w:delText>
        </w:r>
      </w:del>
    </w:p>
    <w:p w14:paraId="3DC87365" w14:textId="12B7612C" w:rsidR="007F3CEF" w:rsidRPr="00707910" w:rsidDel="00364561" w:rsidRDefault="007F3CEF" w:rsidP="007F3CEF">
      <w:pPr>
        <w:pStyle w:val="ListParagraph"/>
        <w:numPr>
          <w:ilvl w:val="1"/>
          <w:numId w:val="31"/>
        </w:numPr>
        <w:rPr>
          <w:del w:id="3044" w:author="Στάθης Καπ" w:date="2023-02-25T23:19:00Z"/>
          <w:lang w:val="el-GR"/>
          <w:rPrChange w:id="3045" w:author="Στάθης Καπ" w:date="2023-02-25T23:42:00Z">
            <w:rPr>
              <w:del w:id="3046" w:author="Στάθης Καπ" w:date="2023-02-25T23:19:00Z"/>
            </w:rPr>
          </w:rPrChange>
        </w:rPr>
      </w:pPr>
      <w:del w:id="3047" w:author="Στάθης Καπ" w:date="2023-02-25T23:19:00Z">
        <w:r w:rsidDel="00364561">
          <w:delText>Tabu</w:delText>
        </w:r>
        <w:r w:rsidRPr="00707910" w:rsidDel="00364561">
          <w:rPr>
            <w:lang w:val="el-GR"/>
            <w:rPrChange w:id="3048" w:author="Στάθης Καπ" w:date="2023-02-25T23:42:00Z">
              <w:rPr/>
            </w:rPrChange>
          </w:rPr>
          <w:delText xml:space="preserve"> </w:delText>
        </w:r>
        <w:r w:rsidDel="00364561">
          <w:delText>search</w:delText>
        </w:r>
        <w:r w:rsidRPr="00707910" w:rsidDel="00364561">
          <w:rPr>
            <w:lang w:val="el-GR"/>
            <w:rPrChange w:id="3049" w:author="Στάθης Καπ" w:date="2023-02-25T23:42:00Z">
              <w:rPr/>
            </w:rPrChange>
          </w:rPr>
          <w:delText xml:space="preserve"> (</w:delText>
        </w:r>
        <w:r w:rsidDel="00364561">
          <w:delText>TS</w:delText>
        </w:r>
        <w:r w:rsidRPr="00707910" w:rsidDel="00364561">
          <w:rPr>
            <w:lang w:val="el-GR"/>
            <w:rPrChange w:id="3050" w:author="Στάθης Καπ" w:date="2023-02-25T23:42:00Z">
              <w:rPr/>
            </w:rPrChange>
          </w:rPr>
          <w:delText xml:space="preserve">) </w:delText>
        </w:r>
        <w:r w:rsidDel="00364561">
          <w:delText>Including</w:delText>
        </w:r>
        <w:r w:rsidRPr="00707910" w:rsidDel="00364561">
          <w:rPr>
            <w:lang w:val="el-GR"/>
            <w:rPrChange w:id="3051" w:author="Στάθης Καπ" w:date="2023-02-25T23:42:00Z">
              <w:rPr/>
            </w:rPrChange>
          </w:rPr>
          <w:delText xml:space="preserve"> </w:delText>
        </w:r>
        <w:r w:rsidDel="00364561">
          <w:delText>Parallel</w:delText>
        </w:r>
        <w:r w:rsidRPr="00707910" w:rsidDel="00364561">
          <w:rPr>
            <w:lang w:val="el-GR"/>
            <w:rPrChange w:id="3052" w:author="Στάθης Καπ" w:date="2023-02-25T23:42:00Z">
              <w:rPr/>
            </w:rPrChange>
          </w:rPr>
          <w:delText xml:space="preserve"> </w:delText>
        </w:r>
        <w:r w:rsidDel="00364561">
          <w:delText>TS</w:delText>
        </w:r>
      </w:del>
    </w:p>
    <w:p w14:paraId="48177037" w14:textId="44AF47F3" w:rsidR="007F3CEF" w:rsidRPr="00707910" w:rsidDel="00364561" w:rsidRDefault="007F3CEF" w:rsidP="007F3CEF">
      <w:pPr>
        <w:pStyle w:val="ListParagraph"/>
        <w:numPr>
          <w:ilvl w:val="1"/>
          <w:numId w:val="31"/>
        </w:numPr>
        <w:rPr>
          <w:del w:id="3053" w:author="Στάθης Καπ" w:date="2023-02-25T23:19:00Z"/>
          <w:lang w:val="el-GR"/>
          <w:rPrChange w:id="3054" w:author="Στάθης Καπ" w:date="2023-02-25T23:42:00Z">
            <w:rPr>
              <w:del w:id="3055" w:author="Στάθης Καπ" w:date="2023-02-25T23:19:00Z"/>
            </w:rPr>
          </w:rPrChange>
        </w:rPr>
      </w:pPr>
      <w:del w:id="3056" w:author="Στάθης Καπ" w:date="2023-02-25T23:19:00Z">
        <w:r w:rsidDel="00364561">
          <w:delText>Various</w:delText>
        </w:r>
        <w:r w:rsidRPr="00707910" w:rsidDel="00364561">
          <w:rPr>
            <w:lang w:val="el-GR"/>
            <w:rPrChange w:id="3057" w:author="Στάθης Καπ" w:date="2023-02-25T23:42:00Z">
              <w:rPr/>
            </w:rPrChange>
          </w:rPr>
          <w:delText xml:space="preserve"> </w:delText>
        </w:r>
        <w:r w:rsidDel="00364561">
          <w:delText>Neighborhood</w:delText>
        </w:r>
        <w:r w:rsidRPr="00707910" w:rsidDel="00364561">
          <w:rPr>
            <w:lang w:val="el-GR"/>
            <w:rPrChange w:id="3058" w:author="Στάθης Καπ" w:date="2023-02-25T23:42:00Z">
              <w:rPr/>
            </w:rPrChange>
          </w:rPr>
          <w:delText xml:space="preserve"> </w:delText>
        </w:r>
        <w:r w:rsidDel="00364561">
          <w:delText>Search</w:delText>
        </w:r>
        <w:r w:rsidRPr="00707910" w:rsidDel="00364561">
          <w:rPr>
            <w:lang w:val="el-GR"/>
            <w:rPrChange w:id="3059" w:author="Στάθης Καπ" w:date="2023-02-25T23:42:00Z">
              <w:rPr/>
            </w:rPrChange>
          </w:rPr>
          <w:delText xml:space="preserve"> (</w:delText>
        </w:r>
        <w:r w:rsidDel="00364561">
          <w:delText>NS</w:delText>
        </w:r>
        <w:r w:rsidRPr="00707910" w:rsidDel="00364561">
          <w:rPr>
            <w:lang w:val="el-GR"/>
            <w:rPrChange w:id="3060" w:author="Στάθης Καπ" w:date="2023-02-25T23:42:00Z">
              <w:rPr/>
            </w:rPrChange>
          </w:rPr>
          <w:delText xml:space="preserve">) </w:delText>
        </w:r>
        <w:r w:rsidDel="00364561">
          <w:delText>approaches</w:delText>
        </w:r>
        <w:r w:rsidRPr="00707910" w:rsidDel="00364561">
          <w:rPr>
            <w:lang w:val="el-GR"/>
            <w:rPrChange w:id="3061" w:author="Στάθης Καπ" w:date="2023-02-25T23:42:00Z">
              <w:rPr/>
            </w:rPrChange>
          </w:rPr>
          <w:delText xml:space="preserve">, </w:delText>
        </w:r>
        <w:r w:rsidDel="00364561">
          <w:delText>including</w:delText>
        </w:r>
        <w:r w:rsidRPr="00707910" w:rsidDel="00364561">
          <w:rPr>
            <w:lang w:val="el-GR"/>
            <w:rPrChange w:id="3062" w:author="Στάθης Καπ" w:date="2023-02-25T23:42:00Z">
              <w:rPr/>
            </w:rPrChange>
          </w:rPr>
          <w:delText xml:space="preserve"> </w:delText>
        </w:r>
        <w:r w:rsidDel="00364561">
          <w:delText>Adaptive</w:delText>
        </w:r>
        <w:r w:rsidRPr="00707910" w:rsidDel="00364561">
          <w:rPr>
            <w:lang w:val="el-GR"/>
            <w:rPrChange w:id="3063" w:author="Στάθης Καπ" w:date="2023-02-25T23:42:00Z">
              <w:rPr/>
            </w:rPrChange>
          </w:rPr>
          <w:delText xml:space="preserve"> </w:delText>
        </w:r>
        <w:r w:rsidDel="00364561">
          <w:delText>NS</w:delText>
        </w:r>
        <w:r w:rsidRPr="00707910" w:rsidDel="00364561">
          <w:rPr>
            <w:lang w:val="el-GR"/>
            <w:rPrChange w:id="3064" w:author="Στάθης Καπ" w:date="2023-02-25T23:42:00Z">
              <w:rPr/>
            </w:rPrChange>
          </w:rPr>
          <w:delText xml:space="preserve">, </w:delText>
        </w:r>
        <w:r w:rsidDel="00364561">
          <w:delText>Variable</w:delText>
        </w:r>
        <w:r w:rsidRPr="00707910" w:rsidDel="00364561">
          <w:rPr>
            <w:lang w:val="el-GR"/>
            <w:rPrChange w:id="3065" w:author="Στάθης Καπ" w:date="2023-02-25T23:42:00Z">
              <w:rPr/>
            </w:rPrChange>
          </w:rPr>
          <w:delText xml:space="preserve"> </w:delText>
        </w:r>
        <w:r w:rsidDel="00364561">
          <w:delText>NS</w:delText>
        </w:r>
        <w:r w:rsidRPr="00707910" w:rsidDel="00364561">
          <w:rPr>
            <w:lang w:val="el-GR"/>
            <w:rPrChange w:id="3066" w:author="Στάθης Καπ" w:date="2023-02-25T23:42:00Z">
              <w:rPr/>
            </w:rPrChange>
          </w:rPr>
          <w:delText xml:space="preserve">, </w:delText>
        </w:r>
        <w:r w:rsidDel="00364561">
          <w:delText>Large</w:delText>
        </w:r>
        <w:r w:rsidRPr="00707910" w:rsidDel="00364561">
          <w:rPr>
            <w:lang w:val="el-GR"/>
            <w:rPrChange w:id="3067" w:author="Στάθης Καπ" w:date="2023-02-25T23:42:00Z">
              <w:rPr/>
            </w:rPrChange>
          </w:rPr>
          <w:delText xml:space="preserve"> </w:delText>
        </w:r>
        <w:r w:rsidDel="00364561">
          <w:delText>NS</w:delText>
        </w:r>
        <w:r w:rsidRPr="00707910" w:rsidDel="00364561">
          <w:rPr>
            <w:lang w:val="el-GR"/>
            <w:rPrChange w:id="3068" w:author="Στάθης Καπ" w:date="2023-02-25T23:42:00Z">
              <w:rPr/>
            </w:rPrChange>
          </w:rPr>
          <w:delText xml:space="preserve">, </w:delText>
        </w:r>
        <w:r w:rsidDel="00364561">
          <w:delText>etc</w:delText>
        </w:r>
        <w:r w:rsidRPr="00707910" w:rsidDel="00364561">
          <w:rPr>
            <w:lang w:val="el-GR"/>
            <w:rPrChange w:id="3069" w:author="Στάθης Καπ" w:date="2023-02-25T23:42:00Z">
              <w:rPr/>
            </w:rPrChange>
          </w:rPr>
          <w:delText>.</w:delText>
        </w:r>
      </w:del>
    </w:p>
    <w:p w14:paraId="4D82133B" w14:textId="19A00901" w:rsidR="007F3CEF" w:rsidRPr="00707910" w:rsidDel="00364561" w:rsidRDefault="007F3CEF" w:rsidP="007F3CEF">
      <w:pPr>
        <w:pStyle w:val="ListParagraph"/>
        <w:numPr>
          <w:ilvl w:val="1"/>
          <w:numId w:val="31"/>
        </w:numPr>
        <w:rPr>
          <w:del w:id="3070" w:author="Στάθης Καπ" w:date="2023-02-25T23:19:00Z"/>
          <w:lang w:val="el-GR"/>
          <w:rPrChange w:id="3071" w:author="Στάθης Καπ" w:date="2023-02-25T23:42:00Z">
            <w:rPr>
              <w:del w:id="3072" w:author="Στάθης Καπ" w:date="2023-02-25T23:19:00Z"/>
            </w:rPr>
          </w:rPrChange>
        </w:rPr>
      </w:pPr>
      <w:del w:id="3073" w:author="Στάθης Καπ" w:date="2023-02-25T23:19:00Z">
        <w:r w:rsidDel="00364561">
          <w:delText>Insertion</w:delText>
        </w:r>
        <w:r w:rsidRPr="00707910" w:rsidDel="00364561">
          <w:rPr>
            <w:lang w:val="el-GR"/>
            <w:rPrChange w:id="3074" w:author="Στάθης Καπ" w:date="2023-02-25T23:42:00Z">
              <w:rPr/>
            </w:rPrChange>
          </w:rPr>
          <w:delText xml:space="preserve"> </w:delText>
        </w:r>
        <w:r w:rsidDel="00364561">
          <w:delText>Methods</w:delText>
        </w:r>
      </w:del>
    </w:p>
    <w:p w14:paraId="7D6AD488" w14:textId="5639CEAB" w:rsidR="007F3CEF" w:rsidRPr="00707910" w:rsidDel="00364561" w:rsidRDefault="007F3CEF" w:rsidP="007F3CEF">
      <w:pPr>
        <w:pStyle w:val="ListParagraph"/>
        <w:numPr>
          <w:ilvl w:val="1"/>
          <w:numId w:val="31"/>
        </w:numPr>
        <w:rPr>
          <w:del w:id="3075" w:author="Στάθης Καπ" w:date="2023-02-25T23:19:00Z"/>
          <w:lang w:val="el-GR"/>
          <w:rPrChange w:id="3076" w:author="Στάθης Καπ" w:date="2023-02-25T23:42:00Z">
            <w:rPr>
              <w:del w:id="3077" w:author="Στάθης Καπ" w:date="2023-02-25T23:19:00Z"/>
            </w:rPr>
          </w:rPrChange>
        </w:rPr>
      </w:pPr>
      <w:del w:id="3078" w:author="Στάθης Καπ" w:date="2023-02-25T23:19:00Z">
        <w:r w:rsidDel="00364561">
          <w:delText>Nearest</w:delText>
        </w:r>
        <w:r w:rsidRPr="00707910" w:rsidDel="00364561">
          <w:rPr>
            <w:lang w:val="el-GR"/>
            <w:rPrChange w:id="3079" w:author="Στάθης Καπ" w:date="2023-02-25T23:42:00Z">
              <w:rPr/>
            </w:rPrChange>
          </w:rPr>
          <w:delText xml:space="preserve"> </w:delText>
        </w:r>
        <w:r w:rsidDel="00364561">
          <w:delText>Neighbor</w:delText>
        </w:r>
        <w:r w:rsidRPr="00707910" w:rsidDel="00364561">
          <w:rPr>
            <w:lang w:val="el-GR"/>
            <w:rPrChange w:id="3080" w:author="Στάθης Καπ" w:date="2023-02-25T23:42:00Z">
              <w:rPr/>
            </w:rPrChange>
          </w:rPr>
          <w:delText xml:space="preserve"> (</w:delText>
        </w:r>
        <w:r w:rsidDel="00364561">
          <w:delText>NN</w:delText>
        </w:r>
        <w:r w:rsidRPr="00707910" w:rsidDel="00364561">
          <w:rPr>
            <w:lang w:val="el-GR"/>
            <w:rPrChange w:id="3081" w:author="Στάθης Καπ" w:date="2023-02-25T23:42:00Z">
              <w:rPr/>
            </w:rPrChange>
          </w:rPr>
          <w:delText>)</w:delText>
        </w:r>
      </w:del>
    </w:p>
    <w:p w14:paraId="53111D20" w14:textId="436901B5" w:rsidR="007F3CEF" w:rsidRPr="00707910" w:rsidDel="00364561" w:rsidRDefault="007F3CEF" w:rsidP="007F3CEF">
      <w:pPr>
        <w:pStyle w:val="ListParagraph"/>
        <w:numPr>
          <w:ilvl w:val="1"/>
          <w:numId w:val="31"/>
        </w:numPr>
        <w:rPr>
          <w:del w:id="3082" w:author="Στάθης Καπ" w:date="2023-02-25T23:19:00Z"/>
          <w:lang w:val="el-GR"/>
          <w:rPrChange w:id="3083" w:author="Στάθης Καπ" w:date="2023-02-25T23:42:00Z">
            <w:rPr>
              <w:del w:id="3084" w:author="Στάθης Καπ" w:date="2023-02-25T23:19:00Z"/>
            </w:rPr>
          </w:rPrChange>
        </w:rPr>
      </w:pPr>
      <w:del w:id="3085" w:author="Στάθης Καπ" w:date="2023-02-25T23:19:00Z">
        <w:r w:rsidDel="00364561">
          <w:delText>Column</w:delText>
        </w:r>
        <w:r w:rsidRPr="00707910" w:rsidDel="00364561">
          <w:rPr>
            <w:lang w:val="el-GR"/>
            <w:rPrChange w:id="3086" w:author="Στάθης Καπ" w:date="2023-02-25T23:42:00Z">
              <w:rPr/>
            </w:rPrChange>
          </w:rPr>
          <w:delText xml:space="preserve"> </w:delText>
        </w:r>
        <w:r w:rsidDel="00364561">
          <w:delText>Generation</w:delText>
        </w:r>
        <w:r w:rsidRPr="00707910" w:rsidDel="00364561">
          <w:rPr>
            <w:lang w:val="el-GR"/>
            <w:rPrChange w:id="3087" w:author="Στάθης Καπ" w:date="2023-02-25T23:42:00Z">
              <w:rPr/>
            </w:rPrChange>
          </w:rPr>
          <w:delText xml:space="preserve"> (</w:delText>
        </w:r>
        <w:r w:rsidDel="00364561">
          <w:delText>CG</w:delText>
        </w:r>
        <w:r w:rsidRPr="00707910" w:rsidDel="00364561">
          <w:rPr>
            <w:lang w:val="el-GR"/>
            <w:rPrChange w:id="3088" w:author="Στάθης Καπ" w:date="2023-02-25T23:42:00Z">
              <w:rPr/>
            </w:rPrChange>
          </w:rPr>
          <w:delText>)</w:delText>
        </w:r>
      </w:del>
    </w:p>
    <w:p w14:paraId="407E4B5D" w14:textId="56E05B14" w:rsidR="007F3CEF" w:rsidRPr="00707910" w:rsidDel="00364561" w:rsidRDefault="007F3CEF" w:rsidP="007F3CEF">
      <w:pPr>
        <w:pStyle w:val="ListParagraph"/>
        <w:numPr>
          <w:ilvl w:val="1"/>
          <w:numId w:val="31"/>
        </w:numPr>
        <w:rPr>
          <w:del w:id="3089" w:author="Στάθης Καπ" w:date="2023-02-25T23:19:00Z"/>
          <w:lang w:val="el-GR"/>
          <w:rPrChange w:id="3090" w:author="Στάθης Καπ" w:date="2023-02-25T23:42:00Z">
            <w:rPr>
              <w:del w:id="3091" w:author="Στάθης Καπ" w:date="2023-02-25T23:19:00Z"/>
            </w:rPr>
          </w:rPrChange>
        </w:rPr>
      </w:pPr>
      <w:del w:id="3092" w:author="Στάθης Καπ" w:date="2023-02-25T23:19:00Z">
        <w:r w:rsidDel="00364561">
          <w:delText>Genetic</w:delText>
        </w:r>
        <w:r w:rsidRPr="00707910" w:rsidDel="00364561">
          <w:rPr>
            <w:lang w:val="el-GR"/>
            <w:rPrChange w:id="3093" w:author="Στάθης Καπ" w:date="2023-02-25T23:42:00Z">
              <w:rPr/>
            </w:rPrChange>
          </w:rPr>
          <w:delText xml:space="preserve"> </w:delText>
        </w:r>
        <w:r w:rsidDel="00364561">
          <w:delText>Algorithms</w:delText>
        </w:r>
        <w:r w:rsidRPr="00707910" w:rsidDel="00364561">
          <w:rPr>
            <w:lang w:val="el-GR"/>
            <w:rPrChange w:id="3094" w:author="Στάθης Καπ" w:date="2023-02-25T23:42:00Z">
              <w:rPr/>
            </w:rPrChange>
          </w:rPr>
          <w:delText xml:space="preserve"> (</w:delText>
        </w:r>
        <w:r w:rsidDel="00364561">
          <w:delText>GA</w:delText>
        </w:r>
        <w:r w:rsidRPr="00707910" w:rsidDel="00364561">
          <w:rPr>
            <w:lang w:val="el-GR"/>
            <w:rPrChange w:id="3095" w:author="Στάθης Καπ" w:date="2023-02-25T23:42:00Z">
              <w:rPr/>
            </w:rPrChange>
          </w:rPr>
          <w:delText>)</w:delText>
        </w:r>
      </w:del>
    </w:p>
    <w:p w14:paraId="2F76A34C" w14:textId="0A928C23" w:rsidR="007F3CEF" w:rsidRPr="00707910" w:rsidDel="00364561" w:rsidRDefault="007F3CEF" w:rsidP="007F3CEF">
      <w:pPr>
        <w:pStyle w:val="ListParagraph"/>
        <w:numPr>
          <w:ilvl w:val="1"/>
          <w:numId w:val="31"/>
        </w:numPr>
        <w:rPr>
          <w:del w:id="3096" w:author="Στάθης Καπ" w:date="2023-02-25T23:19:00Z"/>
          <w:lang w:val="el-GR"/>
          <w:rPrChange w:id="3097" w:author="Στάθης Καπ" w:date="2023-02-25T23:42:00Z">
            <w:rPr>
              <w:del w:id="3098" w:author="Στάθης Καπ" w:date="2023-02-25T23:19:00Z"/>
            </w:rPr>
          </w:rPrChange>
        </w:rPr>
      </w:pPr>
      <w:del w:id="3099" w:author="Στάθης Καπ" w:date="2023-02-25T23:19:00Z">
        <w:r w:rsidDel="00364561">
          <w:delText>Ant</w:delText>
        </w:r>
        <w:r w:rsidRPr="00707910" w:rsidDel="00364561">
          <w:rPr>
            <w:lang w:val="el-GR"/>
            <w:rPrChange w:id="3100" w:author="Στάθης Καπ" w:date="2023-02-25T23:42:00Z">
              <w:rPr/>
            </w:rPrChange>
          </w:rPr>
          <w:delText xml:space="preserve"> </w:delText>
        </w:r>
        <w:r w:rsidDel="00364561">
          <w:delText>Colony</w:delText>
        </w:r>
        <w:r w:rsidRPr="00707910" w:rsidDel="00364561">
          <w:rPr>
            <w:lang w:val="el-GR"/>
            <w:rPrChange w:id="3101" w:author="Στάθης Καπ" w:date="2023-02-25T23:42:00Z">
              <w:rPr/>
            </w:rPrChange>
          </w:rPr>
          <w:delText xml:space="preserve"> </w:delText>
        </w:r>
        <w:r w:rsidDel="00364561">
          <w:delText>Optimization</w:delText>
        </w:r>
        <w:r w:rsidRPr="00707910" w:rsidDel="00364561">
          <w:rPr>
            <w:lang w:val="el-GR"/>
            <w:rPrChange w:id="3102" w:author="Στάθης Καπ" w:date="2023-02-25T23:42:00Z">
              <w:rPr/>
            </w:rPrChange>
          </w:rPr>
          <w:delText xml:space="preserve"> (</w:delText>
        </w:r>
        <w:r w:rsidDel="00364561">
          <w:delText>ACO</w:delText>
        </w:r>
        <w:r w:rsidRPr="00707910" w:rsidDel="00364561">
          <w:rPr>
            <w:lang w:val="el-GR"/>
            <w:rPrChange w:id="3103" w:author="Στάθης Καπ" w:date="2023-02-25T23:42:00Z">
              <w:rPr/>
            </w:rPrChange>
          </w:rPr>
          <w:delText>)</w:delText>
        </w:r>
      </w:del>
    </w:p>
    <w:p w14:paraId="196BC70D" w14:textId="0C95039D" w:rsidR="007F3CEF" w:rsidRPr="00707910" w:rsidDel="00364561" w:rsidRDefault="007F3CEF" w:rsidP="007F3CEF">
      <w:pPr>
        <w:pStyle w:val="ListParagraph"/>
        <w:numPr>
          <w:ilvl w:val="1"/>
          <w:numId w:val="31"/>
        </w:numPr>
        <w:rPr>
          <w:del w:id="3104" w:author="Στάθης Καπ" w:date="2023-02-25T23:19:00Z"/>
          <w:lang w:val="el-GR"/>
          <w:rPrChange w:id="3105" w:author="Στάθης Καπ" w:date="2023-02-25T23:42:00Z">
            <w:rPr>
              <w:del w:id="3106" w:author="Στάθης Καπ" w:date="2023-02-25T23:19:00Z"/>
            </w:rPr>
          </w:rPrChange>
        </w:rPr>
      </w:pPr>
      <w:del w:id="3107" w:author="Στάθης Καπ" w:date="2023-02-25T23:19:00Z">
        <w:r w:rsidDel="00364561">
          <w:delText>Particle</w:delText>
        </w:r>
        <w:r w:rsidRPr="00707910" w:rsidDel="00364561">
          <w:rPr>
            <w:lang w:val="el-GR"/>
            <w:rPrChange w:id="3108" w:author="Στάθης Καπ" w:date="2023-02-25T23:42:00Z">
              <w:rPr/>
            </w:rPrChange>
          </w:rPr>
          <w:delText xml:space="preserve"> </w:delText>
        </w:r>
        <w:r w:rsidDel="00364561">
          <w:delText>Swarm</w:delText>
        </w:r>
        <w:r w:rsidRPr="00707910" w:rsidDel="00364561">
          <w:rPr>
            <w:lang w:val="el-GR"/>
            <w:rPrChange w:id="3109" w:author="Στάθης Καπ" w:date="2023-02-25T23:42:00Z">
              <w:rPr/>
            </w:rPrChange>
          </w:rPr>
          <w:delText xml:space="preserve"> </w:delText>
        </w:r>
        <w:r w:rsidDel="00364561">
          <w:delText>Optimization</w:delText>
        </w:r>
        <w:r w:rsidRPr="00707910" w:rsidDel="00364561">
          <w:rPr>
            <w:lang w:val="el-GR"/>
            <w:rPrChange w:id="3110" w:author="Στάθης Καπ" w:date="2023-02-25T23:42:00Z">
              <w:rPr/>
            </w:rPrChange>
          </w:rPr>
          <w:delText xml:space="preserve"> (</w:delText>
        </w:r>
        <w:r w:rsidDel="00364561">
          <w:delText>PSO</w:delText>
        </w:r>
        <w:r w:rsidRPr="00707910" w:rsidDel="00364561">
          <w:rPr>
            <w:lang w:val="el-GR"/>
            <w:rPrChange w:id="3111" w:author="Στάθης Καπ" w:date="2023-02-25T23:42:00Z">
              <w:rPr/>
            </w:rPrChange>
          </w:rPr>
          <w:delText>)</w:delText>
        </w:r>
      </w:del>
    </w:p>
    <w:p w14:paraId="6ABA3936" w14:textId="7B8E8411" w:rsidR="007F3CEF" w:rsidRPr="00707910" w:rsidDel="00364561" w:rsidRDefault="007F3CEF" w:rsidP="007F3CEF">
      <w:pPr>
        <w:pStyle w:val="ListParagraph"/>
        <w:numPr>
          <w:ilvl w:val="1"/>
          <w:numId w:val="31"/>
        </w:numPr>
        <w:rPr>
          <w:del w:id="3112" w:author="Στάθης Καπ" w:date="2023-02-25T23:19:00Z"/>
          <w:lang w:val="el-GR"/>
          <w:rPrChange w:id="3113" w:author="Στάθης Καπ" w:date="2023-02-25T23:42:00Z">
            <w:rPr>
              <w:del w:id="3114" w:author="Στάθης Καπ" w:date="2023-02-25T23:19:00Z"/>
            </w:rPr>
          </w:rPrChange>
        </w:rPr>
      </w:pPr>
      <w:del w:id="3115" w:author="Στάθης Καπ" w:date="2023-02-25T23:19:00Z">
        <w:r w:rsidDel="00364561">
          <w:delText>Waiting</w:delText>
        </w:r>
        <w:r w:rsidRPr="00707910" w:rsidDel="00364561">
          <w:rPr>
            <w:lang w:val="el-GR"/>
            <w:rPrChange w:id="3116" w:author="Στάθης Καπ" w:date="2023-02-25T23:42:00Z">
              <w:rPr/>
            </w:rPrChange>
          </w:rPr>
          <w:delText>-</w:delText>
        </w:r>
        <w:r w:rsidDel="00364561">
          <w:delText>Relocation</w:delText>
        </w:r>
        <w:r w:rsidRPr="00707910" w:rsidDel="00364561">
          <w:rPr>
            <w:lang w:val="el-GR"/>
            <w:rPrChange w:id="3117" w:author="Στάθης Καπ" w:date="2023-02-25T23:42:00Z">
              <w:rPr/>
            </w:rPrChange>
          </w:rPr>
          <w:delText xml:space="preserve"> </w:delText>
        </w:r>
        <w:r w:rsidDel="00364561">
          <w:delText>Strategies</w:delText>
        </w:r>
      </w:del>
    </w:p>
    <w:p w14:paraId="7FBE3CF4" w14:textId="726A776F" w:rsidR="007F3CEF" w:rsidRPr="00707910" w:rsidDel="00364561" w:rsidRDefault="007F3CEF" w:rsidP="007F3CEF">
      <w:pPr>
        <w:pStyle w:val="ListParagraph"/>
        <w:numPr>
          <w:ilvl w:val="1"/>
          <w:numId w:val="31"/>
        </w:numPr>
        <w:rPr>
          <w:del w:id="3118" w:author="Στάθης Καπ" w:date="2023-02-25T23:19:00Z"/>
          <w:lang w:val="el-GR"/>
          <w:rPrChange w:id="3119" w:author="Στάθης Καπ" w:date="2023-02-25T23:42:00Z">
            <w:rPr>
              <w:del w:id="3120" w:author="Στάθης Καπ" w:date="2023-02-25T23:19:00Z"/>
            </w:rPr>
          </w:rPrChange>
        </w:rPr>
      </w:pPr>
      <w:del w:id="3121" w:author="Στάθης Καπ" w:date="2023-02-25T23:19:00Z">
        <w:r w:rsidDel="00364561">
          <w:delText>Markov</w:delText>
        </w:r>
        <w:r w:rsidRPr="00707910" w:rsidDel="00364561">
          <w:rPr>
            <w:lang w:val="el-GR"/>
            <w:rPrChange w:id="3122" w:author="Στάθης Καπ" w:date="2023-02-25T23:42:00Z">
              <w:rPr/>
            </w:rPrChange>
          </w:rPr>
          <w:delText xml:space="preserve"> </w:delText>
        </w:r>
        <w:r w:rsidDel="00364561">
          <w:delText>Decision</w:delText>
        </w:r>
        <w:r w:rsidRPr="00707910" w:rsidDel="00364561">
          <w:rPr>
            <w:lang w:val="el-GR"/>
            <w:rPrChange w:id="3123" w:author="Στάθης Καπ" w:date="2023-02-25T23:42:00Z">
              <w:rPr/>
            </w:rPrChange>
          </w:rPr>
          <w:delText xml:space="preserve"> </w:delText>
        </w:r>
        <w:r w:rsidDel="00364561">
          <w:delText>Processes</w:delText>
        </w:r>
      </w:del>
    </w:p>
    <w:p w14:paraId="04D9C85A" w14:textId="7C401668" w:rsidR="007F3CEF" w:rsidRPr="00707910" w:rsidDel="00364561" w:rsidRDefault="007F3CEF" w:rsidP="007F3CEF">
      <w:pPr>
        <w:pStyle w:val="ListParagraph"/>
        <w:numPr>
          <w:ilvl w:val="1"/>
          <w:numId w:val="31"/>
        </w:numPr>
        <w:rPr>
          <w:del w:id="3124" w:author="Στάθης Καπ" w:date="2023-02-25T23:19:00Z"/>
          <w:lang w:val="el-GR"/>
          <w:rPrChange w:id="3125" w:author="Στάθης Καπ" w:date="2023-02-25T23:42:00Z">
            <w:rPr>
              <w:del w:id="3126" w:author="Στάθης Καπ" w:date="2023-02-25T23:19:00Z"/>
            </w:rPr>
          </w:rPrChange>
        </w:rPr>
      </w:pPr>
      <w:del w:id="3127" w:author="Στάθης Καπ" w:date="2023-02-25T23:19:00Z">
        <w:r w:rsidDel="00364561">
          <w:delText>Dynamic</w:delText>
        </w:r>
        <w:r w:rsidRPr="00707910" w:rsidDel="00364561">
          <w:rPr>
            <w:lang w:val="el-GR"/>
            <w:rPrChange w:id="3128" w:author="Στάθης Καπ" w:date="2023-02-25T23:42:00Z">
              <w:rPr/>
            </w:rPrChange>
          </w:rPr>
          <w:delText xml:space="preserve"> </w:delText>
        </w:r>
        <w:r w:rsidDel="00364561">
          <w:delText>Programming</w:delText>
        </w:r>
        <w:r w:rsidRPr="00707910" w:rsidDel="00364561">
          <w:rPr>
            <w:lang w:val="el-GR"/>
            <w:rPrChange w:id="3129" w:author="Στάθης Καπ" w:date="2023-02-25T23:42:00Z">
              <w:rPr/>
            </w:rPrChange>
          </w:rPr>
          <w:delText xml:space="preserve"> (</w:delText>
        </w:r>
        <w:r w:rsidDel="00364561">
          <w:delText>DP</w:delText>
        </w:r>
        <w:r w:rsidRPr="00707910" w:rsidDel="00364561">
          <w:rPr>
            <w:lang w:val="el-GR"/>
            <w:rPrChange w:id="3130" w:author="Στάθης Καπ" w:date="2023-02-25T23:42:00Z">
              <w:rPr/>
            </w:rPrChange>
          </w:rPr>
          <w:delText>)-</w:delText>
        </w:r>
        <w:r w:rsidDel="00364561">
          <w:delText>Based</w:delText>
        </w:r>
        <w:r w:rsidR="003C099B" w:rsidDel="00364561">
          <w:rPr>
            <w:lang w:val="el-GR"/>
          </w:rPr>
          <w:delText xml:space="preserve"> </w:delText>
        </w:r>
        <w:r w:rsidDel="00364561">
          <w:delText>Approaches</w:delText>
        </w:r>
      </w:del>
    </w:p>
    <w:p w14:paraId="177745C3" w14:textId="7A33C872" w:rsidR="007F3CEF" w:rsidRPr="00707910" w:rsidDel="00364561" w:rsidRDefault="007F3CEF" w:rsidP="007F3CEF">
      <w:pPr>
        <w:pStyle w:val="ListParagraph"/>
        <w:numPr>
          <w:ilvl w:val="1"/>
          <w:numId w:val="31"/>
        </w:numPr>
        <w:rPr>
          <w:del w:id="3131" w:author="Στάθης Καπ" w:date="2023-02-25T23:19:00Z"/>
          <w:lang w:val="el-GR"/>
          <w:rPrChange w:id="3132" w:author="Στάθης Καπ" w:date="2023-02-25T23:42:00Z">
            <w:rPr>
              <w:del w:id="3133" w:author="Στάθης Καπ" w:date="2023-02-25T23:19:00Z"/>
            </w:rPr>
          </w:rPrChange>
        </w:rPr>
      </w:pPr>
      <w:del w:id="3134" w:author="Στάθης Καπ" w:date="2023-02-25T23:19:00Z">
        <w:r w:rsidDel="00364561">
          <w:delText>Queueing</w:delText>
        </w:r>
        <w:r w:rsidRPr="00707910" w:rsidDel="00364561">
          <w:rPr>
            <w:lang w:val="el-GR"/>
            <w:rPrChange w:id="3135" w:author="Στάθης Καπ" w:date="2023-02-25T23:42:00Z">
              <w:rPr/>
            </w:rPrChange>
          </w:rPr>
          <w:delText>-</w:delText>
        </w:r>
        <w:r w:rsidDel="00364561">
          <w:delText>Polling</w:delText>
        </w:r>
        <w:r w:rsidRPr="00707910" w:rsidDel="00364561">
          <w:rPr>
            <w:lang w:val="el-GR"/>
            <w:rPrChange w:id="3136" w:author="Στάθης Καπ" w:date="2023-02-25T23:42:00Z">
              <w:rPr/>
            </w:rPrChange>
          </w:rPr>
          <w:delText xml:space="preserve"> </w:delText>
        </w:r>
        <w:r w:rsidDel="00364561">
          <w:delText>Strategies</w:delText>
        </w:r>
      </w:del>
    </w:p>
    <w:p w14:paraId="44390117" w14:textId="38EED9A7" w:rsidR="00AF2D24" w:rsidDel="00364561" w:rsidRDefault="005F1598" w:rsidP="00F01EBF">
      <w:pPr>
        <w:rPr>
          <w:del w:id="3137" w:author="Στάθης Καπ" w:date="2023-02-25T23:19:00Z"/>
          <w:lang w:val="el-GR"/>
        </w:rPr>
      </w:pPr>
      <w:del w:id="3138" w:author="Στάθης Καπ" w:date="2023-02-25T23:19:00Z">
        <w:r w:rsidDel="00364561">
          <w:rPr>
            <w:lang w:val="el-GR"/>
          </w:rPr>
          <w:delText xml:space="preserve">Όπως αναφέρθηκε και στην αρχή της υποενότητας, ένας τρόπος προσέγγισης των προβλημάτων Δυναμικής Βελτιστοποίησης είναι ο χωρισμός του συνολικού διαθέσιμου χρόνου σε μικρότερα χρονικά τμήματα και η εκτέλεση του αλγορίθμου βελτιστοποίησης για το εκάστοτε στατικό πρόβλημα στην αρχή του κάθε τμήματος. Η έννοια λοιπόν του «δυναμικού αλγορίθμου», σύμφωνα με τους </w:delText>
        </w:r>
        <w:r w:rsidDel="00364561">
          <w:delText>Psaraftis</w:delText>
        </w:r>
        <w:r w:rsidRPr="005F1598" w:rsidDel="00364561">
          <w:rPr>
            <w:lang w:val="el-GR"/>
          </w:rPr>
          <w:delText xml:space="preserve"> </w:delText>
        </w:r>
        <w:r w:rsidDel="00364561">
          <w:delText>et</w:delText>
        </w:r>
        <w:r w:rsidRPr="005F1598" w:rsidDel="00364561">
          <w:rPr>
            <w:lang w:val="el-GR"/>
          </w:rPr>
          <w:delText xml:space="preserve"> </w:delText>
        </w:r>
        <w:r w:rsidDel="00364561">
          <w:delText>al</w:delText>
        </w:r>
        <w:r w:rsidRPr="005F1598" w:rsidDel="00364561">
          <w:rPr>
            <w:lang w:val="el-GR"/>
          </w:rPr>
          <w:delText>.</w:delText>
        </w:r>
        <w:r w:rsidDel="00364561">
          <w:rPr>
            <w:lang w:val="el-GR"/>
          </w:rPr>
          <w:delText xml:space="preserve"> </w:delText>
        </w:r>
        <w:r w:rsidRPr="005F1598" w:rsidDel="00364561">
          <w:rPr>
            <w:lang w:val="el-GR"/>
          </w:rPr>
          <w:delText xml:space="preserve">(2016), </w:delText>
        </w:r>
        <w:r w:rsidDel="00364561">
          <w:rPr>
            <w:lang w:val="el-GR"/>
          </w:rPr>
          <w:delText>θα μπορούσε να προσδοθεί μόνο στις τελευταίες τέσσερις μεθόδους επίλυσης που αποτελούν τη μειονότητα των ερευνών.</w:delText>
        </w:r>
      </w:del>
    </w:p>
    <w:p w14:paraId="7D07FE71" w14:textId="542E6E91" w:rsidR="00914A3A" w:rsidDel="00364561" w:rsidRDefault="00914A3A" w:rsidP="00F01EBF">
      <w:pPr>
        <w:rPr>
          <w:del w:id="3139" w:author="Στάθης Καπ" w:date="2023-02-25T23:19:00Z"/>
          <w:rFonts w:eastAsiaTheme="minorEastAsia"/>
          <w:lang w:val="el-GR"/>
        </w:rPr>
      </w:pPr>
      <w:del w:id="3140" w:author="Στάθης Καπ" w:date="2023-02-25T23:19:00Z">
        <w:r w:rsidDel="00364561">
          <w:rPr>
            <w:lang w:val="el-GR"/>
          </w:rPr>
          <w:delText>Οι</w:delText>
        </w:r>
        <w:r w:rsidRPr="00FF27A9" w:rsidDel="00364561">
          <w:rPr>
            <w:lang w:val="el-GR"/>
          </w:rPr>
          <w:delText xml:space="preserve"> </w:delText>
        </w:r>
        <w:r w:rsidDel="00364561">
          <w:delText>Attanasio</w:delText>
        </w:r>
        <w:r w:rsidRPr="00FF27A9" w:rsidDel="00364561">
          <w:rPr>
            <w:lang w:val="el-GR"/>
          </w:rPr>
          <w:delText xml:space="preserve"> </w:delText>
        </w:r>
        <w:r w:rsidDel="00364561">
          <w:delText>et</w:delText>
        </w:r>
        <w:r w:rsidRPr="00FF27A9" w:rsidDel="00364561">
          <w:rPr>
            <w:lang w:val="el-GR"/>
          </w:rPr>
          <w:delText xml:space="preserve"> </w:delText>
        </w:r>
        <w:r w:rsidDel="00364561">
          <w:delText>al</w:delText>
        </w:r>
        <w:r w:rsidRPr="00FF27A9" w:rsidDel="00364561">
          <w:rPr>
            <w:lang w:val="el-GR"/>
          </w:rPr>
          <w:delText>.(2004)</w:delText>
        </w:r>
        <w:r w:rsidR="00D95278" w:rsidRPr="00FF27A9" w:rsidDel="00364561">
          <w:rPr>
            <w:lang w:val="el-GR"/>
          </w:rPr>
          <w:delText xml:space="preserve"> </w:delText>
        </w:r>
        <w:r w:rsidR="00D95278" w:rsidDel="00364561">
          <w:rPr>
            <w:lang w:val="el-GR"/>
          </w:rPr>
          <w:delText>μελέτησαν</w:delText>
        </w:r>
        <w:r w:rsidR="00D95278" w:rsidRPr="00FF27A9" w:rsidDel="00364561">
          <w:rPr>
            <w:lang w:val="el-GR"/>
          </w:rPr>
          <w:delText xml:space="preserve"> </w:delText>
        </w:r>
        <w:r w:rsidR="00D95278" w:rsidDel="00364561">
          <w:rPr>
            <w:lang w:val="el-GR"/>
          </w:rPr>
          <w:delText>το</w:delText>
        </w:r>
        <w:r w:rsidR="00D95278" w:rsidRPr="00FF27A9" w:rsidDel="00364561">
          <w:rPr>
            <w:lang w:val="el-GR"/>
          </w:rPr>
          <w:delText xml:space="preserve"> </w:delText>
        </w:r>
        <w:r w:rsidR="00D95278" w:rsidDel="00364561">
          <w:delText>Dial</w:delText>
        </w:r>
        <w:r w:rsidR="00D95278" w:rsidRPr="00FF27A9" w:rsidDel="00364561">
          <w:rPr>
            <w:lang w:val="el-GR"/>
          </w:rPr>
          <w:delText>-</w:delText>
        </w:r>
        <w:r w:rsidR="00D95278" w:rsidDel="00364561">
          <w:delText>a</w:delText>
        </w:r>
        <w:r w:rsidR="00FF27A9" w:rsidRPr="00FF27A9" w:rsidDel="00364561">
          <w:rPr>
            <w:lang w:val="el-GR"/>
          </w:rPr>
          <w:delText>-</w:delText>
        </w:r>
        <w:r w:rsidR="00FF27A9" w:rsidDel="00364561">
          <w:delText>Ride</w:delText>
        </w:r>
        <w:r w:rsidR="00FF27A9" w:rsidRPr="00FF27A9" w:rsidDel="00364561">
          <w:rPr>
            <w:lang w:val="el-GR"/>
          </w:rPr>
          <w:delText xml:space="preserve"> </w:delText>
        </w:r>
        <w:r w:rsidR="00FF27A9" w:rsidDel="00364561">
          <w:rPr>
            <w:lang w:val="el-GR"/>
          </w:rPr>
          <w:delText xml:space="preserve">πρόβλημα </w:delText>
        </w:r>
        <w:r w:rsidR="00FF27A9" w:rsidRPr="00FF27A9" w:rsidDel="00364561">
          <w:rPr>
            <w:lang w:val="el-GR"/>
          </w:rPr>
          <w:delText>(</w:delText>
        </w:r>
        <w:r w:rsidR="00FF27A9" w:rsidDel="00364561">
          <w:delText>DARP</w:delText>
        </w:r>
        <w:r w:rsidR="00FF27A9" w:rsidRPr="00FF27A9" w:rsidDel="00364561">
          <w:rPr>
            <w:lang w:val="el-GR"/>
          </w:rPr>
          <w:delText xml:space="preserve">) </w:delText>
        </w:r>
        <w:r w:rsidR="00FF27A9" w:rsidDel="00364561">
          <w:rPr>
            <w:lang w:val="el-GR"/>
          </w:rPr>
          <w:delText xml:space="preserve">και ανέπτυξαν έναν αλγόριθμο παράλληλης Αναζήτησης Ταμπού για τη δυναμική εκδοχή του, που βασίζεται στην αναζήτηση Ταμπού των </w:delText>
        </w:r>
        <w:r w:rsidR="00FF27A9" w:rsidDel="00364561">
          <w:delText>Cordeau</w:delText>
        </w:r>
        <w:r w:rsidR="00FF27A9" w:rsidRPr="00FF27A9" w:rsidDel="00364561">
          <w:rPr>
            <w:lang w:val="el-GR"/>
          </w:rPr>
          <w:delText xml:space="preserve"> &amp; </w:delText>
        </w:r>
        <w:r w:rsidR="00FF27A9" w:rsidDel="00364561">
          <w:delText>Laporte</w:delText>
        </w:r>
        <w:r w:rsidR="00FF27A9" w:rsidRPr="00FF27A9" w:rsidDel="00364561">
          <w:rPr>
            <w:lang w:val="el-GR"/>
          </w:rPr>
          <w:delText xml:space="preserve"> (2003), </w:delText>
        </w:r>
        <w:r w:rsidR="00FF27A9" w:rsidDel="00364561">
          <w:rPr>
            <w:lang w:val="el-GR"/>
          </w:rPr>
          <w:delText xml:space="preserve">με πρωταρχικό σκοπό την εξυπηρέτηση των όσο δυνατόν περισσότερων πελατών. Ο αλγόριθμος των </w:delText>
        </w:r>
        <w:r w:rsidR="00FF27A9" w:rsidDel="00364561">
          <w:delText>Cordeau</w:delText>
        </w:r>
        <w:r w:rsidR="00FF27A9" w:rsidRPr="00DA136A" w:rsidDel="00364561">
          <w:rPr>
            <w:lang w:val="el-GR"/>
          </w:rPr>
          <w:delText xml:space="preserve"> &amp; </w:delText>
        </w:r>
        <w:r w:rsidR="00FF27A9" w:rsidDel="00364561">
          <w:delText>Laporte</w:delText>
        </w:r>
        <w:r w:rsidR="00FF27A9" w:rsidRPr="00DA136A" w:rsidDel="00364561">
          <w:rPr>
            <w:lang w:val="el-GR"/>
          </w:rPr>
          <w:delText xml:space="preserve"> (2003)</w:delText>
        </w:r>
        <w:r w:rsidR="00DA136A" w:rsidRPr="00DA136A" w:rsidDel="00364561">
          <w:rPr>
            <w:lang w:val="el-GR"/>
          </w:rPr>
          <w:delText xml:space="preserve"> </w:delText>
        </w:r>
        <w:r w:rsidR="00DA136A" w:rsidDel="00364561">
          <w:rPr>
            <w:lang w:val="el-GR"/>
          </w:rPr>
          <w:delText xml:space="preserve">για το στατικό </w:delText>
        </w:r>
        <w:r w:rsidR="00DA136A" w:rsidDel="00364561">
          <w:delText>DARP</w:delText>
        </w:r>
        <w:r w:rsidR="00DA136A" w:rsidRPr="00DA136A" w:rsidDel="00364561">
          <w:rPr>
            <w:lang w:val="el-GR"/>
          </w:rPr>
          <w:delText xml:space="preserve">, </w:delText>
        </w:r>
        <w:r w:rsidR="00DA136A" w:rsidDel="00364561">
          <w:rPr>
            <w:lang w:val="el-GR"/>
          </w:rPr>
          <w:delText xml:space="preserve">σε κάθε επανάληψη </w:delText>
        </w:r>
        <w:r w:rsidR="00DA136A" w:rsidDel="00364561">
          <w:delText>t</w:delText>
        </w:r>
        <w:r w:rsidR="00DA136A" w:rsidDel="00364561">
          <w:rPr>
            <w:lang w:val="el-GR"/>
          </w:rPr>
          <w:delText xml:space="preserve">, επιλέγει τη βέλτιστη λύση από τη γειτονιά λύσεων </w:delText>
        </w:r>
        <w:r w:rsidR="00DA136A" w:rsidDel="00364561">
          <w:delText>N</w:delText>
        </w:r>
        <w:r w:rsidR="00DA136A" w:rsidRPr="00DA136A" w:rsidDel="00364561">
          <w:rPr>
            <w:lang w:val="el-GR"/>
          </w:rPr>
          <w:delText>(</w:delText>
        </w:r>
      </w:del>
      <m:oMath>
        <m:sSub>
          <m:sSubPr>
            <m:ctrlPr>
              <w:del w:id="3141" w:author="Στάθης Καπ" w:date="2023-02-25T23:19:00Z">
                <w:rPr>
                  <w:rFonts w:ascii="Cambria Math" w:hAnsi="Cambria Math"/>
                  <w:i/>
                  <w:lang w:val="el-GR"/>
                </w:rPr>
              </w:del>
            </m:ctrlPr>
          </m:sSubPr>
          <m:e>
            <m:r>
              <w:del w:id="3142" w:author="Στάθης Καπ" w:date="2023-02-25T23:19:00Z">
                <w:rPr>
                  <w:rFonts w:ascii="Cambria Math" w:hAnsi="Cambria Math"/>
                  <w:lang w:val="el-GR"/>
                </w:rPr>
                <m:t>s</m:t>
              </w:del>
            </m:r>
          </m:e>
          <m:sub>
            <m:r>
              <w:del w:id="3143" w:author="Στάθης Καπ" w:date="2023-02-25T23:19:00Z">
                <w:rPr>
                  <w:rFonts w:ascii="Cambria Math" w:hAnsi="Cambria Math"/>
                  <w:lang w:val="el-GR"/>
                </w:rPr>
                <m:t>t</m:t>
              </w:del>
            </m:r>
          </m:sub>
        </m:sSub>
      </m:oMath>
      <w:del w:id="3144" w:author="Στάθης Καπ" w:date="2023-02-25T23:19:00Z">
        <w:r w:rsidR="00DA136A" w:rsidRPr="00DA136A" w:rsidDel="00364561">
          <w:rPr>
            <w:lang w:val="el-GR"/>
          </w:rPr>
          <w:delText xml:space="preserve">) </w:delText>
        </w:r>
        <w:r w:rsidR="00DA136A" w:rsidDel="00364561">
          <w:rPr>
            <w:lang w:val="el-GR"/>
          </w:rPr>
          <w:delText xml:space="preserve">της λύσης </w:delText>
        </w:r>
      </w:del>
      <m:oMath>
        <m:sSub>
          <m:sSubPr>
            <m:ctrlPr>
              <w:del w:id="3145" w:author="Στάθης Καπ" w:date="2023-02-25T23:19:00Z">
                <w:rPr>
                  <w:rFonts w:ascii="Cambria Math" w:hAnsi="Cambria Math"/>
                  <w:i/>
                  <w:lang w:val="el-GR"/>
                </w:rPr>
              </w:del>
            </m:ctrlPr>
          </m:sSubPr>
          <m:e>
            <m:r>
              <w:del w:id="3146" w:author="Στάθης Καπ" w:date="2023-02-25T23:19:00Z">
                <w:rPr>
                  <w:rFonts w:ascii="Cambria Math" w:hAnsi="Cambria Math"/>
                  <w:lang w:val="el-GR"/>
                </w:rPr>
                <m:t>s</m:t>
              </w:del>
            </m:r>
          </m:e>
          <m:sub>
            <m:r>
              <w:del w:id="3147" w:author="Στάθης Καπ" w:date="2023-02-25T23:19:00Z">
                <w:rPr>
                  <w:rFonts w:ascii="Cambria Math" w:hAnsi="Cambria Math"/>
                  <w:lang w:val="el-GR"/>
                </w:rPr>
                <m:t>t</m:t>
              </w:del>
            </m:r>
          </m:sub>
        </m:sSub>
      </m:oMath>
      <w:del w:id="3148" w:author="Στάθης Καπ" w:date="2023-02-25T23:19:00Z">
        <w:r w:rsidR="00DA136A" w:rsidRPr="00DA136A" w:rsidDel="00364561">
          <w:rPr>
            <w:rFonts w:eastAsiaTheme="minorEastAsia"/>
            <w:lang w:val="el-GR"/>
          </w:rPr>
          <w:delText xml:space="preserve"> </w:delText>
        </w:r>
        <w:r w:rsidR="00DA136A" w:rsidDel="00364561">
          <w:rPr>
            <w:rFonts w:eastAsiaTheme="minorEastAsia"/>
            <w:lang w:val="el-GR"/>
          </w:rPr>
          <w:delText xml:space="preserve">ενώ για την αποφυγή της ανακύκλωσης απαγορεύει τις λύσεις που περιέχουν χαρακτηριστικά πρόσφατων λύσεων για θ επαναλήψεις, εκτός και εάν οι λύσεις αυτές είναι καλύτερες. Πιο συγκεκριμένα, εάν κατά τη διάρκεια παραγωγής της γειτονιάς λύσεων μιας λύσης </w:delText>
        </w:r>
        <w:r w:rsidR="00DA136A" w:rsidDel="00364561">
          <w:rPr>
            <w:rFonts w:eastAsiaTheme="minorEastAsia"/>
          </w:rPr>
          <w:delText>s</w:delText>
        </w:r>
        <w:r w:rsidR="00DA136A" w:rsidDel="00364561">
          <w:rPr>
            <w:rFonts w:eastAsiaTheme="minorEastAsia"/>
            <w:lang w:val="el-GR"/>
          </w:rPr>
          <w:delText xml:space="preserve">, ένα ζεύγος κόμβων (παραλαβή-παράδοση) αποφασισθεί να αφαιρεθεί από μία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 και να εισαχθεί σε μια διαδρομή </w:delText>
        </w:r>
        <w:r w:rsidR="00DA136A" w:rsidDel="00364561">
          <w:rPr>
            <w:rFonts w:eastAsiaTheme="minorEastAsia"/>
          </w:rPr>
          <w:delText>k</w:delText>
        </w:r>
        <w:r w:rsidR="00DA136A" w:rsidRPr="00DA136A" w:rsidDel="00364561">
          <w:rPr>
            <w:rFonts w:eastAsiaTheme="minorEastAsia"/>
            <w:lang w:val="el-GR"/>
          </w:rPr>
          <w:delText>’</w:delText>
        </w:r>
        <w:r w:rsidR="00DA136A" w:rsidDel="00364561">
          <w:rPr>
            <w:rFonts w:eastAsiaTheme="minorEastAsia"/>
            <w:lang w:val="el-GR"/>
          </w:rPr>
          <w:delText xml:space="preserve">, τότε το ζεύγος αυτό απαγορεύεται να επιστρέψει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για θ επαναλήψεις </w:delText>
        </w:r>
        <w:commentRangeStart w:id="3149"/>
        <w:r w:rsidR="00DA136A" w:rsidDel="00364561">
          <w:rPr>
            <w:rFonts w:eastAsiaTheme="minorEastAsia"/>
            <w:lang w:val="el-GR"/>
          </w:rPr>
          <w:delText xml:space="preserve">εκτός και αν από την κίνηση αυτή προέκυπτε μια λύση καλύτερη από όλες που έχουν το ζεύγος αυτό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commentRangeEnd w:id="3149"/>
        <w:r w:rsidR="002451D2" w:rsidDel="00364561">
          <w:rPr>
            <w:rStyle w:val="CommentReference"/>
          </w:rPr>
          <w:commentReference w:id="3149"/>
        </w:r>
        <w:r w:rsidR="00DA136A" w:rsidDel="00364561">
          <w:rPr>
            <w:rFonts w:eastAsiaTheme="minorEastAsia"/>
            <w:lang w:val="el-GR"/>
          </w:rPr>
          <w:delText xml:space="preserve">Για τη διαφοροποίηση των λύσεων, αποθαρρύνεται η επαναλαμβανόμενη προσθήκη μιας αίτησης σε μία λύση </w:delText>
        </w:r>
        <w:r w:rsidR="00DA136A" w:rsidDel="00364561">
          <w:rPr>
            <w:rFonts w:eastAsiaTheme="minorEastAsia"/>
          </w:rPr>
          <w:delText>s</w:delText>
        </w:r>
        <w:r w:rsidR="00DA136A" w:rsidRPr="00DA136A" w:rsidDel="00364561">
          <w:rPr>
            <w:rFonts w:eastAsiaTheme="minorEastAsia"/>
            <w:lang w:val="el-GR"/>
          </w:rPr>
          <w:delText xml:space="preserve"> </w:delText>
        </w:r>
        <w:r w:rsidR="00DA136A" w:rsidDel="00364561">
          <w:rPr>
            <w:rFonts w:eastAsiaTheme="minorEastAsia"/>
            <w:lang w:val="el-GR"/>
          </w:rPr>
          <w:delText>κατά τη διάρκεια μιας αναζήτησης.</w:delText>
        </w:r>
        <w:r w:rsidR="00A0654F" w:rsidDel="00364561">
          <w:rPr>
            <w:rFonts w:eastAsiaTheme="minorEastAsia"/>
            <w:lang w:val="el-GR"/>
          </w:rPr>
          <w:delText xml:space="preserve"> Η παράλληλη υλοποίηση του στατικού </w:delText>
        </w:r>
        <w:r w:rsidR="00A0654F" w:rsidDel="00364561">
          <w:rPr>
            <w:rFonts w:eastAsiaTheme="minorEastAsia"/>
          </w:rPr>
          <w:delText>DARP</w:delText>
        </w:r>
        <w:r w:rsidR="00A0654F" w:rsidDel="00364561">
          <w:rPr>
            <w:rFonts w:eastAsiaTheme="minorEastAsia"/>
            <w:lang w:val="el-GR"/>
          </w:rPr>
          <w:delText xml:space="preserve"> αποτελείται από δύο στρατηγικές:</w:delText>
        </w:r>
      </w:del>
    </w:p>
    <w:p w14:paraId="690366C1" w14:textId="19CACDCE" w:rsidR="00A0654F" w:rsidDel="00364561" w:rsidRDefault="00A0654F" w:rsidP="00A0654F">
      <w:pPr>
        <w:pStyle w:val="ListParagraph"/>
        <w:numPr>
          <w:ilvl w:val="0"/>
          <w:numId w:val="32"/>
        </w:numPr>
        <w:rPr>
          <w:del w:id="3150" w:author="Στάθης Καπ" w:date="2023-02-25T23:19:00Z"/>
          <w:lang w:val="el-GR"/>
        </w:rPr>
      </w:pPr>
      <w:del w:id="3151"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SPMS</w:delText>
        </w:r>
        <w:r w:rsidRPr="00A0654F" w:rsidDel="00364561">
          <w:rPr>
            <w:lang w:val="el-GR"/>
          </w:rPr>
          <w:delText xml:space="preserve">: </w:delText>
        </w:r>
        <w:r w:rsidDel="00364561">
          <w:rPr>
            <w:lang w:val="el-GR"/>
          </w:rPr>
          <w:delText>Σε αυτή τη στρατηγική, η αναζήτηση πραγματοποιείται από πολλαπλούς επεξεργαστές (</w:delText>
        </w:r>
        <w:r w:rsidDel="00364561">
          <w:delText>p</w:delText>
        </w:r>
        <w:r w:rsidRPr="00A0654F" w:rsidDel="00364561">
          <w:rPr>
            <w:lang w:val="el-GR"/>
          </w:rPr>
          <w:delText>-</w:delText>
        </w:r>
        <w:r w:rsidDel="00364561">
          <w:delText>C</w:delText>
        </w:r>
        <w:r w:rsidDel="00364561">
          <w:rPr>
            <w:lang w:val="el-GR"/>
          </w:rPr>
          <w:delText>)</w:delText>
        </w:r>
        <w:r w:rsidRPr="00A0654F" w:rsidDel="00364561">
          <w:rPr>
            <w:lang w:val="el-GR"/>
          </w:rPr>
          <w:delText xml:space="preserve">. </w:delText>
        </w:r>
        <w:r w:rsidDel="00364561">
          <w:rPr>
            <w:lang w:val="el-GR"/>
          </w:rPr>
          <w:delText xml:space="preserve">Κάθε επεξεργαστής πραγματοποιεί διαφορετική αναζήτηση ξεκινώντας από το ίδιο σημείο </w:delText>
        </w:r>
        <w:r w:rsidRPr="00A0654F" w:rsidDel="00364561">
          <w:rPr>
            <w:lang w:val="el-GR"/>
          </w:rPr>
          <w:delText>(</w:delText>
        </w:r>
        <w:r w:rsidDel="00364561">
          <w:delText>SPMS</w:delText>
        </w:r>
        <w:r w:rsidRPr="00A0654F" w:rsidDel="00364561">
          <w:rPr>
            <w:lang w:val="el-GR"/>
          </w:rPr>
          <w:delText>).</w:delText>
        </w:r>
        <w:r w:rsidDel="00364561">
          <w:rPr>
            <w:lang w:val="el-GR"/>
          </w:rPr>
          <w:delText xml:space="preserve"> Όταν κάποιος επεξεργαστής βρει μία νέα βέλτιστη λύση, τότε αποστέλλεται μονάχα αυτή στους υπόλοιπους επεξεργαστές χωρίς επιπρόσθετες πληροφορίες (</w:delText>
        </w:r>
        <w:r w:rsidDel="00364561">
          <w:delText>C</w:delText>
        </w:r>
        <w:r w:rsidDel="00364561">
          <w:rPr>
            <w:lang w:val="el-GR"/>
          </w:rPr>
          <w:delText>)</w:delText>
        </w:r>
        <w:r w:rsidRPr="00A0654F" w:rsidDel="00364561">
          <w:rPr>
            <w:lang w:val="el-GR"/>
          </w:rPr>
          <w:delText>.</w:delText>
        </w:r>
      </w:del>
    </w:p>
    <w:p w14:paraId="6F8DF9A9" w14:textId="642DB406" w:rsidR="00A0654F" w:rsidDel="00364561" w:rsidRDefault="00A0654F" w:rsidP="00A0654F">
      <w:pPr>
        <w:pStyle w:val="ListParagraph"/>
        <w:numPr>
          <w:ilvl w:val="0"/>
          <w:numId w:val="32"/>
        </w:numPr>
        <w:rPr>
          <w:del w:id="3152" w:author="Στάθης Καπ" w:date="2023-02-25T23:19:00Z"/>
          <w:lang w:val="el-GR"/>
        </w:rPr>
      </w:pPr>
      <w:del w:id="3153"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MPMS</w:delText>
        </w:r>
        <w:r w:rsidDel="00364561">
          <w:rPr>
            <w:lang w:val="el-GR"/>
          </w:rPr>
          <w:delText>: Η διαφορά αυτής της στρατηγικές</w:delText>
        </w:r>
      </w:del>
      <w:ins w:id="3154" w:author="Charalampos Konstantopoulos" w:date="2023-02-01T06:01:00Z">
        <w:del w:id="3155" w:author="Στάθης Καπ" w:date="2023-02-25T23:19:00Z">
          <w:r w:rsidDel="00364561">
            <w:rPr>
              <w:lang w:val="el-GR"/>
            </w:rPr>
            <w:delText>στρατηγικ</w:delText>
          </w:r>
        </w:del>
      </w:ins>
      <w:ins w:id="3156" w:author=" " w:date="2023-01-27T19:00:00Z">
        <w:del w:id="3157" w:author="Στάθης Καπ" w:date="2023-02-25T23:19:00Z">
          <w:r w:rsidR="002451D2" w:rsidDel="00364561">
            <w:rPr>
              <w:lang w:val="el-GR"/>
            </w:rPr>
            <w:delText>ής</w:delText>
          </w:r>
        </w:del>
      </w:ins>
      <w:del w:id="3158" w:author="Στάθης Καπ" w:date="2023-02-25T23:19:00Z">
        <w:r w:rsidDel="00364561">
          <w:rPr>
            <w:lang w:val="el-GR"/>
          </w:rPr>
          <w:delText>ές από την πρώτη, είναι πως ο κάθε επεξεργαστής ξεκινάει την αναζήτησή του από μία διαφορετική αρχική λύση (</w:delText>
        </w:r>
        <w:r w:rsidDel="00364561">
          <w:delText>MPMS</w:delText>
        </w:r>
        <w:r w:rsidDel="00364561">
          <w:rPr>
            <w:lang w:val="el-GR"/>
          </w:rPr>
          <w:delText>)</w:delText>
        </w:r>
        <w:r w:rsidRPr="00A0654F" w:rsidDel="00364561">
          <w:rPr>
            <w:lang w:val="el-GR"/>
          </w:rPr>
          <w:delText>.</w:delText>
        </w:r>
      </w:del>
    </w:p>
    <w:p w14:paraId="028B7AD8" w14:textId="0D5A6A2A" w:rsidR="00227BA3" w:rsidDel="00364561" w:rsidRDefault="00227BA3" w:rsidP="00227BA3">
      <w:pPr>
        <w:rPr>
          <w:del w:id="3159" w:author="Στάθης Καπ" w:date="2023-02-25T23:19:00Z"/>
          <w:lang w:val="el-GR"/>
        </w:rPr>
      </w:pPr>
      <w:del w:id="3160" w:author="Στάθης Καπ" w:date="2023-02-25T23:19:00Z">
        <w:r w:rsidDel="00364561">
          <w:rPr>
            <w:lang w:val="el-GR"/>
          </w:rPr>
          <w:delText xml:space="preserve">Ο συνολικός αλγόριθμος, λοιπόν, των </w:delText>
        </w:r>
        <w:r w:rsidDel="00364561">
          <w:delText>Attanasio</w:delText>
        </w:r>
        <w:r w:rsidRPr="00227BA3" w:rsidDel="00364561">
          <w:rPr>
            <w:lang w:val="el-GR"/>
          </w:rPr>
          <w:delText xml:space="preserve"> </w:delText>
        </w:r>
        <w:r w:rsidDel="00364561">
          <w:delText>et</w:delText>
        </w:r>
        <w:r w:rsidRPr="00227BA3" w:rsidDel="00364561">
          <w:rPr>
            <w:lang w:val="el-GR"/>
          </w:rPr>
          <w:delText xml:space="preserve"> </w:delText>
        </w:r>
        <w:r w:rsidDel="00364561">
          <w:delText>al</w:delText>
        </w:r>
        <w:r w:rsidRPr="00227BA3" w:rsidDel="00364561">
          <w:rPr>
            <w:lang w:val="el-GR"/>
          </w:rPr>
          <w:delText>.</w:delText>
        </w:r>
        <w:r w:rsidDel="00364561">
          <w:rPr>
            <w:lang w:val="el-GR"/>
          </w:rPr>
          <w:delText>, αρχικά κατασκευάζει μία στατική λύση για τις ήδη γνωστές αιτήσεις (</w:delText>
        </w:r>
        <w:r w:rsidDel="00364561">
          <w:delText>requests</w:delText>
        </w:r>
        <w:r w:rsidDel="00364561">
          <w:rPr>
            <w:lang w:val="el-GR"/>
          </w:rPr>
          <w:delText xml:space="preserve">) εφαρμόζοντας τις παραπάνω στρατηγικές. Στην περίπτωση που καταφθάσει μία νέα αίτηση, πραγματοποιείται ένας παράλληλος έλεγχος εφικτότητας της εισαγωγής της αίτησης στη τρέχουσα βέλτιστη λύση. Τέλος, κατά τη φάση της μετα-βελτιστοποίησης </w:delText>
        </w:r>
        <w:r w:rsidR="00C40486" w:rsidDel="00364561">
          <w:rPr>
            <w:lang w:val="el-GR"/>
          </w:rPr>
          <w:delText>εφαρμόζεται</w:delText>
        </w:r>
        <w:r w:rsidDel="00364561">
          <w:rPr>
            <w:lang w:val="el-GR"/>
          </w:rPr>
          <w:delText xml:space="preserve"> και πάλι η παραλληλοποίηση του στατικού </w:delText>
        </w:r>
        <w:r w:rsidDel="00364561">
          <w:delText>DARP</w:delText>
        </w:r>
        <w:r w:rsidRPr="00227BA3" w:rsidDel="00364561">
          <w:rPr>
            <w:lang w:val="el-GR"/>
          </w:rPr>
          <w:delText xml:space="preserve"> </w:delText>
        </w:r>
        <w:r w:rsidDel="00364561">
          <w:rPr>
            <w:lang w:val="el-GR"/>
          </w:rPr>
          <w:delText>για την περαιτέρω μείωση του κόστους των διαδρομών.</w:delText>
        </w:r>
      </w:del>
    </w:p>
    <w:p w14:paraId="226DD9B9" w14:textId="25DCDA63" w:rsidR="0016712D" w:rsidDel="00364561" w:rsidRDefault="0016712D" w:rsidP="00227BA3">
      <w:pPr>
        <w:rPr>
          <w:del w:id="3161" w:author="Στάθης Καπ" w:date="2023-02-25T23:19:00Z"/>
          <w:lang w:val="el-GR"/>
        </w:rPr>
      </w:pPr>
      <w:del w:id="3162" w:author="Στάθης Καπ" w:date="2023-02-25T23:19:00Z">
        <w:r w:rsidDel="00364561">
          <w:rPr>
            <w:lang w:val="el-GR"/>
          </w:rPr>
          <w:delText xml:space="preserve">Οι </w:delText>
        </w:r>
        <w:r w:rsidDel="00364561">
          <w:delText>Potvin</w:delText>
        </w:r>
        <w:r w:rsidRPr="00E64A9A" w:rsidDel="00364561">
          <w:rPr>
            <w:lang w:val="el-GR"/>
          </w:rPr>
          <w:delText xml:space="preserve"> </w:delText>
        </w:r>
        <w:r w:rsidDel="00364561">
          <w:delText>et</w:delText>
        </w:r>
        <w:r w:rsidRPr="00E64A9A" w:rsidDel="00364561">
          <w:rPr>
            <w:lang w:val="el-GR"/>
          </w:rPr>
          <w:delText xml:space="preserve"> </w:delText>
        </w:r>
        <w:r w:rsidDel="00364561">
          <w:delText>al</w:delText>
        </w:r>
        <w:r w:rsidRPr="00E64A9A" w:rsidDel="00364561">
          <w:rPr>
            <w:lang w:val="el-GR"/>
          </w:rPr>
          <w:delText>.</w:delText>
        </w:r>
        <w:r w:rsidDel="00364561">
          <w:rPr>
            <w:lang w:val="el-GR"/>
          </w:rPr>
          <w:delText xml:space="preserve"> </w:delText>
        </w:r>
        <w:r w:rsidRPr="00E64A9A" w:rsidDel="00364561">
          <w:rPr>
            <w:lang w:val="el-GR"/>
          </w:rPr>
          <w:delText>(2006</w:delText>
        </w:r>
      </w:del>
      <w:ins w:id="3163" w:author="Charalampos Konstantopoulos" w:date="2023-02-01T06:01:00Z">
        <w:del w:id="3164" w:author="Στάθης Καπ" w:date="2023-02-25T23:19:00Z">
          <w:r w:rsidRPr="00E64A9A" w:rsidDel="00364561">
            <w:rPr>
              <w:lang w:val="el-GR"/>
            </w:rPr>
            <w:delText>200</w:delText>
          </w:r>
        </w:del>
      </w:ins>
      <w:del w:id="3165" w:author="Στάθης Καπ" w:date="2023-02-25T23:19:00Z">
        <w:r w:rsidR="00D17D06" w:rsidRPr="00D17D06" w:rsidDel="00364561">
          <w:rPr>
            <w:lang w:val="el-GR"/>
          </w:rPr>
          <w:delText>/</w:delText>
        </w:r>
      </w:del>
      <w:ins w:id="3166" w:author="Charalampos Konstantopoulos" w:date="2023-02-01T06:01:00Z">
        <w:del w:id="3167" w:author="Στάθης Καπ" w:date="2023-02-25T23:19:00Z">
          <w:r w:rsidRPr="00E64A9A" w:rsidDel="00364561">
            <w:rPr>
              <w:lang w:val="el-GR"/>
            </w:rPr>
            <w:delText>6</w:delText>
          </w:r>
        </w:del>
      </w:ins>
      <w:del w:id="3168" w:author="Στάθης Καπ" w:date="2023-02-25T23:19:00Z">
        <w:r w:rsidRPr="00E64A9A" w:rsidDel="00364561">
          <w:rPr>
            <w:lang w:val="el-GR"/>
          </w:rPr>
          <w:delText>)</w:delText>
        </w:r>
        <w:r w:rsidR="00E64A9A" w:rsidDel="00364561">
          <w:rPr>
            <w:lang w:val="el-GR"/>
          </w:rPr>
          <w:delText xml:space="preserve"> μελέτησαν το </w:delText>
        </w:r>
        <w:r w:rsidR="00E64A9A" w:rsidDel="00364561">
          <w:delText>DVRP</w:delText>
        </w:r>
        <w:r w:rsidR="00E64A9A" w:rsidRPr="00E64A9A" w:rsidDel="00364561">
          <w:rPr>
            <w:lang w:val="el-GR"/>
          </w:rPr>
          <w:delText xml:space="preserve"> </w:delText>
        </w:r>
        <w:r w:rsidR="00E64A9A" w:rsidDel="00364561">
          <w:rPr>
            <w:lang w:val="el-GR"/>
          </w:rPr>
          <w:delText xml:space="preserve">θέλοντας να μοντελοποιήσουν μία υπηρεσία </w:delText>
        </w:r>
        <w:r w:rsidR="00E64A9A" w:rsidDel="00364561">
          <w:delText>courier</w:delText>
        </w:r>
        <w:r w:rsidR="00E64A9A" w:rsidRPr="00E64A9A" w:rsidDel="00364561">
          <w:rPr>
            <w:lang w:val="el-GR"/>
          </w:rPr>
          <w:delText xml:space="preserve"> </w:delText>
        </w:r>
        <w:r w:rsidR="00E64A9A" w:rsidDel="00364561">
          <w:rPr>
            <w:lang w:val="el-GR"/>
          </w:rPr>
          <w:delText xml:space="preserve">η οποία αναλαμβάνει τη συλλογή αλληλογραφίας και τη μεταφορά της στον κεντρικό σταθμό </w:delText>
        </w:r>
        <w:r w:rsidR="00E64A9A" w:rsidRPr="00E64A9A" w:rsidDel="00364561">
          <w:rPr>
            <w:lang w:val="el-GR"/>
          </w:rPr>
          <w:delText>(</w:delText>
        </w:r>
        <w:r w:rsidR="00E64A9A" w:rsidDel="00364561">
          <w:delText>depot</w:delText>
        </w:r>
        <w:r w:rsidR="00E64A9A" w:rsidRPr="00E64A9A" w:rsidDel="00364561">
          <w:rPr>
            <w:lang w:val="el-GR"/>
          </w:rPr>
          <w:delText>)</w:delText>
        </w:r>
        <w:r w:rsidR="00E64A9A" w:rsidDel="00364561">
          <w:rPr>
            <w:lang w:val="el-GR"/>
          </w:rPr>
          <w:delText xml:space="preserve"> με σκοπό την αποστολή στον προορισμό της. Το στατικό πρόβλημα της συλλογής αλληλογραφίας από διάφορα σημεία, μπορεί να μοντελοποιηθεί από το </w:delText>
        </w:r>
        <w:r w:rsidR="00E64A9A" w:rsidDel="00364561">
          <w:delText>VRPTW</w:delText>
        </w:r>
        <w:r w:rsidR="00E64A9A" w:rsidRPr="00E64A9A" w:rsidDel="00364561">
          <w:rPr>
            <w:lang w:val="el-GR"/>
          </w:rPr>
          <w:delText xml:space="preserve"> </w:delText>
        </w:r>
        <w:r w:rsidR="00E64A9A" w:rsidDel="00364561">
          <w:rPr>
            <w:lang w:val="el-GR"/>
          </w:rPr>
          <w:delText xml:space="preserve">με πρωταρχικό σκοπό τη μείωση του συνολικού χρόνου ταξιδιού και της συνολικής αργοπορίας στον πελάτη και στο σταθμό. Για τη κατασκευή της αρχικής λύσης του στατικού προβλήματος εφαρμόζεται αρχικά ένας ευρετικός αλγόριθμος εισαγωγής ο οποίος επιλέγει τυχαία κόμβους και τους εισάγει στις καλύτερες δυνατές θέσεις. Ακολουθεί μια διαδικασία βελτιστοποίησης που αποτελείται από μια τεχνική ανταλλαγής </w:delText>
        </w:r>
        <w:r w:rsidR="00E64A9A" w:rsidDel="00364561">
          <w:delText>CROSS</w:delText>
        </w:r>
        <w:r w:rsidR="00E64A9A" w:rsidDel="00364561">
          <w:rPr>
            <w:lang w:val="el-GR"/>
          </w:rPr>
          <w:delText xml:space="preserve"> και από μια διαδικασία αναδιοργάνωσης των κόμβων κάθε διαδρομής. Οι </w:delText>
        </w:r>
        <w:r w:rsidR="00E64A9A" w:rsidDel="00364561">
          <w:delText>Potvin</w:delText>
        </w:r>
        <w:r w:rsidR="00E64A9A" w:rsidRPr="00E64A9A" w:rsidDel="00364561">
          <w:rPr>
            <w:lang w:val="el-GR"/>
          </w:rPr>
          <w:delText xml:space="preserve"> </w:delText>
        </w:r>
        <w:r w:rsidR="00E64A9A" w:rsidDel="00364561">
          <w:delText>et</w:delText>
        </w:r>
        <w:r w:rsidR="00E64A9A" w:rsidRPr="00E64A9A" w:rsidDel="00364561">
          <w:rPr>
            <w:lang w:val="el-GR"/>
          </w:rPr>
          <w:delText xml:space="preserve"> </w:delText>
        </w:r>
        <w:r w:rsidR="00E64A9A" w:rsidDel="00364561">
          <w:delText>al</w:delText>
        </w:r>
        <w:r w:rsidR="00E64A9A" w:rsidRPr="00E64A9A" w:rsidDel="00364561">
          <w:rPr>
            <w:lang w:val="el-GR"/>
          </w:rPr>
          <w:delText xml:space="preserve">.(2006) </w:delText>
        </w:r>
        <w:r w:rsidR="00E64A9A" w:rsidDel="00364561">
          <w:rPr>
            <w:lang w:val="el-GR"/>
          </w:rPr>
          <w:delText>υλοποίησαν κάποιες λειτουργίες σε περίπτωση που συμβούν τα εξής:</w:delText>
        </w:r>
      </w:del>
    </w:p>
    <w:p w14:paraId="578B944F" w14:textId="47E4F827" w:rsidR="00273B21" w:rsidDel="00364561" w:rsidRDefault="00273B21" w:rsidP="00273B21">
      <w:pPr>
        <w:pStyle w:val="ListParagraph"/>
        <w:numPr>
          <w:ilvl w:val="0"/>
          <w:numId w:val="33"/>
        </w:numPr>
        <w:rPr>
          <w:del w:id="3169" w:author="Στάθης Καπ" w:date="2023-02-25T23:19:00Z"/>
          <w:lang w:val="el-GR"/>
        </w:rPr>
      </w:pPr>
      <w:del w:id="3170" w:author="Στάθης Καπ" w:date="2023-02-25T23:19:00Z">
        <w:r w:rsidDel="00364561">
          <w:rPr>
            <w:lang w:val="el-GR"/>
          </w:rPr>
          <w:delText>Εμφάνιση νέας αίτησης: Ο νέος κόμβος εισάγεται στη βέλτιστη θέση καθώς εφαρμόζεται ο αλγόριθμος εισαγωγής που αναφέρθηκε παραπάνω. Στη συνέχεια ακολουθεί και η διαδικασία βελτιστοποίησης για τις διαδρομές που επηρεάστηκαν λόγω της εισαγωγής.</w:delText>
        </w:r>
      </w:del>
    </w:p>
    <w:p w14:paraId="3C2BB303" w14:textId="46E565F4" w:rsidR="00273B21" w:rsidRPr="00D72AC7" w:rsidDel="00364561" w:rsidRDefault="00273B21" w:rsidP="00273B21">
      <w:pPr>
        <w:pStyle w:val="ListParagraph"/>
        <w:numPr>
          <w:ilvl w:val="0"/>
          <w:numId w:val="33"/>
        </w:numPr>
        <w:rPr>
          <w:del w:id="3171" w:author="Στάθης Καπ" w:date="2023-02-25T23:19:00Z"/>
          <w:lang w:val="el-GR"/>
        </w:rPr>
      </w:pPr>
      <w:del w:id="3172" w:author="Στάθης Καπ" w:date="2023-02-25T23:19:00Z">
        <w:r w:rsidDel="00364561">
          <w:rPr>
            <w:lang w:val="el-GR"/>
          </w:rPr>
          <w:delText xml:space="preserve">Εξάντληση του χρονικού αποθέματος μιας διαδρομής ενός οχήματος </w:delText>
        </w:r>
        <w:r w:rsidDel="00364561">
          <w:delText>k</w:delText>
        </w:r>
        <w:r w:rsidRPr="00273B21" w:rsidDel="00364561">
          <w:rPr>
            <w:lang w:val="el-GR"/>
          </w:rPr>
          <w:delText>:</w:delText>
        </w:r>
        <w:r w:rsidDel="00364561">
          <w:rPr>
            <w:lang w:val="el-GR"/>
          </w:rPr>
          <w:delText xml:space="preserve"> </w:delText>
        </w:r>
        <w:commentRangeStart w:id="3173"/>
        <w:r w:rsidDel="00364561">
          <w:rPr>
            <w:lang w:val="el-GR"/>
          </w:rPr>
          <w:delText xml:space="preserve">Ο πελάτης που είναι επόμενος στη σειρά για να επισκεφθεί ένα όχημα </w:delText>
        </w:r>
        <w:r w:rsidDel="00364561">
          <w:delText>k</w:delText>
        </w:r>
        <w:r w:rsidRPr="00273B21" w:rsidDel="00364561">
          <w:rPr>
            <w:lang w:val="el-GR"/>
          </w:rPr>
          <w:delText xml:space="preserve"> (</w:delText>
        </w:r>
      </w:del>
      <m:oMath>
        <m:sSup>
          <m:sSupPr>
            <m:ctrlPr>
              <w:del w:id="3174" w:author="Στάθης Καπ" w:date="2023-02-25T23:19:00Z">
                <w:rPr>
                  <w:rFonts w:ascii="Cambria Math" w:hAnsi="Cambria Math"/>
                  <w:i/>
                  <w:lang w:val="el-GR"/>
                </w:rPr>
              </w:del>
            </m:ctrlPr>
          </m:sSupPr>
          <m:e>
            <m:r>
              <w:del w:id="3175" w:author="Στάθης Καπ" w:date="2023-02-25T23:19:00Z">
                <w:rPr>
                  <w:rFonts w:ascii="Cambria Math" w:hAnsi="Cambria Math"/>
                  <w:lang w:val="el-GR"/>
                </w:rPr>
                <m:t>j</m:t>
              </w:del>
            </m:r>
          </m:e>
          <m:sup>
            <m:r>
              <w:del w:id="3176" w:author="Στάθης Καπ" w:date="2023-02-25T23:19:00Z">
                <w:rPr>
                  <w:rFonts w:ascii="Cambria Math" w:hAnsi="Cambria Math"/>
                  <w:lang w:val="el-GR"/>
                </w:rPr>
                <m:t>k</m:t>
              </w:del>
            </m:r>
          </m:sup>
        </m:sSup>
      </m:oMath>
      <w:del w:id="3177" w:author="Στάθης Καπ" w:date="2023-02-25T23:19:00Z">
        <w:r w:rsidRPr="00273B21" w:rsidDel="00364561">
          <w:rPr>
            <w:lang w:val="el-GR"/>
          </w:rPr>
          <w:delText>)</w:delText>
        </w:r>
        <w:r w:rsidR="00F24C5A" w:rsidDel="00364561">
          <w:rPr>
            <w:lang w:val="el-GR"/>
          </w:rPr>
          <w:delText xml:space="preserve">, αφαιρείται από αυτήν και προστίθεται σε μία άλλη διαδρομή ενός οχήματος </w:delText>
        </w:r>
        <w:r w:rsidR="00F24C5A" w:rsidDel="00364561">
          <w:delText>k</w:delText>
        </w:r>
        <w:r w:rsidR="00F24C5A" w:rsidRPr="00F24C5A" w:rsidDel="00364561">
          <w:rPr>
            <w:lang w:val="el-GR"/>
          </w:rPr>
          <w:delText xml:space="preserve">’. </w:delText>
        </w:r>
        <w:r w:rsidR="00F24C5A" w:rsidDel="00364561">
          <w:rPr>
            <w:lang w:val="el-GR"/>
          </w:rPr>
          <w:delText xml:space="preserve">Παρ’ όλα αυτά το όχημα </w:delText>
        </w:r>
        <w:r w:rsidR="00F24C5A" w:rsidDel="00364561">
          <w:delText>k</w:delText>
        </w:r>
        <w:r w:rsidR="00F24C5A" w:rsidRPr="00F24C5A" w:rsidDel="00364561">
          <w:rPr>
            <w:lang w:val="el-GR"/>
          </w:rPr>
          <w:delText xml:space="preserve"> </w:delText>
        </w:r>
        <w:r w:rsidR="00F24C5A" w:rsidDel="00364561">
          <w:rPr>
            <w:lang w:val="el-GR"/>
          </w:rPr>
          <w:delText xml:space="preserve">είναι αναγκασμένο να περάσει από αυτόν τον </w:delText>
        </w:r>
        <w:r w:rsidR="00A86418" w:rsidDel="00364561">
          <w:rPr>
            <w:lang w:val="el-GR"/>
          </w:rPr>
          <w:delText xml:space="preserve">πελάτη χωρίς όμως να τον εξυπηρετήσει </w:delText>
        </w:r>
        <w:r w:rsidR="00A86418" w:rsidRPr="00A86418" w:rsidDel="00364561">
          <w:rPr>
            <w:lang w:val="el-GR"/>
          </w:rPr>
          <w:delText>(</w:delText>
        </w:r>
      </w:del>
      <m:oMath>
        <m:sSup>
          <m:sSupPr>
            <m:ctrlPr>
              <w:del w:id="3178" w:author="Στάθης Καπ" w:date="2023-02-25T23:19:00Z">
                <w:rPr>
                  <w:rFonts w:ascii="Cambria Math" w:hAnsi="Cambria Math"/>
                  <w:i/>
                  <w:lang w:val="el-GR"/>
                </w:rPr>
              </w:del>
            </m:ctrlPr>
          </m:sSupPr>
          <m:e>
            <m:r>
              <w:del w:id="3179" w:author="Στάθης Καπ" w:date="2023-02-25T23:19:00Z">
                <w:rPr>
                  <w:rFonts w:ascii="Cambria Math" w:hAnsi="Cambria Math"/>
                  <w:lang w:val="el-GR"/>
                </w:rPr>
                <m:t>i</m:t>
              </w:del>
            </m:r>
          </m:e>
          <m:sup>
            <m:r>
              <w:del w:id="3180" w:author="Στάθης Καπ" w:date="2023-02-25T23:19:00Z">
                <w:rPr>
                  <w:rFonts w:ascii="Cambria Math" w:hAnsi="Cambria Math"/>
                  <w:lang w:val="el-GR"/>
                </w:rPr>
                <m:t>k</m:t>
              </w:del>
            </m:r>
          </m:sup>
        </m:sSup>
        <m:r>
          <w:del w:id="3181" w:author="Στάθης Καπ" w:date="2023-02-25T23:19:00Z">
            <w:rPr>
              <w:rFonts w:ascii="Cambria Math" w:hAnsi="Cambria Math"/>
              <w:lang w:val="el-GR"/>
            </w:rPr>
            <m:t>-τρέχων προορισμός</m:t>
          </w:del>
        </m:r>
      </m:oMath>
      <w:del w:id="3182" w:author="Στάθης Καπ" w:date="2023-02-25T23:19:00Z">
        <w:r w:rsidR="00A86418" w:rsidRPr="00A86418" w:rsidDel="00364561">
          <w:rPr>
            <w:lang w:val="el-GR"/>
          </w:rPr>
          <w:delText>)</w:delText>
        </w:r>
        <w:r w:rsidR="00A86418" w:rsidDel="00364561">
          <w:rPr>
            <w:lang w:val="el-GR"/>
          </w:rPr>
          <w:delText xml:space="preserve">. Πλέον, για το όχημα </w:delText>
        </w:r>
        <w:r w:rsidR="00A86418" w:rsidDel="00364561">
          <w:delText>k</w:delText>
        </w:r>
        <w:r w:rsidR="00A86418" w:rsidRPr="0085584B" w:rsidDel="00364561">
          <w:rPr>
            <w:lang w:val="el-GR"/>
          </w:rPr>
          <w:delText xml:space="preserve"> </w:delText>
        </w:r>
        <w:r w:rsidR="0085584B" w:rsidDel="00364561">
          <w:rPr>
            <w:lang w:val="el-GR"/>
          </w:rPr>
          <w:delText xml:space="preserve">ο επόμενος πελάτης προς εξυπηρέτηση θεωρείται ο επόμενος του πελάτη που αφαιρέθηκε από το </w:delText>
        </w:r>
        <w:r w:rsidR="0085584B" w:rsidDel="00364561">
          <w:delText>k</w:delText>
        </w:r>
        <w:r w:rsidR="0085584B" w:rsidRPr="0085584B" w:rsidDel="00364561">
          <w:rPr>
            <w:lang w:val="el-GR"/>
          </w:rPr>
          <w:delText xml:space="preserve"> </w:delText>
        </w:r>
        <w:r w:rsidR="0085584B" w:rsidDel="00364561">
          <w:rPr>
            <w:lang w:val="el-GR"/>
          </w:rPr>
          <w:delText xml:space="preserve">ή αλλιώς </w:delText>
        </w:r>
      </w:del>
      <m:oMath>
        <m:sSup>
          <m:sSupPr>
            <m:ctrlPr>
              <w:del w:id="3183" w:author="Στάθης Καπ" w:date="2023-02-25T23:19:00Z">
                <w:rPr>
                  <w:rFonts w:ascii="Cambria Math" w:hAnsi="Cambria Math"/>
                  <w:i/>
                  <w:lang w:val="el-GR"/>
                </w:rPr>
              </w:del>
            </m:ctrlPr>
          </m:sSupPr>
          <m:e>
            <m:r>
              <w:del w:id="3184" w:author="Στάθης Καπ" w:date="2023-02-25T23:19:00Z">
                <w:rPr>
                  <w:rFonts w:ascii="Cambria Math" w:hAnsi="Cambria Math"/>
                  <w:lang w:val="el-GR"/>
                </w:rPr>
                <m:t>j</m:t>
              </w:del>
            </m:r>
          </m:e>
          <m:sup>
            <m:r>
              <w:del w:id="3185" w:author="Στάθης Καπ" w:date="2023-02-25T23:19:00Z">
                <w:rPr>
                  <w:rFonts w:ascii="Cambria Math" w:hAnsi="Cambria Math"/>
                  <w:lang w:val="el-GR"/>
                </w:rPr>
                <m:t>k</m:t>
              </w:del>
            </m:r>
          </m:sup>
        </m:sSup>
        <m:r>
          <w:del w:id="3186" w:author="Στάθης Καπ" w:date="2023-02-25T23:19:00Z">
            <w:rPr>
              <w:rFonts w:ascii="Cambria Math" w:hAnsi="Cambria Math"/>
              <w:lang w:val="el-GR"/>
            </w:rPr>
            <m:t>←</m:t>
          </w:del>
        </m:r>
        <m:sSup>
          <m:sSupPr>
            <m:ctrlPr>
              <w:del w:id="3187" w:author="Στάθης Καπ" w:date="2023-02-25T23:19:00Z">
                <w:rPr>
                  <w:rFonts w:ascii="Cambria Math" w:hAnsi="Cambria Math"/>
                  <w:i/>
                  <w:lang w:val="el-GR"/>
                </w:rPr>
              </w:del>
            </m:ctrlPr>
          </m:sSupPr>
          <m:e>
            <m:d>
              <m:dPr>
                <m:ctrlPr>
                  <w:del w:id="3188" w:author="Στάθης Καπ" w:date="2023-02-25T23:19:00Z">
                    <w:rPr>
                      <w:rFonts w:ascii="Cambria Math" w:hAnsi="Cambria Math"/>
                      <w:i/>
                      <w:lang w:val="el-GR"/>
                    </w:rPr>
                  </w:del>
                </m:ctrlPr>
              </m:dPr>
              <m:e>
                <m:r>
                  <w:del w:id="3189" w:author="Στάθης Καπ" w:date="2023-02-25T23:19:00Z">
                    <w:rPr>
                      <w:rFonts w:ascii="Cambria Math" w:hAnsi="Cambria Math"/>
                      <w:lang w:val="el-GR"/>
                    </w:rPr>
                    <m:t>j+1</m:t>
                  </w:del>
                </m:r>
              </m:e>
            </m:d>
          </m:e>
          <m:sup>
            <m:r>
              <w:del w:id="3190" w:author="Στάθης Καπ" w:date="2023-02-25T23:19:00Z">
                <w:rPr>
                  <w:rFonts w:ascii="Cambria Math" w:hAnsi="Cambria Math"/>
                  <w:lang w:val="el-GR"/>
                </w:rPr>
                <m:t>k</m:t>
              </w:del>
            </m:r>
          </m:sup>
        </m:sSup>
      </m:oMath>
      <w:del w:id="3191" w:author="Στάθης Καπ" w:date="2023-02-25T23:19:00Z">
        <w:r w:rsidR="00D72AC7" w:rsidRPr="00D72AC7" w:rsidDel="00364561">
          <w:rPr>
            <w:rFonts w:eastAsiaTheme="minorEastAsia"/>
            <w:lang w:val="el-GR"/>
          </w:rPr>
          <w:delText xml:space="preserve">. </w:delText>
        </w:r>
        <w:commentRangeEnd w:id="3173"/>
        <w:r w:rsidR="007B3493" w:rsidDel="00364561">
          <w:rPr>
            <w:rStyle w:val="CommentReference"/>
          </w:rPr>
          <w:commentReference w:id="3173"/>
        </w:r>
        <w:r w:rsidR="00D72AC7" w:rsidDel="00364561">
          <w:rPr>
            <w:rFonts w:eastAsiaTheme="minorEastAsia"/>
            <w:lang w:val="el-GR"/>
          </w:rPr>
          <w:delText>Έπειτα εφαρμόζεται πάλι η διαδικασία βελτιστοποίησης.</w:delText>
        </w:r>
      </w:del>
    </w:p>
    <w:p w14:paraId="01623042" w14:textId="73B5253B" w:rsidR="00A76A05" w:rsidDel="00364561" w:rsidRDefault="0006033C" w:rsidP="00273B21">
      <w:pPr>
        <w:pStyle w:val="ListParagraph"/>
        <w:numPr>
          <w:ilvl w:val="0"/>
          <w:numId w:val="33"/>
        </w:numPr>
        <w:rPr>
          <w:del w:id="3192" w:author="Στάθης Καπ" w:date="2023-02-25T23:19:00Z"/>
          <w:lang w:val="el-GR"/>
        </w:rPr>
      </w:pPr>
      <w:del w:id="3193" w:author="Στάθης Καπ" w:date="2023-02-25T23:19:00Z">
        <w:r w:rsidDel="00364561">
          <w:rPr>
            <w:lang w:val="el-GR"/>
          </w:rPr>
          <w:delText xml:space="preserve">Άφιξη οχήματος στον επόμενο προορισμό του: Ο χρόνος ταξιδιού μεταξύ δύο πελατών καθορίζεται με βάση τρεις παράγοντες. Ο πρώτος παράγοντας είναι οι μακροπρόθεσμες προβλέψεις που είναι χρονικά εξαρτώμενες, γνωστές εξ’ αρχής και ποικίλλουν ανάλογα με την περίοδο της ημέρας. Ο δεύτερος παράγοντας είναι οι βραχυπρόθεσμες προβλέψεις που λαμβάνουν χώρα όταν το όχημα πρόκειται να φύγει από τον τελευταίο πελάτη του και λαμβάνει υπόψιν διάφορες πληροφορίες μέχρι εκείνη τη στιγμή. Ο τελευταίος παράγοντας είναι η δυναμική διαταραχή που αντιστοιχεί σε τυχόν απρόβλεπτα γεγονότα που μπορεί να συμβούν κατά τη διάρκεια ενός ταξιδιού και γίνεται γνωστή μόνο όταν φτάσει στον προορισμό </w:delText>
        </w:r>
        <w:r w:rsidR="00E55A70" w:rsidDel="00364561">
          <w:rPr>
            <w:lang w:val="el-GR"/>
          </w:rPr>
          <w:delText>της</w:delText>
        </w:r>
        <w:r w:rsidDel="00364561">
          <w:rPr>
            <w:lang w:val="el-GR"/>
          </w:rPr>
          <w:delText>.</w:delText>
        </w:r>
        <w:r w:rsidR="00CA41DF" w:rsidDel="00364561">
          <w:rPr>
            <w:lang w:val="el-GR"/>
          </w:rPr>
          <w:delText xml:space="preserve"> Λόγω λοιπόν της δυναμικότητας των χρόνων ταξιδιού, κάθε φορά που ένα όχημα </w:delText>
        </w:r>
        <w:r w:rsidR="00CA41DF" w:rsidDel="00364561">
          <w:delText>k</w:delText>
        </w:r>
        <w:r w:rsidR="00CA41DF" w:rsidRPr="00CA41DF" w:rsidDel="00364561">
          <w:rPr>
            <w:lang w:val="el-GR"/>
          </w:rPr>
          <w:delText xml:space="preserve"> </w:delText>
        </w:r>
        <w:r w:rsidR="00CA41DF" w:rsidDel="00364561">
          <w:rPr>
            <w:lang w:val="el-GR"/>
          </w:rPr>
          <w:delText>καταφθάνει σε έναν πελάτη ελέγχεται εάν η τελική ώρα άφιξης διαφέρει από την προβλεπόμενη. Εάν ναι, τότε ανανεώνει τις ώρες άφιξης των επόμενων επισκέψεων.</w:delText>
        </w:r>
      </w:del>
    </w:p>
    <w:p w14:paraId="762E8E2C" w14:textId="3863F0C9" w:rsidR="00D72AC7" w:rsidDel="00364561" w:rsidRDefault="0006033C" w:rsidP="00273B21">
      <w:pPr>
        <w:pStyle w:val="ListParagraph"/>
        <w:numPr>
          <w:ilvl w:val="0"/>
          <w:numId w:val="33"/>
        </w:numPr>
        <w:rPr>
          <w:del w:id="3194" w:author="Στάθης Καπ" w:date="2023-02-25T23:19:00Z"/>
          <w:lang w:val="el-GR"/>
        </w:rPr>
      </w:pPr>
      <w:del w:id="3195" w:author="Στάθης Καπ" w:date="2023-02-25T23:19:00Z">
        <w:r w:rsidDel="00364561">
          <w:rPr>
            <w:lang w:val="el-GR"/>
          </w:rPr>
          <w:delText xml:space="preserve"> </w:delText>
        </w:r>
        <w:r w:rsidR="00A76A05" w:rsidDel="00364561">
          <w:rPr>
            <w:lang w:val="el-GR"/>
          </w:rPr>
          <w:delText>Αναχώρηση οχήματος: Όπως αναφέρθηκε και στο προηγούμενο βήμα, τη στιγμή της αναχώρησης ενός οχήματος πραγματοποιείται η βραχυπρόθεσμη πρόβλεψη η οποία υπολογίζει το χρόνο ταξιδιού μέχρι τον επόμενο κόμβο ενώ ενημερώνει και τους χρόνους άφιξης των κόμβων που ακολουθούν.</w:delText>
        </w:r>
      </w:del>
    </w:p>
    <w:p w14:paraId="541AA3D2" w14:textId="4F6EBE5A" w:rsidR="00A76A05" w:rsidDel="00364561" w:rsidRDefault="00A76A05" w:rsidP="00A76A05">
      <w:pPr>
        <w:rPr>
          <w:del w:id="3196" w:author="Στάθης Καπ" w:date="2023-02-25T23:19:00Z"/>
          <w:lang w:val="el-GR"/>
        </w:rPr>
      </w:pPr>
      <w:del w:id="3197" w:author="Στάθης Καπ" w:date="2023-02-25T23:19:00Z">
        <w:r w:rsidRPr="00522D51" w:rsidDel="00364561">
          <w:rPr>
            <w:lang w:val="el-GR"/>
          </w:rPr>
          <w:delText xml:space="preserve">Οι </w:delText>
        </w:r>
        <w:r w:rsidDel="00364561">
          <w:delText>Cheung</w:delText>
        </w:r>
        <w:r w:rsidRPr="00522D51" w:rsidDel="00364561">
          <w:rPr>
            <w:lang w:val="el-GR"/>
          </w:rPr>
          <w:delText xml:space="preserve"> </w:delText>
        </w:r>
        <w:r w:rsidDel="00364561">
          <w:delText>et</w:delText>
        </w:r>
        <w:r w:rsidRPr="00522D51" w:rsidDel="00364561">
          <w:rPr>
            <w:lang w:val="el-GR"/>
          </w:rPr>
          <w:delText xml:space="preserve"> </w:delText>
        </w:r>
        <w:r w:rsidDel="00364561">
          <w:delText>al</w:delText>
        </w:r>
        <w:r w:rsidRPr="00522D51" w:rsidDel="00364561">
          <w:rPr>
            <w:lang w:val="el-GR"/>
          </w:rPr>
          <w:delText xml:space="preserve">. (2008) μελέτησαν ένα </w:delText>
        </w:r>
        <w:r w:rsidDel="00364561">
          <w:delText>pickup</w:delText>
        </w:r>
        <w:r w:rsidRPr="00522D51" w:rsidDel="00364561">
          <w:rPr>
            <w:lang w:val="el-GR"/>
          </w:rPr>
          <w:delText xml:space="preserve"> </w:delText>
        </w:r>
        <w:r w:rsidDel="00364561">
          <w:delText>and</w:delText>
        </w:r>
        <w:r w:rsidRPr="00522D51" w:rsidDel="00364561">
          <w:rPr>
            <w:lang w:val="el-GR"/>
          </w:rPr>
          <w:delText xml:space="preserve"> </w:delText>
        </w:r>
        <w:r w:rsidDel="00364561">
          <w:delText>delivery</w:delText>
        </w:r>
        <w:r w:rsidRPr="00522D51" w:rsidDel="00364561">
          <w:rPr>
            <w:lang w:val="el-GR"/>
          </w:rPr>
          <w:delText xml:space="preserve"> πρόβλημα αναπτύσσοντας αλγορίθμους για την επίλυση της στατικής </w:delText>
        </w:r>
        <w:r w:rsidR="00522D51" w:rsidRPr="00522D51" w:rsidDel="00364561">
          <w:rPr>
            <w:lang w:val="el-GR"/>
          </w:rPr>
          <w:delText>αλλά</w:delText>
        </w:r>
        <w:r w:rsidRPr="00522D51" w:rsidDel="00364561">
          <w:rPr>
            <w:lang w:val="el-GR"/>
          </w:rPr>
          <w:delText xml:space="preserve"> και της δυναμικής εκδοχής του με στόχο την μείωση του συνολικού χρόνου ταξιδιού προσεγγίζοντας έτσι και τη μείωση του κόστους καυσίμων, του κόστους οδήγησης κ.α. . Για το στατικό κομμάτι του προβλήματος, κατασκευάζουν μία αρχική λύση μέσω μίας </w:delText>
        </w:r>
        <w:r w:rsidDel="00364561">
          <w:delText>seed</w:delText>
        </w:r>
        <w:r w:rsidRPr="00522D51" w:rsidDel="00364561">
          <w:rPr>
            <w:lang w:val="el-GR"/>
          </w:rPr>
          <w:delText xml:space="preserve"> </w:delText>
        </w:r>
        <w:r w:rsidDel="00364561">
          <w:delText>selection</w:delText>
        </w:r>
        <w:r w:rsidRPr="00522D51" w:rsidDel="00364561">
          <w:rPr>
            <w:lang w:val="el-GR"/>
          </w:rPr>
          <w:delText xml:space="preserve"> διαδικασίας (</w:delText>
        </w:r>
        <w:r w:rsidDel="00364561">
          <w:delText>Fisher</w:delText>
        </w:r>
        <w:r w:rsidRPr="00522D51" w:rsidDel="00364561">
          <w:rPr>
            <w:lang w:val="el-GR"/>
          </w:rPr>
          <w:delText xml:space="preserve"> &amp; </w:delText>
        </w:r>
        <w:r w:rsidDel="00364561">
          <w:delText>Jaikumar</w:delText>
        </w:r>
        <w:r w:rsidRPr="00522D51" w:rsidDel="00364561">
          <w:rPr>
            <w:lang w:val="el-GR"/>
          </w:rPr>
          <w:delText>, 1981) την οποία στην συνέχεια επεξεργάζονται μέσω μίας διεργασίας βελτίωσης (</w:delText>
        </w:r>
        <w:r w:rsidDel="00364561">
          <w:delText>refinement</w:delText>
        </w:r>
        <w:r w:rsidRPr="00522D51" w:rsidDel="00364561">
          <w:rPr>
            <w:lang w:val="el-GR"/>
          </w:rPr>
          <w:delText xml:space="preserve"> </w:delText>
        </w:r>
        <w:r w:rsidDel="00364561">
          <w:delText>procedure</w:delText>
        </w:r>
        <w:r w:rsidRPr="00522D51" w:rsidDel="00364561">
          <w:rPr>
            <w:lang w:val="el-GR"/>
          </w:rPr>
          <w:delText>) η οποία αποτελείται από δύο μέρη:</w:delText>
        </w:r>
      </w:del>
    </w:p>
    <w:p w14:paraId="2F6423C1" w14:textId="3E139D2B" w:rsidR="0017686B" w:rsidDel="00364561" w:rsidRDefault="0017686B" w:rsidP="0017686B">
      <w:pPr>
        <w:pStyle w:val="ListParagraph"/>
        <w:numPr>
          <w:ilvl w:val="0"/>
          <w:numId w:val="34"/>
        </w:numPr>
        <w:rPr>
          <w:del w:id="3198" w:author="Στάθης Καπ" w:date="2023-02-25T23:19:00Z"/>
          <w:lang w:val="el-GR"/>
        </w:rPr>
      </w:pPr>
      <w:del w:id="3199" w:author="Στάθης Καπ" w:date="2023-02-25T23:19:00Z">
        <w:r w:rsidRPr="0017686B" w:rsidDel="00364561">
          <w:rPr>
            <w:lang w:val="el-GR"/>
          </w:rPr>
          <w:delText xml:space="preserve">Βελτίωση σε κάθε διαδρομή: μεταφορά ενός κόμβου από το σημείο που βρίσκεται σε κάποιο άλλο της ίδιας διαδρομής λαμβάνοντας πάντα </w:delText>
        </w:r>
        <w:r w:rsidR="00C9619A" w:rsidRPr="0017686B" w:rsidDel="00364561">
          <w:rPr>
            <w:lang w:val="el-GR"/>
          </w:rPr>
          <w:delText>υπόψιν</w:delText>
        </w:r>
        <w:r w:rsidRPr="0017686B" w:rsidDel="00364561">
          <w:rPr>
            <w:lang w:val="el-GR"/>
          </w:rPr>
          <w:delText xml:space="preserve"> τους περιορισμούς που προκύπτουν δεδομένου πως το πρόβλημα είναι </w:delText>
        </w:r>
        <w:r w:rsidDel="00364561">
          <w:delText>PD</w:delText>
        </w:r>
        <w:r w:rsidDel="00364561">
          <w:rPr>
            <w:lang w:val="el-GR"/>
          </w:rPr>
          <w:delText xml:space="preserve"> </w:delText>
        </w:r>
        <w:r w:rsidRPr="0017686B" w:rsidDel="00364561">
          <w:rPr>
            <w:lang w:val="el-GR"/>
          </w:rPr>
          <w:delText>(</w:delText>
        </w:r>
        <w:r w:rsidDel="00364561">
          <w:delText>pickup</w:delText>
        </w:r>
        <w:r w:rsidRPr="0017686B" w:rsidDel="00364561">
          <w:rPr>
            <w:lang w:val="el-GR"/>
          </w:rPr>
          <w:delText xml:space="preserve"> &amp; </w:delText>
        </w:r>
        <w:r w:rsidDel="00364561">
          <w:delText>delivery</w:delText>
        </w:r>
        <w:r w:rsidRPr="0017686B" w:rsidDel="00364561">
          <w:rPr>
            <w:lang w:val="el-GR"/>
          </w:rPr>
          <w:delText>)</w:delText>
        </w:r>
      </w:del>
    </w:p>
    <w:p w14:paraId="4B38BA84" w14:textId="1503655B" w:rsidR="0050334C" w:rsidDel="00364561" w:rsidRDefault="0050334C" w:rsidP="0017686B">
      <w:pPr>
        <w:pStyle w:val="ListParagraph"/>
        <w:numPr>
          <w:ilvl w:val="0"/>
          <w:numId w:val="34"/>
        </w:numPr>
        <w:rPr>
          <w:del w:id="3200" w:author="Στάθης Καπ" w:date="2023-02-25T23:19:00Z"/>
          <w:lang w:val="el-GR"/>
        </w:rPr>
      </w:pPr>
      <w:del w:id="3201" w:author="Στάθης Καπ" w:date="2023-02-25T23:19:00Z">
        <w:r w:rsidRPr="0053519A" w:rsidDel="00364561">
          <w:rPr>
            <w:lang w:val="el-GR"/>
          </w:rPr>
          <w:delText>Βελτίωση μεταξύ δύο διαδρομών: μεταφορά μιας παραγγελίας πελάτη (σημείο παραλαβής και σημείο παράδοσ</w:delText>
        </w:r>
        <w:r w:rsidR="006D3C4D" w:rsidDel="00364561">
          <w:rPr>
            <w:lang w:val="el-GR"/>
          </w:rPr>
          <w:delText>η</w:delText>
        </w:r>
        <w:r w:rsidRPr="0053519A" w:rsidDel="00364561">
          <w:rPr>
            <w:lang w:val="el-GR"/>
          </w:rPr>
          <w:delText>ς) από μια διαδρομή σε μία άλλη</w:delText>
        </w:r>
      </w:del>
    </w:p>
    <w:p w14:paraId="2B35862E" w14:textId="54D5B533" w:rsidR="009828A1" w:rsidDel="00364561" w:rsidRDefault="009828A1" w:rsidP="009828A1">
      <w:pPr>
        <w:rPr>
          <w:del w:id="3202" w:author="Στάθης Καπ" w:date="2023-02-25T23:19:00Z"/>
          <w:lang w:val="el-GR"/>
        </w:rPr>
      </w:pPr>
      <w:del w:id="3203" w:author="Στάθης Καπ" w:date="2023-02-25T23:19:00Z">
        <w:r w:rsidRPr="0044153E" w:rsidDel="00364561">
          <w:rPr>
            <w:lang w:val="el-GR"/>
          </w:rPr>
          <w:delText xml:space="preserve">Τέλος εφαρμόζουν μια Γενετική Αναζήτηση για την περαιτέρω ενίσχυση της λύσης. </w:delText>
        </w:r>
        <w:r w:rsidR="0044153E" w:rsidRPr="0044153E" w:rsidDel="00364561">
          <w:rPr>
            <w:lang w:val="el-GR"/>
          </w:rPr>
          <w:delText>Όσον</w:delText>
        </w:r>
        <w:r w:rsidRPr="0044153E" w:rsidDel="00364561">
          <w:rPr>
            <w:lang w:val="el-GR"/>
          </w:rPr>
          <w:delText xml:space="preserve"> αφορά το κομμάτι της δυναμικής προσέγγισης του προβλήματος, εξετάζονται δύο ενδεχόμενα:</w:delText>
        </w:r>
      </w:del>
    </w:p>
    <w:p w14:paraId="782312AE" w14:textId="58A16EBE" w:rsidR="0051228B" w:rsidDel="00364561" w:rsidRDefault="002F421E" w:rsidP="0051228B">
      <w:pPr>
        <w:pStyle w:val="ListParagraph"/>
        <w:numPr>
          <w:ilvl w:val="0"/>
          <w:numId w:val="35"/>
        </w:numPr>
        <w:rPr>
          <w:del w:id="3204" w:author="Στάθης Καπ" w:date="2023-02-25T23:19:00Z"/>
          <w:lang w:val="el-GR"/>
        </w:rPr>
      </w:pPr>
      <w:del w:id="3205" w:author="Στάθης Καπ" w:date="2023-02-25T23:19:00Z">
        <w:r w:rsidRPr="00C5026A" w:rsidDel="00364561">
          <w:rPr>
            <w:lang w:val="el-GR"/>
          </w:rPr>
          <w:delText>Εμφάνιση</w:delText>
        </w:r>
        <w:r w:rsidR="0051228B" w:rsidRPr="00C5026A" w:rsidDel="00364561">
          <w:rPr>
            <w:lang w:val="el-GR"/>
          </w:rPr>
          <w:delText xml:space="preserve"> νέας παραγγελίας: Κατασκευάζονται δύο νέοι κόμβοι (παράδοση και παραλαβή) για τους οποίους επιχειρείται να </w:delText>
        </w:r>
        <w:r w:rsidR="00C5026A" w:rsidDel="00364561">
          <w:rPr>
            <w:lang w:val="el-GR"/>
          </w:rPr>
          <w:delText>εισαχθούν</w:delText>
        </w:r>
        <w:r w:rsidR="0051228B" w:rsidRPr="00C5026A" w:rsidDel="00364561">
          <w:rPr>
            <w:lang w:val="el-GR"/>
          </w:rPr>
          <w:delText xml:space="preserve"> σε κάποια από τις διαδρομές των οχημάτων. Εάν </w:delText>
        </w:r>
        <w:r w:rsidRPr="00C5026A" w:rsidDel="00364561">
          <w:rPr>
            <w:lang w:val="el-GR"/>
          </w:rPr>
          <w:delText>υπάρχει</w:delText>
        </w:r>
        <w:r w:rsidR="0051228B" w:rsidRPr="00C5026A" w:rsidDel="00364561">
          <w:rPr>
            <w:lang w:val="el-GR"/>
          </w:rPr>
          <w:delText xml:space="preserve"> κάποιο όχημα στο σταθμό (</w:delText>
        </w:r>
        <w:r w:rsidR="0051228B" w:rsidDel="00364561">
          <w:delText>depot</w:delText>
        </w:r>
        <w:r w:rsidR="0051228B" w:rsidRPr="00C5026A" w:rsidDel="00364561">
          <w:rPr>
            <w:lang w:val="el-GR"/>
          </w:rPr>
          <w:delText>) που δεν χρησιμοποιείται</w:delText>
        </w:r>
        <w:r w:rsidDel="00364561">
          <w:rPr>
            <w:lang w:val="el-GR"/>
          </w:rPr>
          <w:delText>,</w:delText>
        </w:r>
        <w:r w:rsidR="0051228B" w:rsidRPr="00C5026A" w:rsidDel="00364561">
          <w:rPr>
            <w:lang w:val="el-GR"/>
          </w:rPr>
          <w:delText xml:space="preserve"> τότε το όχημα αυτό αναλαμβάνει τη μοναδική αυτή παραγγελία. Στη συνέχεια εφαρμόζεται στη </w:delText>
        </w:r>
        <w:r w:rsidR="006B65B4" w:rsidDel="00364561">
          <w:rPr>
            <w:lang w:val="el-GR"/>
          </w:rPr>
          <w:delText>παραγόμενη</w:delText>
        </w:r>
        <w:r w:rsidR="0051228B" w:rsidRPr="00C5026A" w:rsidDel="00364561">
          <w:rPr>
            <w:lang w:val="el-GR"/>
          </w:rPr>
          <w:delText xml:space="preserve"> λύση η διαδικασία βελτίωσης που </w:delText>
        </w:r>
        <w:r w:rsidR="00453CF9" w:rsidRPr="00C5026A" w:rsidDel="00364561">
          <w:rPr>
            <w:lang w:val="el-GR"/>
          </w:rPr>
          <w:delText>περιεγράφηκε</w:delText>
        </w:r>
        <w:r w:rsidR="0051228B" w:rsidRPr="00C5026A" w:rsidDel="00364561">
          <w:rPr>
            <w:lang w:val="el-GR"/>
          </w:rPr>
          <w:delText xml:space="preserve"> προηγουμένως.</w:delText>
        </w:r>
      </w:del>
    </w:p>
    <w:p w14:paraId="5305E88A" w14:textId="39B6F9D4" w:rsidR="00C9619A" w:rsidDel="00364561" w:rsidRDefault="00C9619A" w:rsidP="0051228B">
      <w:pPr>
        <w:pStyle w:val="ListParagraph"/>
        <w:numPr>
          <w:ilvl w:val="0"/>
          <w:numId w:val="35"/>
        </w:numPr>
        <w:rPr>
          <w:del w:id="3206" w:author="Στάθης Καπ" w:date="2023-02-25T23:19:00Z"/>
          <w:lang w:val="el-GR"/>
        </w:rPr>
      </w:pPr>
      <w:del w:id="3207" w:author="Στάθης Καπ" w:date="2023-02-25T23:19:00Z">
        <w:r w:rsidRPr="00E87977" w:rsidDel="00364561">
          <w:rPr>
            <w:lang w:val="el-GR"/>
          </w:rPr>
          <w:delText xml:space="preserve">Εμφάνιση νέων χρόνων ταξιδιών: Εάν τα νέα δεδομένα δεν προκαλούν δυσχέρεια στη τρέχουσα λύση τότε απλά εφαρμόζεται η διαδικασία βελτίωσης που </w:delText>
        </w:r>
        <w:r w:rsidR="00E87977" w:rsidRPr="00E87977" w:rsidDel="00364561">
          <w:rPr>
            <w:lang w:val="el-GR"/>
          </w:rPr>
          <w:delText>περιεγράφηκε</w:delText>
        </w:r>
        <w:r w:rsidRPr="00E87977" w:rsidDel="00364561">
          <w:rPr>
            <w:lang w:val="el-GR"/>
          </w:rPr>
          <w:delText xml:space="preserve"> προηγουμένως. Σε αντίθετη περίπτωση αφαιρούνται οι κόμβοι που </w:delText>
        </w:r>
        <w:r w:rsidR="00702973" w:rsidDel="00364561">
          <w:rPr>
            <w:lang w:val="el-GR"/>
          </w:rPr>
          <w:delText>θεωρείται</w:delText>
        </w:r>
        <w:r w:rsidRPr="00E87977" w:rsidDel="00364561">
          <w:rPr>
            <w:lang w:val="el-GR"/>
          </w:rPr>
          <w:delText xml:space="preserve"> αδύνατη η επίσκεψη σε αυτούς λόγω των νέων δεδομένων και αντιμετωπίζονται ως νέοι κόμβοι προς εισαγωγή.</w:delText>
        </w:r>
      </w:del>
    </w:p>
    <w:p w14:paraId="0B037BB9" w14:textId="55F3AEA9" w:rsidR="0019447C" w:rsidDel="00364561" w:rsidRDefault="0008327E" w:rsidP="0019447C">
      <w:pPr>
        <w:rPr>
          <w:del w:id="3208" w:author="Στάθης Καπ" w:date="2023-02-25T23:19:00Z"/>
          <w:lang w:val="el-GR"/>
        </w:rPr>
      </w:pPr>
      <w:del w:id="3209" w:author="Στάθης Καπ" w:date="2023-02-25T23:19:00Z">
        <w:r w:rsidDel="00364561">
          <w:rPr>
            <w:lang w:val="el-GR"/>
          </w:rPr>
          <w:delText>Οι</w:delText>
        </w:r>
        <w:r w:rsidRPr="005A123A" w:rsidDel="00364561">
          <w:rPr>
            <w:lang w:val="el-GR"/>
          </w:rPr>
          <w:delText xml:space="preserve"> </w:delText>
        </w:r>
        <w:r w:rsidDel="00364561">
          <w:delText>Branchini</w:delText>
        </w:r>
        <w:r w:rsidRPr="005A123A" w:rsidDel="00364561">
          <w:rPr>
            <w:lang w:val="el-GR"/>
          </w:rPr>
          <w:delText xml:space="preserve"> </w:delText>
        </w:r>
        <w:r w:rsidDel="00364561">
          <w:delText>et</w:delText>
        </w:r>
        <w:r w:rsidRPr="005A123A" w:rsidDel="00364561">
          <w:rPr>
            <w:lang w:val="el-GR"/>
          </w:rPr>
          <w:delText xml:space="preserve"> </w:delText>
        </w:r>
        <w:r w:rsidDel="00364561">
          <w:delText>al</w:delText>
        </w:r>
        <w:r w:rsidRPr="005A123A" w:rsidDel="00364561">
          <w:rPr>
            <w:lang w:val="el-GR"/>
          </w:rPr>
          <w:delText>.</w:delText>
        </w:r>
        <w:r w:rsidR="000511F3" w:rsidRPr="005A123A" w:rsidDel="00364561">
          <w:rPr>
            <w:lang w:val="el-GR"/>
          </w:rPr>
          <w:delText xml:space="preserve"> </w:delText>
        </w:r>
        <w:r w:rsidRPr="00A36BAD" w:rsidDel="00364561">
          <w:rPr>
            <w:lang w:val="el-GR"/>
          </w:rPr>
          <w:delText>(2009)</w:delText>
        </w:r>
        <w:r w:rsidR="00A36BAD" w:rsidRPr="00A36BAD" w:rsidDel="00364561">
          <w:rPr>
            <w:lang w:val="el-GR"/>
          </w:rPr>
          <w:delText xml:space="preserve"> </w:delText>
        </w:r>
        <w:r w:rsidR="00A36BAD" w:rsidDel="00364561">
          <w:rPr>
            <w:lang w:val="el-GR"/>
          </w:rPr>
          <w:delText xml:space="preserve">μελέτησαν το </w:delText>
        </w:r>
        <w:r w:rsidR="00A36BAD" w:rsidDel="00364561">
          <w:delText>DVRPTW</w:delText>
        </w:r>
        <w:r w:rsidR="00A36BAD" w:rsidRPr="00A36BAD" w:rsidDel="00364561">
          <w:rPr>
            <w:lang w:val="el-GR"/>
          </w:rPr>
          <w:delText xml:space="preserve"> </w:delText>
        </w:r>
        <w:r w:rsidR="00A36BAD" w:rsidDel="00364561">
          <w:rPr>
            <w:lang w:val="el-GR"/>
          </w:rPr>
          <w:delText xml:space="preserve">θέτοντας ως στόχο την αύξηση της διαφοράς του συνολικού κέρδους από το άθροισμα του κόστους αργοπορίας </w:delText>
        </w:r>
        <w:r w:rsidR="00A36BAD" w:rsidRPr="00A36BAD" w:rsidDel="00364561">
          <w:rPr>
            <w:lang w:val="el-GR"/>
          </w:rPr>
          <w:delText>(</w:delText>
        </w:r>
        <w:r w:rsidR="00A36BAD" w:rsidDel="00364561">
          <w:delText>lateness</w:delText>
        </w:r>
        <w:r w:rsidR="00A36BAD" w:rsidRPr="00A36BAD" w:rsidDel="00364561">
          <w:rPr>
            <w:lang w:val="el-GR"/>
          </w:rPr>
          <w:delText>)</w:delText>
        </w:r>
        <w:r w:rsidR="00A36BAD" w:rsidDel="00364561">
          <w:rPr>
            <w:lang w:val="el-GR"/>
          </w:rPr>
          <w:delText xml:space="preserve"> και του κόστους ταξιδιού.</w:delText>
        </w:r>
        <w:r w:rsidR="0089739A" w:rsidDel="00364561">
          <w:rPr>
            <w:lang w:val="el-GR"/>
          </w:rPr>
          <w:delText xml:space="preserve"> Ο αλγόριθμός τους αποτελείται από έναν ευρετικό κατασκευαστικό αλγόριθμο και από έναν </w:delText>
        </w:r>
        <w:r w:rsidR="0089739A" w:rsidDel="00364561">
          <w:delText>Adaptive</w:delText>
        </w:r>
        <w:r w:rsidR="0089739A" w:rsidRPr="0089739A" w:rsidDel="00364561">
          <w:rPr>
            <w:lang w:val="el-GR"/>
          </w:rPr>
          <w:delText xml:space="preserve"> </w:delText>
        </w:r>
        <w:r w:rsidR="0089739A" w:rsidDel="00364561">
          <w:delText>Granular</w:delText>
        </w:r>
        <w:r w:rsidR="0089739A" w:rsidRPr="0089739A" w:rsidDel="00364561">
          <w:rPr>
            <w:lang w:val="el-GR"/>
          </w:rPr>
          <w:delText xml:space="preserve"> </w:delText>
        </w:r>
        <w:r w:rsidR="0089739A" w:rsidDel="00364561">
          <w:delText>Local</w:delText>
        </w:r>
        <w:r w:rsidR="0089739A" w:rsidRPr="0089739A" w:rsidDel="00364561">
          <w:rPr>
            <w:lang w:val="el-GR"/>
          </w:rPr>
          <w:delText xml:space="preserve"> </w:delText>
        </w:r>
        <w:r w:rsidR="0089739A" w:rsidDel="00364561">
          <w:delText>Search</w:delText>
        </w:r>
        <w:r w:rsidR="0089739A" w:rsidRPr="0089739A" w:rsidDel="00364561">
          <w:rPr>
            <w:lang w:val="el-GR"/>
          </w:rPr>
          <w:delText xml:space="preserve"> (</w:delText>
        </w:r>
        <w:r w:rsidR="0089739A" w:rsidDel="00364561">
          <w:delText>AGLS</w:delText>
        </w:r>
        <w:r w:rsidR="0089739A" w:rsidRPr="0089739A" w:rsidDel="00364561">
          <w:rPr>
            <w:lang w:val="el-GR"/>
          </w:rPr>
          <w:delText xml:space="preserve">) </w:delText>
        </w:r>
        <w:r w:rsidR="0089739A" w:rsidDel="00364561">
          <w:rPr>
            <w:lang w:val="el-GR"/>
          </w:rPr>
          <w:delText>αλγόριθμο.</w:delText>
        </w:r>
        <w:r w:rsidR="006963A1" w:rsidDel="00364561">
          <w:rPr>
            <w:lang w:val="el-GR"/>
          </w:rPr>
          <w:delText xml:space="preserve"> Ο κατασκευαστικός αλγόριθμος βασίζεται σε 2 κανόνες:</w:delText>
        </w:r>
      </w:del>
    </w:p>
    <w:p w14:paraId="60DD0C12" w14:textId="57D92D10" w:rsidR="006963A1" w:rsidDel="00364561" w:rsidRDefault="006963A1" w:rsidP="006963A1">
      <w:pPr>
        <w:pStyle w:val="ListParagraph"/>
        <w:numPr>
          <w:ilvl w:val="0"/>
          <w:numId w:val="36"/>
        </w:numPr>
        <w:rPr>
          <w:del w:id="3210" w:author="Στάθης Καπ" w:date="2023-02-25T23:19:00Z"/>
          <w:lang w:val="el-GR"/>
        </w:rPr>
      </w:pPr>
      <w:del w:id="3211" w:author="Στάθης Καπ" w:date="2023-02-25T23:19:00Z">
        <w:r w:rsidDel="00364561">
          <w:rPr>
            <w:lang w:val="el-GR"/>
          </w:rPr>
          <w:delText>Τα οχήματα πρέπει να επισκέπτονται διάσπαρτες περιοχές</w:delText>
        </w:r>
      </w:del>
    </w:p>
    <w:p w14:paraId="66D692BD" w14:textId="73B10426" w:rsidR="006963A1" w:rsidDel="00364561" w:rsidRDefault="006963A1" w:rsidP="006963A1">
      <w:pPr>
        <w:pStyle w:val="ListParagraph"/>
        <w:numPr>
          <w:ilvl w:val="0"/>
          <w:numId w:val="36"/>
        </w:numPr>
        <w:rPr>
          <w:del w:id="3212" w:author="Στάθης Καπ" w:date="2023-02-25T23:19:00Z"/>
          <w:lang w:val="el-GR"/>
        </w:rPr>
      </w:pPr>
      <w:del w:id="3213" w:author="Στάθης Καπ" w:date="2023-02-25T23:19:00Z">
        <w:r w:rsidDel="00364561">
          <w:rPr>
            <w:lang w:val="el-GR"/>
          </w:rPr>
          <w:delText xml:space="preserve">Οι πελάτες με μικρό χρονικό διάστημα </w:delText>
        </w:r>
        <w:r w:rsidDel="00364561">
          <w:delText>slack</w:delText>
        </w:r>
        <w:r w:rsidRPr="006963A1" w:rsidDel="00364561">
          <w:rPr>
            <w:lang w:val="el-GR"/>
          </w:rPr>
          <w:delText xml:space="preserve"> </w:delText>
        </w:r>
        <w:r w:rsidDel="00364561">
          <w:rPr>
            <w:lang w:val="el-GR"/>
          </w:rPr>
          <w:delText>πρέπει να επιλέγονται πρώτοι για εισαγωγή (</w:delText>
        </w:r>
      </w:del>
      <m:oMath>
        <m:r>
          <w:del w:id="3214" w:author="Στάθης Καπ" w:date="2023-02-25T23:19:00Z">
            <w:rPr>
              <w:rFonts w:ascii="Cambria Math" w:hAnsi="Cambria Math"/>
              <w:lang w:val="el-GR"/>
            </w:rPr>
            <m:t>slac</m:t>
          </w:del>
        </m:r>
        <m:sSub>
          <m:sSubPr>
            <m:ctrlPr>
              <w:del w:id="3215" w:author="Στάθης Καπ" w:date="2023-02-25T23:19:00Z">
                <w:rPr>
                  <w:rFonts w:ascii="Cambria Math" w:hAnsi="Cambria Math"/>
                  <w:i/>
                  <w:lang w:val="el-GR"/>
                </w:rPr>
              </w:del>
            </m:ctrlPr>
          </m:sSubPr>
          <m:e>
            <m:r>
              <w:del w:id="3216" w:author="Στάθης Καπ" w:date="2023-02-25T23:19:00Z">
                <w:rPr>
                  <w:rFonts w:ascii="Cambria Math" w:hAnsi="Cambria Math"/>
                  <w:lang w:val="el-GR"/>
                </w:rPr>
                <m:t>k</m:t>
              </w:del>
            </m:r>
          </m:e>
          <m:sub>
            <m:r>
              <w:del w:id="3217" w:author="Στάθης Καπ" w:date="2023-02-25T23:19:00Z">
                <w:rPr>
                  <w:rFonts w:ascii="Cambria Math" w:hAnsi="Cambria Math"/>
                  <w:lang w:val="el-GR"/>
                </w:rPr>
                <m:t>i</m:t>
              </w:del>
            </m:r>
          </m:sub>
        </m:sSub>
        <m:r>
          <w:del w:id="3218" w:author="Στάθης Καπ" w:date="2023-02-25T23:19:00Z">
            <w:rPr>
              <w:rFonts w:ascii="Cambria Math" w:hAnsi="Cambria Math"/>
              <w:lang w:val="el-GR"/>
            </w:rPr>
            <m:t>=lates</m:t>
          </w:del>
        </m:r>
        <m:sSub>
          <m:sSubPr>
            <m:ctrlPr>
              <w:del w:id="3219" w:author="Στάθης Καπ" w:date="2023-02-25T23:19:00Z">
                <w:rPr>
                  <w:rFonts w:ascii="Cambria Math" w:hAnsi="Cambria Math"/>
                  <w:i/>
                  <w:lang w:val="el-GR"/>
                </w:rPr>
              </w:del>
            </m:ctrlPr>
          </m:sSubPr>
          <m:e>
            <m:r>
              <w:del w:id="3220" w:author="Στάθης Καπ" w:date="2023-02-25T23:19:00Z">
                <w:rPr>
                  <w:rFonts w:ascii="Cambria Math" w:hAnsi="Cambria Math"/>
                  <w:lang w:val="el-GR"/>
                </w:rPr>
                <m:t>t</m:t>
              </w:del>
            </m:r>
          </m:e>
          <m:sub>
            <m:r>
              <w:del w:id="3221" w:author="Στάθης Καπ" w:date="2023-02-25T23:19:00Z">
                <w:rPr>
                  <w:rFonts w:ascii="Cambria Math" w:hAnsi="Cambria Math"/>
                  <w:lang w:val="el-GR"/>
                </w:rPr>
                <m:t>star</m:t>
              </w:del>
            </m:r>
            <m:sSub>
              <m:sSubPr>
                <m:ctrlPr>
                  <w:del w:id="3222" w:author="Στάθης Καπ" w:date="2023-02-25T23:19:00Z">
                    <w:rPr>
                      <w:rFonts w:ascii="Cambria Math" w:hAnsi="Cambria Math"/>
                      <w:i/>
                      <w:lang w:val="el-GR"/>
                    </w:rPr>
                  </w:del>
                </m:ctrlPr>
              </m:sSubPr>
              <m:e>
                <m:r>
                  <w:del w:id="3223" w:author="Στάθης Καπ" w:date="2023-02-25T23:19:00Z">
                    <w:rPr>
                      <w:rFonts w:ascii="Cambria Math" w:hAnsi="Cambria Math"/>
                      <w:lang w:val="el-GR"/>
                    </w:rPr>
                    <m:t>t</m:t>
                  </w:del>
                </m:r>
              </m:e>
              <m:sub>
                <m:r>
                  <w:del w:id="3224" w:author="Στάθης Καπ" w:date="2023-02-25T23:19:00Z">
                    <w:rPr>
                      <w:rFonts w:ascii="Cambria Math" w:hAnsi="Cambria Math"/>
                      <w:lang w:val="el-GR"/>
                    </w:rPr>
                    <m:t>tim</m:t>
                  </w:del>
                </m:r>
                <m:sSub>
                  <m:sSubPr>
                    <m:ctrlPr>
                      <w:del w:id="3225" w:author="Στάθης Καπ" w:date="2023-02-25T23:19:00Z">
                        <w:rPr>
                          <w:rFonts w:ascii="Cambria Math" w:hAnsi="Cambria Math"/>
                          <w:i/>
                          <w:lang w:val="el-GR"/>
                        </w:rPr>
                      </w:del>
                    </m:ctrlPr>
                  </m:sSubPr>
                  <m:e>
                    <m:r>
                      <w:del w:id="3226" w:author="Στάθης Καπ" w:date="2023-02-25T23:19:00Z">
                        <w:rPr>
                          <w:rFonts w:ascii="Cambria Math" w:hAnsi="Cambria Math"/>
                          <w:lang w:val="el-GR"/>
                        </w:rPr>
                        <m:t>e</m:t>
                      </w:del>
                    </m:r>
                  </m:e>
                  <m:sub>
                    <m:r>
                      <w:del w:id="3227" w:author="Στάθης Καπ" w:date="2023-02-25T23:19:00Z">
                        <w:rPr>
                          <w:rFonts w:ascii="Cambria Math" w:hAnsi="Cambria Math"/>
                          <w:lang w:val="el-GR"/>
                        </w:rPr>
                        <m:t>i</m:t>
                      </w:del>
                    </m:r>
                  </m:sub>
                </m:sSub>
              </m:sub>
            </m:sSub>
          </m:sub>
        </m:sSub>
        <m:r>
          <w:del w:id="3228" w:author="Στάθης Καπ" w:date="2023-02-25T23:19:00Z">
            <w:rPr>
              <w:rFonts w:ascii="Cambria Math" w:hAnsi="Cambria Math"/>
              <w:lang w:val="el-GR"/>
            </w:rPr>
            <m:t>-earliest_feasible_start_tim</m:t>
          </w:del>
        </m:r>
        <m:sSub>
          <m:sSubPr>
            <m:ctrlPr>
              <w:del w:id="3229" w:author="Στάθης Καπ" w:date="2023-02-25T23:19:00Z">
                <w:rPr>
                  <w:rFonts w:ascii="Cambria Math" w:hAnsi="Cambria Math"/>
                  <w:i/>
                  <w:lang w:val="el-GR"/>
                </w:rPr>
              </w:del>
            </m:ctrlPr>
          </m:sSubPr>
          <m:e>
            <m:r>
              <w:del w:id="3230" w:author="Στάθης Καπ" w:date="2023-02-25T23:19:00Z">
                <w:rPr>
                  <w:rFonts w:ascii="Cambria Math" w:hAnsi="Cambria Math"/>
                  <w:lang w:val="el-GR"/>
                </w:rPr>
                <m:t>e</m:t>
              </w:del>
            </m:r>
          </m:e>
          <m:sub>
            <m:r>
              <w:del w:id="3231" w:author="Στάθης Καπ" w:date="2023-02-25T23:19:00Z">
                <w:rPr>
                  <w:rFonts w:ascii="Cambria Math" w:hAnsi="Cambria Math"/>
                  <w:lang w:val="el-GR"/>
                </w:rPr>
                <m:t>i</m:t>
              </w:del>
            </m:r>
          </m:sub>
        </m:sSub>
      </m:oMath>
      <w:del w:id="3232" w:author="Στάθης Καπ" w:date="2023-02-25T23:19:00Z">
        <w:r w:rsidDel="00364561">
          <w:rPr>
            <w:lang w:val="el-GR"/>
          </w:rPr>
          <w:delText>)</w:delText>
        </w:r>
      </w:del>
    </w:p>
    <w:p w14:paraId="6DCC3D14" w14:textId="282AC238" w:rsidR="00751DBA" w:rsidDel="00364561" w:rsidRDefault="008B7982" w:rsidP="00751DBA">
      <w:pPr>
        <w:rPr>
          <w:del w:id="3233" w:author="Στάθης Καπ" w:date="2023-02-25T23:19:00Z"/>
          <w:lang w:val="el-GR"/>
        </w:rPr>
      </w:pPr>
      <w:del w:id="3234" w:author="Στάθης Καπ" w:date="2023-02-25T23:19:00Z">
        <w:r w:rsidDel="00364561">
          <w:rPr>
            <w:lang w:val="el-GR"/>
          </w:rPr>
          <w:delText xml:space="preserve">Αρχικά κατασκευάζεται ένα σύνολο </w:delText>
        </w:r>
        <w:r w:rsidDel="00364561">
          <w:delText>Seeds</w:delText>
        </w:r>
        <w:r w:rsidRPr="008B7982" w:rsidDel="00364561">
          <w:rPr>
            <w:lang w:val="el-GR"/>
          </w:rPr>
          <w:delText xml:space="preserve"> </w:delText>
        </w:r>
        <w:r w:rsidDel="00364561">
          <w:rPr>
            <w:lang w:val="el-GR"/>
          </w:rPr>
          <w:delText xml:space="preserve">από διάσπαρτους πελάτες, κάθε ένας από τους οποίους εισάγεται και σε μία ξεχωριστή διαδρομή. Η διαδικασία αυτή γίνεται με βάση </w:delText>
        </w:r>
        <w:r w:rsidR="001C70AC" w:rsidDel="00364561">
          <w:rPr>
            <w:lang w:val="el-GR"/>
          </w:rPr>
          <w:delText>τέσσερα</w:delText>
        </w:r>
        <w:r w:rsidDel="00364561">
          <w:rPr>
            <w:lang w:val="el-GR"/>
          </w:rPr>
          <w:delText xml:space="preserve"> κριτήρια: ασυμβατότητα μεταξύ δύο πελατών, χρόνος αναμονής, διαχωρισμός και διασπορά. Στη συνέχεια, μέσω μιας διαδικασίας </w:delText>
        </w:r>
        <w:r w:rsidR="003E5481" w:rsidDel="00364561">
          <w:rPr>
            <w:lang w:val="el-GR"/>
          </w:rPr>
          <w:delText>πέντε</w:delText>
        </w:r>
        <w:r w:rsidDel="00364561">
          <w:rPr>
            <w:lang w:val="el-GR"/>
          </w:rPr>
          <w:delText xml:space="preserve"> βημάτων, εισάγονται στις διαδρομές οι πελάτες με το χαμηλότερο </w:delText>
        </w:r>
        <w:r w:rsidDel="00364561">
          <w:delText>slack</w:delText>
        </w:r>
        <w:r w:rsidRPr="008B7982" w:rsidDel="00364561">
          <w:rPr>
            <w:lang w:val="el-GR"/>
          </w:rPr>
          <w:delText xml:space="preserve">. </w:delText>
        </w:r>
        <w:r w:rsidDel="00364561">
          <w:rPr>
            <w:lang w:val="el-GR"/>
          </w:rPr>
          <w:delText xml:space="preserve">Ο </w:delText>
        </w:r>
        <w:r w:rsidDel="00364561">
          <w:delText>AGLS</w:delText>
        </w:r>
        <w:r w:rsidRPr="008B7982" w:rsidDel="00364561">
          <w:rPr>
            <w:lang w:val="el-GR"/>
          </w:rPr>
          <w:delText xml:space="preserve"> </w:delText>
        </w:r>
        <w:r w:rsidDel="00364561">
          <w:rPr>
            <w:lang w:val="el-GR"/>
          </w:rPr>
          <w:delText xml:space="preserve">αλγόριθμος τροποποιεί το σύνολο των ακμών Α του γραφήματος έτσι ώστε να παραμείνουν ακμές που θα μειώσουν το χρόνο λήψης απόφασης σε περίπτωση δυναμικής αλλαγής και χρησιμοποιεί </w:delText>
        </w:r>
        <w:r w:rsidR="00541A34" w:rsidDel="00364561">
          <w:rPr>
            <w:lang w:val="el-GR"/>
          </w:rPr>
          <w:delText>πέντε</w:delText>
        </w:r>
        <w:r w:rsidDel="00364561">
          <w:rPr>
            <w:lang w:val="el-GR"/>
          </w:rPr>
          <w:delText xml:space="preserve"> λειτουργίες:</w:delText>
        </w:r>
      </w:del>
    </w:p>
    <w:p w14:paraId="1C5862AF" w14:textId="6530C3E1" w:rsidR="008B7982" w:rsidDel="00364561" w:rsidRDefault="00522D9A" w:rsidP="008B7982">
      <w:pPr>
        <w:pStyle w:val="ListParagraph"/>
        <w:numPr>
          <w:ilvl w:val="0"/>
          <w:numId w:val="37"/>
        </w:numPr>
        <w:rPr>
          <w:del w:id="3235" w:author="Στάθης Καπ" w:date="2023-02-25T23:19:00Z"/>
          <w:lang w:val="el-GR"/>
        </w:rPr>
      </w:pPr>
      <w:del w:id="3236" w:author="Στάθης Καπ" w:date="2023-02-25T23:19:00Z">
        <w:r w:rsidDel="00364561">
          <w:delText>Two</w:delText>
        </w:r>
        <w:r w:rsidRPr="00CF2405" w:rsidDel="00364561">
          <w:rPr>
            <w:lang w:val="el-GR"/>
          </w:rPr>
          <w:delText>-</w:delText>
        </w:r>
        <w:r w:rsidDel="00364561">
          <w:delText>opt</w:delText>
        </w:r>
        <w:r w:rsidRPr="00CF2405" w:rsidDel="00364561">
          <w:rPr>
            <w:lang w:val="el-GR"/>
          </w:rPr>
          <w:delText>:</w:delText>
        </w:r>
        <w:r w:rsidR="00CF2405" w:rsidDel="00364561">
          <w:rPr>
            <w:lang w:val="el-GR"/>
          </w:rPr>
          <w:delText xml:space="preserve"> διαγράφει δύο ακμές από μία διαδρομή και προσθέτει δύο καινούριες στην ίδια</w:delText>
        </w:r>
      </w:del>
    </w:p>
    <w:p w14:paraId="28789444" w14:textId="09542742" w:rsidR="00CF2405" w:rsidDel="00364561" w:rsidRDefault="00CF2405" w:rsidP="008B7982">
      <w:pPr>
        <w:pStyle w:val="ListParagraph"/>
        <w:numPr>
          <w:ilvl w:val="0"/>
          <w:numId w:val="37"/>
        </w:numPr>
        <w:rPr>
          <w:del w:id="3237" w:author="Στάθης Καπ" w:date="2023-02-25T23:19:00Z"/>
          <w:lang w:val="el-GR"/>
        </w:rPr>
      </w:pPr>
      <w:del w:id="3238"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rPr>
            <w:lang w:val="el-GR"/>
          </w:rPr>
          <w:delText>ολισθαίνει έναν ή περισσότερους πελάτες προς κάποιο άλλο σημείο της διαδρομής</w:delText>
        </w:r>
      </w:del>
    </w:p>
    <w:p w14:paraId="5718E25B" w14:textId="11D90F12" w:rsidR="00CF2405" w:rsidDel="00364561" w:rsidRDefault="00CF2405" w:rsidP="008B7982">
      <w:pPr>
        <w:pStyle w:val="ListParagraph"/>
        <w:numPr>
          <w:ilvl w:val="0"/>
          <w:numId w:val="37"/>
        </w:numPr>
        <w:rPr>
          <w:del w:id="3239" w:author="Στάθης Καπ" w:date="2023-02-25T23:19:00Z"/>
          <w:lang w:val="el-GR"/>
        </w:rPr>
      </w:pPr>
      <w:del w:id="3240"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insertion</w:delText>
        </w:r>
        <w:r w:rsidRPr="00CF2405" w:rsidDel="00364561">
          <w:rPr>
            <w:lang w:val="el-GR"/>
          </w:rPr>
          <w:delText xml:space="preserve">: </w:delText>
        </w:r>
        <w:r w:rsidDel="00364561">
          <w:rPr>
            <w:lang w:val="el-GR"/>
          </w:rPr>
          <w:delText>μεταφέρει</w:delText>
        </w:r>
        <w:r w:rsidRPr="00CF2405" w:rsidDel="00364561">
          <w:rPr>
            <w:lang w:val="el-GR"/>
          </w:rPr>
          <w:delText xml:space="preserve"> </w:delText>
        </w:r>
        <w:r w:rsidDel="00364561">
          <w:rPr>
            <w:lang w:val="el-GR"/>
          </w:rPr>
          <w:delText>έναν</w:delText>
        </w:r>
        <w:r w:rsidRPr="00CF2405" w:rsidDel="00364561">
          <w:rPr>
            <w:lang w:val="el-GR"/>
          </w:rPr>
          <w:delText xml:space="preserve"> </w:delText>
        </w:r>
        <w:r w:rsidDel="00364561">
          <w:rPr>
            <w:lang w:val="el-GR"/>
          </w:rPr>
          <w:delText>ή περισσότερους συνεχόμενους πελάτες από μία διαδρομή σε μία άλλη</w:delText>
        </w:r>
      </w:del>
    </w:p>
    <w:p w14:paraId="2019F113" w14:textId="1688EF68" w:rsidR="00CF2405" w:rsidDel="00364561" w:rsidRDefault="00CF2405" w:rsidP="008B7982">
      <w:pPr>
        <w:pStyle w:val="ListParagraph"/>
        <w:numPr>
          <w:ilvl w:val="0"/>
          <w:numId w:val="37"/>
        </w:numPr>
        <w:rPr>
          <w:del w:id="3241" w:author="Στάθης Καπ" w:date="2023-02-25T23:19:00Z"/>
          <w:lang w:val="el-GR"/>
        </w:rPr>
      </w:pPr>
      <w:del w:id="3242"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exchange</w:delText>
        </w:r>
        <w:r w:rsidRPr="00CF2405" w:rsidDel="00364561">
          <w:rPr>
            <w:lang w:val="el-GR"/>
          </w:rPr>
          <w:delText xml:space="preserve">: </w:delText>
        </w:r>
        <w:r w:rsidDel="00364561">
          <w:rPr>
            <w:lang w:val="el-GR"/>
          </w:rPr>
          <w:delText>ανταλλάσσει</w:delText>
        </w:r>
        <w:r w:rsidRPr="00CF2405" w:rsidDel="00364561">
          <w:rPr>
            <w:lang w:val="el-GR"/>
          </w:rPr>
          <w:delText xml:space="preserve"> </w:delText>
        </w:r>
        <w:r w:rsidDel="00364561">
          <w:rPr>
            <w:lang w:val="el-GR"/>
          </w:rPr>
          <w:delText>έναν ή περισσότερους συνεχόμενους πελάτες μιας διαδρομής με έναν ή περισσότερο</w:delText>
        </w:r>
        <w:r w:rsidR="00A734B5" w:rsidDel="00364561">
          <w:rPr>
            <w:lang w:val="el-GR"/>
          </w:rPr>
          <w:delText>υ</w:delText>
        </w:r>
        <w:r w:rsidDel="00364561">
          <w:rPr>
            <w:lang w:val="el-GR"/>
          </w:rPr>
          <w:delText>ς πελάτες από μία άλλη διαδρομή</w:delText>
        </w:r>
      </w:del>
    </w:p>
    <w:p w14:paraId="1B26B4EA" w14:textId="66EF7025" w:rsidR="00FA05DF" w:rsidDel="00364561" w:rsidRDefault="00FA05DF" w:rsidP="008B7982">
      <w:pPr>
        <w:pStyle w:val="ListParagraph"/>
        <w:numPr>
          <w:ilvl w:val="0"/>
          <w:numId w:val="37"/>
        </w:numPr>
        <w:rPr>
          <w:del w:id="3243" w:author="Στάθης Καπ" w:date="2023-02-25T23:19:00Z"/>
          <w:lang w:val="el-GR"/>
        </w:rPr>
      </w:pPr>
      <w:del w:id="3244" w:author="Στάθης Καπ" w:date="2023-02-25T23:19:00Z">
        <w:r w:rsidDel="00364561">
          <w:delText>Crossover</w:delText>
        </w:r>
        <w:r w:rsidRPr="00FA05DF" w:rsidDel="00364561">
          <w:rPr>
            <w:lang w:val="el-GR"/>
          </w:rPr>
          <w:delText xml:space="preserve">: </w:delText>
        </w:r>
        <w:r w:rsidDel="00364561">
          <w:rPr>
            <w:lang w:val="el-GR"/>
          </w:rPr>
          <w:delText xml:space="preserve">διαγράφει </w:delText>
        </w:r>
        <w:r w:rsidR="00A32854" w:rsidDel="00364561">
          <w:rPr>
            <w:lang w:val="el-GR"/>
          </w:rPr>
          <w:delText>δύο</w:delText>
        </w:r>
        <w:r w:rsidDel="00364561">
          <w:rPr>
            <w:lang w:val="el-GR"/>
          </w:rPr>
          <w:delText xml:space="preserve"> ακμές, μία από κάθε διαδρομή, και εισάγει δύο ακμές με τέτοιο τρόπο ώστε η κάθε διαδρομή να περιέχει πελάτες και από τις δύο αρχικές διαδρομές</w:delText>
        </w:r>
      </w:del>
    </w:p>
    <w:p w14:paraId="0ABCED20" w14:textId="6D8296E2" w:rsidR="002C76BA" w:rsidDel="00364561" w:rsidRDefault="000D1A68" w:rsidP="002C76BA">
      <w:pPr>
        <w:rPr>
          <w:del w:id="3245" w:author="Στάθης Καπ" w:date="2023-02-25T23:19:00Z"/>
          <w:lang w:val="el-GR"/>
        </w:rPr>
      </w:pPr>
      <w:del w:id="3246" w:author="Στάθης Καπ" w:date="2023-02-25T23:19:00Z">
        <w:r w:rsidRPr="000D1A68" w:rsidDel="00364561">
          <w:rPr>
            <w:lang w:val="el-GR"/>
          </w:rPr>
          <w:delText xml:space="preserve">Οι </w:delText>
        </w:r>
        <w:r w:rsidDel="00364561">
          <w:delText>Azi</w:delText>
        </w:r>
        <w:r w:rsidRPr="000D1A68" w:rsidDel="00364561">
          <w:rPr>
            <w:lang w:val="el-GR"/>
          </w:rPr>
          <w:delText xml:space="preserve"> </w:delText>
        </w:r>
        <w:r w:rsidDel="00364561">
          <w:delText>et</w:delText>
        </w:r>
        <w:r w:rsidRPr="000D1A68" w:rsidDel="00364561">
          <w:rPr>
            <w:lang w:val="el-GR"/>
          </w:rPr>
          <w:delText xml:space="preserve"> </w:delText>
        </w:r>
        <w:r w:rsidDel="00364561">
          <w:delText>al</w:delText>
        </w:r>
        <w:r w:rsidRPr="000D1A68" w:rsidDel="00364561">
          <w:rPr>
            <w:lang w:val="el-GR"/>
          </w:rPr>
          <w:delText xml:space="preserve">. (2011) μελέτησαν </w:delText>
        </w:r>
        <w:commentRangeStart w:id="3247"/>
        <w:r w:rsidRPr="000D1A68" w:rsidDel="00364561">
          <w:rPr>
            <w:lang w:val="el-GR"/>
          </w:rPr>
          <w:delText xml:space="preserve">ένα </w:delText>
        </w:r>
      </w:del>
      <w:del w:id="3248" w:author="Στάθης Καπ" w:date="2023-02-02T04:21:00Z">
        <w:r w:rsidDel="00AC22F3">
          <w:delText>delivery</w:delText>
        </w:r>
        <w:r w:rsidRPr="000D1A68" w:rsidDel="00AC22F3">
          <w:rPr>
            <w:lang w:val="el-GR"/>
          </w:rPr>
          <w:delText xml:space="preserve"> </w:delText>
        </w:r>
        <w:commentRangeEnd w:id="3247"/>
        <w:r w:rsidR="00605442" w:rsidDel="00AC22F3">
          <w:rPr>
            <w:rStyle w:val="CommentReference"/>
          </w:rPr>
          <w:commentReference w:id="3247"/>
        </w:r>
        <w:r w:rsidRPr="000D1A68" w:rsidDel="00AC22F3">
          <w:rPr>
            <w:lang w:val="el-GR"/>
          </w:rPr>
          <w:delText xml:space="preserve">πρόβλημα </w:delText>
        </w:r>
      </w:del>
      <w:del w:id="3249" w:author="Στάθης Καπ" w:date="2023-02-25T23:19:00Z">
        <w:r w:rsidRPr="000D1A68" w:rsidDel="00364561">
          <w:rPr>
            <w:lang w:val="el-GR"/>
          </w:rPr>
          <w:delText xml:space="preserve">χρησιμοποιώντας έναν ευρετικό αλγόριθμο εισαγωγής ακολουθούμενο από έναν </w:delText>
        </w:r>
        <w:r w:rsidDel="00364561">
          <w:delText>Adaptive</w:delText>
        </w:r>
        <w:r w:rsidRPr="000D1A68" w:rsidDel="00364561">
          <w:rPr>
            <w:lang w:val="el-GR"/>
          </w:rPr>
          <w:delText xml:space="preserve"> </w:delText>
        </w:r>
        <w:r w:rsidDel="00364561">
          <w:delText>Large</w:delText>
        </w:r>
        <w:r w:rsidRPr="000D1A68" w:rsidDel="00364561">
          <w:rPr>
            <w:lang w:val="el-GR"/>
          </w:rPr>
          <w:delText xml:space="preserve"> </w:delText>
        </w:r>
        <w:r w:rsidDel="00364561">
          <w:delText>Neighborhood</w:delText>
        </w:r>
        <w:r w:rsidRPr="000D1A68" w:rsidDel="00364561">
          <w:rPr>
            <w:lang w:val="el-GR"/>
          </w:rPr>
          <w:delText xml:space="preserve"> </w:delText>
        </w:r>
        <w:r w:rsidDel="00364561">
          <w:delText>Search</w:delText>
        </w:r>
        <w:r w:rsidRPr="000D1A68" w:rsidDel="00364561">
          <w:rPr>
            <w:lang w:val="el-GR"/>
          </w:rPr>
          <w:delText xml:space="preserve"> (</w:delText>
        </w:r>
        <w:r w:rsidR="002D3899" w:rsidDel="00364561">
          <w:delText>ALNS</w:delText>
        </w:r>
        <w:r w:rsidRPr="000D1A68" w:rsidDel="00364561">
          <w:rPr>
            <w:lang w:val="el-GR"/>
          </w:rPr>
          <w:delText xml:space="preserve">) αλγόριθμο για την επίλυση της στατικής εκδοχής του. </w:delText>
        </w:r>
        <w:r w:rsidRPr="002D3899" w:rsidDel="00364561">
          <w:rPr>
            <w:lang w:val="el-GR"/>
          </w:rPr>
          <w:delText xml:space="preserve">Ο ευρετικός αλγόριθμος εισαγωγής, εισάγοντας κόμβους στη καλύτερη πιθανή θέση, κατασκευάζει μία αρχική λύση την οποία στη συνέχεια βελτιώνει ο </w:delText>
        </w:r>
        <w:r w:rsidR="008655D1" w:rsidDel="00364561">
          <w:delText>ALNS</w:delText>
        </w:r>
        <w:r w:rsidRPr="002D3899" w:rsidDel="00364561">
          <w:rPr>
            <w:lang w:val="el-GR"/>
          </w:rPr>
          <w:delText xml:space="preserve"> χρησιμοποιώντας 2</w:delText>
        </w:r>
        <w:r w:rsidR="007C043E" w:rsidRPr="007C043E" w:rsidDel="00364561">
          <w:rPr>
            <w:lang w:val="el-GR"/>
          </w:rPr>
          <w:delText xml:space="preserve"> </w:delText>
        </w:r>
        <w:r w:rsidR="007C043E" w:rsidRPr="004E1259" w:rsidDel="00364561">
          <w:rPr>
            <w:lang w:val="el-GR"/>
          </w:rPr>
          <w:delText>χειριστές, έναν χειριστή καταστροφής (</w:delText>
        </w:r>
        <w:r w:rsidR="007C043E" w:rsidDel="00364561">
          <w:delText>destruction</w:delText>
        </w:r>
        <w:r w:rsidR="007C043E" w:rsidRPr="004E1259" w:rsidDel="00364561">
          <w:rPr>
            <w:lang w:val="el-GR"/>
          </w:rPr>
          <w:delText xml:space="preserve">) και έναν </w:delText>
        </w:r>
        <w:r w:rsidR="00580116" w:rsidDel="00364561">
          <w:rPr>
            <w:lang w:val="el-GR"/>
          </w:rPr>
          <w:delText>ανασχηματισμού</w:delText>
        </w:r>
        <w:r w:rsidR="007C043E" w:rsidRPr="004E1259" w:rsidDel="00364561">
          <w:rPr>
            <w:lang w:val="el-GR"/>
          </w:rPr>
          <w:delText xml:space="preserve"> (</w:delText>
        </w:r>
        <w:r w:rsidR="007C043E" w:rsidDel="00364561">
          <w:delText>reconstruction</w:delText>
        </w:r>
        <w:r w:rsidR="007C043E" w:rsidRPr="004E1259" w:rsidDel="00364561">
          <w:rPr>
            <w:lang w:val="el-GR"/>
          </w:rPr>
          <w:delText xml:space="preserve">). Για την αντιμετώπιση της δυναμικής εκδοχής, διαθέτοντας κάποια </w:delText>
        </w:r>
        <w:r w:rsidR="00337C7B" w:rsidRPr="004E1259" w:rsidDel="00364561">
          <w:rPr>
            <w:lang w:val="el-GR"/>
          </w:rPr>
          <w:delText>προ</w:delText>
        </w:r>
        <w:r w:rsidR="00051C2C" w:rsidDel="00364561">
          <w:rPr>
            <w:lang w:val="el-GR"/>
          </w:rPr>
          <w:delText xml:space="preserve"> </w:delText>
        </w:r>
        <w:r w:rsidR="00337C7B" w:rsidRPr="004E1259" w:rsidDel="00364561">
          <w:rPr>
            <w:lang w:val="el-GR"/>
          </w:rPr>
          <w:delText>υπάρχουσα</w:delText>
        </w:r>
        <w:r w:rsidR="007C043E" w:rsidRPr="004E1259" w:rsidDel="00364561">
          <w:rPr>
            <w:lang w:val="el-GR"/>
          </w:rPr>
          <w:delText xml:space="preserve"> γνώση δημιουργούνται διαφορετικές λύσεις για πιθανές μελλοντικές αιτήσεις οι οποίες ονομάζονται </w:delText>
        </w:r>
        <w:r w:rsidR="007C043E" w:rsidDel="00364561">
          <w:delText>S</w:delText>
        </w:r>
        <w:r w:rsidR="007C043E" w:rsidRPr="004E1259" w:rsidDel="00364561">
          <w:rPr>
            <w:lang w:val="el-GR"/>
          </w:rPr>
          <w:delText>-</w:delText>
        </w:r>
        <w:r w:rsidR="007C043E" w:rsidDel="00364561">
          <w:delText>solutions</w:delText>
        </w:r>
        <w:r w:rsidR="007C043E" w:rsidRPr="004E1259" w:rsidDel="00364561">
          <w:rPr>
            <w:lang w:val="el-GR"/>
          </w:rPr>
          <w:delText>.Στη</w:delText>
        </w:r>
        <w:r w:rsidR="001F792D" w:rsidDel="00364561">
          <w:rPr>
            <w:lang w:val="el-GR"/>
          </w:rPr>
          <w:delText>ν</w:delText>
        </w:r>
        <w:r w:rsidR="007C043E" w:rsidRPr="004E1259" w:rsidDel="00364561">
          <w:rPr>
            <w:lang w:val="el-GR"/>
          </w:rPr>
          <w:delText xml:space="preserve"> περίπτωση που υπάρξει κάποια νέα αίτηση τότε υπολογίζεται για κάθε </w:delText>
        </w:r>
        <w:r w:rsidR="007C043E" w:rsidDel="00364561">
          <w:delText>solution</w:delText>
        </w:r>
        <w:r w:rsidR="007C043E" w:rsidRPr="004E1259" w:rsidDel="00364561">
          <w:rPr>
            <w:lang w:val="el-GR"/>
          </w:rPr>
          <w:delText xml:space="preserve"> η διαφορά του κέρδους εάν </w:delText>
        </w:r>
        <w:r w:rsidR="00337C7B" w:rsidRPr="004E1259" w:rsidDel="00364561">
          <w:rPr>
            <w:lang w:val="el-GR"/>
          </w:rPr>
          <w:delText>εισαχθεί</w:delText>
        </w:r>
        <w:r w:rsidR="007C043E" w:rsidRPr="004E1259" w:rsidDel="00364561">
          <w:rPr>
            <w:lang w:val="el-GR"/>
          </w:rPr>
          <w:delText xml:space="preserve"> σε αυτό το </w:delText>
        </w:r>
        <w:r w:rsidR="007C043E" w:rsidDel="00364561">
          <w:delText>solution</w:delText>
        </w:r>
        <w:r w:rsidR="007C043E" w:rsidRPr="004E1259" w:rsidDel="00364561">
          <w:rPr>
            <w:lang w:val="el-GR"/>
          </w:rPr>
          <w:delText xml:space="preserve"> ο κόμβος </w:delText>
        </w:r>
        <w:r w:rsidR="007C043E" w:rsidDel="00364561">
          <w:delText>i</w:delText>
        </w:r>
        <w:r w:rsidR="007C043E" w:rsidRPr="004E1259" w:rsidDel="00364561">
          <w:rPr>
            <w:lang w:val="el-GR"/>
          </w:rPr>
          <w:delText xml:space="preserve"> με το να μην εισαχθεί ο κόμβος </w:delText>
        </w:r>
        <w:r w:rsidR="007C043E" w:rsidDel="00364561">
          <w:delText>i</w:delText>
        </w:r>
        <w:r w:rsidR="007C043E" w:rsidRPr="004E1259" w:rsidDel="00364561">
          <w:rPr>
            <w:lang w:val="el-GR"/>
          </w:rPr>
          <w:delText xml:space="preserve">.Εάν η διαφορά </w:delText>
        </w:r>
        <w:r w:rsidR="00890835" w:rsidRPr="004E1259" w:rsidDel="00364561">
          <w:rPr>
            <w:lang w:val="el-GR"/>
          </w:rPr>
          <w:delText>είναι</w:delText>
        </w:r>
        <w:r w:rsidR="007C043E" w:rsidRPr="004E1259" w:rsidDel="00364561">
          <w:rPr>
            <w:lang w:val="el-GR"/>
          </w:rPr>
          <w:delText xml:space="preserve"> θετική </w:delText>
        </w:r>
        <w:r w:rsidR="00890835" w:rsidRPr="004E1259" w:rsidDel="00364561">
          <w:rPr>
            <w:lang w:val="el-GR"/>
          </w:rPr>
          <w:delText>τότε</w:delText>
        </w:r>
        <w:r w:rsidR="007C043E" w:rsidRPr="004E1259" w:rsidDel="00364561">
          <w:rPr>
            <w:lang w:val="el-GR"/>
          </w:rPr>
          <w:delText xml:space="preserve"> γίνεται αποδεκτή η εισαγωγή. Επίσης για τη βελτιστοποίηση της κάθε  λύσης χρησιμοποιείται και πάλι ο </w:delText>
        </w:r>
        <w:r w:rsidR="004E1259" w:rsidDel="00364561">
          <w:delText>ALNS</w:delText>
        </w:r>
        <w:r w:rsidR="007C043E" w:rsidRPr="004E1259" w:rsidDel="00364561">
          <w:rPr>
            <w:lang w:val="el-GR"/>
          </w:rPr>
          <w:delText xml:space="preserve"> αλγόριθμος.</w:delText>
        </w:r>
      </w:del>
    </w:p>
    <w:p w14:paraId="7610BA5A" w14:textId="77777777" w:rsidR="003B1E14" w:rsidDel="00364561" w:rsidRDefault="003B1E14" w:rsidP="002C76BA">
      <w:pPr>
        <w:rPr>
          <w:del w:id="3250" w:author="Στάθης Καπ" w:date="2023-02-25T23:19:00Z"/>
          <w:lang w:val="el-GR"/>
        </w:rPr>
      </w:pPr>
    </w:p>
    <w:p w14:paraId="1E53CB42" w14:textId="2DC52DD6" w:rsidR="0097070B" w:rsidRDefault="004B1A54" w:rsidP="002C76BA">
      <w:pPr>
        <w:rPr>
          <w:lang w:val="el-GR"/>
        </w:rPr>
      </w:pPr>
      <w:r>
        <w:rPr>
          <w:lang w:val="el-GR"/>
        </w:rPr>
        <w:br w:type="page"/>
      </w:r>
    </w:p>
    <w:p w14:paraId="5B9B2CF6" w14:textId="438306E3" w:rsidR="0003662A" w:rsidRDefault="0003662A">
      <w:pPr>
        <w:pStyle w:val="Heading1"/>
        <w:rPr>
          <w:ins w:id="3251" w:author="Στάθης Καπ" w:date="2023-03-02T04:42:00Z"/>
        </w:rPr>
      </w:pPr>
      <w:bookmarkStart w:id="3252" w:name="_Toc128497597"/>
      <w:r>
        <w:rPr>
          <w:lang w:val="el-GR"/>
        </w:rPr>
        <w:lastRenderedPageBreak/>
        <w:t xml:space="preserve">Αλγόριθμος </w:t>
      </w:r>
      <w:r w:rsidRPr="00D8528C">
        <w:rPr>
          <w:rPrChange w:id="3253" w:author="Στάθης Καπ" w:date="2023-02-26T00:53:00Z">
            <w:rPr>
              <w:lang w:val="el-GR"/>
            </w:rPr>
          </w:rPrChange>
        </w:rPr>
        <w:t>Επίλυσης</w:t>
      </w:r>
      <w:r>
        <w:rPr>
          <w:lang w:val="el-GR"/>
        </w:rPr>
        <w:t xml:space="preserve"> </w:t>
      </w:r>
      <w:r>
        <w:t>TOPTW</w:t>
      </w:r>
      <w:bookmarkEnd w:id="3252"/>
    </w:p>
    <w:p w14:paraId="14AC17FF" w14:textId="21FFF8B9" w:rsidR="0077130F" w:rsidRPr="0077130F" w:rsidRDefault="0077130F">
      <w:pPr>
        <w:rPr>
          <w:lang w:val="el-GR"/>
          <w:rPrChange w:id="3254" w:author="Στάθης Καπ" w:date="2023-03-02T04:46:00Z">
            <w:rPr/>
          </w:rPrChange>
        </w:rPr>
        <w:pPrChange w:id="3255" w:author="Στάθης Καπ" w:date="2023-03-02T04:42:00Z">
          <w:pPr>
            <w:pStyle w:val="Heading1"/>
            <w:numPr>
              <w:numId w:val="4"/>
            </w:numPr>
            <w:ind w:left="720"/>
          </w:pPr>
        </w:pPrChange>
      </w:pPr>
      <w:ins w:id="3256" w:author="Στάθης Καπ" w:date="2023-03-02T04:42:00Z">
        <w:r>
          <w:rPr>
            <w:lang w:val="el-GR"/>
          </w:rPr>
          <w:t xml:space="preserve">Για την παρούσα εργασία, χρησιμοποιήθηκε ο μεταευρετικός αλγόριθμος Επαναλαμβανόμενης Τοπικής Αναζήτησης </w:t>
        </w:r>
        <w:r w:rsidRPr="0077130F">
          <w:rPr>
            <w:lang w:val="el-GR"/>
            <w:rPrChange w:id="3257" w:author="Στάθης Καπ" w:date="2023-03-02T04:43:00Z">
              <w:rPr/>
            </w:rPrChange>
          </w:rPr>
          <w:t>(</w:t>
        </w:r>
        <w:r>
          <w:t>ILS</w:t>
        </w:r>
        <w:r w:rsidRPr="0077130F">
          <w:rPr>
            <w:lang w:val="el-GR"/>
            <w:rPrChange w:id="3258" w:author="Στάθης Καπ" w:date="2023-03-02T04:43:00Z">
              <w:rPr/>
            </w:rPrChange>
          </w:rPr>
          <w:t xml:space="preserve">). </w:t>
        </w:r>
        <w:r>
          <w:rPr>
            <w:lang w:val="el-GR"/>
          </w:rPr>
          <w:t xml:space="preserve">Οι μεταευρετικοί </w:t>
        </w:r>
      </w:ins>
      <w:ins w:id="3259" w:author="Στάθης Καπ" w:date="2023-03-02T04:43:00Z">
        <w:r>
          <w:rPr>
            <w:lang w:val="el-GR"/>
          </w:rPr>
          <w:t>αλγόριθμοι</w:t>
        </w:r>
      </w:ins>
      <w:ins w:id="3260" w:author="Στάθης Καπ" w:date="2023-03-02T04:45:00Z">
        <w:r>
          <w:rPr>
            <w:lang w:val="el-GR"/>
          </w:rPr>
          <w:t xml:space="preserve"> είναι </w:t>
        </w:r>
      </w:ins>
      <w:ins w:id="3261" w:author="Στάθης Καπ" w:date="2023-03-02T04:43:00Z">
        <w:r>
          <w:rPr>
            <w:lang w:val="el-GR"/>
          </w:rPr>
          <w:t xml:space="preserve">αλγόριθμοι </w:t>
        </w:r>
      </w:ins>
      <w:ins w:id="3262" w:author="Στάθης Καπ" w:date="2023-03-02T04:46:00Z">
        <w:r>
          <w:rPr>
            <w:lang w:val="el-GR"/>
          </w:rPr>
          <w:t xml:space="preserve">γενικού σκοπού , σχεδιασμένοι έτσι ώστε να βρίσκουν ικανοποιητικές λύσεις σε προβλήματα </w:t>
        </w:r>
      </w:ins>
      <w:ins w:id="3263" w:author="Στάθης Καπ" w:date="2023-03-02T04:47:00Z">
        <w:r>
          <w:rPr>
            <w:lang w:val="el-GR"/>
          </w:rPr>
          <w:t>βελτιστοποίησης</w:t>
        </w:r>
      </w:ins>
      <w:ins w:id="3264" w:author="Στάθης Καπ" w:date="2023-03-02T04:46:00Z">
        <w:r>
          <w:rPr>
            <w:lang w:val="el-GR"/>
          </w:rPr>
          <w:t>, σε σύντομο χρονικ</w:t>
        </w:r>
      </w:ins>
      <w:ins w:id="3265" w:author="Στάθης Καπ" w:date="2023-03-02T04:47:00Z">
        <w:r>
          <w:rPr>
            <w:lang w:val="el-GR"/>
          </w:rPr>
          <w:t>ό διάστημα, χρησιμοποιώντας ευρετικές τεχνικές.</w:t>
        </w:r>
      </w:ins>
    </w:p>
    <w:p w14:paraId="7569733E" w14:textId="3DE12026" w:rsidR="00707910" w:rsidDel="00707910" w:rsidRDefault="0003662A" w:rsidP="00707910">
      <w:pPr>
        <w:rPr>
          <w:del w:id="3266" w:author="Στάθης Καπ" w:date="2023-02-25T23:43:00Z"/>
          <w:lang w:val="el-GR"/>
        </w:rPr>
      </w:pPr>
      <w:del w:id="3267" w:author="Στάθης Καπ" w:date="2023-03-02T04:47:00Z">
        <w:r w:rsidRPr="0003662A" w:rsidDel="00736294">
          <w:rPr>
            <w:lang w:val="el-GR"/>
          </w:rPr>
          <w:delText>Για τη παρούσα εργασία</w:delText>
        </w:r>
      </w:del>
      <w:ins w:id="3268" w:author="Στάθης Καπ" w:date="2023-03-02T04:47:00Z">
        <w:r w:rsidR="00736294">
          <w:rPr>
            <w:lang w:val="el-GR"/>
          </w:rPr>
          <w:t>Συγκεκριμένα,</w:t>
        </w:r>
      </w:ins>
      <w:del w:id="3269" w:author="Στάθης Καπ" w:date="2023-03-02T04:47:00Z">
        <w:r w:rsidRPr="0003662A" w:rsidDel="00736294">
          <w:rPr>
            <w:lang w:val="el-GR"/>
          </w:rPr>
          <w:delText>,</w:delText>
        </w:r>
      </w:del>
      <w:r w:rsidRPr="0003662A">
        <w:rPr>
          <w:lang w:val="el-GR"/>
        </w:rPr>
        <w:t xml:space="preserve"> ο </w:t>
      </w:r>
      <w:ins w:id="3270" w:author="Στάθης Καπ" w:date="2023-03-02T04:47:00Z">
        <w:r w:rsidR="00736294">
          <w:rPr>
            <w:lang w:val="el-GR"/>
          </w:rPr>
          <w:t xml:space="preserve">βασικός αλγόριθμος </w:t>
        </w:r>
      </w:ins>
      <w:ins w:id="3271" w:author="Στάθης Καπ" w:date="2023-03-02T04:48:00Z">
        <w:r w:rsidR="00736294">
          <w:t>ILS</w:t>
        </w:r>
      </w:ins>
      <w:ins w:id="3272" w:author="Στάθης Καπ" w:date="2023-03-02T04:49:00Z">
        <w:r w:rsidR="00736294">
          <w:rPr>
            <w:lang w:val="el-GR"/>
          </w:rPr>
          <w:t xml:space="preserve"> στον οποίο εφαρμόστηκε</w:t>
        </w:r>
      </w:ins>
      <w:ins w:id="3273" w:author="Στάθης Καπ" w:date="2023-03-02T04:48:00Z">
        <w:r w:rsidR="00736294">
          <w:rPr>
            <w:lang w:val="el-GR"/>
          </w:rPr>
          <w:t xml:space="preserve"> ο διαχωρισμός που αναλύεται στο Κεφάλαιο </w:t>
        </w:r>
      </w:ins>
      <w:ins w:id="3274" w:author="Στάθης Καπ" w:date="2023-03-02T04:49:00Z">
        <w:r w:rsidR="00736294" w:rsidRPr="00952889">
          <w:rPr>
            <w:lang w:val="el-GR"/>
            <w:rPrChange w:id="3275" w:author="Στάθης Καπ" w:date="2023-03-02T04:49:00Z">
              <w:rPr/>
            </w:rPrChange>
          </w:rPr>
          <w:t xml:space="preserve">4 </w:t>
        </w:r>
        <w:r w:rsidR="00736294">
          <w:rPr>
            <w:lang w:val="el-GR"/>
          </w:rPr>
          <w:t xml:space="preserve">είναι ο </w:t>
        </w:r>
        <w:r w:rsidR="00736294">
          <w:t>ILS</w:t>
        </w:r>
        <w:r w:rsidR="00736294" w:rsidRPr="00952889">
          <w:rPr>
            <w:lang w:val="el-GR"/>
            <w:rPrChange w:id="3276" w:author="Στάθης Καπ" w:date="2023-03-02T04:49:00Z">
              <w:rPr/>
            </w:rPrChange>
          </w:rPr>
          <w:t xml:space="preserve"> </w:t>
        </w:r>
      </w:ins>
      <w:del w:id="3277" w:author="Στάθης Καπ" w:date="2023-03-02T04:49:00Z">
        <w:r w:rsidRPr="0003662A" w:rsidDel="00736294">
          <w:rPr>
            <w:lang w:val="el-GR"/>
          </w:rPr>
          <w:delText xml:space="preserve">αλγόριθμος που </w:delText>
        </w:r>
      </w:del>
      <w:del w:id="3278" w:author="Στάθης Καπ" w:date="2023-03-02T04:47:00Z">
        <w:r w:rsidRPr="0003662A" w:rsidDel="00736294">
          <w:rPr>
            <w:lang w:val="el-GR"/>
          </w:rPr>
          <w:delText xml:space="preserve">χρησιμοποιήθηκε </w:delText>
        </w:r>
      </w:del>
      <w:del w:id="3279" w:author="Στάθης Καπ" w:date="2023-03-02T04:49:00Z">
        <w:r w:rsidRPr="0003662A" w:rsidDel="00736294">
          <w:rPr>
            <w:lang w:val="el-GR"/>
          </w:rPr>
          <w:delText xml:space="preserve">για την επίλυση </w:delText>
        </w:r>
      </w:del>
      <w:del w:id="3280" w:author="Στάθης Καπ" w:date="2023-03-01T05:26:00Z">
        <w:r w:rsidRPr="0003662A" w:rsidDel="00572358">
          <w:rPr>
            <w:lang w:val="el-GR"/>
          </w:rPr>
          <w:delText>του</w:delText>
        </w:r>
        <w:r w:rsidDel="00572358">
          <w:rPr>
            <w:lang w:val="el-GR"/>
          </w:rPr>
          <w:delText xml:space="preserve"> </w:delText>
        </w:r>
      </w:del>
      <w:del w:id="3281" w:author="Στάθης Καπ" w:date="2023-03-02T04:49:00Z">
        <w:r w:rsidDel="00736294">
          <w:delText>TOPTW</w:delText>
        </w:r>
        <w:r w:rsidRPr="0003662A" w:rsidDel="00736294">
          <w:rPr>
            <w:lang w:val="el-GR"/>
          </w:rPr>
          <w:delText xml:space="preserve"> είναι ο </w:delText>
        </w:r>
      </w:del>
      <w:del w:id="3282" w:author="Στάθης Καπ" w:date="2023-03-01T05:26:00Z">
        <w:r w:rsidDel="00572358">
          <w:delText>Iterated</w:delText>
        </w:r>
        <w:r w:rsidRPr="0003662A" w:rsidDel="00572358">
          <w:rPr>
            <w:lang w:val="el-GR"/>
          </w:rPr>
          <w:delText xml:space="preserve"> </w:delText>
        </w:r>
        <w:r w:rsidDel="00572358">
          <w:delText>Local</w:delText>
        </w:r>
        <w:r w:rsidRPr="0003662A" w:rsidDel="00572358">
          <w:rPr>
            <w:lang w:val="el-GR"/>
          </w:rPr>
          <w:delText xml:space="preserve"> </w:delText>
        </w:r>
        <w:r w:rsidDel="00572358">
          <w:delText>Search</w:delText>
        </w:r>
      </w:del>
      <w:del w:id="3283" w:author="Στάθης Καπ" w:date="2023-03-02T04:49:00Z">
        <w:r w:rsidRPr="0003662A" w:rsidDel="00736294">
          <w:rPr>
            <w:lang w:val="el-GR"/>
          </w:rPr>
          <w:delText xml:space="preserve"> </w:delText>
        </w:r>
      </w:del>
      <w:ins w:id="3284" w:author="Στάθης Καπ" w:date="2023-03-01T05:25:00Z">
        <w:r w:rsidR="0095051E">
          <w:rPr>
            <w:lang w:val="el-GR"/>
          </w:rPr>
          <w:t xml:space="preserve">των </w:t>
        </w:r>
      </w:ins>
      <w:del w:id="3285" w:author="Στάθης Καπ" w:date="2023-03-01T05:25:00Z">
        <w:r w:rsidRPr="0003662A" w:rsidDel="0095051E">
          <w:rPr>
            <w:lang w:val="el-GR"/>
          </w:rPr>
          <w:delText>(</w:delText>
        </w:r>
      </w:del>
      <w:r>
        <w:t>Vansteenwegen</w:t>
      </w:r>
      <w:r w:rsidRPr="0003662A">
        <w:rPr>
          <w:lang w:val="el-GR"/>
        </w:rPr>
        <w:t xml:space="preserve"> </w:t>
      </w:r>
      <w:r>
        <w:t>et</w:t>
      </w:r>
      <w:r w:rsidRPr="0003662A">
        <w:rPr>
          <w:lang w:val="el-GR"/>
        </w:rPr>
        <w:t xml:space="preserve"> </w:t>
      </w:r>
      <w:r>
        <w:t>al</w:t>
      </w:r>
      <w:r w:rsidRPr="0003662A">
        <w:rPr>
          <w:lang w:val="el-GR"/>
        </w:rPr>
        <w:t>. (2009)</w:t>
      </w:r>
      <w:customXmlInsRangeStart w:id="3286" w:author="Στάθης Καπ" w:date="2023-03-01T05:25:00Z"/>
      <w:sdt>
        <w:sdtPr>
          <w:rPr>
            <w:lang w:val="el-GR"/>
          </w:rPr>
          <w:id w:val="-1775853883"/>
          <w:citation/>
        </w:sdtPr>
        <w:sdtEndPr/>
        <w:sdtContent>
          <w:customXmlInsRangeEnd w:id="3286"/>
          <w:ins w:id="3287" w:author="Στάθης Καπ" w:date="2023-03-01T05:25:00Z">
            <w:r w:rsidR="0095051E">
              <w:rPr>
                <w:lang w:val="el-GR"/>
              </w:rPr>
              <w:fldChar w:fldCharType="begin"/>
            </w:r>
            <w:r w:rsidR="0095051E">
              <w:rPr>
                <w:lang w:val="el-GR"/>
              </w:rPr>
              <w:instrText xml:space="preserve"> CITATION Pie09 \l 1032 </w:instrText>
            </w:r>
          </w:ins>
          <w:r w:rsidR="0095051E">
            <w:rPr>
              <w:lang w:val="el-GR"/>
            </w:rPr>
            <w:fldChar w:fldCharType="separate"/>
          </w:r>
          <w:ins w:id="3288" w:author="Στάθης Καπ" w:date="2023-03-01T05:25:00Z">
            <w:r w:rsidR="0095051E">
              <w:rPr>
                <w:noProof/>
                <w:lang w:val="el-GR"/>
              </w:rPr>
              <w:t xml:space="preserve"> </w:t>
            </w:r>
            <w:r w:rsidR="0095051E" w:rsidRPr="0095051E">
              <w:rPr>
                <w:noProof/>
                <w:lang w:val="el-GR"/>
                <w:rPrChange w:id="3289" w:author="Στάθης Καπ" w:date="2023-03-01T05:25:00Z">
                  <w:rPr>
                    <w:rFonts w:eastAsia="Times New Roman"/>
                  </w:rPr>
                </w:rPrChange>
              </w:rPr>
              <w:t>[6]</w:t>
            </w:r>
            <w:r w:rsidR="0095051E">
              <w:rPr>
                <w:lang w:val="el-GR"/>
              </w:rPr>
              <w:fldChar w:fldCharType="end"/>
            </w:r>
          </w:ins>
          <w:customXmlInsRangeStart w:id="3290" w:author="Στάθης Καπ" w:date="2023-03-01T05:25:00Z"/>
        </w:sdtContent>
      </w:sdt>
      <w:customXmlInsRangeEnd w:id="3290"/>
      <w:del w:id="3291" w:author="Στάθης Καπ" w:date="2023-03-01T05:25:00Z">
        <w:r w:rsidRPr="0003662A" w:rsidDel="0095051E">
          <w:rPr>
            <w:lang w:val="el-GR"/>
          </w:rPr>
          <w:delText>)</w:delText>
        </w:r>
      </w:del>
      <w:r w:rsidRPr="0003662A">
        <w:rPr>
          <w:lang w:val="el-GR"/>
        </w:rPr>
        <w:t xml:space="preserve"> </w:t>
      </w:r>
      <w:ins w:id="3292" w:author="Στάθης Καπ" w:date="2023-03-01T05:26:00Z">
        <w:r w:rsidR="00572358">
          <w:rPr>
            <w:lang w:val="el-GR"/>
          </w:rPr>
          <w:t>.</w:t>
        </w:r>
      </w:ins>
      <w:ins w:id="3293" w:author="Στάθης Καπ" w:date="2023-03-02T04:36:00Z">
        <w:r w:rsidR="003C48A3" w:rsidRPr="00736294">
          <w:rPr>
            <w:lang w:val="el-GR"/>
            <w:rPrChange w:id="3294" w:author="Στάθης Καπ" w:date="2023-03-02T04:48:00Z">
              <w:rPr/>
            </w:rPrChange>
          </w:rPr>
          <w:t xml:space="preserve"> </w:t>
        </w:r>
      </w:ins>
      <w:del w:id="3295" w:author="Στάθης Καπ" w:date="2023-03-01T05:26:00Z">
        <w:r w:rsidRPr="0003662A" w:rsidDel="00572358">
          <w:rPr>
            <w:lang w:val="el-GR"/>
          </w:rPr>
          <w:delText>ο οποίος βασίζεται στη τεχνική της Επαναλαμβανόμενης Τοπικής Αναζήτησης.</w:delText>
        </w:r>
      </w:del>
    </w:p>
    <w:p w14:paraId="7AC50FD6" w14:textId="77777777" w:rsidR="00707910" w:rsidRPr="00DB4A8B" w:rsidRDefault="00707910" w:rsidP="0003662A">
      <w:pPr>
        <w:rPr>
          <w:ins w:id="3296" w:author="Στάθης Καπ" w:date="2023-02-25T23:43:00Z"/>
          <w:lang w:val="el-GR"/>
          <w:rPrChange w:id="3297" w:author="Στάθης Καπ" w:date="2023-02-25T23:42:00Z">
            <w:rPr>
              <w:ins w:id="3298" w:author="Στάθης Καπ" w:date="2023-02-25T23:43:00Z"/>
            </w:rPr>
          </w:rPrChange>
        </w:rPr>
      </w:pPr>
    </w:p>
    <w:p w14:paraId="2E82DFB6" w14:textId="4E190E33" w:rsidR="0003662A" w:rsidDel="0095051E" w:rsidRDefault="0003662A">
      <w:pPr>
        <w:pStyle w:val="Heading2"/>
        <w:rPr>
          <w:del w:id="3299" w:author="Στάθης Καπ" w:date="2023-03-01T05:25:00Z"/>
          <w:lang w:val="el-GR"/>
        </w:rPr>
        <w:pPrChange w:id="3300" w:author="Στάθης Καπ" w:date="2023-02-26T00:54:00Z">
          <w:pPr>
            <w:pStyle w:val="Heading2"/>
            <w:numPr>
              <w:numId w:val="4"/>
            </w:numPr>
            <w:ind w:left="960" w:hanging="600"/>
          </w:pPr>
        </w:pPrChange>
      </w:pPr>
      <w:bookmarkStart w:id="3301" w:name="_Toc128497598"/>
      <w:del w:id="3302" w:author="Στάθης Καπ" w:date="2023-03-01T05:27:00Z">
        <w:r w:rsidRPr="00D8528C" w:rsidDel="00572358">
          <w:rPr>
            <w:lang w:val="el-GR"/>
          </w:rPr>
          <w:delText>Τεχνική</w:delText>
        </w:r>
        <w:r w:rsidDel="00572358">
          <w:rPr>
            <w:lang w:val="el-GR"/>
          </w:rPr>
          <w:delText xml:space="preserve"> </w:delText>
        </w:r>
      </w:del>
      <w:ins w:id="3303" w:author="Στάθης Καπ" w:date="2023-03-01T05:27:00Z">
        <w:r w:rsidR="00572358">
          <w:rPr>
            <w:lang w:val="el-GR"/>
          </w:rPr>
          <w:t xml:space="preserve">Τεχνική </w:t>
        </w:r>
      </w:ins>
      <w:r>
        <w:rPr>
          <w:lang w:val="el-GR"/>
        </w:rPr>
        <w:t>Επαναλαμβανόμενης Τοπικής Αναζήτησης</w:t>
      </w:r>
      <w:bookmarkEnd w:id="3301"/>
    </w:p>
    <w:p w14:paraId="6DCD0FEC" w14:textId="42D1941A" w:rsidR="0003662A" w:rsidRPr="0095051E" w:rsidDel="00242EA7" w:rsidRDefault="008101BB">
      <w:pPr>
        <w:pStyle w:val="Heading2"/>
        <w:rPr>
          <w:del w:id="3304" w:author="Στάθης Καπ" w:date="2023-03-01T05:21:00Z"/>
          <w:lang w:val="el-GR"/>
        </w:rPr>
        <w:pPrChange w:id="3305" w:author="Στάθης Καπ" w:date="2023-03-01T05:25:00Z">
          <w:pPr/>
        </w:pPrChange>
      </w:pPr>
      <w:del w:id="3306" w:author="Στάθης Καπ" w:date="2023-03-01T05:21:00Z">
        <w:r w:rsidRPr="0095051E" w:rsidDel="00242EA7">
          <w:rPr>
            <w:lang w:val="el-GR"/>
          </w:rPr>
          <w:delText>Η διαφορά της Επαναλαμβανόμενης Τοπικής Αναζήτησης από την Τοπική Αναζήτηση είναι πως η δεύτερη μπορεί να οδηγήσει σε τοπικό βέλτιστο, κάτι που αποφεύγεται με την πρώτη καθώς προκαλεί μία διαταραχή στην εκάστοτε τοπικά βέλτιστη λύση.</w:delText>
        </w:r>
      </w:del>
    </w:p>
    <w:p w14:paraId="6EE8C386" w14:textId="0D4D3B45" w:rsidR="008101BB" w:rsidRDefault="008101BB">
      <w:pPr>
        <w:pStyle w:val="Heading2"/>
        <w:pPrChange w:id="3307" w:author="Στάθης Καπ" w:date="2023-03-01T05:25:00Z">
          <w:pPr>
            <w:jc w:val="center"/>
          </w:pPr>
        </w:pPrChange>
      </w:pPr>
      <w:del w:id="3308" w:author="Στάθης Καπ" w:date="2023-03-01T05:25:00Z">
        <w:r w:rsidDel="0095051E">
          <w:rPr>
            <w:noProof/>
            <w:rPrChange w:id="3309" w:author="Στάθης Καπ" w:date="2023-02-01T06:01:00Z">
              <w:rPr>
                <w:noProof/>
                <w:lang w:val="el-GR" w:eastAsia="el-GR"/>
              </w:rPr>
            </w:rPrChange>
          </w:rPr>
          <w:drawing>
            <wp:inline distT="0" distB="0" distL="0" distR="0" wp14:anchorId="24C1BA29" wp14:editId="66E7732C">
              <wp:extent cx="2611526" cy="1890191"/>
              <wp:effectExtent l="0" t="0" r="0" b="0"/>
              <wp:docPr id="1" name="Picture 1"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del>
    </w:p>
    <w:p w14:paraId="72A1D002" w14:textId="607F9089" w:rsidR="008101BB" w:rsidRDefault="00DA0A8B" w:rsidP="008101BB">
      <w:pPr>
        <w:rPr>
          <w:ins w:id="3310" w:author="Στάθης Καπ" w:date="2023-03-01T05:25:00Z"/>
          <w:lang w:val="el-GR"/>
        </w:rPr>
      </w:pPr>
      <w:ins w:id="3311" w:author="Στάθης Καπ" w:date="2023-03-01T05:22:00Z">
        <w:r>
          <w:rPr>
            <w:lang w:val="el-GR"/>
          </w:rPr>
          <w:t>Αρχικά η</w:t>
        </w:r>
      </w:ins>
      <w:ins w:id="3312" w:author="Στάθης Καπ" w:date="2023-03-01T05:21:00Z">
        <w:r w:rsidR="00242EA7">
          <w:rPr>
            <w:lang w:val="el-GR"/>
          </w:rPr>
          <w:t xml:space="preserve"> </w:t>
        </w:r>
      </w:ins>
      <w:del w:id="3313" w:author="Στάθης Καπ" w:date="2023-03-01T05:21:00Z">
        <w:r w:rsidR="008101BB" w:rsidRPr="008101BB" w:rsidDel="00242EA7">
          <w:rPr>
            <w:lang w:val="el-GR"/>
          </w:rPr>
          <w:delText xml:space="preserve">Πιο αναλυτικά, στην </w:delText>
        </w:r>
      </w:del>
      <w:ins w:id="3314" w:author="Στάθης Καπ" w:date="2023-03-01T05:21:00Z">
        <w:r w:rsidR="00242EA7">
          <w:rPr>
            <w:lang w:val="el-GR"/>
          </w:rPr>
          <w:t>Ε</w:t>
        </w:r>
      </w:ins>
      <w:del w:id="3315" w:author="Στάθης Καπ" w:date="2023-03-01T05:21:00Z">
        <w:r w:rsidR="008101BB" w:rsidRPr="008101BB" w:rsidDel="00242EA7">
          <w:rPr>
            <w:lang w:val="el-GR"/>
          </w:rPr>
          <w:delText>Ε</w:delText>
        </w:r>
      </w:del>
      <w:r w:rsidR="008101BB" w:rsidRPr="008101BB">
        <w:rPr>
          <w:lang w:val="el-GR"/>
        </w:rPr>
        <w:t xml:space="preserve">παναλαμβανόμενη Τοπική Αναζήτηση </w:t>
      </w:r>
      <w:del w:id="3316" w:author="Στάθης Καπ" w:date="2023-03-01T05:22:00Z">
        <w:r w:rsidR="008101BB" w:rsidRPr="008101BB" w:rsidDel="00242EA7">
          <w:rPr>
            <w:lang w:val="el-GR"/>
          </w:rPr>
          <w:delText xml:space="preserve">κατασκευάζεται </w:delText>
        </w:r>
      </w:del>
      <w:ins w:id="3317" w:author="Στάθης Καπ" w:date="2023-03-01T05:22:00Z">
        <w:r w:rsidR="00242EA7">
          <w:rPr>
            <w:lang w:val="el-GR"/>
          </w:rPr>
          <w:t>κατασκευάζει</w:t>
        </w:r>
        <w:r w:rsidR="00242EA7" w:rsidRPr="008101BB">
          <w:rPr>
            <w:lang w:val="el-GR"/>
          </w:rPr>
          <w:t xml:space="preserve"> </w:t>
        </w:r>
      </w:ins>
      <w:r w:rsidR="008101BB" w:rsidRPr="008101BB">
        <w:rPr>
          <w:lang w:val="el-GR"/>
        </w:rPr>
        <w:t xml:space="preserve">μια αρχική λύση </w:t>
      </w:r>
      <w:r w:rsidR="008101BB">
        <w:t>S</w:t>
      </w:r>
      <w:r w:rsidR="008101BB" w:rsidRPr="008101BB">
        <w:rPr>
          <w:lang w:val="el-GR"/>
        </w:rPr>
        <w:t xml:space="preserve">0, η οποία βελτιώνεται μέχρι συναντηθεί ένα τοπικό βέλτιστο. </w:t>
      </w:r>
      <w:r w:rsidR="00E71BBD" w:rsidRPr="008101BB">
        <w:rPr>
          <w:lang w:val="el-GR"/>
        </w:rPr>
        <w:t>Έπειτα</w:t>
      </w:r>
      <w:r w:rsidR="008101BB" w:rsidRPr="008101BB">
        <w:rPr>
          <w:lang w:val="el-GR"/>
        </w:rPr>
        <w:t xml:space="preserve">, λαμβάνοντας </w:t>
      </w:r>
      <w:r w:rsidR="00D20A8F" w:rsidRPr="008101BB">
        <w:rPr>
          <w:lang w:val="el-GR"/>
        </w:rPr>
        <w:t>υπόψιν</w:t>
      </w:r>
      <w:r w:rsidR="008101BB" w:rsidRPr="008101BB">
        <w:rPr>
          <w:lang w:val="el-GR"/>
        </w:rPr>
        <w:t xml:space="preserve"> την ιστορία της διαδικασίας, προκαλείται διαταραχή στην </w:t>
      </w:r>
      <w:r w:rsidR="008101BB">
        <w:t>S</w:t>
      </w:r>
      <w:r w:rsidR="008101BB" w:rsidRPr="008101BB">
        <w:rPr>
          <w:lang w:val="el-GR"/>
        </w:rPr>
        <w:t xml:space="preserve">0 και παράγεται εκ νέου μία λύση </w:t>
      </w:r>
      <w:r w:rsidR="008101BB">
        <w:t>S</w:t>
      </w:r>
      <w:r w:rsidR="008101BB" w:rsidRPr="008101BB">
        <w:rPr>
          <w:lang w:val="el-GR"/>
        </w:rPr>
        <w:t xml:space="preserve">1 </w:t>
      </w:r>
      <w:r w:rsidR="00E71BBD" w:rsidRPr="008101BB">
        <w:rPr>
          <w:lang w:val="el-GR"/>
        </w:rPr>
        <w:t>ξεφεύγοντας</w:t>
      </w:r>
      <w:r w:rsidR="008101BB" w:rsidRPr="008101BB">
        <w:rPr>
          <w:lang w:val="el-GR"/>
        </w:rPr>
        <w:t xml:space="preserve"> έτσι από το τοπικό βέλτιστο. </w:t>
      </w:r>
      <w:r w:rsidR="008101BB" w:rsidRPr="00B549F7">
        <w:rPr>
          <w:lang w:val="el-GR"/>
        </w:rPr>
        <w:t>Αυτή τη</w:t>
      </w:r>
      <w:r w:rsidR="0086061D" w:rsidRPr="00B549F7">
        <w:rPr>
          <w:lang w:val="el-GR"/>
        </w:rPr>
        <w:t xml:space="preserve"> φορά πραγματοποιείται τοπική αναζήτηση για την </w:t>
      </w:r>
      <w:r w:rsidR="0086061D">
        <w:t>S</w:t>
      </w:r>
      <w:r w:rsidR="0086061D" w:rsidRPr="00B549F7">
        <w:rPr>
          <w:lang w:val="el-GR"/>
        </w:rPr>
        <w:t xml:space="preserve">1 μέχρι να προκύψει μία νέα τοπικά βέλτιστη λύση </w:t>
      </w:r>
      <w:r w:rsidR="0086061D">
        <w:t>S</w:t>
      </w:r>
      <w:r w:rsidR="0086061D" w:rsidRPr="00B549F7">
        <w:rPr>
          <w:lang w:val="el-GR"/>
        </w:rPr>
        <w:t xml:space="preserve">2 η οποία συγκρίνεται με τη </w:t>
      </w:r>
      <w:r w:rsidR="0086061D">
        <w:t>S</w:t>
      </w:r>
      <w:r w:rsidR="0086061D" w:rsidRPr="00B549F7">
        <w:rPr>
          <w:lang w:val="el-GR"/>
        </w:rPr>
        <w:t xml:space="preserve">0 και στη περίπτωση που υπερτερεί , η νέα τοπική βέλτιστη λύση γίνεται αποδεκτή ως η μέχρι στιγμής βέλτιστη λύση. Η διαδικασία </w:t>
      </w:r>
      <w:r w:rsidR="00E71BBD" w:rsidRPr="00B549F7">
        <w:rPr>
          <w:lang w:val="el-GR"/>
        </w:rPr>
        <w:t>επαναλαμβάνεται</w:t>
      </w:r>
      <w:r w:rsidR="0086061D" w:rsidRPr="00B549F7">
        <w:rPr>
          <w:lang w:val="el-GR"/>
        </w:rPr>
        <w:t xml:space="preserve"> και διακόπτεται εφόσον ικανοποιηθεί μια συνθήκη </w:t>
      </w:r>
      <w:r w:rsidR="008F4FF0" w:rsidRPr="00B549F7">
        <w:rPr>
          <w:lang w:val="el-GR"/>
        </w:rPr>
        <w:t>όπως</w:t>
      </w:r>
      <w:r w:rsidR="0086061D" w:rsidRPr="00B549F7">
        <w:rPr>
          <w:lang w:val="el-GR"/>
        </w:rPr>
        <w:t xml:space="preserve"> το να φτάσει το μέγιστο επιτρεπτό πλήθος επαναλήψεων ή το να ξεπεράσει ένα χρονικό όριο εκτέλεσης.</w:t>
      </w:r>
    </w:p>
    <w:p w14:paraId="18D8B55C" w14:textId="5770140C" w:rsidR="0095051E" w:rsidRDefault="0095051E">
      <w:pPr>
        <w:jc w:val="center"/>
        <w:rPr>
          <w:ins w:id="3318" w:author="Στάθης Καπ" w:date="2023-03-02T07:19:00Z"/>
          <w:lang w:val="el-GR"/>
        </w:rPr>
      </w:pPr>
      <w:ins w:id="3319" w:author="Στάθης Καπ" w:date="2023-03-01T05:25:00Z">
        <w:r>
          <w:rPr>
            <w:noProof/>
            <w:rPrChange w:id="3320" w:author="Στάθης Καπ" w:date="2023-02-01T06:01:00Z">
              <w:rPr>
                <w:noProof/>
                <w:lang w:val="el-GR" w:eastAsia="el-GR"/>
              </w:rPr>
            </w:rPrChange>
          </w:rPr>
          <w:drawing>
            <wp:inline distT="0" distB="0" distL="0" distR="0" wp14:anchorId="36FAA902" wp14:editId="49327204">
              <wp:extent cx="2611526" cy="1890191"/>
              <wp:effectExtent l="0" t="0" r="0" b="0"/>
              <wp:docPr id="68" name="Picture 68"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ins>
    </w:p>
    <w:p w14:paraId="0BA0B8E7" w14:textId="77777777" w:rsidR="00A33A49" w:rsidRDefault="00A33A49" w:rsidP="00A33A49">
      <w:pPr>
        <w:rPr>
          <w:ins w:id="3321" w:author="Στάθης Καπ" w:date="2023-03-02T07:19:00Z"/>
          <w:lang w:val="el-GR"/>
        </w:rPr>
      </w:pPr>
      <w:ins w:id="3322" w:author="Στάθης Καπ" w:date="2023-03-02T07:19:00Z">
        <w:r w:rsidRPr="00375B5C">
          <w:rPr>
            <w:lang w:val="el-GR"/>
          </w:rPr>
          <w:t xml:space="preserve">Ο </w:t>
        </w:r>
        <w:r>
          <w:rPr>
            <w:lang w:val="el-GR"/>
          </w:rPr>
          <w:t>μεταυρετικός αλγόριθμος</w:t>
        </w:r>
        <w:r w:rsidRPr="00375B5C">
          <w:rPr>
            <w:lang w:val="el-GR"/>
          </w:rPr>
          <w:t xml:space="preserve"> </w:t>
        </w:r>
        <w:r>
          <w:t>ILS</w:t>
        </w:r>
        <w:r w:rsidRPr="00375B5C">
          <w:rPr>
            <w:lang w:val="el-GR"/>
          </w:rPr>
          <w:t xml:space="preserve"> αποτελείται από </w:t>
        </w:r>
        <w:r>
          <w:rPr>
            <w:lang w:val="el-GR"/>
          </w:rPr>
          <w:t>4 βασικά συστατικά:</w:t>
        </w:r>
      </w:ins>
    </w:p>
    <w:p w14:paraId="2FE21AEF" w14:textId="20756B79" w:rsidR="00A33A49" w:rsidRDefault="00A33A49" w:rsidP="00A33A49">
      <w:pPr>
        <w:pStyle w:val="ListParagraph"/>
        <w:numPr>
          <w:ilvl w:val="0"/>
          <w:numId w:val="59"/>
        </w:numPr>
        <w:rPr>
          <w:ins w:id="3323" w:author="Στάθης Καπ" w:date="2023-03-02T07:19:00Z"/>
          <w:lang w:val="el-GR"/>
        </w:rPr>
      </w:pPr>
      <w:ins w:id="3324" w:author="Στάθης Καπ" w:date="2023-03-02T07:19:00Z">
        <w:r>
          <w:rPr>
            <w:lang w:val="el-GR"/>
          </w:rPr>
          <w:t>Κατασκευή αρχικής λύσης</w:t>
        </w:r>
      </w:ins>
      <w:ins w:id="3325" w:author="Στάθης Καπ" w:date="2023-03-02T07:33:00Z">
        <w:r w:rsidR="006C05D7">
          <w:t xml:space="preserve">: </w:t>
        </w:r>
      </w:ins>
    </w:p>
    <w:p w14:paraId="10301254" w14:textId="77777777" w:rsidR="00A33A49" w:rsidRDefault="00A33A49" w:rsidP="00A33A49">
      <w:pPr>
        <w:pStyle w:val="ListParagraph"/>
        <w:numPr>
          <w:ilvl w:val="0"/>
          <w:numId w:val="59"/>
        </w:numPr>
        <w:rPr>
          <w:ins w:id="3326" w:author="Στάθης Καπ" w:date="2023-03-02T07:19:00Z"/>
          <w:lang w:val="el-GR"/>
        </w:rPr>
      </w:pPr>
      <w:ins w:id="3327" w:author="Στάθης Καπ" w:date="2023-03-02T07:19:00Z">
        <w:r>
          <w:rPr>
            <w:lang w:val="el-GR"/>
          </w:rPr>
          <w:t>Τοπική Αναζήτηση</w:t>
        </w:r>
      </w:ins>
    </w:p>
    <w:p w14:paraId="1F3BC947" w14:textId="77777777" w:rsidR="00A33A49" w:rsidRDefault="00A33A49" w:rsidP="00A33A49">
      <w:pPr>
        <w:pStyle w:val="ListParagraph"/>
        <w:numPr>
          <w:ilvl w:val="0"/>
          <w:numId w:val="59"/>
        </w:numPr>
        <w:rPr>
          <w:ins w:id="3328" w:author="Στάθης Καπ" w:date="2023-03-02T07:19:00Z"/>
          <w:lang w:val="el-GR"/>
        </w:rPr>
      </w:pPr>
      <w:ins w:id="3329" w:author="Στάθης Καπ" w:date="2023-03-02T07:19:00Z">
        <w:r>
          <w:rPr>
            <w:lang w:val="el-GR"/>
          </w:rPr>
          <w:t>Διαταραχή</w:t>
        </w:r>
      </w:ins>
    </w:p>
    <w:p w14:paraId="01BDEACD" w14:textId="1C493654" w:rsidR="00A33A49" w:rsidRPr="00A33A49" w:rsidRDefault="00A33A49">
      <w:pPr>
        <w:pStyle w:val="ListParagraph"/>
        <w:numPr>
          <w:ilvl w:val="0"/>
          <w:numId w:val="59"/>
        </w:numPr>
        <w:rPr>
          <w:lang w:val="el-GR"/>
        </w:rPr>
        <w:pPrChange w:id="3330" w:author="Στάθης Καπ" w:date="2023-03-02T07:19:00Z">
          <w:pPr/>
        </w:pPrChange>
      </w:pPr>
      <w:ins w:id="3331" w:author="Στάθης Καπ" w:date="2023-03-02T07:19:00Z">
        <w:r>
          <w:rPr>
            <w:lang w:val="el-GR"/>
          </w:rPr>
          <w:t>Κριτήριο αποδοχής</w:t>
        </w:r>
      </w:ins>
    </w:p>
    <w:p w14:paraId="6F78C6F8" w14:textId="77777777" w:rsidR="00A33A49" w:rsidRDefault="00CA64A9" w:rsidP="008101BB">
      <w:pPr>
        <w:rPr>
          <w:ins w:id="3332" w:author="Στάθης Καπ" w:date="2023-03-02T07:20:00Z"/>
          <w:lang w:val="el-GR"/>
        </w:rPr>
      </w:pPr>
      <w:r>
        <w:rPr>
          <w:noProof/>
          <w:rPrChange w:id="3333" w:author="Στάθης Καπ" w:date="2023-02-01T06:01:00Z">
            <w:rPr>
              <w:noProof/>
              <w:lang w:val="el-GR" w:eastAsia="el-GR"/>
            </w:rPr>
          </w:rPrChange>
        </w:rPr>
        <w:lastRenderedPageBreak/>
        <w:drawing>
          <wp:inline distT="0" distB="0" distL="0" distR="0" wp14:anchorId="667064AC" wp14:editId="00D304BD">
            <wp:extent cx="5612130" cy="18878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1887855"/>
                    </a:xfrm>
                    <a:prstGeom prst="rect">
                      <a:avLst/>
                    </a:prstGeom>
                  </pic:spPr>
                </pic:pic>
              </a:graphicData>
            </a:graphic>
          </wp:inline>
        </w:drawing>
      </w:r>
    </w:p>
    <w:p w14:paraId="6C4406BE" w14:textId="52DE9300" w:rsidR="00A33A49" w:rsidRDefault="00A33A49" w:rsidP="00A33A49">
      <w:pPr>
        <w:pStyle w:val="Heading3"/>
        <w:rPr>
          <w:ins w:id="3334" w:author="Στάθης Καπ" w:date="2023-03-02T07:20:00Z"/>
          <w:lang w:val="el-GR"/>
        </w:rPr>
      </w:pPr>
      <w:ins w:id="3335" w:author="Στάθης Καπ" w:date="2023-03-02T07:20:00Z">
        <w:r>
          <w:rPr>
            <w:lang w:val="el-GR"/>
          </w:rPr>
          <w:t>Κατασκευή αρχικής λύσης</w:t>
        </w:r>
      </w:ins>
    </w:p>
    <w:p w14:paraId="3FBA42A3" w14:textId="6CB6F8A0" w:rsidR="00A33A49" w:rsidRDefault="00A33A49" w:rsidP="00A33A49">
      <w:pPr>
        <w:rPr>
          <w:ins w:id="3336" w:author="Στάθης Καπ" w:date="2023-03-02T07:21:00Z"/>
          <w:lang w:val="el-GR"/>
        </w:rPr>
      </w:pPr>
      <w:ins w:id="3337" w:author="Στάθης Καπ" w:date="2023-03-02T07:21:00Z">
        <w:r>
          <w:rPr>
            <w:lang w:val="el-GR"/>
          </w:rPr>
          <w:t>Υπάρχουν 2 βασικές μέθοδοι κατασκευής</w:t>
        </w:r>
      </w:ins>
      <w:ins w:id="3338" w:author="Στάθης Καπ" w:date="2023-03-02T07:23:00Z">
        <w:r>
          <w:rPr>
            <w:lang w:val="el-GR"/>
          </w:rPr>
          <w:t xml:space="preserve"> της</w:t>
        </w:r>
      </w:ins>
      <w:ins w:id="3339" w:author="Στάθης Καπ" w:date="2023-03-02T07:21:00Z">
        <w:r>
          <w:rPr>
            <w:lang w:val="el-GR"/>
          </w:rPr>
          <w:t xml:space="preserve"> αρχικής λύσης:</w:t>
        </w:r>
      </w:ins>
    </w:p>
    <w:p w14:paraId="6AF834EE" w14:textId="4832FA38" w:rsidR="00A33A49" w:rsidRDefault="00A33A49" w:rsidP="00A33A49">
      <w:pPr>
        <w:pStyle w:val="ListParagraph"/>
        <w:numPr>
          <w:ilvl w:val="0"/>
          <w:numId w:val="60"/>
        </w:numPr>
        <w:rPr>
          <w:ins w:id="3340" w:author="Στάθης Καπ" w:date="2023-03-02T07:22:00Z"/>
          <w:lang w:val="el-GR"/>
        </w:rPr>
      </w:pPr>
      <w:ins w:id="3341" w:author="Στάθης Καπ" w:date="2023-03-02T07:22:00Z">
        <w:r>
          <w:rPr>
            <w:lang w:val="el-GR"/>
          </w:rPr>
          <w:t>Κατασκευή τυχαίας λύσης</w:t>
        </w:r>
      </w:ins>
    </w:p>
    <w:p w14:paraId="66B60265" w14:textId="2F5F2D9A" w:rsidR="00A33A49" w:rsidRDefault="00A33A49" w:rsidP="00A33A49">
      <w:pPr>
        <w:pStyle w:val="ListParagraph"/>
        <w:numPr>
          <w:ilvl w:val="0"/>
          <w:numId w:val="60"/>
        </w:numPr>
        <w:rPr>
          <w:ins w:id="3342" w:author="Στάθης Καπ" w:date="2023-03-02T07:24:00Z"/>
          <w:lang w:val="el-GR"/>
        </w:rPr>
      </w:pPr>
      <w:ins w:id="3343" w:author="Στάθης Καπ" w:date="2023-03-02T07:22:00Z">
        <w:r>
          <w:rPr>
            <w:lang w:val="el-GR"/>
          </w:rPr>
          <w:t>Εφαρμογή</w:t>
        </w:r>
      </w:ins>
      <w:ins w:id="3344" w:author="Στάθης Καπ" w:date="2023-03-02T07:23:00Z">
        <w:r>
          <w:rPr>
            <w:lang w:val="el-GR"/>
          </w:rPr>
          <w:t xml:space="preserve"> ενός άπληστου ευρετικού αλγορίθμου</w:t>
        </w:r>
      </w:ins>
    </w:p>
    <w:p w14:paraId="19241E67" w14:textId="2311187F" w:rsidR="00A33A49" w:rsidRDefault="00A33A49" w:rsidP="00A33A49">
      <w:pPr>
        <w:rPr>
          <w:ins w:id="3345" w:author="Στάθης Καπ" w:date="2023-03-02T07:34:00Z"/>
          <w:lang w:val="el-GR"/>
        </w:rPr>
      </w:pPr>
      <w:ins w:id="3346" w:author="Στάθης Καπ" w:date="2023-03-02T07:24:00Z">
        <w:r>
          <w:rPr>
            <w:lang w:val="el-GR"/>
          </w:rPr>
          <w:t xml:space="preserve">Σύμφωνα με τους </w:t>
        </w:r>
        <w:r>
          <w:t>H</w:t>
        </w:r>
        <w:r w:rsidRPr="00A33A49">
          <w:rPr>
            <w:lang w:val="el-GR"/>
            <w:rPrChange w:id="3347" w:author="Στάθης Καπ" w:date="2023-03-02T07:24:00Z">
              <w:rPr/>
            </w:rPrChange>
          </w:rPr>
          <w:t>.</w:t>
        </w:r>
        <w:r>
          <w:t>R</w:t>
        </w:r>
        <w:r w:rsidRPr="00A33A49">
          <w:rPr>
            <w:lang w:val="el-GR"/>
            <w:rPrChange w:id="3348" w:author="Στάθης Καπ" w:date="2023-03-02T07:24:00Z">
              <w:rPr/>
            </w:rPrChange>
          </w:rPr>
          <w:t xml:space="preserve"> </w:t>
        </w:r>
        <w:r>
          <w:t>Lourenco</w:t>
        </w:r>
        <w:r w:rsidRPr="00A33A49">
          <w:rPr>
            <w:lang w:val="el-GR"/>
            <w:rPrChange w:id="3349" w:author="Στάθης Καπ" w:date="2023-03-02T07:24:00Z">
              <w:rPr/>
            </w:rPrChange>
          </w:rPr>
          <w:t xml:space="preserve"> </w:t>
        </w:r>
        <w:r>
          <w:t>et</w:t>
        </w:r>
        <w:r w:rsidRPr="00A33A49">
          <w:rPr>
            <w:lang w:val="el-GR"/>
            <w:rPrChange w:id="3350" w:author="Στάθης Καπ" w:date="2023-03-02T07:24:00Z">
              <w:rPr/>
            </w:rPrChange>
          </w:rPr>
          <w:t xml:space="preserve"> </w:t>
        </w:r>
        <w:r>
          <w:t>al</w:t>
        </w:r>
        <w:r w:rsidRPr="00A33A49">
          <w:rPr>
            <w:lang w:val="el-GR"/>
            <w:rPrChange w:id="3351" w:author="Στάθης Καπ" w:date="2023-03-02T07:24:00Z">
              <w:rPr/>
            </w:rPrChange>
          </w:rPr>
          <w:t xml:space="preserve">. </w:t>
        </w:r>
      </w:ins>
      <w:ins w:id="3352" w:author="Στάθης Καπ" w:date="2023-03-02T07:25:00Z">
        <w:r>
          <w:rPr>
            <w:lang w:val="el-GR"/>
          </w:rPr>
          <w:t>η χρήση ενός άπληστου αλγορίθμου</w:t>
        </w:r>
      </w:ins>
      <w:ins w:id="3353" w:author="Στάθης Καπ" w:date="2023-03-02T07:26:00Z">
        <w:r>
          <w:rPr>
            <w:lang w:val="el-GR"/>
          </w:rPr>
          <w:t xml:space="preserve"> για την κατασκευή της αρχικής λύσης</w:t>
        </w:r>
      </w:ins>
      <w:ins w:id="3354" w:author="Στάθης Καπ" w:date="2023-03-02T07:25:00Z">
        <w:r>
          <w:rPr>
            <w:lang w:val="el-GR"/>
          </w:rPr>
          <w:t xml:space="preserve"> σε συνδυασμό με την Τοπική Αναζήτηση</w:t>
        </w:r>
      </w:ins>
      <w:ins w:id="3355" w:author="Στάθης Καπ" w:date="2023-03-02T07:27:00Z">
        <w:r>
          <w:rPr>
            <w:lang w:val="el-GR"/>
          </w:rPr>
          <w:t xml:space="preserve"> του </w:t>
        </w:r>
        <w:r>
          <w:t>ILS</w:t>
        </w:r>
      </w:ins>
      <w:ins w:id="3356" w:author="Στάθης Καπ" w:date="2023-03-02T07:25:00Z">
        <w:r>
          <w:rPr>
            <w:lang w:val="el-GR"/>
          </w:rPr>
          <w:t xml:space="preserve"> </w:t>
        </w:r>
      </w:ins>
      <w:ins w:id="3357" w:author="Στάθης Καπ" w:date="2023-03-02T07:26:00Z">
        <w:r>
          <w:rPr>
            <w:lang w:val="el-GR"/>
          </w:rPr>
          <w:t>συνήθως οδηγεί σε</w:t>
        </w:r>
      </w:ins>
      <w:ins w:id="3358" w:author="Στάθης Καπ" w:date="2023-03-02T07:25:00Z">
        <w:r>
          <w:rPr>
            <w:lang w:val="el-GR"/>
          </w:rPr>
          <w:t xml:space="preserve"> καλύτερες λύσεις </w:t>
        </w:r>
      </w:ins>
      <w:ins w:id="3359" w:author="Στάθης Καπ" w:date="2023-03-02T07:26:00Z">
        <w:r>
          <w:rPr>
            <w:lang w:val="el-GR"/>
          </w:rPr>
          <w:t>καθώς και στη μείωση</w:t>
        </w:r>
      </w:ins>
      <w:ins w:id="3360" w:author="Στάθης Καπ" w:date="2023-03-02T07:27:00Z">
        <w:r>
          <w:rPr>
            <w:lang w:val="el-GR"/>
          </w:rPr>
          <w:t xml:space="preserve"> του χρόνου εκτέλεσης του συνολικού αλγορίθμου καθώς χρειάζονται λιγότερα βήματα βελτίωσης.</w:t>
        </w:r>
      </w:ins>
      <w:ins w:id="3361" w:author="Στάθης Καπ" w:date="2023-03-02T07:28:00Z">
        <w:r>
          <w:rPr>
            <w:lang w:val="el-GR"/>
          </w:rPr>
          <w:t xml:space="preserve"> Η διαφορά αυτή </w:t>
        </w:r>
      </w:ins>
      <w:ins w:id="3362" w:author="Στάθης Καπ" w:date="2023-03-02T07:37:00Z">
        <w:r w:rsidR="00EE5DEE">
          <w:rPr>
            <w:lang w:val="el-GR"/>
          </w:rPr>
          <w:t>γίνεται</w:t>
        </w:r>
      </w:ins>
      <w:ins w:id="3363" w:author="Στάθης Καπ" w:date="2023-03-02T07:28:00Z">
        <w:r>
          <w:rPr>
            <w:lang w:val="el-GR"/>
          </w:rPr>
          <w:t xml:space="preserve"> πιο αισθητή </w:t>
        </w:r>
      </w:ins>
      <w:ins w:id="3364" w:author="Στάθης Καπ" w:date="2023-03-02T07:31:00Z">
        <w:r w:rsidR="006C05D7">
          <w:rPr>
            <w:lang w:val="el-GR"/>
          </w:rPr>
          <w:t>σε περιπτώσεις όπου ο χρόνος εκτέλεσης είναι περιορισμένο</w:t>
        </w:r>
      </w:ins>
      <w:ins w:id="3365" w:author="Στάθης Καπ" w:date="2023-03-02T07:32:00Z">
        <w:r w:rsidR="006C05D7">
          <w:rPr>
            <w:lang w:val="el-GR"/>
          </w:rPr>
          <w:t>ς, καθώς όσο περνάει η ώρα, η διαφορά της ποιότητας των λύσεων μεταξύ των δύο εναλλακτικών, μειώνεται.</w:t>
        </w:r>
      </w:ins>
    </w:p>
    <w:p w14:paraId="1269668A" w14:textId="6F54B108" w:rsidR="006C05D7" w:rsidRDefault="00EE5DEE" w:rsidP="006C05D7">
      <w:pPr>
        <w:pStyle w:val="Heading3"/>
        <w:rPr>
          <w:ins w:id="3366" w:author="Στάθης Καπ" w:date="2023-03-02T07:34:00Z"/>
          <w:lang w:val="el-GR"/>
        </w:rPr>
      </w:pPr>
      <w:ins w:id="3367" w:author="Στάθης Καπ" w:date="2023-03-02T07:34:00Z">
        <w:r>
          <w:rPr>
            <w:lang w:val="el-GR"/>
          </w:rPr>
          <w:t>Τοπική Αναζήτηση</w:t>
        </w:r>
      </w:ins>
    </w:p>
    <w:p w14:paraId="1F1881E9" w14:textId="77777777" w:rsidR="00EE5DEE" w:rsidRPr="00EE5DEE" w:rsidRDefault="00EE5DEE">
      <w:pPr>
        <w:rPr>
          <w:ins w:id="3368" w:author="Στάθης Καπ" w:date="2023-03-02T07:34:00Z"/>
          <w:lang w:val="el-GR"/>
        </w:rPr>
        <w:pPrChange w:id="3369" w:author="Στάθης Καπ" w:date="2023-03-02T07:34:00Z">
          <w:pPr>
            <w:pStyle w:val="Heading3"/>
          </w:pPr>
        </w:pPrChange>
      </w:pPr>
    </w:p>
    <w:p w14:paraId="6ED1AE15" w14:textId="4D410552" w:rsidR="00EE5DEE" w:rsidRDefault="00EE5DEE" w:rsidP="00EE5DEE">
      <w:pPr>
        <w:pStyle w:val="Heading3"/>
        <w:rPr>
          <w:ins w:id="3370" w:author="Στάθης Καπ" w:date="2023-03-02T07:36:00Z"/>
          <w:lang w:val="el-GR"/>
        </w:rPr>
      </w:pPr>
      <w:ins w:id="3371" w:author="Στάθης Καπ" w:date="2023-03-02T07:36:00Z">
        <w:r>
          <w:rPr>
            <w:lang w:val="el-GR"/>
          </w:rPr>
          <w:t>Διαταραχή</w:t>
        </w:r>
      </w:ins>
    </w:p>
    <w:p w14:paraId="5275F860" w14:textId="7F5B995B" w:rsidR="00EE5DEE" w:rsidRDefault="00EE5DEE" w:rsidP="00EE5DEE">
      <w:pPr>
        <w:rPr>
          <w:ins w:id="3372" w:author="Στάθης Καπ" w:date="2023-03-02T07:36:00Z"/>
          <w:lang w:val="el-GR"/>
        </w:rPr>
      </w:pPr>
    </w:p>
    <w:p w14:paraId="78172DB1" w14:textId="39D8E2BC" w:rsidR="00EE5DEE" w:rsidRDefault="00EE5DEE" w:rsidP="00EE5DEE">
      <w:pPr>
        <w:pStyle w:val="Heading3"/>
        <w:rPr>
          <w:ins w:id="3373" w:author="Στάθης Καπ" w:date="2023-03-02T07:36:00Z"/>
          <w:lang w:val="el-GR"/>
        </w:rPr>
      </w:pPr>
      <w:ins w:id="3374" w:author="Στάθης Καπ" w:date="2023-03-02T07:36:00Z">
        <w:r>
          <w:rPr>
            <w:lang w:val="el-GR"/>
          </w:rPr>
          <w:t>Κριτήριο αποδοχής</w:t>
        </w:r>
      </w:ins>
    </w:p>
    <w:p w14:paraId="507F1D5D" w14:textId="77777777" w:rsidR="00EE5DEE" w:rsidRPr="00EE5DEE" w:rsidRDefault="00EE5DEE" w:rsidP="00EE5DEE">
      <w:pPr>
        <w:rPr>
          <w:ins w:id="3375" w:author="Στάθης Καπ" w:date="2023-03-02T07:34:00Z"/>
          <w:lang w:val="el-GR"/>
        </w:rPr>
      </w:pPr>
    </w:p>
    <w:p w14:paraId="08E6D51B" w14:textId="77777777" w:rsidR="00EE5DEE" w:rsidRPr="00EE5DEE" w:rsidRDefault="00EE5DEE" w:rsidP="00EE5DEE">
      <w:pPr>
        <w:rPr>
          <w:ins w:id="3376" w:author="Στάθης Καπ" w:date="2023-03-02T07:20:00Z"/>
          <w:lang w:val="el-GR"/>
        </w:rPr>
      </w:pPr>
    </w:p>
    <w:p w14:paraId="44B5BEF5" w14:textId="1DF6BF6A" w:rsidR="00B549F7" w:rsidRDefault="00227266" w:rsidP="008101BB">
      <w:pPr>
        <w:rPr>
          <w:lang w:val="el-GR"/>
        </w:rPr>
      </w:pPr>
      <w:r>
        <w:rPr>
          <w:lang w:val="el-GR"/>
        </w:rPr>
        <w:t>Οι</w:t>
      </w:r>
      <w:r w:rsidR="00B549F7" w:rsidRPr="00A33A49">
        <w:rPr>
          <w:lang w:val="el-GR"/>
        </w:rPr>
        <w:t xml:space="preserve"> (</w:t>
      </w:r>
      <w:r w:rsidR="000C0489" w:rsidRPr="000C0489">
        <w:t>Vansteenwegen</w:t>
      </w:r>
      <w:r w:rsidR="00367CEA" w:rsidRPr="00A33A49">
        <w:rPr>
          <w:lang w:val="el-GR"/>
        </w:rPr>
        <w:t xml:space="preserve"> </w:t>
      </w:r>
      <w:r w:rsidR="00B549F7">
        <w:t>et</w:t>
      </w:r>
      <w:r w:rsidR="00B549F7" w:rsidRPr="00A33A49">
        <w:rPr>
          <w:lang w:val="el-GR"/>
        </w:rPr>
        <w:t xml:space="preserve"> </w:t>
      </w:r>
      <w:r w:rsidR="00B549F7">
        <w:t>al</w:t>
      </w:r>
      <w:r w:rsidR="00B549F7" w:rsidRPr="00A33A49">
        <w:rPr>
          <w:lang w:val="el-GR"/>
        </w:rPr>
        <w:t xml:space="preserve">. </w:t>
      </w:r>
      <w:r w:rsidR="00B549F7" w:rsidRPr="00B549F7">
        <w:rPr>
          <w:lang w:val="el-GR"/>
        </w:rPr>
        <w:t>(2009)</w:t>
      </w:r>
      <w:customXmlInsRangeStart w:id="3377" w:author="Στάθης Καπ" w:date="2023-03-02T04:30:00Z"/>
      <w:sdt>
        <w:sdtPr>
          <w:rPr>
            <w:lang w:val="el-GR"/>
          </w:rPr>
          <w:id w:val="895094662"/>
          <w:citation/>
        </w:sdtPr>
        <w:sdtEndPr/>
        <w:sdtContent>
          <w:customXmlInsRangeEnd w:id="3377"/>
          <w:ins w:id="3378" w:author="Στάθης Καπ" w:date="2023-03-02T04:30:00Z">
            <w:r w:rsidR="007577AC">
              <w:rPr>
                <w:lang w:val="el-GR"/>
              </w:rPr>
              <w:fldChar w:fldCharType="begin"/>
            </w:r>
            <w:r w:rsidR="007577AC" w:rsidRPr="007577AC">
              <w:rPr>
                <w:lang w:val="el-GR"/>
                <w:rPrChange w:id="3379" w:author="Στάθης Καπ" w:date="2023-03-02T04:30:00Z">
                  <w:rPr/>
                </w:rPrChange>
              </w:rPr>
              <w:instrText xml:space="preserve"> </w:instrText>
            </w:r>
            <w:r w:rsidR="007577AC">
              <w:instrText>CITATION</w:instrText>
            </w:r>
            <w:r w:rsidR="007577AC" w:rsidRPr="007577AC">
              <w:rPr>
                <w:lang w:val="el-GR"/>
                <w:rPrChange w:id="3380" w:author="Στάθης Καπ" w:date="2023-03-02T04:30:00Z">
                  <w:rPr/>
                </w:rPrChange>
              </w:rPr>
              <w:instrText xml:space="preserve"> </w:instrText>
            </w:r>
            <w:r w:rsidR="007577AC">
              <w:instrText>Pie</w:instrText>
            </w:r>
            <w:r w:rsidR="007577AC" w:rsidRPr="007577AC">
              <w:rPr>
                <w:lang w:val="el-GR"/>
                <w:rPrChange w:id="3381" w:author="Στάθης Καπ" w:date="2023-03-02T04:30:00Z">
                  <w:rPr/>
                </w:rPrChange>
              </w:rPr>
              <w:instrText>09 \</w:instrText>
            </w:r>
            <w:r w:rsidR="007577AC">
              <w:instrText>l</w:instrText>
            </w:r>
            <w:r w:rsidR="007577AC" w:rsidRPr="007577AC">
              <w:rPr>
                <w:lang w:val="el-GR"/>
                <w:rPrChange w:id="3382" w:author="Στάθης Καπ" w:date="2023-03-02T04:30:00Z">
                  <w:rPr/>
                </w:rPrChange>
              </w:rPr>
              <w:instrText xml:space="preserve"> 1033 </w:instrText>
            </w:r>
          </w:ins>
          <w:r w:rsidR="007577AC">
            <w:rPr>
              <w:lang w:val="el-GR"/>
            </w:rPr>
            <w:fldChar w:fldCharType="separate"/>
          </w:r>
          <w:ins w:id="3383" w:author="Στάθης Καπ" w:date="2023-03-02T04:30:00Z">
            <w:r w:rsidR="007577AC" w:rsidRPr="007577AC">
              <w:rPr>
                <w:noProof/>
                <w:lang w:val="el-GR"/>
                <w:rPrChange w:id="3384" w:author="Στάθης Καπ" w:date="2023-03-02T04:30:00Z">
                  <w:rPr>
                    <w:noProof/>
                  </w:rPr>
                </w:rPrChange>
              </w:rPr>
              <w:t xml:space="preserve"> </w:t>
            </w:r>
            <w:r w:rsidR="007577AC" w:rsidRPr="007577AC">
              <w:rPr>
                <w:noProof/>
                <w:lang w:val="el-GR"/>
                <w:rPrChange w:id="3385" w:author="Στάθης Καπ" w:date="2023-03-02T04:30:00Z">
                  <w:rPr>
                    <w:rFonts w:eastAsia="Times New Roman"/>
                  </w:rPr>
                </w:rPrChange>
              </w:rPr>
              <w:t>[6]</w:t>
            </w:r>
            <w:r w:rsidR="007577AC">
              <w:rPr>
                <w:lang w:val="el-GR"/>
              </w:rPr>
              <w:fldChar w:fldCharType="end"/>
            </w:r>
          </w:ins>
          <w:customXmlInsRangeStart w:id="3386" w:author="Στάθης Καπ" w:date="2023-03-02T04:30:00Z"/>
        </w:sdtContent>
      </w:sdt>
      <w:customXmlInsRangeEnd w:id="3386"/>
      <w:r w:rsidR="00B549F7" w:rsidRPr="00B549F7">
        <w:rPr>
          <w:lang w:val="el-GR"/>
        </w:rPr>
        <w:t xml:space="preserve">) προσάρμοσαν στον αλγόριθμο τους την παραπάνω τεχνική για την επίλυση του </w:t>
      </w:r>
      <w:r w:rsidR="00B549F7">
        <w:t>TOPTW</w:t>
      </w:r>
      <w:r w:rsidR="00B549F7" w:rsidRPr="00B549F7">
        <w:rPr>
          <w:lang w:val="el-GR"/>
        </w:rPr>
        <w:t xml:space="preserve">. Παρακάτω παρουσιάζεται η υλοποίηση του </w:t>
      </w:r>
      <w:r w:rsidR="00B549F7">
        <w:t>ILS</w:t>
      </w:r>
      <w:r w:rsidR="00B549F7" w:rsidRPr="00B549F7">
        <w:rPr>
          <w:lang w:val="el-GR"/>
        </w:rPr>
        <w:t xml:space="preserve"> για τους σκοπούς της </w:t>
      </w:r>
      <w:del w:id="3387" w:author="Στάθης Καπ" w:date="2023-03-02T07:34:00Z">
        <w:r w:rsidR="00B549F7" w:rsidRPr="00B549F7" w:rsidDel="006C05D7">
          <w:rPr>
            <w:lang w:val="el-GR"/>
          </w:rPr>
          <w:delText xml:space="preserve">παρούσας </w:delText>
        </w:r>
      </w:del>
      <w:ins w:id="3388" w:author="Στάθης Καπ" w:date="2023-03-02T07:34:00Z">
        <w:r w:rsidR="006C05D7">
          <w:rPr>
            <w:lang w:val="el-GR"/>
          </w:rPr>
          <w:t>τρέχουσας</w:t>
        </w:r>
        <w:r w:rsidR="006C05D7" w:rsidRPr="00B549F7">
          <w:rPr>
            <w:lang w:val="el-GR"/>
          </w:rPr>
          <w:t xml:space="preserve"> </w:t>
        </w:r>
      </w:ins>
      <w:r w:rsidR="00B549F7" w:rsidRPr="00B549F7">
        <w:rPr>
          <w:lang w:val="el-GR"/>
        </w:rPr>
        <w:t>εργασίας.</w:t>
      </w:r>
    </w:p>
    <w:p w14:paraId="0B6B9BF1" w14:textId="70E31BCC" w:rsidR="0059698D" w:rsidRPr="0059698D" w:rsidRDefault="0059698D" w:rsidP="00D0168E">
      <w:pPr>
        <w:pStyle w:val="Heading2"/>
        <w:rPr>
          <w:lang w:val="el-GR"/>
        </w:rPr>
      </w:pPr>
      <w:del w:id="3389" w:author="Στάθης Καπ" w:date="2023-02-26T00:54:00Z">
        <w:r w:rsidDel="00D0168E">
          <w:rPr>
            <w:lang w:val="el-GR"/>
          </w:rPr>
          <w:lastRenderedPageBreak/>
          <w:delText>3.</w:delText>
        </w:r>
      </w:del>
      <w:del w:id="3390" w:author="Στάθης Καπ" w:date="2023-02-25T23:42:00Z">
        <w:r w:rsidDel="00FC4088">
          <w:rPr>
            <w:lang w:val="el-GR"/>
          </w:rPr>
          <w:delText xml:space="preserve">2 </w:delText>
        </w:r>
      </w:del>
      <w:bookmarkStart w:id="3391" w:name="_Toc128497599"/>
      <w:r>
        <w:rPr>
          <w:lang w:val="el-GR"/>
        </w:rPr>
        <w:t xml:space="preserve">Υλοποίηση Επαναλαμβανόμενης Τοπικής Αναζήτησης </w:t>
      </w:r>
      <w:del w:id="3392" w:author="Στάθης Καπ" w:date="2023-03-02T04:52:00Z">
        <w:r w:rsidDel="006F007D">
          <w:rPr>
            <w:lang w:val="el-GR"/>
          </w:rPr>
          <w:delText xml:space="preserve">στο </w:delText>
        </w:r>
      </w:del>
      <w:ins w:id="3393" w:author="Στάθης Καπ" w:date="2023-03-02T04:52:00Z">
        <w:r w:rsidR="006F007D">
          <w:rPr>
            <w:lang w:val="el-GR"/>
          </w:rPr>
          <w:t xml:space="preserve">για το </w:t>
        </w:r>
      </w:ins>
      <w:r>
        <w:t>TOPTW</w:t>
      </w:r>
      <w:bookmarkEnd w:id="3391"/>
    </w:p>
    <w:p w14:paraId="3A4A2559" w14:textId="08145E24" w:rsidR="00C713D2" w:rsidRDefault="00375B5C" w:rsidP="008101BB">
      <w:pPr>
        <w:rPr>
          <w:lang w:val="el-GR"/>
        </w:rPr>
      </w:pPr>
      <w:del w:id="3394" w:author="Στάθης Καπ" w:date="2023-03-02T07:19:00Z">
        <w:r w:rsidRPr="00375B5C" w:rsidDel="00A33A49">
          <w:rPr>
            <w:lang w:val="el-GR"/>
          </w:rPr>
          <w:delText xml:space="preserve">Ο </w:delText>
        </w:r>
      </w:del>
      <w:del w:id="3395" w:author="Στάθης Καπ" w:date="2023-03-02T04:35:00Z">
        <w:r w:rsidRPr="00375B5C" w:rsidDel="00E05118">
          <w:rPr>
            <w:lang w:val="el-GR"/>
          </w:rPr>
          <w:delText xml:space="preserve">αλγόριθμος </w:delText>
        </w:r>
      </w:del>
      <w:del w:id="3396" w:author="Στάθης Καπ" w:date="2023-03-02T07:19:00Z">
        <w:r w:rsidDel="00A33A49">
          <w:delText>ILS</w:delText>
        </w:r>
        <w:r w:rsidRPr="00375B5C" w:rsidDel="00A33A49">
          <w:rPr>
            <w:lang w:val="el-GR"/>
          </w:rPr>
          <w:delText xml:space="preserve"> αποτελείται </w:delText>
        </w:r>
      </w:del>
      <w:del w:id="3397" w:author="Στάθης Καπ" w:date="2023-03-02T04:35:00Z">
        <w:r w:rsidR="002F1603" w:rsidRPr="00375B5C" w:rsidDel="00E05118">
          <w:rPr>
            <w:lang w:val="el-GR"/>
          </w:rPr>
          <w:delText>ουσιαστικά</w:delText>
        </w:r>
        <w:r w:rsidRPr="00375B5C" w:rsidDel="00E05118">
          <w:rPr>
            <w:lang w:val="el-GR"/>
          </w:rPr>
          <w:delText xml:space="preserve"> </w:delText>
        </w:r>
      </w:del>
      <w:del w:id="3398" w:author="Στάθης Καπ" w:date="2023-03-02T07:19:00Z">
        <w:r w:rsidR="004A155C" w:rsidRPr="00375B5C" w:rsidDel="00A33A49">
          <w:rPr>
            <w:lang w:val="el-GR"/>
          </w:rPr>
          <w:delText>από</w:delText>
        </w:r>
        <w:r w:rsidRPr="00375B5C" w:rsidDel="00A33A49">
          <w:rPr>
            <w:lang w:val="el-GR"/>
          </w:rPr>
          <w:delText xml:space="preserve"> </w:delText>
        </w:r>
      </w:del>
      <w:del w:id="3399" w:author="Στάθης Καπ" w:date="2023-03-02T04:35:00Z">
        <w:r w:rsidRPr="00375B5C" w:rsidDel="001A3B93">
          <w:rPr>
            <w:lang w:val="el-GR"/>
          </w:rPr>
          <w:delText>2</w:delText>
        </w:r>
      </w:del>
      <w:del w:id="3400" w:author="Στάθης Καπ" w:date="2023-03-02T07:18:00Z">
        <w:r w:rsidRPr="00375B5C" w:rsidDel="00795439">
          <w:rPr>
            <w:lang w:val="el-GR"/>
          </w:rPr>
          <w:delText xml:space="preserve"> </w:delText>
        </w:r>
      </w:del>
      <w:del w:id="3401" w:author="Στάθης Καπ" w:date="2023-03-02T07:19:00Z">
        <w:r w:rsidRPr="00375B5C" w:rsidDel="00795439">
          <w:rPr>
            <w:lang w:val="el-GR"/>
          </w:rPr>
          <w:delText xml:space="preserve">βήματα, την Εισαγωγή (Τοπική Αναζήτηση) και τη Διαταραχή. </w:delText>
        </w:r>
      </w:del>
      <w:r w:rsidR="00A131B0" w:rsidRPr="00375B5C">
        <w:rPr>
          <w:lang w:val="el-GR"/>
        </w:rPr>
        <w:t>Όμως</w:t>
      </w:r>
      <w:r w:rsidRPr="00375B5C">
        <w:rPr>
          <w:lang w:val="el-GR"/>
        </w:rPr>
        <w:t xml:space="preserve"> πριν αναλυθούν ενδελεχώς, πρέπει πρώτα να διευκρινιστούν τα χαρακτηριστικά του κάθε κόμβου.</w:t>
      </w:r>
    </w:p>
    <w:p w14:paraId="49879508" w14:textId="77777777" w:rsidR="00B20E93" w:rsidRDefault="00BB00B5" w:rsidP="008101BB">
      <w:pPr>
        <w:rPr>
          <w:lang w:val="el-GR"/>
        </w:rPr>
      </w:pPr>
      <w:r>
        <w:rPr>
          <w:lang w:val="el-GR"/>
        </w:rPr>
        <w:t>Έ</w:t>
      </w:r>
      <w:r w:rsidRPr="00BB00B5">
        <w:rPr>
          <w:lang w:val="el-GR"/>
        </w:rPr>
        <w:t xml:space="preserve">τσι λοιπόν, για κάθε κόμβο </w:t>
      </w:r>
      <w:r>
        <w:t>i</w:t>
      </w:r>
      <w:r w:rsidRPr="00BB00B5">
        <w:rPr>
          <w:lang w:val="el-GR"/>
        </w:rPr>
        <w:t>, είναι εξαρχής γνωστές οι εξής πληροφορίες(σταθερές):</w:t>
      </w:r>
    </w:p>
    <w:p w14:paraId="716D3B9B" w14:textId="2E54675A" w:rsidR="00BB00B5" w:rsidRDefault="00BB00B5" w:rsidP="00BB00B5">
      <w:pPr>
        <w:pStyle w:val="ListParagraph"/>
        <w:numPr>
          <w:ilvl w:val="0"/>
          <w:numId w:val="8"/>
        </w:numPr>
        <w:rPr>
          <w:lang w:val="el-GR"/>
        </w:rPr>
      </w:pPr>
      <w:r w:rsidRPr="00BB00B5">
        <w:rPr>
          <w:lang w:val="el-GR"/>
        </w:rPr>
        <w:t>οι συντεταγμένες του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sub>
        </m:sSub>
      </m:oMath>
      <w:r w:rsidRPr="00BB00B5">
        <w:rPr>
          <w:lang w:val="el-GR"/>
        </w:rPr>
        <w:t>,</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oMath>
      <w:r w:rsidRPr="00BB00B5">
        <w:rPr>
          <w:lang w:val="el-GR"/>
        </w:rPr>
        <w:t>)</w:t>
      </w:r>
    </w:p>
    <w:p w14:paraId="06949223" w14:textId="54E113E5" w:rsidR="00BB00B5" w:rsidRDefault="00BB00B5" w:rsidP="00BB00B5">
      <w:pPr>
        <w:pStyle w:val="ListParagraph"/>
        <w:numPr>
          <w:ilvl w:val="0"/>
          <w:numId w:val="8"/>
        </w:numPr>
        <w:rPr>
          <w:lang w:val="el-GR"/>
        </w:rPr>
      </w:pPr>
      <w:r w:rsidRPr="00BB00B5">
        <w:rPr>
          <w:lang w:val="el-GR"/>
        </w:rPr>
        <w:t>το κέρδος της επίσκεψης (</w:t>
      </w:r>
      <m:oMath>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BB00B5">
        <w:rPr>
          <w:lang w:val="el-GR"/>
        </w:rPr>
        <w:t>)</w:t>
      </w:r>
    </w:p>
    <w:p w14:paraId="0CB700B1" w14:textId="75101752" w:rsidR="00BB00B5" w:rsidRDefault="00E72898" w:rsidP="00BB00B5">
      <w:pPr>
        <w:pStyle w:val="ListParagraph"/>
        <w:numPr>
          <w:ilvl w:val="0"/>
          <w:numId w:val="8"/>
        </w:numPr>
        <w:rPr>
          <w:lang w:val="el-GR"/>
        </w:rPr>
      </w:pPr>
      <w:r w:rsidRPr="00E72898">
        <w:rPr>
          <w:lang w:val="el-GR"/>
        </w:rPr>
        <w:t>η χρονική διάρκεια της επίσκεψης (</w:t>
      </w:r>
      <m:oMath>
        <m:r>
          <w:rPr>
            <w:rFonts w:ascii="Cambria Math" w:hAnsi="Cambria Math"/>
            <w:lang w:val="el-GR"/>
          </w:rPr>
          <m:t>visitDu</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i</m:t>
            </m:r>
          </m:sub>
        </m:sSub>
      </m:oMath>
      <w:r w:rsidRPr="00E72898">
        <w:rPr>
          <w:lang w:val="el-GR"/>
        </w:rPr>
        <w:t>)</w:t>
      </w:r>
    </w:p>
    <w:p w14:paraId="63A22DB6" w14:textId="1E30E3F8" w:rsidR="00013209" w:rsidRDefault="00013209" w:rsidP="00BB00B5">
      <w:pPr>
        <w:pStyle w:val="ListParagraph"/>
        <w:numPr>
          <w:ilvl w:val="0"/>
          <w:numId w:val="8"/>
        </w:numPr>
        <w:rPr>
          <w:lang w:val="el-GR"/>
        </w:rPr>
      </w:pPr>
      <w:r w:rsidRPr="00013209">
        <w:rPr>
          <w:lang w:val="el-GR"/>
        </w:rPr>
        <w:t>η ώρα έναρξης λειτουργίας του (</w:t>
      </w:r>
      <m:oMath>
        <m:r>
          <w:rPr>
            <w:rFonts w:ascii="Cambria Math" w:hAnsi="Cambria Math"/>
            <w:lang w:val="el-GR"/>
          </w:rPr>
          <m:t>openTim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5FC08DC9" w14:textId="5B295D7B" w:rsidR="00013209" w:rsidRDefault="00013209" w:rsidP="00BB00B5">
      <w:pPr>
        <w:pStyle w:val="ListParagraph"/>
        <w:numPr>
          <w:ilvl w:val="0"/>
          <w:numId w:val="8"/>
        </w:numPr>
        <w:rPr>
          <w:lang w:val="el-GR"/>
        </w:rPr>
      </w:pPr>
      <w:r w:rsidRPr="00013209">
        <w:rPr>
          <w:lang w:val="el-GR"/>
        </w:rPr>
        <w:t>η ώρα παύσης λειτουργίας του (</w:t>
      </w:r>
      <m:oMath>
        <m:r>
          <w:rPr>
            <w:rFonts w:ascii="Cambria Math" w:hAnsi="Cambria Math"/>
            <w:lang w:val="el-GR"/>
          </w:rPr>
          <m:t>closeTim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790C3CB8" w14:textId="77777777" w:rsidR="008C144A" w:rsidRDefault="008C144A" w:rsidP="008C144A">
      <w:pPr>
        <w:rPr>
          <w:lang w:val="el-GR"/>
        </w:rPr>
      </w:pPr>
      <w:r w:rsidRPr="001D23F5">
        <w:rPr>
          <w:lang w:val="el-GR"/>
        </w:rPr>
        <w:t xml:space="preserve">Παρ΄ όλα αυτά για την υλοποίηση του αλγορίθμου, για κάθε κόμβο </w:t>
      </w:r>
      <w:r>
        <w:t>i</w:t>
      </w:r>
      <w:r w:rsidRPr="001D23F5">
        <w:rPr>
          <w:lang w:val="el-GR"/>
        </w:rPr>
        <w:t xml:space="preserve"> χρειάζονται κάποιες πρόσθετες πληροφορίες(μεταβλητές)</w:t>
      </w:r>
      <w:r w:rsidR="00003340">
        <w:rPr>
          <w:lang w:val="el-GR"/>
        </w:rPr>
        <w:t xml:space="preserve"> οι οποίες ενημερώνονται κατά την εκτέλεση του αλγορίθμου</w:t>
      </w:r>
      <w:r w:rsidRPr="001D23F5">
        <w:rPr>
          <w:lang w:val="el-GR"/>
        </w:rPr>
        <w:t>:</w:t>
      </w:r>
    </w:p>
    <w:p w14:paraId="658263D7" w14:textId="213AABF0" w:rsidR="001D23F5" w:rsidRPr="00F555BA" w:rsidRDefault="001D23F5" w:rsidP="001D23F5">
      <w:pPr>
        <w:pStyle w:val="ListParagraph"/>
        <w:numPr>
          <w:ilvl w:val="0"/>
          <w:numId w:val="9"/>
        </w:numPr>
        <w:rPr>
          <w:lang w:val="el-GR"/>
        </w:rPr>
      </w:pPr>
      <w:r w:rsidRPr="00797421">
        <w:rPr>
          <w:lang w:val="el-GR"/>
        </w:rPr>
        <w:t>η ώρα άφιξης (</w:t>
      </w:r>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797421">
        <w:rPr>
          <w:lang w:val="el-GR"/>
        </w:rPr>
        <w:t>)</w:t>
      </w:r>
    </w:p>
    <w:p w14:paraId="563D18D4" w14:textId="18240A8B" w:rsidR="00F555BA" w:rsidRPr="009D1586" w:rsidRDefault="004F16D6" w:rsidP="001D23F5">
      <w:pPr>
        <w:pStyle w:val="ListParagraph"/>
        <w:numPr>
          <w:ilvl w:val="0"/>
          <w:numId w:val="9"/>
        </w:numPr>
        <w:rPr>
          <w:lang w:val="el-GR"/>
        </w:rPr>
      </w:pPr>
      <w:r w:rsidRPr="00110C60">
        <w:rPr>
          <w:lang w:val="el-GR"/>
        </w:rPr>
        <w:t>η διάρκεια αναμονής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110C60">
        <w:rPr>
          <w:lang w:val="el-GR"/>
        </w:rPr>
        <w:t>)</w:t>
      </w:r>
    </w:p>
    <w:p w14:paraId="00EE622C" w14:textId="05372D78" w:rsidR="009D1586" w:rsidRDefault="009D1586" w:rsidP="001D23F5">
      <w:pPr>
        <w:pStyle w:val="ListParagraph"/>
        <w:numPr>
          <w:ilvl w:val="0"/>
          <w:numId w:val="9"/>
        </w:numPr>
        <w:rPr>
          <w:lang w:val="el-GR"/>
        </w:rPr>
      </w:pPr>
      <w:r w:rsidRPr="009D1586">
        <w:rPr>
          <w:lang w:val="el-GR"/>
        </w:rPr>
        <w:t>η ώρα έναρξης της επίσκεψης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9D1586">
        <w:rPr>
          <w:lang w:val="el-GR"/>
        </w:rPr>
        <w:t>)</w:t>
      </w:r>
    </w:p>
    <w:p w14:paraId="5438EDB4" w14:textId="3B478B70" w:rsidR="00F5682E" w:rsidRPr="002F740D" w:rsidRDefault="00F5682E" w:rsidP="001D23F5">
      <w:pPr>
        <w:pStyle w:val="ListParagraph"/>
        <w:numPr>
          <w:ilvl w:val="0"/>
          <w:numId w:val="9"/>
        </w:numPr>
        <w:rPr>
          <w:lang w:val="el-GR"/>
        </w:rPr>
      </w:pPr>
      <w:r w:rsidRPr="000E5264">
        <w:rPr>
          <w:lang w:val="el-GR"/>
        </w:rPr>
        <w:t>η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E5264">
        <w:rPr>
          <w:lang w:val="el-GR"/>
        </w:rPr>
        <w:t>)</w:t>
      </w:r>
    </w:p>
    <w:p w14:paraId="2703E351" w14:textId="3BAC342E" w:rsidR="002F740D" w:rsidRDefault="002F740D" w:rsidP="001D23F5">
      <w:pPr>
        <w:pStyle w:val="ListParagraph"/>
        <w:numPr>
          <w:ilvl w:val="0"/>
          <w:numId w:val="9"/>
        </w:numPr>
        <w:rPr>
          <w:lang w:val="el-GR"/>
        </w:rPr>
      </w:pPr>
      <w:r w:rsidRPr="002F740D">
        <w:rPr>
          <w:lang w:val="el-GR"/>
        </w:rPr>
        <w:t xml:space="preserve">η </w:t>
      </w:r>
      <w:commentRangeStart w:id="3402"/>
      <w:r w:rsidRPr="002F740D">
        <w:rPr>
          <w:lang w:val="el-GR"/>
        </w:rPr>
        <w:t xml:space="preserve">διάρκεια συνολικής κατανάλωσης </w:t>
      </w:r>
      <w:commentRangeEnd w:id="3402"/>
      <w:ins w:id="3403" w:author="Στάθης Καπ" w:date="2023-02-02T06:58:00Z">
        <w:r w:rsidR="001236A8">
          <w:rPr>
            <w:lang w:val="el-GR"/>
          </w:rPr>
          <w:t xml:space="preserve">χρόνου </w:t>
        </w:r>
      </w:ins>
      <w:r w:rsidR="00472144">
        <w:rPr>
          <w:rStyle w:val="CommentReference"/>
        </w:rPr>
        <w:commentReference w:id="3402"/>
      </w:r>
      <w:r w:rsidRPr="002F740D">
        <w:rPr>
          <w:lang w:val="el-GR"/>
        </w:rPr>
        <w:t xml:space="preserve">λόγω της εισαγωγής του </w:t>
      </w:r>
      <w:r>
        <w:t>i</w:t>
      </w:r>
      <w:r w:rsidRPr="002F740D">
        <w:rPr>
          <w:lang w:val="el-GR"/>
        </w:rPr>
        <w:t xml:space="preserve"> (</w:t>
      </w:r>
      <m:oMath>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2F740D">
        <w:rPr>
          <w:lang w:val="el-GR"/>
        </w:rPr>
        <w:t>)</w:t>
      </w:r>
    </w:p>
    <w:p w14:paraId="5B345FF5" w14:textId="6C2CC309" w:rsidR="000F2D22" w:rsidRDefault="000F2D22" w:rsidP="001D23F5">
      <w:pPr>
        <w:pStyle w:val="ListParagraph"/>
        <w:numPr>
          <w:ilvl w:val="0"/>
          <w:numId w:val="9"/>
        </w:numPr>
        <w:rPr>
          <w:lang w:val="el-GR"/>
        </w:rPr>
      </w:pPr>
      <w:r w:rsidRPr="000F2D22">
        <w:rPr>
          <w:lang w:val="el-GR"/>
        </w:rPr>
        <w:t>ο μέγιστος χρόνος που μπορεί να παραταθεί η έναρξη της επίσκεψης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F2D22">
        <w:rPr>
          <w:lang w:val="el-GR"/>
        </w:rPr>
        <w:t>)</w:t>
      </w:r>
    </w:p>
    <w:p w14:paraId="0352296D" w14:textId="3DBF2019" w:rsidR="00BE3FDA" w:rsidRDefault="00BE3FDA" w:rsidP="00BE3FDA">
      <w:pPr>
        <w:rPr>
          <w:ins w:id="3404" w:author="Στάθης Καπ" w:date="2023-03-02T04:34:00Z"/>
          <w:lang w:val="el-GR"/>
        </w:rPr>
      </w:pPr>
      <w:r w:rsidRPr="001B2849">
        <w:rPr>
          <w:lang w:val="el-GR"/>
        </w:rPr>
        <w:t xml:space="preserve">Επίσης είναι προφανές πως πρέπει να υπολογιστούν </w:t>
      </w:r>
      <w:r w:rsidR="003F1A1E">
        <w:rPr>
          <w:lang w:val="el-GR"/>
        </w:rPr>
        <w:t xml:space="preserve">εξαρχής </w:t>
      </w:r>
      <w:r w:rsidRPr="001B2849">
        <w:rPr>
          <w:lang w:val="el-GR"/>
        </w:rPr>
        <w:t>οι</w:t>
      </w:r>
      <w:r w:rsidR="001B2849">
        <w:rPr>
          <w:lang w:val="el-GR"/>
        </w:rPr>
        <w:t xml:space="preserve"> </w:t>
      </w:r>
      <w:r w:rsidRPr="001B2849">
        <w:rPr>
          <w:lang w:val="el-GR"/>
        </w:rPr>
        <w:t xml:space="preserve">αποστάσεις μεταξύ όλων των κόμβων. Στη παρούσα εργασία η </w:t>
      </w:r>
      <w:r w:rsidR="00F410E4" w:rsidRPr="001B2849">
        <w:rPr>
          <w:lang w:val="el-GR"/>
        </w:rPr>
        <w:t>ευκλείδεια</w:t>
      </w:r>
      <w:r w:rsidRPr="001B2849">
        <w:rPr>
          <w:lang w:val="el-GR"/>
        </w:rPr>
        <w:t xml:space="preserve"> απόσταση από τον κόμβο </w:t>
      </w:r>
      <w:r>
        <w:t>i</w:t>
      </w:r>
      <w:r w:rsidRPr="001B2849">
        <w:rPr>
          <w:lang w:val="el-GR"/>
        </w:rPr>
        <w:t xml:space="preserve"> στον κόμβο </w:t>
      </w:r>
      <w:r>
        <w:t>j</w:t>
      </w:r>
      <w:r w:rsidRPr="001B2849">
        <w:rPr>
          <w:lang w:val="el-GR"/>
        </w:rPr>
        <w:t>, αντιπροσωπεύει και το χρόνο ταξιδιού (</w:t>
      </w:r>
      <m:oMath>
        <m:r>
          <w:rPr>
            <w:rFonts w:ascii="Cambria Math" w:hAnsi="Cambria Math"/>
            <w:lang w:val="el-GR"/>
          </w:rPr>
          <m:t>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Pr="001B2849">
        <w:rPr>
          <w:lang w:val="el-GR"/>
        </w:rPr>
        <w:t xml:space="preserve">) μεταξύ αυτών των κόμβων. Ακόμα, πρέπει να αναφερθεί πως για την υλοποίηση του αλγόριθμου, οι κόμβοι οργανώνονται σε 2 </w:t>
      </w:r>
      <w:del w:id="3405" w:author="Στάθης Καπ" w:date="2023-03-02T04:32:00Z">
        <w:r w:rsidRPr="001B2849" w:rsidDel="007577AC">
          <w:rPr>
            <w:lang w:val="el-GR"/>
          </w:rPr>
          <w:delText xml:space="preserve">λίστες </w:delText>
        </w:r>
      </w:del>
      <w:ins w:id="3406" w:author="Στάθης Καπ" w:date="2023-03-02T04:32:00Z">
        <w:r w:rsidR="007577AC">
          <w:rPr>
            <w:lang w:val="el-GR"/>
          </w:rPr>
          <w:t>δομές δεδομένων,</w:t>
        </w:r>
        <w:r w:rsidR="007577AC" w:rsidRPr="001B2849">
          <w:rPr>
            <w:lang w:val="el-GR"/>
          </w:rPr>
          <w:t xml:space="preserve"> </w:t>
        </w:r>
      </w:ins>
      <w:r>
        <w:t>Unvisited</w:t>
      </w:r>
      <w:r w:rsidRPr="001B2849">
        <w:rPr>
          <w:lang w:val="el-GR"/>
        </w:rPr>
        <w:t xml:space="preserve"> και </w:t>
      </w:r>
      <w:r w:rsidR="00F410E4">
        <w:t>Walk</w:t>
      </w:r>
      <w:ins w:id="3407" w:author="Στάθης Καπ" w:date="2023-03-02T04:32:00Z">
        <w:r w:rsidR="007577AC">
          <w:t>s</w:t>
        </w:r>
      </w:ins>
      <w:r w:rsidRPr="001B2849">
        <w:rPr>
          <w:lang w:val="el-GR"/>
        </w:rPr>
        <w:t xml:space="preserve">. </w:t>
      </w:r>
      <w:ins w:id="3408" w:author="Στάθης Καπ" w:date="2023-03-02T04:32:00Z">
        <w:r w:rsidR="007577AC">
          <w:rPr>
            <w:lang w:val="el-GR"/>
          </w:rPr>
          <w:t>Η πρώτη δομή δεδομένων είναι μια λίστα των κόμβων που δεν έχουν συμπεριληφθεί ακόμη στη στις διαδρομές,</w:t>
        </w:r>
      </w:ins>
      <w:ins w:id="3409" w:author="Στάθης Καπ" w:date="2023-03-02T04:33:00Z">
        <w:r w:rsidR="007577AC">
          <w:rPr>
            <w:lang w:val="el-GR"/>
          </w:rPr>
          <w:t xml:space="preserve"> ενώ η δομή δεδομένων </w:t>
        </w:r>
        <w:r w:rsidR="007577AC">
          <w:t>Walks</w:t>
        </w:r>
        <w:r w:rsidR="007577AC" w:rsidRPr="007577AC">
          <w:rPr>
            <w:lang w:val="el-GR"/>
            <w:rPrChange w:id="3410" w:author="Στάθης Καπ" w:date="2023-03-02T04:33:00Z">
              <w:rPr/>
            </w:rPrChange>
          </w:rPr>
          <w:t xml:space="preserve"> </w:t>
        </w:r>
        <w:r w:rsidR="007577AC">
          <w:rPr>
            <w:lang w:val="el-GR"/>
          </w:rPr>
          <w:t xml:space="preserve">είναι ένα σύνολο από λίστες κόμβων που αναπαριστούν τις διαδρομές. Η σειρά των δεδομένων στη λίστα </w:t>
        </w:r>
        <w:r w:rsidR="007577AC">
          <w:t>Unvisited</w:t>
        </w:r>
        <w:r w:rsidR="007577AC" w:rsidRPr="007577AC">
          <w:rPr>
            <w:lang w:val="el-GR"/>
            <w:rPrChange w:id="3411" w:author="Στάθης Καπ" w:date="2023-03-02T04:33:00Z">
              <w:rPr/>
            </w:rPrChange>
          </w:rPr>
          <w:t xml:space="preserve"> </w:t>
        </w:r>
        <w:r w:rsidR="007577AC">
          <w:rPr>
            <w:lang w:val="el-GR"/>
          </w:rPr>
          <w:t xml:space="preserve">δεν παίζει κάποιο ρόλο, ενώ οι σειρές των κόμβων </w:t>
        </w:r>
      </w:ins>
      <w:ins w:id="3412" w:author="Στάθης Καπ" w:date="2023-03-02T04:34:00Z">
        <w:r w:rsidR="007577AC">
          <w:rPr>
            <w:lang w:val="el-GR"/>
          </w:rPr>
          <w:t xml:space="preserve">στη δομή </w:t>
        </w:r>
        <w:r w:rsidR="007577AC">
          <w:t>Walks</w:t>
        </w:r>
        <w:r w:rsidR="007577AC">
          <w:rPr>
            <w:lang w:val="el-GR"/>
          </w:rPr>
          <w:t xml:space="preserve"> είναι σημαντικές για την απεικόνιση των τροχιών.</w:t>
        </w:r>
      </w:ins>
      <w:del w:id="3413" w:author="Στάθης Καπ" w:date="2023-03-02T04:32:00Z">
        <w:r w:rsidRPr="001B2849" w:rsidDel="007577AC">
          <w:rPr>
            <w:lang w:val="el-GR"/>
          </w:rPr>
          <w:delText xml:space="preserve">Στη πρώτη είναι καταχωρημένοι οι κόμβοι που δεν έχουν εισαχθεί </w:delText>
        </w:r>
        <w:r w:rsidR="00810642" w:rsidDel="007577AC">
          <w:rPr>
            <w:lang w:val="el-GR"/>
          </w:rPr>
          <w:delText>ακόμα στη διαδρομή</w:delText>
        </w:r>
        <w:r w:rsidRPr="001B2849" w:rsidDel="007577AC">
          <w:rPr>
            <w:lang w:val="el-GR"/>
          </w:rPr>
          <w:delText xml:space="preserve">, ενώ στη δεύτερη οι κόμβοι που έχουν εισαχθεί. </w:delText>
        </w:r>
      </w:del>
    </w:p>
    <w:p w14:paraId="683F35EC" w14:textId="77777777" w:rsidR="001A3B93" w:rsidRDefault="001A3B93" w:rsidP="00BE3FDA">
      <w:pPr>
        <w:rPr>
          <w:lang w:val="el-GR"/>
        </w:rPr>
      </w:pPr>
    </w:p>
    <w:p w14:paraId="020BF1E6" w14:textId="7E5CB635" w:rsidR="00F211D6" w:rsidRDefault="00F211D6" w:rsidP="000561C6">
      <w:pPr>
        <w:pStyle w:val="Heading3"/>
        <w:rPr>
          <w:lang w:val="el-GR"/>
        </w:rPr>
      </w:pPr>
      <w:del w:id="3414" w:author="Στάθης Καπ" w:date="2023-02-26T00:54:00Z">
        <w:r w:rsidDel="000561C6">
          <w:rPr>
            <w:lang w:val="el-GR"/>
          </w:rPr>
          <w:delText xml:space="preserve">3.2.1 </w:delText>
        </w:r>
      </w:del>
      <w:bookmarkStart w:id="3415" w:name="_Toc128497600"/>
      <w:r>
        <w:rPr>
          <w:lang w:val="el-GR"/>
        </w:rPr>
        <w:t>Βήμα Εισαγωγής</w:t>
      </w:r>
      <w:bookmarkEnd w:id="3415"/>
    </w:p>
    <w:p w14:paraId="1F4BB9FC" w14:textId="3191AC5A" w:rsidR="005A64E6" w:rsidRDefault="00A37CE4" w:rsidP="00A37CE4">
      <w:pPr>
        <w:rPr>
          <w:lang w:val="el-GR"/>
        </w:rPr>
      </w:pPr>
      <w:r w:rsidRPr="005A64E6">
        <w:rPr>
          <w:lang w:val="el-GR"/>
        </w:rPr>
        <w:t xml:space="preserve">Στο βήμα εισαγωγής γίνεται προσπάθεια </w:t>
      </w:r>
      <w:del w:id="3416" w:author="Στάθης Καπ" w:date="2023-02-25T23:13:00Z">
        <w:r w:rsidRPr="005A64E6" w:rsidDel="00777C2D">
          <w:rPr>
            <w:lang w:val="el-GR"/>
          </w:rPr>
          <w:delText xml:space="preserve">προσθήκης </w:delText>
        </w:r>
      </w:del>
      <w:ins w:id="3417" w:author="Στάθης Καπ" w:date="2023-02-25T23:13:00Z">
        <w:r w:rsidR="00777C2D">
          <w:rPr>
            <w:lang w:val="el-GR"/>
          </w:rPr>
          <w:t>εισαγωγής</w:t>
        </w:r>
        <w:r w:rsidR="00777C2D" w:rsidRPr="005A64E6">
          <w:rPr>
            <w:lang w:val="el-GR"/>
          </w:rPr>
          <w:t xml:space="preserve"> </w:t>
        </w:r>
      </w:ins>
      <w:r w:rsidRPr="005A64E6">
        <w:rPr>
          <w:lang w:val="el-GR"/>
        </w:rPr>
        <w:t xml:space="preserve">των κόμβων, που βρίσκονται στη λίστα </w:t>
      </w:r>
      <w:r>
        <w:t>Unvisited</w:t>
      </w:r>
      <w:r w:rsidRPr="005A64E6">
        <w:rPr>
          <w:lang w:val="el-GR"/>
        </w:rPr>
        <w:t xml:space="preserve">, στις διαδρομές. Για να εισαχθεί ένας καινούριος κόμβος σε κάποια από τις διαδρομές, πρέπει να </w:t>
      </w:r>
      <w:r w:rsidR="008C3030" w:rsidRPr="005A64E6">
        <w:rPr>
          <w:lang w:val="el-GR"/>
        </w:rPr>
        <w:t>πληροί</w:t>
      </w:r>
      <w:r w:rsidRPr="005A64E6">
        <w:rPr>
          <w:lang w:val="el-GR"/>
        </w:rPr>
        <w:t xml:space="preserve"> ορισμένα κριτήρια. </w:t>
      </w:r>
    </w:p>
    <w:p w14:paraId="372AB037" w14:textId="4560F9A8" w:rsidR="00A37CE4" w:rsidRDefault="00A37CE4" w:rsidP="00A37CE4">
      <w:pPr>
        <w:rPr>
          <w:lang w:val="el-GR"/>
        </w:rPr>
      </w:pPr>
      <w:r w:rsidRPr="005A64E6">
        <w:rPr>
          <w:lang w:val="el-GR"/>
        </w:rPr>
        <w:t xml:space="preserve">Πρώτα </w:t>
      </w:r>
      <w:r w:rsidR="008C3030" w:rsidRPr="005A64E6">
        <w:rPr>
          <w:lang w:val="el-GR"/>
        </w:rPr>
        <w:t>απ</w:t>
      </w:r>
      <w:r w:rsidR="00AC7B50">
        <w:rPr>
          <w:lang w:val="el-GR"/>
        </w:rPr>
        <w:t>’</w:t>
      </w:r>
      <w:r w:rsidRPr="005A64E6">
        <w:rPr>
          <w:lang w:val="el-GR"/>
        </w:rPr>
        <w:t xml:space="preserve"> όλα</w:t>
      </w:r>
      <w:r w:rsidR="00E873D3">
        <w:rPr>
          <w:lang w:val="el-GR"/>
        </w:rPr>
        <w:t>,</w:t>
      </w:r>
      <w:r w:rsidRPr="005A64E6">
        <w:rPr>
          <w:lang w:val="el-GR"/>
        </w:rPr>
        <w:t xml:space="preserve"> όπως είναι φυσικό, για να εισαχθεί ένας κόμβος </w:t>
      </w:r>
      <w:r>
        <w:t>j</w:t>
      </w:r>
      <w:r w:rsidRPr="005A64E6">
        <w:rPr>
          <w:lang w:val="el-GR"/>
        </w:rPr>
        <w:t xml:space="preserve"> ανάμεσα στους κόμβους </w:t>
      </w:r>
      <w:r>
        <w:t>i</w:t>
      </w:r>
      <w:r w:rsidRPr="005A64E6">
        <w:rPr>
          <w:lang w:val="el-GR"/>
        </w:rPr>
        <w:t xml:space="preserve"> και </w:t>
      </w:r>
      <w:r>
        <w:t>k</w:t>
      </w:r>
      <w:r w:rsidRPr="005A64E6">
        <w:rPr>
          <w:lang w:val="el-GR"/>
        </w:rPr>
        <w:t xml:space="preserve"> στη διαδρομή </w:t>
      </w:r>
      <w:r>
        <w:t>m</w:t>
      </w:r>
      <w:r w:rsidRPr="005A64E6">
        <w:rPr>
          <w:lang w:val="el-GR"/>
        </w:rPr>
        <w:t xml:space="preserve">, θα πρέπει η ώρα αναχώρησης από τον κόμβο </w:t>
      </w:r>
      <w:r>
        <w:t>j</w:t>
      </w:r>
      <w:r w:rsidRPr="005A64E6">
        <w:rPr>
          <w:lang w:val="el-GR"/>
        </w:rPr>
        <w:t xml:space="preserve">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εφόσον εισαχθεί μετά τον </w:t>
      </w:r>
      <w:r>
        <w:t>i</w:t>
      </w:r>
      <w:r w:rsidRPr="005A64E6">
        <w:rPr>
          <w:lang w:val="el-GR"/>
        </w:rPr>
        <w:t xml:space="preserve">, να </w:t>
      </w:r>
      <w:r w:rsidR="00CB0E6E" w:rsidRPr="005A64E6">
        <w:rPr>
          <w:lang w:val="el-GR"/>
        </w:rPr>
        <w:t>μην</w:t>
      </w:r>
      <w:r w:rsidRPr="005A64E6">
        <w:rPr>
          <w:lang w:val="el-GR"/>
        </w:rPr>
        <w:t xml:space="preserve"> είναι αργότερα από την ώρα </w:t>
      </w:r>
      <w:r w:rsidR="00CB0E6E" w:rsidRPr="005A64E6">
        <w:rPr>
          <w:lang w:val="el-GR"/>
        </w:rPr>
        <w:t>παύσης</w:t>
      </w:r>
      <w:r w:rsidRPr="005A64E6">
        <w:rPr>
          <w:lang w:val="el-GR"/>
        </w:rPr>
        <w:t xml:space="preserve"> λειτουργίας του κόμβου </w:t>
      </w:r>
      <w:r>
        <w:t>j</w:t>
      </w:r>
      <w:r w:rsidRPr="005A64E6">
        <w:rPr>
          <w:lang w:val="el-GR"/>
        </w:rPr>
        <w:t xml:space="preserve">. Αρχικά λοιπόν υπολογίζεται το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και ελέγχεται εάν ικανοποιεί την παραπάνω συνθήκη. Εάν την ικανοποιεί, τότε η επίσκεψη στον κόμβο </w:t>
      </w:r>
      <w:r>
        <w:t>j</w:t>
      </w:r>
      <w:r w:rsidRPr="005A64E6">
        <w:rPr>
          <w:lang w:val="el-GR"/>
        </w:rPr>
        <w:t xml:space="preserve"> </w:t>
      </w:r>
      <w:r w:rsidR="00903AB8" w:rsidRPr="005A64E6">
        <w:rPr>
          <w:lang w:val="el-GR"/>
        </w:rPr>
        <w:t>καθίσταται</w:t>
      </w:r>
      <w:r w:rsidRPr="005A64E6">
        <w:rPr>
          <w:lang w:val="el-GR"/>
        </w:rPr>
        <w:t xml:space="preserve"> εφικτή όσον αφορά το ωράριο λειτουργίας </w:t>
      </w:r>
      <w:r w:rsidRPr="005A64E6">
        <w:rPr>
          <w:lang w:val="el-GR"/>
        </w:rPr>
        <w:lastRenderedPageBreak/>
        <w:t xml:space="preserve">του. </w:t>
      </w:r>
      <w:r w:rsidR="00CB0E6E" w:rsidRPr="005A64E6">
        <w:rPr>
          <w:lang w:val="el-GR"/>
        </w:rPr>
        <w:t>Παρόλα</w:t>
      </w:r>
      <w:r w:rsidRPr="005A64E6">
        <w:rPr>
          <w:lang w:val="el-GR"/>
        </w:rPr>
        <w:t xml:space="preserve"> αυτά, επειδή με την εισαγωγή του </w:t>
      </w:r>
      <w:r>
        <w:t>j</w:t>
      </w:r>
      <w:r w:rsidRPr="005A64E6">
        <w:rPr>
          <w:lang w:val="el-GR"/>
        </w:rPr>
        <w:t xml:space="preserve"> θα μεταβληθεί η ώρα άφιξης του </w:t>
      </w:r>
      <w:r>
        <w:t>k</w:t>
      </w:r>
      <w:r w:rsidRPr="005A64E6">
        <w:rPr>
          <w:lang w:val="el-GR"/>
        </w:rPr>
        <w:t xml:space="preserve"> αλλά και ίσως των κόμβων που έπονται μετά τον </w:t>
      </w:r>
      <w:r>
        <w:t>k</w:t>
      </w:r>
      <w:r w:rsidRPr="005A64E6">
        <w:rPr>
          <w:lang w:val="el-GR"/>
        </w:rPr>
        <w:t xml:space="preserve">, πρέπει να επαληθευτεί πως δεν καθιστά αδύνατη την επίσκεψη σε οποιονδήποτε από τους επερχόμενους κόμβους. Για το σκοπό αυτό, έχει οριστεί αναδρομικά σε κάθε κόμβο της διαδρομής </w:t>
      </w:r>
      <w:r>
        <w:t>m</w:t>
      </w:r>
      <w:r w:rsidRPr="005A64E6">
        <w:rPr>
          <w:lang w:val="el-GR"/>
        </w:rPr>
        <w:t xml:space="preserve"> μια τιμή </w:t>
      </w:r>
      <w:r>
        <w:t>MaxShift</w:t>
      </w:r>
      <w:r w:rsidRPr="005A64E6">
        <w:rPr>
          <w:lang w:val="el-GR"/>
        </w:rPr>
        <w:t xml:space="preserve"> έτσι ώστε να είναι γνωστό</w:t>
      </w:r>
      <w:r w:rsidR="00982EC0">
        <w:rPr>
          <w:lang w:val="el-GR"/>
        </w:rPr>
        <w:t xml:space="preserve"> </w:t>
      </w:r>
      <w:r w:rsidR="00982EC0" w:rsidRPr="00C95EE1">
        <w:rPr>
          <w:lang w:val="el-GR"/>
        </w:rPr>
        <w:t xml:space="preserve">το πόσο μπορεί να παραταθεί η επίσκεψη στον εκάστοτε κόμβο χωρίς να προκαλέσει δυσχέρεια στη συνέχεια της διαδρομής. Σε περίπτωση, λοιπόν, που δεν δημιουργείται πρόβλημα με την εισαγωγή του </w:t>
      </w:r>
      <w:r w:rsidR="00982EC0">
        <w:t>j</w:t>
      </w:r>
      <w:r w:rsidR="00982EC0" w:rsidRPr="00C95EE1">
        <w:rPr>
          <w:lang w:val="el-GR"/>
        </w:rPr>
        <w:t xml:space="preserve"> στην ακμή </w:t>
      </w:r>
      <w:r w:rsidR="00982EC0">
        <w:t>i</w:t>
      </w:r>
      <w:r w:rsidR="00982EC0" w:rsidRPr="00C95EE1">
        <w:rPr>
          <w:lang w:val="el-GR"/>
        </w:rPr>
        <w:t xml:space="preserve"> → </w:t>
      </w:r>
      <w:r w:rsidR="00982EC0">
        <w:t>k</w:t>
      </w:r>
      <w:r w:rsidR="00982EC0" w:rsidRPr="00C95EE1">
        <w:rPr>
          <w:lang w:val="el-GR"/>
        </w:rPr>
        <w:t xml:space="preserve"> τότε υπολογίζεται η τιμή </w:t>
      </w:r>
      <w:r w:rsidR="00982EC0">
        <w:t>Shift</w:t>
      </w:r>
      <w:r w:rsidR="00376731" w:rsidRPr="00376731">
        <w:rPr>
          <w:lang w:val="el-GR"/>
        </w:rPr>
        <w:t>{</w:t>
      </w:r>
      <w:r w:rsidR="00982EC0">
        <w:t>j</w:t>
      </w:r>
      <w:r w:rsidR="00376731" w:rsidRPr="00376731">
        <w:rPr>
          <w:lang w:val="el-GR"/>
        </w:rPr>
        <w:t>}</w:t>
      </w:r>
      <w:r w:rsidR="00982EC0" w:rsidRPr="00C95EE1">
        <w:rPr>
          <w:lang w:val="el-GR"/>
        </w:rPr>
        <w:t xml:space="preserve"> για αυτό το σημείο εισαγωγής</w:t>
      </w:r>
      <w:r w:rsidR="00CB13FC">
        <w:rPr>
          <w:lang w:val="el-GR"/>
        </w:rPr>
        <w:t>.</w:t>
      </w:r>
    </w:p>
    <w:p w14:paraId="7BB6FE9A" w14:textId="0330F431" w:rsidR="00E17321" w:rsidRDefault="005A0742" w:rsidP="00A37CE4">
      <w:pPr>
        <w:rPr>
          <w:lang w:val="el-GR"/>
        </w:rPr>
      </w:pPr>
      <w:r w:rsidRPr="00B91CF3">
        <w:rPr>
          <w:lang w:val="el-GR"/>
        </w:rPr>
        <w:t xml:space="preserve">Στο σημείο αυτό, αξίζει να αναφερθεί πως θα μπορούσε να προστεθεί ένας ακόμα έλεγχος που δεν περιλαμβάνεται στον αλγόριθμο των </w:t>
      </w:r>
      <w:r w:rsidR="00B91CF3">
        <w:t>Vansteenwegen</w:t>
      </w:r>
      <w:r w:rsidRPr="00B91CF3">
        <w:rPr>
          <w:lang w:val="el-GR"/>
        </w:rPr>
        <w:t xml:space="preserve"> </w:t>
      </w:r>
      <w:r>
        <w:t>et</w:t>
      </w:r>
      <w:r w:rsidRPr="00B91CF3">
        <w:rPr>
          <w:lang w:val="el-GR"/>
        </w:rPr>
        <w:t xml:space="preserve"> </w:t>
      </w:r>
      <w:r>
        <w:t>al</w:t>
      </w:r>
      <w:r w:rsidRPr="00B91CF3">
        <w:rPr>
          <w:lang w:val="el-GR"/>
        </w:rPr>
        <w:t xml:space="preserve">. </w:t>
      </w:r>
      <w:r w:rsidR="00CB18D1">
        <w:rPr>
          <w:lang w:val="el-GR"/>
        </w:rPr>
        <w:t>Ό</w:t>
      </w:r>
      <w:r w:rsidR="00CB18D1" w:rsidRPr="00B91CF3">
        <w:rPr>
          <w:lang w:val="el-GR"/>
        </w:rPr>
        <w:t>πως</w:t>
      </w:r>
      <w:r w:rsidRPr="00B91CF3">
        <w:rPr>
          <w:lang w:val="el-GR"/>
        </w:rPr>
        <w:t xml:space="preserve"> εξηγήθηκε παραπάνω, μια θέση εισαγωγής </w:t>
      </w:r>
      <w:r>
        <w:t>A</w:t>
      </w:r>
      <w:r w:rsidRPr="00B91CF3">
        <w:rPr>
          <w:lang w:val="el-GR"/>
        </w:rPr>
        <w:t xml:space="preserve"> για έναν κόμβο </w:t>
      </w:r>
      <w:r>
        <w:t>i</w:t>
      </w:r>
      <w:r w:rsidRPr="00B91CF3">
        <w:rPr>
          <w:lang w:val="el-GR"/>
        </w:rPr>
        <w:t xml:space="preserve"> θεωρείται καλύτερη </w:t>
      </w:r>
      <w:r w:rsidR="00644394" w:rsidRPr="00B91CF3">
        <w:rPr>
          <w:lang w:val="el-GR"/>
        </w:rPr>
        <w:t>από</w:t>
      </w:r>
      <w:r w:rsidRPr="00B91CF3">
        <w:rPr>
          <w:lang w:val="el-GR"/>
        </w:rPr>
        <w:t xml:space="preserve"> μία θέση εισαγωγής </w:t>
      </w:r>
      <w:r>
        <w:t>B</w:t>
      </w:r>
      <w:r w:rsidRPr="00B91CF3">
        <w:rPr>
          <w:lang w:val="el-GR"/>
        </w:rPr>
        <w:t xml:space="preserve"> </w:t>
      </w:r>
      <w:r w:rsidR="009164A6">
        <w:rPr>
          <w:lang w:val="el-GR"/>
        </w:rPr>
        <w:t>εάν</w:t>
      </w:r>
      <w:r w:rsidRPr="00B91CF3">
        <w:rPr>
          <w:lang w:val="el-GR"/>
        </w:rPr>
        <w:t xml:space="preserve"> ισχύει </w:t>
      </w:r>
      <w:r>
        <w:t>Shift</w:t>
      </w:r>
      <w:r w:rsidR="00F1145C" w:rsidRPr="00F1145C">
        <w:rPr>
          <w:lang w:val="el-GR"/>
        </w:rPr>
        <w:t>[</w:t>
      </w:r>
      <w:r>
        <w:t>iA</w:t>
      </w:r>
      <w:r w:rsidR="00F1145C" w:rsidRPr="00F1145C">
        <w:rPr>
          <w:lang w:val="el-GR"/>
        </w:rPr>
        <w:t>]</w:t>
      </w:r>
      <w:r w:rsidRPr="00B91CF3">
        <w:rPr>
          <w:lang w:val="el-GR"/>
        </w:rPr>
        <w:t xml:space="preserve"> &lt; </w:t>
      </w:r>
      <w:r>
        <w:t>Shift</w:t>
      </w:r>
      <w:r w:rsidR="00F1145C" w:rsidRPr="00F1145C">
        <w:rPr>
          <w:lang w:val="el-GR"/>
        </w:rPr>
        <w:t>[</w:t>
      </w:r>
      <w:r>
        <w:t>iB</w:t>
      </w:r>
      <w:r w:rsidR="00F1145C" w:rsidRPr="00F1145C">
        <w:rPr>
          <w:lang w:val="el-GR"/>
        </w:rPr>
        <w:t>]</w:t>
      </w:r>
      <w:r w:rsidRPr="00B91CF3">
        <w:rPr>
          <w:lang w:val="el-GR"/>
        </w:rPr>
        <w:t xml:space="preserve">. Παρ΄ όλα αυτά, στην αρχή του αλγορίθμου, που οι διαδρομές είναι ακόμα κενές, ο κάθε κόμβος της λίστας </w:t>
      </w:r>
      <w:r>
        <w:t>Unvisited</w:t>
      </w:r>
      <w:r w:rsidRPr="00B91CF3">
        <w:rPr>
          <w:lang w:val="el-GR"/>
        </w:rPr>
        <w:t xml:space="preserve"> που εξετάζεται έχει το ίδιο </w:t>
      </w:r>
      <w:r>
        <w:t>Shift</w:t>
      </w:r>
      <w:r w:rsidRPr="00B91CF3">
        <w:rPr>
          <w:lang w:val="el-GR"/>
        </w:rPr>
        <w:t xml:space="preserve"> και για όλες τις διαδρομές. </w:t>
      </w:r>
      <w:r w:rsidR="00447112">
        <w:rPr>
          <w:lang w:val="el-GR"/>
        </w:rPr>
        <w:t>Έ</w:t>
      </w:r>
      <w:r w:rsidRPr="00B91CF3">
        <w:rPr>
          <w:lang w:val="el-GR"/>
        </w:rPr>
        <w:t>τσι, με τη παραπάνω λογική, κάθε φορά ο πρώτος κόμβος προς εισαγωγή θα εισάγεται στη πρώτη διαδρομή</w:t>
      </w:r>
      <w:del w:id="3418" w:author="Στάθης Καπ" w:date="2023-03-01T05:31:00Z">
        <w:r w:rsidRPr="00B91CF3" w:rsidDel="0017579B">
          <w:rPr>
            <w:lang w:val="el-GR"/>
          </w:rPr>
          <w:delText xml:space="preserve">. </w:delText>
        </w:r>
        <w:commentRangeStart w:id="3419"/>
        <w:r w:rsidRPr="00B91CF3" w:rsidDel="0017579B">
          <w:rPr>
            <w:lang w:val="el-GR"/>
          </w:rPr>
          <w:delText>Επίσης πρέπει να συνυπολογιστεί πως ένας κόμβος έχει περισσότερες πιθανότητες να εισαχθεί σε μία διαδρομή με 3,4 κόμβους παρά σε μία διαδρομή με 1 κόμβο καθώς στη πρώτη υπάρχουν περισσότερες θέσεις εισαγωγής</w:delText>
        </w:r>
      </w:del>
      <w:r w:rsidRPr="00B91CF3">
        <w:rPr>
          <w:lang w:val="el-GR"/>
        </w:rPr>
        <w:t xml:space="preserve">. </w:t>
      </w:r>
      <w:commentRangeEnd w:id="3419"/>
      <w:r w:rsidR="00BB15A2">
        <w:rPr>
          <w:rStyle w:val="CommentReference"/>
        </w:rPr>
        <w:commentReference w:id="3419"/>
      </w:r>
      <w:r w:rsidRPr="00B91CF3">
        <w:rPr>
          <w:lang w:val="el-GR"/>
        </w:rPr>
        <w:t xml:space="preserve">Για το λόγο αυτό, στη περίπτωση που ισχύει </w:t>
      </w:r>
      <w:r>
        <w:t>Shift</w:t>
      </w:r>
      <w:r w:rsidR="00447112" w:rsidRPr="00447112">
        <w:rPr>
          <w:lang w:val="el-GR"/>
        </w:rPr>
        <w:t>{</w:t>
      </w:r>
      <w:r>
        <w:t>iA</w:t>
      </w:r>
      <w:r w:rsidR="00447112" w:rsidRPr="00447112">
        <w:rPr>
          <w:lang w:val="el-GR"/>
        </w:rPr>
        <w:t>}</w:t>
      </w:r>
      <w:r w:rsidRPr="00B91CF3">
        <w:rPr>
          <w:lang w:val="el-GR"/>
        </w:rPr>
        <w:t xml:space="preserve"> = </w:t>
      </w:r>
      <w:r>
        <w:t>Shift</w:t>
      </w:r>
      <w:r w:rsidR="00D656AB" w:rsidRPr="00D656AB">
        <w:rPr>
          <w:lang w:val="el-GR"/>
        </w:rPr>
        <w:t>{</w:t>
      </w:r>
      <w:r w:rsidR="00D54598">
        <w:t>iB</w:t>
      </w:r>
      <w:r w:rsidR="00D656AB" w:rsidRPr="00D656AB">
        <w:rPr>
          <w:lang w:val="el-GR"/>
        </w:rPr>
        <w:t>}</w:t>
      </w:r>
      <w:r w:rsidRPr="00B91CF3">
        <w:rPr>
          <w:lang w:val="el-GR"/>
        </w:rPr>
        <w:t>, ίσως να ανατίθεται μια πιθανότητα εισαγωγής στη θέση Β, της τάξεως 50%. Η παραπάνω αλλαγή προσδίδει τυχαιότητα στο αλγόριθμο αφαιρώντας του την ντετερμινιστική του ιδιότητα και καθιστώντας τον στοχαστικό καθώς τα αποτελέσματα πλέον ποικίλλουν εμφανίζοντας διάφορες χαμηλότερες αλλά και υψηλότερες τιμές κέρδους από το συνηθισμένο.</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F6E32" w14:paraId="272D1039" w14:textId="77777777" w:rsidTr="00237FE3">
        <w:trPr>
          <w:ins w:id="3420" w:author="Στάθης Καπ" w:date="2023-02-01T21:23:00Z"/>
        </w:trPr>
        <w:tc>
          <w:tcPr>
            <w:tcW w:w="350" w:type="pct"/>
          </w:tcPr>
          <w:p w14:paraId="4B22FD3B" w14:textId="77777777" w:rsidR="004F6E32" w:rsidRDefault="004F6E32">
            <w:pPr>
              <w:spacing w:after="160"/>
              <w:rPr>
                <w:ins w:id="3421" w:author="Στάθης Καπ" w:date="2023-02-01T21:23:00Z"/>
                <w:lang w:val="el-GR"/>
              </w:rPr>
              <w:pPrChange w:id="3422" w:author="Στάθης Καπ" w:date="2023-02-01T08:46:00Z">
                <w:pPr/>
              </w:pPrChange>
            </w:pPr>
          </w:p>
        </w:tc>
        <w:tc>
          <w:tcPr>
            <w:tcW w:w="4300" w:type="pct"/>
          </w:tcPr>
          <w:p w14:paraId="18599328" w14:textId="7A421D8F" w:rsidR="004F6E32" w:rsidRPr="005846FF" w:rsidRDefault="004F6E32">
            <w:pPr>
              <w:spacing w:after="160"/>
              <w:rPr>
                <w:ins w:id="3423" w:author="Στάθης Καπ" w:date="2023-02-01T21:23:00Z"/>
                <w:lang w:val="el-GR"/>
              </w:rPr>
              <w:pPrChange w:id="3424" w:author="Στάθης Καπ" w:date="2023-02-01T08:46:00Z">
                <w:pPr/>
              </w:pPrChange>
            </w:pPr>
            <m:oMathPara>
              <m:oMath>
                <m:r>
                  <w:ins w:id="3425" w:author="Στάθης Καπ" w:date="2023-02-01T21:23:00Z">
                    <w:rPr>
                      <w:rFonts w:ascii="Cambria Math" w:hAnsi="Cambria Math"/>
                    </w:rPr>
                    <m:t>arrTim</m:t>
                  </w:ins>
                </m:r>
                <m:sSub>
                  <m:sSubPr>
                    <m:ctrlPr>
                      <w:ins w:id="3426" w:author="Στάθης Καπ" w:date="2023-02-01T21:23:00Z">
                        <w:rPr>
                          <w:rFonts w:ascii="Cambria Math" w:hAnsi="Cambria Math"/>
                          <w:i/>
                        </w:rPr>
                      </w:ins>
                    </m:ctrlPr>
                  </m:sSubPr>
                  <m:e>
                    <m:r>
                      <w:ins w:id="3427" w:author="Στάθης Καπ" w:date="2023-02-01T21:23:00Z">
                        <w:rPr>
                          <w:rFonts w:ascii="Cambria Math" w:hAnsi="Cambria Math"/>
                        </w:rPr>
                        <m:t>e</m:t>
                      </w:ins>
                    </m:r>
                  </m:e>
                  <m:sub>
                    <m:r>
                      <w:ins w:id="3428" w:author="Στάθης Καπ" w:date="2023-02-01T21:23:00Z">
                        <w:rPr>
                          <w:rFonts w:ascii="Cambria Math" w:hAnsi="Cambria Math"/>
                        </w:rPr>
                        <m:t>j</m:t>
                      </w:ins>
                    </m:r>
                  </m:sub>
                </m:sSub>
                <m:r>
                  <w:ins w:id="3429" w:author="Στάθης Καπ" w:date="2023-02-01T21:23:00Z">
                    <w:rPr>
                      <w:rFonts w:ascii="Cambria Math" w:hAnsi="Cambria Math"/>
                    </w:rPr>
                    <m:t>=depTim</m:t>
                  </w:ins>
                </m:r>
                <m:sSub>
                  <m:sSubPr>
                    <m:ctrlPr>
                      <w:ins w:id="3430" w:author="Στάθης Καπ" w:date="2023-02-01T21:23:00Z">
                        <w:rPr>
                          <w:rFonts w:ascii="Cambria Math" w:hAnsi="Cambria Math"/>
                          <w:i/>
                        </w:rPr>
                      </w:ins>
                    </m:ctrlPr>
                  </m:sSubPr>
                  <m:e>
                    <m:r>
                      <w:ins w:id="3431" w:author="Στάθης Καπ" w:date="2023-02-01T21:23:00Z">
                        <w:rPr>
                          <w:rFonts w:ascii="Cambria Math" w:hAnsi="Cambria Math"/>
                        </w:rPr>
                        <m:t>e</m:t>
                      </w:ins>
                    </m:r>
                  </m:e>
                  <m:sub>
                    <m:r>
                      <w:ins w:id="3432" w:author="Στάθης Καπ" w:date="2023-02-01T21:23:00Z">
                        <w:rPr>
                          <w:rFonts w:ascii="Cambria Math" w:hAnsi="Cambria Math"/>
                        </w:rPr>
                        <m:t>i</m:t>
                      </w:ins>
                    </m:r>
                  </m:sub>
                </m:sSub>
                <m:r>
                  <w:ins w:id="3433" w:author="Στάθης Καπ" w:date="2023-02-01T21:23:00Z">
                    <w:rPr>
                      <w:rFonts w:ascii="Cambria Math" w:hAnsi="Cambria Math"/>
                    </w:rPr>
                    <m:t>+T</m:t>
                  </w:ins>
                </m:r>
                <m:sSub>
                  <m:sSubPr>
                    <m:ctrlPr>
                      <w:ins w:id="3434" w:author="Στάθης Καπ" w:date="2023-02-01T21:23:00Z">
                        <w:rPr>
                          <w:rFonts w:ascii="Cambria Math" w:hAnsi="Cambria Math"/>
                          <w:i/>
                        </w:rPr>
                      </w:ins>
                    </m:ctrlPr>
                  </m:sSubPr>
                  <m:e>
                    <m:r>
                      <w:ins w:id="3435" w:author="Στάθης Καπ" w:date="2023-02-01T21:23:00Z">
                        <w:rPr>
                          <w:rFonts w:ascii="Cambria Math" w:hAnsi="Cambria Math"/>
                        </w:rPr>
                        <m:t>T</m:t>
                      </w:ins>
                    </m:r>
                  </m:e>
                  <m:sub>
                    <m:r>
                      <w:ins w:id="3436" w:author="Στάθης Καπ" w:date="2023-02-01T21:23:00Z">
                        <w:rPr>
                          <w:rFonts w:ascii="Cambria Math" w:hAnsi="Cambria Math"/>
                        </w:rPr>
                        <m:t>ij</m:t>
                      </w:ins>
                    </m:r>
                  </m:sub>
                </m:sSub>
              </m:oMath>
            </m:oMathPara>
          </w:p>
        </w:tc>
        <w:tc>
          <w:tcPr>
            <w:tcW w:w="350" w:type="pct"/>
            <w:vAlign w:val="center"/>
          </w:tcPr>
          <w:p w14:paraId="3F6F2D63" w14:textId="4D4059FB" w:rsidR="004F6E32" w:rsidRPr="00603993" w:rsidRDefault="004F6E32" w:rsidP="00237FE3">
            <w:pPr>
              <w:pStyle w:val="Caption"/>
              <w:spacing w:after="160"/>
              <w:rPr>
                <w:ins w:id="3437" w:author="Στάθης Καπ" w:date="2023-02-01T21:23:00Z"/>
                <w:rPrChange w:id="3438" w:author="Στάθης Καπ" w:date="2023-02-01T08:49:00Z">
                  <w:rPr>
                    <w:ins w:id="3439" w:author="Στάθης Καπ" w:date="2023-02-01T21:23:00Z"/>
                    <w:lang w:val="el-GR"/>
                  </w:rPr>
                </w:rPrChange>
              </w:rPr>
            </w:pPr>
            <w:ins w:id="3440" w:author="Στάθης Καπ" w:date="2023-02-01T21:23:00Z">
              <w:r>
                <w:t>(</w:t>
              </w:r>
              <w:r>
                <w:rPr>
                  <w:lang w:val="el-GR"/>
                </w:rPr>
                <w:fldChar w:fldCharType="begin"/>
              </w:r>
              <w:r>
                <w:rPr>
                  <w:lang w:val="el-GR"/>
                </w:rPr>
                <w:instrText xml:space="preserve"> STYLEREF 1 \s </w:instrText>
              </w:r>
              <w:r>
                <w:rPr>
                  <w:lang w:val="el-GR"/>
                </w:rPr>
                <w:fldChar w:fldCharType="separate"/>
              </w:r>
            </w:ins>
            <w:r w:rsidR="006132C8">
              <w:rPr>
                <w:noProof/>
                <w:lang w:val="el-GR"/>
              </w:rPr>
              <w:t>3</w:t>
            </w:r>
            <w:ins w:id="3441" w:author="Στάθης Καπ" w:date="2023-02-01T21:2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1</w:t>
            </w:r>
            <w:ins w:id="3442" w:author="Στάθης Καπ" w:date="2023-02-01T21:23:00Z">
              <w:r>
                <w:rPr>
                  <w:lang w:val="el-GR"/>
                </w:rPr>
                <w:fldChar w:fldCharType="end"/>
              </w:r>
              <w:r>
                <w:t>)</w:t>
              </w:r>
            </w:ins>
          </w:p>
        </w:tc>
      </w:tr>
      <w:tr w:rsidR="00E168B2" w14:paraId="26675BCD" w14:textId="77777777" w:rsidTr="00237FE3">
        <w:trPr>
          <w:ins w:id="3443" w:author="Στάθης Καπ" w:date="2023-02-01T21:23:00Z"/>
        </w:trPr>
        <w:tc>
          <w:tcPr>
            <w:tcW w:w="350" w:type="pct"/>
          </w:tcPr>
          <w:p w14:paraId="2A0950E8" w14:textId="77777777" w:rsidR="00E168B2" w:rsidRDefault="00E168B2">
            <w:pPr>
              <w:spacing w:after="160"/>
              <w:rPr>
                <w:ins w:id="3444" w:author="Στάθης Καπ" w:date="2023-02-01T21:23:00Z"/>
                <w:lang w:val="el-GR"/>
              </w:rPr>
              <w:pPrChange w:id="3445" w:author="Στάθης Καπ" w:date="2023-02-01T08:46:00Z">
                <w:pPr/>
              </w:pPrChange>
            </w:pPr>
          </w:p>
        </w:tc>
        <w:tc>
          <w:tcPr>
            <w:tcW w:w="4300" w:type="pct"/>
          </w:tcPr>
          <w:p w14:paraId="42719C96" w14:textId="1689D242" w:rsidR="00E168B2" w:rsidRPr="005846FF" w:rsidRDefault="00E168B2">
            <w:pPr>
              <w:spacing w:after="160"/>
              <w:rPr>
                <w:ins w:id="3446" w:author="Στάθης Καπ" w:date="2023-02-01T21:23:00Z"/>
                <w:lang w:val="el-GR"/>
              </w:rPr>
              <w:pPrChange w:id="3447" w:author="Στάθης Καπ" w:date="2023-02-01T08:46:00Z">
                <w:pPr/>
              </w:pPrChange>
            </w:pPr>
            <m:oMathPara>
              <m:oMath>
                <m:r>
                  <w:ins w:id="3448" w:author="Στάθης Καπ" w:date="2023-02-01T21:23:00Z">
                    <w:rPr>
                      <w:rFonts w:ascii="Cambria Math" w:hAnsi="Cambria Math"/>
                    </w:rPr>
                    <m:t>wai</m:t>
                  </w:ins>
                </m:r>
                <m:sSub>
                  <m:sSubPr>
                    <m:ctrlPr>
                      <w:ins w:id="3449" w:author="Στάθης Καπ" w:date="2023-02-01T21:23:00Z">
                        <w:rPr>
                          <w:rFonts w:ascii="Cambria Math" w:hAnsi="Cambria Math"/>
                          <w:i/>
                        </w:rPr>
                      </w:ins>
                    </m:ctrlPr>
                  </m:sSubPr>
                  <m:e>
                    <m:r>
                      <w:ins w:id="3450" w:author="Στάθης Καπ" w:date="2023-02-01T21:23:00Z">
                        <w:rPr>
                          <w:rFonts w:ascii="Cambria Math" w:hAnsi="Cambria Math"/>
                        </w:rPr>
                        <m:t>t</m:t>
                      </w:ins>
                    </m:r>
                  </m:e>
                  <m:sub>
                    <m:r>
                      <w:ins w:id="3451" w:author="Στάθης Καπ" w:date="2023-02-01T21:23:00Z">
                        <w:rPr>
                          <w:rFonts w:ascii="Cambria Math" w:hAnsi="Cambria Math"/>
                        </w:rPr>
                        <m:t>j</m:t>
                      </w:ins>
                    </m:r>
                  </m:sub>
                </m:sSub>
                <m:r>
                  <w:ins w:id="3452" w:author="Στάθης Καπ" w:date="2023-02-01T21:23:00Z">
                    <w:rPr>
                      <w:rFonts w:ascii="Cambria Math" w:hAnsi="Cambria Math"/>
                    </w:rPr>
                    <m:t>=</m:t>
                  </w:ins>
                </m:r>
                <m:r>
                  <w:ins w:id="3453" w:author="Στάθης Καπ" w:date="2023-02-01T21:23:00Z">
                    <m:rPr>
                      <m:sty m:val="p"/>
                    </m:rPr>
                    <w:rPr>
                      <w:rFonts w:ascii="Cambria Math" w:hAnsi="Cambria Math"/>
                    </w:rPr>
                    <m:t>max⁡</m:t>
                  </w:ins>
                </m:r>
                <m:r>
                  <w:ins w:id="3454" w:author="Στάθης Καπ" w:date="2023-02-01T21:23:00Z">
                    <w:rPr>
                      <w:rFonts w:ascii="Cambria Math" w:hAnsi="Cambria Math"/>
                    </w:rPr>
                    <m:t>(0, openTim</m:t>
                  </w:ins>
                </m:r>
                <m:sSub>
                  <m:sSubPr>
                    <m:ctrlPr>
                      <w:ins w:id="3455" w:author="Στάθης Καπ" w:date="2023-02-01T21:23:00Z">
                        <w:rPr>
                          <w:rFonts w:ascii="Cambria Math" w:hAnsi="Cambria Math"/>
                          <w:i/>
                        </w:rPr>
                      </w:ins>
                    </m:ctrlPr>
                  </m:sSubPr>
                  <m:e>
                    <m:r>
                      <w:ins w:id="3456" w:author="Στάθης Καπ" w:date="2023-02-01T21:23:00Z">
                        <w:rPr>
                          <w:rFonts w:ascii="Cambria Math" w:hAnsi="Cambria Math"/>
                        </w:rPr>
                        <m:t>e</m:t>
                      </w:ins>
                    </m:r>
                  </m:e>
                  <m:sub>
                    <m:r>
                      <w:ins w:id="3457" w:author="Στάθης Καπ" w:date="2023-02-01T21:23:00Z">
                        <w:rPr>
                          <w:rFonts w:ascii="Cambria Math" w:hAnsi="Cambria Math"/>
                        </w:rPr>
                        <m:t>j</m:t>
                      </w:ins>
                    </m:r>
                  </m:sub>
                </m:sSub>
                <m:r>
                  <w:ins w:id="3458" w:author="Στάθης Καπ" w:date="2023-02-01T21:23:00Z">
                    <w:rPr>
                      <w:rFonts w:ascii="Cambria Math" w:hAnsi="Cambria Math"/>
                    </w:rPr>
                    <m:t>-arrTim</m:t>
                  </w:ins>
                </m:r>
                <m:sSub>
                  <m:sSubPr>
                    <m:ctrlPr>
                      <w:ins w:id="3459" w:author="Στάθης Καπ" w:date="2023-02-01T21:23:00Z">
                        <w:rPr>
                          <w:rFonts w:ascii="Cambria Math" w:hAnsi="Cambria Math"/>
                          <w:i/>
                        </w:rPr>
                      </w:ins>
                    </m:ctrlPr>
                  </m:sSubPr>
                  <m:e>
                    <m:r>
                      <w:ins w:id="3460" w:author="Στάθης Καπ" w:date="2023-02-01T21:23:00Z">
                        <w:rPr>
                          <w:rFonts w:ascii="Cambria Math" w:hAnsi="Cambria Math"/>
                        </w:rPr>
                        <m:t>e</m:t>
                      </w:ins>
                    </m:r>
                  </m:e>
                  <m:sub>
                    <m:r>
                      <w:ins w:id="3461" w:author="Στάθης Καπ" w:date="2023-02-01T21:23:00Z">
                        <w:rPr>
                          <w:rFonts w:ascii="Cambria Math" w:hAnsi="Cambria Math"/>
                        </w:rPr>
                        <m:t>j</m:t>
                      </w:ins>
                    </m:r>
                  </m:sub>
                </m:sSub>
                <m:r>
                  <w:ins w:id="3462" w:author="Στάθης Καπ" w:date="2023-02-01T21:23:00Z">
                    <w:rPr>
                      <w:rFonts w:ascii="Cambria Math" w:hAnsi="Cambria Math"/>
                    </w:rPr>
                    <m:t>)</m:t>
                  </w:ins>
                </m:r>
              </m:oMath>
            </m:oMathPara>
          </w:p>
        </w:tc>
        <w:tc>
          <w:tcPr>
            <w:tcW w:w="350" w:type="pct"/>
            <w:vAlign w:val="center"/>
          </w:tcPr>
          <w:p w14:paraId="1B910B33" w14:textId="35A661E7" w:rsidR="00E168B2" w:rsidRPr="00A92D34" w:rsidRDefault="00E168B2" w:rsidP="00237FE3">
            <w:pPr>
              <w:pStyle w:val="Caption"/>
              <w:spacing w:after="160"/>
              <w:rPr>
                <w:ins w:id="3463" w:author="Στάθης Καπ" w:date="2023-02-01T21:23:00Z"/>
                <w:rPrChange w:id="3464" w:author="Στάθης Καπ" w:date="2023-02-01T21:24:00Z">
                  <w:rPr>
                    <w:ins w:id="3465" w:author="Στάθης Καπ" w:date="2023-02-01T21:23:00Z"/>
                    <w:lang w:val="el-GR"/>
                  </w:rPr>
                </w:rPrChange>
              </w:rPr>
            </w:pPr>
            <w:ins w:id="3466" w:author="Στάθης Καπ" w:date="2023-02-01T21:23:00Z">
              <w:r w:rsidRPr="00A92D34">
                <w:t>(</w:t>
              </w:r>
              <w:r w:rsidRPr="00A92D34">
                <w:rPr>
                  <w:lang w:val="el-GR"/>
                </w:rPr>
                <w:fldChar w:fldCharType="begin"/>
              </w:r>
              <w:r w:rsidRPr="00A92D34">
                <w:rPr>
                  <w:lang w:val="el-GR"/>
                </w:rPr>
                <w:instrText xml:space="preserve"> STYLEREF 1 \s </w:instrText>
              </w:r>
              <w:r w:rsidRPr="00A92D34">
                <w:rPr>
                  <w:lang w:val="el-GR"/>
                </w:rPr>
                <w:fldChar w:fldCharType="separate"/>
              </w:r>
            </w:ins>
            <w:r w:rsidR="006132C8">
              <w:rPr>
                <w:noProof/>
                <w:lang w:val="el-GR"/>
              </w:rPr>
              <w:t>3</w:t>
            </w:r>
            <w:ins w:id="3467" w:author="Στάθης Καπ" w:date="2023-02-01T21:23:00Z">
              <w:r w:rsidRPr="00A92D34">
                <w:rPr>
                  <w:lang w:val="el-GR"/>
                </w:rPr>
                <w:fldChar w:fldCharType="end"/>
              </w:r>
              <w:r w:rsidRPr="00A92D34">
                <w:rPr>
                  <w:lang w:val="el-GR"/>
                </w:rPr>
                <w:t>.</w:t>
              </w:r>
              <w:r w:rsidRPr="00A92D34">
                <w:rPr>
                  <w:lang w:val="el-GR"/>
                </w:rPr>
                <w:fldChar w:fldCharType="begin"/>
              </w:r>
              <w:r w:rsidRPr="00A92D34">
                <w:rPr>
                  <w:lang w:val="el-GR"/>
                </w:rPr>
                <w:instrText xml:space="preserve"> SEQ Εξίσωση \* ARABIC \s 1 </w:instrText>
              </w:r>
              <w:r w:rsidRPr="00A92D34">
                <w:rPr>
                  <w:lang w:val="el-GR"/>
                </w:rPr>
                <w:fldChar w:fldCharType="separate"/>
              </w:r>
            </w:ins>
            <w:r w:rsidR="006132C8">
              <w:rPr>
                <w:noProof/>
                <w:lang w:val="el-GR"/>
              </w:rPr>
              <w:t>2</w:t>
            </w:r>
            <w:ins w:id="3468" w:author="Στάθης Καπ" w:date="2023-02-01T21:23:00Z">
              <w:r w:rsidRPr="00A92D34">
                <w:rPr>
                  <w:lang w:val="el-GR"/>
                </w:rPr>
                <w:fldChar w:fldCharType="end"/>
              </w:r>
              <w:r w:rsidRPr="00A92D34">
                <w:t>)</w:t>
              </w:r>
            </w:ins>
          </w:p>
        </w:tc>
      </w:tr>
      <w:tr w:rsidR="005109BD" w14:paraId="5042CBA3" w14:textId="77777777" w:rsidTr="00237FE3">
        <w:trPr>
          <w:ins w:id="3469" w:author="Στάθης Καπ" w:date="2023-02-01T21:24:00Z"/>
        </w:trPr>
        <w:tc>
          <w:tcPr>
            <w:tcW w:w="350" w:type="pct"/>
          </w:tcPr>
          <w:p w14:paraId="7A01AA4F" w14:textId="77777777" w:rsidR="005109BD" w:rsidRDefault="005109BD">
            <w:pPr>
              <w:spacing w:after="160"/>
              <w:rPr>
                <w:ins w:id="3470" w:author="Στάθης Καπ" w:date="2023-02-01T21:24:00Z"/>
                <w:lang w:val="el-GR"/>
              </w:rPr>
              <w:pPrChange w:id="3471" w:author="Στάθης Καπ" w:date="2023-02-01T08:46:00Z">
                <w:pPr/>
              </w:pPrChange>
            </w:pPr>
          </w:p>
        </w:tc>
        <w:tc>
          <w:tcPr>
            <w:tcW w:w="4300" w:type="pct"/>
          </w:tcPr>
          <w:p w14:paraId="2CEF9B60" w14:textId="728DC0E4" w:rsidR="005109BD" w:rsidRPr="005846FF" w:rsidRDefault="005109BD">
            <w:pPr>
              <w:spacing w:after="160"/>
              <w:rPr>
                <w:ins w:id="3472" w:author="Στάθης Καπ" w:date="2023-02-01T21:24:00Z"/>
                <w:lang w:val="el-GR"/>
              </w:rPr>
              <w:pPrChange w:id="3473" w:author="Στάθης Καπ" w:date="2023-02-01T08:46:00Z">
                <w:pPr/>
              </w:pPrChange>
            </w:pPr>
            <m:oMathPara>
              <m:oMath>
                <m:r>
                  <w:ins w:id="3474" w:author="Στάθης Καπ" w:date="2023-02-01T21:24:00Z">
                    <w:rPr>
                      <w:rFonts w:ascii="Cambria Math" w:hAnsi="Cambria Math"/>
                    </w:rPr>
                    <m:t>startOfVisi</m:t>
                  </w:ins>
                </m:r>
                <m:sSub>
                  <m:sSubPr>
                    <m:ctrlPr>
                      <w:ins w:id="3475" w:author="Στάθης Καπ" w:date="2023-02-01T21:24:00Z">
                        <w:rPr>
                          <w:rFonts w:ascii="Cambria Math" w:hAnsi="Cambria Math"/>
                          <w:i/>
                        </w:rPr>
                      </w:ins>
                    </m:ctrlPr>
                  </m:sSubPr>
                  <m:e>
                    <m:r>
                      <w:ins w:id="3476" w:author="Στάθης Καπ" w:date="2023-02-01T21:24:00Z">
                        <w:rPr>
                          <w:rFonts w:ascii="Cambria Math" w:hAnsi="Cambria Math"/>
                        </w:rPr>
                        <m:t>t</m:t>
                      </w:ins>
                    </m:r>
                  </m:e>
                  <m:sub>
                    <m:r>
                      <w:ins w:id="3477" w:author="Στάθης Καπ" w:date="2023-02-01T21:24:00Z">
                        <w:rPr>
                          <w:rFonts w:ascii="Cambria Math" w:hAnsi="Cambria Math"/>
                        </w:rPr>
                        <m:t>j</m:t>
                      </w:ins>
                    </m:r>
                  </m:sub>
                </m:sSub>
                <m:r>
                  <w:ins w:id="3478" w:author="Στάθης Καπ" w:date="2023-02-01T21:24:00Z">
                    <w:rPr>
                      <w:rFonts w:ascii="Cambria Math" w:hAnsi="Cambria Math"/>
                    </w:rPr>
                    <m:t>=arrTim</m:t>
                  </w:ins>
                </m:r>
                <m:sSub>
                  <m:sSubPr>
                    <m:ctrlPr>
                      <w:ins w:id="3479" w:author="Στάθης Καπ" w:date="2023-02-01T21:24:00Z">
                        <w:rPr>
                          <w:rFonts w:ascii="Cambria Math" w:hAnsi="Cambria Math"/>
                          <w:i/>
                        </w:rPr>
                      </w:ins>
                    </m:ctrlPr>
                  </m:sSubPr>
                  <m:e>
                    <m:r>
                      <w:ins w:id="3480" w:author="Στάθης Καπ" w:date="2023-02-01T21:24:00Z">
                        <w:rPr>
                          <w:rFonts w:ascii="Cambria Math" w:hAnsi="Cambria Math"/>
                        </w:rPr>
                        <m:t>e</m:t>
                      </w:ins>
                    </m:r>
                  </m:e>
                  <m:sub>
                    <m:r>
                      <w:ins w:id="3481" w:author="Στάθης Καπ" w:date="2023-02-01T21:24:00Z">
                        <w:rPr>
                          <w:rFonts w:ascii="Cambria Math" w:hAnsi="Cambria Math"/>
                        </w:rPr>
                        <m:t>j</m:t>
                      </w:ins>
                    </m:r>
                  </m:sub>
                </m:sSub>
                <m:r>
                  <w:ins w:id="3482" w:author="Στάθης Καπ" w:date="2023-02-01T21:24:00Z">
                    <w:rPr>
                      <w:rFonts w:ascii="Cambria Math" w:hAnsi="Cambria Math"/>
                    </w:rPr>
                    <m:t>+wai</m:t>
                  </w:ins>
                </m:r>
                <m:sSub>
                  <m:sSubPr>
                    <m:ctrlPr>
                      <w:ins w:id="3483" w:author="Στάθης Καπ" w:date="2023-02-01T21:24:00Z">
                        <w:rPr>
                          <w:rFonts w:ascii="Cambria Math" w:hAnsi="Cambria Math"/>
                          <w:i/>
                        </w:rPr>
                      </w:ins>
                    </m:ctrlPr>
                  </m:sSubPr>
                  <m:e>
                    <m:r>
                      <w:ins w:id="3484" w:author="Στάθης Καπ" w:date="2023-02-01T21:24:00Z">
                        <w:rPr>
                          <w:rFonts w:ascii="Cambria Math" w:hAnsi="Cambria Math"/>
                        </w:rPr>
                        <m:t>t</m:t>
                      </w:ins>
                    </m:r>
                  </m:e>
                  <m:sub>
                    <m:r>
                      <w:ins w:id="3485" w:author="Στάθης Καπ" w:date="2023-02-01T21:24:00Z">
                        <w:rPr>
                          <w:rFonts w:ascii="Cambria Math" w:hAnsi="Cambria Math"/>
                        </w:rPr>
                        <m:t>j</m:t>
                      </w:ins>
                    </m:r>
                  </m:sub>
                </m:sSub>
              </m:oMath>
            </m:oMathPara>
          </w:p>
        </w:tc>
        <w:tc>
          <w:tcPr>
            <w:tcW w:w="350" w:type="pct"/>
            <w:vAlign w:val="center"/>
          </w:tcPr>
          <w:p w14:paraId="7F288352" w14:textId="511F4A2F" w:rsidR="005109BD" w:rsidRPr="00603993" w:rsidRDefault="005109BD" w:rsidP="00237FE3">
            <w:pPr>
              <w:pStyle w:val="Caption"/>
              <w:spacing w:after="160"/>
              <w:rPr>
                <w:ins w:id="3486" w:author="Στάθης Καπ" w:date="2023-02-01T21:24:00Z"/>
                <w:rPrChange w:id="3487" w:author="Στάθης Καπ" w:date="2023-02-01T08:49:00Z">
                  <w:rPr>
                    <w:ins w:id="3488" w:author="Στάθης Καπ" w:date="2023-02-01T21:24:00Z"/>
                    <w:lang w:val="el-GR"/>
                  </w:rPr>
                </w:rPrChange>
              </w:rPr>
            </w:pPr>
            <w:ins w:id="3489" w:author="Στάθης Καπ" w:date="2023-02-01T21:24:00Z">
              <w:r>
                <w:t>(</w:t>
              </w:r>
              <w:r>
                <w:rPr>
                  <w:lang w:val="el-GR"/>
                </w:rPr>
                <w:fldChar w:fldCharType="begin"/>
              </w:r>
              <w:r>
                <w:rPr>
                  <w:lang w:val="el-GR"/>
                </w:rPr>
                <w:instrText xml:space="preserve"> STYLEREF 1 \s </w:instrText>
              </w:r>
              <w:r>
                <w:rPr>
                  <w:lang w:val="el-GR"/>
                </w:rPr>
                <w:fldChar w:fldCharType="separate"/>
              </w:r>
            </w:ins>
            <w:r w:rsidR="006132C8">
              <w:rPr>
                <w:noProof/>
                <w:lang w:val="el-GR"/>
              </w:rPr>
              <w:t>3</w:t>
            </w:r>
            <w:ins w:id="3490"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3</w:t>
            </w:r>
            <w:ins w:id="3491" w:author="Στάθης Καπ" w:date="2023-02-01T21:24:00Z">
              <w:r>
                <w:rPr>
                  <w:lang w:val="el-GR"/>
                </w:rPr>
                <w:fldChar w:fldCharType="end"/>
              </w:r>
              <w:r>
                <w:t>)</w:t>
              </w:r>
            </w:ins>
          </w:p>
        </w:tc>
      </w:tr>
      <w:tr w:rsidR="00AD6D18" w14:paraId="64417C4D" w14:textId="77777777" w:rsidTr="00237FE3">
        <w:trPr>
          <w:ins w:id="3492" w:author="Στάθης Καπ" w:date="2023-02-01T21:24:00Z"/>
        </w:trPr>
        <w:tc>
          <w:tcPr>
            <w:tcW w:w="350" w:type="pct"/>
          </w:tcPr>
          <w:p w14:paraId="1044DB3C" w14:textId="77777777" w:rsidR="00AD6D18" w:rsidRDefault="00AD6D18">
            <w:pPr>
              <w:spacing w:after="160"/>
              <w:rPr>
                <w:ins w:id="3493" w:author="Στάθης Καπ" w:date="2023-02-01T21:24:00Z"/>
                <w:lang w:val="el-GR"/>
              </w:rPr>
              <w:pPrChange w:id="3494" w:author="Στάθης Καπ" w:date="2023-02-01T08:46:00Z">
                <w:pPr/>
              </w:pPrChange>
            </w:pPr>
          </w:p>
        </w:tc>
        <w:tc>
          <w:tcPr>
            <w:tcW w:w="4300" w:type="pct"/>
          </w:tcPr>
          <w:p w14:paraId="3C9B4152" w14:textId="4B2381D9" w:rsidR="00AD6D18" w:rsidRPr="005846FF" w:rsidRDefault="00AD6D18">
            <w:pPr>
              <w:spacing w:after="160"/>
              <w:rPr>
                <w:ins w:id="3495" w:author="Στάθης Καπ" w:date="2023-02-01T21:24:00Z"/>
                <w:lang w:val="el-GR"/>
              </w:rPr>
              <w:pPrChange w:id="3496" w:author="Στάθης Καπ" w:date="2023-02-01T08:46:00Z">
                <w:pPr/>
              </w:pPrChange>
            </w:pPr>
            <m:oMathPara>
              <m:oMath>
                <m:r>
                  <w:ins w:id="3497" w:author="Στάθης Καπ" w:date="2023-02-01T21:24:00Z">
                    <w:rPr>
                      <w:rFonts w:ascii="Cambria Math" w:eastAsiaTheme="minorEastAsia" w:hAnsi="Cambria Math"/>
                    </w:rPr>
                    <m:t>Shif</m:t>
                  </w:ins>
                </m:r>
                <m:sSub>
                  <m:sSubPr>
                    <m:ctrlPr>
                      <w:ins w:id="3498" w:author="Στάθης Καπ" w:date="2023-02-01T21:24:00Z">
                        <w:rPr>
                          <w:rFonts w:ascii="Cambria Math" w:eastAsiaTheme="minorEastAsia" w:hAnsi="Cambria Math"/>
                          <w:i/>
                        </w:rPr>
                      </w:ins>
                    </m:ctrlPr>
                  </m:sSubPr>
                  <m:e>
                    <m:r>
                      <w:ins w:id="3499" w:author="Στάθης Καπ" w:date="2023-02-01T21:24:00Z">
                        <w:rPr>
                          <w:rFonts w:ascii="Cambria Math" w:eastAsiaTheme="minorEastAsia" w:hAnsi="Cambria Math"/>
                        </w:rPr>
                        <m:t>t</m:t>
                      </w:ins>
                    </m:r>
                  </m:e>
                  <m:sub>
                    <m:r>
                      <w:ins w:id="3500" w:author="Στάθης Καπ" w:date="2023-02-01T21:24:00Z">
                        <w:rPr>
                          <w:rFonts w:ascii="Cambria Math" w:eastAsiaTheme="minorEastAsia" w:hAnsi="Cambria Math"/>
                        </w:rPr>
                        <m:t>j</m:t>
                      </w:ins>
                    </m:r>
                  </m:sub>
                </m:sSub>
                <m:r>
                  <w:ins w:id="3501" w:author="Στάθης Καπ" w:date="2023-02-01T21:24:00Z">
                    <w:rPr>
                      <w:rFonts w:ascii="Cambria Math" w:eastAsiaTheme="minorEastAsia" w:hAnsi="Cambria Math"/>
                    </w:rPr>
                    <m:t>=T</m:t>
                  </w:ins>
                </m:r>
                <m:sSub>
                  <m:sSubPr>
                    <m:ctrlPr>
                      <w:ins w:id="3502" w:author="Στάθης Καπ" w:date="2023-02-01T21:24:00Z">
                        <w:rPr>
                          <w:rFonts w:ascii="Cambria Math" w:eastAsiaTheme="minorEastAsia" w:hAnsi="Cambria Math"/>
                          <w:i/>
                        </w:rPr>
                      </w:ins>
                    </m:ctrlPr>
                  </m:sSubPr>
                  <m:e>
                    <m:r>
                      <w:ins w:id="3503" w:author="Στάθης Καπ" w:date="2023-02-01T21:24:00Z">
                        <w:rPr>
                          <w:rFonts w:ascii="Cambria Math" w:eastAsiaTheme="minorEastAsia" w:hAnsi="Cambria Math"/>
                        </w:rPr>
                        <m:t>T</m:t>
                      </w:ins>
                    </m:r>
                  </m:e>
                  <m:sub>
                    <m:r>
                      <w:ins w:id="3504" w:author="Στάθης Καπ" w:date="2023-02-01T21:24:00Z">
                        <w:rPr>
                          <w:rFonts w:ascii="Cambria Math" w:eastAsiaTheme="minorEastAsia" w:hAnsi="Cambria Math"/>
                        </w:rPr>
                        <m:t>ij</m:t>
                      </w:ins>
                    </m:r>
                  </m:sub>
                </m:sSub>
                <m:r>
                  <w:ins w:id="3505" w:author="Στάθης Καπ" w:date="2023-02-01T21:24:00Z">
                    <w:rPr>
                      <w:rFonts w:ascii="Cambria Math" w:eastAsiaTheme="minorEastAsia" w:hAnsi="Cambria Math"/>
                    </w:rPr>
                    <m:t>+wai</m:t>
                  </w:ins>
                </m:r>
                <m:sSub>
                  <m:sSubPr>
                    <m:ctrlPr>
                      <w:ins w:id="3506" w:author="Στάθης Καπ" w:date="2023-02-01T21:24:00Z">
                        <w:rPr>
                          <w:rFonts w:ascii="Cambria Math" w:eastAsiaTheme="minorEastAsia" w:hAnsi="Cambria Math"/>
                          <w:i/>
                        </w:rPr>
                      </w:ins>
                    </m:ctrlPr>
                  </m:sSubPr>
                  <m:e>
                    <m:r>
                      <w:ins w:id="3507" w:author="Στάθης Καπ" w:date="2023-02-01T21:24:00Z">
                        <w:rPr>
                          <w:rFonts w:ascii="Cambria Math" w:eastAsiaTheme="minorEastAsia" w:hAnsi="Cambria Math"/>
                        </w:rPr>
                        <m:t>t</m:t>
                      </w:ins>
                    </m:r>
                  </m:e>
                  <m:sub>
                    <m:r>
                      <w:ins w:id="3508" w:author="Στάθης Καπ" w:date="2023-02-01T21:24:00Z">
                        <w:rPr>
                          <w:rFonts w:ascii="Cambria Math" w:eastAsiaTheme="minorEastAsia" w:hAnsi="Cambria Math"/>
                        </w:rPr>
                        <m:t>j</m:t>
                      </w:ins>
                    </m:r>
                  </m:sub>
                </m:sSub>
                <m:r>
                  <w:ins w:id="3509" w:author="Στάθης Καπ" w:date="2023-02-01T21:24:00Z">
                    <w:rPr>
                      <w:rFonts w:ascii="Cambria Math" w:eastAsiaTheme="minorEastAsia" w:hAnsi="Cambria Math"/>
                    </w:rPr>
                    <m:t>+visitDu</m:t>
                  </w:ins>
                </m:r>
                <m:sSub>
                  <m:sSubPr>
                    <m:ctrlPr>
                      <w:ins w:id="3510" w:author="Στάθης Καπ" w:date="2023-02-01T21:24:00Z">
                        <w:rPr>
                          <w:rFonts w:ascii="Cambria Math" w:eastAsiaTheme="minorEastAsia" w:hAnsi="Cambria Math"/>
                          <w:i/>
                        </w:rPr>
                      </w:ins>
                    </m:ctrlPr>
                  </m:sSubPr>
                  <m:e>
                    <m:r>
                      <w:ins w:id="3511" w:author="Στάθης Καπ" w:date="2023-02-01T21:24:00Z">
                        <w:rPr>
                          <w:rFonts w:ascii="Cambria Math" w:eastAsiaTheme="minorEastAsia" w:hAnsi="Cambria Math"/>
                        </w:rPr>
                        <m:t>r</m:t>
                      </w:ins>
                    </m:r>
                  </m:e>
                  <m:sub>
                    <m:r>
                      <w:ins w:id="3512" w:author="Στάθης Καπ" w:date="2023-02-01T21:24:00Z">
                        <w:rPr>
                          <w:rFonts w:ascii="Cambria Math" w:eastAsiaTheme="minorEastAsia" w:hAnsi="Cambria Math"/>
                        </w:rPr>
                        <m:t>j</m:t>
                      </w:ins>
                    </m:r>
                  </m:sub>
                </m:sSub>
                <m:r>
                  <w:ins w:id="3513" w:author="Στάθης Καπ" w:date="2023-02-01T21:24:00Z">
                    <w:rPr>
                      <w:rFonts w:ascii="Cambria Math" w:eastAsiaTheme="minorEastAsia" w:hAnsi="Cambria Math"/>
                    </w:rPr>
                    <m:t>+T</m:t>
                  </w:ins>
                </m:r>
                <m:sSub>
                  <m:sSubPr>
                    <m:ctrlPr>
                      <w:ins w:id="3514" w:author="Στάθης Καπ" w:date="2023-02-01T21:24:00Z">
                        <w:rPr>
                          <w:rFonts w:ascii="Cambria Math" w:eastAsiaTheme="minorEastAsia" w:hAnsi="Cambria Math"/>
                          <w:i/>
                        </w:rPr>
                      </w:ins>
                    </m:ctrlPr>
                  </m:sSubPr>
                  <m:e>
                    <m:r>
                      <w:ins w:id="3515" w:author="Στάθης Καπ" w:date="2023-02-01T21:24:00Z">
                        <w:rPr>
                          <w:rFonts w:ascii="Cambria Math" w:eastAsiaTheme="minorEastAsia" w:hAnsi="Cambria Math"/>
                        </w:rPr>
                        <m:t>T</m:t>
                      </w:ins>
                    </m:r>
                  </m:e>
                  <m:sub>
                    <m:r>
                      <w:ins w:id="3516" w:author="Στάθης Καπ" w:date="2023-02-01T21:24:00Z">
                        <w:rPr>
                          <w:rFonts w:ascii="Cambria Math" w:eastAsiaTheme="minorEastAsia" w:hAnsi="Cambria Math"/>
                        </w:rPr>
                        <m:t>jk</m:t>
                      </w:ins>
                    </m:r>
                  </m:sub>
                </m:sSub>
                <m:r>
                  <w:ins w:id="3517" w:author="Στάθης Καπ" w:date="2023-02-01T21:24:00Z">
                    <w:rPr>
                      <w:rFonts w:ascii="Cambria Math" w:eastAsiaTheme="minorEastAsia" w:hAnsi="Cambria Math"/>
                    </w:rPr>
                    <m:t>-T</m:t>
                  </w:ins>
                </m:r>
                <m:sSub>
                  <m:sSubPr>
                    <m:ctrlPr>
                      <w:ins w:id="3518" w:author="Στάθης Καπ" w:date="2023-02-01T21:24:00Z">
                        <w:rPr>
                          <w:rFonts w:ascii="Cambria Math" w:eastAsiaTheme="minorEastAsia" w:hAnsi="Cambria Math"/>
                          <w:i/>
                        </w:rPr>
                      </w:ins>
                    </m:ctrlPr>
                  </m:sSubPr>
                  <m:e>
                    <m:r>
                      <w:ins w:id="3519" w:author="Στάθης Καπ" w:date="2023-02-01T21:24:00Z">
                        <w:rPr>
                          <w:rFonts w:ascii="Cambria Math" w:eastAsiaTheme="minorEastAsia" w:hAnsi="Cambria Math"/>
                        </w:rPr>
                        <m:t>T</m:t>
                      </w:ins>
                    </m:r>
                  </m:e>
                  <m:sub>
                    <m:r>
                      <w:ins w:id="3520" w:author="Στάθης Καπ" w:date="2023-02-01T21:24:00Z">
                        <w:rPr>
                          <w:rFonts w:ascii="Cambria Math" w:eastAsiaTheme="minorEastAsia" w:hAnsi="Cambria Math"/>
                        </w:rPr>
                        <m:t>ik</m:t>
                      </w:ins>
                    </m:r>
                  </m:sub>
                </m:sSub>
              </m:oMath>
            </m:oMathPara>
          </w:p>
        </w:tc>
        <w:tc>
          <w:tcPr>
            <w:tcW w:w="350" w:type="pct"/>
            <w:vAlign w:val="center"/>
          </w:tcPr>
          <w:p w14:paraId="2B25CD4B" w14:textId="0C5A5006" w:rsidR="00AD6D18" w:rsidRPr="00603993" w:rsidRDefault="00AD6D18" w:rsidP="00237FE3">
            <w:pPr>
              <w:pStyle w:val="Caption"/>
              <w:spacing w:after="160"/>
              <w:rPr>
                <w:ins w:id="3521" w:author="Στάθης Καπ" w:date="2023-02-01T21:24:00Z"/>
                <w:rPrChange w:id="3522" w:author="Στάθης Καπ" w:date="2023-02-01T08:49:00Z">
                  <w:rPr>
                    <w:ins w:id="3523" w:author="Στάθης Καπ" w:date="2023-02-01T21:24:00Z"/>
                    <w:lang w:val="el-GR"/>
                  </w:rPr>
                </w:rPrChange>
              </w:rPr>
            </w:pPr>
            <w:ins w:id="3524" w:author="Στάθης Καπ" w:date="2023-02-01T21:24:00Z">
              <w:r>
                <w:t>(</w:t>
              </w:r>
              <w:r>
                <w:rPr>
                  <w:lang w:val="el-GR"/>
                </w:rPr>
                <w:fldChar w:fldCharType="begin"/>
              </w:r>
              <w:r>
                <w:rPr>
                  <w:lang w:val="el-GR"/>
                </w:rPr>
                <w:instrText xml:space="preserve"> STYLEREF 1 \s </w:instrText>
              </w:r>
              <w:r>
                <w:rPr>
                  <w:lang w:val="el-GR"/>
                </w:rPr>
                <w:fldChar w:fldCharType="separate"/>
              </w:r>
            </w:ins>
            <w:r w:rsidR="006132C8">
              <w:rPr>
                <w:noProof/>
                <w:lang w:val="el-GR"/>
              </w:rPr>
              <w:t>3</w:t>
            </w:r>
            <w:ins w:id="3525"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4</w:t>
            </w:r>
            <w:ins w:id="3526" w:author="Στάθης Καπ" w:date="2023-02-01T21:24:00Z">
              <w:r>
                <w:rPr>
                  <w:lang w:val="el-GR"/>
                </w:rPr>
                <w:fldChar w:fldCharType="end"/>
              </w:r>
              <w:r>
                <w:t>)</w:t>
              </w:r>
            </w:ins>
          </w:p>
        </w:tc>
      </w:tr>
      <w:tr w:rsidR="00A17A30" w14:paraId="080A4B6C" w14:textId="77777777" w:rsidTr="00237FE3">
        <w:trPr>
          <w:ins w:id="3527" w:author="Στάθης Καπ" w:date="2023-02-01T21:25:00Z"/>
        </w:trPr>
        <w:tc>
          <w:tcPr>
            <w:tcW w:w="350" w:type="pct"/>
          </w:tcPr>
          <w:p w14:paraId="72EBD43D" w14:textId="77777777" w:rsidR="00A17A30" w:rsidRDefault="00A17A30">
            <w:pPr>
              <w:spacing w:after="160"/>
              <w:rPr>
                <w:ins w:id="3528" w:author="Στάθης Καπ" w:date="2023-02-01T21:25:00Z"/>
                <w:lang w:val="el-GR"/>
              </w:rPr>
              <w:pPrChange w:id="3529" w:author="Στάθης Καπ" w:date="2023-02-01T08:46:00Z">
                <w:pPr/>
              </w:pPrChange>
            </w:pPr>
          </w:p>
        </w:tc>
        <w:tc>
          <w:tcPr>
            <w:tcW w:w="4300" w:type="pct"/>
          </w:tcPr>
          <w:p w14:paraId="5C3A27E9" w14:textId="04C927D7" w:rsidR="00A17A30" w:rsidRPr="005846FF" w:rsidRDefault="00A17A30">
            <w:pPr>
              <w:spacing w:after="160"/>
              <w:rPr>
                <w:ins w:id="3530" w:author="Στάθης Καπ" w:date="2023-02-01T21:25:00Z"/>
                <w:lang w:val="el-GR"/>
              </w:rPr>
              <w:pPrChange w:id="3531" w:author="Στάθης Καπ" w:date="2023-02-01T08:46:00Z">
                <w:pPr/>
              </w:pPrChange>
            </w:pPr>
            <m:oMathPara>
              <m:oMath>
                <m:r>
                  <w:ins w:id="3532" w:author="Στάθης Καπ" w:date="2023-02-01T21:25:00Z">
                    <w:rPr>
                      <w:rFonts w:ascii="Cambria Math" w:eastAsiaTheme="minorEastAsia" w:hAnsi="Cambria Math"/>
                    </w:rPr>
                    <m:t>MaxShif</m:t>
                  </w:ins>
                </m:r>
                <m:sSub>
                  <m:sSubPr>
                    <m:ctrlPr>
                      <w:ins w:id="3533" w:author="Στάθης Καπ" w:date="2023-02-01T21:25:00Z">
                        <w:rPr>
                          <w:rFonts w:ascii="Cambria Math" w:eastAsiaTheme="minorEastAsia" w:hAnsi="Cambria Math"/>
                          <w:i/>
                        </w:rPr>
                      </w:ins>
                    </m:ctrlPr>
                  </m:sSubPr>
                  <m:e>
                    <m:r>
                      <w:ins w:id="3534" w:author="Στάθης Καπ" w:date="2023-02-01T21:25:00Z">
                        <w:rPr>
                          <w:rFonts w:ascii="Cambria Math" w:eastAsiaTheme="minorEastAsia" w:hAnsi="Cambria Math"/>
                        </w:rPr>
                        <m:t>t</m:t>
                      </w:ins>
                    </m:r>
                  </m:e>
                  <m:sub>
                    <m:r>
                      <w:ins w:id="3535" w:author="Στάθης Καπ" w:date="2023-02-01T21:25:00Z">
                        <w:rPr>
                          <w:rFonts w:ascii="Cambria Math" w:eastAsiaTheme="minorEastAsia" w:hAnsi="Cambria Math"/>
                        </w:rPr>
                        <m:t>j</m:t>
                      </w:ins>
                    </m:r>
                  </m:sub>
                </m:sSub>
                <m:r>
                  <w:ins w:id="3536" w:author="Στάθης Καπ" w:date="2023-02-01T21:25:00Z">
                    <w:rPr>
                      <w:rFonts w:ascii="Cambria Math" w:eastAsiaTheme="minorEastAsia" w:hAnsi="Cambria Math"/>
                    </w:rPr>
                    <m:t>=</m:t>
                  </w:ins>
                </m:r>
                <m:r>
                  <w:ins w:id="3537" w:author="Στάθης Καπ" w:date="2023-02-01T21:25:00Z">
                    <m:rPr>
                      <m:sty m:val="p"/>
                    </m:rPr>
                    <w:rPr>
                      <w:rFonts w:ascii="Cambria Math" w:eastAsiaTheme="minorEastAsia" w:hAnsi="Cambria Math"/>
                    </w:rPr>
                    <m:t>min⁡</m:t>
                  </w:ins>
                </m:r>
                <m:r>
                  <w:ins w:id="3538" w:author="Στάθης Καπ" w:date="2023-02-01T21:25:00Z">
                    <w:rPr>
                      <w:rFonts w:ascii="Cambria Math" w:eastAsiaTheme="minorEastAsia" w:hAnsi="Cambria Math"/>
                    </w:rPr>
                    <m:t>(closeTim</m:t>
                  </w:ins>
                </m:r>
                <m:sSub>
                  <m:sSubPr>
                    <m:ctrlPr>
                      <w:ins w:id="3539" w:author="Στάθης Καπ" w:date="2023-02-01T21:25:00Z">
                        <w:rPr>
                          <w:rFonts w:ascii="Cambria Math" w:eastAsiaTheme="minorEastAsia" w:hAnsi="Cambria Math"/>
                          <w:i/>
                        </w:rPr>
                      </w:ins>
                    </m:ctrlPr>
                  </m:sSubPr>
                  <m:e>
                    <m:r>
                      <w:ins w:id="3540" w:author="Στάθης Καπ" w:date="2023-02-01T21:25:00Z">
                        <w:rPr>
                          <w:rFonts w:ascii="Cambria Math" w:eastAsiaTheme="minorEastAsia" w:hAnsi="Cambria Math"/>
                        </w:rPr>
                        <m:t>e</m:t>
                      </w:ins>
                    </m:r>
                  </m:e>
                  <m:sub>
                    <m:r>
                      <w:ins w:id="3541" w:author="Στάθης Καπ" w:date="2023-02-01T21:25:00Z">
                        <w:rPr>
                          <w:rFonts w:ascii="Cambria Math" w:eastAsiaTheme="minorEastAsia" w:hAnsi="Cambria Math"/>
                        </w:rPr>
                        <m:t>j</m:t>
                      </w:ins>
                    </m:r>
                  </m:sub>
                </m:sSub>
                <m:r>
                  <w:ins w:id="3542" w:author="Στάθης Καπ" w:date="2023-02-01T21:25:00Z">
                    <w:rPr>
                      <w:rFonts w:ascii="Cambria Math" w:eastAsiaTheme="minorEastAsia" w:hAnsi="Cambria Math"/>
                    </w:rPr>
                    <m:t>-depTim</m:t>
                  </w:ins>
                </m:r>
                <m:sSub>
                  <m:sSubPr>
                    <m:ctrlPr>
                      <w:ins w:id="3543" w:author="Στάθης Καπ" w:date="2023-02-01T21:25:00Z">
                        <w:rPr>
                          <w:rFonts w:ascii="Cambria Math" w:eastAsiaTheme="minorEastAsia" w:hAnsi="Cambria Math"/>
                          <w:i/>
                        </w:rPr>
                      </w:ins>
                    </m:ctrlPr>
                  </m:sSubPr>
                  <m:e>
                    <m:r>
                      <w:ins w:id="3544" w:author="Στάθης Καπ" w:date="2023-02-01T21:25:00Z">
                        <w:rPr>
                          <w:rFonts w:ascii="Cambria Math" w:eastAsiaTheme="minorEastAsia" w:hAnsi="Cambria Math"/>
                        </w:rPr>
                        <m:t>e</m:t>
                      </w:ins>
                    </m:r>
                  </m:e>
                  <m:sub>
                    <m:r>
                      <w:ins w:id="3545" w:author="Στάθης Καπ" w:date="2023-02-01T21:25:00Z">
                        <w:rPr>
                          <w:rFonts w:ascii="Cambria Math" w:eastAsiaTheme="minorEastAsia" w:hAnsi="Cambria Math"/>
                        </w:rPr>
                        <m:t>j</m:t>
                      </w:ins>
                    </m:r>
                  </m:sub>
                </m:sSub>
                <m:r>
                  <w:ins w:id="3546" w:author="Στάθης Καπ" w:date="2023-02-01T21:25:00Z">
                    <w:rPr>
                      <w:rFonts w:ascii="Cambria Math" w:eastAsiaTheme="minorEastAsia" w:hAnsi="Cambria Math"/>
                    </w:rPr>
                    <m:t>, wai</m:t>
                  </w:ins>
                </m:r>
                <m:sSub>
                  <m:sSubPr>
                    <m:ctrlPr>
                      <w:ins w:id="3547" w:author="Στάθης Καπ" w:date="2023-02-01T21:25:00Z">
                        <w:rPr>
                          <w:rFonts w:ascii="Cambria Math" w:eastAsiaTheme="minorEastAsia" w:hAnsi="Cambria Math"/>
                          <w:i/>
                        </w:rPr>
                      </w:ins>
                    </m:ctrlPr>
                  </m:sSubPr>
                  <m:e>
                    <m:r>
                      <w:ins w:id="3548" w:author="Στάθης Καπ" w:date="2023-02-01T21:25:00Z">
                        <w:rPr>
                          <w:rFonts w:ascii="Cambria Math" w:eastAsiaTheme="minorEastAsia" w:hAnsi="Cambria Math"/>
                        </w:rPr>
                        <m:t>t</m:t>
                      </w:ins>
                    </m:r>
                  </m:e>
                  <m:sub>
                    <m:r>
                      <w:ins w:id="3549" w:author="Στάθης Καπ" w:date="2023-02-01T21:25:00Z">
                        <w:rPr>
                          <w:rFonts w:ascii="Cambria Math" w:eastAsiaTheme="minorEastAsia" w:hAnsi="Cambria Math"/>
                        </w:rPr>
                        <m:t>k</m:t>
                      </w:ins>
                    </m:r>
                  </m:sub>
                </m:sSub>
                <m:r>
                  <w:ins w:id="3550" w:author="Στάθης Καπ" w:date="2023-02-01T21:25:00Z">
                    <w:rPr>
                      <w:rFonts w:ascii="Cambria Math" w:eastAsiaTheme="minorEastAsia" w:hAnsi="Cambria Math"/>
                    </w:rPr>
                    <m:t>+MaxShif</m:t>
                  </w:ins>
                </m:r>
                <m:sSub>
                  <m:sSubPr>
                    <m:ctrlPr>
                      <w:ins w:id="3551" w:author="Στάθης Καπ" w:date="2023-02-01T21:25:00Z">
                        <w:rPr>
                          <w:rFonts w:ascii="Cambria Math" w:eastAsiaTheme="minorEastAsia" w:hAnsi="Cambria Math"/>
                          <w:i/>
                        </w:rPr>
                      </w:ins>
                    </m:ctrlPr>
                  </m:sSubPr>
                  <m:e>
                    <m:r>
                      <w:ins w:id="3552" w:author="Στάθης Καπ" w:date="2023-02-01T21:25:00Z">
                        <w:rPr>
                          <w:rFonts w:ascii="Cambria Math" w:eastAsiaTheme="minorEastAsia" w:hAnsi="Cambria Math"/>
                        </w:rPr>
                        <m:t>t</m:t>
                      </w:ins>
                    </m:r>
                  </m:e>
                  <m:sub>
                    <m:r>
                      <w:ins w:id="3553" w:author="Στάθης Καπ" w:date="2023-02-01T21:25:00Z">
                        <w:rPr>
                          <w:rFonts w:ascii="Cambria Math" w:eastAsiaTheme="minorEastAsia" w:hAnsi="Cambria Math"/>
                        </w:rPr>
                        <m:t>k</m:t>
                      </w:ins>
                    </m:r>
                  </m:sub>
                </m:sSub>
                <m:r>
                  <w:ins w:id="3554" w:author="Στάθης Καπ" w:date="2023-02-01T21:25:00Z">
                    <w:rPr>
                      <w:rFonts w:ascii="Cambria Math" w:eastAsiaTheme="minorEastAsia" w:hAnsi="Cambria Math"/>
                    </w:rPr>
                    <m:t>)</m:t>
                  </w:ins>
                </m:r>
              </m:oMath>
            </m:oMathPara>
          </w:p>
        </w:tc>
        <w:tc>
          <w:tcPr>
            <w:tcW w:w="350" w:type="pct"/>
            <w:vAlign w:val="center"/>
          </w:tcPr>
          <w:p w14:paraId="3E1A0A4F" w14:textId="5D64DFBC" w:rsidR="00A17A30" w:rsidRPr="00603993" w:rsidRDefault="00A17A30" w:rsidP="00237FE3">
            <w:pPr>
              <w:pStyle w:val="Caption"/>
              <w:spacing w:after="160"/>
              <w:rPr>
                <w:ins w:id="3555" w:author="Στάθης Καπ" w:date="2023-02-01T21:25:00Z"/>
                <w:rPrChange w:id="3556" w:author="Στάθης Καπ" w:date="2023-02-01T08:49:00Z">
                  <w:rPr>
                    <w:ins w:id="3557" w:author="Στάθης Καπ" w:date="2023-02-01T21:25:00Z"/>
                    <w:lang w:val="el-GR"/>
                  </w:rPr>
                </w:rPrChange>
              </w:rPr>
            </w:pPr>
            <w:ins w:id="3558" w:author="Στάθης Καπ" w:date="2023-02-01T21:25:00Z">
              <w:r>
                <w:t>(</w:t>
              </w:r>
              <w:r>
                <w:rPr>
                  <w:lang w:val="el-GR"/>
                </w:rPr>
                <w:fldChar w:fldCharType="begin"/>
              </w:r>
              <w:r>
                <w:rPr>
                  <w:lang w:val="el-GR"/>
                </w:rPr>
                <w:instrText xml:space="preserve"> STYLEREF 1 \s </w:instrText>
              </w:r>
              <w:r>
                <w:rPr>
                  <w:lang w:val="el-GR"/>
                </w:rPr>
                <w:fldChar w:fldCharType="separate"/>
              </w:r>
            </w:ins>
            <w:r w:rsidR="006132C8">
              <w:rPr>
                <w:noProof/>
                <w:lang w:val="el-GR"/>
              </w:rPr>
              <w:t>3</w:t>
            </w:r>
            <w:ins w:id="3559"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5</w:t>
            </w:r>
            <w:ins w:id="3560" w:author="Στάθης Καπ" w:date="2023-02-01T21:25:00Z">
              <w:r>
                <w:rPr>
                  <w:lang w:val="el-GR"/>
                </w:rPr>
                <w:fldChar w:fldCharType="end"/>
              </w:r>
              <w:r>
                <w:t>)</w:t>
              </w:r>
            </w:ins>
          </w:p>
        </w:tc>
      </w:tr>
    </w:tbl>
    <w:p w14:paraId="14EC5FC6" w14:textId="77777777" w:rsidR="004F6E32" w:rsidRPr="004F6E32" w:rsidDel="004F6E32" w:rsidRDefault="004F6E32" w:rsidP="00A37CE4">
      <w:pPr>
        <w:rPr>
          <w:del w:id="3561" w:author="Στάθης Καπ" w:date="2023-02-01T21:23:00Z"/>
          <w:rFonts w:eastAsiaTheme="minorEastAsia"/>
        </w:rPr>
      </w:pPr>
    </w:p>
    <w:p w14:paraId="365244DE" w14:textId="1F3A26BA" w:rsidR="0076131F" w:rsidRPr="004F6E32" w:rsidDel="004F6E32" w:rsidRDefault="00CF341E" w:rsidP="00A37CE4">
      <w:pPr>
        <w:rPr>
          <w:del w:id="3562" w:author="Στάθης Καπ" w:date="2023-02-01T21:23:00Z"/>
          <w:rFonts w:eastAsiaTheme="minorEastAsia"/>
          <w:rPrChange w:id="3563" w:author="Στάθης Καπ" w:date="2023-02-01T21:23:00Z">
            <w:rPr>
              <w:del w:id="3564" w:author="Στάθης Καπ" w:date="2023-02-01T21:23:00Z"/>
              <w:rFonts w:ascii="Cambria Math" w:hAnsi="Cambria Math"/>
              <w:i/>
            </w:rPr>
          </w:rPrChange>
        </w:rPr>
      </w:pPr>
      <w:commentRangeStart w:id="3565"/>
      <m:oMathPara>
        <m:oMath>
          <m:r>
            <w:del w:id="3566" w:author="Στάθης Καπ" w:date="2023-02-01T21:23:00Z">
              <w:rPr>
                <w:rFonts w:ascii="Cambria Math" w:hAnsi="Cambria Math"/>
              </w:rPr>
              <m:t>arrTim</m:t>
            </w:del>
          </m:r>
          <m:sSub>
            <m:sSubPr>
              <m:ctrlPr>
                <w:del w:id="3567" w:author="Στάθης Καπ" w:date="2023-02-01T21:23:00Z">
                  <w:rPr>
                    <w:rFonts w:ascii="Cambria Math" w:hAnsi="Cambria Math"/>
                    <w:i/>
                  </w:rPr>
                </w:del>
              </m:ctrlPr>
            </m:sSubPr>
            <m:e>
              <m:r>
                <w:del w:id="3568" w:author="Στάθης Καπ" w:date="2023-02-01T21:23:00Z">
                  <w:rPr>
                    <w:rFonts w:ascii="Cambria Math" w:hAnsi="Cambria Math"/>
                  </w:rPr>
                  <m:t>e</m:t>
                </w:del>
              </m:r>
            </m:e>
            <m:sub>
              <m:r>
                <w:del w:id="3569" w:author="Στάθης Καπ" w:date="2023-02-01T21:23:00Z">
                  <w:rPr>
                    <w:rFonts w:ascii="Cambria Math" w:hAnsi="Cambria Math"/>
                  </w:rPr>
                  <m:t>j</m:t>
                </w:del>
              </m:r>
            </m:sub>
          </m:sSub>
          <w:commentRangeEnd w:id="3565"/>
          <m:r>
            <w:del w:id="3570" w:author="Στάθης Καπ" w:date="2023-02-01T06:01:00Z">
              <m:rPr>
                <m:sty m:val="p"/>
              </m:rPr>
              <w:rPr>
                <w:rStyle w:val="CommentReference"/>
              </w:rPr>
              <w:commentReference w:id="3565"/>
            </w:del>
          </m:r>
          <m:r>
            <w:del w:id="3571" w:author="Στάθης Καπ" w:date="2023-02-01T06:01:00Z">
              <w:rPr>
                <w:rFonts w:ascii="Cambria Math" w:hAnsi="Cambria Math"/>
              </w:rPr>
              <m:t>=</m:t>
            </w:del>
          </m:r>
          <m:r>
            <w:del w:id="3572" w:author="Στάθης Καπ" w:date="2023-02-01T21:23:00Z">
              <w:rPr>
                <w:rFonts w:ascii="Cambria Math" w:hAnsi="Cambria Math"/>
              </w:rPr>
              <m:t>depTim</m:t>
            </w:del>
          </m:r>
          <m:sSub>
            <m:sSubPr>
              <m:ctrlPr>
                <w:del w:id="3573" w:author="Στάθης Καπ" w:date="2023-02-01T21:23:00Z">
                  <w:rPr>
                    <w:rFonts w:ascii="Cambria Math" w:hAnsi="Cambria Math"/>
                    <w:i/>
                  </w:rPr>
                </w:del>
              </m:ctrlPr>
            </m:sSubPr>
            <m:e>
              <m:r>
                <w:del w:id="3574" w:author="Στάθης Καπ" w:date="2023-02-01T21:23:00Z">
                  <w:rPr>
                    <w:rFonts w:ascii="Cambria Math" w:hAnsi="Cambria Math"/>
                  </w:rPr>
                  <m:t>e</m:t>
                </w:del>
              </m:r>
            </m:e>
            <m:sub>
              <m:r>
                <w:del w:id="3575" w:author="Στάθης Καπ" w:date="2023-02-01T21:23:00Z">
                  <w:rPr>
                    <w:rFonts w:ascii="Cambria Math" w:hAnsi="Cambria Math"/>
                  </w:rPr>
                  <m:t>i</m:t>
                </w:del>
              </m:r>
            </m:sub>
          </m:sSub>
          <m:r>
            <w:del w:id="3576" w:author="Στάθης Καπ" w:date="2023-02-01T21:23:00Z">
              <w:rPr>
                <w:rFonts w:ascii="Cambria Math" w:hAnsi="Cambria Math"/>
              </w:rPr>
              <m:t>+T</m:t>
            </w:del>
          </m:r>
          <m:sSub>
            <m:sSubPr>
              <m:ctrlPr>
                <w:del w:id="3577" w:author="Στάθης Καπ" w:date="2023-02-01T21:23:00Z">
                  <w:rPr>
                    <w:rFonts w:ascii="Cambria Math" w:hAnsi="Cambria Math"/>
                    <w:i/>
                  </w:rPr>
                </w:del>
              </m:ctrlPr>
            </m:sSubPr>
            <m:e>
              <m:r>
                <w:del w:id="3578" w:author="Στάθης Καπ" w:date="2023-02-01T21:23:00Z">
                  <w:rPr>
                    <w:rFonts w:ascii="Cambria Math" w:hAnsi="Cambria Math"/>
                  </w:rPr>
                  <m:t>T</m:t>
                </w:del>
              </m:r>
            </m:e>
            <m:sub>
              <m:r>
                <w:del w:id="3579" w:author="Στάθης Καπ" w:date="2023-02-01T21:23:00Z">
                  <w:rPr>
                    <w:rFonts w:ascii="Cambria Math" w:hAnsi="Cambria Math"/>
                  </w:rPr>
                  <m:t>ij</m:t>
                </w:del>
              </m:r>
            </m:sub>
          </m:sSub>
        </m:oMath>
      </m:oMathPara>
    </w:p>
    <w:p w14:paraId="0D28DA49" w14:textId="4943F393" w:rsidR="00CF341E" w:rsidRPr="00587C7F" w:rsidDel="004F6E32" w:rsidRDefault="00CF341E" w:rsidP="00A37CE4">
      <w:pPr>
        <w:rPr>
          <w:del w:id="3580" w:author="Στάθης Καπ" w:date="2023-02-01T21:23:00Z"/>
          <w:rFonts w:eastAsiaTheme="minorEastAsia"/>
        </w:rPr>
      </w:pPr>
      <m:oMathPara>
        <m:oMath>
          <m:r>
            <w:del w:id="3581" w:author="Στάθης Καπ" w:date="2023-02-01T21:23:00Z">
              <w:rPr>
                <w:rFonts w:ascii="Cambria Math" w:hAnsi="Cambria Math"/>
              </w:rPr>
              <m:t>wai</m:t>
            </w:del>
          </m:r>
          <m:sSub>
            <m:sSubPr>
              <m:ctrlPr>
                <w:del w:id="3582" w:author="Στάθης Καπ" w:date="2023-02-01T21:23:00Z">
                  <w:rPr>
                    <w:rFonts w:ascii="Cambria Math" w:hAnsi="Cambria Math"/>
                    <w:i/>
                  </w:rPr>
                </w:del>
              </m:ctrlPr>
            </m:sSubPr>
            <m:e>
              <m:r>
                <w:del w:id="3583" w:author="Στάθης Καπ" w:date="2023-02-01T21:23:00Z">
                  <w:rPr>
                    <w:rFonts w:ascii="Cambria Math" w:hAnsi="Cambria Math"/>
                  </w:rPr>
                  <m:t>t</m:t>
                </w:del>
              </m:r>
            </m:e>
            <m:sub>
              <m:r>
                <w:del w:id="3584" w:author="Στάθης Καπ" w:date="2023-02-01T21:23:00Z">
                  <w:rPr>
                    <w:rFonts w:ascii="Cambria Math" w:hAnsi="Cambria Math"/>
                  </w:rPr>
                  <m:t>j</m:t>
                </w:del>
              </m:r>
            </m:sub>
          </m:sSub>
          <m:r>
            <w:del w:id="3585" w:author="Στάθης Καπ" w:date="2023-02-01T21:23:00Z">
              <w:rPr>
                <w:rFonts w:ascii="Cambria Math" w:hAnsi="Cambria Math"/>
              </w:rPr>
              <m:t>=</m:t>
            </w:del>
          </m:r>
          <m:r>
            <w:del w:id="3586" w:author="Στάθης Καπ" w:date="2023-02-01T21:23:00Z">
              <m:rPr>
                <m:sty m:val="p"/>
              </m:rPr>
              <w:rPr>
                <w:rFonts w:ascii="Cambria Math" w:hAnsi="Cambria Math"/>
              </w:rPr>
              <m:t>max⁡</m:t>
            </w:del>
          </m:r>
          <m:r>
            <w:del w:id="3587" w:author="Στάθης Καπ" w:date="2023-02-01T21:23:00Z">
              <w:rPr>
                <w:rFonts w:ascii="Cambria Math" w:hAnsi="Cambria Math"/>
              </w:rPr>
              <m:t>(0, openTim</m:t>
            </w:del>
          </m:r>
          <m:sSub>
            <m:sSubPr>
              <m:ctrlPr>
                <w:del w:id="3588" w:author="Στάθης Καπ" w:date="2023-02-01T21:23:00Z">
                  <w:rPr>
                    <w:rFonts w:ascii="Cambria Math" w:hAnsi="Cambria Math"/>
                    <w:i/>
                  </w:rPr>
                </w:del>
              </m:ctrlPr>
            </m:sSubPr>
            <m:e>
              <m:r>
                <w:del w:id="3589" w:author="Στάθης Καπ" w:date="2023-02-01T21:23:00Z">
                  <w:rPr>
                    <w:rFonts w:ascii="Cambria Math" w:hAnsi="Cambria Math"/>
                  </w:rPr>
                  <m:t>e</m:t>
                </w:del>
              </m:r>
            </m:e>
            <m:sub>
              <m:r>
                <w:del w:id="3590" w:author="Στάθης Καπ" w:date="2023-02-01T21:23:00Z">
                  <w:rPr>
                    <w:rFonts w:ascii="Cambria Math" w:hAnsi="Cambria Math"/>
                  </w:rPr>
                  <m:t>j</m:t>
                </w:del>
              </m:r>
            </m:sub>
          </m:sSub>
          <m:r>
            <w:del w:id="3591" w:author="Στάθης Καπ" w:date="2023-02-01T21:23:00Z">
              <w:rPr>
                <w:rFonts w:ascii="Cambria Math" w:hAnsi="Cambria Math"/>
              </w:rPr>
              <m:t>-arrTim</m:t>
            </w:del>
          </m:r>
          <m:sSub>
            <m:sSubPr>
              <m:ctrlPr>
                <w:del w:id="3592" w:author="Στάθης Καπ" w:date="2023-02-01T21:23:00Z">
                  <w:rPr>
                    <w:rFonts w:ascii="Cambria Math" w:hAnsi="Cambria Math"/>
                    <w:i/>
                  </w:rPr>
                </w:del>
              </m:ctrlPr>
            </m:sSubPr>
            <m:e>
              <m:r>
                <w:del w:id="3593" w:author="Στάθης Καπ" w:date="2023-02-01T21:23:00Z">
                  <w:rPr>
                    <w:rFonts w:ascii="Cambria Math" w:hAnsi="Cambria Math"/>
                  </w:rPr>
                  <m:t>e</m:t>
                </w:del>
              </m:r>
            </m:e>
            <m:sub>
              <m:r>
                <w:del w:id="3594" w:author="Στάθης Καπ" w:date="2023-02-01T21:23:00Z">
                  <w:rPr>
                    <w:rFonts w:ascii="Cambria Math" w:hAnsi="Cambria Math"/>
                  </w:rPr>
                  <m:t>j</m:t>
                </w:del>
              </m:r>
            </m:sub>
          </m:sSub>
          <m:r>
            <w:del w:id="3595" w:author="Στάθης Καπ" w:date="2023-02-01T21:23:00Z">
              <w:rPr>
                <w:rFonts w:ascii="Cambria Math" w:hAnsi="Cambria Math"/>
              </w:rPr>
              <m:t>)</m:t>
            </w:del>
          </m:r>
        </m:oMath>
      </m:oMathPara>
    </w:p>
    <w:p w14:paraId="734AC9A1" w14:textId="175C2CC0" w:rsidR="00587C7F" w:rsidRPr="006E05D0" w:rsidDel="004F6E32" w:rsidRDefault="00E00E92" w:rsidP="00A37CE4">
      <w:pPr>
        <w:rPr>
          <w:del w:id="3596" w:author="Στάθης Καπ" w:date="2023-02-01T21:23:00Z"/>
          <w:rFonts w:eastAsiaTheme="minorEastAsia"/>
        </w:rPr>
      </w:pPr>
      <m:oMathPara>
        <m:oMath>
          <m:r>
            <w:del w:id="3597" w:author="Στάθης Καπ" w:date="2023-02-01T21:23:00Z">
              <w:rPr>
                <w:rFonts w:ascii="Cambria Math" w:hAnsi="Cambria Math"/>
              </w:rPr>
              <m:t>startOfVisi</m:t>
            </w:del>
          </m:r>
          <m:sSub>
            <m:sSubPr>
              <m:ctrlPr>
                <w:del w:id="3598" w:author="Στάθης Καπ" w:date="2023-02-01T21:23:00Z">
                  <w:rPr>
                    <w:rFonts w:ascii="Cambria Math" w:hAnsi="Cambria Math"/>
                    <w:i/>
                  </w:rPr>
                </w:del>
              </m:ctrlPr>
            </m:sSubPr>
            <m:e>
              <m:r>
                <w:del w:id="3599" w:author="Στάθης Καπ" w:date="2023-02-01T21:23:00Z">
                  <w:rPr>
                    <w:rFonts w:ascii="Cambria Math" w:hAnsi="Cambria Math"/>
                  </w:rPr>
                  <m:t>t</m:t>
                </w:del>
              </m:r>
            </m:e>
            <m:sub>
              <m:r>
                <w:del w:id="3600" w:author="Στάθης Καπ" w:date="2023-02-01T21:23:00Z">
                  <w:rPr>
                    <w:rFonts w:ascii="Cambria Math" w:hAnsi="Cambria Math"/>
                  </w:rPr>
                  <m:t>j</m:t>
                </w:del>
              </m:r>
            </m:sub>
          </m:sSub>
          <m:r>
            <w:del w:id="3601" w:author="Στάθης Καπ" w:date="2023-02-01T21:23:00Z">
              <w:rPr>
                <w:rFonts w:ascii="Cambria Math" w:hAnsi="Cambria Math"/>
              </w:rPr>
              <m:t>=arrTim</m:t>
            </w:del>
          </m:r>
          <m:sSub>
            <m:sSubPr>
              <m:ctrlPr>
                <w:del w:id="3602" w:author="Στάθης Καπ" w:date="2023-02-01T21:23:00Z">
                  <w:rPr>
                    <w:rFonts w:ascii="Cambria Math" w:hAnsi="Cambria Math"/>
                    <w:i/>
                  </w:rPr>
                </w:del>
              </m:ctrlPr>
            </m:sSubPr>
            <m:e>
              <m:r>
                <w:del w:id="3603" w:author="Στάθης Καπ" w:date="2023-02-01T21:23:00Z">
                  <w:rPr>
                    <w:rFonts w:ascii="Cambria Math" w:hAnsi="Cambria Math"/>
                  </w:rPr>
                  <m:t>e</m:t>
                </w:del>
              </m:r>
            </m:e>
            <m:sub>
              <m:r>
                <w:del w:id="3604" w:author="Στάθης Καπ" w:date="2023-02-01T21:23:00Z">
                  <w:rPr>
                    <w:rFonts w:ascii="Cambria Math" w:hAnsi="Cambria Math"/>
                  </w:rPr>
                  <m:t>j</m:t>
                </w:del>
              </m:r>
            </m:sub>
          </m:sSub>
          <m:r>
            <w:del w:id="3605" w:author="Στάθης Καπ" w:date="2023-02-01T21:23:00Z">
              <w:rPr>
                <w:rFonts w:ascii="Cambria Math" w:hAnsi="Cambria Math"/>
              </w:rPr>
              <m:t>+wai</m:t>
            </w:del>
          </m:r>
          <m:sSub>
            <m:sSubPr>
              <m:ctrlPr>
                <w:del w:id="3606" w:author="Στάθης Καπ" w:date="2023-02-01T21:23:00Z">
                  <w:rPr>
                    <w:rFonts w:ascii="Cambria Math" w:hAnsi="Cambria Math"/>
                    <w:i/>
                  </w:rPr>
                </w:del>
              </m:ctrlPr>
            </m:sSubPr>
            <m:e>
              <m:r>
                <w:del w:id="3607" w:author="Στάθης Καπ" w:date="2023-02-01T21:23:00Z">
                  <w:rPr>
                    <w:rFonts w:ascii="Cambria Math" w:hAnsi="Cambria Math"/>
                  </w:rPr>
                  <m:t>t</m:t>
                </w:del>
              </m:r>
            </m:e>
            <m:sub>
              <m:r>
                <w:del w:id="3608" w:author="Στάθης Καπ" w:date="2023-02-01T21:23:00Z">
                  <w:rPr>
                    <w:rFonts w:ascii="Cambria Math" w:hAnsi="Cambria Math"/>
                  </w:rPr>
                  <m:t>j</m:t>
                </w:del>
              </m:r>
            </m:sub>
          </m:sSub>
        </m:oMath>
      </m:oMathPara>
    </w:p>
    <w:p w14:paraId="17261EA6" w14:textId="414F0B35" w:rsidR="006E05D0" w:rsidRPr="008D3F8C" w:rsidDel="004F6E32" w:rsidRDefault="0011367C" w:rsidP="00A37CE4">
      <w:pPr>
        <w:rPr>
          <w:del w:id="3609" w:author="Στάθης Καπ" w:date="2023-02-01T21:23:00Z"/>
          <w:rFonts w:eastAsiaTheme="minorEastAsia"/>
        </w:rPr>
      </w:pPr>
      <m:oMathPara>
        <m:oMath>
          <m:r>
            <w:del w:id="3610" w:author="Στάθης Καπ" w:date="2023-02-01T21:23:00Z">
              <w:rPr>
                <w:rFonts w:ascii="Cambria Math" w:eastAsiaTheme="minorEastAsia" w:hAnsi="Cambria Math"/>
              </w:rPr>
              <m:t>depTim</m:t>
            </w:del>
          </m:r>
          <m:sSub>
            <m:sSubPr>
              <m:ctrlPr>
                <w:del w:id="3611" w:author="Στάθης Καπ" w:date="2023-02-01T21:23:00Z">
                  <w:rPr>
                    <w:rFonts w:ascii="Cambria Math" w:eastAsiaTheme="minorEastAsia" w:hAnsi="Cambria Math"/>
                    <w:i/>
                  </w:rPr>
                </w:del>
              </m:ctrlPr>
            </m:sSubPr>
            <m:e>
              <m:r>
                <w:del w:id="3612" w:author="Στάθης Καπ" w:date="2023-02-01T21:23:00Z">
                  <w:rPr>
                    <w:rFonts w:ascii="Cambria Math" w:eastAsiaTheme="minorEastAsia" w:hAnsi="Cambria Math"/>
                  </w:rPr>
                  <m:t>e</m:t>
                </w:del>
              </m:r>
            </m:e>
            <m:sub>
              <m:r>
                <w:del w:id="3613" w:author="Στάθης Καπ" w:date="2023-02-01T21:23:00Z">
                  <w:rPr>
                    <w:rFonts w:ascii="Cambria Math" w:eastAsiaTheme="minorEastAsia" w:hAnsi="Cambria Math"/>
                  </w:rPr>
                  <m:t>j</m:t>
                </w:del>
              </m:r>
            </m:sub>
          </m:sSub>
          <m:r>
            <w:del w:id="3614" w:author="Στάθης Καπ" w:date="2023-02-01T21:23:00Z">
              <w:rPr>
                <w:rFonts w:ascii="Cambria Math" w:eastAsiaTheme="minorEastAsia" w:hAnsi="Cambria Math"/>
              </w:rPr>
              <m:t>=startOfVisi</m:t>
            </w:del>
          </m:r>
          <m:sSub>
            <m:sSubPr>
              <m:ctrlPr>
                <w:del w:id="3615" w:author="Στάθης Καπ" w:date="2023-02-01T21:23:00Z">
                  <w:rPr>
                    <w:rFonts w:ascii="Cambria Math" w:eastAsiaTheme="minorEastAsia" w:hAnsi="Cambria Math"/>
                    <w:i/>
                  </w:rPr>
                </w:del>
              </m:ctrlPr>
            </m:sSubPr>
            <m:e>
              <m:r>
                <w:del w:id="3616" w:author="Στάθης Καπ" w:date="2023-02-01T21:23:00Z">
                  <w:rPr>
                    <w:rFonts w:ascii="Cambria Math" w:eastAsiaTheme="minorEastAsia" w:hAnsi="Cambria Math"/>
                  </w:rPr>
                  <m:t>t</m:t>
                </w:del>
              </m:r>
            </m:e>
            <m:sub>
              <m:r>
                <w:del w:id="3617" w:author="Στάθης Καπ" w:date="2023-02-01T21:23:00Z">
                  <w:rPr>
                    <w:rFonts w:ascii="Cambria Math" w:eastAsiaTheme="minorEastAsia" w:hAnsi="Cambria Math"/>
                  </w:rPr>
                  <m:t>j</m:t>
                </w:del>
              </m:r>
            </m:sub>
          </m:sSub>
          <m:r>
            <w:del w:id="3618" w:author="Στάθης Καπ" w:date="2023-02-01T21:23:00Z">
              <w:rPr>
                <w:rFonts w:ascii="Cambria Math" w:eastAsiaTheme="minorEastAsia" w:hAnsi="Cambria Math"/>
              </w:rPr>
              <m:t>+visitDu</m:t>
            </w:del>
          </m:r>
          <m:sSub>
            <m:sSubPr>
              <m:ctrlPr>
                <w:del w:id="3619" w:author="Στάθης Καπ" w:date="2023-02-01T21:23:00Z">
                  <w:rPr>
                    <w:rFonts w:ascii="Cambria Math" w:eastAsiaTheme="minorEastAsia" w:hAnsi="Cambria Math"/>
                    <w:i/>
                  </w:rPr>
                </w:del>
              </m:ctrlPr>
            </m:sSubPr>
            <m:e>
              <m:r>
                <w:del w:id="3620" w:author="Στάθης Καπ" w:date="2023-02-01T21:23:00Z">
                  <w:rPr>
                    <w:rFonts w:ascii="Cambria Math" w:eastAsiaTheme="minorEastAsia" w:hAnsi="Cambria Math"/>
                  </w:rPr>
                  <m:t>r</m:t>
                </w:del>
              </m:r>
            </m:e>
            <m:sub>
              <m:r>
                <w:del w:id="3621" w:author="Στάθης Καπ" w:date="2023-02-01T21:23:00Z">
                  <w:rPr>
                    <w:rFonts w:ascii="Cambria Math" w:eastAsiaTheme="minorEastAsia" w:hAnsi="Cambria Math"/>
                  </w:rPr>
                  <m:t>j</m:t>
                </w:del>
              </m:r>
            </m:sub>
          </m:sSub>
        </m:oMath>
      </m:oMathPara>
    </w:p>
    <w:p w14:paraId="2C729535" w14:textId="3709C172" w:rsidR="008D3F8C" w:rsidRPr="00A40331" w:rsidDel="004F6E32" w:rsidRDefault="00EF50EF" w:rsidP="00A37CE4">
      <w:pPr>
        <w:rPr>
          <w:del w:id="3622" w:author="Στάθης Καπ" w:date="2023-02-01T21:23:00Z"/>
          <w:rFonts w:eastAsiaTheme="minorEastAsia"/>
        </w:rPr>
      </w:pPr>
      <m:oMathPara>
        <m:oMath>
          <m:r>
            <w:del w:id="3623" w:author="Στάθης Καπ" w:date="2023-02-01T21:23:00Z">
              <w:rPr>
                <w:rFonts w:ascii="Cambria Math" w:eastAsiaTheme="minorEastAsia" w:hAnsi="Cambria Math"/>
              </w:rPr>
              <m:t>Shif</m:t>
            </w:del>
          </m:r>
          <m:sSub>
            <m:sSubPr>
              <m:ctrlPr>
                <w:del w:id="3624" w:author="Στάθης Καπ" w:date="2023-02-01T21:23:00Z">
                  <w:rPr>
                    <w:rFonts w:ascii="Cambria Math" w:eastAsiaTheme="minorEastAsia" w:hAnsi="Cambria Math"/>
                    <w:i/>
                  </w:rPr>
                </w:del>
              </m:ctrlPr>
            </m:sSubPr>
            <m:e>
              <m:r>
                <w:del w:id="3625" w:author="Στάθης Καπ" w:date="2023-02-01T21:23:00Z">
                  <w:rPr>
                    <w:rFonts w:ascii="Cambria Math" w:eastAsiaTheme="minorEastAsia" w:hAnsi="Cambria Math"/>
                  </w:rPr>
                  <m:t>t</m:t>
                </w:del>
              </m:r>
            </m:e>
            <m:sub>
              <m:r>
                <w:del w:id="3626" w:author="Στάθης Καπ" w:date="2023-02-01T21:23:00Z">
                  <w:rPr>
                    <w:rFonts w:ascii="Cambria Math" w:eastAsiaTheme="minorEastAsia" w:hAnsi="Cambria Math"/>
                  </w:rPr>
                  <m:t>j</m:t>
                </w:del>
              </m:r>
            </m:sub>
          </m:sSub>
          <m:r>
            <w:del w:id="3627" w:author="Στάθης Καπ" w:date="2023-02-01T21:23:00Z">
              <w:rPr>
                <w:rFonts w:ascii="Cambria Math" w:eastAsiaTheme="minorEastAsia" w:hAnsi="Cambria Math"/>
              </w:rPr>
              <m:t>=T</m:t>
            </w:del>
          </m:r>
          <m:sSub>
            <m:sSubPr>
              <m:ctrlPr>
                <w:del w:id="3628" w:author="Στάθης Καπ" w:date="2023-02-01T21:23:00Z">
                  <w:rPr>
                    <w:rFonts w:ascii="Cambria Math" w:eastAsiaTheme="minorEastAsia" w:hAnsi="Cambria Math"/>
                    <w:i/>
                  </w:rPr>
                </w:del>
              </m:ctrlPr>
            </m:sSubPr>
            <m:e>
              <m:r>
                <w:del w:id="3629" w:author="Στάθης Καπ" w:date="2023-02-01T21:23:00Z">
                  <w:rPr>
                    <w:rFonts w:ascii="Cambria Math" w:eastAsiaTheme="minorEastAsia" w:hAnsi="Cambria Math"/>
                  </w:rPr>
                  <m:t>T</m:t>
                </w:del>
              </m:r>
            </m:e>
            <m:sub>
              <m:r>
                <w:del w:id="3630" w:author="Στάθης Καπ" w:date="2023-02-01T21:23:00Z">
                  <w:rPr>
                    <w:rFonts w:ascii="Cambria Math" w:eastAsiaTheme="minorEastAsia" w:hAnsi="Cambria Math"/>
                  </w:rPr>
                  <m:t>ij</m:t>
                </w:del>
              </m:r>
            </m:sub>
          </m:sSub>
          <m:r>
            <w:del w:id="3631" w:author="Στάθης Καπ" w:date="2023-02-01T21:23:00Z">
              <w:rPr>
                <w:rFonts w:ascii="Cambria Math" w:eastAsiaTheme="minorEastAsia" w:hAnsi="Cambria Math"/>
              </w:rPr>
              <m:t>+wai</m:t>
            </w:del>
          </m:r>
          <m:sSub>
            <m:sSubPr>
              <m:ctrlPr>
                <w:del w:id="3632" w:author="Στάθης Καπ" w:date="2023-02-01T21:23:00Z">
                  <w:rPr>
                    <w:rFonts w:ascii="Cambria Math" w:eastAsiaTheme="minorEastAsia" w:hAnsi="Cambria Math"/>
                    <w:i/>
                  </w:rPr>
                </w:del>
              </m:ctrlPr>
            </m:sSubPr>
            <m:e>
              <m:r>
                <w:del w:id="3633" w:author="Στάθης Καπ" w:date="2023-02-01T21:23:00Z">
                  <w:rPr>
                    <w:rFonts w:ascii="Cambria Math" w:eastAsiaTheme="minorEastAsia" w:hAnsi="Cambria Math"/>
                  </w:rPr>
                  <m:t>t</m:t>
                </w:del>
              </m:r>
            </m:e>
            <m:sub>
              <m:r>
                <w:del w:id="3634" w:author="Στάθης Καπ" w:date="2023-02-01T21:23:00Z">
                  <w:rPr>
                    <w:rFonts w:ascii="Cambria Math" w:eastAsiaTheme="minorEastAsia" w:hAnsi="Cambria Math"/>
                  </w:rPr>
                  <m:t>j</m:t>
                </w:del>
              </m:r>
            </m:sub>
          </m:sSub>
          <m:r>
            <w:del w:id="3635" w:author="Στάθης Καπ" w:date="2023-02-01T21:23:00Z">
              <w:rPr>
                <w:rFonts w:ascii="Cambria Math" w:eastAsiaTheme="minorEastAsia" w:hAnsi="Cambria Math"/>
              </w:rPr>
              <m:t>+visitDu</m:t>
            </w:del>
          </m:r>
          <m:sSub>
            <m:sSubPr>
              <m:ctrlPr>
                <w:del w:id="3636" w:author="Στάθης Καπ" w:date="2023-02-01T21:23:00Z">
                  <w:rPr>
                    <w:rFonts w:ascii="Cambria Math" w:eastAsiaTheme="minorEastAsia" w:hAnsi="Cambria Math"/>
                    <w:i/>
                  </w:rPr>
                </w:del>
              </m:ctrlPr>
            </m:sSubPr>
            <m:e>
              <m:r>
                <w:del w:id="3637" w:author="Στάθης Καπ" w:date="2023-02-01T21:23:00Z">
                  <w:rPr>
                    <w:rFonts w:ascii="Cambria Math" w:eastAsiaTheme="minorEastAsia" w:hAnsi="Cambria Math"/>
                  </w:rPr>
                  <m:t>r</m:t>
                </w:del>
              </m:r>
            </m:e>
            <m:sub>
              <m:r>
                <w:del w:id="3638" w:author="Στάθης Καπ" w:date="2023-02-01T21:23:00Z">
                  <w:rPr>
                    <w:rFonts w:ascii="Cambria Math" w:eastAsiaTheme="minorEastAsia" w:hAnsi="Cambria Math"/>
                  </w:rPr>
                  <m:t>j</m:t>
                </w:del>
              </m:r>
            </m:sub>
          </m:sSub>
          <m:r>
            <w:del w:id="3639" w:author="Στάθης Καπ" w:date="2023-02-01T21:23:00Z">
              <w:rPr>
                <w:rFonts w:ascii="Cambria Math" w:eastAsiaTheme="minorEastAsia" w:hAnsi="Cambria Math"/>
              </w:rPr>
              <m:t>+T</m:t>
            </w:del>
          </m:r>
          <m:sSub>
            <m:sSubPr>
              <m:ctrlPr>
                <w:del w:id="3640" w:author="Στάθης Καπ" w:date="2023-02-01T21:23:00Z">
                  <w:rPr>
                    <w:rFonts w:ascii="Cambria Math" w:eastAsiaTheme="minorEastAsia" w:hAnsi="Cambria Math"/>
                    <w:i/>
                  </w:rPr>
                </w:del>
              </m:ctrlPr>
            </m:sSubPr>
            <m:e>
              <m:r>
                <w:del w:id="3641" w:author="Στάθης Καπ" w:date="2023-02-01T21:23:00Z">
                  <w:rPr>
                    <w:rFonts w:ascii="Cambria Math" w:eastAsiaTheme="minorEastAsia" w:hAnsi="Cambria Math"/>
                  </w:rPr>
                  <m:t>T</m:t>
                </w:del>
              </m:r>
            </m:e>
            <m:sub>
              <m:r>
                <w:del w:id="3642" w:author="Στάθης Καπ" w:date="2023-02-01T21:23:00Z">
                  <w:rPr>
                    <w:rFonts w:ascii="Cambria Math" w:eastAsiaTheme="minorEastAsia" w:hAnsi="Cambria Math"/>
                  </w:rPr>
                  <m:t>jk</m:t>
                </w:del>
              </m:r>
            </m:sub>
          </m:sSub>
          <m:r>
            <w:del w:id="3643" w:author="Στάθης Καπ" w:date="2023-02-01T21:23:00Z">
              <w:rPr>
                <w:rFonts w:ascii="Cambria Math" w:eastAsiaTheme="minorEastAsia" w:hAnsi="Cambria Math"/>
              </w:rPr>
              <m:t>-T</m:t>
            </w:del>
          </m:r>
          <m:sSub>
            <m:sSubPr>
              <m:ctrlPr>
                <w:del w:id="3644" w:author="Στάθης Καπ" w:date="2023-02-01T21:23:00Z">
                  <w:rPr>
                    <w:rFonts w:ascii="Cambria Math" w:eastAsiaTheme="minorEastAsia" w:hAnsi="Cambria Math"/>
                    <w:i/>
                  </w:rPr>
                </w:del>
              </m:ctrlPr>
            </m:sSubPr>
            <m:e>
              <m:r>
                <w:del w:id="3645" w:author="Στάθης Καπ" w:date="2023-02-01T21:23:00Z">
                  <w:rPr>
                    <w:rFonts w:ascii="Cambria Math" w:eastAsiaTheme="minorEastAsia" w:hAnsi="Cambria Math"/>
                  </w:rPr>
                  <m:t>T</m:t>
                </w:del>
              </m:r>
            </m:e>
            <m:sub>
              <m:r>
                <w:del w:id="3646" w:author="Στάθης Καπ" w:date="2023-02-01T21:23:00Z">
                  <w:rPr>
                    <w:rFonts w:ascii="Cambria Math" w:eastAsiaTheme="minorEastAsia" w:hAnsi="Cambria Math"/>
                  </w:rPr>
                  <m:t>ik</m:t>
                </w:del>
              </m:r>
            </m:sub>
          </m:sSub>
        </m:oMath>
      </m:oMathPara>
    </w:p>
    <w:p w14:paraId="42D2CFFF" w14:textId="51FF81A4" w:rsidR="00A40331" w:rsidRPr="00A811AE" w:rsidDel="004F6E32" w:rsidRDefault="00BB2FFB" w:rsidP="00A37CE4">
      <w:pPr>
        <w:rPr>
          <w:del w:id="3647" w:author="Στάθης Καπ" w:date="2023-02-01T21:23:00Z"/>
          <w:rFonts w:eastAsiaTheme="minorEastAsia"/>
        </w:rPr>
      </w:pPr>
      <m:oMathPara>
        <m:oMath>
          <m:r>
            <w:del w:id="3648" w:author="Στάθης Καπ" w:date="2023-02-01T21:23:00Z">
              <w:rPr>
                <w:rFonts w:ascii="Cambria Math" w:eastAsiaTheme="minorEastAsia" w:hAnsi="Cambria Math"/>
              </w:rPr>
              <m:t>MaxShif</m:t>
            </w:del>
          </m:r>
          <m:sSub>
            <m:sSubPr>
              <m:ctrlPr>
                <w:del w:id="3649" w:author="Στάθης Καπ" w:date="2023-02-01T21:23:00Z">
                  <w:rPr>
                    <w:rFonts w:ascii="Cambria Math" w:eastAsiaTheme="minorEastAsia" w:hAnsi="Cambria Math"/>
                    <w:i/>
                  </w:rPr>
                </w:del>
              </m:ctrlPr>
            </m:sSubPr>
            <m:e>
              <m:r>
                <w:del w:id="3650" w:author="Στάθης Καπ" w:date="2023-02-01T21:23:00Z">
                  <w:rPr>
                    <w:rFonts w:ascii="Cambria Math" w:eastAsiaTheme="minorEastAsia" w:hAnsi="Cambria Math"/>
                  </w:rPr>
                  <m:t>t</m:t>
                </w:del>
              </m:r>
            </m:e>
            <m:sub>
              <m:r>
                <w:del w:id="3651" w:author="Στάθης Καπ" w:date="2023-02-01T21:23:00Z">
                  <w:rPr>
                    <w:rFonts w:ascii="Cambria Math" w:eastAsiaTheme="minorEastAsia" w:hAnsi="Cambria Math"/>
                  </w:rPr>
                  <m:t>j</m:t>
                </w:del>
              </m:r>
            </m:sub>
          </m:sSub>
          <m:r>
            <w:del w:id="3652" w:author="Στάθης Καπ" w:date="2023-02-01T21:23:00Z">
              <w:rPr>
                <w:rFonts w:ascii="Cambria Math" w:eastAsiaTheme="minorEastAsia" w:hAnsi="Cambria Math"/>
              </w:rPr>
              <m:t>=</m:t>
            </w:del>
          </m:r>
          <m:r>
            <w:del w:id="3653" w:author="Στάθης Καπ" w:date="2023-02-01T21:23:00Z">
              <m:rPr>
                <m:sty m:val="p"/>
              </m:rPr>
              <w:rPr>
                <w:rFonts w:ascii="Cambria Math" w:eastAsiaTheme="minorEastAsia" w:hAnsi="Cambria Math"/>
              </w:rPr>
              <m:t>min⁡</m:t>
            </w:del>
          </m:r>
          <m:r>
            <w:del w:id="3654" w:author="Στάθης Καπ" w:date="2023-02-01T21:23:00Z">
              <w:rPr>
                <w:rFonts w:ascii="Cambria Math" w:eastAsiaTheme="minorEastAsia" w:hAnsi="Cambria Math"/>
              </w:rPr>
              <m:t>(closeTim</m:t>
            </w:del>
          </m:r>
          <m:sSub>
            <m:sSubPr>
              <m:ctrlPr>
                <w:del w:id="3655" w:author="Στάθης Καπ" w:date="2023-02-01T21:23:00Z">
                  <w:rPr>
                    <w:rFonts w:ascii="Cambria Math" w:eastAsiaTheme="minorEastAsia" w:hAnsi="Cambria Math"/>
                    <w:i/>
                  </w:rPr>
                </w:del>
              </m:ctrlPr>
            </m:sSubPr>
            <m:e>
              <m:r>
                <w:del w:id="3656" w:author="Στάθης Καπ" w:date="2023-02-01T21:23:00Z">
                  <w:rPr>
                    <w:rFonts w:ascii="Cambria Math" w:eastAsiaTheme="minorEastAsia" w:hAnsi="Cambria Math"/>
                  </w:rPr>
                  <m:t>e</m:t>
                </w:del>
              </m:r>
            </m:e>
            <m:sub>
              <m:r>
                <w:del w:id="3657" w:author="Στάθης Καπ" w:date="2023-02-01T21:23:00Z">
                  <w:rPr>
                    <w:rFonts w:ascii="Cambria Math" w:eastAsiaTheme="minorEastAsia" w:hAnsi="Cambria Math"/>
                  </w:rPr>
                  <m:t>j</m:t>
                </w:del>
              </m:r>
            </m:sub>
          </m:sSub>
          <m:r>
            <w:del w:id="3658" w:author="Στάθης Καπ" w:date="2023-02-01T21:23:00Z">
              <w:rPr>
                <w:rFonts w:ascii="Cambria Math" w:eastAsiaTheme="minorEastAsia" w:hAnsi="Cambria Math"/>
              </w:rPr>
              <m:t>-depTim</m:t>
            </w:del>
          </m:r>
          <m:sSub>
            <m:sSubPr>
              <m:ctrlPr>
                <w:del w:id="3659" w:author="Στάθης Καπ" w:date="2023-02-01T21:23:00Z">
                  <w:rPr>
                    <w:rFonts w:ascii="Cambria Math" w:eastAsiaTheme="minorEastAsia" w:hAnsi="Cambria Math"/>
                    <w:i/>
                  </w:rPr>
                </w:del>
              </m:ctrlPr>
            </m:sSubPr>
            <m:e>
              <m:r>
                <w:del w:id="3660" w:author="Στάθης Καπ" w:date="2023-02-01T21:23:00Z">
                  <w:rPr>
                    <w:rFonts w:ascii="Cambria Math" w:eastAsiaTheme="minorEastAsia" w:hAnsi="Cambria Math"/>
                  </w:rPr>
                  <m:t>e</m:t>
                </w:del>
              </m:r>
            </m:e>
            <m:sub>
              <m:r>
                <w:del w:id="3661" w:author="Στάθης Καπ" w:date="2023-02-01T21:23:00Z">
                  <w:rPr>
                    <w:rFonts w:ascii="Cambria Math" w:eastAsiaTheme="minorEastAsia" w:hAnsi="Cambria Math"/>
                  </w:rPr>
                  <m:t>j</m:t>
                </w:del>
              </m:r>
            </m:sub>
          </m:sSub>
          <m:r>
            <w:del w:id="3662" w:author="Στάθης Καπ" w:date="2023-02-01T21:23:00Z">
              <w:rPr>
                <w:rFonts w:ascii="Cambria Math" w:eastAsiaTheme="minorEastAsia" w:hAnsi="Cambria Math"/>
              </w:rPr>
              <m:t>, wai</m:t>
            </w:del>
          </m:r>
          <m:sSub>
            <m:sSubPr>
              <m:ctrlPr>
                <w:del w:id="3663" w:author="Στάθης Καπ" w:date="2023-02-01T21:23:00Z">
                  <w:rPr>
                    <w:rFonts w:ascii="Cambria Math" w:eastAsiaTheme="minorEastAsia" w:hAnsi="Cambria Math"/>
                    <w:i/>
                  </w:rPr>
                </w:del>
              </m:ctrlPr>
            </m:sSubPr>
            <m:e>
              <m:r>
                <w:del w:id="3664" w:author="Στάθης Καπ" w:date="2023-02-01T21:23:00Z">
                  <w:rPr>
                    <w:rFonts w:ascii="Cambria Math" w:eastAsiaTheme="minorEastAsia" w:hAnsi="Cambria Math"/>
                  </w:rPr>
                  <m:t>t</m:t>
                </w:del>
              </m:r>
            </m:e>
            <m:sub>
              <m:r>
                <w:del w:id="3665" w:author="Στάθης Καπ" w:date="2023-02-01T21:23:00Z">
                  <w:rPr>
                    <w:rFonts w:ascii="Cambria Math" w:eastAsiaTheme="minorEastAsia" w:hAnsi="Cambria Math"/>
                  </w:rPr>
                  <m:t>k</m:t>
                </w:del>
              </m:r>
            </m:sub>
          </m:sSub>
          <m:r>
            <w:del w:id="3666" w:author="Στάθης Καπ" w:date="2023-02-01T21:23:00Z">
              <w:rPr>
                <w:rFonts w:ascii="Cambria Math" w:eastAsiaTheme="minorEastAsia" w:hAnsi="Cambria Math"/>
              </w:rPr>
              <m:t>+MaxShif</m:t>
            </w:del>
          </m:r>
          <m:sSub>
            <m:sSubPr>
              <m:ctrlPr>
                <w:del w:id="3667" w:author="Στάθης Καπ" w:date="2023-02-01T21:23:00Z">
                  <w:rPr>
                    <w:rFonts w:ascii="Cambria Math" w:eastAsiaTheme="minorEastAsia" w:hAnsi="Cambria Math"/>
                    <w:i/>
                  </w:rPr>
                </w:del>
              </m:ctrlPr>
            </m:sSubPr>
            <m:e>
              <m:r>
                <w:del w:id="3668" w:author="Στάθης Καπ" w:date="2023-02-01T21:23:00Z">
                  <w:rPr>
                    <w:rFonts w:ascii="Cambria Math" w:eastAsiaTheme="minorEastAsia" w:hAnsi="Cambria Math"/>
                  </w:rPr>
                  <m:t>t</m:t>
                </w:del>
              </m:r>
            </m:e>
            <m:sub>
              <m:r>
                <w:del w:id="3669" w:author="Στάθης Καπ" w:date="2023-02-01T21:23:00Z">
                  <w:rPr>
                    <w:rFonts w:ascii="Cambria Math" w:eastAsiaTheme="minorEastAsia" w:hAnsi="Cambria Math"/>
                  </w:rPr>
                  <m:t>k</m:t>
                </w:del>
              </m:r>
            </m:sub>
          </m:sSub>
          <m:r>
            <w:del w:id="3670" w:author="Στάθης Καπ" w:date="2023-02-01T21:23:00Z">
              <w:rPr>
                <w:rFonts w:ascii="Cambria Math" w:eastAsiaTheme="minorEastAsia" w:hAnsi="Cambria Math"/>
              </w:rPr>
              <m:t>)</m:t>
            </w:del>
          </m:r>
        </m:oMath>
      </m:oMathPara>
    </w:p>
    <w:p w14:paraId="2C8236E4" w14:textId="5A6B456D" w:rsidR="00A811AE" w:rsidRDefault="00A811AE" w:rsidP="00A37CE4">
      <w:pPr>
        <w:rPr>
          <w:ins w:id="3671" w:author="Στάθης Καπ" w:date="2023-02-01T21:25:00Z"/>
          <w:lang w:val="el-GR"/>
        </w:rPr>
      </w:pPr>
      <w:r w:rsidRPr="005E65CD">
        <w:rPr>
          <w:lang w:val="el-GR"/>
        </w:rPr>
        <w:t xml:space="preserve">Η παραπάνω διαδικασία επαναλαμβάνεται για κάθε υποψήφιο προς εισαγωγή κόμβο, και ελέγχεται η εισαγωγή του σε κάθε </w:t>
      </w:r>
      <w:r w:rsidR="005E65CD" w:rsidRPr="005E65CD">
        <w:rPr>
          <w:lang w:val="el-GR"/>
        </w:rPr>
        <w:t>τροχιά</w:t>
      </w:r>
      <w:r w:rsidRPr="005E65CD">
        <w:rPr>
          <w:lang w:val="el-GR"/>
        </w:rPr>
        <w:t xml:space="preserve"> της κάθε διαδρομής. </w:t>
      </w:r>
      <w:r w:rsidR="00580483">
        <w:rPr>
          <w:lang w:val="el-GR"/>
        </w:rPr>
        <w:t>Έτσι,</w:t>
      </w:r>
      <w:r w:rsidRPr="005E65CD">
        <w:rPr>
          <w:lang w:val="el-GR"/>
        </w:rPr>
        <w:t xml:space="preserve"> για κάθε κόμβο υπολογίζεται η καλύτερη θέση εισαγωγής στις διαδρομές. </w:t>
      </w:r>
      <w:r w:rsidR="0062068E" w:rsidRPr="005E65CD">
        <w:rPr>
          <w:lang w:val="el-GR"/>
        </w:rPr>
        <w:t>Έπειτα</w:t>
      </w:r>
      <w:r w:rsidRPr="005E65CD">
        <w:rPr>
          <w:lang w:val="el-GR"/>
        </w:rPr>
        <w:t xml:space="preserve"> πρέπει να αποφασιστεί το ποιος κόμβος θα προστεθεί στις διαδρομές. Για το λόγο αυτό, για κάθε υποψήφιο προς εισαγωγή κόμβο </w:t>
      </w:r>
      <w:r>
        <w:t>i</w:t>
      </w:r>
      <w:r w:rsidRPr="005E65CD">
        <w:rPr>
          <w:lang w:val="el-GR"/>
        </w:rPr>
        <w:t xml:space="preserve"> </w:t>
      </w:r>
      <w:r w:rsidR="000F7EFA" w:rsidRPr="005E65CD">
        <w:rPr>
          <w:lang w:val="el-GR"/>
        </w:rPr>
        <w:t>υπολογίζεται</w:t>
      </w:r>
      <w:r w:rsidRPr="005E65CD">
        <w:rPr>
          <w:lang w:val="el-GR"/>
        </w:rPr>
        <w:t xml:space="preserve"> μία τιμή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oMath>
      <w:r w:rsidRPr="005E65CD">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B3AA3" w14:paraId="18E8BFE4" w14:textId="77777777" w:rsidTr="00237FE3">
        <w:trPr>
          <w:ins w:id="3672" w:author="Στάθης Καπ" w:date="2023-02-01T21:25:00Z"/>
        </w:trPr>
        <w:tc>
          <w:tcPr>
            <w:tcW w:w="350" w:type="pct"/>
          </w:tcPr>
          <w:p w14:paraId="3B7AC2B0" w14:textId="77777777" w:rsidR="00EB3AA3" w:rsidRDefault="00EB3AA3">
            <w:pPr>
              <w:spacing w:after="160"/>
              <w:rPr>
                <w:ins w:id="3673" w:author="Στάθης Καπ" w:date="2023-02-01T21:25:00Z"/>
                <w:lang w:val="el-GR"/>
              </w:rPr>
              <w:pPrChange w:id="3674" w:author="Στάθης Καπ" w:date="2023-02-01T08:46:00Z">
                <w:pPr/>
              </w:pPrChange>
            </w:pPr>
          </w:p>
        </w:tc>
        <w:tc>
          <w:tcPr>
            <w:tcW w:w="4300" w:type="pct"/>
          </w:tcPr>
          <w:p w14:paraId="6F8BA863" w14:textId="67B6191C" w:rsidR="00EB3AA3" w:rsidRPr="005846FF" w:rsidRDefault="00EB3AA3">
            <w:pPr>
              <w:spacing w:after="160"/>
              <w:rPr>
                <w:ins w:id="3675" w:author="Στάθης Καπ" w:date="2023-02-01T21:25:00Z"/>
                <w:lang w:val="el-GR"/>
              </w:rPr>
              <w:pPrChange w:id="3676" w:author="Στάθης Καπ" w:date="2023-02-01T08:46:00Z">
                <w:pPr/>
              </w:pPrChange>
            </w:pPr>
            <m:oMathPara>
              <m:oMath>
                <m:r>
                  <w:ins w:id="3677" w:author="Στάθης Καπ" w:date="2023-02-01T21:25:00Z">
                    <w:rPr>
                      <w:rFonts w:ascii="Cambria Math" w:eastAsiaTheme="minorEastAsia" w:hAnsi="Cambria Math"/>
                    </w:rPr>
                    <m:t>rati</m:t>
                  </w:ins>
                </m:r>
                <m:sSub>
                  <m:sSubPr>
                    <m:ctrlPr>
                      <w:ins w:id="3678" w:author="Στάθης Καπ" w:date="2023-02-01T21:25:00Z">
                        <w:rPr>
                          <w:rFonts w:ascii="Cambria Math" w:eastAsiaTheme="minorEastAsia" w:hAnsi="Cambria Math"/>
                          <w:i/>
                        </w:rPr>
                      </w:ins>
                    </m:ctrlPr>
                  </m:sSubPr>
                  <m:e>
                    <m:r>
                      <w:ins w:id="3679" w:author="Στάθης Καπ" w:date="2023-02-01T21:25:00Z">
                        <w:rPr>
                          <w:rFonts w:ascii="Cambria Math" w:eastAsiaTheme="minorEastAsia" w:hAnsi="Cambria Math"/>
                        </w:rPr>
                        <m:t>o</m:t>
                      </w:ins>
                    </m:r>
                  </m:e>
                  <m:sub>
                    <m:r>
                      <w:ins w:id="3680" w:author="Στάθης Καπ" w:date="2023-02-01T21:25:00Z">
                        <w:rPr>
                          <w:rFonts w:ascii="Cambria Math" w:eastAsiaTheme="minorEastAsia" w:hAnsi="Cambria Math"/>
                        </w:rPr>
                        <m:t>i</m:t>
                      </w:ins>
                    </m:r>
                  </m:sub>
                </m:sSub>
                <m:r>
                  <w:ins w:id="3681" w:author="Στάθης Καπ" w:date="2023-02-01T21:25:00Z">
                    <w:rPr>
                      <w:rFonts w:ascii="Cambria Math" w:eastAsiaTheme="minorEastAsia" w:hAnsi="Cambria Math"/>
                    </w:rPr>
                    <m:t>=</m:t>
                  </w:ins>
                </m:r>
                <m:f>
                  <m:fPr>
                    <m:ctrlPr>
                      <w:ins w:id="3682" w:author="Στάθης Καπ" w:date="2023-02-01T21:25:00Z">
                        <w:rPr>
                          <w:rFonts w:ascii="Cambria Math" w:eastAsiaTheme="minorEastAsia" w:hAnsi="Cambria Math"/>
                          <w:i/>
                        </w:rPr>
                      </w:ins>
                    </m:ctrlPr>
                  </m:fPr>
                  <m:num>
                    <m:r>
                      <w:ins w:id="3683" w:author="Στάθης Καπ" w:date="2023-02-01T21:25:00Z">
                        <w:rPr>
                          <w:rFonts w:ascii="Cambria Math" w:eastAsiaTheme="minorEastAsia" w:hAnsi="Cambria Math"/>
                        </w:rPr>
                        <m:t>profi</m:t>
                      </w:ins>
                    </m:r>
                    <m:sSubSup>
                      <m:sSubSupPr>
                        <m:ctrlPr>
                          <w:ins w:id="3684" w:author="Στάθης Καπ" w:date="2023-02-01T21:25:00Z">
                            <w:rPr>
                              <w:rFonts w:ascii="Cambria Math" w:eastAsiaTheme="minorEastAsia" w:hAnsi="Cambria Math"/>
                              <w:i/>
                            </w:rPr>
                          </w:ins>
                        </m:ctrlPr>
                      </m:sSubSupPr>
                      <m:e>
                        <m:r>
                          <w:ins w:id="3685" w:author="Στάθης Καπ" w:date="2023-02-01T21:25:00Z">
                            <w:rPr>
                              <w:rFonts w:ascii="Cambria Math" w:eastAsiaTheme="minorEastAsia" w:hAnsi="Cambria Math"/>
                            </w:rPr>
                            <m:t>t</m:t>
                          </w:ins>
                        </m:r>
                      </m:e>
                      <m:sub>
                        <m:r>
                          <w:ins w:id="3686" w:author="Στάθης Καπ" w:date="2023-02-01T21:25:00Z">
                            <w:rPr>
                              <w:rFonts w:ascii="Cambria Math" w:eastAsiaTheme="minorEastAsia" w:hAnsi="Cambria Math"/>
                            </w:rPr>
                            <m:t>i</m:t>
                          </w:ins>
                        </m:r>
                      </m:sub>
                      <m:sup>
                        <m:r>
                          <w:ins w:id="3687" w:author="Στάθης Καπ" w:date="2023-02-01T21:25:00Z">
                            <w:rPr>
                              <w:rFonts w:ascii="Cambria Math" w:eastAsiaTheme="minorEastAsia" w:hAnsi="Cambria Math"/>
                            </w:rPr>
                            <m:t>2</m:t>
                          </w:ins>
                        </m:r>
                      </m:sup>
                    </m:sSubSup>
                  </m:num>
                  <m:den>
                    <m:r>
                      <w:ins w:id="3688" w:author="Στάθης Καπ" w:date="2023-02-01T21:25:00Z">
                        <w:rPr>
                          <w:rFonts w:ascii="Cambria Math" w:eastAsiaTheme="minorEastAsia" w:hAnsi="Cambria Math"/>
                        </w:rPr>
                        <m:t>minShif</m:t>
                      </w:ins>
                    </m:r>
                    <m:sSub>
                      <m:sSubPr>
                        <m:ctrlPr>
                          <w:ins w:id="3689" w:author="Στάθης Καπ" w:date="2023-02-01T21:25:00Z">
                            <w:rPr>
                              <w:rFonts w:ascii="Cambria Math" w:eastAsiaTheme="minorEastAsia" w:hAnsi="Cambria Math"/>
                              <w:i/>
                            </w:rPr>
                          </w:ins>
                        </m:ctrlPr>
                      </m:sSubPr>
                      <m:e>
                        <m:r>
                          <w:ins w:id="3690" w:author="Στάθης Καπ" w:date="2023-02-01T21:25:00Z">
                            <w:rPr>
                              <w:rFonts w:ascii="Cambria Math" w:eastAsiaTheme="minorEastAsia" w:hAnsi="Cambria Math"/>
                            </w:rPr>
                            <m:t>t</m:t>
                          </w:ins>
                        </m:r>
                      </m:e>
                      <m:sub>
                        <m:r>
                          <w:ins w:id="3691" w:author="Στάθης Καπ" w:date="2023-02-01T21:25:00Z">
                            <w:rPr>
                              <w:rFonts w:ascii="Cambria Math" w:eastAsiaTheme="minorEastAsia" w:hAnsi="Cambria Math"/>
                            </w:rPr>
                            <m:t>i</m:t>
                          </w:ins>
                        </m:r>
                      </m:sub>
                    </m:sSub>
                  </m:den>
                </m:f>
              </m:oMath>
            </m:oMathPara>
          </w:p>
        </w:tc>
        <w:tc>
          <w:tcPr>
            <w:tcW w:w="350" w:type="pct"/>
            <w:vAlign w:val="center"/>
          </w:tcPr>
          <w:p w14:paraId="5BC7BE9F" w14:textId="3C27AE6E" w:rsidR="00EB3AA3" w:rsidRPr="00603993" w:rsidRDefault="00EB3AA3" w:rsidP="00237FE3">
            <w:pPr>
              <w:pStyle w:val="Caption"/>
              <w:spacing w:after="160"/>
              <w:rPr>
                <w:ins w:id="3692" w:author="Στάθης Καπ" w:date="2023-02-01T21:25:00Z"/>
                <w:rPrChange w:id="3693" w:author="Στάθης Καπ" w:date="2023-02-01T08:49:00Z">
                  <w:rPr>
                    <w:ins w:id="3694" w:author="Στάθης Καπ" w:date="2023-02-01T21:25:00Z"/>
                    <w:lang w:val="el-GR"/>
                  </w:rPr>
                </w:rPrChange>
              </w:rPr>
            </w:pPr>
            <w:ins w:id="3695" w:author="Στάθης Καπ" w:date="2023-02-01T21:25:00Z">
              <w:r>
                <w:t>(</w:t>
              </w:r>
              <w:r>
                <w:rPr>
                  <w:lang w:val="el-GR"/>
                </w:rPr>
                <w:fldChar w:fldCharType="begin"/>
              </w:r>
              <w:r>
                <w:rPr>
                  <w:lang w:val="el-GR"/>
                </w:rPr>
                <w:instrText xml:space="preserve"> STYLEREF 1 \s </w:instrText>
              </w:r>
              <w:r>
                <w:rPr>
                  <w:lang w:val="el-GR"/>
                </w:rPr>
                <w:fldChar w:fldCharType="separate"/>
              </w:r>
            </w:ins>
            <w:r w:rsidR="006132C8">
              <w:rPr>
                <w:noProof/>
                <w:lang w:val="el-GR"/>
              </w:rPr>
              <w:t>3</w:t>
            </w:r>
            <w:ins w:id="3696"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6</w:t>
            </w:r>
            <w:ins w:id="3697" w:author="Στάθης Καπ" w:date="2023-02-01T21:25:00Z">
              <w:r>
                <w:rPr>
                  <w:lang w:val="el-GR"/>
                </w:rPr>
                <w:fldChar w:fldCharType="end"/>
              </w:r>
              <w:r>
                <w:t>)</w:t>
              </w:r>
            </w:ins>
          </w:p>
        </w:tc>
      </w:tr>
    </w:tbl>
    <w:p w14:paraId="60533C3D" w14:textId="77777777" w:rsidR="00EB3AA3" w:rsidDel="008245B6" w:rsidRDefault="00EB3AA3" w:rsidP="00A37CE4">
      <w:pPr>
        <w:rPr>
          <w:del w:id="3698" w:author="Στάθης Καπ" w:date="2023-02-01T21:25:00Z"/>
          <w:lang w:val="el-GR"/>
        </w:rPr>
      </w:pPr>
    </w:p>
    <w:p w14:paraId="1A8086B9" w14:textId="0C634B2C" w:rsidR="0001505F" w:rsidRPr="0001505F" w:rsidDel="00EB3AA3" w:rsidRDefault="0001505F" w:rsidP="00A37CE4">
      <w:pPr>
        <w:rPr>
          <w:del w:id="3699" w:author="Στάθης Καπ" w:date="2023-02-01T21:25:00Z"/>
          <w:rFonts w:eastAsiaTheme="minorEastAsia"/>
        </w:rPr>
      </w:pPr>
      <m:oMathPara>
        <m:oMath>
          <m:r>
            <w:del w:id="3700" w:author="Στάθης Καπ" w:date="2023-02-01T21:25:00Z">
              <w:rPr>
                <w:rFonts w:ascii="Cambria Math" w:eastAsiaTheme="minorEastAsia" w:hAnsi="Cambria Math"/>
              </w:rPr>
              <m:t>rati</m:t>
            </w:del>
          </m:r>
          <m:sSub>
            <m:sSubPr>
              <m:ctrlPr>
                <w:del w:id="3701" w:author="Στάθης Καπ" w:date="2023-02-01T21:25:00Z">
                  <w:rPr>
                    <w:rFonts w:ascii="Cambria Math" w:eastAsiaTheme="minorEastAsia" w:hAnsi="Cambria Math"/>
                    <w:i/>
                  </w:rPr>
                </w:del>
              </m:ctrlPr>
            </m:sSubPr>
            <m:e>
              <m:r>
                <w:del w:id="3702" w:author="Στάθης Καπ" w:date="2023-02-01T21:25:00Z">
                  <w:rPr>
                    <w:rFonts w:ascii="Cambria Math" w:eastAsiaTheme="minorEastAsia" w:hAnsi="Cambria Math"/>
                  </w:rPr>
                  <m:t>o</m:t>
                </w:del>
              </m:r>
            </m:e>
            <m:sub>
              <m:r>
                <w:del w:id="3703" w:author="Στάθης Καπ" w:date="2023-02-01T21:25:00Z">
                  <w:rPr>
                    <w:rFonts w:ascii="Cambria Math" w:eastAsiaTheme="minorEastAsia" w:hAnsi="Cambria Math"/>
                  </w:rPr>
                  <m:t>i</m:t>
                </w:del>
              </m:r>
            </m:sub>
          </m:sSub>
          <m:r>
            <w:del w:id="3704" w:author="Στάθης Καπ" w:date="2023-02-01T21:25:00Z">
              <w:rPr>
                <w:rFonts w:ascii="Cambria Math" w:eastAsiaTheme="minorEastAsia" w:hAnsi="Cambria Math"/>
              </w:rPr>
              <m:t>=</m:t>
            </w:del>
          </m:r>
          <m:f>
            <m:fPr>
              <m:ctrlPr>
                <w:del w:id="3705" w:author="Στάθης Καπ" w:date="2023-02-01T21:25:00Z">
                  <w:rPr>
                    <w:rFonts w:ascii="Cambria Math" w:eastAsiaTheme="minorEastAsia" w:hAnsi="Cambria Math"/>
                    <w:i/>
                  </w:rPr>
                </w:del>
              </m:ctrlPr>
            </m:fPr>
            <m:num>
              <m:r>
                <w:del w:id="3706" w:author="Στάθης Καπ" w:date="2023-02-01T21:25:00Z">
                  <w:rPr>
                    <w:rFonts w:ascii="Cambria Math" w:eastAsiaTheme="minorEastAsia" w:hAnsi="Cambria Math"/>
                  </w:rPr>
                  <m:t>profi</m:t>
                </w:del>
              </m:r>
              <m:sSubSup>
                <m:sSubSupPr>
                  <m:ctrlPr>
                    <w:del w:id="3707" w:author="Στάθης Καπ" w:date="2023-02-01T21:25:00Z">
                      <w:rPr>
                        <w:rFonts w:ascii="Cambria Math" w:eastAsiaTheme="minorEastAsia" w:hAnsi="Cambria Math"/>
                        <w:i/>
                      </w:rPr>
                    </w:del>
                  </m:ctrlPr>
                </m:sSubSupPr>
                <m:e>
                  <m:r>
                    <w:del w:id="3708" w:author="Στάθης Καπ" w:date="2023-02-01T21:25:00Z">
                      <w:rPr>
                        <w:rFonts w:ascii="Cambria Math" w:eastAsiaTheme="minorEastAsia" w:hAnsi="Cambria Math"/>
                      </w:rPr>
                      <m:t>t</m:t>
                    </w:del>
                  </m:r>
                </m:e>
                <m:sub>
                  <m:r>
                    <w:del w:id="3709" w:author="Στάθης Καπ" w:date="2023-02-01T21:25:00Z">
                      <w:rPr>
                        <w:rFonts w:ascii="Cambria Math" w:eastAsiaTheme="minorEastAsia" w:hAnsi="Cambria Math"/>
                      </w:rPr>
                      <m:t>i</m:t>
                    </w:del>
                  </m:r>
                </m:sub>
                <m:sup>
                  <m:r>
                    <w:del w:id="3710" w:author="Στάθης Καπ" w:date="2023-02-01T21:25:00Z">
                      <w:rPr>
                        <w:rFonts w:ascii="Cambria Math" w:eastAsiaTheme="minorEastAsia" w:hAnsi="Cambria Math"/>
                      </w:rPr>
                      <m:t>2</m:t>
                    </w:del>
                  </m:r>
                </m:sup>
              </m:sSubSup>
            </m:num>
            <m:den>
              <m:r>
                <w:del w:id="3711" w:author="Στάθης Καπ" w:date="2023-02-01T21:25:00Z">
                  <w:rPr>
                    <w:rFonts w:ascii="Cambria Math" w:eastAsiaTheme="minorEastAsia" w:hAnsi="Cambria Math"/>
                  </w:rPr>
                  <m:t>minShif</m:t>
                </w:del>
              </m:r>
              <m:sSub>
                <m:sSubPr>
                  <m:ctrlPr>
                    <w:del w:id="3712" w:author="Στάθης Καπ" w:date="2023-02-01T21:25:00Z">
                      <w:rPr>
                        <w:rFonts w:ascii="Cambria Math" w:eastAsiaTheme="minorEastAsia" w:hAnsi="Cambria Math"/>
                        <w:i/>
                      </w:rPr>
                    </w:del>
                  </m:ctrlPr>
                </m:sSubPr>
                <m:e>
                  <m:r>
                    <w:del w:id="3713" w:author="Στάθης Καπ" w:date="2023-02-01T21:25:00Z">
                      <w:rPr>
                        <w:rFonts w:ascii="Cambria Math" w:eastAsiaTheme="minorEastAsia" w:hAnsi="Cambria Math"/>
                      </w:rPr>
                      <m:t>t</m:t>
                    </w:del>
                  </m:r>
                </m:e>
                <m:sub>
                  <m:r>
                    <w:del w:id="3714" w:author="Στάθης Καπ" w:date="2023-02-01T21:25:00Z">
                      <w:rPr>
                        <w:rFonts w:ascii="Cambria Math" w:eastAsiaTheme="minorEastAsia" w:hAnsi="Cambria Math"/>
                      </w:rPr>
                      <m:t>i</m:t>
                    </w:del>
                  </m:r>
                </m:sub>
              </m:sSub>
            </m:den>
          </m:f>
        </m:oMath>
      </m:oMathPara>
    </w:p>
    <w:p w14:paraId="6A896221" w14:textId="64CC8227" w:rsidR="009E4229" w:rsidRDefault="009E4229" w:rsidP="00A37CE4">
      <w:pPr>
        <w:rPr>
          <w:lang w:val="el-GR"/>
        </w:rPr>
      </w:pPr>
      <w:r w:rsidRPr="005E65CD">
        <w:rPr>
          <w:lang w:val="el-GR"/>
        </w:rPr>
        <w:t xml:space="preserve">όπου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5E65CD">
        <w:rPr>
          <w:lang w:val="el-GR"/>
        </w:rPr>
        <w:t xml:space="preserve"> </w:t>
      </w:r>
      <w:r w:rsidR="005E1D6B">
        <w:rPr>
          <w:lang w:val="el-GR"/>
        </w:rPr>
        <w:t xml:space="preserve">είναι </w:t>
      </w:r>
      <w:r w:rsidRPr="005E65CD">
        <w:rPr>
          <w:lang w:val="el-GR"/>
        </w:rPr>
        <w:t xml:space="preserve">το </w:t>
      </w:r>
      <w:r>
        <w:t>Shift</w:t>
      </w:r>
      <w:r w:rsidRPr="005E65CD">
        <w:rPr>
          <w:lang w:val="el-GR"/>
        </w:rPr>
        <w:t xml:space="preserve"> της καλύτερης θέσης εισαγωγής του κόμβου </w:t>
      </w:r>
      <w:r>
        <w:t>i</w:t>
      </w:r>
      <w:r w:rsidRPr="005E65CD">
        <w:rPr>
          <w:lang w:val="el-GR"/>
        </w:rPr>
        <w:t xml:space="preserve"> στις διαδρομές. Ο κόμβος με το μεγαλύτερο </w:t>
      </w:r>
      <w:r>
        <w:t>ratio</w:t>
      </w:r>
      <w:r w:rsidRPr="005E65CD">
        <w:rPr>
          <w:lang w:val="el-GR"/>
        </w:rPr>
        <w:t xml:space="preserve"> επιλέγεται για την </w:t>
      </w:r>
      <w:r w:rsidR="009E3AD2">
        <w:rPr>
          <w:lang w:val="el-GR"/>
        </w:rPr>
        <w:t xml:space="preserve">επόμενη </w:t>
      </w:r>
      <w:r w:rsidRPr="005E65CD">
        <w:rPr>
          <w:lang w:val="el-GR"/>
        </w:rPr>
        <w:t>εισαγωγή</w:t>
      </w:r>
      <w:r w:rsidR="003D44DC">
        <w:rPr>
          <w:lang w:val="el-GR"/>
        </w:rPr>
        <w:t>.</w:t>
      </w:r>
    </w:p>
    <w:p w14:paraId="4FBD1C08" w14:textId="49D2540B" w:rsidR="0011367C" w:rsidRPr="00DE0971" w:rsidRDefault="00064306" w:rsidP="00A37CE4">
      <w:pPr>
        <w:rPr>
          <w:lang w:val="el-GR"/>
        </w:rPr>
      </w:pPr>
      <w:r w:rsidRPr="00B61BBC">
        <w:rPr>
          <w:lang w:val="el-GR"/>
        </w:rPr>
        <w:t xml:space="preserve">Αφότου εισαχθεί ένας κόμβος </w:t>
      </w:r>
      <w:r>
        <w:t>i</w:t>
      </w:r>
      <w:r w:rsidRPr="00B61BBC">
        <w:rPr>
          <w:lang w:val="el-GR"/>
        </w:rPr>
        <w:t xml:space="preserve"> στη διαδρομή </w:t>
      </w:r>
      <w:r>
        <w:t>m</w:t>
      </w:r>
      <w:r w:rsidRPr="00B61BBC">
        <w:rPr>
          <w:lang w:val="el-GR"/>
        </w:rPr>
        <w:t xml:space="preserve">, είναι προφανές πως η ώρα άφιξης στον κόμβο </w:t>
      </w:r>
      <w:r>
        <w:t>i</w:t>
      </w:r>
      <w:r w:rsidRPr="00B61BBC">
        <w:rPr>
          <w:lang w:val="el-GR"/>
        </w:rPr>
        <w:t xml:space="preserve">+1 θα μετατοπιστεί. Σε περίπτωση που η άφιξη στον κόμβο </w:t>
      </w:r>
      <w:r>
        <w:t>i</w:t>
      </w:r>
      <w:r w:rsidRPr="00B61BBC">
        <w:rPr>
          <w:lang w:val="el-GR"/>
        </w:rPr>
        <w:t xml:space="preserve">+1 δεν επηρεάσει την ώρα έναρξης της επίσκεψης στον </w:t>
      </w:r>
      <w:r>
        <w:t>i</w:t>
      </w:r>
      <w:r w:rsidRPr="00B61BBC">
        <w:rPr>
          <w:lang w:val="el-GR"/>
        </w:rPr>
        <w:t xml:space="preserve">+1 κόμβο, κάτι που θα συμβεί εάν προηγουμένως ίσχυε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i+1</m:t>
            </m:r>
          </m:sub>
        </m:sSub>
        <m:r>
          <w:rPr>
            <w:rFonts w:ascii="Cambria Math" w:hAnsi="Cambria Math"/>
            <w:lang w:val="el-GR"/>
          </w:rPr>
          <m:t>≠0</m:t>
        </m:r>
      </m:oMath>
      <w:r w:rsidRPr="00B61BBC">
        <w:rPr>
          <w:lang w:val="el-GR"/>
        </w:rPr>
        <w:t xml:space="preserve"> και συνεχίσει να ισχύει παρά τη προσθήκη του </w:t>
      </w:r>
      <w:r>
        <w:t>i</w:t>
      </w:r>
      <w:r w:rsidRPr="00B61BBC">
        <w:rPr>
          <w:lang w:val="el-GR"/>
        </w:rPr>
        <w:t xml:space="preserve">, τότε η ώρα άφιξης στον κόμβο </w:t>
      </w:r>
      <w:r>
        <w:t>i</w:t>
      </w:r>
      <w:r w:rsidRPr="00B61BBC">
        <w:rPr>
          <w:lang w:val="el-GR"/>
        </w:rPr>
        <w:t xml:space="preserve">+2 δεν θα αλλάξει. Με το σκεπτικό αυτό, μετά από κάθε εισαγωγή ενός κόμβου </w:t>
      </w:r>
      <w:r>
        <w:t>i</w:t>
      </w:r>
      <w:r w:rsidRPr="00B61BBC">
        <w:rPr>
          <w:lang w:val="el-GR"/>
        </w:rPr>
        <w:t xml:space="preserve"> σε μια διαδρομή </w:t>
      </w:r>
      <w:r>
        <w:t>m</w:t>
      </w:r>
      <w:r w:rsidRPr="00B61BBC">
        <w:rPr>
          <w:lang w:val="el-GR"/>
        </w:rPr>
        <w:t xml:space="preserve">, για κάθε κόμβο </w:t>
      </w:r>
      <w:r w:rsidRPr="00B61BBC">
        <w:rPr>
          <w:lang w:val="el-GR"/>
        </w:rPr>
        <w:lastRenderedPageBreak/>
        <w:t xml:space="preserve">που ακολουθεί μέχρι τον κόμβο </w:t>
      </w:r>
      <w:r>
        <w:t>n</w:t>
      </w:r>
      <w:r w:rsidRPr="00B61BBC">
        <w:rPr>
          <w:lang w:val="el-GR"/>
        </w:rPr>
        <w:t xml:space="preserve"> που επηρεάζεται η τιμή του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n</m:t>
            </m:r>
          </m:sub>
        </m:sSub>
      </m:oMath>
      <w:r w:rsidRPr="00B61BBC">
        <w:rPr>
          <w:lang w:val="el-GR"/>
        </w:rPr>
        <w:t xml:space="preserve">ή μέχρι τον τελικό κόμβο </w:t>
      </w:r>
      <w:r>
        <w:t>N</w:t>
      </w:r>
      <w:r w:rsidRPr="00B61BBC">
        <w:rPr>
          <w:lang w:val="el-GR"/>
        </w:rPr>
        <w:t xml:space="preserve"> πρέπει να ενημερώνονται οι τιμές </w:t>
      </w:r>
      <w:r>
        <w:t>arrTime</w:t>
      </w:r>
      <w:r w:rsidRPr="00B61BBC">
        <w:rPr>
          <w:lang w:val="el-GR"/>
        </w:rPr>
        <w:t xml:space="preserve">, </w:t>
      </w:r>
      <w:r>
        <w:t>wait</w:t>
      </w:r>
      <w:r w:rsidRPr="00B61BBC">
        <w:rPr>
          <w:lang w:val="el-GR"/>
        </w:rPr>
        <w:t xml:space="preserve">, </w:t>
      </w:r>
      <w:r>
        <w:t>startOfVisit</w:t>
      </w:r>
      <w:r w:rsidRPr="00B61BBC">
        <w:rPr>
          <w:lang w:val="el-GR"/>
        </w:rPr>
        <w:t xml:space="preserve">, </w:t>
      </w:r>
      <w:r>
        <w:t>depTime</w:t>
      </w:r>
      <w:r w:rsidRPr="00B61BBC">
        <w:rPr>
          <w:lang w:val="el-GR"/>
        </w:rPr>
        <w:t xml:space="preserve"> και </w:t>
      </w:r>
      <w:r>
        <w:t>Shift</w:t>
      </w:r>
      <w:r w:rsidRPr="00B61BBC">
        <w:rPr>
          <w:lang w:val="el-GR"/>
        </w:rPr>
        <w:t>.</w:t>
      </w:r>
    </w:p>
    <w:p w14:paraId="24E93AEC" w14:textId="74245243" w:rsidR="00A030E7" w:rsidRDefault="00A030E7" w:rsidP="00A37CE4">
      <w:pPr>
        <w:rPr>
          <w:lang w:val="el-GR"/>
        </w:rPr>
      </w:pPr>
      <w:r w:rsidRPr="00366B86">
        <w:rPr>
          <w:lang w:val="el-GR"/>
        </w:rPr>
        <w:t xml:space="preserve">Επίσης, </w:t>
      </w:r>
      <w:r w:rsidR="00AD76D5" w:rsidRPr="00366B86">
        <w:rPr>
          <w:lang w:val="el-GR"/>
        </w:rPr>
        <w:t>όπως</w:t>
      </w:r>
      <w:r w:rsidRPr="00366B86">
        <w:rPr>
          <w:lang w:val="el-GR"/>
        </w:rPr>
        <w:t xml:space="preserve"> έγινε αντιληπτό παραπάνω, η τιμή </w:t>
      </w:r>
      <w:r>
        <w:t>MaxShift</w:t>
      </w:r>
      <w:r w:rsidRPr="00366B86">
        <w:rPr>
          <w:lang w:val="el-GR"/>
        </w:rPr>
        <w:t xml:space="preserve"> είναι αναγκαία για την έλεγχο εφικτότητας μιας εισαγωγής. </w:t>
      </w:r>
      <w:r w:rsidR="00AD76D5" w:rsidRPr="00366B86">
        <w:rPr>
          <w:lang w:val="el-GR"/>
        </w:rPr>
        <w:t>Όμως</w:t>
      </w:r>
      <w:r w:rsidRPr="00366B86">
        <w:rPr>
          <w:lang w:val="el-GR"/>
        </w:rPr>
        <w:t xml:space="preserve">, επειδή όπως αναφέρθηκε </w:t>
      </w:r>
      <w:r w:rsidR="000A6C63" w:rsidRPr="00366B86">
        <w:rPr>
          <w:lang w:val="el-GR"/>
        </w:rPr>
        <w:t>προηγουμένως</w:t>
      </w:r>
      <w:r w:rsidRPr="00366B86">
        <w:rPr>
          <w:lang w:val="el-GR"/>
        </w:rPr>
        <w:t xml:space="preserve"> η τιμή </w:t>
      </w:r>
      <w:r>
        <w:t>depTime</w:t>
      </w:r>
      <w:r w:rsidRPr="00366B86">
        <w:rPr>
          <w:lang w:val="el-GR"/>
        </w:rPr>
        <w:t xml:space="preserve"> μερικών κόμβων μεταβάλλεται, και η τιμή </w:t>
      </w:r>
      <w:r>
        <w:t>MaxShift</w:t>
      </w:r>
      <w:r w:rsidRPr="00366B86">
        <w:rPr>
          <w:lang w:val="el-GR"/>
        </w:rPr>
        <w:t xml:space="preserve"> εξαρτάται από την τιμή </w:t>
      </w:r>
      <w:r>
        <w:t>depTime</w:t>
      </w:r>
      <w:r w:rsidRPr="00366B86">
        <w:rPr>
          <w:lang w:val="el-GR"/>
        </w:rPr>
        <w:t xml:space="preserve"> (σχέση 3.6), πρέπει ξεκινώντας από τον κόμβο ν που δεν επηρεάστηκε η τιμή του </w:t>
      </w:r>
      <w:r>
        <w:t>startOfVisit</w:t>
      </w:r>
      <w:r w:rsidR="0042538E" w:rsidRPr="0042538E">
        <w:rPr>
          <w:lang w:val="el-GR"/>
        </w:rPr>
        <w:t>(</w:t>
      </w:r>
      <w:r>
        <w:t>n</w:t>
      </w:r>
      <w:r w:rsidR="0042538E" w:rsidRPr="0042538E">
        <w:rPr>
          <w:lang w:val="el-GR"/>
        </w:rPr>
        <w:t>)</w:t>
      </w:r>
      <w:r w:rsidRPr="00366B86">
        <w:rPr>
          <w:lang w:val="el-GR"/>
        </w:rPr>
        <w:t xml:space="preserve"> ή από τον τελικό κόμβο Ν και προς τον αρχικό κόμβο </w:t>
      </w:r>
      <w:r w:rsidR="00256231">
        <w:rPr>
          <w:lang w:val="el-GR"/>
        </w:rPr>
        <w:t>«</w:t>
      </w:r>
      <w:r w:rsidRPr="00366B86">
        <w:rPr>
          <w:lang w:val="el-GR"/>
        </w:rPr>
        <w:t>0</w:t>
      </w:r>
      <w:r w:rsidR="00256231">
        <w:rPr>
          <w:lang w:val="el-GR"/>
        </w:rPr>
        <w:t>»</w:t>
      </w:r>
      <w:r w:rsidR="00D47FE3">
        <w:rPr>
          <w:lang w:val="el-GR"/>
        </w:rPr>
        <w:t xml:space="preserve"> </w:t>
      </w:r>
      <w:r w:rsidRPr="00366B86">
        <w:rPr>
          <w:lang w:val="el-GR"/>
        </w:rPr>
        <w:t xml:space="preserve">να ενημερωθεί και η τιμή της </w:t>
      </w:r>
      <w:r>
        <w:t>MaxShift</w:t>
      </w:r>
      <w:r w:rsidRPr="00366B86">
        <w:rPr>
          <w:lang w:val="el-GR"/>
        </w:rPr>
        <w:t xml:space="preserve"> τους.</w:t>
      </w:r>
    </w:p>
    <w:p w14:paraId="2286254F" w14:textId="3DC36AAE" w:rsidR="00366B86" w:rsidRDefault="00366B86" w:rsidP="00A37CE4">
      <w:pPr>
        <w:rPr>
          <w:lang w:val="el-GR"/>
        </w:rPr>
      </w:pPr>
      <w:r w:rsidRPr="009F194C">
        <w:rPr>
          <w:lang w:val="el-GR"/>
        </w:rPr>
        <w:t xml:space="preserve">Η παραπάνω διαδικασία επαναλαμβάνεται έως ότου να μην είναι δυνατή κάποια άλλη εισαγωγή στις διαδρομές, δηλαδή μέχρι η λίστα των κόμβων προς εισαγωγή είτε να είναι κενή είτε μέχρι </w:t>
      </w:r>
      <w:del w:id="3715" w:author=" " w:date="2023-01-29T17:09:00Z">
        <w:r w:rsidRPr="009F194C" w:rsidDel="00B77DE3">
          <w:rPr>
            <w:lang w:val="el-GR"/>
          </w:rPr>
          <w:delText>οι</w:delText>
        </w:r>
      </w:del>
      <w:r w:rsidRPr="009F194C">
        <w:rPr>
          <w:lang w:val="el-GR"/>
        </w:rPr>
        <w:t xml:space="preserve"> όλοι κόμβοι που την αποτελούν να προκαλούν δυσχέρεια σε </w:t>
      </w:r>
      <w:ins w:id="3716" w:author=" " w:date="2023-01-29T17:10:00Z">
        <w:r w:rsidR="00B77DE3">
          <w:rPr>
            <w:lang w:val="el-GR"/>
          </w:rPr>
          <w:t xml:space="preserve">κάθε </w:t>
        </w:r>
      </w:ins>
      <w:del w:id="3717" w:author=" " w:date="2023-01-29T17:10:00Z">
        <w:r w:rsidRPr="009F194C" w:rsidDel="00B77DE3">
          <w:rPr>
            <w:lang w:val="el-GR"/>
          </w:rPr>
          <w:delText>οποιαδήποτε</w:delText>
        </w:r>
      </w:del>
      <w:r w:rsidRPr="009F194C">
        <w:rPr>
          <w:lang w:val="el-GR"/>
        </w:rPr>
        <w:t xml:space="preserve"> διαδρομή </w:t>
      </w:r>
      <w:r>
        <w:t>m</w:t>
      </w:r>
      <w:r w:rsidRPr="009F194C">
        <w:rPr>
          <w:lang w:val="el-GR"/>
        </w:rPr>
        <w:t xml:space="preserve"> με τη εισαγωγή τους σε αυτή.</w:t>
      </w:r>
    </w:p>
    <w:p w14:paraId="0F521CAC" w14:textId="77777777" w:rsidR="009F194C" w:rsidRDefault="00A633A6" w:rsidP="00A37CE4">
      <w:r>
        <w:rPr>
          <w:noProof/>
          <w:rPrChange w:id="3718" w:author="Στάθης Καπ" w:date="2023-02-01T06:01:00Z">
            <w:rPr>
              <w:noProof/>
              <w:lang w:val="el-GR" w:eastAsia="el-GR"/>
            </w:rPr>
          </w:rPrChange>
        </w:rPr>
        <w:drawing>
          <wp:inline distT="0" distB="0" distL="0" distR="0" wp14:anchorId="3A696981" wp14:editId="79013F18">
            <wp:extent cx="5612130" cy="2677795"/>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677795"/>
                    </a:xfrm>
                    <a:prstGeom prst="rect">
                      <a:avLst/>
                    </a:prstGeom>
                  </pic:spPr>
                </pic:pic>
              </a:graphicData>
            </a:graphic>
          </wp:inline>
        </w:drawing>
      </w:r>
    </w:p>
    <w:p w14:paraId="5C22A536" w14:textId="4ECCE106" w:rsidR="00292343" w:rsidRDefault="00292343" w:rsidP="00093B36">
      <w:pPr>
        <w:pStyle w:val="Heading3"/>
        <w:rPr>
          <w:lang w:val="el-GR"/>
        </w:rPr>
      </w:pPr>
      <w:del w:id="3719" w:author="Στάθης Καπ" w:date="2023-02-26T00:54:00Z">
        <w:r w:rsidRPr="006D766C" w:rsidDel="00093B36">
          <w:rPr>
            <w:lang w:val="el-GR"/>
          </w:rPr>
          <w:delText xml:space="preserve">3.2.2 </w:delText>
        </w:r>
      </w:del>
      <w:bookmarkStart w:id="3720" w:name="_Toc128497601"/>
      <w:r>
        <w:rPr>
          <w:lang w:val="el-GR"/>
        </w:rPr>
        <w:t>Βήμα Διαταραχής</w:t>
      </w:r>
      <w:bookmarkEnd w:id="3720"/>
    </w:p>
    <w:p w14:paraId="3828E155" w14:textId="5ED5509C" w:rsidR="00292343" w:rsidRDefault="00B56A1F" w:rsidP="00292343">
      <w:pPr>
        <w:rPr>
          <w:lang w:val="el-GR"/>
        </w:rPr>
      </w:pPr>
      <w:r w:rsidRPr="000B7AD4">
        <w:rPr>
          <w:lang w:val="el-GR"/>
        </w:rPr>
        <w:t xml:space="preserve">Στο προηγούμενο βήμα, ουσιαστικά εφαρμόσθηκε η τεχνική της τοπικής αναζήτησης και με «άπληστο» τρόπο κατασκευάστηκε μία λύση </w:t>
      </w:r>
      <w:r>
        <w:t>S</w:t>
      </w:r>
      <w:r w:rsidRPr="000B7AD4">
        <w:rPr>
          <w:lang w:val="el-GR"/>
        </w:rPr>
        <w:t xml:space="preserve">0. Παρ΄ όλα αυτά, επειδή πιθανότατα η λύση που παράχθηκε είναι </w:t>
      </w:r>
      <w:r w:rsidR="00AD76D5" w:rsidRPr="000B7AD4">
        <w:rPr>
          <w:lang w:val="el-GR"/>
        </w:rPr>
        <w:t>μόνο</w:t>
      </w:r>
      <w:r w:rsidRPr="000B7AD4">
        <w:rPr>
          <w:lang w:val="el-GR"/>
        </w:rPr>
        <w:t xml:space="preserve"> τοπικά βέλτιστη, ακολουθεί το βήμα της διαταραχής. </w:t>
      </w:r>
      <w:r w:rsidR="00966C16">
        <w:rPr>
          <w:lang w:val="el-GR"/>
        </w:rPr>
        <w:t>Στο</w:t>
      </w:r>
      <w:r w:rsidRPr="000B7AD4">
        <w:rPr>
          <w:lang w:val="el-GR"/>
        </w:rPr>
        <w:t xml:space="preserve"> βήμα αυτό, η λύση που παράχθηκε προηγουμένως υπόκειται σε μια</w:t>
      </w:r>
      <w:r w:rsidR="000B7AD4">
        <w:rPr>
          <w:lang w:val="el-GR"/>
        </w:rPr>
        <w:t xml:space="preserve"> </w:t>
      </w:r>
      <w:r w:rsidR="000B7AD4" w:rsidRPr="00E560AA">
        <w:rPr>
          <w:lang w:val="el-GR"/>
        </w:rPr>
        <w:t>διαδικασία αφαίρεσης κόμβων από κάθε διαδρομή έτσι ώστε να ξεφύγει από το τοπικό βέλτιστο</w:t>
      </w:r>
      <w:r w:rsidR="00E560AA">
        <w:rPr>
          <w:lang w:val="el-GR"/>
        </w:rPr>
        <w:t>.</w:t>
      </w:r>
    </w:p>
    <w:p w14:paraId="1359561E" w14:textId="0CE8C6CD" w:rsidR="00E560AA" w:rsidRDefault="00DF4E2E" w:rsidP="00292343">
      <w:pPr>
        <w:rPr>
          <w:lang w:val="el-GR"/>
        </w:rPr>
      </w:pPr>
      <w:r w:rsidRPr="007F0272">
        <w:rPr>
          <w:lang w:val="el-GR"/>
        </w:rPr>
        <w:t xml:space="preserve">Η διαδικασία αυτή χρειάζεται 2 παραμέτρους, την </w:t>
      </w:r>
      <w:r>
        <w:t>S</w:t>
      </w:r>
      <w:r w:rsidRPr="007F0272">
        <w:rPr>
          <w:lang w:val="el-GR"/>
        </w:rPr>
        <w:t xml:space="preserve"> και την </w:t>
      </w:r>
      <w:r>
        <w:t>R</w:t>
      </w:r>
      <w:r w:rsidRPr="007F0272">
        <w:rPr>
          <w:lang w:val="el-GR"/>
        </w:rPr>
        <w:t xml:space="preserve">. Η πρώτη αντιπροσωπεύει τον κόμβο από τον οποίο θα ξεκινήσει η διαδικασία αφαίρεσης (πρώτο, δεύτερο, τρίτο, κλπ.) και η δεύτερη το πλήθος των συνεχόμενων κόμβων που πρόκειται να αφαιρεθούν ξεκινώντας από τον </w:t>
      </w:r>
      <w:r>
        <w:t>S</w:t>
      </w:r>
      <w:r w:rsidRPr="007F0272">
        <w:rPr>
          <w:lang w:val="el-GR"/>
        </w:rPr>
        <w:t xml:space="preserve">. Η αφαίρεση αυτή θα εφαρμοσθεί σε κάθε διαδρομή της λύσης που παράχθηκε στο προηγούμενο βήμα με τα ίδια </w:t>
      </w:r>
      <w:r>
        <w:t>S</w:t>
      </w:r>
      <w:r w:rsidRPr="007F0272">
        <w:rPr>
          <w:lang w:val="el-GR"/>
        </w:rPr>
        <w:t xml:space="preserve"> και </w:t>
      </w:r>
      <w:r>
        <w:t>R</w:t>
      </w:r>
      <w:r w:rsidRPr="007F0272">
        <w:rPr>
          <w:lang w:val="el-GR"/>
        </w:rPr>
        <w:t xml:space="preserve">. </w:t>
      </w:r>
      <w:r w:rsidR="00C96053" w:rsidRPr="007F0272">
        <w:rPr>
          <w:lang w:val="el-GR"/>
        </w:rPr>
        <w:t>Έστω</w:t>
      </w:r>
      <w:r w:rsidRPr="007F0272">
        <w:rPr>
          <w:lang w:val="el-GR"/>
        </w:rPr>
        <w:t xml:space="preserve"> </w:t>
      </w:r>
      <w:r>
        <w:t>routeLen</w:t>
      </w:r>
      <w:r w:rsidR="0030647E" w:rsidRPr="0030647E">
        <w:rPr>
          <w:lang w:val="el-GR"/>
        </w:rPr>
        <w:t>(</w:t>
      </w:r>
      <w:r>
        <w:t>m</w:t>
      </w:r>
      <w:r w:rsidR="0030647E" w:rsidRPr="0030647E">
        <w:rPr>
          <w:lang w:val="el-GR"/>
        </w:rPr>
        <w:t>)</w:t>
      </w:r>
      <w:r w:rsidRPr="007F0272">
        <w:rPr>
          <w:lang w:val="el-GR"/>
        </w:rPr>
        <w:t xml:space="preserve"> το μήκος μιας διαδρομής </w:t>
      </w:r>
      <w:r w:rsidR="009B4DC1">
        <w:t>m</w:t>
      </w:r>
      <w:r w:rsidRPr="007F0272">
        <w:rPr>
          <w:lang w:val="el-GR"/>
        </w:rPr>
        <w:t xml:space="preserve">. Εάν σε κάποια επανάληψη προκύψει ότι </w:t>
      </w:r>
      <w:r>
        <w:t>S</w:t>
      </w:r>
      <w:r w:rsidRPr="007F0272">
        <w:rPr>
          <w:lang w:val="el-GR"/>
        </w:rPr>
        <w:t xml:space="preserve"> + </w:t>
      </w:r>
      <w:r>
        <w:t>R</w:t>
      </w:r>
      <w:r w:rsidRPr="007F0272">
        <w:rPr>
          <w:lang w:val="el-GR"/>
        </w:rPr>
        <w:t xml:space="preserve"> &gt; </w:t>
      </w:r>
      <w:r>
        <w:t>routeLen</w:t>
      </w:r>
      <w:r w:rsidR="0030647E" w:rsidRPr="0030647E">
        <w:rPr>
          <w:lang w:val="el-GR"/>
        </w:rPr>
        <w:t>(</w:t>
      </w:r>
      <w:r>
        <w:t>m</w:t>
      </w:r>
      <w:r w:rsidR="0030647E" w:rsidRPr="0030647E">
        <w:rPr>
          <w:lang w:val="el-GR"/>
        </w:rPr>
        <w:t>)</w:t>
      </w:r>
      <w:r w:rsidRPr="007F0272">
        <w:rPr>
          <w:lang w:val="el-GR"/>
        </w:rPr>
        <w:t xml:space="preserve"> τότε η αφαίρεση συνεχίζεται από τον πρώτο κόμβο της διαδρομής </w:t>
      </w:r>
      <w:r>
        <w:t>m</w:t>
      </w:r>
      <w:r w:rsidRPr="007F0272">
        <w:rPr>
          <w:lang w:val="el-GR"/>
        </w:rPr>
        <w:t>.</w:t>
      </w:r>
    </w:p>
    <w:p w14:paraId="65498760" w14:textId="53B76A51" w:rsidR="007F0272" w:rsidRPr="006D766C" w:rsidRDefault="007F0272" w:rsidP="00292343">
      <w:pPr>
        <w:rPr>
          <w:lang w:val="el-GR"/>
        </w:rPr>
      </w:pPr>
      <w:r w:rsidRPr="00C92D89">
        <w:rPr>
          <w:lang w:val="el-GR"/>
        </w:rPr>
        <w:lastRenderedPageBreak/>
        <w:t xml:space="preserve">Μετά από την αφαίρεση των κόμβων είναι προφανές πως πρέπει να ενημερωθούν οι μεταβλητές </w:t>
      </w:r>
      <w:r w:rsidR="00B332BE" w:rsidRPr="00C92D89">
        <w:rPr>
          <w:lang w:val="el-GR"/>
        </w:rPr>
        <w:t>των</w:t>
      </w:r>
      <w:r w:rsidRPr="00C92D89">
        <w:rPr>
          <w:lang w:val="el-GR"/>
        </w:rPr>
        <w:t xml:space="preserve"> κόμβων που παρέμειναν στις διαδρομές. Οπότε επαναλαμβάνεται η διαδικασία ενημέρωσης των </w:t>
      </w:r>
      <w:r>
        <w:t>arrTime</w:t>
      </w:r>
      <w:r w:rsidRPr="00C92D89">
        <w:rPr>
          <w:lang w:val="el-GR"/>
        </w:rPr>
        <w:t xml:space="preserve">, </w:t>
      </w:r>
      <w:r>
        <w:t>wait</w:t>
      </w:r>
      <w:r w:rsidRPr="00C92D89">
        <w:rPr>
          <w:lang w:val="el-GR"/>
        </w:rPr>
        <w:t xml:space="preserve">, </w:t>
      </w:r>
      <w:r>
        <w:t>startOfVisit</w:t>
      </w:r>
      <w:r w:rsidRPr="00C92D89">
        <w:rPr>
          <w:lang w:val="el-GR"/>
        </w:rPr>
        <w:t xml:space="preserve">, </w:t>
      </w:r>
      <w:r>
        <w:t>depTime</w:t>
      </w:r>
      <w:r w:rsidRPr="00C92D89">
        <w:rPr>
          <w:lang w:val="el-GR"/>
        </w:rPr>
        <w:t xml:space="preserve">, </w:t>
      </w:r>
      <w:r>
        <w:t>Shift</w:t>
      </w:r>
      <w:r w:rsidRPr="00C92D89">
        <w:rPr>
          <w:lang w:val="el-GR"/>
        </w:rPr>
        <w:t xml:space="preserve"> και </w:t>
      </w:r>
      <w:r>
        <w:t>MaxShift</w:t>
      </w:r>
      <w:r w:rsidRPr="00C92D89">
        <w:rPr>
          <w:lang w:val="el-GR"/>
        </w:rPr>
        <w:t xml:space="preserve"> που </w:t>
      </w:r>
      <w:r w:rsidR="00B332BE" w:rsidRPr="00C92D89">
        <w:rPr>
          <w:lang w:val="el-GR"/>
        </w:rPr>
        <w:t>περιεγράφηκε</w:t>
      </w:r>
      <w:r w:rsidRPr="00C92D89">
        <w:rPr>
          <w:lang w:val="el-GR"/>
        </w:rPr>
        <w:t xml:space="preserve"> στο τέλος του προηγούμενου βήματος.</w:t>
      </w:r>
    </w:p>
    <w:p w14:paraId="50DB5CD8" w14:textId="641BFF69" w:rsidR="00566061" w:rsidRDefault="0022781D" w:rsidP="00655AEF">
      <w:pPr>
        <w:rPr>
          <w:lang w:val="el-GR"/>
        </w:rPr>
      </w:pPr>
      <w:ins w:id="3721" w:author="Στάθης Καπ" w:date="2023-02-02T04:18:00Z">
        <w:r>
          <w:rPr>
            <w:noProof/>
          </w:rPr>
          <w:drawing>
            <wp:inline distT="0" distB="0" distL="0" distR="0" wp14:anchorId="212257B5" wp14:editId="29D329E4">
              <wp:extent cx="5612130" cy="2753995"/>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753995"/>
                      </a:xfrm>
                      <a:prstGeom prst="rect">
                        <a:avLst/>
                      </a:prstGeom>
                    </pic:spPr>
                  </pic:pic>
                </a:graphicData>
              </a:graphic>
            </wp:inline>
          </w:drawing>
        </w:r>
      </w:ins>
      <w:commentRangeStart w:id="3722"/>
      <w:del w:id="3723" w:author="Στάθης Καπ" w:date="2023-02-02T02:59:00Z">
        <w:r w:rsidR="004D3B4E" w:rsidRPr="00655AEF" w:rsidDel="00796F06">
          <w:rPr>
            <w:noProof/>
            <w:rPrChange w:id="3724" w:author="Στάθης Καπ" w:date="2023-02-01T06:01:00Z">
              <w:rPr>
                <w:noProof/>
                <w:lang w:val="el-GR" w:eastAsia="el-GR"/>
              </w:rPr>
            </w:rPrChange>
          </w:rPr>
          <w:drawing>
            <wp:inline distT="0" distB="0" distL="0" distR="0" wp14:anchorId="3FDE8117" wp14:editId="5366075E">
              <wp:extent cx="5612130" cy="1952625"/>
              <wp:effectExtent l="0" t="0" r="762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952625"/>
                      </a:xfrm>
                      <a:prstGeom prst="rect">
                        <a:avLst/>
                      </a:prstGeom>
                    </pic:spPr>
                  </pic:pic>
                </a:graphicData>
              </a:graphic>
            </wp:inline>
          </w:drawing>
        </w:r>
      </w:del>
      <w:commentRangeEnd w:id="3722"/>
      <w:r w:rsidR="001E51B1">
        <w:rPr>
          <w:rStyle w:val="CommentReference"/>
        </w:rPr>
        <w:commentReference w:id="3722"/>
      </w:r>
    </w:p>
    <w:p w14:paraId="0A85A4B0" w14:textId="44BD13EC" w:rsidR="00660B79" w:rsidRDefault="00660B79" w:rsidP="00093B36">
      <w:pPr>
        <w:pStyle w:val="Heading3"/>
        <w:rPr>
          <w:lang w:val="el-GR"/>
        </w:rPr>
      </w:pPr>
      <w:del w:id="3725" w:author="Στάθης Καπ" w:date="2023-02-26T00:54:00Z">
        <w:r w:rsidRPr="00660B79" w:rsidDel="00093B36">
          <w:rPr>
            <w:lang w:val="el-GR"/>
          </w:rPr>
          <w:delText xml:space="preserve">3.2.3 </w:delText>
        </w:r>
      </w:del>
      <w:bookmarkStart w:id="3726" w:name="_Toc128497602"/>
      <w:r>
        <w:rPr>
          <w:lang w:val="el-GR"/>
        </w:rPr>
        <w:t>Ευρετικός Αλγόριθμος Επαναλαμβανόμενης Τοπικής Αναζήτησης</w:t>
      </w:r>
      <w:bookmarkEnd w:id="3726"/>
    </w:p>
    <w:p w14:paraId="440B9BB9" w14:textId="0EE93EF4" w:rsidR="0062551B" w:rsidRPr="0053206A" w:rsidRDefault="00660B79" w:rsidP="00660B79">
      <w:pPr>
        <w:rPr>
          <w:lang w:val="el-GR"/>
        </w:rPr>
      </w:pPr>
      <w:r w:rsidRPr="00153135">
        <w:rPr>
          <w:lang w:val="el-GR"/>
        </w:rPr>
        <w:t xml:space="preserve">Μετά </w:t>
      </w:r>
      <w:r w:rsidR="00C31650" w:rsidRPr="00153135">
        <w:rPr>
          <w:lang w:val="el-GR"/>
        </w:rPr>
        <w:t>από</w:t>
      </w:r>
      <w:r w:rsidRPr="00153135">
        <w:rPr>
          <w:lang w:val="el-GR"/>
        </w:rPr>
        <w:t xml:space="preserve"> κάθε βήμα Εισαγωγής, προκύπτει μία λύση </w:t>
      </w:r>
      <w:r>
        <w:t>S</w:t>
      </w:r>
      <w:r w:rsidR="002716FD">
        <w:rPr>
          <w:lang w:val="el-GR"/>
        </w:rPr>
        <w:t>’</w:t>
      </w:r>
      <w:r w:rsidRPr="00153135">
        <w:rPr>
          <w:lang w:val="el-GR"/>
        </w:rPr>
        <w:t>, η οποία συγκρίνεται με τη βέλτιστη μέχρι στιγμής λύση</w:t>
      </w:r>
      <w:r w:rsidR="002716FD">
        <w:rPr>
          <w:lang w:val="el-GR"/>
        </w:rPr>
        <w:t xml:space="preserve"> </w:t>
      </w:r>
      <w:r w:rsidR="002716FD">
        <w:t>S</w:t>
      </w:r>
      <w:r w:rsidRPr="00153135">
        <w:rPr>
          <w:lang w:val="el-GR"/>
        </w:rPr>
        <w:t xml:space="preserve">. Στη περίπτωση που </w:t>
      </w:r>
      <w:r w:rsidR="002716FD">
        <w:rPr>
          <w:lang w:val="el-GR"/>
        </w:rPr>
        <w:t xml:space="preserve">η </w:t>
      </w:r>
      <w:r w:rsidRPr="00153135">
        <w:rPr>
          <w:lang w:val="el-GR"/>
        </w:rPr>
        <w:t xml:space="preserve">λύση </w:t>
      </w:r>
      <w:r>
        <w:t>S</w:t>
      </w:r>
      <w:r w:rsidR="002716FD">
        <w:rPr>
          <w:lang w:val="el-GR"/>
        </w:rPr>
        <w:t>’</w:t>
      </w:r>
      <w:r w:rsidRPr="00153135">
        <w:rPr>
          <w:lang w:val="el-GR"/>
        </w:rPr>
        <w:t xml:space="preserve"> είναι καλύτερη από τη</w:t>
      </w:r>
      <w:r w:rsidR="002716FD">
        <w:rPr>
          <w:lang w:val="el-GR"/>
        </w:rPr>
        <w:t>ν</w:t>
      </w:r>
      <w:r w:rsidRPr="00153135">
        <w:rPr>
          <w:lang w:val="el-GR"/>
        </w:rPr>
        <w:t xml:space="preserve"> </w:t>
      </w:r>
      <w:r w:rsidR="002716FD">
        <w:t>S</w:t>
      </w:r>
      <w:r w:rsidRPr="00153135">
        <w:rPr>
          <w:lang w:val="el-GR"/>
        </w:rPr>
        <w:t xml:space="preserve">, </w:t>
      </w:r>
      <w:r w:rsidR="002716FD">
        <w:rPr>
          <w:lang w:val="el-GR"/>
        </w:rPr>
        <w:t>ως</w:t>
      </w:r>
      <w:r w:rsidRPr="00153135">
        <w:rPr>
          <w:lang w:val="el-GR"/>
        </w:rPr>
        <w:t xml:space="preserve"> βέλτιστη θεωρείται πλέον η </w:t>
      </w:r>
      <w:r w:rsidR="002716FD">
        <w:t>S</w:t>
      </w:r>
      <w:r w:rsidR="002716FD" w:rsidRPr="002716FD">
        <w:rPr>
          <w:lang w:val="el-GR"/>
        </w:rPr>
        <w:t>’</w:t>
      </w:r>
      <w:r w:rsidRPr="00153135">
        <w:rPr>
          <w:lang w:val="el-GR"/>
        </w:rPr>
        <w:t xml:space="preserve">. Στην αντίθετη περίπτωση αυξάνεται η μεταβλητή </w:t>
      </w:r>
      <w:r>
        <w:t>timesNotImproved</w:t>
      </w:r>
      <w:r w:rsidRPr="00153135">
        <w:rPr>
          <w:lang w:val="el-GR"/>
        </w:rPr>
        <w:t xml:space="preserve"> κατά 1. Ακολουθεί το βήμα Διαταραχής κατά το οποίο αφαιρούνται κόμβοι επιτρέποντας στη λύση </w:t>
      </w:r>
      <w:r w:rsidR="002716FD">
        <w:t>S</w:t>
      </w:r>
      <w:r w:rsidRPr="00153135">
        <w:rPr>
          <w:lang w:val="el-GR"/>
        </w:rPr>
        <w:t xml:space="preserve"> να ξεφύγει από πιθανό τοπικό βέλτιστο σημείο. Επίσης χρειάζεται μια ρύθμιση στις μεταβλητές </w:t>
      </w:r>
      <w:r w:rsidR="002716FD">
        <w:t>s</w:t>
      </w:r>
      <w:r w:rsidRPr="00153135">
        <w:rPr>
          <w:lang w:val="el-GR"/>
        </w:rPr>
        <w:t xml:space="preserve"> και </w:t>
      </w:r>
      <w:r w:rsidR="002716FD">
        <w:t>r</w:t>
      </w:r>
      <w:r w:rsidRPr="00153135">
        <w:rPr>
          <w:lang w:val="el-GR"/>
        </w:rPr>
        <w:t xml:space="preserve">, οι οποίες αναφέρθηκαν στο βήμα διαταραχής, έτσι ώστε να είναι βέβαιο πως </w:t>
      </w:r>
      <w:r w:rsidR="00153135" w:rsidRPr="00153135">
        <w:rPr>
          <w:lang w:val="el-GR"/>
        </w:rPr>
        <w:t>όλοι</w:t>
      </w:r>
      <w:r w:rsidRPr="00153135">
        <w:rPr>
          <w:lang w:val="el-GR"/>
        </w:rPr>
        <w:t xml:space="preserve"> οι κόμβοι που εισήλθαν αρχικά στην λύση θα έχουν αφαιρεθεί τουλάχιστον μία </w:t>
      </w:r>
      <w:r w:rsidR="00153135" w:rsidRPr="00153135">
        <w:rPr>
          <w:lang w:val="el-GR"/>
        </w:rPr>
        <w:t>φορά</w:t>
      </w:r>
      <w:r w:rsidRPr="00153135">
        <w:rPr>
          <w:lang w:val="el-GR"/>
        </w:rPr>
        <w:t xml:space="preserve"> </w:t>
      </w:r>
      <w:r w:rsidR="00153135" w:rsidRPr="00153135">
        <w:rPr>
          <w:lang w:val="el-GR"/>
        </w:rPr>
        <w:t>μέχρι</w:t>
      </w:r>
      <w:r w:rsidRPr="00153135">
        <w:rPr>
          <w:lang w:val="el-GR"/>
        </w:rPr>
        <w:t xml:space="preserve"> το τερματισμό. Ο αλγόριθμος τερματίζεται όταν οι λύσεις που προκύψουν για </w:t>
      </w:r>
      <w:r>
        <w:t>maxTimesNotImproved</w:t>
      </w:r>
      <w:r w:rsidRPr="00153135">
        <w:rPr>
          <w:lang w:val="el-GR"/>
        </w:rPr>
        <w:t xml:space="preserve"> συνεχόμενες φορές είναι χειρότερες από τη βέλτιστη λύση.</w:t>
      </w:r>
    </w:p>
    <w:p w14:paraId="0C61F35C" w14:textId="250C838F" w:rsidR="0065123C" w:rsidRDefault="0065123C" w:rsidP="00660B79">
      <w:r>
        <w:rPr>
          <w:noProof/>
          <w:rPrChange w:id="3727" w:author="Στάθης Καπ" w:date="2023-02-01T06:01:00Z">
            <w:rPr>
              <w:noProof/>
              <w:lang w:val="el-GR" w:eastAsia="el-GR"/>
            </w:rPr>
          </w:rPrChange>
        </w:rPr>
        <w:lastRenderedPageBreak/>
        <w:drawing>
          <wp:inline distT="0" distB="0" distL="0" distR="0" wp14:anchorId="070F9FA1" wp14:editId="7D6BA532">
            <wp:extent cx="5612130" cy="46335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633595"/>
                    </a:xfrm>
                    <a:prstGeom prst="rect">
                      <a:avLst/>
                    </a:prstGeom>
                  </pic:spPr>
                </pic:pic>
              </a:graphicData>
            </a:graphic>
          </wp:inline>
        </w:drawing>
      </w:r>
    </w:p>
    <w:p w14:paraId="6C1FCE27" w14:textId="152AD889" w:rsidR="0032263F" w:rsidRDefault="0032263F" w:rsidP="00660B79"/>
    <w:p w14:paraId="27C1B3B2" w14:textId="77777777" w:rsidR="0032263F" w:rsidRDefault="0032263F">
      <w:r>
        <w:br w:type="page"/>
      </w:r>
    </w:p>
    <w:p w14:paraId="4BFBC7BF" w14:textId="72A1B7BF" w:rsidR="0032263F" w:rsidRDefault="0032263F">
      <w:pPr>
        <w:pStyle w:val="Heading1"/>
        <w:rPr>
          <w:lang w:val="el-GR"/>
        </w:rPr>
        <w:pPrChange w:id="3728" w:author="Στάθης Καπ" w:date="2023-02-26T00:54:00Z">
          <w:pPr>
            <w:pStyle w:val="Heading1"/>
            <w:numPr>
              <w:numId w:val="4"/>
            </w:numPr>
            <w:ind w:left="720"/>
          </w:pPr>
        </w:pPrChange>
      </w:pPr>
      <w:bookmarkStart w:id="3729" w:name="_Toc128497603"/>
      <w:r>
        <w:rPr>
          <w:lang w:val="el-GR"/>
        </w:rPr>
        <w:lastRenderedPageBreak/>
        <w:t>Διαχωρισμός Τοπικής Αναζήτησης</w:t>
      </w:r>
      <w:bookmarkEnd w:id="3729"/>
    </w:p>
    <w:p w14:paraId="60F16FE2" w14:textId="7ADFC0E8" w:rsidR="0032263F" w:rsidRPr="006D766C" w:rsidRDefault="004C0D54" w:rsidP="0032263F">
      <w:pPr>
        <w:rPr>
          <w:lang w:val="el-GR"/>
        </w:rPr>
      </w:pPr>
      <w:r>
        <w:rPr>
          <w:lang w:val="el-GR"/>
        </w:rPr>
        <w:t>Ό</w:t>
      </w:r>
      <w:r w:rsidR="00C14AB6" w:rsidRPr="00C14AB6">
        <w:rPr>
          <w:lang w:val="el-GR"/>
        </w:rPr>
        <w:t xml:space="preserve">πως προαναφέρθηκε στο 3ο Κεφάλαιο, ένα από τα σημαντικότερα στοιχεία της Επαναλαμβανόμενης Τοπικής Αναζήτησης είναι </w:t>
      </w:r>
      <w:r>
        <w:rPr>
          <w:lang w:val="el-GR"/>
        </w:rPr>
        <w:t xml:space="preserve">φυσικά </w:t>
      </w:r>
      <w:r w:rsidR="00C14AB6" w:rsidRPr="00C14AB6">
        <w:rPr>
          <w:lang w:val="el-GR"/>
        </w:rPr>
        <w:t xml:space="preserve">η Τοπική Αναζήτηση. </w:t>
      </w:r>
      <w:r w:rsidR="00C14AB6" w:rsidRPr="004C0D54">
        <w:rPr>
          <w:lang w:val="el-GR"/>
        </w:rPr>
        <w:t>Μάλιστα είναι και το πιο χρονοβόρο καθώς κατά τη διάρκεια της πραγματοποιούνται πολλοί έλεγχοι που είναι από τις πιο χρονοβόρες πράξεις για έναν επεξεργαστή.</w:t>
      </w:r>
    </w:p>
    <w:p w14:paraId="74F8896D" w14:textId="3BC7FBA6" w:rsidR="001E3CCE" w:rsidRDefault="001E3CCE" w:rsidP="0032263F">
      <w:pPr>
        <w:rPr>
          <w:lang w:val="el-GR"/>
        </w:rPr>
      </w:pPr>
      <w:r>
        <w:rPr>
          <w:lang w:val="el-GR"/>
        </w:rPr>
        <w:t xml:space="preserve">Στόχος της παρούσας εργασίας, είναι να βελτιώσει την ταχύτητα του </w:t>
      </w:r>
      <w:r>
        <w:t>ILS</w:t>
      </w:r>
      <w:r w:rsidRPr="001E3CCE">
        <w:rPr>
          <w:lang w:val="el-GR"/>
        </w:rPr>
        <w:t xml:space="preserve">. </w:t>
      </w:r>
      <w:r w:rsidR="003730E4">
        <w:rPr>
          <w:lang w:val="el-GR"/>
        </w:rPr>
        <w:t>Η διαδικασία αυτή μπορεί να περιγράφει με 3</w:t>
      </w:r>
      <w:r w:rsidR="00B6185F">
        <w:rPr>
          <w:lang w:val="el-GR"/>
        </w:rPr>
        <w:t xml:space="preserve"> βασικά βήματα:</w:t>
      </w:r>
    </w:p>
    <w:p w14:paraId="020DEACC" w14:textId="4562CD03" w:rsidR="00B6185F" w:rsidRDefault="00B6185F" w:rsidP="00B6185F">
      <w:pPr>
        <w:pStyle w:val="ListParagraph"/>
        <w:numPr>
          <w:ilvl w:val="0"/>
          <w:numId w:val="10"/>
        </w:numPr>
        <w:rPr>
          <w:lang w:val="el-GR"/>
        </w:rPr>
      </w:pPr>
      <w:r>
        <w:rPr>
          <w:lang w:val="el-GR"/>
        </w:rPr>
        <w:t xml:space="preserve">Διαχωρισμός των </w:t>
      </w:r>
      <w:r>
        <w:t>n</w:t>
      </w:r>
      <w:r w:rsidRPr="00B6185F">
        <w:rPr>
          <w:lang w:val="el-GR"/>
        </w:rPr>
        <w:t xml:space="preserve"> </w:t>
      </w:r>
      <w:r>
        <w:t>Unvisited</w:t>
      </w:r>
      <w:r w:rsidRPr="00B6185F">
        <w:rPr>
          <w:lang w:val="el-GR"/>
        </w:rPr>
        <w:t xml:space="preserve"> </w:t>
      </w:r>
      <w:r>
        <w:rPr>
          <w:lang w:val="el-GR"/>
        </w:rPr>
        <w:t xml:space="preserve">κόμβων σε </w:t>
      </w:r>
      <w:r>
        <w:t>m</w:t>
      </w:r>
      <w:r w:rsidRPr="00B6185F">
        <w:rPr>
          <w:lang w:val="el-GR"/>
        </w:rPr>
        <w:t xml:space="preserve"> </w:t>
      </w:r>
      <w:r w:rsidR="006B286D">
        <w:rPr>
          <w:lang w:val="el-GR"/>
        </w:rPr>
        <w:t xml:space="preserve">υπο </w:t>
      </w:r>
      <w:r>
        <w:rPr>
          <w:lang w:val="el-GR"/>
        </w:rPr>
        <w:t>-προβλήματα</w:t>
      </w:r>
    </w:p>
    <w:p w14:paraId="1B85238E" w14:textId="5719F42C" w:rsidR="00B6185F" w:rsidRDefault="009672C9" w:rsidP="00B6185F">
      <w:pPr>
        <w:pStyle w:val="ListParagraph"/>
        <w:numPr>
          <w:ilvl w:val="0"/>
          <w:numId w:val="10"/>
        </w:numPr>
        <w:rPr>
          <w:lang w:val="el-GR"/>
        </w:rPr>
      </w:pPr>
      <w:r>
        <w:rPr>
          <w:lang w:val="el-GR"/>
        </w:rPr>
        <w:t xml:space="preserve">Σειριακή εφαρμογή Τοπικής Αναζήτησης σε κάθε </w:t>
      </w:r>
      <w:r w:rsidR="00825A07">
        <w:rPr>
          <w:lang w:val="el-GR"/>
        </w:rPr>
        <w:t>υπο</w:t>
      </w:r>
      <w:r>
        <w:rPr>
          <w:lang w:val="el-GR"/>
        </w:rPr>
        <w:t>-πρόβλημα</w:t>
      </w:r>
    </w:p>
    <w:p w14:paraId="70F46596" w14:textId="3EC3FACF" w:rsidR="00825A07" w:rsidRPr="00B6185F" w:rsidRDefault="00825A07" w:rsidP="00B6185F">
      <w:pPr>
        <w:pStyle w:val="ListParagraph"/>
        <w:numPr>
          <w:ilvl w:val="0"/>
          <w:numId w:val="10"/>
        </w:numPr>
        <w:rPr>
          <w:lang w:val="el-GR"/>
        </w:rPr>
      </w:pPr>
      <w:r>
        <w:rPr>
          <w:lang w:val="el-GR"/>
        </w:rPr>
        <w:t xml:space="preserve">Σειριακή εφαρμογή Διαταραχής σε κάθε </w:t>
      </w:r>
      <w:r w:rsidR="008C33BE">
        <w:rPr>
          <w:lang w:val="el-GR"/>
        </w:rPr>
        <w:t xml:space="preserve">υπο </w:t>
      </w:r>
      <w:r>
        <w:rPr>
          <w:lang w:val="el-GR"/>
        </w:rPr>
        <w:t>-πρόβλημα</w:t>
      </w:r>
    </w:p>
    <w:p w14:paraId="771DB14F" w14:textId="157DADDC" w:rsidR="004C0D54" w:rsidRDefault="004C0D54" w:rsidP="0032263F">
      <w:pPr>
        <w:rPr>
          <w:lang w:val="el-GR"/>
        </w:rPr>
      </w:pPr>
      <w:r w:rsidRPr="00AD7A04">
        <w:rPr>
          <w:lang w:val="el-GR"/>
        </w:rPr>
        <w:t>Η προσπάθεια αυτή εγείρει διάφορα προβλήματα σε κάθε βήμα.</w:t>
      </w:r>
      <w:r w:rsidR="003760EA" w:rsidRPr="003760EA">
        <w:rPr>
          <w:lang w:val="el-GR"/>
        </w:rPr>
        <w:t xml:space="preserve"> </w:t>
      </w:r>
      <w:r w:rsidR="003760EA">
        <w:rPr>
          <w:lang w:val="el-GR"/>
        </w:rPr>
        <w:t>Όσον αφορά το πρώτο βήμα,</w:t>
      </w:r>
      <w:r w:rsidRPr="00AD7A04">
        <w:rPr>
          <w:lang w:val="el-GR"/>
        </w:rPr>
        <w:t xml:space="preserve"> </w:t>
      </w:r>
      <w:r w:rsidR="003760EA">
        <w:rPr>
          <w:lang w:val="el-GR"/>
        </w:rPr>
        <w:t>υ</w:t>
      </w:r>
      <w:r w:rsidRPr="00AD7A04">
        <w:rPr>
          <w:lang w:val="el-GR"/>
        </w:rPr>
        <w:t xml:space="preserve">πενθυμίζεται πως η τρέχουσα εργασία αντιμετωπίζει το </w:t>
      </w:r>
      <w:r>
        <w:t>TOPTW</w:t>
      </w:r>
      <w:r w:rsidRPr="00AD7A04">
        <w:rPr>
          <w:lang w:val="el-GR"/>
        </w:rPr>
        <w:t xml:space="preserve"> και τα χρονικά παράθυρα περιορίζουν αρκετά τον τρόπο με τον οποίο θα διαχωριστεί το γράφημα. Για παράδειγμα, εάν ο διαχωρισμός γινόταν με μοναδικό κριτήριο την τοποθεσία των κόμβων με τη βοήθεια κάποιου αλγορίθμου (</w:t>
      </w:r>
      <w:r>
        <w:t>k</w:t>
      </w:r>
      <w:r w:rsidRPr="00AD7A04">
        <w:rPr>
          <w:lang w:val="el-GR"/>
        </w:rPr>
        <w:t>-</w:t>
      </w:r>
      <w:r>
        <w:t>means</w:t>
      </w:r>
      <w:r w:rsidRPr="00AD7A04">
        <w:rPr>
          <w:lang w:val="el-GR"/>
        </w:rPr>
        <w:t xml:space="preserve">), τότε υπάρχει η πιθανότητα να προέκυπτε μια </w:t>
      </w:r>
      <w:ins w:id="3730" w:author=" " w:date="2023-01-29T17:47:00Z">
        <w:r w:rsidR="00976AF0">
          <w:rPr>
            <w:lang w:val="el-GR"/>
          </w:rPr>
          <w:t>συστάδ</w:t>
        </w:r>
      </w:ins>
      <w:ins w:id="3731" w:author="Στάθης Καπ" w:date="2023-02-28T16:28:00Z">
        <w:r w:rsidR="00415AB3">
          <w:rPr>
            <w:lang w:val="el-GR"/>
          </w:rPr>
          <w:t>α κόμβων</w:t>
        </w:r>
      </w:ins>
      <w:ins w:id="3732" w:author=" " w:date="2023-01-29T17:48:00Z">
        <w:del w:id="3733" w:author="Στάθης Καπ" w:date="2023-02-28T16:28:00Z">
          <w:r w:rsidR="00976AF0" w:rsidDel="00415AB3">
            <w:rPr>
              <w:lang w:val="el-GR"/>
            </w:rPr>
            <w:delText>ε</w:delText>
          </w:r>
        </w:del>
      </w:ins>
      <w:ins w:id="3734" w:author=" " w:date="2023-01-29T17:47:00Z">
        <w:del w:id="3735" w:author="Στάθης Καπ" w:date="2023-02-28T16:28:00Z">
          <w:r w:rsidR="00976AF0" w:rsidDel="00415AB3">
            <w:rPr>
              <w:lang w:val="el-GR"/>
            </w:rPr>
            <w:delText>ς</w:delText>
          </w:r>
        </w:del>
        <w:r w:rsidR="00976AF0">
          <w:rPr>
            <w:lang w:val="el-GR"/>
          </w:rPr>
          <w:t xml:space="preserve"> </w:t>
        </w:r>
      </w:ins>
      <w:del w:id="3736" w:author=" " w:date="2023-01-29T17:47:00Z">
        <w:r w:rsidRPr="00AD7A04" w:rsidDel="00976AF0">
          <w:rPr>
            <w:lang w:val="el-GR"/>
          </w:rPr>
          <w:delText>κλάση</w:delText>
        </w:r>
      </w:del>
      <w:r w:rsidRPr="00AD7A04">
        <w:rPr>
          <w:lang w:val="el-GR"/>
        </w:rPr>
        <w:t xml:space="preserve"> με αταίριαστα χρονικά παράθυρα που θα παρήγαγε μια χαμηλής αξίας διαδρομή. Αντίθετα, εάν το μοναδικό κριτήριο ήταν τα χρονικά παράθυρα, τότε μπορεί να προέκυπταν </w:t>
      </w:r>
      <w:ins w:id="3737" w:author=" " w:date="2023-01-29T17:48:00Z">
        <w:del w:id="3738" w:author="Στάθης Καπ" w:date="2023-02-02T01:57:00Z">
          <w:r w:rsidR="00976AF0" w:rsidDel="00054F22">
            <w:rPr>
              <w:lang w:val="el-GR"/>
            </w:rPr>
            <w:delText>συστάδες</w:delText>
          </w:r>
        </w:del>
      </w:ins>
      <w:del w:id="3739" w:author="Στάθης Καπ" w:date="2023-02-02T01:57:00Z">
        <w:r w:rsidRPr="00AD7A04" w:rsidDel="00054F22">
          <w:rPr>
            <w:lang w:val="el-GR"/>
          </w:rPr>
          <w:delText>κλάσεις με</w:delText>
        </w:r>
      </w:del>
      <w:ins w:id="3740" w:author="Στάθης Καπ" w:date="2023-02-02T01:57:00Z">
        <w:r w:rsidR="00054F22">
          <w:rPr>
            <w:lang w:val="el-GR"/>
          </w:rPr>
          <w:t>συστάδες με</w:t>
        </w:r>
      </w:ins>
      <w:r w:rsidRPr="00AD7A04">
        <w:rPr>
          <w:lang w:val="el-GR"/>
        </w:rPr>
        <w:t xml:space="preserve"> κόμβους διάσπαρτους μεταξύ τους, και διαδρομές χαμηλής αξίας.</w:t>
      </w:r>
    </w:p>
    <w:p w14:paraId="51B3F5B3" w14:textId="5D23CC17" w:rsidR="00DA5426" w:rsidRDefault="00EA2DF0" w:rsidP="0032263F">
      <w:pPr>
        <w:rPr>
          <w:lang w:val="el-GR"/>
        </w:rPr>
      </w:pPr>
      <w:r>
        <w:rPr>
          <w:lang w:val="el-GR"/>
        </w:rPr>
        <w:t>Ό</w:t>
      </w:r>
      <w:r w:rsidR="006B30B7" w:rsidRPr="00EA2DF0">
        <w:rPr>
          <w:lang w:val="el-GR"/>
        </w:rPr>
        <w:t>σον αφορά το δεύτερο βήμα, αποτελεί πρόβλημα το γεγονός ότι δεν υπάρχει αρχικός και τελικός κόμβος σε κάθε κλάση</w:t>
      </w:r>
      <w:r w:rsidR="001976D7">
        <w:rPr>
          <w:lang w:val="el-GR"/>
        </w:rPr>
        <w:t xml:space="preserve"> για </w:t>
      </w:r>
      <w:del w:id="3741" w:author="Στάθης Καπ" w:date="2023-02-28T16:29:00Z">
        <w:r w:rsidR="001976D7" w:rsidDel="00E31E93">
          <w:rPr>
            <w:lang w:val="el-GR"/>
          </w:rPr>
          <w:delText xml:space="preserve">αν </w:delText>
        </w:r>
      </w:del>
      <w:ins w:id="3742" w:author="Στάθης Καπ" w:date="2023-02-28T16:29:00Z">
        <w:r w:rsidR="00E31E93">
          <w:rPr>
            <w:lang w:val="el-GR"/>
          </w:rPr>
          <w:t xml:space="preserve">να </w:t>
        </w:r>
      </w:ins>
      <w:r w:rsidR="001976D7">
        <w:rPr>
          <w:lang w:val="el-GR"/>
        </w:rPr>
        <w:t xml:space="preserve">εφαρμοσθεί απευθείας ο </w:t>
      </w:r>
      <w:r w:rsidR="001976D7">
        <w:t>ILS</w:t>
      </w:r>
      <w:r w:rsidR="001976D7" w:rsidRPr="001976D7">
        <w:rPr>
          <w:lang w:val="el-GR"/>
        </w:rPr>
        <w:t xml:space="preserve"> </w:t>
      </w:r>
      <w:r w:rsidR="001976D7">
        <w:rPr>
          <w:lang w:val="el-GR"/>
        </w:rPr>
        <w:t>που περιεγράφηκε στο</w:t>
      </w:r>
      <w:ins w:id="3743" w:author="Στάθης Καπ" w:date="2023-02-28T16:29:00Z">
        <w:r w:rsidR="00D85B67">
          <w:rPr>
            <w:lang w:val="el-GR"/>
          </w:rPr>
          <w:t xml:space="preserve"> </w:t>
        </w:r>
      </w:ins>
      <w:del w:id="3744" w:author="Στάθης Καπ" w:date="2023-02-28T16:29:00Z">
        <w:r w:rsidR="001976D7" w:rsidDel="00D85B67">
          <w:rPr>
            <w:lang w:val="el-GR"/>
          </w:rPr>
          <w:delText xml:space="preserve"> 3</w:delText>
        </w:r>
        <w:r w:rsidR="001976D7" w:rsidRPr="001976D7" w:rsidDel="00D85B67">
          <w:rPr>
            <w:vertAlign w:val="superscript"/>
            <w:lang w:val="el-GR"/>
          </w:rPr>
          <w:delText>ο</w:delText>
        </w:r>
        <w:r w:rsidR="001976D7" w:rsidDel="00D85B67">
          <w:rPr>
            <w:lang w:val="el-GR"/>
          </w:rPr>
          <w:delText xml:space="preserve"> </w:delText>
        </w:r>
      </w:del>
      <w:r w:rsidR="001976D7">
        <w:rPr>
          <w:lang w:val="el-GR"/>
        </w:rPr>
        <w:t>Κεφάλαιο</w:t>
      </w:r>
      <w:ins w:id="3745" w:author="Στάθης Καπ" w:date="2023-02-28T16:29:00Z">
        <w:r w:rsidR="00D85B67">
          <w:rPr>
            <w:lang w:val="el-GR"/>
          </w:rPr>
          <w:t xml:space="preserve"> 3</w:t>
        </w:r>
      </w:ins>
      <w:r w:rsidR="006B30B7" w:rsidRPr="00EA2DF0">
        <w:rPr>
          <w:lang w:val="el-GR"/>
        </w:rPr>
        <w:t xml:space="preserve">. Προφανώς, δεν είναι σοφό να θεωρηθεί </w:t>
      </w:r>
      <w:ins w:id="3746" w:author="Στάθης Καπ" w:date="2023-02-28T16:29:00Z">
        <w:r w:rsidR="00F21E1A">
          <w:rPr>
            <w:lang w:val="el-GR"/>
          </w:rPr>
          <w:t xml:space="preserve">ο σταθμός </w:t>
        </w:r>
        <w:r w:rsidR="00F21E1A" w:rsidRPr="00F21E1A">
          <w:rPr>
            <w:lang w:val="el-GR"/>
            <w:rPrChange w:id="3747" w:author="Στάθης Καπ" w:date="2023-02-28T16:29:00Z">
              <w:rPr/>
            </w:rPrChange>
          </w:rPr>
          <w:t>(</w:t>
        </w:r>
        <w:r w:rsidR="00F21E1A">
          <w:t>depot</w:t>
        </w:r>
        <w:r w:rsidR="00F21E1A" w:rsidRPr="00F21E1A">
          <w:rPr>
            <w:lang w:val="el-GR"/>
            <w:rPrChange w:id="3748" w:author="Στάθης Καπ" w:date="2023-02-28T16:29:00Z">
              <w:rPr/>
            </w:rPrChange>
          </w:rPr>
          <w:t>)</w:t>
        </w:r>
      </w:ins>
      <w:del w:id="3749" w:author="Στάθης Καπ" w:date="2023-02-28T16:29:00Z">
        <w:r w:rsidR="006B30B7" w:rsidRPr="00EA2DF0" w:rsidDel="00F21E1A">
          <w:rPr>
            <w:lang w:val="el-GR"/>
          </w:rPr>
          <w:delText xml:space="preserve">το </w:delText>
        </w:r>
        <w:r w:rsidR="006B30B7" w:rsidDel="00F21E1A">
          <w:delText>depot</w:delText>
        </w:r>
        <w:r w:rsidR="006B30B7" w:rsidRPr="00EA2DF0" w:rsidDel="00F21E1A">
          <w:rPr>
            <w:lang w:val="el-GR"/>
          </w:rPr>
          <w:delText xml:space="preserve"> </w:delText>
        </w:r>
      </w:del>
      <w:ins w:id="3750" w:author="Στάθης Καπ" w:date="2023-02-28T16:29:00Z">
        <w:r w:rsidR="00F21E1A" w:rsidRPr="00EA2DF0">
          <w:rPr>
            <w:lang w:val="el-GR"/>
          </w:rPr>
          <w:t xml:space="preserve"> </w:t>
        </w:r>
      </w:ins>
      <w:r w:rsidR="006B30B7" w:rsidRPr="00EA2DF0">
        <w:rPr>
          <w:lang w:val="el-GR"/>
        </w:rPr>
        <w:t xml:space="preserve">του </w:t>
      </w:r>
      <w:del w:id="3751" w:author="Στάθης Καπ" w:date="2023-02-28T16:29:00Z">
        <w:r w:rsidR="006B30B7" w:rsidRPr="00EA2DF0" w:rsidDel="00F21E1A">
          <w:rPr>
            <w:lang w:val="el-GR"/>
          </w:rPr>
          <w:delText xml:space="preserve">συνολικού </w:delText>
        </w:r>
      </w:del>
      <w:ins w:id="3752" w:author="Στάθης Καπ" w:date="2023-02-28T16:29:00Z">
        <w:r w:rsidR="00F21E1A">
          <w:rPr>
            <w:lang w:val="el-GR"/>
          </w:rPr>
          <w:t>πρωτότυπου</w:t>
        </w:r>
        <w:r w:rsidR="00F21E1A" w:rsidRPr="00EA2DF0">
          <w:rPr>
            <w:lang w:val="el-GR"/>
          </w:rPr>
          <w:t xml:space="preserve"> </w:t>
        </w:r>
      </w:ins>
      <w:r w:rsidR="006B30B7" w:rsidRPr="00EA2DF0">
        <w:rPr>
          <w:lang w:val="el-GR"/>
        </w:rPr>
        <w:t xml:space="preserve">προβλήματος ως </w:t>
      </w:r>
      <w:del w:id="3753" w:author="Στάθης Καπ" w:date="2023-02-28T16:29:00Z">
        <w:r w:rsidR="006B30B7" w:rsidDel="00F21E1A">
          <w:delText>depot</w:delText>
        </w:r>
        <w:r w:rsidR="006B30B7" w:rsidRPr="00EA2DF0" w:rsidDel="00F21E1A">
          <w:rPr>
            <w:lang w:val="el-GR"/>
          </w:rPr>
          <w:delText xml:space="preserve"> </w:delText>
        </w:r>
      </w:del>
      <w:ins w:id="3754" w:author="Στάθης Καπ" w:date="2023-02-28T16:29:00Z">
        <w:r w:rsidR="00F21E1A">
          <w:rPr>
            <w:lang w:val="el-GR"/>
          </w:rPr>
          <w:t>σταθμός (</w:t>
        </w:r>
        <w:r w:rsidR="00F21E1A">
          <w:t>d</w:t>
        </w:r>
      </w:ins>
      <w:ins w:id="3755" w:author="Στάθης Καπ" w:date="2023-02-28T16:30:00Z">
        <w:r w:rsidR="00F21E1A">
          <w:t>epot</w:t>
        </w:r>
      </w:ins>
      <w:ins w:id="3756" w:author="Στάθης Καπ" w:date="2023-02-28T16:29:00Z">
        <w:r w:rsidR="00F21E1A">
          <w:rPr>
            <w:lang w:val="el-GR"/>
          </w:rPr>
          <w:t>)</w:t>
        </w:r>
        <w:r w:rsidR="00F21E1A" w:rsidRPr="00EA2DF0">
          <w:rPr>
            <w:lang w:val="el-GR"/>
          </w:rPr>
          <w:t xml:space="preserve"> </w:t>
        </w:r>
      </w:ins>
      <w:r w:rsidR="006B30B7" w:rsidRPr="00EA2DF0">
        <w:rPr>
          <w:lang w:val="el-GR"/>
        </w:rPr>
        <w:t>για όλα τα υπο</w:t>
      </w:r>
      <w:r>
        <w:rPr>
          <w:lang w:val="el-GR"/>
        </w:rPr>
        <w:t>-</w:t>
      </w:r>
      <w:r w:rsidR="006B30B7" w:rsidRPr="00EA2DF0">
        <w:rPr>
          <w:lang w:val="el-GR"/>
        </w:rPr>
        <w:t xml:space="preserve">προβλήματα, καθώς κάθε διαδρομή θα ξεκινούσε και θα </w:t>
      </w:r>
      <w:r w:rsidR="00DA405F" w:rsidRPr="00EA2DF0">
        <w:rPr>
          <w:lang w:val="el-GR"/>
        </w:rPr>
        <w:t>τελείωνε</w:t>
      </w:r>
      <w:r w:rsidR="006B30B7" w:rsidRPr="00EA2DF0">
        <w:rPr>
          <w:lang w:val="el-GR"/>
        </w:rPr>
        <w:t xml:space="preserve"> στο </w:t>
      </w:r>
      <w:r w:rsidRPr="00EA2DF0">
        <w:rPr>
          <w:lang w:val="el-GR"/>
        </w:rPr>
        <w:t>ίδιο</w:t>
      </w:r>
      <w:r w:rsidR="006B30B7" w:rsidRPr="00EA2DF0">
        <w:rPr>
          <w:lang w:val="el-GR"/>
        </w:rPr>
        <w:t xml:space="preserve"> </w:t>
      </w:r>
      <w:r w:rsidRPr="00EA2DF0">
        <w:rPr>
          <w:lang w:val="el-GR"/>
        </w:rPr>
        <w:t>σημείο</w:t>
      </w:r>
      <w:r w:rsidR="006B30B7" w:rsidRPr="00EA2DF0">
        <w:rPr>
          <w:lang w:val="el-GR"/>
        </w:rPr>
        <w:t xml:space="preserve"> με αποτέλεσμα να αγνοούνται κόμβοι μακριά </w:t>
      </w:r>
      <w:r w:rsidR="003F1060" w:rsidRPr="00EA2DF0">
        <w:rPr>
          <w:lang w:val="el-GR"/>
        </w:rPr>
        <w:t>από</w:t>
      </w:r>
      <w:r w:rsidR="006B30B7" w:rsidRPr="00EA2DF0">
        <w:rPr>
          <w:lang w:val="el-GR"/>
        </w:rPr>
        <w:t xml:space="preserve"> το </w:t>
      </w:r>
      <w:r w:rsidR="002D5318">
        <w:t>depot</w:t>
      </w:r>
      <w:r w:rsidR="006B30B7" w:rsidRPr="00EA2DF0">
        <w:rPr>
          <w:lang w:val="el-GR"/>
        </w:rPr>
        <w:t xml:space="preserve"> και να περιορίζεται </w:t>
      </w:r>
      <w:ins w:id="3757" w:author="Στάθης Καπ" w:date="2023-02-28T16:30:00Z">
        <w:r w:rsidR="00F21E1A">
          <w:rPr>
            <w:lang w:val="el-GR"/>
          </w:rPr>
          <w:t xml:space="preserve">σημαντικά </w:t>
        </w:r>
      </w:ins>
      <w:r w:rsidR="006B30B7" w:rsidRPr="00EA2DF0">
        <w:rPr>
          <w:lang w:val="el-GR"/>
        </w:rPr>
        <w:t>ο χώρος των λύσεων.</w:t>
      </w:r>
      <w:r w:rsidR="00DA5426">
        <w:rPr>
          <w:lang w:val="el-GR"/>
        </w:rPr>
        <w:t xml:space="preserve"> </w:t>
      </w:r>
      <w:r w:rsidR="00DA5426" w:rsidRPr="00DA5426">
        <w:rPr>
          <w:lang w:val="el-GR"/>
        </w:rPr>
        <w:t>Οι</w:t>
      </w:r>
      <w:r w:rsidR="00DA5426">
        <w:rPr>
          <w:lang w:val="el-GR"/>
        </w:rPr>
        <w:t xml:space="preserve"> αρχικές</w:t>
      </w:r>
      <w:r w:rsidR="00DA5426" w:rsidRPr="00DA5426">
        <w:rPr>
          <w:lang w:val="el-GR"/>
        </w:rPr>
        <w:t xml:space="preserve"> ιδέες για να αντιμετωπιστεί το πρόβλημα αυτό ήταν </w:t>
      </w:r>
      <w:ins w:id="3758" w:author=" " w:date="2023-01-29T17:48:00Z">
        <w:r w:rsidR="00976AF0">
          <w:rPr>
            <w:lang w:val="el-GR"/>
          </w:rPr>
          <w:t>δύο</w:t>
        </w:r>
      </w:ins>
      <w:del w:id="3759" w:author=" " w:date="2023-01-29T17:48:00Z">
        <w:r w:rsidR="00DA5426" w:rsidRPr="00DA5426" w:rsidDel="00976AF0">
          <w:rPr>
            <w:lang w:val="el-GR"/>
          </w:rPr>
          <w:delText>2</w:delText>
        </w:r>
      </w:del>
      <w:r w:rsidR="00D65A37">
        <w:rPr>
          <w:lang w:val="el-GR"/>
        </w:rPr>
        <w:t>:</w:t>
      </w:r>
    </w:p>
    <w:p w14:paraId="31BE3AC6" w14:textId="241154A6" w:rsidR="00D65A37" w:rsidRDefault="00D65A37" w:rsidP="00D65A37">
      <w:pPr>
        <w:pStyle w:val="ListParagraph"/>
        <w:numPr>
          <w:ilvl w:val="0"/>
          <w:numId w:val="11"/>
        </w:numPr>
        <w:rPr>
          <w:lang w:val="el-GR"/>
        </w:rPr>
      </w:pPr>
      <w:r w:rsidRPr="00D65A37">
        <w:rPr>
          <w:lang w:val="el-GR"/>
        </w:rPr>
        <w:t xml:space="preserve">Ανάθεση τους κεντροειδούς της </w:t>
      </w:r>
      <w:ins w:id="3760" w:author=" " w:date="2023-01-29T17:49:00Z">
        <w:r w:rsidR="00976AF0">
          <w:rPr>
            <w:lang w:val="el-GR"/>
          </w:rPr>
          <w:t>συστάδας</w:t>
        </w:r>
      </w:ins>
      <w:del w:id="3761" w:author=" " w:date="2023-01-29T17:49:00Z">
        <w:r w:rsidRPr="00D65A37" w:rsidDel="00976AF0">
          <w:rPr>
            <w:lang w:val="el-GR"/>
          </w:rPr>
          <w:delText>κλάσης</w:delText>
        </w:r>
      </w:del>
      <w:r w:rsidRPr="00D65A37">
        <w:rPr>
          <w:lang w:val="el-GR"/>
        </w:rPr>
        <w:t xml:space="preserve"> ως </w:t>
      </w:r>
      <w:del w:id="3762" w:author="Στάθης Καπ" w:date="2023-02-16T12:25:00Z">
        <w:r w:rsidRPr="00976AF0" w:rsidDel="0069362C">
          <w:rPr>
            <w:highlight w:val="yellow"/>
            <w:rPrChange w:id="3763" w:author=" " w:date="2023-02-01T06:01:00Z">
              <w:rPr/>
            </w:rPrChange>
          </w:rPr>
          <w:delText>depot</w:delText>
        </w:r>
        <w:r w:rsidRPr="00D65A37" w:rsidDel="0069362C">
          <w:rPr>
            <w:lang w:val="el-GR"/>
          </w:rPr>
          <w:delText xml:space="preserve"> </w:delText>
        </w:r>
      </w:del>
      <w:ins w:id="3764"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ins w:id="3765" w:author=" " w:date="2023-01-29T17:49:00Z">
        <w:r w:rsidR="00976AF0">
          <w:rPr>
            <w:lang w:val="el-GR"/>
          </w:rPr>
          <w:t>συστάδας</w:t>
        </w:r>
      </w:ins>
      <w:del w:id="3766" w:author=" " w:date="2023-01-29T17:49:00Z">
        <w:r w:rsidRPr="00D65A37" w:rsidDel="00976AF0">
          <w:rPr>
            <w:lang w:val="el-GR"/>
          </w:rPr>
          <w:delText>κλάσης</w:delText>
        </w:r>
      </w:del>
      <w:r w:rsidRPr="00D65A37">
        <w:rPr>
          <w:lang w:val="el-GR"/>
        </w:rPr>
        <w:t xml:space="preserve"> </w:t>
      </w:r>
      <w:r>
        <w:rPr>
          <w:lang w:val="el-GR"/>
        </w:rPr>
        <w:t>αυτής</w:t>
      </w:r>
    </w:p>
    <w:p w14:paraId="22B59D70" w14:textId="322805CA" w:rsidR="000C1940" w:rsidRPr="000C1940" w:rsidRDefault="00D65A37" w:rsidP="000C1940">
      <w:pPr>
        <w:pStyle w:val="ListParagraph"/>
        <w:numPr>
          <w:ilvl w:val="0"/>
          <w:numId w:val="11"/>
        </w:numPr>
        <w:rPr>
          <w:lang w:val="el-GR"/>
        </w:rPr>
      </w:pPr>
      <w:r w:rsidRPr="00D65A37">
        <w:rPr>
          <w:lang w:val="el-GR"/>
        </w:rPr>
        <w:t xml:space="preserve">Ανάθεση ενός κόμβου από την περίμετρο της </w:t>
      </w:r>
      <w:ins w:id="3767" w:author=" " w:date="2023-01-29T17:49:00Z">
        <w:r w:rsidR="00976AF0">
          <w:rPr>
            <w:lang w:val="el-GR"/>
          </w:rPr>
          <w:t>συστάδας</w:t>
        </w:r>
      </w:ins>
      <w:del w:id="3768" w:author=" " w:date="2023-01-29T17:49:00Z">
        <w:r w:rsidRPr="00D65A37" w:rsidDel="00976AF0">
          <w:rPr>
            <w:lang w:val="el-GR"/>
          </w:rPr>
          <w:delText>κλάσης</w:delText>
        </w:r>
      </w:del>
      <w:r w:rsidRPr="00D65A37">
        <w:rPr>
          <w:lang w:val="el-GR"/>
        </w:rPr>
        <w:t xml:space="preserve">, ως </w:t>
      </w:r>
      <w:del w:id="3769" w:author="Στάθης Καπ" w:date="2023-02-16T12:25:00Z">
        <w:r w:rsidRPr="00976AF0" w:rsidDel="0069362C">
          <w:rPr>
            <w:highlight w:val="yellow"/>
            <w:rPrChange w:id="3770" w:author=" " w:date="2023-02-01T06:01:00Z">
              <w:rPr/>
            </w:rPrChange>
          </w:rPr>
          <w:delText>depot</w:delText>
        </w:r>
        <w:r w:rsidRPr="00D65A37" w:rsidDel="0069362C">
          <w:rPr>
            <w:lang w:val="el-GR"/>
          </w:rPr>
          <w:delText xml:space="preserve"> </w:delText>
        </w:r>
      </w:del>
      <w:ins w:id="3771"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del w:id="3772" w:author="Στάθης Καπ" w:date="2023-02-02T01:57:00Z">
        <w:r w:rsidRPr="00D65A37" w:rsidDel="00582997">
          <w:rPr>
            <w:lang w:val="el-GR"/>
          </w:rPr>
          <w:delText xml:space="preserve">κλάσης </w:delText>
        </w:r>
      </w:del>
      <w:ins w:id="3773" w:author="Στάθης Καπ" w:date="2023-02-02T01:57:00Z">
        <w:r w:rsidR="00582997">
          <w:rPr>
            <w:lang w:val="el-GR"/>
          </w:rPr>
          <w:t>συστάδας</w:t>
        </w:r>
        <w:r w:rsidR="00582997" w:rsidRPr="00D65A37">
          <w:rPr>
            <w:lang w:val="el-GR"/>
          </w:rPr>
          <w:t xml:space="preserve"> </w:t>
        </w:r>
      </w:ins>
      <w:r w:rsidR="003D5DDC">
        <w:rPr>
          <w:lang w:val="el-GR"/>
        </w:rPr>
        <w:t>αυτής</w:t>
      </w:r>
    </w:p>
    <w:p w14:paraId="208BC1E6" w14:textId="751E9381" w:rsidR="003D5DDC" w:rsidRDefault="003D5DDC" w:rsidP="003D5DDC">
      <w:pPr>
        <w:rPr>
          <w:lang w:val="el-GR"/>
        </w:rPr>
      </w:pPr>
      <w:r w:rsidRPr="00BB2D45">
        <w:rPr>
          <w:lang w:val="el-GR"/>
        </w:rPr>
        <w:t xml:space="preserve">Επίσης, μια ιδέα για την αντιμετώπιση του προβλήματος αυτού, ήταν να θεωρηθεί το κάθε </w:t>
      </w:r>
      <w:r w:rsidR="00BB2D45">
        <w:rPr>
          <w:lang w:val="el-GR"/>
        </w:rPr>
        <w:t>υπό-πρόβλημα</w:t>
      </w:r>
      <w:r w:rsidRPr="00BB2D45">
        <w:rPr>
          <w:lang w:val="el-GR"/>
        </w:rPr>
        <w:t xml:space="preserve"> ως Πρόβλημα Προσανατολισμού με επιλογή Ξενοδοχείων (</w:t>
      </w:r>
      <w:r>
        <w:t>Orienteering</w:t>
      </w:r>
      <w:r w:rsidRPr="00BB2D45">
        <w:rPr>
          <w:lang w:val="el-GR"/>
        </w:rPr>
        <w:t xml:space="preserve"> </w:t>
      </w:r>
      <w:r>
        <w:t>Problem</w:t>
      </w:r>
      <w:r w:rsidRPr="00BB2D45">
        <w:rPr>
          <w:lang w:val="el-GR"/>
        </w:rPr>
        <w:t xml:space="preserve"> </w:t>
      </w:r>
      <w:r>
        <w:t>with</w:t>
      </w:r>
      <w:r w:rsidRPr="00BB2D45">
        <w:rPr>
          <w:lang w:val="el-GR"/>
        </w:rPr>
        <w:t xml:space="preserve"> </w:t>
      </w:r>
      <w:r>
        <w:t>Hotel</w:t>
      </w:r>
      <w:r w:rsidRPr="00BB2D45">
        <w:rPr>
          <w:lang w:val="el-GR"/>
        </w:rPr>
        <w:t xml:space="preserve"> </w:t>
      </w:r>
      <w:r>
        <w:t>Selection</w:t>
      </w:r>
      <w:r w:rsidRPr="00BB2D45">
        <w:rPr>
          <w:lang w:val="el-GR"/>
        </w:rPr>
        <w:t xml:space="preserve"> - </w:t>
      </w:r>
      <w:r>
        <w:t>OPHS</w:t>
      </w:r>
      <w:r w:rsidRPr="00BB2D45">
        <w:rPr>
          <w:lang w:val="el-GR"/>
        </w:rPr>
        <w:t xml:space="preserve">), στο οποίο </w:t>
      </w:r>
      <w:ins w:id="3774" w:author="Στάθης Καπ" w:date="2023-02-28T16:31:00Z">
        <w:r w:rsidR="000502C3">
          <w:rPr>
            <w:lang w:val="el-GR"/>
          </w:rPr>
          <w:t xml:space="preserve">οι σταθμοί </w:t>
        </w:r>
      </w:ins>
      <w:del w:id="3775" w:author="Στάθης Καπ" w:date="2023-02-28T16:31:00Z">
        <w:r w:rsidRPr="00BB2D45" w:rsidDel="000502C3">
          <w:rPr>
            <w:lang w:val="el-GR"/>
          </w:rPr>
          <w:delText xml:space="preserve">τα </w:delText>
        </w:r>
        <w:r w:rsidR="00F04ED9" w:rsidDel="000502C3">
          <w:delText>depots</w:delText>
        </w:r>
        <w:r w:rsidRPr="00BB2D45" w:rsidDel="000502C3">
          <w:rPr>
            <w:lang w:val="el-GR"/>
          </w:rPr>
          <w:delText xml:space="preserve"> </w:delText>
        </w:r>
      </w:del>
      <w:r w:rsidRPr="00BB2D45">
        <w:rPr>
          <w:lang w:val="el-GR"/>
        </w:rPr>
        <w:t xml:space="preserve">δεν είναι </w:t>
      </w:r>
      <w:del w:id="3776" w:author="Στάθης Καπ" w:date="2023-02-28T16:31:00Z">
        <w:r w:rsidRPr="00BB2D45" w:rsidDel="000502C3">
          <w:rPr>
            <w:lang w:val="el-GR"/>
          </w:rPr>
          <w:delText>προκαθορισμένα</w:delText>
        </w:r>
      </w:del>
      <w:ins w:id="3777" w:author="Στάθης Καπ" w:date="2023-02-28T16:31:00Z">
        <w:r w:rsidR="000502C3">
          <w:rPr>
            <w:lang w:val="el-GR"/>
          </w:rPr>
          <w:t>προκαθορισμένοι</w:t>
        </w:r>
      </w:ins>
      <w:r w:rsidRPr="00BB2D45">
        <w:rPr>
          <w:lang w:val="el-GR"/>
        </w:rPr>
        <w:t xml:space="preserve">, καθώς υπάρχει ένα σύνολο ξενοδοχείων από το οποίο επιλέγεται ένας αρχικός και ένας τελικός κόμβος. Στην τρέχουσα περίπτωση, θα μπορούσε να παράγεται ένα αντίγραφο της λίστας </w:t>
      </w:r>
      <w:r>
        <w:t>Unvisited</w:t>
      </w:r>
      <w:r w:rsidRPr="00BB2D45">
        <w:rPr>
          <w:lang w:val="el-GR"/>
        </w:rPr>
        <w:t xml:space="preserve"> ως σύνολο ξενοδοχείων για κάθε </w:t>
      </w:r>
      <w:r w:rsidR="00753254">
        <w:rPr>
          <w:lang w:val="el-GR"/>
        </w:rPr>
        <w:t>υπο-πρόβλημα</w:t>
      </w:r>
      <w:r w:rsidRPr="00BB2D45">
        <w:rPr>
          <w:lang w:val="el-GR"/>
        </w:rPr>
        <w:t>, αλλά φυσικά με μηδενικό</w:t>
      </w:r>
      <w:ins w:id="3778" w:author="Στάθης Καπ" w:date="2023-02-02T18:21:00Z">
        <w:r w:rsidR="00CF30DC">
          <w:rPr>
            <w:lang w:val="el-GR"/>
          </w:rPr>
          <w:t xml:space="preserve"> κέρδος και χρονική διάρκεια επίσκεψης</w:t>
        </w:r>
      </w:ins>
      <w:del w:id="3779" w:author="Στάθης Καπ" w:date="2023-02-02T18:21:00Z">
        <w:r w:rsidRPr="00BB2D45" w:rsidDel="00CF30DC">
          <w:rPr>
            <w:lang w:val="el-GR"/>
          </w:rPr>
          <w:delText xml:space="preserve"> </w:delText>
        </w:r>
        <w:r w:rsidRPr="00976AF0" w:rsidDel="00CF30DC">
          <w:rPr>
            <w:highlight w:val="yellow"/>
            <w:rPrChange w:id="3780" w:author=" " w:date="2023-02-01T06:01:00Z">
              <w:rPr/>
            </w:rPrChange>
          </w:rPr>
          <w:delText>profit</w:delText>
        </w:r>
        <w:r w:rsidRPr="00976AF0" w:rsidDel="00CF30DC">
          <w:rPr>
            <w:highlight w:val="yellow"/>
            <w:lang w:val="el-GR"/>
            <w:rPrChange w:id="3781" w:author=" " w:date="2023-02-01T06:01:00Z">
              <w:rPr>
                <w:lang w:val="el-GR"/>
              </w:rPr>
            </w:rPrChange>
          </w:rPr>
          <w:delText xml:space="preserve"> και </w:delText>
        </w:r>
        <w:r w:rsidRPr="00976AF0" w:rsidDel="00CF30DC">
          <w:rPr>
            <w:highlight w:val="yellow"/>
            <w:rPrChange w:id="3782" w:author=" " w:date="2023-02-01T06:01:00Z">
              <w:rPr/>
            </w:rPrChange>
          </w:rPr>
          <w:delText>visitDuration</w:delText>
        </w:r>
      </w:del>
      <w:r w:rsidRPr="00BB2D45">
        <w:rPr>
          <w:lang w:val="el-GR"/>
        </w:rPr>
        <w:t>.</w:t>
      </w:r>
    </w:p>
    <w:p w14:paraId="11F84072" w14:textId="67787569" w:rsidR="0030075C" w:rsidRDefault="0030075C" w:rsidP="003D5DDC">
      <w:pPr>
        <w:rPr>
          <w:lang w:val="el-GR"/>
        </w:rPr>
      </w:pPr>
      <w:r w:rsidRPr="0030075C">
        <w:rPr>
          <w:lang w:val="el-GR"/>
        </w:rPr>
        <w:t xml:space="preserve">Για τη συνέχεια της ενότητας θα </w:t>
      </w:r>
      <w:r w:rsidR="004A5054">
        <w:rPr>
          <w:lang w:val="el-GR"/>
        </w:rPr>
        <w:t>χρησιμοποιείται</w:t>
      </w:r>
      <w:r w:rsidRPr="0030075C">
        <w:rPr>
          <w:lang w:val="el-GR"/>
        </w:rPr>
        <w:t xml:space="preserve"> </w:t>
      </w:r>
      <w:r w:rsidR="004A5054">
        <w:rPr>
          <w:lang w:val="el-GR"/>
        </w:rPr>
        <w:t>ο</w:t>
      </w:r>
      <w:r w:rsidRPr="0030075C">
        <w:rPr>
          <w:lang w:val="el-GR"/>
        </w:rPr>
        <w:t xml:space="preserve"> όρο</w:t>
      </w:r>
      <w:r w:rsidR="004A5054">
        <w:rPr>
          <w:lang w:val="el-GR"/>
        </w:rPr>
        <w:t>ς</w:t>
      </w:r>
      <w:r w:rsidRPr="0030075C">
        <w:rPr>
          <w:lang w:val="el-GR"/>
        </w:rPr>
        <w:t xml:space="preserve"> </w:t>
      </w:r>
      <w:r>
        <w:t>Solution</w:t>
      </w:r>
      <w:r w:rsidRPr="0030075C">
        <w:rPr>
          <w:lang w:val="el-GR"/>
        </w:rPr>
        <w:t xml:space="preserve"> για να </w:t>
      </w:r>
      <w:r w:rsidR="004A5054" w:rsidRPr="0030075C">
        <w:rPr>
          <w:lang w:val="el-GR"/>
        </w:rPr>
        <w:t>περι</w:t>
      </w:r>
      <w:r w:rsidR="004A5054">
        <w:rPr>
          <w:lang w:val="el-GR"/>
        </w:rPr>
        <w:t>γράφει</w:t>
      </w:r>
      <w:r w:rsidRPr="0030075C">
        <w:rPr>
          <w:lang w:val="el-GR"/>
        </w:rPr>
        <w:t xml:space="preserve"> </w:t>
      </w:r>
      <w:r w:rsidR="004A5054">
        <w:rPr>
          <w:lang w:val="el-GR"/>
        </w:rPr>
        <w:t>ένα</w:t>
      </w:r>
      <w:r w:rsidRPr="0030075C">
        <w:rPr>
          <w:lang w:val="el-GR"/>
        </w:rPr>
        <w:t xml:space="preserve"> στιγμιότυπο ενός προβλήματος αλλά και της λύσης του. </w:t>
      </w:r>
      <w:r w:rsidR="009609CB">
        <w:rPr>
          <w:lang w:val="el-GR"/>
        </w:rPr>
        <w:t>Ένα</w:t>
      </w:r>
      <w:r w:rsidRPr="004A5054">
        <w:rPr>
          <w:lang w:val="el-GR"/>
        </w:rPr>
        <w:t xml:space="preserve"> </w:t>
      </w:r>
      <w:r>
        <w:t>Solution</w:t>
      </w:r>
      <w:r w:rsidRPr="004A5054">
        <w:rPr>
          <w:lang w:val="el-GR"/>
        </w:rPr>
        <w:t xml:space="preserve"> περιλαμβάνει τα εξής:</w:t>
      </w:r>
    </w:p>
    <w:p w14:paraId="133D2885" w14:textId="26BCA88C" w:rsidR="000636CC" w:rsidRDefault="000636CC" w:rsidP="000636CC">
      <w:pPr>
        <w:pStyle w:val="ListParagraph"/>
        <w:numPr>
          <w:ilvl w:val="0"/>
          <w:numId w:val="12"/>
        </w:numPr>
        <w:rPr>
          <w:lang w:val="el-GR"/>
        </w:rPr>
      </w:pPr>
      <w:r w:rsidRPr="000636CC">
        <w:rPr>
          <w:lang w:val="el-GR"/>
        </w:rPr>
        <w:t xml:space="preserve">Μια λίστα </w:t>
      </w:r>
      <w:r>
        <w:t>Unvisited</w:t>
      </w:r>
      <w:r w:rsidRPr="000636CC">
        <w:rPr>
          <w:lang w:val="el-GR"/>
        </w:rPr>
        <w:t xml:space="preserve"> που περιέχει τους κόμβους που δεν έχουν μπει ακόμη στη διαδρομή</w:t>
      </w:r>
    </w:p>
    <w:p w14:paraId="2E9AC2C6" w14:textId="7BB639CE" w:rsidR="006942F3" w:rsidRDefault="006942F3" w:rsidP="000636CC">
      <w:pPr>
        <w:pStyle w:val="ListParagraph"/>
        <w:numPr>
          <w:ilvl w:val="0"/>
          <w:numId w:val="12"/>
        </w:numPr>
        <w:rPr>
          <w:lang w:val="el-GR"/>
        </w:rPr>
      </w:pPr>
      <w:r w:rsidRPr="006942F3">
        <w:rPr>
          <w:lang w:val="el-GR"/>
        </w:rPr>
        <w:t xml:space="preserve">Μια λίστα </w:t>
      </w:r>
      <w:r>
        <w:t>Walk</w:t>
      </w:r>
      <w:r w:rsidRPr="006942F3">
        <w:rPr>
          <w:lang w:val="el-GR"/>
        </w:rPr>
        <w:t xml:space="preserve"> που περιέχει τους κόμβους που έχουν ήδη μπει στη διαδρομή</w:t>
      </w:r>
    </w:p>
    <w:p w14:paraId="18D48A60" w14:textId="659B74D0" w:rsidR="00783BA2" w:rsidRDefault="00783BA2" w:rsidP="00783BA2">
      <w:pPr>
        <w:pStyle w:val="ListParagraph"/>
        <w:numPr>
          <w:ilvl w:val="1"/>
          <w:numId w:val="12"/>
        </w:numPr>
        <w:rPr>
          <w:lang w:val="el-GR"/>
        </w:rPr>
      </w:pPr>
      <w:r w:rsidRPr="00244C40">
        <w:rPr>
          <w:lang w:val="el-GR"/>
        </w:rPr>
        <w:lastRenderedPageBreak/>
        <w:t>Η ώρα αναχώρησης (</w:t>
      </w:r>
      <w:r>
        <w:t>depTime</w:t>
      </w:r>
      <w:r w:rsidRPr="00244C40">
        <w:rPr>
          <w:lang w:val="el-GR"/>
        </w:rPr>
        <w:t xml:space="preserve">) του πρώτου κόμβου της λίστας </w:t>
      </w:r>
      <w:r>
        <w:t>Walk</w:t>
      </w:r>
      <w:r w:rsidRPr="00244C40">
        <w:rPr>
          <w:lang w:val="el-GR"/>
        </w:rPr>
        <w:t xml:space="preserve"> αναπαριστά την ώρα έναρξης της διαδρομής</w:t>
      </w:r>
    </w:p>
    <w:p w14:paraId="730B897A" w14:textId="36C5C8CB" w:rsidR="00022928" w:rsidRPr="002F6804" w:rsidRDefault="00244C40" w:rsidP="00022928">
      <w:pPr>
        <w:pStyle w:val="ListParagraph"/>
        <w:numPr>
          <w:ilvl w:val="1"/>
          <w:numId w:val="12"/>
        </w:numPr>
        <w:rPr>
          <w:lang w:val="el-GR"/>
        </w:rPr>
      </w:pPr>
      <w:r w:rsidRPr="00022928">
        <w:rPr>
          <w:lang w:val="el-GR"/>
        </w:rPr>
        <w:t>Η ώρα κλεισίματος (</w:t>
      </w:r>
      <w:r>
        <w:t>closeTime</w:t>
      </w:r>
      <w:r w:rsidRPr="00022928">
        <w:rPr>
          <w:lang w:val="el-GR"/>
        </w:rPr>
        <w:t xml:space="preserve">) του τελευταίου κόμβου της λίστας </w:t>
      </w:r>
      <w:r>
        <w:t>Walk</w:t>
      </w:r>
      <w:r w:rsidRPr="00022928">
        <w:rPr>
          <w:lang w:val="el-GR"/>
        </w:rPr>
        <w:t xml:space="preserve"> αναπαριστά την μέγιστη ώρα λήξης της διαδρομής.</w:t>
      </w:r>
    </w:p>
    <w:p w14:paraId="7727CA3C" w14:textId="116AA032" w:rsidR="00022928" w:rsidRPr="005513E7" w:rsidRDefault="00022928" w:rsidP="00022928">
      <w:pPr>
        <w:rPr>
          <w:lang w:val="el-GR"/>
        </w:rPr>
      </w:pPr>
      <w:r w:rsidRPr="00680A3D">
        <w:rPr>
          <w:lang w:val="el-GR"/>
        </w:rPr>
        <w:t xml:space="preserve">Βλέποντας, λοιπόν, κάποιος τις πληροφορίες ενός </w:t>
      </w:r>
      <w:r>
        <w:t>Solution</w:t>
      </w:r>
      <w:r w:rsidRPr="00680A3D">
        <w:rPr>
          <w:lang w:val="el-GR"/>
        </w:rPr>
        <w:t xml:space="preserve">, μπορεί όχι μόνο να δει την λύση ενός προβλήματος αλλά και το ίδιο το πρόβλημα. Η ένωση των λιστών </w:t>
      </w:r>
      <w:r>
        <w:t>Walk</w:t>
      </w:r>
      <w:r w:rsidRPr="00680A3D">
        <w:rPr>
          <w:lang w:val="el-GR"/>
        </w:rPr>
        <w:t xml:space="preserve"> και </w:t>
      </w:r>
      <w:r>
        <w:t>Unvisited</w:t>
      </w:r>
      <w:r w:rsidRPr="00680A3D">
        <w:rPr>
          <w:lang w:val="el-GR"/>
        </w:rPr>
        <w:t xml:space="preserve">, η ώρα αναχώρησης του πρώτου κόμβου της λίστας </w:t>
      </w:r>
      <w:r>
        <w:t>Walk</w:t>
      </w:r>
      <w:r w:rsidRPr="00680A3D">
        <w:rPr>
          <w:lang w:val="el-GR"/>
        </w:rPr>
        <w:t xml:space="preserve"> και η ώρα κλεισίματος του τελευταίου κόμβου της λίστας </w:t>
      </w:r>
      <w:r>
        <w:t>Walk</w:t>
      </w:r>
      <w:r w:rsidRPr="00680A3D">
        <w:rPr>
          <w:lang w:val="el-GR"/>
        </w:rPr>
        <w:t xml:space="preserve"> αναπαριστούν ένα </w:t>
      </w:r>
      <w:r w:rsidR="005513E7" w:rsidRPr="00680A3D">
        <w:rPr>
          <w:lang w:val="el-GR"/>
        </w:rPr>
        <w:t>στιγμιότυπο</w:t>
      </w:r>
      <w:r w:rsidRPr="00680A3D">
        <w:rPr>
          <w:lang w:val="el-GR"/>
        </w:rPr>
        <w:t xml:space="preserve"> ενός προβλήματος Προσανατολισμού με χρονικά παράθυρα. Η λίστα </w:t>
      </w:r>
      <w:r>
        <w:t>Walk</w:t>
      </w:r>
      <w:r w:rsidRPr="00680A3D">
        <w:rPr>
          <w:lang w:val="el-GR"/>
        </w:rPr>
        <w:t xml:space="preserve"> από μόνη της μπορεί να </w:t>
      </w:r>
      <w:r w:rsidR="005513E7" w:rsidRPr="00680A3D">
        <w:rPr>
          <w:lang w:val="el-GR"/>
        </w:rPr>
        <w:t>θεωρηθεί</w:t>
      </w:r>
      <w:r w:rsidRPr="00680A3D">
        <w:rPr>
          <w:lang w:val="el-GR"/>
        </w:rPr>
        <w:t xml:space="preserve"> ως η λύση του προβλήματος αυτού</w:t>
      </w:r>
      <w:r w:rsidR="005513E7">
        <w:rPr>
          <w:lang w:val="el-GR"/>
        </w:rPr>
        <w:t>, ενώ το άθροισμα των</w:t>
      </w:r>
      <w:ins w:id="3783" w:author=" " w:date="2023-01-29T17:53:00Z">
        <w:r w:rsidR="00976AF0">
          <w:rPr>
            <w:lang w:val="el-GR"/>
          </w:rPr>
          <w:t xml:space="preserve"> κερδών των </w:t>
        </w:r>
      </w:ins>
      <w:del w:id="3784" w:author=" " w:date="2023-01-29T17:53:00Z">
        <w:r w:rsidR="005513E7" w:rsidDel="00976AF0">
          <w:rPr>
            <w:lang w:val="el-GR"/>
          </w:rPr>
          <w:delText xml:space="preserve"> </w:delText>
        </w:r>
      </w:del>
      <w:r w:rsidR="005513E7">
        <w:rPr>
          <w:lang w:val="el-GR"/>
        </w:rPr>
        <w:t xml:space="preserve">κόμβων της λίστας </w:t>
      </w:r>
      <w:r w:rsidR="005513E7">
        <w:t>Walk</w:t>
      </w:r>
      <w:r w:rsidR="005513E7">
        <w:rPr>
          <w:lang w:val="el-GR"/>
        </w:rPr>
        <w:t>, μπορεί να δώσει τ</w:t>
      </w:r>
      <w:ins w:id="3785" w:author="Στάθης Καπ" w:date="2023-02-28T16:32:00Z">
        <w:r w:rsidR="00C568D5">
          <w:rPr>
            <w:lang w:val="el-GR"/>
          </w:rPr>
          <w:t xml:space="preserve">η </w:t>
        </w:r>
      </w:ins>
      <w:ins w:id="3786" w:author="Στάθης Καπ" w:date="2023-02-28T16:33:00Z">
        <w:r w:rsidR="00C568D5">
          <w:rPr>
            <w:lang w:val="el-GR"/>
          </w:rPr>
          <w:t xml:space="preserve">βαθμολογία </w:t>
        </w:r>
      </w:ins>
      <w:del w:id="3787" w:author="Στάθης Καπ" w:date="2023-02-28T16:32:00Z">
        <w:r w:rsidR="005513E7" w:rsidDel="00C568D5">
          <w:rPr>
            <w:lang w:val="el-GR"/>
          </w:rPr>
          <w:delText xml:space="preserve">ο σκορ </w:delText>
        </w:r>
      </w:del>
      <w:r w:rsidR="005513E7">
        <w:rPr>
          <w:lang w:val="el-GR"/>
        </w:rPr>
        <w:t>της λύσης.</w:t>
      </w:r>
    </w:p>
    <w:p w14:paraId="79898809" w14:textId="60E92A80" w:rsidR="00680A3D" w:rsidRPr="00680A3D" w:rsidRDefault="00680A3D" w:rsidP="00022928">
      <w:pPr>
        <w:rPr>
          <w:lang w:val="el-GR"/>
        </w:rPr>
      </w:pPr>
      <w:r w:rsidRPr="00680A3D">
        <w:rPr>
          <w:lang w:val="el-GR"/>
        </w:rPr>
        <w:t xml:space="preserve">Η διαχωρισμένη Τοπική Αναζήτηση αλλάζει τον </w:t>
      </w:r>
      <w:r>
        <w:t>ILS</w:t>
      </w:r>
      <w:r w:rsidRPr="00680A3D">
        <w:rPr>
          <w:lang w:val="el-GR"/>
        </w:rPr>
        <w:t xml:space="preserve"> ως εξής:</w:t>
      </w:r>
    </w:p>
    <w:p w14:paraId="53425E63" w14:textId="0F65EDCD" w:rsidR="000C4142" w:rsidRDefault="00FF7635" w:rsidP="003D5DDC">
      <w:pPr>
        <w:rPr>
          <w:lang w:val="el-GR"/>
        </w:rPr>
      </w:pPr>
      <w:r>
        <w:rPr>
          <w:noProof/>
          <w:rPrChange w:id="3788" w:author="Στάθης Καπ" w:date="2023-02-01T06:01:00Z">
            <w:rPr>
              <w:noProof/>
              <w:lang w:val="el-GR" w:eastAsia="el-GR"/>
            </w:rPr>
          </w:rPrChange>
        </w:rPr>
        <w:drawing>
          <wp:inline distT="0" distB="0" distL="0" distR="0" wp14:anchorId="2F6BA4D1" wp14:editId="4F9EC2B0">
            <wp:extent cx="5486400" cy="492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4924425"/>
                    </a:xfrm>
                    <a:prstGeom prst="rect">
                      <a:avLst/>
                    </a:prstGeom>
                  </pic:spPr>
                </pic:pic>
              </a:graphicData>
            </a:graphic>
          </wp:inline>
        </w:drawing>
      </w:r>
    </w:p>
    <w:p w14:paraId="54608E3D" w14:textId="77851AB3" w:rsidR="00BF73A7" w:rsidRDefault="00BF73A7" w:rsidP="009D62B5">
      <w:pPr>
        <w:pStyle w:val="ListParagraph"/>
        <w:numPr>
          <w:ilvl w:val="0"/>
          <w:numId w:val="13"/>
        </w:numPr>
        <w:rPr>
          <w:lang w:val="el-GR"/>
        </w:rPr>
      </w:pPr>
      <w:r w:rsidRPr="009D62B5">
        <w:rPr>
          <w:lang w:val="el-GR"/>
        </w:rPr>
        <w:lastRenderedPageBreak/>
        <w:t xml:space="preserve">Η μεταβλητή </w:t>
      </w:r>
      <w:r>
        <w:t>intervals</w:t>
      </w:r>
      <w:r w:rsidRPr="009D62B5">
        <w:rPr>
          <w:lang w:val="el-GR"/>
        </w:rPr>
        <w:t xml:space="preserve"> είναι ένα διάνυσμα που κρατάει τα χρονικά διαστήματα στα οποία χωρίζεται το πρόβλημα. Για παράδειγμα, εάν το </w:t>
      </w:r>
      <w:r>
        <w:t>numOfIntervals</w:t>
      </w:r>
      <w:r w:rsidRPr="009D62B5">
        <w:rPr>
          <w:lang w:val="el-GR"/>
        </w:rPr>
        <w:t xml:space="preserve"> έχει τη τιμή 2, και το χρονικό διάστημα του αρχικού προβλήματος είναι </w:t>
      </w:r>
      <w:r w:rsidR="00004139">
        <w:t>timebudget</w:t>
      </w:r>
      <w:r w:rsidR="00004139" w:rsidRPr="00004139">
        <w:rPr>
          <w:lang w:val="el-GR"/>
        </w:rPr>
        <w:t xml:space="preserve"> = </w:t>
      </w:r>
      <w:r w:rsidR="004A6FA7" w:rsidRPr="004A6FA7">
        <w:rPr>
          <w:lang w:val="el-GR"/>
        </w:rPr>
        <w:t>[</w:t>
      </w:r>
      <w:r w:rsidRPr="009D62B5">
        <w:rPr>
          <w:lang w:val="el-GR"/>
        </w:rPr>
        <w:t>0-1000</w:t>
      </w:r>
      <w:r w:rsidR="004A6FA7" w:rsidRPr="004A6FA7">
        <w:rPr>
          <w:lang w:val="el-GR"/>
        </w:rPr>
        <w:t>]</w:t>
      </w:r>
      <w:r w:rsidRPr="009D62B5">
        <w:rPr>
          <w:lang w:val="el-GR"/>
        </w:rPr>
        <w:t xml:space="preserve">, τότε </w:t>
      </w:r>
      <w:r w:rsidR="00A92228">
        <w:rPr>
          <w:lang w:val="el-GR"/>
        </w:rPr>
        <w:t xml:space="preserve">μπορεί </w:t>
      </w:r>
      <w:r w:rsidRPr="009D62B5">
        <w:rPr>
          <w:lang w:val="el-GR"/>
        </w:rPr>
        <w:t xml:space="preserve"> προκύψουν </w:t>
      </w:r>
      <w:ins w:id="3789" w:author=" " w:date="2023-01-29T18:04:00Z">
        <w:r w:rsidR="00474513">
          <w:rPr>
            <w:lang w:val="el-GR"/>
          </w:rPr>
          <w:t>δύο</w:t>
        </w:r>
      </w:ins>
      <w:del w:id="3790" w:author=" " w:date="2023-01-29T18:04:00Z">
        <w:r w:rsidRPr="009D62B5" w:rsidDel="00474513">
          <w:rPr>
            <w:lang w:val="el-GR"/>
          </w:rPr>
          <w:delText>2</w:delText>
        </w:r>
      </w:del>
      <w:r w:rsidRPr="009D62B5">
        <w:rPr>
          <w:lang w:val="el-GR"/>
        </w:rPr>
        <w:t xml:space="preserve"> καινούρια υπο</w:t>
      </w:r>
      <w:r w:rsidR="00EC6D38" w:rsidRPr="009D62B5">
        <w:rPr>
          <w:lang w:val="el-GR"/>
        </w:rPr>
        <w:t>-</w:t>
      </w:r>
      <w:r w:rsidRPr="009D62B5">
        <w:rPr>
          <w:lang w:val="el-GR"/>
        </w:rPr>
        <w:t xml:space="preserve">προβλήματα με διαστήματα </w:t>
      </w:r>
      <w:r w:rsidR="00FB3AE2" w:rsidRPr="00FB3AE2">
        <w:rPr>
          <w:lang w:val="el-GR"/>
        </w:rPr>
        <w:t>[</w:t>
      </w:r>
      <w:r w:rsidRPr="009D62B5">
        <w:rPr>
          <w:lang w:val="el-GR"/>
        </w:rPr>
        <w:t>0-500</w:t>
      </w:r>
      <w:r w:rsidR="00FB3AE2" w:rsidRPr="00FB3AE2">
        <w:rPr>
          <w:lang w:val="el-GR"/>
        </w:rPr>
        <w:t>]</w:t>
      </w:r>
      <w:r w:rsidRPr="009D62B5">
        <w:rPr>
          <w:lang w:val="el-GR"/>
        </w:rPr>
        <w:t xml:space="preserve"> και </w:t>
      </w:r>
      <w:r w:rsidR="00FB3AE2" w:rsidRPr="00FB3AE2">
        <w:rPr>
          <w:lang w:val="el-GR"/>
        </w:rPr>
        <w:t>[</w:t>
      </w:r>
      <w:r w:rsidRPr="009D62B5">
        <w:rPr>
          <w:lang w:val="el-GR"/>
        </w:rPr>
        <w:t>500-1000</w:t>
      </w:r>
      <w:r w:rsidR="00FB3AE2" w:rsidRPr="00FB3AE2">
        <w:rPr>
          <w:lang w:val="el-GR"/>
        </w:rPr>
        <w:t>]</w:t>
      </w:r>
      <w:r w:rsidRPr="009D62B5">
        <w:rPr>
          <w:lang w:val="el-GR"/>
        </w:rPr>
        <w:t>.</w:t>
      </w:r>
      <w:r w:rsidR="00D06EAC">
        <w:rPr>
          <w:lang w:val="el-GR"/>
        </w:rPr>
        <w:t xml:space="preserve"> Το άθροισμα των παραγόμενων διαστημάτων, ισούται πάντα με τη συνολική διάρκεια του αρχικού προβλήματος.</w:t>
      </w:r>
      <w:r w:rsidR="00EC626B">
        <w:rPr>
          <w:lang w:val="el-GR"/>
        </w:rPr>
        <w:t xml:space="preserve"> Παρακάτω περιγράφεται η διαδικασία καθορισμού των παραγόμενων χρονικών διαστημάτων.</w:t>
      </w:r>
    </w:p>
    <w:p w14:paraId="1132095A" w14:textId="28940667" w:rsidR="009D62B5" w:rsidRDefault="009D62B5" w:rsidP="009D62B5">
      <w:pPr>
        <w:pStyle w:val="ListParagraph"/>
        <w:numPr>
          <w:ilvl w:val="0"/>
          <w:numId w:val="13"/>
        </w:numPr>
        <w:rPr>
          <w:lang w:val="el-GR"/>
        </w:rPr>
      </w:pPr>
      <w:r w:rsidRPr="00673D5D">
        <w:rPr>
          <w:lang w:val="el-GR"/>
        </w:rPr>
        <w:t xml:space="preserve">Η μεταβλητή </w:t>
      </w:r>
      <w:r>
        <w:t>activities</w:t>
      </w:r>
      <w:r w:rsidRPr="00673D5D">
        <w:rPr>
          <w:lang w:val="el-GR"/>
        </w:rPr>
        <w:t xml:space="preserve"> είναι ένα </w:t>
      </w:r>
      <w:r>
        <w:t>map</w:t>
      </w:r>
      <w:r w:rsidRPr="00673D5D">
        <w:rPr>
          <w:lang w:val="el-GR"/>
        </w:rPr>
        <w:t xml:space="preserve"> που κρατάει την ενεργή διάρκεια του κάθε </w:t>
      </w:r>
      <w:ins w:id="3791" w:author=" " w:date="2023-01-29T18:07:00Z">
        <w:r w:rsidR="00474513">
          <w:rPr>
            <w:lang w:val="el-GR"/>
          </w:rPr>
          <w:t>σημείου ενδιαφέροντος (</w:t>
        </w:r>
        <w:r w:rsidR="00474513">
          <w:rPr>
            <w:lang w:val="en-GB"/>
          </w:rPr>
          <w:t>POI</w:t>
        </w:r>
        <w:r w:rsidR="00474513" w:rsidRPr="00474513">
          <w:rPr>
            <w:lang w:val="el-GR"/>
            <w:rPrChange w:id="3792" w:author=" " w:date="2023-01-29T18:07:00Z">
              <w:rPr>
                <w:lang w:val="en-GB"/>
              </w:rPr>
            </w:rPrChange>
          </w:rPr>
          <w:t xml:space="preserve">) </w:t>
        </w:r>
      </w:ins>
      <w:del w:id="3793" w:author=" " w:date="2023-01-29T18:06:00Z">
        <w:r w:rsidDel="00474513">
          <w:delText>poi</w:delText>
        </w:r>
      </w:del>
      <w:r w:rsidRPr="00673D5D">
        <w:rPr>
          <w:lang w:val="el-GR"/>
        </w:rPr>
        <w:t xml:space="preserve"> σε κάθε διάστημα</w:t>
      </w:r>
      <w:r w:rsidR="00673D5D">
        <w:rPr>
          <w:lang w:val="el-GR"/>
        </w:rPr>
        <w:t>.</w:t>
      </w:r>
    </w:p>
    <w:p w14:paraId="78F7D0B3" w14:textId="5A5569B2" w:rsidR="00673D5D" w:rsidRDefault="00673D5D" w:rsidP="009D62B5">
      <w:pPr>
        <w:pStyle w:val="ListParagraph"/>
        <w:numPr>
          <w:ilvl w:val="0"/>
          <w:numId w:val="13"/>
        </w:numPr>
        <w:rPr>
          <w:lang w:val="el-GR"/>
        </w:rPr>
      </w:pPr>
      <w:r w:rsidRPr="00673D5D">
        <w:rPr>
          <w:lang w:val="el-GR"/>
        </w:rPr>
        <w:t xml:space="preserve">Η μεταβλητή </w:t>
      </w:r>
      <w:r>
        <w:t>registry</w:t>
      </w:r>
      <w:r w:rsidRPr="00673D5D">
        <w:rPr>
          <w:lang w:val="el-GR"/>
        </w:rPr>
        <w:t xml:space="preserve"> είναι ένα </w:t>
      </w:r>
      <w:r>
        <w:t>map</w:t>
      </w:r>
      <w:r w:rsidRPr="00673D5D">
        <w:rPr>
          <w:lang w:val="el-GR"/>
        </w:rPr>
        <w:t xml:space="preserve"> που κρατάει </w:t>
      </w:r>
      <w:ins w:id="3794" w:author="Στάθης Καπ" w:date="2023-02-02T01:57:00Z">
        <w:r w:rsidR="00A758AE">
          <w:rPr>
            <w:lang w:val="el-GR"/>
          </w:rPr>
          <w:t xml:space="preserve">ένα </w:t>
        </w:r>
      </w:ins>
      <w:commentRangeStart w:id="3795"/>
      <w:r w:rsidRPr="00673D5D">
        <w:rPr>
          <w:lang w:val="el-GR"/>
        </w:rPr>
        <w:t xml:space="preserve">ιστορικό </w:t>
      </w:r>
      <w:commentRangeEnd w:id="3795"/>
      <w:ins w:id="3796" w:author="Στάθης Καπ" w:date="2023-02-02T01:57:00Z">
        <w:r w:rsidR="00A758AE">
          <w:rPr>
            <w:lang w:val="el-GR"/>
          </w:rPr>
          <w:t xml:space="preserve">καταλληλότητας </w:t>
        </w:r>
      </w:ins>
      <w:r w:rsidR="00474513">
        <w:rPr>
          <w:rStyle w:val="CommentReference"/>
        </w:rPr>
        <w:commentReference w:id="3795"/>
      </w:r>
      <w:r w:rsidRPr="00673D5D">
        <w:rPr>
          <w:lang w:val="el-GR"/>
        </w:rPr>
        <w:t>για κάθε κόμβο σχετικά με κάθε διάστημα</w:t>
      </w:r>
      <w:r w:rsidR="009A45C1">
        <w:rPr>
          <w:lang w:val="el-GR"/>
        </w:rPr>
        <w:t>.</w:t>
      </w:r>
      <w:ins w:id="3797" w:author="Στάθης Καπ" w:date="2023-03-01T05:32:00Z">
        <w:r w:rsidR="009E4CAE">
          <w:rPr>
            <w:lang w:val="el-GR"/>
          </w:rPr>
          <w:t xml:space="preserve"> Εάν ένας κόμβος είναι ενεργός σε πολλά διαστήματα, τότε </w:t>
        </w:r>
      </w:ins>
      <w:ins w:id="3798" w:author="Στάθης Καπ" w:date="2023-03-01T05:33:00Z">
        <w:r w:rsidR="009E4CAE">
          <w:rPr>
            <w:lang w:val="el-GR"/>
          </w:rPr>
          <w:t xml:space="preserve">κρατείται στο </w:t>
        </w:r>
        <w:r w:rsidR="009E4CAE">
          <w:t>map</w:t>
        </w:r>
        <w:r w:rsidR="009E4CAE">
          <w:rPr>
            <w:lang w:val="el-GR"/>
          </w:rPr>
          <w:t xml:space="preserve"> </w:t>
        </w:r>
        <w:r w:rsidR="009E4CAE">
          <w:t>registry</w:t>
        </w:r>
        <w:r w:rsidR="009E4CAE" w:rsidRPr="009E4CAE">
          <w:rPr>
            <w:lang w:val="el-GR"/>
            <w:rPrChange w:id="3799" w:author="Στάθης Καπ" w:date="2023-03-01T05:33:00Z">
              <w:rPr/>
            </w:rPrChange>
          </w:rPr>
          <w:t xml:space="preserve"> </w:t>
        </w:r>
        <w:r w:rsidR="009E4CAE">
          <w:rPr>
            <w:lang w:val="el-GR"/>
          </w:rPr>
          <w:t xml:space="preserve">ένα ιστορικό του κόμβου ως προς κάθε διάστημα. Το ιστορικό αυτό περιλαμβάνει </w:t>
        </w:r>
      </w:ins>
      <w:ins w:id="3800" w:author="Στάθης Καπ" w:date="2023-03-01T05:34:00Z">
        <w:r w:rsidR="009E4CAE">
          <w:rPr>
            <w:lang w:val="el-GR"/>
          </w:rPr>
          <w:t xml:space="preserve">τις φορές που ο κόμβος μπήκε ως </w:t>
        </w:r>
        <w:r w:rsidR="009E4CAE">
          <w:t>Unvisited</w:t>
        </w:r>
        <w:r w:rsidR="009E4CAE" w:rsidRPr="009E4CAE">
          <w:rPr>
            <w:lang w:val="el-GR"/>
            <w:rPrChange w:id="3801" w:author="Στάθης Καπ" w:date="2023-03-01T05:34:00Z">
              <w:rPr/>
            </w:rPrChange>
          </w:rPr>
          <w:t xml:space="preserve"> </w:t>
        </w:r>
        <w:r w:rsidR="009E4CAE">
          <w:rPr>
            <w:lang w:val="el-GR"/>
          </w:rPr>
          <w:t>σέ ένα διάστημα, και τις φορές που προστέθηκε στη λύση του διαστήματος</w:t>
        </w:r>
        <w:r w:rsidR="00F3639E">
          <w:rPr>
            <w:lang w:val="el-GR"/>
          </w:rPr>
          <w:t>.</w:t>
        </w:r>
      </w:ins>
      <w:ins w:id="3802" w:author="Στάθης Καπ" w:date="2023-03-01T05:35:00Z">
        <w:r w:rsidR="00E06A3C">
          <w:rPr>
            <w:lang w:val="el-GR"/>
          </w:rPr>
          <w:t xml:space="preserve"> Η ανάθεσης </w:t>
        </w:r>
      </w:ins>
      <w:ins w:id="3803" w:author="Στάθης Καπ" w:date="2023-03-01T05:36:00Z">
        <w:r w:rsidR="00E06A3C">
          <w:rPr>
            <w:lang w:val="el-GR"/>
          </w:rPr>
          <w:t>ενός κόμβου σε κάποιο διάστημα με βάση το ιστορικό του, περιγράφεται αναλυτικότερα στην υποενότητα 4.2.</w:t>
        </w:r>
      </w:ins>
    </w:p>
    <w:p w14:paraId="1790116A" w14:textId="75C02912" w:rsidR="008B2A55" w:rsidRDefault="008B2A55" w:rsidP="009D62B5">
      <w:pPr>
        <w:pStyle w:val="ListParagraph"/>
        <w:numPr>
          <w:ilvl w:val="0"/>
          <w:numId w:val="13"/>
        </w:numPr>
        <w:rPr>
          <w:lang w:val="el-GR"/>
        </w:rPr>
      </w:pPr>
      <w:r w:rsidRPr="004D5C9D">
        <w:rPr>
          <w:lang w:val="el-GR"/>
        </w:rPr>
        <w:t xml:space="preserve">Η μεταβλητή </w:t>
      </w:r>
      <w:r>
        <w:t>processSolutions</w:t>
      </w:r>
      <w:r w:rsidRPr="004D5C9D">
        <w:rPr>
          <w:lang w:val="el-GR"/>
        </w:rPr>
        <w:t xml:space="preserve"> είναι </w:t>
      </w:r>
      <w:r w:rsidR="009A45C1" w:rsidRPr="004D5C9D">
        <w:rPr>
          <w:lang w:val="el-GR"/>
        </w:rPr>
        <w:t>ένα</w:t>
      </w:r>
      <w:r w:rsidRPr="004D5C9D">
        <w:rPr>
          <w:lang w:val="el-GR"/>
        </w:rPr>
        <w:t xml:space="preserve"> διάνυσμα που κρατάει </w:t>
      </w:r>
      <w:del w:id="3804" w:author="Στάθης Καπ" w:date="2023-03-01T05:36:00Z">
        <w:r w:rsidRPr="004D5C9D" w:rsidDel="008C5576">
          <w:rPr>
            <w:lang w:val="el-GR"/>
          </w:rPr>
          <w:delText>τ</w:delText>
        </w:r>
      </w:del>
      <w:ins w:id="3805" w:author="Στάθης Καπ" w:date="2023-03-01T05:36:00Z">
        <w:r w:rsidR="008C5576">
          <w:rPr>
            <w:lang w:val="el-GR"/>
          </w:rPr>
          <w:t>τις λύσεις των</w:t>
        </w:r>
      </w:ins>
      <w:ins w:id="3806" w:author="Στάθης Καπ" w:date="2023-03-01T05:37:00Z">
        <w:r w:rsidR="0085689E">
          <w:rPr>
            <w:lang w:val="el-GR"/>
          </w:rPr>
          <w:t xml:space="preserve"> </w:t>
        </w:r>
      </w:ins>
      <w:ins w:id="3807" w:author="Στάθης Καπ" w:date="2023-03-01T05:36:00Z">
        <w:r w:rsidR="008C5576">
          <w:rPr>
            <w:lang w:val="el-GR"/>
          </w:rPr>
          <w:t xml:space="preserve">διαστημάτων </w:t>
        </w:r>
      </w:ins>
      <w:del w:id="3808" w:author="Στάθης Καπ" w:date="2023-03-01T05:36:00Z">
        <w:r w:rsidRPr="004D5C9D" w:rsidDel="008C5576">
          <w:rPr>
            <w:lang w:val="el-GR"/>
          </w:rPr>
          <w:delText xml:space="preserve">α </w:delText>
        </w:r>
        <w:r w:rsidRPr="00A045E7" w:rsidDel="008C5576">
          <w:rPr>
            <w:highlight w:val="yellow"/>
            <w:rPrChange w:id="3809" w:author=" " w:date="2023-02-01T06:01:00Z">
              <w:rPr/>
            </w:rPrChange>
          </w:rPr>
          <w:delText>Solutions</w:delText>
        </w:r>
        <w:r w:rsidRPr="004D5C9D" w:rsidDel="008C5576">
          <w:rPr>
            <w:lang w:val="el-GR"/>
          </w:rPr>
          <w:delText xml:space="preserve"> </w:delText>
        </w:r>
      </w:del>
      <w:r w:rsidRPr="004D5C9D">
        <w:rPr>
          <w:lang w:val="el-GR"/>
        </w:rPr>
        <w:t xml:space="preserve">που προκύπτουν κατά τη διάρκεια του αλγορίθμου. Σε περίπτωση που προκύψει </w:t>
      </w:r>
      <w:r w:rsidR="006A3080" w:rsidRPr="004D5C9D">
        <w:rPr>
          <w:lang w:val="el-GR"/>
        </w:rPr>
        <w:t>ένα</w:t>
      </w:r>
      <w:r w:rsidRPr="004D5C9D">
        <w:rPr>
          <w:lang w:val="el-GR"/>
        </w:rPr>
        <w:t xml:space="preserve"> καλύτερο σκορ από τη </w:t>
      </w:r>
      <w:r>
        <w:t>SplitSearch</w:t>
      </w:r>
      <w:r w:rsidRPr="004D5C9D">
        <w:rPr>
          <w:lang w:val="el-GR"/>
        </w:rPr>
        <w:t xml:space="preserve"> διαδικασία, τα </w:t>
      </w:r>
      <w:r>
        <w:t>processSolutions</w:t>
      </w:r>
      <w:r w:rsidRPr="004D5C9D">
        <w:rPr>
          <w:lang w:val="el-GR"/>
        </w:rPr>
        <w:t xml:space="preserve"> </w:t>
      </w:r>
      <w:r w:rsidR="006A3080" w:rsidRPr="004D5C9D">
        <w:rPr>
          <w:lang w:val="el-GR"/>
        </w:rPr>
        <w:t>αποθηκεύονται</w:t>
      </w:r>
      <w:r w:rsidRPr="004D5C9D">
        <w:rPr>
          <w:lang w:val="el-GR"/>
        </w:rPr>
        <w:t xml:space="preserve"> σε ένα καινούριο διάνυσμα </w:t>
      </w:r>
      <w:r>
        <w:t>bestSolutions</w:t>
      </w:r>
      <w:r w:rsidRPr="004D5C9D">
        <w:rPr>
          <w:lang w:val="el-GR"/>
        </w:rPr>
        <w:t>.</w:t>
      </w:r>
    </w:p>
    <w:p w14:paraId="3274256C" w14:textId="7EB12393" w:rsidR="000C5F47" w:rsidRDefault="000C5F47" w:rsidP="009D62B5">
      <w:pPr>
        <w:pStyle w:val="ListParagraph"/>
        <w:numPr>
          <w:ilvl w:val="0"/>
          <w:numId w:val="13"/>
        </w:numPr>
        <w:rPr>
          <w:lang w:val="el-GR"/>
        </w:rPr>
      </w:pPr>
      <w:r w:rsidRPr="00AB7952">
        <w:rPr>
          <w:lang w:val="el-GR"/>
        </w:rPr>
        <w:t xml:space="preserve">Η μεταβλητή </w:t>
      </w:r>
      <w:r>
        <w:t>shakeSettings</w:t>
      </w:r>
      <w:r w:rsidRPr="00AB7952">
        <w:rPr>
          <w:lang w:val="el-GR"/>
        </w:rPr>
        <w:t xml:space="preserve"> είναι </w:t>
      </w:r>
      <w:r w:rsidR="006A3080" w:rsidRPr="00AB7952">
        <w:rPr>
          <w:lang w:val="el-GR"/>
        </w:rPr>
        <w:t>ένα</w:t>
      </w:r>
      <w:r w:rsidRPr="00AB7952">
        <w:rPr>
          <w:lang w:val="el-GR"/>
        </w:rPr>
        <w:t xml:space="preserve"> διάνυσμα που κρατάει τις τιμές </w:t>
      </w:r>
      <w:r>
        <w:t>S</w:t>
      </w:r>
      <w:r w:rsidRPr="00AB7952">
        <w:rPr>
          <w:lang w:val="el-GR"/>
        </w:rPr>
        <w:t xml:space="preserve"> και </w:t>
      </w:r>
      <w:r>
        <w:t>R</w:t>
      </w:r>
      <w:r w:rsidRPr="00AB7952">
        <w:rPr>
          <w:lang w:val="el-GR"/>
        </w:rPr>
        <w:t xml:space="preserve"> για κάθε </w:t>
      </w:r>
      <w:del w:id="3810" w:author="Στάθης Καπ" w:date="2023-03-01T05:37:00Z">
        <w:r w:rsidRPr="008D38C5" w:rsidDel="008D38C5">
          <w:delText>Solution</w:delText>
        </w:r>
      </w:del>
      <w:ins w:id="3811" w:author="Στάθης Καπ" w:date="2023-03-01T05:37:00Z">
        <w:r w:rsidR="008D38C5" w:rsidRPr="008D38C5">
          <w:rPr>
            <w:lang w:val="el-GR"/>
            <w:rPrChange w:id="3812" w:author="Στάθης Καπ" w:date="2023-03-01T05:38:00Z">
              <w:rPr>
                <w:highlight w:val="yellow"/>
                <w:lang w:val="el-GR"/>
              </w:rPr>
            </w:rPrChange>
          </w:rPr>
          <w:t>λύση διαστή</w:t>
        </w:r>
      </w:ins>
      <w:ins w:id="3813" w:author="Στάθης Καπ" w:date="2023-03-01T05:38:00Z">
        <w:r w:rsidR="008D38C5" w:rsidRPr="008D38C5">
          <w:rPr>
            <w:lang w:val="el-GR"/>
            <w:rPrChange w:id="3814" w:author="Στάθης Καπ" w:date="2023-03-01T05:38:00Z">
              <w:rPr>
                <w:highlight w:val="yellow"/>
                <w:lang w:val="el-GR"/>
              </w:rPr>
            </w:rPrChange>
          </w:rPr>
          <w:t>ματος</w:t>
        </w:r>
      </w:ins>
      <w:r w:rsidRPr="008D38C5">
        <w:rPr>
          <w:lang w:val="el-GR"/>
        </w:rPr>
        <w:t>.</w:t>
      </w:r>
      <w:r w:rsidRPr="00AB7952">
        <w:rPr>
          <w:lang w:val="el-GR"/>
        </w:rPr>
        <w:t xml:space="preserve"> </w:t>
      </w:r>
      <w:r w:rsidR="009A45C1">
        <w:rPr>
          <w:lang w:val="el-GR"/>
        </w:rPr>
        <w:t xml:space="preserve">Η διαδικασία διαταραχής εφαρμόζεται σε κάθε </w:t>
      </w:r>
      <w:del w:id="3815" w:author="Στάθης Καπ" w:date="2023-03-01T05:38:00Z">
        <w:r w:rsidR="009A45C1" w:rsidDel="008D38C5">
          <w:delText>Solution</w:delText>
        </w:r>
        <w:r w:rsidR="009A45C1" w:rsidRPr="003A7FAF" w:rsidDel="008D38C5">
          <w:rPr>
            <w:lang w:val="el-GR"/>
          </w:rPr>
          <w:delText xml:space="preserve"> </w:delText>
        </w:r>
        <w:r w:rsidR="009A45C1" w:rsidDel="008D38C5">
          <w:rPr>
            <w:lang w:val="el-GR"/>
          </w:rPr>
          <w:delText xml:space="preserve"> </w:delText>
        </w:r>
      </w:del>
      <w:ins w:id="3816" w:author="Στάθης Καπ" w:date="2023-03-01T05:38:00Z">
        <w:r w:rsidR="008D38C5">
          <w:rPr>
            <w:lang w:val="el-GR"/>
          </w:rPr>
          <w:t>λύση διαστήματος</w:t>
        </w:r>
        <w:r w:rsidR="008D38C5" w:rsidRPr="003A7FAF">
          <w:rPr>
            <w:lang w:val="el-GR"/>
          </w:rPr>
          <w:t xml:space="preserve"> </w:t>
        </w:r>
        <w:r w:rsidR="008D38C5">
          <w:rPr>
            <w:lang w:val="el-GR"/>
          </w:rPr>
          <w:t xml:space="preserve"> </w:t>
        </w:r>
      </w:ins>
      <w:r w:rsidR="009A45C1">
        <w:rPr>
          <w:lang w:val="el-GR"/>
        </w:rPr>
        <w:t>ξεχωριστά</w:t>
      </w:r>
      <w:r w:rsidRPr="00AB7952">
        <w:rPr>
          <w:lang w:val="el-GR"/>
        </w:rPr>
        <w:t xml:space="preserve">. Για το λόγο αυτό, για κάθε </w:t>
      </w:r>
      <w:del w:id="3817" w:author="Στάθης Καπ" w:date="2023-03-01T05:38:00Z">
        <w:r w:rsidDel="006621AC">
          <w:delText>Solution</w:delText>
        </w:r>
        <w:r w:rsidRPr="00AB7952" w:rsidDel="006621AC">
          <w:rPr>
            <w:lang w:val="el-GR"/>
          </w:rPr>
          <w:delText xml:space="preserve"> </w:delText>
        </w:r>
      </w:del>
      <w:ins w:id="3818" w:author="Στάθης Καπ" w:date="2023-03-01T05:38:00Z">
        <w:r w:rsidR="006621AC">
          <w:rPr>
            <w:lang w:val="el-GR"/>
          </w:rPr>
          <w:t>λύση διαστήματος</w:t>
        </w:r>
        <w:r w:rsidR="006621AC" w:rsidRPr="00AB7952">
          <w:rPr>
            <w:lang w:val="el-GR"/>
          </w:rPr>
          <w:t xml:space="preserve"> </w:t>
        </w:r>
      </w:ins>
      <w:r w:rsidR="003A7FAF">
        <w:rPr>
          <w:lang w:val="el-GR"/>
        </w:rPr>
        <w:t xml:space="preserve">απαιτούνται διαφορετικά </w:t>
      </w:r>
      <w:r w:rsidR="003A7FAF">
        <w:t>S</w:t>
      </w:r>
      <w:r w:rsidR="003A7FAF" w:rsidRPr="003A7FAF">
        <w:rPr>
          <w:lang w:val="el-GR"/>
        </w:rPr>
        <w:t xml:space="preserve"> </w:t>
      </w:r>
      <w:r w:rsidR="003A7FAF">
        <w:rPr>
          <w:lang w:val="el-GR"/>
        </w:rPr>
        <w:t xml:space="preserve">και </w:t>
      </w:r>
      <w:r w:rsidR="003A7FAF">
        <w:t>R</w:t>
      </w:r>
      <w:r w:rsidR="003A7FAF">
        <w:rPr>
          <w:lang w:val="el-GR"/>
        </w:rPr>
        <w:t xml:space="preserve"> </w:t>
      </w:r>
      <w:r w:rsidRPr="00AB7952">
        <w:rPr>
          <w:lang w:val="el-GR"/>
        </w:rPr>
        <w:t xml:space="preserve">. Το </w:t>
      </w:r>
      <w:r>
        <w:t>S</w:t>
      </w:r>
      <w:r w:rsidRPr="00AB7952">
        <w:rPr>
          <w:lang w:val="el-GR"/>
        </w:rPr>
        <w:t xml:space="preserve"> αναπαριστά την θέση από όπου θα ξεκινήσει η αφαίρεση των κόμβων </w:t>
      </w:r>
      <w:del w:id="3819" w:author="Στάθης Καπ" w:date="2023-03-01T05:39:00Z">
        <w:r w:rsidRPr="00AB7952" w:rsidDel="00672BB9">
          <w:rPr>
            <w:lang w:val="el-GR"/>
          </w:rPr>
          <w:delText xml:space="preserve">σε κάθε διαδρομή του </w:delText>
        </w:r>
      </w:del>
      <w:ins w:id="3820" w:author="Στάθης Καπ" w:date="2023-03-01T05:39:00Z">
        <w:r w:rsidR="00672BB9">
          <w:rPr>
            <w:lang w:val="el-GR"/>
          </w:rPr>
          <w:t>σε κάθε διαδρομής μιας λύσης διαστήματος</w:t>
        </w:r>
      </w:ins>
      <w:del w:id="3821" w:author="Στάθης Καπ" w:date="2023-03-01T05:38:00Z">
        <w:r w:rsidRPr="00AB7952" w:rsidDel="00672BB9">
          <w:rPr>
            <w:lang w:val="el-GR"/>
          </w:rPr>
          <w:delText xml:space="preserve">εκάστοτε </w:delText>
        </w:r>
        <w:r w:rsidRPr="00A045E7" w:rsidDel="00672BB9">
          <w:rPr>
            <w:highlight w:val="yellow"/>
            <w:rPrChange w:id="3822" w:author=" " w:date="2023-02-01T06:01:00Z">
              <w:rPr/>
            </w:rPrChange>
          </w:rPr>
          <w:delText>Solution</w:delText>
        </w:r>
      </w:del>
      <w:r w:rsidRPr="00AB7952">
        <w:rPr>
          <w:lang w:val="el-GR"/>
        </w:rPr>
        <w:t xml:space="preserve">, και το </w:t>
      </w:r>
      <w:r>
        <w:t>R</w:t>
      </w:r>
      <w:r w:rsidRPr="00AB7952">
        <w:rPr>
          <w:lang w:val="el-GR"/>
        </w:rPr>
        <w:t xml:space="preserve"> αναπαριστά τον αριθμό των κόμβων που θα αφαιρεθούν. Τα </w:t>
      </w:r>
      <w:r>
        <w:t>S</w:t>
      </w:r>
      <w:r w:rsidRPr="00AB7952">
        <w:rPr>
          <w:lang w:val="el-GR"/>
        </w:rPr>
        <w:t xml:space="preserve"> και </w:t>
      </w:r>
      <w:r>
        <w:t>R</w:t>
      </w:r>
      <w:r w:rsidRPr="00AB7952">
        <w:rPr>
          <w:lang w:val="el-GR"/>
        </w:rPr>
        <w:t>,</w:t>
      </w:r>
      <w:ins w:id="3823" w:author="Στάθης Καπ" w:date="2023-03-01T05:40:00Z">
        <w:r w:rsidR="003C368F">
          <w:rPr>
            <w:lang w:val="el-GR"/>
          </w:rPr>
          <w:t xml:space="preserve"> για κάθε λύση διαστήματος</w:t>
        </w:r>
      </w:ins>
      <w:r w:rsidRPr="00AB7952">
        <w:rPr>
          <w:lang w:val="el-GR"/>
        </w:rPr>
        <w:t xml:space="preserve"> ρυθμίζονται ανάλογα με το μέγεθος της μικρότερης διαδρομής</w:t>
      </w:r>
      <w:ins w:id="3824" w:author="Στάθης Καπ" w:date="2023-03-01T05:41:00Z">
        <w:r w:rsidR="003C368F">
          <w:rPr>
            <w:lang w:val="el-GR"/>
          </w:rPr>
          <w:t xml:space="preserve"> της </w:t>
        </w:r>
        <w:r w:rsidR="001E302F">
          <w:rPr>
            <w:lang w:val="el-GR"/>
          </w:rPr>
          <w:t>ίδιας</w:t>
        </w:r>
        <w:r w:rsidR="003C368F">
          <w:rPr>
            <w:lang w:val="el-GR"/>
          </w:rPr>
          <w:t xml:space="preserve"> της λύσης</w:t>
        </w:r>
        <w:r w:rsidR="00F631EA">
          <w:rPr>
            <w:lang w:val="el-GR"/>
          </w:rPr>
          <w:t xml:space="preserve"> και είναι ανεξάρτητα από τα </w:t>
        </w:r>
        <w:r w:rsidR="00F631EA">
          <w:t>S</w:t>
        </w:r>
        <w:r w:rsidR="00F631EA" w:rsidRPr="00F631EA">
          <w:rPr>
            <w:lang w:val="el-GR"/>
            <w:rPrChange w:id="3825" w:author="Στάθης Καπ" w:date="2023-03-01T05:41:00Z">
              <w:rPr/>
            </w:rPrChange>
          </w:rPr>
          <w:t xml:space="preserve"> </w:t>
        </w:r>
        <w:r w:rsidR="00F631EA">
          <w:rPr>
            <w:lang w:val="el-GR"/>
          </w:rPr>
          <w:t xml:space="preserve">και </w:t>
        </w:r>
        <w:r w:rsidR="00F631EA">
          <w:t>R</w:t>
        </w:r>
        <w:r w:rsidR="00F631EA" w:rsidRPr="00F631EA">
          <w:rPr>
            <w:lang w:val="el-GR"/>
            <w:rPrChange w:id="3826" w:author="Στάθης Καπ" w:date="2023-03-01T05:41:00Z">
              <w:rPr/>
            </w:rPrChange>
          </w:rPr>
          <w:t xml:space="preserve"> </w:t>
        </w:r>
        <w:r w:rsidR="00F631EA">
          <w:rPr>
            <w:lang w:val="el-GR"/>
          </w:rPr>
          <w:t>των υπόλοιπων λύσεων διαστήματος.</w:t>
        </w:r>
      </w:ins>
      <w:del w:id="3827" w:author="Στάθης Καπ" w:date="2023-03-01T05:41:00Z">
        <w:r w:rsidRPr="00AB7952" w:rsidDel="003C368F">
          <w:rPr>
            <w:lang w:val="el-GR"/>
          </w:rPr>
          <w:delText xml:space="preserve"> </w:delText>
        </w:r>
      </w:del>
      <w:del w:id="3828" w:author="Στάθης Καπ" w:date="2023-03-01T05:40:00Z">
        <w:r w:rsidRPr="00AB7952" w:rsidDel="003C368F">
          <w:rPr>
            <w:lang w:val="el-GR"/>
          </w:rPr>
          <w:delText xml:space="preserve">της εκάστοτε λύσης και είναι ανεξάρτητα για κάθε </w:delText>
        </w:r>
      </w:del>
      <w:del w:id="3829" w:author="Στάθης Καπ" w:date="2023-03-01T05:39:00Z">
        <w:r w:rsidDel="00205660">
          <w:delText>Solution</w:delText>
        </w:r>
      </w:del>
      <w:del w:id="3830" w:author="Στάθης Καπ" w:date="2023-03-01T05:40:00Z">
        <w:r w:rsidRPr="00AB7952" w:rsidDel="003C368F">
          <w:rPr>
            <w:lang w:val="el-GR"/>
          </w:rPr>
          <w:delText>.</w:delText>
        </w:r>
      </w:del>
    </w:p>
    <w:p w14:paraId="15178CC7" w14:textId="6D7C51ED" w:rsidR="00587AA7" w:rsidRPr="00992B94" w:rsidRDefault="00992B94">
      <w:pPr>
        <w:pStyle w:val="Heading2"/>
        <w:rPr>
          <w:lang w:val="el-GR"/>
        </w:rPr>
        <w:pPrChange w:id="3831" w:author="Στάθης Καπ" w:date="2023-02-26T00:54:00Z">
          <w:pPr>
            <w:pStyle w:val="Heading2"/>
            <w:numPr>
              <w:numId w:val="4"/>
            </w:numPr>
            <w:ind w:left="960" w:hanging="600"/>
          </w:pPr>
        </w:pPrChange>
      </w:pPr>
      <w:bookmarkStart w:id="3832" w:name="_Toc128497604"/>
      <w:r>
        <w:rPr>
          <w:lang w:val="el-GR"/>
        </w:rPr>
        <w:t>Αρχικοποίηση των χρονικών υπο-διαστημάτων</w:t>
      </w:r>
      <w:bookmarkEnd w:id="3832"/>
    </w:p>
    <w:p w14:paraId="2A267A97" w14:textId="4C391DAF" w:rsidR="00F83FF1" w:rsidRDefault="00C61641" w:rsidP="0086271D">
      <w:pPr>
        <w:rPr>
          <w:lang w:val="el-GR"/>
        </w:rPr>
      </w:pPr>
      <w:r>
        <w:rPr>
          <w:lang w:val="el-GR"/>
        </w:rPr>
        <w:t xml:space="preserve">Ο πιο απλός τρόπος για να οριοθετηθούν </w:t>
      </w:r>
      <w:r>
        <w:t>n</w:t>
      </w:r>
      <w:r w:rsidRPr="00C61641">
        <w:rPr>
          <w:lang w:val="el-GR"/>
        </w:rPr>
        <w:t xml:space="preserve"> </w:t>
      </w:r>
      <w:r>
        <w:rPr>
          <w:lang w:val="el-GR"/>
        </w:rPr>
        <w:t xml:space="preserve">χρονικά υποδιαστήματα είναι να χωριστεί το </w:t>
      </w:r>
      <w:ins w:id="3833" w:author="Στάθης Καπ" w:date="2023-02-13T02:22:00Z">
        <w:r w:rsidR="00650B05">
          <w:rPr>
            <w:lang w:val="el-GR"/>
          </w:rPr>
          <w:t xml:space="preserve">χρονικό απόθεμα </w:t>
        </w:r>
        <w:r w:rsidR="00DC31FC" w:rsidRPr="00421D50">
          <w:rPr>
            <w:lang w:val="el-GR"/>
            <w:rPrChange w:id="3834" w:author="Στάθης Καπ" w:date="2023-02-13T02:22:00Z">
              <w:rPr/>
            </w:rPrChange>
          </w:rPr>
          <w:t>(</w:t>
        </w:r>
        <w:r w:rsidR="00DC31FC">
          <w:t>timeBudget</w:t>
        </w:r>
        <w:r w:rsidR="00650B05">
          <w:rPr>
            <w:lang w:val="el-GR"/>
          </w:rPr>
          <w:t>)</w:t>
        </w:r>
      </w:ins>
      <w:del w:id="3835" w:author="Στάθης Καπ" w:date="2023-02-13T02:22:00Z">
        <w:r w:rsidDel="00650B05">
          <w:delText>timebudget</w:delText>
        </w:r>
        <w:r w:rsidRPr="00C61641" w:rsidDel="00650B05">
          <w:rPr>
            <w:lang w:val="el-GR"/>
          </w:rPr>
          <w:delText xml:space="preserve"> </w:delText>
        </w:r>
      </w:del>
      <w:ins w:id="3836" w:author="Στάθης Καπ" w:date="2023-02-13T02:22:00Z">
        <w:r w:rsidR="00650B05" w:rsidRPr="00C61641">
          <w:rPr>
            <w:lang w:val="el-GR"/>
          </w:rPr>
          <w:t xml:space="preserve"> </w:t>
        </w:r>
      </w:ins>
      <w:r>
        <w:rPr>
          <w:lang w:val="el-GR"/>
        </w:rPr>
        <w:t>του αρχικού προβλήματος</w:t>
      </w:r>
      <w:r w:rsidR="00C45358">
        <w:rPr>
          <w:lang w:val="el-GR"/>
        </w:rPr>
        <w:t xml:space="preserve"> ισόποσα</w:t>
      </w:r>
      <w:r>
        <w:rPr>
          <w:lang w:val="el-GR"/>
        </w:rPr>
        <w:t xml:space="preserve"> σε ακριβώς </w:t>
      </w:r>
      <w:r>
        <w:t>n</w:t>
      </w:r>
      <w:r w:rsidRPr="00C61641">
        <w:rPr>
          <w:lang w:val="el-GR"/>
        </w:rPr>
        <w:t xml:space="preserve"> </w:t>
      </w:r>
      <w:r>
        <w:rPr>
          <w:lang w:val="el-GR"/>
        </w:rPr>
        <w:t xml:space="preserve">διαστήματα. Για παράδειγμα, εάν το αρχικό πρόβλημα έχει ένα </w:t>
      </w:r>
      <w:del w:id="3837" w:author="Στάθης Καπ" w:date="2023-02-13T02:22:00Z">
        <w:r w:rsidDel="00781F96">
          <w:delText>timebudget</w:delText>
        </w:r>
      </w:del>
      <w:ins w:id="3838" w:author="Στάθης Καπ" w:date="2023-02-13T02:22:00Z">
        <w:r w:rsidR="00781F96">
          <w:t>timeBudget</w:t>
        </w:r>
      </w:ins>
      <w:r w:rsidRPr="00DE423F">
        <w:rPr>
          <w:lang w:val="el-GR"/>
        </w:rPr>
        <w:t>=[0-1000]</w:t>
      </w:r>
      <w:r w:rsidR="00DE423F">
        <w:rPr>
          <w:lang w:val="el-GR"/>
        </w:rPr>
        <w:t xml:space="preserve"> και </w:t>
      </w:r>
      <w:r w:rsidR="00DE423F">
        <w:t>n</w:t>
      </w:r>
      <w:r w:rsidR="00DE423F" w:rsidRPr="00DE423F">
        <w:rPr>
          <w:lang w:val="el-GR"/>
        </w:rPr>
        <w:t>=4</w:t>
      </w:r>
      <w:r w:rsidR="00DE423F">
        <w:rPr>
          <w:lang w:val="el-GR"/>
        </w:rPr>
        <w:t xml:space="preserve"> τότε θα προκύψουν 4 </w:t>
      </w:r>
      <w:r w:rsidR="00DE423F">
        <w:t>intervals</w:t>
      </w:r>
      <w:r w:rsidR="00DE423F">
        <w:rPr>
          <w:lang w:val="el-GR"/>
        </w:rPr>
        <w:t xml:space="preserve"> με διάρκεια 250 χρονικών μονάδων</w:t>
      </w:r>
      <w:r w:rsidR="00DE423F" w:rsidRPr="00DE423F">
        <w:rPr>
          <w:lang w:val="el-GR"/>
        </w:rPr>
        <w:t>:</w:t>
      </w:r>
      <w:r w:rsidR="00DE423F">
        <w:rPr>
          <w:lang w:val="el-GR"/>
        </w:rPr>
        <w:t xml:space="preserve"> </w:t>
      </w:r>
      <w:r w:rsidR="00DE423F" w:rsidRPr="00DE423F">
        <w:rPr>
          <w:lang w:val="el-GR"/>
        </w:rPr>
        <w:t xml:space="preserve">[0-250], [250-500], [500-750] </w:t>
      </w:r>
      <w:r w:rsidR="00DE423F">
        <w:rPr>
          <w:lang w:val="el-GR"/>
        </w:rPr>
        <w:t>και [750-1000].</w:t>
      </w:r>
      <w:r w:rsidR="00111C49">
        <w:rPr>
          <w:lang w:val="el-GR"/>
        </w:rPr>
        <w:t xml:space="preserve"> </w:t>
      </w:r>
    </w:p>
    <w:p w14:paraId="180B4971" w14:textId="72DAF52C" w:rsidR="009C5C01" w:rsidRDefault="00111C49" w:rsidP="0086271D">
      <w:pPr>
        <w:rPr>
          <w:ins w:id="3839" w:author="Στάθης Καπ" w:date="2023-02-15T02:24:00Z"/>
          <w:lang w:val="el-GR"/>
        </w:rPr>
      </w:pPr>
      <w:r>
        <w:rPr>
          <w:lang w:val="el-GR"/>
        </w:rPr>
        <w:t>Παρ’ όλα αυτά, όπως θα αναλυθεί περαιτέρω και στην επόμενη υποενότητα</w:t>
      </w:r>
      <w:r w:rsidR="00136781">
        <w:rPr>
          <w:lang w:val="el-GR"/>
        </w:rPr>
        <w:t xml:space="preserve"> (4.2)</w:t>
      </w:r>
      <w:r>
        <w:rPr>
          <w:lang w:val="el-GR"/>
        </w:rPr>
        <w:t xml:space="preserve">, </w:t>
      </w:r>
      <w:r w:rsidR="00531CA9">
        <w:rPr>
          <w:lang w:val="el-GR"/>
        </w:rPr>
        <w:t xml:space="preserve">η διάρκεια ενεργητικότητας ενός κόμβου σε κάθε χρονικό </w:t>
      </w:r>
      <w:ins w:id="3840" w:author="Στάθης Καπ" w:date="2023-02-01T06:01:00Z">
        <w:r w:rsidR="00EE44E9">
          <w:rPr>
            <w:lang w:val="el-GR"/>
          </w:rPr>
          <w:t>υποδιάστημα</w:t>
        </w:r>
      </w:ins>
      <w:del w:id="3841" w:author="Στάθης Καπ" w:date="2023-02-01T06:01:00Z">
        <w:r w:rsidR="00531CA9">
          <w:rPr>
            <w:lang w:val="el-GR"/>
          </w:rPr>
          <w:delText>διάστημα</w:delText>
        </w:r>
      </w:del>
      <w:r w:rsidR="00531CA9">
        <w:rPr>
          <w:lang w:val="el-GR"/>
        </w:rPr>
        <w:t xml:space="preserve"> παίζει σημαντικό ρόλο για</w:t>
      </w:r>
      <w:r w:rsidR="00542E99">
        <w:rPr>
          <w:lang w:val="el-GR"/>
        </w:rPr>
        <w:t xml:space="preserve"> την</w:t>
      </w:r>
      <w:r w:rsidR="00531CA9">
        <w:rPr>
          <w:lang w:val="el-GR"/>
        </w:rPr>
        <w:t xml:space="preserve"> </w:t>
      </w:r>
      <w:r w:rsidR="00A30F07">
        <w:rPr>
          <w:lang w:val="el-GR"/>
        </w:rPr>
        <w:t>ανάθεση του σε ένα από αυτά.</w:t>
      </w:r>
      <w:r w:rsidR="00854462">
        <w:rPr>
          <w:lang w:val="el-GR"/>
        </w:rPr>
        <w:t xml:space="preserve"> Με βάση λοιπόν το προηγούμενο παράδειγμα, υπάρχει </w:t>
      </w:r>
      <w:ins w:id="3842" w:author="Στάθης Καπ" w:date="2023-02-01T06:01:00Z">
        <w:r w:rsidR="00EE44E9">
          <w:rPr>
            <w:lang w:val="el-GR"/>
          </w:rPr>
          <w:t>ο κίνδυνος</w:t>
        </w:r>
      </w:ins>
      <w:del w:id="3843" w:author="Στάθης Καπ" w:date="2023-02-01T06:01:00Z">
        <w:r w:rsidR="00854462">
          <w:rPr>
            <w:lang w:val="el-GR"/>
          </w:rPr>
          <w:delText>η πιθανότητα</w:delText>
        </w:r>
      </w:del>
      <w:r w:rsidR="00854462">
        <w:rPr>
          <w:lang w:val="el-GR"/>
        </w:rPr>
        <w:t xml:space="preserve"> οι περισσότεροι ή και όλοι οι</w:t>
      </w:r>
      <w:r w:rsidR="00854462" w:rsidRPr="00854462">
        <w:rPr>
          <w:lang w:val="el-GR"/>
        </w:rPr>
        <w:t xml:space="preserve"> </w:t>
      </w:r>
      <w:r w:rsidR="00854462">
        <w:t>Unvisited</w:t>
      </w:r>
      <w:r w:rsidR="00854462">
        <w:rPr>
          <w:lang w:val="el-GR"/>
        </w:rPr>
        <w:t xml:space="preserve"> κόμβοι να ανατεθούν σε ένα συγκεκριμένο </w:t>
      </w:r>
      <w:ins w:id="3844" w:author="Στάθης Καπ" w:date="2023-02-01T06:01:00Z">
        <w:r w:rsidR="00EE44E9">
          <w:rPr>
            <w:lang w:val="el-GR"/>
          </w:rPr>
          <w:t>χρονικό υπο</w:t>
        </w:r>
        <w:r w:rsidR="00854462">
          <w:rPr>
            <w:lang w:val="el-GR"/>
          </w:rPr>
          <w:t xml:space="preserve">διάστημα. </w:t>
        </w:r>
        <w:r w:rsidR="00EE44E9">
          <w:rPr>
            <w:lang w:val="el-GR"/>
          </w:rPr>
          <w:t>Προς αποφυγήν αυτού, τα διαστήματα πρέπει</w:t>
        </w:r>
      </w:ins>
      <w:del w:id="3845" w:author="Στάθης Καπ" w:date="2023-02-01T06:01:00Z">
        <w:r w:rsidR="00854462">
          <w:rPr>
            <w:lang w:val="el-GR"/>
          </w:rPr>
          <w:delText>διάστημα. Πρέπει λοιπόν</w:delText>
        </w:r>
      </w:del>
      <w:r w:rsidR="00854462">
        <w:rPr>
          <w:lang w:val="el-GR"/>
        </w:rPr>
        <w:t xml:space="preserve"> να οριοθετηθούν </w:t>
      </w:r>
      <w:del w:id="3846" w:author="Στάθης Καπ" w:date="2023-02-01T06:01:00Z">
        <w:r w:rsidR="00854462">
          <w:rPr>
            <w:lang w:val="el-GR"/>
          </w:rPr>
          <w:delText xml:space="preserve">τα διαστήματα </w:delText>
        </w:r>
      </w:del>
      <w:r w:rsidR="00854462">
        <w:rPr>
          <w:lang w:val="el-GR"/>
        </w:rPr>
        <w:t xml:space="preserve">λαμβάνοντας υπόψιν τα χρονικά παράθυρα των κόμβων έτσι ώστε </w:t>
      </w:r>
      <w:del w:id="3847" w:author="Στάθης Καπ" w:date="2023-02-01T06:01:00Z">
        <w:r w:rsidR="00854462">
          <w:rPr>
            <w:lang w:val="el-GR"/>
          </w:rPr>
          <w:delText xml:space="preserve">να κατανεμηθούν </w:delText>
        </w:r>
      </w:del>
      <w:r w:rsidR="00854462">
        <w:rPr>
          <w:lang w:val="el-GR"/>
        </w:rPr>
        <w:t>στη συνέχεια</w:t>
      </w:r>
      <w:ins w:id="3848" w:author="Στάθης Καπ" w:date="2023-02-01T06:01:00Z">
        <w:r w:rsidR="00EE44E9">
          <w:rPr>
            <w:lang w:val="el-GR"/>
          </w:rPr>
          <w:t>,</w:t>
        </w:r>
      </w:ins>
      <w:r w:rsidR="00854462">
        <w:rPr>
          <w:lang w:val="el-GR"/>
        </w:rPr>
        <w:t xml:space="preserve"> οι κόμβοι </w:t>
      </w:r>
      <w:ins w:id="3849" w:author="Στάθης Καπ" w:date="2023-02-01T06:01:00Z">
        <w:r w:rsidR="00EE44E9">
          <w:rPr>
            <w:lang w:val="el-GR"/>
          </w:rPr>
          <w:t xml:space="preserve">να διαμοιραστούν </w:t>
        </w:r>
      </w:ins>
      <w:r w:rsidR="00854462">
        <w:rPr>
          <w:lang w:val="el-GR"/>
        </w:rPr>
        <w:t xml:space="preserve">όσο το </w:t>
      </w:r>
      <w:ins w:id="3850" w:author="Στάθης Καπ" w:date="2023-02-01T06:01:00Z">
        <w:r w:rsidR="00EE44E9">
          <w:rPr>
            <w:lang w:val="el-GR"/>
          </w:rPr>
          <w:t>δυνατό</w:t>
        </w:r>
      </w:ins>
      <w:del w:id="3851" w:author="Στάθης Καπ" w:date="2023-02-01T06:01:00Z">
        <w:r w:rsidR="00854462">
          <w:rPr>
            <w:lang w:val="el-GR"/>
          </w:rPr>
          <w:delText>δυνατόν</w:delText>
        </w:r>
      </w:del>
      <w:r w:rsidR="00854462">
        <w:rPr>
          <w:lang w:val="el-GR"/>
        </w:rPr>
        <w:t xml:space="preserve"> πιο δίκαια</w:t>
      </w:r>
      <w:r w:rsidR="007D7269">
        <w:rPr>
          <w:lang w:val="el-GR"/>
        </w:rPr>
        <w:t xml:space="preserve"> στα </w:t>
      </w:r>
      <w:ins w:id="3852" w:author="Στάθης Καπ" w:date="2023-02-01T06:01:00Z">
        <w:r w:rsidR="00EE44E9">
          <w:rPr>
            <w:lang w:val="el-GR"/>
          </w:rPr>
          <w:t>χρονικά υποδιαστήματα</w:t>
        </w:r>
      </w:ins>
      <w:del w:id="3853" w:author="Στάθης Καπ" w:date="2023-02-01T06:01:00Z">
        <w:r w:rsidR="007D7269">
          <w:delText>n</w:delText>
        </w:r>
        <w:r w:rsidR="007D7269" w:rsidRPr="007D7269">
          <w:rPr>
            <w:lang w:val="el-GR"/>
          </w:rPr>
          <w:delText xml:space="preserve"> </w:delText>
        </w:r>
        <w:r w:rsidR="007D7269">
          <w:rPr>
            <w:lang w:val="el-GR"/>
          </w:rPr>
          <w:delText>διαστήματα</w:delText>
        </w:r>
      </w:del>
      <w:r w:rsidR="00F33507">
        <w:rPr>
          <w:lang w:val="el-GR"/>
        </w:rPr>
        <w:t>,</w:t>
      </w:r>
      <w:r w:rsidR="009F4C46">
        <w:rPr>
          <w:lang w:val="el-GR"/>
        </w:rPr>
        <w:t xml:space="preserve"> </w:t>
      </w:r>
      <w:r w:rsidR="00854462">
        <w:rPr>
          <w:lang w:val="el-GR"/>
        </w:rPr>
        <w:t xml:space="preserve">τουλάχιστον </w:t>
      </w:r>
      <w:r w:rsidR="00943CB6">
        <w:rPr>
          <w:lang w:val="el-GR"/>
        </w:rPr>
        <w:t>για την</w:t>
      </w:r>
      <w:r w:rsidR="00854462">
        <w:rPr>
          <w:lang w:val="el-GR"/>
        </w:rPr>
        <w:t xml:space="preserve"> πρώτη επανάληψη</w:t>
      </w:r>
      <w:r w:rsidR="009C5C01">
        <w:rPr>
          <w:lang w:val="el-GR"/>
        </w:rPr>
        <w:t xml:space="preserve"> του </w:t>
      </w:r>
      <w:r w:rsidR="009C5C01">
        <w:t>ILS</w:t>
      </w:r>
      <w:r w:rsidR="00A531E1">
        <w:rPr>
          <w:lang w:val="el-GR"/>
        </w:rPr>
        <w:t>.</w:t>
      </w:r>
    </w:p>
    <w:p w14:paraId="54FC9178" w14:textId="5DCB522A" w:rsidR="00E632CD" w:rsidRDefault="00E632CD" w:rsidP="0086271D">
      <w:pPr>
        <w:rPr>
          <w:ins w:id="3854" w:author="Στάθης Καπ" w:date="2023-02-15T02:30:00Z"/>
          <w:lang w:val="el-GR"/>
        </w:rPr>
      </w:pPr>
      <w:ins w:id="3855" w:author="Στάθης Καπ" w:date="2023-02-15T02:24:00Z">
        <w:r>
          <w:rPr>
            <w:lang w:val="el-GR"/>
          </w:rPr>
          <w:lastRenderedPageBreak/>
          <w:t>Για το σκοπό αυτό, υλοποιήθηκε ένας απλός ευρετικός που προσπαθεί να ο</w:t>
        </w:r>
      </w:ins>
      <w:ins w:id="3856" w:author="Στάθης Καπ" w:date="2023-02-15T02:25:00Z">
        <w:r>
          <w:rPr>
            <w:lang w:val="el-GR"/>
          </w:rPr>
          <w:t xml:space="preserve">ριοθετήσει τα χρονικά διαστήματα </w:t>
        </w:r>
      </w:ins>
      <w:ins w:id="3857" w:author="Στάθης Καπ" w:date="2023-02-15T02:26:00Z">
        <w:r>
          <w:rPr>
            <w:lang w:val="el-GR"/>
          </w:rPr>
          <w:t>μειώνοντας</w:t>
        </w:r>
      </w:ins>
      <w:ins w:id="3858" w:author="Στάθης Καπ" w:date="2023-02-15T02:27:00Z">
        <w:r>
          <w:rPr>
            <w:lang w:val="el-GR"/>
          </w:rPr>
          <w:t>, επαναλαμβανόμενα,</w:t>
        </w:r>
      </w:ins>
      <w:ins w:id="3859" w:author="Στάθης Καπ" w:date="2023-02-15T02:26:00Z">
        <w:r>
          <w:rPr>
            <w:lang w:val="el-GR"/>
          </w:rPr>
          <w:t xml:space="preserve"> τα όρια του διαστήματος </w:t>
        </w:r>
      </w:ins>
      <w:ins w:id="3860" w:author="Στάθης Καπ" w:date="2023-02-15T02:30:00Z">
        <w:r>
          <w:rPr>
            <w:lang w:val="el-GR"/>
          </w:rPr>
          <w:t xml:space="preserve">με τους περισσότερους κόμβους. </w:t>
        </w:r>
      </w:ins>
    </w:p>
    <w:p w14:paraId="1613D472" w14:textId="1F481F7A" w:rsidR="00227D7C" w:rsidRDefault="00E632CD" w:rsidP="00646626">
      <w:pPr>
        <w:rPr>
          <w:ins w:id="3861" w:author="Στάθης Καπ" w:date="2023-02-16T00:06:00Z"/>
          <w:lang w:val="el-GR"/>
        </w:rPr>
      </w:pPr>
      <w:ins w:id="3862" w:author="Στάθης Καπ" w:date="2023-02-15T02:30:00Z">
        <w:r>
          <w:rPr>
            <w:lang w:val="el-GR"/>
          </w:rPr>
          <w:t xml:space="preserve">Πιο συγκεκριμένα, </w:t>
        </w:r>
      </w:ins>
      <w:ins w:id="3863" w:author="Στάθης Καπ" w:date="2023-02-15T02:31:00Z">
        <w:r>
          <w:rPr>
            <w:lang w:val="el-GR"/>
          </w:rPr>
          <w:t>αρχικά ορίζεται η αντικειμενική συνάρτησ</w:t>
        </w:r>
      </w:ins>
      <w:ins w:id="3864" w:author="Στάθης Καπ" w:date="2023-02-16T00:06:00Z">
        <w:r w:rsidR="00646626">
          <w:rPr>
            <w:lang w:val="el-GR"/>
          </w:rPr>
          <w:t>η</w:t>
        </w:r>
      </w:ins>
      <m:oMath>
        <m:func>
          <m:funcPr>
            <m:ctrlPr>
              <w:del w:id="3865" w:author="Στάθης Καπ" w:date="2023-02-15T02:31:00Z">
                <w:rPr>
                  <w:rFonts w:ascii="Cambria Math" w:eastAsiaTheme="minorEastAsia" w:hAnsi="Cambria Math"/>
                  <w:i/>
                </w:rPr>
              </w:del>
            </m:ctrlPr>
          </m:funcPr>
          <m:fName>
            <m:r>
              <w:del w:id="3866" w:author="Στάθης Καπ" w:date="2023-02-15T02:31:00Z">
                <m:rPr>
                  <m:sty m:val="p"/>
                </m:rPr>
                <w:rPr>
                  <w:rFonts w:ascii="Cambria Math" w:eastAsiaTheme="minorEastAsia" w:hAnsi="Cambria Math"/>
                </w:rPr>
                <m:t>min</m:t>
              </w:del>
            </m:r>
          </m:fName>
          <m:e/>
        </m:func>
        <m:func>
          <m:funcPr>
            <m:ctrlPr>
              <w:del w:id="3867" w:author="Στάθης Καπ" w:date="2023-02-16T00:06:00Z">
                <w:rPr>
                  <w:rFonts w:ascii="Cambria Math" w:hAnsi="Cambria Math"/>
                  <w:i/>
                </w:rPr>
              </w:del>
            </m:ctrlPr>
          </m:funcPr>
          <m:fName>
            <m:r>
              <w:del w:id="3868" w:author="Στάθης Καπ" w:date="2023-02-16T00:06:00Z">
                <m:rPr>
                  <m:sty m:val="p"/>
                </m:rPr>
                <w:rPr>
                  <w:rFonts w:ascii="Cambria Math" w:hAnsi="Cambria Math"/>
                </w:rPr>
                <m:t>min</m:t>
              </w:del>
            </m:r>
          </m:fName>
          <m:e/>
        </m:func>
      </m:oMath>
    </w:p>
    <w:p w14:paraId="2CEC50B5" w14:textId="694B861E" w:rsidR="00646626" w:rsidRPr="00646626" w:rsidRDefault="00646626" w:rsidP="00646626">
      <w:pPr>
        <w:rPr>
          <w:ins w:id="3869" w:author="Στάθης Καπ" w:date="2023-02-16T00:07:00Z"/>
          <w:rFonts w:eastAsiaTheme="minorEastAsia"/>
        </w:rPr>
      </w:pPr>
      <m:oMathPara>
        <m:oMath>
          <m:r>
            <w:ins w:id="3870" w:author="Στάθης Καπ" w:date="2023-02-16T00:06:00Z">
              <w:rPr>
                <w:rFonts w:ascii="Cambria Math" w:hAnsi="Cambria Math"/>
              </w:rPr>
              <m:t>minimize S=maxCount-minCount</m:t>
            </w:ins>
          </m:r>
        </m:oMath>
      </m:oMathPara>
    </w:p>
    <w:p w14:paraId="1165174D" w14:textId="77777777" w:rsidR="00646626" w:rsidRPr="00646626" w:rsidRDefault="00646626" w:rsidP="00646626">
      <w:pPr>
        <w:rPr>
          <w:lang w:val="el-GR"/>
        </w:rPr>
      </w:pPr>
    </w:p>
    <w:p w14:paraId="03EFBF85" w14:textId="63E05ED6" w:rsidR="00475FA1" w:rsidRDefault="004A2AAE">
      <w:pPr>
        <w:pStyle w:val="Heading2"/>
        <w:pPrChange w:id="3871" w:author="Στάθης Καπ" w:date="2023-02-26T00:54:00Z">
          <w:pPr>
            <w:pStyle w:val="Heading2"/>
            <w:numPr>
              <w:numId w:val="4"/>
            </w:numPr>
            <w:ind w:left="960" w:hanging="600"/>
          </w:pPr>
        </w:pPrChange>
      </w:pPr>
      <w:bookmarkStart w:id="3872" w:name="_Toc128497605"/>
      <w:r>
        <w:rPr>
          <w:lang w:val="el-GR"/>
        </w:rPr>
        <w:t xml:space="preserve">Διαχωρισμός των </w:t>
      </w:r>
      <w:r>
        <w:t xml:space="preserve">Unvisited </w:t>
      </w:r>
      <w:r>
        <w:rPr>
          <w:lang w:val="el-GR"/>
        </w:rPr>
        <w:t>κόμβων</w:t>
      </w:r>
      <w:bookmarkEnd w:id="3872"/>
    </w:p>
    <w:p w14:paraId="324FA28B" w14:textId="3F8223C1" w:rsidR="00012557" w:rsidRDefault="00761E4C" w:rsidP="00012557">
      <w:pPr>
        <w:rPr>
          <w:lang w:val="el-GR"/>
        </w:rPr>
      </w:pPr>
      <w:r w:rsidRPr="00486DA0">
        <w:rPr>
          <w:lang w:val="el-GR"/>
        </w:rPr>
        <w:t xml:space="preserve">Η διαδικασία </w:t>
      </w:r>
      <w:r w:rsidR="00486DA0" w:rsidRPr="00486DA0">
        <w:rPr>
          <w:lang w:val="el-GR"/>
        </w:rPr>
        <w:t>διαχωρισμού</w:t>
      </w:r>
      <w:r w:rsidRPr="00486DA0">
        <w:rPr>
          <w:lang w:val="el-GR"/>
        </w:rPr>
        <w:t xml:space="preserve"> των </w:t>
      </w:r>
      <w:r>
        <w:t>Unvisited</w:t>
      </w:r>
      <w:r w:rsidRPr="00486DA0">
        <w:rPr>
          <w:lang w:val="el-GR"/>
        </w:rPr>
        <w:t xml:space="preserve"> κόμβων στα </w:t>
      </w:r>
      <w:r w:rsidR="00117460">
        <w:t>n</w:t>
      </w:r>
      <w:r w:rsidRPr="00486DA0">
        <w:rPr>
          <w:lang w:val="el-GR"/>
        </w:rPr>
        <w:t xml:space="preserve"> </w:t>
      </w:r>
      <w:r w:rsidR="00F10DBA">
        <w:rPr>
          <w:lang w:val="el-GR"/>
        </w:rPr>
        <w:t>υπο-προβλήματα</w:t>
      </w:r>
      <w:r w:rsidRPr="00486DA0">
        <w:rPr>
          <w:lang w:val="el-GR"/>
        </w:rPr>
        <w:t>/διαστήματα γίνεται με βάση το ιστορικό καταλληλότητας (</w:t>
      </w:r>
      <w:r>
        <w:t>registry</w:t>
      </w:r>
      <w:r w:rsidRPr="00486DA0">
        <w:rPr>
          <w:lang w:val="el-GR"/>
        </w:rPr>
        <w:t>) και την ενεργητικότητα (</w:t>
      </w:r>
      <w:r>
        <w:t>activities</w:t>
      </w:r>
      <w:r w:rsidRPr="00486DA0">
        <w:rPr>
          <w:lang w:val="el-GR"/>
        </w:rPr>
        <w:t>) του κάθε κόμβου σε κάθε διάστημα.</w:t>
      </w:r>
    </w:p>
    <w:p w14:paraId="1289D34F" w14:textId="643A8195" w:rsidR="00722591" w:rsidRDefault="00722591" w:rsidP="00012557">
      <w:pPr>
        <w:rPr>
          <w:ins w:id="3873" w:author="Στάθης Καπ" w:date="2023-02-01T21:27:00Z"/>
          <w:lang w:val="el-GR"/>
        </w:rPr>
      </w:pPr>
      <w:r w:rsidRPr="006B6447">
        <w:rPr>
          <w:lang w:val="el-GR"/>
        </w:rPr>
        <w:t xml:space="preserve">Την πρώτη φορά που θα κληθεί η συνάρτηση </w:t>
      </w:r>
      <w:r>
        <w:t>SplitUnvisited</w:t>
      </w:r>
      <w:r w:rsidRPr="006B6447">
        <w:rPr>
          <w:lang w:val="el-GR"/>
        </w:rPr>
        <w:t xml:space="preserve">, η λίστα </w:t>
      </w:r>
      <w:r>
        <w:t>pool</w:t>
      </w:r>
      <w:r w:rsidRPr="006B6447">
        <w:rPr>
          <w:lang w:val="el-GR"/>
        </w:rPr>
        <w:t xml:space="preserve"> θα περιέχει όλους τους </w:t>
      </w:r>
      <w:r>
        <w:t>Unvisited</w:t>
      </w:r>
      <w:r w:rsidRPr="006B6447">
        <w:rPr>
          <w:lang w:val="el-GR"/>
        </w:rPr>
        <w:t xml:space="preserve"> κόμβους του προβλήματος, ενώ οι διαδρομές των </w:t>
      </w:r>
      <w:r>
        <w:t>processSolutions</w:t>
      </w:r>
      <w:r w:rsidRPr="006B6447">
        <w:rPr>
          <w:lang w:val="el-GR"/>
        </w:rPr>
        <w:t xml:space="preserve"> θα είναι άδειες. Ο εκάστοτε κόμβος θα ανατεθεί στο διάστημα όπου έχει το μεγαλύτερο σκορ. Το σκορ ενός κόμβου </w:t>
      </w:r>
      <w:r>
        <w:t>i</w:t>
      </w:r>
      <w:r w:rsidRPr="006B6447">
        <w:rPr>
          <w:lang w:val="el-GR"/>
        </w:rPr>
        <w:t xml:space="preserve"> σε ένα διάστημα </w:t>
      </w:r>
      <w:r>
        <w:t>k</w:t>
      </w:r>
      <w:r w:rsidRPr="006B6447">
        <w:rPr>
          <w:lang w:val="el-GR"/>
        </w:rPr>
        <w:t xml:space="preserve"> υπολογίζεται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3421D" w14:paraId="0D2ED3FE" w14:textId="77777777" w:rsidTr="00237FE3">
        <w:trPr>
          <w:ins w:id="3874" w:author="Στάθης Καπ" w:date="2023-02-01T21:27:00Z"/>
        </w:trPr>
        <w:tc>
          <w:tcPr>
            <w:tcW w:w="350" w:type="pct"/>
          </w:tcPr>
          <w:p w14:paraId="08C5AE9B" w14:textId="77777777" w:rsidR="0043421D" w:rsidRDefault="0043421D">
            <w:pPr>
              <w:spacing w:after="160"/>
              <w:rPr>
                <w:ins w:id="3875" w:author="Στάθης Καπ" w:date="2023-02-01T21:27:00Z"/>
                <w:lang w:val="el-GR"/>
              </w:rPr>
              <w:pPrChange w:id="3876" w:author="Στάθης Καπ" w:date="2023-02-01T08:46:00Z">
                <w:pPr/>
              </w:pPrChange>
            </w:pPr>
          </w:p>
        </w:tc>
        <w:tc>
          <w:tcPr>
            <w:tcW w:w="4300" w:type="pct"/>
          </w:tcPr>
          <w:p w14:paraId="22C82702" w14:textId="3D089422" w:rsidR="0043421D" w:rsidRPr="005846FF" w:rsidRDefault="0043421D">
            <w:pPr>
              <w:spacing w:after="160"/>
              <w:rPr>
                <w:ins w:id="3877" w:author="Στάθης Καπ" w:date="2023-02-01T21:27:00Z"/>
                <w:lang w:val="el-GR"/>
              </w:rPr>
              <w:pPrChange w:id="3878" w:author="Στάθης Καπ" w:date="2023-02-01T08:46:00Z">
                <w:pPr/>
              </w:pPrChange>
            </w:pPr>
            <m:oMathPara>
              <m:oMath>
                <m:r>
                  <w:ins w:id="3879" w:author="Στάθης Καπ" w:date="2023-02-01T21:27:00Z">
                    <w:rPr>
                      <w:rFonts w:ascii="Cambria Math" w:hAnsi="Cambria Math"/>
                      <w:lang w:val="el-GR"/>
                    </w:rPr>
                    <m:t>scor</m:t>
                  </w:ins>
                </m:r>
                <m:sSub>
                  <m:sSubPr>
                    <m:ctrlPr>
                      <w:ins w:id="3880" w:author="Στάθης Καπ" w:date="2023-02-01T21:27:00Z">
                        <w:rPr>
                          <w:rFonts w:ascii="Cambria Math" w:hAnsi="Cambria Math"/>
                          <w:i/>
                          <w:lang w:val="el-GR"/>
                        </w:rPr>
                      </w:ins>
                    </m:ctrlPr>
                  </m:sSubPr>
                  <m:e>
                    <m:r>
                      <w:ins w:id="3881" w:author="Στάθης Καπ" w:date="2023-02-01T21:27:00Z">
                        <w:rPr>
                          <w:rFonts w:ascii="Cambria Math" w:hAnsi="Cambria Math"/>
                          <w:lang w:val="el-GR"/>
                        </w:rPr>
                        <m:t>e</m:t>
                      </w:ins>
                    </m:r>
                  </m:e>
                  <m:sub>
                    <m:r>
                      <w:ins w:id="3882" w:author="Στάθης Καπ" w:date="2023-02-01T21:27:00Z">
                        <w:rPr>
                          <w:rFonts w:ascii="Cambria Math" w:hAnsi="Cambria Math"/>
                          <w:lang w:val="el-GR"/>
                        </w:rPr>
                        <m:t>ik</m:t>
                      </w:ins>
                    </m:r>
                  </m:sub>
                </m:sSub>
                <m:r>
                  <w:ins w:id="3883" w:author="Στάθης Καπ" w:date="2023-02-01T21:27:00Z">
                    <w:rPr>
                      <w:rFonts w:ascii="Cambria Math" w:hAnsi="Cambria Math"/>
                      <w:lang w:val="el-GR"/>
                    </w:rPr>
                    <m:t>=activityRati</m:t>
                  </w:ins>
                </m:r>
                <m:sSub>
                  <m:sSubPr>
                    <m:ctrlPr>
                      <w:ins w:id="3884" w:author="Στάθης Καπ" w:date="2023-02-01T21:27:00Z">
                        <w:rPr>
                          <w:rFonts w:ascii="Cambria Math" w:hAnsi="Cambria Math"/>
                          <w:i/>
                          <w:lang w:val="el-GR"/>
                        </w:rPr>
                      </w:ins>
                    </m:ctrlPr>
                  </m:sSubPr>
                  <m:e>
                    <m:r>
                      <w:ins w:id="3885" w:author="Στάθης Καπ" w:date="2023-02-01T21:27:00Z">
                        <w:rPr>
                          <w:rFonts w:ascii="Cambria Math" w:hAnsi="Cambria Math"/>
                          <w:lang w:val="el-GR"/>
                        </w:rPr>
                        <m:t>o</m:t>
                      </w:ins>
                    </m:r>
                  </m:e>
                  <m:sub>
                    <m:r>
                      <w:ins w:id="3886" w:author="Στάθης Καπ" w:date="2023-02-01T21:27:00Z">
                        <w:rPr>
                          <w:rFonts w:ascii="Cambria Math" w:hAnsi="Cambria Math"/>
                          <w:lang w:val="el-GR"/>
                        </w:rPr>
                        <m:t>ik</m:t>
                      </w:ins>
                    </m:r>
                  </m:sub>
                </m:sSub>
                <m:r>
                  <w:ins w:id="3887" w:author="Στάθης Καπ" w:date="2023-02-01T21:27:00Z">
                    <w:rPr>
                      <w:rFonts w:ascii="Cambria Math" w:hAnsi="Cambria Math"/>
                      <w:lang w:val="el-GR"/>
                    </w:rPr>
                    <m:t>∙</m:t>
                  </w:ins>
                </m:r>
                <m:f>
                  <m:fPr>
                    <m:ctrlPr>
                      <w:ins w:id="3888" w:author="Στάθης Καπ" w:date="2023-02-01T21:27:00Z">
                        <w:rPr>
                          <w:rFonts w:ascii="Cambria Math" w:hAnsi="Cambria Math"/>
                          <w:i/>
                          <w:lang w:val="el-GR"/>
                        </w:rPr>
                      </w:ins>
                    </m:ctrlPr>
                  </m:fPr>
                  <m:num>
                    <m:sSub>
                      <m:sSubPr>
                        <m:ctrlPr>
                          <w:ins w:id="3889" w:author="Στάθης Καπ" w:date="2023-02-01T21:27:00Z">
                            <w:rPr>
                              <w:rFonts w:ascii="Cambria Math" w:hAnsi="Cambria Math"/>
                              <w:i/>
                              <w:lang w:val="el-GR"/>
                            </w:rPr>
                          </w:ins>
                        </m:ctrlPr>
                      </m:sSubPr>
                      <m:e>
                        <m:r>
                          <w:ins w:id="3890" w:author="Στάθης Καπ" w:date="2023-02-01T21:27:00Z">
                            <w:rPr>
                              <w:rFonts w:ascii="Cambria Math" w:hAnsi="Cambria Math"/>
                              <w:lang w:val="el-GR"/>
                            </w:rPr>
                            <m:t>S</m:t>
                          </w:ins>
                        </m:r>
                      </m:e>
                      <m:sub>
                        <m:r>
                          <w:ins w:id="3891" w:author="Στάθης Καπ" w:date="2023-02-01T21:27:00Z">
                            <w:rPr>
                              <w:rFonts w:ascii="Cambria Math" w:hAnsi="Cambria Math"/>
                              <w:lang w:val="el-GR"/>
                            </w:rPr>
                            <m:t>ik</m:t>
                          </w:ins>
                        </m:r>
                      </m:sub>
                    </m:sSub>
                  </m:num>
                  <m:den>
                    <m:sSub>
                      <m:sSubPr>
                        <m:ctrlPr>
                          <w:ins w:id="3892" w:author="Στάθης Καπ" w:date="2023-02-01T21:27:00Z">
                            <w:rPr>
                              <w:rFonts w:ascii="Cambria Math" w:hAnsi="Cambria Math"/>
                              <w:i/>
                              <w:lang w:val="el-GR"/>
                            </w:rPr>
                          </w:ins>
                        </m:ctrlPr>
                      </m:sSubPr>
                      <m:e>
                        <m:r>
                          <w:ins w:id="3893" w:author="Στάθης Καπ" w:date="2023-02-01T21:27:00Z">
                            <w:rPr>
                              <w:rFonts w:ascii="Cambria Math" w:hAnsi="Cambria Math"/>
                              <w:lang w:val="el-GR"/>
                            </w:rPr>
                            <m:t>N</m:t>
                          </w:ins>
                        </m:r>
                      </m:e>
                      <m:sub>
                        <m:r>
                          <w:ins w:id="3894" w:author="Στάθης Καπ" w:date="2023-02-01T21:27:00Z">
                            <w:rPr>
                              <w:rFonts w:ascii="Cambria Math" w:hAnsi="Cambria Math"/>
                              <w:lang w:val="el-GR"/>
                            </w:rPr>
                            <m:t>ik</m:t>
                          </w:ins>
                        </m:r>
                      </m:sub>
                    </m:sSub>
                  </m:den>
                </m:f>
              </m:oMath>
            </m:oMathPara>
          </w:p>
        </w:tc>
        <w:tc>
          <w:tcPr>
            <w:tcW w:w="350" w:type="pct"/>
            <w:vAlign w:val="center"/>
          </w:tcPr>
          <w:p w14:paraId="738D4221" w14:textId="4B74744D" w:rsidR="0043421D" w:rsidRPr="00603993" w:rsidRDefault="0043421D" w:rsidP="00237FE3">
            <w:pPr>
              <w:pStyle w:val="Caption"/>
              <w:spacing w:after="160"/>
              <w:rPr>
                <w:ins w:id="3895" w:author="Στάθης Καπ" w:date="2023-02-01T21:27:00Z"/>
                <w:rPrChange w:id="3896" w:author="Στάθης Καπ" w:date="2023-02-01T08:49:00Z">
                  <w:rPr>
                    <w:ins w:id="3897" w:author="Στάθης Καπ" w:date="2023-02-01T21:27:00Z"/>
                    <w:lang w:val="el-GR"/>
                  </w:rPr>
                </w:rPrChange>
              </w:rPr>
            </w:pPr>
            <w:ins w:id="3898" w:author="Στάθης Καπ" w:date="2023-02-01T21:27:00Z">
              <w:r>
                <w:t>(</w:t>
              </w:r>
              <w:r>
                <w:rPr>
                  <w:lang w:val="el-GR"/>
                </w:rPr>
                <w:fldChar w:fldCharType="begin"/>
              </w:r>
              <w:r>
                <w:rPr>
                  <w:lang w:val="el-GR"/>
                </w:rPr>
                <w:instrText xml:space="preserve"> STYLEREF 1 \s </w:instrText>
              </w:r>
              <w:r>
                <w:rPr>
                  <w:lang w:val="el-GR"/>
                </w:rPr>
                <w:fldChar w:fldCharType="separate"/>
              </w:r>
            </w:ins>
            <w:r w:rsidR="006132C8">
              <w:rPr>
                <w:noProof/>
                <w:lang w:val="el-GR"/>
              </w:rPr>
              <w:t>4</w:t>
            </w:r>
            <w:ins w:id="3899" w:author="Στάθης Καπ" w:date="2023-02-01T21:27: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132C8">
              <w:rPr>
                <w:noProof/>
                <w:lang w:val="el-GR"/>
              </w:rPr>
              <w:t>1</w:t>
            </w:r>
            <w:ins w:id="3900" w:author="Στάθης Καπ" w:date="2023-02-01T21:27:00Z">
              <w:r>
                <w:rPr>
                  <w:lang w:val="el-GR"/>
                </w:rPr>
                <w:fldChar w:fldCharType="end"/>
              </w:r>
              <w:r>
                <w:t>)</w:t>
              </w:r>
            </w:ins>
          </w:p>
        </w:tc>
      </w:tr>
    </w:tbl>
    <w:p w14:paraId="338A1B4E" w14:textId="23A1CFCB" w:rsidR="0043421D" w:rsidDel="00F65311" w:rsidRDefault="0043421D" w:rsidP="00012557">
      <w:pPr>
        <w:rPr>
          <w:del w:id="3901" w:author="Στάθης Καπ" w:date="2023-02-01T21:27:00Z"/>
          <w:lang w:val="el-GR"/>
        </w:rPr>
      </w:pPr>
    </w:p>
    <w:p w14:paraId="0EEC1303" w14:textId="455042D8" w:rsidR="006B6447" w:rsidRPr="00281BD0" w:rsidDel="008D495F" w:rsidRDefault="006B6447" w:rsidP="00012557">
      <w:pPr>
        <w:rPr>
          <w:del w:id="3902" w:author="Στάθης Καπ" w:date="2023-02-01T21:27:00Z"/>
          <w:rFonts w:eastAsiaTheme="minorEastAsia"/>
          <w:i/>
          <w:lang w:val="el-GR"/>
        </w:rPr>
      </w:pPr>
      <m:oMathPara>
        <m:oMath>
          <m:r>
            <w:del w:id="3903" w:author="Στάθης Καπ" w:date="2023-02-01T21:27:00Z">
              <w:rPr>
                <w:rFonts w:ascii="Cambria Math" w:hAnsi="Cambria Math"/>
                <w:lang w:val="el-GR"/>
              </w:rPr>
              <m:t>scor</m:t>
            </w:del>
          </m:r>
          <m:sSub>
            <m:sSubPr>
              <m:ctrlPr>
                <w:del w:id="3904" w:author="Στάθης Καπ" w:date="2023-02-01T21:27:00Z">
                  <w:rPr>
                    <w:rFonts w:ascii="Cambria Math" w:hAnsi="Cambria Math"/>
                    <w:i/>
                    <w:lang w:val="el-GR"/>
                  </w:rPr>
                </w:del>
              </m:ctrlPr>
            </m:sSubPr>
            <m:e>
              <m:r>
                <w:del w:id="3905" w:author="Στάθης Καπ" w:date="2023-02-01T21:27:00Z">
                  <w:rPr>
                    <w:rFonts w:ascii="Cambria Math" w:hAnsi="Cambria Math"/>
                    <w:lang w:val="el-GR"/>
                  </w:rPr>
                  <m:t>e</m:t>
                </w:del>
              </m:r>
            </m:e>
            <m:sub>
              <m:r>
                <w:del w:id="3906" w:author="Στάθης Καπ" w:date="2023-02-01T21:27:00Z">
                  <w:rPr>
                    <w:rFonts w:ascii="Cambria Math" w:hAnsi="Cambria Math"/>
                    <w:lang w:val="el-GR"/>
                  </w:rPr>
                  <m:t>ik</m:t>
                </w:del>
              </m:r>
            </m:sub>
          </m:sSub>
          <m:r>
            <w:del w:id="3907" w:author="Στάθης Καπ" w:date="2023-02-01T21:27:00Z">
              <w:rPr>
                <w:rFonts w:ascii="Cambria Math" w:hAnsi="Cambria Math"/>
                <w:lang w:val="el-GR"/>
              </w:rPr>
              <m:t>=activityRati</m:t>
            </w:del>
          </m:r>
          <m:sSub>
            <m:sSubPr>
              <m:ctrlPr>
                <w:del w:id="3908" w:author="Στάθης Καπ" w:date="2023-02-01T21:27:00Z">
                  <w:rPr>
                    <w:rFonts w:ascii="Cambria Math" w:hAnsi="Cambria Math"/>
                    <w:i/>
                    <w:lang w:val="el-GR"/>
                  </w:rPr>
                </w:del>
              </m:ctrlPr>
            </m:sSubPr>
            <m:e>
              <m:r>
                <w:del w:id="3909" w:author="Στάθης Καπ" w:date="2023-02-01T21:27:00Z">
                  <w:rPr>
                    <w:rFonts w:ascii="Cambria Math" w:hAnsi="Cambria Math"/>
                    <w:lang w:val="el-GR"/>
                  </w:rPr>
                  <m:t>o</m:t>
                </w:del>
              </m:r>
            </m:e>
            <m:sub>
              <m:r>
                <w:del w:id="3910" w:author="Στάθης Καπ" w:date="2023-02-01T21:27:00Z">
                  <w:rPr>
                    <w:rFonts w:ascii="Cambria Math" w:hAnsi="Cambria Math"/>
                    <w:lang w:val="el-GR"/>
                  </w:rPr>
                  <m:t>ik</m:t>
                </w:del>
              </m:r>
            </m:sub>
          </m:sSub>
          <m:r>
            <w:del w:id="3911" w:author="Στάθης Καπ" w:date="2023-02-01T21:27:00Z">
              <w:rPr>
                <w:rFonts w:ascii="Cambria Math" w:hAnsi="Cambria Math"/>
                <w:lang w:val="el-GR"/>
              </w:rPr>
              <m:t>∙</m:t>
            </w:del>
          </m:r>
          <m:f>
            <m:fPr>
              <m:ctrlPr>
                <w:del w:id="3912" w:author="Στάθης Καπ" w:date="2023-02-01T21:27:00Z">
                  <w:rPr>
                    <w:rFonts w:ascii="Cambria Math" w:hAnsi="Cambria Math"/>
                    <w:i/>
                    <w:lang w:val="el-GR"/>
                  </w:rPr>
                </w:del>
              </m:ctrlPr>
            </m:fPr>
            <m:num>
              <m:sSub>
                <m:sSubPr>
                  <m:ctrlPr>
                    <w:del w:id="3913" w:author="Στάθης Καπ" w:date="2023-02-01T21:27:00Z">
                      <w:rPr>
                        <w:rFonts w:ascii="Cambria Math" w:hAnsi="Cambria Math"/>
                        <w:i/>
                        <w:lang w:val="el-GR"/>
                      </w:rPr>
                    </w:del>
                  </m:ctrlPr>
                </m:sSubPr>
                <m:e>
                  <m:r>
                    <w:del w:id="3914" w:author="Στάθης Καπ" w:date="2023-02-01T21:27:00Z">
                      <w:rPr>
                        <w:rFonts w:ascii="Cambria Math" w:hAnsi="Cambria Math"/>
                        <w:lang w:val="el-GR"/>
                      </w:rPr>
                      <m:t>S</m:t>
                    </w:del>
                  </m:r>
                </m:e>
                <m:sub>
                  <m:r>
                    <w:del w:id="3915" w:author="Στάθης Καπ" w:date="2023-02-01T21:27:00Z">
                      <w:rPr>
                        <w:rFonts w:ascii="Cambria Math" w:hAnsi="Cambria Math"/>
                        <w:lang w:val="el-GR"/>
                      </w:rPr>
                      <m:t>ik</m:t>
                    </w:del>
                  </m:r>
                </m:sub>
              </m:sSub>
            </m:num>
            <m:den>
              <m:sSub>
                <m:sSubPr>
                  <m:ctrlPr>
                    <w:del w:id="3916" w:author="Στάθης Καπ" w:date="2023-02-01T21:27:00Z">
                      <w:rPr>
                        <w:rFonts w:ascii="Cambria Math" w:hAnsi="Cambria Math"/>
                        <w:i/>
                        <w:lang w:val="el-GR"/>
                      </w:rPr>
                    </w:del>
                  </m:ctrlPr>
                </m:sSubPr>
                <m:e>
                  <m:r>
                    <w:del w:id="3917" w:author="Στάθης Καπ" w:date="2023-02-01T21:27:00Z">
                      <w:rPr>
                        <w:rFonts w:ascii="Cambria Math" w:hAnsi="Cambria Math"/>
                        <w:lang w:val="el-GR"/>
                      </w:rPr>
                      <m:t>N</m:t>
                    </w:del>
                  </m:r>
                </m:e>
                <m:sub>
                  <m:r>
                    <w:del w:id="3918" w:author="Στάθης Καπ" w:date="2023-02-01T21:27:00Z">
                      <w:rPr>
                        <w:rFonts w:ascii="Cambria Math" w:hAnsi="Cambria Math"/>
                        <w:lang w:val="el-GR"/>
                      </w:rPr>
                      <m:t>ik</m:t>
                    </w:del>
                  </m:r>
                </m:sub>
              </m:sSub>
            </m:den>
          </m:f>
        </m:oMath>
      </m:oMathPara>
    </w:p>
    <w:p w14:paraId="65A8FB9D" w14:textId="42DE6AEB" w:rsidR="00281BD0" w:rsidRPr="00227696" w:rsidRDefault="007C7B31" w:rsidP="000F2BD3">
      <w:pPr>
        <w:pStyle w:val="ListParagraph"/>
        <w:numPr>
          <w:ilvl w:val="0"/>
          <w:numId w:val="14"/>
        </w:numPr>
        <w:rPr>
          <w:iCs/>
          <w:lang w:val="el-GR"/>
        </w:rPr>
      </w:pPr>
      <m:oMath>
        <m:r>
          <w:rPr>
            <w:rFonts w:ascii="Cambria Math" w:hAnsi="Cambria Math"/>
            <w:lang w:val="el-GR"/>
          </w:rPr>
          <m:t>activityRati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ik</m:t>
            </m:r>
          </m:sub>
        </m:sSub>
      </m:oMath>
      <w:r w:rsidR="000F2BD3" w:rsidRPr="005510AA">
        <w:rPr>
          <w:lang w:val="el-GR"/>
        </w:rPr>
        <w:t xml:space="preserve">: Απεικονίζει το ποσοστό της ενεργής διάρκειας του κόμβου </w:t>
      </w:r>
      <w:r w:rsidR="000F2BD3">
        <w:t>i</w:t>
      </w:r>
      <w:r w:rsidR="000F2BD3" w:rsidRPr="005510AA">
        <w:rPr>
          <w:lang w:val="el-GR"/>
        </w:rPr>
        <w:t xml:space="preserve"> στο διάστημα </w:t>
      </w:r>
      <w:r w:rsidR="000F2BD3">
        <w:t>k</w:t>
      </w:r>
      <w:r w:rsidR="000F2BD3" w:rsidRPr="005510AA">
        <w:rPr>
          <w:lang w:val="el-GR"/>
        </w:rPr>
        <w:t xml:space="preserve"> σε σχέση με τη συνολική ενεργή διάρκειά του. Εάν ο κόμβος </w:t>
      </w:r>
      <w:r w:rsidR="000F2BD3">
        <w:t>i</w:t>
      </w:r>
      <w:r w:rsidR="000F2BD3" w:rsidRPr="005510AA">
        <w:rPr>
          <w:lang w:val="el-GR"/>
        </w:rPr>
        <w:t xml:space="preserve"> είναι ανενεργός καθ</w:t>
      </w:r>
      <w:r w:rsidR="0093578A" w:rsidRPr="0093578A">
        <w:rPr>
          <w:lang w:val="el-GR"/>
        </w:rPr>
        <w:t xml:space="preserve">’ </w:t>
      </w:r>
      <w:r w:rsidR="000F2BD3" w:rsidRPr="005510AA">
        <w:rPr>
          <w:lang w:val="el-GR"/>
        </w:rPr>
        <w:t xml:space="preserve">όλη τη διάρκεια του διαστήματος </w:t>
      </w:r>
      <w:r w:rsidR="000F2BD3">
        <w:t>k</w:t>
      </w:r>
      <w:r w:rsidR="000F2BD3" w:rsidRPr="005510AA">
        <w:rPr>
          <w:lang w:val="el-GR"/>
        </w:rPr>
        <w:t xml:space="preserve">, τότε προφανώς το </w:t>
      </w:r>
      <m:oMath>
        <m:r>
          <w:ins w:id="3919" w:author="Στάθης Καπ" w:date="2023-02-02T08:06:00Z">
            <w:rPr>
              <w:rFonts w:ascii="Cambria Math" w:hAnsi="Cambria Math"/>
              <w:lang w:val="el-GR"/>
            </w:rPr>
            <m:t>acti</m:t>
          </w:ins>
        </m:r>
        <m:r>
          <w:ins w:id="3920" w:author="Στάθης Καπ" w:date="2023-02-02T08:07:00Z">
            <w:rPr>
              <w:rFonts w:ascii="Cambria Math" w:hAnsi="Cambria Math"/>
              <w:lang w:val="el-GR"/>
            </w:rPr>
            <m:t>vityRati</m:t>
          </w:ins>
        </m:r>
        <m:sSub>
          <m:sSubPr>
            <m:ctrlPr>
              <w:ins w:id="3921" w:author="Στάθης Καπ" w:date="2023-02-02T08:07:00Z">
                <w:rPr>
                  <w:rFonts w:ascii="Cambria Math" w:hAnsi="Cambria Math"/>
                  <w:i/>
                  <w:lang w:val="el-GR"/>
                </w:rPr>
              </w:ins>
            </m:ctrlPr>
          </m:sSubPr>
          <m:e>
            <m:r>
              <w:ins w:id="3922" w:author="Στάθης Καπ" w:date="2023-02-02T08:07:00Z">
                <w:rPr>
                  <w:rFonts w:ascii="Cambria Math" w:hAnsi="Cambria Math"/>
                  <w:lang w:val="el-GR"/>
                </w:rPr>
                <m:t>o</m:t>
              </w:ins>
            </m:r>
          </m:e>
          <m:sub>
            <m:r>
              <w:ins w:id="3923" w:author="Στάθης Καπ" w:date="2023-02-02T08:07:00Z">
                <w:rPr>
                  <w:rFonts w:ascii="Cambria Math" w:hAnsi="Cambria Math"/>
                  <w:lang w:val="el-GR"/>
                </w:rPr>
                <m:t>ik</m:t>
              </w:ins>
            </m:r>
          </m:sub>
        </m:sSub>
      </m:oMath>
      <w:del w:id="3924" w:author="Στάθης Καπ" w:date="2023-02-02T08:06:00Z">
        <w:r w:rsidR="000F2BD3" w:rsidRPr="00A045E7" w:rsidDel="004B0943">
          <w:rPr>
            <w:highlight w:val="yellow"/>
            <w:rPrChange w:id="3925" w:author=" " w:date="2023-02-01T06:01:00Z">
              <w:rPr/>
            </w:rPrChange>
          </w:rPr>
          <w:delText>activityRatio</w:delText>
        </w:r>
        <w:r w:rsidR="00A33AA4" w:rsidRPr="00A045E7" w:rsidDel="004B0943">
          <w:rPr>
            <w:highlight w:val="yellow"/>
            <w:lang w:val="el-GR"/>
            <w:rPrChange w:id="3926" w:author=" " w:date="2023-02-01T06:01:00Z">
              <w:rPr>
                <w:lang w:val="el-GR"/>
              </w:rPr>
            </w:rPrChange>
          </w:rPr>
          <w:delText>{</w:delText>
        </w:r>
        <w:r w:rsidR="000F2BD3" w:rsidRPr="00A045E7" w:rsidDel="004B0943">
          <w:rPr>
            <w:highlight w:val="yellow"/>
            <w:rPrChange w:id="3927" w:author=" " w:date="2023-02-01T06:01:00Z">
              <w:rPr/>
            </w:rPrChange>
          </w:rPr>
          <w:delText>ik</w:delText>
        </w:r>
        <w:r w:rsidR="00A33AA4" w:rsidRPr="00A045E7" w:rsidDel="004B0943">
          <w:rPr>
            <w:highlight w:val="yellow"/>
            <w:lang w:val="el-GR"/>
            <w:rPrChange w:id="3928" w:author=" " w:date="2023-02-01T06:01:00Z">
              <w:rPr>
                <w:lang w:val="el-GR"/>
              </w:rPr>
            </w:rPrChange>
          </w:rPr>
          <w:delText>}</w:delText>
        </w:r>
      </w:del>
      <w:r w:rsidR="000F2BD3" w:rsidRPr="005510AA">
        <w:rPr>
          <w:lang w:val="el-GR"/>
        </w:rPr>
        <w:t xml:space="preserve"> άρα και το </w:t>
      </w:r>
      <m:oMath>
        <m:r>
          <w:ins w:id="3929" w:author="Στάθης Καπ" w:date="2023-02-02T08:07:00Z">
            <w:rPr>
              <w:rFonts w:ascii="Cambria Math" w:hAnsi="Cambria Math"/>
              <w:lang w:val="el-GR"/>
            </w:rPr>
            <m:t>scor</m:t>
          </w:ins>
        </m:r>
        <m:sSub>
          <m:sSubPr>
            <m:ctrlPr>
              <w:ins w:id="3930" w:author="Στάθης Καπ" w:date="2023-02-02T08:07:00Z">
                <w:rPr>
                  <w:rFonts w:ascii="Cambria Math" w:hAnsi="Cambria Math"/>
                  <w:i/>
                  <w:lang w:val="el-GR"/>
                </w:rPr>
              </w:ins>
            </m:ctrlPr>
          </m:sSubPr>
          <m:e>
            <m:r>
              <w:ins w:id="3931" w:author="Στάθης Καπ" w:date="2023-02-02T08:07:00Z">
                <w:rPr>
                  <w:rFonts w:ascii="Cambria Math" w:hAnsi="Cambria Math"/>
                  <w:lang w:val="el-GR"/>
                </w:rPr>
                <m:t>e</m:t>
              </w:ins>
            </m:r>
          </m:e>
          <m:sub>
            <m:r>
              <w:ins w:id="3932" w:author="Στάθης Καπ" w:date="2023-02-02T08:07:00Z">
                <w:rPr>
                  <w:rFonts w:ascii="Cambria Math" w:hAnsi="Cambria Math"/>
                  <w:lang w:val="el-GR"/>
                </w:rPr>
                <m:t>ik</m:t>
              </w:ins>
            </m:r>
          </m:sub>
        </m:sSub>
      </m:oMath>
      <w:del w:id="3933" w:author="Στάθης Καπ" w:date="2023-02-02T08:07:00Z">
        <w:r w:rsidR="000F2BD3" w:rsidRPr="00A045E7" w:rsidDel="00BA0F54">
          <w:rPr>
            <w:highlight w:val="yellow"/>
            <w:rPrChange w:id="3934" w:author=" " w:date="2023-02-01T06:01:00Z">
              <w:rPr/>
            </w:rPrChange>
          </w:rPr>
          <w:delText>score</w:delText>
        </w:r>
        <w:r w:rsidR="006D14D2" w:rsidRPr="00A045E7" w:rsidDel="00BA0F54">
          <w:rPr>
            <w:highlight w:val="yellow"/>
            <w:lang w:val="el-GR"/>
            <w:rPrChange w:id="3935" w:author=" " w:date="2023-02-01T06:01:00Z">
              <w:rPr>
                <w:lang w:val="el-GR"/>
              </w:rPr>
            </w:rPrChange>
          </w:rPr>
          <w:delText>{</w:delText>
        </w:r>
        <w:r w:rsidR="000F2BD3" w:rsidRPr="00A045E7" w:rsidDel="00BA0F54">
          <w:rPr>
            <w:highlight w:val="yellow"/>
            <w:rPrChange w:id="3936" w:author=" " w:date="2023-02-01T06:01:00Z">
              <w:rPr/>
            </w:rPrChange>
          </w:rPr>
          <w:delText>ik</w:delText>
        </w:r>
        <w:r w:rsidR="006D14D2" w:rsidRPr="00A045E7" w:rsidDel="00BA0F54">
          <w:rPr>
            <w:highlight w:val="yellow"/>
            <w:lang w:val="el-GR"/>
            <w:rPrChange w:id="3937" w:author=" " w:date="2023-02-01T06:01:00Z">
              <w:rPr>
                <w:lang w:val="el-GR"/>
              </w:rPr>
            </w:rPrChange>
          </w:rPr>
          <w:delText>}</w:delText>
        </w:r>
      </w:del>
      <w:r w:rsidR="000F2BD3" w:rsidRPr="005510AA">
        <w:rPr>
          <w:lang w:val="el-GR"/>
        </w:rPr>
        <w:t xml:space="preserve"> θα έχουν τιμή 0 σε κάθε επανάληψη. Οπότε, ο κόμβος </w:t>
      </w:r>
      <w:r w:rsidR="000F2BD3">
        <w:t>i</w:t>
      </w:r>
      <w:r w:rsidR="000F2BD3" w:rsidRPr="005510AA">
        <w:rPr>
          <w:lang w:val="el-GR"/>
        </w:rPr>
        <w:t xml:space="preserve"> δεν θα εξεταστεί ποτέ για εισαγωγή στο διάστημα </w:t>
      </w:r>
      <w:r w:rsidR="000F2BD3">
        <w:t>k</w:t>
      </w:r>
      <w:r w:rsidR="000F2BD3" w:rsidRPr="005510AA">
        <w:rPr>
          <w:lang w:val="el-GR"/>
        </w:rPr>
        <w:t>.</w:t>
      </w:r>
    </w:p>
    <w:p w14:paraId="22D8E7BF" w14:textId="6BF839A1" w:rsidR="00227696" w:rsidRPr="00A34A96" w:rsidRDefault="00F03C40"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ik</m:t>
            </m:r>
          </m:sub>
        </m:sSub>
      </m:oMath>
      <w:r w:rsidR="00227696" w:rsidRPr="000A07B3">
        <w:rPr>
          <w:lang w:val="el-GR"/>
        </w:rPr>
        <w:t xml:space="preserve">: Απεικονίζει </w:t>
      </w:r>
      <w:ins w:id="3938" w:author=" " w:date="2023-01-29T18:21:00Z">
        <w:r w:rsidR="00144F68">
          <w:rPr>
            <w:lang w:val="el-GR"/>
          </w:rPr>
          <w:t>το πλ</w:t>
        </w:r>
      </w:ins>
      <w:ins w:id="3939" w:author=" " w:date="2023-01-29T18:22:00Z">
        <w:r w:rsidR="00144F68">
          <w:rPr>
            <w:lang w:val="el-GR"/>
          </w:rPr>
          <w:t xml:space="preserve">ήθος των φορών </w:t>
        </w:r>
      </w:ins>
      <w:del w:id="3940" w:author=" " w:date="2023-01-29T18:21:00Z">
        <w:r w:rsidR="00227696" w:rsidRPr="000A07B3" w:rsidDel="00144F68">
          <w:rPr>
            <w:lang w:val="el-GR"/>
          </w:rPr>
          <w:delText>τον αριθμό</w:delText>
        </w:r>
      </w:del>
      <w:r w:rsidR="00227696" w:rsidRPr="000A07B3">
        <w:rPr>
          <w:lang w:val="el-GR"/>
        </w:rPr>
        <w:t xml:space="preserve"> που ο κόμβος </w:t>
      </w:r>
      <w:r w:rsidR="00227696">
        <w:t>i</w:t>
      </w:r>
      <w:r w:rsidR="00227696" w:rsidRPr="000A07B3">
        <w:rPr>
          <w:lang w:val="el-GR"/>
        </w:rPr>
        <w:t xml:space="preserve"> </w:t>
      </w:r>
      <w:del w:id="3941" w:author="Στάθης Καπ" w:date="2023-02-09T17:48:00Z">
        <w:r w:rsidR="00227696" w:rsidRPr="000A07B3" w:rsidDel="007E5B7F">
          <w:rPr>
            <w:lang w:val="el-GR"/>
          </w:rPr>
          <w:delText xml:space="preserve">εισήχθη στη λίστα </w:delText>
        </w:r>
        <w:r w:rsidR="00227696" w:rsidDel="007E5B7F">
          <w:delText>Unvisited</w:delText>
        </w:r>
        <w:r w:rsidR="00227696" w:rsidRPr="000A07B3" w:rsidDel="007E5B7F">
          <w:rPr>
            <w:lang w:val="el-GR"/>
          </w:rPr>
          <w:delText xml:space="preserve"> του διαστήματος </w:delText>
        </w:r>
        <w:r w:rsidR="00227696" w:rsidDel="007E5B7F">
          <w:delText>k</w:delText>
        </w:r>
      </w:del>
      <w:ins w:id="3942" w:author="Στάθης Καπ" w:date="2023-02-09T17:48:00Z">
        <w:r w:rsidR="007E5B7F">
          <w:rPr>
            <w:lang w:val="el-GR"/>
          </w:rPr>
          <w:t xml:space="preserve">επιλέχθηκε για το διάστημα </w:t>
        </w:r>
        <w:r w:rsidR="007E5B7F">
          <w:t>k</w:t>
        </w:r>
      </w:ins>
      <w:r w:rsidR="00227696" w:rsidRPr="000A07B3">
        <w:rPr>
          <w:lang w:val="el-GR"/>
        </w:rPr>
        <w:t xml:space="preserve">. Για τους κόμβους που είναι ενεργοί σε πολλά διαστήματα, </w:t>
      </w:r>
      <w:del w:id="3943" w:author="Στάθης Καπ" w:date="2023-02-09T17:49:00Z">
        <w:r w:rsidR="00227696" w:rsidRPr="000A07B3" w:rsidDel="007E5B7F">
          <w:rPr>
            <w:lang w:val="el-GR"/>
          </w:rPr>
          <w:delText xml:space="preserve">επιδιώκουμε </w:delText>
        </w:r>
      </w:del>
      <w:ins w:id="3944" w:author="Στάθης Καπ" w:date="2023-02-09T17:49:00Z">
        <w:r w:rsidR="007E5B7F">
          <w:rPr>
            <w:lang w:val="el-GR"/>
          </w:rPr>
          <w:t>επιδιώκεται</w:t>
        </w:r>
        <w:r w:rsidR="007E5B7F" w:rsidRPr="000A07B3">
          <w:rPr>
            <w:lang w:val="el-GR"/>
          </w:rPr>
          <w:t xml:space="preserve"> </w:t>
        </w:r>
      </w:ins>
      <w:r w:rsidR="00227696" w:rsidRPr="000A07B3">
        <w:rPr>
          <w:lang w:val="el-GR"/>
        </w:rPr>
        <w:t xml:space="preserve">να εξεταστεί η εισαγωγή τους, σε όσο το δυνατόν περισσότερα. Εάν λοιπόν, το </w:t>
      </w:r>
      <m:oMath>
        <m:sSub>
          <m:sSubPr>
            <m:ctrlPr>
              <w:ins w:id="3945" w:author="Στάθης Καπ" w:date="2023-02-02T08:07:00Z">
                <w:rPr>
                  <w:rFonts w:ascii="Cambria Math" w:hAnsi="Cambria Math"/>
                  <w:i/>
                  <w:lang w:val="el-GR"/>
                </w:rPr>
              </w:ins>
            </m:ctrlPr>
          </m:sSubPr>
          <m:e>
            <m:r>
              <w:ins w:id="3946" w:author="Στάθης Καπ" w:date="2023-02-02T08:07:00Z">
                <w:rPr>
                  <w:rFonts w:ascii="Cambria Math" w:hAnsi="Cambria Math"/>
                  <w:lang w:val="el-GR"/>
                </w:rPr>
                <m:t>N</m:t>
              </w:ins>
            </m:r>
          </m:e>
          <m:sub>
            <m:r>
              <w:ins w:id="3947" w:author="Στάθης Καπ" w:date="2023-02-02T08:07:00Z">
                <w:rPr>
                  <w:rFonts w:ascii="Cambria Math" w:hAnsi="Cambria Math"/>
                  <w:lang w:val="el-GR"/>
                </w:rPr>
                <m:t>ik</m:t>
              </w:ins>
            </m:r>
          </m:sub>
        </m:sSub>
      </m:oMath>
      <w:del w:id="3948" w:author="Στάθης Καπ" w:date="2023-02-02T08:07:00Z">
        <w:r w:rsidR="00227696" w:rsidRPr="00144F68" w:rsidDel="007A75BA">
          <w:rPr>
            <w:highlight w:val="yellow"/>
            <w:rPrChange w:id="3949" w:author=" " w:date="2023-02-01T06:01:00Z">
              <w:rPr/>
            </w:rPrChange>
          </w:rPr>
          <w:delText>N</w:delText>
        </w:r>
        <w:r w:rsidR="00AC3D02" w:rsidRPr="00144F68" w:rsidDel="007A75BA">
          <w:rPr>
            <w:highlight w:val="yellow"/>
            <w:lang w:val="el-GR"/>
            <w:rPrChange w:id="3950" w:author=" " w:date="2023-02-01T06:01:00Z">
              <w:rPr>
                <w:lang w:val="el-GR"/>
              </w:rPr>
            </w:rPrChange>
          </w:rPr>
          <w:delText>{</w:delText>
        </w:r>
        <w:r w:rsidR="00227696" w:rsidRPr="00144F68" w:rsidDel="007A75BA">
          <w:rPr>
            <w:highlight w:val="yellow"/>
            <w:rPrChange w:id="3951" w:author=" " w:date="2023-02-01T06:01:00Z">
              <w:rPr/>
            </w:rPrChange>
          </w:rPr>
          <w:delText>ik</w:delText>
        </w:r>
        <w:r w:rsidR="00AC3D02" w:rsidRPr="00144F68" w:rsidDel="007A75BA">
          <w:rPr>
            <w:highlight w:val="yellow"/>
            <w:lang w:val="el-GR"/>
            <w:rPrChange w:id="3952" w:author=" " w:date="2023-02-01T06:01:00Z">
              <w:rPr>
                <w:lang w:val="el-GR"/>
              </w:rPr>
            </w:rPrChange>
          </w:rPr>
          <w:delText>}</w:delText>
        </w:r>
      </w:del>
      <w:r w:rsidR="00227696" w:rsidRPr="000A07B3">
        <w:rPr>
          <w:lang w:val="el-GR"/>
        </w:rPr>
        <w:t xml:space="preserve"> συνεχίσει να αυξάνεται, το</w:t>
      </w:r>
      <w:ins w:id="3953" w:author="Στάθης Καπ" w:date="2023-02-02T08:07:00Z">
        <w:r w:rsidR="009C1801" w:rsidRPr="00CA02E5">
          <w:rPr>
            <w:lang w:val="el-GR"/>
            <w:rPrChange w:id="3954" w:author="Στάθης Καπ" w:date="2023-02-02T08:07:00Z">
              <w:rPr/>
            </w:rPrChange>
          </w:rPr>
          <w:t xml:space="preserve"> </w:t>
        </w:r>
      </w:ins>
      <m:oMath>
        <m:r>
          <w:ins w:id="3955" w:author="Στάθης Καπ" w:date="2023-02-02T08:07:00Z">
            <w:rPr>
              <w:rFonts w:ascii="Cambria Math" w:hAnsi="Cambria Math"/>
            </w:rPr>
            <m:t>scor</m:t>
          </w:ins>
        </m:r>
        <m:sSub>
          <m:sSubPr>
            <m:ctrlPr>
              <w:ins w:id="3956" w:author="Στάθης Καπ" w:date="2023-02-02T08:07:00Z">
                <w:rPr>
                  <w:rFonts w:ascii="Cambria Math" w:hAnsi="Cambria Math"/>
                  <w:i/>
                </w:rPr>
              </w:ins>
            </m:ctrlPr>
          </m:sSubPr>
          <m:e>
            <m:r>
              <w:ins w:id="3957" w:author="Στάθης Καπ" w:date="2023-02-02T08:07:00Z">
                <w:rPr>
                  <w:rFonts w:ascii="Cambria Math" w:hAnsi="Cambria Math"/>
                </w:rPr>
                <m:t>e</m:t>
              </w:ins>
            </m:r>
          </m:e>
          <m:sub>
            <m:r>
              <w:ins w:id="3958" w:author="Στάθης Καπ" w:date="2023-02-02T08:07:00Z">
                <w:rPr>
                  <w:rFonts w:ascii="Cambria Math" w:hAnsi="Cambria Math"/>
                </w:rPr>
                <m:t>ik</m:t>
              </w:ins>
            </m:r>
          </m:sub>
        </m:sSub>
      </m:oMath>
      <w:del w:id="3959" w:author="Στάθης Καπ" w:date="2023-02-02T08:07:00Z">
        <w:r w:rsidR="00227696" w:rsidRPr="000A07B3" w:rsidDel="009C1801">
          <w:rPr>
            <w:lang w:val="el-GR"/>
          </w:rPr>
          <w:delText xml:space="preserve"> </w:delText>
        </w:r>
        <w:r w:rsidR="00227696" w:rsidRPr="00144F68" w:rsidDel="009C1801">
          <w:rPr>
            <w:highlight w:val="yellow"/>
            <w:rPrChange w:id="3960" w:author=" " w:date="2023-02-01T06:01:00Z">
              <w:rPr/>
            </w:rPrChange>
          </w:rPr>
          <w:delText>score</w:delText>
        </w:r>
        <w:r w:rsidR="0028029A" w:rsidRPr="00144F68" w:rsidDel="009C1801">
          <w:rPr>
            <w:highlight w:val="yellow"/>
            <w:lang w:val="el-GR"/>
            <w:rPrChange w:id="3961" w:author=" " w:date="2023-02-01T06:01:00Z">
              <w:rPr>
                <w:lang w:val="el-GR"/>
              </w:rPr>
            </w:rPrChange>
          </w:rPr>
          <w:delText>{</w:delText>
        </w:r>
        <w:r w:rsidR="00227696" w:rsidRPr="00144F68" w:rsidDel="009C1801">
          <w:rPr>
            <w:highlight w:val="yellow"/>
            <w:rPrChange w:id="3962" w:author=" " w:date="2023-02-01T06:01:00Z">
              <w:rPr/>
            </w:rPrChange>
          </w:rPr>
          <w:delText>ik</w:delText>
        </w:r>
        <w:r w:rsidR="0028029A" w:rsidRPr="00144F68" w:rsidDel="009C1801">
          <w:rPr>
            <w:highlight w:val="yellow"/>
            <w:lang w:val="el-GR"/>
            <w:rPrChange w:id="3963" w:author=" " w:date="2023-02-01T06:01:00Z">
              <w:rPr>
                <w:lang w:val="el-GR"/>
              </w:rPr>
            </w:rPrChange>
          </w:rPr>
          <w:delText>}</w:delText>
        </w:r>
      </w:del>
      <w:r w:rsidR="00227696" w:rsidRPr="000A07B3">
        <w:rPr>
          <w:lang w:val="el-GR"/>
        </w:rPr>
        <w:t xml:space="preserve"> θα μειώνεται και θα δοθεί η δυνατότητα να εξεταστεί η εισαγωγή του κόμβου </w:t>
      </w:r>
      <w:r w:rsidR="00227696">
        <w:t>i</w:t>
      </w:r>
      <w:r w:rsidR="00227696" w:rsidRPr="000A07B3">
        <w:rPr>
          <w:lang w:val="el-GR"/>
        </w:rPr>
        <w:t xml:space="preserve"> και στα υπόλοιπα διαστήματα που είναι ενεργός.</w:t>
      </w:r>
    </w:p>
    <w:p w14:paraId="0E7AAA88" w14:textId="56716CCD" w:rsidR="00A34A96" w:rsidRPr="007A39F8" w:rsidRDefault="00F03C40"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rPr>
              <m:t>S</m:t>
            </m:r>
            <m:ctrlPr>
              <w:rPr>
                <w:rFonts w:ascii="Cambria Math" w:hAnsi="Cambria Math"/>
                <w:i/>
              </w:rPr>
            </m:ctrlPr>
          </m:e>
          <m:sub>
            <m:r>
              <w:rPr>
                <w:rFonts w:ascii="Cambria Math" w:hAnsi="Cambria Math"/>
                <w:lang w:val="el-GR"/>
              </w:rPr>
              <m:t>ik</m:t>
            </m:r>
          </m:sub>
        </m:sSub>
      </m:oMath>
      <w:r w:rsidR="00A34A96" w:rsidRPr="00E4151C">
        <w:rPr>
          <w:lang w:val="el-GR"/>
        </w:rPr>
        <w:t xml:space="preserve">: Απεικονίζει </w:t>
      </w:r>
      <w:del w:id="3964" w:author="Charalampos Konstantopoulos" w:date="2023-02-01T06:01:00Z">
        <w:r w:rsidR="00A34A96" w:rsidRPr="00E4151C">
          <w:rPr>
            <w:lang w:val="el-GR"/>
          </w:rPr>
          <w:delText>τον</w:delText>
        </w:r>
      </w:del>
      <w:ins w:id="3965" w:author="Charalampos Konstantopoulos" w:date="2023-02-01T06:01:00Z">
        <w:r w:rsidR="00A34A96" w:rsidRPr="00E4151C">
          <w:rPr>
            <w:lang w:val="el-GR"/>
          </w:rPr>
          <w:t>τ</w:t>
        </w:r>
      </w:ins>
      <w:ins w:id="3966" w:author=" " w:date="2023-01-29T18:22:00Z">
        <w:r w:rsidR="00144F68">
          <w:rPr>
            <w:lang w:val="el-GR"/>
          </w:rPr>
          <w:t xml:space="preserve">ο πλήθος των φορών </w:t>
        </w:r>
      </w:ins>
      <w:del w:id="3967" w:author=" " w:date="2023-01-29T18:22:00Z">
        <w:r w:rsidR="00A34A96" w:rsidRPr="00E4151C" w:rsidDel="00144F68">
          <w:rPr>
            <w:lang w:val="el-GR"/>
          </w:rPr>
          <w:delText>ον αριθμό</w:delText>
        </w:r>
      </w:del>
      <w:r w:rsidR="00A34A96" w:rsidRPr="00E4151C">
        <w:rPr>
          <w:lang w:val="el-GR"/>
        </w:rPr>
        <w:t xml:space="preserve"> που ο κόμβος </w:t>
      </w:r>
      <w:r w:rsidR="00A34A96">
        <w:t>i</w:t>
      </w:r>
      <w:r w:rsidR="00A34A96" w:rsidRPr="00E4151C">
        <w:rPr>
          <w:lang w:val="el-GR"/>
        </w:rPr>
        <w:t xml:space="preserve"> μπήκε στη </w:t>
      </w:r>
      <w:del w:id="3968" w:author="Στάθης Καπ" w:date="2023-02-02T08:12:00Z">
        <w:r w:rsidR="00A34A96" w:rsidRPr="00E4151C" w:rsidDel="008209C0">
          <w:rPr>
            <w:lang w:val="el-GR"/>
          </w:rPr>
          <w:delText xml:space="preserve">διαδρομή </w:delText>
        </w:r>
      </w:del>
      <w:ins w:id="3969" w:author="Στάθης Καπ" w:date="2023-02-02T08:12:00Z">
        <w:r w:rsidR="008209C0">
          <w:rPr>
            <w:lang w:val="el-GR"/>
          </w:rPr>
          <w:t>λύση</w:t>
        </w:r>
        <w:r w:rsidR="008209C0" w:rsidRPr="00E4151C">
          <w:rPr>
            <w:lang w:val="el-GR"/>
          </w:rPr>
          <w:t xml:space="preserve"> </w:t>
        </w:r>
      </w:ins>
      <w:r w:rsidR="00A34A96" w:rsidRPr="00E4151C">
        <w:rPr>
          <w:lang w:val="el-GR"/>
        </w:rPr>
        <w:t xml:space="preserve">του διαστήματος </w:t>
      </w:r>
      <w:r w:rsidR="00A34A96">
        <w:t>k</w:t>
      </w:r>
      <w:r w:rsidR="00A34A96" w:rsidRPr="00E4151C">
        <w:rPr>
          <w:lang w:val="el-GR"/>
        </w:rPr>
        <w:t xml:space="preserve">. </w:t>
      </w:r>
      <w:del w:id="3970" w:author="Στάθης Καπ" w:date="2023-02-02T08:15:00Z">
        <w:r w:rsidR="00A34A96" w:rsidRPr="00E4151C" w:rsidDel="008209C0">
          <w:rPr>
            <w:lang w:val="el-GR"/>
          </w:rPr>
          <w:delText xml:space="preserve">Φυσικά για να εισαχθεί ο κόμβος </w:delText>
        </w:r>
        <w:r w:rsidR="00A34A96" w:rsidDel="008209C0">
          <w:delText>i</w:delText>
        </w:r>
        <w:r w:rsidR="00A34A96" w:rsidRPr="00E4151C" w:rsidDel="008209C0">
          <w:rPr>
            <w:lang w:val="el-GR"/>
          </w:rPr>
          <w:delText xml:space="preserve"> στη </w:delText>
        </w:r>
      </w:del>
      <w:del w:id="3971" w:author="Στάθης Καπ" w:date="2023-02-02T08:12:00Z">
        <w:r w:rsidR="00A34A96" w:rsidRPr="00E4151C" w:rsidDel="008209C0">
          <w:rPr>
            <w:lang w:val="el-GR"/>
          </w:rPr>
          <w:delText xml:space="preserve">διαδρομή </w:delText>
        </w:r>
      </w:del>
      <w:del w:id="3972" w:author="Στάθης Καπ" w:date="2023-02-02T08:15:00Z">
        <w:r w:rsidR="00A34A96" w:rsidRPr="00E4151C" w:rsidDel="008209C0">
          <w:rPr>
            <w:lang w:val="el-GR"/>
          </w:rPr>
          <w:delText xml:space="preserve">του διαστήματος </w:delText>
        </w:r>
        <w:r w:rsidR="00A34A96" w:rsidDel="008209C0">
          <w:delText>k</w:delText>
        </w:r>
        <w:r w:rsidR="00A34A96" w:rsidRPr="00E4151C" w:rsidDel="008209C0">
          <w:rPr>
            <w:lang w:val="el-GR"/>
          </w:rPr>
          <w:delText xml:space="preserve">, πρέπει πρώτα να επιλεχθεί κατά τη διαδικασία Διαχωρισμού των </w:delText>
        </w:r>
        <w:r w:rsidR="00A34A96" w:rsidDel="008209C0">
          <w:delText>Unvisited</w:delText>
        </w:r>
        <w:r w:rsidR="00A34A96" w:rsidRPr="00E4151C" w:rsidDel="008209C0">
          <w:rPr>
            <w:lang w:val="el-GR"/>
          </w:rPr>
          <w:delText xml:space="preserve"> κόμβων</w:delText>
        </w:r>
      </w:del>
      <w:del w:id="3973" w:author="Στάθης Καπ" w:date="2023-02-02T08:13:00Z">
        <w:r w:rsidR="00A34A96" w:rsidRPr="00E4151C" w:rsidDel="008209C0">
          <w:rPr>
            <w:lang w:val="el-GR"/>
          </w:rPr>
          <w:delText xml:space="preserve"> </w:delText>
        </w:r>
      </w:del>
      <w:del w:id="3974" w:author="Στάθης Καπ" w:date="2023-02-02T08:10:00Z">
        <w:r w:rsidR="00A34A96" w:rsidRPr="00E4151C" w:rsidDel="00F01408">
          <w:rPr>
            <w:lang w:val="el-GR"/>
          </w:rPr>
          <w:delText xml:space="preserve">και </w:delText>
        </w:r>
      </w:del>
      <w:del w:id="3975" w:author="Στάθης Καπ" w:date="2023-02-02T08:13:00Z">
        <w:r w:rsidR="00A34A96" w:rsidRPr="00E4151C" w:rsidDel="008209C0">
          <w:rPr>
            <w:lang w:val="el-GR"/>
          </w:rPr>
          <w:delText xml:space="preserve">να αυξηθεί </w:delText>
        </w:r>
      </w:del>
      <w:del w:id="3976" w:author="Στάθης Καπ" w:date="2023-02-02T08:08:00Z">
        <w:r w:rsidR="00A34A96" w:rsidRPr="00E4151C" w:rsidDel="00CA02E5">
          <w:rPr>
            <w:lang w:val="el-GR"/>
          </w:rPr>
          <w:delText xml:space="preserve">το </w:delText>
        </w:r>
        <w:r w:rsidR="00A34A96" w:rsidRPr="00144F68" w:rsidDel="00CA02E5">
          <w:rPr>
            <w:highlight w:val="yellow"/>
            <w:rPrChange w:id="3977" w:author=" " w:date="2023-02-01T06:01:00Z">
              <w:rPr/>
            </w:rPrChange>
          </w:rPr>
          <w:delText>N</w:delText>
        </w:r>
      </w:del>
      <w:del w:id="3978" w:author="Στάθης Καπ" w:date="2023-02-02T08:07:00Z">
        <w:r w:rsidR="00A34A96" w:rsidRPr="00144F68" w:rsidDel="00CA02E5">
          <w:rPr>
            <w:highlight w:val="yellow"/>
            <w:rPrChange w:id="3979" w:author=" " w:date="2023-02-01T06:01:00Z">
              <w:rPr/>
            </w:rPrChange>
          </w:rPr>
          <w:delText>ik</w:delText>
        </w:r>
      </w:del>
      <w:del w:id="3980" w:author="Στάθης Καπ" w:date="2023-02-02T08:08:00Z">
        <w:r w:rsidR="00A34A96" w:rsidRPr="00E4151C" w:rsidDel="00CA02E5">
          <w:rPr>
            <w:lang w:val="el-GR"/>
          </w:rPr>
          <w:delText xml:space="preserve"> </w:delText>
        </w:r>
      </w:del>
      <w:del w:id="3981" w:author="Στάθης Καπ" w:date="2023-02-02T08:13:00Z">
        <w:r w:rsidR="00A34A96" w:rsidRPr="00E4151C" w:rsidDel="008209C0">
          <w:rPr>
            <w:lang w:val="el-GR"/>
          </w:rPr>
          <w:delText xml:space="preserve">κατά 1. Οπότε, η μέγιστη τιμή που μπορεί να πάρει </w:delText>
        </w:r>
      </w:del>
      <w:del w:id="3982" w:author="Στάθης Καπ" w:date="2023-02-02T08:08:00Z">
        <w:r w:rsidR="00A34A96" w:rsidRPr="00E4151C" w:rsidDel="00CA02E5">
          <w:rPr>
            <w:lang w:val="el-GR"/>
          </w:rPr>
          <w:delText>το</w:delText>
        </w:r>
        <w:r w:rsidR="005463E3" w:rsidRPr="005463E3" w:rsidDel="00CA02E5">
          <w:rPr>
            <w:lang w:val="el-GR"/>
          </w:rPr>
          <w:delText xml:space="preserve"> </w:delText>
        </w:r>
      </w:del>
      <m:oMath>
        <m:r>
          <w:del w:id="3983" w:author="Στάθης Καπ" w:date="2023-02-02T08:09:00Z">
            <w:rPr>
              <w:rFonts w:ascii="Cambria Math" w:hAnsi="Cambria Math"/>
            </w:rPr>
            <m:t>scor</m:t>
          </w:del>
        </m:r>
        <m:sSub>
          <m:sSubPr>
            <m:ctrlPr>
              <w:del w:id="3984" w:author="Στάθης Καπ" w:date="2023-02-02T08:09:00Z">
                <w:rPr>
                  <w:rFonts w:ascii="Cambria Math" w:hAnsi="Cambria Math"/>
                  <w:i/>
                  <w:lang w:val="el-GR"/>
                </w:rPr>
              </w:del>
            </m:ctrlPr>
          </m:sSubPr>
          <m:e>
            <m:r>
              <w:del w:id="3985" w:author="Στάθης Καπ" w:date="2023-02-02T08:09:00Z">
                <w:rPr>
                  <w:rFonts w:ascii="Cambria Math" w:hAnsi="Cambria Math"/>
                </w:rPr>
                <m:t>e</m:t>
              </w:del>
            </m:r>
            <m:ctrlPr>
              <w:del w:id="3986" w:author="Στάθης Καπ" w:date="2023-02-02T08:09:00Z">
                <w:rPr>
                  <w:rFonts w:ascii="Cambria Math" w:hAnsi="Cambria Math"/>
                  <w:i/>
                </w:rPr>
              </w:del>
            </m:ctrlPr>
          </m:e>
          <m:sub>
            <m:r>
              <w:del w:id="3987" w:author="Στάθης Καπ" w:date="2023-02-02T08:09:00Z">
                <w:rPr>
                  <w:rFonts w:ascii="Cambria Math" w:hAnsi="Cambria Math"/>
                  <w:lang w:val="el-GR"/>
                </w:rPr>
                <m:t>ik</m:t>
              </w:del>
            </m:r>
          </m:sub>
        </m:sSub>
      </m:oMath>
      <w:del w:id="3988" w:author="Στάθης Καπ" w:date="2023-02-02T08:13:00Z">
        <w:r w:rsidR="00A34A96" w:rsidRPr="00E4151C" w:rsidDel="008209C0">
          <w:rPr>
            <w:lang w:val="el-GR"/>
          </w:rPr>
          <w:delText xml:space="preserve"> είναι 1.</w:delText>
        </w:r>
      </w:del>
    </w:p>
    <w:p w14:paraId="5DF63870" w14:textId="060CFD80" w:rsidR="007A39F8" w:rsidRPr="005C04A6" w:rsidRDefault="007A39F8" w:rsidP="007A39F8">
      <w:pPr>
        <w:rPr>
          <w:lang w:val="el-GR"/>
        </w:rPr>
      </w:pPr>
      <w:del w:id="3989" w:author="Στάθης Καπ" w:date="2023-02-09T17:49:00Z">
        <w:r w:rsidRPr="00F917F0" w:rsidDel="00785F50">
          <w:rPr>
            <w:lang w:val="el-GR"/>
          </w:rPr>
          <w:delText xml:space="preserve">Επειδή, το </w:delText>
        </w:r>
      </w:del>
      <m:oMath>
        <m:sSub>
          <m:sSubPr>
            <m:ctrlPr>
              <w:del w:id="3990" w:author="Στάθης Καπ" w:date="2023-02-09T17:49:00Z">
                <w:rPr>
                  <w:rFonts w:ascii="Cambria Math" w:hAnsi="Cambria Math"/>
                  <w:i/>
                  <w:lang w:val="el-GR"/>
                </w:rPr>
              </w:del>
            </m:ctrlPr>
          </m:sSubPr>
          <m:e>
            <m:r>
              <w:del w:id="3991" w:author="Στάθης Καπ" w:date="2023-02-09T17:49:00Z">
                <w:rPr>
                  <w:rFonts w:ascii="Cambria Math" w:hAnsi="Cambria Math"/>
                  <w:lang w:val="el-GR"/>
                </w:rPr>
                <m:t>N</m:t>
              </w:del>
            </m:r>
          </m:e>
          <m:sub>
            <m:r>
              <w:del w:id="3992" w:author="Στάθης Καπ" w:date="2023-02-09T17:49:00Z">
                <w:rPr>
                  <w:rFonts w:ascii="Cambria Math" w:hAnsi="Cambria Math"/>
                  <w:lang w:val="el-GR"/>
                </w:rPr>
                <m:t>ik</m:t>
              </w:del>
            </m:r>
          </m:sub>
        </m:sSub>
      </m:oMath>
      <w:del w:id="3993" w:author="Στάθης Καπ" w:date="2023-02-09T17:49:00Z">
        <w:r w:rsidRPr="00F917F0" w:rsidDel="00785F50">
          <w:rPr>
            <w:lang w:val="el-GR"/>
          </w:rPr>
          <w:delText xml:space="preserve"> βρίσκεται στον </w:delText>
        </w:r>
        <w:r w:rsidR="00575ECF" w:rsidRPr="00F917F0" w:rsidDel="00785F50">
          <w:rPr>
            <w:lang w:val="el-GR"/>
          </w:rPr>
          <w:delText>παρονομαστή</w:delText>
        </w:r>
        <w:r w:rsidRPr="00F917F0" w:rsidDel="00785F50">
          <w:rPr>
            <w:lang w:val="el-GR"/>
          </w:rPr>
          <w:delText xml:space="preserve"> της σχέσης 4.1, τα </w:delText>
        </w:r>
      </w:del>
      <m:oMath>
        <m:sSub>
          <m:sSubPr>
            <m:ctrlPr>
              <w:del w:id="3994" w:author="Στάθης Καπ" w:date="2023-02-09T17:49:00Z">
                <w:rPr>
                  <w:rFonts w:ascii="Cambria Math" w:hAnsi="Cambria Math"/>
                  <w:i/>
                  <w:lang w:val="el-GR"/>
                </w:rPr>
              </w:del>
            </m:ctrlPr>
          </m:sSubPr>
          <m:e>
            <m:r>
              <w:del w:id="3995" w:author="Στάθης Καπ" w:date="2023-02-09T17:49:00Z">
                <w:rPr>
                  <w:rFonts w:ascii="Cambria Math" w:hAnsi="Cambria Math"/>
                  <w:lang w:val="el-GR"/>
                </w:rPr>
                <m:t>S</m:t>
              </w:del>
            </m:r>
          </m:e>
          <m:sub>
            <m:r>
              <w:del w:id="3996" w:author="Στάθης Καπ" w:date="2023-02-09T17:49:00Z">
                <w:rPr>
                  <w:rFonts w:ascii="Cambria Math" w:hAnsi="Cambria Math"/>
                  <w:lang w:val="el-GR"/>
                </w:rPr>
                <m:t>ik</m:t>
              </w:del>
            </m:r>
          </m:sub>
        </m:sSub>
      </m:oMath>
      <w:del w:id="3997" w:author="Στάθης Καπ" w:date="2023-02-09T17:49:00Z">
        <w:r w:rsidRPr="00F917F0" w:rsidDel="00785F50">
          <w:rPr>
            <w:lang w:val="el-GR"/>
          </w:rPr>
          <w:delText xml:space="preserve"> και </w:delText>
        </w:r>
      </w:del>
      <m:oMath>
        <m:sSub>
          <m:sSubPr>
            <m:ctrlPr>
              <w:del w:id="3998" w:author="Στάθης Καπ" w:date="2023-02-09T17:49:00Z">
                <w:rPr>
                  <w:rFonts w:ascii="Cambria Math" w:hAnsi="Cambria Math"/>
                  <w:i/>
                  <w:lang w:val="el-GR"/>
                </w:rPr>
              </w:del>
            </m:ctrlPr>
          </m:sSubPr>
          <m:e>
            <m:r>
              <w:del w:id="3999" w:author="Στάθης Καπ" w:date="2023-02-09T17:49:00Z">
                <w:rPr>
                  <w:rFonts w:ascii="Cambria Math" w:hAnsi="Cambria Math"/>
                  <w:lang w:val="el-GR"/>
                </w:rPr>
                <m:t>N</m:t>
              </w:del>
            </m:r>
          </m:e>
          <m:sub>
            <m:r>
              <w:del w:id="4000" w:author="Στάθης Καπ" w:date="2023-02-09T17:49:00Z">
                <w:rPr>
                  <w:rFonts w:ascii="Cambria Math" w:hAnsi="Cambria Math"/>
                  <w:lang w:val="el-GR"/>
                </w:rPr>
                <m:t>ik</m:t>
              </w:del>
            </m:r>
          </m:sub>
        </m:sSub>
      </m:oMath>
      <w:del w:id="4001" w:author="Στάθης Καπ" w:date="2023-02-09T17:49:00Z">
        <w:r w:rsidRPr="00F917F0" w:rsidDel="00785F50">
          <w:rPr>
            <w:lang w:val="el-GR"/>
          </w:rPr>
          <w:delText xml:space="preserve"> αρχικοποιούνται με τη τιμή 1.</w:delText>
        </w:r>
      </w:del>
      <w:ins w:id="4002" w:author="Στάθης Καπ" w:date="2023-02-09T17:49:00Z">
        <w:r w:rsidR="00785F50">
          <w:rPr>
            <w:lang w:val="el-GR"/>
          </w:rPr>
          <w:t xml:space="preserve">Ο λόγος </w:t>
        </w:r>
      </w:ins>
      <m:oMath>
        <m:sSub>
          <m:sSubPr>
            <m:ctrlPr>
              <w:ins w:id="4003" w:author="Στάθης Καπ" w:date="2023-02-09T17:49:00Z">
                <w:rPr>
                  <w:rFonts w:ascii="Cambria Math" w:hAnsi="Cambria Math"/>
                  <w:i/>
                  <w:lang w:val="el-GR"/>
                </w:rPr>
              </w:ins>
            </m:ctrlPr>
          </m:sSubPr>
          <m:e>
            <m:r>
              <w:ins w:id="4004" w:author="Στάθης Καπ" w:date="2023-02-09T17:49:00Z">
                <w:rPr>
                  <w:rFonts w:ascii="Cambria Math" w:hAnsi="Cambria Math"/>
                  <w:lang w:val="el-GR"/>
                </w:rPr>
                <m:t>S</m:t>
              </w:ins>
            </m:r>
          </m:e>
          <m:sub>
            <m:r>
              <w:ins w:id="4005" w:author="Στάθης Καπ" w:date="2023-02-09T17:49:00Z">
                <w:rPr>
                  <w:rFonts w:ascii="Cambria Math" w:hAnsi="Cambria Math"/>
                  <w:lang w:val="el-GR"/>
                </w:rPr>
                <m:t>i</m:t>
              </w:ins>
            </m:r>
            <m:r>
              <w:ins w:id="4006" w:author="Στάθης Καπ" w:date="2023-02-09T17:50:00Z">
                <w:rPr>
                  <w:rFonts w:ascii="Cambria Math" w:hAnsi="Cambria Math"/>
                  <w:lang w:val="el-GR"/>
                </w:rPr>
                <m:t>k</m:t>
              </w:ins>
            </m:r>
          </m:sub>
        </m:sSub>
        <m:r>
          <w:ins w:id="4007" w:author="Στάθης Καπ" w:date="2023-02-09T17:50:00Z">
            <w:rPr>
              <w:rFonts w:ascii="Cambria Math" w:hAnsi="Cambria Math"/>
              <w:lang w:val="el-GR"/>
            </w:rPr>
            <m:t>/</m:t>
          </w:ins>
        </m:r>
        <m:sSub>
          <m:sSubPr>
            <m:ctrlPr>
              <w:ins w:id="4008" w:author="Στάθης Καπ" w:date="2023-02-09T17:50:00Z">
                <w:rPr>
                  <w:rFonts w:ascii="Cambria Math" w:hAnsi="Cambria Math"/>
                  <w:i/>
                  <w:lang w:val="el-GR"/>
                </w:rPr>
              </w:ins>
            </m:ctrlPr>
          </m:sSubPr>
          <m:e>
            <m:r>
              <w:ins w:id="4009" w:author="Στάθης Καπ" w:date="2023-02-09T17:50:00Z">
                <w:rPr>
                  <w:rFonts w:ascii="Cambria Math" w:hAnsi="Cambria Math"/>
                  <w:lang w:val="el-GR"/>
                </w:rPr>
                <m:t>N</m:t>
              </w:ins>
            </m:r>
          </m:e>
          <m:sub>
            <m:r>
              <w:ins w:id="4010" w:author="Στάθης Καπ" w:date="2023-02-09T17:50:00Z">
                <w:rPr>
                  <w:rFonts w:ascii="Cambria Math" w:hAnsi="Cambria Math"/>
                  <w:lang w:val="el-GR"/>
                </w:rPr>
                <m:t>ik</m:t>
              </w:ins>
            </m:r>
          </m:sub>
        </m:sSub>
      </m:oMath>
      <w:ins w:id="4011" w:author="Στάθης Καπ" w:date="2023-02-09T17:50:00Z">
        <w:r w:rsidR="005C04A6">
          <w:rPr>
            <w:rFonts w:eastAsiaTheme="minorEastAsia"/>
            <w:lang w:val="el-GR"/>
          </w:rPr>
          <w:t xml:space="preserve"> εκφράζει την καταλληλότητα του κόμβου </w:t>
        </w:r>
        <w:r w:rsidR="005C04A6">
          <w:rPr>
            <w:rFonts w:eastAsiaTheme="minorEastAsia"/>
          </w:rPr>
          <w:t>i</w:t>
        </w:r>
        <w:r w:rsidR="005C04A6" w:rsidRPr="005C04A6">
          <w:rPr>
            <w:rFonts w:eastAsiaTheme="minorEastAsia"/>
            <w:lang w:val="el-GR"/>
            <w:rPrChange w:id="4012" w:author="Στάθης Καπ" w:date="2023-02-09T17:50:00Z">
              <w:rPr>
                <w:rFonts w:eastAsiaTheme="minorEastAsia"/>
              </w:rPr>
            </w:rPrChange>
          </w:rPr>
          <w:t xml:space="preserve"> </w:t>
        </w:r>
        <w:r w:rsidR="005C04A6">
          <w:rPr>
            <w:rFonts w:eastAsiaTheme="minorEastAsia"/>
            <w:lang w:val="el-GR"/>
          </w:rPr>
          <w:t xml:space="preserve">ως προς το διάστημα </w:t>
        </w:r>
        <w:r w:rsidR="005C04A6">
          <w:rPr>
            <w:rFonts w:eastAsiaTheme="minorEastAsia"/>
          </w:rPr>
          <w:t>k</w:t>
        </w:r>
        <w:r w:rsidR="005C04A6" w:rsidRPr="005C04A6">
          <w:rPr>
            <w:rFonts w:eastAsiaTheme="minorEastAsia"/>
            <w:lang w:val="el-GR"/>
            <w:rPrChange w:id="4013" w:author="Στάθης Καπ" w:date="2023-02-09T17:50:00Z">
              <w:rPr>
                <w:rFonts w:eastAsiaTheme="minorEastAsia"/>
              </w:rPr>
            </w:rPrChange>
          </w:rPr>
          <w:t xml:space="preserve">. </w:t>
        </w:r>
      </w:ins>
    </w:p>
    <w:p w14:paraId="2457619C" w14:textId="4297A74A" w:rsidR="00BB0296" w:rsidRDefault="00EC1D17">
      <w:pPr>
        <w:pStyle w:val="Heading2"/>
        <w:pPrChange w:id="4014" w:author="Στάθης Καπ" w:date="2023-02-26T00:55:00Z">
          <w:pPr>
            <w:pStyle w:val="Heading2"/>
            <w:numPr>
              <w:numId w:val="4"/>
            </w:numPr>
            <w:ind w:left="960" w:hanging="600"/>
          </w:pPr>
        </w:pPrChange>
      </w:pPr>
      <w:bookmarkStart w:id="4015" w:name="_Toc128497606"/>
      <w:r>
        <w:rPr>
          <w:lang w:val="el-GR"/>
        </w:rPr>
        <w:t>Διαχωρισμένη Τοπική Αναζήτηση</w:t>
      </w:r>
      <w:bookmarkEnd w:id="4015"/>
    </w:p>
    <w:p w14:paraId="5672ECBC" w14:textId="5FD8FDFA" w:rsidR="00BB0296" w:rsidRDefault="00864862" w:rsidP="002D5F19">
      <w:pPr>
        <w:rPr>
          <w:lang w:val="el-GR"/>
        </w:rPr>
      </w:pPr>
      <w:r>
        <w:rPr>
          <w:lang w:val="el-GR"/>
        </w:rPr>
        <w:t>Όπως</w:t>
      </w:r>
      <w:r w:rsidR="00482B89" w:rsidRPr="00D33A8C">
        <w:rPr>
          <w:lang w:val="el-GR"/>
        </w:rPr>
        <w:t xml:space="preserve"> προαναφέρθηκε και στην αρχή του Κεφαλαίου, ένα σημαντικό θέμα που προκύπτει όταν χωρίζουμε το γράφημα, είναι το ποιος ή το ποιοι </w:t>
      </w:r>
      <w:r w:rsidR="005A4682" w:rsidRPr="00D33A8C">
        <w:rPr>
          <w:lang w:val="el-GR"/>
        </w:rPr>
        <w:t>κόμβοι</w:t>
      </w:r>
      <w:r w:rsidR="00482B89" w:rsidRPr="00D33A8C">
        <w:rPr>
          <w:lang w:val="el-GR"/>
        </w:rPr>
        <w:t xml:space="preserve"> θα θεωρηθούν ως </w:t>
      </w:r>
      <w:r w:rsidR="00482B89">
        <w:t>startDepot</w:t>
      </w:r>
      <w:r w:rsidR="00482B89" w:rsidRPr="00D33A8C">
        <w:rPr>
          <w:lang w:val="el-GR"/>
        </w:rPr>
        <w:t xml:space="preserve"> και </w:t>
      </w:r>
      <w:r w:rsidR="00482B89">
        <w:t>endDepot</w:t>
      </w:r>
      <w:r w:rsidR="00482B89" w:rsidRPr="00D33A8C">
        <w:rPr>
          <w:lang w:val="el-GR"/>
        </w:rPr>
        <w:t xml:space="preserve"> του κάθε υπο</w:t>
      </w:r>
      <w:r w:rsidR="00D33A8C">
        <w:rPr>
          <w:lang w:val="el-GR"/>
        </w:rPr>
        <w:t>-</w:t>
      </w:r>
      <w:r w:rsidR="00482B89" w:rsidRPr="00D33A8C">
        <w:rPr>
          <w:lang w:val="el-GR"/>
        </w:rPr>
        <w:t>προβλήματος.</w:t>
      </w:r>
    </w:p>
    <w:p w14:paraId="7BC42E23" w14:textId="5F62109A" w:rsidR="00971C0D" w:rsidRDefault="00971C0D" w:rsidP="002D5F19">
      <w:pPr>
        <w:rPr>
          <w:lang w:val="el-GR"/>
        </w:rPr>
      </w:pPr>
      <w:r w:rsidRPr="00DA304C">
        <w:rPr>
          <w:lang w:val="el-GR"/>
        </w:rPr>
        <w:t xml:space="preserve">Η πιο απλή υλοποίηση είναι να χρησιμοποιηθεί το αρχικό </w:t>
      </w:r>
      <w:r>
        <w:t>depot</w:t>
      </w:r>
      <w:r w:rsidRPr="00DA304C">
        <w:rPr>
          <w:lang w:val="el-GR"/>
        </w:rPr>
        <w:t xml:space="preserve"> του προβλήματος ως αρχικό και τελικό </w:t>
      </w:r>
      <w:r>
        <w:t>depot</w:t>
      </w:r>
      <w:r w:rsidRPr="00DA304C">
        <w:rPr>
          <w:lang w:val="el-GR"/>
        </w:rPr>
        <w:t xml:space="preserve"> για κάθε υπο</w:t>
      </w:r>
      <w:r w:rsidR="00DA304C">
        <w:rPr>
          <w:lang w:val="el-GR"/>
        </w:rPr>
        <w:t>-</w:t>
      </w:r>
      <w:r w:rsidRPr="00DA304C">
        <w:rPr>
          <w:lang w:val="el-GR"/>
        </w:rPr>
        <w:t xml:space="preserve">πρόβλημα. Προφανώς η λύση αυτή δεν </w:t>
      </w:r>
      <w:r w:rsidR="0025462E" w:rsidRPr="00DA304C">
        <w:rPr>
          <w:lang w:val="el-GR"/>
        </w:rPr>
        <w:t>είναι</w:t>
      </w:r>
      <w:r w:rsidRPr="00DA304C">
        <w:rPr>
          <w:lang w:val="el-GR"/>
        </w:rPr>
        <w:t xml:space="preserve"> αποδοτική, καθώς </w:t>
      </w:r>
      <w:r w:rsidRPr="00DA304C">
        <w:rPr>
          <w:lang w:val="el-GR"/>
        </w:rPr>
        <w:lastRenderedPageBreak/>
        <w:t xml:space="preserve">περιορίζεται σημαντικά ο χώρος των λύσεων. Στόχος κάθε διαδρομής θα είναι να καταλήγει πίσω στο </w:t>
      </w:r>
      <w:r>
        <w:t>depot</w:t>
      </w:r>
      <w:r w:rsidRPr="00DA304C">
        <w:rPr>
          <w:lang w:val="el-GR"/>
        </w:rPr>
        <w:t xml:space="preserve"> οπότε οι κόμβοι που βρίσκονται σχετικά μακριά </w:t>
      </w:r>
      <w:r w:rsidR="00DC744D" w:rsidRPr="00DA304C">
        <w:rPr>
          <w:lang w:val="el-GR"/>
        </w:rPr>
        <w:t>από</w:t>
      </w:r>
      <w:r w:rsidRPr="00DA304C">
        <w:rPr>
          <w:lang w:val="el-GR"/>
        </w:rPr>
        <w:t xml:space="preserve"> αυτό, θα είναι δυσκολότερο να επιλεχθούν, λαμβάνοντας </w:t>
      </w:r>
      <w:r w:rsidR="006C366B" w:rsidRPr="00DA304C">
        <w:rPr>
          <w:lang w:val="el-GR"/>
        </w:rPr>
        <w:t>υπόψιν</w:t>
      </w:r>
      <w:r w:rsidRPr="00DA304C">
        <w:rPr>
          <w:lang w:val="el-GR"/>
        </w:rPr>
        <w:t xml:space="preserve"> πάντα πως το χρονικό παράθυρο κάθε υπο</w:t>
      </w:r>
      <w:r w:rsidR="001F76C2">
        <w:rPr>
          <w:lang w:val="el-GR"/>
        </w:rPr>
        <w:t>-</w:t>
      </w:r>
      <w:r w:rsidRPr="00DA304C">
        <w:rPr>
          <w:lang w:val="el-GR"/>
        </w:rPr>
        <w:t>προβλήματος είναι μικρότερο ή ίσο του αρχικού προβλήματος. Επίσης, σε περίπτωση που οι κόμβοι του επόμενου υπο</w:t>
      </w:r>
      <w:r w:rsidR="00165772">
        <w:rPr>
          <w:lang w:val="el-GR"/>
        </w:rPr>
        <w:t>-</w:t>
      </w:r>
      <w:r w:rsidRPr="00DA304C">
        <w:rPr>
          <w:lang w:val="el-GR"/>
        </w:rPr>
        <w:t xml:space="preserve">προβλήματος βρίσκονται μακριά </w:t>
      </w:r>
      <w:r w:rsidR="00776273" w:rsidRPr="00DA304C">
        <w:rPr>
          <w:lang w:val="el-GR"/>
        </w:rPr>
        <w:t>από</w:t>
      </w:r>
      <w:r w:rsidRPr="00DA304C">
        <w:rPr>
          <w:lang w:val="el-GR"/>
        </w:rPr>
        <w:t xml:space="preserve"> το </w:t>
      </w:r>
      <w:r>
        <w:t>depot</w:t>
      </w:r>
      <w:r w:rsidR="00856915">
        <w:rPr>
          <w:lang w:val="el-GR"/>
        </w:rPr>
        <w:t>, η τρέχουσα διαδρομή θα έχει οδηγηθεί</w:t>
      </w:r>
      <w:r w:rsidRPr="00DA304C">
        <w:rPr>
          <w:lang w:val="el-GR"/>
        </w:rPr>
        <w:t xml:space="preserve"> χωρίς λόγο πίσω στην αφετηρία</w:t>
      </w:r>
      <w:r w:rsidR="004955DE">
        <w:rPr>
          <w:lang w:val="el-GR"/>
        </w:rPr>
        <w:t>,</w:t>
      </w:r>
      <w:r w:rsidRPr="00DA304C">
        <w:rPr>
          <w:lang w:val="el-GR"/>
        </w:rPr>
        <w:t xml:space="preserve"> </w:t>
      </w:r>
      <w:r w:rsidR="00857A1E">
        <w:rPr>
          <w:lang w:val="el-GR"/>
        </w:rPr>
        <w:t>καταλήγοντας</w:t>
      </w:r>
      <w:r w:rsidRPr="00DA304C">
        <w:rPr>
          <w:lang w:val="el-GR"/>
        </w:rPr>
        <w:t xml:space="preserve"> </w:t>
      </w:r>
      <w:r w:rsidR="00985C7B">
        <w:rPr>
          <w:lang w:val="el-GR"/>
        </w:rPr>
        <w:t>έτσι</w:t>
      </w:r>
      <w:r w:rsidR="00C0176B">
        <w:rPr>
          <w:lang w:val="el-GR"/>
        </w:rPr>
        <w:t xml:space="preserve"> σε</w:t>
      </w:r>
      <w:r w:rsidR="00985C7B">
        <w:rPr>
          <w:lang w:val="el-GR"/>
        </w:rPr>
        <w:t xml:space="preserve"> </w:t>
      </w:r>
      <w:r w:rsidRPr="00DA304C">
        <w:rPr>
          <w:lang w:val="el-GR"/>
        </w:rPr>
        <w:t>χειρότερες λύσεις.</w:t>
      </w:r>
    </w:p>
    <w:p w14:paraId="2383267E" w14:textId="6EABF097" w:rsidR="00146EC8" w:rsidRDefault="00AC1D3B" w:rsidP="002D5F19">
      <w:pPr>
        <w:rPr>
          <w:ins w:id="4016" w:author="Στάθης Καπ" w:date="2023-02-04T06:10:00Z"/>
          <w:lang w:val="el-GR"/>
        </w:rPr>
      </w:pPr>
      <w:r w:rsidRPr="00356760">
        <w:rPr>
          <w:lang w:val="el-GR"/>
        </w:rPr>
        <w:t>Έστω</w:t>
      </w:r>
      <w:r w:rsidR="00146EC8" w:rsidRPr="00356760">
        <w:rPr>
          <w:lang w:val="el-GR"/>
        </w:rPr>
        <w:t xml:space="preserve"> λοιπόν ένα </w:t>
      </w:r>
      <w:r w:rsidR="00356760">
        <w:rPr>
          <w:lang w:val="el-GR"/>
        </w:rPr>
        <w:t xml:space="preserve">πρόβλημα </w:t>
      </w:r>
      <w:r w:rsidR="00146EC8">
        <w:t>OPTW</w:t>
      </w:r>
      <w:r w:rsidR="00146EC8" w:rsidRPr="00356760">
        <w:rPr>
          <w:lang w:val="el-GR"/>
        </w:rPr>
        <w:t xml:space="preserve"> με ένα </w:t>
      </w:r>
      <w:r w:rsidR="00146EC8">
        <w:t>startDepot</w:t>
      </w:r>
      <w:r w:rsidR="00146EC8" w:rsidRPr="00356760">
        <w:rPr>
          <w:lang w:val="el-GR"/>
        </w:rPr>
        <w:t xml:space="preserve"> </w:t>
      </w:r>
      <w:r w:rsidR="00146EC8">
        <w:t>sd</w:t>
      </w:r>
      <w:r w:rsidR="00146EC8" w:rsidRPr="00356760">
        <w:rPr>
          <w:lang w:val="el-GR"/>
        </w:rPr>
        <w:t xml:space="preserve">, ένα </w:t>
      </w:r>
      <w:r w:rsidR="00146EC8">
        <w:t>endDepot</w:t>
      </w:r>
      <w:r w:rsidR="00146EC8" w:rsidRPr="00356760">
        <w:rPr>
          <w:lang w:val="el-GR"/>
        </w:rPr>
        <w:t xml:space="preserve"> </w:t>
      </w:r>
      <w:r w:rsidR="00146EC8">
        <w:t>ed</w:t>
      </w:r>
      <w:r w:rsidR="00146EC8" w:rsidRPr="00356760">
        <w:rPr>
          <w:lang w:val="el-GR"/>
        </w:rPr>
        <w:t xml:space="preserve"> και ένα </w:t>
      </w:r>
      <w:r w:rsidR="00146EC8">
        <w:t>timebudget</w:t>
      </w:r>
      <w:r w:rsidR="00146EC8" w:rsidRPr="00356760">
        <w:rPr>
          <w:lang w:val="el-GR"/>
        </w:rPr>
        <w:t xml:space="preserve"> = [</w:t>
      </w:r>
      <w:r w:rsidR="00146EC8">
        <w:t>s</w:t>
      </w:r>
      <w:r w:rsidR="00146EC8" w:rsidRPr="00356760">
        <w:rPr>
          <w:lang w:val="el-GR"/>
        </w:rPr>
        <w:t xml:space="preserve">, </w:t>
      </w:r>
      <w:r w:rsidR="00146EC8">
        <w:t>e</w:t>
      </w:r>
      <w:r w:rsidR="00146EC8" w:rsidRPr="00356760">
        <w:rPr>
          <w:lang w:val="el-GR"/>
        </w:rPr>
        <w:t>]</w:t>
      </w:r>
      <w:r w:rsidR="000F0C95">
        <w:rPr>
          <w:lang w:val="el-GR"/>
        </w:rPr>
        <w:t xml:space="preserve">, το οποίο </w:t>
      </w:r>
      <w:r w:rsidR="005A7AC8">
        <w:rPr>
          <w:lang w:val="el-GR"/>
        </w:rPr>
        <w:t>θα χωριστεί</w:t>
      </w:r>
      <w:r w:rsidR="00146EC8" w:rsidRPr="00356760">
        <w:rPr>
          <w:lang w:val="el-GR"/>
        </w:rPr>
        <w:t xml:space="preserve"> σε </w:t>
      </w:r>
      <w:r w:rsidR="005A7AC8">
        <w:t>n</w:t>
      </w:r>
      <w:r w:rsidR="00146EC8" w:rsidRPr="00356760">
        <w:rPr>
          <w:lang w:val="el-GR"/>
        </w:rPr>
        <w:t xml:space="preserve"> υπο</w:t>
      </w:r>
      <w:r>
        <w:rPr>
          <w:lang w:val="el-GR"/>
        </w:rPr>
        <w:t>-</w:t>
      </w:r>
      <w:r w:rsidR="00146EC8" w:rsidRPr="00356760">
        <w:rPr>
          <w:lang w:val="el-GR"/>
        </w:rPr>
        <w:t xml:space="preserve">προβλήματα </w:t>
      </w:r>
      <w:ins w:id="4017" w:author=" " w:date="2023-01-29T18:24:00Z">
        <w:r w:rsidR="00144F68">
          <w:t>OPTW</w:t>
        </w:r>
      </w:ins>
      <w:del w:id="4018" w:author=" " w:date="2023-01-29T18:24:00Z">
        <w:r w:rsidR="0092541E" w:rsidDel="00144F68">
          <w:delText>optw</w:delText>
        </w:r>
      </w:del>
      <w:r w:rsidR="00146EC8" w:rsidRPr="00356760">
        <w:rPr>
          <w:lang w:val="el-GR"/>
        </w:rPr>
        <w:t>. Η διαδρομή του πρώτου υπο</w:t>
      </w:r>
      <w:r>
        <w:rPr>
          <w:lang w:val="el-GR"/>
        </w:rPr>
        <w:t>-</w:t>
      </w:r>
      <w:r w:rsidR="00146EC8" w:rsidRPr="00356760">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0</m:t>
            </m:r>
          </m:sub>
        </m:sSub>
      </m:oMath>
      <w:r w:rsidR="00146EC8" w:rsidRPr="00356760">
        <w:rPr>
          <w:lang w:val="el-GR"/>
        </w:rPr>
        <w:t xml:space="preserve">) θα ξεκινάει από το </w:t>
      </w:r>
      <w:r w:rsidR="00146EC8">
        <w:t>sd</w:t>
      </w:r>
      <w:r w:rsidR="00146EC8" w:rsidRPr="00356760">
        <w:rPr>
          <w:lang w:val="el-GR"/>
        </w:rPr>
        <w:t xml:space="preserve"> ενώ η διαδρομή του</w:t>
      </w:r>
      <w:r w:rsidR="00E46B37" w:rsidRPr="00E46B37">
        <w:rPr>
          <w:lang w:val="el-GR"/>
        </w:rPr>
        <w:t xml:space="preserve"> </w:t>
      </w:r>
      <w:r w:rsidR="00E46B37" w:rsidRPr="0086030B">
        <w:rPr>
          <w:lang w:val="el-GR"/>
        </w:rPr>
        <w:t>τελευταίου υπο</w:t>
      </w:r>
      <w:r w:rsidR="0086030B" w:rsidRPr="007507B4">
        <w:rPr>
          <w:lang w:val="el-GR"/>
        </w:rPr>
        <w:t>-</w:t>
      </w:r>
      <w:r w:rsidR="00E46B37" w:rsidRPr="0086030B">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n-1</m:t>
            </m:r>
          </m:sub>
        </m:sSub>
      </m:oMath>
      <w:r w:rsidR="00E46B37" w:rsidRPr="0086030B">
        <w:rPr>
          <w:lang w:val="el-GR"/>
        </w:rPr>
        <w:t xml:space="preserve">) θα τελειώνει στο </w:t>
      </w:r>
      <w:r w:rsidR="00E46B37">
        <w:t>ed</w:t>
      </w:r>
      <w:r w:rsidR="00E46B37" w:rsidRPr="0086030B">
        <w:rPr>
          <w:lang w:val="el-GR"/>
        </w:rPr>
        <w:t>. Παρακάτω περιγράφεται η διαδικασία που συμπληρώνει τον αρχικό κόμβο για κάθε διαδρομή υπο</w:t>
      </w:r>
      <w:r w:rsidR="0053138C" w:rsidRPr="00804956">
        <w:rPr>
          <w:lang w:val="el-GR"/>
        </w:rPr>
        <w:t>-</w:t>
      </w:r>
      <w:r w:rsidR="00E46B37" w:rsidRPr="0086030B">
        <w:rPr>
          <w:lang w:val="el-GR"/>
        </w:rPr>
        <w:t xml:space="preserve">προβλήματος </w:t>
      </w:r>
      <w:r w:rsidR="00D53892">
        <w:t>optw</w:t>
      </w:r>
      <w:r w:rsidR="00E46B37" w:rsidRPr="0086030B">
        <w:rPr>
          <w:lang w:val="el-GR"/>
        </w:rPr>
        <w:t xml:space="preserve"> &gt; 0 και τον τελικό κόμβο για κάθε διαδρομή υπο</w:t>
      </w:r>
      <w:r w:rsidR="00CD3F9B" w:rsidRPr="0053138C">
        <w:rPr>
          <w:lang w:val="el-GR"/>
        </w:rPr>
        <w:t>-</w:t>
      </w:r>
      <w:r w:rsidR="00E46B37" w:rsidRPr="0086030B">
        <w:rPr>
          <w:lang w:val="el-GR"/>
        </w:rPr>
        <w:t xml:space="preserve">προβλήματος </w:t>
      </w:r>
      <w:r w:rsidR="00002296">
        <w:t>optw</w:t>
      </w:r>
      <w:r w:rsidR="00E46B37" w:rsidRPr="0086030B">
        <w:rPr>
          <w:lang w:val="el-GR"/>
        </w:rPr>
        <w:t xml:space="preserve"> &lt; </w:t>
      </w:r>
      <w:r w:rsidR="00E46B37">
        <w:t>n</w:t>
      </w:r>
      <w:r w:rsidR="00E46B37" w:rsidRPr="0086030B">
        <w:rPr>
          <w:lang w:val="el-GR"/>
        </w:rPr>
        <w:t xml:space="preserve"> − 1. Επειδή τα υπο</w:t>
      </w:r>
      <w:r w:rsidR="0071500E" w:rsidRPr="006B2E39">
        <w:rPr>
          <w:lang w:val="el-GR"/>
        </w:rPr>
        <w:t>-</w:t>
      </w:r>
      <w:r w:rsidR="00E46B37" w:rsidRPr="0086030B">
        <w:rPr>
          <w:lang w:val="el-GR"/>
        </w:rPr>
        <w:t>προβλήματα επιλύονται σειριακά</w:t>
      </w:r>
      <w:del w:id="4019" w:author=" " w:date="2023-01-29T18:25:00Z">
        <w:r w:rsidR="00E46B37" w:rsidRPr="0086030B" w:rsidDel="00144F68">
          <w:rPr>
            <w:lang w:val="el-GR"/>
          </w:rPr>
          <w:delText xml:space="preserve"> </w:delText>
        </w:r>
      </w:del>
      <w:r w:rsidR="00923BA5" w:rsidRPr="00923BA5">
        <w:rPr>
          <w:lang w:val="el-GR"/>
        </w:rPr>
        <w:t xml:space="preserve">, </w:t>
      </w:r>
      <w:r w:rsidR="00E46B37" w:rsidRPr="0086030B">
        <w:rPr>
          <w:lang w:val="el-GR"/>
        </w:rPr>
        <w:t>πρώτα υπολογίζεται ο τελικός κόμβος του πρώτου υπο</w:t>
      </w:r>
      <w:r w:rsidR="006B2E39" w:rsidRPr="00CD3F9B">
        <w:rPr>
          <w:lang w:val="el-GR"/>
        </w:rPr>
        <w:t>-</w:t>
      </w:r>
      <w:r w:rsidR="00E46B37" w:rsidRPr="0086030B">
        <w:rPr>
          <w:lang w:val="el-GR"/>
        </w:rPr>
        <w:t xml:space="preserve">προβλήματος, </w:t>
      </w:r>
      <w:r w:rsidR="006D2051">
        <w:rPr>
          <w:lang w:val="el-GR"/>
        </w:rPr>
        <w:t>οπότε θα</w:t>
      </w:r>
      <w:r w:rsidR="00E46B37" w:rsidRPr="0086030B">
        <w:rPr>
          <w:lang w:val="el-GR"/>
        </w:rPr>
        <w:t xml:space="preserve"> αναλυθεί πρώτα η προσθήκη τελικών κόμβων.</w:t>
      </w:r>
    </w:p>
    <w:p w14:paraId="5539D361" w14:textId="1B8C8548" w:rsidR="0029767E" w:rsidRPr="005A123A" w:rsidRDefault="0029767E">
      <w:pPr>
        <w:jc w:val="center"/>
        <w:rPr>
          <w:lang w:val="el-GR"/>
        </w:rPr>
        <w:pPrChange w:id="4020" w:author="Στάθης Καπ" w:date="2023-02-04T06:10:00Z">
          <w:pPr/>
        </w:pPrChange>
      </w:pPr>
    </w:p>
    <w:p w14:paraId="1111DD60" w14:textId="756666C4" w:rsidR="00112988" w:rsidRDefault="00112988" w:rsidP="002D5F19">
      <w:pPr>
        <w:rPr>
          <w:ins w:id="4021" w:author="Στάθης Καπ" w:date="2023-02-01T06:01:00Z"/>
          <w:lang w:val="el-GR"/>
        </w:rPr>
      </w:pPr>
    </w:p>
    <w:p w14:paraId="6583A1C2" w14:textId="553A0284" w:rsidR="00210F9A" w:rsidRDefault="00371114" w:rsidP="00210F9A">
      <w:pPr>
        <w:keepNext/>
        <w:jc w:val="center"/>
        <w:rPr>
          <w:ins w:id="4022" w:author="Στάθης Καπ" w:date="2023-02-01T06:01:00Z"/>
        </w:rPr>
      </w:pPr>
      <w:ins w:id="4023" w:author="Στάθης Καπ" w:date="2023-02-24T07:18:00Z">
        <w:r>
          <w:rPr>
            <w:noProof/>
          </w:rPr>
          <w:drawing>
            <wp:inline distT="0" distB="0" distL="0" distR="0" wp14:anchorId="2D7F6383" wp14:editId="6565F280">
              <wp:extent cx="2733675" cy="35433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3675" cy="3543300"/>
                      </a:xfrm>
                      <a:prstGeom prst="rect">
                        <a:avLst/>
                      </a:prstGeom>
                    </pic:spPr>
                  </pic:pic>
                </a:graphicData>
              </a:graphic>
            </wp:inline>
          </w:drawing>
        </w:r>
      </w:ins>
    </w:p>
    <w:p w14:paraId="74816490" w14:textId="5420B5EE" w:rsidR="00112988" w:rsidRPr="009659CD" w:rsidRDefault="00210F9A" w:rsidP="00210F9A">
      <w:pPr>
        <w:pStyle w:val="Caption"/>
        <w:rPr>
          <w:ins w:id="4024" w:author="Στάθης Καπ" w:date="2023-02-01T06:01:00Z"/>
          <w:lang w:val="el-GR"/>
        </w:rPr>
      </w:pPr>
      <w:ins w:id="4025" w:author="Στάθης Καπ" w:date="2023-02-01T06:01:00Z">
        <w:r w:rsidRPr="00210F9A">
          <w:rPr>
            <w:lang w:val="el-GR"/>
          </w:rPr>
          <w:t xml:space="preserve">Εικόνα </w:t>
        </w:r>
      </w:ins>
      <w:ins w:id="4026" w:author="Στάθης Καπ" w:date="2023-02-28T00:14:00Z">
        <w:r w:rsidR="00CC34D5">
          <w:rPr>
            <w:lang w:val="el-GR"/>
          </w:rPr>
          <w:fldChar w:fldCharType="begin"/>
        </w:r>
        <w:r w:rsidR="00CC34D5">
          <w:rPr>
            <w:lang w:val="el-GR"/>
          </w:rPr>
          <w:instrText xml:space="preserve"> STYLEREF 1 \s </w:instrText>
        </w:r>
      </w:ins>
      <w:r w:rsidR="00CC34D5">
        <w:rPr>
          <w:lang w:val="el-GR"/>
        </w:rPr>
        <w:fldChar w:fldCharType="separate"/>
      </w:r>
      <w:r w:rsidR="006132C8">
        <w:rPr>
          <w:noProof/>
          <w:lang w:val="el-GR"/>
        </w:rPr>
        <w:t>4</w:t>
      </w:r>
      <w:ins w:id="4027" w:author="Στάθης Καπ" w:date="2023-02-28T00:14:00Z">
        <w:r w:rsidR="00CC34D5">
          <w:rPr>
            <w:lang w:val="el-GR"/>
          </w:rPr>
          <w:fldChar w:fldCharType="end"/>
        </w:r>
        <w:r w:rsidR="00CC34D5">
          <w:rPr>
            <w:lang w:val="el-GR"/>
          </w:rPr>
          <w:noBreakHyphen/>
        </w:r>
        <w:r w:rsidR="00CC34D5">
          <w:rPr>
            <w:lang w:val="el-GR"/>
          </w:rPr>
          <w:fldChar w:fldCharType="begin"/>
        </w:r>
        <w:r w:rsidR="00CC34D5">
          <w:rPr>
            <w:lang w:val="el-GR"/>
          </w:rPr>
          <w:instrText xml:space="preserve"> SEQ Εικόνα \* ARABIC \s 1 </w:instrText>
        </w:r>
      </w:ins>
      <w:r w:rsidR="00CC34D5">
        <w:rPr>
          <w:lang w:val="el-GR"/>
        </w:rPr>
        <w:fldChar w:fldCharType="separate"/>
      </w:r>
      <w:ins w:id="4028" w:author="Στάθης Καπ" w:date="2023-03-03T01:31:00Z">
        <w:r w:rsidR="006132C8">
          <w:rPr>
            <w:noProof/>
            <w:lang w:val="el-GR"/>
          </w:rPr>
          <w:t>1</w:t>
        </w:r>
      </w:ins>
      <w:ins w:id="4029" w:author="Στάθης Καπ" w:date="2023-02-28T00:14:00Z">
        <w:r w:rsidR="00CC34D5">
          <w:rPr>
            <w:lang w:val="el-GR"/>
          </w:rPr>
          <w:fldChar w:fldCharType="end"/>
        </w:r>
      </w:ins>
      <w:ins w:id="4030" w:author="Στάθης Καπ" w:date="2023-02-01T06:01:00Z">
        <w:r>
          <w:rPr>
            <w:lang w:val="el-GR"/>
          </w:rPr>
          <w:t xml:space="preserve">: </w:t>
        </w:r>
        <w:r w:rsidR="00EE44E9">
          <w:rPr>
            <w:lang w:val="el-GR"/>
          </w:rPr>
          <w:t>1</w:t>
        </w:r>
        <w:r w:rsidR="00EE44E9" w:rsidRPr="00EE44E9">
          <w:rPr>
            <w:vertAlign w:val="superscript"/>
            <w:lang w:val="el-GR"/>
          </w:rPr>
          <w:t>ο</w:t>
        </w:r>
        <w:r w:rsidR="00EE44E9">
          <w:rPr>
            <w:lang w:val="el-GR"/>
          </w:rPr>
          <w:t xml:space="preserve"> Παράδειγμα</w:t>
        </w:r>
        <w:r>
          <w:rPr>
            <w:lang w:val="el-GR"/>
          </w:rPr>
          <w:t xml:space="preserve"> χρήσης </w:t>
        </w:r>
      </w:ins>
      <w:ins w:id="4031" w:author="Στάθης Καπ" w:date="2023-02-12T08:27:00Z">
        <w:r w:rsidR="00AA2456">
          <w:rPr>
            <w:lang w:val="el-GR"/>
          </w:rPr>
          <w:t>της αφετηρίας του αρχικού προβλήματος</w:t>
        </w:r>
      </w:ins>
      <w:ins w:id="4032" w:author="Στάθης Καπ" w:date="2023-02-01T06:01:00Z">
        <w:r w:rsidRPr="00210F9A">
          <w:rPr>
            <w:lang w:val="el-GR"/>
          </w:rPr>
          <w:t xml:space="preserve"> </w:t>
        </w:r>
        <w:r>
          <w:rPr>
            <w:lang w:val="el-GR"/>
          </w:rPr>
          <w:t xml:space="preserve">ως </w:t>
        </w:r>
        <w:r w:rsidR="00EE44E9">
          <w:rPr>
            <w:lang w:val="el-GR"/>
          </w:rPr>
          <w:t xml:space="preserve">αρχικό και τελικό </w:t>
        </w:r>
      </w:ins>
      <w:ins w:id="4033" w:author="Στάθης Καπ" w:date="2023-02-12T08:27:00Z">
        <w:r w:rsidR="00AA2456">
          <w:rPr>
            <w:lang w:val="el-GR"/>
          </w:rPr>
          <w:t>σταθμό</w:t>
        </w:r>
      </w:ins>
      <w:ins w:id="4034" w:author="Στάθης Καπ" w:date="2023-02-01T06:01:00Z">
        <w:r w:rsidR="00EE44E9" w:rsidRPr="00EE44E9">
          <w:rPr>
            <w:lang w:val="el-GR"/>
          </w:rPr>
          <w:t xml:space="preserve"> </w:t>
        </w:r>
        <w:r w:rsidR="00EE44E9">
          <w:rPr>
            <w:lang w:val="el-GR"/>
          </w:rPr>
          <w:t xml:space="preserve">για κάθε υποπρόβλημα. Σε αυτό το παράδειγμα η επιστροφή </w:t>
        </w:r>
      </w:ins>
      <w:ins w:id="4035" w:author="Στάθης Καπ" w:date="2023-02-24T07:19:00Z">
        <w:r w:rsidR="00371114">
          <w:rPr>
            <w:lang w:val="el-GR"/>
          </w:rPr>
          <w:t xml:space="preserve">στην αφετηρία </w:t>
        </w:r>
      </w:ins>
      <w:ins w:id="4036" w:author="Στάθης Καπ" w:date="2023-02-01T06:01:00Z">
        <w:r w:rsidR="00EE44E9">
          <w:rPr>
            <w:lang w:val="el-GR"/>
          </w:rPr>
          <w:t xml:space="preserve">δεν είναι τόσο </w:t>
        </w:r>
      </w:ins>
      <w:ins w:id="4037" w:author="Στάθης Καπ" w:date="2023-02-02T08:18:00Z">
        <w:r w:rsidR="000B4A24">
          <w:rPr>
            <w:lang w:val="el-GR"/>
          </w:rPr>
          <w:t>χρονοβόρα</w:t>
        </w:r>
      </w:ins>
      <w:ins w:id="4038" w:author="Στάθης Καπ" w:date="2023-02-01T06:01:00Z">
        <w:r w:rsidR="00EE44E9">
          <w:rPr>
            <w:lang w:val="el-GR"/>
          </w:rPr>
          <w:t xml:space="preserve"> καθώς </w:t>
        </w:r>
      </w:ins>
      <w:ins w:id="4039" w:author="Στάθης Καπ" w:date="2023-02-24T07:19:00Z">
        <w:r w:rsidR="00371114">
          <w:rPr>
            <w:lang w:val="el-GR"/>
          </w:rPr>
          <w:t>οι κόμβοι των 2 υποπροβλημάτων είναι συμμετρικοί ως προς τον αρχικό κόμβο</w:t>
        </w:r>
      </w:ins>
      <w:ins w:id="4040" w:author="Στάθης Καπ" w:date="2023-02-24T07:20:00Z">
        <w:r w:rsidR="00371114">
          <w:rPr>
            <w:lang w:val="el-GR"/>
          </w:rPr>
          <w:t xml:space="preserve"> (0).</w:t>
        </w:r>
      </w:ins>
    </w:p>
    <w:p w14:paraId="6B0903ED" w14:textId="40092EED" w:rsidR="00D0402D" w:rsidRDefault="00371114" w:rsidP="00D0402D">
      <w:pPr>
        <w:keepNext/>
        <w:jc w:val="center"/>
        <w:rPr>
          <w:ins w:id="4041" w:author="Στάθης Καπ" w:date="2023-02-01T06:01:00Z"/>
        </w:rPr>
      </w:pPr>
      <w:ins w:id="4042" w:author="Στάθης Καπ" w:date="2023-02-24T07:20:00Z">
        <w:r>
          <w:rPr>
            <w:noProof/>
          </w:rPr>
          <w:lastRenderedPageBreak/>
          <w:drawing>
            <wp:inline distT="0" distB="0" distL="0" distR="0" wp14:anchorId="3B5A22A0" wp14:editId="0BEF1684">
              <wp:extent cx="2867025" cy="2952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7025" cy="2952750"/>
                      </a:xfrm>
                      <a:prstGeom prst="rect">
                        <a:avLst/>
                      </a:prstGeom>
                    </pic:spPr>
                  </pic:pic>
                </a:graphicData>
              </a:graphic>
            </wp:inline>
          </w:drawing>
        </w:r>
      </w:ins>
    </w:p>
    <w:p w14:paraId="5EC85A2A" w14:textId="69CD0BE4" w:rsidR="00210F9A" w:rsidRPr="00346577" w:rsidRDefault="00D0402D">
      <w:pPr>
        <w:pStyle w:val="Caption"/>
        <w:rPr>
          <w:ins w:id="4043" w:author="Στάθης Καπ" w:date="2023-02-01T06:01:00Z"/>
          <w:lang w:val="el-GR"/>
        </w:rPr>
        <w:pPrChange w:id="4044" w:author="Στάθης Καπ" w:date="2023-02-24T07:21:00Z">
          <w:pPr>
            <w:pStyle w:val="Caption"/>
            <w:jc w:val="center"/>
          </w:pPr>
        </w:pPrChange>
      </w:pPr>
      <w:ins w:id="4045" w:author="Στάθης Καπ" w:date="2023-02-01T06:01:00Z">
        <w:r w:rsidRPr="00D0402D">
          <w:rPr>
            <w:lang w:val="el-GR"/>
          </w:rPr>
          <w:t xml:space="preserve">Εικόνα </w:t>
        </w:r>
      </w:ins>
      <w:ins w:id="4046" w:author="Στάθης Καπ" w:date="2023-02-28T00:14:00Z">
        <w:r w:rsidR="00CC34D5">
          <w:rPr>
            <w:lang w:val="el-GR"/>
          </w:rPr>
          <w:fldChar w:fldCharType="begin"/>
        </w:r>
        <w:r w:rsidR="00CC34D5">
          <w:rPr>
            <w:lang w:val="el-GR"/>
          </w:rPr>
          <w:instrText xml:space="preserve"> STYLEREF 1 \s </w:instrText>
        </w:r>
      </w:ins>
      <w:r w:rsidR="00CC34D5">
        <w:rPr>
          <w:lang w:val="el-GR"/>
        </w:rPr>
        <w:fldChar w:fldCharType="separate"/>
      </w:r>
      <w:r w:rsidR="006132C8">
        <w:rPr>
          <w:noProof/>
          <w:lang w:val="el-GR"/>
        </w:rPr>
        <w:t>4</w:t>
      </w:r>
      <w:ins w:id="4047" w:author="Στάθης Καπ" w:date="2023-02-28T00:14:00Z">
        <w:r w:rsidR="00CC34D5">
          <w:rPr>
            <w:lang w:val="el-GR"/>
          </w:rPr>
          <w:fldChar w:fldCharType="end"/>
        </w:r>
        <w:r w:rsidR="00CC34D5">
          <w:rPr>
            <w:lang w:val="el-GR"/>
          </w:rPr>
          <w:noBreakHyphen/>
        </w:r>
        <w:r w:rsidR="00CC34D5">
          <w:rPr>
            <w:lang w:val="el-GR"/>
          </w:rPr>
          <w:fldChar w:fldCharType="begin"/>
        </w:r>
        <w:r w:rsidR="00CC34D5">
          <w:rPr>
            <w:lang w:val="el-GR"/>
          </w:rPr>
          <w:instrText xml:space="preserve"> SEQ Εικόνα \* ARABIC \s 1 </w:instrText>
        </w:r>
      </w:ins>
      <w:r w:rsidR="00CC34D5">
        <w:rPr>
          <w:lang w:val="el-GR"/>
        </w:rPr>
        <w:fldChar w:fldCharType="separate"/>
      </w:r>
      <w:ins w:id="4048" w:author="Στάθης Καπ" w:date="2023-03-03T01:31:00Z">
        <w:r w:rsidR="006132C8">
          <w:rPr>
            <w:noProof/>
            <w:lang w:val="el-GR"/>
          </w:rPr>
          <w:t>2</w:t>
        </w:r>
      </w:ins>
      <w:ins w:id="4049" w:author="Στάθης Καπ" w:date="2023-02-28T00:14:00Z">
        <w:r w:rsidR="00CC34D5">
          <w:rPr>
            <w:lang w:val="el-GR"/>
          </w:rPr>
          <w:fldChar w:fldCharType="end"/>
        </w:r>
      </w:ins>
      <w:ins w:id="4050" w:author="Στάθης Καπ" w:date="2023-02-01T06:01:00Z">
        <w:r>
          <w:rPr>
            <w:lang w:val="el-GR"/>
          </w:rPr>
          <w:t xml:space="preserve">: </w:t>
        </w:r>
        <w:r w:rsidR="00EE44E9">
          <w:rPr>
            <w:lang w:val="el-GR"/>
          </w:rPr>
          <w:t>2</w:t>
        </w:r>
        <w:r w:rsidR="00EE44E9" w:rsidRPr="00EE44E9">
          <w:rPr>
            <w:vertAlign w:val="superscript"/>
            <w:lang w:val="el-GR"/>
          </w:rPr>
          <w:t>ο</w:t>
        </w:r>
        <w:r w:rsidR="00EE44E9">
          <w:rPr>
            <w:lang w:val="el-GR"/>
          </w:rPr>
          <w:t xml:space="preserve"> π</w:t>
        </w:r>
        <w:r>
          <w:rPr>
            <w:lang w:val="el-GR"/>
          </w:rPr>
          <w:t>αράδειγμα χρήσης</w:t>
        </w:r>
      </w:ins>
      <w:ins w:id="4051" w:author="Στάθης Καπ" w:date="2023-02-25T21:34:00Z">
        <w:r w:rsidR="00346EEF">
          <w:rPr>
            <w:lang w:val="el-GR"/>
          </w:rPr>
          <w:t xml:space="preserve"> </w:t>
        </w:r>
      </w:ins>
      <w:ins w:id="4052" w:author="Στάθης Καπ" w:date="2023-02-25T21:35:00Z">
        <w:r w:rsidR="00346EEF">
          <w:rPr>
            <w:lang w:val="el-GR"/>
          </w:rPr>
          <w:t xml:space="preserve">της αφετηρίας του αρχικού προβλήματος </w:t>
        </w:r>
      </w:ins>
      <w:ins w:id="4053" w:author="Στάθης Καπ" w:date="2023-02-01T06:01:00Z">
        <w:r>
          <w:rPr>
            <w:lang w:val="el-GR"/>
          </w:rPr>
          <w:t xml:space="preserve">ως αρχικό και τελικό </w:t>
        </w:r>
      </w:ins>
      <w:ins w:id="4054" w:author="Στάθης Καπ" w:date="2023-02-24T07:20:00Z">
        <w:r w:rsidR="00371114">
          <w:rPr>
            <w:lang w:val="el-GR"/>
          </w:rPr>
          <w:t>σταθμό</w:t>
        </w:r>
      </w:ins>
      <w:ins w:id="4055" w:author="Στάθης Καπ" w:date="2023-02-01T06:01:00Z">
        <w:r w:rsidRPr="00D0402D">
          <w:rPr>
            <w:lang w:val="el-GR"/>
          </w:rPr>
          <w:t xml:space="preserve"> </w:t>
        </w:r>
        <w:r>
          <w:rPr>
            <w:lang w:val="el-GR"/>
          </w:rPr>
          <w:t xml:space="preserve">για κάθε υποπρόβλημα. Σε αυτό το παράδειγμα η επιστροφή στον αρχικό κόμβο </w:t>
        </w:r>
      </w:ins>
      <w:ins w:id="4056" w:author="Στάθης Καπ" w:date="2023-02-25T21:31:00Z">
        <w:r w:rsidR="000B254B">
          <w:rPr>
            <w:lang w:val="el-GR"/>
          </w:rPr>
          <w:t xml:space="preserve">και η </w:t>
        </w:r>
      </w:ins>
      <w:ins w:id="4057" w:author="Στάθης Καπ" w:date="2023-02-25T21:32:00Z">
        <w:r w:rsidR="000B254B">
          <w:rPr>
            <w:lang w:val="el-GR"/>
          </w:rPr>
          <w:t>μετάβαση στους κ</w:t>
        </w:r>
      </w:ins>
      <w:ins w:id="4058" w:author="Στάθης Καπ" w:date="2023-02-25T21:33:00Z">
        <w:r w:rsidR="000B254B">
          <w:rPr>
            <w:lang w:val="el-GR"/>
          </w:rPr>
          <w:t>όμβους του δεύτερου υποπροβλήματος</w:t>
        </w:r>
      </w:ins>
      <w:ins w:id="4059" w:author="Στάθης Καπ" w:date="2023-02-25T21:34:00Z">
        <w:r w:rsidR="000B254B">
          <w:rPr>
            <w:lang w:val="el-GR"/>
          </w:rPr>
          <w:t xml:space="preserve"> καταλαμβάνει μεγάλα χρονικά διαστήματα</w:t>
        </w:r>
      </w:ins>
      <w:ins w:id="4060" w:author="Στάθης Καπ" w:date="2023-03-01T05:42:00Z">
        <w:r w:rsidR="000B4410">
          <w:rPr>
            <w:lang w:val="el-GR"/>
          </w:rPr>
          <w:t>.</w:t>
        </w:r>
      </w:ins>
    </w:p>
    <w:p w14:paraId="1513D971" w14:textId="5BEF65B1" w:rsidR="00804956" w:rsidRDefault="00804956">
      <w:pPr>
        <w:pStyle w:val="Heading3"/>
        <w:rPr>
          <w:lang w:val="el-GR"/>
        </w:rPr>
        <w:pPrChange w:id="4061" w:author="Στάθης Καπ" w:date="2023-02-26T00:55:00Z">
          <w:pPr>
            <w:pStyle w:val="Heading3"/>
            <w:numPr>
              <w:numId w:val="4"/>
            </w:numPr>
            <w:ind w:left="1080"/>
          </w:pPr>
        </w:pPrChange>
      </w:pPr>
      <w:bookmarkStart w:id="4062" w:name="_Toc128497607"/>
      <w:r w:rsidRPr="00093B36">
        <w:rPr>
          <w:rPrChange w:id="4063" w:author="Στάθης Καπ" w:date="2023-02-26T00:55:00Z">
            <w:rPr>
              <w:lang w:val="el-GR"/>
            </w:rPr>
          </w:rPrChange>
        </w:rPr>
        <w:t>Προσθήκη</w:t>
      </w:r>
      <w:r>
        <w:rPr>
          <w:lang w:val="el-GR"/>
        </w:rPr>
        <w:t xml:space="preserve"> τελικών κόμβων</w:t>
      </w:r>
      <w:bookmarkEnd w:id="4062"/>
    </w:p>
    <w:p w14:paraId="26A488C6" w14:textId="1AF63AA2" w:rsidR="00804956" w:rsidRDefault="00455118" w:rsidP="00804956">
      <w:pPr>
        <w:rPr>
          <w:lang w:val="el-GR"/>
        </w:rPr>
      </w:pPr>
      <w:r w:rsidRPr="00AD7A8C">
        <w:rPr>
          <w:lang w:val="el-GR"/>
        </w:rPr>
        <w:t>Ένας</w:t>
      </w:r>
      <w:r w:rsidR="00556EE1" w:rsidRPr="00AD7A8C">
        <w:rPr>
          <w:lang w:val="el-GR"/>
        </w:rPr>
        <w:t xml:space="preserve"> τρόπος εύρεσης τελικού κόμβου για το υπο</w:t>
      </w:r>
      <w:r w:rsidR="00AD7A8C">
        <w:rPr>
          <w:lang w:val="el-GR"/>
        </w:rPr>
        <w:t>-</w:t>
      </w:r>
      <w:r w:rsidR="00556EE1" w:rsidRPr="00AD7A8C">
        <w:rPr>
          <w:lang w:val="el-GR"/>
        </w:rPr>
        <w:t xml:space="preserve">πρόβλημα </w:t>
      </w:r>
      <m:oMath>
        <m:r>
          <w:ins w:id="4064"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56EE1" w:rsidRPr="00AD7A8C">
        <w:rPr>
          <w:lang w:val="el-GR"/>
        </w:rPr>
        <w:t xml:space="preserve">, ήταν να υπολογισθεί το </w:t>
      </w:r>
      <w:del w:id="4065" w:author="Στάθης Καπ" w:date="2023-02-24T07:22:00Z">
        <w:r w:rsidR="00556EE1" w:rsidDel="00371114">
          <w:delText>weighted</w:delText>
        </w:r>
        <w:r w:rsidR="00556EE1" w:rsidRPr="00AD7A8C" w:rsidDel="00371114">
          <w:rPr>
            <w:lang w:val="el-GR"/>
          </w:rPr>
          <w:delText xml:space="preserve"> </w:delText>
        </w:r>
      </w:del>
      <w:ins w:id="4066" w:author="Στάθης Καπ" w:date="2023-02-24T07:22:00Z">
        <w:r w:rsidR="00371114">
          <w:rPr>
            <w:lang w:val="el-GR"/>
          </w:rPr>
          <w:t>σταθμισμένο κέντρο</w:t>
        </w:r>
      </w:ins>
      <w:del w:id="4067" w:author="Στάθης Καπ" w:date="2023-02-24T07:22:00Z">
        <w:r w:rsidR="00556EE1" w:rsidDel="00371114">
          <w:delText>centroid</w:delText>
        </w:r>
      </w:del>
      <w:r w:rsidR="00556EE1" w:rsidRPr="00AD7A8C">
        <w:rPr>
          <w:lang w:val="el-GR"/>
        </w:rPr>
        <w:t xml:space="preserve"> του επόμενου υπο</w:t>
      </w:r>
      <w:r w:rsidR="004C6F81">
        <w:rPr>
          <w:lang w:val="el-GR"/>
        </w:rPr>
        <w:t>-</w:t>
      </w:r>
      <w:r w:rsidR="00556EE1" w:rsidRPr="00AD7A8C">
        <w:rPr>
          <w:lang w:val="el-GR"/>
        </w:rPr>
        <w:t>προβλήματος</w:t>
      </w:r>
      <w:r w:rsidR="00FB44EE" w:rsidRPr="00FB44EE">
        <w:rPr>
          <w:lang w:val="el-GR"/>
        </w:rPr>
        <w:t xml:space="preserve"> </w:t>
      </w:r>
      <m:oMath>
        <m:r>
          <w:ins w:id="4068"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i+1</m:t>
            </m:r>
          </m:sub>
        </m:sSub>
      </m:oMath>
      <w:r w:rsidR="00556EE1" w:rsidRPr="00AD7A8C">
        <w:rPr>
          <w:lang w:val="el-GR"/>
        </w:rPr>
        <w:t xml:space="preserve">. Τα βάρη των κόμβων είναι τα </w:t>
      </w:r>
      <w:del w:id="4069" w:author="Στάθης Καπ" w:date="2023-02-24T07:22:00Z">
        <w:r w:rsidR="00556EE1" w:rsidDel="00371114">
          <w:delText>profits</w:delText>
        </w:r>
        <w:r w:rsidR="00556EE1" w:rsidRPr="00AD7A8C" w:rsidDel="00371114">
          <w:rPr>
            <w:lang w:val="el-GR"/>
          </w:rPr>
          <w:delText xml:space="preserve"> </w:delText>
        </w:r>
      </w:del>
      <w:ins w:id="4070" w:author="Στάθης Καπ" w:date="2023-02-24T07:22:00Z">
        <w:r w:rsidR="00371114">
          <w:rPr>
            <w:lang w:val="el-GR"/>
          </w:rPr>
          <w:t>κέρδη</w:t>
        </w:r>
        <w:r w:rsidR="00371114" w:rsidRPr="00AD7A8C">
          <w:rPr>
            <w:lang w:val="el-GR"/>
          </w:rPr>
          <w:t xml:space="preserve"> </w:t>
        </w:r>
      </w:ins>
      <w:r w:rsidR="00556EE1" w:rsidRPr="00AD7A8C">
        <w:rPr>
          <w:lang w:val="el-GR"/>
        </w:rPr>
        <w:t xml:space="preserve">τους. Με αυτό τον τρόπο, η κάθε </w:t>
      </w:r>
      <w:del w:id="4071" w:author="Στάθης Καπ" w:date="2023-02-24T07:23:00Z">
        <w:r w:rsidR="00556EE1" w:rsidRPr="00AD7A8C" w:rsidDel="00371114">
          <w:rPr>
            <w:lang w:val="el-GR"/>
          </w:rPr>
          <w:delText xml:space="preserve">λύση </w:delText>
        </w:r>
      </w:del>
      <w:ins w:id="4072" w:author="Στάθης Καπ" w:date="2023-02-24T07:23:00Z">
        <w:r w:rsidR="00371114">
          <w:rPr>
            <w:lang w:val="el-GR"/>
          </w:rPr>
          <w:t>διαδρομή ενός υποπροβλήματος</w:t>
        </w:r>
        <w:r w:rsidR="00371114" w:rsidRPr="00AD7A8C">
          <w:rPr>
            <w:lang w:val="el-GR"/>
          </w:rPr>
          <w:t xml:space="preserve"> </w:t>
        </w:r>
      </w:ins>
      <w:r w:rsidR="00556EE1" w:rsidRPr="00AD7A8C">
        <w:rPr>
          <w:lang w:val="el-GR"/>
        </w:rPr>
        <w:t xml:space="preserve">θα οδηγούνταν προς το πιο κερδοφόρο </w:t>
      </w:r>
      <w:r w:rsidR="00E93053" w:rsidRPr="00AD7A8C">
        <w:rPr>
          <w:lang w:val="el-GR"/>
        </w:rPr>
        <w:t>κέντρο</w:t>
      </w:r>
      <w:r w:rsidR="00556EE1" w:rsidRPr="00AD7A8C">
        <w:rPr>
          <w:lang w:val="el-GR"/>
        </w:rPr>
        <w:t xml:space="preserve"> βάρους του επόμενου </w:t>
      </w:r>
      <w:ins w:id="4073" w:author="Στάθης Καπ" w:date="2023-02-25T20:13:00Z">
        <w:r w:rsidR="005335AF">
          <w:rPr>
            <w:lang w:val="el-GR"/>
          </w:rPr>
          <w:t>υπο</w:t>
        </w:r>
      </w:ins>
      <w:r w:rsidR="00556EE1" w:rsidRPr="00AD7A8C">
        <w:rPr>
          <w:lang w:val="el-GR"/>
        </w:rPr>
        <w:t>προβλήματος.</w:t>
      </w:r>
      <w:r w:rsidR="00B5293D">
        <w:rPr>
          <w:lang w:val="el-GR"/>
        </w:rPr>
        <w:t xml:space="preserve"> </w:t>
      </w:r>
      <w:r w:rsidR="00B5293D" w:rsidRPr="00F540F2">
        <w:rPr>
          <w:lang w:val="el-GR"/>
        </w:rPr>
        <w:t>Η υλοποίηση αυτή όμως έχει αρκετά μειονεκτήματα, σχεδιαστικά και προγραμματιστικά.</w:t>
      </w:r>
    </w:p>
    <w:p w14:paraId="24593B6D" w14:textId="44E7A415" w:rsidR="00F540F2" w:rsidRDefault="00F540F2" w:rsidP="00F540F2">
      <w:pPr>
        <w:pStyle w:val="ListParagraph"/>
        <w:numPr>
          <w:ilvl w:val="0"/>
          <w:numId w:val="15"/>
        </w:numPr>
        <w:rPr>
          <w:lang w:val="el-GR"/>
        </w:rPr>
      </w:pPr>
      <w:r w:rsidRPr="00F540F2">
        <w:rPr>
          <w:lang w:val="el-GR"/>
        </w:rPr>
        <w:t xml:space="preserve">Στην αρχή του προγράμματος, για τα έτοιμα </w:t>
      </w:r>
      <w:del w:id="4074" w:author="Στάθης Καπ" w:date="2023-02-25T20:13:00Z">
        <w:r w:rsidRPr="00F540F2" w:rsidDel="00A07A96">
          <w:rPr>
            <w:lang w:val="el-GR"/>
          </w:rPr>
          <w:delText xml:space="preserve">στιγμιότυπα </w:delText>
        </w:r>
      </w:del>
      <w:ins w:id="4075" w:author="Στάθης Καπ" w:date="2023-02-25T20:13:00Z">
        <w:r w:rsidR="00A07A96">
          <w:rPr>
            <w:lang w:val="el-GR"/>
          </w:rPr>
          <w:t>παραδείγματα</w:t>
        </w:r>
        <w:r w:rsidR="00A07A96" w:rsidRPr="00F540F2">
          <w:rPr>
            <w:lang w:val="el-GR"/>
          </w:rPr>
          <w:t xml:space="preserve"> </w:t>
        </w:r>
      </w:ins>
      <w:r w:rsidRPr="00F540F2">
        <w:rPr>
          <w:lang w:val="el-GR"/>
        </w:rPr>
        <w:t xml:space="preserve">(π.χ. </w:t>
      </w:r>
      <w:r>
        <w:t>Cordeau</w:t>
      </w:r>
      <w:r w:rsidRPr="00F540F2">
        <w:rPr>
          <w:lang w:val="el-GR"/>
        </w:rPr>
        <w:t xml:space="preserve">) υπολογίζονται οι </w:t>
      </w:r>
      <w:r w:rsidR="00E83C27" w:rsidRPr="00F540F2">
        <w:rPr>
          <w:lang w:val="el-GR"/>
        </w:rPr>
        <w:t>ευκλείδειες</w:t>
      </w:r>
      <w:r w:rsidRPr="00F540F2">
        <w:rPr>
          <w:lang w:val="el-GR"/>
        </w:rPr>
        <w:t xml:space="preserve"> αποστάσεις μεταξύ όλων των κόμβων του γραφήματος. Δηλαδή, εάν το στιγμιότυπο του προβλήματος έχει 100 κόμβους, τότε θα αρχικοποιηθεί ένας </w:t>
      </w:r>
      <w:ins w:id="4076" w:author="Στάθης Καπ" w:date="2023-02-25T20:13:00Z">
        <w:r w:rsidR="00072363">
          <w:rPr>
            <w:lang w:val="el-GR"/>
          </w:rPr>
          <w:t xml:space="preserve">δισδιάστατος </w:t>
        </w:r>
      </w:ins>
      <w:r w:rsidRPr="00F540F2">
        <w:rPr>
          <w:lang w:val="el-GR"/>
        </w:rPr>
        <w:t xml:space="preserve">πίνακας (διάνυσμα διανυσμάτων) </w:t>
      </w:r>
      <w:r>
        <w:t>travelTimes</w:t>
      </w:r>
      <w:r w:rsidRPr="00F540F2">
        <w:rPr>
          <w:lang w:val="el-GR"/>
        </w:rPr>
        <w:t xml:space="preserve"> μεγέθους 100*100=10000 θέσεων. Ο πίνακας αυτός χρησιμοποιείται στη φάση </w:t>
      </w:r>
      <w:del w:id="4077" w:author="Στάθης Καπ" w:date="2023-02-25T20:14:00Z">
        <w:r w:rsidDel="00AA14F8">
          <w:delText>construction</w:delText>
        </w:r>
        <w:r w:rsidRPr="00F540F2" w:rsidDel="00AA14F8">
          <w:rPr>
            <w:lang w:val="el-GR"/>
          </w:rPr>
          <w:delText xml:space="preserve"> </w:delText>
        </w:r>
      </w:del>
      <w:ins w:id="4078" w:author="Στάθης Καπ" w:date="2023-02-25T20:14:00Z">
        <w:r w:rsidR="00AA14F8">
          <w:rPr>
            <w:lang w:val="el-GR"/>
          </w:rPr>
          <w:t>Κατασκευής</w:t>
        </w:r>
        <w:r w:rsidR="00A4563F">
          <w:rPr>
            <w:lang w:val="el-GR"/>
          </w:rPr>
          <w:t xml:space="preserve"> ή αλλιώς Τοπικής Αναζήτησης</w:t>
        </w:r>
        <w:r w:rsidR="00AA14F8" w:rsidRPr="00F540F2">
          <w:rPr>
            <w:lang w:val="el-GR"/>
          </w:rPr>
          <w:t xml:space="preserve"> </w:t>
        </w:r>
      </w:ins>
      <w:r w:rsidR="00E83C27" w:rsidRPr="00F540F2">
        <w:rPr>
          <w:lang w:val="el-GR"/>
        </w:rPr>
        <w:t>όπου</w:t>
      </w:r>
      <w:r w:rsidRPr="00F540F2">
        <w:rPr>
          <w:lang w:val="el-GR"/>
        </w:rPr>
        <w:t xml:space="preserve"> κατασκευάζονται οι διαδρομές. </w:t>
      </w:r>
      <w:r w:rsidR="005D4DF2" w:rsidRPr="00F540F2">
        <w:rPr>
          <w:lang w:val="el-GR"/>
        </w:rPr>
        <w:t>Όταν</w:t>
      </w:r>
      <w:r w:rsidRPr="00F540F2">
        <w:rPr>
          <w:lang w:val="el-GR"/>
        </w:rPr>
        <w:t xml:space="preserve"> υπολογίζεται το </w:t>
      </w:r>
      <w:del w:id="4079" w:author="Στάθης Καπ" w:date="2023-02-25T20:14:00Z">
        <w:r w:rsidDel="00DE082D">
          <w:delText>weighted</w:delText>
        </w:r>
        <w:r w:rsidRPr="00F540F2" w:rsidDel="00DE082D">
          <w:rPr>
            <w:lang w:val="el-GR"/>
          </w:rPr>
          <w:delText xml:space="preserve"> </w:delText>
        </w:r>
        <w:r w:rsidDel="00DE082D">
          <w:delText>centroid</w:delText>
        </w:r>
      </w:del>
      <w:ins w:id="4080" w:author="Στάθης Καπ" w:date="2023-02-25T20:14:00Z">
        <w:r w:rsidR="00DE082D">
          <w:rPr>
            <w:lang w:val="el-GR"/>
          </w:rPr>
          <w:t>σταθμισμένο</w:t>
        </w:r>
      </w:ins>
      <w:r w:rsidRPr="00F540F2">
        <w:rPr>
          <w:lang w:val="el-GR"/>
        </w:rPr>
        <w:t xml:space="preserve"> </w:t>
      </w:r>
      <w:ins w:id="4081" w:author="Στάθης Καπ" w:date="2023-02-25T20:14:00Z">
        <w:r w:rsidR="00DE082D">
          <w:rPr>
            <w:lang w:val="el-GR"/>
          </w:rPr>
          <w:t xml:space="preserve">κέντρο </w:t>
        </w:r>
      </w:ins>
      <w:r w:rsidRPr="00F540F2">
        <w:rPr>
          <w:lang w:val="el-GR"/>
        </w:rPr>
        <w:t>του επόμενου υπο</w:t>
      </w:r>
      <w:del w:id="4082" w:author="Στάθης Καπ" w:date="2023-02-25T20:16:00Z">
        <w:r w:rsidR="006C366B" w:rsidRPr="00A15133" w:rsidDel="00D07844">
          <w:rPr>
            <w:lang w:val="el-GR"/>
          </w:rPr>
          <w:delText>-</w:delText>
        </w:r>
      </w:del>
      <w:r w:rsidRPr="00F540F2">
        <w:rPr>
          <w:lang w:val="el-GR"/>
        </w:rPr>
        <w:t>προβλήματος</w:t>
      </w:r>
      <w:ins w:id="4083" w:author="Στάθης Καπ" w:date="2023-02-25T20:15:00Z">
        <w:r w:rsidR="00DC58AA">
          <w:rPr>
            <w:lang w:val="el-GR"/>
          </w:rPr>
          <w:t xml:space="preserve">, </w:t>
        </w:r>
      </w:ins>
      <w:del w:id="4084" w:author="Στάθης Καπ" w:date="2023-02-25T20:15:00Z">
        <w:r w:rsidRPr="00F540F2" w:rsidDel="00DC58AA">
          <w:rPr>
            <w:lang w:val="el-GR"/>
          </w:rPr>
          <w:delText xml:space="preserve"> και </w:delText>
        </w:r>
      </w:del>
      <w:r w:rsidRPr="00F540F2">
        <w:rPr>
          <w:lang w:val="el-GR"/>
        </w:rPr>
        <w:t>προστίθεται ως τελικός κόμβος σ</w:t>
      </w:r>
      <w:ins w:id="4085" w:author="Στάθης Καπ" w:date="2023-02-25T20:15:00Z">
        <w:r w:rsidR="00DC58AA">
          <w:rPr>
            <w:lang w:val="el-GR"/>
          </w:rPr>
          <w:t xml:space="preserve">το τρέχον εξεταζόμενο </w:t>
        </w:r>
      </w:ins>
      <w:del w:id="4086" w:author="Στάθης Καπ" w:date="2023-02-25T20:15:00Z">
        <w:r w:rsidRPr="00F540F2" w:rsidDel="00DC58AA">
          <w:rPr>
            <w:lang w:val="el-GR"/>
          </w:rPr>
          <w:delText xml:space="preserve">ε ένα </w:delText>
        </w:r>
      </w:del>
      <w:ins w:id="4087" w:author=" " w:date="2023-01-29T18:31:00Z">
        <w:del w:id="4088" w:author="Στάθης Καπ" w:date="2023-02-25T20:15:00Z">
          <w:r w:rsidR="00162BBB" w:rsidDel="00DC58AA">
            <w:rPr>
              <w:lang w:val="el-GR"/>
            </w:rPr>
            <w:delText>τρέχον</w:delText>
          </w:r>
        </w:del>
      </w:ins>
      <w:del w:id="4089" w:author=" " w:date="2023-01-29T18:31:00Z">
        <w:r w:rsidRPr="00F540F2" w:rsidDel="00162BBB">
          <w:rPr>
            <w:lang w:val="el-GR"/>
          </w:rPr>
          <w:delText>τρέ</w:delText>
        </w:r>
      </w:del>
      <w:del w:id="4090" w:author=" " w:date="2023-01-29T18:30:00Z">
        <w:r w:rsidRPr="00F540F2" w:rsidDel="00162BBB">
          <w:rPr>
            <w:lang w:val="el-GR"/>
          </w:rPr>
          <w:delText>χων</w:delText>
        </w:r>
      </w:del>
      <w:r w:rsidRPr="00F540F2">
        <w:rPr>
          <w:lang w:val="el-GR"/>
        </w:rPr>
        <w:t xml:space="preserve"> </w:t>
      </w:r>
      <w:ins w:id="4091" w:author="Στάθης Καπ" w:date="2023-02-25T20:15:00Z">
        <w:r w:rsidR="00DC58AA">
          <w:rPr>
            <w:lang w:val="el-GR"/>
          </w:rPr>
          <w:t>υπο</w:t>
        </w:r>
      </w:ins>
      <w:r w:rsidRPr="00F540F2">
        <w:rPr>
          <w:lang w:val="el-GR"/>
        </w:rPr>
        <w:t>πρόβλημα</w:t>
      </w:r>
      <w:ins w:id="4092" w:author="Στάθης Καπ" w:date="2023-02-25T20:15:00Z">
        <w:r w:rsidR="008C3901">
          <w:rPr>
            <w:lang w:val="el-GR"/>
          </w:rPr>
          <w:t xml:space="preserve">. </w:t>
        </w:r>
      </w:ins>
      <w:del w:id="4093" w:author="Στάθης Καπ" w:date="2023-02-25T20:15:00Z">
        <w:r w:rsidRPr="00F540F2" w:rsidDel="008C3901">
          <w:rPr>
            <w:lang w:val="el-GR"/>
          </w:rPr>
          <w:delText xml:space="preserve">, τότε </w:delText>
        </w:r>
      </w:del>
      <w:ins w:id="4094" w:author="Στάθης Καπ" w:date="2023-02-25T20:15:00Z">
        <w:r w:rsidR="008C3901">
          <w:rPr>
            <w:lang w:val="el-GR"/>
          </w:rPr>
          <w:t>Κ</w:t>
        </w:r>
      </w:ins>
      <w:del w:id="4095" w:author="Στάθης Καπ" w:date="2023-02-25T20:15:00Z">
        <w:r w:rsidR="00A15133" w:rsidRPr="00F540F2" w:rsidDel="008C3901">
          <w:rPr>
            <w:lang w:val="el-GR"/>
          </w:rPr>
          <w:delText>κ</w:delText>
        </w:r>
      </w:del>
      <w:r w:rsidR="00A15133" w:rsidRPr="00F540F2">
        <w:rPr>
          <w:lang w:val="el-GR"/>
        </w:rPr>
        <w:t>αθίσταται</w:t>
      </w:r>
      <w:ins w:id="4096" w:author="Στάθης Καπ" w:date="2023-02-25T20:15:00Z">
        <w:r w:rsidR="008C3901">
          <w:rPr>
            <w:lang w:val="el-GR"/>
          </w:rPr>
          <w:t>, λοιπόν,</w:t>
        </w:r>
      </w:ins>
      <w:r w:rsidRPr="00F540F2">
        <w:rPr>
          <w:lang w:val="el-GR"/>
        </w:rPr>
        <w:t xml:space="preserve"> σαφές πως ο κόμβος αυτός και οι αποστάσεις του από τους υπόλοιπους πρέπει να προστεθούν στον πίνακα </w:t>
      </w:r>
      <w:r>
        <w:t>travelTimes</w:t>
      </w:r>
      <w:ins w:id="4097" w:author="Στάθης Καπ" w:date="2023-02-25T20:16:00Z">
        <w:r w:rsidR="004C4B92">
          <w:rPr>
            <w:lang w:val="el-GR"/>
          </w:rPr>
          <w:t xml:space="preserve"> καθώς πλέον ο καινούριος αυτός κόμβος αποτελεί μέρος του υποπροβλήματος.</w:t>
        </w:r>
      </w:ins>
      <w:del w:id="4098" w:author="Στάθης Καπ" w:date="2023-02-25T20:16:00Z">
        <w:r w:rsidRPr="00F540F2" w:rsidDel="004C4B92">
          <w:rPr>
            <w:lang w:val="el-GR"/>
          </w:rPr>
          <w:delText>.</w:delText>
        </w:r>
      </w:del>
      <w:r w:rsidRPr="00F540F2">
        <w:rPr>
          <w:lang w:val="el-GR"/>
        </w:rPr>
        <w:t xml:space="preserve"> Για να γίνει αυτό θα πρέπει να υπολογισθεί η απόστασή του από τα υπόλοιπα 100 σημεία. Παρ</w:t>
      </w:r>
      <w:r w:rsidR="002C721F" w:rsidRPr="002C721F">
        <w:rPr>
          <w:lang w:val="el-GR"/>
        </w:rPr>
        <w:t xml:space="preserve">’ </w:t>
      </w:r>
      <w:r w:rsidRPr="00F540F2">
        <w:rPr>
          <w:lang w:val="el-GR"/>
        </w:rPr>
        <w:t xml:space="preserve">όλα αυτά στο </w:t>
      </w:r>
      <w:del w:id="4099" w:author="Charalampos Konstantopoulos" w:date="2023-02-01T06:01:00Z">
        <w:r w:rsidRPr="00F540F2">
          <w:rPr>
            <w:lang w:val="el-GR"/>
          </w:rPr>
          <w:delText>τρέχων</w:delText>
        </w:r>
      </w:del>
      <w:ins w:id="4100" w:author="Charalampos Konstantopoulos" w:date="2023-02-01T06:01:00Z">
        <w:r w:rsidRPr="00F540F2">
          <w:rPr>
            <w:lang w:val="el-GR"/>
          </w:rPr>
          <w:t>τρέχ</w:t>
        </w:r>
      </w:ins>
      <w:ins w:id="4101" w:author=" " w:date="2023-01-29T18:31:00Z">
        <w:r w:rsidR="00162BBB">
          <w:rPr>
            <w:lang w:val="el-GR"/>
          </w:rPr>
          <w:t>ον</w:t>
        </w:r>
      </w:ins>
      <w:del w:id="4102" w:author=" " w:date="2023-01-29T18:31:00Z">
        <w:r w:rsidRPr="00F540F2" w:rsidDel="00162BBB">
          <w:rPr>
            <w:lang w:val="el-GR"/>
          </w:rPr>
          <w:delText>ων</w:delText>
        </w:r>
      </w:del>
      <w:r w:rsidRPr="00F540F2">
        <w:rPr>
          <w:lang w:val="el-GR"/>
        </w:rPr>
        <w:t xml:space="preserve"> υπο</w:t>
      </w:r>
      <w:del w:id="4103" w:author="Στάθης Καπ" w:date="2023-02-25T20:16:00Z">
        <w:r w:rsidR="00FD3C05" w:rsidDel="00963BAF">
          <w:rPr>
            <w:lang w:val="el-GR"/>
          </w:rPr>
          <w:delText>-</w:delText>
        </w:r>
      </w:del>
      <w:r w:rsidRPr="00F540F2">
        <w:rPr>
          <w:lang w:val="el-GR"/>
        </w:rPr>
        <w:t xml:space="preserve">πρόβλημα </w:t>
      </w:r>
      <m:oMath>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2364D" w:rsidRPr="0052364D">
        <w:rPr>
          <w:lang w:val="el-GR"/>
        </w:rPr>
        <w:t xml:space="preserve"> </w:t>
      </w:r>
      <w:r w:rsidRPr="00F540F2">
        <w:rPr>
          <w:lang w:val="el-GR"/>
        </w:rPr>
        <w:t>μπορεί να υπάρχουν μόνο 20 κόμβοι οπότε οι υπόλοιπο</w:t>
      </w:r>
      <w:ins w:id="4104" w:author="Στάθης Καπ" w:date="2023-02-25T20:17:00Z">
        <w:r w:rsidR="002E7C5C">
          <w:rPr>
            <w:lang w:val="el-GR"/>
          </w:rPr>
          <w:t>ι</w:t>
        </w:r>
      </w:ins>
      <w:r w:rsidRPr="00F540F2">
        <w:rPr>
          <w:lang w:val="el-GR"/>
        </w:rPr>
        <w:t xml:space="preserve"> 80 υπολογισμοί </w:t>
      </w:r>
      <w:ins w:id="4105" w:author="Στάθης Καπ" w:date="2023-02-25T20:17:00Z">
        <w:r w:rsidR="00EB2610">
          <w:rPr>
            <w:lang w:val="el-GR"/>
          </w:rPr>
          <w:t>είναι αχρείαστοι</w:t>
        </w:r>
      </w:ins>
      <w:ins w:id="4106" w:author=" " w:date="2023-01-29T18:33:00Z">
        <w:del w:id="4107" w:author="Στάθης Καπ" w:date="2023-02-25T20:17:00Z">
          <w:r w:rsidR="00162BBB" w:rsidDel="00EB2610">
            <w:rPr>
              <w:lang w:val="el-GR"/>
            </w:rPr>
            <w:delText xml:space="preserve">δεν </w:delText>
          </w:r>
          <w:r w:rsidR="00162BBB" w:rsidDel="00971448">
            <w:rPr>
              <w:lang w:val="el-GR"/>
            </w:rPr>
            <w:delText>απαιτούνται</w:delText>
          </w:r>
        </w:del>
      </w:ins>
      <w:del w:id="4108" w:author=" " w:date="2023-01-29T18:33:00Z">
        <w:r w:rsidRPr="00F540F2" w:rsidDel="00162BBB">
          <w:rPr>
            <w:lang w:val="el-GR"/>
          </w:rPr>
          <w:delText>είναι αχρείαστοι</w:delText>
        </w:r>
      </w:del>
      <w:r w:rsidRPr="00F540F2">
        <w:rPr>
          <w:lang w:val="el-GR"/>
        </w:rPr>
        <w:t xml:space="preserve">. Αυτό φυσικά μπορεί να αποφευχθεί εάν </w:t>
      </w:r>
      <w:ins w:id="4109" w:author=" " w:date="2023-01-29T18:31:00Z">
        <w:del w:id="4110" w:author="Στάθης Καπ" w:date="2023-02-02T00:08:00Z">
          <w:r w:rsidR="00162BBB" w:rsidDel="0057328F">
            <w:rPr>
              <w:lang w:val="el-GR"/>
            </w:rPr>
            <w:delText>κατασκευ</w:delText>
          </w:r>
        </w:del>
      </w:ins>
      <w:ins w:id="4111" w:author=" " w:date="2023-01-29T18:32:00Z">
        <w:del w:id="4112" w:author="Στάθης Καπ" w:date="2023-02-02T00:08:00Z">
          <w:r w:rsidR="00162BBB" w:rsidDel="0057328F">
            <w:rPr>
              <w:lang w:val="el-GR"/>
            </w:rPr>
            <w:delText>άζεται</w:delText>
          </w:r>
        </w:del>
      </w:ins>
      <w:del w:id="4113" w:author="Στάθης Καπ" w:date="2023-02-02T00:08:00Z">
        <w:r w:rsidR="00A71856" w:rsidRPr="00F540F2" w:rsidDel="0057328F">
          <w:rPr>
            <w:lang w:val="el-GR"/>
          </w:rPr>
          <w:delText>φτιάχνεται</w:delText>
        </w:r>
      </w:del>
      <w:ins w:id="4114" w:author="Στάθης Καπ" w:date="2023-02-02T00:08:00Z">
        <w:r w:rsidR="0057328F">
          <w:rPr>
            <w:lang w:val="el-GR"/>
          </w:rPr>
          <w:t>κατασκευάζεται</w:t>
        </w:r>
      </w:ins>
      <w:r w:rsidRPr="00F540F2">
        <w:rPr>
          <w:lang w:val="el-GR"/>
        </w:rPr>
        <w:t xml:space="preserve"> κάθε φορά ένας μικρότερος πίνακας για κάθε υπο</w:t>
      </w:r>
      <w:del w:id="4115" w:author="Στάθης Καπ" w:date="2023-02-25T20:17:00Z">
        <w:r w:rsidR="00A71856" w:rsidDel="00FA3162">
          <w:rPr>
            <w:lang w:val="el-GR"/>
          </w:rPr>
          <w:delText>-</w:delText>
        </w:r>
      </w:del>
      <w:r w:rsidRPr="00F540F2">
        <w:rPr>
          <w:lang w:val="el-GR"/>
        </w:rPr>
        <w:t xml:space="preserve">πρόβλημα με </w:t>
      </w:r>
      <w:r w:rsidR="0015303E">
        <w:rPr>
          <w:lang w:val="el-GR"/>
        </w:rPr>
        <w:t>βάση</w:t>
      </w:r>
      <w:r w:rsidRPr="00F540F2">
        <w:rPr>
          <w:lang w:val="el-GR"/>
        </w:rPr>
        <w:t xml:space="preserve"> πάντα </w:t>
      </w:r>
      <w:r w:rsidR="003559A2">
        <w:rPr>
          <w:lang w:val="el-GR"/>
        </w:rPr>
        <w:t xml:space="preserve">τον </w:t>
      </w:r>
      <w:ins w:id="4116" w:author="Στάθης Καπ" w:date="2023-02-25T20:17:00Z">
        <w:r w:rsidR="00145112">
          <w:rPr>
            <w:lang w:val="el-GR"/>
          </w:rPr>
          <w:t xml:space="preserve">πρωτότυπο </w:t>
        </w:r>
      </w:ins>
      <w:r w:rsidR="003559A2">
        <w:rPr>
          <w:lang w:val="el-GR"/>
        </w:rPr>
        <w:t>πίνακα</w:t>
      </w:r>
      <w:r w:rsidRPr="00F540F2">
        <w:rPr>
          <w:lang w:val="el-GR"/>
        </w:rPr>
        <w:t xml:space="preserve"> </w:t>
      </w:r>
      <w:r>
        <w:t>travelTimes</w:t>
      </w:r>
      <w:r w:rsidRPr="00F540F2">
        <w:rPr>
          <w:lang w:val="el-GR"/>
        </w:rPr>
        <w:t xml:space="preserve">. Επίσης οι </w:t>
      </w:r>
      <w:r>
        <w:t>Unvisited</w:t>
      </w:r>
      <w:r w:rsidRPr="00F540F2">
        <w:rPr>
          <w:lang w:val="el-GR"/>
        </w:rPr>
        <w:t xml:space="preserve"> κόμβοι μπορεί να </w:t>
      </w:r>
      <w:r w:rsidRPr="00F540F2">
        <w:rPr>
          <w:lang w:val="el-GR"/>
        </w:rPr>
        <w:lastRenderedPageBreak/>
        <w:t>αλλάξουν υπο</w:t>
      </w:r>
      <w:del w:id="4117" w:author="Στάθης Καπ" w:date="2023-02-25T20:18:00Z">
        <w:r w:rsidR="00341621" w:rsidRPr="000E5A0D" w:rsidDel="003301D7">
          <w:rPr>
            <w:lang w:val="el-GR"/>
          </w:rPr>
          <w:delText>-</w:delText>
        </w:r>
      </w:del>
      <w:r w:rsidRPr="00F540F2">
        <w:rPr>
          <w:lang w:val="el-GR"/>
        </w:rPr>
        <w:t xml:space="preserve">πρόβλημα μετά </w:t>
      </w:r>
      <w:r w:rsidR="0072227A" w:rsidRPr="00F540F2">
        <w:rPr>
          <w:lang w:val="el-GR"/>
        </w:rPr>
        <w:t>από</w:t>
      </w:r>
      <w:r w:rsidRPr="00F540F2">
        <w:rPr>
          <w:lang w:val="el-GR"/>
        </w:rPr>
        <w:t xml:space="preserve"> κάθε επανάληψη του </w:t>
      </w:r>
      <w:r>
        <w:t>ILS</w:t>
      </w:r>
      <w:r w:rsidRPr="00F540F2">
        <w:rPr>
          <w:lang w:val="el-GR"/>
        </w:rPr>
        <w:t xml:space="preserve"> (Ενότητα 4.2) με βάση τον πίνακα καταλληλότητας (</w:t>
      </w:r>
      <w:r>
        <w:t>registry</w:t>
      </w:r>
      <w:r w:rsidRPr="00F540F2">
        <w:rPr>
          <w:lang w:val="el-GR"/>
        </w:rPr>
        <w:t xml:space="preserve">). Οπότε σε κάθε επανάληψη, πρέπει να υπολογιστούν καινούρια </w:t>
      </w:r>
      <w:del w:id="4118" w:author="Στάθης Καπ" w:date="2023-02-25T20:18:00Z">
        <w:r w:rsidRPr="00F540F2" w:rsidDel="00ED6B95">
          <w:rPr>
            <w:lang w:val="el-GR"/>
          </w:rPr>
          <w:delText xml:space="preserve">κεντροειδή </w:delText>
        </w:r>
      </w:del>
      <w:ins w:id="4119" w:author="Στάθης Καπ" w:date="2023-02-25T20:18:00Z">
        <w:r w:rsidR="00ED6B95">
          <w:rPr>
            <w:lang w:val="el-GR"/>
          </w:rPr>
          <w:t>σταθμισμένα κέντρα</w:t>
        </w:r>
        <w:r w:rsidR="00ED6B95" w:rsidRPr="00F540F2">
          <w:rPr>
            <w:lang w:val="el-GR"/>
          </w:rPr>
          <w:t xml:space="preserve"> </w:t>
        </w:r>
      </w:ins>
      <w:r w:rsidRPr="00F540F2">
        <w:rPr>
          <w:lang w:val="el-GR"/>
        </w:rPr>
        <w:t xml:space="preserve">καθώς τα </w:t>
      </w:r>
      <w:r w:rsidR="00F219C2" w:rsidRPr="00F540F2">
        <w:rPr>
          <w:lang w:val="el-GR"/>
        </w:rPr>
        <w:t>παλιά</w:t>
      </w:r>
      <w:r w:rsidRPr="00F540F2">
        <w:rPr>
          <w:lang w:val="el-GR"/>
        </w:rPr>
        <w:t xml:space="preserve"> πλέον πιθανότατα να είναι παρωχημέν</w:t>
      </w:r>
      <w:ins w:id="4120" w:author="Στάθης Καπ" w:date="2023-02-25T20:18:00Z">
        <w:r w:rsidR="001E2E17">
          <w:rPr>
            <w:lang w:val="el-GR"/>
          </w:rPr>
          <w:t xml:space="preserve">α. </w:t>
        </w:r>
      </w:ins>
      <w:del w:id="4121" w:author="Στάθης Καπ" w:date="2023-02-25T20:18:00Z">
        <w:r w:rsidRPr="00F540F2" w:rsidDel="001E2E17">
          <w:rPr>
            <w:lang w:val="el-GR"/>
          </w:rPr>
          <w:delText>α.</w:delText>
        </w:r>
      </w:del>
    </w:p>
    <w:p w14:paraId="1508ACFD" w14:textId="5A4E66E6" w:rsidR="00C46D21" w:rsidRDefault="00C46D21" w:rsidP="00F540F2">
      <w:pPr>
        <w:pStyle w:val="ListParagraph"/>
        <w:numPr>
          <w:ilvl w:val="0"/>
          <w:numId w:val="15"/>
        </w:numPr>
        <w:rPr>
          <w:lang w:val="el-GR"/>
        </w:rPr>
      </w:pPr>
      <w:r w:rsidRPr="009423AF">
        <w:rPr>
          <w:lang w:val="el-GR"/>
        </w:rPr>
        <w:t xml:space="preserve">Μετά από την Τοπική Αναζήτηση, αφότου γεμίσει η κάθε διαδρομή, εφαρμόζεται η Διαταραχή όπου αφαιρεί κόμβους δημιουργώντας χρονικά </w:t>
      </w:r>
      <w:del w:id="4122" w:author="Στάθης Καπ" w:date="2023-02-25T20:19:00Z">
        <w:r w:rsidRPr="009423AF" w:rsidDel="00E41F81">
          <w:rPr>
            <w:lang w:val="el-GR"/>
          </w:rPr>
          <w:delText>παράθυρα</w:delText>
        </w:r>
      </w:del>
      <w:ins w:id="4123" w:author="Στάθης Καπ" w:date="2023-02-25T20:19:00Z">
        <w:r w:rsidR="00E41F81">
          <w:rPr>
            <w:lang w:val="el-GR"/>
          </w:rPr>
          <w:t>κενά</w:t>
        </w:r>
      </w:ins>
      <w:r w:rsidRPr="009423AF">
        <w:rPr>
          <w:lang w:val="el-GR"/>
        </w:rPr>
        <w:t xml:space="preserve">, όπου μετά την </w:t>
      </w:r>
      <w:r w:rsidR="00C5261D" w:rsidRPr="009423AF">
        <w:rPr>
          <w:lang w:val="el-GR"/>
        </w:rPr>
        <w:t>ενημέρωση</w:t>
      </w:r>
      <w:r w:rsidRPr="009423AF">
        <w:rPr>
          <w:lang w:val="el-GR"/>
        </w:rPr>
        <w:t xml:space="preserve"> των χρόνων άφιξης, αναχώρησης </w:t>
      </w:r>
      <w:r w:rsidR="00EB2231" w:rsidRPr="009423AF">
        <w:rPr>
          <w:lang w:val="el-GR"/>
        </w:rPr>
        <w:t>κ.λπ.</w:t>
      </w:r>
      <w:r w:rsidRPr="009423AF">
        <w:rPr>
          <w:lang w:val="el-GR"/>
        </w:rPr>
        <w:t>, μετατοπίζονται προς το τέλος των διαδρομών</w:t>
      </w:r>
      <w:ins w:id="4124" w:author="Στάθης Καπ" w:date="2023-02-25T20:19:00Z">
        <w:r w:rsidR="00884F6A">
          <w:rPr>
            <w:lang w:val="el-GR"/>
          </w:rPr>
          <w:t xml:space="preserve"> αφήνοντας χώρο για καινούριες εισαγωγές στην επόμενη επανάληψη</w:t>
        </w:r>
      </w:ins>
      <w:r w:rsidRPr="009423AF">
        <w:rPr>
          <w:lang w:val="el-GR"/>
        </w:rPr>
        <w:t>. Παρ</w:t>
      </w:r>
      <w:r w:rsidR="008B0F7F" w:rsidRPr="008B0F7F">
        <w:rPr>
          <w:lang w:val="el-GR"/>
        </w:rPr>
        <w:t>’</w:t>
      </w:r>
      <w:r w:rsidR="00A0527A" w:rsidRPr="00A0527A">
        <w:rPr>
          <w:lang w:val="el-GR"/>
        </w:rPr>
        <w:t xml:space="preserve"> </w:t>
      </w:r>
      <w:r w:rsidRPr="009423AF">
        <w:rPr>
          <w:lang w:val="el-GR"/>
        </w:rPr>
        <w:t xml:space="preserve">όλα αυτά, δεν </w:t>
      </w:r>
      <w:del w:id="4125" w:author="Στάθης Καπ" w:date="2023-02-25T20:19:00Z">
        <w:r w:rsidRPr="009423AF" w:rsidDel="00CC2879">
          <w:rPr>
            <w:lang w:val="el-GR"/>
          </w:rPr>
          <w:delText xml:space="preserve">μας </w:delText>
        </w:r>
      </w:del>
      <w:r w:rsidRPr="009423AF">
        <w:rPr>
          <w:lang w:val="el-GR"/>
        </w:rPr>
        <w:t xml:space="preserve">εγγυάται κανείς πως η εισαγωγή ενός κόμβου στο τέλος μιας διαδρομής μπορεί να </w:t>
      </w:r>
      <w:r w:rsidR="000C60F2" w:rsidRPr="009423AF">
        <w:rPr>
          <w:lang w:val="el-GR"/>
        </w:rPr>
        <w:t>είναι</w:t>
      </w:r>
      <w:r w:rsidRPr="009423AF">
        <w:rPr>
          <w:lang w:val="el-GR"/>
        </w:rPr>
        <w:t xml:space="preserve"> εφικτή, καθώς μπορεί ο χρόνος ταξιδιού από τον τελευταίο κόμβο της τρέχουσας διαδρομής </w:t>
      </w:r>
      <w:r w:rsidR="009423AF">
        <w:rPr>
          <w:lang w:val="el-GR"/>
        </w:rPr>
        <w:t xml:space="preserve">προς </w:t>
      </w:r>
      <w:r w:rsidR="009423AF" w:rsidRPr="002057AA">
        <w:rPr>
          <w:lang w:val="el-GR"/>
        </w:rPr>
        <w:t xml:space="preserve">το </w:t>
      </w:r>
      <w:del w:id="4126" w:author="Στάθης Καπ" w:date="2023-02-25T20:20:00Z">
        <w:r w:rsidR="009423AF" w:rsidDel="008954B2">
          <w:delText>weighted</w:delText>
        </w:r>
        <w:r w:rsidR="009423AF" w:rsidRPr="002057AA" w:rsidDel="008954B2">
          <w:rPr>
            <w:lang w:val="el-GR"/>
          </w:rPr>
          <w:delText xml:space="preserve"> </w:delText>
        </w:r>
      </w:del>
      <w:ins w:id="4127" w:author="Στάθης Καπ" w:date="2023-02-25T20:20:00Z">
        <w:r w:rsidR="008954B2">
          <w:rPr>
            <w:lang w:val="el-GR"/>
          </w:rPr>
          <w:t>σταθμισμένο κέντρο</w:t>
        </w:r>
      </w:ins>
      <w:del w:id="4128" w:author="Στάθης Καπ" w:date="2023-02-25T20:20:00Z">
        <w:r w:rsidR="009423AF" w:rsidDel="008954B2">
          <w:delText>centroid</w:delText>
        </w:r>
      </w:del>
      <w:r w:rsidR="009423AF" w:rsidRPr="002057AA">
        <w:rPr>
          <w:lang w:val="el-GR"/>
        </w:rPr>
        <w:t xml:space="preserve"> της επόμενης να είναι μεγαλύτερο από το μέγεθος του διαθέσιμου χρονικού παραθύρου. Μία λύση για αυτήν την περίπτωση είναι ο υπολογισμός </w:t>
      </w:r>
      <w:r w:rsidR="00260533" w:rsidRPr="002057AA">
        <w:rPr>
          <w:lang w:val="el-GR"/>
        </w:rPr>
        <w:t>ενός</w:t>
      </w:r>
      <w:r w:rsidR="009423AF" w:rsidRPr="002057AA">
        <w:rPr>
          <w:lang w:val="el-GR"/>
        </w:rPr>
        <w:t xml:space="preserve"> ενδιάμεσου κόμβου όπου θα είναι δυνατή η άφιξη σε αυτόν. </w:t>
      </w:r>
      <w:ins w:id="4129" w:author="Στάθης Καπ" w:date="2023-02-25T20:23:00Z">
        <w:r w:rsidR="00105282">
          <w:rPr>
            <w:lang w:val="el-GR"/>
          </w:rPr>
          <w:br/>
        </w:r>
      </w:ins>
      <w:r w:rsidR="009423AF" w:rsidRPr="002057AA">
        <w:rPr>
          <w:lang w:val="el-GR"/>
        </w:rPr>
        <w:t xml:space="preserve">Για παράδειγμα, έστω </w:t>
      </w:r>
      <w:ins w:id="4130" w:author="Στάθης Καπ" w:date="2023-02-25T20:21:00Z">
        <w:r w:rsidR="002E1956">
          <w:rPr>
            <w:lang w:val="el-GR"/>
          </w:rPr>
          <w:t xml:space="preserve">ένα </w:t>
        </w:r>
      </w:ins>
      <w:ins w:id="4131" w:author="Στάθης Καπ" w:date="2023-02-25T20:26:00Z">
        <w:r w:rsidR="001A35FD">
          <w:rPr>
            <w:lang w:val="el-GR"/>
          </w:rPr>
          <w:t>πρόβλημα</w:t>
        </w:r>
      </w:ins>
      <w:ins w:id="4132" w:author="Στάθης Καπ" w:date="2023-02-25T20:21:00Z">
        <w:r w:rsidR="002E1956">
          <w:rPr>
            <w:lang w:val="el-GR"/>
          </w:rPr>
          <w:t xml:space="preserve"> </w:t>
        </w:r>
      </w:ins>
      <w:ins w:id="4133" w:author="Στάθης Καπ" w:date="2023-02-25T20:26:00Z">
        <w:r w:rsidR="001A35FD">
          <w:t>OPTW</w:t>
        </w:r>
        <w:r w:rsidR="001A35FD" w:rsidRPr="00157A67">
          <w:rPr>
            <w:lang w:val="el-GR"/>
            <w:rPrChange w:id="4134" w:author="Στάθης Καπ" w:date="2023-02-25T20:26:00Z">
              <w:rPr/>
            </w:rPrChange>
          </w:rPr>
          <w:t xml:space="preserve"> (</w:t>
        </w:r>
        <w:r w:rsidR="001A35FD">
          <w:rPr>
            <w:lang w:val="el-GR"/>
          </w:rPr>
          <w:t>μία διαδρομή</w:t>
        </w:r>
        <w:r w:rsidR="001A35FD" w:rsidRPr="00157A67">
          <w:rPr>
            <w:lang w:val="el-GR"/>
            <w:rPrChange w:id="4135" w:author="Στάθης Καπ" w:date="2023-02-25T20:26:00Z">
              <w:rPr/>
            </w:rPrChange>
          </w:rPr>
          <w:t>)</w:t>
        </w:r>
      </w:ins>
      <w:ins w:id="4136" w:author="Στάθης Καπ" w:date="2023-02-25T20:21:00Z">
        <w:r w:rsidR="002E1956" w:rsidRPr="002E1956">
          <w:rPr>
            <w:lang w:val="el-GR"/>
            <w:rPrChange w:id="4137" w:author="Στάθης Καπ" w:date="2023-02-25T20:21:00Z">
              <w:rPr/>
            </w:rPrChange>
          </w:rPr>
          <w:t xml:space="preserve"> </w:t>
        </w:r>
        <w:r w:rsidR="002E1956">
          <w:rPr>
            <w:lang w:val="el-GR"/>
          </w:rPr>
          <w:t xml:space="preserve">με </w:t>
        </w:r>
      </w:ins>
      <w:ins w:id="4138" w:author="Στάθης Καπ" w:date="2023-02-25T20:25:00Z">
        <w:r w:rsidR="005647F2">
          <w:rPr>
            <w:lang w:val="el-GR"/>
          </w:rPr>
          <w:t>χρονικό παράθ</w:t>
        </w:r>
      </w:ins>
      <w:ins w:id="4139" w:author="Στάθης Καπ" w:date="2023-02-25T20:26:00Z">
        <w:r w:rsidR="005647F2">
          <w:rPr>
            <w:lang w:val="el-GR"/>
          </w:rPr>
          <w:t xml:space="preserve">υρο </w:t>
        </w:r>
      </w:ins>
      <m:oMath>
        <m:r>
          <w:ins w:id="4140" w:author="Στάθης Καπ" w:date="2023-02-25T20:21:00Z">
            <w:rPr>
              <w:rFonts w:ascii="Cambria Math" w:hAnsi="Cambria Math"/>
              <w:lang w:val="el-GR"/>
            </w:rPr>
            <m:t>timeBudget=[0-</m:t>
          </w:ins>
        </m:r>
        <m:r>
          <w:ins w:id="4141" w:author="Στάθης Καπ" w:date="2023-02-25T20:23:00Z">
            <w:rPr>
              <w:rFonts w:ascii="Cambria Math" w:hAnsi="Cambria Math"/>
              <w:lang w:val="el-GR"/>
            </w:rPr>
            <m:t>1000</m:t>
          </w:ins>
        </m:r>
        <m:r>
          <w:ins w:id="4142" w:author="Στάθης Καπ" w:date="2023-02-25T20:21:00Z">
            <w:rPr>
              <w:rFonts w:ascii="Cambria Math" w:hAnsi="Cambria Math"/>
              <w:lang w:val="el-GR"/>
            </w:rPr>
            <m:t>]</m:t>
          </w:ins>
        </m:r>
      </m:oMath>
      <w:ins w:id="4143" w:author="Στάθης Καπ" w:date="2023-02-25T20:24:00Z">
        <w:r w:rsidR="00105282">
          <w:rPr>
            <w:rFonts w:eastAsiaTheme="minorEastAsia"/>
            <w:lang w:val="el-GR"/>
          </w:rPr>
          <w:t xml:space="preserve">, χωρισμένο σε δύο διαστήματα/προβλήματα </w:t>
        </w:r>
      </w:ins>
      <m:oMath>
        <m:r>
          <w:ins w:id="4144" w:author="Στάθης Καπ" w:date="2023-02-25T20:24:00Z">
            <w:rPr>
              <w:rFonts w:ascii="Cambria Math" w:eastAsiaTheme="minorEastAsia" w:hAnsi="Cambria Math"/>
              <w:lang w:val="el-GR"/>
            </w:rPr>
            <m:t>opt</m:t>
          </w:ins>
        </m:r>
        <m:sSub>
          <m:sSubPr>
            <m:ctrlPr>
              <w:ins w:id="4145" w:author="Στάθης Καπ" w:date="2023-02-25T20:24:00Z">
                <w:rPr>
                  <w:rFonts w:ascii="Cambria Math" w:eastAsiaTheme="minorEastAsia" w:hAnsi="Cambria Math"/>
                  <w:i/>
                  <w:lang w:val="el-GR"/>
                </w:rPr>
              </w:ins>
            </m:ctrlPr>
          </m:sSubPr>
          <m:e>
            <m:r>
              <w:ins w:id="4146" w:author="Στάθης Καπ" w:date="2023-02-25T20:24:00Z">
                <w:rPr>
                  <w:rFonts w:ascii="Cambria Math" w:eastAsiaTheme="minorEastAsia" w:hAnsi="Cambria Math"/>
                  <w:lang w:val="el-GR"/>
                </w:rPr>
                <m:t>w</m:t>
              </w:ins>
            </m:r>
          </m:e>
          <m:sub>
            <m:r>
              <w:ins w:id="4147" w:author="Στάθης Καπ" w:date="2023-02-25T20:24:00Z">
                <w:rPr>
                  <w:rFonts w:ascii="Cambria Math" w:eastAsiaTheme="minorEastAsia" w:hAnsi="Cambria Math"/>
                  <w:lang w:val="el-GR"/>
                </w:rPr>
                <m:t>a</m:t>
              </w:ins>
            </m:r>
          </m:sub>
        </m:sSub>
      </m:oMath>
      <w:ins w:id="4148" w:author="Στάθης Καπ" w:date="2023-02-25T20:24:00Z">
        <w:r w:rsidR="00105282">
          <w:rPr>
            <w:rFonts w:eastAsiaTheme="minorEastAsia"/>
            <w:lang w:val="el-GR"/>
          </w:rPr>
          <w:t xml:space="preserve"> και </w:t>
        </w:r>
      </w:ins>
      <m:oMath>
        <m:r>
          <w:ins w:id="4149" w:author="Στάθης Καπ" w:date="2023-02-25T20:24:00Z">
            <w:rPr>
              <w:rFonts w:ascii="Cambria Math" w:eastAsiaTheme="minorEastAsia" w:hAnsi="Cambria Math"/>
              <w:lang w:val="el-GR"/>
            </w:rPr>
            <m:t>opt</m:t>
          </w:ins>
        </m:r>
        <m:sSub>
          <m:sSubPr>
            <m:ctrlPr>
              <w:ins w:id="4150" w:author="Στάθης Καπ" w:date="2023-02-25T20:24:00Z">
                <w:rPr>
                  <w:rFonts w:ascii="Cambria Math" w:eastAsiaTheme="minorEastAsia" w:hAnsi="Cambria Math"/>
                  <w:i/>
                  <w:lang w:val="el-GR"/>
                </w:rPr>
              </w:ins>
            </m:ctrlPr>
          </m:sSubPr>
          <m:e>
            <m:r>
              <w:ins w:id="4151" w:author="Στάθης Καπ" w:date="2023-02-25T20:24:00Z">
                <w:rPr>
                  <w:rFonts w:ascii="Cambria Math" w:eastAsiaTheme="minorEastAsia" w:hAnsi="Cambria Math"/>
                  <w:lang w:val="el-GR"/>
                </w:rPr>
                <m:t>w</m:t>
              </w:ins>
            </m:r>
          </m:e>
          <m:sub>
            <m:r>
              <w:ins w:id="4152" w:author="Στάθης Καπ" w:date="2023-02-25T20:24:00Z">
                <w:rPr>
                  <w:rFonts w:ascii="Cambria Math" w:eastAsiaTheme="minorEastAsia" w:hAnsi="Cambria Math"/>
                  <w:lang w:val="el-GR"/>
                </w:rPr>
                <m:t>b</m:t>
              </w:ins>
            </m:r>
          </m:sub>
        </m:sSub>
      </m:oMath>
      <w:ins w:id="4153" w:author="Στάθης Καπ" w:date="2023-02-25T20:24:00Z">
        <w:r w:rsidR="00105282">
          <w:rPr>
            <w:rFonts w:eastAsiaTheme="minorEastAsia"/>
            <w:lang w:val="el-GR"/>
          </w:rPr>
          <w:t xml:space="preserve"> με χρονικά </w:t>
        </w:r>
      </w:ins>
      <w:ins w:id="4154" w:author="Στάθης Καπ" w:date="2023-02-25T20:25:00Z">
        <w:r w:rsidR="00CB272B">
          <w:rPr>
            <w:rFonts w:eastAsiaTheme="minorEastAsia"/>
            <w:lang w:val="el-GR"/>
          </w:rPr>
          <w:t>παράθυρα</w:t>
        </w:r>
      </w:ins>
      <w:ins w:id="4155" w:author="Στάθης Καπ" w:date="2023-02-25T20:24:00Z">
        <w:r w:rsidR="00105282">
          <w:rPr>
            <w:rFonts w:eastAsiaTheme="minorEastAsia"/>
            <w:lang w:val="el-GR"/>
          </w:rPr>
          <w:t xml:space="preserve"> </w:t>
        </w:r>
      </w:ins>
      <m:oMath>
        <m:r>
          <w:ins w:id="4156" w:author="Στάθης Καπ" w:date="2023-02-25T20:24:00Z">
            <w:rPr>
              <w:rFonts w:ascii="Cambria Math" w:eastAsiaTheme="minorEastAsia" w:hAnsi="Cambria Math"/>
              <w:lang w:val="el-GR"/>
            </w:rPr>
            <m:t>timeBudge</m:t>
          </w:ins>
        </m:r>
        <m:sSub>
          <m:sSubPr>
            <m:ctrlPr>
              <w:ins w:id="4157" w:author="Στάθης Καπ" w:date="2023-02-25T20:24:00Z">
                <w:rPr>
                  <w:rFonts w:ascii="Cambria Math" w:eastAsiaTheme="minorEastAsia" w:hAnsi="Cambria Math"/>
                  <w:i/>
                  <w:lang w:val="el-GR"/>
                </w:rPr>
              </w:ins>
            </m:ctrlPr>
          </m:sSubPr>
          <m:e>
            <m:r>
              <w:ins w:id="4158" w:author="Στάθης Καπ" w:date="2023-02-25T20:24:00Z">
                <w:rPr>
                  <w:rFonts w:ascii="Cambria Math" w:eastAsiaTheme="minorEastAsia" w:hAnsi="Cambria Math"/>
                  <w:lang w:val="el-GR"/>
                </w:rPr>
                <m:t>t</m:t>
              </w:ins>
            </m:r>
          </m:e>
          <m:sub>
            <m:r>
              <w:ins w:id="4159" w:author="Στάθης Καπ" w:date="2023-02-25T20:24:00Z">
                <w:rPr>
                  <w:rFonts w:ascii="Cambria Math" w:eastAsiaTheme="minorEastAsia" w:hAnsi="Cambria Math"/>
                  <w:lang w:val="el-GR"/>
                </w:rPr>
                <m:t>a</m:t>
              </w:ins>
            </m:r>
          </m:sub>
        </m:sSub>
        <m:r>
          <w:ins w:id="4160" w:author="Στάθης Καπ" w:date="2023-02-25T20:24:00Z">
            <w:rPr>
              <w:rFonts w:ascii="Cambria Math" w:eastAsiaTheme="minorEastAsia" w:hAnsi="Cambria Math"/>
              <w:lang w:val="el-GR"/>
            </w:rPr>
            <m:t>=[0</m:t>
          </w:ins>
        </m:r>
        <m:r>
          <w:ins w:id="4161" w:author="Στάθης Καπ" w:date="2023-02-25T20:25:00Z">
            <w:rPr>
              <w:rFonts w:ascii="Cambria Math" w:eastAsiaTheme="minorEastAsia" w:hAnsi="Cambria Math"/>
              <w:lang w:val="el-GR"/>
            </w:rPr>
            <m:t>-500</m:t>
          </w:ins>
        </m:r>
        <m:r>
          <w:ins w:id="4162" w:author="Στάθης Καπ" w:date="2023-02-25T20:24:00Z">
            <w:rPr>
              <w:rFonts w:ascii="Cambria Math" w:eastAsiaTheme="minorEastAsia" w:hAnsi="Cambria Math"/>
              <w:lang w:val="el-GR"/>
            </w:rPr>
            <m:t>]</m:t>
          </w:ins>
        </m:r>
      </m:oMath>
      <w:ins w:id="4163" w:author="Στάθης Καπ" w:date="2023-02-25T20:25:00Z">
        <w:r w:rsidR="00105282">
          <w:rPr>
            <w:rFonts w:eastAsiaTheme="minorEastAsia"/>
            <w:lang w:val="el-GR"/>
          </w:rPr>
          <w:t xml:space="preserve"> και </w:t>
        </w:r>
      </w:ins>
      <m:oMath>
        <m:r>
          <w:ins w:id="4164" w:author="Στάθης Καπ" w:date="2023-02-25T20:25:00Z">
            <w:rPr>
              <w:rFonts w:ascii="Cambria Math" w:eastAsiaTheme="minorEastAsia" w:hAnsi="Cambria Math"/>
              <w:lang w:val="el-GR"/>
            </w:rPr>
            <m:t>timeBudge</m:t>
          </w:ins>
        </m:r>
        <m:sSub>
          <m:sSubPr>
            <m:ctrlPr>
              <w:ins w:id="4165" w:author="Στάθης Καπ" w:date="2023-02-25T20:25:00Z">
                <w:rPr>
                  <w:rFonts w:ascii="Cambria Math" w:eastAsiaTheme="minorEastAsia" w:hAnsi="Cambria Math"/>
                  <w:i/>
                  <w:lang w:val="el-GR"/>
                </w:rPr>
              </w:ins>
            </m:ctrlPr>
          </m:sSubPr>
          <m:e>
            <m:r>
              <w:ins w:id="4166" w:author="Στάθης Καπ" w:date="2023-02-25T20:25:00Z">
                <w:rPr>
                  <w:rFonts w:ascii="Cambria Math" w:eastAsiaTheme="minorEastAsia" w:hAnsi="Cambria Math"/>
                  <w:lang w:val="el-GR"/>
                </w:rPr>
                <m:t>t</m:t>
              </w:ins>
            </m:r>
          </m:e>
          <m:sub>
            <m:r>
              <w:ins w:id="4167" w:author="Στάθης Καπ" w:date="2023-02-25T20:25:00Z">
                <w:rPr>
                  <w:rFonts w:ascii="Cambria Math" w:eastAsiaTheme="minorEastAsia" w:hAnsi="Cambria Math"/>
                  <w:lang w:val="el-GR"/>
                </w:rPr>
                <m:t>b</m:t>
              </w:ins>
            </m:r>
          </m:sub>
        </m:sSub>
        <m:r>
          <w:ins w:id="4168" w:author="Στάθης Καπ" w:date="2023-02-25T20:25:00Z">
            <w:rPr>
              <w:rFonts w:ascii="Cambria Math" w:eastAsiaTheme="minorEastAsia" w:hAnsi="Cambria Math"/>
              <w:lang w:val="el-GR"/>
            </w:rPr>
            <m:t>=[500-1000]</m:t>
          </w:ins>
        </m:r>
      </m:oMath>
      <w:ins w:id="4169" w:author="Στάθης Καπ" w:date="2023-02-25T20:25:00Z">
        <w:r w:rsidR="00105282">
          <w:rPr>
            <w:rFonts w:eastAsiaTheme="minorEastAsia"/>
            <w:lang w:val="el-GR"/>
          </w:rPr>
          <w:t xml:space="preserve"> αντίστοιχα</w:t>
        </w:r>
      </w:ins>
      <w:ins w:id="4170" w:author="Στάθης Καπ" w:date="2023-02-25T20:21:00Z">
        <w:r w:rsidR="002E1956" w:rsidRPr="00457104">
          <w:rPr>
            <w:rFonts w:eastAsiaTheme="minorEastAsia"/>
            <w:lang w:val="el-GR"/>
            <w:rPrChange w:id="4171" w:author="Στάθης Καπ" w:date="2023-02-25T20:22:00Z">
              <w:rPr>
                <w:rFonts w:eastAsiaTheme="minorEastAsia"/>
              </w:rPr>
            </w:rPrChange>
          </w:rPr>
          <w:t>.</w:t>
        </w:r>
      </w:ins>
      <w:ins w:id="4172" w:author="Στάθης Καπ" w:date="2023-02-25T20:22:00Z">
        <w:r w:rsidR="00457104" w:rsidRPr="00457104">
          <w:rPr>
            <w:rFonts w:eastAsiaTheme="minorEastAsia"/>
            <w:lang w:val="el-GR"/>
            <w:rPrChange w:id="4173" w:author="Στάθης Καπ" w:date="2023-02-25T20:22:00Z">
              <w:rPr>
                <w:rFonts w:eastAsiaTheme="minorEastAsia"/>
              </w:rPr>
            </w:rPrChange>
          </w:rPr>
          <w:t xml:space="preserve"> </w:t>
        </w:r>
      </w:ins>
      <w:ins w:id="4174" w:author="Στάθης Καπ" w:date="2023-02-25T20:26:00Z">
        <w:r w:rsidR="00157A67">
          <w:rPr>
            <w:rFonts w:eastAsiaTheme="minorEastAsia"/>
            <w:lang w:val="el-GR"/>
          </w:rPr>
          <w:t xml:space="preserve">Έστω </w:t>
        </w:r>
      </w:ins>
      <w:del w:id="4175" w:author="Στάθης Καπ" w:date="2023-02-25T20:22:00Z">
        <w:r w:rsidR="009423AF" w:rsidRPr="002057AA" w:rsidDel="00457104">
          <w:rPr>
            <w:lang w:val="el-GR"/>
          </w:rPr>
          <w:delText xml:space="preserve">πως σε μια διαδρομή </w:delText>
        </w:r>
        <w:r w:rsidR="009423AF" w:rsidDel="00457104">
          <w:delText>WalkA</w:delText>
        </w:r>
      </w:del>
      <w:del w:id="4176" w:author="Στάθης Καπ" w:date="2023-02-25T20:26:00Z">
        <w:r w:rsidR="009423AF" w:rsidRPr="002057AA" w:rsidDel="00157A67">
          <w:rPr>
            <w:lang w:val="el-GR"/>
          </w:rPr>
          <w:delText>,</w:delText>
        </w:r>
      </w:del>
      <w:ins w:id="4177" w:author="Στάθης Καπ" w:date="2023-02-25T20:22:00Z">
        <w:r w:rsidR="00457104">
          <w:rPr>
            <w:lang w:val="el-GR"/>
          </w:rPr>
          <w:t>πως</w:t>
        </w:r>
      </w:ins>
      <w:r w:rsidR="009423AF" w:rsidRPr="002057AA">
        <w:rPr>
          <w:lang w:val="el-GR"/>
        </w:rPr>
        <w:t xml:space="preserve"> ο τελευταίος κόμβος</w:t>
      </w:r>
      <w:ins w:id="4178" w:author="Στάθης Καπ" w:date="2023-02-25T20:22:00Z">
        <w:r w:rsidR="00457104">
          <w:rPr>
            <w:lang w:val="el-GR"/>
          </w:rPr>
          <w:t xml:space="preserve"> της</w:t>
        </w:r>
      </w:ins>
      <w:r w:rsidR="009423AF" w:rsidRPr="002057AA">
        <w:rPr>
          <w:lang w:val="el-GR"/>
        </w:rPr>
        <w:t xml:space="preserve"> </w:t>
      </w:r>
      <w:ins w:id="4179" w:author="Στάθης Καπ" w:date="2023-02-25T20:26:00Z">
        <w:r w:rsidR="00157A67">
          <w:rPr>
            <w:lang w:val="el-GR"/>
          </w:rPr>
          <w:t xml:space="preserve">διαδρομής του </w:t>
        </w:r>
      </w:ins>
      <m:oMath>
        <m:r>
          <w:ins w:id="4180" w:author="Στάθης Καπ" w:date="2023-02-25T20:26:00Z">
            <w:rPr>
              <w:rFonts w:ascii="Cambria Math" w:hAnsi="Cambria Math"/>
              <w:lang w:val="el-GR"/>
            </w:rPr>
            <m:t>opt</m:t>
          </w:ins>
        </m:r>
        <m:sSub>
          <m:sSubPr>
            <m:ctrlPr>
              <w:ins w:id="4181" w:author="Στάθης Καπ" w:date="2023-02-25T20:26:00Z">
                <w:rPr>
                  <w:rFonts w:ascii="Cambria Math" w:hAnsi="Cambria Math"/>
                  <w:i/>
                  <w:lang w:val="el-GR"/>
                </w:rPr>
              </w:ins>
            </m:ctrlPr>
          </m:sSubPr>
          <m:e>
            <m:r>
              <w:ins w:id="4182" w:author="Στάθης Καπ" w:date="2023-02-25T20:26:00Z">
                <w:rPr>
                  <w:rFonts w:ascii="Cambria Math" w:hAnsi="Cambria Math"/>
                  <w:lang w:val="el-GR"/>
                </w:rPr>
                <m:t>w</m:t>
              </w:ins>
            </m:r>
          </m:e>
          <m:sub>
            <m:r>
              <w:ins w:id="4183" w:author="Στάθης Καπ" w:date="2023-02-25T20:26:00Z">
                <w:rPr>
                  <w:rFonts w:ascii="Cambria Math" w:hAnsi="Cambria Math"/>
                  <w:lang w:val="el-GR"/>
                </w:rPr>
                <m:t>a</m:t>
              </w:ins>
            </m:r>
          </m:sub>
        </m:sSub>
        <m:r>
          <w:ins w:id="4184" w:author="Στάθης Καπ" w:date="2023-02-25T20:26:00Z">
            <w:rPr>
              <w:rFonts w:ascii="Cambria Math" w:hAnsi="Cambria Math"/>
              <w:lang w:val="el-GR"/>
            </w:rPr>
            <m:t xml:space="preserve"> </m:t>
          </w:ins>
        </m:r>
      </m:oMath>
      <w:r w:rsidR="009423AF" w:rsidRPr="002057AA">
        <w:rPr>
          <w:lang w:val="el-GR"/>
        </w:rPr>
        <w:t xml:space="preserve">είναι ο </w:t>
      </w:r>
      <w:r w:rsidR="009423AF">
        <w:t>z</w:t>
      </w:r>
      <w:r w:rsidR="009423AF" w:rsidRPr="002057AA">
        <w:rPr>
          <w:lang w:val="el-GR"/>
        </w:rPr>
        <w:t xml:space="preserve"> με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m:t>
            </m:r>
          </m:sub>
        </m:sSub>
        <m:r>
          <w:rPr>
            <w:rFonts w:ascii="Cambria Math" w:hAnsi="Cambria Math"/>
            <w:lang w:val="el-GR"/>
          </w:rPr>
          <m:t>=420</m:t>
        </m:r>
      </m:oMath>
      <w:r w:rsidR="009423AF" w:rsidRPr="002057AA">
        <w:rPr>
          <w:lang w:val="el-GR"/>
        </w:rPr>
        <w:t xml:space="preserve"> και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r>
          <w:rPr>
            <w:rFonts w:ascii="Cambria Math" w:hAnsi="Cambria Math"/>
            <w:lang w:val="el-GR"/>
          </w:rPr>
          <m:t>=</m:t>
        </m:r>
        <m:r>
          <w:ins w:id="4185" w:author="Στάθης Καπ" w:date="2023-02-02T00:06:00Z">
            <w:rPr>
              <w:rFonts w:ascii="Cambria Math" w:hAnsi="Cambria Math"/>
              <w:lang w:val="el-GR"/>
            </w:rPr>
            <m:t>80</m:t>
          </w:ins>
        </m:r>
        <m:r>
          <w:del w:id="4186" w:author="Στάθης Καπ" w:date="2023-02-02T00:06:00Z">
            <w:rPr>
              <w:rFonts w:ascii="Cambria Math" w:hAnsi="Cambria Math"/>
              <w:lang w:val="el-GR"/>
            </w:rPr>
            <m:t>420</m:t>
          </w:del>
        </m:r>
      </m:oMath>
      <w:r w:rsidR="00F91473" w:rsidRPr="002F0403">
        <w:rPr>
          <w:rFonts w:eastAsiaTheme="minorEastAsia"/>
          <w:lang w:val="el-GR"/>
        </w:rPr>
        <w:t xml:space="preserve"> </w:t>
      </w:r>
      <w:r w:rsidR="009423AF" w:rsidRPr="002057AA">
        <w:rPr>
          <w:lang w:val="el-GR"/>
        </w:rPr>
        <w:t xml:space="preserve">και έστω </w:t>
      </w:r>
      <w:r w:rsidR="009423AF">
        <w:t>cnext</w:t>
      </w:r>
      <w:r w:rsidR="009423AF" w:rsidRPr="002057AA">
        <w:rPr>
          <w:lang w:val="el-GR"/>
        </w:rPr>
        <w:t xml:space="preserve"> το </w:t>
      </w:r>
      <w:del w:id="4187" w:author="Στάθης Καπ" w:date="2023-02-25T20:20:00Z">
        <w:r w:rsidR="009423AF" w:rsidDel="004523AF">
          <w:delText>weighted</w:delText>
        </w:r>
        <w:r w:rsidR="009423AF" w:rsidRPr="002057AA" w:rsidDel="004523AF">
          <w:rPr>
            <w:lang w:val="el-GR"/>
          </w:rPr>
          <w:delText xml:space="preserve"> </w:delText>
        </w:r>
        <w:r w:rsidR="009423AF" w:rsidDel="004523AF">
          <w:delText>centroid</w:delText>
        </w:r>
      </w:del>
      <w:ins w:id="4188" w:author="Στάθης Καπ" w:date="2023-02-25T20:20:00Z">
        <w:r w:rsidR="004523AF">
          <w:rPr>
            <w:lang w:val="el-GR"/>
          </w:rPr>
          <w:t>σταθμισμένο κέντρο</w:t>
        </w:r>
      </w:ins>
      <w:r w:rsidR="009423AF" w:rsidRPr="002057AA">
        <w:rPr>
          <w:lang w:val="el-GR"/>
        </w:rPr>
        <w:t xml:space="preserve"> </w:t>
      </w:r>
      <w:ins w:id="4189" w:author="Στάθης Καπ" w:date="2023-02-25T20:27:00Z">
        <w:r w:rsidR="00DF3674">
          <w:rPr>
            <w:lang w:val="el-GR"/>
          </w:rPr>
          <w:t xml:space="preserve">του </w:t>
        </w:r>
      </w:ins>
      <m:oMath>
        <m:r>
          <w:ins w:id="4190" w:author="Στάθης Καπ" w:date="2023-02-25T20:27:00Z">
            <w:rPr>
              <w:rFonts w:ascii="Cambria Math" w:hAnsi="Cambria Math"/>
              <w:lang w:val="el-GR"/>
            </w:rPr>
            <m:t>opt</m:t>
          </w:ins>
        </m:r>
        <m:sSub>
          <m:sSubPr>
            <m:ctrlPr>
              <w:ins w:id="4191" w:author="Στάθης Καπ" w:date="2023-02-25T20:27:00Z">
                <w:rPr>
                  <w:rFonts w:ascii="Cambria Math" w:hAnsi="Cambria Math"/>
                  <w:i/>
                  <w:lang w:val="el-GR"/>
                </w:rPr>
              </w:ins>
            </m:ctrlPr>
          </m:sSubPr>
          <m:e>
            <m:r>
              <w:ins w:id="4192" w:author="Στάθης Καπ" w:date="2023-02-25T20:27:00Z">
                <w:rPr>
                  <w:rFonts w:ascii="Cambria Math" w:hAnsi="Cambria Math"/>
                  <w:lang w:val="el-GR"/>
                </w:rPr>
                <m:t>w</m:t>
              </w:ins>
            </m:r>
          </m:e>
          <m:sub>
            <m:r>
              <w:ins w:id="4193" w:author="Στάθης Καπ" w:date="2023-02-25T20:27:00Z">
                <w:rPr>
                  <w:rFonts w:ascii="Cambria Math" w:hAnsi="Cambria Math"/>
                  <w:lang w:val="el-GR"/>
                </w:rPr>
                <m:t>b</m:t>
              </w:ins>
            </m:r>
          </m:sub>
        </m:sSub>
      </m:oMath>
      <w:ins w:id="4194" w:author="Στάθης Καπ" w:date="2023-02-25T20:27:00Z">
        <w:r w:rsidR="00DF3674" w:rsidRPr="001B282E">
          <w:rPr>
            <w:rFonts w:eastAsiaTheme="minorEastAsia"/>
            <w:lang w:val="el-GR"/>
            <w:rPrChange w:id="4195" w:author="Στάθης Καπ" w:date="2023-02-25T20:27:00Z">
              <w:rPr>
                <w:rFonts w:eastAsiaTheme="minorEastAsia"/>
              </w:rPr>
            </w:rPrChange>
          </w:rPr>
          <w:t xml:space="preserve"> </w:t>
        </w:r>
      </w:ins>
      <w:del w:id="4196" w:author="Στάθης Καπ" w:date="2023-02-25T20:27:00Z">
        <w:r w:rsidR="009423AF" w:rsidRPr="002057AA" w:rsidDel="00DF3674">
          <w:rPr>
            <w:lang w:val="el-GR"/>
          </w:rPr>
          <w:delText xml:space="preserve">της </w:delText>
        </w:r>
      </w:del>
      <w:del w:id="4197" w:author="Στάθης Καπ" w:date="2023-02-25T20:23:00Z">
        <w:r w:rsidR="009423AF" w:rsidRPr="002057AA" w:rsidDel="00482AD5">
          <w:rPr>
            <w:lang w:val="el-GR"/>
          </w:rPr>
          <w:delText xml:space="preserve">επόμενης </w:delText>
        </w:r>
      </w:del>
      <w:del w:id="4198" w:author="Στάθης Καπ" w:date="2023-02-25T20:26:00Z">
        <w:r w:rsidR="009423AF" w:rsidRPr="002057AA" w:rsidDel="00DF3674">
          <w:rPr>
            <w:lang w:val="el-GR"/>
          </w:rPr>
          <w:delText>διαδρομής</w:delText>
        </w:r>
      </w:del>
      <w:ins w:id="4199" w:author="Στάθης Καπ" w:date="2023-02-02T10:32:00Z">
        <w:r w:rsidR="00CD50FF">
          <w:rPr>
            <w:lang w:val="el-GR"/>
          </w:rPr>
          <w:t>με</w:t>
        </w:r>
      </w:ins>
      <w:del w:id="4200" w:author="Στάθης Καπ" w:date="2023-02-02T10:32:00Z">
        <w:r w:rsidR="009423AF" w:rsidRPr="002057AA" w:rsidDel="00CD50FF">
          <w:rPr>
            <w:lang w:val="el-GR"/>
          </w:rPr>
          <w:delText>. Εάν</w:delText>
        </w:r>
      </w:del>
      <w:r w:rsidR="009423AF" w:rsidRPr="002057AA">
        <w:rPr>
          <w:lang w:val="el-GR"/>
        </w:rPr>
        <w:t xml:space="preserve"> </w:t>
      </w:r>
      <w:commentRangeStart w:id="4201"/>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z→cnext</m:t>
            </m:r>
          </m:sub>
        </m:sSub>
        <m:r>
          <w:rPr>
            <w:rFonts w:ascii="Cambria Math" w:hAnsi="Cambria Math"/>
            <w:lang w:val="el-GR"/>
          </w:rPr>
          <m:t>=100</m:t>
        </m:r>
        <w:commentRangeEnd w:id="4201"/>
        <m:r>
          <m:rPr>
            <m:sty m:val="p"/>
          </m:rPr>
          <w:rPr>
            <w:rStyle w:val="CommentReference"/>
          </w:rPr>
          <w:commentReference w:id="4201"/>
        </m:r>
      </m:oMath>
      <w:ins w:id="4202" w:author="Στάθης Καπ" w:date="2023-02-02T10:32:00Z">
        <w:r w:rsidR="00CD50FF">
          <w:rPr>
            <w:lang w:val="el-GR"/>
          </w:rPr>
          <w:t xml:space="preserve">. </w:t>
        </w:r>
      </w:ins>
      <w:del w:id="4203" w:author="Στάθης Καπ" w:date="2023-02-02T10:32:00Z">
        <w:r w:rsidR="009423AF" w:rsidRPr="002057AA" w:rsidDel="00CD50FF">
          <w:rPr>
            <w:lang w:val="el-GR"/>
          </w:rPr>
          <w:delText xml:space="preserve">, τότε </w:delText>
        </w:r>
      </w:del>
      <w:ins w:id="4204" w:author="Στάθης Καπ" w:date="2023-02-02T10:32:00Z">
        <w:r w:rsidR="00CD50FF">
          <w:rPr>
            <w:lang w:val="el-GR"/>
          </w:rPr>
          <w:t>Ο</w:t>
        </w:r>
      </w:ins>
      <w:del w:id="4205" w:author="Στάθης Καπ" w:date="2023-02-02T10:32:00Z">
        <w:r w:rsidR="009423AF" w:rsidRPr="002057AA" w:rsidDel="00CD50FF">
          <w:rPr>
            <w:lang w:val="el-GR"/>
          </w:rPr>
          <w:delText>ο</w:delText>
        </w:r>
      </w:del>
      <w:r w:rsidR="009423AF" w:rsidRPr="002057AA">
        <w:rPr>
          <w:lang w:val="el-GR"/>
        </w:rPr>
        <w:t xml:space="preserve"> τελικός κόμβος </w:t>
      </w:r>
      <w:del w:id="4206" w:author="Στάθης Καπ" w:date="2023-02-02T09:31:00Z">
        <w:r w:rsidR="009423AF" w:rsidDel="00FF702D">
          <w:delText>final</w:delText>
        </w:r>
        <w:r w:rsidR="009423AF" w:rsidRPr="002057AA" w:rsidDel="00FF702D">
          <w:rPr>
            <w:lang w:val="el-GR"/>
          </w:rPr>
          <w:delText xml:space="preserve"> </w:delText>
        </w:r>
      </w:del>
      <w:ins w:id="4207" w:author="Στάθης Καπ" w:date="2023-02-02T09:32:00Z">
        <w:r w:rsidR="00226AD4">
          <w:t>ed</w:t>
        </w:r>
      </w:ins>
      <w:ins w:id="4208" w:author="Στάθης Καπ" w:date="2023-02-02T09:31:00Z">
        <w:r w:rsidR="00FF702D" w:rsidRPr="002057AA">
          <w:rPr>
            <w:lang w:val="el-GR"/>
          </w:rPr>
          <w:t xml:space="preserve"> </w:t>
        </w:r>
      </w:ins>
      <w:del w:id="4209" w:author="Στάθης Καπ" w:date="2023-02-25T20:27:00Z">
        <w:r w:rsidR="009423AF" w:rsidRPr="002057AA" w:rsidDel="0074374E">
          <w:rPr>
            <w:lang w:val="el-GR"/>
          </w:rPr>
          <w:delText>τ</w:delText>
        </w:r>
      </w:del>
      <w:ins w:id="4210" w:author="Στάθης Καπ" w:date="2023-02-25T20:27:00Z">
        <w:r w:rsidR="0074374E">
          <w:rPr>
            <w:lang w:val="el-GR"/>
          </w:rPr>
          <w:t xml:space="preserve">της </w:t>
        </w:r>
      </w:ins>
      <w:del w:id="4211" w:author="Στάθης Καπ" w:date="2023-02-25T20:27:00Z">
        <w:r w:rsidR="009423AF" w:rsidRPr="002057AA" w:rsidDel="0074374E">
          <w:rPr>
            <w:lang w:val="el-GR"/>
          </w:rPr>
          <w:delText xml:space="preserve">ης τρέχουσας </w:delText>
        </w:r>
      </w:del>
      <w:r w:rsidR="009423AF" w:rsidRPr="002057AA">
        <w:rPr>
          <w:lang w:val="el-GR"/>
        </w:rPr>
        <w:t>διαδρομής</w:t>
      </w:r>
      <w:ins w:id="4212" w:author="Στάθης Καπ" w:date="2023-02-25T20:27:00Z">
        <w:r w:rsidR="0074374E">
          <w:rPr>
            <w:lang w:val="el-GR"/>
          </w:rPr>
          <w:t xml:space="preserve"> του </w:t>
        </w:r>
      </w:ins>
      <m:oMath>
        <m:r>
          <w:ins w:id="4213" w:author="Στάθης Καπ" w:date="2023-02-25T20:27:00Z">
            <w:rPr>
              <w:rFonts w:ascii="Cambria Math" w:hAnsi="Cambria Math"/>
              <w:lang w:val="el-GR"/>
            </w:rPr>
            <m:t>opt</m:t>
          </w:ins>
        </m:r>
        <m:sSub>
          <m:sSubPr>
            <m:ctrlPr>
              <w:ins w:id="4214" w:author="Στάθης Καπ" w:date="2023-02-25T20:27:00Z">
                <w:rPr>
                  <w:rFonts w:ascii="Cambria Math" w:hAnsi="Cambria Math"/>
                  <w:i/>
                  <w:lang w:val="el-GR"/>
                </w:rPr>
              </w:ins>
            </m:ctrlPr>
          </m:sSubPr>
          <m:e>
            <m:r>
              <w:ins w:id="4215" w:author="Στάθης Καπ" w:date="2023-02-25T20:27:00Z">
                <w:rPr>
                  <w:rFonts w:ascii="Cambria Math" w:hAnsi="Cambria Math"/>
                  <w:lang w:val="el-GR"/>
                </w:rPr>
                <m:t>w</m:t>
              </w:ins>
            </m:r>
          </m:e>
          <m:sub>
            <m:r>
              <w:ins w:id="4216" w:author="Στάθης Καπ" w:date="2023-02-25T20:27:00Z">
                <w:rPr>
                  <w:rFonts w:ascii="Cambria Math" w:hAnsi="Cambria Math"/>
                  <w:lang w:val="el-GR"/>
                </w:rPr>
                <m:t>a</m:t>
              </w:ins>
            </m:r>
          </m:sub>
        </m:sSub>
      </m:oMath>
      <w:r w:rsidR="009423AF" w:rsidRPr="002057AA">
        <w:rPr>
          <w:lang w:val="el-GR"/>
        </w:rPr>
        <w:t xml:space="preserve"> </w:t>
      </w:r>
      <w:del w:id="4217" w:author="Στάθης Καπ" w:date="2023-02-25T20:27:00Z">
        <w:r w:rsidR="009423AF" w:rsidRPr="002057AA" w:rsidDel="001B282E">
          <w:rPr>
            <w:lang w:val="el-GR"/>
          </w:rPr>
          <w:delText xml:space="preserve">υπολογίζεται </w:delText>
        </w:r>
      </w:del>
      <w:ins w:id="4218" w:author="Στάθης Καπ" w:date="2023-02-25T20:27:00Z">
        <w:r w:rsidR="001B282E">
          <w:rPr>
            <w:lang w:val="el-GR"/>
          </w:rPr>
          <w:t>θα υπολογιζόταν</w:t>
        </w:r>
        <w:r w:rsidR="001B282E" w:rsidRPr="002057AA">
          <w:rPr>
            <w:lang w:val="el-GR"/>
          </w:rPr>
          <w:t xml:space="preserve"> </w:t>
        </w:r>
      </w:ins>
      <w:ins w:id="4219" w:author="Στάθης Καπ" w:date="2023-02-02T10:32:00Z">
        <w:r w:rsidR="00CD50FF">
          <w:rPr>
            <w:lang w:val="el-GR"/>
          </w:rPr>
          <w:t>από τις σχέσεις</w:t>
        </w:r>
      </w:ins>
      <w:del w:id="4220" w:author="Στάθης Καπ" w:date="2023-02-02T10:32:00Z">
        <w:r w:rsidR="009423AF" w:rsidRPr="002057AA" w:rsidDel="00CD50FF">
          <w:rPr>
            <w:lang w:val="el-GR"/>
          </w:rPr>
          <w:delText>ως εξής</w:delText>
        </w:r>
      </w:del>
      <w:r w:rsidR="009423AF" w:rsidRPr="002057AA">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221"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222">
          <w:tblGrid>
            <w:gridCol w:w="618"/>
            <w:gridCol w:w="7601"/>
            <w:gridCol w:w="619"/>
          </w:tblGrid>
        </w:tblGridChange>
      </w:tblGrid>
      <w:tr w:rsidR="00A13A8D" w14:paraId="39177BD3" w14:textId="77777777" w:rsidTr="00603993">
        <w:trPr>
          <w:ins w:id="4223" w:author="Στάθης Καπ" w:date="2023-02-01T21:29:00Z"/>
        </w:trPr>
        <w:tc>
          <w:tcPr>
            <w:tcW w:w="350" w:type="pct"/>
            <w:tcPrChange w:id="4224" w:author="Στάθης Καπ" w:date="2023-02-01T08:48:00Z">
              <w:tcPr>
                <w:tcW w:w="350" w:type="pct"/>
              </w:tcPr>
            </w:tcPrChange>
          </w:tcPr>
          <w:p w14:paraId="0F0ABAA7" w14:textId="77777777" w:rsidR="00A13A8D" w:rsidRPr="00CD50FF" w:rsidRDefault="00A13A8D">
            <w:pPr>
              <w:spacing w:after="160"/>
              <w:rPr>
                <w:ins w:id="4225" w:author="Στάθης Καπ" w:date="2023-02-01T21:29:00Z"/>
                <w:lang w:val="el-GR"/>
              </w:rPr>
              <w:pPrChange w:id="4226" w:author="Στάθης Καπ" w:date="2023-02-01T08:46:00Z">
                <w:pPr/>
              </w:pPrChange>
            </w:pPr>
          </w:p>
        </w:tc>
        <w:tc>
          <w:tcPr>
            <w:tcW w:w="4300" w:type="pct"/>
            <w:tcPrChange w:id="4227" w:author="Στάθης Καπ" w:date="2023-02-01T08:48:00Z">
              <w:tcPr>
                <w:tcW w:w="4300" w:type="pct"/>
              </w:tcPr>
            </w:tcPrChange>
          </w:tcPr>
          <w:p w14:paraId="29A75A9B" w14:textId="3AD0E3AD" w:rsidR="00A13A8D" w:rsidRPr="005846FF" w:rsidRDefault="00A13A8D">
            <w:pPr>
              <w:spacing w:after="160"/>
              <w:rPr>
                <w:ins w:id="4228" w:author="Στάθης Καπ" w:date="2023-02-01T21:29:00Z"/>
                <w:lang w:val="el-GR"/>
              </w:rPr>
              <w:pPrChange w:id="4229" w:author="Στάθης Καπ" w:date="2023-02-01T08:46:00Z">
                <w:pPr/>
              </w:pPrChange>
            </w:pPr>
            <m:oMathPara>
              <m:oMath>
                <m:r>
                  <w:ins w:id="4230" w:author="Στάθης Καπ" w:date="2023-02-01T21:29:00Z">
                    <w:rPr>
                      <w:rFonts w:ascii="Cambria Math" w:hAnsi="Cambria Math"/>
                    </w:rPr>
                    <m:t>t=</m:t>
                  </w:ins>
                </m:r>
                <m:f>
                  <m:fPr>
                    <m:ctrlPr>
                      <w:ins w:id="4231" w:author="Στάθης Καπ" w:date="2023-02-01T21:29:00Z">
                        <w:rPr>
                          <w:rFonts w:ascii="Cambria Math" w:hAnsi="Cambria Math"/>
                          <w:i/>
                        </w:rPr>
                      </w:ins>
                    </m:ctrlPr>
                  </m:fPr>
                  <m:num>
                    <m:r>
                      <w:ins w:id="4232" w:author="Στάθης Καπ" w:date="2023-02-02T09:22:00Z">
                        <w:rPr>
                          <w:rFonts w:ascii="Cambria Math" w:hAnsi="Cambria Math"/>
                        </w:rPr>
                        <m:t>maxShif</m:t>
                      </w:ins>
                    </m:r>
                    <m:sSub>
                      <m:sSubPr>
                        <m:ctrlPr>
                          <w:ins w:id="4233" w:author="Στάθης Καπ" w:date="2023-02-02T09:22:00Z">
                            <w:rPr>
                              <w:rFonts w:ascii="Cambria Math" w:hAnsi="Cambria Math"/>
                              <w:i/>
                            </w:rPr>
                          </w:ins>
                        </m:ctrlPr>
                      </m:sSubPr>
                      <m:e>
                        <m:r>
                          <w:ins w:id="4234" w:author="Στάθης Καπ" w:date="2023-02-02T09:22:00Z">
                            <w:rPr>
                              <w:rFonts w:ascii="Cambria Math" w:hAnsi="Cambria Math"/>
                            </w:rPr>
                            <m:t>t</m:t>
                          </w:ins>
                        </m:r>
                      </m:e>
                      <m:sub>
                        <m:r>
                          <w:ins w:id="4235" w:author="Στάθης Καπ" w:date="2023-02-02T09:22:00Z">
                            <w:rPr>
                              <w:rFonts w:ascii="Cambria Math" w:hAnsi="Cambria Math"/>
                            </w:rPr>
                            <m:t>z</m:t>
                          </w:ins>
                        </m:r>
                      </m:sub>
                    </m:sSub>
                  </m:num>
                  <m:den>
                    <m:r>
                      <w:ins w:id="4236" w:author="Στάθης Καπ" w:date="2023-02-02T09:35:00Z">
                        <w:rPr>
                          <w:rFonts w:ascii="Cambria Math" w:hAnsi="Cambria Math"/>
                        </w:rPr>
                        <m:t>travelTim</m:t>
                      </w:ins>
                    </m:r>
                    <m:sSub>
                      <m:sSubPr>
                        <m:ctrlPr>
                          <w:ins w:id="4237" w:author="Στάθης Καπ" w:date="2023-02-02T09:35:00Z">
                            <w:rPr>
                              <w:rFonts w:ascii="Cambria Math" w:hAnsi="Cambria Math"/>
                              <w:i/>
                            </w:rPr>
                          </w:ins>
                        </m:ctrlPr>
                      </m:sSubPr>
                      <m:e>
                        <m:r>
                          <w:ins w:id="4238" w:author="Στάθης Καπ" w:date="2023-02-02T09:35:00Z">
                            <w:rPr>
                              <w:rFonts w:ascii="Cambria Math" w:hAnsi="Cambria Math"/>
                            </w:rPr>
                            <m:t>e</m:t>
                          </w:ins>
                        </m:r>
                      </m:e>
                      <m:sub>
                        <m:r>
                          <w:ins w:id="4239" w:author="Στάθης Καπ" w:date="2023-02-02T09:35:00Z">
                            <w:rPr>
                              <w:rFonts w:ascii="Cambria Math" w:hAnsi="Cambria Math"/>
                            </w:rPr>
                            <m:t>z→cnext</m:t>
                          </w:ins>
                        </m:r>
                      </m:sub>
                    </m:sSub>
                  </m:den>
                </m:f>
              </m:oMath>
            </m:oMathPara>
          </w:p>
        </w:tc>
        <w:tc>
          <w:tcPr>
            <w:tcW w:w="350" w:type="pct"/>
            <w:vAlign w:val="center"/>
            <w:tcPrChange w:id="4240" w:author="Στάθης Καπ" w:date="2023-02-01T08:48:00Z">
              <w:tcPr>
                <w:tcW w:w="350" w:type="pct"/>
                <w:vAlign w:val="bottom"/>
              </w:tcPr>
            </w:tcPrChange>
          </w:tcPr>
          <w:p w14:paraId="144BC028" w14:textId="229B73AA" w:rsidR="00A13A8D" w:rsidRPr="00650B05" w:rsidRDefault="00A13A8D">
            <w:pPr>
              <w:pStyle w:val="Caption"/>
              <w:spacing w:after="160"/>
              <w:rPr>
                <w:ins w:id="4241" w:author="Στάθης Καπ" w:date="2023-02-01T21:29:00Z"/>
                <w:lang w:val="el-GR"/>
              </w:rPr>
              <w:pPrChange w:id="4242" w:author="Στάθης Καπ" w:date="2023-02-01T08:47:00Z">
                <w:pPr/>
              </w:pPrChange>
            </w:pPr>
            <w:ins w:id="4243" w:author="Στάθης Καπ" w:date="2023-02-01T21:29:00Z">
              <w:r>
                <w:t>(</w:t>
              </w:r>
              <w:r>
                <w:rPr>
                  <w:lang w:val="el-GR"/>
                </w:rPr>
                <w:fldChar w:fldCharType="begin"/>
              </w:r>
              <w:r>
                <w:rPr>
                  <w:lang w:val="el-GR"/>
                </w:rPr>
                <w:instrText xml:space="preserve"> STYLEREF 1 \s </w:instrText>
              </w:r>
              <w:r>
                <w:rPr>
                  <w:lang w:val="el-GR"/>
                </w:rPr>
                <w:fldChar w:fldCharType="separate"/>
              </w:r>
            </w:ins>
            <w:r w:rsidR="006132C8">
              <w:rPr>
                <w:noProof/>
                <w:lang w:val="el-GR"/>
              </w:rPr>
              <w:t>4</w:t>
            </w:r>
            <w:ins w:id="4244"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245" w:author="Στάθης Καπ" w:date="2023-03-03T01:31:00Z">
              <w:r w:rsidR="006132C8">
                <w:rPr>
                  <w:noProof/>
                  <w:lang w:val="el-GR"/>
                </w:rPr>
                <w:t>2</w:t>
              </w:r>
            </w:ins>
            <w:del w:id="4246" w:author="Στάθης Καπ" w:date="2023-02-12T05:59:00Z">
              <w:r w:rsidDel="00237FE3">
                <w:rPr>
                  <w:noProof/>
                  <w:lang w:val="el-GR"/>
                </w:rPr>
                <w:delText>4</w:delText>
              </w:r>
            </w:del>
            <w:ins w:id="4247" w:author="Στάθης Καπ" w:date="2023-02-01T21:29:00Z">
              <w:r>
                <w:rPr>
                  <w:lang w:val="el-GR"/>
                </w:rPr>
                <w:fldChar w:fldCharType="end"/>
              </w:r>
              <w:r>
                <w:t>)</w:t>
              </w:r>
            </w:ins>
          </w:p>
        </w:tc>
      </w:tr>
      <w:tr w:rsidR="00E56844" w14:paraId="4FF895FB" w14:textId="77777777" w:rsidTr="00603993">
        <w:trPr>
          <w:ins w:id="4248" w:author="Στάθης Καπ" w:date="2023-02-01T21:29:00Z"/>
        </w:trPr>
        <w:tc>
          <w:tcPr>
            <w:tcW w:w="350" w:type="pct"/>
            <w:tcPrChange w:id="4249" w:author="Στάθης Καπ" w:date="2023-02-01T08:48:00Z">
              <w:tcPr>
                <w:tcW w:w="350" w:type="pct"/>
              </w:tcPr>
            </w:tcPrChange>
          </w:tcPr>
          <w:p w14:paraId="76E729B7" w14:textId="77777777" w:rsidR="00E56844" w:rsidRDefault="00E56844">
            <w:pPr>
              <w:spacing w:after="160"/>
              <w:rPr>
                <w:ins w:id="4250" w:author="Στάθης Καπ" w:date="2023-02-01T21:29:00Z"/>
                <w:lang w:val="el-GR"/>
              </w:rPr>
              <w:pPrChange w:id="4251" w:author="Στάθης Καπ" w:date="2023-02-01T08:46:00Z">
                <w:pPr/>
              </w:pPrChange>
            </w:pPr>
          </w:p>
        </w:tc>
        <w:tc>
          <w:tcPr>
            <w:tcW w:w="4300" w:type="pct"/>
            <w:tcPrChange w:id="4252" w:author="Στάθης Καπ" w:date="2023-02-01T08:48:00Z">
              <w:tcPr>
                <w:tcW w:w="4300" w:type="pct"/>
              </w:tcPr>
            </w:tcPrChange>
          </w:tcPr>
          <w:p w14:paraId="1D38415A" w14:textId="517B777D" w:rsidR="00E56844" w:rsidRPr="005846FF" w:rsidRDefault="00F03C40">
            <w:pPr>
              <w:spacing w:after="160"/>
              <w:rPr>
                <w:ins w:id="4253" w:author="Στάθης Καπ" w:date="2023-02-01T21:29:00Z"/>
                <w:lang w:val="el-GR"/>
              </w:rPr>
              <w:pPrChange w:id="4254" w:author="Στάθης Καπ" w:date="2023-02-01T08:46:00Z">
                <w:pPr/>
              </w:pPrChange>
            </w:pPr>
            <m:oMathPara>
              <m:oMath>
                <m:sSub>
                  <m:sSubPr>
                    <m:ctrlPr>
                      <w:ins w:id="4255" w:author="Στάθης Καπ" w:date="2023-02-02T10:29:00Z">
                        <w:rPr>
                          <w:rFonts w:ascii="Cambria Math" w:hAnsi="Cambria Math"/>
                          <w:i/>
                        </w:rPr>
                      </w:ins>
                    </m:ctrlPr>
                  </m:sSubPr>
                  <m:e>
                    <m:d>
                      <m:dPr>
                        <m:ctrlPr>
                          <w:ins w:id="4256" w:author="Στάθης Καπ" w:date="2023-02-02T10:29:00Z">
                            <w:rPr>
                              <w:rFonts w:ascii="Cambria Math" w:hAnsi="Cambria Math"/>
                              <w:i/>
                            </w:rPr>
                          </w:ins>
                        </m:ctrlPr>
                      </m:dPr>
                      <m:e>
                        <m:r>
                          <w:ins w:id="4257" w:author="Στάθης Καπ" w:date="2023-02-02T10:29:00Z">
                            <w:rPr>
                              <w:rFonts w:ascii="Cambria Math" w:hAnsi="Cambria Math"/>
                            </w:rPr>
                            <m:t>x,y</m:t>
                          </w:ins>
                        </m:r>
                      </m:e>
                    </m:d>
                  </m:e>
                  <m:sub>
                    <m:r>
                      <w:ins w:id="4258" w:author="Στάθης Καπ" w:date="2023-02-02T10:29:00Z">
                        <w:rPr>
                          <w:rFonts w:ascii="Cambria Math" w:hAnsi="Cambria Math"/>
                        </w:rPr>
                        <m:t>ed</m:t>
                      </w:ins>
                    </m:r>
                  </m:sub>
                </m:sSub>
                <m:r>
                  <w:ins w:id="4259" w:author="Στάθης Καπ" w:date="2023-02-01T21:29:00Z">
                    <w:rPr>
                      <w:rFonts w:ascii="Cambria Math" w:hAnsi="Cambria Math"/>
                    </w:rPr>
                    <m:t>=((1-t)∙</m:t>
                  </w:ins>
                </m:r>
                <m:sSub>
                  <m:sSubPr>
                    <m:ctrlPr>
                      <w:ins w:id="4260" w:author="Στάθης Καπ" w:date="2023-02-01T21:29:00Z">
                        <w:rPr>
                          <w:rFonts w:ascii="Cambria Math" w:hAnsi="Cambria Math"/>
                          <w:i/>
                        </w:rPr>
                      </w:ins>
                    </m:ctrlPr>
                  </m:sSubPr>
                  <m:e>
                    <m:r>
                      <w:ins w:id="4261" w:author="Στάθης Καπ" w:date="2023-02-01T21:29:00Z">
                        <w:rPr>
                          <w:rFonts w:ascii="Cambria Math" w:hAnsi="Cambria Math"/>
                        </w:rPr>
                        <m:t>x</m:t>
                      </w:ins>
                    </m:r>
                  </m:e>
                  <m:sub>
                    <m:r>
                      <w:ins w:id="4262" w:author="Στάθης Καπ" w:date="2023-02-01T21:29:00Z">
                        <w:rPr>
                          <w:rFonts w:ascii="Cambria Math" w:hAnsi="Cambria Math"/>
                        </w:rPr>
                        <m:t>z</m:t>
                      </w:ins>
                    </m:r>
                  </m:sub>
                </m:sSub>
                <m:r>
                  <w:ins w:id="4263" w:author="Στάθης Καπ" w:date="2023-02-01T21:29:00Z">
                    <w:rPr>
                      <w:rFonts w:ascii="Cambria Math" w:hAnsi="Cambria Math"/>
                    </w:rPr>
                    <m:t>+t∙</m:t>
                  </w:ins>
                </m:r>
                <m:sSub>
                  <m:sSubPr>
                    <m:ctrlPr>
                      <w:ins w:id="4264" w:author="Στάθης Καπ" w:date="2023-02-01T21:29:00Z">
                        <w:rPr>
                          <w:rFonts w:ascii="Cambria Math" w:hAnsi="Cambria Math"/>
                          <w:i/>
                        </w:rPr>
                      </w:ins>
                    </m:ctrlPr>
                  </m:sSubPr>
                  <m:e>
                    <m:r>
                      <w:ins w:id="4265" w:author="Στάθης Καπ" w:date="2023-02-01T21:29:00Z">
                        <w:rPr>
                          <w:rFonts w:ascii="Cambria Math" w:hAnsi="Cambria Math"/>
                        </w:rPr>
                        <m:t>x</m:t>
                      </w:ins>
                    </m:r>
                  </m:e>
                  <m:sub>
                    <m:r>
                      <w:ins w:id="4266" w:author="Στάθης Καπ" w:date="2023-02-01T21:29:00Z">
                        <w:rPr>
                          <w:rFonts w:ascii="Cambria Math" w:hAnsi="Cambria Math"/>
                        </w:rPr>
                        <m:t>cnext</m:t>
                      </w:ins>
                    </m:r>
                  </m:sub>
                </m:sSub>
                <m:r>
                  <w:ins w:id="4267" w:author="Στάθης Καπ" w:date="2023-02-01T21:29:00Z">
                    <w:rPr>
                      <w:rFonts w:ascii="Cambria Math" w:hAnsi="Cambria Math"/>
                    </w:rPr>
                    <m:t>, (1-t)∙</m:t>
                  </w:ins>
                </m:r>
                <m:sSub>
                  <m:sSubPr>
                    <m:ctrlPr>
                      <w:ins w:id="4268" w:author="Στάθης Καπ" w:date="2023-02-01T21:29:00Z">
                        <w:rPr>
                          <w:rFonts w:ascii="Cambria Math" w:hAnsi="Cambria Math"/>
                          <w:i/>
                        </w:rPr>
                      </w:ins>
                    </m:ctrlPr>
                  </m:sSubPr>
                  <m:e>
                    <m:r>
                      <w:ins w:id="4269" w:author="Στάθης Καπ" w:date="2023-02-01T21:29:00Z">
                        <w:rPr>
                          <w:rFonts w:ascii="Cambria Math" w:hAnsi="Cambria Math"/>
                        </w:rPr>
                        <m:t>y</m:t>
                      </w:ins>
                    </m:r>
                  </m:e>
                  <m:sub>
                    <m:r>
                      <w:ins w:id="4270" w:author="Στάθης Καπ" w:date="2023-02-01T21:29:00Z">
                        <w:rPr>
                          <w:rFonts w:ascii="Cambria Math" w:hAnsi="Cambria Math"/>
                        </w:rPr>
                        <m:t>z</m:t>
                      </w:ins>
                    </m:r>
                  </m:sub>
                </m:sSub>
                <m:r>
                  <w:ins w:id="4271" w:author="Στάθης Καπ" w:date="2023-02-01T21:29:00Z">
                    <w:rPr>
                      <w:rFonts w:ascii="Cambria Math" w:hAnsi="Cambria Math"/>
                    </w:rPr>
                    <m:t>+t∙</m:t>
                  </w:ins>
                </m:r>
                <m:sSub>
                  <m:sSubPr>
                    <m:ctrlPr>
                      <w:ins w:id="4272" w:author="Στάθης Καπ" w:date="2023-02-01T21:29:00Z">
                        <w:rPr>
                          <w:rFonts w:ascii="Cambria Math" w:hAnsi="Cambria Math"/>
                          <w:i/>
                        </w:rPr>
                      </w:ins>
                    </m:ctrlPr>
                  </m:sSubPr>
                  <m:e>
                    <m:r>
                      <w:ins w:id="4273" w:author="Στάθης Καπ" w:date="2023-02-01T21:29:00Z">
                        <w:rPr>
                          <w:rFonts w:ascii="Cambria Math" w:hAnsi="Cambria Math"/>
                        </w:rPr>
                        <m:t>y</m:t>
                      </w:ins>
                    </m:r>
                  </m:e>
                  <m:sub>
                    <m:r>
                      <w:ins w:id="4274" w:author="Στάθης Καπ" w:date="2023-02-01T21:29:00Z">
                        <w:rPr>
                          <w:rFonts w:ascii="Cambria Math" w:hAnsi="Cambria Math"/>
                        </w:rPr>
                        <m:t>cnext</m:t>
                      </w:ins>
                    </m:r>
                  </m:sub>
                </m:sSub>
                <m:r>
                  <w:ins w:id="4275" w:author="Στάθης Καπ" w:date="2023-02-01T21:29:00Z">
                    <w:rPr>
                      <w:rFonts w:ascii="Cambria Math" w:hAnsi="Cambria Math"/>
                    </w:rPr>
                    <m:t>)</m:t>
                  </w:ins>
                </m:r>
              </m:oMath>
            </m:oMathPara>
          </w:p>
        </w:tc>
        <w:tc>
          <w:tcPr>
            <w:tcW w:w="350" w:type="pct"/>
            <w:vAlign w:val="center"/>
            <w:tcPrChange w:id="4276" w:author="Στάθης Καπ" w:date="2023-02-01T08:48:00Z">
              <w:tcPr>
                <w:tcW w:w="350" w:type="pct"/>
                <w:vAlign w:val="bottom"/>
              </w:tcPr>
            </w:tcPrChange>
          </w:tcPr>
          <w:p w14:paraId="122FD484" w14:textId="1CDF719D" w:rsidR="00E56844" w:rsidRPr="00603993" w:rsidRDefault="00E56844">
            <w:pPr>
              <w:pStyle w:val="Caption"/>
              <w:spacing w:after="160"/>
              <w:rPr>
                <w:ins w:id="4277" w:author="Στάθης Καπ" w:date="2023-02-01T21:29:00Z"/>
                <w:rPrChange w:id="4278" w:author="Στάθης Καπ" w:date="2023-02-01T08:49:00Z">
                  <w:rPr>
                    <w:ins w:id="4279" w:author="Στάθης Καπ" w:date="2023-02-01T21:29:00Z"/>
                    <w:lang w:val="el-GR"/>
                  </w:rPr>
                </w:rPrChange>
              </w:rPr>
              <w:pPrChange w:id="4280" w:author="Στάθης Καπ" w:date="2023-02-01T08:47:00Z">
                <w:pPr/>
              </w:pPrChange>
            </w:pPr>
            <w:ins w:id="4281" w:author="Στάθης Καπ" w:date="2023-02-01T21:29:00Z">
              <w:r>
                <w:t>(</w:t>
              </w:r>
              <w:r>
                <w:rPr>
                  <w:lang w:val="el-GR"/>
                </w:rPr>
                <w:fldChar w:fldCharType="begin"/>
              </w:r>
              <w:r>
                <w:rPr>
                  <w:lang w:val="el-GR"/>
                </w:rPr>
                <w:instrText xml:space="preserve"> STYLEREF 1 \s </w:instrText>
              </w:r>
              <w:r>
                <w:rPr>
                  <w:lang w:val="el-GR"/>
                </w:rPr>
                <w:fldChar w:fldCharType="separate"/>
              </w:r>
            </w:ins>
            <w:r w:rsidR="006132C8">
              <w:rPr>
                <w:noProof/>
                <w:lang w:val="el-GR"/>
              </w:rPr>
              <w:t>4</w:t>
            </w:r>
            <w:ins w:id="4282"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283" w:author="Στάθης Καπ" w:date="2023-03-03T01:31:00Z">
              <w:r w:rsidR="006132C8">
                <w:rPr>
                  <w:noProof/>
                  <w:lang w:val="el-GR"/>
                </w:rPr>
                <w:t>3</w:t>
              </w:r>
            </w:ins>
            <w:del w:id="4284" w:author="Στάθης Καπ" w:date="2023-02-12T05:59:00Z">
              <w:r w:rsidDel="00237FE3">
                <w:rPr>
                  <w:noProof/>
                  <w:lang w:val="el-GR"/>
                </w:rPr>
                <w:delText>5</w:delText>
              </w:r>
            </w:del>
            <w:ins w:id="4285" w:author="Στάθης Καπ" w:date="2023-02-01T21:29:00Z">
              <w:r>
                <w:rPr>
                  <w:lang w:val="el-GR"/>
                </w:rPr>
                <w:fldChar w:fldCharType="end"/>
              </w:r>
              <w:r>
                <w:t>)</w:t>
              </w:r>
            </w:ins>
          </w:p>
        </w:tc>
      </w:tr>
    </w:tbl>
    <w:p w14:paraId="5FA596FD" w14:textId="77777777" w:rsidR="003E4AE0" w:rsidRPr="002057AA" w:rsidDel="003E4AE0" w:rsidRDefault="003E4AE0" w:rsidP="002057AA">
      <w:pPr>
        <w:pStyle w:val="ListParagraph"/>
        <w:rPr>
          <w:del w:id="4286" w:author="Στάθης Καπ" w:date="2023-02-01T21:28:00Z"/>
          <w:rFonts w:eastAsiaTheme="minorEastAsia"/>
          <w:lang w:val="el-GR"/>
        </w:rPr>
      </w:pPr>
    </w:p>
    <w:p w14:paraId="748B8A46" w14:textId="00693868" w:rsidR="002057AA" w:rsidRPr="002057AA" w:rsidDel="003E4AE0" w:rsidRDefault="002057AA" w:rsidP="002057AA">
      <w:pPr>
        <w:pStyle w:val="ListParagraph"/>
        <w:rPr>
          <w:del w:id="4287" w:author="Στάθης Καπ" w:date="2023-02-01T21:28:00Z"/>
          <w:rFonts w:eastAsiaTheme="minorEastAsia"/>
          <w:lang w:val="el-GR"/>
        </w:rPr>
      </w:pPr>
      <m:oMathPara>
        <m:oMath>
          <m:r>
            <w:del w:id="4288" w:author="Στάθης Καπ" w:date="2023-02-01T21:28:00Z">
              <w:rPr>
                <w:rFonts w:ascii="Cambria Math" w:hAnsi="Cambria Math"/>
                <w:lang w:val="el-GR"/>
              </w:rPr>
              <m:t>d=distance(z, cnext)</m:t>
            </w:del>
          </m:r>
        </m:oMath>
      </m:oMathPara>
    </w:p>
    <w:p w14:paraId="1D657AD1" w14:textId="5723B1D1" w:rsidR="002057AA" w:rsidRPr="00390401" w:rsidDel="003E4AE0" w:rsidRDefault="00390401" w:rsidP="002057AA">
      <w:pPr>
        <w:pStyle w:val="ListParagraph"/>
        <w:rPr>
          <w:del w:id="4289" w:author="Στάθης Καπ" w:date="2023-02-01T21:28:00Z"/>
          <w:rFonts w:eastAsiaTheme="minorEastAsia"/>
        </w:rPr>
      </w:pPr>
      <m:oMathPara>
        <m:oMath>
          <m:r>
            <w:del w:id="4290" w:author="Στάθης Καπ" w:date="2023-02-01T21:28:00Z">
              <w:rPr>
                <w:rFonts w:ascii="Cambria Math" w:hAnsi="Cambria Math"/>
              </w:rPr>
              <m:t>dt=maxShif</m:t>
            </w:del>
          </m:r>
          <m:sSub>
            <m:sSubPr>
              <m:ctrlPr>
                <w:del w:id="4291" w:author="Στάθης Καπ" w:date="2023-02-01T21:28:00Z">
                  <w:rPr>
                    <w:rFonts w:ascii="Cambria Math" w:hAnsi="Cambria Math"/>
                    <w:i/>
                  </w:rPr>
                </w:del>
              </m:ctrlPr>
            </m:sSubPr>
            <m:e>
              <m:r>
                <w:del w:id="4292" w:author="Στάθης Καπ" w:date="2023-02-01T21:28:00Z">
                  <w:rPr>
                    <w:rFonts w:ascii="Cambria Math" w:hAnsi="Cambria Math"/>
                  </w:rPr>
                  <m:t>t</m:t>
                </w:del>
              </m:r>
            </m:e>
            <m:sub>
              <m:r>
                <w:del w:id="4293" w:author="Στάθης Καπ" w:date="2023-02-01T21:28:00Z">
                  <w:rPr>
                    <w:rFonts w:ascii="Cambria Math" w:hAnsi="Cambria Math"/>
                  </w:rPr>
                  <m:t>z</m:t>
                </w:del>
              </m:r>
            </m:sub>
          </m:sSub>
          <w:commentRangeStart w:id="4294"/>
          <m:r>
            <w:del w:id="4295" w:author="Στάθης Καπ" w:date="2023-02-01T21:28:00Z">
              <w:rPr>
                <w:rFonts w:ascii="Cambria Math" w:hAnsi="Cambria Math"/>
              </w:rPr>
              <m:t>-depTim</m:t>
            </w:del>
          </m:r>
          <m:sSub>
            <m:sSubPr>
              <m:ctrlPr>
                <w:del w:id="4296" w:author="Στάθης Καπ" w:date="2023-02-01T21:28:00Z">
                  <w:rPr>
                    <w:rFonts w:ascii="Cambria Math" w:hAnsi="Cambria Math"/>
                    <w:i/>
                  </w:rPr>
                </w:del>
              </m:ctrlPr>
            </m:sSubPr>
            <m:e>
              <m:r>
                <w:del w:id="4297" w:author="Στάθης Καπ" w:date="2023-02-01T21:28:00Z">
                  <w:rPr>
                    <w:rFonts w:ascii="Cambria Math" w:hAnsi="Cambria Math"/>
                  </w:rPr>
                  <m:t>e</m:t>
                </w:del>
              </m:r>
            </m:e>
            <m:sub>
              <m:r>
                <w:del w:id="4298" w:author="Στάθης Καπ" w:date="2023-02-01T21:28:00Z">
                  <w:rPr>
                    <w:rFonts w:ascii="Cambria Math" w:hAnsi="Cambria Math"/>
                  </w:rPr>
                  <m:t>z</m:t>
                </w:del>
              </m:r>
            </m:sub>
          </m:sSub>
          <w:commentRangeEnd w:id="4294"/>
          <m:r>
            <w:del w:id="4299" w:author="Στάθης Καπ" w:date="2023-02-01T21:28:00Z">
              <m:rPr>
                <m:sty m:val="p"/>
              </m:rPr>
              <w:rPr>
                <w:rStyle w:val="CommentReference"/>
              </w:rPr>
              <w:commentReference w:id="4294"/>
            </w:del>
          </m:r>
        </m:oMath>
      </m:oMathPara>
    </w:p>
    <w:p w14:paraId="6842FDC4" w14:textId="3AEB3E68" w:rsidR="00390401" w:rsidRPr="00390401" w:rsidDel="003E4AE0" w:rsidRDefault="00390401" w:rsidP="002057AA">
      <w:pPr>
        <w:pStyle w:val="ListParagraph"/>
        <w:rPr>
          <w:del w:id="4300" w:author="Στάθης Καπ" w:date="2023-02-01T21:28:00Z"/>
          <w:rFonts w:eastAsiaTheme="minorEastAsia"/>
        </w:rPr>
      </w:pPr>
      <m:oMathPara>
        <m:oMath>
          <m:r>
            <w:del w:id="4301" w:author="Στάθης Καπ" w:date="2023-02-01T21:28:00Z">
              <w:rPr>
                <w:rFonts w:ascii="Cambria Math" w:hAnsi="Cambria Math"/>
              </w:rPr>
              <m:t>t=</m:t>
            </w:del>
          </m:r>
          <m:f>
            <m:fPr>
              <m:ctrlPr>
                <w:del w:id="4302" w:author="Στάθης Καπ" w:date="2023-02-01T21:28:00Z">
                  <w:rPr>
                    <w:rFonts w:ascii="Cambria Math" w:hAnsi="Cambria Math"/>
                    <w:i/>
                  </w:rPr>
                </w:del>
              </m:ctrlPr>
            </m:fPr>
            <m:num>
              <m:r>
                <w:del w:id="4303" w:author="Στάθης Καπ" w:date="2023-02-01T21:28:00Z">
                  <w:rPr>
                    <w:rFonts w:ascii="Cambria Math" w:hAnsi="Cambria Math"/>
                  </w:rPr>
                  <m:t>dt</m:t>
                </w:del>
              </m:r>
            </m:num>
            <m:den>
              <m:r>
                <w:del w:id="4304" w:author="Στάθης Καπ" w:date="2023-02-01T21:28:00Z">
                  <w:rPr>
                    <w:rFonts w:ascii="Cambria Math" w:hAnsi="Cambria Math"/>
                  </w:rPr>
                  <m:t>d</m:t>
                </w:del>
              </m:r>
            </m:den>
          </m:f>
        </m:oMath>
      </m:oMathPara>
    </w:p>
    <w:p w14:paraId="20A8E3D9" w14:textId="490BF7CD" w:rsidR="00390401" w:rsidRPr="00E46619" w:rsidDel="003E4AE0" w:rsidRDefault="00390401" w:rsidP="002057AA">
      <w:pPr>
        <w:pStyle w:val="ListParagraph"/>
        <w:rPr>
          <w:del w:id="4305" w:author="Στάθης Καπ" w:date="2023-02-01T21:28:00Z"/>
          <w:rFonts w:eastAsiaTheme="minorEastAsia"/>
        </w:rPr>
      </w:pPr>
      <m:oMathPara>
        <m:oMath>
          <m:r>
            <w:del w:id="4306" w:author="Στάθης Καπ" w:date="2023-02-01T21:28:00Z">
              <w:rPr>
                <w:rFonts w:ascii="Cambria Math" w:hAnsi="Cambria Math"/>
              </w:rPr>
              <m:t>final=((1-t)∙</m:t>
            </w:del>
          </m:r>
          <m:sSub>
            <m:sSubPr>
              <m:ctrlPr>
                <w:del w:id="4307" w:author="Στάθης Καπ" w:date="2023-02-01T21:28:00Z">
                  <w:rPr>
                    <w:rFonts w:ascii="Cambria Math" w:hAnsi="Cambria Math"/>
                    <w:i/>
                  </w:rPr>
                </w:del>
              </m:ctrlPr>
            </m:sSubPr>
            <m:e>
              <m:r>
                <w:del w:id="4308" w:author="Στάθης Καπ" w:date="2023-02-01T21:28:00Z">
                  <w:rPr>
                    <w:rFonts w:ascii="Cambria Math" w:hAnsi="Cambria Math"/>
                  </w:rPr>
                  <m:t>x</m:t>
                </w:del>
              </m:r>
            </m:e>
            <m:sub>
              <m:r>
                <w:del w:id="4309" w:author="Στάθης Καπ" w:date="2023-02-01T21:28:00Z">
                  <w:rPr>
                    <w:rFonts w:ascii="Cambria Math" w:hAnsi="Cambria Math"/>
                  </w:rPr>
                  <m:t>z</m:t>
                </w:del>
              </m:r>
            </m:sub>
          </m:sSub>
          <m:r>
            <w:del w:id="4310" w:author="Στάθης Καπ" w:date="2023-02-01T21:28:00Z">
              <w:rPr>
                <w:rFonts w:ascii="Cambria Math" w:hAnsi="Cambria Math"/>
              </w:rPr>
              <m:t>+t∙</m:t>
            </w:del>
          </m:r>
          <m:sSub>
            <m:sSubPr>
              <m:ctrlPr>
                <w:del w:id="4311" w:author="Στάθης Καπ" w:date="2023-02-01T21:28:00Z">
                  <w:rPr>
                    <w:rFonts w:ascii="Cambria Math" w:hAnsi="Cambria Math"/>
                    <w:i/>
                  </w:rPr>
                </w:del>
              </m:ctrlPr>
            </m:sSubPr>
            <m:e>
              <m:r>
                <w:del w:id="4312" w:author="Στάθης Καπ" w:date="2023-02-01T21:28:00Z">
                  <w:rPr>
                    <w:rFonts w:ascii="Cambria Math" w:hAnsi="Cambria Math"/>
                  </w:rPr>
                  <m:t>x</m:t>
                </w:del>
              </m:r>
            </m:e>
            <m:sub>
              <m:r>
                <w:del w:id="4313" w:author="Στάθης Καπ" w:date="2023-02-01T21:28:00Z">
                  <w:rPr>
                    <w:rFonts w:ascii="Cambria Math" w:hAnsi="Cambria Math"/>
                  </w:rPr>
                  <m:t>cnext</m:t>
                </w:del>
              </m:r>
            </m:sub>
          </m:sSub>
          <m:r>
            <w:del w:id="4314" w:author="Στάθης Καπ" w:date="2023-02-01T21:28:00Z">
              <w:rPr>
                <w:rFonts w:ascii="Cambria Math" w:hAnsi="Cambria Math"/>
              </w:rPr>
              <m:t>, (1-t)∙</m:t>
            </w:del>
          </m:r>
          <m:sSub>
            <m:sSubPr>
              <m:ctrlPr>
                <w:del w:id="4315" w:author="Στάθης Καπ" w:date="2023-02-01T21:28:00Z">
                  <w:rPr>
                    <w:rFonts w:ascii="Cambria Math" w:hAnsi="Cambria Math"/>
                    <w:i/>
                  </w:rPr>
                </w:del>
              </m:ctrlPr>
            </m:sSubPr>
            <m:e>
              <m:r>
                <w:del w:id="4316" w:author="Στάθης Καπ" w:date="2023-02-01T21:28:00Z">
                  <w:rPr>
                    <w:rFonts w:ascii="Cambria Math" w:hAnsi="Cambria Math"/>
                  </w:rPr>
                  <m:t>y</m:t>
                </w:del>
              </m:r>
            </m:e>
            <m:sub>
              <m:r>
                <w:del w:id="4317" w:author="Στάθης Καπ" w:date="2023-02-01T21:28:00Z">
                  <w:rPr>
                    <w:rFonts w:ascii="Cambria Math" w:hAnsi="Cambria Math"/>
                  </w:rPr>
                  <m:t>z</m:t>
                </w:del>
              </m:r>
            </m:sub>
          </m:sSub>
          <m:r>
            <w:del w:id="4318" w:author="Στάθης Καπ" w:date="2023-02-01T21:28:00Z">
              <w:rPr>
                <w:rFonts w:ascii="Cambria Math" w:hAnsi="Cambria Math"/>
              </w:rPr>
              <m:t>+t∙</m:t>
            </w:del>
          </m:r>
          <m:sSub>
            <m:sSubPr>
              <m:ctrlPr>
                <w:del w:id="4319" w:author="Στάθης Καπ" w:date="2023-02-01T21:28:00Z">
                  <w:rPr>
                    <w:rFonts w:ascii="Cambria Math" w:hAnsi="Cambria Math"/>
                    <w:i/>
                  </w:rPr>
                </w:del>
              </m:ctrlPr>
            </m:sSubPr>
            <m:e>
              <m:r>
                <w:del w:id="4320" w:author="Στάθης Καπ" w:date="2023-02-01T21:28:00Z">
                  <w:rPr>
                    <w:rFonts w:ascii="Cambria Math" w:hAnsi="Cambria Math"/>
                  </w:rPr>
                  <m:t>y</m:t>
                </w:del>
              </m:r>
            </m:e>
            <m:sub>
              <m:r>
                <w:del w:id="4321" w:author="Στάθης Καπ" w:date="2023-02-01T21:28:00Z">
                  <w:rPr>
                    <w:rFonts w:ascii="Cambria Math" w:hAnsi="Cambria Math"/>
                  </w:rPr>
                  <m:t>cnext</m:t>
                </w:del>
              </m:r>
            </m:sub>
          </m:sSub>
          <m:r>
            <w:del w:id="4322" w:author="Στάθης Καπ" w:date="2023-02-01T21:28:00Z">
              <w:rPr>
                <w:rFonts w:ascii="Cambria Math" w:hAnsi="Cambria Math"/>
              </w:rPr>
              <m:t>)</m:t>
            </w:del>
          </m:r>
        </m:oMath>
      </m:oMathPara>
    </w:p>
    <w:p w14:paraId="333D9E5B" w14:textId="732F03A7" w:rsidR="00E46619" w:rsidRPr="00390401" w:rsidDel="005212E1" w:rsidRDefault="00E46619" w:rsidP="002057AA">
      <w:pPr>
        <w:pStyle w:val="ListParagraph"/>
        <w:rPr>
          <w:del w:id="4323" w:author="Στάθης Καπ" w:date="2023-02-01T21:30:00Z"/>
          <w:rFonts w:eastAsiaTheme="minorEastAsia"/>
        </w:rPr>
      </w:pPr>
    </w:p>
    <w:p w14:paraId="25CB0F10" w14:textId="7C440B71" w:rsidR="005513E7" w:rsidRDefault="00986AC7" w:rsidP="00533FD6">
      <w:pPr>
        <w:pStyle w:val="ListParagraph"/>
        <w:rPr>
          <w:lang w:val="el-GR"/>
        </w:rPr>
      </w:pPr>
      <w:r w:rsidRPr="0066528E">
        <w:rPr>
          <w:lang w:val="el-GR"/>
        </w:rPr>
        <w:t xml:space="preserve">Από τη διαδικασία αυτή, θα </w:t>
      </w:r>
      <w:del w:id="4324" w:author="Στάθης Καπ" w:date="2023-02-25T20:28:00Z">
        <w:r w:rsidRPr="0066528E" w:rsidDel="009024FF">
          <w:rPr>
            <w:lang w:val="el-GR"/>
          </w:rPr>
          <w:delText xml:space="preserve">προκύψει </w:delText>
        </w:r>
      </w:del>
      <w:ins w:id="4325" w:author="Στάθης Καπ" w:date="2023-02-25T20:28:00Z">
        <w:r w:rsidR="009024FF">
          <w:rPr>
            <w:lang w:val="el-GR"/>
          </w:rPr>
          <w:t>προέκυπτε</w:t>
        </w:r>
        <w:r w:rsidR="009024FF" w:rsidRPr="0066528E">
          <w:rPr>
            <w:lang w:val="el-GR"/>
          </w:rPr>
          <w:t xml:space="preserve"> </w:t>
        </w:r>
      </w:ins>
      <w:ins w:id="4326" w:author="Στάθης Καπ" w:date="2023-02-02T09:32:00Z">
        <w:r w:rsidR="00A0283E">
          <w:rPr>
            <w:lang w:val="el-GR"/>
          </w:rPr>
          <w:t xml:space="preserve">ο τελικός </w:t>
        </w:r>
      </w:ins>
      <w:del w:id="4327" w:author="Στάθης Καπ" w:date="2023-02-02T09:32:00Z">
        <w:r w:rsidRPr="0066528E" w:rsidDel="00A0283E">
          <w:rPr>
            <w:lang w:val="el-GR"/>
          </w:rPr>
          <w:delText xml:space="preserve">ένας </w:delText>
        </w:r>
        <w:r w:rsidR="00BB11A5" w:rsidRPr="0066528E" w:rsidDel="00A0283E">
          <w:rPr>
            <w:lang w:val="el-GR"/>
          </w:rPr>
          <w:delText>ενδιάμεσος</w:delText>
        </w:r>
        <w:r w:rsidRPr="0066528E" w:rsidDel="00A0283E">
          <w:rPr>
            <w:lang w:val="el-GR"/>
          </w:rPr>
          <w:delText xml:space="preserve"> </w:delText>
        </w:r>
      </w:del>
      <w:r w:rsidRPr="0066528E">
        <w:rPr>
          <w:lang w:val="el-GR"/>
        </w:rPr>
        <w:t>κόμβος</w:t>
      </w:r>
      <w:ins w:id="4328" w:author="Στάθης Καπ" w:date="2023-02-02T09:31:00Z">
        <w:r w:rsidR="006F4537" w:rsidRPr="006F4537">
          <w:rPr>
            <w:lang w:val="el-GR"/>
            <w:rPrChange w:id="4329" w:author="Στάθης Καπ" w:date="2023-02-02T09:31:00Z">
              <w:rPr/>
            </w:rPrChange>
          </w:rPr>
          <w:t xml:space="preserve"> </w:t>
        </w:r>
      </w:ins>
      <w:ins w:id="4330" w:author="Στάθης Καπ" w:date="2023-02-02T09:32:00Z">
        <w:r w:rsidR="00FE21B5">
          <w:t>ed</w:t>
        </w:r>
      </w:ins>
      <w:r w:rsidRPr="0066528E">
        <w:rPr>
          <w:lang w:val="el-GR"/>
        </w:rPr>
        <w:t xml:space="preserve"> με χρόνο άφιξης </w:t>
      </w:r>
      <w:ins w:id="4331" w:author="Στάθης Καπ" w:date="2023-02-02T09:33:00Z">
        <w:r w:rsidR="00E06BC9">
          <w:rPr>
            <w:lang w:val="el-GR"/>
          </w:rPr>
          <w:t xml:space="preserve">και αναχώρησης </w:t>
        </w:r>
      </w:ins>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ins w:id="4332" w:author="Στάθης Καπ" w:date="2023-02-02T09:33:00Z">
                <w:rPr>
                  <w:rFonts w:ascii="Cambria Math" w:hAnsi="Cambria Math"/>
                  <w:lang w:val="el-GR"/>
                </w:rPr>
                <m:t>ed</m:t>
              </w:ins>
            </m:r>
            <m:r>
              <w:del w:id="4333" w:author="Στάθης Καπ" w:date="2023-02-02T09:33:00Z">
                <w:rPr>
                  <w:rFonts w:ascii="Cambria Math" w:hAnsi="Cambria Math"/>
                  <w:lang w:val="el-GR"/>
                </w:rPr>
                <m:t>final</m:t>
              </w:del>
            </m:r>
          </m:sub>
        </m:sSub>
        <m:r>
          <w:ins w:id="4334" w:author="Στάθης Καπ" w:date="2023-02-02T09:33:00Z">
            <w:rPr>
              <w:rFonts w:ascii="Cambria Math" w:hAnsi="Cambria Math"/>
              <w:lang w:val="el-GR"/>
            </w:rPr>
            <m:t>=depTim</m:t>
          </w:ins>
        </m:r>
        <m:sSub>
          <m:sSubPr>
            <m:ctrlPr>
              <w:ins w:id="4335" w:author="Στάθης Καπ" w:date="2023-02-02T09:33:00Z">
                <w:rPr>
                  <w:rFonts w:ascii="Cambria Math" w:hAnsi="Cambria Math"/>
                  <w:i/>
                  <w:lang w:val="el-GR"/>
                </w:rPr>
              </w:ins>
            </m:ctrlPr>
          </m:sSubPr>
          <m:e>
            <m:r>
              <w:ins w:id="4336" w:author="Στάθης Καπ" w:date="2023-02-02T09:33:00Z">
                <w:rPr>
                  <w:rFonts w:ascii="Cambria Math" w:hAnsi="Cambria Math"/>
                  <w:lang w:val="el-GR"/>
                </w:rPr>
                <m:t>e</m:t>
              </w:ins>
            </m:r>
          </m:e>
          <m:sub>
            <m:r>
              <w:ins w:id="4337" w:author="Στάθης Καπ" w:date="2023-02-02T09:33:00Z">
                <w:rPr>
                  <w:rFonts w:ascii="Cambria Math" w:hAnsi="Cambria Math"/>
                  <w:lang w:val="el-GR"/>
                </w:rPr>
                <m:t>ed</m:t>
              </w:ins>
            </m:r>
          </m:sub>
        </m:sSub>
        <m:r>
          <w:rPr>
            <w:rFonts w:ascii="Cambria Math" w:hAnsi="Cambria Math"/>
            <w:lang w:val="el-GR"/>
          </w:rPr>
          <m:t>=500</m:t>
        </m:r>
      </m:oMath>
      <w:ins w:id="4338" w:author="Στάθης Καπ" w:date="2023-02-02T09:33:00Z">
        <w:r w:rsidR="00F91E72">
          <w:rPr>
            <w:rFonts w:eastAsiaTheme="minorEastAsia"/>
            <w:lang w:val="el-GR"/>
          </w:rPr>
          <w:t xml:space="preserve"> και</w:t>
        </w:r>
      </w:ins>
      <w:ins w:id="4339" w:author="Στάθης Καπ" w:date="2023-02-02T10:33:00Z">
        <w:r w:rsidR="00124156">
          <w:rPr>
            <w:rFonts w:eastAsiaTheme="minorEastAsia"/>
            <w:lang w:val="el-GR"/>
          </w:rPr>
          <w:t xml:space="preserve"> μηδενική</w:t>
        </w:r>
        <w:r w:rsidR="00BE1DC5">
          <w:rPr>
            <w:rFonts w:eastAsiaTheme="minorEastAsia"/>
            <w:lang w:val="el-GR"/>
          </w:rPr>
          <w:t xml:space="preserve"> διάρκεια επίσκεψης</w:t>
        </w:r>
      </w:ins>
      <w:ins w:id="4340" w:author="Στάθης Καπ" w:date="2023-02-02T09:33:00Z">
        <w:r w:rsidR="00F91E72">
          <w:rPr>
            <w:rFonts w:eastAsiaTheme="minorEastAsia"/>
            <w:lang w:val="el-GR"/>
          </w:rPr>
          <w:t xml:space="preserve"> </w:t>
        </w:r>
      </w:ins>
      <m:oMath>
        <m:r>
          <w:ins w:id="4341" w:author="Στάθης Καπ" w:date="2023-02-25T20:28:00Z">
            <w:rPr>
              <w:rFonts w:ascii="Cambria Math" w:eastAsiaTheme="minorEastAsia" w:hAnsi="Cambria Math"/>
              <w:lang w:val="el-GR"/>
            </w:rPr>
            <m:t>(</m:t>
          </w:ins>
        </m:r>
        <m:r>
          <w:ins w:id="4342" w:author="Στάθης Καπ" w:date="2023-02-02T09:33:00Z">
            <w:rPr>
              <w:rFonts w:ascii="Cambria Math" w:eastAsiaTheme="minorEastAsia" w:hAnsi="Cambria Math"/>
              <w:lang w:val="el-GR"/>
            </w:rPr>
            <m:t>visitDuration=0</m:t>
          </w:ins>
        </m:r>
        <m:r>
          <w:ins w:id="4343" w:author="Στάθης Καπ" w:date="2023-02-25T20:28:00Z">
            <w:rPr>
              <w:rFonts w:ascii="Cambria Math" w:eastAsiaTheme="minorEastAsia" w:hAnsi="Cambria Math"/>
              <w:lang w:val="el-GR"/>
            </w:rPr>
            <m:t>)</m:t>
          </w:ins>
        </m:r>
      </m:oMath>
      <w:ins w:id="4344" w:author="Στάθης Καπ" w:date="2023-02-02T09:33:00Z">
        <w:r w:rsidR="00F91E72" w:rsidRPr="00E06BC9">
          <w:rPr>
            <w:rFonts w:eastAsiaTheme="minorEastAsia"/>
            <w:lang w:val="el-GR"/>
            <w:rPrChange w:id="4345" w:author="Στάθης Καπ" w:date="2023-02-02T09:33:00Z">
              <w:rPr>
                <w:rFonts w:eastAsiaTheme="minorEastAsia"/>
              </w:rPr>
            </w:rPrChange>
          </w:rPr>
          <w:t>.</w:t>
        </w:r>
        <w:r w:rsidR="00F91E72">
          <w:rPr>
            <w:rFonts w:eastAsiaTheme="minorEastAsia"/>
            <w:lang w:val="el-GR"/>
          </w:rPr>
          <w:t xml:space="preserve"> </w:t>
        </w:r>
      </w:ins>
      <w:del w:id="4346" w:author="Στάθης Καπ" w:date="2023-02-02T09:33:00Z">
        <w:r w:rsidR="00D171C6" w:rsidRPr="00D171C6" w:rsidDel="00F91E72">
          <w:rPr>
            <w:rFonts w:eastAsiaTheme="minorEastAsia"/>
            <w:lang w:val="el-GR"/>
          </w:rPr>
          <w:delText>.</w:delText>
        </w:r>
      </w:del>
      <w:r w:rsidR="00D171C6" w:rsidRPr="00D171C6">
        <w:rPr>
          <w:rFonts w:eastAsiaTheme="minorEastAsia"/>
          <w:lang w:val="el-GR"/>
        </w:rPr>
        <w:t xml:space="preserve"> </w:t>
      </w:r>
      <w:r w:rsidRPr="0066528E">
        <w:rPr>
          <w:lang w:val="el-GR"/>
        </w:rPr>
        <w:t>Πα</w:t>
      </w:r>
      <w:r w:rsidR="00FF61B7">
        <w:rPr>
          <w:lang w:val="el-GR"/>
        </w:rPr>
        <w:t xml:space="preserve">ρ’ </w:t>
      </w:r>
      <w:r w:rsidRPr="0066528E">
        <w:rPr>
          <w:lang w:val="el-GR"/>
        </w:rPr>
        <w:t xml:space="preserve">όλο, που η διαδρομή πλέον </w:t>
      </w:r>
      <w:r w:rsidR="00330640" w:rsidRPr="0066528E">
        <w:rPr>
          <w:lang w:val="el-GR"/>
        </w:rPr>
        <w:t>είναι</w:t>
      </w:r>
      <w:r w:rsidRPr="0066528E">
        <w:rPr>
          <w:lang w:val="el-GR"/>
        </w:rPr>
        <w:t xml:space="preserve"> έγκυρη, ουσιαστικά</w:t>
      </w:r>
      <w:r w:rsidR="0066528E">
        <w:rPr>
          <w:lang w:val="el-GR"/>
        </w:rPr>
        <w:t xml:space="preserve"> </w:t>
      </w:r>
      <w:del w:id="4347" w:author="Στάθης Καπ" w:date="2023-02-02T10:30:00Z">
        <w:r w:rsidRPr="0066528E" w:rsidDel="004B2240">
          <w:rPr>
            <w:lang w:val="el-GR"/>
          </w:rPr>
          <w:delText>δεν έχει πλέον διαθέσιμο χώρο για άλλες εισαγωγές</w:delText>
        </w:r>
      </w:del>
      <w:ins w:id="4348" w:author="Στάθης Καπ" w:date="2023-02-02T10:30:00Z">
        <w:r w:rsidR="004B2240">
          <w:rPr>
            <w:lang w:val="el-GR"/>
          </w:rPr>
          <w:t xml:space="preserve">δεν υπάρχει πλέον διαθέσιμος χρόνος για </w:t>
        </w:r>
        <w:r w:rsidR="00C82669">
          <w:rPr>
            <w:lang w:val="el-GR"/>
          </w:rPr>
          <w:t xml:space="preserve">άλλες </w:t>
        </w:r>
        <w:r w:rsidR="004B2240">
          <w:rPr>
            <w:lang w:val="el-GR"/>
          </w:rPr>
          <w:t>εισαγωγές,</w:t>
        </w:r>
      </w:ins>
      <w:r w:rsidRPr="0066528E">
        <w:rPr>
          <w:lang w:val="el-GR"/>
        </w:rPr>
        <w:t xml:space="preserve"> </w:t>
      </w:r>
      <w:ins w:id="4349" w:author="Στάθης Καπ" w:date="2023-02-25T20:30:00Z">
        <w:r w:rsidR="00B3028F">
          <w:rPr>
            <w:lang w:val="el-GR"/>
          </w:rPr>
          <w:t xml:space="preserve">εκτός από τους χρόνους αναμονής στους </w:t>
        </w:r>
      </w:ins>
      <w:ins w:id="4350" w:author="Στάθης Καπ" w:date="2023-02-25T20:28:00Z">
        <w:r w:rsidR="00ED0AD6">
          <w:rPr>
            <w:lang w:val="el-GR"/>
          </w:rPr>
          <w:t xml:space="preserve">και μάλιστα </w:t>
        </w:r>
      </w:ins>
      <w:r w:rsidRPr="0066528E">
        <w:rPr>
          <w:lang w:val="el-GR"/>
        </w:rPr>
        <w:t xml:space="preserve">ακριβώς πριν από την φάση </w:t>
      </w:r>
      <w:r w:rsidR="00F100DF">
        <w:rPr>
          <w:lang w:val="el-GR"/>
        </w:rPr>
        <w:t xml:space="preserve">της </w:t>
      </w:r>
      <w:ins w:id="4351" w:author="Στάθης Καπ" w:date="2023-02-02T10:36:00Z">
        <w:r w:rsidR="00D158A5">
          <w:rPr>
            <w:lang w:val="el-GR"/>
          </w:rPr>
          <w:t>Τ</w:t>
        </w:r>
      </w:ins>
      <w:del w:id="4352" w:author="Στάθης Καπ" w:date="2023-02-02T10:36:00Z">
        <w:r w:rsidR="00F100DF" w:rsidDel="00D158A5">
          <w:rPr>
            <w:lang w:val="el-GR"/>
          </w:rPr>
          <w:delText>τ</w:delText>
        </w:r>
      </w:del>
      <w:r w:rsidR="00F100DF">
        <w:rPr>
          <w:lang w:val="el-GR"/>
        </w:rPr>
        <w:t xml:space="preserve">οπικής </w:t>
      </w:r>
      <w:del w:id="4353" w:author="Στάθης Καπ" w:date="2023-02-02T10:36:00Z">
        <w:r w:rsidR="00F100DF" w:rsidDel="00D158A5">
          <w:rPr>
            <w:lang w:val="el-GR"/>
          </w:rPr>
          <w:delText>α</w:delText>
        </w:r>
      </w:del>
      <w:del w:id="4354" w:author="Στάθης Καπ" w:date="2023-02-25T20:29:00Z">
        <w:r w:rsidR="00F100DF" w:rsidDel="00B3028F">
          <w:rPr>
            <w:lang w:val="el-GR"/>
          </w:rPr>
          <w:delText>ναζήτησης</w:delText>
        </w:r>
      </w:del>
      <w:ins w:id="4355" w:author="Στάθης Καπ" w:date="2023-02-25T20:29:00Z">
        <w:r w:rsidR="00B3028F">
          <w:rPr>
            <w:lang w:val="el-GR"/>
          </w:rPr>
          <w:t>Αναζήτησης</w:t>
        </w:r>
      </w:ins>
      <w:r w:rsidRPr="0066528E">
        <w:rPr>
          <w:lang w:val="el-GR"/>
        </w:rPr>
        <w:t xml:space="preserve">. </w:t>
      </w:r>
      <w:ins w:id="4356" w:author="Στάθης Καπ" w:date="2023-02-02T10:30:00Z">
        <w:r w:rsidR="00CD50FF">
          <w:rPr>
            <w:lang w:val="el-GR"/>
          </w:rPr>
          <w:t xml:space="preserve">Πρέπει λοιπόν να προστεθεί </w:t>
        </w:r>
      </w:ins>
      <w:ins w:id="4357" w:author="Στάθης Καπ" w:date="2023-02-02T10:31:00Z">
        <w:r w:rsidR="00CD50FF">
          <w:rPr>
            <w:lang w:val="el-GR"/>
          </w:rPr>
          <w:t xml:space="preserve">μια παράμετρος α στη σχέση </w:t>
        </w:r>
        <w:r w:rsidR="00CD50FF" w:rsidRPr="00CD50FF">
          <w:rPr>
            <w:lang w:val="el-GR"/>
            <w:rPrChange w:id="4358" w:author="Στάθης Καπ" w:date="2023-02-02T10:31:00Z">
              <w:rPr/>
            </w:rPrChange>
          </w:rPr>
          <w:t xml:space="preserve">4.3 </w:t>
        </w:r>
        <w:r w:rsidR="00CD50FF">
          <w:rPr>
            <w:lang w:val="el-GR"/>
          </w:rPr>
          <w:t xml:space="preserve">που θα ρυθμίζει το ποσοστό </w:t>
        </w:r>
      </w:ins>
      <w:ins w:id="4359" w:author="Στάθης Καπ" w:date="2023-02-02T10:34:00Z">
        <w:r w:rsidR="008E4B56">
          <w:rPr>
            <w:lang w:val="el-GR"/>
          </w:rPr>
          <w:t xml:space="preserve">του διαθέσιμου χρόνου που θα καταλαμβάνει η εισαγωγή του </w:t>
        </w:r>
        <w:r w:rsidR="008E4B56">
          <w:t>ed</w:t>
        </w:r>
        <w:r w:rsidR="008E4B56" w:rsidRPr="008E4B56">
          <w:rPr>
            <w:lang w:val="el-GR"/>
            <w:rPrChange w:id="4360" w:author="Στάθης Καπ" w:date="2023-02-02T10:34:00Z">
              <w:rPr/>
            </w:rPrChange>
          </w:rPr>
          <w:t xml:space="preserve">. </w:t>
        </w:r>
        <w:r w:rsidR="008E4B56">
          <w:rPr>
            <w:lang w:val="el-GR"/>
          </w:rPr>
          <w:t xml:space="preserve">Εάν στο </w:t>
        </w:r>
      </w:ins>
      <w:ins w:id="4361" w:author="Στάθης Καπ" w:date="2023-02-02T10:35:00Z">
        <w:r w:rsidR="008E4B56">
          <w:rPr>
            <w:lang w:val="el-GR"/>
          </w:rPr>
          <w:t xml:space="preserve">παραπάνω παράδειγμα τεθεί α=0.5, τότε θα προκύψει ένας κόμβος </w:t>
        </w:r>
        <w:r w:rsidR="008E4B56">
          <w:t>ed</w:t>
        </w:r>
        <w:r w:rsidR="008E4B56" w:rsidRPr="008E4B56">
          <w:rPr>
            <w:lang w:val="el-GR"/>
            <w:rPrChange w:id="4362" w:author="Στάθης Καπ" w:date="2023-02-02T10:35:00Z">
              <w:rPr/>
            </w:rPrChange>
          </w:rPr>
          <w:t xml:space="preserve"> </w:t>
        </w:r>
        <w:r w:rsidR="008E4B56">
          <w:rPr>
            <w:lang w:val="el-GR"/>
          </w:rPr>
          <w:t>με χρόνο άφ</w:t>
        </w:r>
      </w:ins>
      <w:ins w:id="4363" w:author="Στάθης Καπ" w:date="2023-02-02T10:36:00Z">
        <w:r w:rsidR="008E4B56">
          <w:rPr>
            <w:lang w:val="el-GR"/>
          </w:rPr>
          <w:t xml:space="preserve">ιξης </w:t>
        </w:r>
      </w:ins>
      <m:oMath>
        <m:r>
          <w:ins w:id="4364" w:author="Στάθης Καπ" w:date="2023-02-02T10:36:00Z">
            <w:rPr>
              <w:rFonts w:ascii="Cambria Math" w:hAnsi="Cambria Math"/>
              <w:lang w:val="el-GR"/>
            </w:rPr>
            <m:t>arrTim</m:t>
          </w:ins>
        </m:r>
        <m:sSub>
          <m:sSubPr>
            <m:ctrlPr>
              <w:ins w:id="4365" w:author="Στάθης Καπ" w:date="2023-02-02T10:36:00Z">
                <w:rPr>
                  <w:rFonts w:ascii="Cambria Math" w:hAnsi="Cambria Math"/>
                  <w:i/>
                  <w:lang w:val="el-GR"/>
                </w:rPr>
              </w:ins>
            </m:ctrlPr>
          </m:sSubPr>
          <m:e>
            <m:r>
              <w:ins w:id="4366" w:author="Στάθης Καπ" w:date="2023-02-02T10:36:00Z">
                <w:rPr>
                  <w:rFonts w:ascii="Cambria Math" w:hAnsi="Cambria Math"/>
                  <w:lang w:val="el-GR"/>
                </w:rPr>
                <m:t>e</m:t>
              </w:ins>
            </m:r>
          </m:e>
          <m:sub>
            <m:r>
              <w:ins w:id="4367" w:author="Στάθης Καπ" w:date="2023-02-02T10:36:00Z">
                <w:rPr>
                  <w:rFonts w:ascii="Cambria Math" w:hAnsi="Cambria Math"/>
                  <w:lang w:val="el-GR"/>
                </w:rPr>
                <m:t>ed</m:t>
              </w:ins>
            </m:r>
          </m:sub>
        </m:sSub>
        <m:r>
          <w:ins w:id="4368" w:author="Στάθης Καπ" w:date="2023-02-02T10:36:00Z">
            <w:rPr>
              <w:rFonts w:ascii="Cambria Math" w:hAnsi="Cambria Math"/>
              <w:lang w:val="el-GR"/>
            </w:rPr>
            <m:t>=460</m:t>
          </w:ins>
        </m:r>
      </m:oMath>
      <w:ins w:id="4369" w:author="Στάθης Καπ" w:date="2023-02-02T10:36:00Z">
        <w:r w:rsidR="008E4B56">
          <w:rPr>
            <w:rFonts w:eastAsiaTheme="minorEastAsia"/>
            <w:lang w:val="el-GR"/>
          </w:rPr>
          <w:t xml:space="preserve"> οπότε θα υπάρξει διαθέσιμος χώρος και για άλλες εισαγωγές στην Τοπική Αναζήτηση.</w:t>
        </w:r>
      </w:ins>
      <w:del w:id="4370" w:author="Στάθης Καπ" w:date="2023-02-02T10:36:00Z">
        <w:r w:rsidRPr="0066528E" w:rsidDel="002B39CD">
          <w:rPr>
            <w:lang w:val="el-GR"/>
          </w:rPr>
          <w:delText xml:space="preserve">Το </w:delText>
        </w:r>
      </w:del>
      <w:del w:id="4371" w:author="Στάθης Καπ" w:date="2023-02-02T10:30:00Z">
        <w:r w:rsidDel="00C82669">
          <w:delText>dt</w:delText>
        </w:r>
      </w:del>
      <w:del w:id="4372" w:author="Στάθης Καπ" w:date="2023-02-02T10:36:00Z">
        <w:r w:rsidRPr="0066528E" w:rsidDel="002B39CD">
          <w:rPr>
            <w:lang w:val="el-GR"/>
          </w:rPr>
          <w:delText>, λοιπόν, της σχέσης 4.3 πρέπει να γίνει παραμετροποιήσιμο και να μην καταλαμβάνει πλήρως το διαθέσιμο χρόνο της διαδρομής αλλά ένα ποσοστό αυτής.</w:delText>
        </w:r>
      </w:del>
    </w:p>
    <w:p w14:paraId="06699EE3" w14:textId="1BCEE617" w:rsidR="002220AE" w:rsidRDefault="002220AE" w:rsidP="002220AE">
      <w:pPr>
        <w:rPr>
          <w:lang w:val="el-GR"/>
        </w:rPr>
      </w:pPr>
      <w:r w:rsidRPr="00083299">
        <w:rPr>
          <w:lang w:val="el-GR"/>
        </w:rPr>
        <w:t xml:space="preserve">Για την αντιμετώπιση των παραπάνω προβλημάτων, εν τέλει θεωρήθηκε ένας καινούριος τρόπος κατά τον οποίο δεν προστίθεται κάποιος τελικός κόμβος. </w:t>
      </w:r>
      <w:del w:id="4373" w:author="Στάθης Καπ" w:date="2023-02-25T20:57:00Z">
        <w:r w:rsidR="00024BE2" w:rsidRPr="00083299" w:rsidDel="00FD4776">
          <w:rPr>
            <w:lang w:val="el-GR"/>
          </w:rPr>
          <w:delText>Όπως</w:delText>
        </w:r>
        <w:r w:rsidRPr="00083299" w:rsidDel="00FD4776">
          <w:rPr>
            <w:lang w:val="el-GR"/>
          </w:rPr>
          <w:delText xml:space="preserve"> έχει αναφερθεί και στο Κεφάλαιο </w:delText>
        </w:r>
      </w:del>
      <w:ins w:id="4374" w:author="Στάθης Καπ" w:date="2023-02-25T20:57:00Z">
        <w:r w:rsidR="00FD4776">
          <w:rPr>
            <w:lang w:val="el-GR"/>
          </w:rPr>
          <w:t>Όπως αναφέρθηκε και στο Κεφάλαιο 2</w:t>
        </w:r>
      </w:ins>
      <w:del w:id="4375" w:author="Στάθης Καπ" w:date="2023-02-25T20:57:00Z">
        <w:r w:rsidRPr="00083299" w:rsidDel="00FD4776">
          <w:rPr>
            <w:lang w:val="el-GR"/>
          </w:rPr>
          <w:delText>2</w:delText>
        </w:r>
      </w:del>
      <w:r w:rsidRPr="00083299">
        <w:rPr>
          <w:lang w:val="el-GR"/>
        </w:rPr>
        <w:t xml:space="preserve">, </w:t>
      </w:r>
      <w:del w:id="4376" w:author="Στάθης Καπ" w:date="2023-02-25T21:00:00Z">
        <w:r w:rsidRPr="00083299" w:rsidDel="00FD4776">
          <w:rPr>
            <w:lang w:val="el-GR"/>
          </w:rPr>
          <w:delText xml:space="preserve">το </w:delText>
        </w:r>
      </w:del>
      <w:ins w:id="4377" w:author="Στάθης Καπ" w:date="2023-02-25T21:00:00Z">
        <w:r w:rsidR="00FD4776">
          <w:rPr>
            <w:lang w:val="el-GR"/>
          </w:rPr>
          <w:t>ένα</w:t>
        </w:r>
        <w:r w:rsidR="00FD4776" w:rsidRPr="00083299">
          <w:rPr>
            <w:lang w:val="el-GR"/>
          </w:rPr>
          <w:t xml:space="preserve"> </w:t>
        </w:r>
      </w:ins>
      <w:r w:rsidRPr="00083299">
        <w:rPr>
          <w:lang w:val="el-GR"/>
        </w:rPr>
        <w:t xml:space="preserve">Πρόβλημα Προσανατολισμού </w:t>
      </w:r>
      <w:ins w:id="4378" w:author="Στάθης Καπ" w:date="2023-02-25T20:57:00Z">
        <w:r w:rsidR="00FD4776">
          <w:rPr>
            <w:lang w:val="el-GR"/>
          </w:rPr>
          <w:t xml:space="preserve">μπορεί </w:t>
        </w:r>
      </w:ins>
      <w:ins w:id="4379" w:author="Στάθης Καπ" w:date="2023-02-25T20:58:00Z">
        <w:r w:rsidR="00FD4776">
          <w:rPr>
            <w:lang w:val="el-GR"/>
          </w:rPr>
          <w:t xml:space="preserve">να έχει σταθερή </w:t>
        </w:r>
      </w:ins>
      <w:ins w:id="4380" w:author="Στάθης Καπ" w:date="2023-02-25T20:59:00Z">
        <w:r w:rsidR="00FD4776">
          <w:rPr>
            <w:lang w:val="el-GR"/>
          </w:rPr>
          <w:t>αφετηρία</w:t>
        </w:r>
      </w:ins>
      <w:ins w:id="4381" w:author="Στάθης Καπ" w:date="2023-02-25T20:58:00Z">
        <w:r w:rsidR="00FD4776">
          <w:rPr>
            <w:lang w:val="el-GR"/>
          </w:rPr>
          <w:t xml:space="preserve"> και </w:t>
        </w:r>
      </w:ins>
      <w:ins w:id="4382" w:author="Στάθης Καπ" w:date="2023-02-25T20:59:00Z">
        <w:r w:rsidR="00FD4776">
          <w:rPr>
            <w:lang w:val="el-GR"/>
          </w:rPr>
          <w:t>τερματισμό</w:t>
        </w:r>
      </w:ins>
      <w:ins w:id="4383" w:author="Στάθης Καπ" w:date="2023-02-25T20:58:00Z">
        <w:r w:rsidR="00FD4776">
          <w:rPr>
            <w:lang w:val="el-GR"/>
          </w:rPr>
          <w:t xml:space="preserve"> (</w:t>
        </w:r>
        <w:r w:rsidR="00FD4776">
          <w:t>directed</w:t>
        </w:r>
        <w:r w:rsidR="00FD4776">
          <w:rPr>
            <w:lang w:val="el-GR"/>
          </w:rPr>
          <w:t xml:space="preserve">), σταθερή </w:t>
        </w:r>
      </w:ins>
      <w:ins w:id="4384" w:author="Στάθης Καπ" w:date="2023-02-25T20:59:00Z">
        <w:r w:rsidR="00FD4776">
          <w:rPr>
            <w:lang w:val="el-GR"/>
          </w:rPr>
          <w:t>αφετηρία</w:t>
        </w:r>
      </w:ins>
      <w:ins w:id="4385" w:author="Στάθης Καπ" w:date="2023-02-25T20:58:00Z">
        <w:r w:rsidR="00FD4776">
          <w:rPr>
            <w:lang w:val="el-GR"/>
          </w:rPr>
          <w:t xml:space="preserve"> χωρίς </w:t>
        </w:r>
      </w:ins>
      <w:ins w:id="4386" w:author="Στάθης Καπ" w:date="2023-02-25T20:59:00Z">
        <w:r w:rsidR="00FD4776">
          <w:rPr>
            <w:lang w:val="el-GR"/>
          </w:rPr>
          <w:t xml:space="preserve">τερματισμό </w:t>
        </w:r>
        <w:r w:rsidR="00FD4776" w:rsidRPr="00FD4776">
          <w:rPr>
            <w:lang w:val="el-GR"/>
            <w:rPrChange w:id="4387" w:author="Στάθης Καπ" w:date="2023-02-25T20:59:00Z">
              <w:rPr/>
            </w:rPrChange>
          </w:rPr>
          <w:t>(</w:t>
        </w:r>
        <w:r w:rsidR="00FD4776">
          <w:t>rooted</w:t>
        </w:r>
        <w:r w:rsidR="00FD4776" w:rsidRPr="00FD4776">
          <w:rPr>
            <w:lang w:val="el-GR"/>
            <w:rPrChange w:id="4388" w:author="Στάθης Καπ" w:date="2023-02-25T20:59:00Z">
              <w:rPr/>
            </w:rPrChange>
          </w:rPr>
          <w:t>)</w:t>
        </w:r>
        <w:r w:rsidR="00FD4776">
          <w:rPr>
            <w:lang w:val="el-GR"/>
          </w:rPr>
          <w:t xml:space="preserve"> ή </w:t>
        </w:r>
      </w:ins>
      <w:ins w:id="4389" w:author="Στάθης Καπ" w:date="2023-02-25T21:00:00Z">
        <w:r w:rsidR="0033194F">
          <w:rPr>
            <w:lang w:val="el-GR"/>
          </w:rPr>
          <w:t>να μην είναι γνωσ</w:t>
        </w:r>
      </w:ins>
      <w:ins w:id="4390" w:author="Στάθης Καπ" w:date="2023-02-25T21:01:00Z">
        <w:r w:rsidR="0033194F">
          <w:rPr>
            <w:lang w:val="el-GR"/>
          </w:rPr>
          <w:t xml:space="preserve">τή ούτε η αφετηρία ούτε ο τερματισμός. Όλα τα υποπροβλήματα λοιπόν αντιμετωπίζονται ως </w:t>
        </w:r>
        <w:r w:rsidR="0033194F">
          <w:t>rooted</w:t>
        </w:r>
        <w:r w:rsidR="0033194F" w:rsidRPr="0033194F">
          <w:rPr>
            <w:lang w:val="el-GR"/>
            <w:rPrChange w:id="4391" w:author="Στάθης Καπ" w:date="2023-02-25T21:02:00Z">
              <w:rPr/>
            </w:rPrChange>
          </w:rPr>
          <w:t xml:space="preserve"> </w:t>
        </w:r>
        <w:r w:rsidR="0033194F">
          <w:t>TOPTW</w:t>
        </w:r>
        <w:r w:rsidR="0033194F" w:rsidRPr="0033194F">
          <w:rPr>
            <w:lang w:val="el-GR"/>
            <w:rPrChange w:id="4392" w:author="Στάθης Καπ" w:date="2023-02-25T21:02:00Z">
              <w:rPr/>
            </w:rPrChange>
          </w:rPr>
          <w:t xml:space="preserve"> </w:t>
        </w:r>
        <w:r w:rsidR="0033194F">
          <w:rPr>
            <w:lang w:val="el-GR"/>
          </w:rPr>
          <w:t xml:space="preserve">δηλαδή </w:t>
        </w:r>
      </w:ins>
      <w:ins w:id="4393" w:author="Στάθης Καπ" w:date="2023-02-25T21:02:00Z">
        <w:r w:rsidR="0033194F">
          <w:rPr>
            <w:lang w:val="el-GR"/>
          </w:rPr>
          <w:t xml:space="preserve">οι διαδρομές είναι ανοικτές </w:t>
        </w:r>
      </w:ins>
      <w:ins w:id="4394" w:author="Στάθης Καπ" w:date="2023-02-25T21:03:00Z">
        <w:r w:rsidR="0033194F">
          <w:rPr>
            <w:lang w:val="el-GR"/>
          </w:rPr>
          <w:t>καθώς</w:t>
        </w:r>
      </w:ins>
      <w:ins w:id="4395" w:author="Στάθης Καπ" w:date="2023-02-25T21:02:00Z">
        <w:r w:rsidR="0033194F">
          <w:rPr>
            <w:lang w:val="el-GR"/>
          </w:rPr>
          <w:t xml:space="preserve"> είναι δυνατή </w:t>
        </w:r>
      </w:ins>
      <w:ins w:id="4396" w:author="Στάθης Καπ" w:date="2023-02-25T21:03:00Z">
        <w:r w:rsidR="0033194F">
          <w:rPr>
            <w:lang w:val="el-GR"/>
          </w:rPr>
          <w:t xml:space="preserve">η εισαγωγή κόμβων στο τέλος </w:t>
        </w:r>
        <w:r w:rsidR="003156D9">
          <w:rPr>
            <w:lang w:val="el-GR"/>
          </w:rPr>
          <w:t>των</w:t>
        </w:r>
        <w:r w:rsidR="0033194F">
          <w:rPr>
            <w:lang w:val="el-GR"/>
          </w:rPr>
          <w:t xml:space="preserve"> </w:t>
        </w:r>
        <w:r w:rsidR="001C7483">
          <w:rPr>
            <w:lang w:val="el-GR"/>
          </w:rPr>
          <w:t>διαδρομών</w:t>
        </w:r>
        <w:r w:rsidR="0033194F">
          <w:rPr>
            <w:lang w:val="el-GR"/>
          </w:rPr>
          <w:t>.</w:t>
        </w:r>
      </w:ins>
      <w:del w:id="4397" w:author="Στάθης Καπ" w:date="2023-02-25T20:57:00Z">
        <w:r w:rsidRPr="00083299" w:rsidDel="00FD4776">
          <w:rPr>
            <w:lang w:val="el-GR"/>
          </w:rPr>
          <w:delText>είναι παρεμφερές με το Πρόβλημα Δρομολόγησης Οχημάτων (</w:delText>
        </w:r>
        <w:r w:rsidDel="00FD4776">
          <w:delText>VRP</w:delText>
        </w:r>
        <w:r w:rsidRPr="00083299" w:rsidDel="00FD4776">
          <w:rPr>
            <w:lang w:val="el-GR"/>
          </w:rPr>
          <w:delText xml:space="preserve">). Μια παραλλαγή του προβλήματος </w:delText>
        </w:r>
        <w:r w:rsidDel="00FD4776">
          <w:delText>VRP</w:delText>
        </w:r>
        <w:r w:rsidRPr="00083299" w:rsidDel="00FD4776">
          <w:rPr>
            <w:lang w:val="el-GR"/>
          </w:rPr>
          <w:delText xml:space="preserve"> είναι και το </w:delText>
        </w:r>
        <w:r w:rsidDel="00FD4776">
          <w:delText>Open</w:delText>
        </w:r>
        <w:r w:rsidRPr="00083299" w:rsidDel="00FD4776">
          <w:rPr>
            <w:lang w:val="el-GR"/>
          </w:rPr>
          <w:delText xml:space="preserve"> </w:delText>
        </w:r>
        <w:r w:rsidDel="00FD4776">
          <w:delText>VRP</w:delText>
        </w:r>
        <w:r w:rsidRPr="00083299" w:rsidDel="00FD4776">
          <w:rPr>
            <w:lang w:val="el-GR"/>
          </w:rPr>
          <w:delText xml:space="preserve"> στο οποίο η διαδρομή του οχήματος είναι ανοικτή δηλαδή δεν χρειάζεται το όχημα να γυρίσει σε κάποιο </w:delText>
        </w:r>
      </w:del>
      <w:del w:id="4398" w:author="Στάθης Καπ" w:date="2023-02-15T02:20:00Z">
        <w:r w:rsidDel="00E632CD">
          <w:delText>depot</w:delText>
        </w:r>
        <w:r w:rsidRPr="00083299" w:rsidDel="00E632CD">
          <w:rPr>
            <w:lang w:val="el-GR"/>
          </w:rPr>
          <w:delText xml:space="preserve"> </w:delText>
        </w:r>
      </w:del>
      <w:del w:id="4399" w:author="Στάθης Καπ" w:date="2023-02-25T20:57:00Z">
        <w:r w:rsidRPr="00083299" w:rsidDel="00FD4776">
          <w:rPr>
            <w:lang w:val="el-GR"/>
          </w:rPr>
          <w:delText xml:space="preserve">και μέχρι να </w:delText>
        </w:r>
        <w:r w:rsidR="00D20006" w:rsidRPr="00083299" w:rsidDel="00FD4776">
          <w:rPr>
            <w:lang w:val="el-GR"/>
          </w:rPr>
          <w:delText>τελειώσει</w:delText>
        </w:r>
        <w:r w:rsidRPr="00083299" w:rsidDel="00FD4776">
          <w:rPr>
            <w:lang w:val="el-GR"/>
          </w:rPr>
          <w:delText xml:space="preserve"> το </w:delText>
        </w:r>
      </w:del>
      <w:del w:id="4400" w:author="Στάθης Καπ" w:date="2023-02-15T02:20:00Z">
        <w:r w:rsidRPr="007C0FF2" w:rsidDel="001523FD">
          <w:rPr>
            <w:highlight w:val="yellow"/>
            <w:rPrChange w:id="4401" w:author=" " w:date="2023-02-01T06:01:00Z">
              <w:rPr/>
            </w:rPrChange>
          </w:rPr>
          <w:delText>time</w:delText>
        </w:r>
        <w:r w:rsidRPr="007C0FF2" w:rsidDel="001523FD">
          <w:rPr>
            <w:highlight w:val="yellow"/>
            <w:lang w:val="el-GR"/>
            <w:rPrChange w:id="4402" w:author=" " w:date="2023-02-01T06:01:00Z">
              <w:rPr>
                <w:lang w:val="el-GR"/>
              </w:rPr>
            </w:rPrChange>
          </w:rPr>
          <w:delText xml:space="preserve"> </w:delText>
        </w:r>
        <w:r w:rsidRPr="007C0FF2" w:rsidDel="001523FD">
          <w:rPr>
            <w:highlight w:val="yellow"/>
            <w:rPrChange w:id="4403" w:author=" " w:date="2023-02-01T06:01:00Z">
              <w:rPr/>
            </w:rPrChange>
          </w:rPr>
          <w:delText>budget</w:delText>
        </w:r>
        <w:r w:rsidRPr="00083299" w:rsidDel="001523FD">
          <w:rPr>
            <w:lang w:val="el-GR"/>
          </w:rPr>
          <w:delText xml:space="preserve"> </w:delText>
        </w:r>
      </w:del>
      <w:del w:id="4404" w:author="Στάθης Καπ" w:date="2023-02-25T20:57:00Z">
        <w:r w:rsidRPr="00083299" w:rsidDel="00FD4776">
          <w:rPr>
            <w:lang w:val="el-GR"/>
          </w:rPr>
          <w:delText xml:space="preserve">του, </w:delText>
        </w:r>
      </w:del>
      <w:del w:id="4405" w:author="Στάθης Καπ" w:date="2023-02-15T02:20:00Z">
        <w:r w:rsidRPr="00083299" w:rsidDel="009F20AF">
          <w:rPr>
            <w:lang w:val="el-GR"/>
          </w:rPr>
          <w:delText xml:space="preserve">το όχημα </w:delText>
        </w:r>
      </w:del>
      <w:del w:id="4406" w:author="Στάθης Καπ" w:date="2023-02-25T20:57:00Z">
        <w:r w:rsidR="00424CE1" w:rsidRPr="00083299" w:rsidDel="00FD4776">
          <w:rPr>
            <w:lang w:val="el-GR"/>
          </w:rPr>
          <w:delText>συνεχίζει</w:delText>
        </w:r>
        <w:r w:rsidRPr="00083299" w:rsidDel="00FD4776">
          <w:rPr>
            <w:lang w:val="el-GR"/>
          </w:rPr>
          <w:delText xml:space="preserve"> και επισκέπτεται τους στόχους του</w:delText>
        </w:r>
        <w:r w:rsidR="00083299" w:rsidDel="00FD4776">
          <w:rPr>
            <w:lang w:val="el-GR"/>
          </w:rPr>
          <w:delText>.</w:delText>
        </w:r>
      </w:del>
    </w:p>
    <w:p w14:paraId="67403AA3" w14:textId="5064D29C" w:rsidR="00083299" w:rsidRDefault="00620D3E" w:rsidP="002220AE">
      <w:pPr>
        <w:rPr>
          <w:lang w:val="el-GR"/>
        </w:rPr>
      </w:pPr>
      <w:del w:id="4407" w:author="Στάθης Καπ" w:date="2023-02-25T21:04:00Z">
        <w:r w:rsidRPr="00971577" w:rsidDel="00FD47DD">
          <w:rPr>
            <w:lang w:val="el-GR"/>
          </w:rPr>
          <w:delText>Παρόλα</w:delText>
        </w:r>
        <w:r w:rsidR="00747DF6" w:rsidRPr="00971577" w:rsidDel="00FD47DD">
          <w:rPr>
            <w:lang w:val="el-GR"/>
          </w:rPr>
          <w:delText xml:space="preserve"> αυτά</w:delText>
        </w:r>
        <w:r w:rsidR="00AC3449" w:rsidDel="00FD47DD">
          <w:rPr>
            <w:lang w:val="el-GR"/>
          </w:rPr>
          <w:delText>, στην τρέχουσα περίπτωση</w:delText>
        </w:r>
        <w:r w:rsidR="00747DF6" w:rsidRPr="00971577" w:rsidDel="00FD47DD">
          <w:rPr>
            <w:lang w:val="el-GR"/>
          </w:rPr>
          <w:delText xml:space="preserve"> τα πράγματα δεν </w:delText>
        </w:r>
        <w:r w:rsidR="00C47640" w:rsidRPr="00971577" w:rsidDel="00FD47DD">
          <w:rPr>
            <w:lang w:val="el-GR"/>
          </w:rPr>
          <w:delText>είναι</w:delText>
        </w:r>
        <w:r w:rsidR="00747DF6" w:rsidRPr="00971577" w:rsidDel="00FD47DD">
          <w:rPr>
            <w:lang w:val="el-GR"/>
          </w:rPr>
          <w:delText xml:space="preserve"> τόσο απλά.</w:delText>
        </w:r>
      </w:del>
      <w:ins w:id="4408" w:author="Στάθης Καπ" w:date="2023-02-25T21:04:00Z">
        <w:r w:rsidR="00FD47DD">
          <w:rPr>
            <w:lang w:val="el-GR"/>
          </w:rPr>
          <w:t xml:space="preserve">Φυσικά, η </w:t>
        </w:r>
      </w:ins>
      <w:ins w:id="4409" w:author="Στάθης Καπ" w:date="2023-02-25T21:07:00Z">
        <w:r w:rsidR="00FD47DD">
          <w:rPr>
            <w:lang w:val="el-GR"/>
          </w:rPr>
          <w:t xml:space="preserve">μετατροπή των υποπροβλημάτων σε </w:t>
        </w:r>
        <w:r w:rsidR="00FD47DD">
          <w:t>rooted</w:t>
        </w:r>
        <w:r w:rsidR="00FD47DD" w:rsidRPr="00FD47DD">
          <w:rPr>
            <w:lang w:val="el-GR"/>
            <w:rPrChange w:id="4410" w:author="Στάθης Καπ" w:date="2023-02-25T21:07:00Z">
              <w:rPr/>
            </w:rPrChange>
          </w:rPr>
          <w:t xml:space="preserve"> </w:t>
        </w:r>
        <w:r w:rsidR="00FD47DD">
          <w:t>TOPTW</w:t>
        </w:r>
        <w:r w:rsidR="00FD47DD">
          <w:rPr>
            <w:lang w:val="el-GR"/>
          </w:rPr>
          <w:t xml:space="preserve"> </w:t>
        </w:r>
      </w:ins>
      <w:ins w:id="4411" w:author="Στάθης Καπ" w:date="2023-02-25T21:09:00Z">
        <w:r w:rsidR="00FD47DD">
          <w:rPr>
            <w:lang w:val="el-GR"/>
          </w:rPr>
          <w:t>μπορεί να χειροτερέψει τη</w:t>
        </w:r>
      </w:ins>
      <w:ins w:id="4412" w:author="Στάθης Καπ" w:date="2023-02-25T21:10:00Z">
        <w:r w:rsidR="00FA2D9E">
          <w:rPr>
            <w:lang w:val="el-GR"/>
          </w:rPr>
          <w:t>ν ποιότητα</w:t>
        </w:r>
      </w:ins>
      <w:ins w:id="4413" w:author="Στάθης Καπ" w:date="2023-02-25T21:09:00Z">
        <w:r w:rsidR="00FD47DD">
          <w:rPr>
            <w:lang w:val="el-GR"/>
          </w:rPr>
          <w:t xml:space="preserve"> των λ</w:t>
        </w:r>
      </w:ins>
      <w:ins w:id="4414" w:author="Στάθης Καπ" w:date="2023-02-25T21:10:00Z">
        <w:r w:rsidR="00FD47DD">
          <w:rPr>
            <w:lang w:val="el-GR"/>
          </w:rPr>
          <w:t>ύσεων καθώς ό</w:t>
        </w:r>
      </w:ins>
      <w:del w:id="4415" w:author="Στάθης Καπ" w:date="2023-02-25T21:10:00Z">
        <w:r w:rsidR="00747DF6" w:rsidRPr="00971577" w:rsidDel="00FD47DD">
          <w:rPr>
            <w:lang w:val="el-GR"/>
          </w:rPr>
          <w:delText xml:space="preserve"> </w:delText>
        </w:r>
        <w:r w:rsidR="006A3080" w:rsidRPr="00971577" w:rsidDel="00FD47DD">
          <w:rPr>
            <w:lang w:val="el-GR"/>
          </w:rPr>
          <w:delText>Ό</w:delText>
        </w:r>
      </w:del>
      <w:r w:rsidR="006A3080" w:rsidRPr="00971577">
        <w:rPr>
          <w:lang w:val="el-GR"/>
        </w:rPr>
        <w:t>πως</w:t>
      </w:r>
      <w:r w:rsidR="00747DF6" w:rsidRPr="00971577">
        <w:rPr>
          <w:lang w:val="el-GR"/>
        </w:rPr>
        <w:t xml:space="preserve"> είναι μη αποδοτικό το να </w:t>
      </w:r>
      <w:r w:rsidR="00A80EDA">
        <w:rPr>
          <w:lang w:val="el-GR"/>
        </w:rPr>
        <w:t>γυρίσει μια διαδρομή πίσω στ</w:t>
      </w:r>
      <w:ins w:id="4416" w:author="Στάθης Καπ" w:date="2023-02-24T07:23:00Z">
        <w:r w:rsidR="00371114">
          <w:rPr>
            <w:lang w:val="el-GR"/>
          </w:rPr>
          <w:t xml:space="preserve">ην </w:t>
        </w:r>
        <w:r w:rsidR="00371114">
          <w:rPr>
            <w:lang w:val="el-GR"/>
          </w:rPr>
          <w:lastRenderedPageBreak/>
          <w:t>αφετηρία</w:t>
        </w:r>
      </w:ins>
      <w:del w:id="4417" w:author="Στάθης Καπ" w:date="2023-02-24T07:23:00Z">
        <w:r w:rsidR="00A80EDA" w:rsidDel="00371114">
          <w:rPr>
            <w:lang w:val="el-GR"/>
          </w:rPr>
          <w:delText xml:space="preserve">ο </w:delText>
        </w:r>
        <w:r w:rsidR="00A80EDA" w:rsidDel="00371114">
          <w:delText>depot</w:delText>
        </w:r>
      </w:del>
      <w:r w:rsidR="00747DF6" w:rsidRPr="00971577">
        <w:rPr>
          <w:lang w:val="el-GR"/>
        </w:rPr>
        <w:t xml:space="preserve">, </w:t>
      </w:r>
      <w:r w:rsidR="00C47640" w:rsidRPr="00971577">
        <w:rPr>
          <w:lang w:val="el-GR"/>
        </w:rPr>
        <w:t>άλλο</w:t>
      </w:r>
      <w:r w:rsidR="00747DF6" w:rsidRPr="00971577">
        <w:rPr>
          <w:lang w:val="el-GR"/>
        </w:rPr>
        <w:t xml:space="preserve"> τόσο </w:t>
      </w:r>
      <w:r w:rsidR="00C47640" w:rsidRPr="00971577">
        <w:rPr>
          <w:lang w:val="el-GR"/>
        </w:rPr>
        <w:t>είναι</w:t>
      </w:r>
      <w:r w:rsidR="00747DF6" w:rsidRPr="00971577">
        <w:rPr>
          <w:lang w:val="el-GR"/>
        </w:rPr>
        <w:t xml:space="preserve"> και το </w:t>
      </w:r>
      <w:r w:rsidR="007963C1">
        <w:rPr>
          <w:lang w:val="el-GR"/>
        </w:rPr>
        <w:t xml:space="preserve">να προστίθενται κόμβοι </w:t>
      </w:r>
      <w:r w:rsidR="00747DF6" w:rsidRPr="00971577">
        <w:rPr>
          <w:lang w:val="el-GR"/>
        </w:rPr>
        <w:t xml:space="preserve">χωρίς </w:t>
      </w:r>
      <w:r w:rsidR="007963C1">
        <w:rPr>
          <w:lang w:val="el-GR"/>
        </w:rPr>
        <w:t xml:space="preserve">να λαμβάνεται </w:t>
      </w:r>
      <w:r w:rsidR="00747DF6" w:rsidRPr="00971577">
        <w:rPr>
          <w:lang w:val="el-GR"/>
        </w:rPr>
        <w:t xml:space="preserve">καθόλου </w:t>
      </w:r>
      <w:r w:rsidR="00F81355" w:rsidRPr="00971577">
        <w:rPr>
          <w:lang w:val="el-GR"/>
        </w:rPr>
        <w:t>υπόψιν</w:t>
      </w:r>
      <w:r w:rsidR="00747DF6" w:rsidRPr="00971577">
        <w:rPr>
          <w:lang w:val="el-GR"/>
        </w:rPr>
        <w:t xml:space="preserve"> το που βρίσκονται οι κόμβοι του επόμενου </w:t>
      </w:r>
      <w:ins w:id="4418" w:author="Στάθης Καπ" w:date="2023-02-25T21:10:00Z">
        <w:r w:rsidR="0025249D">
          <w:rPr>
            <w:lang w:val="el-GR"/>
          </w:rPr>
          <w:t>υπο</w:t>
        </w:r>
      </w:ins>
      <w:r w:rsidR="00747DF6" w:rsidRPr="00971577">
        <w:rPr>
          <w:lang w:val="el-GR"/>
        </w:rPr>
        <w:t xml:space="preserve">προβλήματος. Στη χειρότερη περίπτωση, οι κόμβοι του επόμενου προβλήματος μπορεί να βρίσκονται εντελώς αντίθετα από την </w:t>
      </w:r>
      <w:r w:rsidR="00B62E91" w:rsidRPr="00971577">
        <w:rPr>
          <w:lang w:val="el-GR"/>
        </w:rPr>
        <w:t>κατεύθυνση</w:t>
      </w:r>
      <w:r w:rsidR="00747DF6" w:rsidRPr="00971577">
        <w:rPr>
          <w:lang w:val="el-GR"/>
        </w:rPr>
        <w:t xml:space="preserve"> που ακολουθεί η τρέχουσα διαδρομή. Για το λόγο αυτό, χρειαζόταν ένας τρόπος να οδηγηθεί η τρέχουσα διαδρομή προς τη σωστή κατεύθυνση αλλά χωρίς την εισαγωγή </w:t>
      </w:r>
      <w:r w:rsidR="009F1501">
        <w:rPr>
          <w:lang w:val="el-GR"/>
        </w:rPr>
        <w:t xml:space="preserve">ενός τελικού </w:t>
      </w:r>
      <w:ins w:id="4419" w:author="Στάθης Καπ" w:date="2023-02-24T07:24:00Z">
        <w:r w:rsidR="00371114">
          <w:rPr>
            <w:lang w:val="el-GR"/>
          </w:rPr>
          <w:t xml:space="preserve">κόμβου, </w:t>
        </w:r>
      </w:ins>
      <w:ins w:id="4420" w:author="Στάθης Καπ" w:date="2023-02-25T21:11:00Z">
        <w:r w:rsidR="00BE1442">
          <w:rPr>
            <w:lang w:val="el-GR"/>
          </w:rPr>
          <w:t>που θα</w:t>
        </w:r>
      </w:ins>
      <w:ins w:id="4421" w:author="Στάθης Καπ" w:date="2023-02-24T07:24:00Z">
        <w:r w:rsidR="00371114">
          <w:rPr>
            <w:lang w:val="el-GR"/>
          </w:rPr>
          <w:t xml:space="preserve"> δ</w:t>
        </w:r>
      </w:ins>
      <w:ins w:id="4422" w:author="Στάθης Καπ" w:date="2023-02-25T21:11:00Z">
        <w:r w:rsidR="00BE1442">
          <w:rPr>
            <w:lang w:val="el-GR"/>
          </w:rPr>
          <w:t>έσμευε</w:t>
        </w:r>
      </w:ins>
      <w:ins w:id="4423" w:author="Στάθης Καπ" w:date="2023-02-24T07:25:00Z">
        <w:r w:rsidR="00371114">
          <w:rPr>
            <w:lang w:val="el-GR"/>
          </w:rPr>
          <w:t xml:space="preserve"> σημαντικό χρόνο </w:t>
        </w:r>
      </w:ins>
      <w:ins w:id="4424" w:author="Στάθης Καπ" w:date="2023-02-25T21:12:00Z">
        <w:r w:rsidR="00BE1442">
          <w:rPr>
            <w:lang w:val="el-GR"/>
          </w:rPr>
          <w:t>από την επίσκεψη</w:t>
        </w:r>
      </w:ins>
      <w:ins w:id="4425" w:author="Στάθης Καπ" w:date="2023-02-24T07:25:00Z">
        <w:r w:rsidR="00371114">
          <w:rPr>
            <w:lang w:val="el-GR"/>
          </w:rPr>
          <w:t xml:space="preserve"> κερδοφόρων κόμβων.</w:t>
        </w:r>
      </w:ins>
      <w:del w:id="4426" w:author="Στάθης Καπ" w:date="2023-02-24T07:24:00Z">
        <w:r w:rsidR="009F1501" w:rsidDel="00371114">
          <w:rPr>
            <w:lang w:val="el-GR"/>
          </w:rPr>
          <w:delText>κόμβου που θα καταλαμβάνει σημαντικό χρόνο από αυτήν.</w:delText>
        </w:r>
      </w:del>
    </w:p>
    <w:p w14:paraId="1F82A618" w14:textId="67963B2E" w:rsidR="002D1148" w:rsidRDefault="003414D5" w:rsidP="002220AE">
      <w:pPr>
        <w:rPr>
          <w:lang w:val="el-GR"/>
        </w:rPr>
      </w:pPr>
      <w:r>
        <w:rPr>
          <w:lang w:val="el-GR"/>
        </w:rPr>
        <w:t>Ό</w:t>
      </w:r>
      <w:r w:rsidR="00971577" w:rsidRPr="001A2EA4">
        <w:rPr>
          <w:lang w:val="el-GR"/>
        </w:rPr>
        <w:t xml:space="preserve">πως </w:t>
      </w:r>
      <w:ins w:id="4427" w:author="Στάθης Καπ" w:date="2023-02-01T06:01:00Z">
        <w:r w:rsidR="00C873A9">
          <w:rPr>
            <w:lang w:val="el-GR"/>
          </w:rPr>
          <w:t>αναλύθηκε</w:t>
        </w:r>
      </w:ins>
      <w:del w:id="4428" w:author="Στάθης Καπ" w:date="2023-02-01T06:01:00Z">
        <w:r w:rsidR="00B479E7" w:rsidRPr="001A2EA4">
          <w:rPr>
            <w:lang w:val="el-GR"/>
          </w:rPr>
          <w:delText>περιεγράφηκε</w:delText>
        </w:r>
      </w:del>
      <w:r w:rsidR="00971577" w:rsidRPr="001A2EA4">
        <w:rPr>
          <w:lang w:val="el-GR"/>
        </w:rPr>
        <w:t xml:space="preserve"> στο Κεφάλαιο 3, σε κάθε επανάληψη της Τοπικής Αναζήτησης του </w:t>
      </w:r>
      <w:r w:rsidR="00971577">
        <w:t>ILS</w:t>
      </w:r>
      <w:r w:rsidR="00971577" w:rsidRPr="001A2EA4">
        <w:rPr>
          <w:lang w:val="el-GR"/>
        </w:rPr>
        <w:t>, υπολογίζεται η καλύτερη θέση εισαγωγής για κάθε κόμβο, δηλαδή η θέση</w:t>
      </w:r>
      <w:r w:rsidR="001A2EA4">
        <w:rPr>
          <w:lang w:val="el-GR"/>
        </w:rPr>
        <w:t xml:space="preserve"> </w:t>
      </w:r>
      <w:r w:rsidR="001A2EA4" w:rsidRPr="00A25E99">
        <w:rPr>
          <w:lang w:val="el-GR"/>
        </w:rPr>
        <w:t xml:space="preserve">με το μικρότερο </w:t>
      </w:r>
      <w:r w:rsidR="001A2EA4">
        <w:t>minShift</w:t>
      </w:r>
      <w:r w:rsidR="001A2EA4" w:rsidRPr="00A25E99">
        <w:rPr>
          <w:lang w:val="el-GR"/>
        </w:rPr>
        <w:t xml:space="preserve"> και στη συνέχεια επιλέγεται ο κόμβος με το </w:t>
      </w:r>
      <w:r w:rsidR="003C3C40" w:rsidRPr="00A25E99">
        <w:rPr>
          <w:lang w:val="el-GR"/>
        </w:rPr>
        <w:t>μεγαλύτερο</w:t>
      </w:r>
      <w:r w:rsidR="00A25E99">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num>
          <m:den>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den>
        </m:f>
      </m:oMath>
      <w:r w:rsidR="001A2EA4" w:rsidRPr="00A25E99">
        <w:rPr>
          <w:lang w:val="el-GR"/>
        </w:rPr>
        <w:t xml:space="preserve">. Το </w:t>
      </w:r>
      <w:r w:rsidR="001A2EA4">
        <w:t>minShift</w:t>
      </w:r>
      <w:r w:rsidR="001A2EA4" w:rsidRPr="00A25E99">
        <w:rPr>
          <w:lang w:val="el-GR"/>
        </w:rPr>
        <w:t xml:space="preserve"> παίζει έναν ρόλο στην επιλογή του κόμβου που θα εισαχθεί αλλά λιγότερο σημαντικό από το </w:t>
      </w:r>
      <w:r w:rsidR="001A2EA4">
        <w:t>profit</w:t>
      </w:r>
      <w:r w:rsidR="002D1148" w:rsidRPr="002D1148">
        <w:rPr>
          <w:lang w:val="el-GR"/>
        </w:rPr>
        <w:t>.</w:t>
      </w:r>
      <w:r w:rsidR="00866244" w:rsidRPr="00866244">
        <w:rPr>
          <w:lang w:val="el-GR"/>
        </w:rPr>
        <w:t xml:space="preserve"> </w:t>
      </w:r>
      <w:r w:rsidR="002D1148" w:rsidRPr="002D1148">
        <w:rPr>
          <w:lang w:val="el-GR"/>
        </w:rPr>
        <w:t xml:space="preserve">Το </w:t>
      </w:r>
      <w:r w:rsidR="00DB7B47">
        <w:t>shift</w:t>
      </w:r>
      <w:r w:rsidR="002D1148" w:rsidRPr="002D1148">
        <w:rPr>
          <w:lang w:val="el-GR"/>
        </w:rPr>
        <w:t xml:space="preserve"> της εισαγωγής ενός κόμβου </w:t>
      </w:r>
      <w:r w:rsidR="002D1148">
        <w:t>j</w:t>
      </w:r>
      <w:r w:rsidR="002D1148" w:rsidRPr="002D1148">
        <w:rPr>
          <w:lang w:val="el-GR"/>
        </w:rPr>
        <w:t xml:space="preserve"> μεταξύ των κόμβων </w:t>
      </w:r>
      <w:r w:rsidR="002D1148">
        <w:t>i</w:t>
      </w:r>
      <w:r w:rsidR="002D1148" w:rsidRPr="002D1148">
        <w:rPr>
          <w:lang w:val="el-GR"/>
        </w:rPr>
        <w:t xml:space="preserve"> και </w:t>
      </w:r>
      <w:r w:rsidR="002D1148">
        <w:t>k</w:t>
      </w:r>
      <w:r w:rsidR="002D1148" w:rsidRPr="002D1148">
        <w:rPr>
          <w:lang w:val="el-GR"/>
        </w:rPr>
        <w:t xml:space="preserve"> υπολογίζεται από τη σχέση</w:t>
      </w:r>
      <w:r w:rsidR="00866244" w:rsidRPr="00866244">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429"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430">
          <w:tblGrid>
            <w:gridCol w:w="618"/>
            <w:gridCol w:w="7601"/>
            <w:gridCol w:w="619"/>
          </w:tblGrid>
        </w:tblGridChange>
      </w:tblGrid>
      <w:tr w:rsidR="00E6705C" w14:paraId="1A90FBC2" w14:textId="77777777" w:rsidTr="00603993">
        <w:trPr>
          <w:ins w:id="4431" w:author="Στάθης Καπ" w:date="2023-02-01T21:30:00Z"/>
        </w:trPr>
        <w:tc>
          <w:tcPr>
            <w:tcW w:w="350" w:type="pct"/>
            <w:tcPrChange w:id="4432" w:author="Στάθης Καπ" w:date="2023-02-01T08:48:00Z">
              <w:tcPr>
                <w:tcW w:w="350" w:type="pct"/>
              </w:tcPr>
            </w:tcPrChange>
          </w:tcPr>
          <w:p w14:paraId="5828EDF2" w14:textId="77777777" w:rsidR="00E6705C" w:rsidRDefault="00E6705C">
            <w:pPr>
              <w:spacing w:after="160"/>
              <w:rPr>
                <w:ins w:id="4433" w:author="Στάθης Καπ" w:date="2023-02-01T21:30:00Z"/>
                <w:lang w:val="el-GR"/>
              </w:rPr>
              <w:pPrChange w:id="4434" w:author="Στάθης Καπ" w:date="2023-02-01T08:46:00Z">
                <w:pPr/>
              </w:pPrChange>
            </w:pPr>
          </w:p>
        </w:tc>
        <w:tc>
          <w:tcPr>
            <w:tcW w:w="4300" w:type="pct"/>
            <w:tcPrChange w:id="4435" w:author="Στάθης Καπ" w:date="2023-02-01T08:48:00Z">
              <w:tcPr>
                <w:tcW w:w="4300" w:type="pct"/>
              </w:tcPr>
            </w:tcPrChange>
          </w:tcPr>
          <w:p w14:paraId="353D3C00" w14:textId="4E192304" w:rsidR="00E6705C" w:rsidRPr="005846FF" w:rsidRDefault="00E6705C">
            <w:pPr>
              <w:spacing w:after="160"/>
              <w:rPr>
                <w:ins w:id="4436" w:author="Στάθης Καπ" w:date="2023-02-01T21:30:00Z"/>
                <w:lang w:val="el-GR"/>
              </w:rPr>
              <w:pPrChange w:id="4437" w:author="Στάθης Καπ" w:date="2023-02-01T08:46:00Z">
                <w:pPr/>
              </w:pPrChange>
            </w:pPr>
            <m:oMathPara>
              <m:oMath>
                <m:r>
                  <w:ins w:id="4438" w:author="Στάθης Καπ" w:date="2023-02-01T21:30:00Z">
                    <w:rPr>
                      <w:rFonts w:ascii="Cambria Math" w:hAnsi="Cambria Math"/>
                      <w:lang w:val="el-GR"/>
                    </w:rPr>
                    <m:t>shif</m:t>
                  </w:ins>
                </m:r>
                <m:sSub>
                  <m:sSubPr>
                    <m:ctrlPr>
                      <w:ins w:id="4439" w:author="Στάθης Καπ" w:date="2023-02-01T21:30:00Z">
                        <w:rPr>
                          <w:rFonts w:ascii="Cambria Math" w:hAnsi="Cambria Math"/>
                          <w:i/>
                          <w:lang w:val="el-GR"/>
                        </w:rPr>
                      </w:ins>
                    </m:ctrlPr>
                  </m:sSubPr>
                  <m:e>
                    <m:r>
                      <w:ins w:id="4440" w:author="Στάθης Καπ" w:date="2023-02-01T21:30:00Z">
                        <w:rPr>
                          <w:rFonts w:ascii="Cambria Math" w:hAnsi="Cambria Math"/>
                          <w:lang w:val="el-GR"/>
                        </w:rPr>
                        <m:t>t</m:t>
                      </w:ins>
                    </m:r>
                  </m:e>
                  <m:sub>
                    <m:r>
                      <w:ins w:id="4441" w:author="Στάθης Καπ" w:date="2023-02-01T21:30:00Z">
                        <w:rPr>
                          <w:rFonts w:ascii="Cambria Math" w:hAnsi="Cambria Math"/>
                          <w:lang w:val="el-GR"/>
                        </w:rPr>
                        <m:t>j</m:t>
                      </w:ins>
                    </m:r>
                  </m:sub>
                </m:sSub>
                <m:r>
                  <w:ins w:id="4442" w:author="Στάθης Καπ" w:date="2023-02-01T21:30:00Z">
                    <w:rPr>
                      <w:rFonts w:ascii="Cambria Math" w:hAnsi="Cambria Math"/>
                      <w:lang w:val="el-GR"/>
                    </w:rPr>
                    <m:t>=travelTim</m:t>
                  </w:ins>
                </m:r>
                <m:sSub>
                  <m:sSubPr>
                    <m:ctrlPr>
                      <w:ins w:id="4443" w:author="Στάθης Καπ" w:date="2023-02-01T21:30:00Z">
                        <w:rPr>
                          <w:rFonts w:ascii="Cambria Math" w:hAnsi="Cambria Math"/>
                          <w:i/>
                        </w:rPr>
                      </w:ins>
                    </m:ctrlPr>
                  </m:sSubPr>
                  <m:e>
                    <m:r>
                      <w:ins w:id="4444" w:author="Στάθης Καπ" w:date="2023-02-01T21:30:00Z">
                        <w:rPr>
                          <w:rFonts w:ascii="Cambria Math" w:hAnsi="Cambria Math"/>
                        </w:rPr>
                        <m:t>e</m:t>
                      </w:ins>
                    </m:r>
                  </m:e>
                  <m:sub>
                    <m:r>
                      <w:ins w:id="4445" w:author="Στάθης Καπ" w:date="2023-02-01T21:30:00Z">
                        <w:rPr>
                          <w:rFonts w:ascii="Cambria Math" w:hAnsi="Cambria Math"/>
                        </w:rPr>
                        <m:t>i→j</m:t>
                      </w:ins>
                    </m:r>
                  </m:sub>
                </m:sSub>
                <m:r>
                  <w:ins w:id="4446" w:author="Στάθης Καπ" w:date="2023-02-01T21:30:00Z">
                    <w:rPr>
                      <w:rFonts w:ascii="Cambria Math" w:hAnsi="Cambria Math"/>
                      <w:lang w:val="el-GR"/>
                    </w:rPr>
                    <m:t>+wai</m:t>
                  </w:ins>
                </m:r>
                <m:sSub>
                  <m:sSubPr>
                    <m:ctrlPr>
                      <w:ins w:id="4447" w:author="Στάθης Καπ" w:date="2023-02-01T21:30:00Z">
                        <w:rPr>
                          <w:rFonts w:ascii="Cambria Math" w:hAnsi="Cambria Math"/>
                          <w:i/>
                          <w:lang w:val="el-GR"/>
                        </w:rPr>
                      </w:ins>
                    </m:ctrlPr>
                  </m:sSubPr>
                  <m:e>
                    <m:r>
                      <w:ins w:id="4448" w:author="Στάθης Καπ" w:date="2023-02-01T21:30:00Z">
                        <w:rPr>
                          <w:rFonts w:ascii="Cambria Math" w:hAnsi="Cambria Math"/>
                          <w:lang w:val="el-GR"/>
                        </w:rPr>
                        <m:t>t</m:t>
                      </w:ins>
                    </m:r>
                  </m:e>
                  <m:sub>
                    <m:r>
                      <w:ins w:id="4449" w:author="Στάθης Καπ" w:date="2023-02-01T21:30:00Z">
                        <w:rPr>
                          <w:rFonts w:ascii="Cambria Math" w:hAnsi="Cambria Math"/>
                          <w:lang w:val="el-GR"/>
                        </w:rPr>
                        <m:t>j</m:t>
                      </w:ins>
                    </m:r>
                  </m:sub>
                </m:sSub>
                <m:r>
                  <w:ins w:id="4450" w:author="Στάθης Καπ" w:date="2023-02-01T21:30:00Z">
                    <w:rPr>
                      <w:rFonts w:ascii="Cambria Math" w:hAnsi="Cambria Math"/>
                      <w:lang w:val="el-GR"/>
                    </w:rPr>
                    <m:t>+visitDu</m:t>
                  </w:ins>
                </m:r>
                <m:sSub>
                  <m:sSubPr>
                    <m:ctrlPr>
                      <w:ins w:id="4451" w:author="Στάθης Καπ" w:date="2023-02-01T21:30:00Z">
                        <w:rPr>
                          <w:rFonts w:ascii="Cambria Math" w:hAnsi="Cambria Math"/>
                          <w:i/>
                          <w:lang w:val="el-GR"/>
                        </w:rPr>
                      </w:ins>
                    </m:ctrlPr>
                  </m:sSubPr>
                  <m:e>
                    <m:r>
                      <w:ins w:id="4452" w:author="Στάθης Καπ" w:date="2023-02-01T21:30:00Z">
                        <w:rPr>
                          <w:rFonts w:ascii="Cambria Math" w:hAnsi="Cambria Math"/>
                          <w:lang w:val="el-GR"/>
                        </w:rPr>
                        <m:t>r</m:t>
                      </w:ins>
                    </m:r>
                  </m:e>
                  <m:sub>
                    <m:r>
                      <w:ins w:id="4453" w:author="Στάθης Καπ" w:date="2023-02-01T21:30:00Z">
                        <w:rPr>
                          <w:rFonts w:ascii="Cambria Math" w:hAnsi="Cambria Math"/>
                          <w:lang w:val="el-GR"/>
                        </w:rPr>
                        <m:t>j</m:t>
                      </w:ins>
                    </m:r>
                  </m:sub>
                </m:sSub>
                <m:r>
                  <w:ins w:id="4454" w:author="Στάθης Καπ" w:date="2023-02-01T21:30:00Z">
                    <w:rPr>
                      <w:rFonts w:ascii="Cambria Math" w:hAnsi="Cambria Math"/>
                      <w:lang w:val="el-GR"/>
                    </w:rPr>
                    <m:t>+travelTim</m:t>
                  </w:ins>
                </m:r>
                <m:sSub>
                  <m:sSubPr>
                    <m:ctrlPr>
                      <w:ins w:id="4455" w:author="Στάθης Καπ" w:date="2023-02-01T21:30:00Z">
                        <w:rPr>
                          <w:rFonts w:ascii="Cambria Math" w:hAnsi="Cambria Math"/>
                          <w:i/>
                          <w:lang w:val="el-GR"/>
                        </w:rPr>
                      </w:ins>
                    </m:ctrlPr>
                  </m:sSubPr>
                  <m:e>
                    <m:r>
                      <w:ins w:id="4456" w:author="Στάθης Καπ" w:date="2023-02-01T21:30:00Z">
                        <w:rPr>
                          <w:rFonts w:ascii="Cambria Math" w:hAnsi="Cambria Math"/>
                          <w:lang w:val="el-GR"/>
                        </w:rPr>
                        <m:t>e</m:t>
                      </w:ins>
                    </m:r>
                  </m:e>
                  <m:sub>
                    <m:r>
                      <w:ins w:id="4457" w:author="Στάθης Καπ" w:date="2023-02-01T21:30:00Z">
                        <w:rPr>
                          <w:rFonts w:ascii="Cambria Math" w:hAnsi="Cambria Math"/>
                          <w:lang w:val="el-GR"/>
                        </w:rPr>
                        <m:t>j→k</m:t>
                      </w:ins>
                    </m:r>
                  </m:sub>
                </m:sSub>
                <m:r>
                  <w:ins w:id="4458" w:author="Στάθης Καπ" w:date="2023-02-01T21:30:00Z">
                    <w:rPr>
                      <w:rFonts w:ascii="Cambria Math" w:hAnsi="Cambria Math"/>
                      <w:lang w:val="el-GR"/>
                    </w:rPr>
                    <m:t>-travelTim</m:t>
                  </w:ins>
                </m:r>
                <m:sSub>
                  <m:sSubPr>
                    <m:ctrlPr>
                      <w:ins w:id="4459" w:author="Στάθης Καπ" w:date="2023-02-01T21:30:00Z">
                        <w:rPr>
                          <w:rFonts w:ascii="Cambria Math" w:hAnsi="Cambria Math"/>
                          <w:i/>
                          <w:lang w:val="el-GR"/>
                        </w:rPr>
                      </w:ins>
                    </m:ctrlPr>
                  </m:sSubPr>
                  <m:e>
                    <m:r>
                      <w:ins w:id="4460" w:author="Στάθης Καπ" w:date="2023-02-01T21:30:00Z">
                        <w:rPr>
                          <w:rFonts w:ascii="Cambria Math" w:hAnsi="Cambria Math"/>
                          <w:lang w:val="el-GR"/>
                        </w:rPr>
                        <m:t>e</m:t>
                      </w:ins>
                    </m:r>
                  </m:e>
                  <m:sub>
                    <m:r>
                      <w:ins w:id="4461" w:author="Στάθης Καπ" w:date="2023-02-01T21:30:00Z">
                        <w:rPr>
                          <w:rFonts w:ascii="Cambria Math" w:hAnsi="Cambria Math"/>
                          <w:lang w:val="el-GR"/>
                        </w:rPr>
                        <m:t>i→k</m:t>
                      </w:ins>
                    </m:r>
                  </m:sub>
                </m:sSub>
              </m:oMath>
            </m:oMathPara>
          </w:p>
        </w:tc>
        <w:tc>
          <w:tcPr>
            <w:tcW w:w="350" w:type="pct"/>
            <w:vAlign w:val="center"/>
            <w:tcPrChange w:id="4462" w:author="Στάθης Καπ" w:date="2023-02-01T08:48:00Z">
              <w:tcPr>
                <w:tcW w:w="350" w:type="pct"/>
                <w:vAlign w:val="bottom"/>
              </w:tcPr>
            </w:tcPrChange>
          </w:tcPr>
          <w:p w14:paraId="093392BC" w14:textId="3E3A76EA" w:rsidR="00E6705C" w:rsidRPr="00603993" w:rsidRDefault="00E6705C">
            <w:pPr>
              <w:pStyle w:val="Caption"/>
              <w:spacing w:after="160"/>
              <w:rPr>
                <w:ins w:id="4463" w:author="Στάθης Καπ" w:date="2023-02-01T21:30:00Z"/>
                <w:rPrChange w:id="4464" w:author="Στάθης Καπ" w:date="2023-02-01T08:49:00Z">
                  <w:rPr>
                    <w:ins w:id="4465" w:author="Στάθης Καπ" w:date="2023-02-01T21:30:00Z"/>
                    <w:lang w:val="el-GR"/>
                  </w:rPr>
                </w:rPrChange>
              </w:rPr>
              <w:pPrChange w:id="4466" w:author="Στάθης Καπ" w:date="2023-02-01T08:47:00Z">
                <w:pPr/>
              </w:pPrChange>
            </w:pPr>
            <w:ins w:id="4467" w:author="Στάθης Καπ" w:date="2023-02-01T21:30:00Z">
              <w:r>
                <w:t>(</w:t>
              </w:r>
              <w:r>
                <w:rPr>
                  <w:lang w:val="el-GR"/>
                </w:rPr>
                <w:fldChar w:fldCharType="begin"/>
              </w:r>
              <w:r>
                <w:rPr>
                  <w:lang w:val="el-GR"/>
                </w:rPr>
                <w:instrText xml:space="preserve"> STYLEREF 1 \s </w:instrText>
              </w:r>
              <w:r>
                <w:rPr>
                  <w:lang w:val="el-GR"/>
                </w:rPr>
                <w:fldChar w:fldCharType="separate"/>
              </w:r>
            </w:ins>
            <w:r w:rsidR="006132C8">
              <w:rPr>
                <w:noProof/>
                <w:lang w:val="el-GR"/>
              </w:rPr>
              <w:t>4</w:t>
            </w:r>
            <w:ins w:id="4468" w:author="Στάθης Καπ" w:date="2023-02-01T21: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469" w:author="Στάθης Καπ" w:date="2023-03-03T01:31:00Z">
              <w:r w:rsidR="006132C8">
                <w:rPr>
                  <w:noProof/>
                  <w:lang w:val="el-GR"/>
                </w:rPr>
                <w:t>4</w:t>
              </w:r>
            </w:ins>
            <w:del w:id="4470" w:author="Στάθης Καπ" w:date="2023-02-12T05:59:00Z">
              <w:r w:rsidDel="00237FE3">
                <w:rPr>
                  <w:noProof/>
                  <w:lang w:val="el-GR"/>
                </w:rPr>
                <w:delText>6</w:delText>
              </w:r>
            </w:del>
            <w:ins w:id="4471" w:author="Στάθης Καπ" w:date="2023-02-01T21:30:00Z">
              <w:r>
                <w:rPr>
                  <w:lang w:val="el-GR"/>
                </w:rPr>
                <w:fldChar w:fldCharType="end"/>
              </w:r>
              <w:r>
                <w:t>)</w:t>
              </w:r>
            </w:ins>
          </w:p>
        </w:tc>
      </w:tr>
    </w:tbl>
    <w:p w14:paraId="3C4903F0" w14:textId="77777777" w:rsidR="00E6705C" w:rsidRPr="00597D9F" w:rsidDel="00E6705C" w:rsidRDefault="00E6705C" w:rsidP="002220AE">
      <w:pPr>
        <w:rPr>
          <w:del w:id="4472" w:author="Στάθης Καπ" w:date="2023-02-01T21:30:00Z"/>
          <w:rFonts w:eastAsiaTheme="minorEastAsia"/>
          <w:lang w:val="el-GR"/>
        </w:rPr>
      </w:pPr>
    </w:p>
    <w:p w14:paraId="4AAFABB0" w14:textId="2CB1CE6D" w:rsidR="00866244" w:rsidRPr="00597D9F" w:rsidDel="00910441" w:rsidRDefault="00BD0527" w:rsidP="002220AE">
      <w:pPr>
        <w:rPr>
          <w:del w:id="4473" w:author="Στάθης Καπ" w:date="2023-02-25T21:13:00Z"/>
          <w:rFonts w:eastAsiaTheme="minorEastAsia"/>
          <w:lang w:val="el-GR"/>
        </w:rPr>
      </w:pPr>
      <m:oMathPara>
        <m:oMath>
          <m:r>
            <w:del w:id="4474" w:author="Στάθης Καπ" w:date="2023-02-01T21:30:00Z">
              <w:rPr>
                <w:rFonts w:ascii="Cambria Math" w:hAnsi="Cambria Math"/>
                <w:lang w:val="el-GR"/>
              </w:rPr>
              <m:t>shif</m:t>
            </w:del>
          </m:r>
          <m:sSub>
            <m:sSubPr>
              <m:ctrlPr>
                <w:del w:id="4475" w:author="Στάθης Καπ" w:date="2023-02-01T21:30:00Z">
                  <w:rPr>
                    <w:rFonts w:ascii="Cambria Math" w:hAnsi="Cambria Math"/>
                    <w:i/>
                    <w:lang w:val="el-GR"/>
                  </w:rPr>
                </w:del>
              </m:ctrlPr>
            </m:sSubPr>
            <m:e>
              <m:r>
                <w:del w:id="4476" w:author="Στάθης Καπ" w:date="2023-02-01T21:30:00Z">
                  <w:rPr>
                    <w:rFonts w:ascii="Cambria Math" w:hAnsi="Cambria Math"/>
                    <w:lang w:val="el-GR"/>
                  </w:rPr>
                  <m:t>t</m:t>
                </w:del>
              </m:r>
            </m:e>
            <m:sub>
              <m:r>
                <w:del w:id="4477" w:author="Στάθης Καπ" w:date="2023-02-01T21:30:00Z">
                  <w:rPr>
                    <w:rFonts w:ascii="Cambria Math" w:hAnsi="Cambria Math"/>
                    <w:lang w:val="el-GR"/>
                  </w:rPr>
                  <m:t>j</m:t>
                </w:del>
              </m:r>
            </m:sub>
          </m:sSub>
          <m:r>
            <w:del w:id="4478" w:author="Στάθης Καπ" w:date="2023-02-01T21:30:00Z">
              <w:rPr>
                <w:rFonts w:ascii="Cambria Math" w:hAnsi="Cambria Math"/>
                <w:lang w:val="el-GR"/>
              </w:rPr>
              <m:t>=</m:t>
            </w:del>
          </m:r>
          <w:bookmarkStart w:id="4479" w:name="_Hlk124878225"/>
          <m:r>
            <w:del w:id="4480" w:author="Στάθης Καπ" w:date="2023-02-01T21:30:00Z">
              <w:rPr>
                <w:rFonts w:ascii="Cambria Math" w:hAnsi="Cambria Math"/>
                <w:lang w:val="el-GR"/>
              </w:rPr>
              <m:t>travelTim</m:t>
            </w:del>
          </m:r>
          <m:sSub>
            <m:sSubPr>
              <m:ctrlPr>
                <w:del w:id="4481" w:author="Στάθης Καπ" w:date="2023-02-01T21:30:00Z">
                  <w:rPr>
                    <w:rFonts w:ascii="Cambria Math" w:hAnsi="Cambria Math"/>
                    <w:i/>
                  </w:rPr>
                </w:del>
              </m:ctrlPr>
            </m:sSubPr>
            <m:e>
              <m:r>
                <w:del w:id="4482" w:author="Στάθης Καπ" w:date="2023-02-01T21:30:00Z">
                  <w:rPr>
                    <w:rFonts w:ascii="Cambria Math" w:hAnsi="Cambria Math"/>
                  </w:rPr>
                  <m:t>e</m:t>
                </w:del>
              </m:r>
            </m:e>
            <m:sub>
              <m:r>
                <w:del w:id="4483" w:author="Στάθης Καπ" w:date="2023-02-01T21:30:00Z">
                  <w:rPr>
                    <w:rFonts w:ascii="Cambria Math" w:hAnsi="Cambria Math"/>
                  </w:rPr>
                  <m:t>i→j</m:t>
                </w:del>
              </m:r>
            </m:sub>
          </m:sSub>
          <w:bookmarkEnd w:id="4479"/>
          <m:r>
            <w:del w:id="4484" w:author="Στάθης Καπ" w:date="2023-02-01T21:30:00Z">
              <w:rPr>
                <w:rFonts w:ascii="Cambria Math" w:hAnsi="Cambria Math"/>
                <w:lang w:val="el-GR"/>
              </w:rPr>
              <m:t>+wai</m:t>
            </w:del>
          </m:r>
          <m:sSub>
            <m:sSubPr>
              <m:ctrlPr>
                <w:del w:id="4485" w:author="Στάθης Καπ" w:date="2023-02-01T21:30:00Z">
                  <w:rPr>
                    <w:rFonts w:ascii="Cambria Math" w:hAnsi="Cambria Math"/>
                    <w:i/>
                    <w:lang w:val="el-GR"/>
                  </w:rPr>
                </w:del>
              </m:ctrlPr>
            </m:sSubPr>
            <m:e>
              <m:r>
                <w:del w:id="4486" w:author="Στάθης Καπ" w:date="2023-02-01T21:30:00Z">
                  <w:rPr>
                    <w:rFonts w:ascii="Cambria Math" w:hAnsi="Cambria Math"/>
                    <w:lang w:val="el-GR"/>
                  </w:rPr>
                  <m:t>t</m:t>
                </w:del>
              </m:r>
            </m:e>
            <m:sub>
              <m:r>
                <w:del w:id="4487" w:author="Στάθης Καπ" w:date="2023-02-01T21:30:00Z">
                  <w:rPr>
                    <w:rFonts w:ascii="Cambria Math" w:hAnsi="Cambria Math"/>
                    <w:lang w:val="el-GR"/>
                  </w:rPr>
                  <m:t>j</m:t>
                </w:del>
              </m:r>
            </m:sub>
          </m:sSub>
          <m:r>
            <w:del w:id="4488" w:author="Στάθης Καπ" w:date="2023-02-01T21:30:00Z">
              <w:rPr>
                <w:rFonts w:ascii="Cambria Math" w:hAnsi="Cambria Math"/>
                <w:lang w:val="el-GR"/>
              </w:rPr>
              <m:t>+visitDu</m:t>
            </w:del>
          </m:r>
          <m:sSub>
            <m:sSubPr>
              <m:ctrlPr>
                <w:del w:id="4489" w:author="Στάθης Καπ" w:date="2023-02-01T21:30:00Z">
                  <w:rPr>
                    <w:rFonts w:ascii="Cambria Math" w:hAnsi="Cambria Math"/>
                    <w:i/>
                    <w:lang w:val="el-GR"/>
                  </w:rPr>
                </w:del>
              </m:ctrlPr>
            </m:sSubPr>
            <m:e>
              <m:r>
                <w:del w:id="4490" w:author="Στάθης Καπ" w:date="2023-02-01T21:30:00Z">
                  <w:rPr>
                    <w:rFonts w:ascii="Cambria Math" w:hAnsi="Cambria Math"/>
                    <w:lang w:val="el-GR"/>
                  </w:rPr>
                  <m:t>r</m:t>
                </w:del>
              </m:r>
            </m:e>
            <m:sub>
              <m:r>
                <w:del w:id="4491" w:author="Στάθης Καπ" w:date="2023-02-01T21:30:00Z">
                  <w:rPr>
                    <w:rFonts w:ascii="Cambria Math" w:hAnsi="Cambria Math"/>
                    <w:lang w:val="el-GR"/>
                  </w:rPr>
                  <m:t>j</m:t>
                </w:del>
              </m:r>
            </m:sub>
          </m:sSub>
          <m:r>
            <w:del w:id="4492" w:author="Στάθης Καπ" w:date="2023-02-01T21:30:00Z">
              <w:rPr>
                <w:rFonts w:ascii="Cambria Math" w:hAnsi="Cambria Math"/>
                <w:lang w:val="el-GR"/>
              </w:rPr>
              <m:t>+travelTim</m:t>
            </w:del>
          </m:r>
          <m:sSub>
            <m:sSubPr>
              <m:ctrlPr>
                <w:del w:id="4493" w:author="Στάθης Καπ" w:date="2023-02-01T21:30:00Z">
                  <w:rPr>
                    <w:rFonts w:ascii="Cambria Math" w:hAnsi="Cambria Math"/>
                    <w:i/>
                    <w:lang w:val="el-GR"/>
                  </w:rPr>
                </w:del>
              </m:ctrlPr>
            </m:sSubPr>
            <m:e>
              <m:r>
                <w:del w:id="4494" w:author="Στάθης Καπ" w:date="2023-02-01T21:30:00Z">
                  <w:rPr>
                    <w:rFonts w:ascii="Cambria Math" w:hAnsi="Cambria Math"/>
                    <w:lang w:val="el-GR"/>
                  </w:rPr>
                  <m:t>e</m:t>
                </w:del>
              </m:r>
            </m:e>
            <m:sub>
              <m:r>
                <w:del w:id="4495" w:author="Στάθης Καπ" w:date="2023-02-01T21:30:00Z">
                  <w:rPr>
                    <w:rFonts w:ascii="Cambria Math" w:hAnsi="Cambria Math"/>
                    <w:lang w:val="el-GR"/>
                  </w:rPr>
                  <m:t>j→k</m:t>
                </w:del>
              </m:r>
            </m:sub>
          </m:sSub>
          <m:r>
            <w:del w:id="4496" w:author="Στάθης Καπ" w:date="2023-02-01T21:30:00Z">
              <w:rPr>
                <w:rFonts w:ascii="Cambria Math" w:hAnsi="Cambria Math"/>
                <w:lang w:val="el-GR"/>
              </w:rPr>
              <m:t>-travelTim</m:t>
            </w:del>
          </m:r>
          <m:sSub>
            <m:sSubPr>
              <m:ctrlPr>
                <w:del w:id="4497" w:author="Στάθης Καπ" w:date="2023-02-01T21:30:00Z">
                  <w:rPr>
                    <w:rFonts w:ascii="Cambria Math" w:hAnsi="Cambria Math"/>
                    <w:i/>
                    <w:lang w:val="el-GR"/>
                  </w:rPr>
                </w:del>
              </m:ctrlPr>
            </m:sSubPr>
            <m:e>
              <m:r>
                <w:del w:id="4498" w:author="Στάθης Καπ" w:date="2023-02-01T21:30:00Z">
                  <w:rPr>
                    <w:rFonts w:ascii="Cambria Math" w:hAnsi="Cambria Math"/>
                    <w:lang w:val="el-GR"/>
                  </w:rPr>
                  <m:t>e</m:t>
                </w:del>
              </m:r>
            </m:e>
            <m:sub>
              <m:r>
                <w:del w:id="4499" w:author="Στάθης Καπ" w:date="2023-02-01T21:30:00Z">
                  <w:rPr>
                    <w:rFonts w:ascii="Cambria Math" w:hAnsi="Cambria Math"/>
                    <w:lang w:val="el-GR"/>
                  </w:rPr>
                  <m:t>i→k</m:t>
                </w:del>
              </m:r>
            </m:sub>
          </m:sSub>
        </m:oMath>
      </m:oMathPara>
    </w:p>
    <w:p w14:paraId="23722C11" w14:textId="11D21F94" w:rsidR="00597D9F" w:rsidRDefault="00597D9F" w:rsidP="002220AE">
      <w:pPr>
        <w:rPr>
          <w:lang w:val="el-GR"/>
        </w:rPr>
      </w:pPr>
      <w:r w:rsidRPr="00D4368F">
        <w:rPr>
          <w:lang w:val="el-GR"/>
        </w:rPr>
        <w:t xml:space="preserve">Η εισαγωγή όμως ενός κόμβου στο τέλος της διαδρομής σημαίνει πως δεν υπάρχει κόμβος </w:t>
      </w:r>
      <w:r>
        <w:t>k</w:t>
      </w:r>
      <w:r w:rsidRPr="00D4368F">
        <w:rPr>
          <w:lang w:val="el-GR"/>
        </w:rPr>
        <w:t xml:space="preserve">. </w:t>
      </w:r>
      <w:r w:rsidR="00036A40" w:rsidRPr="00D4368F">
        <w:rPr>
          <w:lang w:val="el-GR"/>
        </w:rPr>
        <w:t>Άρα</w:t>
      </w:r>
      <w:r w:rsidRPr="00D4368F">
        <w:rPr>
          <w:lang w:val="el-GR"/>
        </w:rPr>
        <w:t xml:space="preserve"> η παραπάνω σχέση για </w:t>
      </w:r>
      <w:r w:rsidR="00DF2A79" w:rsidRPr="00D4368F">
        <w:rPr>
          <w:lang w:val="el-GR"/>
        </w:rPr>
        <w:t>θέσεις</w:t>
      </w:r>
      <w:r w:rsidRPr="00D4368F">
        <w:rPr>
          <w:lang w:val="el-GR"/>
        </w:rPr>
        <w:t xml:space="preserve"> εισαγωγής στο τέλος των διαδρομών μετατρέπεται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500"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501">
          <w:tblGrid>
            <w:gridCol w:w="618"/>
            <w:gridCol w:w="7601"/>
            <w:gridCol w:w="619"/>
          </w:tblGrid>
        </w:tblGridChange>
      </w:tblGrid>
      <w:tr w:rsidR="00180EF4" w14:paraId="18BED39B" w14:textId="77777777" w:rsidTr="00603993">
        <w:trPr>
          <w:ins w:id="4502" w:author="Στάθης Καπ" w:date="2023-02-01T21:31:00Z"/>
        </w:trPr>
        <w:tc>
          <w:tcPr>
            <w:tcW w:w="350" w:type="pct"/>
            <w:tcPrChange w:id="4503" w:author="Στάθης Καπ" w:date="2023-02-01T08:48:00Z">
              <w:tcPr>
                <w:tcW w:w="350" w:type="pct"/>
              </w:tcPr>
            </w:tcPrChange>
          </w:tcPr>
          <w:p w14:paraId="518F61CC" w14:textId="77777777" w:rsidR="00180EF4" w:rsidRDefault="00180EF4">
            <w:pPr>
              <w:spacing w:after="160"/>
              <w:rPr>
                <w:ins w:id="4504" w:author="Στάθης Καπ" w:date="2023-02-01T21:31:00Z"/>
                <w:lang w:val="el-GR"/>
              </w:rPr>
              <w:pPrChange w:id="4505" w:author="Στάθης Καπ" w:date="2023-02-01T08:46:00Z">
                <w:pPr/>
              </w:pPrChange>
            </w:pPr>
          </w:p>
        </w:tc>
        <w:tc>
          <w:tcPr>
            <w:tcW w:w="4300" w:type="pct"/>
            <w:tcPrChange w:id="4506" w:author="Στάθης Καπ" w:date="2023-02-01T08:48:00Z">
              <w:tcPr>
                <w:tcW w:w="4300" w:type="pct"/>
              </w:tcPr>
            </w:tcPrChange>
          </w:tcPr>
          <w:p w14:paraId="04A7C25A" w14:textId="3F9871A4" w:rsidR="00180EF4" w:rsidRPr="005846FF" w:rsidRDefault="00180EF4">
            <w:pPr>
              <w:spacing w:after="160"/>
              <w:rPr>
                <w:ins w:id="4507" w:author="Στάθης Καπ" w:date="2023-02-01T21:31:00Z"/>
                <w:lang w:val="el-GR"/>
              </w:rPr>
              <w:pPrChange w:id="4508" w:author="Στάθης Καπ" w:date="2023-02-01T08:46:00Z">
                <w:pPr/>
              </w:pPrChange>
            </w:pPr>
            <m:oMathPara>
              <m:oMath>
                <m:r>
                  <w:ins w:id="4509" w:author="Στάθης Καπ" w:date="2023-02-01T21:31:00Z">
                    <w:rPr>
                      <w:rFonts w:ascii="Cambria Math" w:hAnsi="Cambria Math"/>
                      <w:lang w:val="el-GR"/>
                    </w:rPr>
                    <m:t>shif</m:t>
                  </w:ins>
                </m:r>
                <m:sSub>
                  <m:sSubPr>
                    <m:ctrlPr>
                      <w:ins w:id="4510" w:author="Στάθης Καπ" w:date="2023-02-01T21:31:00Z">
                        <w:rPr>
                          <w:rFonts w:ascii="Cambria Math" w:hAnsi="Cambria Math"/>
                          <w:i/>
                          <w:lang w:val="el-GR"/>
                        </w:rPr>
                      </w:ins>
                    </m:ctrlPr>
                  </m:sSubPr>
                  <m:e>
                    <m:r>
                      <w:ins w:id="4511" w:author="Στάθης Καπ" w:date="2023-02-01T21:31:00Z">
                        <w:rPr>
                          <w:rFonts w:ascii="Cambria Math" w:hAnsi="Cambria Math"/>
                          <w:lang w:val="el-GR"/>
                        </w:rPr>
                        <m:t>t</m:t>
                      </w:ins>
                    </m:r>
                  </m:e>
                  <m:sub>
                    <m:r>
                      <w:ins w:id="4512" w:author="Στάθης Καπ" w:date="2023-02-01T21:31:00Z">
                        <w:rPr>
                          <w:rFonts w:ascii="Cambria Math" w:hAnsi="Cambria Math"/>
                          <w:lang w:val="el-GR"/>
                        </w:rPr>
                        <m:t>j</m:t>
                      </w:ins>
                    </m:r>
                  </m:sub>
                </m:sSub>
                <m:r>
                  <w:ins w:id="4513" w:author="Στάθης Καπ" w:date="2023-02-01T21:31:00Z">
                    <w:rPr>
                      <w:rFonts w:ascii="Cambria Math" w:hAnsi="Cambria Math"/>
                      <w:lang w:val="el-GR"/>
                    </w:rPr>
                    <m:t>=travelTim</m:t>
                  </w:ins>
                </m:r>
                <m:sSub>
                  <m:sSubPr>
                    <m:ctrlPr>
                      <w:ins w:id="4514" w:author="Στάθης Καπ" w:date="2023-02-01T21:31:00Z">
                        <w:rPr>
                          <w:rFonts w:ascii="Cambria Math" w:hAnsi="Cambria Math"/>
                          <w:i/>
                        </w:rPr>
                      </w:ins>
                    </m:ctrlPr>
                  </m:sSubPr>
                  <m:e>
                    <m:r>
                      <w:ins w:id="4515" w:author="Στάθης Καπ" w:date="2023-02-01T21:31:00Z">
                        <w:rPr>
                          <w:rFonts w:ascii="Cambria Math" w:hAnsi="Cambria Math"/>
                        </w:rPr>
                        <m:t>e</m:t>
                      </w:ins>
                    </m:r>
                  </m:e>
                  <m:sub>
                    <m:r>
                      <w:ins w:id="4516" w:author="Στάθης Καπ" w:date="2023-02-01T21:31:00Z">
                        <w:rPr>
                          <w:rFonts w:ascii="Cambria Math" w:hAnsi="Cambria Math"/>
                        </w:rPr>
                        <m:t>i→j</m:t>
                      </w:ins>
                    </m:r>
                  </m:sub>
                </m:sSub>
                <m:r>
                  <w:ins w:id="4517" w:author="Στάθης Καπ" w:date="2023-02-01T21:31:00Z">
                    <w:rPr>
                      <w:rFonts w:ascii="Cambria Math" w:hAnsi="Cambria Math"/>
                      <w:lang w:val="el-GR"/>
                    </w:rPr>
                    <m:t>+wai</m:t>
                  </w:ins>
                </m:r>
                <m:sSub>
                  <m:sSubPr>
                    <m:ctrlPr>
                      <w:ins w:id="4518" w:author="Στάθης Καπ" w:date="2023-02-01T21:31:00Z">
                        <w:rPr>
                          <w:rFonts w:ascii="Cambria Math" w:hAnsi="Cambria Math"/>
                          <w:i/>
                          <w:lang w:val="el-GR"/>
                        </w:rPr>
                      </w:ins>
                    </m:ctrlPr>
                  </m:sSubPr>
                  <m:e>
                    <m:r>
                      <w:ins w:id="4519" w:author="Στάθης Καπ" w:date="2023-02-01T21:31:00Z">
                        <w:rPr>
                          <w:rFonts w:ascii="Cambria Math" w:hAnsi="Cambria Math"/>
                          <w:lang w:val="el-GR"/>
                        </w:rPr>
                        <m:t>t</m:t>
                      </w:ins>
                    </m:r>
                  </m:e>
                  <m:sub>
                    <m:r>
                      <w:ins w:id="4520" w:author="Στάθης Καπ" w:date="2023-02-01T21:31:00Z">
                        <w:rPr>
                          <w:rFonts w:ascii="Cambria Math" w:hAnsi="Cambria Math"/>
                          <w:lang w:val="el-GR"/>
                        </w:rPr>
                        <m:t>j</m:t>
                      </w:ins>
                    </m:r>
                  </m:sub>
                </m:sSub>
                <m:r>
                  <w:ins w:id="4521" w:author="Στάθης Καπ" w:date="2023-02-01T21:31:00Z">
                    <w:rPr>
                      <w:rFonts w:ascii="Cambria Math" w:hAnsi="Cambria Math"/>
                      <w:lang w:val="el-GR"/>
                    </w:rPr>
                    <m:t>+visitDu</m:t>
                  </w:ins>
                </m:r>
                <m:sSub>
                  <m:sSubPr>
                    <m:ctrlPr>
                      <w:ins w:id="4522" w:author="Στάθης Καπ" w:date="2023-02-01T21:31:00Z">
                        <w:rPr>
                          <w:rFonts w:ascii="Cambria Math" w:hAnsi="Cambria Math"/>
                          <w:i/>
                          <w:lang w:val="el-GR"/>
                        </w:rPr>
                      </w:ins>
                    </m:ctrlPr>
                  </m:sSubPr>
                  <m:e>
                    <m:r>
                      <w:ins w:id="4523" w:author="Στάθης Καπ" w:date="2023-02-01T21:31:00Z">
                        <w:rPr>
                          <w:rFonts w:ascii="Cambria Math" w:hAnsi="Cambria Math"/>
                          <w:lang w:val="el-GR"/>
                        </w:rPr>
                        <m:t>r</m:t>
                      </w:ins>
                    </m:r>
                  </m:e>
                  <m:sub>
                    <m:r>
                      <w:ins w:id="4524" w:author="Στάθης Καπ" w:date="2023-02-01T21:31:00Z">
                        <w:rPr>
                          <w:rFonts w:ascii="Cambria Math" w:hAnsi="Cambria Math"/>
                          <w:lang w:val="el-GR"/>
                        </w:rPr>
                        <m:t>j</m:t>
                      </w:ins>
                    </m:r>
                  </m:sub>
                </m:sSub>
              </m:oMath>
            </m:oMathPara>
          </w:p>
        </w:tc>
        <w:tc>
          <w:tcPr>
            <w:tcW w:w="350" w:type="pct"/>
            <w:vAlign w:val="center"/>
            <w:tcPrChange w:id="4525" w:author="Στάθης Καπ" w:date="2023-02-01T08:48:00Z">
              <w:tcPr>
                <w:tcW w:w="350" w:type="pct"/>
                <w:vAlign w:val="bottom"/>
              </w:tcPr>
            </w:tcPrChange>
          </w:tcPr>
          <w:p w14:paraId="32D7B81C" w14:textId="76C832F5" w:rsidR="00180EF4" w:rsidRPr="00603993" w:rsidRDefault="00180EF4">
            <w:pPr>
              <w:pStyle w:val="Caption"/>
              <w:spacing w:after="160"/>
              <w:rPr>
                <w:ins w:id="4526" w:author="Στάθης Καπ" w:date="2023-02-01T21:31:00Z"/>
                <w:rPrChange w:id="4527" w:author="Στάθης Καπ" w:date="2023-02-01T08:49:00Z">
                  <w:rPr>
                    <w:ins w:id="4528" w:author="Στάθης Καπ" w:date="2023-02-01T21:31:00Z"/>
                    <w:lang w:val="el-GR"/>
                  </w:rPr>
                </w:rPrChange>
              </w:rPr>
              <w:pPrChange w:id="4529" w:author="Στάθης Καπ" w:date="2023-02-01T08:47:00Z">
                <w:pPr/>
              </w:pPrChange>
            </w:pPr>
            <w:ins w:id="4530" w:author="Στάθης Καπ" w:date="2023-02-01T21:31:00Z">
              <w:r>
                <w:t>(</w:t>
              </w:r>
              <w:r>
                <w:rPr>
                  <w:lang w:val="el-GR"/>
                </w:rPr>
                <w:fldChar w:fldCharType="begin"/>
              </w:r>
              <w:r>
                <w:rPr>
                  <w:lang w:val="el-GR"/>
                </w:rPr>
                <w:instrText xml:space="preserve"> STYLEREF 1 \s </w:instrText>
              </w:r>
              <w:r>
                <w:rPr>
                  <w:lang w:val="el-GR"/>
                </w:rPr>
                <w:fldChar w:fldCharType="separate"/>
              </w:r>
            </w:ins>
            <w:r w:rsidR="006132C8">
              <w:rPr>
                <w:noProof/>
                <w:lang w:val="el-GR"/>
              </w:rPr>
              <w:t>4</w:t>
            </w:r>
            <w:ins w:id="4531" w:author="Στάθης Καπ" w:date="2023-02-01T21:3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532" w:author="Στάθης Καπ" w:date="2023-03-03T01:31:00Z">
              <w:r w:rsidR="006132C8">
                <w:rPr>
                  <w:noProof/>
                  <w:lang w:val="el-GR"/>
                </w:rPr>
                <w:t>5</w:t>
              </w:r>
            </w:ins>
            <w:del w:id="4533" w:author="Στάθης Καπ" w:date="2023-02-12T05:59:00Z">
              <w:r w:rsidDel="00237FE3">
                <w:rPr>
                  <w:noProof/>
                  <w:lang w:val="el-GR"/>
                </w:rPr>
                <w:delText>7</w:delText>
              </w:r>
            </w:del>
            <w:ins w:id="4534" w:author="Στάθης Καπ" w:date="2023-02-01T21:31:00Z">
              <w:r>
                <w:rPr>
                  <w:lang w:val="el-GR"/>
                </w:rPr>
                <w:fldChar w:fldCharType="end"/>
              </w:r>
              <w:r>
                <w:t>)</w:t>
              </w:r>
            </w:ins>
          </w:p>
        </w:tc>
      </w:tr>
    </w:tbl>
    <w:p w14:paraId="510540AF" w14:textId="20124F9E" w:rsidR="00180EF4" w:rsidDel="004271A3" w:rsidRDefault="00180EF4" w:rsidP="002220AE">
      <w:pPr>
        <w:rPr>
          <w:del w:id="4535" w:author="Στάθης Καπ" w:date="2023-02-01T21:31:00Z"/>
          <w:rFonts w:eastAsiaTheme="minorEastAsia"/>
          <w:lang w:val="el-GR"/>
        </w:rPr>
      </w:pPr>
    </w:p>
    <w:p w14:paraId="2FDA4CA6" w14:textId="5BAB2DB4" w:rsidR="00D4368F" w:rsidRPr="00180EF4" w:rsidDel="00180EF4" w:rsidRDefault="00D4368F" w:rsidP="002220AE">
      <w:pPr>
        <w:rPr>
          <w:del w:id="4536" w:author="Στάθης Καπ" w:date="2023-02-01T21:31:00Z"/>
          <w:rFonts w:eastAsiaTheme="minorEastAsia"/>
          <w:lang w:val="el-GR"/>
          <w:rPrChange w:id="4537" w:author="Στάθης Καπ" w:date="2023-02-01T21:31:00Z">
            <w:rPr>
              <w:del w:id="4538" w:author="Στάθης Καπ" w:date="2023-02-01T21:31:00Z"/>
              <w:rFonts w:ascii="Cambria Math" w:hAnsi="Cambria Math"/>
              <w:i/>
              <w:lang w:val="el-GR"/>
            </w:rPr>
          </w:rPrChange>
        </w:rPr>
      </w:pPr>
      <m:oMathPara>
        <m:oMath>
          <m:r>
            <w:del w:id="4539" w:author="Στάθης Καπ" w:date="2023-02-01T21:31:00Z">
              <w:rPr>
                <w:rFonts w:ascii="Cambria Math" w:hAnsi="Cambria Math"/>
                <w:lang w:val="el-GR"/>
              </w:rPr>
              <m:t>shif</m:t>
            </w:del>
          </m:r>
          <m:sSub>
            <m:sSubPr>
              <m:ctrlPr>
                <w:del w:id="4540" w:author="Στάθης Καπ" w:date="2023-02-01T21:31:00Z">
                  <w:rPr>
                    <w:rFonts w:ascii="Cambria Math" w:hAnsi="Cambria Math"/>
                    <w:i/>
                    <w:lang w:val="el-GR"/>
                  </w:rPr>
                </w:del>
              </m:ctrlPr>
            </m:sSubPr>
            <m:e>
              <m:r>
                <w:del w:id="4541" w:author="Στάθης Καπ" w:date="2023-02-01T21:31:00Z">
                  <w:rPr>
                    <w:rFonts w:ascii="Cambria Math" w:hAnsi="Cambria Math"/>
                    <w:lang w:val="el-GR"/>
                  </w:rPr>
                  <m:t>t</m:t>
                </w:del>
              </m:r>
            </m:e>
            <m:sub>
              <m:r>
                <w:del w:id="4542" w:author="Στάθης Καπ" w:date="2023-02-01T21:31:00Z">
                  <w:rPr>
                    <w:rFonts w:ascii="Cambria Math" w:hAnsi="Cambria Math"/>
                    <w:lang w:val="el-GR"/>
                  </w:rPr>
                  <m:t>j</m:t>
                </w:del>
              </m:r>
            </m:sub>
          </m:sSub>
          <m:r>
            <w:del w:id="4543" w:author="Στάθης Καπ" w:date="2023-02-01T21:31:00Z">
              <w:rPr>
                <w:rFonts w:ascii="Cambria Math" w:hAnsi="Cambria Math"/>
                <w:lang w:val="el-GR"/>
              </w:rPr>
              <m:t>=travelTim</m:t>
            </w:del>
          </m:r>
          <m:sSub>
            <m:sSubPr>
              <m:ctrlPr>
                <w:del w:id="4544" w:author="Στάθης Καπ" w:date="2023-02-01T21:31:00Z">
                  <w:rPr>
                    <w:rFonts w:ascii="Cambria Math" w:hAnsi="Cambria Math"/>
                    <w:i/>
                  </w:rPr>
                </w:del>
              </m:ctrlPr>
            </m:sSubPr>
            <m:e>
              <m:r>
                <w:del w:id="4545" w:author="Στάθης Καπ" w:date="2023-02-01T21:31:00Z">
                  <w:rPr>
                    <w:rFonts w:ascii="Cambria Math" w:hAnsi="Cambria Math"/>
                  </w:rPr>
                  <m:t>e</m:t>
                </w:del>
              </m:r>
            </m:e>
            <m:sub>
              <m:r>
                <w:del w:id="4546" w:author="Στάθης Καπ" w:date="2023-02-01T21:31:00Z">
                  <w:rPr>
                    <w:rFonts w:ascii="Cambria Math" w:hAnsi="Cambria Math"/>
                  </w:rPr>
                  <m:t>i→j</m:t>
                </w:del>
              </m:r>
            </m:sub>
          </m:sSub>
          <m:r>
            <w:del w:id="4547" w:author="Στάθης Καπ" w:date="2023-02-01T21:31:00Z">
              <w:rPr>
                <w:rFonts w:ascii="Cambria Math" w:hAnsi="Cambria Math"/>
                <w:lang w:val="el-GR"/>
              </w:rPr>
              <m:t>+wai</m:t>
            </w:del>
          </m:r>
          <m:sSub>
            <m:sSubPr>
              <m:ctrlPr>
                <w:del w:id="4548" w:author="Στάθης Καπ" w:date="2023-02-01T21:31:00Z">
                  <w:rPr>
                    <w:rFonts w:ascii="Cambria Math" w:hAnsi="Cambria Math"/>
                    <w:i/>
                    <w:lang w:val="el-GR"/>
                  </w:rPr>
                </w:del>
              </m:ctrlPr>
            </m:sSubPr>
            <m:e>
              <m:r>
                <w:del w:id="4549" w:author="Στάθης Καπ" w:date="2023-02-01T21:31:00Z">
                  <w:rPr>
                    <w:rFonts w:ascii="Cambria Math" w:hAnsi="Cambria Math"/>
                    <w:lang w:val="el-GR"/>
                  </w:rPr>
                  <m:t>t</m:t>
                </w:del>
              </m:r>
            </m:e>
            <m:sub>
              <m:r>
                <w:del w:id="4550" w:author="Στάθης Καπ" w:date="2023-02-01T21:31:00Z">
                  <w:rPr>
                    <w:rFonts w:ascii="Cambria Math" w:hAnsi="Cambria Math"/>
                    <w:lang w:val="el-GR"/>
                  </w:rPr>
                  <m:t>j</m:t>
                </w:del>
              </m:r>
            </m:sub>
          </m:sSub>
          <m:r>
            <w:del w:id="4551" w:author="Στάθης Καπ" w:date="2023-02-01T21:31:00Z">
              <w:rPr>
                <w:rFonts w:ascii="Cambria Math" w:hAnsi="Cambria Math"/>
                <w:lang w:val="el-GR"/>
              </w:rPr>
              <m:t>+visitDu</m:t>
            </w:del>
          </m:r>
          <m:sSub>
            <m:sSubPr>
              <m:ctrlPr>
                <w:del w:id="4552" w:author="Στάθης Καπ" w:date="2023-02-01T21:31:00Z">
                  <w:rPr>
                    <w:rFonts w:ascii="Cambria Math" w:hAnsi="Cambria Math"/>
                    <w:i/>
                    <w:lang w:val="el-GR"/>
                  </w:rPr>
                </w:del>
              </m:ctrlPr>
            </m:sSubPr>
            <m:e>
              <m:r>
                <w:del w:id="4553" w:author="Στάθης Καπ" w:date="2023-02-01T21:31:00Z">
                  <w:rPr>
                    <w:rFonts w:ascii="Cambria Math" w:hAnsi="Cambria Math"/>
                    <w:lang w:val="el-GR"/>
                  </w:rPr>
                  <m:t>r</m:t>
                </w:del>
              </m:r>
            </m:e>
            <m:sub>
              <m:r>
                <w:del w:id="4554" w:author="Στάθης Καπ" w:date="2023-02-01T21:31:00Z">
                  <w:rPr>
                    <w:rFonts w:ascii="Cambria Math" w:hAnsi="Cambria Math"/>
                    <w:lang w:val="el-GR"/>
                  </w:rPr>
                  <m:t>j</m:t>
                </w:del>
              </m:r>
            </m:sub>
          </m:sSub>
        </m:oMath>
      </m:oMathPara>
    </w:p>
    <w:p w14:paraId="5A0197FA" w14:textId="436F6748" w:rsidR="00D4368F" w:rsidRDefault="00A43949" w:rsidP="002220AE">
      <w:pPr>
        <w:rPr>
          <w:lang w:val="el-GR"/>
        </w:rPr>
      </w:pPr>
      <w:r w:rsidRPr="003A2AA6">
        <w:rPr>
          <w:lang w:val="el-GR"/>
        </w:rPr>
        <w:t xml:space="preserve">Επειδή όμως χρειάζεται να ληφθεί </w:t>
      </w:r>
      <w:r w:rsidR="00521CFC" w:rsidRPr="003A2AA6">
        <w:rPr>
          <w:lang w:val="el-GR"/>
        </w:rPr>
        <w:t>υπόψιν</w:t>
      </w:r>
      <w:r w:rsidRPr="003A2AA6">
        <w:rPr>
          <w:lang w:val="el-GR"/>
        </w:rPr>
        <w:t xml:space="preserve"> και η επόμενη λύση, προστέθηκε ένας ακόμα παράγοντας που είναι η απόσταση του εξεταζόμενου κόμβου προς το </w:t>
      </w:r>
      <w:r>
        <w:t>cnext</w:t>
      </w:r>
      <w:r w:rsidRPr="003A2AA6">
        <w:rPr>
          <w:lang w:val="el-GR"/>
        </w:rPr>
        <w:t xml:space="preserve"> της επόμενης λύσης.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555"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556">
          <w:tblGrid>
            <w:gridCol w:w="618"/>
            <w:gridCol w:w="7601"/>
            <w:gridCol w:w="619"/>
          </w:tblGrid>
        </w:tblGridChange>
      </w:tblGrid>
      <w:tr w:rsidR="00F000B6" w14:paraId="749FF93E" w14:textId="77777777" w:rsidTr="00603993">
        <w:trPr>
          <w:ins w:id="4557" w:author="Στάθης Καπ" w:date="2023-02-01T21:32:00Z"/>
        </w:trPr>
        <w:tc>
          <w:tcPr>
            <w:tcW w:w="350" w:type="pct"/>
            <w:tcPrChange w:id="4558" w:author="Στάθης Καπ" w:date="2023-02-01T08:48:00Z">
              <w:tcPr>
                <w:tcW w:w="350" w:type="pct"/>
              </w:tcPr>
            </w:tcPrChange>
          </w:tcPr>
          <w:p w14:paraId="724CD3F9" w14:textId="77777777" w:rsidR="00F000B6" w:rsidRDefault="00F000B6">
            <w:pPr>
              <w:spacing w:after="160"/>
              <w:rPr>
                <w:ins w:id="4559" w:author="Στάθης Καπ" w:date="2023-02-01T21:32:00Z"/>
                <w:lang w:val="el-GR"/>
              </w:rPr>
              <w:pPrChange w:id="4560" w:author="Στάθης Καπ" w:date="2023-02-01T08:46:00Z">
                <w:pPr/>
              </w:pPrChange>
            </w:pPr>
          </w:p>
        </w:tc>
        <w:tc>
          <w:tcPr>
            <w:tcW w:w="4300" w:type="pct"/>
            <w:tcPrChange w:id="4561" w:author="Στάθης Καπ" w:date="2023-02-01T08:48:00Z">
              <w:tcPr>
                <w:tcW w:w="4300" w:type="pct"/>
              </w:tcPr>
            </w:tcPrChange>
          </w:tcPr>
          <w:p w14:paraId="086CEF92" w14:textId="4E5C514A" w:rsidR="00F000B6" w:rsidRPr="005846FF" w:rsidRDefault="00F000B6">
            <w:pPr>
              <w:spacing w:after="160"/>
              <w:rPr>
                <w:ins w:id="4562" w:author="Στάθης Καπ" w:date="2023-02-01T21:32:00Z"/>
                <w:lang w:val="el-GR"/>
              </w:rPr>
              <w:pPrChange w:id="4563" w:author="Στάθης Καπ" w:date="2023-02-01T08:46:00Z">
                <w:pPr/>
              </w:pPrChange>
            </w:pPr>
            <m:oMathPara>
              <m:oMath>
                <m:r>
                  <w:ins w:id="4564" w:author="Στάθης Καπ" w:date="2023-02-01T21:32:00Z">
                    <w:rPr>
                      <w:rFonts w:ascii="Cambria Math" w:hAnsi="Cambria Math"/>
                    </w:rPr>
                    <m:t>shif</m:t>
                  </w:ins>
                </m:r>
                <m:sSub>
                  <m:sSubPr>
                    <m:ctrlPr>
                      <w:ins w:id="4565" w:author="Στάθης Καπ" w:date="2023-02-01T21:32:00Z">
                        <w:rPr>
                          <w:rFonts w:ascii="Cambria Math" w:hAnsi="Cambria Math"/>
                          <w:i/>
                        </w:rPr>
                      </w:ins>
                    </m:ctrlPr>
                  </m:sSubPr>
                  <m:e>
                    <m:r>
                      <w:ins w:id="4566" w:author="Στάθης Καπ" w:date="2023-02-01T21:32:00Z">
                        <w:rPr>
                          <w:rFonts w:ascii="Cambria Math" w:hAnsi="Cambria Math"/>
                        </w:rPr>
                        <m:t>t</m:t>
                      </w:ins>
                    </m:r>
                  </m:e>
                  <m:sub>
                    <m:r>
                      <w:ins w:id="4567" w:author="Στάθης Καπ" w:date="2023-02-01T21:32:00Z">
                        <w:rPr>
                          <w:rFonts w:ascii="Cambria Math" w:hAnsi="Cambria Math"/>
                        </w:rPr>
                        <m:t>j</m:t>
                      </w:ins>
                    </m:r>
                  </m:sub>
                </m:sSub>
                <m:r>
                  <w:ins w:id="4568" w:author="Στάθης Καπ" w:date="2023-02-01T21:32:00Z">
                    <w:rPr>
                      <w:rFonts w:ascii="Cambria Math" w:hAnsi="Cambria Math"/>
                    </w:rPr>
                    <m:t>=</m:t>
                  </w:ins>
                </m:r>
                <m:r>
                  <w:ins w:id="4569" w:author="Στάθης Καπ" w:date="2023-02-01T21:32:00Z">
                    <w:rPr>
                      <w:rFonts w:ascii="Cambria Math" w:hAnsi="Cambria Math"/>
                      <w:lang w:val="el-GR"/>
                    </w:rPr>
                    <m:t>travelTim</m:t>
                  </w:ins>
                </m:r>
                <m:sSub>
                  <m:sSubPr>
                    <m:ctrlPr>
                      <w:ins w:id="4570" w:author="Στάθης Καπ" w:date="2023-02-01T21:32:00Z">
                        <w:rPr>
                          <w:rFonts w:ascii="Cambria Math" w:hAnsi="Cambria Math"/>
                          <w:i/>
                        </w:rPr>
                      </w:ins>
                    </m:ctrlPr>
                  </m:sSubPr>
                  <m:e>
                    <m:r>
                      <w:ins w:id="4571" w:author="Στάθης Καπ" w:date="2023-02-01T21:32:00Z">
                        <w:rPr>
                          <w:rFonts w:ascii="Cambria Math" w:hAnsi="Cambria Math"/>
                        </w:rPr>
                        <m:t>e</m:t>
                      </w:ins>
                    </m:r>
                  </m:e>
                  <m:sub>
                    <m:r>
                      <w:ins w:id="4572" w:author="Στάθης Καπ" w:date="2023-02-01T21:32:00Z">
                        <w:rPr>
                          <w:rFonts w:ascii="Cambria Math" w:hAnsi="Cambria Math"/>
                        </w:rPr>
                        <m:t>i→j</m:t>
                      </w:ins>
                    </m:r>
                  </m:sub>
                </m:sSub>
                <m:r>
                  <w:ins w:id="4573" w:author="Στάθης Καπ" w:date="2023-02-01T21:32:00Z">
                    <w:rPr>
                      <w:rFonts w:ascii="Cambria Math" w:hAnsi="Cambria Math"/>
                    </w:rPr>
                    <m:t>+wai</m:t>
                  </w:ins>
                </m:r>
                <m:sSub>
                  <m:sSubPr>
                    <m:ctrlPr>
                      <w:ins w:id="4574" w:author="Στάθης Καπ" w:date="2023-02-01T21:32:00Z">
                        <w:rPr>
                          <w:rFonts w:ascii="Cambria Math" w:hAnsi="Cambria Math"/>
                          <w:i/>
                        </w:rPr>
                      </w:ins>
                    </m:ctrlPr>
                  </m:sSubPr>
                  <m:e>
                    <m:r>
                      <w:ins w:id="4575" w:author="Στάθης Καπ" w:date="2023-02-01T21:32:00Z">
                        <w:rPr>
                          <w:rFonts w:ascii="Cambria Math" w:hAnsi="Cambria Math"/>
                        </w:rPr>
                        <m:t>t</m:t>
                      </w:ins>
                    </m:r>
                  </m:e>
                  <m:sub>
                    <m:r>
                      <w:ins w:id="4576" w:author="Στάθης Καπ" w:date="2023-02-01T21:32:00Z">
                        <w:rPr>
                          <w:rFonts w:ascii="Cambria Math" w:hAnsi="Cambria Math"/>
                        </w:rPr>
                        <m:t>j</m:t>
                      </w:ins>
                    </m:r>
                  </m:sub>
                </m:sSub>
                <m:r>
                  <w:ins w:id="4577" w:author="Στάθης Καπ" w:date="2023-02-01T21:32:00Z">
                    <w:rPr>
                      <w:rFonts w:ascii="Cambria Math" w:hAnsi="Cambria Math"/>
                    </w:rPr>
                    <m:t>+visitDu</m:t>
                  </w:ins>
                </m:r>
                <m:sSub>
                  <m:sSubPr>
                    <m:ctrlPr>
                      <w:ins w:id="4578" w:author="Στάθης Καπ" w:date="2023-02-01T21:32:00Z">
                        <w:rPr>
                          <w:rFonts w:ascii="Cambria Math" w:hAnsi="Cambria Math"/>
                          <w:i/>
                        </w:rPr>
                      </w:ins>
                    </m:ctrlPr>
                  </m:sSubPr>
                  <m:e>
                    <m:r>
                      <w:ins w:id="4579" w:author="Στάθης Καπ" w:date="2023-02-01T21:32:00Z">
                        <w:rPr>
                          <w:rFonts w:ascii="Cambria Math" w:hAnsi="Cambria Math"/>
                        </w:rPr>
                        <m:t>r</m:t>
                      </w:ins>
                    </m:r>
                  </m:e>
                  <m:sub>
                    <m:r>
                      <w:ins w:id="4580" w:author="Στάθης Καπ" w:date="2023-02-01T21:32:00Z">
                        <w:rPr>
                          <w:rFonts w:ascii="Cambria Math" w:hAnsi="Cambria Math"/>
                        </w:rPr>
                        <m:t>j</m:t>
                      </w:ins>
                    </m:r>
                  </m:sub>
                </m:sSub>
                <m:r>
                  <w:ins w:id="4581" w:author="Στάθης Καπ" w:date="2023-02-01T21:32:00Z">
                    <w:rPr>
                      <w:rFonts w:ascii="Cambria Math" w:hAnsi="Cambria Math"/>
                    </w:rPr>
                    <m:t>+distance(j, cnext)</m:t>
                  </w:ins>
                </m:r>
              </m:oMath>
            </m:oMathPara>
          </w:p>
        </w:tc>
        <w:tc>
          <w:tcPr>
            <w:tcW w:w="350" w:type="pct"/>
            <w:vAlign w:val="center"/>
            <w:tcPrChange w:id="4582" w:author="Στάθης Καπ" w:date="2023-02-01T08:48:00Z">
              <w:tcPr>
                <w:tcW w:w="350" w:type="pct"/>
                <w:vAlign w:val="bottom"/>
              </w:tcPr>
            </w:tcPrChange>
          </w:tcPr>
          <w:p w14:paraId="562F6E1C" w14:textId="7E07F8ED" w:rsidR="00F000B6" w:rsidRPr="00603993" w:rsidRDefault="00F000B6">
            <w:pPr>
              <w:pStyle w:val="Caption"/>
              <w:spacing w:after="160"/>
              <w:rPr>
                <w:ins w:id="4583" w:author="Στάθης Καπ" w:date="2023-02-01T21:32:00Z"/>
                <w:rPrChange w:id="4584" w:author="Στάθης Καπ" w:date="2023-02-01T08:49:00Z">
                  <w:rPr>
                    <w:ins w:id="4585" w:author="Στάθης Καπ" w:date="2023-02-01T21:32:00Z"/>
                    <w:lang w:val="el-GR"/>
                  </w:rPr>
                </w:rPrChange>
              </w:rPr>
              <w:pPrChange w:id="4586" w:author="Στάθης Καπ" w:date="2023-02-01T08:47:00Z">
                <w:pPr/>
              </w:pPrChange>
            </w:pPr>
            <w:ins w:id="4587" w:author="Στάθης Καπ" w:date="2023-02-01T21:32:00Z">
              <w:r>
                <w:t>(</w:t>
              </w:r>
              <w:r>
                <w:rPr>
                  <w:lang w:val="el-GR"/>
                </w:rPr>
                <w:fldChar w:fldCharType="begin"/>
              </w:r>
              <w:r>
                <w:rPr>
                  <w:lang w:val="el-GR"/>
                </w:rPr>
                <w:instrText xml:space="preserve"> STYLEREF 1 \s </w:instrText>
              </w:r>
              <w:r>
                <w:rPr>
                  <w:lang w:val="el-GR"/>
                </w:rPr>
                <w:fldChar w:fldCharType="separate"/>
              </w:r>
            </w:ins>
            <w:r w:rsidR="006132C8">
              <w:rPr>
                <w:noProof/>
                <w:lang w:val="el-GR"/>
              </w:rPr>
              <w:t>4</w:t>
            </w:r>
            <w:ins w:id="4588"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589" w:author="Στάθης Καπ" w:date="2023-03-03T01:31:00Z">
              <w:r w:rsidR="006132C8">
                <w:rPr>
                  <w:noProof/>
                  <w:lang w:val="el-GR"/>
                </w:rPr>
                <w:t>6</w:t>
              </w:r>
            </w:ins>
            <w:del w:id="4590" w:author="Στάθης Καπ" w:date="2023-02-12T05:59:00Z">
              <w:r w:rsidDel="00237FE3">
                <w:rPr>
                  <w:noProof/>
                  <w:lang w:val="el-GR"/>
                </w:rPr>
                <w:delText>8</w:delText>
              </w:r>
            </w:del>
            <w:ins w:id="4591" w:author="Στάθης Καπ" w:date="2023-02-01T21:32:00Z">
              <w:r>
                <w:rPr>
                  <w:lang w:val="el-GR"/>
                </w:rPr>
                <w:fldChar w:fldCharType="end"/>
              </w:r>
              <w:r>
                <w:t>)</w:t>
              </w:r>
            </w:ins>
          </w:p>
        </w:tc>
      </w:tr>
    </w:tbl>
    <w:p w14:paraId="6CED9A7E" w14:textId="77777777" w:rsidR="00F000B6" w:rsidRPr="00F000B6" w:rsidDel="00F000B6" w:rsidRDefault="00F000B6" w:rsidP="002220AE">
      <w:pPr>
        <w:rPr>
          <w:del w:id="4592" w:author="Στάθης Καπ" w:date="2023-02-01T21:32:00Z"/>
          <w:rFonts w:eastAsiaTheme="minorEastAsia"/>
        </w:rPr>
      </w:pPr>
    </w:p>
    <w:p w14:paraId="57B77542" w14:textId="26ECFE89" w:rsidR="003A2AA6" w:rsidRPr="00F000B6" w:rsidDel="00F000B6" w:rsidRDefault="009D12F2" w:rsidP="002220AE">
      <w:pPr>
        <w:rPr>
          <w:del w:id="4593" w:author="Στάθης Καπ" w:date="2023-02-01T21:32:00Z"/>
          <w:rFonts w:eastAsiaTheme="minorEastAsia"/>
          <w:rPrChange w:id="4594" w:author="Στάθης Καπ" w:date="2023-02-01T21:32:00Z">
            <w:rPr>
              <w:del w:id="4595" w:author="Στάθης Καπ" w:date="2023-02-01T21:32:00Z"/>
              <w:rFonts w:ascii="Cambria Math" w:hAnsi="Cambria Math"/>
              <w:i/>
            </w:rPr>
          </w:rPrChange>
        </w:rPr>
      </w:pPr>
      <m:oMathPara>
        <m:oMath>
          <m:r>
            <w:del w:id="4596" w:author="Στάθης Καπ" w:date="2023-02-01T21:32:00Z">
              <w:rPr>
                <w:rFonts w:ascii="Cambria Math" w:hAnsi="Cambria Math"/>
              </w:rPr>
              <m:t>shif</m:t>
            </w:del>
          </m:r>
          <m:sSub>
            <m:sSubPr>
              <m:ctrlPr>
                <w:del w:id="4597" w:author="Στάθης Καπ" w:date="2023-02-01T21:32:00Z">
                  <w:rPr>
                    <w:rFonts w:ascii="Cambria Math" w:hAnsi="Cambria Math"/>
                    <w:i/>
                  </w:rPr>
                </w:del>
              </m:ctrlPr>
            </m:sSubPr>
            <m:e>
              <m:r>
                <w:del w:id="4598" w:author="Στάθης Καπ" w:date="2023-02-01T21:32:00Z">
                  <w:rPr>
                    <w:rFonts w:ascii="Cambria Math" w:hAnsi="Cambria Math"/>
                  </w:rPr>
                  <m:t>t</m:t>
                </w:del>
              </m:r>
            </m:e>
            <m:sub>
              <m:r>
                <w:del w:id="4599" w:author="Στάθης Καπ" w:date="2023-02-01T21:32:00Z">
                  <w:rPr>
                    <w:rFonts w:ascii="Cambria Math" w:hAnsi="Cambria Math"/>
                  </w:rPr>
                  <m:t>j</m:t>
                </w:del>
              </m:r>
            </m:sub>
          </m:sSub>
          <m:r>
            <w:del w:id="4600" w:author="Στάθης Καπ" w:date="2023-02-01T21:32:00Z">
              <w:rPr>
                <w:rFonts w:ascii="Cambria Math" w:hAnsi="Cambria Math"/>
              </w:rPr>
              <m:t>=</m:t>
            </w:del>
          </m:r>
          <m:r>
            <w:del w:id="4601" w:author="Στάθης Καπ" w:date="2023-02-01T21:32:00Z">
              <w:rPr>
                <w:rFonts w:ascii="Cambria Math" w:hAnsi="Cambria Math"/>
                <w:lang w:val="el-GR"/>
              </w:rPr>
              <m:t>travelTim</m:t>
            </w:del>
          </m:r>
          <m:sSub>
            <m:sSubPr>
              <m:ctrlPr>
                <w:del w:id="4602" w:author="Στάθης Καπ" w:date="2023-02-01T21:32:00Z">
                  <w:rPr>
                    <w:rFonts w:ascii="Cambria Math" w:hAnsi="Cambria Math"/>
                    <w:i/>
                  </w:rPr>
                </w:del>
              </m:ctrlPr>
            </m:sSubPr>
            <m:e>
              <m:r>
                <w:del w:id="4603" w:author="Στάθης Καπ" w:date="2023-02-01T21:32:00Z">
                  <w:rPr>
                    <w:rFonts w:ascii="Cambria Math" w:hAnsi="Cambria Math"/>
                  </w:rPr>
                  <m:t>e</m:t>
                </w:del>
              </m:r>
            </m:e>
            <m:sub>
              <m:r>
                <w:del w:id="4604" w:author="Στάθης Καπ" w:date="2023-02-01T21:32:00Z">
                  <w:rPr>
                    <w:rFonts w:ascii="Cambria Math" w:hAnsi="Cambria Math"/>
                  </w:rPr>
                  <m:t>i→j</m:t>
                </w:del>
              </m:r>
            </m:sub>
          </m:sSub>
          <m:r>
            <w:del w:id="4605" w:author="Στάθης Καπ" w:date="2023-02-01T21:32:00Z">
              <w:rPr>
                <w:rFonts w:ascii="Cambria Math" w:hAnsi="Cambria Math"/>
              </w:rPr>
              <m:t>+wai</m:t>
            </w:del>
          </m:r>
          <m:sSub>
            <m:sSubPr>
              <m:ctrlPr>
                <w:del w:id="4606" w:author="Στάθης Καπ" w:date="2023-02-01T21:32:00Z">
                  <w:rPr>
                    <w:rFonts w:ascii="Cambria Math" w:hAnsi="Cambria Math"/>
                    <w:i/>
                  </w:rPr>
                </w:del>
              </m:ctrlPr>
            </m:sSubPr>
            <m:e>
              <m:r>
                <w:del w:id="4607" w:author="Στάθης Καπ" w:date="2023-02-01T21:32:00Z">
                  <w:rPr>
                    <w:rFonts w:ascii="Cambria Math" w:hAnsi="Cambria Math"/>
                  </w:rPr>
                  <m:t>t</m:t>
                </w:del>
              </m:r>
            </m:e>
            <m:sub>
              <m:r>
                <w:del w:id="4608" w:author="Στάθης Καπ" w:date="2023-02-01T21:32:00Z">
                  <w:rPr>
                    <w:rFonts w:ascii="Cambria Math" w:hAnsi="Cambria Math"/>
                  </w:rPr>
                  <m:t>j</m:t>
                </w:del>
              </m:r>
            </m:sub>
          </m:sSub>
          <m:r>
            <w:del w:id="4609" w:author="Στάθης Καπ" w:date="2023-02-01T21:32:00Z">
              <w:rPr>
                <w:rFonts w:ascii="Cambria Math" w:hAnsi="Cambria Math"/>
              </w:rPr>
              <m:t>+visitDu</m:t>
            </w:del>
          </m:r>
          <m:sSub>
            <m:sSubPr>
              <m:ctrlPr>
                <w:del w:id="4610" w:author="Στάθης Καπ" w:date="2023-02-01T21:32:00Z">
                  <w:rPr>
                    <w:rFonts w:ascii="Cambria Math" w:hAnsi="Cambria Math"/>
                    <w:i/>
                  </w:rPr>
                </w:del>
              </m:ctrlPr>
            </m:sSubPr>
            <m:e>
              <m:r>
                <w:del w:id="4611" w:author="Στάθης Καπ" w:date="2023-02-01T21:32:00Z">
                  <w:rPr>
                    <w:rFonts w:ascii="Cambria Math" w:hAnsi="Cambria Math"/>
                  </w:rPr>
                  <m:t>r</m:t>
                </w:del>
              </m:r>
            </m:e>
            <m:sub>
              <m:r>
                <w:del w:id="4612" w:author="Στάθης Καπ" w:date="2023-02-01T21:32:00Z">
                  <w:rPr>
                    <w:rFonts w:ascii="Cambria Math" w:hAnsi="Cambria Math"/>
                  </w:rPr>
                  <m:t>j</m:t>
                </w:del>
              </m:r>
            </m:sub>
          </m:sSub>
          <m:r>
            <w:del w:id="4613" w:author="Στάθης Καπ" w:date="2023-02-01T21:32:00Z">
              <w:rPr>
                <w:rFonts w:ascii="Cambria Math" w:hAnsi="Cambria Math"/>
              </w:rPr>
              <m:t>+distance(j, cnext)</m:t>
            </w:del>
          </m:r>
        </m:oMath>
      </m:oMathPara>
    </w:p>
    <w:p w14:paraId="1EB02B47" w14:textId="158F5CA6" w:rsidR="009D12F2" w:rsidRDefault="00A84652" w:rsidP="002220AE">
      <w:pPr>
        <w:rPr>
          <w:lang w:val="el-GR"/>
        </w:rPr>
      </w:pPr>
      <w:r w:rsidRPr="00EA5374">
        <w:rPr>
          <w:lang w:val="el-GR"/>
        </w:rPr>
        <w:t xml:space="preserve">Ακόμα και αυτή η λύση όμως </w:t>
      </w:r>
      <w:r w:rsidR="007509A9" w:rsidRPr="00EA5374">
        <w:rPr>
          <w:lang w:val="el-GR"/>
        </w:rPr>
        <w:t>είναι</w:t>
      </w:r>
      <w:r w:rsidRPr="00EA5374">
        <w:rPr>
          <w:lang w:val="el-GR"/>
        </w:rPr>
        <w:t xml:space="preserve"> δεν απολύτως ικανοποιητική, καθώς ουσιαστικά η φόρμουλα που υπολογίζει το </w:t>
      </w:r>
      <w:r>
        <w:t>shift</w:t>
      </w:r>
      <w:r w:rsidRPr="00EA5374">
        <w:rPr>
          <w:lang w:val="el-GR"/>
        </w:rPr>
        <w:t xml:space="preserve"> των </w:t>
      </w:r>
      <w:r w:rsidR="00A46B4C" w:rsidRPr="00EA5374">
        <w:rPr>
          <w:lang w:val="el-GR"/>
        </w:rPr>
        <w:t>εισαγωγών</w:t>
      </w:r>
      <w:r w:rsidRPr="00EA5374">
        <w:rPr>
          <w:lang w:val="el-GR"/>
        </w:rPr>
        <w:t xml:space="preserve"> στις ενδιάμεσες θέσεις είναι διαφορετική από αυτή που χρησιμοποιείται στις τελικές. </w:t>
      </w:r>
      <w:r w:rsidR="00D9238E" w:rsidRPr="00EA5374">
        <w:rPr>
          <w:lang w:val="el-GR"/>
        </w:rPr>
        <w:t>Όμως</w:t>
      </w:r>
      <w:r w:rsidRPr="00EA5374">
        <w:rPr>
          <w:lang w:val="el-GR"/>
        </w:rPr>
        <w:t xml:space="preserve"> δεν έχει και νόημα να </w:t>
      </w:r>
      <w:ins w:id="4614" w:author="Στάθης Καπ" w:date="2023-02-01T06:01:00Z">
        <w:r w:rsidR="008A7620">
          <w:rPr>
            <w:lang w:val="el-GR"/>
          </w:rPr>
          <w:t>λαμβάνεται</w:t>
        </w:r>
      </w:ins>
      <w:del w:id="4615" w:author="Στάθης Καπ" w:date="2023-02-01T06:01:00Z">
        <w:r w:rsidRPr="00EA5374">
          <w:rPr>
            <w:lang w:val="el-GR"/>
          </w:rPr>
          <w:delText>λαμβάνουμε</w:delText>
        </w:r>
      </w:del>
      <w:r w:rsidRPr="00EA5374">
        <w:rPr>
          <w:lang w:val="el-GR"/>
        </w:rPr>
        <w:t xml:space="preserve"> </w:t>
      </w:r>
      <w:r w:rsidR="006C366B" w:rsidRPr="00EA5374">
        <w:rPr>
          <w:lang w:val="el-GR"/>
        </w:rPr>
        <w:t>υπόψιν</w:t>
      </w:r>
      <w:r w:rsidRPr="00EA5374">
        <w:rPr>
          <w:lang w:val="el-GR"/>
        </w:rPr>
        <w:t xml:space="preserve"> </w:t>
      </w:r>
      <w:ins w:id="4616" w:author="Στάθης Καπ" w:date="2023-02-01T06:01:00Z">
        <w:r w:rsidR="008A7620">
          <w:rPr>
            <w:lang w:val="el-GR"/>
          </w:rPr>
          <w:t>η</w:t>
        </w:r>
      </w:ins>
      <w:del w:id="4617" w:author="Στάθης Καπ" w:date="2023-02-01T06:01:00Z">
        <w:r w:rsidRPr="00EA5374">
          <w:rPr>
            <w:lang w:val="el-GR"/>
          </w:rPr>
          <w:delText>την</w:delText>
        </w:r>
      </w:del>
      <w:r w:rsidRPr="00EA5374">
        <w:rPr>
          <w:lang w:val="el-GR"/>
        </w:rPr>
        <w:t xml:space="preserve"> απόσταση προς το </w:t>
      </w:r>
      <w:r>
        <w:t>cnext</w:t>
      </w:r>
      <w:r w:rsidRPr="00EA5374">
        <w:rPr>
          <w:lang w:val="el-GR"/>
        </w:rPr>
        <w:t xml:space="preserve"> όταν </w:t>
      </w:r>
      <w:ins w:id="4618" w:author="Στάθης Καπ" w:date="2023-02-01T06:01:00Z">
        <w:r w:rsidR="00BC424C">
          <w:rPr>
            <w:lang w:val="el-GR"/>
          </w:rPr>
          <w:t>εξετάζεται</w:t>
        </w:r>
      </w:ins>
      <w:del w:id="4619" w:author="Στάθης Καπ" w:date="2023-02-01T06:01:00Z">
        <w:r w:rsidRPr="00EA5374">
          <w:rPr>
            <w:lang w:val="el-GR"/>
          </w:rPr>
          <w:delText>εξετάζουμε</w:delText>
        </w:r>
      </w:del>
      <w:r w:rsidRPr="00EA5374">
        <w:rPr>
          <w:lang w:val="el-GR"/>
        </w:rPr>
        <w:t xml:space="preserve"> την εισαγωγή ενός κόμβου στην αρχή της </w:t>
      </w:r>
      <w:ins w:id="4620" w:author="Στάθης Καπ" w:date="2023-02-01T06:01:00Z">
        <w:r w:rsidR="00BC424C">
          <w:rPr>
            <w:lang w:val="el-GR"/>
          </w:rPr>
          <w:t>τρέχουσας</w:t>
        </w:r>
        <w:r w:rsidRPr="00EA5374">
          <w:rPr>
            <w:lang w:val="el-GR"/>
          </w:rPr>
          <w:t xml:space="preserve"> </w:t>
        </w:r>
      </w:ins>
      <w:r w:rsidRPr="00EA5374">
        <w:rPr>
          <w:lang w:val="el-GR"/>
        </w:rPr>
        <w:t xml:space="preserve">διαδρομής. </w:t>
      </w:r>
      <w:r w:rsidR="00CE42DA">
        <w:rPr>
          <w:lang w:val="el-GR"/>
        </w:rPr>
        <w:t>Οπότε</w:t>
      </w:r>
      <w:r w:rsidR="007312EC">
        <w:rPr>
          <w:lang w:val="el-GR"/>
        </w:rPr>
        <w:t>,</w:t>
      </w:r>
      <w:r w:rsidR="00413374">
        <w:rPr>
          <w:lang w:val="el-GR"/>
        </w:rPr>
        <w:t xml:space="preserve"> </w:t>
      </w:r>
      <w:r w:rsidRPr="00EA5374">
        <w:rPr>
          <w:lang w:val="el-GR"/>
        </w:rPr>
        <w:t xml:space="preserve">η </w:t>
      </w:r>
      <w:r w:rsidR="00ED0A07">
        <w:rPr>
          <w:lang w:val="el-GR"/>
        </w:rPr>
        <w:t xml:space="preserve">τελική </w:t>
      </w:r>
      <w:r w:rsidRPr="00EA5374">
        <w:rPr>
          <w:lang w:val="el-GR"/>
        </w:rPr>
        <w:t xml:space="preserve">σχέση που </w:t>
      </w:r>
      <w:r w:rsidR="0080714B">
        <w:rPr>
          <w:lang w:val="el-GR"/>
        </w:rPr>
        <w:t>προκύπτει</w:t>
      </w:r>
      <w:r w:rsidRPr="00EA5374">
        <w:rPr>
          <w:lang w:val="el-GR"/>
        </w:rPr>
        <w:t xml:space="preserve"> </w:t>
      </w:r>
      <w:r w:rsidR="0080714B">
        <w:rPr>
          <w:lang w:val="el-GR"/>
        </w:rPr>
        <w:t>είναι</w:t>
      </w:r>
      <w:r w:rsidRPr="00EA5374">
        <w:rPr>
          <w:lang w:val="el-GR"/>
        </w:rPr>
        <w:t xml:space="preserve"> η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621"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622">
          <w:tblGrid>
            <w:gridCol w:w="618"/>
            <w:gridCol w:w="7601"/>
            <w:gridCol w:w="619"/>
          </w:tblGrid>
        </w:tblGridChange>
      </w:tblGrid>
      <w:tr w:rsidR="00CA3FD3" w14:paraId="6905173A" w14:textId="77777777" w:rsidTr="00603993">
        <w:trPr>
          <w:ins w:id="4623" w:author="Στάθης Καπ" w:date="2023-02-01T21:32:00Z"/>
        </w:trPr>
        <w:tc>
          <w:tcPr>
            <w:tcW w:w="350" w:type="pct"/>
            <w:tcPrChange w:id="4624" w:author="Στάθης Καπ" w:date="2023-02-01T08:48:00Z">
              <w:tcPr>
                <w:tcW w:w="350" w:type="pct"/>
              </w:tcPr>
            </w:tcPrChange>
          </w:tcPr>
          <w:p w14:paraId="0C87E077" w14:textId="77777777" w:rsidR="00CA3FD3" w:rsidRDefault="00CA3FD3">
            <w:pPr>
              <w:spacing w:after="160"/>
              <w:rPr>
                <w:ins w:id="4625" w:author="Στάθης Καπ" w:date="2023-02-01T21:32:00Z"/>
                <w:lang w:val="el-GR"/>
              </w:rPr>
              <w:pPrChange w:id="4626" w:author="Στάθης Καπ" w:date="2023-02-01T08:46:00Z">
                <w:pPr/>
              </w:pPrChange>
            </w:pPr>
          </w:p>
        </w:tc>
        <w:tc>
          <w:tcPr>
            <w:tcW w:w="4300" w:type="pct"/>
            <w:tcPrChange w:id="4627" w:author="Στάθης Καπ" w:date="2023-02-01T08:48:00Z">
              <w:tcPr>
                <w:tcW w:w="4300" w:type="pct"/>
              </w:tcPr>
            </w:tcPrChange>
          </w:tcPr>
          <w:p w14:paraId="53BADB85" w14:textId="01495FAC" w:rsidR="00CA3FD3" w:rsidRPr="005846FF" w:rsidRDefault="00CA3FD3">
            <w:pPr>
              <w:spacing w:after="160"/>
              <w:rPr>
                <w:ins w:id="4628" w:author="Στάθης Καπ" w:date="2023-02-01T21:32:00Z"/>
                <w:lang w:val="el-GR"/>
              </w:rPr>
              <w:pPrChange w:id="4629" w:author="Στάθης Καπ" w:date="2023-02-01T08:46:00Z">
                <w:pPr/>
              </w:pPrChange>
            </w:pPr>
            <m:oMathPara>
              <m:oMath>
                <m:r>
                  <w:ins w:id="4630" w:author="Στάθης Καπ" w:date="2023-02-01T21:32:00Z">
                    <w:rPr>
                      <w:rFonts w:ascii="Cambria Math" w:hAnsi="Cambria Math"/>
                    </w:rPr>
                    <m:t>Shif</m:t>
                  </w:ins>
                </m:r>
                <m:sSub>
                  <m:sSubPr>
                    <m:ctrlPr>
                      <w:ins w:id="4631" w:author="Στάθης Καπ" w:date="2023-02-01T21:32:00Z">
                        <w:rPr>
                          <w:rFonts w:ascii="Cambria Math" w:hAnsi="Cambria Math"/>
                          <w:i/>
                        </w:rPr>
                      </w:ins>
                    </m:ctrlPr>
                  </m:sSubPr>
                  <m:e>
                    <m:r>
                      <w:ins w:id="4632" w:author="Στάθης Καπ" w:date="2023-02-01T21:32:00Z">
                        <w:rPr>
                          <w:rFonts w:ascii="Cambria Math" w:hAnsi="Cambria Math"/>
                        </w:rPr>
                        <m:t>t</m:t>
                      </w:ins>
                    </m:r>
                  </m:e>
                  <m:sub>
                    <m:r>
                      <w:ins w:id="4633" w:author="Στάθης Καπ" w:date="2023-02-01T21:32:00Z">
                        <w:rPr>
                          <w:rFonts w:ascii="Cambria Math" w:hAnsi="Cambria Math"/>
                        </w:rPr>
                        <m:t>j</m:t>
                      </w:ins>
                    </m:r>
                  </m:sub>
                </m:sSub>
                <m:r>
                  <w:ins w:id="4634" w:author="Στάθης Καπ" w:date="2023-02-01T21:32:00Z">
                    <w:rPr>
                      <w:rFonts w:ascii="Cambria Math" w:hAnsi="Cambria Math"/>
                    </w:rPr>
                    <m:t>=</m:t>
                  </w:ins>
                </m:r>
                <m:r>
                  <w:ins w:id="4635" w:author="Στάθης Καπ" w:date="2023-02-01T21:32:00Z">
                    <w:rPr>
                      <w:rFonts w:ascii="Cambria Math" w:hAnsi="Cambria Math"/>
                      <w:lang w:val="el-GR"/>
                    </w:rPr>
                    <m:t>travelTim</m:t>
                  </w:ins>
                </m:r>
                <m:sSub>
                  <m:sSubPr>
                    <m:ctrlPr>
                      <w:ins w:id="4636" w:author="Στάθης Καπ" w:date="2023-02-01T21:32:00Z">
                        <w:rPr>
                          <w:rFonts w:ascii="Cambria Math" w:hAnsi="Cambria Math"/>
                          <w:i/>
                        </w:rPr>
                      </w:ins>
                    </m:ctrlPr>
                  </m:sSubPr>
                  <m:e>
                    <m:r>
                      <w:ins w:id="4637" w:author="Στάθης Καπ" w:date="2023-02-01T21:32:00Z">
                        <w:rPr>
                          <w:rFonts w:ascii="Cambria Math" w:hAnsi="Cambria Math"/>
                        </w:rPr>
                        <m:t>e</m:t>
                      </w:ins>
                    </m:r>
                  </m:e>
                  <m:sub>
                    <m:r>
                      <w:ins w:id="4638" w:author="Στάθης Καπ" w:date="2023-02-01T21:32:00Z">
                        <w:rPr>
                          <w:rFonts w:ascii="Cambria Math" w:hAnsi="Cambria Math"/>
                        </w:rPr>
                        <m:t>i→j</m:t>
                      </w:ins>
                    </m:r>
                  </m:sub>
                </m:sSub>
                <m:r>
                  <w:ins w:id="4639" w:author="Στάθης Καπ" w:date="2023-02-01T21:32:00Z">
                    <w:rPr>
                      <w:rFonts w:ascii="Cambria Math" w:eastAsiaTheme="minorEastAsia" w:hAnsi="Cambria Math"/>
                    </w:rPr>
                    <m:t>+wai</m:t>
                  </w:ins>
                </m:r>
                <m:sSub>
                  <m:sSubPr>
                    <m:ctrlPr>
                      <w:ins w:id="4640" w:author="Στάθης Καπ" w:date="2023-02-01T21:32:00Z">
                        <w:rPr>
                          <w:rFonts w:ascii="Cambria Math" w:eastAsiaTheme="minorEastAsia" w:hAnsi="Cambria Math"/>
                          <w:i/>
                        </w:rPr>
                      </w:ins>
                    </m:ctrlPr>
                  </m:sSubPr>
                  <m:e>
                    <m:r>
                      <w:ins w:id="4641" w:author="Στάθης Καπ" w:date="2023-02-01T21:32:00Z">
                        <w:rPr>
                          <w:rFonts w:ascii="Cambria Math" w:eastAsiaTheme="minorEastAsia" w:hAnsi="Cambria Math"/>
                        </w:rPr>
                        <m:t>t</m:t>
                      </w:ins>
                    </m:r>
                  </m:e>
                  <m:sub>
                    <m:r>
                      <w:ins w:id="4642" w:author="Στάθης Καπ" w:date="2023-02-01T21:32:00Z">
                        <w:rPr>
                          <w:rFonts w:ascii="Cambria Math" w:eastAsiaTheme="minorEastAsia" w:hAnsi="Cambria Math"/>
                        </w:rPr>
                        <m:t>j</m:t>
                      </w:ins>
                    </m:r>
                  </m:sub>
                </m:sSub>
                <m:r>
                  <w:ins w:id="4643" w:author="Στάθης Καπ" w:date="2023-02-01T21:32:00Z">
                    <w:rPr>
                      <w:rFonts w:ascii="Cambria Math" w:eastAsiaTheme="minorEastAsia" w:hAnsi="Cambria Math"/>
                    </w:rPr>
                    <m:t>+visitDu</m:t>
                  </w:ins>
                </m:r>
                <m:sSub>
                  <m:sSubPr>
                    <m:ctrlPr>
                      <w:ins w:id="4644" w:author="Στάθης Καπ" w:date="2023-02-01T21:32:00Z">
                        <w:rPr>
                          <w:rFonts w:ascii="Cambria Math" w:eastAsiaTheme="minorEastAsia" w:hAnsi="Cambria Math"/>
                          <w:i/>
                        </w:rPr>
                      </w:ins>
                    </m:ctrlPr>
                  </m:sSubPr>
                  <m:e>
                    <m:r>
                      <w:ins w:id="4645" w:author="Στάθης Καπ" w:date="2023-02-01T21:32:00Z">
                        <w:rPr>
                          <w:rFonts w:ascii="Cambria Math" w:eastAsiaTheme="minorEastAsia" w:hAnsi="Cambria Math"/>
                        </w:rPr>
                        <m:t>r</m:t>
                      </w:ins>
                    </m:r>
                  </m:e>
                  <m:sub>
                    <m:r>
                      <w:ins w:id="4646" w:author="Στάθης Καπ" w:date="2023-02-01T21:32:00Z">
                        <w:rPr>
                          <w:rFonts w:ascii="Cambria Math" w:eastAsiaTheme="minorEastAsia" w:hAnsi="Cambria Math"/>
                        </w:rPr>
                        <m:t>j</m:t>
                      </w:ins>
                    </m:r>
                  </m:sub>
                </m:sSub>
                <m:r>
                  <w:ins w:id="4647" w:author="Στάθης Καπ" w:date="2023-02-01T21:32:00Z">
                    <w:rPr>
                      <w:rFonts w:ascii="Cambria Math" w:eastAsiaTheme="minorEastAsia" w:hAnsi="Cambria Math"/>
                    </w:rPr>
                    <m:t>+distance(j, cnext)∙(p/t)</m:t>
                  </w:ins>
                </m:r>
              </m:oMath>
            </m:oMathPara>
          </w:p>
        </w:tc>
        <w:tc>
          <w:tcPr>
            <w:tcW w:w="350" w:type="pct"/>
            <w:vAlign w:val="center"/>
            <w:tcPrChange w:id="4648" w:author="Στάθης Καπ" w:date="2023-02-01T08:48:00Z">
              <w:tcPr>
                <w:tcW w:w="350" w:type="pct"/>
                <w:vAlign w:val="bottom"/>
              </w:tcPr>
            </w:tcPrChange>
          </w:tcPr>
          <w:p w14:paraId="42845030" w14:textId="42D117FC" w:rsidR="00CA3FD3" w:rsidRPr="00603993" w:rsidRDefault="00CA3FD3">
            <w:pPr>
              <w:pStyle w:val="Caption"/>
              <w:spacing w:after="160"/>
              <w:rPr>
                <w:ins w:id="4649" w:author="Στάθης Καπ" w:date="2023-02-01T21:32:00Z"/>
                <w:rPrChange w:id="4650" w:author="Στάθης Καπ" w:date="2023-02-01T08:49:00Z">
                  <w:rPr>
                    <w:ins w:id="4651" w:author="Στάθης Καπ" w:date="2023-02-01T21:32:00Z"/>
                    <w:lang w:val="el-GR"/>
                  </w:rPr>
                </w:rPrChange>
              </w:rPr>
              <w:pPrChange w:id="4652" w:author="Στάθης Καπ" w:date="2023-02-01T08:47:00Z">
                <w:pPr/>
              </w:pPrChange>
            </w:pPr>
            <w:ins w:id="4653" w:author="Στάθης Καπ" w:date="2023-02-01T21:32:00Z">
              <w:r>
                <w:t>(</w:t>
              </w:r>
              <w:r>
                <w:rPr>
                  <w:lang w:val="el-GR"/>
                </w:rPr>
                <w:fldChar w:fldCharType="begin"/>
              </w:r>
              <w:r>
                <w:rPr>
                  <w:lang w:val="el-GR"/>
                </w:rPr>
                <w:instrText xml:space="preserve"> STYLEREF 1 \s </w:instrText>
              </w:r>
              <w:r>
                <w:rPr>
                  <w:lang w:val="el-GR"/>
                </w:rPr>
                <w:fldChar w:fldCharType="separate"/>
              </w:r>
            </w:ins>
            <w:r w:rsidR="006132C8">
              <w:rPr>
                <w:noProof/>
                <w:lang w:val="el-GR"/>
              </w:rPr>
              <w:t>4</w:t>
            </w:r>
            <w:ins w:id="4654"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655" w:author="Στάθης Καπ" w:date="2023-03-03T01:31:00Z">
              <w:r w:rsidR="006132C8">
                <w:rPr>
                  <w:noProof/>
                  <w:lang w:val="el-GR"/>
                </w:rPr>
                <w:t>7</w:t>
              </w:r>
            </w:ins>
            <w:del w:id="4656" w:author="Στάθης Καπ" w:date="2023-02-12T05:59:00Z">
              <w:r w:rsidDel="00237FE3">
                <w:rPr>
                  <w:noProof/>
                  <w:lang w:val="el-GR"/>
                </w:rPr>
                <w:delText>9</w:delText>
              </w:r>
            </w:del>
            <w:ins w:id="4657" w:author="Στάθης Καπ" w:date="2023-02-01T21:32:00Z">
              <w:r>
                <w:rPr>
                  <w:lang w:val="el-GR"/>
                </w:rPr>
                <w:fldChar w:fldCharType="end"/>
              </w:r>
              <w:r>
                <w:t>)</w:t>
              </w:r>
            </w:ins>
          </w:p>
        </w:tc>
      </w:tr>
    </w:tbl>
    <w:p w14:paraId="7A398A9F" w14:textId="77777777" w:rsidR="00CA3FD3" w:rsidRPr="001872CC" w:rsidDel="00F0569C" w:rsidRDefault="00CA3FD3" w:rsidP="002220AE">
      <w:pPr>
        <w:rPr>
          <w:del w:id="4658" w:author="Στάθης Καπ" w:date="2023-02-01T21:32:00Z"/>
          <w:rFonts w:eastAsiaTheme="minorEastAsia"/>
          <w:i/>
        </w:rPr>
      </w:pPr>
    </w:p>
    <w:p w14:paraId="67D8CB43" w14:textId="42E22F33" w:rsidR="00EA5374" w:rsidRPr="001872CC" w:rsidDel="00F0569C" w:rsidRDefault="00403263" w:rsidP="002220AE">
      <w:pPr>
        <w:rPr>
          <w:del w:id="4659" w:author="Στάθης Καπ" w:date="2023-02-01T21:32:00Z"/>
          <w:rFonts w:eastAsiaTheme="minorEastAsia"/>
          <w:i/>
        </w:rPr>
      </w:pPr>
      <m:oMathPara>
        <m:oMath>
          <m:r>
            <w:del w:id="4660" w:author="Στάθης Καπ" w:date="2023-02-01T21:32:00Z">
              <w:rPr>
                <w:rFonts w:ascii="Cambria Math" w:hAnsi="Cambria Math"/>
              </w:rPr>
              <m:t>Shif</m:t>
            </w:del>
          </m:r>
          <m:sSub>
            <m:sSubPr>
              <m:ctrlPr>
                <w:del w:id="4661" w:author="Στάθης Καπ" w:date="2023-02-01T21:32:00Z">
                  <w:rPr>
                    <w:rFonts w:ascii="Cambria Math" w:hAnsi="Cambria Math"/>
                    <w:i/>
                  </w:rPr>
                </w:del>
              </m:ctrlPr>
            </m:sSubPr>
            <m:e>
              <m:r>
                <w:del w:id="4662" w:author="Στάθης Καπ" w:date="2023-02-01T21:32:00Z">
                  <w:rPr>
                    <w:rFonts w:ascii="Cambria Math" w:hAnsi="Cambria Math"/>
                  </w:rPr>
                  <m:t>t</m:t>
                </w:del>
              </m:r>
            </m:e>
            <m:sub>
              <m:r>
                <w:del w:id="4663" w:author="Στάθης Καπ" w:date="2023-02-01T21:32:00Z">
                  <w:rPr>
                    <w:rFonts w:ascii="Cambria Math" w:hAnsi="Cambria Math"/>
                  </w:rPr>
                  <m:t>j</m:t>
                </w:del>
              </m:r>
            </m:sub>
          </m:sSub>
          <m:r>
            <w:del w:id="4664" w:author="Στάθης Καπ" w:date="2023-02-01T21:32:00Z">
              <w:rPr>
                <w:rFonts w:ascii="Cambria Math" w:hAnsi="Cambria Math"/>
              </w:rPr>
              <m:t>=</m:t>
            </w:del>
          </m:r>
          <m:r>
            <w:del w:id="4665" w:author="Στάθης Καπ" w:date="2023-02-01T21:32:00Z">
              <w:rPr>
                <w:rFonts w:ascii="Cambria Math" w:hAnsi="Cambria Math"/>
                <w:lang w:val="el-GR"/>
              </w:rPr>
              <m:t>travelTim</m:t>
            </w:del>
          </m:r>
          <m:sSub>
            <m:sSubPr>
              <m:ctrlPr>
                <w:del w:id="4666" w:author="Στάθης Καπ" w:date="2023-02-01T21:32:00Z">
                  <w:rPr>
                    <w:rFonts w:ascii="Cambria Math" w:hAnsi="Cambria Math"/>
                    <w:i/>
                  </w:rPr>
                </w:del>
              </m:ctrlPr>
            </m:sSubPr>
            <m:e>
              <m:r>
                <w:del w:id="4667" w:author="Στάθης Καπ" w:date="2023-02-01T21:32:00Z">
                  <w:rPr>
                    <w:rFonts w:ascii="Cambria Math" w:hAnsi="Cambria Math"/>
                  </w:rPr>
                  <m:t>e</m:t>
                </w:del>
              </m:r>
            </m:e>
            <m:sub>
              <m:r>
                <w:del w:id="4668" w:author="Στάθης Καπ" w:date="2023-02-01T21:32:00Z">
                  <w:rPr>
                    <w:rFonts w:ascii="Cambria Math" w:hAnsi="Cambria Math"/>
                  </w:rPr>
                  <m:t>i→j</m:t>
                </w:del>
              </m:r>
            </m:sub>
          </m:sSub>
          <m:r>
            <w:del w:id="4669" w:author="Στάθης Καπ" w:date="2023-02-01T21:32:00Z">
              <w:rPr>
                <w:rFonts w:ascii="Cambria Math" w:eastAsiaTheme="minorEastAsia" w:hAnsi="Cambria Math"/>
              </w:rPr>
              <m:t>+wai</m:t>
            </w:del>
          </m:r>
          <m:sSub>
            <m:sSubPr>
              <m:ctrlPr>
                <w:del w:id="4670" w:author="Στάθης Καπ" w:date="2023-02-01T21:32:00Z">
                  <w:rPr>
                    <w:rFonts w:ascii="Cambria Math" w:eastAsiaTheme="minorEastAsia" w:hAnsi="Cambria Math"/>
                    <w:i/>
                  </w:rPr>
                </w:del>
              </m:ctrlPr>
            </m:sSubPr>
            <m:e>
              <m:r>
                <w:del w:id="4671" w:author="Στάθης Καπ" w:date="2023-02-01T21:32:00Z">
                  <w:rPr>
                    <w:rFonts w:ascii="Cambria Math" w:eastAsiaTheme="minorEastAsia" w:hAnsi="Cambria Math"/>
                  </w:rPr>
                  <m:t>t</m:t>
                </w:del>
              </m:r>
            </m:e>
            <m:sub>
              <m:r>
                <w:del w:id="4672" w:author="Στάθης Καπ" w:date="2023-02-01T21:32:00Z">
                  <w:rPr>
                    <w:rFonts w:ascii="Cambria Math" w:eastAsiaTheme="minorEastAsia" w:hAnsi="Cambria Math"/>
                  </w:rPr>
                  <m:t>j</m:t>
                </w:del>
              </m:r>
            </m:sub>
          </m:sSub>
          <m:r>
            <w:del w:id="4673" w:author="Στάθης Καπ" w:date="2023-02-01T21:32:00Z">
              <w:rPr>
                <w:rFonts w:ascii="Cambria Math" w:eastAsiaTheme="minorEastAsia" w:hAnsi="Cambria Math"/>
              </w:rPr>
              <m:t>+visitDu</m:t>
            </w:del>
          </m:r>
          <m:sSub>
            <m:sSubPr>
              <m:ctrlPr>
                <w:del w:id="4674" w:author="Στάθης Καπ" w:date="2023-02-01T21:32:00Z">
                  <w:rPr>
                    <w:rFonts w:ascii="Cambria Math" w:eastAsiaTheme="minorEastAsia" w:hAnsi="Cambria Math"/>
                    <w:i/>
                  </w:rPr>
                </w:del>
              </m:ctrlPr>
            </m:sSubPr>
            <m:e>
              <m:r>
                <w:del w:id="4675" w:author="Στάθης Καπ" w:date="2023-02-01T21:32:00Z">
                  <w:rPr>
                    <w:rFonts w:ascii="Cambria Math" w:eastAsiaTheme="minorEastAsia" w:hAnsi="Cambria Math"/>
                  </w:rPr>
                  <m:t>r</m:t>
                </w:del>
              </m:r>
            </m:e>
            <m:sub>
              <m:r>
                <w:del w:id="4676" w:author="Στάθης Καπ" w:date="2023-02-01T21:32:00Z">
                  <w:rPr>
                    <w:rFonts w:ascii="Cambria Math" w:eastAsiaTheme="minorEastAsia" w:hAnsi="Cambria Math"/>
                  </w:rPr>
                  <m:t>j</m:t>
                </w:del>
              </m:r>
            </m:sub>
          </m:sSub>
          <m:r>
            <w:del w:id="4677" w:author="Στάθης Καπ" w:date="2023-02-01T21:32:00Z">
              <w:rPr>
                <w:rFonts w:ascii="Cambria Math" w:eastAsiaTheme="minorEastAsia" w:hAnsi="Cambria Math"/>
              </w:rPr>
              <m:t>+distance(j, cnext)∙(p/t)</m:t>
            </w:del>
          </m:r>
        </m:oMath>
      </m:oMathPara>
    </w:p>
    <w:p w14:paraId="43FCB113" w14:textId="1BC63C2F" w:rsidR="001872CC" w:rsidDel="00526159" w:rsidRDefault="001872CC" w:rsidP="002220AE">
      <w:pPr>
        <w:rPr>
          <w:del w:id="4678" w:author="Στάθης Καπ" w:date="2023-02-01T21:32:00Z"/>
          <w:iCs/>
        </w:rPr>
      </w:pPr>
    </w:p>
    <w:p w14:paraId="1EFF8FF2" w14:textId="6FACD9B5" w:rsidR="00427519" w:rsidRDefault="001871A2" w:rsidP="002220AE">
      <w:pPr>
        <w:rPr>
          <w:lang w:val="el-GR"/>
        </w:rPr>
      </w:pPr>
      <w:r>
        <w:rPr>
          <w:lang w:val="el-GR"/>
        </w:rPr>
        <w:t>Ό</w:t>
      </w:r>
      <w:r w:rsidR="00427519" w:rsidRPr="000606CD">
        <w:rPr>
          <w:lang w:val="el-GR"/>
        </w:rPr>
        <w:t xml:space="preserve">που </w:t>
      </w:r>
      <w:r w:rsidR="00427519">
        <w:t>p</w:t>
      </w:r>
      <w:ins w:id="4679" w:author="Στάθης Καπ" w:date="2023-02-01T06:01:00Z">
        <w:r w:rsidR="00427519" w:rsidRPr="000606CD">
          <w:rPr>
            <w:lang w:val="el-GR"/>
          </w:rPr>
          <w:t xml:space="preserve"> </w:t>
        </w:r>
        <w:r w:rsidR="00BC424C">
          <w:rPr>
            <w:lang w:val="el-GR"/>
          </w:rPr>
          <w:t>είναι</w:t>
        </w:r>
      </w:ins>
      <w:r w:rsidR="00427519" w:rsidRPr="000606CD">
        <w:rPr>
          <w:lang w:val="el-GR"/>
        </w:rPr>
        <w:t xml:space="preserve"> το </w:t>
      </w:r>
      <w:r w:rsidR="000606CD">
        <w:t>index</w:t>
      </w:r>
      <w:r w:rsidR="00427519" w:rsidRPr="000606CD">
        <w:rPr>
          <w:lang w:val="el-GR"/>
        </w:rPr>
        <w:t xml:space="preserve"> της θέσης της εξεταζόμενης εισαγωγής στη διαδρομή και </w:t>
      </w:r>
      <w:r w:rsidR="00427519">
        <w:t>t</w:t>
      </w:r>
      <w:r w:rsidR="00427519" w:rsidRPr="000606CD">
        <w:rPr>
          <w:lang w:val="el-GR"/>
        </w:rPr>
        <w:t xml:space="preserve"> ο συνολικός αριθμός των πιθανών θέσεων της </w:t>
      </w:r>
      <w:ins w:id="4680" w:author="Στάθης Καπ" w:date="2023-02-01T06:01:00Z">
        <w:r w:rsidR="00BC424C">
          <w:rPr>
            <w:lang w:val="el-GR"/>
          </w:rPr>
          <w:t>τρέχουσας</w:t>
        </w:r>
        <w:r w:rsidR="00427519" w:rsidRPr="000606CD">
          <w:rPr>
            <w:lang w:val="el-GR"/>
          </w:rPr>
          <w:t xml:space="preserve"> </w:t>
        </w:r>
      </w:ins>
      <w:r w:rsidR="00427519" w:rsidRPr="000606CD">
        <w:rPr>
          <w:lang w:val="el-GR"/>
        </w:rPr>
        <w:t xml:space="preserve">διαδρομής. Για παράδειγμα, εάν σε μια διαδρομή υπάρχουν 10 θέσεις εισαγωγής, τότε στην πρώτη θέση, η βαρύτητα της απόστασης του </w:t>
      </w:r>
      <w:r w:rsidR="00427519">
        <w:t>j</w:t>
      </w:r>
      <w:r w:rsidR="00427519" w:rsidRPr="000606CD">
        <w:rPr>
          <w:lang w:val="el-GR"/>
        </w:rPr>
        <w:t xml:space="preserve"> προς τον </w:t>
      </w:r>
      <w:r w:rsidR="00427519">
        <w:t>cnext</w:t>
      </w:r>
      <w:r w:rsidR="00427519" w:rsidRPr="000606CD">
        <w:rPr>
          <w:lang w:val="el-GR"/>
        </w:rPr>
        <w:t xml:space="preserve"> κόμβο θα είναι </w:t>
      </w:r>
      <m:oMath>
        <m:f>
          <m:fPr>
            <m:ctrlPr>
              <w:rPr>
                <w:rFonts w:ascii="Cambria Math" w:hAnsi="Cambria Math"/>
                <w:i/>
                <w:lang w:val="el-GR"/>
              </w:rPr>
            </m:ctrlPr>
          </m:fPr>
          <m:num>
            <m:r>
              <w:rPr>
                <w:rFonts w:ascii="Cambria Math" w:hAnsi="Cambria Math"/>
                <w:lang w:val="el-GR"/>
              </w:rPr>
              <m:t>1</m:t>
            </m:r>
          </m:num>
          <m:den>
            <m:r>
              <w:rPr>
                <w:rFonts w:ascii="Cambria Math" w:hAnsi="Cambria Math"/>
                <w:lang w:val="el-GR"/>
              </w:rPr>
              <m:t>10</m:t>
            </m:r>
          </m:den>
        </m:f>
      </m:oMath>
      <w:r w:rsidR="00427519" w:rsidRPr="000606CD">
        <w:rPr>
          <w:lang w:val="el-GR"/>
        </w:rPr>
        <w:t xml:space="preserve"> , στη δεύτερη </w:t>
      </w:r>
      <m:oMath>
        <m:f>
          <m:fPr>
            <m:ctrlPr>
              <w:rPr>
                <w:rFonts w:ascii="Cambria Math" w:hAnsi="Cambria Math"/>
                <w:i/>
                <w:lang w:val="el-GR"/>
              </w:rPr>
            </m:ctrlPr>
          </m:fPr>
          <m:num>
            <m:r>
              <w:rPr>
                <w:rFonts w:ascii="Cambria Math" w:hAnsi="Cambria Math"/>
                <w:lang w:val="el-GR"/>
              </w:rPr>
              <m:t>2</m:t>
            </m:r>
          </m:num>
          <m:den>
            <m:r>
              <w:rPr>
                <w:rFonts w:ascii="Cambria Math" w:hAnsi="Cambria Math"/>
                <w:lang w:val="el-GR"/>
              </w:rPr>
              <m:t>10</m:t>
            </m:r>
          </m:den>
        </m:f>
      </m:oMath>
      <w:r w:rsidR="00427519" w:rsidRPr="000606CD">
        <w:rPr>
          <w:lang w:val="el-GR"/>
        </w:rPr>
        <w:t xml:space="preserve"> κ.ο.κ</w:t>
      </w:r>
      <w:r w:rsidR="00900177">
        <w:rPr>
          <w:lang w:val="el-GR"/>
        </w:rPr>
        <w:t>.</w:t>
      </w:r>
      <w:r w:rsidR="006B7734">
        <w:rPr>
          <w:lang w:val="el-GR"/>
        </w:rPr>
        <w:t xml:space="preserve"> </w:t>
      </w:r>
      <w:r w:rsidR="00427519" w:rsidRPr="000606CD">
        <w:rPr>
          <w:lang w:val="el-GR"/>
        </w:rPr>
        <w:t xml:space="preserve">, μέχρι την τελική όπου θα είναι </w:t>
      </w:r>
      <m:oMath>
        <m:f>
          <m:fPr>
            <m:ctrlPr>
              <w:rPr>
                <w:rFonts w:ascii="Cambria Math" w:hAnsi="Cambria Math"/>
                <w:i/>
                <w:lang w:val="el-GR"/>
              </w:rPr>
            </m:ctrlPr>
          </m:fPr>
          <m:num>
            <m:r>
              <w:rPr>
                <w:rFonts w:ascii="Cambria Math" w:hAnsi="Cambria Math"/>
                <w:lang w:val="el-GR"/>
              </w:rPr>
              <m:t>10</m:t>
            </m:r>
          </m:num>
          <m:den>
            <m:r>
              <w:rPr>
                <w:rFonts w:ascii="Cambria Math" w:hAnsi="Cambria Math"/>
                <w:lang w:val="el-GR"/>
              </w:rPr>
              <m:t>10</m:t>
            </m:r>
          </m:den>
        </m:f>
      </m:oMath>
      <w:r w:rsidR="00427519" w:rsidRPr="000606CD">
        <w:rPr>
          <w:lang w:val="el-GR"/>
        </w:rPr>
        <w:t xml:space="preserve"> .</w:t>
      </w:r>
    </w:p>
    <w:p w14:paraId="5528D6D6" w14:textId="2E5239A1" w:rsidR="005C6AD6" w:rsidRDefault="005C6AD6">
      <w:pPr>
        <w:pStyle w:val="Heading3"/>
        <w:rPr>
          <w:lang w:val="el-GR"/>
        </w:rPr>
        <w:pPrChange w:id="4681" w:author="Στάθης Καπ" w:date="2023-02-26T00:55:00Z">
          <w:pPr>
            <w:pStyle w:val="Heading3"/>
            <w:numPr>
              <w:numId w:val="4"/>
            </w:numPr>
            <w:ind w:left="1080"/>
          </w:pPr>
        </w:pPrChange>
      </w:pPr>
      <w:bookmarkStart w:id="4682" w:name="_Toc128497608"/>
      <w:r w:rsidRPr="00093B36">
        <w:rPr>
          <w:rPrChange w:id="4683" w:author="Στάθης Καπ" w:date="2023-02-26T00:55:00Z">
            <w:rPr>
              <w:lang w:val="el-GR"/>
            </w:rPr>
          </w:rPrChange>
        </w:rPr>
        <w:t>Προσθήκη</w:t>
      </w:r>
      <w:r>
        <w:rPr>
          <w:lang w:val="el-GR"/>
        </w:rPr>
        <w:t xml:space="preserve"> αρχικών κόμβων</w:t>
      </w:r>
      <w:bookmarkEnd w:id="4682"/>
    </w:p>
    <w:p w14:paraId="449392FB" w14:textId="4AFC6C43" w:rsidR="008A3936" w:rsidRDefault="008C473E" w:rsidP="008A3936">
      <w:pPr>
        <w:rPr>
          <w:lang w:val="el-GR"/>
        </w:rPr>
      </w:pPr>
      <w:r w:rsidRPr="004D7D74">
        <w:rPr>
          <w:lang w:val="el-GR"/>
        </w:rPr>
        <w:t>Στην προσθήκη αρχικών κόμβω</w:t>
      </w:r>
      <w:ins w:id="4684" w:author="Στάθης Καπ" w:date="2023-02-14T21:39:00Z">
        <w:r w:rsidR="009659CD">
          <w:rPr>
            <w:lang w:val="el-GR"/>
          </w:rPr>
          <w:t xml:space="preserve">ν </w:t>
        </w:r>
      </w:ins>
      <w:del w:id="4685" w:author="Στάθης Καπ" w:date="2023-02-14T21:39:00Z">
        <w:r w:rsidRPr="004D7D74" w:rsidDel="009659CD">
          <w:rPr>
            <w:lang w:val="el-GR"/>
          </w:rPr>
          <w:delText xml:space="preserve">ν, τα πράγματα </w:delText>
        </w:r>
        <w:r w:rsidR="005D19C5" w:rsidRPr="004D7D74" w:rsidDel="009659CD">
          <w:rPr>
            <w:lang w:val="el-GR"/>
          </w:rPr>
          <w:delText>είναι</w:delText>
        </w:r>
        <w:r w:rsidRPr="004D7D74" w:rsidDel="009659CD">
          <w:rPr>
            <w:lang w:val="el-GR"/>
          </w:rPr>
          <w:delText xml:space="preserve"> </w:delText>
        </w:r>
        <w:r w:rsidR="005D19C5" w:rsidRPr="004D7D74" w:rsidDel="009659CD">
          <w:rPr>
            <w:lang w:val="el-GR"/>
          </w:rPr>
          <w:delText>λίγο</w:delText>
        </w:r>
        <w:r w:rsidRPr="004D7D74" w:rsidDel="009659CD">
          <w:rPr>
            <w:lang w:val="el-GR"/>
          </w:rPr>
          <w:delText xml:space="preserve"> πιο απλά καθώς </w:delText>
        </w:r>
      </w:del>
      <w:r w:rsidRPr="004D7D74">
        <w:rPr>
          <w:lang w:val="el-GR"/>
        </w:rPr>
        <w:t xml:space="preserve">επιλέγεται ουσιαστικά ο τελευταίος κόμβος που προέκυψε από την </w:t>
      </w:r>
      <w:del w:id="4686" w:author="Στάθης Καπ" w:date="2023-02-14T21:39:00Z">
        <w:r w:rsidDel="009659CD">
          <w:delText>construction</w:delText>
        </w:r>
        <w:r w:rsidRPr="004D7D74" w:rsidDel="009659CD">
          <w:rPr>
            <w:lang w:val="el-GR"/>
          </w:rPr>
          <w:delText xml:space="preserve"> </w:delText>
        </w:r>
      </w:del>
      <w:r w:rsidRPr="004D7D74">
        <w:rPr>
          <w:lang w:val="el-GR"/>
        </w:rPr>
        <w:t xml:space="preserve">φάση </w:t>
      </w:r>
      <w:ins w:id="4687" w:author="Στάθης Καπ" w:date="2023-02-14T21:39:00Z">
        <w:r w:rsidR="009659CD">
          <w:rPr>
            <w:lang w:val="el-GR"/>
          </w:rPr>
          <w:t>κατασκευής του προηγούμενου διαστήματος</w:t>
        </w:r>
      </w:ins>
      <w:del w:id="4688" w:author="Στάθης Καπ" w:date="2023-02-14T21:39:00Z">
        <w:r w:rsidRPr="004D7D74" w:rsidDel="009659CD">
          <w:rPr>
            <w:lang w:val="el-GR"/>
          </w:rPr>
          <w:delText>της προηγούμενης λύσης</w:delText>
        </w:r>
      </w:del>
      <w:r w:rsidRPr="004D7D74">
        <w:rPr>
          <w:lang w:val="el-GR"/>
        </w:rPr>
        <w:t>. Και σε αυτή τη διαδικασία υπάρχουν όμως προβλήματα που πρέπει να επιλυθούν.</w:t>
      </w:r>
    </w:p>
    <w:p w14:paraId="630E98DB" w14:textId="6A87CFA7" w:rsidR="004E54EE" w:rsidRDefault="005D19C5" w:rsidP="008A3936">
      <w:pPr>
        <w:rPr>
          <w:ins w:id="4689" w:author="Στάθης Καπ" w:date="2023-02-14T22:45:00Z"/>
          <w:rFonts w:eastAsiaTheme="minorEastAsia"/>
          <w:lang w:val="el-GR"/>
        </w:rPr>
      </w:pPr>
      <w:r w:rsidRPr="005D19C5">
        <w:rPr>
          <w:lang w:val="el-GR"/>
        </w:rPr>
        <w:lastRenderedPageBreak/>
        <w:t>Έστ</w:t>
      </w:r>
      <w:ins w:id="4690" w:author="Στάθης Καπ" w:date="2023-02-14T21:42:00Z">
        <w:r w:rsidR="009659CD">
          <w:rPr>
            <w:lang w:val="el-GR"/>
          </w:rPr>
          <w:t xml:space="preserve">ω </w:t>
        </w:r>
      </w:ins>
      <m:oMath>
        <m:sSub>
          <m:sSubPr>
            <m:ctrlPr>
              <w:ins w:id="4691" w:author="Στάθης Καπ" w:date="2023-02-14T21:59:00Z">
                <w:rPr>
                  <w:rFonts w:ascii="Cambria Math" w:hAnsi="Cambria Math"/>
                  <w:i/>
                  <w:lang w:val="el-GR"/>
                </w:rPr>
              </w:ins>
            </m:ctrlPr>
          </m:sSubPr>
          <m:e>
            <m:r>
              <w:ins w:id="4692" w:author="Στάθης Καπ" w:date="2023-02-14T21:59:00Z">
                <w:rPr>
                  <w:rFonts w:ascii="Cambria Math" w:hAnsi="Cambria Math"/>
                  <w:lang w:val="el-GR"/>
                </w:rPr>
                <m:t>z</m:t>
              </w:ins>
            </m:r>
          </m:e>
          <m:sub>
            <m:r>
              <w:ins w:id="4693" w:author="Στάθης Καπ" w:date="2023-02-14T21:59:00Z">
                <w:rPr>
                  <w:rFonts w:ascii="Cambria Math" w:hAnsi="Cambria Math"/>
                  <w:lang w:val="el-GR"/>
                </w:rPr>
                <m:t>i</m:t>
              </w:ins>
            </m:r>
            <m:r>
              <w:ins w:id="4694" w:author="Στάθης Καπ" w:date="2023-02-14T22:59:00Z">
                <w:rPr>
                  <w:rFonts w:ascii="Cambria Math" w:hAnsi="Cambria Math"/>
                  <w:lang w:val="el-GR"/>
                </w:rPr>
                <m:t>,</m:t>
              </w:ins>
            </m:r>
            <m:r>
              <w:ins w:id="4695" w:author="Στάθης Καπ" w:date="2023-02-14T22:59:00Z">
                <w:rPr>
                  <w:rFonts w:ascii="Cambria Math" w:hAnsi="Cambria Math"/>
                </w:rPr>
                <m:t>j</m:t>
              </w:ins>
            </m:r>
          </m:sub>
        </m:sSub>
      </m:oMath>
      <w:ins w:id="4696" w:author="Στάθης Καπ" w:date="2023-02-14T21:42:00Z">
        <w:r w:rsidR="009659CD" w:rsidRPr="009659CD">
          <w:rPr>
            <w:lang w:val="el-GR"/>
            <w:rPrChange w:id="4697" w:author="Στάθης Καπ" w:date="2023-02-14T21:42:00Z">
              <w:rPr/>
            </w:rPrChange>
          </w:rPr>
          <w:t xml:space="preserve"> </w:t>
        </w:r>
        <w:r w:rsidR="009659CD">
          <w:rPr>
            <w:lang w:val="el-GR"/>
          </w:rPr>
          <w:t xml:space="preserve">ο τελευταίος κόμβος μιας </w:t>
        </w:r>
      </w:ins>
      <w:del w:id="4698" w:author="Στάθης Καπ" w:date="2023-02-14T21:42:00Z">
        <w:r w:rsidRPr="005D19C5" w:rsidDel="009659CD">
          <w:rPr>
            <w:lang w:val="el-GR"/>
          </w:rPr>
          <w:delText>ω</w:delText>
        </w:r>
        <w:r w:rsidR="004D7D74" w:rsidRPr="005D19C5" w:rsidDel="009659CD">
          <w:rPr>
            <w:lang w:val="el-GR"/>
          </w:rPr>
          <w:delText xml:space="preserve"> πως ο τελευταίος κόμβος </w:delText>
        </w:r>
      </w:del>
      <w:del w:id="4699" w:author="Στάθης Καπ" w:date="2023-02-14T21:39:00Z">
        <w:r w:rsidR="004D7D74" w:rsidRPr="005D19C5" w:rsidDel="009659CD">
          <w:rPr>
            <w:lang w:val="el-GR"/>
          </w:rPr>
          <w:delText xml:space="preserve">της </w:delText>
        </w:r>
      </w:del>
      <w:r w:rsidR="004D7D74" w:rsidRPr="005D19C5">
        <w:rPr>
          <w:lang w:val="el-GR"/>
        </w:rPr>
        <w:t>διαδρομής</w:t>
      </w:r>
      <w:ins w:id="4700" w:author="Στάθης Καπ" w:date="2023-02-14T21:39:00Z">
        <w:r w:rsidR="009659CD" w:rsidRPr="009659CD">
          <w:rPr>
            <w:lang w:val="el-GR"/>
            <w:rPrChange w:id="4701" w:author="Στάθης Καπ" w:date="2023-02-14T21:39:00Z">
              <w:rPr/>
            </w:rPrChange>
          </w:rPr>
          <w:t xml:space="preserve"> </w:t>
        </w:r>
      </w:ins>
      <m:oMath>
        <m:sSub>
          <m:sSubPr>
            <m:ctrlPr>
              <w:ins w:id="4702" w:author="Στάθης Καπ" w:date="2023-02-14T21:45:00Z">
                <w:rPr>
                  <w:rFonts w:ascii="Cambria Math" w:hAnsi="Cambria Math"/>
                  <w:i/>
                  <w:lang w:val="el-GR"/>
                </w:rPr>
              </w:ins>
            </m:ctrlPr>
          </m:sSubPr>
          <m:e>
            <m:r>
              <w:ins w:id="4703" w:author="Στάθης Καπ" w:date="2023-02-14T21:45:00Z">
                <w:rPr>
                  <w:rFonts w:ascii="Cambria Math" w:hAnsi="Cambria Math"/>
                  <w:lang w:val="el-GR"/>
                </w:rPr>
                <m:t>R</m:t>
              </w:ins>
            </m:r>
          </m:e>
          <m:sub>
            <m:r>
              <w:ins w:id="4704" w:author="Στάθης Καπ" w:date="2023-02-14T21:45:00Z">
                <w:rPr>
                  <w:rFonts w:ascii="Cambria Math" w:hAnsi="Cambria Math"/>
                  <w:lang w:val="el-GR"/>
                </w:rPr>
                <m:t>i</m:t>
              </w:ins>
            </m:r>
            <m:r>
              <w:ins w:id="4705" w:author="Στάθης Καπ" w:date="2023-02-14T22:35:00Z">
                <w:rPr>
                  <w:rFonts w:ascii="Cambria Math" w:hAnsi="Cambria Math"/>
                  <w:lang w:val="el-GR"/>
                </w:rPr>
                <m:t>,</m:t>
              </w:ins>
            </m:r>
            <m:r>
              <w:ins w:id="4706" w:author="Στάθης Καπ" w:date="2023-02-14T22:35:00Z">
                <w:rPr>
                  <w:rFonts w:ascii="Cambria Math" w:hAnsi="Cambria Math"/>
                </w:rPr>
                <m:t>j</m:t>
              </w:ins>
            </m:r>
          </m:sub>
        </m:sSub>
      </m:oMath>
      <w:r w:rsidR="004D7D74" w:rsidRPr="005D19C5">
        <w:rPr>
          <w:lang w:val="el-GR"/>
        </w:rPr>
        <w:t xml:space="preserve"> </w:t>
      </w:r>
      <w:del w:id="4707" w:author="Στάθης Καπ" w:date="2023-02-14T21:43:00Z">
        <w:r w:rsidR="004D7D74" w:rsidRPr="005D19C5" w:rsidDel="009659CD">
          <w:rPr>
            <w:lang w:val="el-GR"/>
          </w:rPr>
          <w:delText>του</w:delText>
        </w:r>
      </w:del>
      <w:del w:id="4708" w:author="Στάθης Καπ" w:date="2023-02-14T21:42:00Z">
        <w:r w:rsidR="004D7D74" w:rsidRPr="005D19C5" w:rsidDel="009659CD">
          <w:rPr>
            <w:lang w:val="el-GR"/>
          </w:rPr>
          <w:delText xml:space="preserve"> προηγούμενου </w:delText>
        </w:r>
      </w:del>
      <w:del w:id="4709" w:author="Στάθης Καπ" w:date="2023-02-02T18:01:00Z">
        <w:r w:rsidR="004D7D74" w:rsidDel="002F10D4">
          <w:delText>Solution</w:delText>
        </w:r>
        <w:r w:rsidR="004D7D74" w:rsidRPr="005D19C5" w:rsidDel="002F10D4">
          <w:rPr>
            <w:lang w:val="el-GR"/>
          </w:rPr>
          <w:delText xml:space="preserve"> </w:delText>
        </w:r>
      </w:del>
      <w:ins w:id="4710" w:author="Στάθης Καπ" w:date="2023-02-14T21:45:00Z">
        <w:r w:rsidR="009659CD">
          <w:rPr>
            <w:lang w:val="el-GR"/>
          </w:rPr>
          <w:t>με</w:t>
        </w:r>
      </w:ins>
      <w:ins w:id="4711" w:author="Στάθης Καπ" w:date="2023-02-14T21:53:00Z">
        <w:r w:rsidR="000A27F6" w:rsidRPr="000A27F6">
          <w:rPr>
            <w:lang w:val="el-GR"/>
            <w:rPrChange w:id="4712" w:author="Στάθης Καπ" w:date="2023-02-14T21:53:00Z">
              <w:rPr/>
            </w:rPrChange>
          </w:rPr>
          <w:t xml:space="preserve"> </w:t>
        </w:r>
      </w:ins>
      <m:oMath>
        <m:r>
          <w:ins w:id="4713" w:author="Στάθης Καπ" w:date="2023-02-14T21:53:00Z">
            <w:rPr>
              <w:rFonts w:ascii="Cambria Math" w:hAnsi="Cambria Math"/>
            </w:rPr>
            <m:t>i</m:t>
          </w:ins>
        </m:r>
        <m:r>
          <w:ins w:id="4714" w:author="Στάθης Καπ" w:date="2023-02-14T21:53:00Z">
            <w:rPr>
              <w:rFonts w:ascii="Cambria Math" w:hAnsi="Cambria Math"/>
              <w:lang w:val="el-GR"/>
              <w:rPrChange w:id="4715" w:author="Στάθης Καπ" w:date="2023-02-14T21:53:00Z">
                <w:rPr>
                  <w:rFonts w:ascii="Cambria Math" w:hAnsi="Cambria Math"/>
                </w:rPr>
              </w:rPrChange>
            </w:rPr>
            <m:t>∈[1,</m:t>
          </w:ins>
        </m:r>
        <m:r>
          <w:ins w:id="4716" w:author="Στάθης Καπ" w:date="2023-02-14T21:53:00Z">
            <w:rPr>
              <w:rFonts w:ascii="Cambria Math" w:hAnsi="Cambria Math"/>
            </w:rPr>
            <m:t>m</m:t>
          </w:ins>
        </m:r>
        <m:r>
          <w:ins w:id="4717" w:author="Στάθης Καπ" w:date="2023-02-14T21:53:00Z">
            <w:rPr>
              <w:rFonts w:ascii="Cambria Math" w:eastAsiaTheme="minorEastAsia" w:hAnsi="Cambria Math"/>
              <w:lang w:val="el-GR"/>
              <w:rPrChange w:id="4718" w:author="Στάθης Καπ" w:date="2023-02-14T21:53:00Z">
                <w:rPr>
                  <w:rFonts w:ascii="Cambria Math" w:eastAsiaTheme="minorEastAsia" w:hAnsi="Cambria Math"/>
                </w:rPr>
              </w:rPrChange>
            </w:rPr>
            <m:t>]</m:t>
          </w:ins>
        </m:r>
      </m:oMath>
      <w:ins w:id="4719" w:author="Στάθης Καπ" w:date="2023-02-14T21:53:00Z">
        <w:r w:rsidR="000A27F6">
          <w:rPr>
            <w:rFonts w:eastAsiaTheme="minorEastAsia"/>
            <w:lang w:val="el-GR"/>
          </w:rPr>
          <w:t xml:space="preserve"> και </w:t>
        </w:r>
      </w:ins>
      <m:oMath>
        <m:r>
          <w:ins w:id="4720" w:author="Στάθης Καπ" w:date="2023-02-14T21:53:00Z">
            <w:rPr>
              <w:rFonts w:ascii="Cambria Math" w:eastAsiaTheme="minorEastAsia" w:hAnsi="Cambria Math"/>
              <w:lang w:val="el-GR"/>
            </w:rPr>
            <m:t>j∈[</m:t>
          </w:ins>
        </m:r>
        <m:r>
          <w:ins w:id="4721" w:author="Στάθης Καπ" w:date="2023-02-14T21:54:00Z">
            <w:rPr>
              <w:rFonts w:ascii="Cambria Math" w:eastAsiaTheme="minorEastAsia" w:hAnsi="Cambria Math"/>
              <w:lang w:val="el-GR"/>
            </w:rPr>
            <m:t>1,s</m:t>
          </w:ins>
        </m:r>
        <m:r>
          <w:ins w:id="4722" w:author="Στάθης Καπ" w:date="2023-02-14T21:53:00Z">
            <w:rPr>
              <w:rFonts w:ascii="Cambria Math" w:eastAsiaTheme="minorEastAsia" w:hAnsi="Cambria Math"/>
              <w:lang w:val="el-GR"/>
            </w:rPr>
            <m:t>]</m:t>
          </w:ins>
        </m:r>
      </m:oMath>
      <w:del w:id="4723" w:author="Στάθης Καπ" w:date="2023-02-14T21:42:00Z">
        <w:r w:rsidR="004D7D74" w:rsidRPr="005D19C5" w:rsidDel="009659CD">
          <w:rPr>
            <w:lang w:val="el-GR"/>
          </w:rPr>
          <w:delText xml:space="preserve">είναι ο κόμβος </w:delText>
        </w:r>
        <w:r w:rsidR="004D7D74" w:rsidDel="009659CD">
          <w:delText>z</w:delText>
        </w:r>
      </w:del>
      <w:del w:id="4724" w:author="Στάθης Καπ" w:date="2023-02-14T22:36:00Z">
        <w:r w:rsidR="004D7D74" w:rsidRPr="005D19C5" w:rsidDel="002C69A2">
          <w:rPr>
            <w:lang w:val="el-GR"/>
          </w:rPr>
          <w:delText xml:space="preserve">. </w:delText>
        </w:r>
      </w:del>
      <w:ins w:id="4725" w:author="Στάθης Καπ" w:date="2023-02-14T22:39:00Z">
        <w:r w:rsidR="004E54EE">
          <w:rPr>
            <w:rFonts w:eastAsiaTheme="minorEastAsia"/>
            <w:lang w:val="el-GR"/>
          </w:rPr>
          <w:t xml:space="preserve"> και έστω πως τη χρονική στιγμή </w:t>
        </w:r>
        <w:r w:rsidR="004E54EE">
          <w:rPr>
            <w:rFonts w:eastAsiaTheme="minorEastAsia"/>
          </w:rPr>
          <w:t>t</w:t>
        </w:r>
        <w:r w:rsidR="004E54EE" w:rsidRPr="004E54EE">
          <w:rPr>
            <w:rFonts w:eastAsiaTheme="minorEastAsia"/>
            <w:lang w:val="el-GR"/>
            <w:rPrChange w:id="4726" w:author="Στάθης Καπ" w:date="2023-02-14T22:40:00Z">
              <w:rPr>
                <w:rFonts w:eastAsiaTheme="minorEastAsia"/>
              </w:rPr>
            </w:rPrChange>
          </w:rPr>
          <w:t xml:space="preserve">, </w:t>
        </w:r>
        <w:r w:rsidR="004E54EE">
          <w:rPr>
            <w:rFonts w:eastAsiaTheme="minorEastAsia"/>
            <w:lang w:val="el-GR"/>
          </w:rPr>
          <w:t>ο αλγόριθμος</w:t>
        </w:r>
      </w:ins>
      <w:ins w:id="4727" w:author="Στάθης Καπ" w:date="2023-02-14T22:40:00Z">
        <w:r w:rsidR="004E54EE">
          <w:rPr>
            <w:rFonts w:eastAsiaTheme="minorEastAsia"/>
            <w:lang w:val="el-GR"/>
          </w:rPr>
          <w:t xml:space="preserve"> εξετάζει το διάστημα </w:t>
        </w:r>
      </w:ins>
      <m:oMath>
        <m:sSub>
          <m:sSubPr>
            <m:ctrlPr>
              <w:ins w:id="4728" w:author="Στάθης Καπ" w:date="2023-02-14T22:40:00Z">
                <w:rPr>
                  <w:rFonts w:ascii="Cambria Math" w:eastAsiaTheme="minorEastAsia" w:hAnsi="Cambria Math"/>
                  <w:i/>
                  <w:lang w:val="el-GR"/>
                </w:rPr>
              </w:ins>
            </m:ctrlPr>
          </m:sSubPr>
          <m:e>
            <m:r>
              <w:ins w:id="4729" w:author="Στάθης Καπ" w:date="2023-02-14T22:40:00Z">
                <w:rPr>
                  <w:rFonts w:ascii="Cambria Math" w:eastAsiaTheme="minorEastAsia" w:hAnsi="Cambria Math"/>
                  <w:lang w:val="el-GR"/>
                </w:rPr>
                <m:t>I</m:t>
              </w:ins>
            </m:r>
          </m:e>
          <m:sub>
            <m:r>
              <w:ins w:id="4730" w:author="Στάθης Καπ" w:date="2023-02-14T22:42:00Z">
                <w:rPr>
                  <w:rFonts w:ascii="Cambria Math" w:eastAsiaTheme="minorEastAsia" w:hAnsi="Cambria Math"/>
                </w:rPr>
                <m:t>j</m:t>
              </w:ins>
            </m:r>
            <m:r>
              <w:ins w:id="4731" w:author="Στάθης Καπ" w:date="2023-02-14T22:40:00Z">
                <w:rPr>
                  <w:rFonts w:ascii="Cambria Math" w:eastAsiaTheme="minorEastAsia" w:hAnsi="Cambria Math"/>
                  <w:lang w:val="el-GR"/>
                </w:rPr>
                <m:t>+1</m:t>
              </w:ins>
            </m:r>
          </m:sub>
        </m:sSub>
      </m:oMath>
      <w:ins w:id="4732" w:author="Στάθης Καπ" w:date="2023-02-14T22:40:00Z">
        <w:r w:rsidR="004E54EE">
          <w:rPr>
            <w:rFonts w:eastAsiaTheme="minorEastAsia"/>
            <w:lang w:val="el-GR"/>
          </w:rPr>
          <w:t>. Αρχικά θα θεωρηθεί ως υποψήφιος αρχικός κόμβος</w:t>
        </w:r>
      </w:ins>
      <w:ins w:id="4733" w:author="Στάθης Καπ" w:date="2023-02-14T22:41:00Z">
        <w:r w:rsidR="004E54EE" w:rsidRPr="004E54EE">
          <w:rPr>
            <w:rFonts w:eastAsiaTheme="minorEastAsia"/>
            <w:lang w:val="el-GR"/>
            <w:rPrChange w:id="4734" w:author="Στάθης Καπ" w:date="2023-02-14T22:41:00Z">
              <w:rPr>
                <w:rFonts w:eastAsiaTheme="minorEastAsia"/>
              </w:rPr>
            </w:rPrChange>
          </w:rPr>
          <w:t xml:space="preserve"> (</w:t>
        </w:r>
      </w:ins>
      <m:oMath>
        <m:sSub>
          <m:sSubPr>
            <m:ctrlPr>
              <w:ins w:id="4735" w:author="Στάθης Καπ" w:date="2023-02-14T22:46:00Z">
                <w:rPr>
                  <w:rFonts w:ascii="Cambria Math" w:eastAsiaTheme="minorEastAsia" w:hAnsi="Cambria Math"/>
                  <w:i/>
                  <w:lang w:val="el-GR"/>
                </w:rPr>
              </w:ins>
            </m:ctrlPr>
          </m:sSubPr>
          <m:e>
            <m:r>
              <w:ins w:id="4736" w:author="Στάθης Καπ" w:date="2023-02-14T22:46:00Z">
                <w:rPr>
                  <w:rFonts w:ascii="Cambria Math" w:eastAsiaTheme="minorEastAsia" w:hAnsi="Cambria Math"/>
                  <w:lang w:val="el-GR"/>
                </w:rPr>
                <m:t>c</m:t>
              </w:ins>
            </m:r>
          </m:e>
          <m:sub>
            <m:r>
              <w:ins w:id="4737" w:author="Στάθης Καπ" w:date="2023-02-14T22:46:00Z">
                <w:rPr>
                  <w:rFonts w:ascii="Cambria Math" w:eastAsiaTheme="minorEastAsia" w:hAnsi="Cambria Math"/>
                  <w:lang w:val="el-GR"/>
                </w:rPr>
                <m:t>i,j</m:t>
              </w:ins>
            </m:r>
            <m:r>
              <w:ins w:id="4738" w:author="Στάθης Καπ" w:date="2023-02-14T22:54:00Z">
                <w:rPr>
                  <w:rFonts w:ascii="Cambria Math" w:eastAsiaTheme="minorEastAsia" w:hAnsi="Cambria Math"/>
                  <w:lang w:val="el-GR"/>
                </w:rPr>
                <m:t>+1</m:t>
              </w:ins>
            </m:r>
          </m:sub>
        </m:sSub>
      </m:oMath>
      <w:ins w:id="4739" w:author="Στάθης Καπ" w:date="2023-02-14T22:41:00Z">
        <w:r w:rsidR="004E54EE" w:rsidRPr="004E54EE">
          <w:rPr>
            <w:rFonts w:eastAsiaTheme="minorEastAsia"/>
            <w:lang w:val="el-GR"/>
            <w:rPrChange w:id="4740" w:author="Στάθης Καπ" w:date="2023-02-14T22:41:00Z">
              <w:rPr>
                <w:rFonts w:eastAsiaTheme="minorEastAsia"/>
              </w:rPr>
            </w:rPrChange>
          </w:rPr>
          <w:t>)</w:t>
        </w:r>
      </w:ins>
      <w:ins w:id="4741" w:author="Στάθης Καπ" w:date="2023-02-14T22:40:00Z">
        <w:r w:rsidR="004E54EE">
          <w:rPr>
            <w:rFonts w:eastAsiaTheme="minorEastAsia"/>
            <w:lang w:val="el-GR"/>
          </w:rPr>
          <w:t xml:space="preserve"> </w:t>
        </w:r>
      </w:ins>
      <w:ins w:id="4742" w:author="Στάθης Καπ" w:date="2023-02-14T22:41:00Z">
        <w:r w:rsidR="004E54EE">
          <w:rPr>
            <w:rFonts w:eastAsiaTheme="minorEastAsia"/>
            <w:lang w:val="el-GR"/>
          </w:rPr>
          <w:t xml:space="preserve">της διαδρομής </w:t>
        </w:r>
      </w:ins>
      <w:ins w:id="4743" w:author="Στάθης Καπ" w:date="2023-02-14T22:00:00Z">
        <w:r w:rsidR="004E531B">
          <w:rPr>
            <w:lang w:val="el-GR"/>
          </w:rPr>
          <w:t xml:space="preserve"> </w:t>
        </w:r>
      </w:ins>
      <m:oMath>
        <m:sSub>
          <m:sSubPr>
            <m:ctrlPr>
              <w:ins w:id="4744" w:author="Στάθης Καπ" w:date="2023-02-14T22:41:00Z">
                <w:rPr>
                  <w:rFonts w:ascii="Cambria Math" w:hAnsi="Cambria Math"/>
                  <w:i/>
                  <w:lang w:val="el-GR"/>
                </w:rPr>
              </w:ins>
            </m:ctrlPr>
          </m:sSubPr>
          <m:e>
            <m:r>
              <w:ins w:id="4745" w:author="Στάθης Καπ" w:date="2023-02-14T22:41:00Z">
                <w:rPr>
                  <w:rFonts w:ascii="Cambria Math" w:hAnsi="Cambria Math"/>
                  <w:lang w:val="el-GR"/>
                </w:rPr>
                <m:t>R</m:t>
              </w:ins>
            </m:r>
          </m:e>
          <m:sub>
            <m:r>
              <w:ins w:id="4746" w:author="Στάθης Καπ" w:date="2023-02-14T22:41:00Z">
                <w:rPr>
                  <w:rFonts w:ascii="Cambria Math" w:hAnsi="Cambria Math"/>
                  <w:lang w:val="el-GR"/>
                </w:rPr>
                <m:t>i,j+1</m:t>
              </w:ins>
            </m:r>
          </m:sub>
        </m:sSub>
      </m:oMath>
      <w:ins w:id="4747" w:author="Στάθης Καπ" w:date="2023-02-14T22:42:00Z">
        <w:r w:rsidR="004E54EE">
          <w:rPr>
            <w:rFonts w:eastAsiaTheme="minorEastAsia"/>
            <w:lang w:val="el-GR"/>
          </w:rPr>
          <w:t xml:space="preserve"> </w:t>
        </w:r>
      </w:ins>
      <w:ins w:id="4748" w:author="Στάθης Καπ" w:date="2023-02-14T22:48:00Z">
        <w:r w:rsidR="004E54EE">
          <w:rPr>
            <w:rFonts w:eastAsiaTheme="minorEastAsia"/>
            <w:lang w:val="el-GR"/>
          </w:rPr>
          <w:t>ένας κλώνος τ</w:t>
        </w:r>
      </w:ins>
      <w:ins w:id="4749" w:author="Στάθης Καπ" w:date="2023-02-14T22:42:00Z">
        <w:r w:rsidR="004E54EE">
          <w:rPr>
            <w:rFonts w:eastAsiaTheme="minorEastAsia"/>
            <w:lang w:val="el-GR"/>
          </w:rPr>
          <w:t>ο</w:t>
        </w:r>
      </w:ins>
      <w:ins w:id="4750" w:author="Στάθης Καπ" w:date="2023-02-14T22:48:00Z">
        <w:r w:rsidR="004E54EE">
          <w:rPr>
            <w:rFonts w:eastAsiaTheme="minorEastAsia"/>
            <w:lang w:val="el-GR"/>
          </w:rPr>
          <w:t>υ</w:t>
        </w:r>
      </w:ins>
      <w:ins w:id="4751" w:author="Στάθης Καπ" w:date="2023-02-14T22:42:00Z">
        <w:r w:rsidR="004E54EE">
          <w:rPr>
            <w:rFonts w:eastAsiaTheme="minorEastAsia"/>
            <w:lang w:val="el-GR"/>
          </w:rPr>
          <w:t xml:space="preserve"> κόμβο</w:t>
        </w:r>
      </w:ins>
      <w:ins w:id="4752" w:author="Στάθης Καπ" w:date="2023-02-14T22:48:00Z">
        <w:r w:rsidR="004E54EE">
          <w:rPr>
            <w:rFonts w:eastAsiaTheme="minorEastAsia"/>
            <w:lang w:val="el-GR"/>
          </w:rPr>
          <w:t>υ</w:t>
        </w:r>
      </w:ins>
      <w:ins w:id="4753" w:author="Στάθης Καπ" w:date="2023-02-14T22:42:00Z">
        <w:r w:rsidR="004E54EE" w:rsidRPr="004E54EE">
          <w:rPr>
            <w:rFonts w:eastAsiaTheme="minorEastAsia"/>
            <w:lang w:val="el-GR"/>
            <w:rPrChange w:id="4754" w:author="Στάθης Καπ" w:date="2023-02-14T22:43:00Z">
              <w:rPr>
                <w:rFonts w:eastAsiaTheme="minorEastAsia"/>
              </w:rPr>
            </w:rPrChange>
          </w:rPr>
          <w:t xml:space="preserve"> </w:t>
        </w:r>
      </w:ins>
      <m:oMath>
        <m:sSub>
          <m:sSubPr>
            <m:ctrlPr>
              <w:ins w:id="4755" w:author="Στάθης Καπ" w:date="2023-02-14T22:43:00Z">
                <w:rPr>
                  <w:rFonts w:ascii="Cambria Math" w:eastAsiaTheme="minorEastAsia" w:hAnsi="Cambria Math"/>
                  <w:i/>
                  <w:lang w:val="el-GR"/>
                </w:rPr>
              </w:ins>
            </m:ctrlPr>
          </m:sSubPr>
          <m:e>
            <m:r>
              <w:ins w:id="4756" w:author="Στάθης Καπ" w:date="2023-02-14T22:43:00Z">
                <w:rPr>
                  <w:rFonts w:ascii="Cambria Math" w:eastAsiaTheme="minorEastAsia" w:hAnsi="Cambria Math"/>
                </w:rPr>
                <m:t>z</m:t>
              </w:ins>
            </m:r>
            <m:ctrlPr>
              <w:ins w:id="4757" w:author="Στάθης Καπ" w:date="2023-02-14T22:43:00Z">
                <w:rPr>
                  <w:rFonts w:ascii="Cambria Math" w:eastAsiaTheme="minorEastAsia" w:hAnsi="Cambria Math"/>
                  <w:i/>
                </w:rPr>
              </w:ins>
            </m:ctrlPr>
          </m:e>
          <m:sub>
            <m:r>
              <w:ins w:id="4758" w:author="Στάθης Καπ" w:date="2023-02-14T22:43:00Z">
                <w:rPr>
                  <w:rFonts w:ascii="Cambria Math" w:eastAsiaTheme="minorEastAsia" w:hAnsi="Cambria Math"/>
                </w:rPr>
                <m:t>i</m:t>
              </w:ins>
            </m:r>
            <m:r>
              <w:ins w:id="4759" w:author="Στάθης Καπ" w:date="2023-02-14T22:59:00Z">
                <w:rPr>
                  <w:rFonts w:ascii="Cambria Math" w:eastAsiaTheme="minorEastAsia" w:hAnsi="Cambria Math"/>
                  <w:lang w:val="el-GR"/>
                  <w:rPrChange w:id="4760" w:author="Στάθης Καπ" w:date="2023-02-15T23:09:00Z">
                    <w:rPr>
                      <w:rFonts w:ascii="Cambria Math" w:eastAsiaTheme="minorEastAsia" w:hAnsi="Cambria Math"/>
                    </w:rPr>
                  </w:rPrChange>
                </w:rPr>
                <m:t>,</m:t>
              </w:ins>
            </m:r>
            <m:r>
              <w:ins w:id="4761" w:author="Στάθης Καπ" w:date="2023-02-14T22:59:00Z">
                <w:rPr>
                  <w:rFonts w:ascii="Cambria Math" w:eastAsiaTheme="minorEastAsia" w:hAnsi="Cambria Math"/>
                </w:rPr>
                <m:t>j</m:t>
              </w:ins>
            </m:r>
          </m:sub>
        </m:sSub>
      </m:oMath>
      <w:ins w:id="4762" w:author="Στάθης Καπ" w:date="2023-02-14T22:43:00Z">
        <w:r w:rsidR="004E54EE">
          <w:rPr>
            <w:rFonts w:eastAsiaTheme="minorEastAsia"/>
            <w:lang w:val="el-GR"/>
          </w:rPr>
          <w:t xml:space="preserve"> του διαστήματος </w:t>
        </w:r>
      </w:ins>
      <m:oMath>
        <m:sSub>
          <m:sSubPr>
            <m:ctrlPr>
              <w:ins w:id="4763" w:author="Στάθης Καπ" w:date="2023-02-14T22:43:00Z">
                <w:rPr>
                  <w:rFonts w:ascii="Cambria Math" w:eastAsiaTheme="minorEastAsia" w:hAnsi="Cambria Math"/>
                  <w:i/>
                  <w:lang w:val="el-GR"/>
                </w:rPr>
              </w:ins>
            </m:ctrlPr>
          </m:sSubPr>
          <m:e>
            <m:r>
              <w:ins w:id="4764" w:author="Στάθης Καπ" w:date="2023-02-14T22:43:00Z">
                <w:rPr>
                  <w:rFonts w:ascii="Cambria Math" w:eastAsiaTheme="minorEastAsia" w:hAnsi="Cambria Math"/>
                  <w:lang w:val="el-GR"/>
                </w:rPr>
                <m:t>I</m:t>
              </w:ins>
            </m:r>
          </m:e>
          <m:sub>
            <m:r>
              <w:ins w:id="4765" w:author="Στάθης Καπ" w:date="2023-02-14T22:43:00Z">
                <w:rPr>
                  <w:rFonts w:ascii="Cambria Math" w:eastAsiaTheme="minorEastAsia" w:hAnsi="Cambria Math"/>
                </w:rPr>
                <m:t>j</m:t>
              </w:ins>
            </m:r>
          </m:sub>
        </m:sSub>
      </m:oMath>
      <w:ins w:id="4766" w:author="Στάθης Καπ" w:date="2023-02-14T22:43:00Z">
        <w:r w:rsidR="004E54EE">
          <w:rPr>
            <w:rFonts w:eastAsiaTheme="minorEastAsia"/>
            <w:lang w:val="el-GR"/>
          </w:rPr>
          <w:t xml:space="preserve">. Για να είναι </w:t>
        </w:r>
      </w:ins>
      <w:ins w:id="4767" w:author="Στάθης Καπ" w:date="2023-02-14T22:44:00Z">
        <w:r w:rsidR="004E54EE">
          <w:rPr>
            <w:rFonts w:eastAsiaTheme="minorEastAsia"/>
            <w:lang w:val="el-GR"/>
          </w:rPr>
          <w:t>έγκυρη</w:t>
        </w:r>
      </w:ins>
      <w:ins w:id="4768" w:author="Στάθης Καπ" w:date="2023-02-14T22:43:00Z">
        <w:r w:rsidR="004E54EE">
          <w:rPr>
            <w:rFonts w:eastAsiaTheme="minorEastAsia"/>
            <w:lang w:val="el-GR"/>
          </w:rPr>
          <w:t xml:space="preserve"> η εισαγωγή του κόμβου </w:t>
        </w:r>
      </w:ins>
      <m:oMath>
        <m:sSub>
          <m:sSubPr>
            <m:ctrlPr>
              <w:ins w:id="4769" w:author="Στάθης Καπ" w:date="2023-02-14T22:44:00Z">
                <w:rPr>
                  <w:rFonts w:ascii="Cambria Math" w:eastAsiaTheme="minorEastAsia" w:hAnsi="Cambria Math"/>
                  <w:i/>
                  <w:lang w:val="el-GR"/>
                </w:rPr>
              </w:ins>
            </m:ctrlPr>
          </m:sSubPr>
          <m:e>
            <m:r>
              <w:ins w:id="4770" w:author="Στάθης Καπ" w:date="2023-02-14T22:54:00Z">
                <w:rPr>
                  <w:rFonts w:ascii="Cambria Math" w:eastAsiaTheme="minorEastAsia" w:hAnsi="Cambria Math"/>
                  <w:lang w:val="el-GR"/>
                </w:rPr>
                <m:t>c</m:t>
              </w:ins>
            </m:r>
          </m:e>
          <m:sub>
            <m:r>
              <w:ins w:id="4771" w:author="Στάθης Καπ" w:date="2023-02-14T22:44:00Z">
                <w:rPr>
                  <w:rFonts w:ascii="Cambria Math" w:eastAsiaTheme="minorEastAsia" w:hAnsi="Cambria Math"/>
                  <w:lang w:val="el-GR"/>
                </w:rPr>
                <m:t>i</m:t>
              </w:ins>
            </m:r>
            <m:r>
              <w:ins w:id="4772" w:author="Στάθης Καπ" w:date="2023-02-14T22:54:00Z">
                <w:rPr>
                  <w:rFonts w:ascii="Cambria Math" w:eastAsiaTheme="minorEastAsia" w:hAnsi="Cambria Math"/>
                  <w:lang w:val="el-GR"/>
                </w:rPr>
                <m:t>,j+1</m:t>
              </w:ins>
            </m:r>
          </m:sub>
        </m:sSub>
      </m:oMath>
      <w:ins w:id="4773" w:author="Στάθης Καπ" w:date="2023-02-14T22:44:00Z">
        <w:r w:rsidR="004E54EE">
          <w:rPr>
            <w:rFonts w:eastAsiaTheme="minorEastAsia"/>
            <w:lang w:val="el-GR"/>
          </w:rPr>
          <w:t xml:space="preserve"> στην αρχή του </w:t>
        </w:r>
      </w:ins>
      <m:oMath>
        <m:sSub>
          <m:sSubPr>
            <m:ctrlPr>
              <w:ins w:id="4774" w:author="Στάθης Καπ" w:date="2023-02-14T22:45:00Z">
                <w:rPr>
                  <w:rFonts w:ascii="Cambria Math" w:hAnsi="Cambria Math"/>
                  <w:i/>
                  <w:lang w:val="el-GR"/>
                </w:rPr>
              </w:ins>
            </m:ctrlPr>
          </m:sSubPr>
          <m:e>
            <m:r>
              <w:ins w:id="4775" w:author="Στάθης Καπ" w:date="2023-02-14T22:45:00Z">
                <w:rPr>
                  <w:rFonts w:ascii="Cambria Math" w:hAnsi="Cambria Math"/>
                  <w:lang w:val="el-GR"/>
                </w:rPr>
                <m:t>R</m:t>
              </w:ins>
            </m:r>
          </m:e>
          <m:sub>
            <m:r>
              <w:ins w:id="4776" w:author="Στάθης Καπ" w:date="2023-02-14T22:45:00Z">
                <w:rPr>
                  <w:rFonts w:ascii="Cambria Math" w:hAnsi="Cambria Math"/>
                  <w:lang w:val="el-GR"/>
                </w:rPr>
                <m:t>i,j+1</m:t>
              </w:ins>
            </m:r>
          </m:sub>
        </m:sSub>
      </m:oMath>
      <w:ins w:id="4777" w:author="Στάθης Καπ" w:date="2023-02-14T22:42:00Z">
        <w:r w:rsidR="004E54EE">
          <w:rPr>
            <w:rFonts w:eastAsiaTheme="minorEastAsia"/>
            <w:lang w:val="el-GR"/>
          </w:rPr>
          <w:t xml:space="preserve"> </w:t>
        </w:r>
      </w:ins>
      <w:ins w:id="4778" w:author="Στάθης Καπ" w:date="2023-02-14T22:45:00Z">
        <w:r w:rsidR="004E54EE">
          <w:rPr>
            <w:rFonts w:eastAsiaTheme="minorEastAsia"/>
            <w:lang w:val="el-GR"/>
          </w:rPr>
          <w:t xml:space="preserve">θα πρέπει να ισχύουν οι δύο παρακάτω προϋποθέσεις: </w:t>
        </w:r>
      </w:ins>
    </w:p>
    <w:p w14:paraId="35B3472D" w14:textId="306527EA" w:rsidR="004E54EE" w:rsidRDefault="004E54EE" w:rsidP="004E54EE">
      <w:pPr>
        <w:pStyle w:val="ListParagraph"/>
        <w:numPr>
          <w:ilvl w:val="0"/>
          <w:numId w:val="46"/>
        </w:numPr>
        <w:rPr>
          <w:ins w:id="4779" w:author="Στάθης Καπ" w:date="2023-02-14T22:46:00Z"/>
          <w:rFonts w:eastAsiaTheme="minorEastAsia"/>
          <w:lang w:val="el-GR"/>
        </w:rPr>
      </w:pPr>
      <w:ins w:id="4780" w:author="Στάθης Καπ" w:date="2023-02-14T22:45:00Z">
        <w:r>
          <w:rPr>
            <w:rFonts w:eastAsiaTheme="minorEastAsia"/>
            <w:lang w:val="el-GR"/>
          </w:rPr>
          <w:t xml:space="preserve">Δεν παραβιάζονται οι χρόνοι του </w:t>
        </w:r>
      </w:ins>
      <m:oMath>
        <m:sSub>
          <m:sSubPr>
            <m:ctrlPr>
              <w:ins w:id="4781" w:author="Στάθης Καπ" w:date="2023-02-14T22:46:00Z">
                <w:rPr>
                  <w:rFonts w:ascii="Cambria Math" w:eastAsiaTheme="minorEastAsia" w:hAnsi="Cambria Math"/>
                  <w:i/>
                  <w:lang w:val="el-GR"/>
                </w:rPr>
              </w:ins>
            </m:ctrlPr>
          </m:sSubPr>
          <m:e>
            <m:r>
              <w:ins w:id="4782" w:author="Στάθης Καπ" w:date="2023-02-14T22:46:00Z">
                <w:rPr>
                  <w:rFonts w:ascii="Cambria Math" w:eastAsiaTheme="minorEastAsia" w:hAnsi="Cambria Math"/>
                  <w:lang w:val="el-GR"/>
                </w:rPr>
                <m:t>c</m:t>
              </w:ins>
            </m:r>
          </m:e>
          <m:sub>
            <m:r>
              <w:ins w:id="4783" w:author="Στάθης Καπ" w:date="2023-02-14T22:46:00Z">
                <w:rPr>
                  <w:rFonts w:ascii="Cambria Math" w:eastAsiaTheme="minorEastAsia" w:hAnsi="Cambria Math"/>
                  <w:lang w:val="el-GR"/>
                </w:rPr>
                <m:t>i</m:t>
              </w:ins>
            </m:r>
            <m:r>
              <w:ins w:id="4784" w:author="Στάθης Καπ" w:date="2023-02-14T22:49:00Z">
                <w:rPr>
                  <w:rFonts w:ascii="Cambria Math" w:eastAsiaTheme="minorEastAsia" w:hAnsi="Cambria Math"/>
                  <w:lang w:val="el-GR"/>
                </w:rPr>
                <m:t>,</m:t>
              </w:ins>
            </m:r>
            <m:r>
              <w:ins w:id="4785" w:author="Στάθης Καπ" w:date="2023-02-14T22:46:00Z">
                <w:rPr>
                  <w:rFonts w:ascii="Cambria Math" w:eastAsiaTheme="minorEastAsia" w:hAnsi="Cambria Math"/>
                  <w:lang w:val="el-GR"/>
                </w:rPr>
                <m:t>j</m:t>
              </w:ins>
            </m:r>
            <m:r>
              <w:ins w:id="4786" w:author="Στάθης Καπ" w:date="2023-02-14T22:55:00Z">
                <w:rPr>
                  <w:rFonts w:ascii="Cambria Math" w:eastAsiaTheme="minorEastAsia" w:hAnsi="Cambria Math"/>
                  <w:lang w:val="el-GR"/>
                </w:rPr>
                <m:t>+1</m:t>
              </w:ins>
            </m:r>
          </m:sub>
        </m:sSub>
      </m:oMath>
    </w:p>
    <w:p w14:paraId="784996EF" w14:textId="5614CA94" w:rsidR="004E54EE" w:rsidRDefault="004E54EE" w:rsidP="004E54EE">
      <w:pPr>
        <w:pStyle w:val="ListParagraph"/>
        <w:numPr>
          <w:ilvl w:val="0"/>
          <w:numId w:val="46"/>
        </w:numPr>
        <w:rPr>
          <w:ins w:id="4787" w:author="Στάθης Καπ" w:date="2023-02-14T22:49:00Z"/>
          <w:rFonts w:eastAsiaTheme="minorEastAsia"/>
          <w:lang w:val="el-GR"/>
        </w:rPr>
      </w:pPr>
      <w:ins w:id="4788" w:author="Στάθης Καπ" w:date="2023-02-14T22:47:00Z">
        <w:r>
          <w:rPr>
            <w:rFonts w:eastAsiaTheme="minorEastAsia"/>
            <w:lang w:val="el-GR"/>
          </w:rPr>
          <w:t xml:space="preserve">Η ολίσθηση του χρόνου προς τα δεξιά λόγω της εισαγωγής του </w:t>
        </w:r>
      </w:ins>
      <m:oMath>
        <m:sSub>
          <m:sSubPr>
            <m:ctrlPr>
              <w:ins w:id="4789" w:author="Στάθης Καπ" w:date="2023-02-14T22:47:00Z">
                <w:rPr>
                  <w:rFonts w:ascii="Cambria Math" w:eastAsiaTheme="minorEastAsia" w:hAnsi="Cambria Math"/>
                  <w:i/>
                  <w:lang w:val="el-GR"/>
                </w:rPr>
              </w:ins>
            </m:ctrlPr>
          </m:sSubPr>
          <m:e>
            <m:r>
              <w:ins w:id="4790" w:author="Στάθης Καπ" w:date="2023-02-14T22:47:00Z">
                <w:rPr>
                  <w:rFonts w:ascii="Cambria Math" w:eastAsiaTheme="minorEastAsia" w:hAnsi="Cambria Math"/>
                  <w:lang w:val="el-GR"/>
                </w:rPr>
                <m:t>c</m:t>
              </w:ins>
            </m:r>
          </m:e>
          <m:sub>
            <m:r>
              <w:ins w:id="4791" w:author="Στάθης Καπ" w:date="2023-02-14T22:47:00Z">
                <w:rPr>
                  <w:rFonts w:ascii="Cambria Math" w:eastAsiaTheme="minorEastAsia" w:hAnsi="Cambria Math"/>
                  <w:lang w:val="el-GR"/>
                </w:rPr>
                <m:t>i</m:t>
              </w:ins>
            </m:r>
            <m:r>
              <w:ins w:id="4792" w:author="Στάθης Καπ" w:date="2023-02-14T22:49:00Z">
                <w:rPr>
                  <w:rFonts w:ascii="Cambria Math" w:eastAsiaTheme="minorEastAsia" w:hAnsi="Cambria Math"/>
                  <w:lang w:val="el-GR"/>
                </w:rPr>
                <m:t>,</m:t>
              </w:ins>
            </m:r>
            <m:r>
              <w:ins w:id="4793" w:author="Στάθης Καπ" w:date="2023-02-14T22:47:00Z">
                <w:rPr>
                  <w:rFonts w:ascii="Cambria Math" w:eastAsiaTheme="minorEastAsia" w:hAnsi="Cambria Math"/>
                  <w:lang w:val="el-GR"/>
                </w:rPr>
                <m:t>j</m:t>
              </w:ins>
            </m:r>
            <m:r>
              <w:ins w:id="4794" w:author="Στάθης Καπ" w:date="2023-02-14T22:55:00Z">
                <w:rPr>
                  <w:rFonts w:ascii="Cambria Math" w:eastAsiaTheme="minorEastAsia" w:hAnsi="Cambria Math"/>
                  <w:lang w:val="el-GR"/>
                </w:rPr>
                <m:t>+1</m:t>
              </w:ins>
            </m:r>
          </m:sub>
        </m:sSub>
      </m:oMath>
      <w:ins w:id="4795" w:author="Στάθης Καπ" w:date="2023-02-14T22:47:00Z">
        <w:r>
          <w:rPr>
            <w:rFonts w:eastAsiaTheme="minorEastAsia"/>
            <w:lang w:val="el-GR"/>
          </w:rPr>
          <w:t xml:space="preserve"> δε</w:t>
        </w:r>
      </w:ins>
      <w:ins w:id="4796" w:author="Στάθης Καπ" w:date="2023-02-14T22:48:00Z">
        <w:r>
          <w:rPr>
            <w:rFonts w:eastAsiaTheme="minorEastAsia"/>
            <w:lang w:val="el-GR"/>
          </w:rPr>
          <w:t>ν παραβιάζει τους χρονικούς περιορισμούς των κόμβων που έπονται</w:t>
        </w:r>
      </w:ins>
    </w:p>
    <w:p w14:paraId="457E1828" w14:textId="546B9DAC" w:rsidR="007A5C11" w:rsidRDefault="007A5C11" w:rsidP="007A5C11">
      <w:pPr>
        <w:rPr>
          <w:ins w:id="4797" w:author="Στάθης Καπ" w:date="2023-02-14T22:53:00Z"/>
          <w:rFonts w:eastAsiaTheme="minorEastAsia"/>
          <w:lang w:val="el-GR"/>
        </w:rPr>
      </w:pPr>
      <w:ins w:id="4798" w:author="Στάθης Καπ" w:date="2023-02-14T22:49:00Z">
        <w:r>
          <w:rPr>
            <w:rFonts w:eastAsiaTheme="minorEastAsia"/>
            <w:lang w:val="el-GR"/>
          </w:rPr>
          <w:t xml:space="preserve">Ο κόμβος </w:t>
        </w:r>
      </w:ins>
      <m:oMath>
        <m:sSub>
          <m:sSubPr>
            <m:ctrlPr>
              <w:ins w:id="4799" w:author="Στάθης Καπ" w:date="2023-02-14T22:49:00Z">
                <w:rPr>
                  <w:rFonts w:ascii="Cambria Math" w:eastAsiaTheme="minorEastAsia" w:hAnsi="Cambria Math"/>
                  <w:i/>
                  <w:lang w:val="el-GR"/>
                </w:rPr>
              </w:ins>
            </m:ctrlPr>
          </m:sSubPr>
          <m:e>
            <m:r>
              <w:ins w:id="4800" w:author="Στάθης Καπ" w:date="2023-02-14T22:49:00Z">
                <w:rPr>
                  <w:rFonts w:ascii="Cambria Math" w:eastAsiaTheme="minorEastAsia" w:hAnsi="Cambria Math"/>
                  <w:lang w:val="el-GR"/>
                </w:rPr>
                <m:t>c</m:t>
              </w:ins>
            </m:r>
          </m:e>
          <m:sub>
            <m:r>
              <w:ins w:id="4801" w:author="Στάθης Καπ" w:date="2023-02-14T22:50:00Z">
                <w:rPr>
                  <w:rFonts w:ascii="Cambria Math" w:eastAsiaTheme="minorEastAsia" w:hAnsi="Cambria Math"/>
                  <w:lang w:val="el-GR"/>
                </w:rPr>
                <m:t>i,j</m:t>
              </w:ins>
            </m:r>
            <m:r>
              <w:ins w:id="4802" w:author="Στάθης Καπ" w:date="2023-02-14T22:55:00Z">
                <w:rPr>
                  <w:rFonts w:ascii="Cambria Math" w:eastAsiaTheme="minorEastAsia" w:hAnsi="Cambria Math"/>
                  <w:lang w:val="el-GR"/>
                </w:rPr>
                <m:t>+1</m:t>
              </w:ins>
            </m:r>
          </m:sub>
        </m:sSub>
      </m:oMath>
      <w:ins w:id="4803" w:author="Στάθης Καπ" w:date="2023-02-14T22:50:00Z">
        <w:r>
          <w:rPr>
            <w:rFonts w:eastAsiaTheme="minorEastAsia"/>
            <w:lang w:val="el-GR"/>
          </w:rPr>
          <w:t xml:space="preserve"> θεωρείται ουδέτερος κόμβος, καθώς έχει μηδενική διάρκεια επίσκεψης</w:t>
        </w:r>
      </w:ins>
      <w:ins w:id="4804" w:author="Στάθης Καπ" w:date="2023-02-14T22:51:00Z">
        <w:r>
          <w:rPr>
            <w:rFonts w:eastAsiaTheme="minorEastAsia"/>
            <w:lang w:val="el-GR"/>
          </w:rPr>
          <w:t xml:space="preserve"> και το χρονικό του παράθυρο είναι ίσο με το χρονικό παράθυρο του διαστήματος </w:t>
        </w:r>
      </w:ins>
      <m:oMath>
        <m:sSub>
          <m:sSubPr>
            <m:ctrlPr>
              <w:ins w:id="4805" w:author="Στάθης Καπ" w:date="2023-02-14T22:51:00Z">
                <w:rPr>
                  <w:rFonts w:ascii="Cambria Math" w:eastAsiaTheme="minorEastAsia" w:hAnsi="Cambria Math"/>
                  <w:i/>
                  <w:lang w:val="el-GR"/>
                </w:rPr>
              </w:ins>
            </m:ctrlPr>
          </m:sSubPr>
          <m:e>
            <m:r>
              <w:ins w:id="4806" w:author="Στάθης Καπ" w:date="2023-02-14T22:51:00Z">
                <w:rPr>
                  <w:rFonts w:ascii="Cambria Math" w:eastAsiaTheme="minorEastAsia" w:hAnsi="Cambria Math"/>
                  <w:lang w:val="el-GR"/>
                </w:rPr>
                <m:t>I</m:t>
              </w:ins>
            </m:r>
          </m:e>
          <m:sub>
            <m:r>
              <w:ins w:id="4807" w:author="Στάθης Καπ" w:date="2023-02-14T22:51:00Z">
                <w:rPr>
                  <w:rFonts w:ascii="Cambria Math" w:eastAsiaTheme="minorEastAsia" w:hAnsi="Cambria Math"/>
                  <w:lang w:val="el-GR"/>
                </w:rPr>
                <m:t>j</m:t>
              </w:ins>
            </m:r>
            <m:r>
              <w:ins w:id="4808" w:author="Στάθης Καπ" w:date="2023-02-14T22:55:00Z">
                <w:rPr>
                  <w:rFonts w:ascii="Cambria Math" w:eastAsiaTheme="minorEastAsia" w:hAnsi="Cambria Math"/>
                  <w:lang w:val="el-GR"/>
                </w:rPr>
                <m:t>+1</m:t>
              </w:ins>
            </m:r>
          </m:sub>
        </m:sSub>
      </m:oMath>
      <w:ins w:id="4809" w:author="Στάθης Καπ" w:date="2023-02-14T22:51:00Z">
        <w:r w:rsidRPr="007A5C11">
          <w:rPr>
            <w:rFonts w:eastAsiaTheme="minorEastAsia"/>
            <w:lang w:val="el-GR"/>
            <w:rPrChange w:id="4810" w:author="Στάθης Καπ" w:date="2023-02-14T22:51:00Z">
              <w:rPr>
                <w:rFonts w:eastAsiaTheme="minorEastAsia"/>
              </w:rPr>
            </w:rPrChange>
          </w:rPr>
          <w:t>.</w:t>
        </w:r>
      </w:ins>
      <w:ins w:id="4811" w:author="Στάθης Καπ" w:date="2023-02-14T22:52:00Z">
        <w:r w:rsidRPr="007A5C11">
          <w:rPr>
            <w:rFonts w:eastAsiaTheme="minorEastAsia"/>
            <w:lang w:val="el-GR"/>
            <w:rPrChange w:id="4812" w:author="Στάθης Καπ" w:date="2023-02-14T22:52:00Z">
              <w:rPr>
                <w:rFonts w:eastAsiaTheme="minorEastAsia"/>
              </w:rPr>
            </w:rPrChange>
          </w:rPr>
          <w:t xml:space="preserve"> </w:t>
        </w:r>
        <w:r>
          <w:rPr>
            <w:rFonts w:eastAsiaTheme="minorEastAsia"/>
            <w:lang w:val="el-GR"/>
          </w:rPr>
          <w:t xml:space="preserve">Οπότε είναι πρακτικά αδύνατο να παραβιαστούν οι χρονικοί περιορισμοί του </w:t>
        </w:r>
      </w:ins>
      <m:oMath>
        <m:sSub>
          <m:sSubPr>
            <m:ctrlPr>
              <w:ins w:id="4813" w:author="Στάθης Καπ" w:date="2023-02-14T22:52:00Z">
                <w:rPr>
                  <w:rFonts w:ascii="Cambria Math" w:eastAsiaTheme="minorEastAsia" w:hAnsi="Cambria Math"/>
                  <w:i/>
                  <w:lang w:val="el-GR"/>
                </w:rPr>
              </w:ins>
            </m:ctrlPr>
          </m:sSubPr>
          <m:e>
            <m:r>
              <w:ins w:id="4814" w:author="Στάθης Καπ" w:date="2023-02-14T22:52:00Z">
                <w:rPr>
                  <w:rFonts w:ascii="Cambria Math" w:eastAsiaTheme="minorEastAsia" w:hAnsi="Cambria Math"/>
                  <w:lang w:val="el-GR"/>
                </w:rPr>
                <m:t>c</m:t>
              </w:ins>
            </m:r>
          </m:e>
          <m:sub>
            <m:r>
              <w:ins w:id="4815" w:author="Στάθης Καπ" w:date="2023-02-14T22:52:00Z">
                <w:rPr>
                  <w:rFonts w:ascii="Cambria Math" w:eastAsiaTheme="minorEastAsia" w:hAnsi="Cambria Math"/>
                  <w:lang w:val="el-GR"/>
                </w:rPr>
                <m:t>i,j</m:t>
              </w:ins>
            </m:r>
            <m:r>
              <w:ins w:id="4816" w:author="Στάθης Καπ" w:date="2023-02-14T22:55:00Z">
                <w:rPr>
                  <w:rFonts w:ascii="Cambria Math" w:eastAsiaTheme="minorEastAsia" w:hAnsi="Cambria Math"/>
                  <w:lang w:val="el-GR"/>
                </w:rPr>
                <m:t>+1</m:t>
              </w:ins>
            </m:r>
          </m:sub>
        </m:sSub>
      </m:oMath>
      <w:ins w:id="4817" w:author="Στάθης Καπ" w:date="2023-02-14T22:52:00Z">
        <w:r>
          <w:rPr>
            <w:rFonts w:eastAsiaTheme="minorEastAsia"/>
            <w:lang w:val="el-GR"/>
          </w:rPr>
          <w:t>.</w:t>
        </w:r>
      </w:ins>
    </w:p>
    <w:p w14:paraId="08E9A24A" w14:textId="507319FF" w:rsidR="007A5C11" w:rsidRPr="006444E0" w:rsidRDefault="007A5C11" w:rsidP="007A5C11">
      <w:pPr>
        <w:rPr>
          <w:ins w:id="4818" w:author="Στάθης Καπ" w:date="2023-02-14T22:45:00Z"/>
          <w:rFonts w:eastAsiaTheme="minorEastAsia"/>
          <w:i/>
          <w:lang w:val="el-GR"/>
          <w:rPrChange w:id="4819" w:author="Στάθης Καπ" w:date="2023-02-15T23:09:00Z">
            <w:rPr>
              <w:ins w:id="4820" w:author="Στάθης Καπ" w:date="2023-02-14T22:45:00Z"/>
              <w:lang w:val="el-GR"/>
            </w:rPr>
          </w:rPrChange>
        </w:rPr>
      </w:pPr>
      <w:ins w:id="4821" w:author="Στάθης Καπ" w:date="2023-02-14T22:58:00Z">
        <w:r>
          <w:rPr>
            <w:rFonts w:eastAsiaTheme="minorEastAsia"/>
            <w:lang w:val="el-GR"/>
          </w:rPr>
          <w:t>Παρ ’όλα</w:t>
        </w:r>
      </w:ins>
      <w:ins w:id="4822" w:author="Στάθης Καπ" w:date="2023-02-14T22:53:00Z">
        <w:r>
          <w:rPr>
            <w:rFonts w:eastAsiaTheme="minorEastAsia"/>
            <w:lang w:val="el-GR"/>
          </w:rPr>
          <w:t xml:space="preserve"> αυτά το </w:t>
        </w:r>
      </w:ins>
      <m:oMath>
        <m:sSub>
          <m:sSubPr>
            <m:ctrlPr>
              <w:ins w:id="4823" w:author="Στάθης Καπ" w:date="2023-02-14T22:54:00Z">
                <w:rPr>
                  <w:rFonts w:ascii="Cambria Math" w:eastAsiaTheme="minorEastAsia" w:hAnsi="Cambria Math"/>
                  <w:i/>
                  <w:lang w:val="el-GR"/>
                </w:rPr>
              </w:ins>
            </m:ctrlPr>
          </m:sSubPr>
          <m:e>
            <m:r>
              <w:ins w:id="4824" w:author="Στάθης Καπ" w:date="2023-02-14T22:54:00Z">
                <w:rPr>
                  <w:rFonts w:ascii="Cambria Math" w:eastAsiaTheme="minorEastAsia" w:hAnsi="Cambria Math"/>
                  <w:lang w:val="el-GR"/>
                </w:rPr>
                <m:t>c</m:t>
              </w:ins>
            </m:r>
          </m:e>
          <m:sub>
            <m:r>
              <w:ins w:id="4825" w:author="Στάθης Καπ" w:date="2023-02-14T22:54:00Z">
                <w:rPr>
                  <w:rFonts w:ascii="Cambria Math" w:eastAsiaTheme="minorEastAsia" w:hAnsi="Cambria Math"/>
                  <w:lang w:val="el-GR"/>
                </w:rPr>
                <m:t>i,j</m:t>
              </w:ins>
            </m:r>
            <m:r>
              <w:ins w:id="4826" w:author="Στάθης Καπ" w:date="2023-02-14T22:55:00Z">
                <w:rPr>
                  <w:rFonts w:ascii="Cambria Math" w:eastAsiaTheme="minorEastAsia" w:hAnsi="Cambria Math"/>
                  <w:lang w:val="el-GR"/>
                </w:rPr>
                <m:t>+1</m:t>
              </w:ins>
            </m:r>
          </m:sub>
        </m:sSub>
      </m:oMath>
      <w:ins w:id="4827" w:author="Στάθης Καπ" w:date="2023-02-14T22:54:00Z">
        <w:r>
          <w:rPr>
            <w:rFonts w:eastAsiaTheme="minorEastAsia"/>
            <w:lang w:val="el-GR"/>
          </w:rPr>
          <w:t xml:space="preserve"> διατηρεί τις συντεταγμένες του </w:t>
        </w:r>
      </w:ins>
      <m:oMath>
        <m:sSub>
          <m:sSubPr>
            <m:ctrlPr>
              <w:ins w:id="4828" w:author="Στάθης Καπ" w:date="2023-02-14T22:55:00Z">
                <w:rPr>
                  <w:rFonts w:ascii="Cambria Math" w:eastAsiaTheme="minorEastAsia" w:hAnsi="Cambria Math"/>
                  <w:i/>
                  <w:lang w:val="el-GR"/>
                </w:rPr>
              </w:ins>
            </m:ctrlPr>
          </m:sSubPr>
          <m:e>
            <m:r>
              <w:ins w:id="4829" w:author="Στάθης Καπ" w:date="2023-02-14T22:55:00Z">
                <w:rPr>
                  <w:rFonts w:ascii="Cambria Math" w:eastAsiaTheme="minorEastAsia" w:hAnsi="Cambria Math"/>
                  <w:lang w:val="el-GR"/>
                </w:rPr>
                <m:t>z</m:t>
              </w:ins>
            </m:r>
          </m:e>
          <m:sub>
            <m:r>
              <w:ins w:id="4830" w:author="Στάθης Καπ" w:date="2023-02-14T22:55:00Z">
                <w:rPr>
                  <w:rFonts w:ascii="Cambria Math" w:eastAsiaTheme="minorEastAsia" w:hAnsi="Cambria Math"/>
                  <w:lang w:val="el-GR"/>
                </w:rPr>
                <m:t>i</m:t>
              </w:ins>
            </m:r>
            <m:r>
              <w:ins w:id="4831" w:author="Στάθης Καπ" w:date="2023-02-14T23:00:00Z">
                <w:rPr>
                  <w:rFonts w:ascii="Cambria Math" w:eastAsiaTheme="minorEastAsia" w:hAnsi="Cambria Math"/>
                  <w:lang w:val="el-GR"/>
                </w:rPr>
                <m:t>,j</m:t>
              </w:ins>
            </m:r>
          </m:sub>
        </m:sSub>
      </m:oMath>
      <w:ins w:id="4832" w:author="Στάθης Καπ" w:date="2023-02-14T22:55:00Z">
        <w:r>
          <w:rPr>
            <w:rFonts w:eastAsiaTheme="minorEastAsia"/>
            <w:lang w:val="el-GR"/>
          </w:rPr>
          <w:t xml:space="preserve"> </w:t>
        </w:r>
      </w:ins>
      <w:ins w:id="4833" w:author="Στάθης Καπ" w:date="2023-02-14T22:56:00Z">
        <w:r>
          <w:rPr>
            <w:rFonts w:eastAsiaTheme="minorEastAsia"/>
            <w:lang w:val="el-GR"/>
          </w:rPr>
          <w:t xml:space="preserve">οπότε ο χρόνος ταξιδιού από τον </w:t>
        </w:r>
      </w:ins>
      <m:oMath>
        <m:sSub>
          <m:sSubPr>
            <m:ctrlPr>
              <w:ins w:id="4834" w:author="Στάθης Καπ" w:date="2023-02-14T22:56:00Z">
                <w:rPr>
                  <w:rFonts w:ascii="Cambria Math" w:eastAsiaTheme="minorEastAsia" w:hAnsi="Cambria Math"/>
                  <w:i/>
                  <w:lang w:val="el-GR"/>
                </w:rPr>
              </w:ins>
            </m:ctrlPr>
          </m:sSubPr>
          <m:e>
            <m:r>
              <w:ins w:id="4835" w:author="Στάθης Καπ" w:date="2023-02-14T22:56:00Z">
                <w:rPr>
                  <w:rFonts w:ascii="Cambria Math" w:eastAsiaTheme="minorEastAsia" w:hAnsi="Cambria Math"/>
                  <w:lang w:val="el-GR"/>
                </w:rPr>
                <m:t>c</m:t>
              </w:ins>
            </m:r>
          </m:e>
          <m:sub>
            <m:r>
              <w:ins w:id="4836" w:author="Στάθης Καπ" w:date="2023-02-14T22:56:00Z">
                <w:rPr>
                  <w:rFonts w:ascii="Cambria Math" w:eastAsiaTheme="minorEastAsia" w:hAnsi="Cambria Math"/>
                  <w:lang w:val="el-GR"/>
                </w:rPr>
                <m:t>i,j+1</m:t>
              </w:ins>
            </m:r>
          </m:sub>
        </m:sSub>
      </m:oMath>
      <w:ins w:id="4837" w:author="Στάθης Καπ" w:date="2023-02-14T22:56:00Z">
        <w:r>
          <w:rPr>
            <w:rFonts w:eastAsiaTheme="minorEastAsia"/>
            <w:lang w:val="el-GR"/>
          </w:rPr>
          <w:t xml:space="preserve"> προς τον τρέχων αρχικό κόμβο της διαδρομής </w:t>
        </w:r>
      </w:ins>
      <m:oMath>
        <m:sSub>
          <m:sSubPr>
            <m:ctrlPr>
              <w:ins w:id="4838" w:author="Στάθης Καπ" w:date="2023-02-14T22:56:00Z">
                <w:rPr>
                  <w:rFonts w:ascii="Cambria Math" w:eastAsiaTheme="minorEastAsia" w:hAnsi="Cambria Math"/>
                  <w:i/>
                  <w:lang w:val="el-GR"/>
                </w:rPr>
              </w:ins>
            </m:ctrlPr>
          </m:sSubPr>
          <m:e>
            <m:r>
              <w:ins w:id="4839" w:author="Στάθης Καπ" w:date="2023-02-14T22:56:00Z">
                <w:rPr>
                  <w:rFonts w:ascii="Cambria Math" w:eastAsiaTheme="minorEastAsia" w:hAnsi="Cambria Math"/>
                  <w:lang w:val="el-GR"/>
                </w:rPr>
                <m:t>R</m:t>
              </w:ins>
            </m:r>
          </m:e>
          <m:sub>
            <m:r>
              <w:ins w:id="4840" w:author="Στάθης Καπ" w:date="2023-02-14T22:56:00Z">
                <w:rPr>
                  <w:rFonts w:ascii="Cambria Math" w:eastAsiaTheme="minorEastAsia" w:hAnsi="Cambria Math"/>
                  <w:lang w:val="el-GR"/>
                </w:rPr>
                <m:t>i,j</m:t>
              </w:ins>
            </m:r>
            <m:r>
              <w:ins w:id="4841" w:author="Στάθης Καπ" w:date="2023-02-14T22:57:00Z">
                <w:rPr>
                  <w:rFonts w:ascii="Cambria Math" w:eastAsiaTheme="minorEastAsia" w:hAnsi="Cambria Math"/>
                  <w:lang w:val="el-GR"/>
                </w:rPr>
                <m:t>+1</m:t>
              </w:ins>
            </m:r>
          </m:sub>
        </m:sSub>
      </m:oMath>
      <w:ins w:id="4842" w:author="Στάθης Καπ" w:date="2023-02-14T22:57:00Z">
        <w:r>
          <w:rPr>
            <w:rFonts w:eastAsiaTheme="minorEastAsia"/>
            <w:lang w:val="el-GR"/>
          </w:rPr>
          <w:t xml:space="preserve"> θα προκαλέσει μια ολίσθηση των χρόνων άφιξης, αναχώρησης </w:t>
        </w:r>
      </w:ins>
      <w:ins w:id="4843" w:author="Στάθης Καπ" w:date="2023-02-14T22:58:00Z">
        <w:r>
          <w:rPr>
            <w:rFonts w:eastAsiaTheme="minorEastAsia"/>
            <w:lang w:val="el-GR"/>
          </w:rPr>
          <w:t>κ.λπ.</w:t>
        </w:r>
      </w:ins>
      <w:ins w:id="4844" w:author="Στάθης Καπ" w:date="2023-02-14T22:57:00Z">
        <w:r>
          <w:rPr>
            <w:rFonts w:eastAsiaTheme="minorEastAsia"/>
            <w:lang w:val="el-GR"/>
          </w:rPr>
          <w:t xml:space="preserve"> των </w:t>
        </w:r>
      </w:ins>
      <w:ins w:id="4845" w:author="Στάθης Καπ" w:date="2023-02-14T22:58:00Z">
        <w:r>
          <w:rPr>
            <w:rFonts w:eastAsiaTheme="minorEastAsia"/>
            <w:lang w:val="el-GR"/>
          </w:rPr>
          <w:t xml:space="preserve">υπόλοιπων κόμβων της διαδρομής </w:t>
        </w:r>
      </w:ins>
      <m:oMath>
        <m:sSub>
          <m:sSubPr>
            <m:ctrlPr>
              <w:ins w:id="4846" w:author="Στάθης Καπ" w:date="2023-02-14T22:58:00Z">
                <w:rPr>
                  <w:rFonts w:ascii="Cambria Math" w:eastAsiaTheme="minorEastAsia" w:hAnsi="Cambria Math"/>
                  <w:i/>
                  <w:lang w:val="el-GR"/>
                </w:rPr>
              </w:ins>
            </m:ctrlPr>
          </m:sSubPr>
          <m:e>
            <m:r>
              <w:ins w:id="4847" w:author="Στάθης Καπ" w:date="2023-02-14T22:58:00Z">
                <w:rPr>
                  <w:rFonts w:ascii="Cambria Math" w:eastAsiaTheme="minorEastAsia" w:hAnsi="Cambria Math"/>
                  <w:lang w:val="el-GR"/>
                </w:rPr>
                <m:t>R</m:t>
              </w:ins>
            </m:r>
          </m:e>
          <m:sub>
            <m:r>
              <w:ins w:id="4848" w:author="Στάθης Καπ" w:date="2023-02-14T22:58:00Z">
                <w:rPr>
                  <w:rFonts w:ascii="Cambria Math" w:eastAsiaTheme="minorEastAsia" w:hAnsi="Cambria Math"/>
                  <w:lang w:val="el-GR"/>
                </w:rPr>
                <m:t>i,j+1</m:t>
              </w:ins>
            </m:r>
          </m:sub>
        </m:sSub>
      </m:oMath>
      <w:ins w:id="4849" w:author="Στάθης Καπ" w:date="2023-02-14T22:58:00Z">
        <w:r>
          <w:rPr>
            <w:rFonts w:eastAsiaTheme="minorEastAsia"/>
            <w:lang w:val="el-GR"/>
          </w:rPr>
          <w:t xml:space="preserve"> προς τα δεξιά. </w:t>
        </w:r>
        <w:r w:rsidR="00881D02">
          <w:rPr>
            <w:rFonts w:eastAsiaTheme="minorEastAsia"/>
            <w:lang w:val="el-GR"/>
          </w:rPr>
          <w:t>Εάν λοιπόν πράγματι παρ</w:t>
        </w:r>
      </w:ins>
      <w:ins w:id="4850" w:author="Στάθης Καπ" w:date="2023-02-14T22:59:00Z">
        <w:r w:rsidR="00881D02">
          <w:rPr>
            <w:rFonts w:eastAsiaTheme="minorEastAsia"/>
            <w:lang w:val="el-GR"/>
          </w:rPr>
          <w:t xml:space="preserve">αβιάζεται κάποιος χρονικός περιορισμούς από τους επακόλουθους κόμβους, τότε </w:t>
        </w:r>
      </w:ins>
      <w:ins w:id="4851" w:author="Στάθης Καπ" w:date="2023-02-14T23:02:00Z">
        <w:r w:rsidR="00FE275F">
          <w:rPr>
            <w:rFonts w:eastAsiaTheme="minorEastAsia"/>
            <w:lang w:val="el-GR"/>
          </w:rPr>
          <w:t xml:space="preserve">αφαιρείται ο αρχικός κόμβος της διαδρομής </w:t>
        </w:r>
      </w:ins>
      <m:oMath>
        <m:sSub>
          <m:sSubPr>
            <m:ctrlPr>
              <w:ins w:id="4852" w:author="Στάθης Καπ" w:date="2023-02-14T23:02:00Z">
                <w:rPr>
                  <w:rFonts w:ascii="Cambria Math" w:eastAsiaTheme="minorEastAsia" w:hAnsi="Cambria Math"/>
                  <w:i/>
                  <w:lang w:val="el-GR"/>
                </w:rPr>
              </w:ins>
            </m:ctrlPr>
          </m:sSubPr>
          <m:e>
            <m:r>
              <w:ins w:id="4853" w:author="Στάθης Καπ" w:date="2023-02-14T23:02:00Z">
                <w:rPr>
                  <w:rFonts w:ascii="Cambria Math" w:eastAsiaTheme="minorEastAsia" w:hAnsi="Cambria Math"/>
                  <w:lang w:val="el-GR"/>
                </w:rPr>
                <m:t>R</m:t>
              </w:ins>
            </m:r>
          </m:e>
          <m:sub>
            <m:r>
              <w:ins w:id="4854" w:author="Στάθης Καπ" w:date="2023-02-14T23:02:00Z">
                <w:rPr>
                  <w:rFonts w:ascii="Cambria Math" w:eastAsiaTheme="minorEastAsia" w:hAnsi="Cambria Math"/>
                  <w:lang w:val="el-GR"/>
                </w:rPr>
                <m:t>i,j</m:t>
              </w:ins>
            </m:r>
          </m:sub>
        </m:sSub>
      </m:oMath>
      <w:ins w:id="4855" w:author="Στάθης Καπ" w:date="2023-02-14T23:02:00Z">
        <w:r w:rsidR="00FE275F">
          <w:rPr>
            <w:rFonts w:eastAsiaTheme="minorEastAsia"/>
            <w:lang w:val="el-GR"/>
          </w:rPr>
          <w:t xml:space="preserve"> και μεταφέρεται στη λίστα </w:t>
        </w:r>
        <w:r w:rsidR="00FE275F">
          <w:rPr>
            <w:rFonts w:eastAsiaTheme="minorEastAsia"/>
          </w:rPr>
          <w:t>Unvisited</w:t>
        </w:r>
        <w:r w:rsidR="00FE275F" w:rsidRPr="00FE275F">
          <w:rPr>
            <w:rFonts w:eastAsiaTheme="minorEastAsia"/>
            <w:lang w:val="el-GR"/>
            <w:rPrChange w:id="4856" w:author="Στάθης Καπ" w:date="2023-02-14T23:03:00Z">
              <w:rPr>
                <w:rFonts w:eastAsiaTheme="minorEastAsia"/>
              </w:rPr>
            </w:rPrChange>
          </w:rPr>
          <w:t xml:space="preserve"> </w:t>
        </w:r>
      </w:ins>
      <w:ins w:id="4857" w:author="Στάθης Καπ" w:date="2023-02-14T23:03:00Z">
        <w:r w:rsidR="00FE275F">
          <w:rPr>
            <w:rFonts w:eastAsiaTheme="minorEastAsia"/>
            <w:lang w:val="el-GR"/>
          </w:rPr>
          <w:t xml:space="preserve">του διαστήματος </w:t>
        </w:r>
      </w:ins>
      <m:oMath>
        <m:sSub>
          <m:sSubPr>
            <m:ctrlPr>
              <w:ins w:id="4858" w:author="Στάθης Καπ" w:date="2023-02-14T23:03:00Z">
                <w:rPr>
                  <w:rFonts w:ascii="Cambria Math" w:eastAsiaTheme="minorEastAsia" w:hAnsi="Cambria Math"/>
                  <w:i/>
                  <w:lang w:val="el-GR"/>
                </w:rPr>
              </w:ins>
            </m:ctrlPr>
          </m:sSubPr>
          <m:e>
            <m:r>
              <w:ins w:id="4859" w:author="Στάθης Καπ" w:date="2023-02-14T23:03:00Z">
                <w:rPr>
                  <w:rFonts w:ascii="Cambria Math" w:eastAsiaTheme="minorEastAsia" w:hAnsi="Cambria Math"/>
                  <w:lang w:val="el-GR"/>
                </w:rPr>
                <m:t>I</m:t>
              </w:ins>
            </m:r>
          </m:e>
          <m:sub>
            <m:r>
              <w:ins w:id="4860" w:author="Στάθης Καπ" w:date="2023-02-14T23:03:00Z">
                <w:rPr>
                  <w:rFonts w:ascii="Cambria Math" w:eastAsiaTheme="minorEastAsia" w:hAnsi="Cambria Math"/>
                  <w:lang w:val="el-GR"/>
                </w:rPr>
                <m:t>j+1</m:t>
              </w:ins>
            </m:r>
          </m:sub>
        </m:sSub>
      </m:oMath>
      <w:ins w:id="4861" w:author="Στάθης Καπ" w:date="2023-02-14T22:59:00Z">
        <w:r w:rsidR="00881D02">
          <w:rPr>
            <w:rFonts w:eastAsiaTheme="minorEastAsia"/>
            <w:lang w:val="el-GR"/>
          </w:rPr>
          <w:t xml:space="preserve"> </w:t>
        </w:r>
      </w:ins>
      <w:ins w:id="4862" w:author="Στάθης Καπ" w:date="2023-02-14T23:03:00Z">
        <w:r w:rsidR="00FE275F" w:rsidRPr="00FE275F">
          <w:rPr>
            <w:rFonts w:eastAsiaTheme="minorEastAsia"/>
            <w:lang w:val="el-GR"/>
            <w:rPrChange w:id="4863" w:author="Στάθης Καπ" w:date="2023-02-14T23:03:00Z">
              <w:rPr>
                <w:rFonts w:eastAsiaTheme="minorEastAsia"/>
              </w:rPr>
            </w:rPrChange>
          </w:rPr>
          <w:t>.</w:t>
        </w:r>
      </w:ins>
    </w:p>
    <w:p w14:paraId="56738131" w14:textId="77D5B273" w:rsidR="00E609DD" w:rsidRPr="006444E0" w:rsidRDefault="004D7D74" w:rsidP="008A3936">
      <w:pPr>
        <w:rPr>
          <w:ins w:id="4864" w:author="Στάθης Καπ" w:date="2023-02-02T18:06:00Z"/>
          <w:lang w:val="el-GR"/>
        </w:rPr>
      </w:pPr>
      <w:del w:id="4865" w:author="Στάθης Καπ" w:date="2023-02-14T23:03:00Z">
        <w:r w:rsidRPr="005D19C5" w:rsidDel="00FE275F">
          <w:rPr>
            <w:lang w:val="el-GR"/>
          </w:rPr>
          <w:delText xml:space="preserve">Δεν </w:delText>
        </w:r>
      </w:del>
      <w:del w:id="4866" w:author="Στάθης Καπ" w:date="2023-02-01T06:01:00Z">
        <w:r w:rsidRPr="005D19C5">
          <w:rPr>
            <w:lang w:val="el-GR"/>
          </w:rPr>
          <w:delText>μπορούμε</w:delText>
        </w:r>
      </w:del>
      <w:del w:id="4867" w:author="Στάθης Καπ" w:date="2023-02-14T23:03:00Z">
        <w:r w:rsidRPr="005D19C5" w:rsidDel="00FE275F">
          <w:rPr>
            <w:lang w:val="el-GR"/>
          </w:rPr>
          <w:delText xml:space="preserve"> να </w:delText>
        </w:r>
      </w:del>
      <w:del w:id="4868" w:author="Στάθης Καπ" w:date="2023-02-01T06:01:00Z">
        <w:r w:rsidRPr="005D19C5">
          <w:rPr>
            <w:lang w:val="el-GR"/>
          </w:rPr>
          <w:delText>εισάγουμε</w:delText>
        </w:r>
      </w:del>
      <w:del w:id="4869" w:author="Στάθης Καπ" w:date="2023-02-14T23:03:00Z">
        <w:r w:rsidRPr="005D19C5" w:rsidDel="00FE275F">
          <w:rPr>
            <w:lang w:val="el-GR"/>
          </w:rPr>
          <w:delText xml:space="preserve"> αυθαίρετα </w:delText>
        </w:r>
      </w:del>
      <w:del w:id="4870" w:author="Στάθης Καπ" w:date="2023-02-01T06:01:00Z">
        <w:r w:rsidRPr="005D19C5">
          <w:rPr>
            <w:lang w:val="el-GR"/>
          </w:rPr>
          <w:delText xml:space="preserve">τον κόμβο </w:delText>
        </w:r>
        <w:r>
          <w:delText>z</w:delText>
        </w:r>
        <w:r w:rsidRPr="005D19C5">
          <w:rPr>
            <w:lang w:val="el-GR"/>
          </w:rPr>
          <w:delText xml:space="preserve"> στη τρέχουσα</w:delText>
        </w:r>
      </w:del>
      <w:del w:id="4871" w:author="Στάθης Καπ" w:date="2023-02-14T23:03:00Z">
        <w:r w:rsidRPr="005D19C5" w:rsidDel="00FE275F">
          <w:rPr>
            <w:lang w:val="el-GR"/>
          </w:rPr>
          <w:delText xml:space="preserve"> διαδρομή και να </w:delText>
        </w:r>
      </w:del>
      <w:del w:id="4872" w:author="Στάθης Καπ" w:date="2023-02-01T06:01:00Z">
        <w:r w:rsidRPr="005D19C5">
          <w:rPr>
            <w:lang w:val="el-GR"/>
          </w:rPr>
          <w:delText xml:space="preserve">ξεκινήσουμε το </w:delText>
        </w:r>
        <w:r>
          <w:delText>construction</w:delText>
        </w:r>
        <w:r w:rsidRPr="005D19C5">
          <w:rPr>
            <w:lang w:val="el-GR"/>
          </w:rPr>
          <w:delText>.</w:delText>
        </w:r>
      </w:del>
      <w:del w:id="4873" w:author="Στάθης Καπ" w:date="2023-02-14T23:03:00Z">
        <w:r w:rsidRPr="005D19C5" w:rsidDel="00FE275F">
          <w:rPr>
            <w:lang w:val="el-GR"/>
          </w:rPr>
          <w:delText xml:space="preserve"> </w:delText>
        </w:r>
        <w:r w:rsidR="005D19C5" w:rsidRPr="005D19C5" w:rsidDel="00FE275F">
          <w:rPr>
            <w:lang w:val="el-GR"/>
          </w:rPr>
          <w:delText>Όταν</w:delText>
        </w:r>
        <w:r w:rsidRPr="005D19C5" w:rsidDel="00FE275F">
          <w:rPr>
            <w:lang w:val="el-GR"/>
          </w:rPr>
          <w:delText xml:space="preserve"> </w:delText>
        </w:r>
      </w:del>
      <w:del w:id="4874" w:author="Στάθης Καπ" w:date="2023-02-01T06:01:00Z">
        <w:r w:rsidRPr="005D19C5">
          <w:rPr>
            <w:lang w:val="el-GR"/>
          </w:rPr>
          <w:delText xml:space="preserve">βάζουμε έναν καινούριο κόμβο, είτε στην αρχή της </w:delText>
        </w:r>
      </w:del>
      <w:del w:id="4875" w:author="Στάθης Καπ" w:date="2023-02-14T23:03:00Z">
        <w:r w:rsidRPr="005D19C5" w:rsidDel="00FE275F">
          <w:rPr>
            <w:lang w:val="el-GR"/>
          </w:rPr>
          <w:delText xml:space="preserve">διαδρομής, </w:delText>
        </w:r>
      </w:del>
      <w:del w:id="4876" w:author="Στάθης Καπ" w:date="2023-02-01T06:01:00Z">
        <w:r w:rsidRPr="005D19C5">
          <w:rPr>
            <w:lang w:val="el-GR"/>
          </w:rPr>
          <w:delText xml:space="preserve">είτε στη μέση, είτε στο τέλος </w:delText>
        </w:r>
      </w:del>
      <w:del w:id="4877" w:author="Στάθης Καπ" w:date="2023-02-14T23:03:00Z">
        <w:r w:rsidRPr="005D19C5" w:rsidDel="00FE275F">
          <w:rPr>
            <w:lang w:val="el-GR"/>
          </w:rPr>
          <w:delText xml:space="preserve">πρέπει </w:delText>
        </w:r>
      </w:del>
      <w:del w:id="4878" w:author="Στάθης Καπ" w:date="2023-02-01T06:01:00Z">
        <w:r w:rsidRPr="005D19C5">
          <w:rPr>
            <w:lang w:val="el-GR"/>
          </w:rPr>
          <w:delText xml:space="preserve">να βεβαιωθούμε ότι </w:delText>
        </w:r>
      </w:del>
      <w:del w:id="4879" w:author="Στάθης Καπ" w:date="2023-02-14T23:03:00Z">
        <w:r w:rsidRPr="005D19C5" w:rsidDel="00FE275F">
          <w:rPr>
            <w:lang w:val="el-GR"/>
          </w:rPr>
          <w:delText xml:space="preserve">η διαδρομή </w:delText>
        </w:r>
      </w:del>
      <w:del w:id="4880" w:author="Στάθης Καπ" w:date="2023-02-01T06:01:00Z">
        <w:r w:rsidRPr="005D19C5">
          <w:rPr>
            <w:lang w:val="el-GR"/>
          </w:rPr>
          <w:delText>συνεχίζει</w:delText>
        </w:r>
      </w:del>
      <w:del w:id="4881" w:author="Στάθης Καπ" w:date="2023-02-14T23:03:00Z">
        <w:r w:rsidRPr="005D19C5" w:rsidDel="00FE275F">
          <w:rPr>
            <w:lang w:val="el-GR"/>
          </w:rPr>
          <w:delText xml:space="preserve"> να είναι έγκυρη</w:delText>
        </w:r>
      </w:del>
      <w:del w:id="4882" w:author="Στάθης Καπ" w:date="2023-02-01T06:01:00Z">
        <w:r w:rsidRPr="005D19C5">
          <w:rPr>
            <w:lang w:val="el-GR"/>
          </w:rPr>
          <w:delText xml:space="preserve"> πριν ξεκινήσουμε </w:delText>
        </w:r>
        <w:r w:rsidR="005D19C5" w:rsidRPr="005D19C5">
          <w:rPr>
            <w:lang w:val="el-GR"/>
          </w:rPr>
          <w:delText>κάποια</w:delText>
        </w:r>
        <w:r w:rsidRPr="005D19C5">
          <w:rPr>
            <w:lang w:val="el-GR"/>
          </w:rPr>
          <w:delText xml:space="preserve"> άλλη διαδικασία.</w:delText>
        </w:r>
      </w:del>
      <w:del w:id="4883" w:author="Στάθης Καπ" w:date="2023-02-14T23:03:00Z">
        <w:r w:rsidRPr="005D19C5" w:rsidDel="00FE275F">
          <w:rPr>
            <w:lang w:val="el-GR"/>
          </w:rPr>
          <w:delText xml:space="preserve"> Για </w:delText>
        </w:r>
      </w:del>
      <w:del w:id="4884" w:author="Στάθης Καπ" w:date="2023-02-01T06:01:00Z">
        <w:r w:rsidRPr="005D19C5">
          <w:rPr>
            <w:lang w:val="el-GR"/>
          </w:rPr>
          <w:delText>να επιτευχθεί</w:delText>
        </w:r>
      </w:del>
      <w:del w:id="4885" w:author="Στάθης Καπ" w:date="2023-02-14T23:03:00Z">
        <w:r w:rsidRPr="005D19C5" w:rsidDel="00FE275F">
          <w:rPr>
            <w:lang w:val="el-GR"/>
          </w:rPr>
          <w:delText xml:space="preserve"> αυτό, πριν την εισαγωγή του κόμβου </w:delText>
        </w:r>
        <w:r w:rsidDel="00FE275F">
          <w:delText>z</w:delText>
        </w:r>
        <w:r w:rsidRPr="005D19C5" w:rsidDel="00FE275F">
          <w:rPr>
            <w:lang w:val="el-GR"/>
          </w:rPr>
          <w:delText xml:space="preserve"> στην αρχή της τρέχουσας διαδρομής, αφαιρούνται οι αρχικοί κόμβοι</w:delText>
        </w:r>
      </w:del>
      <w:del w:id="4886" w:author="Στάθης Καπ" w:date="2023-02-02T18:02:00Z">
        <w:r w:rsidRPr="005D19C5" w:rsidDel="00E609DD">
          <w:rPr>
            <w:lang w:val="el-GR"/>
          </w:rPr>
          <w:delText xml:space="preserve"> της διαδρομής</w:delText>
        </w:r>
      </w:del>
      <w:del w:id="4887" w:author="Στάθης Καπ" w:date="2023-02-14T23:03:00Z">
        <w:r w:rsidRPr="005D19C5" w:rsidDel="00FE275F">
          <w:rPr>
            <w:lang w:val="el-GR"/>
          </w:rPr>
          <w:delText xml:space="preserve"> </w:delText>
        </w:r>
      </w:del>
      <w:del w:id="4888" w:author="Στάθης Καπ" w:date="2023-02-01T06:01:00Z">
        <w:r w:rsidRPr="005D19C5">
          <w:rPr>
            <w:lang w:val="el-GR"/>
          </w:rPr>
          <w:delText xml:space="preserve">μέχρι η </w:delText>
        </w:r>
      </w:del>
      <w:del w:id="4889" w:author="Στάθης Καπ" w:date="2023-02-14T23:03:00Z">
        <w:r w:rsidRPr="005D19C5" w:rsidDel="00FE275F">
          <w:rPr>
            <w:lang w:val="el-GR"/>
          </w:rPr>
          <w:delText xml:space="preserve">εισαγωγή </w:delText>
        </w:r>
      </w:del>
      <w:ins w:id="4890" w:author="Στάθης Καπ" w:date="2023-02-02T18:04:00Z">
        <w:r w:rsidR="00E609DD">
          <w:rPr>
            <w:lang w:val="el-GR"/>
          </w:rPr>
          <w:t xml:space="preserve">Έστω λοιπόν ένα πρόβλημα </w:t>
        </w:r>
      </w:ins>
      <w:ins w:id="4891" w:author="Στάθης Καπ" w:date="2023-02-14T23:03:00Z">
        <w:r w:rsidR="00FE275F">
          <w:t>T</w:t>
        </w:r>
      </w:ins>
      <w:ins w:id="4892" w:author="Στάθης Καπ" w:date="2023-02-02T18:04:00Z">
        <w:r w:rsidR="00E609DD">
          <w:t>OPTW</w:t>
        </w:r>
        <w:r w:rsidR="00E609DD" w:rsidRPr="00E609DD">
          <w:rPr>
            <w:lang w:val="el-GR"/>
            <w:rPrChange w:id="4893" w:author="Στάθης Καπ" w:date="2023-02-02T18:04:00Z">
              <w:rPr/>
            </w:rPrChange>
          </w:rPr>
          <w:t xml:space="preserve"> </w:t>
        </w:r>
        <w:r w:rsidR="00E609DD">
          <w:rPr>
            <w:lang w:val="el-GR"/>
          </w:rPr>
          <w:t>που έχει χωριστεί σε 2 διαστήματα</w:t>
        </w:r>
      </w:ins>
      <w:ins w:id="4894" w:author="Στάθης Καπ" w:date="2023-02-02T18:05:00Z">
        <w:r w:rsidR="00E609DD">
          <w:rPr>
            <w:lang w:val="el-GR"/>
          </w:rPr>
          <w:t xml:space="preserve"> Α και </w:t>
        </w:r>
      </w:ins>
      <w:ins w:id="4895" w:author="Στάθης Καπ" w:date="2023-02-02T18:09:00Z">
        <w:r w:rsidR="00771290">
          <w:rPr>
            <w:lang w:val="el-GR"/>
          </w:rPr>
          <w:t xml:space="preserve">Β και μια χρονική στιγμή </w:t>
        </w:r>
        <w:r w:rsidR="00771290">
          <w:t>t</w:t>
        </w:r>
        <w:r w:rsidR="00771290" w:rsidRPr="00771290">
          <w:rPr>
            <w:lang w:val="el-GR"/>
            <w:rPrChange w:id="4896" w:author="Στάθης Καπ" w:date="2023-02-02T18:09:00Z">
              <w:rPr/>
            </w:rPrChange>
          </w:rPr>
          <w:t xml:space="preserve"> </w:t>
        </w:r>
        <w:r w:rsidR="00771290">
          <w:rPr>
            <w:lang w:val="el-GR"/>
          </w:rPr>
          <w:t>στην οποία ο αλγόριθμος έχει ήδη κατασκευάσει δύο διαδρομές και ετοιμάζεται για άλλη μια Τοπική Αναζήτηση στο υποπρόβλημα Β.</w:t>
        </w:r>
      </w:ins>
    </w:p>
    <w:p w14:paraId="13358BC2" w14:textId="77777777" w:rsidR="008D021C" w:rsidRDefault="008D021C">
      <w:pPr>
        <w:keepNext/>
        <w:jc w:val="center"/>
        <w:rPr>
          <w:ins w:id="4897" w:author="Στάθης Καπ" w:date="2023-02-07T22:28:00Z"/>
        </w:rPr>
        <w:pPrChange w:id="4898" w:author="Στάθης Καπ" w:date="2023-02-07T22:28:00Z">
          <w:pPr>
            <w:jc w:val="center"/>
          </w:pPr>
        </w:pPrChange>
      </w:pPr>
      <w:ins w:id="4899" w:author="Στάθης Καπ" w:date="2023-02-07T22:26:00Z">
        <w:r>
          <w:rPr>
            <w:noProof/>
          </w:rPr>
          <w:drawing>
            <wp:inline distT="0" distB="0" distL="0" distR="0" wp14:anchorId="5F401A2F" wp14:editId="39395FE8">
              <wp:extent cx="3714750" cy="1238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4750" cy="1238250"/>
                      </a:xfrm>
                      <a:prstGeom prst="rect">
                        <a:avLst/>
                      </a:prstGeom>
                    </pic:spPr>
                  </pic:pic>
                </a:graphicData>
              </a:graphic>
            </wp:inline>
          </w:drawing>
        </w:r>
      </w:ins>
    </w:p>
    <w:p w14:paraId="4AF52765" w14:textId="37FB21AD" w:rsidR="00FB12EA" w:rsidRPr="00FB12EA" w:rsidRDefault="00FB12EA" w:rsidP="008A3936">
      <w:pPr>
        <w:rPr>
          <w:ins w:id="4900" w:author="Στάθης Καπ" w:date="2023-02-14T23:05:00Z"/>
          <w:i/>
          <w:lang w:val="el-GR"/>
          <w:rPrChange w:id="4901" w:author="Στάθης Καπ" w:date="2023-02-14T23:07:00Z">
            <w:rPr>
              <w:ins w:id="4902" w:author="Στάθης Καπ" w:date="2023-02-14T23:05:00Z"/>
              <w:lang w:val="el-GR"/>
            </w:rPr>
          </w:rPrChange>
        </w:rPr>
      </w:pPr>
      <w:ins w:id="4903" w:author="Στάθης Καπ" w:date="2023-02-14T23:05:00Z">
        <w:r>
          <w:rPr>
            <w:lang w:val="el-GR"/>
          </w:rPr>
          <w:t>Η προεργασία που π</w:t>
        </w:r>
      </w:ins>
      <w:ins w:id="4904" w:author="Στάθης Καπ" w:date="2023-02-14T23:06:00Z">
        <w:r>
          <w:rPr>
            <w:lang w:val="el-GR"/>
          </w:rPr>
          <w:t xml:space="preserve">εριεγράφηκε παραπάνω, εφαρμόζεται σε κάθε διαδρομή σειριακά. Οπότε αρχικά θα εξεταστεί η διαδρομή </w:t>
        </w:r>
      </w:ins>
      <m:oMath>
        <m:sSub>
          <m:sSubPr>
            <m:ctrlPr>
              <w:ins w:id="4905" w:author="Στάθης Καπ" w:date="2023-02-14T23:06:00Z">
                <w:rPr>
                  <w:rFonts w:ascii="Cambria Math" w:hAnsi="Cambria Math"/>
                  <w:i/>
                  <w:lang w:val="el-GR"/>
                </w:rPr>
              </w:ins>
            </m:ctrlPr>
          </m:sSubPr>
          <m:e>
            <m:r>
              <w:ins w:id="4906" w:author="Στάθης Καπ" w:date="2023-02-14T23:06:00Z">
                <w:rPr>
                  <w:rFonts w:ascii="Cambria Math" w:hAnsi="Cambria Math"/>
                  <w:lang w:val="el-GR"/>
                </w:rPr>
                <m:t>w</m:t>
              </w:ins>
            </m:r>
          </m:e>
          <m:sub>
            <m:r>
              <w:ins w:id="4907" w:author="Στάθης Καπ" w:date="2023-02-14T23:06:00Z">
                <w:rPr>
                  <w:rFonts w:ascii="Cambria Math" w:hAnsi="Cambria Math"/>
                  <w:lang w:val="el-GR"/>
                </w:rPr>
                <m:t>a</m:t>
              </w:ins>
            </m:r>
          </m:sub>
        </m:sSub>
      </m:oMath>
      <w:ins w:id="4908" w:author="Στάθης Καπ" w:date="2023-02-14T23:06:00Z">
        <w:r>
          <w:rPr>
            <w:rFonts w:eastAsiaTheme="minorEastAsia"/>
            <w:lang w:val="el-GR"/>
          </w:rPr>
          <w:t xml:space="preserve"> του </w:t>
        </w:r>
      </w:ins>
      <w:ins w:id="4909" w:author="Στάθης Καπ" w:date="2023-02-14T23:07:00Z">
        <w:r>
          <w:rPr>
            <w:rFonts w:eastAsiaTheme="minorEastAsia"/>
            <w:lang w:val="el-GR"/>
          </w:rPr>
          <w:t xml:space="preserve">προβλήματος </w:t>
        </w:r>
      </w:ins>
      <m:oMath>
        <m:r>
          <w:ins w:id="4910" w:author="Στάθης Καπ" w:date="2023-02-14T23:07:00Z">
            <w:rPr>
              <w:rFonts w:ascii="Cambria Math" w:eastAsiaTheme="minorEastAsia" w:hAnsi="Cambria Math"/>
              <w:lang w:val="el-GR"/>
            </w:rPr>
            <m:t>topt</m:t>
          </w:ins>
        </m:r>
        <m:sSub>
          <m:sSubPr>
            <m:ctrlPr>
              <w:ins w:id="4911" w:author="Στάθης Καπ" w:date="2023-02-14T23:07:00Z">
                <w:rPr>
                  <w:rFonts w:ascii="Cambria Math" w:eastAsiaTheme="minorEastAsia" w:hAnsi="Cambria Math"/>
                  <w:i/>
                  <w:lang w:val="el-GR"/>
                </w:rPr>
              </w:ins>
            </m:ctrlPr>
          </m:sSubPr>
          <m:e>
            <m:r>
              <w:ins w:id="4912" w:author="Στάθης Καπ" w:date="2023-02-14T23:07:00Z">
                <w:rPr>
                  <w:rFonts w:ascii="Cambria Math" w:eastAsiaTheme="minorEastAsia" w:hAnsi="Cambria Math"/>
                  <w:lang w:val="el-GR"/>
                </w:rPr>
                <m:t>w</m:t>
              </w:ins>
            </m:r>
          </m:e>
          <m:sub>
            <m:r>
              <w:ins w:id="4913" w:author="Στάθης Καπ" w:date="2023-02-14T23:07:00Z">
                <w:rPr>
                  <w:rFonts w:ascii="Cambria Math" w:eastAsiaTheme="minorEastAsia" w:hAnsi="Cambria Math"/>
                  <w:lang w:val="el-GR"/>
                </w:rPr>
                <m:t>b</m:t>
              </w:ins>
            </m:r>
          </m:sub>
        </m:sSub>
      </m:oMath>
      <w:ins w:id="4914" w:author="Στάθης Καπ" w:date="2023-02-14T23:06:00Z">
        <w:r>
          <w:rPr>
            <w:rFonts w:eastAsiaTheme="minorEastAsia"/>
            <w:lang w:val="el-GR"/>
          </w:rPr>
          <w:t xml:space="preserve"> </w:t>
        </w:r>
      </w:ins>
      <w:ins w:id="4915" w:author="Στάθης Καπ" w:date="2023-02-14T23:07:00Z">
        <w:r w:rsidRPr="00FB12EA">
          <w:rPr>
            <w:rFonts w:eastAsiaTheme="minorEastAsia"/>
            <w:lang w:val="el-GR"/>
            <w:rPrChange w:id="4916" w:author="Στάθης Καπ" w:date="2023-02-14T23:07:00Z">
              <w:rPr>
                <w:rFonts w:eastAsiaTheme="minorEastAsia"/>
              </w:rPr>
            </w:rPrChange>
          </w:rPr>
          <w:t>.</w:t>
        </w:r>
      </w:ins>
    </w:p>
    <w:p w14:paraId="5DC2B78D" w14:textId="248CDC89" w:rsidR="00771290" w:rsidRPr="009F2340" w:rsidRDefault="00771290" w:rsidP="008A3936">
      <w:pPr>
        <w:rPr>
          <w:ins w:id="4917" w:author="Στάθης Καπ" w:date="2023-02-07T19:17:00Z"/>
          <w:lang w:val="el-GR"/>
          <w:rPrChange w:id="4918" w:author="Στάθης Καπ" w:date="2023-02-07T19:20:00Z">
            <w:rPr>
              <w:ins w:id="4919" w:author="Στάθης Καπ" w:date="2023-02-07T19:17:00Z"/>
            </w:rPr>
          </w:rPrChange>
        </w:rPr>
      </w:pPr>
      <w:ins w:id="4920" w:author="Στάθης Καπ" w:date="2023-02-02T18:09:00Z">
        <w:r>
          <w:rPr>
            <w:lang w:val="el-GR"/>
          </w:rPr>
          <w:t xml:space="preserve">Αρχικά, </w:t>
        </w:r>
      </w:ins>
      <w:ins w:id="4921" w:author="Στάθης Καπ" w:date="2023-02-07T22:19:00Z">
        <w:r w:rsidR="00AB1CD1">
          <w:rPr>
            <w:lang w:val="el-GR"/>
          </w:rPr>
          <w:t xml:space="preserve">ως αφετηρία κάθε τροχιάς του προβλήματος </w:t>
        </w:r>
      </w:ins>
      <m:oMath>
        <m:r>
          <w:ins w:id="4922" w:author="Στάθης Καπ" w:date="2023-02-07T22:18:00Z">
            <w:rPr>
              <w:rFonts w:ascii="Cambria Math" w:hAnsi="Cambria Math"/>
              <w:lang w:val="el-GR"/>
            </w:rPr>
            <m:t>topt</m:t>
          </w:ins>
        </m:r>
        <m:sSub>
          <m:sSubPr>
            <m:ctrlPr>
              <w:ins w:id="4923" w:author="Στάθης Καπ" w:date="2023-02-07T22:18:00Z">
                <w:rPr>
                  <w:rFonts w:ascii="Cambria Math" w:hAnsi="Cambria Math"/>
                  <w:i/>
                  <w:lang w:val="el-GR"/>
                </w:rPr>
              </w:ins>
            </m:ctrlPr>
          </m:sSubPr>
          <m:e>
            <m:r>
              <w:ins w:id="4924" w:author="Στάθης Καπ" w:date="2023-02-07T22:18:00Z">
                <w:rPr>
                  <w:rFonts w:ascii="Cambria Math" w:hAnsi="Cambria Math"/>
                  <w:lang w:val="el-GR"/>
                </w:rPr>
                <m:t>w</m:t>
              </w:ins>
            </m:r>
          </m:e>
          <m:sub>
            <m:r>
              <w:ins w:id="4925" w:author="Στάθης Καπ" w:date="2023-02-07T22:18:00Z">
                <w:rPr>
                  <w:rFonts w:ascii="Cambria Math" w:hAnsi="Cambria Math"/>
                  <w:lang w:val="el-GR"/>
                </w:rPr>
                <m:t>b</m:t>
              </w:ins>
            </m:r>
          </m:sub>
        </m:sSub>
      </m:oMath>
      <w:ins w:id="4926" w:author="Στάθης Καπ" w:date="2023-02-02T18:10:00Z">
        <w:r>
          <w:rPr>
            <w:lang w:val="el-GR"/>
          </w:rPr>
          <w:t>,</w:t>
        </w:r>
      </w:ins>
      <w:ins w:id="4927" w:author="Στάθης Καπ" w:date="2023-02-07T22:19:00Z">
        <w:r w:rsidR="00AB1CD1">
          <w:rPr>
            <w:lang w:val="el-GR"/>
          </w:rPr>
          <w:t xml:space="preserve"> τοποθετείται </w:t>
        </w:r>
      </w:ins>
      <w:ins w:id="4928" w:author="Στάθης Καπ" w:date="2023-02-07T19:20:00Z">
        <w:r w:rsidR="009F2340">
          <w:rPr>
            <w:lang w:val="el-GR"/>
          </w:rPr>
          <w:t>ένας κλώνος του τελευταίου κόμβου</w:t>
        </w:r>
      </w:ins>
      <w:ins w:id="4929" w:author="Στάθης Καπ" w:date="2023-02-07T19:25:00Z">
        <w:r w:rsidR="00417CCE">
          <w:rPr>
            <w:lang w:val="el-GR"/>
          </w:rPr>
          <w:t xml:space="preserve"> της αντίστοιχης </w:t>
        </w:r>
      </w:ins>
      <w:ins w:id="4930" w:author="Στάθης Καπ" w:date="2023-02-07T22:19:00Z">
        <w:r w:rsidR="00AB1CD1">
          <w:rPr>
            <w:lang w:val="el-GR"/>
          </w:rPr>
          <w:t>τροχιάς</w:t>
        </w:r>
      </w:ins>
      <w:ins w:id="4931" w:author="Στάθης Καπ" w:date="2023-02-07T19:20:00Z">
        <w:r w:rsidR="009F2340">
          <w:rPr>
            <w:lang w:val="el-GR"/>
          </w:rPr>
          <w:t xml:space="preserve"> του προηγούμενο</w:t>
        </w:r>
      </w:ins>
      <w:ins w:id="4932" w:author="Στάθης Καπ" w:date="2023-02-07T22:19:00Z">
        <w:r w:rsidR="00AB1CD1">
          <w:rPr>
            <w:lang w:val="el-GR"/>
          </w:rPr>
          <w:t>υ</w:t>
        </w:r>
      </w:ins>
      <w:ins w:id="4933" w:author="Στάθης Καπ" w:date="2023-02-07T19:20:00Z">
        <w:r w:rsidR="009F2340">
          <w:rPr>
            <w:lang w:val="el-GR"/>
          </w:rPr>
          <w:t xml:space="preserve"> </w:t>
        </w:r>
      </w:ins>
      <w:ins w:id="4934" w:author="Στάθης Καπ" w:date="2023-02-07T22:19:00Z">
        <w:r w:rsidR="00AB1CD1">
          <w:rPr>
            <w:lang w:val="el-GR"/>
          </w:rPr>
          <w:t>υποπροβλήματος</w:t>
        </w:r>
      </w:ins>
      <w:ins w:id="4935" w:author="Στάθης Καπ" w:date="2023-02-02T18:13:00Z">
        <w:r w:rsidRPr="00771290">
          <w:rPr>
            <w:lang w:val="el-GR"/>
            <w:rPrChange w:id="4936" w:author="Στάθης Καπ" w:date="2023-02-02T18:13:00Z">
              <w:rPr/>
            </w:rPrChange>
          </w:rPr>
          <w:t xml:space="preserve">, </w:t>
        </w:r>
        <w:r>
          <w:rPr>
            <w:lang w:val="el-GR"/>
          </w:rPr>
          <w:t>δηλαδή στο συγκεκριμένο παράδειγμα</w:t>
        </w:r>
        <w:r w:rsidRPr="00771290">
          <w:rPr>
            <w:lang w:val="el-GR"/>
            <w:rPrChange w:id="4937" w:author="Στάθης Καπ" w:date="2023-02-02T18:13:00Z">
              <w:rPr/>
            </w:rPrChange>
          </w:rPr>
          <w:t>,</w:t>
        </w:r>
        <w:r>
          <w:rPr>
            <w:lang w:val="el-GR"/>
          </w:rPr>
          <w:t xml:space="preserve"> </w:t>
        </w:r>
      </w:ins>
      <w:ins w:id="4938" w:author="Στάθης Καπ" w:date="2023-02-07T22:20:00Z">
        <w:r w:rsidR="00AB1CD1">
          <w:rPr>
            <w:lang w:val="el-GR"/>
          </w:rPr>
          <w:t xml:space="preserve">οι κόμβοι </w:t>
        </w:r>
      </w:ins>
      <w:ins w:id="4939" w:author="Στάθης Καπ" w:date="2023-02-14T23:04:00Z">
        <w:r w:rsidR="007E09DD">
          <w:t>g</w:t>
        </w:r>
      </w:ins>
      <w:ins w:id="4940" w:author="Στάθης Καπ" w:date="2023-02-07T22:20:00Z">
        <w:r w:rsidR="00AB1CD1" w:rsidRPr="00D16A18">
          <w:rPr>
            <w:lang w:val="el-GR"/>
            <w:rPrChange w:id="4941" w:author="Στάθης Καπ" w:date="2023-02-07T22:20:00Z">
              <w:rPr/>
            </w:rPrChange>
          </w:rPr>
          <w:t xml:space="preserve"> </w:t>
        </w:r>
        <w:r w:rsidR="00AB1CD1">
          <w:rPr>
            <w:lang w:val="el-GR"/>
          </w:rPr>
          <w:t xml:space="preserve">και </w:t>
        </w:r>
      </w:ins>
      <w:ins w:id="4942" w:author="Στάθης Καπ" w:date="2023-02-14T23:04:00Z">
        <w:r w:rsidR="007E09DD">
          <w:t>u</w:t>
        </w:r>
      </w:ins>
      <w:ins w:id="4943" w:author="Στάθης Καπ" w:date="2023-02-07T22:20:00Z">
        <w:r w:rsidR="00AB1CD1" w:rsidRPr="00D16A18">
          <w:rPr>
            <w:lang w:val="el-GR"/>
            <w:rPrChange w:id="4944" w:author="Στάθης Καπ" w:date="2023-02-07T22:20:00Z">
              <w:rPr/>
            </w:rPrChange>
          </w:rPr>
          <w:t xml:space="preserve"> </w:t>
        </w:r>
        <w:r w:rsidR="00AB1CD1">
          <w:rPr>
            <w:lang w:val="el-GR"/>
          </w:rPr>
          <w:t xml:space="preserve">για τις τροχιές </w:t>
        </w:r>
      </w:ins>
      <m:oMath>
        <m:sSub>
          <m:sSubPr>
            <m:ctrlPr>
              <w:ins w:id="4945" w:author="Στάθης Καπ" w:date="2023-02-07T22:20:00Z">
                <w:rPr>
                  <w:rFonts w:ascii="Cambria Math" w:hAnsi="Cambria Math"/>
                  <w:i/>
                  <w:lang w:val="el-GR"/>
                </w:rPr>
              </w:ins>
            </m:ctrlPr>
          </m:sSubPr>
          <m:e>
            <m:r>
              <w:ins w:id="4946" w:author="Στάθης Καπ" w:date="2023-02-07T22:20:00Z">
                <w:rPr>
                  <w:rFonts w:ascii="Cambria Math" w:hAnsi="Cambria Math"/>
                  <w:lang w:val="el-GR"/>
                </w:rPr>
                <m:t>w</m:t>
              </w:ins>
            </m:r>
          </m:e>
          <m:sub>
            <m:r>
              <w:ins w:id="4947" w:author="Στάθης Καπ" w:date="2023-02-07T22:20:00Z">
                <w:rPr>
                  <w:rFonts w:ascii="Cambria Math" w:hAnsi="Cambria Math"/>
                  <w:lang w:val="el-GR"/>
                </w:rPr>
                <m:t>a</m:t>
              </w:ins>
            </m:r>
          </m:sub>
        </m:sSub>
      </m:oMath>
      <w:ins w:id="4948" w:author="Στάθης Καπ" w:date="2023-02-07T22:20:00Z">
        <w:r w:rsidR="00AB1CD1">
          <w:rPr>
            <w:rFonts w:eastAsiaTheme="minorEastAsia"/>
            <w:lang w:val="el-GR"/>
          </w:rPr>
          <w:t xml:space="preserve"> και </w:t>
        </w:r>
      </w:ins>
      <m:oMath>
        <m:sSub>
          <m:sSubPr>
            <m:ctrlPr>
              <w:ins w:id="4949" w:author="Στάθης Καπ" w:date="2023-02-07T22:20:00Z">
                <w:rPr>
                  <w:rFonts w:ascii="Cambria Math" w:eastAsiaTheme="minorEastAsia" w:hAnsi="Cambria Math"/>
                  <w:i/>
                  <w:lang w:val="el-GR"/>
                </w:rPr>
              </w:ins>
            </m:ctrlPr>
          </m:sSubPr>
          <m:e>
            <m:r>
              <w:ins w:id="4950" w:author="Στάθης Καπ" w:date="2023-02-07T22:20:00Z">
                <w:rPr>
                  <w:rFonts w:ascii="Cambria Math" w:eastAsiaTheme="minorEastAsia" w:hAnsi="Cambria Math"/>
                  <w:lang w:val="el-GR"/>
                </w:rPr>
                <m:t>w</m:t>
              </w:ins>
            </m:r>
          </m:e>
          <m:sub>
            <m:r>
              <w:ins w:id="4951" w:author="Στάθης Καπ" w:date="2023-02-07T22:20:00Z">
                <w:rPr>
                  <w:rFonts w:ascii="Cambria Math" w:eastAsiaTheme="minorEastAsia" w:hAnsi="Cambria Math"/>
                  <w:lang w:val="el-GR"/>
                </w:rPr>
                <m:t>b</m:t>
              </w:ins>
            </m:r>
          </m:sub>
        </m:sSub>
      </m:oMath>
      <w:ins w:id="4952" w:author="Στάθης Καπ" w:date="2023-02-07T22:20:00Z">
        <w:r w:rsidR="00D16A18" w:rsidRPr="00D16A18">
          <w:rPr>
            <w:rFonts w:eastAsiaTheme="minorEastAsia"/>
            <w:lang w:val="el-GR"/>
            <w:rPrChange w:id="4953" w:author="Στάθης Καπ" w:date="2023-02-07T22:20:00Z">
              <w:rPr>
                <w:rFonts w:eastAsiaTheme="minorEastAsia"/>
              </w:rPr>
            </w:rPrChange>
          </w:rPr>
          <w:t xml:space="preserve"> </w:t>
        </w:r>
        <w:r w:rsidR="00D16A18">
          <w:rPr>
            <w:rFonts w:eastAsiaTheme="minorEastAsia"/>
            <w:lang w:val="el-GR"/>
          </w:rPr>
          <w:t>αντίστοιχα</w:t>
        </w:r>
      </w:ins>
      <w:ins w:id="4954" w:author="Στάθης Καπ" w:date="2023-02-02T18:10:00Z">
        <w:r>
          <w:rPr>
            <w:lang w:val="el-GR"/>
          </w:rPr>
          <w:t xml:space="preserve">. </w:t>
        </w:r>
      </w:ins>
      <w:ins w:id="4955" w:author="Στάθης Καπ" w:date="2023-02-07T19:20:00Z">
        <w:r w:rsidR="009F2340">
          <w:rPr>
            <w:lang w:val="el-GR"/>
          </w:rPr>
          <w:t xml:space="preserve">Έστω </w:t>
        </w:r>
      </w:ins>
      <w:ins w:id="4956" w:author="Στάθης Καπ" w:date="2023-02-14T23:04:00Z">
        <w:r w:rsidR="007E09DD">
          <w:t>g</w:t>
        </w:r>
      </w:ins>
      <w:ins w:id="4957" w:author="Στάθης Καπ" w:date="2023-02-07T19:20:00Z">
        <w:r w:rsidR="009F2340" w:rsidRPr="009F2340">
          <w:rPr>
            <w:lang w:val="el-GR"/>
            <w:rPrChange w:id="4958" w:author="Στάθης Καπ" w:date="2023-02-07T19:20:00Z">
              <w:rPr/>
            </w:rPrChange>
          </w:rPr>
          <w:t xml:space="preserve">’ </w:t>
        </w:r>
        <w:r w:rsidR="009F2340">
          <w:rPr>
            <w:lang w:val="el-GR"/>
          </w:rPr>
          <w:t xml:space="preserve">ο κλώνος του κόμβου </w:t>
        </w:r>
      </w:ins>
      <w:ins w:id="4959" w:author="Στάθης Καπ" w:date="2023-02-14T23:04:00Z">
        <w:r w:rsidR="007E09DD">
          <w:t>g</w:t>
        </w:r>
      </w:ins>
      <w:ins w:id="4960" w:author="Στάθης Καπ" w:date="2023-02-07T22:21:00Z">
        <w:r w:rsidR="00D16A18">
          <w:rPr>
            <w:lang w:val="el-GR"/>
          </w:rPr>
          <w:t xml:space="preserve"> και </w:t>
        </w:r>
      </w:ins>
      <w:ins w:id="4961" w:author="Στάθης Καπ" w:date="2023-02-14T23:04:00Z">
        <w:r w:rsidR="007E09DD">
          <w:t>u</w:t>
        </w:r>
      </w:ins>
      <w:ins w:id="4962" w:author="Στάθης Καπ" w:date="2023-02-07T22:21:00Z">
        <w:r w:rsidR="00D16A18" w:rsidRPr="008F172D">
          <w:rPr>
            <w:lang w:val="el-GR"/>
            <w:rPrChange w:id="4963" w:author="Στάθης Καπ" w:date="2023-02-07T22:21:00Z">
              <w:rPr/>
            </w:rPrChange>
          </w:rPr>
          <w:t xml:space="preserve">’ </w:t>
        </w:r>
        <w:r w:rsidR="00D16A18">
          <w:rPr>
            <w:lang w:val="el-GR"/>
          </w:rPr>
          <w:t xml:space="preserve">ο κλώνος του κόμβου </w:t>
        </w:r>
      </w:ins>
      <w:ins w:id="4964" w:author="Στάθης Καπ" w:date="2023-02-14T23:04:00Z">
        <w:r w:rsidR="00F30746">
          <w:t>u</w:t>
        </w:r>
      </w:ins>
      <w:ins w:id="4965" w:author="Στάθης Καπ" w:date="2023-02-07T19:20:00Z">
        <w:r w:rsidR="009F2340" w:rsidRPr="009F2340">
          <w:rPr>
            <w:lang w:val="el-GR"/>
            <w:rPrChange w:id="4966" w:author="Στάθης Καπ" w:date="2023-02-07T19:20:00Z">
              <w:rPr/>
            </w:rPrChange>
          </w:rPr>
          <w:t>:</w:t>
        </w:r>
      </w:ins>
    </w:p>
    <w:p w14:paraId="6302370B" w14:textId="0B8EB640" w:rsidR="00150596" w:rsidRPr="00DC7177" w:rsidRDefault="00150596" w:rsidP="00150596">
      <w:pPr>
        <w:pStyle w:val="ListParagraph"/>
        <w:numPr>
          <w:ilvl w:val="0"/>
          <w:numId w:val="45"/>
        </w:numPr>
        <w:rPr>
          <w:ins w:id="4967" w:author="Στάθης Καπ" w:date="2023-02-07T19:24:00Z"/>
          <w:lang w:val="el-GR"/>
          <w:rPrChange w:id="4968" w:author="Στάθης Καπ" w:date="2023-02-07T19:24:00Z">
            <w:rPr>
              <w:ins w:id="4969" w:author="Στάθης Καπ" w:date="2023-02-07T19:24:00Z"/>
              <w:rFonts w:eastAsiaTheme="minorEastAsia"/>
              <w:lang w:val="el-GR"/>
            </w:rPr>
          </w:rPrChange>
        </w:rPr>
      </w:pPr>
      <m:oMath>
        <m:r>
          <w:ins w:id="4970" w:author="Στάθης Καπ" w:date="2023-02-07T19:18:00Z">
            <w:rPr>
              <w:rFonts w:ascii="Cambria Math" w:hAnsi="Cambria Math"/>
              <w:lang w:val="el-GR"/>
            </w:rPr>
            <m:t>i</m:t>
          </w:ins>
        </m:r>
        <m:sSub>
          <m:sSubPr>
            <m:ctrlPr>
              <w:ins w:id="4971" w:author="Στάθης Καπ" w:date="2023-02-07T19:18:00Z">
                <w:rPr>
                  <w:rFonts w:ascii="Cambria Math" w:hAnsi="Cambria Math"/>
                  <w:i/>
                  <w:lang w:val="el-GR"/>
                </w:rPr>
              </w:ins>
            </m:ctrlPr>
          </m:sSubPr>
          <m:e>
            <m:r>
              <w:ins w:id="4972" w:author="Στάθης Καπ" w:date="2023-02-07T19:18:00Z">
                <w:rPr>
                  <w:rFonts w:ascii="Cambria Math" w:hAnsi="Cambria Math"/>
                  <w:lang w:val="el-GR"/>
                </w:rPr>
                <m:t>d</m:t>
              </w:ins>
            </m:r>
          </m:e>
          <m:sub>
            <m:r>
              <w:ins w:id="4973" w:author="Στάθης Καπ" w:date="2023-02-14T23:04:00Z">
                <w:rPr>
                  <w:rFonts w:ascii="Cambria Math" w:hAnsi="Cambria Math"/>
                  <w:lang w:val="el-GR"/>
                </w:rPr>
                <m:t>g</m:t>
              </w:ins>
            </m:r>
            <m:r>
              <w:ins w:id="4974" w:author="Στάθης Καπ" w:date="2023-02-07T19:18:00Z">
                <w:rPr>
                  <w:rFonts w:ascii="Cambria Math" w:hAnsi="Cambria Math"/>
                  <w:lang w:val="el-GR"/>
                </w:rPr>
                <m:t>'</m:t>
              </w:ins>
            </m:r>
          </m:sub>
        </m:sSub>
        <m:r>
          <w:ins w:id="4975" w:author="Στάθης Καπ" w:date="2023-02-07T22:21:00Z">
            <w:rPr>
              <w:rFonts w:ascii="Cambria Math" w:eastAsiaTheme="minorEastAsia" w:hAnsi="Cambria Math"/>
              <w:lang w:val="el-GR"/>
            </w:rPr>
            <m:t>=</m:t>
          </w:ins>
        </m:r>
        <m:r>
          <w:ins w:id="4976" w:author="Στάθης Καπ" w:date="2023-02-07T19:18:00Z">
            <w:rPr>
              <w:rFonts w:ascii="Cambria Math" w:eastAsiaTheme="minorEastAsia" w:hAnsi="Cambria Math"/>
              <w:lang w:val="el-GR"/>
            </w:rPr>
            <m:t>dummy_start_depot</m:t>
          </w:ins>
        </m:r>
      </m:oMath>
    </w:p>
    <w:p w14:paraId="619E7211" w14:textId="7A342208" w:rsidR="00DC7177" w:rsidRPr="00593217" w:rsidRDefault="00DC7177" w:rsidP="00DC7177">
      <w:pPr>
        <w:pStyle w:val="ListParagraph"/>
        <w:numPr>
          <w:ilvl w:val="0"/>
          <w:numId w:val="45"/>
        </w:numPr>
        <w:rPr>
          <w:ins w:id="4977" w:author="Στάθης Καπ" w:date="2023-02-07T19:24:00Z"/>
          <w:lang w:val="el-GR"/>
        </w:rPr>
      </w:pPr>
      <m:oMath>
        <m:r>
          <w:ins w:id="4978" w:author="Στάθης Καπ" w:date="2023-02-07T19:24:00Z">
            <w:rPr>
              <w:rFonts w:ascii="Cambria Math" w:hAnsi="Cambria Math"/>
              <w:lang w:val="el-GR"/>
            </w:rPr>
            <m:t>visitDuratio</m:t>
          </w:ins>
        </m:r>
        <m:sSub>
          <m:sSubPr>
            <m:ctrlPr>
              <w:ins w:id="4979" w:author="Στάθης Καπ" w:date="2023-02-07T19:24:00Z">
                <w:rPr>
                  <w:rFonts w:ascii="Cambria Math" w:hAnsi="Cambria Math"/>
                  <w:i/>
                  <w:lang w:val="el-GR"/>
                </w:rPr>
              </w:ins>
            </m:ctrlPr>
          </m:sSubPr>
          <m:e>
            <m:r>
              <w:ins w:id="4980" w:author="Στάθης Καπ" w:date="2023-02-07T19:24:00Z">
                <w:rPr>
                  <w:rFonts w:ascii="Cambria Math" w:hAnsi="Cambria Math"/>
                  <w:lang w:val="el-GR"/>
                </w:rPr>
                <m:t>n</m:t>
              </w:ins>
            </m:r>
          </m:e>
          <m:sub>
            <m:r>
              <w:ins w:id="4981" w:author="Στάθης Καπ" w:date="2023-02-14T23:07:00Z">
                <w:rPr>
                  <w:rFonts w:ascii="Cambria Math" w:hAnsi="Cambria Math"/>
                  <w:lang w:val="el-GR"/>
                </w:rPr>
                <m:t>g</m:t>
              </w:ins>
            </m:r>
            <m:r>
              <w:ins w:id="4982" w:author="Στάθης Καπ" w:date="2023-02-07T19:24:00Z">
                <w:rPr>
                  <w:rFonts w:ascii="Cambria Math" w:hAnsi="Cambria Math"/>
                  <w:lang w:val="el-GR"/>
                </w:rPr>
                <m:t>'</m:t>
              </w:ins>
            </m:r>
          </m:sub>
        </m:sSub>
        <m:r>
          <w:ins w:id="4983" w:author="Στάθης Καπ" w:date="2023-02-07T19:24:00Z">
            <w:rPr>
              <w:rFonts w:ascii="Cambria Math" w:hAnsi="Cambria Math"/>
              <w:lang w:val="el-GR"/>
            </w:rPr>
            <m:t>=waitDuratio</m:t>
          </w:ins>
        </m:r>
        <m:sSub>
          <m:sSubPr>
            <m:ctrlPr>
              <w:ins w:id="4984" w:author="Στάθης Καπ" w:date="2023-02-07T19:24:00Z">
                <w:rPr>
                  <w:rFonts w:ascii="Cambria Math" w:hAnsi="Cambria Math"/>
                  <w:i/>
                  <w:lang w:val="el-GR"/>
                </w:rPr>
              </w:ins>
            </m:ctrlPr>
          </m:sSubPr>
          <m:e>
            <m:r>
              <w:ins w:id="4985" w:author="Στάθης Καπ" w:date="2023-02-07T19:24:00Z">
                <w:rPr>
                  <w:rFonts w:ascii="Cambria Math" w:hAnsi="Cambria Math"/>
                  <w:lang w:val="el-GR"/>
                </w:rPr>
                <m:t>n</m:t>
              </w:ins>
            </m:r>
          </m:e>
          <m:sub>
            <m:r>
              <w:ins w:id="4986" w:author="Στάθης Καπ" w:date="2023-02-14T23:07:00Z">
                <w:rPr>
                  <w:rFonts w:ascii="Cambria Math" w:hAnsi="Cambria Math"/>
                  <w:lang w:val="el-GR"/>
                </w:rPr>
                <m:t>g</m:t>
              </w:ins>
            </m:r>
            <m:r>
              <w:ins w:id="4987" w:author="Στάθης Καπ" w:date="2023-02-07T19:24:00Z">
                <w:rPr>
                  <w:rFonts w:ascii="Cambria Math" w:hAnsi="Cambria Math"/>
                  <w:lang w:val="el-GR"/>
                </w:rPr>
                <m:t>'</m:t>
              </w:ins>
            </m:r>
          </m:sub>
        </m:sSub>
        <m:r>
          <w:ins w:id="4988" w:author="Στάθης Καπ" w:date="2023-02-07T19:24:00Z">
            <w:rPr>
              <w:rFonts w:ascii="Cambria Math" w:hAnsi="Cambria Math"/>
              <w:lang w:val="el-GR"/>
            </w:rPr>
            <m:t>=0</m:t>
          </w:ins>
        </m:r>
      </m:oMath>
    </w:p>
    <w:p w14:paraId="61E658B2" w14:textId="1A784381" w:rsidR="00DC7177" w:rsidRPr="00DC7177" w:rsidRDefault="00DC7177" w:rsidP="001D1309">
      <w:pPr>
        <w:pStyle w:val="ListParagraph"/>
        <w:numPr>
          <w:ilvl w:val="0"/>
          <w:numId w:val="45"/>
        </w:numPr>
        <w:rPr>
          <w:ins w:id="4989" w:author="Στάθης Καπ" w:date="2023-02-07T19:19:00Z"/>
          <w:lang w:val="el-GR"/>
          <w:rPrChange w:id="4990" w:author="Στάθης Καπ" w:date="2023-02-07T19:24:00Z">
            <w:rPr>
              <w:ins w:id="4991" w:author="Στάθης Καπ" w:date="2023-02-07T19:19:00Z"/>
              <w:rFonts w:eastAsiaTheme="minorEastAsia"/>
              <w:lang w:val="el-GR"/>
            </w:rPr>
          </w:rPrChange>
        </w:rPr>
      </w:pPr>
      <m:oMath>
        <m:r>
          <w:ins w:id="4992" w:author="Στάθης Καπ" w:date="2023-02-07T19:24:00Z">
            <w:rPr>
              <w:rFonts w:ascii="Cambria Math" w:hAnsi="Cambria Math"/>
              <w:lang w:val="el-GR"/>
            </w:rPr>
            <m:t>arrTim</m:t>
          </w:ins>
        </m:r>
        <m:sSub>
          <m:sSubPr>
            <m:ctrlPr>
              <w:ins w:id="4993" w:author="Στάθης Καπ" w:date="2023-02-07T19:24:00Z">
                <w:rPr>
                  <w:rFonts w:ascii="Cambria Math" w:hAnsi="Cambria Math"/>
                  <w:i/>
                  <w:lang w:val="el-GR"/>
                </w:rPr>
              </w:ins>
            </m:ctrlPr>
          </m:sSubPr>
          <m:e>
            <m:r>
              <w:ins w:id="4994" w:author="Στάθης Καπ" w:date="2023-02-07T19:24:00Z">
                <w:rPr>
                  <w:rFonts w:ascii="Cambria Math" w:hAnsi="Cambria Math"/>
                  <w:lang w:val="el-GR"/>
                </w:rPr>
                <m:t>e</m:t>
              </w:ins>
            </m:r>
          </m:e>
          <m:sub>
            <m:r>
              <w:ins w:id="4995" w:author="Στάθης Καπ" w:date="2023-02-14T23:08:00Z">
                <w:rPr>
                  <w:rFonts w:ascii="Cambria Math" w:hAnsi="Cambria Math"/>
                  <w:lang w:val="el-GR"/>
                </w:rPr>
                <m:t>g</m:t>
              </w:ins>
            </m:r>
            <m:r>
              <w:ins w:id="4996" w:author="Στάθης Καπ" w:date="2023-02-07T19:24:00Z">
                <w:rPr>
                  <w:rFonts w:ascii="Cambria Math" w:hAnsi="Cambria Math"/>
                  <w:lang w:val="el-GR"/>
                </w:rPr>
                <m:t>'</m:t>
              </w:ins>
            </m:r>
          </m:sub>
        </m:sSub>
        <m:r>
          <w:ins w:id="4997" w:author="Στάθης Καπ" w:date="2023-02-07T19:24:00Z">
            <w:rPr>
              <w:rFonts w:ascii="Cambria Math" w:hAnsi="Cambria Math"/>
              <w:lang w:val="el-GR"/>
            </w:rPr>
            <m:t>=depTim</m:t>
          </w:ins>
        </m:r>
        <m:sSub>
          <m:sSubPr>
            <m:ctrlPr>
              <w:ins w:id="4998" w:author="Στάθης Καπ" w:date="2023-02-07T19:24:00Z">
                <w:rPr>
                  <w:rFonts w:ascii="Cambria Math" w:hAnsi="Cambria Math"/>
                  <w:i/>
                  <w:lang w:val="el-GR"/>
                </w:rPr>
              </w:ins>
            </m:ctrlPr>
          </m:sSubPr>
          <m:e>
            <m:r>
              <w:ins w:id="4999" w:author="Στάθης Καπ" w:date="2023-02-07T19:24:00Z">
                <w:rPr>
                  <w:rFonts w:ascii="Cambria Math" w:hAnsi="Cambria Math"/>
                  <w:lang w:val="el-GR"/>
                </w:rPr>
                <m:t>e</m:t>
              </w:ins>
            </m:r>
          </m:e>
          <m:sub>
            <m:r>
              <w:ins w:id="5000" w:author="Στάθης Καπ" w:date="2023-02-14T23:08:00Z">
                <w:rPr>
                  <w:rFonts w:ascii="Cambria Math" w:hAnsi="Cambria Math"/>
                  <w:lang w:val="el-GR"/>
                </w:rPr>
                <m:t>g</m:t>
              </w:ins>
            </m:r>
            <m:r>
              <w:ins w:id="5001" w:author="Στάθης Καπ" w:date="2023-02-07T19:24:00Z">
                <w:rPr>
                  <w:rFonts w:ascii="Cambria Math" w:hAnsi="Cambria Math"/>
                  <w:lang w:val="el-GR"/>
                </w:rPr>
                <m:t>'</m:t>
              </w:ins>
            </m:r>
          </m:sub>
        </m:sSub>
        <m:r>
          <w:ins w:id="5002" w:author="Στάθης Καπ" w:date="2023-02-07T19:24:00Z">
            <w:rPr>
              <w:rFonts w:ascii="Cambria Math" w:hAnsi="Cambria Math"/>
              <w:lang w:val="el-GR"/>
            </w:rPr>
            <m:t>=</m:t>
          </w:ins>
        </m:r>
        <m:r>
          <w:ins w:id="5003" w:author="Στάθης Καπ" w:date="2023-02-15T00:46:00Z">
            <w:rPr>
              <w:rFonts w:ascii="Cambria Math" w:hAnsi="Cambria Math"/>
              <w:lang w:val="el-GR"/>
            </w:rPr>
            <m:t>timeWindo</m:t>
          </w:ins>
        </m:r>
        <m:sSub>
          <m:sSubPr>
            <m:ctrlPr>
              <w:ins w:id="5004" w:author="Στάθης Καπ" w:date="2023-02-15T00:46:00Z">
                <w:rPr>
                  <w:rFonts w:ascii="Cambria Math" w:hAnsi="Cambria Math"/>
                  <w:i/>
                  <w:lang w:val="el-GR"/>
                </w:rPr>
              </w:ins>
            </m:ctrlPr>
          </m:sSubPr>
          <m:e>
            <m:r>
              <w:ins w:id="5005" w:author="Στάθης Καπ" w:date="2023-02-15T00:46:00Z">
                <w:rPr>
                  <w:rFonts w:ascii="Cambria Math" w:hAnsi="Cambria Math"/>
                  <w:lang w:val="el-GR"/>
                </w:rPr>
                <m:t>w</m:t>
              </w:ins>
            </m:r>
          </m:e>
          <m:sub>
            <m:r>
              <w:ins w:id="5006" w:author="Στάθης Καπ" w:date="2023-02-15T00:52:00Z">
                <w:rPr>
                  <w:rFonts w:ascii="Cambria Math" w:hAnsi="Cambria Math"/>
                  <w:lang w:val="el-GR"/>
                </w:rPr>
                <m:t>b</m:t>
              </w:ins>
            </m:r>
          </m:sub>
        </m:sSub>
        <m:r>
          <w:ins w:id="5007" w:author="Στάθης Καπ" w:date="2023-02-07T19:24:00Z">
            <w:rPr>
              <w:rFonts w:ascii="Cambria Math" w:hAnsi="Cambria Math"/>
              <w:lang w:val="el-GR"/>
            </w:rPr>
            <m:t>.openTime</m:t>
          </w:ins>
        </m:r>
      </m:oMath>
    </w:p>
    <w:p w14:paraId="2CA23AF7" w14:textId="125805CF" w:rsidR="00E609DD" w:rsidRPr="00E13916" w:rsidRDefault="008902F2">
      <w:pPr>
        <w:pStyle w:val="ListParagraph"/>
        <w:numPr>
          <w:ilvl w:val="0"/>
          <w:numId w:val="45"/>
        </w:numPr>
        <w:rPr>
          <w:ins w:id="5008" w:author="Στάθης Καπ" w:date="2023-02-15T00:47:00Z"/>
          <w:lang w:val="el-GR"/>
          <w:rPrChange w:id="5009" w:author="Στάθης Καπ" w:date="2023-02-15T00:47:00Z">
            <w:rPr>
              <w:ins w:id="5010" w:author="Στάθης Καπ" w:date="2023-02-15T00:47:00Z"/>
              <w:rFonts w:eastAsiaTheme="minorEastAsia"/>
            </w:rPr>
          </w:rPrChange>
        </w:rPr>
      </w:pPr>
      <m:oMath>
        <m:r>
          <w:ins w:id="5011" w:author="Στάθης Καπ" w:date="2023-02-07T19:19:00Z">
            <w:rPr>
              <w:rFonts w:ascii="Cambria Math" w:hAnsi="Cambria Math"/>
              <w:lang w:val="el-GR"/>
            </w:rPr>
            <m:t>timeWindo</m:t>
          </w:ins>
        </m:r>
        <m:sSub>
          <m:sSubPr>
            <m:ctrlPr>
              <w:ins w:id="5012" w:author="Στάθης Καπ" w:date="2023-02-07T19:19:00Z">
                <w:rPr>
                  <w:rFonts w:ascii="Cambria Math" w:hAnsi="Cambria Math"/>
                  <w:i/>
                  <w:lang w:val="el-GR"/>
                </w:rPr>
              </w:ins>
            </m:ctrlPr>
          </m:sSubPr>
          <m:e>
            <m:r>
              <w:ins w:id="5013" w:author="Στάθης Καπ" w:date="2023-02-07T19:19:00Z">
                <w:rPr>
                  <w:rFonts w:ascii="Cambria Math" w:hAnsi="Cambria Math"/>
                  <w:lang w:val="el-GR"/>
                </w:rPr>
                <m:t>w</m:t>
              </w:ins>
            </m:r>
          </m:e>
          <m:sub>
            <m:r>
              <w:ins w:id="5014" w:author="Στάθης Καπ" w:date="2023-02-14T23:08:00Z">
                <w:rPr>
                  <w:rFonts w:ascii="Cambria Math" w:hAnsi="Cambria Math"/>
                  <w:lang w:val="el-GR"/>
                </w:rPr>
                <m:t>g</m:t>
              </w:ins>
            </m:r>
            <m:r>
              <w:ins w:id="5015" w:author="Στάθης Καπ" w:date="2023-02-07T19:19:00Z">
                <w:rPr>
                  <w:rFonts w:ascii="Cambria Math" w:hAnsi="Cambria Math"/>
                  <w:lang w:val="el-GR"/>
                </w:rPr>
                <m:t>'</m:t>
              </w:ins>
            </m:r>
          </m:sub>
        </m:sSub>
        <m:r>
          <w:ins w:id="5016" w:author="Στάθης Καπ" w:date="2023-02-07T19:19:00Z">
            <w:rPr>
              <w:rFonts w:ascii="Cambria Math" w:hAnsi="Cambria Math"/>
              <w:lang w:val="el-GR"/>
            </w:rPr>
            <m:t>=</m:t>
          </w:ins>
        </m:r>
        <m:r>
          <w:ins w:id="5017" w:author="Στάθης Καπ" w:date="2023-02-15T00:46:00Z">
            <w:rPr>
              <w:rFonts w:ascii="Cambria Math" w:eastAsiaTheme="minorEastAsia" w:hAnsi="Cambria Math"/>
            </w:rPr>
            <m:t>timeWindo</m:t>
          </w:ins>
        </m:r>
        <m:sSub>
          <m:sSubPr>
            <m:ctrlPr>
              <w:ins w:id="5018" w:author="Στάθης Καπ" w:date="2023-02-15T00:46:00Z">
                <w:rPr>
                  <w:rFonts w:ascii="Cambria Math" w:eastAsiaTheme="minorEastAsia" w:hAnsi="Cambria Math"/>
                  <w:i/>
                </w:rPr>
              </w:ins>
            </m:ctrlPr>
          </m:sSubPr>
          <m:e>
            <m:r>
              <w:ins w:id="5019" w:author="Στάθης Καπ" w:date="2023-02-15T00:46:00Z">
                <w:rPr>
                  <w:rFonts w:ascii="Cambria Math" w:eastAsiaTheme="minorEastAsia" w:hAnsi="Cambria Math"/>
                </w:rPr>
                <m:t>w</m:t>
              </w:ins>
            </m:r>
          </m:e>
          <m:sub>
            <m:r>
              <w:ins w:id="5020" w:author="Στάθης Καπ" w:date="2023-02-15T00:52:00Z">
                <w:rPr>
                  <w:rFonts w:ascii="Cambria Math" w:eastAsiaTheme="minorEastAsia" w:hAnsi="Cambria Math"/>
                </w:rPr>
                <m:t>b</m:t>
              </w:ins>
            </m:r>
          </m:sub>
        </m:sSub>
      </m:oMath>
    </w:p>
    <w:p w14:paraId="0BB6E811" w14:textId="38E31EB2" w:rsidR="00E13916" w:rsidRPr="00E13916" w:rsidRDefault="00B72BFC" w:rsidP="00E13916">
      <w:pPr>
        <w:jc w:val="center"/>
        <w:rPr>
          <w:ins w:id="5021" w:author="Στάθης Καπ" w:date="2023-02-02T18:14:00Z"/>
          <w:lang w:val="el-GR"/>
        </w:rPr>
      </w:pPr>
      <w:ins w:id="5022" w:author="Στάθης Καπ" w:date="2023-02-15T01:28:00Z">
        <w:r>
          <w:rPr>
            <w:noProof/>
          </w:rPr>
          <w:lastRenderedPageBreak/>
          <w:drawing>
            <wp:inline distT="0" distB="0" distL="0" distR="0" wp14:anchorId="7C1D70FF" wp14:editId="1084DAC7">
              <wp:extent cx="4133850" cy="1190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3850" cy="1190625"/>
                      </a:xfrm>
                      <a:prstGeom prst="rect">
                        <a:avLst/>
                      </a:prstGeom>
                    </pic:spPr>
                  </pic:pic>
                </a:graphicData>
              </a:graphic>
            </wp:inline>
          </w:drawing>
        </w:r>
      </w:ins>
    </w:p>
    <w:p w14:paraId="5825DF6E" w14:textId="19378CE6" w:rsidR="00077492" w:rsidRDefault="00417CCE" w:rsidP="00302E72">
      <w:pPr>
        <w:rPr>
          <w:ins w:id="5023" w:author="Στάθης Καπ" w:date="2023-02-15T00:50:00Z"/>
          <w:lang w:val="el-GR"/>
        </w:rPr>
      </w:pPr>
      <w:ins w:id="5024" w:author="Στάθης Καπ" w:date="2023-02-07T19:26:00Z">
        <w:r>
          <w:rPr>
            <w:lang w:val="el-GR"/>
          </w:rPr>
          <w:t>Εφόσον</w:t>
        </w:r>
      </w:ins>
      <w:ins w:id="5025" w:author="Στάθης Καπ" w:date="2023-02-07T19:27:00Z">
        <w:r w:rsidRPr="00417CCE">
          <w:rPr>
            <w:lang w:val="el-GR"/>
            <w:rPrChange w:id="5026" w:author="Στάθης Καπ" w:date="2023-02-07T19:28:00Z">
              <w:rPr/>
            </w:rPrChange>
          </w:rPr>
          <w:t xml:space="preserve"> </w:t>
        </w:r>
      </w:ins>
      <w:ins w:id="5027" w:author="Στάθης Καπ" w:date="2023-02-07T19:28:00Z">
        <w:r>
          <w:rPr>
            <w:lang w:val="el-GR"/>
          </w:rPr>
          <w:t>για την ώρα αναχώρησης</w:t>
        </w:r>
      </w:ins>
      <w:ins w:id="5028" w:author="Στάθης Καπ" w:date="2023-02-07T19:29:00Z">
        <w:r>
          <w:rPr>
            <w:lang w:val="el-GR"/>
          </w:rPr>
          <w:t xml:space="preserve"> του </w:t>
        </w:r>
      </w:ins>
      <w:ins w:id="5029" w:author="Στάθης Καπ" w:date="2023-02-14T23:08:00Z">
        <w:r w:rsidR="00FB12EA">
          <w:t>g</w:t>
        </w:r>
      </w:ins>
      <w:ins w:id="5030" w:author="Στάθης Καπ" w:date="2023-02-07T19:29:00Z">
        <w:r w:rsidRPr="00417CCE">
          <w:rPr>
            <w:lang w:val="el-GR"/>
            <w:rPrChange w:id="5031" w:author="Στάθης Καπ" w:date="2023-02-07T19:29:00Z">
              <w:rPr/>
            </w:rPrChange>
          </w:rPr>
          <w:t>’</w:t>
        </w:r>
      </w:ins>
      <w:ins w:id="5032" w:author="Στάθης Καπ" w:date="2023-02-07T19:28:00Z">
        <w:r>
          <w:rPr>
            <w:lang w:val="el-GR"/>
          </w:rPr>
          <w:t xml:space="preserve"> έχει</w:t>
        </w:r>
      </w:ins>
      <w:ins w:id="5033" w:author="Στάθης Καπ" w:date="2023-02-07T19:27:00Z">
        <w:r>
          <w:rPr>
            <w:lang w:val="el-GR"/>
          </w:rPr>
          <w:t xml:space="preserve"> οριστ</w:t>
        </w:r>
      </w:ins>
      <w:ins w:id="5034" w:author="Στάθης Καπ" w:date="2023-02-07T19:28:00Z">
        <w:r>
          <w:rPr>
            <w:lang w:val="el-GR"/>
          </w:rPr>
          <w:t xml:space="preserve">εί πως </w:t>
        </w:r>
      </w:ins>
      <m:oMath>
        <m:r>
          <w:ins w:id="5035" w:author="Στάθης Καπ" w:date="2023-02-07T19:28:00Z">
            <w:rPr>
              <w:rFonts w:ascii="Cambria Math" w:hAnsi="Cambria Math"/>
              <w:lang w:val="el-GR"/>
            </w:rPr>
            <m:t>depTim</m:t>
          </w:ins>
        </m:r>
        <m:sSub>
          <m:sSubPr>
            <m:ctrlPr>
              <w:ins w:id="5036" w:author="Στάθης Καπ" w:date="2023-02-07T19:28:00Z">
                <w:rPr>
                  <w:rFonts w:ascii="Cambria Math" w:hAnsi="Cambria Math"/>
                  <w:i/>
                  <w:lang w:val="el-GR"/>
                </w:rPr>
              </w:ins>
            </m:ctrlPr>
          </m:sSubPr>
          <m:e>
            <m:r>
              <w:ins w:id="5037" w:author="Στάθης Καπ" w:date="2023-02-07T19:28:00Z">
                <w:rPr>
                  <w:rFonts w:ascii="Cambria Math" w:hAnsi="Cambria Math"/>
                  <w:lang w:val="el-GR"/>
                </w:rPr>
                <m:t>e</m:t>
              </w:ins>
            </m:r>
          </m:e>
          <m:sub>
            <m:r>
              <w:ins w:id="5038" w:author="Στάθης Καπ" w:date="2023-02-14T23:08:00Z">
                <w:rPr>
                  <w:rFonts w:ascii="Cambria Math" w:hAnsi="Cambria Math"/>
                  <w:lang w:val="el-GR"/>
                </w:rPr>
                <m:t>g</m:t>
              </w:ins>
            </m:r>
            <m:r>
              <w:ins w:id="5039" w:author="Στάθης Καπ" w:date="2023-02-07T19:28:00Z">
                <w:rPr>
                  <w:rFonts w:ascii="Cambria Math" w:hAnsi="Cambria Math"/>
                  <w:lang w:val="el-GR"/>
                </w:rPr>
                <m:t>'</m:t>
              </w:ins>
            </m:r>
          </m:sub>
        </m:sSub>
        <m:r>
          <w:ins w:id="5040" w:author="Στάθης Καπ" w:date="2023-02-07T19:28:00Z">
            <w:rPr>
              <w:rFonts w:ascii="Cambria Math" w:hAnsi="Cambria Math"/>
              <w:lang w:val="el-GR"/>
            </w:rPr>
            <m:t>=</m:t>
          </w:ins>
        </m:r>
        <m:r>
          <w:ins w:id="5041" w:author="Στάθης Καπ" w:date="2023-02-15T00:48:00Z">
            <w:rPr>
              <w:rFonts w:ascii="Cambria Math" w:hAnsi="Cambria Math"/>
              <w:lang w:val="el-GR"/>
            </w:rPr>
            <m:t>timeWindo</m:t>
          </w:ins>
        </m:r>
        <m:sSub>
          <m:sSubPr>
            <m:ctrlPr>
              <w:ins w:id="5042" w:author="Στάθης Καπ" w:date="2023-02-15T00:48:00Z">
                <w:rPr>
                  <w:rFonts w:ascii="Cambria Math" w:hAnsi="Cambria Math"/>
                  <w:i/>
                  <w:lang w:val="el-GR"/>
                </w:rPr>
              </w:ins>
            </m:ctrlPr>
          </m:sSubPr>
          <m:e>
            <m:r>
              <w:ins w:id="5043" w:author="Στάθης Καπ" w:date="2023-02-15T00:48:00Z">
                <w:rPr>
                  <w:rFonts w:ascii="Cambria Math" w:hAnsi="Cambria Math"/>
                  <w:lang w:val="el-GR"/>
                </w:rPr>
                <m:t>w</m:t>
              </w:ins>
            </m:r>
          </m:e>
          <m:sub>
            <m:r>
              <w:ins w:id="5044" w:author="Στάθης Καπ" w:date="2023-02-15T00:48:00Z">
                <w:rPr>
                  <w:rFonts w:ascii="Cambria Math" w:hAnsi="Cambria Math"/>
                  <w:lang w:val="el-GR"/>
                </w:rPr>
                <m:t>B</m:t>
              </w:ins>
            </m:r>
          </m:sub>
        </m:sSub>
        <m:r>
          <w:ins w:id="5045" w:author="Στάθης Καπ" w:date="2023-02-07T19:28:00Z">
            <w:rPr>
              <w:rFonts w:ascii="Cambria Math" w:hAnsi="Cambria Math"/>
              <w:lang w:val="el-GR"/>
            </w:rPr>
            <m:t>.openTime</m:t>
          </w:ins>
        </m:r>
      </m:oMath>
      <w:ins w:id="5046" w:author="Στάθης Καπ" w:date="2023-02-07T19:28:00Z">
        <w:r>
          <w:rPr>
            <w:lang w:val="el-GR"/>
          </w:rPr>
          <w:t xml:space="preserve"> </w:t>
        </w:r>
      </w:ins>
      <w:ins w:id="5047" w:author="Στάθης Καπ" w:date="2023-02-07T19:29:00Z">
        <w:r>
          <w:rPr>
            <w:lang w:val="el-GR"/>
          </w:rPr>
          <w:t xml:space="preserve">, η εισαγωγή του </w:t>
        </w:r>
      </w:ins>
      <w:ins w:id="5048" w:author="Στάθης Καπ" w:date="2023-02-14T23:08:00Z">
        <w:r w:rsidR="00FB12EA">
          <w:t>g</w:t>
        </w:r>
      </w:ins>
      <w:ins w:id="5049" w:author="Στάθης Καπ" w:date="2023-02-07T19:29:00Z">
        <w:r w:rsidRPr="00417CCE">
          <w:rPr>
            <w:lang w:val="el-GR"/>
            <w:rPrChange w:id="5050" w:author="Στάθης Καπ" w:date="2023-02-07T19:29:00Z">
              <w:rPr/>
            </w:rPrChange>
          </w:rPr>
          <w:t>’</w:t>
        </w:r>
        <w:r>
          <w:rPr>
            <w:lang w:val="el-GR"/>
          </w:rPr>
          <w:t xml:space="preserve"> δεν παραβιάζει </w:t>
        </w:r>
      </w:ins>
      <w:ins w:id="5051" w:author="Στάθης Καπ" w:date="2023-02-07T19:32:00Z">
        <w:r w:rsidR="000B4428">
          <w:rPr>
            <w:lang w:val="el-GR"/>
          </w:rPr>
          <w:t>το χρονικό του παράθυρο</w:t>
        </w:r>
      </w:ins>
      <w:ins w:id="5052" w:author="Στάθης Καπ" w:date="2023-02-07T19:29:00Z">
        <w:r>
          <w:rPr>
            <w:lang w:val="el-GR"/>
          </w:rPr>
          <w:t>. Παρ’</w:t>
        </w:r>
      </w:ins>
      <w:ins w:id="5053" w:author="Στάθης Καπ" w:date="2023-02-07T19:30:00Z">
        <w:r w:rsidR="00DE61A6">
          <w:rPr>
            <w:lang w:val="el-GR"/>
          </w:rPr>
          <w:t xml:space="preserve"> </w:t>
        </w:r>
      </w:ins>
      <w:ins w:id="5054" w:author="Στάθης Καπ" w:date="2023-02-07T19:29:00Z">
        <w:r>
          <w:rPr>
            <w:lang w:val="el-GR"/>
          </w:rPr>
          <w:t xml:space="preserve">όλα αυτά πρέπει να εξεταστεί εάν η εισαγωγή του </w:t>
        </w:r>
      </w:ins>
      <w:ins w:id="5055" w:author="Στάθης Καπ" w:date="2023-02-14T23:08:00Z">
        <w:r w:rsidR="00FB12EA">
          <w:t>g</w:t>
        </w:r>
      </w:ins>
      <w:ins w:id="5056" w:author="Στάθης Καπ" w:date="2023-02-07T19:29:00Z">
        <w:r w:rsidRPr="00417CCE">
          <w:rPr>
            <w:lang w:val="el-GR"/>
            <w:rPrChange w:id="5057" w:author="Στάθης Καπ" w:date="2023-02-07T19:29:00Z">
              <w:rPr/>
            </w:rPrChange>
          </w:rPr>
          <w:t>’</w:t>
        </w:r>
        <w:r>
          <w:rPr>
            <w:lang w:val="el-GR"/>
          </w:rPr>
          <w:t xml:space="preserve"> προκαλεί κάποιο </w:t>
        </w:r>
      </w:ins>
      <w:ins w:id="5058" w:author="Στάθης Καπ" w:date="2023-02-07T19:30:00Z">
        <w:r>
          <w:rPr>
            <w:lang w:val="el-GR"/>
          </w:rPr>
          <w:t xml:space="preserve">πρόβλημα στη συνέχεια της διαδρομής. </w:t>
        </w:r>
        <w:r w:rsidR="000B4428">
          <w:rPr>
            <w:lang w:val="el-GR"/>
          </w:rPr>
          <w:t>Εάν όντως προκαλεί,</w:t>
        </w:r>
      </w:ins>
      <w:ins w:id="5059" w:author="Στάθης Καπ" w:date="2023-02-25T21:16:00Z">
        <w:r w:rsidR="009E28A9">
          <w:rPr>
            <w:lang w:val="el-GR"/>
          </w:rPr>
          <w:t xml:space="preserve"> τότε</w:t>
        </w:r>
      </w:ins>
      <w:ins w:id="5060" w:author="Στάθης Καπ" w:date="2023-02-07T19:30:00Z">
        <w:r w:rsidR="000B4428">
          <w:rPr>
            <w:lang w:val="el-GR"/>
          </w:rPr>
          <w:t xml:space="preserve"> αφαιρείται ο πρώτος αμέσως επόμενος κ</w:t>
        </w:r>
      </w:ins>
      <w:ins w:id="5061" w:author="Στάθης Καπ" w:date="2023-02-07T19:31:00Z">
        <w:r w:rsidR="000B4428">
          <w:rPr>
            <w:lang w:val="el-GR"/>
          </w:rPr>
          <w:t xml:space="preserve">όμβος της διαδρομής, </w:t>
        </w:r>
      </w:ins>
      <w:ins w:id="5062" w:author="Στάθης Καπ" w:date="2023-02-14T23:09:00Z">
        <w:r w:rsidR="00FB12EA">
          <w:rPr>
            <w:lang w:val="el-GR"/>
          </w:rPr>
          <w:t xml:space="preserve">δηλαδή </w:t>
        </w:r>
      </w:ins>
      <w:ins w:id="5063" w:author="Στάθης Καπ" w:date="2023-02-07T19:31:00Z">
        <w:r w:rsidR="000B4428">
          <w:rPr>
            <w:lang w:val="el-GR"/>
          </w:rPr>
          <w:t xml:space="preserve">στο συγκεκριμένο παράδειγμα ο κόμβος </w:t>
        </w:r>
      </w:ins>
      <w:ins w:id="5064" w:author="Στάθης Καπ" w:date="2023-02-15T00:46:00Z">
        <w:r w:rsidR="001F58A2">
          <w:t>b</w:t>
        </w:r>
      </w:ins>
      <w:ins w:id="5065" w:author="Στάθης Καπ" w:date="2023-02-07T19:31:00Z">
        <w:r w:rsidR="000B4428" w:rsidRPr="000B4428">
          <w:rPr>
            <w:lang w:val="el-GR"/>
            <w:rPrChange w:id="5066" w:author="Στάθης Καπ" w:date="2023-02-07T19:31:00Z">
              <w:rPr/>
            </w:rPrChange>
          </w:rPr>
          <w:t xml:space="preserve">. </w:t>
        </w:r>
      </w:ins>
    </w:p>
    <w:p w14:paraId="65CB8E8A" w14:textId="47FDDD58" w:rsidR="005F016D" w:rsidRDefault="005F016D">
      <w:pPr>
        <w:jc w:val="center"/>
        <w:rPr>
          <w:ins w:id="5067" w:author="Στάθης Καπ" w:date="2023-02-07T19:40:00Z"/>
          <w:lang w:val="el-GR"/>
        </w:rPr>
        <w:pPrChange w:id="5068" w:author="Στάθης Καπ" w:date="2023-02-15T00:50:00Z">
          <w:pPr/>
        </w:pPrChange>
      </w:pPr>
      <w:ins w:id="5069" w:author="Στάθης Καπ" w:date="2023-02-15T00:50:00Z">
        <w:r>
          <w:rPr>
            <w:noProof/>
          </w:rPr>
          <w:drawing>
            <wp:inline distT="0" distB="0" distL="0" distR="0" wp14:anchorId="7121531B" wp14:editId="267E205B">
              <wp:extent cx="3638550" cy="1171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8550" cy="1171575"/>
                      </a:xfrm>
                      <a:prstGeom prst="rect">
                        <a:avLst/>
                      </a:prstGeom>
                    </pic:spPr>
                  </pic:pic>
                </a:graphicData>
              </a:graphic>
            </wp:inline>
          </w:drawing>
        </w:r>
      </w:ins>
    </w:p>
    <w:p w14:paraId="66BFF53F" w14:textId="689759D7" w:rsidR="00D619DD" w:rsidRDefault="000B4428" w:rsidP="00302E72">
      <w:pPr>
        <w:rPr>
          <w:rFonts w:eastAsiaTheme="minorEastAsia"/>
          <w:lang w:val="el-GR"/>
        </w:rPr>
      </w:pPr>
      <w:ins w:id="5070" w:author="Στάθης Καπ" w:date="2023-02-07T19:31:00Z">
        <w:r>
          <w:rPr>
            <w:lang w:val="el-GR"/>
          </w:rPr>
          <w:t xml:space="preserve">Αυτό θα συνεχιστεί μέχρι να είναι έγκυρη η διαδρομή </w:t>
        </w:r>
      </w:ins>
      <m:oMath>
        <m:r>
          <w:ins w:id="5071" w:author="Στάθης Καπ" w:date="2023-02-07T19:31:00Z">
            <w:rPr>
              <w:rFonts w:ascii="Cambria Math" w:hAnsi="Cambria Math"/>
              <w:lang w:val="el-GR"/>
            </w:rPr>
            <m:t>Wal</m:t>
          </w:ins>
        </m:r>
        <m:sSub>
          <m:sSubPr>
            <m:ctrlPr>
              <w:ins w:id="5072" w:author="Στάθης Καπ" w:date="2023-02-07T19:31:00Z">
                <w:rPr>
                  <w:rFonts w:ascii="Cambria Math" w:hAnsi="Cambria Math"/>
                  <w:i/>
                  <w:lang w:val="el-GR"/>
                </w:rPr>
              </w:ins>
            </m:ctrlPr>
          </m:sSubPr>
          <m:e>
            <m:r>
              <w:ins w:id="5073" w:author="Στάθης Καπ" w:date="2023-02-07T19:31:00Z">
                <w:rPr>
                  <w:rFonts w:ascii="Cambria Math" w:hAnsi="Cambria Math"/>
                  <w:lang w:val="el-GR"/>
                </w:rPr>
                <m:t>k</m:t>
              </w:ins>
            </m:r>
          </m:e>
          <m:sub>
            <m:r>
              <w:ins w:id="5074" w:author="Στάθης Καπ" w:date="2023-02-07T19:31:00Z">
                <w:rPr>
                  <w:rFonts w:ascii="Cambria Math" w:hAnsi="Cambria Math"/>
                  <w:lang w:val="el-GR"/>
                </w:rPr>
                <m:t>B</m:t>
              </w:ins>
            </m:r>
          </m:sub>
        </m:sSub>
      </m:oMath>
      <w:ins w:id="5075" w:author="Στάθης Καπ" w:date="2023-02-07T19:31:00Z">
        <w:r>
          <w:rPr>
            <w:rFonts w:eastAsiaTheme="minorEastAsia"/>
            <w:lang w:val="el-GR"/>
          </w:rPr>
          <w:t xml:space="preserve"> μ</w:t>
        </w:r>
      </w:ins>
      <w:ins w:id="5076" w:author="Στάθης Καπ" w:date="2023-02-07T19:32:00Z">
        <w:r>
          <w:rPr>
            <w:rFonts w:eastAsiaTheme="minorEastAsia"/>
            <w:lang w:val="el-GR"/>
          </w:rPr>
          <w:t xml:space="preserve">ε την εισαγωγή του </w:t>
        </w:r>
      </w:ins>
      <w:ins w:id="5077" w:author="Στάθης Καπ" w:date="2023-02-14T23:09:00Z">
        <w:r w:rsidR="00FB12EA">
          <w:rPr>
            <w:rFonts w:eastAsiaTheme="minorEastAsia"/>
          </w:rPr>
          <w:t>g</w:t>
        </w:r>
      </w:ins>
      <w:ins w:id="5078" w:author="Στάθης Καπ" w:date="2023-02-07T19:32:00Z">
        <w:r w:rsidRPr="000B4428">
          <w:rPr>
            <w:rFonts w:eastAsiaTheme="minorEastAsia"/>
            <w:lang w:val="el-GR"/>
            <w:rPrChange w:id="5079" w:author="Στάθης Καπ" w:date="2023-02-07T19:32:00Z">
              <w:rPr>
                <w:rFonts w:eastAsiaTheme="minorEastAsia"/>
              </w:rPr>
            </w:rPrChange>
          </w:rPr>
          <w:t>’.</w:t>
        </w:r>
      </w:ins>
      <w:ins w:id="5080" w:author="Στάθης Καπ" w:date="2023-02-07T19:35:00Z">
        <w:r>
          <w:rPr>
            <w:rFonts w:eastAsiaTheme="minorEastAsia"/>
            <w:lang w:val="el-GR"/>
          </w:rPr>
          <w:t xml:space="preserve"> </w:t>
        </w:r>
      </w:ins>
      <w:ins w:id="5081" w:author="Στάθης Καπ" w:date="2023-02-25T21:16:00Z">
        <w:r w:rsidR="00521297">
          <w:rPr>
            <w:rFonts w:eastAsiaTheme="minorEastAsia"/>
            <w:lang w:val="el-GR"/>
          </w:rPr>
          <w:t xml:space="preserve">Όταν πλέον η εισαγωγή του </w:t>
        </w:r>
        <w:r w:rsidR="00521297">
          <w:rPr>
            <w:rFonts w:eastAsiaTheme="minorEastAsia"/>
          </w:rPr>
          <w:t>g</w:t>
        </w:r>
        <w:r w:rsidR="00521297" w:rsidRPr="002725DE">
          <w:rPr>
            <w:rFonts w:eastAsiaTheme="minorEastAsia"/>
            <w:lang w:val="el-GR"/>
            <w:rPrChange w:id="5082" w:author="Στάθης Καπ" w:date="2023-02-25T21:17:00Z">
              <w:rPr>
                <w:rFonts w:eastAsiaTheme="minorEastAsia"/>
              </w:rPr>
            </w:rPrChange>
          </w:rPr>
          <w:t>’</w:t>
        </w:r>
        <w:r w:rsidR="00521297">
          <w:rPr>
            <w:rFonts w:eastAsiaTheme="minorEastAsia"/>
            <w:lang w:val="el-GR"/>
          </w:rPr>
          <w:t xml:space="preserve"> είναι έγκυρη, η</w:t>
        </w:r>
      </w:ins>
      <w:ins w:id="5083" w:author="Στάθης Καπ" w:date="2023-02-15T01:21:00Z">
        <w:r w:rsidR="00353FEE" w:rsidRPr="00353FEE">
          <w:rPr>
            <w:rFonts w:eastAsiaTheme="minorEastAsia"/>
            <w:lang w:val="el-GR"/>
            <w:rPrChange w:id="5084" w:author="Στάθης Καπ" w:date="2023-02-15T01:22:00Z">
              <w:rPr>
                <w:rFonts w:eastAsiaTheme="minorEastAsia"/>
              </w:rPr>
            </w:rPrChange>
          </w:rPr>
          <w:t xml:space="preserve"> </w:t>
        </w:r>
        <w:r w:rsidR="00353FEE">
          <w:rPr>
            <w:rFonts w:eastAsiaTheme="minorEastAsia"/>
            <w:lang w:val="el-GR"/>
          </w:rPr>
          <w:t>διαδικασία αυτή θα επαναληφθεί για τη διαδρομή</w:t>
        </w:r>
      </w:ins>
      <w:ins w:id="5085" w:author="Στάθης Καπ" w:date="2023-02-15T01:22:00Z">
        <w:r w:rsidR="00353FEE" w:rsidRPr="00353FEE">
          <w:rPr>
            <w:rFonts w:eastAsiaTheme="minorEastAsia"/>
            <w:lang w:val="el-GR"/>
            <w:rPrChange w:id="5086" w:author="Στάθης Καπ" w:date="2023-02-15T01:22:00Z">
              <w:rPr>
                <w:rFonts w:eastAsiaTheme="minorEastAsia"/>
              </w:rPr>
            </w:rPrChange>
          </w:rPr>
          <w:t xml:space="preserve"> </w:t>
        </w:r>
      </w:ins>
      <m:oMath>
        <m:sSub>
          <m:sSubPr>
            <m:ctrlPr>
              <w:ins w:id="5087" w:author="Στάθης Καπ" w:date="2023-02-15T01:22:00Z">
                <w:rPr>
                  <w:rFonts w:ascii="Cambria Math" w:eastAsiaTheme="minorEastAsia" w:hAnsi="Cambria Math"/>
                  <w:i/>
                  <w:lang w:val="el-GR"/>
                </w:rPr>
              </w:ins>
            </m:ctrlPr>
          </m:sSubPr>
          <m:e>
            <m:r>
              <w:ins w:id="5088" w:author="Στάθης Καπ" w:date="2023-02-15T01:22:00Z">
                <w:rPr>
                  <w:rFonts w:ascii="Cambria Math" w:eastAsiaTheme="minorEastAsia" w:hAnsi="Cambria Math"/>
                  <w:lang w:val="el-GR"/>
                </w:rPr>
                <m:t>w</m:t>
              </w:ins>
            </m:r>
          </m:e>
          <m:sub>
            <m:r>
              <w:ins w:id="5089" w:author="Στάθης Καπ" w:date="2023-02-15T01:22:00Z">
                <w:rPr>
                  <w:rFonts w:ascii="Cambria Math" w:eastAsiaTheme="minorEastAsia" w:hAnsi="Cambria Math"/>
                  <w:lang w:val="el-GR"/>
                </w:rPr>
                <m:t>b</m:t>
              </w:ins>
            </m:r>
          </m:sub>
        </m:sSub>
      </m:oMath>
      <w:ins w:id="5090" w:author="Στάθης Καπ" w:date="2023-02-15T01:22:00Z">
        <w:r w:rsidR="00353FEE" w:rsidRPr="00353FEE">
          <w:rPr>
            <w:rFonts w:eastAsiaTheme="minorEastAsia"/>
            <w:lang w:val="el-GR"/>
            <w:rPrChange w:id="5091" w:author="Στάθης Καπ" w:date="2023-02-15T01:22:00Z">
              <w:rPr>
                <w:rFonts w:eastAsiaTheme="minorEastAsia"/>
              </w:rPr>
            </w:rPrChange>
          </w:rPr>
          <w:t>.</w:t>
        </w:r>
      </w:ins>
      <w:ins w:id="5092" w:author="Στάθης Καπ" w:date="2023-02-15T01:28:00Z">
        <w:r w:rsidR="006C401B" w:rsidRPr="006C401B">
          <w:rPr>
            <w:rFonts w:eastAsiaTheme="minorEastAsia"/>
            <w:lang w:val="el-GR"/>
            <w:rPrChange w:id="5093" w:author="Στάθης Καπ" w:date="2023-02-15T01:28:00Z">
              <w:rPr>
                <w:rFonts w:eastAsiaTheme="minorEastAsia"/>
              </w:rPr>
            </w:rPrChange>
          </w:rPr>
          <w:t xml:space="preserve"> </w:t>
        </w:r>
      </w:ins>
      <w:ins w:id="5094" w:author="Στάθης Καπ" w:date="2023-02-07T19:35:00Z">
        <w:r>
          <w:rPr>
            <w:rFonts w:eastAsiaTheme="minorEastAsia"/>
            <w:lang w:val="el-GR"/>
          </w:rPr>
          <w:t>Ακόμα και αν αφαιρεθούν όλοι οι</w:t>
        </w:r>
      </w:ins>
      <w:ins w:id="5095" w:author="Στάθης Καπ" w:date="2023-02-15T01:22:00Z">
        <w:r w:rsidR="00353FEE">
          <w:rPr>
            <w:rFonts w:eastAsiaTheme="minorEastAsia"/>
            <w:lang w:val="el-GR"/>
          </w:rPr>
          <w:t xml:space="preserve"> κόμβοι από μία διαδρομή και μείνει μόνο ο </w:t>
        </w:r>
      </w:ins>
      <w:ins w:id="5096" w:author="Στάθης Καπ" w:date="2023-02-15T01:23:00Z">
        <w:r w:rsidR="00353FEE">
          <w:rPr>
            <w:rFonts w:eastAsiaTheme="minorEastAsia"/>
            <w:lang w:val="el-GR"/>
          </w:rPr>
          <w:t xml:space="preserve">ουδέτερος </w:t>
        </w:r>
      </w:ins>
      <w:ins w:id="5097" w:author="Στάθης Καπ" w:date="2023-02-25T21:17:00Z">
        <w:r w:rsidR="002725DE">
          <w:rPr>
            <w:rFonts w:eastAsiaTheme="minorEastAsia"/>
            <w:lang w:val="el-GR"/>
          </w:rPr>
          <w:t xml:space="preserve">τεχνητός </w:t>
        </w:r>
      </w:ins>
      <w:ins w:id="5098" w:author="Στάθης Καπ" w:date="2023-02-15T01:23:00Z">
        <w:r w:rsidR="00353FEE">
          <w:rPr>
            <w:rFonts w:eastAsiaTheme="minorEastAsia"/>
            <w:lang w:val="el-GR"/>
          </w:rPr>
          <w:t>κόμβος του προηγούμενου διαστήματος</w:t>
        </w:r>
      </w:ins>
      <w:ins w:id="5099" w:author="Στάθης Καπ" w:date="2023-02-07T19:35:00Z">
        <w:r w:rsidRPr="000B4428">
          <w:rPr>
            <w:rFonts w:eastAsiaTheme="minorEastAsia"/>
            <w:lang w:val="el-GR"/>
            <w:rPrChange w:id="5100" w:author="Στάθης Καπ" w:date="2023-02-07T19:35:00Z">
              <w:rPr>
                <w:rFonts w:eastAsiaTheme="minorEastAsia"/>
              </w:rPr>
            </w:rPrChange>
          </w:rPr>
          <w:t>,</w:t>
        </w:r>
      </w:ins>
      <w:ins w:id="5101" w:author="Στάθης Καπ" w:date="2023-02-15T01:23:00Z">
        <w:r w:rsidR="00353FEE">
          <w:rPr>
            <w:rFonts w:eastAsiaTheme="minorEastAsia"/>
            <w:lang w:val="el-GR"/>
          </w:rPr>
          <w:t xml:space="preserve"> ο αλγόριθμος μπορεί να το διαχειριστεί </w:t>
        </w:r>
      </w:ins>
      <w:ins w:id="5102" w:author="Στάθης Καπ" w:date="2023-02-14T23:10:00Z">
        <w:r w:rsidR="00A13208">
          <w:rPr>
            <w:rFonts w:eastAsiaTheme="minorEastAsia"/>
            <w:lang w:val="el-GR"/>
          </w:rPr>
          <w:t>καθώς όπως αναφέρθηκε και στην υποενότητα 4.3.1, εξετά</w:t>
        </w:r>
      </w:ins>
      <w:ins w:id="5103" w:author="Στάθης Καπ" w:date="2023-02-14T23:11:00Z">
        <w:r w:rsidR="00A13208">
          <w:rPr>
            <w:rFonts w:eastAsiaTheme="minorEastAsia"/>
            <w:lang w:val="el-GR"/>
          </w:rPr>
          <w:t xml:space="preserve">ζεται ακόμα και η </w:t>
        </w:r>
      </w:ins>
      <w:ins w:id="5104" w:author="Στάθης Καπ" w:date="2023-02-14T23:12:00Z">
        <w:r w:rsidR="00A13208">
          <w:rPr>
            <w:rFonts w:eastAsiaTheme="minorEastAsia"/>
            <w:lang w:val="el-GR"/>
          </w:rPr>
          <w:t xml:space="preserve">θέση μετά τον τελευταίο κόμβο ως θέση εισαγωγής. </w:t>
        </w:r>
      </w:ins>
      <w:ins w:id="5105" w:author="Στάθης Καπ" w:date="2023-02-14T23:10:00Z">
        <w:r w:rsidR="00A13208">
          <w:rPr>
            <w:rFonts w:eastAsiaTheme="minorEastAsia"/>
            <w:lang w:val="el-GR"/>
          </w:rPr>
          <w:t xml:space="preserve">Οπότε ο ελάχιστος αριθμός κόμβων που </w:t>
        </w:r>
      </w:ins>
      <w:ins w:id="5106" w:author="Στάθης Καπ" w:date="2023-02-15T01:17:00Z">
        <w:r w:rsidR="00FF1BC7">
          <w:rPr>
            <w:rFonts w:eastAsiaTheme="minorEastAsia"/>
            <w:lang w:val="el-GR"/>
          </w:rPr>
          <w:t>μπορεί</w:t>
        </w:r>
      </w:ins>
      <w:ins w:id="5107" w:author="Στάθης Καπ" w:date="2023-02-14T23:10:00Z">
        <w:r w:rsidR="00A13208">
          <w:rPr>
            <w:rFonts w:eastAsiaTheme="minorEastAsia"/>
            <w:lang w:val="el-GR"/>
          </w:rPr>
          <w:t xml:space="preserve"> να έχει μια διαδρομή είναι 1.</w:t>
        </w:r>
      </w:ins>
      <w:del w:id="5108" w:author="Στάθης Καπ" w:date="2023-02-01T06:01:00Z">
        <w:r w:rsidR="004D7D74" w:rsidRPr="00302E72">
          <w:rPr>
            <w:lang w:val="el-GR"/>
          </w:rPr>
          <w:delText>αυτή να μην παραβιάζει κάποιον</w:delText>
        </w:r>
      </w:del>
      <w:del w:id="5109" w:author="Στάθης Καπ" w:date="2023-02-02T18:19:00Z">
        <w:r w:rsidR="004D7D74" w:rsidRPr="00302E72" w:rsidDel="00CF30DC">
          <w:rPr>
            <w:lang w:val="el-GR"/>
          </w:rPr>
          <w:delText xml:space="preserve"> από τους </w:delText>
        </w:r>
      </w:del>
    </w:p>
    <w:p w14:paraId="79C119CC" w14:textId="522432E2" w:rsidR="007006CD" w:rsidRDefault="00353FEE">
      <w:pPr>
        <w:jc w:val="center"/>
        <w:rPr>
          <w:rFonts w:eastAsiaTheme="minorEastAsia"/>
          <w:lang w:val="el-GR"/>
        </w:rPr>
        <w:pPrChange w:id="5110" w:author="Στάθης Καπ" w:date="2023-02-07T20:42:00Z">
          <w:pPr/>
        </w:pPrChange>
      </w:pPr>
      <w:r>
        <w:rPr>
          <w:noProof/>
        </w:rPr>
        <w:drawing>
          <wp:inline distT="0" distB="0" distL="0" distR="0" wp14:anchorId="51C0E83C" wp14:editId="709A215B">
            <wp:extent cx="3600450" cy="1200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450" cy="1200150"/>
                    </a:xfrm>
                    <a:prstGeom prst="rect">
                      <a:avLst/>
                    </a:prstGeom>
                  </pic:spPr>
                </pic:pic>
              </a:graphicData>
            </a:graphic>
          </wp:inline>
        </w:drawing>
      </w:r>
    </w:p>
    <w:p w14:paraId="31C508FF" w14:textId="6E026AFF" w:rsidR="00DA2B79" w:rsidRPr="00D900FC" w:rsidRDefault="00077492" w:rsidP="00302E72">
      <w:pPr>
        <w:rPr>
          <w:rFonts w:eastAsiaTheme="minorEastAsia"/>
          <w:lang w:val="el-GR"/>
        </w:rPr>
      </w:pPr>
      <w:r>
        <w:rPr>
          <w:rFonts w:eastAsiaTheme="minorEastAsia"/>
          <w:lang w:val="el-GR"/>
        </w:rPr>
        <w:t xml:space="preserve">Αφότου τελειώσει αυτή η προεργασία στις διαδρομές του </w:t>
      </w:r>
      <w:r w:rsidR="007006CD">
        <w:rPr>
          <w:rFonts w:eastAsiaTheme="minorEastAsia"/>
          <w:lang w:val="el-GR"/>
        </w:rPr>
        <w:t>προβλήματος</w:t>
      </w:r>
      <w:r>
        <w:rPr>
          <w:rFonts w:eastAsiaTheme="minorEastAsia"/>
          <w:lang w:val="el-GR"/>
        </w:rPr>
        <w:t xml:space="preserve"> Β, </w:t>
      </w:r>
      <w:r w:rsidR="001915EC">
        <w:rPr>
          <w:rFonts w:eastAsiaTheme="minorEastAsia"/>
          <w:lang w:val="el-GR"/>
        </w:rPr>
        <w:t>θα ακολουθήσει</w:t>
      </w:r>
      <w:r>
        <w:rPr>
          <w:rFonts w:eastAsiaTheme="minorEastAsia"/>
          <w:lang w:val="el-GR"/>
        </w:rPr>
        <w:t xml:space="preserve"> η διαδικασία της Τοπικής Αναζήτησης</w:t>
      </w:r>
      <w:r w:rsidR="00FF1BC7">
        <w:rPr>
          <w:rFonts w:eastAsiaTheme="minorEastAsia"/>
          <w:lang w:val="el-GR"/>
        </w:rPr>
        <w:t xml:space="preserve"> από την οποία προκύπτουν δύο νέες διαδρομές για το </w:t>
      </w:r>
      <m:oMath>
        <m:r>
          <w:rPr>
            <w:rFonts w:ascii="Cambria Math" w:eastAsiaTheme="minorEastAsia" w:hAnsi="Cambria Math"/>
            <w:lang w:val="el-GR"/>
          </w:rPr>
          <m:t>topt</m:t>
        </m:r>
        <m:sSub>
          <m:sSubPr>
            <m:ctrlPr>
              <w:rPr>
                <w:rFonts w:ascii="Cambria Math" w:eastAsiaTheme="minorEastAsia" w:hAnsi="Cambria Math"/>
                <w:i/>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D900FC" w:rsidRPr="00D900FC">
        <w:rPr>
          <w:rFonts w:eastAsiaTheme="minorEastAsia"/>
          <w:lang w:val="el-GR"/>
          <w:rPrChange w:id="5111" w:author="Στάθης Καπ" w:date="2023-02-15T01:17:00Z">
            <w:rPr>
              <w:rFonts w:eastAsiaTheme="minorEastAsia"/>
            </w:rPr>
          </w:rPrChange>
        </w:rPr>
        <w:t>.</w:t>
      </w:r>
    </w:p>
    <w:p w14:paraId="4944E33D" w14:textId="4C48B5E5" w:rsidR="00DA2B79" w:rsidRDefault="007224FB">
      <w:pPr>
        <w:jc w:val="center"/>
        <w:rPr>
          <w:rFonts w:eastAsiaTheme="minorEastAsia"/>
          <w:lang w:val="el-GR"/>
        </w:rPr>
        <w:pPrChange w:id="5112" w:author="Στάθης Καπ" w:date="2023-02-07T21:01:00Z">
          <w:pPr/>
        </w:pPrChange>
      </w:pPr>
      <w:r>
        <w:rPr>
          <w:noProof/>
        </w:rPr>
        <w:lastRenderedPageBreak/>
        <w:drawing>
          <wp:inline distT="0" distB="0" distL="0" distR="0" wp14:anchorId="1C7702D0" wp14:editId="1CB39944">
            <wp:extent cx="4276725" cy="1190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6725" cy="1190625"/>
                    </a:xfrm>
                    <a:prstGeom prst="rect">
                      <a:avLst/>
                    </a:prstGeom>
                  </pic:spPr>
                </pic:pic>
              </a:graphicData>
            </a:graphic>
          </wp:inline>
        </w:drawing>
      </w:r>
    </w:p>
    <w:p w14:paraId="486B2F3C" w14:textId="2A587652" w:rsidR="00077492" w:rsidRDefault="00077492" w:rsidP="00302E72">
      <w:pPr>
        <w:rPr>
          <w:rFonts w:eastAsiaTheme="minorEastAsia"/>
          <w:lang w:val="el-GR"/>
        </w:rPr>
      </w:pPr>
      <w:r>
        <w:rPr>
          <w:rFonts w:eastAsiaTheme="minorEastAsia"/>
          <w:lang w:val="el-GR"/>
        </w:rPr>
        <w:t xml:space="preserve"> Όταν τελειώσει η Τοπική Αναζήτηση, αφαιρούνται οι αρχικοί</w:t>
      </w:r>
      <w:r w:rsidR="00455B10">
        <w:rPr>
          <w:rFonts w:eastAsiaTheme="minorEastAsia"/>
          <w:lang w:val="el-GR"/>
        </w:rPr>
        <w:t xml:space="preserve"> τεχνητοί</w:t>
      </w:r>
      <w:r>
        <w:rPr>
          <w:rFonts w:eastAsiaTheme="minorEastAsia"/>
          <w:lang w:val="el-GR"/>
        </w:rPr>
        <w:t xml:space="preserve"> </w:t>
      </w:r>
      <w:r w:rsidR="00E75C87">
        <w:rPr>
          <w:rFonts w:eastAsiaTheme="minorEastAsia"/>
          <w:lang w:val="el-GR"/>
        </w:rPr>
        <w:t>κόμβοι</w:t>
      </w:r>
      <w:r>
        <w:rPr>
          <w:rFonts w:eastAsiaTheme="minorEastAsia"/>
          <w:lang w:val="el-GR"/>
        </w:rPr>
        <w:t xml:space="preserve"> των διαδρομών</w:t>
      </w:r>
      <w:r w:rsidR="00DA2B79">
        <w:rPr>
          <w:rFonts w:eastAsiaTheme="minorEastAsia"/>
          <w:lang w:val="el-GR"/>
        </w:rPr>
        <w:t xml:space="preserve"> και ενημερώνονται οι χρόνοι</w:t>
      </w:r>
      <w:r w:rsidR="00DD5883">
        <w:rPr>
          <w:rFonts w:eastAsiaTheme="minorEastAsia"/>
          <w:lang w:val="el-GR"/>
        </w:rPr>
        <w:t xml:space="preserve"> όλων των κόμβων.</w:t>
      </w:r>
    </w:p>
    <w:p w14:paraId="60CE9357" w14:textId="7AF547F4" w:rsidR="00DA2B79" w:rsidRPr="00DA2B79" w:rsidRDefault="00D900FC">
      <w:pPr>
        <w:jc w:val="center"/>
        <w:rPr>
          <w:rFonts w:eastAsiaTheme="minorEastAsia"/>
          <w:lang w:val="el-GR"/>
        </w:rPr>
        <w:pPrChange w:id="5113" w:author="Στάθης Καπ" w:date="2023-02-07T21:03:00Z">
          <w:pPr/>
        </w:pPrChange>
      </w:pPr>
      <w:r>
        <w:rPr>
          <w:noProof/>
        </w:rPr>
        <w:drawing>
          <wp:inline distT="0" distB="0" distL="0" distR="0" wp14:anchorId="2ED652C7" wp14:editId="6F326EF0">
            <wp:extent cx="37814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81425" cy="1228725"/>
                    </a:xfrm>
                    <a:prstGeom prst="rect">
                      <a:avLst/>
                    </a:prstGeom>
                  </pic:spPr>
                </pic:pic>
              </a:graphicData>
            </a:graphic>
          </wp:inline>
        </w:drawing>
      </w:r>
    </w:p>
    <w:p w14:paraId="778827FA" w14:textId="0D54B7F7" w:rsidR="000B4428" w:rsidRDefault="000B4428">
      <w:pPr>
        <w:pStyle w:val="ListParagraph"/>
        <w:ind w:left="0"/>
        <w:rPr>
          <w:rFonts w:eastAsiaTheme="minorEastAsia"/>
          <w:lang w:val="el-GR"/>
        </w:rPr>
        <w:pPrChange w:id="5114" w:author="Στάθης Καπ" w:date="2023-02-07T19:39:00Z">
          <w:pPr>
            <w:pStyle w:val="ListParagraph"/>
          </w:pPr>
        </w:pPrChange>
      </w:pPr>
      <w:r>
        <w:rPr>
          <w:rFonts w:eastAsiaTheme="minorEastAsia"/>
          <w:lang w:val="el-GR"/>
        </w:rPr>
        <w:t xml:space="preserve">Υπενθυμίζεται πως είναι επιτρεπτές οι </w:t>
      </w:r>
      <w:r w:rsidR="00DA2B79">
        <w:rPr>
          <w:rFonts w:eastAsiaTheme="minorEastAsia"/>
          <w:lang w:val="el-GR"/>
        </w:rPr>
        <w:t>αφίξεις</w:t>
      </w:r>
      <w:r>
        <w:rPr>
          <w:rFonts w:eastAsiaTheme="minorEastAsia"/>
          <w:lang w:val="el-GR"/>
        </w:rPr>
        <w:t xml:space="preserve"> στους κόμβους πριν τα χρονικά τους παράθυρα αλλά όχι μετά. Οπότε, η ολίσθηση</w:t>
      </w:r>
      <w:r w:rsidRPr="00002525">
        <w:rPr>
          <w:rFonts w:eastAsiaTheme="minorEastAsia"/>
          <w:lang w:val="el-GR"/>
        </w:rPr>
        <w:t xml:space="preserve"> </w:t>
      </w:r>
      <w:r>
        <w:rPr>
          <w:rFonts w:eastAsiaTheme="minorEastAsia"/>
          <w:lang w:val="el-GR"/>
        </w:rPr>
        <w:t>των χρόνων άφιξης, αναχώρησης κ.λπ. των κόμβων προς τα πίσω δε μπορεί να δημιουργήσει μη έγκυρες διαδρομές.</w:t>
      </w:r>
    </w:p>
    <w:p w14:paraId="661A7A78" w14:textId="10205AA7" w:rsidR="00EE44E9" w:rsidRDefault="00E93230" w:rsidP="00093B36">
      <w:pPr>
        <w:pStyle w:val="Heading2"/>
        <w:rPr>
          <w:rFonts w:eastAsiaTheme="minorEastAsia"/>
          <w:lang w:val="el-GR"/>
        </w:rPr>
      </w:pPr>
      <w:bookmarkStart w:id="5115" w:name="_Toc128497609"/>
      <w:r w:rsidRPr="00093B36">
        <w:rPr>
          <w:rPrChange w:id="5116" w:author="Στάθης Καπ" w:date="2023-02-26T00:55:00Z">
            <w:rPr>
              <w:rFonts w:eastAsiaTheme="minorEastAsia"/>
              <w:lang w:val="el-GR"/>
            </w:rPr>
          </w:rPrChange>
        </w:rPr>
        <w:t>Υπερχείλιση</w:t>
      </w:r>
      <w:r w:rsidR="00FC1EC0">
        <w:rPr>
          <w:rFonts w:eastAsiaTheme="minorEastAsia"/>
          <w:lang w:val="el-GR"/>
        </w:rPr>
        <w:t xml:space="preserve"> </w:t>
      </w:r>
      <w:r>
        <w:rPr>
          <w:rFonts w:eastAsiaTheme="minorEastAsia"/>
          <w:lang w:val="el-GR"/>
        </w:rPr>
        <w:t>Διαδρομών</w:t>
      </w:r>
      <w:bookmarkEnd w:id="5115"/>
    </w:p>
    <w:p w14:paraId="18BFF525" w14:textId="114D14B6" w:rsidR="00D619DD" w:rsidRDefault="00066468" w:rsidP="00E93230">
      <w:pPr>
        <w:rPr>
          <w:iCs/>
          <w:lang w:val="el-GR"/>
        </w:rPr>
      </w:pPr>
      <w:r>
        <w:rPr>
          <w:iCs/>
          <w:lang w:val="el-GR"/>
        </w:rPr>
        <w:t>Η</w:t>
      </w:r>
      <w:r w:rsidR="00FC1EC0">
        <w:rPr>
          <w:iCs/>
          <w:lang w:val="el-GR"/>
        </w:rPr>
        <w:t xml:space="preserve"> αρχικοποίηση του </w:t>
      </w:r>
      <w:r w:rsidR="00177203">
        <w:rPr>
          <w:iCs/>
          <w:lang w:val="el-GR"/>
        </w:rPr>
        <w:t>διανύσματος</w:t>
      </w:r>
      <w:r w:rsidR="00FC1EC0">
        <w:rPr>
          <w:iCs/>
          <w:lang w:val="el-GR"/>
        </w:rPr>
        <w:t xml:space="preserve"> των </w:t>
      </w:r>
      <w:ins w:id="5117" w:author="Στάθης Καπ" w:date="2023-02-27T00:05:00Z">
        <w:r w:rsidR="006D6DCE">
          <w:rPr>
            <w:iCs/>
            <w:lang w:val="el-GR"/>
          </w:rPr>
          <w:t xml:space="preserve">επιμέρους </w:t>
        </w:r>
      </w:ins>
      <w:r w:rsidR="00FC1EC0">
        <w:rPr>
          <w:iCs/>
          <w:lang w:val="el-GR"/>
        </w:rPr>
        <w:t xml:space="preserve">λύσεων </w:t>
      </w:r>
      <w:r w:rsidR="00177203">
        <w:rPr>
          <w:iCs/>
          <w:lang w:val="el-GR"/>
        </w:rPr>
        <w:t>(</w:t>
      </w:r>
      <w:r w:rsidR="00FC1EC0">
        <w:rPr>
          <w:iCs/>
        </w:rPr>
        <w:t>processSolutions</w:t>
      </w:r>
      <w:r w:rsidR="00177203">
        <w:rPr>
          <w:iCs/>
          <w:lang w:val="el-GR"/>
        </w:rPr>
        <w:t xml:space="preserve">) γίνεται προσθέτοντας σε κάθε διαδρομή του πρώτου </w:t>
      </w:r>
      <w:r>
        <w:rPr>
          <w:iCs/>
          <w:lang w:val="el-GR"/>
        </w:rPr>
        <w:t>διαστήματος</w:t>
      </w:r>
      <w:r w:rsidR="00177203">
        <w:rPr>
          <w:iCs/>
          <w:lang w:val="el-GR"/>
        </w:rPr>
        <w:t xml:space="preserve"> την αφετηρία του </w:t>
      </w:r>
      <w:r w:rsidR="008E693C">
        <w:rPr>
          <w:iCs/>
          <w:lang w:val="el-GR"/>
        </w:rPr>
        <w:t>πρωτότυπου</w:t>
      </w:r>
      <w:r w:rsidR="00177203">
        <w:rPr>
          <w:iCs/>
          <w:lang w:val="el-GR"/>
        </w:rPr>
        <w:t xml:space="preserve"> προβλήματος</w:t>
      </w:r>
      <w:r w:rsidR="000718B2">
        <w:rPr>
          <w:iCs/>
          <w:lang w:val="el-GR"/>
        </w:rPr>
        <w:t>.</w:t>
      </w:r>
      <w:r w:rsidR="008E693C">
        <w:rPr>
          <w:iCs/>
          <w:lang w:val="el-GR"/>
        </w:rPr>
        <w:t xml:space="preserve"> Δεν προστίθεται όμως ο τερματικός σταθμός του πρωτότυπου προβλήματος, στις διαδρομές του τελευταίου </w:t>
      </w:r>
      <w:r>
        <w:rPr>
          <w:iCs/>
          <w:lang w:val="el-GR"/>
        </w:rPr>
        <w:t>διαστήματος</w:t>
      </w:r>
      <w:ins w:id="5118" w:author="Στάθης Καπ" w:date="2023-03-01T05:42:00Z">
        <w:r w:rsidR="004819F9">
          <w:rPr>
            <w:iCs/>
            <w:lang w:val="el-GR"/>
          </w:rPr>
          <w:t>.</w:t>
        </w:r>
      </w:ins>
      <w:del w:id="5119" w:author="Στάθης Καπ" w:date="2023-03-01T05:42:00Z">
        <w:r w:rsidRPr="006D6DCE" w:rsidDel="004819F9">
          <w:rPr>
            <w:iCs/>
            <w:highlight w:val="yellow"/>
            <w:lang w:val="el-GR"/>
            <w:rPrChange w:id="5120" w:author="Στάθης Καπ" w:date="2023-02-27T00:05:00Z">
              <w:rPr>
                <w:iCs/>
              </w:rPr>
            </w:rPrChange>
          </w:rPr>
          <w:delText xml:space="preserve">. </w:delText>
        </w:r>
        <w:r w:rsidRPr="006D6DCE" w:rsidDel="004819F9">
          <w:rPr>
            <w:iCs/>
            <w:highlight w:val="yellow"/>
            <w:lang w:val="el-GR"/>
            <w:rPrChange w:id="5121" w:author="Στάθης Καπ" w:date="2023-02-27T00:05:00Z">
              <w:rPr>
                <w:iCs/>
                <w:lang w:val="el-GR"/>
              </w:rPr>
            </w:rPrChange>
          </w:rPr>
          <w:delText>Αυτό συμβαίνει διότι, θα δημιουργούταν πρόβλημα στην αφαίρεση των κόμβων κατά την προσθήκη αφετηρίας στο τελευταίο διάστημα, όπως περιεγράφηκε στην υποενότητα 4.3.</w:delText>
        </w:r>
      </w:del>
    </w:p>
    <w:p w14:paraId="03F93428" w14:textId="4479183C" w:rsidR="00066468" w:rsidRDefault="00066468" w:rsidP="00E93230">
      <w:pPr>
        <w:rPr>
          <w:iCs/>
          <w:lang w:val="el-GR"/>
        </w:rPr>
      </w:pPr>
      <w:r>
        <w:rPr>
          <w:iCs/>
          <w:lang w:val="el-GR"/>
        </w:rPr>
        <w:t xml:space="preserve">Για παράδειγμα, έστω ένα πρόβλημα </w:t>
      </w:r>
      <w:r>
        <w:rPr>
          <w:iCs/>
        </w:rPr>
        <w:t>OPTW</w:t>
      </w:r>
      <w:r w:rsidRPr="00066468">
        <w:rPr>
          <w:iCs/>
          <w:lang w:val="el-GR"/>
          <w:rPrChange w:id="5122" w:author="Στάθης Καπ" w:date="2023-02-17T18:20:00Z">
            <w:rPr>
              <w:iCs/>
            </w:rPr>
          </w:rPrChange>
        </w:rPr>
        <w:t xml:space="preserve"> </w:t>
      </w:r>
      <w:r>
        <w:rPr>
          <w:iCs/>
          <w:lang w:val="el-GR"/>
        </w:rPr>
        <w:t>χωρισμένο σε δύο διαστήματα:</w:t>
      </w:r>
    </w:p>
    <w:p w14:paraId="74A39B9F" w14:textId="12234379" w:rsidR="00066468" w:rsidRPr="00066468" w:rsidRDefault="00066C25">
      <w:pPr>
        <w:jc w:val="center"/>
        <w:rPr>
          <w:iCs/>
          <w:rPrChange w:id="5123" w:author="Στάθης Καπ" w:date="2023-02-17T18:23:00Z">
            <w:rPr>
              <w:iCs/>
              <w:lang w:val="el-GR"/>
            </w:rPr>
          </w:rPrChange>
        </w:rPr>
        <w:pPrChange w:id="5124" w:author="Στάθης Καπ" w:date="2023-02-17T18:23:00Z">
          <w:pPr/>
        </w:pPrChange>
      </w:pPr>
      <w:r>
        <w:rPr>
          <w:noProof/>
        </w:rPr>
        <w:drawing>
          <wp:inline distT="0" distB="0" distL="0" distR="0" wp14:anchorId="6DE028FC" wp14:editId="4B914CF3">
            <wp:extent cx="3114675" cy="666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14675" cy="666750"/>
                    </a:xfrm>
                    <a:prstGeom prst="rect">
                      <a:avLst/>
                    </a:prstGeom>
                  </pic:spPr>
                </pic:pic>
              </a:graphicData>
            </a:graphic>
          </wp:inline>
        </w:drawing>
      </w:r>
    </w:p>
    <w:p w14:paraId="6EA92CBC" w14:textId="6E242EC6" w:rsidR="00066C25" w:rsidRDefault="00066C25">
      <w:pPr>
        <w:rPr>
          <w:iCs/>
          <w:lang w:val="el-GR"/>
        </w:rPr>
      </w:pPr>
      <w:r>
        <w:rPr>
          <w:iCs/>
          <w:lang w:val="el-GR"/>
        </w:rPr>
        <w:t xml:space="preserve">Από τις προηγούμενες επαναλήψεις έχουν κατασκευαστεί ήδη δύο διαδρομές για τα δυο ξεχωριστά υποπροβλήματα. Το </w:t>
      </w:r>
      <w:r>
        <w:rPr>
          <w:iCs/>
        </w:rPr>
        <w:t>sd</w:t>
      </w:r>
      <w:r w:rsidRPr="00066C25">
        <w:rPr>
          <w:iCs/>
          <w:lang w:val="el-GR"/>
          <w:rPrChange w:id="5125" w:author="Στάθης Καπ" w:date="2023-02-17T18:28:00Z">
            <w:rPr>
              <w:iCs/>
            </w:rPr>
          </w:rPrChange>
        </w:rPr>
        <w:t xml:space="preserve"> </w:t>
      </w:r>
      <w:r>
        <w:rPr>
          <w:iCs/>
          <w:lang w:val="el-GR"/>
        </w:rPr>
        <w:t xml:space="preserve">είναι η αφετηρία του πρωτότυπου προβλήματος, και ο </w:t>
      </w:r>
      <w:r>
        <w:rPr>
          <w:iCs/>
        </w:rPr>
        <w:t>ed</w:t>
      </w:r>
      <w:r w:rsidRPr="00066C25">
        <w:rPr>
          <w:iCs/>
          <w:lang w:val="el-GR"/>
          <w:rPrChange w:id="5126" w:author="Στάθης Καπ" w:date="2023-02-17T18:29:00Z">
            <w:rPr>
              <w:iCs/>
            </w:rPr>
          </w:rPrChange>
        </w:rPr>
        <w:t xml:space="preserve"> </w:t>
      </w:r>
      <w:r>
        <w:rPr>
          <w:iCs/>
          <w:lang w:val="el-GR"/>
        </w:rPr>
        <w:t>είναι ο τερματισμός του πρωτότυπου προβλήματος.</w:t>
      </w:r>
    </w:p>
    <w:p w14:paraId="47937151" w14:textId="2ED09A46" w:rsidR="008E693C" w:rsidRPr="00066C25" w:rsidRDefault="00066C25">
      <w:pPr>
        <w:rPr>
          <w:i/>
          <w:iCs/>
          <w:lang w:val="el-GR"/>
          <w:rPrChange w:id="5127" w:author="Στάθης Καπ" w:date="2023-02-17T18:30:00Z">
            <w:rPr>
              <w:iCs/>
              <w:lang w:val="el-GR"/>
            </w:rPr>
          </w:rPrChange>
        </w:rPr>
        <w:pPrChange w:id="5128" w:author="Στάθης Καπ" w:date="2023-02-15T23:14:00Z">
          <w:pPr>
            <w:pStyle w:val="ListParagraph"/>
          </w:pPr>
        </w:pPrChange>
      </w:pPr>
      <w:r>
        <w:rPr>
          <w:iCs/>
          <w:lang w:val="el-GR"/>
        </w:rPr>
        <w:t xml:space="preserve"> </w:t>
      </w:r>
      <w:r w:rsidR="00066468">
        <w:rPr>
          <w:iCs/>
          <w:lang w:val="el-GR"/>
        </w:rPr>
        <w:t xml:space="preserve">Όταν ο αλγόριθμος φτάσει στο υποπρόβλημα </w:t>
      </w:r>
      <m:oMath>
        <m:r>
          <w:rPr>
            <w:rFonts w:ascii="Cambria Math" w:hAnsi="Cambria Math"/>
            <w:lang w:val="el-GR"/>
          </w:rPr>
          <m:t>opt</m:t>
        </m:r>
        <m:sSub>
          <m:sSubPr>
            <m:ctrlPr>
              <w:rPr>
                <w:rFonts w:ascii="Cambria Math" w:hAnsi="Cambria Math"/>
                <w:i/>
                <w:iCs/>
                <w:lang w:val="el-GR"/>
              </w:rPr>
            </m:ctrlPr>
          </m:sSubPr>
          <m:e>
            <m:r>
              <w:rPr>
                <w:rFonts w:ascii="Cambria Math" w:hAnsi="Cambria Math"/>
                <w:lang w:val="el-GR"/>
              </w:rPr>
              <m:t>w</m:t>
            </m:r>
          </m:e>
          <m:sub>
            <m:r>
              <w:rPr>
                <w:rFonts w:ascii="Cambria Math" w:hAnsi="Cambria Math"/>
                <w:lang w:val="el-GR"/>
              </w:rPr>
              <m:t>b</m:t>
            </m:r>
          </m:sub>
        </m:sSub>
      </m:oMath>
      <w:r w:rsidR="00066468">
        <w:rPr>
          <w:rFonts w:eastAsiaTheme="minorEastAsia"/>
          <w:iCs/>
          <w:lang w:val="el-GR"/>
        </w:rPr>
        <w:t xml:space="preserve">, θα χρησιμοποιήσει έναν κλώνο του κόμβου </w:t>
      </w:r>
      <w:r w:rsidR="00066468">
        <w:rPr>
          <w:rFonts w:eastAsiaTheme="minorEastAsia"/>
          <w:iCs/>
        </w:rPr>
        <w:t>g</w:t>
      </w:r>
      <w:r w:rsidR="00066468">
        <w:rPr>
          <w:rFonts w:eastAsiaTheme="minorEastAsia"/>
          <w:iCs/>
          <w:lang w:val="el-GR"/>
        </w:rPr>
        <w:t xml:space="preserve"> τον </w:t>
      </w:r>
      <w:r w:rsidR="00066468">
        <w:rPr>
          <w:rFonts w:eastAsiaTheme="minorEastAsia"/>
          <w:iCs/>
        </w:rPr>
        <w:t>g</w:t>
      </w:r>
      <w:r w:rsidR="00066468" w:rsidRPr="00066468">
        <w:rPr>
          <w:rFonts w:eastAsiaTheme="minorEastAsia"/>
          <w:iCs/>
          <w:lang w:val="el-GR"/>
          <w:rPrChange w:id="5129" w:author="Στάθης Καπ" w:date="2023-02-17T18:25:00Z">
            <w:rPr>
              <w:rFonts w:eastAsiaTheme="minorEastAsia"/>
              <w:iCs/>
            </w:rPr>
          </w:rPrChange>
        </w:rPr>
        <w:t>’</w:t>
      </w:r>
      <w:r w:rsidR="00066468" w:rsidRPr="00066468">
        <w:rPr>
          <w:rFonts w:eastAsiaTheme="minorEastAsia"/>
          <w:iCs/>
          <w:lang w:val="el-GR"/>
          <w:rPrChange w:id="5130" w:author="Στάθης Καπ" w:date="2023-02-17T18:24:00Z">
            <w:rPr>
              <w:rFonts w:eastAsiaTheme="minorEastAsia"/>
              <w:iCs/>
            </w:rPr>
          </w:rPrChange>
        </w:rPr>
        <w:t xml:space="preserve">, </w:t>
      </w:r>
      <w:r w:rsidR="00066468">
        <w:rPr>
          <w:rFonts w:eastAsiaTheme="minorEastAsia"/>
          <w:iCs/>
          <w:lang w:val="el-GR"/>
        </w:rPr>
        <w:t xml:space="preserve">ως αφετηρία για τη διαδρομή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066468">
        <w:rPr>
          <w:rFonts w:eastAsiaTheme="minorEastAsia"/>
          <w:iCs/>
          <w:lang w:val="el-GR"/>
        </w:rPr>
        <w:t xml:space="preserve"> . Εάν, η εισαγωγή του </w:t>
      </w:r>
      <w:r w:rsidR="00066468">
        <w:rPr>
          <w:rFonts w:eastAsiaTheme="minorEastAsia"/>
          <w:iCs/>
        </w:rPr>
        <w:t>g</w:t>
      </w:r>
      <w:r w:rsidR="00066468" w:rsidRPr="00066C25">
        <w:rPr>
          <w:rFonts w:eastAsiaTheme="minorEastAsia"/>
          <w:iCs/>
          <w:lang w:val="el-GR"/>
          <w:rPrChange w:id="5131" w:author="Στάθης Καπ" w:date="2023-02-17T18:28:00Z">
            <w:rPr>
              <w:rFonts w:eastAsiaTheme="minorEastAsia"/>
              <w:iCs/>
            </w:rPr>
          </w:rPrChange>
        </w:rPr>
        <w:t xml:space="preserve">’ </w:t>
      </w:r>
      <w:r>
        <w:rPr>
          <w:rFonts w:eastAsiaTheme="minorEastAsia"/>
          <w:iCs/>
          <w:lang w:val="el-GR"/>
        </w:rPr>
        <w:t xml:space="preserve">δεν είναι δυνατή τότε θα αφαιρεθεί ο πρώτος κόμβος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Pr>
          <w:rFonts w:eastAsiaTheme="minorEastAsia"/>
          <w:iCs/>
          <w:lang w:val="el-GR"/>
        </w:rPr>
        <w:t xml:space="preserve"> δηλαδή στη συγκεκριμένη περίπτωση.</w:t>
      </w:r>
    </w:p>
    <w:p w14:paraId="15BC7221" w14:textId="77777777" w:rsidR="00BF04F2" w:rsidRPr="00002525" w:rsidRDefault="00BF04F2" w:rsidP="00E1425E">
      <w:pPr>
        <w:pStyle w:val="ListParagraph"/>
        <w:rPr>
          <w:iCs/>
          <w:lang w:val="el-GR"/>
        </w:rPr>
      </w:pPr>
    </w:p>
    <w:p w14:paraId="121F6185" w14:textId="160E405A" w:rsidR="009B7370" w:rsidRPr="009B7370" w:rsidRDefault="009B7370" w:rsidP="009B7370">
      <w:pPr>
        <w:jc w:val="center"/>
        <w:rPr>
          <w:lang w:val="el-GR"/>
        </w:rPr>
      </w:pPr>
    </w:p>
    <w:p w14:paraId="5DF1C9DF" w14:textId="5218D53F" w:rsidR="00F74684" w:rsidRDefault="00F74684" w:rsidP="008A3936">
      <w:pPr>
        <w:rPr>
          <w:lang w:val="el-GR"/>
        </w:rPr>
      </w:pPr>
    </w:p>
    <w:p w14:paraId="1DB9A582" w14:textId="77777777" w:rsidR="00F74684" w:rsidRDefault="00F74684">
      <w:pPr>
        <w:rPr>
          <w:lang w:val="el-GR"/>
        </w:rPr>
      </w:pPr>
      <w:r>
        <w:rPr>
          <w:lang w:val="el-GR"/>
        </w:rPr>
        <w:br w:type="page"/>
      </w:r>
    </w:p>
    <w:p w14:paraId="472ADACD" w14:textId="79DB0E2B" w:rsidR="00875A10" w:rsidRDefault="00F74684">
      <w:pPr>
        <w:pStyle w:val="Heading1"/>
        <w:rPr>
          <w:lang w:val="el-GR"/>
        </w:rPr>
        <w:pPrChange w:id="5132" w:author="Στάθης Καπ" w:date="2023-02-26T00:55:00Z">
          <w:pPr>
            <w:pStyle w:val="Heading1"/>
            <w:numPr>
              <w:numId w:val="4"/>
            </w:numPr>
            <w:ind w:left="720"/>
          </w:pPr>
        </w:pPrChange>
      </w:pPr>
      <w:bookmarkStart w:id="5133" w:name="_Toc128497610"/>
      <w:r>
        <w:rPr>
          <w:lang w:val="el-GR"/>
        </w:rPr>
        <w:lastRenderedPageBreak/>
        <w:t xml:space="preserve">Πειραματικά </w:t>
      </w:r>
      <w:r w:rsidRPr="00093B36">
        <w:rPr>
          <w:rPrChange w:id="5134" w:author="Στάθης Καπ" w:date="2023-02-26T00:55:00Z">
            <w:rPr>
              <w:lang w:val="el-GR"/>
            </w:rPr>
          </w:rPrChange>
        </w:rPr>
        <w:t>Αποτελέσματα</w:t>
      </w:r>
      <w:bookmarkEnd w:id="5133"/>
    </w:p>
    <w:tbl>
      <w:tblPr>
        <w:tblStyle w:val="TableGrid"/>
        <w:tblW w:w="5000" w:type="pct"/>
        <w:tblCellMar>
          <w:left w:w="0" w:type="dxa"/>
          <w:right w:w="0" w:type="dxa"/>
        </w:tblCellMar>
        <w:tblLook w:val="04A0" w:firstRow="1" w:lastRow="0" w:firstColumn="1" w:lastColumn="0" w:noHBand="0" w:noVBand="1"/>
        <w:tblPrChange w:id="5135" w:author="Στάθης Καπ" w:date="2023-02-27T02:00:00Z">
          <w:tblPr>
            <w:tblStyle w:val="TableGrid"/>
            <w:tblW w:w="0" w:type="auto"/>
            <w:tblLook w:val="04A0" w:firstRow="1" w:lastRow="0" w:firstColumn="1" w:lastColumn="0" w:noHBand="0" w:noVBand="1"/>
          </w:tblPr>
        </w:tblPrChange>
      </w:tblPr>
      <w:tblGrid>
        <w:gridCol w:w="947"/>
        <w:gridCol w:w="1012"/>
        <w:gridCol w:w="1010"/>
        <w:gridCol w:w="1130"/>
        <w:gridCol w:w="946"/>
        <w:gridCol w:w="946"/>
        <w:gridCol w:w="946"/>
        <w:gridCol w:w="946"/>
        <w:gridCol w:w="945"/>
        <w:tblGridChange w:id="5136">
          <w:tblGrid>
            <w:gridCol w:w="882"/>
            <w:gridCol w:w="882"/>
            <w:gridCol w:w="883"/>
            <w:gridCol w:w="883"/>
            <w:gridCol w:w="883"/>
            <w:gridCol w:w="883"/>
            <w:gridCol w:w="883"/>
            <w:gridCol w:w="883"/>
            <w:gridCol w:w="883"/>
          </w:tblGrid>
        </w:tblGridChange>
      </w:tblGrid>
      <w:tr w:rsidR="00FF66E2" w:rsidDel="001E2354" w14:paraId="1C37F245" w14:textId="0318152A" w:rsidTr="001E2354">
        <w:trPr>
          <w:del w:id="5137" w:author="Στάθης Καπ" w:date="2023-02-27T02:00:00Z"/>
        </w:trPr>
        <w:tc>
          <w:tcPr>
            <w:tcW w:w="536" w:type="pct"/>
            <w:tcPrChange w:id="5138" w:author="Στάθης Καπ" w:date="2023-02-27T02:00:00Z">
              <w:tcPr>
                <w:tcW w:w="882" w:type="dxa"/>
              </w:tcPr>
            </w:tcPrChange>
          </w:tcPr>
          <w:p w14:paraId="48B6F269" w14:textId="1A208966" w:rsidR="00FF66E2" w:rsidRPr="00FF66E2" w:rsidDel="001E2354" w:rsidRDefault="00FF66E2">
            <w:pPr>
              <w:jc w:val="center"/>
              <w:rPr>
                <w:del w:id="5139" w:author="Στάθης Καπ" w:date="2023-02-27T02:00:00Z"/>
                <w:sz w:val="20"/>
                <w:szCs w:val="20"/>
                <w:rPrChange w:id="5140" w:author="Στάθης Καπ" w:date="2023-02-26T07:43:00Z">
                  <w:rPr>
                    <w:del w:id="5141" w:author="Στάθης Καπ" w:date="2023-02-27T02:00:00Z"/>
                    <w:lang w:val="el-GR"/>
                  </w:rPr>
                </w:rPrChange>
              </w:rPr>
              <w:pPrChange w:id="5142" w:author="Στάθης Καπ" w:date="2023-02-26T07:43:00Z">
                <w:pPr/>
              </w:pPrChange>
            </w:pPr>
          </w:p>
        </w:tc>
        <w:tc>
          <w:tcPr>
            <w:tcW w:w="573" w:type="pct"/>
            <w:tcPrChange w:id="5143" w:author="Στάθης Καπ" w:date="2023-02-27T02:00:00Z">
              <w:tcPr>
                <w:tcW w:w="882" w:type="dxa"/>
              </w:tcPr>
            </w:tcPrChange>
          </w:tcPr>
          <w:p w14:paraId="2D7E94F7" w14:textId="5F18E566" w:rsidR="00FF66E2" w:rsidRPr="00FF66E2" w:rsidDel="001E2354" w:rsidRDefault="00FF66E2">
            <w:pPr>
              <w:jc w:val="center"/>
              <w:rPr>
                <w:del w:id="5144" w:author="Στάθης Καπ" w:date="2023-02-27T02:00:00Z"/>
                <w:sz w:val="20"/>
                <w:szCs w:val="20"/>
                <w:rPrChange w:id="5145" w:author="Στάθης Καπ" w:date="2023-02-26T07:43:00Z">
                  <w:rPr>
                    <w:del w:id="5146" w:author="Στάθης Καπ" w:date="2023-02-27T02:00:00Z"/>
                    <w:lang w:val="el-GR"/>
                  </w:rPr>
                </w:rPrChange>
              </w:rPr>
              <w:pPrChange w:id="5147" w:author="Στάθης Καπ" w:date="2023-02-26T07:43:00Z">
                <w:pPr/>
              </w:pPrChange>
            </w:pPr>
            <w:del w:id="5148" w:author="Στάθης Καπ" w:date="2023-02-27T02:00:00Z">
              <w:r w:rsidRPr="00FF66E2" w:rsidDel="001E2354">
                <w:rPr>
                  <w:sz w:val="20"/>
                  <w:szCs w:val="20"/>
                  <w:rPrChange w:id="5149" w:author="Στάθης Καπ" w:date="2023-02-26T07:43:00Z">
                    <w:rPr/>
                  </w:rPrChange>
                </w:rPr>
                <w:delText>M</w:delText>
              </w:r>
            </w:del>
          </w:p>
        </w:tc>
        <w:tc>
          <w:tcPr>
            <w:tcW w:w="572" w:type="pct"/>
            <w:tcPrChange w:id="5150" w:author="Στάθης Καπ" w:date="2023-02-27T02:00:00Z">
              <w:tcPr>
                <w:tcW w:w="883" w:type="dxa"/>
              </w:tcPr>
            </w:tcPrChange>
          </w:tcPr>
          <w:p w14:paraId="6C259401" w14:textId="0B29A62C" w:rsidR="00FF66E2" w:rsidRPr="00FF66E2" w:rsidDel="001E2354" w:rsidRDefault="00FF66E2">
            <w:pPr>
              <w:jc w:val="center"/>
              <w:rPr>
                <w:del w:id="5151" w:author="Στάθης Καπ" w:date="2023-02-27T02:00:00Z"/>
                <w:sz w:val="20"/>
                <w:szCs w:val="20"/>
                <w:rPrChange w:id="5152" w:author="Στάθης Καπ" w:date="2023-02-26T07:43:00Z">
                  <w:rPr>
                    <w:del w:id="5153" w:author="Στάθης Καπ" w:date="2023-02-27T02:00:00Z"/>
                    <w:lang w:val="el-GR"/>
                  </w:rPr>
                </w:rPrChange>
              </w:rPr>
              <w:pPrChange w:id="5154" w:author="Στάθης Καπ" w:date="2023-02-26T07:43:00Z">
                <w:pPr/>
              </w:pPrChange>
            </w:pPr>
            <w:del w:id="5155" w:author="Στάθης Καπ" w:date="2023-02-27T02:00:00Z">
              <w:r w:rsidRPr="00FF66E2" w:rsidDel="001E2354">
                <w:rPr>
                  <w:sz w:val="20"/>
                  <w:szCs w:val="20"/>
                  <w:rPrChange w:id="5156" w:author="Στάθης Καπ" w:date="2023-02-26T07:43:00Z">
                    <w:rPr/>
                  </w:rPrChange>
                </w:rPr>
                <w:delText>SD</w:delText>
              </w:r>
            </w:del>
          </w:p>
        </w:tc>
        <w:tc>
          <w:tcPr>
            <w:tcW w:w="640" w:type="pct"/>
            <w:tcPrChange w:id="5157" w:author="Στάθης Καπ" w:date="2023-02-27T02:00:00Z">
              <w:tcPr>
                <w:tcW w:w="883" w:type="dxa"/>
              </w:tcPr>
            </w:tcPrChange>
          </w:tcPr>
          <w:p w14:paraId="78ABE71E" w14:textId="2D783F0A" w:rsidR="00FF66E2" w:rsidRPr="00FF66E2" w:rsidDel="001E2354" w:rsidRDefault="00FF66E2">
            <w:pPr>
              <w:jc w:val="center"/>
              <w:rPr>
                <w:del w:id="5158" w:author="Στάθης Καπ" w:date="2023-02-27T02:00:00Z"/>
                <w:sz w:val="20"/>
                <w:szCs w:val="20"/>
                <w:rPrChange w:id="5159" w:author="Στάθης Καπ" w:date="2023-02-26T07:43:00Z">
                  <w:rPr>
                    <w:del w:id="5160" w:author="Στάθης Καπ" w:date="2023-02-27T02:00:00Z"/>
                    <w:lang w:val="el-GR"/>
                  </w:rPr>
                </w:rPrChange>
              </w:rPr>
              <w:pPrChange w:id="5161" w:author="Στάθης Καπ" w:date="2023-02-26T07:43:00Z">
                <w:pPr/>
              </w:pPrChange>
            </w:pPr>
            <w:del w:id="5162" w:author="Στάθης Καπ" w:date="2023-02-27T02:00:00Z">
              <w:r w:rsidRPr="00FF66E2" w:rsidDel="001E2354">
                <w:rPr>
                  <w:sz w:val="20"/>
                  <w:szCs w:val="20"/>
                  <w:rPrChange w:id="5163" w:author="Στάθης Καπ" w:date="2023-02-26T07:43:00Z">
                    <w:rPr/>
                  </w:rPrChange>
                </w:rPr>
                <w:delText>S</w:delText>
              </w:r>
            </w:del>
          </w:p>
        </w:tc>
        <w:tc>
          <w:tcPr>
            <w:tcW w:w="536" w:type="pct"/>
            <w:tcPrChange w:id="5164" w:author="Στάθης Καπ" w:date="2023-02-27T02:00:00Z">
              <w:tcPr>
                <w:tcW w:w="883" w:type="dxa"/>
              </w:tcPr>
            </w:tcPrChange>
          </w:tcPr>
          <w:p w14:paraId="75CE545E" w14:textId="076CEE31" w:rsidR="00FF66E2" w:rsidRPr="00FF66E2" w:rsidDel="001E2354" w:rsidRDefault="00FF66E2">
            <w:pPr>
              <w:jc w:val="center"/>
              <w:rPr>
                <w:del w:id="5165" w:author="Στάθης Καπ" w:date="2023-02-27T02:00:00Z"/>
                <w:sz w:val="20"/>
                <w:szCs w:val="20"/>
                <w:rPrChange w:id="5166" w:author="Στάθης Καπ" w:date="2023-02-26T07:43:00Z">
                  <w:rPr>
                    <w:del w:id="5167" w:author="Στάθης Καπ" w:date="2023-02-27T02:00:00Z"/>
                    <w:lang w:val="el-GR"/>
                  </w:rPr>
                </w:rPrChange>
              </w:rPr>
              <w:pPrChange w:id="5168" w:author="Στάθης Καπ" w:date="2023-02-26T07:43:00Z">
                <w:pPr/>
              </w:pPrChange>
            </w:pPr>
            <w:del w:id="5169" w:author="Στάθης Καπ" w:date="2023-02-27T02:00:00Z">
              <w:r w:rsidRPr="00FF66E2" w:rsidDel="001E2354">
                <w:rPr>
                  <w:sz w:val="20"/>
                  <w:szCs w:val="20"/>
                  <w:rPrChange w:id="5170" w:author="Στάθης Καπ" w:date="2023-02-26T07:43:00Z">
                    <w:rPr/>
                  </w:rPrChange>
                </w:rPr>
                <w:delText>K</w:delText>
              </w:r>
            </w:del>
          </w:p>
        </w:tc>
        <w:tc>
          <w:tcPr>
            <w:tcW w:w="536" w:type="pct"/>
            <w:tcPrChange w:id="5171" w:author="Στάθης Καπ" w:date="2023-02-27T02:00:00Z">
              <w:tcPr>
                <w:tcW w:w="883" w:type="dxa"/>
              </w:tcPr>
            </w:tcPrChange>
          </w:tcPr>
          <w:p w14:paraId="07879EB3" w14:textId="3B4FE8B6" w:rsidR="00FF66E2" w:rsidRPr="00FF66E2" w:rsidDel="001E2354" w:rsidRDefault="00FF66E2">
            <w:pPr>
              <w:jc w:val="center"/>
              <w:rPr>
                <w:del w:id="5172" w:author="Στάθης Καπ" w:date="2023-02-27T02:00:00Z"/>
                <w:sz w:val="20"/>
                <w:szCs w:val="20"/>
                <w:rPrChange w:id="5173" w:author="Στάθης Καπ" w:date="2023-02-26T07:43:00Z">
                  <w:rPr>
                    <w:del w:id="5174" w:author="Στάθης Καπ" w:date="2023-02-27T02:00:00Z"/>
                    <w:lang w:val="el-GR"/>
                  </w:rPr>
                </w:rPrChange>
              </w:rPr>
              <w:pPrChange w:id="5175" w:author="Στάθης Καπ" w:date="2023-02-26T07:43:00Z">
                <w:pPr/>
              </w:pPrChange>
            </w:pPr>
          </w:p>
        </w:tc>
        <w:tc>
          <w:tcPr>
            <w:tcW w:w="536" w:type="pct"/>
            <w:tcPrChange w:id="5176" w:author="Στάθης Καπ" w:date="2023-02-27T02:00:00Z">
              <w:tcPr>
                <w:tcW w:w="883" w:type="dxa"/>
              </w:tcPr>
            </w:tcPrChange>
          </w:tcPr>
          <w:p w14:paraId="78DFF8F0" w14:textId="125616DB" w:rsidR="00FF66E2" w:rsidRPr="00FF66E2" w:rsidDel="001E2354" w:rsidRDefault="00FF66E2">
            <w:pPr>
              <w:jc w:val="center"/>
              <w:rPr>
                <w:del w:id="5177" w:author="Στάθης Καπ" w:date="2023-02-27T02:00:00Z"/>
                <w:sz w:val="20"/>
                <w:szCs w:val="20"/>
                <w:rPrChange w:id="5178" w:author="Στάθης Καπ" w:date="2023-02-26T07:43:00Z">
                  <w:rPr>
                    <w:del w:id="5179" w:author="Στάθης Καπ" w:date="2023-02-27T02:00:00Z"/>
                    <w:lang w:val="el-GR"/>
                  </w:rPr>
                </w:rPrChange>
              </w:rPr>
              <w:pPrChange w:id="5180" w:author="Στάθης Καπ" w:date="2023-02-26T07:43:00Z">
                <w:pPr/>
              </w:pPrChange>
            </w:pPr>
          </w:p>
        </w:tc>
        <w:tc>
          <w:tcPr>
            <w:tcW w:w="536" w:type="pct"/>
            <w:tcPrChange w:id="5181" w:author="Στάθης Καπ" w:date="2023-02-27T02:00:00Z">
              <w:tcPr>
                <w:tcW w:w="883" w:type="dxa"/>
              </w:tcPr>
            </w:tcPrChange>
          </w:tcPr>
          <w:p w14:paraId="435E0D11" w14:textId="1B5B743C" w:rsidR="00FF66E2" w:rsidRPr="00FF66E2" w:rsidDel="001E2354" w:rsidRDefault="00FF66E2">
            <w:pPr>
              <w:jc w:val="center"/>
              <w:rPr>
                <w:del w:id="5182" w:author="Στάθης Καπ" w:date="2023-02-27T02:00:00Z"/>
                <w:sz w:val="20"/>
                <w:szCs w:val="20"/>
                <w:rPrChange w:id="5183" w:author="Στάθης Καπ" w:date="2023-02-26T07:43:00Z">
                  <w:rPr>
                    <w:del w:id="5184" w:author="Στάθης Καπ" w:date="2023-02-27T02:00:00Z"/>
                    <w:lang w:val="el-GR"/>
                  </w:rPr>
                </w:rPrChange>
              </w:rPr>
              <w:pPrChange w:id="5185" w:author="Στάθης Καπ" w:date="2023-02-26T07:43:00Z">
                <w:pPr/>
              </w:pPrChange>
            </w:pPr>
          </w:p>
        </w:tc>
        <w:tc>
          <w:tcPr>
            <w:tcW w:w="536" w:type="pct"/>
            <w:tcPrChange w:id="5186" w:author="Στάθης Καπ" w:date="2023-02-27T02:00:00Z">
              <w:tcPr>
                <w:tcW w:w="883" w:type="dxa"/>
              </w:tcPr>
            </w:tcPrChange>
          </w:tcPr>
          <w:p w14:paraId="0A282503" w14:textId="39260845" w:rsidR="00FF66E2" w:rsidRPr="00FF66E2" w:rsidDel="001E2354" w:rsidRDefault="00FF66E2">
            <w:pPr>
              <w:jc w:val="center"/>
              <w:rPr>
                <w:del w:id="5187" w:author="Στάθης Καπ" w:date="2023-02-27T02:00:00Z"/>
                <w:sz w:val="20"/>
                <w:szCs w:val="20"/>
                <w:rPrChange w:id="5188" w:author="Στάθης Καπ" w:date="2023-02-26T07:43:00Z">
                  <w:rPr>
                    <w:del w:id="5189" w:author="Στάθης Καπ" w:date="2023-02-27T02:00:00Z"/>
                    <w:lang w:val="el-GR"/>
                  </w:rPr>
                </w:rPrChange>
              </w:rPr>
              <w:pPrChange w:id="5190" w:author="Στάθης Καπ" w:date="2023-02-26T07:43:00Z">
                <w:pPr/>
              </w:pPrChange>
            </w:pPr>
          </w:p>
        </w:tc>
      </w:tr>
      <w:tr w:rsidR="00FF66E2" w:rsidDel="001E2354" w14:paraId="76C57781" w14:textId="49D02D7F" w:rsidTr="001E2354">
        <w:trPr>
          <w:del w:id="5191" w:author="Στάθης Καπ" w:date="2023-02-27T02:00:00Z"/>
        </w:trPr>
        <w:tc>
          <w:tcPr>
            <w:tcW w:w="536" w:type="pct"/>
            <w:tcPrChange w:id="5192" w:author="Στάθης Καπ" w:date="2023-02-27T02:00:00Z">
              <w:tcPr>
                <w:tcW w:w="882" w:type="dxa"/>
              </w:tcPr>
            </w:tcPrChange>
          </w:tcPr>
          <w:p w14:paraId="295606E7" w14:textId="217AB480" w:rsidR="00FF66E2" w:rsidRPr="00FF66E2" w:rsidDel="001E2354" w:rsidRDefault="00FF66E2">
            <w:pPr>
              <w:jc w:val="center"/>
              <w:rPr>
                <w:del w:id="5193" w:author="Στάθης Καπ" w:date="2023-02-27T02:00:00Z"/>
                <w:sz w:val="20"/>
                <w:szCs w:val="20"/>
                <w:rPrChange w:id="5194" w:author="Στάθης Καπ" w:date="2023-02-26T07:43:00Z">
                  <w:rPr>
                    <w:del w:id="5195" w:author="Στάθης Καπ" w:date="2023-02-27T02:00:00Z"/>
                    <w:lang w:val="el-GR"/>
                  </w:rPr>
                </w:rPrChange>
              </w:rPr>
              <w:pPrChange w:id="5196" w:author="Στάθης Καπ" w:date="2023-02-26T07:43:00Z">
                <w:pPr/>
              </w:pPrChange>
            </w:pPr>
            <w:del w:id="5197" w:author="Στάθης Καπ" w:date="2023-02-27T02:00:00Z">
              <w:r w:rsidRPr="00FF66E2" w:rsidDel="001E2354">
                <w:rPr>
                  <w:sz w:val="20"/>
                  <w:szCs w:val="20"/>
                  <w:rPrChange w:id="5198" w:author="Στάθης Καπ" w:date="2023-02-26T07:43:00Z">
                    <w:rPr/>
                  </w:rPrChange>
                </w:rPr>
                <w:delText>Pr01</w:delText>
              </w:r>
            </w:del>
          </w:p>
        </w:tc>
        <w:tc>
          <w:tcPr>
            <w:tcW w:w="573" w:type="pct"/>
            <w:tcPrChange w:id="5199" w:author="Στάθης Καπ" w:date="2023-02-27T02:00:00Z">
              <w:tcPr>
                <w:tcW w:w="882" w:type="dxa"/>
              </w:tcPr>
            </w:tcPrChange>
          </w:tcPr>
          <w:p w14:paraId="64538A7B" w14:textId="620E63F3" w:rsidR="00FF66E2" w:rsidRPr="00FF66E2" w:rsidDel="001E2354" w:rsidRDefault="00FF66E2">
            <w:pPr>
              <w:jc w:val="center"/>
              <w:rPr>
                <w:del w:id="5200" w:author="Στάθης Καπ" w:date="2023-02-27T02:00:00Z"/>
                <w:sz w:val="20"/>
                <w:szCs w:val="20"/>
                <w:lang w:val="el-GR"/>
                <w:rPrChange w:id="5201" w:author="Στάθης Καπ" w:date="2023-02-26T07:43:00Z">
                  <w:rPr>
                    <w:del w:id="5202" w:author="Στάθης Καπ" w:date="2023-02-27T02:00:00Z"/>
                    <w:lang w:val="el-GR"/>
                  </w:rPr>
                </w:rPrChange>
              </w:rPr>
              <w:pPrChange w:id="5203" w:author="Στάθης Καπ" w:date="2023-02-26T07:43:00Z">
                <w:pPr/>
              </w:pPrChange>
            </w:pPr>
          </w:p>
        </w:tc>
        <w:tc>
          <w:tcPr>
            <w:tcW w:w="572" w:type="pct"/>
            <w:tcPrChange w:id="5204" w:author="Στάθης Καπ" w:date="2023-02-27T02:00:00Z">
              <w:tcPr>
                <w:tcW w:w="883" w:type="dxa"/>
              </w:tcPr>
            </w:tcPrChange>
          </w:tcPr>
          <w:p w14:paraId="73F48438" w14:textId="48689D6E" w:rsidR="00FF66E2" w:rsidRPr="00FF66E2" w:rsidDel="001E2354" w:rsidRDefault="00FF66E2">
            <w:pPr>
              <w:jc w:val="center"/>
              <w:rPr>
                <w:del w:id="5205" w:author="Στάθης Καπ" w:date="2023-02-27T02:00:00Z"/>
                <w:sz w:val="20"/>
                <w:szCs w:val="20"/>
                <w:lang w:val="el-GR"/>
                <w:rPrChange w:id="5206" w:author="Στάθης Καπ" w:date="2023-02-26T07:43:00Z">
                  <w:rPr>
                    <w:del w:id="5207" w:author="Στάθης Καπ" w:date="2023-02-27T02:00:00Z"/>
                    <w:lang w:val="el-GR"/>
                  </w:rPr>
                </w:rPrChange>
              </w:rPr>
              <w:pPrChange w:id="5208" w:author="Στάθης Καπ" w:date="2023-02-26T07:43:00Z">
                <w:pPr/>
              </w:pPrChange>
            </w:pPr>
          </w:p>
        </w:tc>
        <w:tc>
          <w:tcPr>
            <w:tcW w:w="640" w:type="pct"/>
            <w:tcPrChange w:id="5209" w:author="Στάθης Καπ" w:date="2023-02-27T02:00:00Z">
              <w:tcPr>
                <w:tcW w:w="883" w:type="dxa"/>
              </w:tcPr>
            </w:tcPrChange>
          </w:tcPr>
          <w:p w14:paraId="06815BFF" w14:textId="0098BD9C" w:rsidR="00FF66E2" w:rsidRPr="00FF66E2" w:rsidDel="001E2354" w:rsidRDefault="00FF66E2">
            <w:pPr>
              <w:jc w:val="center"/>
              <w:rPr>
                <w:del w:id="5210" w:author="Στάθης Καπ" w:date="2023-02-27T02:00:00Z"/>
                <w:sz w:val="20"/>
                <w:szCs w:val="20"/>
                <w:lang w:val="el-GR"/>
                <w:rPrChange w:id="5211" w:author="Στάθης Καπ" w:date="2023-02-26T07:43:00Z">
                  <w:rPr>
                    <w:del w:id="5212" w:author="Στάθης Καπ" w:date="2023-02-27T02:00:00Z"/>
                    <w:lang w:val="el-GR"/>
                  </w:rPr>
                </w:rPrChange>
              </w:rPr>
              <w:pPrChange w:id="5213" w:author="Στάθης Καπ" w:date="2023-02-26T07:43:00Z">
                <w:pPr/>
              </w:pPrChange>
            </w:pPr>
          </w:p>
        </w:tc>
        <w:tc>
          <w:tcPr>
            <w:tcW w:w="536" w:type="pct"/>
            <w:tcPrChange w:id="5214" w:author="Στάθης Καπ" w:date="2023-02-27T02:00:00Z">
              <w:tcPr>
                <w:tcW w:w="883" w:type="dxa"/>
              </w:tcPr>
            </w:tcPrChange>
          </w:tcPr>
          <w:p w14:paraId="2BB2FEA9" w14:textId="0FB256F5" w:rsidR="00FF66E2" w:rsidRPr="00FF66E2" w:rsidDel="001E2354" w:rsidRDefault="00FF66E2">
            <w:pPr>
              <w:jc w:val="center"/>
              <w:rPr>
                <w:del w:id="5215" w:author="Στάθης Καπ" w:date="2023-02-27T02:00:00Z"/>
                <w:sz w:val="20"/>
                <w:szCs w:val="20"/>
                <w:lang w:val="el-GR"/>
                <w:rPrChange w:id="5216" w:author="Στάθης Καπ" w:date="2023-02-26T07:43:00Z">
                  <w:rPr>
                    <w:del w:id="5217" w:author="Στάθης Καπ" w:date="2023-02-27T02:00:00Z"/>
                    <w:lang w:val="el-GR"/>
                  </w:rPr>
                </w:rPrChange>
              </w:rPr>
              <w:pPrChange w:id="5218" w:author="Στάθης Καπ" w:date="2023-02-26T07:43:00Z">
                <w:pPr/>
              </w:pPrChange>
            </w:pPr>
          </w:p>
        </w:tc>
        <w:tc>
          <w:tcPr>
            <w:tcW w:w="536" w:type="pct"/>
            <w:tcPrChange w:id="5219" w:author="Στάθης Καπ" w:date="2023-02-27T02:00:00Z">
              <w:tcPr>
                <w:tcW w:w="883" w:type="dxa"/>
              </w:tcPr>
            </w:tcPrChange>
          </w:tcPr>
          <w:p w14:paraId="0CE055A4" w14:textId="7846C8DF" w:rsidR="00FF66E2" w:rsidRPr="00FF66E2" w:rsidDel="001E2354" w:rsidRDefault="00FF66E2">
            <w:pPr>
              <w:jc w:val="center"/>
              <w:rPr>
                <w:del w:id="5220" w:author="Στάθης Καπ" w:date="2023-02-27T02:00:00Z"/>
                <w:sz w:val="20"/>
                <w:szCs w:val="20"/>
                <w:lang w:val="el-GR"/>
                <w:rPrChange w:id="5221" w:author="Στάθης Καπ" w:date="2023-02-26T07:43:00Z">
                  <w:rPr>
                    <w:del w:id="5222" w:author="Στάθης Καπ" w:date="2023-02-27T02:00:00Z"/>
                    <w:lang w:val="el-GR"/>
                  </w:rPr>
                </w:rPrChange>
              </w:rPr>
              <w:pPrChange w:id="5223" w:author="Στάθης Καπ" w:date="2023-02-26T07:43:00Z">
                <w:pPr/>
              </w:pPrChange>
            </w:pPr>
          </w:p>
        </w:tc>
        <w:tc>
          <w:tcPr>
            <w:tcW w:w="536" w:type="pct"/>
            <w:tcPrChange w:id="5224" w:author="Στάθης Καπ" w:date="2023-02-27T02:00:00Z">
              <w:tcPr>
                <w:tcW w:w="883" w:type="dxa"/>
              </w:tcPr>
            </w:tcPrChange>
          </w:tcPr>
          <w:p w14:paraId="1542298E" w14:textId="44B65D44" w:rsidR="00FF66E2" w:rsidRPr="00FF66E2" w:rsidDel="001E2354" w:rsidRDefault="00FF66E2">
            <w:pPr>
              <w:jc w:val="center"/>
              <w:rPr>
                <w:del w:id="5225" w:author="Στάθης Καπ" w:date="2023-02-27T02:00:00Z"/>
                <w:sz w:val="20"/>
                <w:szCs w:val="20"/>
                <w:lang w:val="el-GR"/>
                <w:rPrChange w:id="5226" w:author="Στάθης Καπ" w:date="2023-02-26T07:43:00Z">
                  <w:rPr>
                    <w:del w:id="5227" w:author="Στάθης Καπ" w:date="2023-02-27T02:00:00Z"/>
                    <w:lang w:val="el-GR"/>
                  </w:rPr>
                </w:rPrChange>
              </w:rPr>
              <w:pPrChange w:id="5228" w:author="Στάθης Καπ" w:date="2023-02-26T07:43:00Z">
                <w:pPr/>
              </w:pPrChange>
            </w:pPr>
          </w:p>
        </w:tc>
        <w:tc>
          <w:tcPr>
            <w:tcW w:w="536" w:type="pct"/>
            <w:tcPrChange w:id="5229" w:author="Στάθης Καπ" w:date="2023-02-27T02:00:00Z">
              <w:tcPr>
                <w:tcW w:w="883" w:type="dxa"/>
              </w:tcPr>
            </w:tcPrChange>
          </w:tcPr>
          <w:p w14:paraId="2640F02C" w14:textId="57DFA124" w:rsidR="00FF66E2" w:rsidRPr="00FF66E2" w:rsidDel="001E2354" w:rsidRDefault="00FF66E2">
            <w:pPr>
              <w:jc w:val="center"/>
              <w:rPr>
                <w:del w:id="5230" w:author="Στάθης Καπ" w:date="2023-02-27T02:00:00Z"/>
                <w:sz w:val="20"/>
                <w:szCs w:val="20"/>
                <w:lang w:val="el-GR"/>
                <w:rPrChange w:id="5231" w:author="Στάθης Καπ" w:date="2023-02-26T07:43:00Z">
                  <w:rPr>
                    <w:del w:id="5232" w:author="Στάθης Καπ" w:date="2023-02-27T02:00:00Z"/>
                    <w:lang w:val="el-GR"/>
                  </w:rPr>
                </w:rPrChange>
              </w:rPr>
              <w:pPrChange w:id="5233" w:author="Στάθης Καπ" w:date="2023-02-26T07:43:00Z">
                <w:pPr/>
              </w:pPrChange>
            </w:pPr>
          </w:p>
        </w:tc>
        <w:tc>
          <w:tcPr>
            <w:tcW w:w="536" w:type="pct"/>
            <w:tcPrChange w:id="5234" w:author="Στάθης Καπ" w:date="2023-02-27T02:00:00Z">
              <w:tcPr>
                <w:tcW w:w="883" w:type="dxa"/>
              </w:tcPr>
            </w:tcPrChange>
          </w:tcPr>
          <w:p w14:paraId="244A9BAE" w14:textId="5D74182C" w:rsidR="00FF66E2" w:rsidRPr="00FF66E2" w:rsidDel="001E2354" w:rsidRDefault="00FF66E2">
            <w:pPr>
              <w:jc w:val="center"/>
              <w:rPr>
                <w:del w:id="5235" w:author="Στάθης Καπ" w:date="2023-02-27T02:00:00Z"/>
                <w:sz w:val="20"/>
                <w:szCs w:val="20"/>
                <w:lang w:val="el-GR"/>
                <w:rPrChange w:id="5236" w:author="Στάθης Καπ" w:date="2023-02-26T07:43:00Z">
                  <w:rPr>
                    <w:del w:id="5237" w:author="Στάθης Καπ" w:date="2023-02-27T02:00:00Z"/>
                    <w:lang w:val="el-GR"/>
                  </w:rPr>
                </w:rPrChange>
              </w:rPr>
              <w:pPrChange w:id="5238" w:author="Στάθης Καπ" w:date="2023-02-26T07:43:00Z">
                <w:pPr/>
              </w:pPrChange>
            </w:pPr>
          </w:p>
        </w:tc>
      </w:tr>
      <w:tr w:rsidR="00FF66E2" w:rsidDel="001E2354" w14:paraId="718DAB79" w14:textId="18BB2756" w:rsidTr="001E2354">
        <w:trPr>
          <w:del w:id="5239" w:author="Στάθης Καπ" w:date="2023-02-27T02:00:00Z"/>
        </w:trPr>
        <w:tc>
          <w:tcPr>
            <w:tcW w:w="536" w:type="pct"/>
            <w:tcPrChange w:id="5240" w:author="Στάθης Καπ" w:date="2023-02-27T02:00:00Z">
              <w:tcPr>
                <w:tcW w:w="882" w:type="dxa"/>
              </w:tcPr>
            </w:tcPrChange>
          </w:tcPr>
          <w:p w14:paraId="10868C19" w14:textId="680D6F2F" w:rsidR="00FF66E2" w:rsidRPr="00FF66E2" w:rsidDel="001E2354" w:rsidRDefault="00FF66E2">
            <w:pPr>
              <w:jc w:val="center"/>
              <w:rPr>
                <w:del w:id="5241" w:author="Στάθης Καπ" w:date="2023-02-27T02:00:00Z"/>
                <w:sz w:val="20"/>
                <w:szCs w:val="20"/>
                <w:rPrChange w:id="5242" w:author="Στάθης Καπ" w:date="2023-02-26T07:43:00Z">
                  <w:rPr>
                    <w:del w:id="5243" w:author="Στάθης Καπ" w:date="2023-02-27T02:00:00Z"/>
                    <w:lang w:val="el-GR"/>
                  </w:rPr>
                </w:rPrChange>
              </w:rPr>
              <w:pPrChange w:id="5244" w:author="Στάθης Καπ" w:date="2023-02-26T07:43:00Z">
                <w:pPr/>
              </w:pPrChange>
            </w:pPr>
            <w:del w:id="5245" w:author="Στάθης Καπ" w:date="2023-02-27T02:00:00Z">
              <w:r w:rsidRPr="00FF66E2" w:rsidDel="001E2354">
                <w:rPr>
                  <w:sz w:val="20"/>
                  <w:szCs w:val="20"/>
                  <w:rPrChange w:id="5246" w:author="Στάθης Καπ" w:date="2023-02-26T07:43:00Z">
                    <w:rPr/>
                  </w:rPrChange>
                </w:rPr>
                <w:delText>Pr02</w:delText>
              </w:r>
            </w:del>
          </w:p>
        </w:tc>
        <w:tc>
          <w:tcPr>
            <w:tcW w:w="573" w:type="pct"/>
            <w:tcPrChange w:id="5247" w:author="Στάθης Καπ" w:date="2023-02-27T02:00:00Z">
              <w:tcPr>
                <w:tcW w:w="882" w:type="dxa"/>
              </w:tcPr>
            </w:tcPrChange>
          </w:tcPr>
          <w:p w14:paraId="14B954DB" w14:textId="666F3EA8" w:rsidR="00FF66E2" w:rsidRPr="00FF66E2" w:rsidDel="001E2354" w:rsidRDefault="00FF66E2">
            <w:pPr>
              <w:jc w:val="center"/>
              <w:rPr>
                <w:del w:id="5248" w:author="Στάθης Καπ" w:date="2023-02-27T02:00:00Z"/>
                <w:sz w:val="20"/>
                <w:szCs w:val="20"/>
                <w:lang w:val="el-GR"/>
                <w:rPrChange w:id="5249" w:author="Στάθης Καπ" w:date="2023-02-26T07:43:00Z">
                  <w:rPr>
                    <w:del w:id="5250" w:author="Στάθης Καπ" w:date="2023-02-27T02:00:00Z"/>
                    <w:lang w:val="el-GR"/>
                  </w:rPr>
                </w:rPrChange>
              </w:rPr>
              <w:pPrChange w:id="5251" w:author="Στάθης Καπ" w:date="2023-02-26T07:43:00Z">
                <w:pPr/>
              </w:pPrChange>
            </w:pPr>
          </w:p>
        </w:tc>
        <w:tc>
          <w:tcPr>
            <w:tcW w:w="572" w:type="pct"/>
            <w:tcPrChange w:id="5252" w:author="Στάθης Καπ" w:date="2023-02-27T02:00:00Z">
              <w:tcPr>
                <w:tcW w:w="883" w:type="dxa"/>
              </w:tcPr>
            </w:tcPrChange>
          </w:tcPr>
          <w:p w14:paraId="24F90AC2" w14:textId="54C3920A" w:rsidR="00FF66E2" w:rsidRPr="00FF66E2" w:rsidDel="001E2354" w:rsidRDefault="00FF66E2">
            <w:pPr>
              <w:jc w:val="center"/>
              <w:rPr>
                <w:del w:id="5253" w:author="Στάθης Καπ" w:date="2023-02-27T02:00:00Z"/>
                <w:sz w:val="20"/>
                <w:szCs w:val="20"/>
                <w:lang w:val="el-GR"/>
                <w:rPrChange w:id="5254" w:author="Στάθης Καπ" w:date="2023-02-26T07:43:00Z">
                  <w:rPr>
                    <w:del w:id="5255" w:author="Στάθης Καπ" w:date="2023-02-27T02:00:00Z"/>
                    <w:lang w:val="el-GR"/>
                  </w:rPr>
                </w:rPrChange>
              </w:rPr>
              <w:pPrChange w:id="5256" w:author="Στάθης Καπ" w:date="2023-02-26T07:43:00Z">
                <w:pPr/>
              </w:pPrChange>
            </w:pPr>
          </w:p>
        </w:tc>
        <w:tc>
          <w:tcPr>
            <w:tcW w:w="640" w:type="pct"/>
            <w:tcPrChange w:id="5257" w:author="Στάθης Καπ" w:date="2023-02-27T02:00:00Z">
              <w:tcPr>
                <w:tcW w:w="883" w:type="dxa"/>
              </w:tcPr>
            </w:tcPrChange>
          </w:tcPr>
          <w:p w14:paraId="011E8CF9" w14:textId="6DC66FC2" w:rsidR="00FF66E2" w:rsidRPr="00FF66E2" w:rsidDel="001E2354" w:rsidRDefault="00FF66E2">
            <w:pPr>
              <w:jc w:val="center"/>
              <w:rPr>
                <w:del w:id="5258" w:author="Στάθης Καπ" w:date="2023-02-27T02:00:00Z"/>
                <w:sz w:val="20"/>
                <w:szCs w:val="20"/>
                <w:lang w:val="el-GR"/>
                <w:rPrChange w:id="5259" w:author="Στάθης Καπ" w:date="2023-02-26T07:43:00Z">
                  <w:rPr>
                    <w:del w:id="5260" w:author="Στάθης Καπ" w:date="2023-02-27T02:00:00Z"/>
                    <w:lang w:val="el-GR"/>
                  </w:rPr>
                </w:rPrChange>
              </w:rPr>
              <w:pPrChange w:id="5261" w:author="Στάθης Καπ" w:date="2023-02-26T07:43:00Z">
                <w:pPr/>
              </w:pPrChange>
            </w:pPr>
          </w:p>
        </w:tc>
        <w:tc>
          <w:tcPr>
            <w:tcW w:w="536" w:type="pct"/>
            <w:tcPrChange w:id="5262" w:author="Στάθης Καπ" w:date="2023-02-27T02:00:00Z">
              <w:tcPr>
                <w:tcW w:w="883" w:type="dxa"/>
              </w:tcPr>
            </w:tcPrChange>
          </w:tcPr>
          <w:p w14:paraId="0C12CD6E" w14:textId="70BA556B" w:rsidR="00FF66E2" w:rsidRPr="00FF66E2" w:rsidDel="001E2354" w:rsidRDefault="00FF66E2">
            <w:pPr>
              <w:jc w:val="center"/>
              <w:rPr>
                <w:del w:id="5263" w:author="Στάθης Καπ" w:date="2023-02-27T02:00:00Z"/>
                <w:sz w:val="20"/>
                <w:szCs w:val="20"/>
                <w:lang w:val="el-GR"/>
                <w:rPrChange w:id="5264" w:author="Στάθης Καπ" w:date="2023-02-26T07:43:00Z">
                  <w:rPr>
                    <w:del w:id="5265" w:author="Στάθης Καπ" w:date="2023-02-27T02:00:00Z"/>
                    <w:lang w:val="el-GR"/>
                  </w:rPr>
                </w:rPrChange>
              </w:rPr>
              <w:pPrChange w:id="5266" w:author="Στάθης Καπ" w:date="2023-02-26T07:43:00Z">
                <w:pPr/>
              </w:pPrChange>
            </w:pPr>
          </w:p>
        </w:tc>
        <w:tc>
          <w:tcPr>
            <w:tcW w:w="536" w:type="pct"/>
            <w:tcPrChange w:id="5267" w:author="Στάθης Καπ" w:date="2023-02-27T02:00:00Z">
              <w:tcPr>
                <w:tcW w:w="883" w:type="dxa"/>
              </w:tcPr>
            </w:tcPrChange>
          </w:tcPr>
          <w:p w14:paraId="485FA571" w14:textId="376BD219" w:rsidR="00FF66E2" w:rsidRPr="00FF66E2" w:rsidDel="001E2354" w:rsidRDefault="00FF66E2">
            <w:pPr>
              <w:jc w:val="center"/>
              <w:rPr>
                <w:del w:id="5268" w:author="Στάθης Καπ" w:date="2023-02-27T02:00:00Z"/>
                <w:sz w:val="20"/>
                <w:szCs w:val="20"/>
                <w:lang w:val="el-GR"/>
                <w:rPrChange w:id="5269" w:author="Στάθης Καπ" w:date="2023-02-26T07:43:00Z">
                  <w:rPr>
                    <w:del w:id="5270" w:author="Στάθης Καπ" w:date="2023-02-27T02:00:00Z"/>
                    <w:lang w:val="el-GR"/>
                  </w:rPr>
                </w:rPrChange>
              </w:rPr>
              <w:pPrChange w:id="5271" w:author="Στάθης Καπ" w:date="2023-02-26T07:43:00Z">
                <w:pPr/>
              </w:pPrChange>
            </w:pPr>
          </w:p>
        </w:tc>
        <w:tc>
          <w:tcPr>
            <w:tcW w:w="536" w:type="pct"/>
            <w:tcPrChange w:id="5272" w:author="Στάθης Καπ" w:date="2023-02-27T02:00:00Z">
              <w:tcPr>
                <w:tcW w:w="883" w:type="dxa"/>
              </w:tcPr>
            </w:tcPrChange>
          </w:tcPr>
          <w:p w14:paraId="185AB309" w14:textId="3E67D609" w:rsidR="00FF66E2" w:rsidRPr="00FF66E2" w:rsidDel="001E2354" w:rsidRDefault="00FF66E2">
            <w:pPr>
              <w:jc w:val="center"/>
              <w:rPr>
                <w:del w:id="5273" w:author="Στάθης Καπ" w:date="2023-02-27T02:00:00Z"/>
                <w:sz w:val="20"/>
                <w:szCs w:val="20"/>
                <w:lang w:val="el-GR"/>
                <w:rPrChange w:id="5274" w:author="Στάθης Καπ" w:date="2023-02-26T07:43:00Z">
                  <w:rPr>
                    <w:del w:id="5275" w:author="Στάθης Καπ" w:date="2023-02-27T02:00:00Z"/>
                    <w:lang w:val="el-GR"/>
                  </w:rPr>
                </w:rPrChange>
              </w:rPr>
              <w:pPrChange w:id="5276" w:author="Στάθης Καπ" w:date="2023-02-26T07:43:00Z">
                <w:pPr/>
              </w:pPrChange>
            </w:pPr>
          </w:p>
        </w:tc>
        <w:tc>
          <w:tcPr>
            <w:tcW w:w="536" w:type="pct"/>
            <w:tcPrChange w:id="5277" w:author="Στάθης Καπ" w:date="2023-02-27T02:00:00Z">
              <w:tcPr>
                <w:tcW w:w="883" w:type="dxa"/>
              </w:tcPr>
            </w:tcPrChange>
          </w:tcPr>
          <w:p w14:paraId="6A932D4B" w14:textId="308ADFA7" w:rsidR="00FF66E2" w:rsidRPr="00FF66E2" w:rsidDel="001E2354" w:rsidRDefault="00FF66E2">
            <w:pPr>
              <w:jc w:val="center"/>
              <w:rPr>
                <w:del w:id="5278" w:author="Στάθης Καπ" w:date="2023-02-27T02:00:00Z"/>
                <w:sz w:val="20"/>
                <w:szCs w:val="20"/>
                <w:lang w:val="el-GR"/>
                <w:rPrChange w:id="5279" w:author="Στάθης Καπ" w:date="2023-02-26T07:43:00Z">
                  <w:rPr>
                    <w:del w:id="5280" w:author="Στάθης Καπ" w:date="2023-02-27T02:00:00Z"/>
                    <w:lang w:val="el-GR"/>
                  </w:rPr>
                </w:rPrChange>
              </w:rPr>
              <w:pPrChange w:id="5281" w:author="Στάθης Καπ" w:date="2023-02-26T07:43:00Z">
                <w:pPr/>
              </w:pPrChange>
            </w:pPr>
          </w:p>
        </w:tc>
        <w:tc>
          <w:tcPr>
            <w:tcW w:w="536" w:type="pct"/>
            <w:tcPrChange w:id="5282" w:author="Στάθης Καπ" w:date="2023-02-27T02:00:00Z">
              <w:tcPr>
                <w:tcW w:w="883" w:type="dxa"/>
              </w:tcPr>
            </w:tcPrChange>
          </w:tcPr>
          <w:p w14:paraId="2B3D8BF6" w14:textId="5AB2CEFA" w:rsidR="00FF66E2" w:rsidRPr="00FF66E2" w:rsidDel="001E2354" w:rsidRDefault="00FF66E2">
            <w:pPr>
              <w:jc w:val="center"/>
              <w:rPr>
                <w:del w:id="5283" w:author="Στάθης Καπ" w:date="2023-02-27T02:00:00Z"/>
                <w:sz w:val="20"/>
                <w:szCs w:val="20"/>
                <w:lang w:val="el-GR"/>
                <w:rPrChange w:id="5284" w:author="Στάθης Καπ" w:date="2023-02-26T07:43:00Z">
                  <w:rPr>
                    <w:del w:id="5285" w:author="Στάθης Καπ" w:date="2023-02-27T02:00:00Z"/>
                    <w:lang w:val="el-GR"/>
                  </w:rPr>
                </w:rPrChange>
              </w:rPr>
              <w:pPrChange w:id="5286" w:author="Στάθης Καπ" w:date="2023-02-26T07:43:00Z">
                <w:pPr/>
              </w:pPrChange>
            </w:pPr>
          </w:p>
        </w:tc>
      </w:tr>
      <w:tr w:rsidR="00FF66E2" w:rsidDel="001E2354" w14:paraId="5A02740D" w14:textId="056BEDB7" w:rsidTr="001E2354">
        <w:trPr>
          <w:del w:id="5287" w:author="Στάθης Καπ" w:date="2023-02-27T02:00:00Z"/>
        </w:trPr>
        <w:tc>
          <w:tcPr>
            <w:tcW w:w="536" w:type="pct"/>
            <w:tcPrChange w:id="5288" w:author="Στάθης Καπ" w:date="2023-02-27T02:00:00Z">
              <w:tcPr>
                <w:tcW w:w="882" w:type="dxa"/>
              </w:tcPr>
            </w:tcPrChange>
          </w:tcPr>
          <w:p w14:paraId="62F82788" w14:textId="71E16594" w:rsidR="00FF66E2" w:rsidRPr="00FF66E2" w:rsidDel="001E2354" w:rsidRDefault="00FF66E2">
            <w:pPr>
              <w:jc w:val="center"/>
              <w:rPr>
                <w:del w:id="5289" w:author="Στάθης Καπ" w:date="2023-02-27T02:00:00Z"/>
                <w:sz w:val="20"/>
                <w:szCs w:val="20"/>
                <w:rPrChange w:id="5290" w:author="Στάθης Καπ" w:date="2023-02-26T07:43:00Z">
                  <w:rPr>
                    <w:del w:id="5291" w:author="Στάθης Καπ" w:date="2023-02-27T02:00:00Z"/>
                    <w:lang w:val="el-GR"/>
                  </w:rPr>
                </w:rPrChange>
              </w:rPr>
              <w:pPrChange w:id="5292" w:author="Στάθης Καπ" w:date="2023-02-26T07:43:00Z">
                <w:pPr/>
              </w:pPrChange>
            </w:pPr>
            <w:del w:id="5293" w:author="Στάθης Καπ" w:date="2023-02-27T02:00:00Z">
              <w:r w:rsidRPr="00FF66E2" w:rsidDel="001E2354">
                <w:rPr>
                  <w:sz w:val="20"/>
                  <w:szCs w:val="20"/>
                  <w:rPrChange w:id="5294" w:author="Στάθης Καπ" w:date="2023-02-26T07:43:00Z">
                    <w:rPr/>
                  </w:rPrChange>
                </w:rPr>
                <w:delText>Pr03</w:delText>
              </w:r>
            </w:del>
          </w:p>
        </w:tc>
        <w:tc>
          <w:tcPr>
            <w:tcW w:w="573" w:type="pct"/>
            <w:tcPrChange w:id="5295" w:author="Στάθης Καπ" w:date="2023-02-27T02:00:00Z">
              <w:tcPr>
                <w:tcW w:w="882" w:type="dxa"/>
              </w:tcPr>
            </w:tcPrChange>
          </w:tcPr>
          <w:p w14:paraId="65117FDE" w14:textId="6F02D6B9" w:rsidR="00FF66E2" w:rsidRPr="00FF66E2" w:rsidDel="001E2354" w:rsidRDefault="00FF66E2">
            <w:pPr>
              <w:jc w:val="center"/>
              <w:rPr>
                <w:del w:id="5296" w:author="Στάθης Καπ" w:date="2023-02-27T02:00:00Z"/>
                <w:sz w:val="20"/>
                <w:szCs w:val="20"/>
                <w:lang w:val="el-GR"/>
                <w:rPrChange w:id="5297" w:author="Στάθης Καπ" w:date="2023-02-26T07:43:00Z">
                  <w:rPr>
                    <w:del w:id="5298" w:author="Στάθης Καπ" w:date="2023-02-27T02:00:00Z"/>
                    <w:lang w:val="el-GR"/>
                  </w:rPr>
                </w:rPrChange>
              </w:rPr>
              <w:pPrChange w:id="5299" w:author="Στάθης Καπ" w:date="2023-02-26T07:43:00Z">
                <w:pPr/>
              </w:pPrChange>
            </w:pPr>
          </w:p>
        </w:tc>
        <w:tc>
          <w:tcPr>
            <w:tcW w:w="572" w:type="pct"/>
            <w:tcPrChange w:id="5300" w:author="Στάθης Καπ" w:date="2023-02-27T02:00:00Z">
              <w:tcPr>
                <w:tcW w:w="883" w:type="dxa"/>
              </w:tcPr>
            </w:tcPrChange>
          </w:tcPr>
          <w:p w14:paraId="6B636454" w14:textId="5AF47011" w:rsidR="00FF66E2" w:rsidRPr="00FF66E2" w:rsidDel="001E2354" w:rsidRDefault="00FF66E2">
            <w:pPr>
              <w:jc w:val="center"/>
              <w:rPr>
                <w:del w:id="5301" w:author="Στάθης Καπ" w:date="2023-02-27T02:00:00Z"/>
                <w:sz w:val="20"/>
                <w:szCs w:val="20"/>
                <w:lang w:val="el-GR"/>
                <w:rPrChange w:id="5302" w:author="Στάθης Καπ" w:date="2023-02-26T07:43:00Z">
                  <w:rPr>
                    <w:del w:id="5303" w:author="Στάθης Καπ" w:date="2023-02-27T02:00:00Z"/>
                    <w:lang w:val="el-GR"/>
                  </w:rPr>
                </w:rPrChange>
              </w:rPr>
              <w:pPrChange w:id="5304" w:author="Στάθης Καπ" w:date="2023-02-26T07:43:00Z">
                <w:pPr/>
              </w:pPrChange>
            </w:pPr>
          </w:p>
        </w:tc>
        <w:tc>
          <w:tcPr>
            <w:tcW w:w="640" w:type="pct"/>
            <w:tcPrChange w:id="5305" w:author="Στάθης Καπ" w:date="2023-02-27T02:00:00Z">
              <w:tcPr>
                <w:tcW w:w="883" w:type="dxa"/>
              </w:tcPr>
            </w:tcPrChange>
          </w:tcPr>
          <w:p w14:paraId="5F0CCDF2" w14:textId="6E7C1590" w:rsidR="00FF66E2" w:rsidRPr="00FF66E2" w:rsidDel="001E2354" w:rsidRDefault="00FF66E2">
            <w:pPr>
              <w:jc w:val="center"/>
              <w:rPr>
                <w:del w:id="5306" w:author="Στάθης Καπ" w:date="2023-02-27T02:00:00Z"/>
                <w:sz w:val="20"/>
                <w:szCs w:val="20"/>
                <w:lang w:val="el-GR"/>
                <w:rPrChange w:id="5307" w:author="Στάθης Καπ" w:date="2023-02-26T07:43:00Z">
                  <w:rPr>
                    <w:del w:id="5308" w:author="Στάθης Καπ" w:date="2023-02-27T02:00:00Z"/>
                    <w:lang w:val="el-GR"/>
                  </w:rPr>
                </w:rPrChange>
              </w:rPr>
              <w:pPrChange w:id="5309" w:author="Στάθης Καπ" w:date="2023-02-26T07:43:00Z">
                <w:pPr/>
              </w:pPrChange>
            </w:pPr>
          </w:p>
        </w:tc>
        <w:tc>
          <w:tcPr>
            <w:tcW w:w="536" w:type="pct"/>
            <w:tcPrChange w:id="5310" w:author="Στάθης Καπ" w:date="2023-02-27T02:00:00Z">
              <w:tcPr>
                <w:tcW w:w="883" w:type="dxa"/>
              </w:tcPr>
            </w:tcPrChange>
          </w:tcPr>
          <w:p w14:paraId="09459841" w14:textId="295429E7" w:rsidR="00FF66E2" w:rsidRPr="00FF66E2" w:rsidDel="001E2354" w:rsidRDefault="00FF66E2">
            <w:pPr>
              <w:jc w:val="center"/>
              <w:rPr>
                <w:del w:id="5311" w:author="Στάθης Καπ" w:date="2023-02-27T02:00:00Z"/>
                <w:sz w:val="20"/>
                <w:szCs w:val="20"/>
                <w:lang w:val="el-GR"/>
                <w:rPrChange w:id="5312" w:author="Στάθης Καπ" w:date="2023-02-26T07:43:00Z">
                  <w:rPr>
                    <w:del w:id="5313" w:author="Στάθης Καπ" w:date="2023-02-27T02:00:00Z"/>
                    <w:lang w:val="el-GR"/>
                  </w:rPr>
                </w:rPrChange>
              </w:rPr>
              <w:pPrChange w:id="5314" w:author="Στάθης Καπ" w:date="2023-02-26T07:43:00Z">
                <w:pPr/>
              </w:pPrChange>
            </w:pPr>
          </w:p>
        </w:tc>
        <w:tc>
          <w:tcPr>
            <w:tcW w:w="536" w:type="pct"/>
            <w:tcPrChange w:id="5315" w:author="Στάθης Καπ" w:date="2023-02-27T02:00:00Z">
              <w:tcPr>
                <w:tcW w:w="883" w:type="dxa"/>
              </w:tcPr>
            </w:tcPrChange>
          </w:tcPr>
          <w:p w14:paraId="4DEEB933" w14:textId="1CD84EAC" w:rsidR="00FF66E2" w:rsidRPr="00FF66E2" w:rsidDel="001E2354" w:rsidRDefault="00FF66E2">
            <w:pPr>
              <w:jc w:val="center"/>
              <w:rPr>
                <w:del w:id="5316" w:author="Στάθης Καπ" w:date="2023-02-27T02:00:00Z"/>
                <w:sz w:val="20"/>
                <w:szCs w:val="20"/>
                <w:lang w:val="el-GR"/>
                <w:rPrChange w:id="5317" w:author="Στάθης Καπ" w:date="2023-02-26T07:43:00Z">
                  <w:rPr>
                    <w:del w:id="5318" w:author="Στάθης Καπ" w:date="2023-02-27T02:00:00Z"/>
                    <w:lang w:val="el-GR"/>
                  </w:rPr>
                </w:rPrChange>
              </w:rPr>
              <w:pPrChange w:id="5319" w:author="Στάθης Καπ" w:date="2023-02-26T07:43:00Z">
                <w:pPr/>
              </w:pPrChange>
            </w:pPr>
          </w:p>
        </w:tc>
        <w:tc>
          <w:tcPr>
            <w:tcW w:w="536" w:type="pct"/>
            <w:tcPrChange w:id="5320" w:author="Στάθης Καπ" w:date="2023-02-27T02:00:00Z">
              <w:tcPr>
                <w:tcW w:w="883" w:type="dxa"/>
              </w:tcPr>
            </w:tcPrChange>
          </w:tcPr>
          <w:p w14:paraId="5A43AD39" w14:textId="314EE876" w:rsidR="00FF66E2" w:rsidRPr="00FF66E2" w:rsidDel="001E2354" w:rsidRDefault="00FF66E2">
            <w:pPr>
              <w:jc w:val="center"/>
              <w:rPr>
                <w:del w:id="5321" w:author="Στάθης Καπ" w:date="2023-02-27T02:00:00Z"/>
                <w:sz w:val="20"/>
                <w:szCs w:val="20"/>
                <w:lang w:val="el-GR"/>
                <w:rPrChange w:id="5322" w:author="Στάθης Καπ" w:date="2023-02-26T07:43:00Z">
                  <w:rPr>
                    <w:del w:id="5323" w:author="Στάθης Καπ" w:date="2023-02-27T02:00:00Z"/>
                    <w:lang w:val="el-GR"/>
                  </w:rPr>
                </w:rPrChange>
              </w:rPr>
              <w:pPrChange w:id="5324" w:author="Στάθης Καπ" w:date="2023-02-26T07:43:00Z">
                <w:pPr/>
              </w:pPrChange>
            </w:pPr>
          </w:p>
        </w:tc>
        <w:tc>
          <w:tcPr>
            <w:tcW w:w="536" w:type="pct"/>
            <w:tcPrChange w:id="5325" w:author="Στάθης Καπ" w:date="2023-02-27T02:00:00Z">
              <w:tcPr>
                <w:tcW w:w="883" w:type="dxa"/>
              </w:tcPr>
            </w:tcPrChange>
          </w:tcPr>
          <w:p w14:paraId="7159396C" w14:textId="3B38D7C0" w:rsidR="00FF66E2" w:rsidRPr="00FF66E2" w:rsidDel="001E2354" w:rsidRDefault="00FF66E2">
            <w:pPr>
              <w:jc w:val="center"/>
              <w:rPr>
                <w:del w:id="5326" w:author="Στάθης Καπ" w:date="2023-02-27T02:00:00Z"/>
                <w:sz w:val="20"/>
                <w:szCs w:val="20"/>
                <w:lang w:val="el-GR"/>
                <w:rPrChange w:id="5327" w:author="Στάθης Καπ" w:date="2023-02-26T07:43:00Z">
                  <w:rPr>
                    <w:del w:id="5328" w:author="Στάθης Καπ" w:date="2023-02-27T02:00:00Z"/>
                    <w:lang w:val="el-GR"/>
                  </w:rPr>
                </w:rPrChange>
              </w:rPr>
              <w:pPrChange w:id="5329" w:author="Στάθης Καπ" w:date="2023-02-26T07:43:00Z">
                <w:pPr/>
              </w:pPrChange>
            </w:pPr>
          </w:p>
        </w:tc>
        <w:tc>
          <w:tcPr>
            <w:tcW w:w="536" w:type="pct"/>
            <w:tcPrChange w:id="5330" w:author="Στάθης Καπ" w:date="2023-02-27T02:00:00Z">
              <w:tcPr>
                <w:tcW w:w="883" w:type="dxa"/>
              </w:tcPr>
            </w:tcPrChange>
          </w:tcPr>
          <w:p w14:paraId="06FCDCA6" w14:textId="0EB9B546" w:rsidR="00FF66E2" w:rsidRPr="00FF66E2" w:rsidDel="001E2354" w:rsidRDefault="00FF66E2">
            <w:pPr>
              <w:jc w:val="center"/>
              <w:rPr>
                <w:del w:id="5331" w:author="Στάθης Καπ" w:date="2023-02-27T02:00:00Z"/>
                <w:sz w:val="20"/>
                <w:szCs w:val="20"/>
                <w:lang w:val="el-GR"/>
                <w:rPrChange w:id="5332" w:author="Στάθης Καπ" w:date="2023-02-26T07:43:00Z">
                  <w:rPr>
                    <w:del w:id="5333" w:author="Στάθης Καπ" w:date="2023-02-27T02:00:00Z"/>
                    <w:lang w:val="el-GR"/>
                  </w:rPr>
                </w:rPrChange>
              </w:rPr>
              <w:pPrChange w:id="5334" w:author="Στάθης Καπ" w:date="2023-02-26T07:43:00Z">
                <w:pPr/>
              </w:pPrChange>
            </w:pPr>
          </w:p>
        </w:tc>
      </w:tr>
      <w:tr w:rsidR="00FF66E2" w:rsidDel="001E2354" w14:paraId="1E10DDB5" w14:textId="402226C2" w:rsidTr="001E2354">
        <w:trPr>
          <w:del w:id="5335" w:author="Στάθης Καπ" w:date="2023-02-27T02:00:00Z"/>
        </w:trPr>
        <w:tc>
          <w:tcPr>
            <w:tcW w:w="536" w:type="pct"/>
            <w:tcPrChange w:id="5336" w:author="Στάθης Καπ" w:date="2023-02-27T02:00:00Z">
              <w:tcPr>
                <w:tcW w:w="882" w:type="dxa"/>
              </w:tcPr>
            </w:tcPrChange>
          </w:tcPr>
          <w:p w14:paraId="2B2B0698" w14:textId="2DDE9A28" w:rsidR="00FF66E2" w:rsidRPr="00FF66E2" w:rsidDel="001E2354" w:rsidRDefault="00FF66E2">
            <w:pPr>
              <w:jc w:val="center"/>
              <w:rPr>
                <w:del w:id="5337" w:author="Στάθης Καπ" w:date="2023-02-27T02:00:00Z"/>
                <w:sz w:val="20"/>
                <w:szCs w:val="20"/>
                <w:rPrChange w:id="5338" w:author="Στάθης Καπ" w:date="2023-02-26T07:43:00Z">
                  <w:rPr>
                    <w:del w:id="5339" w:author="Στάθης Καπ" w:date="2023-02-27T02:00:00Z"/>
                    <w:lang w:val="el-GR"/>
                  </w:rPr>
                </w:rPrChange>
              </w:rPr>
              <w:pPrChange w:id="5340" w:author="Στάθης Καπ" w:date="2023-02-26T07:43:00Z">
                <w:pPr/>
              </w:pPrChange>
            </w:pPr>
            <w:del w:id="5341" w:author="Στάθης Καπ" w:date="2023-02-26T07:46:00Z">
              <w:r w:rsidRPr="00FF66E2" w:rsidDel="00FF66E2">
                <w:rPr>
                  <w:sz w:val="20"/>
                  <w:szCs w:val="20"/>
                  <w:rPrChange w:id="5342" w:author="Στάθης Καπ" w:date="2023-02-26T07:43:00Z">
                    <w:rPr/>
                  </w:rPrChange>
                </w:rPr>
                <w:delText>Pr04</w:delText>
              </w:r>
            </w:del>
          </w:p>
        </w:tc>
        <w:tc>
          <w:tcPr>
            <w:tcW w:w="573" w:type="pct"/>
            <w:tcPrChange w:id="5343" w:author="Στάθης Καπ" w:date="2023-02-27T02:00:00Z">
              <w:tcPr>
                <w:tcW w:w="882" w:type="dxa"/>
              </w:tcPr>
            </w:tcPrChange>
          </w:tcPr>
          <w:p w14:paraId="2CA8AFF7" w14:textId="799A0870" w:rsidR="00FF66E2" w:rsidRPr="00FF66E2" w:rsidDel="001E2354" w:rsidRDefault="00FF66E2">
            <w:pPr>
              <w:jc w:val="center"/>
              <w:rPr>
                <w:del w:id="5344" w:author="Στάθης Καπ" w:date="2023-02-27T02:00:00Z"/>
                <w:sz w:val="20"/>
                <w:szCs w:val="20"/>
                <w:lang w:val="el-GR"/>
                <w:rPrChange w:id="5345" w:author="Στάθης Καπ" w:date="2023-02-26T07:43:00Z">
                  <w:rPr>
                    <w:del w:id="5346" w:author="Στάθης Καπ" w:date="2023-02-27T02:00:00Z"/>
                    <w:lang w:val="el-GR"/>
                  </w:rPr>
                </w:rPrChange>
              </w:rPr>
              <w:pPrChange w:id="5347" w:author="Στάθης Καπ" w:date="2023-02-26T07:43:00Z">
                <w:pPr/>
              </w:pPrChange>
            </w:pPr>
          </w:p>
        </w:tc>
        <w:tc>
          <w:tcPr>
            <w:tcW w:w="572" w:type="pct"/>
            <w:tcPrChange w:id="5348" w:author="Στάθης Καπ" w:date="2023-02-27T02:00:00Z">
              <w:tcPr>
                <w:tcW w:w="883" w:type="dxa"/>
              </w:tcPr>
            </w:tcPrChange>
          </w:tcPr>
          <w:p w14:paraId="5E7359CA" w14:textId="08E81F68" w:rsidR="00FF66E2" w:rsidRPr="00FF66E2" w:rsidDel="001E2354" w:rsidRDefault="00FF66E2">
            <w:pPr>
              <w:jc w:val="center"/>
              <w:rPr>
                <w:del w:id="5349" w:author="Στάθης Καπ" w:date="2023-02-27T02:00:00Z"/>
                <w:sz w:val="20"/>
                <w:szCs w:val="20"/>
                <w:lang w:val="el-GR"/>
                <w:rPrChange w:id="5350" w:author="Στάθης Καπ" w:date="2023-02-26T07:43:00Z">
                  <w:rPr>
                    <w:del w:id="5351" w:author="Στάθης Καπ" w:date="2023-02-27T02:00:00Z"/>
                    <w:lang w:val="el-GR"/>
                  </w:rPr>
                </w:rPrChange>
              </w:rPr>
              <w:pPrChange w:id="5352" w:author="Στάθης Καπ" w:date="2023-02-26T07:43:00Z">
                <w:pPr/>
              </w:pPrChange>
            </w:pPr>
          </w:p>
        </w:tc>
        <w:tc>
          <w:tcPr>
            <w:tcW w:w="640" w:type="pct"/>
            <w:tcPrChange w:id="5353" w:author="Στάθης Καπ" w:date="2023-02-27T02:00:00Z">
              <w:tcPr>
                <w:tcW w:w="883" w:type="dxa"/>
              </w:tcPr>
            </w:tcPrChange>
          </w:tcPr>
          <w:p w14:paraId="0A488A08" w14:textId="24EC366F" w:rsidR="00FF66E2" w:rsidRPr="00FF66E2" w:rsidDel="001E2354" w:rsidRDefault="00FF66E2">
            <w:pPr>
              <w:jc w:val="center"/>
              <w:rPr>
                <w:del w:id="5354" w:author="Στάθης Καπ" w:date="2023-02-27T02:00:00Z"/>
                <w:sz w:val="20"/>
                <w:szCs w:val="20"/>
                <w:lang w:val="el-GR"/>
                <w:rPrChange w:id="5355" w:author="Στάθης Καπ" w:date="2023-02-26T07:43:00Z">
                  <w:rPr>
                    <w:del w:id="5356" w:author="Στάθης Καπ" w:date="2023-02-27T02:00:00Z"/>
                    <w:lang w:val="el-GR"/>
                  </w:rPr>
                </w:rPrChange>
              </w:rPr>
              <w:pPrChange w:id="5357" w:author="Στάθης Καπ" w:date="2023-02-26T07:43:00Z">
                <w:pPr/>
              </w:pPrChange>
            </w:pPr>
          </w:p>
        </w:tc>
        <w:tc>
          <w:tcPr>
            <w:tcW w:w="536" w:type="pct"/>
            <w:tcPrChange w:id="5358" w:author="Στάθης Καπ" w:date="2023-02-27T02:00:00Z">
              <w:tcPr>
                <w:tcW w:w="883" w:type="dxa"/>
              </w:tcPr>
            </w:tcPrChange>
          </w:tcPr>
          <w:p w14:paraId="1BE3FABF" w14:textId="004EF164" w:rsidR="00FF66E2" w:rsidRPr="00FF66E2" w:rsidDel="001E2354" w:rsidRDefault="00FF66E2">
            <w:pPr>
              <w:jc w:val="center"/>
              <w:rPr>
                <w:del w:id="5359" w:author="Στάθης Καπ" w:date="2023-02-27T02:00:00Z"/>
                <w:sz w:val="20"/>
                <w:szCs w:val="20"/>
                <w:lang w:val="el-GR"/>
                <w:rPrChange w:id="5360" w:author="Στάθης Καπ" w:date="2023-02-26T07:43:00Z">
                  <w:rPr>
                    <w:del w:id="5361" w:author="Στάθης Καπ" w:date="2023-02-27T02:00:00Z"/>
                    <w:lang w:val="el-GR"/>
                  </w:rPr>
                </w:rPrChange>
              </w:rPr>
              <w:pPrChange w:id="5362" w:author="Στάθης Καπ" w:date="2023-02-26T07:43:00Z">
                <w:pPr/>
              </w:pPrChange>
            </w:pPr>
          </w:p>
        </w:tc>
        <w:tc>
          <w:tcPr>
            <w:tcW w:w="536" w:type="pct"/>
            <w:tcPrChange w:id="5363" w:author="Στάθης Καπ" w:date="2023-02-27T02:00:00Z">
              <w:tcPr>
                <w:tcW w:w="883" w:type="dxa"/>
              </w:tcPr>
            </w:tcPrChange>
          </w:tcPr>
          <w:p w14:paraId="141740D0" w14:textId="65479A91" w:rsidR="00FF66E2" w:rsidRPr="00FF66E2" w:rsidDel="001E2354" w:rsidRDefault="00FF66E2">
            <w:pPr>
              <w:jc w:val="center"/>
              <w:rPr>
                <w:del w:id="5364" w:author="Στάθης Καπ" w:date="2023-02-27T02:00:00Z"/>
                <w:sz w:val="20"/>
                <w:szCs w:val="20"/>
                <w:lang w:val="el-GR"/>
                <w:rPrChange w:id="5365" w:author="Στάθης Καπ" w:date="2023-02-26T07:43:00Z">
                  <w:rPr>
                    <w:del w:id="5366" w:author="Στάθης Καπ" w:date="2023-02-27T02:00:00Z"/>
                    <w:lang w:val="el-GR"/>
                  </w:rPr>
                </w:rPrChange>
              </w:rPr>
              <w:pPrChange w:id="5367" w:author="Στάθης Καπ" w:date="2023-02-26T07:43:00Z">
                <w:pPr/>
              </w:pPrChange>
            </w:pPr>
          </w:p>
        </w:tc>
        <w:tc>
          <w:tcPr>
            <w:tcW w:w="536" w:type="pct"/>
            <w:tcPrChange w:id="5368" w:author="Στάθης Καπ" w:date="2023-02-27T02:00:00Z">
              <w:tcPr>
                <w:tcW w:w="883" w:type="dxa"/>
              </w:tcPr>
            </w:tcPrChange>
          </w:tcPr>
          <w:p w14:paraId="5B1E33B8" w14:textId="64E7D5B4" w:rsidR="00FF66E2" w:rsidRPr="00FF66E2" w:rsidDel="001E2354" w:rsidRDefault="00FF66E2">
            <w:pPr>
              <w:jc w:val="center"/>
              <w:rPr>
                <w:del w:id="5369" w:author="Στάθης Καπ" w:date="2023-02-27T02:00:00Z"/>
                <w:sz w:val="20"/>
                <w:szCs w:val="20"/>
                <w:lang w:val="el-GR"/>
                <w:rPrChange w:id="5370" w:author="Στάθης Καπ" w:date="2023-02-26T07:43:00Z">
                  <w:rPr>
                    <w:del w:id="5371" w:author="Στάθης Καπ" w:date="2023-02-27T02:00:00Z"/>
                    <w:lang w:val="el-GR"/>
                  </w:rPr>
                </w:rPrChange>
              </w:rPr>
              <w:pPrChange w:id="5372" w:author="Στάθης Καπ" w:date="2023-02-26T07:43:00Z">
                <w:pPr/>
              </w:pPrChange>
            </w:pPr>
          </w:p>
        </w:tc>
        <w:tc>
          <w:tcPr>
            <w:tcW w:w="536" w:type="pct"/>
            <w:tcPrChange w:id="5373" w:author="Στάθης Καπ" w:date="2023-02-27T02:00:00Z">
              <w:tcPr>
                <w:tcW w:w="883" w:type="dxa"/>
              </w:tcPr>
            </w:tcPrChange>
          </w:tcPr>
          <w:p w14:paraId="30B2F09D" w14:textId="3228EA73" w:rsidR="00FF66E2" w:rsidRPr="00FF66E2" w:rsidDel="001E2354" w:rsidRDefault="00FF66E2">
            <w:pPr>
              <w:jc w:val="center"/>
              <w:rPr>
                <w:del w:id="5374" w:author="Στάθης Καπ" w:date="2023-02-27T02:00:00Z"/>
                <w:sz w:val="20"/>
                <w:szCs w:val="20"/>
                <w:lang w:val="el-GR"/>
                <w:rPrChange w:id="5375" w:author="Στάθης Καπ" w:date="2023-02-26T07:43:00Z">
                  <w:rPr>
                    <w:del w:id="5376" w:author="Στάθης Καπ" w:date="2023-02-27T02:00:00Z"/>
                    <w:lang w:val="el-GR"/>
                  </w:rPr>
                </w:rPrChange>
              </w:rPr>
              <w:pPrChange w:id="5377" w:author="Στάθης Καπ" w:date="2023-02-26T07:43:00Z">
                <w:pPr/>
              </w:pPrChange>
            </w:pPr>
          </w:p>
        </w:tc>
        <w:tc>
          <w:tcPr>
            <w:tcW w:w="536" w:type="pct"/>
            <w:tcPrChange w:id="5378" w:author="Στάθης Καπ" w:date="2023-02-27T02:00:00Z">
              <w:tcPr>
                <w:tcW w:w="883" w:type="dxa"/>
              </w:tcPr>
            </w:tcPrChange>
          </w:tcPr>
          <w:p w14:paraId="5BC5778C" w14:textId="14774F19" w:rsidR="00FF66E2" w:rsidRPr="00FF66E2" w:rsidDel="001E2354" w:rsidRDefault="00FF66E2">
            <w:pPr>
              <w:jc w:val="center"/>
              <w:rPr>
                <w:del w:id="5379" w:author="Στάθης Καπ" w:date="2023-02-27T02:00:00Z"/>
                <w:sz w:val="20"/>
                <w:szCs w:val="20"/>
                <w:lang w:val="el-GR"/>
                <w:rPrChange w:id="5380" w:author="Στάθης Καπ" w:date="2023-02-26T07:43:00Z">
                  <w:rPr>
                    <w:del w:id="5381" w:author="Στάθης Καπ" w:date="2023-02-27T02:00:00Z"/>
                    <w:lang w:val="el-GR"/>
                  </w:rPr>
                </w:rPrChange>
              </w:rPr>
              <w:pPrChange w:id="5382" w:author="Στάθης Καπ" w:date="2023-02-26T07:43:00Z">
                <w:pPr/>
              </w:pPrChange>
            </w:pPr>
          </w:p>
        </w:tc>
      </w:tr>
    </w:tbl>
    <w:p w14:paraId="165E1AA0" w14:textId="5878AC82" w:rsidR="002D19F0" w:rsidRPr="007575C9" w:rsidDel="001E2354" w:rsidRDefault="002D19F0" w:rsidP="002D19F0">
      <w:pPr>
        <w:rPr>
          <w:del w:id="5383" w:author="Στάθης Καπ" w:date="2023-02-27T02:00:00Z"/>
          <w:lang w:val="el-GR"/>
          <w:rPrChange w:id="5384" w:author="Στάθης Καπ" w:date="2023-02-26T07:37:00Z">
            <w:rPr>
              <w:del w:id="5385" w:author="Στάθης Καπ" w:date="2023-02-27T02:00:00Z"/>
            </w:rPr>
          </w:rPrChange>
        </w:rPr>
      </w:pPr>
    </w:p>
    <w:p w14:paraId="2E1BF098" w14:textId="043CB676" w:rsidR="002D19F0" w:rsidDel="001E2354" w:rsidRDefault="002D19F0">
      <w:pPr>
        <w:rPr>
          <w:del w:id="5386" w:author="Στάθης Καπ" w:date="2023-02-27T02:00:00Z"/>
        </w:rPr>
      </w:pPr>
    </w:p>
    <w:p w14:paraId="669C3E6F" w14:textId="287EE8E5" w:rsidR="00CF69D4" w:rsidDel="001E2354" w:rsidRDefault="002D19F0" w:rsidP="002D19F0">
      <w:pPr>
        <w:rPr>
          <w:del w:id="5387" w:author="Στάθης Καπ" w:date="2023-02-27T02:00:00Z"/>
        </w:rPr>
      </w:pPr>
      <w:del w:id="5388" w:author="Στάθης Καπ" w:date="2023-02-27T02:00:00Z">
        <w:r w:rsidDel="001E2354">
          <w:rPr>
            <w:lang w:val="el-GR"/>
          </w:rPr>
          <w:delText xml:space="preserve">Για </w:delText>
        </w:r>
        <w:r w:rsidDel="001E2354">
          <w:delText>m=1</w:delText>
        </w:r>
      </w:del>
    </w:p>
    <w:tbl>
      <w:tblPr>
        <w:tblStyle w:val="TableGrid"/>
        <w:tblW w:w="5000" w:type="pct"/>
        <w:jc w:val="center"/>
        <w:tblLook w:val="04A0" w:firstRow="1" w:lastRow="0" w:firstColumn="1" w:lastColumn="0" w:noHBand="0" w:noVBand="1"/>
        <w:tblPrChange w:id="5389" w:author="Στάθης Καπ" w:date="2023-02-02T17:14:00Z">
          <w:tblPr>
            <w:tblStyle w:val="TableGrid"/>
            <w:tblW w:w="0" w:type="auto"/>
            <w:tblLook w:val="04A0" w:firstRow="1" w:lastRow="0" w:firstColumn="1" w:lastColumn="0" w:noHBand="0" w:noVBand="1"/>
          </w:tblPr>
        </w:tblPrChange>
      </w:tblPr>
      <w:tblGrid>
        <w:gridCol w:w="1427"/>
        <w:gridCol w:w="1427"/>
        <w:gridCol w:w="1690"/>
        <w:gridCol w:w="1428"/>
        <w:gridCol w:w="1428"/>
        <w:gridCol w:w="1428"/>
        <w:tblGridChange w:id="5390">
          <w:tblGrid>
            <w:gridCol w:w="882"/>
            <w:gridCol w:w="545"/>
            <w:gridCol w:w="337"/>
            <w:gridCol w:w="883"/>
            <w:gridCol w:w="207"/>
            <w:gridCol w:w="676"/>
            <w:gridCol w:w="883"/>
            <w:gridCol w:w="131"/>
            <w:gridCol w:w="752"/>
            <w:gridCol w:w="676"/>
            <w:gridCol w:w="1428"/>
            <w:gridCol w:w="1428"/>
          </w:tblGrid>
        </w:tblGridChange>
      </w:tblGrid>
      <w:tr w:rsidR="0019182E" w:rsidDel="001E2354" w14:paraId="2758B51D" w14:textId="134A940F" w:rsidTr="008A6DAE">
        <w:trPr>
          <w:jc w:val="center"/>
          <w:del w:id="5391" w:author="Στάθης Καπ" w:date="2023-02-27T02:00:00Z"/>
          <w:trPrChange w:id="5392" w:author="Στάθης Καπ" w:date="2023-02-02T17:14:00Z">
            <w:trPr>
              <w:gridAfter w:val="0"/>
            </w:trPr>
          </w:trPrChange>
        </w:trPr>
        <w:tc>
          <w:tcPr>
            <w:tcW w:w="1427" w:type="dxa"/>
            <w:tcPrChange w:id="5393" w:author="Στάθης Καπ" w:date="2023-02-02T17:14:00Z">
              <w:tcPr>
                <w:tcW w:w="882" w:type="dxa"/>
              </w:tcPr>
            </w:tcPrChange>
          </w:tcPr>
          <w:p w14:paraId="4A3EC32C" w14:textId="1816CEE7" w:rsidR="0019182E" w:rsidRPr="00A21C84" w:rsidDel="001E2354" w:rsidRDefault="008B0881" w:rsidP="002D19F0">
            <w:pPr>
              <w:rPr>
                <w:del w:id="5394" w:author="Στάθης Καπ" w:date="2023-02-27T02:00:00Z"/>
                <w:rFonts w:cstheme="minorHAnsi"/>
                <w:sz w:val="20"/>
                <w:szCs w:val="20"/>
                <w:rPrChange w:id="5395" w:author="Στάθης Καπ" w:date="2023-02-02T17:47:00Z">
                  <w:rPr>
                    <w:del w:id="5396" w:author="Στάθης Καπ" w:date="2023-02-27T02:00:00Z"/>
                    <w:rFonts w:cstheme="minorHAnsi"/>
                  </w:rPr>
                </w:rPrChange>
              </w:rPr>
            </w:pPr>
            <w:del w:id="5397" w:author="Στάθης Καπ" w:date="2023-02-27T02:00:00Z">
              <w:r w:rsidDel="001E2354">
                <w:rPr>
                  <w:rFonts w:cstheme="minorHAnsi"/>
                  <w:sz w:val="20"/>
                  <w:szCs w:val="20"/>
                </w:rPr>
                <w:delText>Name</w:delText>
              </w:r>
            </w:del>
          </w:p>
        </w:tc>
        <w:tc>
          <w:tcPr>
            <w:tcW w:w="1427" w:type="dxa"/>
            <w:tcPrChange w:id="5398" w:author="Στάθης Καπ" w:date="2023-02-02T17:14:00Z">
              <w:tcPr>
                <w:tcW w:w="882" w:type="dxa"/>
                <w:gridSpan w:val="2"/>
              </w:tcPr>
            </w:tcPrChange>
          </w:tcPr>
          <w:p w14:paraId="64D25170" w14:textId="72A0C740" w:rsidR="0019182E" w:rsidRPr="00A21C84" w:rsidDel="001E2354" w:rsidRDefault="0019182E" w:rsidP="002D19F0">
            <w:pPr>
              <w:rPr>
                <w:del w:id="5399" w:author="Στάθης Καπ" w:date="2023-02-27T02:00:00Z"/>
                <w:rFonts w:cstheme="minorHAnsi"/>
                <w:sz w:val="20"/>
                <w:szCs w:val="20"/>
                <w:rPrChange w:id="5400" w:author="Στάθης Καπ" w:date="2023-02-02T17:47:00Z">
                  <w:rPr>
                    <w:del w:id="5401" w:author="Στάθης Καπ" w:date="2023-02-27T02:00:00Z"/>
                    <w:rFonts w:cstheme="minorHAnsi"/>
                  </w:rPr>
                </w:rPrChange>
              </w:rPr>
            </w:pPr>
            <w:del w:id="5402" w:author="Στάθης Καπ" w:date="2023-02-27T02:00:00Z">
              <w:r w:rsidRPr="00A21C84" w:rsidDel="001E2354">
                <w:rPr>
                  <w:rFonts w:cstheme="minorHAnsi"/>
                  <w:sz w:val="20"/>
                  <w:szCs w:val="20"/>
                  <w:rPrChange w:id="5403" w:author="Στάθης Καπ" w:date="2023-02-02T17:47:00Z">
                    <w:rPr>
                      <w:rFonts w:cstheme="minorHAnsi"/>
                    </w:rPr>
                  </w:rPrChange>
                </w:rPr>
                <w:delText>BK</w:delText>
              </w:r>
            </w:del>
          </w:p>
        </w:tc>
        <w:tc>
          <w:tcPr>
            <w:tcW w:w="1690" w:type="dxa"/>
            <w:tcPrChange w:id="5404" w:author="Στάθης Καπ" w:date="2023-02-02T17:14:00Z">
              <w:tcPr>
                <w:tcW w:w="883" w:type="dxa"/>
              </w:tcPr>
            </w:tcPrChange>
          </w:tcPr>
          <w:p w14:paraId="738B2973" w14:textId="2EE6C9A6" w:rsidR="0019182E" w:rsidRPr="00A21C84" w:rsidDel="001E2354" w:rsidRDefault="0019182E" w:rsidP="002D19F0">
            <w:pPr>
              <w:rPr>
                <w:del w:id="5405" w:author="Στάθης Καπ" w:date="2023-02-27T02:00:00Z"/>
                <w:rFonts w:cstheme="minorHAnsi"/>
                <w:sz w:val="20"/>
                <w:szCs w:val="20"/>
                <w:rPrChange w:id="5406" w:author="Στάθης Καπ" w:date="2023-02-02T17:47:00Z">
                  <w:rPr>
                    <w:del w:id="5407" w:author="Στάθης Καπ" w:date="2023-02-27T02:00:00Z"/>
                    <w:rFonts w:cstheme="minorHAnsi"/>
                  </w:rPr>
                </w:rPrChange>
              </w:rPr>
            </w:pPr>
            <w:del w:id="5408" w:author="Στάθης Καπ" w:date="2023-02-27T02:00:00Z">
              <w:r w:rsidRPr="00A21C84" w:rsidDel="001E2354">
                <w:rPr>
                  <w:rFonts w:cstheme="minorHAnsi"/>
                  <w:sz w:val="20"/>
                  <w:szCs w:val="20"/>
                  <w:rPrChange w:id="5409" w:author="Στάθης Καπ" w:date="2023-02-02T17:47:00Z">
                    <w:rPr>
                      <w:rFonts w:cstheme="minorHAnsi"/>
                    </w:rPr>
                  </w:rPrChange>
                </w:rPr>
                <w:delText>ILS</w:delText>
              </w:r>
              <w:r w:rsidR="00C95F04" w:rsidRPr="00A21C84" w:rsidDel="001E2354">
                <w:rPr>
                  <w:rFonts w:cstheme="minorHAnsi"/>
                  <w:sz w:val="20"/>
                  <w:szCs w:val="20"/>
                  <w:rPrChange w:id="5410" w:author="Στάθης Καπ" w:date="2023-02-02T17:47:00Z">
                    <w:rPr>
                      <w:rFonts w:cstheme="minorHAnsi"/>
                    </w:rPr>
                  </w:rPrChange>
                </w:rPr>
                <w:delText>(2009)</w:delText>
              </w:r>
            </w:del>
          </w:p>
        </w:tc>
        <w:tc>
          <w:tcPr>
            <w:tcW w:w="1428" w:type="dxa"/>
            <w:tcPrChange w:id="5411" w:author="Στάθης Καπ" w:date="2023-02-02T17:14:00Z">
              <w:tcPr>
                <w:tcW w:w="883" w:type="dxa"/>
                <w:gridSpan w:val="2"/>
              </w:tcPr>
            </w:tcPrChange>
          </w:tcPr>
          <w:p w14:paraId="3CC212F8" w14:textId="3A91E76E" w:rsidR="0019182E" w:rsidRPr="00A21C84" w:rsidDel="001E2354" w:rsidRDefault="0019182E" w:rsidP="002D19F0">
            <w:pPr>
              <w:rPr>
                <w:del w:id="5412" w:author="Στάθης Καπ" w:date="2023-02-27T02:00:00Z"/>
                <w:rFonts w:cstheme="minorHAnsi"/>
                <w:sz w:val="20"/>
                <w:szCs w:val="20"/>
                <w:rPrChange w:id="5413" w:author="Στάθης Καπ" w:date="2023-02-02T17:47:00Z">
                  <w:rPr>
                    <w:del w:id="5414" w:author="Στάθης Καπ" w:date="2023-02-27T02:00:00Z"/>
                    <w:rFonts w:cstheme="minorHAnsi"/>
                  </w:rPr>
                </w:rPrChange>
              </w:rPr>
            </w:pPr>
            <w:del w:id="5415" w:author="Στάθης Καπ" w:date="2023-02-27T02:00:00Z">
              <w:r w:rsidRPr="00A21C84" w:rsidDel="001E2354">
                <w:rPr>
                  <w:rFonts w:cstheme="minorHAnsi"/>
                  <w:sz w:val="20"/>
                  <w:szCs w:val="20"/>
                  <w:rPrChange w:id="5416" w:author="Στάθης Καπ" w:date="2023-02-02T17:47:00Z">
                    <w:rPr>
                      <w:rFonts w:cstheme="minorHAnsi"/>
                    </w:rPr>
                  </w:rPrChange>
                </w:rPr>
                <w:delText>ILS</w:delText>
              </w:r>
            </w:del>
          </w:p>
        </w:tc>
        <w:tc>
          <w:tcPr>
            <w:tcW w:w="1428" w:type="dxa"/>
            <w:tcPrChange w:id="5417" w:author="Στάθης Καπ" w:date="2023-02-02T17:14:00Z">
              <w:tcPr>
                <w:tcW w:w="883" w:type="dxa"/>
              </w:tcPr>
            </w:tcPrChange>
          </w:tcPr>
          <w:p w14:paraId="7C5E8709" w14:textId="5A7FA1AE" w:rsidR="0019182E" w:rsidRPr="00A21C84" w:rsidDel="001E2354" w:rsidRDefault="0019182E" w:rsidP="002D19F0">
            <w:pPr>
              <w:rPr>
                <w:del w:id="5418" w:author="Στάθης Καπ" w:date="2023-02-27T02:00:00Z"/>
                <w:rFonts w:cstheme="minorHAnsi"/>
                <w:sz w:val="20"/>
                <w:szCs w:val="20"/>
                <w:rPrChange w:id="5419" w:author="Στάθης Καπ" w:date="2023-02-02T17:47:00Z">
                  <w:rPr>
                    <w:del w:id="5420" w:author="Στάθης Καπ" w:date="2023-02-27T02:00:00Z"/>
                    <w:rFonts w:cstheme="minorHAnsi"/>
                  </w:rPr>
                </w:rPrChange>
              </w:rPr>
            </w:pPr>
            <w:del w:id="5421" w:author="Στάθης Καπ" w:date="2023-02-27T02:00:00Z">
              <w:r w:rsidRPr="00A21C84" w:rsidDel="001E2354">
                <w:rPr>
                  <w:rFonts w:cstheme="minorHAnsi"/>
                  <w:sz w:val="20"/>
                  <w:szCs w:val="20"/>
                  <w:rPrChange w:id="5422" w:author="Στάθης Καπ" w:date="2023-02-02T17:47:00Z">
                    <w:rPr>
                      <w:rFonts w:cstheme="minorHAnsi"/>
                    </w:rPr>
                  </w:rPrChange>
                </w:rPr>
                <w:delText>CPU(s)</w:delText>
              </w:r>
            </w:del>
          </w:p>
        </w:tc>
        <w:tc>
          <w:tcPr>
            <w:tcW w:w="1428" w:type="dxa"/>
            <w:tcPrChange w:id="5423" w:author="Στάθης Καπ" w:date="2023-02-02T17:14:00Z">
              <w:tcPr>
                <w:tcW w:w="883" w:type="dxa"/>
                <w:gridSpan w:val="2"/>
              </w:tcPr>
            </w:tcPrChange>
          </w:tcPr>
          <w:p w14:paraId="516F6765" w14:textId="298CA2B4" w:rsidR="0019182E" w:rsidRPr="00A21C84" w:rsidDel="001E2354" w:rsidRDefault="0019182E" w:rsidP="002D19F0">
            <w:pPr>
              <w:rPr>
                <w:del w:id="5424" w:author="Στάθης Καπ" w:date="2023-02-27T02:00:00Z"/>
                <w:rFonts w:cstheme="minorHAnsi"/>
                <w:sz w:val="20"/>
                <w:szCs w:val="20"/>
                <w:rPrChange w:id="5425" w:author="Στάθης Καπ" w:date="2023-02-02T17:47:00Z">
                  <w:rPr>
                    <w:del w:id="5426" w:author="Στάθης Καπ" w:date="2023-02-27T02:00:00Z"/>
                    <w:rFonts w:cstheme="minorHAnsi"/>
                  </w:rPr>
                </w:rPrChange>
              </w:rPr>
            </w:pPr>
            <w:del w:id="5427" w:author="Στάθης Καπ" w:date="2023-02-27T02:00:00Z">
              <w:r w:rsidRPr="00A21C84" w:rsidDel="001E2354">
                <w:rPr>
                  <w:rFonts w:cstheme="minorHAnsi"/>
                  <w:sz w:val="20"/>
                  <w:szCs w:val="20"/>
                  <w:rPrChange w:id="5428" w:author="Στάθης Καπ" w:date="2023-02-02T17:47:00Z">
                    <w:rPr>
                      <w:rFonts w:cstheme="minorHAnsi"/>
                    </w:rPr>
                  </w:rPrChange>
                </w:rPr>
                <w:delText>Visits</w:delText>
              </w:r>
            </w:del>
          </w:p>
        </w:tc>
      </w:tr>
      <w:tr w:rsidR="008A6DAE" w:rsidDel="001E2354" w14:paraId="2809BC51" w14:textId="4FAD863D" w:rsidTr="008A6DAE">
        <w:trPr>
          <w:jc w:val="center"/>
          <w:del w:id="5429" w:author="Στάθης Καπ" w:date="2023-02-27T02:00:00Z"/>
          <w:trPrChange w:id="5430" w:author="Στάθης Καπ" w:date="2023-02-02T17:14:00Z">
            <w:trPr>
              <w:gridAfter w:val="0"/>
            </w:trPr>
          </w:trPrChange>
        </w:trPr>
        <w:tc>
          <w:tcPr>
            <w:tcW w:w="1427" w:type="dxa"/>
            <w:tcPrChange w:id="5431" w:author="Στάθης Καπ" w:date="2023-02-02T17:14:00Z">
              <w:tcPr>
                <w:tcW w:w="882" w:type="dxa"/>
              </w:tcPr>
            </w:tcPrChange>
          </w:tcPr>
          <w:p w14:paraId="1128F3E7" w14:textId="4570719F" w:rsidR="008A6DAE" w:rsidRPr="00A21C84" w:rsidDel="001E2354" w:rsidRDefault="00DE0B51" w:rsidP="008A6DAE">
            <w:pPr>
              <w:rPr>
                <w:del w:id="5432" w:author="Στάθης Καπ" w:date="2023-02-27T02:00:00Z"/>
                <w:rFonts w:cstheme="minorHAnsi"/>
                <w:sz w:val="20"/>
                <w:szCs w:val="20"/>
                <w:rPrChange w:id="5433" w:author="Στάθης Καπ" w:date="2023-02-02T17:47:00Z">
                  <w:rPr>
                    <w:del w:id="5434" w:author="Στάθης Καπ" w:date="2023-02-27T02:00:00Z"/>
                    <w:rFonts w:cstheme="minorHAnsi"/>
                  </w:rPr>
                </w:rPrChange>
              </w:rPr>
            </w:pPr>
            <w:del w:id="5435" w:author="Στάθης Καπ" w:date="2023-02-27T02:00:00Z">
              <w:r w:rsidRPr="00A21C84" w:rsidDel="001E2354">
                <w:rPr>
                  <w:rFonts w:cstheme="minorHAnsi"/>
                  <w:sz w:val="20"/>
                  <w:szCs w:val="20"/>
                  <w:rPrChange w:id="5436" w:author="Στάθης Καπ" w:date="2023-02-02T17:47:00Z">
                    <w:rPr>
                      <w:rFonts w:cstheme="minorHAnsi"/>
                      <w:sz w:val="18"/>
                      <w:szCs w:val="18"/>
                    </w:rPr>
                  </w:rPrChange>
                </w:rPr>
                <w:delText>p</w:delText>
              </w:r>
              <w:r w:rsidR="008A6DAE" w:rsidRPr="00A21C84" w:rsidDel="001E2354">
                <w:rPr>
                  <w:rFonts w:cstheme="minorHAnsi"/>
                  <w:sz w:val="20"/>
                  <w:szCs w:val="20"/>
                  <w:rPrChange w:id="5437" w:author="Στάθης Καπ" w:date="2023-02-02T17:47:00Z">
                    <w:rPr>
                      <w:rFonts w:cstheme="minorHAnsi"/>
                    </w:rPr>
                  </w:rPrChange>
                </w:rPr>
                <w:delText>r01</w:delText>
              </w:r>
            </w:del>
          </w:p>
        </w:tc>
        <w:tc>
          <w:tcPr>
            <w:tcW w:w="1427" w:type="dxa"/>
            <w:tcPrChange w:id="5438" w:author="Στάθης Καπ" w:date="2023-02-02T17:14:00Z">
              <w:tcPr>
                <w:tcW w:w="882" w:type="dxa"/>
                <w:gridSpan w:val="2"/>
              </w:tcPr>
            </w:tcPrChange>
          </w:tcPr>
          <w:p w14:paraId="6B219AA4" w14:textId="4397D810" w:rsidR="008A6DAE" w:rsidRPr="00A21C84" w:rsidDel="001E2354" w:rsidRDefault="008A6DAE" w:rsidP="008A6DAE">
            <w:pPr>
              <w:rPr>
                <w:del w:id="5439" w:author="Στάθης Καπ" w:date="2023-02-27T02:00:00Z"/>
                <w:rFonts w:cstheme="minorHAnsi"/>
                <w:sz w:val="20"/>
                <w:szCs w:val="20"/>
                <w:rPrChange w:id="5440" w:author="Στάθης Καπ" w:date="2023-02-02T17:47:00Z">
                  <w:rPr>
                    <w:del w:id="5441" w:author="Στάθης Καπ" w:date="2023-02-27T02:00:00Z"/>
                    <w:rFonts w:cstheme="minorHAnsi"/>
                  </w:rPr>
                </w:rPrChange>
              </w:rPr>
            </w:pPr>
            <w:del w:id="5442" w:author="Στάθης Καπ" w:date="2023-02-27T02:00:00Z">
              <w:r w:rsidRPr="00A21C84" w:rsidDel="001E2354">
                <w:rPr>
                  <w:rFonts w:cstheme="minorHAnsi"/>
                  <w:sz w:val="20"/>
                  <w:szCs w:val="20"/>
                  <w:rPrChange w:id="5443" w:author="Στάθης Καπ" w:date="2023-02-02T17:47:00Z">
                    <w:rPr>
                      <w:rFonts w:cstheme="minorHAnsi"/>
                    </w:rPr>
                  </w:rPrChange>
                </w:rPr>
                <w:delText>308</w:delText>
              </w:r>
            </w:del>
          </w:p>
        </w:tc>
        <w:tc>
          <w:tcPr>
            <w:tcW w:w="1690" w:type="dxa"/>
            <w:tcPrChange w:id="5444" w:author="Στάθης Καπ" w:date="2023-02-02T17:14:00Z">
              <w:tcPr>
                <w:tcW w:w="883" w:type="dxa"/>
              </w:tcPr>
            </w:tcPrChange>
          </w:tcPr>
          <w:p w14:paraId="0336687D" w14:textId="0672A216" w:rsidR="008A6DAE" w:rsidRPr="00A21C84" w:rsidDel="001E2354" w:rsidRDefault="008A6DAE" w:rsidP="008A6DAE">
            <w:pPr>
              <w:rPr>
                <w:del w:id="5445" w:author="Στάθης Καπ" w:date="2023-02-27T02:00:00Z"/>
                <w:rFonts w:cstheme="minorHAnsi"/>
                <w:sz w:val="20"/>
                <w:szCs w:val="20"/>
                <w:rPrChange w:id="5446" w:author="Στάθης Καπ" w:date="2023-02-02T17:47:00Z">
                  <w:rPr>
                    <w:del w:id="5447" w:author="Στάθης Καπ" w:date="2023-02-27T02:00:00Z"/>
                    <w:rFonts w:cstheme="minorHAnsi"/>
                  </w:rPr>
                </w:rPrChange>
              </w:rPr>
            </w:pPr>
            <w:del w:id="5448" w:author="Στάθης Καπ" w:date="2023-02-27T02:00:00Z">
              <w:r w:rsidRPr="00A21C84" w:rsidDel="001E2354">
                <w:rPr>
                  <w:rFonts w:cstheme="minorHAnsi"/>
                  <w:sz w:val="20"/>
                  <w:szCs w:val="20"/>
                  <w:rPrChange w:id="5449" w:author="Στάθης Καπ" w:date="2023-02-02T17:47:00Z">
                    <w:rPr>
                      <w:rFonts w:cstheme="minorHAnsi"/>
                    </w:rPr>
                  </w:rPrChange>
                </w:rPr>
                <w:delText>304</w:delText>
              </w:r>
            </w:del>
          </w:p>
        </w:tc>
        <w:tc>
          <w:tcPr>
            <w:tcW w:w="1428" w:type="dxa"/>
            <w:tcPrChange w:id="5450" w:author="Στάθης Καπ" w:date="2023-02-02T17:14:00Z">
              <w:tcPr>
                <w:tcW w:w="883" w:type="dxa"/>
                <w:gridSpan w:val="2"/>
              </w:tcPr>
            </w:tcPrChange>
          </w:tcPr>
          <w:p w14:paraId="59532DE5" w14:textId="60BC92BF" w:rsidR="008A6DAE" w:rsidRPr="00A21C84" w:rsidDel="001E2354" w:rsidRDefault="008A6DAE" w:rsidP="008A6DAE">
            <w:pPr>
              <w:rPr>
                <w:del w:id="5451" w:author="Στάθης Καπ" w:date="2023-02-27T02:00:00Z"/>
                <w:rFonts w:cstheme="minorHAnsi"/>
                <w:sz w:val="20"/>
                <w:szCs w:val="20"/>
                <w:rPrChange w:id="5452" w:author="Στάθης Καπ" w:date="2023-02-02T17:47:00Z">
                  <w:rPr>
                    <w:del w:id="5453" w:author="Στάθης Καπ" w:date="2023-02-27T02:00:00Z"/>
                    <w:rFonts w:cstheme="minorHAnsi"/>
                  </w:rPr>
                </w:rPrChange>
              </w:rPr>
            </w:pPr>
            <w:del w:id="5454" w:author="Στάθης Καπ" w:date="2023-02-27T02:00:00Z">
              <w:r w:rsidRPr="00A21C84" w:rsidDel="001E2354">
                <w:rPr>
                  <w:rFonts w:cstheme="minorHAnsi"/>
                  <w:sz w:val="20"/>
                  <w:szCs w:val="20"/>
                  <w:rPrChange w:id="5455" w:author="Στάθης Καπ" w:date="2023-02-02T17:47:00Z">
                    <w:rPr>
                      <w:rFonts w:cstheme="minorHAnsi"/>
                    </w:rPr>
                  </w:rPrChange>
                </w:rPr>
                <w:delText>298</w:delText>
              </w:r>
            </w:del>
          </w:p>
        </w:tc>
        <w:tc>
          <w:tcPr>
            <w:tcW w:w="1428" w:type="dxa"/>
            <w:tcPrChange w:id="5456" w:author="Στάθης Καπ" w:date="2023-02-02T17:14:00Z">
              <w:tcPr>
                <w:tcW w:w="883" w:type="dxa"/>
              </w:tcPr>
            </w:tcPrChange>
          </w:tcPr>
          <w:p w14:paraId="671483A8" w14:textId="3B8A9305" w:rsidR="008A6DAE" w:rsidRPr="00A21C84" w:rsidDel="001E2354" w:rsidRDefault="008A6DAE" w:rsidP="008A6DAE">
            <w:pPr>
              <w:rPr>
                <w:del w:id="5457" w:author="Στάθης Καπ" w:date="2023-02-27T02:00:00Z"/>
                <w:rFonts w:cstheme="minorHAnsi"/>
                <w:sz w:val="20"/>
                <w:szCs w:val="20"/>
                <w:rPrChange w:id="5458" w:author="Στάθης Καπ" w:date="2023-02-02T17:47:00Z">
                  <w:rPr>
                    <w:del w:id="5459" w:author="Στάθης Καπ" w:date="2023-02-27T02:00:00Z"/>
                    <w:rFonts w:cstheme="minorHAnsi"/>
                  </w:rPr>
                </w:rPrChange>
              </w:rPr>
            </w:pPr>
            <w:del w:id="5460" w:author="Στάθης Καπ" w:date="2023-02-27T02:00:00Z">
              <w:r w:rsidRPr="00A21C84" w:rsidDel="001E2354">
                <w:rPr>
                  <w:rFonts w:cstheme="minorHAnsi"/>
                  <w:sz w:val="20"/>
                  <w:szCs w:val="20"/>
                  <w:rPrChange w:id="5461" w:author="Στάθης Καπ" w:date="2023-02-02T17:47:00Z">
                    <w:rPr>
                      <w:rFonts w:cstheme="minorHAnsi"/>
                    </w:rPr>
                  </w:rPrChange>
                </w:rPr>
                <w:delText>0.07</w:delText>
              </w:r>
            </w:del>
          </w:p>
        </w:tc>
        <w:tc>
          <w:tcPr>
            <w:tcW w:w="1428" w:type="dxa"/>
            <w:tcPrChange w:id="5462" w:author="Στάθης Καπ" w:date="2023-02-02T17:14:00Z">
              <w:tcPr>
                <w:tcW w:w="883" w:type="dxa"/>
                <w:gridSpan w:val="2"/>
              </w:tcPr>
            </w:tcPrChange>
          </w:tcPr>
          <w:p w14:paraId="190BB03B" w14:textId="2BB16647" w:rsidR="008A6DAE" w:rsidRPr="00A21C84" w:rsidDel="001E2354" w:rsidRDefault="008A6DAE" w:rsidP="008A6DAE">
            <w:pPr>
              <w:rPr>
                <w:del w:id="5463" w:author="Στάθης Καπ" w:date="2023-02-27T02:00:00Z"/>
                <w:rFonts w:cstheme="minorHAnsi"/>
                <w:sz w:val="20"/>
                <w:szCs w:val="20"/>
                <w:rPrChange w:id="5464" w:author="Στάθης Καπ" w:date="2023-02-02T17:47:00Z">
                  <w:rPr>
                    <w:del w:id="5465" w:author="Στάθης Καπ" w:date="2023-02-27T02:00:00Z"/>
                    <w:rFonts w:cstheme="minorHAnsi"/>
                  </w:rPr>
                </w:rPrChange>
              </w:rPr>
            </w:pPr>
            <w:del w:id="5466" w:author="Στάθης Καπ" w:date="2023-02-27T02:00:00Z">
              <w:r w:rsidRPr="00A21C84" w:rsidDel="001E2354">
                <w:rPr>
                  <w:rFonts w:cstheme="minorHAnsi"/>
                  <w:sz w:val="20"/>
                  <w:szCs w:val="20"/>
                  <w:rPrChange w:id="5467" w:author="Στάθης Καπ" w:date="2023-02-02T17:47:00Z">
                    <w:rPr>
                      <w:rFonts w:cstheme="minorHAnsi"/>
                    </w:rPr>
                  </w:rPrChange>
                </w:rPr>
                <w:delText>21</w:delText>
              </w:r>
            </w:del>
          </w:p>
        </w:tc>
      </w:tr>
      <w:tr w:rsidR="008A6DAE" w:rsidDel="001E2354" w14:paraId="713A0E82" w14:textId="65C20CDA" w:rsidTr="008A6DAE">
        <w:trPr>
          <w:jc w:val="center"/>
          <w:del w:id="5468" w:author="Στάθης Καπ" w:date="2023-02-27T02:00:00Z"/>
          <w:trPrChange w:id="5469" w:author="Στάθης Καπ" w:date="2023-02-02T17:14:00Z">
            <w:trPr>
              <w:gridAfter w:val="0"/>
            </w:trPr>
          </w:trPrChange>
        </w:trPr>
        <w:tc>
          <w:tcPr>
            <w:tcW w:w="1427" w:type="dxa"/>
            <w:tcPrChange w:id="5470" w:author="Στάθης Καπ" w:date="2023-02-02T17:14:00Z">
              <w:tcPr>
                <w:tcW w:w="882" w:type="dxa"/>
              </w:tcPr>
            </w:tcPrChange>
          </w:tcPr>
          <w:p w14:paraId="188A2946" w14:textId="3AB6F72A" w:rsidR="008A6DAE" w:rsidRPr="00A21C84" w:rsidDel="001E2354" w:rsidRDefault="00DE0B51" w:rsidP="008A6DAE">
            <w:pPr>
              <w:rPr>
                <w:del w:id="5471" w:author="Στάθης Καπ" w:date="2023-02-27T02:00:00Z"/>
                <w:rFonts w:cstheme="minorHAnsi"/>
                <w:sz w:val="20"/>
                <w:szCs w:val="20"/>
                <w:rPrChange w:id="5472" w:author="Στάθης Καπ" w:date="2023-02-02T17:47:00Z">
                  <w:rPr>
                    <w:del w:id="5473" w:author="Στάθης Καπ" w:date="2023-02-27T02:00:00Z"/>
                    <w:rFonts w:cstheme="minorHAnsi"/>
                  </w:rPr>
                </w:rPrChange>
              </w:rPr>
            </w:pPr>
            <w:del w:id="5474" w:author="Στάθης Καπ" w:date="2023-02-27T02:00:00Z">
              <w:r w:rsidRPr="00A21C84" w:rsidDel="001E2354">
                <w:rPr>
                  <w:rFonts w:cstheme="minorHAnsi"/>
                  <w:sz w:val="20"/>
                  <w:szCs w:val="20"/>
                  <w:rPrChange w:id="5475" w:author="Στάθης Καπ" w:date="2023-02-02T17:47:00Z">
                    <w:rPr>
                      <w:rFonts w:cstheme="minorHAnsi"/>
                      <w:sz w:val="18"/>
                      <w:szCs w:val="18"/>
                    </w:rPr>
                  </w:rPrChange>
                </w:rPr>
                <w:delText>p</w:delText>
              </w:r>
              <w:r w:rsidR="008A6DAE" w:rsidRPr="00A21C84" w:rsidDel="001E2354">
                <w:rPr>
                  <w:rFonts w:cstheme="minorHAnsi"/>
                  <w:sz w:val="20"/>
                  <w:szCs w:val="20"/>
                  <w:rPrChange w:id="5476" w:author="Στάθης Καπ" w:date="2023-02-02T17:47:00Z">
                    <w:rPr>
                      <w:rFonts w:cstheme="minorHAnsi"/>
                    </w:rPr>
                  </w:rPrChange>
                </w:rPr>
                <w:delText>r02</w:delText>
              </w:r>
            </w:del>
          </w:p>
        </w:tc>
        <w:tc>
          <w:tcPr>
            <w:tcW w:w="1427" w:type="dxa"/>
            <w:tcPrChange w:id="5477" w:author="Στάθης Καπ" w:date="2023-02-02T17:14:00Z">
              <w:tcPr>
                <w:tcW w:w="882" w:type="dxa"/>
                <w:gridSpan w:val="2"/>
              </w:tcPr>
            </w:tcPrChange>
          </w:tcPr>
          <w:p w14:paraId="075E1E9A" w14:textId="40EA60B8" w:rsidR="008A6DAE" w:rsidRPr="00A21C84" w:rsidDel="001E2354" w:rsidRDefault="008A6DAE" w:rsidP="008A6DAE">
            <w:pPr>
              <w:rPr>
                <w:del w:id="5478" w:author="Στάθης Καπ" w:date="2023-02-27T02:00:00Z"/>
                <w:rFonts w:cstheme="minorHAnsi"/>
                <w:sz w:val="20"/>
                <w:szCs w:val="20"/>
                <w:rPrChange w:id="5479" w:author="Στάθης Καπ" w:date="2023-02-02T17:47:00Z">
                  <w:rPr>
                    <w:del w:id="5480" w:author="Στάθης Καπ" w:date="2023-02-27T02:00:00Z"/>
                    <w:rFonts w:cstheme="minorHAnsi"/>
                  </w:rPr>
                </w:rPrChange>
              </w:rPr>
            </w:pPr>
            <w:del w:id="5481" w:author="Στάθης Καπ" w:date="2023-02-27T02:00:00Z">
              <w:r w:rsidRPr="00A21C84" w:rsidDel="001E2354">
                <w:rPr>
                  <w:rFonts w:cstheme="minorHAnsi"/>
                  <w:sz w:val="20"/>
                  <w:szCs w:val="20"/>
                  <w:rPrChange w:id="5482" w:author="Στάθης Καπ" w:date="2023-02-02T17:47:00Z">
                    <w:rPr>
                      <w:rFonts w:cstheme="minorHAnsi"/>
                    </w:rPr>
                  </w:rPrChange>
                </w:rPr>
                <w:delText>404</w:delText>
              </w:r>
            </w:del>
          </w:p>
        </w:tc>
        <w:tc>
          <w:tcPr>
            <w:tcW w:w="1690" w:type="dxa"/>
            <w:tcPrChange w:id="5483" w:author="Στάθης Καπ" w:date="2023-02-02T17:14:00Z">
              <w:tcPr>
                <w:tcW w:w="883" w:type="dxa"/>
              </w:tcPr>
            </w:tcPrChange>
          </w:tcPr>
          <w:p w14:paraId="40C8A7F4" w14:textId="17DAFD3C" w:rsidR="008A6DAE" w:rsidRPr="00A21C84" w:rsidDel="001E2354" w:rsidRDefault="008A6DAE" w:rsidP="008A6DAE">
            <w:pPr>
              <w:rPr>
                <w:del w:id="5484" w:author="Στάθης Καπ" w:date="2023-02-27T02:00:00Z"/>
                <w:rFonts w:cstheme="minorHAnsi"/>
                <w:sz w:val="20"/>
                <w:szCs w:val="20"/>
                <w:rPrChange w:id="5485" w:author="Στάθης Καπ" w:date="2023-02-02T17:47:00Z">
                  <w:rPr>
                    <w:del w:id="5486" w:author="Στάθης Καπ" w:date="2023-02-27T02:00:00Z"/>
                    <w:rFonts w:cstheme="minorHAnsi"/>
                  </w:rPr>
                </w:rPrChange>
              </w:rPr>
            </w:pPr>
            <w:del w:id="5487" w:author="Στάθης Καπ" w:date="2023-02-27T02:00:00Z">
              <w:r w:rsidRPr="00A21C84" w:rsidDel="001E2354">
                <w:rPr>
                  <w:rFonts w:cstheme="minorHAnsi"/>
                  <w:sz w:val="20"/>
                  <w:szCs w:val="20"/>
                  <w:rPrChange w:id="5488" w:author="Στάθης Καπ" w:date="2023-02-02T17:47:00Z">
                    <w:rPr>
                      <w:rFonts w:cstheme="minorHAnsi"/>
                    </w:rPr>
                  </w:rPrChange>
                </w:rPr>
                <w:delText>385</w:delText>
              </w:r>
            </w:del>
          </w:p>
        </w:tc>
        <w:tc>
          <w:tcPr>
            <w:tcW w:w="1428" w:type="dxa"/>
            <w:tcPrChange w:id="5489" w:author="Στάθης Καπ" w:date="2023-02-02T17:14:00Z">
              <w:tcPr>
                <w:tcW w:w="883" w:type="dxa"/>
                <w:gridSpan w:val="2"/>
              </w:tcPr>
            </w:tcPrChange>
          </w:tcPr>
          <w:p w14:paraId="6CE00358" w14:textId="5668308C" w:rsidR="008A6DAE" w:rsidRPr="00A21C84" w:rsidDel="001E2354" w:rsidRDefault="008A6DAE" w:rsidP="008A6DAE">
            <w:pPr>
              <w:rPr>
                <w:del w:id="5490" w:author="Στάθης Καπ" w:date="2023-02-27T02:00:00Z"/>
                <w:rFonts w:cstheme="minorHAnsi"/>
                <w:sz w:val="20"/>
                <w:szCs w:val="20"/>
                <w:rPrChange w:id="5491" w:author="Στάθης Καπ" w:date="2023-02-02T17:47:00Z">
                  <w:rPr>
                    <w:del w:id="5492" w:author="Στάθης Καπ" w:date="2023-02-27T02:00:00Z"/>
                    <w:rFonts w:cstheme="minorHAnsi"/>
                  </w:rPr>
                </w:rPrChange>
              </w:rPr>
            </w:pPr>
            <w:del w:id="5493" w:author="Στάθης Καπ" w:date="2023-02-27T02:00:00Z">
              <w:r w:rsidRPr="00A21C84" w:rsidDel="001E2354">
                <w:rPr>
                  <w:rFonts w:cstheme="minorHAnsi"/>
                  <w:sz w:val="20"/>
                  <w:szCs w:val="20"/>
                  <w:rPrChange w:id="5494" w:author="Στάθης Καπ" w:date="2023-02-02T17:47:00Z">
                    <w:rPr>
                      <w:rFonts w:cstheme="minorHAnsi"/>
                    </w:rPr>
                  </w:rPrChange>
                </w:rPr>
                <w:delText>372</w:delText>
              </w:r>
            </w:del>
          </w:p>
        </w:tc>
        <w:tc>
          <w:tcPr>
            <w:tcW w:w="1428" w:type="dxa"/>
            <w:tcPrChange w:id="5495" w:author="Στάθης Καπ" w:date="2023-02-02T17:14:00Z">
              <w:tcPr>
                <w:tcW w:w="883" w:type="dxa"/>
              </w:tcPr>
            </w:tcPrChange>
          </w:tcPr>
          <w:p w14:paraId="68ED40A6" w14:textId="108608ED" w:rsidR="008A6DAE" w:rsidRPr="00A21C84" w:rsidDel="001E2354" w:rsidRDefault="008A6DAE" w:rsidP="008A6DAE">
            <w:pPr>
              <w:rPr>
                <w:del w:id="5496" w:author="Στάθης Καπ" w:date="2023-02-27T02:00:00Z"/>
                <w:rFonts w:cstheme="minorHAnsi"/>
                <w:sz w:val="20"/>
                <w:szCs w:val="20"/>
                <w:rPrChange w:id="5497" w:author="Στάθης Καπ" w:date="2023-02-02T17:47:00Z">
                  <w:rPr>
                    <w:del w:id="5498" w:author="Στάθης Καπ" w:date="2023-02-27T02:00:00Z"/>
                    <w:rFonts w:cstheme="minorHAnsi"/>
                  </w:rPr>
                </w:rPrChange>
              </w:rPr>
            </w:pPr>
            <w:del w:id="5499" w:author="Στάθης Καπ" w:date="2023-02-27T02:00:00Z">
              <w:r w:rsidRPr="00A21C84" w:rsidDel="001E2354">
                <w:rPr>
                  <w:rFonts w:cstheme="minorHAnsi"/>
                  <w:sz w:val="20"/>
                  <w:szCs w:val="20"/>
                  <w:rPrChange w:id="5500" w:author="Στάθης Καπ" w:date="2023-02-02T17:47:00Z">
                    <w:rPr>
                      <w:rFonts w:cstheme="minorHAnsi"/>
                    </w:rPr>
                  </w:rPrChange>
                </w:rPr>
                <w:delText>0.179</w:delText>
              </w:r>
            </w:del>
          </w:p>
        </w:tc>
        <w:tc>
          <w:tcPr>
            <w:tcW w:w="1428" w:type="dxa"/>
            <w:tcPrChange w:id="5501" w:author="Στάθης Καπ" w:date="2023-02-02T17:14:00Z">
              <w:tcPr>
                <w:tcW w:w="883" w:type="dxa"/>
                <w:gridSpan w:val="2"/>
              </w:tcPr>
            </w:tcPrChange>
          </w:tcPr>
          <w:p w14:paraId="70D61FE8" w14:textId="0848A3D6" w:rsidR="008A6DAE" w:rsidRPr="00A21C84" w:rsidDel="001E2354" w:rsidRDefault="008A6DAE" w:rsidP="008A6DAE">
            <w:pPr>
              <w:rPr>
                <w:del w:id="5502" w:author="Στάθης Καπ" w:date="2023-02-27T02:00:00Z"/>
                <w:rFonts w:cstheme="minorHAnsi"/>
                <w:sz w:val="20"/>
                <w:szCs w:val="20"/>
                <w:rPrChange w:id="5503" w:author="Στάθης Καπ" w:date="2023-02-02T17:47:00Z">
                  <w:rPr>
                    <w:del w:id="5504" w:author="Στάθης Καπ" w:date="2023-02-27T02:00:00Z"/>
                    <w:rFonts w:cstheme="minorHAnsi"/>
                  </w:rPr>
                </w:rPrChange>
              </w:rPr>
            </w:pPr>
            <w:del w:id="5505" w:author="Στάθης Καπ" w:date="2023-02-27T02:00:00Z">
              <w:r w:rsidRPr="00A21C84" w:rsidDel="001E2354">
                <w:rPr>
                  <w:rFonts w:cstheme="minorHAnsi"/>
                  <w:sz w:val="20"/>
                  <w:szCs w:val="20"/>
                  <w:rPrChange w:id="5506" w:author="Στάθης Καπ" w:date="2023-02-02T17:47:00Z">
                    <w:rPr>
                      <w:rFonts w:cstheme="minorHAnsi"/>
                    </w:rPr>
                  </w:rPrChange>
                </w:rPr>
                <w:delText>21</w:delText>
              </w:r>
            </w:del>
          </w:p>
        </w:tc>
      </w:tr>
      <w:tr w:rsidR="008A6DAE" w:rsidDel="001E2354" w14:paraId="1EDAF80D" w14:textId="0309598E" w:rsidTr="008A6DAE">
        <w:trPr>
          <w:jc w:val="center"/>
          <w:del w:id="5507" w:author="Στάθης Καπ" w:date="2023-02-27T02:00:00Z"/>
          <w:trPrChange w:id="5508" w:author="Στάθης Καπ" w:date="2023-02-02T17:14:00Z">
            <w:trPr>
              <w:gridAfter w:val="0"/>
            </w:trPr>
          </w:trPrChange>
        </w:trPr>
        <w:tc>
          <w:tcPr>
            <w:tcW w:w="1427" w:type="dxa"/>
            <w:tcPrChange w:id="5509" w:author="Στάθης Καπ" w:date="2023-02-02T17:14:00Z">
              <w:tcPr>
                <w:tcW w:w="882" w:type="dxa"/>
              </w:tcPr>
            </w:tcPrChange>
          </w:tcPr>
          <w:p w14:paraId="5B4B8271" w14:textId="5D8F83FD" w:rsidR="008A6DAE" w:rsidRPr="00A21C84" w:rsidDel="001E2354" w:rsidRDefault="00DE0B51" w:rsidP="008A6DAE">
            <w:pPr>
              <w:rPr>
                <w:del w:id="5510" w:author="Στάθης Καπ" w:date="2023-02-27T02:00:00Z"/>
                <w:rFonts w:cstheme="minorHAnsi"/>
                <w:sz w:val="20"/>
                <w:szCs w:val="20"/>
                <w:rPrChange w:id="5511" w:author="Στάθης Καπ" w:date="2023-02-02T17:47:00Z">
                  <w:rPr>
                    <w:del w:id="5512" w:author="Στάθης Καπ" w:date="2023-02-27T02:00:00Z"/>
                    <w:rFonts w:cstheme="minorHAnsi"/>
                  </w:rPr>
                </w:rPrChange>
              </w:rPr>
            </w:pPr>
            <w:del w:id="5513" w:author="Στάθης Καπ" w:date="2023-02-27T02:00:00Z">
              <w:r w:rsidRPr="00A21C84" w:rsidDel="001E2354">
                <w:rPr>
                  <w:rFonts w:cstheme="minorHAnsi"/>
                  <w:sz w:val="20"/>
                  <w:szCs w:val="20"/>
                  <w:rPrChange w:id="5514" w:author="Στάθης Καπ" w:date="2023-02-02T17:47:00Z">
                    <w:rPr>
                      <w:rFonts w:cstheme="minorHAnsi"/>
                      <w:sz w:val="18"/>
                      <w:szCs w:val="18"/>
                    </w:rPr>
                  </w:rPrChange>
                </w:rPr>
                <w:delText>p</w:delText>
              </w:r>
              <w:r w:rsidR="008A6DAE" w:rsidRPr="00A21C84" w:rsidDel="001E2354">
                <w:rPr>
                  <w:rFonts w:cstheme="minorHAnsi"/>
                  <w:sz w:val="20"/>
                  <w:szCs w:val="20"/>
                  <w:rPrChange w:id="5515" w:author="Στάθης Καπ" w:date="2023-02-02T17:47:00Z">
                    <w:rPr>
                      <w:rFonts w:cstheme="minorHAnsi"/>
                    </w:rPr>
                  </w:rPrChange>
                </w:rPr>
                <w:delText>r03</w:delText>
              </w:r>
            </w:del>
          </w:p>
        </w:tc>
        <w:tc>
          <w:tcPr>
            <w:tcW w:w="1427" w:type="dxa"/>
            <w:tcPrChange w:id="5516" w:author="Στάθης Καπ" w:date="2023-02-02T17:14:00Z">
              <w:tcPr>
                <w:tcW w:w="882" w:type="dxa"/>
                <w:gridSpan w:val="2"/>
              </w:tcPr>
            </w:tcPrChange>
          </w:tcPr>
          <w:p w14:paraId="7AD81492" w14:textId="2DB4951E" w:rsidR="008A6DAE" w:rsidRPr="00A21C84" w:rsidDel="001E2354" w:rsidRDefault="008A6DAE" w:rsidP="008A6DAE">
            <w:pPr>
              <w:rPr>
                <w:del w:id="5517" w:author="Στάθης Καπ" w:date="2023-02-27T02:00:00Z"/>
                <w:rFonts w:cstheme="minorHAnsi"/>
                <w:sz w:val="20"/>
                <w:szCs w:val="20"/>
                <w:rPrChange w:id="5518" w:author="Στάθης Καπ" w:date="2023-02-02T17:47:00Z">
                  <w:rPr>
                    <w:del w:id="5519" w:author="Στάθης Καπ" w:date="2023-02-27T02:00:00Z"/>
                    <w:rFonts w:cstheme="minorHAnsi"/>
                  </w:rPr>
                </w:rPrChange>
              </w:rPr>
            </w:pPr>
            <w:del w:id="5520" w:author="Στάθης Καπ" w:date="2023-02-27T02:00:00Z">
              <w:r w:rsidRPr="00A21C84" w:rsidDel="001E2354">
                <w:rPr>
                  <w:rFonts w:cstheme="minorHAnsi"/>
                  <w:sz w:val="20"/>
                  <w:szCs w:val="20"/>
                  <w:rPrChange w:id="5521" w:author="Στάθης Καπ" w:date="2023-02-02T17:47:00Z">
                    <w:rPr>
                      <w:rFonts w:cstheme="minorHAnsi"/>
                    </w:rPr>
                  </w:rPrChange>
                </w:rPr>
                <w:delText>394</w:delText>
              </w:r>
            </w:del>
          </w:p>
        </w:tc>
        <w:tc>
          <w:tcPr>
            <w:tcW w:w="1690" w:type="dxa"/>
            <w:tcPrChange w:id="5522" w:author="Στάθης Καπ" w:date="2023-02-02T17:14:00Z">
              <w:tcPr>
                <w:tcW w:w="883" w:type="dxa"/>
              </w:tcPr>
            </w:tcPrChange>
          </w:tcPr>
          <w:p w14:paraId="4E9A17FA" w14:textId="6405312F" w:rsidR="008A6DAE" w:rsidRPr="00A21C84" w:rsidDel="001E2354" w:rsidRDefault="008A6DAE" w:rsidP="008A6DAE">
            <w:pPr>
              <w:rPr>
                <w:del w:id="5523" w:author="Στάθης Καπ" w:date="2023-02-27T02:00:00Z"/>
                <w:rFonts w:cstheme="minorHAnsi"/>
                <w:sz w:val="20"/>
                <w:szCs w:val="20"/>
                <w:rPrChange w:id="5524" w:author="Στάθης Καπ" w:date="2023-02-02T17:47:00Z">
                  <w:rPr>
                    <w:del w:id="5525" w:author="Στάθης Καπ" w:date="2023-02-27T02:00:00Z"/>
                    <w:rFonts w:cstheme="minorHAnsi"/>
                  </w:rPr>
                </w:rPrChange>
              </w:rPr>
            </w:pPr>
            <w:del w:id="5526" w:author="Στάθης Καπ" w:date="2023-02-27T02:00:00Z">
              <w:r w:rsidRPr="00A21C84" w:rsidDel="001E2354">
                <w:rPr>
                  <w:rFonts w:cstheme="minorHAnsi"/>
                  <w:sz w:val="20"/>
                  <w:szCs w:val="20"/>
                  <w:rPrChange w:id="5527" w:author="Στάθης Καπ" w:date="2023-02-02T17:47:00Z">
                    <w:rPr>
                      <w:rFonts w:cstheme="minorHAnsi"/>
                    </w:rPr>
                  </w:rPrChange>
                </w:rPr>
                <w:delText>384</w:delText>
              </w:r>
            </w:del>
          </w:p>
        </w:tc>
        <w:tc>
          <w:tcPr>
            <w:tcW w:w="1428" w:type="dxa"/>
            <w:tcPrChange w:id="5528" w:author="Στάθης Καπ" w:date="2023-02-02T17:14:00Z">
              <w:tcPr>
                <w:tcW w:w="883" w:type="dxa"/>
                <w:gridSpan w:val="2"/>
              </w:tcPr>
            </w:tcPrChange>
          </w:tcPr>
          <w:p w14:paraId="0896C43D" w14:textId="52C70111" w:rsidR="008A6DAE" w:rsidRPr="00A21C84" w:rsidDel="001E2354" w:rsidRDefault="008A6DAE" w:rsidP="008A6DAE">
            <w:pPr>
              <w:rPr>
                <w:del w:id="5529" w:author="Στάθης Καπ" w:date="2023-02-27T02:00:00Z"/>
                <w:rFonts w:cstheme="minorHAnsi"/>
                <w:sz w:val="20"/>
                <w:szCs w:val="20"/>
                <w:rPrChange w:id="5530" w:author="Στάθης Καπ" w:date="2023-02-02T17:47:00Z">
                  <w:rPr>
                    <w:del w:id="5531" w:author="Στάθης Καπ" w:date="2023-02-27T02:00:00Z"/>
                    <w:rFonts w:cstheme="minorHAnsi"/>
                  </w:rPr>
                </w:rPrChange>
              </w:rPr>
            </w:pPr>
            <w:del w:id="5532" w:author="Στάθης Καπ" w:date="2023-02-27T02:00:00Z">
              <w:r w:rsidRPr="00A21C84" w:rsidDel="001E2354">
                <w:rPr>
                  <w:rFonts w:cstheme="minorHAnsi"/>
                  <w:sz w:val="20"/>
                  <w:szCs w:val="20"/>
                  <w:rPrChange w:id="5533" w:author="Στάθης Καπ" w:date="2023-02-02T17:47:00Z">
                    <w:rPr>
                      <w:rFonts w:cstheme="minorHAnsi"/>
                    </w:rPr>
                  </w:rPrChange>
                </w:rPr>
                <w:delText>377</w:delText>
              </w:r>
            </w:del>
          </w:p>
        </w:tc>
        <w:tc>
          <w:tcPr>
            <w:tcW w:w="1428" w:type="dxa"/>
            <w:tcPrChange w:id="5534" w:author="Στάθης Καπ" w:date="2023-02-02T17:14:00Z">
              <w:tcPr>
                <w:tcW w:w="883" w:type="dxa"/>
              </w:tcPr>
            </w:tcPrChange>
          </w:tcPr>
          <w:p w14:paraId="1AF319A6" w14:textId="60E8EC15" w:rsidR="008A6DAE" w:rsidRPr="00A21C84" w:rsidDel="001E2354" w:rsidRDefault="008A6DAE" w:rsidP="008A6DAE">
            <w:pPr>
              <w:rPr>
                <w:del w:id="5535" w:author="Στάθης Καπ" w:date="2023-02-27T02:00:00Z"/>
                <w:rFonts w:cstheme="minorHAnsi"/>
                <w:sz w:val="20"/>
                <w:szCs w:val="20"/>
                <w:rPrChange w:id="5536" w:author="Στάθης Καπ" w:date="2023-02-02T17:47:00Z">
                  <w:rPr>
                    <w:del w:id="5537" w:author="Στάθης Καπ" w:date="2023-02-27T02:00:00Z"/>
                    <w:rFonts w:cstheme="minorHAnsi"/>
                  </w:rPr>
                </w:rPrChange>
              </w:rPr>
            </w:pPr>
            <w:del w:id="5538" w:author="Στάθης Καπ" w:date="2023-02-27T02:00:00Z">
              <w:r w:rsidRPr="00A21C84" w:rsidDel="001E2354">
                <w:rPr>
                  <w:rFonts w:cstheme="minorHAnsi"/>
                  <w:sz w:val="20"/>
                  <w:szCs w:val="20"/>
                  <w:rPrChange w:id="5539" w:author="Στάθης Καπ" w:date="2023-02-02T17:47:00Z">
                    <w:rPr>
                      <w:rFonts w:cstheme="minorHAnsi"/>
                    </w:rPr>
                  </w:rPrChange>
                </w:rPr>
                <w:delText>0.299</w:delText>
              </w:r>
            </w:del>
          </w:p>
        </w:tc>
        <w:tc>
          <w:tcPr>
            <w:tcW w:w="1428" w:type="dxa"/>
            <w:tcPrChange w:id="5540" w:author="Στάθης Καπ" w:date="2023-02-02T17:14:00Z">
              <w:tcPr>
                <w:tcW w:w="883" w:type="dxa"/>
                <w:gridSpan w:val="2"/>
              </w:tcPr>
            </w:tcPrChange>
          </w:tcPr>
          <w:p w14:paraId="7B2BC5B3" w14:textId="72640B10" w:rsidR="008A6DAE" w:rsidRPr="00A21C84" w:rsidDel="001E2354" w:rsidRDefault="008A6DAE" w:rsidP="008A6DAE">
            <w:pPr>
              <w:rPr>
                <w:del w:id="5541" w:author="Στάθης Καπ" w:date="2023-02-27T02:00:00Z"/>
                <w:rFonts w:cstheme="minorHAnsi"/>
                <w:sz w:val="20"/>
                <w:szCs w:val="20"/>
                <w:rPrChange w:id="5542" w:author="Στάθης Καπ" w:date="2023-02-02T17:47:00Z">
                  <w:rPr>
                    <w:del w:id="5543" w:author="Στάθης Καπ" w:date="2023-02-27T02:00:00Z"/>
                    <w:rFonts w:cstheme="minorHAnsi"/>
                  </w:rPr>
                </w:rPrChange>
              </w:rPr>
            </w:pPr>
            <w:del w:id="5544" w:author="Στάθης Καπ" w:date="2023-02-27T02:00:00Z">
              <w:r w:rsidRPr="00A21C84" w:rsidDel="001E2354">
                <w:rPr>
                  <w:rFonts w:cstheme="minorHAnsi"/>
                  <w:sz w:val="20"/>
                  <w:szCs w:val="20"/>
                  <w:rPrChange w:id="5545" w:author="Στάθης Καπ" w:date="2023-02-02T17:47:00Z">
                    <w:rPr>
                      <w:rFonts w:cstheme="minorHAnsi"/>
                    </w:rPr>
                  </w:rPrChange>
                </w:rPr>
                <w:delText>21</w:delText>
              </w:r>
            </w:del>
          </w:p>
        </w:tc>
      </w:tr>
      <w:tr w:rsidR="008A6DAE" w:rsidDel="001E2354" w14:paraId="6A7626B9" w14:textId="4C5B621F" w:rsidTr="008A6DAE">
        <w:trPr>
          <w:jc w:val="center"/>
          <w:del w:id="5546" w:author="Στάθης Καπ" w:date="2023-02-27T02:00:00Z"/>
          <w:trPrChange w:id="5547" w:author="Στάθης Καπ" w:date="2023-02-02T17:14:00Z">
            <w:trPr>
              <w:gridAfter w:val="0"/>
            </w:trPr>
          </w:trPrChange>
        </w:trPr>
        <w:tc>
          <w:tcPr>
            <w:tcW w:w="1427" w:type="dxa"/>
            <w:tcPrChange w:id="5548" w:author="Στάθης Καπ" w:date="2023-02-02T17:14:00Z">
              <w:tcPr>
                <w:tcW w:w="882" w:type="dxa"/>
              </w:tcPr>
            </w:tcPrChange>
          </w:tcPr>
          <w:p w14:paraId="516ABF66" w14:textId="12845071" w:rsidR="008A6DAE" w:rsidRPr="00A21C84" w:rsidDel="001E2354" w:rsidRDefault="00DE0B51" w:rsidP="008A6DAE">
            <w:pPr>
              <w:rPr>
                <w:del w:id="5549" w:author="Στάθης Καπ" w:date="2023-02-27T02:00:00Z"/>
                <w:rFonts w:cstheme="minorHAnsi"/>
                <w:sz w:val="20"/>
                <w:szCs w:val="20"/>
                <w:rPrChange w:id="5550" w:author="Στάθης Καπ" w:date="2023-02-02T17:47:00Z">
                  <w:rPr>
                    <w:del w:id="5551" w:author="Στάθης Καπ" w:date="2023-02-27T02:00:00Z"/>
                    <w:rFonts w:cstheme="minorHAnsi"/>
                  </w:rPr>
                </w:rPrChange>
              </w:rPr>
            </w:pPr>
            <w:del w:id="5552" w:author="Στάθης Καπ" w:date="2023-02-27T02:00:00Z">
              <w:r w:rsidRPr="00A21C84" w:rsidDel="001E2354">
                <w:rPr>
                  <w:rFonts w:cstheme="minorHAnsi"/>
                  <w:sz w:val="20"/>
                  <w:szCs w:val="20"/>
                  <w:rPrChange w:id="5553" w:author="Στάθης Καπ" w:date="2023-02-02T17:47:00Z">
                    <w:rPr>
                      <w:rFonts w:cstheme="minorHAnsi"/>
                      <w:sz w:val="18"/>
                      <w:szCs w:val="18"/>
                    </w:rPr>
                  </w:rPrChange>
                </w:rPr>
                <w:delText>p</w:delText>
              </w:r>
              <w:r w:rsidR="008A6DAE" w:rsidRPr="00A21C84" w:rsidDel="001E2354">
                <w:rPr>
                  <w:rFonts w:cstheme="minorHAnsi"/>
                  <w:sz w:val="20"/>
                  <w:szCs w:val="20"/>
                  <w:rPrChange w:id="5554" w:author="Στάθης Καπ" w:date="2023-02-02T17:47:00Z">
                    <w:rPr>
                      <w:rFonts w:cstheme="minorHAnsi"/>
                    </w:rPr>
                  </w:rPrChange>
                </w:rPr>
                <w:delText>r04</w:delText>
              </w:r>
            </w:del>
          </w:p>
        </w:tc>
        <w:tc>
          <w:tcPr>
            <w:tcW w:w="1427" w:type="dxa"/>
            <w:tcPrChange w:id="5555" w:author="Στάθης Καπ" w:date="2023-02-02T17:14:00Z">
              <w:tcPr>
                <w:tcW w:w="882" w:type="dxa"/>
                <w:gridSpan w:val="2"/>
              </w:tcPr>
            </w:tcPrChange>
          </w:tcPr>
          <w:p w14:paraId="073D7A22" w14:textId="468A1832" w:rsidR="008A6DAE" w:rsidRPr="00A21C84" w:rsidDel="001E2354" w:rsidRDefault="008A6DAE" w:rsidP="008A6DAE">
            <w:pPr>
              <w:rPr>
                <w:del w:id="5556" w:author="Στάθης Καπ" w:date="2023-02-27T02:00:00Z"/>
                <w:rFonts w:cstheme="minorHAnsi"/>
                <w:sz w:val="20"/>
                <w:szCs w:val="20"/>
                <w:rPrChange w:id="5557" w:author="Στάθης Καπ" w:date="2023-02-02T17:47:00Z">
                  <w:rPr>
                    <w:del w:id="5558" w:author="Στάθης Καπ" w:date="2023-02-27T02:00:00Z"/>
                    <w:rFonts w:cstheme="minorHAnsi"/>
                  </w:rPr>
                </w:rPrChange>
              </w:rPr>
            </w:pPr>
            <w:del w:id="5559" w:author="Στάθης Καπ" w:date="2023-02-27T02:00:00Z">
              <w:r w:rsidRPr="00A21C84" w:rsidDel="001E2354">
                <w:rPr>
                  <w:rFonts w:cstheme="minorHAnsi"/>
                  <w:sz w:val="20"/>
                  <w:szCs w:val="20"/>
                  <w:rPrChange w:id="5560" w:author="Στάθης Καπ" w:date="2023-02-02T17:47:00Z">
                    <w:rPr>
                      <w:rFonts w:cstheme="minorHAnsi"/>
                    </w:rPr>
                  </w:rPrChange>
                </w:rPr>
                <w:delText>489</w:delText>
              </w:r>
            </w:del>
          </w:p>
        </w:tc>
        <w:tc>
          <w:tcPr>
            <w:tcW w:w="1690" w:type="dxa"/>
            <w:tcPrChange w:id="5561" w:author="Στάθης Καπ" w:date="2023-02-02T17:14:00Z">
              <w:tcPr>
                <w:tcW w:w="883" w:type="dxa"/>
              </w:tcPr>
            </w:tcPrChange>
          </w:tcPr>
          <w:p w14:paraId="5C83282A" w14:textId="3294DFD5" w:rsidR="008A6DAE" w:rsidRPr="00A21C84" w:rsidDel="001E2354" w:rsidRDefault="008A6DAE" w:rsidP="008A6DAE">
            <w:pPr>
              <w:rPr>
                <w:del w:id="5562" w:author="Στάθης Καπ" w:date="2023-02-27T02:00:00Z"/>
                <w:rFonts w:cstheme="minorHAnsi"/>
                <w:sz w:val="20"/>
                <w:szCs w:val="20"/>
                <w:rPrChange w:id="5563" w:author="Στάθης Καπ" w:date="2023-02-02T17:47:00Z">
                  <w:rPr>
                    <w:del w:id="5564" w:author="Στάθης Καπ" w:date="2023-02-27T02:00:00Z"/>
                    <w:rFonts w:cstheme="minorHAnsi"/>
                  </w:rPr>
                </w:rPrChange>
              </w:rPr>
            </w:pPr>
            <w:del w:id="5565" w:author="Στάθης Καπ" w:date="2023-02-27T02:00:00Z">
              <w:r w:rsidRPr="00A21C84" w:rsidDel="001E2354">
                <w:rPr>
                  <w:rFonts w:cstheme="minorHAnsi"/>
                  <w:sz w:val="20"/>
                  <w:szCs w:val="20"/>
                  <w:rPrChange w:id="5566" w:author="Στάθης Καπ" w:date="2023-02-02T17:47:00Z">
                    <w:rPr>
                      <w:rFonts w:cstheme="minorHAnsi"/>
                    </w:rPr>
                  </w:rPrChange>
                </w:rPr>
                <w:delText>447</w:delText>
              </w:r>
            </w:del>
          </w:p>
        </w:tc>
        <w:tc>
          <w:tcPr>
            <w:tcW w:w="1428" w:type="dxa"/>
            <w:tcPrChange w:id="5567" w:author="Στάθης Καπ" w:date="2023-02-02T17:14:00Z">
              <w:tcPr>
                <w:tcW w:w="883" w:type="dxa"/>
                <w:gridSpan w:val="2"/>
              </w:tcPr>
            </w:tcPrChange>
          </w:tcPr>
          <w:p w14:paraId="2EA8CDD8" w14:textId="1EB2AE50" w:rsidR="008A6DAE" w:rsidRPr="00A21C84" w:rsidDel="001E2354" w:rsidRDefault="008A6DAE" w:rsidP="008A6DAE">
            <w:pPr>
              <w:rPr>
                <w:del w:id="5568" w:author="Στάθης Καπ" w:date="2023-02-27T02:00:00Z"/>
                <w:rFonts w:cstheme="minorHAnsi"/>
                <w:sz w:val="20"/>
                <w:szCs w:val="20"/>
                <w:rPrChange w:id="5569" w:author="Στάθης Καπ" w:date="2023-02-02T17:47:00Z">
                  <w:rPr>
                    <w:del w:id="5570" w:author="Στάθης Καπ" w:date="2023-02-27T02:00:00Z"/>
                    <w:rFonts w:cstheme="minorHAnsi"/>
                  </w:rPr>
                </w:rPrChange>
              </w:rPr>
            </w:pPr>
            <w:del w:id="5571" w:author="Στάθης Καπ" w:date="2023-02-27T02:00:00Z">
              <w:r w:rsidRPr="00A21C84" w:rsidDel="001E2354">
                <w:rPr>
                  <w:rFonts w:cstheme="minorHAnsi"/>
                  <w:sz w:val="20"/>
                  <w:szCs w:val="20"/>
                  <w:rPrChange w:id="5572" w:author="Στάθης Καπ" w:date="2023-02-02T17:47:00Z">
                    <w:rPr>
                      <w:rFonts w:cstheme="minorHAnsi"/>
                    </w:rPr>
                  </w:rPrChange>
                </w:rPr>
                <w:delText>412</w:delText>
              </w:r>
            </w:del>
          </w:p>
        </w:tc>
        <w:tc>
          <w:tcPr>
            <w:tcW w:w="1428" w:type="dxa"/>
            <w:tcPrChange w:id="5573" w:author="Στάθης Καπ" w:date="2023-02-02T17:14:00Z">
              <w:tcPr>
                <w:tcW w:w="883" w:type="dxa"/>
              </w:tcPr>
            </w:tcPrChange>
          </w:tcPr>
          <w:p w14:paraId="1CED913E" w14:textId="76FC6B24" w:rsidR="008A6DAE" w:rsidRPr="00A21C84" w:rsidDel="001E2354" w:rsidRDefault="008A6DAE" w:rsidP="008A6DAE">
            <w:pPr>
              <w:rPr>
                <w:del w:id="5574" w:author="Στάθης Καπ" w:date="2023-02-27T02:00:00Z"/>
                <w:rFonts w:cstheme="minorHAnsi"/>
                <w:sz w:val="20"/>
                <w:szCs w:val="20"/>
                <w:rPrChange w:id="5575" w:author="Στάθης Καπ" w:date="2023-02-02T17:47:00Z">
                  <w:rPr>
                    <w:del w:id="5576" w:author="Στάθης Καπ" w:date="2023-02-27T02:00:00Z"/>
                    <w:rFonts w:cstheme="minorHAnsi"/>
                  </w:rPr>
                </w:rPrChange>
              </w:rPr>
            </w:pPr>
            <w:del w:id="5577" w:author="Στάθης Καπ" w:date="2023-02-27T02:00:00Z">
              <w:r w:rsidRPr="00A21C84" w:rsidDel="001E2354">
                <w:rPr>
                  <w:rFonts w:cstheme="minorHAnsi"/>
                  <w:sz w:val="20"/>
                  <w:szCs w:val="20"/>
                  <w:rPrChange w:id="5578" w:author="Στάθης Καπ" w:date="2023-02-02T17:47:00Z">
                    <w:rPr>
                      <w:rFonts w:cstheme="minorHAnsi"/>
                    </w:rPr>
                  </w:rPrChange>
                </w:rPr>
                <w:delText>0.463</w:delText>
              </w:r>
            </w:del>
          </w:p>
        </w:tc>
        <w:tc>
          <w:tcPr>
            <w:tcW w:w="1428" w:type="dxa"/>
            <w:tcPrChange w:id="5579" w:author="Στάθης Καπ" w:date="2023-02-02T17:14:00Z">
              <w:tcPr>
                <w:tcW w:w="883" w:type="dxa"/>
                <w:gridSpan w:val="2"/>
              </w:tcPr>
            </w:tcPrChange>
          </w:tcPr>
          <w:p w14:paraId="60E9ACB9" w14:textId="491882B6" w:rsidR="008A6DAE" w:rsidRPr="00A21C84" w:rsidDel="001E2354" w:rsidRDefault="008A6DAE" w:rsidP="008A6DAE">
            <w:pPr>
              <w:rPr>
                <w:del w:id="5580" w:author="Στάθης Καπ" w:date="2023-02-27T02:00:00Z"/>
                <w:rFonts w:cstheme="minorHAnsi"/>
                <w:sz w:val="20"/>
                <w:szCs w:val="20"/>
                <w:rPrChange w:id="5581" w:author="Στάθης Καπ" w:date="2023-02-02T17:47:00Z">
                  <w:rPr>
                    <w:del w:id="5582" w:author="Στάθης Καπ" w:date="2023-02-27T02:00:00Z"/>
                    <w:rFonts w:cstheme="minorHAnsi"/>
                  </w:rPr>
                </w:rPrChange>
              </w:rPr>
            </w:pPr>
            <w:del w:id="5583" w:author="Στάθης Καπ" w:date="2023-02-27T02:00:00Z">
              <w:r w:rsidRPr="00A21C84" w:rsidDel="001E2354">
                <w:rPr>
                  <w:rFonts w:cstheme="minorHAnsi"/>
                  <w:sz w:val="20"/>
                  <w:szCs w:val="20"/>
                  <w:rPrChange w:id="5584" w:author="Στάθης Καπ" w:date="2023-02-02T17:47:00Z">
                    <w:rPr>
                      <w:rFonts w:cstheme="minorHAnsi"/>
                    </w:rPr>
                  </w:rPrChange>
                </w:rPr>
                <w:delText>25</w:delText>
              </w:r>
            </w:del>
          </w:p>
        </w:tc>
      </w:tr>
      <w:tr w:rsidR="008A6DAE" w:rsidDel="001E2354" w14:paraId="1383C72B" w14:textId="363AF0EA" w:rsidTr="008A6DAE">
        <w:trPr>
          <w:jc w:val="center"/>
          <w:del w:id="5585" w:author="Στάθης Καπ" w:date="2023-02-27T02:00:00Z"/>
          <w:trPrChange w:id="5586" w:author="Στάθης Καπ" w:date="2023-02-02T17:14:00Z">
            <w:trPr>
              <w:gridAfter w:val="0"/>
            </w:trPr>
          </w:trPrChange>
        </w:trPr>
        <w:tc>
          <w:tcPr>
            <w:tcW w:w="1427" w:type="dxa"/>
            <w:tcPrChange w:id="5587" w:author="Στάθης Καπ" w:date="2023-02-02T17:14:00Z">
              <w:tcPr>
                <w:tcW w:w="882" w:type="dxa"/>
              </w:tcPr>
            </w:tcPrChange>
          </w:tcPr>
          <w:p w14:paraId="51B868B0" w14:textId="3AAA8B7D" w:rsidR="008A6DAE" w:rsidRPr="00A21C84" w:rsidDel="001E2354" w:rsidRDefault="00DE0B51" w:rsidP="008A6DAE">
            <w:pPr>
              <w:rPr>
                <w:del w:id="5588" w:author="Στάθης Καπ" w:date="2023-02-27T02:00:00Z"/>
                <w:rFonts w:cstheme="minorHAnsi"/>
                <w:sz w:val="20"/>
                <w:szCs w:val="20"/>
                <w:rPrChange w:id="5589" w:author="Στάθης Καπ" w:date="2023-02-02T17:47:00Z">
                  <w:rPr>
                    <w:del w:id="5590" w:author="Στάθης Καπ" w:date="2023-02-27T02:00:00Z"/>
                    <w:rFonts w:cstheme="minorHAnsi"/>
                  </w:rPr>
                </w:rPrChange>
              </w:rPr>
            </w:pPr>
            <w:del w:id="5591" w:author="Στάθης Καπ" w:date="2023-02-27T02:00:00Z">
              <w:r w:rsidRPr="00A21C84" w:rsidDel="001E2354">
                <w:rPr>
                  <w:rFonts w:cstheme="minorHAnsi"/>
                  <w:sz w:val="20"/>
                  <w:szCs w:val="20"/>
                  <w:rPrChange w:id="5592" w:author="Στάθης Καπ" w:date="2023-02-02T17:47:00Z">
                    <w:rPr>
                      <w:rFonts w:cstheme="minorHAnsi"/>
                      <w:sz w:val="18"/>
                      <w:szCs w:val="18"/>
                    </w:rPr>
                  </w:rPrChange>
                </w:rPr>
                <w:delText>p</w:delText>
              </w:r>
              <w:r w:rsidR="008A6DAE" w:rsidRPr="00A21C84" w:rsidDel="001E2354">
                <w:rPr>
                  <w:rFonts w:cstheme="minorHAnsi"/>
                  <w:sz w:val="20"/>
                  <w:szCs w:val="20"/>
                  <w:rPrChange w:id="5593" w:author="Στάθης Καπ" w:date="2023-02-02T17:47:00Z">
                    <w:rPr>
                      <w:rFonts w:cstheme="minorHAnsi"/>
                    </w:rPr>
                  </w:rPrChange>
                </w:rPr>
                <w:delText>r05</w:delText>
              </w:r>
            </w:del>
          </w:p>
        </w:tc>
        <w:tc>
          <w:tcPr>
            <w:tcW w:w="1427" w:type="dxa"/>
            <w:tcPrChange w:id="5594" w:author="Στάθης Καπ" w:date="2023-02-02T17:14:00Z">
              <w:tcPr>
                <w:tcW w:w="882" w:type="dxa"/>
                <w:gridSpan w:val="2"/>
              </w:tcPr>
            </w:tcPrChange>
          </w:tcPr>
          <w:p w14:paraId="2A950DD7" w14:textId="510EA59F" w:rsidR="008A6DAE" w:rsidRPr="00A21C84" w:rsidDel="001E2354" w:rsidRDefault="008A6DAE" w:rsidP="008A6DAE">
            <w:pPr>
              <w:rPr>
                <w:del w:id="5595" w:author="Στάθης Καπ" w:date="2023-02-27T02:00:00Z"/>
                <w:rFonts w:cstheme="minorHAnsi"/>
                <w:sz w:val="20"/>
                <w:szCs w:val="20"/>
                <w:rPrChange w:id="5596" w:author="Στάθης Καπ" w:date="2023-02-02T17:47:00Z">
                  <w:rPr>
                    <w:del w:id="5597" w:author="Στάθης Καπ" w:date="2023-02-27T02:00:00Z"/>
                    <w:rFonts w:cstheme="minorHAnsi"/>
                  </w:rPr>
                </w:rPrChange>
              </w:rPr>
            </w:pPr>
            <w:del w:id="5598" w:author="Στάθης Καπ" w:date="2023-02-27T02:00:00Z">
              <w:r w:rsidRPr="00A21C84" w:rsidDel="001E2354">
                <w:rPr>
                  <w:rFonts w:cstheme="minorHAnsi"/>
                  <w:sz w:val="20"/>
                  <w:szCs w:val="20"/>
                  <w:rPrChange w:id="5599" w:author="Στάθης Καπ" w:date="2023-02-02T17:47:00Z">
                    <w:rPr>
                      <w:rFonts w:cstheme="minorHAnsi"/>
                    </w:rPr>
                  </w:rPrChange>
                </w:rPr>
                <w:delText>595</w:delText>
              </w:r>
            </w:del>
          </w:p>
        </w:tc>
        <w:tc>
          <w:tcPr>
            <w:tcW w:w="1690" w:type="dxa"/>
            <w:tcPrChange w:id="5600" w:author="Στάθης Καπ" w:date="2023-02-02T17:14:00Z">
              <w:tcPr>
                <w:tcW w:w="883" w:type="dxa"/>
              </w:tcPr>
            </w:tcPrChange>
          </w:tcPr>
          <w:p w14:paraId="3340CC25" w14:textId="7B5DCA1E" w:rsidR="008A6DAE" w:rsidRPr="00A21C84" w:rsidDel="001E2354" w:rsidRDefault="008A6DAE" w:rsidP="008A6DAE">
            <w:pPr>
              <w:rPr>
                <w:del w:id="5601" w:author="Στάθης Καπ" w:date="2023-02-27T02:00:00Z"/>
                <w:rFonts w:cstheme="minorHAnsi"/>
                <w:sz w:val="20"/>
                <w:szCs w:val="20"/>
                <w:rPrChange w:id="5602" w:author="Στάθης Καπ" w:date="2023-02-02T17:47:00Z">
                  <w:rPr>
                    <w:del w:id="5603" w:author="Στάθης Καπ" w:date="2023-02-27T02:00:00Z"/>
                    <w:rFonts w:cstheme="minorHAnsi"/>
                  </w:rPr>
                </w:rPrChange>
              </w:rPr>
            </w:pPr>
            <w:del w:id="5604" w:author="Στάθης Καπ" w:date="2023-02-27T02:00:00Z">
              <w:r w:rsidRPr="00A21C84" w:rsidDel="001E2354">
                <w:rPr>
                  <w:rFonts w:cstheme="minorHAnsi"/>
                  <w:sz w:val="20"/>
                  <w:szCs w:val="20"/>
                  <w:rPrChange w:id="5605" w:author="Στάθης Καπ" w:date="2023-02-02T17:47:00Z">
                    <w:rPr>
                      <w:rFonts w:cstheme="minorHAnsi"/>
                    </w:rPr>
                  </w:rPrChange>
                </w:rPr>
                <w:delText>576</w:delText>
              </w:r>
            </w:del>
          </w:p>
        </w:tc>
        <w:tc>
          <w:tcPr>
            <w:tcW w:w="1428" w:type="dxa"/>
            <w:tcPrChange w:id="5606" w:author="Στάθης Καπ" w:date="2023-02-02T17:14:00Z">
              <w:tcPr>
                <w:tcW w:w="883" w:type="dxa"/>
                <w:gridSpan w:val="2"/>
              </w:tcPr>
            </w:tcPrChange>
          </w:tcPr>
          <w:p w14:paraId="57E47584" w14:textId="5AFFC920" w:rsidR="008A6DAE" w:rsidRPr="00A21C84" w:rsidDel="001E2354" w:rsidRDefault="008A6DAE" w:rsidP="008A6DAE">
            <w:pPr>
              <w:rPr>
                <w:del w:id="5607" w:author="Στάθης Καπ" w:date="2023-02-27T02:00:00Z"/>
                <w:rFonts w:cstheme="minorHAnsi"/>
                <w:sz w:val="20"/>
                <w:szCs w:val="20"/>
                <w:rPrChange w:id="5608" w:author="Στάθης Καπ" w:date="2023-02-02T17:47:00Z">
                  <w:rPr>
                    <w:del w:id="5609" w:author="Στάθης Καπ" w:date="2023-02-27T02:00:00Z"/>
                    <w:rFonts w:cstheme="minorHAnsi"/>
                  </w:rPr>
                </w:rPrChange>
              </w:rPr>
            </w:pPr>
            <w:del w:id="5610" w:author="Στάθης Καπ" w:date="2023-02-27T02:00:00Z">
              <w:r w:rsidRPr="00A21C84" w:rsidDel="001E2354">
                <w:rPr>
                  <w:rFonts w:cstheme="minorHAnsi"/>
                  <w:sz w:val="20"/>
                  <w:szCs w:val="20"/>
                  <w:rPrChange w:id="5611" w:author="Στάθης Καπ" w:date="2023-02-02T17:47:00Z">
                    <w:rPr>
                      <w:rFonts w:cstheme="minorHAnsi"/>
                    </w:rPr>
                  </w:rPrChange>
                </w:rPr>
                <w:delText>565</w:delText>
              </w:r>
            </w:del>
          </w:p>
        </w:tc>
        <w:tc>
          <w:tcPr>
            <w:tcW w:w="1428" w:type="dxa"/>
            <w:tcPrChange w:id="5612" w:author="Στάθης Καπ" w:date="2023-02-02T17:14:00Z">
              <w:tcPr>
                <w:tcW w:w="883" w:type="dxa"/>
              </w:tcPr>
            </w:tcPrChange>
          </w:tcPr>
          <w:p w14:paraId="727D2D21" w14:textId="4F6D9258" w:rsidR="008A6DAE" w:rsidRPr="00A21C84" w:rsidDel="001E2354" w:rsidRDefault="008A6DAE" w:rsidP="008A6DAE">
            <w:pPr>
              <w:rPr>
                <w:del w:id="5613" w:author="Στάθης Καπ" w:date="2023-02-27T02:00:00Z"/>
                <w:rFonts w:cstheme="minorHAnsi"/>
                <w:sz w:val="20"/>
                <w:szCs w:val="20"/>
                <w:rPrChange w:id="5614" w:author="Στάθης Καπ" w:date="2023-02-02T17:47:00Z">
                  <w:rPr>
                    <w:del w:id="5615" w:author="Στάθης Καπ" w:date="2023-02-27T02:00:00Z"/>
                    <w:rFonts w:cstheme="minorHAnsi"/>
                  </w:rPr>
                </w:rPrChange>
              </w:rPr>
            </w:pPr>
            <w:del w:id="5616" w:author="Στάθης Καπ" w:date="2023-02-27T02:00:00Z">
              <w:r w:rsidRPr="00A21C84" w:rsidDel="001E2354">
                <w:rPr>
                  <w:rFonts w:cstheme="minorHAnsi"/>
                  <w:sz w:val="20"/>
                  <w:szCs w:val="20"/>
                  <w:rPrChange w:id="5617" w:author="Στάθης Καπ" w:date="2023-02-02T17:47:00Z">
                    <w:rPr>
                      <w:rFonts w:cstheme="minorHAnsi"/>
                    </w:rPr>
                  </w:rPrChange>
                </w:rPr>
                <w:delText>1.138</w:delText>
              </w:r>
            </w:del>
          </w:p>
        </w:tc>
        <w:tc>
          <w:tcPr>
            <w:tcW w:w="1428" w:type="dxa"/>
            <w:tcPrChange w:id="5618" w:author="Στάθης Καπ" w:date="2023-02-02T17:14:00Z">
              <w:tcPr>
                <w:tcW w:w="883" w:type="dxa"/>
                <w:gridSpan w:val="2"/>
              </w:tcPr>
            </w:tcPrChange>
          </w:tcPr>
          <w:p w14:paraId="47394592" w14:textId="7FCEA91E" w:rsidR="008A6DAE" w:rsidRPr="00A21C84" w:rsidDel="001E2354" w:rsidRDefault="008A6DAE" w:rsidP="008A6DAE">
            <w:pPr>
              <w:rPr>
                <w:del w:id="5619" w:author="Στάθης Καπ" w:date="2023-02-27T02:00:00Z"/>
                <w:rFonts w:cstheme="minorHAnsi"/>
                <w:sz w:val="20"/>
                <w:szCs w:val="20"/>
                <w:rPrChange w:id="5620" w:author="Στάθης Καπ" w:date="2023-02-02T17:47:00Z">
                  <w:rPr>
                    <w:del w:id="5621" w:author="Στάθης Καπ" w:date="2023-02-27T02:00:00Z"/>
                    <w:rFonts w:cstheme="minorHAnsi"/>
                  </w:rPr>
                </w:rPrChange>
              </w:rPr>
            </w:pPr>
            <w:del w:id="5622" w:author="Στάθης Καπ" w:date="2023-02-27T02:00:00Z">
              <w:r w:rsidRPr="00A21C84" w:rsidDel="001E2354">
                <w:rPr>
                  <w:rFonts w:cstheme="minorHAnsi"/>
                  <w:sz w:val="20"/>
                  <w:szCs w:val="20"/>
                  <w:rPrChange w:id="5623" w:author="Στάθης Καπ" w:date="2023-02-02T17:47:00Z">
                    <w:rPr>
                      <w:rFonts w:cstheme="minorHAnsi"/>
                    </w:rPr>
                  </w:rPrChange>
                </w:rPr>
                <w:delText>31</w:delText>
              </w:r>
            </w:del>
          </w:p>
        </w:tc>
      </w:tr>
      <w:tr w:rsidR="008A6DAE" w:rsidDel="001E2354" w14:paraId="153F6B04" w14:textId="6BE846FC" w:rsidTr="008A6DAE">
        <w:trPr>
          <w:jc w:val="center"/>
          <w:del w:id="5624" w:author="Στάθης Καπ" w:date="2023-02-27T02:00:00Z"/>
          <w:trPrChange w:id="5625" w:author="Στάθης Καπ" w:date="2023-02-02T17:14:00Z">
            <w:trPr>
              <w:gridAfter w:val="0"/>
            </w:trPr>
          </w:trPrChange>
        </w:trPr>
        <w:tc>
          <w:tcPr>
            <w:tcW w:w="1427" w:type="dxa"/>
            <w:tcPrChange w:id="5626" w:author="Στάθης Καπ" w:date="2023-02-02T17:14:00Z">
              <w:tcPr>
                <w:tcW w:w="882" w:type="dxa"/>
              </w:tcPr>
            </w:tcPrChange>
          </w:tcPr>
          <w:p w14:paraId="417C84ED" w14:textId="317C6690" w:rsidR="008A6DAE" w:rsidRPr="00A21C84" w:rsidDel="001E2354" w:rsidRDefault="00DE0B51" w:rsidP="008A6DAE">
            <w:pPr>
              <w:rPr>
                <w:del w:id="5627" w:author="Στάθης Καπ" w:date="2023-02-27T02:00:00Z"/>
                <w:rFonts w:cstheme="minorHAnsi"/>
                <w:sz w:val="20"/>
                <w:szCs w:val="20"/>
                <w:rPrChange w:id="5628" w:author="Στάθης Καπ" w:date="2023-02-02T17:47:00Z">
                  <w:rPr>
                    <w:del w:id="5629" w:author="Στάθης Καπ" w:date="2023-02-27T02:00:00Z"/>
                    <w:rFonts w:cstheme="minorHAnsi"/>
                  </w:rPr>
                </w:rPrChange>
              </w:rPr>
            </w:pPr>
            <w:del w:id="5630" w:author="Στάθης Καπ" w:date="2023-02-27T02:00:00Z">
              <w:r w:rsidRPr="00A21C84" w:rsidDel="001E2354">
                <w:rPr>
                  <w:rFonts w:cstheme="minorHAnsi"/>
                  <w:sz w:val="20"/>
                  <w:szCs w:val="20"/>
                  <w:rPrChange w:id="5631" w:author="Στάθης Καπ" w:date="2023-02-02T17:47:00Z">
                    <w:rPr>
                      <w:rFonts w:cstheme="minorHAnsi"/>
                      <w:sz w:val="18"/>
                      <w:szCs w:val="18"/>
                    </w:rPr>
                  </w:rPrChange>
                </w:rPr>
                <w:delText>p</w:delText>
              </w:r>
              <w:r w:rsidR="008A6DAE" w:rsidRPr="00A21C84" w:rsidDel="001E2354">
                <w:rPr>
                  <w:rFonts w:cstheme="minorHAnsi"/>
                  <w:sz w:val="20"/>
                  <w:szCs w:val="20"/>
                  <w:rPrChange w:id="5632" w:author="Στάθης Καπ" w:date="2023-02-02T17:47:00Z">
                    <w:rPr>
                      <w:rFonts w:cstheme="minorHAnsi"/>
                    </w:rPr>
                  </w:rPrChange>
                </w:rPr>
                <w:delText>r06</w:delText>
              </w:r>
            </w:del>
          </w:p>
        </w:tc>
        <w:tc>
          <w:tcPr>
            <w:tcW w:w="1427" w:type="dxa"/>
            <w:tcPrChange w:id="5633" w:author="Στάθης Καπ" w:date="2023-02-02T17:14:00Z">
              <w:tcPr>
                <w:tcW w:w="882" w:type="dxa"/>
                <w:gridSpan w:val="2"/>
              </w:tcPr>
            </w:tcPrChange>
          </w:tcPr>
          <w:p w14:paraId="61045CCD" w14:textId="5EA098D0" w:rsidR="008A6DAE" w:rsidRPr="00A21C84" w:rsidDel="001E2354" w:rsidRDefault="008A6DAE" w:rsidP="008A6DAE">
            <w:pPr>
              <w:rPr>
                <w:del w:id="5634" w:author="Στάθης Καπ" w:date="2023-02-27T02:00:00Z"/>
                <w:rFonts w:cstheme="minorHAnsi"/>
                <w:sz w:val="20"/>
                <w:szCs w:val="20"/>
                <w:rPrChange w:id="5635" w:author="Στάθης Καπ" w:date="2023-02-02T17:47:00Z">
                  <w:rPr>
                    <w:del w:id="5636" w:author="Στάθης Καπ" w:date="2023-02-27T02:00:00Z"/>
                    <w:rFonts w:cstheme="minorHAnsi"/>
                  </w:rPr>
                </w:rPrChange>
              </w:rPr>
            </w:pPr>
            <w:del w:id="5637" w:author="Στάθης Καπ" w:date="2023-02-27T02:00:00Z">
              <w:r w:rsidRPr="00A21C84" w:rsidDel="001E2354">
                <w:rPr>
                  <w:rFonts w:cstheme="minorHAnsi"/>
                  <w:sz w:val="20"/>
                  <w:szCs w:val="20"/>
                  <w:rPrChange w:id="5638" w:author="Στάθης Καπ" w:date="2023-02-02T17:47:00Z">
                    <w:rPr>
                      <w:rFonts w:cstheme="minorHAnsi"/>
                    </w:rPr>
                  </w:rPrChange>
                </w:rPr>
                <w:delText>590</w:delText>
              </w:r>
            </w:del>
          </w:p>
        </w:tc>
        <w:tc>
          <w:tcPr>
            <w:tcW w:w="1690" w:type="dxa"/>
            <w:tcPrChange w:id="5639" w:author="Στάθης Καπ" w:date="2023-02-02T17:14:00Z">
              <w:tcPr>
                <w:tcW w:w="883" w:type="dxa"/>
              </w:tcPr>
            </w:tcPrChange>
          </w:tcPr>
          <w:p w14:paraId="7F69031B" w14:textId="49CAEBB3" w:rsidR="008A6DAE" w:rsidRPr="00A21C84" w:rsidDel="001E2354" w:rsidRDefault="008A6DAE" w:rsidP="008A6DAE">
            <w:pPr>
              <w:rPr>
                <w:del w:id="5640" w:author="Στάθης Καπ" w:date="2023-02-27T02:00:00Z"/>
                <w:rFonts w:cstheme="minorHAnsi"/>
                <w:sz w:val="20"/>
                <w:szCs w:val="20"/>
                <w:rPrChange w:id="5641" w:author="Στάθης Καπ" w:date="2023-02-02T17:47:00Z">
                  <w:rPr>
                    <w:del w:id="5642" w:author="Στάθης Καπ" w:date="2023-02-27T02:00:00Z"/>
                    <w:rFonts w:cstheme="minorHAnsi"/>
                  </w:rPr>
                </w:rPrChange>
              </w:rPr>
            </w:pPr>
            <w:del w:id="5643" w:author="Στάθης Καπ" w:date="2023-02-27T02:00:00Z">
              <w:r w:rsidRPr="00A21C84" w:rsidDel="001E2354">
                <w:rPr>
                  <w:rFonts w:cstheme="minorHAnsi"/>
                  <w:sz w:val="20"/>
                  <w:szCs w:val="20"/>
                  <w:rPrChange w:id="5644" w:author="Στάθης Καπ" w:date="2023-02-02T17:47:00Z">
                    <w:rPr>
                      <w:rFonts w:cstheme="minorHAnsi"/>
                    </w:rPr>
                  </w:rPrChange>
                </w:rPr>
                <w:delText>538</w:delText>
              </w:r>
            </w:del>
          </w:p>
        </w:tc>
        <w:tc>
          <w:tcPr>
            <w:tcW w:w="1428" w:type="dxa"/>
            <w:tcPrChange w:id="5645" w:author="Στάθης Καπ" w:date="2023-02-02T17:14:00Z">
              <w:tcPr>
                <w:tcW w:w="883" w:type="dxa"/>
                <w:gridSpan w:val="2"/>
              </w:tcPr>
            </w:tcPrChange>
          </w:tcPr>
          <w:p w14:paraId="7AA90C74" w14:textId="6F788642" w:rsidR="008A6DAE" w:rsidRPr="00A21C84" w:rsidDel="001E2354" w:rsidRDefault="008A6DAE" w:rsidP="008A6DAE">
            <w:pPr>
              <w:rPr>
                <w:del w:id="5646" w:author="Στάθης Καπ" w:date="2023-02-27T02:00:00Z"/>
                <w:rFonts w:cstheme="minorHAnsi"/>
                <w:sz w:val="20"/>
                <w:szCs w:val="20"/>
                <w:rPrChange w:id="5647" w:author="Στάθης Καπ" w:date="2023-02-02T17:47:00Z">
                  <w:rPr>
                    <w:del w:id="5648" w:author="Στάθης Καπ" w:date="2023-02-27T02:00:00Z"/>
                    <w:rFonts w:cstheme="minorHAnsi"/>
                  </w:rPr>
                </w:rPrChange>
              </w:rPr>
            </w:pPr>
            <w:del w:id="5649" w:author="Στάθης Καπ" w:date="2023-02-27T02:00:00Z">
              <w:r w:rsidRPr="00A21C84" w:rsidDel="001E2354">
                <w:rPr>
                  <w:rFonts w:cstheme="minorHAnsi"/>
                  <w:sz w:val="20"/>
                  <w:szCs w:val="20"/>
                  <w:rPrChange w:id="5650" w:author="Στάθης Καπ" w:date="2023-02-02T17:47:00Z">
                    <w:rPr>
                      <w:rFonts w:cstheme="minorHAnsi"/>
                    </w:rPr>
                  </w:rPrChange>
                </w:rPr>
                <w:delText>466</w:delText>
              </w:r>
            </w:del>
          </w:p>
        </w:tc>
        <w:tc>
          <w:tcPr>
            <w:tcW w:w="1428" w:type="dxa"/>
            <w:tcPrChange w:id="5651" w:author="Στάθης Καπ" w:date="2023-02-02T17:14:00Z">
              <w:tcPr>
                <w:tcW w:w="883" w:type="dxa"/>
              </w:tcPr>
            </w:tcPrChange>
          </w:tcPr>
          <w:p w14:paraId="424FC2D7" w14:textId="5324DC86" w:rsidR="008A6DAE" w:rsidRPr="00A21C84" w:rsidDel="001E2354" w:rsidRDefault="008A6DAE" w:rsidP="008A6DAE">
            <w:pPr>
              <w:rPr>
                <w:del w:id="5652" w:author="Στάθης Καπ" w:date="2023-02-27T02:00:00Z"/>
                <w:rFonts w:cstheme="minorHAnsi"/>
                <w:sz w:val="20"/>
                <w:szCs w:val="20"/>
                <w:rPrChange w:id="5653" w:author="Στάθης Καπ" w:date="2023-02-02T17:47:00Z">
                  <w:rPr>
                    <w:del w:id="5654" w:author="Στάθης Καπ" w:date="2023-02-27T02:00:00Z"/>
                    <w:rFonts w:cstheme="minorHAnsi"/>
                  </w:rPr>
                </w:rPrChange>
              </w:rPr>
            </w:pPr>
            <w:del w:id="5655" w:author="Στάθης Καπ" w:date="2023-02-27T02:00:00Z">
              <w:r w:rsidRPr="00A21C84" w:rsidDel="001E2354">
                <w:rPr>
                  <w:rFonts w:cstheme="minorHAnsi"/>
                  <w:sz w:val="20"/>
                  <w:szCs w:val="20"/>
                  <w:rPrChange w:id="5656" w:author="Στάθης Καπ" w:date="2023-02-02T17:47:00Z">
                    <w:rPr>
                      <w:rFonts w:cstheme="minorHAnsi"/>
                    </w:rPr>
                  </w:rPrChange>
                </w:rPr>
                <w:delText>0.758</w:delText>
              </w:r>
            </w:del>
          </w:p>
        </w:tc>
        <w:tc>
          <w:tcPr>
            <w:tcW w:w="1428" w:type="dxa"/>
            <w:tcPrChange w:id="5657" w:author="Στάθης Καπ" w:date="2023-02-02T17:14:00Z">
              <w:tcPr>
                <w:tcW w:w="883" w:type="dxa"/>
                <w:gridSpan w:val="2"/>
              </w:tcPr>
            </w:tcPrChange>
          </w:tcPr>
          <w:p w14:paraId="08F27FF6" w14:textId="7BEA706F" w:rsidR="008A6DAE" w:rsidRPr="00A21C84" w:rsidDel="001E2354" w:rsidRDefault="008A6DAE" w:rsidP="008A6DAE">
            <w:pPr>
              <w:rPr>
                <w:del w:id="5658" w:author="Στάθης Καπ" w:date="2023-02-27T02:00:00Z"/>
                <w:rFonts w:cstheme="minorHAnsi"/>
                <w:sz w:val="20"/>
                <w:szCs w:val="20"/>
                <w:rPrChange w:id="5659" w:author="Στάθης Καπ" w:date="2023-02-02T17:47:00Z">
                  <w:rPr>
                    <w:del w:id="5660" w:author="Στάθης Καπ" w:date="2023-02-27T02:00:00Z"/>
                    <w:rFonts w:cstheme="minorHAnsi"/>
                  </w:rPr>
                </w:rPrChange>
              </w:rPr>
            </w:pPr>
            <w:del w:id="5661" w:author="Στάθης Καπ" w:date="2023-02-27T02:00:00Z">
              <w:r w:rsidRPr="00A21C84" w:rsidDel="001E2354">
                <w:rPr>
                  <w:rFonts w:cstheme="minorHAnsi"/>
                  <w:sz w:val="20"/>
                  <w:szCs w:val="20"/>
                  <w:rPrChange w:id="5662" w:author="Στάθης Καπ" w:date="2023-02-02T17:47:00Z">
                    <w:rPr>
                      <w:rFonts w:cstheme="minorHAnsi"/>
                    </w:rPr>
                  </w:rPrChange>
                </w:rPr>
                <w:delText>24</w:delText>
              </w:r>
            </w:del>
          </w:p>
        </w:tc>
      </w:tr>
      <w:tr w:rsidR="008A6DAE" w:rsidDel="001E2354" w14:paraId="1F3F8063" w14:textId="789E6F57" w:rsidTr="008A6DAE">
        <w:trPr>
          <w:jc w:val="center"/>
          <w:del w:id="5663" w:author="Στάθης Καπ" w:date="2023-02-27T02:00:00Z"/>
          <w:trPrChange w:id="5664" w:author="Στάθης Καπ" w:date="2023-02-02T17:14:00Z">
            <w:trPr>
              <w:gridAfter w:val="0"/>
            </w:trPr>
          </w:trPrChange>
        </w:trPr>
        <w:tc>
          <w:tcPr>
            <w:tcW w:w="1427" w:type="dxa"/>
            <w:tcPrChange w:id="5665" w:author="Στάθης Καπ" w:date="2023-02-02T17:14:00Z">
              <w:tcPr>
                <w:tcW w:w="882" w:type="dxa"/>
              </w:tcPr>
            </w:tcPrChange>
          </w:tcPr>
          <w:p w14:paraId="3CF93A2A" w14:textId="3DD65AC6" w:rsidR="008A6DAE" w:rsidRPr="00A21C84" w:rsidDel="001E2354" w:rsidRDefault="00DE0B51" w:rsidP="008A6DAE">
            <w:pPr>
              <w:rPr>
                <w:del w:id="5666" w:author="Στάθης Καπ" w:date="2023-02-27T02:00:00Z"/>
                <w:rFonts w:cstheme="minorHAnsi"/>
                <w:sz w:val="20"/>
                <w:szCs w:val="20"/>
                <w:lang w:val="el-GR"/>
                <w:rPrChange w:id="5667" w:author="Στάθης Καπ" w:date="2023-02-02T17:47:00Z">
                  <w:rPr>
                    <w:del w:id="5668" w:author="Στάθης Καπ" w:date="2023-02-27T02:00:00Z"/>
                  </w:rPr>
                </w:rPrChange>
              </w:rPr>
            </w:pPr>
            <w:del w:id="5669" w:author="Στάθης Καπ" w:date="2023-02-27T02:00:00Z">
              <w:r w:rsidRPr="00A21C84" w:rsidDel="001E2354">
                <w:rPr>
                  <w:rFonts w:cstheme="minorHAnsi"/>
                  <w:sz w:val="20"/>
                  <w:szCs w:val="20"/>
                  <w:rPrChange w:id="5670" w:author="Στάθης Καπ" w:date="2023-02-02T17:47:00Z">
                    <w:rPr>
                      <w:rFonts w:cstheme="minorHAnsi"/>
                      <w:sz w:val="18"/>
                      <w:szCs w:val="18"/>
                    </w:rPr>
                  </w:rPrChange>
                </w:rPr>
                <w:delText>p</w:delText>
              </w:r>
              <w:r w:rsidR="008A6DAE" w:rsidRPr="00A21C84" w:rsidDel="001E2354">
                <w:rPr>
                  <w:rFonts w:cstheme="minorHAnsi"/>
                  <w:sz w:val="20"/>
                  <w:szCs w:val="20"/>
                  <w:rPrChange w:id="5671" w:author="Στάθης Καπ" w:date="2023-02-02T17:47:00Z">
                    <w:rPr>
                      <w:rFonts w:cstheme="minorHAnsi"/>
                    </w:rPr>
                  </w:rPrChange>
                </w:rPr>
                <w:delText>r07</w:delText>
              </w:r>
            </w:del>
          </w:p>
        </w:tc>
        <w:tc>
          <w:tcPr>
            <w:tcW w:w="1427" w:type="dxa"/>
            <w:tcPrChange w:id="5672" w:author="Στάθης Καπ" w:date="2023-02-02T17:14:00Z">
              <w:tcPr>
                <w:tcW w:w="882" w:type="dxa"/>
                <w:gridSpan w:val="2"/>
              </w:tcPr>
            </w:tcPrChange>
          </w:tcPr>
          <w:p w14:paraId="40394290" w14:textId="3B3667F7" w:rsidR="008A6DAE" w:rsidRPr="00A21C84" w:rsidDel="001E2354" w:rsidRDefault="008A6DAE" w:rsidP="008A6DAE">
            <w:pPr>
              <w:rPr>
                <w:del w:id="5673" w:author="Στάθης Καπ" w:date="2023-02-27T02:00:00Z"/>
                <w:rFonts w:cstheme="minorHAnsi"/>
                <w:sz w:val="20"/>
                <w:szCs w:val="20"/>
                <w:rPrChange w:id="5674" w:author="Στάθης Καπ" w:date="2023-02-02T17:47:00Z">
                  <w:rPr>
                    <w:del w:id="5675" w:author="Στάθης Καπ" w:date="2023-02-27T02:00:00Z"/>
                    <w:rFonts w:cstheme="minorHAnsi"/>
                  </w:rPr>
                </w:rPrChange>
              </w:rPr>
            </w:pPr>
            <w:del w:id="5676" w:author="Στάθης Καπ" w:date="2023-02-27T02:00:00Z">
              <w:r w:rsidRPr="00A21C84" w:rsidDel="001E2354">
                <w:rPr>
                  <w:rFonts w:cstheme="minorHAnsi"/>
                  <w:sz w:val="20"/>
                  <w:szCs w:val="20"/>
                  <w:rPrChange w:id="5677" w:author="Στάθης Καπ" w:date="2023-02-02T17:47:00Z">
                    <w:rPr>
                      <w:rFonts w:cstheme="minorHAnsi"/>
                    </w:rPr>
                  </w:rPrChange>
                </w:rPr>
                <w:delText>298</w:delText>
              </w:r>
            </w:del>
          </w:p>
        </w:tc>
        <w:tc>
          <w:tcPr>
            <w:tcW w:w="1690" w:type="dxa"/>
            <w:tcPrChange w:id="5678" w:author="Στάθης Καπ" w:date="2023-02-02T17:14:00Z">
              <w:tcPr>
                <w:tcW w:w="883" w:type="dxa"/>
              </w:tcPr>
            </w:tcPrChange>
          </w:tcPr>
          <w:p w14:paraId="6FBB57F7" w14:textId="64039862" w:rsidR="008A6DAE" w:rsidRPr="00A21C84" w:rsidDel="001E2354" w:rsidRDefault="008A6DAE" w:rsidP="008A6DAE">
            <w:pPr>
              <w:rPr>
                <w:del w:id="5679" w:author="Στάθης Καπ" w:date="2023-02-27T02:00:00Z"/>
                <w:rFonts w:cstheme="minorHAnsi"/>
                <w:sz w:val="20"/>
                <w:szCs w:val="20"/>
                <w:rPrChange w:id="5680" w:author="Στάθης Καπ" w:date="2023-02-02T17:47:00Z">
                  <w:rPr>
                    <w:del w:id="5681" w:author="Στάθης Καπ" w:date="2023-02-27T02:00:00Z"/>
                    <w:rFonts w:cstheme="minorHAnsi"/>
                  </w:rPr>
                </w:rPrChange>
              </w:rPr>
            </w:pPr>
            <w:del w:id="5682" w:author="Στάθης Καπ" w:date="2023-02-27T02:00:00Z">
              <w:r w:rsidRPr="00A21C84" w:rsidDel="001E2354">
                <w:rPr>
                  <w:rFonts w:cstheme="minorHAnsi"/>
                  <w:sz w:val="20"/>
                  <w:szCs w:val="20"/>
                  <w:rPrChange w:id="5683" w:author="Στάθης Καπ" w:date="2023-02-02T17:47:00Z">
                    <w:rPr>
                      <w:rFonts w:cstheme="minorHAnsi"/>
                    </w:rPr>
                  </w:rPrChange>
                </w:rPr>
                <w:delText>291</w:delText>
              </w:r>
            </w:del>
          </w:p>
        </w:tc>
        <w:tc>
          <w:tcPr>
            <w:tcW w:w="1428" w:type="dxa"/>
            <w:tcPrChange w:id="5684" w:author="Στάθης Καπ" w:date="2023-02-02T17:14:00Z">
              <w:tcPr>
                <w:tcW w:w="883" w:type="dxa"/>
                <w:gridSpan w:val="2"/>
              </w:tcPr>
            </w:tcPrChange>
          </w:tcPr>
          <w:p w14:paraId="012A8DC7" w14:textId="20CF5A1B" w:rsidR="008A6DAE" w:rsidRPr="00A21C84" w:rsidDel="001E2354" w:rsidRDefault="008A6DAE" w:rsidP="008A6DAE">
            <w:pPr>
              <w:rPr>
                <w:del w:id="5685" w:author="Στάθης Καπ" w:date="2023-02-27T02:00:00Z"/>
                <w:rFonts w:cstheme="minorHAnsi"/>
                <w:sz w:val="20"/>
                <w:szCs w:val="20"/>
                <w:rPrChange w:id="5686" w:author="Στάθης Καπ" w:date="2023-02-02T17:47:00Z">
                  <w:rPr>
                    <w:del w:id="5687" w:author="Στάθης Καπ" w:date="2023-02-27T02:00:00Z"/>
                    <w:rFonts w:cstheme="minorHAnsi"/>
                  </w:rPr>
                </w:rPrChange>
              </w:rPr>
            </w:pPr>
            <w:del w:id="5688" w:author="Στάθης Καπ" w:date="2023-02-27T02:00:00Z">
              <w:r w:rsidRPr="00A21C84" w:rsidDel="001E2354">
                <w:rPr>
                  <w:rFonts w:cstheme="minorHAnsi"/>
                  <w:sz w:val="20"/>
                  <w:szCs w:val="20"/>
                  <w:rPrChange w:id="5689" w:author="Στάθης Καπ" w:date="2023-02-02T17:47:00Z">
                    <w:rPr>
                      <w:rFonts w:cstheme="minorHAnsi"/>
                    </w:rPr>
                  </w:rPrChange>
                </w:rPr>
                <w:delText>275</w:delText>
              </w:r>
            </w:del>
          </w:p>
        </w:tc>
        <w:tc>
          <w:tcPr>
            <w:tcW w:w="1428" w:type="dxa"/>
            <w:tcPrChange w:id="5690" w:author="Στάθης Καπ" w:date="2023-02-02T17:14:00Z">
              <w:tcPr>
                <w:tcW w:w="883" w:type="dxa"/>
              </w:tcPr>
            </w:tcPrChange>
          </w:tcPr>
          <w:p w14:paraId="588DC643" w14:textId="6AAFD039" w:rsidR="008A6DAE" w:rsidRPr="00A21C84" w:rsidDel="001E2354" w:rsidRDefault="008A6DAE" w:rsidP="008A6DAE">
            <w:pPr>
              <w:rPr>
                <w:del w:id="5691" w:author="Στάθης Καπ" w:date="2023-02-27T02:00:00Z"/>
                <w:rFonts w:cstheme="minorHAnsi"/>
                <w:sz w:val="20"/>
                <w:szCs w:val="20"/>
                <w:rPrChange w:id="5692" w:author="Στάθης Καπ" w:date="2023-02-02T17:47:00Z">
                  <w:rPr>
                    <w:del w:id="5693" w:author="Στάθης Καπ" w:date="2023-02-27T02:00:00Z"/>
                    <w:rFonts w:cstheme="minorHAnsi"/>
                  </w:rPr>
                </w:rPrChange>
              </w:rPr>
            </w:pPr>
            <w:del w:id="5694" w:author="Στάθης Καπ" w:date="2023-02-27T02:00:00Z">
              <w:r w:rsidRPr="00A21C84" w:rsidDel="001E2354">
                <w:rPr>
                  <w:rFonts w:cstheme="minorHAnsi"/>
                  <w:sz w:val="20"/>
                  <w:szCs w:val="20"/>
                  <w:rPrChange w:id="5695" w:author="Στάθης Καπ" w:date="2023-02-02T17:47:00Z">
                    <w:rPr>
                      <w:rFonts w:cstheme="minorHAnsi"/>
                    </w:rPr>
                  </w:rPrChange>
                </w:rPr>
                <w:delText>0.1</w:delText>
              </w:r>
            </w:del>
          </w:p>
        </w:tc>
        <w:tc>
          <w:tcPr>
            <w:tcW w:w="1428" w:type="dxa"/>
            <w:tcPrChange w:id="5696" w:author="Στάθης Καπ" w:date="2023-02-02T17:14:00Z">
              <w:tcPr>
                <w:tcW w:w="883" w:type="dxa"/>
                <w:gridSpan w:val="2"/>
              </w:tcPr>
            </w:tcPrChange>
          </w:tcPr>
          <w:p w14:paraId="51FBD04E" w14:textId="6438F867" w:rsidR="008A6DAE" w:rsidRPr="00A21C84" w:rsidDel="001E2354" w:rsidRDefault="008A6DAE" w:rsidP="008A6DAE">
            <w:pPr>
              <w:rPr>
                <w:del w:id="5697" w:author="Στάθης Καπ" w:date="2023-02-27T02:00:00Z"/>
                <w:rFonts w:cstheme="minorHAnsi"/>
                <w:sz w:val="20"/>
                <w:szCs w:val="20"/>
                <w:rPrChange w:id="5698" w:author="Στάθης Καπ" w:date="2023-02-02T17:47:00Z">
                  <w:rPr>
                    <w:del w:id="5699" w:author="Στάθης Καπ" w:date="2023-02-27T02:00:00Z"/>
                    <w:rFonts w:cstheme="minorHAnsi"/>
                  </w:rPr>
                </w:rPrChange>
              </w:rPr>
            </w:pPr>
            <w:del w:id="5700" w:author="Στάθης Καπ" w:date="2023-02-27T02:00:00Z">
              <w:r w:rsidRPr="00A21C84" w:rsidDel="001E2354">
                <w:rPr>
                  <w:rFonts w:cstheme="minorHAnsi"/>
                  <w:sz w:val="20"/>
                  <w:szCs w:val="20"/>
                  <w:rPrChange w:id="5701" w:author="Στάθης Καπ" w:date="2023-02-02T17:47:00Z">
                    <w:rPr>
                      <w:rFonts w:cstheme="minorHAnsi"/>
                    </w:rPr>
                  </w:rPrChange>
                </w:rPr>
                <w:delText>16</w:delText>
              </w:r>
            </w:del>
          </w:p>
        </w:tc>
      </w:tr>
      <w:tr w:rsidR="008A6DAE" w:rsidDel="001E2354" w14:paraId="4F16B2C4" w14:textId="21AEBB98" w:rsidTr="008A6DAE">
        <w:trPr>
          <w:jc w:val="center"/>
          <w:del w:id="5702" w:author="Στάθης Καπ" w:date="2023-02-27T02:00:00Z"/>
        </w:trPr>
        <w:tc>
          <w:tcPr>
            <w:tcW w:w="1427" w:type="dxa"/>
          </w:tcPr>
          <w:p w14:paraId="1443420A" w14:textId="1AB757D4" w:rsidR="008A6DAE" w:rsidRPr="00A21C84" w:rsidDel="001E2354" w:rsidRDefault="00DE0B51" w:rsidP="008A6DAE">
            <w:pPr>
              <w:rPr>
                <w:del w:id="5703" w:author="Στάθης Καπ" w:date="2023-02-27T02:00:00Z"/>
                <w:rFonts w:cstheme="minorHAnsi"/>
                <w:sz w:val="20"/>
                <w:szCs w:val="20"/>
                <w:rPrChange w:id="5704" w:author="Στάθης Καπ" w:date="2023-02-02T17:47:00Z">
                  <w:rPr>
                    <w:del w:id="5705" w:author="Στάθης Καπ" w:date="2023-02-27T02:00:00Z"/>
                    <w:rFonts w:cstheme="minorHAnsi"/>
                  </w:rPr>
                </w:rPrChange>
              </w:rPr>
            </w:pPr>
            <w:del w:id="5706" w:author="Στάθης Καπ" w:date="2023-02-27T02:00:00Z">
              <w:r w:rsidRPr="00A21C84" w:rsidDel="001E2354">
                <w:rPr>
                  <w:rFonts w:cstheme="minorHAnsi"/>
                  <w:sz w:val="20"/>
                  <w:szCs w:val="20"/>
                  <w:rPrChange w:id="5707" w:author="Στάθης Καπ" w:date="2023-02-02T17:47:00Z">
                    <w:rPr>
                      <w:rFonts w:cstheme="minorHAnsi"/>
                      <w:sz w:val="18"/>
                      <w:szCs w:val="18"/>
                    </w:rPr>
                  </w:rPrChange>
                </w:rPr>
                <w:delText>p</w:delText>
              </w:r>
              <w:r w:rsidR="008A6DAE" w:rsidRPr="00A21C84" w:rsidDel="001E2354">
                <w:rPr>
                  <w:rFonts w:cstheme="minorHAnsi"/>
                  <w:sz w:val="20"/>
                  <w:szCs w:val="20"/>
                  <w:rPrChange w:id="5708" w:author="Στάθης Καπ" w:date="2023-02-02T17:47:00Z">
                    <w:rPr>
                      <w:rFonts w:cstheme="minorHAnsi"/>
                    </w:rPr>
                  </w:rPrChange>
                </w:rPr>
                <w:delText>r08</w:delText>
              </w:r>
            </w:del>
          </w:p>
        </w:tc>
        <w:tc>
          <w:tcPr>
            <w:tcW w:w="1427" w:type="dxa"/>
          </w:tcPr>
          <w:p w14:paraId="734947C8" w14:textId="543CA3D0" w:rsidR="008A6DAE" w:rsidRPr="00A21C84" w:rsidDel="001E2354" w:rsidRDefault="008A6DAE" w:rsidP="008A6DAE">
            <w:pPr>
              <w:rPr>
                <w:del w:id="5709" w:author="Στάθης Καπ" w:date="2023-02-27T02:00:00Z"/>
                <w:rFonts w:cstheme="minorHAnsi"/>
                <w:sz w:val="20"/>
                <w:szCs w:val="20"/>
                <w:rPrChange w:id="5710" w:author="Στάθης Καπ" w:date="2023-02-02T17:47:00Z">
                  <w:rPr>
                    <w:del w:id="5711" w:author="Στάθης Καπ" w:date="2023-02-27T02:00:00Z"/>
                    <w:rFonts w:cstheme="minorHAnsi"/>
                  </w:rPr>
                </w:rPrChange>
              </w:rPr>
            </w:pPr>
            <w:del w:id="5712" w:author="Στάθης Καπ" w:date="2023-02-27T02:00:00Z">
              <w:r w:rsidRPr="00A21C84" w:rsidDel="001E2354">
                <w:rPr>
                  <w:rFonts w:cstheme="minorHAnsi"/>
                  <w:sz w:val="20"/>
                  <w:szCs w:val="20"/>
                  <w:rPrChange w:id="5713" w:author="Στάθης Καπ" w:date="2023-02-02T17:47:00Z">
                    <w:rPr>
                      <w:rFonts w:cstheme="minorHAnsi"/>
                    </w:rPr>
                  </w:rPrChange>
                </w:rPr>
                <w:delText>463</w:delText>
              </w:r>
            </w:del>
          </w:p>
        </w:tc>
        <w:tc>
          <w:tcPr>
            <w:tcW w:w="1690" w:type="dxa"/>
          </w:tcPr>
          <w:p w14:paraId="5D53AECD" w14:textId="08E1E08D" w:rsidR="008A6DAE" w:rsidRPr="00A21C84" w:rsidDel="001E2354" w:rsidRDefault="008A6DAE" w:rsidP="008A6DAE">
            <w:pPr>
              <w:rPr>
                <w:del w:id="5714" w:author="Στάθης Καπ" w:date="2023-02-27T02:00:00Z"/>
                <w:rFonts w:cstheme="minorHAnsi"/>
                <w:sz w:val="20"/>
                <w:szCs w:val="20"/>
                <w:rPrChange w:id="5715" w:author="Στάθης Καπ" w:date="2023-02-02T17:47:00Z">
                  <w:rPr>
                    <w:del w:id="5716" w:author="Στάθης Καπ" w:date="2023-02-27T02:00:00Z"/>
                    <w:rFonts w:cstheme="minorHAnsi"/>
                  </w:rPr>
                </w:rPrChange>
              </w:rPr>
            </w:pPr>
            <w:del w:id="5717" w:author="Στάθης Καπ" w:date="2023-02-27T02:00:00Z">
              <w:r w:rsidRPr="00A21C84" w:rsidDel="001E2354">
                <w:rPr>
                  <w:rFonts w:cstheme="minorHAnsi"/>
                  <w:sz w:val="20"/>
                  <w:szCs w:val="20"/>
                  <w:rPrChange w:id="5718" w:author="Στάθης Καπ" w:date="2023-02-02T17:47:00Z">
                    <w:rPr>
                      <w:rFonts w:cstheme="minorHAnsi"/>
                    </w:rPr>
                  </w:rPrChange>
                </w:rPr>
                <w:delText>463</w:delText>
              </w:r>
            </w:del>
          </w:p>
        </w:tc>
        <w:tc>
          <w:tcPr>
            <w:tcW w:w="1428" w:type="dxa"/>
          </w:tcPr>
          <w:p w14:paraId="6E65E515" w14:textId="55274547" w:rsidR="008A6DAE" w:rsidRPr="00A21C84" w:rsidDel="001E2354" w:rsidRDefault="008A6DAE" w:rsidP="008A6DAE">
            <w:pPr>
              <w:rPr>
                <w:del w:id="5719" w:author="Στάθης Καπ" w:date="2023-02-27T02:00:00Z"/>
                <w:rFonts w:cstheme="minorHAnsi"/>
                <w:sz w:val="20"/>
                <w:szCs w:val="20"/>
                <w:rPrChange w:id="5720" w:author="Στάθης Καπ" w:date="2023-02-02T17:47:00Z">
                  <w:rPr>
                    <w:del w:id="5721" w:author="Στάθης Καπ" w:date="2023-02-27T02:00:00Z"/>
                    <w:rFonts w:cstheme="minorHAnsi"/>
                  </w:rPr>
                </w:rPrChange>
              </w:rPr>
            </w:pPr>
            <w:del w:id="5722" w:author="Στάθης Καπ" w:date="2023-02-27T02:00:00Z">
              <w:r w:rsidRPr="00A21C84" w:rsidDel="001E2354">
                <w:rPr>
                  <w:rFonts w:cstheme="minorHAnsi"/>
                  <w:sz w:val="20"/>
                  <w:szCs w:val="20"/>
                  <w:rPrChange w:id="5723" w:author="Στάθης Καπ" w:date="2023-02-02T17:47:00Z">
                    <w:rPr>
                      <w:rFonts w:cstheme="minorHAnsi"/>
                    </w:rPr>
                  </w:rPrChange>
                </w:rPr>
                <w:delText>429</w:delText>
              </w:r>
            </w:del>
          </w:p>
        </w:tc>
        <w:tc>
          <w:tcPr>
            <w:tcW w:w="1428" w:type="dxa"/>
          </w:tcPr>
          <w:p w14:paraId="56124512" w14:textId="4831DE49" w:rsidR="008A6DAE" w:rsidRPr="00A21C84" w:rsidDel="001E2354" w:rsidRDefault="008A6DAE" w:rsidP="008A6DAE">
            <w:pPr>
              <w:rPr>
                <w:del w:id="5724" w:author="Στάθης Καπ" w:date="2023-02-27T02:00:00Z"/>
                <w:rFonts w:cstheme="minorHAnsi"/>
                <w:sz w:val="20"/>
                <w:szCs w:val="20"/>
                <w:rPrChange w:id="5725" w:author="Στάθης Καπ" w:date="2023-02-02T17:47:00Z">
                  <w:rPr>
                    <w:del w:id="5726" w:author="Στάθης Καπ" w:date="2023-02-27T02:00:00Z"/>
                    <w:rFonts w:cstheme="minorHAnsi"/>
                  </w:rPr>
                </w:rPrChange>
              </w:rPr>
            </w:pPr>
            <w:del w:id="5727" w:author="Στάθης Καπ" w:date="2023-02-27T02:00:00Z">
              <w:r w:rsidRPr="00A21C84" w:rsidDel="001E2354">
                <w:rPr>
                  <w:rFonts w:cstheme="minorHAnsi"/>
                  <w:sz w:val="20"/>
                  <w:szCs w:val="20"/>
                  <w:rPrChange w:id="5728" w:author="Στάθης Καπ" w:date="2023-02-02T17:47:00Z">
                    <w:rPr>
                      <w:rFonts w:cstheme="minorHAnsi"/>
                    </w:rPr>
                  </w:rPrChange>
                </w:rPr>
                <w:delText>0.3</w:delText>
              </w:r>
            </w:del>
          </w:p>
        </w:tc>
        <w:tc>
          <w:tcPr>
            <w:tcW w:w="1428" w:type="dxa"/>
          </w:tcPr>
          <w:p w14:paraId="15F0B9DB" w14:textId="1C527066" w:rsidR="008A6DAE" w:rsidRPr="00A21C84" w:rsidDel="001E2354" w:rsidRDefault="008A6DAE" w:rsidP="008A6DAE">
            <w:pPr>
              <w:rPr>
                <w:del w:id="5729" w:author="Στάθης Καπ" w:date="2023-02-27T02:00:00Z"/>
                <w:rFonts w:cstheme="minorHAnsi"/>
                <w:sz w:val="20"/>
                <w:szCs w:val="20"/>
                <w:rPrChange w:id="5730" w:author="Στάθης Καπ" w:date="2023-02-02T17:47:00Z">
                  <w:rPr>
                    <w:del w:id="5731" w:author="Στάθης Καπ" w:date="2023-02-27T02:00:00Z"/>
                    <w:rFonts w:cstheme="minorHAnsi"/>
                  </w:rPr>
                </w:rPrChange>
              </w:rPr>
            </w:pPr>
            <w:del w:id="5732" w:author="Στάθης Καπ" w:date="2023-02-27T02:00:00Z">
              <w:r w:rsidRPr="00A21C84" w:rsidDel="001E2354">
                <w:rPr>
                  <w:rFonts w:cstheme="minorHAnsi"/>
                  <w:sz w:val="20"/>
                  <w:szCs w:val="20"/>
                  <w:rPrChange w:id="5733" w:author="Στάθης Καπ" w:date="2023-02-02T17:47:00Z">
                    <w:rPr>
                      <w:rFonts w:cstheme="minorHAnsi"/>
                    </w:rPr>
                  </w:rPrChange>
                </w:rPr>
                <w:delText>25</w:delText>
              </w:r>
            </w:del>
          </w:p>
        </w:tc>
      </w:tr>
      <w:tr w:rsidR="008A6DAE" w:rsidDel="001E2354" w14:paraId="5EC89179" w14:textId="4DC680FB" w:rsidTr="008A6DAE">
        <w:trPr>
          <w:jc w:val="center"/>
          <w:del w:id="5734" w:author="Στάθης Καπ" w:date="2023-02-27T02:00:00Z"/>
        </w:trPr>
        <w:tc>
          <w:tcPr>
            <w:tcW w:w="1427" w:type="dxa"/>
          </w:tcPr>
          <w:p w14:paraId="34D4E97D" w14:textId="2063D304" w:rsidR="008A6DAE" w:rsidRPr="00A21C84" w:rsidDel="001E2354" w:rsidRDefault="00DE0B51" w:rsidP="008A6DAE">
            <w:pPr>
              <w:rPr>
                <w:del w:id="5735" w:author="Στάθης Καπ" w:date="2023-02-27T02:00:00Z"/>
                <w:rFonts w:cstheme="minorHAnsi"/>
                <w:sz w:val="20"/>
                <w:szCs w:val="20"/>
                <w:rPrChange w:id="5736" w:author="Στάθης Καπ" w:date="2023-02-02T17:47:00Z">
                  <w:rPr>
                    <w:del w:id="5737" w:author="Στάθης Καπ" w:date="2023-02-27T02:00:00Z"/>
                    <w:rFonts w:cstheme="minorHAnsi"/>
                  </w:rPr>
                </w:rPrChange>
              </w:rPr>
            </w:pPr>
            <w:del w:id="5738" w:author="Στάθης Καπ" w:date="2023-02-27T02:00:00Z">
              <w:r w:rsidRPr="00A21C84" w:rsidDel="001E2354">
                <w:rPr>
                  <w:rFonts w:cstheme="minorHAnsi"/>
                  <w:sz w:val="20"/>
                  <w:szCs w:val="20"/>
                  <w:rPrChange w:id="5739" w:author="Στάθης Καπ" w:date="2023-02-02T17:47:00Z">
                    <w:rPr>
                      <w:rFonts w:cstheme="minorHAnsi"/>
                      <w:sz w:val="18"/>
                      <w:szCs w:val="18"/>
                    </w:rPr>
                  </w:rPrChange>
                </w:rPr>
                <w:delText>p</w:delText>
              </w:r>
              <w:r w:rsidR="008A6DAE" w:rsidRPr="00A21C84" w:rsidDel="001E2354">
                <w:rPr>
                  <w:rFonts w:cstheme="minorHAnsi"/>
                  <w:sz w:val="20"/>
                  <w:szCs w:val="20"/>
                  <w:rPrChange w:id="5740" w:author="Στάθης Καπ" w:date="2023-02-02T17:47:00Z">
                    <w:rPr>
                      <w:rFonts w:cstheme="minorHAnsi"/>
                    </w:rPr>
                  </w:rPrChange>
                </w:rPr>
                <w:delText>r09</w:delText>
              </w:r>
            </w:del>
          </w:p>
        </w:tc>
        <w:tc>
          <w:tcPr>
            <w:tcW w:w="1427" w:type="dxa"/>
          </w:tcPr>
          <w:p w14:paraId="670E238B" w14:textId="7780171A" w:rsidR="008A6DAE" w:rsidRPr="00A21C84" w:rsidDel="001E2354" w:rsidRDefault="008A6DAE" w:rsidP="008A6DAE">
            <w:pPr>
              <w:rPr>
                <w:del w:id="5741" w:author="Στάθης Καπ" w:date="2023-02-27T02:00:00Z"/>
                <w:rFonts w:cstheme="minorHAnsi"/>
                <w:sz w:val="20"/>
                <w:szCs w:val="20"/>
                <w:rPrChange w:id="5742" w:author="Στάθης Καπ" w:date="2023-02-02T17:47:00Z">
                  <w:rPr>
                    <w:del w:id="5743" w:author="Στάθης Καπ" w:date="2023-02-27T02:00:00Z"/>
                    <w:rFonts w:cstheme="minorHAnsi"/>
                  </w:rPr>
                </w:rPrChange>
              </w:rPr>
            </w:pPr>
            <w:del w:id="5744" w:author="Στάθης Καπ" w:date="2023-02-27T02:00:00Z">
              <w:r w:rsidRPr="00A21C84" w:rsidDel="001E2354">
                <w:rPr>
                  <w:rFonts w:cstheme="minorHAnsi"/>
                  <w:sz w:val="20"/>
                  <w:szCs w:val="20"/>
                  <w:rPrChange w:id="5745" w:author="Στάθης Καπ" w:date="2023-02-02T17:47:00Z">
                    <w:rPr>
                      <w:rFonts w:cstheme="minorHAnsi"/>
                    </w:rPr>
                  </w:rPrChange>
                </w:rPr>
                <w:delText>493</w:delText>
              </w:r>
            </w:del>
          </w:p>
        </w:tc>
        <w:tc>
          <w:tcPr>
            <w:tcW w:w="1690" w:type="dxa"/>
          </w:tcPr>
          <w:p w14:paraId="2476821C" w14:textId="7FD11241" w:rsidR="008A6DAE" w:rsidRPr="00A21C84" w:rsidDel="001E2354" w:rsidRDefault="008A6DAE" w:rsidP="008A6DAE">
            <w:pPr>
              <w:rPr>
                <w:del w:id="5746" w:author="Στάθης Καπ" w:date="2023-02-27T02:00:00Z"/>
                <w:rFonts w:cstheme="minorHAnsi"/>
                <w:sz w:val="20"/>
                <w:szCs w:val="20"/>
                <w:rPrChange w:id="5747" w:author="Στάθης Καπ" w:date="2023-02-02T17:47:00Z">
                  <w:rPr>
                    <w:del w:id="5748" w:author="Στάθης Καπ" w:date="2023-02-27T02:00:00Z"/>
                    <w:rFonts w:cstheme="minorHAnsi"/>
                  </w:rPr>
                </w:rPrChange>
              </w:rPr>
            </w:pPr>
            <w:del w:id="5749" w:author="Στάθης Καπ" w:date="2023-02-27T02:00:00Z">
              <w:r w:rsidRPr="00A21C84" w:rsidDel="001E2354">
                <w:rPr>
                  <w:rFonts w:cstheme="minorHAnsi"/>
                  <w:sz w:val="20"/>
                  <w:szCs w:val="20"/>
                  <w:rPrChange w:id="5750" w:author="Στάθης Καπ" w:date="2023-02-02T17:47:00Z">
                    <w:rPr>
                      <w:rFonts w:cstheme="minorHAnsi"/>
                    </w:rPr>
                  </w:rPrChange>
                </w:rPr>
                <w:delText>461</w:delText>
              </w:r>
            </w:del>
          </w:p>
        </w:tc>
        <w:tc>
          <w:tcPr>
            <w:tcW w:w="1428" w:type="dxa"/>
          </w:tcPr>
          <w:p w14:paraId="716A3440" w14:textId="72D1B291" w:rsidR="008A6DAE" w:rsidRPr="00A21C84" w:rsidDel="001E2354" w:rsidRDefault="008A6DAE" w:rsidP="008A6DAE">
            <w:pPr>
              <w:rPr>
                <w:del w:id="5751" w:author="Στάθης Καπ" w:date="2023-02-27T02:00:00Z"/>
                <w:rFonts w:cstheme="minorHAnsi"/>
                <w:sz w:val="20"/>
                <w:szCs w:val="20"/>
                <w:rPrChange w:id="5752" w:author="Στάθης Καπ" w:date="2023-02-02T17:47:00Z">
                  <w:rPr>
                    <w:del w:id="5753" w:author="Στάθης Καπ" w:date="2023-02-27T02:00:00Z"/>
                    <w:rFonts w:cstheme="minorHAnsi"/>
                  </w:rPr>
                </w:rPrChange>
              </w:rPr>
            </w:pPr>
            <w:del w:id="5754" w:author="Στάθης Καπ" w:date="2023-02-27T02:00:00Z">
              <w:r w:rsidRPr="00A21C84" w:rsidDel="001E2354">
                <w:rPr>
                  <w:rFonts w:cstheme="minorHAnsi"/>
                  <w:sz w:val="20"/>
                  <w:szCs w:val="20"/>
                  <w:rPrChange w:id="5755" w:author="Στάθης Καπ" w:date="2023-02-02T17:47:00Z">
                    <w:rPr>
                      <w:rFonts w:cstheme="minorHAnsi"/>
                    </w:rPr>
                  </w:rPrChange>
                </w:rPr>
                <w:delText>398</w:delText>
              </w:r>
            </w:del>
          </w:p>
        </w:tc>
        <w:tc>
          <w:tcPr>
            <w:tcW w:w="1428" w:type="dxa"/>
          </w:tcPr>
          <w:p w14:paraId="1263716A" w14:textId="6414F672" w:rsidR="008A6DAE" w:rsidRPr="00A21C84" w:rsidDel="001E2354" w:rsidRDefault="008A6DAE" w:rsidP="008A6DAE">
            <w:pPr>
              <w:rPr>
                <w:del w:id="5756" w:author="Στάθης Καπ" w:date="2023-02-27T02:00:00Z"/>
                <w:rFonts w:cstheme="minorHAnsi"/>
                <w:sz w:val="20"/>
                <w:szCs w:val="20"/>
                <w:rPrChange w:id="5757" w:author="Στάθης Καπ" w:date="2023-02-02T17:47:00Z">
                  <w:rPr>
                    <w:del w:id="5758" w:author="Στάθης Καπ" w:date="2023-02-27T02:00:00Z"/>
                    <w:rFonts w:cstheme="minorHAnsi"/>
                  </w:rPr>
                </w:rPrChange>
              </w:rPr>
            </w:pPr>
            <w:del w:id="5759" w:author="Στάθης Καπ" w:date="2023-02-27T02:00:00Z">
              <w:r w:rsidRPr="00A21C84" w:rsidDel="001E2354">
                <w:rPr>
                  <w:rFonts w:cstheme="minorHAnsi"/>
                  <w:sz w:val="20"/>
                  <w:szCs w:val="20"/>
                  <w:rPrChange w:id="5760" w:author="Στάθης Καπ" w:date="2023-02-02T17:47:00Z">
                    <w:rPr>
                      <w:rFonts w:cstheme="minorHAnsi"/>
                    </w:rPr>
                  </w:rPrChange>
                </w:rPr>
                <w:delText>0.649</w:delText>
              </w:r>
            </w:del>
          </w:p>
        </w:tc>
        <w:tc>
          <w:tcPr>
            <w:tcW w:w="1428" w:type="dxa"/>
          </w:tcPr>
          <w:p w14:paraId="0C02B438" w14:textId="0112EACE" w:rsidR="008A6DAE" w:rsidRPr="00A21C84" w:rsidDel="001E2354" w:rsidRDefault="008A6DAE" w:rsidP="008A6DAE">
            <w:pPr>
              <w:rPr>
                <w:del w:id="5761" w:author="Στάθης Καπ" w:date="2023-02-27T02:00:00Z"/>
                <w:rFonts w:cstheme="minorHAnsi"/>
                <w:sz w:val="20"/>
                <w:szCs w:val="20"/>
                <w:rPrChange w:id="5762" w:author="Στάθης Καπ" w:date="2023-02-02T17:47:00Z">
                  <w:rPr>
                    <w:del w:id="5763" w:author="Στάθης Καπ" w:date="2023-02-27T02:00:00Z"/>
                    <w:rFonts w:cstheme="minorHAnsi"/>
                  </w:rPr>
                </w:rPrChange>
              </w:rPr>
            </w:pPr>
            <w:del w:id="5764" w:author="Στάθης Καπ" w:date="2023-02-27T02:00:00Z">
              <w:r w:rsidRPr="00A21C84" w:rsidDel="001E2354">
                <w:rPr>
                  <w:rFonts w:cstheme="minorHAnsi"/>
                  <w:sz w:val="20"/>
                  <w:szCs w:val="20"/>
                  <w:rPrChange w:id="5765" w:author="Στάθης Καπ" w:date="2023-02-02T17:47:00Z">
                    <w:rPr>
                      <w:rFonts w:cstheme="minorHAnsi"/>
                    </w:rPr>
                  </w:rPrChange>
                </w:rPr>
                <w:delText>25</w:delText>
              </w:r>
            </w:del>
          </w:p>
        </w:tc>
      </w:tr>
      <w:tr w:rsidR="008A6DAE" w:rsidDel="001E2354" w14:paraId="464A5A69" w14:textId="1130B8C2" w:rsidTr="008A6DAE">
        <w:trPr>
          <w:jc w:val="center"/>
          <w:del w:id="5766" w:author="Στάθης Καπ" w:date="2023-02-27T02:00:00Z"/>
        </w:trPr>
        <w:tc>
          <w:tcPr>
            <w:tcW w:w="1427" w:type="dxa"/>
          </w:tcPr>
          <w:p w14:paraId="4F81B396" w14:textId="2BAB9910" w:rsidR="008A6DAE" w:rsidRPr="00A21C84" w:rsidDel="001E2354" w:rsidRDefault="00DE0B51" w:rsidP="008A6DAE">
            <w:pPr>
              <w:rPr>
                <w:del w:id="5767" w:author="Στάθης Καπ" w:date="2023-02-27T02:00:00Z"/>
                <w:rFonts w:cstheme="minorHAnsi"/>
                <w:sz w:val="20"/>
                <w:szCs w:val="20"/>
                <w:rPrChange w:id="5768" w:author="Στάθης Καπ" w:date="2023-02-02T17:47:00Z">
                  <w:rPr>
                    <w:del w:id="5769" w:author="Στάθης Καπ" w:date="2023-02-27T02:00:00Z"/>
                    <w:rFonts w:cstheme="minorHAnsi"/>
                  </w:rPr>
                </w:rPrChange>
              </w:rPr>
            </w:pPr>
            <w:del w:id="5770" w:author="Στάθης Καπ" w:date="2023-02-27T02:00:00Z">
              <w:r w:rsidRPr="00A21C84" w:rsidDel="001E2354">
                <w:rPr>
                  <w:rFonts w:cstheme="minorHAnsi"/>
                  <w:sz w:val="20"/>
                  <w:szCs w:val="20"/>
                  <w:rPrChange w:id="5771" w:author="Στάθης Καπ" w:date="2023-02-02T17:47:00Z">
                    <w:rPr>
                      <w:rFonts w:cstheme="minorHAnsi"/>
                      <w:sz w:val="18"/>
                      <w:szCs w:val="18"/>
                    </w:rPr>
                  </w:rPrChange>
                </w:rPr>
                <w:delText>p</w:delText>
              </w:r>
              <w:r w:rsidR="008A6DAE" w:rsidRPr="00A21C84" w:rsidDel="001E2354">
                <w:rPr>
                  <w:rFonts w:cstheme="minorHAnsi"/>
                  <w:sz w:val="20"/>
                  <w:szCs w:val="20"/>
                  <w:rPrChange w:id="5772" w:author="Στάθης Καπ" w:date="2023-02-02T17:47:00Z">
                    <w:rPr>
                      <w:rFonts w:cstheme="minorHAnsi"/>
                    </w:rPr>
                  </w:rPrChange>
                </w:rPr>
                <w:delText>r10</w:delText>
              </w:r>
            </w:del>
          </w:p>
        </w:tc>
        <w:tc>
          <w:tcPr>
            <w:tcW w:w="1427" w:type="dxa"/>
          </w:tcPr>
          <w:p w14:paraId="3DD35929" w14:textId="530A843A" w:rsidR="008A6DAE" w:rsidRPr="00A21C84" w:rsidDel="001E2354" w:rsidRDefault="008A6DAE" w:rsidP="008A6DAE">
            <w:pPr>
              <w:rPr>
                <w:del w:id="5773" w:author="Στάθης Καπ" w:date="2023-02-27T02:00:00Z"/>
                <w:rFonts w:cstheme="minorHAnsi"/>
                <w:sz w:val="20"/>
                <w:szCs w:val="20"/>
                <w:rPrChange w:id="5774" w:author="Στάθης Καπ" w:date="2023-02-02T17:47:00Z">
                  <w:rPr>
                    <w:del w:id="5775" w:author="Στάθης Καπ" w:date="2023-02-27T02:00:00Z"/>
                    <w:rFonts w:cstheme="minorHAnsi"/>
                  </w:rPr>
                </w:rPrChange>
              </w:rPr>
            </w:pPr>
            <w:del w:id="5776" w:author="Στάθης Καπ" w:date="2023-02-27T02:00:00Z">
              <w:r w:rsidRPr="00A21C84" w:rsidDel="001E2354">
                <w:rPr>
                  <w:rFonts w:cstheme="minorHAnsi"/>
                  <w:sz w:val="20"/>
                  <w:szCs w:val="20"/>
                  <w:rPrChange w:id="5777" w:author="Στάθης Καπ" w:date="2023-02-02T17:47:00Z">
                    <w:rPr>
                      <w:rFonts w:cstheme="minorHAnsi"/>
                    </w:rPr>
                  </w:rPrChange>
                </w:rPr>
                <w:delText>594</w:delText>
              </w:r>
            </w:del>
          </w:p>
        </w:tc>
        <w:tc>
          <w:tcPr>
            <w:tcW w:w="1690" w:type="dxa"/>
          </w:tcPr>
          <w:p w14:paraId="7010414C" w14:textId="1A539E5E" w:rsidR="008A6DAE" w:rsidRPr="00A21C84" w:rsidDel="001E2354" w:rsidRDefault="008A6DAE" w:rsidP="008A6DAE">
            <w:pPr>
              <w:rPr>
                <w:del w:id="5778" w:author="Στάθης Καπ" w:date="2023-02-27T02:00:00Z"/>
                <w:rFonts w:cstheme="minorHAnsi"/>
                <w:sz w:val="20"/>
                <w:szCs w:val="20"/>
                <w:rPrChange w:id="5779" w:author="Στάθης Καπ" w:date="2023-02-02T17:47:00Z">
                  <w:rPr>
                    <w:del w:id="5780" w:author="Στάθης Καπ" w:date="2023-02-27T02:00:00Z"/>
                    <w:rFonts w:cstheme="minorHAnsi"/>
                  </w:rPr>
                </w:rPrChange>
              </w:rPr>
            </w:pPr>
            <w:del w:id="5781" w:author="Στάθης Καπ" w:date="2023-02-27T02:00:00Z">
              <w:r w:rsidRPr="00A21C84" w:rsidDel="001E2354">
                <w:rPr>
                  <w:rFonts w:cstheme="minorHAnsi"/>
                  <w:sz w:val="20"/>
                  <w:szCs w:val="20"/>
                  <w:rPrChange w:id="5782" w:author="Στάθης Καπ" w:date="2023-02-02T17:47:00Z">
                    <w:rPr>
                      <w:rFonts w:cstheme="minorHAnsi"/>
                    </w:rPr>
                  </w:rPrChange>
                </w:rPr>
                <w:delText>539</w:delText>
              </w:r>
            </w:del>
          </w:p>
        </w:tc>
        <w:tc>
          <w:tcPr>
            <w:tcW w:w="1428" w:type="dxa"/>
          </w:tcPr>
          <w:p w14:paraId="3AA604C9" w14:textId="37BAD685" w:rsidR="008A6DAE" w:rsidRPr="00A21C84" w:rsidDel="001E2354" w:rsidRDefault="008A6DAE" w:rsidP="008A6DAE">
            <w:pPr>
              <w:rPr>
                <w:del w:id="5783" w:author="Στάθης Καπ" w:date="2023-02-27T02:00:00Z"/>
                <w:rFonts w:cstheme="minorHAnsi"/>
                <w:sz w:val="20"/>
                <w:szCs w:val="20"/>
                <w:rPrChange w:id="5784" w:author="Στάθης Καπ" w:date="2023-02-02T17:47:00Z">
                  <w:rPr>
                    <w:del w:id="5785" w:author="Στάθης Καπ" w:date="2023-02-27T02:00:00Z"/>
                    <w:rFonts w:cstheme="minorHAnsi"/>
                  </w:rPr>
                </w:rPrChange>
              </w:rPr>
            </w:pPr>
            <w:del w:id="5786" w:author="Στάθης Καπ" w:date="2023-02-27T02:00:00Z">
              <w:r w:rsidRPr="00A21C84" w:rsidDel="001E2354">
                <w:rPr>
                  <w:rFonts w:cstheme="minorHAnsi"/>
                  <w:sz w:val="20"/>
                  <w:szCs w:val="20"/>
                  <w:rPrChange w:id="5787" w:author="Στάθης Καπ" w:date="2023-02-02T17:47:00Z">
                    <w:rPr>
                      <w:rFonts w:cstheme="minorHAnsi"/>
                    </w:rPr>
                  </w:rPrChange>
                </w:rPr>
                <w:delText>547</w:delText>
              </w:r>
            </w:del>
          </w:p>
        </w:tc>
        <w:tc>
          <w:tcPr>
            <w:tcW w:w="1428" w:type="dxa"/>
          </w:tcPr>
          <w:p w14:paraId="0E125662" w14:textId="300236B4" w:rsidR="008A6DAE" w:rsidRPr="00A21C84" w:rsidDel="001E2354" w:rsidRDefault="008A6DAE" w:rsidP="008A6DAE">
            <w:pPr>
              <w:rPr>
                <w:del w:id="5788" w:author="Στάθης Καπ" w:date="2023-02-27T02:00:00Z"/>
                <w:rFonts w:cstheme="minorHAnsi"/>
                <w:sz w:val="20"/>
                <w:szCs w:val="20"/>
                <w:rPrChange w:id="5789" w:author="Στάθης Καπ" w:date="2023-02-02T17:47:00Z">
                  <w:rPr>
                    <w:del w:id="5790" w:author="Στάθης Καπ" w:date="2023-02-27T02:00:00Z"/>
                    <w:rFonts w:cstheme="minorHAnsi"/>
                  </w:rPr>
                </w:rPrChange>
              </w:rPr>
            </w:pPr>
            <w:del w:id="5791" w:author="Στάθης Καπ" w:date="2023-02-27T02:00:00Z">
              <w:r w:rsidRPr="00A21C84" w:rsidDel="001E2354">
                <w:rPr>
                  <w:rFonts w:cstheme="minorHAnsi"/>
                  <w:sz w:val="20"/>
                  <w:szCs w:val="20"/>
                  <w:rPrChange w:id="5792" w:author="Στάθης Καπ" w:date="2023-02-02T17:47:00Z">
                    <w:rPr>
                      <w:rFonts w:cstheme="minorHAnsi"/>
                    </w:rPr>
                  </w:rPrChange>
                </w:rPr>
                <w:delText>1.594</w:delText>
              </w:r>
            </w:del>
          </w:p>
        </w:tc>
        <w:tc>
          <w:tcPr>
            <w:tcW w:w="1428" w:type="dxa"/>
          </w:tcPr>
          <w:p w14:paraId="7088AC64" w14:textId="7E154623" w:rsidR="008A6DAE" w:rsidRPr="00A21C84" w:rsidDel="001E2354" w:rsidRDefault="008A6DAE" w:rsidP="008A6DAE">
            <w:pPr>
              <w:rPr>
                <w:del w:id="5793" w:author="Στάθης Καπ" w:date="2023-02-27T02:00:00Z"/>
                <w:rFonts w:cstheme="minorHAnsi"/>
                <w:sz w:val="20"/>
                <w:szCs w:val="20"/>
                <w:rPrChange w:id="5794" w:author="Στάθης Καπ" w:date="2023-02-02T17:47:00Z">
                  <w:rPr>
                    <w:del w:id="5795" w:author="Στάθης Καπ" w:date="2023-02-27T02:00:00Z"/>
                    <w:rFonts w:cstheme="minorHAnsi"/>
                  </w:rPr>
                </w:rPrChange>
              </w:rPr>
            </w:pPr>
            <w:del w:id="5796" w:author="Στάθης Καπ" w:date="2023-02-27T02:00:00Z">
              <w:r w:rsidRPr="00A21C84" w:rsidDel="001E2354">
                <w:rPr>
                  <w:rFonts w:cstheme="minorHAnsi"/>
                  <w:sz w:val="20"/>
                  <w:szCs w:val="20"/>
                  <w:rPrChange w:id="5797" w:author="Στάθης Καπ" w:date="2023-02-02T17:47:00Z">
                    <w:rPr>
                      <w:rFonts w:cstheme="minorHAnsi"/>
                    </w:rPr>
                  </w:rPrChange>
                </w:rPr>
                <w:delText>29</w:delText>
              </w:r>
            </w:del>
          </w:p>
        </w:tc>
      </w:tr>
      <w:tr w:rsidR="008A6DAE" w:rsidDel="001E2354" w14:paraId="45018DE8" w14:textId="0159EE52" w:rsidTr="008A6DAE">
        <w:trPr>
          <w:jc w:val="center"/>
          <w:del w:id="5798" w:author="Στάθης Καπ" w:date="2023-02-27T02:00:00Z"/>
        </w:trPr>
        <w:tc>
          <w:tcPr>
            <w:tcW w:w="1427" w:type="dxa"/>
          </w:tcPr>
          <w:p w14:paraId="2D7B3F25" w14:textId="34491E1E" w:rsidR="008A6DAE" w:rsidRPr="00A21C84" w:rsidDel="001E2354" w:rsidRDefault="00DE0B51" w:rsidP="008A6DAE">
            <w:pPr>
              <w:rPr>
                <w:del w:id="5799" w:author="Στάθης Καπ" w:date="2023-02-27T02:00:00Z"/>
                <w:rFonts w:cstheme="minorHAnsi"/>
                <w:sz w:val="20"/>
                <w:szCs w:val="20"/>
                <w:rPrChange w:id="5800" w:author="Στάθης Καπ" w:date="2023-02-02T17:47:00Z">
                  <w:rPr>
                    <w:del w:id="5801" w:author="Στάθης Καπ" w:date="2023-02-27T02:00:00Z"/>
                    <w:rFonts w:cstheme="minorHAnsi"/>
                  </w:rPr>
                </w:rPrChange>
              </w:rPr>
            </w:pPr>
            <w:del w:id="5802" w:author="Στάθης Καπ" w:date="2023-02-27T02:00:00Z">
              <w:r w:rsidRPr="00A21C84" w:rsidDel="001E2354">
                <w:rPr>
                  <w:rFonts w:cstheme="minorHAnsi"/>
                  <w:sz w:val="20"/>
                  <w:szCs w:val="20"/>
                  <w:rPrChange w:id="5803" w:author="Στάθης Καπ" w:date="2023-02-02T17:47:00Z">
                    <w:rPr>
                      <w:rFonts w:cstheme="minorHAnsi"/>
                      <w:sz w:val="18"/>
                      <w:szCs w:val="18"/>
                    </w:rPr>
                  </w:rPrChange>
                </w:rPr>
                <w:delText>p</w:delText>
              </w:r>
              <w:r w:rsidR="008A6DAE" w:rsidRPr="00A21C84" w:rsidDel="001E2354">
                <w:rPr>
                  <w:rFonts w:cstheme="minorHAnsi"/>
                  <w:sz w:val="20"/>
                  <w:szCs w:val="20"/>
                  <w:rPrChange w:id="5804" w:author="Στάθης Καπ" w:date="2023-02-02T17:47:00Z">
                    <w:rPr>
                      <w:rFonts w:cstheme="minorHAnsi"/>
                    </w:rPr>
                  </w:rPrChange>
                </w:rPr>
                <w:delText>r11</w:delText>
              </w:r>
            </w:del>
          </w:p>
        </w:tc>
        <w:tc>
          <w:tcPr>
            <w:tcW w:w="1427" w:type="dxa"/>
          </w:tcPr>
          <w:p w14:paraId="6C322F7A" w14:textId="6EE3A105" w:rsidR="008A6DAE" w:rsidRPr="00A21C84" w:rsidDel="001E2354" w:rsidRDefault="008A6DAE" w:rsidP="008A6DAE">
            <w:pPr>
              <w:rPr>
                <w:del w:id="5805" w:author="Στάθης Καπ" w:date="2023-02-27T02:00:00Z"/>
                <w:rFonts w:cstheme="minorHAnsi"/>
                <w:sz w:val="20"/>
                <w:szCs w:val="20"/>
                <w:rPrChange w:id="5806" w:author="Στάθης Καπ" w:date="2023-02-02T17:47:00Z">
                  <w:rPr>
                    <w:del w:id="5807" w:author="Στάθης Καπ" w:date="2023-02-27T02:00:00Z"/>
                    <w:rFonts w:cstheme="minorHAnsi"/>
                  </w:rPr>
                </w:rPrChange>
              </w:rPr>
            </w:pPr>
            <w:del w:id="5808" w:author="Στάθης Καπ" w:date="2023-02-27T02:00:00Z">
              <w:r w:rsidRPr="00A21C84" w:rsidDel="001E2354">
                <w:rPr>
                  <w:rFonts w:cstheme="minorHAnsi"/>
                  <w:sz w:val="20"/>
                  <w:szCs w:val="20"/>
                  <w:rPrChange w:id="5809" w:author="Στάθης Καπ" w:date="2023-02-02T17:47:00Z">
                    <w:rPr>
                      <w:rFonts w:cstheme="minorHAnsi"/>
                    </w:rPr>
                  </w:rPrChange>
                </w:rPr>
                <w:delText>353</w:delText>
              </w:r>
            </w:del>
          </w:p>
        </w:tc>
        <w:tc>
          <w:tcPr>
            <w:tcW w:w="1690" w:type="dxa"/>
          </w:tcPr>
          <w:p w14:paraId="5C544EA2" w14:textId="32DE6BB5" w:rsidR="008A6DAE" w:rsidRPr="00A21C84" w:rsidDel="001E2354" w:rsidRDefault="008A6DAE" w:rsidP="008A6DAE">
            <w:pPr>
              <w:rPr>
                <w:del w:id="5810" w:author="Στάθης Καπ" w:date="2023-02-27T02:00:00Z"/>
                <w:rFonts w:cstheme="minorHAnsi"/>
                <w:sz w:val="20"/>
                <w:szCs w:val="20"/>
                <w:rPrChange w:id="5811" w:author="Στάθης Καπ" w:date="2023-02-02T17:47:00Z">
                  <w:rPr>
                    <w:del w:id="5812" w:author="Στάθης Καπ" w:date="2023-02-27T02:00:00Z"/>
                    <w:rFonts w:cstheme="minorHAnsi"/>
                  </w:rPr>
                </w:rPrChange>
              </w:rPr>
            </w:pPr>
            <w:del w:id="5813" w:author="Στάθης Καπ" w:date="2023-02-27T02:00:00Z">
              <w:r w:rsidRPr="00A21C84" w:rsidDel="001E2354">
                <w:rPr>
                  <w:rFonts w:cstheme="minorHAnsi"/>
                  <w:sz w:val="20"/>
                  <w:szCs w:val="20"/>
                  <w:rPrChange w:id="5814" w:author="Στάθης Καπ" w:date="2023-02-02T17:47:00Z">
                    <w:rPr>
                      <w:rFonts w:cstheme="minorHAnsi"/>
                    </w:rPr>
                  </w:rPrChange>
                </w:rPr>
                <w:delText>330</w:delText>
              </w:r>
            </w:del>
          </w:p>
        </w:tc>
        <w:tc>
          <w:tcPr>
            <w:tcW w:w="1428" w:type="dxa"/>
          </w:tcPr>
          <w:p w14:paraId="29598BAC" w14:textId="6231B189" w:rsidR="008A6DAE" w:rsidRPr="00A21C84" w:rsidDel="001E2354" w:rsidRDefault="008A6DAE" w:rsidP="008A6DAE">
            <w:pPr>
              <w:rPr>
                <w:del w:id="5815" w:author="Στάθης Καπ" w:date="2023-02-27T02:00:00Z"/>
                <w:rFonts w:cstheme="minorHAnsi"/>
                <w:sz w:val="20"/>
                <w:szCs w:val="20"/>
                <w:rPrChange w:id="5816" w:author="Στάθης Καπ" w:date="2023-02-02T17:47:00Z">
                  <w:rPr>
                    <w:del w:id="5817" w:author="Στάθης Καπ" w:date="2023-02-27T02:00:00Z"/>
                    <w:rFonts w:cstheme="minorHAnsi"/>
                  </w:rPr>
                </w:rPrChange>
              </w:rPr>
            </w:pPr>
            <w:del w:id="5818" w:author="Στάθης Καπ" w:date="2023-02-27T02:00:00Z">
              <w:r w:rsidRPr="00A21C84" w:rsidDel="001E2354">
                <w:rPr>
                  <w:rFonts w:cstheme="minorHAnsi"/>
                  <w:sz w:val="20"/>
                  <w:szCs w:val="20"/>
                  <w:rPrChange w:id="5819" w:author="Στάθης Καπ" w:date="2023-02-02T17:47:00Z">
                    <w:rPr>
                      <w:rFonts w:cstheme="minorHAnsi"/>
                    </w:rPr>
                  </w:rPrChange>
                </w:rPr>
                <w:delText>304</w:delText>
              </w:r>
            </w:del>
          </w:p>
        </w:tc>
        <w:tc>
          <w:tcPr>
            <w:tcW w:w="1428" w:type="dxa"/>
          </w:tcPr>
          <w:p w14:paraId="6B5011C2" w14:textId="4560A58E" w:rsidR="008A6DAE" w:rsidRPr="00A21C84" w:rsidDel="001E2354" w:rsidRDefault="008A6DAE" w:rsidP="008A6DAE">
            <w:pPr>
              <w:rPr>
                <w:del w:id="5820" w:author="Στάθης Καπ" w:date="2023-02-27T02:00:00Z"/>
                <w:rFonts w:cstheme="minorHAnsi"/>
                <w:sz w:val="20"/>
                <w:szCs w:val="20"/>
                <w:rPrChange w:id="5821" w:author="Στάθης Καπ" w:date="2023-02-02T17:47:00Z">
                  <w:rPr>
                    <w:del w:id="5822" w:author="Στάθης Καπ" w:date="2023-02-27T02:00:00Z"/>
                    <w:rFonts w:cstheme="minorHAnsi"/>
                  </w:rPr>
                </w:rPrChange>
              </w:rPr>
            </w:pPr>
            <w:del w:id="5823" w:author="Στάθης Καπ" w:date="2023-02-27T02:00:00Z">
              <w:r w:rsidRPr="00A21C84" w:rsidDel="001E2354">
                <w:rPr>
                  <w:rFonts w:cstheme="minorHAnsi"/>
                  <w:sz w:val="20"/>
                  <w:szCs w:val="20"/>
                  <w:rPrChange w:id="5824" w:author="Στάθης Καπ" w:date="2023-02-02T17:47:00Z">
                    <w:rPr>
                      <w:rFonts w:cstheme="minorHAnsi"/>
                    </w:rPr>
                  </w:rPrChange>
                </w:rPr>
                <w:delText>0.07</w:delText>
              </w:r>
            </w:del>
          </w:p>
        </w:tc>
        <w:tc>
          <w:tcPr>
            <w:tcW w:w="1428" w:type="dxa"/>
          </w:tcPr>
          <w:p w14:paraId="79C63C3B" w14:textId="75A2CB30" w:rsidR="008A6DAE" w:rsidRPr="00A21C84" w:rsidDel="001E2354" w:rsidRDefault="008A6DAE" w:rsidP="008A6DAE">
            <w:pPr>
              <w:rPr>
                <w:del w:id="5825" w:author="Στάθης Καπ" w:date="2023-02-27T02:00:00Z"/>
                <w:rFonts w:cstheme="minorHAnsi"/>
                <w:sz w:val="20"/>
                <w:szCs w:val="20"/>
                <w:rPrChange w:id="5826" w:author="Στάθης Καπ" w:date="2023-02-02T17:47:00Z">
                  <w:rPr>
                    <w:del w:id="5827" w:author="Στάθης Καπ" w:date="2023-02-27T02:00:00Z"/>
                    <w:rFonts w:cstheme="minorHAnsi"/>
                  </w:rPr>
                </w:rPrChange>
              </w:rPr>
            </w:pPr>
            <w:del w:id="5828" w:author="Στάθης Καπ" w:date="2023-02-27T02:00:00Z">
              <w:r w:rsidRPr="00A21C84" w:rsidDel="001E2354">
                <w:rPr>
                  <w:rFonts w:cstheme="minorHAnsi"/>
                  <w:sz w:val="20"/>
                  <w:szCs w:val="20"/>
                  <w:rPrChange w:id="5829" w:author="Στάθης Καπ" w:date="2023-02-02T17:47:00Z">
                    <w:rPr>
                      <w:rFonts w:cstheme="minorHAnsi"/>
                    </w:rPr>
                  </w:rPrChange>
                </w:rPr>
                <w:delText>21</w:delText>
              </w:r>
            </w:del>
          </w:p>
        </w:tc>
      </w:tr>
      <w:tr w:rsidR="008A6DAE" w:rsidDel="001E2354" w14:paraId="6464C33B" w14:textId="5294A976" w:rsidTr="008A6DAE">
        <w:trPr>
          <w:jc w:val="center"/>
          <w:del w:id="5830" w:author="Στάθης Καπ" w:date="2023-02-27T02:00:00Z"/>
        </w:trPr>
        <w:tc>
          <w:tcPr>
            <w:tcW w:w="1427" w:type="dxa"/>
          </w:tcPr>
          <w:p w14:paraId="67ADDB77" w14:textId="41DD640F" w:rsidR="008A6DAE" w:rsidRPr="00A21C84" w:rsidDel="001E2354" w:rsidRDefault="00DE0B51" w:rsidP="008A6DAE">
            <w:pPr>
              <w:rPr>
                <w:del w:id="5831" w:author="Στάθης Καπ" w:date="2023-02-27T02:00:00Z"/>
                <w:rFonts w:cstheme="minorHAnsi"/>
                <w:sz w:val="20"/>
                <w:szCs w:val="20"/>
                <w:rPrChange w:id="5832" w:author="Στάθης Καπ" w:date="2023-02-02T17:47:00Z">
                  <w:rPr>
                    <w:del w:id="5833" w:author="Στάθης Καπ" w:date="2023-02-27T02:00:00Z"/>
                    <w:rFonts w:cstheme="minorHAnsi"/>
                  </w:rPr>
                </w:rPrChange>
              </w:rPr>
            </w:pPr>
            <w:del w:id="5834" w:author="Στάθης Καπ" w:date="2023-02-27T02:00:00Z">
              <w:r w:rsidRPr="00A21C84" w:rsidDel="001E2354">
                <w:rPr>
                  <w:rFonts w:cstheme="minorHAnsi"/>
                  <w:sz w:val="20"/>
                  <w:szCs w:val="20"/>
                  <w:rPrChange w:id="5835" w:author="Στάθης Καπ" w:date="2023-02-02T17:47:00Z">
                    <w:rPr>
                      <w:rFonts w:cstheme="minorHAnsi"/>
                      <w:sz w:val="18"/>
                      <w:szCs w:val="18"/>
                    </w:rPr>
                  </w:rPrChange>
                </w:rPr>
                <w:delText>p</w:delText>
              </w:r>
              <w:r w:rsidR="008A6DAE" w:rsidRPr="00A21C84" w:rsidDel="001E2354">
                <w:rPr>
                  <w:rFonts w:cstheme="minorHAnsi"/>
                  <w:sz w:val="20"/>
                  <w:szCs w:val="20"/>
                  <w:rPrChange w:id="5836" w:author="Στάθης Καπ" w:date="2023-02-02T17:47:00Z">
                    <w:rPr>
                      <w:rFonts w:cstheme="minorHAnsi"/>
                    </w:rPr>
                  </w:rPrChange>
                </w:rPr>
                <w:delText>r12</w:delText>
              </w:r>
            </w:del>
          </w:p>
        </w:tc>
        <w:tc>
          <w:tcPr>
            <w:tcW w:w="1427" w:type="dxa"/>
          </w:tcPr>
          <w:p w14:paraId="13C94A70" w14:textId="6FC9C5E5" w:rsidR="008A6DAE" w:rsidRPr="00A21C84" w:rsidDel="001E2354" w:rsidRDefault="008A6DAE" w:rsidP="008A6DAE">
            <w:pPr>
              <w:rPr>
                <w:del w:id="5837" w:author="Στάθης Καπ" w:date="2023-02-27T02:00:00Z"/>
                <w:rFonts w:cstheme="minorHAnsi"/>
                <w:sz w:val="20"/>
                <w:szCs w:val="20"/>
                <w:rPrChange w:id="5838" w:author="Στάθης Καπ" w:date="2023-02-02T17:47:00Z">
                  <w:rPr>
                    <w:del w:id="5839" w:author="Στάθης Καπ" w:date="2023-02-27T02:00:00Z"/>
                    <w:rFonts w:cstheme="minorHAnsi"/>
                  </w:rPr>
                </w:rPrChange>
              </w:rPr>
            </w:pPr>
            <w:del w:id="5840" w:author="Στάθης Καπ" w:date="2023-02-27T02:00:00Z">
              <w:r w:rsidRPr="00A21C84" w:rsidDel="001E2354">
                <w:rPr>
                  <w:rFonts w:cstheme="minorHAnsi"/>
                  <w:sz w:val="20"/>
                  <w:szCs w:val="20"/>
                  <w:rPrChange w:id="5841" w:author="Στάθης Καπ" w:date="2023-02-02T17:47:00Z">
                    <w:rPr>
                      <w:rFonts w:cstheme="minorHAnsi"/>
                    </w:rPr>
                  </w:rPrChange>
                </w:rPr>
                <w:delText>442</w:delText>
              </w:r>
            </w:del>
          </w:p>
        </w:tc>
        <w:tc>
          <w:tcPr>
            <w:tcW w:w="1690" w:type="dxa"/>
          </w:tcPr>
          <w:p w14:paraId="2C3954E0" w14:textId="336F2512" w:rsidR="008A6DAE" w:rsidRPr="00A21C84" w:rsidDel="001E2354" w:rsidRDefault="008A6DAE" w:rsidP="008A6DAE">
            <w:pPr>
              <w:rPr>
                <w:del w:id="5842" w:author="Στάθης Καπ" w:date="2023-02-27T02:00:00Z"/>
                <w:rFonts w:cstheme="minorHAnsi"/>
                <w:sz w:val="20"/>
                <w:szCs w:val="20"/>
                <w:rPrChange w:id="5843" w:author="Στάθης Καπ" w:date="2023-02-02T17:47:00Z">
                  <w:rPr>
                    <w:del w:id="5844" w:author="Στάθης Καπ" w:date="2023-02-27T02:00:00Z"/>
                    <w:rFonts w:cstheme="minorHAnsi"/>
                  </w:rPr>
                </w:rPrChange>
              </w:rPr>
            </w:pPr>
            <w:del w:id="5845" w:author="Στάθης Καπ" w:date="2023-02-27T02:00:00Z">
              <w:r w:rsidRPr="00A21C84" w:rsidDel="001E2354">
                <w:rPr>
                  <w:rFonts w:cstheme="minorHAnsi"/>
                  <w:sz w:val="20"/>
                  <w:szCs w:val="20"/>
                  <w:rPrChange w:id="5846" w:author="Στάθης Καπ" w:date="2023-02-02T17:47:00Z">
                    <w:rPr>
                      <w:rFonts w:cstheme="minorHAnsi"/>
                    </w:rPr>
                  </w:rPrChange>
                </w:rPr>
                <w:delText>431</w:delText>
              </w:r>
            </w:del>
          </w:p>
        </w:tc>
        <w:tc>
          <w:tcPr>
            <w:tcW w:w="1428" w:type="dxa"/>
          </w:tcPr>
          <w:p w14:paraId="2E79D2F8" w14:textId="46D409CD" w:rsidR="008A6DAE" w:rsidRPr="00A21C84" w:rsidDel="001E2354" w:rsidRDefault="008A6DAE" w:rsidP="008A6DAE">
            <w:pPr>
              <w:rPr>
                <w:del w:id="5847" w:author="Στάθης Καπ" w:date="2023-02-27T02:00:00Z"/>
                <w:rFonts w:cstheme="minorHAnsi"/>
                <w:sz w:val="20"/>
                <w:szCs w:val="20"/>
                <w:rPrChange w:id="5848" w:author="Στάθης Καπ" w:date="2023-02-02T17:47:00Z">
                  <w:rPr>
                    <w:del w:id="5849" w:author="Στάθης Καπ" w:date="2023-02-27T02:00:00Z"/>
                    <w:rFonts w:cstheme="minorHAnsi"/>
                  </w:rPr>
                </w:rPrChange>
              </w:rPr>
            </w:pPr>
            <w:del w:id="5850" w:author="Στάθης Καπ" w:date="2023-02-27T02:00:00Z">
              <w:r w:rsidRPr="00A21C84" w:rsidDel="001E2354">
                <w:rPr>
                  <w:rFonts w:cstheme="minorHAnsi"/>
                  <w:sz w:val="20"/>
                  <w:szCs w:val="20"/>
                  <w:rPrChange w:id="5851" w:author="Στάθης Καπ" w:date="2023-02-02T17:47:00Z">
                    <w:rPr>
                      <w:rFonts w:cstheme="minorHAnsi"/>
                    </w:rPr>
                  </w:rPrChange>
                </w:rPr>
                <w:delText>427</w:delText>
              </w:r>
            </w:del>
          </w:p>
        </w:tc>
        <w:tc>
          <w:tcPr>
            <w:tcW w:w="1428" w:type="dxa"/>
          </w:tcPr>
          <w:p w14:paraId="129F3369" w14:textId="52622B15" w:rsidR="008A6DAE" w:rsidRPr="00A21C84" w:rsidDel="001E2354" w:rsidRDefault="008A6DAE" w:rsidP="008A6DAE">
            <w:pPr>
              <w:rPr>
                <w:del w:id="5852" w:author="Στάθης Καπ" w:date="2023-02-27T02:00:00Z"/>
                <w:rFonts w:cstheme="minorHAnsi"/>
                <w:sz w:val="20"/>
                <w:szCs w:val="20"/>
                <w:rPrChange w:id="5853" w:author="Στάθης Καπ" w:date="2023-02-02T17:47:00Z">
                  <w:rPr>
                    <w:del w:id="5854" w:author="Στάθης Καπ" w:date="2023-02-27T02:00:00Z"/>
                    <w:rFonts w:cstheme="minorHAnsi"/>
                  </w:rPr>
                </w:rPrChange>
              </w:rPr>
            </w:pPr>
            <w:del w:id="5855" w:author="Στάθης Καπ" w:date="2023-02-27T02:00:00Z">
              <w:r w:rsidRPr="00A21C84" w:rsidDel="001E2354">
                <w:rPr>
                  <w:rFonts w:cstheme="minorHAnsi"/>
                  <w:sz w:val="20"/>
                  <w:szCs w:val="20"/>
                  <w:rPrChange w:id="5856" w:author="Στάθης Καπ" w:date="2023-02-02T17:47:00Z">
                    <w:rPr>
                      <w:rFonts w:cstheme="minorHAnsi"/>
                    </w:rPr>
                  </w:rPrChange>
                </w:rPr>
                <w:delText>0.212</w:delText>
              </w:r>
            </w:del>
          </w:p>
        </w:tc>
        <w:tc>
          <w:tcPr>
            <w:tcW w:w="1428" w:type="dxa"/>
          </w:tcPr>
          <w:p w14:paraId="00840948" w14:textId="10A63039" w:rsidR="008A6DAE" w:rsidRPr="00A21C84" w:rsidDel="001E2354" w:rsidRDefault="008A6DAE" w:rsidP="008A6DAE">
            <w:pPr>
              <w:rPr>
                <w:del w:id="5857" w:author="Στάθης Καπ" w:date="2023-02-27T02:00:00Z"/>
                <w:rFonts w:cstheme="minorHAnsi"/>
                <w:sz w:val="20"/>
                <w:szCs w:val="20"/>
                <w:rPrChange w:id="5858" w:author="Στάθης Καπ" w:date="2023-02-02T17:47:00Z">
                  <w:rPr>
                    <w:del w:id="5859" w:author="Στάθης Καπ" w:date="2023-02-27T02:00:00Z"/>
                    <w:rFonts w:cstheme="minorHAnsi"/>
                  </w:rPr>
                </w:rPrChange>
              </w:rPr>
            </w:pPr>
            <w:del w:id="5860" w:author="Στάθης Καπ" w:date="2023-02-27T02:00:00Z">
              <w:r w:rsidRPr="00A21C84" w:rsidDel="001E2354">
                <w:rPr>
                  <w:rFonts w:cstheme="minorHAnsi"/>
                  <w:sz w:val="20"/>
                  <w:szCs w:val="20"/>
                  <w:rPrChange w:id="5861" w:author="Στάθης Καπ" w:date="2023-02-02T17:47:00Z">
                    <w:rPr>
                      <w:rFonts w:cstheme="minorHAnsi"/>
                    </w:rPr>
                  </w:rPrChange>
                </w:rPr>
                <w:delText>24</w:delText>
              </w:r>
            </w:del>
          </w:p>
        </w:tc>
      </w:tr>
      <w:tr w:rsidR="008A6DAE" w:rsidDel="001E2354" w14:paraId="0EDF86EB" w14:textId="5153591F" w:rsidTr="008A6DAE">
        <w:trPr>
          <w:jc w:val="center"/>
          <w:del w:id="5862" w:author="Στάθης Καπ" w:date="2023-02-27T02:00:00Z"/>
        </w:trPr>
        <w:tc>
          <w:tcPr>
            <w:tcW w:w="1427" w:type="dxa"/>
          </w:tcPr>
          <w:p w14:paraId="08A2917E" w14:textId="101E9DBF" w:rsidR="008A6DAE" w:rsidRPr="00A21C84" w:rsidDel="001E2354" w:rsidRDefault="00DE0B51" w:rsidP="008A6DAE">
            <w:pPr>
              <w:rPr>
                <w:del w:id="5863" w:author="Στάθης Καπ" w:date="2023-02-27T02:00:00Z"/>
                <w:rFonts w:cstheme="minorHAnsi"/>
                <w:sz w:val="20"/>
                <w:szCs w:val="20"/>
                <w:rPrChange w:id="5864" w:author="Στάθης Καπ" w:date="2023-02-02T17:47:00Z">
                  <w:rPr>
                    <w:del w:id="5865" w:author="Στάθης Καπ" w:date="2023-02-27T02:00:00Z"/>
                    <w:rFonts w:cstheme="minorHAnsi"/>
                  </w:rPr>
                </w:rPrChange>
              </w:rPr>
            </w:pPr>
            <w:del w:id="5866" w:author="Στάθης Καπ" w:date="2023-02-27T02:00:00Z">
              <w:r w:rsidRPr="00A21C84" w:rsidDel="001E2354">
                <w:rPr>
                  <w:rFonts w:cstheme="minorHAnsi"/>
                  <w:sz w:val="20"/>
                  <w:szCs w:val="20"/>
                  <w:rPrChange w:id="5867" w:author="Στάθης Καπ" w:date="2023-02-02T17:47:00Z">
                    <w:rPr>
                      <w:rFonts w:cstheme="minorHAnsi"/>
                      <w:sz w:val="18"/>
                      <w:szCs w:val="18"/>
                    </w:rPr>
                  </w:rPrChange>
                </w:rPr>
                <w:delText>p</w:delText>
              </w:r>
              <w:r w:rsidR="008A6DAE" w:rsidRPr="00A21C84" w:rsidDel="001E2354">
                <w:rPr>
                  <w:rFonts w:cstheme="minorHAnsi"/>
                  <w:sz w:val="20"/>
                  <w:szCs w:val="20"/>
                  <w:rPrChange w:id="5868" w:author="Στάθης Καπ" w:date="2023-02-02T17:47:00Z">
                    <w:rPr>
                      <w:rFonts w:cstheme="minorHAnsi"/>
                    </w:rPr>
                  </w:rPrChange>
                </w:rPr>
                <w:delText>r13</w:delText>
              </w:r>
            </w:del>
          </w:p>
        </w:tc>
        <w:tc>
          <w:tcPr>
            <w:tcW w:w="1427" w:type="dxa"/>
          </w:tcPr>
          <w:p w14:paraId="5FB452A8" w14:textId="02B3436A" w:rsidR="008A6DAE" w:rsidRPr="00A21C84" w:rsidDel="001E2354" w:rsidRDefault="008A6DAE" w:rsidP="008A6DAE">
            <w:pPr>
              <w:rPr>
                <w:del w:id="5869" w:author="Στάθης Καπ" w:date="2023-02-27T02:00:00Z"/>
                <w:rFonts w:cstheme="minorHAnsi"/>
                <w:sz w:val="20"/>
                <w:szCs w:val="20"/>
                <w:rPrChange w:id="5870" w:author="Στάθης Καπ" w:date="2023-02-02T17:47:00Z">
                  <w:rPr>
                    <w:del w:id="5871" w:author="Στάθης Καπ" w:date="2023-02-27T02:00:00Z"/>
                    <w:rFonts w:cstheme="minorHAnsi"/>
                  </w:rPr>
                </w:rPrChange>
              </w:rPr>
            </w:pPr>
            <w:del w:id="5872" w:author="Στάθης Καπ" w:date="2023-02-27T02:00:00Z">
              <w:r w:rsidRPr="00A21C84" w:rsidDel="001E2354">
                <w:rPr>
                  <w:rFonts w:cstheme="minorHAnsi"/>
                  <w:sz w:val="20"/>
                  <w:szCs w:val="20"/>
                  <w:rPrChange w:id="5873" w:author="Στάθης Καπ" w:date="2023-02-02T17:47:00Z">
                    <w:rPr>
                      <w:rFonts w:cstheme="minorHAnsi"/>
                    </w:rPr>
                  </w:rPrChange>
                </w:rPr>
                <w:delText>467</w:delText>
              </w:r>
            </w:del>
          </w:p>
        </w:tc>
        <w:tc>
          <w:tcPr>
            <w:tcW w:w="1690" w:type="dxa"/>
          </w:tcPr>
          <w:p w14:paraId="23D3E69A" w14:textId="2787759B" w:rsidR="008A6DAE" w:rsidRPr="00A21C84" w:rsidDel="001E2354" w:rsidRDefault="008A6DAE" w:rsidP="008A6DAE">
            <w:pPr>
              <w:rPr>
                <w:del w:id="5874" w:author="Στάθης Καπ" w:date="2023-02-27T02:00:00Z"/>
                <w:rFonts w:cstheme="minorHAnsi"/>
                <w:sz w:val="20"/>
                <w:szCs w:val="20"/>
                <w:rPrChange w:id="5875" w:author="Στάθης Καπ" w:date="2023-02-02T17:47:00Z">
                  <w:rPr>
                    <w:del w:id="5876" w:author="Στάθης Καπ" w:date="2023-02-27T02:00:00Z"/>
                    <w:rFonts w:cstheme="minorHAnsi"/>
                  </w:rPr>
                </w:rPrChange>
              </w:rPr>
            </w:pPr>
            <w:del w:id="5877" w:author="Στάθης Καπ" w:date="2023-02-27T02:00:00Z">
              <w:r w:rsidRPr="00A21C84" w:rsidDel="001E2354">
                <w:rPr>
                  <w:rFonts w:cstheme="minorHAnsi"/>
                  <w:sz w:val="20"/>
                  <w:szCs w:val="20"/>
                  <w:rPrChange w:id="5878" w:author="Στάθης Καπ" w:date="2023-02-02T17:47:00Z">
                    <w:rPr>
                      <w:rFonts w:cstheme="minorHAnsi"/>
                    </w:rPr>
                  </w:rPrChange>
                </w:rPr>
                <w:delText>450</w:delText>
              </w:r>
            </w:del>
          </w:p>
        </w:tc>
        <w:tc>
          <w:tcPr>
            <w:tcW w:w="1428" w:type="dxa"/>
          </w:tcPr>
          <w:p w14:paraId="1342672F" w14:textId="2716FD99" w:rsidR="008A6DAE" w:rsidRPr="00A21C84" w:rsidDel="001E2354" w:rsidRDefault="008A6DAE" w:rsidP="008A6DAE">
            <w:pPr>
              <w:rPr>
                <w:del w:id="5879" w:author="Στάθης Καπ" w:date="2023-02-27T02:00:00Z"/>
                <w:rFonts w:cstheme="minorHAnsi"/>
                <w:sz w:val="20"/>
                <w:szCs w:val="20"/>
                <w:rPrChange w:id="5880" w:author="Στάθης Καπ" w:date="2023-02-02T17:47:00Z">
                  <w:rPr>
                    <w:del w:id="5881" w:author="Στάθης Καπ" w:date="2023-02-27T02:00:00Z"/>
                    <w:rFonts w:cstheme="minorHAnsi"/>
                  </w:rPr>
                </w:rPrChange>
              </w:rPr>
            </w:pPr>
            <w:del w:id="5882" w:author="Στάθης Καπ" w:date="2023-02-27T02:00:00Z">
              <w:r w:rsidRPr="00A21C84" w:rsidDel="001E2354">
                <w:rPr>
                  <w:rFonts w:cstheme="minorHAnsi"/>
                  <w:sz w:val="20"/>
                  <w:szCs w:val="20"/>
                  <w:rPrChange w:id="5883" w:author="Στάθης Καπ" w:date="2023-02-02T17:47:00Z">
                    <w:rPr>
                      <w:rFonts w:cstheme="minorHAnsi"/>
                    </w:rPr>
                  </w:rPrChange>
                </w:rPr>
                <w:delText>444</w:delText>
              </w:r>
            </w:del>
          </w:p>
        </w:tc>
        <w:tc>
          <w:tcPr>
            <w:tcW w:w="1428" w:type="dxa"/>
          </w:tcPr>
          <w:p w14:paraId="757D2341" w14:textId="2E16BF0C" w:rsidR="008A6DAE" w:rsidRPr="00A21C84" w:rsidDel="001E2354" w:rsidRDefault="008A6DAE" w:rsidP="008A6DAE">
            <w:pPr>
              <w:rPr>
                <w:del w:id="5884" w:author="Στάθης Καπ" w:date="2023-02-27T02:00:00Z"/>
                <w:rFonts w:cstheme="minorHAnsi"/>
                <w:sz w:val="20"/>
                <w:szCs w:val="20"/>
                <w:rPrChange w:id="5885" w:author="Στάθης Καπ" w:date="2023-02-02T17:47:00Z">
                  <w:rPr>
                    <w:del w:id="5886" w:author="Στάθης Καπ" w:date="2023-02-27T02:00:00Z"/>
                    <w:rFonts w:cstheme="minorHAnsi"/>
                  </w:rPr>
                </w:rPrChange>
              </w:rPr>
            </w:pPr>
            <w:del w:id="5887" w:author="Στάθης Καπ" w:date="2023-02-27T02:00:00Z">
              <w:r w:rsidRPr="00A21C84" w:rsidDel="001E2354">
                <w:rPr>
                  <w:rFonts w:cstheme="minorHAnsi"/>
                  <w:sz w:val="20"/>
                  <w:szCs w:val="20"/>
                  <w:rPrChange w:id="5888" w:author="Στάθης Καπ" w:date="2023-02-02T17:47:00Z">
                    <w:rPr>
                      <w:rFonts w:cstheme="minorHAnsi"/>
                    </w:rPr>
                  </w:rPrChange>
                </w:rPr>
                <w:delText>0.354</w:delText>
              </w:r>
            </w:del>
          </w:p>
        </w:tc>
        <w:tc>
          <w:tcPr>
            <w:tcW w:w="1428" w:type="dxa"/>
          </w:tcPr>
          <w:p w14:paraId="5CBE62C2" w14:textId="18821459" w:rsidR="008A6DAE" w:rsidRPr="00A21C84" w:rsidDel="001E2354" w:rsidRDefault="008A6DAE" w:rsidP="008A6DAE">
            <w:pPr>
              <w:rPr>
                <w:del w:id="5889" w:author="Στάθης Καπ" w:date="2023-02-27T02:00:00Z"/>
                <w:rFonts w:cstheme="minorHAnsi"/>
                <w:sz w:val="20"/>
                <w:szCs w:val="20"/>
                <w:rPrChange w:id="5890" w:author="Στάθης Καπ" w:date="2023-02-02T17:47:00Z">
                  <w:rPr>
                    <w:del w:id="5891" w:author="Στάθης Καπ" w:date="2023-02-27T02:00:00Z"/>
                    <w:rFonts w:cstheme="minorHAnsi"/>
                  </w:rPr>
                </w:rPrChange>
              </w:rPr>
            </w:pPr>
            <w:del w:id="5892" w:author="Στάθης Καπ" w:date="2023-02-27T02:00:00Z">
              <w:r w:rsidRPr="00A21C84" w:rsidDel="001E2354">
                <w:rPr>
                  <w:rFonts w:cstheme="minorHAnsi"/>
                  <w:sz w:val="20"/>
                  <w:szCs w:val="20"/>
                  <w:rPrChange w:id="5893" w:author="Στάθης Καπ" w:date="2023-02-02T17:47:00Z">
                    <w:rPr>
                      <w:rFonts w:cstheme="minorHAnsi"/>
                    </w:rPr>
                  </w:rPrChange>
                </w:rPr>
                <w:delText>27</w:delText>
              </w:r>
            </w:del>
          </w:p>
        </w:tc>
      </w:tr>
      <w:tr w:rsidR="008A6DAE" w:rsidDel="001E2354" w14:paraId="06BC582E" w14:textId="244833C8" w:rsidTr="008A6DAE">
        <w:trPr>
          <w:jc w:val="center"/>
          <w:del w:id="5894" w:author="Στάθης Καπ" w:date="2023-02-27T02:00:00Z"/>
        </w:trPr>
        <w:tc>
          <w:tcPr>
            <w:tcW w:w="1427" w:type="dxa"/>
          </w:tcPr>
          <w:p w14:paraId="3047A210" w14:textId="4937C743" w:rsidR="008A6DAE" w:rsidRPr="00A21C84" w:rsidDel="001E2354" w:rsidRDefault="00DE0B51" w:rsidP="008A6DAE">
            <w:pPr>
              <w:rPr>
                <w:del w:id="5895" w:author="Στάθης Καπ" w:date="2023-02-27T02:00:00Z"/>
                <w:rFonts w:cstheme="minorHAnsi"/>
                <w:sz w:val="20"/>
                <w:szCs w:val="20"/>
                <w:rPrChange w:id="5896" w:author="Στάθης Καπ" w:date="2023-02-02T17:47:00Z">
                  <w:rPr>
                    <w:del w:id="5897" w:author="Στάθης Καπ" w:date="2023-02-27T02:00:00Z"/>
                    <w:rFonts w:cstheme="minorHAnsi"/>
                  </w:rPr>
                </w:rPrChange>
              </w:rPr>
            </w:pPr>
            <w:del w:id="5898" w:author="Στάθης Καπ" w:date="2023-02-27T02:00:00Z">
              <w:r w:rsidRPr="00A21C84" w:rsidDel="001E2354">
                <w:rPr>
                  <w:rFonts w:cstheme="minorHAnsi"/>
                  <w:sz w:val="20"/>
                  <w:szCs w:val="20"/>
                  <w:rPrChange w:id="5899" w:author="Στάθης Καπ" w:date="2023-02-02T17:47:00Z">
                    <w:rPr>
                      <w:rFonts w:cstheme="minorHAnsi"/>
                      <w:sz w:val="18"/>
                      <w:szCs w:val="18"/>
                    </w:rPr>
                  </w:rPrChange>
                </w:rPr>
                <w:delText>p</w:delText>
              </w:r>
              <w:r w:rsidR="008A6DAE" w:rsidRPr="00A21C84" w:rsidDel="001E2354">
                <w:rPr>
                  <w:rFonts w:cstheme="minorHAnsi"/>
                  <w:sz w:val="20"/>
                  <w:szCs w:val="20"/>
                  <w:rPrChange w:id="5900" w:author="Στάθης Καπ" w:date="2023-02-02T17:47:00Z">
                    <w:rPr>
                      <w:rFonts w:cstheme="minorHAnsi"/>
                    </w:rPr>
                  </w:rPrChange>
                </w:rPr>
                <w:delText>r14</w:delText>
              </w:r>
            </w:del>
          </w:p>
        </w:tc>
        <w:tc>
          <w:tcPr>
            <w:tcW w:w="1427" w:type="dxa"/>
          </w:tcPr>
          <w:p w14:paraId="47211E99" w14:textId="7AA27883" w:rsidR="008A6DAE" w:rsidRPr="00A21C84" w:rsidDel="001E2354" w:rsidRDefault="008A6DAE" w:rsidP="008A6DAE">
            <w:pPr>
              <w:rPr>
                <w:del w:id="5901" w:author="Στάθης Καπ" w:date="2023-02-27T02:00:00Z"/>
                <w:rFonts w:cstheme="minorHAnsi"/>
                <w:sz w:val="20"/>
                <w:szCs w:val="20"/>
                <w:rPrChange w:id="5902" w:author="Στάθης Καπ" w:date="2023-02-02T17:47:00Z">
                  <w:rPr>
                    <w:del w:id="5903" w:author="Στάθης Καπ" w:date="2023-02-27T02:00:00Z"/>
                    <w:rFonts w:cstheme="minorHAnsi"/>
                  </w:rPr>
                </w:rPrChange>
              </w:rPr>
            </w:pPr>
            <w:del w:id="5904" w:author="Στάθης Καπ" w:date="2023-02-27T02:00:00Z">
              <w:r w:rsidRPr="00A21C84" w:rsidDel="001E2354">
                <w:rPr>
                  <w:rFonts w:cstheme="minorHAnsi"/>
                  <w:sz w:val="20"/>
                  <w:szCs w:val="20"/>
                  <w:rPrChange w:id="5905" w:author="Στάθης Καπ" w:date="2023-02-02T17:47:00Z">
                    <w:rPr>
                      <w:rFonts w:cstheme="minorHAnsi"/>
                    </w:rPr>
                  </w:rPrChange>
                </w:rPr>
                <w:delText>567</w:delText>
              </w:r>
            </w:del>
          </w:p>
        </w:tc>
        <w:tc>
          <w:tcPr>
            <w:tcW w:w="1690" w:type="dxa"/>
          </w:tcPr>
          <w:p w14:paraId="5C9FA4CE" w14:textId="0F8A4FB9" w:rsidR="008A6DAE" w:rsidRPr="00A21C84" w:rsidDel="001E2354" w:rsidRDefault="008A6DAE" w:rsidP="008A6DAE">
            <w:pPr>
              <w:rPr>
                <w:del w:id="5906" w:author="Στάθης Καπ" w:date="2023-02-27T02:00:00Z"/>
                <w:rFonts w:cstheme="minorHAnsi"/>
                <w:sz w:val="20"/>
                <w:szCs w:val="20"/>
                <w:rPrChange w:id="5907" w:author="Στάθης Καπ" w:date="2023-02-02T17:47:00Z">
                  <w:rPr>
                    <w:del w:id="5908" w:author="Στάθης Καπ" w:date="2023-02-27T02:00:00Z"/>
                    <w:rFonts w:cstheme="minorHAnsi"/>
                  </w:rPr>
                </w:rPrChange>
              </w:rPr>
            </w:pPr>
            <w:del w:id="5909" w:author="Στάθης Καπ" w:date="2023-02-27T02:00:00Z">
              <w:r w:rsidRPr="00A21C84" w:rsidDel="001E2354">
                <w:rPr>
                  <w:rFonts w:cstheme="minorHAnsi"/>
                  <w:sz w:val="20"/>
                  <w:szCs w:val="20"/>
                  <w:rPrChange w:id="5910" w:author="Στάθης Καπ" w:date="2023-02-02T17:47:00Z">
                    <w:rPr>
                      <w:rFonts w:cstheme="minorHAnsi"/>
                    </w:rPr>
                  </w:rPrChange>
                </w:rPr>
                <w:delText>482</w:delText>
              </w:r>
            </w:del>
          </w:p>
        </w:tc>
        <w:tc>
          <w:tcPr>
            <w:tcW w:w="1428" w:type="dxa"/>
          </w:tcPr>
          <w:p w14:paraId="738248C7" w14:textId="3C5B90A2" w:rsidR="008A6DAE" w:rsidRPr="00A21C84" w:rsidDel="001E2354" w:rsidRDefault="008A6DAE" w:rsidP="008A6DAE">
            <w:pPr>
              <w:rPr>
                <w:del w:id="5911" w:author="Στάθης Καπ" w:date="2023-02-27T02:00:00Z"/>
                <w:rFonts w:cstheme="minorHAnsi"/>
                <w:sz w:val="20"/>
                <w:szCs w:val="20"/>
                <w:rPrChange w:id="5912" w:author="Στάθης Καπ" w:date="2023-02-02T17:47:00Z">
                  <w:rPr>
                    <w:del w:id="5913" w:author="Στάθης Καπ" w:date="2023-02-27T02:00:00Z"/>
                    <w:rFonts w:cstheme="minorHAnsi"/>
                  </w:rPr>
                </w:rPrChange>
              </w:rPr>
            </w:pPr>
            <w:del w:id="5914" w:author="Στάθης Καπ" w:date="2023-02-27T02:00:00Z">
              <w:r w:rsidRPr="00A21C84" w:rsidDel="001E2354">
                <w:rPr>
                  <w:rFonts w:cstheme="minorHAnsi"/>
                  <w:sz w:val="20"/>
                  <w:szCs w:val="20"/>
                  <w:rPrChange w:id="5915" w:author="Στάθης Καπ" w:date="2023-02-02T17:47:00Z">
                    <w:rPr>
                      <w:rFonts w:cstheme="minorHAnsi"/>
                    </w:rPr>
                  </w:rPrChange>
                </w:rPr>
                <w:delText>498</w:delText>
              </w:r>
            </w:del>
          </w:p>
        </w:tc>
        <w:tc>
          <w:tcPr>
            <w:tcW w:w="1428" w:type="dxa"/>
          </w:tcPr>
          <w:p w14:paraId="682EE13E" w14:textId="64145073" w:rsidR="008A6DAE" w:rsidRPr="00A21C84" w:rsidDel="001E2354" w:rsidRDefault="008A6DAE" w:rsidP="008A6DAE">
            <w:pPr>
              <w:rPr>
                <w:del w:id="5916" w:author="Στάθης Καπ" w:date="2023-02-27T02:00:00Z"/>
                <w:rFonts w:cstheme="minorHAnsi"/>
                <w:sz w:val="20"/>
                <w:szCs w:val="20"/>
                <w:rPrChange w:id="5917" w:author="Στάθης Καπ" w:date="2023-02-02T17:47:00Z">
                  <w:rPr>
                    <w:del w:id="5918" w:author="Στάθης Καπ" w:date="2023-02-27T02:00:00Z"/>
                    <w:rFonts w:cstheme="minorHAnsi"/>
                  </w:rPr>
                </w:rPrChange>
              </w:rPr>
            </w:pPr>
            <w:del w:id="5919" w:author="Στάθης Καπ" w:date="2023-02-27T02:00:00Z">
              <w:r w:rsidRPr="00A21C84" w:rsidDel="001E2354">
                <w:rPr>
                  <w:rFonts w:cstheme="minorHAnsi"/>
                  <w:sz w:val="20"/>
                  <w:szCs w:val="20"/>
                  <w:rPrChange w:id="5920" w:author="Στάθης Καπ" w:date="2023-02-02T17:47:00Z">
                    <w:rPr>
                      <w:rFonts w:cstheme="minorHAnsi"/>
                    </w:rPr>
                  </w:rPrChange>
                </w:rPr>
                <w:delText>0.503</w:delText>
              </w:r>
            </w:del>
          </w:p>
        </w:tc>
        <w:tc>
          <w:tcPr>
            <w:tcW w:w="1428" w:type="dxa"/>
          </w:tcPr>
          <w:p w14:paraId="6983F78A" w14:textId="32B6A798" w:rsidR="008A6DAE" w:rsidRPr="00A21C84" w:rsidDel="001E2354" w:rsidRDefault="008A6DAE" w:rsidP="008A6DAE">
            <w:pPr>
              <w:rPr>
                <w:del w:id="5921" w:author="Στάθης Καπ" w:date="2023-02-27T02:00:00Z"/>
                <w:rFonts w:cstheme="minorHAnsi"/>
                <w:sz w:val="20"/>
                <w:szCs w:val="20"/>
                <w:rPrChange w:id="5922" w:author="Στάθης Καπ" w:date="2023-02-02T17:47:00Z">
                  <w:rPr>
                    <w:del w:id="5923" w:author="Στάθης Καπ" w:date="2023-02-27T02:00:00Z"/>
                    <w:rFonts w:cstheme="minorHAnsi"/>
                  </w:rPr>
                </w:rPrChange>
              </w:rPr>
            </w:pPr>
            <w:del w:id="5924" w:author="Στάθης Καπ" w:date="2023-02-27T02:00:00Z">
              <w:r w:rsidRPr="00A21C84" w:rsidDel="001E2354">
                <w:rPr>
                  <w:rFonts w:cstheme="minorHAnsi"/>
                  <w:sz w:val="20"/>
                  <w:szCs w:val="20"/>
                  <w:rPrChange w:id="5925" w:author="Στάθης Καπ" w:date="2023-02-02T17:47:00Z">
                    <w:rPr>
                      <w:rFonts w:cstheme="minorHAnsi"/>
                    </w:rPr>
                  </w:rPrChange>
                </w:rPr>
                <w:delText>29</w:delText>
              </w:r>
            </w:del>
          </w:p>
        </w:tc>
      </w:tr>
      <w:tr w:rsidR="008A6DAE" w:rsidDel="001E2354" w14:paraId="09D277CA" w14:textId="377E4F2D" w:rsidTr="008A6DAE">
        <w:trPr>
          <w:jc w:val="center"/>
          <w:del w:id="5926" w:author="Στάθης Καπ" w:date="2023-02-27T02:00:00Z"/>
        </w:trPr>
        <w:tc>
          <w:tcPr>
            <w:tcW w:w="1427" w:type="dxa"/>
          </w:tcPr>
          <w:p w14:paraId="05EB43B6" w14:textId="3EC9EE33" w:rsidR="008A6DAE" w:rsidRPr="00A21C84" w:rsidDel="001E2354" w:rsidRDefault="00DE0B51" w:rsidP="008A6DAE">
            <w:pPr>
              <w:rPr>
                <w:del w:id="5927" w:author="Στάθης Καπ" w:date="2023-02-27T02:00:00Z"/>
                <w:rFonts w:cstheme="minorHAnsi"/>
                <w:sz w:val="20"/>
                <w:szCs w:val="20"/>
                <w:rPrChange w:id="5928" w:author="Στάθης Καπ" w:date="2023-02-02T17:47:00Z">
                  <w:rPr>
                    <w:del w:id="5929" w:author="Στάθης Καπ" w:date="2023-02-27T02:00:00Z"/>
                    <w:rFonts w:cstheme="minorHAnsi"/>
                  </w:rPr>
                </w:rPrChange>
              </w:rPr>
            </w:pPr>
            <w:del w:id="5930" w:author="Στάθης Καπ" w:date="2023-02-27T02:00:00Z">
              <w:r w:rsidRPr="00A21C84" w:rsidDel="001E2354">
                <w:rPr>
                  <w:rFonts w:cstheme="minorHAnsi"/>
                  <w:sz w:val="20"/>
                  <w:szCs w:val="20"/>
                  <w:rPrChange w:id="5931" w:author="Στάθης Καπ" w:date="2023-02-02T17:47:00Z">
                    <w:rPr>
                      <w:rFonts w:cstheme="minorHAnsi"/>
                      <w:sz w:val="18"/>
                      <w:szCs w:val="18"/>
                    </w:rPr>
                  </w:rPrChange>
                </w:rPr>
                <w:delText>p</w:delText>
              </w:r>
              <w:r w:rsidR="008A6DAE" w:rsidRPr="00A21C84" w:rsidDel="001E2354">
                <w:rPr>
                  <w:rFonts w:cstheme="minorHAnsi"/>
                  <w:sz w:val="20"/>
                  <w:szCs w:val="20"/>
                  <w:rPrChange w:id="5932" w:author="Στάθης Καπ" w:date="2023-02-02T17:47:00Z">
                    <w:rPr>
                      <w:rFonts w:cstheme="minorHAnsi"/>
                    </w:rPr>
                  </w:rPrChange>
                </w:rPr>
                <w:delText>r15</w:delText>
              </w:r>
            </w:del>
          </w:p>
        </w:tc>
        <w:tc>
          <w:tcPr>
            <w:tcW w:w="1427" w:type="dxa"/>
          </w:tcPr>
          <w:p w14:paraId="2D914BCD" w14:textId="6DA3F163" w:rsidR="008A6DAE" w:rsidRPr="00A21C84" w:rsidDel="001E2354" w:rsidRDefault="008A6DAE" w:rsidP="008A6DAE">
            <w:pPr>
              <w:rPr>
                <w:del w:id="5933" w:author="Στάθης Καπ" w:date="2023-02-27T02:00:00Z"/>
                <w:rFonts w:cstheme="minorHAnsi"/>
                <w:sz w:val="20"/>
                <w:szCs w:val="20"/>
                <w:rPrChange w:id="5934" w:author="Στάθης Καπ" w:date="2023-02-02T17:47:00Z">
                  <w:rPr>
                    <w:del w:id="5935" w:author="Στάθης Καπ" w:date="2023-02-27T02:00:00Z"/>
                    <w:rFonts w:cstheme="minorHAnsi"/>
                  </w:rPr>
                </w:rPrChange>
              </w:rPr>
            </w:pPr>
            <w:del w:id="5936" w:author="Στάθης Καπ" w:date="2023-02-27T02:00:00Z">
              <w:r w:rsidRPr="00A21C84" w:rsidDel="001E2354">
                <w:rPr>
                  <w:rFonts w:cstheme="minorHAnsi"/>
                  <w:sz w:val="20"/>
                  <w:szCs w:val="20"/>
                  <w:rPrChange w:id="5937" w:author="Στάθης Καπ" w:date="2023-02-02T17:47:00Z">
                    <w:rPr>
                      <w:rFonts w:cstheme="minorHAnsi"/>
                    </w:rPr>
                  </w:rPrChange>
                </w:rPr>
                <w:delText>708</w:delText>
              </w:r>
            </w:del>
          </w:p>
        </w:tc>
        <w:tc>
          <w:tcPr>
            <w:tcW w:w="1690" w:type="dxa"/>
          </w:tcPr>
          <w:p w14:paraId="3A15B12B" w14:textId="03657CB3" w:rsidR="008A6DAE" w:rsidRPr="00A21C84" w:rsidDel="001E2354" w:rsidRDefault="008A6DAE" w:rsidP="008A6DAE">
            <w:pPr>
              <w:rPr>
                <w:del w:id="5938" w:author="Στάθης Καπ" w:date="2023-02-27T02:00:00Z"/>
                <w:rFonts w:cstheme="minorHAnsi"/>
                <w:sz w:val="20"/>
                <w:szCs w:val="20"/>
                <w:rPrChange w:id="5939" w:author="Στάθης Καπ" w:date="2023-02-02T17:47:00Z">
                  <w:rPr>
                    <w:del w:id="5940" w:author="Στάθης Καπ" w:date="2023-02-27T02:00:00Z"/>
                    <w:rFonts w:cstheme="minorHAnsi"/>
                  </w:rPr>
                </w:rPrChange>
              </w:rPr>
            </w:pPr>
            <w:del w:id="5941" w:author="Στάθης Καπ" w:date="2023-02-27T02:00:00Z">
              <w:r w:rsidRPr="00A21C84" w:rsidDel="001E2354">
                <w:rPr>
                  <w:rFonts w:cstheme="minorHAnsi"/>
                  <w:sz w:val="20"/>
                  <w:szCs w:val="20"/>
                  <w:rPrChange w:id="5942" w:author="Στάθης Καπ" w:date="2023-02-02T17:47:00Z">
                    <w:rPr>
                      <w:rFonts w:cstheme="minorHAnsi"/>
                    </w:rPr>
                  </w:rPrChange>
                </w:rPr>
                <w:delText>638</w:delText>
              </w:r>
            </w:del>
          </w:p>
        </w:tc>
        <w:tc>
          <w:tcPr>
            <w:tcW w:w="1428" w:type="dxa"/>
          </w:tcPr>
          <w:p w14:paraId="6D3A9336" w14:textId="723289AE" w:rsidR="008A6DAE" w:rsidRPr="00A21C84" w:rsidDel="001E2354" w:rsidRDefault="008A6DAE" w:rsidP="008A6DAE">
            <w:pPr>
              <w:rPr>
                <w:del w:id="5943" w:author="Στάθης Καπ" w:date="2023-02-27T02:00:00Z"/>
                <w:rFonts w:cstheme="minorHAnsi"/>
                <w:sz w:val="20"/>
                <w:szCs w:val="20"/>
                <w:rPrChange w:id="5944" w:author="Στάθης Καπ" w:date="2023-02-02T17:47:00Z">
                  <w:rPr>
                    <w:del w:id="5945" w:author="Στάθης Καπ" w:date="2023-02-27T02:00:00Z"/>
                    <w:rFonts w:cstheme="minorHAnsi"/>
                  </w:rPr>
                </w:rPrChange>
              </w:rPr>
            </w:pPr>
            <w:del w:id="5946" w:author="Στάθης Καπ" w:date="2023-02-27T02:00:00Z">
              <w:r w:rsidRPr="00A21C84" w:rsidDel="001E2354">
                <w:rPr>
                  <w:rFonts w:cstheme="minorHAnsi"/>
                  <w:sz w:val="20"/>
                  <w:szCs w:val="20"/>
                  <w:rPrChange w:id="5947" w:author="Στάθης Καπ" w:date="2023-02-02T17:47:00Z">
                    <w:rPr>
                      <w:rFonts w:cstheme="minorHAnsi"/>
                    </w:rPr>
                  </w:rPrChange>
                </w:rPr>
                <w:delText>649</w:delText>
              </w:r>
            </w:del>
          </w:p>
        </w:tc>
        <w:tc>
          <w:tcPr>
            <w:tcW w:w="1428" w:type="dxa"/>
          </w:tcPr>
          <w:p w14:paraId="7B2E8197" w14:textId="70E57B03" w:rsidR="008A6DAE" w:rsidRPr="00A21C84" w:rsidDel="001E2354" w:rsidRDefault="008A6DAE" w:rsidP="008A6DAE">
            <w:pPr>
              <w:rPr>
                <w:del w:id="5948" w:author="Στάθης Καπ" w:date="2023-02-27T02:00:00Z"/>
                <w:rFonts w:cstheme="minorHAnsi"/>
                <w:sz w:val="20"/>
                <w:szCs w:val="20"/>
                <w:rPrChange w:id="5949" w:author="Στάθης Καπ" w:date="2023-02-02T17:47:00Z">
                  <w:rPr>
                    <w:del w:id="5950" w:author="Στάθης Καπ" w:date="2023-02-27T02:00:00Z"/>
                    <w:rFonts w:cstheme="minorHAnsi"/>
                  </w:rPr>
                </w:rPrChange>
              </w:rPr>
            </w:pPr>
            <w:del w:id="5951" w:author="Στάθης Καπ" w:date="2023-02-27T02:00:00Z">
              <w:r w:rsidRPr="00A21C84" w:rsidDel="001E2354">
                <w:rPr>
                  <w:rFonts w:cstheme="minorHAnsi"/>
                  <w:sz w:val="20"/>
                  <w:szCs w:val="20"/>
                  <w:rPrChange w:id="5952" w:author="Στάθης Καπ" w:date="2023-02-02T17:47:00Z">
                    <w:rPr>
                      <w:rFonts w:cstheme="minorHAnsi"/>
                    </w:rPr>
                  </w:rPrChange>
                </w:rPr>
                <w:delText>0.833</w:delText>
              </w:r>
            </w:del>
          </w:p>
        </w:tc>
        <w:tc>
          <w:tcPr>
            <w:tcW w:w="1428" w:type="dxa"/>
          </w:tcPr>
          <w:p w14:paraId="422E6B2D" w14:textId="43CA0067" w:rsidR="008A6DAE" w:rsidRPr="00A21C84" w:rsidDel="001E2354" w:rsidRDefault="008A6DAE" w:rsidP="008A6DAE">
            <w:pPr>
              <w:rPr>
                <w:del w:id="5953" w:author="Στάθης Καπ" w:date="2023-02-27T02:00:00Z"/>
                <w:rFonts w:cstheme="minorHAnsi"/>
                <w:sz w:val="20"/>
                <w:szCs w:val="20"/>
                <w:rPrChange w:id="5954" w:author="Στάθης Καπ" w:date="2023-02-02T17:47:00Z">
                  <w:rPr>
                    <w:del w:id="5955" w:author="Στάθης Καπ" w:date="2023-02-27T02:00:00Z"/>
                    <w:rFonts w:cstheme="minorHAnsi"/>
                  </w:rPr>
                </w:rPrChange>
              </w:rPr>
            </w:pPr>
            <w:del w:id="5956" w:author="Στάθης Καπ" w:date="2023-02-27T02:00:00Z">
              <w:r w:rsidRPr="00A21C84" w:rsidDel="001E2354">
                <w:rPr>
                  <w:rFonts w:cstheme="minorHAnsi"/>
                  <w:sz w:val="20"/>
                  <w:szCs w:val="20"/>
                  <w:rPrChange w:id="5957" w:author="Στάθης Καπ" w:date="2023-02-02T17:47:00Z">
                    <w:rPr>
                      <w:rFonts w:cstheme="minorHAnsi"/>
                    </w:rPr>
                  </w:rPrChange>
                </w:rPr>
                <w:delText>38</w:delText>
              </w:r>
            </w:del>
          </w:p>
        </w:tc>
      </w:tr>
      <w:tr w:rsidR="008A6DAE" w:rsidDel="001E2354" w14:paraId="3B792BCE" w14:textId="71305BBF" w:rsidTr="008A6DAE">
        <w:trPr>
          <w:jc w:val="center"/>
          <w:del w:id="5958" w:author="Στάθης Καπ" w:date="2023-02-27T02:00:00Z"/>
        </w:trPr>
        <w:tc>
          <w:tcPr>
            <w:tcW w:w="1427" w:type="dxa"/>
          </w:tcPr>
          <w:p w14:paraId="6A4A3D13" w14:textId="12D2F9E9" w:rsidR="008A6DAE" w:rsidRPr="00A21C84" w:rsidDel="001E2354" w:rsidRDefault="00DE0B51" w:rsidP="008A6DAE">
            <w:pPr>
              <w:rPr>
                <w:del w:id="5959" w:author="Στάθης Καπ" w:date="2023-02-27T02:00:00Z"/>
                <w:rFonts w:cstheme="minorHAnsi"/>
                <w:sz w:val="20"/>
                <w:szCs w:val="20"/>
                <w:rPrChange w:id="5960" w:author="Στάθης Καπ" w:date="2023-02-02T17:47:00Z">
                  <w:rPr>
                    <w:del w:id="5961" w:author="Στάθης Καπ" w:date="2023-02-27T02:00:00Z"/>
                    <w:rFonts w:cstheme="minorHAnsi"/>
                  </w:rPr>
                </w:rPrChange>
              </w:rPr>
            </w:pPr>
            <w:del w:id="5962" w:author="Στάθης Καπ" w:date="2023-02-27T02:00:00Z">
              <w:r w:rsidRPr="00A21C84" w:rsidDel="001E2354">
                <w:rPr>
                  <w:rFonts w:cstheme="minorHAnsi"/>
                  <w:sz w:val="20"/>
                  <w:szCs w:val="20"/>
                  <w:rPrChange w:id="5963" w:author="Στάθης Καπ" w:date="2023-02-02T17:47:00Z">
                    <w:rPr>
                      <w:rFonts w:cstheme="minorHAnsi"/>
                      <w:sz w:val="18"/>
                      <w:szCs w:val="18"/>
                    </w:rPr>
                  </w:rPrChange>
                </w:rPr>
                <w:delText>p</w:delText>
              </w:r>
              <w:r w:rsidR="008A6DAE" w:rsidRPr="00A21C84" w:rsidDel="001E2354">
                <w:rPr>
                  <w:rFonts w:cstheme="minorHAnsi"/>
                  <w:sz w:val="20"/>
                  <w:szCs w:val="20"/>
                  <w:rPrChange w:id="5964" w:author="Στάθης Καπ" w:date="2023-02-02T17:47:00Z">
                    <w:rPr>
                      <w:rFonts w:cstheme="minorHAnsi"/>
                    </w:rPr>
                  </w:rPrChange>
                </w:rPr>
                <w:delText>r16</w:delText>
              </w:r>
            </w:del>
          </w:p>
        </w:tc>
        <w:tc>
          <w:tcPr>
            <w:tcW w:w="1427" w:type="dxa"/>
          </w:tcPr>
          <w:p w14:paraId="3D15E0B0" w14:textId="5F7CE4B7" w:rsidR="008A6DAE" w:rsidRPr="00A21C84" w:rsidDel="001E2354" w:rsidRDefault="008A6DAE" w:rsidP="008A6DAE">
            <w:pPr>
              <w:rPr>
                <w:del w:id="5965" w:author="Στάθης Καπ" w:date="2023-02-27T02:00:00Z"/>
                <w:rFonts w:cstheme="minorHAnsi"/>
                <w:sz w:val="20"/>
                <w:szCs w:val="20"/>
                <w:rPrChange w:id="5966" w:author="Στάθης Καπ" w:date="2023-02-02T17:47:00Z">
                  <w:rPr>
                    <w:del w:id="5967" w:author="Στάθης Καπ" w:date="2023-02-27T02:00:00Z"/>
                    <w:rFonts w:cstheme="minorHAnsi"/>
                  </w:rPr>
                </w:rPrChange>
              </w:rPr>
            </w:pPr>
            <w:del w:id="5968" w:author="Στάθης Καπ" w:date="2023-02-27T02:00:00Z">
              <w:r w:rsidRPr="00A21C84" w:rsidDel="001E2354">
                <w:rPr>
                  <w:rFonts w:cstheme="minorHAnsi"/>
                  <w:sz w:val="20"/>
                  <w:szCs w:val="20"/>
                  <w:rPrChange w:id="5969" w:author="Στάθης Καπ" w:date="2023-02-02T17:47:00Z">
                    <w:rPr>
                      <w:rFonts w:cstheme="minorHAnsi"/>
                    </w:rPr>
                  </w:rPrChange>
                </w:rPr>
                <w:delText>674</w:delText>
              </w:r>
            </w:del>
          </w:p>
        </w:tc>
        <w:tc>
          <w:tcPr>
            <w:tcW w:w="1690" w:type="dxa"/>
          </w:tcPr>
          <w:p w14:paraId="0B59912A" w14:textId="3CBDEABF" w:rsidR="008A6DAE" w:rsidRPr="00A21C84" w:rsidDel="001E2354" w:rsidRDefault="008A6DAE" w:rsidP="008A6DAE">
            <w:pPr>
              <w:rPr>
                <w:del w:id="5970" w:author="Στάθης Καπ" w:date="2023-02-27T02:00:00Z"/>
                <w:rFonts w:cstheme="minorHAnsi"/>
                <w:sz w:val="20"/>
                <w:szCs w:val="20"/>
                <w:rPrChange w:id="5971" w:author="Στάθης Καπ" w:date="2023-02-02T17:47:00Z">
                  <w:rPr>
                    <w:del w:id="5972" w:author="Στάθης Καπ" w:date="2023-02-27T02:00:00Z"/>
                    <w:rFonts w:cstheme="minorHAnsi"/>
                  </w:rPr>
                </w:rPrChange>
              </w:rPr>
            </w:pPr>
            <w:del w:id="5973" w:author="Στάθης Καπ" w:date="2023-02-27T02:00:00Z">
              <w:r w:rsidRPr="00A21C84" w:rsidDel="001E2354">
                <w:rPr>
                  <w:rFonts w:cstheme="minorHAnsi"/>
                  <w:sz w:val="20"/>
                  <w:szCs w:val="20"/>
                  <w:rPrChange w:id="5974" w:author="Στάθης Καπ" w:date="2023-02-02T17:47:00Z">
                    <w:rPr>
                      <w:rFonts w:cstheme="minorHAnsi"/>
                    </w:rPr>
                  </w:rPrChange>
                </w:rPr>
                <w:delText>559</w:delText>
              </w:r>
            </w:del>
          </w:p>
        </w:tc>
        <w:tc>
          <w:tcPr>
            <w:tcW w:w="1428" w:type="dxa"/>
          </w:tcPr>
          <w:p w14:paraId="0622A7D7" w14:textId="1C716376" w:rsidR="008A6DAE" w:rsidRPr="00A21C84" w:rsidDel="001E2354" w:rsidRDefault="008A6DAE" w:rsidP="008A6DAE">
            <w:pPr>
              <w:rPr>
                <w:del w:id="5975" w:author="Στάθης Καπ" w:date="2023-02-27T02:00:00Z"/>
                <w:rFonts w:cstheme="minorHAnsi"/>
                <w:sz w:val="20"/>
                <w:szCs w:val="20"/>
                <w:rPrChange w:id="5976" w:author="Στάθης Καπ" w:date="2023-02-02T17:47:00Z">
                  <w:rPr>
                    <w:del w:id="5977" w:author="Στάθης Καπ" w:date="2023-02-27T02:00:00Z"/>
                    <w:rFonts w:cstheme="minorHAnsi"/>
                  </w:rPr>
                </w:rPrChange>
              </w:rPr>
            </w:pPr>
            <w:del w:id="5978" w:author="Στάθης Καπ" w:date="2023-02-27T02:00:00Z">
              <w:r w:rsidRPr="00A21C84" w:rsidDel="001E2354">
                <w:rPr>
                  <w:rFonts w:cstheme="minorHAnsi"/>
                  <w:sz w:val="20"/>
                  <w:szCs w:val="20"/>
                  <w:rPrChange w:id="5979" w:author="Στάθης Καπ" w:date="2023-02-02T17:47:00Z">
                    <w:rPr>
                      <w:rFonts w:cstheme="minorHAnsi"/>
                    </w:rPr>
                  </w:rPrChange>
                </w:rPr>
                <w:delText>577</w:delText>
              </w:r>
            </w:del>
          </w:p>
        </w:tc>
        <w:tc>
          <w:tcPr>
            <w:tcW w:w="1428" w:type="dxa"/>
          </w:tcPr>
          <w:p w14:paraId="7A8DA3B1" w14:textId="63DB07F4" w:rsidR="008A6DAE" w:rsidRPr="00A21C84" w:rsidDel="001E2354" w:rsidRDefault="008A6DAE" w:rsidP="008A6DAE">
            <w:pPr>
              <w:rPr>
                <w:del w:id="5980" w:author="Στάθης Καπ" w:date="2023-02-27T02:00:00Z"/>
                <w:rFonts w:cstheme="minorHAnsi"/>
                <w:sz w:val="20"/>
                <w:szCs w:val="20"/>
                <w:rPrChange w:id="5981" w:author="Στάθης Καπ" w:date="2023-02-02T17:47:00Z">
                  <w:rPr>
                    <w:del w:id="5982" w:author="Στάθης Καπ" w:date="2023-02-27T02:00:00Z"/>
                    <w:rFonts w:cstheme="minorHAnsi"/>
                  </w:rPr>
                </w:rPrChange>
              </w:rPr>
            </w:pPr>
            <w:del w:id="5983" w:author="Στάθης Καπ" w:date="2023-02-27T02:00:00Z">
              <w:r w:rsidRPr="00A21C84" w:rsidDel="001E2354">
                <w:rPr>
                  <w:rFonts w:cstheme="minorHAnsi"/>
                  <w:sz w:val="20"/>
                  <w:szCs w:val="20"/>
                  <w:rPrChange w:id="5984" w:author="Στάθης Καπ" w:date="2023-02-02T17:47:00Z">
                    <w:rPr>
                      <w:rFonts w:cstheme="minorHAnsi"/>
                    </w:rPr>
                  </w:rPrChange>
                </w:rPr>
                <w:delText>0.948</w:delText>
              </w:r>
            </w:del>
          </w:p>
        </w:tc>
        <w:tc>
          <w:tcPr>
            <w:tcW w:w="1428" w:type="dxa"/>
          </w:tcPr>
          <w:p w14:paraId="26CDAD2C" w14:textId="2725D385" w:rsidR="008A6DAE" w:rsidRPr="00A21C84" w:rsidDel="001E2354" w:rsidRDefault="008A6DAE" w:rsidP="008A6DAE">
            <w:pPr>
              <w:rPr>
                <w:del w:id="5985" w:author="Στάθης Καπ" w:date="2023-02-27T02:00:00Z"/>
                <w:rFonts w:cstheme="minorHAnsi"/>
                <w:sz w:val="20"/>
                <w:szCs w:val="20"/>
                <w:rPrChange w:id="5986" w:author="Στάθης Καπ" w:date="2023-02-02T17:47:00Z">
                  <w:rPr>
                    <w:del w:id="5987" w:author="Στάθης Καπ" w:date="2023-02-27T02:00:00Z"/>
                    <w:rFonts w:cstheme="minorHAnsi"/>
                  </w:rPr>
                </w:rPrChange>
              </w:rPr>
            </w:pPr>
            <w:del w:id="5988" w:author="Στάθης Καπ" w:date="2023-02-27T02:00:00Z">
              <w:r w:rsidRPr="00A21C84" w:rsidDel="001E2354">
                <w:rPr>
                  <w:rFonts w:cstheme="minorHAnsi"/>
                  <w:sz w:val="20"/>
                  <w:szCs w:val="20"/>
                  <w:rPrChange w:id="5989" w:author="Στάθης Καπ" w:date="2023-02-02T17:47:00Z">
                    <w:rPr>
                      <w:rFonts w:cstheme="minorHAnsi"/>
                    </w:rPr>
                  </w:rPrChange>
                </w:rPr>
                <w:delText>33</w:delText>
              </w:r>
            </w:del>
          </w:p>
        </w:tc>
      </w:tr>
      <w:tr w:rsidR="008A6DAE" w:rsidDel="001E2354" w14:paraId="68673170" w14:textId="1655BD24" w:rsidTr="008A6DAE">
        <w:trPr>
          <w:jc w:val="center"/>
          <w:del w:id="5990" w:author="Στάθης Καπ" w:date="2023-02-27T02:00:00Z"/>
        </w:trPr>
        <w:tc>
          <w:tcPr>
            <w:tcW w:w="1427" w:type="dxa"/>
          </w:tcPr>
          <w:p w14:paraId="329247DE" w14:textId="0ABC62BD" w:rsidR="008A6DAE" w:rsidRPr="00A21C84" w:rsidDel="001E2354" w:rsidRDefault="00DE0B51" w:rsidP="008A6DAE">
            <w:pPr>
              <w:rPr>
                <w:del w:id="5991" w:author="Στάθης Καπ" w:date="2023-02-27T02:00:00Z"/>
                <w:rFonts w:cstheme="minorHAnsi"/>
                <w:sz w:val="20"/>
                <w:szCs w:val="20"/>
                <w:rPrChange w:id="5992" w:author="Στάθης Καπ" w:date="2023-02-02T17:47:00Z">
                  <w:rPr>
                    <w:del w:id="5993" w:author="Στάθης Καπ" w:date="2023-02-27T02:00:00Z"/>
                    <w:rFonts w:cstheme="minorHAnsi"/>
                  </w:rPr>
                </w:rPrChange>
              </w:rPr>
            </w:pPr>
            <w:del w:id="5994" w:author="Στάθης Καπ" w:date="2023-02-27T02:00:00Z">
              <w:r w:rsidRPr="00A21C84" w:rsidDel="001E2354">
                <w:rPr>
                  <w:rFonts w:cstheme="minorHAnsi"/>
                  <w:sz w:val="20"/>
                  <w:szCs w:val="20"/>
                  <w:rPrChange w:id="5995" w:author="Στάθης Καπ" w:date="2023-02-02T17:47:00Z">
                    <w:rPr>
                      <w:rFonts w:cstheme="minorHAnsi"/>
                      <w:sz w:val="18"/>
                      <w:szCs w:val="18"/>
                    </w:rPr>
                  </w:rPrChange>
                </w:rPr>
                <w:delText>p</w:delText>
              </w:r>
              <w:r w:rsidR="008A6DAE" w:rsidRPr="00A21C84" w:rsidDel="001E2354">
                <w:rPr>
                  <w:rFonts w:cstheme="minorHAnsi"/>
                  <w:sz w:val="20"/>
                  <w:szCs w:val="20"/>
                  <w:rPrChange w:id="5996" w:author="Στάθης Καπ" w:date="2023-02-02T17:47:00Z">
                    <w:rPr>
                      <w:rFonts w:cstheme="minorHAnsi"/>
                    </w:rPr>
                  </w:rPrChange>
                </w:rPr>
                <w:delText>r17</w:delText>
              </w:r>
            </w:del>
          </w:p>
        </w:tc>
        <w:tc>
          <w:tcPr>
            <w:tcW w:w="1427" w:type="dxa"/>
          </w:tcPr>
          <w:p w14:paraId="30DBD4CF" w14:textId="31DADC79" w:rsidR="008A6DAE" w:rsidRPr="00A21C84" w:rsidDel="001E2354" w:rsidRDefault="008A6DAE" w:rsidP="008A6DAE">
            <w:pPr>
              <w:rPr>
                <w:del w:id="5997" w:author="Στάθης Καπ" w:date="2023-02-27T02:00:00Z"/>
                <w:rFonts w:cstheme="minorHAnsi"/>
                <w:sz w:val="20"/>
                <w:szCs w:val="20"/>
                <w:rPrChange w:id="5998" w:author="Στάθης Καπ" w:date="2023-02-02T17:47:00Z">
                  <w:rPr>
                    <w:del w:id="5999" w:author="Στάθης Καπ" w:date="2023-02-27T02:00:00Z"/>
                    <w:rFonts w:cstheme="minorHAnsi"/>
                  </w:rPr>
                </w:rPrChange>
              </w:rPr>
            </w:pPr>
            <w:del w:id="6000" w:author="Στάθης Καπ" w:date="2023-02-27T02:00:00Z">
              <w:r w:rsidRPr="00A21C84" w:rsidDel="001E2354">
                <w:rPr>
                  <w:rFonts w:cstheme="minorHAnsi"/>
                  <w:sz w:val="20"/>
                  <w:szCs w:val="20"/>
                  <w:rPrChange w:id="6001" w:author="Στάθης Καπ" w:date="2023-02-02T17:47:00Z">
                    <w:rPr>
                      <w:rFonts w:cstheme="minorHAnsi"/>
                    </w:rPr>
                  </w:rPrChange>
                </w:rPr>
                <w:delText>362</w:delText>
              </w:r>
            </w:del>
          </w:p>
        </w:tc>
        <w:tc>
          <w:tcPr>
            <w:tcW w:w="1690" w:type="dxa"/>
          </w:tcPr>
          <w:p w14:paraId="7C7FD5C6" w14:textId="68C0F382" w:rsidR="008A6DAE" w:rsidRPr="00A21C84" w:rsidDel="001E2354" w:rsidRDefault="008A6DAE" w:rsidP="008A6DAE">
            <w:pPr>
              <w:rPr>
                <w:del w:id="6002" w:author="Στάθης Καπ" w:date="2023-02-27T02:00:00Z"/>
                <w:rFonts w:cstheme="minorHAnsi"/>
                <w:sz w:val="20"/>
                <w:szCs w:val="20"/>
                <w:rPrChange w:id="6003" w:author="Στάθης Καπ" w:date="2023-02-02T17:47:00Z">
                  <w:rPr>
                    <w:del w:id="6004" w:author="Στάθης Καπ" w:date="2023-02-27T02:00:00Z"/>
                    <w:rFonts w:cstheme="minorHAnsi"/>
                  </w:rPr>
                </w:rPrChange>
              </w:rPr>
            </w:pPr>
            <w:del w:id="6005" w:author="Στάθης Καπ" w:date="2023-02-27T02:00:00Z">
              <w:r w:rsidRPr="00A21C84" w:rsidDel="001E2354">
                <w:rPr>
                  <w:rFonts w:cstheme="minorHAnsi"/>
                  <w:sz w:val="20"/>
                  <w:szCs w:val="20"/>
                  <w:rPrChange w:id="6006" w:author="Στάθης Καπ" w:date="2023-02-02T17:47:00Z">
                    <w:rPr>
                      <w:rFonts w:cstheme="minorHAnsi"/>
                    </w:rPr>
                  </w:rPrChange>
                </w:rPr>
                <w:delText>346</w:delText>
              </w:r>
            </w:del>
          </w:p>
        </w:tc>
        <w:tc>
          <w:tcPr>
            <w:tcW w:w="1428" w:type="dxa"/>
          </w:tcPr>
          <w:p w14:paraId="4F38FF32" w14:textId="452C2900" w:rsidR="008A6DAE" w:rsidRPr="00A21C84" w:rsidDel="001E2354" w:rsidRDefault="008A6DAE" w:rsidP="008A6DAE">
            <w:pPr>
              <w:rPr>
                <w:del w:id="6007" w:author="Στάθης Καπ" w:date="2023-02-27T02:00:00Z"/>
                <w:rFonts w:cstheme="minorHAnsi"/>
                <w:sz w:val="20"/>
                <w:szCs w:val="20"/>
                <w:rPrChange w:id="6008" w:author="Στάθης Καπ" w:date="2023-02-02T17:47:00Z">
                  <w:rPr>
                    <w:del w:id="6009" w:author="Στάθης Καπ" w:date="2023-02-27T02:00:00Z"/>
                    <w:rFonts w:cstheme="minorHAnsi"/>
                  </w:rPr>
                </w:rPrChange>
              </w:rPr>
            </w:pPr>
            <w:del w:id="6010" w:author="Στάθης Καπ" w:date="2023-02-27T02:00:00Z">
              <w:r w:rsidRPr="00A21C84" w:rsidDel="001E2354">
                <w:rPr>
                  <w:rFonts w:cstheme="minorHAnsi"/>
                  <w:sz w:val="20"/>
                  <w:szCs w:val="20"/>
                  <w:rPrChange w:id="6011" w:author="Στάθης Καπ" w:date="2023-02-02T17:47:00Z">
                    <w:rPr>
                      <w:rFonts w:cstheme="minorHAnsi"/>
                    </w:rPr>
                  </w:rPrChange>
                </w:rPr>
                <w:delText>346</w:delText>
              </w:r>
            </w:del>
          </w:p>
        </w:tc>
        <w:tc>
          <w:tcPr>
            <w:tcW w:w="1428" w:type="dxa"/>
          </w:tcPr>
          <w:p w14:paraId="58A2FB27" w14:textId="564A236F" w:rsidR="008A6DAE" w:rsidRPr="00A21C84" w:rsidDel="001E2354" w:rsidRDefault="008A6DAE" w:rsidP="008A6DAE">
            <w:pPr>
              <w:rPr>
                <w:del w:id="6012" w:author="Στάθης Καπ" w:date="2023-02-27T02:00:00Z"/>
                <w:rFonts w:cstheme="minorHAnsi"/>
                <w:sz w:val="20"/>
                <w:szCs w:val="20"/>
                <w:rPrChange w:id="6013" w:author="Στάθης Καπ" w:date="2023-02-02T17:47:00Z">
                  <w:rPr>
                    <w:del w:id="6014" w:author="Στάθης Καπ" w:date="2023-02-27T02:00:00Z"/>
                    <w:rFonts w:cstheme="minorHAnsi"/>
                  </w:rPr>
                </w:rPrChange>
              </w:rPr>
            </w:pPr>
            <w:del w:id="6015" w:author="Στάθης Καπ" w:date="2023-02-27T02:00:00Z">
              <w:r w:rsidRPr="00A21C84" w:rsidDel="001E2354">
                <w:rPr>
                  <w:rFonts w:cstheme="minorHAnsi"/>
                  <w:sz w:val="20"/>
                  <w:szCs w:val="20"/>
                  <w:rPrChange w:id="6016" w:author="Στάθης Καπ" w:date="2023-02-02T17:47:00Z">
                    <w:rPr>
                      <w:rFonts w:cstheme="minorHAnsi"/>
                    </w:rPr>
                  </w:rPrChange>
                </w:rPr>
                <w:delText>0.129</w:delText>
              </w:r>
            </w:del>
          </w:p>
        </w:tc>
        <w:tc>
          <w:tcPr>
            <w:tcW w:w="1428" w:type="dxa"/>
          </w:tcPr>
          <w:p w14:paraId="7F89E6C6" w14:textId="700F4EFA" w:rsidR="008A6DAE" w:rsidRPr="00A21C84" w:rsidDel="001E2354" w:rsidRDefault="008A6DAE" w:rsidP="008A6DAE">
            <w:pPr>
              <w:rPr>
                <w:del w:id="6017" w:author="Στάθης Καπ" w:date="2023-02-27T02:00:00Z"/>
                <w:rFonts w:cstheme="minorHAnsi"/>
                <w:sz w:val="20"/>
                <w:szCs w:val="20"/>
                <w:rPrChange w:id="6018" w:author="Στάθης Καπ" w:date="2023-02-02T17:47:00Z">
                  <w:rPr>
                    <w:del w:id="6019" w:author="Στάθης Καπ" w:date="2023-02-27T02:00:00Z"/>
                    <w:rFonts w:cstheme="minorHAnsi"/>
                  </w:rPr>
                </w:rPrChange>
              </w:rPr>
            </w:pPr>
            <w:del w:id="6020" w:author="Στάθης Καπ" w:date="2023-02-27T02:00:00Z">
              <w:r w:rsidRPr="00A21C84" w:rsidDel="001E2354">
                <w:rPr>
                  <w:rFonts w:cstheme="minorHAnsi"/>
                  <w:sz w:val="20"/>
                  <w:szCs w:val="20"/>
                  <w:rPrChange w:id="6021" w:author="Στάθης Καπ" w:date="2023-02-02T17:47:00Z">
                    <w:rPr>
                      <w:rFonts w:cstheme="minorHAnsi"/>
                    </w:rPr>
                  </w:rPrChange>
                </w:rPr>
                <w:delText>21</w:delText>
              </w:r>
            </w:del>
          </w:p>
        </w:tc>
      </w:tr>
      <w:tr w:rsidR="008A6DAE" w:rsidDel="001E2354" w14:paraId="4055B524" w14:textId="7F168CF7" w:rsidTr="008A6DAE">
        <w:trPr>
          <w:jc w:val="center"/>
          <w:del w:id="6022" w:author="Στάθης Καπ" w:date="2023-02-27T02:00:00Z"/>
        </w:trPr>
        <w:tc>
          <w:tcPr>
            <w:tcW w:w="1427" w:type="dxa"/>
          </w:tcPr>
          <w:p w14:paraId="59E08B19" w14:textId="450CEBC5" w:rsidR="008A6DAE" w:rsidRPr="00A21C84" w:rsidDel="001E2354" w:rsidRDefault="00DE0B51" w:rsidP="008A6DAE">
            <w:pPr>
              <w:rPr>
                <w:del w:id="6023" w:author="Στάθης Καπ" w:date="2023-02-27T02:00:00Z"/>
                <w:rFonts w:cstheme="minorHAnsi"/>
                <w:sz w:val="20"/>
                <w:szCs w:val="20"/>
                <w:rPrChange w:id="6024" w:author="Στάθης Καπ" w:date="2023-02-02T17:47:00Z">
                  <w:rPr>
                    <w:del w:id="6025" w:author="Στάθης Καπ" w:date="2023-02-27T02:00:00Z"/>
                    <w:rFonts w:cstheme="minorHAnsi"/>
                  </w:rPr>
                </w:rPrChange>
              </w:rPr>
            </w:pPr>
            <w:del w:id="6026" w:author="Στάθης Καπ" w:date="2023-02-27T02:00:00Z">
              <w:r w:rsidRPr="00A21C84" w:rsidDel="001E2354">
                <w:rPr>
                  <w:rFonts w:cstheme="minorHAnsi"/>
                  <w:sz w:val="20"/>
                  <w:szCs w:val="20"/>
                  <w:rPrChange w:id="6027" w:author="Στάθης Καπ" w:date="2023-02-02T17:47:00Z">
                    <w:rPr>
                      <w:rFonts w:cstheme="minorHAnsi"/>
                      <w:sz w:val="18"/>
                      <w:szCs w:val="18"/>
                    </w:rPr>
                  </w:rPrChange>
                </w:rPr>
                <w:delText>p</w:delText>
              </w:r>
              <w:r w:rsidR="008A6DAE" w:rsidRPr="00A21C84" w:rsidDel="001E2354">
                <w:rPr>
                  <w:rFonts w:cstheme="minorHAnsi"/>
                  <w:sz w:val="20"/>
                  <w:szCs w:val="20"/>
                  <w:rPrChange w:id="6028" w:author="Στάθης Καπ" w:date="2023-02-02T17:47:00Z">
                    <w:rPr>
                      <w:rFonts w:cstheme="minorHAnsi"/>
                    </w:rPr>
                  </w:rPrChange>
                </w:rPr>
                <w:delText>r18</w:delText>
              </w:r>
            </w:del>
          </w:p>
        </w:tc>
        <w:tc>
          <w:tcPr>
            <w:tcW w:w="1427" w:type="dxa"/>
          </w:tcPr>
          <w:p w14:paraId="16453020" w14:textId="5BF04E6A" w:rsidR="008A6DAE" w:rsidRPr="00A21C84" w:rsidDel="001E2354" w:rsidRDefault="008A6DAE" w:rsidP="008A6DAE">
            <w:pPr>
              <w:rPr>
                <w:del w:id="6029" w:author="Στάθης Καπ" w:date="2023-02-27T02:00:00Z"/>
                <w:rFonts w:cstheme="minorHAnsi"/>
                <w:sz w:val="20"/>
                <w:szCs w:val="20"/>
                <w:rPrChange w:id="6030" w:author="Στάθης Καπ" w:date="2023-02-02T17:47:00Z">
                  <w:rPr>
                    <w:del w:id="6031" w:author="Στάθης Καπ" w:date="2023-02-27T02:00:00Z"/>
                    <w:rFonts w:cstheme="minorHAnsi"/>
                  </w:rPr>
                </w:rPrChange>
              </w:rPr>
            </w:pPr>
            <w:del w:id="6032" w:author="Στάθης Καπ" w:date="2023-02-27T02:00:00Z">
              <w:r w:rsidRPr="00A21C84" w:rsidDel="001E2354">
                <w:rPr>
                  <w:rFonts w:cstheme="minorHAnsi"/>
                  <w:sz w:val="20"/>
                  <w:szCs w:val="20"/>
                  <w:rPrChange w:id="6033" w:author="Στάθης Καπ" w:date="2023-02-02T17:47:00Z">
                    <w:rPr>
                      <w:rFonts w:cstheme="minorHAnsi"/>
                    </w:rPr>
                  </w:rPrChange>
                </w:rPr>
                <w:delText>539</w:delText>
              </w:r>
            </w:del>
          </w:p>
        </w:tc>
        <w:tc>
          <w:tcPr>
            <w:tcW w:w="1690" w:type="dxa"/>
          </w:tcPr>
          <w:p w14:paraId="775400A2" w14:textId="04E6644D" w:rsidR="008A6DAE" w:rsidRPr="00A21C84" w:rsidDel="001E2354" w:rsidRDefault="008A6DAE" w:rsidP="008A6DAE">
            <w:pPr>
              <w:rPr>
                <w:del w:id="6034" w:author="Στάθης Καπ" w:date="2023-02-27T02:00:00Z"/>
                <w:rFonts w:cstheme="minorHAnsi"/>
                <w:sz w:val="20"/>
                <w:szCs w:val="20"/>
                <w:rPrChange w:id="6035" w:author="Στάθης Καπ" w:date="2023-02-02T17:47:00Z">
                  <w:rPr>
                    <w:del w:id="6036" w:author="Στάθης Καπ" w:date="2023-02-27T02:00:00Z"/>
                    <w:rFonts w:cstheme="minorHAnsi"/>
                  </w:rPr>
                </w:rPrChange>
              </w:rPr>
            </w:pPr>
            <w:del w:id="6037" w:author="Στάθης Καπ" w:date="2023-02-27T02:00:00Z">
              <w:r w:rsidRPr="00A21C84" w:rsidDel="001E2354">
                <w:rPr>
                  <w:rFonts w:cstheme="minorHAnsi"/>
                  <w:sz w:val="20"/>
                  <w:szCs w:val="20"/>
                  <w:rPrChange w:id="6038" w:author="Στάθης Καπ" w:date="2023-02-02T17:47:00Z">
                    <w:rPr>
                      <w:rFonts w:cstheme="minorHAnsi"/>
                    </w:rPr>
                  </w:rPrChange>
                </w:rPr>
                <w:delText>479</w:delText>
              </w:r>
            </w:del>
          </w:p>
        </w:tc>
        <w:tc>
          <w:tcPr>
            <w:tcW w:w="1428" w:type="dxa"/>
          </w:tcPr>
          <w:p w14:paraId="6CA92BDA" w14:textId="166854D6" w:rsidR="008A6DAE" w:rsidRPr="00A21C84" w:rsidDel="001E2354" w:rsidRDefault="008A6DAE" w:rsidP="008A6DAE">
            <w:pPr>
              <w:rPr>
                <w:del w:id="6039" w:author="Στάθης Καπ" w:date="2023-02-27T02:00:00Z"/>
                <w:rFonts w:cstheme="minorHAnsi"/>
                <w:sz w:val="20"/>
                <w:szCs w:val="20"/>
                <w:rPrChange w:id="6040" w:author="Στάθης Καπ" w:date="2023-02-02T17:47:00Z">
                  <w:rPr>
                    <w:del w:id="6041" w:author="Στάθης Καπ" w:date="2023-02-27T02:00:00Z"/>
                    <w:rFonts w:cstheme="minorHAnsi"/>
                  </w:rPr>
                </w:rPrChange>
              </w:rPr>
            </w:pPr>
            <w:del w:id="6042" w:author="Στάθης Καπ" w:date="2023-02-27T02:00:00Z">
              <w:r w:rsidRPr="00A21C84" w:rsidDel="001E2354">
                <w:rPr>
                  <w:rFonts w:cstheme="minorHAnsi"/>
                  <w:sz w:val="20"/>
                  <w:szCs w:val="20"/>
                  <w:rPrChange w:id="6043" w:author="Στάθης Καπ" w:date="2023-02-02T17:47:00Z">
                    <w:rPr>
                      <w:rFonts w:cstheme="minorHAnsi"/>
                    </w:rPr>
                  </w:rPrChange>
                </w:rPr>
                <w:delText>461</w:delText>
              </w:r>
            </w:del>
          </w:p>
        </w:tc>
        <w:tc>
          <w:tcPr>
            <w:tcW w:w="1428" w:type="dxa"/>
          </w:tcPr>
          <w:p w14:paraId="310444B4" w14:textId="68F5017B" w:rsidR="008A6DAE" w:rsidRPr="00A21C84" w:rsidDel="001E2354" w:rsidRDefault="008A6DAE" w:rsidP="008A6DAE">
            <w:pPr>
              <w:rPr>
                <w:del w:id="6044" w:author="Στάθης Καπ" w:date="2023-02-27T02:00:00Z"/>
                <w:rFonts w:cstheme="minorHAnsi"/>
                <w:sz w:val="20"/>
                <w:szCs w:val="20"/>
                <w:rPrChange w:id="6045" w:author="Στάθης Καπ" w:date="2023-02-02T17:47:00Z">
                  <w:rPr>
                    <w:del w:id="6046" w:author="Στάθης Καπ" w:date="2023-02-27T02:00:00Z"/>
                    <w:rFonts w:cstheme="minorHAnsi"/>
                  </w:rPr>
                </w:rPrChange>
              </w:rPr>
            </w:pPr>
            <w:del w:id="6047" w:author="Στάθης Καπ" w:date="2023-02-27T02:00:00Z">
              <w:r w:rsidRPr="00A21C84" w:rsidDel="001E2354">
                <w:rPr>
                  <w:rFonts w:cstheme="minorHAnsi"/>
                  <w:sz w:val="20"/>
                  <w:szCs w:val="20"/>
                  <w:rPrChange w:id="6048" w:author="Στάθης Καπ" w:date="2023-02-02T17:47:00Z">
                    <w:rPr>
                      <w:rFonts w:cstheme="minorHAnsi"/>
                    </w:rPr>
                  </w:rPrChange>
                </w:rPr>
                <w:delText>0.409</w:delText>
              </w:r>
            </w:del>
          </w:p>
        </w:tc>
        <w:tc>
          <w:tcPr>
            <w:tcW w:w="1428" w:type="dxa"/>
          </w:tcPr>
          <w:p w14:paraId="0BCC86A2" w14:textId="2559BF8F" w:rsidR="008A6DAE" w:rsidRPr="00A21C84" w:rsidDel="001E2354" w:rsidRDefault="008A6DAE" w:rsidP="008A6DAE">
            <w:pPr>
              <w:rPr>
                <w:del w:id="6049" w:author="Στάθης Καπ" w:date="2023-02-27T02:00:00Z"/>
                <w:rFonts w:cstheme="minorHAnsi"/>
                <w:sz w:val="20"/>
                <w:szCs w:val="20"/>
                <w:rPrChange w:id="6050" w:author="Στάθης Καπ" w:date="2023-02-02T17:47:00Z">
                  <w:rPr>
                    <w:del w:id="6051" w:author="Στάθης Καπ" w:date="2023-02-27T02:00:00Z"/>
                    <w:rFonts w:cstheme="minorHAnsi"/>
                  </w:rPr>
                </w:rPrChange>
              </w:rPr>
            </w:pPr>
            <w:del w:id="6052" w:author="Στάθης Καπ" w:date="2023-02-27T02:00:00Z">
              <w:r w:rsidRPr="00A21C84" w:rsidDel="001E2354">
                <w:rPr>
                  <w:rFonts w:cstheme="minorHAnsi"/>
                  <w:sz w:val="20"/>
                  <w:szCs w:val="20"/>
                  <w:rPrChange w:id="6053" w:author="Στάθης Καπ" w:date="2023-02-02T17:47:00Z">
                    <w:rPr>
                      <w:rFonts w:cstheme="minorHAnsi"/>
                    </w:rPr>
                  </w:rPrChange>
                </w:rPr>
                <w:delText>25</w:delText>
              </w:r>
            </w:del>
          </w:p>
        </w:tc>
      </w:tr>
      <w:tr w:rsidR="008A6DAE" w:rsidDel="001E2354" w14:paraId="54ADBA6D" w14:textId="6FBD3B0E" w:rsidTr="008A6DAE">
        <w:trPr>
          <w:jc w:val="center"/>
          <w:del w:id="6054" w:author="Στάθης Καπ" w:date="2023-02-27T02:00:00Z"/>
        </w:trPr>
        <w:tc>
          <w:tcPr>
            <w:tcW w:w="1427" w:type="dxa"/>
          </w:tcPr>
          <w:p w14:paraId="3312FA13" w14:textId="22E5B0D9" w:rsidR="008A6DAE" w:rsidRPr="00A21C84" w:rsidDel="001E2354" w:rsidRDefault="00DE0B51" w:rsidP="008A6DAE">
            <w:pPr>
              <w:rPr>
                <w:del w:id="6055" w:author="Στάθης Καπ" w:date="2023-02-27T02:00:00Z"/>
                <w:rFonts w:cstheme="minorHAnsi"/>
                <w:sz w:val="20"/>
                <w:szCs w:val="20"/>
                <w:rPrChange w:id="6056" w:author="Στάθης Καπ" w:date="2023-02-02T17:47:00Z">
                  <w:rPr>
                    <w:del w:id="6057" w:author="Στάθης Καπ" w:date="2023-02-27T02:00:00Z"/>
                    <w:rFonts w:cstheme="minorHAnsi"/>
                  </w:rPr>
                </w:rPrChange>
              </w:rPr>
            </w:pPr>
            <w:del w:id="6058" w:author="Στάθης Καπ" w:date="2023-02-27T02:00:00Z">
              <w:r w:rsidRPr="00A21C84" w:rsidDel="001E2354">
                <w:rPr>
                  <w:rFonts w:cstheme="minorHAnsi"/>
                  <w:sz w:val="20"/>
                  <w:szCs w:val="20"/>
                  <w:rPrChange w:id="6059" w:author="Στάθης Καπ" w:date="2023-02-02T17:47:00Z">
                    <w:rPr>
                      <w:rFonts w:cstheme="minorHAnsi"/>
                      <w:sz w:val="18"/>
                      <w:szCs w:val="18"/>
                    </w:rPr>
                  </w:rPrChange>
                </w:rPr>
                <w:delText>p</w:delText>
              </w:r>
              <w:r w:rsidR="008A6DAE" w:rsidRPr="00A21C84" w:rsidDel="001E2354">
                <w:rPr>
                  <w:rFonts w:cstheme="minorHAnsi"/>
                  <w:sz w:val="20"/>
                  <w:szCs w:val="20"/>
                  <w:rPrChange w:id="6060" w:author="Στάθης Καπ" w:date="2023-02-02T17:47:00Z">
                    <w:rPr>
                      <w:rFonts w:cstheme="minorHAnsi"/>
                    </w:rPr>
                  </w:rPrChange>
                </w:rPr>
                <w:delText>r19</w:delText>
              </w:r>
            </w:del>
          </w:p>
        </w:tc>
        <w:tc>
          <w:tcPr>
            <w:tcW w:w="1427" w:type="dxa"/>
          </w:tcPr>
          <w:p w14:paraId="7A107621" w14:textId="7B14653F" w:rsidR="008A6DAE" w:rsidRPr="00A21C84" w:rsidDel="001E2354" w:rsidRDefault="008A6DAE" w:rsidP="008A6DAE">
            <w:pPr>
              <w:rPr>
                <w:del w:id="6061" w:author="Στάθης Καπ" w:date="2023-02-27T02:00:00Z"/>
                <w:rFonts w:cstheme="minorHAnsi"/>
                <w:sz w:val="20"/>
                <w:szCs w:val="20"/>
                <w:rPrChange w:id="6062" w:author="Στάθης Καπ" w:date="2023-02-02T17:47:00Z">
                  <w:rPr>
                    <w:del w:id="6063" w:author="Στάθης Καπ" w:date="2023-02-27T02:00:00Z"/>
                    <w:rFonts w:cstheme="minorHAnsi"/>
                  </w:rPr>
                </w:rPrChange>
              </w:rPr>
            </w:pPr>
            <w:del w:id="6064" w:author="Στάθης Καπ" w:date="2023-02-27T02:00:00Z">
              <w:r w:rsidRPr="00A21C84" w:rsidDel="001E2354">
                <w:rPr>
                  <w:rFonts w:cstheme="minorHAnsi"/>
                  <w:sz w:val="20"/>
                  <w:szCs w:val="20"/>
                  <w:rPrChange w:id="6065" w:author="Στάθης Καπ" w:date="2023-02-02T17:47:00Z">
                    <w:rPr>
                      <w:rFonts w:cstheme="minorHAnsi"/>
                    </w:rPr>
                  </w:rPrChange>
                </w:rPr>
                <w:delText>562</w:delText>
              </w:r>
            </w:del>
          </w:p>
        </w:tc>
        <w:tc>
          <w:tcPr>
            <w:tcW w:w="1690" w:type="dxa"/>
          </w:tcPr>
          <w:p w14:paraId="6490B7E9" w14:textId="5221AEA8" w:rsidR="008A6DAE" w:rsidRPr="00A21C84" w:rsidDel="001E2354" w:rsidRDefault="008A6DAE" w:rsidP="008A6DAE">
            <w:pPr>
              <w:rPr>
                <w:del w:id="6066" w:author="Στάθης Καπ" w:date="2023-02-27T02:00:00Z"/>
                <w:rFonts w:cstheme="minorHAnsi"/>
                <w:sz w:val="20"/>
                <w:szCs w:val="20"/>
                <w:rPrChange w:id="6067" w:author="Στάθης Καπ" w:date="2023-02-02T17:47:00Z">
                  <w:rPr>
                    <w:del w:id="6068" w:author="Στάθης Καπ" w:date="2023-02-27T02:00:00Z"/>
                    <w:rFonts w:cstheme="minorHAnsi"/>
                  </w:rPr>
                </w:rPrChange>
              </w:rPr>
            </w:pPr>
            <w:del w:id="6069" w:author="Στάθης Καπ" w:date="2023-02-27T02:00:00Z">
              <w:r w:rsidRPr="00A21C84" w:rsidDel="001E2354">
                <w:rPr>
                  <w:rFonts w:cstheme="minorHAnsi"/>
                  <w:sz w:val="20"/>
                  <w:szCs w:val="20"/>
                  <w:rPrChange w:id="6070" w:author="Στάθης Καπ" w:date="2023-02-02T17:47:00Z">
                    <w:rPr>
                      <w:rFonts w:cstheme="minorHAnsi"/>
                    </w:rPr>
                  </w:rPrChange>
                </w:rPr>
                <w:delText>499</w:delText>
              </w:r>
            </w:del>
          </w:p>
        </w:tc>
        <w:tc>
          <w:tcPr>
            <w:tcW w:w="1428" w:type="dxa"/>
          </w:tcPr>
          <w:p w14:paraId="1EEC6374" w14:textId="48542DFC" w:rsidR="008A6DAE" w:rsidRPr="00A21C84" w:rsidDel="001E2354" w:rsidRDefault="008A6DAE" w:rsidP="008A6DAE">
            <w:pPr>
              <w:rPr>
                <w:del w:id="6071" w:author="Στάθης Καπ" w:date="2023-02-27T02:00:00Z"/>
                <w:rFonts w:cstheme="minorHAnsi"/>
                <w:sz w:val="20"/>
                <w:szCs w:val="20"/>
                <w:rPrChange w:id="6072" w:author="Στάθης Καπ" w:date="2023-02-02T17:47:00Z">
                  <w:rPr>
                    <w:del w:id="6073" w:author="Στάθης Καπ" w:date="2023-02-27T02:00:00Z"/>
                    <w:rFonts w:cstheme="minorHAnsi"/>
                  </w:rPr>
                </w:rPrChange>
              </w:rPr>
            </w:pPr>
            <w:del w:id="6074" w:author="Στάθης Καπ" w:date="2023-02-27T02:00:00Z">
              <w:r w:rsidRPr="00A21C84" w:rsidDel="001E2354">
                <w:rPr>
                  <w:rFonts w:cstheme="minorHAnsi"/>
                  <w:sz w:val="20"/>
                  <w:szCs w:val="20"/>
                  <w:rPrChange w:id="6075" w:author="Στάθης Καπ" w:date="2023-02-02T17:47:00Z">
                    <w:rPr>
                      <w:rFonts w:cstheme="minorHAnsi"/>
                    </w:rPr>
                  </w:rPrChange>
                </w:rPr>
                <w:delText>449</w:delText>
              </w:r>
            </w:del>
          </w:p>
        </w:tc>
        <w:tc>
          <w:tcPr>
            <w:tcW w:w="1428" w:type="dxa"/>
          </w:tcPr>
          <w:p w14:paraId="6DB00BA4" w14:textId="0461AB84" w:rsidR="008A6DAE" w:rsidRPr="00A21C84" w:rsidDel="001E2354" w:rsidRDefault="008A6DAE" w:rsidP="008A6DAE">
            <w:pPr>
              <w:rPr>
                <w:del w:id="6076" w:author="Στάθης Καπ" w:date="2023-02-27T02:00:00Z"/>
                <w:rFonts w:cstheme="minorHAnsi"/>
                <w:sz w:val="20"/>
                <w:szCs w:val="20"/>
                <w:rPrChange w:id="6077" w:author="Στάθης Καπ" w:date="2023-02-02T17:47:00Z">
                  <w:rPr>
                    <w:del w:id="6078" w:author="Στάθης Καπ" w:date="2023-02-27T02:00:00Z"/>
                    <w:rFonts w:cstheme="minorHAnsi"/>
                  </w:rPr>
                </w:rPrChange>
              </w:rPr>
            </w:pPr>
            <w:del w:id="6079" w:author="Στάθης Καπ" w:date="2023-02-27T02:00:00Z">
              <w:r w:rsidRPr="00A21C84" w:rsidDel="001E2354">
                <w:rPr>
                  <w:rFonts w:cstheme="minorHAnsi"/>
                  <w:sz w:val="20"/>
                  <w:szCs w:val="20"/>
                  <w:rPrChange w:id="6080" w:author="Στάθης Καπ" w:date="2023-02-02T17:47:00Z">
                    <w:rPr>
                      <w:rFonts w:cstheme="minorHAnsi"/>
                    </w:rPr>
                  </w:rPrChange>
                </w:rPr>
                <w:delText>0.547</w:delText>
              </w:r>
            </w:del>
          </w:p>
        </w:tc>
        <w:tc>
          <w:tcPr>
            <w:tcW w:w="1428" w:type="dxa"/>
          </w:tcPr>
          <w:p w14:paraId="15BB7CC1" w14:textId="6AC3AC7E" w:rsidR="008A6DAE" w:rsidRPr="00A21C84" w:rsidDel="001E2354" w:rsidRDefault="008A6DAE" w:rsidP="008A6DAE">
            <w:pPr>
              <w:rPr>
                <w:del w:id="6081" w:author="Στάθης Καπ" w:date="2023-02-27T02:00:00Z"/>
                <w:rFonts w:cstheme="minorHAnsi"/>
                <w:sz w:val="20"/>
                <w:szCs w:val="20"/>
                <w:rPrChange w:id="6082" w:author="Στάθης Καπ" w:date="2023-02-02T17:47:00Z">
                  <w:rPr>
                    <w:del w:id="6083" w:author="Στάθης Καπ" w:date="2023-02-27T02:00:00Z"/>
                    <w:rFonts w:cstheme="minorHAnsi"/>
                  </w:rPr>
                </w:rPrChange>
              </w:rPr>
            </w:pPr>
            <w:del w:id="6084" w:author="Στάθης Καπ" w:date="2023-02-27T02:00:00Z">
              <w:r w:rsidRPr="00A21C84" w:rsidDel="001E2354">
                <w:rPr>
                  <w:rFonts w:cstheme="minorHAnsi"/>
                  <w:sz w:val="20"/>
                  <w:szCs w:val="20"/>
                  <w:rPrChange w:id="6085" w:author="Στάθης Καπ" w:date="2023-02-02T17:47:00Z">
                    <w:rPr>
                      <w:rFonts w:cstheme="minorHAnsi"/>
                    </w:rPr>
                  </w:rPrChange>
                </w:rPr>
                <w:delText>26</w:delText>
              </w:r>
            </w:del>
          </w:p>
        </w:tc>
      </w:tr>
      <w:tr w:rsidR="008A6DAE" w:rsidDel="001E2354" w14:paraId="6CC29891" w14:textId="6F797219" w:rsidTr="008A6DAE">
        <w:trPr>
          <w:jc w:val="center"/>
          <w:del w:id="6086" w:author="Στάθης Καπ" w:date="2023-02-27T02:00:00Z"/>
        </w:trPr>
        <w:tc>
          <w:tcPr>
            <w:tcW w:w="1427" w:type="dxa"/>
          </w:tcPr>
          <w:p w14:paraId="27D5B7EC" w14:textId="226F62FF" w:rsidR="008A6DAE" w:rsidRPr="00A21C84" w:rsidDel="001E2354" w:rsidRDefault="00DE0B51" w:rsidP="008A6DAE">
            <w:pPr>
              <w:rPr>
                <w:del w:id="6087" w:author="Στάθης Καπ" w:date="2023-02-27T02:00:00Z"/>
                <w:rFonts w:cstheme="minorHAnsi"/>
                <w:sz w:val="20"/>
                <w:szCs w:val="20"/>
                <w:rPrChange w:id="6088" w:author="Στάθης Καπ" w:date="2023-02-02T17:47:00Z">
                  <w:rPr>
                    <w:del w:id="6089" w:author="Στάθης Καπ" w:date="2023-02-27T02:00:00Z"/>
                    <w:rFonts w:cstheme="minorHAnsi"/>
                  </w:rPr>
                </w:rPrChange>
              </w:rPr>
            </w:pPr>
            <w:del w:id="6090" w:author="Στάθης Καπ" w:date="2023-02-27T02:00:00Z">
              <w:r w:rsidRPr="00A21C84" w:rsidDel="001E2354">
                <w:rPr>
                  <w:rFonts w:cstheme="minorHAnsi"/>
                  <w:sz w:val="20"/>
                  <w:szCs w:val="20"/>
                  <w:rPrChange w:id="6091" w:author="Στάθης Καπ" w:date="2023-02-02T17:47:00Z">
                    <w:rPr>
                      <w:rFonts w:cstheme="minorHAnsi"/>
                      <w:sz w:val="18"/>
                      <w:szCs w:val="18"/>
                    </w:rPr>
                  </w:rPrChange>
                </w:rPr>
                <w:delText>p</w:delText>
              </w:r>
              <w:r w:rsidR="008A6DAE" w:rsidRPr="00A21C84" w:rsidDel="001E2354">
                <w:rPr>
                  <w:rFonts w:cstheme="minorHAnsi"/>
                  <w:sz w:val="20"/>
                  <w:szCs w:val="20"/>
                  <w:rPrChange w:id="6092" w:author="Στάθης Καπ" w:date="2023-02-02T17:47:00Z">
                    <w:rPr>
                      <w:rFonts w:cstheme="minorHAnsi"/>
                    </w:rPr>
                  </w:rPrChange>
                </w:rPr>
                <w:delText>r20</w:delText>
              </w:r>
            </w:del>
          </w:p>
        </w:tc>
        <w:tc>
          <w:tcPr>
            <w:tcW w:w="1427" w:type="dxa"/>
          </w:tcPr>
          <w:p w14:paraId="4CFDA7C9" w14:textId="7075C30C" w:rsidR="008A6DAE" w:rsidRPr="00A21C84" w:rsidDel="001E2354" w:rsidRDefault="008A6DAE" w:rsidP="008A6DAE">
            <w:pPr>
              <w:rPr>
                <w:del w:id="6093" w:author="Στάθης Καπ" w:date="2023-02-27T02:00:00Z"/>
                <w:rFonts w:cstheme="minorHAnsi"/>
                <w:sz w:val="20"/>
                <w:szCs w:val="20"/>
                <w:rPrChange w:id="6094" w:author="Στάθης Καπ" w:date="2023-02-02T17:47:00Z">
                  <w:rPr>
                    <w:del w:id="6095" w:author="Στάθης Καπ" w:date="2023-02-27T02:00:00Z"/>
                    <w:rFonts w:cstheme="minorHAnsi"/>
                  </w:rPr>
                </w:rPrChange>
              </w:rPr>
            </w:pPr>
            <w:del w:id="6096" w:author="Στάθης Καπ" w:date="2023-02-27T02:00:00Z">
              <w:r w:rsidRPr="00A21C84" w:rsidDel="001E2354">
                <w:rPr>
                  <w:rFonts w:cstheme="minorHAnsi"/>
                  <w:sz w:val="20"/>
                  <w:szCs w:val="20"/>
                  <w:rPrChange w:id="6097" w:author="Στάθης Καπ" w:date="2023-02-02T17:47:00Z">
                    <w:rPr>
                      <w:rFonts w:cstheme="minorHAnsi"/>
                    </w:rPr>
                  </w:rPrChange>
                </w:rPr>
                <w:delText>667</w:delText>
              </w:r>
            </w:del>
          </w:p>
        </w:tc>
        <w:tc>
          <w:tcPr>
            <w:tcW w:w="1690" w:type="dxa"/>
          </w:tcPr>
          <w:p w14:paraId="3A1A95B3" w14:textId="58F042D2" w:rsidR="008A6DAE" w:rsidRPr="00A21C84" w:rsidDel="001E2354" w:rsidRDefault="008A6DAE" w:rsidP="008A6DAE">
            <w:pPr>
              <w:rPr>
                <w:del w:id="6098" w:author="Στάθης Καπ" w:date="2023-02-27T02:00:00Z"/>
                <w:rFonts w:cstheme="minorHAnsi"/>
                <w:sz w:val="20"/>
                <w:szCs w:val="20"/>
                <w:rPrChange w:id="6099" w:author="Στάθης Καπ" w:date="2023-02-02T17:47:00Z">
                  <w:rPr>
                    <w:del w:id="6100" w:author="Στάθης Καπ" w:date="2023-02-27T02:00:00Z"/>
                    <w:rFonts w:cstheme="minorHAnsi"/>
                  </w:rPr>
                </w:rPrChange>
              </w:rPr>
            </w:pPr>
            <w:del w:id="6101" w:author="Στάθης Καπ" w:date="2023-02-27T02:00:00Z">
              <w:r w:rsidRPr="00A21C84" w:rsidDel="001E2354">
                <w:rPr>
                  <w:rFonts w:cstheme="minorHAnsi"/>
                  <w:sz w:val="20"/>
                  <w:szCs w:val="20"/>
                  <w:rPrChange w:id="6102" w:author="Στάθης Καπ" w:date="2023-02-02T17:47:00Z">
                    <w:rPr>
                      <w:rFonts w:cstheme="minorHAnsi"/>
                    </w:rPr>
                  </w:rPrChange>
                </w:rPr>
                <w:delText>570</w:delText>
              </w:r>
            </w:del>
          </w:p>
        </w:tc>
        <w:tc>
          <w:tcPr>
            <w:tcW w:w="1428" w:type="dxa"/>
          </w:tcPr>
          <w:p w14:paraId="28EDB90A" w14:textId="04CEBBF8" w:rsidR="008A6DAE" w:rsidRPr="00A21C84" w:rsidDel="001E2354" w:rsidRDefault="008A6DAE" w:rsidP="008A6DAE">
            <w:pPr>
              <w:rPr>
                <w:del w:id="6103" w:author="Στάθης Καπ" w:date="2023-02-27T02:00:00Z"/>
                <w:rFonts w:cstheme="minorHAnsi"/>
                <w:sz w:val="20"/>
                <w:szCs w:val="20"/>
                <w:rPrChange w:id="6104" w:author="Στάθης Καπ" w:date="2023-02-02T17:47:00Z">
                  <w:rPr>
                    <w:del w:id="6105" w:author="Στάθης Καπ" w:date="2023-02-27T02:00:00Z"/>
                    <w:rFonts w:cstheme="minorHAnsi"/>
                  </w:rPr>
                </w:rPrChange>
              </w:rPr>
            </w:pPr>
            <w:del w:id="6106" w:author="Στάθης Καπ" w:date="2023-02-27T02:00:00Z">
              <w:r w:rsidRPr="00A21C84" w:rsidDel="001E2354">
                <w:rPr>
                  <w:rFonts w:cstheme="minorHAnsi"/>
                  <w:sz w:val="20"/>
                  <w:szCs w:val="20"/>
                  <w:rPrChange w:id="6107" w:author="Στάθης Καπ" w:date="2023-02-02T17:47:00Z">
                    <w:rPr>
                      <w:rFonts w:cstheme="minorHAnsi"/>
                    </w:rPr>
                  </w:rPrChange>
                </w:rPr>
                <w:delText>571</w:delText>
              </w:r>
            </w:del>
          </w:p>
        </w:tc>
        <w:tc>
          <w:tcPr>
            <w:tcW w:w="1428" w:type="dxa"/>
          </w:tcPr>
          <w:p w14:paraId="42E07346" w14:textId="5061F835" w:rsidR="008A6DAE" w:rsidRPr="00A21C84" w:rsidDel="001E2354" w:rsidRDefault="008A6DAE" w:rsidP="008A6DAE">
            <w:pPr>
              <w:rPr>
                <w:del w:id="6108" w:author="Στάθης Καπ" w:date="2023-02-27T02:00:00Z"/>
                <w:rFonts w:cstheme="minorHAnsi"/>
                <w:sz w:val="20"/>
                <w:szCs w:val="20"/>
                <w:rPrChange w:id="6109" w:author="Στάθης Καπ" w:date="2023-02-02T17:47:00Z">
                  <w:rPr>
                    <w:del w:id="6110" w:author="Στάθης Καπ" w:date="2023-02-27T02:00:00Z"/>
                    <w:rFonts w:cstheme="minorHAnsi"/>
                  </w:rPr>
                </w:rPrChange>
              </w:rPr>
            </w:pPr>
            <w:del w:id="6111" w:author="Στάθης Καπ" w:date="2023-02-27T02:00:00Z">
              <w:r w:rsidRPr="00A21C84" w:rsidDel="001E2354">
                <w:rPr>
                  <w:rFonts w:cstheme="minorHAnsi"/>
                  <w:sz w:val="20"/>
                  <w:szCs w:val="20"/>
                  <w:rPrChange w:id="6112" w:author="Στάθης Καπ" w:date="2023-02-02T17:47:00Z">
                    <w:rPr>
                      <w:rFonts w:cstheme="minorHAnsi"/>
                    </w:rPr>
                  </w:rPrChange>
                </w:rPr>
                <w:delText>1.306</w:delText>
              </w:r>
            </w:del>
          </w:p>
        </w:tc>
        <w:tc>
          <w:tcPr>
            <w:tcW w:w="1428" w:type="dxa"/>
          </w:tcPr>
          <w:p w14:paraId="37B31893" w14:textId="0278CDBD" w:rsidR="008A6DAE" w:rsidRPr="00A21C84" w:rsidDel="001E2354" w:rsidRDefault="008A6DAE" w:rsidP="008A6DAE">
            <w:pPr>
              <w:rPr>
                <w:del w:id="6113" w:author="Στάθης Καπ" w:date="2023-02-27T02:00:00Z"/>
                <w:rFonts w:cstheme="minorHAnsi"/>
                <w:sz w:val="20"/>
                <w:szCs w:val="20"/>
                <w:rPrChange w:id="6114" w:author="Στάθης Καπ" w:date="2023-02-02T17:47:00Z">
                  <w:rPr>
                    <w:del w:id="6115" w:author="Στάθης Καπ" w:date="2023-02-27T02:00:00Z"/>
                    <w:rFonts w:cstheme="minorHAnsi"/>
                  </w:rPr>
                </w:rPrChange>
              </w:rPr>
            </w:pPr>
            <w:del w:id="6116" w:author="Στάθης Καπ" w:date="2023-02-27T02:00:00Z">
              <w:r w:rsidRPr="00A21C84" w:rsidDel="001E2354">
                <w:rPr>
                  <w:rFonts w:cstheme="minorHAnsi"/>
                  <w:sz w:val="20"/>
                  <w:szCs w:val="20"/>
                  <w:rPrChange w:id="6117" w:author="Στάθης Καπ" w:date="2023-02-02T17:47:00Z">
                    <w:rPr>
                      <w:rFonts w:cstheme="minorHAnsi"/>
                    </w:rPr>
                  </w:rPrChange>
                </w:rPr>
                <w:delText>33</w:delText>
              </w:r>
            </w:del>
          </w:p>
        </w:tc>
      </w:tr>
    </w:tbl>
    <w:p w14:paraId="4DE0FAD9" w14:textId="5C8B5C5E" w:rsidR="00047198" w:rsidDel="001E2354" w:rsidRDefault="00047198" w:rsidP="002D19F0">
      <w:pPr>
        <w:rPr>
          <w:del w:id="6118" w:author="Στάθης Καπ" w:date="2023-02-27T02:00:00Z"/>
        </w:rPr>
      </w:pPr>
    </w:p>
    <w:p w14:paraId="17FA1B53" w14:textId="27B961B9" w:rsidR="000D5020" w:rsidRPr="00346577" w:rsidDel="001E2354" w:rsidRDefault="000D5020" w:rsidP="00346577">
      <w:pPr>
        <w:rPr>
          <w:del w:id="6119" w:author="Στάθης Καπ" w:date="2023-02-27T02:00:00Z"/>
        </w:rPr>
      </w:pPr>
    </w:p>
    <w:p w14:paraId="506A4670" w14:textId="23D5D705" w:rsidR="00A44DBB" w:rsidDel="001E2354" w:rsidRDefault="000841B0">
      <w:pPr>
        <w:rPr>
          <w:del w:id="6120" w:author="Στάθης Καπ" w:date="2023-02-27T01:59:00Z"/>
        </w:rPr>
      </w:pPr>
      <w:del w:id="6121" w:author="Στάθης Καπ" w:date="2023-02-27T01:59:00Z">
        <w:r w:rsidDel="001E2354">
          <w:rPr>
            <w:lang w:val="el-GR"/>
          </w:rPr>
          <w:delText xml:space="preserve">Για </w:delText>
        </w:r>
        <w:r w:rsidDel="001E2354">
          <w:delText>m = 2</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3079BD" w:rsidDel="001E2354" w14:paraId="48C96FE0" w14:textId="397804A1" w:rsidTr="00AA2735">
        <w:trPr>
          <w:jc w:val="center"/>
          <w:del w:id="6122" w:author="Στάθης Καπ" w:date="2023-02-27T01:59:00Z"/>
        </w:trPr>
        <w:tc>
          <w:tcPr>
            <w:tcW w:w="1427" w:type="dxa"/>
          </w:tcPr>
          <w:p w14:paraId="0308CCFE" w14:textId="5124EEB0" w:rsidR="003079BD" w:rsidRPr="00A21C84" w:rsidDel="001E2354" w:rsidRDefault="00971CCF" w:rsidP="00AA2735">
            <w:pPr>
              <w:rPr>
                <w:del w:id="6123" w:author="Στάθης Καπ" w:date="2023-02-27T01:59:00Z"/>
                <w:rFonts w:cstheme="minorHAnsi"/>
                <w:sz w:val="20"/>
                <w:szCs w:val="20"/>
                <w:rPrChange w:id="6124" w:author="Στάθης Καπ" w:date="2023-02-02T17:47:00Z">
                  <w:rPr>
                    <w:del w:id="6125" w:author="Στάθης Καπ" w:date="2023-02-27T01:59:00Z"/>
                    <w:rFonts w:cstheme="minorHAnsi"/>
                    <w:sz w:val="18"/>
                    <w:szCs w:val="18"/>
                  </w:rPr>
                </w:rPrChange>
              </w:rPr>
            </w:pPr>
            <w:del w:id="6126" w:author="Στάθης Καπ" w:date="2023-02-27T01:59:00Z">
              <w:r w:rsidDel="001E2354">
                <w:rPr>
                  <w:rFonts w:cstheme="minorHAnsi"/>
                  <w:sz w:val="20"/>
                  <w:szCs w:val="20"/>
                </w:rPr>
                <w:delText>Name</w:delText>
              </w:r>
            </w:del>
          </w:p>
        </w:tc>
        <w:tc>
          <w:tcPr>
            <w:tcW w:w="1427" w:type="dxa"/>
          </w:tcPr>
          <w:p w14:paraId="03ACD590" w14:textId="56E5B358" w:rsidR="003079BD" w:rsidRPr="00A21C84" w:rsidDel="001E2354" w:rsidRDefault="003079BD" w:rsidP="00AA2735">
            <w:pPr>
              <w:rPr>
                <w:del w:id="6127" w:author="Στάθης Καπ" w:date="2023-02-27T01:59:00Z"/>
                <w:rFonts w:cstheme="minorHAnsi"/>
                <w:sz w:val="20"/>
                <w:szCs w:val="20"/>
                <w:rPrChange w:id="6128" w:author="Στάθης Καπ" w:date="2023-02-02T17:47:00Z">
                  <w:rPr>
                    <w:del w:id="6129" w:author="Στάθης Καπ" w:date="2023-02-27T01:59:00Z"/>
                    <w:rFonts w:cstheme="minorHAnsi"/>
                    <w:sz w:val="18"/>
                    <w:szCs w:val="18"/>
                  </w:rPr>
                </w:rPrChange>
              </w:rPr>
            </w:pPr>
            <w:del w:id="6130" w:author="Στάθης Καπ" w:date="2023-02-27T01:59:00Z">
              <w:r w:rsidRPr="00A21C84" w:rsidDel="001E2354">
                <w:rPr>
                  <w:rFonts w:cstheme="minorHAnsi"/>
                  <w:sz w:val="20"/>
                  <w:szCs w:val="20"/>
                  <w:rPrChange w:id="6131" w:author="Στάθης Καπ" w:date="2023-02-02T17:47:00Z">
                    <w:rPr>
                      <w:rFonts w:cstheme="minorHAnsi"/>
                      <w:sz w:val="18"/>
                      <w:szCs w:val="18"/>
                    </w:rPr>
                  </w:rPrChange>
                </w:rPr>
                <w:delText>BK</w:delText>
              </w:r>
            </w:del>
          </w:p>
        </w:tc>
        <w:tc>
          <w:tcPr>
            <w:tcW w:w="1690" w:type="dxa"/>
          </w:tcPr>
          <w:p w14:paraId="1889AC04" w14:textId="2D5AE82A" w:rsidR="003079BD" w:rsidRPr="00A21C84" w:rsidDel="001E2354" w:rsidRDefault="003079BD" w:rsidP="00AA2735">
            <w:pPr>
              <w:rPr>
                <w:del w:id="6132" w:author="Στάθης Καπ" w:date="2023-02-27T01:59:00Z"/>
                <w:rFonts w:cstheme="minorHAnsi"/>
                <w:sz w:val="20"/>
                <w:szCs w:val="20"/>
                <w:rPrChange w:id="6133" w:author="Στάθης Καπ" w:date="2023-02-02T17:47:00Z">
                  <w:rPr>
                    <w:del w:id="6134" w:author="Στάθης Καπ" w:date="2023-02-27T01:59:00Z"/>
                    <w:rFonts w:cstheme="minorHAnsi"/>
                    <w:sz w:val="18"/>
                    <w:szCs w:val="18"/>
                  </w:rPr>
                </w:rPrChange>
              </w:rPr>
            </w:pPr>
            <w:del w:id="6135" w:author="Στάθης Καπ" w:date="2023-02-27T01:59:00Z">
              <w:r w:rsidRPr="00A21C84" w:rsidDel="001E2354">
                <w:rPr>
                  <w:rFonts w:cstheme="minorHAnsi"/>
                  <w:sz w:val="20"/>
                  <w:szCs w:val="20"/>
                  <w:rPrChange w:id="6136" w:author="Στάθης Καπ" w:date="2023-02-02T17:47:00Z">
                    <w:rPr>
                      <w:rFonts w:cstheme="minorHAnsi"/>
                      <w:sz w:val="18"/>
                      <w:szCs w:val="18"/>
                    </w:rPr>
                  </w:rPrChange>
                </w:rPr>
                <w:delText>ILS(2009)</w:delText>
              </w:r>
            </w:del>
          </w:p>
        </w:tc>
        <w:tc>
          <w:tcPr>
            <w:tcW w:w="1428" w:type="dxa"/>
          </w:tcPr>
          <w:p w14:paraId="7498D07C" w14:textId="1A87259E" w:rsidR="003079BD" w:rsidRPr="00A21C84" w:rsidDel="001E2354" w:rsidRDefault="003079BD" w:rsidP="00AA2735">
            <w:pPr>
              <w:rPr>
                <w:del w:id="6137" w:author="Στάθης Καπ" w:date="2023-02-27T01:59:00Z"/>
                <w:rFonts w:cstheme="minorHAnsi"/>
                <w:sz w:val="20"/>
                <w:szCs w:val="20"/>
                <w:rPrChange w:id="6138" w:author="Στάθης Καπ" w:date="2023-02-02T17:47:00Z">
                  <w:rPr>
                    <w:del w:id="6139" w:author="Στάθης Καπ" w:date="2023-02-27T01:59:00Z"/>
                    <w:rFonts w:cstheme="minorHAnsi"/>
                    <w:sz w:val="18"/>
                    <w:szCs w:val="18"/>
                  </w:rPr>
                </w:rPrChange>
              </w:rPr>
            </w:pPr>
            <w:del w:id="6140" w:author="Στάθης Καπ" w:date="2023-02-27T01:59:00Z">
              <w:r w:rsidRPr="00A21C84" w:rsidDel="001E2354">
                <w:rPr>
                  <w:rFonts w:cstheme="minorHAnsi"/>
                  <w:sz w:val="20"/>
                  <w:szCs w:val="20"/>
                  <w:rPrChange w:id="6141" w:author="Στάθης Καπ" w:date="2023-02-02T17:47:00Z">
                    <w:rPr>
                      <w:rFonts w:cstheme="minorHAnsi"/>
                      <w:sz w:val="18"/>
                      <w:szCs w:val="18"/>
                    </w:rPr>
                  </w:rPrChange>
                </w:rPr>
                <w:delText>ILS</w:delText>
              </w:r>
            </w:del>
          </w:p>
        </w:tc>
        <w:tc>
          <w:tcPr>
            <w:tcW w:w="1428" w:type="dxa"/>
          </w:tcPr>
          <w:p w14:paraId="25831B19" w14:textId="163CEB94" w:rsidR="003079BD" w:rsidRPr="00A21C84" w:rsidDel="001E2354" w:rsidRDefault="003079BD" w:rsidP="00AA2735">
            <w:pPr>
              <w:rPr>
                <w:del w:id="6142" w:author="Στάθης Καπ" w:date="2023-02-27T01:59:00Z"/>
                <w:rFonts w:cstheme="minorHAnsi"/>
                <w:sz w:val="20"/>
                <w:szCs w:val="20"/>
                <w:rPrChange w:id="6143" w:author="Στάθης Καπ" w:date="2023-02-02T17:47:00Z">
                  <w:rPr>
                    <w:del w:id="6144" w:author="Στάθης Καπ" w:date="2023-02-27T01:59:00Z"/>
                    <w:rFonts w:cstheme="minorHAnsi"/>
                    <w:sz w:val="18"/>
                    <w:szCs w:val="18"/>
                  </w:rPr>
                </w:rPrChange>
              </w:rPr>
            </w:pPr>
            <w:del w:id="6145" w:author="Στάθης Καπ" w:date="2023-02-27T01:59:00Z">
              <w:r w:rsidRPr="00A21C84" w:rsidDel="001E2354">
                <w:rPr>
                  <w:rFonts w:cstheme="minorHAnsi"/>
                  <w:sz w:val="20"/>
                  <w:szCs w:val="20"/>
                  <w:rPrChange w:id="6146" w:author="Στάθης Καπ" w:date="2023-02-02T17:47:00Z">
                    <w:rPr>
                      <w:rFonts w:cstheme="minorHAnsi"/>
                      <w:sz w:val="18"/>
                      <w:szCs w:val="18"/>
                    </w:rPr>
                  </w:rPrChange>
                </w:rPr>
                <w:delText>CPU(s)</w:delText>
              </w:r>
            </w:del>
          </w:p>
        </w:tc>
        <w:tc>
          <w:tcPr>
            <w:tcW w:w="1428" w:type="dxa"/>
          </w:tcPr>
          <w:p w14:paraId="31B35B7C" w14:textId="6C7AAE27" w:rsidR="003079BD" w:rsidRPr="00A21C84" w:rsidDel="001E2354" w:rsidRDefault="003079BD" w:rsidP="00AA2735">
            <w:pPr>
              <w:rPr>
                <w:del w:id="6147" w:author="Στάθης Καπ" w:date="2023-02-27T01:59:00Z"/>
                <w:rFonts w:cstheme="minorHAnsi"/>
                <w:sz w:val="20"/>
                <w:szCs w:val="20"/>
                <w:rPrChange w:id="6148" w:author="Στάθης Καπ" w:date="2023-02-02T17:47:00Z">
                  <w:rPr>
                    <w:del w:id="6149" w:author="Στάθης Καπ" w:date="2023-02-27T01:59:00Z"/>
                    <w:rFonts w:cstheme="minorHAnsi"/>
                    <w:sz w:val="18"/>
                    <w:szCs w:val="18"/>
                  </w:rPr>
                </w:rPrChange>
              </w:rPr>
            </w:pPr>
            <w:del w:id="6150" w:author="Στάθης Καπ" w:date="2023-02-27T01:59:00Z">
              <w:r w:rsidRPr="00A21C84" w:rsidDel="001E2354">
                <w:rPr>
                  <w:rFonts w:cstheme="minorHAnsi"/>
                  <w:sz w:val="20"/>
                  <w:szCs w:val="20"/>
                  <w:rPrChange w:id="6151" w:author="Στάθης Καπ" w:date="2023-02-02T17:47:00Z">
                    <w:rPr>
                      <w:rFonts w:cstheme="minorHAnsi"/>
                      <w:sz w:val="18"/>
                      <w:szCs w:val="18"/>
                    </w:rPr>
                  </w:rPrChange>
                </w:rPr>
                <w:delText>Visits</w:delText>
              </w:r>
            </w:del>
          </w:p>
        </w:tc>
      </w:tr>
      <w:tr w:rsidR="007456DB" w:rsidDel="001E2354" w14:paraId="059EEC26" w14:textId="52BD1043" w:rsidTr="00AA2735">
        <w:trPr>
          <w:jc w:val="center"/>
          <w:del w:id="6152" w:author="Στάθης Καπ" w:date="2023-02-27T01:59:00Z"/>
        </w:trPr>
        <w:tc>
          <w:tcPr>
            <w:tcW w:w="1427" w:type="dxa"/>
          </w:tcPr>
          <w:p w14:paraId="72D5B751" w14:textId="2BD6128D" w:rsidR="007456DB" w:rsidRPr="00A21C84" w:rsidDel="001E2354" w:rsidRDefault="007456DB" w:rsidP="007456DB">
            <w:pPr>
              <w:rPr>
                <w:del w:id="6153" w:author="Στάθης Καπ" w:date="2023-02-27T01:59:00Z"/>
                <w:rFonts w:cstheme="minorHAnsi"/>
                <w:sz w:val="20"/>
                <w:szCs w:val="20"/>
                <w:rPrChange w:id="6154" w:author="Στάθης Καπ" w:date="2023-02-02T17:47:00Z">
                  <w:rPr>
                    <w:del w:id="6155" w:author="Στάθης Καπ" w:date="2023-02-27T01:59:00Z"/>
                    <w:rFonts w:cstheme="minorHAnsi"/>
                    <w:sz w:val="18"/>
                    <w:szCs w:val="18"/>
                  </w:rPr>
                </w:rPrChange>
              </w:rPr>
            </w:pPr>
            <w:del w:id="6156" w:author="Στάθης Καπ" w:date="2023-02-27T01:59:00Z">
              <w:r w:rsidRPr="00A21C84" w:rsidDel="001E2354">
                <w:rPr>
                  <w:rFonts w:cstheme="minorHAnsi"/>
                  <w:sz w:val="20"/>
                  <w:szCs w:val="20"/>
                  <w:rPrChange w:id="6157" w:author="Στάθης Καπ" w:date="2023-02-02T17:47:00Z">
                    <w:rPr>
                      <w:rFonts w:cstheme="minorHAnsi"/>
                      <w:sz w:val="18"/>
                      <w:szCs w:val="18"/>
                    </w:rPr>
                  </w:rPrChange>
                </w:rPr>
                <w:delText>pr01</w:delText>
              </w:r>
            </w:del>
          </w:p>
        </w:tc>
        <w:tc>
          <w:tcPr>
            <w:tcW w:w="1427" w:type="dxa"/>
          </w:tcPr>
          <w:p w14:paraId="0BE6A18E" w14:textId="621F357D" w:rsidR="007456DB" w:rsidRPr="00A21C84" w:rsidDel="001E2354" w:rsidRDefault="007456DB" w:rsidP="007456DB">
            <w:pPr>
              <w:rPr>
                <w:del w:id="6158" w:author="Στάθης Καπ" w:date="2023-02-27T01:59:00Z"/>
                <w:rFonts w:cstheme="minorHAnsi"/>
                <w:sz w:val="20"/>
                <w:szCs w:val="20"/>
                <w:rPrChange w:id="6159" w:author="Στάθης Καπ" w:date="2023-02-02T17:47:00Z">
                  <w:rPr>
                    <w:del w:id="6160" w:author="Στάθης Καπ" w:date="2023-02-27T01:59:00Z"/>
                    <w:rFonts w:cstheme="minorHAnsi"/>
                    <w:sz w:val="18"/>
                    <w:szCs w:val="18"/>
                  </w:rPr>
                </w:rPrChange>
              </w:rPr>
            </w:pPr>
            <w:del w:id="6161" w:author="Στάθης Καπ" w:date="2023-02-27T01:59:00Z">
              <w:r w:rsidRPr="00A21C84" w:rsidDel="001E2354">
                <w:rPr>
                  <w:sz w:val="20"/>
                  <w:szCs w:val="20"/>
                  <w:rPrChange w:id="6162" w:author="Στάθης Καπ" w:date="2023-02-02T17:47:00Z">
                    <w:rPr/>
                  </w:rPrChange>
                </w:rPr>
                <w:delText>502</w:delText>
              </w:r>
            </w:del>
          </w:p>
        </w:tc>
        <w:tc>
          <w:tcPr>
            <w:tcW w:w="1690" w:type="dxa"/>
          </w:tcPr>
          <w:p w14:paraId="29D07345" w14:textId="47714E5A" w:rsidR="007456DB" w:rsidRPr="00A21C84" w:rsidDel="001E2354" w:rsidRDefault="007456DB" w:rsidP="007456DB">
            <w:pPr>
              <w:rPr>
                <w:del w:id="6163" w:author="Στάθης Καπ" w:date="2023-02-27T01:59:00Z"/>
                <w:rFonts w:cstheme="minorHAnsi"/>
                <w:sz w:val="20"/>
                <w:szCs w:val="20"/>
                <w:rPrChange w:id="6164" w:author="Στάθης Καπ" w:date="2023-02-02T17:47:00Z">
                  <w:rPr>
                    <w:del w:id="6165" w:author="Στάθης Καπ" w:date="2023-02-27T01:59:00Z"/>
                    <w:rFonts w:cstheme="minorHAnsi"/>
                    <w:sz w:val="18"/>
                    <w:szCs w:val="18"/>
                  </w:rPr>
                </w:rPrChange>
              </w:rPr>
            </w:pPr>
            <w:del w:id="6166" w:author="Στάθης Καπ" w:date="2023-02-27T01:59:00Z">
              <w:r w:rsidRPr="00A21C84" w:rsidDel="001E2354">
                <w:rPr>
                  <w:sz w:val="20"/>
                  <w:szCs w:val="20"/>
                  <w:rPrChange w:id="6167" w:author="Στάθης Καπ" w:date="2023-02-02T17:47:00Z">
                    <w:rPr/>
                  </w:rPrChange>
                </w:rPr>
                <w:delText>471</w:delText>
              </w:r>
            </w:del>
          </w:p>
        </w:tc>
        <w:tc>
          <w:tcPr>
            <w:tcW w:w="1428" w:type="dxa"/>
          </w:tcPr>
          <w:p w14:paraId="3CE2D7C3" w14:textId="4A95F160" w:rsidR="007456DB" w:rsidRPr="00A21C84" w:rsidDel="001E2354" w:rsidRDefault="007456DB" w:rsidP="007456DB">
            <w:pPr>
              <w:rPr>
                <w:del w:id="6168" w:author="Στάθης Καπ" w:date="2023-02-27T01:59:00Z"/>
                <w:rFonts w:cstheme="minorHAnsi"/>
                <w:sz w:val="20"/>
                <w:szCs w:val="20"/>
                <w:rPrChange w:id="6169" w:author="Στάθης Καπ" w:date="2023-02-02T17:47:00Z">
                  <w:rPr>
                    <w:del w:id="6170" w:author="Στάθης Καπ" w:date="2023-02-27T01:59:00Z"/>
                    <w:rFonts w:cstheme="minorHAnsi"/>
                    <w:sz w:val="18"/>
                    <w:szCs w:val="18"/>
                  </w:rPr>
                </w:rPrChange>
              </w:rPr>
            </w:pPr>
            <w:del w:id="6171" w:author="Στάθης Καπ" w:date="2023-02-27T01:59:00Z">
              <w:r w:rsidRPr="00A21C84" w:rsidDel="001E2354">
                <w:rPr>
                  <w:sz w:val="20"/>
                  <w:szCs w:val="20"/>
                  <w:rPrChange w:id="6172" w:author="Στάθης Καπ" w:date="2023-02-02T17:47:00Z">
                    <w:rPr/>
                  </w:rPrChange>
                </w:rPr>
                <w:delText>450</w:delText>
              </w:r>
            </w:del>
          </w:p>
        </w:tc>
        <w:tc>
          <w:tcPr>
            <w:tcW w:w="1428" w:type="dxa"/>
          </w:tcPr>
          <w:p w14:paraId="657C286F" w14:textId="11B5F67B" w:rsidR="007456DB" w:rsidRPr="00A21C84" w:rsidDel="001E2354" w:rsidRDefault="007456DB" w:rsidP="007456DB">
            <w:pPr>
              <w:rPr>
                <w:del w:id="6173" w:author="Στάθης Καπ" w:date="2023-02-27T01:59:00Z"/>
                <w:rFonts w:cstheme="minorHAnsi"/>
                <w:sz w:val="20"/>
                <w:szCs w:val="20"/>
                <w:rPrChange w:id="6174" w:author="Στάθης Καπ" w:date="2023-02-02T17:47:00Z">
                  <w:rPr>
                    <w:del w:id="6175" w:author="Στάθης Καπ" w:date="2023-02-27T01:59:00Z"/>
                    <w:rFonts w:cstheme="minorHAnsi"/>
                    <w:sz w:val="18"/>
                    <w:szCs w:val="18"/>
                  </w:rPr>
                </w:rPrChange>
              </w:rPr>
            </w:pPr>
            <w:del w:id="6176" w:author="Στάθης Καπ" w:date="2023-02-27T01:59:00Z">
              <w:r w:rsidRPr="00A21C84" w:rsidDel="001E2354">
                <w:rPr>
                  <w:sz w:val="20"/>
                  <w:szCs w:val="20"/>
                  <w:rPrChange w:id="6177" w:author="Στάθης Καπ" w:date="2023-02-02T17:47:00Z">
                    <w:rPr/>
                  </w:rPrChange>
                </w:rPr>
                <w:delText>0.089</w:delText>
              </w:r>
            </w:del>
          </w:p>
        </w:tc>
        <w:tc>
          <w:tcPr>
            <w:tcW w:w="1428" w:type="dxa"/>
          </w:tcPr>
          <w:p w14:paraId="672806EF" w14:textId="5F90D80B" w:rsidR="007456DB" w:rsidRPr="00A21C84" w:rsidDel="001E2354" w:rsidRDefault="007456DB" w:rsidP="007456DB">
            <w:pPr>
              <w:rPr>
                <w:del w:id="6178" w:author="Στάθης Καπ" w:date="2023-02-27T01:59:00Z"/>
                <w:rFonts w:cstheme="minorHAnsi"/>
                <w:sz w:val="20"/>
                <w:szCs w:val="20"/>
                <w:rPrChange w:id="6179" w:author="Στάθης Καπ" w:date="2023-02-02T17:47:00Z">
                  <w:rPr>
                    <w:del w:id="6180" w:author="Στάθης Καπ" w:date="2023-02-27T01:59:00Z"/>
                    <w:rFonts w:cstheme="minorHAnsi"/>
                    <w:sz w:val="18"/>
                    <w:szCs w:val="18"/>
                  </w:rPr>
                </w:rPrChange>
              </w:rPr>
            </w:pPr>
            <w:del w:id="6181" w:author="Στάθης Καπ" w:date="2023-02-27T01:59:00Z">
              <w:r w:rsidRPr="00A21C84" w:rsidDel="001E2354">
                <w:rPr>
                  <w:sz w:val="20"/>
                  <w:szCs w:val="20"/>
                  <w:rPrChange w:id="6182" w:author="Στάθης Καπ" w:date="2023-02-02T17:47:00Z">
                    <w:rPr/>
                  </w:rPrChange>
                </w:rPr>
                <w:delText>33</w:delText>
              </w:r>
            </w:del>
          </w:p>
        </w:tc>
      </w:tr>
      <w:tr w:rsidR="007456DB" w:rsidDel="001E2354" w14:paraId="0E067341" w14:textId="13516E7A" w:rsidTr="00AA2735">
        <w:trPr>
          <w:jc w:val="center"/>
          <w:del w:id="6183" w:author="Στάθης Καπ" w:date="2023-02-27T01:59:00Z"/>
        </w:trPr>
        <w:tc>
          <w:tcPr>
            <w:tcW w:w="1427" w:type="dxa"/>
          </w:tcPr>
          <w:p w14:paraId="3CD621CE" w14:textId="5380FA41" w:rsidR="007456DB" w:rsidRPr="00A21C84" w:rsidDel="001E2354" w:rsidRDefault="007456DB" w:rsidP="007456DB">
            <w:pPr>
              <w:rPr>
                <w:del w:id="6184" w:author="Στάθης Καπ" w:date="2023-02-27T01:59:00Z"/>
                <w:rFonts w:cstheme="minorHAnsi"/>
                <w:sz w:val="20"/>
                <w:szCs w:val="20"/>
                <w:rPrChange w:id="6185" w:author="Στάθης Καπ" w:date="2023-02-02T17:47:00Z">
                  <w:rPr>
                    <w:del w:id="6186" w:author="Στάθης Καπ" w:date="2023-02-27T01:59:00Z"/>
                    <w:rFonts w:cstheme="minorHAnsi"/>
                    <w:sz w:val="18"/>
                    <w:szCs w:val="18"/>
                  </w:rPr>
                </w:rPrChange>
              </w:rPr>
            </w:pPr>
            <w:del w:id="6187" w:author="Στάθης Καπ" w:date="2023-02-27T01:59:00Z">
              <w:r w:rsidRPr="00A21C84" w:rsidDel="001E2354">
                <w:rPr>
                  <w:rFonts w:cstheme="minorHAnsi"/>
                  <w:sz w:val="20"/>
                  <w:szCs w:val="20"/>
                  <w:rPrChange w:id="6188" w:author="Στάθης Καπ" w:date="2023-02-02T17:47:00Z">
                    <w:rPr>
                      <w:rFonts w:cstheme="minorHAnsi"/>
                      <w:sz w:val="18"/>
                      <w:szCs w:val="18"/>
                    </w:rPr>
                  </w:rPrChange>
                </w:rPr>
                <w:delText>pr02</w:delText>
              </w:r>
            </w:del>
          </w:p>
        </w:tc>
        <w:tc>
          <w:tcPr>
            <w:tcW w:w="1427" w:type="dxa"/>
          </w:tcPr>
          <w:p w14:paraId="7DDBB7EB" w14:textId="1AE400B4" w:rsidR="007456DB" w:rsidRPr="00A21C84" w:rsidDel="001E2354" w:rsidRDefault="007456DB" w:rsidP="007456DB">
            <w:pPr>
              <w:rPr>
                <w:del w:id="6189" w:author="Στάθης Καπ" w:date="2023-02-27T01:59:00Z"/>
                <w:rFonts w:cstheme="minorHAnsi"/>
                <w:sz w:val="20"/>
                <w:szCs w:val="20"/>
                <w:rPrChange w:id="6190" w:author="Στάθης Καπ" w:date="2023-02-02T17:47:00Z">
                  <w:rPr>
                    <w:del w:id="6191" w:author="Στάθης Καπ" w:date="2023-02-27T01:59:00Z"/>
                    <w:rFonts w:cstheme="minorHAnsi"/>
                    <w:sz w:val="18"/>
                    <w:szCs w:val="18"/>
                  </w:rPr>
                </w:rPrChange>
              </w:rPr>
            </w:pPr>
            <w:del w:id="6192" w:author="Στάθης Καπ" w:date="2023-02-27T01:59:00Z">
              <w:r w:rsidRPr="00A21C84" w:rsidDel="001E2354">
                <w:rPr>
                  <w:sz w:val="20"/>
                  <w:szCs w:val="20"/>
                  <w:rPrChange w:id="6193" w:author="Στάθης Καπ" w:date="2023-02-02T17:47:00Z">
                    <w:rPr/>
                  </w:rPrChange>
                </w:rPr>
                <w:delText>715</w:delText>
              </w:r>
            </w:del>
          </w:p>
        </w:tc>
        <w:tc>
          <w:tcPr>
            <w:tcW w:w="1690" w:type="dxa"/>
          </w:tcPr>
          <w:p w14:paraId="712BBBA3" w14:textId="503FCE7F" w:rsidR="007456DB" w:rsidRPr="00A21C84" w:rsidDel="001E2354" w:rsidRDefault="007456DB" w:rsidP="007456DB">
            <w:pPr>
              <w:rPr>
                <w:del w:id="6194" w:author="Στάθης Καπ" w:date="2023-02-27T01:59:00Z"/>
                <w:rFonts w:cstheme="minorHAnsi"/>
                <w:sz w:val="20"/>
                <w:szCs w:val="20"/>
                <w:rPrChange w:id="6195" w:author="Στάθης Καπ" w:date="2023-02-02T17:47:00Z">
                  <w:rPr>
                    <w:del w:id="6196" w:author="Στάθης Καπ" w:date="2023-02-27T01:59:00Z"/>
                    <w:rFonts w:cstheme="minorHAnsi"/>
                    <w:sz w:val="18"/>
                    <w:szCs w:val="18"/>
                  </w:rPr>
                </w:rPrChange>
              </w:rPr>
            </w:pPr>
            <w:del w:id="6197" w:author="Στάθης Καπ" w:date="2023-02-27T01:59:00Z">
              <w:r w:rsidRPr="00A21C84" w:rsidDel="001E2354">
                <w:rPr>
                  <w:sz w:val="20"/>
                  <w:szCs w:val="20"/>
                  <w:rPrChange w:id="6198" w:author="Στάθης Καπ" w:date="2023-02-02T17:47:00Z">
                    <w:rPr/>
                  </w:rPrChange>
                </w:rPr>
                <w:delText>660</w:delText>
              </w:r>
            </w:del>
          </w:p>
        </w:tc>
        <w:tc>
          <w:tcPr>
            <w:tcW w:w="1428" w:type="dxa"/>
          </w:tcPr>
          <w:p w14:paraId="35CA536D" w14:textId="01B1D41B" w:rsidR="007456DB" w:rsidRPr="00A21C84" w:rsidDel="001E2354" w:rsidRDefault="007456DB" w:rsidP="007456DB">
            <w:pPr>
              <w:rPr>
                <w:del w:id="6199" w:author="Στάθης Καπ" w:date="2023-02-27T01:59:00Z"/>
                <w:rFonts w:cstheme="minorHAnsi"/>
                <w:sz w:val="20"/>
                <w:szCs w:val="20"/>
                <w:rPrChange w:id="6200" w:author="Στάθης Καπ" w:date="2023-02-02T17:47:00Z">
                  <w:rPr>
                    <w:del w:id="6201" w:author="Στάθης Καπ" w:date="2023-02-27T01:59:00Z"/>
                    <w:rFonts w:cstheme="minorHAnsi"/>
                    <w:sz w:val="18"/>
                    <w:szCs w:val="18"/>
                  </w:rPr>
                </w:rPrChange>
              </w:rPr>
            </w:pPr>
            <w:del w:id="6202" w:author="Στάθης Καπ" w:date="2023-02-27T01:59:00Z">
              <w:r w:rsidRPr="00A21C84" w:rsidDel="001E2354">
                <w:rPr>
                  <w:sz w:val="20"/>
                  <w:szCs w:val="20"/>
                  <w:rPrChange w:id="6203" w:author="Στάθης Καπ" w:date="2023-02-02T17:47:00Z">
                    <w:rPr/>
                  </w:rPrChange>
                </w:rPr>
                <w:delText>668</w:delText>
              </w:r>
            </w:del>
          </w:p>
        </w:tc>
        <w:tc>
          <w:tcPr>
            <w:tcW w:w="1428" w:type="dxa"/>
          </w:tcPr>
          <w:p w14:paraId="2DEF5623" w14:textId="37D86B9E" w:rsidR="007456DB" w:rsidRPr="00A21C84" w:rsidDel="001E2354" w:rsidRDefault="007456DB" w:rsidP="007456DB">
            <w:pPr>
              <w:rPr>
                <w:del w:id="6204" w:author="Στάθης Καπ" w:date="2023-02-27T01:59:00Z"/>
                <w:rFonts w:cstheme="minorHAnsi"/>
                <w:sz w:val="20"/>
                <w:szCs w:val="20"/>
                <w:rPrChange w:id="6205" w:author="Στάθης Καπ" w:date="2023-02-02T17:47:00Z">
                  <w:rPr>
                    <w:del w:id="6206" w:author="Στάθης Καπ" w:date="2023-02-27T01:59:00Z"/>
                    <w:rFonts w:cstheme="minorHAnsi"/>
                    <w:sz w:val="18"/>
                    <w:szCs w:val="18"/>
                  </w:rPr>
                </w:rPrChange>
              </w:rPr>
            </w:pPr>
            <w:del w:id="6207" w:author="Στάθης Καπ" w:date="2023-02-27T01:59:00Z">
              <w:r w:rsidRPr="00A21C84" w:rsidDel="001E2354">
                <w:rPr>
                  <w:sz w:val="20"/>
                  <w:szCs w:val="20"/>
                  <w:rPrChange w:id="6208" w:author="Στάθης Καπ" w:date="2023-02-02T17:47:00Z">
                    <w:rPr/>
                  </w:rPrChange>
                </w:rPr>
                <w:delText>0.308</w:delText>
              </w:r>
            </w:del>
          </w:p>
        </w:tc>
        <w:tc>
          <w:tcPr>
            <w:tcW w:w="1428" w:type="dxa"/>
          </w:tcPr>
          <w:p w14:paraId="51C858E0" w14:textId="5456719D" w:rsidR="007456DB" w:rsidRPr="00A21C84" w:rsidDel="001E2354" w:rsidRDefault="007456DB" w:rsidP="007456DB">
            <w:pPr>
              <w:rPr>
                <w:del w:id="6209" w:author="Στάθης Καπ" w:date="2023-02-27T01:59:00Z"/>
                <w:rFonts w:cstheme="minorHAnsi"/>
                <w:sz w:val="20"/>
                <w:szCs w:val="20"/>
                <w:rPrChange w:id="6210" w:author="Στάθης Καπ" w:date="2023-02-02T17:47:00Z">
                  <w:rPr>
                    <w:del w:id="6211" w:author="Στάθης Καπ" w:date="2023-02-27T01:59:00Z"/>
                    <w:rFonts w:cstheme="minorHAnsi"/>
                    <w:sz w:val="18"/>
                    <w:szCs w:val="18"/>
                  </w:rPr>
                </w:rPrChange>
              </w:rPr>
            </w:pPr>
            <w:del w:id="6212" w:author="Στάθης Καπ" w:date="2023-02-27T01:59:00Z">
              <w:r w:rsidRPr="00A21C84" w:rsidDel="001E2354">
                <w:rPr>
                  <w:sz w:val="20"/>
                  <w:szCs w:val="20"/>
                  <w:rPrChange w:id="6213" w:author="Στάθης Καπ" w:date="2023-02-02T17:47:00Z">
                    <w:rPr/>
                  </w:rPrChange>
                </w:rPr>
                <w:delText>42</w:delText>
              </w:r>
            </w:del>
          </w:p>
        </w:tc>
      </w:tr>
      <w:tr w:rsidR="007456DB" w:rsidDel="001E2354" w14:paraId="22AED78A" w14:textId="27A4C35C" w:rsidTr="00AA2735">
        <w:trPr>
          <w:jc w:val="center"/>
          <w:del w:id="6214" w:author="Στάθης Καπ" w:date="2023-02-27T01:59:00Z"/>
        </w:trPr>
        <w:tc>
          <w:tcPr>
            <w:tcW w:w="1427" w:type="dxa"/>
          </w:tcPr>
          <w:p w14:paraId="28802AFA" w14:textId="6B3580DF" w:rsidR="007456DB" w:rsidRPr="00A21C84" w:rsidDel="001E2354" w:rsidRDefault="007456DB" w:rsidP="007456DB">
            <w:pPr>
              <w:rPr>
                <w:del w:id="6215" w:author="Στάθης Καπ" w:date="2023-02-27T01:59:00Z"/>
                <w:rFonts w:cstheme="minorHAnsi"/>
                <w:sz w:val="20"/>
                <w:szCs w:val="20"/>
                <w:rPrChange w:id="6216" w:author="Στάθης Καπ" w:date="2023-02-02T17:47:00Z">
                  <w:rPr>
                    <w:del w:id="6217" w:author="Στάθης Καπ" w:date="2023-02-27T01:59:00Z"/>
                    <w:rFonts w:cstheme="minorHAnsi"/>
                    <w:sz w:val="18"/>
                    <w:szCs w:val="18"/>
                  </w:rPr>
                </w:rPrChange>
              </w:rPr>
            </w:pPr>
            <w:del w:id="6218" w:author="Στάθης Καπ" w:date="2023-02-27T01:59:00Z">
              <w:r w:rsidRPr="00A21C84" w:rsidDel="001E2354">
                <w:rPr>
                  <w:rFonts w:cstheme="minorHAnsi"/>
                  <w:sz w:val="20"/>
                  <w:szCs w:val="20"/>
                  <w:rPrChange w:id="6219" w:author="Στάθης Καπ" w:date="2023-02-02T17:47:00Z">
                    <w:rPr>
                      <w:rFonts w:cstheme="minorHAnsi"/>
                      <w:sz w:val="18"/>
                      <w:szCs w:val="18"/>
                    </w:rPr>
                  </w:rPrChange>
                </w:rPr>
                <w:delText>pr03</w:delText>
              </w:r>
            </w:del>
          </w:p>
        </w:tc>
        <w:tc>
          <w:tcPr>
            <w:tcW w:w="1427" w:type="dxa"/>
          </w:tcPr>
          <w:p w14:paraId="57FD92A8" w14:textId="0A0ADD87" w:rsidR="007456DB" w:rsidRPr="00A21C84" w:rsidDel="001E2354" w:rsidRDefault="007456DB" w:rsidP="007456DB">
            <w:pPr>
              <w:rPr>
                <w:del w:id="6220" w:author="Στάθης Καπ" w:date="2023-02-27T01:59:00Z"/>
                <w:rFonts w:cstheme="minorHAnsi"/>
                <w:sz w:val="20"/>
                <w:szCs w:val="20"/>
                <w:rPrChange w:id="6221" w:author="Στάθης Καπ" w:date="2023-02-02T17:47:00Z">
                  <w:rPr>
                    <w:del w:id="6222" w:author="Στάθης Καπ" w:date="2023-02-27T01:59:00Z"/>
                    <w:rFonts w:cstheme="minorHAnsi"/>
                    <w:sz w:val="18"/>
                    <w:szCs w:val="18"/>
                  </w:rPr>
                </w:rPrChange>
              </w:rPr>
            </w:pPr>
            <w:del w:id="6223" w:author="Στάθης Καπ" w:date="2023-02-27T01:59:00Z">
              <w:r w:rsidRPr="00A21C84" w:rsidDel="001E2354">
                <w:rPr>
                  <w:sz w:val="20"/>
                  <w:szCs w:val="20"/>
                  <w:rPrChange w:id="6224" w:author="Στάθης Καπ" w:date="2023-02-02T17:47:00Z">
                    <w:rPr/>
                  </w:rPrChange>
                </w:rPr>
                <w:delText>742</w:delText>
              </w:r>
            </w:del>
          </w:p>
        </w:tc>
        <w:tc>
          <w:tcPr>
            <w:tcW w:w="1690" w:type="dxa"/>
          </w:tcPr>
          <w:p w14:paraId="35F02F11" w14:textId="2615A43B" w:rsidR="007456DB" w:rsidRPr="00A21C84" w:rsidDel="001E2354" w:rsidRDefault="007456DB" w:rsidP="007456DB">
            <w:pPr>
              <w:rPr>
                <w:del w:id="6225" w:author="Στάθης Καπ" w:date="2023-02-27T01:59:00Z"/>
                <w:rFonts w:cstheme="minorHAnsi"/>
                <w:sz w:val="20"/>
                <w:szCs w:val="20"/>
                <w:rPrChange w:id="6226" w:author="Στάθης Καπ" w:date="2023-02-02T17:47:00Z">
                  <w:rPr>
                    <w:del w:id="6227" w:author="Στάθης Καπ" w:date="2023-02-27T01:59:00Z"/>
                    <w:rFonts w:cstheme="minorHAnsi"/>
                    <w:sz w:val="18"/>
                    <w:szCs w:val="18"/>
                  </w:rPr>
                </w:rPrChange>
              </w:rPr>
            </w:pPr>
            <w:del w:id="6228" w:author="Στάθης Καπ" w:date="2023-02-27T01:59:00Z">
              <w:r w:rsidRPr="00A21C84" w:rsidDel="001E2354">
                <w:rPr>
                  <w:sz w:val="20"/>
                  <w:szCs w:val="20"/>
                  <w:rPrChange w:id="6229" w:author="Στάθης Καπ" w:date="2023-02-02T17:47:00Z">
                    <w:rPr/>
                  </w:rPrChange>
                </w:rPr>
                <w:delText>714</w:delText>
              </w:r>
            </w:del>
          </w:p>
        </w:tc>
        <w:tc>
          <w:tcPr>
            <w:tcW w:w="1428" w:type="dxa"/>
          </w:tcPr>
          <w:p w14:paraId="5A4A7890" w14:textId="62095CE2" w:rsidR="007456DB" w:rsidRPr="00A21C84" w:rsidDel="001E2354" w:rsidRDefault="007456DB" w:rsidP="007456DB">
            <w:pPr>
              <w:rPr>
                <w:del w:id="6230" w:author="Στάθης Καπ" w:date="2023-02-27T01:59:00Z"/>
                <w:rFonts w:cstheme="minorHAnsi"/>
                <w:sz w:val="20"/>
                <w:szCs w:val="20"/>
                <w:rPrChange w:id="6231" w:author="Στάθης Καπ" w:date="2023-02-02T17:47:00Z">
                  <w:rPr>
                    <w:del w:id="6232" w:author="Στάθης Καπ" w:date="2023-02-27T01:59:00Z"/>
                    <w:rFonts w:cstheme="minorHAnsi"/>
                    <w:sz w:val="18"/>
                    <w:szCs w:val="18"/>
                  </w:rPr>
                </w:rPrChange>
              </w:rPr>
            </w:pPr>
            <w:del w:id="6233" w:author="Στάθης Καπ" w:date="2023-02-27T01:59:00Z">
              <w:r w:rsidRPr="00A21C84" w:rsidDel="001E2354">
                <w:rPr>
                  <w:sz w:val="20"/>
                  <w:szCs w:val="20"/>
                  <w:rPrChange w:id="6234" w:author="Στάθης Καπ" w:date="2023-02-02T17:47:00Z">
                    <w:rPr/>
                  </w:rPrChange>
                </w:rPr>
                <w:delText>713</w:delText>
              </w:r>
            </w:del>
          </w:p>
        </w:tc>
        <w:tc>
          <w:tcPr>
            <w:tcW w:w="1428" w:type="dxa"/>
          </w:tcPr>
          <w:p w14:paraId="760020E6" w14:textId="735606AA" w:rsidR="007456DB" w:rsidRPr="00A21C84" w:rsidDel="001E2354" w:rsidRDefault="007456DB" w:rsidP="007456DB">
            <w:pPr>
              <w:rPr>
                <w:del w:id="6235" w:author="Στάθης Καπ" w:date="2023-02-27T01:59:00Z"/>
                <w:rFonts w:cstheme="minorHAnsi"/>
                <w:sz w:val="20"/>
                <w:szCs w:val="20"/>
                <w:rPrChange w:id="6236" w:author="Στάθης Καπ" w:date="2023-02-02T17:47:00Z">
                  <w:rPr>
                    <w:del w:id="6237" w:author="Στάθης Καπ" w:date="2023-02-27T01:59:00Z"/>
                    <w:rFonts w:cstheme="minorHAnsi"/>
                    <w:sz w:val="18"/>
                    <w:szCs w:val="18"/>
                  </w:rPr>
                </w:rPrChange>
              </w:rPr>
            </w:pPr>
            <w:del w:id="6238" w:author="Στάθης Καπ" w:date="2023-02-27T01:59:00Z">
              <w:r w:rsidRPr="00A21C84" w:rsidDel="001E2354">
                <w:rPr>
                  <w:sz w:val="20"/>
                  <w:szCs w:val="20"/>
                  <w:rPrChange w:id="6239" w:author="Στάθης Καπ" w:date="2023-02-02T17:47:00Z">
                    <w:rPr/>
                  </w:rPrChange>
                </w:rPr>
                <w:delText>0.678</w:delText>
              </w:r>
            </w:del>
          </w:p>
        </w:tc>
        <w:tc>
          <w:tcPr>
            <w:tcW w:w="1428" w:type="dxa"/>
          </w:tcPr>
          <w:p w14:paraId="7DFB09AB" w14:textId="37D2A8DC" w:rsidR="007456DB" w:rsidRPr="00A21C84" w:rsidDel="001E2354" w:rsidRDefault="007456DB" w:rsidP="007456DB">
            <w:pPr>
              <w:rPr>
                <w:del w:id="6240" w:author="Στάθης Καπ" w:date="2023-02-27T01:59:00Z"/>
                <w:rFonts w:cstheme="minorHAnsi"/>
                <w:sz w:val="20"/>
                <w:szCs w:val="20"/>
                <w:rPrChange w:id="6241" w:author="Στάθης Καπ" w:date="2023-02-02T17:47:00Z">
                  <w:rPr>
                    <w:del w:id="6242" w:author="Στάθης Καπ" w:date="2023-02-27T01:59:00Z"/>
                    <w:rFonts w:cstheme="minorHAnsi"/>
                    <w:sz w:val="18"/>
                    <w:szCs w:val="18"/>
                  </w:rPr>
                </w:rPrChange>
              </w:rPr>
            </w:pPr>
            <w:del w:id="6243" w:author="Στάθης Καπ" w:date="2023-02-27T01:59:00Z">
              <w:r w:rsidRPr="00A21C84" w:rsidDel="001E2354">
                <w:rPr>
                  <w:sz w:val="20"/>
                  <w:szCs w:val="20"/>
                  <w:rPrChange w:id="6244" w:author="Στάθης Καπ" w:date="2023-02-02T17:47:00Z">
                    <w:rPr/>
                  </w:rPrChange>
                </w:rPr>
                <w:delText>40</w:delText>
              </w:r>
            </w:del>
          </w:p>
        </w:tc>
      </w:tr>
      <w:tr w:rsidR="007456DB" w:rsidDel="001E2354" w14:paraId="275E1085" w14:textId="4F706245" w:rsidTr="00AA2735">
        <w:trPr>
          <w:jc w:val="center"/>
          <w:del w:id="6245" w:author="Στάθης Καπ" w:date="2023-02-27T01:59:00Z"/>
        </w:trPr>
        <w:tc>
          <w:tcPr>
            <w:tcW w:w="1427" w:type="dxa"/>
          </w:tcPr>
          <w:p w14:paraId="288F8AB2" w14:textId="2647D0AC" w:rsidR="007456DB" w:rsidRPr="00A21C84" w:rsidDel="001E2354" w:rsidRDefault="007456DB" w:rsidP="007456DB">
            <w:pPr>
              <w:rPr>
                <w:del w:id="6246" w:author="Στάθης Καπ" w:date="2023-02-27T01:59:00Z"/>
                <w:rFonts w:cstheme="minorHAnsi"/>
                <w:sz w:val="20"/>
                <w:szCs w:val="20"/>
                <w:rPrChange w:id="6247" w:author="Στάθης Καπ" w:date="2023-02-02T17:47:00Z">
                  <w:rPr>
                    <w:del w:id="6248" w:author="Στάθης Καπ" w:date="2023-02-27T01:59:00Z"/>
                    <w:rFonts w:cstheme="minorHAnsi"/>
                    <w:sz w:val="18"/>
                    <w:szCs w:val="18"/>
                  </w:rPr>
                </w:rPrChange>
              </w:rPr>
            </w:pPr>
            <w:del w:id="6249" w:author="Στάθης Καπ" w:date="2023-02-27T01:59:00Z">
              <w:r w:rsidRPr="00A21C84" w:rsidDel="001E2354">
                <w:rPr>
                  <w:rFonts w:cstheme="minorHAnsi"/>
                  <w:sz w:val="20"/>
                  <w:szCs w:val="20"/>
                  <w:rPrChange w:id="6250" w:author="Στάθης Καπ" w:date="2023-02-02T17:47:00Z">
                    <w:rPr>
                      <w:rFonts w:cstheme="minorHAnsi"/>
                      <w:sz w:val="18"/>
                      <w:szCs w:val="18"/>
                    </w:rPr>
                  </w:rPrChange>
                </w:rPr>
                <w:delText>pr04</w:delText>
              </w:r>
            </w:del>
          </w:p>
        </w:tc>
        <w:tc>
          <w:tcPr>
            <w:tcW w:w="1427" w:type="dxa"/>
          </w:tcPr>
          <w:p w14:paraId="25C8A608" w14:textId="7591C04E" w:rsidR="007456DB" w:rsidRPr="00A21C84" w:rsidDel="001E2354" w:rsidRDefault="007456DB" w:rsidP="007456DB">
            <w:pPr>
              <w:rPr>
                <w:del w:id="6251" w:author="Στάθης Καπ" w:date="2023-02-27T01:59:00Z"/>
                <w:rFonts w:cstheme="minorHAnsi"/>
                <w:sz w:val="20"/>
                <w:szCs w:val="20"/>
                <w:rPrChange w:id="6252" w:author="Στάθης Καπ" w:date="2023-02-02T17:47:00Z">
                  <w:rPr>
                    <w:del w:id="6253" w:author="Στάθης Καπ" w:date="2023-02-27T01:59:00Z"/>
                    <w:rFonts w:cstheme="minorHAnsi"/>
                    <w:sz w:val="18"/>
                    <w:szCs w:val="18"/>
                  </w:rPr>
                </w:rPrChange>
              </w:rPr>
            </w:pPr>
            <w:del w:id="6254" w:author="Στάθης Καπ" w:date="2023-02-27T01:59:00Z">
              <w:r w:rsidRPr="00A21C84" w:rsidDel="001E2354">
                <w:rPr>
                  <w:sz w:val="20"/>
                  <w:szCs w:val="20"/>
                  <w:rPrChange w:id="6255" w:author="Στάθης Καπ" w:date="2023-02-02T17:47:00Z">
                    <w:rPr/>
                  </w:rPrChange>
                </w:rPr>
                <w:delText>926</w:delText>
              </w:r>
            </w:del>
          </w:p>
        </w:tc>
        <w:tc>
          <w:tcPr>
            <w:tcW w:w="1690" w:type="dxa"/>
          </w:tcPr>
          <w:p w14:paraId="1D9652CE" w14:textId="4785EE96" w:rsidR="007456DB" w:rsidRPr="00A21C84" w:rsidDel="001E2354" w:rsidRDefault="007456DB" w:rsidP="007456DB">
            <w:pPr>
              <w:rPr>
                <w:del w:id="6256" w:author="Στάθης Καπ" w:date="2023-02-27T01:59:00Z"/>
                <w:rFonts w:cstheme="minorHAnsi"/>
                <w:sz w:val="20"/>
                <w:szCs w:val="20"/>
                <w:rPrChange w:id="6257" w:author="Στάθης Καπ" w:date="2023-02-02T17:47:00Z">
                  <w:rPr>
                    <w:del w:id="6258" w:author="Στάθης Καπ" w:date="2023-02-27T01:59:00Z"/>
                    <w:rFonts w:cstheme="minorHAnsi"/>
                    <w:sz w:val="18"/>
                    <w:szCs w:val="18"/>
                  </w:rPr>
                </w:rPrChange>
              </w:rPr>
            </w:pPr>
            <w:del w:id="6259" w:author="Στάθης Καπ" w:date="2023-02-27T01:59:00Z">
              <w:r w:rsidRPr="00A21C84" w:rsidDel="001E2354">
                <w:rPr>
                  <w:sz w:val="20"/>
                  <w:szCs w:val="20"/>
                  <w:rPrChange w:id="6260" w:author="Στάθης Καπ" w:date="2023-02-02T17:47:00Z">
                    <w:rPr/>
                  </w:rPrChange>
                </w:rPr>
                <w:delText>863</w:delText>
              </w:r>
            </w:del>
          </w:p>
        </w:tc>
        <w:tc>
          <w:tcPr>
            <w:tcW w:w="1428" w:type="dxa"/>
          </w:tcPr>
          <w:p w14:paraId="2AF370C5" w14:textId="50D4AA15" w:rsidR="007456DB" w:rsidRPr="00A21C84" w:rsidDel="001E2354" w:rsidRDefault="007456DB" w:rsidP="007456DB">
            <w:pPr>
              <w:rPr>
                <w:del w:id="6261" w:author="Στάθης Καπ" w:date="2023-02-27T01:59:00Z"/>
                <w:rFonts w:cstheme="minorHAnsi"/>
                <w:sz w:val="20"/>
                <w:szCs w:val="20"/>
                <w:rPrChange w:id="6262" w:author="Στάθης Καπ" w:date="2023-02-02T17:47:00Z">
                  <w:rPr>
                    <w:del w:id="6263" w:author="Στάθης Καπ" w:date="2023-02-27T01:59:00Z"/>
                    <w:rFonts w:cstheme="minorHAnsi"/>
                    <w:sz w:val="18"/>
                    <w:szCs w:val="18"/>
                  </w:rPr>
                </w:rPrChange>
              </w:rPr>
            </w:pPr>
            <w:del w:id="6264" w:author="Στάθης Καπ" w:date="2023-02-27T01:59:00Z">
              <w:r w:rsidRPr="00A21C84" w:rsidDel="001E2354">
                <w:rPr>
                  <w:sz w:val="20"/>
                  <w:szCs w:val="20"/>
                  <w:rPrChange w:id="6265" w:author="Στάθης Καπ" w:date="2023-02-02T17:47:00Z">
                    <w:rPr/>
                  </w:rPrChange>
                </w:rPr>
                <w:delText>842</w:delText>
              </w:r>
            </w:del>
          </w:p>
        </w:tc>
        <w:tc>
          <w:tcPr>
            <w:tcW w:w="1428" w:type="dxa"/>
          </w:tcPr>
          <w:p w14:paraId="5839F76D" w14:textId="21D04167" w:rsidR="007456DB" w:rsidRPr="00A21C84" w:rsidDel="001E2354" w:rsidRDefault="007456DB" w:rsidP="007456DB">
            <w:pPr>
              <w:rPr>
                <w:del w:id="6266" w:author="Στάθης Καπ" w:date="2023-02-27T01:59:00Z"/>
                <w:rFonts w:cstheme="minorHAnsi"/>
                <w:sz w:val="20"/>
                <w:szCs w:val="20"/>
                <w:rPrChange w:id="6267" w:author="Στάθης Καπ" w:date="2023-02-02T17:47:00Z">
                  <w:rPr>
                    <w:del w:id="6268" w:author="Στάθης Καπ" w:date="2023-02-27T01:59:00Z"/>
                    <w:rFonts w:cstheme="minorHAnsi"/>
                    <w:sz w:val="18"/>
                    <w:szCs w:val="18"/>
                  </w:rPr>
                </w:rPrChange>
              </w:rPr>
            </w:pPr>
            <w:del w:id="6269" w:author="Στάθης Καπ" w:date="2023-02-27T01:59:00Z">
              <w:r w:rsidRPr="00A21C84" w:rsidDel="001E2354">
                <w:rPr>
                  <w:sz w:val="20"/>
                  <w:szCs w:val="20"/>
                  <w:rPrChange w:id="6270" w:author="Στάθης Καπ" w:date="2023-02-02T17:47:00Z">
                    <w:rPr/>
                  </w:rPrChange>
                </w:rPr>
                <w:delText>1.362</w:delText>
              </w:r>
            </w:del>
          </w:p>
        </w:tc>
        <w:tc>
          <w:tcPr>
            <w:tcW w:w="1428" w:type="dxa"/>
          </w:tcPr>
          <w:p w14:paraId="42D603D6" w14:textId="6D32C304" w:rsidR="007456DB" w:rsidRPr="00A21C84" w:rsidDel="001E2354" w:rsidRDefault="007456DB" w:rsidP="007456DB">
            <w:pPr>
              <w:rPr>
                <w:del w:id="6271" w:author="Στάθης Καπ" w:date="2023-02-27T01:59:00Z"/>
                <w:rFonts w:cstheme="minorHAnsi"/>
                <w:sz w:val="20"/>
                <w:szCs w:val="20"/>
                <w:rPrChange w:id="6272" w:author="Στάθης Καπ" w:date="2023-02-02T17:47:00Z">
                  <w:rPr>
                    <w:del w:id="6273" w:author="Στάθης Καπ" w:date="2023-02-27T01:59:00Z"/>
                    <w:rFonts w:cstheme="minorHAnsi"/>
                    <w:sz w:val="18"/>
                    <w:szCs w:val="18"/>
                  </w:rPr>
                </w:rPrChange>
              </w:rPr>
            </w:pPr>
            <w:del w:id="6274" w:author="Στάθης Καπ" w:date="2023-02-27T01:59:00Z">
              <w:r w:rsidRPr="00A21C84" w:rsidDel="001E2354">
                <w:rPr>
                  <w:sz w:val="20"/>
                  <w:szCs w:val="20"/>
                  <w:rPrChange w:id="6275" w:author="Στάθης Καπ" w:date="2023-02-02T17:47:00Z">
                    <w:rPr/>
                  </w:rPrChange>
                </w:rPr>
                <w:delText>49</w:delText>
              </w:r>
            </w:del>
          </w:p>
        </w:tc>
      </w:tr>
      <w:tr w:rsidR="007456DB" w:rsidDel="001E2354" w14:paraId="48560253" w14:textId="176109A9" w:rsidTr="00AA2735">
        <w:trPr>
          <w:jc w:val="center"/>
          <w:del w:id="6276" w:author="Στάθης Καπ" w:date="2023-02-27T01:59:00Z"/>
        </w:trPr>
        <w:tc>
          <w:tcPr>
            <w:tcW w:w="1427" w:type="dxa"/>
          </w:tcPr>
          <w:p w14:paraId="5EAC87BF" w14:textId="58D47DA4" w:rsidR="007456DB" w:rsidRPr="00A21C84" w:rsidDel="001E2354" w:rsidRDefault="007456DB" w:rsidP="007456DB">
            <w:pPr>
              <w:rPr>
                <w:del w:id="6277" w:author="Στάθης Καπ" w:date="2023-02-27T01:59:00Z"/>
                <w:rFonts w:cstheme="minorHAnsi"/>
                <w:sz w:val="20"/>
                <w:szCs w:val="20"/>
                <w:rPrChange w:id="6278" w:author="Στάθης Καπ" w:date="2023-02-02T17:47:00Z">
                  <w:rPr>
                    <w:del w:id="6279" w:author="Στάθης Καπ" w:date="2023-02-27T01:59:00Z"/>
                    <w:rFonts w:cstheme="minorHAnsi"/>
                    <w:sz w:val="18"/>
                    <w:szCs w:val="18"/>
                  </w:rPr>
                </w:rPrChange>
              </w:rPr>
            </w:pPr>
            <w:del w:id="6280" w:author="Στάθης Καπ" w:date="2023-02-27T01:59:00Z">
              <w:r w:rsidRPr="00A21C84" w:rsidDel="001E2354">
                <w:rPr>
                  <w:rFonts w:cstheme="minorHAnsi"/>
                  <w:sz w:val="20"/>
                  <w:szCs w:val="20"/>
                  <w:rPrChange w:id="6281" w:author="Στάθης Καπ" w:date="2023-02-02T17:47:00Z">
                    <w:rPr>
                      <w:rFonts w:cstheme="minorHAnsi"/>
                      <w:sz w:val="18"/>
                      <w:szCs w:val="18"/>
                    </w:rPr>
                  </w:rPrChange>
                </w:rPr>
                <w:delText>pr05</w:delText>
              </w:r>
            </w:del>
          </w:p>
        </w:tc>
        <w:tc>
          <w:tcPr>
            <w:tcW w:w="1427" w:type="dxa"/>
          </w:tcPr>
          <w:p w14:paraId="1BE08487" w14:textId="6C1EA935" w:rsidR="007456DB" w:rsidRPr="00A21C84" w:rsidDel="001E2354" w:rsidRDefault="007456DB" w:rsidP="007456DB">
            <w:pPr>
              <w:rPr>
                <w:del w:id="6282" w:author="Στάθης Καπ" w:date="2023-02-27T01:59:00Z"/>
                <w:rFonts w:cstheme="minorHAnsi"/>
                <w:sz w:val="20"/>
                <w:szCs w:val="20"/>
                <w:rPrChange w:id="6283" w:author="Στάθης Καπ" w:date="2023-02-02T17:47:00Z">
                  <w:rPr>
                    <w:del w:id="6284" w:author="Στάθης Καπ" w:date="2023-02-27T01:59:00Z"/>
                    <w:rFonts w:cstheme="minorHAnsi"/>
                    <w:sz w:val="18"/>
                    <w:szCs w:val="18"/>
                  </w:rPr>
                </w:rPrChange>
              </w:rPr>
            </w:pPr>
            <w:del w:id="6285" w:author="Στάθης Καπ" w:date="2023-02-27T01:59:00Z">
              <w:r w:rsidRPr="00A21C84" w:rsidDel="001E2354">
                <w:rPr>
                  <w:sz w:val="20"/>
                  <w:szCs w:val="20"/>
                  <w:rPrChange w:id="6286" w:author="Στάθης Καπ" w:date="2023-02-02T17:47:00Z">
                    <w:rPr/>
                  </w:rPrChange>
                </w:rPr>
                <w:delText>1101</w:delText>
              </w:r>
            </w:del>
          </w:p>
        </w:tc>
        <w:tc>
          <w:tcPr>
            <w:tcW w:w="1690" w:type="dxa"/>
          </w:tcPr>
          <w:p w14:paraId="0F48F63A" w14:textId="2974ADFB" w:rsidR="007456DB" w:rsidRPr="00A21C84" w:rsidDel="001E2354" w:rsidRDefault="007456DB" w:rsidP="007456DB">
            <w:pPr>
              <w:rPr>
                <w:del w:id="6287" w:author="Στάθης Καπ" w:date="2023-02-27T01:59:00Z"/>
                <w:rFonts w:cstheme="minorHAnsi"/>
                <w:sz w:val="20"/>
                <w:szCs w:val="20"/>
                <w:rPrChange w:id="6288" w:author="Στάθης Καπ" w:date="2023-02-02T17:47:00Z">
                  <w:rPr>
                    <w:del w:id="6289" w:author="Στάθης Καπ" w:date="2023-02-27T01:59:00Z"/>
                    <w:rFonts w:cstheme="minorHAnsi"/>
                    <w:sz w:val="18"/>
                    <w:szCs w:val="18"/>
                  </w:rPr>
                </w:rPrChange>
              </w:rPr>
            </w:pPr>
            <w:del w:id="6290" w:author="Στάθης Καπ" w:date="2023-02-27T01:59:00Z">
              <w:r w:rsidRPr="00A21C84" w:rsidDel="001E2354">
                <w:rPr>
                  <w:sz w:val="20"/>
                  <w:szCs w:val="20"/>
                  <w:rPrChange w:id="6291" w:author="Στάθης Καπ" w:date="2023-02-02T17:47:00Z">
                    <w:rPr/>
                  </w:rPrChange>
                </w:rPr>
                <w:delText>1011</w:delText>
              </w:r>
            </w:del>
          </w:p>
        </w:tc>
        <w:tc>
          <w:tcPr>
            <w:tcW w:w="1428" w:type="dxa"/>
          </w:tcPr>
          <w:p w14:paraId="7D1AD7F9" w14:textId="38E3FB95" w:rsidR="007456DB" w:rsidRPr="00A21C84" w:rsidDel="001E2354" w:rsidRDefault="007456DB" w:rsidP="007456DB">
            <w:pPr>
              <w:rPr>
                <w:del w:id="6292" w:author="Στάθης Καπ" w:date="2023-02-27T01:59:00Z"/>
                <w:rFonts w:cstheme="minorHAnsi"/>
                <w:sz w:val="20"/>
                <w:szCs w:val="20"/>
                <w:rPrChange w:id="6293" w:author="Στάθης Καπ" w:date="2023-02-02T17:47:00Z">
                  <w:rPr>
                    <w:del w:id="6294" w:author="Στάθης Καπ" w:date="2023-02-27T01:59:00Z"/>
                    <w:rFonts w:cstheme="minorHAnsi"/>
                    <w:sz w:val="18"/>
                    <w:szCs w:val="18"/>
                  </w:rPr>
                </w:rPrChange>
              </w:rPr>
            </w:pPr>
            <w:del w:id="6295" w:author="Στάθης Καπ" w:date="2023-02-27T01:59:00Z">
              <w:r w:rsidRPr="00A21C84" w:rsidDel="001E2354">
                <w:rPr>
                  <w:sz w:val="20"/>
                  <w:szCs w:val="20"/>
                  <w:rPrChange w:id="6296" w:author="Στάθης Καπ" w:date="2023-02-02T17:47:00Z">
                    <w:rPr/>
                  </w:rPrChange>
                </w:rPr>
                <w:delText>991</w:delText>
              </w:r>
            </w:del>
          </w:p>
        </w:tc>
        <w:tc>
          <w:tcPr>
            <w:tcW w:w="1428" w:type="dxa"/>
          </w:tcPr>
          <w:p w14:paraId="09DC618C" w14:textId="6FBCEA59" w:rsidR="007456DB" w:rsidRPr="00A21C84" w:rsidDel="001E2354" w:rsidRDefault="007456DB" w:rsidP="007456DB">
            <w:pPr>
              <w:rPr>
                <w:del w:id="6297" w:author="Στάθης Καπ" w:date="2023-02-27T01:59:00Z"/>
                <w:rFonts w:cstheme="minorHAnsi"/>
                <w:sz w:val="20"/>
                <w:szCs w:val="20"/>
                <w:rPrChange w:id="6298" w:author="Στάθης Καπ" w:date="2023-02-02T17:47:00Z">
                  <w:rPr>
                    <w:del w:id="6299" w:author="Στάθης Καπ" w:date="2023-02-27T01:59:00Z"/>
                    <w:rFonts w:cstheme="minorHAnsi"/>
                    <w:sz w:val="18"/>
                    <w:szCs w:val="18"/>
                  </w:rPr>
                </w:rPrChange>
              </w:rPr>
            </w:pPr>
            <w:del w:id="6300" w:author="Στάθης Καπ" w:date="2023-02-27T01:59:00Z">
              <w:r w:rsidRPr="00A21C84" w:rsidDel="001E2354">
                <w:rPr>
                  <w:sz w:val="20"/>
                  <w:szCs w:val="20"/>
                  <w:rPrChange w:id="6301" w:author="Στάθης Καπ" w:date="2023-02-02T17:47:00Z">
                    <w:rPr/>
                  </w:rPrChange>
                </w:rPr>
                <w:delText>1.844</w:delText>
              </w:r>
            </w:del>
          </w:p>
        </w:tc>
        <w:tc>
          <w:tcPr>
            <w:tcW w:w="1428" w:type="dxa"/>
          </w:tcPr>
          <w:p w14:paraId="6696F586" w14:textId="27558877" w:rsidR="007456DB" w:rsidRPr="00A21C84" w:rsidDel="001E2354" w:rsidRDefault="007456DB" w:rsidP="007456DB">
            <w:pPr>
              <w:rPr>
                <w:del w:id="6302" w:author="Στάθης Καπ" w:date="2023-02-27T01:59:00Z"/>
                <w:rFonts w:cstheme="minorHAnsi"/>
                <w:sz w:val="20"/>
                <w:szCs w:val="20"/>
                <w:rPrChange w:id="6303" w:author="Στάθης Καπ" w:date="2023-02-02T17:47:00Z">
                  <w:rPr>
                    <w:del w:id="6304" w:author="Στάθης Καπ" w:date="2023-02-27T01:59:00Z"/>
                    <w:rFonts w:cstheme="minorHAnsi"/>
                    <w:sz w:val="18"/>
                    <w:szCs w:val="18"/>
                  </w:rPr>
                </w:rPrChange>
              </w:rPr>
            </w:pPr>
            <w:del w:id="6305" w:author="Στάθης Καπ" w:date="2023-02-27T01:59:00Z">
              <w:r w:rsidRPr="00A21C84" w:rsidDel="001E2354">
                <w:rPr>
                  <w:sz w:val="20"/>
                  <w:szCs w:val="20"/>
                  <w:rPrChange w:id="6306" w:author="Στάθης Καπ" w:date="2023-02-02T17:47:00Z">
                    <w:rPr/>
                  </w:rPrChange>
                </w:rPr>
                <w:delText>56</w:delText>
              </w:r>
            </w:del>
          </w:p>
        </w:tc>
      </w:tr>
      <w:tr w:rsidR="007456DB" w:rsidDel="001E2354" w14:paraId="79177A08" w14:textId="0BE62226" w:rsidTr="00AA2735">
        <w:trPr>
          <w:jc w:val="center"/>
          <w:del w:id="6307" w:author="Στάθης Καπ" w:date="2023-02-27T01:59:00Z"/>
        </w:trPr>
        <w:tc>
          <w:tcPr>
            <w:tcW w:w="1427" w:type="dxa"/>
          </w:tcPr>
          <w:p w14:paraId="26A41288" w14:textId="5449E994" w:rsidR="007456DB" w:rsidRPr="00A21C84" w:rsidDel="001E2354" w:rsidRDefault="007456DB" w:rsidP="007456DB">
            <w:pPr>
              <w:rPr>
                <w:del w:id="6308" w:author="Στάθης Καπ" w:date="2023-02-27T01:59:00Z"/>
                <w:rFonts w:cstheme="minorHAnsi"/>
                <w:sz w:val="20"/>
                <w:szCs w:val="20"/>
                <w:rPrChange w:id="6309" w:author="Στάθης Καπ" w:date="2023-02-02T17:47:00Z">
                  <w:rPr>
                    <w:del w:id="6310" w:author="Στάθης Καπ" w:date="2023-02-27T01:59:00Z"/>
                    <w:rFonts w:cstheme="minorHAnsi"/>
                    <w:sz w:val="18"/>
                    <w:szCs w:val="18"/>
                  </w:rPr>
                </w:rPrChange>
              </w:rPr>
            </w:pPr>
            <w:del w:id="6311" w:author="Στάθης Καπ" w:date="2023-02-27T01:59:00Z">
              <w:r w:rsidRPr="00A21C84" w:rsidDel="001E2354">
                <w:rPr>
                  <w:rFonts w:cstheme="minorHAnsi"/>
                  <w:sz w:val="20"/>
                  <w:szCs w:val="20"/>
                  <w:rPrChange w:id="6312" w:author="Στάθης Καπ" w:date="2023-02-02T17:47:00Z">
                    <w:rPr>
                      <w:rFonts w:cstheme="minorHAnsi"/>
                      <w:sz w:val="18"/>
                      <w:szCs w:val="18"/>
                    </w:rPr>
                  </w:rPrChange>
                </w:rPr>
                <w:delText>pr06</w:delText>
              </w:r>
            </w:del>
          </w:p>
        </w:tc>
        <w:tc>
          <w:tcPr>
            <w:tcW w:w="1427" w:type="dxa"/>
          </w:tcPr>
          <w:p w14:paraId="7F679FDA" w14:textId="3FA9D6CF" w:rsidR="007456DB" w:rsidRPr="00A21C84" w:rsidDel="001E2354" w:rsidRDefault="007456DB" w:rsidP="007456DB">
            <w:pPr>
              <w:rPr>
                <w:del w:id="6313" w:author="Στάθης Καπ" w:date="2023-02-27T01:59:00Z"/>
                <w:rFonts w:cstheme="minorHAnsi"/>
                <w:sz w:val="20"/>
                <w:szCs w:val="20"/>
                <w:rPrChange w:id="6314" w:author="Στάθης Καπ" w:date="2023-02-02T17:47:00Z">
                  <w:rPr>
                    <w:del w:id="6315" w:author="Στάθης Καπ" w:date="2023-02-27T01:59:00Z"/>
                    <w:rFonts w:cstheme="minorHAnsi"/>
                    <w:sz w:val="18"/>
                    <w:szCs w:val="18"/>
                  </w:rPr>
                </w:rPrChange>
              </w:rPr>
            </w:pPr>
            <w:del w:id="6316" w:author="Στάθης Καπ" w:date="2023-02-27T01:59:00Z">
              <w:r w:rsidRPr="00A21C84" w:rsidDel="001E2354">
                <w:rPr>
                  <w:sz w:val="20"/>
                  <w:szCs w:val="20"/>
                  <w:rPrChange w:id="6317" w:author="Στάθης Καπ" w:date="2023-02-02T17:47:00Z">
                    <w:rPr/>
                  </w:rPrChange>
                </w:rPr>
                <w:delText>1076</w:delText>
              </w:r>
            </w:del>
          </w:p>
        </w:tc>
        <w:tc>
          <w:tcPr>
            <w:tcW w:w="1690" w:type="dxa"/>
          </w:tcPr>
          <w:p w14:paraId="456C7418" w14:textId="03F9D6A2" w:rsidR="007456DB" w:rsidRPr="00A21C84" w:rsidDel="001E2354" w:rsidRDefault="007456DB" w:rsidP="007456DB">
            <w:pPr>
              <w:rPr>
                <w:del w:id="6318" w:author="Στάθης Καπ" w:date="2023-02-27T01:59:00Z"/>
                <w:rFonts w:cstheme="minorHAnsi"/>
                <w:sz w:val="20"/>
                <w:szCs w:val="20"/>
                <w:rPrChange w:id="6319" w:author="Στάθης Καπ" w:date="2023-02-02T17:47:00Z">
                  <w:rPr>
                    <w:del w:id="6320" w:author="Στάθης Καπ" w:date="2023-02-27T01:59:00Z"/>
                    <w:rFonts w:cstheme="minorHAnsi"/>
                    <w:sz w:val="18"/>
                    <w:szCs w:val="18"/>
                  </w:rPr>
                </w:rPrChange>
              </w:rPr>
            </w:pPr>
            <w:del w:id="6321" w:author="Στάθης Καπ" w:date="2023-02-27T01:59:00Z">
              <w:r w:rsidRPr="00A21C84" w:rsidDel="001E2354">
                <w:rPr>
                  <w:sz w:val="20"/>
                  <w:szCs w:val="20"/>
                  <w:rPrChange w:id="6322" w:author="Στάθης Καπ" w:date="2023-02-02T17:47:00Z">
                    <w:rPr/>
                  </w:rPrChange>
                </w:rPr>
                <w:delText>997</w:delText>
              </w:r>
            </w:del>
          </w:p>
        </w:tc>
        <w:tc>
          <w:tcPr>
            <w:tcW w:w="1428" w:type="dxa"/>
          </w:tcPr>
          <w:p w14:paraId="6CAE86F8" w14:textId="2E026043" w:rsidR="007456DB" w:rsidRPr="00A21C84" w:rsidDel="001E2354" w:rsidRDefault="007456DB" w:rsidP="007456DB">
            <w:pPr>
              <w:rPr>
                <w:del w:id="6323" w:author="Στάθης Καπ" w:date="2023-02-27T01:59:00Z"/>
                <w:rFonts w:cstheme="minorHAnsi"/>
                <w:sz w:val="20"/>
                <w:szCs w:val="20"/>
                <w:rPrChange w:id="6324" w:author="Στάθης Καπ" w:date="2023-02-02T17:47:00Z">
                  <w:rPr>
                    <w:del w:id="6325" w:author="Στάθης Καπ" w:date="2023-02-27T01:59:00Z"/>
                    <w:rFonts w:cstheme="minorHAnsi"/>
                    <w:sz w:val="18"/>
                    <w:szCs w:val="18"/>
                  </w:rPr>
                </w:rPrChange>
              </w:rPr>
            </w:pPr>
            <w:del w:id="6326" w:author="Στάθης Καπ" w:date="2023-02-27T01:59:00Z">
              <w:r w:rsidRPr="00A21C84" w:rsidDel="001E2354">
                <w:rPr>
                  <w:sz w:val="20"/>
                  <w:szCs w:val="20"/>
                  <w:rPrChange w:id="6327" w:author="Στάθης Καπ" w:date="2023-02-02T17:47:00Z">
                    <w:rPr/>
                  </w:rPrChange>
                </w:rPr>
                <w:delText>948</w:delText>
              </w:r>
            </w:del>
          </w:p>
        </w:tc>
        <w:tc>
          <w:tcPr>
            <w:tcW w:w="1428" w:type="dxa"/>
          </w:tcPr>
          <w:p w14:paraId="7E7CD884" w14:textId="56D7C2F4" w:rsidR="007456DB" w:rsidRPr="00A21C84" w:rsidDel="001E2354" w:rsidRDefault="007456DB" w:rsidP="007456DB">
            <w:pPr>
              <w:rPr>
                <w:del w:id="6328" w:author="Στάθης Καπ" w:date="2023-02-27T01:59:00Z"/>
                <w:rFonts w:cstheme="minorHAnsi"/>
                <w:sz w:val="20"/>
                <w:szCs w:val="20"/>
                <w:rPrChange w:id="6329" w:author="Στάθης Καπ" w:date="2023-02-02T17:47:00Z">
                  <w:rPr>
                    <w:del w:id="6330" w:author="Στάθης Καπ" w:date="2023-02-27T01:59:00Z"/>
                    <w:rFonts w:cstheme="minorHAnsi"/>
                    <w:sz w:val="18"/>
                    <w:szCs w:val="18"/>
                  </w:rPr>
                </w:rPrChange>
              </w:rPr>
            </w:pPr>
            <w:del w:id="6331" w:author="Στάθης Καπ" w:date="2023-02-27T01:59:00Z">
              <w:r w:rsidRPr="00A21C84" w:rsidDel="001E2354">
                <w:rPr>
                  <w:sz w:val="20"/>
                  <w:szCs w:val="20"/>
                  <w:rPrChange w:id="6332" w:author="Στάθης Καπ" w:date="2023-02-02T17:47:00Z">
                    <w:rPr/>
                  </w:rPrChange>
                </w:rPr>
                <w:delText>1.94</w:delText>
              </w:r>
            </w:del>
          </w:p>
        </w:tc>
        <w:tc>
          <w:tcPr>
            <w:tcW w:w="1428" w:type="dxa"/>
          </w:tcPr>
          <w:p w14:paraId="168B4D0C" w14:textId="0BBA79FA" w:rsidR="007456DB" w:rsidRPr="00A21C84" w:rsidDel="001E2354" w:rsidRDefault="007456DB" w:rsidP="007456DB">
            <w:pPr>
              <w:rPr>
                <w:del w:id="6333" w:author="Στάθης Καπ" w:date="2023-02-27T01:59:00Z"/>
                <w:rFonts w:cstheme="minorHAnsi"/>
                <w:sz w:val="20"/>
                <w:szCs w:val="20"/>
                <w:rPrChange w:id="6334" w:author="Στάθης Καπ" w:date="2023-02-02T17:47:00Z">
                  <w:rPr>
                    <w:del w:id="6335" w:author="Στάθης Καπ" w:date="2023-02-27T01:59:00Z"/>
                    <w:rFonts w:cstheme="minorHAnsi"/>
                    <w:sz w:val="18"/>
                    <w:szCs w:val="18"/>
                  </w:rPr>
                </w:rPrChange>
              </w:rPr>
            </w:pPr>
            <w:del w:id="6336" w:author="Στάθης Καπ" w:date="2023-02-27T01:59:00Z">
              <w:r w:rsidRPr="00A21C84" w:rsidDel="001E2354">
                <w:rPr>
                  <w:sz w:val="20"/>
                  <w:szCs w:val="20"/>
                  <w:rPrChange w:id="6337" w:author="Στάθης Καπ" w:date="2023-02-02T17:47:00Z">
                    <w:rPr/>
                  </w:rPrChange>
                </w:rPr>
                <w:delText>52</w:delText>
              </w:r>
            </w:del>
          </w:p>
        </w:tc>
      </w:tr>
      <w:tr w:rsidR="007456DB" w:rsidDel="001E2354" w14:paraId="008715F4" w14:textId="2C5B3DB1" w:rsidTr="00AA2735">
        <w:trPr>
          <w:jc w:val="center"/>
          <w:del w:id="6338" w:author="Στάθης Καπ" w:date="2023-02-27T01:59:00Z"/>
        </w:trPr>
        <w:tc>
          <w:tcPr>
            <w:tcW w:w="1427" w:type="dxa"/>
          </w:tcPr>
          <w:p w14:paraId="14B17959" w14:textId="46C5F364" w:rsidR="007456DB" w:rsidRPr="00A21C84" w:rsidDel="001E2354" w:rsidRDefault="007456DB" w:rsidP="007456DB">
            <w:pPr>
              <w:rPr>
                <w:del w:id="6339" w:author="Στάθης Καπ" w:date="2023-02-27T01:59:00Z"/>
                <w:rFonts w:cstheme="minorHAnsi"/>
                <w:sz w:val="20"/>
                <w:szCs w:val="20"/>
                <w:lang w:val="el-GR"/>
                <w:rPrChange w:id="6340" w:author="Στάθης Καπ" w:date="2023-02-02T17:47:00Z">
                  <w:rPr>
                    <w:del w:id="6341" w:author="Στάθης Καπ" w:date="2023-02-27T01:59:00Z"/>
                    <w:rFonts w:cstheme="minorHAnsi"/>
                    <w:sz w:val="18"/>
                    <w:szCs w:val="18"/>
                    <w:lang w:val="el-GR"/>
                  </w:rPr>
                </w:rPrChange>
              </w:rPr>
            </w:pPr>
            <w:del w:id="6342" w:author="Στάθης Καπ" w:date="2023-02-27T01:59:00Z">
              <w:r w:rsidRPr="00A21C84" w:rsidDel="001E2354">
                <w:rPr>
                  <w:rFonts w:cstheme="minorHAnsi"/>
                  <w:sz w:val="20"/>
                  <w:szCs w:val="20"/>
                  <w:rPrChange w:id="6343" w:author="Στάθης Καπ" w:date="2023-02-02T17:47:00Z">
                    <w:rPr>
                      <w:rFonts w:cstheme="minorHAnsi"/>
                      <w:sz w:val="18"/>
                      <w:szCs w:val="18"/>
                    </w:rPr>
                  </w:rPrChange>
                </w:rPr>
                <w:delText>pr07</w:delText>
              </w:r>
            </w:del>
          </w:p>
        </w:tc>
        <w:tc>
          <w:tcPr>
            <w:tcW w:w="1427" w:type="dxa"/>
          </w:tcPr>
          <w:p w14:paraId="7789094B" w14:textId="192B67C5" w:rsidR="007456DB" w:rsidRPr="00A21C84" w:rsidDel="001E2354" w:rsidRDefault="007456DB" w:rsidP="007456DB">
            <w:pPr>
              <w:rPr>
                <w:del w:id="6344" w:author="Στάθης Καπ" w:date="2023-02-27T01:59:00Z"/>
                <w:rFonts w:cstheme="minorHAnsi"/>
                <w:sz w:val="20"/>
                <w:szCs w:val="20"/>
                <w:rPrChange w:id="6345" w:author="Στάθης Καπ" w:date="2023-02-02T17:47:00Z">
                  <w:rPr>
                    <w:del w:id="6346" w:author="Στάθης Καπ" w:date="2023-02-27T01:59:00Z"/>
                    <w:rFonts w:cstheme="minorHAnsi"/>
                    <w:sz w:val="18"/>
                    <w:szCs w:val="18"/>
                  </w:rPr>
                </w:rPrChange>
              </w:rPr>
            </w:pPr>
            <w:del w:id="6347" w:author="Στάθης Καπ" w:date="2023-02-27T01:59:00Z">
              <w:r w:rsidRPr="00A21C84" w:rsidDel="001E2354">
                <w:rPr>
                  <w:sz w:val="20"/>
                  <w:szCs w:val="20"/>
                  <w:rPrChange w:id="6348" w:author="Στάθης Καπ" w:date="2023-02-02T17:47:00Z">
                    <w:rPr/>
                  </w:rPrChange>
                </w:rPr>
                <w:delText>566</w:delText>
              </w:r>
            </w:del>
          </w:p>
        </w:tc>
        <w:tc>
          <w:tcPr>
            <w:tcW w:w="1690" w:type="dxa"/>
          </w:tcPr>
          <w:p w14:paraId="5F368AC4" w14:textId="664A5C89" w:rsidR="007456DB" w:rsidRPr="00A21C84" w:rsidDel="001E2354" w:rsidRDefault="007456DB" w:rsidP="007456DB">
            <w:pPr>
              <w:rPr>
                <w:del w:id="6349" w:author="Στάθης Καπ" w:date="2023-02-27T01:59:00Z"/>
                <w:rFonts w:cstheme="minorHAnsi"/>
                <w:sz w:val="20"/>
                <w:szCs w:val="20"/>
                <w:rPrChange w:id="6350" w:author="Στάθης Καπ" w:date="2023-02-02T17:47:00Z">
                  <w:rPr>
                    <w:del w:id="6351" w:author="Στάθης Καπ" w:date="2023-02-27T01:59:00Z"/>
                    <w:rFonts w:cstheme="minorHAnsi"/>
                    <w:sz w:val="18"/>
                    <w:szCs w:val="18"/>
                  </w:rPr>
                </w:rPrChange>
              </w:rPr>
            </w:pPr>
            <w:del w:id="6352" w:author="Στάθης Καπ" w:date="2023-02-27T01:59:00Z">
              <w:r w:rsidRPr="00A21C84" w:rsidDel="001E2354">
                <w:rPr>
                  <w:sz w:val="20"/>
                  <w:szCs w:val="20"/>
                  <w:rPrChange w:id="6353" w:author="Στάθης Καπ" w:date="2023-02-02T17:47:00Z">
                    <w:rPr/>
                  </w:rPrChange>
                </w:rPr>
                <w:delText>552</w:delText>
              </w:r>
            </w:del>
          </w:p>
        </w:tc>
        <w:tc>
          <w:tcPr>
            <w:tcW w:w="1428" w:type="dxa"/>
          </w:tcPr>
          <w:p w14:paraId="4A76593E" w14:textId="4762AF8A" w:rsidR="007456DB" w:rsidRPr="00A21C84" w:rsidDel="001E2354" w:rsidRDefault="007456DB" w:rsidP="007456DB">
            <w:pPr>
              <w:rPr>
                <w:del w:id="6354" w:author="Στάθης Καπ" w:date="2023-02-27T01:59:00Z"/>
                <w:rFonts w:cstheme="minorHAnsi"/>
                <w:sz w:val="20"/>
                <w:szCs w:val="20"/>
                <w:rPrChange w:id="6355" w:author="Στάθης Καπ" w:date="2023-02-02T17:47:00Z">
                  <w:rPr>
                    <w:del w:id="6356" w:author="Στάθης Καπ" w:date="2023-02-27T01:59:00Z"/>
                    <w:rFonts w:cstheme="minorHAnsi"/>
                    <w:sz w:val="18"/>
                    <w:szCs w:val="18"/>
                  </w:rPr>
                </w:rPrChange>
              </w:rPr>
            </w:pPr>
            <w:del w:id="6357" w:author="Στάθης Καπ" w:date="2023-02-27T01:59:00Z">
              <w:r w:rsidRPr="00A21C84" w:rsidDel="001E2354">
                <w:rPr>
                  <w:sz w:val="20"/>
                  <w:szCs w:val="20"/>
                  <w:rPrChange w:id="6358" w:author="Στάθης Καπ" w:date="2023-02-02T17:47:00Z">
                    <w:rPr/>
                  </w:rPrChange>
                </w:rPr>
                <w:delText>534</w:delText>
              </w:r>
            </w:del>
          </w:p>
        </w:tc>
        <w:tc>
          <w:tcPr>
            <w:tcW w:w="1428" w:type="dxa"/>
          </w:tcPr>
          <w:p w14:paraId="394A89C6" w14:textId="687A7B3D" w:rsidR="007456DB" w:rsidRPr="00A21C84" w:rsidDel="001E2354" w:rsidRDefault="007456DB" w:rsidP="007456DB">
            <w:pPr>
              <w:rPr>
                <w:del w:id="6359" w:author="Στάθης Καπ" w:date="2023-02-27T01:59:00Z"/>
                <w:rFonts w:cstheme="minorHAnsi"/>
                <w:sz w:val="20"/>
                <w:szCs w:val="20"/>
                <w:rPrChange w:id="6360" w:author="Στάθης Καπ" w:date="2023-02-02T17:47:00Z">
                  <w:rPr>
                    <w:del w:id="6361" w:author="Στάθης Καπ" w:date="2023-02-27T01:59:00Z"/>
                    <w:rFonts w:cstheme="minorHAnsi"/>
                    <w:sz w:val="18"/>
                    <w:szCs w:val="18"/>
                  </w:rPr>
                </w:rPrChange>
              </w:rPr>
            </w:pPr>
            <w:del w:id="6362" w:author="Στάθης Καπ" w:date="2023-02-27T01:59:00Z">
              <w:r w:rsidRPr="00A21C84" w:rsidDel="001E2354">
                <w:rPr>
                  <w:sz w:val="20"/>
                  <w:szCs w:val="20"/>
                  <w:rPrChange w:id="6363" w:author="Στάθης Καπ" w:date="2023-02-02T17:47:00Z">
                    <w:rPr/>
                  </w:rPrChange>
                </w:rPr>
                <w:delText>0.192</w:delText>
              </w:r>
            </w:del>
          </w:p>
        </w:tc>
        <w:tc>
          <w:tcPr>
            <w:tcW w:w="1428" w:type="dxa"/>
          </w:tcPr>
          <w:p w14:paraId="7B943A22" w14:textId="74DF0F4F" w:rsidR="007456DB" w:rsidRPr="00A21C84" w:rsidDel="001E2354" w:rsidRDefault="007456DB" w:rsidP="007456DB">
            <w:pPr>
              <w:rPr>
                <w:del w:id="6364" w:author="Στάθης Καπ" w:date="2023-02-27T01:59:00Z"/>
                <w:rFonts w:cstheme="minorHAnsi"/>
                <w:sz w:val="20"/>
                <w:szCs w:val="20"/>
                <w:rPrChange w:id="6365" w:author="Στάθης Καπ" w:date="2023-02-02T17:47:00Z">
                  <w:rPr>
                    <w:del w:id="6366" w:author="Στάθης Καπ" w:date="2023-02-27T01:59:00Z"/>
                    <w:rFonts w:cstheme="minorHAnsi"/>
                    <w:sz w:val="18"/>
                    <w:szCs w:val="18"/>
                  </w:rPr>
                </w:rPrChange>
              </w:rPr>
            </w:pPr>
            <w:del w:id="6367" w:author="Στάθης Καπ" w:date="2023-02-27T01:59:00Z">
              <w:r w:rsidRPr="00A21C84" w:rsidDel="001E2354">
                <w:rPr>
                  <w:sz w:val="20"/>
                  <w:szCs w:val="20"/>
                  <w:rPrChange w:id="6368" w:author="Στάθης Καπ" w:date="2023-02-02T17:47:00Z">
                    <w:rPr/>
                  </w:rPrChange>
                </w:rPr>
                <w:delText>35</w:delText>
              </w:r>
            </w:del>
          </w:p>
        </w:tc>
      </w:tr>
      <w:tr w:rsidR="007456DB" w:rsidDel="001E2354" w14:paraId="747272A8" w14:textId="386E3B49" w:rsidTr="00AA2735">
        <w:trPr>
          <w:jc w:val="center"/>
          <w:del w:id="6369" w:author="Στάθης Καπ" w:date="2023-02-27T01:59:00Z"/>
        </w:trPr>
        <w:tc>
          <w:tcPr>
            <w:tcW w:w="1427" w:type="dxa"/>
          </w:tcPr>
          <w:p w14:paraId="5961DED2" w14:textId="7E94B210" w:rsidR="007456DB" w:rsidRPr="00A21C84" w:rsidDel="001E2354" w:rsidRDefault="007456DB" w:rsidP="007456DB">
            <w:pPr>
              <w:rPr>
                <w:del w:id="6370" w:author="Στάθης Καπ" w:date="2023-02-27T01:59:00Z"/>
                <w:rFonts w:cstheme="minorHAnsi"/>
                <w:sz w:val="20"/>
                <w:szCs w:val="20"/>
                <w:rPrChange w:id="6371" w:author="Στάθης Καπ" w:date="2023-02-02T17:47:00Z">
                  <w:rPr>
                    <w:del w:id="6372" w:author="Στάθης Καπ" w:date="2023-02-27T01:59:00Z"/>
                    <w:rFonts w:cstheme="minorHAnsi"/>
                    <w:sz w:val="18"/>
                    <w:szCs w:val="18"/>
                  </w:rPr>
                </w:rPrChange>
              </w:rPr>
            </w:pPr>
            <w:del w:id="6373" w:author="Στάθης Καπ" w:date="2023-02-27T01:59:00Z">
              <w:r w:rsidRPr="00A21C84" w:rsidDel="001E2354">
                <w:rPr>
                  <w:rFonts w:cstheme="minorHAnsi"/>
                  <w:sz w:val="20"/>
                  <w:szCs w:val="20"/>
                  <w:rPrChange w:id="6374" w:author="Στάθης Καπ" w:date="2023-02-02T17:47:00Z">
                    <w:rPr>
                      <w:rFonts w:cstheme="minorHAnsi"/>
                      <w:sz w:val="18"/>
                      <w:szCs w:val="18"/>
                    </w:rPr>
                  </w:rPrChange>
                </w:rPr>
                <w:delText>pr08</w:delText>
              </w:r>
            </w:del>
          </w:p>
        </w:tc>
        <w:tc>
          <w:tcPr>
            <w:tcW w:w="1427" w:type="dxa"/>
          </w:tcPr>
          <w:p w14:paraId="1AAE0C70" w14:textId="318E7438" w:rsidR="007456DB" w:rsidRPr="00A21C84" w:rsidDel="001E2354" w:rsidRDefault="007456DB" w:rsidP="007456DB">
            <w:pPr>
              <w:rPr>
                <w:del w:id="6375" w:author="Στάθης Καπ" w:date="2023-02-27T01:59:00Z"/>
                <w:rFonts w:cstheme="minorHAnsi"/>
                <w:sz w:val="20"/>
                <w:szCs w:val="20"/>
                <w:rPrChange w:id="6376" w:author="Στάθης Καπ" w:date="2023-02-02T17:47:00Z">
                  <w:rPr>
                    <w:del w:id="6377" w:author="Στάθης Καπ" w:date="2023-02-27T01:59:00Z"/>
                    <w:rFonts w:cstheme="minorHAnsi"/>
                    <w:sz w:val="18"/>
                    <w:szCs w:val="18"/>
                  </w:rPr>
                </w:rPrChange>
              </w:rPr>
            </w:pPr>
            <w:del w:id="6378" w:author="Στάθης Καπ" w:date="2023-02-27T01:59:00Z">
              <w:r w:rsidRPr="00A21C84" w:rsidDel="001E2354">
                <w:rPr>
                  <w:sz w:val="20"/>
                  <w:szCs w:val="20"/>
                  <w:rPrChange w:id="6379" w:author="Στάθης Καπ" w:date="2023-02-02T17:47:00Z">
                    <w:rPr/>
                  </w:rPrChange>
                </w:rPr>
                <w:delText>834</w:delText>
              </w:r>
            </w:del>
          </w:p>
        </w:tc>
        <w:tc>
          <w:tcPr>
            <w:tcW w:w="1690" w:type="dxa"/>
          </w:tcPr>
          <w:p w14:paraId="221FE414" w14:textId="35DC0085" w:rsidR="007456DB" w:rsidRPr="00A21C84" w:rsidDel="001E2354" w:rsidRDefault="007456DB" w:rsidP="007456DB">
            <w:pPr>
              <w:rPr>
                <w:del w:id="6380" w:author="Στάθης Καπ" w:date="2023-02-27T01:59:00Z"/>
                <w:rFonts w:cstheme="minorHAnsi"/>
                <w:sz w:val="20"/>
                <w:szCs w:val="20"/>
                <w:rPrChange w:id="6381" w:author="Στάθης Καπ" w:date="2023-02-02T17:47:00Z">
                  <w:rPr>
                    <w:del w:id="6382" w:author="Στάθης Καπ" w:date="2023-02-27T01:59:00Z"/>
                    <w:rFonts w:cstheme="minorHAnsi"/>
                    <w:sz w:val="18"/>
                    <w:szCs w:val="18"/>
                  </w:rPr>
                </w:rPrChange>
              </w:rPr>
            </w:pPr>
            <w:del w:id="6383" w:author="Στάθης Καπ" w:date="2023-02-27T01:59:00Z">
              <w:r w:rsidRPr="00A21C84" w:rsidDel="001E2354">
                <w:rPr>
                  <w:sz w:val="20"/>
                  <w:szCs w:val="20"/>
                  <w:rPrChange w:id="6384" w:author="Στάθης Καπ" w:date="2023-02-02T17:47:00Z">
                    <w:rPr/>
                  </w:rPrChange>
                </w:rPr>
                <w:delText>796</w:delText>
              </w:r>
            </w:del>
          </w:p>
        </w:tc>
        <w:tc>
          <w:tcPr>
            <w:tcW w:w="1428" w:type="dxa"/>
          </w:tcPr>
          <w:p w14:paraId="3C7DA05E" w14:textId="0798AD07" w:rsidR="007456DB" w:rsidRPr="00A21C84" w:rsidDel="001E2354" w:rsidRDefault="007456DB" w:rsidP="007456DB">
            <w:pPr>
              <w:rPr>
                <w:del w:id="6385" w:author="Στάθης Καπ" w:date="2023-02-27T01:59:00Z"/>
                <w:rFonts w:cstheme="minorHAnsi"/>
                <w:sz w:val="20"/>
                <w:szCs w:val="20"/>
                <w:rPrChange w:id="6386" w:author="Στάθης Καπ" w:date="2023-02-02T17:47:00Z">
                  <w:rPr>
                    <w:del w:id="6387" w:author="Στάθης Καπ" w:date="2023-02-27T01:59:00Z"/>
                    <w:rFonts w:cstheme="minorHAnsi"/>
                    <w:sz w:val="18"/>
                    <w:szCs w:val="18"/>
                  </w:rPr>
                </w:rPrChange>
              </w:rPr>
            </w:pPr>
            <w:del w:id="6388" w:author="Στάθης Καπ" w:date="2023-02-27T01:59:00Z">
              <w:r w:rsidRPr="00A21C84" w:rsidDel="001E2354">
                <w:rPr>
                  <w:sz w:val="20"/>
                  <w:szCs w:val="20"/>
                  <w:rPrChange w:id="6389" w:author="Στάθης Καπ" w:date="2023-02-02T17:47:00Z">
                    <w:rPr/>
                  </w:rPrChange>
                </w:rPr>
                <w:delText>767</w:delText>
              </w:r>
            </w:del>
          </w:p>
        </w:tc>
        <w:tc>
          <w:tcPr>
            <w:tcW w:w="1428" w:type="dxa"/>
          </w:tcPr>
          <w:p w14:paraId="3A7E0C77" w14:textId="3CC5F3BD" w:rsidR="007456DB" w:rsidRPr="00A21C84" w:rsidDel="001E2354" w:rsidRDefault="007456DB" w:rsidP="007456DB">
            <w:pPr>
              <w:rPr>
                <w:del w:id="6390" w:author="Στάθης Καπ" w:date="2023-02-27T01:59:00Z"/>
                <w:rFonts w:cstheme="minorHAnsi"/>
                <w:sz w:val="20"/>
                <w:szCs w:val="20"/>
                <w:rPrChange w:id="6391" w:author="Στάθης Καπ" w:date="2023-02-02T17:47:00Z">
                  <w:rPr>
                    <w:del w:id="6392" w:author="Στάθης Καπ" w:date="2023-02-27T01:59:00Z"/>
                    <w:rFonts w:cstheme="minorHAnsi"/>
                    <w:sz w:val="18"/>
                    <w:szCs w:val="18"/>
                  </w:rPr>
                </w:rPrChange>
              </w:rPr>
            </w:pPr>
            <w:del w:id="6393" w:author="Στάθης Καπ" w:date="2023-02-27T01:59:00Z">
              <w:r w:rsidRPr="00A21C84" w:rsidDel="001E2354">
                <w:rPr>
                  <w:sz w:val="20"/>
                  <w:szCs w:val="20"/>
                  <w:rPrChange w:id="6394" w:author="Στάθης Καπ" w:date="2023-02-02T17:47:00Z">
                    <w:rPr/>
                  </w:rPrChange>
                </w:rPr>
                <w:delText>0.54</w:delText>
              </w:r>
            </w:del>
          </w:p>
        </w:tc>
        <w:tc>
          <w:tcPr>
            <w:tcW w:w="1428" w:type="dxa"/>
          </w:tcPr>
          <w:p w14:paraId="10B114AA" w14:textId="3B0E8E19" w:rsidR="007456DB" w:rsidRPr="00A21C84" w:rsidDel="001E2354" w:rsidRDefault="007456DB" w:rsidP="007456DB">
            <w:pPr>
              <w:rPr>
                <w:del w:id="6395" w:author="Στάθης Καπ" w:date="2023-02-27T01:59:00Z"/>
                <w:rFonts w:cstheme="minorHAnsi"/>
                <w:sz w:val="20"/>
                <w:szCs w:val="20"/>
                <w:rPrChange w:id="6396" w:author="Στάθης Καπ" w:date="2023-02-02T17:47:00Z">
                  <w:rPr>
                    <w:del w:id="6397" w:author="Στάθης Καπ" w:date="2023-02-27T01:59:00Z"/>
                    <w:rFonts w:cstheme="minorHAnsi"/>
                    <w:sz w:val="18"/>
                    <w:szCs w:val="18"/>
                  </w:rPr>
                </w:rPrChange>
              </w:rPr>
            </w:pPr>
            <w:del w:id="6398" w:author="Στάθης Καπ" w:date="2023-02-27T01:59:00Z">
              <w:r w:rsidRPr="00A21C84" w:rsidDel="001E2354">
                <w:rPr>
                  <w:sz w:val="20"/>
                  <w:szCs w:val="20"/>
                  <w:rPrChange w:id="6399" w:author="Στάθης Καπ" w:date="2023-02-02T17:47:00Z">
                    <w:rPr/>
                  </w:rPrChange>
                </w:rPr>
                <w:delText>44</w:delText>
              </w:r>
            </w:del>
          </w:p>
        </w:tc>
      </w:tr>
      <w:tr w:rsidR="007456DB" w:rsidDel="001E2354" w14:paraId="4CD513C6" w14:textId="3218A89F" w:rsidTr="00AA2735">
        <w:trPr>
          <w:jc w:val="center"/>
          <w:del w:id="6400" w:author="Στάθης Καπ" w:date="2023-02-27T01:59:00Z"/>
        </w:trPr>
        <w:tc>
          <w:tcPr>
            <w:tcW w:w="1427" w:type="dxa"/>
          </w:tcPr>
          <w:p w14:paraId="65A57A02" w14:textId="2E71E022" w:rsidR="007456DB" w:rsidRPr="00A21C84" w:rsidDel="001E2354" w:rsidRDefault="007456DB" w:rsidP="007456DB">
            <w:pPr>
              <w:rPr>
                <w:del w:id="6401" w:author="Στάθης Καπ" w:date="2023-02-27T01:59:00Z"/>
                <w:rFonts w:cstheme="minorHAnsi"/>
                <w:sz w:val="20"/>
                <w:szCs w:val="20"/>
                <w:rPrChange w:id="6402" w:author="Στάθης Καπ" w:date="2023-02-02T17:47:00Z">
                  <w:rPr>
                    <w:del w:id="6403" w:author="Στάθης Καπ" w:date="2023-02-27T01:59:00Z"/>
                    <w:rFonts w:cstheme="minorHAnsi"/>
                    <w:sz w:val="18"/>
                    <w:szCs w:val="18"/>
                  </w:rPr>
                </w:rPrChange>
              </w:rPr>
            </w:pPr>
            <w:del w:id="6404" w:author="Στάθης Καπ" w:date="2023-02-27T01:59:00Z">
              <w:r w:rsidRPr="00A21C84" w:rsidDel="001E2354">
                <w:rPr>
                  <w:rFonts w:cstheme="minorHAnsi"/>
                  <w:sz w:val="20"/>
                  <w:szCs w:val="20"/>
                  <w:rPrChange w:id="6405" w:author="Στάθης Καπ" w:date="2023-02-02T17:47:00Z">
                    <w:rPr>
                      <w:rFonts w:cstheme="minorHAnsi"/>
                      <w:sz w:val="18"/>
                      <w:szCs w:val="18"/>
                    </w:rPr>
                  </w:rPrChange>
                </w:rPr>
                <w:delText>pr09</w:delText>
              </w:r>
            </w:del>
          </w:p>
        </w:tc>
        <w:tc>
          <w:tcPr>
            <w:tcW w:w="1427" w:type="dxa"/>
          </w:tcPr>
          <w:p w14:paraId="18469CFC" w14:textId="405A20FF" w:rsidR="007456DB" w:rsidRPr="00A21C84" w:rsidDel="001E2354" w:rsidRDefault="007456DB" w:rsidP="007456DB">
            <w:pPr>
              <w:rPr>
                <w:del w:id="6406" w:author="Στάθης Καπ" w:date="2023-02-27T01:59:00Z"/>
                <w:rFonts w:cstheme="minorHAnsi"/>
                <w:sz w:val="20"/>
                <w:szCs w:val="20"/>
                <w:rPrChange w:id="6407" w:author="Στάθης Καπ" w:date="2023-02-02T17:47:00Z">
                  <w:rPr>
                    <w:del w:id="6408" w:author="Στάθης Καπ" w:date="2023-02-27T01:59:00Z"/>
                    <w:rFonts w:cstheme="minorHAnsi"/>
                    <w:sz w:val="18"/>
                    <w:szCs w:val="18"/>
                  </w:rPr>
                </w:rPrChange>
              </w:rPr>
            </w:pPr>
            <w:del w:id="6409" w:author="Στάθης Καπ" w:date="2023-02-27T01:59:00Z">
              <w:r w:rsidRPr="00A21C84" w:rsidDel="001E2354">
                <w:rPr>
                  <w:sz w:val="20"/>
                  <w:szCs w:val="20"/>
                  <w:rPrChange w:id="6410" w:author="Στάθης Καπ" w:date="2023-02-02T17:47:00Z">
                    <w:rPr/>
                  </w:rPrChange>
                </w:rPr>
                <w:delText>909</w:delText>
              </w:r>
            </w:del>
          </w:p>
        </w:tc>
        <w:tc>
          <w:tcPr>
            <w:tcW w:w="1690" w:type="dxa"/>
          </w:tcPr>
          <w:p w14:paraId="6801257E" w14:textId="0049D730" w:rsidR="007456DB" w:rsidRPr="00A21C84" w:rsidDel="001E2354" w:rsidRDefault="007456DB" w:rsidP="007456DB">
            <w:pPr>
              <w:rPr>
                <w:del w:id="6411" w:author="Στάθης Καπ" w:date="2023-02-27T01:59:00Z"/>
                <w:rFonts w:cstheme="minorHAnsi"/>
                <w:sz w:val="20"/>
                <w:szCs w:val="20"/>
                <w:rPrChange w:id="6412" w:author="Στάθης Καπ" w:date="2023-02-02T17:47:00Z">
                  <w:rPr>
                    <w:del w:id="6413" w:author="Στάθης Καπ" w:date="2023-02-27T01:59:00Z"/>
                    <w:rFonts w:cstheme="minorHAnsi"/>
                    <w:sz w:val="18"/>
                    <w:szCs w:val="18"/>
                  </w:rPr>
                </w:rPrChange>
              </w:rPr>
            </w:pPr>
            <w:del w:id="6414" w:author="Στάθης Καπ" w:date="2023-02-27T01:59:00Z">
              <w:r w:rsidRPr="00A21C84" w:rsidDel="001E2354">
                <w:rPr>
                  <w:sz w:val="20"/>
                  <w:szCs w:val="20"/>
                  <w:rPrChange w:id="6415" w:author="Στάθης Καπ" w:date="2023-02-02T17:47:00Z">
                    <w:rPr/>
                  </w:rPrChange>
                </w:rPr>
                <w:delText>867</w:delText>
              </w:r>
            </w:del>
          </w:p>
        </w:tc>
        <w:tc>
          <w:tcPr>
            <w:tcW w:w="1428" w:type="dxa"/>
          </w:tcPr>
          <w:p w14:paraId="0F084A96" w14:textId="0BA6094E" w:rsidR="007456DB" w:rsidRPr="00A21C84" w:rsidDel="001E2354" w:rsidRDefault="007456DB" w:rsidP="007456DB">
            <w:pPr>
              <w:rPr>
                <w:del w:id="6416" w:author="Στάθης Καπ" w:date="2023-02-27T01:59:00Z"/>
                <w:rFonts w:cstheme="minorHAnsi"/>
                <w:sz w:val="20"/>
                <w:szCs w:val="20"/>
                <w:rPrChange w:id="6417" w:author="Στάθης Καπ" w:date="2023-02-02T17:47:00Z">
                  <w:rPr>
                    <w:del w:id="6418" w:author="Στάθης Καπ" w:date="2023-02-27T01:59:00Z"/>
                    <w:rFonts w:cstheme="minorHAnsi"/>
                    <w:sz w:val="18"/>
                    <w:szCs w:val="18"/>
                  </w:rPr>
                </w:rPrChange>
              </w:rPr>
            </w:pPr>
            <w:del w:id="6419" w:author="Στάθης Καπ" w:date="2023-02-27T01:59:00Z">
              <w:r w:rsidRPr="00A21C84" w:rsidDel="001E2354">
                <w:rPr>
                  <w:sz w:val="20"/>
                  <w:szCs w:val="20"/>
                  <w:rPrChange w:id="6420" w:author="Στάθης Καπ" w:date="2023-02-02T17:47:00Z">
                    <w:rPr/>
                  </w:rPrChange>
                </w:rPr>
                <w:delText>794</w:delText>
              </w:r>
            </w:del>
          </w:p>
        </w:tc>
        <w:tc>
          <w:tcPr>
            <w:tcW w:w="1428" w:type="dxa"/>
          </w:tcPr>
          <w:p w14:paraId="4C2220FA" w14:textId="04DE2CAB" w:rsidR="007456DB" w:rsidRPr="00A21C84" w:rsidDel="001E2354" w:rsidRDefault="007456DB" w:rsidP="007456DB">
            <w:pPr>
              <w:rPr>
                <w:del w:id="6421" w:author="Στάθης Καπ" w:date="2023-02-27T01:59:00Z"/>
                <w:rFonts w:cstheme="minorHAnsi"/>
                <w:sz w:val="20"/>
                <w:szCs w:val="20"/>
                <w:rPrChange w:id="6422" w:author="Στάθης Καπ" w:date="2023-02-02T17:47:00Z">
                  <w:rPr>
                    <w:del w:id="6423" w:author="Στάθης Καπ" w:date="2023-02-27T01:59:00Z"/>
                    <w:rFonts w:cstheme="minorHAnsi"/>
                    <w:sz w:val="18"/>
                    <w:szCs w:val="18"/>
                  </w:rPr>
                </w:rPrChange>
              </w:rPr>
            </w:pPr>
            <w:del w:id="6424" w:author="Στάθης Καπ" w:date="2023-02-27T01:59:00Z">
              <w:r w:rsidRPr="00A21C84" w:rsidDel="001E2354">
                <w:rPr>
                  <w:sz w:val="20"/>
                  <w:szCs w:val="20"/>
                  <w:rPrChange w:id="6425" w:author="Στάθης Καπ" w:date="2023-02-02T17:47:00Z">
                    <w:rPr/>
                  </w:rPrChange>
                </w:rPr>
                <w:delText>1.264</w:delText>
              </w:r>
            </w:del>
          </w:p>
        </w:tc>
        <w:tc>
          <w:tcPr>
            <w:tcW w:w="1428" w:type="dxa"/>
          </w:tcPr>
          <w:p w14:paraId="5457F168" w14:textId="52E18E30" w:rsidR="007456DB" w:rsidRPr="00A21C84" w:rsidDel="001E2354" w:rsidRDefault="007456DB" w:rsidP="007456DB">
            <w:pPr>
              <w:rPr>
                <w:del w:id="6426" w:author="Στάθης Καπ" w:date="2023-02-27T01:59:00Z"/>
                <w:rFonts w:cstheme="minorHAnsi"/>
                <w:sz w:val="20"/>
                <w:szCs w:val="20"/>
                <w:rPrChange w:id="6427" w:author="Στάθης Καπ" w:date="2023-02-02T17:47:00Z">
                  <w:rPr>
                    <w:del w:id="6428" w:author="Στάθης Καπ" w:date="2023-02-27T01:59:00Z"/>
                    <w:rFonts w:cstheme="minorHAnsi"/>
                    <w:sz w:val="18"/>
                    <w:szCs w:val="18"/>
                  </w:rPr>
                </w:rPrChange>
              </w:rPr>
            </w:pPr>
            <w:del w:id="6429" w:author="Στάθης Καπ" w:date="2023-02-27T01:59:00Z">
              <w:r w:rsidRPr="00A21C84" w:rsidDel="001E2354">
                <w:rPr>
                  <w:sz w:val="20"/>
                  <w:szCs w:val="20"/>
                  <w:rPrChange w:id="6430" w:author="Στάθης Καπ" w:date="2023-02-02T17:47:00Z">
                    <w:rPr/>
                  </w:rPrChange>
                </w:rPr>
                <w:delText>53</w:delText>
              </w:r>
            </w:del>
          </w:p>
        </w:tc>
      </w:tr>
      <w:tr w:rsidR="007456DB" w:rsidDel="001E2354" w14:paraId="41C9B0B0" w14:textId="7E7F73CC" w:rsidTr="00AA2735">
        <w:trPr>
          <w:jc w:val="center"/>
          <w:del w:id="6431" w:author="Στάθης Καπ" w:date="2023-02-27T01:59:00Z"/>
        </w:trPr>
        <w:tc>
          <w:tcPr>
            <w:tcW w:w="1427" w:type="dxa"/>
          </w:tcPr>
          <w:p w14:paraId="25646979" w14:textId="482A21E8" w:rsidR="007456DB" w:rsidRPr="00A21C84" w:rsidDel="001E2354" w:rsidRDefault="007456DB" w:rsidP="007456DB">
            <w:pPr>
              <w:rPr>
                <w:del w:id="6432" w:author="Στάθης Καπ" w:date="2023-02-27T01:59:00Z"/>
                <w:rFonts w:cstheme="minorHAnsi"/>
                <w:sz w:val="20"/>
                <w:szCs w:val="20"/>
                <w:rPrChange w:id="6433" w:author="Στάθης Καπ" w:date="2023-02-02T17:47:00Z">
                  <w:rPr>
                    <w:del w:id="6434" w:author="Στάθης Καπ" w:date="2023-02-27T01:59:00Z"/>
                    <w:rFonts w:cstheme="minorHAnsi"/>
                    <w:sz w:val="18"/>
                    <w:szCs w:val="18"/>
                  </w:rPr>
                </w:rPrChange>
              </w:rPr>
            </w:pPr>
            <w:del w:id="6435" w:author="Στάθης Καπ" w:date="2023-02-27T01:59:00Z">
              <w:r w:rsidRPr="00A21C84" w:rsidDel="001E2354">
                <w:rPr>
                  <w:rFonts w:cstheme="minorHAnsi"/>
                  <w:sz w:val="20"/>
                  <w:szCs w:val="20"/>
                  <w:rPrChange w:id="6436" w:author="Στάθης Καπ" w:date="2023-02-02T17:47:00Z">
                    <w:rPr>
                      <w:rFonts w:cstheme="minorHAnsi"/>
                      <w:sz w:val="18"/>
                      <w:szCs w:val="18"/>
                    </w:rPr>
                  </w:rPrChange>
                </w:rPr>
                <w:delText>pr10</w:delText>
              </w:r>
            </w:del>
          </w:p>
        </w:tc>
        <w:tc>
          <w:tcPr>
            <w:tcW w:w="1427" w:type="dxa"/>
          </w:tcPr>
          <w:p w14:paraId="182F18EE" w14:textId="6D48DCB1" w:rsidR="007456DB" w:rsidRPr="00A21C84" w:rsidDel="001E2354" w:rsidRDefault="007456DB" w:rsidP="007456DB">
            <w:pPr>
              <w:rPr>
                <w:del w:id="6437" w:author="Στάθης Καπ" w:date="2023-02-27T01:59:00Z"/>
                <w:rFonts w:cstheme="minorHAnsi"/>
                <w:sz w:val="20"/>
                <w:szCs w:val="20"/>
                <w:rPrChange w:id="6438" w:author="Στάθης Καπ" w:date="2023-02-02T17:47:00Z">
                  <w:rPr>
                    <w:del w:id="6439" w:author="Στάθης Καπ" w:date="2023-02-27T01:59:00Z"/>
                    <w:rFonts w:cstheme="minorHAnsi"/>
                    <w:sz w:val="18"/>
                    <w:szCs w:val="18"/>
                  </w:rPr>
                </w:rPrChange>
              </w:rPr>
            </w:pPr>
            <w:del w:id="6440" w:author="Στάθης Καπ" w:date="2023-02-27T01:59:00Z">
              <w:r w:rsidRPr="00A21C84" w:rsidDel="001E2354">
                <w:rPr>
                  <w:sz w:val="20"/>
                  <w:szCs w:val="20"/>
                  <w:rPrChange w:id="6441" w:author="Στάθης Καπ" w:date="2023-02-02T17:47:00Z">
                    <w:rPr/>
                  </w:rPrChange>
                </w:rPr>
                <w:delText>1134</w:delText>
              </w:r>
            </w:del>
          </w:p>
        </w:tc>
        <w:tc>
          <w:tcPr>
            <w:tcW w:w="1690" w:type="dxa"/>
          </w:tcPr>
          <w:p w14:paraId="61DC315C" w14:textId="12655799" w:rsidR="007456DB" w:rsidRPr="00A21C84" w:rsidDel="001E2354" w:rsidRDefault="007456DB" w:rsidP="007456DB">
            <w:pPr>
              <w:rPr>
                <w:del w:id="6442" w:author="Στάθης Καπ" w:date="2023-02-27T01:59:00Z"/>
                <w:rFonts w:cstheme="minorHAnsi"/>
                <w:sz w:val="20"/>
                <w:szCs w:val="20"/>
                <w:rPrChange w:id="6443" w:author="Στάθης Καπ" w:date="2023-02-02T17:47:00Z">
                  <w:rPr>
                    <w:del w:id="6444" w:author="Στάθης Καπ" w:date="2023-02-27T01:59:00Z"/>
                    <w:rFonts w:cstheme="minorHAnsi"/>
                    <w:sz w:val="18"/>
                    <w:szCs w:val="18"/>
                  </w:rPr>
                </w:rPrChange>
              </w:rPr>
            </w:pPr>
            <w:del w:id="6445" w:author="Στάθης Καπ" w:date="2023-02-27T01:59:00Z">
              <w:r w:rsidRPr="00A21C84" w:rsidDel="001E2354">
                <w:rPr>
                  <w:sz w:val="20"/>
                  <w:szCs w:val="20"/>
                  <w:rPrChange w:id="6446" w:author="Στάθης Καπ" w:date="2023-02-02T17:47:00Z">
                    <w:rPr/>
                  </w:rPrChange>
                </w:rPr>
                <w:delText>1004</w:delText>
              </w:r>
            </w:del>
          </w:p>
        </w:tc>
        <w:tc>
          <w:tcPr>
            <w:tcW w:w="1428" w:type="dxa"/>
          </w:tcPr>
          <w:p w14:paraId="575E7A86" w14:textId="6C87BF0F" w:rsidR="007456DB" w:rsidRPr="00A21C84" w:rsidDel="001E2354" w:rsidRDefault="007456DB" w:rsidP="007456DB">
            <w:pPr>
              <w:rPr>
                <w:del w:id="6447" w:author="Στάθης Καπ" w:date="2023-02-27T01:59:00Z"/>
                <w:rFonts w:cstheme="minorHAnsi"/>
                <w:sz w:val="20"/>
                <w:szCs w:val="20"/>
                <w:rPrChange w:id="6448" w:author="Στάθης Καπ" w:date="2023-02-02T17:47:00Z">
                  <w:rPr>
                    <w:del w:id="6449" w:author="Στάθης Καπ" w:date="2023-02-27T01:59:00Z"/>
                    <w:rFonts w:cstheme="minorHAnsi"/>
                    <w:sz w:val="18"/>
                    <w:szCs w:val="18"/>
                  </w:rPr>
                </w:rPrChange>
              </w:rPr>
            </w:pPr>
            <w:del w:id="6450" w:author="Στάθης Καπ" w:date="2023-02-27T01:59:00Z">
              <w:r w:rsidRPr="00A21C84" w:rsidDel="001E2354">
                <w:rPr>
                  <w:sz w:val="20"/>
                  <w:szCs w:val="20"/>
                  <w:rPrChange w:id="6451" w:author="Στάθης Καπ" w:date="2023-02-02T17:47:00Z">
                    <w:rPr/>
                  </w:rPrChange>
                </w:rPr>
                <w:delText>1054</w:delText>
              </w:r>
            </w:del>
          </w:p>
        </w:tc>
        <w:tc>
          <w:tcPr>
            <w:tcW w:w="1428" w:type="dxa"/>
          </w:tcPr>
          <w:p w14:paraId="5E8F5A4B" w14:textId="20546D01" w:rsidR="007456DB" w:rsidRPr="00A21C84" w:rsidDel="001E2354" w:rsidRDefault="007456DB" w:rsidP="007456DB">
            <w:pPr>
              <w:rPr>
                <w:del w:id="6452" w:author="Στάθης Καπ" w:date="2023-02-27T01:59:00Z"/>
                <w:rFonts w:cstheme="minorHAnsi"/>
                <w:sz w:val="20"/>
                <w:szCs w:val="20"/>
                <w:rPrChange w:id="6453" w:author="Στάθης Καπ" w:date="2023-02-02T17:47:00Z">
                  <w:rPr>
                    <w:del w:id="6454" w:author="Στάθης Καπ" w:date="2023-02-27T01:59:00Z"/>
                    <w:rFonts w:cstheme="minorHAnsi"/>
                    <w:sz w:val="18"/>
                    <w:szCs w:val="18"/>
                  </w:rPr>
                </w:rPrChange>
              </w:rPr>
            </w:pPr>
            <w:del w:id="6455" w:author="Στάθης Καπ" w:date="2023-02-27T01:59:00Z">
              <w:r w:rsidRPr="00A21C84" w:rsidDel="001E2354">
                <w:rPr>
                  <w:sz w:val="20"/>
                  <w:szCs w:val="20"/>
                  <w:rPrChange w:id="6456" w:author="Στάθης Καπ" w:date="2023-02-02T17:47:00Z">
                    <w:rPr/>
                  </w:rPrChange>
                </w:rPr>
                <w:delText>2.532</w:delText>
              </w:r>
            </w:del>
          </w:p>
        </w:tc>
        <w:tc>
          <w:tcPr>
            <w:tcW w:w="1428" w:type="dxa"/>
          </w:tcPr>
          <w:p w14:paraId="3C87D380" w14:textId="62F57B13" w:rsidR="007456DB" w:rsidRPr="00A21C84" w:rsidDel="001E2354" w:rsidRDefault="007456DB" w:rsidP="007456DB">
            <w:pPr>
              <w:rPr>
                <w:del w:id="6457" w:author="Στάθης Καπ" w:date="2023-02-27T01:59:00Z"/>
                <w:rFonts w:cstheme="minorHAnsi"/>
                <w:sz w:val="20"/>
                <w:szCs w:val="20"/>
                <w:rPrChange w:id="6458" w:author="Στάθης Καπ" w:date="2023-02-02T17:47:00Z">
                  <w:rPr>
                    <w:del w:id="6459" w:author="Στάθης Καπ" w:date="2023-02-27T01:59:00Z"/>
                    <w:rFonts w:cstheme="minorHAnsi"/>
                    <w:sz w:val="18"/>
                    <w:szCs w:val="18"/>
                  </w:rPr>
                </w:rPrChange>
              </w:rPr>
            </w:pPr>
            <w:del w:id="6460" w:author="Στάθης Καπ" w:date="2023-02-27T01:59:00Z">
              <w:r w:rsidRPr="00A21C84" w:rsidDel="001E2354">
                <w:rPr>
                  <w:sz w:val="20"/>
                  <w:szCs w:val="20"/>
                  <w:rPrChange w:id="6461" w:author="Στάθης Καπ" w:date="2023-02-02T17:47:00Z">
                    <w:rPr/>
                  </w:rPrChange>
                </w:rPr>
                <w:delText>61</w:delText>
              </w:r>
            </w:del>
          </w:p>
        </w:tc>
      </w:tr>
      <w:tr w:rsidR="007456DB" w:rsidDel="001E2354" w14:paraId="64D26887" w14:textId="0C742386" w:rsidTr="00AA2735">
        <w:trPr>
          <w:jc w:val="center"/>
          <w:del w:id="6462" w:author="Στάθης Καπ" w:date="2023-02-27T01:59:00Z"/>
        </w:trPr>
        <w:tc>
          <w:tcPr>
            <w:tcW w:w="1427" w:type="dxa"/>
          </w:tcPr>
          <w:p w14:paraId="718C2BF2" w14:textId="260D40C8" w:rsidR="007456DB" w:rsidRPr="00A21C84" w:rsidDel="001E2354" w:rsidRDefault="007456DB" w:rsidP="007456DB">
            <w:pPr>
              <w:rPr>
                <w:del w:id="6463" w:author="Στάθης Καπ" w:date="2023-02-27T01:59:00Z"/>
                <w:rFonts w:cstheme="minorHAnsi"/>
                <w:sz w:val="20"/>
                <w:szCs w:val="20"/>
                <w:rPrChange w:id="6464" w:author="Στάθης Καπ" w:date="2023-02-02T17:47:00Z">
                  <w:rPr>
                    <w:del w:id="6465" w:author="Στάθης Καπ" w:date="2023-02-27T01:59:00Z"/>
                    <w:rFonts w:cstheme="minorHAnsi"/>
                    <w:sz w:val="18"/>
                    <w:szCs w:val="18"/>
                  </w:rPr>
                </w:rPrChange>
              </w:rPr>
            </w:pPr>
            <w:del w:id="6466" w:author="Στάθης Καπ" w:date="2023-02-27T01:59:00Z">
              <w:r w:rsidRPr="00A21C84" w:rsidDel="001E2354">
                <w:rPr>
                  <w:rFonts w:cstheme="minorHAnsi"/>
                  <w:sz w:val="20"/>
                  <w:szCs w:val="20"/>
                  <w:rPrChange w:id="6467" w:author="Στάθης Καπ" w:date="2023-02-02T17:47:00Z">
                    <w:rPr>
                      <w:rFonts w:cstheme="minorHAnsi"/>
                      <w:sz w:val="18"/>
                      <w:szCs w:val="18"/>
                    </w:rPr>
                  </w:rPrChange>
                </w:rPr>
                <w:delText>pr11</w:delText>
              </w:r>
            </w:del>
          </w:p>
        </w:tc>
        <w:tc>
          <w:tcPr>
            <w:tcW w:w="1427" w:type="dxa"/>
          </w:tcPr>
          <w:p w14:paraId="297EE537" w14:textId="391A9681" w:rsidR="007456DB" w:rsidRPr="00A21C84" w:rsidDel="001E2354" w:rsidRDefault="007456DB" w:rsidP="007456DB">
            <w:pPr>
              <w:rPr>
                <w:del w:id="6468" w:author="Στάθης Καπ" w:date="2023-02-27T01:59:00Z"/>
                <w:rFonts w:cstheme="minorHAnsi"/>
                <w:sz w:val="20"/>
                <w:szCs w:val="20"/>
                <w:rPrChange w:id="6469" w:author="Στάθης Καπ" w:date="2023-02-02T17:47:00Z">
                  <w:rPr>
                    <w:del w:id="6470" w:author="Στάθης Καπ" w:date="2023-02-27T01:59:00Z"/>
                    <w:rFonts w:cstheme="minorHAnsi"/>
                    <w:sz w:val="18"/>
                    <w:szCs w:val="18"/>
                  </w:rPr>
                </w:rPrChange>
              </w:rPr>
            </w:pPr>
            <w:del w:id="6471" w:author="Στάθης Καπ" w:date="2023-02-27T01:59:00Z">
              <w:r w:rsidRPr="00A21C84" w:rsidDel="001E2354">
                <w:rPr>
                  <w:sz w:val="20"/>
                  <w:szCs w:val="20"/>
                  <w:rPrChange w:id="6472" w:author="Στάθης Καπ" w:date="2023-02-02T17:47:00Z">
                    <w:rPr/>
                  </w:rPrChange>
                </w:rPr>
                <w:delText>566</w:delText>
              </w:r>
            </w:del>
          </w:p>
        </w:tc>
        <w:tc>
          <w:tcPr>
            <w:tcW w:w="1690" w:type="dxa"/>
          </w:tcPr>
          <w:p w14:paraId="042C4407" w14:textId="1DDA0099" w:rsidR="007456DB" w:rsidRPr="00A21C84" w:rsidDel="001E2354" w:rsidRDefault="007456DB" w:rsidP="007456DB">
            <w:pPr>
              <w:rPr>
                <w:del w:id="6473" w:author="Στάθης Καπ" w:date="2023-02-27T01:59:00Z"/>
                <w:rFonts w:cstheme="minorHAnsi"/>
                <w:sz w:val="20"/>
                <w:szCs w:val="20"/>
                <w:rPrChange w:id="6474" w:author="Στάθης Καπ" w:date="2023-02-02T17:47:00Z">
                  <w:rPr>
                    <w:del w:id="6475" w:author="Στάθης Καπ" w:date="2023-02-27T01:59:00Z"/>
                    <w:rFonts w:cstheme="minorHAnsi"/>
                    <w:sz w:val="18"/>
                    <w:szCs w:val="18"/>
                  </w:rPr>
                </w:rPrChange>
              </w:rPr>
            </w:pPr>
            <w:del w:id="6476" w:author="Στάθης Καπ" w:date="2023-02-27T01:59:00Z">
              <w:r w:rsidRPr="00A21C84" w:rsidDel="001E2354">
                <w:rPr>
                  <w:sz w:val="20"/>
                  <w:szCs w:val="20"/>
                  <w:rPrChange w:id="6477" w:author="Στάθης Καπ" w:date="2023-02-02T17:47:00Z">
                    <w:rPr/>
                  </w:rPrChange>
                </w:rPr>
                <w:delText>542</w:delText>
              </w:r>
            </w:del>
          </w:p>
        </w:tc>
        <w:tc>
          <w:tcPr>
            <w:tcW w:w="1428" w:type="dxa"/>
          </w:tcPr>
          <w:p w14:paraId="313A7A3D" w14:textId="269CE542" w:rsidR="007456DB" w:rsidRPr="00A21C84" w:rsidDel="001E2354" w:rsidRDefault="007456DB" w:rsidP="007456DB">
            <w:pPr>
              <w:rPr>
                <w:del w:id="6478" w:author="Στάθης Καπ" w:date="2023-02-27T01:59:00Z"/>
                <w:rFonts w:cstheme="minorHAnsi"/>
                <w:sz w:val="20"/>
                <w:szCs w:val="20"/>
                <w:rPrChange w:id="6479" w:author="Στάθης Καπ" w:date="2023-02-02T17:47:00Z">
                  <w:rPr>
                    <w:del w:id="6480" w:author="Στάθης Καπ" w:date="2023-02-27T01:59:00Z"/>
                    <w:rFonts w:cstheme="minorHAnsi"/>
                    <w:sz w:val="18"/>
                    <w:szCs w:val="18"/>
                  </w:rPr>
                </w:rPrChange>
              </w:rPr>
            </w:pPr>
            <w:del w:id="6481" w:author="Στάθης Καπ" w:date="2023-02-27T01:59:00Z">
              <w:r w:rsidRPr="00A21C84" w:rsidDel="001E2354">
                <w:rPr>
                  <w:sz w:val="20"/>
                  <w:szCs w:val="20"/>
                  <w:rPrChange w:id="6482" w:author="Στάθης Καπ" w:date="2023-02-02T17:47:00Z">
                    <w:rPr/>
                  </w:rPrChange>
                </w:rPr>
                <w:delText>524</w:delText>
              </w:r>
            </w:del>
          </w:p>
        </w:tc>
        <w:tc>
          <w:tcPr>
            <w:tcW w:w="1428" w:type="dxa"/>
          </w:tcPr>
          <w:p w14:paraId="2B704AC1" w14:textId="4E3D18F7" w:rsidR="007456DB" w:rsidRPr="00A21C84" w:rsidDel="001E2354" w:rsidRDefault="007456DB" w:rsidP="007456DB">
            <w:pPr>
              <w:rPr>
                <w:del w:id="6483" w:author="Στάθης Καπ" w:date="2023-02-27T01:59:00Z"/>
                <w:rFonts w:cstheme="minorHAnsi"/>
                <w:sz w:val="20"/>
                <w:szCs w:val="20"/>
                <w:rPrChange w:id="6484" w:author="Στάθης Καπ" w:date="2023-02-02T17:47:00Z">
                  <w:rPr>
                    <w:del w:id="6485" w:author="Στάθης Καπ" w:date="2023-02-27T01:59:00Z"/>
                    <w:rFonts w:cstheme="minorHAnsi"/>
                    <w:sz w:val="18"/>
                    <w:szCs w:val="18"/>
                  </w:rPr>
                </w:rPrChange>
              </w:rPr>
            </w:pPr>
            <w:del w:id="6486" w:author="Στάθης Καπ" w:date="2023-02-27T01:59:00Z">
              <w:r w:rsidRPr="00A21C84" w:rsidDel="001E2354">
                <w:rPr>
                  <w:sz w:val="20"/>
                  <w:szCs w:val="20"/>
                  <w:rPrChange w:id="6487" w:author="Στάθης Καπ" w:date="2023-02-02T17:47:00Z">
                    <w:rPr/>
                  </w:rPrChange>
                </w:rPr>
                <w:delText>0.097</w:delText>
              </w:r>
            </w:del>
          </w:p>
        </w:tc>
        <w:tc>
          <w:tcPr>
            <w:tcW w:w="1428" w:type="dxa"/>
          </w:tcPr>
          <w:p w14:paraId="0DF0AABA" w14:textId="5755AA53" w:rsidR="007456DB" w:rsidRPr="00A21C84" w:rsidDel="001E2354" w:rsidRDefault="007456DB" w:rsidP="007456DB">
            <w:pPr>
              <w:rPr>
                <w:del w:id="6488" w:author="Στάθης Καπ" w:date="2023-02-27T01:59:00Z"/>
                <w:rFonts w:cstheme="minorHAnsi"/>
                <w:sz w:val="20"/>
                <w:szCs w:val="20"/>
                <w:rPrChange w:id="6489" w:author="Στάθης Καπ" w:date="2023-02-02T17:47:00Z">
                  <w:rPr>
                    <w:del w:id="6490" w:author="Στάθης Καπ" w:date="2023-02-27T01:59:00Z"/>
                    <w:rFonts w:cstheme="minorHAnsi"/>
                    <w:sz w:val="18"/>
                    <w:szCs w:val="18"/>
                  </w:rPr>
                </w:rPrChange>
              </w:rPr>
            </w:pPr>
            <w:del w:id="6491" w:author="Στάθης Καπ" w:date="2023-02-27T01:59:00Z">
              <w:r w:rsidRPr="00A21C84" w:rsidDel="001E2354">
                <w:rPr>
                  <w:sz w:val="20"/>
                  <w:szCs w:val="20"/>
                  <w:rPrChange w:id="6492" w:author="Στάθης Καπ" w:date="2023-02-02T17:47:00Z">
                    <w:rPr/>
                  </w:rPrChange>
                </w:rPr>
                <w:delText>36</w:delText>
              </w:r>
            </w:del>
          </w:p>
        </w:tc>
      </w:tr>
      <w:tr w:rsidR="007456DB" w:rsidDel="001E2354" w14:paraId="3F48A30B" w14:textId="2EB3166F" w:rsidTr="00AA2735">
        <w:trPr>
          <w:jc w:val="center"/>
          <w:del w:id="6493" w:author="Στάθης Καπ" w:date="2023-02-27T01:59:00Z"/>
        </w:trPr>
        <w:tc>
          <w:tcPr>
            <w:tcW w:w="1427" w:type="dxa"/>
          </w:tcPr>
          <w:p w14:paraId="7700DD67" w14:textId="74AC5EF8" w:rsidR="007456DB" w:rsidRPr="00A21C84" w:rsidDel="001E2354" w:rsidRDefault="007456DB" w:rsidP="007456DB">
            <w:pPr>
              <w:rPr>
                <w:del w:id="6494" w:author="Στάθης Καπ" w:date="2023-02-27T01:59:00Z"/>
                <w:rFonts w:cstheme="minorHAnsi"/>
                <w:sz w:val="20"/>
                <w:szCs w:val="20"/>
                <w:rPrChange w:id="6495" w:author="Στάθης Καπ" w:date="2023-02-02T17:47:00Z">
                  <w:rPr>
                    <w:del w:id="6496" w:author="Στάθης Καπ" w:date="2023-02-27T01:59:00Z"/>
                    <w:rFonts w:cstheme="minorHAnsi"/>
                    <w:sz w:val="18"/>
                    <w:szCs w:val="18"/>
                  </w:rPr>
                </w:rPrChange>
              </w:rPr>
            </w:pPr>
            <w:del w:id="6497" w:author="Στάθης Καπ" w:date="2023-02-27T01:59:00Z">
              <w:r w:rsidRPr="00A21C84" w:rsidDel="001E2354">
                <w:rPr>
                  <w:rFonts w:cstheme="minorHAnsi"/>
                  <w:sz w:val="20"/>
                  <w:szCs w:val="20"/>
                  <w:rPrChange w:id="6498" w:author="Στάθης Καπ" w:date="2023-02-02T17:47:00Z">
                    <w:rPr>
                      <w:rFonts w:cstheme="minorHAnsi"/>
                      <w:sz w:val="18"/>
                      <w:szCs w:val="18"/>
                    </w:rPr>
                  </w:rPrChange>
                </w:rPr>
                <w:delText>pr12</w:delText>
              </w:r>
            </w:del>
          </w:p>
        </w:tc>
        <w:tc>
          <w:tcPr>
            <w:tcW w:w="1427" w:type="dxa"/>
          </w:tcPr>
          <w:p w14:paraId="773ABADD" w14:textId="6BED7514" w:rsidR="007456DB" w:rsidRPr="00A21C84" w:rsidDel="001E2354" w:rsidRDefault="007456DB" w:rsidP="007456DB">
            <w:pPr>
              <w:rPr>
                <w:del w:id="6499" w:author="Στάθης Καπ" w:date="2023-02-27T01:59:00Z"/>
                <w:rFonts w:cstheme="minorHAnsi"/>
                <w:sz w:val="20"/>
                <w:szCs w:val="20"/>
                <w:rPrChange w:id="6500" w:author="Στάθης Καπ" w:date="2023-02-02T17:47:00Z">
                  <w:rPr>
                    <w:del w:id="6501" w:author="Στάθης Καπ" w:date="2023-02-27T01:59:00Z"/>
                    <w:rFonts w:cstheme="minorHAnsi"/>
                    <w:sz w:val="18"/>
                    <w:szCs w:val="18"/>
                  </w:rPr>
                </w:rPrChange>
              </w:rPr>
            </w:pPr>
            <w:del w:id="6502" w:author="Στάθης Καπ" w:date="2023-02-27T01:59:00Z">
              <w:r w:rsidRPr="00A21C84" w:rsidDel="001E2354">
                <w:rPr>
                  <w:sz w:val="20"/>
                  <w:szCs w:val="20"/>
                  <w:rPrChange w:id="6503" w:author="Στάθης Καπ" w:date="2023-02-02T17:47:00Z">
                    <w:rPr/>
                  </w:rPrChange>
                </w:rPr>
                <w:delText>774</w:delText>
              </w:r>
            </w:del>
          </w:p>
        </w:tc>
        <w:tc>
          <w:tcPr>
            <w:tcW w:w="1690" w:type="dxa"/>
          </w:tcPr>
          <w:p w14:paraId="231FB9A1" w14:textId="23DD187C" w:rsidR="007456DB" w:rsidRPr="00A21C84" w:rsidDel="001E2354" w:rsidRDefault="007456DB" w:rsidP="007456DB">
            <w:pPr>
              <w:rPr>
                <w:del w:id="6504" w:author="Στάθης Καπ" w:date="2023-02-27T01:59:00Z"/>
                <w:rFonts w:cstheme="minorHAnsi"/>
                <w:sz w:val="20"/>
                <w:szCs w:val="20"/>
                <w:rPrChange w:id="6505" w:author="Στάθης Καπ" w:date="2023-02-02T17:47:00Z">
                  <w:rPr>
                    <w:del w:id="6506" w:author="Στάθης Καπ" w:date="2023-02-27T01:59:00Z"/>
                    <w:rFonts w:cstheme="minorHAnsi"/>
                    <w:sz w:val="18"/>
                    <w:szCs w:val="18"/>
                  </w:rPr>
                </w:rPrChange>
              </w:rPr>
            </w:pPr>
            <w:del w:id="6507" w:author="Στάθης Καπ" w:date="2023-02-27T01:59:00Z">
              <w:r w:rsidRPr="00A21C84" w:rsidDel="001E2354">
                <w:rPr>
                  <w:sz w:val="20"/>
                  <w:szCs w:val="20"/>
                  <w:rPrChange w:id="6508" w:author="Στάθης Καπ" w:date="2023-02-02T17:47:00Z">
                    <w:rPr/>
                  </w:rPrChange>
                </w:rPr>
                <w:delText>727</w:delText>
              </w:r>
            </w:del>
          </w:p>
        </w:tc>
        <w:tc>
          <w:tcPr>
            <w:tcW w:w="1428" w:type="dxa"/>
          </w:tcPr>
          <w:p w14:paraId="13212D62" w14:textId="6632FE34" w:rsidR="007456DB" w:rsidRPr="00A21C84" w:rsidDel="001E2354" w:rsidRDefault="007456DB" w:rsidP="007456DB">
            <w:pPr>
              <w:rPr>
                <w:del w:id="6509" w:author="Στάθης Καπ" w:date="2023-02-27T01:59:00Z"/>
                <w:rFonts w:cstheme="minorHAnsi"/>
                <w:sz w:val="20"/>
                <w:szCs w:val="20"/>
                <w:rPrChange w:id="6510" w:author="Στάθης Καπ" w:date="2023-02-02T17:47:00Z">
                  <w:rPr>
                    <w:del w:id="6511" w:author="Στάθης Καπ" w:date="2023-02-27T01:59:00Z"/>
                    <w:rFonts w:cstheme="minorHAnsi"/>
                    <w:sz w:val="18"/>
                    <w:szCs w:val="18"/>
                  </w:rPr>
                </w:rPrChange>
              </w:rPr>
            </w:pPr>
            <w:del w:id="6512" w:author="Στάθης Καπ" w:date="2023-02-27T01:59:00Z">
              <w:r w:rsidRPr="00A21C84" w:rsidDel="001E2354">
                <w:rPr>
                  <w:sz w:val="20"/>
                  <w:szCs w:val="20"/>
                  <w:rPrChange w:id="6513" w:author="Στάθης Καπ" w:date="2023-02-02T17:47:00Z">
                    <w:rPr/>
                  </w:rPrChange>
                </w:rPr>
                <w:delText>710</w:delText>
              </w:r>
            </w:del>
          </w:p>
        </w:tc>
        <w:tc>
          <w:tcPr>
            <w:tcW w:w="1428" w:type="dxa"/>
          </w:tcPr>
          <w:p w14:paraId="7AD6BE8C" w14:textId="68D78ADC" w:rsidR="007456DB" w:rsidRPr="00A21C84" w:rsidDel="001E2354" w:rsidRDefault="007456DB" w:rsidP="007456DB">
            <w:pPr>
              <w:rPr>
                <w:del w:id="6514" w:author="Στάθης Καπ" w:date="2023-02-27T01:59:00Z"/>
                <w:rFonts w:cstheme="minorHAnsi"/>
                <w:sz w:val="20"/>
                <w:szCs w:val="20"/>
                <w:rPrChange w:id="6515" w:author="Στάθης Καπ" w:date="2023-02-02T17:47:00Z">
                  <w:rPr>
                    <w:del w:id="6516" w:author="Στάθης Καπ" w:date="2023-02-27T01:59:00Z"/>
                    <w:rFonts w:cstheme="minorHAnsi"/>
                    <w:sz w:val="18"/>
                    <w:szCs w:val="18"/>
                  </w:rPr>
                </w:rPrChange>
              </w:rPr>
            </w:pPr>
            <w:del w:id="6517" w:author="Στάθης Καπ" w:date="2023-02-27T01:59:00Z">
              <w:r w:rsidRPr="00A21C84" w:rsidDel="001E2354">
                <w:rPr>
                  <w:sz w:val="20"/>
                  <w:szCs w:val="20"/>
                  <w:rPrChange w:id="6518" w:author="Στάθης Καπ" w:date="2023-02-02T17:47:00Z">
                    <w:rPr/>
                  </w:rPrChange>
                </w:rPr>
                <w:delText>0.359</w:delText>
              </w:r>
            </w:del>
          </w:p>
        </w:tc>
        <w:tc>
          <w:tcPr>
            <w:tcW w:w="1428" w:type="dxa"/>
          </w:tcPr>
          <w:p w14:paraId="1B58F8AC" w14:textId="3436A05E" w:rsidR="007456DB" w:rsidRPr="00A21C84" w:rsidDel="001E2354" w:rsidRDefault="007456DB" w:rsidP="007456DB">
            <w:pPr>
              <w:rPr>
                <w:del w:id="6519" w:author="Στάθης Καπ" w:date="2023-02-27T01:59:00Z"/>
                <w:rFonts w:cstheme="minorHAnsi"/>
                <w:sz w:val="20"/>
                <w:szCs w:val="20"/>
                <w:rPrChange w:id="6520" w:author="Στάθης Καπ" w:date="2023-02-02T17:47:00Z">
                  <w:rPr>
                    <w:del w:id="6521" w:author="Στάθης Καπ" w:date="2023-02-27T01:59:00Z"/>
                    <w:rFonts w:cstheme="minorHAnsi"/>
                    <w:sz w:val="18"/>
                    <w:szCs w:val="18"/>
                  </w:rPr>
                </w:rPrChange>
              </w:rPr>
            </w:pPr>
            <w:del w:id="6522" w:author="Στάθης Καπ" w:date="2023-02-27T01:59:00Z">
              <w:r w:rsidRPr="00A21C84" w:rsidDel="001E2354">
                <w:rPr>
                  <w:sz w:val="20"/>
                  <w:szCs w:val="20"/>
                  <w:rPrChange w:id="6523" w:author="Στάθης Καπ" w:date="2023-02-02T17:47:00Z">
                    <w:rPr/>
                  </w:rPrChange>
                </w:rPr>
                <w:delText>41</w:delText>
              </w:r>
            </w:del>
          </w:p>
        </w:tc>
      </w:tr>
      <w:tr w:rsidR="007456DB" w:rsidDel="001E2354" w14:paraId="2AE5130E" w14:textId="419E44CA" w:rsidTr="00AA2735">
        <w:trPr>
          <w:jc w:val="center"/>
          <w:del w:id="6524" w:author="Στάθης Καπ" w:date="2023-02-27T01:59:00Z"/>
        </w:trPr>
        <w:tc>
          <w:tcPr>
            <w:tcW w:w="1427" w:type="dxa"/>
          </w:tcPr>
          <w:p w14:paraId="60A3BE8D" w14:textId="1DA4761E" w:rsidR="007456DB" w:rsidRPr="00A21C84" w:rsidDel="001E2354" w:rsidRDefault="007456DB" w:rsidP="007456DB">
            <w:pPr>
              <w:rPr>
                <w:del w:id="6525" w:author="Στάθης Καπ" w:date="2023-02-27T01:59:00Z"/>
                <w:rFonts w:cstheme="minorHAnsi"/>
                <w:sz w:val="20"/>
                <w:szCs w:val="20"/>
                <w:rPrChange w:id="6526" w:author="Στάθης Καπ" w:date="2023-02-02T17:47:00Z">
                  <w:rPr>
                    <w:del w:id="6527" w:author="Στάθης Καπ" w:date="2023-02-27T01:59:00Z"/>
                    <w:rFonts w:cstheme="minorHAnsi"/>
                    <w:sz w:val="18"/>
                    <w:szCs w:val="18"/>
                  </w:rPr>
                </w:rPrChange>
              </w:rPr>
            </w:pPr>
            <w:del w:id="6528" w:author="Στάθης Καπ" w:date="2023-02-27T01:59:00Z">
              <w:r w:rsidRPr="00A21C84" w:rsidDel="001E2354">
                <w:rPr>
                  <w:rFonts w:cstheme="minorHAnsi"/>
                  <w:sz w:val="20"/>
                  <w:szCs w:val="20"/>
                  <w:rPrChange w:id="6529" w:author="Στάθης Καπ" w:date="2023-02-02T17:47:00Z">
                    <w:rPr>
                      <w:rFonts w:cstheme="minorHAnsi"/>
                      <w:sz w:val="18"/>
                      <w:szCs w:val="18"/>
                    </w:rPr>
                  </w:rPrChange>
                </w:rPr>
                <w:delText>pr13</w:delText>
              </w:r>
            </w:del>
          </w:p>
        </w:tc>
        <w:tc>
          <w:tcPr>
            <w:tcW w:w="1427" w:type="dxa"/>
          </w:tcPr>
          <w:p w14:paraId="04D21419" w14:textId="3C1B80FC" w:rsidR="007456DB" w:rsidRPr="00A21C84" w:rsidDel="001E2354" w:rsidRDefault="007456DB" w:rsidP="007456DB">
            <w:pPr>
              <w:rPr>
                <w:del w:id="6530" w:author="Στάθης Καπ" w:date="2023-02-27T01:59:00Z"/>
                <w:rFonts w:cstheme="minorHAnsi"/>
                <w:sz w:val="20"/>
                <w:szCs w:val="20"/>
                <w:rPrChange w:id="6531" w:author="Στάθης Καπ" w:date="2023-02-02T17:47:00Z">
                  <w:rPr>
                    <w:del w:id="6532" w:author="Στάθης Καπ" w:date="2023-02-27T01:59:00Z"/>
                    <w:rFonts w:cstheme="minorHAnsi"/>
                    <w:sz w:val="18"/>
                    <w:szCs w:val="18"/>
                  </w:rPr>
                </w:rPrChange>
              </w:rPr>
            </w:pPr>
            <w:del w:id="6533" w:author="Στάθης Καπ" w:date="2023-02-27T01:59:00Z">
              <w:r w:rsidRPr="00A21C84" w:rsidDel="001E2354">
                <w:rPr>
                  <w:sz w:val="20"/>
                  <w:szCs w:val="20"/>
                  <w:rPrChange w:id="6534" w:author="Στάθης Καπ" w:date="2023-02-02T17:47:00Z">
                    <w:rPr/>
                  </w:rPrChange>
                </w:rPr>
                <w:delText>843</w:delText>
              </w:r>
            </w:del>
          </w:p>
        </w:tc>
        <w:tc>
          <w:tcPr>
            <w:tcW w:w="1690" w:type="dxa"/>
          </w:tcPr>
          <w:p w14:paraId="0A59B3A4" w14:textId="7BB6B53C" w:rsidR="007456DB" w:rsidRPr="00A21C84" w:rsidDel="001E2354" w:rsidRDefault="007456DB" w:rsidP="007456DB">
            <w:pPr>
              <w:rPr>
                <w:del w:id="6535" w:author="Στάθης Καπ" w:date="2023-02-27T01:59:00Z"/>
                <w:rFonts w:cstheme="minorHAnsi"/>
                <w:sz w:val="20"/>
                <w:szCs w:val="20"/>
                <w:rPrChange w:id="6536" w:author="Στάθης Καπ" w:date="2023-02-02T17:47:00Z">
                  <w:rPr>
                    <w:del w:id="6537" w:author="Στάθης Καπ" w:date="2023-02-27T01:59:00Z"/>
                    <w:rFonts w:cstheme="minorHAnsi"/>
                    <w:sz w:val="18"/>
                    <w:szCs w:val="18"/>
                  </w:rPr>
                </w:rPrChange>
              </w:rPr>
            </w:pPr>
            <w:del w:id="6538" w:author="Στάθης Καπ" w:date="2023-02-27T01:59:00Z">
              <w:r w:rsidRPr="00A21C84" w:rsidDel="001E2354">
                <w:rPr>
                  <w:sz w:val="20"/>
                  <w:szCs w:val="20"/>
                  <w:rPrChange w:id="6539" w:author="Στάθης Καπ" w:date="2023-02-02T17:47:00Z">
                    <w:rPr/>
                  </w:rPrChange>
                </w:rPr>
                <w:delText>757</w:delText>
              </w:r>
            </w:del>
          </w:p>
        </w:tc>
        <w:tc>
          <w:tcPr>
            <w:tcW w:w="1428" w:type="dxa"/>
          </w:tcPr>
          <w:p w14:paraId="2E4D42AB" w14:textId="434F7D4D" w:rsidR="007456DB" w:rsidRPr="00A21C84" w:rsidDel="001E2354" w:rsidRDefault="007456DB" w:rsidP="007456DB">
            <w:pPr>
              <w:rPr>
                <w:del w:id="6540" w:author="Στάθης Καπ" w:date="2023-02-27T01:59:00Z"/>
                <w:rFonts w:cstheme="minorHAnsi"/>
                <w:sz w:val="20"/>
                <w:szCs w:val="20"/>
                <w:rPrChange w:id="6541" w:author="Στάθης Καπ" w:date="2023-02-02T17:47:00Z">
                  <w:rPr>
                    <w:del w:id="6542" w:author="Στάθης Καπ" w:date="2023-02-27T01:59:00Z"/>
                    <w:rFonts w:cstheme="minorHAnsi"/>
                    <w:sz w:val="18"/>
                    <w:szCs w:val="18"/>
                  </w:rPr>
                </w:rPrChange>
              </w:rPr>
            </w:pPr>
            <w:del w:id="6543" w:author="Στάθης Καπ" w:date="2023-02-27T01:59:00Z">
              <w:r w:rsidRPr="00A21C84" w:rsidDel="001E2354">
                <w:rPr>
                  <w:sz w:val="20"/>
                  <w:szCs w:val="20"/>
                  <w:rPrChange w:id="6544" w:author="Στάθης Καπ" w:date="2023-02-02T17:47:00Z">
                    <w:rPr/>
                  </w:rPrChange>
                </w:rPr>
                <w:delText>750</w:delText>
              </w:r>
            </w:del>
          </w:p>
        </w:tc>
        <w:tc>
          <w:tcPr>
            <w:tcW w:w="1428" w:type="dxa"/>
          </w:tcPr>
          <w:p w14:paraId="6503546A" w14:textId="5D46BAEA" w:rsidR="007456DB" w:rsidRPr="00A21C84" w:rsidDel="001E2354" w:rsidRDefault="007456DB" w:rsidP="007456DB">
            <w:pPr>
              <w:rPr>
                <w:del w:id="6545" w:author="Στάθης Καπ" w:date="2023-02-27T01:59:00Z"/>
                <w:rFonts w:cstheme="minorHAnsi"/>
                <w:sz w:val="20"/>
                <w:szCs w:val="20"/>
                <w:rPrChange w:id="6546" w:author="Στάθης Καπ" w:date="2023-02-02T17:47:00Z">
                  <w:rPr>
                    <w:del w:id="6547" w:author="Στάθης Καπ" w:date="2023-02-27T01:59:00Z"/>
                    <w:rFonts w:cstheme="minorHAnsi"/>
                    <w:sz w:val="18"/>
                    <w:szCs w:val="18"/>
                  </w:rPr>
                </w:rPrChange>
              </w:rPr>
            </w:pPr>
            <w:del w:id="6548" w:author="Στάθης Καπ" w:date="2023-02-27T01:59:00Z">
              <w:r w:rsidRPr="00A21C84" w:rsidDel="001E2354">
                <w:rPr>
                  <w:sz w:val="20"/>
                  <w:szCs w:val="20"/>
                  <w:rPrChange w:id="6549" w:author="Στάθης Καπ" w:date="2023-02-02T17:47:00Z">
                    <w:rPr/>
                  </w:rPrChange>
                </w:rPr>
                <w:delText>0.702</w:delText>
              </w:r>
            </w:del>
          </w:p>
        </w:tc>
        <w:tc>
          <w:tcPr>
            <w:tcW w:w="1428" w:type="dxa"/>
          </w:tcPr>
          <w:p w14:paraId="4BCA4C7C" w14:textId="5461A907" w:rsidR="007456DB" w:rsidRPr="00A21C84" w:rsidDel="001E2354" w:rsidRDefault="007456DB" w:rsidP="007456DB">
            <w:pPr>
              <w:rPr>
                <w:del w:id="6550" w:author="Στάθης Καπ" w:date="2023-02-27T01:59:00Z"/>
                <w:rFonts w:cstheme="minorHAnsi"/>
                <w:sz w:val="20"/>
                <w:szCs w:val="20"/>
                <w:rPrChange w:id="6551" w:author="Στάθης Καπ" w:date="2023-02-02T17:47:00Z">
                  <w:rPr>
                    <w:del w:id="6552" w:author="Στάθης Καπ" w:date="2023-02-27T01:59:00Z"/>
                    <w:rFonts w:cstheme="minorHAnsi"/>
                    <w:sz w:val="18"/>
                    <w:szCs w:val="18"/>
                  </w:rPr>
                </w:rPrChange>
              </w:rPr>
            </w:pPr>
            <w:del w:id="6553" w:author="Στάθης Καπ" w:date="2023-02-27T01:59:00Z">
              <w:r w:rsidRPr="00A21C84" w:rsidDel="001E2354">
                <w:rPr>
                  <w:sz w:val="20"/>
                  <w:szCs w:val="20"/>
                  <w:rPrChange w:id="6554" w:author="Στάθης Καπ" w:date="2023-02-02T17:47:00Z">
                    <w:rPr/>
                  </w:rPrChange>
                </w:rPr>
                <w:delText>46</w:delText>
              </w:r>
            </w:del>
          </w:p>
        </w:tc>
      </w:tr>
      <w:tr w:rsidR="007456DB" w:rsidDel="001E2354" w14:paraId="4F42BFA5" w14:textId="77A3D652" w:rsidTr="00AA2735">
        <w:trPr>
          <w:jc w:val="center"/>
          <w:del w:id="6555" w:author="Στάθης Καπ" w:date="2023-02-27T01:59:00Z"/>
        </w:trPr>
        <w:tc>
          <w:tcPr>
            <w:tcW w:w="1427" w:type="dxa"/>
          </w:tcPr>
          <w:p w14:paraId="3118CA0B" w14:textId="78AEB070" w:rsidR="007456DB" w:rsidRPr="00A21C84" w:rsidDel="001E2354" w:rsidRDefault="007456DB" w:rsidP="007456DB">
            <w:pPr>
              <w:rPr>
                <w:del w:id="6556" w:author="Στάθης Καπ" w:date="2023-02-27T01:59:00Z"/>
                <w:rFonts w:cstheme="minorHAnsi"/>
                <w:sz w:val="20"/>
                <w:szCs w:val="20"/>
                <w:rPrChange w:id="6557" w:author="Στάθης Καπ" w:date="2023-02-02T17:47:00Z">
                  <w:rPr>
                    <w:del w:id="6558" w:author="Στάθης Καπ" w:date="2023-02-27T01:59:00Z"/>
                    <w:rFonts w:cstheme="minorHAnsi"/>
                    <w:sz w:val="18"/>
                    <w:szCs w:val="18"/>
                  </w:rPr>
                </w:rPrChange>
              </w:rPr>
            </w:pPr>
            <w:del w:id="6559" w:author="Στάθης Καπ" w:date="2023-02-27T01:59:00Z">
              <w:r w:rsidRPr="00A21C84" w:rsidDel="001E2354">
                <w:rPr>
                  <w:rFonts w:cstheme="minorHAnsi"/>
                  <w:sz w:val="20"/>
                  <w:szCs w:val="20"/>
                  <w:rPrChange w:id="6560" w:author="Στάθης Καπ" w:date="2023-02-02T17:47:00Z">
                    <w:rPr>
                      <w:rFonts w:cstheme="minorHAnsi"/>
                      <w:sz w:val="18"/>
                      <w:szCs w:val="18"/>
                    </w:rPr>
                  </w:rPrChange>
                </w:rPr>
                <w:delText>pr14</w:delText>
              </w:r>
            </w:del>
          </w:p>
        </w:tc>
        <w:tc>
          <w:tcPr>
            <w:tcW w:w="1427" w:type="dxa"/>
          </w:tcPr>
          <w:p w14:paraId="1F0BC630" w14:textId="68DD1F2D" w:rsidR="007456DB" w:rsidRPr="00A21C84" w:rsidDel="001E2354" w:rsidRDefault="007456DB" w:rsidP="007456DB">
            <w:pPr>
              <w:rPr>
                <w:del w:id="6561" w:author="Στάθης Καπ" w:date="2023-02-27T01:59:00Z"/>
                <w:rFonts w:cstheme="minorHAnsi"/>
                <w:sz w:val="20"/>
                <w:szCs w:val="20"/>
                <w:rPrChange w:id="6562" w:author="Στάθης Καπ" w:date="2023-02-02T17:47:00Z">
                  <w:rPr>
                    <w:del w:id="6563" w:author="Στάθης Καπ" w:date="2023-02-27T01:59:00Z"/>
                    <w:rFonts w:cstheme="minorHAnsi"/>
                    <w:sz w:val="18"/>
                    <w:szCs w:val="18"/>
                  </w:rPr>
                </w:rPrChange>
              </w:rPr>
            </w:pPr>
            <w:del w:id="6564" w:author="Στάθης Καπ" w:date="2023-02-27T01:59:00Z">
              <w:r w:rsidRPr="00A21C84" w:rsidDel="001E2354">
                <w:rPr>
                  <w:sz w:val="20"/>
                  <w:szCs w:val="20"/>
                  <w:rPrChange w:id="6565" w:author="Στάθης Καπ" w:date="2023-02-02T17:47:00Z">
                    <w:rPr/>
                  </w:rPrChange>
                </w:rPr>
                <w:delText>1017</w:delText>
              </w:r>
            </w:del>
          </w:p>
        </w:tc>
        <w:tc>
          <w:tcPr>
            <w:tcW w:w="1690" w:type="dxa"/>
          </w:tcPr>
          <w:p w14:paraId="21BEF023" w14:textId="15E2B152" w:rsidR="007456DB" w:rsidRPr="00A21C84" w:rsidDel="001E2354" w:rsidRDefault="007456DB" w:rsidP="007456DB">
            <w:pPr>
              <w:rPr>
                <w:del w:id="6566" w:author="Στάθης Καπ" w:date="2023-02-27T01:59:00Z"/>
                <w:rFonts w:cstheme="minorHAnsi"/>
                <w:sz w:val="20"/>
                <w:szCs w:val="20"/>
                <w:rPrChange w:id="6567" w:author="Στάθης Καπ" w:date="2023-02-02T17:47:00Z">
                  <w:rPr>
                    <w:del w:id="6568" w:author="Στάθης Καπ" w:date="2023-02-27T01:59:00Z"/>
                    <w:rFonts w:cstheme="minorHAnsi"/>
                    <w:sz w:val="18"/>
                    <w:szCs w:val="18"/>
                  </w:rPr>
                </w:rPrChange>
              </w:rPr>
            </w:pPr>
            <w:del w:id="6569" w:author="Στάθης Καπ" w:date="2023-02-27T01:59:00Z">
              <w:r w:rsidRPr="00A21C84" w:rsidDel="001E2354">
                <w:rPr>
                  <w:sz w:val="20"/>
                  <w:szCs w:val="20"/>
                  <w:rPrChange w:id="6570" w:author="Στάθης Καπ" w:date="2023-02-02T17:47:00Z">
                    <w:rPr/>
                  </w:rPrChange>
                </w:rPr>
                <w:delText>925</w:delText>
              </w:r>
            </w:del>
          </w:p>
        </w:tc>
        <w:tc>
          <w:tcPr>
            <w:tcW w:w="1428" w:type="dxa"/>
          </w:tcPr>
          <w:p w14:paraId="350F3A3E" w14:textId="445CF920" w:rsidR="007456DB" w:rsidRPr="00A21C84" w:rsidDel="001E2354" w:rsidRDefault="007456DB" w:rsidP="007456DB">
            <w:pPr>
              <w:rPr>
                <w:del w:id="6571" w:author="Στάθης Καπ" w:date="2023-02-27T01:59:00Z"/>
                <w:rFonts w:cstheme="minorHAnsi"/>
                <w:sz w:val="20"/>
                <w:szCs w:val="20"/>
                <w:rPrChange w:id="6572" w:author="Στάθης Καπ" w:date="2023-02-02T17:47:00Z">
                  <w:rPr>
                    <w:del w:id="6573" w:author="Στάθης Καπ" w:date="2023-02-27T01:59:00Z"/>
                    <w:rFonts w:cstheme="minorHAnsi"/>
                    <w:sz w:val="18"/>
                    <w:szCs w:val="18"/>
                  </w:rPr>
                </w:rPrChange>
              </w:rPr>
            </w:pPr>
            <w:del w:id="6574" w:author="Στάθης Καπ" w:date="2023-02-27T01:59:00Z">
              <w:r w:rsidRPr="00A21C84" w:rsidDel="001E2354">
                <w:rPr>
                  <w:sz w:val="20"/>
                  <w:szCs w:val="20"/>
                  <w:rPrChange w:id="6575" w:author="Στάθης Καπ" w:date="2023-02-02T17:47:00Z">
                    <w:rPr/>
                  </w:rPrChange>
                </w:rPr>
                <w:delText>898</w:delText>
              </w:r>
            </w:del>
          </w:p>
        </w:tc>
        <w:tc>
          <w:tcPr>
            <w:tcW w:w="1428" w:type="dxa"/>
          </w:tcPr>
          <w:p w14:paraId="243A39F6" w14:textId="24CC1092" w:rsidR="007456DB" w:rsidRPr="00A21C84" w:rsidDel="001E2354" w:rsidRDefault="007456DB" w:rsidP="007456DB">
            <w:pPr>
              <w:rPr>
                <w:del w:id="6576" w:author="Στάθης Καπ" w:date="2023-02-27T01:59:00Z"/>
                <w:rFonts w:cstheme="minorHAnsi"/>
                <w:sz w:val="20"/>
                <w:szCs w:val="20"/>
                <w:rPrChange w:id="6577" w:author="Στάθης Καπ" w:date="2023-02-02T17:47:00Z">
                  <w:rPr>
                    <w:del w:id="6578" w:author="Στάθης Καπ" w:date="2023-02-27T01:59:00Z"/>
                    <w:rFonts w:cstheme="minorHAnsi"/>
                    <w:sz w:val="18"/>
                    <w:szCs w:val="18"/>
                  </w:rPr>
                </w:rPrChange>
              </w:rPr>
            </w:pPr>
            <w:del w:id="6579" w:author="Στάθης Καπ" w:date="2023-02-27T01:59:00Z">
              <w:r w:rsidRPr="00A21C84" w:rsidDel="001E2354">
                <w:rPr>
                  <w:sz w:val="20"/>
                  <w:szCs w:val="20"/>
                  <w:rPrChange w:id="6580" w:author="Στάθης Καπ" w:date="2023-02-02T17:47:00Z">
                    <w:rPr/>
                  </w:rPrChange>
                </w:rPr>
                <w:delText>1.07</w:delText>
              </w:r>
            </w:del>
          </w:p>
        </w:tc>
        <w:tc>
          <w:tcPr>
            <w:tcW w:w="1428" w:type="dxa"/>
          </w:tcPr>
          <w:p w14:paraId="68CE593F" w14:textId="186862D2" w:rsidR="007456DB" w:rsidRPr="00A21C84" w:rsidDel="001E2354" w:rsidRDefault="007456DB" w:rsidP="007456DB">
            <w:pPr>
              <w:rPr>
                <w:del w:id="6581" w:author="Στάθης Καπ" w:date="2023-02-27T01:59:00Z"/>
                <w:rFonts w:cstheme="minorHAnsi"/>
                <w:sz w:val="20"/>
                <w:szCs w:val="20"/>
                <w:rPrChange w:id="6582" w:author="Στάθης Καπ" w:date="2023-02-02T17:47:00Z">
                  <w:rPr>
                    <w:del w:id="6583" w:author="Στάθης Καπ" w:date="2023-02-27T01:59:00Z"/>
                    <w:rFonts w:cstheme="minorHAnsi"/>
                    <w:sz w:val="18"/>
                    <w:szCs w:val="18"/>
                  </w:rPr>
                </w:rPrChange>
              </w:rPr>
            </w:pPr>
            <w:del w:id="6584" w:author="Στάθης Καπ" w:date="2023-02-27T01:59:00Z">
              <w:r w:rsidRPr="00A21C84" w:rsidDel="001E2354">
                <w:rPr>
                  <w:sz w:val="20"/>
                  <w:szCs w:val="20"/>
                  <w:rPrChange w:id="6585" w:author="Στάθης Καπ" w:date="2023-02-02T17:47:00Z">
                    <w:rPr/>
                  </w:rPrChange>
                </w:rPr>
                <w:delText>52</w:delText>
              </w:r>
            </w:del>
          </w:p>
        </w:tc>
      </w:tr>
      <w:tr w:rsidR="007456DB" w:rsidDel="001E2354" w14:paraId="78C76EFA" w14:textId="01BE4925" w:rsidTr="00AA2735">
        <w:trPr>
          <w:jc w:val="center"/>
          <w:del w:id="6586" w:author="Στάθης Καπ" w:date="2023-02-27T01:59:00Z"/>
        </w:trPr>
        <w:tc>
          <w:tcPr>
            <w:tcW w:w="1427" w:type="dxa"/>
          </w:tcPr>
          <w:p w14:paraId="4EBEFD26" w14:textId="4271F1AD" w:rsidR="007456DB" w:rsidRPr="00A21C84" w:rsidDel="001E2354" w:rsidRDefault="007456DB" w:rsidP="007456DB">
            <w:pPr>
              <w:rPr>
                <w:del w:id="6587" w:author="Στάθης Καπ" w:date="2023-02-27T01:59:00Z"/>
                <w:rFonts w:cstheme="minorHAnsi"/>
                <w:sz w:val="20"/>
                <w:szCs w:val="20"/>
                <w:rPrChange w:id="6588" w:author="Στάθης Καπ" w:date="2023-02-02T17:47:00Z">
                  <w:rPr>
                    <w:del w:id="6589" w:author="Στάθης Καπ" w:date="2023-02-27T01:59:00Z"/>
                    <w:rFonts w:cstheme="minorHAnsi"/>
                    <w:sz w:val="18"/>
                    <w:szCs w:val="18"/>
                  </w:rPr>
                </w:rPrChange>
              </w:rPr>
            </w:pPr>
            <w:del w:id="6590" w:author="Στάθης Καπ" w:date="2023-02-27T01:59:00Z">
              <w:r w:rsidRPr="00A21C84" w:rsidDel="001E2354">
                <w:rPr>
                  <w:rFonts w:cstheme="minorHAnsi"/>
                  <w:sz w:val="20"/>
                  <w:szCs w:val="20"/>
                  <w:rPrChange w:id="6591" w:author="Στάθης Καπ" w:date="2023-02-02T17:47:00Z">
                    <w:rPr>
                      <w:rFonts w:cstheme="minorHAnsi"/>
                      <w:sz w:val="18"/>
                      <w:szCs w:val="18"/>
                    </w:rPr>
                  </w:rPrChange>
                </w:rPr>
                <w:delText>pr15</w:delText>
              </w:r>
            </w:del>
          </w:p>
        </w:tc>
        <w:tc>
          <w:tcPr>
            <w:tcW w:w="1427" w:type="dxa"/>
          </w:tcPr>
          <w:p w14:paraId="10027D57" w14:textId="533AF627" w:rsidR="007456DB" w:rsidRPr="00A21C84" w:rsidDel="001E2354" w:rsidRDefault="007456DB" w:rsidP="007456DB">
            <w:pPr>
              <w:rPr>
                <w:del w:id="6592" w:author="Στάθης Καπ" w:date="2023-02-27T01:59:00Z"/>
                <w:rFonts w:cstheme="minorHAnsi"/>
                <w:sz w:val="20"/>
                <w:szCs w:val="20"/>
                <w:rPrChange w:id="6593" w:author="Στάθης Καπ" w:date="2023-02-02T17:47:00Z">
                  <w:rPr>
                    <w:del w:id="6594" w:author="Στάθης Καπ" w:date="2023-02-27T01:59:00Z"/>
                    <w:rFonts w:cstheme="minorHAnsi"/>
                    <w:sz w:val="18"/>
                    <w:szCs w:val="18"/>
                  </w:rPr>
                </w:rPrChange>
              </w:rPr>
            </w:pPr>
            <w:del w:id="6595" w:author="Στάθης Καπ" w:date="2023-02-27T01:59:00Z">
              <w:r w:rsidRPr="00A21C84" w:rsidDel="001E2354">
                <w:rPr>
                  <w:sz w:val="20"/>
                  <w:szCs w:val="20"/>
                  <w:rPrChange w:id="6596" w:author="Στάθης Καπ" w:date="2023-02-02T17:47:00Z">
                    <w:rPr/>
                  </w:rPrChange>
                </w:rPr>
                <w:delText>1220</w:delText>
              </w:r>
            </w:del>
          </w:p>
        </w:tc>
        <w:tc>
          <w:tcPr>
            <w:tcW w:w="1690" w:type="dxa"/>
          </w:tcPr>
          <w:p w14:paraId="4A8F209C" w14:textId="21DF51E4" w:rsidR="007456DB" w:rsidRPr="00A21C84" w:rsidDel="001E2354" w:rsidRDefault="007456DB" w:rsidP="007456DB">
            <w:pPr>
              <w:rPr>
                <w:del w:id="6597" w:author="Στάθης Καπ" w:date="2023-02-27T01:59:00Z"/>
                <w:rFonts w:cstheme="minorHAnsi"/>
                <w:sz w:val="20"/>
                <w:szCs w:val="20"/>
                <w:rPrChange w:id="6598" w:author="Στάθης Καπ" w:date="2023-02-02T17:47:00Z">
                  <w:rPr>
                    <w:del w:id="6599" w:author="Στάθης Καπ" w:date="2023-02-27T01:59:00Z"/>
                    <w:rFonts w:cstheme="minorHAnsi"/>
                    <w:sz w:val="18"/>
                    <w:szCs w:val="18"/>
                  </w:rPr>
                </w:rPrChange>
              </w:rPr>
            </w:pPr>
            <w:del w:id="6600" w:author="Στάθης Καπ" w:date="2023-02-27T01:59:00Z">
              <w:r w:rsidRPr="00A21C84" w:rsidDel="001E2354">
                <w:rPr>
                  <w:sz w:val="20"/>
                  <w:szCs w:val="20"/>
                  <w:rPrChange w:id="6601" w:author="Στάθης Καπ" w:date="2023-02-02T17:47:00Z">
                    <w:rPr/>
                  </w:rPrChange>
                </w:rPr>
                <w:delText>1126</w:delText>
              </w:r>
            </w:del>
          </w:p>
        </w:tc>
        <w:tc>
          <w:tcPr>
            <w:tcW w:w="1428" w:type="dxa"/>
          </w:tcPr>
          <w:p w14:paraId="6FE2EEBD" w14:textId="5B52A62A" w:rsidR="007456DB" w:rsidRPr="00A21C84" w:rsidDel="001E2354" w:rsidRDefault="007456DB" w:rsidP="007456DB">
            <w:pPr>
              <w:rPr>
                <w:del w:id="6602" w:author="Στάθης Καπ" w:date="2023-02-27T01:59:00Z"/>
                <w:rFonts w:cstheme="minorHAnsi"/>
                <w:sz w:val="20"/>
                <w:szCs w:val="20"/>
                <w:rPrChange w:id="6603" w:author="Στάθης Καπ" w:date="2023-02-02T17:47:00Z">
                  <w:rPr>
                    <w:del w:id="6604" w:author="Στάθης Καπ" w:date="2023-02-27T01:59:00Z"/>
                    <w:rFonts w:cstheme="minorHAnsi"/>
                    <w:sz w:val="18"/>
                    <w:szCs w:val="18"/>
                  </w:rPr>
                </w:rPrChange>
              </w:rPr>
            </w:pPr>
            <w:del w:id="6605" w:author="Στάθης Καπ" w:date="2023-02-27T01:59:00Z">
              <w:r w:rsidRPr="00A21C84" w:rsidDel="001E2354">
                <w:rPr>
                  <w:sz w:val="20"/>
                  <w:szCs w:val="20"/>
                  <w:rPrChange w:id="6606" w:author="Στάθης Καπ" w:date="2023-02-02T17:47:00Z">
                    <w:rPr/>
                  </w:rPrChange>
                </w:rPr>
                <w:delText>1068</w:delText>
              </w:r>
            </w:del>
          </w:p>
        </w:tc>
        <w:tc>
          <w:tcPr>
            <w:tcW w:w="1428" w:type="dxa"/>
          </w:tcPr>
          <w:p w14:paraId="6FEDC257" w14:textId="5B993062" w:rsidR="007456DB" w:rsidRPr="00A21C84" w:rsidDel="001E2354" w:rsidRDefault="007456DB" w:rsidP="007456DB">
            <w:pPr>
              <w:rPr>
                <w:del w:id="6607" w:author="Στάθης Καπ" w:date="2023-02-27T01:59:00Z"/>
                <w:rFonts w:cstheme="minorHAnsi"/>
                <w:sz w:val="20"/>
                <w:szCs w:val="20"/>
                <w:rPrChange w:id="6608" w:author="Στάθης Καπ" w:date="2023-02-02T17:47:00Z">
                  <w:rPr>
                    <w:del w:id="6609" w:author="Στάθης Καπ" w:date="2023-02-27T01:59:00Z"/>
                    <w:rFonts w:cstheme="minorHAnsi"/>
                    <w:sz w:val="18"/>
                    <w:szCs w:val="18"/>
                  </w:rPr>
                </w:rPrChange>
              </w:rPr>
            </w:pPr>
            <w:del w:id="6610" w:author="Στάθης Καπ" w:date="2023-02-27T01:59:00Z">
              <w:r w:rsidRPr="00A21C84" w:rsidDel="001E2354">
                <w:rPr>
                  <w:sz w:val="20"/>
                  <w:szCs w:val="20"/>
                  <w:rPrChange w:id="6611" w:author="Στάθης Καπ" w:date="2023-02-02T17:47:00Z">
                    <w:rPr/>
                  </w:rPrChange>
                </w:rPr>
                <w:delText>1.587</w:delText>
              </w:r>
            </w:del>
          </w:p>
        </w:tc>
        <w:tc>
          <w:tcPr>
            <w:tcW w:w="1428" w:type="dxa"/>
          </w:tcPr>
          <w:p w14:paraId="0F458336" w14:textId="5D64DEA5" w:rsidR="007456DB" w:rsidRPr="00A21C84" w:rsidDel="001E2354" w:rsidRDefault="007456DB" w:rsidP="007456DB">
            <w:pPr>
              <w:rPr>
                <w:del w:id="6612" w:author="Στάθης Καπ" w:date="2023-02-27T01:59:00Z"/>
                <w:rFonts w:cstheme="minorHAnsi"/>
                <w:sz w:val="20"/>
                <w:szCs w:val="20"/>
                <w:rPrChange w:id="6613" w:author="Στάθης Καπ" w:date="2023-02-02T17:47:00Z">
                  <w:rPr>
                    <w:del w:id="6614" w:author="Στάθης Καπ" w:date="2023-02-27T01:59:00Z"/>
                    <w:rFonts w:cstheme="minorHAnsi"/>
                    <w:sz w:val="18"/>
                    <w:szCs w:val="18"/>
                  </w:rPr>
                </w:rPrChange>
              </w:rPr>
            </w:pPr>
            <w:del w:id="6615" w:author="Στάθης Καπ" w:date="2023-02-27T01:59:00Z">
              <w:r w:rsidRPr="00A21C84" w:rsidDel="001E2354">
                <w:rPr>
                  <w:sz w:val="20"/>
                  <w:szCs w:val="20"/>
                  <w:rPrChange w:id="6616" w:author="Στάθης Καπ" w:date="2023-02-02T17:47:00Z">
                    <w:rPr/>
                  </w:rPrChange>
                </w:rPr>
                <w:delText>63</w:delText>
              </w:r>
            </w:del>
          </w:p>
        </w:tc>
      </w:tr>
      <w:tr w:rsidR="007456DB" w:rsidDel="001E2354" w14:paraId="2CE555F6" w14:textId="6E7B32A6" w:rsidTr="00AA2735">
        <w:trPr>
          <w:jc w:val="center"/>
          <w:del w:id="6617" w:author="Στάθης Καπ" w:date="2023-02-27T01:59:00Z"/>
        </w:trPr>
        <w:tc>
          <w:tcPr>
            <w:tcW w:w="1427" w:type="dxa"/>
          </w:tcPr>
          <w:p w14:paraId="15F96E26" w14:textId="77735E7E" w:rsidR="007456DB" w:rsidRPr="00A21C84" w:rsidDel="001E2354" w:rsidRDefault="007456DB" w:rsidP="007456DB">
            <w:pPr>
              <w:rPr>
                <w:del w:id="6618" w:author="Στάθης Καπ" w:date="2023-02-27T01:59:00Z"/>
                <w:rFonts w:cstheme="minorHAnsi"/>
                <w:sz w:val="20"/>
                <w:szCs w:val="20"/>
                <w:rPrChange w:id="6619" w:author="Στάθης Καπ" w:date="2023-02-02T17:47:00Z">
                  <w:rPr>
                    <w:del w:id="6620" w:author="Στάθης Καπ" w:date="2023-02-27T01:59:00Z"/>
                    <w:rFonts w:cstheme="minorHAnsi"/>
                    <w:sz w:val="18"/>
                    <w:szCs w:val="18"/>
                  </w:rPr>
                </w:rPrChange>
              </w:rPr>
            </w:pPr>
            <w:del w:id="6621" w:author="Στάθης Καπ" w:date="2023-02-27T01:59:00Z">
              <w:r w:rsidRPr="00A21C84" w:rsidDel="001E2354">
                <w:rPr>
                  <w:rFonts w:cstheme="minorHAnsi"/>
                  <w:sz w:val="20"/>
                  <w:szCs w:val="20"/>
                  <w:rPrChange w:id="6622" w:author="Στάθης Καπ" w:date="2023-02-02T17:47:00Z">
                    <w:rPr>
                      <w:rFonts w:cstheme="minorHAnsi"/>
                      <w:sz w:val="18"/>
                      <w:szCs w:val="18"/>
                    </w:rPr>
                  </w:rPrChange>
                </w:rPr>
                <w:delText>pr16</w:delText>
              </w:r>
            </w:del>
          </w:p>
        </w:tc>
        <w:tc>
          <w:tcPr>
            <w:tcW w:w="1427" w:type="dxa"/>
          </w:tcPr>
          <w:p w14:paraId="1D036F10" w14:textId="4522C1DE" w:rsidR="007456DB" w:rsidRPr="00A21C84" w:rsidDel="001E2354" w:rsidRDefault="007456DB">
            <w:pPr>
              <w:jc w:val="center"/>
              <w:rPr>
                <w:del w:id="6623" w:author="Στάθης Καπ" w:date="2023-02-27T01:59:00Z"/>
                <w:rFonts w:cstheme="minorHAnsi"/>
                <w:sz w:val="20"/>
                <w:szCs w:val="20"/>
                <w:rPrChange w:id="6624" w:author="Στάθης Καπ" w:date="2023-02-02T17:47:00Z">
                  <w:rPr>
                    <w:del w:id="6625" w:author="Στάθης Καπ" w:date="2023-02-27T01:59:00Z"/>
                    <w:rFonts w:cstheme="minorHAnsi"/>
                    <w:sz w:val="18"/>
                    <w:szCs w:val="18"/>
                  </w:rPr>
                </w:rPrChange>
              </w:rPr>
              <w:pPrChange w:id="6626" w:author="Στάθης Καπ" w:date="2023-02-02T17:41:00Z">
                <w:pPr/>
              </w:pPrChange>
            </w:pPr>
            <w:del w:id="6627" w:author="Στάθης Καπ" w:date="2023-02-27T01:59:00Z">
              <w:r w:rsidRPr="00A21C84" w:rsidDel="001E2354">
                <w:rPr>
                  <w:sz w:val="20"/>
                  <w:szCs w:val="20"/>
                  <w:rPrChange w:id="6628" w:author="Στάθης Καπ" w:date="2023-02-02T17:47:00Z">
                    <w:rPr/>
                  </w:rPrChange>
                </w:rPr>
                <w:delText>1231</w:delText>
              </w:r>
            </w:del>
          </w:p>
        </w:tc>
        <w:tc>
          <w:tcPr>
            <w:tcW w:w="1690" w:type="dxa"/>
          </w:tcPr>
          <w:p w14:paraId="27C888B0" w14:textId="40F5F4C9" w:rsidR="007456DB" w:rsidRPr="00A21C84" w:rsidDel="001E2354" w:rsidRDefault="007456DB" w:rsidP="007456DB">
            <w:pPr>
              <w:rPr>
                <w:del w:id="6629" w:author="Στάθης Καπ" w:date="2023-02-27T01:59:00Z"/>
                <w:rFonts w:cstheme="minorHAnsi"/>
                <w:sz w:val="20"/>
                <w:szCs w:val="20"/>
                <w:rPrChange w:id="6630" w:author="Στάθης Καπ" w:date="2023-02-02T17:47:00Z">
                  <w:rPr>
                    <w:del w:id="6631" w:author="Στάθης Καπ" w:date="2023-02-27T01:59:00Z"/>
                    <w:rFonts w:cstheme="minorHAnsi"/>
                    <w:sz w:val="18"/>
                    <w:szCs w:val="18"/>
                  </w:rPr>
                </w:rPrChange>
              </w:rPr>
            </w:pPr>
            <w:del w:id="6632" w:author="Στάθης Καπ" w:date="2023-02-27T01:59:00Z">
              <w:r w:rsidRPr="00A21C84" w:rsidDel="001E2354">
                <w:rPr>
                  <w:sz w:val="20"/>
                  <w:szCs w:val="20"/>
                  <w:rPrChange w:id="6633" w:author="Στάθης Καπ" w:date="2023-02-02T17:47:00Z">
                    <w:rPr/>
                  </w:rPrChange>
                </w:rPr>
                <w:delText>1110</w:delText>
              </w:r>
            </w:del>
          </w:p>
        </w:tc>
        <w:tc>
          <w:tcPr>
            <w:tcW w:w="1428" w:type="dxa"/>
          </w:tcPr>
          <w:p w14:paraId="5330938A" w14:textId="7A03364F" w:rsidR="007456DB" w:rsidRPr="00A21C84" w:rsidDel="001E2354" w:rsidRDefault="007456DB" w:rsidP="007456DB">
            <w:pPr>
              <w:rPr>
                <w:del w:id="6634" w:author="Στάθης Καπ" w:date="2023-02-27T01:59:00Z"/>
                <w:rFonts w:cstheme="minorHAnsi"/>
                <w:sz w:val="20"/>
                <w:szCs w:val="20"/>
                <w:rPrChange w:id="6635" w:author="Στάθης Καπ" w:date="2023-02-02T17:47:00Z">
                  <w:rPr>
                    <w:del w:id="6636" w:author="Στάθης Καπ" w:date="2023-02-27T01:59:00Z"/>
                    <w:rFonts w:cstheme="minorHAnsi"/>
                    <w:sz w:val="18"/>
                    <w:szCs w:val="18"/>
                  </w:rPr>
                </w:rPrChange>
              </w:rPr>
            </w:pPr>
            <w:del w:id="6637" w:author="Στάθης Καπ" w:date="2023-02-27T01:59:00Z">
              <w:r w:rsidRPr="00A21C84" w:rsidDel="001E2354">
                <w:rPr>
                  <w:sz w:val="20"/>
                  <w:szCs w:val="20"/>
                  <w:rPrChange w:id="6638" w:author="Στάθης Καπ" w:date="2023-02-02T17:47:00Z">
                    <w:rPr/>
                  </w:rPrChange>
                </w:rPr>
                <w:delText>1032</w:delText>
              </w:r>
            </w:del>
          </w:p>
        </w:tc>
        <w:tc>
          <w:tcPr>
            <w:tcW w:w="1428" w:type="dxa"/>
          </w:tcPr>
          <w:p w14:paraId="0998F98A" w14:textId="1950E89A" w:rsidR="007456DB" w:rsidRPr="00A21C84" w:rsidDel="001E2354" w:rsidRDefault="007456DB" w:rsidP="007456DB">
            <w:pPr>
              <w:rPr>
                <w:del w:id="6639" w:author="Στάθης Καπ" w:date="2023-02-27T01:59:00Z"/>
                <w:rFonts w:cstheme="minorHAnsi"/>
                <w:sz w:val="20"/>
                <w:szCs w:val="20"/>
                <w:rPrChange w:id="6640" w:author="Στάθης Καπ" w:date="2023-02-02T17:47:00Z">
                  <w:rPr>
                    <w:del w:id="6641" w:author="Στάθης Καπ" w:date="2023-02-27T01:59:00Z"/>
                    <w:rFonts w:cstheme="minorHAnsi"/>
                    <w:sz w:val="18"/>
                    <w:szCs w:val="18"/>
                  </w:rPr>
                </w:rPrChange>
              </w:rPr>
            </w:pPr>
            <w:del w:id="6642" w:author="Στάθης Καπ" w:date="2023-02-27T01:59:00Z">
              <w:r w:rsidRPr="00A21C84" w:rsidDel="001E2354">
                <w:rPr>
                  <w:sz w:val="20"/>
                  <w:szCs w:val="20"/>
                  <w:rPrChange w:id="6643" w:author="Στάθης Καπ" w:date="2023-02-02T17:47:00Z">
                    <w:rPr/>
                  </w:rPrChange>
                </w:rPr>
                <w:delText>2.094</w:delText>
              </w:r>
            </w:del>
          </w:p>
        </w:tc>
        <w:tc>
          <w:tcPr>
            <w:tcW w:w="1428" w:type="dxa"/>
          </w:tcPr>
          <w:p w14:paraId="4CA9E5E5" w14:textId="79A29D58" w:rsidR="007456DB" w:rsidRPr="00A21C84" w:rsidDel="001E2354" w:rsidRDefault="007456DB" w:rsidP="007456DB">
            <w:pPr>
              <w:rPr>
                <w:del w:id="6644" w:author="Στάθης Καπ" w:date="2023-02-27T01:59:00Z"/>
                <w:rFonts w:cstheme="minorHAnsi"/>
                <w:sz w:val="20"/>
                <w:szCs w:val="20"/>
                <w:rPrChange w:id="6645" w:author="Στάθης Καπ" w:date="2023-02-02T17:47:00Z">
                  <w:rPr>
                    <w:del w:id="6646" w:author="Στάθης Καπ" w:date="2023-02-27T01:59:00Z"/>
                    <w:rFonts w:cstheme="minorHAnsi"/>
                    <w:sz w:val="18"/>
                    <w:szCs w:val="18"/>
                  </w:rPr>
                </w:rPrChange>
              </w:rPr>
            </w:pPr>
            <w:del w:id="6647" w:author="Στάθης Καπ" w:date="2023-02-27T01:59:00Z">
              <w:r w:rsidRPr="00A21C84" w:rsidDel="001E2354">
                <w:rPr>
                  <w:sz w:val="20"/>
                  <w:szCs w:val="20"/>
                  <w:rPrChange w:id="6648" w:author="Στάθης Καπ" w:date="2023-02-02T17:47:00Z">
                    <w:rPr/>
                  </w:rPrChange>
                </w:rPr>
                <w:delText>58</w:delText>
              </w:r>
            </w:del>
          </w:p>
        </w:tc>
      </w:tr>
      <w:tr w:rsidR="007456DB" w:rsidDel="001E2354" w14:paraId="5C317B4A" w14:textId="25FBA667" w:rsidTr="00AA2735">
        <w:trPr>
          <w:jc w:val="center"/>
          <w:del w:id="6649" w:author="Στάθης Καπ" w:date="2023-02-27T01:59:00Z"/>
        </w:trPr>
        <w:tc>
          <w:tcPr>
            <w:tcW w:w="1427" w:type="dxa"/>
          </w:tcPr>
          <w:p w14:paraId="751F9B0D" w14:textId="17AFF003" w:rsidR="007456DB" w:rsidRPr="00A21C84" w:rsidDel="001E2354" w:rsidRDefault="007456DB" w:rsidP="007456DB">
            <w:pPr>
              <w:rPr>
                <w:del w:id="6650" w:author="Στάθης Καπ" w:date="2023-02-27T01:59:00Z"/>
                <w:rFonts w:cstheme="minorHAnsi"/>
                <w:sz w:val="20"/>
                <w:szCs w:val="20"/>
                <w:rPrChange w:id="6651" w:author="Στάθης Καπ" w:date="2023-02-02T17:47:00Z">
                  <w:rPr>
                    <w:del w:id="6652" w:author="Στάθης Καπ" w:date="2023-02-27T01:59:00Z"/>
                    <w:rFonts w:cstheme="minorHAnsi"/>
                    <w:sz w:val="18"/>
                    <w:szCs w:val="18"/>
                  </w:rPr>
                </w:rPrChange>
              </w:rPr>
            </w:pPr>
            <w:del w:id="6653" w:author="Στάθης Καπ" w:date="2023-02-27T01:59:00Z">
              <w:r w:rsidRPr="00A21C84" w:rsidDel="001E2354">
                <w:rPr>
                  <w:rFonts w:cstheme="minorHAnsi"/>
                  <w:sz w:val="20"/>
                  <w:szCs w:val="20"/>
                  <w:rPrChange w:id="6654" w:author="Στάθης Καπ" w:date="2023-02-02T17:47:00Z">
                    <w:rPr>
                      <w:rFonts w:cstheme="minorHAnsi"/>
                      <w:sz w:val="18"/>
                      <w:szCs w:val="18"/>
                    </w:rPr>
                  </w:rPrChange>
                </w:rPr>
                <w:delText>pr17</w:delText>
              </w:r>
            </w:del>
          </w:p>
        </w:tc>
        <w:tc>
          <w:tcPr>
            <w:tcW w:w="1427" w:type="dxa"/>
          </w:tcPr>
          <w:p w14:paraId="588C3603" w14:textId="700BE868" w:rsidR="007456DB" w:rsidRPr="00A21C84" w:rsidDel="001E2354" w:rsidRDefault="007456DB" w:rsidP="007456DB">
            <w:pPr>
              <w:rPr>
                <w:del w:id="6655" w:author="Στάθης Καπ" w:date="2023-02-27T01:59:00Z"/>
                <w:rFonts w:cstheme="minorHAnsi"/>
                <w:sz w:val="20"/>
                <w:szCs w:val="20"/>
                <w:rPrChange w:id="6656" w:author="Στάθης Καπ" w:date="2023-02-02T17:47:00Z">
                  <w:rPr>
                    <w:del w:id="6657" w:author="Στάθης Καπ" w:date="2023-02-27T01:59:00Z"/>
                    <w:rFonts w:cstheme="minorHAnsi"/>
                    <w:sz w:val="18"/>
                    <w:szCs w:val="18"/>
                  </w:rPr>
                </w:rPrChange>
              </w:rPr>
            </w:pPr>
            <w:del w:id="6658" w:author="Στάθης Καπ" w:date="2023-02-27T01:59:00Z">
              <w:r w:rsidRPr="00A21C84" w:rsidDel="001E2354">
                <w:rPr>
                  <w:sz w:val="20"/>
                  <w:szCs w:val="20"/>
                  <w:rPrChange w:id="6659" w:author="Στάθης Καπ" w:date="2023-02-02T17:47:00Z">
                    <w:rPr/>
                  </w:rPrChange>
                </w:rPr>
                <w:delText>652</w:delText>
              </w:r>
            </w:del>
          </w:p>
        </w:tc>
        <w:tc>
          <w:tcPr>
            <w:tcW w:w="1690" w:type="dxa"/>
          </w:tcPr>
          <w:p w14:paraId="1600E756" w14:textId="0ABEE77A" w:rsidR="007456DB" w:rsidRPr="00A21C84" w:rsidDel="001E2354" w:rsidRDefault="007456DB" w:rsidP="007456DB">
            <w:pPr>
              <w:rPr>
                <w:del w:id="6660" w:author="Στάθης Καπ" w:date="2023-02-27T01:59:00Z"/>
                <w:rFonts w:cstheme="minorHAnsi"/>
                <w:sz w:val="20"/>
                <w:szCs w:val="20"/>
                <w:rPrChange w:id="6661" w:author="Στάθης Καπ" w:date="2023-02-02T17:47:00Z">
                  <w:rPr>
                    <w:del w:id="6662" w:author="Στάθης Καπ" w:date="2023-02-27T01:59:00Z"/>
                    <w:rFonts w:cstheme="minorHAnsi"/>
                    <w:sz w:val="18"/>
                    <w:szCs w:val="18"/>
                  </w:rPr>
                </w:rPrChange>
              </w:rPr>
            </w:pPr>
            <w:del w:id="6663" w:author="Στάθης Καπ" w:date="2023-02-27T01:59:00Z">
              <w:r w:rsidRPr="00A21C84" w:rsidDel="001E2354">
                <w:rPr>
                  <w:sz w:val="20"/>
                  <w:szCs w:val="20"/>
                  <w:rPrChange w:id="6664" w:author="Στάθης Καπ" w:date="2023-02-02T17:47:00Z">
                    <w:rPr/>
                  </w:rPrChange>
                </w:rPr>
                <w:delText>624</w:delText>
              </w:r>
            </w:del>
          </w:p>
        </w:tc>
        <w:tc>
          <w:tcPr>
            <w:tcW w:w="1428" w:type="dxa"/>
          </w:tcPr>
          <w:p w14:paraId="3BB78457" w14:textId="499580D7" w:rsidR="007456DB" w:rsidRPr="00A21C84" w:rsidDel="001E2354" w:rsidRDefault="007456DB" w:rsidP="007456DB">
            <w:pPr>
              <w:rPr>
                <w:del w:id="6665" w:author="Στάθης Καπ" w:date="2023-02-27T01:59:00Z"/>
                <w:rFonts w:cstheme="minorHAnsi"/>
                <w:sz w:val="20"/>
                <w:szCs w:val="20"/>
                <w:rPrChange w:id="6666" w:author="Στάθης Καπ" w:date="2023-02-02T17:47:00Z">
                  <w:rPr>
                    <w:del w:id="6667" w:author="Στάθης Καπ" w:date="2023-02-27T01:59:00Z"/>
                    <w:rFonts w:cstheme="minorHAnsi"/>
                    <w:sz w:val="18"/>
                    <w:szCs w:val="18"/>
                  </w:rPr>
                </w:rPrChange>
              </w:rPr>
            </w:pPr>
            <w:del w:id="6668" w:author="Στάθης Καπ" w:date="2023-02-27T01:59:00Z">
              <w:r w:rsidRPr="00A21C84" w:rsidDel="001E2354">
                <w:rPr>
                  <w:sz w:val="20"/>
                  <w:szCs w:val="20"/>
                  <w:rPrChange w:id="6669" w:author="Στάθης Καπ" w:date="2023-02-02T17:47:00Z">
                    <w:rPr/>
                  </w:rPrChange>
                </w:rPr>
                <w:delText>593</w:delText>
              </w:r>
            </w:del>
          </w:p>
        </w:tc>
        <w:tc>
          <w:tcPr>
            <w:tcW w:w="1428" w:type="dxa"/>
          </w:tcPr>
          <w:p w14:paraId="0A5CDCFE" w14:textId="507C2825" w:rsidR="007456DB" w:rsidRPr="00A21C84" w:rsidDel="001E2354" w:rsidRDefault="007456DB" w:rsidP="007456DB">
            <w:pPr>
              <w:rPr>
                <w:del w:id="6670" w:author="Στάθης Καπ" w:date="2023-02-27T01:59:00Z"/>
                <w:rFonts w:cstheme="minorHAnsi"/>
                <w:sz w:val="20"/>
                <w:szCs w:val="20"/>
                <w:rPrChange w:id="6671" w:author="Στάθης Καπ" w:date="2023-02-02T17:47:00Z">
                  <w:rPr>
                    <w:del w:id="6672" w:author="Στάθης Καπ" w:date="2023-02-27T01:59:00Z"/>
                    <w:rFonts w:cstheme="minorHAnsi"/>
                    <w:sz w:val="18"/>
                    <w:szCs w:val="18"/>
                  </w:rPr>
                </w:rPrChange>
              </w:rPr>
            </w:pPr>
            <w:del w:id="6673" w:author="Στάθης Καπ" w:date="2023-02-27T01:59:00Z">
              <w:r w:rsidRPr="00A21C84" w:rsidDel="001E2354">
                <w:rPr>
                  <w:sz w:val="20"/>
                  <w:szCs w:val="20"/>
                  <w:rPrChange w:id="6674" w:author="Στάθης Καπ" w:date="2023-02-02T17:47:00Z">
                    <w:rPr/>
                  </w:rPrChange>
                </w:rPr>
                <w:delText>0.206</w:delText>
              </w:r>
            </w:del>
          </w:p>
        </w:tc>
        <w:tc>
          <w:tcPr>
            <w:tcW w:w="1428" w:type="dxa"/>
          </w:tcPr>
          <w:p w14:paraId="2796B885" w14:textId="6245AC9B" w:rsidR="007456DB" w:rsidRPr="00A21C84" w:rsidDel="001E2354" w:rsidRDefault="007456DB" w:rsidP="007456DB">
            <w:pPr>
              <w:rPr>
                <w:del w:id="6675" w:author="Στάθης Καπ" w:date="2023-02-27T01:59:00Z"/>
                <w:rFonts w:cstheme="minorHAnsi"/>
                <w:sz w:val="20"/>
                <w:szCs w:val="20"/>
                <w:rPrChange w:id="6676" w:author="Στάθης Καπ" w:date="2023-02-02T17:47:00Z">
                  <w:rPr>
                    <w:del w:id="6677" w:author="Στάθης Καπ" w:date="2023-02-27T01:59:00Z"/>
                    <w:rFonts w:cstheme="minorHAnsi"/>
                    <w:sz w:val="18"/>
                    <w:szCs w:val="18"/>
                  </w:rPr>
                </w:rPrChange>
              </w:rPr>
            </w:pPr>
            <w:del w:id="6678" w:author="Στάθης Καπ" w:date="2023-02-27T01:59:00Z">
              <w:r w:rsidRPr="00A21C84" w:rsidDel="001E2354">
                <w:rPr>
                  <w:sz w:val="20"/>
                  <w:szCs w:val="20"/>
                  <w:rPrChange w:id="6679" w:author="Στάθης Καπ" w:date="2023-02-02T17:47:00Z">
                    <w:rPr/>
                  </w:rPrChange>
                </w:rPr>
                <w:delText>36</w:delText>
              </w:r>
            </w:del>
          </w:p>
        </w:tc>
      </w:tr>
      <w:tr w:rsidR="007456DB" w:rsidDel="001E2354" w14:paraId="7AF209D5" w14:textId="11E8F73A" w:rsidTr="00AA2735">
        <w:trPr>
          <w:jc w:val="center"/>
          <w:del w:id="6680" w:author="Στάθης Καπ" w:date="2023-02-27T01:59:00Z"/>
        </w:trPr>
        <w:tc>
          <w:tcPr>
            <w:tcW w:w="1427" w:type="dxa"/>
          </w:tcPr>
          <w:p w14:paraId="7153AFD4" w14:textId="1BCFA23D" w:rsidR="007456DB" w:rsidRPr="00A21C84" w:rsidDel="001E2354" w:rsidRDefault="007456DB" w:rsidP="007456DB">
            <w:pPr>
              <w:rPr>
                <w:del w:id="6681" w:author="Στάθης Καπ" w:date="2023-02-27T01:59:00Z"/>
                <w:rFonts w:cstheme="minorHAnsi"/>
                <w:sz w:val="20"/>
                <w:szCs w:val="20"/>
                <w:rPrChange w:id="6682" w:author="Στάθης Καπ" w:date="2023-02-02T17:47:00Z">
                  <w:rPr>
                    <w:del w:id="6683" w:author="Στάθης Καπ" w:date="2023-02-27T01:59:00Z"/>
                    <w:rFonts w:cstheme="minorHAnsi"/>
                    <w:sz w:val="18"/>
                    <w:szCs w:val="18"/>
                  </w:rPr>
                </w:rPrChange>
              </w:rPr>
            </w:pPr>
            <w:del w:id="6684" w:author="Στάθης Καπ" w:date="2023-02-27T01:59:00Z">
              <w:r w:rsidRPr="00A21C84" w:rsidDel="001E2354">
                <w:rPr>
                  <w:rFonts w:cstheme="minorHAnsi"/>
                  <w:sz w:val="20"/>
                  <w:szCs w:val="20"/>
                  <w:rPrChange w:id="6685" w:author="Στάθης Καπ" w:date="2023-02-02T17:47:00Z">
                    <w:rPr>
                      <w:rFonts w:cstheme="minorHAnsi"/>
                      <w:sz w:val="18"/>
                      <w:szCs w:val="18"/>
                    </w:rPr>
                  </w:rPrChange>
                </w:rPr>
                <w:delText>pr18</w:delText>
              </w:r>
            </w:del>
          </w:p>
        </w:tc>
        <w:tc>
          <w:tcPr>
            <w:tcW w:w="1427" w:type="dxa"/>
          </w:tcPr>
          <w:p w14:paraId="328D5213" w14:textId="320E2450" w:rsidR="007456DB" w:rsidRPr="00A21C84" w:rsidDel="001E2354" w:rsidRDefault="007456DB" w:rsidP="007456DB">
            <w:pPr>
              <w:rPr>
                <w:del w:id="6686" w:author="Στάθης Καπ" w:date="2023-02-27T01:59:00Z"/>
                <w:rFonts w:cstheme="minorHAnsi"/>
                <w:sz w:val="20"/>
                <w:szCs w:val="20"/>
                <w:rPrChange w:id="6687" w:author="Στάθης Καπ" w:date="2023-02-02T17:47:00Z">
                  <w:rPr>
                    <w:del w:id="6688" w:author="Στάθης Καπ" w:date="2023-02-27T01:59:00Z"/>
                    <w:rFonts w:cstheme="minorHAnsi"/>
                    <w:sz w:val="18"/>
                    <w:szCs w:val="18"/>
                  </w:rPr>
                </w:rPrChange>
              </w:rPr>
            </w:pPr>
            <w:del w:id="6689" w:author="Στάθης Καπ" w:date="2023-02-27T01:59:00Z">
              <w:r w:rsidRPr="00A21C84" w:rsidDel="001E2354">
                <w:rPr>
                  <w:sz w:val="20"/>
                  <w:szCs w:val="20"/>
                  <w:rPrChange w:id="6690" w:author="Στάθης Καπ" w:date="2023-02-02T17:47:00Z">
                    <w:rPr/>
                  </w:rPrChange>
                </w:rPr>
                <w:delText>953</w:delText>
              </w:r>
            </w:del>
          </w:p>
        </w:tc>
        <w:tc>
          <w:tcPr>
            <w:tcW w:w="1690" w:type="dxa"/>
          </w:tcPr>
          <w:p w14:paraId="729278B1" w14:textId="3D53E9D5" w:rsidR="007456DB" w:rsidRPr="00A21C84" w:rsidDel="001E2354" w:rsidRDefault="007456DB" w:rsidP="007456DB">
            <w:pPr>
              <w:rPr>
                <w:del w:id="6691" w:author="Στάθης Καπ" w:date="2023-02-27T01:59:00Z"/>
                <w:rFonts w:cstheme="minorHAnsi"/>
                <w:sz w:val="20"/>
                <w:szCs w:val="20"/>
                <w:rPrChange w:id="6692" w:author="Στάθης Καπ" w:date="2023-02-02T17:47:00Z">
                  <w:rPr>
                    <w:del w:id="6693" w:author="Στάθης Καπ" w:date="2023-02-27T01:59:00Z"/>
                    <w:rFonts w:cstheme="minorHAnsi"/>
                    <w:sz w:val="18"/>
                    <w:szCs w:val="18"/>
                  </w:rPr>
                </w:rPrChange>
              </w:rPr>
            </w:pPr>
            <w:del w:id="6694" w:author="Στάθης Καπ" w:date="2023-02-27T01:59:00Z">
              <w:r w:rsidRPr="00A21C84" w:rsidDel="001E2354">
                <w:rPr>
                  <w:sz w:val="20"/>
                  <w:szCs w:val="20"/>
                  <w:rPrChange w:id="6695" w:author="Στάθης Καπ" w:date="2023-02-02T17:47:00Z">
                    <w:rPr/>
                  </w:rPrChange>
                </w:rPr>
                <w:delText>877</w:delText>
              </w:r>
            </w:del>
          </w:p>
        </w:tc>
        <w:tc>
          <w:tcPr>
            <w:tcW w:w="1428" w:type="dxa"/>
          </w:tcPr>
          <w:p w14:paraId="782D1DAD" w14:textId="0DDD1648" w:rsidR="007456DB" w:rsidRPr="00A21C84" w:rsidDel="001E2354" w:rsidRDefault="007456DB" w:rsidP="007456DB">
            <w:pPr>
              <w:rPr>
                <w:del w:id="6696" w:author="Στάθης Καπ" w:date="2023-02-27T01:59:00Z"/>
                <w:rFonts w:cstheme="minorHAnsi"/>
                <w:sz w:val="20"/>
                <w:szCs w:val="20"/>
                <w:rPrChange w:id="6697" w:author="Στάθης Καπ" w:date="2023-02-02T17:47:00Z">
                  <w:rPr>
                    <w:del w:id="6698" w:author="Στάθης Καπ" w:date="2023-02-27T01:59:00Z"/>
                    <w:rFonts w:cstheme="minorHAnsi"/>
                    <w:sz w:val="18"/>
                    <w:szCs w:val="18"/>
                  </w:rPr>
                </w:rPrChange>
              </w:rPr>
            </w:pPr>
            <w:del w:id="6699" w:author="Στάθης Καπ" w:date="2023-02-27T01:59:00Z">
              <w:r w:rsidRPr="00A21C84" w:rsidDel="001E2354">
                <w:rPr>
                  <w:sz w:val="20"/>
                  <w:szCs w:val="20"/>
                  <w:rPrChange w:id="6700" w:author="Στάθης Καπ" w:date="2023-02-02T17:47:00Z">
                    <w:rPr/>
                  </w:rPrChange>
                </w:rPr>
                <w:delText>888</w:delText>
              </w:r>
            </w:del>
          </w:p>
        </w:tc>
        <w:tc>
          <w:tcPr>
            <w:tcW w:w="1428" w:type="dxa"/>
          </w:tcPr>
          <w:p w14:paraId="75D86DF4" w14:textId="75C7BF3E" w:rsidR="007456DB" w:rsidRPr="00A21C84" w:rsidDel="001E2354" w:rsidRDefault="007456DB" w:rsidP="007456DB">
            <w:pPr>
              <w:rPr>
                <w:del w:id="6701" w:author="Στάθης Καπ" w:date="2023-02-27T01:59:00Z"/>
                <w:rFonts w:cstheme="minorHAnsi"/>
                <w:sz w:val="20"/>
                <w:szCs w:val="20"/>
                <w:rPrChange w:id="6702" w:author="Στάθης Καπ" w:date="2023-02-02T17:47:00Z">
                  <w:rPr>
                    <w:del w:id="6703" w:author="Στάθης Καπ" w:date="2023-02-27T01:59:00Z"/>
                    <w:rFonts w:cstheme="minorHAnsi"/>
                    <w:sz w:val="18"/>
                    <w:szCs w:val="18"/>
                  </w:rPr>
                </w:rPrChange>
              </w:rPr>
            </w:pPr>
            <w:del w:id="6704" w:author="Στάθης Καπ" w:date="2023-02-27T01:59:00Z">
              <w:r w:rsidRPr="00A21C84" w:rsidDel="001E2354">
                <w:rPr>
                  <w:sz w:val="20"/>
                  <w:szCs w:val="20"/>
                  <w:rPrChange w:id="6705" w:author="Στάθης Καπ" w:date="2023-02-02T17:47:00Z">
                    <w:rPr/>
                  </w:rPrChange>
                </w:rPr>
                <w:delText>0.778</w:delText>
              </w:r>
            </w:del>
          </w:p>
        </w:tc>
        <w:tc>
          <w:tcPr>
            <w:tcW w:w="1428" w:type="dxa"/>
          </w:tcPr>
          <w:p w14:paraId="0AFF3071" w14:textId="34C2028F" w:rsidR="007456DB" w:rsidRPr="00A21C84" w:rsidDel="001E2354" w:rsidRDefault="007456DB" w:rsidP="007456DB">
            <w:pPr>
              <w:rPr>
                <w:del w:id="6706" w:author="Στάθης Καπ" w:date="2023-02-27T01:59:00Z"/>
                <w:rFonts w:cstheme="minorHAnsi"/>
                <w:sz w:val="20"/>
                <w:szCs w:val="20"/>
                <w:rPrChange w:id="6707" w:author="Στάθης Καπ" w:date="2023-02-02T17:47:00Z">
                  <w:rPr>
                    <w:del w:id="6708" w:author="Στάθης Καπ" w:date="2023-02-27T01:59:00Z"/>
                    <w:rFonts w:cstheme="minorHAnsi"/>
                    <w:sz w:val="18"/>
                    <w:szCs w:val="18"/>
                  </w:rPr>
                </w:rPrChange>
              </w:rPr>
            </w:pPr>
            <w:del w:id="6709" w:author="Στάθης Καπ" w:date="2023-02-27T01:59:00Z">
              <w:r w:rsidRPr="00A21C84" w:rsidDel="001E2354">
                <w:rPr>
                  <w:sz w:val="20"/>
                  <w:szCs w:val="20"/>
                  <w:rPrChange w:id="6710" w:author="Στάθης Καπ" w:date="2023-02-02T17:47:00Z">
                    <w:rPr/>
                  </w:rPrChange>
                </w:rPr>
                <w:delText>50</w:delText>
              </w:r>
            </w:del>
          </w:p>
        </w:tc>
      </w:tr>
      <w:tr w:rsidR="007456DB" w:rsidDel="001E2354" w14:paraId="01FECFFA" w14:textId="4C7F26DC" w:rsidTr="00AA2735">
        <w:trPr>
          <w:jc w:val="center"/>
          <w:del w:id="6711" w:author="Στάθης Καπ" w:date="2023-02-27T01:59:00Z"/>
        </w:trPr>
        <w:tc>
          <w:tcPr>
            <w:tcW w:w="1427" w:type="dxa"/>
          </w:tcPr>
          <w:p w14:paraId="327025B8" w14:textId="7706C3E4" w:rsidR="007456DB" w:rsidRPr="00A21C84" w:rsidDel="001E2354" w:rsidRDefault="007456DB" w:rsidP="007456DB">
            <w:pPr>
              <w:rPr>
                <w:del w:id="6712" w:author="Στάθης Καπ" w:date="2023-02-27T01:59:00Z"/>
                <w:rFonts w:cstheme="minorHAnsi"/>
                <w:sz w:val="20"/>
                <w:szCs w:val="20"/>
                <w:rPrChange w:id="6713" w:author="Στάθης Καπ" w:date="2023-02-02T17:47:00Z">
                  <w:rPr>
                    <w:del w:id="6714" w:author="Στάθης Καπ" w:date="2023-02-27T01:59:00Z"/>
                    <w:rFonts w:cstheme="minorHAnsi"/>
                    <w:sz w:val="18"/>
                    <w:szCs w:val="18"/>
                  </w:rPr>
                </w:rPrChange>
              </w:rPr>
            </w:pPr>
            <w:del w:id="6715" w:author="Στάθης Καπ" w:date="2023-02-27T01:59:00Z">
              <w:r w:rsidRPr="00A21C84" w:rsidDel="001E2354">
                <w:rPr>
                  <w:rFonts w:cstheme="minorHAnsi"/>
                  <w:sz w:val="20"/>
                  <w:szCs w:val="20"/>
                  <w:rPrChange w:id="6716" w:author="Στάθης Καπ" w:date="2023-02-02T17:47:00Z">
                    <w:rPr>
                      <w:rFonts w:cstheme="minorHAnsi"/>
                      <w:sz w:val="18"/>
                      <w:szCs w:val="18"/>
                    </w:rPr>
                  </w:rPrChange>
                </w:rPr>
                <w:delText>pr19</w:delText>
              </w:r>
            </w:del>
          </w:p>
        </w:tc>
        <w:tc>
          <w:tcPr>
            <w:tcW w:w="1427" w:type="dxa"/>
          </w:tcPr>
          <w:p w14:paraId="1363C8B5" w14:textId="66F06BA8" w:rsidR="007456DB" w:rsidRPr="00A21C84" w:rsidDel="001E2354" w:rsidRDefault="007456DB" w:rsidP="007456DB">
            <w:pPr>
              <w:rPr>
                <w:del w:id="6717" w:author="Στάθης Καπ" w:date="2023-02-27T01:59:00Z"/>
                <w:rFonts w:cstheme="minorHAnsi"/>
                <w:sz w:val="20"/>
                <w:szCs w:val="20"/>
                <w:rPrChange w:id="6718" w:author="Στάθης Καπ" w:date="2023-02-02T17:47:00Z">
                  <w:rPr>
                    <w:del w:id="6719" w:author="Στάθης Καπ" w:date="2023-02-27T01:59:00Z"/>
                    <w:rFonts w:cstheme="minorHAnsi"/>
                    <w:sz w:val="18"/>
                    <w:szCs w:val="18"/>
                  </w:rPr>
                </w:rPrChange>
              </w:rPr>
            </w:pPr>
            <w:del w:id="6720" w:author="Στάθης Καπ" w:date="2023-02-27T01:59:00Z">
              <w:r w:rsidRPr="00A21C84" w:rsidDel="001E2354">
                <w:rPr>
                  <w:sz w:val="20"/>
                  <w:szCs w:val="20"/>
                  <w:rPrChange w:id="6721" w:author="Στάθης Καπ" w:date="2023-02-02T17:47:00Z">
                    <w:rPr/>
                  </w:rPrChange>
                </w:rPr>
                <w:delText>1034</w:delText>
              </w:r>
            </w:del>
          </w:p>
        </w:tc>
        <w:tc>
          <w:tcPr>
            <w:tcW w:w="1690" w:type="dxa"/>
          </w:tcPr>
          <w:p w14:paraId="76177874" w14:textId="46D2E916" w:rsidR="007456DB" w:rsidRPr="00A21C84" w:rsidDel="001E2354" w:rsidRDefault="007456DB" w:rsidP="007456DB">
            <w:pPr>
              <w:rPr>
                <w:del w:id="6722" w:author="Στάθης Καπ" w:date="2023-02-27T01:59:00Z"/>
                <w:rFonts w:cstheme="minorHAnsi"/>
                <w:sz w:val="20"/>
                <w:szCs w:val="20"/>
                <w:rPrChange w:id="6723" w:author="Στάθης Καπ" w:date="2023-02-02T17:47:00Z">
                  <w:rPr>
                    <w:del w:id="6724" w:author="Στάθης Καπ" w:date="2023-02-27T01:59:00Z"/>
                    <w:rFonts w:cstheme="minorHAnsi"/>
                    <w:sz w:val="18"/>
                    <w:szCs w:val="18"/>
                  </w:rPr>
                </w:rPrChange>
              </w:rPr>
            </w:pPr>
            <w:del w:id="6725" w:author="Στάθης Καπ" w:date="2023-02-27T01:59:00Z">
              <w:r w:rsidRPr="00A21C84" w:rsidDel="001E2354">
                <w:rPr>
                  <w:sz w:val="20"/>
                  <w:szCs w:val="20"/>
                  <w:rPrChange w:id="6726" w:author="Στάθης Καπ" w:date="2023-02-02T17:47:00Z">
                    <w:rPr/>
                  </w:rPrChange>
                </w:rPr>
                <w:delText>955</w:delText>
              </w:r>
            </w:del>
          </w:p>
        </w:tc>
        <w:tc>
          <w:tcPr>
            <w:tcW w:w="1428" w:type="dxa"/>
          </w:tcPr>
          <w:p w14:paraId="7D74FCE3" w14:textId="7BC79A56" w:rsidR="007456DB" w:rsidRPr="00A21C84" w:rsidDel="001E2354" w:rsidRDefault="007456DB" w:rsidP="007456DB">
            <w:pPr>
              <w:rPr>
                <w:del w:id="6727" w:author="Στάθης Καπ" w:date="2023-02-27T01:59:00Z"/>
                <w:rFonts w:cstheme="minorHAnsi"/>
                <w:sz w:val="20"/>
                <w:szCs w:val="20"/>
                <w:rPrChange w:id="6728" w:author="Στάθης Καπ" w:date="2023-02-02T17:47:00Z">
                  <w:rPr>
                    <w:del w:id="6729" w:author="Στάθης Καπ" w:date="2023-02-27T01:59:00Z"/>
                    <w:rFonts w:cstheme="minorHAnsi"/>
                    <w:sz w:val="18"/>
                    <w:szCs w:val="18"/>
                  </w:rPr>
                </w:rPrChange>
              </w:rPr>
            </w:pPr>
            <w:del w:id="6730" w:author="Στάθης Καπ" w:date="2023-02-27T01:59:00Z">
              <w:r w:rsidRPr="00A21C84" w:rsidDel="001E2354">
                <w:rPr>
                  <w:sz w:val="20"/>
                  <w:szCs w:val="20"/>
                  <w:rPrChange w:id="6731" w:author="Στάθης Καπ" w:date="2023-02-02T17:47:00Z">
                    <w:rPr/>
                  </w:rPrChange>
                </w:rPr>
                <w:delText>887</w:delText>
              </w:r>
            </w:del>
          </w:p>
        </w:tc>
        <w:tc>
          <w:tcPr>
            <w:tcW w:w="1428" w:type="dxa"/>
          </w:tcPr>
          <w:p w14:paraId="0C168F52" w14:textId="3BA47F21" w:rsidR="007456DB" w:rsidRPr="00A21C84" w:rsidDel="001E2354" w:rsidRDefault="007456DB" w:rsidP="007456DB">
            <w:pPr>
              <w:rPr>
                <w:del w:id="6732" w:author="Στάθης Καπ" w:date="2023-02-27T01:59:00Z"/>
                <w:rFonts w:cstheme="minorHAnsi"/>
                <w:sz w:val="20"/>
                <w:szCs w:val="20"/>
                <w:rPrChange w:id="6733" w:author="Στάθης Καπ" w:date="2023-02-02T17:47:00Z">
                  <w:rPr>
                    <w:del w:id="6734" w:author="Στάθης Καπ" w:date="2023-02-27T01:59:00Z"/>
                    <w:rFonts w:cstheme="minorHAnsi"/>
                    <w:sz w:val="18"/>
                    <w:szCs w:val="18"/>
                  </w:rPr>
                </w:rPrChange>
              </w:rPr>
            </w:pPr>
            <w:del w:id="6735" w:author="Στάθης Καπ" w:date="2023-02-27T01:59:00Z">
              <w:r w:rsidRPr="00A21C84" w:rsidDel="001E2354">
                <w:rPr>
                  <w:sz w:val="20"/>
                  <w:szCs w:val="20"/>
                  <w:rPrChange w:id="6736" w:author="Στάθης Καπ" w:date="2023-02-02T17:47:00Z">
                    <w:rPr/>
                  </w:rPrChange>
                </w:rPr>
                <w:delText>1.564</w:delText>
              </w:r>
            </w:del>
          </w:p>
        </w:tc>
        <w:tc>
          <w:tcPr>
            <w:tcW w:w="1428" w:type="dxa"/>
          </w:tcPr>
          <w:p w14:paraId="58850432" w14:textId="1809D6B9" w:rsidR="007456DB" w:rsidRPr="00A21C84" w:rsidDel="001E2354" w:rsidRDefault="007456DB" w:rsidP="007456DB">
            <w:pPr>
              <w:rPr>
                <w:del w:id="6737" w:author="Στάθης Καπ" w:date="2023-02-27T01:59:00Z"/>
                <w:rFonts w:cstheme="minorHAnsi"/>
                <w:sz w:val="20"/>
                <w:szCs w:val="20"/>
                <w:rPrChange w:id="6738" w:author="Στάθης Καπ" w:date="2023-02-02T17:47:00Z">
                  <w:rPr>
                    <w:del w:id="6739" w:author="Στάθης Καπ" w:date="2023-02-27T01:59:00Z"/>
                    <w:rFonts w:cstheme="minorHAnsi"/>
                    <w:sz w:val="18"/>
                    <w:szCs w:val="18"/>
                  </w:rPr>
                </w:rPrChange>
              </w:rPr>
            </w:pPr>
            <w:del w:id="6740" w:author="Στάθης Καπ" w:date="2023-02-27T01:59:00Z">
              <w:r w:rsidRPr="00A21C84" w:rsidDel="001E2354">
                <w:rPr>
                  <w:sz w:val="20"/>
                  <w:szCs w:val="20"/>
                  <w:rPrChange w:id="6741" w:author="Στάθης Καπ" w:date="2023-02-02T17:47:00Z">
                    <w:rPr/>
                  </w:rPrChange>
                </w:rPr>
                <w:delText>53</w:delText>
              </w:r>
            </w:del>
          </w:p>
        </w:tc>
      </w:tr>
      <w:tr w:rsidR="007456DB" w:rsidDel="001E2354" w14:paraId="4B6C4BC5" w14:textId="486ABB2E" w:rsidTr="00AA2735">
        <w:trPr>
          <w:jc w:val="center"/>
          <w:del w:id="6742" w:author="Στάθης Καπ" w:date="2023-02-27T01:59:00Z"/>
        </w:trPr>
        <w:tc>
          <w:tcPr>
            <w:tcW w:w="1427" w:type="dxa"/>
          </w:tcPr>
          <w:p w14:paraId="277D6D2F" w14:textId="13BA2ADB" w:rsidR="007456DB" w:rsidRPr="00A21C84" w:rsidDel="001E2354" w:rsidRDefault="007456DB" w:rsidP="007456DB">
            <w:pPr>
              <w:rPr>
                <w:del w:id="6743" w:author="Στάθης Καπ" w:date="2023-02-27T01:59:00Z"/>
                <w:rFonts w:cstheme="minorHAnsi"/>
                <w:sz w:val="20"/>
                <w:szCs w:val="20"/>
                <w:rPrChange w:id="6744" w:author="Στάθης Καπ" w:date="2023-02-02T17:47:00Z">
                  <w:rPr>
                    <w:del w:id="6745" w:author="Στάθης Καπ" w:date="2023-02-27T01:59:00Z"/>
                    <w:rFonts w:cstheme="minorHAnsi"/>
                    <w:sz w:val="18"/>
                    <w:szCs w:val="18"/>
                  </w:rPr>
                </w:rPrChange>
              </w:rPr>
            </w:pPr>
            <w:del w:id="6746" w:author="Στάθης Καπ" w:date="2023-02-27T01:59:00Z">
              <w:r w:rsidRPr="00A21C84" w:rsidDel="001E2354">
                <w:rPr>
                  <w:rFonts w:cstheme="minorHAnsi"/>
                  <w:sz w:val="20"/>
                  <w:szCs w:val="20"/>
                  <w:rPrChange w:id="6747" w:author="Στάθης Καπ" w:date="2023-02-02T17:47:00Z">
                    <w:rPr>
                      <w:rFonts w:cstheme="minorHAnsi"/>
                      <w:sz w:val="18"/>
                      <w:szCs w:val="18"/>
                    </w:rPr>
                  </w:rPrChange>
                </w:rPr>
                <w:delText>pr20</w:delText>
              </w:r>
            </w:del>
          </w:p>
        </w:tc>
        <w:tc>
          <w:tcPr>
            <w:tcW w:w="1427" w:type="dxa"/>
          </w:tcPr>
          <w:p w14:paraId="11D262DF" w14:textId="01A7A8C1" w:rsidR="007456DB" w:rsidRPr="00A21C84" w:rsidDel="001E2354" w:rsidRDefault="007456DB" w:rsidP="007456DB">
            <w:pPr>
              <w:rPr>
                <w:del w:id="6748" w:author="Στάθης Καπ" w:date="2023-02-27T01:59:00Z"/>
                <w:rFonts w:cstheme="minorHAnsi"/>
                <w:sz w:val="20"/>
                <w:szCs w:val="20"/>
                <w:rPrChange w:id="6749" w:author="Στάθης Καπ" w:date="2023-02-02T17:47:00Z">
                  <w:rPr>
                    <w:del w:id="6750" w:author="Στάθης Καπ" w:date="2023-02-27T01:59:00Z"/>
                    <w:rFonts w:cstheme="minorHAnsi"/>
                    <w:sz w:val="18"/>
                    <w:szCs w:val="18"/>
                  </w:rPr>
                </w:rPrChange>
              </w:rPr>
            </w:pPr>
            <w:del w:id="6751" w:author="Στάθης Καπ" w:date="2023-02-27T01:59:00Z">
              <w:r w:rsidRPr="00A21C84" w:rsidDel="001E2354">
                <w:rPr>
                  <w:sz w:val="20"/>
                  <w:szCs w:val="20"/>
                  <w:rPrChange w:id="6752" w:author="Στάθης Καπ" w:date="2023-02-02T17:47:00Z">
                    <w:rPr/>
                  </w:rPrChange>
                </w:rPr>
                <w:delText>1241</w:delText>
              </w:r>
            </w:del>
          </w:p>
        </w:tc>
        <w:tc>
          <w:tcPr>
            <w:tcW w:w="1690" w:type="dxa"/>
          </w:tcPr>
          <w:p w14:paraId="4F27B15E" w14:textId="12B51B76" w:rsidR="007456DB" w:rsidRPr="00A21C84" w:rsidDel="001E2354" w:rsidRDefault="007456DB" w:rsidP="007456DB">
            <w:pPr>
              <w:rPr>
                <w:del w:id="6753" w:author="Στάθης Καπ" w:date="2023-02-27T01:59:00Z"/>
                <w:rFonts w:cstheme="minorHAnsi"/>
                <w:sz w:val="20"/>
                <w:szCs w:val="20"/>
                <w:rPrChange w:id="6754" w:author="Στάθης Καπ" w:date="2023-02-02T17:47:00Z">
                  <w:rPr>
                    <w:del w:id="6755" w:author="Στάθης Καπ" w:date="2023-02-27T01:59:00Z"/>
                    <w:rFonts w:cstheme="minorHAnsi"/>
                    <w:sz w:val="18"/>
                    <w:szCs w:val="18"/>
                  </w:rPr>
                </w:rPrChange>
              </w:rPr>
            </w:pPr>
            <w:del w:id="6756" w:author="Στάθης Καπ" w:date="2023-02-27T01:59:00Z">
              <w:r w:rsidRPr="00A21C84" w:rsidDel="001E2354">
                <w:rPr>
                  <w:sz w:val="20"/>
                  <w:szCs w:val="20"/>
                  <w:rPrChange w:id="6757" w:author="Στάθης Καπ" w:date="2023-02-02T17:47:00Z">
                    <w:rPr/>
                  </w:rPrChange>
                </w:rPr>
                <w:delText>1056</w:delText>
              </w:r>
            </w:del>
          </w:p>
        </w:tc>
        <w:tc>
          <w:tcPr>
            <w:tcW w:w="1428" w:type="dxa"/>
          </w:tcPr>
          <w:p w14:paraId="40CC515E" w14:textId="0516B8F2" w:rsidR="007456DB" w:rsidRPr="00A21C84" w:rsidDel="001E2354" w:rsidRDefault="007456DB" w:rsidP="007456DB">
            <w:pPr>
              <w:rPr>
                <w:del w:id="6758" w:author="Στάθης Καπ" w:date="2023-02-27T01:59:00Z"/>
                <w:rFonts w:cstheme="minorHAnsi"/>
                <w:sz w:val="20"/>
                <w:szCs w:val="20"/>
                <w:rPrChange w:id="6759" w:author="Στάθης Καπ" w:date="2023-02-02T17:47:00Z">
                  <w:rPr>
                    <w:del w:id="6760" w:author="Στάθης Καπ" w:date="2023-02-27T01:59:00Z"/>
                    <w:rFonts w:cstheme="minorHAnsi"/>
                    <w:sz w:val="18"/>
                    <w:szCs w:val="18"/>
                  </w:rPr>
                </w:rPrChange>
              </w:rPr>
            </w:pPr>
            <w:del w:id="6761" w:author="Στάθης Καπ" w:date="2023-02-27T01:59:00Z">
              <w:r w:rsidRPr="00A21C84" w:rsidDel="001E2354">
                <w:rPr>
                  <w:sz w:val="20"/>
                  <w:szCs w:val="20"/>
                  <w:rPrChange w:id="6762" w:author="Στάθης Καπ" w:date="2023-02-02T17:47:00Z">
                    <w:rPr/>
                  </w:rPrChange>
                </w:rPr>
                <w:delText>1131</w:delText>
              </w:r>
            </w:del>
          </w:p>
        </w:tc>
        <w:tc>
          <w:tcPr>
            <w:tcW w:w="1428" w:type="dxa"/>
          </w:tcPr>
          <w:p w14:paraId="795A6467" w14:textId="4E3DD57D" w:rsidR="007456DB" w:rsidRPr="00A21C84" w:rsidDel="001E2354" w:rsidRDefault="007456DB" w:rsidP="007456DB">
            <w:pPr>
              <w:rPr>
                <w:del w:id="6763" w:author="Στάθης Καπ" w:date="2023-02-27T01:59:00Z"/>
                <w:rFonts w:cstheme="minorHAnsi"/>
                <w:sz w:val="20"/>
                <w:szCs w:val="20"/>
                <w:rPrChange w:id="6764" w:author="Στάθης Καπ" w:date="2023-02-02T17:47:00Z">
                  <w:rPr>
                    <w:del w:id="6765" w:author="Στάθης Καπ" w:date="2023-02-27T01:59:00Z"/>
                    <w:rFonts w:cstheme="minorHAnsi"/>
                    <w:sz w:val="18"/>
                    <w:szCs w:val="18"/>
                  </w:rPr>
                </w:rPrChange>
              </w:rPr>
            </w:pPr>
            <w:del w:id="6766" w:author="Στάθης Καπ" w:date="2023-02-27T01:59:00Z">
              <w:r w:rsidRPr="00A21C84" w:rsidDel="001E2354">
                <w:rPr>
                  <w:sz w:val="20"/>
                  <w:szCs w:val="20"/>
                  <w:rPrChange w:id="6767" w:author="Στάθης Καπ" w:date="2023-02-02T17:47:00Z">
                    <w:rPr/>
                  </w:rPrChange>
                </w:rPr>
                <w:delText>3.322</w:delText>
              </w:r>
            </w:del>
          </w:p>
        </w:tc>
        <w:tc>
          <w:tcPr>
            <w:tcW w:w="1428" w:type="dxa"/>
          </w:tcPr>
          <w:p w14:paraId="1BCABAC8" w14:textId="27F04A9A" w:rsidR="007456DB" w:rsidRPr="00A21C84" w:rsidDel="001E2354" w:rsidRDefault="007456DB" w:rsidP="007456DB">
            <w:pPr>
              <w:rPr>
                <w:del w:id="6768" w:author="Στάθης Καπ" w:date="2023-02-27T01:59:00Z"/>
                <w:rFonts w:cstheme="minorHAnsi"/>
                <w:sz w:val="20"/>
                <w:szCs w:val="20"/>
                <w:rPrChange w:id="6769" w:author="Στάθης Καπ" w:date="2023-02-02T17:47:00Z">
                  <w:rPr>
                    <w:del w:id="6770" w:author="Στάθης Καπ" w:date="2023-02-27T01:59:00Z"/>
                    <w:rFonts w:cstheme="minorHAnsi"/>
                    <w:sz w:val="18"/>
                    <w:szCs w:val="18"/>
                  </w:rPr>
                </w:rPrChange>
              </w:rPr>
            </w:pPr>
            <w:del w:id="6771" w:author="Στάθης Καπ" w:date="2023-02-27T01:59:00Z">
              <w:r w:rsidRPr="00A21C84" w:rsidDel="001E2354">
                <w:rPr>
                  <w:sz w:val="20"/>
                  <w:szCs w:val="20"/>
                  <w:rPrChange w:id="6772" w:author="Στάθης Καπ" w:date="2023-02-02T17:47:00Z">
                    <w:rPr/>
                  </w:rPrChange>
                </w:rPr>
                <w:delText>64</w:delText>
              </w:r>
            </w:del>
          </w:p>
        </w:tc>
      </w:tr>
    </w:tbl>
    <w:p w14:paraId="577DC92F" w14:textId="41954F49" w:rsidR="004A0401" w:rsidDel="001E2354" w:rsidRDefault="004A0401">
      <w:pPr>
        <w:rPr>
          <w:del w:id="6773" w:author="Στάθης Καπ" w:date="2023-02-27T01:59:00Z"/>
        </w:rPr>
      </w:pPr>
    </w:p>
    <w:p w14:paraId="180F74D2" w14:textId="5DA69988" w:rsidR="00853890" w:rsidRPr="00701249" w:rsidDel="001E2354" w:rsidRDefault="00853890">
      <w:pPr>
        <w:rPr>
          <w:del w:id="6774" w:author="Στάθης Καπ" w:date="2023-02-27T01:59:00Z"/>
        </w:rPr>
      </w:pPr>
      <w:del w:id="6775" w:author="Στάθης Καπ" w:date="2023-02-27T01:59:00Z">
        <w:r w:rsidDel="001E2354">
          <w:rPr>
            <w:lang w:val="el-GR"/>
          </w:rPr>
          <w:delText xml:space="preserve">Για </w:delText>
        </w:r>
        <w:r w:rsidDel="001E2354">
          <w:delText>m = 3</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4A0401" w:rsidDel="001E2354" w14:paraId="10C0CD1E" w14:textId="04181162" w:rsidTr="00AA2735">
        <w:trPr>
          <w:jc w:val="center"/>
          <w:del w:id="6776" w:author="Στάθης Καπ" w:date="2023-02-27T01:59:00Z"/>
        </w:trPr>
        <w:tc>
          <w:tcPr>
            <w:tcW w:w="1427" w:type="dxa"/>
          </w:tcPr>
          <w:p w14:paraId="6A984D71" w14:textId="1DDFD51C" w:rsidR="004A0401" w:rsidRPr="0037443C" w:rsidDel="001E2354" w:rsidRDefault="0037443C" w:rsidP="00AA2735">
            <w:pPr>
              <w:rPr>
                <w:del w:id="6777" w:author="Στάθης Καπ" w:date="2023-02-27T01:59:00Z"/>
                <w:rFonts w:cstheme="minorHAnsi"/>
                <w:sz w:val="20"/>
                <w:szCs w:val="20"/>
                <w:rPrChange w:id="6778" w:author="Στάθης Καπ" w:date="2023-02-02T17:57:00Z">
                  <w:rPr>
                    <w:del w:id="6779" w:author="Στάθης Καπ" w:date="2023-02-27T01:59:00Z"/>
                    <w:rFonts w:cstheme="minorHAnsi"/>
                    <w:sz w:val="18"/>
                    <w:szCs w:val="18"/>
                  </w:rPr>
                </w:rPrChange>
              </w:rPr>
            </w:pPr>
            <w:del w:id="6780" w:author="Στάθης Καπ" w:date="2023-02-27T01:59:00Z">
              <w:r w:rsidDel="001E2354">
                <w:rPr>
                  <w:rFonts w:cstheme="minorHAnsi"/>
                  <w:sz w:val="20"/>
                  <w:szCs w:val="20"/>
                </w:rPr>
                <w:delText>Name</w:delText>
              </w:r>
            </w:del>
          </w:p>
        </w:tc>
        <w:tc>
          <w:tcPr>
            <w:tcW w:w="1427" w:type="dxa"/>
          </w:tcPr>
          <w:p w14:paraId="6FDFCF73" w14:textId="14CCE2E2" w:rsidR="004A0401" w:rsidRPr="0037443C" w:rsidDel="001E2354" w:rsidRDefault="004A0401" w:rsidP="00AA2735">
            <w:pPr>
              <w:rPr>
                <w:del w:id="6781" w:author="Στάθης Καπ" w:date="2023-02-27T01:59:00Z"/>
                <w:rFonts w:cstheme="minorHAnsi"/>
                <w:sz w:val="20"/>
                <w:szCs w:val="20"/>
                <w:rPrChange w:id="6782" w:author="Στάθης Καπ" w:date="2023-02-02T17:57:00Z">
                  <w:rPr>
                    <w:del w:id="6783" w:author="Στάθης Καπ" w:date="2023-02-27T01:59:00Z"/>
                    <w:rFonts w:cstheme="minorHAnsi"/>
                    <w:sz w:val="18"/>
                    <w:szCs w:val="18"/>
                  </w:rPr>
                </w:rPrChange>
              </w:rPr>
            </w:pPr>
            <w:del w:id="6784" w:author="Στάθης Καπ" w:date="2023-02-27T01:59:00Z">
              <w:r w:rsidRPr="0037443C" w:rsidDel="001E2354">
                <w:rPr>
                  <w:rFonts w:cstheme="minorHAnsi"/>
                  <w:sz w:val="20"/>
                  <w:szCs w:val="20"/>
                  <w:rPrChange w:id="6785" w:author="Στάθης Καπ" w:date="2023-02-02T17:57:00Z">
                    <w:rPr>
                      <w:rFonts w:cstheme="minorHAnsi"/>
                      <w:sz w:val="18"/>
                      <w:szCs w:val="18"/>
                    </w:rPr>
                  </w:rPrChange>
                </w:rPr>
                <w:delText>BK</w:delText>
              </w:r>
            </w:del>
          </w:p>
        </w:tc>
        <w:tc>
          <w:tcPr>
            <w:tcW w:w="1690" w:type="dxa"/>
          </w:tcPr>
          <w:p w14:paraId="78266217" w14:textId="193FCA78" w:rsidR="004A0401" w:rsidRPr="0037443C" w:rsidDel="001E2354" w:rsidRDefault="004A0401" w:rsidP="00AA2735">
            <w:pPr>
              <w:rPr>
                <w:del w:id="6786" w:author="Στάθης Καπ" w:date="2023-02-27T01:59:00Z"/>
                <w:rFonts w:cstheme="minorHAnsi"/>
                <w:sz w:val="20"/>
                <w:szCs w:val="20"/>
                <w:rPrChange w:id="6787" w:author="Στάθης Καπ" w:date="2023-02-02T17:57:00Z">
                  <w:rPr>
                    <w:del w:id="6788" w:author="Στάθης Καπ" w:date="2023-02-27T01:59:00Z"/>
                    <w:rFonts w:cstheme="minorHAnsi"/>
                    <w:sz w:val="18"/>
                    <w:szCs w:val="18"/>
                  </w:rPr>
                </w:rPrChange>
              </w:rPr>
            </w:pPr>
            <w:del w:id="6789" w:author="Στάθης Καπ" w:date="2023-02-27T01:59:00Z">
              <w:r w:rsidRPr="0037443C" w:rsidDel="001E2354">
                <w:rPr>
                  <w:rFonts w:cstheme="minorHAnsi"/>
                  <w:sz w:val="20"/>
                  <w:szCs w:val="20"/>
                  <w:rPrChange w:id="6790" w:author="Στάθης Καπ" w:date="2023-02-02T17:57:00Z">
                    <w:rPr>
                      <w:rFonts w:cstheme="minorHAnsi"/>
                      <w:sz w:val="18"/>
                      <w:szCs w:val="18"/>
                    </w:rPr>
                  </w:rPrChange>
                </w:rPr>
                <w:delText>ILS(2009)</w:delText>
              </w:r>
            </w:del>
          </w:p>
        </w:tc>
        <w:tc>
          <w:tcPr>
            <w:tcW w:w="1428" w:type="dxa"/>
          </w:tcPr>
          <w:p w14:paraId="738DFB2C" w14:textId="244712A3" w:rsidR="004A0401" w:rsidRPr="0037443C" w:rsidDel="001E2354" w:rsidRDefault="004A0401" w:rsidP="00AA2735">
            <w:pPr>
              <w:rPr>
                <w:del w:id="6791" w:author="Στάθης Καπ" w:date="2023-02-27T01:59:00Z"/>
                <w:rFonts w:cstheme="minorHAnsi"/>
                <w:sz w:val="20"/>
                <w:szCs w:val="20"/>
                <w:rPrChange w:id="6792" w:author="Στάθης Καπ" w:date="2023-02-02T17:57:00Z">
                  <w:rPr>
                    <w:del w:id="6793" w:author="Στάθης Καπ" w:date="2023-02-27T01:59:00Z"/>
                    <w:rFonts w:cstheme="minorHAnsi"/>
                    <w:sz w:val="18"/>
                    <w:szCs w:val="18"/>
                  </w:rPr>
                </w:rPrChange>
              </w:rPr>
            </w:pPr>
            <w:del w:id="6794" w:author="Στάθης Καπ" w:date="2023-02-27T01:59:00Z">
              <w:r w:rsidRPr="0037443C" w:rsidDel="001E2354">
                <w:rPr>
                  <w:rFonts w:cstheme="minorHAnsi"/>
                  <w:sz w:val="20"/>
                  <w:szCs w:val="20"/>
                  <w:rPrChange w:id="6795" w:author="Στάθης Καπ" w:date="2023-02-02T17:57:00Z">
                    <w:rPr>
                      <w:rFonts w:cstheme="minorHAnsi"/>
                      <w:sz w:val="18"/>
                      <w:szCs w:val="18"/>
                    </w:rPr>
                  </w:rPrChange>
                </w:rPr>
                <w:delText>ILS</w:delText>
              </w:r>
            </w:del>
          </w:p>
        </w:tc>
        <w:tc>
          <w:tcPr>
            <w:tcW w:w="1428" w:type="dxa"/>
          </w:tcPr>
          <w:p w14:paraId="28E9B9B4" w14:textId="5D752EB8" w:rsidR="004A0401" w:rsidRPr="0037443C" w:rsidDel="001E2354" w:rsidRDefault="004A0401" w:rsidP="00AA2735">
            <w:pPr>
              <w:rPr>
                <w:del w:id="6796" w:author="Στάθης Καπ" w:date="2023-02-27T01:59:00Z"/>
                <w:rFonts w:cstheme="minorHAnsi"/>
                <w:sz w:val="20"/>
                <w:szCs w:val="20"/>
                <w:rPrChange w:id="6797" w:author="Στάθης Καπ" w:date="2023-02-02T17:57:00Z">
                  <w:rPr>
                    <w:del w:id="6798" w:author="Στάθης Καπ" w:date="2023-02-27T01:59:00Z"/>
                    <w:rFonts w:cstheme="minorHAnsi"/>
                    <w:sz w:val="18"/>
                    <w:szCs w:val="18"/>
                  </w:rPr>
                </w:rPrChange>
              </w:rPr>
            </w:pPr>
            <w:del w:id="6799" w:author="Στάθης Καπ" w:date="2023-02-27T01:59:00Z">
              <w:r w:rsidRPr="0037443C" w:rsidDel="001E2354">
                <w:rPr>
                  <w:rFonts w:cstheme="minorHAnsi"/>
                  <w:sz w:val="20"/>
                  <w:szCs w:val="20"/>
                  <w:rPrChange w:id="6800" w:author="Στάθης Καπ" w:date="2023-02-02T17:57:00Z">
                    <w:rPr>
                      <w:rFonts w:cstheme="minorHAnsi"/>
                      <w:sz w:val="18"/>
                      <w:szCs w:val="18"/>
                    </w:rPr>
                  </w:rPrChange>
                </w:rPr>
                <w:delText>CPU(s)</w:delText>
              </w:r>
            </w:del>
          </w:p>
        </w:tc>
        <w:tc>
          <w:tcPr>
            <w:tcW w:w="1428" w:type="dxa"/>
          </w:tcPr>
          <w:p w14:paraId="2985E577" w14:textId="32871AB3" w:rsidR="004A0401" w:rsidRPr="0037443C" w:rsidDel="001E2354" w:rsidRDefault="004A0401" w:rsidP="00AA2735">
            <w:pPr>
              <w:rPr>
                <w:del w:id="6801" w:author="Στάθης Καπ" w:date="2023-02-27T01:59:00Z"/>
                <w:rFonts w:cstheme="minorHAnsi"/>
                <w:sz w:val="20"/>
                <w:szCs w:val="20"/>
                <w:rPrChange w:id="6802" w:author="Στάθης Καπ" w:date="2023-02-02T17:57:00Z">
                  <w:rPr>
                    <w:del w:id="6803" w:author="Στάθης Καπ" w:date="2023-02-27T01:59:00Z"/>
                    <w:rFonts w:cstheme="minorHAnsi"/>
                    <w:sz w:val="18"/>
                    <w:szCs w:val="18"/>
                  </w:rPr>
                </w:rPrChange>
              </w:rPr>
            </w:pPr>
            <w:del w:id="6804" w:author="Στάθης Καπ" w:date="2023-02-27T01:59:00Z">
              <w:r w:rsidRPr="0037443C" w:rsidDel="001E2354">
                <w:rPr>
                  <w:rFonts w:cstheme="minorHAnsi"/>
                  <w:sz w:val="20"/>
                  <w:szCs w:val="20"/>
                  <w:rPrChange w:id="6805" w:author="Στάθης Καπ" w:date="2023-02-02T17:57:00Z">
                    <w:rPr>
                      <w:rFonts w:cstheme="minorHAnsi"/>
                      <w:sz w:val="18"/>
                      <w:szCs w:val="18"/>
                    </w:rPr>
                  </w:rPrChange>
                </w:rPr>
                <w:delText>Visits</w:delText>
              </w:r>
            </w:del>
          </w:p>
        </w:tc>
      </w:tr>
      <w:tr w:rsidR="002B540C" w:rsidDel="001E2354" w14:paraId="7EB68789" w14:textId="74F707B3" w:rsidTr="00AA2735">
        <w:trPr>
          <w:jc w:val="center"/>
          <w:del w:id="6806" w:author="Στάθης Καπ" w:date="2023-02-27T01:59:00Z"/>
        </w:trPr>
        <w:tc>
          <w:tcPr>
            <w:tcW w:w="1427" w:type="dxa"/>
          </w:tcPr>
          <w:p w14:paraId="4F89A4EE" w14:textId="2FAE3ADC" w:rsidR="002B540C" w:rsidRPr="0037443C" w:rsidDel="001E2354" w:rsidRDefault="002B540C" w:rsidP="002B540C">
            <w:pPr>
              <w:rPr>
                <w:del w:id="6807" w:author="Στάθης Καπ" w:date="2023-02-27T01:59:00Z"/>
                <w:rFonts w:cstheme="minorHAnsi"/>
                <w:sz w:val="20"/>
                <w:szCs w:val="20"/>
                <w:rPrChange w:id="6808" w:author="Στάθης Καπ" w:date="2023-02-02T17:57:00Z">
                  <w:rPr>
                    <w:del w:id="6809" w:author="Στάθης Καπ" w:date="2023-02-27T01:59:00Z"/>
                    <w:rFonts w:cstheme="minorHAnsi"/>
                    <w:sz w:val="18"/>
                    <w:szCs w:val="18"/>
                  </w:rPr>
                </w:rPrChange>
              </w:rPr>
            </w:pPr>
            <w:del w:id="6810" w:author="Στάθης Καπ" w:date="2023-02-27T01:59:00Z">
              <w:r w:rsidRPr="0037443C" w:rsidDel="001E2354">
                <w:rPr>
                  <w:rFonts w:cstheme="minorHAnsi"/>
                  <w:sz w:val="20"/>
                  <w:szCs w:val="20"/>
                  <w:rPrChange w:id="6811" w:author="Στάθης Καπ" w:date="2023-02-02T17:57:00Z">
                    <w:rPr>
                      <w:rFonts w:cstheme="minorHAnsi"/>
                      <w:sz w:val="18"/>
                      <w:szCs w:val="18"/>
                    </w:rPr>
                  </w:rPrChange>
                </w:rPr>
                <w:delText>pr01</w:delText>
              </w:r>
            </w:del>
          </w:p>
        </w:tc>
        <w:tc>
          <w:tcPr>
            <w:tcW w:w="1427" w:type="dxa"/>
          </w:tcPr>
          <w:p w14:paraId="6E891EAB" w14:textId="1E196586" w:rsidR="002B540C" w:rsidRPr="0037443C" w:rsidDel="001E2354" w:rsidRDefault="002B540C" w:rsidP="002B540C">
            <w:pPr>
              <w:rPr>
                <w:del w:id="6812" w:author="Στάθης Καπ" w:date="2023-02-27T01:59:00Z"/>
                <w:rFonts w:cstheme="minorHAnsi"/>
                <w:sz w:val="20"/>
                <w:szCs w:val="20"/>
                <w:rPrChange w:id="6813" w:author="Στάθης Καπ" w:date="2023-02-02T17:57:00Z">
                  <w:rPr>
                    <w:del w:id="6814" w:author="Στάθης Καπ" w:date="2023-02-27T01:59:00Z"/>
                    <w:rFonts w:cstheme="minorHAnsi"/>
                    <w:sz w:val="18"/>
                    <w:szCs w:val="18"/>
                  </w:rPr>
                </w:rPrChange>
              </w:rPr>
            </w:pPr>
            <w:del w:id="6815" w:author="Στάθης Καπ" w:date="2023-02-27T01:59:00Z">
              <w:r w:rsidRPr="0037443C" w:rsidDel="001E2354">
                <w:rPr>
                  <w:sz w:val="20"/>
                  <w:szCs w:val="20"/>
                  <w:rPrChange w:id="6816" w:author="Στάθης Καπ" w:date="2023-02-02T17:57:00Z">
                    <w:rPr/>
                  </w:rPrChange>
                </w:rPr>
                <w:delText>622</w:delText>
              </w:r>
            </w:del>
          </w:p>
        </w:tc>
        <w:tc>
          <w:tcPr>
            <w:tcW w:w="1690" w:type="dxa"/>
          </w:tcPr>
          <w:p w14:paraId="1D6A68A7" w14:textId="12015020" w:rsidR="002B540C" w:rsidRPr="0037443C" w:rsidDel="001E2354" w:rsidRDefault="002B540C" w:rsidP="002B540C">
            <w:pPr>
              <w:rPr>
                <w:del w:id="6817" w:author="Στάθης Καπ" w:date="2023-02-27T01:59:00Z"/>
                <w:rFonts w:cstheme="minorHAnsi"/>
                <w:sz w:val="20"/>
                <w:szCs w:val="20"/>
                <w:rPrChange w:id="6818" w:author="Στάθης Καπ" w:date="2023-02-02T17:57:00Z">
                  <w:rPr>
                    <w:del w:id="6819" w:author="Στάθης Καπ" w:date="2023-02-27T01:59:00Z"/>
                    <w:rFonts w:cstheme="minorHAnsi"/>
                    <w:sz w:val="18"/>
                    <w:szCs w:val="18"/>
                  </w:rPr>
                </w:rPrChange>
              </w:rPr>
            </w:pPr>
            <w:del w:id="6820" w:author="Στάθης Καπ" w:date="2023-02-27T01:59:00Z">
              <w:r w:rsidRPr="0037443C" w:rsidDel="001E2354">
                <w:rPr>
                  <w:sz w:val="20"/>
                  <w:szCs w:val="20"/>
                  <w:rPrChange w:id="6821" w:author="Στάθης Καπ" w:date="2023-02-02T17:57:00Z">
                    <w:rPr/>
                  </w:rPrChange>
                </w:rPr>
                <w:delText>598</w:delText>
              </w:r>
            </w:del>
          </w:p>
        </w:tc>
        <w:tc>
          <w:tcPr>
            <w:tcW w:w="1428" w:type="dxa"/>
          </w:tcPr>
          <w:p w14:paraId="163DA31D" w14:textId="571DEA6E" w:rsidR="002B540C" w:rsidRPr="0037443C" w:rsidDel="001E2354" w:rsidRDefault="002B540C" w:rsidP="002B540C">
            <w:pPr>
              <w:rPr>
                <w:del w:id="6822" w:author="Στάθης Καπ" w:date="2023-02-27T01:59:00Z"/>
                <w:rFonts w:cstheme="minorHAnsi"/>
                <w:sz w:val="20"/>
                <w:szCs w:val="20"/>
                <w:rPrChange w:id="6823" w:author="Στάθης Καπ" w:date="2023-02-02T17:57:00Z">
                  <w:rPr>
                    <w:del w:id="6824" w:author="Στάθης Καπ" w:date="2023-02-27T01:59:00Z"/>
                    <w:rFonts w:cstheme="minorHAnsi"/>
                    <w:sz w:val="18"/>
                    <w:szCs w:val="18"/>
                  </w:rPr>
                </w:rPrChange>
              </w:rPr>
            </w:pPr>
            <w:del w:id="6825" w:author="Στάθης Καπ" w:date="2023-02-27T01:59:00Z">
              <w:r w:rsidRPr="0037443C" w:rsidDel="001E2354">
                <w:rPr>
                  <w:sz w:val="20"/>
                  <w:szCs w:val="20"/>
                  <w:rPrChange w:id="6826" w:author="Στάθης Καπ" w:date="2023-02-02T17:57:00Z">
                    <w:rPr/>
                  </w:rPrChange>
                </w:rPr>
                <w:delText>595</w:delText>
              </w:r>
            </w:del>
          </w:p>
        </w:tc>
        <w:tc>
          <w:tcPr>
            <w:tcW w:w="1428" w:type="dxa"/>
          </w:tcPr>
          <w:p w14:paraId="55A75E35" w14:textId="658A18C9" w:rsidR="002B540C" w:rsidRPr="0037443C" w:rsidDel="001E2354" w:rsidRDefault="002B540C" w:rsidP="002B540C">
            <w:pPr>
              <w:rPr>
                <w:del w:id="6827" w:author="Στάθης Καπ" w:date="2023-02-27T01:59:00Z"/>
                <w:rFonts w:cstheme="minorHAnsi"/>
                <w:sz w:val="20"/>
                <w:szCs w:val="20"/>
                <w:rPrChange w:id="6828" w:author="Στάθης Καπ" w:date="2023-02-02T17:57:00Z">
                  <w:rPr>
                    <w:del w:id="6829" w:author="Στάθης Καπ" w:date="2023-02-27T01:59:00Z"/>
                    <w:rFonts w:cstheme="minorHAnsi"/>
                    <w:sz w:val="18"/>
                    <w:szCs w:val="18"/>
                  </w:rPr>
                </w:rPrChange>
              </w:rPr>
            </w:pPr>
            <w:del w:id="6830" w:author="Στάθης Καπ" w:date="2023-02-27T01:59:00Z">
              <w:r w:rsidRPr="0037443C" w:rsidDel="001E2354">
                <w:rPr>
                  <w:sz w:val="20"/>
                  <w:szCs w:val="20"/>
                  <w:rPrChange w:id="6831" w:author="Στάθης Καπ" w:date="2023-02-02T17:57:00Z">
                    <w:rPr/>
                  </w:rPrChange>
                </w:rPr>
                <w:delText>0.095</w:delText>
              </w:r>
            </w:del>
          </w:p>
        </w:tc>
        <w:tc>
          <w:tcPr>
            <w:tcW w:w="1428" w:type="dxa"/>
          </w:tcPr>
          <w:p w14:paraId="10D60CD2" w14:textId="70909026" w:rsidR="002B540C" w:rsidRPr="0037443C" w:rsidDel="001E2354" w:rsidRDefault="002B540C" w:rsidP="002B540C">
            <w:pPr>
              <w:rPr>
                <w:del w:id="6832" w:author="Στάθης Καπ" w:date="2023-02-27T01:59:00Z"/>
                <w:rFonts w:cstheme="minorHAnsi"/>
                <w:sz w:val="20"/>
                <w:szCs w:val="20"/>
                <w:rPrChange w:id="6833" w:author="Στάθης Καπ" w:date="2023-02-02T17:57:00Z">
                  <w:rPr>
                    <w:del w:id="6834" w:author="Στάθης Καπ" w:date="2023-02-27T01:59:00Z"/>
                    <w:rFonts w:cstheme="minorHAnsi"/>
                    <w:sz w:val="18"/>
                    <w:szCs w:val="18"/>
                  </w:rPr>
                </w:rPrChange>
              </w:rPr>
            </w:pPr>
            <w:del w:id="6835" w:author="Στάθης Καπ" w:date="2023-02-27T01:59:00Z">
              <w:r w:rsidRPr="0037443C" w:rsidDel="001E2354">
                <w:rPr>
                  <w:sz w:val="20"/>
                  <w:szCs w:val="20"/>
                  <w:rPrChange w:id="6836" w:author="Στάθης Καπ" w:date="2023-02-02T17:57:00Z">
                    <w:rPr/>
                  </w:rPrChange>
                </w:rPr>
                <w:delText>44</w:delText>
              </w:r>
            </w:del>
          </w:p>
        </w:tc>
      </w:tr>
      <w:tr w:rsidR="002B540C" w:rsidDel="001E2354" w14:paraId="2E4C7283" w14:textId="043CFAAF" w:rsidTr="00AA2735">
        <w:trPr>
          <w:jc w:val="center"/>
          <w:del w:id="6837" w:author="Στάθης Καπ" w:date="2023-02-27T01:59:00Z"/>
        </w:trPr>
        <w:tc>
          <w:tcPr>
            <w:tcW w:w="1427" w:type="dxa"/>
          </w:tcPr>
          <w:p w14:paraId="3B7A9C43" w14:textId="4EA8EA14" w:rsidR="002B540C" w:rsidRPr="0037443C" w:rsidDel="001E2354" w:rsidRDefault="002B540C" w:rsidP="002B540C">
            <w:pPr>
              <w:rPr>
                <w:del w:id="6838" w:author="Στάθης Καπ" w:date="2023-02-27T01:59:00Z"/>
                <w:rFonts w:cstheme="minorHAnsi"/>
                <w:sz w:val="20"/>
                <w:szCs w:val="20"/>
                <w:rPrChange w:id="6839" w:author="Στάθης Καπ" w:date="2023-02-02T17:57:00Z">
                  <w:rPr>
                    <w:del w:id="6840" w:author="Στάθης Καπ" w:date="2023-02-27T01:59:00Z"/>
                    <w:rFonts w:cstheme="minorHAnsi"/>
                    <w:sz w:val="18"/>
                    <w:szCs w:val="18"/>
                  </w:rPr>
                </w:rPrChange>
              </w:rPr>
            </w:pPr>
            <w:del w:id="6841" w:author="Στάθης Καπ" w:date="2023-02-27T01:59:00Z">
              <w:r w:rsidRPr="0037443C" w:rsidDel="001E2354">
                <w:rPr>
                  <w:rFonts w:cstheme="minorHAnsi"/>
                  <w:sz w:val="20"/>
                  <w:szCs w:val="20"/>
                  <w:rPrChange w:id="6842" w:author="Στάθης Καπ" w:date="2023-02-02T17:57:00Z">
                    <w:rPr>
                      <w:rFonts w:cstheme="minorHAnsi"/>
                      <w:sz w:val="18"/>
                      <w:szCs w:val="18"/>
                    </w:rPr>
                  </w:rPrChange>
                </w:rPr>
                <w:delText>pr02</w:delText>
              </w:r>
            </w:del>
          </w:p>
        </w:tc>
        <w:tc>
          <w:tcPr>
            <w:tcW w:w="1427" w:type="dxa"/>
          </w:tcPr>
          <w:p w14:paraId="69C99C2A" w14:textId="5A5E6A77" w:rsidR="002B540C" w:rsidRPr="0037443C" w:rsidDel="001E2354" w:rsidRDefault="002B540C" w:rsidP="002B540C">
            <w:pPr>
              <w:rPr>
                <w:del w:id="6843" w:author="Στάθης Καπ" w:date="2023-02-27T01:59:00Z"/>
                <w:rFonts w:cstheme="minorHAnsi"/>
                <w:sz w:val="20"/>
                <w:szCs w:val="20"/>
                <w:rPrChange w:id="6844" w:author="Στάθης Καπ" w:date="2023-02-02T17:57:00Z">
                  <w:rPr>
                    <w:del w:id="6845" w:author="Στάθης Καπ" w:date="2023-02-27T01:59:00Z"/>
                    <w:rFonts w:cstheme="minorHAnsi"/>
                    <w:sz w:val="18"/>
                    <w:szCs w:val="18"/>
                  </w:rPr>
                </w:rPrChange>
              </w:rPr>
            </w:pPr>
            <w:del w:id="6846" w:author="Στάθης Καπ" w:date="2023-02-27T01:59:00Z">
              <w:r w:rsidRPr="0037443C" w:rsidDel="001E2354">
                <w:rPr>
                  <w:sz w:val="20"/>
                  <w:szCs w:val="20"/>
                  <w:rPrChange w:id="6847" w:author="Στάθης Καπ" w:date="2023-02-02T17:57:00Z">
                    <w:rPr/>
                  </w:rPrChange>
                </w:rPr>
                <w:delText>943</w:delText>
              </w:r>
            </w:del>
          </w:p>
        </w:tc>
        <w:tc>
          <w:tcPr>
            <w:tcW w:w="1690" w:type="dxa"/>
          </w:tcPr>
          <w:p w14:paraId="7678F1B0" w14:textId="45CE0074" w:rsidR="002B540C" w:rsidRPr="0037443C" w:rsidDel="001E2354" w:rsidRDefault="002B540C" w:rsidP="002B540C">
            <w:pPr>
              <w:rPr>
                <w:del w:id="6848" w:author="Στάθης Καπ" w:date="2023-02-27T01:59:00Z"/>
                <w:rFonts w:cstheme="minorHAnsi"/>
                <w:sz w:val="20"/>
                <w:szCs w:val="20"/>
                <w:rPrChange w:id="6849" w:author="Στάθης Καπ" w:date="2023-02-02T17:57:00Z">
                  <w:rPr>
                    <w:del w:id="6850" w:author="Στάθης Καπ" w:date="2023-02-27T01:59:00Z"/>
                    <w:rFonts w:cstheme="minorHAnsi"/>
                    <w:sz w:val="18"/>
                    <w:szCs w:val="18"/>
                  </w:rPr>
                </w:rPrChange>
              </w:rPr>
            </w:pPr>
            <w:del w:id="6851" w:author="Στάθης Καπ" w:date="2023-02-27T01:59:00Z">
              <w:r w:rsidRPr="0037443C" w:rsidDel="001E2354">
                <w:rPr>
                  <w:sz w:val="20"/>
                  <w:szCs w:val="20"/>
                  <w:rPrChange w:id="6852" w:author="Στάθης Καπ" w:date="2023-02-02T17:57:00Z">
                    <w:rPr/>
                  </w:rPrChange>
                </w:rPr>
                <w:delText>899</w:delText>
              </w:r>
            </w:del>
          </w:p>
        </w:tc>
        <w:tc>
          <w:tcPr>
            <w:tcW w:w="1428" w:type="dxa"/>
          </w:tcPr>
          <w:p w14:paraId="18DCE580" w14:textId="59823D44" w:rsidR="002B540C" w:rsidRPr="0037443C" w:rsidDel="001E2354" w:rsidRDefault="002B540C" w:rsidP="002B540C">
            <w:pPr>
              <w:rPr>
                <w:del w:id="6853" w:author="Στάθης Καπ" w:date="2023-02-27T01:59:00Z"/>
                <w:rFonts w:cstheme="minorHAnsi"/>
                <w:sz w:val="20"/>
                <w:szCs w:val="20"/>
                <w:rPrChange w:id="6854" w:author="Στάθης Καπ" w:date="2023-02-02T17:57:00Z">
                  <w:rPr>
                    <w:del w:id="6855" w:author="Στάθης Καπ" w:date="2023-02-27T01:59:00Z"/>
                    <w:rFonts w:cstheme="minorHAnsi"/>
                    <w:sz w:val="18"/>
                    <w:szCs w:val="18"/>
                  </w:rPr>
                </w:rPrChange>
              </w:rPr>
            </w:pPr>
            <w:del w:id="6856" w:author="Στάθης Καπ" w:date="2023-02-27T01:59:00Z">
              <w:r w:rsidRPr="0037443C" w:rsidDel="001E2354">
                <w:rPr>
                  <w:sz w:val="20"/>
                  <w:szCs w:val="20"/>
                  <w:rPrChange w:id="6857" w:author="Στάθης Καπ" w:date="2023-02-02T17:57:00Z">
                    <w:rPr/>
                  </w:rPrChange>
                </w:rPr>
                <w:delText>847</w:delText>
              </w:r>
            </w:del>
          </w:p>
        </w:tc>
        <w:tc>
          <w:tcPr>
            <w:tcW w:w="1428" w:type="dxa"/>
          </w:tcPr>
          <w:p w14:paraId="6D5D1D04" w14:textId="4ECE7299" w:rsidR="002B540C" w:rsidRPr="0037443C" w:rsidDel="001E2354" w:rsidRDefault="002B540C" w:rsidP="002B540C">
            <w:pPr>
              <w:rPr>
                <w:del w:id="6858" w:author="Στάθης Καπ" w:date="2023-02-27T01:59:00Z"/>
                <w:rFonts w:cstheme="minorHAnsi"/>
                <w:sz w:val="20"/>
                <w:szCs w:val="20"/>
                <w:rPrChange w:id="6859" w:author="Στάθης Καπ" w:date="2023-02-02T17:57:00Z">
                  <w:rPr>
                    <w:del w:id="6860" w:author="Στάθης Καπ" w:date="2023-02-27T01:59:00Z"/>
                    <w:rFonts w:cstheme="minorHAnsi"/>
                    <w:sz w:val="18"/>
                    <w:szCs w:val="18"/>
                  </w:rPr>
                </w:rPrChange>
              </w:rPr>
            </w:pPr>
            <w:del w:id="6861" w:author="Στάθης Καπ" w:date="2023-02-27T01:59:00Z">
              <w:r w:rsidRPr="0037443C" w:rsidDel="001E2354">
                <w:rPr>
                  <w:sz w:val="20"/>
                  <w:szCs w:val="20"/>
                  <w:rPrChange w:id="6862" w:author="Στάθης Καπ" w:date="2023-02-02T17:57:00Z">
                    <w:rPr/>
                  </w:rPrChange>
                </w:rPr>
                <w:delText>0.502</w:delText>
              </w:r>
            </w:del>
          </w:p>
        </w:tc>
        <w:tc>
          <w:tcPr>
            <w:tcW w:w="1428" w:type="dxa"/>
          </w:tcPr>
          <w:p w14:paraId="282F012A" w14:textId="21C7ACCD" w:rsidR="002B540C" w:rsidRPr="0037443C" w:rsidDel="001E2354" w:rsidRDefault="002B540C" w:rsidP="002B540C">
            <w:pPr>
              <w:rPr>
                <w:del w:id="6863" w:author="Στάθης Καπ" w:date="2023-02-27T01:59:00Z"/>
                <w:rFonts w:cstheme="minorHAnsi"/>
                <w:sz w:val="20"/>
                <w:szCs w:val="20"/>
                <w:rPrChange w:id="6864" w:author="Στάθης Καπ" w:date="2023-02-02T17:57:00Z">
                  <w:rPr>
                    <w:del w:id="6865" w:author="Στάθης Καπ" w:date="2023-02-27T01:59:00Z"/>
                    <w:rFonts w:cstheme="minorHAnsi"/>
                    <w:sz w:val="18"/>
                    <w:szCs w:val="18"/>
                  </w:rPr>
                </w:rPrChange>
              </w:rPr>
            </w:pPr>
            <w:del w:id="6866" w:author="Στάθης Καπ" w:date="2023-02-27T01:59:00Z">
              <w:r w:rsidRPr="0037443C" w:rsidDel="001E2354">
                <w:rPr>
                  <w:sz w:val="20"/>
                  <w:szCs w:val="20"/>
                  <w:rPrChange w:id="6867" w:author="Στάθης Καπ" w:date="2023-02-02T17:57:00Z">
                    <w:rPr/>
                  </w:rPrChange>
                </w:rPr>
                <w:delText>55</w:delText>
              </w:r>
            </w:del>
          </w:p>
        </w:tc>
      </w:tr>
      <w:tr w:rsidR="002B540C" w:rsidDel="001E2354" w14:paraId="5325D031" w14:textId="44DF7FA2" w:rsidTr="00AA2735">
        <w:trPr>
          <w:jc w:val="center"/>
          <w:del w:id="6868" w:author="Στάθης Καπ" w:date="2023-02-27T01:59:00Z"/>
        </w:trPr>
        <w:tc>
          <w:tcPr>
            <w:tcW w:w="1427" w:type="dxa"/>
          </w:tcPr>
          <w:p w14:paraId="45D1E5A7" w14:textId="1EF57A56" w:rsidR="002B540C" w:rsidRPr="0037443C" w:rsidDel="001E2354" w:rsidRDefault="002B540C" w:rsidP="002B540C">
            <w:pPr>
              <w:rPr>
                <w:del w:id="6869" w:author="Στάθης Καπ" w:date="2023-02-27T01:59:00Z"/>
                <w:rFonts w:cstheme="minorHAnsi"/>
                <w:sz w:val="20"/>
                <w:szCs w:val="20"/>
                <w:rPrChange w:id="6870" w:author="Στάθης Καπ" w:date="2023-02-02T17:57:00Z">
                  <w:rPr>
                    <w:del w:id="6871" w:author="Στάθης Καπ" w:date="2023-02-27T01:59:00Z"/>
                    <w:rFonts w:cstheme="minorHAnsi"/>
                    <w:sz w:val="18"/>
                    <w:szCs w:val="18"/>
                  </w:rPr>
                </w:rPrChange>
              </w:rPr>
            </w:pPr>
            <w:del w:id="6872" w:author="Στάθης Καπ" w:date="2023-02-27T01:59:00Z">
              <w:r w:rsidRPr="0037443C" w:rsidDel="001E2354">
                <w:rPr>
                  <w:rFonts w:cstheme="minorHAnsi"/>
                  <w:sz w:val="20"/>
                  <w:szCs w:val="20"/>
                  <w:rPrChange w:id="6873" w:author="Στάθης Καπ" w:date="2023-02-02T17:57:00Z">
                    <w:rPr>
                      <w:rFonts w:cstheme="minorHAnsi"/>
                      <w:sz w:val="18"/>
                      <w:szCs w:val="18"/>
                    </w:rPr>
                  </w:rPrChange>
                </w:rPr>
                <w:delText>pr03</w:delText>
              </w:r>
            </w:del>
          </w:p>
        </w:tc>
        <w:tc>
          <w:tcPr>
            <w:tcW w:w="1427" w:type="dxa"/>
          </w:tcPr>
          <w:p w14:paraId="20641E3F" w14:textId="5052C355" w:rsidR="002B540C" w:rsidRPr="0037443C" w:rsidDel="001E2354" w:rsidRDefault="002B540C" w:rsidP="002B540C">
            <w:pPr>
              <w:rPr>
                <w:del w:id="6874" w:author="Στάθης Καπ" w:date="2023-02-27T01:59:00Z"/>
                <w:rFonts w:cstheme="minorHAnsi"/>
                <w:sz w:val="20"/>
                <w:szCs w:val="20"/>
                <w:rPrChange w:id="6875" w:author="Στάθης Καπ" w:date="2023-02-02T17:57:00Z">
                  <w:rPr>
                    <w:del w:id="6876" w:author="Στάθης Καπ" w:date="2023-02-27T01:59:00Z"/>
                    <w:rFonts w:cstheme="minorHAnsi"/>
                    <w:sz w:val="18"/>
                    <w:szCs w:val="18"/>
                  </w:rPr>
                </w:rPrChange>
              </w:rPr>
            </w:pPr>
            <w:del w:id="6877" w:author="Στάθης Καπ" w:date="2023-02-27T01:59:00Z">
              <w:r w:rsidRPr="0037443C" w:rsidDel="001E2354">
                <w:rPr>
                  <w:sz w:val="20"/>
                  <w:szCs w:val="20"/>
                  <w:rPrChange w:id="6878" w:author="Στάθης Καπ" w:date="2023-02-02T17:57:00Z">
                    <w:rPr/>
                  </w:rPrChange>
                </w:rPr>
                <w:delText>1010</w:delText>
              </w:r>
            </w:del>
          </w:p>
        </w:tc>
        <w:tc>
          <w:tcPr>
            <w:tcW w:w="1690" w:type="dxa"/>
          </w:tcPr>
          <w:p w14:paraId="3BE923EA" w14:textId="69BDC597" w:rsidR="002B540C" w:rsidRPr="0037443C" w:rsidDel="001E2354" w:rsidRDefault="002B540C" w:rsidP="002B540C">
            <w:pPr>
              <w:rPr>
                <w:del w:id="6879" w:author="Στάθης Καπ" w:date="2023-02-27T01:59:00Z"/>
                <w:rFonts w:cstheme="minorHAnsi"/>
                <w:sz w:val="20"/>
                <w:szCs w:val="20"/>
                <w:rPrChange w:id="6880" w:author="Στάθης Καπ" w:date="2023-02-02T17:57:00Z">
                  <w:rPr>
                    <w:del w:id="6881" w:author="Στάθης Καπ" w:date="2023-02-27T01:59:00Z"/>
                    <w:rFonts w:cstheme="minorHAnsi"/>
                    <w:sz w:val="18"/>
                    <w:szCs w:val="18"/>
                  </w:rPr>
                </w:rPrChange>
              </w:rPr>
            </w:pPr>
            <w:del w:id="6882" w:author="Στάθης Καπ" w:date="2023-02-27T01:59:00Z">
              <w:r w:rsidRPr="0037443C" w:rsidDel="001E2354">
                <w:rPr>
                  <w:sz w:val="20"/>
                  <w:szCs w:val="20"/>
                  <w:rPrChange w:id="6883" w:author="Στάθης Καπ" w:date="2023-02-02T17:57:00Z">
                    <w:rPr/>
                  </w:rPrChange>
                </w:rPr>
                <w:delText>946</w:delText>
              </w:r>
            </w:del>
          </w:p>
        </w:tc>
        <w:tc>
          <w:tcPr>
            <w:tcW w:w="1428" w:type="dxa"/>
          </w:tcPr>
          <w:p w14:paraId="7A13975B" w14:textId="574115B4" w:rsidR="002B540C" w:rsidRPr="0037443C" w:rsidDel="001E2354" w:rsidRDefault="002B540C" w:rsidP="002B540C">
            <w:pPr>
              <w:rPr>
                <w:del w:id="6884" w:author="Στάθης Καπ" w:date="2023-02-27T01:59:00Z"/>
                <w:rFonts w:cstheme="minorHAnsi"/>
                <w:sz w:val="20"/>
                <w:szCs w:val="20"/>
                <w:rPrChange w:id="6885" w:author="Στάθης Καπ" w:date="2023-02-02T17:57:00Z">
                  <w:rPr>
                    <w:del w:id="6886" w:author="Στάθης Καπ" w:date="2023-02-27T01:59:00Z"/>
                    <w:rFonts w:cstheme="minorHAnsi"/>
                    <w:sz w:val="18"/>
                    <w:szCs w:val="18"/>
                  </w:rPr>
                </w:rPrChange>
              </w:rPr>
            </w:pPr>
            <w:del w:id="6887" w:author="Στάθης Καπ" w:date="2023-02-27T01:59:00Z">
              <w:r w:rsidRPr="0037443C" w:rsidDel="001E2354">
                <w:rPr>
                  <w:sz w:val="20"/>
                  <w:szCs w:val="20"/>
                  <w:rPrChange w:id="6888" w:author="Στάθης Καπ" w:date="2023-02-02T17:57:00Z">
                    <w:rPr/>
                  </w:rPrChange>
                </w:rPr>
                <w:delText>900</w:delText>
              </w:r>
            </w:del>
          </w:p>
        </w:tc>
        <w:tc>
          <w:tcPr>
            <w:tcW w:w="1428" w:type="dxa"/>
          </w:tcPr>
          <w:p w14:paraId="5CA2659C" w14:textId="1F37020B" w:rsidR="002B540C" w:rsidRPr="0037443C" w:rsidDel="001E2354" w:rsidRDefault="002B540C" w:rsidP="002B540C">
            <w:pPr>
              <w:rPr>
                <w:del w:id="6889" w:author="Στάθης Καπ" w:date="2023-02-27T01:59:00Z"/>
                <w:rFonts w:cstheme="minorHAnsi"/>
                <w:sz w:val="20"/>
                <w:szCs w:val="20"/>
                <w:rPrChange w:id="6890" w:author="Στάθης Καπ" w:date="2023-02-02T17:57:00Z">
                  <w:rPr>
                    <w:del w:id="6891" w:author="Στάθης Καπ" w:date="2023-02-27T01:59:00Z"/>
                    <w:rFonts w:cstheme="minorHAnsi"/>
                    <w:sz w:val="18"/>
                    <w:szCs w:val="18"/>
                  </w:rPr>
                </w:rPrChange>
              </w:rPr>
            </w:pPr>
            <w:del w:id="6892" w:author="Στάθης Καπ" w:date="2023-02-27T01:59:00Z">
              <w:r w:rsidRPr="0037443C" w:rsidDel="001E2354">
                <w:rPr>
                  <w:sz w:val="20"/>
                  <w:szCs w:val="20"/>
                  <w:rPrChange w:id="6893" w:author="Στάθης Καπ" w:date="2023-02-02T17:57:00Z">
                    <w:rPr/>
                  </w:rPrChange>
                </w:rPr>
                <w:delText>0.952</w:delText>
              </w:r>
            </w:del>
          </w:p>
        </w:tc>
        <w:tc>
          <w:tcPr>
            <w:tcW w:w="1428" w:type="dxa"/>
          </w:tcPr>
          <w:p w14:paraId="5D20ECB5" w14:textId="2E77CC25" w:rsidR="002B540C" w:rsidRPr="0037443C" w:rsidDel="001E2354" w:rsidRDefault="002B540C" w:rsidP="002B540C">
            <w:pPr>
              <w:rPr>
                <w:del w:id="6894" w:author="Στάθης Καπ" w:date="2023-02-27T01:59:00Z"/>
                <w:rFonts w:cstheme="minorHAnsi"/>
                <w:sz w:val="20"/>
                <w:szCs w:val="20"/>
                <w:rPrChange w:id="6895" w:author="Στάθης Καπ" w:date="2023-02-02T17:57:00Z">
                  <w:rPr>
                    <w:del w:id="6896" w:author="Στάθης Καπ" w:date="2023-02-27T01:59:00Z"/>
                    <w:rFonts w:cstheme="minorHAnsi"/>
                    <w:sz w:val="18"/>
                    <w:szCs w:val="18"/>
                  </w:rPr>
                </w:rPrChange>
              </w:rPr>
            </w:pPr>
            <w:del w:id="6897" w:author="Στάθης Καπ" w:date="2023-02-27T01:59:00Z">
              <w:r w:rsidRPr="0037443C" w:rsidDel="001E2354">
                <w:rPr>
                  <w:sz w:val="20"/>
                  <w:szCs w:val="20"/>
                  <w:rPrChange w:id="6898" w:author="Στάθης Καπ" w:date="2023-02-02T17:57:00Z">
                    <w:rPr/>
                  </w:rPrChange>
                </w:rPr>
                <w:delText>59</w:delText>
              </w:r>
            </w:del>
          </w:p>
        </w:tc>
      </w:tr>
      <w:tr w:rsidR="002B540C" w:rsidDel="001E2354" w14:paraId="09CEC694" w14:textId="0946D176" w:rsidTr="00AA2735">
        <w:trPr>
          <w:jc w:val="center"/>
          <w:del w:id="6899" w:author="Στάθης Καπ" w:date="2023-02-27T01:59:00Z"/>
        </w:trPr>
        <w:tc>
          <w:tcPr>
            <w:tcW w:w="1427" w:type="dxa"/>
          </w:tcPr>
          <w:p w14:paraId="6CB0CBFA" w14:textId="4E6E1CCF" w:rsidR="002B540C" w:rsidRPr="0037443C" w:rsidDel="001E2354" w:rsidRDefault="002B540C" w:rsidP="002B540C">
            <w:pPr>
              <w:rPr>
                <w:del w:id="6900" w:author="Στάθης Καπ" w:date="2023-02-27T01:59:00Z"/>
                <w:rFonts w:cstheme="minorHAnsi"/>
                <w:sz w:val="20"/>
                <w:szCs w:val="20"/>
                <w:rPrChange w:id="6901" w:author="Στάθης Καπ" w:date="2023-02-02T17:57:00Z">
                  <w:rPr>
                    <w:del w:id="6902" w:author="Στάθης Καπ" w:date="2023-02-27T01:59:00Z"/>
                    <w:rFonts w:cstheme="minorHAnsi"/>
                    <w:sz w:val="18"/>
                    <w:szCs w:val="18"/>
                  </w:rPr>
                </w:rPrChange>
              </w:rPr>
            </w:pPr>
            <w:del w:id="6903" w:author="Στάθης Καπ" w:date="2023-02-27T01:59:00Z">
              <w:r w:rsidRPr="0037443C" w:rsidDel="001E2354">
                <w:rPr>
                  <w:rFonts w:cstheme="minorHAnsi"/>
                  <w:sz w:val="20"/>
                  <w:szCs w:val="20"/>
                  <w:rPrChange w:id="6904" w:author="Στάθης Καπ" w:date="2023-02-02T17:57:00Z">
                    <w:rPr>
                      <w:rFonts w:cstheme="minorHAnsi"/>
                      <w:sz w:val="18"/>
                      <w:szCs w:val="18"/>
                    </w:rPr>
                  </w:rPrChange>
                </w:rPr>
                <w:delText>pr04</w:delText>
              </w:r>
            </w:del>
          </w:p>
        </w:tc>
        <w:tc>
          <w:tcPr>
            <w:tcW w:w="1427" w:type="dxa"/>
          </w:tcPr>
          <w:p w14:paraId="558E3067" w14:textId="42FE505C" w:rsidR="002B540C" w:rsidRPr="0037443C" w:rsidDel="001E2354" w:rsidRDefault="002B540C" w:rsidP="002B540C">
            <w:pPr>
              <w:rPr>
                <w:del w:id="6905" w:author="Στάθης Καπ" w:date="2023-02-27T01:59:00Z"/>
                <w:rFonts w:cstheme="minorHAnsi"/>
                <w:sz w:val="20"/>
                <w:szCs w:val="20"/>
                <w:rPrChange w:id="6906" w:author="Στάθης Καπ" w:date="2023-02-02T17:57:00Z">
                  <w:rPr>
                    <w:del w:id="6907" w:author="Στάθης Καπ" w:date="2023-02-27T01:59:00Z"/>
                    <w:rFonts w:cstheme="minorHAnsi"/>
                    <w:sz w:val="18"/>
                    <w:szCs w:val="18"/>
                  </w:rPr>
                </w:rPrChange>
              </w:rPr>
            </w:pPr>
            <w:del w:id="6908" w:author="Στάθης Καπ" w:date="2023-02-27T01:59:00Z">
              <w:r w:rsidRPr="0037443C" w:rsidDel="001E2354">
                <w:rPr>
                  <w:sz w:val="20"/>
                  <w:szCs w:val="20"/>
                  <w:rPrChange w:id="6909" w:author="Στάθης Καπ" w:date="2023-02-02T17:57:00Z">
                    <w:rPr/>
                  </w:rPrChange>
                </w:rPr>
                <w:delText>1294</w:delText>
              </w:r>
            </w:del>
          </w:p>
        </w:tc>
        <w:tc>
          <w:tcPr>
            <w:tcW w:w="1690" w:type="dxa"/>
          </w:tcPr>
          <w:p w14:paraId="4AE3BF8D" w14:textId="755384BF" w:rsidR="002B540C" w:rsidRPr="0037443C" w:rsidDel="001E2354" w:rsidRDefault="002B540C" w:rsidP="002B540C">
            <w:pPr>
              <w:rPr>
                <w:del w:id="6910" w:author="Στάθης Καπ" w:date="2023-02-27T01:59:00Z"/>
                <w:rFonts w:cstheme="minorHAnsi"/>
                <w:sz w:val="20"/>
                <w:szCs w:val="20"/>
                <w:rPrChange w:id="6911" w:author="Στάθης Καπ" w:date="2023-02-02T17:57:00Z">
                  <w:rPr>
                    <w:del w:id="6912" w:author="Στάθης Καπ" w:date="2023-02-27T01:59:00Z"/>
                    <w:rFonts w:cstheme="minorHAnsi"/>
                    <w:sz w:val="18"/>
                    <w:szCs w:val="18"/>
                  </w:rPr>
                </w:rPrChange>
              </w:rPr>
            </w:pPr>
            <w:del w:id="6913" w:author="Στάθης Καπ" w:date="2023-02-27T01:59:00Z">
              <w:r w:rsidRPr="0037443C" w:rsidDel="001E2354">
                <w:rPr>
                  <w:sz w:val="20"/>
                  <w:szCs w:val="20"/>
                  <w:rPrChange w:id="6914" w:author="Στάθης Καπ" w:date="2023-02-02T17:57:00Z">
                    <w:rPr/>
                  </w:rPrChange>
                </w:rPr>
                <w:delText>1195</w:delText>
              </w:r>
            </w:del>
          </w:p>
        </w:tc>
        <w:tc>
          <w:tcPr>
            <w:tcW w:w="1428" w:type="dxa"/>
          </w:tcPr>
          <w:p w14:paraId="1E385FCA" w14:textId="6908636E" w:rsidR="002B540C" w:rsidRPr="0037443C" w:rsidDel="001E2354" w:rsidRDefault="002B540C" w:rsidP="002B540C">
            <w:pPr>
              <w:rPr>
                <w:del w:id="6915" w:author="Στάθης Καπ" w:date="2023-02-27T01:59:00Z"/>
                <w:rFonts w:cstheme="minorHAnsi"/>
                <w:sz w:val="20"/>
                <w:szCs w:val="20"/>
                <w:rPrChange w:id="6916" w:author="Στάθης Καπ" w:date="2023-02-02T17:57:00Z">
                  <w:rPr>
                    <w:del w:id="6917" w:author="Στάθης Καπ" w:date="2023-02-27T01:59:00Z"/>
                    <w:rFonts w:cstheme="minorHAnsi"/>
                    <w:sz w:val="18"/>
                    <w:szCs w:val="18"/>
                  </w:rPr>
                </w:rPrChange>
              </w:rPr>
            </w:pPr>
            <w:del w:id="6918" w:author="Στάθης Καπ" w:date="2023-02-27T01:59:00Z">
              <w:r w:rsidRPr="0037443C" w:rsidDel="001E2354">
                <w:rPr>
                  <w:sz w:val="20"/>
                  <w:szCs w:val="20"/>
                  <w:rPrChange w:id="6919" w:author="Στάθης Καπ" w:date="2023-02-02T17:57:00Z">
                    <w:rPr/>
                  </w:rPrChange>
                </w:rPr>
                <w:delText>1194</w:delText>
              </w:r>
            </w:del>
          </w:p>
        </w:tc>
        <w:tc>
          <w:tcPr>
            <w:tcW w:w="1428" w:type="dxa"/>
          </w:tcPr>
          <w:p w14:paraId="73BF7A82" w14:textId="5709B007" w:rsidR="002B540C" w:rsidRPr="0037443C" w:rsidDel="001E2354" w:rsidRDefault="002B540C" w:rsidP="002B540C">
            <w:pPr>
              <w:rPr>
                <w:del w:id="6920" w:author="Στάθης Καπ" w:date="2023-02-27T01:59:00Z"/>
                <w:rFonts w:cstheme="minorHAnsi"/>
                <w:sz w:val="20"/>
                <w:szCs w:val="20"/>
                <w:rPrChange w:id="6921" w:author="Στάθης Καπ" w:date="2023-02-02T17:57:00Z">
                  <w:rPr>
                    <w:del w:id="6922" w:author="Στάθης Καπ" w:date="2023-02-27T01:59:00Z"/>
                    <w:rFonts w:cstheme="minorHAnsi"/>
                    <w:sz w:val="18"/>
                    <w:szCs w:val="18"/>
                  </w:rPr>
                </w:rPrChange>
              </w:rPr>
            </w:pPr>
            <w:del w:id="6923" w:author="Στάθης Καπ" w:date="2023-02-27T01:59:00Z">
              <w:r w:rsidRPr="0037443C" w:rsidDel="001E2354">
                <w:rPr>
                  <w:sz w:val="20"/>
                  <w:szCs w:val="20"/>
                  <w:rPrChange w:id="6924" w:author="Στάθης Καπ" w:date="2023-02-02T17:57:00Z">
                    <w:rPr/>
                  </w:rPrChange>
                </w:rPr>
                <w:delText>1.826</w:delText>
              </w:r>
            </w:del>
          </w:p>
        </w:tc>
        <w:tc>
          <w:tcPr>
            <w:tcW w:w="1428" w:type="dxa"/>
          </w:tcPr>
          <w:p w14:paraId="13CBBAED" w14:textId="50668D48" w:rsidR="002B540C" w:rsidRPr="0037443C" w:rsidDel="001E2354" w:rsidRDefault="002B540C" w:rsidP="002B540C">
            <w:pPr>
              <w:rPr>
                <w:del w:id="6925" w:author="Στάθης Καπ" w:date="2023-02-27T01:59:00Z"/>
                <w:rFonts w:cstheme="minorHAnsi"/>
                <w:sz w:val="20"/>
                <w:szCs w:val="20"/>
                <w:rPrChange w:id="6926" w:author="Στάθης Καπ" w:date="2023-02-02T17:57:00Z">
                  <w:rPr>
                    <w:del w:id="6927" w:author="Στάθης Καπ" w:date="2023-02-27T01:59:00Z"/>
                    <w:rFonts w:cstheme="minorHAnsi"/>
                    <w:sz w:val="18"/>
                    <w:szCs w:val="18"/>
                  </w:rPr>
                </w:rPrChange>
              </w:rPr>
            </w:pPr>
            <w:del w:id="6928" w:author="Στάθης Καπ" w:date="2023-02-27T01:59:00Z">
              <w:r w:rsidRPr="0037443C" w:rsidDel="001E2354">
                <w:rPr>
                  <w:sz w:val="20"/>
                  <w:szCs w:val="20"/>
                  <w:rPrChange w:id="6929" w:author="Στάθης Καπ" w:date="2023-02-02T17:57:00Z">
                    <w:rPr/>
                  </w:rPrChange>
                </w:rPr>
                <w:delText>74</w:delText>
              </w:r>
            </w:del>
          </w:p>
        </w:tc>
      </w:tr>
      <w:tr w:rsidR="002B540C" w:rsidDel="001E2354" w14:paraId="12280E8B" w14:textId="44E88970" w:rsidTr="00AA2735">
        <w:trPr>
          <w:jc w:val="center"/>
          <w:del w:id="6930" w:author="Στάθης Καπ" w:date="2023-02-27T01:59:00Z"/>
        </w:trPr>
        <w:tc>
          <w:tcPr>
            <w:tcW w:w="1427" w:type="dxa"/>
          </w:tcPr>
          <w:p w14:paraId="5CA4E33F" w14:textId="7685A0EC" w:rsidR="002B540C" w:rsidRPr="0037443C" w:rsidDel="001E2354" w:rsidRDefault="002B540C" w:rsidP="002B540C">
            <w:pPr>
              <w:rPr>
                <w:del w:id="6931" w:author="Στάθης Καπ" w:date="2023-02-27T01:59:00Z"/>
                <w:rFonts w:cstheme="minorHAnsi"/>
                <w:sz w:val="20"/>
                <w:szCs w:val="20"/>
                <w:rPrChange w:id="6932" w:author="Στάθης Καπ" w:date="2023-02-02T17:57:00Z">
                  <w:rPr>
                    <w:del w:id="6933" w:author="Στάθης Καπ" w:date="2023-02-27T01:59:00Z"/>
                    <w:rFonts w:cstheme="minorHAnsi"/>
                    <w:sz w:val="18"/>
                    <w:szCs w:val="18"/>
                  </w:rPr>
                </w:rPrChange>
              </w:rPr>
            </w:pPr>
            <w:del w:id="6934" w:author="Στάθης Καπ" w:date="2023-02-27T01:59:00Z">
              <w:r w:rsidRPr="0037443C" w:rsidDel="001E2354">
                <w:rPr>
                  <w:rFonts w:cstheme="minorHAnsi"/>
                  <w:sz w:val="20"/>
                  <w:szCs w:val="20"/>
                  <w:rPrChange w:id="6935" w:author="Στάθης Καπ" w:date="2023-02-02T17:57:00Z">
                    <w:rPr>
                      <w:rFonts w:cstheme="minorHAnsi"/>
                      <w:sz w:val="18"/>
                      <w:szCs w:val="18"/>
                    </w:rPr>
                  </w:rPrChange>
                </w:rPr>
                <w:delText>pr05</w:delText>
              </w:r>
            </w:del>
          </w:p>
        </w:tc>
        <w:tc>
          <w:tcPr>
            <w:tcW w:w="1427" w:type="dxa"/>
          </w:tcPr>
          <w:p w14:paraId="3CAECCAA" w14:textId="40BAA501" w:rsidR="002B540C" w:rsidRPr="0037443C" w:rsidDel="001E2354" w:rsidRDefault="002B540C" w:rsidP="002B540C">
            <w:pPr>
              <w:rPr>
                <w:del w:id="6936" w:author="Στάθης Καπ" w:date="2023-02-27T01:59:00Z"/>
                <w:rFonts w:cstheme="minorHAnsi"/>
                <w:sz w:val="20"/>
                <w:szCs w:val="20"/>
                <w:rPrChange w:id="6937" w:author="Στάθης Καπ" w:date="2023-02-02T17:57:00Z">
                  <w:rPr>
                    <w:del w:id="6938" w:author="Στάθης Καπ" w:date="2023-02-27T01:59:00Z"/>
                    <w:rFonts w:cstheme="minorHAnsi"/>
                    <w:sz w:val="18"/>
                    <w:szCs w:val="18"/>
                  </w:rPr>
                </w:rPrChange>
              </w:rPr>
            </w:pPr>
            <w:del w:id="6939" w:author="Στάθης Καπ" w:date="2023-02-27T01:59:00Z">
              <w:r w:rsidRPr="0037443C" w:rsidDel="001E2354">
                <w:rPr>
                  <w:sz w:val="20"/>
                  <w:szCs w:val="20"/>
                  <w:rPrChange w:id="6940" w:author="Στάθης Καπ" w:date="2023-02-02T17:57:00Z">
                    <w:rPr/>
                  </w:rPrChange>
                </w:rPr>
                <w:delText>1482</w:delText>
              </w:r>
            </w:del>
          </w:p>
        </w:tc>
        <w:tc>
          <w:tcPr>
            <w:tcW w:w="1690" w:type="dxa"/>
          </w:tcPr>
          <w:p w14:paraId="18EE7B5D" w14:textId="12E2CF54" w:rsidR="002B540C" w:rsidRPr="0037443C" w:rsidDel="001E2354" w:rsidRDefault="002B540C" w:rsidP="002B540C">
            <w:pPr>
              <w:rPr>
                <w:del w:id="6941" w:author="Στάθης Καπ" w:date="2023-02-27T01:59:00Z"/>
                <w:rFonts w:cstheme="minorHAnsi"/>
                <w:sz w:val="20"/>
                <w:szCs w:val="20"/>
                <w:rPrChange w:id="6942" w:author="Στάθης Καπ" w:date="2023-02-02T17:57:00Z">
                  <w:rPr>
                    <w:del w:id="6943" w:author="Στάθης Καπ" w:date="2023-02-27T01:59:00Z"/>
                    <w:rFonts w:cstheme="minorHAnsi"/>
                    <w:sz w:val="18"/>
                    <w:szCs w:val="18"/>
                  </w:rPr>
                </w:rPrChange>
              </w:rPr>
            </w:pPr>
            <w:del w:id="6944" w:author="Στάθης Καπ" w:date="2023-02-27T01:59:00Z">
              <w:r w:rsidRPr="0037443C" w:rsidDel="001E2354">
                <w:rPr>
                  <w:sz w:val="20"/>
                  <w:szCs w:val="20"/>
                  <w:rPrChange w:id="6945" w:author="Στάθης Καπ" w:date="2023-02-02T17:57:00Z">
                    <w:rPr/>
                  </w:rPrChange>
                </w:rPr>
                <w:delText>1356</w:delText>
              </w:r>
            </w:del>
          </w:p>
        </w:tc>
        <w:tc>
          <w:tcPr>
            <w:tcW w:w="1428" w:type="dxa"/>
          </w:tcPr>
          <w:p w14:paraId="0FFF5DF4" w14:textId="6E2B1668" w:rsidR="002B540C" w:rsidRPr="0037443C" w:rsidDel="001E2354" w:rsidRDefault="002B540C" w:rsidP="002B540C">
            <w:pPr>
              <w:rPr>
                <w:del w:id="6946" w:author="Στάθης Καπ" w:date="2023-02-27T01:59:00Z"/>
                <w:rFonts w:cstheme="minorHAnsi"/>
                <w:sz w:val="20"/>
                <w:szCs w:val="20"/>
                <w:rPrChange w:id="6947" w:author="Στάθης Καπ" w:date="2023-02-02T17:57:00Z">
                  <w:rPr>
                    <w:del w:id="6948" w:author="Στάθης Καπ" w:date="2023-02-27T01:59:00Z"/>
                    <w:rFonts w:cstheme="minorHAnsi"/>
                    <w:sz w:val="18"/>
                    <w:szCs w:val="18"/>
                  </w:rPr>
                </w:rPrChange>
              </w:rPr>
            </w:pPr>
            <w:del w:id="6949" w:author="Στάθης Καπ" w:date="2023-02-27T01:59:00Z">
              <w:r w:rsidRPr="0037443C" w:rsidDel="001E2354">
                <w:rPr>
                  <w:sz w:val="20"/>
                  <w:szCs w:val="20"/>
                  <w:rPrChange w:id="6950" w:author="Στάθης Καπ" w:date="2023-02-02T17:57:00Z">
                    <w:rPr/>
                  </w:rPrChange>
                </w:rPr>
                <w:delText>1316</w:delText>
              </w:r>
            </w:del>
          </w:p>
        </w:tc>
        <w:tc>
          <w:tcPr>
            <w:tcW w:w="1428" w:type="dxa"/>
          </w:tcPr>
          <w:p w14:paraId="52C411D6" w14:textId="6889218A" w:rsidR="002B540C" w:rsidRPr="0037443C" w:rsidDel="001E2354" w:rsidRDefault="002B540C" w:rsidP="002B540C">
            <w:pPr>
              <w:rPr>
                <w:del w:id="6951" w:author="Στάθης Καπ" w:date="2023-02-27T01:59:00Z"/>
                <w:rFonts w:cstheme="minorHAnsi"/>
                <w:sz w:val="20"/>
                <w:szCs w:val="20"/>
                <w:rPrChange w:id="6952" w:author="Στάθης Καπ" w:date="2023-02-02T17:57:00Z">
                  <w:rPr>
                    <w:del w:id="6953" w:author="Στάθης Καπ" w:date="2023-02-27T01:59:00Z"/>
                    <w:rFonts w:cstheme="minorHAnsi"/>
                    <w:sz w:val="18"/>
                    <w:szCs w:val="18"/>
                  </w:rPr>
                </w:rPrChange>
              </w:rPr>
            </w:pPr>
            <w:del w:id="6954" w:author="Στάθης Καπ" w:date="2023-02-27T01:59:00Z">
              <w:r w:rsidRPr="0037443C" w:rsidDel="001E2354">
                <w:rPr>
                  <w:sz w:val="20"/>
                  <w:szCs w:val="20"/>
                  <w:rPrChange w:id="6955" w:author="Στάθης Καπ" w:date="2023-02-02T17:57:00Z">
                    <w:rPr/>
                  </w:rPrChange>
                </w:rPr>
                <w:delText>2.219</w:delText>
              </w:r>
            </w:del>
          </w:p>
        </w:tc>
        <w:tc>
          <w:tcPr>
            <w:tcW w:w="1428" w:type="dxa"/>
          </w:tcPr>
          <w:p w14:paraId="46ED216C" w14:textId="61102F04" w:rsidR="002B540C" w:rsidRPr="0037443C" w:rsidDel="001E2354" w:rsidRDefault="002B540C" w:rsidP="002B540C">
            <w:pPr>
              <w:rPr>
                <w:del w:id="6956" w:author="Στάθης Καπ" w:date="2023-02-27T01:59:00Z"/>
                <w:rFonts w:cstheme="minorHAnsi"/>
                <w:sz w:val="20"/>
                <w:szCs w:val="20"/>
                <w:rPrChange w:id="6957" w:author="Στάθης Καπ" w:date="2023-02-02T17:57:00Z">
                  <w:rPr>
                    <w:del w:id="6958" w:author="Στάθης Καπ" w:date="2023-02-27T01:59:00Z"/>
                    <w:rFonts w:cstheme="minorHAnsi"/>
                    <w:sz w:val="18"/>
                    <w:szCs w:val="18"/>
                  </w:rPr>
                </w:rPrChange>
              </w:rPr>
            </w:pPr>
            <w:del w:id="6959" w:author="Στάθης Καπ" w:date="2023-02-27T01:59:00Z">
              <w:r w:rsidRPr="0037443C" w:rsidDel="001E2354">
                <w:rPr>
                  <w:sz w:val="20"/>
                  <w:szCs w:val="20"/>
                  <w:rPrChange w:id="6960" w:author="Στάθης Καπ" w:date="2023-02-02T17:57:00Z">
                    <w:rPr/>
                  </w:rPrChange>
                </w:rPr>
                <w:delText>76</w:delText>
              </w:r>
            </w:del>
          </w:p>
        </w:tc>
      </w:tr>
      <w:tr w:rsidR="002B540C" w:rsidDel="001E2354" w14:paraId="6783DE6C" w14:textId="79BCF576" w:rsidTr="00AA2735">
        <w:trPr>
          <w:jc w:val="center"/>
          <w:del w:id="6961" w:author="Στάθης Καπ" w:date="2023-02-27T01:59:00Z"/>
        </w:trPr>
        <w:tc>
          <w:tcPr>
            <w:tcW w:w="1427" w:type="dxa"/>
          </w:tcPr>
          <w:p w14:paraId="25C2A9F6" w14:textId="5C0DBC2B" w:rsidR="002B540C" w:rsidRPr="0037443C" w:rsidDel="001E2354" w:rsidRDefault="002B540C" w:rsidP="002B540C">
            <w:pPr>
              <w:rPr>
                <w:del w:id="6962" w:author="Στάθης Καπ" w:date="2023-02-27T01:59:00Z"/>
                <w:rFonts w:cstheme="minorHAnsi"/>
                <w:sz w:val="20"/>
                <w:szCs w:val="20"/>
                <w:rPrChange w:id="6963" w:author="Στάθης Καπ" w:date="2023-02-02T17:57:00Z">
                  <w:rPr>
                    <w:del w:id="6964" w:author="Στάθης Καπ" w:date="2023-02-27T01:59:00Z"/>
                    <w:rFonts w:cstheme="minorHAnsi"/>
                    <w:sz w:val="18"/>
                    <w:szCs w:val="18"/>
                  </w:rPr>
                </w:rPrChange>
              </w:rPr>
            </w:pPr>
            <w:del w:id="6965" w:author="Στάθης Καπ" w:date="2023-02-27T01:59:00Z">
              <w:r w:rsidRPr="0037443C" w:rsidDel="001E2354">
                <w:rPr>
                  <w:rFonts w:cstheme="minorHAnsi"/>
                  <w:sz w:val="20"/>
                  <w:szCs w:val="20"/>
                  <w:rPrChange w:id="6966" w:author="Στάθης Καπ" w:date="2023-02-02T17:57:00Z">
                    <w:rPr>
                      <w:rFonts w:cstheme="minorHAnsi"/>
                      <w:sz w:val="18"/>
                      <w:szCs w:val="18"/>
                    </w:rPr>
                  </w:rPrChange>
                </w:rPr>
                <w:delText>pr06</w:delText>
              </w:r>
            </w:del>
          </w:p>
        </w:tc>
        <w:tc>
          <w:tcPr>
            <w:tcW w:w="1427" w:type="dxa"/>
          </w:tcPr>
          <w:p w14:paraId="37FF1670" w14:textId="7D75746C" w:rsidR="002B540C" w:rsidRPr="0037443C" w:rsidDel="001E2354" w:rsidRDefault="002B540C" w:rsidP="002B540C">
            <w:pPr>
              <w:rPr>
                <w:del w:id="6967" w:author="Στάθης Καπ" w:date="2023-02-27T01:59:00Z"/>
                <w:rFonts w:cstheme="minorHAnsi"/>
                <w:sz w:val="20"/>
                <w:szCs w:val="20"/>
                <w:rPrChange w:id="6968" w:author="Στάθης Καπ" w:date="2023-02-02T17:57:00Z">
                  <w:rPr>
                    <w:del w:id="6969" w:author="Στάθης Καπ" w:date="2023-02-27T01:59:00Z"/>
                    <w:rFonts w:cstheme="minorHAnsi"/>
                    <w:sz w:val="18"/>
                    <w:szCs w:val="18"/>
                  </w:rPr>
                </w:rPrChange>
              </w:rPr>
            </w:pPr>
            <w:del w:id="6970" w:author="Στάθης Καπ" w:date="2023-02-27T01:59:00Z">
              <w:r w:rsidRPr="0037443C" w:rsidDel="001E2354">
                <w:rPr>
                  <w:sz w:val="20"/>
                  <w:szCs w:val="20"/>
                  <w:rPrChange w:id="6971" w:author="Στάθης Καπ" w:date="2023-02-02T17:57:00Z">
                    <w:rPr/>
                  </w:rPrChange>
                </w:rPr>
                <w:delText>1514</w:delText>
              </w:r>
            </w:del>
          </w:p>
        </w:tc>
        <w:tc>
          <w:tcPr>
            <w:tcW w:w="1690" w:type="dxa"/>
          </w:tcPr>
          <w:p w14:paraId="500C98E2" w14:textId="0E039C0F" w:rsidR="002B540C" w:rsidRPr="0037443C" w:rsidDel="001E2354" w:rsidRDefault="002B540C" w:rsidP="002B540C">
            <w:pPr>
              <w:rPr>
                <w:del w:id="6972" w:author="Στάθης Καπ" w:date="2023-02-27T01:59:00Z"/>
                <w:rFonts w:cstheme="minorHAnsi"/>
                <w:sz w:val="20"/>
                <w:szCs w:val="20"/>
                <w:rPrChange w:id="6973" w:author="Στάθης Καπ" w:date="2023-02-02T17:57:00Z">
                  <w:rPr>
                    <w:del w:id="6974" w:author="Στάθης Καπ" w:date="2023-02-27T01:59:00Z"/>
                    <w:rFonts w:cstheme="minorHAnsi"/>
                    <w:sz w:val="18"/>
                    <w:szCs w:val="18"/>
                  </w:rPr>
                </w:rPrChange>
              </w:rPr>
            </w:pPr>
            <w:del w:id="6975" w:author="Στάθης Καπ" w:date="2023-02-27T01:59:00Z">
              <w:r w:rsidRPr="0037443C" w:rsidDel="001E2354">
                <w:rPr>
                  <w:sz w:val="20"/>
                  <w:szCs w:val="20"/>
                  <w:rPrChange w:id="6976" w:author="Στάθης Καπ" w:date="2023-02-02T17:57:00Z">
                    <w:rPr/>
                  </w:rPrChange>
                </w:rPr>
                <w:delText>1376</w:delText>
              </w:r>
            </w:del>
          </w:p>
        </w:tc>
        <w:tc>
          <w:tcPr>
            <w:tcW w:w="1428" w:type="dxa"/>
          </w:tcPr>
          <w:p w14:paraId="0E51F9E9" w14:textId="39E7351A" w:rsidR="002B540C" w:rsidRPr="0037443C" w:rsidDel="001E2354" w:rsidRDefault="002B540C" w:rsidP="002B540C">
            <w:pPr>
              <w:rPr>
                <w:del w:id="6977" w:author="Στάθης Καπ" w:date="2023-02-27T01:59:00Z"/>
                <w:rFonts w:cstheme="minorHAnsi"/>
                <w:sz w:val="20"/>
                <w:szCs w:val="20"/>
                <w:rPrChange w:id="6978" w:author="Στάθης Καπ" w:date="2023-02-02T17:57:00Z">
                  <w:rPr>
                    <w:del w:id="6979" w:author="Στάθης Καπ" w:date="2023-02-27T01:59:00Z"/>
                    <w:rFonts w:cstheme="minorHAnsi"/>
                    <w:sz w:val="18"/>
                    <w:szCs w:val="18"/>
                  </w:rPr>
                </w:rPrChange>
              </w:rPr>
            </w:pPr>
            <w:del w:id="6980" w:author="Στάθης Καπ" w:date="2023-02-27T01:59:00Z">
              <w:r w:rsidRPr="0037443C" w:rsidDel="001E2354">
                <w:rPr>
                  <w:sz w:val="20"/>
                  <w:szCs w:val="20"/>
                  <w:rPrChange w:id="6981" w:author="Στάθης Καπ" w:date="2023-02-02T17:57:00Z">
                    <w:rPr/>
                  </w:rPrChange>
                </w:rPr>
                <w:delText>1336</w:delText>
              </w:r>
            </w:del>
          </w:p>
        </w:tc>
        <w:tc>
          <w:tcPr>
            <w:tcW w:w="1428" w:type="dxa"/>
          </w:tcPr>
          <w:p w14:paraId="79ED1105" w14:textId="1F702ADC" w:rsidR="002B540C" w:rsidRPr="0037443C" w:rsidDel="001E2354" w:rsidRDefault="002B540C" w:rsidP="002B540C">
            <w:pPr>
              <w:rPr>
                <w:del w:id="6982" w:author="Στάθης Καπ" w:date="2023-02-27T01:59:00Z"/>
                <w:rFonts w:cstheme="minorHAnsi"/>
                <w:sz w:val="20"/>
                <w:szCs w:val="20"/>
                <w:rPrChange w:id="6983" w:author="Στάθης Καπ" w:date="2023-02-02T17:57:00Z">
                  <w:rPr>
                    <w:del w:id="6984" w:author="Στάθης Καπ" w:date="2023-02-27T01:59:00Z"/>
                    <w:rFonts w:cstheme="minorHAnsi"/>
                    <w:sz w:val="18"/>
                    <w:szCs w:val="18"/>
                  </w:rPr>
                </w:rPrChange>
              </w:rPr>
            </w:pPr>
            <w:del w:id="6985" w:author="Στάθης Καπ" w:date="2023-02-27T01:59:00Z">
              <w:r w:rsidRPr="0037443C" w:rsidDel="001E2354">
                <w:rPr>
                  <w:sz w:val="20"/>
                  <w:szCs w:val="20"/>
                  <w:rPrChange w:id="6986" w:author="Στάθης Καπ" w:date="2023-02-02T17:57:00Z">
                    <w:rPr/>
                  </w:rPrChange>
                </w:rPr>
                <w:delText>3.886</w:delText>
              </w:r>
            </w:del>
          </w:p>
        </w:tc>
        <w:tc>
          <w:tcPr>
            <w:tcW w:w="1428" w:type="dxa"/>
          </w:tcPr>
          <w:p w14:paraId="16B2E18F" w14:textId="173C2750" w:rsidR="002B540C" w:rsidRPr="0037443C" w:rsidDel="001E2354" w:rsidRDefault="002B540C" w:rsidP="002B540C">
            <w:pPr>
              <w:rPr>
                <w:del w:id="6987" w:author="Στάθης Καπ" w:date="2023-02-27T01:59:00Z"/>
                <w:rFonts w:cstheme="minorHAnsi"/>
                <w:sz w:val="20"/>
                <w:szCs w:val="20"/>
                <w:rPrChange w:id="6988" w:author="Στάθης Καπ" w:date="2023-02-02T17:57:00Z">
                  <w:rPr>
                    <w:del w:id="6989" w:author="Στάθης Καπ" w:date="2023-02-27T01:59:00Z"/>
                    <w:rFonts w:cstheme="minorHAnsi"/>
                    <w:sz w:val="18"/>
                    <w:szCs w:val="18"/>
                  </w:rPr>
                </w:rPrChange>
              </w:rPr>
            </w:pPr>
            <w:del w:id="6990" w:author="Στάθης Καπ" w:date="2023-02-27T01:59:00Z">
              <w:r w:rsidRPr="0037443C" w:rsidDel="001E2354">
                <w:rPr>
                  <w:sz w:val="20"/>
                  <w:szCs w:val="20"/>
                  <w:rPrChange w:id="6991" w:author="Στάθης Καπ" w:date="2023-02-02T17:57:00Z">
                    <w:rPr/>
                  </w:rPrChange>
                </w:rPr>
                <w:delText>75</w:delText>
              </w:r>
            </w:del>
          </w:p>
        </w:tc>
      </w:tr>
      <w:tr w:rsidR="002B540C" w:rsidDel="001E2354" w14:paraId="34EACF17" w14:textId="7AC67939" w:rsidTr="00AA2735">
        <w:trPr>
          <w:jc w:val="center"/>
          <w:del w:id="6992" w:author="Στάθης Καπ" w:date="2023-02-27T01:59:00Z"/>
        </w:trPr>
        <w:tc>
          <w:tcPr>
            <w:tcW w:w="1427" w:type="dxa"/>
          </w:tcPr>
          <w:p w14:paraId="48F8CD45" w14:textId="6252EC65" w:rsidR="002B540C" w:rsidRPr="0037443C" w:rsidDel="001E2354" w:rsidRDefault="002B540C" w:rsidP="002B540C">
            <w:pPr>
              <w:rPr>
                <w:del w:id="6993" w:author="Στάθης Καπ" w:date="2023-02-27T01:59:00Z"/>
                <w:rFonts w:cstheme="minorHAnsi"/>
                <w:sz w:val="20"/>
                <w:szCs w:val="20"/>
                <w:lang w:val="el-GR"/>
                <w:rPrChange w:id="6994" w:author="Στάθης Καπ" w:date="2023-02-02T17:57:00Z">
                  <w:rPr>
                    <w:del w:id="6995" w:author="Στάθης Καπ" w:date="2023-02-27T01:59:00Z"/>
                    <w:rFonts w:cstheme="minorHAnsi"/>
                    <w:sz w:val="18"/>
                    <w:szCs w:val="18"/>
                    <w:lang w:val="el-GR"/>
                  </w:rPr>
                </w:rPrChange>
              </w:rPr>
            </w:pPr>
            <w:del w:id="6996" w:author="Στάθης Καπ" w:date="2023-02-27T01:59:00Z">
              <w:r w:rsidRPr="0037443C" w:rsidDel="001E2354">
                <w:rPr>
                  <w:rFonts w:cstheme="minorHAnsi"/>
                  <w:sz w:val="20"/>
                  <w:szCs w:val="20"/>
                  <w:rPrChange w:id="6997" w:author="Στάθης Καπ" w:date="2023-02-02T17:57:00Z">
                    <w:rPr>
                      <w:rFonts w:cstheme="minorHAnsi"/>
                      <w:sz w:val="18"/>
                      <w:szCs w:val="18"/>
                    </w:rPr>
                  </w:rPrChange>
                </w:rPr>
                <w:delText>pr07</w:delText>
              </w:r>
            </w:del>
          </w:p>
        </w:tc>
        <w:tc>
          <w:tcPr>
            <w:tcW w:w="1427" w:type="dxa"/>
          </w:tcPr>
          <w:p w14:paraId="0BE7A976" w14:textId="1B7B2609" w:rsidR="002B540C" w:rsidRPr="0037443C" w:rsidDel="001E2354" w:rsidRDefault="002B540C" w:rsidP="002B540C">
            <w:pPr>
              <w:rPr>
                <w:del w:id="6998" w:author="Στάθης Καπ" w:date="2023-02-27T01:59:00Z"/>
                <w:rFonts w:cstheme="minorHAnsi"/>
                <w:sz w:val="20"/>
                <w:szCs w:val="20"/>
                <w:rPrChange w:id="6999" w:author="Στάθης Καπ" w:date="2023-02-02T17:57:00Z">
                  <w:rPr>
                    <w:del w:id="7000" w:author="Στάθης Καπ" w:date="2023-02-27T01:59:00Z"/>
                    <w:rFonts w:cstheme="minorHAnsi"/>
                    <w:sz w:val="18"/>
                    <w:szCs w:val="18"/>
                  </w:rPr>
                </w:rPrChange>
              </w:rPr>
            </w:pPr>
            <w:del w:id="7001" w:author="Στάθης Καπ" w:date="2023-02-27T01:59:00Z">
              <w:r w:rsidRPr="0037443C" w:rsidDel="001E2354">
                <w:rPr>
                  <w:sz w:val="20"/>
                  <w:szCs w:val="20"/>
                  <w:rPrChange w:id="7002" w:author="Στάθης Καπ" w:date="2023-02-02T17:57:00Z">
                    <w:rPr/>
                  </w:rPrChange>
                </w:rPr>
                <w:delText>744</w:delText>
              </w:r>
            </w:del>
          </w:p>
        </w:tc>
        <w:tc>
          <w:tcPr>
            <w:tcW w:w="1690" w:type="dxa"/>
          </w:tcPr>
          <w:p w14:paraId="515CBBBA" w14:textId="62624E2A" w:rsidR="002B540C" w:rsidRPr="0037443C" w:rsidDel="001E2354" w:rsidRDefault="002B540C" w:rsidP="002B540C">
            <w:pPr>
              <w:rPr>
                <w:del w:id="7003" w:author="Στάθης Καπ" w:date="2023-02-27T01:59:00Z"/>
                <w:rFonts w:cstheme="minorHAnsi"/>
                <w:sz w:val="20"/>
                <w:szCs w:val="20"/>
                <w:rPrChange w:id="7004" w:author="Στάθης Καπ" w:date="2023-02-02T17:57:00Z">
                  <w:rPr>
                    <w:del w:id="7005" w:author="Στάθης Καπ" w:date="2023-02-27T01:59:00Z"/>
                    <w:rFonts w:cstheme="minorHAnsi"/>
                    <w:sz w:val="18"/>
                    <w:szCs w:val="18"/>
                  </w:rPr>
                </w:rPrChange>
              </w:rPr>
            </w:pPr>
            <w:del w:id="7006" w:author="Στάθης Καπ" w:date="2023-02-27T01:59:00Z">
              <w:r w:rsidRPr="0037443C" w:rsidDel="001E2354">
                <w:rPr>
                  <w:sz w:val="20"/>
                  <w:szCs w:val="20"/>
                  <w:rPrChange w:id="7007" w:author="Στάθης Καπ" w:date="2023-02-02T17:57:00Z">
                    <w:rPr/>
                  </w:rPrChange>
                </w:rPr>
                <w:delText>713</w:delText>
              </w:r>
            </w:del>
          </w:p>
        </w:tc>
        <w:tc>
          <w:tcPr>
            <w:tcW w:w="1428" w:type="dxa"/>
          </w:tcPr>
          <w:p w14:paraId="6D9AC0AF" w14:textId="4D95DC43" w:rsidR="002B540C" w:rsidRPr="0037443C" w:rsidDel="001E2354" w:rsidRDefault="002B540C" w:rsidP="002B540C">
            <w:pPr>
              <w:rPr>
                <w:del w:id="7008" w:author="Στάθης Καπ" w:date="2023-02-27T01:59:00Z"/>
                <w:rFonts w:cstheme="minorHAnsi"/>
                <w:sz w:val="20"/>
                <w:szCs w:val="20"/>
                <w:rPrChange w:id="7009" w:author="Στάθης Καπ" w:date="2023-02-02T17:57:00Z">
                  <w:rPr>
                    <w:del w:id="7010" w:author="Στάθης Καπ" w:date="2023-02-27T01:59:00Z"/>
                    <w:rFonts w:cstheme="minorHAnsi"/>
                    <w:sz w:val="18"/>
                    <w:szCs w:val="18"/>
                  </w:rPr>
                </w:rPrChange>
              </w:rPr>
            </w:pPr>
            <w:del w:id="7011" w:author="Στάθης Καπ" w:date="2023-02-27T01:59:00Z">
              <w:r w:rsidRPr="0037443C" w:rsidDel="001E2354">
                <w:rPr>
                  <w:sz w:val="20"/>
                  <w:szCs w:val="20"/>
                  <w:rPrChange w:id="7012" w:author="Στάθης Καπ" w:date="2023-02-02T17:57:00Z">
                    <w:rPr/>
                  </w:rPrChange>
                </w:rPr>
                <w:delText>700</w:delText>
              </w:r>
            </w:del>
          </w:p>
        </w:tc>
        <w:tc>
          <w:tcPr>
            <w:tcW w:w="1428" w:type="dxa"/>
          </w:tcPr>
          <w:p w14:paraId="64DEEBEA" w14:textId="0AD68070" w:rsidR="002B540C" w:rsidRPr="0037443C" w:rsidDel="001E2354" w:rsidRDefault="002B540C" w:rsidP="002B540C">
            <w:pPr>
              <w:rPr>
                <w:del w:id="7013" w:author="Στάθης Καπ" w:date="2023-02-27T01:59:00Z"/>
                <w:rFonts w:cstheme="minorHAnsi"/>
                <w:sz w:val="20"/>
                <w:szCs w:val="20"/>
                <w:rPrChange w:id="7014" w:author="Στάθης Καπ" w:date="2023-02-02T17:57:00Z">
                  <w:rPr>
                    <w:del w:id="7015" w:author="Στάθης Καπ" w:date="2023-02-27T01:59:00Z"/>
                    <w:rFonts w:cstheme="minorHAnsi"/>
                    <w:sz w:val="18"/>
                    <w:szCs w:val="18"/>
                  </w:rPr>
                </w:rPrChange>
              </w:rPr>
            </w:pPr>
            <w:del w:id="7016" w:author="Στάθης Καπ" w:date="2023-02-27T01:59:00Z">
              <w:r w:rsidRPr="0037443C" w:rsidDel="001E2354">
                <w:rPr>
                  <w:sz w:val="20"/>
                  <w:szCs w:val="20"/>
                  <w:rPrChange w:id="7017" w:author="Στάθης Καπ" w:date="2023-02-02T17:57:00Z">
                    <w:rPr/>
                  </w:rPrChange>
                </w:rPr>
                <w:delText>0.189</w:delText>
              </w:r>
            </w:del>
          </w:p>
        </w:tc>
        <w:tc>
          <w:tcPr>
            <w:tcW w:w="1428" w:type="dxa"/>
          </w:tcPr>
          <w:p w14:paraId="570D510A" w14:textId="3460A5D4" w:rsidR="002B540C" w:rsidRPr="0037443C" w:rsidDel="001E2354" w:rsidRDefault="002B540C" w:rsidP="002B540C">
            <w:pPr>
              <w:rPr>
                <w:del w:id="7018" w:author="Στάθης Καπ" w:date="2023-02-27T01:59:00Z"/>
                <w:rFonts w:cstheme="minorHAnsi"/>
                <w:sz w:val="20"/>
                <w:szCs w:val="20"/>
                <w:rPrChange w:id="7019" w:author="Στάθης Καπ" w:date="2023-02-02T17:57:00Z">
                  <w:rPr>
                    <w:del w:id="7020" w:author="Στάθης Καπ" w:date="2023-02-27T01:59:00Z"/>
                    <w:rFonts w:cstheme="minorHAnsi"/>
                    <w:sz w:val="18"/>
                    <w:szCs w:val="18"/>
                  </w:rPr>
                </w:rPrChange>
              </w:rPr>
            </w:pPr>
            <w:del w:id="7021" w:author="Στάθης Καπ" w:date="2023-02-27T01:59:00Z">
              <w:r w:rsidRPr="0037443C" w:rsidDel="001E2354">
                <w:rPr>
                  <w:sz w:val="20"/>
                  <w:szCs w:val="20"/>
                  <w:rPrChange w:id="7022" w:author="Στάθης Καπ" w:date="2023-02-02T17:57:00Z">
                    <w:rPr/>
                  </w:rPrChange>
                </w:rPr>
                <w:delText>46</w:delText>
              </w:r>
            </w:del>
          </w:p>
        </w:tc>
      </w:tr>
      <w:tr w:rsidR="002B540C" w:rsidDel="001E2354" w14:paraId="79FC7A7C" w14:textId="3A56F530" w:rsidTr="00AA2735">
        <w:trPr>
          <w:jc w:val="center"/>
          <w:del w:id="7023" w:author="Στάθης Καπ" w:date="2023-02-27T01:59:00Z"/>
        </w:trPr>
        <w:tc>
          <w:tcPr>
            <w:tcW w:w="1427" w:type="dxa"/>
          </w:tcPr>
          <w:p w14:paraId="2F1772C2" w14:textId="584443D7" w:rsidR="002B540C" w:rsidRPr="0037443C" w:rsidDel="001E2354" w:rsidRDefault="002B540C" w:rsidP="002B540C">
            <w:pPr>
              <w:rPr>
                <w:del w:id="7024" w:author="Στάθης Καπ" w:date="2023-02-27T01:59:00Z"/>
                <w:rFonts w:cstheme="minorHAnsi"/>
                <w:sz w:val="20"/>
                <w:szCs w:val="20"/>
                <w:rPrChange w:id="7025" w:author="Στάθης Καπ" w:date="2023-02-02T17:57:00Z">
                  <w:rPr>
                    <w:del w:id="7026" w:author="Στάθης Καπ" w:date="2023-02-27T01:59:00Z"/>
                    <w:rFonts w:cstheme="minorHAnsi"/>
                    <w:sz w:val="18"/>
                    <w:szCs w:val="18"/>
                  </w:rPr>
                </w:rPrChange>
              </w:rPr>
            </w:pPr>
            <w:del w:id="7027" w:author="Στάθης Καπ" w:date="2023-02-27T01:59:00Z">
              <w:r w:rsidRPr="0037443C" w:rsidDel="001E2354">
                <w:rPr>
                  <w:rFonts w:cstheme="minorHAnsi"/>
                  <w:sz w:val="20"/>
                  <w:szCs w:val="20"/>
                  <w:rPrChange w:id="7028" w:author="Στάθης Καπ" w:date="2023-02-02T17:57:00Z">
                    <w:rPr>
                      <w:rFonts w:cstheme="minorHAnsi"/>
                      <w:sz w:val="18"/>
                      <w:szCs w:val="18"/>
                    </w:rPr>
                  </w:rPrChange>
                </w:rPr>
                <w:delText>pr08</w:delText>
              </w:r>
            </w:del>
          </w:p>
        </w:tc>
        <w:tc>
          <w:tcPr>
            <w:tcW w:w="1427" w:type="dxa"/>
          </w:tcPr>
          <w:p w14:paraId="319A484E" w14:textId="5F72CC0D" w:rsidR="002B540C" w:rsidRPr="0037443C" w:rsidDel="001E2354" w:rsidRDefault="002B540C">
            <w:pPr>
              <w:jc w:val="center"/>
              <w:rPr>
                <w:del w:id="7029" w:author="Στάθης Καπ" w:date="2023-02-27T01:59:00Z"/>
                <w:rFonts w:cstheme="minorHAnsi"/>
                <w:sz w:val="20"/>
                <w:szCs w:val="20"/>
                <w:rPrChange w:id="7030" w:author="Στάθης Καπ" w:date="2023-02-02T17:57:00Z">
                  <w:rPr>
                    <w:del w:id="7031" w:author="Στάθης Καπ" w:date="2023-02-27T01:59:00Z"/>
                    <w:rFonts w:cstheme="minorHAnsi"/>
                    <w:sz w:val="18"/>
                    <w:szCs w:val="18"/>
                  </w:rPr>
                </w:rPrChange>
              </w:rPr>
              <w:pPrChange w:id="7032" w:author="Στάθης Καπ" w:date="2023-02-02T17:49:00Z">
                <w:pPr/>
              </w:pPrChange>
            </w:pPr>
            <w:del w:id="7033" w:author="Στάθης Καπ" w:date="2023-02-27T01:59:00Z">
              <w:r w:rsidRPr="0037443C" w:rsidDel="001E2354">
                <w:rPr>
                  <w:sz w:val="20"/>
                  <w:szCs w:val="20"/>
                  <w:rPrChange w:id="7034" w:author="Στάθης Καπ" w:date="2023-02-02T17:57:00Z">
                    <w:rPr/>
                  </w:rPrChange>
                </w:rPr>
                <w:delText>1139</w:delText>
              </w:r>
            </w:del>
          </w:p>
        </w:tc>
        <w:tc>
          <w:tcPr>
            <w:tcW w:w="1690" w:type="dxa"/>
          </w:tcPr>
          <w:p w14:paraId="06D4AB49" w14:textId="0C6555FD" w:rsidR="002B540C" w:rsidRPr="0037443C" w:rsidDel="001E2354" w:rsidRDefault="002B540C" w:rsidP="002B540C">
            <w:pPr>
              <w:rPr>
                <w:del w:id="7035" w:author="Στάθης Καπ" w:date="2023-02-27T01:59:00Z"/>
                <w:rFonts w:cstheme="minorHAnsi"/>
                <w:sz w:val="20"/>
                <w:szCs w:val="20"/>
                <w:rPrChange w:id="7036" w:author="Στάθης Καπ" w:date="2023-02-02T17:57:00Z">
                  <w:rPr>
                    <w:del w:id="7037" w:author="Στάθης Καπ" w:date="2023-02-27T01:59:00Z"/>
                    <w:rFonts w:cstheme="minorHAnsi"/>
                    <w:sz w:val="18"/>
                    <w:szCs w:val="18"/>
                  </w:rPr>
                </w:rPrChange>
              </w:rPr>
            </w:pPr>
            <w:del w:id="7038" w:author="Στάθης Καπ" w:date="2023-02-27T01:59:00Z">
              <w:r w:rsidRPr="0037443C" w:rsidDel="001E2354">
                <w:rPr>
                  <w:sz w:val="20"/>
                  <w:szCs w:val="20"/>
                  <w:rPrChange w:id="7039" w:author="Στάθης Καπ" w:date="2023-02-02T17:57:00Z">
                    <w:rPr/>
                  </w:rPrChange>
                </w:rPr>
                <w:delText>1082</w:delText>
              </w:r>
            </w:del>
          </w:p>
        </w:tc>
        <w:tc>
          <w:tcPr>
            <w:tcW w:w="1428" w:type="dxa"/>
          </w:tcPr>
          <w:p w14:paraId="27BBC5EB" w14:textId="78D7EE35" w:rsidR="002B540C" w:rsidRPr="0037443C" w:rsidDel="001E2354" w:rsidRDefault="002B540C" w:rsidP="002B540C">
            <w:pPr>
              <w:rPr>
                <w:del w:id="7040" w:author="Στάθης Καπ" w:date="2023-02-27T01:59:00Z"/>
                <w:rFonts w:cstheme="minorHAnsi"/>
                <w:sz w:val="20"/>
                <w:szCs w:val="20"/>
                <w:rPrChange w:id="7041" w:author="Στάθης Καπ" w:date="2023-02-02T17:57:00Z">
                  <w:rPr>
                    <w:del w:id="7042" w:author="Στάθης Καπ" w:date="2023-02-27T01:59:00Z"/>
                    <w:rFonts w:cstheme="minorHAnsi"/>
                    <w:sz w:val="18"/>
                    <w:szCs w:val="18"/>
                  </w:rPr>
                </w:rPrChange>
              </w:rPr>
            </w:pPr>
            <w:del w:id="7043" w:author="Στάθης Καπ" w:date="2023-02-27T01:59:00Z">
              <w:r w:rsidRPr="0037443C" w:rsidDel="001E2354">
                <w:rPr>
                  <w:sz w:val="20"/>
                  <w:szCs w:val="20"/>
                  <w:rPrChange w:id="7044" w:author="Στάθης Καπ" w:date="2023-02-02T17:57:00Z">
                    <w:rPr/>
                  </w:rPrChange>
                </w:rPr>
                <w:delText>1045</w:delText>
              </w:r>
            </w:del>
          </w:p>
        </w:tc>
        <w:tc>
          <w:tcPr>
            <w:tcW w:w="1428" w:type="dxa"/>
          </w:tcPr>
          <w:p w14:paraId="69A49D43" w14:textId="6B162CCE" w:rsidR="002B540C" w:rsidRPr="0037443C" w:rsidDel="001E2354" w:rsidRDefault="002B540C" w:rsidP="002B540C">
            <w:pPr>
              <w:rPr>
                <w:del w:id="7045" w:author="Στάθης Καπ" w:date="2023-02-27T01:59:00Z"/>
                <w:rFonts w:cstheme="minorHAnsi"/>
                <w:sz w:val="20"/>
                <w:szCs w:val="20"/>
                <w:rPrChange w:id="7046" w:author="Στάθης Καπ" w:date="2023-02-02T17:57:00Z">
                  <w:rPr>
                    <w:del w:id="7047" w:author="Στάθης Καπ" w:date="2023-02-27T01:59:00Z"/>
                    <w:rFonts w:cstheme="minorHAnsi"/>
                    <w:sz w:val="18"/>
                    <w:szCs w:val="18"/>
                  </w:rPr>
                </w:rPrChange>
              </w:rPr>
            </w:pPr>
            <w:del w:id="7048" w:author="Στάθης Καπ" w:date="2023-02-27T01:59:00Z">
              <w:r w:rsidRPr="0037443C" w:rsidDel="001E2354">
                <w:rPr>
                  <w:sz w:val="20"/>
                  <w:szCs w:val="20"/>
                  <w:rPrChange w:id="7049" w:author="Στάθης Καπ" w:date="2023-02-02T17:57:00Z">
                    <w:rPr/>
                  </w:rPrChange>
                </w:rPr>
                <w:delText>1.125</w:delText>
              </w:r>
            </w:del>
          </w:p>
        </w:tc>
        <w:tc>
          <w:tcPr>
            <w:tcW w:w="1428" w:type="dxa"/>
          </w:tcPr>
          <w:p w14:paraId="6B320BD2" w14:textId="401D2D12" w:rsidR="002B540C" w:rsidRPr="0037443C" w:rsidDel="001E2354" w:rsidRDefault="002B540C" w:rsidP="002B540C">
            <w:pPr>
              <w:rPr>
                <w:del w:id="7050" w:author="Στάθης Καπ" w:date="2023-02-27T01:59:00Z"/>
                <w:rFonts w:cstheme="minorHAnsi"/>
                <w:sz w:val="20"/>
                <w:szCs w:val="20"/>
                <w:rPrChange w:id="7051" w:author="Στάθης Καπ" w:date="2023-02-02T17:57:00Z">
                  <w:rPr>
                    <w:del w:id="7052" w:author="Στάθης Καπ" w:date="2023-02-27T01:59:00Z"/>
                    <w:rFonts w:cstheme="minorHAnsi"/>
                    <w:sz w:val="18"/>
                    <w:szCs w:val="18"/>
                  </w:rPr>
                </w:rPrChange>
              </w:rPr>
            </w:pPr>
            <w:del w:id="7053" w:author="Στάθης Καπ" w:date="2023-02-27T01:59:00Z">
              <w:r w:rsidRPr="0037443C" w:rsidDel="001E2354">
                <w:rPr>
                  <w:sz w:val="20"/>
                  <w:szCs w:val="20"/>
                  <w:rPrChange w:id="7054" w:author="Στάθης Καπ" w:date="2023-02-02T17:57:00Z">
                    <w:rPr/>
                  </w:rPrChange>
                </w:rPr>
                <w:delText>63</w:delText>
              </w:r>
            </w:del>
          </w:p>
        </w:tc>
      </w:tr>
      <w:tr w:rsidR="002B540C" w:rsidDel="001E2354" w14:paraId="2F73E4BA" w14:textId="49446E64" w:rsidTr="00AA2735">
        <w:trPr>
          <w:jc w:val="center"/>
          <w:del w:id="7055" w:author="Στάθης Καπ" w:date="2023-02-27T01:59:00Z"/>
        </w:trPr>
        <w:tc>
          <w:tcPr>
            <w:tcW w:w="1427" w:type="dxa"/>
          </w:tcPr>
          <w:p w14:paraId="65F3E958" w14:textId="37CF89F7" w:rsidR="002B540C" w:rsidRPr="0037443C" w:rsidDel="001E2354" w:rsidRDefault="002B540C" w:rsidP="002B540C">
            <w:pPr>
              <w:rPr>
                <w:del w:id="7056" w:author="Στάθης Καπ" w:date="2023-02-27T01:59:00Z"/>
                <w:rFonts w:cstheme="minorHAnsi"/>
                <w:sz w:val="20"/>
                <w:szCs w:val="20"/>
                <w:rPrChange w:id="7057" w:author="Στάθης Καπ" w:date="2023-02-02T17:57:00Z">
                  <w:rPr>
                    <w:del w:id="7058" w:author="Στάθης Καπ" w:date="2023-02-27T01:59:00Z"/>
                    <w:rFonts w:cstheme="minorHAnsi"/>
                    <w:sz w:val="18"/>
                    <w:szCs w:val="18"/>
                  </w:rPr>
                </w:rPrChange>
              </w:rPr>
            </w:pPr>
            <w:del w:id="7059" w:author="Στάθης Καπ" w:date="2023-02-27T01:59:00Z">
              <w:r w:rsidRPr="0037443C" w:rsidDel="001E2354">
                <w:rPr>
                  <w:rFonts w:cstheme="minorHAnsi"/>
                  <w:sz w:val="20"/>
                  <w:szCs w:val="20"/>
                  <w:rPrChange w:id="7060" w:author="Στάθης Καπ" w:date="2023-02-02T17:57:00Z">
                    <w:rPr>
                      <w:rFonts w:cstheme="minorHAnsi"/>
                      <w:sz w:val="18"/>
                      <w:szCs w:val="18"/>
                    </w:rPr>
                  </w:rPrChange>
                </w:rPr>
                <w:delText>pr09</w:delText>
              </w:r>
            </w:del>
          </w:p>
        </w:tc>
        <w:tc>
          <w:tcPr>
            <w:tcW w:w="1427" w:type="dxa"/>
          </w:tcPr>
          <w:p w14:paraId="594BD060" w14:textId="22C11CC0" w:rsidR="002B540C" w:rsidRPr="0037443C" w:rsidDel="001E2354" w:rsidRDefault="002B540C" w:rsidP="002B540C">
            <w:pPr>
              <w:rPr>
                <w:del w:id="7061" w:author="Στάθης Καπ" w:date="2023-02-27T01:59:00Z"/>
                <w:rFonts w:cstheme="minorHAnsi"/>
                <w:sz w:val="20"/>
                <w:szCs w:val="20"/>
                <w:rPrChange w:id="7062" w:author="Στάθης Καπ" w:date="2023-02-02T17:57:00Z">
                  <w:rPr>
                    <w:del w:id="7063" w:author="Στάθης Καπ" w:date="2023-02-27T01:59:00Z"/>
                    <w:rFonts w:cstheme="minorHAnsi"/>
                    <w:sz w:val="18"/>
                    <w:szCs w:val="18"/>
                  </w:rPr>
                </w:rPrChange>
              </w:rPr>
            </w:pPr>
            <w:del w:id="7064" w:author="Στάθης Καπ" w:date="2023-02-27T01:59:00Z">
              <w:r w:rsidRPr="0037443C" w:rsidDel="001E2354">
                <w:rPr>
                  <w:sz w:val="20"/>
                  <w:szCs w:val="20"/>
                  <w:rPrChange w:id="7065" w:author="Στάθης Καπ" w:date="2023-02-02T17:57:00Z">
                    <w:rPr/>
                  </w:rPrChange>
                </w:rPr>
                <w:delText>1282</w:delText>
              </w:r>
            </w:del>
          </w:p>
        </w:tc>
        <w:tc>
          <w:tcPr>
            <w:tcW w:w="1690" w:type="dxa"/>
          </w:tcPr>
          <w:p w14:paraId="4C85D2EF" w14:textId="622D9F4F" w:rsidR="002B540C" w:rsidRPr="0037443C" w:rsidDel="001E2354" w:rsidRDefault="002B540C" w:rsidP="002B540C">
            <w:pPr>
              <w:rPr>
                <w:del w:id="7066" w:author="Στάθης Καπ" w:date="2023-02-27T01:59:00Z"/>
                <w:rFonts w:cstheme="minorHAnsi"/>
                <w:sz w:val="20"/>
                <w:szCs w:val="20"/>
                <w:rPrChange w:id="7067" w:author="Στάθης Καπ" w:date="2023-02-02T17:57:00Z">
                  <w:rPr>
                    <w:del w:id="7068" w:author="Στάθης Καπ" w:date="2023-02-27T01:59:00Z"/>
                    <w:rFonts w:cstheme="minorHAnsi"/>
                    <w:sz w:val="18"/>
                    <w:szCs w:val="18"/>
                  </w:rPr>
                </w:rPrChange>
              </w:rPr>
            </w:pPr>
            <w:del w:id="7069" w:author="Στάθης Καπ" w:date="2023-02-27T01:59:00Z">
              <w:r w:rsidRPr="0037443C" w:rsidDel="001E2354">
                <w:rPr>
                  <w:sz w:val="20"/>
                  <w:szCs w:val="20"/>
                  <w:rPrChange w:id="7070" w:author="Στάθης Καπ" w:date="2023-02-02T17:57:00Z">
                    <w:rPr/>
                  </w:rPrChange>
                </w:rPr>
                <w:delText>1144</w:delText>
              </w:r>
            </w:del>
          </w:p>
        </w:tc>
        <w:tc>
          <w:tcPr>
            <w:tcW w:w="1428" w:type="dxa"/>
          </w:tcPr>
          <w:p w14:paraId="44F9EF6B" w14:textId="028545C6" w:rsidR="002B540C" w:rsidRPr="0037443C" w:rsidDel="001E2354" w:rsidRDefault="002B540C" w:rsidP="002B540C">
            <w:pPr>
              <w:rPr>
                <w:del w:id="7071" w:author="Στάθης Καπ" w:date="2023-02-27T01:59:00Z"/>
                <w:rFonts w:cstheme="minorHAnsi"/>
                <w:sz w:val="20"/>
                <w:szCs w:val="20"/>
                <w:rPrChange w:id="7072" w:author="Στάθης Καπ" w:date="2023-02-02T17:57:00Z">
                  <w:rPr>
                    <w:del w:id="7073" w:author="Στάθης Καπ" w:date="2023-02-27T01:59:00Z"/>
                    <w:rFonts w:cstheme="minorHAnsi"/>
                    <w:sz w:val="18"/>
                    <w:szCs w:val="18"/>
                  </w:rPr>
                </w:rPrChange>
              </w:rPr>
            </w:pPr>
            <w:del w:id="7074" w:author="Στάθης Καπ" w:date="2023-02-27T01:59:00Z">
              <w:r w:rsidRPr="0037443C" w:rsidDel="001E2354">
                <w:rPr>
                  <w:sz w:val="20"/>
                  <w:szCs w:val="20"/>
                  <w:rPrChange w:id="7075" w:author="Στάθης Καπ" w:date="2023-02-02T17:57:00Z">
                    <w:rPr/>
                  </w:rPrChange>
                </w:rPr>
                <w:delText>1197</w:delText>
              </w:r>
            </w:del>
          </w:p>
        </w:tc>
        <w:tc>
          <w:tcPr>
            <w:tcW w:w="1428" w:type="dxa"/>
          </w:tcPr>
          <w:p w14:paraId="4362B87C" w14:textId="1DECCEEC" w:rsidR="002B540C" w:rsidRPr="0037443C" w:rsidDel="001E2354" w:rsidRDefault="002B540C" w:rsidP="002B540C">
            <w:pPr>
              <w:rPr>
                <w:del w:id="7076" w:author="Στάθης Καπ" w:date="2023-02-27T01:59:00Z"/>
                <w:rFonts w:cstheme="minorHAnsi"/>
                <w:sz w:val="20"/>
                <w:szCs w:val="20"/>
                <w:rPrChange w:id="7077" w:author="Στάθης Καπ" w:date="2023-02-02T17:57:00Z">
                  <w:rPr>
                    <w:del w:id="7078" w:author="Στάθης Καπ" w:date="2023-02-27T01:59:00Z"/>
                    <w:rFonts w:cstheme="minorHAnsi"/>
                    <w:sz w:val="18"/>
                    <w:szCs w:val="18"/>
                  </w:rPr>
                </w:rPrChange>
              </w:rPr>
            </w:pPr>
            <w:del w:id="7079" w:author="Στάθης Καπ" w:date="2023-02-27T01:59:00Z">
              <w:r w:rsidRPr="0037443C" w:rsidDel="001E2354">
                <w:rPr>
                  <w:sz w:val="20"/>
                  <w:szCs w:val="20"/>
                  <w:rPrChange w:id="7080" w:author="Στάθης Καπ" w:date="2023-02-02T17:57:00Z">
                    <w:rPr/>
                  </w:rPrChange>
                </w:rPr>
                <w:delText>2.285</w:delText>
              </w:r>
            </w:del>
          </w:p>
        </w:tc>
        <w:tc>
          <w:tcPr>
            <w:tcW w:w="1428" w:type="dxa"/>
          </w:tcPr>
          <w:p w14:paraId="3D4C3401" w14:textId="25F1D350" w:rsidR="002B540C" w:rsidRPr="0037443C" w:rsidDel="001E2354" w:rsidRDefault="002B540C" w:rsidP="002B540C">
            <w:pPr>
              <w:rPr>
                <w:del w:id="7081" w:author="Στάθης Καπ" w:date="2023-02-27T01:59:00Z"/>
                <w:rFonts w:cstheme="minorHAnsi"/>
                <w:sz w:val="20"/>
                <w:szCs w:val="20"/>
                <w:rPrChange w:id="7082" w:author="Στάθης Καπ" w:date="2023-02-02T17:57:00Z">
                  <w:rPr>
                    <w:del w:id="7083" w:author="Στάθης Καπ" w:date="2023-02-27T01:59:00Z"/>
                    <w:rFonts w:cstheme="minorHAnsi"/>
                    <w:sz w:val="18"/>
                    <w:szCs w:val="18"/>
                  </w:rPr>
                </w:rPrChange>
              </w:rPr>
            </w:pPr>
            <w:del w:id="7084" w:author="Στάθης Καπ" w:date="2023-02-27T01:59:00Z">
              <w:r w:rsidRPr="0037443C" w:rsidDel="001E2354">
                <w:rPr>
                  <w:sz w:val="20"/>
                  <w:szCs w:val="20"/>
                  <w:rPrChange w:id="7085" w:author="Στάθης Καπ" w:date="2023-02-02T17:57:00Z">
                    <w:rPr/>
                  </w:rPrChange>
                </w:rPr>
                <w:delText>76</w:delText>
              </w:r>
            </w:del>
          </w:p>
        </w:tc>
      </w:tr>
      <w:tr w:rsidR="002B540C" w:rsidDel="001E2354" w14:paraId="6EDE6639" w14:textId="7836DFE4" w:rsidTr="00AA2735">
        <w:trPr>
          <w:jc w:val="center"/>
          <w:del w:id="7086" w:author="Στάθης Καπ" w:date="2023-02-27T01:59:00Z"/>
        </w:trPr>
        <w:tc>
          <w:tcPr>
            <w:tcW w:w="1427" w:type="dxa"/>
          </w:tcPr>
          <w:p w14:paraId="0C1A8FA9" w14:textId="34F852E1" w:rsidR="002B540C" w:rsidRPr="0037443C" w:rsidDel="001E2354" w:rsidRDefault="002B540C" w:rsidP="002B540C">
            <w:pPr>
              <w:rPr>
                <w:del w:id="7087" w:author="Στάθης Καπ" w:date="2023-02-27T01:59:00Z"/>
                <w:rFonts w:cstheme="minorHAnsi"/>
                <w:sz w:val="20"/>
                <w:szCs w:val="20"/>
                <w:rPrChange w:id="7088" w:author="Στάθης Καπ" w:date="2023-02-02T17:57:00Z">
                  <w:rPr>
                    <w:del w:id="7089" w:author="Στάθης Καπ" w:date="2023-02-27T01:59:00Z"/>
                    <w:rFonts w:cstheme="minorHAnsi"/>
                    <w:sz w:val="18"/>
                    <w:szCs w:val="18"/>
                  </w:rPr>
                </w:rPrChange>
              </w:rPr>
            </w:pPr>
            <w:del w:id="7090" w:author="Στάθης Καπ" w:date="2023-02-27T01:59:00Z">
              <w:r w:rsidRPr="0037443C" w:rsidDel="001E2354">
                <w:rPr>
                  <w:rFonts w:cstheme="minorHAnsi"/>
                  <w:sz w:val="20"/>
                  <w:szCs w:val="20"/>
                  <w:rPrChange w:id="7091" w:author="Στάθης Καπ" w:date="2023-02-02T17:57:00Z">
                    <w:rPr>
                      <w:rFonts w:cstheme="minorHAnsi"/>
                      <w:sz w:val="18"/>
                      <w:szCs w:val="18"/>
                    </w:rPr>
                  </w:rPrChange>
                </w:rPr>
                <w:delText>pr10</w:delText>
              </w:r>
            </w:del>
          </w:p>
        </w:tc>
        <w:tc>
          <w:tcPr>
            <w:tcW w:w="1427" w:type="dxa"/>
          </w:tcPr>
          <w:p w14:paraId="720602EF" w14:textId="7C38E3E7" w:rsidR="002B540C" w:rsidRPr="0037443C" w:rsidDel="001E2354" w:rsidRDefault="002B540C">
            <w:pPr>
              <w:jc w:val="center"/>
              <w:rPr>
                <w:del w:id="7092" w:author="Στάθης Καπ" w:date="2023-02-27T01:59:00Z"/>
                <w:rFonts w:cstheme="minorHAnsi"/>
                <w:sz w:val="20"/>
                <w:szCs w:val="20"/>
                <w:rPrChange w:id="7093" w:author="Στάθης Καπ" w:date="2023-02-02T17:57:00Z">
                  <w:rPr>
                    <w:del w:id="7094" w:author="Στάθης Καπ" w:date="2023-02-27T01:59:00Z"/>
                    <w:rFonts w:cstheme="minorHAnsi"/>
                    <w:sz w:val="18"/>
                    <w:szCs w:val="18"/>
                  </w:rPr>
                </w:rPrChange>
              </w:rPr>
              <w:pPrChange w:id="7095" w:author="Στάθης Καπ" w:date="2023-02-02T17:49:00Z">
                <w:pPr/>
              </w:pPrChange>
            </w:pPr>
            <w:del w:id="7096" w:author="Στάθης Καπ" w:date="2023-02-27T01:59:00Z">
              <w:r w:rsidRPr="0037443C" w:rsidDel="001E2354">
                <w:rPr>
                  <w:sz w:val="20"/>
                  <w:szCs w:val="20"/>
                  <w:rPrChange w:id="7097" w:author="Στάθης Καπ" w:date="2023-02-02T17:57:00Z">
                    <w:rPr/>
                  </w:rPrChange>
                </w:rPr>
                <w:delText>1573</w:delText>
              </w:r>
            </w:del>
          </w:p>
        </w:tc>
        <w:tc>
          <w:tcPr>
            <w:tcW w:w="1690" w:type="dxa"/>
          </w:tcPr>
          <w:p w14:paraId="6BAB8208" w14:textId="710AA3E7" w:rsidR="002B540C" w:rsidRPr="0037443C" w:rsidDel="001E2354" w:rsidRDefault="002B540C" w:rsidP="002B540C">
            <w:pPr>
              <w:rPr>
                <w:del w:id="7098" w:author="Στάθης Καπ" w:date="2023-02-27T01:59:00Z"/>
                <w:rFonts w:cstheme="minorHAnsi"/>
                <w:sz w:val="20"/>
                <w:szCs w:val="20"/>
                <w:rPrChange w:id="7099" w:author="Στάθης Καπ" w:date="2023-02-02T17:57:00Z">
                  <w:rPr>
                    <w:del w:id="7100" w:author="Στάθης Καπ" w:date="2023-02-27T01:59:00Z"/>
                    <w:rFonts w:cstheme="minorHAnsi"/>
                    <w:sz w:val="18"/>
                    <w:szCs w:val="18"/>
                  </w:rPr>
                </w:rPrChange>
              </w:rPr>
            </w:pPr>
            <w:del w:id="7101" w:author="Στάθης Καπ" w:date="2023-02-27T01:59:00Z">
              <w:r w:rsidRPr="0037443C" w:rsidDel="001E2354">
                <w:rPr>
                  <w:sz w:val="20"/>
                  <w:szCs w:val="20"/>
                  <w:rPrChange w:id="7102" w:author="Στάθης Καπ" w:date="2023-02-02T17:57:00Z">
                    <w:rPr/>
                  </w:rPrChange>
                </w:rPr>
                <w:delText>1473</w:delText>
              </w:r>
            </w:del>
          </w:p>
        </w:tc>
        <w:tc>
          <w:tcPr>
            <w:tcW w:w="1428" w:type="dxa"/>
          </w:tcPr>
          <w:p w14:paraId="2DA86CCF" w14:textId="45D07497" w:rsidR="002B540C" w:rsidRPr="0037443C" w:rsidDel="001E2354" w:rsidRDefault="002B540C" w:rsidP="002B540C">
            <w:pPr>
              <w:rPr>
                <w:del w:id="7103" w:author="Στάθης Καπ" w:date="2023-02-27T01:59:00Z"/>
                <w:rFonts w:cstheme="minorHAnsi"/>
                <w:sz w:val="20"/>
                <w:szCs w:val="20"/>
                <w:rPrChange w:id="7104" w:author="Στάθης Καπ" w:date="2023-02-02T17:57:00Z">
                  <w:rPr>
                    <w:del w:id="7105" w:author="Στάθης Καπ" w:date="2023-02-27T01:59:00Z"/>
                    <w:rFonts w:cstheme="minorHAnsi"/>
                    <w:sz w:val="18"/>
                    <w:szCs w:val="18"/>
                  </w:rPr>
                </w:rPrChange>
              </w:rPr>
            </w:pPr>
            <w:del w:id="7106" w:author="Στάθης Καπ" w:date="2023-02-27T01:59:00Z">
              <w:r w:rsidRPr="0037443C" w:rsidDel="001E2354">
                <w:rPr>
                  <w:sz w:val="20"/>
                  <w:szCs w:val="20"/>
                  <w:rPrChange w:id="7107" w:author="Στάθης Καπ" w:date="2023-02-02T17:57:00Z">
                    <w:rPr/>
                  </w:rPrChange>
                </w:rPr>
                <w:delText>1422</w:delText>
              </w:r>
            </w:del>
          </w:p>
        </w:tc>
        <w:tc>
          <w:tcPr>
            <w:tcW w:w="1428" w:type="dxa"/>
          </w:tcPr>
          <w:p w14:paraId="31631D70" w14:textId="000DE677" w:rsidR="002B540C" w:rsidRPr="0037443C" w:rsidDel="001E2354" w:rsidRDefault="002B540C" w:rsidP="002B540C">
            <w:pPr>
              <w:rPr>
                <w:del w:id="7108" w:author="Στάθης Καπ" w:date="2023-02-27T01:59:00Z"/>
                <w:rFonts w:cstheme="minorHAnsi"/>
                <w:sz w:val="20"/>
                <w:szCs w:val="20"/>
                <w:rPrChange w:id="7109" w:author="Στάθης Καπ" w:date="2023-02-02T17:57:00Z">
                  <w:rPr>
                    <w:del w:id="7110" w:author="Στάθης Καπ" w:date="2023-02-27T01:59:00Z"/>
                    <w:rFonts w:cstheme="minorHAnsi"/>
                    <w:sz w:val="18"/>
                    <w:szCs w:val="18"/>
                  </w:rPr>
                </w:rPrChange>
              </w:rPr>
            </w:pPr>
            <w:del w:id="7111" w:author="Στάθης Καπ" w:date="2023-02-27T01:59:00Z">
              <w:r w:rsidRPr="0037443C" w:rsidDel="001E2354">
                <w:rPr>
                  <w:sz w:val="20"/>
                  <w:szCs w:val="20"/>
                  <w:rPrChange w:id="7112" w:author="Στάθης Καπ" w:date="2023-02-02T17:57:00Z">
                    <w:rPr/>
                  </w:rPrChange>
                </w:rPr>
                <w:delText>2.951</w:delText>
              </w:r>
            </w:del>
          </w:p>
        </w:tc>
        <w:tc>
          <w:tcPr>
            <w:tcW w:w="1428" w:type="dxa"/>
          </w:tcPr>
          <w:p w14:paraId="426D1C2B" w14:textId="6626C3EA" w:rsidR="002B540C" w:rsidRPr="0037443C" w:rsidDel="001E2354" w:rsidRDefault="002B540C" w:rsidP="002B540C">
            <w:pPr>
              <w:rPr>
                <w:del w:id="7113" w:author="Στάθης Καπ" w:date="2023-02-27T01:59:00Z"/>
                <w:rFonts w:cstheme="minorHAnsi"/>
                <w:sz w:val="20"/>
                <w:szCs w:val="20"/>
                <w:rPrChange w:id="7114" w:author="Στάθης Καπ" w:date="2023-02-02T17:57:00Z">
                  <w:rPr>
                    <w:del w:id="7115" w:author="Στάθης Καπ" w:date="2023-02-27T01:59:00Z"/>
                    <w:rFonts w:cstheme="minorHAnsi"/>
                    <w:sz w:val="18"/>
                    <w:szCs w:val="18"/>
                  </w:rPr>
                </w:rPrChange>
              </w:rPr>
            </w:pPr>
            <w:del w:id="7116" w:author="Στάθης Καπ" w:date="2023-02-27T01:59:00Z">
              <w:r w:rsidRPr="0037443C" w:rsidDel="001E2354">
                <w:rPr>
                  <w:sz w:val="20"/>
                  <w:szCs w:val="20"/>
                  <w:rPrChange w:id="7117" w:author="Στάθης Καπ" w:date="2023-02-02T17:57:00Z">
                    <w:rPr/>
                  </w:rPrChange>
                </w:rPr>
                <w:delText>81</w:delText>
              </w:r>
            </w:del>
          </w:p>
        </w:tc>
      </w:tr>
      <w:tr w:rsidR="002B540C" w:rsidDel="001E2354" w14:paraId="509667FE" w14:textId="65369574" w:rsidTr="00AA2735">
        <w:trPr>
          <w:jc w:val="center"/>
          <w:del w:id="7118" w:author="Στάθης Καπ" w:date="2023-02-27T01:59:00Z"/>
        </w:trPr>
        <w:tc>
          <w:tcPr>
            <w:tcW w:w="1427" w:type="dxa"/>
          </w:tcPr>
          <w:p w14:paraId="65049948" w14:textId="4022D37C" w:rsidR="002B540C" w:rsidRPr="0037443C" w:rsidDel="001E2354" w:rsidRDefault="002B540C" w:rsidP="002B540C">
            <w:pPr>
              <w:rPr>
                <w:del w:id="7119" w:author="Στάθης Καπ" w:date="2023-02-27T01:59:00Z"/>
                <w:rFonts w:cstheme="minorHAnsi"/>
                <w:sz w:val="20"/>
                <w:szCs w:val="20"/>
                <w:rPrChange w:id="7120" w:author="Στάθης Καπ" w:date="2023-02-02T17:57:00Z">
                  <w:rPr>
                    <w:del w:id="7121" w:author="Στάθης Καπ" w:date="2023-02-27T01:59:00Z"/>
                    <w:rFonts w:cstheme="minorHAnsi"/>
                    <w:sz w:val="18"/>
                    <w:szCs w:val="18"/>
                  </w:rPr>
                </w:rPrChange>
              </w:rPr>
            </w:pPr>
            <w:del w:id="7122" w:author="Στάθης Καπ" w:date="2023-02-27T01:59:00Z">
              <w:r w:rsidRPr="0037443C" w:rsidDel="001E2354">
                <w:rPr>
                  <w:rFonts w:cstheme="minorHAnsi"/>
                  <w:sz w:val="20"/>
                  <w:szCs w:val="20"/>
                  <w:rPrChange w:id="7123" w:author="Στάθης Καπ" w:date="2023-02-02T17:57:00Z">
                    <w:rPr>
                      <w:rFonts w:cstheme="minorHAnsi"/>
                      <w:sz w:val="18"/>
                      <w:szCs w:val="18"/>
                    </w:rPr>
                  </w:rPrChange>
                </w:rPr>
                <w:delText>pr11</w:delText>
              </w:r>
            </w:del>
          </w:p>
        </w:tc>
        <w:tc>
          <w:tcPr>
            <w:tcW w:w="1427" w:type="dxa"/>
          </w:tcPr>
          <w:p w14:paraId="7C7953AB" w14:textId="1CE18497" w:rsidR="002B540C" w:rsidRPr="0037443C" w:rsidDel="001E2354" w:rsidRDefault="002B540C" w:rsidP="002B540C">
            <w:pPr>
              <w:rPr>
                <w:del w:id="7124" w:author="Στάθης Καπ" w:date="2023-02-27T01:59:00Z"/>
                <w:rFonts w:cstheme="minorHAnsi"/>
                <w:sz w:val="20"/>
                <w:szCs w:val="20"/>
                <w:rPrChange w:id="7125" w:author="Στάθης Καπ" w:date="2023-02-02T17:57:00Z">
                  <w:rPr>
                    <w:del w:id="7126" w:author="Στάθης Καπ" w:date="2023-02-27T01:59:00Z"/>
                    <w:rFonts w:cstheme="minorHAnsi"/>
                    <w:sz w:val="18"/>
                    <w:szCs w:val="18"/>
                  </w:rPr>
                </w:rPrChange>
              </w:rPr>
            </w:pPr>
            <w:del w:id="7127" w:author="Στάθης Καπ" w:date="2023-02-27T01:59:00Z">
              <w:r w:rsidRPr="0037443C" w:rsidDel="001E2354">
                <w:rPr>
                  <w:sz w:val="20"/>
                  <w:szCs w:val="20"/>
                  <w:rPrChange w:id="7128" w:author="Στάθης Καπ" w:date="2023-02-02T17:57:00Z">
                    <w:rPr/>
                  </w:rPrChange>
                </w:rPr>
                <w:delText>654</w:delText>
              </w:r>
            </w:del>
          </w:p>
        </w:tc>
        <w:tc>
          <w:tcPr>
            <w:tcW w:w="1690" w:type="dxa"/>
          </w:tcPr>
          <w:p w14:paraId="558BB244" w14:textId="5DD76BF2" w:rsidR="002B540C" w:rsidRPr="0037443C" w:rsidDel="001E2354" w:rsidRDefault="002B540C" w:rsidP="002B540C">
            <w:pPr>
              <w:rPr>
                <w:del w:id="7129" w:author="Στάθης Καπ" w:date="2023-02-27T01:59:00Z"/>
                <w:rFonts w:cstheme="minorHAnsi"/>
                <w:sz w:val="20"/>
                <w:szCs w:val="20"/>
                <w:rPrChange w:id="7130" w:author="Στάθης Καπ" w:date="2023-02-02T17:57:00Z">
                  <w:rPr>
                    <w:del w:id="7131" w:author="Στάθης Καπ" w:date="2023-02-27T01:59:00Z"/>
                    <w:rFonts w:cstheme="minorHAnsi"/>
                    <w:sz w:val="18"/>
                    <w:szCs w:val="18"/>
                  </w:rPr>
                </w:rPrChange>
              </w:rPr>
            </w:pPr>
            <w:del w:id="7132" w:author="Στάθης Καπ" w:date="2023-02-27T01:59:00Z">
              <w:r w:rsidRPr="0037443C" w:rsidDel="001E2354">
                <w:rPr>
                  <w:sz w:val="20"/>
                  <w:szCs w:val="20"/>
                  <w:rPrChange w:id="7133" w:author="Στάθης Καπ" w:date="2023-02-02T17:57:00Z">
                    <w:rPr/>
                  </w:rPrChange>
                </w:rPr>
                <w:delText>632</w:delText>
              </w:r>
            </w:del>
          </w:p>
        </w:tc>
        <w:tc>
          <w:tcPr>
            <w:tcW w:w="1428" w:type="dxa"/>
          </w:tcPr>
          <w:p w14:paraId="6B42D150" w14:textId="5479BDE3" w:rsidR="002B540C" w:rsidRPr="0037443C" w:rsidDel="001E2354" w:rsidRDefault="002B540C" w:rsidP="002B540C">
            <w:pPr>
              <w:rPr>
                <w:del w:id="7134" w:author="Στάθης Καπ" w:date="2023-02-27T01:59:00Z"/>
                <w:rFonts w:cstheme="minorHAnsi"/>
                <w:sz w:val="20"/>
                <w:szCs w:val="20"/>
                <w:rPrChange w:id="7135" w:author="Στάθης Καπ" w:date="2023-02-02T17:57:00Z">
                  <w:rPr>
                    <w:del w:id="7136" w:author="Στάθης Καπ" w:date="2023-02-27T01:59:00Z"/>
                    <w:rFonts w:cstheme="minorHAnsi"/>
                    <w:sz w:val="18"/>
                    <w:szCs w:val="18"/>
                  </w:rPr>
                </w:rPrChange>
              </w:rPr>
            </w:pPr>
            <w:del w:id="7137" w:author="Στάθης Καπ" w:date="2023-02-27T01:59:00Z">
              <w:r w:rsidRPr="0037443C" w:rsidDel="001E2354">
                <w:rPr>
                  <w:sz w:val="20"/>
                  <w:szCs w:val="20"/>
                  <w:rPrChange w:id="7138" w:author="Στάθης Καπ" w:date="2023-02-02T17:57:00Z">
                    <w:rPr/>
                  </w:rPrChange>
                </w:rPr>
                <w:delText>627</w:delText>
              </w:r>
            </w:del>
          </w:p>
        </w:tc>
        <w:tc>
          <w:tcPr>
            <w:tcW w:w="1428" w:type="dxa"/>
          </w:tcPr>
          <w:p w14:paraId="7D64D881" w14:textId="27CCC607" w:rsidR="002B540C" w:rsidRPr="0037443C" w:rsidDel="001E2354" w:rsidRDefault="002B540C" w:rsidP="002B540C">
            <w:pPr>
              <w:rPr>
                <w:del w:id="7139" w:author="Στάθης Καπ" w:date="2023-02-27T01:59:00Z"/>
                <w:rFonts w:cstheme="minorHAnsi"/>
                <w:sz w:val="20"/>
                <w:szCs w:val="20"/>
                <w:rPrChange w:id="7140" w:author="Στάθης Καπ" w:date="2023-02-02T17:57:00Z">
                  <w:rPr>
                    <w:del w:id="7141" w:author="Στάθης Καπ" w:date="2023-02-27T01:59:00Z"/>
                    <w:rFonts w:cstheme="minorHAnsi"/>
                    <w:sz w:val="18"/>
                    <w:szCs w:val="18"/>
                  </w:rPr>
                </w:rPrChange>
              </w:rPr>
            </w:pPr>
            <w:del w:id="7142" w:author="Στάθης Καπ" w:date="2023-02-27T01:59:00Z">
              <w:r w:rsidRPr="0037443C" w:rsidDel="001E2354">
                <w:rPr>
                  <w:sz w:val="20"/>
                  <w:szCs w:val="20"/>
                  <w:rPrChange w:id="7143" w:author="Στάθης Καπ" w:date="2023-02-02T17:57:00Z">
                    <w:rPr/>
                  </w:rPrChange>
                </w:rPr>
                <w:delText>0.126</w:delText>
              </w:r>
            </w:del>
          </w:p>
        </w:tc>
        <w:tc>
          <w:tcPr>
            <w:tcW w:w="1428" w:type="dxa"/>
          </w:tcPr>
          <w:p w14:paraId="20D2C32D" w14:textId="2295BB13" w:rsidR="002B540C" w:rsidRPr="0037443C" w:rsidDel="001E2354" w:rsidRDefault="002B540C" w:rsidP="002B540C">
            <w:pPr>
              <w:rPr>
                <w:del w:id="7144" w:author="Στάθης Καπ" w:date="2023-02-27T01:59:00Z"/>
                <w:rFonts w:cstheme="minorHAnsi"/>
                <w:sz w:val="20"/>
                <w:szCs w:val="20"/>
                <w:rPrChange w:id="7145" w:author="Στάθης Καπ" w:date="2023-02-02T17:57:00Z">
                  <w:rPr>
                    <w:del w:id="7146" w:author="Στάθης Καπ" w:date="2023-02-27T01:59:00Z"/>
                    <w:rFonts w:cstheme="minorHAnsi"/>
                    <w:sz w:val="18"/>
                    <w:szCs w:val="18"/>
                  </w:rPr>
                </w:rPrChange>
              </w:rPr>
            </w:pPr>
            <w:del w:id="7147" w:author="Στάθης Καπ" w:date="2023-02-27T01:59:00Z">
              <w:r w:rsidRPr="0037443C" w:rsidDel="001E2354">
                <w:rPr>
                  <w:sz w:val="20"/>
                  <w:szCs w:val="20"/>
                  <w:rPrChange w:id="7148" w:author="Στάθης Καπ" w:date="2023-02-02T17:57:00Z">
                    <w:rPr/>
                  </w:rPrChange>
                </w:rPr>
                <w:delText>45</w:delText>
              </w:r>
            </w:del>
          </w:p>
        </w:tc>
      </w:tr>
      <w:tr w:rsidR="002B540C" w:rsidDel="001E2354" w14:paraId="04BC0379" w14:textId="1B9455C0" w:rsidTr="00AA2735">
        <w:trPr>
          <w:jc w:val="center"/>
          <w:del w:id="7149" w:author="Στάθης Καπ" w:date="2023-02-27T01:59:00Z"/>
        </w:trPr>
        <w:tc>
          <w:tcPr>
            <w:tcW w:w="1427" w:type="dxa"/>
          </w:tcPr>
          <w:p w14:paraId="35206287" w14:textId="60C8FAFC" w:rsidR="002B540C" w:rsidRPr="0037443C" w:rsidDel="001E2354" w:rsidRDefault="002B540C" w:rsidP="002B540C">
            <w:pPr>
              <w:rPr>
                <w:del w:id="7150" w:author="Στάθης Καπ" w:date="2023-02-27T01:59:00Z"/>
                <w:rFonts w:cstheme="minorHAnsi"/>
                <w:sz w:val="20"/>
                <w:szCs w:val="20"/>
                <w:rPrChange w:id="7151" w:author="Στάθης Καπ" w:date="2023-02-02T17:57:00Z">
                  <w:rPr>
                    <w:del w:id="7152" w:author="Στάθης Καπ" w:date="2023-02-27T01:59:00Z"/>
                    <w:rFonts w:cstheme="minorHAnsi"/>
                    <w:sz w:val="18"/>
                    <w:szCs w:val="18"/>
                  </w:rPr>
                </w:rPrChange>
              </w:rPr>
            </w:pPr>
            <w:del w:id="7153" w:author="Στάθης Καπ" w:date="2023-02-27T01:59:00Z">
              <w:r w:rsidRPr="0037443C" w:rsidDel="001E2354">
                <w:rPr>
                  <w:rFonts w:cstheme="minorHAnsi"/>
                  <w:sz w:val="20"/>
                  <w:szCs w:val="20"/>
                  <w:rPrChange w:id="7154" w:author="Στάθης Καπ" w:date="2023-02-02T17:57:00Z">
                    <w:rPr>
                      <w:rFonts w:cstheme="minorHAnsi"/>
                      <w:sz w:val="18"/>
                      <w:szCs w:val="18"/>
                    </w:rPr>
                  </w:rPrChange>
                </w:rPr>
                <w:delText>pr12</w:delText>
              </w:r>
            </w:del>
          </w:p>
        </w:tc>
        <w:tc>
          <w:tcPr>
            <w:tcW w:w="1427" w:type="dxa"/>
          </w:tcPr>
          <w:p w14:paraId="3670940F" w14:textId="64BAB42B" w:rsidR="002B540C" w:rsidRPr="0037443C" w:rsidDel="001E2354" w:rsidRDefault="002B540C" w:rsidP="002B540C">
            <w:pPr>
              <w:rPr>
                <w:del w:id="7155" w:author="Στάθης Καπ" w:date="2023-02-27T01:59:00Z"/>
                <w:rFonts w:cstheme="minorHAnsi"/>
                <w:sz w:val="20"/>
                <w:szCs w:val="20"/>
                <w:rPrChange w:id="7156" w:author="Στάθης Καπ" w:date="2023-02-02T17:57:00Z">
                  <w:rPr>
                    <w:del w:id="7157" w:author="Στάθης Καπ" w:date="2023-02-27T01:59:00Z"/>
                    <w:rFonts w:cstheme="minorHAnsi"/>
                    <w:sz w:val="18"/>
                    <w:szCs w:val="18"/>
                  </w:rPr>
                </w:rPrChange>
              </w:rPr>
            </w:pPr>
            <w:del w:id="7158" w:author="Στάθης Καπ" w:date="2023-02-27T01:59:00Z">
              <w:r w:rsidRPr="0037443C" w:rsidDel="001E2354">
                <w:rPr>
                  <w:sz w:val="20"/>
                  <w:szCs w:val="20"/>
                  <w:rPrChange w:id="7159" w:author="Στάθης Καπ" w:date="2023-02-02T17:57:00Z">
                    <w:rPr/>
                  </w:rPrChange>
                </w:rPr>
                <w:delText>1002</w:delText>
              </w:r>
            </w:del>
          </w:p>
        </w:tc>
        <w:tc>
          <w:tcPr>
            <w:tcW w:w="1690" w:type="dxa"/>
          </w:tcPr>
          <w:p w14:paraId="17ECD413" w14:textId="0B4A6AAD" w:rsidR="002B540C" w:rsidRPr="0037443C" w:rsidDel="001E2354" w:rsidRDefault="002B540C" w:rsidP="002B540C">
            <w:pPr>
              <w:rPr>
                <w:del w:id="7160" w:author="Στάθης Καπ" w:date="2023-02-27T01:59:00Z"/>
                <w:rFonts w:cstheme="minorHAnsi"/>
                <w:sz w:val="20"/>
                <w:szCs w:val="20"/>
                <w:rPrChange w:id="7161" w:author="Στάθης Καπ" w:date="2023-02-02T17:57:00Z">
                  <w:rPr>
                    <w:del w:id="7162" w:author="Στάθης Καπ" w:date="2023-02-27T01:59:00Z"/>
                    <w:rFonts w:cstheme="minorHAnsi"/>
                    <w:sz w:val="18"/>
                    <w:szCs w:val="18"/>
                  </w:rPr>
                </w:rPrChange>
              </w:rPr>
            </w:pPr>
            <w:del w:id="7163" w:author="Στάθης Καπ" w:date="2023-02-27T01:59:00Z">
              <w:r w:rsidRPr="0037443C" w:rsidDel="001E2354">
                <w:rPr>
                  <w:sz w:val="20"/>
                  <w:szCs w:val="20"/>
                  <w:rPrChange w:id="7164" w:author="Στάθης Καπ" w:date="2023-02-02T17:57:00Z">
                    <w:rPr/>
                  </w:rPrChange>
                </w:rPr>
                <w:delText>902</w:delText>
              </w:r>
            </w:del>
          </w:p>
        </w:tc>
        <w:tc>
          <w:tcPr>
            <w:tcW w:w="1428" w:type="dxa"/>
          </w:tcPr>
          <w:p w14:paraId="7390A175" w14:textId="17CFD8FB" w:rsidR="002B540C" w:rsidRPr="0037443C" w:rsidDel="001E2354" w:rsidRDefault="002B540C" w:rsidP="002B540C">
            <w:pPr>
              <w:rPr>
                <w:del w:id="7165" w:author="Στάθης Καπ" w:date="2023-02-27T01:59:00Z"/>
                <w:rFonts w:cstheme="minorHAnsi"/>
                <w:sz w:val="20"/>
                <w:szCs w:val="20"/>
                <w:rPrChange w:id="7166" w:author="Στάθης Καπ" w:date="2023-02-02T17:57:00Z">
                  <w:rPr>
                    <w:del w:id="7167" w:author="Στάθης Καπ" w:date="2023-02-27T01:59:00Z"/>
                    <w:rFonts w:cstheme="minorHAnsi"/>
                    <w:sz w:val="18"/>
                    <w:szCs w:val="18"/>
                  </w:rPr>
                </w:rPrChange>
              </w:rPr>
            </w:pPr>
            <w:del w:id="7168" w:author="Στάθης Καπ" w:date="2023-02-27T01:59:00Z">
              <w:r w:rsidRPr="0037443C" w:rsidDel="001E2354">
                <w:rPr>
                  <w:sz w:val="20"/>
                  <w:szCs w:val="20"/>
                  <w:rPrChange w:id="7169" w:author="Στάθης Καπ" w:date="2023-02-02T17:57:00Z">
                    <w:rPr/>
                  </w:rPrChange>
                </w:rPr>
                <w:delText>940</w:delText>
              </w:r>
            </w:del>
          </w:p>
        </w:tc>
        <w:tc>
          <w:tcPr>
            <w:tcW w:w="1428" w:type="dxa"/>
          </w:tcPr>
          <w:p w14:paraId="0E8F0D6D" w14:textId="448DA3AF" w:rsidR="002B540C" w:rsidRPr="0037443C" w:rsidDel="001E2354" w:rsidRDefault="002B540C" w:rsidP="002B540C">
            <w:pPr>
              <w:rPr>
                <w:del w:id="7170" w:author="Στάθης Καπ" w:date="2023-02-27T01:59:00Z"/>
                <w:rFonts w:cstheme="minorHAnsi"/>
                <w:sz w:val="20"/>
                <w:szCs w:val="20"/>
                <w:rPrChange w:id="7171" w:author="Στάθης Καπ" w:date="2023-02-02T17:57:00Z">
                  <w:rPr>
                    <w:del w:id="7172" w:author="Στάθης Καπ" w:date="2023-02-27T01:59:00Z"/>
                    <w:rFonts w:cstheme="minorHAnsi"/>
                    <w:sz w:val="18"/>
                    <w:szCs w:val="18"/>
                  </w:rPr>
                </w:rPrChange>
              </w:rPr>
            </w:pPr>
            <w:del w:id="7173" w:author="Στάθης Καπ" w:date="2023-02-27T01:59:00Z">
              <w:r w:rsidRPr="0037443C" w:rsidDel="001E2354">
                <w:rPr>
                  <w:sz w:val="20"/>
                  <w:szCs w:val="20"/>
                  <w:rPrChange w:id="7174" w:author="Στάθης Καπ" w:date="2023-02-02T17:57:00Z">
                    <w:rPr/>
                  </w:rPrChange>
                </w:rPr>
                <w:delText>0.377</w:delText>
              </w:r>
            </w:del>
          </w:p>
        </w:tc>
        <w:tc>
          <w:tcPr>
            <w:tcW w:w="1428" w:type="dxa"/>
          </w:tcPr>
          <w:p w14:paraId="2102D542" w14:textId="44736FC9" w:rsidR="002B540C" w:rsidRPr="0037443C" w:rsidDel="001E2354" w:rsidRDefault="002B540C" w:rsidP="002B540C">
            <w:pPr>
              <w:rPr>
                <w:del w:id="7175" w:author="Στάθης Καπ" w:date="2023-02-27T01:59:00Z"/>
                <w:rFonts w:cstheme="minorHAnsi"/>
                <w:sz w:val="20"/>
                <w:szCs w:val="20"/>
                <w:rPrChange w:id="7176" w:author="Στάθης Καπ" w:date="2023-02-02T17:57:00Z">
                  <w:rPr>
                    <w:del w:id="7177" w:author="Στάθης Καπ" w:date="2023-02-27T01:59:00Z"/>
                    <w:rFonts w:cstheme="minorHAnsi"/>
                    <w:sz w:val="18"/>
                    <w:szCs w:val="18"/>
                  </w:rPr>
                </w:rPrChange>
              </w:rPr>
            </w:pPr>
            <w:del w:id="7178" w:author="Στάθης Καπ" w:date="2023-02-27T01:59:00Z">
              <w:r w:rsidRPr="0037443C" w:rsidDel="001E2354">
                <w:rPr>
                  <w:sz w:val="20"/>
                  <w:szCs w:val="20"/>
                  <w:rPrChange w:id="7179" w:author="Στάθης Καπ" w:date="2023-02-02T17:57:00Z">
                    <w:rPr/>
                  </w:rPrChange>
                </w:rPr>
                <w:delText>63</w:delText>
              </w:r>
            </w:del>
          </w:p>
        </w:tc>
      </w:tr>
      <w:tr w:rsidR="002B540C" w:rsidDel="001E2354" w14:paraId="2707A69F" w14:textId="7ADC21A1" w:rsidTr="00AA2735">
        <w:trPr>
          <w:jc w:val="center"/>
          <w:del w:id="7180" w:author="Στάθης Καπ" w:date="2023-02-27T01:59:00Z"/>
        </w:trPr>
        <w:tc>
          <w:tcPr>
            <w:tcW w:w="1427" w:type="dxa"/>
          </w:tcPr>
          <w:p w14:paraId="3BDDD8CD" w14:textId="3AB8222D" w:rsidR="002B540C" w:rsidRPr="0037443C" w:rsidDel="001E2354" w:rsidRDefault="002B540C" w:rsidP="002B540C">
            <w:pPr>
              <w:rPr>
                <w:del w:id="7181" w:author="Στάθης Καπ" w:date="2023-02-27T01:59:00Z"/>
                <w:rFonts w:cstheme="minorHAnsi"/>
                <w:sz w:val="20"/>
                <w:szCs w:val="20"/>
                <w:rPrChange w:id="7182" w:author="Στάθης Καπ" w:date="2023-02-02T17:57:00Z">
                  <w:rPr>
                    <w:del w:id="7183" w:author="Στάθης Καπ" w:date="2023-02-27T01:59:00Z"/>
                    <w:rFonts w:cstheme="minorHAnsi"/>
                    <w:sz w:val="18"/>
                    <w:szCs w:val="18"/>
                  </w:rPr>
                </w:rPrChange>
              </w:rPr>
            </w:pPr>
            <w:del w:id="7184" w:author="Στάθης Καπ" w:date="2023-02-27T01:59:00Z">
              <w:r w:rsidRPr="0037443C" w:rsidDel="001E2354">
                <w:rPr>
                  <w:rFonts w:cstheme="minorHAnsi"/>
                  <w:sz w:val="20"/>
                  <w:szCs w:val="20"/>
                  <w:rPrChange w:id="7185" w:author="Στάθης Καπ" w:date="2023-02-02T17:57:00Z">
                    <w:rPr>
                      <w:rFonts w:cstheme="minorHAnsi"/>
                      <w:sz w:val="18"/>
                      <w:szCs w:val="18"/>
                    </w:rPr>
                  </w:rPrChange>
                </w:rPr>
                <w:delText>pr13</w:delText>
              </w:r>
            </w:del>
          </w:p>
        </w:tc>
        <w:tc>
          <w:tcPr>
            <w:tcW w:w="1427" w:type="dxa"/>
          </w:tcPr>
          <w:p w14:paraId="48D311E1" w14:textId="435ACE04" w:rsidR="002B540C" w:rsidRPr="0037443C" w:rsidDel="001E2354" w:rsidRDefault="002B540C" w:rsidP="002B540C">
            <w:pPr>
              <w:rPr>
                <w:del w:id="7186" w:author="Στάθης Καπ" w:date="2023-02-27T01:59:00Z"/>
                <w:rFonts w:cstheme="minorHAnsi"/>
                <w:sz w:val="20"/>
                <w:szCs w:val="20"/>
                <w:rPrChange w:id="7187" w:author="Στάθης Καπ" w:date="2023-02-02T17:57:00Z">
                  <w:rPr>
                    <w:del w:id="7188" w:author="Στάθης Καπ" w:date="2023-02-27T01:59:00Z"/>
                    <w:rFonts w:cstheme="minorHAnsi"/>
                    <w:sz w:val="18"/>
                    <w:szCs w:val="18"/>
                  </w:rPr>
                </w:rPrChange>
              </w:rPr>
            </w:pPr>
            <w:del w:id="7189" w:author="Στάθης Καπ" w:date="2023-02-27T01:59:00Z">
              <w:r w:rsidRPr="0037443C" w:rsidDel="001E2354">
                <w:rPr>
                  <w:sz w:val="20"/>
                  <w:szCs w:val="20"/>
                  <w:rPrChange w:id="7190" w:author="Στάθης Καπ" w:date="2023-02-02T17:57:00Z">
                    <w:rPr/>
                  </w:rPrChange>
                </w:rPr>
                <w:delText>1152</w:delText>
              </w:r>
            </w:del>
          </w:p>
        </w:tc>
        <w:tc>
          <w:tcPr>
            <w:tcW w:w="1690" w:type="dxa"/>
          </w:tcPr>
          <w:p w14:paraId="6461C3AC" w14:textId="0AF0451F" w:rsidR="002B540C" w:rsidRPr="0037443C" w:rsidDel="001E2354" w:rsidRDefault="002B540C" w:rsidP="002B540C">
            <w:pPr>
              <w:rPr>
                <w:del w:id="7191" w:author="Στάθης Καπ" w:date="2023-02-27T01:59:00Z"/>
                <w:rFonts w:cstheme="minorHAnsi"/>
                <w:sz w:val="20"/>
                <w:szCs w:val="20"/>
                <w:rPrChange w:id="7192" w:author="Στάθης Καπ" w:date="2023-02-02T17:57:00Z">
                  <w:rPr>
                    <w:del w:id="7193" w:author="Στάθης Καπ" w:date="2023-02-27T01:59:00Z"/>
                    <w:rFonts w:cstheme="minorHAnsi"/>
                    <w:sz w:val="18"/>
                    <w:szCs w:val="18"/>
                  </w:rPr>
                </w:rPrChange>
              </w:rPr>
            </w:pPr>
            <w:del w:id="7194" w:author="Στάθης Καπ" w:date="2023-02-27T01:59:00Z">
              <w:r w:rsidRPr="0037443C" w:rsidDel="001E2354">
                <w:rPr>
                  <w:sz w:val="20"/>
                  <w:szCs w:val="20"/>
                  <w:rPrChange w:id="7195" w:author="Στάθης Καπ" w:date="2023-02-02T17:57:00Z">
                    <w:rPr/>
                  </w:rPrChange>
                </w:rPr>
                <w:delText>1046</w:delText>
              </w:r>
            </w:del>
          </w:p>
        </w:tc>
        <w:tc>
          <w:tcPr>
            <w:tcW w:w="1428" w:type="dxa"/>
          </w:tcPr>
          <w:p w14:paraId="159C7CA5" w14:textId="79B29718" w:rsidR="002B540C" w:rsidRPr="0037443C" w:rsidDel="001E2354" w:rsidRDefault="002B540C" w:rsidP="002B540C">
            <w:pPr>
              <w:rPr>
                <w:del w:id="7196" w:author="Στάθης Καπ" w:date="2023-02-27T01:59:00Z"/>
                <w:rFonts w:cstheme="minorHAnsi"/>
                <w:sz w:val="20"/>
                <w:szCs w:val="20"/>
                <w:rPrChange w:id="7197" w:author="Στάθης Καπ" w:date="2023-02-02T17:57:00Z">
                  <w:rPr>
                    <w:del w:id="7198" w:author="Στάθης Καπ" w:date="2023-02-27T01:59:00Z"/>
                    <w:rFonts w:cstheme="minorHAnsi"/>
                    <w:sz w:val="18"/>
                    <w:szCs w:val="18"/>
                  </w:rPr>
                </w:rPrChange>
              </w:rPr>
            </w:pPr>
            <w:del w:id="7199" w:author="Στάθης Καπ" w:date="2023-02-27T01:59:00Z">
              <w:r w:rsidRPr="0037443C" w:rsidDel="001E2354">
                <w:rPr>
                  <w:sz w:val="20"/>
                  <w:szCs w:val="20"/>
                  <w:rPrChange w:id="7200" w:author="Στάθης Καπ" w:date="2023-02-02T17:57:00Z">
                    <w:rPr/>
                  </w:rPrChange>
                </w:rPr>
                <w:delText>1076</w:delText>
              </w:r>
            </w:del>
          </w:p>
        </w:tc>
        <w:tc>
          <w:tcPr>
            <w:tcW w:w="1428" w:type="dxa"/>
          </w:tcPr>
          <w:p w14:paraId="2F6693A5" w14:textId="75922107" w:rsidR="002B540C" w:rsidRPr="0037443C" w:rsidDel="001E2354" w:rsidRDefault="002B540C" w:rsidP="002B540C">
            <w:pPr>
              <w:rPr>
                <w:del w:id="7201" w:author="Στάθης Καπ" w:date="2023-02-27T01:59:00Z"/>
                <w:rFonts w:cstheme="minorHAnsi"/>
                <w:sz w:val="20"/>
                <w:szCs w:val="20"/>
                <w:rPrChange w:id="7202" w:author="Στάθης Καπ" w:date="2023-02-02T17:57:00Z">
                  <w:rPr>
                    <w:del w:id="7203" w:author="Στάθης Καπ" w:date="2023-02-27T01:59:00Z"/>
                    <w:rFonts w:cstheme="minorHAnsi"/>
                    <w:sz w:val="18"/>
                    <w:szCs w:val="18"/>
                  </w:rPr>
                </w:rPrChange>
              </w:rPr>
            </w:pPr>
            <w:del w:id="7204" w:author="Στάθης Καπ" w:date="2023-02-27T01:59:00Z">
              <w:r w:rsidRPr="0037443C" w:rsidDel="001E2354">
                <w:rPr>
                  <w:sz w:val="20"/>
                  <w:szCs w:val="20"/>
                  <w:rPrChange w:id="7205" w:author="Στάθης Καπ" w:date="2023-02-02T17:57:00Z">
                    <w:rPr/>
                  </w:rPrChange>
                </w:rPr>
                <w:delText>0.939</w:delText>
              </w:r>
            </w:del>
          </w:p>
        </w:tc>
        <w:tc>
          <w:tcPr>
            <w:tcW w:w="1428" w:type="dxa"/>
          </w:tcPr>
          <w:p w14:paraId="0D3AE248" w14:textId="567252B7" w:rsidR="002B540C" w:rsidRPr="0037443C" w:rsidDel="001E2354" w:rsidRDefault="002B540C" w:rsidP="002B540C">
            <w:pPr>
              <w:rPr>
                <w:del w:id="7206" w:author="Στάθης Καπ" w:date="2023-02-27T01:59:00Z"/>
                <w:rFonts w:cstheme="minorHAnsi"/>
                <w:sz w:val="20"/>
                <w:szCs w:val="20"/>
                <w:rPrChange w:id="7207" w:author="Στάθης Καπ" w:date="2023-02-02T17:57:00Z">
                  <w:rPr>
                    <w:del w:id="7208" w:author="Στάθης Καπ" w:date="2023-02-27T01:59:00Z"/>
                    <w:rFonts w:cstheme="minorHAnsi"/>
                    <w:sz w:val="18"/>
                    <w:szCs w:val="18"/>
                  </w:rPr>
                </w:rPrChange>
              </w:rPr>
            </w:pPr>
            <w:del w:id="7209" w:author="Στάθης Καπ" w:date="2023-02-27T01:59:00Z">
              <w:r w:rsidRPr="0037443C" w:rsidDel="001E2354">
                <w:rPr>
                  <w:sz w:val="20"/>
                  <w:szCs w:val="20"/>
                  <w:rPrChange w:id="7210" w:author="Στάθης Καπ" w:date="2023-02-02T17:57:00Z">
                    <w:rPr/>
                  </w:rPrChange>
                </w:rPr>
                <w:delText>73</w:delText>
              </w:r>
            </w:del>
          </w:p>
        </w:tc>
      </w:tr>
      <w:tr w:rsidR="002B540C" w:rsidDel="001E2354" w14:paraId="533A8BAF" w14:textId="3BE7667F" w:rsidTr="00AA2735">
        <w:trPr>
          <w:jc w:val="center"/>
          <w:del w:id="7211" w:author="Στάθης Καπ" w:date="2023-02-27T01:59:00Z"/>
        </w:trPr>
        <w:tc>
          <w:tcPr>
            <w:tcW w:w="1427" w:type="dxa"/>
          </w:tcPr>
          <w:p w14:paraId="6B8FD9A8" w14:textId="10D3EC4D" w:rsidR="002B540C" w:rsidRPr="0037443C" w:rsidDel="001E2354" w:rsidRDefault="002B540C" w:rsidP="002B540C">
            <w:pPr>
              <w:rPr>
                <w:del w:id="7212" w:author="Στάθης Καπ" w:date="2023-02-27T01:59:00Z"/>
                <w:rFonts w:cstheme="minorHAnsi"/>
                <w:sz w:val="20"/>
                <w:szCs w:val="20"/>
                <w:rPrChange w:id="7213" w:author="Στάθης Καπ" w:date="2023-02-02T17:57:00Z">
                  <w:rPr>
                    <w:del w:id="7214" w:author="Στάθης Καπ" w:date="2023-02-27T01:59:00Z"/>
                    <w:rFonts w:cstheme="minorHAnsi"/>
                    <w:sz w:val="18"/>
                    <w:szCs w:val="18"/>
                  </w:rPr>
                </w:rPrChange>
              </w:rPr>
            </w:pPr>
            <w:del w:id="7215" w:author="Στάθης Καπ" w:date="2023-02-27T01:59:00Z">
              <w:r w:rsidRPr="0037443C" w:rsidDel="001E2354">
                <w:rPr>
                  <w:rFonts w:cstheme="minorHAnsi"/>
                  <w:sz w:val="20"/>
                  <w:szCs w:val="20"/>
                  <w:rPrChange w:id="7216" w:author="Στάθης Καπ" w:date="2023-02-02T17:57:00Z">
                    <w:rPr>
                      <w:rFonts w:cstheme="minorHAnsi"/>
                      <w:sz w:val="18"/>
                      <w:szCs w:val="18"/>
                    </w:rPr>
                  </w:rPrChange>
                </w:rPr>
                <w:delText>pr14</w:delText>
              </w:r>
            </w:del>
          </w:p>
        </w:tc>
        <w:tc>
          <w:tcPr>
            <w:tcW w:w="1427" w:type="dxa"/>
          </w:tcPr>
          <w:p w14:paraId="089DEF35" w14:textId="4B752421" w:rsidR="002B540C" w:rsidRPr="0037443C" w:rsidDel="001E2354" w:rsidRDefault="002B540C" w:rsidP="002B540C">
            <w:pPr>
              <w:rPr>
                <w:del w:id="7217" w:author="Στάθης Καπ" w:date="2023-02-27T01:59:00Z"/>
                <w:rFonts w:cstheme="minorHAnsi"/>
                <w:sz w:val="20"/>
                <w:szCs w:val="20"/>
                <w:rPrChange w:id="7218" w:author="Στάθης Καπ" w:date="2023-02-02T17:57:00Z">
                  <w:rPr>
                    <w:del w:id="7219" w:author="Στάθης Καπ" w:date="2023-02-27T01:59:00Z"/>
                    <w:rFonts w:cstheme="minorHAnsi"/>
                    <w:sz w:val="18"/>
                    <w:szCs w:val="18"/>
                  </w:rPr>
                </w:rPrChange>
              </w:rPr>
            </w:pPr>
            <w:del w:id="7220" w:author="Στάθης Καπ" w:date="2023-02-27T01:59:00Z">
              <w:r w:rsidRPr="0037443C" w:rsidDel="001E2354">
                <w:rPr>
                  <w:sz w:val="20"/>
                  <w:szCs w:val="20"/>
                  <w:rPrChange w:id="7221" w:author="Στάθης Καπ" w:date="2023-02-02T17:57:00Z">
                    <w:rPr/>
                  </w:rPrChange>
                </w:rPr>
                <w:delText>1372</w:delText>
              </w:r>
            </w:del>
          </w:p>
        </w:tc>
        <w:tc>
          <w:tcPr>
            <w:tcW w:w="1690" w:type="dxa"/>
          </w:tcPr>
          <w:p w14:paraId="2DEE6A65" w14:textId="2D88E036" w:rsidR="002B540C" w:rsidRPr="0037443C" w:rsidDel="001E2354" w:rsidRDefault="002B540C" w:rsidP="002B540C">
            <w:pPr>
              <w:rPr>
                <w:del w:id="7222" w:author="Στάθης Καπ" w:date="2023-02-27T01:59:00Z"/>
                <w:rFonts w:cstheme="minorHAnsi"/>
                <w:sz w:val="20"/>
                <w:szCs w:val="20"/>
                <w:rPrChange w:id="7223" w:author="Στάθης Καπ" w:date="2023-02-02T17:57:00Z">
                  <w:rPr>
                    <w:del w:id="7224" w:author="Στάθης Καπ" w:date="2023-02-27T01:59:00Z"/>
                    <w:rFonts w:cstheme="minorHAnsi"/>
                    <w:sz w:val="18"/>
                    <w:szCs w:val="18"/>
                  </w:rPr>
                </w:rPrChange>
              </w:rPr>
            </w:pPr>
            <w:del w:id="7225" w:author="Στάθης Καπ" w:date="2023-02-27T01:59:00Z">
              <w:r w:rsidRPr="0037443C" w:rsidDel="001E2354">
                <w:rPr>
                  <w:sz w:val="20"/>
                  <w:szCs w:val="20"/>
                  <w:rPrChange w:id="7226" w:author="Στάθης Καπ" w:date="2023-02-02T17:57:00Z">
                    <w:rPr/>
                  </w:rPrChange>
                </w:rPr>
                <w:delText>1197</w:delText>
              </w:r>
            </w:del>
          </w:p>
        </w:tc>
        <w:tc>
          <w:tcPr>
            <w:tcW w:w="1428" w:type="dxa"/>
          </w:tcPr>
          <w:p w14:paraId="2E7469A0" w14:textId="7A57F2AF" w:rsidR="002B540C" w:rsidRPr="0037443C" w:rsidDel="001E2354" w:rsidRDefault="002B540C" w:rsidP="002B540C">
            <w:pPr>
              <w:rPr>
                <w:del w:id="7227" w:author="Στάθης Καπ" w:date="2023-02-27T01:59:00Z"/>
                <w:rFonts w:cstheme="minorHAnsi"/>
                <w:sz w:val="20"/>
                <w:szCs w:val="20"/>
                <w:rPrChange w:id="7228" w:author="Στάθης Καπ" w:date="2023-02-02T17:57:00Z">
                  <w:rPr>
                    <w:del w:id="7229" w:author="Στάθης Καπ" w:date="2023-02-27T01:59:00Z"/>
                    <w:rFonts w:cstheme="minorHAnsi"/>
                    <w:sz w:val="18"/>
                    <w:szCs w:val="18"/>
                  </w:rPr>
                </w:rPrChange>
              </w:rPr>
            </w:pPr>
            <w:del w:id="7230" w:author="Στάθης Καπ" w:date="2023-02-27T01:59:00Z">
              <w:r w:rsidRPr="0037443C" w:rsidDel="001E2354">
                <w:rPr>
                  <w:sz w:val="20"/>
                  <w:szCs w:val="20"/>
                  <w:rPrChange w:id="7231" w:author="Στάθης Καπ" w:date="2023-02-02T17:57:00Z">
                    <w:rPr/>
                  </w:rPrChange>
                </w:rPr>
                <w:delText>1224</w:delText>
              </w:r>
            </w:del>
          </w:p>
        </w:tc>
        <w:tc>
          <w:tcPr>
            <w:tcW w:w="1428" w:type="dxa"/>
          </w:tcPr>
          <w:p w14:paraId="4304FD29" w14:textId="530238C9" w:rsidR="002B540C" w:rsidRPr="0037443C" w:rsidDel="001E2354" w:rsidRDefault="002B540C" w:rsidP="002B540C">
            <w:pPr>
              <w:rPr>
                <w:del w:id="7232" w:author="Στάθης Καπ" w:date="2023-02-27T01:59:00Z"/>
                <w:rFonts w:cstheme="minorHAnsi"/>
                <w:sz w:val="20"/>
                <w:szCs w:val="20"/>
                <w:rPrChange w:id="7233" w:author="Στάθης Καπ" w:date="2023-02-02T17:57:00Z">
                  <w:rPr>
                    <w:del w:id="7234" w:author="Στάθης Καπ" w:date="2023-02-27T01:59:00Z"/>
                    <w:rFonts w:cstheme="minorHAnsi"/>
                    <w:sz w:val="18"/>
                    <w:szCs w:val="18"/>
                  </w:rPr>
                </w:rPrChange>
              </w:rPr>
            </w:pPr>
            <w:del w:id="7235" w:author="Στάθης Καπ" w:date="2023-02-27T01:59:00Z">
              <w:r w:rsidRPr="0037443C" w:rsidDel="001E2354">
                <w:rPr>
                  <w:sz w:val="20"/>
                  <w:szCs w:val="20"/>
                  <w:rPrChange w:id="7236" w:author="Στάθης Καπ" w:date="2023-02-02T17:57:00Z">
                    <w:rPr/>
                  </w:rPrChange>
                </w:rPr>
                <w:delText>1.441</w:delText>
              </w:r>
            </w:del>
          </w:p>
        </w:tc>
        <w:tc>
          <w:tcPr>
            <w:tcW w:w="1428" w:type="dxa"/>
          </w:tcPr>
          <w:p w14:paraId="3170E629" w14:textId="71FAC1BD" w:rsidR="002B540C" w:rsidRPr="0037443C" w:rsidDel="001E2354" w:rsidRDefault="002B540C" w:rsidP="002B540C">
            <w:pPr>
              <w:rPr>
                <w:del w:id="7237" w:author="Στάθης Καπ" w:date="2023-02-27T01:59:00Z"/>
                <w:rFonts w:cstheme="minorHAnsi"/>
                <w:sz w:val="20"/>
                <w:szCs w:val="20"/>
                <w:rPrChange w:id="7238" w:author="Στάθης Καπ" w:date="2023-02-02T17:57:00Z">
                  <w:rPr>
                    <w:del w:id="7239" w:author="Στάθης Καπ" w:date="2023-02-27T01:59:00Z"/>
                    <w:rFonts w:cstheme="minorHAnsi"/>
                    <w:sz w:val="18"/>
                    <w:szCs w:val="18"/>
                  </w:rPr>
                </w:rPrChange>
              </w:rPr>
            </w:pPr>
            <w:del w:id="7240" w:author="Στάθης Καπ" w:date="2023-02-27T01:59:00Z">
              <w:r w:rsidRPr="0037443C" w:rsidDel="001E2354">
                <w:rPr>
                  <w:sz w:val="20"/>
                  <w:szCs w:val="20"/>
                  <w:rPrChange w:id="7241" w:author="Στάθης Καπ" w:date="2023-02-02T17:57:00Z">
                    <w:rPr/>
                  </w:rPrChange>
                </w:rPr>
                <w:delText>75</w:delText>
              </w:r>
            </w:del>
          </w:p>
        </w:tc>
      </w:tr>
      <w:tr w:rsidR="002B540C" w:rsidDel="001E2354" w14:paraId="1E5047E8" w14:textId="0C6E3142" w:rsidTr="00AA2735">
        <w:trPr>
          <w:jc w:val="center"/>
          <w:del w:id="7242" w:author="Στάθης Καπ" w:date="2023-02-27T01:59:00Z"/>
        </w:trPr>
        <w:tc>
          <w:tcPr>
            <w:tcW w:w="1427" w:type="dxa"/>
          </w:tcPr>
          <w:p w14:paraId="080D9BC8" w14:textId="2AA895CE" w:rsidR="002B540C" w:rsidRPr="0037443C" w:rsidDel="001E2354" w:rsidRDefault="002B540C" w:rsidP="002B540C">
            <w:pPr>
              <w:rPr>
                <w:del w:id="7243" w:author="Στάθης Καπ" w:date="2023-02-27T01:59:00Z"/>
                <w:rFonts w:cstheme="minorHAnsi"/>
                <w:sz w:val="20"/>
                <w:szCs w:val="20"/>
                <w:rPrChange w:id="7244" w:author="Στάθης Καπ" w:date="2023-02-02T17:57:00Z">
                  <w:rPr>
                    <w:del w:id="7245" w:author="Στάθης Καπ" w:date="2023-02-27T01:59:00Z"/>
                    <w:rFonts w:cstheme="minorHAnsi"/>
                    <w:sz w:val="18"/>
                    <w:szCs w:val="18"/>
                  </w:rPr>
                </w:rPrChange>
              </w:rPr>
            </w:pPr>
            <w:del w:id="7246" w:author="Στάθης Καπ" w:date="2023-02-27T01:59:00Z">
              <w:r w:rsidRPr="0037443C" w:rsidDel="001E2354">
                <w:rPr>
                  <w:rFonts w:cstheme="minorHAnsi"/>
                  <w:sz w:val="20"/>
                  <w:szCs w:val="20"/>
                  <w:rPrChange w:id="7247" w:author="Στάθης Καπ" w:date="2023-02-02T17:57:00Z">
                    <w:rPr>
                      <w:rFonts w:cstheme="minorHAnsi"/>
                      <w:sz w:val="18"/>
                      <w:szCs w:val="18"/>
                    </w:rPr>
                  </w:rPrChange>
                </w:rPr>
                <w:delText>pr15</w:delText>
              </w:r>
            </w:del>
          </w:p>
        </w:tc>
        <w:tc>
          <w:tcPr>
            <w:tcW w:w="1427" w:type="dxa"/>
          </w:tcPr>
          <w:p w14:paraId="0D1E0E04" w14:textId="12780468" w:rsidR="002B540C" w:rsidRPr="0037443C" w:rsidDel="001E2354" w:rsidRDefault="002B540C" w:rsidP="002B540C">
            <w:pPr>
              <w:rPr>
                <w:del w:id="7248" w:author="Στάθης Καπ" w:date="2023-02-27T01:59:00Z"/>
                <w:rFonts w:cstheme="minorHAnsi"/>
                <w:sz w:val="20"/>
                <w:szCs w:val="20"/>
                <w:rPrChange w:id="7249" w:author="Στάθης Καπ" w:date="2023-02-02T17:57:00Z">
                  <w:rPr>
                    <w:del w:id="7250" w:author="Στάθης Καπ" w:date="2023-02-27T01:59:00Z"/>
                    <w:rFonts w:cstheme="minorHAnsi"/>
                    <w:sz w:val="18"/>
                    <w:szCs w:val="18"/>
                  </w:rPr>
                </w:rPrChange>
              </w:rPr>
            </w:pPr>
            <w:del w:id="7251" w:author="Στάθης Καπ" w:date="2023-02-27T01:59:00Z">
              <w:r w:rsidRPr="0037443C" w:rsidDel="001E2354">
                <w:rPr>
                  <w:sz w:val="20"/>
                  <w:szCs w:val="20"/>
                  <w:rPrChange w:id="7252" w:author="Στάθης Καπ" w:date="2023-02-02T17:57:00Z">
                    <w:rPr/>
                  </w:rPrChange>
                </w:rPr>
                <w:delText>1659</w:delText>
              </w:r>
            </w:del>
          </w:p>
        </w:tc>
        <w:tc>
          <w:tcPr>
            <w:tcW w:w="1690" w:type="dxa"/>
          </w:tcPr>
          <w:p w14:paraId="550C786F" w14:textId="41CC3755" w:rsidR="002B540C" w:rsidRPr="0037443C" w:rsidDel="001E2354" w:rsidRDefault="002B540C" w:rsidP="002B540C">
            <w:pPr>
              <w:rPr>
                <w:del w:id="7253" w:author="Στάθης Καπ" w:date="2023-02-27T01:59:00Z"/>
                <w:rFonts w:cstheme="minorHAnsi"/>
                <w:sz w:val="20"/>
                <w:szCs w:val="20"/>
                <w:rPrChange w:id="7254" w:author="Στάθης Καπ" w:date="2023-02-02T17:57:00Z">
                  <w:rPr>
                    <w:del w:id="7255" w:author="Στάθης Καπ" w:date="2023-02-27T01:59:00Z"/>
                    <w:rFonts w:cstheme="minorHAnsi"/>
                    <w:sz w:val="18"/>
                    <w:szCs w:val="18"/>
                  </w:rPr>
                </w:rPrChange>
              </w:rPr>
            </w:pPr>
            <w:del w:id="7256" w:author="Στάθης Καπ" w:date="2023-02-27T01:59:00Z">
              <w:r w:rsidRPr="0037443C" w:rsidDel="001E2354">
                <w:rPr>
                  <w:sz w:val="20"/>
                  <w:szCs w:val="20"/>
                  <w:rPrChange w:id="7257" w:author="Στάθης Καπ" w:date="2023-02-02T17:57:00Z">
                    <w:rPr/>
                  </w:rPrChange>
                </w:rPr>
                <w:delText>1488</w:delText>
              </w:r>
            </w:del>
          </w:p>
        </w:tc>
        <w:tc>
          <w:tcPr>
            <w:tcW w:w="1428" w:type="dxa"/>
          </w:tcPr>
          <w:p w14:paraId="5A751104" w14:textId="3892BB88" w:rsidR="002B540C" w:rsidRPr="0037443C" w:rsidDel="001E2354" w:rsidRDefault="002B540C" w:rsidP="002B540C">
            <w:pPr>
              <w:rPr>
                <w:del w:id="7258" w:author="Στάθης Καπ" w:date="2023-02-27T01:59:00Z"/>
                <w:rFonts w:cstheme="minorHAnsi"/>
                <w:sz w:val="20"/>
                <w:szCs w:val="20"/>
                <w:rPrChange w:id="7259" w:author="Στάθης Καπ" w:date="2023-02-02T17:57:00Z">
                  <w:rPr>
                    <w:del w:id="7260" w:author="Στάθης Καπ" w:date="2023-02-27T01:59:00Z"/>
                    <w:rFonts w:cstheme="minorHAnsi"/>
                    <w:sz w:val="18"/>
                    <w:szCs w:val="18"/>
                  </w:rPr>
                </w:rPrChange>
              </w:rPr>
            </w:pPr>
            <w:del w:id="7261" w:author="Στάθης Καπ" w:date="2023-02-27T01:59:00Z">
              <w:r w:rsidRPr="0037443C" w:rsidDel="001E2354">
                <w:rPr>
                  <w:sz w:val="20"/>
                  <w:szCs w:val="20"/>
                  <w:rPrChange w:id="7262" w:author="Στάθης Καπ" w:date="2023-02-02T17:57:00Z">
                    <w:rPr/>
                  </w:rPrChange>
                </w:rPr>
                <w:delText>1489</w:delText>
              </w:r>
            </w:del>
          </w:p>
        </w:tc>
        <w:tc>
          <w:tcPr>
            <w:tcW w:w="1428" w:type="dxa"/>
          </w:tcPr>
          <w:p w14:paraId="581AA65C" w14:textId="279C16AA" w:rsidR="002B540C" w:rsidRPr="0037443C" w:rsidDel="001E2354" w:rsidRDefault="002B540C" w:rsidP="002B540C">
            <w:pPr>
              <w:rPr>
                <w:del w:id="7263" w:author="Στάθης Καπ" w:date="2023-02-27T01:59:00Z"/>
                <w:rFonts w:cstheme="minorHAnsi"/>
                <w:sz w:val="20"/>
                <w:szCs w:val="20"/>
                <w:rPrChange w:id="7264" w:author="Στάθης Καπ" w:date="2023-02-02T17:57:00Z">
                  <w:rPr>
                    <w:del w:id="7265" w:author="Στάθης Καπ" w:date="2023-02-27T01:59:00Z"/>
                    <w:rFonts w:cstheme="minorHAnsi"/>
                    <w:sz w:val="18"/>
                    <w:szCs w:val="18"/>
                  </w:rPr>
                </w:rPrChange>
              </w:rPr>
            </w:pPr>
            <w:del w:id="7266" w:author="Στάθης Καπ" w:date="2023-02-27T01:59:00Z">
              <w:r w:rsidRPr="0037443C" w:rsidDel="001E2354">
                <w:rPr>
                  <w:sz w:val="20"/>
                  <w:szCs w:val="20"/>
                  <w:rPrChange w:id="7267" w:author="Στάθης Καπ" w:date="2023-02-02T17:57:00Z">
                    <w:rPr/>
                  </w:rPrChange>
                </w:rPr>
                <w:delText>3.256</w:delText>
              </w:r>
            </w:del>
          </w:p>
        </w:tc>
        <w:tc>
          <w:tcPr>
            <w:tcW w:w="1428" w:type="dxa"/>
          </w:tcPr>
          <w:p w14:paraId="116D0472" w14:textId="685B2A2F" w:rsidR="002B540C" w:rsidRPr="0037443C" w:rsidDel="001E2354" w:rsidRDefault="002B540C" w:rsidP="002B540C">
            <w:pPr>
              <w:rPr>
                <w:del w:id="7268" w:author="Στάθης Καπ" w:date="2023-02-27T01:59:00Z"/>
                <w:rFonts w:cstheme="minorHAnsi"/>
                <w:sz w:val="20"/>
                <w:szCs w:val="20"/>
                <w:rPrChange w:id="7269" w:author="Στάθης Καπ" w:date="2023-02-02T17:57:00Z">
                  <w:rPr>
                    <w:del w:id="7270" w:author="Στάθης Καπ" w:date="2023-02-27T01:59:00Z"/>
                    <w:rFonts w:cstheme="minorHAnsi"/>
                    <w:sz w:val="18"/>
                    <w:szCs w:val="18"/>
                  </w:rPr>
                </w:rPrChange>
              </w:rPr>
            </w:pPr>
            <w:del w:id="7271" w:author="Στάθης Καπ" w:date="2023-02-27T01:59:00Z">
              <w:r w:rsidRPr="0037443C" w:rsidDel="001E2354">
                <w:rPr>
                  <w:sz w:val="20"/>
                  <w:szCs w:val="20"/>
                  <w:rPrChange w:id="7272" w:author="Στάθης Καπ" w:date="2023-02-02T17:57:00Z">
                    <w:rPr/>
                  </w:rPrChange>
                </w:rPr>
                <w:delText>86</w:delText>
              </w:r>
            </w:del>
          </w:p>
        </w:tc>
      </w:tr>
      <w:tr w:rsidR="002B540C" w:rsidDel="001E2354" w14:paraId="294FD3CF" w14:textId="112BE14D" w:rsidTr="00AA2735">
        <w:trPr>
          <w:jc w:val="center"/>
          <w:del w:id="7273" w:author="Στάθης Καπ" w:date="2023-02-27T01:59:00Z"/>
        </w:trPr>
        <w:tc>
          <w:tcPr>
            <w:tcW w:w="1427" w:type="dxa"/>
          </w:tcPr>
          <w:p w14:paraId="08E3557E" w14:textId="7796F182" w:rsidR="002B540C" w:rsidRPr="0037443C" w:rsidDel="001E2354" w:rsidRDefault="002B540C" w:rsidP="002B540C">
            <w:pPr>
              <w:rPr>
                <w:del w:id="7274" w:author="Στάθης Καπ" w:date="2023-02-27T01:59:00Z"/>
                <w:rFonts w:cstheme="minorHAnsi"/>
                <w:sz w:val="20"/>
                <w:szCs w:val="20"/>
                <w:rPrChange w:id="7275" w:author="Στάθης Καπ" w:date="2023-02-02T17:57:00Z">
                  <w:rPr>
                    <w:del w:id="7276" w:author="Στάθης Καπ" w:date="2023-02-27T01:59:00Z"/>
                    <w:rFonts w:cstheme="minorHAnsi"/>
                    <w:sz w:val="18"/>
                    <w:szCs w:val="18"/>
                  </w:rPr>
                </w:rPrChange>
              </w:rPr>
            </w:pPr>
            <w:del w:id="7277" w:author="Στάθης Καπ" w:date="2023-02-27T01:59:00Z">
              <w:r w:rsidRPr="0037443C" w:rsidDel="001E2354">
                <w:rPr>
                  <w:rFonts w:cstheme="minorHAnsi"/>
                  <w:sz w:val="20"/>
                  <w:szCs w:val="20"/>
                  <w:rPrChange w:id="7278" w:author="Στάθης Καπ" w:date="2023-02-02T17:57:00Z">
                    <w:rPr>
                      <w:rFonts w:cstheme="minorHAnsi"/>
                      <w:sz w:val="18"/>
                      <w:szCs w:val="18"/>
                    </w:rPr>
                  </w:rPrChange>
                </w:rPr>
                <w:delText>pr16</w:delText>
              </w:r>
            </w:del>
          </w:p>
        </w:tc>
        <w:tc>
          <w:tcPr>
            <w:tcW w:w="1427" w:type="dxa"/>
          </w:tcPr>
          <w:p w14:paraId="14537DD2" w14:textId="6CE1329A" w:rsidR="002B540C" w:rsidRPr="0037443C" w:rsidDel="001E2354" w:rsidRDefault="002B540C" w:rsidP="002B540C">
            <w:pPr>
              <w:rPr>
                <w:del w:id="7279" w:author="Στάθης Καπ" w:date="2023-02-27T01:59:00Z"/>
                <w:rFonts w:cstheme="minorHAnsi"/>
                <w:sz w:val="20"/>
                <w:szCs w:val="20"/>
                <w:rPrChange w:id="7280" w:author="Στάθης Καπ" w:date="2023-02-02T17:57:00Z">
                  <w:rPr>
                    <w:del w:id="7281" w:author="Στάθης Καπ" w:date="2023-02-27T01:59:00Z"/>
                    <w:rFonts w:cstheme="minorHAnsi"/>
                    <w:sz w:val="18"/>
                    <w:szCs w:val="18"/>
                  </w:rPr>
                </w:rPrChange>
              </w:rPr>
            </w:pPr>
            <w:del w:id="7282" w:author="Στάθης Καπ" w:date="2023-02-27T01:59:00Z">
              <w:r w:rsidRPr="0037443C" w:rsidDel="001E2354">
                <w:rPr>
                  <w:sz w:val="20"/>
                  <w:szCs w:val="20"/>
                  <w:rPrChange w:id="7283" w:author="Στάθης Καπ" w:date="2023-02-02T17:57:00Z">
                    <w:rPr/>
                  </w:rPrChange>
                </w:rPr>
                <w:delText>1668</w:delText>
              </w:r>
            </w:del>
          </w:p>
        </w:tc>
        <w:tc>
          <w:tcPr>
            <w:tcW w:w="1690" w:type="dxa"/>
          </w:tcPr>
          <w:p w14:paraId="620E99DC" w14:textId="5C8A2473" w:rsidR="002B540C" w:rsidRPr="0037443C" w:rsidDel="001E2354" w:rsidRDefault="002B540C" w:rsidP="002B540C">
            <w:pPr>
              <w:rPr>
                <w:del w:id="7284" w:author="Στάθης Καπ" w:date="2023-02-27T01:59:00Z"/>
                <w:rFonts w:cstheme="minorHAnsi"/>
                <w:sz w:val="20"/>
                <w:szCs w:val="20"/>
                <w:rPrChange w:id="7285" w:author="Στάθης Καπ" w:date="2023-02-02T17:57:00Z">
                  <w:rPr>
                    <w:del w:id="7286" w:author="Στάθης Καπ" w:date="2023-02-27T01:59:00Z"/>
                    <w:rFonts w:cstheme="minorHAnsi"/>
                    <w:sz w:val="18"/>
                    <w:szCs w:val="18"/>
                  </w:rPr>
                </w:rPrChange>
              </w:rPr>
            </w:pPr>
            <w:del w:id="7287" w:author="Στάθης Καπ" w:date="2023-02-27T01:59:00Z">
              <w:r w:rsidRPr="0037443C" w:rsidDel="001E2354">
                <w:rPr>
                  <w:sz w:val="20"/>
                  <w:szCs w:val="20"/>
                  <w:rPrChange w:id="7288" w:author="Στάθης Καπ" w:date="2023-02-02T17:57:00Z">
                    <w:rPr/>
                  </w:rPrChange>
                </w:rPr>
                <w:delText>1478</w:delText>
              </w:r>
            </w:del>
          </w:p>
        </w:tc>
        <w:tc>
          <w:tcPr>
            <w:tcW w:w="1428" w:type="dxa"/>
          </w:tcPr>
          <w:p w14:paraId="65316C14" w14:textId="702E620E" w:rsidR="002B540C" w:rsidRPr="0037443C" w:rsidDel="001E2354" w:rsidRDefault="002B540C" w:rsidP="002B540C">
            <w:pPr>
              <w:rPr>
                <w:del w:id="7289" w:author="Στάθης Καπ" w:date="2023-02-27T01:59:00Z"/>
                <w:rFonts w:cstheme="minorHAnsi"/>
                <w:sz w:val="20"/>
                <w:szCs w:val="20"/>
                <w:rPrChange w:id="7290" w:author="Στάθης Καπ" w:date="2023-02-02T17:57:00Z">
                  <w:rPr>
                    <w:del w:id="7291" w:author="Στάθης Καπ" w:date="2023-02-27T01:59:00Z"/>
                    <w:rFonts w:cstheme="minorHAnsi"/>
                    <w:sz w:val="18"/>
                    <w:szCs w:val="18"/>
                  </w:rPr>
                </w:rPrChange>
              </w:rPr>
            </w:pPr>
            <w:del w:id="7292" w:author="Στάθης Καπ" w:date="2023-02-27T01:59:00Z">
              <w:r w:rsidRPr="0037443C" w:rsidDel="001E2354">
                <w:rPr>
                  <w:sz w:val="20"/>
                  <w:szCs w:val="20"/>
                  <w:rPrChange w:id="7293" w:author="Στάθης Καπ" w:date="2023-02-02T17:57:00Z">
                    <w:rPr/>
                  </w:rPrChange>
                </w:rPr>
                <w:delText>1500</w:delText>
              </w:r>
            </w:del>
          </w:p>
        </w:tc>
        <w:tc>
          <w:tcPr>
            <w:tcW w:w="1428" w:type="dxa"/>
          </w:tcPr>
          <w:p w14:paraId="340C2F55" w14:textId="1C8AE104" w:rsidR="002B540C" w:rsidRPr="0037443C" w:rsidDel="001E2354" w:rsidRDefault="002B540C" w:rsidP="002B540C">
            <w:pPr>
              <w:rPr>
                <w:del w:id="7294" w:author="Στάθης Καπ" w:date="2023-02-27T01:59:00Z"/>
                <w:rFonts w:cstheme="minorHAnsi"/>
                <w:sz w:val="20"/>
                <w:szCs w:val="20"/>
                <w:rPrChange w:id="7295" w:author="Στάθης Καπ" w:date="2023-02-02T17:57:00Z">
                  <w:rPr>
                    <w:del w:id="7296" w:author="Στάθης Καπ" w:date="2023-02-27T01:59:00Z"/>
                    <w:rFonts w:cstheme="minorHAnsi"/>
                    <w:sz w:val="18"/>
                    <w:szCs w:val="18"/>
                  </w:rPr>
                </w:rPrChange>
              </w:rPr>
            </w:pPr>
            <w:del w:id="7297" w:author="Στάθης Καπ" w:date="2023-02-27T01:59:00Z">
              <w:r w:rsidRPr="0037443C" w:rsidDel="001E2354">
                <w:rPr>
                  <w:sz w:val="20"/>
                  <w:szCs w:val="20"/>
                  <w:rPrChange w:id="7298" w:author="Στάθης Καπ" w:date="2023-02-02T17:57:00Z">
                    <w:rPr/>
                  </w:rPrChange>
                </w:rPr>
                <w:delText>3.537</w:delText>
              </w:r>
            </w:del>
          </w:p>
        </w:tc>
        <w:tc>
          <w:tcPr>
            <w:tcW w:w="1428" w:type="dxa"/>
          </w:tcPr>
          <w:p w14:paraId="52809137" w14:textId="3B4640AC" w:rsidR="002B540C" w:rsidRPr="0037443C" w:rsidDel="001E2354" w:rsidRDefault="002B540C" w:rsidP="002B540C">
            <w:pPr>
              <w:rPr>
                <w:del w:id="7299" w:author="Στάθης Καπ" w:date="2023-02-27T01:59:00Z"/>
                <w:rFonts w:cstheme="minorHAnsi"/>
                <w:sz w:val="20"/>
                <w:szCs w:val="20"/>
                <w:rPrChange w:id="7300" w:author="Στάθης Καπ" w:date="2023-02-02T17:57:00Z">
                  <w:rPr>
                    <w:del w:id="7301" w:author="Στάθης Καπ" w:date="2023-02-27T01:59:00Z"/>
                    <w:rFonts w:cstheme="minorHAnsi"/>
                    <w:sz w:val="18"/>
                    <w:szCs w:val="18"/>
                  </w:rPr>
                </w:rPrChange>
              </w:rPr>
            </w:pPr>
            <w:del w:id="7302" w:author="Στάθης Καπ" w:date="2023-02-27T01:59:00Z">
              <w:r w:rsidRPr="0037443C" w:rsidDel="001E2354">
                <w:rPr>
                  <w:sz w:val="20"/>
                  <w:szCs w:val="20"/>
                  <w:rPrChange w:id="7303" w:author="Στάθης Καπ" w:date="2023-02-02T17:57:00Z">
                    <w:rPr/>
                  </w:rPrChange>
                </w:rPr>
                <w:delText>85</w:delText>
              </w:r>
            </w:del>
          </w:p>
        </w:tc>
      </w:tr>
      <w:tr w:rsidR="002B540C" w:rsidDel="001E2354" w14:paraId="111810A0" w14:textId="4DEAAE18" w:rsidTr="00AA2735">
        <w:trPr>
          <w:jc w:val="center"/>
          <w:del w:id="7304" w:author="Στάθης Καπ" w:date="2023-02-27T01:59:00Z"/>
        </w:trPr>
        <w:tc>
          <w:tcPr>
            <w:tcW w:w="1427" w:type="dxa"/>
          </w:tcPr>
          <w:p w14:paraId="767D6418" w14:textId="4C65559F" w:rsidR="002B540C" w:rsidRPr="0037443C" w:rsidDel="001E2354" w:rsidRDefault="002B540C" w:rsidP="002B540C">
            <w:pPr>
              <w:rPr>
                <w:del w:id="7305" w:author="Στάθης Καπ" w:date="2023-02-27T01:59:00Z"/>
                <w:rFonts w:cstheme="minorHAnsi"/>
                <w:sz w:val="20"/>
                <w:szCs w:val="20"/>
                <w:rPrChange w:id="7306" w:author="Στάθης Καπ" w:date="2023-02-02T17:57:00Z">
                  <w:rPr>
                    <w:del w:id="7307" w:author="Στάθης Καπ" w:date="2023-02-27T01:59:00Z"/>
                    <w:rFonts w:cstheme="minorHAnsi"/>
                    <w:sz w:val="18"/>
                    <w:szCs w:val="18"/>
                  </w:rPr>
                </w:rPrChange>
              </w:rPr>
            </w:pPr>
            <w:del w:id="7308" w:author="Στάθης Καπ" w:date="2023-02-27T01:59:00Z">
              <w:r w:rsidRPr="0037443C" w:rsidDel="001E2354">
                <w:rPr>
                  <w:rFonts w:cstheme="minorHAnsi"/>
                  <w:sz w:val="20"/>
                  <w:szCs w:val="20"/>
                  <w:rPrChange w:id="7309" w:author="Στάθης Καπ" w:date="2023-02-02T17:57:00Z">
                    <w:rPr>
                      <w:rFonts w:cstheme="minorHAnsi"/>
                      <w:sz w:val="18"/>
                      <w:szCs w:val="18"/>
                    </w:rPr>
                  </w:rPrChange>
                </w:rPr>
                <w:delText>pr17</w:delText>
              </w:r>
            </w:del>
          </w:p>
        </w:tc>
        <w:tc>
          <w:tcPr>
            <w:tcW w:w="1427" w:type="dxa"/>
          </w:tcPr>
          <w:p w14:paraId="4375D9E4" w14:textId="1E72C742" w:rsidR="002B540C" w:rsidRPr="0037443C" w:rsidDel="001E2354" w:rsidRDefault="002B540C">
            <w:pPr>
              <w:jc w:val="center"/>
              <w:rPr>
                <w:del w:id="7310" w:author="Στάθης Καπ" w:date="2023-02-27T01:59:00Z"/>
                <w:rFonts w:cstheme="minorHAnsi"/>
                <w:sz w:val="20"/>
                <w:szCs w:val="20"/>
                <w:rPrChange w:id="7311" w:author="Στάθης Καπ" w:date="2023-02-02T17:57:00Z">
                  <w:rPr>
                    <w:del w:id="7312" w:author="Στάθης Καπ" w:date="2023-02-27T01:59:00Z"/>
                    <w:rFonts w:cstheme="minorHAnsi"/>
                    <w:sz w:val="18"/>
                    <w:szCs w:val="18"/>
                  </w:rPr>
                </w:rPrChange>
              </w:rPr>
              <w:pPrChange w:id="7313" w:author="Στάθης Καπ" w:date="2023-02-02T17:50:00Z">
                <w:pPr/>
              </w:pPrChange>
            </w:pPr>
            <w:del w:id="7314" w:author="Στάθης Καπ" w:date="2023-02-27T01:59:00Z">
              <w:r w:rsidRPr="0037443C" w:rsidDel="001E2354">
                <w:rPr>
                  <w:sz w:val="20"/>
                  <w:szCs w:val="20"/>
                  <w:rPrChange w:id="7315" w:author="Στάθης Καπ" w:date="2023-02-02T17:57:00Z">
                    <w:rPr/>
                  </w:rPrChange>
                </w:rPr>
                <w:delText>841</w:delText>
              </w:r>
            </w:del>
          </w:p>
        </w:tc>
        <w:tc>
          <w:tcPr>
            <w:tcW w:w="1690" w:type="dxa"/>
          </w:tcPr>
          <w:p w14:paraId="1B34CC55" w14:textId="6E8C225B" w:rsidR="002B540C" w:rsidRPr="0037443C" w:rsidDel="001E2354" w:rsidRDefault="002B540C" w:rsidP="002B540C">
            <w:pPr>
              <w:rPr>
                <w:del w:id="7316" w:author="Στάθης Καπ" w:date="2023-02-27T01:59:00Z"/>
                <w:rFonts w:cstheme="minorHAnsi"/>
                <w:sz w:val="20"/>
                <w:szCs w:val="20"/>
                <w:rPrChange w:id="7317" w:author="Στάθης Καπ" w:date="2023-02-02T17:57:00Z">
                  <w:rPr>
                    <w:del w:id="7318" w:author="Στάθης Καπ" w:date="2023-02-27T01:59:00Z"/>
                    <w:rFonts w:cstheme="minorHAnsi"/>
                    <w:sz w:val="18"/>
                    <w:szCs w:val="18"/>
                  </w:rPr>
                </w:rPrChange>
              </w:rPr>
            </w:pPr>
            <w:del w:id="7319" w:author="Στάθης Καπ" w:date="2023-02-27T01:59:00Z">
              <w:r w:rsidRPr="0037443C" w:rsidDel="001E2354">
                <w:rPr>
                  <w:sz w:val="20"/>
                  <w:szCs w:val="20"/>
                  <w:rPrChange w:id="7320" w:author="Στάθης Καπ" w:date="2023-02-02T17:57:00Z">
                    <w:rPr/>
                  </w:rPrChange>
                </w:rPr>
                <w:delText>808</w:delText>
              </w:r>
            </w:del>
          </w:p>
        </w:tc>
        <w:tc>
          <w:tcPr>
            <w:tcW w:w="1428" w:type="dxa"/>
          </w:tcPr>
          <w:p w14:paraId="538F9DD0" w14:textId="067B8C13" w:rsidR="002B540C" w:rsidRPr="0037443C" w:rsidDel="001E2354" w:rsidRDefault="002B540C" w:rsidP="002B540C">
            <w:pPr>
              <w:rPr>
                <w:del w:id="7321" w:author="Στάθης Καπ" w:date="2023-02-27T01:59:00Z"/>
                <w:rFonts w:cstheme="minorHAnsi"/>
                <w:sz w:val="20"/>
                <w:szCs w:val="20"/>
                <w:rPrChange w:id="7322" w:author="Στάθης Καπ" w:date="2023-02-02T17:57:00Z">
                  <w:rPr>
                    <w:del w:id="7323" w:author="Στάθης Καπ" w:date="2023-02-27T01:59:00Z"/>
                    <w:rFonts w:cstheme="minorHAnsi"/>
                    <w:sz w:val="18"/>
                    <w:szCs w:val="18"/>
                  </w:rPr>
                </w:rPrChange>
              </w:rPr>
            </w:pPr>
            <w:del w:id="7324" w:author="Στάθης Καπ" w:date="2023-02-27T01:59:00Z">
              <w:r w:rsidRPr="0037443C" w:rsidDel="001E2354">
                <w:rPr>
                  <w:sz w:val="20"/>
                  <w:szCs w:val="20"/>
                  <w:rPrChange w:id="7325" w:author="Στάθης Καπ" w:date="2023-02-02T17:57:00Z">
                    <w:rPr/>
                  </w:rPrChange>
                </w:rPr>
                <w:delText>793</w:delText>
              </w:r>
            </w:del>
          </w:p>
        </w:tc>
        <w:tc>
          <w:tcPr>
            <w:tcW w:w="1428" w:type="dxa"/>
          </w:tcPr>
          <w:p w14:paraId="47A61299" w14:textId="7FBB04D9" w:rsidR="002B540C" w:rsidRPr="0037443C" w:rsidDel="001E2354" w:rsidRDefault="002B540C" w:rsidP="002B540C">
            <w:pPr>
              <w:rPr>
                <w:del w:id="7326" w:author="Στάθης Καπ" w:date="2023-02-27T01:59:00Z"/>
                <w:rFonts w:cstheme="minorHAnsi"/>
                <w:sz w:val="20"/>
                <w:szCs w:val="20"/>
                <w:rPrChange w:id="7327" w:author="Στάθης Καπ" w:date="2023-02-02T17:57:00Z">
                  <w:rPr>
                    <w:del w:id="7328" w:author="Στάθης Καπ" w:date="2023-02-27T01:59:00Z"/>
                    <w:rFonts w:cstheme="minorHAnsi"/>
                    <w:sz w:val="18"/>
                    <w:szCs w:val="18"/>
                  </w:rPr>
                </w:rPrChange>
              </w:rPr>
            </w:pPr>
            <w:del w:id="7329" w:author="Στάθης Καπ" w:date="2023-02-27T01:59:00Z">
              <w:r w:rsidRPr="0037443C" w:rsidDel="001E2354">
                <w:rPr>
                  <w:sz w:val="20"/>
                  <w:szCs w:val="20"/>
                  <w:rPrChange w:id="7330" w:author="Στάθης Καπ" w:date="2023-02-02T17:57:00Z">
                    <w:rPr/>
                  </w:rPrChange>
                </w:rPr>
                <w:delText>0.335</w:delText>
              </w:r>
            </w:del>
          </w:p>
        </w:tc>
        <w:tc>
          <w:tcPr>
            <w:tcW w:w="1428" w:type="dxa"/>
          </w:tcPr>
          <w:p w14:paraId="49244FD9" w14:textId="11D25A9B" w:rsidR="002B540C" w:rsidRPr="0037443C" w:rsidDel="001E2354" w:rsidRDefault="002B540C" w:rsidP="002B540C">
            <w:pPr>
              <w:rPr>
                <w:del w:id="7331" w:author="Στάθης Καπ" w:date="2023-02-27T01:59:00Z"/>
                <w:rFonts w:cstheme="minorHAnsi"/>
                <w:sz w:val="20"/>
                <w:szCs w:val="20"/>
                <w:rPrChange w:id="7332" w:author="Στάθης Καπ" w:date="2023-02-02T17:57:00Z">
                  <w:rPr>
                    <w:del w:id="7333" w:author="Στάθης Καπ" w:date="2023-02-27T01:59:00Z"/>
                    <w:rFonts w:cstheme="minorHAnsi"/>
                    <w:sz w:val="18"/>
                    <w:szCs w:val="18"/>
                  </w:rPr>
                </w:rPrChange>
              </w:rPr>
            </w:pPr>
            <w:del w:id="7334" w:author="Στάθης Καπ" w:date="2023-02-27T01:59:00Z">
              <w:r w:rsidRPr="0037443C" w:rsidDel="001E2354">
                <w:rPr>
                  <w:sz w:val="20"/>
                  <w:szCs w:val="20"/>
                  <w:rPrChange w:id="7335" w:author="Στάθης Καπ" w:date="2023-02-02T17:57:00Z">
                    <w:rPr/>
                  </w:rPrChange>
                </w:rPr>
                <w:delText>54</w:delText>
              </w:r>
            </w:del>
          </w:p>
        </w:tc>
      </w:tr>
      <w:tr w:rsidR="002B540C" w:rsidDel="001E2354" w14:paraId="63C8A97B" w14:textId="508C28F3" w:rsidTr="00AA2735">
        <w:trPr>
          <w:jc w:val="center"/>
          <w:del w:id="7336" w:author="Στάθης Καπ" w:date="2023-02-27T01:59:00Z"/>
        </w:trPr>
        <w:tc>
          <w:tcPr>
            <w:tcW w:w="1427" w:type="dxa"/>
          </w:tcPr>
          <w:p w14:paraId="634286F7" w14:textId="258367CF" w:rsidR="002B540C" w:rsidRPr="0037443C" w:rsidDel="001E2354" w:rsidRDefault="002B540C" w:rsidP="002B540C">
            <w:pPr>
              <w:rPr>
                <w:del w:id="7337" w:author="Στάθης Καπ" w:date="2023-02-27T01:59:00Z"/>
                <w:rFonts w:cstheme="minorHAnsi"/>
                <w:sz w:val="20"/>
                <w:szCs w:val="20"/>
                <w:rPrChange w:id="7338" w:author="Στάθης Καπ" w:date="2023-02-02T17:57:00Z">
                  <w:rPr>
                    <w:del w:id="7339" w:author="Στάθης Καπ" w:date="2023-02-27T01:59:00Z"/>
                    <w:rFonts w:cstheme="minorHAnsi"/>
                    <w:sz w:val="18"/>
                    <w:szCs w:val="18"/>
                  </w:rPr>
                </w:rPrChange>
              </w:rPr>
            </w:pPr>
            <w:del w:id="7340" w:author="Στάθης Καπ" w:date="2023-02-27T01:59:00Z">
              <w:r w:rsidRPr="0037443C" w:rsidDel="001E2354">
                <w:rPr>
                  <w:rFonts w:cstheme="minorHAnsi"/>
                  <w:sz w:val="20"/>
                  <w:szCs w:val="20"/>
                  <w:rPrChange w:id="7341" w:author="Στάθης Καπ" w:date="2023-02-02T17:57:00Z">
                    <w:rPr>
                      <w:rFonts w:cstheme="minorHAnsi"/>
                      <w:sz w:val="18"/>
                      <w:szCs w:val="18"/>
                    </w:rPr>
                  </w:rPrChange>
                </w:rPr>
                <w:delText>pr18</w:delText>
              </w:r>
            </w:del>
          </w:p>
        </w:tc>
        <w:tc>
          <w:tcPr>
            <w:tcW w:w="1427" w:type="dxa"/>
          </w:tcPr>
          <w:p w14:paraId="0A409E74" w14:textId="4ACB5046" w:rsidR="002B540C" w:rsidRPr="0037443C" w:rsidDel="001E2354" w:rsidRDefault="002B540C" w:rsidP="002B540C">
            <w:pPr>
              <w:rPr>
                <w:del w:id="7342" w:author="Στάθης Καπ" w:date="2023-02-27T01:59:00Z"/>
                <w:rFonts w:cstheme="minorHAnsi"/>
                <w:sz w:val="20"/>
                <w:szCs w:val="20"/>
                <w:rPrChange w:id="7343" w:author="Στάθης Καπ" w:date="2023-02-02T17:57:00Z">
                  <w:rPr>
                    <w:del w:id="7344" w:author="Στάθης Καπ" w:date="2023-02-27T01:59:00Z"/>
                    <w:rFonts w:cstheme="minorHAnsi"/>
                    <w:sz w:val="18"/>
                    <w:szCs w:val="18"/>
                  </w:rPr>
                </w:rPrChange>
              </w:rPr>
            </w:pPr>
            <w:del w:id="7345" w:author="Στάθης Καπ" w:date="2023-02-27T01:59:00Z">
              <w:r w:rsidRPr="0037443C" w:rsidDel="001E2354">
                <w:rPr>
                  <w:sz w:val="20"/>
                  <w:szCs w:val="20"/>
                  <w:rPrChange w:id="7346" w:author="Στάθης Καπ" w:date="2023-02-02T17:57:00Z">
                    <w:rPr/>
                  </w:rPrChange>
                </w:rPr>
                <w:delText>1282</w:delText>
              </w:r>
            </w:del>
          </w:p>
        </w:tc>
        <w:tc>
          <w:tcPr>
            <w:tcW w:w="1690" w:type="dxa"/>
          </w:tcPr>
          <w:p w14:paraId="6C0B911E" w14:textId="6D785060" w:rsidR="002B540C" w:rsidRPr="0037443C" w:rsidDel="001E2354" w:rsidRDefault="002B540C" w:rsidP="002B540C">
            <w:pPr>
              <w:rPr>
                <w:del w:id="7347" w:author="Στάθης Καπ" w:date="2023-02-27T01:59:00Z"/>
                <w:rFonts w:cstheme="minorHAnsi"/>
                <w:sz w:val="20"/>
                <w:szCs w:val="20"/>
                <w:rPrChange w:id="7348" w:author="Στάθης Καπ" w:date="2023-02-02T17:57:00Z">
                  <w:rPr>
                    <w:del w:id="7349" w:author="Στάθης Καπ" w:date="2023-02-27T01:59:00Z"/>
                    <w:rFonts w:cstheme="minorHAnsi"/>
                    <w:sz w:val="18"/>
                    <w:szCs w:val="18"/>
                  </w:rPr>
                </w:rPrChange>
              </w:rPr>
            </w:pPr>
            <w:del w:id="7350" w:author="Στάθης Καπ" w:date="2023-02-27T01:59:00Z">
              <w:r w:rsidRPr="0037443C" w:rsidDel="001E2354">
                <w:rPr>
                  <w:sz w:val="20"/>
                  <w:szCs w:val="20"/>
                  <w:rPrChange w:id="7351" w:author="Στάθης Καπ" w:date="2023-02-02T17:57:00Z">
                    <w:rPr/>
                  </w:rPrChange>
                </w:rPr>
                <w:delText>1165</w:delText>
              </w:r>
            </w:del>
          </w:p>
        </w:tc>
        <w:tc>
          <w:tcPr>
            <w:tcW w:w="1428" w:type="dxa"/>
          </w:tcPr>
          <w:p w14:paraId="12CB28F5" w14:textId="769B4D4B" w:rsidR="002B540C" w:rsidRPr="0037443C" w:rsidDel="001E2354" w:rsidRDefault="002B540C" w:rsidP="002B540C">
            <w:pPr>
              <w:rPr>
                <w:del w:id="7352" w:author="Στάθης Καπ" w:date="2023-02-27T01:59:00Z"/>
                <w:rFonts w:cstheme="minorHAnsi"/>
                <w:sz w:val="20"/>
                <w:szCs w:val="20"/>
                <w:rPrChange w:id="7353" w:author="Στάθης Καπ" w:date="2023-02-02T17:57:00Z">
                  <w:rPr>
                    <w:del w:id="7354" w:author="Στάθης Καπ" w:date="2023-02-27T01:59:00Z"/>
                    <w:rFonts w:cstheme="minorHAnsi"/>
                    <w:sz w:val="18"/>
                    <w:szCs w:val="18"/>
                  </w:rPr>
                </w:rPrChange>
              </w:rPr>
            </w:pPr>
            <w:del w:id="7355" w:author="Στάθης Καπ" w:date="2023-02-27T01:59:00Z">
              <w:r w:rsidRPr="0037443C" w:rsidDel="001E2354">
                <w:rPr>
                  <w:sz w:val="20"/>
                  <w:szCs w:val="20"/>
                  <w:rPrChange w:id="7356" w:author="Στάθης Καπ" w:date="2023-02-02T17:57:00Z">
                    <w:rPr/>
                  </w:rPrChange>
                </w:rPr>
                <w:delText>1137</w:delText>
              </w:r>
            </w:del>
          </w:p>
        </w:tc>
        <w:tc>
          <w:tcPr>
            <w:tcW w:w="1428" w:type="dxa"/>
          </w:tcPr>
          <w:p w14:paraId="16EEF8A0" w14:textId="4378717E" w:rsidR="002B540C" w:rsidRPr="0037443C" w:rsidDel="001E2354" w:rsidRDefault="002B540C" w:rsidP="002B540C">
            <w:pPr>
              <w:rPr>
                <w:del w:id="7357" w:author="Στάθης Καπ" w:date="2023-02-27T01:59:00Z"/>
                <w:rFonts w:cstheme="minorHAnsi"/>
                <w:sz w:val="20"/>
                <w:szCs w:val="20"/>
                <w:rPrChange w:id="7358" w:author="Στάθης Καπ" w:date="2023-02-02T17:57:00Z">
                  <w:rPr>
                    <w:del w:id="7359" w:author="Στάθης Καπ" w:date="2023-02-27T01:59:00Z"/>
                    <w:rFonts w:cstheme="minorHAnsi"/>
                    <w:sz w:val="18"/>
                    <w:szCs w:val="18"/>
                  </w:rPr>
                </w:rPrChange>
              </w:rPr>
            </w:pPr>
            <w:del w:id="7360" w:author="Στάθης Καπ" w:date="2023-02-27T01:59:00Z">
              <w:r w:rsidRPr="0037443C" w:rsidDel="001E2354">
                <w:rPr>
                  <w:sz w:val="20"/>
                  <w:szCs w:val="20"/>
                  <w:rPrChange w:id="7361" w:author="Στάθης Καπ" w:date="2023-02-02T17:57:00Z">
                    <w:rPr/>
                  </w:rPrChange>
                </w:rPr>
                <w:delText>0.975</w:delText>
              </w:r>
            </w:del>
          </w:p>
        </w:tc>
        <w:tc>
          <w:tcPr>
            <w:tcW w:w="1428" w:type="dxa"/>
          </w:tcPr>
          <w:p w14:paraId="68C4DFC0" w14:textId="5E6B2C37" w:rsidR="002B540C" w:rsidRPr="0037443C" w:rsidDel="001E2354" w:rsidRDefault="002B540C" w:rsidP="002B540C">
            <w:pPr>
              <w:rPr>
                <w:del w:id="7362" w:author="Στάθης Καπ" w:date="2023-02-27T01:59:00Z"/>
                <w:rFonts w:cstheme="minorHAnsi"/>
                <w:sz w:val="20"/>
                <w:szCs w:val="20"/>
                <w:rPrChange w:id="7363" w:author="Στάθης Καπ" w:date="2023-02-02T17:57:00Z">
                  <w:rPr>
                    <w:del w:id="7364" w:author="Στάθης Καπ" w:date="2023-02-27T01:59:00Z"/>
                    <w:rFonts w:cstheme="minorHAnsi"/>
                    <w:sz w:val="18"/>
                    <w:szCs w:val="18"/>
                  </w:rPr>
                </w:rPrChange>
              </w:rPr>
            </w:pPr>
            <w:del w:id="7365" w:author="Στάθης Καπ" w:date="2023-02-27T01:59:00Z">
              <w:r w:rsidRPr="0037443C" w:rsidDel="001E2354">
                <w:rPr>
                  <w:sz w:val="20"/>
                  <w:szCs w:val="20"/>
                  <w:rPrChange w:id="7366" w:author="Στάθης Καπ" w:date="2023-02-02T17:57:00Z">
                    <w:rPr/>
                  </w:rPrChange>
                </w:rPr>
                <w:delText>66</w:delText>
              </w:r>
            </w:del>
          </w:p>
        </w:tc>
      </w:tr>
      <w:tr w:rsidR="002B540C" w:rsidDel="001E2354" w14:paraId="67BA0188" w14:textId="34BC064A" w:rsidTr="00AA2735">
        <w:trPr>
          <w:jc w:val="center"/>
          <w:del w:id="7367" w:author="Στάθης Καπ" w:date="2023-02-27T01:59:00Z"/>
        </w:trPr>
        <w:tc>
          <w:tcPr>
            <w:tcW w:w="1427" w:type="dxa"/>
          </w:tcPr>
          <w:p w14:paraId="241AC0A2" w14:textId="5BB0CBEC" w:rsidR="002B540C" w:rsidRPr="0037443C" w:rsidDel="001E2354" w:rsidRDefault="002B540C" w:rsidP="002B540C">
            <w:pPr>
              <w:rPr>
                <w:del w:id="7368" w:author="Στάθης Καπ" w:date="2023-02-27T01:59:00Z"/>
                <w:rFonts w:cstheme="minorHAnsi"/>
                <w:sz w:val="20"/>
                <w:szCs w:val="20"/>
                <w:rPrChange w:id="7369" w:author="Στάθης Καπ" w:date="2023-02-02T17:57:00Z">
                  <w:rPr>
                    <w:del w:id="7370" w:author="Στάθης Καπ" w:date="2023-02-27T01:59:00Z"/>
                    <w:rFonts w:cstheme="minorHAnsi"/>
                    <w:sz w:val="18"/>
                    <w:szCs w:val="18"/>
                  </w:rPr>
                </w:rPrChange>
              </w:rPr>
            </w:pPr>
            <w:del w:id="7371" w:author="Στάθης Καπ" w:date="2023-02-27T01:59:00Z">
              <w:r w:rsidRPr="0037443C" w:rsidDel="001E2354">
                <w:rPr>
                  <w:rFonts w:cstheme="minorHAnsi"/>
                  <w:sz w:val="20"/>
                  <w:szCs w:val="20"/>
                  <w:rPrChange w:id="7372" w:author="Στάθης Καπ" w:date="2023-02-02T17:57:00Z">
                    <w:rPr>
                      <w:rFonts w:cstheme="minorHAnsi"/>
                      <w:sz w:val="18"/>
                      <w:szCs w:val="18"/>
                    </w:rPr>
                  </w:rPrChange>
                </w:rPr>
                <w:delText>pr19</w:delText>
              </w:r>
            </w:del>
          </w:p>
        </w:tc>
        <w:tc>
          <w:tcPr>
            <w:tcW w:w="1427" w:type="dxa"/>
          </w:tcPr>
          <w:p w14:paraId="315CBE60" w14:textId="1F173934" w:rsidR="002B540C" w:rsidRPr="0037443C" w:rsidDel="001E2354" w:rsidRDefault="002B540C" w:rsidP="002B540C">
            <w:pPr>
              <w:rPr>
                <w:del w:id="7373" w:author="Στάθης Καπ" w:date="2023-02-27T01:59:00Z"/>
                <w:rFonts w:cstheme="minorHAnsi"/>
                <w:sz w:val="20"/>
                <w:szCs w:val="20"/>
                <w:rPrChange w:id="7374" w:author="Στάθης Καπ" w:date="2023-02-02T17:57:00Z">
                  <w:rPr>
                    <w:del w:id="7375" w:author="Στάθης Καπ" w:date="2023-02-27T01:59:00Z"/>
                    <w:rFonts w:cstheme="minorHAnsi"/>
                    <w:sz w:val="18"/>
                    <w:szCs w:val="18"/>
                  </w:rPr>
                </w:rPrChange>
              </w:rPr>
            </w:pPr>
            <w:del w:id="7376" w:author="Στάθης Καπ" w:date="2023-02-27T01:59:00Z">
              <w:r w:rsidRPr="0037443C" w:rsidDel="001E2354">
                <w:rPr>
                  <w:sz w:val="20"/>
                  <w:szCs w:val="20"/>
                  <w:rPrChange w:id="7377" w:author="Στάθης Καπ" w:date="2023-02-02T17:57:00Z">
                    <w:rPr/>
                  </w:rPrChange>
                </w:rPr>
                <w:delText>1417</w:delText>
              </w:r>
            </w:del>
          </w:p>
        </w:tc>
        <w:tc>
          <w:tcPr>
            <w:tcW w:w="1690" w:type="dxa"/>
          </w:tcPr>
          <w:p w14:paraId="4E003334" w14:textId="12914350" w:rsidR="002B540C" w:rsidRPr="0037443C" w:rsidDel="001E2354" w:rsidRDefault="002B540C" w:rsidP="002B540C">
            <w:pPr>
              <w:rPr>
                <w:del w:id="7378" w:author="Στάθης Καπ" w:date="2023-02-27T01:59:00Z"/>
                <w:rFonts w:cstheme="minorHAnsi"/>
                <w:sz w:val="20"/>
                <w:szCs w:val="20"/>
                <w:rPrChange w:id="7379" w:author="Στάθης Καπ" w:date="2023-02-02T17:57:00Z">
                  <w:rPr>
                    <w:del w:id="7380" w:author="Στάθης Καπ" w:date="2023-02-27T01:59:00Z"/>
                    <w:rFonts w:cstheme="minorHAnsi"/>
                    <w:sz w:val="18"/>
                    <w:szCs w:val="18"/>
                  </w:rPr>
                </w:rPrChange>
              </w:rPr>
            </w:pPr>
            <w:del w:id="7381" w:author="Στάθης Καπ" w:date="2023-02-27T01:59:00Z">
              <w:r w:rsidRPr="0037443C" w:rsidDel="001E2354">
                <w:rPr>
                  <w:sz w:val="20"/>
                  <w:szCs w:val="20"/>
                  <w:rPrChange w:id="7382" w:author="Στάθης Καπ" w:date="2023-02-02T17:57:00Z">
                    <w:rPr/>
                  </w:rPrChange>
                </w:rPr>
                <w:delText>1238</w:delText>
              </w:r>
            </w:del>
          </w:p>
        </w:tc>
        <w:tc>
          <w:tcPr>
            <w:tcW w:w="1428" w:type="dxa"/>
          </w:tcPr>
          <w:p w14:paraId="78B932EB" w14:textId="6F338E7B" w:rsidR="002B540C" w:rsidRPr="0037443C" w:rsidDel="001E2354" w:rsidRDefault="002B540C" w:rsidP="002B540C">
            <w:pPr>
              <w:rPr>
                <w:del w:id="7383" w:author="Στάθης Καπ" w:date="2023-02-27T01:59:00Z"/>
                <w:rFonts w:cstheme="minorHAnsi"/>
                <w:sz w:val="20"/>
                <w:szCs w:val="20"/>
                <w:rPrChange w:id="7384" w:author="Στάθης Καπ" w:date="2023-02-02T17:57:00Z">
                  <w:rPr>
                    <w:del w:id="7385" w:author="Στάθης Καπ" w:date="2023-02-27T01:59:00Z"/>
                    <w:rFonts w:cstheme="minorHAnsi"/>
                    <w:sz w:val="18"/>
                    <w:szCs w:val="18"/>
                  </w:rPr>
                </w:rPrChange>
              </w:rPr>
            </w:pPr>
            <w:del w:id="7386" w:author="Στάθης Καπ" w:date="2023-02-27T01:59:00Z">
              <w:r w:rsidRPr="0037443C" w:rsidDel="001E2354">
                <w:rPr>
                  <w:sz w:val="20"/>
                  <w:szCs w:val="20"/>
                  <w:rPrChange w:id="7387" w:author="Στάθης Καπ" w:date="2023-02-02T17:57:00Z">
                    <w:rPr/>
                  </w:rPrChange>
                </w:rPr>
                <w:delText>1255</w:delText>
              </w:r>
            </w:del>
          </w:p>
        </w:tc>
        <w:tc>
          <w:tcPr>
            <w:tcW w:w="1428" w:type="dxa"/>
          </w:tcPr>
          <w:p w14:paraId="73E36A30" w14:textId="6E27CDB3" w:rsidR="002B540C" w:rsidRPr="0037443C" w:rsidDel="001E2354" w:rsidRDefault="002B540C" w:rsidP="002B540C">
            <w:pPr>
              <w:rPr>
                <w:del w:id="7388" w:author="Στάθης Καπ" w:date="2023-02-27T01:59:00Z"/>
                <w:rFonts w:cstheme="minorHAnsi"/>
                <w:sz w:val="20"/>
                <w:szCs w:val="20"/>
                <w:rPrChange w:id="7389" w:author="Στάθης Καπ" w:date="2023-02-02T17:57:00Z">
                  <w:rPr>
                    <w:del w:id="7390" w:author="Στάθης Καπ" w:date="2023-02-27T01:59:00Z"/>
                    <w:rFonts w:cstheme="minorHAnsi"/>
                    <w:sz w:val="18"/>
                    <w:szCs w:val="18"/>
                  </w:rPr>
                </w:rPrChange>
              </w:rPr>
            </w:pPr>
            <w:del w:id="7391" w:author="Στάθης Καπ" w:date="2023-02-27T01:59:00Z">
              <w:r w:rsidRPr="0037443C" w:rsidDel="001E2354">
                <w:rPr>
                  <w:sz w:val="20"/>
                  <w:szCs w:val="20"/>
                  <w:rPrChange w:id="7392" w:author="Στάθης Καπ" w:date="2023-02-02T17:57:00Z">
                    <w:rPr/>
                  </w:rPrChange>
                </w:rPr>
                <w:delText>2.124</w:delText>
              </w:r>
            </w:del>
          </w:p>
        </w:tc>
        <w:tc>
          <w:tcPr>
            <w:tcW w:w="1428" w:type="dxa"/>
          </w:tcPr>
          <w:p w14:paraId="766DA759" w14:textId="31C3846D" w:rsidR="002B540C" w:rsidRPr="0037443C" w:rsidDel="001E2354" w:rsidRDefault="002B540C" w:rsidP="002B540C">
            <w:pPr>
              <w:rPr>
                <w:del w:id="7393" w:author="Στάθης Καπ" w:date="2023-02-27T01:59:00Z"/>
                <w:rFonts w:cstheme="minorHAnsi"/>
                <w:sz w:val="20"/>
                <w:szCs w:val="20"/>
                <w:rPrChange w:id="7394" w:author="Στάθης Καπ" w:date="2023-02-02T17:57:00Z">
                  <w:rPr>
                    <w:del w:id="7395" w:author="Στάθης Καπ" w:date="2023-02-27T01:59:00Z"/>
                    <w:rFonts w:cstheme="minorHAnsi"/>
                    <w:sz w:val="18"/>
                    <w:szCs w:val="18"/>
                  </w:rPr>
                </w:rPrChange>
              </w:rPr>
            </w:pPr>
            <w:del w:id="7396" w:author="Στάθης Καπ" w:date="2023-02-27T01:59:00Z">
              <w:r w:rsidRPr="0037443C" w:rsidDel="001E2354">
                <w:rPr>
                  <w:sz w:val="20"/>
                  <w:szCs w:val="20"/>
                  <w:rPrChange w:id="7397" w:author="Στάθης Καπ" w:date="2023-02-02T17:57:00Z">
                    <w:rPr/>
                  </w:rPrChange>
                </w:rPr>
                <w:delText>76</w:delText>
              </w:r>
            </w:del>
          </w:p>
        </w:tc>
      </w:tr>
      <w:tr w:rsidR="002B540C" w:rsidDel="001E2354" w14:paraId="768CA500" w14:textId="60EB2E57" w:rsidTr="00AA2735">
        <w:trPr>
          <w:jc w:val="center"/>
          <w:del w:id="7398" w:author="Στάθης Καπ" w:date="2023-02-27T01:59:00Z"/>
        </w:trPr>
        <w:tc>
          <w:tcPr>
            <w:tcW w:w="1427" w:type="dxa"/>
          </w:tcPr>
          <w:p w14:paraId="65D9B684" w14:textId="33472858" w:rsidR="002B540C" w:rsidRPr="0037443C" w:rsidDel="001E2354" w:rsidRDefault="002B540C" w:rsidP="002B540C">
            <w:pPr>
              <w:rPr>
                <w:del w:id="7399" w:author="Στάθης Καπ" w:date="2023-02-27T01:59:00Z"/>
                <w:rFonts w:cstheme="minorHAnsi"/>
                <w:sz w:val="20"/>
                <w:szCs w:val="20"/>
                <w:rPrChange w:id="7400" w:author="Στάθης Καπ" w:date="2023-02-02T17:57:00Z">
                  <w:rPr>
                    <w:del w:id="7401" w:author="Στάθης Καπ" w:date="2023-02-27T01:59:00Z"/>
                    <w:rFonts w:cstheme="minorHAnsi"/>
                    <w:sz w:val="18"/>
                    <w:szCs w:val="18"/>
                  </w:rPr>
                </w:rPrChange>
              </w:rPr>
            </w:pPr>
            <w:del w:id="7402" w:author="Στάθης Καπ" w:date="2023-02-27T01:59:00Z">
              <w:r w:rsidRPr="0037443C" w:rsidDel="001E2354">
                <w:rPr>
                  <w:rFonts w:cstheme="minorHAnsi"/>
                  <w:sz w:val="20"/>
                  <w:szCs w:val="20"/>
                  <w:rPrChange w:id="7403" w:author="Στάθης Καπ" w:date="2023-02-02T17:57:00Z">
                    <w:rPr>
                      <w:rFonts w:cstheme="minorHAnsi"/>
                      <w:sz w:val="18"/>
                      <w:szCs w:val="18"/>
                    </w:rPr>
                  </w:rPrChange>
                </w:rPr>
                <w:delText>pr20</w:delText>
              </w:r>
            </w:del>
          </w:p>
        </w:tc>
        <w:tc>
          <w:tcPr>
            <w:tcW w:w="1427" w:type="dxa"/>
          </w:tcPr>
          <w:p w14:paraId="6C3BC64F" w14:textId="73C80A98" w:rsidR="002B540C" w:rsidRPr="0037443C" w:rsidDel="001E2354" w:rsidRDefault="002B540C" w:rsidP="002B540C">
            <w:pPr>
              <w:rPr>
                <w:del w:id="7404" w:author="Στάθης Καπ" w:date="2023-02-27T01:59:00Z"/>
                <w:rFonts w:cstheme="minorHAnsi"/>
                <w:sz w:val="20"/>
                <w:szCs w:val="20"/>
                <w:rPrChange w:id="7405" w:author="Στάθης Καπ" w:date="2023-02-02T17:57:00Z">
                  <w:rPr>
                    <w:del w:id="7406" w:author="Στάθης Καπ" w:date="2023-02-27T01:59:00Z"/>
                    <w:rFonts w:cstheme="minorHAnsi"/>
                    <w:sz w:val="18"/>
                    <w:szCs w:val="18"/>
                  </w:rPr>
                </w:rPrChange>
              </w:rPr>
            </w:pPr>
            <w:del w:id="7407" w:author="Στάθης Καπ" w:date="2023-02-27T01:59:00Z">
              <w:r w:rsidRPr="0037443C" w:rsidDel="001E2354">
                <w:rPr>
                  <w:sz w:val="20"/>
                  <w:szCs w:val="20"/>
                  <w:rPrChange w:id="7408" w:author="Στάθης Καπ" w:date="2023-02-02T17:57:00Z">
                    <w:rPr/>
                  </w:rPrChange>
                </w:rPr>
                <w:delText>1690</w:delText>
              </w:r>
            </w:del>
          </w:p>
        </w:tc>
        <w:tc>
          <w:tcPr>
            <w:tcW w:w="1690" w:type="dxa"/>
          </w:tcPr>
          <w:p w14:paraId="4C33B52B" w14:textId="51A5822C" w:rsidR="002B540C" w:rsidRPr="0037443C" w:rsidDel="001E2354" w:rsidRDefault="002B540C" w:rsidP="002B540C">
            <w:pPr>
              <w:rPr>
                <w:del w:id="7409" w:author="Στάθης Καπ" w:date="2023-02-27T01:59:00Z"/>
                <w:rFonts w:cstheme="minorHAnsi"/>
                <w:sz w:val="20"/>
                <w:szCs w:val="20"/>
                <w:rPrChange w:id="7410" w:author="Στάθης Καπ" w:date="2023-02-02T17:57:00Z">
                  <w:rPr>
                    <w:del w:id="7411" w:author="Στάθης Καπ" w:date="2023-02-27T01:59:00Z"/>
                    <w:rFonts w:cstheme="minorHAnsi"/>
                    <w:sz w:val="18"/>
                    <w:szCs w:val="18"/>
                  </w:rPr>
                </w:rPrChange>
              </w:rPr>
            </w:pPr>
            <w:del w:id="7412" w:author="Στάθης Καπ" w:date="2023-02-27T01:59:00Z">
              <w:r w:rsidRPr="0037443C" w:rsidDel="001E2354">
                <w:rPr>
                  <w:sz w:val="20"/>
                  <w:szCs w:val="20"/>
                  <w:rPrChange w:id="7413" w:author="Στάθης Καπ" w:date="2023-02-02T17:57:00Z">
                    <w:rPr/>
                  </w:rPrChange>
                </w:rPr>
                <w:delText>1514</w:delText>
              </w:r>
            </w:del>
          </w:p>
        </w:tc>
        <w:tc>
          <w:tcPr>
            <w:tcW w:w="1428" w:type="dxa"/>
          </w:tcPr>
          <w:p w14:paraId="76B9FED2" w14:textId="2150C866" w:rsidR="002B540C" w:rsidRPr="0037443C" w:rsidDel="001E2354" w:rsidRDefault="002B540C" w:rsidP="002B540C">
            <w:pPr>
              <w:rPr>
                <w:del w:id="7414" w:author="Στάθης Καπ" w:date="2023-02-27T01:59:00Z"/>
                <w:rFonts w:cstheme="minorHAnsi"/>
                <w:sz w:val="20"/>
                <w:szCs w:val="20"/>
                <w:rPrChange w:id="7415" w:author="Στάθης Καπ" w:date="2023-02-02T17:57:00Z">
                  <w:rPr>
                    <w:del w:id="7416" w:author="Στάθης Καπ" w:date="2023-02-27T01:59:00Z"/>
                    <w:rFonts w:cstheme="minorHAnsi"/>
                    <w:sz w:val="18"/>
                    <w:szCs w:val="18"/>
                  </w:rPr>
                </w:rPrChange>
              </w:rPr>
            </w:pPr>
            <w:del w:id="7417" w:author="Στάθης Καπ" w:date="2023-02-27T01:59:00Z">
              <w:r w:rsidRPr="0037443C" w:rsidDel="001E2354">
                <w:rPr>
                  <w:sz w:val="20"/>
                  <w:szCs w:val="20"/>
                  <w:rPrChange w:id="7418" w:author="Στάθης Καπ" w:date="2023-02-02T17:57:00Z">
                    <w:rPr/>
                  </w:rPrChange>
                </w:rPr>
                <w:delText>1547</w:delText>
              </w:r>
            </w:del>
          </w:p>
        </w:tc>
        <w:tc>
          <w:tcPr>
            <w:tcW w:w="1428" w:type="dxa"/>
          </w:tcPr>
          <w:p w14:paraId="5871B413" w14:textId="238BBBC2" w:rsidR="002B540C" w:rsidRPr="0037443C" w:rsidDel="001E2354" w:rsidRDefault="002B540C" w:rsidP="002B540C">
            <w:pPr>
              <w:rPr>
                <w:del w:id="7419" w:author="Στάθης Καπ" w:date="2023-02-27T01:59:00Z"/>
                <w:rFonts w:cstheme="minorHAnsi"/>
                <w:sz w:val="20"/>
                <w:szCs w:val="20"/>
                <w:rPrChange w:id="7420" w:author="Στάθης Καπ" w:date="2023-02-02T17:57:00Z">
                  <w:rPr>
                    <w:del w:id="7421" w:author="Στάθης Καπ" w:date="2023-02-27T01:59:00Z"/>
                    <w:rFonts w:cstheme="minorHAnsi"/>
                    <w:sz w:val="18"/>
                    <w:szCs w:val="18"/>
                  </w:rPr>
                </w:rPrChange>
              </w:rPr>
            </w:pPr>
            <w:del w:id="7422" w:author="Στάθης Καπ" w:date="2023-02-27T01:59:00Z">
              <w:r w:rsidRPr="0037443C" w:rsidDel="001E2354">
                <w:rPr>
                  <w:sz w:val="20"/>
                  <w:szCs w:val="20"/>
                  <w:rPrChange w:id="7423" w:author="Στάθης Καπ" w:date="2023-02-02T17:57:00Z">
                    <w:rPr/>
                  </w:rPrChange>
                </w:rPr>
                <w:delText>3</w:delText>
              </w:r>
            </w:del>
          </w:p>
        </w:tc>
        <w:tc>
          <w:tcPr>
            <w:tcW w:w="1428" w:type="dxa"/>
          </w:tcPr>
          <w:p w14:paraId="1D162B6D" w14:textId="4363A62F" w:rsidR="002B540C" w:rsidRPr="0037443C" w:rsidDel="001E2354" w:rsidRDefault="002B540C" w:rsidP="002B540C">
            <w:pPr>
              <w:rPr>
                <w:del w:id="7424" w:author="Στάθης Καπ" w:date="2023-02-27T01:59:00Z"/>
                <w:rFonts w:cstheme="minorHAnsi"/>
                <w:sz w:val="20"/>
                <w:szCs w:val="20"/>
                <w:rPrChange w:id="7425" w:author="Στάθης Καπ" w:date="2023-02-02T17:57:00Z">
                  <w:rPr>
                    <w:del w:id="7426" w:author="Στάθης Καπ" w:date="2023-02-27T01:59:00Z"/>
                    <w:rFonts w:cstheme="minorHAnsi"/>
                    <w:sz w:val="18"/>
                    <w:szCs w:val="18"/>
                  </w:rPr>
                </w:rPrChange>
              </w:rPr>
            </w:pPr>
            <w:del w:id="7427" w:author="Στάθης Καπ" w:date="2023-02-27T01:59:00Z">
              <w:r w:rsidRPr="0037443C" w:rsidDel="001E2354">
                <w:rPr>
                  <w:sz w:val="20"/>
                  <w:szCs w:val="20"/>
                  <w:rPrChange w:id="7428" w:author="Στάθης Καπ" w:date="2023-02-02T17:57:00Z">
                    <w:rPr/>
                  </w:rPrChange>
                </w:rPr>
                <w:delText>89</w:delText>
              </w:r>
            </w:del>
          </w:p>
        </w:tc>
      </w:tr>
    </w:tbl>
    <w:p w14:paraId="37EFEB82" w14:textId="09ED9DFF" w:rsidR="00833224" w:rsidDel="00CE5D60" w:rsidRDefault="0007513A" w:rsidP="00CE5D60">
      <w:pPr>
        <w:rPr>
          <w:del w:id="7429" w:author="Στάθης Καπ" w:date="2023-02-27T01:59:00Z"/>
          <w:rFonts w:cstheme="minorHAnsi"/>
          <w:color w:val="333333"/>
          <w:lang w:val="el-GR"/>
        </w:rPr>
      </w:pPr>
      <w:ins w:id="7430" w:author="Στάθης Καπ" w:date="2023-02-28T07:52:00Z">
        <w:r w:rsidRPr="009123A3">
          <w:rPr>
            <w:rFonts w:cstheme="minorHAnsi"/>
            <w:lang w:val="el-GR"/>
          </w:rPr>
          <w:t>Οι υπολογισμοί έγιναν σε ένα</w:t>
        </w:r>
      </w:ins>
      <w:ins w:id="7431" w:author="Στάθης Καπ" w:date="2023-02-28T08:12:00Z">
        <w:r w:rsidR="00DC677A" w:rsidRPr="009123A3">
          <w:rPr>
            <w:rFonts w:cstheme="minorHAnsi"/>
            <w:lang w:val="el-GR"/>
            <w:rPrChange w:id="7432" w:author="Στάθης Καπ" w:date="2023-02-28T16:55:00Z">
              <w:rPr/>
            </w:rPrChange>
          </w:rPr>
          <w:t xml:space="preserve"> </w:t>
        </w:r>
        <w:r w:rsidR="00DC677A" w:rsidRPr="009123A3">
          <w:rPr>
            <w:rFonts w:cstheme="minorHAnsi"/>
            <w:color w:val="16191F"/>
            <w:shd w:val="clear" w:color="auto" w:fill="FFFFFF"/>
            <w:rPrChange w:id="7433" w:author="Στάθης Καπ" w:date="2023-02-28T16:55:00Z">
              <w:rPr>
                <w:rFonts w:ascii="Roboto" w:hAnsi="Roboto"/>
                <w:color w:val="16191F"/>
                <w:sz w:val="21"/>
                <w:szCs w:val="21"/>
                <w:shd w:val="clear" w:color="auto" w:fill="FFFFFF"/>
              </w:rPr>
            </w:rPrChange>
          </w:rPr>
          <w:t>t</w:t>
        </w:r>
        <w:r w:rsidR="00DC677A" w:rsidRPr="009123A3">
          <w:rPr>
            <w:rFonts w:cstheme="minorHAnsi"/>
            <w:color w:val="16191F"/>
            <w:shd w:val="clear" w:color="auto" w:fill="FFFFFF"/>
            <w:lang w:val="el-GR"/>
            <w:rPrChange w:id="7434" w:author="Στάθης Καπ" w:date="2023-02-28T16:55:00Z">
              <w:rPr>
                <w:rFonts w:ascii="Roboto" w:hAnsi="Roboto"/>
                <w:color w:val="16191F"/>
                <w:sz w:val="21"/>
                <w:szCs w:val="21"/>
                <w:shd w:val="clear" w:color="auto" w:fill="FFFFFF"/>
              </w:rPr>
            </w:rPrChange>
          </w:rPr>
          <w:t>2.</w:t>
        </w:r>
        <w:r w:rsidR="00DC677A" w:rsidRPr="009123A3">
          <w:rPr>
            <w:rFonts w:cstheme="minorHAnsi"/>
            <w:color w:val="16191F"/>
            <w:shd w:val="clear" w:color="auto" w:fill="FFFFFF"/>
            <w:rPrChange w:id="7435" w:author="Στάθης Καπ" w:date="2023-02-28T16:55:00Z">
              <w:rPr>
                <w:rFonts w:ascii="Roboto" w:hAnsi="Roboto"/>
                <w:color w:val="16191F"/>
                <w:sz w:val="21"/>
                <w:szCs w:val="21"/>
                <w:shd w:val="clear" w:color="auto" w:fill="FFFFFF"/>
              </w:rPr>
            </w:rPrChange>
          </w:rPr>
          <w:t>medium</w:t>
        </w:r>
      </w:ins>
      <w:ins w:id="7436" w:author="Στάθης Καπ" w:date="2023-02-28T07:52:00Z">
        <w:r w:rsidRPr="009123A3">
          <w:rPr>
            <w:rFonts w:cstheme="minorHAnsi"/>
            <w:lang w:val="el-GR"/>
          </w:rPr>
          <w:t xml:space="preserve"> μηχάνημα της </w:t>
        </w:r>
        <w:r w:rsidRPr="009123A3">
          <w:rPr>
            <w:rFonts w:cstheme="minorHAnsi"/>
          </w:rPr>
          <w:t>Amazon</w:t>
        </w:r>
        <w:r w:rsidRPr="009123A3">
          <w:rPr>
            <w:rFonts w:cstheme="minorHAnsi"/>
            <w:lang w:val="el-GR"/>
            <w:rPrChange w:id="7437" w:author="Στάθης Καπ" w:date="2023-02-28T16:55:00Z">
              <w:rPr/>
            </w:rPrChange>
          </w:rPr>
          <w:t xml:space="preserve"> </w:t>
        </w:r>
      </w:ins>
      <w:ins w:id="7438" w:author="Στάθης Καπ" w:date="2023-02-28T08:13:00Z">
        <w:r w:rsidR="00DC677A" w:rsidRPr="009123A3">
          <w:rPr>
            <w:rFonts w:cstheme="minorHAnsi"/>
            <w:lang w:val="el-GR"/>
          </w:rPr>
          <w:t xml:space="preserve">με επεξεργαστή </w:t>
        </w:r>
        <w:r w:rsidR="00DC677A" w:rsidRPr="009123A3">
          <w:rPr>
            <w:rFonts w:cstheme="minorHAnsi"/>
            <w:color w:val="333333"/>
            <w:lang w:val="el-GR"/>
            <w:rPrChange w:id="7439" w:author="Στάθης Καπ" w:date="2023-02-28T16:55:00Z">
              <w:rPr>
                <w:rFonts w:ascii="Helvetica" w:hAnsi="Helvetica" w:cs="Helvetica"/>
                <w:color w:val="333333"/>
                <w:sz w:val="21"/>
                <w:szCs w:val="21"/>
              </w:rPr>
            </w:rPrChange>
          </w:rPr>
          <w:t xml:space="preserve">3.3 </w:t>
        </w:r>
        <w:r w:rsidR="00DC677A" w:rsidRPr="009123A3">
          <w:rPr>
            <w:rFonts w:cstheme="minorHAnsi"/>
            <w:color w:val="333333"/>
            <w:rPrChange w:id="7440" w:author="Στάθης Καπ" w:date="2023-02-28T16:55:00Z">
              <w:rPr>
                <w:rFonts w:ascii="Helvetica" w:hAnsi="Helvetica" w:cs="Helvetica"/>
                <w:color w:val="333333"/>
                <w:sz w:val="21"/>
                <w:szCs w:val="21"/>
              </w:rPr>
            </w:rPrChange>
          </w:rPr>
          <w:t>GHz</w:t>
        </w:r>
        <w:r w:rsidR="00DC677A" w:rsidRPr="009123A3">
          <w:rPr>
            <w:rFonts w:cstheme="minorHAnsi"/>
            <w:color w:val="333333"/>
            <w:lang w:val="el-GR"/>
            <w:rPrChange w:id="7441"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7442" w:author="Στάθης Καπ" w:date="2023-02-28T16:55:00Z">
              <w:rPr>
                <w:rFonts w:ascii="Helvetica" w:hAnsi="Helvetica" w:cs="Helvetica"/>
                <w:color w:val="333333"/>
                <w:sz w:val="21"/>
                <w:szCs w:val="21"/>
              </w:rPr>
            </w:rPrChange>
          </w:rPr>
          <w:t>Intel</w:t>
        </w:r>
        <w:r w:rsidR="00DC677A" w:rsidRPr="009123A3">
          <w:rPr>
            <w:rFonts w:cstheme="minorHAnsi"/>
            <w:color w:val="333333"/>
            <w:lang w:val="el-GR"/>
            <w:rPrChange w:id="7443"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7444" w:author="Στάθης Καπ" w:date="2023-02-28T16:55:00Z">
              <w:rPr>
                <w:rFonts w:ascii="Helvetica" w:hAnsi="Helvetica" w:cs="Helvetica"/>
                <w:color w:val="333333"/>
                <w:sz w:val="21"/>
                <w:szCs w:val="21"/>
              </w:rPr>
            </w:rPrChange>
          </w:rPr>
          <w:t>Xeon</w:t>
        </w:r>
        <w:r w:rsidR="00DC677A" w:rsidRPr="009123A3">
          <w:rPr>
            <w:rFonts w:cstheme="minorHAnsi"/>
            <w:color w:val="333333"/>
            <w:lang w:val="el-GR"/>
            <w:rPrChange w:id="7445"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7446" w:author="Στάθης Καπ" w:date="2023-02-28T16:55:00Z">
              <w:rPr>
                <w:rFonts w:ascii="Helvetica" w:hAnsi="Helvetica" w:cs="Helvetica"/>
                <w:color w:val="333333"/>
                <w:sz w:val="21"/>
                <w:szCs w:val="21"/>
              </w:rPr>
            </w:rPrChange>
          </w:rPr>
          <w:t>Scalable</w:t>
        </w:r>
        <w:r w:rsidR="00DC677A" w:rsidRPr="009123A3">
          <w:rPr>
            <w:rFonts w:cstheme="minorHAnsi"/>
            <w:color w:val="333333"/>
            <w:lang w:val="el-GR"/>
            <w:rPrChange w:id="7447" w:author="Στάθης Καπ" w:date="2023-02-28T16:55:00Z">
              <w:rPr>
                <w:rFonts w:ascii="Helvetica" w:hAnsi="Helvetica" w:cs="Helvetica"/>
                <w:color w:val="333333"/>
                <w:sz w:val="21"/>
                <w:szCs w:val="21"/>
                <w:lang w:val="el-GR"/>
              </w:rPr>
            </w:rPrChange>
          </w:rPr>
          <w:t xml:space="preserve"> και </w:t>
        </w:r>
      </w:ins>
      <w:ins w:id="7448" w:author="Στάθης Καπ" w:date="2023-02-28T08:21:00Z">
        <w:r w:rsidR="00DC677A" w:rsidRPr="009123A3">
          <w:rPr>
            <w:rFonts w:cstheme="minorHAnsi"/>
            <w:color w:val="333333"/>
            <w:lang w:val="el-GR"/>
            <w:rPrChange w:id="7449" w:author="Στάθης Καπ" w:date="2023-02-28T16:55:00Z">
              <w:rPr>
                <w:rFonts w:ascii="Helvetica" w:hAnsi="Helvetica" w:cs="Helvetica"/>
                <w:color w:val="333333"/>
                <w:sz w:val="21"/>
                <w:szCs w:val="21"/>
                <w:lang w:val="el-GR"/>
              </w:rPr>
            </w:rPrChange>
          </w:rPr>
          <w:t xml:space="preserve">μνήμη </w:t>
        </w:r>
        <w:r w:rsidR="00DC677A" w:rsidRPr="009123A3">
          <w:rPr>
            <w:rFonts w:cstheme="minorHAnsi"/>
            <w:color w:val="333333"/>
            <w:rPrChange w:id="7450" w:author="Στάθης Καπ" w:date="2023-02-28T16:55:00Z">
              <w:rPr>
                <w:rFonts w:ascii="Helvetica" w:hAnsi="Helvetica" w:cs="Helvetica"/>
                <w:color w:val="333333"/>
                <w:sz w:val="21"/>
                <w:szCs w:val="21"/>
              </w:rPr>
            </w:rPrChange>
          </w:rPr>
          <w:t>RAM</w:t>
        </w:r>
        <w:r w:rsidR="00DC677A" w:rsidRPr="009123A3">
          <w:rPr>
            <w:rFonts w:cstheme="minorHAnsi"/>
            <w:color w:val="333333"/>
            <w:lang w:val="el-GR"/>
            <w:rPrChange w:id="7451" w:author="Στάθης Καπ" w:date="2023-02-28T16:55:00Z">
              <w:rPr>
                <w:rFonts w:ascii="Helvetica" w:hAnsi="Helvetica" w:cs="Helvetica"/>
                <w:color w:val="333333"/>
                <w:sz w:val="21"/>
                <w:szCs w:val="21"/>
              </w:rPr>
            </w:rPrChange>
          </w:rPr>
          <w:t xml:space="preserve"> </w:t>
        </w:r>
      </w:ins>
      <w:ins w:id="7452" w:author="Στάθης Καπ" w:date="2023-02-28T08:13:00Z">
        <w:r w:rsidR="00DC677A" w:rsidRPr="009123A3">
          <w:rPr>
            <w:rFonts w:cstheme="minorHAnsi"/>
            <w:color w:val="333333"/>
            <w:lang w:val="el-GR"/>
            <w:rPrChange w:id="7453" w:author="Στάθης Καπ" w:date="2023-02-28T16:55:00Z">
              <w:rPr>
                <w:rFonts w:ascii="Helvetica" w:hAnsi="Helvetica" w:cs="Helvetica"/>
                <w:color w:val="333333"/>
                <w:sz w:val="21"/>
                <w:szCs w:val="21"/>
                <w:lang w:val="el-GR"/>
              </w:rPr>
            </w:rPrChange>
          </w:rPr>
          <w:t>4</w:t>
        </w:r>
      </w:ins>
      <w:ins w:id="7454" w:author="Στάθης Καπ" w:date="2023-02-28T08:14:00Z">
        <w:r w:rsidR="00DC677A" w:rsidRPr="009123A3">
          <w:rPr>
            <w:rFonts w:cstheme="minorHAnsi"/>
            <w:color w:val="333333"/>
            <w:rPrChange w:id="7455" w:author="Στάθης Καπ" w:date="2023-02-28T16:55:00Z">
              <w:rPr>
                <w:rFonts w:ascii="Helvetica" w:hAnsi="Helvetica" w:cs="Helvetica"/>
                <w:color w:val="333333"/>
                <w:sz w:val="21"/>
                <w:szCs w:val="21"/>
              </w:rPr>
            </w:rPrChange>
          </w:rPr>
          <w:t>G</w:t>
        </w:r>
      </w:ins>
      <w:ins w:id="7456" w:author="Στάθης Καπ" w:date="2023-02-28T08:21:00Z">
        <w:r w:rsidR="00DC677A" w:rsidRPr="009123A3">
          <w:rPr>
            <w:rFonts w:cstheme="minorHAnsi"/>
            <w:color w:val="333333"/>
            <w:rPrChange w:id="7457" w:author="Στάθης Καπ" w:date="2023-02-28T16:55:00Z">
              <w:rPr>
                <w:rFonts w:ascii="Helvetica" w:hAnsi="Helvetica" w:cs="Helvetica"/>
                <w:color w:val="333333"/>
                <w:sz w:val="21"/>
                <w:szCs w:val="21"/>
              </w:rPr>
            </w:rPrChange>
          </w:rPr>
          <w:t>B</w:t>
        </w:r>
      </w:ins>
      <w:ins w:id="7458" w:author="Στάθης Καπ" w:date="2023-02-28T08:14:00Z">
        <w:r w:rsidR="00DC677A" w:rsidRPr="009123A3">
          <w:rPr>
            <w:rFonts w:cstheme="minorHAnsi"/>
            <w:color w:val="333333"/>
            <w:lang w:val="el-GR"/>
            <w:rPrChange w:id="7459" w:author="Στάθης Καπ" w:date="2023-02-28T16:55:00Z">
              <w:rPr>
                <w:rFonts w:ascii="Helvetica" w:hAnsi="Helvetica" w:cs="Helvetica"/>
                <w:color w:val="333333"/>
                <w:sz w:val="21"/>
                <w:szCs w:val="21"/>
              </w:rPr>
            </w:rPrChange>
          </w:rPr>
          <w:t>.</w:t>
        </w:r>
      </w:ins>
      <w:ins w:id="7460" w:author="Στάθης Καπ" w:date="2023-03-03T01:38:00Z">
        <w:r w:rsidR="00371D23" w:rsidRPr="00371D23">
          <w:rPr>
            <w:rFonts w:cstheme="minorHAnsi"/>
            <w:color w:val="333333"/>
            <w:lang w:val="el-GR"/>
            <w:rPrChange w:id="7461" w:author="Στάθης Καπ" w:date="2023-03-03T01:38:00Z">
              <w:rPr>
                <w:rFonts w:cstheme="minorHAnsi"/>
                <w:color w:val="333333"/>
              </w:rPr>
            </w:rPrChange>
          </w:rPr>
          <w:t xml:space="preserve"> </w:t>
        </w:r>
      </w:ins>
      <w:ins w:id="7462" w:author="Στάθης Καπ" w:date="2023-03-03T04:16:00Z">
        <w:r w:rsidR="00AD1204">
          <w:rPr>
            <w:rFonts w:cstheme="minorHAnsi"/>
            <w:color w:val="333333"/>
            <w:lang w:val="el-GR"/>
          </w:rPr>
          <w:t xml:space="preserve">Για όλα τα παρακάτω παραδείγματα, η παράμετρος </w:t>
        </w:r>
      </w:ins>
      <w:ins w:id="7463" w:author="Στάθης Καπ" w:date="2023-03-03T04:17:00Z">
        <w:r w:rsidR="00AD1204">
          <w:rPr>
            <w:rFonts w:cstheme="minorHAnsi"/>
            <w:color w:val="333333"/>
          </w:rPr>
          <w:t>MAX</w:t>
        </w:r>
        <w:r w:rsidR="00AD1204" w:rsidRPr="00CE5D60">
          <w:rPr>
            <w:rFonts w:cstheme="minorHAnsi"/>
            <w:color w:val="333333"/>
            <w:lang w:val="el-GR"/>
            <w:rPrChange w:id="7464" w:author="Στάθης Καπ" w:date="2023-03-03T04:18:00Z">
              <w:rPr>
                <w:rFonts w:cstheme="minorHAnsi"/>
                <w:color w:val="333333"/>
              </w:rPr>
            </w:rPrChange>
          </w:rPr>
          <w:t>_</w:t>
        </w:r>
        <w:r w:rsidR="00AD1204">
          <w:rPr>
            <w:rFonts w:cstheme="minorHAnsi"/>
            <w:color w:val="333333"/>
          </w:rPr>
          <w:t>TIMES</w:t>
        </w:r>
        <w:r w:rsidR="00AD1204" w:rsidRPr="00CE5D60">
          <w:rPr>
            <w:rFonts w:cstheme="minorHAnsi"/>
            <w:color w:val="333333"/>
            <w:lang w:val="el-GR"/>
            <w:rPrChange w:id="7465" w:author="Στάθης Καπ" w:date="2023-03-03T04:18:00Z">
              <w:rPr>
                <w:rFonts w:cstheme="minorHAnsi"/>
                <w:color w:val="333333"/>
              </w:rPr>
            </w:rPrChange>
          </w:rPr>
          <w:t>_</w:t>
        </w:r>
        <w:r w:rsidR="00AD1204">
          <w:rPr>
            <w:rFonts w:cstheme="minorHAnsi"/>
            <w:color w:val="333333"/>
          </w:rPr>
          <w:t>NOT</w:t>
        </w:r>
        <w:r w:rsidR="00AD1204" w:rsidRPr="00CE5D60">
          <w:rPr>
            <w:rFonts w:cstheme="minorHAnsi"/>
            <w:color w:val="333333"/>
            <w:lang w:val="el-GR"/>
            <w:rPrChange w:id="7466" w:author="Στάθης Καπ" w:date="2023-03-03T04:18:00Z">
              <w:rPr>
                <w:rFonts w:cstheme="minorHAnsi"/>
                <w:color w:val="333333"/>
              </w:rPr>
            </w:rPrChange>
          </w:rPr>
          <w:t>_</w:t>
        </w:r>
        <w:r w:rsidR="00AD1204">
          <w:rPr>
            <w:rFonts w:cstheme="minorHAnsi"/>
            <w:color w:val="333333"/>
          </w:rPr>
          <w:t>IMPROVED</w:t>
        </w:r>
        <w:r w:rsidR="00AD1204" w:rsidRPr="00CE5D60">
          <w:rPr>
            <w:rFonts w:cstheme="minorHAnsi"/>
            <w:color w:val="333333"/>
            <w:lang w:val="el-GR"/>
            <w:rPrChange w:id="7467" w:author="Στάθης Καπ" w:date="2023-03-03T04:18:00Z">
              <w:rPr>
                <w:rFonts w:cstheme="minorHAnsi"/>
                <w:color w:val="333333"/>
              </w:rPr>
            </w:rPrChange>
          </w:rPr>
          <w:t xml:space="preserve"> </w:t>
        </w:r>
        <w:r w:rsidR="00AD1204">
          <w:rPr>
            <w:rFonts w:cstheme="minorHAnsi"/>
            <w:color w:val="333333"/>
            <w:lang w:val="el-GR"/>
          </w:rPr>
          <w:t>ισούται με 150, δηλαδή ο αλγόριθμος Επαναλαμβανόμενης Τοπικής Αναζήτησης</w:t>
        </w:r>
      </w:ins>
      <w:ins w:id="7468" w:author="Στάθης Καπ" w:date="2023-03-03T04:20:00Z">
        <w:r w:rsidR="00CE5D60">
          <w:rPr>
            <w:rFonts w:cstheme="minorHAnsi"/>
            <w:color w:val="333333"/>
            <w:lang w:val="el-GR"/>
          </w:rPr>
          <w:t xml:space="preserve"> για κάθε παράδειγμα</w:t>
        </w:r>
      </w:ins>
      <w:ins w:id="7469" w:author="Στάθης Καπ" w:date="2023-03-03T04:17:00Z">
        <w:r w:rsidR="00AD1204">
          <w:rPr>
            <w:rFonts w:cstheme="minorHAnsi"/>
            <w:color w:val="333333"/>
            <w:lang w:val="el-GR"/>
          </w:rPr>
          <w:t xml:space="preserve"> </w:t>
        </w:r>
      </w:ins>
      <w:ins w:id="7470" w:author="Στάθης Καπ" w:date="2023-03-03T04:18:00Z">
        <w:r w:rsidR="00AD1204">
          <w:rPr>
            <w:rFonts w:cstheme="minorHAnsi"/>
            <w:color w:val="333333"/>
            <w:lang w:val="el-GR"/>
          </w:rPr>
          <w:t>τερματίστηκε όταν η παραγόμενη λύση δεν βελτιώθηκε για 150 διαδοχικές επαναλήψεις</w:t>
        </w:r>
      </w:ins>
      <w:ins w:id="7471" w:author="Στάθης Καπ" w:date="2023-03-03T04:19:00Z">
        <w:r w:rsidR="00CE5D60" w:rsidRPr="00CE5D60">
          <w:rPr>
            <w:rFonts w:cstheme="minorHAnsi"/>
            <w:color w:val="333333"/>
            <w:lang w:val="el-GR"/>
            <w:rPrChange w:id="7472" w:author="Στάθης Καπ" w:date="2023-03-03T04:20:00Z">
              <w:rPr>
                <w:rFonts w:cstheme="minorHAnsi"/>
                <w:color w:val="333333"/>
              </w:rPr>
            </w:rPrChange>
          </w:rPr>
          <w:t>.</w:t>
        </w:r>
      </w:ins>
      <w:ins w:id="7473" w:author="Στάθης Καπ" w:date="2023-03-03T04:15:00Z">
        <w:r w:rsidR="00AD1204">
          <w:rPr>
            <w:rFonts w:cstheme="minorHAnsi"/>
            <w:color w:val="333333"/>
            <w:lang w:val="el-GR"/>
          </w:rPr>
          <w:t xml:space="preserve"> </w:t>
        </w:r>
      </w:ins>
    </w:p>
    <w:p w14:paraId="6F7B4FAC" w14:textId="144F04F7" w:rsidR="000D5020" w:rsidRPr="00CE5D60" w:rsidDel="00CE5D60" w:rsidRDefault="000D5020" w:rsidP="00BB05AC">
      <w:pPr>
        <w:pStyle w:val="Caption"/>
        <w:keepNext/>
        <w:spacing w:after="0"/>
        <w:rPr>
          <w:del w:id="7474" w:author="Στάθης Καπ" w:date="2023-02-27T01:59:00Z"/>
          <w:lang w:val="el-GR"/>
          <w:rPrChange w:id="7475" w:author="Στάθης Καπ" w:date="2023-03-03T04:20:00Z">
            <w:rPr>
              <w:del w:id="7476" w:author="Στάθης Καπ" w:date="2023-02-27T01:59:00Z"/>
            </w:rPr>
          </w:rPrChange>
        </w:rPr>
      </w:pPr>
      <w:del w:id="7477" w:author="Στάθης Καπ" w:date="2023-02-27T01:59:00Z">
        <w:r w:rsidDel="001E2354">
          <w:delText>Table</w:delText>
        </w:r>
        <w:r w:rsidRPr="0007513A" w:rsidDel="001E2354">
          <w:rPr>
            <w:rFonts w:eastAsiaTheme="majorEastAsia" w:cstheme="majorBidi"/>
            <w:b w:val="0"/>
            <w:iCs w:val="0"/>
            <w:lang w:val="el-GR"/>
            <w:rPrChange w:id="7478" w:author="Στάθης Καπ" w:date="2023-02-28T07:52:00Z">
              <w:rPr>
                <w:b w:val="0"/>
                <w:iCs w:val="0"/>
              </w:rPr>
            </w:rPrChange>
          </w:rPr>
          <w:delText xml:space="preserve"> </w:delText>
        </w:r>
        <w:r w:rsidR="006F135B" w:rsidDel="001E2354">
          <w:rPr>
            <w:rFonts w:eastAsiaTheme="majorEastAsia" w:cstheme="majorBidi"/>
          </w:rPr>
          <w:fldChar w:fldCharType="begin"/>
        </w:r>
        <w:r w:rsidR="006F135B" w:rsidRPr="0007513A" w:rsidDel="001E2354">
          <w:rPr>
            <w:rFonts w:eastAsiaTheme="majorEastAsia" w:cstheme="majorBidi"/>
            <w:b w:val="0"/>
            <w:iCs w:val="0"/>
            <w:lang w:val="el-GR"/>
            <w:rPrChange w:id="7479" w:author="Στάθης Καπ" w:date="2023-02-28T07:52:00Z">
              <w:rPr>
                <w:b w:val="0"/>
                <w:iCs w:val="0"/>
              </w:rPr>
            </w:rPrChange>
          </w:rPr>
          <w:delInstrText xml:space="preserve"> </w:delInstrText>
        </w:r>
        <w:r w:rsidR="006F135B" w:rsidDel="001E2354">
          <w:delInstrText>SEQ</w:delInstrText>
        </w:r>
        <w:r w:rsidR="006F135B" w:rsidRPr="0007513A" w:rsidDel="001E2354">
          <w:rPr>
            <w:rFonts w:eastAsiaTheme="majorEastAsia" w:cstheme="majorBidi"/>
            <w:b w:val="0"/>
            <w:iCs w:val="0"/>
            <w:lang w:val="el-GR"/>
            <w:rPrChange w:id="7480" w:author="Στάθης Καπ" w:date="2023-02-28T07:52:00Z">
              <w:rPr>
                <w:b w:val="0"/>
                <w:iCs w:val="0"/>
              </w:rPr>
            </w:rPrChange>
          </w:rPr>
          <w:delInstrText xml:space="preserve"> </w:delInstrText>
        </w:r>
        <w:r w:rsidR="006F135B" w:rsidDel="001E2354">
          <w:delInstrText>Table</w:delInstrText>
        </w:r>
        <w:r w:rsidR="006F135B" w:rsidRPr="0007513A" w:rsidDel="001E2354">
          <w:rPr>
            <w:rFonts w:eastAsiaTheme="majorEastAsia" w:cstheme="majorBidi"/>
            <w:b w:val="0"/>
            <w:iCs w:val="0"/>
            <w:lang w:val="el-GR"/>
            <w:rPrChange w:id="7481" w:author="Στάθης Καπ" w:date="2023-02-28T07:52:00Z">
              <w:rPr>
                <w:b w:val="0"/>
                <w:iCs w:val="0"/>
              </w:rPr>
            </w:rPrChange>
          </w:rPr>
          <w:delInstrText xml:space="preserve"> \* </w:delInstrText>
        </w:r>
        <w:r w:rsidR="006F135B" w:rsidDel="001E2354">
          <w:delInstrText>ARABIC</w:delInstrText>
        </w:r>
        <w:r w:rsidR="006F135B" w:rsidRPr="0007513A" w:rsidDel="001E2354">
          <w:rPr>
            <w:rFonts w:eastAsiaTheme="majorEastAsia" w:cstheme="majorBidi"/>
            <w:b w:val="0"/>
            <w:iCs w:val="0"/>
            <w:lang w:val="el-GR"/>
            <w:rPrChange w:id="7482" w:author="Στάθης Καπ" w:date="2023-02-28T07:52:00Z">
              <w:rPr>
                <w:b w:val="0"/>
                <w:iCs w:val="0"/>
              </w:rPr>
            </w:rPrChange>
          </w:rPr>
          <w:delInstrText xml:space="preserve"> </w:delInstrText>
        </w:r>
        <w:r w:rsidR="006F135B" w:rsidDel="001E2354">
          <w:rPr>
            <w:rFonts w:eastAsiaTheme="majorEastAsia" w:cstheme="majorBidi"/>
          </w:rPr>
          <w:fldChar w:fldCharType="separate"/>
        </w:r>
        <w:r w:rsidR="001E2354" w:rsidRPr="0007513A" w:rsidDel="001E2354">
          <w:rPr>
            <w:rFonts w:eastAsiaTheme="majorEastAsia" w:cstheme="majorBidi"/>
            <w:b w:val="0"/>
            <w:iCs w:val="0"/>
            <w:noProof/>
            <w:lang w:val="el-GR"/>
            <w:rPrChange w:id="7483" w:author="Στάθης Καπ" w:date="2023-02-28T07:52:00Z">
              <w:rPr>
                <w:b w:val="0"/>
                <w:iCs w:val="0"/>
                <w:noProof/>
              </w:rPr>
            </w:rPrChange>
          </w:rPr>
          <w:delText>1</w:delText>
        </w:r>
        <w:r w:rsidR="006F135B" w:rsidDel="001E2354">
          <w:rPr>
            <w:rFonts w:eastAsiaTheme="majorEastAsia" w:cstheme="majorBidi"/>
            <w:noProof/>
          </w:rPr>
          <w:fldChar w:fldCharType="end"/>
        </w:r>
        <w:r w:rsidRPr="0007513A" w:rsidDel="001E2354">
          <w:rPr>
            <w:rFonts w:eastAsiaTheme="majorEastAsia" w:cstheme="majorBidi"/>
            <w:b w:val="0"/>
            <w:iCs w:val="0"/>
            <w:lang w:val="el-GR"/>
            <w:rPrChange w:id="7484" w:author="Στάθης Καπ" w:date="2023-02-28T07:52:00Z">
              <w:rPr>
                <w:b w:val="0"/>
                <w:iCs w:val="0"/>
              </w:rPr>
            </w:rPrChange>
          </w:rPr>
          <w:delText xml:space="preserve">: </w:delText>
        </w:r>
        <w:r w:rsidDel="001E2354">
          <w:delText>Cordeau</w:delText>
        </w:r>
        <w:r w:rsidRPr="0007513A" w:rsidDel="001E2354">
          <w:rPr>
            <w:rFonts w:eastAsiaTheme="majorEastAsia" w:cstheme="majorBidi"/>
            <w:b w:val="0"/>
            <w:iCs w:val="0"/>
            <w:lang w:val="el-GR"/>
            <w:rPrChange w:id="7485" w:author="Στάθης Καπ" w:date="2023-02-28T07:52:00Z">
              <w:rPr>
                <w:b w:val="0"/>
                <w:iCs w:val="0"/>
              </w:rPr>
            </w:rPrChange>
          </w:rPr>
          <w:delText xml:space="preserve"> </w:delText>
        </w:r>
        <w:r w:rsidDel="001E2354">
          <w:delText>instances</w:delText>
        </w:r>
        <w:r w:rsidRPr="0007513A" w:rsidDel="001E2354">
          <w:rPr>
            <w:rFonts w:eastAsiaTheme="majorEastAsia" w:cstheme="majorBidi"/>
            <w:b w:val="0"/>
            <w:iCs w:val="0"/>
            <w:lang w:val="el-GR"/>
            <w:rPrChange w:id="7486" w:author="Στάθης Καπ" w:date="2023-02-28T07:52:00Z">
              <w:rPr>
                <w:b w:val="0"/>
                <w:iCs w:val="0"/>
              </w:rPr>
            </w:rPrChange>
          </w:rPr>
          <w:delText xml:space="preserve"> </w:delText>
        </w:r>
        <w:r w:rsidDel="001E2354">
          <w:rPr>
            <w:lang w:val="el-GR"/>
          </w:rPr>
          <w:delText>για</w:delText>
        </w:r>
        <w:r w:rsidRPr="0007513A" w:rsidDel="001E2354">
          <w:rPr>
            <w:rFonts w:eastAsiaTheme="majorEastAsia" w:cstheme="majorBidi"/>
            <w:b w:val="0"/>
            <w:iCs w:val="0"/>
            <w:lang w:val="el-GR"/>
            <w:rPrChange w:id="7487" w:author="Στάθης Καπ" w:date="2023-02-28T07:52:00Z">
              <w:rPr>
                <w:b w:val="0"/>
                <w:iCs w:val="0"/>
              </w:rPr>
            </w:rPrChange>
          </w:rPr>
          <w:delText xml:space="preserve"> </w:delText>
        </w:r>
        <w:r w:rsidDel="001E2354">
          <w:delText>m</w:delText>
        </w:r>
        <w:r w:rsidRPr="0007513A" w:rsidDel="001E2354">
          <w:rPr>
            <w:rFonts w:eastAsiaTheme="majorEastAsia" w:cstheme="majorBidi"/>
            <w:b w:val="0"/>
            <w:iCs w:val="0"/>
            <w:lang w:val="el-GR"/>
            <w:rPrChange w:id="7488" w:author="Στάθης Καπ" w:date="2023-02-28T07:52:00Z">
              <w:rPr>
                <w:b w:val="0"/>
                <w:iCs w:val="0"/>
              </w:rPr>
            </w:rPrChange>
          </w:rPr>
          <w:delText>=1</w:delText>
        </w:r>
        <w:bookmarkStart w:id="7489" w:name="_Toc128497612"/>
        <w:bookmarkEnd w:id="7489"/>
      </w:del>
    </w:p>
    <w:p w14:paraId="367E3074" w14:textId="44F4ED4A" w:rsidR="00CE5D60" w:rsidRPr="00CE5D60" w:rsidRDefault="00CE5D60" w:rsidP="00CE5D60">
      <w:pPr>
        <w:rPr>
          <w:ins w:id="7490" w:author="Στάθης Καπ" w:date="2023-03-03T04:19:00Z"/>
          <w:lang w:val="el-GR"/>
          <w:rPrChange w:id="7491" w:author="Στάθης Καπ" w:date="2023-03-03T04:20:00Z">
            <w:rPr>
              <w:ins w:id="7492" w:author="Στάθης Καπ" w:date="2023-03-03T04:19:00Z"/>
            </w:rPr>
          </w:rPrChange>
        </w:rPr>
      </w:pPr>
    </w:p>
    <w:p w14:paraId="034009A7" w14:textId="30600FF6" w:rsidR="00CE5D60" w:rsidRDefault="00CE5D60" w:rsidP="00CE5D60">
      <w:pPr>
        <w:pStyle w:val="Heading2"/>
        <w:rPr>
          <w:ins w:id="7493" w:author="Στάθης Καπ" w:date="2023-03-03T04:20:00Z"/>
        </w:rPr>
      </w:pPr>
      <w:ins w:id="7494" w:author="Στάθης Καπ" w:date="2023-03-03T04:20:00Z">
        <w:r>
          <w:rPr>
            <w:lang w:val="el-GR"/>
          </w:rPr>
          <w:t xml:space="preserve">Σύγκριση αποτελεσμάτων για διαφορετικά </w:t>
        </w:r>
        <w:r>
          <w:t>S</w:t>
        </w:r>
      </w:ins>
    </w:p>
    <w:p w14:paraId="125EADC8" w14:textId="1E05D412" w:rsidR="00CE5D60" w:rsidRPr="00E02FF0" w:rsidRDefault="00E02FF0" w:rsidP="00CE5D60">
      <w:pPr>
        <w:rPr>
          <w:ins w:id="7495" w:author="Στάθης Καπ" w:date="2023-03-03T04:19:00Z"/>
          <w:lang w:val="el-GR"/>
          <w:rPrChange w:id="7496" w:author="Στάθης Καπ" w:date="2023-03-03T04:22:00Z">
            <w:rPr>
              <w:ins w:id="7497" w:author="Στάθης Καπ" w:date="2023-03-03T04:19:00Z"/>
            </w:rPr>
          </w:rPrChange>
        </w:rPr>
        <w:pPrChange w:id="7498" w:author="Στάθης Καπ" w:date="2023-03-03T04:19:00Z">
          <w:pPr>
            <w:pStyle w:val="Caption"/>
            <w:keepNext/>
          </w:pPr>
        </w:pPrChange>
      </w:pPr>
      <w:ins w:id="7499" w:author="Στάθης Καπ" w:date="2023-03-03T04:21:00Z">
        <w:r>
          <w:rPr>
            <w:lang w:val="el-GR"/>
          </w:rPr>
          <w:t xml:space="preserve">Η παράμετρος </w:t>
        </w:r>
        <w:r>
          <w:t>S</w:t>
        </w:r>
        <w:r>
          <w:rPr>
            <w:lang w:val="el-GR"/>
          </w:rPr>
          <w:t xml:space="preserve"> καθορίζει τον αριθμό </w:t>
        </w:r>
      </w:ins>
      <w:ins w:id="7500" w:author="Στάθης Καπ" w:date="2023-03-03T04:22:00Z">
        <w:r>
          <w:rPr>
            <w:lang w:val="el-GR"/>
          </w:rPr>
          <w:t xml:space="preserve">των </w:t>
        </w:r>
      </w:ins>
      <w:ins w:id="7501" w:author="Στάθης Καπ" w:date="2023-03-03T04:28:00Z">
        <w:r w:rsidR="0033527D">
          <w:rPr>
            <w:lang w:val="el-GR"/>
          </w:rPr>
          <w:t>υποπροβλημάτων που θα διαχωριστεί το αρχικό γράφημα</w:t>
        </w:r>
      </w:ins>
      <w:ins w:id="7502" w:author="Στάθης Καπ" w:date="2023-03-03T04:22:00Z">
        <w:r>
          <w:rPr>
            <w:lang w:val="el-GR"/>
          </w:rPr>
          <w:t xml:space="preserve">. </w:t>
        </w:r>
      </w:ins>
      <w:ins w:id="7503" w:author="Στάθης Καπ" w:date="2023-03-03T04:24:00Z">
        <w:r>
          <w:rPr>
            <w:lang w:val="el-GR"/>
          </w:rPr>
          <w:t xml:space="preserve">Εάν </w:t>
        </w:r>
      </w:ins>
      <w:ins w:id="7504" w:author="Στάθης Καπ" w:date="2023-03-03T04:23:00Z">
        <w:r>
          <w:rPr>
            <w:lang w:val="el-GR"/>
          </w:rPr>
          <w:t xml:space="preserve"> </w:t>
        </w:r>
        <w:r>
          <w:t>S</w:t>
        </w:r>
        <w:r w:rsidRPr="00E02FF0">
          <w:rPr>
            <w:lang w:val="el-GR"/>
            <w:rPrChange w:id="7505" w:author="Στάθης Καπ" w:date="2023-03-03T04:24:00Z">
              <w:rPr/>
            </w:rPrChange>
          </w:rPr>
          <w:t>=</w:t>
        </w:r>
        <w:r>
          <w:rPr>
            <w:lang w:val="el-GR"/>
          </w:rPr>
          <w:t>1, ο αλγόριθμος θα τρέξει ως ένας κανονικός</w:t>
        </w:r>
      </w:ins>
      <w:ins w:id="7506" w:author="Στάθης Καπ" w:date="2023-03-03T04:24:00Z">
        <w:r>
          <w:rPr>
            <w:lang w:val="el-GR"/>
          </w:rPr>
          <w:t xml:space="preserve"> αλγόριθμος</w:t>
        </w:r>
      </w:ins>
      <w:ins w:id="7507" w:author="Στάθης Καπ" w:date="2023-03-03T04:23:00Z">
        <w:r>
          <w:rPr>
            <w:lang w:val="el-GR"/>
          </w:rPr>
          <w:t xml:space="preserve"> </w:t>
        </w:r>
        <w:r>
          <w:t>ILS</w:t>
        </w:r>
        <w:r w:rsidRPr="00E02FF0">
          <w:rPr>
            <w:lang w:val="el-GR"/>
            <w:rPrChange w:id="7508" w:author="Στάθης Καπ" w:date="2023-03-03T04:24:00Z">
              <w:rPr/>
            </w:rPrChange>
          </w:rPr>
          <w:t xml:space="preserve"> </w:t>
        </w:r>
        <w:r>
          <w:rPr>
            <w:lang w:val="el-GR"/>
          </w:rPr>
          <w:t xml:space="preserve">για ένα </w:t>
        </w:r>
        <w:r>
          <w:t>rooted</w:t>
        </w:r>
        <w:r w:rsidRPr="00E02FF0">
          <w:rPr>
            <w:lang w:val="el-GR"/>
            <w:rPrChange w:id="7509" w:author="Στάθης Καπ" w:date="2023-03-03T04:24:00Z">
              <w:rPr/>
            </w:rPrChange>
          </w:rPr>
          <w:t xml:space="preserve"> </w:t>
        </w:r>
        <w:r>
          <w:t>TOPTW</w:t>
        </w:r>
      </w:ins>
      <w:ins w:id="7510" w:author="Στάθης Καπ" w:date="2023-03-03T04:24:00Z">
        <w:r>
          <w:rPr>
            <w:lang w:val="el-GR"/>
          </w:rPr>
          <w:t xml:space="preserve"> πρόβλημα.</w:t>
        </w:r>
        <w:r w:rsidR="001E7CC3">
          <w:rPr>
            <w:lang w:val="el-GR"/>
          </w:rPr>
          <w:t xml:space="preserve"> Στα παρακάτω αποτελέσματα, λοιπόν, συγκρίνεται ο </w:t>
        </w:r>
      </w:ins>
      <w:ins w:id="7511" w:author="Στάθης Καπ" w:date="2023-03-03T04:25:00Z">
        <w:r w:rsidR="001E7CC3">
          <w:rPr>
            <w:lang w:val="el-GR"/>
          </w:rPr>
          <w:t xml:space="preserve">υλοποιηθείς αλγόριθμος </w:t>
        </w:r>
        <w:r w:rsidR="001E7CC3">
          <w:t>ILS</w:t>
        </w:r>
      </w:ins>
      <w:ins w:id="7512" w:author="Στάθης Καπ" w:date="2023-03-03T04:27:00Z">
        <w:r w:rsidR="0033527D">
          <w:rPr>
            <w:lang w:val="el-GR"/>
          </w:rPr>
          <w:t xml:space="preserve"> για  </w:t>
        </w:r>
        <w:r w:rsidR="0033527D">
          <w:t>S</w:t>
        </w:r>
        <w:r w:rsidR="0033527D" w:rsidRPr="0033527D">
          <w:rPr>
            <w:lang w:val="el-GR"/>
            <w:rPrChange w:id="7513" w:author="Στάθης Καπ" w:date="2023-03-03T04:27:00Z">
              <w:rPr/>
            </w:rPrChange>
          </w:rPr>
          <w:t>=1</w:t>
        </w:r>
      </w:ins>
      <w:ins w:id="7514" w:author="Στάθης Καπ" w:date="2023-03-03T04:25:00Z">
        <w:r w:rsidR="001E7CC3" w:rsidRPr="001E7CC3">
          <w:rPr>
            <w:lang w:val="el-GR"/>
            <w:rPrChange w:id="7515" w:author="Στάθης Καπ" w:date="2023-03-03T04:25:00Z">
              <w:rPr/>
            </w:rPrChange>
          </w:rPr>
          <w:t xml:space="preserve"> </w:t>
        </w:r>
        <w:r w:rsidR="001E7CC3">
          <w:rPr>
            <w:lang w:val="el-GR"/>
          </w:rPr>
          <w:t>με τον αλγόριθμο</w:t>
        </w:r>
        <w:r w:rsidR="001E7CC3" w:rsidRPr="001E7CC3">
          <w:rPr>
            <w:lang w:val="el-GR"/>
            <w:rPrChange w:id="7516" w:author="Στάθης Καπ" w:date="2023-03-03T04:26:00Z">
              <w:rPr/>
            </w:rPrChange>
          </w:rPr>
          <w:t xml:space="preserve"> </w:t>
        </w:r>
        <w:r w:rsidR="001E7CC3">
          <w:t>ILS</w:t>
        </w:r>
        <w:r w:rsidR="001E7CC3" w:rsidRPr="001E7CC3">
          <w:rPr>
            <w:lang w:val="el-GR"/>
            <w:rPrChange w:id="7517" w:author="Στάθης Καπ" w:date="2023-03-03T04:26:00Z">
              <w:rPr/>
            </w:rPrChange>
          </w:rPr>
          <w:t xml:space="preserve"> </w:t>
        </w:r>
        <w:r w:rsidR="001E7CC3">
          <w:rPr>
            <w:lang w:val="el-GR"/>
          </w:rPr>
          <w:t xml:space="preserve">των </w:t>
        </w:r>
        <w:r w:rsidR="001E7CC3">
          <w:t>Vansteenwegen</w:t>
        </w:r>
        <w:r w:rsidR="001E7CC3" w:rsidRPr="001E7CC3">
          <w:rPr>
            <w:lang w:val="el-GR"/>
            <w:rPrChange w:id="7518" w:author="Στάθης Καπ" w:date="2023-03-03T04:26:00Z">
              <w:rPr/>
            </w:rPrChange>
          </w:rPr>
          <w:t xml:space="preserve"> </w:t>
        </w:r>
        <w:r w:rsidR="001E7CC3">
          <w:t>et</w:t>
        </w:r>
        <w:r w:rsidR="001E7CC3" w:rsidRPr="001E7CC3">
          <w:rPr>
            <w:lang w:val="el-GR"/>
            <w:rPrChange w:id="7519" w:author="Στάθης Καπ" w:date="2023-03-03T04:26:00Z">
              <w:rPr/>
            </w:rPrChange>
          </w:rPr>
          <w:t xml:space="preserve"> </w:t>
        </w:r>
        <w:r w:rsidR="001E7CC3">
          <w:t>al</w:t>
        </w:r>
        <w:r w:rsidR="001E7CC3" w:rsidRPr="001E7CC3">
          <w:rPr>
            <w:lang w:val="el-GR"/>
            <w:rPrChange w:id="7520" w:author="Στάθης Καπ" w:date="2023-03-03T04:26:00Z">
              <w:rPr/>
            </w:rPrChange>
          </w:rPr>
          <w:t>.</w:t>
        </w:r>
        <w:r w:rsidR="001E7CC3">
          <w:rPr>
            <w:lang w:val="el-GR"/>
          </w:rPr>
          <w:t>(2009)</w:t>
        </w:r>
      </w:ins>
      <w:ins w:id="7521" w:author="Στάθης Καπ" w:date="2023-03-03T04:27:00Z">
        <w:r w:rsidR="0033527D">
          <w:rPr>
            <w:lang w:val="el-GR"/>
          </w:rPr>
          <w:t xml:space="preserve"> </w:t>
        </w:r>
      </w:ins>
      <w:ins w:id="7522" w:author="Στάθης Καπ" w:date="2023-03-03T04:26:00Z">
        <w:r w:rsidR="0033527D">
          <w:rPr>
            <w:lang w:val="el-GR"/>
          </w:rPr>
          <w:t>στην ποιότητα των λύσεων</w:t>
        </w:r>
      </w:ins>
      <w:ins w:id="7523" w:author="Στάθης Καπ" w:date="2023-03-03T04:31:00Z">
        <w:r w:rsidR="0033527D">
          <w:rPr>
            <w:lang w:val="el-GR"/>
          </w:rPr>
          <w:t xml:space="preserve">, καθώς συγκρίνεται </w:t>
        </w:r>
      </w:ins>
      <w:ins w:id="7524" w:author="Στάθης Καπ" w:date="2023-03-03T04:32:00Z">
        <w:r w:rsidR="0033527D">
          <w:rPr>
            <w:lang w:val="el-GR"/>
          </w:rPr>
          <w:t>και με τις περιπτώ</w:t>
        </w:r>
      </w:ins>
      <w:ins w:id="7525" w:author="Στάθης Καπ" w:date="2023-03-03T04:33:00Z">
        <w:r w:rsidR="0033527D">
          <w:rPr>
            <w:lang w:val="el-GR"/>
          </w:rPr>
          <w:t>σεις</w:t>
        </w:r>
      </w:ins>
      <w:ins w:id="7526" w:author="Στάθης Καπ" w:date="2023-03-03T04:32:00Z">
        <w:r w:rsidR="0033527D">
          <w:rPr>
            <w:lang w:val="el-GR"/>
          </w:rPr>
          <w:t xml:space="preserve"> όπου το γράφημα χωρίζεται σε 2, 3 ή 4 υποδιαστήματα.</w:t>
        </w:r>
      </w:ins>
    </w:p>
    <w:p w14:paraId="5799E7EC" w14:textId="77777777" w:rsidR="00C3762F" w:rsidRPr="0007513A" w:rsidDel="001E2354" w:rsidRDefault="00C3762F">
      <w:pPr>
        <w:pStyle w:val="Heading2"/>
        <w:rPr>
          <w:del w:id="7527" w:author="Στάθης Καπ" w:date="2023-02-27T01:59:00Z"/>
          <w:lang w:val="el-GR"/>
          <w:rPrChange w:id="7528" w:author="Στάθης Καπ" w:date="2023-02-28T07:52:00Z">
            <w:rPr>
              <w:del w:id="7529" w:author="Στάθης Καπ" w:date="2023-02-27T01:59:00Z"/>
            </w:rPr>
          </w:rPrChange>
        </w:rPr>
        <w:pPrChange w:id="7530" w:author="Στάθης Καπ" w:date="2023-02-28T16:55:00Z">
          <w:pPr/>
        </w:pPrChange>
      </w:pPr>
      <w:bookmarkStart w:id="7531" w:name="_Toc128497613"/>
      <w:bookmarkEnd w:id="7531"/>
    </w:p>
    <w:p w14:paraId="51E46A0B" w14:textId="32768ED8" w:rsidR="00C3762F" w:rsidRPr="0007513A" w:rsidDel="001E2354" w:rsidRDefault="00C3762F">
      <w:pPr>
        <w:pStyle w:val="Heading2"/>
        <w:rPr>
          <w:del w:id="7532" w:author="Στάθης Καπ" w:date="2023-02-27T01:59:00Z"/>
          <w:rFonts w:ascii="Arial" w:hAnsi="Arial"/>
          <w:b/>
          <w:iCs/>
          <w:color w:val="44546A" w:themeColor="text2"/>
          <w:sz w:val="18"/>
          <w:szCs w:val="18"/>
          <w:lang w:val="el-GR"/>
          <w:rPrChange w:id="7533" w:author="Στάθης Καπ" w:date="2023-02-28T07:52:00Z">
            <w:rPr>
              <w:del w:id="7534" w:author="Στάθης Καπ" w:date="2023-02-27T01:59:00Z"/>
            </w:rPr>
          </w:rPrChange>
        </w:rPr>
        <w:pPrChange w:id="7535" w:author="Στάθης Καπ" w:date="2023-02-28T16:55:00Z">
          <w:pPr/>
        </w:pPrChange>
      </w:pPr>
      <w:del w:id="7536" w:author="Στάθης Καπ" w:date="2023-02-27T01:59:00Z">
        <w:r w:rsidDel="001E2354">
          <w:delText>Table</w:delText>
        </w:r>
        <w:r w:rsidRPr="0007513A" w:rsidDel="001E2354">
          <w:rPr>
            <w:rFonts w:ascii="Arial" w:hAnsi="Arial"/>
            <w:b/>
            <w:iCs/>
            <w:color w:val="44546A" w:themeColor="text2"/>
            <w:sz w:val="18"/>
            <w:szCs w:val="18"/>
            <w:lang w:val="el-GR"/>
            <w:rPrChange w:id="7537" w:author="Στάθης Καπ" w:date="2023-02-28T07:52:00Z">
              <w:rPr/>
            </w:rPrChange>
          </w:rPr>
          <w:delText xml:space="preserve"> 3: </w:delText>
        </w:r>
        <w:r w:rsidDel="001E2354">
          <w:delText>Cordeau</w:delText>
        </w:r>
        <w:r w:rsidRPr="0007513A" w:rsidDel="001E2354">
          <w:rPr>
            <w:rFonts w:ascii="Arial" w:hAnsi="Arial"/>
            <w:b/>
            <w:iCs/>
            <w:color w:val="44546A" w:themeColor="text2"/>
            <w:sz w:val="18"/>
            <w:szCs w:val="18"/>
            <w:lang w:val="el-GR"/>
            <w:rPrChange w:id="7538" w:author="Στάθης Καπ" w:date="2023-02-28T07:52:00Z">
              <w:rPr/>
            </w:rPrChange>
          </w:rPr>
          <w:delText xml:space="preserve"> </w:delText>
        </w:r>
        <w:r w:rsidDel="001E2354">
          <w:delText>instances</w:delText>
        </w:r>
        <w:r w:rsidRPr="0007513A" w:rsidDel="001E2354">
          <w:rPr>
            <w:rFonts w:ascii="Arial" w:hAnsi="Arial"/>
            <w:b/>
            <w:iCs/>
            <w:color w:val="44546A" w:themeColor="text2"/>
            <w:sz w:val="18"/>
            <w:szCs w:val="18"/>
            <w:lang w:val="el-GR"/>
            <w:rPrChange w:id="7539" w:author="Στάθης Καπ" w:date="2023-02-28T07:52:00Z">
              <w:rPr/>
            </w:rPrChange>
          </w:rPr>
          <w:delText xml:space="preserve"> </w:delText>
        </w:r>
        <w:r w:rsidDel="001E2354">
          <w:rPr>
            <w:lang w:val="el-GR"/>
          </w:rPr>
          <w:delText>για</w:delText>
        </w:r>
        <w:r w:rsidRPr="0007513A" w:rsidDel="001E2354">
          <w:rPr>
            <w:rFonts w:ascii="Arial" w:hAnsi="Arial"/>
            <w:b/>
            <w:iCs/>
            <w:color w:val="44546A" w:themeColor="text2"/>
            <w:sz w:val="18"/>
            <w:szCs w:val="18"/>
            <w:lang w:val="el-GR"/>
            <w:rPrChange w:id="7540" w:author="Στάθης Καπ" w:date="2023-02-28T07:52:00Z">
              <w:rPr>
                <w:lang w:val="el-GR"/>
              </w:rPr>
            </w:rPrChange>
          </w:rPr>
          <w:delText xml:space="preserve"> </w:delText>
        </w:r>
        <w:r w:rsidDel="001E2354">
          <w:delText>m</w:delText>
        </w:r>
        <w:r w:rsidRPr="0007513A" w:rsidDel="001E2354">
          <w:rPr>
            <w:rFonts w:ascii="Arial" w:hAnsi="Arial"/>
            <w:b/>
            <w:iCs/>
            <w:color w:val="44546A" w:themeColor="text2"/>
            <w:sz w:val="18"/>
            <w:szCs w:val="18"/>
            <w:lang w:val="el-GR"/>
            <w:rPrChange w:id="7541" w:author="Στάθης Καπ" w:date="2023-02-28T07:52:00Z">
              <w:rPr/>
            </w:rPrChange>
          </w:rPr>
          <w:delText>=4</w:delText>
        </w:r>
        <w:bookmarkStart w:id="7542" w:name="_Toc128497614"/>
        <w:bookmarkEnd w:id="7542"/>
      </w:del>
    </w:p>
    <w:p w14:paraId="03DF4B82" w14:textId="16C34A80" w:rsidR="003603A8" w:rsidRPr="0007513A" w:rsidDel="001E2354" w:rsidRDefault="00833224">
      <w:pPr>
        <w:pStyle w:val="Heading2"/>
        <w:rPr>
          <w:del w:id="7543" w:author="Στάθης Καπ" w:date="2023-02-27T02:00:00Z"/>
          <w:rFonts w:ascii="Arial" w:hAnsi="Arial"/>
          <w:b/>
          <w:iCs/>
          <w:color w:val="44546A" w:themeColor="text2"/>
          <w:sz w:val="18"/>
          <w:szCs w:val="18"/>
          <w:lang w:val="el-GR"/>
          <w:rPrChange w:id="7544" w:author="Στάθης Καπ" w:date="2023-02-28T07:52:00Z">
            <w:rPr>
              <w:del w:id="7545" w:author="Στάθης Καπ" w:date="2023-02-27T02:00:00Z"/>
            </w:rPr>
          </w:rPrChange>
        </w:rPr>
        <w:pPrChange w:id="7546" w:author="Στάθης Καπ" w:date="2023-02-28T16:55:00Z">
          <w:pPr/>
        </w:pPrChange>
      </w:pPr>
      <w:del w:id="7547" w:author="Στάθης Καπ" w:date="2023-02-26T20:57:00Z">
        <w:r w:rsidRPr="0007513A" w:rsidDel="003603A8">
          <w:rPr>
            <w:rFonts w:ascii="Arial" w:hAnsi="Arial"/>
            <w:b/>
            <w:iCs/>
            <w:color w:val="44546A" w:themeColor="text2"/>
            <w:sz w:val="18"/>
            <w:szCs w:val="18"/>
            <w:lang w:val="el-GR"/>
            <w:rPrChange w:id="7548" w:author="Στάθης Καπ" w:date="2023-02-28T07:52:00Z">
              <w:rPr/>
            </w:rPrChange>
          </w:rPr>
          <w:br w:type="page"/>
        </w:r>
      </w:del>
    </w:p>
    <w:p w14:paraId="54E9A274" w14:textId="66E7A507" w:rsidR="008E010E" w:rsidRPr="0007513A" w:rsidDel="006D6DCE" w:rsidRDefault="008E010E">
      <w:pPr>
        <w:pStyle w:val="Heading2"/>
        <w:rPr>
          <w:del w:id="7549" w:author="Στάθης Καπ" w:date="2023-02-27T00:06:00Z"/>
          <w:lang w:val="el-GR"/>
          <w:rPrChange w:id="7550" w:author="Στάθης Καπ" w:date="2023-02-28T07:52:00Z">
            <w:rPr>
              <w:del w:id="7551" w:author="Στάθης Καπ" w:date="2023-02-27T00:06:00Z"/>
            </w:rPr>
          </w:rPrChange>
        </w:rPr>
        <w:pPrChange w:id="7552" w:author="Στάθης Καπ" w:date="2023-02-28T16:55:00Z">
          <w:pPr/>
        </w:pPrChange>
      </w:pPr>
      <w:del w:id="7553" w:author="Στάθης Καπ" w:date="2023-02-27T00:06:00Z">
        <w:r w:rsidDel="006D6DCE">
          <w:delText>Case</w:delText>
        </w:r>
        <w:r w:rsidRPr="0007513A" w:rsidDel="006D6DCE">
          <w:rPr>
            <w:lang w:val="el-GR"/>
            <w:rPrChange w:id="7554" w:author="Στάθης Καπ" w:date="2023-02-28T07:52:00Z">
              <w:rPr/>
            </w:rPrChange>
          </w:rPr>
          <w:delText xml:space="preserve"> </w:delText>
        </w:r>
        <w:r w:rsidDel="006D6DCE">
          <w:delText>C</w:delText>
        </w:r>
        <w:r w:rsidRPr="0007513A" w:rsidDel="006D6DCE">
          <w:rPr>
            <w:lang w:val="el-GR"/>
            <w:rPrChange w:id="7555" w:author="Στάθης Καπ" w:date="2023-02-28T07:52:00Z">
              <w:rPr/>
            </w:rPrChange>
          </w:rPr>
          <w:delText>:</w:delText>
        </w:r>
        <w:bookmarkStart w:id="7556" w:name="_Toc128497615"/>
        <w:bookmarkEnd w:id="7556"/>
      </w:del>
    </w:p>
    <w:p w14:paraId="4B4CBA3F" w14:textId="6D5C20FC" w:rsidR="008E010E" w:rsidRPr="0007513A" w:rsidDel="006D6DCE" w:rsidRDefault="008E010E">
      <w:pPr>
        <w:pStyle w:val="Heading2"/>
        <w:rPr>
          <w:del w:id="7557" w:author="Στάθης Καπ" w:date="2023-02-27T00:06:00Z"/>
          <w:lang w:val="el-GR"/>
          <w:rPrChange w:id="7558" w:author="Στάθης Καπ" w:date="2023-02-28T07:52:00Z">
            <w:rPr>
              <w:del w:id="7559" w:author="Στάθης Καπ" w:date="2023-02-27T00:06:00Z"/>
            </w:rPr>
          </w:rPrChange>
        </w:rPr>
        <w:pPrChange w:id="7560" w:author="Στάθης Καπ" w:date="2023-02-28T16:55:00Z">
          <w:pPr>
            <w:pStyle w:val="ListParagraph"/>
            <w:numPr>
              <w:numId w:val="44"/>
            </w:numPr>
            <w:ind w:hanging="360"/>
          </w:pPr>
        </w:pPrChange>
      </w:pPr>
      <w:del w:id="7561" w:author="Στάθης Καπ" w:date="2023-02-27T00:06:00Z">
        <w:r w:rsidDel="006D6DCE">
          <w:delText>Perturbation</w:delText>
        </w:r>
        <w:r w:rsidRPr="0007513A" w:rsidDel="006D6DCE">
          <w:rPr>
            <w:lang w:val="el-GR"/>
            <w:rPrChange w:id="7562" w:author="Στάθης Καπ" w:date="2023-02-28T07:52:00Z">
              <w:rPr/>
            </w:rPrChange>
          </w:rPr>
          <w:delText xml:space="preserve">: </w:delText>
        </w:r>
        <w:r w:rsidDel="006D6DCE">
          <w:delText>Shake</w:delText>
        </w:r>
        <w:bookmarkStart w:id="7563" w:name="_Toc128497616"/>
        <w:bookmarkEnd w:id="7563"/>
      </w:del>
    </w:p>
    <w:p w14:paraId="6394D28F" w14:textId="429C1B4C" w:rsidR="008E010E" w:rsidRPr="0007513A" w:rsidDel="006D6DCE" w:rsidRDefault="008E010E">
      <w:pPr>
        <w:pStyle w:val="Heading2"/>
        <w:rPr>
          <w:del w:id="7564" w:author="Στάθης Καπ" w:date="2023-02-27T00:06:00Z"/>
          <w:lang w:val="el-GR"/>
          <w:rPrChange w:id="7565" w:author="Στάθης Καπ" w:date="2023-02-28T07:52:00Z">
            <w:rPr>
              <w:del w:id="7566" w:author="Στάθης Καπ" w:date="2023-02-27T00:06:00Z"/>
            </w:rPr>
          </w:rPrChange>
        </w:rPr>
        <w:pPrChange w:id="7567" w:author="Στάθης Καπ" w:date="2023-02-28T16:55:00Z">
          <w:pPr>
            <w:pStyle w:val="ListParagraph"/>
            <w:numPr>
              <w:numId w:val="44"/>
            </w:numPr>
            <w:ind w:hanging="360"/>
          </w:pPr>
        </w:pPrChange>
      </w:pPr>
      <w:del w:id="7568" w:author="Στάθης Καπ" w:date="2023-02-27T00:06:00Z">
        <w:r w:rsidDel="006D6DCE">
          <w:delText>Split</w:delText>
        </w:r>
        <w:r w:rsidRPr="0007513A" w:rsidDel="006D6DCE">
          <w:rPr>
            <w:lang w:val="el-GR"/>
            <w:rPrChange w:id="7569" w:author="Στάθης Καπ" w:date="2023-02-28T07:52:00Z">
              <w:rPr/>
            </w:rPrChange>
          </w:rPr>
          <w:delText xml:space="preserve">: </w:delText>
        </w:r>
        <w:r w:rsidDel="006D6DCE">
          <w:delText>At</w:delText>
        </w:r>
        <w:r w:rsidRPr="0007513A" w:rsidDel="006D6DCE">
          <w:rPr>
            <w:lang w:val="el-GR"/>
            <w:rPrChange w:id="7570" w:author="Στάθης Καπ" w:date="2023-02-28T07:52:00Z">
              <w:rPr/>
            </w:rPrChange>
          </w:rPr>
          <w:delText xml:space="preserve"> </w:delText>
        </w:r>
        <w:r w:rsidDel="006D6DCE">
          <w:delText>each</w:delText>
        </w:r>
        <w:r w:rsidRPr="0007513A" w:rsidDel="006D6DCE">
          <w:rPr>
            <w:lang w:val="el-GR"/>
            <w:rPrChange w:id="7571" w:author="Στάθης Καπ" w:date="2023-02-28T07:52:00Z">
              <w:rPr/>
            </w:rPrChange>
          </w:rPr>
          <w:delText xml:space="preserve"> </w:delText>
        </w:r>
        <w:r w:rsidDel="006D6DCE">
          <w:delText>iteration</w:delText>
        </w:r>
        <w:bookmarkStart w:id="7572" w:name="_Toc128497617"/>
        <w:bookmarkEnd w:id="7572"/>
      </w:del>
    </w:p>
    <w:p w14:paraId="34A2F035" w14:textId="2959319E" w:rsidR="00BB05AC" w:rsidRDefault="008E010E" w:rsidP="00BB05AC">
      <w:pPr>
        <w:pStyle w:val="Caption"/>
        <w:keepNext/>
        <w:spacing w:after="0"/>
        <w:rPr>
          <w:ins w:id="7573" w:author="Στάθης Καπ" w:date="2023-03-03T03:33:00Z"/>
        </w:rPr>
        <w:pPrChange w:id="7574" w:author="Στάθης Καπ" w:date="2023-03-03T03:33:00Z">
          <w:pPr/>
        </w:pPrChange>
      </w:pPr>
      <w:del w:id="7575" w:author="Στάθης Καπ" w:date="2023-02-27T00:06:00Z">
        <w:r w:rsidDel="006D6DCE">
          <w:delText>Registry</w:delText>
        </w:r>
        <w:r w:rsidRPr="0007513A" w:rsidDel="006D6DCE">
          <w:rPr>
            <w:rFonts w:ascii="Arial Black" w:eastAsiaTheme="majorEastAsia" w:hAnsi="Arial Black" w:cstheme="majorBidi"/>
            <w:color w:val="000000" w:themeColor="text1"/>
            <w:szCs w:val="26"/>
            <w:lang w:val="el-GR"/>
            <w:rPrChange w:id="7576" w:author="Στάθης Καπ" w:date="2023-02-28T07:52:00Z">
              <w:rPr/>
            </w:rPrChange>
          </w:rPr>
          <w:delText xml:space="preserve">: </w:delText>
        </w:r>
        <w:r w:rsidDel="006D6DCE">
          <w:delText>No</w:delText>
        </w:r>
      </w:del>
      <w:bookmarkStart w:id="7577" w:name="_Toc128497618"/>
      <w:bookmarkEnd w:id="7577"/>
      <w:ins w:id="7578" w:author="Στάθης Καπ" w:date="2023-03-03T03:33:00Z">
        <w:r w:rsidR="00BB05AC">
          <w:t xml:space="preserve">Πίνακας </w:t>
        </w:r>
      </w:ins>
      <w:ins w:id="7579" w:author="Στάθης Καπ" w:date="2023-03-03T04:02:00Z">
        <w:r w:rsidR="00F665AE">
          <w:fldChar w:fldCharType="begin"/>
        </w:r>
        <w:r w:rsidR="00F665AE">
          <w:instrText xml:space="preserve"> STYLEREF 1 \s </w:instrText>
        </w:r>
      </w:ins>
      <w:r w:rsidR="00F665AE">
        <w:fldChar w:fldCharType="separate"/>
      </w:r>
      <w:r w:rsidR="00F665AE">
        <w:rPr>
          <w:noProof/>
        </w:rPr>
        <w:t>5</w:t>
      </w:r>
      <w:ins w:id="7580" w:author="Στάθης Καπ" w:date="2023-03-03T04:02:00Z">
        <w:r w:rsidR="00F665AE">
          <w:fldChar w:fldCharType="end"/>
        </w:r>
        <w:r w:rsidR="00F665AE">
          <w:noBreakHyphen/>
        </w:r>
        <w:r w:rsidR="00F665AE">
          <w:fldChar w:fldCharType="begin"/>
        </w:r>
        <w:r w:rsidR="00F665AE">
          <w:instrText xml:space="preserve"> SEQ Πίνακας \* ARABIC \s 1 </w:instrText>
        </w:r>
      </w:ins>
      <w:r w:rsidR="00F665AE">
        <w:fldChar w:fldCharType="separate"/>
      </w:r>
      <w:ins w:id="7581" w:author="Στάθης Καπ" w:date="2023-03-03T04:02:00Z">
        <w:r w:rsidR="00F665AE">
          <w:rPr>
            <w:noProof/>
          </w:rPr>
          <w:t>1</w:t>
        </w:r>
        <w:r w:rsidR="00F665AE">
          <w:fldChar w:fldCharType="end"/>
        </w:r>
      </w:ins>
      <w:ins w:id="7582" w:author="Στάθης Καπ" w:date="2023-03-03T03:33:00Z">
        <w:r w:rsidR="00BB05AC">
          <w:t>: m=1 Cordeau</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Change w:id="7583" w:author="Στάθης Καπ" w:date="2023-03-03T03:35:00Z">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7584">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AC6F02" w14:paraId="2CDC5DE0" w14:textId="77777777" w:rsidTr="00592E0A">
        <w:trPr>
          <w:ins w:id="7585" w:author="Στάθης Καπ" w:date="2023-02-26T20:58:00Z"/>
        </w:trPr>
        <w:tc>
          <w:tcPr>
            <w:tcW w:w="515" w:type="dxa"/>
            <w:tcBorders>
              <w:top w:val="single" w:sz="4" w:space="0" w:color="auto"/>
              <w:bottom w:val="single" w:sz="4" w:space="0" w:color="auto"/>
              <w:right w:val="nil"/>
            </w:tcBorders>
            <w:shd w:val="clear" w:color="auto" w:fill="E7E6E6" w:themeFill="background2"/>
            <w:vAlign w:val="center"/>
            <w:tcPrChange w:id="7586" w:author="Στάθης Καπ" w:date="2023-03-03T03:35:00Z">
              <w:tcPr>
                <w:tcW w:w="515" w:type="dxa"/>
                <w:tcBorders>
                  <w:top w:val="single" w:sz="4" w:space="0" w:color="auto"/>
                  <w:bottom w:val="single" w:sz="4" w:space="0" w:color="auto"/>
                  <w:right w:val="nil"/>
                </w:tcBorders>
                <w:vAlign w:val="center"/>
              </w:tcPr>
            </w:tcPrChange>
          </w:tcPr>
          <w:p w14:paraId="5458B16C" w14:textId="77777777" w:rsidR="00AC6F02" w:rsidRPr="00AC6F02" w:rsidRDefault="00AC6F02">
            <w:pPr>
              <w:jc w:val="center"/>
              <w:rPr>
                <w:ins w:id="7587" w:author="Στάθης Καπ" w:date="2023-02-26T20:58:00Z"/>
                <w:sz w:val="16"/>
                <w:szCs w:val="16"/>
                <w:rPrChange w:id="7588" w:author="Στάθης Καπ" w:date="2023-03-03T03:18:00Z">
                  <w:rPr>
                    <w:ins w:id="7589" w:author="Στάθης Καπ" w:date="2023-02-26T20:58:00Z"/>
                    <w:sz w:val="18"/>
                    <w:szCs w:val="18"/>
                  </w:rPr>
                </w:rPrChange>
              </w:rPr>
              <w:pPrChange w:id="7590" w:author="Στάθης Καπ" w:date="2023-02-26T21:00:00Z">
                <w:pPr/>
              </w:pPrChange>
            </w:pPr>
          </w:p>
        </w:tc>
        <w:tc>
          <w:tcPr>
            <w:tcW w:w="560" w:type="dxa"/>
            <w:tcBorders>
              <w:top w:val="single" w:sz="4" w:space="0" w:color="auto"/>
              <w:left w:val="nil"/>
              <w:bottom w:val="single" w:sz="4" w:space="0" w:color="auto"/>
            </w:tcBorders>
            <w:shd w:val="clear" w:color="auto" w:fill="E7E6E6" w:themeFill="background2"/>
            <w:vAlign w:val="center"/>
            <w:tcPrChange w:id="7591" w:author="Στάθης Καπ" w:date="2023-03-03T03:35:00Z">
              <w:tcPr>
                <w:tcW w:w="560" w:type="dxa"/>
                <w:tcBorders>
                  <w:top w:val="single" w:sz="4" w:space="0" w:color="auto"/>
                  <w:left w:val="nil"/>
                  <w:bottom w:val="single" w:sz="4" w:space="0" w:color="auto"/>
                </w:tcBorders>
                <w:vAlign w:val="center"/>
              </w:tcPr>
            </w:tcPrChange>
          </w:tcPr>
          <w:p w14:paraId="699B5EFD" w14:textId="3C95DCD5" w:rsidR="00AC6F02" w:rsidRPr="00AC6F02" w:rsidRDefault="00AC6F02">
            <w:pPr>
              <w:jc w:val="center"/>
              <w:rPr>
                <w:ins w:id="7592" w:author="Στάθης Καπ" w:date="2023-02-26T20:58:00Z"/>
                <w:rFonts w:cstheme="minorHAnsi"/>
                <w:sz w:val="16"/>
                <w:szCs w:val="16"/>
                <w:rPrChange w:id="7593" w:author="Στάθης Καπ" w:date="2023-03-03T03:18:00Z">
                  <w:rPr>
                    <w:ins w:id="7594" w:author="Στάθης Καπ" w:date="2023-02-26T20:58:00Z"/>
                  </w:rPr>
                </w:rPrChange>
              </w:rPr>
              <w:pPrChange w:id="7595" w:author="Στάθης Καπ" w:date="2023-02-26T21:00:00Z">
                <w:pPr/>
              </w:pPrChange>
            </w:pPr>
            <w:ins w:id="7596" w:author="Στάθης Καπ" w:date="2023-02-26T20:59:00Z">
              <w:r w:rsidRPr="00AC6F02">
                <w:rPr>
                  <w:rFonts w:cstheme="minorHAnsi"/>
                  <w:sz w:val="16"/>
                  <w:szCs w:val="16"/>
                  <w:rPrChange w:id="7597" w:author="Στάθης Καπ" w:date="2023-03-03T03:18:00Z">
                    <w:rPr/>
                  </w:rPrChange>
                </w:rPr>
                <w:t>BK</w:t>
              </w:r>
            </w:ins>
          </w:p>
        </w:tc>
        <w:tc>
          <w:tcPr>
            <w:tcW w:w="855" w:type="dxa"/>
            <w:tcBorders>
              <w:top w:val="single" w:sz="4" w:space="0" w:color="auto"/>
              <w:bottom w:val="single" w:sz="4" w:space="0" w:color="auto"/>
            </w:tcBorders>
            <w:shd w:val="clear" w:color="auto" w:fill="E7E6E6" w:themeFill="background2"/>
            <w:vAlign w:val="center"/>
            <w:tcPrChange w:id="7598" w:author="Στάθης Καπ" w:date="2023-03-03T03:35:00Z">
              <w:tcPr>
                <w:tcW w:w="855" w:type="dxa"/>
                <w:tcBorders>
                  <w:top w:val="single" w:sz="4" w:space="0" w:color="auto"/>
                  <w:bottom w:val="single" w:sz="4" w:space="0" w:color="auto"/>
                </w:tcBorders>
                <w:vAlign w:val="center"/>
              </w:tcPr>
            </w:tcPrChange>
          </w:tcPr>
          <w:p w14:paraId="0897F930" w14:textId="1416C0CD" w:rsidR="00AC6F02" w:rsidRPr="00AC6F02" w:rsidRDefault="00AC6F02">
            <w:pPr>
              <w:jc w:val="center"/>
              <w:rPr>
                <w:ins w:id="7599" w:author="Στάθης Καπ" w:date="2023-02-26T20:58:00Z"/>
                <w:rFonts w:cstheme="minorHAnsi"/>
                <w:sz w:val="16"/>
                <w:szCs w:val="16"/>
                <w:rPrChange w:id="7600" w:author="Στάθης Καπ" w:date="2023-03-03T03:18:00Z">
                  <w:rPr>
                    <w:ins w:id="7601" w:author="Στάθης Καπ" w:date="2023-02-26T20:58:00Z"/>
                  </w:rPr>
                </w:rPrChange>
              </w:rPr>
              <w:pPrChange w:id="7602" w:author="Στάθης Καπ" w:date="2023-02-26T21:00:00Z">
                <w:pPr/>
              </w:pPrChange>
            </w:pPr>
            <w:ins w:id="7603" w:author="Στάθης Καπ" w:date="2023-03-03T01:40:00Z">
              <w:r w:rsidRPr="00AC6F02">
                <w:rPr>
                  <w:rFonts w:cstheme="minorHAnsi"/>
                  <w:sz w:val="16"/>
                  <w:szCs w:val="16"/>
                </w:rPr>
                <w:t>ILS (</w:t>
              </w:r>
            </w:ins>
            <w:ins w:id="7604" w:author="Στάθης Καπ" w:date="2023-02-26T20:59:00Z">
              <w:r w:rsidRPr="00AC6F02">
                <w:rPr>
                  <w:rFonts w:cstheme="minorHAnsi"/>
                  <w:sz w:val="16"/>
                  <w:szCs w:val="16"/>
                  <w:rPrChange w:id="7605" w:author="Στάθης Καπ" w:date="2023-03-03T03:18:00Z">
                    <w:rPr/>
                  </w:rPrChange>
                </w:rPr>
                <w:t>2009)</w:t>
              </w:r>
            </w:ins>
          </w:p>
        </w:tc>
        <w:tc>
          <w:tcPr>
            <w:tcW w:w="1834" w:type="dxa"/>
            <w:gridSpan w:val="3"/>
            <w:tcBorders>
              <w:top w:val="single" w:sz="4" w:space="0" w:color="auto"/>
              <w:bottom w:val="single" w:sz="4" w:space="0" w:color="auto"/>
            </w:tcBorders>
            <w:shd w:val="clear" w:color="auto" w:fill="E7E6E6" w:themeFill="background2"/>
            <w:vAlign w:val="center"/>
            <w:tcPrChange w:id="7606" w:author="Στάθης Καπ" w:date="2023-03-03T03:35:00Z">
              <w:tcPr>
                <w:tcW w:w="1834" w:type="dxa"/>
                <w:gridSpan w:val="3"/>
                <w:tcBorders>
                  <w:top w:val="single" w:sz="4" w:space="0" w:color="auto"/>
                  <w:bottom w:val="single" w:sz="4" w:space="0" w:color="auto"/>
                </w:tcBorders>
                <w:vAlign w:val="center"/>
              </w:tcPr>
            </w:tcPrChange>
          </w:tcPr>
          <w:p w14:paraId="006B5620" w14:textId="5F27BABE" w:rsidR="00AC6F02" w:rsidRPr="00AC6F02" w:rsidRDefault="00AC6F02">
            <w:pPr>
              <w:jc w:val="center"/>
              <w:rPr>
                <w:ins w:id="7607" w:author="Στάθης Καπ" w:date="2023-02-26T20:58:00Z"/>
                <w:rFonts w:cstheme="minorHAnsi"/>
                <w:sz w:val="16"/>
                <w:szCs w:val="16"/>
                <w:rPrChange w:id="7608" w:author="Στάθης Καπ" w:date="2023-03-03T03:18:00Z">
                  <w:rPr>
                    <w:ins w:id="7609" w:author="Στάθης Καπ" w:date="2023-02-26T20:58:00Z"/>
                  </w:rPr>
                </w:rPrChange>
              </w:rPr>
              <w:pPrChange w:id="7610" w:author="Στάθης Καπ" w:date="2023-02-26T21:00:00Z">
                <w:pPr/>
              </w:pPrChange>
            </w:pPr>
            <w:ins w:id="7611" w:author="Στάθης Καπ" w:date="2023-02-26T20:59:00Z">
              <w:r w:rsidRPr="00AC6F02">
                <w:rPr>
                  <w:rFonts w:cstheme="minorHAnsi"/>
                  <w:sz w:val="16"/>
                  <w:szCs w:val="16"/>
                  <w:rPrChange w:id="7612" w:author="Στάθης Καπ" w:date="2023-03-03T03:18:00Z">
                    <w:rPr/>
                  </w:rPrChange>
                </w:rPr>
                <w:t>S=1</w:t>
              </w:r>
            </w:ins>
          </w:p>
        </w:tc>
        <w:tc>
          <w:tcPr>
            <w:tcW w:w="1833" w:type="dxa"/>
            <w:gridSpan w:val="3"/>
            <w:tcBorders>
              <w:top w:val="single" w:sz="4" w:space="0" w:color="auto"/>
              <w:bottom w:val="single" w:sz="4" w:space="0" w:color="auto"/>
            </w:tcBorders>
            <w:shd w:val="clear" w:color="auto" w:fill="E7E6E6" w:themeFill="background2"/>
            <w:vAlign w:val="center"/>
            <w:tcPrChange w:id="7613" w:author="Στάθης Καπ" w:date="2023-03-03T03:35:00Z">
              <w:tcPr>
                <w:tcW w:w="1833" w:type="dxa"/>
                <w:gridSpan w:val="3"/>
                <w:tcBorders>
                  <w:top w:val="single" w:sz="4" w:space="0" w:color="auto"/>
                  <w:bottom w:val="single" w:sz="4" w:space="0" w:color="auto"/>
                </w:tcBorders>
                <w:vAlign w:val="center"/>
              </w:tcPr>
            </w:tcPrChange>
          </w:tcPr>
          <w:p w14:paraId="6C078750" w14:textId="56117487" w:rsidR="00AC6F02" w:rsidRPr="00AC6F02" w:rsidRDefault="00AC6F02">
            <w:pPr>
              <w:jc w:val="center"/>
              <w:rPr>
                <w:ins w:id="7614" w:author="Στάθης Καπ" w:date="2023-02-26T20:58:00Z"/>
                <w:rFonts w:cstheme="minorHAnsi"/>
                <w:sz w:val="16"/>
                <w:szCs w:val="16"/>
                <w:rPrChange w:id="7615" w:author="Στάθης Καπ" w:date="2023-03-03T03:18:00Z">
                  <w:rPr>
                    <w:ins w:id="7616" w:author="Στάθης Καπ" w:date="2023-02-26T20:58:00Z"/>
                  </w:rPr>
                </w:rPrChange>
              </w:rPr>
              <w:pPrChange w:id="7617" w:author="Στάθης Καπ" w:date="2023-02-26T21:00:00Z">
                <w:pPr/>
              </w:pPrChange>
            </w:pPr>
            <w:ins w:id="7618" w:author="Στάθης Καπ" w:date="2023-02-26T20:59:00Z">
              <w:r w:rsidRPr="00AC6F02">
                <w:rPr>
                  <w:rFonts w:cstheme="minorHAnsi"/>
                  <w:sz w:val="16"/>
                  <w:szCs w:val="16"/>
                  <w:rPrChange w:id="7619" w:author="Στάθης Καπ" w:date="2023-03-03T03:18:00Z">
                    <w:rPr/>
                  </w:rPrChange>
                </w:rPr>
                <w:t>S=2</w:t>
              </w:r>
            </w:ins>
          </w:p>
        </w:tc>
        <w:tc>
          <w:tcPr>
            <w:tcW w:w="1638" w:type="dxa"/>
            <w:gridSpan w:val="3"/>
            <w:tcBorders>
              <w:top w:val="single" w:sz="4" w:space="0" w:color="auto"/>
              <w:bottom w:val="single" w:sz="4" w:space="0" w:color="auto"/>
            </w:tcBorders>
            <w:shd w:val="clear" w:color="auto" w:fill="E7E6E6" w:themeFill="background2"/>
            <w:vAlign w:val="center"/>
            <w:tcPrChange w:id="7620" w:author="Στάθης Καπ" w:date="2023-03-03T03:35:00Z">
              <w:tcPr>
                <w:tcW w:w="1638" w:type="dxa"/>
                <w:gridSpan w:val="3"/>
                <w:tcBorders>
                  <w:top w:val="single" w:sz="4" w:space="0" w:color="auto"/>
                  <w:bottom w:val="single" w:sz="4" w:space="0" w:color="auto"/>
                </w:tcBorders>
                <w:vAlign w:val="center"/>
              </w:tcPr>
            </w:tcPrChange>
          </w:tcPr>
          <w:p w14:paraId="7A9F0D3E" w14:textId="43665EF7" w:rsidR="00AC6F02" w:rsidRPr="00AC6F02" w:rsidRDefault="00AC6F02">
            <w:pPr>
              <w:jc w:val="center"/>
              <w:rPr>
                <w:ins w:id="7621" w:author="Στάθης Καπ" w:date="2023-02-26T20:58:00Z"/>
                <w:rFonts w:cstheme="minorHAnsi"/>
                <w:sz w:val="16"/>
                <w:szCs w:val="16"/>
                <w:rPrChange w:id="7622" w:author="Στάθης Καπ" w:date="2023-03-03T03:18:00Z">
                  <w:rPr>
                    <w:ins w:id="7623" w:author="Στάθης Καπ" w:date="2023-02-26T20:58:00Z"/>
                  </w:rPr>
                </w:rPrChange>
              </w:rPr>
              <w:pPrChange w:id="7624" w:author="Στάθης Καπ" w:date="2023-02-26T21:00:00Z">
                <w:pPr/>
              </w:pPrChange>
            </w:pPr>
            <w:ins w:id="7625" w:author="Στάθης Καπ" w:date="2023-02-26T20:59:00Z">
              <w:r w:rsidRPr="00AC6F02">
                <w:rPr>
                  <w:rFonts w:cstheme="minorHAnsi"/>
                  <w:sz w:val="16"/>
                  <w:szCs w:val="16"/>
                  <w:rPrChange w:id="7626" w:author="Στάθης Καπ" w:date="2023-03-03T03:18:00Z">
                    <w:rPr/>
                  </w:rPrChange>
                </w:rPr>
                <w:t>S=3</w:t>
              </w:r>
            </w:ins>
          </w:p>
        </w:tc>
        <w:tc>
          <w:tcPr>
            <w:tcW w:w="1593" w:type="dxa"/>
            <w:gridSpan w:val="3"/>
            <w:tcBorders>
              <w:top w:val="single" w:sz="4" w:space="0" w:color="auto"/>
              <w:bottom w:val="single" w:sz="4" w:space="0" w:color="auto"/>
            </w:tcBorders>
            <w:shd w:val="clear" w:color="auto" w:fill="E7E6E6" w:themeFill="background2"/>
            <w:vAlign w:val="center"/>
            <w:tcPrChange w:id="7627" w:author="Στάθης Καπ" w:date="2023-03-03T03:35:00Z">
              <w:tcPr>
                <w:tcW w:w="1593" w:type="dxa"/>
                <w:gridSpan w:val="3"/>
                <w:tcBorders>
                  <w:top w:val="single" w:sz="4" w:space="0" w:color="auto"/>
                  <w:bottom w:val="single" w:sz="4" w:space="0" w:color="auto"/>
                </w:tcBorders>
                <w:vAlign w:val="center"/>
              </w:tcPr>
            </w:tcPrChange>
          </w:tcPr>
          <w:p w14:paraId="04816BE4" w14:textId="4DD166FD" w:rsidR="00AC6F02" w:rsidRPr="00AC6F02" w:rsidRDefault="00AC6F02">
            <w:pPr>
              <w:jc w:val="center"/>
              <w:rPr>
                <w:ins w:id="7628" w:author="Στάθης Καπ" w:date="2023-02-26T21:00:00Z"/>
                <w:rFonts w:cstheme="minorHAnsi"/>
                <w:sz w:val="16"/>
                <w:szCs w:val="16"/>
                <w:rPrChange w:id="7629" w:author="Στάθης Καπ" w:date="2023-03-03T03:18:00Z">
                  <w:rPr>
                    <w:ins w:id="7630" w:author="Στάθης Καπ" w:date="2023-02-26T21:00:00Z"/>
                  </w:rPr>
                </w:rPrChange>
              </w:rPr>
              <w:pPrChange w:id="7631" w:author="Στάθης Καπ" w:date="2023-02-26T21:00:00Z">
                <w:pPr/>
              </w:pPrChange>
            </w:pPr>
            <w:ins w:id="7632" w:author="Στάθης Καπ" w:date="2023-02-26T21:02:00Z">
              <w:r w:rsidRPr="00AC6F02">
                <w:rPr>
                  <w:rFonts w:cstheme="minorHAnsi"/>
                  <w:sz w:val="16"/>
                  <w:szCs w:val="16"/>
                  <w:rPrChange w:id="7633" w:author="Στάθης Καπ" w:date="2023-03-03T03:18:00Z">
                    <w:rPr>
                      <w:rFonts w:cstheme="minorHAnsi"/>
                      <w:sz w:val="18"/>
                      <w:szCs w:val="18"/>
                    </w:rPr>
                  </w:rPrChange>
                </w:rPr>
                <w:t>S=4</w:t>
              </w:r>
            </w:ins>
          </w:p>
        </w:tc>
      </w:tr>
      <w:tr w:rsidR="00AC6F02" w14:paraId="2001CEB8" w14:textId="77777777" w:rsidTr="00F03C40">
        <w:trPr>
          <w:ins w:id="7634" w:author="Στάθης Καπ" w:date="2023-02-26T20:58:00Z"/>
        </w:trPr>
        <w:tc>
          <w:tcPr>
            <w:tcW w:w="515" w:type="dxa"/>
            <w:tcBorders>
              <w:top w:val="single" w:sz="4" w:space="0" w:color="auto"/>
              <w:bottom w:val="single" w:sz="4" w:space="0" w:color="auto"/>
              <w:right w:val="nil"/>
            </w:tcBorders>
            <w:shd w:val="clear" w:color="auto" w:fill="E7E6E6" w:themeFill="background2"/>
            <w:vAlign w:val="center"/>
            <w:tcPrChange w:id="7635" w:author="Στάθης Καπ" w:date="2023-03-03T06:24:00Z">
              <w:tcPr>
                <w:tcW w:w="515" w:type="dxa"/>
                <w:tcBorders>
                  <w:right w:val="single" w:sz="4" w:space="0" w:color="auto"/>
                </w:tcBorders>
                <w:vAlign w:val="center"/>
              </w:tcPr>
            </w:tcPrChange>
          </w:tcPr>
          <w:p w14:paraId="5CD03E11" w14:textId="6424768E" w:rsidR="001707B2" w:rsidRPr="00AC6F02" w:rsidRDefault="00AC6F02">
            <w:pPr>
              <w:jc w:val="center"/>
              <w:rPr>
                <w:ins w:id="7636" w:author="Στάθης Καπ" w:date="2023-02-26T20:58:00Z"/>
                <w:sz w:val="16"/>
                <w:szCs w:val="16"/>
                <w:rPrChange w:id="7637" w:author="Στάθης Καπ" w:date="2023-03-03T03:18:00Z">
                  <w:rPr>
                    <w:ins w:id="7638" w:author="Στάθης Καπ" w:date="2023-02-26T20:58:00Z"/>
                    <w:sz w:val="18"/>
                    <w:szCs w:val="18"/>
                  </w:rPr>
                </w:rPrChange>
              </w:rPr>
              <w:pPrChange w:id="7639" w:author="Στάθης Καπ" w:date="2023-02-26T21:00:00Z">
                <w:pPr/>
              </w:pPrChange>
            </w:pPr>
            <w:ins w:id="7640" w:author="Στάθης Καπ" w:date="2023-03-03T03:22: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7641" w:author="Στάθης Καπ" w:date="2023-03-03T06:24:00Z">
              <w:tcPr>
                <w:tcW w:w="560" w:type="dxa"/>
                <w:tcBorders>
                  <w:top w:val="single" w:sz="4" w:space="0" w:color="auto"/>
                  <w:left w:val="single" w:sz="4" w:space="0" w:color="auto"/>
                  <w:bottom w:val="single" w:sz="4" w:space="0" w:color="auto"/>
                </w:tcBorders>
              </w:tcPr>
            </w:tcPrChange>
          </w:tcPr>
          <w:p w14:paraId="3BE9EDBD" w14:textId="555CC7ED" w:rsidR="001707B2" w:rsidRPr="00AC6F02" w:rsidRDefault="001707B2">
            <w:pPr>
              <w:jc w:val="center"/>
              <w:rPr>
                <w:ins w:id="7642" w:author="Στάθης Καπ" w:date="2023-02-26T20:58:00Z"/>
                <w:rFonts w:cstheme="minorHAnsi"/>
                <w:sz w:val="16"/>
                <w:szCs w:val="16"/>
                <w:rPrChange w:id="7643" w:author="Στάθης Καπ" w:date="2023-03-03T03:18:00Z">
                  <w:rPr>
                    <w:ins w:id="7644" w:author="Στάθης Καπ" w:date="2023-02-26T20:58:00Z"/>
                  </w:rPr>
                </w:rPrChange>
              </w:rPr>
              <w:pPrChange w:id="7645" w:author="Στάθης Καπ" w:date="2023-02-26T21:00:00Z">
                <w:pPr/>
              </w:pPrChange>
            </w:pPr>
            <w:ins w:id="7646" w:author="Στάθης Καπ" w:date="2023-02-26T21:01:00Z">
              <w:r w:rsidRPr="00AC6F02">
                <w:rPr>
                  <w:rFonts w:cstheme="minorHAnsi"/>
                  <w:sz w:val="16"/>
                  <w:szCs w:val="16"/>
                  <w:rPrChange w:id="7647" w:author="Στάθης Καπ" w:date="2023-03-03T03:18:00Z">
                    <w:rPr>
                      <w:rFonts w:cstheme="minorHAnsi"/>
                      <w:sz w:val="18"/>
                      <w:szCs w:val="18"/>
                    </w:rPr>
                  </w:rPrChange>
                </w:rPr>
                <w:t>Score</w:t>
              </w:r>
            </w:ins>
          </w:p>
        </w:tc>
        <w:tc>
          <w:tcPr>
            <w:tcW w:w="855" w:type="dxa"/>
            <w:tcBorders>
              <w:top w:val="single" w:sz="4" w:space="0" w:color="auto"/>
              <w:bottom w:val="single" w:sz="4" w:space="0" w:color="auto"/>
            </w:tcBorders>
            <w:shd w:val="clear" w:color="auto" w:fill="E7E6E6" w:themeFill="background2"/>
            <w:vAlign w:val="center"/>
            <w:tcPrChange w:id="7648" w:author="Στάθης Καπ" w:date="2023-03-03T06:24:00Z">
              <w:tcPr>
                <w:tcW w:w="855" w:type="dxa"/>
                <w:tcBorders>
                  <w:top w:val="single" w:sz="4" w:space="0" w:color="auto"/>
                  <w:bottom w:val="single" w:sz="4" w:space="0" w:color="auto"/>
                </w:tcBorders>
              </w:tcPr>
            </w:tcPrChange>
          </w:tcPr>
          <w:p w14:paraId="18524427" w14:textId="55E030AE" w:rsidR="001707B2" w:rsidRPr="00AC6F02" w:rsidRDefault="001707B2">
            <w:pPr>
              <w:jc w:val="center"/>
              <w:rPr>
                <w:ins w:id="7649" w:author="Στάθης Καπ" w:date="2023-02-26T20:58:00Z"/>
                <w:rFonts w:cstheme="minorHAnsi"/>
                <w:sz w:val="16"/>
                <w:szCs w:val="16"/>
                <w:rPrChange w:id="7650" w:author="Στάθης Καπ" w:date="2023-03-03T03:18:00Z">
                  <w:rPr>
                    <w:ins w:id="7651" w:author="Στάθης Καπ" w:date="2023-02-26T20:58:00Z"/>
                  </w:rPr>
                </w:rPrChange>
              </w:rPr>
              <w:pPrChange w:id="7652" w:author="Στάθης Καπ" w:date="2023-02-26T21:00:00Z">
                <w:pPr/>
              </w:pPrChange>
            </w:pPr>
            <w:ins w:id="7653" w:author="Στάθης Καπ" w:date="2023-02-26T21:01:00Z">
              <w:r w:rsidRPr="00AC6F02">
                <w:rPr>
                  <w:rFonts w:cstheme="minorHAnsi"/>
                  <w:sz w:val="16"/>
                  <w:szCs w:val="16"/>
                  <w:rPrChange w:id="7654" w:author="Στάθης Καπ" w:date="2023-03-03T03:18:00Z">
                    <w:rPr>
                      <w:rFonts w:cstheme="minorHAnsi"/>
                      <w:sz w:val="18"/>
                      <w:szCs w:val="18"/>
                    </w:rPr>
                  </w:rPrChange>
                </w:rPr>
                <w:t>Score</w:t>
              </w:r>
            </w:ins>
          </w:p>
        </w:tc>
        <w:tc>
          <w:tcPr>
            <w:tcW w:w="544" w:type="dxa"/>
            <w:tcBorders>
              <w:top w:val="single" w:sz="4" w:space="0" w:color="auto"/>
              <w:bottom w:val="single" w:sz="4" w:space="0" w:color="auto"/>
            </w:tcBorders>
            <w:shd w:val="clear" w:color="auto" w:fill="E7E6E6" w:themeFill="background2"/>
            <w:vAlign w:val="center"/>
            <w:tcPrChange w:id="7655" w:author="Στάθης Καπ" w:date="2023-03-03T06:24:00Z">
              <w:tcPr>
                <w:tcW w:w="544" w:type="dxa"/>
                <w:tcBorders>
                  <w:top w:val="single" w:sz="4" w:space="0" w:color="auto"/>
                  <w:bottom w:val="single" w:sz="4" w:space="0" w:color="auto"/>
                </w:tcBorders>
              </w:tcPr>
            </w:tcPrChange>
          </w:tcPr>
          <w:p w14:paraId="270D5380" w14:textId="55526DD3" w:rsidR="001707B2" w:rsidRPr="00AC6F02" w:rsidRDefault="001707B2">
            <w:pPr>
              <w:jc w:val="center"/>
              <w:rPr>
                <w:ins w:id="7656" w:author="Στάθης Καπ" w:date="2023-02-26T20:58:00Z"/>
                <w:rFonts w:cstheme="minorHAnsi"/>
                <w:sz w:val="16"/>
                <w:szCs w:val="16"/>
                <w:rPrChange w:id="7657" w:author="Στάθης Καπ" w:date="2023-03-03T03:18:00Z">
                  <w:rPr>
                    <w:ins w:id="7658" w:author="Στάθης Καπ" w:date="2023-02-26T20:58:00Z"/>
                  </w:rPr>
                </w:rPrChange>
              </w:rPr>
              <w:pPrChange w:id="7659" w:author="Στάθης Καπ" w:date="2023-02-26T21:00:00Z">
                <w:pPr/>
              </w:pPrChange>
            </w:pPr>
            <w:ins w:id="7660" w:author="Στάθης Καπ" w:date="2023-02-26T21:01:00Z">
              <w:r w:rsidRPr="00AC6F02">
                <w:rPr>
                  <w:rFonts w:cstheme="minorHAnsi"/>
                  <w:sz w:val="16"/>
                  <w:szCs w:val="16"/>
                  <w:rPrChange w:id="7661" w:author="Στάθης Καπ" w:date="2023-03-03T03:18:00Z">
                    <w:rPr>
                      <w:rFonts w:cstheme="minorHAnsi"/>
                      <w:sz w:val="18"/>
                      <w:szCs w:val="18"/>
                    </w:rPr>
                  </w:rPrChange>
                </w:rPr>
                <w:t>Score</w:t>
              </w:r>
            </w:ins>
          </w:p>
        </w:tc>
        <w:tc>
          <w:tcPr>
            <w:tcW w:w="621" w:type="dxa"/>
            <w:tcBorders>
              <w:top w:val="single" w:sz="4" w:space="0" w:color="auto"/>
              <w:bottom w:val="single" w:sz="4" w:space="0" w:color="auto"/>
            </w:tcBorders>
            <w:shd w:val="clear" w:color="auto" w:fill="E7E6E6" w:themeFill="background2"/>
            <w:vAlign w:val="center"/>
            <w:tcPrChange w:id="7662" w:author="Στάθης Καπ" w:date="2023-03-03T06:24:00Z">
              <w:tcPr>
                <w:tcW w:w="621" w:type="dxa"/>
                <w:tcBorders>
                  <w:top w:val="single" w:sz="4" w:space="0" w:color="auto"/>
                  <w:bottom w:val="single" w:sz="4" w:space="0" w:color="auto"/>
                </w:tcBorders>
              </w:tcPr>
            </w:tcPrChange>
          </w:tcPr>
          <w:p w14:paraId="45492C58" w14:textId="1DA53EDB" w:rsidR="001707B2" w:rsidRPr="00AC6F02" w:rsidRDefault="001707B2">
            <w:pPr>
              <w:jc w:val="center"/>
              <w:rPr>
                <w:ins w:id="7663" w:author="Στάθης Καπ" w:date="2023-02-26T20:58:00Z"/>
                <w:rFonts w:cstheme="minorHAnsi"/>
                <w:sz w:val="16"/>
                <w:szCs w:val="16"/>
                <w:rPrChange w:id="7664" w:author="Στάθης Καπ" w:date="2023-03-03T03:18:00Z">
                  <w:rPr>
                    <w:ins w:id="7665" w:author="Στάθης Καπ" w:date="2023-02-26T20:58:00Z"/>
                  </w:rPr>
                </w:rPrChange>
              </w:rPr>
              <w:pPrChange w:id="7666" w:author="Στάθης Καπ" w:date="2023-02-26T21:00:00Z">
                <w:pPr/>
              </w:pPrChange>
            </w:pPr>
            <w:ins w:id="7667" w:author="Στάθης Καπ" w:date="2023-02-26T21:01:00Z">
              <w:r w:rsidRPr="00AC6F02">
                <w:rPr>
                  <w:rFonts w:cstheme="minorHAnsi"/>
                  <w:sz w:val="16"/>
                  <w:szCs w:val="16"/>
                  <w:rPrChange w:id="7668" w:author="Στάθης Καπ" w:date="2023-03-03T03:18:00Z">
                    <w:rPr>
                      <w:rFonts w:cstheme="minorHAnsi"/>
                      <w:sz w:val="18"/>
                      <w:szCs w:val="18"/>
                    </w:rPr>
                  </w:rPrChange>
                </w:rPr>
                <w:t>CPU(s)</w:t>
              </w:r>
            </w:ins>
          </w:p>
        </w:tc>
        <w:tc>
          <w:tcPr>
            <w:tcW w:w="669" w:type="dxa"/>
            <w:tcBorders>
              <w:top w:val="single" w:sz="4" w:space="0" w:color="auto"/>
              <w:bottom w:val="single" w:sz="4" w:space="0" w:color="auto"/>
            </w:tcBorders>
            <w:shd w:val="clear" w:color="auto" w:fill="E7E6E6" w:themeFill="background2"/>
            <w:vAlign w:val="center"/>
            <w:tcPrChange w:id="7669" w:author="Στάθης Καπ" w:date="2023-03-03T06:24:00Z">
              <w:tcPr>
                <w:tcW w:w="669" w:type="dxa"/>
                <w:tcBorders>
                  <w:top w:val="single" w:sz="4" w:space="0" w:color="auto"/>
                  <w:bottom w:val="single" w:sz="4" w:space="0" w:color="auto"/>
                </w:tcBorders>
              </w:tcPr>
            </w:tcPrChange>
          </w:tcPr>
          <w:p w14:paraId="2336F374" w14:textId="75E8F9E4" w:rsidR="001707B2" w:rsidRPr="00AC6F02" w:rsidRDefault="001707B2">
            <w:pPr>
              <w:jc w:val="center"/>
              <w:rPr>
                <w:ins w:id="7670" w:author="Στάθης Καπ" w:date="2023-02-26T20:58:00Z"/>
                <w:rFonts w:cstheme="minorHAnsi"/>
                <w:sz w:val="16"/>
                <w:szCs w:val="16"/>
                <w:rPrChange w:id="7671" w:author="Στάθης Καπ" w:date="2023-03-03T03:18:00Z">
                  <w:rPr>
                    <w:ins w:id="7672" w:author="Στάθης Καπ" w:date="2023-02-26T20:58:00Z"/>
                  </w:rPr>
                </w:rPrChange>
              </w:rPr>
              <w:pPrChange w:id="7673" w:author="Στάθης Καπ" w:date="2023-02-26T21:00:00Z">
                <w:pPr/>
              </w:pPrChange>
            </w:pPr>
            <w:ins w:id="7674" w:author="Στάθης Καπ" w:date="2023-02-26T21:04:00Z">
              <w:r w:rsidRPr="00AC6F02">
                <w:rPr>
                  <w:rFonts w:cstheme="minorHAnsi"/>
                  <w:sz w:val="16"/>
                  <w:szCs w:val="16"/>
                  <w:rPrChange w:id="7675" w:author="Στάθης Καπ" w:date="2023-03-03T03:18:00Z">
                    <w:rPr>
                      <w:rFonts w:cstheme="minorHAnsi"/>
                      <w:sz w:val="18"/>
                      <w:szCs w:val="18"/>
                    </w:rPr>
                  </w:rPrChange>
                </w:rPr>
                <w:t>Gap (</w:t>
              </w:r>
            </w:ins>
            <w:ins w:id="7676" w:author="Στάθης Καπ" w:date="2023-02-26T21:02:00Z">
              <w:r w:rsidRPr="00AC6F02">
                <w:rPr>
                  <w:rFonts w:cstheme="minorHAnsi"/>
                  <w:sz w:val="16"/>
                  <w:szCs w:val="16"/>
                  <w:rPrChange w:id="7677" w:author="Στάθης Καπ" w:date="2023-03-03T03:18:00Z">
                    <w:rPr>
                      <w:rFonts w:cstheme="minorHAnsi"/>
                      <w:sz w:val="18"/>
                      <w:szCs w:val="18"/>
                    </w:rPr>
                  </w:rPrChange>
                </w:rPr>
                <w:t>%)</w:t>
              </w:r>
            </w:ins>
            <w:ins w:id="7678" w:author="Στάθης Καπ" w:date="2023-03-03T01:39:00Z">
              <w:r w:rsidR="00371D23" w:rsidRPr="00AC6F02">
                <w:rPr>
                  <w:rFonts w:cstheme="minorHAnsi"/>
                  <w:sz w:val="16"/>
                  <w:szCs w:val="16"/>
                  <w:rPrChange w:id="7679" w:author="Στάθης Καπ" w:date="2023-03-03T03:18:00Z">
                    <w:rPr>
                      <w:rFonts w:cstheme="minorHAnsi"/>
                      <w:sz w:val="18"/>
                      <w:szCs w:val="18"/>
                    </w:rPr>
                  </w:rPrChange>
                </w:rPr>
                <w:t xml:space="preserve"> </w:t>
              </w:r>
            </w:ins>
            <w:ins w:id="7680" w:author="Στάθης Καπ" w:date="2023-03-03T06:00:00Z">
              <w:r w:rsidR="00577FCD">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7681" w:author="Στάθης Καπ" w:date="2023-03-03T06:24:00Z">
              <w:tcPr>
                <w:tcW w:w="543" w:type="dxa"/>
                <w:tcBorders>
                  <w:top w:val="single" w:sz="4" w:space="0" w:color="auto"/>
                  <w:bottom w:val="single" w:sz="4" w:space="0" w:color="auto"/>
                </w:tcBorders>
              </w:tcPr>
            </w:tcPrChange>
          </w:tcPr>
          <w:p w14:paraId="0E26678F" w14:textId="0E11DEC7" w:rsidR="001707B2" w:rsidRPr="00AC6F02" w:rsidRDefault="001707B2">
            <w:pPr>
              <w:jc w:val="center"/>
              <w:rPr>
                <w:ins w:id="7682" w:author="Στάθης Καπ" w:date="2023-02-26T20:58:00Z"/>
                <w:rFonts w:cstheme="minorHAnsi"/>
                <w:sz w:val="16"/>
                <w:szCs w:val="16"/>
                <w:rPrChange w:id="7683" w:author="Στάθης Καπ" w:date="2023-03-03T03:18:00Z">
                  <w:rPr>
                    <w:ins w:id="7684" w:author="Στάθης Καπ" w:date="2023-02-26T20:58:00Z"/>
                  </w:rPr>
                </w:rPrChange>
              </w:rPr>
              <w:pPrChange w:id="7685" w:author="Στάθης Καπ" w:date="2023-02-26T21:00:00Z">
                <w:pPr/>
              </w:pPrChange>
            </w:pPr>
            <w:ins w:id="7686" w:author="Στάθης Καπ" w:date="2023-02-26T21:02:00Z">
              <w:r w:rsidRPr="00AC6F02">
                <w:rPr>
                  <w:rFonts w:cstheme="minorHAnsi"/>
                  <w:sz w:val="16"/>
                  <w:szCs w:val="16"/>
                  <w:rPrChange w:id="7687" w:author="Στάθης Καπ" w:date="2023-03-03T03:18:00Z">
                    <w:rPr>
                      <w:rFonts w:cstheme="minorHAnsi"/>
                      <w:sz w:val="18"/>
                      <w:szCs w:val="18"/>
                    </w:rPr>
                  </w:rPrChange>
                </w:rPr>
                <w:t>Score</w:t>
              </w:r>
            </w:ins>
          </w:p>
        </w:tc>
        <w:tc>
          <w:tcPr>
            <w:tcW w:w="621" w:type="dxa"/>
            <w:tcBorders>
              <w:top w:val="single" w:sz="4" w:space="0" w:color="auto"/>
              <w:bottom w:val="single" w:sz="4" w:space="0" w:color="auto"/>
            </w:tcBorders>
            <w:shd w:val="clear" w:color="auto" w:fill="E7E6E6" w:themeFill="background2"/>
            <w:vAlign w:val="center"/>
            <w:tcPrChange w:id="7688" w:author="Στάθης Καπ" w:date="2023-03-03T06:24:00Z">
              <w:tcPr>
                <w:tcW w:w="621" w:type="dxa"/>
                <w:tcBorders>
                  <w:top w:val="single" w:sz="4" w:space="0" w:color="auto"/>
                  <w:bottom w:val="single" w:sz="4" w:space="0" w:color="auto"/>
                </w:tcBorders>
              </w:tcPr>
            </w:tcPrChange>
          </w:tcPr>
          <w:p w14:paraId="725F9830" w14:textId="5E9C3D27" w:rsidR="001707B2" w:rsidRPr="00AC6F02" w:rsidRDefault="001707B2">
            <w:pPr>
              <w:jc w:val="center"/>
              <w:rPr>
                <w:ins w:id="7689" w:author="Στάθης Καπ" w:date="2023-02-26T20:58:00Z"/>
                <w:rFonts w:cstheme="minorHAnsi"/>
                <w:sz w:val="16"/>
                <w:szCs w:val="16"/>
                <w:rPrChange w:id="7690" w:author="Στάθης Καπ" w:date="2023-03-03T03:18:00Z">
                  <w:rPr>
                    <w:ins w:id="7691" w:author="Στάθης Καπ" w:date="2023-02-26T20:58:00Z"/>
                  </w:rPr>
                </w:rPrChange>
              </w:rPr>
              <w:pPrChange w:id="7692" w:author="Στάθης Καπ" w:date="2023-02-26T21:00:00Z">
                <w:pPr/>
              </w:pPrChange>
            </w:pPr>
            <w:ins w:id="7693" w:author="Στάθης Καπ" w:date="2023-02-26T21:02:00Z">
              <w:r w:rsidRPr="00AC6F02">
                <w:rPr>
                  <w:rFonts w:cstheme="minorHAnsi"/>
                  <w:sz w:val="16"/>
                  <w:szCs w:val="16"/>
                  <w:rPrChange w:id="7694" w:author="Στάθης Καπ" w:date="2023-03-03T03:18:00Z">
                    <w:rPr>
                      <w:rFonts w:cstheme="minorHAnsi"/>
                      <w:sz w:val="18"/>
                      <w:szCs w:val="18"/>
                    </w:rPr>
                  </w:rPrChange>
                </w:rPr>
                <w:t>CPU(s)</w:t>
              </w:r>
            </w:ins>
          </w:p>
        </w:tc>
        <w:tc>
          <w:tcPr>
            <w:tcW w:w="669" w:type="dxa"/>
            <w:tcBorders>
              <w:top w:val="single" w:sz="4" w:space="0" w:color="auto"/>
              <w:bottom w:val="single" w:sz="4" w:space="0" w:color="auto"/>
            </w:tcBorders>
            <w:shd w:val="clear" w:color="auto" w:fill="E7E6E6" w:themeFill="background2"/>
            <w:vAlign w:val="center"/>
            <w:tcPrChange w:id="7695" w:author="Στάθης Καπ" w:date="2023-03-03T06:24:00Z">
              <w:tcPr>
                <w:tcW w:w="669" w:type="dxa"/>
                <w:tcBorders>
                  <w:top w:val="single" w:sz="4" w:space="0" w:color="auto"/>
                  <w:bottom w:val="single" w:sz="4" w:space="0" w:color="auto"/>
                </w:tcBorders>
              </w:tcPr>
            </w:tcPrChange>
          </w:tcPr>
          <w:p w14:paraId="585E4EF7" w14:textId="0A54C311" w:rsidR="001707B2" w:rsidRPr="00AC6F02" w:rsidRDefault="001707B2">
            <w:pPr>
              <w:jc w:val="center"/>
              <w:rPr>
                <w:ins w:id="7696" w:author="Στάθης Καπ" w:date="2023-02-26T20:58:00Z"/>
                <w:rFonts w:cstheme="minorHAnsi"/>
                <w:sz w:val="16"/>
                <w:szCs w:val="16"/>
                <w:rPrChange w:id="7697" w:author="Στάθης Καπ" w:date="2023-03-03T03:18:00Z">
                  <w:rPr>
                    <w:ins w:id="7698" w:author="Στάθης Καπ" w:date="2023-02-26T20:58:00Z"/>
                  </w:rPr>
                </w:rPrChange>
              </w:rPr>
              <w:pPrChange w:id="7699" w:author="Στάθης Καπ" w:date="2023-02-26T21:00:00Z">
                <w:pPr/>
              </w:pPrChange>
            </w:pPr>
            <w:ins w:id="7700" w:author="Στάθης Καπ" w:date="2023-02-26T21:05:00Z">
              <w:r w:rsidRPr="00AC6F02">
                <w:rPr>
                  <w:rFonts w:cstheme="minorHAnsi"/>
                  <w:sz w:val="16"/>
                  <w:szCs w:val="16"/>
                  <w:rPrChange w:id="7701" w:author="Στάθης Καπ" w:date="2023-03-03T03:18:00Z">
                    <w:rPr>
                      <w:rFonts w:cstheme="minorHAnsi"/>
                      <w:sz w:val="18"/>
                      <w:szCs w:val="18"/>
                    </w:rPr>
                  </w:rPrChange>
                </w:rPr>
                <w:t>Gap (</w:t>
              </w:r>
            </w:ins>
            <w:ins w:id="7702" w:author="Στάθης Καπ" w:date="2023-02-26T21:02:00Z">
              <w:r w:rsidRPr="00AC6F02">
                <w:rPr>
                  <w:rFonts w:cstheme="minorHAnsi"/>
                  <w:sz w:val="16"/>
                  <w:szCs w:val="16"/>
                  <w:rPrChange w:id="7703" w:author="Στάθης Καπ" w:date="2023-03-03T03:18:00Z">
                    <w:rPr>
                      <w:rFonts w:cstheme="minorHAnsi"/>
                      <w:sz w:val="18"/>
                      <w:szCs w:val="18"/>
                    </w:rPr>
                  </w:rPrChange>
                </w:rPr>
                <w:t>%)</w:t>
              </w:r>
            </w:ins>
            <w:ins w:id="7704" w:author="Στάθης Καπ" w:date="2023-03-03T01:39:00Z">
              <w:r w:rsidR="00371D23" w:rsidRPr="00AC6F02">
                <w:rPr>
                  <w:rFonts w:cstheme="minorHAnsi"/>
                  <w:sz w:val="16"/>
                  <w:szCs w:val="16"/>
                  <w:rPrChange w:id="7705" w:author="Στάθης Καπ" w:date="2023-03-03T03:18:00Z">
                    <w:rPr>
                      <w:rFonts w:cstheme="minorHAnsi"/>
                      <w:sz w:val="18"/>
                      <w:szCs w:val="18"/>
                    </w:rPr>
                  </w:rPrChange>
                </w:rPr>
                <w:t xml:space="preserve"> S=1 </w:t>
              </w:r>
            </w:ins>
          </w:p>
        </w:tc>
        <w:tc>
          <w:tcPr>
            <w:tcW w:w="508" w:type="dxa"/>
            <w:tcBorders>
              <w:top w:val="single" w:sz="4" w:space="0" w:color="auto"/>
              <w:bottom w:val="single" w:sz="4" w:space="0" w:color="auto"/>
            </w:tcBorders>
            <w:shd w:val="clear" w:color="auto" w:fill="E7E6E6" w:themeFill="background2"/>
            <w:vAlign w:val="center"/>
            <w:tcPrChange w:id="7706" w:author="Στάθης Καπ" w:date="2023-03-03T06:24:00Z">
              <w:tcPr>
                <w:tcW w:w="508" w:type="dxa"/>
                <w:tcBorders>
                  <w:top w:val="single" w:sz="4" w:space="0" w:color="auto"/>
                  <w:bottom w:val="single" w:sz="4" w:space="0" w:color="auto"/>
                </w:tcBorders>
              </w:tcPr>
            </w:tcPrChange>
          </w:tcPr>
          <w:p w14:paraId="3508385E" w14:textId="44BAB8C5" w:rsidR="001707B2" w:rsidRPr="00AC6F02" w:rsidRDefault="001707B2">
            <w:pPr>
              <w:jc w:val="center"/>
              <w:rPr>
                <w:ins w:id="7707" w:author="Στάθης Καπ" w:date="2023-02-26T20:58:00Z"/>
                <w:rFonts w:cstheme="minorHAnsi"/>
                <w:sz w:val="16"/>
                <w:szCs w:val="16"/>
                <w:rPrChange w:id="7708" w:author="Στάθης Καπ" w:date="2023-03-03T03:18:00Z">
                  <w:rPr>
                    <w:ins w:id="7709" w:author="Στάθης Καπ" w:date="2023-02-26T20:58:00Z"/>
                  </w:rPr>
                </w:rPrChange>
              </w:rPr>
              <w:pPrChange w:id="7710" w:author="Στάθης Καπ" w:date="2023-02-26T21:00:00Z">
                <w:pPr/>
              </w:pPrChange>
            </w:pPr>
            <w:ins w:id="7711" w:author="Στάθης Καπ" w:date="2023-02-26T21:02:00Z">
              <w:r w:rsidRPr="00AC6F02">
                <w:rPr>
                  <w:rFonts w:cstheme="minorHAnsi"/>
                  <w:sz w:val="16"/>
                  <w:szCs w:val="16"/>
                  <w:rPrChange w:id="7712" w:author="Στάθης Καπ" w:date="2023-03-03T03:18:00Z">
                    <w:rPr>
                      <w:rFonts w:cstheme="minorHAnsi"/>
                      <w:sz w:val="18"/>
                      <w:szCs w:val="18"/>
                    </w:rPr>
                  </w:rPrChange>
                </w:rPr>
                <w:t>Score</w:t>
              </w:r>
            </w:ins>
          </w:p>
        </w:tc>
        <w:tc>
          <w:tcPr>
            <w:tcW w:w="541" w:type="dxa"/>
            <w:tcBorders>
              <w:top w:val="single" w:sz="4" w:space="0" w:color="auto"/>
              <w:bottom w:val="single" w:sz="4" w:space="0" w:color="auto"/>
            </w:tcBorders>
            <w:shd w:val="clear" w:color="auto" w:fill="E7E6E6" w:themeFill="background2"/>
            <w:vAlign w:val="center"/>
            <w:tcPrChange w:id="7713" w:author="Στάθης Καπ" w:date="2023-03-03T06:24:00Z">
              <w:tcPr>
                <w:tcW w:w="541" w:type="dxa"/>
                <w:tcBorders>
                  <w:top w:val="single" w:sz="4" w:space="0" w:color="auto"/>
                  <w:bottom w:val="single" w:sz="4" w:space="0" w:color="auto"/>
                </w:tcBorders>
              </w:tcPr>
            </w:tcPrChange>
          </w:tcPr>
          <w:p w14:paraId="7C943D4F" w14:textId="4A4F3C80" w:rsidR="001707B2" w:rsidRPr="00AC6F02" w:rsidRDefault="001707B2">
            <w:pPr>
              <w:jc w:val="center"/>
              <w:rPr>
                <w:ins w:id="7714" w:author="Στάθης Καπ" w:date="2023-02-26T20:58:00Z"/>
                <w:rFonts w:cstheme="minorHAnsi"/>
                <w:sz w:val="16"/>
                <w:szCs w:val="16"/>
                <w:rPrChange w:id="7715" w:author="Στάθης Καπ" w:date="2023-03-03T03:18:00Z">
                  <w:rPr>
                    <w:ins w:id="7716" w:author="Στάθης Καπ" w:date="2023-02-26T20:58:00Z"/>
                  </w:rPr>
                </w:rPrChange>
              </w:rPr>
              <w:pPrChange w:id="7717" w:author="Στάθης Καπ" w:date="2023-02-26T21:00:00Z">
                <w:pPr/>
              </w:pPrChange>
            </w:pPr>
            <w:ins w:id="7718" w:author="Στάθης Καπ" w:date="2023-02-26T21:02:00Z">
              <w:r w:rsidRPr="00AC6F02">
                <w:rPr>
                  <w:rFonts w:cstheme="minorHAnsi"/>
                  <w:sz w:val="16"/>
                  <w:szCs w:val="16"/>
                  <w:rPrChange w:id="7719" w:author="Στάθης Καπ" w:date="2023-03-03T03:18:00Z">
                    <w:rPr>
                      <w:rFonts w:cstheme="minorHAnsi"/>
                      <w:sz w:val="18"/>
                      <w:szCs w:val="18"/>
                    </w:rPr>
                  </w:rPrChange>
                </w:rPr>
                <w:t>CPU(s)</w:t>
              </w:r>
            </w:ins>
          </w:p>
        </w:tc>
        <w:tc>
          <w:tcPr>
            <w:tcW w:w="589" w:type="dxa"/>
            <w:tcBorders>
              <w:top w:val="single" w:sz="4" w:space="0" w:color="auto"/>
              <w:bottom w:val="single" w:sz="4" w:space="0" w:color="auto"/>
            </w:tcBorders>
            <w:shd w:val="clear" w:color="auto" w:fill="E7E6E6" w:themeFill="background2"/>
            <w:vAlign w:val="center"/>
            <w:tcPrChange w:id="7720" w:author="Στάθης Καπ" w:date="2023-03-03T06:24:00Z">
              <w:tcPr>
                <w:tcW w:w="589" w:type="dxa"/>
                <w:tcBorders>
                  <w:top w:val="single" w:sz="4" w:space="0" w:color="auto"/>
                  <w:bottom w:val="single" w:sz="4" w:space="0" w:color="auto"/>
                </w:tcBorders>
              </w:tcPr>
            </w:tcPrChange>
          </w:tcPr>
          <w:p w14:paraId="77CC589E" w14:textId="7B20D4F4" w:rsidR="00371D23" w:rsidRPr="00AC6F02" w:rsidRDefault="001707B2" w:rsidP="00371D23">
            <w:pPr>
              <w:jc w:val="center"/>
              <w:rPr>
                <w:ins w:id="7721" w:author="Στάθης Καπ" w:date="2023-02-26T20:58:00Z"/>
                <w:rFonts w:cstheme="minorHAnsi"/>
                <w:sz w:val="16"/>
                <w:szCs w:val="16"/>
                <w:rPrChange w:id="7722" w:author="Στάθης Καπ" w:date="2023-03-03T03:18:00Z">
                  <w:rPr>
                    <w:ins w:id="7723" w:author="Στάθης Καπ" w:date="2023-02-26T20:58:00Z"/>
                  </w:rPr>
                </w:rPrChange>
              </w:rPr>
              <w:pPrChange w:id="7724" w:author="Στάθης Καπ" w:date="2023-03-03T01:40:00Z">
                <w:pPr/>
              </w:pPrChange>
            </w:pPr>
            <w:ins w:id="7725" w:author="Στάθης Καπ" w:date="2023-02-26T21:05:00Z">
              <w:r w:rsidRPr="00AC6F02">
                <w:rPr>
                  <w:rFonts w:cstheme="minorHAnsi"/>
                  <w:sz w:val="16"/>
                  <w:szCs w:val="16"/>
                  <w:rPrChange w:id="7726" w:author="Στάθης Καπ" w:date="2023-03-03T03:18:00Z">
                    <w:rPr>
                      <w:rFonts w:cstheme="minorHAnsi"/>
                      <w:sz w:val="18"/>
                      <w:szCs w:val="18"/>
                    </w:rPr>
                  </w:rPrChange>
                </w:rPr>
                <w:t>Gap (</w:t>
              </w:r>
            </w:ins>
            <w:ins w:id="7727" w:author="Στάθης Καπ" w:date="2023-02-26T21:02:00Z">
              <w:r w:rsidRPr="00AC6F02">
                <w:rPr>
                  <w:rFonts w:cstheme="minorHAnsi"/>
                  <w:sz w:val="16"/>
                  <w:szCs w:val="16"/>
                  <w:rPrChange w:id="7728" w:author="Στάθης Καπ" w:date="2023-03-03T03:18:00Z">
                    <w:rPr>
                      <w:rFonts w:cstheme="minorHAnsi"/>
                      <w:sz w:val="18"/>
                      <w:szCs w:val="18"/>
                    </w:rPr>
                  </w:rPrChange>
                </w:rPr>
                <w:t>%)</w:t>
              </w:r>
            </w:ins>
            <w:ins w:id="7729" w:author="Στάθης Καπ" w:date="2023-03-03T01:40:00Z">
              <w:r w:rsidR="00371D23" w:rsidRPr="00AC6F02">
                <w:rPr>
                  <w:rFonts w:cstheme="minorHAnsi"/>
                  <w:sz w:val="16"/>
                  <w:szCs w:val="16"/>
                  <w:rPrChange w:id="7730" w:author="Στάθης Καπ" w:date="2023-03-03T03:18:00Z">
                    <w:rPr>
                      <w:rFonts w:cstheme="minorHAnsi"/>
                      <w:sz w:val="18"/>
                      <w:szCs w:val="18"/>
                    </w:rPr>
                  </w:rPrChange>
                </w:rPr>
                <w:t xml:space="preserve"> S=1</w:t>
              </w:r>
            </w:ins>
          </w:p>
        </w:tc>
        <w:tc>
          <w:tcPr>
            <w:tcW w:w="463" w:type="dxa"/>
            <w:tcBorders>
              <w:top w:val="single" w:sz="4" w:space="0" w:color="auto"/>
              <w:bottom w:val="single" w:sz="4" w:space="0" w:color="auto"/>
            </w:tcBorders>
            <w:shd w:val="clear" w:color="auto" w:fill="E7E6E6" w:themeFill="background2"/>
            <w:vAlign w:val="center"/>
            <w:tcPrChange w:id="7731" w:author="Στάθης Καπ" w:date="2023-03-03T06:24:00Z">
              <w:tcPr>
                <w:tcW w:w="463" w:type="dxa"/>
                <w:tcBorders>
                  <w:top w:val="single" w:sz="4" w:space="0" w:color="auto"/>
                  <w:bottom w:val="single" w:sz="4" w:space="0" w:color="auto"/>
                </w:tcBorders>
              </w:tcPr>
            </w:tcPrChange>
          </w:tcPr>
          <w:p w14:paraId="0415BB71" w14:textId="467EFD90" w:rsidR="001707B2" w:rsidRPr="00AC6F02" w:rsidRDefault="001707B2">
            <w:pPr>
              <w:jc w:val="center"/>
              <w:rPr>
                <w:ins w:id="7732" w:author="Στάθης Καπ" w:date="2023-02-26T20:58:00Z"/>
                <w:rFonts w:cstheme="minorHAnsi"/>
                <w:sz w:val="16"/>
                <w:szCs w:val="16"/>
                <w:rPrChange w:id="7733" w:author="Στάθης Καπ" w:date="2023-03-03T03:18:00Z">
                  <w:rPr>
                    <w:ins w:id="7734" w:author="Στάθης Καπ" w:date="2023-02-26T20:58:00Z"/>
                  </w:rPr>
                </w:rPrChange>
              </w:rPr>
              <w:pPrChange w:id="7735" w:author="Στάθης Καπ" w:date="2023-02-26T21:00:00Z">
                <w:pPr/>
              </w:pPrChange>
            </w:pPr>
            <w:ins w:id="7736" w:author="Στάθης Καπ" w:date="2023-02-26T21:03:00Z">
              <w:r w:rsidRPr="00AC6F02">
                <w:rPr>
                  <w:rFonts w:cstheme="minorHAnsi"/>
                  <w:sz w:val="16"/>
                  <w:szCs w:val="16"/>
                  <w:rPrChange w:id="7737" w:author="Στάθης Καπ" w:date="2023-03-03T03:18:00Z">
                    <w:rPr>
                      <w:rFonts w:cstheme="minorHAnsi"/>
                      <w:sz w:val="18"/>
                      <w:szCs w:val="18"/>
                    </w:rPr>
                  </w:rPrChange>
                </w:rPr>
                <w:t>Score</w:t>
              </w:r>
            </w:ins>
          </w:p>
        </w:tc>
        <w:tc>
          <w:tcPr>
            <w:tcW w:w="541" w:type="dxa"/>
            <w:tcBorders>
              <w:top w:val="single" w:sz="4" w:space="0" w:color="auto"/>
              <w:bottom w:val="single" w:sz="4" w:space="0" w:color="auto"/>
            </w:tcBorders>
            <w:shd w:val="clear" w:color="auto" w:fill="E7E6E6" w:themeFill="background2"/>
            <w:vAlign w:val="center"/>
            <w:tcPrChange w:id="7738" w:author="Στάθης Καπ" w:date="2023-03-03T06:24:00Z">
              <w:tcPr>
                <w:tcW w:w="541" w:type="dxa"/>
                <w:tcBorders>
                  <w:top w:val="single" w:sz="4" w:space="0" w:color="auto"/>
                  <w:bottom w:val="single" w:sz="4" w:space="0" w:color="auto"/>
                </w:tcBorders>
              </w:tcPr>
            </w:tcPrChange>
          </w:tcPr>
          <w:p w14:paraId="33730460" w14:textId="10D24D6A" w:rsidR="001707B2" w:rsidRPr="00AC6F02" w:rsidRDefault="001707B2">
            <w:pPr>
              <w:jc w:val="center"/>
              <w:rPr>
                <w:ins w:id="7739" w:author="Στάθης Καπ" w:date="2023-02-26T21:00:00Z"/>
                <w:rFonts w:cstheme="minorHAnsi"/>
                <w:sz w:val="16"/>
                <w:szCs w:val="16"/>
                <w:rPrChange w:id="7740" w:author="Στάθης Καπ" w:date="2023-03-03T03:18:00Z">
                  <w:rPr>
                    <w:ins w:id="7741" w:author="Στάθης Καπ" w:date="2023-02-26T21:00:00Z"/>
                  </w:rPr>
                </w:rPrChange>
              </w:rPr>
              <w:pPrChange w:id="7742" w:author="Στάθης Καπ" w:date="2023-02-26T21:00:00Z">
                <w:pPr/>
              </w:pPrChange>
            </w:pPr>
            <w:ins w:id="7743" w:author="Στάθης Καπ" w:date="2023-02-26T21:03:00Z">
              <w:r w:rsidRPr="00AC6F02">
                <w:rPr>
                  <w:rFonts w:cstheme="minorHAnsi"/>
                  <w:sz w:val="16"/>
                  <w:szCs w:val="16"/>
                  <w:rPrChange w:id="7744" w:author="Στάθης Καπ" w:date="2023-03-03T03:18:00Z">
                    <w:rPr>
                      <w:rFonts w:cstheme="minorHAnsi"/>
                      <w:sz w:val="18"/>
                      <w:szCs w:val="18"/>
                    </w:rPr>
                  </w:rPrChange>
                </w:rPr>
                <w:t>CPU(s)</w:t>
              </w:r>
            </w:ins>
          </w:p>
        </w:tc>
        <w:tc>
          <w:tcPr>
            <w:tcW w:w="589" w:type="dxa"/>
            <w:tcBorders>
              <w:top w:val="single" w:sz="4" w:space="0" w:color="auto"/>
              <w:bottom w:val="single" w:sz="4" w:space="0" w:color="auto"/>
            </w:tcBorders>
            <w:shd w:val="clear" w:color="auto" w:fill="E7E6E6" w:themeFill="background2"/>
            <w:vAlign w:val="center"/>
            <w:tcPrChange w:id="7745" w:author="Στάθης Καπ" w:date="2023-03-03T06:24:00Z">
              <w:tcPr>
                <w:tcW w:w="589" w:type="dxa"/>
                <w:tcBorders>
                  <w:top w:val="single" w:sz="4" w:space="0" w:color="auto"/>
                  <w:bottom w:val="single" w:sz="4" w:space="0" w:color="auto"/>
                </w:tcBorders>
              </w:tcPr>
            </w:tcPrChange>
          </w:tcPr>
          <w:p w14:paraId="5AE008CF" w14:textId="7611C39A" w:rsidR="001707B2" w:rsidRPr="00AC6F02" w:rsidRDefault="001707B2">
            <w:pPr>
              <w:jc w:val="center"/>
              <w:rPr>
                <w:ins w:id="7746" w:author="Στάθης Καπ" w:date="2023-02-26T21:00:00Z"/>
                <w:rFonts w:cstheme="minorHAnsi"/>
                <w:sz w:val="16"/>
                <w:szCs w:val="16"/>
                <w:rPrChange w:id="7747" w:author="Στάθης Καπ" w:date="2023-03-03T03:18:00Z">
                  <w:rPr>
                    <w:ins w:id="7748" w:author="Στάθης Καπ" w:date="2023-02-26T21:00:00Z"/>
                  </w:rPr>
                </w:rPrChange>
              </w:rPr>
              <w:pPrChange w:id="7749" w:author="Στάθης Καπ" w:date="2023-02-26T21:00:00Z">
                <w:pPr/>
              </w:pPrChange>
            </w:pPr>
            <w:ins w:id="7750" w:author="Στάθης Καπ" w:date="2023-02-26T21:05:00Z">
              <w:r w:rsidRPr="00AC6F02">
                <w:rPr>
                  <w:rFonts w:cstheme="minorHAnsi"/>
                  <w:sz w:val="16"/>
                  <w:szCs w:val="16"/>
                  <w:rPrChange w:id="7751" w:author="Στάθης Καπ" w:date="2023-03-03T03:18:00Z">
                    <w:rPr>
                      <w:rFonts w:cstheme="minorHAnsi"/>
                      <w:sz w:val="18"/>
                      <w:szCs w:val="18"/>
                    </w:rPr>
                  </w:rPrChange>
                </w:rPr>
                <w:t>Gap (</w:t>
              </w:r>
            </w:ins>
            <w:ins w:id="7752" w:author="Στάθης Καπ" w:date="2023-02-26T21:03:00Z">
              <w:r w:rsidRPr="00AC6F02">
                <w:rPr>
                  <w:rFonts w:cstheme="minorHAnsi"/>
                  <w:sz w:val="16"/>
                  <w:szCs w:val="16"/>
                  <w:rPrChange w:id="7753" w:author="Στάθης Καπ" w:date="2023-03-03T03:18:00Z">
                    <w:rPr>
                      <w:rFonts w:cstheme="minorHAnsi"/>
                      <w:sz w:val="18"/>
                      <w:szCs w:val="18"/>
                    </w:rPr>
                  </w:rPrChange>
                </w:rPr>
                <w:t>%)</w:t>
              </w:r>
            </w:ins>
            <w:ins w:id="7754" w:author="Στάθης Καπ" w:date="2023-03-03T01:40:00Z">
              <w:r w:rsidR="00371D23" w:rsidRPr="00AC6F02">
                <w:rPr>
                  <w:rFonts w:cstheme="minorHAnsi"/>
                  <w:sz w:val="16"/>
                  <w:szCs w:val="16"/>
                  <w:rPrChange w:id="7755" w:author="Στάθης Καπ" w:date="2023-03-03T03:18:00Z">
                    <w:rPr>
                      <w:rFonts w:cstheme="minorHAnsi"/>
                      <w:sz w:val="18"/>
                      <w:szCs w:val="18"/>
                    </w:rPr>
                  </w:rPrChange>
                </w:rPr>
                <w:t xml:space="preserve"> S=1</w:t>
              </w:r>
            </w:ins>
          </w:p>
        </w:tc>
      </w:tr>
      <w:tr w:rsidR="00577FCD" w14:paraId="4414A3FB" w14:textId="5FBECD55" w:rsidTr="00F03C40">
        <w:trPr>
          <w:ins w:id="7756" w:author="Στάθης Καπ" w:date="2023-02-26T20:57:00Z"/>
        </w:trPr>
        <w:tc>
          <w:tcPr>
            <w:tcW w:w="515" w:type="dxa"/>
            <w:tcBorders>
              <w:top w:val="single" w:sz="4" w:space="0" w:color="auto"/>
              <w:bottom w:val="nil"/>
              <w:right w:val="single" w:sz="4" w:space="0" w:color="auto"/>
            </w:tcBorders>
            <w:shd w:val="clear" w:color="auto" w:fill="E7E6E6" w:themeFill="background2"/>
            <w:vAlign w:val="center"/>
            <w:tcPrChange w:id="7757" w:author="Στάθης Καπ" w:date="2023-03-03T06:24:00Z">
              <w:tcPr>
                <w:tcW w:w="515" w:type="dxa"/>
                <w:tcBorders>
                  <w:top w:val="single" w:sz="4" w:space="0" w:color="auto"/>
                </w:tcBorders>
                <w:vAlign w:val="center"/>
              </w:tcPr>
            </w:tcPrChange>
          </w:tcPr>
          <w:p w14:paraId="5C1588BC" w14:textId="73641A49" w:rsidR="00577FCD" w:rsidRPr="00AC6F02" w:rsidRDefault="00577FCD" w:rsidP="00577FCD">
            <w:pPr>
              <w:jc w:val="center"/>
              <w:rPr>
                <w:ins w:id="7758" w:author="Στάθης Καπ" w:date="2023-02-26T20:57:00Z"/>
                <w:sz w:val="16"/>
                <w:szCs w:val="16"/>
                <w:rPrChange w:id="7759" w:author="Στάθης Καπ" w:date="2023-03-03T03:18:00Z">
                  <w:rPr>
                    <w:ins w:id="7760" w:author="Στάθης Καπ" w:date="2023-02-26T20:57:00Z"/>
                  </w:rPr>
                </w:rPrChange>
              </w:rPr>
              <w:pPrChange w:id="7761" w:author="Στάθης Καπ" w:date="2023-02-26T21:00:00Z">
                <w:pPr/>
              </w:pPrChange>
            </w:pPr>
            <w:ins w:id="7762" w:author="Στάθης Καπ" w:date="2023-02-27T03:01:00Z">
              <w:r w:rsidRPr="00AC6F02">
                <w:rPr>
                  <w:sz w:val="16"/>
                  <w:szCs w:val="16"/>
                  <w:rPrChange w:id="7763" w:author="Στάθης Καπ" w:date="2023-03-03T03:18:00Z">
                    <w:rPr>
                      <w:sz w:val="18"/>
                      <w:szCs w:val="18"/>
                    </w:rPr>
                  </w:rPrChange>
                </w:rPr>
                <w:t>p</w:t>
              </w:r>
            </w:ins>
            <w:ins w:id="7764" w:author="Στάθης Καπ" w:date="2023-02-26T20:57:00Z">
              <w:r w:rsidRPr="00AC6F02">
                <w:rPr>
                  <w:sz w:val="16"/>
                  <w:szCs w:val="16"/>
                  <w:rPrChange w:id="7765" w:author="Στάθης Καπ" w:date="2023-03-03T03:18:00Z">
                    <w:rPr>
                      <w:sz w:val="18"/>
                      <w:szCs w:val="18"/>
                    </w:rPr>
                  </w:rPrChange>
                </w:rPr>
                <w:t>r01</w:t>
              </w:r>
            </w:ins>
          </w:p>
        </w:tc>
        <w:tc>
          <w:tcPr>
            <w:tcW w:w="560" w:type="dxa"/>
            <w:tcBorders>
              <w:top w:val="single" w:sz="4" w:space="0" w:color="auto"/>
              <w:left w:val="single" w:sz="4" w:space="0" w:color="auto"/>
            </w:tcBorders>
            <w:tcPrChange w:id="7766" w:author="Στάθης Καπ" w:date="2023-03-03T06:24:00Z">
              <w:tcPr>
                <w:tcW w:w="560" w:type="dxa"/>
                <w:tcBorders>
                  <w:top w:val="single" w:sz="4" w:space="0" w:color="auto"/>
                </w:tcBorders>
              </w:tcPr>
            </w:tcPrChange>
          </w:tcPr>
          <w:p w14:paraId="412B8D15" w14:textId="7A88374D" w:rsidR="00577FCD" w:rsidRPr="00AC6F02" w:rsidRDefault="00577FCD" w:rsidP="00577FCD">
            <w:pPr>
              <w:jc w:val="center"/>
              <w:rPr>
                <w:ins w:id="7767" w:author="Στάθης Καπ" w:date="2023-02-26T20:57:00Z"/>
                <w:rFonts w:cstheme="minorHAnsi"/>
                <w:sz w:val="16"/>
                <w:szCs w:val="16"/>
                <w:rPrChange w:id="7768" w:author="Στάθης Καπ" w:date="2023-03-03T03:18:00Z">
                  <w:rPr>
                    <w:ins w:id="7769" w:author="Στάθης Καπ" w:date="2023-02-26T20:57:00Z"/>
                  </w:rPr>
                </w:rPrChange>
              </w:rPr>
              <w:pPrChange w:id="7770" w:author="Στάθης Καπ" w:date="2023-02-26T21:00:00Z">
                <w:pPr/>
              </w:pPrChange>
            </w:pPr>
            <w:ins w:id="7771" w:author="Στάθης Καπ" w:date="2023-02-26T21:04:00Z">
              <w:r w:rsidRPr="00AC6F02">
                <w:rPr>
                  <w:rFonts w:cstheme="minorHAnsi"/>
                  <w:sz w:val="16"/>
                  <w:szCs w:val="16"/>
                  <w:rPrChange w:id="7772" w:author="Στάθης Καπ" w:date="2023-03-03T03:18:00Z">
                    <w:rPr>
                      <w:rFonts w:cstheme="minorHAnsi"/>
                      <w:sz w:val="20"/>
                      <w:szCs w:val="20"/>
                    </w:rPr>
                  </w:rPrChange>
                </w:rPr>
                <w:t>308</w:t>
              </w:r>
            </w:ins>
          </w:p>
        </w:tc>
        <w:tc>
          <w:tcPr>
            <w:tcW w:w="855" w:type="dxa"/>
            <w:tcBorders>
              <w:top w:val="single" w:sz="4" w:space="0" w:color="auto"/>
            </w:tcBorders>
            <w:tcPrChange w:id="7773" w:author="Στάθης Καπ" w:date="2023-03-03T06:24:00Z">
              <w:tcPr>
                <w:tcW w:w="855" w:type="dxa"/>
                <w:tcBorders>
                  <w:top w:val="single" w:sz="4" w:space="0" w:color="auto"/>
                </w:tcBorders>
              </w:tcPr>
            </w:tcPrChange>
          </w:tcPr>
          <w:p w14:paraId="3ED030FA" w14:textId="0373683B" w:rsidR="00577FCD" w:rsidRPr="00AC6F02" w:rsidRDefault="00577FCD" w:rsidP="00577FCD">
            <w:pPr>
              <w:jc w:val="center"/>
              <w:rPr>
                <w:ins w:id="7774" w:author="Στάθης Καπ" w:date="2023-02-26T20:57:00Z"/>
                <w:rFonts w:cstheme="minorHAnsi"/>
                <w:sz w:val="16"/>
                <w:szCs w:val="16"/>
                <w:rPrChange w:id="7775" w:author="Στάθης Καπ" w:date="2023-03-03T03:18:00Z">
                  <w:rPr>
                    <w:ins w:id="7776" w:author="Στάθης Καπ" w:date="2023-02-26T20:57:00Z"/>
                  </w:rPr>
                </w:rPrChange>
              </w:rPr>
              <w:pPrChange w:id="7777" w:author="Στάθης Καπ" w:date="2023-02-26T21:00:00Z">
                <w:pPr/>
              </w:pPrChange>
            </w:pPr>
            <w:ins w:id="7778" w:author="Στάθης Καπ" w:date="2023-02-26T21:07:00Z">
              <w:r w:rsidRPr="00AC6F02">
                <w:rPr>
                  <w:rFonts w:cstheme="minorHAnsi"/>
                  <w:sz w:val="16"/>
                  <w:szCs w:val="16"/>
                  <w:rPrChange w:id="7779" w:author="Στάθης Καπ" w:date="2023-03-03T03:18:00Z">
                    <w:rPr>
                      <w:rFonts w:cstheme="minorHAnsi"/>
                      <w:sz w:val="20"/>
                      <w:szCs w:val="20"/>
                    </w:rPr>
                  </w:rPrChange>
                </w:rPr>
                <w:t>304</w:t>
              </w:r>
            </w:ins>
          </w:p>
        </w:tc>
        <w:tc>
          <w:tcPr>
            <w:tcW w:w="544" w:type="dxa"/>
            <w:tcBorders>
              <w:top w:val="single" w:sz="4" w:space="0" w:color="auto"/>
            </w:tcBorders>
            <w:vAlign w:val="bottom"/>
            <w:tcPrChange w:id="7780" w:author="Στάθης Καπ" w:date="2023-03-03T06:24:00Z">
              <w:tcPr>
                <w:tcW w:w="544" w:type="dxa"/>
                <w:tcBorders>
                  <w:top w:val="single" w:sz="4" w:space="0" w:color="auto"/>
                </w:tcBorders>
                <w:vAlign w:val="bottom"/>
              </w:tcPr>
            </w:tcPrChange>
          </w:tcPr>
          <w:p w14:paraId="53F3B233" w14:textId="1FD5D59B" w:rsidR="00577FCD" w:rsidRPr="00AC6F02" w:rsidRDefault="00577FCD" w:rsidP="00577FCD">
            <w:pPr>
              <w:jc w:val="center"/>
              <w:rPr>
                <w:ins w:id="7781" w:author="Στάθης Καπ" w:date="2023-02-26T20:57:00Z"/>
                <w:rFonts w:cstheme="minorHAnsi"/>
                <w:sz w:val="16"/>
                <w:szCs w:val="16"/>
                <w:lang w:val="el-GR"/>
                <w:rPrChange w:id="7782" w:author="Στάθης Καπ" w:date="2023-03-03T03:18:00Z">
                  <w:rPr>
                    <w:ins w:id="7783" w:author="Στάθης Καπ" w:date="2023-02-26T20:57:00Z"/>
                  </w:rPr>
                </w:rPrChange>
              </w:rPr>
              <w:pPrChange w:id="7784" w:author="Στάθης Καπ" w:date="2023-02-26T21:00:00Z">
                <w:pPr/>
              </w:pPrChange>
            </w:pPr>
            <w:ins w:id="7785" w:author="Στάθης Καπ" w:date="2023-03-03T00:39:00Z">
              <w:r w:rsidRPr="00AC6F02">
                <w:rPr>
                  <w:rFonts w:ascii="Calibri" w:hAnsi="Calibri" w:cs="Calibri"/>
                  <w:color w:val="000000"/>
                  <w:sz w:val="16"/>
                  <w:szCs w:val="16"/>
                  <w:rPrChange w:id="7786" w:author="Στάθης Καπ" w:date="2023-03-03T03:18:00Z">
                    <w:rPr>
                      <w:rFonts w:ascii="Calibri" w:hAnsi="Calibri" w:cs="Calibri"/>
                      <w:color w:val="000000"/>
                    </w:rPr>
                  </w:rPrChange>
                </w:rPr>
                <w:t>242</w:t>
              </w:r>
            </w:ins>
          </w:p>
        </w:tc>
        <w:tc>
          <w:tcPr>
            <w:tcW w:w="621" w:type="dxa"/>
            <w:tcBorders>
              <w:top w:val="single" w:sz="4" w:space="0" w:color="auto"/>
            </w:tcBorders>
            <w:vAlign w:val="bottom"/>
            <w:tcPrChange w:id="7787" w:author="Στάθης Καπ" w:date="2023-03-03T06:24:00Z">
              <w:tcPr>
                <w:tcW w:w="621" w:type="dxa"/>
                <w:tcBorders>
                  <w:top w:val="single" w:sz="4" w:space="0" w:color="auto"/>
                </w:tcBorders>
                <w:vAlign w:val="bottom"/>
              </w:tcPr>
            </w:tcPrChange>
          </w:tcPr>
          <w:p w14:paraId="47081E07" w14:textId="697056F3" w:rsidR="00577FCD" w:rsidRPr="00AC6F02" w:rsidRDefault="00577FCD" w:rsidP="00577FCD">
            <w:pPr>
              <w:jc w:val="center"/>
              <w:rPr>
                <w:ins w:id="7788" w:author="Στάθης Καπ" w:date="2023-02-26T20:57:00Z"/>
                <w:rFonts w:cstheme="minorHAnsi"/>
                <w:sz w:val="16"/>
                <w:szCs w:val="16"/>
                <w:rPrChange w:id="7789" w:author="Στάθης Καπ" w:date="2023-03-03T03:18:00Z">
                  <w:rPr>
                    <w:ins w:id="7790" w:author="Στάθης Καπ" w:date="2023-02-26T20:57:00Z"/>
                  </w:rPr>
                </w:rPrChange>
              </w:rPr>
              <w:pPrChange w:id="7791" w:author="Στάθης Καπ" w:date="2023-02-26T21:00:00Z">
                <w:pPr/>
              </w:pPrChange>
            </w:pPr>
            <w:ins w:id="7792" w:author="Στάθης Καπ" w:date="2023-03-03T00:39:00Z">
              <w:r w:rsidRPr="00AC6F02">
                <w:rPr>
                  <w:rFonts w:ascii="Calibri" w:hAnsi="Calibri" w:cs="Calibri"/>
                  <w:color w:val="000000"/>
                  <w:sz w:val="16"/>
                  <w:szCs w:val="16"/>
                  <w:rPrChange w:id="7793" w:author="Στάθης Καπ" w:date="2023-03-03T03:18:00Z">
                    <w:rPr>
                      <w:rFonts w:ascii="Calibri" w:hAnsi="Calibri" w:cs="Calibri"/>
                      <w:color w:val="000000"/>
                    </w:rPr>
                  </w:rPrChange>
                </w:rPr>
                <w:t>0.088</w:t>
              </w:r>
            </w:ins>
          </w:p>
        </w:tc>
        <w:tc>
          <w:tcPr>
            <w:tcW w:w="669" w:type="dxa"/>
            <w:tcBorders>
              <w:top w:val="single" w:sz="4" w:space="0" w:color="auto"/>
            </w:tcBorders>
            <w:vAlign w:val="center"/>
            <w:tcPrChange w:id="7794" w:author="Στάθης Καπ" w:date="2023-03-03T06:24:00Z">
              <w:tcPr>
                <w:tcW w:w="669" w:type="dxa"/>
                <w:tcBorders>
                  <w:top w:val="single" w:sz="4" w:space="0" w:color="auto"/>
                </w:tcBorders>
                <w:vAlign w:val="center"/>
              </w:tcPr>
            </w:tcPrChange>
          </w:tcPr>
          <w:p w14:paraId="1D74C1AB" w14:textId="18BD76CD" w:rsidR="00577FCD" w:rsidRPr="00AC6F02" w:rsidRDefault="00577FCD" w:rsidP="00577FCD">
            <w:pPr>
              <w:jc w:val="center"/>
              <w:rPr>
                <w:ins w:id="7795" w:author="Στάθης Καπ" w:date="2023-02-26T20:57:00Z"/>
                <w:rFonts w:cstheme="minorHAnsi"/>
                <w:sz w:val="16"/>
                <w:szCs w:val="16"/>
                <w:rPrChange w:id="7796" w:author="Στάθης Καπ" w:date="2023-03-03T03:18:00Z">
                  <w:rPr>
                    <w:ins w:id="7797" w:author="Στάθης Καπ" w:date="2023-02-26T20:57:00Z"/>
                  </w:rPr>
                </w:rPrChange>
              </w:rPr>
              <w:pPrChange w:id="7798" w:author="Στάθης Καπ" w:date="2023-02-26T21:00:00Z">
                <w:pPr/>
              </w:pPrChange>
            </w:pPr>
            <w:ins w:id="7799" w:author="Στάθης Καπ" w:date="2023-03-03T05:59:00Z">
              <w:r>
                <w:rPr>
                  <w:rFonts w:ascii="Calibri" w:hAnsi="Calibri" w:cs="Calibri"/>
                  <w:color w:val="000000"/>
                  <w:sz w:val="16"/>
                  <w:szCs w:val="16"/>
                </w:rPr>
                <w:t>21.43</w:t>
              </w:r>
            </w:ins>
          </w:p>
        </w:tc>
        <w:tc>
          <w:tcPr>
            <w:tcW w:w="543" w:type="dxa"/>
            <w:tcBorders>
              <w:top w:val="single" w:sz="4" w:space="0" w:color="auto"/>
            </w:tcBorders>
            <w:vAlign w:val="bottom"/>
            <w:tcPrChange w:id="7800" w:author="Στάθης Καπ" w:date="2023-03-03T06:24:00Z">
              <w:tcPr>
                <w:tcW w:w="543" w:type="dxa"/>
                <w:tcBorders>
                  <w:top w:val="single" w:sz="4" w:space="0" w:color="auto"/>
                </w:tcBorders>
                <w:vAlign w:val="bottom"/>
              </w:tcPr>
            </w:tcPrChange>
          </w:tcPr>
          <w:p w14:paraId="23368FC5" w14:textId="13A9EB51" w:rsidR="00577FCD" w:rsidRPr="00AC6F02" w:rsidRDefault="00577FCD" w:rsidP="00577FCD">
            <w:pPr>
              <w:jc w:val="center"/>
              <w:rPr>
                <w:ins w:id="7801" w:author="Στάθης Καπ" w:date="2023-02-26T20:57:00Z"/>
                <w:rFonts w:cstheme="minorHAnsi"/>
                <w:sz w:val="16"/>
                <w:szCs w:val="16"/>
                <w:rPrChange w:id="7802" w:author="Στάθης Καπ" w:date="2023-03-03T03:18:00Z">
                  <w:rPr>
                    <w:ins w:id="7803" w:author="Στάθης Καπ" w:date="2023-02-26T20:57:00Z"/>
                  </w:rPr>
                </w:rPrChange>
              </w:rPr>
              <w:pPrChange w:id="7804" w:author="Στάθης Καπ" w:date="2023-02-26T21:00:00Z">
                <w:pPr/>
              </w:pPrChange>
            </w:pPr>
            <w:ins w:id="7805" w:author="Στάθης Καπ" w:date="2023-03-03T00:39:00Z">
              <w:r w:rsidRPr="00AC6F02">
                <w:rPr>
                  <w:rFonts w:ascii="Calibri" w:hAnsi="Calibri" w:cs="Calibri"/>
                  <w:color w:val="000000"/>
                  <w:sz w:val="16"/>
                  <w:szCs w:val="16"/>
                  <w:rPrChange w:id="7806" w:author="Στάθης Καπ" w:date="2023-03-03T03:18:00Z">
                    <w:rPr>
                      <w:rFonts w:ascii="Calibri" w:hAnsi="Calibri" w:cs="Calibri"/>
                      <w:color w:val="000000"/>
                    </w:rPr>
                  </w:rPrChange>
                </w:rPr>
                <w:t>281</w:t>
              </w:r>
            </w:ins>
          </w:p>
        </w:tc>
        <w:tc>
          <w:tcPr>
            <w:tcW w:w="621" w:type="dxa"/>
            <w:tcBorders>
              <w:top w:val="single" w:sz="4" w:space="0" w:color="auto"/>
            </w:tcBorders>
            <w:vAlign w:val="bottom"/>
            <w:tcPrChange w:id="7807" w:author="Στάθης Καπ" w:date="2023-03-03T06:24:00Z">
              <w:tcPr>
                <w:tcW w:w="621" w:type="dxa"/>
                <w:tcBorders>
                  <w:top w:val="single" w:sz="4" w:space="0" w:color="auto"/>
                </w:tcBorders>
                <w:vAlign w:val="bottom"/>
              </w:tcPr>
            </w:tcPrChange>
          </w:tcPr>
          <w:p w14:paraId="7F363973" w14:textId="78B52FE7" w:rsidR="00577FCD" w:rsidRPr="00AC6F02" w:rsidRDefault="00577FCD" w:rsidP="00577FCD">
            <w:pPr>
              <w:jc w:val="center"/>
              <w:rPr>
                <w:ins w:id="7808" w:author="Στάθης Καπ" w:date="2023-02-26T20:57:00Z"/>
                <w:rFonts w:cstheme="minorHAnsi"/>
                <w:sz w:val="16"/>
                <w:szCs w:val="16"/>
                <w:rPrChange w:id="7809" w:author="Στάθης Καπ" w:date="2023-03-03T03:18:00Z">
                  <w:rPr>
                    <w:ins w:id="7810" w:author="Στάθης Καπ" w:date="2023-02-26T20:57:00Z"/>
                  </w:rPr>
                </w:rPrChange>
              </w:rPr>
              <w:pPrChange w:id="7811" w:author="Στάθης Καπ" w:date="2023-02-26T21:00:00Z">
                <w:pPr/>
              </w:pPrChange>
            </w:pPr>
            <w:ins w:id="7812" w:author="Στάθης Καπ" w:date="2023-03-03T00:39:00Z">
              <w:r w:rsidRPr="00AC6F02">
                <w:rPr>
                  <w:rFonts w:ascii="Calibri" w:hAnsi="Calibri" w:cs="Calibri"/>
                  <w:color w:val="000000"/>
                  <w:sz w:val="16"/>
                  <w:szCs w:val="16"/>
                  <w:rPrChange w:id="7813" w:author="Στάθης Καπ" w:date="2023-03-03T03:18:00Z">
                    <w:rPr>
                      <w:rFonts w:ascii="Calibri" w:hAnsi="Calibri" w:cs="Calibri"/>
                      <w:color w:val="000000"/>
                    </w:rPr>
                  </w:rPrChange>
                </w:rPr>
                <w:t>0.087</w:t>
              </w:r>
            </w:ins>
          </w:p>
        </w:tc>
        <w:tc>
          <w:tcPr>
            <w:tcW w:w="669" w:type="dxa"/>
            <w:tcBorders>
              <w:top w:val="single" w:sz="4" w:space="0" w:color="auto"/>
            </w:tcBorders>
            <w:vAlign w:val="center"/>
            <w:tcPrChange w:id="7814" w:author="Στάθης Καπ" w:date="2023-03-03T06:24:00Z">
              <w:tcPr>
                <w:tcW w:w="669" w:type="dxa"/>
                <w:tcBorders>
                  <w:top w:val="single" w:sz="4" w:space="0" w:color="auto"/>
                </w:tcBorders>
                <w:vAlign w:val="center"/>
              </w:tcPr>
            </w:tcPrChange>
          </w:tcPr>
          <w:p w14:paraId="5E46FC84" w14:textId="7275E170" w:rsidR="00577FCD" w:rsidRPr="00AC6F02" w:rsidRDefault="00577FCD" w:rsidP="00577FCD">
            <w:pPr>
              <w:jc w:val="center"/>
              <w:rPr>
                <w:ins w:id="7815" w:author="Στάθης Καπ" w:date="2023-02-26T20:57:00Z"/>
                <w:rFonts w:cstheme="minorHAnsi"/>
                <w:sz w:val="16"/>
                <w:szCs w:val="16"/>
                <w:rPrChange w:id="7816" w:author="Στάθης Καπ" w:date="2023-03-03T03:18:00Z">
                  <w:rPr>
                    <w:ins w:id="7817" w:author="Στάθης Καπ" w:date="2023-02-26T20:57:00Z"/>
                  </w:rPr>
                </w:rPrChange>
              </w:rPr>
              <w:pPrChange w:id="7818" w:author="Στάθης Καπ" w:date="2023-02-26T21:00:00Z">
                <w:pPr/>
              </w:pPrChange>
            </w:pPr>
            <w:ins w:id="7819" w:author="Στάθης Καπ" w:date="2023-03-03T04:44:00Z">
              <w:r>
                <w:rPr>
                  <w:rFonts w:ascii="Calibri" w:hAnsi="Calibri" w:cstheme="minorHAnsi"/>
                  <w:color w:val="000000"/>
                  <w:sz w:val="16"/>
                  <w:szCs w:val="16"/>
                </w:rPr>
                <w:t>-16.12</w:t>
              </w:r>
            </w:ins>
          </w:p>
        </w:tc>
        <w:tc>
          <w:tcPr>
            <w:tcW w:w="508" w:type="dxa"/>
            <w:tcBorders>
              <w:top w:val="single" w:sz="4" w:space="0" w:color="auto"/>
            </w:tcBorders>
            <w:vAlign w:val="bottom"/>
            <w:tcPrChange w:id="7820" w:author="Στάθης Καπ" w:date="2023-03-03T06:24:00Z">
              <w:tcPr>
                <w:tcW w:w="508" w:type="dxa"/>
                <w:tcBorders>
                  <w:top w:val="single" w:sz="4" w:space="0" w:color="auto"/>
                </w:tcBorders>
                <w:vAlign w:val="bottom"/>
              </w:tcPr>
            </w:tcPrChange>
          </w:tcPr>
          <w:p w14:paraId="64524B03" w14:textId="6E866263" w:rsidR="00577FCD" w:rsidRPr="00AC6F02" w:rsidRDefault="00577FCD" w:rsidP="00577FCD">
            <w:pPr>
              <w:jc w:val="center"/>
              <w:rPr>
                <w:ins w:id="7821" w:author="Στάθης Καπ" w:date="2023-02-26T20:57:00Z"/>
                <w:rFonts w:cstheme="minorHAnsi"/>
                <w:sz w:val="16"/>
                <w:szCs w:val="16"/>
                <w:rPrChange w:id="7822" w:author="Στάθης Καπ" w:date="2023-03-03T03:18:00Z">
                  <w:rPr>
                    <w:ins w:id="7823" w:author="Στάθης Καπ" w:date="2023-02-26T20:57:00Z"/>
                  </w:rPr>
                </w:rPrChange>
              </w:rPr>
              <w:pPrChange w:id="7824" w:author="Στάθης Καπ" w:date="2023-02-26T21:00:00Z">
                <w:pPr/>
              </w:pPrChange>
            </w:pPr>
            <w:ins w:id="7825" w:author="Στάθης Καπ" w:date="2023-03-03T00:39:00Z">
              <w:r w:rsidRPr="00AC6F02">
                <w:rPr>
                  <w:rFonts w:ascii="Calibri" w:hAnsi="Calibri" w:cs="Calibri"/>
                  <w:color w:val="000000"/>
                  <w:sz w:val="16"/>
                  <w:szCs w:val="16"/>
                  <w:rPrChange w:id="7826" w:author="Στάθης Καπ" w:date="2023-03-03T03:18:00Z">
                    <w:rPr>
                      <w:rFonts w:ascii="Calibri" w:hAnsi="Calibri" w:cs="Calibri"/>
                      <w:color w:val="000000"/>
                    </w:rPr>
                  </w:rPrChange>
                </w:rPr>
                <w:t>274</w:t>
              </w:r>
            </w:ins>
          </w:p>
        </w:tc>
        <w:tc>
          <w:tcPr>
            <w:tcW w:w="541" w:type="dxa"/>
            <w:tcBorders>
              <w:top w:val="single" w:sz="4" w:space="0" w:color="auto"/>
            </w:tcBorders>
            <w:vAlign w:val="bottom"/>
            <w:tcPrChange w:id="7827" w:author="Στάθης Καπ" w:date="2023-03-03T06:24:00Z">
              <w:tcPr>
                <w:tcW w:w="541" w:type="dxa"/>
                <w:tcBorders>
                  <w:top w:val="single" w:sz="4" w:space="0" w:color="auto"/>
                </w:tcBorders>
                <w:vAlign w:val="bottom"/>
              </w:tcPr>
            </w:tcPrChange>
          </w:tcPr>
          <w:p w14:paraId="68DBC1DA" w14:textId="34796514" w:rsidR="00577FCD" w:rsidRPr="00AC6F02" w:rsidRDefault="00577FCD" w:rsidP="00577FCD">
            <w:pPr>
              <w:jc w:val="center"/>
              <w:rPr>
                <w:ins w:id="7828" w:author="Στάθης Καπ" w:date="2023-02-26T20:58:00Z"/>
                <w:rFonts w:cstheme="minorHAnsi"/>
                <w:sz w:val="16"/>
                <w:szCs w:val="16"/>
                <w:rPrChange w:id="7829" w:author="Στάθης Καπ" w:date="2023-03-03T03:18:00Z">
                  <w:rPr>
                    <w:ins w:id="7830" w:author="Στάθης Καπ" w:date="2023-02-26T20:58:00Z"/>
                  </w:rPr>
                </w:rPrChange>
              </w:rPr>
              <w:pPrChange w:id="7831" w:author="Στάθης Καπ" w:date="2023-02-26T21:00:00Z">
                <w:pPr/>
              </w:pPrChange>
            </w:pPr>
            <w:ins w:id="7832" w:author="Στάθης Καπ" w:date="2023-03-03T00:39:00Z">
              <w:r w:rsidRPr="00AC6F02">
                <w:rPr>
                  <w:rFonts w:ascii="Calibri" w:hAnsi="Calibri" w:cs="Calibri"/>
                  <w:color w:val="000000"/>
                  <w:sz w:val="16"/>
                  <w:szCs w:val="16"/>
                  <w:rPrChange w:id="7833" w:author="Στάθης Καπ" w:date="2023-03-03T03:18:00Z">
                    <w:rPr>
                      <w:rFonts w:ascii="Calibri" w:hAnsi="Calibri" w:cs="Calibri"/>
                      <w:color w:val="000000"/>
                    </w:rPr>
                  </w:rPrChange>
                </w:rPr>
                <w:t>0.08</w:t>
              </w:r>
            </w:ins>
          </w:p>
        </w:tc>
        <w:tc>
          <w:tcPr>
            <w:tcW w:w="589" w:type="dxa"/>
            <w:tcBorders>
              <w:top w:val="single" w:sz="4" w:space="0" w:color="auto"/>
            </w:tcBorders>
            <w:vAlign w:val="center"/>
            <w:tcPrChange w:id="7834" w:author="Στάθης Καπ" w:date="2023-03-03T06:24:00Z">
              <w:tcPr>
                <w:tcW w:w="589" w:type="dxa"/>
                <w:tcBorders>
                  <w:top w:val="single" w:sz="4" w:space="0" w:color="auto"/>
                </w:tcBorders>
                <w:vAlign w:val="center"/>
              </w:tcPr>
            </w:tcPrChange>
          </w:tcPr>
          <w:p w14:paraId="7C79E31B" w14:textId="1D941509" w:rsidR="00577FCD" w:rsidRPr="00AC6F02" w:rsidRDefault="00577FCD" w:rsidP="00577FCD">
            <w:pPr>
              <w:jc w:val="center"/>
              <w:rPr>
                <w:ins w:id="7835" w:author="Στάθης Καπ" w:date="2023-02-26T20:58:00Z"/>
                <w:rFonts w:cstheme="minorHAnsi"/>
                <w:sz w:val="16"/>
                <w:szCs w:val="16"/>
                <w:rPrChange w:id="7836" w:author="Στάθης Καπ" w:date="2023-03-03T03:18:00Z">
                  <w:rPr>
                    <w:ins w:id="7837" w:author="Στάθης Καπ" w:date="2023-02-26T20:58:00Z"/>
                  </w:rPr>
                </w:rPrChange>
              </w:rPr>
              <w:pPrChange w:id="7838" w:author="Στάθης Καπ" w:date="2023-02-26T21:00:00Z">
                <w:pPr/>
              </w:pPrChange>
            </w:pPr>
            <w:ins w:id="7839" w:author="Στάθης Καπ" w:date="2023-03-03T04:44:00Z">
              <w:r>
                <w:rPr>
                  <w:rFonts w:ascii="Calibri" w:hAnsi="Calibri" w:cstheme="minorHAnsi"/>
                  <w:color w:val="000000"/>
                  <w:sz w:val="16"/>
                  <w:szCs w:val="16"/>
                </w:rPr>
                <w:t>-13.22</w:t>
              </w:r>
            </w:ins>
          </w:p>
        </w:tc>
        <w:tc>
          <w:tcPr>
            <w:tcW w:w="463" w:type="dxa"/>
            <w:tcBorders>
              <w:top w:val="single" w:sz="4" w:space="0" w:color="auto"/>
            </w:tcBorders>
            <w:vAlign w:val="bottom"/>
            <w:tcPrChange w:id="7840" w:author="Στάθης Καπ" w:date="2023-03-03T06:24:00Z">
              <w:tcPr>
                <w:tcW w:w="463" w:type="dxa"/>
                <w:tcBorders>
                  <w:top w:val="single" w:sz="4" w:space="0" w:color="auto"/>
                </w:tcBorders>
                <w:vAlign w:val="bottom"/>
              </w:tcPr>
            </w:tcPrChange>
          </w:tcPr>
          <w:p w14:paraId="1F7D2050" w14:textId="59B2624F" w:rsidR="00577FCD" w:rsidRPr="00AC6F02" w:rsidRDefault="00577FCD" w:rsidP="00577FCD">
            <w:pPr>
              <w:jc w:val="center"/>
              <w:rPr>
                <w:ins w:id="7841" w:author="Στάθης Καπ" w:date="2023-02-26T20:58:00Z"/>
                <w:rFonts w:cstheme="minorHAnsi"/>
                <w:sz w:val="16"/>
                <w:szCs w:val="16"/>
                <w:rPrChange w:id="7842" w:author="Στάθης Καπ" w:date="2023-03-03T03:18:00Z">
                  <w:rPr>
                    <w:ins w:id="7843" w:author="Στάθης Καπ" w:date="2023-02-26T20:58:00Z"/>
                  </w:rPr>
                </w:rPrChange>
              </w:rPr>
              <w:pPrChange w:id="7844" w:author="Στάθης Καπ" w:date="2023-02-26T21:00:00Z">
                <w:pPr/>
              </w:pPrChange>
            </w:pPr>
            <w:ins w:id="7845" w:author="Στάθης Καπ" w:date="2023-03-03T00:40:00Z">
              <w:r w:rsidRPr="00AC6F02">
                <w:rPr>
                  <w:rFonts w:ascii="Calibri" w:hAnsi="Calibri" w:cs="Calibri"/>
                  <w:color w:val="000000"/>
                  <w:sz w:val="16"/>
                  <w:szCs w:val="16"/>
                  <w:rPrChange w:id="7846" w:author="Στάθης Καπ" w:date="2023-03-03T03:18:00Z">
                    <w:rPr>
                      <w:rFonts w:ascii="Calibri" w:hAnsi="Calibri" w:cs="Calibri"/>
                      <w:color w:val="000000"/>
                    </w:rPr>
                  </w:rPrChange>
                </w:rPr>
                <w:t>229</w:t>
              </w:r>
            </w:ins>
          </w:p>
        </w:tc>
        <w:tc>
          <w:tcPr>
            <w:tcW w:w="541" w:type="dxa"/>
            <w:tcBorders>
              <w:top w:val="single" w:sz="4" w:space="0" w:color="auto"/>
            </w:tcBorders>
            <w:vAlign w:val="bottom"/>
            <w:tcPrChange w:id="7847" w:author="Στάθης Καπ" w:date="2023-03-03T06:24:00Z">
              <w:tcPr>
                <w:tcW w:w="541" w:type="dxa"/>
                <w:tcBorders>
                  <w:top w:val="single" w:sz="4" w:space="0" w:color="auto"/>
                </w:tcBorders>
                <w:vAlign w:val="bottom"/>
              </w:tcPr>
            </w:tcPrChange>
          </w:tcPr>
          <w:p w14:paraId="481506B9" w14:textId="2B724AFE" w:rsidR="00577FCD" w:rsidRPr="00AC6F02" w:rsidRDefault="00577FCD" w:rsidP="00577FCD">
            <w:pPr>
              <w:jc w:val="center"/>
              <w:rPr>
                <w:ins w:id="7848" w:author="Στάθης Καπ" w:date="2023-02-26T21:00:00Z"/>
                <w:rFonts w:cstheme="minorHAnsi"/>
                <w:sz w:val="16"/>
                <w:szCs w:val="16"/>
                <w:rPrChange w:id="7849" w:author="Στάθης Καπ" w:date="2023-03-03T03:18:00Z">
                  <w:rPr>
                    <w:ins w:id="7850" w:author="Στάθης Καπ" w:date="2023-02-26T21:00:00Z"/>
                  </w:rPr>
                </w:rPrChange>
              </w:rPr>
              <w:pPrChange w:id="7851" w:author="Στάθης Καπ" w:date="2023-02-26T21:00:00Z">
                <w:pPr/>
              </w:pPrChange>
            </w:pPr>
            <w:ins w:id="7852" w:author="Στάθης Καπ" w:date="2023-03-03T00:40:00Z">
              <w:r w:rsidRPr="00AC6F02">
                <w:rPr>
                  <w:rFonts w:ascii="Calibri" w:hAnsi="Calibri" w:cs="Calibri"/>
                  <w:color w:val="000000"/>
                  <w:sz w:val="16"/>
                  <w:szCs w:val="16"/>
                  <w:rPrChange w:id="7853" w:author="Στάθης Καπ" w:date="2023-03-03T03:18:00Z">
                    <w:rPr>
                      <w:rFonts w:ascii="Calibri" w:hAnsi="Calibri" w:cs="Calibri"/>
                      <w:color w:val="000000"/>
                    </w:rPr>
                  </w:rPrChange>
                </w:rPr>
                <w:t>0.074</w:t>
              </w:r>
            </w:ins>
          </w:p>
        </w:tc>
        <w:tc>
          <w:tcPr>
            <w:tcW w:w="589" w:type="dxa"/>
            <w:tcBorders>
              <w:top w:val="single" w:sz="4" w:space="0" w:color="auto"/>
            </w:tcBorders>
            <w:vAlign w:val="center"/>
            <w:tcPrChange w:id="7854" w:author="Στάθης Καπ" w:date="2023-03-03T06:24:00Z">
              <w:tcPr>
                <w:tcW w:w="589" w:type="dxa"/>
                <w:tcBorders>
                  <w:top w:val="single" w:sz="4" w:space="0" w:color="auto"/>
                </w:tcBorders>
                <w:vAlign w:val="center"/>
              </w:tcPr>
            </w:tcPrChange>
          </w:tcPr>
          <w:p w14:paraId="35D81171" w14:textId="304C5F8A" w:rsidR="00577FCD" w:rsidRPr="00AC6F02" w:rsidRDefault="00577FCD" w:rsidP="00577FCD">
            <w:pPr>
              <w:jc w:val="center"/>
              <w:rPr>
                <w:ins w:id="7855" w:author="Στάθης Καπ" w:date="2023-02-26T21:00:00Z"/>
                <w:rFonts w:cstheme="minorHAnsi"/>
                <w:sz w:val="16"/>
                <w:szCs w:val="16"/>
                <w:rPrChange w:id="7856" w:author="Στάθης Καπ" w:date="2023-03-03T03:18:00Z">
                  <w:rPr>
                    <w:ins w:id="7857" w:author="Στάθης Καπ" w:date="2023-02-26T21:00:00Z"/>
                  </w:rPr>
                </w:rPrChange>
              </w:rPr>
              <w:pPrChange w:id="7858" w:author="Στάθης Καπ" w:date="2023-02-26T21:00:00Z">
                <w:pPr/>
              </w:pPrChange>
            </w:pPr>
            <w:ins w:id="7859" w:author="Στάθης Καπ" w:date="2023-03-03T04:45:00Z">
              <w:r>
                <w:rPr>
                  <w:rFonts w:ascii="Calibri" w:hAnsi="Calibri" w:cstheme="minorHAnsi"/>
                  <w:color w:val="000000"/>
                  <w:sz w:val="16"/>
                  <w:szCs w:val="16"/>
                </w:rPr>
                <w:t>5.37</w:t>
              </w:r>
            </w:ins>
          </w:p>
        </w:tc>
      </w:tr>
      <w:tr w:rsidR="00F03C40" w14:paraId="25660D98" w14:textId="3D21F48B" w:rsidTr="00F03C40">
        <w:trPr>
          <w:ins w:id="7860" w:author="Στάθης Καπ" w:date="2023-02-26T20:57:00Z"/>
        </w:trPr>
        <w:tc>
          <w:tcPr>
            <w:tcW w:w="515" w:type="dxa"/>
            <w:tcBorders>
              <w:top w:val="nil"/>
              <w:bottom w:val="nil"/>
              <w:right w:val="single" w:sz="4" w:space="0" w:color="auto"/>
            </w:tcBorders>
            <w:shd w:val="clear" w:color="auto" w:fill="E7E6E6" w:themeFill="background2"/>
            <w:vAlign w:val="center"/>
            <w:tcPrChange w:id="7861" w:author="Στάθης Καπ" w:date="2023-03-03T06:24:00Z">
              <w:tcPr>
                <w:tcW w:w="515" w:type="dxa"/>
                <w:shd w:val="clear" w:color="auto" w:fill="E7E6E6" w:themeFill="background2"/>
                <w:vAlign w:val="center"/>
              </w:tcPr>
            </w:tcPrChange>
          </w:tcPr>
          <w:p w14:paraId="66E3B19E" w14:textId="3E6C9927" w:rsidR="00577FCD" w:rsidRPr="00AC6F02" w:rsidRDefault="00577FCD" w:rsidP="00577FCD">
            <w:pPr>
              <w:jc w:val="center"/>
              <w:rPr>
                <w:ins w:id="7862" w:author="Στάθης Καπ" w:date="2023-02-26T20:57:00Z"/>
                <w:sz w:val="16"/>
                <w:szCs w:val="16"/>
                <w:rPrChange w:id="7863" w:author="Στάθης Καπ" w:date="2023-03-03T03:18:00Z">
                  <w:rPr>
                    <w:ins w:id="7864" w:author="Στάθης Καπ" w:date="2023-02-26T20:57:00Z"/>
                  </w:rPr>
                </w:rPrChange>
              </w:rPr>
              <w:pPrChange w:id="7865" w:author="Στάθης Καπ" w:date="2023-02-26T21:00:00Z">
                <w:pPr/>
              </w:pPrChange>
            </w:pPr>
            <w:ins w:id="7866" w:author="Στάθης Καπ" w:date="2023-02-27T03:01:00Z">
              <w:r w:rsidRPr="00AC6F02">
                <w:rPr>
                  <w:sz w:val="16"/>
                  <w:szCs w:val="16"/>
                  <w:rPrChange w:id="7867" w:author="Στάθης Καπ" w:date="2023-03-03T03:18:00Z">
                    <w:rPr>
                      <w:sz w:val="18"/>
                      <w:szCs w:val="18"/>
                    </w:rPr>
                  </w:rPrChange>
                </w:rPr>
                <w:t>p</w:t>
              </w:r>
            </w:ins>
            <w:ins w:id="7868" w:author="Στάθης Καπ" w:date="2023-02-26T20:57:00Z">
              <w:r w:rsidRPr="00AC6F02">
                <w:rPr>
                  <w:sz w:val="16"/>
                  <w:szCs w:val="16"/>
                  <w:rPrChange w:id="7869" w:author="Στάθης Καπ" w:date="2023-03-03T03:18:00Z">
                    <w:rPr>
                      <w:sz w:val="18"/>
                      <w:szCs w:val="18"/>
                    </w:rPr>
                  </w:rPrChange>
                </w:rPr>
                <w:t>r02</w:t>
              </w:r>
            </w:ins>
          </w:p>
        </w:tc>
        <w:tc>
          <w:tcPr>
            <w:tcW w:w="560" w:type="dxa"/>
            <w:tcBorders>
              <w:left w:val="single" w:sz="4" w:space="0" w:color="auto"/>
            </w:tcBorders>
            <w:tcPrChange w:id="7870" w:author="Στάθης Καπ" w:date="2023-03-03T06:24:00Z">
              <w:tcPr>
                <w:tcW w:w="560" w:type="dxa"/>
              </w:tcPr>
            </w:tcPrChange>
          </w:tcPr>
          <w:p w14:paraId="4821E7A5" w14:textId="56BE6BB3" w:rsidR="00577FCD" w:rsidRPr="00AC6F02" w:rsidRDefault="00577FCD" w:rsidP="00577FCD">
            <w:pPr>
              <w:jc w:val="center"/>
              <w:rPr>
                <w:ins w:id="7871" w:author="Στάθης Καπ" w:date="2023-02-26T20:57:00Z"/>
                <w:rFonts w:cstheme="minorHAnsi"/>
                <w:sz w:val="16"/>
                <w:szCs w:val="16"/>
                <w:rPrChange w:id="7872" w:author="Στάθης Καπ" w:date="2023-03-03T03:18:00Z">
                  <w:rPr>
                    <w:ins w:id="7873" w:author="Στάθης Καπ" w:date="2023-02-26T20:57:00Z"/>
                  </w:rPr>
                </w:rPrChange>
              </w:rPr>
              <w:pPrChange w:id="7874" w:author="Στάθης Καπ" w:date="2023-02-26T21:00:00Z">
                <w:pPr/>
              </w:pPrChange>
            </w:pPr>
            <w:ins w:id="7875" w:author="Στάθης Καπ" w:date="2023-02-26T21:04:00Z">
              <w:r w:rsidRPr="00AC6F02">
                <w:rPr>
                  <w:rFonts w:cstheme="minorHAnsi"/>
                  <w:sz w:val="16"/>
                  <w:szCs w:val="16"/>
                  <w:rPrChange w:id="7876" w:author="Στάθης Καπ" w:date="2023-03-03T03:18:00Z">
                    <w:rPr>
                      <w:rFonts w:cstheme="minorHAnsi"/>
                      <w:sz w:val="20"/>
                      <w:szCs w:val="20"/>
                    </w:rPr>
                  </w:rPrChange>
                </w:rPr>
                <w:t>404</w:t>
              </w:r>
            </w:ins>
          </w:p>
        </w:tc>
        <w:tc>
          <w:tcPr>
            <w:tcW w:w="855" w:type="dxa"/>
            <w:tcPrChange w:id="7877" w:author="Στάθης Καπ" w:date="2023-03-03T06:24:00Z">
              <w:tcPr>
                <w:tcW w:w="855" w:type="dxa"/>
              </w:tcPr>
            </w:tcPrChange>
          </w:tcPr>
          <w:p w14:paraId="57C07856" w14:textId="257C0AF9" w:rsidR="00577FCD" w:rsidRPr="00AC6F02" w:rsidRDefault="00577FCD" w:rsidP="00577FCD">
            <w:pPr>
              <w:jc w:val="center"/>
              <w:rPr>
                <w:ins w:id="7878" w:author="Στάθης Καπ" w:date="2023-02-26T20:57:00Z"/>
                <w:rFonts w:cstheme="minorHAnsi"/>
                <w:sz w:val="16"/>
                <w:szCs w:val="16"/>
                <w:rPrChange w:id="7879" w:author="Στάθης Καπ" w:date="2023-03-03T03:18:00Z">
                  <w:rPr>
                    <w:ins w:id="7880" w:author="Στάθης Καπ" w:date="2023-02-26T20:57:00Z"/>
                  </w:rPr>
                </w:rPrChange>
              </w:rPr>
              <w:pPrChange w:id="7881" w:author="Στάθης Καπ" w:date="2023-02-26T21:00:00Z">
                <w:pPr/>
              </w:pPrChange>
            </w:pPr>
            <w:ins w:id="7882" w:author="Στάθης Καπ" w:date="2023-02-26T21:07:00Z">
              <w:r w:rsidRPr="00AC6F02">
                <w:rPr>
                  <w:rFonts w:cstheme="minorHAnsi"/>
                  <w:sz w:val="16"/>
                  <w:szCs w:val="16"/>
                  <w:rPrChange w:id="7883" w:author="Στάθης Καπ" w:date="2023-03-03T03:18:00Z">
                    <w:rPr>
                      <w:rFonts w:cstheme="minorHAnsi"/>
                      <w:sz w:val="20"/>
                      <w:szCs w:val="20"/>
                    </w:rPr>
                  </w:rPrChange>
                </w:rPr>
                <w:t>385</w:t>
              </w:r>
            </w:ins>
          </w:p>
        </w:tc>
        <w:tc>
          <w:tcPr>
            <w:tcW w:w="544" w:type="dxa"/>
            <w:vAlign w:val="bottom"/>
            <w:tcPrChange w:id="7884" w:author="Στάθης Καπ" w:date="2023-03-03T06:24:00Z">
              <w:tcPr>
                <w:tcW w:w="544" w:type="dxa"/>
                <w:vAlign w:val="bottom"/>
              </w:tcPr>
            </w:tcPrChange>
          </w:tcPr>
          <w:p w14:paraId="0DD55B74" w14:textId="15C49899" w:rsidR="00577FCD" w:rsidRPr="00AC6F02" w:rsidRDefault="00577FCD" w:rsidP="00577FCD">
            <w:pPr>
              <w:jc w:val="center"/>
              <w:rPr>
                <w:ins w:id="7885" w:author="Στάθης Καπ" w:date="2023-02-26T20:57:00Z"/>
                <w:rFonts w:cstheme="minorHAnsi"/>
                <w:sz w:val="16"/>
                <w:szCs w:val="16"/>
                <w:rPrChange w:id="7886" w:author="Στάθης Καπ" w:date="2023-03-03T03:18:00Z">
                  <w:rPr>
                    <w:ins w:id="7887" w:author="Στάθης Καπ" w:date="2023-02-26T20:57:00Z"/>
                  </w:rPr>
                </w:rPrChange>
              </w:rPr>
              <w:pPrChange w:id="7888" w:author="Στάθης Καπ" w:date="2023-02-26T21:00:00Z">
                <w:pPr/>
              </w:pPrChange>
            </w:pPr>
            <w:ins w:id="7889" w:author="Στάθης Καπ" w:date="2023-03-03T00:39:00Z">
              <w:r w:rsidRPr="00AC6F02">
                <w:rPr>
                  <w:rFonts w:ascii="Calibri" w:hAnsi="Calibri" w:cs="Calibri"/>
                  <w:color w:val="000000"/>
                  <w:sz w:val="16"/>
                  <w:szCs w:val="16"/>
                  <w:rPrChange w:id="7890" w:author="Στάθης Καπ" w:date="2023-03-03T03:18:00Z">
                    <w:rPr>
                      <w:rFonts w:ascii="Calibri" w:hAnsi="Calibri" w:cs="Calibri"/>
                      <w:color w:val="000000"/>
                    </w:rPr>
                  </w:rPrChange>
                </w:rPr>
                <w:t>375</w:t>
              </w:r>
            </w:ins>
          </w:p>
        </w:tc>
        <w:tc>
          <w:tcPr>
            <w:tcW w:w="621" w:type="dxa"/>
            <w:vAlign w:val="bottom"/>
            <w:tcPrChange w:id="7891" w:author="Στάθης Καπ" w:date="2023-03-03T06:24:00Z">
              <w:tcPr>
                <w:tcW w:w="621" w:type="dxa"/>
                <w:vAlign w:val="bottom"/>
              </w:tcPr>
            </w:tcPrChange>
          </w:tcPr>
          <w:p w14:paraId="4D222D4F" w14:textId="321EE3C6" w:rsidR="00577FCD" w:rsidRPr="00AC6F02" w:rsidRDefault="00577FCD" w:rsidP="00577FCD">
            <w:pPr>
              <w:jc w:val="center"/>
              <w:rPr>
                <w:ins w:id="7892" w:author="Στάθης Καπ" w:date="2023-02-26T20:57:00Z"/>
                <w:rFonts w:cstheme="minorHAnsi"/>
                <w:sz w:val="16"/>
                <w:szCs w:val="16"/>
                <w:rPrChange w:id="7893" w:author="Στάθης Καπ" w:date="2023-03-03T03:18:00Z">
                  <w:rPr>
                    <w:ins w:id="7894" w:author="Στάθης Καπ" w:date="2023-02-26T20:57:00Z"/>
                  </w:rPr>
                </w:rPrChange>
              </w:rPr>
              <w:pPrChange w:id="7895" w:author="Στάθης Καπ" w:date="2023-02-26T21:00:00Z">
                <w:pPr/>
              </w:pPrChange>
            </w:pPr>
            <w:ins w:id="7896" w:author="Στάθης Καπ" w:date="2023-03-03T00:39:00Z">
              <w:r w:rsidRPr="00AC6F02">
                <w:rPr>
                  <w:rFonts w:ascii="Calibri" w:hAnsi="Calibri" w:cs="Calibri"/>
                  <w:color w:val="000000"/>
                  <w:sz w:val="16"/>
                  <w:szCs w:val="16"/>
                  <w:rPrChange w:id="7897" w:author="Στάθης Καπ" w:date="2023-03-03T03:18:00Z">
                    <w:rPr>
                      <w:rFonts w:ascii="Calibri" w:hAnsi="Calibri" w:cs="Calibri"/>
                      <w:color w:val="000000"/>
                    </w:rPr>
                  </w:rPrChange>
                </w:rPr>
                <w:t>0.222</w:t>
              </w:r>
            </w:ins>
          </w:p>
        </w:tc>
        <w:tc>
          <w:tcPr>
            <w:tcW w:w="669" w:type="dxa"/>
            <w:vAlign w:val="center"/>
            <w:tcPrChange w:id="7898" w:author="Στάθης Καπ" w:date="2023-03-03T06:24:00Z">
              <w:tcPr>
                <w:tcW w:w="669" w:type="dxa"/>
                <w:vAlign w:val="center"/>
              </w:tcPr>
            </w:tcPrChange>
          </w:tcPr>
          <w:p w14:paraId="33310412" w14:textId="465C170C" w:rsidR="00577FCD" w:rsidRPr="00AC6F02" w:rsidRDefault="00577FCD" w:rsidP="00577FCD">
            <w:pPr>
              <w:jc w:val="center"/>
              <w:rPr>
                <w:ins w:id="7899" w:author="Στάθης Καπ" w:date="2023-02-26T20:57:00Z"/>
                <w:rFonts w:cstheme="minorHAnsi"/>
                <w:sz w:val="16"/>
                <w:szCs w:val="16"/>
                <w:rPrChange w:id="7900" w:author="Στάθης Καπ" w:date="2023-03-03T03:18:00Z">
                  <w:rPr>
                    <w:ins w:id="7901" w:author="Στάθης Καπ" w:date="2023-02-26T20:57:00Z"/>
                  </w:rPr>
                </w:rPrChange>
              </w:rPr>
              <w:pPrChange w:id="7902" w:author="Στάθης Καπ" w:date="2023-02-26T21:00:00Z">
                <w:pPr/>
              </w:pPrChange>
            </w:pPr>
            <w:ins w:id="7903" w:author="Στάθης Καπ" w:date="2023-03-03T05:59:00Z">
              <w:r>
                <w:rPr>
                  <w:rFonts w:ascii="Calibri" w:hAnsi="Calibri" w:cs="Calibri"/>
                  <w:color w:val="000000"/>
                  <w:sz w:val="16"/>
                  <w:szCs w:val="16"/>
                </w:rPr>
                <w:t>7.18</w:t>
              </w:r>
            </w:ins>
          </w:p>
        </w:tc>
        <w:tc>
          <w:tcPr>
            <w:tcW w:w="543" w:type="dxa"/>
            <w:vAlign w:val="bottom"/>
            <w:tcPrChange w:id="7904" w:author="Στάθης Καπ" w:date="2023-03-03T06:24:00Z">
              <w:tcPr>
                <w:tcW w:w="543" w:type="dxa"/>
                <w:vAlign w:val="bottom"/>
              </w:tcPr>
            </w:tcPrChange>
          </w:tcPr>
          <w:p w14:paraId="7A75EE3E" w14:textId="59FBBAEF" w:rsidR="00577FCD" w:rsidRPr="00AC6F02" w:rsidRDefault="00577FCD" w:rsidP="00577FCD">
            <w:pPr>
              <w:jc w:val="center"/>
              <w:rPr>
                <w:ins w:id="7905" w:author="Στάθης Καπ" w:date="2023-02-26T20:57:00Z"/>
                <w:rFonts w:cstheme="minorHAnsi"/>
                <w:sz w:val="16"/>
                <w:szCs w:val="16"/>
                <w:rPrChange w:id="7906" w:author="Στάθης Καπ" w:date="2023-03-03T03:18:00Z">
                  <w:rPr>
                    <w:ins w:id="7907" w:author="Στάθης Καπ" w:date="2023-02-26T20:57:00Z"/>
                  </w:rPr>
                </w:rPrChange>
              </w:rPr>
              <w:pPrChange w:id="7908" w:author="Στάθης Καπ" w:date="2023-02-26T21:00:00Z">
                <w:pPr/>
              </w:pPrChange>
            </w:pPr>
            <w:ins w:id="7909" w:author="Στάθης Καπ" w:date="2023-03-03T00:39:00Z">
              <w:r w:rsidRPr="00AC6F02">
                <w:rPr>
                  <w:rFonts w:ascii="Calibri" w:hAnsi="Calibri" w:cs="Calibri"/>
                  <w:color w:val="000000"/>
                  <w:sz w:val="16"/>
                  <w:szCs w:val="16"/>
                  <w:rPrChange w:id="7910" w:author="Στάθης Καπ" w:date="2023-03-03T03:18:00Z">
                    <w:rPr>
                      <w:rFonts w:ascii="Calibri" w:hAnsi="Calibri" w:cs="Calibri"/>
                      <w:color w:val="000000"/>
                    </w:rPr>
                  </w:rPrChange>
                </w:rPr>
                <w:t>328</w:t>
              </w:r>
            </w:ins>
          </w:p>
        </w:tc>
        <w:tc>
          <w:tcPr>
            <w:tcW w:w="621" w:type="dxa"/>
            <w:vAlign w:val="bottom"/>
            <w:tcPrChange w:id="7911" w:author="Στάθης Καπ" w:date="2023-03-03T06:24:00Z">
              <w:tcPr>
                <w:tcW w:w="621" w:type="dxa"/>
                <w:vAlign w:val="bottom"/>
              </w:tcPr>
            </w:tcPrChange>
          </w:tcPr>
          <w:p w14:paraId="1941BA36" w14:textId="293F5325" w:rsidR="00577FCD" w:rsidRPr="00AC6F02" w:rsidRDefault="00577FCD" w:rsidP="00577FCD">
            <w:pPr>
              <w:jc w:val="center"/>
              <w:rPr>
                <w:ins w:id="7912" w:author="Στάθης Καπ" w:date="2023-02-26T20:57:00Z"/>
                <w:rFonts w:cstheme="minorHAnsi"/>
                <w:sz w:val="16"/>
                <w:szCs w:val="16"/>
                <w:rPrChange w:id="7913" w:author="Στάθης Καπ" w:date="2023-03-03T03:18:00Z">
                  <w:rPr>
                    <w:ins w:id="7914" w:author="Στάθης Καπ" w:date="2023-02-26T20:57:00Z"/>
                  </w:rPr>
                </w:rPrChange>
              </w:rPr>
              <w:pPrChange w:id="7915" w:author="Στάθης Καπ" w:date="2023-02-26T21:00:00Z">
                <w:pPr/>
              </w:pPrChange>
            </w:pPr>
            <w:ins w:id="7916" w:author="Στάθης Καπ" w:date="2023-03-03T00:39:00Z">
              <w:r w:rsidRPr="00AC6F02">
                <w:rPr>
                  <w:rFonts w:ascii="Calibri" w:hAnsi="Calibri" w:cs="Calibri"/>
                  <w:color w:val="000000"/>
                  <w:sz w:val="16"/>
                  <w:szCs w:val="16"/>
                  <w:rPrChange w:id="7917" w:author="Στάθης Καπ" w:date="2023-03-03T03:18:00Z">
                    <w:rPr>
                      <w:rFonts w:ascii="Calibri" w:hAnsi="Calibri" w:cs="Calibri"/>
                      <w:color w:val="000000"/>
                    </w:rPr>
                  </w:rPrChange>
                </w:rPr>
                <w:t>0.172</w:t>
              </w:r>
            </w:ins>
          </w:p>
        </w:tc>
        <w:tc>
          <w:tcPr>
            <w:tcW w:w="669" w:type="dxa"/>
            <w:vAlign w:val="center"/>
            <w:tcPrChange w:id="7918" w:author="Στάθης Καπ" w:date="2023-03-03T06:24:00Z">
              <w:tcPr>
                <w:tcW w:w="669" w:type="dxa"/>
                <w:vAlign w:val="center"/>
              </w:tcPr>
            </w:tcPrChange>
          </w:tcPr>
          <w:p w14:paraId="09915C7F" w14:textId="2F567794" w:rsidR="00577FCD" w:rsidRPr="00AC6F02" w:rsidRDefault="00577FCD" w:rsidP="00577FCD">
            <w:pPr>
              <w:jc w:val="center"/>
              <w:rPr>
                <w:ins w:id="7919" w:author="Στάθης Καπ" w:date="2023-02-26T20:57:00Z"/>
                <w:rFonts w:cstheme="minorHAnsi"/>
                <w:sz w:val="16"/>
                <w:szCs w:val="16"/>
                <w:rPrChange w:id="7920" w:author="Στάθης Καπ" w:date="2023-03-03T03:18:00Z">
                  <w:rPr>
                    <w:ins w:id="7921" w:author="Στάθης Καπ" w:date="2023-02-26T20:57:00Z"/>
                  </w:rPr>
                </w:rPrChange>
              </w:rPr>
              <w:pPrChange w:id="7922" w:author="Στάθης Καπ" w:date="2023-02-26T21:00:00Z">
                <w:pPr/>
              </w:pPrChange>
            </w:pPr>
            <w:ins w:id="7923" w:author="Στάθης Καπ" w:date="2023-03-03T04:44:00Z">
              <w:r>
                <w:rPr>
                  <w:rFonts w:ascii="Calibri" w:hAnsi="Calibri" w:cstheme="minorHAnsi"/>
                  <w:color w:val="000000"/>
                  <w:sz w:val="16"/>
                  <w:szCs w:val="16"/>
                </w:rPr>
                <w:t>12.53</w:t>
              </w:r>
            </w:ins>
          </w:p>
        </w:tc>
        <w:tc>
          <w:tcPr>
            <w:tcW w:w="508" w:type="dxa"/>
            <w:vAlign w:val="bottom"/>
            <w:tcPrChange w:id="7924" w:author="Στάθης Καπ" w:date="2023-03-03T06:24:00Z">
              <w:tcPr>
                <w:tcW w:w="508" w:type="dxa"/>
                <w:vAlign w:val="bottom"/>
              </w:tcPr>
            </w:tcPrChange>
          </w:tcPr>
          <w:p w14:paraId="2896346D" w14:textId="30278682" w:rsidR="00577FCD" w:rsidRPr="00AC6F02" w:rsidRDefault="00577FCD" w:rsidP="00577FCD">
            <w:pPr>
              <w:jc w:val="center"/>
              <w:rPr>
                <w:ins w:id="7925" w:author="Στάθης Καπ" w:date="2023-02-26T20:57:00Z"/>
                <w:rFonts w:cstheme="minorHAnsi"/>
                <w:sz w:val="16"/>
                <w:szCs w:val="16"/>
                <w:rPrChange w:id="7926" w:author="Στάθης Καπ" w:date="2023-03-03T03:18:00Z">
                  <w:rPr>
                    <w:ins w:id="7927" w:author="Στάθης Καπ" w:date="2023-02-26T20:57:00Z"/>
                  </w:rPr>
                </w:rPrChange>
              </w:rPr>
              <w:pPrChange w:id="7928" w:author="Στάθης Καπ" w:date="2023-02-26T21:00:00Z">
                <w:pPr/>
              </w:pPrChange>
            </w:pPr>
            <w:ins w:id="7929" w:author="Στάθης Καπ" w:date="2023-03-03T00:39:00Z">
              <w:r w:rsidRPr="00AC6F02">
                <w:rPr>
                  <w:rFonts w:ascii="Calibri" w:hAnsi="Calibri" w:cs="Calibri"/>
                  <w:color w:val="000000"/>
                  <w:sz w:val="16"/>
                  <w:szCs w:val="16"/>
                  <w:rPrChange w:id="7930" w:author="Στάθης Καπ" w:date="2023-03-03T03:18:00Z">
                    <w:rPr>
                      <w:rFonts w:ascii="Calibri" w:hAnsi="Calibri" w:cs="Calibri"/>
                      <w:color w:val="000000"/>
                    </w:rPr>
                  </w:rPrChange>
                </w:rPr>
                <w:t>322</w:t>
              </w:r>
            </w:ins>
          </w:p>
        </w:tc>
        <w:tc>
          <w:tcPr>
            <w:tcW w:w="541" w:type="dxa"/>
            <w:vAlign w:val="bottom"/>
            <w:tcPrChange w:id="7931" w:author="Στάθης Καπ" w:date="2023-03-03T06:24:00Z">
              <w:tcPr>
                <w:tcW w:w="541" w:type="dxa"/>
                <w:vAlign w:val="bottom"/>
              </w:tcPr>
            </w:tcPrChange>
          </w:tcPr>
          <w:p w14:paraId="4E8AD75D" w14:textId="776005AF" w:rsidR="00577FCD" w:rsidRPr="00AC6F02" w:rsidRDefault="00577FCD" w:rsidP="00577FCD">
            <w:pPr>
              <w:jc w:val="center"/>
              <w:rPr>
                <w:ins w:id="7932" w:author="Στάθης Καπ" w:date="2023-02-26T20:58:00Z"/>
                <w:rFonts w:cstheme="minorHAnsi"/>
                <w:sz w:val="16"/>
                <w:szCs w:val="16"/>
                <w:rPrChange w:id="7933" w:author="Στάθης Καπ" w:date="2023-03-03T03:18:00Z">
                  <w:rPr>
                    <w:ins w:id="7934" w:author="Στάθης Καπ" w:date="2023-02-26T20:58:00Z"/>
                  </w:rPr>
                </w:rPrChange>
              </w:rPr>
              <w:pPrChange w:id="7935" w:author="Στάθης Καπ" w:date="2023-02-26T21:00:00Z">
                <w:pPr/>
              </w:pPrChange>
            </w:pPr>
            <w:ins w:id="7936" w:author="Στάθης Καπ" w:date="2023-03-03T00:39:00Z">
              <w:r w:rsidRPr="00AC6F02">
                <w:rPr>
                  <w:rFonts w:ascii="Calibri" w:hAnsi="Calibri" w:cs="Calibri"/>
                  <w:color w:val="000000"/>
                  <w:sz w:val="16"/>
                  <w:szCs w:val="16"/>
                  <w:rPrChange w:id="7937" w:author="Στάθης Καπ" w:date="2023-03-03T03:18:00Z">
                    <w:rPr>
                      <w:rFonts w:ascii="Calibri" w:hAnsi="Calibri" w:cs="Calibri"/>
                      <w:color w:val="000000"/>
                    </w:rPr>
                  </w:rPrChange>
                </w:rPr>
                <w:t>0.171</w:t>
              </w:r>
            </w:ins>
          </w:p>
        </w:tc>
        <w:tc>
          <w:tcPr>
            <w:tcW w:w="589" w:type="dxa"/>
            <w:vAlign w:val="center"/>
            <w:tcPrChange w:id="7938" w:author="Στάθης Καπ" w:date="2023-03-03T06:24:00Z">
              <w:tcPr>
                <w:tcW w:w="589" w:type="dxa"/>
                <w:vAlign w:val="center"/>
              </w:tcPr>
            </w:tcPrChange>
          </w:tcPr>
          <w:p w14:paraId="0A59FDFB" w14:textId="54F7CEB6" w:rsidR="00577FCD" w:rsidRPr="00AC6F02" w:rsidRDefault="00577FCD" w:rsidP="00577FCD">
            <w:pPr>
              <w:jc w:val="center"/>
              <w:rPr>
                <w:ins w:id="7939" w:author="Στάθης Καπ" w:date="2023-02-26T20:58:00Z"/>
                <w:rFonts w:cstheme="minorHAnsi"/>
                <w:sz w:val="16"/>
                <w:szCs w:val="16"/>
                <w:rPrChange w:id="7940" w:author="Στάθης Καπ" w:date="2023-03-03T03:18:00Z">
                  <w:rPr>
                    <w:ins w:id="7941" w:author="Στάθης Καπ" w:date="2023-02-26T20:58:00Z"/>
                  </w:rPr>
                </w:rPrChange>
              </w:rPr>
              <w:pPrChange w:id="7942" w:author="Στάθης Καπ" w:date="2023-02-26T21:00:00Z">
                <w:pPr/>
              </w:pPrChange>
            </w:pPr>
            <w:ins w:id="7943" w:author="Στάθης Καπ" w:date="2023-03-03T04:44:00Z">
              <w:r>
                <w:rPr>
                  <w:rFonts w:ascii="Calibri" w:hAnsi="Calibri" w:cstheme="minorHAnsi"/>
                  <w:color w:val="000000"/>
                  <w:sz w:val="16"/>
                  <w:szCs w:val="16"/>
                </w:rPr>
                <w:t>14.13</w:t>
              </w:r>
            </w:ins>
          </w:p>
        </w:tc>
        <w:tc>
          <w:tcPr>
            <w:tcW w:w="463" w:type="dxa"/>
            <w:vAlign w:val="bottom"/>
            <w:tcPrChange w:id="7944" w:author="Στάθης Καπ" w:date="2023-03-03T06:24:00Z">
              <w:tcPr>
                <w:tcW w:w="463" w:type="dxa"/>
                <w:vAlign w:val="bottom"/>
              </w:tcPr>
            </w:tcPrChange>
          </w:tcPr>
          <w:p w14:paraId="19C690E6" w14:textId="5AB3AC7E" w:rsidR="00577FCD" w:rsidRPr="00AC6F02" w:rsidRDefault="00577FCD" w:rsidP="00577FCD">
            <w:pPr>
              <w:jc w:val="center"/>
              <w:rPr>
                <w:ins w:id="7945" w:author="Στάθης Καπ" w:date="2023-02-26T20:58:00Z"/>
                <w:rFonts w:cstheme="minorHAnsi"/>
                <w:sz w:val="16"/>
                <w:szCs w:val="16"/>
                <w:rPrChange w:id="7946" w:author="Στάθης Καπ" w:date="2023-03-03T03:18:00Z">
                  <w:rPr>
                    <w:ins w:id="7947" w:author="Στάθης Καπ" w:date="2023-02-26T20:58:00Z"/>
                  </w:rPr>
                </w:rPrChange>
              </w:rPr>
              <w:pPrChange w:id="7948" w:author="Στάθης Καπ" w:date="2023-02-26T21:00:00Z">
                <w:pPr/>
              </w:pPrChange>
            </w:pPr>
            <w:ins w:id="7949" w:author="Στάθης Καπ" w:date="2023-03-03T00:40:00Z">
              <w:r w:rsidRPr="00AC6F02">
                <w:rPr>
                  <w:rFonts w:ascii="Calibri" w:hAnsi="Calibri" w:cs="Calibri"/>
                  <w:color w:val="000000"/>
                  <w:sz w:val="16"/>
                  <w:szCs w:val="16"/>
                  <w:rPrChange w:id="7950" w:author="Στάθης Καπ" w:date="2023-03-03T03:18:00Z">
                    <w:rPr>
                      <w:rFonts w:ascii="Calibri" w:hAnsi="Calibri" w:cs="Calibri"/>
                      <w:color w:val="000000"/>
                    </w:rPr>
                  </w:rPrChange>
                </w:rPr>
                <w:t>295</w:t>
              </w:r>
            </w:ins>
          </w:p>
        </w:tc>
        <w:tc>
          <w:tcPr>
            <w:tcW w:w="541" w:type="dxa"/>
            <w:vAlign w:val="bottom"/>
            <w:tcPrChange w:id="7951" w:author="Στάθης Καπ" w:date="2023-03-03T06:24:00Z">
              <w:tcPr>
                <w:tcW w:w="541" w:type="dxa"/>
                <w:vAlign w:val="bottom"/>
              </w:tcPr>
            </w:tcPrChange>
          </w:tcPr>
          <w:p w14:paraId="18D820A7" w14:textId="39ED3CC9" w:rsidR="00577FCD" w:rsidRPr="00AC6F02" w:rsidRDefault="00577FCD" w:rsidP="00577FCD">
            <w:pPr>
              <w:jc w:val="center"/>
              <w:rPr>
                <w:ins w:id="7952" w:author="Στάθης Καπ" w:date="2023-02-26T21:00:00Z"/>
                <w:rFonts w:cstheme="minorHAnsi"/>
                <w:sz w:val="16"/>
                <w:szCs w:val="16"/>
                <w:rPrChange w:id="7953" w:author="Στάθης Καπ" w:date="2023-03-03T03:18:00Z">
                  <w:rPr>
                    <w:ins w:id="7954" w:author="Στάθης Καπ" w:date="2023-02-26T21:00:00Z"/>
                  </w:rPr>
                </w:rPrChange>
              </w:rPr>
              <w:pPrChange w:id="7955" w:author="Στάθης Καπ" w:date="2023-02-26T21:00:00Z">
                <w:pPr/>
              </w:pPrChange>
            </w:pPr>
            <w:ins w:id="7956" w:author="Στάθης Καπ" w:date="2023-03-03T00:40:00Z">
              <w:r w:rsidRPr="00AC6F02">
                <w:rPr>
                  <w:rFonts w:ascii="Calibri" w:hAnsi="Calibri" w:cs="Calibri"/>
                  <w:color w:val="000000"/>
                  <w:sz w:val="16"/>
                  <w:szCs w:val="16"/>
                  <w:rPrChange w:id="7957" w:author="Στάθης Καπ" w:date="2023-03-03T03:18:00Z">
                    <w:rPr>
                      <w:rFonts w:ascii="Calibri" w:hAnsi="Calibri" w:cs="Calibri"/>
                      <w:color w:val="000000"/>
                    </w:rPr>
                  </w:rPrChange>
                </w:rPr>
                <w:t>0.21</w:t>
              </w:r>
            </w:ins>
          </w:p>
        </w:tc>
        <w:tc>
          <w:tcPr>
            <w:tcW w:w="589" w:type="dxa"/>
            <w:vAlign w:val="center"/>
            <w:tcPrChange w:id="7958" w:author="Στάθης Καπ" w:date="2023-03-03T06:24:00Z">
              <w:tcPr>
                <w:tcW w:w="589" w:type="dxa"/>
                <w:vAlign w:val="center"/>
              </w:tcPr>
            </w:tcPrChange>
          </w:tcPr>
          <w:p w14:paraId="5AAF3FD4" w14:textId="7CF9F64A" w:rsidR="00577FCD" w:rsidRPr="00AC6F02" w:rsidRDefault="00577FCD" w:rsidP="00577FCD">
            <w:pPr>
              <w:jc w:val="center"/>
              <w:rPr>
                <w:ins w:id="7959" w:author="Στάθης Καπ" w:date="2023-02-26T21:00:00Z"/>
                <w:rFonts w:cstheme="minorHAnsi"/>
                <w:sz w:val="16"/>
                <w:szCs w:val="16"/>
                <w:rPrChange w:id="7960" w:author="Στάθης Καπ" w:date="2023-03-03T03:18:00Z">
                  <w:rPr>
                    <w:ins w:id="7961" w:author="Στάθης Καπ" w:date="2023-02-26T21:00:00Z"/>
                  </w:rPr>
                </w:rPrChange>
              </w:rPr>
              <w:pPrChange w:id="7962" w:author="Στάθης Καπ" w:date="2023-02-26T21:00:00Z">
                <w:pPr/>
              </w:pPrChange>
            </w:pPr>
            <w:ins w:id="7963" w:author="Στάθης Καπ" w:date="2023-03-03T04:45:00Z">
              <w:r>
                <w:rPr>
                  <w:rFonts w:ascii="Calibri" w:hAnsi="Calibri" w:cstheme="minorHAnsi"/>
                  <w:color w:val="000000"/>
                  <w:sz w:val="16"/>
                  <w:szCs w:val="16"/>
                </w:rPr>
                <w:t>21.33</w:t>
              </w:r>
            </w:ins>
          </w:p>
        </w:tc>
      </w:tr>
      <w:tr w:rsidR="00F03C40" w14:paraId="71D3ABDD" w14:textId="10307EDC" w:rsidTr="00F03C40">
        <w:trPr>
          <w:ins w:id="7964" w:author="Στάθης Καπ" w:date="2023-02-26T20:57:00Z"/>
        </w:trPr>
        <w:tc>
          <w:tcPr>
            <w:tcW w:w="515" w:type="dxa"/>
            <w:tcBorders>
              <w:top w:val="nil"/>
              <w:bottom w:val="nil"/>
              <w:right w:val="single" w:sz="4" w:space="0" w:color="auto"/>
            </w:tcBorders>
            <w:shd w:val="clear" w:color="auto" w:fill="E7E6E6" w:themeFill="background2"/>
            <w:vAlign w:val="center"/>
            <w:tcPrChange w:id="7965" w:author="Στάθης Καπ" w:date="2023-03-03T06:24:00Z">
              <w:tcPr>
                <w:tcW w:w="515" w:type="dxa"/>
                <w:shd w:val="clear" w:color="auto" w:fill="E7E6E6" w:themeFill="background2"/>
                <w:vAlign w:val="center"/>
              </w:tcPr>
            </w:tcPrChange>
          </w:tcPr>
          <w:p w14:paraId="57244B72" w14:textId="04C34F3E" w:rsidR="00577FCD" w:rsidRPr="00AC6F02" w:rsidRDefault="00577FCD" w:rsidP="00577FCD">
            <w:pPr>
              <w:jc w:val="center"/>
              <w:rPr>
                <w:ins w:id="7966" w:author="Στάθης Καπ" w:date="2023-02-26T20:57:00Z"/>
                <w:sz w:val="16"/>
                <w:szCs w:val="16"/>
                <w:rPrChange w:id="7967" w:author="Στάθης Καπ" w:date="2023-03-03T03:18:00Z">
                  <w:rPr>
                    <w:ins w:id="7968" w:author="Στάθης Καπ" w:date="2023-02-26T20:57:00Z"/>
                  </w:rPr>
                </w:rPrChange>
              </w:rPr>
              <w:pPrChange w:id="7969" w:author="Στάθης Καπ" w:date="2023-02-26T21:00:00Z">
                <w:pPr/>
              </w:pPrChange>
            </w:pPr>
            <w:ins w:id="7970" w:author="Στάθης Καπ" w:date="2023-02-27T03:02:00Z">
              <w:r w:rsidRPr="00AC6F02">
                <w:rPr>
                  <w:sz w:val="16"/>
                  <w:szCs w:val="16"/>
                  <w:rPrChange w:id="7971" w:author="Στάθης Καπ" w:date="2023-03-03T03:18:00Z">
                    <w:rPr>
                      <w:sz w:val="18"/>
                      <w:szCs w:val="18"/>
                    </w:rPr>
                  </w:rPrChange>
                </w:rPr>
                <w:t>p</w:t>
              </w:r>
            </w:ins>
            <w:ins w:id="7972" w:author="Στάθης Καπ" w:date="2023-02-26T20:57:00Z">
              <w:r w:rsidRPr="00AC6F02">
                <w:rPr>
                  <w:sz w:val="16"/>
                  <w:szCs w:val="16"/>
                  <w:rPrChange w:id="7973" w:author="Στάθης Καπ" w:date="2023-03-03T03:18:00Z">
                    <w:rPr>
                      <w:sz w:val="18"/>
                      <w:szCs w:val="18"/>
                    </w:rPr>
                  </w:rPrChange>
                </w:rPr>
                <w:t>r03</w:t>
              </w:r>
            </w:ins>
          </w:p>
        </w:tc>
        <w:tc>
          <w:tcPr>
            <w:tcW w:w="560" w:type="dxa"/>
            <w:tcBorders>
              <w:left w:val="single" w:sz="4" w:space="0" w:color="auto"/>
            </w:tcBorders>
            <w:tcPrChange w:id="7974" w:author="Στάθης Καπ" w:date="2023-03-03T06:24:00Z">
              <w:tcPr>
                <w:tcW w:w="560" w:type="dxa"/>
              </w:tcPr>
            </w:tcPrChange>
          </w:tcPr>
          <w:p w14:paraId="266F3C57" w14:textId="62368D10" w:rsidR="00577FCD" w:rsidRPr="00AC6F02" w:rsidRDefault="00577FCD" w:rsidP="00577FCD">
            <w:pPr>
              <w:jc w:val="center"/>
              <w:rPr>
                <w:ins w:id="7975" w:author="Στάθης Καπ" w:date="2023-02-26T20:57:00Z"/>
                <w:rFonts w:cstheme="minorHAnsi"/>
                <w:sz w:val="16"/>
                <w:szCs w:val="16"/>
                <w:rPrChange w:id="7976" w:author="Στάθης Καπ" w:date="2023-03-03T03:18:00Z">
                  <w:rPr>
                    <w:ins w:id="7977" w:author="Στάθης Καπ" w:date="2023-02-26T20:57:00Z"/>
                  </w:rPr>
                </w:rPrChange>
              </w:rPr>
              <w:pPrChange w:id="7978" w:author="Στάθης Καπ" w:date="2023-02-26T21:00:00Z">
                <w:pPr/>
              </w:pPrChange>
            </w:pPr>
            <w:ins w:id="7979" w:author="Στάθης Καπ" w:date="2023-02-26T21:04:00Z">
              <w:r w:rsidRPr="00AC6F02">
                <w:rPr>
                  <w:rFonts w:cstheme="minorHAnsi"/>
                  <w:sz w:val="16"/>
                  <w:szCs w:val="16"/>
                  <w:rPrChange w:id="7980" w:author="Στάθης Καπ" w:date="2023-03-03T03:18:00Z">
                    <w:rPr>
                      <w:rFonts w:cstheme="minorHAnsi"/>
                      <w:sz w:val="20"/>
                      <w:szCs w:val="20"/>
                    </w:rPr>
                  </w:rPrChange>
                </w:rPr>
                <w:t>394</w:t>
              </w:r>
            </w:ins>
          </w:p>
        </w:tc>
        <w:tc>
          <w:tcPr>
            <w:tcW w:w="855" w:type="dxa"/>
            <w:tcPrChange w:id="7981" w:author="Στάθης Καπ" w:date="2023-03-03T06:24:00Z">
              <w:tcPr>
                <w:tcW w:w="855" w:type="dxa"/>
              </w:tcPr>
            </w:tcPrChange>
          </w:tcPr>
          <w:p w14:paraId="146AACFA" w14:textId="65845A97" w:rsidR="00577FCD" w:rsidRPr="00AC6F02" w:rsidRDefault="00577FCD" w:rsidP="00577FCD">
            <w:pPr>
              <w:jc w:val="center"/>
              <w:rPr>
                <w:ins w:id="7982" w:author="Στάθης Καπ" w:date="2023-02-26T20:57:00Z"/>
                <w:rFonts w:cstheme="minorHAnsi"/>
                <w:sz w:val="16"/>
                <w:szCs w:val="16"/>
                <w:rPrChange w:id="7983" w:author="Στάθης Καπ" w:date="2023-03-03T03:18:00Z">
                  <w:rPr>
                    <w:ins w:id="7984" w:author="Στάθης Καπ" w:date="2023-02-26T20:57:00Z"/>
                  </w:rPr>
                </w:rPrChange>
              </w:rPr>
              <w:pPrChange w:id="7985" w:author="Στάθης Καπ" w:date="2023-02-26T21:00:00Z">
                <w:pPr/>
              </w:pPrChange>
            </w:pPr>
            <w:ins w:id="7986" w:author="Στάθης Καπ" w:date="2023-02-26T21:07:00Z">
              <w:r w:rsidRPr="00AC6F02">
                <w:rPr>
                  <w:rFonts w:cstheme="minorHAnsi"/>
                  <w:sz w:val="16"/>
                  <w:szCs w:val="16"/>
                  <w:rPrChange w:id="7987" w:author="Στάθης Καπ" w:date="2023-03-03T03:18:00Z">
                    <w:rPr>
                      <w:rFonts w:cstheme="minorHAnsi"/>
                      <w:sz w:val="20"/>
                      <w:szCs w:val="20"/>
                    </w:rPr>
                  </w:rPrChange>
                </w:rPr>
                <w:t>384</w:t>
              </w:r>
            </w:ins>
          </w:p>
        </w:tc>
        <w:tc>
          <w:tcPr>
            <w:tcW w:w="544" w:type="dxa"/>
            <w:vAlign w:val="bottom"/>
            <w:tcPrChange w:id="7988" w:author="Στάθης Καπ" w:date="2023-03-03T06:24:00Z">
              <w:tcPr>
                <w:tcW w:w="544" w:type="dxa"/>
                <w:vAlign w:val="bottom"/>
              </w:tcPr>
            </w:tcPrChange>
          </w:tcPr>
          <w:p w14:paraId="5B7A9E5A" w14:textId="6614F3A0" w:rsidR="00577FCD" w:rsidRPr="00AC6F02" w:rsidRDefault="00577FCD" w:rsidP="00577FCD">
            <w:pPr>
              <w:jc w:val="center"/>
              <w:rPr>
                <w:ins w:id="7989" w:author="Στάθης Καπ" w:date="2023-02-26T20:57:00Z"/>
                <w:rFonts w:cstheme="minorHAnsi"/>
                <w:sz w:val="16"/>
                <w:szCs w:val="16"/>
                <w:rPrChange w:id="7990" w:author="Στάθης Καπ" w:date="2023-03-03T03:18:00Z">
                  <w:rPr>
                    <w:ins w:id="7991" w:author="Στάθης Καπ" w:date="2023-02-26T20:57:00Z"/>
                  </w:rPr>
                </w:rPrChange>
              </w:rPr>
              <w:pPrChange w:id="7992" w:author="Στάθης Καπ" w:date="2023-02-26T21:00:00Z">
                <w:pPr/>
              </w:pPrChange>
            </w:pPr>
            <w:ins w:id="7993" w:author="Στάθης Καπ" w:date="2023-03-03T00:39:00Z">
              <w:r w:rsidRPr="00AC6F02">
                <w:rPr>
                  <w:rFonts w:ascii="Calibri" w:hAnsi="Calibri" w:cs="Calibri"/>
                  <w:color w:val="000000"/>
                  <w:sz w:val="16"/>
                  <w:szCs w:val="16"/>
                  <w:rPrChange w:id="7994" w:author="Στάθης Καπ" w:date="2023-03-03T03:18:00Z">
                    <w:rPr>
                      <w:rFonts w:ascii="Calibri" w:hAnsi="Calibri" w:cs="Calibri"/>
                      <w:color w:val="000000"/>
                    </w:rPr>
                  </w:rPrChange>
                </w:rPr>
                <w:t>376</w:t>
              </w:r>
            </w:ins>
          </w:p>
        </w:tc>
        <w:tc>
          <w:tcPr>
            <w:tcW w:w="621" w:type="dxa"/>
            <w:vAlign w:val="bottom"/>
            <w:tcPrChange w:id="7995" w:author="Στάθης Καπ" w:date="2023-03-03T06:24:00Z">
              <w:tcPr>
                <w:tcW w:w="621" w:type="dxa"/>
                <w:vAlign w:val="bottom"/>
              </w:tcPr>
            </w:tcPrChange>
          </w:tcPr>
          <w:p w14:paraId="0A19D0FE" w14:textId="4CD33304" w:rsidR="00577FCD" w:rsidRPr="00AC6F02" w:rsidRDefault="00577FCD" w:rsidP="00577FCD">
            <w:pPr>
              <w:jc w:val="center"/>
              <w:rPr>
                <w:ins w:id="7996" w:author="Στάθης Καπ" w:date="2023-02-26T20:57:00Z"/>
                <w:rFonts w:cstheme="minorHAnsi"/>
                <w:sz w:val="16"/>
                <w:szCs w:val="16"/>
                <w:rPrChange w:id="7997" w:author="Στάθης Καπ" w:date="2023-03-03T03:18:00Z">
                  <w:rPr>
                    <w:ins w:id="7998" w:author="Στάθης Καπ" w:date="2023-02-26T20:57:00Z"/>
                  </w:rPr>
                </w:rPrChange>
              </w:rPr>
              <w:pPrChange w:id="7999" w:author="Στάθης Καπ" w:date="2023-02-26T21:00:00Z">
                <w:pPr/>
              </w:pPrChange>
            </w:pPr>
            <w:ins w:id="8000" w:author="Στάθης Καπ" w:date="2023-03-03T00:39:00Z">
              <w:r w:rsidRPr="00AC6F02">
                <w:rPr>
                  <w:rFonts w:ascii="Calibri" w:hAnsi="Calibri" w:cs="Calibri"/>
                  <w:color w:val="000000"/>
                  <w:sz w:val="16"/>
                  <w:szCs w:val="16"/>
                  <w:rPrChange w:id="8001" w:author="Στάθης Καπ" w:date="2023-03-03T03:18:00Z">
                    <w:rPr>
                      <w:rFonts w:ascii="Calibri" w:hAnsi="Calibri" w:cs="Calibri"/>
                      <w:color w:val="000000"/>
                    </w:rPr>
                  </w:rPrChange>
                </w:rPr>
                <w:t>0.37</w:t>
              </w:r>
            </w:ins>
          </w:p>
        </w:tc>
        <w:tc>
          <w:tcPr>
            <w:tcW w:w="669" w:type="dxa"/>
            <w:vAlign w:val="center"/>
            <w:tcPrChange w:id="8002" w:author="Στάθης Καπ" w:date="2023-03-03T06:24:00Z">
              <w:tcPr>
                <w:tcW w:w="669" w:type="dxa"/>
                <w:vAlign w:val="center"/>
              </w:tcPr>
            </w:tcPrChange>
          </w:tcPr>
          <w:p w14:paraId="1B736223" w14:textId="0162070C" w:rsidR="00577FCD" w:rsidRPr="00AC6F02" w:rsidRDefault="00577FCD" w:rsidP="00577FCD">
            <w:pPr>
              <w:jc w:val="center"/>
              <w:rPr>
                <w:ins w:id="8003" w:author="Στάθης Καπ" w:date="2023-02-26T20:57:00Z"/>
                <w:rFonts w:cstheme="minorHAnsi"/>
                <w:sz w:val="16"/>
                <w:szCs w:val="16"/>
                <w:rPrChange w:id="8004" w:author="Στάθης Καπ" w:date="2023-03-03T03:18:00Z">
                  <w:rPr>
                    <w:ins w:id="8005" w:author="Στάθης Καπ" w:date="2023-02-26T20:57:00Z"/>
                  </w:rPr>
                </w:rPrChange>
              </w:rPr>
              <w:pPrChange w:id="8006" w:author="Στάθης Καπ" w:date="2023-02-26T21:00:00Z">
                <w:pPr/>
              </w:pPrChange>
            </w:pPr>
            <w:ins w:id="8007" w:author="Στάθης Καπ" w:date="2023-03-03T05:59:00Z">
              <w:r>
                <w:rPr>
                  <w:rFonts w:ascii="Calibri" w:hAnsi="Calibri" w:cs="Calibri"/>
                  <w:color w:val="000000"/>
                  <w:sz w:val="16"/>
                  <w:szCs w:val="16"/>
                </w:rPr>
                <w:t>4.57</w:t>
              </w:r>
            </w:ins>
          </w:p>
        </w:tc>
        <w:tc>
          <w:tcPr>
            <w:tcW w:w="543" w:type="dxa"/>
            <w:vAlign w:val="bottom"/>
            <w:tcPrChange w:id="8008" w:author="Στάθης Καπ" w:date="2023-03-03T06:24:00Z">
              <w:tcPr>
                <w:tcW w:w="543" w:type="dxa"/>
                <w:vAlign w:val="bottom"/>
              </w:tcPr>
            </w:tcPrChange>
          </w:tcPr>
          <w:p w14:paraId="3488A598" w14:textId="7D6570A1" w:rsidR="00577FCD" w:rsidRPr="00AC6F02" w:rsidRDefault="00577FCD" w:rsidP="00577FCD">
            <w:pPr>
              <w:jc w:val="center"/>
              <w:rPr>
                <w:ins w:id="8009" w:author="Στάθης Καπ" w:date="2023-02-26T20:57:00Z"/>
                <w:rFonts w:cstheme="minorHAnsi"/>
                <w:sz w:val="16"/>
                <w:szCs w:val="16"/>
                <w:rPrChange w:id="8010" w:author="Στάθης Καπ" w:date="2023-03-03T03:18:00Z">
                  <w:rPr>
                    <w:ins w:id="8011" w:author="Στάθης Καπ" w:date="2023-02-26T20:57:00Z"/>
                  </w:rPr>
                </w:rPrChange>
              </w:rPr>
              <w:pPrChange w:id="8012" w:author="Στάθης Καπ" w:date="2023-02-26T21:00:00Z">
                <w:pPr/>
              </w:pPrChange>
            </w:pPr>
            <w:ins w:id="8013" w:author="Στάθης Καπ" w:date="2023-03-03T00:39:00Z">
              <w:r w:rsidRPr="00AC6F02">
                <w:rPr>
                  <w:rFonts w:ascii="Calibri" w:hAnsi="Calibri" w:cs="Calibri"/>
                  <w:color w:val="000000"/>
                  <w:sz w:val="16"/>
                  <w:szCs w:val="16"/>
                  <w:rPrChange w:id="8014" w:author="Στάθης Καπ" w:date="2023-03-03T03:18:00Z">
                    <w:rPr>
                      <w:rFonts w:ascii="Calibri" w:hAnsi="Calibri" w:cs="Calibri"/>
                      <w:color w:val="000000"/>
                    </w:rPr>
                  </w:rPrChange>
                </w:rPr>
                <w:t>366</w:t>
              </w:r>
            </w:ins>
          </w:p>
        </w:tc>
        <w:tc>
          <w:tcPr>
            <w:tcW w:w="621" w:type="dxa"/>
            <w:vAlign w:val="bottom"/>
            <w:tcPrChange w:id="8015" w:author="Στάθης Καπ" w:date="2023-03-03T06:24:00Z">
              <w:tcPr>
                <w:tcW w:w="621" w:type="dxa"/>
                <w:vAlign w:val="bottom"/>
              </w:tcPr>
            </w:tcPrChange>
          </w:tcPr>
          <w:p w14:paraId="794579A1" w14:textId="379EC78D" w:rsidR="00577FCD" w:rsidRPr="00AC6F02" w:rsidRDefault="00577FCD" w:rsidP="00577FCD">
            <w:pPr>
              <w:jc w:val="center"/>
              <w:rPr>
                <w:ins w:id="8016" w:author="Στάθης Καπ" w:date="2023-02-26T20:57:00Z"/>
                <w:rFonts w:cstheme="minorHAnsi"/>
                <w:sz w:val="16"/>
                <w:szCs w:val="16"/>
                <w:rPrChange w:id="8017" w:author="Στάθης Καπ" w:date="2023-03-03T03:18:00Z">
                  <w:rPr>
                    <w:ins w:id="8018" w:author="Στάθης Καπ" w:date="2023-02-26T20:57:00Z"/>
                  </w:rPr>
                </w:rPrChange>
              </w:rPr>
              <w:pPrChange w:id="8019" w:author="Στάθης Καπ" w:date="2023-02-26T21:00:00Z">
                <w:pPr/>
              </w:pPrChange>
            </w:pPr>
            <w:ins w:id="8020" w:author="Στάθης Καπ" w:date="2023-03-03T00:39:00Z">
              <w:r w:rsidRPr="00AC6F02">
                <w:rPr>
                  <w:rFonts w:ascii="Calibri" w:hAnsi="Calibri" w:cs="Calibri"/>
                  <w:color w:val="000000"/>
                  <w:sz w:val="16"/>
                  <w:szCs w:val="16"/>
                  <w:rPrChange w:id="8021" w:author="Στάθης Καπ" w:date="2023-03-03T03:18:00Z">
                    <w:rPr>
                      <w:rFonts w:ascii="Calibri" w:hAnsi="Calibri" w:cs="Calibri"/>
                      <w:color w:val="000000"/>
                    </w:rPr>
                  </w:rPrChange>
                </w:rPr>
                <w:t>0.531</w:t>
              </w:r>
            </w:ins>
          </w:p>
        </w:tc>
        <w:tc>
          <w:tcPr>
            <w:tcW w:w="669" w:type="dxa"/>
            <w:vAlign w:val="center"/>
            <w:tcPrChange w:id="8022" w:author="Στάθης Καπ" w:date="2023-03-03T06:24:00Z">
              <w:tcPr>
                <w:tcW w:w="669" w:type="dxa"/>
                <w:vAlign w:val="center"/>
              </w:tcPr>
            </w:tcPrChange>
          </w:tcPr>
          <w:p w14:paraId="79580547" w14:textId="23364634" w:rsidR="00577FCD" w:rsidRPr="00AC6F02" w:rsidRDefault="00577FCD" w:rsidP="00577FCD">
            <w:pPr>
              <w:jc w:val="center"/>
              <w:rPr>
                <w:ins w:id="8023" w:author="Στάθης Καπ" w:date="2023-02-26T20:57:00Z"/>
                <w:rFonts w:cstheme="minorHAnsi"/>
                <w:sz w:val="16"/>
                <w:szCs w:val="16"/>
                <w:rPrChange w:id="8024" w:author="Στάθης Καπ" w:date="2023-03-03T03:18:00Z">
                  <w:rPr>
                    <w:ins w:id="8025" w:author="Στάθης Καπ" w:date="2023-02-26T20:57:00Z"/>
                  </w:rPr>
                </w:rPrChange>
              </w:rPr>
              <w:pPrChange w:id="8026" w:author="Στάθης Καπ" w:date="2023-02-26T21:00:00Z">
                <w:pPr/>
              </w:pPrChange>
            </w:pPr>
            <w:ins w:id="8027" w:author="Στάθης Καπ" w:date="2023-03-03T04:44:00Z">
              <w:r>
                <w:rPr>
                  <w:rFonts w:ascii="Calibri" w:hAnsi="Calibri" w:cstheme="minorHAnsi"/>
                  <w:color w:val="000000"/>
                  <w:sz w:val="16"/>
                  <w:szCs w:val="16"/>
                </w:rPr>
                <w:t>2.66</w:t>
              </w:r>
            </w:ins>
          </w:p>
        </w:tc>
        <w:tc>
          <w:tcPr>
            <w:tcW w:w="508" w:type="dxa"/>
            <w:vAlign w:val="bottom"/>
            <w:tcPrChange w:id="8028" w:author="Στάθης Καπ" w:date="2023-03-03T06:24:00Z">
              <w:tcPr>
                <w:tcW w:w="508" w:type="dxa"/>
                <w:vAlign w:val="bottom"/>
              </w:tcPr>
            </w:tcPrChange>
          </w:tcPr>
          <w:p w14:paraId="40CF754C" w14:textId="39C71052" w:rsidR="00577FCD" w:rsidRPr="00AC6F02" w:rsidRDefault="00577FCD" w:rsidP="00577FCD">
            <w:pPr>
              <w:jc w:val="center"/>
              <w:rPr>
                <w:ins w:id="8029" w:author="Στάθης Καπ" w:date="2023-02-26T20:57:00Z"/>
                <w:rFonts w:cstheme="minorHAnsi"/>
                <w:sz w:val="16"/>
                <w:szCs w:val="16"/>
                <w:rPrChange w:id="8030" w:author="Στάθης Καπ" w:date="2023-03-03T03:18:00Z">
                  <w:rPr>
                    <w:ins w:id="8031" w:author="Στάθης Καπ" w:date="2023-02-26T20:57:00Z"/>
                  </w:rPr>
                </w:rPrChange>
              </w:rPr>
              <w:pPrChange w:id="8032" w:author="Στάθης Καπ" w:date="2023-02-26T21:00:00Z">
                <w:pPr/>
              </w:pPrChange>
            </w:pPr>
            <w:ins w:id="8033" w:author="Στάθης Καπ" w:date="2023-03-03T00:39:00Z">
              <w:r w:rsidRPr="00AC6F02">
                <w:rPr>
                  <w:rFonts w:ascii="Calibri" w:hAnsi="Calibri" w:cs="Calibri"/>
                  <w:color w:val="000000"/>
                  <w:sz w:val="16"/>
                  <w:szCs w:val="16"/>
                  <w:rPrChange w:id="8034" w:author="Στάθης Καπ" w:date="2023-03-03T03:18:00Z">
                    <w:rPr>
                      <w:rFonts w:ascii="Calibri" w:hAnsi="Calibri" w:cs="Calibri"/>
                      <w:color w:val="000000"/>
                    </w:rPr>
                  </w:rPrChange>
                </w:rPr>
                <w:t>350</w:t>
              </w:r>
            </w:ins>
          </w:p>
        </w:tc>
        <w:tc>
          <w:tcPr>
            <w:tcW w:w="541" w:type="dxa"/>
            <w:vAlign w:val="bottom"/>
            <w:tcPrChange w:id="8035" w:author="Στάθης Καπ" w:date="2023-03-03T06:24:00Z">
              <w:tcPr>
                <w:tcW w:w="541" w:type="dxa"/>
                <w:vAlign w:val="bottom"/>
              </w:tcPr>
            </w:tcPrChange>
          </w:tcPr>
          <w:p w14:paraId="00C75312" w14:textId="24C9FC79" w:rsidR="00577FCD" w:rsidRPr="00AC6F02" w:rsidRDefault="00577FCD" w:rsidP="00577FCD">
            <w:pPr>
              <w:jc w:val="center"/>
              <w:rPr>
                <w:ins w:id="8036" w:author="Στάθης Καπ" w:date="2023-02-26T20:58:00Z"/>
                <w:rFonts w:cstheme="minorHAnsi"/>
                <w:sz w:val="16"/>
                <w:szCs w:val="16"/>
                <w:rPrChange w:id="8037" w:author="Στάθης Καπ" w:date="2023-03-03T03:18:00Z">
                  <w:rPr>
                    <w:ins w:id="8038" w:author="Στάθης Καπ" w:date="2023-02-26T20:58:00Z"/>
                  </w:rPr>
                </w:rPrChange>
              </w:rPr>
              <w:pPrChange w:id="8039" w:author="Στάθης Καπ" w:date="2023-02-26T21:00:00Z">
                <w:pPr/>
              </w:pPrChange>
            </w:pPr>
            <w:ins w:id="8040" w:author="Στάθης Καπ" w:date="2023-03-03T00:39:00Z">
              <w:r w:rsidRPr="00AC6F02">
                <w:rPr>
                  <w:rFonts w:ascii="Calibri" w:hAnsi="Calibri" w:cs="Calibri"/>
                  <w:color w:val="000000"/>
                  <w:sz w:val="16"/>
                  <w:szCs w:val="16"/>
                  <w:rPrChange w:id="8041" w:author="Στάθης Καπ" w:date="2023-03-03T03:18:00Z">
                    <w:rPr>
                      <w:rFonts w:ascii="Calibri" w:hAnsi="Calibri" w:cs="Calibri"/>
                      <w:color w:val="000000"/>
                    </w:rPr>
                  </w:rPrChange>
                </w:rPr>
                <w:t>0.288</w:t>
              </w:r>
            </w:ins>
          </w:p>
        </w:tc>
        <w:tc>
          <w:tcPr>
            <w:tcW w:w="589" w:type="dxa"/>
            <w:vAlign w:val="center"/>
            <w:tcPrChange w:id="8042" w:author="Στάθης Καπ" w:date="2023-03-03T06:24:00Z">
              <w:tcPr>
                <w:tcW w:w="589" w:type="dxa"/>
                <w:vAlign w:val="center"/>
              </w:tcPr>
            </w:tcPrChange>
          </w:tcPr>
          <w:p w14:paraId="4ACBB6E4" w14:textId="41C21128" w:rsidR="00577FCD" w:rsidRPr="00AC6F02" w:rsidRDefault="00577FCD" w:rsidP="00577FCD">
            <w:pPr>
              <w:jc w:val="center"/>
              <w:rPr>
                <w:ins w:id="8043" w:author="Στάθης Καπ" w:date="2023-02-26T20:58:00Z"/>
                <w:rFonts w:cstheme="minorHAnsi"/>
                <w:sz w:val="16"/>
                <w:szCs w:val="16"/>
                <w:rPrChange w:id="8044" w:author="Στάθης Καπ" w:date="2023-03-03T03:18:00Z">
                  <w:rPr>
                    <w:ins w:id="8045" w:author="Στάθης Καπ" w:date="2023-02-26T20:58:00Z"/>
                  </w:rPr>
                </w:rPrChange>
              </w:rPr>
              <w:pPrChange w:id="8046" w:author="Στάθης Καπ" w:date="2023-02-26T21:00:00Z">
                <w:pPr/>
              </w:pPrChange>
            </w:pPr>
            <w:ins w:id="8047" w:author="Στάθης Καπ" w:date="2023-03-03T04:44:00Z">
              <w:r>
                <w:rPr>
                  <w:rFonts w:ascii="Calibri" w:hAnsi="Calibri" w:cstheme="minorHAnsi"/>
                  <w:color w:val="000000"/>
                  <w:sz w:val="16"/>
                  <w:szCs w:val="16"/>
                </w:rPr>
                <w:t>6.91</w:t>
              </w:r>
            </w:ins>
          </w:p>
        </w:tc>
        <w:tc>
          <w:tcPr>
            <w:tcW w:w="463" w:type="dxa"/>
            <w:vAlign w:val="bottom"/>
            <w:tcPrChange w:id="8048" w:author="Στάθης Καπ" w:date="2023-03-03T06:24:00Z">
              <w:tcPr>
                <w:tcW w:w="463" w:type="dxa"/>
                <w:vAlign w:val="bottom"/>
              </w:tcPr>
            </w:tcPrChange>
          </w:tcPr>
          <w:p w14:paraId="42987EC2" w14:textId="5D41AAC8" w:rsidR="00577FCD" w:rsidRPr="00AC6F02" w:rsidRDefault="00577FCD" w:rsidP="00577FCD">
            <w:pPr>
              <w:jc w:val="center"/>
              <w:rPr>
                <w:ins w:id="8049" w:author="Στάθης Καπ" w:date="2023-02-26T20:58:00Z"/>
                <w:rFonts w:cstheme="minorHAnsi"/>
                <w:sz w:val="16"/>
                <w:szCs w:val="16"/>
                <w:rPrChange w:id="8050" w:author="Στάθης Καπ" w:date="2023-03-03T03:18:00Z">
                  <w:rPr>
                    <w:ins w:id="8051" w:author="Στάθης Καπ" w:date="2023-02-26T20:58:00Z"/>
                  </w:rPr>
                </w:rPrChange>
              </w:rPr>
              <w:pPrChange w:id="8052" w:author="Στάθης Καπ" w:date="2023-02-26T21:00:00Z">
                <w:pPr/>
              </w:pPrChange>
            </w:pPr>
            <w:ins w:id="8053" w:author="Στάθης Καπ" w:date="2023-03-03T00:40:00Z">
              <w:r w:rsidRPr="00AC6F02">
                <w:rPr>
                  <w:rFonts w:ascii="Calibri" w:hAnsi="Calibri" w:cs="Calibri"/>
                  <w:color w:val="000000"/>
                  <w:sz w:val="16"/>
                  <w:szCs w:val="16"/>
                  <w:rPrChange w:id="8054" w:author="Στάθης Καπ" w:date="2023-03-03T03:18:00Z">
                    <w:rPr>
                      <w:rFonts w:ascii="Calibri" w:hAnsi="Calibri" w:cs="Calibri"/>
                      <w:color w:val="000000"/>
                    </w:rPr>
                  </w:rPrChange>
                </w:rPr>
                <w:t>309</w:t>
              </w:r>
            </w:ins>
          </w:p>
        </w:tc>
        <w:tc>
          <w:tcPr>
            <w:tcW w:w="541" w:type="dxa"/>
            <w:vAlign w:val="bottom"/>
            <w:tcPrChange w:id="8055" w:author="Στάθης Καπ" w:date="2023-03-03T06:24:00Z">
              <w:tcPr>
                <w:tcW w:w="541" w:type="dxa"/>
                <w:vAlign w:val="bottom"/>
              </w:tcPr>
            </w:tcPrChange>
          </w:tcPr>
          <w:p w14:paraId="03214A34" w14:textId="3B41AA9A" w:rsidR="00577FCD" w:rsidRPr="00AC6F02" w:rsidRDefault="00577FCD" w:rsidP="00577FCD">
            <w:pPr>
              <w:jc w:val="center"/>
              <w:rPr>
                <w:ins w:id="8056" w:author="Στάθης Καπ" w:date="2023-02-26T21:00:00Z"/>
                <w:rFonts w:cstheme="minorHAnsi"/>
                <w:sz w:val="16"/>
                <w:szCs w:val="16"/>
                <w:rPrChange w:id="8057" w:author="Στάθης Καπ" w:date="2023-03-03T03:18:00Z">
                  <w:rPr>
                    <w:ins w:id="8058" w:author="Στάθης Καπ" w:date="2023-02-26T21:00:00Z"/>
                  </w:rPr>
                </w:rPrChange>
              </w:rPr>
              <w:pPrChange w:id="8059" w:author="Στάθης Καπ" w:date="2023-02-26T21:00:00Z">
                <w:pPr/>
              </w:pPrChange>
            </w:pPr>
            <w:ins w:id="8060" w:author="Στάθης Καπ" w:date="2023-03-03T00:40:00Z">
              <w:r w:rsidRPr="00AC6F02">
                <w:rPr>
                  <w:rFonts w:ascii="Calibri" w:hAnsi="Calibri" w:cs="Calibri"/>
                  <w:color w:val="000000"/>
                  <w:sz w:val="16"/>
                  <w:szCs w:val="16"/>
                  <w:rPrChange w:id="8061" w:author="Στάθης Καπ" w:date="2023-03-03T03:18:00Z">
                    <w:rPr>
                      <w:rFonts w:ascii="Calibri" w:hAnsi="Calibri" w:cs="Calibri"/>
                      <w:color w:val="000000"/>
                    </w:rPr>
                  </w:rPrChange>
                </w:rPr>
                <w:t>0.3</w:t>
              </w:r>
            </w:ins>
          </w:p>
        </w:tc>
        <w:tc>
          <w:tcPr>
            <w:tcW w:w="589" w:type="dxa"/>
            <w:vAlign w:val="center"/>
            <w:tcPrChange w:id="8062" w:author="Στάθης Καπ" w:date="2023-03-03T06:24:00Z">
              <w:tcPr>
                <w:tcW w:w="589" w:type="dxa"/>
                <w:vAlign w:val="center"/>
              </w:tcPr>
            </w:tcPrChange>
          </w:tcPr>
          <w:p w14:paraId="2F7F8568" w14:textId="1C6A67D3" w:rsidR="00577FCD" w:rsidRPr="00AC6F02" w:rsidRDefault="00577FCD" w:rsidP="00577FCD">
            <w:pPr>
              <w:jc w:val="center"/>
              <w:rPr>
                <w:ins w:id="8063" w:author="Στάθης Καπ" w:date="2023-02-26T21:00:00Z"/>
                <w:rFonts w:cstheme="minorHAnsi"/>
                <w:sz w:val="16"/>
                <w:szCs w:val="16"/>
                <w:rPrChange w:id="8064" w:author="Στάθης Καπ" w:date="2023-03-03T03:18:00Z">
                  <w:rPr>
                    <w:ins w:id="8065" w:author="Στάθης Καπ" w:date="2023-02-26T21:00:00Z"/>
                  </w:rPr>
                </w:rPrChange>
              </w:rPr>
              <w:pPrChange w:id="8066" w:author="Στάθης Καπ" w:date="2023-02-26T21:00:00Z">
                <w:pPr/>
              </w:pPrChange>
            </w:pPr>
            <w:ins w:id="8067" w:author="Στάθης Καπ" w:date="2023-03-03T04:45:00Z">
              <w:r>
                <w:rPr>
                  <w:rFonts w:ascii="Calibri" w:hAnsi="Calibri" w:cstheme="minorHAnsi"/>
                  <w:color w:val="000000"/>
                  <w:sz w:val="16"/>
                  <w:szCs w:val="16"/>
                </w:rPr>
                <w:t>17.82</w:t>
              </w:r>
            </w:ins>
          </w:p>
        </w:tc>
      </w:tr>
      <w:tr w:rsidR="00F03C40" w14:paraId="737A3CB2" w14:textId="4A2DA532" w:rsidTr="00F03C40">
        <w:trPr>
          <w:ins w:id="8068" w:author="Στάθης Καπ" w:date="2023-02-26T20:57:00Z"/>
        </w:trPr>
        <w:tc>
          <w:tcPr>
            <w:tcW w:w="515" w:type="dxa"/>
            <w:tcBorders>
              <w:top w:val="nil"/>
              <w:bottom w:val="nil"/>
              <w:right w:val="single" w:sz="4" w:space="0" w:color="auto"/>
            </w:tcBorders>
            <w:shd w:val="clear" w:color="auto" w:fill="E7E6E6" w:themeFill="background2"/>
            <w:vAlign w:val="center"/>
            <w:tcPrChange w:id="8069" w:author="Στάθης Καπ" w:date="2023-03-03T06:24:00Z">
              <w:tcPr>
                <w:tcW w:w="515" w:type="dxa"/>
                <w:shd w:val="clear" w:color="auto" w:fill="E7E6E6" w:themeFill="background2"/>
                <w:vAlign w:val="center"/>
              </w:tcPr>
            </w:tcPrChange>
          </w:tcPr>
          <w:p w14:paraId="60753385" w14:textId="09DB9B51" w:rsidR="00577FCD" w:rsidRPr="00AC6F02" w:rsidRDefault="00577FCD" w:rsidP="00577FCD">
            <w:pPr>
              <w:jc w:val="center"/>
              <w:rPr>
                <w:ins w:id="8070" w:author="Στάθης Καπ" w:date="2023-02-26T20:57:00Z"/>
                <w:sz w:val="16"/>
                <w:szCs w:val="16"/>
                <w:rPrChange w:id="8071" w:author="Στάθης Καπ" w:date="2023-03-03T03:18:00Z">
                  <w:rPr>
                    <w:ins w:id="8072" w:author="Στάθης Καπ" w:date="2023-02-26T20:57:00Z"/>
                  </w:rPr>
                </w:rPrChange>
              </w:rPr>
              <w:pPrChange w:id="8073" w:author="Στάθης Καπ" w:date="2023-02-26T21:00:00Z">
                <w:pPr/>
              </w:pPrChange>
            </w:pPr>
            <w:ins w:id="8074" w:author="Στάθης Καπ" w:date="2023-02-27T03:02:00Z">
              <w:r w:rsidRPr="00AC6F02">
                <w:rPr>
                  <w:sz w:val="16"/>
                  <w:szCs w:val="16"/>
                  <w:rPrChange w:id="8075" w:author="Στάθης Καπ" w:date="2023-03-03T03:18:00Z">
                    <w:rPr>
                      <w:sz w:val="18"/>
                      <w:szCs w:val="18"/>
                    </w:rPr>
                  </w:rPrChange>
                </w:rPr>
                <w:t>p</w:t>
              </w:r>
            </w:ins>
            <w:ins w:id="8076" w:author="Στάθης Καπ" w:date="2023-02-26T20:57:00Z">
              <w:r w:rsidRPr="00AC6F02">
                <w:rPr>
                  <w:sz w:val="16"/>
                  <w:szCs w:val="16"/>
                  <w:rPrChange w:id="8077" w:author="Στάθης Καπ" w:date="2023-03-03T03:18:00Z">
                    <w:rPr>
                      <w:sz w:val="18"/>
                      <w:szCs w:val="18"/>
                    </w:rPr>
                  </w:rPrChange>
                </w:rPr>
                <w:t>r04</w:t>
              </w:r>
            </w:ins>
          </w:p>
        </w:tc>
        <w:tc>
          <w:tcPr>
            <w:tcW w:w="560" w:type="dxa"/>
            <w:tcBorders>
              <w:left w:val="single" w:sz="4" w:space="0" w:color="auto"/>
            </w:tcBorders>
            <w:tcPrChange w:id="8078" w:author="Στάθης Καπ" w:date="2023-03-03T06:24:00Z">
              <w:tcPr>
                <w:tcW w:w="560" w:type="dxa"/>
              </w:tcPr>
            </w:tcPrChange>
          </w:tcPr>
          <w:p w14:paraId="0B466770" w14:textId="61CE9340" w:rsidR="00577FCD" w:rsidRPr="00AC6F02" w:rsidRDefault="00577FCD" w:rsidP="00577FCD">
            <w:pPr>
              <w:jc w:val="center"/>
              <w:rPr>
                <w:ins w:id="8079" w:author="Στάθης Καπ" w:date="2023-02-26T20:57:00Z"/>
                <w:rFonts w:cstheme="minorHAnsi"/>
                <w:sz w:val="16"/>
                <w:szCs w:val="16"/>
                <w:rPrChange w:id="8080" w:author="Στάθης Καπ" w:date="2023-03-03T03:18:00Z">
                  <w:rPr>
                    <w:ins w:id="8081" w:author="Στάθης Καπ" w:date="2023-02-26T20:57:00Z"/>
                  </w:rPr>
                </w:rPrChange>
              </w:rPr>
              <w:pPrChange w:id="8082" w:author="Στάθης Καπ" w:date="2023-02-26T21:00:00Z">
                <w:pPr/>
              </w:pPrChange>
            </w:pPr>
            <w:ins w:id="8083" w:author="Στάθης Καπ" w:date="2023-02-26T21:04:00Z">
              <w:r w:rsidRPr="00AC6F02">
                <w:rPr>
                  <w:rFonts w:cstheme="minorHAnsi"/>
                  <w:sz w:val="16"/>
                  <w:szCs w:val="16"/>
                  <w:rPrChange w:id="8084" w:author="Στάθης Καπ" w:date="2023-03-03T03:18:00Z">
                    <w:rPr>
                      <w:rFonts w:cstheme="minorHAnsi"/>
                      <w:sz w:val="20"/>
                      <w:szCs w:val="20"/>
                    </w:rPr>
                  </w:rPrChange>
                </w:rPr>
                <w:t>489</w:t>
              </w:r>
            </w:ins>
          </w:p>
        </w:tc>
        <w:tc>
          <w:tcPr>
            <w:tcW w:w="855" w:type="dxa"/>
            <w:tcPrChange w:id="8085" w:author="Στάθης Καπ" w:date="2023-03-03T06:24:00Z">
              <w:tcPr>
                <w:tcW w:w="855" w:type="dxa"/>
              </w:tcPr>
            </w:tcPrChange>
          </w:tcPr>
          <w:p w14:paraId="26FAD94E" w14:textId="50AB0A7C" w:rsidR="00577FCD" w:rsidRPr="00AC6F02" w:rsidRDefault="00577FCD" w:rsidP="00577FCD">
            <w:pPr>
              <w:jc w:val="center"/>
              <w:rPr>
                <w:ins w:id="8086" w:author="Στάθης Καπ" w:date="2023-02-26T20:57:00Z"/>
                <w:rFonts w:cstheme="minorHAnsi"/>
                <w:sz w:val="16"/>
                <w:szCs w:val="16"/>
                <w:rPrChange w:id="8087" w:author="Στάθης Καπ" w:date="2023-03-03T03:18:00Z">
                  <w:rPr>
                    <w:ins w:id="8088" w:author="Στάθης Καπ" w:date="2023-02-26T20:57:00Z"/>
                  </w:rPr>
                </w:rPrChange>
              </w:rPr>
              <w:pPrChange w:id="8089" w:author="Στάθης Καπ" w:date="2023-02-26T21:00:00Z">
                <w:pPr/>
              </w:pPrChange>
            </w:pPr>
            <w:ins w:id="8090" w:author="Στάθης Καπ" w:date="2023-02-26T21:07:00Z">
              <w:r w:rsidRPr="00AC6F02">
                <w:rPr>
                  <w:rFonts w:cstheme="minorHAnsi"/>
                  <w:sz w:val="16"/>
                  <w:szCs w:val="16"/>
                  <w:rPrChange w:id="8091" w:author="Στάθης Καπ" w:date="2023-03-03T03:18:00Z">
                    <w:rPr>
                      <w:rFonts w:cstheme="minorHAnsi"/>
                      <w:sz w:val="20"/>
                      <w:szCs w:val="20"/>
                    </w:rPr>
                  </w:rPrChange>
                </w:rPr>
                <w:t>447</w:t>
              </w:r>
            </w:ins>
          </w:p>
        </w:tc>
        <w:tc>
          <w:tcPr>
            <w:tcW w:w="544" w:type="dxa"/>
            <w:vAlign w:val="bottom"/>
            <w:tcPrChange w:id="8092" w:author="Στάθης Καπ" w:date="2023-03-03T06:24:00Z">
              <w:tcPr>
                <w:tcW w:w="544" w:type="dxa"/>
                <w:vAlign w:val="bottom"/>
              </w:tcPr>
            </w:tcPrChange>
          </w:tcPr>
          <w:p w14:paraId="006F3FDC" w14:textId="5D58FDE3" w:rsidR="00577FCD" w:rsidRPr="00AC6F02" w:rsidRDefault="00577FCD" w:rsidP="00577FCD">
            <w:pPr>
              <w:jc w:val="center"/>
              <w:rPr>
                <w:ins w:id="8093" w:author="Στάθης Καπ" w:date="2023-02-26T20:57:00Z"/>
                <w:rFonts w:cstheme="minorHAnsi"/>
                <w:sz w:val="16"/>
                <w:szCs w:val="16"/>
                <w:rPrChange w:id="8094" w:author="Στάθης Καπ" w:date="2023-03-03T03:18:00Z">
                  <w:rPr>
                    <w:ins w:id="8095" w:author="Στάθης Καπ" w:date="2023-02-26T20:57:00Z"/>
                  </w:rPr>
                </w:rPrChange>
              </w:rPr>
              <w:pPrChange w:id="8096" w:author="Στάθης Καπ" w:date="2023-02-26T21:00:00Z">
                <w:pPr/>
              </w:pPrChange>
            </w:pPr>
            <w:ins w:id="8097" w:author="Στάθης Καπ" w:date="2023-03-03T00:39:00Z">
              <w:r w:rsidRPr="00AC6F02">
                <w:rPr>
                  <w:rFonts w:ascii="Calibri" w:hAnsi="Calibri" w:cs="Calibri"/>
                  <w:color w:val="000000"/>
                  <w:sz w:val="16"/>
                  <w:szCs w:val="16"/>
                  <w:rPrChange w:id="8098" w:author="Στάθης Καπ" w:date="2023-03-03T03:18:00Z">
                    <w:rPr>
                      <w:rFonts w:ascii="Calibri" w:hAnsi="Calibri" w:cs="Calibri"/>
                      <w:color w:val="000000"/>
                    </w:rPr>
                  </w:rPrChange>
                </w:rPr>
                <w:t>478</w:t>
              </w:r>
            </w:ins>
          </w:p>
        </w:tc>
        <w:tc>
          <w:tcPr>
            <w:tcW w:w="621" w:type="dxa"/>
            <w:vAlign w:val="bottom"/>
            <w:tcPrChange w:id="8099" w:author="Στάθης Καπ" w:date="2023-03-03T06:24:00Z">
              <w:tcPr>
                <w:tcW w:w="621" w:type="dxa"/>
                <w:vAlign w:val="bottom"/>
              </w:tcPr>
            </w:tcPrChange>
          </w:tcPr>
          <w:p w14:paraId="46F18914" w14:textId="3A10DAB6" w:rsidR="00577FCD" w:rsidRPr="00AC6F02" w:rsidRDefault="00577FCD" w:rsidP="00577FCD">
            <w:pPr>
              <w:jc w:val="center"/>
              <w:rPr>
                <w:ins w:id="8100" w:author="Στάθης Καπ" w:date="2023-02-26T20:57:00Z"/>
                <w:rFonts w:cstheme="minorHAnsi"/>
                <w:sz w:val="16"/>
                <w:szCs w:val="16"/>
                <w:rPrChange w:id="8101" w:author="Στάθης Καπ" w:date="2023-03-03T03:18:00Z">
                  <w:rPr>
                    <w:ins w:id="8102" w:author="Στάθης Καπ" w:date="2023-02-26T20:57:00Z"/>
                  </w:rPr>
                </w:rPrChange>
              </w:rPr>
              <w:pPrChange w:id="8103" w:author="Στάθης Καπ" w:date="2023-02-26T21:00:00Z">
                <w:pPr/>
              </w:pPrChange>
            </w:pPr>
            <w:ins w:id="8104" w:author="Στάθης Καπ" w:date="2023-03-03T00:39:00Z">
              <w:r w:rsidRPr="00AC6F02">
                <w:rPr>
                  <w:rFonts w:ascii="Calibri" w:hAnsi="Calibri" w:cs="Calibri"/>
                  <w:color w:val="000000"/>
                  <w:sz w:val="16"/>
                  <w:szCs w:val="16"/>
                  <w:rPrChange w:id="8105" w:author="Στάθης Καπ" w:date="2023-03-03T03:18:00Z">
                    <w:rPr>
                      <w:rFonts w:ascii="Calibri" w:hAnsi="Calibri" w:cs="Calibri"/>
                      <w:color w:val="000000"/>
                    </w:rPr>
                  </w:rPrChange>
                </w:rPr>
                <w:t>1.095</w:t>
              </w:r>
            </w:ins>
          </w:p>
        </w:tc>
        <w:tc>
          <w:tcPr>
            <w:tcW w:w="669" w:type="dxa"/>
            <w:vAlign w:val="center"/>
            <w:tcPrChange w:id="8106" w:author="Στάθης Καπ" w:date="2023-03-03T06:24:00Z">
              <w:tcPr>
                <w:tcW w:w="669" w:type="dxa"/>
                <w:vAlign w:val="center"/>
              </w:tcPr>
            </w:tcPrChange>
          </w:tcPr>
          <w:p w14:paraId="3B2499E9" w14:textId="43CC8CA8" w:rsidR="00577FCD" w:rsidRPr="00AC6F02" w:rsidRDefault="00577FCD" w:rsidP="00577FCD">
            <w:pPr>
              <w:jc w:val="center"/>
              <w:rPr>
                <w:ins w:id="8107" w:author="Στάθης Καπ" w:date="2023-02-26T20:57:00Z"/>
                <w:rFonts w:cstheme="minorHAnsi"/>
                <w:sz w:val="16"/>
                <w:szCs w:val="16"/>
                <w:rPrChange w:id="8108" w:author="Στάθης Καπ" w:date="2023-03-03T03:18:00Z">
                  <w:rPr>
                    <w:ins w:id="8109" w:author="Στάθης Καπ" w:date="2023-02-26T20:57:00Z"/>
                  </w:rPr>
                </w:rPrChange>
              </w:rPr>
              <w:pPrChange w:id="8110" w:author="Στάθης Καπ" w:date="2023-02-26T21:00:00Z">
                <w:pPr/>
              </w:pPrChange>
            </w:pPr>
            <w:ins w:id="8111" w:author="Στάθης Καπ" w:date="2023-03-03T05:59:00Z">
              <w:r>
                <w:rPr>
                  <w:rFonts w:ascii="Calibri" w:hAnsi="Calibri" w:cs="Calibri"/>
                  <w:color w:val="000000"/>
                  <w:sz w:val="16"/>
                  <w:szCs w:val="16"/>
                </w:rPr>
                <w:t>2.25</w:t>
              </w:r>
            </w:ins>
          </w:p>
        </w:tc>
        <w:tc>
          <w:tcPr>
            <w:tcW w:w="543" w:type="dxa"/>
            <w:vAlign w:val="bottom"/>
            <w:tcPrChange w:id="8112" w:author="Στάθης Καπ" w:date="2023-03-03T06:24:00Z">
              <w:tcPr>
                <w:tcW w:w="543" w:type="dxa"/>
                <w:vAlign w:val="bottom"/>
              </w:tcPr>
            </w:tcPrChange>
          </w:tcPr>
          <w:p w14:paraId="06315631" w14:textId="615A37D3" w:rsidR="00577FCD" w:rsidRPr="00AC6F02" w:rsidRDefault="00577FCD" w:rsidP="00577FCD">
            <w:pPr>
              <w:jc w:val="center"/>
              <w:rPr>
                <w:ins w:id="8113" w:author="Στάθης Καπ" w:date="2023-02-26T20:57:00Z"/>
                <w:rFonts w:cstheme="minorHAnsi"/>
                <w:sz w:val="16"/>
                <w:szCs w:val="16"/>
                <w:rPrChange w:id="8114" w:author="Στάθης Καπ" w:date="2023-03-03T03:18:00Z">
                  <w:rPr>
                    <w:ins w:id="8115" w:author="Στάθης Καπ" w:date="2023-02-26T20:57:00Z"/>
                  </w:rPr>
                </w:rPrChange>
              </w:rPr>
              <w:pPrChange w:id="8116" w:author="Στάθης Καπ" w:date="2023-02-26T21:00:00Z">
                <w:pPr/>
              </w:pPrChange>
            </w:pPr>
            <w:ins w:id="8117" w:author="Στάθης Καπ" w:date="2023-03-03T00:39:00Z">
              <w:r w:rsidRPr="00AC6F02">
                <w:rPr>
                  <w:rFonts w:ascii="Calibri" w:hAnsi="Calibri" w:cs="Calibri"/>
                  <w:color w:val="000000"/>
                  <w:sz w:val="16"/>
                  <w:szCs w:val="16"/>
                  <w:rPrChange w:id="8118" w:author="Στάθης Καπ" w:date="2023-03-03T03:18:00Z">
                    <w:rPr>
                      <w:rFonts w:ascii="Calibri" w:hAnsi="Calibri" w:cs="Calibri"/>
                      <w:color w:val="000000"/>
                    </w:rPr>
                  </w:rPrChange>
                </w:rPr>
                <w:t>447</w:t>
              </w:r>
            </w:ins>
          </w:p>
        </w:tc>
        <w:tc>
          <w:tcPr>
            <w:tcW w:w="621" w:type="dxa"/>
            <w:vAlign w:val="bottom"/>
            <w:tcPrChange w:id="8119" w:author="Στάθης Καπ" w:date="2023-03-03T06:24:00Z">
              <w:tcPr>
                <w:tcW w:w="621" w:type="dxa"/>
                <w:vAlign w:val="bottom"/>
              </w:tcPr>
            </w:tcPrChange>
          </w:tcPr>
          <w:p w14:paraId="2DC44169" w14:textId="5D1C7E0E" w:rsidR="00577FCD" w:rsidRPr="00AC6F02" w:rsidRDefault="00577FCD" w:rsidP="00577FCD">
            <w:pPr>
              <w:jc w:val="center"/>
              <w:rPr>
                <w:ins w:id="8120" w:author="Στάθης Καπ" w:date="2023-02-26T20:57:00Z"/>
                <w:rFonts w:cstheme="minorHAnsi"/>
                <w:sz w:val="16"/>
                <w:szCs w:val="16"/>
                <w:rPrChange w:id="8121" w:author="Στάθης Καπ" w:date="2023-03-03T03:18:00Z">
                  <w:rPr>
                    <w:ins w:id="8122" w:author="Στάθης Καπ" w:date="2023-02-26T20:57:00Z"/>
                  </w:rPr>
                </w:rPrChange>
              </w:rPr>
              <w:pPrChange w:id="8123" w:author="Στάθης Καπ" w:date="2023-02-26T21:00:00Z">
                <w:pPr/>
              </w:pPrChange>
            </w:pPr>
            <w:ins w:id="8124" w:author="Στάθης Καπ" w:date="2023-03-03T00:39:00Z">
              <w:r w:rsidRPr="00AC6F02">
                <w:rPr>
                  <w:rFonts w:ascii="Calibri" w:hAnsi="Calibri" w:cs="Calibri"/>
                  <w:color w:val="000000"/>
                  <w:sz w:val="16"/>
                  <w:szCs w:val="16"/>
                  <w:rPrChange w:id="8125" w:author="Στάθης Καπ" w:date="2023-03-03T03:18:00Z">
                    <w:rPr>
                      <w:rFonts w:ascii="Calibri" w:hAnsi="Calibri" w:cs="Calibri"/>
                      <w:color w:val="000000"/>
                    </w:rPr>
                  </w:rPrChange>
                </w:rPr>
                <w:t>0.492</w:t>
              </w:r>
            </w:ins>
          </w:p>
        </w:tc>
        <w:tc>
          <w:tcPr>
            <w:tcW w:w="669" w:type="dxa"/>
            <w:vAlign w:val="center"/>
            <w:tcPrChange w:id="8126" w:author="Στάθης Καπ" w:date="2023-03-03T06:24:00Z">
              <w:tcPr>
                <w:tcW w:w="669" w:type="dxa"/>
                <w:vAlign w:val="center"/>
              </w:tcPr>
            </w:tcPrChange>
          </w:tcPr>
          <w:p w14:paraId="5D0E280B" w14:textId="742FFFC5" w:rsidR="00577FCD" w:rsidRPr="00AC6F02" w:rsidRDefault="00577FCD" w:rsidP="00577FCD">
            <w:pPr>
              <w:jc w:val="center"/>
              <w:rPr>
                <w:ins w:id="8127" w:author="Στάθης Καπ" w:date="2023-02-26T20:57:00Z"/>
                <w:rFonts w:cstheme="minorHAnsi"/>
                <w:sz w:val="16"/>
                <w:szCs w:val="16"/>
                <w:rPrChange w:id="8128" w:author="Στάθης Καπ" w:date="2023-03-03T03:18:00Z">
                  <w:rPr>
                    <w:ins w:id="8129" w:author="Στάθης Καπ" w:date="2023-02-26T20:57:00Z"/>
                  </w:rPr>
                </w:rPrChange>
              </w:rPr>
              <w:pPrChange w:id="8130" w:author="Στάθης Καπ" w:date="2023-02-26T21:00:00Z">
                <w:pPr/>
              </w:pPrChange>
            </w:pPr>
            <w:ins w:id="8131" w:author="Στάθης Καπ" w:date="2023-03-03T04:44:00Z">
              <w:r>
                <w:rPr>
                  <w:rFonts w:ascii="Calibri" w:hAnsi="Calibri" w:cstheme="minorHAnsi"/>
                  <w:color w:val="000000"/>
                  <w:sz w:val="16"/>
                  <w:szCs w:val="16"/>
                </w:rPr>
                <w:t>6.49</w:t>
              </w:r>
            </w:ins>
          </w:p>
        </w:tc>
        <w:tc>
          <w:tcPr>
            <w:tcW w:w="508" w:type="dxa"/>
            <w:vAlign w:val="bottom"/>
            <w:tcPrChange w:id="8132" w:author="Στάθης Καπ" w:date="2023-03-03T06:24:00Z">
              <w:tcPr>
                <w:tcW w:w="508" w:type="dxa"/>
                <w:vAlign w:val="bottom"/>
              </w:tcPr>
            </w:tcPrChange>
          </w:tcPr>
          <w:p w14:paraId="0323121B" w14:textId="73E769E6" w:rsidR="00577FCD" w:rsidRPr="00AC6F02" w:rsidRDefault="00577FCD" w:rsidP="00577FCD">
            <w:pPr>
              <w:jc w:val="center"/>
              <w:rPr>
                <w:ins w:id="8133" w:author="Στάθης Καπ" w:date="2023-02-26T20:57:00Z"/>
                <w:rFonts w:cstheme="minorHAnsi"/>
                <w:sz w:val="16"/>
                <w:szCs w:val="16"/>
                <w:rPrChange w:id="8134" w:author="Στάθης Καπ" w:date="2023-03-03T03:18:00Z">
                  <w:rPr>
                    <w:ins w:id="8135" w:author="Στάθης Καπ" w:date="2023-02-26T20:57:00Z"/>
                  </w:rPr>
                </w:rPrChange>
              </w:rPr>
              <w:pPrChange w:id="8136" w:author="Στάθης Καπ" w:date="2023-02-26T21:00:00Z">
                <w:pPr/>
              </w:pPrChange>
            </w:pPr>
            <w:ins w:id="8137" w:author="Στάθης Καπ" w:date="2023-03-03T00:39:00Z">
              <w:r w:rsidRPr="00AC6F02">
                <w:rPr>
                  <w:rFonts w:ascii="Calibri" w:hAnsi="Calibri" w:cs="Calibri"/>
                  <w:color w:val="000000"/>
                  <w:sz w:val="16"/>
                  <w:szCs w:val="16"/>
                  <w:rPrChange w:id="8138" w:author="Στάθης Καπ" w:date="2023-03-03T03:18:00Z">
                    <w:rPr>
                      <w:rFonts w:ascii="Calibri" w:hAnsi="Calibri" w:cs="Calibri"/>
                      <w:color w:val="000000"/>
                    </w:rPr>
                  </w:rPrChange>
                </w:rPr>
                <w:t>411</w:t>
              </w:r>
            </w:ins>
          </w:p>
        </w:tc>
        <w:tc>
          <w:tcPr>
            <w:tcW w:w="541" w:type="dxa"/>
            <w:vAlign w:val="bottom"/>
            <w:tcPrChange w:id="8139" w:author="Στάθης Καπ" w:date="2023-03-03T06:24:00Z">
              <w:tcPr>
                <w:tcW w:w="541" w:type="dxa"/>
                <w:vAlign w:val="bottom"/>
              </w:tcPr>
            </w:tcPrChange>
          </w:tcPr>
          <w:p w14:paraId="6A880483" w14:textId="0FD68263" w:rsidR="00577FCD" w:rsidRPr="00AC6F02" w:rsidRDefault="00577FCD" w:rsidP="00577FCD">
            <w:pPr>
              <w:jc w:val="center"/>
              <w:rPr>
                <w:ins w:id="8140" w:author="Στάθης Καπ" w:date="2023-02-26T20:58:00Z"/>
                <w:rFonts w:cstheme="minorHAnsi"/>
                <w:sz w:val="16"/>
                <w:szCs w:val="16"/>
                <w:rPrChange w:id="8141" w:author="Στάθης Καπ" w:date="2023-03-03T03:18:00Z">
                  <w:rPr>
                    <w:ins w:id="8142" w:author="Στάθης Καπ" w:date="2023-02-26T20:58:00Z"/>
                  </w:rPr>
                </w:rPrChange>
              </w:rPr>
              <w:pPrChange w:id="8143" w:author="Στάθης Καπ" w:date="2023-02-26T21:00:00Z">
                <w:pPr/>
              </w:pPrChange>
            </w:pPr>
            <w:ins w:id="8144" w:author="Στάθης Καπ" w:date="2023-03-03T00:39:00Z">
              <w:r w:rsidRPr="00AC6F02">
                <w:rPr>
                  <w:rFonts w:ascii="Calibri" w:hAnsi="Calibri" w:cs="Calibri"/>
                  <w:color w:val="000000"/>
                  <w:sz w:val="16"/>
                  <w:szCs w:val="16"/>
                  <w:rPrChange w:id="8145" w:author="Στάθης Καπ" w:date="2023-03-03T03:18:00Z">
                    <w:rPr>
                      <w:rFonts w:ascii="Calibri" w:hAnsi="Calibri" w:cs="Calibri"/>
                      <w:color w:val="000000"/>
                    </w:rPr>
                  </w:rPrChange>
                </w:rPr>
                <w:t>0.436</w:t>
              </w:r>
            </w:ins>
          </w:p>
        </w:tc>
        <w:tc>
          <w:tcPr>
            <w:tcW w:w="589" w:type="dxa"/>
            <w:vAlign w:val="center"/>
            <w:tcPrChange w:id="8146" w:author="Στάθης Καπ" w:date="2023-03-03T06:24:00Z">
              <w:tcPr>
                <w:tcW w:w="589" w:type="dxa"/>
                <w:vAlign w:val="center"/>
              </w:tcPr>
            </w:tcPrChange>
          </w:tcPr>
          <w:p w14:paraId="5DCF9B0D" w14:textId="4D18FABB" w:rsidR="00577FCD" w:rsidRPr="00AC6F02" w:rsidRDefault="00577FCD" w:rsidP="00577FCD">
            <w:pPr>
              <w:jc w:val="center"/>
              <w:rPr>
                <w:ins w:id="8147" w:author="Στάθης Καπ" w:date="2023-02-26T20:58:00Z"/>
                <w:rFonts w:cstheme="minorHAnsi"/>
                <w:sz w:val="16"/>
                <w:szCs w:val="16"/>
                <w:rPrChange w:id="8148" w:author="Στάθης Καπ" w:date="2023-03-03T03:18:00Z">
                  <w:rPr>
                    <w:ins w:id="8149" w:author="Στάθης Καπ" w:date="2023-02-26T20:58:00Z"/>
                  </w:rPr>
                </w:rPrChange>
              </w:rPr>
              <w:pPrChange w:id="8150" w:author="Στάθης Καπ" w:date="2023-02-26T21:00:00Z">
                <w:pPr/>
              </w:pPrChange>
            </w:pPr>
            <w:ins w:id="8151" w:author="Στάθης Καπ" w:date="2023-03-03T04:44:00Z">
              <w:r>
                <w:rPr>
                  <w:rFonts w:ascii="Calibri" w:hAnsi="Calibri" w:cstheme="minorHAnsi"/>
                  <w:color w:val="000000"/>
                  <w:sz w:val="16"/>
                  <w:szCs w:val="16"/>
                </w:rPr>
                <w:t>14.02</w:t>
              </w:r>
            </w:ins>
          </w:p>
        </w:tc>
        <w:tc>
          <w:tcPr>
            <w:tcW w:w="463" w:type="dxa"/>
            <w:vAlign w:val="bottom"/>
            <w:tcPrChange w:id="8152" w:author="Στάθης Καπ" w:date="2023-03-03T06:24:00Z">
              <w:tcPr>
                <w:tcW w:w="463" w:type="dxa"/>
                <w:vAlign w:val="bottom"/>
              </w:tcPr>
            </w:tcPrChange>
          </w:tcPr>
          <w:p w14:paraId="115C3347" w14:textId="613A97A8" w:rsidR="00577FCD" w:rsidRPr="00AC6F02" w:rsidRDefault="00577FCD" w:rsidP="00577FCD">
            <w:pPr>
              <w:jc w:val="center"/>
              <w:rPr>
                <w:ins w:id="8153" w:author="Στάθης Καπ" w:date="2023-02-26T20:58:00Z"/>
                <w:rFonts w:cstheme="minorHAnsi"/>
                <w:sz w:val="16"/>
                <w:szCs w:val="16"/>
                <w:rPrChange w:id="8154" w:author="Στάθης Καπ" w:date="2023-03-03T03:18:00Z">
                  <w:rPr>
                    <w:ins w:id="8155" w:author="Στάθης Καπ" w:date="2023-02-26T20:58:00Z"/>
                  </w:rPr>
                </w:rPrChange>
              </w:rPr>
              <w:pPrChange w:id="8156" w:author="Στάθης Καπ" w:date="2023-02-26T21:00:00Z">
                <w:pPr/>
              </w:pPrChange>
            </w:pPr>
            <w:ins w:id="8157" w:author="Στάθης Καπ" w:date="2023-03-03T00:40:00Z">
              <w:r w:rsidRPr="00AC6F02">
                <w:rPr>
                  <w:rFonts w:ascii="Calibri" w:hAnsi="Calibri" w:cs="Calibri"/>
                  <w:color w:val="000000"/>
                  <w:sz w:val="16"/>
                  <w:szCs w:val="16"/>
                  <w:rPrChange w:id="8158" w:author="Στάθης Καπ" w:date="2023-03-03T03:18:00Z">
                    <w:rPr>
                      <w:rFonts w:ascii="Calibri" w:hAnsi="Calibri" w:cs="Calibri"/>
                      <w:color w:val="000000"/>
                    </w:rPr>
                  </w:rPrChange>
                </w:rPr>
                <w:t>433</w:t>
              </w:r>
            </w:ins>
          </w:p>
        </w:tc>
        <w:tc>
          <w:tcPr>
            <w:tcW w:w="541" w:type="dxa"/>
            <w:vAlign w:val="bottom"/>
            <w:tcPrChange w:id="8159" w:author="Στάθης Καπ" w:date="2023-03-03T06:24:00Z">
              <w:tcPr>
                <w:tcW w:w="541" w:type="dxa"/>
                <w:vAlign w:val="bottom"/>
              </w:tcPr>
            </w:tcPrChange>
          </w:tcPr>
          <w:p w14:paraId="3A7BCE08" w14:textId="1FD8ED56" w:rsidR="00577FCD" w:rsidRPr="00AC6F02" w:rsidRDefault="00577FCD" w:rsidP="00577FCD">
            <w:pPr>
              <w:jc w:val="center"/>
              <w:rPr>
                <w:ins w:id="8160" w:author="Στάθης Καπ" w:date="2023-02-26T21:00:00Z"/>
                <w:rFonts w:cstheme="minorHAnsi"/>
                <w:sz w:val="16"/>
                <w:szCs w:val="16"/>
                <w:rPrChange w:id="8161" w:author="Στάθης Καπ" w:date="2023-03-03T03:18:00Z">
                  <w:rPr>
                    <w:ins w:id="8162" w:author="Στάθης Καπ" w:date="2023-02-26T21:00:00Z"/>
                  </w:rPr>
                </w:rPrChange>
              </w:rPr>
              <w:pPrChange w:id="8163" w:author="Στάθης Καπ" w:date="2023-02-26T21:00:00Z">
                <w:pPr/>
              </w:pPrChange>
            </w:pPr>
            <w:ins w:id="8164" w:author="Στάθης Καπ" w:date="2023-03-03T00:40:00Z">
              <w:r w:rsidRPr="00AC6F02">
                <w:rPr>
                  <w:rFonts w:ascii="Calibri" w:hAnsi="Calibri" w:cs="Calibri"/>
                  <w:color w:val="000000"/>
                  <w:sz w:val="16"/>
                  <w:szCs w:val="16"/>
                  <w:rPrChange w:id="8165" w:author="Στάθης Καπ" w:date="2023-03-03T03:18:00Z">
                    <w:rPr>
                      <w:rFonts w:ascii="Calibri" w:hAnsi="Calibri" w:cs="Calibri"/>
                      <w:color w:val="000000"/>
                    </w:rPr>
                  </w:rPrChange>
                </w:rPr>
                <w:t>0.423</w:t>
              </w:r>
            </w:ins>
          </w:p>
        </w:tc>
        <w:tc>
          <w:tcPr>
            <w:tcW w:w="589" w:type="dxa"/>
            <w:vAlign w:val="center"/>
            <w:tcPrChange w:id="8166" w:author="Στάθης Καπ" w:date="2023-03-03T06:24:00Z">
              <w:tcPr>
                <w:tcW w:w="589" w:type="dxa"/>
                <w:vAlign w:val="center"/>
              </w:tcPr>
            </w:tcPrChange>
          </w:tcPr>
          <w:p w14:paraId="542754C4" w14:textId="391DD5B5" w:rsidR="00577FCD" w:rsidRPr="00AC6F02" w:rsidRDefault="00577FCD" w:rsidP="00577FCD">
            <w:pPr>
              <w:jc w:val="center"/>
              <w:rPr>
                <w:ins w:id="8167" w:author="Στάθης Καπ" w:date="2023-02-26T21:00:00Z"/>
                <w:rFonts w:cstheme="minorHAnsi"/>
                <w:sz w:val="16"/>
                <w:szCs w:val="16"/>
                <w:rPrChange w:id="8168" w:author="Στάθης Καπ" w:date="2023-03-03T03:18:00Z">
                  <w:rPr>
                    <w:ins w:id="8169" w:author="Στάθης Καπ" w:date="2023-02-26T21:00:00Z"/>
                  </w:rPr>
                </w:rPrChange>
              </w:rPr>
              <w:pPrChange w:id="8170" w:author="Στάθης Καπ" w:date="2023-02-26T21:00:00Z">
                <w:pPr/>
              </w:pPrChange>
            </w:pPr>
            <w:ins w:id="8171" w:author="Στάθης Καπ" w:date="2023-03-03T04:45:00Z">
              <w:r>
                <w:rPr>
                  <w:rFonts w:ascii="Calibri" w:hAnsi="Calibri" w:cstheme="minorHAnsi"/>
                  <w:color w:val="000000"/>
                  <w:sz w:val="16"/>
                  <w:szCs w:val="16"/>
                </w:rPr>
                <w:t>9.41</w:t>
              </w:r>
            </w:ins>
          </w:p>
        </w:tc>
      </w:tr>
      <w:tr w:rsidR="00F03C40" w14:paraId="5CCFEB06" w14:textId="03EBC8BC" w:rsidTr="00F03C40">
        <w:trPr>
          <w:ins w:id="8172" w:author="Στάθης Καπ" w:date="2023-02-26T20:57:00Z"/>
        </w:trPr>
        <w:tc>
          <w:tcPr>
            <w:tcW w:w="515" w:type="dxa"/>
            <w:tcBorders>
              <w:top w:val="nil"/>
              <w:bottom w:val="nil"/>
              <w:right w:val="single" w:sz="4" w:space="0" w:color="auto"/>
            </w:tcBorders>
            <w:shd w:val="clear" w:color="auto" w:fill="E7E6E6" w:themeFill="background2"/>
            <w:vAlign w:val="center"/>
            <w:tcPrChange w:id="8173" w:author="Στάθης Καπ" w:date="2023-03-03T06:24:00Z">
              <w:tcPr>
                <w:tcW w:w="515" w:type="dxa"/>
                <w:shd w:val="clear" w:color="auto" w:fill="E7E6E6" w:themeFill="background2"/>
                <w:vAlign w:val="center"/>
              </w:tcPr>
            </w:tcPrChange>
          </w:tcPr>
          <w:p w14:paraId="33775CEC" w14:textId="6D32E927" w:rsidR="00577FCD" w:rsidRPr="00AC6F02" w:rsidRDefault="00577FCD" w:rsidP="00577FCD">
            <w:pPr>
              <w:jc w:val="center"/>
              <w:rPr>
                <w:ins w:id="8174" w:author="Στάθης Καπ" w:date="2023-02-26T20:57:00Z"/>
                <w:sz w:val="16"/>
                <w:szCs w:val="16"/>
                <w:rPrChange w:id="8175" w:author="Στάθης Καπ" w:date="2023-03-03T03:18:00Z">
                  <w:rPr>
                    <w:ins w:id="8176" w:author="Στάθης Καπ" w:date="2023-02-26T20:57:00Z"/>
                  </w:rPr>
                </w:rPrChange>
              </w:rPr>
              <w:pPrChange w:id="8177" w:author="Στάθης Καπ" w:date="2023-02-26T21:00:00Z">
                <w:pPr/>
              </w:pPrChange>
            </w:pPr>
            <w:ins w:id="8178" w:author="Στάθης Καπ" w:date="2023-02-27T03:02:00Z">
              <w:r w:rsidRPr="00AC6F02">
                <w:rPr>
                  <w:sz w:val="16"/>
                  <w:szCs w:val="16"/>
                  <w:rPrChange w:id="8179" w:author="Στάθης Καπ" w:date="2023-03-03T03:18:00Z">
                    <w:rPr>
                      <w:sz w:val="18"/>
                      <w:szCs w:val="18"/>
                    </w:rPr>
                  </w:rPrChange>
                </w:rPr>
                <w:t>p</w:t>
              </w:r>
            </w:ins>
            <w:ins w:id="8180" w:author="Στάθης Καπ" w:date="2023-02-26T20:57:00Z">
              <w:r w:rsidRPr="00AC6F02">
                <w:rPr>
                  <w:sz w:val="16"/>
                  <w:szCs w:val="16"/>
                  <w:rPrChange w:id="8181" w:author="Στάθης Καπ" w:date="2023-03-03T03:18:00Z">
                    <w:rPr>
                      <w:sz w:val="18"/>
                      <w:szCs w:val="18"/>
                    </w:rPr>
                  </w:rPrChange>
                </w:rPr>
                <w:t>r05</w:t>
              </w:r>
            </w:ins>
          </w:p>
        </w:tc>
        <w:tc>
          <w:tcPr>
            <w:tcW w:w="560" w:type="dxa"/>
            <w:tcBorders>
              <w:left w:val="single" w:sz="4" w:space="0" w:color="auto"/>
            </w:tcBorders>
            <w:tcPrChange w:id="8182" w:author="Στάθης Καπ" w:date="2023-03-03T06:24:00Z">
              <w:tcPr>
                <w:tcW w:w="560" w:type="dxa"/>
              </w:tcPr>
            </w:tcPrChange>
          </w:tcPr>
          <w:p w14:paraId="053495A4" w14:textId="4CF3E26E" w:rsidR="00577FCD" w:rsidRPr="00AC6F02" w:rsidRDefault="00577FCD" w:rsidP="00577FCD">
            <w:pPr>
              <w:jc w:val="center"/>
              <w:rPr>
                <w:ins w:id="8183" w:author="Στάθης Καπ" w:date="2023-02-26T20:57:00Z"/>
                <w:rFonts w:cstheme="minorHAnsi"/>
                <w:sz w:val="16"/>
                <w:szCs w:val="16"/>
                <w:rPrChange w:id="8184" w:author="Στάθης Καπ" w:date="2023-03-03T03:18:00Z">
                  <w:rPr>
                    <w:ins w:id="8185" w:author="Στάθης Καπ" w:date="2023-02-26T20:57:00Z"/>
                  </w:rPr>
                </w:rPrChange>
              </w:rPr>
              <w:pPrChange w:id="8186" w:author="Στάθης Καπ" w:date="2023-02-26T21:00:00Z">
                <w:pPr/>
              </w:pPrChange>
            </w:pPr>
            <w:ins w:id="8187" w:author="Στάθης Καπ" w:date="2023-02-26T21:04:00Z">
              <w:r w:rsidRPr="00AC6F02">
                <w:rPr>
                  <w:rFonts w:cstheme="minorHAnsi"/>
                  <w:sz w:val="16"/>
                  <w:szCs w:val="16"/>
                  <w:rPrChange w:id="8188" w:author="Στάθης Καπ" w:date="2023-03-03T03:18:00Z">
                    <w:rPr>
                      <w:rFonts w:cstheme="minorHAnsi"/>
                      <w:sz w:val="20"/>
                      <w:szCs w:val="20"/>
                    </w:rPr>
                  </w:rPrChange>
                </w:rPr>
                <w:t>595</w:t>
              </w:r>
            </w:ins>
          </w:p>
        </w:tc>
        <w:tc>
          <w:tcPr>
            <w:tcW w:w="855" w:type="dxa"/>
            <w:tcPrChange w:id="8189" w:author="Στάθης Καπ" w:date="2023-03-03T06:24:00Z">
              <w:tcPr>
                <w:tcW w:w="855" w:type="dxa"/>
              </w:tcPr>
            </w:tcPrChange>
          </w:tcPr>
          <w:p w14:paraId="4D5D6821" w14:textId="33FF161A" w:rsidR="00577FCD" w:rsidRPr="00AC6F02" w:rsidRDefault="00577FCD" w:rsidP="00577FCD">
            <w:pPr>
              <w:jc w:val="center"/>
              <w:rPr>
                <w:ins w:id="8190" w:author="Στάθης Καπ" w:date="2023-02-26T20:57:00Z"/>
                <w:rFonts w:cstheme="minorHAnsi"/>
                <w:sz w:val="16"/>
                <w:szCs w:val="16"/>
                <w:rPrChange w:id="8191" w:author="Στάθης Καπ" w:date="2023-03-03T03:18:00Z">
                  <w:rPr>
                    <w:ins w:id="8192" w:author="Στάθης Καπ" w:date="2023-02-26T20:57:00Z"/>
                  </w:rPr>
                </w:rPrChange>
              </w:rPr>
              <w:pPrChange w:id="8193" w:author="Στάθης Καπ" w:date="2023-02-26T21:00:00Z">
                <w:pPr/>
              </w:pPrChange>
            </w:pPr>
            <w:ins w:id="8194" w:author="Στάθης Καπ" w:date="2023-02-26T21:07:00Z">
              <w:r w:rsidRPr="00AC6F02">
                <w:rPr>
                  <w:rFonts w:cstheme="minorHAnsi"/>
                  <w:sz w:val="16"/>
                  <w:szCs w:val="16"/>
                  <w:rPrChange w:id="8195" w:author="Στάθης Καπ" w:date="2023-03-03T03:18:00Z">
                    <w:rPr>
                      <w:rFonts w:cstheme="minorHAnsi"/>
                      <w:sz w:val="20"/>
                      <w:szCs w:val="20"/>
                    </w:rPr>
                  </w:rPrChange>
                </w:rPr>
                <w:t>576</w:t>
              </w:r>
            </w:ins>
          </w:p>
        </w:tc>
        <w:tc>
          <w:tcPr>
            <w:tcW w:w="544" w:type="dxa"/>
            <w:vAlign w:val="bottom"/>
            <w:tcPrChange w:id="8196" w:author="Στάθης Καπ" w:date="2023-03-03T06:24:00Z">
              <w:tcPr>
                <w:tcW w:w="544" w:type="dxa"/>
                <w:vAlign w:val="bottom"/>
              </w:tcPr>
            </w:tcPrChange>
          </w:tcPr>
          <w:p w14:paraId="137092A2" w14:textId="33A34B83" w:rsidR="00577FCD" w:rsidRPr="00AC6F02" w:rsidRDefault="00577FCD" w:rsidP="00577FCD">
            <w:pPr>
              <w:jc w:val="center"/>
              <w:rPr>
                <w:ins w:id="8197" w:author="Στάθης Καπ" w:date="2023-02-26T20:57:00Z"/>
                <w:rFonts w:cstheme="minorHAnsi"/>
                <w:sz w:val="16"/>
                <w:szCs w:val="16"/>
                <w:rPrChange w:id="8198" w:author="Στάθης Καπ" w:date="2023-03-03T03:18:00Z">
                  <w:rPr>
                    <w:ins w:id="8199" w:author="Στάθης Καπ" w:date="2023-02-26T20:57:00Z"/>
                  </w:rPr>
                </w:rPrChange>
              </w:rPr>
              <w:pPrChange w:id="8200" w:author="Στάθης Καπ" w:date="2023-02-26T21:00:00Z">
                <w:pPr/>
              </w:pPrChange>
            </w:pPr>
            <w:ins w:id="8201" w:author="Στάθης Καπ" w:date="2023-03-03T00:39:00Z">
              <w:r w:rsidRPr="00AC6F02">
                <w:rPr>
                  <w:rFonts w:ascii="Calibri" w:hAnsi="Calibri" w:cs="Calibri"/>
                  <w:color w:val="000000"/>
                  <w:sz w:val="16"/>
                  <w:szCs w:val="16"/>
                  <w:rPrChange w:id="8202" w:author="Στάθης Καπ" w:date="2023-03-03T03:18:00Z">
                    <w:rPr>
                      <w:rFonts w:ascii="Calibri" w:hAnsi="Calibri" w:cs="Calibri"/>
                      <w:color w:val="000000"/>
                    </w:rPr>
                  </w:rPrChange>
                </w:rPr>
                <w:t>524</w:t>
              </w:r>
            </w:ins>
          </w:p>
        </w:tc>
        <w:tc>
          <w:tcPr>
            <w:tcW w:w="621" w:type="dxa"/>
            <w:vAlign w:val="bottom"/>
            <w:tcPrChange w:id="8203" w:author="Στάθης Καπ" w:date="2023-03-03T06:24:00Z">
              <w:tcPr>
                <w:tcW w:w="621" w:type="dxa"/>
                <w:vAlign w:val="bottom"/>
              </w:tcPr>
            </w:tcPrChange>
          </w:tcPr>
          <w:p w14:paraId="60B5FFC1" w14:textId="1A94C0CD" w:rsidR="00577FCD" w:rsidRPr="00AC6F02" w:rsidRDefault="00577FCD" w:rsidP="00577FCD">
            <w:pPr>
              <w:jc w:val="center"/>
              <w:rPr>
                <w:ins w:id="8204" w:author="Στάθης Καπ" w:date="2023-02-26T20:57:00Z"/>
                <w:rFonts w:cstheme="minorHAnsi"/>
                <w:sz w:val="16"/>
                <w:szCs w:val="16"/>
                <w:rPrChange w:id="8205" w:author="Στάθης Καπ" w:date="2023-03-03T03:18:00Z">
                  <w:rPr>
                    <w:ins w:id="8206" w:author="Στάθης Καπ" w:date="2023-02-26T20:57:00Z"/>
                  </w:rPr>
                </w:rPrChange>
              </w:rPr>
              <w:pPrChange w:id="8207" w:author="Στάθης Καπ" w:date="2023-02-26T21:00:00Z">
                <w:pPr/>
              </w:pPrChange>
            </w:pPr>
            <w:ins w:id="8208" w:author="Στάθης Καπ" w:date="2023-03-03T00:39:00Z">
              <w:r w:rsidRPr="00AC6F02">
                <w:rPr>
                  <w:rFonts w:ascii="Calibri" w:hAnsi="Calibri" w:cs="Calibri"/>
                  <w:color w:val="000000"/>
                  <w:sz w:val="16"/>
                  <w:szCs w:val="16"/>
                  <w:rPrChange w:id="8209" w:author="Στάθης Καπ" w:date="2023-03-03T03:18:00Z">
                    <w:rPr>
                      <w:rFonts w:ascii="Calibri" w:hAnsi="Calibri" w:cs="Calibri"/>
                      <w:color w:val="000000"/>
                    </w:rPr>
                  </w:rPrChange>
                </w:rPr>
                <w:t>1.13</w:t>
              </w:r>
            </w:ins>
          </w:p>
        </w:tc>
        <w:tc>
          <w:tcPr>
            <w:tcW w:w="669" w:type="dxa"/>
            <w:vAlign w:val="center"/>
            <w:tcPrChange w:id="8210" w:author="Στάθης Καπ" w:date="2023-03-03T06:24:00Z">
              <w:tcPr>
                <w:tcW w:w="669" w:type="dxa"/>
                <w:vAlign w:val="center"/>
              </w:tcPr>
            </w:tcPrChange>
          </w:tcPr>
          <w:p w14:paraId="41218414" w14:textId="5197529C" w:rsidR="00577FCD" w:rsidRPr="00AC6F02" w:rsidRDefault="00577FCD" w:rsidP="00577FCD">
            <w:pPr>
              <w:jc w:val="center"/>
              <w:rPr>
                <w:ins w:id="8211" w:author="Στάθης Καπ" w:date="2023-02-26T20:57:00Z"/>
                <w:rFonts w:cstheme="minorHAnsi"/>
                <w:sz w:val="16"/>
                <w:szCs w:val="16"/>
                <w:rPrChange w:id="8212" w:author="Στάθης Καπ" w:date="2023-03-03T03:18:00Z">
                  <w:rPr>
                    <w:ins w:id="8213" w:author="Στάθης Καπ" w:date="2023-02-26T20:57:00Z"/>
                  </w:rPr>
                </w:rPrChange>
              </w:rPr>
              <w:pPrChange w:id="8214" w:author="Στάθης Καπ" w:date="2023-02-26T21:00:00Z">
                <w:pPr/>
              </w:pPrChange>
            </w:pPr>
            <w:ins w:id="8215" w:author="Στάθης Καπ" w:date="2023-03-03T05:59:00Z">
              <w:r>
                <w:rPr>
                  <w:rFonts w:ascii="Calibri" w:hAnsi="Calibri" w:cs="Calibri"/>
                  <w:color w:val="000000"/>
                  <w:sz w:val="16"/>
                  <w:szCs w:val="16"/>
                </w:rPr>
                <w:t>11.93</w:t>
              </w:r>
            </w:ins>
          </w:p>
        </w:tc>
        <w:tc>
          <w:tcPr>
            <w:tcW w:w="543" w:type="dxa"/>
            <w:vAlign w:val="bottom"/>
            <w:tcPrChange w:id="8216" w:author="Στάθης Καπ" w:date="2023-03-03T06:24:00Z">
              <w:tcPr>
                <w:tcW w:w="543" w:type="dxa"/>
                <w:vAlign w:val="bottom"/>
              </w:tcPr>
            </w:tcPrChange>
          </w:tcPr>
          <w:p w14:paraId="3DD4BB7F" w14:textId="291CC836" w:rsidR="00577FCD" w:rsidRPr="00AC6F02" w:rsidRDefault="00577FCD" w:rsidP="00577FCD">
            <w:pPr>
              <w:jc w:val="center"/>
              <w:rPr>
                <w:ins w:id="8217" w:author="Στάθης Καπ" w:date="2023-02-26T20:57:00Z"/>
                <w:rFonts w:cstheme="minorHAnsi"/>
                <w:sz w:val="16"/>
                <w:szCs w:val="16"/>
                <w:rPrChange w:id="8218" w:author="Στάθης Καπ" w:date="2023-03-03T03:18:00Z">
                  <w:rPr>
                    <w:ins w:id="8219" w:author="Στάθης Καπ" w:date="2023-02-26T20:57:00Z"/>
                  </w:rPr>
                </w:rPrChange>
              </w:rPr>
              <w:pPrChange w:id="8220" w:author="Στάθης Καπ" w:date="2023-02-26T21:00:00Z">
                <w:pPr/>
              </w:pPrChange>
            </w:pPr>
            <w:ins w:id="8221" w:author="Στάθης Καπ" w:date="2023-03-03T00:39:00Z">
              <w:r w:rsidRPr="00AC6F02">
                <w:rPr>
                  <w:rFonts w:ascii="Calibri" w:hAnsi="Calibri" w:cs="Calibri"/>
                  <w:color w:val="000000"/>
                  <w:sz w:val="16"/>
                  <w:szCs w:val="16"/>
                  <w:rPrChange w:id="8222" w:author="Στάθης Καπ" w:date="2023-03-03T03:18:00Z">
                    <w:rPr>
                      <w:rFonts w:ascii="Calibri" w:hAnsi="Calibri" w:cs="Calibri"/>
                      <w:color w:val="000000"/>
                    </w:rPr>
                  </w:rPrChange>
                </w:rPr>
                <w:t>511</w:t>
              </w:r>
            </w:ins>
          </w:p>
        </w:tc>
        <w:tc>
          <w:tcPr>
            <w:tcW w:w="621" w:type="dxa"/>
            <w:vAlign w:val="bottom"/>
            <w:tcPrChange w:id="8223" w:author="Στάθης Καπ" w:date="2023-03-03T06:24:00Z">
              <w:tcPr>
                <w:tcW w:w="621" w:type="dxa"/>
                <w:vAlign w:val="bottom"/>
              </w:tcPr>
            </w:tcPrChange>
          </w:tcPr>
          <w:p w14:paraId="2529D4E0" w14:textId="50399363" w:rsidR="00577FCD" w:rsidRPr="00AC6F02" w:rsidRDefault="00577FCD" w:rsidP="00577FCD">
            <w:pPr>
              <w:jc w:val="center"/>
              <w:rPr>
                <w:ins w:id="8224" w:author="Στάθης Καπ" w:date="2023-02-26T20:57:00Z"/>
                <w:rFonts w:cstheme="minorHAnsi"/>
                <w:sz w:val="16"/>
                <w:szCs w:val="16"/>
                <w:rPrChange w:id="8225" w:author="Στάθης Καπ" w:date="2023-03-03T03:18:00Z">
                  <w:rPr>
                    <w:ins w:id="8226" w:author="Στάθης Καπ" w:date="2023-02-26T20:57:00Z"/>
                  </w:rPr>
                </w:rPrChange>
              </w:rPr>
              <w:pPrChange w:id="8227" w:author="Στάθης Καπ" w:date="2023-02-26T21:00:00Z">
                <w:pPr/>
              </w:pPrChange>
            </w:pPr>
            <w:ins w:id="8228" w:author="Στάθης Καπ" w:date="2023-03-03T00:39:00Z">
              <w:r w:rsidRPr="00AC6F02">
                <w:rPr>
                  <w:rFonts w:ascii="Calibri" w:hAnsi="Calibri" w:cs="Calibri"/>
                  <w:color w:val="000000"/>
                  <w:sz w:val="16"/>
                  <w:szCs w:val="16"/>
                  <w:rPrChange w:id="8229" w:author="Στάθης Καπ" w:date="2023-03-03T03:18:00Z">
                    <w:rPr>
                      <w:rFonts w:ascii="Calibri" w:hAnsi="Calibri" w:cs="Calibri"/>
                      <w:color w:val="000000"/>
                    </w:rPr>
                  </w:rPrChange>
                </w:rPr>
                <w:t>0.639</w:t>
              </w:r>
            </w:ins>
          </w:p>
        </w:tc>
        <w:tc>
          <w:tcPr>
            <w:tcW w:w="669" w:type="dxa"/>
            <w:vAlign w:val="center"/>
            <w:tcPrChange w:id="8230" w:author="Στάθης Καπ" w:date="2023-03-03T06:24:00Z">
              <w:tcPr>
                <w:tcW w:w="669" w:type="dxa"/>
                <w:vAlign w:val="center"/>
              </w:tcPr>
            </w:tcPrChange>
          </w:tcPr>
          <w:p w14:paraId="50D851C4" w14:textId="70742252" w:rsidR="00577FCD" w:rsidRPr="00AC6F02" w:rsidRDefault="00577FCD" w:rsidP="00577FCD">
            <w:pPr>
              <w:jc w:val="center"/>
              <w:rPr>
                <w:ins w:id="8231" w:author="Στάθης Καπ" w:date="2023-02-26T20:57:00Z"/>
                <w:rFonts w:cstheme="minorHAnsi"/>
                <w:sz w:val="16"/>
                <w:szCs w:val="16"/>
                <w:rPrChange w:id="8232" w:author="Στάθης Καπ" w:date="2023-03-03T03:18:00Z">
                  <w:rPr>
                    <w:ins w:id="8233" w:author="Στάθης Καπ" w:date="2023-02-26T20:57:00Z"/>
                  </w:rPr>
                </w:rPrChange>
              </w:rPr>
              <w:pPrChange w:id="8234" w:author="Στάθης Καπ" w:date="2023-02-26T21:00:00Z">
                <w:pPr/>
              </w:pPrChange>
            </w:pPr>
            <w:ins w:id="8235" w:author="Στάθης Καπ" w:date="2023-03-03T04:44:00Z">
              <w:r>
                <w:rPr>
                  <w:rFonts w:ascii="Calibri" w:hAnsi="Calibri" w:cstheme="minorHAnsi"/>
                  <w:color w:val="000000"/>
                  <w:sz w:val="16"/>
                  <w:szCs w:val="16"/>
                </w:rPr>
                <w:t>2.48</w:t>
              </w:r>
            </w:ins>
          </w:p>
        </w:tc>
        <w:tc>
          <w:tcPr>
            <w:tcW w:w="508" w:type="dxa"/>
            <w:vAlign w:val="bottom"/>
            <w:tcPrChange w:id="8236" w:author="Στάθης Καπ" w:date="2023-03-03T06:24:00Z">
              <w:tcPr>
                <w:tcW w:w="508" w:type="dxa"/>
                <w:vAlign w:val="bottom"/>
              </w:tcPr>
            </w:tcPrChange>
          </w:tcPr>
          <w:p w14:paraId="15C5B57B" w14:textId="3354BDBF" w:rsidR="00577FCD" w:rsidRPr="00AC6F02" w:rsidRDefault="00577FCD" w:rsidP="00577FCD">
            <w:pPr>
              <w:jc w:val="center"/>
              <w:rPr>
                <w:ins w:id="8237" w:author="Στάθης Καπ" w:date="2023-02-26T20:57:00Z"/>
                <w:rFonts w:cstheme="minorHAnsi"/>
                <w:sz w:val="16"/>
                <w:szCs w:val="16"/>
                <w:rPrChange w:id="8238" w:author="Στάθης Καπ" w:date="2023-03-03T03:18:00Z">
                  <w:rPr>
                    <w:ins w:id="8239" w:author="Στάθης Καπ" w:date="2023-02-26T20:57:00Z"/>
                  </w:rPr>
                </w:rPrChange>
              </w:rPr>
              <w:pPrChange w:id="8240" w:author="Στάθης Καπ" w:date="2023-02-26T21:00:00Z">
                <w:pPr/>
              </w:pPrChange>
            </w:pPr>
            <w:ins w:id="8241" w:author="Στάθης Καπ" w:date="2023-03-03T00:39:00Z">
              <w:r w:rsidRPr="00AC6F02">
                <w:rPr>
                  <w:rFonts w:ascii="Calibri" w:hAnsi="Calibri" w:cs="Calibri"/>
                  <w:color w:val="000000"/>
                  <w:sz w:val="16"/>
                  <w:szCs w:val="16"/>
                  <w:rPrChange w:id="8242" w:author="Στάθης Καπ" w:date="2023-03-03T03:18:00Z">
                    <w:rPr>
                      <w:rFonts w:ascii="Calibri" w:hAnsi="Calibri" w:cs="Calibri"/>
                      <w:color w:val="000000"/>
                    </w:rPr>
                  </w:rPrChange>
                </w:rPr>
                <w:t>486</w:t>
              </w:r>
            </w:ins>
          </w:p>
        </w:tc>
        <w:tc>
          <w:tcPr>
            <w:tcW w:w="541" w:type="dxa"/>
            <w:vAlign w:val="bottom"/>
            <w:tcPrChange w:id="8243" w:author="Στάθης Καπ" w:date="2023-03-03T06:24:00Z">
              <w:tcPr>
                <w:tcW w:w="541" w:type="dxa"/>
                <w:vAlign w:val="bottom"/>
              </w:tcPr>
            </w:tcPrChange>
          </w:tcPr>
          <w:p w14:paraId="5771B806" w14:textId="5500218D" w:rsidR="00577FCD" w:rsidRPr="00AC6F02" w:rsidRDefault="00577FCD" w:rsidP="00577FCD">
            <w:pPr>
              <w:jc w:val="center"/>
              <w:rPr>
                <w:ins w:id="8244" w:author="Στάθης Καπ" w:date="2023-02-26T20:58:00Z"/>
                <w:rFonts w:cstheme="minorHAnsi"/>
                <w:sz w:val="16"/>
                <w:szCs w:val="16"/>
                <w:rPrChange w:id="8245" w:author="Στάθης Καπ" w:date="2023-03-03T03:18:00Z">
                  <w:rPr>
                    <w:ins w:id="8246" w:author="Στάθης Καπ" w:date="2023-02-26T20:58:00Z"/>
                  </w:rPr>
                </w:rPrChange>
              </w:rPr>
              <w:pPrChange w:id="8247" w:author="Στάθης Καπ" w:date="2023-02-26T21:00:00Z">
                <w:pPr/>
              </w:pPrChange>
            </w:pPr>
            <w:ins w:id="8248" w:author="Στάθης Καπ" w:date="2023-03-03T00:39:00Z">
              <w:r w:rsidRPr="00AC6F02">
                <w:rPr>
                  <w:rFonts w:ascii="Calibri" w:hAnsi="Calibri" w:cs="Calibri"/>
                  <w:color w:val="000000"/>
                  <w:sz w:val="16"/>
                  <w:szCs w:val="16"/>
                  <w:rPrChange w:id="8249" w:author="Στάθης Καπ" w:date="2023-03-03T03:18:00Z">
                    <w:rPr>
                      <w:rFonts w:ascii="Calibri" w:hAnsi="Calibri" w:cs="Calibri"/>
                      <w:color w:val="000000"/>
                    </w:rPr>
                  </w:rPrChange>
                </w:rPr>
                <w:t>1.119</w:t>
              </w:r>
            </w:ins>
          </w:p>
        </w:tc>
        <w:tc>
          <w:tcPr>
            <w:tcW w:w="589" w:type="dxa"/>
            <w:vAlign w:val="center"/>
            <w:tcPrChange w:id="8250" w:author="Στάθης Καπ" w:date="2023-03-03T06:24:00Z">
              <w:tcPr>
                <w:tcW w:w="589" w:type="dxa"/>
                <w:vAlign w:val="center"/>
              </w:tcPr>
            </w:tcPrChange>
          </w:tcPr>
          <w:p w14:paraId="380B8904" w14:textId="5257B18C" w:rsidR="00577FCD" w:rsidRPr="00AC6F02" w:rsidRDefault="00577FCD" w:rsidP="00577FCD">
            <w:pPr>
              <w:jc w:val="center"/>
              <w:rPr>
                <w:ins w:id="8251" w:author="Στάθης Καπ" w:date="2023-02-26T20:58:00Z"/>
                <w:rFonts w:cstheme="minorHAnsi"/>
                <w:sz w:val="16"/>
                <w:szCs w:val="16"/>
                <w:rPrChange w:id="8252" w:author="Στάθης Καπ" w:date="2023-03-03T03:18:00Z">
                  <w:rPr>
                    <w:ins w:id="8253" w:author="Στάθης Καπ" w:date="2023-02-26T20:58:00Z"/>
                  </w:rPr>
                </w:rPrChange>
              </w:rPr>
              <w:pPrChange w:id="8254" w:author="Στάθης Καπ" w:date="2023-02-26T21:00:00Z">
                <w:pPr/>
              </w:pPrChange>
            </w:pPr>
            <w:ins w:id="8255" w:author="Στάθης Καπ" w:date="2023-03-03T04:44:00Z">
              <w:r>
                <w:rPr>
                  <w:rFonts w:ascii="Calibri" w:hAnsi="Calibri" w:cstheme="minorHAnsi"/>
                  <w:color w:val="000000"/>
                  <w:sz w:val="16"/>
                  <w:szCs w:val="16"/>
                </w:rPr>
                <w:t>7.25</w:t>
              </w:r>
            </w:ins>
          </w:p>
        </w:tc>
        <w:tc>
          <w:tcPr>
            <w:tcW w:w="463" w:type="dxa"/>
            <w:vAlign w:val="bottom"/>
            <w:tcPrChange w:id="8256" w:author="Στάθης Καπ" w:date="2023-03-03T06:24:00Z">
              <w:tcPr>
                <w:tcW w:w="463" w:type="dxa"/>
                <w:vAlign w:val="bottom"/>
              </w:tcPr>
            </w:tcPrChange>
          </w:tcPr>
          <w:p w14:paraId="2816DF4B" w14:textId="6015C5E5" w:rsidR="00577FCD" w:rsidRPr="00AC6F02" w:rsidRDefault="00577FCD" w:rsidP="00577FCD">
            <w:pPr>
              <w:jc w:val="center"/>
              <w:rPr>
                <w:ins w:id="8257" w:author="Στάθης Καπ" w:date="2023-02-26T20:58:00Z"/>
                <w:rFonts w:cstheme="minorHAnsi"/>
                <w:sz w:val="16"/>
                <w:szCs w:val="16"/>
                <w:rPrChange w:id="8258" w:author="Στάθης Καπ" w:date="2023-03-03T03:18:00Z">
                  <w:rPr>
                    <w:ins w:id="8259" w:author="Στάθης Καπ" w:date="2023-02-26T20:58:00Z"/>
                  </w:rPr>
                </w:rPrChange>
              </w:rPr>
              <w:pPrChange w:id="8260" w:author="Στάθης Καπ" w:date="2023-02-26T21:00:00Z">
                <w:pPr/>
              </w:pPrChange>
            </w:pPr>
            <w:ins w:id="8261" w:author="Στάθης Καπ" w:date="2023-03-03T00:40:00Z">
              <w:r w:rsidRPr="00AC6F02">
                <w:rPr>
                  <w:rFonts w:ascii="Calibri" w:hAnsi="Calibri" w:cs="Calibri"/>
                  <w:color w:val="000000"/>
                  <w:sz w:val="16"/>
                  <w:szCs w:val="16"/>
                  <w:rPrChange w:id="8262" w:author="Στάθης Καπ" w:date="2023-03-03T03:18:00Z">
                    <w:rPr>
                      <w:rFonts w:ascii="Calibri" w:hAnsi="Calibri" w:cs="Calibri"/>
                      <w:color w:val="000000"/>
                    </w:rPr>
                  </w:rPrChange>
                </w:rPr>
                <w:t>504</w:t>
              </w:r>
            </w:ins>
          </w:p>
        </w:tc>
        <w:tc>
          <w:tcPr>
            <w:tcW w:w="541" w:type="dxa"/>
            <w:vAlign w:val="bottom"/>
            <w:tcPrChange w:id="8263" w:author="Στάθης Καπ" w:date="2023-03-03T06:24:00Z">
              <w:tcPr>
                <w:tcW w:w="541" w:type="dxa"/>
                <w:vAlign w:val="bottom"/>
              </w:tcPr>
            </w:tcPrChange>
          </w:tcPr>
          <w:p w14:paraId="07DDFC01" w14:textId="3E55D13C" w:rsidR="00577FCD" w:rsidRPr="00AC6F02" w:rsidRDefault="00577FCD" w:rsidP="00577FCD">
            <w:pPr>
              <w:jc w:val="center"/>
              <w:rPr>
                <w:ins w:id="8264" w:author="Στάθης Καπ" w:date="2023-02-26T21:00:00Z"/>
                <w:rFonts w:cstheme="minorHAnsi"/>
                <w:sz w:val="16"/>
                <w:szCs w:val="16"/>
                <w:rPrChange w:id="8265" w:author="Στάθης Καπ" w:date="2023-03-03T03:18:00Z">
                  <w:rPr>
                    <w:ins w:id="8266" w:author="Στάθης Καπ" w:date="2023-02-26T21:00:00Z"/>
                  </w:rPr>
                </w:rPrChange>
              </w:rPr>
              <w:pPrChange w:id="8267" w:author="Στάθης Καπ" w:date="2023-02-26T21:00:00Z">
                <w:pPr/>
              </w:pPrChange>
            </w:pPr>
            <w:ins w:id="8268" w:author="Στάθης Καπ" w:date="2023-03-03T00:40:00Z">
              <w:r w:rsidRPr="00AC6F02">
                <w:rPr>
                  <w:rFonts w:ascii="Calibri" w:hAnsi="Calibri" w:cs="Calibri"/>
                  <w:color w:val="000000"/>
                  <w:sz w:val="16"/>
                  <w:szCs w:val="16"/>
                  <w:rPrChange w:id="8269" w:author="Στάθης Καπ" w:date="2023-03-03T03:18:00Z">
                    <w:rPr>
                      <w:rFonts w:ascii="Calibri" w:hAnsi="Calibri" w:cs="Calibri"/>
                      <w:color w:val="000000"/>
                    </w:rPr>
                  </w:rPrChange>
                </w:rPr>
                <w:t>1.143</w:t>
              </w:r>
            </w:ins>
          </w:p>
        </w:tc>
        <w:tc>
          <w:tcPr>
            <w:tcW w:w="589" w:type="dxa"/>
            <w:vAlign w:val="center"/>
            <w:tcPrChange w:id="8270" w:author="Στάθης Καπ" w:date="2023-03-03T06:24:00Z">
              <w:tcPr>
                <w:tcW w:w="589" w:type="dxa"/>
                <w:vAlign w:val="center"/>
              </w:tcPr>
            </w:tcPrChange>
          </w:tcPr>
          <w:p w14:paraId="07808C7F" w14:textId="489C423E" w:rsidR="00577FCD" w:rsidRPr="00AC6F02" w:rsidRDefault="00577FCD" w:rsidP="00577FCD">
            <w:pPr>
              <w:jc w:val="center"/>
              <w:rPr>
                <w:ins w:id="8271" w:author="Στάθης Καπ" w:date="2023-02-26T21:00:00Z"/>
                <w:rFonts w:cstheme="minorHAnsi"/>
                <w:sz w:val="16"/>
                <w:szCs w:val="16"/>
                <w:rPrChange w:id="8272" w:author="Στάθης Καπ" w:date="2023-03-03T03:18:00Z">
                  <w:rPr>
                    <w:ins w:id="8273" w:author="Στάθης Καπ" w:date="2023-02-26T21:00:00Z"/>
                  </w:rPr>
                </w:rPrChange>
              </w:rPr>
              <w:pPrChange w:id="8274" w:author="Στάθης Καπ" w:date="2023-02-26T21:00:00Z">
                <w:pPr/>
              </w:pPrChange>
            </w:pPr>
            <w:ins w:id="8275" w:author="Στάθης Καπ" w:date="2023-03-03T04:45:00Z">
              <w:r>
                <w:rPr>
                  <w:rFonts w:ascii="Calibri" w:hAnsi="Calibri" w:cstheme="minorHAnsi"/>
                  <w:color w:val="000000"/>
                  <w:sz w:val="16"/>
                  <w:szCs w:val="16"/>
                </w:rPr>
                <w:t>3.82</w:t>
              </w:r>
            </w:ins>
          </w:p>
        </w:tc>
      </w:tr>
      <w:tr w:rsidR="00F03C40" w14:paraId="45D46C54" w14:textId="699AA074" w:rsidTr="00F03C40">
        <w:trPr>
          <w:ins w:id="8276" w:author="Στάθης Καπ" w:date="2023-02-26T20:57:00Z"/>
        </w:trPr>
        <w:tc>
          <w:tcPr>
            <w:tcW w:w="515" w:type="dxa"/>
            <w:tcBorders>
              <w:top w:val="nil"/>
              <w:bottom w:val="nil"/>
              <w:right w:val="single" w:sz="4" w:space="0" w:color="auto"/>
            </w:tcBorders>
            <w:shd w:val="clear" w:color="auto" w:fill="E7E6E6" w:themeFill="background2"/>
            <w:vAlign w:val="center"/>
            <w:tcPrChange w:id="8277" w:author="Στάθης Καπ" w:date="2023-03-03T06:24:00Z">
              <w:tcPr>
                <w:tcW w:w="515" w:type="dxa"/>
                <w:shd w:val="clear" w:color="auto" w:fill="E7E6E6" w:themeFill="background2"/>
                <w:vAlign w:val="center"/>
              </w:tcPr>
            </w:tcPrChange>
          </w:tcPr>
          <w:p w14:paraId="2F783FFD" w14:textId="3E775924" w:rsidR="00577FCD" w:rsidRPr="00AC6F02" w:rsidRDefault="00577FCD" w:rsidP="00577FCD">
            <w:pPr>
              <w:jc w:val="center"/>
              <w:rPr>
                <w:ins w:id="8278" w:author="Στάθης Καπ" w:date="2023-02-26T20:57:00Z"/>
                <w:sz w:val="16"/>
                <w:szCs w:val="16"/>
                <w:rPrChange w:id="8279" w:author="Στάθης Καπ" w:date="2023-03-03T03:18:00Z">
                  <w:rPr>
                    <w:ins w:id="8280" w:author="Στάθης Καπ" w:date="2023-02-26T20:57:00Z"/>
                  </w:rPr>
                </w:rPrChange>
              </w:rPr>
              <w:pPrChange w:id="8281" w:author="Στάθης Καπ" w:date="2023-02-26T21:00:00Z">
                <w:pPr/>
              </w:pPrChange>
            </w:pPr>
            <w:ins w:id="8282" w:author="Στάθης Καπ" w:date="2023-02-27T03:02:00Z">
              <w:r w:rsidRPr="00AC6F02">
                <w:rPr>
                  <w:sz w:val="16"/>
                  <w:szCs w:val="16"/>
                  <w:rPrChange w:id="8283" w:author="Στάθης Καπ" w:date="2023-03-03T03:18:00Z">
                    <w:rPr>
                      <w:sz w:val="18"/>
                      <w:szCs w:val="18"/>
                    </w:rPr>
                  </w:rPrChange>
                </w:rPr>
                <w:t>p</w:t>
              </w:r>
            </w:ins>
            <w:ins w:id="8284" w:author="Στάθης Καπ" w:date="2023-02-26T20:57:00Z">
              <w:r w:rsidRPr="00AC6F02">
                <w:rPr>
                  <w:sz w:val="16"/>
                  <w:szCs w:val="16"/>
                  <w:rPrChange w:id="8285" w:author="Στάθης Καπ" w:date="2023-03-03T03:18:00Z">
                    <w:rPr>
                      <w:sz w:val="18"/>
                      <w:szCs w:val="18"/>
                    </w:rPr>
                  </w:rPrChange>
                </w:rPr>
                <w:t>r06</w:t>
              </w:r>
            </w:ins>
          </w:p>
        </w:tc>
        <w:tc>
          <w:tcPr>
            <w:tcW w:w="560" w:type="dxa"/>
            <w:tcBorders>
              <w:left w:val="single" w:sz="4" w:space="0" w:color="auto"/>
            </w:tcBorders>
            <w:tcPrChange w:id="8286" w:author="Στάθης Καπ" w:date="2023-03-03T06:24:00Z">
              <w:tcPr>
                <w:tcW w:w="560" w:type="dxa"/>
              </w:tcPr>
            </w:tcPrChange>
          </w:tcPr>
          <w:p w14:paraId="333B9B96" w14:textId="43426A2E" w:rsidR="00577FCD" w:rsidRPr="00AC6F02" w:rsidRDefault="00577FCD" w:rsidP="00577FCD">
            <w:pPr>
              <w:jc w:val="center"/>
              <w:rPr>
                <w:ins w:id="8287" w:author="Στάθης Καπ" w:date="2023-02-26T20:57:00Z"/>
                <w:rFonts w:cstheme="minorHAnsi"/>
                <w:sz w:val="16"/>
                <w:szCs w:val="16"/>
                <w:rPrChange w:id="8288" w:author="Στάθης Καπ" w:date="2023-03-03T03:18:00Z">
                  <w:rPr>
                    <w:ins w:id="8289" w:author="Στάθης Καπ" w:date="2023-02-26T20:57:00Z"/>
                  </w:rPr>
                </w:rPrChange>
              </w:rPr>
              <w:pPrChange w:id="8290" w:author="Στάθης Καπ" w:date="2023-02-26T21:00:00Z">
                <w:pPr/>
              </w:pPrChange>
            </w:pPr>
            <w:ins w:id="8291" w:author="Στάθης Καπ" w:date="2023-02-26T21:04:00Z">
              <w:r w:rsidRPr="00AC6F02">
                <w:rPr>
                  <w:rFonts w:cstheme="minorHAnsi"/>
                  <w:sz w:val="16"/>
                  <w:szCs w:val="16"/>
                  <w:rPrChange w:id="8292" w:author="Στάθης Καπ" w:date="2023-03-03T03:18:00Z">
                    <w:rPr>
                      <w:rFonts w:cstheme="minorHAnsi"/>
                      <w:sz w:val="20"/>
                      <w:szCs w:val="20"/>
                    </w:rPr>
                  </w:rPrChange>
                </w:rPr>
                <w:t>590</w:t>
              </w:r>
            </w:ins>
          </w:p>
        </w:tc>
        <w:tc>
          <w:tcPr>
            <w:tcW w:w="855" w:type="dxa"/>
            <w:tcPrChange w:id="8293" w:author="Στάθης Καπ" w:date="2023-03-03T06:24:00Z">
              <w:tcPr>
                <w:tcW w:w="855" w:type="dxa"/>
              </w:tcPr>
            </w:tcPrChange>
          </w:tcPr>
          <w:p w14:paraId="10CC98B2" w14:textId="7B24C12C" w:rsidR="00577FCD" w:rsidRPr="00AC6F02" w:rsidRDefault="00577FCD" w:rsidP="00577FCD">
            <w:pPr>
              <w:jc w:val="center"/>
              <w:rPr>
                <w:ins w:id="8294" w:author="Στάθης Καπ" w:date="2023-02-26T20:57:00Z"/>
                <w:rFonts w:cstheme="minorHAnsi"/>
                <w:sz w:val="16"/>
                <w:szCs w:val="16"/>
                <w:rPrChange w:id="8295" w:author="Στάθης Καπ" w:date="2023-03-03T03:18:00Z">
                  <w:rPr>
                    <w:ins w:id="8296" w:author="Στάθης Καπ" w:date="2023-02-26T20:57:00Z"/>
                  </w:rPr>
                </w:rPrChange>
              </w:rPr>
              <w:pPrChange w:id="8297" w:author="Στάθης Καπ" w:date="2023-02-26T21:00:00Z">
                <w:pPr/>
              </w:pPrChange>
            </w:pPr>
            <w:ins w:id="8298" w:author="Στάθης Καπ" w:date="2023-02-26T21:07:00Z">
              <w:r w:rsidRPr="00AC6F02">
                <w:rPr>
                  <w:rFonts w:cstheme="minorHAnsi"/>
                  <w:sz w:val="16"/>
                  <w:szCs w:val="16"/>
                  <w:rPrChange w:id="8299" w:author="Στάθης Καπ" w:date="2023-03-03T03:18:00Z">
                    <w:rPr>
                      <w:rFonts w:cstheme="minorHAnsi"/>
                      <w:sz w:val="20"/>
                      <w:szCs w:val="20"/>
                    </w:rPr>
                  </w:rPrChange>
                </w:rPr>
                <w:t>538</w:t>
              </w:r>
            </w:ins>
          </w:p>
        </w:tc>
        <w:tc>
          <w:tcPr>
            <w:tcW w:w="544" w:type="dxa"/>
            <w:vAlign w:val="bottom"/>
            <w:tcPrChange w:id="8300" w:author="Στάθης Καπ" w:date="2023-03-03T06:24:00Z">
              <w:tcPr>
                <w:tcW w:w="544" w:type="dxa"/>
                <w:vAlign w:val="bottom"/>
              </w:tcPr>
            </w:tcPrChange>
          </w:tcPr>
          <w:p w14:paraId="140A97EB" w14:textId="57B534A4" w:rsidR="00577FCD" w:rsidRPr="00AC6F02" w:rsidRDefault="00577FCD" w:rsidP="00577FCD">
            <w:pPr>
              <w:jc w:val="center"/>
              <w:rPr>
                <w:ins w:id="8301" w:author="Στάθης Καπ" w:date="2023-02-26T20:57:00Z"/>
                <w:rFonts w:cstheme="minorHAnsi"/>
                <w:sz w:val="16"/>
                <w:szCs w:val="16"/>
                <w:rPrChange w:id="8302" w:author="Στάθης Καπ" w:date="2023-03-03T03:18:00Z">
                  <w:rPr>
                    <w:ins w:id="8303" w:author="Στάθης Καπ" w:date="2023-02-26T20:57:00Z"/>
                  </w:rPr>
                </w:rPrChange>
              </w:rPr>
              <w:pPrChange w:id="8304" w:author="Στάθης Καπ" w:date="2023-02-26T21:00:00Z">
                <w:pPr/>
              </w:pPrChange>
            </w:pPr>
            <w:ins w:id="8305" w:author="Στάθης Καπ" w:date="2023-03-03T00:39:00Z">
              <w:r w:rsidRPr="00AC6F02">
                <w:rPr>
                  <w:rFonts w:ascii="Calibri" w:hAnsi="Calibri" w:cs="Calibri"/>
                  <w:color w:val="000000"/>
                  <w:sz w:val="16"/>
                  <w:szCs w:val="16"/>
                  <w:rPrChange w:id="8306" w:author="Στάθης Καπ" w:date="2023-03-03T03:18:00Z">
                    <w:rPr>
                      <w:rFonts w:ascii="Calibri" w:hAnsi="Calibri" w:cs="Calibri"/>
                      <w:color w:val="000000"/>
                    </w:rPr>
                  </w:rPrChange>
                </w:rPr>
                <w:t>574</w:t>
              </w:r>
            </w:ins>
          </w:p>
        </w:tc>
        <w:tc>
          <w:tcPr>
            <w:tcW w:w="621" w:type="dxa"/>
            <w:vAlign w:val="bottom"/>
            <w:tcPrChange w:id="8307" w:author="Στάθης Καπ" w:date="2023-03-03T06:24:00Z">
              <w:tcPr>
                <w:tcW w:w="621" w:type="dxa"/>
                <w:vAlign w:val="bottom"/>
              </w:tcPr>
            </w:tcPrChange>
          </w:tcPr>
          <w:p w14:paraId="7572CF23" w14:textId="5DB14BF2" w:rsidR="00577FCD" w:rsidRPr="00AC6F02" w:rsidRDefault="00577FCD" w:rsidP="00577FCD">
            <w:pPr>
              <w:jc w:val="center"/>
              <w:rPr>
                <w:ins w:id="8308" w:author="Στάθης Καπ" w:date="2023-02-26T20:57:00Z"/>
                <w:rFonts w:cstheme="minorHAnsi"/>
                <w:sz w:val="16"/>
                <w:szCs w:val="16"/>
                <w:rPrChange w:id="8309" w:author="Στάθης Καπ" w:date="2023-03-03T03:18:00Z">
                  <w:rPr>
                    <w:ins w:id="8310" w:author="Στάθης Καπ" w:date="2023-02-26T20:57:00Z"/>
                  </w:rPr>
                </w:rPrChange>
              </w:rPr>
              <w:pPrChange w:id="8311" w:author="Στάθης Καπ" w:date="2023-02-26T21:00:00Z">
                <w:pPr/>
              </w:pPrChange>
            </w:pPr>
            <w:ins w:id="8312" w:author="Στάθης Καπ" w:date="2023-03-03T00:39:00Z">
              <w:r w:rsidRPr="00AC6F02">
                <w:rPr>
                  <w:rFonts w:ascii="Calibri" w:hAnsi="Calibri" w:cs="Calibri"/>
                  <w:color w:val="000000"/>
                  <w:sz w:val="16"/>
                  <w:szCs w:val="16"/>
                  <w:rPrChange w:id="8313" w:author="Στάθης Καπ" w:date="2023-03-03T03:18:00Z">
                    <w:rPr>
                      <w:rFonts w:ascii="Calibri" w:hAnsi="Calibri" w:cs="Calibri"/>
                      <w:color w:val="000000"/>
                    </w:rPr>
                  </w:rPrChange>
                </w:rPr>
                <w:t>1.131</w:t>
              </w:r>
            </w:ins>
          </w:p>
        </w:tc>
        <w:tc>
          <w:tcPr>
            <w:tcW w:w="669" w:type="dxa"/>
            <w:vAlign w:val="center"/>
            <w:tcPrChange w:id="8314" w:author="Στάθης Καπ" w:date="2023-03-03T06:24:00Z">
              <w:tcPr>
                <w:tcW w:w="669" w:type="dxa"/>
                <w:vAlign w:val="center"/>
              </w:tcPr>
            </w:tcPrChange>
          </w:tcPr>
          <w:p w14:paraId="50815777" w14:textId="4F66CE6E" w:rsidR="00577FCD" w:rsidRPr="00AC6F02" w:rsidRDefault="00577FCD" w:rsidP="00577FCD">
            <w:pPr>
              <w:jc w:val="center"/>
              <w:rPr>
                <w:ins w:id="8315" w:author="Στάθης Καπ" w:date="2023-02-26T20:57:00Z"/>
                <w:rFonts w:cstheme="minorHAnsi"/>
                <w:sz w:val="16"/>
                <w:szCs w:val="16"/>
                <w:rPrChange w:id="8316" w:author="Στάθης Καπ" w:date="2023-03-03T03:18:00Z">
                  <w:rPr>
                    <w:ins w:id="8317" w:author="Στάθης Καπ" w:date="2023-02-26T20:57:00Z"/>
                  </w:rPr>
                </w:rPrChange>
              </w:rPr>
              <w:pPrChange w:id="8318" w:author="Στάθης Καπ" w:date="2023-02-26T21:00:00Z">
                <w:pPr/>
              </w:pPrChange>
            </w:pPr>
            <w:ins w:id="8319" w:author="Στάθης Καπ" w:date="2023-03-03T05:59:00Z">
              <w:r>
                <w:rPr>
                  <w:rFonts w:ascii="Calibri" w:hAnsi="Calibri" w:cs="Calibri"/>
                  <w:color w:val="000000"/>
                  <w:sz w:val="16"/>
                  <w:szCs w:val="16"/>
                </w:rPr>
                <w:t>2.71</w:t>
              </w:r>
            </w:ins>
          </w:p>
        </w:tc>
        <w:tc>
          <w:tcPr>
            <w:tcW w:w="543" w:type="dxa"/>
            <w:vAlign w:val="bottom"/>
            <w:tcPrChange w:id="8320" w:author="Στάθης Καπ" w:date="2023-03-03T06:24:00Z">
              <w:tcPr>
                <w:tcW w:w="543" w:type="dxa"/>
                <w:vAlign w:val="bottom"/>
              </w:tcPr>
            </w:tcPrChange>
          </w:tcPr>
          <w:p w14:paraId="0D0563D9" w14:textId="4BD819A7" w:rsidR="00577FCD" w:rsidRPr="00AC6F02" w:rsidRDefault="00577FCD" w:rsidP="00577FCD">
            <w:pPr>
              <w:jc w:val="center"/>
              <w:rPr>
                <w:ins w:id="8321" w:author="Στάθης Καπ" w:date="2023-02-26T20:57:00Z"/>
                <w:rFonts w:cstheme="minorHAnsi"/>
                <w:sz w:val="16"/>
                <w:szCs w:val="16"/>
                <w:rPrChange w:id="8322" w:author="Στάθης Καπ" w:date="2023-03-03T03:18:00Z">
                  <w:rPr>
                    <w:ins w:id="8323" w:author="Στάθης Καπ" w:date="2023-02-26T20:57:00Z"/>
                  </w:rPr>
                </w:rPrChange>
              </w:rPr>
              <w:pPrChange w:id="8324" w:author="Στάθης Καπ" w:date="2023-02-26T21:00:00Z">
                <w:pPr/>
              </w:pPrChange>
            </w:pPr>
            <w:ins w:id="8325" w:author="Στάθης Καπ" w:date="2023-03-03T00:39:00Z">
              <w:r w:rsidRPr="00AC6F02">
                <w:rPr>
                  <w:rFonts w:ascii="Calibri" w:hAnsi="Calibri" w:cs="Calibri"/>
                  <w:color w:val="000000"/>
                  <w:sz w:val="16"/>
                  <w:szCs w:val="16"/>
                  <w:rPrChange w:id="8326" w:author="Στάθης Καπ" w:date="2023-03-03T03:18:00Z">
                    <w:rPr>
                      <w:rFonts w:ascii="Calibri" w:hAnsi="Calibri" w:cs="Calibri"/>
                      <w:color w:val="000000"/>
                    </w:rPr>
                  </w:rPrChange>
                </w:rPr>
                <w:t>543</w:t>
              </w:r>
            </w:ins>
          </w:p>
        </w:tc>
        <w:tc>
          <w:tcPr>
            <w:tcW w:w="621" w:type="dxa"/>
            <w:vAlign w:val="bottom"/>
            <w:tcPrChange w:id="8327" w:author="Στάθης Καπ" w:date="2023-03-03T06:24:00Z">
              <w:tcPr>
                <w:tcW w:w="621" w:type="dxa"/>
                <w:vAlign w:val="bottom"/>
              </w:tcPr>
            </w:tcPrChange>
          </w:tcPr>
          <w:p w14:paraId="22D439BA" w14:textId="3C5CE998" w:rsidR="00577FCD" w:rsidRPr="00AC6F02" w:rsidRDefault="00577FCD" w:rsidP="00577FCD">
            <w:pPr>
              <w:jc w:val="center"/>
              <w:rPr>
                <w:ins w:id="8328" w:author="Στάθης Καπ" w:date="2023-02-26T20:57:00Z"/>
                <w:rFonts w:cstheme="minorHAnsi"/>
                <w:sz w:val="16"/>
                <w:szCs w:val="16"/>
                <w:rPrChange w:id="8329" w:author="Στάθης Καπ" w:date="2023-03-03T03:18:00Z">
                  <w:rPr>
                    <w:ins w:id="8330" w:author="Στάθης Καπ" w:date="2023-02-26T20:57:00Z"/>
                  </w:rPr>
                </w:rPrChange>
              </w:rPr>
              <w:pPrChange w:id="8331" w:author="Στάθης Καπ" w:date="2023-02-26T21:00:00Z">
                <w:pPr/>
              </w:pPrChange>
            </w:pPr>
            <w:ins w:id="8332" w:author="Στάθης Καπ" w:date="2023-03-03T00:39:00Z">
              <w:r w:rsidRPr="00AC6F02">
                <w:rPr>
                  <w:rFonts w:ascii="Calibri" w:hAnsi="Calibri" w:cs="Calibri"/>
                  <w:color w:val="000000"/>
                  <w:sz w:val="16"/>
                  <w:szCs w:val="16"/>
                  <w:rPrChange w:id="8333" w:author="Στάθης Καπ" w:date="2023-03-03T03:18:00Z">
                    <w:rPr>
                      <w:rFonts w:ascii="Calibri" w:hAnsi="Calibri" w:cs="Calibri"/>
                      <w:color w:val="000000"/>
                    </w:rPr>
                  </w:rPrChange>
                </w:rPr>
                <w:t>0.931</w:t>
              </w:r>
            </w:ins>
          </w:p>
        </w:tc>
        <w:tc>
          <w:tcPr>
            <w:tcW w:w="669" w:type="dxa"/>
            <w:vAlign w:val="center"/>
            <w:tcPrChange w:id="8334" w:author="Στάθης Καπ" w:date="2023-03-03T06:24:00Z">
              <w:tcPr>
                <w:tcW w:w="669" w:type="dxa"/>
                <w:vAlign w:val="center"/>
              </w:tcPr>
            </w:tcPrChange>
          </w:tcPr>
          <w:p w14:paraId="42B74965" w14:textId="3255AA70" w:rsidR="00577FCD" w:rsidRPr="00AC6F02" w:rsidRDefault="00577FCD" w:rsidP="00577FCD">
            <w:pPr>
              <w:jc w:val="center"/>
              <w:rPr>
                <w:ins w:id="8335" w:author="Στάθης Καπ" w:date="2023-02-26T20:57:00Z"/>
                <w:rFonts w:cstheme="minorHAnsi"/>
                <w:sz w:val="16"/>
                <w:szCs w:val="16"/>
                <w:rPrChange w:id="8336" w:author="Στάθης Καπ" w:date="2023-03-03T03:18:00Z">
                  <w:rPr>
                    <w:ins w:id="8337" w:author="Στάθης Καπ" w:date="2023-02-26T20:57:00Z"/>
                  </w:rPr>
                </w:rPrChange>
              </w:rPr>
              <w:pPrChange w:id="8338" w:author="Στάθης Καπ" w:date="2023-02-26T21:00:00Z">
                <w:pPr/>
              </w:pPrChange>
            </w:pPr>
            <w:ins w:id="8339" w:author="Στάθης Καπ" w:date="2023-03-03T04:44:00Z">
              <w:r>
                <w:rPr>
                  <w:rFonts w:ascii="Calibri" w:hAnsi="Calibri" w:cstheme="minorHAnsi"/>
                  <w:color w:val="000000"/>
                  <w:sz w:val="16"/>
                  <w:szCs w:val="16"/>
                </w:rPr>
                <w:t>5.4</w:t>
              </w:r>
            </w:ins>
          </w:p>
        </w:tc>
        <w:tc>
          <w:tcPr>
            <w:tcW w:w="508" w:type="dxa"/>
            <w:vAlign w:val="bottom"/>
            <w:tcPrChange w:id="8340" w:author="Στάθης Καπ" w:date="2023-03-03T06:24:00Z">
              <w:tcPr>
                <w:tcW w:w="508" w:type="dxa"/>
                <w:vAlign w:val="bottom"/>
              </w:tcPr>
            </w:tcPrChange>
          </w:tcPr>
          <w:p w14:paraId="0C8783B5" w14:textId="0113FDE9" w:rsidR="00577FCD" w:rsidRPr="00AC6F02" w:rsidRDefault="00577FCD" w:rsidP="00577FCD">
            <w:pPr>
              <w:jc w:val="center"/>
              <w:rPr>
                <w:ins w:id="8341" w:author="Στάθης Καπ" w:date="2023-02-26T20:57:00Z"/>
                <w:rFonts w:cstheme="minorHAnsi"/>
                <w:sz w:val="16"/>
                <w:szCs w:val="16"/>
                <w:rPrChange w:id="8342" w:author="Στάθης Καπ" w:date="2023-03-03T03:18:00Z">
                  <w:rPr>
                    <w:ins w:id="8343" w:author="Στάθης Καπ" w:date="2023-02-26T20:57:00Z"/>
                  </w:rPr>
                </w:rPrChange>
              </w:rPr>
              <w:pPrChange w:id="8344" w:author="Στάθης Καπ" w:date="2023-02-26T21:00:00Z">
                <w:pPr/>
              </w:pPrChange>
            </w:pPr>
            <w:ins w:id="8345" w:author="Στάθης Καπ" w:date="2023-03-03T00:39:00Z">
              <w:r w:rsidRPr="00AC6F02">
                <w:rPr>
                  <w:rFonts w:ascii="Calibri" w:hAnsi="Calibri" w:cs="Calibri"/>
                  <w:color w:val="000000"/>
                  <w:sz w:val="16"/>
                  <w:szCs w:val="16"/>
                  <w:rPrChange w:id="8346" w:author="Στάθης Καπ" w:date="2023-03-03T03:18:00Z">
                    <w:rPr>
                      <w:rFonts w:ascii="Calibri" w:hAnsi="Calibri" w:cs="Calibri"/>
                      <w:color w:val="000000"/>
                    </w:rPr>
                  </w:rPrChange>
                </w:rPr>
                <w:t>518</w:t>
              </w:r>
            </w:ins>
          </w:p>
        </w:tc>
        <w:tc>
          <w:tcPr>
            <w:tcW w:w="541" w:type="dxa"/>
            <w:vAlign w:val="bottom"/>
            <w:tcPrChange w:id="8347" w:author="Στάθης Καπ" w:date="2023-03-03T06:24:00Z">
              <w:tcPr>
                <w:tcW w:w="541" w:type="dxa"/>
                <w:vAlign w:val="bottom"/>
              </w:tcPr>
            </w:tcPrChange>
          </w:tcPr>
          <w:p w14:paraId="6029386A" w14:textId="77008565" w:rsidR="00577FCD" w:rsidRPr="00AC6F02" w:rsidRDefault="00577FCD" w:rsidP="00577FCD">
            <w:pPr>
              <w:jc w:val="center"/>
              <w:rPr>
                <w:ins w:id="8348" w:author="Στάθης Καπ" w:date="2023-02-26T20:58:00Z"/>
                <w:rFonts w:cstheme="minorHAnsi"/>
                <w:sz w:val="16"/>
                <w:szCs w:val="16"/>
                <w:rPrChange w:id="8349" w:author="Στάθης Καπ" w:date="2023-03-03T03:18:00Z">
                  <w:rPr>
                    <w:ins w:id="8350" w:author="Στάθης Καπ" w:date="2023-02-26T20:58:00Z"/>
                  </w:rPr>
                </w:rPrChange>
              </w:rPr>
              <w:pPrChange w:id="8351" w:author="Στάθης Καπ" w:date="2023-02-26T21:00:00Z">
                <w:pPr/>
              </w:pPrChange>
            </w:pPr>
            <w:ins w:id="8352" w:author="Στάθης Καπ" w:date="2023-03-03T00:39:00Z">
              <w:r w:rsidRPr="00AC6F02">
                <w:rPr>
                  <w:rFonts w:ascii="Calibri" w:hAnsi="Calibri" w:cs="Calibri"/>
                  <w:color w:val="000000"/>
                  <w:sz w:val="16"/>
                  <w:szCs w:val="16"/>
                  <w:rPrChange w:id="8353" w:author="Στάθης Καπ" w:date="2023-03-03T03:18:00Z">
                    <w:rPr>
                      <w:rFonts w:ascii="Calibri" w:hAnsi="Calibri" w:cs="Calibri"/>
                      <w:color w:val="000000"/>
                    </w:rPr>
                  </w:rPrChange>
                </w:rPr>
                <w:t>0.752</w:t>
              </w:r>
            </w:ins>
          </w:p>
        </w:tc>
        <w:tc>
          <w:tcPr>
            <w:tcW w:w="589" w:type="dxa"/>
            <w:vAlign w:val="center"/>
            <w:tcPrChange w:id="8354" w:author="Στάθης Καπ" w:date="2023-03-03T06:24:00Z">
              <w:tcPr>
                <w:tcW w:w="589" w:type="dxa"/>
                <w:vAlign w:val="center"/>
              </w:tcPr>
            </w:tcPrChange>
          </w:tcPr>
          <w:p w14:paraId="272CD5D2" w14:textId="09432AFE" w:rsidR="00577FCD" w:rsidRPr="00AC6F02" w:rsidRDefault="00577FCD" w:rsidP="00577FCD">
            <w:pPr>
              <w:jc w:val="center"/>
              <w:rPr>
                <w:ins w:id="8355" w:author="Στάθης Καπ" w:date="2023-02-26T20:58:00Z"/>
                <w:rFonts w:cstheme="minorHAnsi"/>
                <w:sz w:val="16"/>
                <w:szCs w:val="16"/>
                <w:rPrChange w:id="8356" w:author="Στάθης Καπ" w:date="2023-03-03T03:18:00Z">
                  <w:rPr>
                    <w:ins w:id="8357" w:author="Στάθης Καπ" w:date="2023-02-26T20:58:00Z"/>
                  </w:rPr>
                </w:rPrChange>
              </w:rPr>
              <w:pPrChange w:id="8358" w:author="Στάθης Καπ" w:date="2023-02-26T21:00:00Z">
                <w:pPr/>
              </w:pPrChange>
            </w:pPr>
            <w:ins w:id="8359" w:author="Στάθης Καπ" w:date="2023-03-03T04:44:00Z">
              <w:r>
                <w:rPr>
                  <w:rFonts w:ascii="Calibri" w:hAnsi="Calibri" w:cstheme="minorHAnsi"/>
                  <w:color w:val="000000"/>
                  <w:sz w:val="16"/>
                  <w:szCs w:val="16"/>
                </w:rPr>
                <w:t>9.76</w:t>
              </w:r>
            </w:ins>
          </w:p>
        </w:tc>
        <w:tc>
          <w:tcPr>
            <w:tcW w:w="463" w:type="dxa"/>
            <w:vAlign w:val="bottom"/>
            <w:tcPrChange w:id="8360" w:author="Στάθης Καπ" w:date="2023-03-03T06:24:00Z">
              <w:tcPr>
                <w:tcW w:w="463" w:type="dxa"/>
                <w:vAlign w:val="bottom"/>
              </w:tcPr>
            </w:tcPrChange>
          </w:tcPr>
          <w:p w14:paraId="425160FE" w14:textId="7D48CBFA" w:rsidR="00577FCD" w:rsidRPr="00AC6F02" w:rsidRDefault="00577FCD" w:rsidP="00577FCD">
            <w:pPr>
              <w:jc w:val="center"/>
              <w:rPr>
                <w:ins w:id="8361" w:author="Στάθης Καπ" w:date="2023-02-26T20:58:00Z"/>
                <w:rFonts w:cstheme="minorHAnsi"/>
                <w:sz w:val="16"/>
                <w:szCs w:val="16"/>
                <w:rPrChange w:id="8362" w:author="Στάθης Καπ" w:date="2023-03-03T03:18:00Z">
                  <w:rPr>
                    <w:ins w:id="8363" w:author="Στάθης Καπ" w:date="2023-02-26T20:58:00Z"/>
                  </w:rPr>
                </w:rPrChange>
              </w:rPr>
              <w:pPrChange w:id="8364" w:author="Στάθης Καπ" w:date="2023-02-26T21:00:00Z">
                <w:pPr/>
              </w:pPrChange>
            </w:pPr>
            <w:ins w:id="8365" w:author="Στάθης Καπ" w:date="2023-03-03T00:40:00Z">
              <w:r w:rsidRPr="00AC6F02">
                <w:rPr>
                  <w:rFonts w:ascii="Calibri" w:hAnsi="Calibri" w:cs="Calibri"/>
                  <w:color w:val="000000"/>
                  <w:sz w:val="16"/>
                  <w:szCs w:val="16"/>
                  <w:rPrChange w:id="8366" w:author="Στάθης Καπ" w:date="2023-03-03T03:18:00Z">
                    <w:rPr>
                      <w:rFonts w:ascii="Calibri" w:hAnsi="Calibri" w:cs="Calibri"/>
                      <w:color w:val="000000"/>
                    </w:rPr>
                  </w:rPrChange>
                </w:rPr>
                <w:t>460</w:t>
              </w:r>
            </w:ins>
          </w:p>
        </w:tc>
        <w:tc>
          <w:tcPr>
            <w:tcW w:w="541" w:type="dxa"/>
            <w:vAlign w:val="bottom"/>
            <w:tcPrChange w:id="8367" w:author="Στάθης Καπ" w:date="2023-03-03T06:24:00Z">
              <w:tcPr>
                <w:tcW w:w="541" w:type="dxa"/>
                <w:vAlign w:val="bottom"/>
              </w:tcPr>
            </w:tcPrChange>
          </w:tcPr>
          <w:p w14:paraId="6BBDD6C4" w14:textId="6CC62636" w:rsidR="00577FCD" w:rsidRPr="00AC6F02" w:rsidRDefault="00577FCD" w:rsidP="00577FCD">
            <w:pPr>
              <w:jc w:val="center"/>
              <w:rPr>
                <w:ins w:id="8368" w:author="Στάθης Καπ" w:date="2023-02-26T21:00:00Z"/>
                <w:rFonts w:cstheme="minorHAnsi"/>
                <w:sz w:val="16"/>
                <w:szCs w:val="16"/>
                <w:rPrChange w:id="8369" w:author="Στάθης Καπ" w:date="2023-03-03T03:18:00Z">
                  <w:rPr>
                    <w:ins w:id="8370" w:author="Στάθης Καπ" w:date="2023-02-26T21:00:00Z"/>
                  </w:rPr>
                </w:rPrChange>
              </w:rPr>
              <w:pPrChange w:id="8371" w:author="Στάθης Καπ" w:date="2023-02-26T21:00:00Z">
                <w:pPr/>
              </w:pPrChange>
            </w:pPr>
            <w:ins w:id="8372" w:author="Στάθης Καπ" w:date="2023-03-03T00:40:00Z">
              <w:r w:rsidRPr="00AC6F02">
                <w:rPr>
                  <w:rFonts w:ascii="Calibri" w:hAnsi="Calibri" w:cs="Calibri"/>
                  <w:color w:val="000000"/>
                  <w:sz w:val="16"/>
                  <w:szCs w:val="16"/>
                  <w:rPrChange w:id="8373" w:author="Στάθης Καπ" w:date="2023-03-03T03:18:00Z">
                    <w:rPr>
                      <w:rFonts w:ascii="Calibri" w:hAnsi="Calibri" w:cs="Calibri"/>
                      <w:color w:val="000000"/>
                    </w:rPr>
                  </w:rPrChange>
                </w:rPr>
                <w:t>0.679</w:t>
              </w:r>
            </w:ins>
          </w:p>
        </w:tc>
        <w:tc>
          <w:tcPr>
            <w:tcW w:w="589" w:type="dxa"/>
            <w:vAlign w:val="center"/>
            <w:tcPrChange w:id="8374" w:author="Στάθης Καπ" w:date="2023-03-03T06:24:00Z">
              <w:tcPr>
                <w:tcW w:w="589" w:type="dxa"/>
                <w:vAlign w:val="center"/>
              </w:tcPr>
            </w:tcPrChange>
          </w:tcPr>
          <w:p w14:paraId="6C0A6472" w14:textId="2DA614EC" w:rsidR="00577FCD" w:rsidRPr="00AC6F02" w:rsidRDefault="00577FCD" w:rsidP="00577FCD">
            <w:pPr>
              <w:jc w:val="center"/>
              <w:rPr>
                <w:ins w:id="8375" w:author="Στάθης Καπ" w:date="2023-02-26T21:00:00Z"/>
                <w:rFonts w:cstheme="minorHAnsi"/>
                <w:sz w:val="16"/>
                <w:szCs w:val="16"/>
                <w:rPrChange w:id="8376" w:author="Στάθης Καπ" w:date="2023-03-03T03:18:00Z">
                  <w:rPr>
                    <w:ins w:id="8377" w:author="Στάθης Καπ" w:date="2023-02-26T21:00:00Z"/>
                  </w:rPr>
                </w:rPrChange>
              </w:rPr>
              <w:pPrChange w:id="8378" w:author="Στάθης Καπ" w:date="2023-02-26T21:00:00Z">
                <w:pPr/>
              </w:pPrChange>
            </w:pPr>
            <w:ins w:id="8379" w:author="Στάθης Καπ" w:date="2023-03-03T04:45:00Z">
              <w:r>
                <w:rPr>
                  <w:rFonts w:ascii="Calibri" w:hAnsi="Calibri" w:cstheme="minorHAnsi"/>
                  <w:color w:val="000000"/>
                  <w:sz w:val="16"/>
                  <w:szCs w:val="16"/>
                </w:rPr>
                <w:t>19.86</w:t>
              </w:r>
            </w:ins>
          </w:p>
        </w:tc>
      </w:tr>
      <w:tr w:rsidR="00F03C40" w14:paraId="431CC9EB" w14:textId="65BC4F3D" w:rsidTr="00F03C40">
        <w:trPr>
          <w:ins w:id="8380" w:author="Στάθης Καπ" w:date="2023-02-26T20:57:00Z"/>
        </w:trPr>
        <w:tc>
          <w:tcPr>
            <w:tcW w:w="515" w:type="dxa"/>
            <w:tcBorders>
              <w:top w:val="nil"/>
              <w:bottom w:val="nil"/>
              <w:right w:val="single" w:sz="4" w:space="0" w:color="auto"/>
            </w:tcBorders>
            <w:shd w:val="clear" w:color="auto" w:fill="E7E6E6" w:themeFill="background2"/>
            <w:vAlign w:val="center"/>
            <w:tcPrChange w:id="8381" w:author="Στάθης Καπ" w:date="2023-03-03T06:24:00Z">
              <w:tcPr>
                <w:tcW w:w="515" w:type="dxa"/>
                <w:shd w:val="clear" w:color="auto" w:fill="E7E6E6" w:themeFill="background2"/>
                <w:vAlign w:val="center"/>
              </w:tcPr>
            </w:tcPrChange>
          </w:tcPr>
          <w:p w14:paraId="014CA77D" w14:textId="3AD633E4" w:rsidR="00577FCD" w:rsidRPr="00AC6F02" w:rsidRDefault="00577FCD" w:rsidP="00577FCD">
            <w:pPr>
              <w:jc w:val="center"/>
              <w:rPr>
                <w:ins w:id="8382" w:author="Στάθης Καπ" w:date="2023-02-26T20:57:00Z"/>
                <w:sz w:val="16"/>
                <w:szCs w:val="16"/>
                <w:rPrChange w:id="8383" w:author="Στάθης Καπ" w:date="2023-03-03T03:18:00Z">
                  <w:rPr>
                    <w:ins w:id="8384" w:author="Στάθης Καπ" w:date="2023-02-26T20:57:00Z"/>
                  </w:rPr>
                </w:rPrChange>
              </w:rPr>
              <w:pPrChange w:id="8385" w:author="Στάθης Καπ" w:date="2023-02-26T21:00:00Z">
                <w:pPr/>
              </w:pPrChange>
            </w:pPr>
            <w:ins w:id="8386" w:author="Στάθης Καπ" w:date="2023-02-27T03:02:00Z">
              <w:r w:rsidRPr="00AC6F02">
                <w:rPr>
                  <w:sz w:val="16"/>
                  <w:szCs w:val="16"/>
                  <w:rPrChange w:id="8387" w:author="Στάθης Καπ" w:date="2023-03-03T03:18:00Z">
                    <w:rPr>
                      <w:sz w:val="18"/>
                      <w:szCs w:val="18"/>
                    </w:rPr>
                  </w:rPrChange>
                </w:rPr>
                <w:t>p</w:t>
              </w:r>
            </w:ins>
            <w:ins w:id="8388" w:author="Στάθης Καπ" w:date="2023-02-26T20:57:00Z">
              <w:r w:rsidRPr="00AC6F02">
                <w:rPr>
                  <w:sz w:val="16"/>
                  <w:szCs w:val="16"/>
                  <w:rPrChange w:id="8389" w:author="Στάθης Καπ" w:date="2023-03-03T03:18:00Z">
                    <w:rPr>
                      <w:sz w:val="18"/>
                      <w:szCs w:val="18"/>
                    </w:rPr>
                  </w:rPrChange>
                </w:rPr>
                <w:t>r07</w:t>
              </w:r>
            </w:ins>
          </w:p>
        </w:tc>
        <w:tc>
          <w:tcPr>
            <w:tcW w:w="560" w:type="dxa"/>
            <w:tcBorders>
              <w:left w:val="single" w:sz="4" w:space="0" w:color="auto"/>
            </w:tcBorders>
            <w:tcPrChange w:id="8390" w:author="Στάθης Καπ" w:date="2023-03-03T06:24:00Z">
              <w:tcPr>
                <w:tcW w:w="560" w:type="dxa"/>
              </w:tcPr>
            </w:tcPrChange>
          </w:tcPr>
          <w:p w14:paraId="74C21922" w14:textId="65F046D8" w:rsidR="00577FCD" w:rsidRPr="00AC6F02" w:rsidRDefault="00577FCD" w:rsidP="00577FCD">
            <w:pPr>
              <w:jc w:val="center"/>
              <w:rPr>
                <w:ins w:id="8391" w:author="Στάθης Καπ" w:date="2023-02-26T20:57:00Z"/>
                <w:rFonts w:cstheme="minorHAnsi"/>
                <w:sz w:val="16"/>
                <w:szCs w:val="16"/>
                <w:rPrChange w:id="8392" w:author="Στάθης Καπ" w:date="2023-03-03T03:18:00Z">
                  <w:rPr>
                    <w:ins w:id="8393" w:author="Στάθης Καπ" w:date="2023-02-26T20:57:00Z"/>
                  </w:rPr>
                </w:rPrChange>
              </w:rPr>
              <w:pPrChange w:id="8394" w:author="Στάθης Καπ" w:date="2023-02-26T21:00:00Z">
                <w:pPr/>
              </w:pPrChange>
            </w:pPr>
            <w:ins w:id="8395" w:author="Στάθης Καπ" w:date="2023-02-26T21:04:00Z">
              <w:r w:rsidRPr="00AC6F02">
                <w:rPr>
                  <w:rFonts w:cstheme="minorHAnsi"/>
                  <w:sz w:val="16"/>
                  <w:szCs w:val="16"/>
                  <w:rPrChange w:id="8396" w:author="Στάθης Καπ" w:date="2023-03-03T03:18:00Z">
                    <w:rPr>
                      <w:rFonts w:cstheme="minorHAnsi"/>
                      <w:sz w:val="20"/>
                      <w:szCs w:val="20"/>
                    </w:rPr>
                  </w:rPrChange>
                </w:rPr>
                <w:t>298</w:t>
              </w:r>
            </w:ins>
          </w:p>
        </w:tc>
        <w:tc>
          <w:tcPr>
            <w:tcW w:w="855" w:type="dxa"/>
            <w:tcPrChange w:id="8397" w:author="Στάθης Καπ" w:date="2023-03-03T06:24:00Z">
              <w:tcPr>
                <w:tcW w:w="855" w:type="dxa"/>
              </w:tcPr>
            </w:tcPrChange>
          </w:tcPr>
          <w:p w14:paraId="554B2C6E" w14:textId="2C8AB3A2" w:rsidR="00577FCD" w:rsidRPr="00AC6F02" w:rsidRDefault="00577FCD" w:rsidP="00577FCD">
            <w:pPr>
              <w:jc w:val="center"/>
              <w:rPr>
                <w:ins w:id="8398" w:author="Στάθης Καπ" w:date="2023-02-26T20:57:00Z"/>
                <w:rFonts w:cstheme="minorHAnsi"/>
                <w:sz w:val="16"/>
                <w:szCs w:val="16"/>
                <w:rPrChange w:id="8399" w:author="Στάθης Καπ" w:date="2023-03-03T03:18:00Z">
                  <w:rPr>
                    <w:ins w:id="8400" w:author="Στάθης Καπ" w:date="2023-02-26T20:57:00Z"/>
                  </w:rPr>
                </w:rPrChange>
              </w:rPr>
              <w:pPrChange w:id="8401" w:author="Στάθης Καπ" w:date="2023-02-26T21:00:00Z">
                <w:pPr/>
              </w:pPrChange>
            </w:pPr>
            <w:ins w:id="8402" w:author="Στάθης Καπ" w:date="2023-02-26T21:07:00Z">
              <w:r w:rsidRPr="00AC6F02">
                <w:rPr>
                  <w:rFonts w:cstheme="minorHAnsi"/>
                  <w:sz w:val="16"/>
                  <w:szCs w:val="16"/>
                  <w:rPrChange w:id="8403" w:author="Στάθης Καπ" w:date="2023-03-03T03:18:00Z">
                    <w:rPr>
                      <w:rFonts w:cstheme="minorHAnsi"/>
                      <w:sz w:val="20"/>
                      <w:szCs w:val="20"/>
                    </w:rPr>
                  </w:rPrChange>
                </w:rPr>
                <w:t>291</w:t>
              </w:r>
            </w:ins>
          </w:p>
        </w:tc>
        <w:tc>
          <w:tcPr>
            <w:tcW w:w="544" w:type="dxa"/>
            <w:vAlign w:val="bottom"/>
            <w:tcPrChange w:id="8404" w:author="Στάθης Καπ" w:date="2023-03-03T06:24:00Z">
              <w:tcPr>
                <w:tcW w:w="544" w:type="dxa"/>
                <w:vAlign w:val="bottom"/>
              </w:tcPr>
            </w:tcPrChange>
          </w:tcPr>
          <w:p w14:paraId="3FF45FBD" w14:textId="75BB70FB" w:rsidR="00577FCD" w:rsidRPr="00AC6F02" w:rsidRDefault="00577FCD" w:rsidP="00577FCD">
            <w:pPr>
              <w:jc w:val="center"/>
              <w:rPr>
                <w:ins w:id="8405" w:author="Στάθης Καπ" w:date="2023-02-26T20:57:00Z"/>
                <w:rFonts w:cstheme="minorHAnsi"/>
                <w:sz w:val="16"/>
                <w:szCs w:val="16"/>
                <w:rPrChange w:id="8406" w:author="Στάθης Καπ" w:date="2023-03-03T03:18:00Z">
                  <w:rPr>
                    <w:ins w:id="8407" w:author="Στάθης Καπ" w:date="2023-02-26T20:57:00Z"/>
                  </w:rPr>
                </w:rPrChange>
              </w:rPr>
              <w:pPrChange w:id="8408" w:author="Στάθης Καπ" w:date="2023-02-26T21:00:00Z">
                <w:pPr/>
              </w:pPrChange>
            </w:pPr>
            <w:ins w:id="8409" w:author="Στάθης Καπ" w:date="2023-03-03T00:39:00Z">
              <w:r w:rsidRPr="00AC6F02">
                <w:rPr>
                  <w:rFonts w:ascii="Calibri" w:hAnsi="Calibri" w:cs="Calibri"/>
                  <w:color w:val="000000"/>
                  <w:sz w:val="16"/>
                  <w:szCs w:val="16"/>
                  <w:rPrChange w:id="8410" w:author="Στάθης Καπ" w:date="2023-03-03T03:18:00Z">
                    <w:rPr>
                      <w:rFonts w:ascii="Calibri" w:hAnsi="Calibri" w:cs="Calibri"/>
                      <w:color w:val="000000"/>
                    </w:rPr>
                  </w:rPrChange>
                </w:rPr>
                <w:t>261</w:t>
              </w:r>
            </w:ins>
          </w:p>
        </w:tc>
        <w:tc>
          <w:tcPr>
            <w:tcW w:w="621" w:type="dxa"/>
            <w:vAlign w:val="bottom"/>
            <w:tcPrChange w:id="8411" w:author="Στάθης Καπ" w:date="2023-03-03T06:24:00Z">
              <w:tcPr>
                <w:tcW w:w="621" w:type="dxa"/>
                <w:vAlign w:val="bottom"/>
              </w:tcPr>
            </w:tcPrChange>
          </w:tcPr>
          <w:p w14:paraId="1D099F18" w14:textId="32EA46DE" w:rsidR="00577FCD" w:rsidRPr="00AC6F02" w:rsidRDefault="00577FCD" w:rsidP="00577FCD">
            <w:pPr>
              <w:jc w:val="center"/>
              <w:rPr>
                <w:ins w:id="8412" w:author="Στάθης Καπ" w:date="2023-02-26T20:57:00Z"/>
                <w:rFonts w:cstheme="minorHAnsi"/>
                <w:sz w:val="16"/>
                <w:szCs w:val="16"/>
                <w:rPrChange w:id="8413" w:author="Στάθης Καπ" w:date="2023-03-03T03:18:00Z">
                  <w:rPr>
                    <w:ins w:id="8414" w:author="Στάθης Καπ" w:date="2023-02-26T20:57:00Z"/>
                  </w:rPr>
                </w:rPrChange>
              </w:rPr>
              <w:pPrChange w:id="8415" w:author="Στάθης Καπ" w:date="2023-02-26T21:00:00Z">
                <w:pPr/>
              </w:pPrChange>
            </w:pPr>
            <w:ins w:id="8416" w:author="Στάθης Καπ" w:date="2023-03-03T00:39:00Z">
              <w:r w:rsidRPr="00AC6F02">
                <w:rPr>
                  <w:rFonts w:ascii="Calibri" w:hAnsi="Calibri" w:cs="Calibri"/>
                  <w:color w:val="000000"/>
                  <w:sz w:val="16"/>
                  <w:szCs w:val="16"/>
                  <w:rPrChange w:id="8417" w:author="Στάθης Καπ" w:date="2023-03-03T03:18:00Z">
                    <w:rPr>
                      <w:rFonts w:ascii="Calibri" w:hAnsi="Calibri" w:cs="Calibri"/>
                      <w:color w:val="000000"/>
                    </w:rPr>
                  </w:rPrChange>
                </w:rPr>
                <w:t>0.141</w:t>
              </w:r>
            </w:ins>
          </w:p>
        </w:tc>
        <w:tc>
          <w:tcPr>
            <w:tcW w:w="669" w:type="dxa"/>
            <w:vAlign w:val="center"/>
            <w:tcPrChange w:id="8418" w:author="Στάθης Καπ" w:date="2023-03-03T06:24:00Z">
              <w:tcPr>
                <w:tcW w:w="669" w:type="dxa"/>
                <w:vAlign w:val="center"/>
              </w:tcPr>
            </w:tcPrChange>
          </w:tcPr>
          <w:p w14:paraId="15290F7F" w14:textId="4155D117" w:rsidR="00577FCD" w:rsidRPr="00AC6F02" w:rsidRDefault="00577FCD" w:rsidP="00577FCD">
            <w:pPr>
              <w:jc w:val="center"/>
              <w:rPr>
                <w:ins w:id="8419" w:author="Στάθης Καπ" w:date="2023-02-26T20:57:00Z"/>
                <w:rFonts w:cstheme="minorHAnsi"/>
                <w:sz w:val="16"/>
                <w:szCs w:val="16"/>
                <w:rPrChange w:id="8420" w:author="Στάθης Καπ" w:date="2023-03-03T03:18:00Z">
                  <w:rPr>
                    <w:ins w:id="8421" w:author="Στάθης Καπ" w:date="2023-02-26T20:57:00Z"/>
                  </w:rPr>
                </w:rPrChange>
              </w:rPr>
              <w:pPrChange w:id="8422" w:author="Στάθης Καπ" w:date="2023-02-26T21:00:00Z">
                <w:pPr/>
              </w:pPrChange>
            </w:pPr>
            <w:ins w:id="8423" w:author="Στάθης Καπ" w:date="2023-03-03T05:59:00Z">
              <w:r>
                <w:rPr>
                  <w:rFonts w:ascii="Calibri" w:hAnsi="Calibri" w:cs="Calibri"/>
                  <w:color w:val="000000"/>
                  <w:sz w:val="16"/>
                  <w:szCs w:val="16"/>
                </w:rPr>
                <w:t>12.42</w:t>
              </w:r>
            </w:ins>
          </w:p>
        </w:tc>
        <w:tc>
          <w:tcPr>
            <w:tcW w:w="543" w:type="dxa"/>
            <w:vAlign w:val="bottom"/>
            <w:tcPrChange w:id="8424" w:author="Στάθης Καπ" w:date="2023-03-03T06:24:00Z">
              <w:tcPr>
                <w:tcW w:w="543" w:type="dxa"/>
                <w:vAlign w:val="bottom"/>
              </w:tcPr>
            </w:tcPrChange>
          </w:tcPr>
          <w:p w14:paraId="63444251" w14:textId="537A4276" w:rsidR="00577FCD" w:rsidRPr="00AC6F02" w:rsidRDefault="00577FCD" w:rsidP="00577FCD">
            <w:pPr>
              <w:jc w:val="center"/>
              <w:rPr>
                <w:ins w:id="8425" w:author="Στάθης Καπ" w:date="2023-02-26T20:57:00Z"/>
                <w:rFonts w:cstheme="minorHAnsi"/>
                <w:sz w:val="16"/>
                <w:szCs w:val="16"/>
                <w:rPrChange w:id="8426" w:author="Στάθης Καπ" w:date="2023-03-03T03:18:00Z">
                  <w:rPr>
                    <w:ins w:id="8427" w:author="Στάθης Καπ" w:date="2023-02-26T20:57:00Z"/>
                  </w:rPr>
                </w:rPrChange>
              </w:rPr>
              <w:pPrChange w:id="8428" w:author="Στάθης Καπ" w:date="2023-02-26T21:00:00Z">
                <w:pPr/>
              </w:pPrChange>
            </w:pPr>
            <w:ins w:id="8429" w:author="Στάθης Καπ" w:date="2023-03-03T00:39:00Z">
              <w:r w:rsidRPr="00AC6F02">
                <w:rPr>
                  <w:rFonts w:ascii="Calibri" w:hAnsi="Calibri" w:cs="Calibri"/>
                  <w:color w:val="000000"/>
                  <w:sz w:val="16"/>
                  <w:szCs w:val="16"/>
                  <w:rPrChange w:id="8430" w:author="Στάθης Καπ" w:date="2023-03-03T03:18:00Z">
                    <w:rPr>
                      <w:rFonts w:ascii="Calibri" w:hAnsi="Calibri" w:cs="Calibri"/>
                      <w:color w:val="000000"/>
                    </w:rPr>
                  </w:rPrChange>
                </w:rPr>
                <w:t>251</w:t>
              </w:r>
            </w:ins>
          </w:p>
        </w:tc>
        <w:tc>
          <w:tcPr>
            <w:tcW w:w="621" w:type="dxa"/>
            <w:vAlign w:val="bottom"/>
            <w:tcPrChange w:id="8431" w:author="Στάθης Καπ" w:date="2023-03-03T06:24:00Z">
              <w:tcPr>
                <w:tcW w:w="621" w:type="dxa"/>
                <w:vAlign w:val="bottom"/>
              </w:tcPr>
            </w:tcPrChange>
          </w:tcPr>
          <w:p w14:paraId="4CB10CB2" w14:textId="14548555" w:rsidR="00577FCD" w:rsidRPr="00AC6F02" w:rsidRDefault="00577FCD" w:rsidP="00577FCD">
            <w:pPr>
              <w:jc w:val="center"/>
              <w:rPr>
                <w:ins w:id="8432" w:author="Στάθης Καπ" w:date="2023-02-26T20:57:00Z"/>
                <w:rFonts w:cstheme="minorHAnsi"/>
                <w:sz w:val="16"/>
                <w:szCs w:val="16"/>
                <w:rPrChange w:id="8433" w:author="Στάθης Καπ" w:date="2023-03-03T03:18:00Z">
                  <w:rPr>
                    <w:ins w:id="8434" w:author="Στάθης Καπ" w:date="2023-02-26T20:57:00Z"/>
                  </w:rPr>
                </w:rPrChange>
              </w:rPr>
              <w:pPrChange w:id="8435" w:author="Στάθης Καπ" w:date="2023-02-26T21:00:00Z">
                <w:pPr/>
              </w:pPrChange>
            </w:pPr>
            <w:ins w:id="8436" w:author="Στάθης Καπ" w:date="2023-03-03T00:39:00Z">
              <w:r w:rsidRPr="00AC6F02">
                <w:rPr>
                  <w:rFonts w:ascii="Calibri" w:hAnsi="Calibri" w:cs="Calibri"/>
                  <w:color w:val="000000"/>
                  <w:sz w:val="16"/>
                  <w:szCs w:val="16"/>
                  <w:rPrChange w:id="8437" w:author="Στάθης Καπ" w:date="2023-03-03T03:18:00Z">
                    <w:rPr>
                      <w:rFonts w:ascii="Calibri" w:hAnsi="Calibri" w:cs="Calibri"/>
                      <w:color w:val="000000"/>
                    </w:rPr>
                  </w:rPrChange>
                </w:rPr>
                <w:t>0.123</w:t>
              </w:r>
            </w:ins>
          </w:p>
        </w:tc>
        <w:tc>
          <w:tcPr>
            <w:tcW w:w="669" w:type="dxa"/>
            <w:vAlign w:val="center"/>
            <w:tcPrChange w:id="8438" w:author="Στάθης Καπ" w:date="2023-03-03T06:24:00Z">
              <w:tcPr>
                <w:tcW w:w="669" w:type="dxa"/>
                <w:vAlign w:val="center"/>
              </w:tcPr>
            </w:tcPrChange>
          </w:tcPr>
          <w:p w14:paraId="3F40D863" w14:textId="1B784DE7" w:rsidR="00577FCD" w:rsidRPr="00AC6F02" w:rsidRDefault="00577FCD" w:rsidP="00577FCD">
            <w:pPr>
              <w:jc w:val="center"/>
              <w:rPr>
                <w:ins w:id="8439" w:author="Στάθης Καπ" w:date="2023-02-26T20:57:00Z"/>
                <w:rFonts w:cstheme="minorHAnsi"/>
                <w:sz w:val="16"/>
                <w:szCs w:val="16"/>
                <w:rPrChange w:id="8440" w:author="Στάθης Καπ" w:date="2023-03-03T03:18:00Z">
                  <w:rPr>
                    <w:ins w:id="8441" w:author="Στάθης Καπ" w:date="2023-02-26T20:57:00Z"/>
                  </w:rPr>
                </w:rPrChange>
              </w:rPr>
              <w:pPrChange w:id="8442" w:author="Στάθης Καπ" w:date="2023-02-26T21:00:00Z">
                <w:pPr/>
              </w:pPrChange>
            </w:pPr>
            <w:ins w:id="8443" w:author="Στάθης Καπ" w:date="2023-03-03T04:44:00Z">
              <w:r>
                <w:rPr>
                  <w:rFonts w:ascii="Calibri" w:hAnsi="Calibri" w:cstheme="minorHAnsi"/>
                  <w:color w:val="000000"/>
                  <w:sz w:val="16"/>
                  <w:szCs w:val="16"/>
                </w:rPr>
                <w:t>3.83</w:t>
              </w:r>
            </w:ins>
          </w:p>
        </w:tc>
        <w:tc>
          <w:tcPr>
            <w:tcW w:w="508" w:type="dxa"/>
            <w:vAlign w:val="bottom"/>
            <w:tcPrChange w:id="8444" w:author="Στάθης Καπ" w:date="2023-03-03T06:24:00Z">
              <w:tcPr>
                <w:tcW w:w="508" w:type="dxa"/>
                <w:vAlign w:val="bottom"/>
              </w:tcPr>
            </w:tcPrChange>
          </w:tcPr>
          <w:p w14:paraId="35BA31FF" w14:textId="6A0A64E8" w:rsidR="00577FCD" w:rsidRPr="00AC6F02" w:rsidRDefault="00577FCD" w:rsidP="00577FCD">
            <w:pPr>
              <w:jc w:val="center"/>
              <w:rPr>
                <w:ins w:id="8445" w:author="Στάθης Καπ" w:date="2023-02-26T20:57:00Z"/>
                <w:rFonts w:cstheme="minorHAnsi"/>
                <w:sz w:val="16"/>
                <w:szCs w:val="16"/>
                <w:rPrChange w:id="8446" w:author="Στάθης Καπ" w:date="2023-03-03T03:18:00Z">
                  <w:rPr>
                    <w:ins w:id="8447" w:author="Στάθης Καπ" w:date="2023-02-26T20:57:00Z"/>
                  </w:rPr>
                </w:rPrChange>
              </w:rPr>
              <w:pPrChange w:id="8448" w:author="Στάθης Καπ" w:date="2023-02-26T21:00:00Z">
                <w:pPr/>
              </w:pPrChange>
            </w:pPr>
            <w:ins w:id="8449" w:author="Στάθης Καπ" w:date="2023-03-03T00:39:00Z">
              <w:r w:rsidRPr="00AC6F02">
                <w:rPr>
                  <w:rFonts w:ascii="Calibri" w:hAnsi="Calibri" w:cs="Calibri"/>
                  <w:color w:val="000000"/>
                  <w:sz w:val="16"/>
                  <w:szCs w:val="16"/>
                  <w:rPrChange w:id="8450" w:author="Στάθης Καπ" w:date="2023-03-03T03:18:00Z">
                    <w:rPr>
                      <w:rFonts w:ascii="Calibri" w:hAnsi="Calibri" w:cs="Calibri"/>
                      <w:color w:val="000000"/>
                    </w:rPr>
                  </w:rPrChange>
                </w:rPr>
                <w:t>229</w:t>
              </w:r>
            </w:ins>
          </w:p>
        </w:tc>
        <w:tc>
          <w:tcPr>
            <w:tcW w:w="541" w:type="dxa"/>
            <w:vAlign w:val="bottom"/>
            <w:tcPrChange w:id="8451" w:author="Στάθης Καπ" w:date="2023-03-03T06:24:00Z">
              <w:tcPr>
                <w:tcW w:w="541" w:type="dxa"/>
                <w:vAlign w:val="bottom"/>
              </w:tcPr>
            </w:tcPrChange>
          </w:tcPr>
          <w:p w14:paraId="73CD7676" w14:textId="2BCE0F58" w:rsidR="00577FCD" w:rsidRPr="00AC6F02" w:rsidRDefault="00577FCD" w:rsidP="00577FCD">
            <w:pPr>
              <w:jc w:val="center"/>
              <w:rPr>
                <w:ins w:id="8452" w:author="Στάθης Καπ" w:date="2023-02-26T20:58:00Z"/>
                <w:rFonts w:cstheme="minorHAnsi"/>
                <w:sz w:val="16"/>
                <w:szCs w:val="16"/>
                <w:rPrChange w:id="8453" w:author="Στάθης Καπ" w:date="2023-03-03T03:18:00Z">
                  <w:rPr>
                    <w:ins w:id="8454" w:author="Στάθης Καπ" w:date="2023-02-26T20:58:00Z"/>
                  </w:rPr>
                </w:rPrChange>
              </w:rPr>
              <w:pPrChange w:id="8455" w:author="Στάθης Καπ" w:date="2023-02-26T21:00:00Z">
                <w:pPr/>
              </w:pPrChange>
            </w:pPr>
            <w:ins w:id="8456" w:author="Στάθης Καπ" w:date="2023-03-03T00:39:00Z">
              <w:r w:rsidRPr="00AC6F02">
                <w:rPr>
                  <w:rFonts w:ascii="Calibri" w:hAnsi="Calibri" w:cs="Calibri"/>
                  <w:color w:val="000000"/>
                  <w:sz w:val="16"/>
                  <w:szCs w:val="16"/>
                  <w:rPrChange w:id="8457" w:author="Στάθης Καπ" w:date="2023-03-03T03:18:00Z">
                    <w:rPr>
                      <w:rFonts w:ascii="Calibri" w:hAnsi="Calibri" w:cs="Calibri"/>
                      <w:color w:val="000000"/>
                    </w:rPr>
                  </w:rPrChange>
                </w:rPr>
                <w:t>0.123</w:t>
              </w:r>
            </w:ins>
          </w:p>
        </w:tc>
        <w:tc>
          <w:tcPr>
            <w:tcW w:w="589" w:type="dxa"/>
            <w:vAlign w:val="center"/>
            <w:tcPrChange w:id="8458" w:author="Στάθης Καπ" w:date="2023-03-03T06:24:00Z">
              <w:tcPr>
                <w:tcW w:w="589" w:type="dxa"/>
                <w:vAlign w:val="center"/>
              </w:tcPr>
            </w:tcPrChange>
          </w:tcPr>
          <w:p w14:paraId="50455EC7" w14:textId="70D511A9" w:rsidR="00577FCD" w:rsidRPr="00AC6F02" w:rsidRDefault="00577FCD" w:rsidP="00577FCD">
            <w:pPr>
              <w:jc w:val="center"/>
              <w:rPr>
                <w:ins w:id="8459" w:author="Στάθης Καπ" w:date="2023-02-26T20:58:00Z"/>
                <w:rFonts w:cstheme="minorHAnsi"/>
                <w:sz w:val="16"/>
                <w:szCs w:val="16"/>
                <w:rPrChange w:id="8460" w:author="Στάθης Καπ" w:date="2023-03-03T03:18:00Z">
                  <w:rPr>
                    <w:ins w:id="8461" w:author="Στάθης Καπ" w:date="2023-02-26T20:58:00Z"/>
                  </w:rPr>
                </w:rPrChange>
              </w:rPr>
              <w:pPrChange w:id="8462" w:author="Στάθης Καπ" w:date="2023-02-26T21:00:00Z">
                <w:pPr/>
              </w:pPrChange>
            </w:pPr>
            <w:ins w:id="8463" w:author="Στάθης Καπ" w:date="2023-03-03T04:44:00Z">
              <w:r>
                <w:rPr>
                  <w:rFonts w:ascii="Calibri" w:hAnsi="Calibri" w:cstheme="minorHAnsi"/>
                  <w:color w:val="000000"/>
                  <w:sz w:val="16"/>
                  <w:szCs w:val="16"/>
                </w:rPr>
                <w:t>12.26</w:t>
              </w:r>
            </w:ins>
          </w:p>
        </w:tc>
        <w:tc>
          <w:tcPr>
            <w:tcW w:w="463" w:type="dxa"/>
            <w:vAlign w:val="bottom"/>
            <w:tcPrChange w:id="8464" w:author="Στάθης Καπ" w:date="2023-03-03T06:24:00Z">
              <w:tcPr>
                <w:tcW w:w="463" w:type="dxa"/>
                <w:vAlign w:val="bottom"/>
              </w:tcPr>
            </w:tcPrChange>
          </w:tcPr>
          <w:p w14:paraId="5343F2DC" w14:textId="08B4D125" w:rsidR="00577FCD" w:rsidRPr="00AC6F02" w:rsidRDefault="00577FCD" w:rsidP="00577FCD">
            <w:pPr>
              <w:jc w:val="center"/>
              <w:rPr>
                <w:ins w:id="8465" w:author="Στάθης Καπ" w:date="2023-02-26T20:58:00Z"/>
                <w:rFonts w:cstheme="minorHAnsi"/>
                <w:sz w:val="16"/>
                <w:szCs w:val="16"/>
                <w:rPrChange w:id="8466" w:author="Στάθης Καπ" w:date="2023-03-03T03:18:00Z">
                  <w:rPr>
                    <w:ins w:id="8467" w:author="Στάθης Καπ" w:date="2023-02-26T20:58:00Z"/>
                  </w:rPr>
                </w:rPrChange>
              </w:rPr>
              <w:pPrChange w:id="8468" w:author="Στάθης Καπ" w:date="2023-02-26T21:00:00Z">
                <w:pPr/>
              </w:pPrChange>
            </w:pPr>
            <w:ins w:id="8469" w:author="Στάθης Καπ" w:date="2023-03-03T00:40:00Z">
              <w:r w:rsidRPr="00AC6F02">
                <w:rPr>
                  <w:rFonts w:ascii="Calibri" w:hAnsi="Calibri" w:cs="Calibri"/>
                  <w:color w:val="000000"/>
                  <w:sz w:val="16"/>
                  <w:szCs w:val="16"/>
                  <w:rPrChange w:id="8470" w:author="Στάθης Καπ" w:date="2023-03-03T03:18:00Z">
                    <w:rPr>
                      <w:rFonts w:ascii="Calibri" w:hAnsi="Calibri" w:cs="Calibri"/>
                      <w:color w:val="000000"/>
                    </w:rPr>
                  </w:rPrChange>
                </w:rPr>
                <w:t>251</w:t>
              </w:r>
            </w:ins>
          </w:p>
        </w:tc>
        <w:tc>
          <w:tcPr>
            <w:tcW w:w="541" w:type="dxa"/>
            <w:vAlign w:val="bottom"/>
            <w:tcPrChange w:id="8471" w:author="Στάθης Καπ" w:date="2023-03-03T06:24:00Z">
              <w:tcPr>
                <w:tcW w:w="541" w:type="dxa"/>
                <w:vAlign w:val="bottom"/>
              </w:tcPr>
            </w:tcPrChange>
          </w:tcPr>
          <w:p w14:paraId="2AAEE716" w14:textId="1BC81EBB" w:rsidR="00577FCD" w:rsidRPr="00AC6F02" w:rsidRDefault="00577FCD" w:rsidP="00577FCD">
            <w:pPr>
              <w:jc w:val="center"/>
              <w:rPr>
                <w:ins w:id="8472" w:author="Στάθης Καπ" w:date="2023-02-26T21:00:00Z"/>
                <w:rFonts w:cstheme="minorHAnsi"/>
                <w:sz w:val="16"/>
                <w:szCs w:val="16"/>
                <w:rPrChange w:id="8473" w:author="Στάθης Καπ" w:date="2023-03-03T03:18:00Z">
                  <w:rPr>
                    <w:ins w:id="8474" w:author="Στάθης Καπ" w:date="2023-02-26T21:00:00Z"/>
                  </w:rPr>
                </w:rPrChange>
              </w:rPr>
              <w:pPrChange w:id="8475" w:author="Στάθης Καπ" w:date="2023-02-26T21:00:00Z">
                <w:pPr/>
              </w:pPrChange>
            </w:pPr>
            <w:ins w:id="8476" w:author="Στάθης Καπ" w:date="2023-03-03T00:40:00Z">
              <w:r w:rsidRPr="00AC6F02">
                <w:rPr>
                  <w:rFonts w:ascii="Calibri" w:hAnsi="Calibri" w:cs="Calibri"/>
                  <w:color w:val="000000"/>
                  <w:sz w:val="16"/>
                  <w:szCs w:val="16"/>
                  <w:rPrChange w:id="8477" w:author="Στάθης Καπ" w:date="2023-03-03T03:18:00Z">
                    <w:rPr>
                      <w:rFonts w:ascii="Calibri" w:hAnsi="Calibri" w:cs="Calibri"/>
                      <w:color w:val="000000"/>
                    </w:rPr>
                  </w:rPrChange>
                </w:rPr>
                <w:t>0.125</w:t>
              </w:r>
            </w:ins>
          </w:p>
        </w:tc>
        <w:tc>
          <w:tcPr>
            <w:tcW w:w="589" w:type="dxa"/>
            <w:vAlign w:val="center"/>
            <w:tcPrChange w:id="8478" w:author="Στάθης Καπ" w:date="2023-03-03T06:24:00Z">
              <w:tcPr>
                <w:tcW w:w="589" w:type="dxa"/>
                <w:vAlign w:val="center"/>
              </w:tcPr>
            </w:tcPrChange>
          </w:tcPr>
          <w:p w14:paraId="0438D1AC" w14:textId="577D77C0" w:rsidR="00577FCD" w:rsidRPr="00AC6F02" w:rsidRDefault="00577FCD" w:rsidP="00577FCD">
            <w:pPr>
              <w:jc w:val="center"/>
              <w:rPr>
                <w:ins w:id="8479" w:author="Στάθης Καπ" w:date="2023-02-26T21:00:00Z"/>
                <w:rFonts w:cstheme="minorHAnsi"/>
                <w:sz w:val="16"/>
                <w:szCs w:val="16"/>
                <w:rPrChange w:id="8480" w:author="Στάθης Καπ" w:date="2023-03-03T03:18:00Z">
                  <w:rPr>
                    <w:ins w:id="8481" w:author="Στάθης Καπ" w:date="2023-02-26T21:00:00Z"/>
                  </w:rPr>
                </w:rPrChange>
              </w:rPr>
              <w:pPrChange w:id="8482" w:author="Στάθης Καπ" w:date="2023-02-26T21:00:00Z">
                <w:pPr/>
              </w:pPrChange>
            </w:pPr>
            <w:ins w:id="8483" w:author="Στάθης Καπ" w:date="2023-03-03T04:45:00Z">
              <w:r>
                <w:rPr>
                  <w:rFonts w:ascii="Calibri" w:hAnsi="Calibri" w:cstheme="minorHAnsi"/>
                  <w:color w:val="000000"/>
                  <w:sz w:val="16"/>
                  <w:szCs w:val="16"/>
                </w:rPr>
                <w:t>3.83</w:t>
              </w:r>
            </w:ins>
          </w:p>
        </w:tc>
      </w:tr>
      <w:tr w:rsidR="00F03C40" w14:paraId="79802C1E" w14:textId="12D0664A" w:rsidTr="00F03C40">
        <w:trPr>
          <w:ins w:id="8484" w:author="Στάθης Καπ" w:date="2023-02-26T20:57:00Z"/>
        </w:trPr>
        <w:tc>
          <w:tcPr>
            <w:tcW w:w="515" w:type="dxa"/>
            <w:tcBorders>
              <w:top w:val="nil"/>
              <w:bottom w:val="nil"/>
              <w:right w:val="single" w:sz="4" w:space="0" w:color="auto"/>
            </w:tcBorders>
            <w:shd w:val="clear" w:color="auto" w:fill="E7E6E6" w:themeFill="background2"/>
            <w:vAlign w:val="center"/>
            <w:tcPrChange w:id="8485" w:author="Στάθης Καπ" w:date="2023-03-03T06:24:00Z">
              <w:tcPr>
                <w:tcW w:w="515" w:type="dxa"/>
                <w:shd w:val="clear" w:color="auto" w:fill="E7E6E6" w:themeFill="background2"/>
                <w:vAlign w:val="center"/>
              </w:tcPr>
            </w:tcPrChange>
          </w:tcPr>
          <w:p w14:paraId="427B24BF" w14:textId="34563D1C" w:rsidR="00577FCD" w:rsidRPr="00AC6F02" w:rsidRDefault="00577FCD" w:rsidP="00577FCD">
            <w:pPr>
              <w:jc w:val="center"/>
              <w:rPr>
                <w:ins w:id="8486" w:author="Στάθης Καπ" w:date="2023-02-26T20:57:00Z"/>
                <w:sz w:val="16"/>
                <w:szCs w:val="16"/>
                <w:rPrChange w:id="8487" w:author="Στάθης Καπ" w:date="2023-03-03T03:18:00Z">
                  <w:rPr>
                    <w:ins w:id="8488" w:author="Στάθης Καπ" w:date="2023-02-26T20:57:00Z"/>
                  </w:rPr>
                </w:rPrChange>
              </w:rPr>
              <w:pPrChange w:id="8489" w:author="Στάθης Καπ" w:date="2023-02-26T21:00:00Z">
                <w:pPr/>
              </w:pPrChange>
            </w:pPr>
            <w:ins w:id="8490" w:author="Στάθης Καπ" w:date="2023-02-27T03:02:00Z">
              <w:r w:rsidRPr="00AC6F02">
                <w:rPr>
                  <w:sz w:val="16"/>
                  <w:szCs w:val="16"/>
                  <w:rPrChange w:id="8491" w:author="Στάθης Καπ" w:date="2023-03-03T03:18:00Z">
                    <w:rPr>
                      <w:sz w:val="18"/>
                      <w:szCs w:val="18"/>
                    </w:rPr>
                  </w:rPrChange>
                </w:rPr>
                <w:t>p</w:t>
              </w:r>
            </w:ins>
            <w:ins w:id="8492" w:author="Στάθης Καπ" w:date="2023-02-26T20:57:00Z">
              <w:r w:rsidRPr="00AC6F02">
                <w:rPr>
                  <w:sz w:val="16"/>
                  <w:szCs w:val="16"/>
                  <w:rPrChange w:id="8493" w:author="Στάθης Καπ" w:date="2023-03-03T03:18:00Z">
                    <w:rPr>
                      <w:sz w:val="18"/>
                      <w:szCs w:val="18"/>
                    </w:rPr>
                  </w:rPrChange>
                </w:rPr>
                <w:t>r08</w:t>
              </w:r>
            </w:ins>
          </w:p>
        </w:tc>
        <w:tc>
          <w:tcPr>
            <w:tcW w:w="560" w:type="dxa"/>
            <w:tcBorders>
              <w:left w:val="single" w:sz="4" w:space="0" w:color="auto"/>
            </w:tcBorders>
            <w:tcPrChange w:id="8494" w:author="Στάθης Καπ" w:date="2023-03-03T06:24:00Z">
              <w:tcPr>
                <w:tcW w:w="560" w:type="dxa"/>
              </w:tcPr>
            </w:tcPrChange>
          </w:tcPr>
          <w:p w14:paraId="093D8E34" w14:textId="4DDAA808" w:rsidR="00577FCD" w:rsidRPr="00AC6F02" w:rsidRDefault="00577FCD" w:rsidP="00577FCD">
            <w:pPr>
              <w:jc w:val="center"/>
              <w:rPr>
                <w:ins w:id="8495" w:author="Στάθης Καπ" w:date="2023-02-26T20:57:00Z"/>
                <w:rFonts w:cstheme="minorHAnsi"/>
                <w:sz w:val="16"/>
                <w:szCs w:val="16"/>
                <w:rPrChange w:id="8496" w:author="Στάθης Καπ" w:date="2023-03-03T03:18:00Z">
                  <w:rPr>
                    <w:ins w:id="8497" w:author="Στάθης Καπ" w:date="2023-02-26T20:57:00Z"/>
                  </w:rPr>
                </w:rPrChange>
              </w:rPr>
              <w:pPrChange w:id="8498" w:author="Στάθης Καπ" w:date="2023-02-26T21:00:00Z">
                <w:pPr/>
              </w:pPrChange>
            </w:pPr>
            <w:ins w:id="8499" w:author="Στάθης Καπ" w:date="2023-02-26T21:04:00Z">
              <w:r w:rsidRPr="00AC6F02">
                <w:rPr>
                  <w:rFonts w:cstheme="minorHAnsi"/>
                  <w:sz w:val="16"/>
                  <w:szCs w:val="16"/>
                  <w:rPrChange w:id="8500" w:author="Στάθης Καπ" w:date="2023-03-03T03:18:00Z">
                    <w:rPr>
                      <w:rFonts w:cstheme="minorHAnsi"/>
                      <w:sz w:val="20"/>
                      <w:szCs w:val="20"/>
                    </w:rPr>
                  </w:rPrChange>
                </w:rPr>
                <w:t>463</w:t>
              </w:r>
            </w:ins>
          </w:p>
        </w:tc>
        <w:tc>
          <w:tcPr>
            <w:tcW w:w="855" w:type="dxa"/>
            <w:tcPrChange w:id="8501" w:author="Στάθης Καπ" w:date="2023-03-03T06:24:00Z">
              <w:tcPr>
                <w:tcW w:w="855" w:type="dxa"/>
              </w:tcPr>
            </w:tcPrChange>
          </w:tcPr>
          <w:p w14:paraId="19851A10" w14:textId="631BC961" w:rsidR="00577FCD" w:rsidRPr="00AC6F02" w:rsidRDefault="00577FCD" w:rsidP="00577FCD">
            <w:pPr>
              <w:jc w:val="center"/>
              <w:rPr>
                <w:ins w:id="8502" w:author="Στάθης Καπ" w:date="2023-02-26T20:57:00Z"/>
                <w:rFonts w:cstheme="minorHAnsi"/>
                <w:sz w:val="16"/>
                <w:szCs w:val="16"/>
                <w:rPrChange w:id="8503" w:author="Στάθης Καπ" w:date="2023-03-03T03:18:00Z">
                  <w:rPr>
                    <w:ins w:id="8504" w:author="Στάθης Καπ" w:date="2023-02-26T20:57:00Z"/>
                  </w:rPr>
                </w:rPrChange>
              </w:rPr>
              <w:pPrChange w:id="8505" w:author="Στάθης Καπ" w:date="2023-02-26T21:00:00Z">
                <w:pPr/>
              </w:pPrChange>
            </w:pPr>
            <w:ins w:id="8506" w:author="Στάθης Καπ" w:date="2023-02-26T21:07:00Z">
              <w:r w:rsidRPr="00AC6F02">
                <w:rPr>
                  <w:rFonts w:cstheme="minorHAnsi"/>
                  <w:sz w:val="16"/>
                  <w:szCs w:val="16"/>
                  <w:rPrChange w:id="8507" w:author="Στάθης Καπ" w:date="2023-03-03T03:18:00Z">
                    <w:rPr>
                      <w:rFonts w:cstheme="minorHAnsi"/>
                      <w:sz w:val="20"/>
                      <w:szCs w:val="20"/>
                    </w:rPr>
                  </w:rPrChange>
                </w:rPr>
                <w:t>463</w:t>
              </w:r>
            </w:ins>
          </w:p>
        </w:tc>
        <w:tc>
          <w:tcPr>
            <w:tcW w:w="544" w:type="dxa"/>
            <w:vAlign w:val="bottom"/>
            <w:tcPrChange w:id="8508" w:author="Στάθης Καπ" w:date="2023-03-03T06:24:00Z">
              <w:tcPr>
                <w:tcW w:w="544" w:type="dxa"/>
                <w:vAlign w:val="bottom"/>
              </w:tcPr>
            </w:tcPrChange>
          </w:tcPr>
          <w:p w14:paraId="2245A1FE" w14:textId="60AD8BE3" w:rsidR="00577FCD" w:rsidRPr="00AC6F02" w:rsidRDefault="00577FCD" w:rsidP="00577FCD">
            <w:pPr>
              <w:jc w:val="center"/>
              <w:rPr>
                <w:ins w:id="8509" w:author="Στάθης Καπ" w:date="2023-02-26T20:57:00Z"/>
                <w:rFonts w:cstheme="minorHAnsi"/>
                <w:sz w:val="16"/>
                <w:szCs w:val="16"/>
                <w:rPrChange w:id="8510" w:author="Στάθης Καπ" w:date="2023-03-03T03:18:00Z">
                  <w:rPr>
                    <w:ins w:id="8511" w:author="Στάθης Καπ" w:date="2023-02-26T20:57:00Z"/>
                  </w:rPr>
                </w:rPrChange>
              </w:rPr>
              <w:pPrChange w:id="8512" w:author="Στάθης Καπ" w:date="2023-02-26T21:00:00Z">
                <w:pPr/>
              </w:pPrChange>
            </w:pPr>
            <w:ins w:id="8513" w:author="Στάθης Καπ" w:date="2023-03-03T00:39:00Z">
              <w:r w:rsidRPr="00AC6F02">
                <w:rPr>
                  <w:rFonts w:ascii="Calibri" w:hAnsi="Calibri" w:cs="Calibri"/>
                  <w:color w:val="000000"/>
                  <w:sz w:val="16"/>
                  <w:szCs w:val="16"/>
                  <w:rPrChange w:id="8514" w:author="Στάθης Καπ" w:date="2023-03-03T03:18:00Z">
                    <w:rPr>
                      <w:rFonts w:ascii="Calibri" w:hAnsi="Calibri" w:cs="Calibri"/>
                      <w:color w:val="000000"/>
                    </w:rPr>
                  </w:rPrChange>
                </w:rPr>
                <w:t>447</w:t>
              </w:r>
            </w:ins>
          </w:p>
        </w:tc>
        <w:tc>
          <w:tcPr>
            <w:tcW w:w="621" w:type="dxa"/>
            <w:vAlign w:val="bottom"/>
            <w:tcPrChange w:id="8515" w:author="Στάθης Καπ" w:date="2023-03-03T06:24:00Z">
              <w:tcPr>
                <w:tcW w:w="621" w:type="dxa"/>
                <w:vAlign w:val="bottom"/>
              </w:tcPr>
            </w:tcPrChange>
          </w:tcPr>
          <w:p w14:paraId="6464605E" w14:textId="7CDC6A1D" w:rsidR="00577FCD" w:rsidRPr="00AC6F02" w:rsidRDefault="00577FCD" w:rsidP="00577FCD">
            <w:pPr>
              <w:jc w:val="center"/>
              <w:rPr>
                <w:ins w:id="8516" w:author="Στάθης Καπ" w:date="2023-02-26T20:57:00Z"/>
                <w:rFonts w:cstheme="minorHAnsi"/>
                <w:sz w:val="16"/>
                <w:szCs w:val="16"/>
                <w:rPrChange w:id="8517" w:author="Στάθης Καπ" w:date="2023-03-03T03:18:00Z">
                  <w:rPr>
                    <w:ins w:id="8518" w:author="Στάθης Καπ" w:date="2023-02-26T20:57:00Z"/>
                  </w:rPr>
                </w:rPrChange>
              </w:rPr>
              <w:pPrChange w:id="8519" w:author="Στάθης Καπ" w:date="2023-02-26T21:00:00Z">
                <w:pPr/>
              </w:pPrChange>
            </w:pPr>
            <w:ins w:id="8520" w:author="Στάθης Καπ" w:date="2023-03-03T00:39:00Z">
              <w:r w:rsidRPr="00AC6F02">
                <w:rPr>
                  <w:rFonts w:ascii="Calibri" w:hAnsi="Calibri" w:cs="Calibri"/>
                  <w:color w:val="000000"/>
                  <w:sz w:val="16"/>
                  <w:szCs w:val="16"/>
                  <w:rPrChange w:id="8521" w:author="Στάθης Καπ" w:date="2023-03-03T03:18:00Z">
                    <w:rPr>
                      <w:rFonts w:ascii="Calibri" w:hAnsi="Calibri" w:cs="Calibri"/>
                      <w:color w:val="000000"/>
                    </w:rPr>
                  </w:rPrChange>
                </w:rPr>
                <w:t>0.508</w:t>
              </w:r>
            </w:ins>
          </w:p>
        </w:tc>
        <w:tc>
          <w:tcPr>
            <w:tcW w:w="669" w:type="dxa"/>
            <w:vAlign w:val="center"/>
            <w:tcPrChange w:id="8522" w:author="Στάθης Καπ" w:date="2023-03-03T06:24:00Z">
              <w:tcPr>
                <w:tcW w:w="669" w:type="dxa"/>
                <w:vAlign w:val="center"/>
              </w:tcPr>
            </w:tcPrChange>
          </w:tcPr>
          <w:p w14:paraId="79D1E0D8" w14:textId="72018451" w:rsidR="00577FCD" w:rsidRPr="00AC6F02" w:rsidRDefault="00577FCD" w:rsidP="00577FCD">
            <w:pPr>
              <w:jc w:val="center"/>
              <w:rPr>
                <w:ins w:id="8523" w:author="Στάθης Καπ" w:date="2023-02-26T20:57:00Z"/>
                <w:rFonts w:cstheme="minorHAnsi"/>
                <w:sz w:val="16"/>
                <w:szCs w:val="16"/>
                <w:rPrChange w:id="8524" w:author="Στάθης Καπ" w:date="2023-03-03T03:18:00Z">
                  <w:rPr>
                    <w:ins w:id="8525" w:author="Στάθης Καπ" w:date="2023-02-26T20:57:00Z"/>
                  </w:rPr>
                </w:rPrChange>
              </w:rPr>
              <w:pPrChange w:id="8526" w:author="Στάθης Καπ" w:date="2023-02-26T21:00:00Z">
                <w:pPr/>
              </w:pPrChange>
            </w:pPr>
            <w:ins w:id="8527" w:author="Στάθης Καπ" w:date="2023-03-03T05:59:00Z">
              <w:r>
                <w:rPr>
                  <w:rFonts w:ascii="Calibri" w:hAnsi="Calibri" w:cs="Calibri"/>
                  <w:color w:val="000000"/>
                  <w:sz w:val="16"/>
                  <w:szCs w:val="16"/>
                </w:rPr>
                <w:t>3.46</w:t>
              </w:r>
            </w:ins>
          </w:p>
        </w:tc>
        <w:tc>
          <w:tcPr>
            <w:tcW w:w="543" w:type="dxa"/>
            <w:vAlign w:val="bottom"/>
            <w:tcPrChange w:id="8528" w:author="Στάθης Καπ" w:date="2023-03-03T06:24:00Z">
              <w:tcPr>
                <w:tcW w:w="543" w:type="dxa"/>
                <w:vAlign w:val="bottom"/>
              </w:tcPr>
            </w:tcPrChange>
          </w:tcPr>
          <w:p w14:paraId="03ABB17D" w14:textId="098BC6E7" w:rsidR="00577FCD" w:rsidRPr="00AC6F02" w:rsidRDefault="00577FCD" w:rsidP="00577FCD">
            <w:pPr>
              <w:jc w:val="center"/>
              <w:rPr>
                <w:ins w:id="8529" w:author="Στάθης Καπ" w:date="2023-02-26T20:57:00Z"/>
                <w:rFonts w:cstheme="minorHAnsi"/>
                <w:sz w:val="16"/>
                <w:szCs w:val="16"/>
                <w:rPrChange w:id="8530" w:author="Στάθης Καπ" w:date="2023-03-03T03:18:00Z">
                  <w:rPr>
                    <w:ins w:id="8531" w:author="Στάθης Καπ" w:date="2023-02-26T20:57:00Z"/>
                  </w:rPr>
                </w:rPrChange>
              </w:rPr>
              <w:pPrChange w:id="8532" w:author="Στάθης Καπ" w:date="2023-02-26T21:00:00Z">
                <w:pPr/>
              </w:pPrChange>
            </w:pPr>
            <w:ins w:id="8533" w:author="Στάθης Καπ" w:date="2023-03-03T00:39:00Z">
              <w:r w:rsidRPr="00AC6F02">
                <w:rPr>
                  <w:rFonts w:ascii="Calibri" w:hAnsi="Calibri" w:cs="Calibri"/>
                  <w:color w:val="000000"/>
                  <w:sz w:val="16"/>
                  <w:szCs w:val="16"/>
                  <w:rPrChange w:id="8534" w:author="Στάθης Καπ" w:date="2023-03-03T03:18:00Z">
                    <w:rPr>
                      <w:rFonts w:ascii="Calibri" w:hAnsi="Calibri" w:cs="Calibri"/>
                      <w:color w:val="000000"/>
                    </w:rPr>
                  </w:rPrChange>
                </w:rPr>
                <w:t>389</w:t>
              </w:r>
            </w:ins>
          </w:p>
        </w:tc>
        <w:tc>
          <w:tcPr>
            <w:tcW w:w="621" w:type="dxa"/>
            <w:vAlign w:val="bottom"/>
            <w:tcPrChange w:id="8535" w:author="Στάθης Καπ" w:date="2023-03-03T06:24:00Z">
              <w:tcPr>
                <w:tcW w:w="621" w:type="dxa"/>
                <w:vAlign w:val="bottom"/>
              </w:tcPr>
            </w:tcPrChange>
          </w:tcPr>
          <w:p w14:paraId="6CC4B4FD" w14:textId="525A4829" w:rsidR="00577FCD" w:rsidRPr="00AC6F02" w:rsidRDefault="00577FCD" w:rsidP="00577FCD">
            <w:pPr>
              <w:jc w:val="center"/>
              <w:rPr>
                <w:ins w:id="8536" w:author="Στάθης Καπ" w:date="2023-02-26T20:57:00Z"/>
                <w:rFonts w:cstheme="minorHAnsi"/>
                <w:sz w:val="16"/>
                <w:szCs w:val="16"/>
                <w:rPrChange w:id="8537" w:author="Στάθης Καπ" w:date="2023-03-03T03:18:00Z">
                  <w:rPr>
                    <w:ins w:id="8538" w:author="Στάθης Καπ" w:date="2023-02-26T20:57:00Z"/>
                  </w:rPr>
                </w:rPrChange>
              </w:rPr>
              <w:pPrChange w:id="8539" w:author="Στάθης Καπ" w:date="2023-02-26T21:00:00Z">
                <w:pPr/>
              </w:pPrChange>
            </w:pPr>
            <w:ins w:id="8540" w:author="Στάθης Καπ" w:date="2023-03-03T00:39:00Z">
              <w:r w:rsidRPr="00AC6F02">
                <w:rPr>
                  <w:rFonts w:ascii="Calibri" w:hAnsi="Calibri" w:cs="Calibri"/>
                  <w:color w:val="000000"/>
                  <w:sz w:val="16"/>
                  <w:szCs w:val="16"/>
                  <w:rPrChange w:id="8541" w:author="Στάθης Καπ" w:date="2023-03-03T03:18:00Z">
                    <w:rPr>
                      <w:rFonts w:ascii="Calibri" w:hAnsi="Calibri" w:cs="Calibri"/>
                      <w:color w:val="000000"/>
                    </w:rPr>
                  </w:rPrChange>
                </w:rPr>
                <w:t>0.332</w:t>
              </w:r>
            </w:ins>
          </w:p>
        </w:tc>
        <w:tc>
          <w:tcPr>
            <w:tcW w:w="669" w:type="dxa"/>
            <w:vAlign w:val="center"/>
            <w:tcPrChange w:id="8542" w:author="Στάθης Καπ" w:date="2023-03-03T06:24:00Z">
              <w:tcPr>
                <w:tcW w:w="669" w:type="dxa"/>
                <w:vAlign w:val="center"/>
              </w:tcPr>
            </w:tcPrChange>
          </w:tcPr>
          <w:p w14:paraId="51605109" w14:textId="715147C5" w:rsidR="00577FCD" w:rsidRPr="00AC6F02" w:rsidRDefault="00577FCD" w:rsidP="00577FCD">
            <w:pPr>
              <w:jc w:val="center"/>
              <w:rPr>
                <w:ins w:id="8543" w:author="Στάθης Καπ" w:date="2023-02-26T20:57:00Z"/>
                <w:rFonts w:cstheme="minorHAnsi"/>
                <w:sz w:val="16"/>
                <w:szCs w:val="16"/>
                <w:rPrChange w:id="8544" w:author="Στάθης Καπ" w:date="2023-03-03T03:18:00Z">
                  <w:rPr>
                    <w:ins w:id="8545" w:author="Στάθης Καπ" w:date="2023-02-26T20:57:00Z"/>
                  </w:rPr>
                </w:rPrChange>
              </w:rPr>
              <w:pPrChange w:id="8546" w:author="Στάθης Καπ" w:date="2023-02-26T21:00:00Z">
                <w:pPr/>
              </w:pPrChange>
            </w:pPr>
            <w:ins w:id="8547" w:author="Στάθης Καπ" w:date="2023-03-03T04:44:00Z">
              <w:r>
                <w:rPr>
                  <w:rFonts w:ascii="Calibri" w:hAnsi="Calibri" w:cstheme="minorHAnsi"/>
                  <w:color w:val="000000"/>
                  <w:sz w:val="16"/>
                  <w:szCs w:val="16"/>
                </w:rPr>
                <w:t>12.98</w:t>
              </w:r>
            </w:ins>
          </w:p>
        </w:tc>
        <w:tc>
          <w:tcPr>
            <w:tcW w:w="508" w:type="dxa"/>
            <w:vAlign w:val="bottom"/>
            <w:tcPrChange w:id="8548" w:author="Στάθης Καπ" w:date="2023-03-03T06:24:00Z">
              <w:tcPr>
                <w:tcW w:w="508" w:type="dxa"/>
                <w:vAlign w:val="bottom"/>
              </w:tcPr>
            </w:tcPrChange>
          </w:tcPr>
          <w:p w14:paraId="77119B4F" w14:textId="1B2F6E80" w:rsidR="00577FCD" w:rsidRPr="00AC6F02" w:rsidRDefault="00577FCD" w:rsidP="00577FCD">
            <w:pPr>
              <w:jc w:val="center"/>
              <w:rPr>
                <w:ins w:id="8549" w:author="Στάθης Καπ" w:date="2023-02-26T20:57:00Z"/>
                <w:rFonts w:cstheme="minorHAnsi"/>
                <w:sz w:val="16"/>
                <w:szCs w:val="16"/>
                <w:rPrChange w:id="8550" w:author="Στάθης Καπ" w:date="2023-03-03T03:18:00Z">
                  <w:rPr>
                    <w:ins w:id="8551" w:author="Στάθης Καπ" w:date="2023-02-26T20:57:00Z"/>
                  </w:rPr>
                </w:rPrChange>
              </w:rPr>
              <w:pPrChange w:id="8552" w:author="Στάθης Καπ" w:date="2023-02-26T21:00:00Z">
                <w:pPr/>
              </w:pPrChange>
            </w:pPr>
            <w:ins w:id="8553" w:author="Στάθης Καπ" w:date="2023-03-03T00:39:00Z">
              <w:r w:rsidRPr="00AC6F02">
                <w:rPr>
                  <w:rFonts w:ascii="Calibri" w:hAnsi="Calibri" w:cs="Calibri"/>
                  <w:color w:val="000000"/>
                  <w:sz w:val="16"/>
                  <w:szCs w:val="16"/>
                  <w:rPrChange w:id="8554" w:author="Στάθης Καπ" w:date="2023-03-03T03:18:00Z">
                    <w:rPr>
                      <w:rFonts w:ascii="Calibri" w:hAnsi="Calibri" w:cs="Calibri"/>
                      <w:color w:val="000000"/>
                    </w:rPr>
                  </w:rPrChange>
                </w:rPr>
                <w:t>417</w:t>
              </w:r>
            </w:ins>
          </w:p>
        </w:tc>
        <w:tc>
          <w:tcPr>
            <w:tcW w:w="541" w:type="dxa"/>
            <w:vAlign w:val="bottom"/>
            <w:tcPrChange w:id="8555" w:author="Στάθης Καπ" w:date="2023-03-03T06:24:00Z">
              <w:tcPr>
                <w:tcW w:w="541" w:type="dxa"/>
                <w:vAlign w:val="bottom"/>
              </w:tcPr>
            </w:tcPrChange>
          </w:tcPr>
          <w:p w14:paraId="26D5DD5C" w14:textId="05AEDB94" w:rsidR="00577FCD" w:rsidRPr="00AC6F02" w:rsidRDefault="00577FCD" w:rsidP="00577FCD">
            <w:pPr>
              <w:jc w:val="center"/>
              <w:rPr>
                <w:ins w:id="8556" w:author="Στάθης Καπ" w:date="2023-02-26T20:58:00Z"/>
                <w:rFonts w:cstheme="minorHAnsi"/>
                <w:sz w:val="16"/>
                <w:szCs w:val="16"/>
                <w:rPrChange w:id="8557" w:author="Στάθης Καπ" w:date="2023-03-03T03:18:00Z">
                  <w:rPr>
                    <w:ins w:id="8558" w:author="Στάθης Καπ" w:date="2023-02-26T20:58:00Z"/>
                  </w:rPr>
                </w:rPrChange>
              </w:rPr>
              <w:pPrChange w:id="8559" w:author="Στάθης Καπ" w:date="2023-02-26T21:00:00Z">
                <w:pPr/>
              </w:pPrChange>
            </w:pPr>
            <w:ins w:id="8560" w:author="Στάθης Καπ" w:date="2023-03-03T00:39:00Z">
              <w:r w:rsidRPr="00AC6F02">
                <w:rPr>
                  <w:rFonts w:ascii="Calibri" w:hAnsi="Calibri" w:cs="Calibri"/>
                  <w:color w:val="000000"/>
                  <w:sz w:val="16"/>
                  <w:szCs w:val="16"/>
                  <w:rPrChange w:id="8561" w:author="Στάθης Καπ" w:date="2023-03-03T03:18:00Z">
                    <w:rPr>
                      <w:rFonts w:ascii="Calibri" w:hAnsi="Calibri" w:cs="Calibri"/>
                      <w:color w:val="000000"/>
                    </w:rPr>
                  </w:rPrChange>
                </w:rPr>
                <w:t>0.35</w:t>
              </w:r>
            </w:ins>
          </w:p>
        </w:tc>
        <w:tc>
          <w:tcPr>
            <w:tcW w:w="589" w:type="dxa"/>
            <w:vAlign w:val="center"/>
            <w:tcPrChange w:id="8562" w:author="Στάθης Καπ" w:date="2023-03-03T06:24:00Z">
              <w:tcPr>
                <w:tcW w:w="589" w:type="dxa"/>
                <w:vAlign w:val="center"/>
              </w:tcPr>
            </w:tcPrChange>
          </w:tcPr>
          <w:p w14:paraId="2F952167" w14:textId="391373DC" w:rsidR="00577FCD" w:rsidRPr="00AC6F02" w:rsidRDefault="00577FCD" w:rsidP="00577FCD">
            <w:pPr>
              <w:jc w:val="center"/>
              <w:rPr>
                <w:ins w:id="8563" w:author="Στάθης Καπ" w:date="2023-02-26T20:58:00Z"/>
                <w:rFonts w:cstheme="minorHAnsi"/>
                <w:sz w:val="16"/>
                <w:szCs w:val="16"/>
                <w:rPrChange w:id="8564" w:author="Στάθης Καπ" w:date="2023-03-03T03:18:00Z">
                  <w:rPr>
                    <w:ins w:id="8565" w:author="Στάθης Καπ" w:date="2023-02-26T20:58:00Z"/>
                  </w:rPr>
                </w:rPrChange>
              </w:rPr>
              <w:pPrChange w:id="8566" w:author="Στάθης Καπ" w:date="2023-02-26T21:00:00Z">
                <w:pPr/>
              </w:pPrChange>
            </w:pPr>
            <w:ins w:id="8567" w:author="Στάθης Καπ" w:date="2023-03-03T04:44:00Z">
              <w:r>
                <w:rPr>
                  <w:rFonts w:ascii="Calibri" w:hAnsi="Calibri" w:cstheme="minorHAnsi"/>
                  <w:color w:val="000000"/>
                  <w:sz w:val="16"/>
                  <w:szCs w:val="16"/>
                </w:rPr>
                <w:t>6.71</w:t>
              </w:r>
            </w:ins>
          </w:p>
        </w:tc>
        <w:tc>
          <w:tcPr>
            <w:tcW w:w="463" w:type="dxa"/>
            <w:vAlign w:val="bottom"/>
            <w:tcPrChange w:id="8568" w:author="Στάθης Καπ" w:date="2023-03-03T06:24:00Z">
              <w:tcPr>
                <w:tcW w:w="463" w:type="dxa"/>
                <w:vAlign w:val="bottom"/>
              </w:tcPr>
            </w:tcPrChange>
          </w:tcPr>
          <w:p w14:paraId="5F763DE8" w14:textId="674FBECD" w:rsidR="00577FCD" w:rsidRPr="00AC6F02" w:rsidRDefault="00577FCD" w:rsidP="00577FCD">
            <w:pPr>
              <w:jc w:val="center"/>
              <w:rPr>
                <w:ins w:id="8569" w:author="Στάθης Καπ" w:date="2023-02-26T20:58:00Z"/>
                <w:rFonts w:cstheme="minorHAnsi"/>
                <w:sz w:val="16"/>
                <w:szCs w:val="16"/>
                <w:rPrChange w:id="8570" w:author="Στάθης Καπ" w:date="2023-03-03T03:18:00Z">
                  <w:rPr>
                    <w:ins w:id="8571" w:author="Στάθης Καπ" w:date="2023-02-26T20:58:00Z"/>
                  </w:rPr>
                </w:rPrChange>
              </w:rPr>
              <w:pPrChange w:id="8572" w:author="Στάθης Καπ" w:date="2023-02-26T21:00:00Z">
                <w:pPr/>
              </w:pPrChange>
            </w:pPr>
            <w:ins w:id="8573" w:author="Στάθης Καπ" w:date="2023-03-03T00:40:00Z">
              <w:r w:rsidRPr="00AC6F02">
                <w:rPr>
                  <w:rFonts w:ascii="Calibri" w:hAnsi="Calibri" w:cs="Calibri"/>
                  <w:color w:val="000000"/>
                  <w:sz w:val="16"/>
                  <w:szCs w:val="16"/>
                  <w:rPrChange w:id="8574" w:author="Στάθης Καπ" w:date="2023-03-03T03:18:00Z">
                    <w:rPr>
                      <w:rFonts w:ascii="Calibri" w:hAnsi="Calibri" w:cs="Calibri"/>
                      <w:color w:val="000000"/>
                    </w:rPr>
                  </w:rPrChange>
                </w:rPr>
                <w:t>355</w:t>
              </w:r>
            </w:ins>
          </w:p>
        </w:tc>
        <w:tc>
          <w:tcPr>
            <w:tcW w:w="541" w:type="dxa"/>
            <w:vAlign w:val="bottom"/>
            <w:tcPrChange w:id="8575" w:author="Στάθης Καπ" w:date="2023-03-03T06:24:00Z">
              <w:tcPr>
                <w:tcW w:w="541" w:type="dxa"/>
                <w:vAlign w:val="bottom"/>
              </w:tcPr>
            </w:tcPrChange>
          </w:tcPr>
          <w:p w14:paraId="51301B04" w14:textId="7957BAA0" w:rsidR="00577FCD" w:rsidRPr="00AC6F02" w:rsidRDefault="00577FCD" w:rsidP="00577FCD">
            <w:pPr>
              <w:jc w:val="center"/>
              <w:rPr>
                <w:ins w:id="8576" w:author="Στάθης Καπ" w:date="2023-02-26T21:00:00Z"/>
                <w:rFonts w:cstheme="minorHAnsi"/>
                <w:sz w:val="16"/>
                <w:szCs w:val="16"/>
                <w:rPrChange w:id="8577" w:author="Στάθης Καπ" w:date="2023-03-03T03:18:00Z">
                  <w:rPr>
                    <w:ins w:id="8578" w:author="Στάθης Καπ" w:date="2023-02-26T21:00:00Z"/>
                  </w:rPr>
                </w:rPrChange>
              </w:rPr>
              <w:pPrChange w:id="8579" w:author="Στάθης Καπ" w:date="2023-02-26T21:00:00Z">
                <w:pPr/>
              </w:pPrChange>
            </w:pPr>
            <w:ins w:id="8580" w:author="Στάθης Καπ" w:date="2023-03-03T00:40:00Z">
              <w:r w:rsidRPr="00AC6F02">
                <w:rPr>
                  <w:rFonts w:ascii="Calibri" w:hAnsi="Calibri" w:cs="Calibri"/>
                  <w:color w:val="000000"/>
                  <w:sz w:val="16"/>
                  <w:szCs w:val="16"/>
                  <w:rPrChange w:id="8581" w:author="Στάθης Καπ" w:date="2023-03-03T03:18:00Z">
                    <w:rPr>
                      <w:rFonts w:ascii="Calibri" w:hAnsi="Calibri" w:cs="Calibri"/>
                      <w:color w:val="000000"/>
                    </w:rPr>
                  </w:rPrChange>
                </w:rPr>
                <w:t>0.282</w:t>
              </w:r>
            </w:ins>
          </w:p>
        </w:tc>
        <w:tc>
          <w:tcPr>
            <w:tcW w:w="589" w:type="dxa"/>
            <w:vAlign w:val="center"/>
            <w:tcPrChange w:id="8582" w:author="Στάθης Καπ" w:date="2023-03-03T06:24:00Z">
              <w:tcPr>
                <w:tcW w:w="589" w:type="dxa"/>
                <w:vAlign w:val="center"/>
              </w:tcPr>
            </w:tcPrChange>
          </w:tcPr>
          <w:p w14:paraId="5FF0DE34" w14:textId="0367EEAC" w:rsidR="00577FCD" w:rsidRPr="00AC6F02" w:rsidRDefault="00577FCD" w:rsidP="00577FCD">
            <w:pPr>
              <w:jc w:val="center"/>
              <w:rPr>
                <w:ins w:id="8583" w:author="Στάθης Καπ" w:date="2023-02-26T21:00:00Z"/>
                <w:rFonts w:cstheme="minorHAnsi"/>
                <w:sz w:val="16"/>
                <w:szCs w:val="16"/>
                <w:rPrChange w:id="8584" w:author="Στάθης Καπ" w:date="2023-03-03T03:18:00Z">
                  <w:rPr>
                    <w:ins w:id="8585" w:author="Στάθης Καπ" w:date="2023-02-26T21:00:00Z"/>
                  </w:rPr>
                </w:rPrChange>
              </w:rPr>
              <w:pPrChange w:id="8586" w:author="Στάθης Καπ" w:date="2023-02-26T21:00:00Z">
                <w:pPr/>
              </w:pPrChange>
            </w:pPr>
            <w:ins w:id="8587" w:author="Στάθης Καπ" w:date="2023-03-03T04:45:00Z">
              <w:r>
                <w:rPr>
                  <w:rFonts w:ascii="Calibri" w:hAnsi="Calibri" w:cstheme="minorHAnsi"/>
                  <w:color w:val="000000"/>
                  <w:sz w:val="16"/>
                  <w:szCs w:val="16"/>
                </w:rPr>
                <w:t>20.58</w:t>
              </w:r>
            </w:ins>
          </w:p>
        </w:tc>
      </w:tr>
      <w:tr w:rsidR="00F03C40" w14:paraId="38AE29CD" w14:textId="36894902" w:rsidTr="00F03C40">
        <w:trPr>
          <w:ins w:id="8588" w:author="Στάθης Καπ" w:date="2023-02-26T20:57:00Z"/>
        </w:trPr>
        <w:tc>
          <w:tcPr>
            <w:tcW w:w="515" w:type="dxa"/>
            <w:tcBorders>
              <w:top w:val="nil"/>
              <w:bottom w:val="nil"/>
              <w:right w:val="single" w:sz="4" w:space="0" w:color="auto"/>
            </w:tcBorders>
            <w:shd w:val="clear" w:color="auto" w:fill="E7E6E6" w:themeFill="background2"/>
            <w:vAlign w:val="center"/>
            <w:tcPrChange w:id="8589" w:author="Στάθης Καπ" w:date="2023-03-03T06:24:00Z">
              <w:tcPr>
                <w:tcW w:w="515" w:type="dxa"/>
                <w:shd w:val="clear" w:color="auto" w:fill="E7E6E6" w:themeFill="background2"/>
                <w:vAlign w:val="center"/>
              </w:tcPr>
            </w:tcPrChange>
          </w:tcPr>
          <w:p w14:paraId="3DC39CAC" w14:textId="07F53461" w:rsidR="00577FCD" w:rsidRPr="00AC6F02" w:rsidRDefault="00577FCD" w:rsidP="00577FCD">
            <w:pPr>
              <w:jc w:val="center"/>
              <w:rPr>
                <w:ins w:id="8590" w:author="Στάθης Καπ" w:date="2023-02-26T20:57:00Z"/>
                <w:sz w:val="16"/>
                <w:szCs w:val="16"/>
                <w:rPrChange w:id="8591" w:author="Στάθης Καπ" w:date="2023-03-03T03:18:00Z">
                  <w:rPr>
                    <w:ins w:id="8592" w:author="Στάθης Καπ" w:date="2023-02-26T20:57:00Z"/>
                    <w:sz w:val="18"/>
                    <w:szCs w:val="18"/>
                  </w:rPr>
                </w:rPrChange>
              </w:rPr>
              <w:pPrChange w:id="8593" w:author="Στάθης Καπ" w:date="2023-02-26T21:00:00Z">
                <w:pPr/>
              </w:pPrChange>
            </w:pPr>
            <w:ins w:id="8594" w:author="Στάθης Καπ" w:date="2023-02-27T03:02:00Z">
              <w:r w:rsidRPr="00AC6F02">
                <w:rPr>
                  <w:sz w:val="16"/>
                  <w:szCs w:val="16"/>
                  <w:rPrChange w:id="8595" w:author="Στάθης Καπ" w:date="2023-03-03T03:18:00Z">
                    <w:rPr>
                      <w:sz w:val="18"/>
                      <w:szCs w:val="18"/>
                    </w:rPr>
                  </w:rPrChange>
                </w:rPr>
                <w:t>p</w:t>
              </w:r>
            </w:ins>
            <w:ins w:id="8596" w:author="Στάθης Καπ" w:date="2023-02-26T20:57:00Z">
              <w:r w:rsidRPr="00AC6F02">
                <w:rPr>
                  <w:sz w:val="16"/>
                  <w:szCs w:val="16"/>
                  <w:rPrChange w:id="8597" w:author="Στάθης Καπ" w:date="2023-03-03T03:18:00Z">
                    <w:rPr>
                      <w:sz w:val="18"/>
                      <w:szCs w:val="18"/>
                    </w:rPr>
                  </w:rPrChange>
                </w:rPr>
                <w:t>r09</w:t>
              </w:r>
            </w:ins>
          </w:p>
        </w:tc>
        <w:tc>
          <w:tcPr>
            <w:tcW w:w="560" w:type="dxa"/>
            <w:tcBorders>
              <w:left w:val="single" w:sz="4" w:space="0" w:color="auto"/>
            </w:tcBorders>
            <w:tcPrChange w:id="8598" w:author="Στάθης Καπ" w:date="2023-03-03T06:24:00Z">
              <w:tcPr>
                <w:tcW w:w="560" w:type="dxa"/>
              </w:tcPr>
            </w:tcPrChange>
          </w:tcPr>
          <w:p w14:paraId="145E5624" w14:textId="586D1365" w:rsidR="00577FCD" w:rsidRPr="00AC6F02" w:rsidRDefault="00577FCD" w:rsidP="00577FCD">
            <w:pPr>
              <w:jc w:val="center"/>
              <w:rPr>
                <w:ins w:id="8599" w:author="Στάθης Καπ" w:date="2023-02-26T20:57:00Z"/>
                <w:rFonts w:cstheme="minorHAnsi"/>
                <w:sz w:val="16"/>
                <w:szCs w:val="16"/>
                <w:rPrChange w:id="8600" w:author="Στάθης Καπ" w:date="2023-03-03T03:18:00Z">
                  <w:rPr>
                    <w:ins w:id="8601" w:author="Στάθης Καπ" w:date="2023-02-26T20:57:00Z"/>
                  </w:rPr>
                </w:rPrChange>
              </w:rPr>
              <w:pPrChange w:id="8602" w:author="Στάθης Καπ" w:date="2023-02-26T21:00:00Z">
                <w:pPr/>
              </w:pPrChange>
            </w:pPr>
            <w:ins w:id="8603" w:author="Στάθης Καπ" w:date="2023-02-26T21:04:00Z">
              <w:r w:rsidRPr="00AC6F02">
                <w:rPr>
                  <w:rFonts w:cstheme="minorHAnsi"/>
                  <w:sz w:val="16"/>
                  <w:szCs w:val="16"/>
                  <w:rPrChange w:id="8604" w:author="Στάθης Καπ" w:date="2023-03-03T03:18:00Z">
                    <w:rPr>
                      <w:rFonts w:cstheme="minorHAnsi"/>
                      <w:sz w:val="20"/>
                      <w:szCs w:val="20"/>
                    </w:rPr>
                  </w:rPrChange>
                </w:rPr>
                <w:t>493</w:t>
              </w:r>
            </w:ins>
          </w:p>
        </w:tc>
        <w:tc>
          <w:tcPr>
            <w:tcW w:w="855" w:type="dxa"/>
            <w:tcPrChange w:id="8605" w:author="Στάθης Καπ" w:date="2023-03-03T06:24:00Z">
              <w:tcPr>
                <w:tcW w:w="855" w:type="dxa"/>
              </w:tcPr>
            </w:tcPrChange>
          </w:tcPr>
          <w:p w14:paraId="021B6CE3" w14:textId="550C3DD6" w:rsidR="00577FCD" w:rsidRPr="00AC6F02" w:rsidRDefault="00577FCD" w:rsidP="00577FCD">
            <w:pPr>
              <w:jc w:val="center"/>
              <w:rPr>
                <w:ins w:id="8606" w:author="Στάθης Καπ" w:date="2023-02-26T20:57:00Z"/>
                <w:rFonts w:cstheme="minorHAnsi"/>
                <w:sz w:val="16"/>
                <w:szCs w:val="16"/>
                <w:rPrChange w:id="8607" w:author="Στάθης Καπ" w:date="2023-03-03T03:18:00Z">
                  <w:rPr>
                    <w:ins w:id="8608" w:author="Στάθης Καπ" w:date="2023-02-26T20:57:00Z"/>
                  </w:rPr>
                </w:rPrChange>
              </w:rPr>
              <w:pPrChange w:id="8609" w:author="Στάθης Καπ" w:date="2023-02-26T21:00:00Z">
                <w:pPr/>
              </w:pPrChange>
            </w:pPr>
            <w:ins w:id="8610" w:author="Στάθης Καπ" w:date="2023-02-26T21:07:00Z">
              <w:r w:rsidRPr="00AC6F02">
                <w:rPr>
                  <w:rFonts w:cstheme="minorHAnsi"/>
                  <w:sz w:val="16"/>
                  <w:szCs w:val="16"/>
                  <w:rPrChange w:id="8611" w:author="Στάθης Καπ" w:date="2023-03-03T03:18:00Z">
                    <w:rPr>
                      <w:rFonts w:cstheme="minorHAnsi"/>
                      <w:sz w:val="20"/>
                      <w:szCs w:val="20"/>
                    </w:rPr>
                  </w:rPrChange>
                </w:rPr>
                <w:t>461</w:t>
              </w:r>
            </w:ins>
          </w:p>
        </w:tc>
        <w:tc>
          <w:tcPr>
            <w:tcW w:w="544" w:type="dxa"/>
            <w:vAlign w:val="bottom"/>
            <w:tcPrChange w:id="8612" w:author="Στάθης Καπ" w:date="2023-03-03T06:24:00Z">
              <w:tcPr>
                <w:tcW w:w="544" w:type="dxa"/>
                <w:vAlign w:val="bottom"/>
              </w:tcPr>
            </w:tcPrChange>
          </w:tcPr>
          <w:p w14:paraId="712CF0B7" w14:textId="2EDFD4E5" w:rsidR="00577FCD" w:rsidRPr="00AC6F02" w:rsidRDefault="00577FCD" w:rsidP="00577FCD">
            <w:pPr>
              <w:jc w:val="center"/>
              <w:rPr>
                <w:ins w:id="8613" w:author="Στάθης Καπ" w:date="2023-02-26T20:57:00Z"/>
                <w:rFonts w:cstheme="minorHAnsi"/>
                <w:sz w:val="16"/>
                <w:szCs w:val="16"/>
                <w:rPrChange w:id="8614" w:author="Στάθης Καπ" w:date="2023-03-03T03:18:00Z">
                  <w:rPr>
                    <w:ins w:id="8615" w:author="Στάθης Καπ" w:date="2023-02-26T20:57:00Z"/>
                  </w:rPr>
                </w:rPrChange>
              </w:rPr>
              <w:pPrChange w:id="8616" w:author="Στάθης Καπ" w:date="2023-02-26T21:00:00Z">
                <w:pPr/>
              </w:pPrChange>
            </w:pPr>
            <w:ins w:id="8617" w:author="Στάθης Καπ" w:date="2023-03-03T00:39:00Z">
              <w:r w:rsidRPr="00AC6F02">
                <w:rPr>
                  <w:rFonts w:ascii="Calibri" w:hAnsi="Calibri" w:cs="Calibri"/>
                  <w:color w:val="000000"/>
                  <w:sz w:val="16"/>
                  <w:szCs w:val="16"/>
                  <w:rPrChange w:id="8618" w:author="Στάθης Καπ" w:date="2023-03-03T03:18:00Z">
                    <w:rPr>
                      <w:rFonts w:ascii="Calibri" w:hAnsi="Calibri" w:cs="Calibri"/>
                      <w:color w:val="000000"/>
                    </w:rPr>
                  </w:rPrChange>
                </w:rPr>
                <w:t>424</w:t>
              </w:r>
            </w:ins>
          </w:p>
        </w:tc>
        <w:tc>
          <w:tcPr>
            <w:tcW w:w="621" w:type="dxa"/>
            <w:vAlign w:val="bottom"/>
            <w:tcPrChange w:id="8619" w:author="Στάθης Καπ" w:date="2023-03-03T06:24:00Z">
              <w:tcPr>
                <w:tcW w:w="621" w:type="dxa"/>
                <w:vAlign w:val="bottom"/>
              </w:tcPr>
            </w:tcPrChange>
          </w:tcPr>
          <w:p w14:paraId="641B9BC9" w14:textId="5BF7207E" w:rsidR="00577FCD" w:rsidRPr="00AC6F02" w:rsidRDefault="00577FCD" w:rsidP="00577FCD">
            <w:pPr>
              <w:jc w:val="center"/>
              <w:rPr>
                <w:ins w:id="8620" w:author="Στάθης Καπ" w:date="2023-02-26T20:57:00Z"/>
                <w:rFonts w:cstheme="minorHAnsi"/>
                <w:sz w:val="16"/>
                <w:szCs w:val="16"/>
                <w:rPrChange w:id="8621" w:author="Στάθης Καπ" w:date="2023-03-03T03:18:00Z">
                  <w:rPr>
                    <w:ins w:id="8622" w:author="Στάθης Καπ" w:date="2023-02-26T20:57:00Z"/>
                  </w:rPr>
                </w:rPrChange>
              </w:rPr>
              <w:pPrChange w:id="8623" w:author="Στάθης Καπ" w:date="2023-02-26T21:00:00Z">
                <w:pPr/>
              </w:pPrChange>
            </w:pPr>
            <w:ins w:id="8624" w:author="Στάθης Καπ" w:date="2023-03-03T00:39:00Z">
              <w:r w:rsidRPr="00AC6F02">
                <w:rPr>
                  <w:rFonts w:ascii="Calibri" w:hAnsi="Calibri" w:cs="Calibri"/>
                  <w:color w:val="000000"/>
                  <w:sz w:val="16"/>
                  <w:szCs w:val="16"/>
                  <w:rPrChange w:id="8625" w:author="Στάθης Καπ" w:date="2023-03-03T03:18:00Z">
                    <w:rPr>
                      <w:rFonts w:ascii="Calibri" w:hAnsi="Calibri" w:cs="Calibri"/>
                      <w:color w:val="000000"/>
                    </w:rPr>
                  </w:rPrChange>
                </w:rPr>
                <w:t>0.822</w:t>
              </w:r>
            </w:ins>
          </w:p>
        </w:tc>
        <w:tc>
          <w:tcPr>
            <w:tcW w:w="669" w:type="dxa"/>
            <w:vAlign w:val="center"/>
            <w:tcPrChange w:id="8626" w:author="Στάθης Καπ" w:date="2023-03-03T06:24:00Z">
              <w:tcPr>
                <w:tcW w:w="669" w:type="dxa"/>
                <w:vAlign w:val="center"/>
              </w:tcPr>
            </w:tcPrChange>
          </w:tcPr>
          <w:p w14:paraId="12344FCE" w14:textId="4993AA76" w:rsidR="00577FCD" w:rsidRPr="00AC6F02" w:rsidRDefault="00577FCD" w:rsidP="00577FCD">
            <w:pPr>
              <w:jc w:val="center"/>
              <w:rPr>
                <w:ins w:id="8627" w:author="Στάθης Καπ" w:date="2023-02-26T20:57:00Z"/>
                <w:rFonts w:cstheme="minorHAnsi"/>
                <w:sz w:val="16"/>
                <w:szCs w:val="16"/>
                <w:rPrChange w:id="8628" w:author="Στάθης Καπ" w:date="2023-03-03T03:18:00Z">
                  <w:rPr>
                    <w:ins w:id="8629" w:author="Στάθης Καπ" w:date="2023-02-26T20:57:00Z"/>
                  </w:rPr>
                </w:rPrChange>
              </w:rPr>
              <w:pPrChange w:id="8630" w:author="Στάθης Καπ" w:date="2023-02-26T21:00:00Z">
                <w:pPr/>
              </w:pPrChange>
            </w:pPr>
            <w:ins w:id="8631" w:author="Στάθης Καπ" w:date="2023-03-03T05:59:00Z">
              <w:r>
                <w:rPr>
                  <w:rFonts w:ascii="Calibri" w:hAnsi="Calibri" w:cs="Calibri"/>
                  <w:color w:val="000000"/>
                  <w:sz w:val="16"/>
                  <w:szCs w:val="16"/>
                </w:rPr>
                <w:t>14</w:t>
              </w:r>
            </w:ins>
          </w:p>
        </w:tc>
        <w:tc>
          <w:tcPr>
            <w:tcW w:w="543" w:type="dxa"/>
            <w:vAlign w:val="bottom"/>
            <w:tcPrChange w:id="8632" w:author="Στάθης Καπ" w:date="2023-03-03T06:24:00Z">
              <w:tcPr>
                <w:tcW w:w="543" w:type="dxa"/>
                <w:vAlign w:val="bottom"/>
              </w:tcPr>
            </w:tcPrChange>
          </w:tcPr>
          <w:p w14:paraId="7BE646E2" w14:textId="6C8F283B" w:rsidR="00577FCD" w:rsidRPr="00AC6F02" w:rsidRDefault="00577FCD" w:rsidP="00577FCD">
            <w:pPr>
              <w:jc w:val="center"/>
              <w:rPr>
                <w:ins w:id="8633" w:author="Στάθης Καπ" w:date="2023-02-26T20:57:00Z"/>
                <w:rFonts w:cstheme="minorHAnsi"/>
                <w:sz w:val="16"/>
                <w:szCs w:val="16"/>
                <w:rPrChange w:id="8634" w:author="Στάθης Καπ" w:date="2023-03-03T03:18:00Z">
                  <w:rPr>
                    <w:ins w:id="8635" w:author="Στάθης Καπ" w:date="2023-02-26T20:57:00Z"/>
                  </w:rPr>
                </w:rPrChange>
              </w:rPr>
              <w:pPrChange w:id="8636" w:author="Στάθης Καπ" w:date="2023-02-26T21:00:00Z">
                <w:pPr/>
              </w:pPrChange>
            </w:pPr>
            <w:ins w:id="8637" w:author="Στάθης Καπ" w:date="2023-03-03T00:39:00Z">
              <w:r w:rsidRPr="00AC6F02">
                <w:rPr>
                  <w:rFonts w:ascii="Calibri" w:hAnsi="Calibri" w:cs="Calibri"/>
                  <w:color w:val="000000"/>
                  <w:sz w:val="16"/>
                  <w:szCs w:val="16"/>
                  <w:rPrChange w:id="8638" w:author="Στάθης Καπ" w:date="2023-03-03T03:18:00Z">
                    <w:rPr>
                      <w:rFonts w:ascii="Calibri" w:hAnsi="Calibri" w:cs="Calibri"/>
                      <w:color w:val="000000"/>
                    </w:rPr>
                  </w:rPrChange>
                </w:rPr>
                <w:t>416</w:t>
              </w:r>
            </w:ins>
          </w:p>
        </w:tc>
        <w:tc>
          <w:tcPr>
            <w:tcW w:w="621" w:type="dxa"/>
            <w:vAlign w:val="bottom"/>
            <w:tcPrChange w:id="8639" w:author="Στάθης Καπ" w:date="2023-03-03T06:24:00Z">
              <w:tcPr>
                <w:tcW w:w="621" w:type="dxa"/>
                <w:vAlign w:val="bottom"/>
              </w:tcPr>
            </w:tcPrChange>
          </w:tcPr>
          <w:p w14:paraId="4C3A3D05" w14:textId="4B074962" w:rsidR="00577FCD" w:rsidRPr="00AC6F02" w:rsidRDefault="00577FCD" w:rsidP="00577FCD">
            <w:pPr>
              <w:jc w:val="center"/>
              <w:rPr>
                <w:ins w:id="8640" w:author="Στάθης Καπ" w:date="2023-02-26T20:57:00Z"/>
                <w:rFonts w:cstheme="minorHAnsi"/>
                <w:sz w:val="16"/>
                <w:szCs w:val="16"/>
                <w:rPrChange w:id="8641" w:author="Στάθης Καπ" w:date="2023-03-03T03:18:00Z">
                  <w:rPr>
                    <w:ins w:id="8642" w:author="Στάθης Καπ" w:date="2023-02-26T20:57:00Z"/>
                  </w:rPr>
                </w:rPrChange>
              </w:rPr>
              <w:pPrChange w:id="8643" w:author="Στάθης Καπ" w:date="2023-02-26T21:00:00Z">
                <w:pPr/>
              </w:pPrChange>
            </w:pPr>
            <w:ins w:id="8644" w:author="Στάθης Καπ" w:date="2023-03-03T00:39:00Z">
              <w:r w:rsidRPr="00AC6F02">
                <w:rPr>
                  <w:rFonts w:ascii="Calibri" w:hAnsi="Calibri" w:cs="Calibri"/>
                  <w:color w:val="000000"/>
                  <w:sz w:val="16"/>
                  <w:szCs w:val="16"/>
                  <w:rPrChange w:id="8645" w:author="Στάθης Καπ" w:date="2023-03-03T03:18:00Z">
                    <w:rPr>
                      <w:rFonts w:ascii="Calibri" w:hAnsi="Calibri" w:cs="Calibri"/>
                      <w:color w:val="000000"/>
                    </w:rPr>
                  </w:rPrChange>
                </w:rPr>
                <w:t>0.699</w:t>
              </w:r>
            </w:ins>
          </w:p>
        </w:tc>
        <w:tc>
          <w:tcPr>
            <w:tcW w:w="669" w:type="dxa"/>
            <w:vAlign w:val="center"/>
            <w:tcPrChange w:id="8646" w:author="Στάθης Καπ" w:date="2023-03-03T06:24:00Z">
              <w:tcPr>
                <w:tcW w:w="669" w:type="dxa"/>
                <w:vAlign w:val="center"/>
              </w:tcPr>
            </w:tcPrChange>
          </w:tcPr>
          <w:p w14:paraId="7143B876" w14:textId="563B3AE3" w:rsidR="00577FCD" w:rsidRPr="00AC6F02" w:rsidRDefault="00577FCD" w:rsidP="00577FCD">
            <w:pPr>
              <w:jc w:val="center"/>
              <w:rPr>
                <w:ins w:id="8647" w:author="Στάθης Καπ" w:date="2023-02-26T20:57:00Z"/>
                <w:rFonts w:cstheme="minorHAnsi"/>
                <w:sz w:val="16"/>
                <w:szCs w:val="16"/>
                <w:rPrChange w:id="8648" w:author="Στάθης Καπ" w:date="2023-03-03T03:18:00Z">
                  <w:rPr>
                    <w:ins w:id="8649" w:author="Στάθης Καπ" w:date="2023-02-26T20:57:00Z"/>
                  </w:rPr>
                </w:rPrChange>
              </w:rPr>
              <w:pPrChange w:id="8650" w:author="Στάθης Καπ" w:date="2023-02-26T21:00:00Z">
                <w:pPr/>
              </w:pPrChange>
            </w:pPr>
            <w:ins w:id="8651" w:author="Στάθης Καπ" w:date="2023-03-03T04:44:00Z">
              <w:r>
                <w:rPr>
                  <w:rFonts w:ascii="Calibri" w:hAnsi="Calibri" w:cstheme="minorHAnsi"/>
                  <w:color w:val="000000"/>
                  <w:sz w:val="16"/>
                  <w:szCs w:val="16"/>
                </w:rPr>
                <w:t>1.89</w:t>
              </w:r>
            </w:ins>
          </w:p>
        </w:tc>
        <w:tc>
          <w:tcPr>
            <w:tcW w:w="508" w:type="dxa"/>
            <w:vAlign w:val="bottom"/>
            <w:tcPrChange w:id="8652" w:author="Στάθης Καπ" w:date="2023-03-03T06:24:00Z">
              <w:tcPr>
                <w:tcW w:w="508" w:type="dxa"/>
                <w:vAlign w:val="bottom"/>
              </w:tcPr>
            </w:tcPrChange>
          </w:tcPr>
          <w:p w14:paraId="4E088A4A" w14:textId="202A5D49" w:rsidR="00577FCD" w:rsidRPr="00AC6F02" w:rsidRDefault="00577FCD" w:rsidP="00577FCD">
            <w:pPr>
              <w:jc w:val="center"/>
              <w:rPr>
                <w:ins w:id="8653" w:author="Στάθης Καπ" w:date="2023-02-26T20:57:00Z"/>
                <w:rFonts w:cstheme="minorHAnsi"/>
                <w:sz w:val="16"/>
                <w:szCs w:val="16"/>
                <w:rPrChange w:id="8654" w:author="Στάθης Καπ" w:date="2023-03-03T03:18:00Z">
                  <w:rPr>
                    <w:ins w:id="8655" w:author="Στάθης Καπ" w:date="2023-02-26T20:57:00Z"/>
                  </w:rPr>
                </w:rPrChange>
              </w:rPr>
              <w:pPrChange w:id="8656" w:author="Στάθης Καπ" w:date="2023-02-26T21:00:00Z">
                <w:pPr/>
              </w:pPrChange>
            </w:pPr>
            <w:ins w:id="8657" w:author="Στάθης Καπ" w:date="2023-03-03T00:39:00Z">
              <w:r w:rsidRPr="00AC6F02">
                <w:rPr>
                  <w:rFonts w:ascii="Calibri" w:hAnsi="Calibri" w:cs="Calibri"/>
                  <w:color w:val="000000"/>
                  <w:sz w:val="16"/>
                  <w:szCs w:val="16"/>
                  <w:rPrChange w:id="8658" w:author="Στάθης Καπ" w:date="2023-03-03T03:18:00Z">
                    <w:rPr>
                      <w:rFonts w:ascii="Calibri" w:hAnsi="Calibri" w:cs="Calibri"/>
                      <w:color w:val="000000"/>
                    </w:rPr>
                  </w:rPrChange>
                </w:rPr>
                <w:t>333</w:t>
              </w:r>
            </w:ins>
          </w:p>
        </w:tc>
        <w:tc>
          <w:tcPr>
            <w:tcW w:w="541" w:type="dxa"/>
            <w:vAlign w:val="bottom"/>
            <w:tcPrChange w:id="8659" w:author="Στάθης Καπ" w:date="2023-03-03T06:24:00Z">
              <w:tcPr>
                <w:tcW w:w="541" w:type="dxa"/>
                <w:vAlign w:val="bottom"/>
              </w:tcPr>
            </w:tcPrChange>
          </w:tcPr>
          <w:p w14:paraId="2BF2C48F" w14:textId="14498CEB" w:rsidR="00577FCD" w:rsidRPr="00AC6F02" w:rsidRDefault="00577FCD" w:rsidP="00577FCD">
            <w:pPr>
              <w:jc w:val="center"/>
              <w:rPr>
                <w:ins w:id="8660" w:author="Στάθης Καπ" w:date="2023-02-26T20:58:00Z"/>
                <w:rFonts w:cstheme="minorHAnsi"/>
                <w:sz w:val="16"/>
                <w:szCs w:val="16"/>
                <w:rPrChange w:id="8661" w:author="Στάθης Καπ" w:date="2023-03-03T03:18:00Z">
                  <w:rPr>
                    <w:ins w:id="8662" w:author="Στάθης Καπ" w:date="2023-02-26T20:58:00Z"/>
                  </w:rPr>
                </w:rPrChange>
              </w:rPr>
              <w:pPrChange w:id="8663" w:author="Στάθης Καπ" w:date="2023-02-26T21:00:00Z">
                <w:pPr/>
              </w:pPrChange>
            </w:pPr>
            <w:ins w:id="8664" w:author="Στάθης Καπ" w:date="2023-03-03T00:39:00Z">
              <w:r w:rsidRPr="00AC6F02">
                <w:rPr>
                  <w:rFonts w:ascii="Calibri" w:hAnsi="Calibri" w:cs="Calibri"/>
                  <w:color w:val="000000"/>
                  <w:sz w:val="16"/>
                  <w:szCs w:val="16"/>
                  <w:rPrChange w:id="8665" w:author="Στάθης Καπ" w:date="2023-03-03T03:18:00Z">
                    <w:rPr>
                      <w:rFonts w:ascii="Calibri" w:hAnsi="Calibri" w:cs="Calibri"/>
                      <w:color w:val="000000"/>
                    </w:rPr>
                  </w:rPrChange>
                </w:rPr>
                <w:t>0.585</w:t>
              </w:r>
            </w:ins>
          </w:p>
        </w:tc>
        <w:tc>
          <w:tcPr>
            <w:tcW w:w="589" w:type="dxa"/>
            <w:vAlign w:val="center"/>
            <w:tcPrChange w:id="8666" w:author="Στάθης Καπ" w:date="2023-03-03T06:24:00Z">
              <w:tcPr>
                <w:tcW w:w="589" w:type="dxa"/>
                <w:vAlign w:val="center"/>
              </w:tcPr>
            </w:tcPrChange>
          </w:tcPr>
          <w:p w14:paraId="38E40377" w14:textId="3A509551" w:rsidR="00577FCD" w:rsidRPr="00AC6F02" w:rsidRDefault="00577FCD" w:rsidP="00577FCD">
            <w:pPr>
              <w:jc w:val="center"/>
              <w:rPr>
                <w:ins w:id="8667" w:author="Στάθης Καπ" w:date="2023-02-26T20:58:00Z"/>
                <w:rFonts w:cstheme="minorHAnsi"/>
                <w:sz w:val="16"/>
                <w:szCs w:val="16"/>
                <w:rPrChange w:id="8668" w:author="Στάθης Καπ" w:date="2023-03-03T03:18:00Z">
                  <w:rPr>
                    <w:ins w:id="8669" w:author="Στάθης Καπ" w:date="2023-02-26T20:58:00Z"/>
                  </w:rPr>
                </w:rPrChange>
              </w:rPr>
              <w:pPrChange w:id="8670" w:author="Στάθης Καπ" w:date="2023-02-26T21:00:00Z">
                <w:pPr/>
              </w:pPrChange>
            </w:pPr>
            <w:ins w:id="8671" w:author="Στάθης Καπ" w:date="2023-03-03T04:44:00Z">
              <w:r>
                <w:rPr>
                  <w:rFonts w:ascii="Calibri" w:hAnsi="Calibri" w:cstheme="minorHAnsi"/>
                  <w:color w:val="000000"/>
                  <w:sz w:val="16"/>
                  <w:szCs w:val="16"/>
                </w:rPr>
                <w:t>21.46</w:t>
              </w:r>
            </w:ins>
          </w:p>
        </w:tc>
        <w:tc>
          <w:tcPr>
            <w:tcW w:w="463" w:type="dxa"/>
            <w:vAlign w:val="bottom"/>
            <w:tcPrChange w:id="8672" w:author="Στάθης Καπ" w:date="2023-03-03T06:24:00Z">
              <w:tcPr>
                <w:tcW w:w="463" w:type="dxa"/>
                <w:vAlign w:val="bottom"/>
              </w:tcPr>
            </w:tcPrChange>
          </w:tcPr>
          <w:p w14:paraId="525F9784" w14:textId="359F8B81" w:rsidR="00577FCD" w:rsidRPr="00AC6F02" w:rsidRDefault="00577FCD" w:rsidP="00577FCD">
            <w:pPr>
              <w:jc w:val="center"/>
              <w:rPr>
                <w:ins w:id="8673" w:author="Στάθης Καπ" w:date="2023-02-26T20:58:00Z"/>
                <w:rFonts w:cstheme="minorHAnsi"/>
                <w:sz w:val="16"/>
                <w:szCs w:val="16"/>
                <w:rPrChange w:id="8674" w:author="Στάθης Καπ" w:date="2023-03-03T03:18:00Z">
                  <w:rPr>
                    <w:ins w:id="8675" w:author="Στάθης Καπ" w:date="2023-02-26T20:58:00Z"/>
                  </w:rPr>
                </w:rPrChange>
              </w:rPr>
              <w:pPrChange w:id="8676" w:author="Στάθης Καπ" w:date="2023-02-26T21:00:00Z">
                <w:pPr/>
              </w:pPrChange>
            </w:pPr>
            <w:ins w:id="8677" w:author="Στάθης Καπ" w:date="2023-03-03T00:40:00Z">
              <w:r w:rsidRPr="00AC6F02">
                <w:rPr>
                  <w:rFonts w:ascii="Calibri" w:hAnsi="Calibri" w:cs="Calibri"/>
                  <w:color w:val="000000"/>
                  <w:sz w:val="16"/>
                  <w:szCs w:val="16"/>
                  <w:rPrChange w:id="8678" w:author="Στάθης Καπ" w:date="2023-03-03T03:18:00Z">
                    <w:rPr>
                      <w:rFonts w:ascii="Calibri" w:hAnsi="Calibri" w:cs="Calibri"/>
                      <w:color w:val="000000"/>
                    </w:rPr>
                  </w:rPrChange>
                </w:rPr>
                <w:t>322</w:t>
              </w:r>
            </w:ins>
          </w:p>
        </w:tc>
        <w:tc>
          <w:tcPr>
            <w:tcW w:w="541" w:type="dxa"/>
            <w:vAlign w:val="bottom"/>
            <w:tcPrChange w:id="8679" w:author="Στάθης Καπ" w:date="2023-03-03T06:24:00Z">
              <w:tcPr>
                <w:tcW w:w="541" w:type="dxa"/>
                <w:vAlign w:val="bottom"/>
              </w:tcPr>
            </w:tcPrChange>
          </w:tcPr>
          <w:p w14:paraId="592521DC" w14:textId="44B7A59C" w:rsidR="00577FCD" w:rsidRPr="00AC6F02" w:rsidRDefault="00577FCD" w:rsidP="00577FCD">
            <w:pPr>
              <w:jc w:val="center"/>
              <w:rPr>
                <w:ins w:id="8680" w:author="Στάθης Καπ" w:date="2023-02-26T21:00:00Z"/>
                <w:rFonts w:cstheme="minorHAnsi"/>
                <w:sz w:val="16"/>
                <w:szCs w:val="16"/>
                <w:rPrChange w:id="8681" w:author="Στάθης Καπ" w:date="2023-03-03T03:18:00Z">
                  <w:rPr>
                    <w:ins w:id="8682" w:author="Στάθης Καπ" w:date="2023-02-26T21:00:00Z"/>
                  </w:rPr>
                </w:rPrChange>
              </w:rPr>
              <w:pPrChange w:id="8683" w:author="Στάθης Καπ" w:date="2023-02-26T21:00:00Z">
                <w:pPr/>
              </w:pPrChange>
            </w:pPr>
            <w:ins w:id="8684" w:author="Στάθης Καπ" w:date="2023-03-03T00:40:00Z">
              <w:r w:rsidRPr="00AC6F02">
                <w:rPr>
                  <w:rFonts w:ascii="Calibri" w:hAnsi="Calibri" w:cs="Calibri"/>
                  <w:color w:val="000000"/>
                  <w:sz w:val="16"/>
                  <w:szCs w:val="16"/>
                  <w:rPrChange w:id="8685" w:author="Στάθης Καπ" w:date="2023-03-03T03:18:00Z">
                    <w:rPr>
                      <w:rFonts w:ascii="Calibri" w:hAnsi="Calibri" w:cs="Calibri"/>
                      <w:color w:val="000000"/>
                    </w:rPr>
                  </w:rPrChange>
                </w:rPr>
                <w:t>0.427</w:t>
              </w:r>
            </w:ins>
          </w:p>
        </w:tc>
        <w:tc>
          <w:tcPr>
            <w:tcW w:w="589" w:type="dxa"/>
            <w:vAlign w:val="center"/>
            <w:tcPrChange w:id="8686" w:author="Στάθης Καπ" w:date="2023-03-03T06:24:00Z">
              <w:tcPr>
                <w:tcW w:w="589" w:type="dxa"/>
                <w:vAlign w:val="center"/>
              </w:tcPr>
            </w:tcPrChange>
          </w:tcPr>
          <w:p w14:paraId="4BC29C94" w14:textId="453C01DE" w:rsidR="00577FCD" w:rsidRPr="00AC6F02" w:rsidRDefault="00577FCD" w:rsidP="00577FCD">
            <w:pPr>
              <w:jc w:val="center"/>
              <w:rPr>
                <w:ins w:id="8687" w:author="Στάθης Καπ" w:date="2023-02-26T21:00:00Z"/>
                <w:rFonts w:cstheme="minorHAnsi"/>
                <w:sz w:val="16"/>
                <w:szCs w:val="16"/>
                <w:rPrChange w:id="8688" w:author="Στάθης Καπ" w:date="2023-03-03T03:18:00Z">
                  <w:rPr>
                    <w:ins w:id="8689" w:author="Στάθης Καπ" w:date="2023-02-26T21:00:00Z"/>
                  </w:rPr>
                </w:rPrChange>
              </w:rPr>
              <w:pPrChange w:id="8690" w:author="Στάθης Καπ" w:date="2023-02-26T21:00:00Z">
                <w:pPr/>
              </w:pPrChange>
            </w:pPr>
            <w:ins w:id="8691" w:author="Στάθης Καπ" w:date="2023-03-03T04:45:00Z">
              <w:r>
                <w:rPr>
                  <w:rFonts w:ascii="Calibri" w:hAnsi="Calibri" w:cstheme="minorHAnsi"/>
                  <w:color w:val="000000"/>
                  <w:sz w:val="16"/>
                  <w:szCs w:val="16"/>
                </w:rPr>
                <w:t>24.06</w:t>
              </w:r>
            </w:ins>
          </w:p>
        </w:tc>
      </w:tr>
      <w:tr w:rsidR="00F03C40" w14:paraId="64AAEF1B" w14:textId="03FDC537" w:rsidTr="00F03C40">
        <w:trPr>
          <w:ins w:id="8692" w:author="Στάθης Καπ" w:date="2023-02-26T20:57:00Z"/>
        </w:trPr>
        <w:tc>
          <w:tcPr>
            <w:tcW w:w="515" w:type="dxa"/>
            <w:tcBorders>
              <w:top w:val="nil"/>
              <w:bottom w:val="nil"/>
              <w:right w:val="single" w:sz="4" w:space="0" w:color="auto"/>
            </w:tcBorders>
            <w:shd w:val="clear" w:color="auto" w:fill="E7E6E6" w:themeFill="background2"/>
            <w:vAlign w:val="center"/>
            <w:tcPrChange w:id="8693" w:author="Στάθης Καπ" w:date="2023-03-03T06:24:00Z">
              <w:tcPr>
                <w:tcW w:w="515" w:type="dxa"/>
                <w:shd w:val="clear" w:color="auto" w:fill="E7E6E6" w:themeFill="background2"/>
                <w:vAlign w:val="center"/>
              </w:tcPr>
            </w:tcPrChange>
          </w:tcPr>
          <w:p w14:paraId="62BAAFED" w14:textId="36F1DB82" w:rsidR="00577FCD" w:rsidRPr="00AC6F02" w:rsidRDefault="00577FCD" w:rsidP="00577FCD">
            <w:pPr>
              <w:jc w:val="center"/>
              <w:rPr>
                <w:ins w:id="8694" w:author="Στάθης Καπ" w:date="2023-02-26T20:57:00Z"/>
                <w:sz w:val="16"/>
                <w:szCs w:val="16"/>
                <w:rPrChange w:id="8695" w:author="Στάθης Καπ" w:date="2023-03-03T03:18:00Z">
                  <w:rPr>
                    <w:ins w:id="8696" w:author="Στάθης Καπ" w:date="2023-02-26T20:57:00Z"/>
                    <w:sz w:val="18"/>
                    <w:szCs w:val="18"/>
                  </w:rPr>
                </w:rPrChange>
              </w:rPr>
              <w:pPrChange w:id="8697" w:author="Στάθης Καπ" w:date="2023-02-26T21:00:00Z">
                <w:pPr/>
              </w:pPrChange>
            </w:pPr>
            <w:ins w:id="8698" w:author="Στάθης Καπ" w:date="2023-02-27T03:02:00Z">
              <w:r w:rsidRPr="00AC6F02">
                <w:rPr>
                  <w:sz w:val="16"/>
                  <w:szCs w:val="16"/>
                  <w:rPrChange w:id="8699" w:author="Στάθης Καπ" w:date="2023-03-03T03:18:00Z">
                    <w:rPr>
                      <w:sz w:val="18"/>
                      <w:szCs w:val="18"/>
                    </w:rPr>
                  </w:rPrChange>
                </w:rPr>
                <w:t>p</w:t>
              </w:r>
            </w:ins>
            <w:ins w:id="8700" w:author="Στάθης Καπ" w:date="2023-02-26T20:57:00Z">
              <w:r w:rsidRPr="00AC6F02">
                <w:rPr>
                  <w:sz w:val="16"/>
                  <w:szCs w:val="16"/>
                  <w:rPrChange w:id="8701" w:author="Στάθης Καπ" w:date="2023-03-03T03:18:00Z">
                    <w:rPr>
                      <w:sz w:val="18"/>
                      <w:szCs w:val="18"/>
                    </w:rPr>
                  </w:rPrChange>
                </w:rPr>
                <w:t>r10</w:t>
              </w:r>
            </w:ins>
          </w:p>
        </w:tc>
        <w:tc>
          <w:tcPr>
            <w:tcW w:w="560" w:type="dxa"/>
            <w:tcBorders>
              <w:left w:val="single" w:sz="4" w:space="0" w:color="auto"/>
            </w:tcBorders>
            <w:tcPrChange w:id="8702" w:author="Στάθης Καπ" w:date="2023-03-03T06:24:00Z">
              <w:tcPr>
                <w:tcW w:w="560" w:type="dxa"/>
              </w:tcPr>
            </w:tcPrChange>
          </w:tcPr>
          <w:p w14:paraId="2EFBF954" w14:textId="6B8DF762" w:rsidR="00577FCD" w:rsidRPr="00AC6F02" w:rsidRDefault="00577FCD" w:rsidP="00577FCD">
            <w:pPr>
              <w:jc w:val="center"/>
              <w:rPr>
                <w:ins w:id="8703" w:author="Στάθης Καπ" w:date="2023-02-26T20:57:00Z"/>
                <w:rFonts w:cstheme="minorHAnsi"/>
                <w:sz w:val="16"/>
                <w:szCs w:val="16"/>
                <w:rPrChange w:id="8704" w:author="Στάθης Καπ" w:date="2023-03-03T03:18:00Z">
                  <w:rPr>
                    <w:ins w:id="8705" w:author="Στάθης Καπ" w:date="2023-02-26T20:57:00Z"/>
                  </w:rPr>
                </w:rPrChange>
              </w:rPr>
              <w:pPrChange w:id="8706" w:author="Στάθης Καπ" w:date="2023-02-26T21:00:00Z">
                <w:pPr/>
              </w:pPrChange>
            </w:pPr>
            <w:ins w:id="8707" w:author="Στάθης Καπ" w:date="2023-02-26T21:04:00Z">
              <w:r w:rsidRPr="00AC6F02">
                <w:rPr>
                  <w:rFonts w:cstheme="minorHAnsi"/>
                  <w:sz w:val="16"/>
                  <w:szCs w:val="16"/>
                  <w:rPrChange w:id="8708" w:author="Στάθης Καπ" w:date="2023-03-03T03:18:00Z">
                    <w:rPr>
                      <w:rFonts w:cstheme="minorHAnsi"/>
                      <w:sz w:val="20"/>
                      <w:szCs w:val="20"/>
                    </w:rPr>
                  </w:rPrChange>
                </w:rPr>
                <w:t>594</w:t>
              </w:r>
            </w:ins>
          </w:p>
        </w:tc>
        <w:tc>
          <w:tcPr>
            <w:tcW w:w="855" w:type="dxa"/>
            <w:tcPrChange w:id="8709" w:author="Στάθης Καπ" w:date="2023-03-03T06:24:00Z">
              <w:tcPr>
                <w:tcW w:w="855" w:type="dxa"/>
              </w:tcPr>
            </w:tcPrChange>
          </w:tcPr>
          <w:p w14:paraId="1398EA61" w14:textId="776310A7" w:rsidR="00577FCD" w:rsidRPr="00AC6F02" w:rsidRDefault="00577FCD" w:rsidP="00577FCD">
            <w:pPr>
              <w:jc w:val="center"/>
              <w:rPr>
                <w:ins w:id="8710" w:author="Στάθης Καπ" w:date="2023-02-26T20:57:00Z"/>
                <w:rFonts w:cstheme="minorHAnsi"/>
                <w:sz w:val="16"/>
                <w:szCs w:val="16"/>
                <w:rPrChange w:id="8711" w:author="Στάθης Καπ" w:date="2023-03-03T03:18:00Z">
                  <w:rPr>
                    <w:ins w:id="8712" w:author="Στάθης Καπ" w:date="2023-02-26T20:57:00Z"/>
                  </w:rPr>
                </w:rPrChange>
              </w:rPr>
              <w:pPrChange w:id="8713" w:author="Στάθης Καπ" w:date="2023-02-26T21:00:00Z">
                <w:pPr/>
              </w:pPrChange>
            </w:pPr>
            <w:ins w:id="8714" w:author="Στάθης Καπ" w:date="2023-02-26T21:07:00Z">
              <w:r w:rsidRPr="00AC6F02">
                <w:rPr>
                  <w:rFonts w:cstheme="minorHAnsi"/>
                  <w:sz w:val="16"/>
                  <w:szCs w:val="16"/>
                  <w:rPrChange w:id="8715" w:author="Στάθης Καπ" w:date="2023-03-03T03:18:00Z">
                    <w:rPr>
                      <w:rFonts w:cstheme="minorHAnsi"/>
                      <w:sz w:val="20"/>
                      <w:szCs w:val="20"/>
                    </w:rPr>
                  </w:rPrChange>
                </w:rPr>
                <w:t>539</w:t>
              </w:r>
            </w:ins>
          </w:p>
        </w:tc>
        <w:tc>
          <w:tcPr>
            <w:tcW w:w="544" w:type="dxa"/>
            <w:vAlign w:val="bottom"/>
            <w:tcPrChange w:id="8716" w:author="Στάθης Καπ" w:date="2023-03-03T06:24:00Z">
              <w:tcPr>
                <w:tcW w:w="544" w:type="dxa"/>
                <w:vAlign w:val="bottom"/>
              </w:tcPr>
            </w:tcPrChange>
          </w:tcPr>
          <w:p w14:paraId="6C643D10" w14:textId="32A670AB" w:rsidR="00577FCD" w:rsidRPr="00AC6F02" w:rsidRDefault="00577FCD" w:rsidP="00577FCD">
            <w:pPr>
              <w:jc w:val="center"/>
              <w:rPr>
                <w:ins w:id="8717" w:author="Στάθης Καπ" w:date="2023-02-26T20:57:00Z"/>
                <w:rFonts w:cstheme="minorHAnsi"/>
                <w:sz w:val="16"/>
                <w:szCs w:val="16"/>
                <w:rPrChange w:id="8718" w:author="Στάθης Καπ" w:date="2023-03-03T03:18:00Z">
                  <w:rPr>
                    <w:ins w:id="8719" w:author="Στάθης Καπ" w:date="2023-02-26T20:57:00Z"/>
                  </w:rPr>
                </w:rPrChange>
              </w:rPr>
              <w:pPrChange w:id="8720" w:author="Στάθης Καπ" w:date="2023-02-26T21:00:00Z">
                <w:pPr/>
              </w:pPrChange>
            </w:pPr>
            <w:ins w:id="8721" w:author="Στάθης Καπ" w:date="2023-03-03T00:39:00Z">
              <w:r w:rsidRPr="00AC6F02">
                <w:rPr>
                  <w:rFonts w:ascii="Calibri" w:hAnsi="Calibri" w:cs="Calibri"/>
                  <w:color w:val="000000"/>
                  <w:sz w:val="16"/>
                  <w:szCs w:val="16"/>
                  <w:rPrChange w:id="8722" w:author="Στάθης Καπ" w:date="2023-03-03T03:18:00Z">
                    <w:rPr>
                      <w:rFonts w:ascii="Calibri" w:hAnsi="Calibri" w:cs="Calibri"/>
                      <w:color w:val="000000"/>
                    </w:rPr>
                  </w:rPrChange>
                </w:rPr>
                <w:t>520</w:t>
              </w:r>
            </w:ins>
          </w:p>
        </w:tc>
        <w:tc>
          <w:tcPr>
            <w:tcW w:w="621" w:type="dxa"/>
            <w:vAlign w:val="bottom"/>
            <w:tcPrChange w:id="8723" w:author="Στάθης Καπ" w:date="2023-03-03T06:24:00Z">
              <w:tcPr>
                <w:tcW w:w="621" w:type="dxa"/>
                <w:vAlign w:val="bottom"/>
              </w:tcPr>
            </w:tcPrChange>
          </w:tcPr>
          <w:p w14:paraId="5C8786FF" w14:textId="363D235E" w:rsidR="00577FCD" w:rsidRPr="00AC6F02" w:rsidRDefault="00577FCD" w:rsidP="00577FCD">
            <w:pPr>
              <w:jc w:val="center"/>
              <w:rPr>
                <w:ins w:id="8724" w:author="Στάθης Καπ" w:date="2023-02-26T20:57:00Z"/>
                <w:rFonts w:cstheme="minorHAnsi"/>
                <w:sz w:val="16"/>
                <w:szCs w:val="16"/>
                <w:rPrChange w:id="8725" w:author="Στάθης Καπ" w:date="2023-03-03T03:18:00Z">
                  <w:rPr>
                    <w:ins w:id="8726" w:author="Στάθης Καπ" w:date="2023-02-26T20:57:00Z"/>
                  </w:rPr>
                </w:rPrChange>
              </w:rPr>
              <w:pPrChange w:id="8727" w:author="Στάθης Καπ" w:date="2023-02-26T21:00:00Z">
                <w:pPr/>
              </w:pPrChange>
            </w:pPr>
            <w:ins w:id="8728" w:author="Στάθης Καπ" w:date="2023-03-03T00:39:00Z">
              <w:r w:rsidRPr="00AC6F02">
                <w:rPr>
                  <w:rFonts w:ascii="Calibri" w:hAnsi="Calibri" w:cs="Calibri"/>
                  <w:color w:val="000000"/>
                  <w:sz w:val="16"/>
                  <w:szCs w:val="16"/>
                  <w:rPrChange w:id="8729" w:author="Στάθης Καπ" w:date="2023-03-03T03:18:00Z">
                    <w:rPr>
                      <w:rFonts w:ascii="Calibri" w:hAnsi="Calibri" w:cs="Calibri"/>
                      <w:color w:val="000000"/>
                    </w:rPr>
                  </w:rPrChange>
                </w:rPr>
                <w:t>1.188</w:t>
              </w:r>
            </w:ins>
          </w:p>
        </w:tc>
        <w:tc>
          <w:tcPr>
            <w:tcW w:w="669" w:type="dxa"/>
            <w:vAlign w:val="center"/>
            <w:tcPrChange w:id="8730" w:author="Στάθης Καπ" w:date="2023-03-03T06:24:00Z">
              <w:tcPr>
                <w:tcW w:w="669" w:type="dxa"/>
                <w:vAlign w:val="center"/>
              </w:tcPr>
            </w:tcPrChange>
          </w:tcPr>
          <w:p w14:paraId="5652CBF6" w14:textId="1F7415D0" w:rsidR="00577FCD" w:rsidRPr="00AC6F02" w:rsidRDefault="00577FCD" w:rsidP="00577FCD">
            <w:pPr>
              <w:jc w:val="center"/>
              <w:rPr>
                <w:ins w:id="8731" w:author="Στάθης Καπ" w:date="2023-02-26T20:57:00Z"/>
                <w:rFonts w:cstheme="minorHAnsi"/>
                <w:sz w:val="16"/>
                <w:szCs w:val="16"/>
                <w:rPrChange w:id="8732" w:author="Στάθης Καπ" w:date="2023-03-03T03:18:00Z">
                  <w:rPr>
                    <w:ins w:id="8733" w:author="Στάθης Καπ" w:date="2023-02-26T20:57:00Z"/>
                  </w:rPr>
                </w:rPrChange>
              </w:rPr>
              <w:pPrChange w:id="8734" w:author="Στάθης Καπ" w:date="2023-02-26T21:00:00Z">
                <w:pPr/>
              </w:pPrChange>
            </w:pPr>
            <w:ins w:id="8735" w:author="Στάθης Καπ" w:date="2023-03-03T05:59:00Z">
              <w:r>
                <w:rPr>
                  <w:rFonts w:ascii="Calibri" w:hAnsi="Calibri" w:cs="Calibri"/>
                  <w:color w:val="000000"/>
                  <w:sz w:val="16"/>
                  <w:szCs w:val="16"/>
                </w:rPr>
                <w:t>12.46</w:t>
              </w:r>
            </w:ins>
          </w:p>
        </w:tc>
        <w:tc>
          <w:tcPr>
            <w:tcW w:w="543" w:type="dxa"/>
            <w:vAlign w:val="bottom"/>
            <w:tcPrChange w:id="8736" w:author="Στάθης Καπ" w:date="2023-03-03T06:24:00Z">
              <w:tcPr>
                <w:tcW w:w="543" w:type="dxa"/>
                <w:vAlign w:val="bottom"/>
              </w:tcPr>
            </w:tcPrChange>
          </w:tcPr>
          <w:p w14:paraId="416788B7" w14:textId="71970872" w:rsidR="00577FCD" w:rsidRPr="00AC6F02" w:rsidRDefault="00577FCD" w:rsidP="00577FCD">
            <w:pPr>
              <w:jc w:val="center"/>
              <w:rPr>
                <w:ins w:id="8737" w:author="Στάθης Καπ" w:date="2023-02-26T20:57:00Z"/>
                <w:rFonts w:cstheme="minorHAnsi"/>
                <w:sz w:val="16"/>
                <w:szCs w:val="16"/>
                <w:rPrChange w:id="8738" w:author="Στάθης Καπ" w:date="2023-03-03T03:18:00Z">
                  <w:rPr>
                    <w:ins w:id="8739" w:author="Στάθης Καπ" w:date="2023-02-26T20:57:00Z"/>
                  </w:rPr>
                </w:rPrChange>
              </w:rPr>
              <w:pPrChange w:id="8740" w:author="Στάθης Καπ" w:date="2023-02-26T21:00:00Z">
                <w:pPr/>
              </w:pPrChange>
            </w:pPr>
            <w:ins w:id="8741" w:author="Στάθης Καπ" w:date="2023-03-03T00:39:00Z">
              <w:r w:rsidRPr="00AC6F02">
                <w:rPr>
                  <w:rFonts w:ascii="Calibri" w:hAnsi="Calibri" w:cs="Calibri"/>
                  <w:color w:val="000000"/>
                  <w:sz w:val="16"/>
                  <w:szCs w:val="16"/>
                  <w:rPrChange w:id="8742" w:author="Στάθης Καπ" w:date="2023-03-03T03:18:00Z">
                    <w:rPr>
                      <w:rFonts w:ascii="Calibri" w:hAnsi="Calibri" w:cs="Calibri"/>
                      <w:color w:val="000000"/>
                    </w:rPr>
                  </w:rPrChange>
                </w:rPr>
                <w:t>519</w:t>
              </w:r>
            </w:ins>
          </w:p>
        </w:tc>
        <w:tc>
          <w:tcPr>
            <w:tcW w:w="621" w:type="dxa"/>
            <w:vAlign w:val="bottom"/>
            <w:tcPrChange w:id="8743" w:author="Στάθης Καπ" w:date="2023-03-03T06:24:00Z">
              <w:tcPr>
                <w:tcW w:w="621" w:type="dxa"/>
                <w:vAlign w:val="bottom"/>
              </w:tcPr>
            </w:tcPrChange>
          </w:tcPr>
          <w:p w14:paraId="3BF4A0FC" w14:textId="4A2BE112" w:rsidR="00577FCD" w:rsidRPr="00AC6F02" w:rsidRDefault="00577FCD" w:rsidP="00577FCD">
            <w:pPr>
              <w:jc w:val="center"/>
              <w:rPr>
                <w:ins w:id="8744" w:author="Στάθης Καπ" w:date="2023-02-26T20:57:00Z"/>
                <w:rFonts w:cstheme="minorHAnsi"/>
                <w:sz w:val="16"/>
                <w:szCs w:val="16"/>
                <w:rPrChange w:id="8745" w:author="Στάθης Καπ" w:date="2023-03-03T03:18:00Z">
                  <w:rPr>
                    <w:ins w:id="8746" w:author="Στάθης Καπ" w:date="2023-02-26T20:57:00Z"/>
                  </w:rPr>
                </w:rPrChange>
              </w:rPr>
              <w:pPrChange w:id="8747" w:author="Στάθης Καπ" w:date="2023-02-26T21:00:00Z">
                <w:pPr/>
              </w:pPrChange>
            </w:pPr>
            <w:ins w:id="8748" w:author="Στάθης Καπ" w:date="2023-03-03T00:39:00Z">
              <w:r w:rsidRPr="00AC6F02">
                <w:rPr>
                  <w:rFonts w:ascii="Calibri" w:hAnsi="Calibri" w:cs="Calibri"/>
                  <w:color w:val="000000"/>
                  <w:sz w:val="16"/>
                  <w:szCs w:val="16"/>
                  <w:rPrChange w:id="8749" w:author="Στάθης Καπ" w:date="2023-03-03T03:18:00Z">
                    <w:rPr>
                      <w:rFonts w:ascii="Calibri" w:hAnsi="Calibri" w:cs="Calibri"/>
                      <w:color w:val="000000"/>
                    </w:rPr>
                  </w:rPrChange>
                </w:rPr>
                <w:t>1.413</w:t>
              </w:r>
            </w:ins>
          </w:p>
        </w:tc>
        <w:tc>
          <w:tcPr>
            <w:tcW w:w="669" w:type="dxa"/>
            <w:vAlign w:val="center"/>
            <w:tcPrChange w:id="8750" w:author="Στάθης Καπ" w:date="2023-03-03T06:24:00Z">
              <w:tcPr>
                <w:tcW w:w="669" w:type="dxa"/>
                <w:vAlign w:val="center"/>
              </w:tcPr>
            </w:tcPrChange>
          </w:tcPr>
          <w:p w14:paraId="32D0A87B" w14:textId="394F0D14" w:rsidR="00577FCD" w:rsidRPr="00AC6F02" w:rsidRDefault="00577FCD" w:rsidP="00577FCD">
            <w:pPr>
              <w:jc w:val="center"/>
              <w:rPr>
                <w:ins w:id="8751" w:author="Στάθης Καπ" w:date="2023-02-26T20:57:00Z"/>
                <w:rFonts w:cstheme="minorHAnsi"/>
                <w:sz w:val="16"/>
                <w:szCs w:val="16"/>
                <w:rPrChange w:id="8752" w:author="Στάθης Καπ" w:date="2023-03-03T03:18:00Z">
                  <w:rPr>
                    <w:ins w:id="8753" w:author="Στάθης Καπ" w:date="2023-02-26T20:57:00Z"/>
                  </w:rPr>
                </w:rPrChange>
              </w:rPr>
              <w:pPrChange w:id="8754" w:author="Στάθης Καπ" w:date="2023-02-26T21:00:00Z">
                <w:pPr/>
              </w:pPrChange>
            </w:pPr>
            <w:ins w:id="8755" w:author="Στάθης Καπ" w:date="2023-03-03T04:44:00Z">
              <w:r>
                <w:rPr>
                  <w:rFonts w:ascii="Calibri" w:hAnsi="Calibri" w:cstheme="minorHAnsi"/>
                  <w:color w:val="000000"/>
                  <w:sz w:val="16"/>
                  <w:szCs w:val="16"/>
                </w:rPr>
                <w:t>0.19</w:t>
              </w:r>
            </w:ins>
          </w:p>
        </w:tc>
        <w:tc>
          <w:tcPr>
            <w:tcW w:w="508" w:type="dxa"/>
            <w:vAlign w:val="bottom"/>
            <w:tcPrChange w:id="8756" w:author="Στάθης Καπ" w:date="2023-03-03T06:24:00Z">
              <w:tcPr>
                <w:tcW w:w="508" w:type="dxa"/>
                <w:vAlign w:val="bottom"/>
              </w:tcPr>
            </w:tcPrChange>
          </w:tcPr>
          <w:p w14:paraId="09DC54B9" w14:textId="64AFCD37" w:rsidR="00577FCD" w:rsidRPr="00AC6F02" w:rsidRDefault="00577FCD" w:rsidP="00577FCD">
            <w:pPr>
              <w:jc w:val="center"/>
              <w:rPr>
                <w:ins w:id="8757" w:author="Στάθης Καπ" w:date="2023-02-26T20:57:00Z"/>
                <w:rFonts w:cstheme="minorHAnsi"/>
                <w:sz w:val="16"/>
                <w:szCs w:val="16"/>
                <w:rPrChange w:id="8758" w:author="Στάθης Καπ" w:date="2023-03-03T03:18:00Z">
                  <w:rPr>
                    <w:ins w:id="8759" w:author="Στάθης Καπ" w:date="2023-02-26T20:57:00Z"/>
                  </w:rPr>
                </w:rPrChange>
              </w:rPr>
              <w:pPrChange w:id="8760" w:author="Στάθης Καπ" w:date="2023-02-26T21:00:00Z">
                <w:pPr/>
              </w:pPrChange>
            </w:pPr>
            <w:ins w:id="8761" w:author="Στάθης Καπ" w:date="2023-03-03T00:39:00Z">
              <w:r w:rsidRPr="00AC6F02">
                <w:rPr>
                  <w:rFonts w:ascii="Calibri" w:hAnsi="Calibri" w:cs="Calibri"/>
                  <w:color w:val="000000"/>
                  <w:sz w:val="16"/>
                  <w:szCs w:val="16"/>
                  <w:rPrChange w:id="8762" w:author="Στάθης Καπ" w:date="2023-03-03T03:18:00Z">
                    <w:rPr>
                      <w:rFonts w:ascii="Calibri" w:hAnsi="Calibri" w:cs="Calibri"/>
                      <w:color w:val="000000"/>
                    </w:rPr>
                  </w:rPrChange>
                </w:rPr>
                <w:t>472</w:t>
              </w:r>
            </w:ins>
          </w:p>
        </w:tc>
        <w:tc>
          <w:tcPr>
            <w:tcW w:w="541" w:type="dxa"/>
            <w:vAlign w:val="bottom"/>
            <w:tcPrChange w:id="8763" w:author="Στάθης Καπ" w:date="2023-03-03T06:24:00Z">
              <w:tcPr>
                <w:tcW w:w="541" w:type="dxa"/>
                <w:vAlign w:val="bottom"/>
              </w:tcPr>
            </w:tcPrChange>
          </w:tcPr>
          <w:p w14:paraId="0214AD1D" w14:textId="47609983" w:rsidR="00577FCD" w:rsidRPr="00AC6F02" w:rsidRDefault="00577FCD" w:rsidP="00577FCD">
            <w:pPr>
              <w:jc w:val="center"/>
              <w:rPr>
                <w:ins w:id="8764" w:author="Στάθης Καπ" w:date="2023-02-26T20:58:00Z"/>
                <w:rFonts w:cstheme="minorHAnsi"/>
                <w:sz w:val="16"/>
                <w:szCs w:val="16"/>
                <w:rPrChange w:id="8765" w:author="Στάθης Καπ" w:date="2023-03-03T03:18:00Z">
                  <w:rPr>
                    <w:ins w:id="8766" w:author="Στάθης Καπ" w:date="2023-02-26T20:58:00Z"/>
                  </w:rPr>
                </w:rPrChange>
              </w:rPr>
              <w:pPrChange w:id="8767" w:author="Στάθης Καπ" w:date="2023-02-26T21:00:00Z">
                <w:pPr/>
              </w:pPrChange>
            </w:pPr>
            <w:ins w:id="8768" w:author="Στάθης Καπ" w:date="2023-03-03T00:39:00Z">
              <w:r w:rsidRPr="00AC6F02">
                <w:rPr>
                  <w:rFonts w:ascii="Calibri" w:hAnsi="Calibri" w:cs="Calibri"/>
                  <w:color w:val="000000"/>
                  <w:sz w:val="16"/>
                  <w:szCs w:val="16"/>
                  <w:rPrChange w:id="8769" w:author="Στάθης Καπ" w:date="2023-03-03T03:18:00Z">
                    <w:rPr>
                      <w:rFonts w:ascii="Calibri" w:hAnsi="Calibri" w:cs="Calibri"/>
                      <w:color w:val="000000"/>
                    </w:rPr>
                  </w:rPrChange>
                </w:rPr>
                <w:t>0.659</w:t>
              </w:r>
            </w:ins>
          </w:p>
        </w:tc>
        <w:tc>
          <w:tcPr>
            <w:tcW w:w="589" w:type="dxa"/>
            <w:vAlign w:val="center"/>
            <w:tcPrChange w:id="8770" w:author="Στάθης Καπ" w:date="2023-03-03T06:24:00Z">
              <w:tcPr>
                <w:tcW w:w="589" w:type="dxa"/>
                <w:vAlign w:val="center"/>
              </w:tcPr>
            </w:tcPrChange>
          </w:tcPr>
          <w:p w14:paraId="3E0E1902" w14:textId="407D0876" w:rsidR="00577FCD" w:rsidRPr="00AC6F02" w:rsidRDefault="00577FCD" w:rsidP="00577FCD">
            <w:pPr>
              <w:jc w:val="center"/>
              <w:rPr>
                <w:ins w:id="8771" w:author="Στάθης Καπ" w:date="2023-02-26T20:58:00Z"/>
                <w:rFonts w:cstheme="minorHAnsi"/>
                <w:sz w:val="16"/>
                <w:szCs w:val="16"/>
                <w:rPrChange w:id="8772" w:author="Στάθης Καπ" w:date="2023-03-03T03:18:00Z">
                  <w:rPr>
                    <w:ins w:id="8773" w:author="Στάθης Καπ" w:date="2023-02-26T20:58:00Z"/>
                  </w:rPr>
                </w:rPrChange>
              </w:rPr>
              <w:pPrChange w:id="8774" w:author="Στάθης Καπ" w:date="2023-02-26T21:00:00Z">
                <w:pPr/>
              </w:pPrChange>
            </w:pPr>
            <w:ins w:id="8775" w:author="Στάθης Καπ" w:date="2023-03-03T04:44:00Z">
              <w:r>
                <w:rPr>
                  <w:rFonts w:ascii="Calibri" w:hAnsi="Calibri" w:cstheme="minorHAnsi"/>
                  <w:color w:val="000000"/>
                  <w:sz w:val="16"/>
                  <w:szCs w:val="16"/>
                </w:rPr>
                <w:t>9.23</w:t>
              </w:r>
            </w:ins>
          </w:p>
        </w:tc>
        <w:tc>
          <w:tcPr>
            <w:tcW w:w="463" w:type="dxa"/>
            <w:vAlign w:val="bottom"/>
            <w:tcPrChange w:id="8776" w:author="Στάθης Καπ" w:date="2023-03-03T06:24:00Z">
              <w:tcPr>
                <w:tcW w:w="463" w:type="dxa"/>
                <w:vAlign w:val="bottom"/>
              </w:tcPr>
            </w:tcPrChange>
          </w:tcPr>
          <w:p w14:paraId="350A19B7" w14:textId="54593207" w:rsidR="00577FCD" w:rsidRPr="00AC6F02" w:rsidRDefault="00577FCD" w:rsidP="00577FCD">
            <w:pPr>
              <w:jc w:val="center"/>
              <w:rPr>
                <w:ins w:id="8777" w:author="Στάθης Καπ" w:date="2023-02-26T20:58:00Z"/>
                <w:rFonts w:cstheme="minorHAnsi"/>
                <w:sz w:val="16"/>
                <w:szCs w:val="16"/>
                <w:rPrChange w:id="8778" w:author="Στάθης Καπ" w:date="2023-03-03T03:18:00Z">
                  <w:rPr>
                    <w:ins w:id="8779" w:author="Στάθης Καπ" w:date="2023-02-26T20:58:00Z"/>
                  </w:rPr>
                </w:rPrChange>
              </w:rPr>
              <w:pPrChange w:id="8780" w:author="Στάθης Καπ" w:date="2023-02-26T21:00:00Z">
                <w:pPr/>
              </w:pPrChange>
            </w:pPr>
            <w:ins w:id="8781" w:author="Στάθης Καπ" w:date="2023-03-03T00:40:00Z">
              <w:r w:rsidRPr="00AC6F02">
                <w:rPr>
                  <w:rFonts w:ascii="Calibri" w:hAnsi="Calibri" w:cs="Calibri"/>
                  <w:color w:val="000000"/>
                  <w:sz w:val="16"/>
                  <w:szCs w:val="16"/>
                  <w:rPrChange w:id="8782" w:author="Στάθης Καπ" w:date="2023-03-03T03:18:00Z">
                    <w:rPr>
                      <w:rFonts w:ascii="Calibri" w:hAnsi="Calibri" w:cs="Calibri"/>
                      <w:color w:val="000000"/>
                    </w:rPr>
                  </w:rPrChange>
                </w:rPr>
                <w:t>440</w:t>
              </w:r>
            </w:ins>
          </w:p>
        </w:tc>
        <w:tc>
          <w:tcPr>
            <w:tcW w:w="541" w:type="dxa"/>
            <w:vAlign w:val="bottom"/>
            <w:tcPrChange w:id="8783" w:author="Στάθης Καπ" w:date="2023-03-03T06:24:00Z">
              <w:tcPr>
                <w:tcW w:w="541" w:type="dxa"/>
                <w:vAlign w:val="bottom"/>
              </w:tcPr>
            </w:tcPrChange>
          </w:tcPr>
          <w:p w14:paraId="517DBC4D" w14:textId="7CE12702" w:rsidR="00577FCD" w:rsidRPr="00AC6F02" w:rsidRDefault="00577FCD" w:rsidP="00577FCD">
            <w:pPr>
              <w:jc w:val="center"/>
              <w:rPr>
                <w:ins w:id="8784" w:author="Στάθης Καπ" w:date="2023-02-26T21:00:00Z"/>
                <w:rFonts w:cstheme="minorHAnsi"/>
                <w:sz w:val="16"/>
                <w:szCs w:val="16"/>
                <w:rPrChange w:id="8785" w:author="Στάθης Καπ" w:date="2023-03-03T03:18:00Z">
                  <w:rPr>
                    <w:ins w:id="8786" w:author="Στάθης Καπ" w:date="2023-02-26T21:00:00Z"/>
                  </w:rPr>
                </w:rPrChange>
              </w:rPr>
              <w:pPrChange w:id="8787" w:author="Στάθης Καπ" w:date="2023-02-26T21:00:00Z">
                <w:pPr/>
              </w:pPrChange>
            </w:pPr>
            <w:ins w:id="8788" w:author="Στάθης Καπ" w:date="2023-03-03T00:40:00Z">
              <w:r w:rsidRPr="00AC6F02">
                <w:rPr>
                  <w:rFonts w:ascii="Calibri" w:hAnsi="Calibri" w:cs="Calibri"/>
                  <w:color w:val="000000"/>
                  <w:sz w:val="16"/>
                  <w:szCs w:val="16"/>
                  <w:rPrChange w:id="8789" w:author="Στάθης Καπ" w:date="2023-03-03T03:18:00Z">
                    <w:rPr>
                      <w:rFonts w:ascii="Calibri" w:hAnsi="Calibri" w:cs="Calibri"/>
                      <w:color w:val="000000"/>
                    </w:rPr>
                  </w:rPrChange>
                </w:rPr>
                <w:t>0.637</w:t>
              </w:r>
            </w:ins>
          </w:p>
        </w:tc>
        <w:tc>
          <w:tcPr>
            <w:tcW w:w="589" w:type="dxa"/>
            <w:vAlign w:val="center"/>
            <w:tcPrChange w:id="8790" w:author="Στάθης Καπ" w:date="2023-03-03T06:24:00Z">
              <w:tcPr>
                <w:tcW w:w="589" w:type="dxa"/>
                <w:vAlign w:val="center"/>
              </w:tcPr>
            </w:tcPrChange>
          </w:tcPr>
          <w:p w14:paraId="39839497" w14:textId="2A208322" w:rsidR="00577FCD" w:rsidRPr="00AC6F02" w:rsidRDefault="00577FCD" w:rsidP="00577FCD">
            <w:pPr>
              <w:jc w:val="center"/>
              <w:rPr>
                <w:ins w:id="8791" w:author="Στάθης Καπ" w:date="2023-02-26T21:00:00Z"/>
                <w:rFonts w:cstheme="minorHAnsi"/>
                <w:sz w:val="16"/>
                <w:szCs w:val="16"/>
                <w:rPrChange w:id="8792" w:author="Στάθης Καπ" w:date="2023-03-03T03:18:00Z">
                  <w:rPr>
                    <w:ins w:id="8793" w:author="Στάθης Καπ" w:date="2023-02-26T21:00:00Z"/>
                  </w:rPr>
                </w:rPrChange>
              </w:rPr>
              <w:pPrChange w:id="8794" w:author="Στάθης Καπ" w:date="2023-02-26T21:00:00Z">
                <w:pPr/>
              </w:pPrChange>
            </w:pPr>
            <w:ins w:id="8795" w:author="Στάθης Καπ" w:date="2023-03-03T04:45:00Z">
              <w:r>
                <w:rPr>
                  <w:rFonts w:ascii="Calibri" w:hAnsi="Calibri" w:cstheme="minorHAnsi"/>
                  <w:color w:val="000000"/>
                  <w:sz w:val="16"/>
                  <w:szCs w:val="16"/>
                </w:rPr>
                <w:t>15.38</w:t>
              </w:r>
            </w:ins>
          </w:p>
        </w:tc>
      </w:tr>
      <w:tr w:rsidR="00F03C40" w14:paraId="1852E6F6" w14:textId="07E834E2" w:rsidTr="00F03C40">
        <w:trPr>
          <w:ins w:id="8796" w:author="Στάθης Καπ" w:date="2023-02-26T20:57:00Z"/>
        </w:trPr>
        <w:tc>
          <w:tcPr>
            <w:tcW w:w="515" w:type="dxa"/>
            <w:tcBorders>
              <w:top w:val="nil"/>
              <w:bottom w:val="nil"/>
              <w:right w:val="single" w:sz="4" w:space="0" w:color="auto"/>
            </w:tcBorders>
            <w:shd w:val="clear" w:color="auto" w:fill="E7E6E6" w:themeFill="background2"/>
            <w:vAlign w:val="center"/>
            <w:tcPrChange w:id="8797" w:author="Στάθης Καπ" w:date="2023-03-03T06:24:00Z">
              <w:tcPr>
                <w:tcW w:w="515" w:type="dxa"/>
                <w:shd w:val="clear" w:color="auto" w:fill="E7E6E6" w:themeFill="background2"/>
                <w:vAlign w:val="center"/>
              </w:tcPr>
            </w:tcPrChange>
          </w:tcPr>
          <w:p w14:paraId="6CBF2557" w14:textId="037110D4" w:rsidR="00577FCD" w:rsidRPr="00AC6F02" w:rsidRDefault="00577FCD" w:rsidP="00577FCD">
            <w:pPr>
              <w:jc w:val="center"/>
              <w:rPr>
                <w:ins w:id="8798" w:author="Στάθης Καπ" w:date="2023-02-26T20:57:00Z"/>
                <w:sz w:val="16"/>
                <w:szCs w:val="16"/>
                <w:rPrChange w:id="8799" w:author="Στάθης Καπ" w:date="2023-03-03T03:18:00Z">
                  <w:rPr>
                    <w:ins w:id="8800" w:author="Στάθης Καπ" w:date="2023-02-26T20:57:00Z"/>
                    <w:sz w:val="18"/>
                    <w:szCs w:val="18"/>
                  </w:rPr>
                </w:rPrChange>
              </w:rPr>
              <w:pPrChange w:id="8801" w:author="Στάθης Καπ" w:date="2023-02-26T21:00:00Z">
                <w:pPr/>
              </w:pPrChange>
            </w:pPr>
            <w:ins w:id="8802" w:author="Στάθης Καπ" w:date="2023-02-27T03:02:00Z">
              <w:r w:rsidRPr="00AC6F02">
                <w:rPr>
                  <w:sz w:val="16"/>
                  <w:szCs w:val="16"/>
                  <w:rPrChange w:id="8803" w:author="Στάθης Καπ" w:date="2023-03-03T03:18:00Z">
                    <w:rPr>
                      <w:sz w:val="18"/>
                      <w:szCs w:val="18"/>
                    </w:rPr>
                  </w:rPrChange>
                </w:rPr>
                <w:t>p</w:t>
              </w:r>
            </w:ins>
            <w:ins w:id="8804" w:author="Στάθης Καπ" w:date="2023-02-26T20:57:00Z">
              <w:r w:rsidRPr="00AC6F02">
                <w:rPr>
                  <w:sz w:val="16"/>
                  <w:szCs w:val="16"/>
                  <w:rPrChange w:id="8805" w:author="Στάθης Καπ" w:date="2023-03-03T03:18:00Z">
                    <w:rPr>
                      <w:sz w:val="18"/>
                      <w:szCs w:val="18"/>
                    </w:rPr>
                  </w:rPrChange>
                </w:rPr>
                <w:t>r11</w:t>
              </w:r>
            </w:ins>
          </w:p>
        </w:tc>
        <w:tc>
          <w:tcPr>
            <w:tcW w:w="560" w:type="dxa"/>
            <w:tcBorders>
              <w:left w:val="single" w:sz="4" w:space="0" w:color="auto"/>
            </w:tcBorders>
            <w:tcPrChange w:id="8806" w:author="Στάθης Καπ" w:date="2023-03-03T06:24:00Z">
              <w:tcPr>
                <w:tcW w:w="560" w:type="dxa"/>
              </w:tcPr>
            </w:tcPrChange>
          </w:tcPr>
          <w:p w14:paraId="7C086EAB" w14:textId="405867CF" w:rsidR="00577FCD" w:rsidRPr="00AC6F02" w:rsidRDefault="00577FCD" w:rsidP="00577FCD">
            <w:pPr>
              <w:jc w:val="center"/>
              <w:rPr>
                <w:ins w:id="8807" w:author="Στάθης Καπ" w:date="2023-02-26T20:57:00Z"/>
                <w:rFonts w:cstheme="minorHAnsi"/>
                <w:sz w:val="16"/>
                <w:szCs w:val="16"/>
                <w:rPrChange w:id="8808" w:author="Στάθης Καπ" w:date="2023-03-03T03:18:00Z">
                  <w:rPr>
                    <w:ins w:id="8809" w:author="Στάθης Καπ" w:date="2023-02-26T20:57:00Z"/>
                  </w:rPr>
                </w:rPrChange>
              </w:rPr>
              <w:pPrChange w:id="8810" w:author="Στάθης Καπ" w:date="2023-02-26T21:00:00Z">
                <w:pPr/>
              </w:pPrChange>
            </w:pPr>
            <w:ins w:id="8811" w:author="Στάθης Καπ" w:date="2023-02-26T21:04:00Z">
              <w:r w:rsidRPr="00AC6F02">
                <w:rPr>
                  <w:rFonts w:cstheme="minorHAnsi"/>
                  <w:sz w:val="16"/>
                  <w:szCs w:val="16"/>
                  <w:rPrChange w:id="8812" w:author="Στάθης Καπ" w:date="2023-03-03T03:18:00Z">
                    <w:rPr>
                      <w:rFonts w:cstheme="minorHAnsi"/>
                      <w:sz w:val="20"/>
                      <w:szCs w:val="20"/>
                    </w:rPr>
                  </w:rPrChange>
                </w:rPr>
                <w:t>353</w:t>
              </w:r>
            </w:ins>
          </w:p>
        </w:tc>
        <w:tc>
          <w:tcPr>
            <w:tcW w:w="855" w:type="dxa"/>
            <w:tcPrChange w:id="8813" w:author="Στάθης Καπ" w:date="2023-03-03T06:24:00Z">
              <w:tcPr>
                <w:tcW w:w="855" w:type="dxa"/>
              </w:tcPr>
            </w:tcPrChange>
          </w:tcPr>
          <w:p w14:paraId="6A8A94D3" w14:textId="6AA56FC3" w:rsidR="00577FCD" w:rsidRPr="00AC6F02" w:rsidRDefault="00577FCD" w:rsidP="00577FCD">
            <w:pPr>
              <w:jc w:val="center"/>
              <w:rPr>
                <w:ins w:id="8814" w:author="Στάθης Καπ" w:date="2023-02-26T20:57:00Z"/>
                <w:rFonts w:cstheme="minorHAnsi"/>
                <w:sz w:val="16"/>
                <w:szCs w:val="16"/>
                <w:rPrChange w:id="8815" w:author="Στάθης Καπ" w:date="2023-03-03T03:18:00Z">
                  <w:rPr>
                    <w:ins w:id="8816" w:author="Στάθης Καπ" w:date="2023-02-26T20:57:00Z"/>
                  </w:rPr>
                </w:rPrChange>
              </w:rPr>
              <w:pPrChange w:id="8817" w:author="Στάθης Καπ" w:date="2023-02-26T21:00:00Z">
                <w:pPr/>
              </w:pPrChange>
            </w:pPr>
            <w:ins w:id="8818" w:author="Στάθης Καπ" w:date="2023-02-26T21:07:00Z">
              <w:r w:rsidRPr="00AC6F02">
                <w:rPr>
                  <w:rFonts w:cstheme="minorHAnsi"/>
                  <w:sz w:val="16"/>
                  <w:szCs w:val="16"/>
                  <w:rPrChange w:id="8819" w:author="Στάθης Καπ" w:date="2023-03-03T03:18:00Z">
                    <w:rPr>
                      <w:rFonts w:cstheme="minorHAnsi"/>
                      <w:sz w:val="20"/>
                      <w:szCs w:val="20"/>
                    </w:rPr>
                  </w:rPrChange>
                </w:rPr>
                <w:t>330</w:t>
              </w:r>
            </w:ins>
          </w:p>
        </w:tc>
        <w:tc>
          <w:tcPr>
            <w:tcW w:w="544" w:type="dxa"/>
            <w:vAlign w:val="bottom"/>
            <w:tcPrChange w:id="8820" w:author="Στάθης Καπ" w:date="2023-03-03T06:24:00Z">
              <w:tcPr>
                <w:tcW w:w="544" w:type="dxa"/>
                <w:vAlign w:val="bottom"/>
              </w:tcPr>
            </w:tcPrChange>
          </w:tcPr>
          <w:p w14:paraId="617C427C" w14:textId="62829F6B" w:rsidR="00577FCD" w:rsidRPr="00AC6F02" w:rsidRDefault="00577FCD" w:rsidP="00577FCD">
            <w:pPr>
              <w:jc w:val="center"/>
              <w:rPr>
                <w:ins w:id="8821" w:author="Στάθης Καπ" w:date="2023-02-26T20:57:00Z"/>
                <w:rFonts w:cstheme="minorHAnsi"/>
                <w:sz w:val="16"/>
                <w:szCs w:val="16"/>
                <w:rPrChange w:id="8822" w:author="Στάθης Καπ" w:date="2023-03-03T03:18:00Z">
                  <w:rPr>
                    <w:ins w:id="8823" w:author="Στάθης Καπ" w:date="2023-02-26T20:57:00Z"/>
                  </w:rPr>
                </w:rPrChange>
              </w:rPr>
              <w:pPrChange w:id="8824" w:author="Στάθης Καπ" w:date="2023-02-26T21:00:00Z">
                <w:pPr/>
              </w:pPrChange>
            </w:pPr>
            <w:ins w:id="8825" w:author="Στάθης Καπ" w:date="2023-03-03T00:39:00Z">
              <w:r w:rsidRPr="00AC6F02">
                <w:rPr>
                  <w:rFonts w:ascii="Calibri" w:hAnsi="Calibri" w:cs="Calibri"/>
                  <w:color w:val="000000"/>
                  <w:sz w:val="16"/>
                  <w:szCs w:val="16"/>
                  <w:rPrChange w:id="8826" w:author="Στάθης Καπ" w:date="2023-03-03T03:18:00Z">
                    <w:rPr>
                      <w:rFonts w:ascii="Calibri" w:hAnsi="Calibri" w:cs="Calibri"/>
                      <w:color w:val="000000"/>
                    </w:rPr>
                  </w:rPrChange>
                </w:rPr>
                <w:t>319</w:t>
              </w:r>
            </w:ins>
          </w:p>
        </w:tc>
        <w:tc>
          <w:tcPr>
            <w:tcW w:w="621" w:type="dxa"/>
            <w:vAlign w:val="bottom"/>
            <w:tcPrChange w:id="8827" w:author="Στάθης Καπ" w:date="2023-03-03T06:24:00Z">
              <w:tcPr>
                <w:tcW w:w="621" w:type="dxa"/>
                <w:vAlign w:val="bottom"/>
              </w:tcPr>
            </w:tcPrChange>
          </w:tcPr>
          <w:p w14:paraId="770F7519" w14:textId="482AB6A5" w:rsidR="00577FCD" w:rsidRPr="00AC6F02" w:rsidRDefault="00577FCD" w:rsidP="00577FCD">
            <w:pPr>
              <w:jc w:val="center"/>
              <w:rPr>
                <w:ins w:id="8828" w:author="Στάθης Καπ" w:date="2023-02-26T20:57:00Z"/>
                <w:rFonts w:cstheme="minorHAnsi"/>
                <w:sz w:val="16"/>
                <w:szCs w:val="16"/>
                <w:rPrChange w:id="8829" w:author="Στάθης Καπ" w:date="2023-03-03T03:18:00Z">
                  <w:rPr>
                    <w:ins w:id="8830" w:author="Στάθης Καπ" w:date="2023-02-26T20:57:00Z"/>
                  </w:rPr>
                </w:rPrChange>
              </w:rPr>
              <w:pPrChange w:id="8831" w:author="Στάθης Καπ" w:date="2023-02-26T21:00:00Z">
                <w:pPr/>
              </w:pPrChange>
            </w:pPr>
            <w:ins w:id="8832" w:author="Στάθης Καπ" w:date="2023-03-03T00:39:00Z">
              <w:r w:rsidRPr="00AC6F02">
                <w:rPr>
                  <w:rFonts w:ascii="Calibri" w:hAnsi="Calibri" w:cs="Calibri"/>
                  <w:color w:val="000000"/>
                  <w:sz w:val="16"/>
                  <w:szCs w:val="16"/>
                  <w:rPrChange w:id="8833" w:author="Στάθης Καπ" w:date="2023-03-03T03:18:00Z">
                    <w:rPr>
                      <w:rFonts w:ascii="Calibri" w:hAnsi="Calibri" w:cs="Calibri"/>
                      <w:color w:val="000000"/>
                    </w:rPr>
                  </w:rPrChange>
                </w:rPr>
                <w:t>0.109</w:t>
              </w:r>
            </w:ins>
          </w:p>
        </w:tc>
        <w:tc>
          <w:tcPr>
            <w:tcW w:w="669" w:type="dxa"/>
            <w:vAlign w:val="center"/>
            <w:tcPrChange w:id="8834" w:author="Στάθης Καπ" w:date="2023-03-03T06:24:00Z">
              <w:tcPr>
                <w:tcW w:w="669" w:type="dxa"/>
                <w:vAlign w:val="center"/>
              </w:tcPr>
            </w:tcPrChange>
          </w:tcPr>
          <w:p w14:paraId="270C290F" w14:textId="0FF9D792" w:rsidR="00577FCD" w:rsidRPr="00AC6F02" w:rsidRDefault="00577FCD" w:rsidP="00577FCD">
            <w:pPr>
              <w:jc w:val="center"/>
              <w:rPr>
                <w:ins w:id="8835" w:author="Στάθης Καπ" w:date="2023-02-26T20:57:00Z"/>
                <w:rFonts w:cstheme="minorHAnsi"/>
                <w:sz w:val="16"/>
                <w:szCs w:val="16"/>
                <w:rPrChange w:id="8836" w:author="Στάθης Καπ" w:date="2023-03-03T03:18:00Z">
                  <w:rPr>
                    <w:ins w:id="8837" w:author="Στάθης Καπ" w:date="2023-02-26T20:57:00Z"/>
                  </w:rPr>
                </w:rPrChange>
              </w:rPr>
              <w:pPrChange w:id="8838" w:author="Στάθης Καπ" w:date="2023-02-26T21:00:00Z">
                <w:pPr/>
              </w:pPrChange>
            </w:pPr>
            <w:ins w:id="8839" w:author="Στάθης Καπ" w:date="2023-03-03T05:59:00Z">
              <w:r>
                <w:rPr>
                  <w:rFonts w:ascii="Calibri" w:hAnsi="Calibri" w:cs="Calibri"/>
                  <w:color w:val="000000"/>
                  <w:sz w:val="16"/>
                  <w:szCs w:val="16"/>
                </w:rPr>
                <w:t>9.63</w:t>
              </w:r>
            </w:ins>
          </w:p>
        </w:tc>
        <w:tc>
          <w:tcPr>
            <w:tcW w:w="543" w:type="dxa"/>
            <w:vAlign w:val="bottom"/>
            <w:tcPrChange w:id="8840" w:author="Στάθης Καπ" w:date="2023-03-03T06:24:00Z">
              <w:tcPr>
                <w:tcW w:w="543" w:type="dxa"/>
                <w:vAlign w:val="bottom"/>
              </w:tcPr>
            </w:tcPrChange>
          </w:tcPr>
          <w:p w14:paraId="188FEA5C" w14:textId="1066397F" w:rsidR="00577FCD" w:rsidRPr="00AC6F02" w:rsidRDefault="00577FCD" w:rsidP="00577FCD">
            <w:pPr>
              <w:jc w:val="center"/>
              <w:rPr>
                <w:ins w:id="8841" w:author="Στάθης Καπ" w:date="2023-02-26T20:57:00Z"/>
                <w:rFonts w:cstheme="minorHAnsi"/>
                <w:sz w:val="16"/>
                <w:szCs w:val="16"/>
                <w:rPrChange w:id="8842" w:author="Στάθης Καπ" w:date="2023-03-03T03:18:00Z">
                  <w:rPr>
                    <w:ins w:id="8843" w:author="Στάθης Καπ" w:date="2023-02-26T20:57:00Z"/>
                  </w:rPr>
                </w:rPrChange>
              </w:rPr>
              <w:pPrChange w:id="8844" w:author="Στάθης Καπ" w:date="2023-02-26T21:00:00Z">
                <w:pPr/>
              </w:pPrChange>
            </w:pPr>
            <w:ins w:id="8845" w:author="Στάθης Καπ" w:date="2023-03-03T00:39:00Z">
              <w:r w:rsidRPr="00AC6F02">
                <w:rPr>
                  <w:rFonts w:ascii="Calibri" w:hAnsi="Calibri" w:cs="Calibri"/>
                  <w:color w:val="000000"/>
                  <w:sz w:val="16"/>
                  <w:szCs w:val="16"/>
                  <w:rPrChange w:id="8846" w:author="Στάθης Καπ" w:date="2023-03-03T03:18:00Z">
                    <w:rPr>
                      <w:rFonts w:ascii="Calibri" w:hAnsi="Calibri" w:cs="Calibri"/>
                      <w:color w:val="000000"/>
                    </w:rPr>
                  </w:rPrChange>
                </w:rPr>
                <w:t>308</w:t>
              </w:r>
            </w:ins>
          </w:p>
        </w:tc>
        <w:tc>
          <w:tcPr>
            <w:tcW w:w="621" w:type="dxa"/>
            <w:vAlign w:val="bottom"/>
            <w:tcPrChange w:id="8847" w:author="Στάθης Καπ" w:date="2023-03-03T06:24:00Z">
              <w:tcPr>
                <w:tcW w:w="621" w:type="dxa"/>
                <w:vAlign w:val="bottom"/>
              </w:tcPr>
            </w:tcPrChange>
          </w:tcPr>
          <w:p w14:paraId="641E90F4" w14:textId="3CB87B54" w:rsidR="00577FCD" w:rsidRPr="00AC6F02" w:rsidRDefault="00577FCD" w:rsidP="00577FCD">
            <w:pPr>
              <w:jc w:val="center"/>
              <w:rPr>
                <w:ins w:id="8848" w:author="Στάθης Καπ" w:date="2023-02-26T20:57:00Z"/>
                <w:rFonts w:cstheme="minorHAnsi"/>
                <w:sz w:val="16"/>
                <w:szCs w:val="16"/>
                <w:rPrChange w:id="8849" w:author="Στάθης Καπ" w:date="2023-03-03T03:18:00Z">
                  <w:rPr>
                    <w:ins w:id="8850" w:author="Στάθης Καπ" w:date="2023-02-26T20:57:00Z"/>
                  </w:rPr>
                </w:rPrChange>
              </w:rPr>
              <w:pPrChange w:id="8851" w:author="Στάθης Καπ" w:date="2023-02-26T21:00:00Z">
                <w:pPr/>
              </w:pPrChange>
            </w:pPr>
            <w:ins w:id="8852" w:author="Στάθης Καπ" w:date="2023-03-03T00:39:00Z">
              <w:r w:rsidRPr="00AC6F02">
                <w:rPr>
                  <w:rFonts w:ascii="Calibri" w:hAnsi="Calibri" w:cs="Calibri"/>
                  <w:color w:val="000000"/>
                  <w:sz w:val="16"/>
                  <w:szCs w:val="16"/>
                  <w:rPrChange w:id="8853" w:author="Στάθης Καπ" w:date="2023-03-03T03:18:00Z">
                    <w:rPr>
                      <w:rFonts w:ascii="Calibri" w:hAnsi="Calibri" w:cs="Calibri"/>
                      <w:color w:val="000000"/>
                    </w:rPr>
                  </w:rPrChange>
                </w:rPr>
                <w:t>0.118</w:t>
              </w:r>
            </w:ins>
          </w:p>
        </w:tc>
        <w:tc>
          <w:tcPr>
            <w:tcW w:w="669" w:type="dxa"/>
            <w:vAlign w:val="center"/>
            <w:tcPrChange w:id="8854" w:author="Στάθης Καπ" w:date="2023-03-03T06:24:00Z">
              <w:tcPr>
                <w:tcW w:w="669" w:type="dxa"/>
                <w:vAlign w:val="center"/>
              </w:tcPr>
            </w:tcPrChange>
          </w:tcPr>
          <w:p w14:paraId="03ABD010" w14:textId="28B58059" w:rsidR="00577FCD" w:rsidRPr="00AC6F02" w:rsidRDefault="00577FCD" w:rsidP="00577FCD">
            <w:pPr>
              <w:jc w:val="center"/>
              <w:rPr>
                <w:ins w:id="8855" w:author="Στάθης Καπ" w:date="2023-02-26T20:57:00Z"/>
                <w:rFonts w:cstheme="minorHAnsi"/>
                <w:sz w:val="16"/>
                <w:szCs w:val="16"/>
                <w:rPrChange w:id="8856" w:author="Στάθης Καπ" w:date="2023-03-03T03:18:00Z">
                  <w:rPr>
                    <w:ins w:id="8857" w:author="Στάθης Καπ" w:date="2023-02-26T20:57:00Z"/>
                  </w:rPr>
                </w:rPrChange>
              </w:rPr>
              <w:pPrChange w:id="8858" w:author="Στάθης Καπ" w:date="2023-02-26T21:00:00Z">
                <w:pPr/>
              </w:pPrChange>
            </w:pPr>
            <w:ins w:id="8859" w:author="Στάθης Καπ" w:date="2023-03-03T04:44:00Z">
              <w:r>
                <w:rPr>
                  <w:rFonts w:ascii="Calibri" w:hAnsi="Calibri" w:cstheme="minorHAnsi"/>
                  <w:color w:val="000000"/>
                  <w:sz w:val="16"/>
                  <w:szCs w:val="16"/>
                </w:rPr>
                <w:t>3.45</w:t>
              </w:r>
            </w:ins>
          </w:p>
        </w:tc>
        <w:tc>
          <w:tcPr>
            <w:tcW w:w="508" w:type="dxa"/>
            <w:vAlign w:val="bottom"/>
            <w:tcPrChange w:id="8860" w:author="Στάθης Καπ" w:date="2023-03-03T06:24:00Z">
              <w:tcPr>
                <w:tcW w:w="508" w:type="dxa"/>
                <w:vAlign w:val="bottom"/>
              </w:tcPr>
            </w:tcPrChange>
          </w:tcPr>
          <w:p w14:paraId="7159AD1B" w14:textId="5FEE0AF5" w:rsidR="00577FCD" w:rsidRPr="00AC6F02" w:rsidRDefault="00577FCD" w:rsidP="00577FCD">
            <w:pPr>
              <w:jc w:val="center"/>
              <w:rPr>
                <w:ins w:id="8861" w:author="Στάθης Καπ" w:date="2023-02-26T20:57:00Z"/>
                <w:rFonts w:cstheme="minorHAnsi"/>
                <w:sz w:val="16"/>
                <w:szCs w:val="16"/>
                <w:rPrChange w:id="8862" w:author="Στάθης Καπ" w:date="2023-03-03T03:18:00Z">
                  <w:rPr>
                    <w:ins w:id="8863" w:author="Στάθης Καπ" w:date="2023-02-26T20:57:00Z"/>
                  </w:rPr>
                </w:rPrChange>
              </w:rPr>
              <w:pPrChange w:id="8864" w:author="Στάθης Καπ" w:date="2023-02-26T21:00:00Z">
                <w:pPr/>
              </w:pPrChange>
            </w:pPr>
            <w:ins w:id="8865" w:author="Στάθης Καπ" w:date="2023-03-03T00:39:00Z">
              <w:r w:rsidRPr="00AC6F02">
                <w:rPr>
                  <w:rFonts w:ascii="Calibri" w:hAnsi="Calibri" w:cs="Calibri"/>
                  <w:color w:val="000000"/>
                  <w:sz w:val="16"/>
                  <w:szCs w:val="16"/>
                  <w:rPrChange w:id="8866" w:author="Στάθης Καπ" w:date="2023-03-03T03:18:00Z">
                    <w:rPr>
                      <w:rFonts w:ascii="Calibri" w:hAnsi="Calibri" w:cs="Calibri"/>
                      <w:color w:val="000000"/>
                    </w:rPr>
                  </w:rPrChange>
                </w:rPr>
                <w:t>274</w:t>
              </w:r>
            </w:ins>
          </w:p>
        </w:tc>
        <w:tc>
          <w:tcPr>
            <w:tcW w:w="541" w:type="dxa"/>
            <w:vAlign w:val="bottom"/>
            <w:tcPrChange w:id="8867" w:author="Στάθης Καπ" w:date="2023-03-03T06:24:00Z">
              <w:tcPr>
                <w:tcW w:w="541" w:type="dxa"/>
                <w:vAlign w:val="bottom"/>
              </w:tcPr>
            </w:tcPrChange>
          </w:tcPr>
          <w:p w14:paraId="7373D94F" w14:textId="4A274713" w:rsidR="00577FCD" w:rsidRPr="00AC6F02" w:rsidRDefault="00577FCD" w:rsidP="00577FCD">
            <w:pPr>
              <w:jc w:val="center"/>
              <w:rPr>
                <w:ins w:id="8868" w:author="Στάθης Καπ" w:date="2023-02-26T20:58:00Z"/>
                <w:rFonts w:cstheme="minorHAnsi"/>
                <w:sz w:val="16"/>
                <w:szCs w:val="16"/>
                <w:rPrChange w:id="8869" w:author="Στάθης Καπ" w:date="2023-03-03T03:18:00Z">
                  <w:rPr>
                    <w:ins w:id="8870" w:author="Στάθης Καπ" w:date="2023-02-26T20:58:00Z"/>
                  </w:rPr>
                </w:rPrChange>
              </w:rPr>
              <w:pPrChange w:id="8871" w:author="Στάθης Καπ" w:date="2023-02-26T21:00:00Z">
                <w:pPr/>
              </w:pPrChange>
            </w:pPr>
            <w:ins w:id="8872" w:author="Στάθης Καπ" w:date="2023-03-03T00:39:00Z">
              <w:r w:rsidRPr="00AC6F02">
                <w:rPr>
                  <w:rFonts w:ascii="Calibri" w:hAnsi="Calibri" w:cs="Calibri"/>
                  <w:color w:val="000000"/>
                  <w:sz w:val="16"/>
                  <w:szCs w:val="16"/>
                  <w:rPrChange w:id="8873" w:author="Στάθης Καπ" w:date="2023-03-03T03:18:00Z">
                    <w:rPr>
                      <w:rFonts w:ascii="Calibri" w:hAnsi="Calibri" w:cs="Calibri"/>
                      <w:color w:val="000000"/>
                    </w:rPr>
                  </w:rPrChange>
                </w:rPr>
                <w:t>0.083</w:t>
              </w:r>
            </w:ins>
          </w:p>
        </w:tc>
        <w:tc>
          <w:tcPr>
            <w:tcW w:w="589" w:type="dxa"/>
            <w:vAlign w:val="center"/>
            <w:tcPrChange w:id="8874" w:author="Στάθης Καπ" w:date="2023-03-03T06:24:00Z">
              <w:tcPr>
                <w:tcW w:w="589" w:type="dxa"/>
                <w:vAlign w:val="center"/>
              </w:tcPr>
            </w:tcPrChange>
          </w:tcPr>
          <w:p w14:paraId="2C502D20" w14:textId="17BA6E03" w:rsidR="00577FCD" w:rsidRPr="00AC6F02" w:rsidRDefault="00577FCD" w:rsidP="00577FCD">
            <w:pPr>
              <w:jc w:val="center"/>
              <w:rPr>
                <w:ins w:id="8875" w:author="Στάθης Καπ" w:date="2023-02-26T20:58:00Z"/>
                <w:rFonts w:cstheme="minorHAnsi"/>
                <w:sz w:val="16"/>
                <w:szCs w:val="16"/>
                <w:rPrChange w:id="8876" w:author="Στάθης Καπ" w:date="2023-03-03T03:18:00Z">
                  <w:rPr>
                    <w:ins w:id="8877" w:author="Στάθης Καπ" w:date="2023-02-26T20:58:00Z"/>
                  </w:rPr>
                </w:rPrChange>
              </w:rPr>
              <w:pPrChange w:id="8878" w:author="Στάθης Καπ" w:date="2023-02-26T21:00:00Z">
                <w:pPr/>
              </w:pPrChange>
            </w:pPr>
            <w:ins w:id="8879" w:author="Στάθης Καπ" w:date="2023-03-03T04:44:00Z">
              <w:r>
                <w:rPr>
                  <w:rFonts w:ascii="Calibri" w:hAnsi="Calibri" w:cstheme="minorHAnsi"/>
                  <w:color w:val="000000"/>
                  <w:sz w:val="16"/>
                  <w:szCs w:val="16"/>
                </w:rPr>
                <w:t>14.11</w:t>
              </w:r>
            </w:ins>
          </w:p>
        </w:tc>
        <w:tc>
          <w:tcPr>
            <w:tcW w:w="463" w:type="dxa"/>
            <w:vAlign w:val="bottom"/>
            <w:tcPrChange w:id="8880" w:author="Στάθης Καπ" w:date="2023-03-03T06:24:00Z">
              <w:tcPr>
                <w:tcW w:w="463" w:type="dxa"/>
                <w:vAlign w:val="bottom"/>
              </w:tcPr>
            </w:tcPrChange>
          </w:tcPr>
          <w:p w14:paraId="30C3CA05" w14:textId="64A26A37" w:rsidR="00577FCD" w:rsidRPr="00AC6F02" w:rsidRDefault="00577FCD" w:rsidP="00577FCD">
            <w:pPr>
              <w:jc w:val="center"/>
              <w:rPr>
                <w:ins w:id="8881" w:author="Στάθης Καπ" w:date="2023-02-26T20:58:00Z"/>
                <w:rFonts w:cstheme="minorHAnsi"/>
                <w:sz w:val="16"/>
                <w:szCs w:val="16"/>
                <w:rPrChange w:id="8882" w:author="Στάθης Καπ" w:date="2023-03-03T03:18:00Z">
                  <w:rPr>
                    <w:ins w:id="8883" w:author="Στάθης Καπ" w:date="2023-02-26T20:58:00Z"/>
                  </w:rPr>
                </w:rPrChange>
              </w:rPr>
              <w:pPrChange w:id="8884" w:author="Στάθης Καπ" w:date="2023-02-26T21:00:00Z">
                <w:pPr/>
              </w:pPrChange>
            </w:pPr>
            <w:ins w:id="8885" w:author="Στάθης Καπ" w:date="2023-03-03T00:40:00Z">
              <w:r w:rsidRPr="00AC6F02">
                <w:rPr>
                  <w:rFonts w:ascii="Calibri" w:hAnsi="Calibri" w:cs="Calibri"/>
                  <w:color w:val="000000"/>
                  <w:sz w:val="16"/>
                  <w:szCs w:val="16"/>
                  <w:rPrChange w:id="8886" w:author="Στάθης Καπ" w:date="2023-03-03T03:18:00Z">
                    <w:rPr>
                      <w:rFonts w:ascii="Calibri" w:hAnsi="Calibri" w:cs="Calibri"/>
                      <w:color w:val="000000"/>
                    </w:rPr>
                  </w:rPrChange>
                </w:rPr>
                <w:t>285</w:t>
              </w:r>
            </w:ins>
          </w:p>
        </w:tc>
        <w:tc>
          <w:tcPr>
            <w:tcW w:w="541" w:type="dxa"/>
            <w:vAlign w:val="bottom"/>
            <w:tcPrChange w:id="8887" w:author="Στάθης Καπ" w:date="2023-03-03T06:24:00Z">
              <w:tcPr>
                <w:tcW w:w="541" w:type="dxa"/>
                <w:vAlign w:val="bottom"/>
              </w:tcPr>
            </w:tcPrChange>
          </w:tcPr>
          <w:p w14:paraId="24BA61A6" w14:textId="45D1AECD" w:rsidR="00577FCD" w:rsidRPr="00AC6F02" w:rsidRDefault="00577FCD" w:rsidP="00577FCD">
            <w:pPr>
              <w:jc w:val="center"/>
              <w:rPr>
                <w:ins w:id="8888" w:author="Στάθης Καπ" w:date="2023-02-26T21:00:00Z"/>
                <w:rFonts w:cstheme="minorHAnsi"/>
                <w:sz w:val="16"/>
                <w:szCs w:val="16"/>
                <w:rPrChange w:id="8889" w:author="Στάθης Καπ" w:date="2023-03-03T03:18:00Z">
                  <w:rPr>
                    <w:ins w:id="8890" w:author="Στάθης Καπ" w:date="2023-02-26T21:00:00Z"/>
                  </w:rPr>
                </w:rPrChange>
              </w:rPr>
              <w:pPrChange w:id="8891" w:author="Στάθης Καπ" w:date="2023-02-26T21:00:00Z">
                <w:pPr/>
              </w:pPrChange>
            </w:pPr>
            <w:ins w:id="8892" w:author="Στάθης Καπ" w:date="2023-03-03T00:40:00Z">
              <w:r w:rsidRPr="00AC6F02">
                <w:rPr>
                  <w:rFonts w:ascii="Calibri" w:hAnsi="Calibri" w:cs="Calibri"/>
                  <w:color w:val="000000"/>
                  <w:sz w:val="16"/>
                  <w:szCs w:val="16"/>
                  <w:rPrChange w:id="8893" w:author="Στάθης Καπ" w:date="2023-03-03T03:18:00Z">
                    <w:rPr>
                      <w:rFonts w:ascii="Calibri" w:hAnsi="Calibri" w:cs="Calibri"/>
                      <w:color w:val="000000"/>
                    </w:rPr>
                  </w:rPrChange>
                </w:rPr>
                <w:t>0.09</w:t>
              </w:r>
            </w:ins>
          </w:p>
        </w:tc>
        <w:tc>
          <w:tcPr>
            <w:tcW w:w="589" w:type="dxa"/>
            <w:vAlign w:val="center"/>
            <w:tcPrChange w:id="8894" w:author="Στάθης Καπ" w:date="2023-03-03T06:24:00Z">
              <w:tcPr>
                <w:tcW w:w="589" w:type="dxa"/>
                <w:vAlign w:val="center"/>
              </w:tcPr>
            </w:tcPrChange>
          </w:tcPr>
          <w:p w14:paraId="72417546" w14:textId="3C536EE4" w:rsidR="00577FCD" w:rsidRPr="00AC6F02" w:rsidRDefault="00577FCD" w:rsidP="00577FCD">
            <w:pPr>
              <w:jc w:val="center"/>
              <w:rPr>
                <w:ins w:id="8895" w:author="Στάθης Καπ" w:date="2023-02-26T21:00:00Z"/>
                <w:rFonts w:cstheme="minorHAnsi"/>
                <w:sz w:val="16"/>
                <w:szCs w:val="16"/>
                <w:rPrChange w:id="8896" w:author="Στάθης Καπ" w:date="2023-03-03T03:18:00Z">
                  <w:rPr>
                    <w:ins w:id="8897" w:author="Στάθης Καπ" w:date="2023-02-26T21:00:00Z"/>
                  </w:rPr>
                </w:rPrChange>
              </w:rPr>
              <w:pPrChange w:id="8898" w:author="Στάθης Καπ" w:date="2023-02-26T21:00:00Z">
                <w:pPr/>
              </w:pPrChange>
            </w:pPr>
            <w:ins w:id="8899" w:author="Στάθης Καπ" w:date="2023-03-03T04:45:00Z">
              <w:r>
                <w:rPr>
                  <w:rFonts w:ascii="Calibri" w:hAnsi="Calibri" w:cstheme="minorHAnsi"/>
                  <w:color w:val="000000"/>
                  <w:sz w:val="16"/>
                  <w:szCs w:val="16"/>
                </w:rPr>
                <w:t>10.66</w:t>
              </w:r>
            </w:ins>
          </w:p>
        </w:tc>
      </w:tr>
      <w:tr w:rsidR="00F03C40" w14:paraId="6210FEC5" w14:textId="543D00F4" w:rsidTr="00F03C40">
        <w:trPr>
          <w:ins w:id="8900" w:author="Στάθης Καπ" w:date="2023-02-26T20:57:00Z"/>
        </w:trPr>
        <w:tc>
          <w:tcPr>
            <w:tcW w:w="515" w:type="dxa"/>
            <w:tcBorders>
              <w:top w:val="nil"/>
              <w:bottom w:val="nil"/>
              <w:right w:val="single" w:sz="4" w:space="0" w:color="auto"/>
            </w:tcBorders>
            <w:shd w:val="clear" w:color="auto" w:fill="E7E6E6" w:themeFill="background2"/>
            <w:vAlign w:val="center"/>
            <w:tcPrChange w:id="8901" w:author="Στάθης Καπ" w:date="2023-03-03T06:24:00Z">
              <w:tcPr>
                <w:tcW w:w="515" w:type="dxa"/>
                <w:shd w:val="clear" w:color="auto" w:fill="E7E6E6" w:themeFill="background2"/>
                <w:vAlign w:val="center"/>
              </w:tcPr>
            </w:tcPrChange>
          </w:tcPr>
          <w:p w14:paraId="0C8249DA" w14:textId="29208B73" w:rsidR="00577FCD" w:rsidRPr="00AC6F02" w:rsidRDefault="00577FCD" w:rsidP="00577FCD">
            <w:pPr>
              <w:jc w:val="center"/>
              <w:rPr>
                <w:ins w:id="8902" w:author="Στάθης Καπ" w:date="2023-02-26T20:57:00Z"/>
                <w:sz w:val="16"/>
                <w:szCs w:val="16"/>
                <w:rPrChange w:id="8903" w:author="Στάθης Καπ" w:date="2023-03-03T03:18:00Z">
                  <w:rPr>
                    <w:ins w:id="8904" w:author="Στάθης Καπ" w:date="2023-02-26T20:57:00Z"/>
                    <w:sz w:val="18"/>
                    <w:szCs w:val="18"/>
                  </w:rPr>
                </w:rPrChange>
              </w:rPr>
              <w:pPrChange w:id="8905" w:author="Στάθης Καπ" w:date="2023-02-26T21:00:00Z">
                <w:pPr/>
              </w:pPrChange>
            </w:pPr>
            <w:ins w:id="8906" w:author="Στάθης Καπ" w:date="2023-02-27T03:02:00Z">
              <w:r w:rsidRPr="00AC6F02">
                <w:rPr>
                  <w:sz w:val="16"/>
                  <w:szCs w:val="16"/>
                  <w:rPrChange w:id="8907" w:author="Στάθης Καπ" w:date="2023-03-03T03:18:00Z">
                    <w:rPr>
                      <w:sz w:val="18"/>
                      <w:szCs w:val="18"/>
                    </w:rPr>
                  </w:rPrChange>
                </w:rPr>
                <w:t>p</w:t>
              </w:r>
            </w:ins>
            <w:ins w:id="8908" w:author="Στάθης Καπ" w:date="2023-02-26T20:57:00Z">
              <w:r w:rsidRPr="00AC6F02">
                <w:rPr>
                  <w:sz w:val="16"/>
                  <w:szCs w:val="16"/>
                  <w:rPrChange w:id="8909" w:author="Στάθης Καπ" w:date="2023-03-03T03:18:00Z">
                    <w:rPr>
                      <w:sz w:val="18"/>
                      <w:szCs w:val="18"/>
                    </w:rPr>
                  </w:rPrChange>
                </w:rPr>
                <w:t>r12</w:t>
              </w:r>
            </w:ins>
          </w:p>
        </w:tc>
        <w:tc>
          <w:tcPr>
            <w:tcW w:w="560" w:type="dxa"/>
            <w:tcBorders>
              <w:left w:val="single" w:sz="4" w:space="0" w:color="auto"/>
            </w:tcBorders>
            <w:tcPrChange w:id="8910" w:author="Στάθης Καπ" w:date="2023-03-03T06:24:00Z">
              <w:tcPr>
                <w:tcW w:w="560" w:type="dxa"/>
              </w:tcPr>
            </w:tcPrChange>
          </w:tcPr>
          <w:p w14:paraId="7D57E8FD" w14:textId="1A9337C2" w:rsidR="00577FCD" w:rsidRPr="00AC6F02" w:rsidRDefault="00577FCD" w:rsidP="00577FCD">
            <w:pPr>
              <w:jc w:val="center"/>
              <w:rPr>
                <w:ins w:id="8911" w:author="Στάθης Καπ" w:date="2023-02-26T20:57:00Z"/>
                <w:rFonts w:cstheme="minorHAnsi"/>
                <w:sz w:val="16"/>
                <w:szCs w:val="16"/>
                <w:rPrChange w:id="8912" w:author="Στάθης Καπ" w:date="2023-03-03T03:18:00Z">
                  <w:rPr>
                    <w:ins w:id="8913" w:author="Στάθης Καπ" w:date="2023-02-26T20:57:00Z"/>
                  </w:rPr>
                </w:rPrChange>
              </w:rPr>
              <w:pPrChange w:id="8914" w:author="Στάθης Καπ" w:date="2023-02-26T21:00:00Z">
                <w:pPr/>
              </w:pPrChange>
            </w:pPr>
            <w:ins w:id="8915" w:author="Στάθης Καπ" w:date="2023-02-26T21:04:00Z">
              <w:r w:rsidRPr="00AC6F02">
                <w:rPr>
                  <w:rFonts w:cstheme="minorHAnsi"/>
                  <w:sz w:val="16"/>
                  <w:szCs w:val="16"/>
                  <w:rPrChange w:id="8916" w:author="Στάθης Καπ" w:date="2023-03-03T03:18:00Z">
                    <w:rPr>
                      <w:rFonts w:cstheme="minorHAnsi"/>
                      <w:sz w:val="20"/>
                      <w:szCs w:val="20"/>
                    </w:rPr>
                  </w:rPrChange>
                </w:rPr>
                <w:t>442</w:t>
              </w:r>
            </w:ins>
          </w:p>
        </w:tc>
        <w:tc>
          <w:tcPr>
            <w:tcW w:w="855" w:type="dxa"/>
            <w:tcPrChange w:id="8917" w:author="Στάθης Καπ" w:date="2023-03-03T06:24:00Z">
              <w:tcPr>
                <w:tcW w:w="855" w:type="dxa"/>
              </w:tcPr>
            </w:tcPrChange>
          </w:tcPr>
          <w:p w14:paraId="309225FA" w14:textId="6ACF94E7" w:rsidR="00577FCD" w:rsidRPr="00AC6F02" w:rsidRDefault="00577FCD" w:rsidP="00577FCD">
            <w:pPr>
              <w:jc w:val="center"/>
              <w:rPr>
                <w:ins w:id="8918" w:author="Στάθης Καπ" w:date="2023-02-26T20:57:00Z"/>
                <w:rFonts w:cstheme="minorHAnsi"/>
                <w:sz w:val="16"/>
                <w:szCs w:val="16"/>
                <w:rPrChange w:id="8919" w:author="Στάθης Καπ" w:date="2023-03-03T03:18:00Z">
                  <w:rPr>
                    <w:ins w:id="8920" w:author="Στάθης Καπ" w:date="2023-02-26T20:57:00Z"/>
                  </w:rPr>
                </w:rPrChange>
              </w:rPr>
              <w:pPrChange w:id="8921" w:author="Στάθης Καπ" w:date="2023-02-26T21:00:00Z">
                <w:pPr/>
              </w:pPrChange>
            </w:pPr>
            <w:ins w:id="8922" w:author="Στάθης Καπ" w:date="2023-02-26T21:07:00Z">
              <w:r w:rsidRPr="00AC6F02">
                <w:rPr>
                  <w:rFonts w:cstheme="minorHAnsi"/>
                  <w:sz w:val="16"/>
                  <w:szCs w:val="16"/>
                  <w:rPrChange w:id="8923" w:author="Στάθης Καπ" w:date="2023-03-03T03:18:00Z">
                    <w:rPr>
                      <w:rFonts w:cstheme="minorHAnsi"/>
                      <w:sz w:val="20"/>
                      <w:szCs w:val="20"/>
                    </w:rPr>
                  </w:rPrChange>
                </w:rPr>
                <w:t>431</w:t>
              </w:r>
            </w:ins>
          </w:p>
        </w:tc>
        <w:tc>
          <w:tcPr>
            <w:tcW w:w="544" w:type="dxa"/>
            <w:vAlign w:val="bottom"/>
            <w:tcPrChange w:id="8924" w:author="Στάθης Καπ" w:date="2023-03-03T06:24:00Z">
              <w:tcPr>
                <w:tcW w:w="544" w:type="dxa"/>
                <w:vAlign w:val="bottom"/>
              </w:tcPr>
            </w:tcPrChange>
          </w:tcPr>
          <w:p w14:paraId="71C7A93B" w14:textId="29ADAB90" w:rsidR="00577FCD" w:rsidRPr="00AC6F02" w:rsidRDefault="00577FCD" w:rsidP="00577FCD">
            <w:pPr>
              <w:jc w:val="center"/>
              <w:rPr>
                <w:ins w:id="8925" w:author="Στάθης Καπ" w:date="2023-02-26T20:57:00Z"/>
                <w:rFonts w:cstheme="minorHAnsi"/>
                <w:sz w:val="16"/>
                <w:szCs w:val="16"/>
                <w:rPrChange w:id="8926" w:author="Στάθης Καπ" w:date="2023-03-03T03:18:00Z">
                  <w:rPr>
                    <w:ins w:id="8927" w:author="Στάθης Καπ" w:date="2023-02-26T20:57:00Z"/>
                  </w:rPr>
                </w:rPrChange>
              </w:rPr>
              <w:pPrChange w:id="8928" w:author="Στάθης Καπ" w:date="2023-02-26T21:00:00Z">
                <w:pPr/>
              </w:pPrChange>
            </w:pPr>
            <w:ins w:id="8929" w:author="Στάθης Καπ" w:date="2023-03-03T00:39:00Z">
              <w:r w:rsidRPr="00AC6F02">
                <w:rPr>
                  <w:rFonts w:ascii="Calibri" w:hAnsi="Calibri" w:cs="Calibri"/>
                  <w:color w:val="000000"/>
                  <w:sz w:val="16"/>
                  <w:szCs w:val="16"/>
                  <w:rPrChange w:id="8930" w:author="Στάθης Καπ" w:date="2023-03-03T03:18:00Z">
                    <w:rPr>
                      <w:rFonts w:ascii="Calibri" w:hAnsi="Calibri" w:cs="Calibri"/>
                      <w:color w:val="000000"/>
                    </w:rPr>
                  </w:rPrChange>
                </w:rPr>
                <w:t>424</w:t>
              </w:r>
            </w:ins>
          </w:p>
        </w:tc>
        <w:tc>
          <w:tcPr>
            <w:tcW w:w="621" w:type="dxa"/>
            <w:vAlign w:val="bottom"/>
            <w:tcPrChange w:id="8931" w:author="Στάθης Καπ" w:date="2023-03-03T06:24:00Z">
              <w:tcPr>
                <w:tcW w:w="621" w:type="dxa"/>
                <w:vAlign w:val="bottom"/>
              </w:tcPr>
            </w:tcPrChange>
          </w:tcPr>
          <w:p w14:paraId="13B42C3B" w14:textId="069B8211" w:rsidR="00577FCD" w:rsidRPr="00AC6F02" w:rsidRDefault="00577FCD" w:rsidP="00577FCD">
            <w:pPr>
              <w:jc w:val="center"/>
              <w:rPr>
                <w:ins w:id="8932" w:author="Στάθης Καπ" w:date="2023-02-26T20:57:00Z"/>
                <w:rFonts w:cstheme="minorHAnsi"/>
                <w:sz w:val="16"/>
                <w:szCs w:val="16"/>
                <w:rPrChange w:id="8933" w:author="Στάθης Καπ" w:date="2023-03-03T03:18:00Z">
                  <w:rPr>
                    <w:ins w:id="8934" w:author="Στάθης Καπ" w:date="2023-02-26T20:57:00Z"/>
                  </w:rPr>
                </w:rPrChange>
              </w:rPr>
              <w:pPrChange w:id="8935" w:author="Στάθης Καπ" w:date="2023-02-26T21:00:00Z">
                <w:pPr/>
              </w:pPrChange>
            </w:pPr>
            <w:ins w:id="8936" w:author="Στάθης Καπ" w:date="2023-03-03T00:39:00Z">
              <w:r w:rsidRPr="00AC6F02">
                <w:rPr>
                  <w:rFonts w:ascii="Calibri" w:hAnsi="Calibri" w:cs="Calibri"/>
                  <w:color w:val="000000"/>
                  <w:sz w:val="16"/>
                  <w:szCs w:val="16"/>
                  <w:rPrChange w:id="8937" w:author="Στάθης Καπ" w:date="2023-03-03T03:18:00Z">
                    <w:rPr>
                      <w:rFonts w:ascii="Calibri" w:hAnsi="Calibri" w:cs="Calibri"/>
                      <w:color w:val="000000"/>
                    </w:rPr>
                  </w:rPrChange>
                </w:rPr>
                <w:t>0.371</w:t>
              </w:r>
            </w:ins>
          </w:p>
        </w:tc>
        <w:tc>
          <w:tcPr>
            <w:tcW w:w="669" w:type="dxa"/>
            <w:vAlign w:val="center"/>
            <w:tcPrChange w:id="8938" w:author="Στάθης Καπ" w:date="2023-03-03T06:24:00Z">
              <w:tcPr>
                <w:tcW w:w="669" w:type="dxa"/>
                <w:vAlign w:val="center"/>
              </w:tcPr>
            </w:tcPrChange>
          </w:tcPr>
          <w:p w14:paraId="02118737" w14:textId="0410E426" w:rsidR="00577FCD" w:rsidRPr="00AC6F02" w:rsidRDefault="00577FCD" w:rsidP="00577FCD">
            <w:pPr>
              <w:jc w:val="center"/>
              <w:rPr>
                <w:ins w:id="8939" w:author="Στάθης Καπ" w:date="2023-02-26T20:57:00Z"/>
                <w:rFonts w:cstheme="minorHAnsi"/>
                <w:sz w:val="16"/>
                <w:szCs w:val="16"/>
                <w:rPrChange w:id="8940" w:author="Στάθης Καπ" w:date="2023-03-03T03:18:00Z">
                  <w:rPr>
                    <w:ins w:id="8941" w:author="Στάθης Καπ" w:date="2023-02-26T20:57:00Z"/>
                  </w:rPr>
                </w:rPrChange>
              </w:rPr>
              <w:pPrChange w:id="8942" w:author="Στάθης Καπ" w:date="2023-02-26T21:00:00Z">
                <w:pPr/>
              </w:pPrChange>
            </w:pPr>
            <w:ins w:id="8943" w:author="Στάθης Καπ" w:date="2023-03-03T05:59:00Z">
              <w:r>
                <w:rPr>
                  <w:rFonts w:ascii="Calibri" w:hAnsi="Calibri" w:cs="Calibri"/>
                  <w:color w:val="000000"/>
                  <w:sz w:val="16"/>
                  <w:szCs w:val="16"/>
                </w:rPr>
                <w:t>4.07</w:t>
              </w:r>
            </w:ins>
          </w:p>
        </w:tc>
        <w:tc>
          <w:tcPr>
            <w:tcW w:w="543" w:type="dxa"/>
            <w:vAlign w:val="bottom"/>
            <w:tcPrChange w:id="8944" w:author="Στάθης Καπ" w:date="2023-03-03T06:24:00Z">
              <w:tcPr>
                <w:tcW w:w="543" w:type="dxa"/>
                <w:vAlign w:val="bottom"/>
              </w:tcPr>
            </w:tcPrChange>
          </w:tcPr>
          <w:p w14:paraId="757CE9CC" w14:textId="0C601638" w:rsidR="00577FCD" w:rsidRPr="00AC6F02" w:rsidRDefault="00577FCD" w:rsidP="00577FCD">
            <w:pPr>
              <w:jc w:val="center"/>
              <w:rPr>
                <w:ins w:id="8945" w:author="Στάθης Καπ" w:date="2023-02-26T20:57:00Z"/>
                <w:rFonts w:cstheme="minorHAnsi"/>
                <w:sz w:val="16"/>
                <w:szCs w:val="16"/>
                <w:rPrChange w:id="8946" w:author="Στάθης Καπ" w:date="2023-03-03T03:18:00Z">
                  <w:rPr>
                    <w:ins w:id="8947" w:author="Στάθης Καπ" w:date="2023-02-26T20:57:00Z"/>
                  </w:rPr>
                </w:rPrChange>
              </w:rPr>
              <w:pPrChange w:id="8948" w:author="Στάθης Καπ" w:date="2023-02-26T21:00:00Z">
                <w:pPr/>
              </w:pPrChange>
            </w:pPr>
            <w:ins w:id="8949" w:author="Στάθης Καπ" w:date="2023-03-03T00:39:00Z">
              <w:r w:rsidRPr="00AC6F02">
                <w:rPr>
                  <w:rFonts w:ascii="Calibri" w:hAnsi="Calibri" w:cs="Calibri"/>
                  <w:color w:val="000000"/>
                  <w:sz w:val="16"/>
                  <w:szCs w:val="16"/>
                  <w:rPrChange w:id="8950" w:author="Στάθης Καπ" w:date="2023-03-03T03:18:00Z">
                    <w:rPr>
                      <w:rFonts w:ascii="Calibri" w:hAnsi="Calibri" w:cs="Calibri"/>
                      <w:color w:val="000000"/>
                    </w:rPr>
                  </w:rPrChange>
                </w:rPr>
                <w:t>418</w:t>
              </w:r>
            </w:ins>
          </w:p>
        </w:tc>
        <w:tc>
          <w:tcPr>
            <w:tcW w:w="621" w:type="dxa"/>
            <w:vAlign w:val="bottom"/>
            <w:tcPrChange w:id="8951" w:author="Στάθης Καπ" w:date="2023-03-03T06:24:00Z">
              <w:tcPr>
                <w:tcW w:w="621" w:type="dxa"/>
                <w:vAlign w:val="bottom"/>
              </w:tcPr>
            </w:tcPrChange>
          </w:tcPr>
          <w:p w14:paraId="54222661" w14:textId="5D410782" w:rsidR="00577FCD" w:rsidRPr="00AC6F02" w:rsidRDefault="00577FCD" w:rsidP="00577FCD">
            <w:pPr>
              <w:jc w:val="center"/>
              <w:rPr>
                <w:ins w:id="8952" w:author="Στάθης Καπ" w:date="2023-02-26T20:57:00Z"/>
                <w:rFonts w:cstheme="minorHAnsi"/>
                <w:sz w:val="16"/>
                <w:szCs w:val="16"/>
                <w:rPrChange w:id="8953" w:author="Στάθης Καπ" w:date="2023-03-03T03:18:00Z">
                  <w:rPr>
                    <w:ins w:id="8954" w:author="Στάθης Καπ" w:date="2023-02-26T20:57:00Z"/>
                  </w:rPr>
                </w:rPrChange>
              </w:rPr>
              <w:pPrChange w:id="8955" w:author="Στάθης Καπ" w:date="2023-02-26T21:00:00Z">
                <w:pPr/>
              </w:pPrChange>
            </w:pPr>
            <w:ins w:id="8956" w:author="Στάθης Καπ" w:date="2023-03-03T00:39:00Z">
              <w:r w:rsidRPr="00AC6F02">
                <w:rPr>
                  <w:rFonts w:ascii="Calibri" w:hAnsi="Calibri" w:cs="Calibri"/>
                  <w:color w:val="000000"/>
                  <w:sz w:val="16"/>
                  <w:szCs w:val="16"/>
                  <w:rPrChange w:id="8957" w:author="Στάθης Καπ" w:date="2023-03-03T03:18:00Z">
                    <w:rPr>
                      <w:rFonts w:ascii="Calibri" w:hAnsi="Calibri" w:cs="Calibri"/>
                      <w:color w:val="000000"/>
                    </w:rPr>
                  </w:rPrChange>
                </w:rPr>
                <w:t>0.246</w:t>
              </w:r>
            </w:ins>
          </w:p>
        </w:tc>
        <w:tc>
          <w:tcPr>
            <w:tcW w:w="669" w:type="dxa"/>
            <w:vAlign w:val="center"/>
            <w:tcPrChange w:id="8958" w:author="Στάθης Καπ" w:date="2023-03-03T06:24:00Z">
              <w:tcPr>
                <w:tcW w:w="669" w:type="dxa"/>
                <w:vAlign w:val="center"/>
              </w:tcPr>
            </w:tcPrChange>
          </w:tcPr>
          <w:p w14:paraId="3D273DF7" w14:textId="5609A621" w:rsidR="00577FCD" w:rsidRPr="00AC6F02" w:rsidRDefault="00577FCD" w:rsidP="00577FCD">
            <w:pPr>
              <w:jc w:val="center"/>
              <w:rPr>
                <w:ins w:id="8959" w:author="Στάθης Καπ" w:date="2023-02-26T20:57:00Z"/>
                <w:rFonts w:cstheme="minorHAnsi"/>
                <w:sz w:val="16"/>
                <w:szCs w:val="16"/>
                <w:rPrChange w:id="8960" w:author="Στάθης Καπ" w:date="2023-03-03T03:18:00Z">
                  <w:rPr>
                    <w:ins w:id="8961" w:author="Στάθης Καπ" w:date="2023-02-26T20:57:00Z"/>
                  </w:rPr>
                </w:rPrChange>
              </w:rPr>
              <w:pPrChange w:id="8962" w:author="Στάθης Καπ" w:date="2023-02-26T21:00:00Z">
                <w:pPr/>
              </w:pPrChange>
            </w:pPr>
            <w:ins w:id="8963" w:author="Στάθης Καπ" w:date="2023-03-03T04:44:00Z">
              <w:r>
                <w:rPr>
                  <w:rFonts w:ascii="Calibri" w:hAnsi="Calibri" w:cstheme="minorHAnsi"/>
                  <w:color w:val="000000"/>
                  <w:sz w:val="16"/>
                  <w:szCs w:val="16"/>
                </w:rPr>
                <w:t>1.42</w:t>
              </w:r>
            </w:ins>
          </w:p>
        </w:tc>
        <w:tc>
          <w:tcPr>
            <w:tcW w:w="508" w:type="dxa"/>
            <w:vAlign w:val="bottom"/>
            <w:tcPrChange w:id="8964" w:author="Στάθης Καπ" w:date="2023-03-03T06:24:00Z">
              <w:tcPr>
                <w:tcW w:w="508" w:type="dxa"/>
                <w:vAlign w:val="bottom"/>
              </w:tcPr>
            </w:tcPrChange>
          </w:tcPr>
          <w:p w14:paraId="258107B2" w14:textId="5FDE7739" w:rsidR="00577FCD" w:rsidRPr="00AC6F02" w:rsidRDefault="00577FCD" w:rsidP="00577FCD">
            <w:pPr>
              <w:jc w:val="center"/>
              <w:rPr>
                <w:ins w:id="8965" w:author="Στάθης Καπ" w:date="2023-02-26T20:57:00Z"/>
                <w:rFonts w:cstheme="minorHAnsi"/>
                <w:sz w:val="16"/>
                <w:szCs w:val="16"/>
                <w:rPrChange w:id="8966" w:author="Στάθης Καπ" w:date="2023-03-03T03:18:00Z">
                  <w:rPr>
                    <w:ins w:id="8967" w:author="Στάθης Καπ" w:date="2023-02-26T20:57:00Z"/>
                  </w:rPr>
                </w:rPrChange>
              </w:rPr>
              <w:pPrChange w:id="8968" w:author="Στάθης Καπ" w:date="2023-02-26T21:00:00Z">
                <w:pPr/>
              </w:pPrChange>
            </w:pPr>
            <w:ins w:id="8969" w:author="Στάθης Καπ" w:date="2023-03-03T00:39:00Z">
              <w:r w:rsidRPr="00AC6F02">
                <w:rPr>
                  <w:rFonts w:ascii="Calibri" w:hAnsi="Calibri" w:cs="Calibri"/>
                  <w:color w:val="000000"/>
                  <w:sz w:val="16"/>
                  <w:szCs w:val="16"/>
                  <w:rPrChange w:id="8970" w:author="Στάθης Καπ" w:date="2023-03-03T03:18:00Z">
                    <w:rPr>
                      <w:rFonts w:ascii="Calibri" w:hAnsi="Calibri" w:cs="Calibri"/>
                      <w:color w:val="000000"/>
                    </w:rPr>
                  </w:rPrChange>
                </w:rPr>
                <w:t>407</w:t>
              </w:r>
            </w:ins>
          </w:p>
        </w:tc>
        <w:tc>
          <w:tcPr>
            <w:tcW w:w="541" w:type="dxa"/>
            <w:vAlign w:val="bottom"/>
            <w:tcPrChange w:id="8971" w:author="Στάθης Καπ" w:date="2023-03-03T06:24:00Z">
              <w:tcPr>
                <w:tcW w:w="541" w:type="dxa"/>
                <w:vAlign w:val="bottom"/>
              </w:tcPr>
            </w:tcPrChange>
          </w:tcPr>
          <w:p w14:paraId="36E45183" w14:textId="74909EF2" w:rsidR="00577FCD" w:rsidRPr="00AC6F02" w:rsidRDefault="00577FCD" w:rsidP="00577FCD">
            <w:pPr>
              <w:jc w:val="center"/>
              <w:rPr>
                <w:ins w:id="8972" w:author="Στάθης Καπ" w:date="2023-02-26T20:58:00Z"/>
                <w:rFonts w:cstheme="minorHAnsi"/>
                <w:sz w:val="16"/>
                <w:szCs w:val="16"/>
                <w:rPrChange w:id="8973" w:author="Στάθης Καπ" w:date="2023-03-03T03:18:00Z">
                  <w:rPr>
                    <w:ins w:id="8974" w:author="Στάθης Καπ" w:date="2023-02-26T20:58:00Z"/>
                  </w:rPr>
                </w:rPrChange>
              </w:rPr>
              <w:pPrChange w:id="8975" w:author="Στάθης Καπ" w:date="2023-02-26T21:00:00Z">
                <w:pPr/>
              </w:pPrChange>
            </w:pPr>
            <w:ins w:id="8976" w:author="Στάθης Καπ" w:date="2023-03-03T00:39:00Z">
              <w:r w:rsidRPr="00AC6F02">
                <w:rPr>
                  <w:rFonts w:ascii="Calibri" w:hAnsi="Calibri" w:cs="Calibri"/>
                  <w:color w:val="000000"/>
                  <w:sz w:val="16"/>
                  <w:szCs w:val="16"/>
                  <w:rPrChange w:id="8977" w:author="Στάθης Καπ" w:date="2023-03-03T03:18:00Z">
                    <w:rPr>
                      <w:rFonts w:ascii="Calibri" w:hAnsi="Calibri" w:cs="Calibri"/>
                      <w:color w:val="000000"/>
                    </w:rPr>
                  </w:rPrChange>
                </w:rPr>
                <w:t>0.533</w:t>
              </w:r>
            </w:ins>
          </w:p>
        </w:tc>
        <w:tc>
          <w:tcPr>
            <w:tcW w:w="589" w:type="dxa"/>
            <w:vAlign w:val="center"/>
            <w:tcPrChange w:id="8978" w:author="Στάθης Καπ" w:date="2023-03-03T06:24:00Z">
              <w:tcPr>
                <w:tcW w:w="589" w:type="dxa"/>
                <w:vAlign w:val="center"/>
              </w:tcPr>
            </w:tcPrChange>
          </w:tcPr>
          <w:p w14:paraId="196F23BD" w14:textId="661B2614" w:rsidR="00577FCD" w:rsidRPr="00AC6F02" w:rsidRDefault="00577FCD" w:rsidP="00577FCD">
            <w:pPr>
              <w:jc w:val="center"/>
              <w:rPr>
                <w:ins w:id="8979" w:author="Στάθης Καπ" w:date="2023-02-26T20:58:00Z"/>
                <w:rFonts w:cstheme="minorHAnsi"/>
                <w:sz w:val="16"/>
                <w:szCs w:val="16"/>
                <w:rPrChange w:id="8980" w:author="Στάθης Καπ" w:date="2023-03-03T03:18:00Z">
                  <w:rPr>
                    <w:ins w:id="8981" w:author="Στάθης Καπ" w:date="2023-02-26T20:58:00Z"/>
                  </w:rPr>
                </w:rPrChange>
              </w:rPr>
              <w:pPrChange w:id="8982" w:author="Στάθης Καπ" w:date="2023-02-26T21:00:00Z">
                <w:pPr/>
              </w:pPrChange>
            </w:pPr>
            <w:ins w:id="8983" w:author="Στάθης Καπ" w:date="2023-03-03T04:44:00Z">
              <w:r>
                <w:rPr>
                  <w:rFonts w:ascii="Calibri" w:hAnsi="Calibri" w:cstheme="minorHAnsi"/>
                  <w:color w:val="000000"/>
                  <w:sz w:val="16"/>
                  <w:szCs w:val="16"/>
                </w:rPr>
                <w:t>4.01</w:t>
              </w:r>
            </w:ins>
          </w:p>
        </w:tc>
        <w:tc>
          <w:tcPr>
            <w:tcW w:w="463" w:type="dxa"/>
            <w:vAlign w:val="bottom"/>
            <w:tcPrChange w:id="8984" w:author="Στάθης Καπ" w:date="2023-03-03T06:24:00Z">
              <w:tcPr>
                <w:tcW w:w="463" w:type="dxa"/>
                <w:vAlign w:val="bottom"/>
              </w:tcPr>
            </w:tcPrChange>
          </w:tcPr>
          <w:p w14:paraId="7B0DA2B9" w14:textId="182BBAC1" w:rsidR="00577FCD" w:rsidRPr="00AC6F02" w:rsidRDefault="00577FCD" w:rsidP="00577FCD">
            <w:pPr>
              <w:jc w:val="center"/>
              <w:rPr>
                <w:ins w:id="8985" w:author="Στάθης Καπ" w:date="2023-02-26T20:58:00Z"/>
                <w:rFonts w:cstheme="minorHAnsi"/>
                <w:sz w:val="16"/>
                <w:szCs w:val="16"/>
                <w:rPrChange w:id="8986" w:author="Στάθης Καπ" w:date="2023-03-03T03:18:00Z">
                  <w:rPr>
                    <w:ins w:id="8987" w:author="Στάθης Καπ" w:date="2023-02-26T20:58:00Z"/>
                  </w:rPr>
                </w:rPrChange>
              </w:rPr>
              <w:pPrChange w:id="8988" w:author="Στάθης Καπ" w:date="2023-02-26T21:00:00Z">
                <w:pPr/>
              </w:pPrChange>
            </w:pPr>
            <w:ins w:id="8989" w:author="Στάθης Καπ" w:date="2023-03-03T00:40:00Z">
              <w:r w:rsidRPr="00AC6F02">
                <w:rPr>
                  <w:rFonts w:ascii="Calibri" w:hAnsi="Calibri" w:cs="Calibri"/>
                  <w:color w:val="000000"/>
                  <w:sz w:val="16"/>
                  <w:szCs w:val="16"/>
                  <w:rPrChange w:id="8990" w:author="Στάθης Καπ" w:date="2023-03-03T03:18:00Z">
                    <w:rPr>
                      <w:rFonts w:ascii="Calibri" w:hAnsi="Calibri" w:cs="Calibri"/>
                      <w:color w:val="000000"/>
                    </w:rPr>
                  </w:rPrChange>
                </w:rPr>
                <w:t>403</w:t>
              </w:r>
            </w:ins>
          </w:p>
        </w:tc>
        <w:tc>
          <w:tcPr>
            <w:tcW w:w="541" w:type="dxa"/>
            <w:vAlign w:val="bottom"/>
            <w:tcPrChange w:id="8991" w:author="Στάθης Καπ" w:date="2023-03-03T06:24:00Z">
              <w:tcPr>
                <w:tcW w:w="541" w:type="dxa"/>
                <w:vAlign w:val="bottom"/>
              </w:tcPr>
            </w:tcPrChange>
          </w:tcPr>
          <w:p w14:paraId="5EBB0A9B" w14:textId="60A82E24" w:rsidR="00577FCD" w:rsidRPr="00AC6F02" w:rsidRDefault="00577FCD" w:rsidP="00577FCD">
            <w:pPr>
              <w:jc w:val="center"/>
              <w:rPr>
                <w:ins w:id="8992" w:author="Στάθης Καπ" w:date="2023-02-26T21:00:00Z"/>
                <w:rFonts w:cstheme="minorHAnsi"/>
                <w:sz w:val="16"/>
                <w:szCs w:val="16"/>
                <w:rPrChange w:id="8993" w:author="Στάθης Καπ" w:date="2023-03-03T03:18:00Z">
                  <w:rPr>
                    <w:ins w:id="8994" w:author="Στάθης Καπ" w:date="2023-02-26T21:00:00Z"/>
                  </w:rPr>
                </w:rPrChange>
              </w:rPr>
              <w:pPrChange w:id="8995" w:author="Στάθης Καπ" w:date="2023-02-26T21:00:00Z">
                <w:pPr/>
              </w:pPrChange>
            </w:pPr>
            <w:ins w:id="8996" w:author="Στάθης Καπ" w:date="2023-03-03T00:40:00Z">
              <w:r w:rsidRPr="00AC6F02">
                <w:rPr>
                  <w:rFonts w:ascii="Calibri" w:hAnsi="Calibri" w:cs="Calibri"/>
                  <w:color w:val="000000"/>
                  <w:sz w:val="16"/>
                  <w:szCs w:val="16"/>
                  <w:rPrChange w:id="8997" w:author="Στάθης Καπ" w:date="2023-03-03T03:18:00Z">
                    <w:rPr>
                      <w:rFonts w:ascii="Calibri" w:hAnsi="Calibri" w:cs="Calibri"/>
                      <w:color w:val="000000"/>
                    </w:rPr>
                  </w:rPrChange>
                </w:rPr>
                <w:t>0.449</w:t>
              </w:r>
            </w:ins>
          </w:p>
        </w:tc>
        <w:tc>
          <w:tcPr>
            <w:tcW w:w="589" w:type="dxa"/>
            <w:vAlign w:val="center"/>
            <w:tcPrChange w:id="8998" w:author="Στάθης Καπ" w:date="2023-03-03T06:24:00Z">
              <w:tcPr>
                <w:tcW w:w="589" w:type="dxa"/>
                <w:vAlign w:val="center"/>
              </w:tcPr>
            </w:tcPrChange>
          </w:tcPr>
          <w:p w14:paraId="435A7AAA" w14:textId="67D1FBDD" w:rsidR="00577FCD" w:rsidRPr="00AC6F02" w:rsidRDefault="00577FCD" w:rsidP="00577FCD">
            <w:pPr>
              <w:jc w:val="center"/>
              <w:rPr>
                <w:ins w:id="8999" w:author="Στάθης Καπ" w:date="2023-02-26T21:00:00Z"/>
                <w:rFonts w:cstheme="minorHAnsi"/>
                <w:sz w:val="16"/>
                <w:szCs w:val="16"/>
                <w:rPrChange w:id="9000" w:author="Στάθης Καπ" w:date="2023-03-03T03:18:00Z">
                  <w:rPr>
                    <w:ins w:id="9001" w:author="Στάθης Καπ" w:date="2023-02-26T21:00:00Z"/>
                  </w:rPr>
                </w:rPrChange>
              </w:rPr>
              <w:pPrChange w:id="9002" w:author="Στάθης Καπ" w:date="2023-02-26T21:00:00Z">
                <w:pPr/>
              </w:pPrChange>
            </w:pPr>
            <w:ins w:id="9003" w:author="Στάθης Καπ" w:date="2023-03-03T04:45:00Z">
              <w:r>
                <w:rPr>
                  <w:rFonts w:ascii="Calibri" w:hAnsi="Calibri" w:cstheme="minorHAnsi"/>
                  <w:color w:val="000000"/>
                  <w:sz w:val="16"/>
                  <w:szCs w:val="16"/>
                </w:rPr>
                <w:t>4.95</w:t>
              </w:r>
            </w:ins>
          </w:p>
        </w:tc>
      </w:tr>
      <w:tr w:rsidR="00F03C40" w14:paraId="565B80E8" w14:textId="0120A66D" w:rsidTr="00F03C40">
        <w:trPr>
          <w:ins w:id="9004" w:author="Στάθης Καπ" w:date="2023-02-26T20:57:00Z"/>
        </w:trPr>
        <w:tc>
          <w:tcPr>
            <w:tcW w:w="515" w:type="dxa"/>
            <w:tcBorders>
              <w:top w:val="nil"/>
              <w:bottom w:val="nil"/>
              <w:right w:val="single" w:sz="4" w:space="0" w:color="auto"/>
            </w:tcBorders>
            <w:shd w:val="clear" w:color="auto" w:fill="E7E6E6" w:themeFill="background2"/>
            <w:vAlign w:val="center"/>
            <w:tcPrChange w:id="9005" w:author="Στάθης Καπ" w:date="2023-03-03T06:24:00Z">
              <w:tcPr>
                <w:tcW w:w="515" w:type="dxa"/>
                <w:shd w:val="clear" w:color="auto" w:fill="E7E6E6" w:themeFill="background2"/>
                <w:vAlign w:val="center"/>
              </w:tcPr>
            </w:tcPrChange>
          </w:tcPr>
          <w:p w14:paraId="7B4F819D" w14:textId="6C25480B" w:rsidR="00577FCD" w:rsidRPr="00AC6F02" w:rsidRDefault="00577FCD" w:rsidP="00577FCD">
            <w:pPr>
              <w:jc w:val="center"/>
              <w:rPr>
                <w:ins w:id="9006" w:author="Στάθης Καπ" w:date="2023-02-26T20:57:00Z"/>
                <w:sz w:val="16"/>
                <w:szCs w:val="16"/>
                <w:rPrChange w:id="9007" w:author="Στάθης Καπ" w:date="2023-03-03T03:18:00Z">
                  <w:rPr>
                    <w:ins w:id="9008" w:author="Στάθης Καπ" w:date="2023-02-26T20:57:00Z"/>
                    <w:sz w:val="18"/>
                    <w:szCs w:val="18"/>
                  </w:rPr>
                </w:rPrChange>
              </w:rPr>
              <w:pPrChange w:id="9009" w:author="Στάθης Καπ" w:date="2023-02-26T21:00:00Z">
                <w:pPr/>
              </w:pPrChange>
            </w:pPr>
            <w:ins w:id="9010" w:author="Στάθης Καπ" w:date="2023-02-27T03:02:00Z">
              <w:r w:rsidRPr="00AC6F02">
                <w:rPr>
                  <w:sz w:val="16"/>
                  <w:szCs w:val="16"/>
                  <w:rPrChange w:id="9011" w:author="Στάθης Καπ" w:date="2023-03-03T03:18:00Z">
                    <w:rPr>
                      <w:sz w:val="18"/>
                      <w:szCs w:val="18"/>
                    </w:rPr>
                  </w:rPrChange>
                </w:rPr>
                <w:t>p</w:t>
              </w:r>
            </w:ins>
            <w:ins w:id="9012" w:author="Στάθης Καπ" w:date="2023-02-26T20:57:00Z">
              <w:r w:rsidRPr="00AC6F02">
                <w:rPr>
                  <w:sz w:val="16"/>
                  <w:szCs w:val="16"/>
                  <w:rPrChange w:id="9013" w:author="Στάθης Καπ" w:date="2023-03-03T03:18:00Z">
                    <w:rPr>
                      <w:sz w:val="18"/>
                      <w:szCs w:val="18"/>
                    </w:rPr>
                  </w:rPrChange>
                </w:rPr>
                <w:t>r13</w:t>
              </w:r>
            </w:ins>
          </w:p>
        </w:tc>
        <w:tc>
          <w:tcPr>
            <w:tcW w:w="560" w:type="dxa"/>
            <w:tcBorders>
              <w:left w:val="single" w:sz="4" w:space="0" w:color="auto"/>
            </w:tcBorders>
            <w:tcPrChange w:id="9014" w:author="Στάθης Καπ" w:date="2023-03-03T06:24:00Z">
              <w:tcPr>
                <w:tcW w:w="560" w:type="dxa"/>
              </w:tcPr>
            </w:tcPrChange>
          </w:tcPr>
          <w:p w14:paraId="342C4C09" w14:textId="1CCED2DD" w:rsidR="00577FCD" w:rsidRPr="00AC6F02" w:rsidRDefault="00577FCD" w:rsidP="00577FCD">
            <w:pPr>
              <w:jc w:val="center"/>
              <w:rPr>
                <w:ins w:id="9015" w:author="Στάθης Καπ" w:date="2023-02-26T20:57:00Z"/>
                <w:rFonts w:cstheme="minorHAnsi"/>
                <w:sz w:val="16"/>
                <w:szCs w:val="16"/>
                <w:rPrChange w:id="9016" w:author="Στάθης Καπ" w:date="2023-03-03T03:18:00Z">
                  <w:rPr>
                    <w:ins w:id="9017" w:author="Στάθης Καπ" w:date="2023-02-26T20:57:00Z"/>
                  </w:rPr>
                </w:rPrChange>
              </w:rPr>
              <w:pPrChange w:id="9018" w:author="Στάθης Καπ" w:date="2023-02-26T21:00:00Z">
                <w:pPr/>
              </w:pPrChange>
            </w:pPr>
            <w:ins w:id="9019" w:author="Στάθης Καπ" w:date="2023-02-26T21:04:00Z">
              <w:r w:rsidRPr="00AC6F02">
                <w:rPr>
                  <w:rFonts w:cstheme="minorHAnsi"/>
                  <w:sz w:val="16"/>
                  <w:szCs w:val="16"/>
                  <w:rPrChange w:id="9020" w:author="Στάθης Καπ" w:date="2023-03-03T03:18:00Z">
                    <w:rPr>
                      <w:rFonts w:cstheme="minorHAnsi"/>
                      <w:sz w:val="20"/>
                      <w:szCs w:val="20"/>
                    </w:rPr>
                  </w:rPrChange>
                </w:rPr>
                <w:t>467</w:t>
              </w:r>
            </w:ins>
          </w:p>
        </w:tc>
        <w:tc>
          <w:tcPr>
            <w:tcW w:w="855" w:type="dxa"/>
            <w:tcPrChange w:id="9021" w:author="Στάθης Καπ" w:date="2023-03-03T06:24:00Z">
              <w:tcPr>
                <w:tcW w:w="855" w:type="dxa"/>
              </w:tcPr>
            </w:tcPrChange>
          </w:tcPr>
          <w:p w14:paraId="226DD39B" w14:textId="13BE0BB5" w:rsidR="00577FCD" w:rsidRPr="00AC6F02" w:rsidRDefault="00577FCD" w:rsidP="00577FCD">
            <w:pPr>
              <w:jc w:val="center"/>
              <w:rPr>
                <w:ins w:id="9022" w:author="Στάθης Καπ" w:date="2023-02-26T20:57:00Z"/>
                <w:rFonts w:cstheme="minorHAnsi"/>
                <w:sz w:val="16"/>
                <w:szCs w:val="16"/>
                <w:rPrChange w:id="9023" w:author="Στάθης Καπ" w:date="2023-03-03T03:18:00Z">
                  <w:rPr>
                    <w:ins w:id="9024" w:author="Στάθης Καπ" w:date="2023-02-26T20:57:00Z"/>
                  </w:rPr>
                </w:rPrChange>
              </w:rPr>
              <w:pPrChange w:id="9025" w:author="Στάθης Καπ" w:date="2023-02-26T21:00:00Z">
                <w:pPr/>
              </w:pPrChange>
            </w:pPr>
            <w:ins w:id="9026" w:author="Στάθης Καπ" w:date="2023-02-26T21:07:00Z">
              <w:r w:rsidRPr="00AC6F02">
                <w:rPr>
                  <w:rFonts w:cstheme="minorHAnsi"/>
                  <w:sz w:val="16"/>
                  <w:szCs w:val="16"/>
                  <w:rPrChange w:id="9027" w:author="Στάθης Καπ" w:date="2023-03-03T03:18:00Z">
                    <w:rPr>
                      <w:rFonts w:cstheme="minorHAnsi"/>
                      <w:sz w:val="20"/>
                      <w:szCs w:val="20"/>
                    </w:rPr>
                  </w:rPrChange>
                </w:rPr>
                <w:t>450</w:t>
              </w:r>
            </w:ins>
          </w:p>
        </w:tc>
        <w:tc>
          <w:tcPr>
            <w:tcW w:w="544" w:type="dxa"/>
            <w:vAlign w:val="bottom"/>
            <w:tcPrChange w:id="9028" w:author="Στάθης Καπ" w:date="2023-03-03T06:24:00Z">
              <w:tcPr>
                <w:tcW w:w="544" w:type="dxa"/>
                <w:vAlign w:val="bottom"/>
              </w:tcPr>
            </w:tcPrChange>
          </w:tcPr>
          <w:p w14:paraId="6A5BAF15" w14:textId="16D975FC" w:rsidR="00577FCD" w:rsidRPr="00AC6F02" w:rsidRDefault="00577FCD" w:rsidP="00577FCD">
            <w:pPr>
              <w:jc w:val="center"/>
              <w:rPr>
                <w:ins w:id="9029" w:author="Στάθης Καπ" w:date="2023-02-26T20:57:00Z"/>
                <w:rFonts w:cstheme="minorHAnsi"/>
                <w:sz w:val="16"/>
                <w:szCs w:val="16"/>
                <w:rPrChange w:id="9030" w:author="Στάθης Καπ" w:date="2023-03-03T03:18:00Z">
                  <w:rPr>
                    <w:ins w:id="9031" w:author="Στάθης Καπ" w:date="2023-02-26T20:57:00Z"/>
                  </w:rPr>
                </w:rPrChange>
              </w:rPr>
              <w:pPrChange w:id="9032" w:author="Στάθης Καπ" w:date="2023-02-26T21:00:00Z">
                <w:pPr/>
              </w:pPrChange>
            </w:pPr>
            <w:ins w:id="9033" w:author="Στάθης Καπ" w:date="2023-03-03T00:39:00Z">
              <w:r w:rsidRPr="00AC6F02">
                <w:rPr>
                  <w:rFonts w:ascii="Calibri" w:hAnsi="Calibri" w:cs="Calibri"/>
                  <w:color w:val="000000"/>
                  <w:sz w:val="16"/>
                  <w:szCs w:val="16"/>
                  <w:rPrChange w:id="9034" w:author="Στάθης Καπ" w:date="2023-03-03T03:18:00Z">
                    <w:rPr>
                      <w:rFonts w:ascii="Calibri" w:hAnsi="Calibri" w:cs="Calibri"/>
                      <w:color w:val="000000"/>
                    </w:rPr>
                  </w:rPrChange>
                </w:rPr>
                <w:t>444</w:t>
              </w:r>
            </w:ins>
          </w:p>
        </w:tc>
        <w:tc>
          <w:tcPr>
            <w:tcW w:w="621" w:type="dxa"/>
            <w:vAlign w:val="bottom"/>
            <w:tcPrChange w:id="9035" w:author="Στάθης Καπ" w:date="2023-03-03T06:24:00Z">
              <w:tcPr>
                <w:tcW w:w="621" w:type="dxa"/>
                <w:vAlign w:val="bottom"/>
              </w:tcPr>
            </w:tcPrChange>
          </w:tcPr>
          <w:p w14:paraId="5A58A74C" w14:textId="2F8FF3AE" w:rsidR="00577FCD" w:rsidRPr="00AC6F02" w:rsidRDefault="00577FCD" w:rsidP="00577FCD">
            <w:pPr>
              <w:jc w:val="center"/>
              <w:rPr>
                <w:ins w:id="9036" w:author="Στάθης Καπ" w:date="2023-02-26T20:57:00Z"/>
                <w:rFonts w:cstheme="minorHAnsi"/>
                <w:sz w:val="16"/>
                <w:szCs w:val="16"/>
                <w:rPrChange w:id="9037" w:author="Στάθης Καπ" w:date="2023-03-03T03:18:00Z">
                  <w:rPr>
                    <w:ins w:id="9038" w:author="Στάθης Καπ" w:date="2023-02-26T20:57:00Z"/>
                  </w:rPr>
                </w:rPrChange>
              </w:rPr>
              <w:pPrChange w:id="9039" w:author="Στάθης Καπ" w:date="2023-02-26T21:00:00Z">
                <w:pPr/>
              </w:pPrChange>
            </w:pPr>
            <w:ins w:id="9040" w:author="Στάθης Καπ" w:date="2023-03-03T00:39:00Z">
              <w:r w:rsidRPr="00AC6F02">
                <w:rPr>
                  <w:rFonts w:ascii="Calibri" w:hAnsi="Calibri" w:cs="Calibri"/>
                  <w:color w:val="000000"/>
                  <w:sz w:val="16"/>
                  <w:szCs w:val="16"/>
                  <w:rPrChange w:id="9041" w:author="Στάθης Καπ" w:date="2023-03-03T03:18:00Z">
                    <w:rPr>
                      <w:rFonts w:ascii="Calibri" w:hAnsi="Calibri" w:cs="Calibri"/>
                      <w:color w:val="000000"/>
                    </w:rPr>
                  </w:rPrChange>
                </w:rPr>
                <w:t>0.475</w:t>
              </w:r>
            </w:ins>
          </w:p>
        </w:tc>
        <w:tc>
          <w:tcPr>
            <w:tcW w:w="669" w:type="dxa"/>
            <w:vAlign w:val="center"/>
            <w:tcPrChange w:id="9042" w:author="Στάθης Καπ" w:date="2023-03-03T06:24:00Z">
              <w:tcPr>
                <w:tcW w:w="669" w:type="dxa"/>
                <w:vAlign w:val="center"/>
              </w:tcPr>
            </w:tcPrChange>
          </w:tcPr>
          <w:p w14:paraId="1616F351" w14:textId="7377B883" w:rsidR="00577FCD" w:rsidRPr="00AC6F02" w:rsidRDefault="00577FCD" w:rsidP="00577FCD">
            <w:pPr>
              <w:jc w:val="center"/>
              <w:rPr>
                <w:ins w:id="9043" w:author="Στάθης Καπ" w:date="2023-02-26T20:57:00Z"/>
                <w:rFonts w:cstheme="minorHAnsi"/>
                <w:sz w:val="16"/>
                <w:szCs w:val="16"/>
                <w:rPrChange w:id="9044" w:author="Στάθης Καπ" w:date="2023-03-03T03:18:00Z">
                  <w:rPr>
                    <w:ins w:id="9045" w:author="Στάθης Καπ" w:date="2023-02-26T20:57:00Z"/>
                  </w:rPr>
                </w:rPrChange>
              </w:rPr>
              <w:pPrChange w:id="9046" w:author="Στάθης Καπ" w:date="2023-02-26T21:00:00Z">
                <w:pPr/>
              </w:pPrChange>
            </w:pPr>
            <w:ins w:id="9047" w:author="Στάθης Καπ" w:date="2023-03-03T05:59:00Z">
              <w:r>
                <w:rPr>
                  <w:rFonts w:ascii="Calibri" w:hAnsi="Calibri" w:cs="Calibri"/>
                  <w:color w:val="000000"/>
                  <w:sz w:val="16"/>
                  <w:szCs w:val="16"/>
                </w:rPr>
                <w:t>4.93</w:t>
              </w:r>
            </w:ins>
          </w:p>
        </w:tc>
        <w:tc>
          <w:tcPr>
            <w:tcW w:w="543" w:type="dxa"/>
            <w:vAlign w:val="bottom"/>
            <w:tcPrChange w:id="9048" w:author="Στάθης Καπ" w:date="2023-03-03T06:24:00Z">
              <w:tcPr>
                <w:tcW w:w="543" w:type="dxa"/>
                <w:vAlign w:val="bottom"/>
              </w:tcPr>
            </w:tcPrChange>
          </w:tcPr>
          <w:p w14:paraId="098122B3" w14:textId="22C9E3AA" w:rsidR="00577FCD" w:rsidRPr="00AC6F02" w:rsidRDefault="00577FCD" w:rsidP="00577FCD">
            <w:pPr>
              <w:jc w:val="center"/>
              <w:rPr>
                <w:ins w:id="9049" w:author="Στάθης Καπ" w:date="2023-02-26T20:57:00Z"/>
                <w:rFonts w:cstheme="minorHAnsi"/>
                <w:sz w:val="16"/>
                <w:szCs w:val="16"/>
                <w:rPrChange w:id="9050" w:author="Στάθης Καπ" w:date="2023-03-03T03:18:00Z">
                  <w:rPr>
                    <w:ins w:id="9051" w:author="Στάθης Καπ" w:date="2023-02-26T20:57:00Z"/>
                  </w:rPr>
                </w:rPrChange>
              </w:rPr>
              <w:pPrChange w:id="9052" w:author="Στάθης Καπ" w:date="2023-02-26T21:00:00Z">
                <w:pPr/>
              </w:pPrChange>
            </w:pPr>
            <w:ins w:id="9053" w:author="Στάθης Καπ" w:date="2023-03-03T00:39:00Z">
              <w:r w:rsidRPr="00AC6F02">
                <w:rPr>
                  <w:rFonts w:ascii="Calibri" w:hAnsi="Calibri" w:cs="Calibri"/>
                  <w:color w:val="000000"/>
                  <w:sz w:val="16"/>
                  <w:szCs w:val="16"/>
                  <w:rPrChange w:id="9054" w:author="Στάθης Καπ" w:date="2023-03-03T03:18:00Z">
                    <w:rPr>
                      <w:rFonts w:ascii="Calibri" w:hAnsi="Calibri" w:cs="Calibri"/>
                      <w:color w:val="000000"/>
                    </w:rPr>
                  </w:rPrChange>
                </w:rPr>
                <w:t>377</w:t>
              </w:r>
            </w:ins>
          </w:p>
        </w:tc>
        <w:tc>
          <w:tcPr>
            <w:tcW w:w="621" w:type="dxa"/>
            <w:vAlign w:val="bottom"/>
            <w:tcPrChange w:id="9055" w:author="Στάθης Καπ" w:date="2023-03-03T06:24:00Z">
              <w:tcPr>
                <w:tcW w:w="621" w:type="dxa"/>
                <w:vAlign w:val="bottom"/>
              </w:tcPr>
            </w:tcPrChange>
          </w:tcPr>
          <w:p w14:paraId="3A1CF050" w14:textId="362FB7A4" w:rsidR="00577FCD" w:rsidRPr="00AC6F02" w:rsidRDefault="00577FCD" w:rsidP="00577FCD">
            <w:pPr>
              <w:jc w:val="center"/>
              <w:rPr>
                <w:ins w:id="9056" w:author="Στάθης Καπ" w:date="2023-02-26T20:57:00Z"/>
                <w:rFonts w:cstheme="minorHAnsi"/>
                <w:sz w:val="16"/>
                <w:szCs w:val="16"/>
                <w:rPrChange w:id="9057" w:author="Στάθης Καπ" w:date="2023-03-03T03:18:00Z">
                  <w:rPr>
                    <w:ins w:id="9058" w:author="Στάθης Καπ" w:date="2023-02-26T20:57:00Z"/>
                  </w:rPr>
                </w:rPrChange>
              </w:rPr>
              <w:pPrChange w:id="9059" w:author="Στάθης Καπ" w:date="2023-02-26T21:00:00Z">
                <w:pPr/>
              </w:pPrChange>
            </w:pPr>
            <w:ins w:id="9060" w:author="Στάθης Καπ" w:date="2023-03-03T00:39:00Z">
              <w:r w:rsidRPr="00AC6F02">
                <w:rPr>
                  <w:rFonts w:ascii="Calibri" w:hAnsi="Calibri" w:cs="Calibri"/>
                  <w:color w:val="000000"/>
                  <w:sz w:val="16"/>
                  <w:szCs w:val="16"/>
                  <w:rPrChange w:id="9061" w:author="Στάθης Καπ" w:date="2023-03-03T03:18:00Z">
                    <w:rPr>
                      <w:rFonts w:ascii="Calibri" w:hAnsi="Calibri" w:cs="Calibri"/>
                      <w:color w:val="000000"/>
                    </w:rPr>
                  </w:rPrChange>
                </w:rPr>
                <w:t>0.384</w:t>
              </w:r>
            </w:ins>
          </w:p>
        </w:tc>
        <w:tc>
          <w:tcPr>
            <w:tcW w:w="669" w:type="dxa"/>
            <w:vAlign w:val="center"/>
            <w:tcPrChange w:id="9062" w:author="Στάθης Καπ" w:date="2023-03-03T06:24:00Z">
              <w:tcPr>
                <w:tcW w:w="669" w:type="dxa"/>
                <w:vAlign w:val="center"/>
              </w:tcPr>
            </w:tcPrChange>
          </w:tcPr>
          <w:p w14:paraId="033C0B40" w14:textId="4B372AFC" w:rsidR="00577FCD" w:rsidRPr="00AC6F02" w:rsidRDefault="00577FCD" w:rsidP="00577FCD">
            <w:pPr>
              <w:jc w:val="center"/>
              <w:rPr>
                <w:ins w:id="9063" w:author="Στάθης Καπ" w:date="2023-02-26T20:57:00Z"/>
                <w:rFonts w:cstheme="minorHAnsi"/>
                <w:sz w:val="16"/>
                <w:szCs w:val="16"/>
                <w:rPrChange w:id="9064" w:author="Στάθης Καπ" w:date="2023-03-03T03:18:00Z">
                  <w:rPr>
                    <w:ins w:id="9065" w:author="Στάθης Καπ" w:date="2023-02-26T20:57:00Z"/>
                  </w:rPr>
                </w:rPrChange>
              </w:rPr>
              <w:pPrChange w:id="9066" w:author="Στάθης Καπ" w:date="2023-02-26T21:00:00Z">
                <w:pPr/>
              </w:pPrChange>
            </w:pPr>
            <w:ins w:id="9067" w:author="Στάθης Καπ" w:date="2023-03-03T04:44:00Z">
              <w:r>
                <w:rPr>
                  <w:rFonts w:ascii="Calibri" w:hAnsi="Calibri" w:cstheme="minorHAnsi"/>
                  <w:color w:val="000000"/>
                  <w:sz w:val="16"/>
                  <w:szCs w:val="16"/>
                </w:rPr>
                <w:t>15.09</w:t>
              </w:r>
            </w:ins>
          </w:p>
        </w:tc>
        <w:tc>
          <w:tcPr>
            <w:tcW w:w="508" w:type="dxa"/>
            <w:vAlign w:val="bottom"/>
            <w:tcPrChange w:id="9068" w:author="Στάθης Καπ" w:date="2023-03-03T06:24:00Z">
              <w:tcPr>
                <w:tcW w:w="508" w:type="dxa"/>
                <w:vAlign w:val="bottom"/>
              </w:tcPr>
            </w:tcPrChange>
          </w:tcPr>
          <w:p w14:paraId="31885617" w14:textId="6B2E9090" w:rsidR="00577FCD" w:rsidRPr="00AC6F02" w:rsidRDefault="00577FCD" w:rsidP="00577FCD">
            <w:pPr>
              <w:jc w:val="center"/>
              <w:rPr>
                <w:ins w:id="9069" w:author="Στάθης Καπ" w:date="2023-02-26T20:57:00Z"/>
                <w:rFonts w:cstheme="minorHAnsi"/>
                <w:sz w:val="16"/>
                <w:szCs w:val="16"/>
                <w:rPrChange w:id="9070" w:author="Στάθης Καπ" w:date="2023-03-03T03:18:00Z">
                  <w:rPr>
                    <w:ins w:id="9071" w:author="Στάθης Καπ" w:date="2023-02-26T20:57:00Z"/>
                  </w:rPr>
                </w:rPrChange>
              </w:rPr>
              <w:pPrChange w:id="9072" w:author="Στάθης Καπ" w:date="2023-02-26T21:00:00Z">
                <w:pPr/>
              </w:pPrChange>
            </w:pPr>
            <w:ins w:id="9073" w:author="Στάθης Καπ" w:date="2023-03-03T00:39:00Z">
              <w:r w:rsidRPr="00AC6F02">
                <w:rPr>
                  <w:rFonts w:ascii="Calibri" w:hAnsi="Calibri" w:cs="Calibri"/>
                  <w:color w:val="000000"/>
                  <w:sz w:val="16"/>
                  <w:szCs w:val="16"/>
                  <w:rPrChange w:id="9074" w:author="Στάθης Καπ" w:date="2023-03-03T03:18:00Z">
                    <w:rPr>
                      <w:rFonts w:ascii="Calibri" w:hAnsi="Calibri" w:cs="Calibri"/>
                      <w:color w:val="000000"/>
                    </w:rPr>
                  </w:rPrChange>
                </w:rPr>
                <w:t>376</w:t>
              </w:r>
            </w:ins>
          </w:p>
        </w:tc>
        <w:tc>
          <w:tcPr>
            <w:tcW w:w="541" w:type="dxa"/>
            <w:vAlign w:val="bottom"/>
            <w:tcPrChange w:id="9075" w:author="Στάθης Καπ" w:date="2023-03-03T06:24:00Z">
              <w:tcPr>
                <w:tcW w:w="541" w:type="dxa"/>
                <w:vAlign w:val="bottom"/>
              </w:tcPr>
            </w:tcPrChange>
          </w:tcPr>
          <w:p w14:paraId="5D8D948A" w14:textId="746CDED1" w:rsidR="00577FCD" w:rsidRPr="00AC6F02" w:rsidRDefault="00577FCD" w:rsidP="00577FCD">
            <w:pPr>
              <w:jc w:val="center"/>
              <w:rPr>
                <w:ins w:id="9076" w:author="Στάθης Καπ" w:date="2023-02-26T20:58:00Z"/>
                <w:rFonts w:cstheme="minorHAnsi"/>
                <w:sz w:val="16"/>
                <w:szCs w:val="16"/>
                <w:rPrChange w:id="9077" w:author="Στάθης Καπ" w:date="2023-03-03T03:18:00Z">
                  <w:rPr>
                    <w:ins w:id="9078" w:author="Στάθης Καπ" w:date="2023-02-26T20:58:00Z"/>
                  </w:rPr>
                </w:rPrChange>
              </w:rPr>
              <w:pPrChange w:id="9079" w:author="Στάθης Καπ" w:date="2023-02-26T21:00:00Z">
                <w:pPr/>
              </w:pPrChange>
            </w:pPr>
            <w:ins w:id="9080" w:author="Στάθης Καπ" w:date="2023-03-03T00:39:00Z">
              <w:r w:rsidRPr="00AC6F02">
                <w:rPr>
                  <w:rFonts w:ascii="Calibri" w:hAnsi="Calibri" w:cs="Calibri"/>
                  <w:color w:val="000000"/>
                  <w:sz w:val="16"/>
                  <w:szCs w:val="16"/>
                  <w:rPrChange w:id="9081" w:author="Στάθης Καπ" w:date="2023-03-03T03:18:00Z">
                    <w:rPr>
                      <w:rFonts w:ascii="Calibri" w:hAnsi="Calibri" w:cs="Calibri"/>
                      <w:color w:val="000000"/>
                    </w:rPr>
                  </w:rPrChange>
                </w:rPr>
                <w:t>0.315</w:t>
              </w:r>
            </w:ins>
          </w:p>
        </w:tc>
        <w:tc>
          <w:tcPr>
            <w:tcW w:w="589" w:type="dxa"/>
            <w:vAlign w:val="center"/>
            <w:tcPrChange w:id="9082" w:author="Στάθης Καπ" w:date="2023-03-03T06:24:00Z">
              <w:tcPr>
                <w:tcW w:w="589" w:type="dxa"/>
                <w:vAlign w:val="center"/>
              </w:tcPr>
            </w:tcPrChange>
          </w:tcPr>
          <w:p w14:paraId="350A55F4" w14:textId="3A90C7ED" w:rsidR="00577FCD" w:rsidRPr="00AC6F02" w:rsidRDefault="00577FCD" w:rsidP="00577FCD">
            <w:pPr>
              <w:jc w:val="center"/>
              <w:rPr>
                <w:ins w:id="9083" w:author="Στάθης Καπ" w:date="2023-02-26T20:58:00Z"/>
                <w:rFonts w:cstheme="minorHAnsi"/>
                <w:sz w:val="16"/>
                <w:szCs w:val="16"/>
                <w:rPrChange w:id="9084" w:author="Στάθης Καπ" w:date="2023-03-03T03:18:00Z">
                  <w:rPr>
                    <w:ins w:id="9085" w:author="Στάθης Καπ" w:date="2023-02-26T20:58:00Z"/>
                  </w:rPr>
                </w:rPrChange>
              </w:rPr>
              <w:pPrChange w:id="9086" w:author="Στάθης Καπ" w:date="2023-02-26T21:00:00Z">
                <w:pPr/>
              </w:pPrChange>
            </w:pPr>
            <w:ins w:id="9087" w:author="Στάθης Καπ" w:date="2023-03-03T04:44:00Z">
              <w:r>
                <w:rPr>
                  <w:rFonts w:ascii="Calibri" w:hAnsi="Calibri" w:cstheme="minorHAnsi"/>
                  <w:color w:val="000000"/>
                  <w:sz w:val="16"/>
                  <w:szCs w:val="16"/>
                </w:rPr>
                <w:t>15.32</w:t>
              </w:r>
            </w:ins>
          </w:p>
        </w:tc>
        <w:tc>
          <w:tcPr>
            <w:tcW w:w="463" w:type="dxa"/>
            <w:vAlign w:val="bottom"/>
            <w:tcPrChange w:id="9088" w:author="Στάθης Καπ" w:date="2023-03-03T06:24:00Z">
              <w:tcPr>
                <w:tcW w:w="463" w:type="dxa"/>
                <w:vAlign w:val="bottom"/>
              </w:tcPr>
            </w:tcPrChange>
          </w:tcPr>
          <w:p w14:paraId="10D9F2D3" w14:textId="2EFF057A" w:rsidR="00577FCD" w:rsidRPr="00AC6F02" w:rsidRDefault="00577FCD" w:rsidP="00577FCD">
            <w:pPr>
              <w:jc w:val="center"/>
              <w:rPr>
                <w:ins w:id="9089" w:author="Στάθης Καπ" w:date="2023-02-26T20:58:00Z"/>
                <w:rFonts w:cstheme="minorHAnsi"/>
                <w:sz w:val="16"/>
                <w:szCs w:val="16"/>
                <w:rPrChange w:id="9090" w:author="Στάθης Καπ" w:date="2023-03-03T03:18:00Z">
                  <w:rPr>
                    <w:ins w:id="9091" w:author="Στάθης Καπ" w:date="2023-02-26T20:58:00Z"/>
                  </w:rPr>
                </w:rPrChange>
              </w:rPr>
              <w:pPrChange w:id="9092" w:author="Στάθης Καπ" w:date="2023-02-26T21:00:00Z">
                <w:pPr/>
              </w:pPrChange>
            </w:pPr>
            <w:ins w:id="9093" w:author="Στάθης Καπ" w:date="2023-03-03T00:40:00Z">
              <w:r w:rsidRPr="00AC6F02">
                <w:rPr>
                  <w:rFonts w:ascii="Calibri" w:hAnsi="Calibri" w:cs="Calibri"/>
                  <w:color w:val="000000"/>
                  <w:sz w:val="16"/>
                  <w:szCs w:val="16"/>
                  <w:rPrChange w:id="9094" w:author="Στάθης Καπ" w:date="2023-03-03T03:18:00Z">
                    <w:rPr>
                      <w:rFonts w:ascii="Calibri" w:hAnsi="Calibri" w:cs="Calibri"/>
                      <w:color w:val="000000"/>
                    </w:rPr>
                  </w:rPrChange>
                </w:rPr>
                <w:t>391</w:t>
              </w:r>
            </w:ins>
          </w:p>
        </w:tc>
        <w:tc>
          <w:tcPr>
            <w:tcW w:w="541" w:type="dxa"/>
            <w:vAlign w:val="bottom"/>
            <w:tcPrChange w:id="9095" w:author="Στάθης Καπ" w:date="2023-03-03T06:24:00Z">
              <w:tcPr>
                <w:tcW w:w="541" w:type="dxa"/>
                <w:vAlign w:val="bottom"/>
              </w:tcPr>
            </w:tcPrChange>
          </w:tcPr>
          <w:p w14:paraId="41652A54" w14:textId="0881F077" w:rsidR="00577FCD" w:rsidRPr="00AC6F02" w:rsidRDefault="00577FCD" w:rsidP="00577FCD">
            <w:pPr>
              <w:jc w:val="center"/>
              <w:rPr>
                <w:ins w:id="9096" w:author="Στάθης Καπ" w:date="2023-02-26T21:00:00Z"/>
                <w:rFonts w:cstheme="minorHAnsi"/>
                <w:sz w:val="16"/>
                <w:szCs w:val="16"/>
                <w:rPrChange w:id="9097" w:author="Στάθης Καπ" w:date="2023-03-03T03:18:00Z">
                  <w:rPr>
                    <w:ins w:id="9098" w:author="Στάθης Καπ" w:date="2023-02-26T21:00:00Z"/>
                  </w:rPr>
                </w:rPrChange>
              </w:rPr>
              <w:pPrChange w:id="9099" w:author="Στάθης Καπ" w:date="2023-02-26T21:00:00Z">
                <w:pPr/>
              </w:pPrChange>
            </w:pPr>
            <w:ins w:id="9100" w:author="Στάθης Καπ" w:date="2023-03-03T00:40:00Z">
              <w:r w:rsidRPr="00AC6F02">
                <w:rPr>
                  <w:rFonts w:ascii="Calibri" w:hAnsi="Calibri" w:cs="Calibri"/>
                  <w:color w:val="000000"/>
                  <w:sz w:val="16"/>
                  <w:szCs w:val="16"/>
                  <w:rPrChange w:id="9101" w:author="Στάθης Καπ" w:date="2023-03-03T03:18:00Z">
                    <w:rPr>
                      <w:rFonts w:ascii="Calibri" w:hAnsi="Calibri" w:cs="Calibri"/>
                      <w:color w:val="000000"/>
                    </w:rPr>
                  </w:rPrChange>
                </w:rPr>
                <w:t>0.398</w:t>
              </w:r>
            </w:ins>
          </w:p>
        </w:tc>
        <w:tc>
          <w:tcPr>
            <w:tcW w:w="589" w:type="dxa"/>
            <w:vAlign w:val="center"/>
            <w:tcPrChange w:id="9102" w:author="Στάθης Καπ" w:date="2023-03-03T06:24:00Z">
              <w:tcPr>
                <w:tcW w:w="589" w:type="dxa"/>
                <w:vAlign w:val="center"/>
              </w:tcPr>
            </w:tcPrChange>
          </w:tcPr>
          <w:p w14:paraId="5C9D4ED4" w14:textId="7DB841B8" w:rsidR="00577FCD" w:rsidRPr="00AC6F02" w:rsidRDefault="00577FCD" w:rsidP="00577FCD">
            <w:pPr>
              <w:jc w:val="center"/>
              <w:rPr>
                <w:ins w:id="9103" w:author="Στάθης Καπ" w:date="2023-02-26T21:00:00Z"/>
                <w:rFonts w:cstheme="minorHAnsi"/>
                <w:sz w:val="16"/>
                <w:szCs w:val="16"/>
                <w:rPrChange w:id="9104" w:author="Στάθης Καπ" w:date="2023-03-03T03:18:00Z">
                  <w:rPr>
                    <w:ins w:id="9105" w:author="Στάθης Καπ" w:date="2023-02-26T21:00:00Z"/>
                  </w:rPr>
                </w:rPrChange>
              </w:rPr>
              <w:pPrChange w:id="9106" w:author="Στάθης Καπ" w:date="2023-02-26T21:00:00Z">
                <w:pPr/>
              </w:pPrChange>
            </w:pPr>
            <w:ins w:id="9107" w:author="Στάθης Καπ" w:date="2023-03-03T04:45:00Z">
              <w:r>
                <w:rPr>
                  <w:rFonts w:ascii="Calibri" w:hAnsi="Calibri" w:cstheme="minorHAnsi"/>
                  <w:color w:val="000000"/>
                  <w:sz w:val="16"/>
                  <w:szCs w:val="16"/>
                </w:rPr>
                <w:t>11.94</w:t>
              </w:r>
            </w:ins>
          </w:p>
        </w:tc>
      </w:tr>
      <w:tr w:rsidR="00F03C40" w14:paraId="432A0EA3" w14:textId="19E613CE" w:rsidTr="00F03C40">
        <w:trPr>
          <w:ins w:id="9108" w:author="Στάθης Καπ" w:date="2023-02-26T20:57:00Z"/>
        </w:trPr>
        <w:tc>
          <w:tcPr>
            <w:tcW w:w="515" w:type="dxa"/>
            <w:tcBorders>
              <w:top w:val="nil"/>
              <w:bottom w:val="nil"/>
              <w:right w:val="single" w:sz="4" w:space="0" w:color="auto"/>
            </w:tcBorders>
            <w:shd w:val="clear" w:color="auto" w:fill="E7E6E6" w:themeFill="background2"/>
            <w:vAlign w:val="center"/>
            <w:tcPrChange w:id="9109" w:author="Στάθης Καπ" w:date="2023-03-03T06:24:00Z">
              <w:tcPr>
                <w:tcW w:w="515" w:type="dxa"/>
                <w:shd w:val="clear" w:color="auto" w:fill="E7E6E6" w:themeFill="background2"/>
                <w:vAlign w:val="center"/>
              </w:tcPr>
            </w:tcPrChange>
          </w:tcPr>
          <w:p w14:paraId="7EB22877" w14:textId="0784C9FF" w:rsidR="00577FCD" w:rsidRPr="00AC6F02" w:rsidRDefault="00577FCD" w:rsidP="00577FCD">
            <w:pPr>
              <w:jc w:val="center"/>
              <w:rPr>
                <w:ins w:id="9110" w:author="Στάθης Καπ" w:date="2023-02-26T20:57:00Z"/>
                <w:sz w:val="16"/>
                <w:szCs w:val="16"/>
                <w:rPrChange w:id="9111" w:author="Στάθης Καπ" w:date="2023-03-03T03:18:00Z">
                  <w:rPr>
                    <w:ins w:id="9112" w:author="Στάθης Καπ" w:date="2023-02-26T20:57:00Z"/>
                    <w:sz w:val="18"/>
                    <w:szCs w:val="18"/>
                  </w:rPr>
                </w:rPrChange>
              </w:rPr>
              <w:pPrChange w:id="9113" w:author="Στάθης Καπ" w:date="2023-02-26T21:00:00Z">
                <w:pPr/>
              </w:pPrChange>
            </w:pPr>
            <w:ins w:id="9114" w:author="Στάθης Καπ" w:date="2023-02-27T03:02:00Z">
              <w:r w:rsidRPr="00AC6F02">
                <w:rPr>
                  <w:sz w:val="16"/>
                  <w:szCs w:val="16"/>
                  <w:rPrChange w:id="9115" w:author="Στάθης Καπ" w:date="2023-03-03T03:18:00Z">
                    <w:rPr>
                      <w:sz w:val="18"/>
                      <w:szCs w:val="18"/>
                    </w:rPr>
                  </w:rPrChange>
                </w:rPr>
                <w:t>p</w:t>
              </w:r>
            </w:ins>
            <w:ins w:id="9116" w:author="Στάθης Καπ" w:date="2023-02-26T20:57:00Z">
              <w:r w:rsidRPr="00AC6F02">
                <w:rPr>
                  <w:sz w:val="16"/>
                  <w:szCs w:val="16"/>
                  <w:rPrChange w:id="9117" w:author="Στάθης Καπ" w:date="2023-03-03T03:18:00Z">
                    <w:rPr>
                      <w:sz w:val="18"/>
                      <w:szCs w:val="18"/>
                    </w:rPr>
                  </w:rPrChange>
                </w:rPr>
                <w:t>r14</w:t>
              </w:r>
            </w:ins>
          </w:p>
        </w:tc>
        <w:tc>
          <w:tcPr>
            <w:tcW w:w="560" w:type="dxa"/>
            <w:tcBorders>
              <w:left w:val="single" w:sz="4" w:space="0" w:color="auto"/>
            </w:tcBorders>
            <w:tcPrChange w:id="9118" w:author="Στάθης Καπ" w:date="2023-03-03T06:24:00Z">
              <w:tcPr>
                <w:tcW w:w="560" w:type="dxa"/>
              </w:tcPr>
            </w:tcPrChange>
          </w:tcPr>
          <w:p w14:paraId="13C75BA3" w14:textId="457C2367" w:rsidR="00577FCD" w:rsidRPr="00AC6F02" w:rsidRDefault="00577FCD" w:rsidP="00577FCD">
            <w:pPr>
              <w:jc w:val="center"/>
              <w:rPr>
                <w:ins w:id="9119" w:author="Στάθης Καπ" w:date="2023-02-26T20:57:00Z"/>
                <w:rFonts w:cstheme="minorHAnsi"/>
                <w:sz w:val="16"/>
                <w:szCs w:val="16"/>
                <w:rPrChange w:id="9120" w:author="Στάθης Καπ" w:date="2023-03-03T03:18:00Z">
                  <w:rPr>
                    <w:ins w:id="9121" w:author="Στάθης Καπ" w:date="2023-02-26T20:57:00Z"/>
                  </w:rPr>
                </w:rPrChange>
              </w:rPr>
              <w:pPrChange w:id="9122" w:author="Στάθης Καπ" w:date="2023-02-26T21:00:00Z">
                <w:pPr/>
              </w:pPrChange>
            </w:pPr>
            <w:ins w:id="9123" w:author="Στάθης Καπ" w:date="2023-02-26T21:04:00Z">
              <w:r w:rsidRPr="00AC6F02">
                <w:rPr>
                  <w:rFonts w:cstheme="minorHAnsi"/>
                  <w:sz w:val="16"/>
                  <w:szCs w:val="16"/>
                  <w:rPrChange w:id="9124" w:author="Στάθης Καπ" w:date="2023-03-03T03:18:00Z">
                    <w:rPr>
                      <w:rFonts w:cstheme="minorHAnsi"/>
                      <w:sz w:val="20"/>
                      <w:szCs w:val="20"/>
                    </w:rPr>
                  </w:rPrChange>
                </w:rPr>
                <w:t>567</w:t>
              </w:r>
            </w:ins>
          </w:p>
        </w:tc>
        <w:tc>
          <w:tcPr>
            <w:tcW w:w="855" w:type="dxa"/>
            <w:tcPrChange w:id="9125" w:author="Στάθης Καπ" w:date="2023-03-03T06:24:00Z">
              <w:tcPr>
                <w:tcW w:w="855" w:type="dxa"/>
              </w:tcPr>
            </w:tcPrChange>
          </w:tcPr>
          <w:p w14:paraId="6213402C" w14:textId="667F843B" w:rsidR="00577FCD" w:rsidRPr="00AC6F02" w:rsidRDefault="00577FCD" w:rsidP="00577FCD">
            <w:pPr>
              <w:jc w:val="center"/>
              <w:rPr>
                <w:ins w:id="9126" w:author="Στάθης Καπ" w:date="2023-02-26T20:57:00Z"/>
                <w:rFonts w:cstheme="minorHAnsi"/>
                <w:sz w:val="16"/>
                <w:szCs w:val="16"/>
                <w:rPrChange w:id="9127" w:author="Στάθης Καπ" w:date="2023-03-03T03:18:00Z">
                  <w:rPr>
                    <w:ins w:id="9128" w:author="Στάθης Καπ" w:date="2023-02-26T20:57:00Z"/>
                  </w:rPr>
                </w:rPrChange>
              </w:rPr>
              <w:pPrChange w:id="9129" w:author="Στάθης Καπ" w:date="2023-02-26T21:00:00Z">
                <w:pPr/>
              </w:pPrChange>
            </w:pPr>
            <w:ins w:id="9130" w:author="Στάθης Καπ" w:date="2023-02-26T21:07:00Z">
              <w:r w:rsidRPr="00AC6F02">
                <w:rPr>
                  <w:rFonts w:cstheme="minorHAnsi"/>
                  <w:sz w:val="16"/>
                  <w:szCs w:val="16"/>
                  <w:rPrChange w:id="9131" w:author="Στάθης Καπ" w:date="2023-03-03T03:18:00Z">
                    <w:rPr>
                      <w:rFonts w:cstheme="minorHAnsi"/>
                      <w:sz w:val="20"/>
                      <w:szCs w:val="20"/>
                    </w:rPr>
                  </w:rPrChange>
                </w:rPr>
                <w:t>482</w:t>
              </w:r>
            </w:ins>
          </w:p>
        </w:tc>
        <w:tc>
          <w:tcPr>
            <w:tcW w:w="544" w:type="dxa"/>
            <w:vAlign w:val="bottom"/>
            <w:tcPrChange w:id="9132" w:author="Στάθης Καπ" w:date="2023-03-03T06:24:00Z">
              <w:tcPr>
                <w:tcW w:w="544" w:type="dxa"/>
                <w:vAlign w:val="bottom"/>
              </w:tcPr>
            </w:tcPrChange>
          </w:tcPr>
          <w:p w14:paraId="1791CE86" w14:textId="4084175A" w:rsidR="00577FCD" w:rsidRPr="00AC6F02" w:rsidRDefault="00577FCD" w:rsidP="00577FCD">
            <w:pPr>
              <w:jc w:val="center"/>
              <w:rPr>
                <w:ins w:id="9133" w:author="Στάθης Καπ" w:date="2023-02-26T20:57:00Z"/>
                <w:rFonts w:cstheme="minorHAnsi"/>
                <w:sz w:val="16"/>
                <w:szCs w:val="16"/>
                <w:rPrChange w:id="9134" w:author="Στάθης Καπ" w:date="2023-03-03T03:18:00Z">
                  <w:rPr>
                    <w:ins w:id="9135" w:author="Στάθης Καπ" w:date="2023-02-26T20:57:00Z"/>
                  </w:rPr>
                </w:rPrChange>
              </w:rPr>
              <w:pPrChange w:id="9136" w:author="Στάθης Καπ" w:date="2023-02-26T21:00:00Z">
                <w:pPr/>
              </w:pPrChange>
            </w:pPr>
            <w:ins w:id="9137" w:author="Στάθης Καπ" w:date="2023-03-03T00:39:00Z">
              <w:r w:rsidRPr="00AC6F02">
                <w:rPr>
                  <w:rFonts w:ascii="Calibri" w:hAnsi="Calibri" w:cs="Calibri"/>
                  <w:color w:val="000000"/>
                  <w:sz w:val="16"/>
                  <w:szCs w:val="16"/>
                  <w:rPrChange w:id="9138" w:author="Στάθης Καπ" w:date="2023-03-03T03:18:00Z">
                    <w:rPr>
                      <w:rFonts w:ascii="Calibri" w:hAnsi="Calibri" w:cs="Calibri"/>
                      <w:color w:val="000000"/>
                    </w:rPr>
                  </w:rPrChange>
                </w:rPr>
                <w:t>510</w:t>
              </w:r>
            </w:ins>
          </w:p>
        </w:tc>
        <w:tc>
          <w:tcPr>
            <w:tcW w:w="621" w:type="dxa"/>
            <w:vAlign w:val="bottom"/>
            <w:tcPrChange w:id="9139" w:author="Στάθης Καπ" w:date="2023-03-03T06:24:00Z">
              <w:tcPr>
                <w:tcW w:w="621" w:type="dxa"/>
                <w:vAlign w:val="bottom"/>
              </w:tcPr>
            </w:tcPrChange>
          </w:tcPr>
          <w:p w14:paraId="4FACABCB" w14:textId="2680B9EE" w:rsidR="00577FCD" w:rsidRPr="00AC6F02" w:rsidRDefault="00577FCD" w:rsidP="00577FCD">
            <w:pPr>
              <w:jc w:val="center"/>
              <w:rPr>
                <w:ins w:id="9140" w:author="Στάθης Καπ" w:date="2023-02-26T20:57:00Z"/>
                <w:rFonts w:cstheme="minorHAnsi"/>
                <w:sz w:val="16"/>
                <w:szCs w:val="16"/>
                <w:rPrChange w:id="9141" w:author="Στάθης Καπ" w:date="2023-03-03T03:18:00Z">
                  <w:rPr>
                    <w:ins w:id="9142" w:author="Στάθης Καπ" w:date="2023-02-26T20:57:00Z"/>
                  </w:rPr>
                </w:rPrChange>
              </w:rPr>
              <w:pPrChange w:id="9143" w:author="Στάθης Καπ" w:date="2023-02-26T21:00:00Z">
                <w:pPr/>
              </w:pPrChange>
            </w:pPr>
            <w:ins w:id="9144" w:author="Στάθης Καπ" w:date="2023-03-03T00:39:00Z">
              <w:r w:rsidRPr="00AC6F02">
                <w:rPr>
                  <w:rFonts w:ascii="Calibri" w:hAnsi="Calibri" w:cs="Calibri"/>
                  <w:color w:val="000000"/>
                  <w:sz w:val="16"/>
                  <w:szCs w:val="16"/>
                  <w:rPrChange w:id="9145" w:author="Στάθης Καπ" w:date="2023-03-03T03:18:00Z">
                    <w:rPr>
                      <w:rFonts w:ascii="Calibri" w:hAnsi="Calibri" w:cs="Calibri"/>
                      <w:color w:val="000000"/>
                    </w:rPr>
                  </w:rPrChange>
                </w:rPr>
                <w:t>1.005</w:t>
              </w:r>
            </w:ins>
          </w:p>
        </w:tc>
        <w:tc>
          <w:tcPr>
            <w:tcW w:w="669" w:type="dxa"/>
            <w:vAlign w:val="center"/>
            <w:tcPrChange w:id="9146" w:author="Στάθης Καπ" w:date="2023-03-03T06:24:00Z">
              <w:tcPr>
                <w:tcW w:w="669" w:type="dxa"/>
                <w:vAlign w:val="center"/>
              </w:tcPr>
            </w:tcPrChange>
          </w:tcPr>
          <w:p w14:paraId="2E475EAB" w14:textId="20928034" w:rsidR="00577FCD" w:rsidRPr="00AC6F02" w:rsidRDefault="00577FCD" w:rsidP="00577FCD">
            <w:pPr>
              <w:jc w:val="center"/>
              <w:rPr>
                <w:ins w:id="9147" w:author="Στάθης Καπ" w:date="2023-02-26T20:57:00Z"/>
                <w:rFonts w:cstheme="minorHAnsi"/>
                <w:sz w:val="16"/>
                <w:szCs w:val="16"/>
                <w:rPrChange w:id="9148" w:author="Στάθης Καπ" w:date="2023-03-03T03:18:00Z">
                  <w:rPr>
                    <w:ins w:id="9149" w:author="Στάθης Καπ" w:date="2023-02-26T20:57:00Z"/>
                  </w:rPr>
                </w:rPrChange>
              </w:rPr>
              <w:pPrChange w:id="9150" w:author="Στάθης Καπ" w:date="2023-02-26T21:00:00Z">
                <w:pPr/>
              </w:pPrChange>
            </w:pPr>
            <w:ins w:id="9151" w:author="Στάθης Καπ" w:date="2023-03-03T05:59:00Z">
              <w:r>
                <w:rPr>
                  <w:rFonts w:ascii="Calibri" w:hAnsi="Calibri" w:cs="Calibri"/>
                  <w:color w:val="000000"/>
                  <w:sz w:val="16"/>
                  <w:szCs w:val="16"/>
                </w:rPr>
                <w:t>10.05</w:t>
              </w:r>
            </w:ins>
          </w:p>
        </w:tc>
        <w:tc>
          <w:tcPr>
            <w:tcW w:w="543" w:type="dxa"/>
            <w:vAlign w:val="bottom"/>
            <w:tcPrChange w:id="9152" w:author="Στάθης Καπ" w:date="2023-03-03T06:24:00Z">
              <w:tcPr>
                <w:tcW w:w="543" w:type="dxa"/>
                <w:vAlign w:val="bottom"/>
              </w:tcPr>
            </w:tcPrChange>
          </w:tcPr>
          <w:p w14:paraId="03078A63" w14:textId="5FA4E1F9" w:rsidR="00577FCD" w:rsidRPr="00AC6F02" w:rsidRDefault="00577FCD" w:rsidP="00577FCD">
            <w:pPr>
              <w:jc w:val="center"/>
              <w:rPr>
                <w:ins w:id="9153" w:author="Στάθης Καπ" w:date="2023-02-26T20:57:00Z"/>
                <w:rFonts w:cstheme="minorHAnsi"/>
                <w:sz w:val="16"/>
                <w:szCs w:val="16"/>
                <w:rPrChange w:id="9154" w:author="Στάθης Καπ" w:date="2023-03-03T03:18:00Z">
                  <w:rPr>
                    <w:ins w:id="9155" w:author="Στάθης Καπ" w:date="2023-02-26T20:57:00Z"/>
                  </w:rPr>
                </w:rPrChange>
              </w:rPr>
              <w:pPrChange w:id="9156" w:author="Στάθης Καπ" w:date="2023-02-26T21:00:00Z">
                <w:pPr/>
              </w:pPrChange>
            </w:pPr>
            <w:ins w:id="9157" w:author="Στάθης Καπ" w:date="2023-03-03T00:39:00Z">
              <w:r w:rsidRPr="00AC6F02">
                <w:rPr>
                  <w:rFonts w:ascii="Calibri" w:hAnsi="Calibri" w:cs="Calibri"/>
                  <w:color w:val="000000"/>
                  <w:sz w:val="16"/>
                  <w:szCs w:val="16"/>
                  <w:rPrChange w:id="9158" w:author="Στάθης Καπ" w:date="2023-03-03T03:18:00Z">
                    <w:rPr>
                      <w:rFonts w:ascii="Calibri" w:hAnsi="Calibri" w:cs="Calibri"/>
                      <w:color w:val="000000"/>
                    </w:rPr>
                  </w:rPrChange>
                </w:rPr>
                <w:t>480</w:t>
              </w:r>
            </w:ins>
          </w:p>
        </w:tc>
        <w:tc>
          <w:tcPr>
            <w:tcW w:w="621" w:type="dxa"/>
            <w:vAlign w:val="bottom"/>
            <w:tcPrChange w:id="9159" w:author="Στάθης Καπ" w:date="2023-03-03T06:24:00Z">
              <w:tcPr>
                <w:tcW w:w="621" w:type="dxa"/>
                <w:vAlign w:val="bottom"/>
              </w:tcPr>
            </w:tcPrChange>
          </w:tcPr>
          <w:p w14:paraId="53549749" w14:textId="537DEDAA" w:rsidR="00577FCD" w:rsidRPr="00AC6F02" w:rsidRDefault="00577FCD" w:rsidP="00577FCD">
            <w:pPr>
              <w:jc w:val="center"/>
              <w:rPr>
                <w:ins w:id="9160" w:author="Στάθης Καπ" w:date="2023-02-26T20:57:00Z"/>
                <w:rFonts w:cstheme="minorHAnsi"/>
                <w:sz w:val="16"/>
                <w:szCs w:val="16"/>
                <w:rPrChange w:id="9161" w:author="Στάθης Καπ" w:date="2023-03-03T03:18:00Z">
                  <w:rPr>
                    <w:ins w:id="9162" w:author="Στάθης Καπ" w:date="2023-02-26T20:57:00Z"/>
                  </w:rPr>
                </w:rPrChange>
              </w:rPr>
              <w:pPrChange w:id="9163" w:author="Στάθης Καπ" w:date="2023-02-26T21:00:00Z">
                <w:pPr/>
              </w:pPrChange>
            </w:pPr>
            <w:ins w:id="9164" w:author="Στάθης Καπ" w:date="2023-03-03T00:39:00Z">
              <w:r w:rsidRPr="00AC6F02">
                <w:rPr>
                  <w:rFonts w:ascii="Calibri" w:hAnsi="Calibri" w:cs="Calibri"/>
                  <w:color w:val="000000"/>
                  <w:sz w:val="16"/>
                  <w:szCs w:val="16"/>
                  <w:rPrChange w:id="9165" w:author="Στάθης Καπ" w:date="2023-03-03T03:18:00Z">
                    <w:rPr>
                      <w:rFonts w:ascii="Calibri" w:hAnsi="Calibri" w:cs="Calibri"/>
                      <w:color w:val="000000"/>
                    </w:rPr>
                  </w:rPrChange>
                </w:rPr>
                <w:t>0.875</w:t>
              </w:r>
            </w:ins>
          </w:p>
        </w:tc>
        <w:tc>
          <w:tcPr>
            <w:tcW w:w="669" w:type="dxa"/>
            <w:vAlign w:val="center"/>
            <w:tcPrChange w:id="9166" w:author="Στάθης Καπ" w:date="2023-03-03T06:24:00Z">
              <w:tcPr>
                <w:tcW w:w="669" w:type="dxa"/>
                <w:vAlign w:val="center"/>
              </w:tcPr>
            </w:tcPrChange>
          </w:tcPr>
          <w:p w14:paraId="6F3CA283" w14:textId="1E78EE13" w:rsidR="00577FCD" w:rsidRPr="00AC6F02" w:rsidRDefault="00577FCD" w:rsidP="00577FCD">
            <w:pPr>
              <w:jc w:val="center"/>
              <w:rPr>
                <w:ins w:id="9167" w:author="Στάθης Καπ" w:date="2023-02-26T20:57:00Z"/>
                <w:rFonts w:cstheme="minorHAnsi"/>
                <w:sz w:val="16"/>
                <w:szCs w:val="16"/>
                <w:rPrChange w:id="9168" w:author="Στάθης Καπ" w:date="2023-03-03T03:18:00Z">
                  <w:rPr>
                    <w:ins w:id="9169" w:author="Στάθης Καπ" w:date="2023-02-26T20:57:00Z"/>
                  </w:rPr>
                </w:rPrChange>
              </w:rPr>
              <w:pPrChange w:id="9170" w:author="Στάθης Καπ" w:date="2023-02-26T21:00:00Z">
                <w:pPr/>
              </w:pPrChange>
            </w:pPr>
            <w:ins w:id="9171" w:author="Στάθης Καπ" w:date="2023-03-03T04:44:00Z">
              <w:r>
                <w:rPr>
                  <w:rFonts w:ascii="Calibri" w:hAnsi="Calibri" w:cstheme="minorHAnsi"/>
                  <w:color w:val="000000"/>
                  <w:sz w:val="16"/>
                  <w:szCs w:val="16"/>
                </w:rPr>
                <w:t>5.88</w:t>
              </w:r>
            </w:ins>
          </w:p>
        </w:tc>
        <w:tc>
          <w:tcPr>
            <w:tcW w:w="508" w:type="dxa"/>
            <w:vAlign w:val="bottom"/>
            <w:tcPrChange w:id="9172" w:author="Στάθης Καπ" w:date="2023-03-03T06:24:00Z">
              <w:tcPr>
                <w:tcW w:w="508" w:type="dxa"/>
                <w:vAlign w:val="bottom"/>
              </w:tcPr>
            </w:tcPrChange>
          </w:tcPr>
          <w:p w14:paraId="04336804" w14:textId="0FACF788" w:rsidR="00577FCD" w:rsidRPr="00AC6F02" w:rsidRDefault="00577FCD" w:rsidP="00577FCD">
            <w:pPr>
              <w:jc w:val="center"/>
              <w:rPr>
                <w:ins w:id="9173" w:author="Στάθης Καπ" w:date="2023-02-26T20:57:00Z"/>
                <w:rFonts w:cstheme="minorHAnsi"/>
                <w:sz w:val="16"/>
                <w:szCs w:val="16"/>
                <w:rPrChange w:id="9174" w:author="Στάθης Καπ" w:date="2023-03-03T03:18:00Z">
                  <w:rPr>
                    <w:ins w:id="9175" w:author="Στάθης Καπ" w:date="2023-02-26T20:57:00Z"/>
                  </w:rPr>
                </w:rPrChange>
              </w:rPr>
              <w:pPrChange w:id="9176" w:author="Στάθης Καπ" w:date="2023-02-26T21:00:00Z">
                <w:pPr/>
              </w:pPrChange>
            </w:pPr>
            <w:ins w:id="9177" w:author="Στάθης Καπ" w:date="2023-03-03T00:39:00Z">
              <w:r w:rsidRPr="00AC6F02">
                <w:rPr>
                  <w:rFonts w:ascii="Calibri" w:hAnsi="Calibri" w:cs="Calibri"/>
                  <w:color w:val="000000"/>
                  <w:sz w:val="16"/>
                  <w:szCs w:val="16"/>
                  <w:rPrChange w:id="9178" w:author="Στάθης Καπ" w:date="2023-03-03T03:18:00Z">
                    <w:rPr>
                      <w:rFonts w:ascii="Calibri" w:hAnsi="Calibri" w:cs="Calibri"/>
                      <w:color w:val="000000"/>
                    </w:rPr>
                  </w:rPrChange>
                </w:rPr>
                <w:t>434</w:t>
              </w:r>
            </w:ins>
          </w:p>
        </w:tc>
        <w:tc>
          <w:tcPr>
            <w:tcW w:w="541" w:type="dxa"/>
            <w:vAlign w:val="bottom"/>
            <w:tcPrChange w:id="9179" w:author="Στάθης Καπ" w:date="2023-03-03T06:24:00Z">
              <w:tcPr>
                <w:tcW w:w="541" w:type="dxa"/>
                <w:vAlign w:val="bottom"/>
              </w:tcPr>
            </w:tcPrChange>
          </w:tcPr>
          <w:p w14:paraId="5AA8B528" w14:textId="79A0DCC4" w:rsidR="00577FCD" w:rsidRPr="00AC6F02" w:rsidRDefault="00577FCD" w:rsidP="00577FCD">
            <w:pPr>
              <w:jc w:val="center"/>
              <w:rPr>
                <w:ins w:id="9180" w:author="Στάθης Καπ" w:date="2023-02-26T20:58:00Z"/>
                <w:rFonts w:cstheme="minorHAnsi"/>
                <w:sz w:val="16"/>
                <w:szCs w:val="16"/>
                <w:rPrChange w:id="9181" w:author="Στάθης Καπ" w:date="2023-03-03T03:18:00Z">
                  <w:rPr>
                    <w:ins w:id="9182" w:author="Στάθης Καπ" w:date="2023-02-26T20:58:00Z"/>
                  </w:rPr>
                </w:rPrChange>
              </w:rPr>
              <w:pPrChange w:id="9183" w:author="Στάθης Καπ" w:date="2023-02-26T21:00:00Z">
                <w:pPr/>
              </w:pPrChange>
            </w:pPr>
            <w:ins w:id="9184" w:author="Στάθης Καπ" w:date="2023-03-03T00:39:00Z">
              <w:r w:rsidRPr="00AC6F02">
                <w:rPr>
                  <w:rFonts w:ascii="Calibri" w:hAnsi="Calibri" w:cs="Calibri"/>
                  <w:color w:val="000000"/>
                  <w:sz w:val="16"/>
                  <w:szCs w:val="16"/>
                  <w:rPrChange w:id="9185" w:author="Στάθης Καπ" w:date="2023-03-03T03:18:00Z">
                    <w:rPr>
                      <w:rFonts w:ascii="Calibri" w:hAnsi="Calibri" w:cs="Calibri"/>
                      <w:color w:val="000000"/>
                    </w:rPr>
                  </w:rPrChange>
                </w:rPr>
                <w:t>0.448</w:t>
              </w:r>
            </w:ins>
          </w:p>
        </w:tc>
        <w:tc>
          <w:tcPr>
            <w:tcW w:w="589" w:type="dxa"/>
            <w:vAlign w:val="center"/>
            <w:tcPrChange w:id="9186" w:author="Στάθης Καπ" w:date="2023-03-03T06:24:00Z">
              <w:tcPr>
                <w:tcW w:w="589" w:type="dxa"/>
                <w:vAlign w:val="center"/>
              </w:tcPr>
            </w:tcPrChange>
          </w:tcPr>
          <w:p w14:paraId="001D1CD9" w14:textId="5F528FD6" w:rsidR="00577FCD" w:rsidRPr="00AC6F02" w:rsidRDefault="00577FCD" w:rsidP="00577FCD">
            <w:pPr>
              <w:jc w:val="center"/>
              <w:rPr>
                <w:ins w:id="9187" w:author="Στάθης Καπ" w:date="2023-02-26T20:58:00Z"/>
                <w:rFonts w:cstheme="minorHAnsi"/>
                <w:sz w:val="16"/>
                <w:szCs w:val="16"/>
                <w:rPrChange w:id="9188" w:author="Στάθης Καπ" w:date="2023-03-03T03:18:00Z">
                  <w:rPr>
                    <w:ins w:id="9189" w:author="Στάθης Καπ" w:date="2023-02-26T20:58:00Z"/>
                  </w:rPr>
                </w:rPrChange>
              </w:rPr>
              <w:pPrChange w:id="9190" w:author="Στάθης Καπ" w:date="2023-02-26T21:00:00Z">
                <w:pPr/>
              </w:pPrChange>
            </w:pPr>
            <w:ins w:id="9191" w:author="Στάθης Καπ" w:date="2023-03-03T04:44:00Z">
              <w:r>
                <w:rPr>
                  <w:rFonts w:ascii="Calibri" w:hAnsi="Calibri" w:cstheme="minorHAnsi"/>
                  <w:color w:val="000000"/>
                  <w:sz w:val="16"/>
                  <w:szCs w:val="16"/>
                </w:rPr>
                <w:t>14.9</w:t>
              </w:r>
            </w:ins>
          </w:p>
        </w:tc>
        <w:tc>
          <w:tcPr>
            <w:tcW w:w="463" w:type="dxa"/>
            <w:vAlign w:val="bottom"/>
            <w:tcPrChange w:id="9192" w:author="Στάθης Καπ" w:date="2023-03-03T06:24:00Z">
              <w:tcPr>
                <w:tcW w:w="463" w:type="dxa"/>
                <w:vAlign w:val="bottom"/>
              </w:tcPr>
            </w:tcPrChange>
          </w:tcPr>
          <w:p w14:paraId="41B891C9" w14:textId="7BF2C238" w:rsidR="00577FCD" w:rsidRPr="00AC6F02" w:rsidRDefault="00577FCD" w:rsidP="00577FCD">
            <w:pPr>
              <w:jc w:val="center"/>
              <w:rPr>
                <w:ins w:id="9193" w:author="Στάθης Καπ" w:date="2023-02-26T20:58:00Z"/>
                <w:rFonts w:cstheme="minorHAnsi"/>
                <w:sz w:val="16"/>
                <w:szCs w:val="16"/>
                <w:rPrChange w:id="9194" w:author="Στάθης Καπ" w:date="2023-03-03T03:18:00Z">
                  <w:rPr>
                    <w:ins w:id="9195" w:author="Στάθης Καπ" w:date="2023-02-26T20:58:00Z"/>
                  </w:rPr>
                </w:rPrChange>
              </w:rPr>
              <w:pPrChange w:id="9196" w:author="Στάθης Καπ" w:date="2023-02-26T21:00:00Z">
                <w:pPr/>
              </w:pPrChange>
            </w:pPr>
            <w:ins w:id="9197" w:author="Στάθης Καπ" w:date="2023-03-03T00:40:00Z">
              <w:r w:rsidRPr="00AC6F02">
                <w:rPr>
                  <w:rFonts w:ascii="Calibri" w:hAnsi="Calibri" w:cs="Calibri"/>
                  <w:color w:val="000000"/>
                  <w:sz w:val="16"/>
                  <w:szCs w:val="16"/>
                  <w:rPrChange w:id="9198" w:author="Στάθης Καπ" w:date="2023-03-03T03:18:00Z">
                    <w:rPr>
                      <w:rFonts w:ascii="Calibri" w:hAnsi="Calibri" w:cs="Calibri"/>
                      <w:color w:val="000000"/>
                    </w:rPr>
                  </w:rPrChange>
                </w:rPr>
                <w:t>450</w:t>
              </w:r>
            </w:ins>
          </w:p>
        </w:tc>
        <w:tc>
          <w:tcPr>
            <w:tcW w:w="541" w:type="dxa"/>
            <w:vAlign w:val="bottom"/>
            <w:tcPrChange w:id="9199" w:author="Στάθης Καπ" w:date="2023-03-03T06:24:00Z">
              <w:tcPr>
                <w:tcW w:w="541" w:type="dxa"/>
                <w:vAlign w:val="bottom"/>
              </w:tcPr>
            </w:tcPrChange>
          </w:tcPr>
          <w:p w14:paraId="17068EA4" w14:textId="2B11D901" w:rsidR="00577FCD" w:rsidRPr="00AC6F02" w:rsidRDefault="00577FCD" w:rsidP="00577FCD">
            <w:pPr>
              <w:jc w:val="center"/>
              <w:rPr>
                <w:ins w:id="9200" w:author="Στάθης Καπ" w:date="2023-02-26T21:00:00Z"/>
                <w:rFonts w:cstheme="minorHAnsi"/>
                <w:sz w:val="16"/>
                <w:szCs w:val="16"/>
                <w:rPrChange w:id="9201" w:author="Στάθης Καπ" w:date="2023-03-03T03:18:00Z">
                  <w:rPr>
                    <w:ins w:id="9202" w:author="Στάθης Καπ" w:date="2023-02-26T21:00:00Z"/>
                  </w:rPr>
                </w:rPrChange>
              </w:rPr>
              <w:pPrChange w:id="9203" w:author="Στάθης Καπ" w:date="2023-02-26T21:00:00Z">
                <w:pPr/>
              </w:pPrChange>
            </w:pPr>
            <w:ins w:id="9204" w:author="Στάθης Καπ" w:date="2023-03-03T00:40:00Z">
              <w:r w:rsidRPr="00AC6F02">
                <w:rPr>
                  <w:rFonts w:ascii="Calibri" w:hAnsi="Calibri" w:cs="Calibri"/>
                  <w:color w:val="000000"/>
                  <w:sz w:val="16"/>
                  <w:szCs w:val="16"/>
                  <w:rPrChange w:id="9205" w:author="Στάθης Καπ" w:date="2023-03-03T03:18:00Z">
                    <w:rPr>
                      <w:rFonts w:ascii="Calibri" w:hAnsi="Calibri" w:cs="Calibri"/>
                      <w:color w:val="000000"/>
                    </w:rPr>
                  </w:rPrChange>
                </w:rPr>
                <w:t>0.465</w:t>
              </w:r>
            </w:ins>
          </w:p>
        </w:tc>
        <w:tc>
          <w:tcPr>
            <w:tcW w:w="589" w:type="dxa"/>
            <w:vAlign w:val="center"/>
            <w:tcPrChange w:id="9206" w:author="Στάθης Καπ" w:date="2023-03-03T06:24:00Z">
              <w:tcPr>
                <w:tcW w:w="589" w:type="dxa"/>
                <w:vAlign w:val="center"/>
              </w:tcPr>
            </w:tcPrChange>
          </w:tcPr>
          <w:p w14:paraId="2A927D49" w14:textId="20BE3A63" w:rsidR="00577FCD" w:rsidRPr="00AC6F02" w:rsidRDefault="00577FCD" w:rsidP="00577FCD">
            <w:pPr>
              <w:jc w:val="center"/>
              <w:rPr>
                <w:ins w:id="9207" w:author="Στάθης Καπ" w:date="2023-02-26T21:00:00Z"/>
                <w:rFonts w:cstheme="minorHAnsi"/>
                <w:sz w:val="16"/>
                <w:szCs w:val="16"/>
                <w:rPrChange w:id="9208" w:author="Στάθης Καπ" w:date="2023-03-03T03:18:00Z">
                  <w:rPr>
                    <w:ins w:id="9209" w:author="Στάθης Καπ" w:date="2023-02-26T21:00:00Z"/>
                  </w:rPr>
                </w:rPrChange>
              </w:rPr>
              <w:pPrChange w:id="9210" w:author="Στάθης Καπ" w:date="2023-02-26T21:00:00Z">
                <w:pPr/>
              </w:pPrChange>
            </w:pPr>
            <w:ins w:id="9211" w:author="Στάθης Καπ" w:date="2023-03-03T04:45:00Z">
              <w:r>
                <w:rPr>
                  <w:rFonts w:ascii="Calibri" w:hAnsi="Calibri" w:cstheme="minorHAnsi"/>
                  <w:color w:val="000000"/>
                  <w:sz w:val="16"/>
                  <w:szCs w:val="16"/>
                </w:rPr>
                <w:t>11.76</w:t>
              </w:r>
            </w:ins>
          </w:p>
        </w:tc>
      </w:tr>
      <w:tr w:rsidR="00F03C40" w14:paraId="337C2985" w14:textId="50DD1CE1" w:rsidTr="00F03C40">
        <w:trPr>
          <w:ins w:id="9212" w:author="Στάθης Καπ" w:date="2023-02-26T20:57:00Z"/>
        </w:trPr>
        <w:tc>
          <w:tcPr>
            <w:tcW w:w="515" w:type="dxa"/>
            <w:tcBorders>
              <w:top w:val="nil"/>
              <w:bottom w:val="nil"/>
              <w:right w:val="single" w:sz="4" w:space="0" w:color="auto"/>
            </w:tcBorders>
            <w:shd w:val="clear" w:color="auto" w:fill="E7E6E6" w:themeFill="background2"/>
            <w:vAlign w:val="center"/>
            <w:tcPrChange w:id="9213" w:author="Στάθης Καπ" w:date="2023-03-03T06:24:00Z">
              <w:tcPr>
                <w:tcW w:w="515" w:type="dxa"/>
                <w:shd w:val="clear" w:color="auto" w:fill="E7E6E6" w:themeFill="background2"/>
                <w:vAlign w:val="center"/>
              </w:tcPr>
            </w:tcPrChange>
          </w:tcPr>
          <w:p w14:paraId="0945A2EB" w14:textId="5EE61B08" w:rsidR="00577FCD" w:rsidRPr="00AC6F02" w:rsidRDefault="00577FCD" w:rsidP="00577FCD">
            <w:pPr>
              <w:jc w:val="center"/>
              <w:rPr>
                <w:ins w:id="9214" w:author="Στάθης Καπ" w:date="2023-02-26T20:57:00Z"/>
                <w:sz w:val="16"/>
                <w:szCs w:val="16"/>
                <w:rPrChange w:id="9215" w:author="Στάθης Καπ" w:date="2023-03-03T03:18:00Z">
                  <w:rPr>
                    <w:ins w:id="9216" w:author="Στάθης Καπ" w:date="2023-02-26T20:57:00Z"/>
                    <w:sz w:val="18"/>
                    <w:szCs w:val="18"/>
                  </w:rPr>
                </w:rPrChange>
              </w:rPr>
              <w:pPrChange w:id="9217" w:author="Στάθης Καπ" w:date="2023-02-26T21:00:00Z">
                <w:pPr/>
              </w:pPrChange>
            </w:pPr>
            <w:ins w:id="9218" w:author="Στάθης Καπ" w:date="2023-02-27T03:02:00Z">
              <w:r w:rsidRPr="00AC6F02">
                <w:rPr>
                  <w:sz w:val="16"/>
                  <w:szCs w:val="16"/>
                  <w:rPrChange w:id="9219" w:author="Στάθης Καπ" w:date="2023-03-03T03:18:00Z">
                    <w:rPr>
                      <w:sz w:val="18"/>
                      <w:szCs w:val="18"/>
                    </w:rPr>
                  </w:rPrChange>
                </w:rPr>
                <w:t>p</w:t>
              </w:r>
            </w:ins>
            <w:ins w:id="9220" w:author="Στάθης Καπ" w:date="2023-02-26T20:57:00Z">
              <w:r w:rsidRPr="00AC6F02">
                <w:rPr>
                  <w:sz w:val="16"/>
                  <w:szCs w:val="16"/>
                  <w:rPrChange w:id="9221" w:author="Στάθης Καπ" w:date="2023-03-03T03:18:00Z">
                    <w:rPr>
                      <w:sz w:val="18"/>
                      <w:szCs w:val="18"/>
                    </w:rPr>
                  </w:rPrChange>
                </w:rPr>
                <w:t>r15</w:t>
              </w:r>
            </w:ins>
          </w:p>
        </w:tc>
        <w:tc>
          <w:tcPr>
            <w:tcW w:w="560" w:type="dxa"/>
            <w:tcBorders>
              <w:left w:val="single" w:sz="4" w:space="0" w:color="auto"/>
            </w:tcBorders>
            <w:tcPrChange w:id="9222" w:author="Στάθης Καπ" w:date="2023-03-03T06:24:00Z">
              <w:tcPr>
                <w:tcW w:w="560" w:type="dxa"/>
              </w:tcPr>
            </w:tcPrChange>
          </w:tcPr>
          <w:p w14:paraId="4F87B4E3" w14:textId="46670C52" w:rsidR="00577FCD" w:rsidRPr="00AC6F02" w:rsidRDefault="00577FCD" w:rsidP="00577FCD">
            <w:pPr>
              <w:jc w:val="center"/>
              <w:rPr>
                <w:ins w:id="9223" w:author="Στάθης Καπ" w:date="2023-02-26T20:57:00Z"/>
                <w:rFonts w:cstheme="minorHAnsi"/>
                <w:sz w:val="16"/>
                <w:szCs w:val="16"/>
                <w:rPrChange w:id="9224" w:author="Στάθης Καπ" w:date="2023-03-03T03:18:00Z">
                  <w:rPr>
                    <w:ins w:id="9225" w:author="Στάθης Καπ" w:date="2023-02-26T20:57:00Z"/>
                  </w:rPr>
                </w:rPrChange>
              </w:rPr>
              <w:pPrChange w:id="9226" w:author="Στάθης Καπ" w:date="2023-02-26T21:00:00Z">
                <w:pPr/>
              </w:pPrChange>
            </w:pPr>
            <w:ins w:id="9227" w:author="Στάθης Καπ" w:date="2023-02-26T21:04:00Z">
              <w:r w:rsidRPr="00AC6F02">
                <w:rPr>
                  <w:rFonts w:cstheme="minorHAnsi"/>
                  <w:sz w:val="16"/>
                  <w:szCs w:val="16"/>
                  <w:rPrChange w:id="9228" w:author="Στάθης Καπ" w:date="2023-03-03T03:18:00Z">
                    <w:rPr>
                      <w:rFonts w:cstheme="minorHAnsi"/>
                      <w:sz w:val="20"/>
                      <w:szCs w:val="20"/>
                    </w:rPr>
                  </w:rPrChange>
                </w:rPr>
                <w:t>708</w:t>
              </w:r>
            </w:ins>
          </w:p>
        </w:tc>
        <w:tc>
          <w:tcPr>
            <w:tcW w:w="855" w:type="dxa"/>
            <w:tcPrChange w:id="9229" w:author="Στάθης Καπ" w:date="2023-03-03T06:24:00Z">
              <w:tcPr>
                <w:tcW w:w="855" w:type="dxa"/>
              </w:tcPr>
            </w:tcPrChange>
          </w:tcPr>
          <w:p w14:paraId="2433460D" w14:textId="487A55F1" w:rsidR="00577FCD" w:rsidRPr="00AC6F02" w:rsidRDefault="00577FCD" w:rsidP="00577FCD">
            <w:pPr>
              <w:jc w:val="center"/>
              <w:rPr>
                <w:ins w:id="9230" w:author="Στάθης Καπ" w:date="2023-02-26T20:57:00Z"/>
                <w:rFonts w:cstheme="minorHAnsi"/>
                <w:sz w:val="16"/>
                <w:szCs w:val="16"/>
                <w:rPrChange w:id="9231" w:author="Στάθης Καπ" w:date="2023-03-03T03:18:00Z">
                  <w:rPr>
                    <w:ins w:id="9232" w:author="Στάθης Καπ" w:date="2023-02-26T20:57:00Z"/>
                  </w:rPr>
                </w:rPrChange>
              </w:rPr>
              <w:pPrChange w:id="9233" w:author="Στάθης Καπ" w:date="2023-02-26T21:00:00Z">
                <w:pPr/>
              </w:pPrChange>
            </w:pPr>
            <w:ins w:id="9234" w:author="Στάθης Καπ" w:date="2023-02-26T21:07:00Z">
              <w:r w:rsidRPr="00AC6F02">
                <w:rPr>
                  <w:rFonts w:cstheme="minorHAnsi"/>
                  <w:sz w:val="16"/>
                  <w:szCs w:val="16"/>
                  <w:rPrChange w:id="9235" w:author="Στάθης Καπ" w:date="2023-03-03T03:18:00Z">
                    <w:rPr>
                      <w:rFonts w:cstheme="minorHAnsi"/>
                      <w:sz w:val="20"/>
                      <w:szCs w:val="20"/>
                    </w:rPr>
                  </w:rPrChange>
                </w:rPr>
                <w:t>638</w:t>
              </w:r>
            </w:ins>
          </w:p>
        </w:tc>
        <w:tc>
          <w:tcPr>
            <w:tcW w:w="544" w:type="dxa"/>
            <w:vAlign w:val="bottom"/>
            <w:tcPrChange w:id="9236" w:author="Στάθης Καπ" w:date="2023-03-03T06:24:00Z">
              <w:tcPr>
                <w:tcW w:w="544" w:type="dxa"/>
                <w:vAlign w:val="bottom"/>
              </w:tcPr>
            </w:tcPrChange>
          </w:tcPr>
          <w:p w14:paraId="5E13358A" w14:textId="336997F5" w:rsidR="00577FCD" w:rsidRPr="00AC6F02" w:rsidRDefault="00577FCD" w:rsidP="00577FCD">
            <w:pPr>
              <w:jc w:val="center"/>
              <w:rPr>
                <w:ins w:id="9237" w:author="Στάθης Καπ" w:date="2023-02-26T20:57:00Z"/>
                <w:rFonts w:cstheme="minorHAnsi"/>
                <w:sz w:val="16"/>
                <w:szCs w:val="16"/>
                <w:rPrChange w:id="9238" w:author="Στάθης Καπ" w:date="2023-03-03T03:18:00Z">
                  <w:rPr>
                    <w:ins w:id="9239" w:author="Στάθης Καπ" w:date="2023-02-26T20:57:00Z"/>
                  </w:rPr>
                </w:rPrChange>
              </w:rPr>
              <w:pPrChange w:id="9240" w:author="Στάθης Καπ" w:date="2023-02-26T21:00:00Z">
                <w:pPr/>
              </w:pPrChange>
            </w:pPr>
            <w:ins w:id="9241" w:author="Στάθης Καπ" w:date="2023-03-03T00:39:00Z">
              <w:r w:rsidRPr="00AC6F02">
                <w:rPr>
                  <w:rFonts w:ascii="Calibri" w:hAnsi="Calibri" w:cs="Calibri"/>
                  <w:color w:val="000000"/>
                  <w:sz w:val="16"/>
                  <w:szCs w:val="16"/>
                  <w:rPrChange w:id="9242" w:author="Στάθης Καπ" w:date="2023-03-03T03:18:00Z">
                    <w:rPr>
                      <w:rFonts w:ascii="Calibri" w:hAnsi="Calibri" w:cs="Calibri"/>
                      <w:color w:val="000000"/>
                    </w:rPr>
                  </w:rPrChange>
                </w:rPr>
                <w:t>661</w:t>
              </w:r>
            </w:ins>
          </w:p>
        </w:tc>
        <w:tc>
          <w:tcPr>
            <w:tcW w:w="621" w:type="dxa"/>
            <w:vAlign w:val="bottom"/>
            <w:tcPrChange w:id="9243" w:author="Στάθης Καπ" w:date="2023-03-03T06:24:00Z">
              <w:tcPr>
                <w:tcW w:w="621" w:type="dxa"/>
                <w:vAlign w:val="bottom"/>
              </w:tcPr>
            </w:tcPrChange>
          </w:tcPr>
          <w:p w14:paraId="21F9E0A7" w14:textId="74F76A31" w:rsidR="00577FCD" w:rsidRPr="00AC6F02" w:rsidRDefault="00577FCD" w:rsidP="00577FCD">
            <w:pPr>
              <w:jc w:val="center"/>
              <w:rPr>
                <w:ins w:id="9244" w:author="Στάθης Καπ" w:date="2023-02-26T20:57:00Z"/>
                <w:rFonts w:cstheme="minorHAnsi"/>
                <w:sz w:val="16"/>
                <w:szCs w:val="16"/>
                <w:rPrChange w:id="9245" w:author="Στάθης Καπ" w:date="2023-03-03T03:18:00Z">
                  <w:rPr>
                    <w:ins w:id="9246" w:author="Στάθης Καπ" w:date="2023-02-26T20:57:00Z"/>
                  </w:rPr>
                </w:rPrChange>
              </w:rPr>
              <w:pPrChange w:id="9247" w:author="Στάθης Καπ" w:date="2023-02-26T21:00:00Z">
                <w:pPr/>
              </w:pPrChange>
            </w:pPr>
            <w:ins w:id="9248" w:author="Στάθης Καπ" w:date="2023-03-03T00:39:00Z">
              <w:r w:rsidRPr="00AC6F02">
                <w:rPr>
                  <w:rFonts w:ascii="Calibri" w:hAnsi="Calibri" w:cs="Calibri"/>
                  <w:color w:val="000000"/>
                  <w:sz w:val="16"/>
                  <w:szCs w:val="16"/>
                  <w:rPrChange w:id="9249" w:author="Στάθης Καπ" w:date="2023-03-03T03:18:00Z">
                    <w:rPr>
                      <w:rFonts w:ascii="Calibri" w:hAnsi="Calibri" w:cs="Calibri"/>
                      <w:color w:val="000000"/>
                    </w:rPr>
                  </w:rPrChange>
                </w:rPr>
                <w:t>1.491</w:t>
              </w:r>
            </w:ins>
          </w:p>
        </w:tc>
        <w:tc>
          <w:tcPr>
            <w:tcW w:w="669" w:type="dxa"/>
            <w:vAlign w:val="center"/>
            <w:tcPrChange w:id="9250" w:author="Στάθης Καπ" w:date="2023-03-03T06:24:00Z">
              <w:tcPr>
                <w:tcW w:w="669" w:type="dxa"/>
                <w:vAlign w:val="center"/>
              </w:tcPr>
            </w:tcPrChange>
          </w:tcPr>
          <w:p w14:paraId="0A2C2144" w14:textId="3AFA68F7" w:rsidR="00577FCD" w:rsidRPr="00AC6F02" w:rsidRDefault="00577FCD" w:rsidP="00577FCD">
            <w:pPr>
              <w:jc w:val="center"/>
              <w:rPr>
                <w:ins w:id="9251" w:author="Στάθης Καπ" w:date="2023-02-26T20:57:00Z"/>
                <w:rFonts w:cstheme="minorHAnsi"/>
                <w:sz w:val="16"/>
                <w:szCs w:val="16"/>
                <w:rPrChange w:id="9252" w:author="Στάθης Καπ" w:date="2023-03-03T03:18:00Z">
                  <w:rPr>
                    <w:ins w:id="9253" w:author="Στάθης Καπ" w:date="2023-02-26T20:57:00Z"/>
                  </w:rPr>
                </w:rPrChange>
              </w:rPr>
              <w:pPrChange w:id="9254" w:author="Στάθης Καπ" w:date="2023-02-26T21:00:00Z">
                <w:pPr/>
              </w:pPrChange>
            </w:pPr>
            <w:ins w:id="9255" w:author="Στάθης Καπ" w:date="2023-03-03T05:59:00Z">
              <w:r>
                <w:rPr>
                  <w:rFonts w:ascii="Calibri" w:hAnsi="Calibri" w:cs="Calibri"/>
                  <w:color w:val="000000"/>
                  <w:sz w:val="16"/>
                  <w:szCs w:val="16"/>
                </w:rPr>
                <w:t>6.64</w:t>
              </w:r>
            </w:ins>
          </w:p>
        </w:tc>
        <w:tc>
          <w:tcPr>
            <w:tcW w:w="543" w:type="dxa"/>
            <w:vAlign w:val="bottom"/>
            <w:tcPrChange w:id="9256" w:author="Στάθης Καπ" w:date="2023-03-03T06:24:00Z">
              <w:tcPr>
                <w:tcW w:w="543" w:type="dxa"/>
                <w:vAlign w:val="bottom"/>
              </w:tcPr>
            </w:tcPrChange>
          </w:tcPr>
          <w:p w14:paraId="5A04E2D3" w14:textId="2113754A" w:rsidR="00577FCD" w:rsidRPr="00AC6F02" w:rsidRDefault="00577FCD" w:rsidP="00577FCD">
            <w:pPr>
              <w:jc w:val="center"/>
              <w:rPr>
                <w:ins w:id="9257" w:author="Στάθης Καπ" w:date="2023-02-26T20:57:00Z"/>
                <w:rFonts w:cstheme="minorHAnsi"/>
                <w:sz w:val="16"/>
                <w:szCs w:val="16"/>
                <w:rPrChange w:id="9258" w:author="Στάθης Καπ" w:date="2023-03-03T03:18:00Z">
                  <w:rPr>
                    <w:ins w:id="9259" w:author="Στάθης Καπ" w:date="2023-02-26T20:57:00Z"/>
                  </w:rPr>
                </w:rPrChange>
              </w:rPr>
              <w:pPrChange w:id="9260" w:author="Στάθης Καπ" w:date="2023-02-26T21:00:00Z">
                <w:pPr/>
              </w:pPrChange>
            </w:pPr>
            <w:ins w:id="9261" w:author="Στάθης Καπ" w:date="2023-03-03T00:39:00Z">
              <w:r w:rsidRPr="00AC6F02">
                <w:rPr>
                  <w:rFonts w:ascii="Calibri" w:hAnsi="Calibri" w:cs="Calibri"/>
                  <w:color w:val="000000"/>
                  <w:sz w:val="16"/>
                  <w:szCs w:val="16"/>
                  <w:rPrChange w:id="9262" w:author="Στάθης Καπ" w:date="2023-03-03T03:18:00Z">
                    <w:rPr>
                      <w:rFonts w:ascii="Calibri" w:hAnsi="Calibri" w:cs="Calibri"/>
                      <w:color w:val="000000"/>
                    </w:rPr>
                  </w:rPrChange>
                </w:rPr>
                <w:t>597</w:t>
              </w:r>
            </w:ins>
          </w:p>
        </w:tc>
        <w:tc>
          <w:tcPr>
            <w:tcW w:w="621" w:type="dxa"/>
            <w:vAlign w:val="bottom"/>
            <w:tcPrChange w:id="9263" w:author="Στάθης Καπ" w:date="2023-03-03T06:24:00Z">
              <w:tcPr>
                <w:tcW w:w="621" w:type="dxa"/>
                <w:vAlign w:val="bottom"/>
              </w:tcPr>
            </w:tcPrChange>
          </w:tcPr>
          <w:p w14:paraId="087EB08B" w14:textId="02876C42" w:rsidR="00577FCD" w:rsidRPr="00AC6F02" w:rsidRDefault="00577FCD" w:rsidP="00577FCD">
            <w:pPr>
              <w:jc w:val="center"/>
              <w:rPr>
                <w:ins w:id="9264" w:author="Στάθης Καπ" w:date="2023-02-26T20:57:00Z"/>
                <w:rFonts w:cstheme="minorHAnsi"/>
                <w:sz w:val="16"/>
                <w:szCs w:val="16"/>
                <w:rPrChange w:id="9265" w:author="Στάθης Καπ" w:date="2023-03-03T03:18:00Z">
                  <w:rPr>
                    <w:ins w:id="9266" w:author="Στάθης Καπ" w:date="2023-02-26T20:57:00Z"/>
                  </w:rPr>
                </w:rPrChange>
              </w:rPr>
              <w:pPrChange w:id="9267" w:author="Στάθης Καπ" w:date="2023-02-26T21:00:00Z">
                <w:pPr/>
              </w:pPrChange>
            </w:pPr>
            <w:ins w:id="9268" w:author="Στάθης Καπ" w:date="2023-03-03T00:39:00Z">
              <w:r w:rsidRPr="00AC6F02">
                <w:rPr>
                  <w:rFonts w:ascii="Calibri" w:hAnsi="Calibri" w:cs="Calibri"/>
                  <w:color w:val="000000"/>
                  <w:sz w:val="16"/>
                  <w:szCs w:val="16"/>
                  <w:rPrChange w:id="9269" w:author="Στάθης Καπ" w:date="2023-03-03T03:18:00Z">
                    <w:rPr>
                      <w:rFonts w:ascii="Calibri" w:hAnsi="Calibri" w:cs="Calibri"/>
                      <w:color w:val="000000"/>
                    </w:rPr>
                  </w:rPrChange>
                </w:rPr>
                <w:t>1.021</w:t>
              </w:r>
            </w:ins>
          </w:p>
        </w:tc>
        <w:tc>
          <w:tcPr>
            <w:tcW w:w="669" w:type="dxa"/>
            <w:vAlign w:val="center"/>
            <w:tcPrChange w:id="9270" w:author="Στάθης Καπ" w:date="2023-03-03T06:24:00Z">
              <w:tcPr>
                <w:tcW w:w="669" w:type="dxa"/>
                <w:vAlign w:val="center"/>
              </w:tcPr>
            </w:tcPrChange>
          </w:tcPr>
          <w:p w14:paraId="7F476995" w14:textId="2052114B" w:rsidR="00577FCD" w:rsidRPr="00AC6F02" w:rsidRDefault="00577FCD" w:rsidP="00577FCD">
            <w:pPr>
              <w:jc w:val="center"/>
              <w:rPr>
                <w:ins w:id="9271" w:author="Στάθης Καπ" w:date="2023-02-26T20:57:00Z"/>
                <w:rFonts w:cstheme="minorHAnsi"/>
                <w:sz w:val="16"/>
                <w:szCs w:val="16"/>
                <w:rPrChange w:id="9272" w:author="Στάθης Καπ" w:date="2023-03-03T03:18:00Z">
                  <w:rPr>
                    <w:ins w:id="9273" w:author="Στάθης Καπ" w:date="2023-02-26T20:57:00Z"/>
                  </w:rPr>
                </w:rPrChange>
              </w:rPr>
              <w:pPrChange w:id="9274" w:author="Στάθης Καπ" w:date="2023-02-26T21:00:00Z">
                <w:pPr/>
              </w:pPrChange>
            </w:pPr>
            <w:ins w:id="9275" w:author="Στάθης Καπ" w:date="2023-03-03T04:44:00Z">
              <w:r>
                <w:rPr>
                  <w:rFonts w:ascii="Calibri" w:hAnsi="Calibri" w:cstheme="minorHAnsi"/>
                  <w:color w:val="000000"/>
                  <w:sz w:val="16"/>
                  <w:szCs w:val="16"/>
                </w:rPr>
                <w:t>9.68</w:t>
              </w:r>
            </w:ins>
          </w:p>
        </w:tc>
        <w:tc>
          <w:tcPr>
            <w:tcW w:w="508" w:type="dxa"/>
            <w:vAlign w:val="bottom"/>
            <w:tcPrChange w:id="9276" w:author="Στάθης Καπ" w:date="2023-03-03T06:24:00Z">
              <w:tcPr>
                <w:tcW w:w="508" w:type="dxa"/>
                <w:vAlign w:val="bottom"/>
              </w:tcPr>
            </w:tcPrChange>
          </w:tcPr>
          <w:p w14:paraId="71AA75F5" w14:textId="2B424C88" w:rsidR="00577FCD" w:rsidRPr="00AC6F02" w:rsidRDefault="00577FCD" w:rsidP="00577FCD">
            <w:pPr>
              <w:jc w:val="center"/>
              <w:rPr>
                <w:ins w:id="9277" w:author="Στάθης Καπ" w:date="2023-02-26T20:57:00Z"/>
                <w:rFonts w:cstheme="minorHAnsi"/>
                <w:sz w:val="16"/>
                <w:szCs w:val="16"/>
                <w:rPrChange w:id="9278" w:author="Στάθης Καπ" w:date="2023-03-03T03:18:00Z">
                  <w:rPr>
                    <w:ins w:id="9279" w:author="Στάθης Καπ" w:date="2023-02-26T20:57:00Z"/>
                  </w:rPr>
                </w:rPrChange>
              </w:rPr>
              <w:pPrChange w:id="9280" w:author="Στάθης Καπ" w:date="2023-02-26T21:00:00Z">
                <w:pPr/>
              </w:pPrChange>
            </w:pPr>
            <w:ins w:id="9281" w:author="Στάθης Καπ" w:date="2023-03-03T00:39:00Z">
              <w:r w:rsidRPr="00AC6F02">
                <w:rPr>
                  <w:rFonts w:ascii="Calibri" w:hAnsi="Calibri" w:cs="Calibri"/>
                  <w:color w:val="000000"/>
                  <w:sz w:val="16"/>
                  <w:szCs w:val="16"/>
                  <w:rPrChange w:id="9282" w:author="Στάθης Καπ" w:date="2023-03-03T03:18:00Z">
                    <w:rPr>
                      <w:rFonts w:ascii="Calibri" w:hAnsi="Calibri" w:cs="Calibri"/>
                      <w:color w:val="000000"/>
                    </w:rPr>
                  </w:rPrChange>
                </w:rPr>
                <w:t>580</w:t>
              </w:r>
            </w:ins>
          </w:p>
        </w:tc>
        <w:tc>
          <w:tcPr>
            <w:tcW w:w="541" w:type="dxa"/>
            <w:vAlign w:val="bottom"/>
            <w:tcPrChange w:id="9283" w:author="Στάθης Καπ" w:date="2023-03-03T06:24:00Z">
              <w:tcPr>
                <w:tcW w:w="541" w:type="dxa"/>
                <w:vAlign w:val="bottom"/>
              </w:tcPr>
            </w:tcPrChange>
          </w:tcPr>
          <w:p w14:paraId="06C6C468" w14:textId="297EC4AA" w:rsidR="00577FCD" w:rsidRPr="00AC6F02" w:rsidRDefault="00577FCD" w:rsidP="00577FCD">
            <w:pPr>
              <w:jc w:val="center"/>
              <w:rPr>
                <w:ins w:id="9284" w:author="Στάθης Καπ" w:date="2023-02-26T20:58:00Z"/>
                <w:rFonts w:cstheme="minorHAnsi"/>
                <w:sz w:val="16"/>
                <w:szCs w:val="16"/>
                <w:rPrChange w:id="9285" w:author="Στάθης Καπ" w:date="2023-03-03T03:18:00Z">
                  <w:rPr>
                    <w:ins w:id="9286" w:author="Στάθης Καπ" w:date="2023-02-26T20:58:00Z"/>
                  </w:rPr>
                </w:rPrChange>
              </w:rPr>
              <w:pPrChange w:id="9287" w:author="Στάθης Καπ" w:date="2023-02-26T21:00:00Z">
                <w:pPr/>
              </w:pPrChange>
            </w:pPr>
            <w:ins w:id="9288" w:author="Στάθης Καπ" w:date="2023-03-03T00:39:00Z">
              <w:r w:rsidRPr="00AC6F02">
                <w:rPr>
                  <w:rFonts w:ascii="Calibri" w:hAnsi="Calibri" w:cs="Calibri"/>
                  <w:color w:val="000000"/>
                  <w:sz w:val="16"/>
                  <w:szCs w:val="16"/>
                  <w:rPrChange w:id="9289" w:author="Στάθης Καπ" w:date="2023-03-03T03:18:00Z">
                    <w:rPr>
                      <w:rFonts w:ascii="Calibri" w:hAnsi="Calibri" w:cs="Calibri"/>
                      <w:color w:val="000000"/>
                    </w:rPr>
                  </w:rPrChange>
                </w:rPr>
                <w:t>0.635</w:t>
              </w:r>
            </w:ins>
          </w:p>
        </w:tc>
        <w:tc>
          <w:tcPr>
            <w:tcW w:w="589" w:type="dxa"/>
            <w:vAlign w:val="center"/>
            <w:tcPrChange w:id="9290" w:author="Στάθης Καπ" w:date="2023-03-03T06:24:00Z">
              <w:tcPr>
                <w:tcW w:w="589" w:type="dxa"/>
                <w:vAlign w:val="center"/>
              </w:tcPr>
            </w:tcPrChange>
          </w:tcPr>
          <w:p w14:paraId="26605EC6" w14:textId="7D64DC2E" w:rsidR="00577FCD" w:rsidRPr="00AC6F02" w:rsidRDefault="00577FCD" w:rsidP="00577FCD">
            <w:pPr>
              <w:jc w:val="center"/>
              <w:rPr>
                <w:ins w:id="9291" w:author="Στάθης Καπ" w:date="2023-02-26T20:58:00Z"/>
                <w:rFonts w:cstheme="minorHAnsi"/>
                <w:sz w:val="16"/>
                <w:szCs w:val="16"/>
                <w:rPrChange w:id="9292" w:author="Στάθης Καπ" w:date="2023-03-03T03:18:00Z">
                  <w:rPr>
                    <w:ins w:id="9293" w:author="Στάθης Καπ" w:date="2023-02-26T20:58:00Z"/>
                  </w:rPr>
                </w:rPrChange>
              </w:rPr>
              <w:pPrChange w:id="9294" w:author="Στάθης Καπ" w:date="2023-02-26T21:00:00Z">
                <w:pPr/>
              </w:pPrChange>
            </w:pPr>
            <w:ins w:id="9295" w:author="Στάθης Καπ" w:date="2023-03-03T04:44:00Z">
              <w:r>
                <w:rPr>
                  <w:rFonts w:ascii="Calibri" w:hAnsi="Calibri" w:cstheme="minorHAnsi"/>
                  <w:color w:val="000000"/>
                  <w:sz w:val="16"/>
                  <w:szCs w:val="16"/>
                </w:rPr>
                <w:t>12.25</w:t>
              </w:r>
            </w:ins>
          </w:p>
        </w:tc>
        <w:tc>
          <w:tcPr>
            <w:tcW w:w="463" w:type="dxa"/>
            <w:vAlign w:val="bottom"/>
            <w:tcPrChange w:id="9296" w:author="Στάθης Καπ" w:date="2023-03-03T06:24:00Z">
              <w:tcPr>
                <w:tcW w:w="463" w:type="dxa"/>
                <w:vAlign w:val="bottom"/>
              </w:tcPr>
            </w:tcPrChange>
          </w:tcPr>
          <w:p w14:paraId="67908F15" w14:textId="66BEBC2D" w:rsidR="00577FCD" w:rsidRPr="00AC6F02" w:rsidRDefault="00577FCD" w:rsidP="00577FCD">
            <w:pPr>
              <w:jc w:val="center"/>
              <w:rPr>
                <w:ins w:id="9297" w:author="Στάθης Καπ" w:date="2023-02-26T20:58:00Z"/>
                <w:rFonts w:cstheme="minorHAnsi"/>
                <w:sz w:val="16"/>
                <w:szCs w:val="16"/>
                <w:rPrChange w:id="9298" w:author="Στάθης Καπ" w:date="2023-03-03T03:18:00Z">
                  <w:rPr>
                    <w:ins w:id="9299" w:author="Στάθης Καπ" w:date="2023-02-26T20:58:00Z"/>
                  </w:rPr>
                </w:rPrChange>
              </w:rPr>
              <w:pPrChange w:id="9300" w:author="Στάθης Καπ" w:date="2023-02-26T21:00:00Z">
                <w:pPr/>
              </w:pPrChange>
            </w:pPr>
            <w:ins w:id="9301" w:author="Στάθης Καπ" w:date="2023-03-03T00:40:00Z">
              <w:r w:rsidRPr="00AC6F02">
                <w:rPr>
                  <w:rFonts w:ascii="Calibri" w:hAnsi="Calibri" w:cs="Calibri"/>
                  <w:color w:val="000000"/>
                  <w:sz w:val="16"/>
                  <w:szCs w:val="16"/>
                  <w:rPrChange w:id="9302" w:author="Στάθης Καπ" w:date="2023-03-03T03:18:00Z">
                    <w:rPr>
                      <w:rFonts w:ascii="Calibri" w:hAnsi="Calibri" w:cs="Calibri"/>
                      <w:color w:val="000000"/>
                    </w:rPr>
                  </w:rPrChange>
                </w:rPr>
                <w:t>553</w:t>
              </w:r>
            </w:ins>
          </w:p>
        </w:tc>
        <w:tc>
          <w:tcPr>
            <w:tcW w:w="541" w:type="dxa"/>
            <w:vAlign w:val="bottom"/>
            <w:tcPrChange w:id="9303" w:author="Στάθης Καπ" w:date="2023-03-03T06:24:00Z">
              <w:tcPr>
                <w:tcW w:w="541" w:type="dxa"/>
                <w:vAlign w:val="bottom"/>
              </w:tcPr>
            </w:tcPrChange>
          </w:tcPr>
          <w:p w14:paraId="5E474670" w14:textId="3E45E8C2" w:rsidR="00577FCD" w:rsidRPr="00AC6F02" w:rsidRDefault="00577FCD" w:rsidP="00577FCD">
            <w:pPr>
              <w:jc w:val="center"/>
              <w:rPr>
                <w:ins w:id="9304" w:author="Στάθης Καπ" w:date="2023-02-26T21:00:00Z"/>
                <w:rFonts w:cstheme="minorHAnsi"/>
                <w:sz w:val="16"/>
                <w:szCs w:val="16"/>
                <w:rPrChange w:id="9305" w:author="Στάθης Καπ" w:date="2023-03-03T03:18:00Z">
                  <w:rPr>
                    <w:ins w:id="9306" w:author="Στάθης Καπ" w:date="2023-02-26T21:00:00Z"/>
                  </w:rPr>
                </w:rPrChange>
              </w:rPr>
              <w:pPrChange w:id="9307" w:author="Στάθης Καπ" w:date="2023-02-26T21:00:00Z">
                <w:pPr/>
              </w:pPrChange>
            </w:pPr>
            <w:ins w:id="9308" w:author="Στάθης Καπ" w:date="2023-03-03T00:40:00Z">
              <w:r w:rsidRPr="00AC6F02">
                <w:rPr>
                  <w:rFonts w:ascii="Calibri" w:hAnsi="Calibri" w:cs="Calibri"/>
                  <w:color w:val="000000"/>
                  <w:sz w:val="16"/>
                  <w:szCs w:val="16"/>
                  <w:rPrChange w:id="9309" w:author="Στάθης Καπ" w:date="2023-03-03T03:18:00Z">
                    <w:rPr>
                      <w:rFonts w:ascii="Calibri" w:hAnsi="Calibri" w:cs="Calibri"/>
                      <w:color w:val="000000"/>
                    </w:rPr>
                  </w:rPrChange>
                </w:rPr>
                <w:t>0.549</w:t>
              </w:r>
            </w:ins>
          </w:p>
        </w:tc>
        <w:tc>
          <w:tcPr>
            <w:tcW w:w="589" w:type="dxa"/>
            <w:vAlign w:val="center"/>
            <w:tcPrChange w:id="9310" w:author="Στάθης Καπ" w:date="2023-03-03T06:24:00Z">
              <w:tcPr>
                <w:tcW w:w="589" w:type="dxa"/>
                <w:vAlign w:val="center"/>
              </w:tcPr>
            </w:tcPrChange>
          </w:tcPr>
          <w:p w14:paraId="4DA9C8E4" w14:textId="3CD2BC42" w:rsidR="00577FCD" w:rsidRPr="00AC6F02" w:rsidRDefault="00577FCD" w:rsidP="00577FCD">
            <w:pPr>
              <w:jc w:val="center"/>
              <w:rPr>
                <w:ins w:id="9311" w:author="Στάθης Καπ" w:date="2023-02-26T21:00:00Z"/>
                <w:rFonts w:cstheme="minorHAnsi"/>
                <w:sz w:val="16"/>
                <w:szCs w:val="16"/>
                <w:rPrChange w:id="9312" w:author="Στάθης Καπ" w:date="2023-03-03T03:18:00Z">
                  <w:rPr>
                    <w:ins w:id="9313" w:author="Στάθης Καπ" w:date="2023-02-26T21:00:00Z"/>
                  </w:rPr>
                </w:rPrChange>
              </w:rPr>
              <w:pPrChange w:id="9314" w:author="Στάθης Καπ" w:date="2023-02-26T21:00:00Z">
                <w:pPr/>
              </w:pPrChange>
            </w:pPr>
            <w:ins w:id="9315" w:author="Στάθης Καπ" w:date="2023-03-03T04:45:00Z">
              <w:r>
                <w:rPr>
                  <w:rFonts w:ascii="Calibri" w:hAnsi="Calibri" w:cstheme="minorHAnsi"/>
                  <w:color w:val="000000"/>
                  <w:sz w:val="16"/>
                  <w:szCs w:val="16"/>
                </w:rPr>
                <w:t>16.34</w:t>
              </w:r>
            </w:ins>
          </w:p>
        </w:tc>
      </w:tr>
      <w:tr w:rsidR="00F03C40" w14:paraId="5FE6F64F" w14:textId="058CB4EA" w:rsidTr="00F03C40">
        <w:trPr>
          <w:ins w:id="9316" w:author="Στάθης Καπ" w:date="2023-02-26T20:57:00Z"/>
        </w:trPr>
        <w:tc>
          <w:tcPr>
            <w:tcW w:w="515" w:type="dxa"/>
            <w:tcBorders>
              <w:top w:val="nil"/>
              <w:bottom w:val="nil"/>
              <w:right w:val="single" w:sz="4" w:space="0" w:color="auto"/>
            </w:tcBorders>
            <w:shd w:val="clear" w:color="auto" w:fill="E7E6E6" w:themeFill="background2"/>
            <w:vAlign w:val="center"/>
            <w:tcPrChange w:id="9317" w:author="Στάθης Καπ" w:date="2023-03-03T06:24:00Z">
              <w:tcPr>
                <w:tcW w:w="515" w:type="dxa"/>
                <w:shd w:val="clear" w:color="auto" w:fill="E7E6E6" w:themeFill="background2"/>
                <w:vAlign w:val="center"/>
              </w:tcPr>
            </w:tcPrChange>
          </w:tcPr>
          <w:p w14:paraId="70E57643" w14:textId="13A5C8BD" w:rsidR="00577FCD" w:rsidRPr="00AC6F02" w:rsidRDefault="00577FCD" w:rsidP="00577FCD">
            <w:pPr>
              <w:jc w:val="center"/>
              <w:rPr>
                <w:ins w:id="9318" w:author="Στάθης Καπ" w:date="2023-02-26T20:57:00Z"/>
                <w:sz w:val="16"/>
                <w:szCs w:val="16"/>
                <w:rPrChange w:id="9319" w:author="Στάθης Καπ" w:date="2023-03-03T03:18:00Z">
                  <w:rPr>
                    <w:ins w:id="9320" w:author="Στάθης Καπ" w:date="2023-02-26T20:57:00Z"/>
                    <w:sz w:val="18"/>
                    <w:szCs w:val="18"/>
                  </w:rPr>
                </w:rPrChange>
              </w:rPr>
              <w:pPrChange w:id="9321" w:author="Στάθης Καπ" w:date="2023-02-26T21:00:00Z">
                <w:pPr/>
              </w:pPrChange>
            </w:pPr>
            <w:ins w:id="9322" w:author="Στάθης Καπ" w:date="2023-02-27T03:02:00Z">
              <w:r w:rsidRPr="00AC6F02">
                <w:rPr>
                  <w:sz w:val="16"/>
                  <w:szCs w:val="16"/>
                  <w:rPrChange w:id="9323" w:author="Στάθης Καπ" w:date="2023-03-03T03:18:00Z">
                    <w:rPr>
                      <w:sz w:val="18"/>
                      <w:szCs w:val="18"/>
                    </w:rPr>
                  </w:rPrChange>
                </w:rPr>
                <w:t>p</w:t>
              </w:r>
            </w:ins>
            <w:ins w:id="9324" w:author="Στάθης Καπ" w:date="2023-02-26T20:57:00Z">
              <w:r w:rsidRPr="00AC6F02">
                <w:rPr>
                  <w:sz w:val="16"/>
                  <w:szCs w:val="16"/>
                  <w:rPrChange w:id="9325" w:author="Στάθης Καπ" w:date="2023-03-03T03:18:00Z">
                    <w:rPr>
                      <w:sz w:val="18"/>
                      <w:szCs w:val="18"/>
                    </w:rPr>
                  </w:rPrChange>
                </w:rPr>
                <w:t>r16</w:t>
              </w:r>
            </w:ins>
          </w:p>
        </w:tc>
        <w:tc>
          <w:tcPr>
            <w:tcW w:w="560" w:type="dxa"/>
            <w:tcBorders>
              <w:left w:val="single" w:sz="4" w:space="0" w:color="auto"/>
            </w:tcBorders>
            <w:tcPrChange w:id="9326" w:author="Στάθης Καπ" w:date="2023-03-03T06:24:00Z">
              <w:tcPr>
                <w:tcW w:w="560" w:type="dxa"/>
              </w:tcPr>
            </w:tcPrChange>
          </w:tcPr>
          <w:p w14:paraId="2DF6D968" w14:textId="7A5080D3" w:rsidR="00577FCD" w:rsidRPr="00AC6F02" w:rsidRDefault="00577FCD" w:rsidP="00577FCD">
            <w:pPr>
              <w:jc w:val="center"/>
              <w:rPr>
                <w:ins w:id="9327" w:author="Στάθης Καπ" w:date="2023-02-26T20:57:00Z"/>
                <w:rFonts w:cstheme="minorHAnsi"/>
                <w:sz w:val="16"/>
                <w:szCs w:val="16"/>
                <w:rPrChange w:id="9328" w:author="Στάθης Καπ" w:date="2023-03-03T03:18:00Z">
                  <w:rPr>
                    <w:ins w:id="9329" w:author="Στάθης Καπ" w:date="2023-02-26T20:57:00Z"/>
                  </w:rPr>
                </w:rPrChange>
              </w:rPr>
              <w:pPrChange w:id="9330" w:author="Στάθης Καπ" w:date="2023-02-26T21:00:00Z">
                <w:pPr/>
              </w:pPrChange>
            </w:pPr>
            <w:ins w:id="9331" w:author="Στάθης Καπ" w:date="2023-02-26T21:04:00Z">
              <w:r w:rsidRPr="00AC6F02">
                <w:rPr>
                  <w:rFonts w:cstheme="minorHAnsi"/>
                  <w:sz w:val="16"/>
                  <w:szCs w:val="16"/>
                  <w:rPrChange w:id="9332" w:author="Στάθης Καπ" w:date="2023-03-03T03:18:00Z">
                    <w:rPr>
                      <w:rFonts w:cstheme="minorHAnsi"/>
                      <w:sz w:val="20"/>
                      <w:szCs w:val="20"/>
                    </w:rPr>
                  </w:rPrChange>
                </w:rPr>
                <w:t>674</w:t>
              </w:r>
            </w:ins>
          </w:p>
        </w:tc>
        <w:tc>
          <w:tcPr>
            <w:tcW w:w="855" w:type="dxa"/>
            <w:tcPrChange w:id="9333" w:author="Στάθης Καπ" w:date="2023-03-03T06:24:00Z">
              <w:tcPr>
                <w:tcW w:w="855" w:type="dxa"/>
              </w:tcPr>
            </w:tcPrChange>
          </w:tcPr>
          <w:p w14:paraId="71FF485D" w14:textId="642F4811" w:rsidR="00577FCD" w:rsidRPr="00AC6F02" w:rsidRDefault="00577FCD" w:rsidP="00577FCD">
            <w:pPr>
              <w:jc w:val="center"/>
              <w:rPr>
                <w:ins w:id="9334" w:author="Στάθης Καπ" w:date="2023-02-26T20:57:00Z"/>
                <w:rFonts w:cstheme="minorHAnsi"/>
                <w:sz w:val="16"/>
                <w:szCs w:val="16"/>
                <w:rPrChange w:id="9335" w:author="Στάθης Καπ" w:date="2023-03-03T03:18:00Z">
                  <w:rPr>
                    <w:ins w:id="9336" w:author="Στάθης Καπ" w:date="2023-02-26T20:57:00Z"/>
                  </w:rPr>
                </w:rPrChange>
              </w:rPr>
              <w:pPrChange w:id="9337" w:author="Στάθης Καπ" w:date="2023-02-26T21:00:00Z">
                <w:pPr/>
              </w:pPrChange>
            </w:pPr>
            <w:ins w:id="9338" w:author="Στάθης Καπ" w:date="2023-02-26T21:07:00Z">
              <w:r w:rsidRPr="00AC6F02">
                <w:rPr>
                  <w:rFonts w:cstheme="minorHAnsi"/>
                  <w:sz w:val="16"/>
                  <w:szCs w:val="16"/>
                  <w:rPrChange w:id="9339" w:author="Στάθης Καπ" w:date="2023-03-03T03:18:00Z">
                    <w:rPr>
                      <w:rFonts w:cstheme="minorHAnsi"/>
                      <w:sz w:val="20"/>
                      <w:szCs w:val="20"/>
                    </w:rPr>
                  </w:rPrChange>
                </w:rPr>
                <w:t>559</w:t>
              </w:r>
            </w:ins>
          </w:p>
        </w:tc>
        <w:tc>
          <w:tcPr>
            <w:tcW w:w="544" w:type="dxa"/>
            <w:vAlign w:val="bottom"/>
            <w:tcPrChange w:id="9340" w:author="Στάθης Καπ" w:date="2023-03-03T06:24:00Z">
              <w:tcPr>
                <w:tcW w:w="544" w:type="dxa"/>
                <w:vAlign w:val="bottom"/>
              </w:tcPr>
            </w:tcPrChange>
          </w:tcPr>
          <w:p w14:paraId="698812F7" w14:textId="52B1D1FC" w:rsidR="00577FCD" w:rsidRPr="00AC6F02" w:rsidRDefault="00577FCD" w:rsidP="00577FCD">
            <w:pPr>
              <w:jc w:val="center"/>
              <w:rPr>
                <w:ins w:id="9341" w:author="Στάθης Καπ" w:date="2023-02-26T20:57:00Z"/>
                <w:rFonts w:cstheme="minorHAnsi"/>
                <w:sz w:val="16"/>
                <w:szCs w:val="16"/>
                <w:rPrChange w:id="9342" w:author="Στάθης Καπ" w:date="2023-03-03T03:18:00Z">
                  <w:rPr>
                    <w:ins w:id="9343" w:author="Στάθης Καπ" w:date="2023-02-26T20:57:00Z"/>
                  </w:rPr>
                </w:rPrChange>
              </w:rPr>
              <w:pPrChange w:id="9344" w:author="Στάθης Καπ" w:date="2023-02-26T21:00:00Z">
                <w:pPr/>
              </w:pPrChange>
            </w:pPr>
            <w:ins w:id="9345" w:author="Στάθης Καπ" w:date="2023-03-03T00:39:00Z">
              <w:r w:rsidRPr="00AC6F02">
                <w:rPr>
                  <w:rFonts w:ascii="Calibri" w:hAnsi="Calibri" w:cs="Calibri"/>
                  <w:color w:val="000000"/>
                  <w:sz w:val="16"/>
                  <w:szCs w:val="16"/>
                  <w:rPrChange w:id="9346" w:author="Στάθης Καπ" w:date="2023-03-03T03:18:00Z">
                    <w:rPr>
                      <w:rFonts w:ascii="Calibri" w:hAnsi="Calibri" w:cs="Calibri"/>
                      <w:color w:val="000000"/>
                    </w:rPr>
                  </w:rPrChange>
                </w:rPr>
                <w:t>596</w:t>
              </w:r>
            </w:ins>
          </w:p>
        </w:tc>
        <w:tc>
          <w:tcPr>
            <w:tcW w:w="621" w:type="dxa"/>
            <w:vAlign w:val="bottom"/>
            <w:tcPrChange w:id="9347" w:author="Στάθης Καπ" w:date="2023-03-03T06:24:00Z">
              <w:tcPr>
                <w:tcW w:w="621" w:type="dxa"/>
                <w:vAlign w:val="bottom"/>
              </w:tcPr>
            </w:tcPrChange>
          </w:tcPr>
          <w:p w14:paraId="244C7F40" w14:textId="0AD197E0" w:rsidR="00577FCD" w:rsidRPr="00AC6F02" w:rsidRDefault="00577FCD" w:rsidP="00577FCD">
            <w:pPr>
              <w:jc w:val="center"/>
              <w:rPr>
                <w:ins w:id="9348" w:author="Στάθης Καπ" w:date="2023-02-26T20:57:00Z"/>
                <w:rFonts w:cstheme="minorHAnsi"/>
                <w:sz w:val="16"/>
                <w:szCs w:val="16"/>
                <w:rPrChange w:id="9349" w:author="Στάθης Καπ" w:date="2023-03-03T03:18:00Z">
                  <w:rPr>
                    <w:ins w:id="9350" w:author="Στάθης Καπ" w:date="2023-02-26T20:57:00Z"/>
                  </w:rPr>
                </w:rPrChange>
              </w:rPr>
              <w:pPrChange w:id="9351" w:author="Στάθης Καπ" w:date="2023-02-26T21:00:00Z">
                <w:pPr/>
              </w:pPrChange>
            </w:pPr>
            <w:ins w:id="9352" w:author="Στάθης Καπ" w:date="2023-03-03T00:39:00Z">
              <w:r w:rsidRPr="00AC6F02">
                <w:rPr>
                  <w:rFonts w:ascii="Calibri" w:hAnsi="Calibri" w:cs="Calibri"/>
                  <w:color w:val="000000"/>
                  <w:sz w:val="16"/>
                  <w:szCs w:val="16"/>
                  <w:rPrChange w:id="9353" w:author="Στάθης Καπ" w:date="2023-03-03T03:18:00Z">
                    <w:rPr>
                      <w:rFonts w:ascii="Calibri" w:hAnsi="Calibri" w:cs="Calibri"/>
                      <w:color w:val="000000"/>
                    </w:rPr>
                  </w:rPrChange>
                </w:rPr>
                <w:t>3.491</w:t>
              </w:r>
            </w:ins>
          </w:p>
        </w:tc>
        <w:tc>
          <w:tcPr>
            <w:tcW w:w="669" w:type="dxa"/>
            <w:vAlign w:val="center"/>
            <w:tcPrChange w:id="9354" w:author="Στάθης Καπ" w:date="2023-03-03T06:24:00Z">
              <w:tcPr>
                <w:tcW w:w="669" w:type="dxa"/>
                <w:vAlign w:val="center"/>
              </w:tcPr>
            </w:tcPrChange>
          </w:tcPr>
          <w:p w14:paraId="25BA74D9" w14:textId="24D6ED3A" w:rsidR="00577FCD" w:rsidRPr="00AC6F02" w:rsidRDefault="00577FCD" w:rsidP="00577FCD">
            <w:pPr>
              <w:jc w:val="center"/>
              <w:rPr>
                <w:ins w:id="9355" w:author="Στάθης Καπ" w:date="2023-02-26T20:57:00Z"/>
                <w:rFonts w:cstheme="minorHAnsi"/>
                <w:sz w:val="16"/>
                <w:szCs w:val="16"/>
                <w:rPrChange w:id="9356" w:author="Στάθης Καπ" w:date="2023-03-03T03:18:00Z">
                  <w:rPr>
                    <w:ins w:id="9357" w:author="Στάθης Καπ" w:date="2023-02-26T20:57:00Z"/>
                  </w:rPr>
                </w:rPrChange>
              </w:rPr>
              <w:pPrChange w:id="9358" w:author="Στάθης Καπ" w:date="2023-02-26T21:00:00Z">
                <w:pPr/>
              </w:pPrChange>
            </w:pPr>
            <w:ins w:id="9359" w:author="Στάθης Καπ" w:date="2023-03-03T05:59:00Z">
              <w:r>
                <w:rPr>
                  <w:rFonts w:ascii="Calibri" w:hAnsi="Calibri" w:cs="Calibri"/>
                  <w:color w:val="000000"/>
                  <w:sz w:val="16"/>
                  <w:szCs w:val="16"/>
                </w:rPr>
                <w:t>11.57</w:t>
              </w:r>
            </w:ins>
          </w:p>
        </w:tc>
        <w:tc>
          <w:tcPr>
            <w:tcW w:w="543" w:type="dxa"/>
            <w:vAlign w:val="bottom"/>
            <w:tcPrChange w:id="9360" w:author="Στάθης Καπ" w:date="2023-03-03T06:24:00Z">
              <w:tcPr>
                <w:tcW w:w="543" w:type="dxa"/>
                <w:vAlign w:val="bottom"/>
              </w:tcPr>
            </w:tcPrChange>
          </w:tcPr>
          <w:p w14:paraId="7D215DF4" w14:textId="2050C152" w:rsidR="00577FCD" w:rsidRPr="00AC6F02" w:rsidRDefault="00577FCD" w:rsidP="00577FCD">
            <w:pPr>
              <w:jc w:val="center"/>
              <w:rPr>
                <w:ins w:id="9361" w:author="Στάθης Καπ" w:date="2023-02-26T20:57:00Z"/>
                <w:rFonts w:cstheme="minorHAnsi"/>
                <w:sz w:val="16"/>
                <w:szCs w:val="16"/>
                <w:rPrChange w:id="9362" w:author="Στάθης Καπ" w:date="2023-03-03T03:18:00Z">
                  <w:rPr>
                    <w:ins w:id="9363" w:author="Στάθης Καπ" w:date="2023-02-26T20:57:00Z"/>
                  </w:rPr>
                </w:rPrChange>
              </w:rPr>
              <w:pPrChange w:id="9364" w:author="Στάθης Καπ" w:date="2023-02-26T21:00:00Z">
                <w:pPr/>
              </w:pPrChange>
            </w:pPr>
            <w:ins w:id="9365" w:author="Στάθης Καπ" w:date="2023-03-03T00:39:00Z">
              <w:r w:rsidRPr="00AC6F02">
                <w:rPr>
                  <w:rFonts w:ascii="Calibri" w:hAnsi="Calibri" w:cs="Calibri"/>
                  <w:color w:val="000000"/>
                  <w:sz w:val="16"/>
                  <w:szCs w:val="16"/>
                  <w:rPrChange w:id="9366" w:author="Στάθης Καπ" w:date="2023-03-03T03:18:00Z">
                    <w:rPr>
                      <w:rFonts w:ascii="Calibri" w:hAnsi="Calibri" w:cs="Calibri"/>
                      <w:color w:val="000000"/>
                    </w:rPr>
                  </w:rPrChange>
                </w:rPr>
                <w:t>553</w:t>
              </w:r>
            </w:ins>
          </w:p>
        </w:tc>
        <w:tc>
          <w:tcPr>
            <w:tcW w:w="621" w:type="dxa"/>
            <w:vAlign w:val="bottom"/>
            <w:tcPrChange w:id="9367" w:author="Στάθης Καπ" w:date="2023-03-03T06:24:00Z">
              <w:tcPr>
                <w:tcW w:w="621" w:type="dxa"/>
                <w:vAlign w:val="bottom"/>
              </w:tcPr>
            </w:tcPrChange>
          </w:tcPr>
          <w:p w14:paraId="041E5188" w14:textId="55153A1C" w:rsidR="00577FCD" w:rsidRPr="00AC6F02" w:rsidRDefault="00577FCD" w:rsidP="00577FCD">
            <w:pPr>
              <w:jc w:val="center"/>
              <w:rPr>
                <w:ins w:id="9368" w:author="Στάθης Καπ" w:date="2023-02-26T20:57:00Z"/>
                <w:rFonts w:cstheme="minorHAnsi"/>
                <w:sz w:val="16"/>
                <w:szCs w:val="16"/>
                <w:rPrChange w:id="9369" w:author="Στάθης Καπ" w:date="2023-03-03T03:18:00Z">
                  <w:rPr>
                    <w:ins w:id="9370" w:author="Στάθης Καπ" w:date="2023-02-26T20:57:00Z"/>
                  </w:rPr>
                </w:rPrChange>
              </w:rPr>
              <w:pPrChange w:id="9371" w:author="Στάθης Καπ" w:date="2023-02-26T21:00:00Z">
                <w:pPr/>
              </w:pPrChange>
            </w:pPr>
            <w:ins w:id="9372" w:author="Στάθης Καπ" w:date="2023-03-03T00:39:00Z">
              <w:r w:rsidRPr="00AC6F02">
                <w:rPr>
                  <w:rFonts w:ascii="Calibri" w:hAnsi="Calibri" w:cs="Calibri"/>
                  <w:color w:val="000000"/>
                  <w:sz w:val="16"/>
                  <w:szCs w:val="16"/>
                  <w:rPrChange w:id="9373" w:author="Στάθης Καπ" w:date="2023-03-03T03:18:00Z">
                    <w:rPr>
                      <w:rFonts w:ascii="Calibri" w:hAnsi="Calibri" w:cs="Calibri"/>
                      <w:color w:val="000000"/>
                    </w:rPr>
                  </w:rPrChange>
                </w:rPr>
                <w:t>2.016</w:t>
              </w:r>
            </w:ins>
          </w:p>
        </w:tc>
        <w:tc>
          <w:tcPr>
            <w:tcW w:w="669" w:type="dxa"/>
            <w:vAlign w:val="center"/>
            <w:tcPrChange w:id="9374" w:author="Στάθης Καπ" w:date="2023-03-03T06:24:00Z">
              <w:tcPr>
                <w:tcW w:w="669" w:type="dxa"/>
                <w:vAlign w:val="center"/>
              </w:tcPr>
            </w:tcPrChange>
          </w:tcPr>
          <w:p w14:paraId="1A2A7380" w14:textId="076E1B2E" w:rsidR="00577FCD" w:rsidRPr="00AC6F02" w:rsidRDefault="00577FCD" w:rsidP="00577FCD">
            <w:pPr>
              <w:jc w:val="center"/>
              <w:rPr>
                <w:ins w:id="9375" w:author="Στάθης Καπ" w:date="2023-02-26T20:57:00Z"/>
                <w:rFonts w:cstheme="minorHAnsi"/>
                <w:sz w:val="16"/>
                <w:szCs w:val="16"/>
                <w:rPrChange w:id="9376" w:author="Στάθης Καπ" w:date="2023-03-03T03:18:00Z">
                  <w:rPr>
                    <w:ins w:id="9377" w:author="Στάθης Καπ" w:date="2023-02-26T20:57:00Z"/>
                  </w:rPr>
                </w:rPrChange>
              </w:rPr>
              <w:pPrChange w:id="9378" w:author="Στάθης Καπ" w:date="2023-02-26T21:00:00Z">
                <w:pPr/>
              </w:pPrChange>
            </w:pPr>
            <w:ins w:id="9379" w:author="Στάθης Καπ" w:date="2023-03-03T04:44:00Z">
              <w:r>
                <w:rPr>
                  <w:rFonts w:ascii="Calibri" w:hAnsi="Calibri" w:cstheme="minorHAnsi"/>
                  <w:color w:val="000000"/>
                  <w:sz w:val="16"/>
                  <w:szCs w:val="16"/>
                </w:rPr>
                <w:t>7.21</w:t>
              </w:r>
            </w:ins>
          </w:p>
        </w:tc>
        <w:tc>
          <w:tcPr>
            <w:tcW w:w="508" w:type="dxa"/>
            <w:vAlign w:val="bottom"/>
            <w:tcPrChange w:id="9380" w:author="Στάθης Καπ" w:date="2023-03-03T06:24:00Z">
              <w:tcPr>
                <w:tcW w:w="508" w:type="dxa"/>
                <w:vAlign w:val="bottom"/>
              </w:tcPr>
            </w:tcPrChange>
          </w:tcPr>
          <w:p w14:paraId="699DA59A" w14:textId="7F4B7DA1" w:rsidR="00577FCD" w:rsidRPr="00AC6F02" w:rsidRDefault="00577FCD" w:rsidP="00577FCD">
            <w:pPr>
              <w:jc w:val="center"/>
              <w:rPr>
                <w:ins w:id="9381" w:author="Στάθης Καπ" w:date="2023-02-26T20:57:00Z"/>
                <w:rFonts w:cstheme="minorHAnsi"/>
                <w:sz w:val="16"/>
                <w:szCs w:val="16"/>
                <w:rPrChange w:id="9382" w:author="Στάθης Καπ" w:date="2023-03-03T03:18:00Z">
                  <w:rPr>
                    <w:ins w:id="9383" w:author="Στάθης Καπ" w:date="2023-02-26T20:57:00Z"/>
                  </w:rPr>
                </w:rPrChange>
              </w:rPr>
              <w:pPrChange w:id="9384" w:author="Στάθης Καπ" w:date="2023-02-26T21:00:00Z">
                <w:pPr/>
              </w:pPrChange>
            </w:pPr>
            <w:ins w:id="9385" w:author="Στάθης Καπ" w:date="2023-03-03T00:39:00Z">
              <w:r w:rsidRPr="00AC6F02">
                <w:rPr>
                  <w:rFonts w:ascii="Calibri" w:hAnsi="Calibri" w:cs="Calibri"/>
                  <w:color w:val="000000"/>
                  <w:sz w:val="16"/>
                  <w:szCs w:val="16"/>
                  <w:rPrChange w:id="9386" w:author="Στάθης Καπ" w:date="2023-03-03T03:18:00Z">
                    <w:rPr>
                      <w:rFonts w:ascii="Calibri" w:hAnsi="Calibri" w:cs="Calibri"/>
                      <w:color w:val="000000"/>
                    </w:rPr>
                  </w:rPrChange>
                </w:rPr>
                <w:t>533</w:t>
              </w:r>
            </w:ins>
          </w:p>
        </w:tc>
        <w:tc>
          <w:tcPr>
            <w:tcW w:w="541" w:type="dxa"/>
            <w:vAlign w:val="bottom"/>
            <w:tcPrChange w:id="9387" w:author="Στάθης Καπ" w:date="2023-03-03T06:24:00Z">
              <w:tcPr>
                <w:tcW w:w="541" w:type="dxa"/>
                <w:vAlign w:val="bottom"/>
              </w:tcPr>
            </w:tcPrChange>
          </w:tcPr>
          <w:p w14:paraId="766402B6" w14:textId="0E1F7B75" w:rsidR="00577FCD" w:rsidRPr="00AC6F02" w:rsidRDefault="00577FCD" w:rsidP="00577FCD">
            <w:pPr>
              <w:jc w:val="center"/>
              <w:rPr>
                <w:ins w:id="9388" w:author="Στάθης Καπ" w:date="2023-02-26T20:58:00Z"/>
                <w:rFonts w:cstheme="minorHAnsi"/>
                <w:sz w:val="16"/>
                <w:szCs w:val="16"/>
                <w:rPrChange w:id="9389" w:author="Στάθης Καπ" w:date="2023-03-03T03:18:00Z">
                  <w:rPr>
                    <w:ins w:id="9390" w:author="Στάθης Καπ" w:date="2023-02-26T20:58:00Z"/>
                  </w:rPr>
                </w:rPrChange>
              </w:rPr>
              <w:pPrChange w:id="9391" w:author="Στάθης Καπ" w:date="2023-02-26T21:00:00Z">
                <w:pPr/>
              </w:pPrChange>
            </w:pPr>
            <w:ins w:id="9392" w:author="Στάθης Καπ" w:date="2023-03-03T00:39:00Z">
              <w:r w:rsidRPr="00AC6F02">
                <w:rPr>
                  <w:rFonts w:ascii="Calibri" w:hAnsi="Calibri" w:cs="Calibri"/>
                  <w:color w:val="000000"/>
                  <w:sz w:val="16"/>
                  <w:szCs w:val="16"/>
                  <w:rPrChange w:id="9393" w:author="Στάθης Καπ" w:date="2023-03-03T03:18:00Z">
                    <w:rPr>
                      <w:rFonts w:ascii="Calibri" w:hAnsi="Calibri" w:cs="Calibri"/>
                      <w:color w:val="000000"/>
                    </w:rPr>
                  </w:rPrChange>
                </w:rPr>
                <w:t>0.82</w:t>
              </w:r>
            </w:ins>
          </w:p>
        </w:tc>
        <w:tc>
          <w:tcPr>
            <w:tcW w:w="589" w:type="dxa"/>
            <w:vAlign w:val="center"/>
            <w:tcPrChange w:id="9394" w:author="Στάθης Καπ" w:date="2023-03-03T06:24:00Z">
              <w:tcPr>
                <w:tcW w:w="589" w:type="dxa"/>
                <w:vAlign w:val="center"/>
              </w:tcPr>
            </w:tcPrChange>
          </w:tcPr>
          <w:p w14:paraId="320E7A61" w14:textId="215FCFF1" w:rsidR="00577FCD" w:rsidRPr="00AC6F02" w:rsidRDefault="00577FCD" w:rsidP="00577FCD">
            <w:pPr>
              <w:jc w:val="center"/>
              <w:rPr>
                <w:ins w:id="9395" w:author="Στάθης Καπ" w:date="2023-02-26T20:58:00Z"/>
                <w:rFonts w:cstheme="minorHAnsi"/>
                <w:sz w:val="16"/>
                <w:szCs w:val="16"/>
                <w:rPrChange w:id="9396" w:author="Στάθης Καπ" w:date="2023-03-03T03:18:00Z">
                  <w:rPr>
                    <w:ins w:id="9397" w:author="Στάθης Καπ" w:date="2023-02-26T20:58:00Z"/>
                  </w:rPr>
                </w:rPrChange>
              </w:rPr>
              <w:pPrChange w:id="9398" w:author="Στάθης Καπ" w:date="2023-02-26T21:00:00Z">
                <w:pPr/>
              </w:pPrChange>
            </w:pPr>
            <w:ins w:id="9399" w:author="Στάθης Καπ" w:date="2023-03-03T04:44:00Z">
              <w:r>
                <w:rPr>
                  <w:rFonts w:ascii="Calibri" w:hAnsi="Calibri" w:cstheme="minorHAnsi"/>
                  <w:color w:val="000000"/>
                  <w:sz w:val="16"/>
                  <w:szCs w:val="16"/>
                </w:rPr>
                <w:t>10.57</w:t>
              </w:r>
            </w:ins>
          </w:p>
        </w:tc>
        <w:tc>
          <w:tcPr>
            <w:tcW w:w="463" w:type="dxa"/>
            <w:vAlign w:val="bottom"/>
            <w:tcPrChange w:id="9400" w:author="Στάθης Καπ" w:date="2023-03-03T06:24:00Z">
              <w:tcPr>
                <w:tcW w:w="463" w:type="dxa"/>
                <w:vAlign w:val="bottom"/>
              </w:tcPr>
            </w:tcPrChange>
          </w:tcPr>
          <w:p w14:paraId="0D513AF2" w14:textId="1AFF2F39" w:rsidR="00577FCD" w:rsidRPr="00AC6F02" w:rsidRDefault="00577FCD" w:rsidP="00577FCD">
            <w:pPr>
              <w:jc w:val="center"/>
              <w:rPr>
                <w:ins w:id="9401" w:author="Στάθης Καπ" w:date="2023-02-26T20:58:00Z"/>
                <w:rFonts w:cstheme="minorHAnsi"/>
                <w:sz w:val="16"/>
                <w:szCs w:val="16"/>
                <w:rPrChange w:id="9402" w:author="Στάθης Καπ" w:date="2023-03-03T03:18:00Z">
                  <w:rPr>
                    <w:ins w:id="9403" w:author="Στάθης Καπ" w:date="2023-02-26T20:58:00Z"/>
                  </w:rPr>
                </w:rPrChange>
              </w:rPr>
              <w:pPrChange w:id="9404" w:author="Στάθης Καπ" w:date="2023-02-26T21:00:00Z">
                <w:pPr/>
              </w:pPrChange>
            </w:pPr>
            <w:ins w:id="9405" w:author="Στάθης Καπ" w:date="2023-03-03T00:40:00Z">
              <w:r w:rsidRPr="00AC6F02">
                <w:rPr>
                  <w:rFonts w:ascii="Calibri" w:hAnsi="Calibri" w:cs="Calibri"/>
                  <w:color w:val="000000"/>
                  <w:sz w:val="16"/>
                  <w:szCs w:val="16"/>
                  <w:rPrChange w:id="9406" w:author="Στάθης Καπ" w:date="2023-03-03T03:18:00Z">
                    <w:rPr>
                      <w:rFonts w:ascii="Calibri" w:hAnsi="Calibri" w:cs="Calibri"/>
                      <w:color w:val="000000"/>
                    </w:rPr>
                  </w:rPrChange>
                </w:rPr>
                <w:t>509</w:t>
              </w:r>
            </w:ins>
          </w:p>
        </w:tc>
        <w:tc>
          <w:tcPr>
            <w:tcW w:w="541" w:type="dxa"/>
            <w:vAlign w:val="bottom"/>
            <w:tcPrChange w:id="9407" w:author="Στάθης Καπ" w:date="2023-03-03T06:24:00Z">
              <w:tcPr>
                <w:tcW w:w="541" w:type="dxa"/>
                <w:vAlign w:val="bottom"/>
              </w:tcPr>
            </w:tcPrChange>
          </w:tcPr>
          <w:p w14:paraId="3927A1A1" w14:textId="4AC361E4" w:rsidR="00577FCD" w:rsidRPr="00AC6F02" w:rsidRDefault="00577FCD" w:rsidP="00577FCD">
            <w:pPr>
              <w:jc w:val="center"/>
              <w:rPr>
                <w:ins w:id="9408" w:author="Στάθης Καπ" w:date="2023-02-26T21:00:00Z"/>
                <w:rFonts w:cstheme="minorHAnsi"/>
                <w:sz w:val="16"/>
                <w:szCs w:val="16"/>
                <w:rPrChange w:id="9409" w:author="Στάθης Καπ" w:date="2023-03-03T03:18:00Z">
                  <w:rPr>
                    <w:ins w:id="9410" w:author="Στάθης Καπ" w:date="2023-02-26T21:00:00Z"/>
                  </w:rPr>
                </w:rPrChange>
              </w:rPr>
              <w:pPrChange w:id="9411" w:author="Στάθης Καπ" w:date="2023-02-26T21:00:00Z">
                <w:pPr/>
              </w:pPrChange>
            </w:pPr>
            <w:ins w:id="9412" w:author="Στάθης Καπ" w:date="2023-03-03T00:40:00Z">
              <w:r w:rsidRPr="00AC6F02">
                <w:rPr>
                  <w:rFonts w:ascii="Calibri" w:hAnsi="Calibri" w:cs="Calibri"/>
                  <w:color w:val="000000"/>
                  <w:sz w:val="16"/>
                  <w:szCs w:val="16"/>
                  <w:rPrChange w:id="9413" w:author="Στάθης Καπ" w:date="2023-03-03T03:18:00Z">
                    <w:rPr>
                      <w:rFonts w:ascii="Calibri" w:hAnsi="Calibri" w:cs="Calibri"/>
                      <w:color w:val="000000"/>
                    </w:rPr>
                  </w:rPrChange>
                </w:rPr>
                <w:t>0.898</w:t>
              </w:r>
            </w:ins>
          </w:p>
        </w:tc>
        <w:tc>
          <w:tcPr>
            <w:tcW w:w="589" w:type="dxa"/>
            <w:vAlign w:val="center"/>
            <w:tcPrChange w:id="9414" w:author="Στάθης Καπ" w:date="2023-03-03T06:24:00Z">
              <w:tcPr>
                <w:tcW w:w="589" w:type="dxa"/>
                <w:vAlign w:val="center"/>
              </w:tcPr>
            </w:tcPrChange>
          </w:tcPr>
          <w:p w14:paraId="02051F92" w14:textId="7B8D1713" w:rsidR="00577FCD" w:rsidRPr="00AC6F02" w:rsidRDefault="00577FCD" w:rsidP="00577FCD">
            <w:pPr>
              <w:jc w:val="center"/>
              <w:rPr>
                <w:ins w:id="9415" w:author="Στάθης Καπ" w:date="2023-02-26T21:00:00Z"/>
                <w:rFonts w:cstheme="minorHAnsi"/>
                <w:sz w:val="16"/>
                <w:szCs w:val="16"/>
                <w:rPrChange w:id="9416" w:author="Στάθης Καπ" w:date="2023-03-03T03:18:00Z">
                  <w:rPr>
                    <w:ins w:id="9417" w:author="Στάθης Καπ" w:date="2023-02-26T21:00:00Z"/>
                  </w:rPr>
                </w:rPrChange>
              </w:rPr>
              <w:pPrChange w:id="9418" w:author="Στάθης Καπ" w:date="2023-02-26T21:00:00Z">
                <w:pPr/>
              </w:pPrChange>
            </w:pPr>
            <w:ins w:id="9419" w:author="Στάθης Καπ" w:date="2023-03-03T04:45:00Z">
              <w:r>
                <w:rPr>
                  <w:rFonts w:ascii="Calibri" w:hAnsi="Calibri" w:cstheme="minorHAnsi"/>
                  <w:color w:val="000000"/>
                  <w:sz w:val="16"/>
                  <w:szCs w:val="16"/>
                </w:rPr>
                <w:t>14.6</w:t>
              </w:r>
            </w:ins>
          </w:p>
        </w:tc>
      </w:tr>
      <w:tr w:rsidR="00F03C40" w14:paraId="6F1F38FE" w14:textId="1998DE1C" w:rsidTr="00F03C40">
        <w:trPr>
          <w:ins w:id="9420" w:author="Στάθης Καπ" w:date="2023-02-26T20:57:00Z"/>
        </w:trPr>
        <w:tc>
          <w:tcPr>
            <w:tcW w:w="515" w:type="dxa"/>
            <w:tcBorders>
              <w:top w:val="nil"/>
              <w:bottom w:val="nil"/>
              <w:right w:val="single" w:sz="4" w:space="0" w:color="auto"/>
            </w:tcBorders>
            <w:shd w:val="clear" w:color="auto" w:fill="E7E6E6" w:themeFill="background2"/>
            <w:vAlign w:val="center"/>
            <w:tcPrChange w:id="9421" w:author="Στάθης Καπ" w:date="2023-03-03T06:24:00Z">
              <w:tcPr>
                <w:tcW w:w="515" w:type="dxa"/>
                <w:shd w:val="clear" w:color="auto" w:fill="E7E6E6" w:themeFill="background2"/>
                <w:vAlign w:val="center"/>
              </w:tcPr>
            </w:tcPrChange>
          </w:tcPr>
          <w:p w14:paraId="4A36541C" w14:textId="420B3075" w:rsidR="00577FCD" w:rsidRPr="00AC6F02" w:rsidRDefault="00577FCD" w:rsidP="00577FCD">
            <w:pPr>
              <w:jc w:val="center"/>
              <w:rPr>
                <w:ins w:id="9422" w:author="Στάθης Καπ" w:date="2023-02-26T20:57:00Z"/>
                <w:sz w:val="16"/>
                <w:szCs w:val="16"/>
                <w:rPrChange w:id="9423" w:author="Στάθης Καπ" w:date="2023-03-03T03:18:00Z">
                  <w:rPr>
                    <w:ins w:id="9424" w:author="Στάθης Καπ" w:date="2023-02-26T20:57:00Z"/>
                    <w:sz w:val="18"/>
                    <w:szCs w:val="18"/>
                  </w:rPr>
                </w:rPrChange>
              </w:rPr>
              <w:pPrChange w:id="9425" w:author="Στάθης Καπ" w:date="2023-02-26T21:00:00Z">
                <w:pPr/>
              </w:pPrChange>
            </w:pPr>
            <w:ins w:id="9426" w:author="Στάθης Καπ" w:date="2023-02-27T03:02:00Z">
              <w:r w:rsidRPr="00AC6F02">
                <w:rPr>
                  <w:sz w:val="16"/>
                  <w:szCs w:val="16"/>
                  <w:rPrChange w:id="9427" w:author="Στάθης Καπ" w:date="2023-03-03T03:18:00Z">
                    <w:rPr>
                      <w:sz w:val="18"/>
                      <w:szCs w:val="18"/>
                    </w:rPr>
                  </w:rPrChange>
                </w:rPr>
                <w:t>p</w:t>
              </w:r>
            </w:ins>
            <w:ins w:id="9428" w:author="Στάθης Καπ" w:date="2023-02-26T20:57:00Z">
              <w:r w:rsidRPr="00AC6F02">
                <w:rPr>
                  <w:sz w:val="16"/>
                  <w:szCs w:val="16"/>
                  <w:rPrChange w:id="9429" w:author="Στάθης Καπ" w:date="2023-03-03T03:18:00Z">
                    <w:rPr>
                      <w:sz w:val="18"/>
                      <w:szCs w:val="18"/>
                    </w:rPr>
                  </w:rPrChange>
                </w:rPr>
                <w:t>r17</w:t>
              </w:r>
            </w:ins>
          </w:p>
        </w:tc>
        <w:tc>
          <w:tcPr>
            <w:tcW w:w="560" w:type="dxa"/>
            <w:tcBorders>
              <w:left w:val="single" w:sz="4" w:space="0" w:color="auto"/>
            </w:tcBorders>
            <w:tcPrChange w:id="9430" w:author="Στάθης Καπ" w:date="2023-03-03T06:24:00Z">
              <w:tcPr>
                <w:tcW w:w="560" w:type="dxa"/>
              </w:tcPr>
            </w:tcPrChange>
          </w:tcPr>
          <w:p w14:paraId="21459076" w14:textId="7D6B1316" w:rsidR="00577FCD" w:rsidRPr="00AC6F02" w:rsidRDefault="00577FCD" w:rsidP="00577FCD">
            <w:pPr>
              <w:jc w:val="center"/>
              <w:rPr>
                <w:ins w:id="9431" w:author="Στάθης Καπ" w:date="2023-02-26T20:57:00Z"/>
                <w:rFonts w:cstheme="minorHAnsi"/>
                <w:sz w:val="16"/>
                <w:szCs w:val="16"/>
                <w:rPrChange w:id="9432" w:author="Στάθης Καπ" w:date="2023-03-03T03:18:00Z">
                  <w:rPr>
                    <w:ins w:id="9433" w:author="Στάθης Καπ" w:date="2023-02-26T20:57:00Z"/>
                  </w:rPr>
                </w:rPrChange>
              </w:rPr>
              <w:pPrChange w:id="9434" w:author="Στάθης Καπ" w:date="2023-02-26T21:00:00Z">
                <w:pPr/>
              </w:pPrChange>
            </w:pPr>
            <w:ins w:id="9435" w:author="Στάθης Καπ" w:date="2023-02-26T21:04:00Z">
              <w:r w:rsidRPr="00AC6F02">
                <w:rPr>
                  <w:rFonts w:cstheme="minorHAnsi"/>
                  <w:sz w:val="16"/>
                  <w:szCs w:val="16"/>
                  <w:rPrChange w:id="9436" w:author="Στάθης Καπ" w:date="2023-03-03T03:18:00Z">
                    <w:rPr>
                      <w:rFonts w:cstheme="minorHAnsi"/>
                      <w:sz w:val="20"/>
                      <w:szCs w:val="20"/>
                    </w:rPr>
                  </w:rPrChange>
                </w:rPr>
                <w:t>362</w:t>
              </w:r>
            </w:ins>
          </w:p>
        </w:tc>
        <w:tc>
          <w:tcPr>
            <w:tcW w:w="855" w:type="dxa"/>
            <w:tcPrChange w:id="9437" w:author="Στάθης Καπ" w:date="2023-03-03T06:24:00Z">
              <w:tcPr>
                <w:tcW w:w="855" w:type="dxa"/>
              </w:tcPr>
            </w:tcPrChange>
          </w:tcPr>
          <w:p w14:paraId="04C3D3FD" w14:textId="06219250" w:rsidR="00577FCD" w:rsidRPr="00AC6F02" w:rsidRDefault="00577FCD" w:rsidP="00577FCD">
            <w:pPr>
              <w:jc w:val="center"/>
              <w:rPr>
                <w:ins w:id="9438" w:author="Στάθης Καπ" w:date="2023-02-26T20:57:00Z"/>
                <w:rFonts w:cstheme="minorHAnsi"/>
                <w:sz w:val="16"/>
                <w:szCs w:val="16"/>
                <w:rPrChange w:id="9439" w:author="Στάθης Καπ" w:date="2023-03-03T03:18:00Z">
                  <w:rPr>
                    <w:ins w:id="9440" w:author="Στάθης Καπ" w:date="2023-02-26T20:57:00Z"/>
                  </w:rPr>
                </w:rPrChange>
              </w:rPr>
              <w:pPrChange w:id="9441" w:author="Στάθης Καπ" w:date="2023-02-26T21:00:00Z">
                <w:pPr/>
              </w:pPrChange>
            </w:pPr>
            <w:ins w:id="9442" w:author="Στάθης Καπ" w:date="2023-02-26T21:07:00Z">
              <w:r w:rsidRPr="00AC6F02">
                <w:rPr>
                  <w:rFonts w:cstheme="minorHAnsi"/>
                  <w:sz w:val="16"/>
                  <w:szCs w:val="16"/>
                  <w:rPrChange w:id="9443" w:author="Στάθης Καπ" w:date="2023-03-03T03:18:00Z">
                    <w:rPr>
                      <w:rFonts w:cstheme="minorHAnsi"/>
                      <w:sz w:val="20"/>
                      <w:szCs w:val="20"/>
                    </w:rPr>
                  </w:rPrChange>
                </w:rPr>
                <w:t>346</w:t>
              </w:r>
            </w:ins>
          </w:p>
        </w:tc>
        <w:tc>
          <w:tcPr>
            <w:tcW w:w="544" w:type="dxa"/>
            <w:vAlign w:val="bottom"/>
            <w:tcPrChange w:id="9444" w:author="Στάθης Καπ" w:date="2023-03-03T06:24:00Z">
              <w:tcPr>
                <w:tcW w:w="544" w:type="dxa"/>
                <w:vAlign w:val="bottom"/>
              </w:tcPr>
            </w:tcPrChange>
          </w:tcPr>
          <w:p w14:paraId="67A85192" w14:textId="25BC325C" w:rsidR="00577FCD" w:rsidRPr="00AC6F02" w:rsidRDefault="00577FCD" w:rsidP="00577FCD">
            <w:pPr>
              <w:jc w:val="center"/>
              <w:rPr>
                <w:ins w:id="9445" w:author="Στάθης Καπ" w:date="2023-02-26T20:57:00Z"/>
                <w:rFonts w:cstheme="minorHAnsi"/>
                <w:sz w:val="16"/>
                <w:szCs w:val="16"/>
                <w:rPrChange w:id="9446" w:author="Στάθης Καπ" w:date="2023-03-03T03:18:00Z">
                  <w:rPr>
                    <w:ins w:id="9447" w:author="Στάθης Καπ" w:date="2023-02-26T20:57:00Z"/>
                  </w:rPr>
                </w:rPrChange>
              </w:rPr>
              <w:pPrChange w:id="9448" w:author="Στάθης Καπ" w:date="2023-02-26T21:00:00Z">
                <w:pPr/>
              </w:pPrChange>
            </w:pPr>
            <w:ins w:id="9449" w:author="Στάθης Καπ" w:date="2023-03-03T00:39:00Z">
              <w:r w:rsidRPr="00AC6F02">
                <w:rPr>
                  <w:rFonts w:ascii="Calibri" w:hAnsi="Calibri" w:cs="Calibri"/>
                  <w:color w:val="000000"/>
                  <w:sz w:val="16"/>
                  <w:szCs w:val="16"/>
                  <w:rPrChange w:id="9450" w:author="Στάθης Καπ" w:date="2023-03-03T03:18:00Z">
                    <w:rPr>
                      <w:rFonts w:ascii="Calibri" w:hAnsi="Calibri" w:cs="Calibri"/>
                      <w:color w:val="000000"/>
                    </w:rPr>
                  </w:rPrChange>
                </w:rPr>
                <w:t>341</w:t>
              </w:r>
            </w:ins>
          </w:p>
        </w:tc>
        <w:tc>
          <w:tcPr>
            <w:tcW w:w="621" w:type="dxa"/>
            <w:vAlign w:val="bottom"/>
            <w:tcPrChange w:id="9451" w:author="Στάθης Καπ" w:date="2023-03-03T06:24:00Z">
              <w:tcPr>
                <w:tcW w:w="621" w:type="dxa"/>
                <w:vAlign w:val="bottom"/>
              </w:tcPr>
            </w:tcPrChange>
          </w:tcPr>
          <w:p w14:paraId="3F4E44E0" w14:textId="3FE4BFED" w:rsidR="00577FCD" w:rsidRPr="00AC6F02" w:rsidRDefault="00577FCD" w:rsidP="00577FCD">
            <w:pPr>
              <w:jc w:val="center"/>
              <w:rPr>
                <w:ins w:id="9452" w:author="Στάθης Καπ" w:date="2023-02-26T20:57:00Z"/>
                <w:rFonts w:cstheme="minorHAnsi"/>
                <w:sz w:val="16"/>
                <w:szCs w:val="16"/>
                <w:rPrChange w:id="9453" w:author="Στάθης Καπ" w:date="2023-03-03T03:18:00Z">
                  <w:rPr>
                    <w:ins w:id="9454" w:author="Στάθης Καπ" w:date="2023-02-26T20:57:00Z"/>
                  </w:rPr>
                </w:rPrChange>
              </w:rPr>
              <w:pPrChange w:id="9455" w:author="Στάθης Καπ" w:date="2023-02-26T21:00:00Z">
                <w:pPr/>
              </w:pPrChange>
            </w:pPr>
            <w:ins w:id="9456" w:author="Στάθης Καπ" w:date="2023-03-03T00:39:00Z">
              <w:r w:rsidRPr="00AC6F02">
                <w:rPr>
                  <w:rFonts w:ascii="Calibri" w:hAnsi="Calibri" w:cs="Calibri"/>
                  <w:color w:val="000000"/>
                  <w:sz w:val="16"/>
                  <w:szCs w:val="16"/>
                  <w:rPrChange w:id="9457" w:author="Στάθης Καπ" w:date="2023-03-03T03:18:00Z">
                    <w:rPr>
                      <w:rFonts w:ascii="Calibri" w:hAnsi="Calibri" w:cs="Calibri"/>
                      <w:color w:val="000000"/>
                    </w:rPr>
                  </w:rPrChange>
                </w:rPr>
                <w:t>0.16</w:t>
              </w:r>
            </w:ins>
          </w:p>
        </w:tc>
        <w:tc>
          <w:tcPr>
            <w:tcW w:w="669" w:type="dxa"/>
            <w:vAlign w:val="center"/>
            <w:tcPrChange w:id="9458" w:author="Στάθης Καπ" w:date="2023-03-03T06:24:00Z">
              <w:tcPr>
                <w:tcW w:w="669" w:type="dxa"/>
                <w:vAlign w:val="center"/>
              </w:tcPr>
            </w:tcPrChange>
          </w:tcPr>
          <w:p w14:paraId="38B5225D" w14:textId="0E2CF65E" w:rsidR="00577FCD" w:rsidRPr="00AC6F02" w:rsidRDefault="00577FCD" w:rsidP="00577FCD">
            <w:pPr>
              <w:jc w:val="center"/>
              <w:rPr>
                <w:ins w:id="9459" w:author="Στάθης Καπ" w:date="2023-02-26T20:57:00Z"/>
                <w:rFonts w:cstheme="minorHAnsi"/>
                <w:sz w:val="16"/>
                <w:szCs w:val="16"/>
                <w:rPrChange w:id="9460" w:author="Στάθης Καπ" w:date="2023-03-03T03:18:00Z">
                  <w:rPr>
                    <w:ins w:id="9461" w:author="Στάθης Καπ" w:date="2023-02-26T20:57:00Z"/>
                  </w:rPr>
                </w:rPrChange>
              </w:rPr>
              <w:pPrChange w:id="9462" w:author="Στάθης Καπ" w:date="2023-02-26T21:00:00Z">
                <w:pPr/>
              </w:pPrChange>
            </w:pPr>
            <w:ins w:id="9463" w:author="Στάθης Καπ" w:date="2023-03-03T05:59:00Z">
              <w:r>
                <w:rPr>
                  <w:rFonts w:ascii="Calibri" w:hAnsi="Calibri" w:cs="Calibri"/>
                  <w:color w:val="000000"/>
                  <w:sz w:val="16"/>
                  <w:szCs w:val="16"/>
                </w:rPr>
                <w:t>5.8</w:t>
              </w:r>
            </w:ins>
          </w:p>
        </w:tc>
        <w:tc>
          <w:tcPr>
            <w:tcW w:w="543" w:type="dxa"/>
            <w:vAlign w:val="bottom"/>
            <w:tcPrChange w:id="9464" w:author="Στάθης Καπ" w:date="2023-03-03T06:24:00Z">
              <w:tcPr>
                <w:tcW w:w="543" w:type="dxa"/>
                <w:vAlign w:val="bottom"/>
              </w:tcPr>
            </w:tcPrChange>
          </w:tcPr>
          <w:p w14:paraId="17F40D39" w14:textId="2A63346B" w:rsidR="00577FCD" w:rsidRPr="00AC6F02" w:rsidRDefault="00577FCD" w:rsidP="00577FCD">
            <w:pPr>
              <w:jc w:val="center"/>
              <w:rPr>
                <w:ins w:id="9465" w:author="Στάθης Καπ" w:date="2023-02-26T20:57:00Z"/>
                <w:rFonts w:cstheme="minorHAnsi"/>
                <w:sz w:val="16"/>
                <w:szCs w:val="16"/>
                <w:rPrChange w:id="9466" w:author="Στάθης Καπ" w:date="2023-03-03T03:18:00Z">
                  <w:rPr>
                    <w:ins w:id="9467" w:author="Στάθης Καπ" w:date="2023-02-26T20:57:00Z"/>
                  </w:rPr>
                </w:rPrChange>
              </w:rPr>
              <w:pPrChange w:id="9468" w:author="Στάθης Καπ" w:date="2023-02-26T21:00:00Z">
                <w:pPr/>
              </w:pPrChange>
            </w:pPr>
            <w:ins w:id="9469" w:author="Στάθης Καπ" w:date="2023-03-03T00:39:00Z">
              <w:r w:rsidRPr="00AC6F02">
                <w:rPr>
                  <w:rFonts w:ascii="Calibri" w:hAnsi="Calibri" w:cs="Calibri"/>
                  <w:color w:val="000000"/>
                  <w:sz w:val="16"/>
                  <w:szCs w:val="16"/>
                  <w:rPrChange w:id="9470" w:author="Στάθης Καπ" w:date="2023-03-03T03:18:00Z">
                    <w:rPr>
                      <w:rFonts w:ascii="Calibri" w:hAnsi="Calibri" w:cs="Calibri"/>
                      <w:color w:val="000000"/>
                    </w:rPr>
                  </w:rPrChange>
                </w:rPr>
                <w:t>320</w:t>
              </w:r>
            </w:ins>
          </w:p>
        </w:tc>
        <w:tc>
          <w:tcPr>
            <w:tcW w:w="621" w:type="dxa"/>
            <w:vAlign w:val="bottom"/>
            <w:tcPrChange w:id="9471" w:author="Στάθης Καπ" w:date="2023-03-03T06:24:00Z">
              <w:tcPr>
                <w:tcW w:w="621" w:type="dxa"/>
                <w:vAlign w:val="bottom"/>
              </w:tcPr>
            </w:tcPrChange>
          </w:tcPr>
          <w:p w14:paraId="08AC0978" w14:textId="3ADEA418" w:rsidR="00577FCD" w:rsidRPr="00AC6F02" w:rsidRDefault="00577FCD" w:rsidP="00577FCD">
            <w:pPr>
              <w:jc w:val="center"/>
              <w:rPr>
                <w:ins w:id="9472" w:author="Στάθης Καπ" w:date="2023-02-26T20:57:00Z"/>
                <w:rFonts w:cstheme="minorHAnsi"/>
                <w:sz w:val="16"/>
                <w:szCs w:val="16"/>
                <w:rPrChange w:id="9473" w:author="Στάθης Καπ" w:date="2023-03-03T03:18:00Z">
                  <w:rPr>
                    <w:ins w:id="9474" w:author="Στάθης Καπ" w:date="2023-02-26T20:57:00Z"/>
                  </w:rPr>
                </w:rPrChange>
              </w:rPr>
              <w:pPrChange w:id="9475" w:author="Στάθης Καπ" w:date="2023-02-26T21:00:00Z">
                <w:pPr/>
              </w:pPrChange>
            </w:pPr>
            <w:ins w:id="9476" w:author="Στάθης Καπ" w:date="2023-03-03T00:39:00Z">
              <w:r w:rsidRPr="00AC6F02">
                <w:rPr>
                  <w:rFonts w:ascii="Calibri" w:hAnsi="Calibri" w:cs="Calibri"/>
                  <w:color w:val="000000"/>
                  <w:sz w:val="16"/>
                  <w:szCs w:val="16"/>
                  <w:rPrChange w:id="9477" w:author="Στάθης Καπ" w:date="2023-03-03T03:18:00Z">
                    <w:rPr>
                      <w:rFonts w:ascii="Calibri" w:hAnsi="Calibri" w:cs="Calibri"/>
                      <w:color w:val="000000"/>
                    </w:rPr>
                  </w:rPrChange>
                </w:rPr>
                <w:t>0.174</w:t>
              </w:r>
            </w:ins>
          </w:p>
        </w:tc>
        <w:tc>
          <w:tcPr>
            <w:tcW w:w="669" w:type="dxa"/>
            <w:vAlign w:val="center"/>
            <w:tcPrChange w:id="9478" w:author="Στάθης Καπ" w:date="2023-03-03T06:24:00Z">
              <w:tcPr>
                <w:tcW w:w="669" w:type="dxa"/>
                <w:vAlign w:val="center"/>
              </w:tcPr>
            </w:tcPrChange>
          </w:tcPr>
          <w:p w14:paraId="4AF3F831" w14:textId="26155847" w:rsidR="00577FCD" w:rsidRPr="00AC6F02" w:rsidRDefault="00577FCD" w:rsidP="00577FCD">
            <w:pPr>
              <w:jc w:val="center"/>
              <w:rPr>
                <w:ins w:id="9479" w:author="Στάθης Καπ" w:date="2023-02-26T20:57:00Z"/>
                <w:rFonts w:cstheme="minorHAnsi"/>
                <w:sz w:val="16"/>
                <w:szCs w:val="16"/>
                <w:rPrChange w:id="9480" w:author="Στάθης Καπ" w:date="2023-03-03T03:18:00Z">
                  <w:rPr>
                    <w:ins w:id="9481" w:author="Στάθης Καπ" w:date="2023-02-26T20:57:00Z"/>
                  </w:rPr>
                </w:rPrChange>
              </w:rPr>
              <w:pPrChange w:id="9482" w:author="Στάθης Καπ" w:date="2023-02-26T21:00:00Z">
                <w:pPr/>
              </w:pPrChange>
            </w:pPr>
            <w:ins w:id="9483" w:author="Στάθης Καπ" w:date="2023-03-03T04:44:00Z">
              <w:r>
                <w:rPr>
                  <w:rFonts w:ascii="Calibri" w:hAnsi="Calibri" w:cstheme="minorHAnsi"/>
                  <w:color w:val="000000"/>
                  <w:sz w:val="16"/>
                  <w:szCs w:val="16"/>
                </w:rPr>
                <w:t>6.16</w:t>
              </w:r>
            </w:ins>
          </w:p>
        </w:tc>
        <w:tc>
          <w:tcPr>
            <w:tcW w:w="508" w:type="dxa"/>
            <w:vAlign w:val="bottom"/>
            <w:tcPrChange w:id="9484" w:author="Στάθης Καπ" w:date="2023-03-03T06:24:00Z">
              <w:tcPr>
                <w:tcW w:w="508" w:type="dxa"/>
                <w:vAlign w:val="bottom"/>
              </w:tcPr>
            </w:tcPrChange>
          </w:tcPr>
          <w:p w14:paraId="0C85411A" w14:textId="68CFF59E" w:rsidR="00577FCD" w:rsidRPr="00AC6F02" w:rsidRDefault="00577FCD" w:rsidP="00577FCD">
            <w:pPr>
              <w:jc w:val="center"/>
              <w:rPr>
                <w:ins w:id="9485" w:author="Στάθης Καπ" w:date="2023-02-26T20:57:00Z"/>
                <w:rFonts w:cstheme="minorHAnsi"/>
                <w:sz w:val="16"/>
                <w:szCs w:val="16"/>
                <w:rPrChange w:id="9486" w:author="Στάθης Καπ" w:date="2023-03-03T03:18:00Z">
                  <w:rPr>
                    <w:ins w:id="9487" w:author="Στάθης Καπ" w:date="2023-02-26T20:57:00Z"/>
                  </w:rPr>
                </w:rPrChange>
              </w:rPr>
              <w:pPrChange w:id="9488" w:author="Στάθης Καπ" w:date="2023-02-26T21:00:00Z">
                <w:pPr/>
              </w:pPrChange>
            </w:pPr>
            <w:ins w:id="9489" w:author="Στάθης Καπ" w:date="2023-03-03T00:39:00Z">
              <w:r w:rsidRPr="00AC6F02">
                <w:rPr>
                  <w:rFonts w:ascii="Calibri" w:hAnsi="Calibri" w:cs="Calibri"/>
                  <w:color w:val="000000"/>
                  <w:sz w:val="16"/>
                  <w:szCs w:val="16"/>
                  <w:rPrChange w:id="9490" w:author="Στάθης Καπ" w:date="2023-03-03T03:18:00Z">
                    <w:rPr>
                      <w:rFonts w:ascii="Calibri" w:hAnsi="Calibri" w:cs="Calibri"/>
                      <w:color w:val="000000"/>
                    </w:rPr>
                  </w:rPrChange>
                </w:rPr>
                <w:t>285</w:t>
              </w:r>
            </w:ins>
          </w:p>
        </w:tc>
        <w:tc>
          <w:tcPr>
            <w:tcW w:w="541" w:type="dxa"/>
            <w:vAlign w:val="bottom"/>
            <w:tcPrChange w:id="9491" w:author="Στάθης Καπ" w:date="2023-03-03T06:24:00Z">
              <w:tcPr>
                <w:tcW w:w="541" w:type="dxa"/>
                <w:vAlign w:val="bottom"/>
              </w:tcPr>
            </w:tcPrChange>
          </w:tcPr>
          <w:p w14:paraId="39E1E9C3" w14:textId="0D0E9E7F" w:rsidR="00577FCD" w:rsidRPr="00AC6F02" w:rsidRDefault="00577FCD" w:rsidP="00577FCD">
            <w:pPr>
              <w:jc w:val="center"/>
              <w:rPr>
                <w:ins w:id="9492" w:author="Στάθης Καπ" w:date="2023-02-26T20:58:00Z"/>
                <w:rFonts w:cstheme="minorHAnsi"/>
                <w:sz w:val="16"/>
                <w:szCs w:val="16"/>
                <w:rPrChange w:id="9493" w:author="Στάθης Καπ" w:date="2023-03-03T03:18:00Z">
                  <w:rPr>
                    <w:ins w:id="9494" w:author="Στάθης Καπ" w:date="2023-02-26T20:58:00Z"/>
                  </w:rPr>
                </w:rPrChange>
              </w:rPr>
              <w:pPrChange w:id="9495" w:author="Στάθης Καπ" w:date="2023-02-26T21:00:00Z">
                <w:pPr/>
              </w:pPrChange>
            </w:pPr>
            <w:ins w:id="9496" w:author="Στάθης Καπ" w:date="2023-03-03T00:39:00Z">
              <w:r w:rsidRPr="00AC6F02">
                <w:rPr>
                  <w:rFonts w:ascii="Calibri" w:hAnsi="Calibri" w:cs="Calibri"/>
                  <w:color w:val="000000"/>
                  <w:sz w:val="16"/>
                  <w:szCs w:val="16"/>
                  <w:rPrChange w:id="9497" w:author="Στάθης Καπ" w:date="2023-03-03T03:18:00Z">
                    <w:rPr>
                      <w:rFonts w:ascii="Calibri" w:hAnsi="Calibri" w:cs="Calibri"/>
                      <w:color w:val="000000"/>
                    </w:rPr>
                  </w:rPrChange>
                </w:rPr>
                <w:t>0.124</w:t>
              </w:r>
            </w:ins>
          </w:p>
        </w:tc>
        <w:tc>
          <w:tcPr>
            <w:tcW w:w="589" w:type="dxa"/>
            <w:vAlign w:val="center"/>
            <w:tcPrChange w:id="9498" w:author="Στάθης Καπ" w:date="2023-03-03T06:24:00Z">
              <w:tcPr>
                <w:tcW w:w="589" w:type="dxa"/>
                <w:vAlign w:val="center"/>
              </w:tcPr>
            </w:tcPrChange>
          </w:tcPr>
          <w:p w14:paraId="04D777F7" w14:textId="73B91482" w:rsidR="00577FCD" w:rsidRPr="00AC6F02" w:rsidRDefault="00577FCD" w:rsidP="00577FCD">
            <w:pPr>
              <w:jc w:val="center"/>
              <w:rPr>
                <w:ins w:id="9499" w:author="Στάθης Καπ" w:date="2023-02-26T20:58:00Z"/>
                <w:rFonts w:cstheme="minorHAnsi"/>
                <w:sz w:val="16"/>
                <w:szCs w:val="16"/>
                <w:rPrChange w:id="9500" w:author="Στάθης Καπ" w:date="2023-03-03T03:18:00Z">
                  <w:rPr>
                    <w:ins w:id="9501" w:author="Στάθης Καπ" w:date="2023-02-26T20:58:00Z"/>
                  </w:rPr>
                </w:rPrChange>
              </w:rPr>
              <w:pPrChange w:id="9502" w:author="Στάθης Καπ" w:date="2023-02-26T21:00:00Z">
                <w:pPr/>
              </w:pPrChange>
            </w:pPr>
            <w:ins w:id="9503" w:author="Στάθης Καπ" w:date="2023-03-03T04:44:00Z">
              <w:r>
                <w:rPr>
                  <w:rFonts w:ascii="Calibri" w:hAnsi="Calibri" w:cstheme="minorHAnsi"/>
                  <w:color w:val="000000"/>
                  <w:sz w:val="16"/>
                  <w:szCs w:val="16"/>
                </w:rPr>
                <w:t>16.42</w:t>
              </w:r>
            </w:ins>
          </w:p>
        </w:tc>
        <w:tc>
          <w:tcPr>
            <w:tcW w:w="463" w:type="dxa"/>
            <w:vAlign w:val="bottom"/>
            <w:tcPrChange w:id="9504" w:author="Στάθης Καπ" w:date="2023-03-03T06:24:00Z">
              <w:tcPr>
                <w:tcW w:w="463" w:type="dxa"/>
                <w:vAlign w:val="bottom"/>
              </w:tcPr>
            </w:tcPrChange>
          </w:tcPr>
          <w:p w14:paraId="75D15459" w14:textId="448F4CE8" w:rsidR="00577FCD" w:rsidRPr="00AC6F02" w:rsidRDefault="00577FCD" w:rsidP="00577FCD">
            <w:pPr>
              <w:jc w:val="center"/>
              <w:rPr>
                <w:ins w:id="9505" w:author="Στάθης Καπ" w:date="2023-02-26T20:58:00Z"/>
                <w:rFonts w:cstheme="minorHAnsi"/>
                <w:sz w:val="16"/>
                <w:szCs w:val="16"/>
                <w:rPrChange w:id="9506" w:author="Στάθης Καπ" w:date="2023-03-03T03:18:00Z">
                  <w:rPr>
                    <w:ins w:id="9507" w:author="Στάθης Καπ" w:date="2023-02-26T20:58:00Z"/>
                  </w:rPr>
                </w:rPrChange>
              </w:rPr>
              <w:pPrChange w:id="9508" w:author="Στάθης Καπ" w:date="2023-02-26T21:00:00Z">
                <w:pPr/>
              </w:pPrChange>
            </w:pPr>
            <w:ins w:id="9509" w:author="Στάθης Καπ" w:date="2023-03-03T00:40:00Z">
              <w:r w:rsidRPr="00AC6F02">
                <w:rPr>
                  <w:rFonts w:ascii="Calibri" w:hAnsi="Calibri" w:cs="Calibri"/>
                  <w:color w:val="000000"/>
                  <w:sz w:val="16"/>
                  <w:szCs w:val="16"/>
                  <w:rPrChange w:id="9510" w:author="Στάθης Καπ" w:date="2023-03-03T03:18:00Z">
                    <w:rPr>
                      <w:rFonts w:ascii="Calibri" w:hAnsi="Calibri" w:cs="Calibri"/>
                      <w:color w:val="000000"/>
                    </w:rPr>
                  </w:rPrChange>
                </w:rPr>
                <w:t>258</w:t>
              </w:r>
            </w:ins>
          </w:p>
        </w:tc>
        <w:tc>
          <w:tcPr>
            <w:tcW w:w="541" w:type="dxa"/>
            <w:vAlign w:val="bottom"/>
            <w:tcPrChange w:id="9511" w:author="Στάθης Καπ" w:date="2023-03-03T06:24:00Z">
              <w:tcPr>
                <w:tcW w:w="541" w:type="dxa"/>
                <w:vAlign w:val="bottom"/>
              </w:tcPr>
            </w:tcPrChange>
          </w:tcPr>
          <w:p w14:paraId="36061E88" w14:textId="48863B65" w:rsidR="00577FCD" w:rsidRPr="00AC6F02" w:rsidRDefault="00577FCD" w:rsidP="00577FCD">
            <w:pPr>
              <w:jc w:val="center"/>
              <w:rPr>
                <w:ins w:id="9512" w:author="Στάθης Καπ" w:date="2023-02-26T21:00:00Z"/>
                <w:rFonts w:cstheme="minorHAnsi"/>
                <w:sz w:val="16"/>
                <w:szCs w:val="16"/>
                <w:rPrChange w:id="9513" w:author="Στάθης Καπ" w:date="2023-03-03T03:18:00Z">
                  <w:rPr>
                    <w:ins w:id="9514" w:author="Στάθης Καπ" w:date="2023-02-26T21:00:00Z"/>
                  </w:rPr>
                </w:rPrChange>
              </w:rPr>
              <w:pPrChange w:id="9515" w:author="Στάθης Καπ" w:date="2023-02-26T21:00:00Z">
                <w:pPr/>
              </w:pPrChange>
            </w:pPr>
            <w:ins w:id="9516" w:author="Στάθης Καπ" w:date="2023-03-03T00:40:00Z">
              <w:r w:rsidRPr="00AC6F02">
                <w:rPr>
                  <w:rFonts w:ascii="Calibri" w:hAnsi="Calibri" w:cs="Calibri"/>
                  <w:color w:val="000000"/>
                  <w:sz w:val="16"/>
                  <w:szCs w:val="16"/>
                  <w:rPrChange w:id="9517" w:author="Στάθης Καπ" w:date="2023-03-03T03:18:00Z">
                    <w:rPr>
                      <w:rFonts w:ascii="Calibri" w:hAnsi="Calibri" w:cs="Calibri"/>
                      <w:color w:val="000000"/>
                    </w:rPr>
                  </w:rPrChange>
                </w:rPr>
                <w:t>0.129</w:t>
              </w:r>
            </w:ins>
          </w:p>
        </w:tc>
        <w:tc>
          <w:tcPr>
            <w:tcW w:w="589" w:type="dxa"/>
            <w:vAlign w:val="center"/>
            <w:tcPrChange w:id="9518" w:author="Στάθης Καπ" w:date="2023-03-03T06:24:00Z">
              <w:tcPr>
                <w:tcW w:w="589" w:type="dxa"/>
                <w:vAlign w:val="center"/>
              </w:tcPr>
            </w:tcPrChange>
          </w:tcPr>
          <w:p w14:paraId="188DA940" w14:textId="6EBB31B4" w:rsidR="00577FCD" w:rsidRPr="00AC6F02" w:rsidRDefault="00577FCD" w:rsidP="00577FCD">
            <w:pPr>
              <w:jc w:val="center"/>
              <w:rPr>
                <w:ins w:id="9519" w:author="Στάθης Καπ" w:date="2023-02-26T21:00:00Z"/>
                <w:rFonts w:cstheme="minorHAnsi"/>
                <w:sz w:val="16"/>
                <w:szCs w:val="16"/>
                <w:rPrChange w:id="9520" w:author="Στάθης Καπ" w:date="2023-03-03T03:18:00Z">
                  <w:rPr>
                    <w:ins w:id="9521" w:author="Στάθης Καπ" w:date="2023-02-26T21:00:00Z"/>
                  </w:rPr>
                </w:rPrChange>
              </w:rPr>
              <w:pPrChange w:id="9522" w:author="Στάθης Καπ" w:date="2023-02-26T21:00:00Z">
                <w:pPr/>
              </w:pPrChange>
            </w:pPr>
            <w:ins w:id="9523" w:author="Στάθης Καπ" w:date="2023-03-03T04:45:00Z">
              <w:r>
                <w:rPr>
                  <w:rFonts w:ascii="Calibri" w:hAnsi="Calibri" w:cstheme="minorHAnsi"/>
                  <w:color w:val="000000"/>
                  <w:sz w:val="16"/>
                  <w:szCs w:val="16"/>
                </w:rPr>
                <w:t>24.34</w:t>
              </w:r>
            </w:ins>
          </w:p>
        </w:tc>
      </w:tr>
      <w:tr w:rsidR="00F03C40" w14:paraId="198B70C0" w14:textId="0DA2B4E6" w:rsidTr="00F03C40">
        <w:trPr>
          <w:ins w:id="9524" w:author="Στάθης Καπ" w:date="2023-02-26T20:57:00Z"/>
        </w:trPr>
        <w:tc>
          <w:tcPr>
            <w:tcW w:w="515" w:type="dxa"/>
            <w:tcBorders>
              <w:top w:val="nil"/>
              <w:bottom w:val="nil"/>
              <w:right w:val="single" w:sz="4" w:space="0" w:color="auto"/>
            </w:tcBorders>
            <w:shd w:val="clear" w:color="auto" w:fill="E7E6E6" w:themeFill="background2"/>
            <w:vAlign w:val="center"/>
            <w:tcPrChange w:id="9525" w:author="Στάθης Καπ" w:date="2023-03-03T06:24:00Z">
              <w:tcPr>
                <w:tcW w:w="515" w:type="dxa"/>
                <w:shd w:val="clear" w:color="auto" w:fill="E7E6E6" w:themeFill="background2"/>
                <w:vAlign w:val="center"/>
              </w:tcPr>
            </w:tcPrChange>
          </w:tcPr>
          <w:p w14:paraId="1515DC9F" w14:textId="7DE407DF" w:rsidR="00577FCD" w:rsidRPr="00AC6F02" w:rsidRDefault="00577FCD" w:rsidP="00577FCD">
            <w:pPr>
              <w:jc w:val="center"/>
              <w:rPr>
                <w:ins w:id="9526" w:author="Στάθης Καπ" w:date="2023-02-26T20:57:00Z"/>
                <w:sz w:val="16"/>
                <w:szCs w:val="16"/>
                <w:rPrChange w:id="9527" w:author="Στάθης Καπ" w:date="2023-03-03T03:18:00Z">
                  <w:rPr>
                    <w:ins w:id="9528" w:author="Στάθης Καπ" w:date="2023-02-26T20:57:00Z"/>
                    <w:sz w:val="18"/>
                    <w:szCs w:val="18"/>
                  </w:rPr>
                </w:rPrChange>
              </w:rPr>
              <w:pPrChange w:id="9529" w:author="Στάθης Καπ" w:date="2023-02-26T21:00:00Z">
                <w:pPr/>
              </w:pPrChange>
            </w:pPr>
            <w:ins w:id="9530" w:author="Στάθης Καπ" w:date="2023-02-27T03:02:00Z">
              <w:r w:rsidRPr="00AC6F02">
                <w:rPr>
                  <w:sz w:val="16"/>
                  <w:szCs w:val="16"/>
                  <w:rPrChange w:id="9531" w:author="Στάθης Καπ" w:date="2023-03-03T03:18:00Z">
                    <w:rPr>
                      <w:sz w:val="18"/>
                      <w:szCs w:val="18"/>
                    </w:rPr>
                  </w:rPrChange>
                </w:rPr>
                <w:t>p</w:t>
              </w:r>
            </w:ins>
            <w:ins w:id="9532" w:author="Στάθης Καπ" w:date="2023-02-26T20:57:00Z">
              <w:r w:rsidRPr="00AC6F02">
                <w:rPr>
                  <w:sz w:val="16"/>
                  <w:szCs w:val="16"/>
                  <w:rPrChange w:id="9533" w:author="Στάθης Καπ" w:date="2023-03-03T03:18:00Z">
                    <w:rPr>
                      <w:sz w:val="18"/>
                      <w:szCs w:val="18"/>
                    </w:rPr>
                  </w:rPrChange>
                </w:rPr>
                <w:t>r18</w:t>
              </w:r>
            </w:ins>
          </w:p>
        </w:tc>
        <w:tc>
          <w:tcPr>
            <w:tcW w:w="560" w:type="dxa"/>
            <w:tcBorders>
              <w:left w:val="single" w:sz="4" w:space="0" w:color="auto"/>
            </w:tcBorders>
            <w:tcPrChange w:id="9534" w:author="Στάθης Καπ" w:date="2023-03-03T06:24:00Z">
              <w:tcPr>
                <w:tcW w:w="560" w:type="dxa"/>
              </w:tcPr>
            </w:tcPrChange>
          </w:tcPr>
          <w:p w14:paraId="02BD7FD4" w14:textId="0FC83DB0" w:rsidR="00577FCD" w:rsidRPr="00AC6F02" w:rsidRDefault="00577FCD" w:rsidP="00577FCD">
            <w:pPr>
              <w:jc w:val="center"/>
              <w:rPr>
                <w:ins w:id="9535" w:author="Στάθης Καπ" w:date="2023-02-26T20:57:00Z"/>
                <w:rFonts w:cstheme="minorHAnsi"/>
                <w:sz w:val="16"/>
                <w:szCs w:val="16"/>
                <w:rPrChange w:id="9536" w:author="Στάθης Καπ" w:date="2023-03-03T03:18:00Z">
                  <w:rPr>
                    <w:ins w:id="9537" w:author="Στάθης Καπ" w:date="2023-02-26T20:57:00Z"/>
                  </w:rPr>
                </w:rPrChange>
              </w:rPr>
              <w:pPrChange w:id="9538" w:author="Στάθης Καπ" w:date="2023-02-26T21:00:00Z">
                <w:pPr/>
              </w:pPrChange>
            </w:pPr>
            <w:ins w:id="9539" w:author="Στάθης Καπ" w:date="2023-02-26T21:04:00Z">
              <w:r w:rsidRPr="00AC6F02">
                <w:rPr>
                  <w:rFonts w:cstheme="minorHAnsi"/>
                  <w:sz w:val="16"/>
                  <w:szCs w:val="16"/>
                  <w:rPrChange w:id="9540" w:author="Στάθης Καπ" w:date="2023-03-03T03:18:00Z">
                    <w:rPr>
                      <w:rFonts w:cstheme="minorHAnsi"/>
                      <w:sz w:val="20"/>
                      <w:szCs w:val="20"/>
                    </w:rPr>
                  </w:rPrChange>
                </w:rPr>
                <w:t>539</w:t>
              </w:r>
            </w:ins>
          </w:p>
        </w:tc>
        <w:tc>
          <w:tcPr>
            <w:tcW w:w="855" w:type="dxa"/>
            <w:tcPrChange w:id="9541" w:author="Στάθης Καπ" w:date="2023-03-03T06:24:00Z">
              <w:tcPr>
                <w:tcW w:w="855" w:type="dxa"/>
              </w:tcPr>
            </w:tcPrChange>
          </w:tcPr>
          <w:p w14:paraId="3ADDA71B" w14:textId="24F48B15" w:rsidR="00577FCD" w:rsidRPr="00AC6F02" w:rsidRDefault="00577FCD" w:rsidP="00577FCD">
            <w:pPr>
              <w:jc w:val="center"/>
              <w:rPr>
                <w:ins w:id="9542" w:author="Στάθης Καπ" w:date="2023-02-26T20:57:00Z"/>
                <w:rFonts w:cstheme="minorHAnsi"/>
                <w:sz w:val="16"/>
                <w:szCs w:val="16"/>
                <w:rPrChange w:id="9543" w:author="Στάθης Καπ" w:date="2023-03-03T03:18:00Z">
                  <w:rPr>
                    <w:ins w:id="9544" w:author="Στάθης Καπ" w:date="2023-02-26T20:57:00Z"/>
                  </w:rPr>
                </w:rPrChange>
              </w:rPr>
              <w:pPrChange w:id="9545" w:author="Στάθης Καπ" w:date="2023-02-26T21:00:00Z">
                <w:pPr/>
              </w:pPrChange>
            </w:pPr>
            <w:ins w:id="9546" w:author="Στάθης Καπ" w:date="2023-02-26T21:07:00Z">
              <w:r w:rsidRPr="00AC6F02">
                <w:rPr>
                  <w:rFonts w:cstheme="minorHAnsi"/>
                  <w:sz w:val="16"/>
                  <w:szCs w:val="16"/>
                  <w:rPrChange w:id="9547" w:author="Στάθης Καπ" w:date="2023-03-03T03:18:00Z">
                    <w:rPr>
                      <w:rFonts w:cstheme="minorHAnsi"/>
                      <w:sz w:val="20"/>
                      <w:szCs w:val="20"/>
                    </w:rPr>
                  </w:rPrChange>
                </w:rPr>
                <w:t>479</w:t>
              </w:r>
            </w:ins>
          </w:p>
        </w:tc>
        <w:tc>
          <w:tcPr>
            <w:tcW w:w="544" w:type="dxa"/>
            <w:vAlign w:val="bottom"/>
            <w:tcPrChange w:id="9548" w:author="Στάθης Καπ" w:date="2023-03-03T06:24:00Z">
              <w:tcPr>
                <w:tcW w:w="544" w:type="dxa"/>
                <w:vAlign w:val="bottom"/>
              </w:tcPr>
            </w:tcPrChange>
          </w:tcPr>
          <w:p w14:paraId="64608E66" w14:textId="45A3AC08" w:rsidR="00577FCD" w:rsidRPr="00AC6F02" w:rsidRDefault="00577FCD" w:rsidP="00577FCD">
            <w:pPr>
              <w:jc w:val="center"/>
              <w:rPr>
                <w:ins w:id="9549" w:author="Στάθης Καπ" w:date="2023-02-26T20:57:00Z"/>
                <w:rFonts w:cstheme="minorHAnsi"/>
                <w:sz w:val="16"/>
                <w:szCs w:val="16"/>
                <w:rPrChange w:id="9550" w:author="Στάθης Καπ" w:date="2023-03-03T03:18:00Z">
                  <w:rPr>
                    <w:ins w:id="9551" w:author="Στάθης Καπ" w:date="2023-02-26T20:57:00Z"/>
                  </w:rPr>
                </w:rPrChange>
              </w:rPr>
              <w:pPrChange w:id="9552" w:author="Στάθης Καπ" w:date="2023-02-26T21:00:00Z">
                <w:pPr/>
              </w:pPrChange>
            </w:pPr>
            <w:ins w:id="9553" w:author="Στάθης Καπ" w:date="2023-03-03T00:39:00Z">
              <w:r w:rsidRPr="00AC6F02">
                <w:rPr>
                  <w:rFonts w:ascii="Calibri" w:hAnsi="Calibri" w:cs="Calibri"/>
                  <w:color w:val="000000"/>
                  <w:sz w:val="16"/>
                  <w:szCs w:val="16"/>
                  <w:rPrChange w:id="9554" w:author="Στάθης Καπ" w:date="2023-03-03T03:18:00Z">
                    <w:rPr>
                      <w:rFonts w:ascii="Calibri" w:hAnsi="Calibri" w:cs="Calibri"/>
                      <w:color w:val="000000"/>
                    </w:rPr>
                  </w:rPrChange>
                </w:rPr>
                <w:t>447</w:t>
              </w:r>
            </w:ins>
          </w:p>
        </w:tc>
        <w:tc>
          <w:tcPr>
            <w:tcW w:w="621" w:type="dxa"/>
            <w:vAlign w:val="bottom"/>
            <w:tcPrChange w:id="9555" w:author="Στάθης Καπ" w:date="2023-03-03T06:24:00Z">
              <w:tcPr>
                <w:tcW w:w="621" w:type="dxa"/>
                <w:vAlign w:val="bottom"/>
              </w:tcPr>
            </w:tcPrChange>
          </w:tcPr>
          <w:p w14:paraId="6743DCDB" w14:textId="330B8CF1" w:rsidR="00577FCD" w:rsidRPr="00AC6F02" w:rsidRDefault="00577FCD" w:rsidP="00577FCD">
            <w:pPr>
              <w:jc w:val="center"/>
              <w:rPr>
                <w:ins w:id="9556" w:author="Στάθης Καπ" w:date="2023-02-26T20:57:00Z"/>
                <w:rFonts w:cstheme="minorHAnsi"/>
                <w:sz w:val="16"/>
                <w:szCs w:val="16"/>
                <w:rPrChange w:id="9557" w:author="Στάθης Καπ" w:date="2023-03-03T03:18:00Z">
                  <w:rPr>
                    <w:ins w:id="9558" w:author="Στάθης Καπ" w:date="2023-02-26T20:57:00Z"/>
                  </w:rPr>
                </w:rPrChange>
              </w:rPr>
              <w:pPrChange w:id="9559" w:author="Στάθης Καπ" w:date="2023-02-26T21:00:00Z">
                <w:pPr/>
              </w:pPrChange>
            </w:pPr>
            <w:ins w:id="9560" w:author="Στάθης Καπ" w:date="2023-03-03T00:39:00Z">
              <w:r w:rsidRPr="00AC6F02">
                <w:rPr>
                  <w:rFonts w:ascii="Calibri" w:hAnsi="Calibri" w:cs="Calibri"/>
                  <w:color w:val="000000"/>
                  <w:sz w:val="16"/>
                  <w:szCs w:val="16"/>
                  <w:rPrChange w:id="9561" w:author="Στάθης Καπ" w:date="2023-03-03T03:18:00Z">
                    <w:rPr>
                      <w:rFonts w:ascii="Calibri" w:hAnsi="Calibri" w:cs="Calibri"/>
                      <w:color w:val="000000"/>
                    </w:rPr>
                  </w:rPrChange>
                </w:rPr>
                <w:t>0.492</w:t>
              </w:r>
            </w:ins>
          </w:p>
        </w:tc>
        <w:tc>
          <w:tcPr>
            <w:tcW w:w="669" w:type="dxa"/>
            <w:vAlign w:val="center"/>
            <w:tcPrChange w:id="9562" w:author="Στάθης Καπ" w:date="2023-03-03T06:24:00Z">
              <w:tcPr>
                <w:tcW w:w="669" w:type="dxa"/>
                <w:vAlign w:val="center"/>
              </w:tcPr>
            </w:tcPrChange>
          </w:tcPr>
          <w:p w14:paraId="317CBCCA" w14:textId="4B339033" w:rsidR="00577FCD" w:rsidRPr="00AC6F02" w:rsidRDefault="00577FCD" w:rsidP="00577FCD">
            <w:pPr>
              <w:jc w:val="center"/>
              <w:rPr>
                <w:ins w:id="9563" w:author="Στάθης Καπ" w:date="2023-02-26T20:57:00Z"/>
                <w:rFonts w:cstheme="minorHAnsi"/>
                <w:sz w:val="16"/>
                <w:szCs w:val="16"/>
                <w:rPrChange w:id="9564" w:author="Στάθης Καπ" w:date="2023-03-03T03:18:00Z">
                  <w:rPr>
                    <w:ins w:id="9565" w:author="Στάθης Καπ" w:date="2023-02-26T20:57:00Z"/>
                  </w:rPr>
                </w:rPrChange>
              </w:rPr>
              <w:pPrChange w:id="9566" w:author="Στάθης Καπ" w:date="2023-02-26T21:00:00Z">
                <w:pPr/>
              </w:pPrChange>
            </w:pPr>
            <w:ins w:id="9567" w:author="Στάθης Καπ" w:date="2023-03-03T05:59:00Z">
              <w:r>
                <w:rPr>
                  <w:rFonts w:ascii="Calibri" w:hAnsi="Calibri" w:cs="Calibri"/>
                  <w:color w:val="000000"/>
                  <w:sz w:val="16"/>
                  <w:szCs w:val="16"/>
                </w:rPr>
                <w:t>17.07</w:t>
              </w:r>
            </w:ins>
          </w:p>
        </w:tc>
        <w:tc>
          <w:tcPr>
            <w:tcW w:w="543" w:type="dxa"/>
            <w:vAlign w:val="bottom"/>
            <w:tcPrChange w:id="9568" w:author="Στάθης Καπ" w:date="2023-03-03T06:24:00Z">
              <w:tcPr>
                <w:tcW w:w="543" w:type="dxa"/>
                <w:vAlign w:val="bottom"/>
              </w:tcPr>
            </w:tcPrChange>
          </w:tcPr>
          <w:p w14:paraId="19635532" w14:textId="0A4A018B" w:rsidR="00577FCD" w:rsidRPr="00AC6F02" w:rsidRDefault="00577FCD" w:rsidP="00577FCD">
            <w:pPr>
              <w:jc w:val="center"/>
              <w:rPr>
                <w:ins w:id="9569" w:author="Στάθης Καπ" w:date="2023-02-26T20:57:00Z"/>
                <w:rFonts w:cstheme="minorHAnsi"/>
                <w:sz w:val="16"/>
                <w:szCs w:val="16"/>
                <w:rPrChange w:id="9570" w:author="Στάθης Καπ" w:date="2023-03-03T03:18:00Z">
                  <w:rPr>
                    <w:ins w:id="9571" w:author="Στάθης Καπ" w:date="2023-02-26T20:57:00Z"/>
                  </w:rPr>
                </w:rPrChange>
              </w:rPr>
              <w:pPrChange w:id="9572" w:author="Στάθης Καπ" w:date="2023-02-26T21:00:00Z">
                <w:pPr/>
              </w:pPrChange>
            </w:pPr>
            <w:ins w:id="9573" w:author="Στάθης Καπ" w:date="2023-03-03T00:39:00Z">
              <w:r w:rsidRPr="00AC6F02">
                <w:rPr>
                  <w:rFonts w:ascii="Calibri" w:hAnsi="Calibri" w:cs="Calibri"/>
                  <w:color w:val="000000"/>
                  <w:sz w:val="16"/>
                  <w:szCs w:val="16"/>
                  <w:rPrChange w:id="9574" w:author="Στάθης Καπ" w:date="2023-03-03T03:18:00Z">
                    <w:rPr>
                      <w:rFonts w:ascii="Calibri" w:hAnsi="Calibri" w:cs="Calibri"/>
                      <w:color w:val="000000"/>
                    </w:rPr>
                  </w:rPrChange>
                </w:rPr>
                <w:t>507</w:t>
              </w:r>
            </w:ins>
          </w:p>
        </w:tc>
        <w:tc>
          <w:tcPr>
            <w:tcW w:w="621" w:type="dxa"/>
            <w:vAlign w:val="bottom"/>
            <w:tcPrChange w:id="9575" w:author="Στάθης Καπ" w:date="2023-03-03T06:24:00Z">
              <w:tcPr>
                <w:tcW w:w="621" w:type="dxa"/>
                <w:vAlign w:val="bottom"/>
              </w:tcPr>
            </w:tcPrChange>
          </w:tcPr>
          <w:p w14:paraId="12C82167" w14:textId="5429D649" w:rsidR="00577FCD" w:rsidRPr="00AC6F02" w:rsidRDefault="00577FCD" w:rsidP="00577FCD">
            <w:pPr>
              <w:jc w:val="center"/>
              <w:rPr>
                <w:ins w:id="9576" w:author="Στάθης Καπ" w:date="2023-02-26T20:57:00Z"/>
                <w:rFonts w:cstheme="minorHAnsi"/>
                <w:sz w:val="16"/>
                <w:szCs w:val="16"/>
                <w:rPrChange w:id="9577" w:author="Στάθης Καπ" w:date="2023-03-03T03:18:00Z">
                  <w:rPr>
                    <w:ins w:id="9578" w:author="Στάθης Καπ" w:date="2023-02-26T20:57:00Z"/>
                  </w:rPr>
                </w:rPrChange>
              </w:rPr>
              <w:pPrChange w:id="9579" w:author="Στάθης Καπ" w:date="2023-02-26T21:00:00Z">
                <w:pPr/>
              </w:pPrChange>
            </w:pPr>
            <w:ins w:id="9580" w:author="Στάθης Καπ" w:date="2023-03-03T00:39:00Z">
              <w:r w:rsidRPr="00AC6F02">
                <w:rPr>
                  <w:rFonts w:ascii="Calibri" w:hAnsi="Calibri" w:cs="Calibri"/>
                  <w:color w:val="000000"/>
                  <w:sz w:val="16"/>
                  <w:szCs w:val="16"/>
                  <w:rPrChange w:id="9581" w:author="Στάθης Καπ" w:date="2023-03-03T03:18:00Z">
                    <w:rPr>
                      <w:rFonts w:ascii="Calibri" w:hAnsi="Calibri" w:cs="Calibri"/>
                      <w:color w:val="000000"/>
                    </w:rPr>
                  </w:rPrChange>
                </w:rPr>
                <w:t>0.347</w:t>
              </w:r>
            </w:ins>
          </w:p>
        </w:tc>
        <w:tc>
          <w:tcPr>
            <w:tcW w:w="669" w:type="dxa"/>
            <w:vAlign w:val="center"/>
            <w:tcPrChange w:id="9582" w:author="Στάθης Καπ" w:date="2023-03-03T06:24:00Z">
              <w:tcPr>
                <w:tcW w:w="669" w:type="dxa"/>
                <w:vAlign w:val="center"/>
              </w:tcPr>
            </w:tcPrChange>
          </w:tcPr>
          <w:p w14:paraId="22B635C6" w14:textId="1BE867D9" w:rsidR="00577FCD" w:rsidRPr="00AC6F02" w:rsidRDefault="00577FCD" w:rsidP="00577FCD">
            <w:pPr>
              <w:jc w:val="center"/>
              <w:rPr>
                <w:ins w:id="9583" w:author="Στάθης Καπ" w:date="2023-02-26T20:57:00Z"/>
                <w:rFonts w:cstheme="minorHAnsi"/>
                <w:sz w:val="16"/>
                <w:szCs w:val="16"/>
                <w:rPrChange w:id="9584" w:author="Στάθης Καπ" w:date="2023-03-03T03:18:00Z">
                  <w:rPr>
                    <w:ins w:id="9585" w:author="Στάθης Καπ" w:date="2023-02-26T20:57:00Z"/>
                  </w:rPr>
                </w:rPrChange>
              </w:rPr>
              <w:pPrChange w:id="9586" w:author="Στάθης Καπ" w:date="2023-02-26T21:00:00Z">
                <w:pPr/>
              </w:pPrChange>
            </w:pPr>
            <w:ins w:id="9587" w:author="Στάθης Καπ" w:date="2023-03-03T04:44:00Z">
              <w:r>
                <w:rPr>
                  <w:rFonts w:ascii="Calibri" w:hAnsi="Calibri" w:cstheme="minorHAnsi"/>
                  <w:color w:val="000000"/>
                  <w:sz w:val="16"/>
                  <w:szCs w:val="16"/>
                </w:rPr>
                <w:t>-13.42</w:t>
              </w:r>
            </w:ins>
          </w:p>
        </w:tc>
        <w:tc>
          <w:tcPr>
            <w:tcW w:w="508" w:type="dxa"/>
            <w:vAlign w:val="bottom"/>
            <w:tcPrChange w:id="9588" w:author="Στάθης Καπ" w:date="2023-03-03T06:24:00Z">
              <w:tcPr>
                <w:tcW w:w="508" w:type="dxa"/>
                <w:vAlign w:val="bottom"/>
              </w:tcPr>
            </w:tcPrChange>
          </w:tcPr>
          <w:p w14:paraId="4339C01A" w14:textId="04E3176D" w:rsidR="00577FCD" w:rsidRPr="00AC6F02" w:rsidRDefault="00577FCD" w:rsidP="00577FCD">
            <w:pPr>
              <w:jc w:val="center"/>
              <w:rPr>
                <w:ins w:id="9589" w:author="Στάθης Καπ" w:date="2023-02-26T20:57:00Z"/>
                <w:rFonts w:cstheme="minorHAnsi"/>
                <w:sz w:val="16"/>
                <w:szCs w:val="16"/>
                <w:rPrChange w:id="9590" w:author="Στάθης Καπ" w:date="2023-03-03T03:18:00Z">
                  <w:rPr>
                    <w:ins w:id="9591" w:author="Στάθης Καπ" w:date="2023-02-26T20:57:00Z"/>
                  </w:rPr>
                </w:rPrChange>
              </w:rPr>
              <w:pPrChange w:id="9592" w:author="Στάθης Καπ" w:date="2023-02-26T21:00:00Z">
                <w:pPr/>
              </w:pPrChange>
            </w:pPr>
            <w:ins w:id="9593" w:author="Στάθης Καπ" w:date="2023-03-03T00:39:00Z">
              <w:r w:rsidRPr="00AC6F02">
                <w:rPr>
                  <w:rFonts w:ascii="Calibri" w:hAnsi="Calibri" w:cs="Calibri"/>
                  <w:color w:val="000000"/>
                  <w:sz w:val="16"/>
                  <w:szCs w:val="16"/>
                  <w:rPrChange w:id="9594" w:author="Στάθης Καπ" w:date="2023-03-03T03:18:00Z">
                    <w:rPr>
                      <w:rFonts w:ascii="Calibri" w:hAnsi="Calibri" w:cs="Calibri"/>
                      <w:color w:val="000000"/>
                    </w:rPr>
                  </w:rPrChange>
                </w:rPr>
                <w:t>435</w:t>
              </w:r>
            </w:ins>
          </w:p>
        </w:tc>
        <w:tc>
          <w:tcPr>
            <w:tcW w:w="541" w:type="dxa"/>
            <w:vAlign w:val="bottom"/>
            <w:tcPrChange w:id="9595" w:author="Στάθης Καπ" w:date="2023-03-03T06:24:00Z">
              <w:tcPr>
                <w:tcW w:w="541" w:type="dxa"/>
                <w:vAlign w:val="bottom"/>
              </w:tcPr>
            </w:tcPrChange>
          </w:tcPr>
          <w:p w14:paraId="4A6F20A9" w14:textId="1706674C" w:rsidR="00577FCD" w:rsidRPr="00AC6F02" w:rsidRDefault="00577FCD" w:rsidP="00577FCD">
            <w:pPr>
              <w:jc w:val="center"/>
              <w:rPr>
                <w:ins w:id="9596" w:author="Στάθης Καπ" w:date="2023-02-26T20:58:00Z"/>
                <w:rFonts w:cstheme="minorHAnsi"/>
                <w:sz w:val="16"/>
                <w:szCs w:val="16"/>
                <w:rPrChange w:id="9597" w:author="Στάθης Καπ" w:date="2023-03-03T03:18:00Z">
                  <w:rPr>
                    <w:ins w:id="9598" w:author="Στάθης Καπ" w:date="2023-02-26T20:58:00Z"/>
                  </w:rPr>
                </w:rPrChange>
              </w:rPr>
              <w:pPrChange w:id="9599" w:author="Στάθης Καπ" w:date="2023-02-26T21:00:00Z">
                <w:pPr/>
              </w:pPrChange>
            </w:pPr>
            <w:ins w:id="9600" w:author="Στάθης Καπ" w:date="2023-03-03T00:39:00Z">
              <w:r w:rsidRPr="00AC6F02">
                <w:rPr>
                  <w:rFonts w:ascii="Calibri" w:hAnsi="Calibri" w:cs="Calibri"/>
                  <w:color w:val="000000"/>
                  <w:sz w:val="16"/>
                  <w:szCs w:val="16"/>
                  <w:rPrChange w:id="9601" w:author="Στάθης Καπ" w:date="2023-03-03T03:18:00Z">
                    <w:rPr>
                      <w:rFonts w:ascii="Calibri" w:hAnsi="Calibri" w:cs="Calibri"/>
                      <w:color w:val="000000"/>
                    </w:rPr>
                  </w:rPrChange>
                </w:rPr>
                <w:t>0.307</w:t>
              </w:r>
            </w:ins>
          </w:p>
        </w:tc>
        <w:tc>
          <w:tcPr>
            <w:tcW w:w="589" w:type="dxa"/>
            <w:vAlign w:val="center"/>
            <w:tcPrChange w:id="9602" w:author="Στάθης Καπ" w:date="2023-03-03T06:24:00Z">
              <w:tcPr>
                <w:tcW w:w="589" w:type="dxa"/>
                <w:vAlign w:val="center"/>
              </w:tcPr>
            </w:tcPrChange>
          </w:tcPr>
          <w:p w14:paraId="03DD4962" w14:textId="1E54B5C4" w:rsidR="00577FCD" w:rsidRPr="00AC6F02" w:rsidRDefault="00577FCD" w:rsidP="00577FCD">
            <w:pPr>
              <w:jc w:val="center"/>
              <w:rPr>
                <w:ins w:id="9603" w:author="Στάθης Καπ" w:date="2023-02-26T20:58:00Z"/>
                <w:rFonts w:cstheme="minorHAnsi"/>
                <w:sz w:val="16"/>
                <w:szCs w:val="16"/>
                <w:rPrChange w:id="9604" w:author="Στάθης Καπ" w:date="2023-03-03T03:18:00Z">
                  <w:rPr>
                    <w:ins w:id="9605" w:author="Στάθης Καπ" w:date="2023-02-26T20:58:00Z"/>
                  </w:rPr>
                </w:rPrChange>
              </w:rPr>
              <w:pPrChange w:id="9606" w:author="Στάθης Καπ" w:date="2023-02-26T21:00:00Z">
                <w:pPr/>
              </w:pPrChange>
            </w:pPr>
            <w:ins w:id="9607" w:author="Στάθης Καπ" w:date="2023-03-03T04:44:00Z">
              <w:r>
                <w:rPr>
                  <w:rFonts w:ascii="Calibri" w:hAnsi="Calibri" w:cstheme="minorHAnsi"/>
                  <w:color w:val="000000"/>
                  <w:sz w:val="16"/>
                  <w:szCs w:val="16"/>
                </w:rPr>
                <w:t>2.68</w:t>
              </w:r>
            </w:ins>
          </w:p>
        </w:tc>
        <w:tc>
          <w:tcPr>
            <w:tcW w:w="463" w:type="dxa"/>
            <w:vAlign w:val="bottom"/>
            <w:tcPrChange w:id="9608" w:author="Στάθης Καπ" w:date="2023-03-03T06:24:00Z">
              <w:tcPr>
                <w:tcW w:w="463" w:type="dxa"/>
                <w:vAlign w:val="bottom"/>
              </w:tcPr>
            </w:tcPrChange>
          </w:tcPr>
          <w:p w14:paraId="1220D900" w14:textId="60A166BC" w:rsidR="00577FCD" w:rsidRPr="00AC6F02" w:rsidRDefault="00577FCD" w:rsidP="00577FCD">
            <w:pPr>
              <w:jc w:val="center"/>
              <w:rPr>
                <w:ins w:id="9609" w:author="Στάθης Καπ" w:date="2023-02-26T20:58:00Z"/>
                <w:rFonts w:cstheme="minorHAnsi"/>
                <w:sz w:val="16"/>
                <w:szCs w:val="16"/>
                <w:rPrChange w:id="9610" w:author="Στάθης Καπ" w:date="2023-03-03T03:18:00Z">
                  <w:rPr>
                    <w:ins w:id="9611" w:author="Στάθης Καπ" w:date="2023-02-26T20:58:00Z"/>
                  </w:rPr>
                </w:rPrChange>
              </w:rPr>
              <w:pPrChange w:id="9612" w:author="Στάθης Καπ" w:date="2023-02-26T21:00:00Z">
                <w:pPr/>
              </w:pPrChange>
            </w:pPr>
            <w:ins w:id="9613" w:author="Στάθης Καπ" w:date="2023-03-03T00:40:00Z">
              <w:r w:rsidRPr="00AC6F02">
                <w:rPr>
                  <w:rFonts w:ascii="Calibri" w:hAnsi="Calibri" w:cs="Calibri"/>
                  <w:color w:val="000000"/>
                  <w:sz w:val="16"/>
                  <w:szCs w:val="16"/>
                  <w:rPrChange w:id="9614" w:author="Στάθης Καπ" w:date="2023-03-03T03:18:00Z">
                    <w:rPr>
                      <w:rFonts w:ascii="Calibri" w:hAnsi="Calibri" w:cs="Calibri"/>
                      <w:color w:val="000000"/>
                    </w:rPr>
                  </w:rPrChange>
                </w:rPr>
                <w:t>390</w:t>
              </w:r>
            </w:ins>
          </w:p>
        </w:tc>
        <w:tc>
          <w:tcPr>
            <w:tcW w:w="541" w:type="dxa"/>
            <w:vAlign w:val="bottom"/>
            <w:tcPrChange w:id="9615" w:author="Στάθης Καπ" w:date="2023-03-03T06:24:00Z">
              <w:tcPr>
                <w:tcW w:w="541" w:type="dxa"/>
                <w:vAlign w:val="bottom"/>
              </w:tcPr>
            </w:tcPrChange>
          </w:tcPr>
          <w:p w14:paraId="3690778B" w14:textId="2AEF1A5B" w:rsidR="00577FCD" w:rsidRPr="00AC6F02" w:rsidRDefault="00577FCD" w:rsidP="00577FCD">
            <w:pPr>
              <w:jc w:val="center"/>
              <w:rPr>
                <w:ins w:id="9616" w:author="Στάθης Καπ" w:date="2023-02-26T21:00:00Z"/>
                <w:rFonts w:cstheme="minorHAnsi"/>
                <w:sz w:val="16"/>
                <w:szCs w:val="16"/>
                <w:rPrChange w:id="9617" w:author="Στάθης Καπ" w:date="2023-03-03T03:18:00Z">
                  <w:rPr>
                    <w:ins w:id="9618" w:author="Στάθης Καπ" w:date="2023-02-26T21:00:00Z"/>
                  </w:rPr>
                </w:rPrChange>
              </w:rPr>
              <w:pPrChange w:id="9619" w:author="Στάθης Καπ" w:date="2023-02-26T21:00:00Z">
                <w:pPr/>
              </w:pPrChange>
            </w:pPr>
            <w:ins w:id="9620" w:author="Στάθης Καπ" w:date="2023-03-03T00:40:00Z">
              <w:r w:rsidRPr="00AC6F02">
                <w:rPr>
                  <w:rFonts w:ascii="Calibri" w:hAnsi="Calibri" w:cs="Calibri"/>
                  <w:color w:val="000000"/>
                  <w:sz w:val="16"/>
                  <w:szCs w:val="16"/>
                  <w:rPrChange w:id="9621" w:author="Στάθης Καπ" w:date="2023-03-03T03:18:00Z">
                    <w:rPr>
                      <w:rFonts w:ascii="Calibri" w:hAnsi="Calibri" w:cs="Calibri"/>
                      <w:color w:val="000000"/>
                    </w:rPr>
                  </w:rPrChange>
                </w:rPr>
                <w:t>0.308</w:t>
              </w:r>
            </w:ins>
          </w:p>
        </w:tc>
        <w:tc>
          <w:tcPr>
            <w:tcW w:w="589" w:type="dxa"/>
            <w:vAlign w:val="center"/>
            <w:tcPrChange w:id="9622" w:author="Στάθης Καπ" w:date="2023-03-03T06:24:00Z">
              <w:tcPr>
                <w:tcW w:w="589" w:type="dxa"/>
                <w:vAlign w:val="center"/>
              </w:tcPr>
            </w:tcPrChange>
          </w:tcPr>
          <w:p w14:paraId="36029B52" w14:textId="1E6EC5B2" w:rsidR="00577FCD" w:rsidRPr="00AC6F02" w:rsidRDefault="00577FCD" w:rsidP="00577FCD">
            <w:pPr>
              <w:jc w:val="center"/>
              <w:rPr>
                <w:ins w:id="9623" w:author="Στάθης Καπ" w:date="2023-02-26T21:00:00Z"/>
                <w:rFonts w:cstheme="minorHAnsi"/>
                <w:sz w:val="16"/>
                <w:szCs w:val="16"/>
                <w:rPrChange w:id="9624" w:author="Στάθης Καπ" w:date="2023-03-03T03:18:00Z">
                  <w:rPr>
                    <w:ins w:id="9625" w:author="Στάθης Καπ" w:date="2023-02-26T21:00:00Z"/>
                  </w:rPr>
                </w:rPrChange>
              </w:rPr>
              <w:pPrChange w:id="9626" w:author="Στάθης Καπ" w:date="2023-02-26T21:00:00Z">
                <w:pPr/>
              </w:pPrChange>
            </w:pPr>
            <w:ins w:id="9627" w:author="Στάθης Καπ" w:date="2023-03-03T04:45:00Z">
              <w:r>
                <w:rPr>
                  <w:rFonts w:ascii="Calibri" w:hAnsi="Calibri" w:cstheme="minorHAnsi"/>
                  <w:color w:val="000000"/>
                  <w:sz w:val="16"/>
                  <w:szCs w:val="16"/>
                </w:rPr>
                <w:t>12.75</w:t>
              </w:r>
            </w:ins>
          </w:p>
        </w:tc>
      </w:tr>
      <w:tr w:rsidR="00F03C40" w14:paraId="4174C1D4" w14:textId="1D0D625F" w:rsidTr="00F03C40">
        <w:trPr>
          <w:ins w:id="9628" w:author="Στάθης Καπ" w:date="2023-02-26T20:57:00Z"/>
        </w:trPr>
        <w:tc>
          <w:tcPr>
            <w:tcW w:w="515" w:type="dxa"/>
            <w:tcBorders>
              <w:top w:val="nil"/>
              <w:bottom w:val="nil"/>
              <w:right w:val="single" w:sz="4" w:space="0" w:color="auto"/>
            </w:tcBorders>
            <w:shd w:val="clear" w:color="auto" w:fill="E7E6E6" w:themeFill="background2"/>
            <w:vAlign w:val="center"/>
            <w:tcPrChange w:id="9629" w:author="Στάθης Καπ" w:date="2023-03-03T06:24:00Z">
              <w:tcPr>
                <w:tcW w:w="515" w:type="dxa"/>
                <w:shd w:val="clear" w:color="auto" w:fill="E7E6E6" w:themeFill="background2"/>
                <w:vAlign w:val="center"/>
              </w:tcPr>
            </w:tcPrChange>
          </w:tcPr>
          <w:p w14:paraId="25264917" w14:textId="50349DA3" w:rsidR="00577FCD" w:rsidRPr="00AC6F02" w:rsidRDefault="00577FCD" w:rsidP="00577FCD">
            <w:pPr>
              <w:jc w:val="center"/>
              <w:rPr>
                <w:ins w:id="9630" w:author="Στάθης Καπ" w:date="2023-02-26T20:57:00Z"/>
                <w:sz w:val="16"/>
                <w:szCs w:val="16"/>
                <w:rPrChange w:id="9631" w:author="Στάθης Καπ" w:date="2023-03-03T03:18:00Z">
                  <w:rPr>
                    <w:ins w:id="9632" w:author="Στάθης Καπ" w:date="2023-02-26T20:57:00Z"/>
                    <w:sz w:val="18"/>
                    <w:szCs w:val="18"/>
                  </w:rPr>
                </w:rPrChange>
              </w:rPr>
              <w:pPrChange w:id="9633" w:author="Στάθης Καπ" w:date="2023-02-26T21:00:00Z">
                <w:pPr/>
              </w:pPrChange>
            </w:pPr>
            <w:ins w:id="9634" w:author="Στάθης Καπ" w:date="2023-02-27T03:02:00Z">
              <w:r w:rsidRPr="00AC6F02">
                <w:rPr>
                  <w:sz w:val="16"/>
                  <w:szCs w:val="16"/>
                  <w:rPrChange w:id="9635" w:author="Στάθης Καπ" w:date="2023-03-03T03:18:00Z">
                    <w:rPr>
                      <w:sz w:val="18"/>
                      <w:szCs w:val="18"/>
                    </w:rPr>
                  </w:rPrChange>
                </w:rPr>
                <w:t>p</w:t>
              </w:r>
            </w:ins>
            <w:ins w:id="9636" w:author="Στάθης Καπ" w:date="2023-02-26T20:57:00Z">
              <w:r w:rsidRPr="00AC6F02">
                <w:rPr>
                  <w:sz w:val="16"/>
                  <w:szCs w:val="16"/>
                  <w:rPrChange w:id="9637" w:author="Στάθης Καπ" w:date="2023-03-03T03:18:00Z">
                    <w:rPr>
                      <w:sz w:val="18"/>
                      <w:szCs w:val="18"/>
                    </w:rPr>
                  </w:rPrChange>
                </w:rPr>
                <w:t>r19</w:t>
              </w:r>
            </w:ins>
          </w:p>
        </w:tc>
        <w:tc>
          <w:tcPr>
            <w:tcW w:w="560" w:type="dxa"/>
            <w:tcBorders>
              <w:left w:val="single" w:sz="4" w:space="0" w:color="auto"/>
            </w:tcBorders>
            <w:tcPrChange w:id="9638" w:author="Στάθης Καπ" w:date="2023-03-03T06:24:00Z">
              <w:tcPr>
                <w:tcW w:w="560" w:type="dxa"/>
              </w:tcPr>
            </w:tcPrChange>
          </w:tcPr>
          <w:p w14:paraId="48CEC5CE" w14:textId="0FF344CF" w:rsidR="00577FCD" w:rsidRPr="00AC6F02" w:rsidRDefault="00577FCD" w:rsidP="00577FCD">
            <w:pPr>
              <w:jc w:val="center"/>
              <w:rPr>
                <w:ins w:id="9639" w:author="Στάθης Καπ" w:date="2023-02-26T20:57:00Z"/>
                <w:rFonts w:cstheme="minorHAnsi"/>
                <w:sz w:val="16"/>
                <w:szCs w:val="16"/>
                <w:rPrChange w:id="9640" w:author="Στάθης Καπ" w:date="2023-03-03T03:18:00Z">
                  <w:rPr>
                    <w:ins w:id="9641" w:author="Στάθης Καπ" w:date="2023-02-26T20:57:00Z"/>
                  </w:rPr>
                </w:rPrChange>
              </w:rPr>
              <w:pPrChange w:id="9642" w:author="Στάθης Καπ" w:date="2023-02-26T21:00:00Z">
                <w:pPr/>
              </w:pPrChange>
            </w:pPr>
            <w:ins w:id="9643" w:author="Στάθης Καπ" w:date="2023-02-26T21:04:00Z">
              <w:r w:rsidRPr="00AC6F02">
                <w:rPr>
                  <w:rFonts w:cstheme="minorHAnsi"/>
                  <w:sz w:val="16"/>
                  <w:szCs w:val="16"/>
                  <w:rPrChange w:id="9644" w:author="Στάθης Καπ" w:date="2023-03-03T03:18:00Z">
                    <w:rPr>
                      <w:rFonts w:cstheme="minorHAnsi"/>
                      <w:sz w:val="20"/>
                      <w:szCs w:val="20"/>
                    </w:rPr>
                  </w:rPrChange>
                </w:rPr>
                <w:t>562</w:t>
              </w:r>
            </w:ins>
          </w:p>
        </w:tc>
        <w:tc>
          <w:tcPr>
            <w:tcW w:w="855" w:type="dxa"/>
            <w:tcPrChange w:id="9645" w:author="Στάθης Καπ" w:date="2023-03-03T06:24:00Z">
              <w:tcPr>
                <w:tcW w:w="855" w:type="dxa"/>
              </w:tcPr>
            </w:tcPrChange>
          </w:tcPr>
          <w:p w14:paraId="3F87507E" w14:textId="0FF8FAD8" w:rsidR="00577FCD" w:rsidRPr="00AC6F02" w:rsidRDefault="00577FCD" w:rsidP="00577FCD">
            <w:pPr>
              <w:jc w:val="center"/>
              <w:rPr>
                <w:ins w:id="9646" w:author="Στάθης Καπ" w:date="2023-02-26T20:57:00Z"/>
                <w:rFonts w:cstheme="minorHAnsi"/>
                <w:sz w:val="16"/>
                <w:szCs w:val="16"/>
                <w:rPrChange w:id="9647" w:author="Στάθης Καπ" w:date="2023-03-03T03:18:00Z">
                  <w:rPr>
                    <w:ins w:id="9648" w:author="Στάθης Καπ" w:date="2023-02-26T20:57:00Z"/>
                  </w:rPr>
                </w:rPrChange>
              </w:rPr>
              <w:pPrChange w:id="9649" w:author="Στάθης Καπ" w:date="2023-02-26T21:00:00Z">
                <w:pPr/>
              </w:pPrChange>
            </w:pPr>
            <w:ins w:id="9650" w:author="Στάθης Καπ" w:date="2023-02-26T21:07:00Z">
              <w:r w:rsidRPr="00AC6F02">
                <w:rPr>
                  <w:rFonts w:cstheme="minorHAnsi"/>
                  <w:sz w:val="16"/>
                  <w:szCs w:val="16"/>
                  <w:rPrChange w:id="9651" w:author="Στάθης Καπ" w:date="2023-03-03T03:18:00Z">
                    <w:rPr>
                      <w:rFonts w:cstheme="minorHAnsi"/>
                      <w:sz w:val="20"/>
                      <w:szCs w:val="20"/>
                    </w:rPr>
                  </w:rPrChange>
                </w:rPr>
                <w:t>499</w:t>
              </w:r>
            </w:ins>
          </w:p>
        </w:tc>
        <w:tc>
          <w:tcPr>
            <w:tcW w:w="544" w:type="dxa"/>
            <w:vAlign w:val="bottom"/>
            <w:tcPrChange w:id="9652" w:author="Στάθης Καπ" w:date="2023-03-03T06:24:00Z">
              <w:tcPr>
                <w:tcW w:w="544" w:type="dxa"/>
                <w:vAlign w:val="bottom"/>
              </w:tcPr>
            </w:tcPrChange>
          </w:tcPr>
          <w:p w14:paraId="4527D7C0" w14:textId="5D2AD1D1" w:rsidR="00577FCD" w:rsidRPr="00AC6F02" w:rsidRDefault="00577FCD" w:rsidP="00577FCD">
            <w:pPr>
              <w:jc w:val="center"/>
              <w:rPr>
                <w:ins w:id="9653" w:author="Στάθης Καπ" w:date="2023-02-26T20:57:00Z"/>
                <w:rFonts w:cstheme="minorHAnsi"/>
                <w:sz w:val="16"/>
                <w:szCs w:val="16"/>
                <w:rPrChange w:id="9654" w:author="Στάθης Καπ" w:date="2023-03-03T03:18:00Z">
                  <w:rPr>
                    <w:ins w:id="9655" w:author="Στάθης Καπ" w:date="2023-02-26T20:57:00Z"/>
                  </w:rPr>
                </w:rPrChange>
              </w:rPr>
              <w:pPrChange w:id="9656" w:author="Στάθης Καπ" w:date="2023-02-26T21:00:00Z">
                <w:pPr/>
              </w:pPrChange>
            </w:pPr>
            <w:ins w:id="9657" w:author="Στάθης Καπ" w:date="2023-03-03T00:39:00Z">
              <w:r w:rsidRPr="00AC6F02">
                <w:rPr>
                  <w:rFonts w:ascii="Calibri" w:hAnsi="Calibri" w:cs="Calibri"/>
                  <w:color w:val="000000"/>
                  <w:sz w:val="16"/>
                  <w:szCs w:val="16"/>
                  <w:rPrChange w:id="9658" w:author="Στάθης Καπ" w:date="2023-03-03T03:18:00Z">
                    <w:rPr>
                      <w:rFonts w:ascii="Calibri" w:hAnsi="Calibri" w:cs="Calibri"/>
                      <w:color w:val="000000"/>
                    </w:rPr>
                  </w:rPrChange>
                </w:rPr>
                <w:t>468</w:t>
              </w:r>
            </w:ins>
          </w:p>
        </w:tc>
        <w:tc>
          <w:tcPr>
            <w:tcW w:w="621" w:type="dxa"/>
            <w:vAlign w:val="bottom"/>
            <w:tcPrChange w:id="9659" w:author="Στάθης Καπ" w:date="2023-03-03T06:24:00Z">
              <w:tcPr>
                <w:tcW w:w="621" w:type="dxa"/>
                <w:vAlign w:val="bottom"/>
              </w:tcPr>
            </w:tcPrChange>
          </w:tcPr>
          <w:p w14:paraId="248CC2C2" w14:textId="4EC017B7" w:rsidR="00577FCD" w:rsidRPr="00AC6F02" w:rsidRDefault="00577FCD" w:rsidP="00577FCD">
            <w:pPr>
              <w:jc w:val="center"/>
              <w:rPr>
                <w:ins w:id="9660" w:author="Στάθης Καπ" w:date="2023-02-26T20:57:00Z"/>
                <w:rFonts w:cstheme="minorHAnsi"/>
                <w:sz w:val="16"/>
                <w:szCs w:val="16"/>
                <w:rPrChange w:id="9661" w:author="Στάθης Καπ" w:date="2023-03-03T03:18:00Z">
                  <w:rPr>
                    <w:ins w:id="9662" w:author="Στάθης Καπ" w:date="2023-02-26T20:57:00Z"/>
                  </w:rPr>
                </w:rPrChange>
              </w:rPr>
              <w:pPrChange w:id="9663" w:author="Στάθης Καπ" w:date="2023-02-26T21:00:00Z">
                <w:pPr/>
              </w:pPrChange>
            </w:pPr>
            <w:ins w:id="9664" w:author="Στάθης Καπ" w:date="2023-03-03T00:39:00Z">
              <w:r w:rsidRPr="00AC6F02">
                <w:rPr>
                  <w:rFonts w:ascii="Calibri" w:hAnsi="Calibri" w:cs="Calibri"/>
                  <w:color w:val="000000"/>
                  <w:sz w:val="16"/>
                  <w:szCs w:val="16"/>
                  <w:rPrChange w:id="9665" w:author="Στάθης Καπ" w:date="2023-03-03T03:18:00Z">
                    <w:rPr>
                      <w:rFonts w:ascii="Calibri" w:hAnsi="Calibri" w:cs="Calibri"/>
                      <w:color w:val="000000"/>
                    </w:rPr>
                  </w:rPrChange>
                </w:rPr>
                <w:t>1.253</w:t>
              </w:r>
            </w:ins>
          </w:p>
        </w:tc>
        <w:tc>
          <w:tcPr>
            <w:tcW w:w="669" w:type="dxa"/>
            <w:vAlign w:val="center"/>
            <w:tcPrChange w:id="9666" w:author="Στάθης Καπ" w:date="2023-03-03T06:24:00Z">
              <w:tcPr>
                <w:tcW w:w="669" w:type="dxa"/>
                <w:vAlign w:val="center"/>
              </w:tcPr>
            </w:tcPrChange>
          </w:tcPr>
          <w:p w14:paraId="4718566E" w14:textId="0BFDDBF1" w:rsidR="00577FCD" w:rsidRPr="00AC6F02" w:rsidRDefault="00577FCD" w:rsidP="00577FCD">
            <w:pPr>
              <w:jc w:val="center"/>
              <w:rPr>
                <w:ins w:id="9667" w:author="Στάθης Καπ" w:date="2023-02-26T20:57:00Z"/>
                <w:rFonts w:cstheme="minorHAnsi"/>
                <w:sz w:val="16"/>
                <w:szCs w:val="16"/>
                <w:rPrChange w:id="9668" w:author="Στάθης Καπ" w:date="2023-03-03T03:18:00Z">
                  <w:rPr>
                    <w:ins w:id="9669" w:author="Στάθης Καπ" w:date="2023-02-26T20:57:00Z"/>
                  </w:rPr>
                </w:rPrChange>
              </w:rPr>
              <w:pPrChange w:id="9670" w:author="Στάθης Καπ" w:date="2023-02-26T21:00:00Z">
                <w:pPr/>
              </w:pPrChange>
            </w:pPr>
            <w:ins w:id="9671" w:author="Στάθης Καπ" w:date="2023-03-03T05:59:00Z">
              <w:r>
                <w:rPr>
                  <w:rFonts w:ascii="Calibri" w:hAnsi="Calibri" w:cs="Calibri"/>
                  <w:color w:val="000000"/>
                  <w:sz w:val="16"/>
                  <w:szCs w:val="16"/>
                </w:rPr>
                <w:t>16.73</w:t>
              </w:r>
            </w:ins>
          </w:p>
        </w:tc>
        <w:tc>
          <w:tcPr>
            <w:tcW w:w="543" w:type="dxa"/>
            <w:vAlign w:val="bottom"/>
            <w:tcPrChange w:id="9672" w:author="Στάθης Καπ" w:date="2023-03-03T06:24:00Z">
              <w:tcPr>
                <w:tcW w:w="543" w:type="dxa"/>
                <w:vAlign w:val="bottom"/>
              </w:tcPr>
            </w:tcPrChange>
          </w:tcPr>
          <w:p w14:paraId="0BB89E85" w14:textId="640E8F7A" w:rsidR="00577FCD" w:rsidRPr="00AC6F02" w:rsidRDefault="00577FCD" w:rsidP="00577FCD">
            <w:pPr>
              <w:jc w:val="center"/>
              <w:rPr>
                <w:ins w:id="9673" w:author="Στάθης Καπ" w:date="2023-02-26T20:57:00Z"/>
                <w:rFonts w:cstheme="minorHAnsi"/>
                <w:sz w:val="16"/>
                <w:szCs w:val="16"/>
                <w:rPrChange w:id="9674" w:author="Στάθης Καπ" w:date="2023-03-03T03:18:00Z">
                  <w:rPr>
                    <w:ins w:id="9675" w:author="Στάθης Καπ" w:date="2023-02-26T20:57:00Z"/>
                  </w:rPr>
                </w:rPrChange>
              </w:rPr>
              <w:pPrChange w:id="9676" w:author="Στάθης Καπ" w:date="2023-02-26T21:00:00Z">
                <w:pPr/>
              </w:pPrChange>
            </w:pPr>
            <w:ins w:id="9677" w:author="Στάθης Καπ" w:date="2023-03-03T00:39:00Z">
              <w:r w:rsidRPr="00AC6F02">
                <w:rPr>
                  <w:rFonts w:ascii="Calibri" w:hAnsi="Calibri" w:cs="Calibri"/>
                  <w:color w:val="000000"/>
                  <w:sz w:val="16"/>
                  <w:szCs w:val="16"/>
                  <w:rPrChange w:id="9678" w:author="Στάθης Καπ" w:date="2023-03-03T03:18:00Z">
                    <w:rPr>
                      <w:rFonts w:ascii="Calibri" w:hAnsi="Calibri" w:cs="Calibri"/>
                      <w:color w:val="000000"/>
                    </w:rPr>
                  </w:rPrChange>
                </w:rPr>
                <w:t>427</w:t>
              </w:r>
            </w:ins>
          </w:p>
        </w:tc>
        <w:tc>
          <w:tcPr>
            <w:tcW w:w="621" w:type="dxa"/>
            <w:vAlign w:val="bottom"/>
            <w:tcPrChange w:id="9679" w:author="Στάθης Καπ" w:date="2023-03-03T06:24:00Z">
              <w:tcPr>
                <w:tcW w:w="621" w:type="dxa"/>
                <w:vAlign w:val="bottom"/>
              </w:tcPr>
            </w:tcPrChange>
          </w:tcPr>
          <w:p w14:paraId="44A5FEA7" w14:textId="1DA316CF" w:rsidR="00577FCD" w:rsidRPr="00AC6F02" w:rsidRDefault="00577FCD" w:rsidP="00577FCD">
            <w:pPr>
              <w:jc w:val="center"/>
              <w:rPr>
                <w:ins w:id="9680" w:author="Στάθης Καπ" w:date="2023-02-26T20:57:00Z"/>
                <w:rFonts w:cstheme="minorHAnsi"/>
                <w:sz w:val="16"/>
                <w:szCs w:val="16"/>
                <w:rPrChange w:id="9681" w:author="Στάθης Καπ" w:date="2023-03-03T03:18:00Z">
                  <w:rPr>
                    <w:ins w:id="9682" w:author="Στάθης Καπ" w:date="2023-02-26T20:57:00Z"/>
                  </w:rPr>
                </w:rPrChange>
              </w:rPr>
              <w:pPrChange w:id="9683" w:author="Στάθης Καπ" w:date="2023-02-26T21:00:00Z">
                <w:pPr/>
              </w:pPrChange>
            </w:pPr>
            <w:ins w:id="9684" w:author="Στάθης Καπ" w:date="2023-03-03T00:39:00Z">
              <w:r w:rsidRPr="00AC6F02">
                <w:rPr>
                  <w:rFonts w:ascii="Calibri" w:hAnsi="Calibri" w:cs="Calibri"/>
                  <w:color w:val="000000"/>
                  <w:sz w:val="16"/>
                  <w:szCs w:val="16"/>
                  <w:rPrChange w:id="9685" w:author="Στάθης Καπ" w:date="2023-03-03T03:18:00Z">
                    <w:rPr>
                      <w:rFonts w:ascii="Calibri" w:hAnsi="Calibri" w:cs="Calibri"/>
                      <w:color w:val="000000"/>
                    </w:rPr>
                  </w:rPrChange>
                </w:rPr>
                <w:t>0.617</w:t>
              </w:r>
            </w:ins>
          </w:p>
        </w:tc>
        <w:tc>
          <w:tcPr>
            <w:tcW w:w="669" w:type="dxa"/>
            <w:vAlign w:val="center"/>
            <w:tcPrChange w:id="9686" w:author="Στάθης Καπ" w:date="2023-03-03T06:24:00Z">
              <w:tcPr>
                <w:tcW w:w="669" w:type="dxa"/>
                <w:vAlign w:val="center"/>
              </w:tcPr>
            </w:tcPrChange>
          </w:tcPr>
          <w:p w14:paraId="2F271832" w14:textId="3DE4B152" w:rsidR="00577FCD" w:rsidRPr="00AC6F02" w:rsidRDefault="00577FCD" w:rsidP="00577FCD">
            <w:pPr>
              <w:jc w:val="center"/>
              <w:rPr>
                <w:ins w:id="9687" w:author="Στάθης Καπ" w:date="2023-02-26T20:57:00Z"/>
                <w:rFonts w:cstheme="minorHAnsi"/>
                <w:sz w:val="16"/>
                <w:szCs w:val="16"/>
                <w:rPrChange w:id="9688" w:author="Στάθης Καπ" w:date="2023-03-03T03:18:00Z">
                  <w:rPr>
                    <w:ins w:id="9689" w:author="Στάθης Καπ" w:date="2023-02-26T20:57:00Z"/>
                  </w:rPr>
                </w:rPrChange>
              </w:rPr>
              <w:pPrChange w:id="9690" w:author="Στάθης Καπ" w:date="2023-02-26T21:00:00Z">
                <w:pPr/>
              </w:pPrChange>
            </w:pPr>
            <w:ins w:id="9691" w:author="Στάθης Καπ" w:date="2023-03-03T04:44:00Z">
              <w:r>
                <w:rPr>
                  <w:rFonts w:ascii="Calibri" w:hAnsi="Calibri" w:cstheme="minorHAnsi"/>
                  <w:color w:val="000000"/>
                  <w:sz w:val="16"/>
                  <w:szCs w:val="16"/>
                </w:rPr>
                <w:t>8.76</w:t>
              </w:r>
            </w:ins>
          </w:p>
        </w:tc>
        <w:tc>
          <w:tcPr>
            <w:tcW w:w="508" w:type="dxa"/>
            <w:vAlign w:val="bottom"/>
            <w:tcPrChange w:id="9692" w:author="Στάθης Καπ" w:date="2023-03-03T06:24:00Z">
              <w:tcPr>
                <w:tcW w:w="508" w:type="dxa"/>
                <w:vAlign w:val="bottom"/>
              </w:tcPr>
            </w:tcPrChange>
          </w:tcPr>
          <w:p w14:paraId="09D8139A" w14:textId="6BB59903" w:rsidR="00577FCD" w:rsidRPr="00AC6F02" w:rsidRDefault="00577FCD" w:rsidP="00577FCD">
            <w:pPr>
              <w:jc w:val="center"/>
              <w:rPr>
                <w:ins w:id="9693" w:author="Στάθης Καπ" w:date="2023-02-26T20:57:00Z"/>
                <w:rFonts w:cstheme="minorHAnsi"/>
                <w:sz w:val="16"/>
                <w:szCs w:val="16"/>
                <w:rPrChange w:id="9694" w:author="Στάθης Καπ" w:date="2023-03-03T03:18:00Z">
                  <w:rPr>
                    <w:ins w:id="9695" w:author="Στάθης Καπ" w:date="2023-02-26T20:57:00Z"/>
                  </w:rPr>
                </w:rPrChange>
              </w:rPr>
              <w:pPrChange w:id="9696" w:author="Στάθης Καπ" w:date="2023-02-26T21:00:00Z">
                <w:pPr/>
              </w:pPrChange>
            </w:pPr>
            <w:ins w:id="9697" w:author="Στάθης Καπ" w:date="2023-03-03T00:39:00Z">
              <w:r w:rsidRPr="00AC6F02">
                <w:rPr>
                  <w:rFonts w:ascii="Calibri" w:hAnsi="Calibri" w:cs="Calibri"/>
                  <w:color w:val="000000"/>
                  <w:sz w:val="16"/>
                  <w:szCs w:val="16"/>
                  <w:rPrChange w:id="9698" w:author="Στάθης Καπ" w:date="2023-03-03T03:18:00Z">
                    <w:rPr>
                      <w:rFonts w:ascii="Calibri" w:hAnsi="Calibri" w:cs="Calibri"/>
                      <w:color w:val="000000"/>
                    </w:rPr>
                  </w:rPrChange>
                </w:rPr>
                <w:t>428</w:t>
              </w:r>
            </w:ins>
          </w:p>
        </w:tc>
        <w:tc>
          <w:tcPr>
            <w:tcW w:w="541" w:type="dxa"/>
            <w:vAlign w:val="bottom"/>
            <w:tcPrChange w:id="9699" w:author="Στάθης Καπ" w:date="2023-03-03T06:24:00Z">
              <w:tcPr>
                <w:tcW w:w="541" w:type="dxa"/>
                <w:vAlign w:val="bottom"/>
              </w:tcPr>
            </w:tcPrChange>
          </w:tcPr>
          <w:p w14:paraId="7C65E0C7" w14:textId="30BBF017" w:rsidR="00577FCD" w:rsidRPr="00AC6F02" w:rsidRDefault="00577FCD" w:rsidP="00577FCD">
            <w:pPr>
              <w:jc w:val="center"/>
              <w:rPr>
                <w:ins w:id="9700" w:author="Στάθης Καπ" w:date="2023-02-26T20:58:00Z"/>
                <w:rFonts w:cstheme="minorHAnsi"/>
                <w:sz w:val="16"/>
                <w:szCs w:val="16"/>
                <w:rPrChange w:id="9701" w:author="Στάθης Καπ" w:date="2023-03-03T03:18:00Z">
                  <w:rPr>
                    <w:ins w:id="9702" w:author="Στάθης Καπ" w:date="2023-02-26T20:58:00Z"/>
                  </w:rPr>
                </w:rPrChange>
              </w:rPr>
              <w:pPrChange w:id="9703" w:author="Στάθης Καπ" w:date="2023-02-26T21:00:00Z">
                <w:pPr/>
              </w:pPrChange>
            </w:pPr>
            <w:ins w:id="9704" w:author="Στάθης Καπ" w:date="2023-03-03T00:39:00Z">
              <w:r w:rsidRPr="00AC6F02">
                <w:rPr>
                  <w:rFonts w:ascii="Calibri" w:hAnsi="Calibri" w:cs="Calibri"/>
                  <w:color w:val="000000"/>
                  <w:sz w:val="16"/>
                  <w:szCs w:val="16"/>
                  <w:rPrChange w:id="9705" w:author="Στάθης Καπ" w:date="2023-03-03T03:18:00Z">
                    <w:rPr>
                      <w:rFonts w:ascii="Calibri" w:hAnsi="Calibri" w:cs="Calibri"/>
                      <w:color w:val="000000"/>
                    </w:rPr>
                  </w:rPrChange>
                </w:rPr>
                <w:t>0.898</w:t>
              </w:r>
            </w:ins>
          </w:p>
        </w:tc>
        <w:tc>
          <w:tcPr>
            <w:tcW w:w="589" w:type="dxa"/>
            <w:vAlign w:val="center"/>
            <w:tcPrChange w:id="9706" w:author="Στάθης Καπ" w:date="2023-03-03T06:24:00Z">
              <w:tcPr>
                <w:tcW w:w="589" w:type="dxa"/>
                <w:vAlign w:val="center"/>
              </w:tcPr>
            </w:tcPrChange>
          </w:tcPr>
          <w:p w14:paraId="612A7206" w14:textId="32CDE178" w:rsidR="00577FCD" w:rsidRPr="00AC6F02" w:rsidRDefault="00577FCD" w:rsidP="00577FCD">
            <w:pPr>
              <w:jc w:val="center"/>
              <w:rPr>
                <w:ins w:id="9707" w:author="Στάθης Καπ" w:date="2023-02-26T20:58:00Z"/>
                <w:rFonts w:cstheme="minorHAnsi"/>
                <w:sz w:val="16"/>
                <w:szCs w:val="16"/>
                <w:rPrChange w:id="9708" w:author="Στάθης Καπ" w:date="2023-03-03T03:18:00Z">
                  <w:rPr>
                    <w:ins w:id="9709" w:author="Στάθης Καπ" w:date="2023-02-26T20:58:00Z"/>
                  </w:rPr>
                </w:rPrChange>
              </w:rPr>
              <w:pPrChange w:id="9710" w:author="Στάθης Καπ" w:date="2023-02-26T21:00:00Z">
                <w:pPr/>
              </w:pPrChange>
            </w:pPr>
            <w:ins w:id="9711" w:author="Στάθης Καπ" w:date="2023-03-03T04:44:00Z">
              <w:r>
                <w:rPr>
                  <w:rFonts w:ascii="Calibri" w:hAnsi="Calibri" w:cstheme="minorHAnsi"/>
                  <w:color w:val="000000"/>
                  <w:sz w:val="16"/>
                  <w:szCs w:val="16"/>
                </w:rPr>
                <w:t>8.55</w:t>
              </w:r>
            </w:ins>
          </w:p>
        </w:tc>
        <w:tc>
          <w:tcPr>
            <w:tcW w:w="463" w:type="dxa"/>
            <w:vAlign w:val="bottom"/>
            <w:tcPrChange w:id="9712" w:author="Στάθης Καπ" w:date="2023-03-03T06:24:00Z">
              <w:tcPr>
                <w:tcW w:w="463" w:type="dxa"/>
                <w:vAlign w:val="bottom"/>
              </w:tcPr>
            </w:tcPrChange>
          </w:tcPr>
          <w:p w14:paraId="32E3524A" w14:textId="31D2E9A7" w:rsidR="00577FCD" w:rsidRPr="00AC6F02" w:rsidRDefault="00577FCD" w:rsidP="00577FCD">
            <w:pPr>
              <w:jc w:val="center"/>
              <w:rPr>
                <w:ins w:id="9713" w:author="Στάθης Καπ" w:date="2023-02-26T20:58:00Z"/>
                <w:rFonts w:cstheme="minorHAnsi"/>
                <w:sz w:val="16"/>
                <w:szCs w:val="16"/>
                <w:rPrChange w:id="9714" w:author="Στάθης Καπ" w:date="2023-03-03T03:18:00Z">
                  <w:rPr>
                    <w:ins w:id="9715" w:author="Στάθης Καπ" w:date="2023-02-26T20:58:00Z"/>
                  </w:rPr>
                </w:rPrChange>
              </w:rPr>
              <w:pPrChange w:id="9716" w:author="Στάθης Καπ" w:date="2023-02-26T21:00:00Z">
                <w:pPr/>
              </w:pPrChange>
            </w:pPr>
            <w:ins w:id="9717" w:author="Στάθης Καπ" w:date="2023-03-03T00:40:00Z">
              <w:r w:rsidRPr="00AC6F02">
                <w:rPr>
                  <w:rFonts w:ascii="Calibri" w:hAnsi="Calibri" w:cs="Calibri"/>
                  <w:color w:val="000000"/>
                  <w:sz w:val="16"/>
                  <w:szCs w:val="16"/>
                  <w:rPrChange w:id="9718" w:author="Στάθης Καπ" w:date="2023-03-03T03:18:00Z">
                    <w:rPr>
                      <w:rFonts w:ascii="Calibri" w:hAnsi="Calibri" w:cs="Calibri"/>
                      <w:color w:val="000000"/>
                    </w:rPr>
                  </w:rPrChange>
                </w:rPr>
                <w:t>384</w:t>
              </w:r>
            </w:ins>
          </w:p>
        </w:tc>
        <w:tc>
          <w:tcPr>
            <w:tcW w:w="541" w:type="dxa"/>
            <w:vAlign w:val="bottom"/>
            <w:tcPrChange w:id="9719" w:author="Στάθης Καπ" w:date="2023-03-03T06:24:00Z">
              <w:tcPr>
                <w:tcW w:w="541" w:type="dxa"/>
                <w:vAlign w:val="bottom"/>
              </w:tcPr>
            </w:tcPrChange>
          </w:tcPr>
          <w:p w14:paraId="3A958667" w14:textId="035A8849" w:rsidR="00577FCD" w:rsidRPr="00AC6F02" w:rsidRDefault="00577FCD" w:rsidP="00577FCD">
            <w:pPr>
              <w:jc w:val="center"/>
              <w:rPr>
                <w:ins w:id="9720" w:author="Στάθης Καπ" w:date="2023-02-26T21:00:00Z"/>
                <w:rFonts w:cstheme="minorHAnsi"/>
                <w:sz w:val="16"/>
                <w:szCs w:val="16"/>
                <w:rPrChange w:id="9721" w:author="Στάθης Καπ" w:date="2023-03-03T03:18:00Z">
                  <w:rPr>
                    <w:ins w:id="9722" w:author="Στάθης Καπ" w:date="2023-02-26T21:00:00Z"/>
                  </w:rPr>
                </w:rPrChange>
              </w:rPr>
              <w:pPrChange w:id="9723" w:author="Στάθης Καπ" w:date="2023-02-26T21:00:00Z">
                <w:pPr/>
              </w:pPrChange>
            </w:pPr>
            <w:ins w:id="9724" w:author="Στάθης Καπ" w:date="2023-03-03T00:40:00Z">
              <w:r w:rsidRPr="00AC6F02">
                <w:rPr>
                  <w:rFonts w:ascii="Calibri" w:hAnsi="Calibri" w:cs="Calibri"/>
                  <w:color w:val="000000"/>
                  <w:sz w:val="16"/>
                  <w:szCs w:val="16"/>
                  <w:rPrChange w:id="9725" w:author="Στάθης Καπ" w:date="2023-03-03T03:18:00Z">
                    <w:rPr>
                      <w:rFonts w:ascii="Calibri" w:hAnsi="Calibri" w:cs="Calibri"/>
                      <w:color w:val="000000"/>
                    </w:rPr>
                  </w:rPrChange>
                </w:rPr>
                <w:t>0.462</w:t>
              </w:r>
            </w:ins>
          </w:p>
        </w:tc>
        <w:tc>
          <w:tcPr>
            <w:tcW w:w="589" w:type="dxa"/>
            <w:vAlign w:val="center"/>
            <w:tcPrChange w:id="9726" w:author="Στάθης Καπ" w:date="2023-03-03T06:24:00Z">
              <w:tcPr>
                <w:tcW w:w="589" w:type="dxa"/>
                <w:vAlign w:val="center"/>
              </w:tcPr>
            </w:tcPrChange>
          </w:tcPr>
          <w:p w14:paraId="2583983A" w14:textId="1AA30885" w:rsidR="00577FCD" w:rsidRPr="00AC6F02" w:rsidRDefault="00577FCD" w:rsidP="00577FCD">
            <w:pPr>
              <w:jc w:val="center"/>
              <w:rPr>
                <w:ins w:id="9727" w:author="Στάθης Καπ" w:date="2023-02-26T21:00:00Z"/>
                <w:rFonts w:cstheme="minorHAnsi"/>
                <w:sz w:val="16"/>
                <w:szCs w:val="16"/>
                <w:rPrChange w:id="9728" w:author="Στάθης Καπ" w:date="2023-03-03T03:18:00Z">
                  <w:rPr>
                    <w:ins w:id="9729" w:author="Στάθης Καπ" w:date="2023-02-26T21:00:00Z"/>
                  </w:rPr>
                </w:rPrChange>
              </w:rPr>
              <w:pPrChange w:id="9730" w:author="Στάθης Καπ" w:date="2023-02-26T21:00:00Z">
                <w:pPr/>
              </w:pPrChange>
            </w:pPr>
            <w:ins w:id="9731" w:author="Στάθης Καπ" w:date="2023-03-03T04:45:00Z">
              <w:r>
                <w:rPr>
                  <w:rFonts w:ascii="Calibri" w:hAnsi="Calibri" w:cstheme="minorHAnsi"/>
                  <w:color w:val="000000"/>
                  <w:sz w:val="16"/>
                  <w:szCs w:val="16"/>
                </w:rPr>
                <w:t>17.95</w:t>
              </w:r>
            </w:ins>
          </w:p>
        </w:tc>
      </w:tr>
      <w:tr w:rsidR="00F03C40" w14:paraId="2BCBD10D" w14:textId="4473A803" w:rsidTr="00F03C40">
        <w:trPr>
          <w:ins w:id="9732" w:author="Στάθης Καπ" w:date="2023-02-26T20:57:00Z"/>
        </w:trPr>
        <w:tc>
          <w:tcPr>
            <w:tcW w:w="515" w:type="dxa"/>
            <w:tcBorders>
              <w:top w:val="nil"/>
              <w:bottom w:val="single" w:sz="4" w:space="0" w:color="auto"/>
              <w:right w:val="single" w:sz="4" w:space="0" w:color="auto"/>
            </w:tcBorders>
            <w:shd w:val="clear" w:color="auto" w:fill="E7E6E6" w:themeFill="background2"/>
            <w:vAlign w:val="center"/>
            <w:tcPrChange w:id="9733" w:author="Στάθης Καπ" w:date="2023-03-03T06:24:00Z">
              <w:tcPr>
                <w:tcW w:w="515" w:type="dxa"/>
                <w:shd w:val="clear" w:color="auto" w:fill="E7E6E6" w:themeFill="background2"/>
                <w:vAlign w:val="center"/>
              </w:tcPr>
            </w:tcPrChange>
          </w:tcPr>
          <w:p w14:paraId="63B27D9A" w14:textId="6070F9E9" w:rsidR="00577FCD" w:rsidRPr="00AC6F02" w:rsidRDefault="00577FCD" w:rsidP="00577FCD">
            <w:pPr>
              <w:jc w:val="center"/>
              <w:rPr>
                <w:ins w:id="9734" w:author="Στάθης Καπ" w:date="2023-02-26T20:57:00Z"/>
                <w:sz w:val="16"/>
                <w:szCs w:val="16"/>
                <w:rPrChange w:id="9735" w:author="Στάθης Καπ" w:date="2023-03-03T03:18:00Z">
                  <w:rPr>
                    <w:ins w:id="9736" w:author="Στάθης Καπ" w:date="2023-02-26T20:57:00Z"/>
                    <w:sz w:val="18"/>
                    <w:szCs w:val="18"/>
                  </w:rPr>
                </w:rPrChange>
              </w:rPr>
              <w:pPrChange w:id="9737" w:author="Στάθης Καπ" w:date="2023-02-26T21:00:00Z">
                <w:pPr/>
              </w:pPrChange>
            </w:pPr>
            <w:ins w:id="9738" w:author="Στάθης Καπ" w:date="2023-02-27T03:02:00Z">
              <w:r w:rsidRPr="00AC6F02">
                <w:rPr>
                  <w:sz w:val="16"/>
                  <w:szCs w:val="16"/>
                  <w:rPrChange w:id="9739" w:author="Στάθης Καπ" w:date="2023-03-03T03:18:00Z">
                    <w:rPr>
                      <w:sz w:val="18"/>
                      <w:szCs w:val="18"/>
                    </w:rPr>
                  </w:rPrChange>
                </w:rPr>
                <w:t>p</w:t>
              </w:r>
            </w:ins>
            <w:ins w:id="9740" w:author="Στάθης Καπ" w:date="2023-02-26T20:57:00Z">
              <w:r w:rsidRPr="00AC6F02">
                <w:rPr>
                  <w:sz w:val="16"/>
                  <w:szCs w:val="16"/>
                  <w:rPrChange w:id="9741" w:author="Στάθης Καπ" w:date="2023-03-03T03:18:00Z">
                    <w:rPr>
                      <w:sz w:val="18"/>
                      <w:szCs w:val="18"/>
                    </w:rPr>
                  </w:rPrChange>
                </w:rPr>
                <w:t>r20</w:t>
              </w:r>
            </w:ins>
          </w:p>
        </w:tc>
        <w:tc>
          <w:tcPr>
            <w:tcW w:w="560" w:type="dxa"/>
            <w:tcBorders>
              <w:left w:val="single" w:sz="4" w:space="0" w:color="auto"/>
            </w:tcBorders>
            <w:tcPrChange w:id="9742" w:author="Στάθης Καπ" w:date="2023-03-03T06:24:00Z">
              <w:tcPr>
                <w:tcW w:w="560" w:type="dxa"/>
              </w:tcPr>
            </w:tcPrChange>
          </w:tcPr>
          <w:p w14:paraId="51897548" w14:textId="02A371B3" w:rsidR="00577FCD" w:rsidRPr="00AC6F02" w:rsidRDefault="00577FCD" w:rsidP="00577FCD">
            <w:pPr>
              <w:jc w:val="center"/>
              <w:rPr>
                <w:ins w:id="9743" w:author="Στάθης Καπ" w:date="2023-02-26T20:57:00Z"/>
                <w:rFonts w:cstheme="minorHAnsi"/>
                <w:sz w:val="16"/>
                <w:szCs w:val="16"/>
                <w:rPrChange w:id="9744" w:author="Στάθης Καπ" w:date="2023-03-03T03:18:00Z">
                  <w:rPr>
                    <w:ins w:id="9745" w:author="Στάθης Καπ" w:date="2023-02-26T20:57:00Z"/>
                  </w:rPr>
                </w:rPrChange>
              </w:rPr>
              <w:pPrChange w:id="9746" w:author="Στάθης Καπ" w:date="2023-02-26T21:00:00Z">
                <w:pPr/>
              </w:pPrChange>
            </w:pPr>
            <w:ins w:id="9747" w:author="Στάθης Καπ" w:date="2023-02-26T21:04:00Z">
              <w:r w:rsidRPr="00AC6F02">
                <w:rPr>
                  <w:rFonts w:cstheme="minorHAnsi"/>
                  <w:sz w:val="16"/>
                  <w:szCs w:val="16"/>
                  <w:rPrChange w:id="9748" w:author="Στάθης Καπ" w:date="2023-03-03T03:18:00Z">
                    <w:rPr>
                      <w:rFonts w:cstheme="minorHAnsi"/>
                      <w:sz w:val="20"/>
                      <w:szCs w:val="20"/>
                    </w:rPr>
                  </w:rPrChange>
                </w:rPr>
                <w:t>667</w:t>
              </w:r>
            </w:ins>
          </w:p>
        </w:tc>
        <w:tc>
          <w:tcPr>
            <w:tcW w:w="855" w:type="dxa"/>
            <w:tcPrChange w:id="9749" w:author="Στάθης Καπ" w:date="2023-03-03T06:24:00Z">
              <w:tcPr>
                <w:tcW w:w="855" w:type="dxa"/>
              </w:tcPr>
            </w:tcPrChange>
          </w:tcPr>
          <w:p w14:paraId="21651A0F" w14:textId="0B5595E7" w:rsidR="00577FCD" w:rsidRPr="00AC6F02" w:rsidRDefault="00577FCD" w:rsidP="00577FCD">
            <w:pPr>
              <w:jc w:val="center"/>
              <w:rPr>
                <w:ins w:id="9750" w:author="Στάθης Καπ" w:date="2023-02-26T20:57:00Z"/>
                <w:rFonts w:cstheme="minorHAnsi"/>
                <w:sz w:val="16"/>
                <w:szCs w:val="16"/>
                <w:rPrChange w:id="9751" w:author="Στάθης Καπ" w:date="2023-03-03T03:18:00Z">
                  <w:rPr>
                    <w:ins w:id="9752" w:author="Στάθης Καπ" w:date="2023-02-26T20:57:00Z"/>
                  </w:rPr>
                </w:rPrChange>
              </w:rPr>
              <w:pPrChange w:id="9753" w:author="Στάθης Καπ" w:date="2023-02-26T21:00:00Z">
                <w:pPr/>
              </w:pPrChange>
            </w:pPr>
            <w:ins w:id="9754" w:author="Στάθης Καπ" w:date="2023-02-26T21:07:00Z">
              <w:r w:rsidRPr="00AC6F02">
                <w:rPr>
                  <w:rFonts w:cstheme="minorHAnsi"/>
                  <w:sz w:val="16"/>
                  <w:szCs w:val="16"/>
                  <w:rPrChange w:id="9755" w:author="Στάθης Καπ" w:date="2023-03-03T03:18:00Z">
                    <w:rPr>
                      <w:rFonts w:cstheme="minorHAnsi"/>
                      <w:sz w:val="20"/>
                      <w:szCs w:val="20"/>
                    </w:rPr>
                  </w:rPrChange>
                </w:rPr>
                <w:t>570</w:t>
              </w:r>
            </w:ins>
          </w:p>
        </w:tc>
        <w:tc>
          <w:tcPr>
            <w:tcW w:w="544" w:type="dxa"/>
            <w:vAlign w:val="bottom"/>
            <w:tcPrChange w:id="9756" w:author="Στάθης Καπ" w:date="2023-03-03T06:24:00Z">
              <w:tcPr>
                <w:tcW w:w="544" w:type="dxa"/>
                <w:vAlign w:val="bottom"/>
              </w:tcPr>
            </w:tcPrChange>
          </w:tcPr>
          <w:p w14:paraId="3EA56F31" w14:textId="3A5AAAB0" w:rsidR="00577FCD" w:rsidRPr="00AC6F02" w:rsidRDefault="00577FCD" w:rsidP="00577FCD">
            <w:pPr>
              <w:jc w:val="center"/>
              <w:rPr>
                <w:ins w:id="9757" w:author="Στάθης Καπ" w:date="2023-02-26T20:57:00Z"/>
                <w:rFonts w:cstheme="minorHAnsi"/>
                <w:sz w:val="16"/>
                <w:szCs w:val="16"/>
                <w:rPrChange w:id="9758" w:author="Στάθης Καπ" w:date="2023-03-03T03:18:00Z">
                  <w:rPr>
                    <w:ins w:id="9759" w:author="Στάθης Καπ" w:date="2023-02-26T20:57:00Z"/>
                  </w:rPr>
                </w:rPrChange>
              </w:rPr>
              <w:pPrChange w:id="9760" w:author="Στάθης Καπ" w:date="2023-02-26T21:00:00Z">
                <w:pPr/>
              </w:pPrChange>
            </w:pPr>
            <w:ins w:id="9761" w:author="Στάθης Καπ" w:date="2023-03-03T00:39:00Z">
              <w:r w:rsidRPr="00AC6F02">
                <w:rPr>
                  <w:rFonts w:ascii="Calibri" w:hAnsi="Calibri" w:cs="Calibri"/>
                  <w:color w:val="000000"/>
                  <w:sz w:val="16"/>
                  <w:szCs w:val="16"/>
                  <w:rPrChange w:id="9762" w:author="Στάθης Καπ" w:date="2023-03-03T03:18:00Z">
                    <w:rPr>
                      <w:rFonts w:ascii="Calibri" w:hAnsi="Calibri" w:cs="Calibri"/>
                      <w:color w:val="000000"/>
                    </w:rPr>
                  </w:rPrChange>
                </w:rPr>
                <w:t>610</w:t>
              </w:r>
            </w:ins>
          </w:p>
        </w:tc>
        <w:tc>
          <w:tcPr>
            <w:tcW w:w="621" w:type="dxa"/>
            <w:vAlign w:val="bottom"/>
            <w:tcPrChange w:id="9763" w:author="Στάθης Καπ" w:date="2023-03-03T06:24:00Z">
              <w:tcPr>
                <w:tcW w:w="621" w:type="dxa"/>
                <w:vAlign w:val="bottom"/>
              </w:tcPr>
            </w:tcPrChange>
          </w:tcPr>
          <w:p w14:paraId="6BA7780D" w14:textId="4352E84C" w:rsidR="00577FCD" w:rsidRPr="00AC6F02" w:rsidRDefault="00577FCD" w:rsidP="00577FCD">
            <w:pPr>
              <w:jc w:val="center"/>
              <w:rPr>
                <w:ins w:id="9764" w:author="Στάθης Καπ" w:date="2023-02-26T20:57:00Z"/>
                <w:rFonts w:cstheme="minorHAnsi"/>
                <w:sz w:val="16"/>
                <w:szCs w:val="16"/>
                <w:rPrChange w:id="9765" w:author="Στάθης Καπ" w:date="2023-03-03T03:18:00Z">
                  <w:rPr>
                    <w:ins w:id="9766" w:author="Στάθης Καπ" w:date="2023-02-26T20:57:00Z"/>
                  </w:rPr>
                </w:rPrChange>
              </w:rPr>
              <w:pPrChange w:id="9767" w:author="Στάθης Καπ" w:date="2023-02-26T21:00:00Z">
                <w:pPr/>
              </w:pPrChange>
            </w:pPr>
            <w:ins w:id="9768" w:author="Στάθης Καπ" w:date="2023-03-03T00:39:00Z">
              <w:r w:rsidRPr="00AC6F02">
                <w:rPr>
                  <w:rFonts w:ascii="Calibri" w:hAnsi="Calibri" w:cs="Calibri"/>
                  <w:color w:val="000000"/>
                  <w:sz w:val="16"/>
                  <w:szCs w:val="16"/>
                  <w:rPrChange w:id="9769" w:author="Στάθης Καπ" w:date="2023-03-03T03:18:00Z">
                    <w:rPr>
                      <w:rFonts w:ascii="Calibri" w:hAnsi="Calibri" w:cs="Calibri"/>
                      <w:color w:val="000000"/>
                    </w:rPr>
                  </w:rPrChange>
                </w:rPr>
                <w:t>2.248</w:t>
              </w:r>
            </w:ins>
          </w:p>
        </w:tc>
        <w:tc>
          <w:tcPr>
            <w:tcW w:w="669" w:type="dxa"/>
            <w:vAlign w:val="center"/>
            <w:tcPrChange w:id="9770" w:author="Στάθης Καπ" w:date="2023-03-03T06:24:00Z">
              <w:tcPr>
                <w:tcW w:w="669" w:type="dxa"/>
                <w:vAlign w:val="center"/>
              </w:tcPr>
            </w:tcPrChange>
          </w:tcPr>
          <w:p w14:paraId="12B56EFB" w14:textId="73E9C88F" w:rsidR="00577FCD" w:rsidRPr="00AC6F02" w:rsidRDefault="00577FCD" w:rsidP="00577FCD">
            <w:pPr>
              <w:jc w:val="center"/>
              <w:rPr>
                <w:ins w:id="9771" w:author="Στάθης Καπ" w:date="2023-02-26T20:57:00Z"/>
                <w:rFonts w:cstheme="minorHAnsi"/>
                <w:sz w:val="16"/>
                <w:szCs w:val="16"/>
                <w:rPrChange w:id="9772" w:author="Στάθης Καπ" w:date="2023-03-03T03:18:00Z">
                  <w:rPr>
                    <w:ins w:id="9773" w:author="Στάθης Καπ" w:date="2023-02-26T20:57:00Z"/>
                  </w:rPr>
                </w:rPrChange>
              </w:rPr>
              <w:pPrChange w:id="9774" w:author="Στάθης Καπ" w:date="2023-02-26T21:00:00Z">
                <w:pPr/>
              </w:pPrChange>
            </w:pPr>
            <w:ins w:id="9775" w:author="Στάθης Καπ" w:date="2023-03-03T05:59:00Z">
              <w:r>
                <w:rPr>
                  <w:rFonts w:ascii="Calibri" w:hAnsi="Calibri" w:cs="Calibri"/>
                  <w:color w:val="000000"/>
                  <w:sz w:val="16"/>
                  <w:szCs w:val="16"/>
                </w:rPr>
                <w:t>8.55</w:t>
              </w:r>
            </w:ins>
          </w:p>
        </w:tc>
        <w:tc>
          <w:tcPr>
            <w:tcW w:w="543" w:type="dxa"/>
            <w:vAlign w:val="bottom"/>
            <w:tcPrChange w:id="9776" w:author="Στάθης Καπ" w:date="2023-03-03T06:24:00Z">
              <w:tcPr>
                <w:tcW w:w="543" w:type="dxa"/>
                <w:vAlign w:val="bottom"/>
              </w:tcPr>
            </w:tcPrChange>
          </w:tcPr>
          <w:p w14:paraId="556F4828" w14:textId="14AED4B9" w:rsidR="00577FCD" w:rsidRPr="00AC6F02" w:rsidRDefault="00577FCD" w:rsidP="00577FCD">
            <w:pPr>
              <w:jc w:val="center"/>
              <w:rPr>
                <w:ins w:id="9777" w:author="Στάθης Καπ" w:date="2023-02-26T20:57:00Z"/>
                <w:rFonts w:cstheme="minorHAnsi"/>
                <w:sz w:val="16"/>
                <w:szCs w:val="16"/>
                <w:rPrChange w:id="9778" w:author="Στάθης Καπ" w:date="2023-03-03T03:18:00Z">
                  <w:rPr>
                    <w:ins w:id="9779" w:author="Στάθης Καπ" w:date="2023-02-26T20:57:00Z"/>
                  </w:rPr>
                </w:rPrChange>
              </w:rPr>
              <w:pPrChange w:id="9780" w:author="Στάθης Καπ" w:date="2023-02-26T21:00:00Z">
                <w:pPr/>
              </w:pPrChange>
            </w:pPr>
            <w:ins w:id="9781" w:author="Στάθης Καπ" w:date="2023-03-03T00:39:00Z">
              <w:r w:rsidRPr="00AC6F02">
                <w:rPr>
                  <w:rFonts w:ascii="Calibri" w:hAnsi="Calibri" w:cs="Calibri"/>
                  <w:color w:val="000000"/>
                  <w:sz w:val="16"/>
                  <w:szCs w:val="16"/>
                  <w:rPrChange w:id="9782" w:author="Στάθης Καπ" w:date="2023-03-03T03:18:00Z">
                    <w:rPr>
                      <w:rFonts w:ascii="Calibri" w:hAnsi="Calibri" w:cs="Calibri"/>
                      <w:color w:val="000000"/>
                    </w:rPr>
                  </w:rPrChange>
                </w:rPr>
                <w:t>586</w:t>
              </w:r>
            </w:ins>
          </w:p>
        </w:tc>
        <w:tc>
          <w:tcPr>
            <w:tcW w:w="621" w:type="dxa"/>
            <w:vAlign w:val="bottom"/>
            <w:tcPrChange w:id="9783" w:author="Στάθης Καπ" w:date="2023-03-03T06:24:00Z">
              <w:tcPr>
                <w:tcW w:w="621" w:type="dxa"/>
                <w:vAlign w:val="bottom"/>
              </w:tcPr>
            </w:tcPrChange>
          </w:tcPr>
          <w:p w14:paraId="2930107B" w14:textId="122388AA" w:rsidR="00577FCD" w:rsidRPr="00AC6F02" w:rsidRDefault="00577FCD" w:rsidP="00577FCD">
            <w:pPr>
              <w:jc w:val="center"/>
              <w:rPr>
                <w:ins w:id="9784" w:author="Στάθης Καπ" w:date="2023-02-26T20:57:00Z"/>
                <w:rFonts w:cstheme="minorHAnsi"/>
                <w:sz w:val="16"/>
                <w:szCs w:val="16"/>
                <w:rPrChange w:id="9785" w:author="Στάθης Καπ" w:date="2023-03-03T03:18:00Z">
                  <w:rPr>
                    <w:ins w:id="9786" w:author="Στάθης Καπ" w:date="2023-02-26T20:57:00Z"/>
                  </w:rPr>
                </w:rPrChange>
              </w:rPr>
              <w:pPrChange w:id="9787" w:author="Στάθης Καπ" w:date="2023-02-26T21:00:00Z">
                <w:pPr/>
              </w:pPrChange>
            </w:pPr>
            <w:ins w:id="9788" w:author="Στάθης Καπ" w:date="2023-03-03T00:39:00Z">
              <w:r w:rsidRPr="00AC6F02">
                <w:rPr>
                  <w:rFonts w:ascii="Calibri" w:hAnsi="Calibri" w:cs="Calibri"/>
                  <w:color w:val="000000"/>
                  <w:sz w:val="16"/>
                  <w:szCs w:val="16"/>
                  <w:rPrChange w:id="9789" w:author="Στάθης Καπ" w:date="2023-03-03T03:18:00Z">
                    <w:rPr>
                      <w:rFonts w:ascii="Calibri" w:hAnsi="Calibri" w:cs="Calibri"/>
                      <w:color w:val="000000"/>
                    </w:rPr>
                  </w:rPrChange>
                </w:rPr>
                <w:t>1.833</w:t>
              </w:r>
            </w:ins>
          </w:p>
        </w:tc>
        <w:tc>
          <w:tcPr>
            <w:tcW w:w="669" w:type="dxa"/>
            <w:vAlign w:val="center"/>
            <w:tcPrChange w:id="9790" w:author="Στάθης Καπ" w:date="2023-03-03T06:24:00Z">
              <w:tcPr>
                <w:tcW w:w="669" w:type="dxa"/>
                <w:vAlign w:val="center"/>
              </w:tcPr>
            </w:tcPrChange>
          </w:tcPr>
          <w:p w14:paraId="33F51261" w14:textId="09736731" w:rsidR="00577FCD" w:rsidRPr="00AC6F02" w:rsidRDefault="00577FCD" w:rsidP="00577FCD">
            <w:pPr>
              <w:jc w:val="center"/>
              <w:rPr>
                <w:ins w:id="9791" w:author="Στάθης Καπ" w:date="2023-02-26T20:57:00Z"/>
                <w:rFonts w:cstheme="minorHAnsi"/>
                <w:sz w:val="16"/>
                <w:szCs w:val="16"/>
                <w:rPrChange w:id="9792" w:author="Στάθης Καπ" w:date="2023-03-03T03:18:00Z">
                  <w:rPr>
                    <w:ins w:id="9793" w:author="Στάθης Καπ" w:date="2023-02-26T20:57:00Z"/>
                  </w:rPr>
                </w:rPrChange>
              </w:rPr>
              <w:pPrChange w:id="9794" w:author="Στάθης Καπ" w:date="2023-02-26T21:00:00Z">
                <w:pPr/>
              </w:pPrChange>
            </w:pPr>
            <w:ins w:id="9795" w:author="Στάθης Καπ" w:date="2023-03-03T04:44:00Z">
              <w:r>
                <w:rPr>
                  <w:rFonts w:ascii="Calibri" w:hAnsi="Calibri" w:cstheme="minorHAnsi"/>
                  <w:color w:val="000000"/>
                  <w:sz w:val="16"/>
                  <w:szCs w:val="16"/>
                </w:rPr>
                <w:t>3.93</w:t>
              </w:r>
            </w:ins>
          </w:p>
        </w:tc>
        <w:tc>
          <w:tcPr>
            <w:tcW w:w="508" w:type="dxa"/>
            <w:vAlign w:val="bottom"/>
            <w:tcPrChange w:id="9796" w:author="Στάθης Καπ" w:date="2023-03-03T06:24:00Z">
              <w:tcPr>
                <w:tcW w:w="508" w:type="dxa"/>
                <w:vAlign w:val="bottom"/>
              </w:tcPr>
            </w:tcPrChange>
          </w:tcPr>
          <w:p w14:paraId="5BCEE8F4" w14:textId="34F680B1" w:rsidR="00577FCD" w:rsidRPr="00AC6F02" w:rsidRDefault="00577FCD" w:rsidP="00577FCD">
            <w:pPr>
              <w:jc w:val="center"/>
              <w:rPr>
                <w:ins w:id="9797" w:author="Στάθης Καπ" w:date="2023-02-26T20:57:00Z"/>
                <w:rFonts w:cstheme="minorHAnsi"/>
                <w:sz w:val="16"/>
                <w:szCs w:val="16"/>
                <w:rPrChange w:id="9798" w:author="Στάθης Καπ" w:date="2023-03-03T03:18:00Z">
                  <w:rPr>
                    <w:ins w:id="9799" w:author="Στάθης Καπ" w:date="2023-02-26T20:57:00Z"/>
                  </w:rPr>
                </w:rPrChange>
              </w:rPr>
              <w:pPrChange w:id="9800" w:author="Στάθης Καπ" w:date="2023-02-26T21:00:00Z">
                <w:pPr/>
              </w:pPrChange>
            </w:pPr>
            <w:ins w:id="9801" w:author="Στάθης Καπ" w:date="2023-03-03T00:39:00Z">
              <w:r w:rsidRPr="00AC6F02">
                <w:rPr>
                  <w:rFonts w:ascii="Calibri" w:hAnsi="Calibri" w:cs="Calibri"/>
                  <w:color w:val="000000"/>
                  <w:sz w:val="16"/>
                  <w:szCs w:val="16"/>
                  <w:rPrChange w:id="9802" w:author="Στάθης Καπ" w:date="2023-03-03T03:18:00Z">
                    <w:rPr>
                      <w:rFonts w:ascii="Calibri" w:hAnsi="Calibri" w:cs="Calibri"/>
                      <w:color w:val="000000"/>
                    </w:rPr>
                  </w:rPrChange>
                </w:rPr>
                <w:t>534</w:t>
              </w:r>
            </w:ins>
          </w:p>
        </w:tc>
        <w:tc>
          <w:tcPr>
            <w:tcW w:w="541" w:type="dxa"/>
            <w:vAlign w:val="bottom"/>
            <w:tcPrChange w:id="9803" w:author="Στάθης Καπ" w:date="2023-03-03T06:24:00Z">
              <w:tcPr>
                <w:tcW w:w="541" w:type="dxa"/>
                <w:vAlign w:val="bottom"/>
              </w:tcPr>
            </w:tcPrChange>
          </w:tcPr>
          <w:p w14:paraId="584537BA" w14:textId="6FB3D413" w:rsidR="00577FCD" w:rsidRPr="00AC6F02" w:rsidRDefault="00577FCD" w:rsidP="00577FCD">
            <w:pPr>
              <w:jc w:val="center"/>
              <w:rPr>
                <w:ins w:id="9804" w:author="Στάθης Καπ" w:date="2023-02-26T20:58:00Z"/>
                <w:rFonts w:cstheme="minorHAnsi"/>
                <w:sz w:val="16"/>
                <w:szCs w:val="16"/>
                <w:rPrChange w:id="9805" w:author="Στάθης Καπ" w:date="2023-03-03T03:18:00Z">
                  <w:rPr>
                    <w:ins w:id="9806" w:author="Στάθης Καπ" w:date="2023-02-26T20:58:00Z"/>
                  </w:rPr>
                </w:rPrChange>
              </w:rPr>
              <w:pPrChange w:id="9807" w:author="Στάθης Καπ" w:date="2023-02-26T21:00:00Z">
                <w:pPr/>
              </w:pPrChange>
            </w:pPr>
            <w:ins w:id="9808" w:author="Στάθης Καπ" w:date="2023-03-03T00:39:00Z">
              <w:r w:rsidRPr="00AC6F02">
                <w:rPr>
                  <w:rFonts w:ascii="Calibri" w:hAnsi="Calibri" w:cs="Calibri"/>
                  <w:color w:val="000000"/>
                  <w:sz w:val="16"/>
                  <w:szCs w:val="16"/>
                  <w:rPrChange w:id="9809" w:author="Στάθης Καπ" w:date="2023-03-03T03:18:00Z">
                    <w:rPr>
                      <w:rFonts w:ascii="Calibri" w:hAnsi="Calibri" w:cs="Calibri"/>
                      <w:color w:val="000000"/>
                    </w:rPr>
                  </w:rPrChange>
                </w:rPr>
                <w:t>0.655</w:t>
              </w:r>
            </w:ins>
          </w:p>
        </w:tc>
        <w:tc>
          <w:tcPr>
            <w:tcW w:w="589" w:type="dxa"/>
            <w:vAlign w:val="center"/>
            <w:tcPrChange w:id="9810" w:author="Στάθης Καπ" w:date="2023-03-03T06:24:00Z">
              <w:tcPr>
                <w:tcW w:w="589" w:type="dxa"/>
                <w:vAlign w:val="center"/>
              </w:tcPr>
            </w:tcPrChange>
          </w:tcPr>
          <w:p w14:paraId="2CCC9CA8" w14:textId="1F4F7417" w:rsidR="00577FCD" w:rsidRPr="00AC6F02" w:rsidRDefault="00577FCD" w:rsidP="00577FCD">
            <w:pPr>
              <w:jc w:val="center"/>
              <w:rPr>
                <w:ins w:id="9811" w:author="Στάθης Καπ" w:date="2023-02-26T20:58:00Z"/>
                <w:rFonts w:cstheme="minorHAnsi"/>
                <w:sz w:val="16"/>
                <w:szCs w:val="16"/>
                <w:rPrChange w:id="9812" w:author="Στάθης Καπ" w:date="2023-03-03T03:18:00Z">
                  <w:rPr>
                    <w:ins w:id="9813" w:author="Στάθης Καπ" w:date="2023-02-26T20:58:00Z"/>
                  </w:rPr>
                </w:rPrChange>
              </w:rPr>
              <w:pPrChange w:id="9814" w:author="Στάθης Καπ" w:date="2023-02-26T21:00:00Z">
                <w:pPr/>
              </w:pPrChange>
            </w:pPr>
            <w:ins w:id="9815" w:author="Στάθης Καπ" w:date="2023-03-03T04:44:00Z">
              <w:r>
                <w:rPr>
                  <w:rFonts w:ascii="Calibri" w:hAnsi="Calibri" w:cstheme="minorHAnsi"/>
                  <w:color w:val="000000"/>
                  <w:sz w:val="16"/>
                  <w:szCs w:val="16"/>
                </w:rPr>
                <w:t>12.46</w:t>
              </w:r>
            </w:ins>
          </w:p>
        </w:tc>
        <w:tc>
          <w:tcPr>
            <w:tcW w:w="463" w:type="dxa"/>
            <w:vAlign w:val="bottom"/>
            <w:tcPrChange w:id="9816" w:author="Στάθης Καπ" w:date="2023-03-03T06:24:00Z">
              <w:tcPr>
                <w:tcW w:w="463" w:type="dxa"/>
                <w:vAlign w:val="bottom"/>
              </w:tcPr>
            </w:tcPrChange>
          </w:tcPr>
          <w:p w14:paraId="73C2BC6E" w14:textId="432AF91D" w:rsidR="00577FCD" w:rsidRPr="00AC6F02" w:rsidRDefault="00577FCD" w:rsidP="00577FCD">
            <w:pPr>
              <w:jc w:val="center"/>
              <w:rPr>
                <w:ins w:id="9817" w:author="Στάθης Καπ" w:date="2023-02-26T20:58:00Z"/>
                <w:rFonts w:cstheme="minorHAnsi"/>
                <w:sz w:val="16"/>
                <w:szCs w:val="16"/>
                <w:rPrChange w:id="9818" w:author="Στάθης Καπ" w:date="2023-03-03T03:18:00Z">
                  <w:rPr>
                    <w:ins w:id="9819" w:author="Στάθης Καπ" w:date="2023-02-26T20:58:00Z"/>
                  </w:rPr>
                </w:rPrChange>
              </w:rPr>
              <w:pPrChange w:id="9820" w:author="Στάθης Καπ" w:date="2023-02-26T21:00:00Z">
                <w:pPr/>
              </w:pPrChange>
            </w:pPr>
            <w:ins w:id="9821" w:author="Στάθης Καπ" w:date="2023-03-03T00:40:00Z">
              <w:r w:rsidRPr="00AC6F02">
                <w:rPr>
                  <w:rFonts w:ascii="Calibri" w:hAnsi="Calibri" w:cs="Calibri"/>
                  <w:color w:val="000000"/>
                  <w:sz w:val="16"/>
                  <w:szCs w:val="16"/>
                  <w:rPrChange w:id="9822" w:author="Στάθης Καπ" w:date="2023-03-03T03:18:00Z">
                    <w:rPr>
                      <w:rFonts w:ascii="Calibri" w:hAnsi="Calibri" w:cs="Calibri"/>
                      <w:color w:val="000000"/>
                    </w:rPr>
                  </w:rPrChange>
                </w:rPr>
                <w:t>556</w:t>
              </w:r>
            </w:ins>
          </w:p>
        </w:tc>
        <w:tc>
          <w:tcPr>
            <w:tcW w:w="541" w:type="dxa"/>
            <w:vAlign w:val="bottom"/>
            <w:tcPrChange w:id="9823" w:author="Στάθης Καπ" w:date="2023-03-03T06:24:00Z">
              <w:tcPr>
                <w:tcW w:w="541" w:type="dxa"/>
                <w:vAlign w:val="bottom"/>
              </w:tcPr>
            </w:tcPrChange>
          </w:tcPr>
          <w:p w14:paraId="04313488" w14:textId="62A3A7E6" w:rsidR="00577FCD" w:rsidRPr="00AC6F02" w:rsidRDefault="00577FCD" w:rsidP="00577FCD">
            <w:pPr>
              <w:jc w:val="center"/>
              <w:rPr>
                <w:ins w:id="9824" w:author="Στάθης Καπ" w:date="2023-02-26T21:00:00Z"/>
                <w:rFonts w:cstheme="minorHAnsi"/>
                <w:sz w:val="16"/>
                <w:szCs w:val="16"/>
                <w:rPrChange w:id="9825" w:author="Στάθης Καπ" w:date="2023-03-03T03:18:00Z">
                  <w:rPr>
                    <w:ins w:id="9826" w:author="Στάθης Καπ" w:date="2023-02-26T21:00:00Z"/>
                  </w:rPr>
                </w:rPrChange>
              </w:rPr>
              <w:pPrChange w:id="9827" w:author="Στάθης Καπ" w:date="2023-02-26T21:00:00Z">
                <w:pPr/>
              </w:pPrChange>
            </w:pPr>
            <w:ins w:id="9828" w:author="Στάθης Καπ" w:date="2023-03-03T00:40:00Z">
              <w:r w:rsidRPr="00AC6F02">
                <w:rPr>
                  <w:rFonts w:ascii="Calibri" w:hAnsi="Calibri" w:cs="Calibri"/>
                  <w:color w:val="000000"/>
                  <w:sz w:val="16"/>
                  <w:szCs w:val="16"/>
                  <w:rPrChange w:id="9829" w:author="Στάθης Καπ" w:date="2023-03-03T03:18:00Z">
                    <w:rPr>
                      <w:rFonts w:ascii="Calibri" w:hAnsi="Calibri" w:cs="Calibri"/>
                      <w:color w:val="000000"/>
                    </w:rPr>
                  </w:rPrChange>
                </w:rPr>
                <w:t>0.895</w:t>
              </w:r>
            </w:ins>
          </w:p>
        </w:tc>
        <w:tc>
          <w:tcPr>
            <w:tcW w:w="589" w:type="dxa"/>
            <w:vAlign w:val="center"/>
            <w:tcPrChange w:id="9830" w:author="Στάθης Καπ" w:date="2023-03-03T06:24:00Z">
              <w:tcPr>
                <w:tcW w:w="589" w:type="dxa"/>
                <w:vAlign w:val="center"/>
              </w:tcPr>
            </w:tcPrChange>
          </w:tcPr>
          <w:p w14:paraId="240144BF" w14:textId="7B8A9B66" w:rsidR="00577FCD" w:rsidRPr="00AC6F02" w:rsidRDefault="00577FCD" w:rsidP="00577FCD">
            <w:pPr>
              <w:jc w:val="center"/>
              <w:rPr>
                <w:ins w:id="9831" w:author="Στάθης Καπ" w:date="2023-02-26T21:00:00Z"/>
                <w:rFonts w:cstheme="minorHAnsi"/>
                <w:sz w:val="16"/>
                <w:szCs w:val="16"/>
                <w:rPrChange w:id="9832" w:author="Στάθης Καπ" w:date="2023-03-03T03:18:00Z">
                  <w:rPr>
                    <w:ins w:id="9833" w:author="Στάθης Καπ" w:date="2023-02-26T21:00:00Z"/>
                  </w:rPr>
                </w:rPrChange>
              </w:rPr>
              <w:pPrChange w:id="9834" w:author="Στάθης Καπ" w:date="2023-02-26T21:00:00Z">
                <w:pPr/>
              </w:pPrChange>
            </w:pPr>
            <w:ins w:id="9835" w:author="Στάθης Καπ" w:date="2023-03-03T04:45:00Z">
              <w:r>
                <w:rPr>
                  <w:rFonts w:ascii="Calibri" w:hAnsi="Calibri" w:cstheme="minorHAnsi"/>
                  <w:color w:val="000000"/>
                  <w:sz w:val="16"/>
                  <w:szCs w:val="16"/>
                </w:rPr>
                <w:t>8.85</w:t>
              </w:r>
            </w:ins>
          </w:p>
        </w:tc>
      </w:tr>
    </w:tbl>
    <w:p w14:paraId="60441400" w14:textId="4E5672FA" w:rsidR="00594C15" w:rsidRDefault="00594C15" w:rsidP="00594C15">
      <w:pPr>
        <w:rPr>
          <w:ins w:id="9836" w:author="Στάθης Καπ" w:date="2023-03-03T03:26:00Z"/>
        </w:rPr>
      </w:pPr>
    </w:p>
    <w:p w14:paraId="4A2492F7" w14:textId="6E6A10FA" w:rsidR="00AC6F02" w:rsidRDefault="00AC6F02" w:rsidP="00BB05AC">
      <w:pPr>
        <w:pStyle w:val="Caption"/>
        <w:keepNext/>
        <w:spacing w:after="0"/>
        <w:rPr>
          <w:ins w:id="9837" w:author="Στάθης Καπ" w:date="2023-03-03T03:29:00Z"/>
        </w:rPr>
        <w:pPrChange w:id="9838" w:author="Στάθης Καπ" w:date="2023-03-03T03:33:00Z">
          <w:pPr/>
        </w:pPrChange>
      </w:pPr>
      <w:ins w:id="9839" w:author="Στάθης Καπ" w:date="2023-03-03T03:29:00Z">
        <w:r>
          <w:t xml:space="preserve">Πίνακας </w:t>
        </w:r>
      </w:ins>
      <w:ins w:id="9840" w:author="Στάθης Καπ" w:date="2023-03-03T04:02:00Z">
        <w:r w:rsidR="00F665AE">
          <w:fldChar w:fldCharType="begin"/>
        </w:r>
        <w:r w:rsidR="00F665AE">
          <w:instrText xml:space="preserve"> STYLEREF 1 \s </w:instrText>
        </w:r>
      </w:ins>
      <w:r w:rsidR="00F665AE">
        <w:fldChar w:fldCharType="separate"/>
      </w:r>
      <w:r w:rsidR="00F665AE">
        <w:rPr>
          <w:noProof/>
        </w:rPr>
        <w:t>5</w:t>
      </w:r>
      <w:ins w:id="9841" w:author="Στάθης Καπ" w:date="2023-03-03T04:02:00Z">
        <w:r w:rsidR="00F665AE">
          <w:fldChar w:fldCharType="end"/>
        </w:r>
        <w:r w:rsidR="00F665AE">
          <w:noBreakHyphen/>
        </w:r>
        <w:r w:rsidR="00F665AE">
          <w:fldChar w:fldCharType="begin"/>
        </w:r>
        <w:r w:rsidR="00F665AE">
          <w:instrText xml:space="preserve"> SEQ Πίνακας \* ARABIC \s 1 </w:instrText>
        </w:r>
      </w:ins>
      <w:r w:rsidR="00F665AE">
        <w:fldChar w:fldCharType="separate"/>
      </w:r>
      <w:ins w:id="9842" w:author="Στάθης Καπ" w:date="2023-03-03T04:02:00Z">
        <w:r w:rsidR="00F665AE">
          <w:rPr>
            <w:noProof/>
          </w:rPr>
          <w:t>2</w:t>
        </w:r>
        <w:r w:rsidR="00F665AE">
          <w:fldChar w:fldCharType="end"/>
        </w:r>
      </w:ins>
      <w:ins w:id="9843" w:author="Στάθης Καπ" w:date="2023-03-03T03:29:00Z">
        <w:r>
          <w:t>: m=2</w:t>
        </w:r>
        <w:r>
          <w:t xml:space="preserve"> Cordeau</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Change w:id="9844" w:author="Στάθης Καπ" w:date="2023-03-03T03:35:00Z">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9845">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AC6F02" w14:paraId="29E407B1" w14:textId="77777777" w:rsidTr="00592E0A">
        <w:trPr>
          <w:ins w:id="9846" w:author="Στάθης Καπ" w:date="2023-03-03T03:26:00Z"/>
        </w:trPr>
        <w:tc>
          <w:tcPr>
            <w:tcW w:w="515" w:type="dxa"/>
            <w:tcBorders>
              <w:top w:val="single" w:sz="4" w:space="0" w:color="auto"/>
              <w:bottom w:val="single" w:sz="4" w:space="0" w:color="auto"/>
              <w:right w:val="nil"/>
            </w:tcBorders>
            <w:shd w:val="clear" w:color="auto" w:fill="E7E6E6" w:themeFill="background2"/>
            <w:vAlign w:val="center"/>
            <w:tcPrChange w:id="9847" w:author="Στάθης Καπ" w:date="2023-03-03T03:35:00Z">
              <w:tcPr>
                <w:tcW w:w="515" w:type="dxa"/>
                <w:tcBorders>
                  <w:top w:val="single" w:sz="4" w:space="0" w:color="auto"/>
                  <w:bottom w:val="single" w:sz="4" w:space="0" w:color="auto"/>
                  <w:right w:val="nil"/>
                </w:tcBorders>
                <w:vAlign w:val="center"/>
              </w:tcPr>
            </w:tcPrChange>
          </w:tcPr>
          <w:p w14:paraId="1F345D04" w14:textId="77777777" w:rsidR="00AC6F02" w:rsidRPr="009748F7" w:rsidRDefault="00AC6F02" w:rsidP="009748F7">
            <w:pPr>
              <w:jc w:val="center"/>
              <w:rPr>
                <w:ins w:id="9848" w:author="Στάθης Καπ" w:date="2023-03-03T03:26:00Z"/>
                <w:sz w:val="16"/>
                <w:szCs w:val="16"/>
              </w:rPr>
            </w:pPr>
          </w:p>
        </w:tc>
        <w:tc>
          <w:tcPr>
            <w:tcW w:w="560" w:type="dxa"/>
            <w:tcBorders>
              <w:top w:val="single" w:sz="4" w:space="0" w:color="auto"/>
              <w:left w:val="nil"/>
              <w:bottom w:val="single" w:sz="4" w:space="0" w:color="auto"/>
            </w:tcBorders>
            <w:shd w:val="clear" w:color="auto" w:fill="E7E6E6" w:themeFill="background2"/>
            <w:vAlign w:val="center"/>
            <w:tcPrChange w:id="9849" w:author="Στάθης Καπ" w:date="2023-03-03T03:35:00Z">
              <w:tcPr>
                <w:tcW w:w="560" w:type="dxa"/>
                <w:tcBorders>
                  <w:top w:val="single" w:sz="4" w:space="0" w:color="auto"/>
                  <w:left w:val="nil"/>
                  <w:bottom w:val="single" w:sz="4" w:space="0" w:color="auto"/>
                </w:tcBorders>
                <w:vAlign w:val="center"/>
              </w:tcPr>
            </w:tcPrChange>
          </w:tcPr>
          <w:p w14:paraId="36E122E4" w14:textId="77777777" w:rsidR="00AC6F02" w:rsidRPr="009748F7" w:rsidRDefault="00AC6F02" w:rsidP="009748F7">
            <w:pPr>
              <w:jc w:val="center"/>
              <w:rPr>
                <w:ins w:id="9850" w:author="Στάθης Καπ" w:date="2023-03-03T03:26:00Z"/>
                <w:rFonts w:cstheme="minorHAnsi"/>
                <w:sz w:val="16"/>
                <w:szCs w:val="16"/>
              </w:rPr>
            </w:pPr>
            <w:ins w:id="9851" w:author="Στάθης Καπ" w:date="2023-03-03T03:26: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Change w:id="9852" w:author="Στάθης Καπ" w:date="2023-03-03T03:35:00Z">
              <w:tcPr>
                <w:tcW w:w="855" w:type="dxa"/>
                <w:tcBorders>
                  <w:top w:val="single" w:sz="4" w:space="0" w:color="auto"/>
                  <w:bottom w:val="single" w:sz="4" w:space="0" w:color="auto"/>
                </w:tcBorders>
                <w:vAlign w:val="center"/>
              </w:tcPr>
            </w:tcPrChange>
          </w:tcPr>
          <w:p w14:paraId="760466C2" w14:textId="77777777" w:rsidR="00AC6F02" w:rsidRPr="009748F7" w:rsidRDefault="00AC6F02" w:rsidP="009748F7">
            <w:pPr>
              <w:jc w:val="center"/>
              <w:rPr>
                <w:ins w:id="9853" w:author="Στάθης Καπ" w:date="2023-03-03T03:26:00Z"/>
                <w:rFonts w:cstheme="minorHAnsi"/>
                <w:sz w:val="16"/>
                <w:szCs w:val="16"/>
              </w:rPr>
            </w:pPr>
            <w:ins w:id="9854" w:author="Στάθης Καπ" w:date="2023-03-03T03:26: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Change w:id="9855" w:author="Στάθης Καπ" w:date="2023-03-03T03:35:00Z">
              <w:tcPr>
                <w:tcW w:w="1834" w:type="dxa"/>
                <w:gridSpan w:val="3"/>
                <w:tcBorders>
                  <w:top w:val="single" w:sz="4" w:space="0" w:color="auto"/>
                  <w:bottom w:val="single" w:sz="4" w:space="0" w:color="auto"/>
                </w:tcBorders>
                <w:vAlign w:val="center"/>
              </w:tcPr>
            </w:tcPrChange>
          </w:tcPr>
          <w:p w14:paraId="21E709D4" w14:textId="77777777" w:rsidR="00AC6F02" w:rsidRPr="009748F7" w:rsidRDefault="00AC6F02" w:rsidP="009748F7">
            <w:pPr>
              <w:jc w:val="center"/>
              <w:rPr>
                <w:ins w:id="9856" w:author="Στάθης Καπ" w:date="2023-03-03T03:26:00Z"/>
                <w:rFonts w:cstheme="minorHAnsi"/>
                <w:sz w:val="16"/>
                <w:szCs w:val="16"/>
              </w:rPr>
            </w:pPr>
            <w:ins w:id="9857" w:author="Στάθης Καπ" w:date="2023-03-03T03:26: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Change w:id="9858" w:author="Στάθης Καπ" w:date="2023-03-03T03:35:00Z">
              <w:tcPr>
                <w:tcW w:w="1833" w:type="dxa"/>
                <w:gridSpan w:val="3"/>
                <w:tcBorders>
                  <w:top w:val="single" w:sz="4" w:space="0" w:color="auto"/>
                  <w:bottom w:val="single" w:sz="4" w:space="0" w:color="auto"/>
                </w:tcBorders>
                <w:vAlign w:val="center"/>
              </w:tcPr>
            </w:tcPrChange>
          </w:tcPr>
          <w:p w14:paraId="3770CC7A" w14:textId="77777777" w:rsidR="00AC6F02" w:rsidRPr="009748F7" w:rsidRDefault="00AC6F02" w:rsidP="009748F7">
            <w:pPr>
              <w:jc w:val="center"/>
              <w:rPr>
                <w:ins w:id="9859" w:author="Στάθης Καπ" w:date="2023-03-03T03:26:00Z"/>
                <w:rFonts w:cstheme="minorHAnsi"/>
                <w:sz w:val="16"/>
                <w:szCs w:val="16"/>
              </w:rPr>
            </w:pPr>
            <w:ins w:id="9860" w:author="Στάθης Καπ" w:date="2023-03-03T03:26: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Change w:id="9861" w:author="Στάθης Καπ" w:date="2023-03-03T03:35:00Z">
              <w:tcPr>
                <w:tcW w:w="1638" w:type="dxa"/>
                <w:gridSpan w:val="3"/>
                <w:tcBorders>
                  <w:top w:val="single" w:sz="4" w:space="0" w:color="auto"/>
                  <w:bottom w:val="single" w:sz="4" w:space="0" w:color="auto"/>
                </w:tcBorders>
                <w:vAlign w:val="center"/>
              </w:tcPr>
            </w:tcPrChange>
          </w:tcPr>
          <w:p w14:paraId="7D614294" w14:textId="77777777" w:rsidR="00AC6F02" w:rsidRPr="009748F7" w:rsidRDefault="00AC6F02" w:rsidP="009748F7">
            <w:pPr>
              <w:jc w:val="center"/>
              <w:rPr>
                <w:ins w:id="9862" w:author="Στάθης Καπ" w:date="2023-03-03T03:26:00Z"/>
                <w:rFonts w:cstheme="minorHAnsi"/>
                <w:sz w:val="16"/>
                <w:szCs w:val="16"/>
              </w:rPr>
            </w:pPr>
            <w:ins w:id="9863" w:author="Στάθης Καπ" w:date="2023-03-03T03:26: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Change w:id="9864" w:author="Στάθης Καπ" w:date="2023-03-03T03:35:00Z">
              <w:tcPr>
                <w:tcW w:w="1593" w:type="dxa"/>
                <w:gridSpan w:val="3"/>
                <w:tcBorders>
                  <w:top w:val="single" w:sz="4" w:space="0" w:color="auto"/>
                  <w:bottom w:val="single" w:sz="4" w:space="0" w:color="auto"/>
                </w:tcBorders>
                <w:vAlign w:val="center"/>
              </w:tcPr>
            </w:tcPrChange>
          </w:tcPr>
          <w:p w14:paraId="174414F0" w14:textId="77777777" w:rsidR="00AC6F02" w:rsidRPr="009748F7" w:rsidRDefault="00AC6F02" w:rsidP="009748F7">
            <w:pPr>
              <w:jc w:val="center"/>
              <w:rPr>
                <w:ins w:id="9865" w:author="Στάθης Καπ" w:date="2023-03-03T03:26:00Z"/>
                <w:rFonts w:cstheme="minorHAnsi"/>
                <w:sz w:val="16"/>
                <w:szCs w:val="16"/>
              </w:rPr>
            </w:pPr>
            <w:ins w:id="9866" w:author="Στάθης Καπ" w:date="2023-03-03T03:26:00Z">
              <w:r w:rsidRPr="009748F7">
                <w:rPr>
                  <w:rFonts w:cstheme="minorHAnsi"/>
                  <w:sz w:val="16"/>
                  <w:szCs w:val="16"/>
                </w:rPr>
                <w:t>S=4</w:t>
              </w:r>
            </w:ins>
          </w:p>
        </w:tc>
      </w:tr>
      <w:tr w:rsidR="00592E0A" w14:paraId="68AA0CDC" w14:textId="77777777" w:rsidTr="00F03C40">
        <w:trPr>
          <w:ins w:id="9867" w:author="Στάθης Καπ" w:date="2023-03-03T03:26:00Z"/>
        </w:trPr>
        <w:tc>
          <w:tcPr>
            <w:tcW w:w="515" w:type="dxa"/>
            <w:tcBorders>
              <w:top w:val="single" w:sz="4" w:space="0" w:color="auto"/>
              <w:bottom w:val="single" w:sz="4" w:space="0" w:color="auto"/>
              <w:right w:val="nil"/>
            </w:tcBorders>
            <w:shd w:val="clear" w:color="auto" w:fill="E7E6E6" w:themeFill="background2"/>
            <w:vAlign w:val="center"/>
            <w:tcPrChange w:id="9868" w:author="Στάθης Καπ" w:date="2023-03-03T06:25:00Z">
              <w:tcPr>
                <w:tcW w:w="515" w:type="dxa"/>
                <w:tcBorders>
                  <w:top w:val="single" w:sz="4" w:space="0" w:color="auto"/>
                  <w:bottom w:val="single" w:sz="4" w:space="0" w:color="auto"/>
                  <w:right w:val="nil"/>
                </w:tcBorders>
                <w:shd w:val="clear" w:color="auto" w:fill="E7E6E6" w:themeFill="background2"/>
                <w:vAlign w:val="center"/>
              </w:tcPr>
            </w:tcPrChange>
          </w:tcPr>
          <w:p w14:paraId="2C07D63D" w14:textId="77777777" w:rsidR="00AC6F02" w:rsidRPr="009748F7" w:rsidRDefault="00AC6F02" w:rsidP="009748F7">
            <w:pPr>
              <w:jc w:val="center"/>
              <w:rPr>
                <w:ins w:id="9869" w:author="Στάθης Καπ" w:date="2023-03-03T03:26:00Z"/>
                <w:sz w:val="16"/>
                <w:szCs w:val="16"/>
              </w:rPr>
            </w:pPr>
            <w:ins w:id="9870" w:author="Στάθης Καπ" w:date="2023-03-03T03:26: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9871" w:author="Στάθης Καπ" w:date="2023-03-03T06:25:00Z">
              <w:tcPr>
                <w:tcW w:w="560" w:type="dxa"/>
                <w:tcBorders>
                  <w:top w:val="single" w:sz="4" w:space="0" w:color="auto"/>
                  <w:left w:val="nil"/>
                  <w:bottom w:val="single" w:sz="4" w:space="0" w:color="auto"/>
                </w:tcBorders>
                <w:shd w:val="clear" w:color="auto" w:fill="E7E6E6" w:themeFill="background2"/>
                <w:vAlign w:val="center"/>
              </w:tcPr>
            </w:tcPrChange>
          </w:tcPr>
          <w:p w14:paraId="43B299D5" w14:textId="77777777" w:rsidR="00AC6F02" w:rsidRPr="009748F7" w:rsidRDefault="00AC6F02" w:rsidP="009748F7">
            <w:pPr>
              <w:jc w:val="center"/>
              <w:rPr>
                <w:ins w:id="9872" w:author="Στάθης Καπ" w:date="2023-03-03T03:26:00Z"/>
                <w:rFonts w:cstheme="minorHAnsi"/>
                <w:sz w:val="16"/>
                <w:szCs w:val="16"/>
              </w:rPr>
            </w:pPr>
            <w:ins w:id="9873" w:author="Στάθης Καπ" w:date="2023-03-03T03:26: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9874" w:author="Στάθης Καπ" w:date="2023-03-03T06:25:00Z">
              <w:tcPr>
                <w:tcW w:w="855" w:type="dxa"/>
                <w:tcBorders>
                  <w:top w:val="single" w:sz="4" w:space="0" w:color="auto"/>
                  <w:bottom w:val="single" w:sz="4" w:space="0" w:color="auto"/>
                </w:tcBorders>
                <w:shd w:val="clear" w:color="auto" w:fill="E7E6E6" w:themeFill="background2"/>
                <w:vAlign w:val="center"/>
              </w:tcPr>
            </w:tcPrChange>
          </w:tcPr>
          <w:p w14:paraId="35C458A5" w14:textId="77777777" w:rsidR="00AC6F02" w:rsidRPr="009748F7" w:rsidRDefault="00AC6F02" w:rsidP="009748F7">
            <w:pPr>
              <w:jc w:val="center"/>
              <w:rPr>
                <w:ins w:id="9875" w:author="Στάθης Καπ" w:date="2023-03-03T03:26:00Z"/>
                <w:rFonts w:cstheme="minorHAnsi"/>
                <w:sz w:val="16"/>
                <w:szCs w:val="16"/>
              </w:rPr>
            </w:pPr>
            <w:ins w:id="9876" w:author="Στάθης Καπ" w:date="2023-03-03T03:26: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9877" w:author="Στάθης Καπ" w:date="2023-03-03T06:25:00Z">
              <w:tcPr>
                <w:tcW w:w="544" w:type="dxa"/>
                <w:tcBorders>
                  <w:top w:val="single" w:sz="4" w:space="0" w:color="auto"/>
                  <w:bottom w:val="single" w:sz="4" w:space="0" w:color="auto"/>
                </w:tcBorders>
                <w:shd w:val="clear" w:color="auto" w:fill="E7E6E6" w:themeFill="background2"/>
                <w:vAlign w:val="center"/>
              </w:tcPr>
            </w:tcPrChange>
          </w:tcPr>
          <w:p w14:paraId="48898ABB" w14:textId="77777777" w:rsidR="00AC6F02" w:rsidRPr="009748F7" w:rsidRDefault="00AC6F02" w:rsidP="009748F7">
            <w:pPr>
              <w:jc w:val="center"/>
              <w:rPr>
                <w:ins w:id="9878" w:author="Στάθης Καπ" w:date="2023-03-03T03:26:00Z"/>
                <w:rFonts w:cstheme="minorHAnsi"/>
                <w:sz w:val="16"/>
                <w:szCs w:val="16"/>
              </w:rPr>
            </w:pPr>
            <w:ins w:id="9879" w:author="Στάθης Καπ" w:date="2023-03-03T03:26: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9880" w:author="Στάθης Καπ" w:date="2023-03-03T06:25:00Z">
              <w:tcPr>
                <w:tcW w:w="621" w:type="dxa"/>
                <w:tcBorders>
                  <w:top w:val="single" w:sz="4" w:space="0" w:color="auto"/>
                  <w:bottom w:val="single" w:sz="4" w:space="0" w:color="auto"/>
                </w:tcBorders>
                <w:shd w:val="clear" w:color="auto" w:fill="E7E6E6" w:themeFill="background2"/>
                <w:vAlign w:val="center"/>
              </w:tcPr>
            </w:tcPrChange>
          </w:tcPr>
          <w:p w14:paraId="5F9C0B23" w14:textId="77777777" w:rsidR="00AC6F02" w:rsidRPr="009748F7" w:rsidRDefault="00AC6F02" w:rsidP="009748F7">
            <w:pPr>
              <w:jc w:val="center"/>
              <w:rPr>
                <w:ins w:id="9881" w:author="Στάθης Καπ" w:date="2023-03-03T03:26:00Z"/>
                <w:rFonts w:cstheme="minorHAnsi"/>
                <w:sz w:val="16"/>
                <w:szCs w:val="16"/>
              </w:rPr>
            </w:pPr>
            <w:ins w:id="9882" w:author="Στάθης Καπ" w:date="2023-03-03T03:26: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9883" w:author="Στάθης Καπ" w:date="2023-03-03T06:25:00Z">
              <w:tcPr>
                <w:tcW w:w="669" w:type="dxa"/>
                <w:tcBorders>
                  <w:top w:val="single" w:sz="4" w:space="0" w:color="auto"/>
                  <w:bottom w:val="single" w:sz="4" w:space="0" w:color="auto"/>
                </w:tcBorders>
                <w:shd w:val="clear" w:color="auto" w:fill="E7E6E6" w:themeFill="background2"/>
                <w:vAlign w:val="center"/>
              </w:tcPr>
            </w:tcPrChange>
          </w:tcPr>
          <w:p w14:paraId="00642A71" w14:textId="76E4D9C1" w:rsidR="00AC6F02" w:rsidRPr="009748F7" w:rsidRDefault="00AC6F02" w:rsidP="009748F7">
            <w:pPr>
              <w:jc w:val="center"/>
              <w:rPr>
                <w:ins w:id="9884" w:author="Στάθης Καπ" w:date="2023-03-03T03:26:00Z"/>
                <w:rFonts w:cstheme="minorHAnsi"/>
                <w:sz w:val="16"/>
                <w:szCs w:val="16"/>
              </w:rPr>
            </w:pPr>
            <w:ins w:id="9885" w:author="Στάθης Καπ" w:date="2023-03-03T03:26:00Z">
              <w:r w:rsidRPr="009748F7">
                <w:rPr>
                  <w:rFonts w:cstheme="minorHAnsi"/>
                  <w:sz w:val="16"/>
                  <w:szCs w:val="16"/>
                </w:rPr>
                <w:t xml:space="preserve">Gap (%) </w:t>
              </w:r>
            </w:ins>
            <w:ins w:id="9886" w:author="Στάθης Καπ" w:date="2023-03-03T06:06:00Z">
              <w:r w:rsidR="00597F31">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9887" w:author="Στάθης Καπ" w:date="2023-03-03T06:25:00Z">
              <w:tcPr>
                <w:tcW w:w="543" w:type="dxa"/>
                <w:tcBorders>
                  <w:top w:val="single" w:sz="4" w:space="0" w:color="auto"/>
                  <w:bottom w:val="single" w:sz="4" w:space="0" w:color="auto"/>
                </w:tcBorders>
                <w:shd w:val="clear" w:color="auto" w:fill="E7E6E6" w:themeFill="background2"/>
                <w:vAlign w:val="center"/>
              </w:tcPr>
            </w:tcPrChange>
          </w:tcPr>
          <w:p w14:paraId="1DBCD3AC" w14:textId="77777777" w:rsidR="00AC6F02" w:rsidRPr="009748F7" w:rsidRDefault="00AC6F02" w:rsidP="009748F7">
            <w:pPr>
              <w:jc w:val="center"/>
              <w:rPr>
                <w:ins w:id="9888" w:author="Στάθης Καπ" w:date="2023-03-03T03:26:00Z"/>
                <w:rFonts w:cstheme="minorHAnsi"/>
                <w:sz w:val="16"/>
                <w:szCs w:val="16"/>
              </w:rPr>
            </w:pPr>
            <w:ins w:id="9889" w:author="Στάθης Καπ" w:date="2023-03-03T03:26: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9890" w:author="Στάθης Καπ" w:date="2023-03-03T06:25:00Z">
              <w:tcPr>
                <w:tcW w:w="621" w:type="dxa"/>
                <w:tcBorders>
                  <w:top w:val="single" w:sz="4" w:space="0" w:color="auto"/>
                  <w:bottom w:val="single" w:sz="4" w:space="0" w:color="auto"/>
                </w:tcBorders>
                <w:shd w:val="clear" w:color="auto" w:fill="E7E6E6" w:themeFill="background2"/>
                <w:vAlign w:val="center"/>
              </w:tcPr>
            </w:tcPrChange>
          </w:tcPr>
          <w:p w14:paraId="70111DD0" w14:textId="77777777" w:rsidR="00AC6F02" w:rsidRPr="009748F7" w:rsidRDefault="00AC6F02" w:rsidP="009748F7">
            <w:pPr>
              <w:jc w:val="center"/>
              <w:rPr>
                <w:ins w:id="9891" w:author="Στάθης Καπ" w:date="2023-03-03T03:26:00Z"/>
                <w:rFonts w:cstheme="minorHAnsi"/>
                <w:sz w:val="16"/>
                <w:szCs w:val="16"/>
              </w:rPr>
            </w:pPr>
            <w:ins w:id="9892" w:author="Στάθης Καπ" w:date="2023-03-03T03:26: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9893" w:author="Στάθης Καπ" w:date="2023-03-03T06:25:00Z">
              <w:tcPr>
                <w:tcW w:w="669" w:type="dxa"/>
                <w:tcBorders>
                  <w:top w:val="single" w:sz="4" w:space="0" w:color="auto"/>
                  <w:bottom w:val="single" w:sz="4" w:space="0" w:color="auto"/>
                </w:tcBorders>
                <w:shd w:val="clear" w:color="auto" w:fill="E7E6E6" w:themeFill="background2"/>
                <w:vAlign w:val="center"/>
              </w:tcPr>
            </w:tcPrChange>
          </w:tcPr>
          <w:p w14:paraId="5BB1A2DB" w14:textId="77777777" w:rsidR="00AC6F02" w:rsidRPr="009748F7" w:rsidRDefault="00AC6F02" w:rsidP="009748F7">
            <w:pPr>
              <w:jc w:val="center"/>
              <w:rPr>
                <w:ins w:id="9894" w:author="Στάθης Καπ" w:date="2023-03-03T03:26:00Z"/>
                <w:rFonts w:cstheme="minorHAnsi"/>
                <w:sz w:val="16"/>
                <w:szCs w:val="16"/>
              </w:rPr>
            </w:pPr>
            <w:ins w:id="9895" w:author="Στάθης Καπ" w:date="2023-03-03T03:26: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9896" w:author="Στάθης Καπ" w:date="2023-03-03T06:25:00Z">
              <w:tcPr>
                <w:tcW w:w="508" w:type="dxa"/>
                <w:tcBorders>
                  <w:top w:val="single" w:sz="4" w:space="0" w:color="auto"/>
                  <w:bottom w:val="single" w:sz="4" w:space="0" w:color="auto"/>
                </w:tcBorders>
                <w:shd w:val="clear" w:color="auto" w:fill="E7E6E6" w:themeFill="background2"/>
                <w:vAlign w:val="center"/>
              </w:tcPr>
            </w:tcPrChange>
          </w:tcPr>
          <w:p w14:paraId="48C193C9" w14:textId="77777777" w:rsidR="00AC6F02" w:rsidRPr="009748F7" w:rsidRDefault="00AC6F02" w:rsidP="009748F7">
            <w:pPr>
              <w:jc w:val="center"/>
              <w:rPr>
                <w:ins w:id="9897" w:author="Στάθης Καπ" w:date="2023-03-03T03:26:00Z"/>
                <w:rFonts w:cstheme="minorHAnsi"/>
                <w:sz w:val="16"/>
                <w:szCs w:val="16"/>
              </w:rPr>
            </w:pPr>
            <w:ins w:id="9898" w:author="Στάθης Καπ" w:date="2023-03-03T03:26: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9899" w:author="Στάθης Καπ" w:date="2023-03-03T06:25:00Z">
              <w:tcPr>
                <w:tcW w:w="541" w:type="dxa"/>
                <w:tcBorders>
                  <w:top w:val="single" w:sz="4" w:space="0" w:color="auto"/>
                  <w:bottom w:val="single" w:sz="4" w:space="0" w:color="auto"/>
                </w:tcBorders>
                <w:shd w:val="clear" w:color="auto" w:fill="E7E6E6" w:themeFill="background2"/>
                <w:vAlign w:val="center"/>
              </w:tcPr>
            </w:tcPrChange>
          </w:tcPr>
          <w:p w14:paraId="454F52E5" w14:textId="77777777" w:rsidR="00AC6F02" w:rsidRPr="009748F7" w:rsidRDefault="00AC6F02" w:rsidP="009748F7">
            <w:pPr>
              <w:jc w:val="center"/>
              <w:rPr>
                <w:ins w:id="9900" w:author="Στάθης Καπ" w:date="2023-03-03T03:26:00Z"/>
                <w:rFonts w:cstheme="minorHAnsi"/>
                <w:sz w:val="16"/>
                <w:szCs w:val="16"/>
              </w:rPr>
            </w:pPr>
            <w:ins w:id="9901" w:author="Στάθης Καπ" w:date="2023-03-03T03:26: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9902" w:author="Στάθης Καπ" w:date="2023-03-03T06:25:00Z">
              <w:tcPr>
                <w:tcW w:w="589" w:type="dxa"/>
                <w:tcBorders>
                  <w:top w:val="single" w:sz="4" w:space="0" w:color="auto"/>
                  <w:bottom w:val="single" w:sz="4" w:space="0" w:color="auto"/>
                </w:tcBorders>
                <w:shd w:val="clear" w:color="auto" w:fill="E7E6E6" w:themeFill="background2"/>
                <w:vAlign w:val="center"/>
              </w:tcPr>
            </w:tcPrChange>
          </w:tcPr>
          <w:p w14:paraId="0F2C02F8" w14:textId="77777777" w:rsidR="00AC6F02" w:rsidRPr="009748F7" w:rsidRDefault="00AC6F02" w:rsidP="009748F7">
            <w:pPr>
              <w:jc w:val="center"/>
              <w:rPr>
                <w:ins w:id="9903" w:author="Στάθης Καπ" w:date="2023-03-03T03:26:00Z"/>
                <w:rFonts w:cstheme="minorHAnsi"/>
                <w:sz w:val="16"/>
                <w:szCs w:val="16"/>
              </w:rPr>
            </w:pPr>
            <w:ins w:id="9904" w:author="Στάθης Καπ" w:date="2023-03-03T03:26: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9905" w:author="Στάθης Καπ" w:date="2023-03-03T06:25:00Z">
              <w:tcPr>
                <w:tcW w:w="463" w:type="dxa"/>
                <w:tcBorders>
                  <w:top w:val="single" w:sz="4" w:space="0" w:color="auto"/>
                  <w:bottom w:val="single" w:sz="4" w:space="0" w:color="auto"/>
                </w:tcBorders>
                <w:shd w:val="clear" w:color="auto" w:fill="E7E6E6" w:themeFill="background2"/>
                <w:vAlign w:val="center"/>
              </w:tcPr>
            </w:tcPrChange>
          </w:tcPr>
          <w:p w14:paraId="267AAD86" w14:textId="77777777" w:rsidR="00AC6F02" w:rsidRPr="009748F7" w:rsidRDefault="00AC6F02" w:rsidP="009748F7">
            <w:pPr>
              <w:jc w:val="center"/>
              <w:rPr>
                <w:ins w:id="9906" w:author="Στάθης Καπ" w:date="2023-03-03T03:26:00Z"/>
                <w:rFonts w:cstheme="minorHAnsi"/>
                <w:sz w:val="16"/>
                <w:szCs w:val="16"/>
              </w:rPr>
            </w:pPr>
            <w:ins w:id="9907" w:author="Στάθης Καπ" w:date="2023-03-03T03:26: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9908" w:author="Στάθης Καπ" w:date="2023-03-03T06:25:00Z">
              <w:tcPr>
                <w:tcW w:w="541" w:type="dxa"/>
                <w:tcBorders>
                  <w:top w:val="single" w:sz="4" w:space="0" w:color="auto"/>
                  <w:bottom w:val="single" w:sz="4" w:space="0" w:color="auto"/>
                </w:tcBorders>
                <w:shd w:val="clear" w:color="auto" w:fill="E7E6E6" w:themeFill="background2"/>
                <w:vAlign w:val="center"/>
              </w:tcPr>
            </w:tcPrChange>
          </w:tcPr>
          <w:p w14:paraId="4B5FC7D1" w14:textId="77777777" w:rsidR="00AC6F02" w:rsidRPr="009748F7" w:rsidRDefault="00AC6F02" w:rsidP="009748F7">
            <w:pPr>
              <w:jc w:val="center"/>
              <w:rPr>
                <w:ins w:id="9909" w:author="Στάθης Καπ" w:date="2023-03-03T03:26:00Z"/>
                <w:rFonts w:cstheme="minorHAnsi"/>
                <w:sz w:val="16"/>
                <w:szCs w:val="16"/>
              </w:rPr>
            </w:pPr>
            <w:ins w:id="9910" w:author="Στάθης Καπ" w:date="2023-03-03T03:26: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9911" w:author="Στάθης Καπ" w:date="2023-03-03T06:25:00Z">
              <w:tcPr>
                <w:tcW w:w="589" w:type="dxa"/>
                <w:tcBorders>
                  <w:top w:val="single" w:sz="4" w:space="0" w:color="auto"/>
                  <w:bottom w:val="single" w:sz="4" w:space="0" w:color="auto"/>
                </w:tcBorders>
                <w:shd w:val="clear" w:color="auto" w:fill="E7E6E6" w:themeFill="background2"/>
                <w:vAlign w:val="center"/>
              </w:tcPr>
            </w:tcPrChange>
          </w:tcPr>
          <w:p w14:paraId="34818A79" w14:textId="77777777" w:rsidR="00AC6F02" w:rsidRPr="009748F7" w:rsidRDefault="00AC6F02" w:rsidP="009748F7">
            <w:pPr>
              <w:jc w:val="center"/>
              <w:rPr>
                <w:ins w:id="9912" w:author="Στάθης Καπ" w:date="2023-03-03T03:26:00Z"/>
                <w:rFonts w:cstheme="minorHAnsi"/>
                <w:sz w:val="16"/>
                <w:szCs w:val="16"/>
              </w:rPr>
            </w:pPr>
            <w:ins w:id="9913" w:author="Στάθης Καπ" w:date="2023-03-03T03:26:00Z">
              <w:r w:rsidRPr="009748F7">
                <w:rPr>
                  <w:rFonts w:cstheme="minorHAnsi"/>
                  <w:sz w:val="16"/>
                  <w:szCs w:val="16"/>
                </w:rPr>
                <w:t>Gap (%) S=1</w:t>
              </w:r>
            </w:ins>
          </w:p>
        </w:tc>
      </w:tr>
      <w:tr w:rsidR="009B17D5" w14:paraId="108CF840" w14:textId="77777777" w:rsidTr="00F03C40">
        <w:trPr>
          <w:ins w:id="9914" w:author="Στάθης Καπ" w:date="2023-03-03T03:26:00Z"/>
        </w:trPr>
        <w:tc>
          <w:tcPr>
            <w:tcW w:w="515" w:type="dxa"/>
            <w:tcBorders>
              <w:top w:val="single" w:sz="4" w:space="0" w:color="auto"/>
              <w:bottom w:val="nil"/>
              <w:right w:val="single" w:sz="4" w:space="0" w:color="auto"/>
            </w:tcBorders>
            <w:shd w:val="clear" w:color="auto" w:fill="E7E6E6" w:themeFill="background2"/>
            <w:vAlign w:val="center"/>
            <w:tcPrChange w:id="9915" w:author="Στάθης Καπ" w:date="2023-03-03T06:25:00Z">
              <w:tcPr>
                <w:tcW w:w="515" w:type="dxa"/>
                <w:tcBorders>
                  <w:top w:val="single" w:sz="4" w:space="0" w:color="auto"/>
                </w:tcBorders>
                <w:vAlign w:val="center"/>
              </w:tcPr>
            </w:tcPrChange>
          </w:tcPr>
          <w:p w14:paraId="5EBC4A02" w14:textId="4589CAB6" w:rsidR="009B17D5" w:rsidRPr="00AC6F02" w:rsidRDefault="009B17D5" w:rsidP="009B17D5">
            <w:pPr>
              <w:jc w:val="center"/>
              <w:rPr>
                <w:ins w:id="9916" w:author="Στάθης Καπ" w:date="2023-03-03T03:26:00Z"/>
                <w:sz w:val="16"/>
                <w:szCs w:val="16"/>
              </w:rPr>
            </w:pPr>
            <w:ins w:id="9917" w:author="Στάθης Καπ" w:date="2023-03-03T03:27:00Z">
              <w:r w:rsidRPr="00AC6F02">
                <w:rPr>
                  <w:sz w:val="16"/>
                  <w:szCs w:val="16"/>
                  <w:rPrChange w:id="9918" w:author="Στάθης Καπ" w:date="2023-03-03T03:27:00Z">
                    <w:rPr>
                      <w:sz w:val="18"/>
                      <w:szCs w:val="18"/>
                    </w:rPr>
                  </w:rPrChange>
                </w:rPr>
                <w:t>pr01</w:t>
              </w:r>
            </w:ins>
          </w:p>
        </w:tc>
        <w:tc>
          <w:tcPr>
            <w:tcW w:w="560" w:type="dxa"/>
            <w:tcBorders>
              <w:top w:val="single" w:sz="4" w:space="0" w:color="auto"/>
              <w:left w:val="single" w:sz="4" w:space="0" w:color="auto"/>
            </w:tcBorders>
            <w:tcPrChange w:id="9919" w:author="Στάθης Καπ" w:date="2023-03-03T06:25:00Z">
              <w:tcPr>
                <w:tcW w:w="560" w:type="dxa"/>
                <w:tcBorders>
                  <w:top w:val="single" w:sz="4" w:space="0" w:color="auto"/>
                </w:tcBorders>
              </w:tcPr>
            </w:tcPrChange>
          </w:tcPr>
          <w:p w14:paraId="787012C1" w14:textId="778DBBB7" w:rsidR="009B17D5" w:rsidRPr="00AC6F02" w:rsidRDefault="009B17D5" w:rsidP="009B17D5">
            <w:pPr>
              <w:jc w:val="center"/>
              <w:rPr>
                <w:ins w:id="9920" w:author="Στάθης Καπ" w:date="2023-03-03T03:26:00Z"/>
                <w:rFonts w:cstheme="minorHAnsi"/>
                <w:sz w:val="16"/>
                <w:szCs w:val="16"/>
              </w:rPr>
            </w:pPr>
            <w:ins w:id="9921" w:author="Στάθης Καπ" w:date="2023-03-03T03:27:00Z">
              <w:r w:rsidRPr="00AC6F02">
                <w:rPr>
                  <w:sz w:val="16"/>
                  <w:szCs w:val="16"/>
                  <w:rPrChange w:id="9922" w:author="Στάθης Καπ" w:date="2023-03-03T03:27:00Z">
                    <w:rPr>
                      <w:sz w:val="18"/>
                      <w:szCs w:val="18"/>
                    </w:rPr>
                  </w:rPrChange>
                </w:rPr>
                <w:t>502</w:t>
              </w:r>
            </w:ins>
          </w:p>
        </w:tc>
        <w:tc>
          <w:tcPr>
            <w:tcW w:w="855" w:type="dxa"/>
            <w:tcBorders>
              <w:top w:val="single" w:sz="4" w:space="0" w:color="auto"/>
            </w:tcBorders>
            <w:tcPrChange w:id="9923" w:author="Στάθης Καπ" w:date="2023-03-03T06:25:00Z">
              <w:tcPr>
                <w:tcW w:w="855" w:type="dxa"/>
                <w:tcBorders>
                  <w:top w:val="single" w:sz="4" w:space="0" w:color="auto"/>
                </w:tcBorders>
              </w:tcPr>
            </w:tcPrChange>
          </w:tcPr>
          <w:p w14:paraId="7E8C62C1" w14:textId="7D944D25" w:rsidR="009B17D5" w:rsidRPr="00AC6F02" w:rsidRDefault="009B17D5" w:rsidP="009B17D5">
            <w:pPr>
              <w:jc w:val="center"/>
              <w:rPr>
                <w:ins w:id="9924" w:author="Στάθης Καπ" w:date="2023-03-03T03:26:00Z"/>
                <w:rFonts w:cstheme="minorHAnsi"/>
                <w:sz w:val="16"/>
                <w:szCs w:val="16"/>
              </w:rPr>
            </w:pPr>
            <w:ins w:id="9925" w:author="Στάθης Καπ" w:date="2023-03-03T03:27:00Z">
              <w:r w:rsidRPr="00AC6F02">
                <w:rPr>
                  <w:sz w:val="16"/>
                  <w:szCs w:val="16"/>
                  <w:rPrChange w:id="9926" w:author="Στάθης Καπ" w:date="2023-03-03T03:27:00Z">
                    <w:rPr>
                      <w:sz w:val="18"/>
                      <w:szCs w:val="18"/>
                    </w:rPr>
                  </w:rPrChange>
                </w:rPr>
                <w:t>471</w:t>
              </w:r>
            </w:ins>
          </w:p>
        </w:tc>
        <w:tc>
          <w:tcPr>
            <w:tcW w:w="544" w:type="dxa"/>
            <w:tcBorders>
              <w:top w:val="single" w:sz="4" w:space="0" w:color="auto"/>
            </w:tcBorders>
            <w:vAlign w:val="bottom"/>
            <w:tcPrChange w:id="9927" w:author="Στάθης Καπ" w:date="2023-03-03T06:25:00Z">
              <w:tcPr>
                <w:tcW w:w="544" w:type="dxa"/>
                <w:tcBorders>
                  <w:top w:val="single" w:sz="4" w:space="0" w:color="auto"/>
                </w:tcBorders>
                <w:vAlign w:val="bottom"/>
              </w:tcPr>
            </w:tcPrChange>
          </w:tcPr>
          <w:p w14:paraId="6AB59500" w14:textId="3A63248C" w:rsidR="009B17D5" w:rsidRPr="00AC6F02" w:rsidRDefault="009B17D5" w:rsidP="009B17D5">
            <w:pPr>
              <w:jc w:val="center"/>
              <w:rPr>
                <w:ins w:id="9928" w:author="Στάθης Καπ" w:date="2023-03-03T03:26:00Z"/>
                <w:rFonts w:cstheme="minorHAnsi"/>
                <w:sz w:val="16"/>
                <w:szCs w:val="16"/>
                <w:lang w:val="el-GR"/>
              </w:rPr>
            </w:pPr>
            <w:ins w:id="9929" w:author="Στάθης Καπ" w:date="2023-03-03T03:27:00Z">
              <w:r w:rsidRPr="00AC6F02">
                <w:rPr>
                  <w:rFonts w:ascii="Calibri" w:hAnsi="Calibri" w:cs="Calibri"/>
                  <w:color w:val="000000"/>
                  <w:sz w:val="16"/>
                  <w:szCs w:val="16"/>
                  <w:rPrChange w:id="9930" w:author="Στάθης Καπ" w:date="2023-03-03T03:27:00Z">
                    <w:rPr>
                      <w:rFonts w:ascii="Calibri" w:hAnsi="Calibri" w:cs="Calibri"/>
                      <w:color w:val="000000"/>
                      <w:sz w:val="18"/>
                      <w:szCs w:val="18"/>
                    </w:rPr>
                  </w:rPrChange>
                </w:rPr>
                <w:t>451</w:t>
              </w:r>
            </w:ins>
          </w:p>
        </w:tc>
        <w:tc>
          <w:tcPr>
            <w:tcW w:w="621" w:type="dxa"/>
            <w:tcBorders>
              <w:top w:val="single" w:sz="4" w:space="0" w:color="auto"/>
            </w:tcBorders>
            <w:vAlign w:val="bottom"/>
            <w:tcPrChange w:id="9931" w:author="Στάθης Καπ" w:date="2023-03-03T06:25:00Z">
              <w:tcPr>
                <w:tcW w:w="621" w:type="dxa"/>
                <w:tcBorders>
                  <w:top w:val="single" w:sz="4" w:space="0" w:color="auto"/>
                </w:tcBorders>
                <w:vAlign w:val="bottom"/>
              </w:tcPr>
            </w:tcPrChange>
          </w:tcPr>
          <w:p w14:paraId="532209D3" w14:textId="6334F71A" w:rsidR="009B17D5" w:rsidRPr="00AC6F02" w:rsidRDefault="009B17D5" w:rsidP="009B17D5">
            <w:pPr>
              <w:jc w:val="center"/>
              <w:rPr>
                <w:ins w:id="9932" w:author="Στάθης Καπ" w:date="2023-03-03T03:26:00Z"/>
                <w:rFonts w:cstheme="minorHAnsi"/>
                <w:sz w:val="16"/>
                <w:szCs w:val="16"/>
              </w:rPr>
            </w:pPr>
            <w:ins w:id="9933" w:author="Στάθης Καπ" w:date="2023-03-03T03:27:00Z">
              <w:r w:rsidRPr="00AC6F02">
                <w:rPr>
                  <w:rFonts w:ascii="Calibri" w:hAnsi="Calibri" w:cs="Calibri"/>
                  <w:color w:val="000000"/>
                  <w:sz w:val="16"/>
                  <w:szCs w:val="16"/>
                  <w:rPrChange w:id="9934" w:author="Στάθης Καπ" w:date="2023-03-03T03:27:00Z">
                    <w:rPr>
                      <w:rFonts w:ascii="Calibri" w:hAnsi="Calibri" w:cs="Calibri"/>
                      <w:color w:val="000000"/>
                      <w:sz w:val="18"/>
                      <w:szCs w:val="18"/>
                    </w:rPr>
                  </w:rPrChange>
                </w:rPr>
                <w:t>0.18</w:t>
              </w:r>
            </w:ins>
          </w:p>
        </w:tc>
        <w:tc>
          <w:tcPr>
            <w:tcW w:w="669" w:type="dxa"/>
            <w:tcBorders>
              <w:top w:val="single" w:sz="4" w:space="0" w:color="auto"/>
            </w:tcBorders>
            <w:vAlign w:val="center"/>
            <w:tcPrChange w:id="9935" w:author="Στάθης Καπ" w:date="2023-03-03T06:25:00Z">
              <w:tcPr>
                <w:tcW w:w="669" w:type="dxa"/>
                <w:tcBorders>
                  <w:top w:val="single" w:sz="4" w:space="0" w:color="auto"/>
                </w:tcBorders>
                <w:vAlign w:val="center"/>
              </w:tcPr>
            </w:tcPrChange>
          </w:tcPr>
          <w:p w14:paraId="5BDFC1E9" w14:textId="069F425F" w:rsidR="009B17D5" w:rsidRPr="00AC6F02" w:rsidRDefault="009B17D5" w:rsidP="009B17D5">
            <w:pPr>
              <w:jc w:val="center"/>
              <w:rPr>
                <w:ins w:id="9936" w:author="Στάθης Καπ" w:date="2023-03-03T03:26:00Z"/>
                <w:rFonts w:cstheme="minorHAnsi"/>
                <w:sz w:val="16"/>
                <w:szCs w:val="16"/>
              </w:rPr>
            </w:pPr>
            <w:ins w:id="9937" w:author="Στάθης Καπ" w:date="2023-03-03T06:09:00Z">
              <w:r>
                <w:rPr>
                  <w:rFonts w:ascii="Calibri" w:hAnsi="Calibri" w:cs="Calibri"/>
                  <w:color w:val="000000"/>
                  <w:sz w:val="16"/>
                  <w:szCs w:val="16"/>
                </w:rPr>
                <w:t>10.16</w:t>
              </w:r>
            </w:ins>
          </w:p>
        </w:tc>
        <w:tc>
          <w:tcPr>
            <w:tcW w:w="543" w:type="dxa"/>
            <w:tcBorders>
              <w:top w:val="single" w:sz="4" w:space="0" w:color="auto"/>
            </w:tcBorders>
            <w:vAlign w:val="bottom"/>
            <w:tcPrChange w:id="9938" w:author="Στάθης Καπ" w:date="2023-03-03T06:25:00Z">
              <w:tcPr>
                <w:tcW w:w="543" w:type="dxa"/>
                <w:tcBorders>
                  <w:top w:val="single" w:sz="4" w:space="0" w:color="auto"/>
                </w:tcBorders>
                <w:vAlign w:val="bottom"/>
              </w:tcPr>
            </w:tcPrChange>
          </w:tcPr>
          <w:p w14:paraId="321EF4D1" w14:textId="34BFF0F6" w:rsidR="009B17D5" w:rsidRPr="00AC6F02" w:rsidRDefault="009B17D5" w:rsidP="009B17D5">
            <w:pPr>
              <w:jc w:val="center"/>
              <w:rPr>
                <w:ins w:id="9939" w:author="Στάθης Καπ" w:date="2023-03-03T03:26:00Z"/>
                <w:rFonts w:cstheme="minorHAnsi"/>
                <w:sz w:val="16"/>
                <w:szCs w:val="16"/>
              </w:rPr>
            </w:pPr>
            <w:ins w:id="9940" w:author="Στάθης Καπ" w:date="2023-03-03T03:27:00Z">
              <w:r w:rsidRPr="00AC6F02">
                <w:rPr>
                  <w:rFonts w:ascii="Calibri" w:hAnsi="Calibri" w:cs="Calibri"/>
                  <w:color w:val="000000"/>
                  <w:sz w:val="16"/>
                  <w:szCs w:val="16"/>
                  <w:rPrChange w:id="9941" w:author="Στάθης Καπ" w:date="2023-03-03T03:27:00Z">
                    <w:rPr>
                      <w:rFonts w:ascii="Calibri" w:hAnsi="Calibri" w:cs="Calibri"/>
                      <w:color w:val="000000"/>
                      <w:sz w:val="18"/>
                      <w:szCs w:val="18"/>
                    </w:rPr>
                  </w:rPrChange>
                </w:rPr>
                <w:t>441</w:t>
              </w:r>
            </w:ins>
          </w:p>
        </w:tc>
        <w:tc>
          <w:tcPr>
            <w:tcW w:w="621" w:type="dxa"/>
            <w:tcBorders>
              <w:top w:val="single" w:sz="4" w:space="0" w:color="auto"/>
            </w:tcBorders>
            <w:vAlign w:val="bottom"/>
            <w:tcPrChange w:id="9942" w:author="Στάθης Καπ" w:date="2023-03-03T06:25:00Z">
              <w:tcPr>
                <w:tcW w:w="621" w:type="dxa"/>
                <w:tcBorders>
                  <w:top w:val="single" w:sz="4" w:space="0" w:color="auto"/>
                </w:tcBorders>
                <w:vAlign w:val="bottom"/>
              </w:tcPr>
            </w:tcPrChange>
          </w:tcPr>
          <w:p w14:paraId="68A2C25A" w14:textId="082F931A" w:rsidR="009B17D5" w:rsidRPr="00AC6F02" w:rsidRDefault="009B17D5" w:rsidP="009B17D5">
            <w:pPr>
              <w:jc w:val="center"/>
              <w:rPr>
                <w:ins w:id="9943" w:author="Στάθης Καπ" w:date="2023-03-03T03:26:00Z"/>
                <w:rFonts w:cstheme="minorHAnsi"/>
                <w:sz w:val="16"/>
                <w:szCs w:val="16"/>
              </w:rPr>
            </w:pPr>
            <w:ins w:id="9944" w:author="Στάθης Καπ" w:date="2023-03-03T03:27:00Z">
              <w:r w:rsidRPr="00AC6F02">
                <w:rPr>
                  <w:rFonts w:ascii="Calibri" w:hAnsi="Calibri" w:cs="Calibri"/>
                  <w:color w:val="000000"/>
                  <w:sz w:val="16"/>
                  <w:szCs w:val="16"/>
                  <w:rPrChange w:id="9945" w:author="Στάθης Καπ" w:date="2023-03-03T03:27:00Z">
                    <w:rPr>
                      <w:rFonts w:ascii="Calibri" w:hAnsi="Calibri" w:cs="Calibri"/>
                      <w:color w:val="000000"/>
                      <w:sz w:val="18"/>
                      <w:szCs w:val="18"/>
                    </w:rPr>
                  </w:rPrChange>
                </w:rPr>
                <w:t>0.083</w:t>
              </w:r>
            </w:ins>
          </w:p>
        </w:tc>
        <w:tc>
          <w:tcPr>
            <w:tcW w:w="669" w:type="dxa"/>
            <w:tcBorders>
              <w:top w:val="single" w:sz="4" w:space="0" w:color="auto"/>
            </w:tcBorders>
            <w:vAlign w:val="center"/>
            <w:tcPrChange w:id="9946" w:author="Στάθης Καπ" w:date="2023-03-03T06:25:00Z">
              <w:tcPr>
                <w:tcW w:w="669" w:type="dxa"/>
                <w:tcBorders>
                  <w:top w:val="single" w:sz="4" w:space="0" w:color="auto"/>
                </w:tcBorders>
                <w:vAlign w:val="center"/>
              </w:tcPr>
            </w:tcPrChange>
          </w:tcPr>
          <w:p w14:paraId="4706DB06" w14:textId="67DF0030" w:rsidR="009B17D5" w:rsidRPr="00AC6F02" w:rsidRDefault="009B17D5" w:rsidP="009B17D5">
            <w:pPr>
              <w:jc w:val="center"/>
              <w:rPr>
                <w:ins w:id="9947" w:author="Στάθης Καπ" w:date="2023-03-03T03:26:00Z"/>
                <w:rFonts w:cstheme="minorHAnsi"/>
                <w:sz w:val="16"/>
                <w:szCs w:val="16"/>
              </w:rPr>
            </w:pPr>
            <w:ins w:id="9948" w:author="Στάθης Καπ" w:date="2023-03-03T06:09:00Z">
              <w:r>
                <w:rPr>
                  <w:rFonts w:ascii="Calibri" w:hAnsi="Calibri" w:cstheme="minorHAnsi"/>
                  <w:color w:val="000000"/>
                  <w:sz w:val="16"/>
                  <w:szCs w:val="16"/>
                </w:rPr>
                <w:t>2.22</w:t>
              </w:r>
            </w:ins>
          </w:p>
        </w:tc>
        <w:tc>
          <w:tcPr>
            <w:tcW w:w="508" w:type="dxa"/>
            <w:tcBorders>
              <w:top w:val="single" w:sz="4" w:space="0" w:color="auto"/>
            </w:tcBorders>
            <w:vAlign w:val="bottom"/>
            <w:tcPrChange w:id="9949" w:author="Στάθης Καπ" w:date="2023-03-03T06:25:00Z">
              <w:tcPr>
                <w:tcW w:w="508" w:type="dxa"/>
                <w:tcBorders>
                  <w:top w:val="single" w:sz="4" w:space="0" w:color="auto"/>
                </w:tcBorders>
                <w:vAlign w:val="bottom"/>
              </w:tcPr>
            </w:tcPrChange>
          </w:tcPr>
          <w:p w14:paraId="6D0D5755" w14:textId="213E4BAF" w:rsidR="009B17D5" w:rsidRPr="00AC6F02" w:rsidRDefault="009B17D5" w:rsidP="009B17D5">
            <w:pPr>
              <w:jc w:val="center"/>
              <w:rPr>
                <w:ins w:id="9950" w:author="Στάθης Καπ" w:date="2023-03-03T03:26:00Z"/>
                <w:rFonts w:cstheme="minorHAnsi"/>
                <w:sz w:val="16"/>
                <w:szCs w:val="16"/>
              </w:rPr>
            </w:pPr>
            <w:ins w:id="9951" w:author="Στάθης Καπ" w:date="2023-03-03T03:27:00Z">
              <w:r w:rsidRPr="00AC6F02">
                <w:rPr>
                  <w:rFonts w:ascii="Calibri" w:hAnsi="Calibri" w:cs="Calibri"/>
                  <w:color w:val="000000"/>
                  <w:sz w:val="16"/>
                  <w:szCs w:val="16"/>
                  <w:rPrChange w:id="9952" w:author="Στάθης Καπ" w:date="2023-03-03T03:27:00Z">
                    <w:rPr>
                      <w:rFonts w:ascii="Calibri" w:hAnsi="Calibri" w:cs="Calibri"/>
                      <w:color w:val="000000"/>
                      <w:sz w:val="18"/>
                      <w:szCs w:val="18"/>
                    </w:rPr>
                  </w:rPrChange>
                </w:rPr>
                <w:t>441</w:t>
              </w:r>
            </w:ins>
          </w:p>
        </w:tc>
        <w:tc>
          <w:tcPr>
            <w:tcW w:w="541" w:type="dxa"/>
            <w:tcBorders>
              <w:top w:val="single" w:sz="4" w:space="0" w:color="auto"/>
            </w:tcBorders>
            <w:vAlign w:val="bottom"/>
            <w:tcPrChange w:id="9953" w:author="Στάθης Καπ" w:date="2023-03-03T06:25:00Z">
              <w:tcPr>
                <w:tcW w:w="541" w:type="dxa"/>
                <w:tcBorders>
                  <w:top w:val="single" w:sz="4" w:space="0" w:color="auto"/>
                </w:tcBorders>
                <w:vAlign w:val="bottom"/>
              </w:tcPr>
            </w:tcPrChange>
          </w:tcPr>
          <w:p w14:paraId="33DC5622" w14:textId="4DF8E5C1" w:rsidR="009B17D5" w:rsidRPr="00AC6F02" w:rsidRDefault="009B17D5" w:rsidP="009B17D5">
            <w:pPr>
              <w:jc w:val="center"/>
              <w:rPr>
                <w:ins w:id="9954" w:author="Στάθης Καπ" w:date="2023-03-03T03:26:00Z"/>
                <w:rFonts w:cstheme="minorHAnsi"/>
                <w:sz w:val="16"/>
                <w:szCs w:val="16"/>
              </w:rPr>
            </w:pPr>
            <w:ins w:id="9955" w:author="Στάθης Καπ" w:date="2023-03-03T03:27:00Z">
              <w:r w:rsidRPr="00AC6F02">
                <w:rPr>
                  <w:rFonts w:ascii="Calibri" w:hAnsi="Calibri" w:cs="Calibri"/>
                  <w:color w:val="000000"/>
                  <w:sz w:val="16"/>
                  <w:szCs w:val="16"/>
                  <w:rPrChange w:id="9956" w:author="Στάθης Καπ" w:date="2023-03-03T03:27:00Z">
                    <w:rPr>
                      <w:rFonts w:ascii="Calibri" w:hAnsi="Calibri" w:cs="Calibri"/>
                      <w:color w:val="000000"/>
                      <w:sz w:val="18"/>
                      <w:szCs w:val="18"/>
                    </w:rPr>
                  </w:rPrChange>
                </w:rPr>
                <w:t>0.122</w:t>
              </w:r>
            </w:ins>
          </w:p>
        </w:tc>
        <w:tc>
          <w:tcPr>
            <w:tcW w:w="589" w:type="dxa"/>
            <w:tcBorders>
              <w:top w:val="single" w:sz="4" w:space="0" w:color="auto"/>
            </w:tcBorders>
            <w:vAlign w:val="center"/>
            <w:tcPrChange w:id="9957" w:author="Στάθης Καπ" w:date="2023-03-03T06:25:00Z">
              <w:tcPr>
                <w:tcW w:w="589" w:type="dxa"/>
                <w:tcBorders>
                  <w:top w:val="single" w:sz="4" w:space="0" w:color="auto"/>
                </w:tcBorders>
                <w:vAlign w:val="center"/>
              </w:tcPr>
            </w:tcPrChange>
          </w:tcPr>
          <w:p w14:paraId="26E132BD" w14:textId="17FD10B9" w:rsidR="009B17D5" w:rsidRPr="00AC6F02" w:rsidRDefault="009B17D5" w:rsidP="009B17D5">
            <w:pPr>
              <w:jc w:val="center"/>
              <w:rPr>
                <w:ins w:id="9958" w:author="Στάθης Καπ" w:date="2023-03-03T03:26:00Z"/>
                <w:rFonts w:cstheme="minorHAnsi"/>
                <w:sz w:val="16"/>
                <w:szCs w:val="16"/>
              </w:rPr>
            </w:pPr>
            <w:ins w:id="9959" w:author="Στάθης Καπ" w:date="2023-03-03T06:10:00Z">
              <w:r>
                <w:rPr>
                  <w:rFonts w:ascii="Calibri" w:hAnsi="Calibri" w:cs="Calibri"/>
                  <w:color w:val="000000"/>
                  <w:sz w:val="16"/>
                  <w:szCs w:val="16"/>
                </w:rPr>
                <w:t>2.22</w:t>
              </w:r>
            </w:ins>
          </w:p>
        </w:tc>
        <w:tc>
          <w:tcPr>
            <w:tcW w:w="463" w:type="dxa"/>
            <w:tcBorders>
              <w:top w:val="single" w:sz="4" w:space="0" w:color="auto"/>
            </w:tcBorders>
            <w:vAlign w:val="bottom"/>
            <w:tcPrChange w:id="9960" w:author="Στάθης Καπ" w:date="2023-03-03T06:25:00Z">
              <w:tcPr>
                <w:tcW w:w="463" w:type="dxa"/>
                <w:tcBorders>
                  <w:top w:val="single" w:sz="4" w:space="0" w:color="auto"/>
                </w:tcBorders>
                <w:vAlign w:val="bottom"/>
              </w:tcPr>
            </w:tcPrChange>
          </w:tcPr>
          <w:p w14:paraId="28645514" w14:textId="0049C9A1" w:rsidR="009B17D5" w:rsidRPr="00AC6F02" w:rsidRDefault="009B17D5" w:rsidP="009B17D5">
            <w:pPr>
              <w:jc w:val="center"/>
              <w:rPr>
                <w:ins w:id="9961" w:author="Στάθης Καπ" w:date="2023-03-03T03:26:00Z"/>
                <w:rFonts w:cstheme="minorHAnsi"/>
                <w:sz w:val="16"/>
                <w:szCs w:val="16"/>
              </w:rPr>
            </w:pPr>
            <w:ins w:id="9962" w:author="Στάθης Καπ" w:date="2023-03-03T03:27:00Z">
              <w:r w:rsidRPr="00AC6F02">
                <w:rPr>
                  <w:rFonts w:ascii="Calibri" w:hAnsi="Calibri" w:cs="Calibri"/>
                  <w:color w:val="000000"/>
                  <w:sz w:val="16"/>
                  <w:szCs w:val="16"/>
                  <w:rPrChange w:id="9963" w:author="Στάθης Καπ" w:date="2023-03-03T03:27:00Z">
                    <w:rPr>
                      <w:rFonts w:ascii="Calibri" w:hAnsi="Calibri" w:cs="Calibri"/>
                      <w:color w:val="000000"/>
                      <w:sz w:val="18"/>
                      <w:szCs w:val="18"/>
                    </w:rPr>
                  </w:rPrChange>
                </w:rPr>
                <w:t>427</w:t>
              </w:r>
            </w:ins>
          </w:p>
        </w:tc>
        <w:tc>
          <w:tcPr>
            <w:tcW w:w="541" w:type="dxa"/>
            <w:tcBorders>
              <w:top w:val="single" w:sz="4" w:space="0" w:color="auto"/>
            </w:tcBorders>
            <w:vAlign w:val="bottom"/>
            <w:tcPrChange w:id="9964" w:author="Στάθης Καπ" w:date="2023-03-03T06:25:00Z">
              <w:tcPr>
                <w:tcW w:w="541" w:type="dxa"/>
                <w:tcBorders>
                  <w:top w:val="single" w:sz="4" w:space="0" w:color="auto"/>
                </w:tcBorders>
                <w:vAlign w:val="bottom"/>
              </w:tcPr>
            </w:tcPrChange>
          </w:tcPr>
          <w:p w14:paraId="2C20A0A1" w14:textId="17A01FC5" w:rsidR="009B17D5" w:rsidRPr="00AC6F02" w:rsidRDefault="009B17D5" w:rsidP="009B17D5">
            <w:pPr>
              <w:jc w:val="center"/>
              <w:rPr>
                <w:ins w:id="9965" w:author="Στάθης Καπ" w:date="2023-03-03T03:26:00Z"/>
                <w:rFonts w:cstheme="minorHAnsi"/>
                <w:sz w:val="16"/>
                <w:szCs w:val="16"/>
              </w:rPr>
            </w:pPr>
            <w:ins w:id="9966" w:author="Στάθης Καπ" w:date="2023-03-03T03:27:00Z">
              <w:r w:rsidRPr="00AC6F02">
                <w:rPr>
                  <w:rFonts w:ascii="Calibri" w:hAnsi="Calibri" w:cs="Calibri"/>
                  <w:color w:val="000000"/>
                  <w:sz w:val="16"/>
                  <w:szCs w:val="16"/>
                  <w:rPrChange w:id="9967" w:author="Στάθης Καπ" w:date="2023-03-03T03:27:00Z">
                    <w:rPr>
                      <w:rFonts w:ascii="Calibri" w:hAnsi="Calibri" w:cs="Calibri"/>
                      <w:color w:val="000000"/>
                      <w:sz w:val="18"/>
                      <w:szCs w:val="18"/>
                    </w:rPr>
                  </w:rPrChange>
                </w:rPr>
                <w:t>0.135</w:t>
              </w:r>
            </w:ins>
          </w:p>
        </w:tc>
        <w:tc>
          <w:tcPr>
            <w:tcW w:w="589" w:type="dxa"/>
            <w:tcBorders>
              <w:top w:val="single" w:sz="4" w:space="0" w:color="auto"/>
            </w:tcBorders>
            <w:vAlign w:val="center"/>
            <w:tcPrChange w:id="9968" w:author="Στάθης Καπ" w:date="2023-03-03T06:25:00Z">
              <w:tcPr>
                <w:tcW w:w="589" w:type="dxa"/>
                <w:tcBorders>
                  <w:top w:val="single" w:sz="4" w:space="0" w:color="auto"/>
                </w:tcBorders>
                <w:vAlign w:val="center"/>
              </w:tcPr>
            </w:tcPrChange>
          </w:tcPr>
          <w:p w14:paraId="7ABF1B73" w14:textId="111CDE55" w:rsidR="009B17D5" w:rsidRPr="00AC6F02" w:rsidRDefault="009B17D5" w:rsidP="009B17D5">
            <w:pPr>
              <w:jc w:val="center"/>
              <w:rPr>
                <w:ins w:id="9969" w:author="Στάθης Καπ" w:date="2023-03-03T03:26:00Z"/>
                <w:rFonts w:cstheme="minorHAnsi"/>
                <w:sz w:val="16"/>
                <w:szCs w:val="16"/>
              </w:rPr>
            </w:pPr>
            <w:ins w:id="9970" w:author="Στάθης Καπ" w:date="2023-03-03T06:10:00Z">
              <w:r>
                <w:rPr>
                  <w:rFonts w:ascii="Calibri" w:hAnsi="Calibri" w:cs="Calibri"/>
                  <w:color w:val="000000"/>
                  <w:sz w:val="16"/>
                  <w:szCs w:val="16"/>
                </w:rPr>
                <w:t>5.32</w:t>
              </w:r>
            </w:ins>
          </w:p>
        </w:tc>
      </w:tr>
      <w:tr w:rsidR="009B17D5" w14:paraId="7C68A250" w14:textId="77777777" w:rsidTr="00F03C40">
        <w:trPr>
          <w:ins w:id="9971" w:author="Στάθης Καπ" w:date="2023-03-03T03:26:00Z"/>
        </w:trPr>
        <w:tc>
          <w:tcPr>
            <w:tcW w:w="515" w:type="dxa"/>
            <w:tcBorders>
              <w:top w:val="nil"/>
              <w:bottom w:val="nil"/>
              <w:right w:val="single" w:sz="4" w:space="0" w:color="auto"/>
            </w:tcBorders>
            <w:shd w:val="clear" w:color="auto" w:fill="E7E6E6" w:themeFill="background2"/>
            <w:vAlign w:val="center"/>
            <w:tcPrChange w:id="9972" w:author="Στάθης Καπ" w:date="2023-03-03T06:25:00Z">
              <w:tcPr>
                <w:tcW w:w="515" w:type="dxa"/>
                <w:vAlign w:val="center"/>
              </w:tcPr>
            </w:tcPrChange>
          </w:tcPr>
          <w:p w14:paraId="0B1C7144" w14:textId="5690C61C" w:rsidR="009B17D5" w:rsidRPr="00AC6F02" w:rsidRDefault="009B17D5" w:rsidP="009B17D5">
            <w:pPr>
              <w:jc w:val="center"/>
              <w:rPr>
                <w:ins w:id="9973" w:author="Στάθης Καπ" w:date="2023-03-03T03:26:00Z"/>
                <w:sz w:val="16"/>
                <w:szCs w:val="16"/>
              </w:rPr>
            </w:pPr>
            <w:ins w:id="9974" w:author="Στάθης Καπ" w:date="2023-03-03T03:27:00Z">
              <w:r w:rsidRPr="00AC6F02">
                <w:rPr>
                  <w:sz w:val="16"/>
                  <w:szCs w:val="16"/>
                  <w:rPrChange w:id="9975" w:author="Στάθης Καπ" w:date="2023-03-03T03:27:00Z">
                    <w:rPr>
                      <w:sz w:val="18"/>
                      <w:szCs w:val="18"/>
                    </w:rPr>
                  </w:rPrChange>
                </w:rPr>
                <w:t>pr02</w:t>
              </w:r>
            </w:ins>
          </w:p>
        </w:tc>
        <w:tc>
          <w:tcPr>
            <w:tcW w:w="560" w:type="dxa"/>
            <w:tcBorders>
              <w:left w:val="single" w:sz="4" w:space="0" w:color="auto"/>
            </w:tcBorders>
            <w:tcPrChange w:id="9976" w:author="Στάθης Καπ" w:date="2023-03-03T06:25:00Z">
              <w:tcPr>
                <w:tcW w:w="560" w:type="dxa"/>
              </w:tcPr>
            </w:tcPrChange>
          </w:tcPr>
          <w:p w14:paraId="5D31F227" w14:textId="0CB7AD11" w:rsidR="009B17D5" w:rsidRPr="00AC6F02" w:rsidRDefault="009B17D5" w:rsidP="009B17D5">
            <w:pPr>
              <w:jc w:val="center"/>
              <w:rPr>
                <w:ins w:id="9977" w:author="Στάθης Καπ" w:date="2023-03-03T03:26:00Z"/>
                <w:rFonts w:cstheme="minorHAnsi"/>
                <w:sz w:val="16"/>
                <w:szCs w:val="16"/>
              </w:rPr>
            </w:pPr>
            <w:ins w:id="9978" w:author="Στάθης Καπ" w:date="2023-03-03T03:27:00Z">
              <w:r w:rsidRPr="00AC6F02">
                <w:rPr>
                  <w:sz w:val="16"/>
                  <w:szCs w:val="16"/>
                  <w:rPrChange w:id="9979" w:author="Στάθης Καπ" w:date="2023-03-03T03:27:00Z">
                    <w:rPr>
                      <w:sz w:val="18"/>
                      <w:szCs w:val="18"/>
                    </w:rPr>
                  </w:rPrChange>
                </w:rPr>
                <w:t>715</w:t>
              </w:r>
            </w:ins>
          </w:p>
        </w:tc>
        <w:tc>
          <w:tcPr>
            <w:tcW w:w="855" w:type="dxa"/>
            <w:tcPrChange w:id="9980" w:author="Στάθης Καπ" w:date="2023-03-03T06:25:00Z">
              <w:tcPr>
                <w:tcW w:w="855" w:type="dxa"/>
              </w:tcPr>
            </w:tcPrChange>
          </w:tcPr>
          <w:p w14:paraId="6023A1B3" w14:textId="5C94F4DD" w:rsidR="009B17D5" w:rsidRPr="00AC6F02" w:rsidRDefault="009B17D5" w:rsidP="009B17D5">
            <w:pPr>
              <w:jc w:val="center"/>
              <w:rPr>
                <w:ins w:id="9981" w:author="Στάθης Καπ" w:date="2023-03-03T03:26:00Z"/>
                <w:rFonts w:cstheme="minorHAnsi"/>
                <w:sz w:val="16"/>
                <w:szCs w:val="16"/>
              </w:rPr>
            </w:pPr>
            <w:ins w:id="9982" w:author="Στάθης Καπ" w:date="2023-03-03T03:27:00Z">
              <w:r w:rsidRPr="00AC6F02">
                <w:rPr>
                  <w:sz w:val="16"/>
                  <w:szCs w:val="16"/>
                  <w:rPrChange w:id="9983" w:author="Στάθης Καπ" w:date="2023-03-03T03:27:00Z">
                    <w:rPr>
                      <w:sz w:val="18"/>
                      <w:szCs w:val="18"/>
                    </w:rPr>
                  </w:rPrChange>
                </w:rPr>
                <w:t>660</w:t>
              </w:r>
            </w:ins>
          </w:p>
        </w:tc>
        <w:tc>
          <w:tcPr>
            <w:tcW w:w="544" w:type="dxa"/>
            <w:vAlign w:val="bottom"/>
            <w:tcPrChange w:id="9984" w:author="Στάθης Καπ" w:date="2023-03-03T06:25:00Z">
              <w:tcPr>
                <w:tcW w:w="544" w:type="dxa"/>
                <w:vAlign w:val="bottom"/>
              </w:tcPr>
            </w:tcPrChange>
          </w:tcPr>
          <w:p w14:paraId="51FF4092" w14:textId="06FC17A4" w:rsidR="009B17D5" w:rsidRPr="00AC6F02" w:rsidRDefault="009B17D5" w:rsidP="009B17D5">
            <w:pPr>
              <w:jc w:val="center"/>
              <w:rPr>
                <w:ins w:id="9985" w:author="Στάθης Καπ" w:date="2023-03-03T03:26:00Z"/>
                <w:rFonts w:cstheme="minorHAnsi"/>
                <w:sz w:val="16"/>
                <w:szCs w:val="16"/>
              </w:rPr>
            </w:pPr>
            <w:ins w:id="9986" w:author="Στάθης Καπ" w:date="2023-03-03T03:27:00Z">
              <w:r w:rsidRPr="00AC6F02">
                <w:rPr>
                  <w:rFonts w:ascii="Calibri" w:hAnsi="Calibri" w:cs="Calibri"/>
                  <w:color w:val="000000"/>
                  <w:sz w:val="16"/>
                  <w:szCs w:val="16"/>
                  <w:rPrChange w:id="9987" w:author="Στάθης Καπ" w:date="2023-03-03T03:27:00Z">
                    <w:rPr>
                      <w:rFonts w:ascii="Calibri" w:hAnsi="Calibri" w:cs="Calibri"/>
                      <w:color w:val="000000"/>
                      <w:sz w:val="18"/>
                      <w:szCs w:val="18"/>
                    </w:rPr>
                  </w:rPrChange>
                </w:rPr>
                <w:t>670</w:t>
              </w:r>
            </w:ins>
          </w:p>
        </w:tc>
        <w:tc>
          <w:tcPr>
            <w:tcW w:w="621" w:type="dxa"/>
            <w:vAlign w:val="bottom"/>
            <w:tcPrChange w:id="9988" w:author="Στάθης Καπ" w:date="2023-03-03T06:25:00Z">
              <w:tcPr>
                <w:tcW w:w="621" w:type="dxa"/>
                <w:vAlign w:val="bottom"/>
              </w:tcPr>
            </w:tcPrChange>
          </w:tcPr>
          <w:p w14:paraId="485CF422" w14:textId="408B9616" w:rsidR="009B17D5" w:rsidRPr="00AC6F02" w:rsidRDefault="009B17D5" w:rsidP="009B17D5">
            <w:pPr>
              <w:jc w:val="center"/>
              <w:rPr>
                <w:ins w:id="9989" w:author="Στάθης Καπ" w:date="2023-03-03T03:26:00Z"/>
                <w:rFonts w:cstheme="minorHAnsi"/>
                <w:sz w:val="16"/>
                <w:szCs w:val="16"/>
              </w:rPr>
            </w:pPr>
            <w:ins w:id="9990" w:author="Στάθης Καπ" w:date="2023-03-03T03:27:00Z">
              <w:r w:rsidRPr="00AC6F02">
                <w:rPr>
                  <w:rFonts w:ascii="Calibri" w:hAnsi="Calibri" w:cs="Calibri"/>
                  <w:color w:val="000000"/>
                  <w:sz w:val="16"/>
                  <w:szCs w:val="16"/>
                  <w:rPrChange w:id="9991" w:author="Στάθης Καπ" w:date="2023-03-03T03:27:00Z">
                    <w:rPr>
                      <w:rFonts w:ascii="Calibri" w:hAnsi="Calibri" w:cs="Calibri"/>
                      <w:color w:val="000000"/>
                      <w:sz w:val="18"/>
                      <w:szCs w:val="18"/>
                    </w:rPr>
                  </w:rPrChange>
                </w:rPr>
                <w:t>0.576</w:t>
              </w:r>
            </w:ins>
          </w:p>
        </w:tc>
        <w:tc>
          <w:tcPr>
            <w:tcW w:w="669" w:type="dxa"/>
            <w:vAlign w:val="center"/>
            <w:tcPrChange w:id="9992" w:author="Στάθης Καπ" w:date="2023-03-03T06:25:00Z">
              <w:tcPr>
                <w:tcW w:w="669" w:type="dxa"/>
                <w:vAlign w:val="center"/>
              </w:tcPr>
            </w:tcPrChange>
          </w:tcPr>
          <w:p w14:paraId="310EA70D" w14:textId="26C1ED96" w:rsidR="009B17D5" w:rsidRPr="00AC6F02" w:rsidRDefault="009B17D5" w:rsidP="009B17D5">
            <w:pPr>
              <w:jc w:val="center"/>
              <w:rPr>
                <w:ins w:id="9993" w:author="Στάθης Καπ" w:date="2023-03-03T03:26:00Z"/>
                <w:rFonts w:cstheme="minorHAnsi"/>
                <w:sz w:val="16"/>
                <w:szCs w:val="16"/>
              </w:rPr>
            </w:pPr>
            <w:ins w:id="9994" w:author="Στάθης Καπ" w:date="2023-03-03T06:09:00Z">
              <w:r>
                <w:rPr>
                  <w:rFonts w:ascii="Calibri" w:hAnsi="Calibri" w:cstheme="minorHAnsi"/>
                  <w:color w:val="000000"/>
                  <w:sz w:val="16"/>
                  <w:szCs w:val="16"/>
                </w:rPr>
                <w:t>6.29</w:t>
              </w:r>
            </w:ins>
          </w:p>
        </w:tc>
        <w:tc>
          <w:tcPr>
            <w:tcW w:w="543" w:type="dxa"/>
            <w:vAlign w:val="bottom"/>
            <w:tcPrChange w:id="9995" w:author="Στάθης Καπ" w:date="2023-03-03T06:25:00Z">
              <w:tcPr>
                <w:tcW w:w="543" w:type="dxa"/>
                <w:vAlign w:val="bottom"/>
              </w:tcPr>
            </w:tcPrChange>
          </w:tcPr>
          <w:p w14:paraId="1A2B6A60" w14:textId="7D125AB3" w:rsidR="009B17D5" w:rsidRPr="00AC6F02" w:rsidRDefault="009B17D5" w:rsidP="009B17D5">
            <w:pPr>
              <w:jc w:val="center"/>
              <w:rPr>
                <w:ins w:id="9996" w:author="Στάθης Καπ" w:date="2023-03-03T03:26:00Z"/>
                <w:rFonts w:cstheme="minorHAnsi"/>
                <w:sz w:val="16"/>
                <w:szCs w:val="16"/>
              </w:rPr>
            </w:pPr>
            <w:ins w:id="9997" w:author="Στάθης Καπ" w:date="2023-03-03T03:27:00Z">
              <w:r w:rsidRPr="00AC6F02">
                <w:rPr>
                  <w:rFonts w:ascii="Calibri" w:hAnsi="Calibri" w:cs="Calibri"/>
                  <w:color w:val="000000"/>
                  <w:sz w:val="16"/>
                  <w:szCs w:val="16"/>
                  <w:rPrChange w:id="9998" w:author="Στάθης Καπ" w:date="2023-03-03T03:27:00Z">
                    <w:rPr>
                      <w:rFonts w:ascii="Calibri" w:hAnsi="Calibri" w:cs="Calibri"/>
                      <w:color w:val="000000"/>
                      <w:sz w:val="18"/>
                      <w:szCs w:val="18"/>
                    </w:rPr>
                  </w:rPrChange>
                </w:rPr>
                <w:t>620</w:t>
              </w:r>
            </w:ins>
          </w:p>
        </w:tc>
        <w:tc>
          <w:tcPr>
            <w:tcW w:w="621" w:type="dxa"/>
            <w:vAlign w:val="bottom"/>
            <w:tcPrChange w:id="9999" w:author="Στάθης Καπ" w:date="2023-03-03T06:25:00Z">
              <w:tcPr>
                <w:tcW w:w="621" w:type="dxa"/>
                <w:vAlign w:val="bottom"/>
              </w:tcPr>
            </w:tcPrChange>
          </w:tcPr>
          <w:p w14:paraId="0E9CB7C0" w14:textId="47583E94" w:rsidR="009B17D5" w:rsidRPr="00AC6F02" w:rsidRDefault="009B17D5" w:rsidP="009B17D5">
            <w:pPr>
              <w:jc w:val="center"/>
              <w:rPr>
                <w:ins w:id="10000" w:author="Στάθης Καπ" w:date="2023-03-03T03:26:00Z"/>
                <w:rFonts w:cstheme="minorHAnsi"/>
                <w:sz w:val="16"/>
                <w:szCs w:val="16"/>
              </w:rPr>
            </w:pPr>
            <w:ins w:id="10001" w:author="Στάθης Καπ" w:date="2023-03-03T03:27:00Z">
              <w:r w:rsidRPr="00AC6F02">
                <w:rPr>
                  <w:rFonts w:ascii="Calibri" w:hAnsi="Calibri" w:cs="Calibri"/>
                  <w:color w:val="000000"/>
                  <w:sz w:val="16"/>
                  <w:szCs w:val="16"/>
                  <w:rPrChange w:id="10002" w:author="Στάθης Καπ" w:date="2023-03-03T03:27:00Z">
                    <w:rPr>
                      <w:rFonts w:ascii="Calibri" w:hAnsi="Calibri" w:cs="Calibri"/>
                      <w:color w:val="000000"/>
                      <w:sz w:val="18"/>
                      <w:szCs w:val="18"/>
                    </w:rPr>
                  </w:rPrChange>
                </w:rPr>
                <w:t>0.359</w:t>
              </w:r>
            </w:ins>
          </w:p>
        </w:tc>
        <w:tc>
          <w:tcPr>
            <w:tcW w:w="669" w:type="dxa"/>
            <w:vAlign w:val="center"/>
            <w:tcPrChange w:id="10003" w:author="Στάθης Καπ" w:date="2023-03-03T06:25:00Z">
              <w:tcPr>
                <w:tcW w:w="669" w:type="dxa"/>
                <w:vAlign w:val="center"/>
              </w:tcPr>
            </w:tcPrChange>
          </w:tcPr>
          <w:p w14:paraId="2D41F02E" w14:textId="7117195C" w:rsidR="009B17D5" w:rsidRPr="00AC6F02" w:rsidRDefault="009B17D5" w:rsidP="009B17D5">
            <w:pPr>
              <w:jc w:val="center"/>
              <w:rPr>
                <w:ins w:id="10004" w:author="Στάθης Καπ" w:date="2023-03-03T03:26:00Z"/>
                <w:rFonts w:cstheme="minorHAnsi"/>
                <w:sz w:val="16"/>
                <w:szCs w:val="16"/>
              </w:rPr>
            </w:pPr>
            <w:ins w:id="10005" w:author="Στάθης Καπ" w:date="2023-03-03T06:09:00Z">
              <w:r>
                <w:rPr>
                  <w:rFonts w:ascii="Calibri" w:hAnsi="Calibri" w:cstheme="minorHAnsi"/>
                  <w:color w:val="000000"/>
                  <w:sz w:val="16"/>
                  <w:szCs w:val="16"/>
                </w:rPr>
                <w:t>7.46</w:t>
              </w:r>
            </w:ins>
          </w:p>
        </w:tc>
        <w:tc>
          <w:tcPr>
            <w:tcW w:w="508" w:type="dxa"/>
            <w:vAlign w:val="bottom"/>
            <w:tcPrChange w:id="10006" w:author="Στάθης Καπ" w:date="2023-03-03T06:25:00Z">
              <w:tcPr>
                <w:tcW w:w="508" w:type="dxa"/>
                <w:vAlign w:val="bottom"/>
              </w:tcPr>
            </w:tcPrChange>
          </w:tcPr>
          <w:p w14:paraId="55A7EDBA" w14:textId="14F0B0C1" w:rsidR="009B17D5" w:rsidRPr="00AC6F02" w:rsidRDefault="009B17D5" w:rsidP="009B17D5">
            <w:pPr>
              <w:jc w:val="center"/>
              <w:rPr>
                <w:ins w:id="10007" w:author="Στάθης Καπ" w:date="2023-03-03T03:26:00Z"/>
                <w:rFonts w:cstheme="minorHAnsi"/>
                <w:sz w:val="16"/>
                <w:szCs w:val="16"/>
              </w:rPr>
            </w:pPr>
            <w:ins w:id="10008" w:author="Στάθης Καπ" w:date="2023-03-03T03:27:00Z">
              <w:r w:rsidRPr="00AC6F02">
                <w:rPr>
                  <w:rFonts w:ascii="Calibri" w:hAnsi="Calibri" w:cs="Calibri"/>
                  <w:color w:val="000000"/>
                  <w:sz w:val="16"/>
                  <w:szCs w:val="16"/>
                  <w:rPrChange w:id="10009" w:author="Στάθης Καπ" w:date="2023-03-03T03:27:00Z">
                    <w:rPr>
                      <w:rFonts w:ascii="Calibri" w:hAnsi="Calibri" w:cs="Calibri"/>
                      <w:color w:val="000000"/>
                      <w:sz w:val="18"/>
                      <w:szCs w:val="18"/>
                    </w:rPr>
                  </w:rPrChange>
                </w:rPr>
                <w:t>597</w:t>
              </w:r>
            </w:ins>
          </w:p>
        </w:tc>
        <w:tc>
          <w:tcPr>
            <w:tcW w:w="541" w:type="dxa"/>
            <w:vAlign w:val="bottom"/>
            <w:tcPrChange w:id="10010" w:author="Στάθης Καπ" w:date="2023-03-03T06:25:00Z">
              <w:tcPr>
                <w:tcW w:w="541" w:type="dxa"/>
                <w:vAlign w:val="bottom"/>
              </w:tcPr>
            </w:tcPrChange>
          </w:tcPr>
          <w:p w14:paraId="2657CA52" w14:textId="186A952E" w:rsidR="009B17D5" w:rsidRPr="00AC6F02" w:rsidRDefault="009B17D5" w:rsidP="009B17D5">
            <w:pPr>
              <w:jc w:val="center"/>
              <w:rPr>
                <w:ins w:id="10011" w:author="Στάθης Καπ" w:date="2023-03-03T03:26:00Z"/>
                <w:rFonts w:cstheme="minorHAnsi"/>
                <w:sz w:val="16"/>
                <w:szCs w:val="16"/>
              </w:rPr>
            </w:pPr>
            <w:ins w:id="10012" w:author="Στάθης Καπ" w:date="2023-03-03T03:27:00Z">
              <w:r w:rsidRPr="00AC6F02">
                <w:rPr>
                  <w:rFonts w:ascii="Calibri" w:hAnsi="Calibri" w:cs="Calibri"/>
                  <w:color w:val="000000"/>
                  <w:sz w:val="16"/>
                  <w:szCs w:val="16"/>
                  <w:rPrChange w:id="10013" w:author="Στάθης Καπ" w:date="2023-03-03T03:27:00Z">
                    <w:rPr>
                      <w:rFonts w:ascii="Calibri" w:hAnsi="Calibri" w:cs="Calibri"/>
                      <w:color w:val="000000"/>
                      <w:sz w:val="18"/>
                      <w:szCs w:val="18"/>
                    </w:rPr>
                  </w:rPrChange>
                </w:rPr>
                <w:t>0.331</w:t>
              </w:r>
            </w:ins>
          </w:p>
        </w:tc>
        <w:tc>
          <w:tcPr>
            <w:tcW w:w="589" w:type="dxa"/>
            <w:vAlign w:val="center"/>
            <w:tcPrChange w:id="10014" w:author="Στάθης Καπ" w:date="2023-03-03T06:25:00Z">
              <w:tcPr>
                <w:tcW w:w="589" w:type="dxa"/>
                <w:vAlign w:val="center"/>
              </w:tcPr>
            </w:tcPrChange>
          </w:tcPr>
          <w:p w14:paraId="10F965C9" w14:textId="62774D8B" w:rsidR="009B17D5" w:rsidRPr="00AC6F02" w:rsidRDefault="009B17D5" w:rsidP="009B17D5">
            <w:pPr>
              <w:jc w:val="center"/>
              <w:rPr>
                <w:ins w:id="10015" w:author="Στάθης Καπ" w:date="2023-03-03T03:26:00Z"/>
                <w:rFonts w:cstheme="minorHAnsi"/>
                <w:sz w:val="16"/>
                <w:szCs w:val="16"/>
              </w:rPr>
            </w:pPr>
            <w:ins w:id="10016" w:author="Στάθης Καπ" w:date="2023-03-03T06:10:00Z">
              <w:r>
                <w:rPr>
                  <w:rFonts w:ascii="Calibri" w:hAnsi="Calibri" w:cstheme="minorHAnsi"/>
                  <w:color w:val="000000"/>
                  <w:sz w:val="16"/>
                  <w:szCs w:val="16"/>
                </w:rPr>
                <w:t>10.9</w:t>
              </w:r>
            </w:ins>
          </w:p>
        </w:tc>
        <w:tc>
          <w:tcPr>
            <w:tcW w:w="463" w:type="dxa"/>
            <w:vAlign w:val="bottom"/>
            <w:tcPrChange w:id="10017" w:author="Στάθης Καπ" w:date="2023-03-03T06:25:00Z">
              <w:tcPr>
                <w:tcW w:w="463" w:type="dxa"/>
                <w:vAlign w:val="bottom"/>
              </w:tcPr>
            </w:tcPrChange>
          </w:tcPr>
          <w:p w14:paraId="4AC29A20" w14:textId="6060F8E2" w:rsidR="009B17D5" w:rsidRPr="00AC6F02" w:rsidRDefault="009B17D5" w:rsidP="009B17D5">
            <w:pPr>
              <w:jc w:val="center"/>
              <w:rPr>
                <w:ins w:id="10018" w:author="Στάθης Καπ" w:date="2023-03-03T03:26:00Z"/>
                <w:rFonts w:cstheme="minorHAnsi"/>
                <w:sz w:val="16"/>
                <w:szCs w:val="16"/>
              </w:rPr>
            </w:pPr>
            <w:ins w:id="10019" w:author="Στάθης Καπ" w:date="2023-03-03T03:27:00Z">
              <w:r w:rsidRPr="00AC6F02">
                <w:rPr>
                  <w:rFonts w:ascii="Calibri" w:hAnsi="Calibri" w:cs="Calibri"/>
                  <w:color w:val="000000"/>
                  <w:sz w:val="16"/>
                  <w:szCs w:val="16"/>
                  <w:rPrChange w:id="10020" w:author="Στάθης Καπ" w:date="2023-03-03T03:27:00Z">
                    <w:rPr>
                      <w:rFonts w:ascii="Calibri" w:hAnsi="Calibri" w:cs="Calibri"/>
                      <w:color w:val="000000"/>
                      <w:sz w:val="18"/>
                      <w:szCs w:val="18"/>
                    </w:rPr>
                  </w:rPrChange>
                </w:rPr>
                <w:t>576</w:t>
              </w:r>
            </w:ins>
          </w:p>
        </w:tc>
        <w:tc>
          <w:tcPr>
            <w:tcW w:w="541" w:type="dxa"/>
            <w:vAlign w:val="bottom"/>
            <w:tcPrChange w:id="10021" w:author="Στάθης Καπ" w:date="2023-03-03T06:25:00Z">
              <w:tcPr>
                <w:tcW w:w="541" w:type="dxa"/>
                <w:vAlign w:val="bottom"/>
              </w:tcPr>
            </w:tcPrChange>
          </w:tcPr>
          <w:p w14:paraId="269F89C1" w14:textId="39317852" w:rsidR="009B17D5" w:rsidRPr="00AC6F02" w:rsidRDefault="009B17D5" w:rsidP="009B17D5">
            <w:pPr>
              <w:jc w:val="center"/>
              <w:rPr>
                <w:ins w:id="10022" w:author="Στάθης Καπ" w:date="2023-03-03T03:26:00Z"/>
                <w:rFonts w:cstheme="minorHAnsi"/>
                <w:sz w:val="16"/>
                <w:szCs w:val="16"/>
              </w:rPr>
            </w:pPr>
            <w:ins w:id="10023" w:author="Στάθης Καπ" w:date="2023-03-03T03:27:00Z">
              <w:r w:rsidRPr="00AC6F02">
                <w:rPr>
                  <w:rFonts w:ascii="Calibri" w:hAnsi="Calibri" w:cs="Calibri"/>
                  <w:color w:val="000000"/>
                  <w:sz w:val="16"/>
                  <w:szCs w:val="16"/>
                  <w:rPrChange w:id="10024" w:author="Στάθης Καπ" w:date="2023-03-03T03:27:00Z">
                    <w:rPr>
                      <w:rFonts w:ascii="Calibri" w:hAnsi="Calibri" w:cs="Calibri"/>
                      <w:color w:val="000000"/>
                      <w:sz w:val="18"/>
                      <w:szCs w:val="18"/>
                    </w:rPr>
                  </w:rPrChange>
                </w:rPr>
                <w:t>0.262</w:t>
              </w:r>
            </w:ins>
          </w:p>
        </w:tc>
        <w:tc>
          <w:tcPr>
            <w:tcW w:w="589" w:type="dxa"/>
            <w:vAlign w:val="center"/>
            <w:tcPrChange w:id="10025" w:author="Στάθης Καπ" w:date="2023-03-03T06:25:00Z">
              <w:tcPr>
                <w:tcW w:w="589" w:type="dxa"/>
                <w:vAlign w:val="center"/>
              </w:tcPr>
            </w:tcPrChange>
          </w:tcPr>
          <w:p w14:paraId="51747991" w14:textId="1B8A2019" w:rsidR="009B17D5" w:rsidRPr="00AC6F02" w:rsidRDefault="009B17D5" w:rsidP="009B17D5">
            <w:pPr>
              <w:jc w:val="center"/>
              <w:rPr>
                <w:ins w:id="10026" w:author="Στάθης Καπ" w:date="2023-03-03T03:26:00Z"/>
                <w:rFonts w:cstheme="minorHAnsi"/>
                <w:sz w:val="16"/>
                <w:szCs w:val="16"/>
              </w:rPr>
            </w:pPr>
            <w:ins w:id="10027" w:author="Στάθης Καπ" w:date="2023-03-03T06:10:00Z">
              <w:r>
                <w:rPr>
                  <w:rFonts w:ascii="Calibri" w:hAnsi="Calibri" w:cstheme="minorHAnsi"/>
                  <w:color w:val="000000"/>
                  <w:sz w:val="16"/>
                  <w:szCs w:val="16"/>
                </w:rPr>
                <w:t>14.03</w:t>
              </w:r>
            </w:ins>
          </w:p>
        </w:tc>
      </w:tr>
      <w:tr w:rsidR="009B17D5" w14:paraId="12F4A573" w14:textId="77777777" w:rsidTr="00F03C40">
        <w:trPr>
          <w:ins w:id="10028" w:author="Στάθης Καπ" w:date="2023-03-03T03:26:00Z"/>
        </w:trPr>
        <w:tc>
          <w:tcPr>
            <w:tcW w:w="515" w:type="dxa"/>
            <w:tcBorders>
              <w:top w:val="nil"/>
              <w:bottom w:val="nil"/>
              <w:right w:val="single" w:sz="4" w:space="0" w:color="auto"/>
            </w:tcBorders>
            <w:shd w:val="clear" w:color="auto" w:fill="E7E6E6" w:themeFill="background2"/>
            <w:vAlign w:val="center"/>
            <w:tcPrChange w:id="10029" w:author="Στάθης Καπ" w:date="2023-03-03T06:25:00Z">
              <w:tcPr>
                <w:tcW w:w="515" w:type="dxa"/>
                <w:vAlign w:val="center"/>
              </w:tcPr>
            </w:tcPrChange>
          </w:tcPr>
          <w:p w14:paraId="5527D3D1" w14:textId="1303154E" w:rsidR="009B17D5" w:rsidRPr="00AC6F02" w:rsidRDefault="009B17D5" w:rsidP="009B17D5">
            <w:pPr>
              <w:jc w:val="center"/>
              <w:rPr>
                <w:ins w:id="10030" w:author="Στάθης Καπ" w:date="2023-03-03T03:26:00Z"/>
                <w:sz w:val="16"/>
                <w:szCs w:val="16"/>
              </w:rPr>
            </w:pPr>
            <w:ins w:id="10031" w:author="Στάθης Καπ" w:date="2023-03-03T03:27:00Z">
              <w:r w:rsidRPr="00AC6F02">
                <w:rPr>
                  <w:sz w:val="16"/>
                  <w:szCs w:val="16"/>
                  <w:rPrChange w:id="10032" w:author="Στάθης Καπ" w:date="2023-03-03T03:27:00Z">
                    <w:rPr>
                      <w:sz w:val="18"/>
                      <w:szCs w:val="18"/>
                    </w:rPr>
                  </w:rPrChange>
                </w:rPr>
                <w:t>pr03</w:t>
              </w:r>
            </w:ins>
          </w:p>
        </w:tc>
        <w:tc>
          <w:tcPr>
            <w:tcW w:w="560" w:type="dxa"/>
            <w:tcBorders>
              <w:left w:val="single" w:sz="4" w:space="0" w:color="auto"/>
            </w:tcBorders>
            <w:tcPrChange w:id="10033" w:author="Στάθης Καπ" w:date="2023-03-03T06:25:00Z">
              <w:tcPr>
                <w:tcW w:w="560" w:type="dxa"/>
              </w:tcPr>
            </w:tcPrChange>
          </w:tcPr>
          <w:p w14:paraId="73F5E365" w14:textId="744F8712" w:rsidR="009B17D5" w:rsidRPr="00AC6F02" w:rsidRDefault="009B17D5" w:rsidP="009B17D5">
            <w:pPr>
              <w:jc w:val="center"/>
              <w:rPr>
                <w:ins w:id="10034" w:author="Στάθης Καπ" w:date="2023-03-03T03:26:00Z"/>
                <w:rFonts w:cstheme="minorHAnsi"/>
                <w:sz w:val="16"/>
                <w:szCs w:val="16"/>
              </w:rPr>
            </w:pPr>
            <w:ins w:id="10035" w:author="Στάθης Καπ" w:date="2023-03-03T03:27:00Z">
              <w:r w:rsidRPr="00AC6F02">
                <w:rPr>
                  <w:sz w:val="16"/>
                  <w:szCs w:val="16"/>
                  <w:rPrChange w:id="10036" w:author="Στάθης Καπ" w:date="2023-03-03T03:27:00Z">
                    <w:rPr>
                      <w:sz w:val="18"/>
                      <w:szCs w:val="18"/>
                    </w:rPr>
                  </w:rPrChange>
                </w:rPr>
                <w:t>742</w:t>
              </w:r>
            </w:ins>
          </w:p>
        </w:tc>
        <w:tc>
          <w:tcPr>
            <w:tcW w:w="855" w:type="dxa"/>
            <w:tcPrChange w:id="10037" w:author="Στάθης Καπ" w:date="2023-03-03T06:25:00Z">
              <w:tcPr>
                <w:tcW w:w="855" w:type="dxa"/>
              </w:tcPr>
            </w:tcPrChange>
          </w:tcPr>
          <w:p w14:paraId="3B219E2A" w14:textId="0636F5D8" w:rsidR="009B17D5" w:rsidRPr="00AC6F02" w:rsidRDefault="009B17D5" w:rsidP="009B17D5">
            <w:pPr>
              <w:jc w:val="center"/>
              <w:rPr>
                <w:ins w:id="10038" w:author="Στάθης Καπ" w:date="2023-03-03T03:26:00Z"/>
                <w:rFonts w:cstheme="minorHAnsi"/>
                <w:sz w:val="16"/>
                <w:szCs w:val="16"/>
              </w:rPr>
            </w:pPr>
            <w:ins w:id="10039" w:author="Στάθης Καπ" w:date="2023-03-03T03:27:00Z">
              <w:r w:rsidRPr="00AC6F02">
                <w:rPr>
                  <w:sz w:val="16"/>
                  <w:szCs w:val="16"/>
                  <w:rPrChange w:id="10040" w:author="Στάθης Καπ" w:date="2023-03-03T03:27:00Z">
                    <w:rPr>
                      <w:sz w:val="18"/>
                      <w:szCs w:val="18"/>
                    </w:rPr>
                  </w:rPrChange>
                </w:rPr>
                <w:t>714</w:t>
              </w:r>
            </w:ins>
          </w:p>
        </w:tc>
        <w:tc>
          <w:tcPr>
            <w:tcW w:w="544" w:type="dxa"/>
            <w:vAlign w:val="bottom"/>
            <w:tcPrChange w:id="10041" w:author="Στάθης Καπ" w:date="2023-03-03T06:25:00Z">
              <w:tcPr>
                <w:tcW w:w="544" w:type="dxa"/>
                <w:vAlign w:val="bottom"/>
              </w:tcPr>
            </w:tcPrChange>
          </w:tcPr>
          <w:p w14:paraId="13BD907F" w14:textId="6979C6F5" w:rsidR="009B17D5" w:rsidRPr="00AC6F02" w:rsidRDefault="009B17D5" w:rsidP="009B17D5">
            <w:pPr>
              <w:jc w:val="center"/>
              <w:rPr>
                <w:ins w:id="10042" w:author="Στάθης Καπ" w:date="2023-03-03T03:26:00Z"/>
                <w:rFonts w:cstheme="minorHAnsi"/>
                <w:sz w:val="16"/>
                <w:szCs w:val="16"/>
              </w:rPr>
            </w:pPr>
            <w:ins w:id="10043" w:author="Στάθης Καπ" w:date="2023-03-03T03:27:00Z">
              <w:r w:rsidRPr="00AC6F02">
                <w:rPr>
                  <w:rFonts w:ascii="Calibri" w:hAnsi="Calibri" w:cs="Calibri"/>
                  <w:color w:val="000000"/>
                  <w:sz w:val="16"/>
                  <w:szCs w:val="16"/>
                  <w:rPrChange w:id="10044" w:author="Στάθης Καπ" w:date="2023-03-03T03:27:00Z">
                    <w:rPr>
                      <w:rFonts w:ascii="Calibri" w:hAnsi="Calibri" w:cs="Calibri"/>
                      <w:color w:val="000000"/>
                      <w:sz w:val="18"/>
                      <w:szCs w:val="18"/>
                    </w:rPr>
                  </w:rPrChange>
                </w:rPr>
                <w:t>673</w:t>
              </w:r>
            </w:ins>
          </w:p>
        </w:tc>
        <w:tc>
          <w:tcPr>
            <w:tcW w:w="621" w:type="dxa"/>
            <w:vAlign w:val="bottom"/>
            <w:tcPrChange w:id="10045" w:author="Στάθης Καπ" w:date="2023-03-03T06:25:00Z">
              <w:tcPr>
                <w:tcW w:w="621" w:type="dxa"/>
                <w:vAlign w:val="bottom"/>
              </w:tcPr>
            </w:tcPrChange>
          </w:tcPr>
          <w:p w14:paraId="6A5D0671" w14:textId="49FCCEC5" w:rsidR="009B17D5" w:rsidRPr="00AC6F02" w:rsidRDefault="009B17D5" w:rsidP="009B17D5">
            <w:pPr>
              <w:jc w:val="center"/>
              <w:rPr>
                <w:ins w:id="10046" w:author="Στάθης Καπ" w:date="2023-03-03T03:26:00Z"/>
                <w:rFonts w:cstheme="minorHAnsi"/>
                <w:sz w:val="16"/>
                <w:szCs w:val="16"/>
              </w:rPr>
            </w:pPr>
            <w:ins w:id="10047" w:author="Στάθης Καπ" w:date="2023-03-03T03:27:00Z">
              <w:r w:rsidRPr="00AC6F02">
                <w:rPr>
                  <w:rFonts w:ascii="Calibri" w:hAnsi="Calibri" w:cs="Calibri"/>
                  <w:color w:val="000000"/>
                  <w:sz w:val="16"/>
                  <w:szCs w:val="16"/>
                  <w:rPrChange w:id="10048" w:author="Στάθης Καπ" w:date="2023-03-03T03:27:00Z">
                    <w:rPr>
                      <w:rFonts w:ascii="Calibri" w:hAnsi="Calibri" w:cs="Calibri"/>
                      <w:color w:val="000000"/>
                      <w:sz w:val="18"/>
                      <w:szCs w:val="18"/>
                    </w:rPr>
                  </w:rPrChange>
                </w:rPr>
                <w:t>0.881</w:t>
              </w:r>
            </w:ins>
          </w:p>
        </w:tc>
        <w:tc>
          <w:tcPr>
            <w:tcW w:w="669" w:type="dxa"/>
            <w:vAlign w:val="center"/>
            <w:tcPrChange w:id="10049" w:author="Στάθης Καπ" w:date="2023-03-03T06:25:00Z">
              <w:tcPr>
                <w:tcW w:w="669" w:type="dxa"/>
                <w:vAlign w:val="center"/>
              </w:tcPr>
            </w:tcPrChange>
          </w:tcPr>
          <w:p w14:paraId="0DCD00A2" w14:textId="78C45A5F" w:rsidR="009B17D5" w:rsidRPr="00AC6F02" w:rsidRDefault="009B17D5" w:rsidP="009B17D5">
            <w:pPr>
              <w:jc w:val="center"/>
              <w:rPr>
                <w:ins w:id="10050" w:author="Στάθης Καπ" w:date="2023-03-03T03:26:00Z"/>
                <w:rFonts w:cstheme="minorHAnsi"/>
                <w:sz w:val="16"/>
                <w:szCs w:val="16"/>
              </w:rPr>
            </w:pPr>
            <w:ins w:id="10051" w:author="Στάθης Καπ" w:date="2023-03-03T06:09:00Z">
              <w:r>
                <w:rPr>
                  <w:rFonts w:ascii="Calibri" w:hAnsi="Calibri" w:cstheme="minorHAnsi"/>
                  <w:color w:val="000000"/>
                  <w:sz w:val="16"/>
                  <w:szCs w:val="16"/>
                </w:rPr>
                <w:t>9.3</w:t>
              </w:r>
            </w:ins>
          </w:p>
        </w:tc>
        <w:tc>
          <w:tcPr>
            <w:tcW w:w="543" w:type="dxa"/>
            <w:vAlign w:val="bottom"/>
            <w:tcPrChange w:id="10052" w:author="Στάθης Καπ" w:date="2023-03-03T06:25:00Z">
              <w:tcPr>
                <w:tcW w:w="543" w:type="dxa"/>
                <w:vAlign w:val="bottom"/>
              </w:tcPr>
            </w:tcPrChange>
          </w:tcPr>
          <w:p w14:paraId="0C9E09B1" w14:textId="306B3140" w:rsidR="009B17D5" w:rsidRPr="00AC6F02" w:rsidRDefault="009B17D5" w:rsidP="009B17D5">
            <w:pPr>
              <w:jc w:val="center"/>
              <w:rPr>
                <w:ins w:id="10053" w:author="Στάθης Καπ" w:date="2023-03-03T03:26:00Z"/>
                <w:rFonts w:cstheme="minorHAnsi"/>
                <w:sz w:val="16"/>
                <w:szCs w:val="16"/>
              </w:rPr>
            </w:pPr>
            <w:ins w:id="10054" w:author="Στάθης Καπ" w:date="2023-03-03T03:27:00Z">
              <w:r w:rsidRPr="00AC6F02">
                <w:rPr>
                  <w:rFonts w:ascii="Calibri" w:hAnsi="Calibri" w:cs="Calibri"/>
                  <w:color w:val="000000"/>
                  <w:sz w:val="16"/>
                  <w:szCs w:val="16"/>
                  <w:rPrChange w:id="10055" w:author="Στάθης Καπ" w:date="2023-03-03T03:27:00Z">
                    <w:rPr>
                      <w:rFonts w:ascii="Calibri" w:hAnsi="Calibri" w:cs="Calibri"/>
                      <w:color w:val="000000"/>
                      <w:sz w:val="18"/>
                      <w:szCs w:val="18"/>
                    </w:rPr>
                  </w:rPrChange>
                </w:rPr>
                <w:t>639</w:t>
              </w:r>
            </w:ins>
          </w:p>
        </w:tc>
        <w:tc>
          <w:tcPr>
            <w:tcW w:w="621" w:type="dxa"/>
            <w:vAlign w:val="bottom"/>
            <w:tcPrChange w:id="10056" w:author="Στάθης Καπ" w:date="2023-03-03T06:25:00Z">
              <w:tcPr>
                <w:tcW w:w="621" w:type="dxa"/>
                <w:vAlign w:val="bottom"/>
              </w:tcPr>
            </w:tcPrChange>
          </w:tcPr>
          <w:p w14:paraId="25E67FAD" w14:textId="79434FD8" w:rsidR="009B17D5" w:rsidRPr="00AC6F02" w:rsidRDefault="009B17D5" w:rsidP="009B17D5">
            <w:pPr>
              <w:jc w:val="center"/>
              <w:rPr>
                <w:ins w:id="10057" w:author="Στάθης Καπ" w:date="2023-03-03T03:26:00Z"/>
                <w:rFonts w:cstheme="minorHAnsi"/>
                <w:sz w:val="16"/>
                <w:szCs w:val="16"/>
              </w:rPr>
            </w:pPr>
            <w:ins w:id="10058" w:author="Στάθης Καπ" w:date="2023-03-03T03:27:00Z">
              <w:r w:rsidRPr="00AC6F02">
                <w:rPr>
                  <w:rFonts w:ascii="Calibri" w:hAnsi="Calibri" w:cs="Calibri"/>
                  <w:color w:val="000000"/>
                  <w:sz w:val="16"/>
                  <w:szCs w:val="16"/>
                  <w:rPrChange w:id="10059" w:author="Στάθης Καπ" w:date="2023-03-03T03:27:00Z">
                    <w:rPr>
                      <w:rFonts w:ascii="Calibri" w:hAnsi="Calibri" w:cs="Calibri"/>
                      <w:color w:val="000000"/>
                      <w:sz w:val="18"/>
                      <w:szCs w:val="18"/>
                    </w:rPr>
                  </w:rPrChange>
                </w:rPr>
                <w:t>0.518</w:t>
              </w:r>
            </w:ins>
          </w:p>
        </w:tc>
        <w:tc>
          <w:tcPr>
            <w:tcW w:w="669" w:type="dxa"/>
            <w:vAlign w:val="center"/>
            <w:tcPrChange w:id="10060" w:author="Στάθης Καπ" w:date="2023-03-03T06:25:00Z">
              <w:tcPr>
                <w:tcW w:w="669" w:type="dxa"/>
                <w:vAlign w:val="center"/>
              </w:tcPr>
            </w:tcPrChange>
          </w:tcPr>
          <w:p w14:paraId="16BCE86A" w14:textId="1E34DC27" w:rsidR="009B17D5" w:rsidRPr="00AC6F02" w:rsidRDefault="009B17D5" w:rsidP="009B17D5">
            <w:pPr>
              <w:jc w:val="center"/>
              <w:rPr>
                <w:ins w:id="10061" w:author="Στάθης Καπ" w:date="2023-03-03T03:26:00Z"/>
                <w:rFonts w:cstheme="minorHAnsi"/>
                <w:sz w:val="16"/>
                <w:szCs w:val="16"/>
              </w:rPr>
            </w:pPr>
            <w:ins w:id="10062" w:author="Στάθης Καπ" w:date="2023-03-03T06:09:00Z">
              <w:r>
                <w:rPr>
                  <w:rFonts w:ascii="Calibri" w:hAnsi="Calibri" w:cstheme="minorHAnsi"/>
                  <w:color w:val="000000"/>
                  <w:sz w:val="16"/>
                  <w:szCs w:val="16"/>
                </w:rPr>
                <w:t>5.05</w:t>
              </w:r>
            </w:ins>
          </w:p>
        </w:tc>
        <w:tc>
          <w:tcPr>
            <w:tcW w:w="508" w:type="dxa"/>
            <w:vAlign w:val="bottom"/>
            <w:tcPrChange w:id="10063" w:author="Στάθης Καπ" w:date="2023-03-03T06:25:00Z">
              <w:tcPr>
                <w:tcW w:w="508" w:type="dxa"/>
                <w:vAlign w:val="bottom"/>
              </w:tcPr>
            </w:tcPrChange>
          </w:tcPr>
          <w:p w14:paraId="682CF8CE" w14:textId="0CADFD3C" w:rsidR="009B17D5" w:rsidRPr="00AC6F02" w:rsidRDefault="009B17D5" w:rsidP="009B17D5">
            <w:pPr>
              <w:jc w:val="center"/>
              <w:rPr>
                <w:ins w:id="10064" w:author="Στάθης Καπ" w:date="2023-03-03T03:26:00Z"/>
                <w:rFonts w:cstheme="minorHAnsi"/>
                <w:sz w:val="16"/>
                <w:szCs w:val="16"/>
              </w:rPr>
            </w:pPr>
            <w:ins w:id="10065" w:author="Στάθης Καπ" w:date="2023-03-03T03:27:00Z">
              <w:r w:rsidRPr="00AC6F02">
                <w:rPr>
                  <w:rFonts w:ascii="Calibri" w:hAnsi="Calibri" w:cs="Calibri"/>
                  <w:color w:val="000000"/>
                  <w:sz w:val="16"/>
                  <w:szCs w:val="16"/>
                  <w:rPrChange w:id="10066" w:author="Στάθης Καπ" w:date="2023-03-03T03:27:00Z">
                    <w:rPr>
                      <w:rFonts w:ascii="Calibri" w:hAnsi="Calibri" w:cs="Calibri"/>
                      <w:color w:val="000000"/>
                      <w:sz w:val="18"/>
                      <w:szCs w:val="18"/>
                    </w:rPr>
                  </w:rPrChange>
                </w:rPr>
                <w:t>663</w:t>
              </w:r>
            </w:ins>
          </w:p>
        </w:tc>
        <w:tc>
          <w:tcPr>
            <w:tcW w:w="541" w:type="dxa"/>
            <w:vAlign w:val="bottom"/>
            <w:tcPrChange w:id="10067" w:author="Στάθης Καπ" w:date="2023-03-03T06:25:00Z">
              <w:tcPr>
                <w:tcW w:w="541" w:type="dxa"/>
                <w:vAlign w:val="bottom"/>
              </w:tcPr>
            </w:tcPrChange>
          </w:tcPr>
          <w:p w14:paraId="2051EFEC" w14:textId="56EDD23A" w:rsidR="009B17D5" w:rsidRPr="00AC6F02" w:rsidRDefault="009B17D5" w:rsidP="009B17D5">
            <w:pPr>
              <w:jc w:val="center"/>
              <w:rPr>
                <w:ins w:id="10068" w:author="Στάθης Καπ" w:date="2023-03-03T03:26:00Z"/>
                <w:rFonts w:cstheme="minorHAnsi"/>
                <w:sz w:val="16"/>
                <w:szCs w:val="16"/>
              </w:rPr>
            </w:pPr>
            <w:ins w:id="10069" w:author="Στάθης Καπ" w:date="2023-03-03T03:27:00Z">
              <w:r w:rsidRPr="00AC6F02">
                <w:rPr>
                  <w:rFonts w:ascii="Calibri" w:hAnsi="Calibri" w:cs="Calibri"/>
                  <w:color w:val="000000"/>
                  <w:sz w:val="16"/>
                  <w:szCs w:val="16"/>
                  <w:rPrChange w:id="10070" w:author="Στάθης Καπ" w:date="2023-03-03T03:27:00Z">
                    <w:rPr>
                      <w:rFonts w:ascii="Calibri" w:hAnsi="Calibri" w:cs="Calibri"/>
                      <w:color w:val="000000"/>
                      <w:sz w:val="18"/>
                      <w:szCs w:val="18"/>
                    </w:rPr>
                  </w:rPrChange>
                </w:rPr>
                <w:t>0.567</w:t>
              </w:r>
            </w:ins>
          </w:p>
        </w:tc>
        <w:tc>
          <w:tcPr>
            <w:tcW w:w="589" w:type="dxa"/>
            <w:vAlign w:val="center"/>
            <w:tcPrChange w:id="10071" w:author="Στάθης Καπ" w:date="2023-03-03T06:25:00Z">
              <w:tcPr>
                <w:tcW w:w="589" w:type="dxa"/>
                <w:vAlign w:val="center"/>
              </w:tcPr>
            </w:tcPrChange>
          </w:tcPr>
          <w:p w14:paraId="026DF898" w14:textId="15E6A5A7" w:rsidR="009B17D5" w:rsidRPr="00AC6F02" w:rsidRDefault="009B17D5" w:rsidP="009B17D5">
            <w:pPr>
              <w:jc w:val="center"/>
              <w:rPr>
                <w:ins w:id="10072" w:author="Στάθης Καπ" w:date="2023-03-03T03:26:00Z"/>
                <w:rFonts w:cstheme="minorHAnsi"/>
                <w:sz w:val="16"/>
                <w:szCs w:val="16"/>
              </w:rPr>
            </w:pPr>
            <w:ins w:id="10073" w:author="Στάθης Καπ" w:date="2023-03-03T06:10:00Z">
              <w:r>
                <w:rPr>
                  <w:rFonts w:ascii="Calibri" w:hAnsi="Calibri" w:cstheme="minorHAnsi"/>
                  <w:color w:val="000000"/>
                  <w:sz w:val="16"/>
                  <w:szCs w:val="16"/>
                </w:rPr>
                <w:t>1.49</w:t>
              </w:r>
            </w:ins>
          </w:p>
        </w:tc>
        <w:tc>
          <w:tcPr>
            <w:tcW w:w="463" w:type="dxa"/>
            <w:vAlign w:val="bottom"/>
            <w:tcPrChange w:id="10074" w:author="Στάθης Καπ" w:date="2023-03-03T06:25:00Z">
              <w:tcPr>
                <w:tcW w:w="463" w:type="dxa"/>
                <w:vAlign w:val="bottom"/>
              </w:tcPr>
            </w:tcPrChange>
          </w:tcPr>
          <w:p w14:paraId="4FE69A1D" w14:textId="2AE8F649" w:rsidR="009B17D5" w:rsidRPr="00AC6F02" w:rsidRDefault="009B17D5" w:rsidP="009B17D5">
            <w:pPr>
              <w:jc w:val="center"/>
              <w:rPr>
                <w:ins w:id="10075" w:author="Στάθης Καπ" w:date="2023-03-03T03:26:00Z"/>
                <w:rFonts w:cstheme="minorHAnsi"/>
                <w:sz w:val="16"/>
                <w:szCs w:val="16"/>
              </w:rPr>
            </w:pPr>
            <w:ins w:id="10076" w:author="Στάθης Καπ" w:date="2023-03-03T03:27:00Z">
              <w:r w:rsidRPr="00AC6F02">
                <w:rPr>
                  <w:rFonts w:ascii="Calibri" w:hAnsi="Calibri" w:cs="Calibri"/>
                  <w:color w:val="000000"/>
                  <w:sz w:val="16"/>
                  <w:szCs w:val="16"/>
                  <w:rPrChange w:id="10077" w:author="Στάθης Καπ" w:date="2023-03-03T03:27:00Z">
                    <w:rPr>
                      <w:rFonts w:ascii="Calibri" w:hAnsi="Calibri" w:cs="Calibri"/>
                      <w:color w:val="000000"/>
                      <w:sz w:val="18"/>
                      <w:szCs w:val="18"/>
                    </w:rPr>
                  </w:rPrChange>
                </w:rPr>
                <w:t>600</w:t>
              </w:r>
            </w:ins>
          </w:p>
        </w:tc>
        <w:tc>
          <w:tcPr>
            <w:tcW w:w="541" w:type="dxa"/>
            <w:vAlign w:val="bottom"/>
            <w:tcPrChange w:id="10078" w:author="Στάθης Καπ" w:date="2023-03-03T06:25:00Z">
              <w:tcPr>
                <w:tcW w:w="541" w:type="dxa"/>
                <w:vAlign w:val="bottom"/>
              </w:tcPr>
            </w:tcPrChange>
          </w:tcPr>
          <w:p w14:paraId="5CB31B89" w14:textId="33B51DEC" w:rsidR="009B17D5" w:rsidRPr="00AC6F02" w:rsidRDefault="009B17D5" w:rsidP="009B17D5">
            <w:pPr>
              <w:jc w:val="center"/>
              <w:rPr>
                <w:ins w:id="10079" w:author="Στάθης Καπ" w:date="2023-03-03T03:26:00Z"/>
                <w:rFonts w:cstheme="minorHAnsi"/>
                <w:sz w:val="16"/>
                <w:szCs w:val="16"/>
              </w:rPr>
            </w:pPr>
            <w:ins w:id="10080" w:author="Στάθης Καπ" w:date="2023-03-03T03:27:00Z">
              <w:r w:rsidRPr="00AC6F02">
                <w:rPr>
                  <w:rFonts w:ascii="Calibri" w:hAnsi="Calibri" w:cs="Calibri"/>
                  <w:color w:val="000000"/>
                  <w:sz w:val="16"/>
                  <w:szCs w:val="16"/>
                  <w:rPrChange w:id="10081" w:author="Στάθης Καπ" w:date="2023-03-03T03:27:00Z">
                    <w:rPr>
                      <w:rFonts w:ascii="Calibri" w:hAnsi="Calibri" w:cs="Calibri"/>
                      <w:color w:val="000000"/>
                      <w:sz w:val="18"/>
                      <w:szCs w:val="18"/>
                    </w:rPr>
                  </w:rPrChange>
                </w:rPr>
                <w:t>0.337</w:t>
              </w:r>
            </w:ins>
          </w:p>
        </w:tc>
        <w:tc>
          <w:tcPr>
            <w:tcW w:w="589" w:type="dxa"/>
            <w:vAlign w:val="center"/>
            <w:tcPrChange w:id="10082" w:author="Στάθης Καπ" w:date="2023-03-03T06:25:00Z">
              <w:tcPr>
                <w:tcW w:w="589" w:type="dxa"/>
                <w:vAlign w:val="center"/>
              </w:tcPr>
            </w:tcPrChange>
          </w:tcPr>
          <w:p w14:paraId="5E342ECF" w14:textId="1CFE21EC" w:rsidR="009B17D5" w:rsidRPr="00AC6F02" w:rsidRDefault="009B17D5" w:rsidP="009B17D5">
            <w:pPr>
              <w:jc w:val="center"/>
              <w:rPr>
                <w:ins w:id="10083" w:author="Στάθης Καπ" w:date="2023-03-03T03:26:00Z"/>
                <w:rFonts w:cstheme="minorHAnsi"/>
                <w:sz w:val="16"/>
                <w:szCs w:val="16"/>
              </w:rPr>
            </w:pPr>
            <w:ins w:id="10084" w:author="Στάθης Καπ" w:date="2023-03-03T06:10:00Z">
              <w:r>
                <w:rPr>
                  <w:rFonts w:ascii="Calibri" w:hAnsi="Calibri" w:cstheme="minorHAnsi"/>
                  <w:color w:val="000000"/>
                  <w:sz w:val="16"/>
                  <w:szCs w:val="16"/>
                </w:rPr>
                <w:t>10.85</w:t>
              </w:r>
            </w:ins>
          </w:p>
        </w:tc>
      </w:tr>
      <w:tr w:rsidR="009B17D5" w14:paraId="0BF9BA35" w14:textId="77777777" w:rsidTr="00F03C40">
        <w:trPr>
          <w:ins w:id="10085" w:author="Στάθης Καπ" w:date="2023-03-03T03:26:00Z"/>
        </w:trPr>
        <w:tc>
          <w:tcPr>
            <w:tcW w:w="515" w:type="dxa"/>
            <w:tcBorders>
              <w:top w:val="nil"/>
              <w:bottom w:val="nil"/>
              <w:right w:val="single" w:sz="4" w:space="0" w:color="auto"/>
            </w:tcBorders>
            <w:shd w:val="clear" w:color="auto" w:fill="E7E6E6" w:themeFill="background2"/>
            <w:vAlign w:val="center"/>
            <w:tcPrChange w:id="10086" w:author="Στάθης Καπ" w:date="2023-03-03T06:25:00Z">
              <w:tcPr>
                <w:tcW w:w="515" w:type="dxa"/>
                <w:vAlign w:val="center"/>
              </w:tcPr>
            </w:tcPrChange>
          </w:tcPr>
          <w:p w14:paraId="4E7BF5FB" w14:textId="7620EC90" w:rsidR="009B17D5" w:rsidRPr="00AC6F02" w:rsidRDefault="009B17D5" w:rsidP="009B17D5">
            <w:pPr>
              <w:jc w:val="center"/>
              <w:rPr>
                <w:ins w:id="10087" w:author="Στάθης Καπ" w:date="2023-03-03T03:26:00Z"/>
                <w:sz w:val="16"/>
                <w:szCs w:val="16"/>
              </w:rPr>
            </w:pPr>
            <w:ins w:id="10088" w:author="Στάθης Καπ" w:date="2023-03-03T03:27:00Z">
              <w:r w:rsidRPr="00AC6F02">
                <w:rPr>
                  <w:sz w:val="16"/>
                  <w:szCs w:val="16"/>
                  <w:rPrChange w:id="10089" w:author="Στάθης Καπ" w:date="2023-03-03T03:27:00Z">
                    <w:rPr>
                      <w:sz w:val="18"/>
                      <w:szCs w:val="18"/>
                    </w:rPr>
                  </w:rPrChange>
                </w:rPr>
                <w:t>pr04</w:t>
              </w:r>
            </w:ins>
          </w:p>
        </w:tc>
        <w:tc>
          <w:tcPr>
            <w:tcW w:w="560" w:type="dxa"/>
            <w:tcBorders>
              <w:left w:val="single" w:sz="4" w:space="0" w:color="auto"/>
            </w:tcBorders>
            <w:tcPrChange w:id="10090" w:author="Στάθης Καπ" w:date="2023-03-03T06:25:00Z">
              <w:tcPr>
                <w:tcW w:w="560" w:type="dxa"/>
              </w:tcPr>
            </w:tcPrChange>
          </w:tcPr>
          <w:p w14:paraId="049889C9" w14:textId="3BA0BF8F" w:rsidR="009B17D5" w:rsidRPr="00AC6F02" w:rsidRDefault="009B17D5" w:rsidP="009B17D5">
            <w:pPr>
              <w:jc w:val="center"/>
              <w:rPr>
                <w:ins w:id="10091" w:author="Στάθης Καπ" w:date="2023-03-03T03:26:00Z"/>
                <w:rFonts w:cstheme="minorHAnsi"/>
                <w:sz w:val="16"/>
                <w:szCs w:val="16"/>
              </w:rPr>
            </w:pPr>
            <w:ins w:id="10092" w:author="Στάθης Καπ" w:date="2023-03-03T03:27:00Z">
              <w:r w:rsidRPr="00AC6F02">
                <w:rPr>
                  <w:sz w:val="16"/>
                  <w:szCs w:val="16"/>
                  <w:rPrChange w:id="10093" w:author="Στάθης Καπ" w:date="2023-03-03T03:27:00Z">
                    <w:rPr>
                      <w:sz w:val="18"/>
                      <w:szCs w:val="18"/>
                    </w:rPr>
                  </w:rPrChange>
                </w:rPr>
                <w:t>926</w:t>
              </w:r>
            </w:ins>
          </w:p>
        </w:tc>
        <w:tc>
          <w:tcPr>
            <w:tcW w:w="855" w:type="dxa"/>
            <w:tcPrChange w:id="10094" w:author="Στάθης Καπ" w:date="2023-03-03T06:25:00Z">
              <w:tcPr>
                <w:tcW w:w="855" w:type="dxa"/>
              </w:tcPr>
            </w:tcPrChange>
          </w:tcPr>
          <w:p w14:paraId="6AEA9133" w14:textId="0B9B81FB" w:rsidR="009B17D5" w:rsidRPr="00AC6F02" w:rsidRDefault="009B17D5" w:rsidP="009B17D5">
            <w:pPr>
              <w:jc w:val="center"/>
              <w:rPr>
                <w:ins w:id="10095" w:author="Στάθης Καπ" w:date="2023-03-03T03:26:00Z"/>
                <w:rFonts w:cstheme="minorHAnsi"/>
                <w:sz w:val="16"/>
                <w:szCs w:val="16"/>
              </w:rPr>
            </w:pPr>
            <w:ins w:id="10096" w:author="Στάθης Καπ" w:date="2023-03-03T03:27:00Z">
              <w:r w:rsidRPr="00AC6F02">
                <w:rPr>
                  <w:sz w:val="16"/>
                  <w:szCs w:val="16"/>
                  <w:rPrChange w:id="10097" w:author="Στάθης Καπ" w:date="2023-03-03T03:27:00Z">
                    <w:rPr>
                      <w:sz w:val="18"/>
                      <w:szCs w:val="18"/>
                    </w:rPr>
                  </w:rPrChange>
                </w:rPr>
                <w:t>863</w:t>
              </w:r>
            </w:ins>
          </w:p>
        </w:tc>
        <w:tc>
          <w:tcPr>
            <w:tcW w:w="544" w:type="dxa"/>
            <w:vAlign w:val="bottom"/>
            <w:tcPrChange w:id="10098" w:author="Στάθης Καπ" w:date="2023-03-03T06:25:00Z">
              <w:tcPr>
                <w:tcW w:w="544" w:type="dxa"/>
                <w:vAlign w:val="bottom"/>
              </w:tcPr>
            </w:tcPrChange>
          </w:tcPr>
          <w:p w14:paraId="43D13FAC" w14:textId="20EFC38F" w:rsidR="009B17D5" w:rsidRPr="00AC6F02" w:rsidRDefault="009B17D5" w:rsidP="009B17D5">
            <w:pPr>
              <w:jc w:val="center"/>
              <w:rPr>
                <w:ins w:id="10099" w:author="Στάθης Καπ" w:date="2023-03-03T03:26:00Z"/>
                <w:rFonts w:cstheme="minorHAnsi"/>
                <w:sz w:val="16"/>
                <w:szCs w:val="16"/>
              </w:rPr>
            </w:pPr>
            <w:ins w:id="10100" w:author="Στάθης Καπ" w:date="2023-03-03T03:27:00Z">
              <w:r w:rsidRPr="00AC6F02">
                <w:rPr>
                  <w:rFonts w:ascii="Calibri" w:hAnsi="Calibri" w:cs="Calibri"/>
                  <w:color w:val="000000"/>
                  <w:sz w:val="16"/>
                  <w:szCs w:val="16"/>
                  <w:rPrChange w:id="10101" w:author="Στάθης Καπ" w:date="2023-03-03T03:27:00Z">
                    <w:rPr>
                      <w:rFonts w:ascii="Calibri" w:hAnsi="Calibri" w:cs="Calibri"/>
                      <w:color w:val="000000"/>
                      <w:sz w:val="18"/>
                      <w:szCs w:val="18"/>
                    </w:rPr>
                  </w:rPrChange>
                </w:rPr>
                <w:t>799</w:t>
              </w:r>
            </w:ins>
          </w:p>
        </w:tc>
        <w:tc>
          <w:tcPr>
            <w:tcW w:w="621" w:type="dxa"/>
            <w:vAlign w:val="bottom"/>
            <w:tcPrChange w:id="10102" w:author="Στάθης Καπ" w:date="2023-03-03T06:25:00Z">
              <w:tcPr>
                <w:tcW w:w="621" w:type="dxa"/>
                <w:vAlign w:val="bottom"/>
              </w:tcPr>
            </w:tcPrChange>
          </w:tcPr>
          <w:p w14:paraId="4D8483EC" w14:textId="636F6177" w:rsidR="009B17D5" w:rsidRPr="00AC6F02" w:rsidRDefault="009B17D5" w:rsidP="009B17D5">
            <w:pPr>
              <w:jc w:val="center"/>
              <w:rPr>
                <w:ins w:id="10103" w:author="Στάθης Καπ" w:date="2023-03-03T03:26:00Z"/>
                <w:rFonts w:cstheme="minorHAnsi"/>
                <w:sz w:val="16"/>
                <w:szCs w:val="16"/>
              </w:rPr>
            </w:pPr>
            <w:ins w:id="10104" w:author="Στάθης Καπ" w:date="2023-03-03T03:27:00Z">
              <w:r w:rsidRPr="00AC6F02">
                <w:rPr>
                  <w:rFonts w:ascii="Calibri" w:hAnsi="Calibri" w:cs="Calibri"/>
                  <w:color w:val="000000"/>
                  <w:sz w:val="16"/>
                  <w:szCs w:val="16"/>
                  <w:rPrChange w:id="10105" w:author="Στάθης Καπ" w:date="2023-03-03T03:27:00Z">
                    <w:rPr>
                      <w:rFonts w:ascii="Calibri" w:hAnsi="Calibri" w:cs="Calibri"/>
                      <w:color w:val="000000"/>
                      <w:sz w:val="18"/>
                      <w:szCs w:val="18"/>
                    </w:rPr>
                  </w:rPrChange>
                </w:rPr>
                <w:t>1.108</w:t>
              </w:r>
            </w:ins>
          </w:p>
        </w:tc>
        <w:tc>
          <w:tcPr>
            <w:tcW w:w="669" w:type="dxa"/>
            <w:vAlign w:val="center"/>
            <w:tcPrChange w:id="10106" w:author="Στάθης Καπ" w:date="2023-03-03T06:25:00Z">
              <w:tcPr>
                <w:tcW w:w="669" w:type="dxa"/>
                <w:vAlign w:val="center"/>
              </w:tcPr>
            </w:tcPrChange>
          </w:tcPr>
          <w:p w14:paraId="6FC5D7C9" w14:textId="1FCBE846" w:rsidR="009B17D5" w:rsidRPr="00AC6F02" w:rsidRDefault="009B17D5" w:rsidP="009B17D5">
            <w:pPr>
              <w:jc w:val="center"/>
              <w:rPr>
                <w:ins w:id="10107" w:author="Στάθης Καπ" w:date="2023-03-03T03:26:00Z"/>
                <w:rFonts w:cstheme="minorHAnsi"/>
                <w:sz w:val="16"/>
                <w:szCs w:val="16"/>
              </w:rPr>
            </w:pPr>
            <w:ins w:id="10108" w:author="Στάθης Καπ" w:date="2023-03-03T06:09:00Z">
              <w:r>
                <w:rPr>
                  <w:rFonts w:ascii="Calibri" w:hAnsi="Calibri" w:cstheme="minorHAnsi"/>
                  <w:color w:val="000000"/>
                  <w:sz w:val="16"/>
                  <w:szCs w:val="16"/>
                </w:rPr>
                <w:t>13.71</w:t>
              </w:r>
            </w:ins>
          </w:p>
        </w:tc>
        <w:tc>
          <w:tcPr>
            <w:tcW w:w="543" w:type="dxa"/>
            <w:vAlign w:val="bottom"/>
            <w:tcPrChange w:id="10109" w:author="Στάθης Καπ" w:date="2023-03-03T06:25:00Z">
              <w:tcPr>
                <w:tcW w:w="543" w:type="dxa"/>
                <w:vAlign w:val="bottom"/>
              </w:tcPr>
            </w:tcPrChange>
          </w:tcPr>
          <w:p w14:paraId="13F43F2C" w14:textId="33EDEA48" w:rsidR="009B17D5" w:rsidRPr="00AC6F02" w:rsidRDefault="009B17D5" w:rsidP="009B17D5">
            <w:pPr>
              <w:jc w:val="center"/>
              <w:rPr>
                <w:ins w:id="10110" w:author="Στάθης Καπ" w:date="2023-03-03T03:26:00Z"/>
                <w:rFonts w:cstheme="minorHAnsi"/>
                <w:sz w:val="16"/>
                <w:szCs w:val="16"/>
              </w:rPr>
            </w:pPr>
            <w:ins w:id="10111" w:author="Στάθης Καπ" w:date="2023-03-03T03:27:00Z">
              <w:r w:rsidRPr="00AC6F02">
                <w:rPr>
                  <w:rFonts w:ascii="Calibri" w:hAnsi="Calibri" w:cs="Calibri"/>
                  <w:color w:val="000000"/>
                  <w:sz w:val="16"/>
                  <w:szCs w:val="16"/>
                  <w:rPrChange w:id="10112" w:author="Στάθης Καπ" w:date="2023-03-03T03:27:00Z">
                    <w:rPr>
                      <w:rFonts w:ascii="Calibri" w:hAnsi="Calibri" w:cs="Calibri"/>
                      <w:color w:val="000000"/>
                      <w:sz w:val="18"/>
                      <w:szCs w:val="18"/>
                    </w:rPr>
                  </w:rPrChange>
                </w:rPr>
                <w:t>790</w:t>
              </w:r>
            </w:ins>
          </w:p>
        </w:tc>
        <w:tc>
          <w:tcPr>
            <w:tcW w:w="621" w:type="dxa"/>
            <w:vAlign w:val="bottom"/>
            <w:tcPrChange w:id="10113" w:author="Στάθης Καπ" w:date="2023-03-03T06:25:00Z">
              <w:tcPr>
                <w:tcW w:w="621" w:type="dxa"/>
                <w:vAlign w:val="bottom"/>
              </w:tcPr>
            </w:tcPrChange>
          </w:tcPr>
          <w:p w14:paraId="1C2825EC" w14:textId="77A68C81" w:rsidR="009B17D5" w:rsidRPr="00AC6F02" w:rsidRDefault="009B17D5" w:rsidP="009B17D5">
            <w:pPr>
              <w:jc w:val="center"/>
              <w:rPr>
                <w:ins w:id="10114" w:author="Στάθης Καπ" w:date="2023-03-03T03:26:00Z"/>
                <w:rFonts w:cstheme="minorHAnsi"/>
                <w:sz w:val="16"/>
                <w:szCs w:val="16"/>
              </w:rPr>
            </w:pPr>
            <w:ins w:id="10115" w:author="Στάθης Καπ" w:date="2023-03-03T03:27:00Z">
              <w:r w:rsidRPr="00AC6F02">
                <w:rPr>
                  <w:rFonts w:ascii="Calibri" w:hAnsi="Calibri" w:cs="Calibri"/>
                  <w:color w:val="000000"/>
                  <w:sz w:val="16"/>
                  <w:szCs w:val="16"/>
                  <w:rPrChange w:id="10116" w:author="Στάθης Καπ" w:date="2023-03-03T03:27:00Z">
                    <w:rPr>
                      <w:rFonts w:ascii="Calibri" w:hAnsi="Calibri" w:cs="Calibri"/>
                      <w:color w:val="000000"/>
                      <w:sz w:val="18"/>
                      <w:szCs w:val="18"/>
                    </w:rPr>
                  </w:rPrChange>
                </w:rPr>
                <w:t>0.91</w:t>
              </w:r>
            </w:ins>
          </w:p>
        </w:tc>
        <w:tc>
          <w:tcPr>
            <w:tcW w:w="669" w:type="dxa"/>
            <w:vAlign w:val="center"/>
            <w:tcPrChange w:id="10117" w:author="Στάθης Καπ" w:date="2023-03-03T06:25:00Z">
              <w:tcPr>
                <w:tcW w:w="669" w:type="dxa"/>
                <w:vAlign w:val="center"/>
              </w:tcPr>
            </w:tcPrChange>
          </w:tcPr>
          <w:p w14:paraId="4B438548" w14:textId="6CEE9636" w:rsidR="009B17D5" w:rsidRPr="00AC6F02" w:rsidRDefault="009B17D5" w:rsidP="009B17D5">
            <w:pPr>
              <w:jc w:val="center"/>
              <w:rPr>
                <w:ins w:id="10118" w:author="Στάθης Καπ" w:date="2023-03-03T03:26:00Z"/>
                <w:rFonts w:cstheme="minorHAnsi"/>
                <w:sz w:val="16"/>
                <w:szCs w:val="16"/>
              </w:rPr>
            </w:pPr>
            <w:ins w:id="10119" w:author="Στάθης Καπ" w:date="2023-03-03T06:09:00Z">
              <w:r>
                <w:rPr>
                  <w:rFonts w:ascii="Calibri" w:hAnsi="Calibri" w:cstheme="minorHAnsi"/>
                  <w:color w:val="000000"/>
                  <w:sz w:val="16"/>
                  <w:szCs w:val="16"/>
                </w:rPr>
                <w:t>1.13</w:t>
              </w:r>
            </w:ins>
          </w:p>
        </w:tc>
        <w:tc>
          <w:tcPr>
            <w:tcW w:w="508" w:type="dxa"/>
            <w:vAlign w:val="bottom"/>
            <w:tcPrChange w:id="10120" w:author="Στάθης Καπ" w:date="2023-03-03T06:25:00Z">
              <w:tcPr>
                <w:tcW w:w="508" w:type="dxa"/>
                <w:vAlign w:val="bottom"/>
              </w:tcPr>
            </w:tcPrChange>
          </w:tcPr>
          <w:p w14:paraId="785CFDFC" w14:textId="19D4B5A8" w:rsidR="009B17D5" w:rsidRPr="00AC6F02" w:rsidRDefault="009B17D5" w:rsidP="009B17D5">
            <w:pPr>
              <w:jc w:val="center"/>
              <w:rPr>
                <w:ins w:id="10121" w:author="Στάθης Καπ" w:date="2023-03-03T03:26:00Z"/>
                <w:rFonts w:cstheme="minorHAnsi"/>
                <w:sz w:val="16"/>
                <w:szCs w:val="16"/>
              </w:rPr>
            </w:pPr>
            <w:ins w:id="10122" w:author="Στάθης Καπ" w:date="2023-03-03T03:27:00Z">
              <w:r w:rsidRPr="00AC6F02">
                <w:rPr>
                  <w:rFonts w:ascii="Calibri" w:hAnsi="Calibri" w:cs="Calibri"/>
                  <w:color w:val="000000"/>
                  <w:sz w:val="16"/>
                  <w:szCs w:val="16"/>
                  <w:rPrChange w:id="10123" w:author="Στάθης Καπ" w:date="2023-03-03T03:27:00Z">
                    <w:rPr>
                      <w:rFonts w:ascii="Calibri" w:hAnsi="Calibri" w:cs="Calibri"/>
                      <w:color w:val="000000"/>
                      <w:sz w:val="18"/>
                      <w:szCs w:val="18"/>
                    </w:rPr>
                  </w:rPrChange>
                </w:rPr>
                <w:t>807</w:t>
              </w:r>
            </w:ins>
          </w:p>
        </w:tc>
        <w:tc>
          <w:tcPr>
            <w:tcW w:w="541" w:type="dxa"/>
            <w:vAlign w:val="bottom"/>
            <w:tcPrChange w:id="10124" w:author="Στάθης Καπ" w:date="2023-03-03T06:25:00Z">
              <w:tcPr>
                <w:tcW w:w="541" w:type="dxa"/>
                <w:vAlign w:val="bottom"/>
              </w:tcPr>
            </w:tcPrChange>
          </w:tcPr>
          <w:p w14:paraId="22889CCB" w14:textId="76E7C5D0" w:rsidR="009B17D5" w:rsidRPr="00AC6F02" w:rsidRDefault="009B17D5" w:rsidP="009B17D5">
            <w:pPr>
              <w:jc w:val="center"/>
              <w:rPr>
                <w:ins w:id="10125" w:author="Στάθης Καπ" w:date="2023-03-03T03:26:00Z"/>
                <w:rFonts w:cstheme="minorHAnsi"/>
                <w:sz w:val="16"/>
                <w:szCs w:val="16"/>
              </w:rPr>
            </w:pPr>
            <w:ins w:id="10126" w:author="Στάθης Καπ" w:date="2023-03-03T03:27:00Z">
              <w:r w:rsidRPr="00AC6F02">
                <w:rPr>
                  <w:rFonts w:ascii="Calibri" w:hAnsi="Calibri" w:cs="Calibri"/>
                  <w:color w:val="000000"/>
                  <w:sz w:val="16"/>
                  <w:szCs w:val="16"/>
                  <w:rPrChange w:id="10127" w:author="Στάθης Καπ" w:date="2023-03-03T03:27:00Z">
                    <w:rPr>
                      <w:rFonts w:ascii="Calibri" w:hAnsi="Calibri" w:cs="Calibri"/>
                      <w:color w:val="000000"/>
                      <w:sz w:val="18"/>
                      <w:szCs w:val="18"/>
                    </w:rPr>
                  </w:rPrChange>
                </w:rPr>
                <w:t>0.596</w:t>
              </w:r>
            </w:ins>
          </w:p>
        </w:tc>
        <w:tc>
          <w:tcPr>
            <w:tcW w:w="589" w:type="dxa"/>
            <w:vAlign w:val="center"/>
            <w:tcPrChange w:id="10128" w:author="Στάθης Καπ" w:date="2023-03-03T06:25:00Z">
              <w:tcPr>
                <w:tcW w:w="589" w:type="dxa"/>
                <w:vAlign w:val="center"/>
              </w:tcPr>
            </w:tcPrChange>
          </w:tcPr>
          <w:p w14:paraId="6DF3CF1E" w14:textId="4C6DB2DC" w:rsidR="009B17D5" w:rsidRPr="00AC6F02" w:rsidRDefault="009B17D5" w:rsidP="009B17D5">
            <w:pPr>
              <w:jc w:val="center"/>
              <w:rPr>
                <w:ins w:id="10129" w:author="Στάθης Καπ" w:date="2023-03-03T03:26:00Z"/>
                <w:rFonts w:cstheme="minorHAnsi"/>
                <w:sz w:val="16"/>
                <w:szCs w:val="16"/>
              </w:rPr>
            </w:pPr>
            <w:ins w:id="10130" w:author="Στάθης Καπ" w:date="2023-03-03T06:10:00Z">
              <w:r>
                <w:rPr>
                  <w:rFonts w:ascii="Calibri" w:hAnsi="Calibri" w:cstheme="minorHAnsi"/>
                  <w:color w:val="000000"/>
                  <w:sz w:val="16"/>
                  <w:szCs w:val="16"/>
                </w:rPr>
                <w:t>-1</w:t>
              </w:r>
            </w:ins>
          </w:p>
        </w:tc>
        <w:tc>
          <w:tcPr>
            <w:tcW w:w="463" w:type="dxa"/>
            <w:vAlign w:val="bottom"/>
            <w:tcPrChange w:id="10131" w:author="Στάθης Καπ" w:date="2023-03-03T06:25:00Z">
              <w:tcPr>
                <w:tcW w:w="463" w:type="dxa"/>
                <w:vAlign w:val="bottom"/>
              </w:tcPr>
            </w:tcPrChange>
          </w:tcPr>
          <w:p w14:paraId="3D5D94A8" w14:textId="7C1C5BB5" w:rsidR="009B17D5" w:rsidRPr="00AC6F02" w:rsidRDefault="009B17D5" w:rsidP="009B17D5">
            <w:pPr>
              <w:jc w:val="center"/>
              <w:rPr>
                <w:ins w:id="10132" w:author="Στάθης Καπ" w:date="2023-03-03T03:26:00Z"/>
                <w:rFonts w:cstheme="minorHAnsi"/>
                <w:sz w:val="16"/>
                <w:szCs w:val="16"/>
              </w:rPr>
            </w:pPr>
            <w:ins w:id="10133" w:author="Στάθης Καπ" w:date="2023-03-03T03:27:00Z">
              <w:r w:rsidRPr="00AC6F02">
                <w:rPr>
                  <w:rFonts w:ascii="Calibri" w:hAnsi="Calibri" w:cs="Calibri"/>
                  <w:color w:val="000000"/>
                  <w:sz w:val="16"/>
                  <w:szCs w:val="16"/>
                  <w:rPrChange w:id="10134" w:author="Στάθης Καπ" w:date="2023-03-03T03:27:00Z">
                    <w:rPr>
                      <w:rFonts w:ascii="Calibri" w:hAnsi="Calibri" w:cs="Calibri"/>
                      <w:color w:val="000000"/>
                      <w:sz w:val="18"/>
                      <w:szCs w:val="18"/>
                    </w:rPr>
                  </w:rPrChange>
                </w:rPr>
                <w:t>745</w:t>
              </w:r>
            </w:ins>
          </w:p>
        </w:tc>
        <w:tc>
          <w:tcPr>
            <w:tcW w:w="541" w:type="dxa"/>
            <w:vAlign w:val="bottom"/>
            <w:tcPrChange w:id="10135" w:author="Στάθης Καπ" w:date="2023-03-03T06:25:00Z">
              <w:tcPr>
                <w:tcW w:w="541" w:type="dxa"/>
                <w:vAlign w:val="bottom"/>
              </w:tcPr>
            </w:tcPrChange>
          </w:tcPr>
          <w:p w14:paraId="4A1CB417" w14:textId="33F0DD67" w:rsidR="009B17D5" w:rsidRPr="00AC6F02" w:rsidRDefault="009B17D5" w:rsidP="009B17D5">
            <w:pPr>
              <w:jc w:val="center"/>
              <w:rPr>
                <w:ins w:id="10136" w:author="Στάθης Καπ" w:date="2023-03-03T03:26:00Z"/>
                <w:rFonts w:cstheme="minorHAnsi"/>
                <w:sz w:val="16"/>
                <w:szCs w:val="16"/>
              </w:rPr>
            </w:pPr>
            <w:ins w:id="10137" w:author="Στάθης Καπ" w:date="2023-03-03T03:27:00Z">
              <w:r w:rsidRPr="00AC6F02">
                <w:rPr>
                  <w:rFonts w:ascii="Calibri" w:hAnsi="Calibri" w:cs="Calibri"/>
                  <w:color w:val="000000"/>
                  <w:sz w:val="16"/>
                  <w:szCs w:val="16"/>
                  <w:rPrChange w:id="10138" w:author="Στάθης Καπ" w:date="2023-03-03T03:27:00Z">
                    <w:rPr>
                      <w:rFonts w:ascii="Calibri" w:hAnsi="Calibri" w:cs="Calibri"/>
                      <w:color w:val="000000"/>
                      <w:sz w:val="18"/>
                      <w:szCs w:val="18"/>
                    </w:rPr>
                  </w:rPrChange>
                </w:rPr>
                <w:t>0.542</w:t>
              </w:r>
            </w:ins>
          </w:p>
        </w:tc>
        <w:tc>
          <w:tcPr>
            <w:tcW w:w="589" w:type="dxa"/>
            <w:vAlign w:val="center"/>
            <w:tcPrChange w:id="10139" w:author="Στάθης Καπ" w:date="2023-03-03T06:25:00Z">
              <w:tcPr>
                <w:tcW w:w="589" w:type="dxa"/>
                <w:vAlign w:val="center"/>
              </w:tcPr>
            </w:tcPrChange>
          </w:tcPr>
          <w:p w14:paraId="4A35C600" w14:textId="5C680F1C" w:rsidR="009B17D5" w:rsidRPr="00AC6F02" w:rsidRDefault="009B17D5" w:rsidP="009B17D5">
            <w:pPr>
              <w:jc w:val="center"/>
              <w:rPr>
                <w:ins w:id="10140" w:author="Στάθης Καπ" w:date="2023-03-03T03:26:00Z"/>
                <w:rFonts w:cstheme="minorHAnsi"/>
                <w:sz w:val="16"/>
                <w:szCs w:val="16"/>
              </w:rPr>
            </w:pPr>
            <w:ins w:id="10141" w:author="Στάθης Καπ" w:date="2023-03-03T06:10:00Z">
              <w:r>
                <w:rPr>
                  <w:rFonts w:ascii="Calibri" w:hAnsi="Calibri" w:cstheme="minorHAnsi"/>
                  <w:color w:val="000000"/>
                  <w:sz w:val="16"/>
                  <w:szCs w:val="16"/>
                </w:rPr>
                <w:t>6.76</w:t>
              </w:r>
            </w:ins>
          </w:p>
        </w:tc>
      </w:tr>
      <w:tr w:rsidR="009B17D5" w14:paraId="5ADF4B4B" w14:textId="77777777" w:rsidTr="00F03C40">
        <w:trPr>
          <w:ins w:id="10142" w:author="Στάθης Καπ" w:date="2023-03-03T03:26:00Z"/>
        </w:trPr>
        <w:tc>
          <w:tcPr>
            <w:tcW w:w="515" w:type="dxa"/>
            <w:tcBorders>
              <w:top w:val="nil"/>
              <w:bottom w:val="nil"/>
              <w:right w:val="single" w:sz="4" w:space="0" w:color="auto"/>
            </w:tcBorders>
            <w:shd w:val="clear" w:color="auto" w:fill="E7E6E6" w:themeFill="background2"/>
            <w:vAlign w:val="center"/>
            <w:tcPrChange w:id="10143" w:author="Στάθης Καπ" w:date="2023-03-03T06:25:00Z">
              <w:tcPr>
                <w:tcW w:w="515" w:type="dxa"/>
                <w:vAlign w:val="center"/>
              </w:tcPr>
            </w:tcPrChange>
          </w:tcPr>
          <w:p w14:paraId="06692C52" w14:textId="44A8192F" w:rsidR="009B17D5" w:rsidRPr="00AC6F02" w:rsidRDefault="009B17D5" w:rsidP="009B17D5">
            <w:pPr>
              <w:jc w:val="center"/>
              <w:rPr>
                <w:ins w:id="10144" w:author="Στάθης Καπ" w:date="2023-03-03T03:26:00Z"/>
                <w:sz w:val="16"/>
                <w:szCs w:val="16"/>
              </w:rPr>
            </w:pPr>
            <w:ins w:id="10145" w:author="Στάθης Καπ" w:date="2023-03-03T03:27:00Z">
              <w:r w:rsidRPr="00AC6F02">
                <w:rPr>
                  <w:sz w:val="16"/>
                  <w:szCs w:val="16"/>
                  <w:rPrChange w:id="10146" w:author="Στάθης Καπ" w:date="2023-03-03T03:27:00Z">
                    <w:rPr>
                      <w:sz w:val="18"/>
                      <w:szCs w:val="18"/>
                    </w:rPr>
                  </w:rPrChange>
                </w:rPr>
                <w:t>pr05</w:t>
              </w:r>
            </w:ins>
          </w:p>
        </w:tc>
        <w:tc>
          <w:tcPr>
            <w:tcW w:w="560" w:type="dxa"/>
            <w:tcBorders>
              <w:left w:val="single" w:sz="4" w:space="0" w:color="auto"/>
            </w:tcBorders>
            <w:tcPrChange w:id="10147" w:author="Στάθης Καπ" w:date="2023-03-03T06:25:00Z">
              <w:tcPr>
                <w:tcW w:w="560" w:type="dxa"/>
              </w:tcPr>
            </w:tcPrChange>
          </w:tcPr>
          <w:p w14:paraId="0BD5E796" w14:textId="0C1775B0" w:rsidR="009B17D5" w:rsidRPr="00AC6F02" w:rsidRDefault="009B17D5" w:rsidP="009B17D5">
            <w:pPr>
              <w:jc w:val="center"/>
              <w:rPr>
                <w:ins w:id="10148" w:author="Στάθης Καπ" w:date="2023-03-03T03:26:00Z"/>
                <w:rFonts w:cstheme="minorHAnsi"/>
                <w:sz w:val="16"/>
                <w:szCs w:val="16"/>
              </w:rPr>
            </w:pPr>
            <w:ins w:id="10149" w:author="Στάθης Καπ" w:date="2023-03-03T03:27:00Z">
              <w:r w:rsidRPr="00AC6F02">
                <w:rPr>
                  <w:sz w:val="16"/>
                  <w:szCs w:val="16"/>
                  <w:rPrChange w:id="10150" w:author="Στάθης Καπ" w:date="2023-03-03T03:27:00Z">
                    <w:rPr>
                      <w:sz w:val="18"/>
                      <w:szCs w:val="18"/>
                    </w:rPr>
                  </w:rPrChange>
                </w:rPr>
                <w:t>1101</w:t>
              </w:r>
            </w:ins>
          </w:p>
        </w:tc>
        <w:tc>
          <w:tcPr>
            <w:tcW w:w="855" w:type="dxa"/>
            <w:tcPrChange w:id="10151" w:author="Στάθης Καπ" w:date="2023-03-03T06:25:00Z">
              <w:tcPr>
                <w:tcW w:w="855" w:type="dxa"/>
              </w:tcPr>
            </w:tcPrChange>
          </w:tcPr>
          <w:p w14:paraId="282215E6" w14:textId="5F6DFDDE" w:rsidR="009B17D5" w:rsidRPr="00AC6F02" w:rsidRDefault="009B17D5" w:rsidP="009B17D5">
            <w:pPr>
              <w:jc w:val="center"/>
              <w:rPr>
                <w:ins w:id="10152" w:author="Στάθης Καπ" w:date="2023-03-03T03:26:00Z"/>
                <w:rFonts w:cstheme="minorHAnsi"/>
                <w:sz w:val="16"/>
                <w:szCs w:val="16"/>
              </w:rPr>
            </w:pPr>
            <w:ins w:id="10153" w:author="Στάθης Καπ" w:date="2023-03-03T03:27:00Z">
              <w:r w:rsidRPr="00AC6F02">
                <w:rPr>
                  <w:sz w:val="16"/>
                  <w:szCs w:val="16"/>
                  <w:rPrChange w:id="10154" w:author="Στάθης Καπ" w:date="2023-03-03T03:27:00Z">
                    <w:rPr>
                      <w:sz w:val="18"/>
                      <w:szCs w:val="18"/>
                    </w:rPr>
                  </w:rPrChange>
                </w:rPr>
                <w:t>1011</w:t>
              </w:r>
            </w:ins>
          </w:p>
        </w:tc>
        <w:tc>
          <w:tcPr>
            <w:tcW w:w="544" w:type="dxa"/>
            <w:vAlign w:val="bottom"/>
            <w:tcPrChange w:id="10155" w:author="Στάθης Καπ" w:date="2023-03-03T06:25:00Z">
              <w:tcPr>
                <w:tcW w:w="544" w:type="dxa"/>
                <w:vAlign w:val="bottom"/>
              </w:tcPr>
            </w:tcPrChange>
          </w:tcPr>
          <w:p w14:paraId="3EAED911" w14:textId="3B9AE87E" w:rsidR="009B17D5" w:rsidRPr="00AC6F02" w:rsidRDefault="009B17D5" w:rsidP="009B17D5">
            <w:pPr>
              <w:jc w:val="center"/>
              <w:rPr>
                <w:ins w:id="10156" w:author="Στάθης Καπ" w:date="2023-03-03T03:26:00Z"/>
                <w:rFonts w:cstheme="minorHAnsi"/>
                <w:sz w:val="16"/>
                <w:szCs w:val="16"/>
              </w:rPr>
            </w:pPr>
            <w:ins w:id="10157" w:author="Στάθης Καπ" w:date="2023-03-03T03:27:00Z">
              <w:r w:rsidRPr="00AC6F02">
                <w:rPr>
                  <w:rFonts w:ascii="Calibri" w:hAnsi="Calibri" w:cs="Calibri"/>
                  <w:color w:val="000000"/>
                  <w:sz w:val="16"/>
                  <w:szCs w:val="16"/>
                  <w:rPrChange w:id="10158" w:author="Στάθης Καπ" w:date="2023-03-03T03:27:00Z">
                    <w:rPr>
                      <w:rFonts w:ascii="Calibri" w:hAnsi="Calibri" w:cs="Calibri"/>
                      <w:color w:val="000000"/>
                      <w:sz w:val="18"/>
                      <w:szCs w:val="18"/>
                    </w:rPr>
                  </w:rPrChange>
                </w:rPr>
                <w:t>1018</w:t>
              </w:r>
            </w:ins>
          </w:p>
        </w:tc>
        <w:tc>
          <w:tcPr>
            <w:tcW w:w="621" w:type="dxa"/>
            <w:vAlign w:val="bottom"/>
            <w:tcPrChange w:id="10159" w:author="Στάθης Καπ" w:date="2023-03-03T06:25:00Z">
              <w:tcPr>
                <w:tcW w:w="621" w:type="dxa"/>
                <w:vAlign w:val="bottom"/>
              </w:tcPr>
            </w:tcPrChange>
          </w:tcPr>
          <w:p w14:paraId="54CA4A13" w14:textId="6A3653A8" w:rsidR="009B17D5" w:rsidRPr="00AC6F02" w:rsidRDefault="009B17D5" w:rsidP="009B17D5">
            <w:pPr>
              <w:jc w:val="center"/>
              <w:rPr>
                <w:ins w:id="10160" w:author="Στάθης Καπ" w:date="2023-03-03T03:26:00Z"/>
                <w:rFonts w:cstheme="minorHAnsi"/>
                <w:sz w:val="16"/>
                <w:szCs w:val="16"/>
              </w:rPr>
            </w:pPr>
            <w:ins w:id="10161" w:author="Στάθης Καπ" w:date="2023-03-03T03:27:00Z">
              <w:r w:rsidRPr="00AC6F02">
                <w:rPr>
                  <w:rFonts w:ascii="Calibri" w:hAnsi="Calibri" w:cs="Calibri"/>
                  <w:color w:val="000000"/>
                  <w:sz w:val="16"/>
                  <w:szCs w:val="16"/>
                  <w:rPrChange w:id="10162" w:author="Στάθης Καπ" w:date="2023-03-03T03:27:00Z">
                    <w:rPr>
                      <w:rFonts w:ascii="Calibri" w:hAnsi="Calibri" w:cs="Calibri"/>
                      <w:color w:val="000000"/>
                      <w:sz w:val="18"/>
                      <w:szCs w:val="18"/>
                    </w:rPr>
                  </w:rPrChange>
                </w:rPr>
                <w:t>6.089</w:t>
              </w:r>
            </w:ins>
          </w:p>
        </w:tc>
        <w:tc>
          <w:tcPr>
            <w:tcW w:w="669" w:type="dxa"/>
            <w:vAlign w:val="center"/>
            <w:tcPrChange w:id="10163" w:author="Στάθης Καπ" w:date="2023-03-03T06:25:00Z">
              <w:tcPr>
                <w:tcW w:w="669" w:type="dxa"/>
                <w:vAlign w:val="center"/>
              </w:tcPr>
            </w:tcPrChange>
          </w:tcPr>
          <w:p w14:paraId="6F88A021" w14:textId="6C9A7F59" w:rsidR="009B17D5" w:rsidRPr="00AC6F02" w:rsidRDefault="009B17D5" w:rsidP="009B17D5">
            <w:pPr>
              <w:jc w:val="center"/>
              <w:rPr>
                <w:ins w:id="10164" w:author="Στάθης Καπ" w:date="2023-03-03T03:26:00Z"/>
                <w:rFonts w:cstheme="minorHAnsi"/>
                <w:sz w:val="16"/>
                <w:szCs w:val="16"/>
              </w:rPr>
            </w:pPr>
            <w:ins w:id="10165" w:author="Στάθης Καπ" w:date="2023-03-03T06:09:00Z">
              <w:r>
                <w:rPr>
                  <w:rFonts w:ascii="Calibri" w:hAnsi="Calibri" w:cstheme="minorHAnsi"/>
                  <w:color w:val="000000"/>
                  <w:sz w:val="16"/>
                  <w:szCs w:val="16"/>
                </w:rPr>
                <w:t>7.54</w:t>
              </w:r>
            </w:ins>
          </w:p>
        </w:tc>
        <w:tc>
          <w:tcPr>
            <w:tcW w:w="543" w:type="dxa"/>
            <w:vAlign w:val="bottom"/>
            <w:tcPrChange w:id="10166" w:author="Στάθης Καπ" w:date="2023-03-03T06:25:00Z">
              <w:tcPr>
                <w:tcW w:w="543" w:type="dxa"/>
                <w:vAlign w:val="bottom"/>
              </w:tcPr>
            </w:tcPrChange>
          </w:tcPr>
          <w:p w14:paraId="6773FB09" w14:textId="0EB5DD4D" w:rsidR="009B17D5" w:rsidRPr="00AC6F02" w:rsidRDefault="009B17D5" w:rsidP="009B17D5">
            <w:pPr>
              <w:jc w:val="center"/>
              <w:rPr>
                <w:ins w:id="10167" w:author="Στάθης Καπ" w:date="2023-03-03T03:26:00Z"/>
                <w:rFonts w:cstheme="minorHAnsi"/>
                <w:sz w:val="16"/>
                <w:szCs w:val="16"/>
              </w:rPr>
            </w:pPr>
            <w:ins w:id="10168" w:author="Στάθης Καπ" w:date="2023-03-03T03:27:00Z">
              <w:r w:rsidRPr="00AC6F02">
                <w:rPr>
                  <w:rFonts w:ascii="Calibri" w:hAnsi="Calibri" w:cs="Calibri"/>
                  <w:color w:val="000000"/>
                  <w:sz w:val="16"/>
                  <w:szCs w:val="16"/>
                  <w:rPrChange w:id="10169" w:author="Στάθης Καπ" w:date="2023-03-03T03:27:00Z">
                    <w:rPr>
                      <w:rFonts w:ascii="Calibri" w:hAnsi="Calibri" w:cs="Calibri"/>
                      <w:color w:val="000000"/>
                      <w:sz w:val="18"/>
                      <w:szCs w:val="18"/>
                    </w:rPr>
                  </w:rPrChange>
                </w:rPr>
                <w:t>870</w:t>
              </w:r>
            </w:ins>
          </w:p>
        </w:tc>
        <w:tc>
          <w:tcPr>
            <w:tcW w:w="621" w:type="dxa"/>
            <w:vAlign w:val="bottom"/>
            <w:tcPrChange w:id="10170" w:author="Στάθης Καπ" w:date="2023-03-03T06:25:00Z">
              <w:tcPr>
                <w:tcW w:w="621" w:type="dxa"/>
                <w:vAlign w:val="bottom"/>
              </w:tcPr>
            </w:tcPrChange>
          </w:tcPr>
          <w:p w14:paraId="67727B95" w14:textId="40CDF15D" w:rsidR="009B17D5" w:rsidRPr="00AC6F02" w:rsidRDefault="009B17D5" w:rsidP="009B17D5">
            <w:pPr>
              <w:jc w:val="center"/>
              <w:rPr>
                <w:ins w:id="10171" w:author="Στάθης Καπ" w:date="2023-03-03T03:26:00Z"/>
                <w:rFonts w:cstheme="minorHAnsi"/>
                <w:sz w:val="16"/>
                <w:szCs w:val="16"/>
              </w:rPr>
            </w:pPr>
            <w:ins w:id="10172" w:author="Στάθης Καπ" w:date="2023-03-03T03:27:00Z">
              <w:r w:rsidRPr="00AC6F02">
                <w:rPr>
                  <w:rFonts w:ascii="Calibri" w:hAnsi="Calibri" w:cs="Calibri"/>
                  <w:color w:val="000000"/>
                  <w:sz w:val="16"/>
                  <w:szCs w:val="16"/>
                  <w:rPrChange w:id="10173" w:author="Στάθης Καπ" w:date="2023-03-03T03:27:00Z">
                    <w:rPr>
                      <w:rFonts w:ascii="Calibri" w:hAnsi="Calibri" w:cs="Calibri"/>
                      <w:color w:val="000000"/>
                      <w:sz w:val="18"/>
                      <w:szCs w:val="18"/>
                    </w:rPr>
                  </w:rPrChange>
                </w:rPr>
                <w:t>1.618</w:t>
              </w:r>
            </w:ins>
          </w:p>
        </w:tc>
        <w:tc>
          <w:tcPr>
            <w:tcW w:w="669" w:type="dxa"/>
            <w:vAlign w:val="center"/>
            <w:tcPrChange w:id="10174" w:author="Στάθης Καπ" w:date="2023-03-03T06:25:00Z">
              <w:tcPr>
                <w:tcW w:w="669" w:type="dxa"/>
                <w:vAlign w:val="center"/>
              </w:tcPr>
            </w:tcPrChange>
          </w:tcPr>
          <w:p w14:paraId="2DFBF1E0" w14:textId="180591DA" w:rsidR="009B17D5" w:rsidRPr="00AC6F02" w:rsidRDefault="009B17D5" w:rsidP="009B17D5">
            <w:pPr>
              <w:jc w:val="center"/>
              <w:rPr>
                <w:ins w:id="10175" w:author="Στάθης Καπ" w:date="2023-03-03T03:26:00Z"/>
                <w:rFonts w:cstheme="minorHAnsi"/>
                <w:sz w:val="16"/>
                <w:szCs w:val="16"/>
              </w:rPr>
            </w:pPr>
            <w:ins w:id="10176" w:author="Στάθης Καπ" w:date="2023-03-03T06:09:00Z">
              <w:r>
                <w:rPr>
                  <w:rFonts w:ascii="Calibri" w:hAnsi="Calibri" w:cstheme="minorHAnsi"/>
                  <w:color w:val="000000"/>
                  <w:sz w:val="16"/>
                  <w:szCs w:val="16"/>
                </w:rPr>
                <w:t>14.54</w:t>
              </w:r>
            </w:ins>
          </w:p>
        </w:tc>
        <w:tc>
          <w:tcPr>
            <w:tcW w:w="508" w:type="dxa"/>
            <w:vAlign w:val="bottom"/>
            <w:tcPrChange w:id="10177" w:author="Στάθης Καπ" w:date="2023-03-03T06:25:00Z">
              <w:tcPr>
                <w:tcW w:w="508" w:type="dxa"/>
                <w:vAlign w:val="bottom"/>
              </w:tcPr>
            </w:tcPrChange>
          </w:tcPr>
          <w:p w14:paraId="357AE3AF" w14:textId="271623AA" w:rsidR="009B17D5" w:rsidRPr="00AC6F02" w:rsidRDefault="009B17D5" w:rsidP="009B17D5">
            <w:pPr>
              <w:jc w:val="center"/>
              <w:rPr>
                <w:ins w:id="10178" w:author="Στάθης Καπ" w:date="2023-03-03T03:26:00Z"/>
                <w:rFonts w:cstheme="minorHAnsi"/>
                <w:sz w:val="16"/>
                <w:szCs w:val="16"/>
              </w:rPr>
            </w:pPr>
            <w:ins w:id="10179" w:author="Στάθης Καπ" w:date="2023-03-03T03:27:00Z">
              <w:r w:rsidRPr="00AC6F02">
                <w:rPr>
                  <w:rFonts w:ascii="Calibri" w:hAnsi="Calibri" w:cs="Calibri"/>
                  <w:color w:val="000000"/>
                  <w:sz w:val="16"/>
                  <w:szCs w:val="16"/>
                  <w:rPrChange w:id="10180" w:author="Στάθης Καπ" w:date="2023-03-03T03:27:00Z">
                    <w:rPr>
                      <w:rFonts w:ascii="Calibri" w:hAnsi="Calibri" w:cs="Calibri"/>
                      <w:color w:val="000000"/>
                      <w:sz w:val="18"/>
                      <w:szCs w:val="18"/>
                    </w:rPr>
                  </w:rPrChange>
                </w:rPr>
                <w:t>852</w:t>
              </w:r>
            </w:ins>
          </w:p>
        </w:tc>
        <w:tc>
          <w:tcPr>
            <w:tcW w:w="541" w:type="dxa"/>
            <w:vAlign w:val="bottom"/>
            <w:tcPrChange w:id="10181" w:author="Στάθης Καπ" w:date="2023-03-03T06:25:00Z">
              <w:tcPr>
                <w:tcW w:w="541" w:type="dxa"/>
                <w:vAlign w:val="bottom"/>
              </w:tcPr>
            </w:tcPrChange>
          </w:tcPr>
          <w:p w14:paraId="467D8B16" w14:textId="4A92442C" w:rsidR="009B17D5" w:rsidRPr="00AC6F02" w:rsidRDefault="009B17D5" w:rsidP="009B17D5">
            <w:pPr>
              <w:jc w:val="center"/>
              <w:rPr>
                <w:ins w:id="10182" w:author="Στάθης Καπ" w:date="2023-03-03T03:26:00Z"/>
                <w:rFonts w:cstheme="minorHAnsi"/>
                <w:sz w:val="16"/>
                <w:szCs w:val="16"/>
              </w:rPr>
            </w:pPr>
            <w:ins w:id="10183" w:author="Στάθης Καπ" w:date="2023-03-03T03:27:00Z">
              <w:r w:rsidRPr="00AC6F02">
                <w:rPr>
                  <w:rFonts w:ascii="Calibri" w:hAnsi="Calibri" w:cs="Calibri"/>
                  <w:color w:val="000000"/>
                  <w:sz w:val="16"/>
                  <w:szCs w:val="16"/>
                  <w:rPrChange w:id="10184" w:author="Στάθης Καπ" w:date="2023-03-03T03:27:00Z">
                    <w:rPr>
                      <w:rFonts w:ascii="Calibri" w:hAnsi="Calibri" w:cs="Calibri"/>
                      <w:color w:val="000000"/>
                      <w:sz w:val="18"/>
                      <w:szCs w:val="18"/>
                    </w:rPr>
                  </w:rPrChange>
                </w:rPr>
                <w:t>1.641</w:t>
              </w:r>
            </w:ins>
          </w:p>
        </w:tc>
        <w:tc>
          <w:tcPr>
            <w:tcW w:w="589" w:type="dxa"/>
            <w:vAlign w:val="center"/>
            <w:tcPrChange w:id="10185" w:author="Στάθης Καπ" w:date="2023-03-03T06:25:00Z">
              <w:tcPr>
                <w:tcW w:w="589" w:type="dxa"/>
                <w:vAlign w:val="center"/>
              </w:tcPr>
            </w:tcPrChange>
          </w:tcPr>
          <w:p w14:paraId="594DB504" w14:textId="27738ECB" w:rsidR="009B17D5" w:rsidRPr="00AC6F02" w:rsidRDefault="009B17D5" w:rsidP="009B17D5">
            <w:pPr>
              <w:jc w:val="center"/>
              <w:rPr>
                <w:ins w:id="10186" w:author="Στάθης Καπ" w:date="2023-03-03T03:26:00Z"/>
                <w:rFonts w:cstheme="minorHAnsi"/>
                <w:sz w:val="16"/>
                <w:szCs w:val="16"/>
              </w:rPr>
            </w:pPr>
            <w:ins w:id="10187" w:author="Στάθης Καπ" w:date="2023-03-03T06:10:00Z">
              <w:r>
                <w:rPr>
                  <w:rFonts w:ascii="Calibri" w:hAnsi="Calibri" w:cstheme="minorHAnsi"/>
                  <w:color w:val="000000"/>
                  <w:sz w:val="16"/>
                  <w:szCs w:val="16"/>
                </w:rPr>
                <w:t>16.31</w:t>
              </w:r>
            </w:ins>
          </w:p>
        </w:tc>
        <w:tc>
          <w:tcPr>
            <w:tcW w:w="463" w:type="dxa"/>
            <w:vAlign w:val="bottom"/>
            <w:tcPrChange w:id="10188" w:author="Στάθης Καπ" w:date="2023-03-03T06:25:00Z">
              <w:tcPr>
                <w:tcW w:w="463" w:type="dxa"/>
                <w:vAlign w:val="bottom"/>
              </w:tcPr>
            </w:tcPrChange>
          </w:tcPr>
          <w:p w14:paraId="1526351F" w14:textId="190261D8" w:rsidR="009B17D5" w:rsidRPr="00AC6F02" w:rsidRDefault="009B17D5" w:rsidP="009B17D5">
            <w:pPr>
              <w:jc w:val="center"/>
              <w:rPr>
                <w:ins w:id="10189" w:author="Στάθης Καπ" w:date="2023-03-03T03:26:00Z"/>
                <w:rFonts w:cstheme="minorHAnsi"/>
                <w:sz w:val="16"/>
                <w:szCs w:val="16"/>
              </w:rPr>
            </w:pPr>
            <w:ins w:id="10190" w:author="Στάθης Καπ" w:date="2023-03-03T03:27:00Z">
              <w:r w:rsidRPr="00AC6F02">
                <w:rPr>
                  <w:rFonts w:ascii="Calibri" w:hAnsi="Calibri" w:cs="Calibri"/>
                  <w:color w:val="000000"/>
                  <w:sz w:val="16"/>
                  <w:szCs w:val="16"/>
                  <w:rPrChange w:id="10191" w:author="Στάθης Καπ" w:date="2023-03-03T03:27:00Z">
                    <w:rPr>
                      <w:rFonts w:ascii="Calibri" w:hAnsi="Calibri" w:cs="Calibri"/>
                      <w:color w:val="000000"/>
                      <w:sz w:val="18"/>
                      <w:szCs w:val="18"/>
                    </w:rPr>
                  </w:rPrChange>
                </w:rPr>
                <w:t>770</w:t>
              </w:r>
            </w:ins>
          </w:p>
        </w:tc>
        <w:tc>
          <w:tcPr>
            <w:tcW w:w="541" w:type="dxa"/>
            <w:vAlign w:val="bottom"/>
            <w:tcPrChange w:id="10192" w:author="Στάθης Καπ" w:date="2023-03-03T06:25:00Z">
              <w:tcPr>
                <w:tcW w:w="541" w:type="dxa"/>
                <w:vAlign w:val="bottom"/>
              </w:tcPr>
            </w:tcPrChange>
          </w:tcPr>
          <w:p w14:paraId="75D0917E" w14:textId="70F88FE8" w:rsidR="009B17D5" w:rsidRPr="00AC6F02" w:rsidRDefault="009B17D5" w:rsidP="009B17D5">
            <w:pPr>
              <w:jc w:val="center"/>
              <w:rPr>
                <w:ins w:id="10193" w:author="Στάθης Καπ" w:date="2023-03-03T03:26:00Z"/>
                <w:rFonts w:cstheme="minorHAnsi"/>
                <w:sz w:val="16"/>
                <w:szCs w:val="16"/>
              </w:rPr>
            </w:pPr>
            <w:ins w:id="10194" w:author="Στάθης Καπ" w:date="2023-03-03T03:27:00Z">
              <w:r w:rsidRPr="00AC6F02">
                <w:rPr>
                  <w:rFonts w:ascii="Calibri" w:hAnsi="Calibri" w:cs="Calibri"/>
                  <w:color w:val="000000"/>
                  <w:sz w:val="16"/>
                  <w:szCs w:val="16"/>
                  <w:rPrChange w:id="10195" w:author="Στάθης Καπ" w:date="2023-03-03T03:27:00Z">
                    <w:rPr>
                      <w:rFonts w:ascii="Calibri" w:hAnsi="Calibri" w:cs="Calibri"/>
                      <w:color w:val="000000"/>
                      <w:sz w:val="18"/>
                      <w:szCs w:val="18"/>
                    </w:rPr>
                  </w:rPrChange>
                </w:rPr>
                <w:t>0.81</w:t>
              </w:r>
            </w:ins>
          </w:p>
        </w:tc>
        <w:tc>
          <w:tcPr>
            <w:tcW w:w="589" w:type="dxa"/>
            <w:vAlign w:val="center"/>
            <w:tcPrChange w:id="10196" w:author="Στάθης Καπ" w:date="2023-03-03T06:25:00Z">
              <w:tcPr>
                <w:tcW w:w="589" w:type="dxa"/>
                <w:vAlign w:val="center"/>
              </w:tcPr>
            </w:tcPrChange>
          </w:tcPr>
          <w:p w14:paraId="5D6A878E" w14:textId="1F187DBD" w:rsidR="009B17D5" w:rsidRPr="00AC6F02" w:rsidRDefault="009B17D5" w:rsidP="009B17D5">
            <w:pPr>
              <w:jc w:val="center"/>
              <w:rPr>
                <w:ins w:id="10197" w:author="Στάθης Καπ" w:date="2023-03-03T03:26:00Z"/>
                <w:rFonts w:cstheme="minorHAnsi"/>
                <w:sz w:val="16"/>
                <w:szCs w:val="16"/>
              </w:rPr>
            </w:pPr>
            <w:ins w:id="10198" w:author="Στάθης Καπ" w:date="2023-03-03T06:10:00Z">
              <w:r>
                <w:rPr>
                  <w:rFonts w:ascii="Calibri" w:hAnsi="Calibri" w:cstheme="minorHAnsi"/>
                  <w:color w:val="000000"/>
                  <w:sz w:val="16"/>
                  <w:szCs w:val="16"/>
                </w:rPr>
                <w:t>24.36</w:t>
              </w:r>
            </w:ins>
          </w:p>
        </w:tc>
      </w:tr>
      <w:tr w:rsidR="009B17D5" w14:paraId="1A7B3125" w14:textId="77777777" w:rsidTr="00F03C40">
        <w:trPr>
          <w:ins w:id="10199" w:author="Στάθης Καπ" w:date="2023-03-03T03:26:00Z"/>
        </w:trPr>
        <w:tc>
          <w:tcPr>
            <w:tcW w:w="515" w:type="dxa"/>
            <w:tcBorders>
              <w:top w:val="nil"/>
              <w:bottom w:val="nil"/>
              <w:right w:val="single" w:sz="4" w:space="0" w:color="auto"/>
            </w:tcBorders>
            <w:shd w:val="clear" w:color="auto" w:fill="E7E6E6" w:themeFill="background2"/>
            <w:vAlign w:val="center"/>
            <w:tcPrChange w:id="10200" w:author="Στάθης Καπ" w:date="2023-03-03T06:25:00Z">
              <w:tcPr>
                <w:tcW w:w="515" w:type="dxa"/>
                <w:vAlign w:val="center"/>
              </w:tcPr>
            </w:tcPrChange>
          </w:tcPr>
          <w:p w14:paraId="43586DFD" w14:textId="387F091B" w:rsidR="009B17D5" w:rsidRPr="00AC6F02" w:rsidRDefault="009B17D5" w:rsidP="009B17D5">
            <w:pPr>
              <w:jc w:val="center"/>
              <w:rPr>
                <w:ins w:id="10201" w:author="Στάθης Καπ" w:date="2023-03-03T03:26:00Z"/>
                <w:sz w:val="16"/>
                <w:szCs w:val="16"/>
              </w:rPr>
            </w:pPr>
            <w:ins w:id="10202" w:author="Στάθης Καπ" w:date="2023-03-03T03:27:00Z">
              <w:r w:rsidRPr="00AC6F02">
                <w:rPr>
                  <w:sz w:val="16"/>
                  <w:szCs w:val="16"/>
                  <w:rPrChange w:id="10203" w:author="Στάθης Καπ" w:date="2023-03-03T03:27:00Z">
                    <w:rPr>
                      <w:sz w:val="18"/>
                      <w:szCs w:val="18"/>
                    </w:rPr>
                  </w:rPrChange>
                </w:rPr>
                <w:t>pr06</w:t>
              </w:r>
            </w:ins>
          </w:p>
        </w:tc>
        <w:tc>
          <w:tcPr>
            <w:tcW w:w="560" w:type="dxa"/>
            <w:tcBorders>
              <w:left w:val="single" w:sz="4" w:space="0" w:color="auto"/>
            </w:tcBorders>
            <w:tcPrChange w:id="10204" w:author="Στάθης Καπ" w:date="2023-03-03T06:25:00Z">
              <w:tcPr>
                <w:tcW w:w="560" w:type="dxa"/>
              </w:tcPr>
            </w:tcPrChange>
          </w:tcPr>
          <w:p w14:paraId="32805269" w14:textId="4C540EE0" w:rsidR="009B17D5" w:rsidRPr="00AC6F02" w:rsidRDefault="009B17D5" w:rsidP="009B17D5">
            <w:pPr>
              <w:jc w:val="center"/>
              <w:rPr>
                <w:ins w:id="10205" w:author="Στάθης Καπ" w:date="2023-03-03T03:26:00Z"/>
                <w:rFonts w:cstheme="minorHAnsi"/>
                <w:sz w:val="16"/>
                <w:szCs w:val="16"/>
              </w:rPr>
            </w:pPr>
            <w:ins w:id="10206" w:author="Στάθης Καπ" w:date="2023-03-03T03:27:00Z">
              <w:r w:rsidRPr="00AC6F02">
                <w:rPr>
                  <w:sz w:val="16"/>
                  <w:szCs w:val="16"/>
                  <w:rPrChange w:id="10207" w:author="Στάθης Καπ" w:date="2023-03-03T03:27:00Z">
                    <w:rPr>
                      <w:sz w:val="18"/>
                      <w:szCs w:val="18"/>
                    </w:rPr>
                  </w:rPrChange>
                </w:rPr>
                <w:t>1076</w:t>
              </w:r>
            </w:ins>
          </w:p>
        </w:tc>
        <w:tc>
          <w:tcPr>
            <w:tcW w:w="855" w:type="dxa"/>
            <w:tcPrChange w:id="10208" w:author="Στάθης Καπ" w:date="2023-03-03T06:25:00Z">
              <w:tcPr>
                <w:tcW w:w="855" w:type="dxa"/>
              </w:tcPr>
            </w:tcPrChange>
          </w:tcPr>
          <w:p w14:paraId="7FE65544" w14:textId="4F175668" w:rsidR="009B17D5" w:rsidRPr="00AC6F02" w:rsidRDefault="009B17D5" w:rsidP="009B17D5">
            <w:pPr>
              <w:jc w:val="center"/>
              <w:rPr>
                <w:ins w:id="10209" w:author="Στάθης Καπ" w:date="2023-03-03T03:26:00Z"/>
                <w:rFonts w:cstheme="minorHAnsi"/>
                <w:sz w:val="16"/>
                <w:szCs w:val="16"/>
              </w:rPr>
            </w:pPr>
            <w:ins w:id="10210" w:author="Στάθης Καπ" w:date="2023-03-03T03:27:00Z">
              <w:r w:rsidRPr="00AC6F02">
                <w:rPr>
                  <w:sz w:val="16"/>
                  <w:szCs w:val="16"/>
                  <w:rPrChange w:id="10211" w:author="Στάθης Καπ" w:date="2023-03-03T03:27:00Z">
                    <w:rPr>
                      <w:sz w:val="18"/>
                      <w:szCs w:val="18"/>
                    </w:rPr>
                  </w:rPrChange>
                </w:rPr>
                <w:t>997</w:t>
              </w:r>
            </w:ins>
          </w:p>
        </w:tc>
        <w:tc>
          <w:tcPr>
            <w:tcW w:w="544" w:type="dxa"/>
            <w:vAlign w:val="bottom"/>
            <w:tcPrChange w:id="10212" w:author="Στάθης Καπ" w:date="2023-03-03T06:25:00Z">
              <w:tcPr>
                <w:tcW w:w="544" w:type="dxa"/>
                <w:vAlign w:val="bottom"/>
              </w:tcPr>
            </w:tcPrChange>
          </w:tcPr>
          <w:p w14:paraId="42620AB6" w14:textId="2DB49C8D" w:rsidR="009B17D5" w:rsidRPr="00AC6F02" w:rsidRDefault="009B17D5" w:rsidP="009B17D5">
            <w:pPr>
              <w:jc w:val="center"/>
              <w:rPr>
                <w:ins w:id="10213" w:author="Στάθης Καπ" w:date="2023-03-03T03:26:00Z"/>
                <w:rFonts w:cstheme="minorHAnsi"/>
                <w:sz w:val="16"/>
                <w:szCs w:val="16"/>
              </w:rPr>
            </w:pPr>
            <w:ins w:id="10214" w:author="Στάθης Καπ" w:date="2023-03-03T03:27:00Z">
              <w:r w:rsidRPr="00AC6F02">
                <w:rPr>
                  <w:rFonts w:ascii="Calibri" w:hAnsi="Calibri" w:cs="Calibri"/>
                  <w:color w:val="000000"/>
                  <w:sz w:val="16"/>
                  <w:szCs w:val="16"/>
                  <w:rPrChange w:id="10215" w:author="Στάθης Καπ" w:date="2023-03-03T03:27:00Z">
                    <w:rPr>
                      <w:rFonts w:ascii="Calibri" w:hAnsi="Calibri" w:cs="Calibri"/>
                      <w:color w:val="000000"/>
                      <w:sz w:val="18"/>
                      <w:szCs w:val="18"/>
                    </w:rPr>
                  </w:rPrChange>
                </w:rPr>
                <w:t>1009</w:t>
              </w:r>
            </w:ins>
          </w:p>
        </w:tc>
        <w:tc>
          <w:tcPr>
            <w:tcW w:w="621" w:type="dxa"/>
            <w:vAlign w:val="bottom"/>
            <w:tcPrChange w:id="10216" w:author="Στάθης Καπ" w:date="2023-03-03T06:25:00Z">
              <w:tcPr>
                <w:tcW w:w="621" w:type="dxa"/>
                <w:vAlign w:val="bottom"/>
              </w:tcPr>
            </w:tcPrChange>
          </w:tcPr>
          <w:p w14:paraId="4641CF71" w14:textId="1EBDECD5" w:rsidR="009B17D5" w:rsidRPr="00AC6F02" w:rsidRDefault="009B17D5" w:rsidP="009B17D5">
            <w:pPr>
              <w:jc w:val="center"/>
              <w:rPr>
                <w:ins w:id="10217" w:author="Στάθης Καπ" w:date="2023-03-03T03:26:00Z"/>
                <w:rFonts w:cstheme="minorHAnsi"/>
                <w:sz w:val="16"/>
                <w:szCs w:val="16"/>
              </w:rPr>
            </w:pPr>
            <w:ins w:id="10218" w:author="Στάθης Καπ" w:date="2023-03-03T03:27:00Z">
              <w:r w:rsidRPr="00AC6F02">
                <w:rPr>
                  <w:rFonts w:ascii="Calibri" w:hAnsi="Calibri" w:cs="Calibri"/>
                  <w:color w:val="000000"/>
                  <w:sz w:val="16"/>
                  <w:szCs w:val="16"/>
                  <w:rPrChange w:id="10219" w:author="Στάθης Καπ" w:date="2023-03-03T03:27:00Z">
                    <w:rPr>
                      <w:rFonts w:ascii="Calibri" w:hAnsi="Calibri" w:cs="Calibri"/>
                      <w:color w:val="000000"/>
                      <w:sz w:val="18"/>
                      <w:szCs w:val="18"/>
                    </w:rPr>
                  </w:rPrChange>
                </w:rPr>
                <w:t>3.48</w:t>
              </w:r>
            </w:ins>
          </w:p>
        </w:tc>
        <w:tc>
          <w:tcPr>
            <w:tcW w:w="669" w:type="dxa"/>
            <w:vAlign w:val="center"/>
            <w:tcPrChange w:id="10220" w:author="Στάθης Καπ" w:date="2023-03-03T06:25:00Z">
              <w:tcPr>
                <w:tcW w:w="669" w:type="dxa"/>
                <w:vAlign w:val="center"/>
              </w:tcPr>
            </w:tcPrChange>
          </w:tcPr>
          <w:p w14:paraId="65C00E65" w14:textId="7E1462D4" w:rsidR="009B17D5" w:rsidRPr="00AC6F02" w:rsidRDefault="009B17D5" w:rsidP="009B17D5">
            <w:pPr>
              <w:jc w:val="center"/>
              <w:rPr>
                <w:ins w:id="10221" w:author="Στάθης Καπ" w:date="2023-03-03T03:26:00Z"/>
                <w:rFonts w:cstheme="minorHAnsi"/>
                <w:sz w:val="16"/>
                <w:szCs w:val="16"/>
              </w:rPr>
            </w:pPr>
            <w:ins w:id="10222" w:author="Στάθης Καπ" w:date="2023-03-03T06:09:00Z">
              <w:r>
                <w:rPr>
                  <w:rFonts w:ascii="Calibri" w:hAnsi="Calibri" w:cstheme="minorHAnsi"/>
                  <w:color w:val="000000"/>
                  <w:sz w:val="16"/>
                  <w:szCs w:val="16"/>
                </w:rPr>
                <w:t>6.23</w:t>
              </w:r>
            </w:ins>
          </w:p>
        </w:tc>
        <w:tc>
          <w:tcPr>
            <w:tcW w:w="543" w:type="dxa"/>
            <w:vAlign w:val="bottom"/>
            <w:tcPrChange w:id="10223" w:author="Στάθης Καπ" w:date="2023-03-03T06:25:00Z">
              <w:tcPr>
                <w:tcW w:w="543" w:type="dxa"/>
                <w:vAlign w:val="bottom"/>
              </w:tcPr>
            </w:tcPrChange>
          </w:tcPr>
          <w:p w14:paraId="13F52B8F" w14:textId="0B89EEB2" w:rsidR="009B17D5" w:rsidRPr="00AC6F02" w:rsidRDefault="009B17D5" w:rsidP="009B17D5">
            <w:pPr>
              <w:jc w:val="center"/>
              <w:rPr>
                <w:ins w:id="10224" w:author="Στάθης Καπ" w:date="2023-03-03T03:26:00Z"/>
                <w:rFonts w:cstheme="minorHAnsi"/>
                <w:sz w:val="16"/>
                <w:szCs w:val="16"/>
              </w:rPr>
            </w:pPr>
            <w:ins w:id="10225" w:author="Στάθης Καπ" w:date="2023-03-03T03:27:00Z">
              <w:r w:rsidRPr="00AC6F02">
                <w:rPr>
                  <w:rFonts w:ascii="Calibri" w:hAnsi="Calibri" w:cs="Calibri"/>
                  <w:color w:val="000000"/>
                  <w:sz w:val="16"/>
                  <w:szCs w:val="16"/>
                  <w:rPrChange w:id="10226" w:author="Στάθης Καπ" w:date="2023-03-03T03:27:00Z">
                    <w:rPr>
                      <w:rFonts w:ascii="Calibri" w:hAnsi="Calibri" w:cs="Calibri"/>
                      <w:color w:val="000000"/>
                      <w:sz w:val="18"/>
                      <w:szCs w:val="18"/>
                    </w:rPr>
                  </w:rPrChange>
                </w:rPr>
                <w:t>987</w:t>
              </w:r>
            </w:ins>
          </w:p>
        </w:tc>
        <w:tc>
          <w:tcPr>
            <w:tcW w:w="621" w:type="dxa"/>
            <w:vAlign w:val="bottom"/>
            <w:tcPrChange w:id="10227" w:author="Στάθης Καπ" w:date="2023-03-03T06:25:00Z">
              <w:tcPr>
                <w:tcW w:w="621" w:type="dxa"/>
                <w:vAlign w:val="bottom"/>
              </w:tcPr>
            </w:tcPrChange>
          </w:tcPr>
          <w:p w14:paraId="3F94D1E2" w14:textId="467F764D" w:rsidR="009B17D5" w:rsidRPr="00AC6F02" w:rsidRDefault="009B17D5" w:rsidP="009B17D5">
            <w:pPr>
              <w:jc w:val="center"/>
              <w:rPr>
                <w:ins w:id="10228" w:author="Στάθης Καπ" w:date="2023-03-03T03:26:00Z"/>
                <w:rFonts w:cstheme="minorHAnsi"/>
                <w:sz w:val="16"/>
                <w:szCs w:val="16"/>
              </w:rPr>
            </w:pPr>
            <w:ins w:id="10229" w:author="Στάθης Καπ" w:date="2023-03-03T03:27:00Z">
              <w:r w:rsidRPr="00AC6F02">
                <w:rPr>
                  <w:rFonts w:ascii="Calibri" w:hAnsi="Calibri" w:cs="Calibri"/>
                  <w:color w:val="000000"/>
                  <w:sz w:val="16"/>
                  <w:szCs w:val="16"/>
                  <w:rPrChange w:id="10230" w:author="Στάθης Καπ" w:date="2023-03-03T03:27:00Z">
                    <w:rPr>
                      <w:rFonts w:ascii="Calibri" w:hAnsi="Calibri" w:cs="Calibri"/>
                      <w:color w:val="000000"/>
                      <w:sz w:val="18"/>
                      <w:szCs w:val="18"/>
                    </w:rPr>
                  </w:rPrChange>
                </w:rPr>
                <w:t>1.456</w:t>
              </w:r>
            </w:ins>
          </w:p>
        </w:tc>
        <w:tc>
          <w:tcPr>
            <w:tcW w:w="669" w:type="dxa"/>
            <w:vAlign w:val="center"/>
            <w:tcPrChange w:id="10231" w:author="Στάθης Καπ" w:date="2023-03-03T06:25:00Z">
              <w:tcPr>
                <w:tcW w:w="669" w:type="dxa"/>
                <w:vAlign w:val="center"/>
              </w:tcPr>
            </w:tcPrChange>
          </w:tcPr>
          <w:p w14:paraId="4B44A923" w14:textId="28B911F7" w:rsidR="009B17D5" w:rsidRPr="00AC6F02" w:rsidRDefault="009B17D5" w:rsidP="009B17D5">
            <w:pPr>
              <w:jc w:val="center"/>
              <w:rPr>
                <w:ins w:id="10232" w:author="Στάθης Καπ" w:date="2023-03-03T03:26:00Z"/>
                <w:rFonts w:cstheme="minorHAnsi"/>
                <w:sz w:val="16"/>
                <w:szCs w:val="16"/>
              </w:rPr>
            </w:pPr>
            <w:ins w:id="10233" w:author="Στάθης Καπ" w:date="2023-03-03T06:09:00Z">
              <w:r>
                <w:rPr>
                  <w:rFonts w:ascii="Calibri" w:hAnsi="Calibri" w:cstheme="minorHAnsi"/>
                  <w:color w:val="000000"/>
                  <w:sz w:val="16"/>
                  <w:szCs w:val="16"/>
                </w:rPr>
                <w:t>2.18</w:t>
              </w:r>
            </w:ins>
          </w:p>
        </w:tc>
        <w:tc>
          <w:tcPr>
            <w:tcW w:w="508" w:type="dxa"/>
            <w:vAlign w:val="bottom"/>
            <w:tcPrChange w:id="10234" w:author="Στάθης Καπ" w:date="2023-03-03T06:25:00Z">
              <w:tcPr>
                <w:tcW w:w="508" w:type="dxa"/>
                <w:vAlign w:val="bottom"/>
              </w:tcPr>
            </w:tcPrChange>
          </w:tcPr>
          <w:p w14:paraId="24197BFB" w14:textId="1183C7E0" w:rsidR="009B17D5" w:rsidRPr="00AC6F02" w:rsidRDefault="009B17D5" w:rsidP="009B17D5">
            <w:pPr>
              <w:jc w:val="center"/>
              <w:rPr>
                <w:ins w:id="10235" w:author="Στάθης Καπ" w:date="2023-03-03T03:26:00Z"/>
                <w:rFonts w:cstheme="minorHAnsi"/>
                <w:sz w:val="16"/>
                <w:szCs w:val="16"/>
              </w:rPr>
            </w:pPr>
            <w:ins w:id="10236" w:author="Στάθης Καπ" w:date="2023-03-03T03:27:00Z">
              <w:r w:rsidRPr="00AC6F02">
                <w:rPr>
                  <w:rFonts w:ascii="Calibri" w:hAnsi="Calibri" w:cs="Calibri"/>
                  <w:color w:val="000000"/>
                  <w:sz w:val="16"/>
                  <w:szCs w:val="16"/>
                  <w:rPrChange w:id="10237" w:author="Στάθης Καπ" w:date="2023-03-03T03:27:00Z">
                    <w:rPr>
                      <w:rFonts w:ascii="Calibri" w:hAnsi="Calibri" w:cs="Calibri"/>
                      <w:color w:val="000000"/>
                      <w:sz w:val="18"/>
                      <w:szCs w:val="18"/>
                    </w:rPr>
                  </w:rPrChange>
                </w:rPr>
                <w:t>933</w:t>
              </w:r>
            </w:ins>
          </w:p>
        </w:tc>
        <w:tc>
          <w:tcPr>
            <w:tcW w:w="541" w:type="dxa"/>
            <w:vAlign w:val="bottom"/>
            <w:tcPrChange w:id="10238" w:author="Στάθης Καπ" w:date="2023-03-03T06:25:00Z">
              <w:tcPr>
                <w:tcW w:w="541" w:type="dxa"/>
                <w:vAlign w:val="bottom"/>
              </w:tcPr>
            </w:tcPrChange>
          </w:tcPr>
          <w:p w14:paraId="00B624FA" w14:textId="5AEF8174" w:rsidR="009B17D5" w:rsidRPr="00AC6F02" w:rsidRDefault="009B17D5" w:rsidP="009B17D5">
            <w:pPr>
              <w:jc w:val="center"/>
              <w:rPr>
                <w:ins w:id="10239" w:author="Στάθης Καπ" w:date="2023-03-03T03:26:00Z"/>
                <w:rFonts w:cstheme="minorHAnsi"/>
                <w:sz w:val="16"/>
                <w:szCs w:val="16"/>
              </w:rPr>
            </w:pPr>
            <w:ins w:id="10240" w:author="Στάθης Καπ" w:date="2023-03-03T03:27:00Z">
              <w:r w:rsidRPr="00AC6F02">
                <w:rPr>
                  <w:rFonts w:ascii="Calibri" w:hAnsi="Calibri" w:cs="Calibri"/>
                  <w:color w:val="000000"/>
                  <w:sz w:val="16"/>
                  <w:szCs w:val="16"/>
                  <w:rPrChange w:id="10241" w:author="Στάθης Καπ" w:date="2023-03-03T03:27:00Z">
                    <w:rPr>
                      <w:rFonts w:ascii="Calibri" w:hAnsi="Calibri" w:cs="Calibri"/>
                      <w:color w:val="000000"/>
                      <w:sz w:val="18"/>
                      <w:szCs w:val="18"/>
                    </w:rPr>
                  </w:rPrChange>
                </w:rPr>
                <w:t>1.264</w:t>
              </w:r>
            </w:ins>
          </w:p>
        </w:tc>
        <w:tc>
          <w:tcPr>
            <w:tcW w:w="589" w:type="dxa"/>
            <w:vAlign w:val="center"/>
            <w:tcPrChange w:id="10242" w:author="Στάθης Καπ" w:date="2023-03-03T06:25:00Z">
              <w:tcPr>
                <w:tcW w:w="589" w:type="dxa"/>
                <w:vAlign w:val="center"/>
              </w:tcPr>
            </w:tcPrChange>
          </w:tcPr>
          <w:p w14:paraId="66B547A9" w14:textId="1739D8AA" w:rsidR="009B17D5" w:rsidRPr="00AC6F02" w:rsidRDefault="009B17D5" w:rsidP="009B17D5">
            <w:pPr>
              <w:jc w:val="center"/>
              <w:rPr>
                <w:ins w:id="10243" w:author="Στάθης Καπ" w:date="2023-03-03T03:26:00Z"/>
                <w:rFonts w:cstheme="minorHAnsi"/>
                <w:sz w:val="16"/>
                <w:szCs w:val="16"/>
              </w:rPr>
            </w:pPr>
            <w:ins w:id="10244" w:author="Στάθης Καπ" w:date="2023-03-03T06:10:00Z">
              <w:r>
                <w:rPr>
                  <w:rFonts w:ascii="Calibri" w:hAnsi="Calibri" w:cstheme="minorHAnsi"/>
                  <w:color w:val="000000"/>
                  <w:sz w:val="16"/>
                  <w:szCs w:val="16"/>
                </w:rPr>
                <w:t>7.53</w:t>
              </w:r>
            </w:ins>
          </w:p>
        </w:tc>
        <w:tc>
          <w:tcPr>
            <w:tcW w:w="463" w:type="dxa"/>
            <w:vAlign w:val="bottom"/>
            <w:tcPrChange w:id="10245" w:author="Στάθης Καπ" w:date="2023-03-03T06:25:00Z">
              <w:tcPr>
                <w:tcW w:w="463" w:type="dxa"/>
                <w:vAlign w:val="bottom"/>
              </w:tcPr>
            </w:tcPrChange>
          </w:tcPr>
          <w:p w14:paraId="538B0B1E" w14:textId="6CA8BF48" w:rsidR="009B17D5" w:rsidRPr="00AC6F02" w:rsidRDefault="009B17D5" w:rsidP="009B17D5">
            <w:pPr>
              <w:jc w:val="center"/>
              <w:rPr>
                <w:ins w:id="10246" w:author="Στάθης Καπ" w:date="2023-03-03T03:26:00Z"/>
                <w:rFonts w:cstheme="minorHAnsi"/>
                <w:sz w:val="16"/>
                <w:szCs w:val="16"/>
              </w:rPr>
            </w:pPr>
            <w:ins w:id="10247" w:author="Στάθης Καπ" w:date="2023-03-03T03:27:00Z">
              <w:r w:rsidRPr="00AC6F02">
                <w:rPr>
                  <w:rFonts w:ascii="Calibri" w:hAnsi="Calibri" w:cs="Calibri"/>
                  <w:color w:val="000000"/>
                  <w:sz w:val="16"/>
                  <w:szCs w:val="16"/>
                  <w:rPrChange w:id="10248" w:author="Στάθης Καπ" w:date="2023-03-03T03:27:00Z">
                    <w:rPr>
                      <w:rFonts w:ascii="Calibri" w:hAnsi="Calibri" w:cs="Calibri"/>
                      <w:color w:val="000000"/>
                      <w:sz w:val="18"/>
                      <w:szCs w:val="18"/>
                    </w:rPr>
                  </w:rPrChange>
                </w:rPr>
                <w:t>943</w:t>
              </w:r>
            </w:ins>
          </w:p>
        </w:tc>
        <w:tc>
          <w:tcPr>
            <w:tcW w:w="541" w:type="dxa"/>
            <w:vAlign w:val="bottom"/>
            <w:tcPrChange w:id="10249" w:author="Στάθης Καπ" w:date="2023-03-03T06:25:00Z">
              <w:tcPr>
                <w:tcW w:w="541" w:type="dxa"/>
                <w:vAlign w:val="bottom"/>
              </w:tcPr>
            </w:tcPrChange>
          </w:tcPr>
          <w:p w14:paraId="18365258" w14:textId="5C28AE9F" w:rsidR="009B17D5" w:rsidRPr="00AC6F02" w:rsidRDefault="009B17D5" w:rsidP="009B17D5">
            <w:pPr>
              <w:jc w:val="center"/>
              <w:rPr>
                <w:ins w:id="10250" w:author="Στάθης Καπ" w:date="2023-03-03T03:26:00Z"/>
                <w:rFonts w:cstheme="minorHAnsi"/>
                <w:sz w:val="16"/>
                <w:szCs w:val="16"/>
              </w:rPr>
            </w:pPr>
            <w:ins w:id="10251" w:author="Στάθης Καπ" w:date="2023-03-03T03:27:00Z">
              <w:r w:rsidRPr="00AC6F02">
                <w:rPr>
                  <w:rFonts w:ascii="Calibri" w:hAnsi="Calibri" w:cs="Calibri"/>
                  <w:color w:val="000000"/>
                  <w:sz w:val="16"/>
                  <w:szCs w:val="16"/>
                  <w:rPrChange w:id="10252" w:author="Στάθης Καπ" w:date="2023-03-03T03:27:00Z">
                    <w:rPr>
                      <w:rFonts w:ascii="Calibri" w:hAnsi="Calibri" w:cs="Calibri"/>
                      <w:color w:val="000000"/>
                      <w:sz w:val="18"/>
                      <w:szCs w:val="18"/>
                    </w:rPr>
                  </w:rPrChange>
                </w:rPr>
                <w:t>1.011</w:t>
              </w:r>
            </w:ins>
          </w:p>
        </w:tc>
        <w:tc>
          <w:tcPr>
            <w:tcW w:w="589" w:type="dxa"/>
            <w:vAlign w:val="center"/>
            <w:tcPrChange w:id="10253" w:author="Στάθης Καπ" w:date="2023-03-03T06:25:00Z">
              <w:tcPr>
                <w:tcW w:w="589" w:type="dxa"/>
                <w:vAlign w:val="center"/>
              </w:tcPr>
            </w:tcPrChange>
          </w:tcPr>
          <w:p w14:paraId="7701C8A4" w14:textId="099C89F7" w:rsidR="009B17D5" w:rsidRPr="00AC6F02" w:rsidRDefault="009B17D5" w:rsidP="009B17D5">
            <w:pPr>
              <w:jc w:val="center"/>
              <w:rPr>
                <w:ins w:id="10254" w:author="Στάθης Καπ" w:date="2023-03-03T03:26:00Z"/>
                <w:rFonts w:cstheme="minorHAnsi"/>
                <w:sz w:val="16"/>
                <w:szCs w:val="16"/>
              </w:rPr>
            </w:pPr>
            <w:ins w:id="10255" w:author="Στάθης Καπ" w:date="2023-03-03T06:10:00Z">
              <w:r>
                <w:rPr>
                  <w:rFonts w:ascii="Calibri" w:hAnsi="Calibri" w:cstheme="minorHAnsi"/>
                  <w:color w:val="000000"/>
                  <w:sz w:val="16"/>
                  <w:szCs w:val="16"/>
                </w:rPr>
                <w:t>6.54</w:t>
              </w:r>
            </w:ins>
          </w:p>
        </w:tc>
      </w:tr>
      <w:tr w:rsidR="009B17D5" w14:paraId="1CF7AB61" w14:textId="77777777" w:rsidTr="00F03C40">
        <w:trPr>
          <w:ins w:id="10256" w:author="Στάθης Καπ" w:date="2023-03-03T03:26:00Z"/>
        </w:trPr>
        <w:tc>
          <w:tcPr>
            <w:tcW w:w="515" w:type="dxa"/>
            <w:tcBorders>
              <w:top w:val="nil"/>
              <w:bottom w:val="nil"/>
              <w:right w:val="single" w:sz="4" w:space="0" w:color="auto"/>
            </w:tcBorders>
            <w:shd w:val="clear" w:color="auto" w:fill="E7E6E6" w:themeFill="background2"/>
            <w:vAlign w:val="center"/>
            <w:tcPrChange w:id="10257" w:author="Στάθης Καπ" w:date="2023-03-03T06:25:00Z">
              <w:tcPr>
                <w:tcW w:w="515" w:type="dxa"/>
                <w:vAlign w:val="center"/>
              </w:tcPr>
            </w:tcPrChange>
          </w:tcPr>
          <w:p w14:paraId="03190BC5" w14:textId="1078683A" w:rsidR="009B17D5" w:rsidRPr="00AC6F02" w:rsidRDefault="009B17D5" w:rsidP="009B17D5">
            <w:pPr>
              <w:jc w:val="center"/>
              <w:rPr>
                <w:ins w:id="10258" w:author="Στάθης Καπ" w:date="2023-03-03T03:26:00Z"/>
                <w:sz w:val="16"/>
                <w:szCs w:val="16"/>
              </w:rPr>
            </w:pPr>
            <w:ins w:id="10259" w:author="Στάθης Καπ" w:date="2023-03-03T03:27:00Z">
              <w:r w:rsidRPr="00AC6F02">
                <w:rPr>
                  <w:sz w:val="16"/>
                  <w:szCs w:val="16"/>
                  <w:rPrChange w:id="10260" w:author="Στάθης Καπ" w:date="2023-03-03T03:27:00Z">
                    <w:rPr>
                      <w:sz w:val="18"/>
                      <w:szCs w:val="18"/>
                    </w:rPr>
                  </w:rPrChange>
                </w:rPr>
                <w:t>pr07</w:t>
              </w:r>
            </w:ins>
          </w:p>
        </w:tc>
        <w:tc>
          <w:tcPr>
            <w:tcW w:w="560" w:type="dxa"/>
            <w:tcBorders>
              <w:left w:val="single" w:sz="4" w:space="0" w:color="auto"/>
            </w:tcBorders>
            <w:tcPrChange w:id="10261" w:author="Στάθης Καπ" w:date="2023-03-03T06:25:00Z">
              <w:tcPr>
                <w:tcW w:w="560" w:type="dxa"/>
              </w:tcPr>
            </w:tcPrChange>
          </w:tcPr>
          <w:p w14:paraId="72E5484C" w14:textId="0BE83353" w:rsidR="009B17D5" w:rsidRPr="00AC6F02" w:rsidRDefault="009B17D5" w:rsidP="009B17D5">
            <w:pPr>
              <w:jc w:val="center"/>
              <w:rPr>
                <w:ins w:id="10262" w:author="Στάθης Καπ" w:date="2023-03-03T03:26:00Z"/>
                <w:rFonts w:cstheme="minorHAnsi"/>
                <w:sz w:val="16"/>
                <w:szCs w:val="16"/>
              </w:rPr>
            </w:pPr>
            <w:ins w:id="10263" w:author="Στάθης Καπ" w:date="2023-03-03T03:27:00Z">
              <w:r w:rsidRPr="00AC6F02">
                <w:rPr>
                  <w:sz w:val="16"/>
                  <w:szCs w:val="16"/>
                  <w:rPrChange w:id="10264" w:author="Στάθης Καπ" w:date="2023-03-03T03:27:00Z">
                    <w:rPr>
                      <w:sz w:val="18"/>
                      <w:szCs w:val="18"/>
                    </w:rPr>
                  </w:rPrChange>
                </w:rPr>
                <w:t>566</w:t>
              </w:r>
            </w:ins>
          </w:p>
        </w:tc>
        <w:tc>
          <w:tcPr>
            <w:tcW w:w="855" w:type="dxa"/>
            <w:tcPrChange w:id="10265" w:author="Στάθης Καπ" w:date="2023-03-03T06:25:00Z">
              <w:tcPr>
                <w:tcW w:w="855" w:type="dxa"/>
              </w:tcPr>
            </w:tcPrChange>
          </w:tcPr>
          <w:p w14:paraId="6113939B" w14:textId="04979B55" w:rsidR="009B17D5" w:rsidRPr="00AC6F02" w:rsidRDefault="009B17D5" w:rsidP="009B17D5">
            <w:pPr>
              <w:jc w:val="center"/>
              <w:rPr>
                <w:ins w:id="10266" w:author="Στάθης Καπ" w:date="2023-03-03T03:26:00Z"/>
                <w:rFonts w:cstheme="minorHAnsi"/>
                <w:sz w:val="16"/>
                <w:szCs w:val="16"/>
              </w:rPr>
            </w:pPr>
            <w:ins w:id="10267" w:author="Στάθης Καπ" w:date="2023-03-03T03:27:00Z">
              <w:r w:rsidRPr="00AC6F02">
                <w:rPr>
                  <w:sz w:val="16"/>
                  <w:szCs w:val="16"/>
                  <w:rPrChange w:id="10268" w:author="Στάθης Καπ" w:date="2023-03-03T03:27:00Z">
                    <w:rPr>
                      <w:sz w:val="18"/>
                      <w:szCs w:val="18"/>
                    </w:rPr>
                  </w:rPrChange>
                </w:rPr>
                <w:t>552</w:t>
              </w:r>
            </w:ins>
          </w:p>
        </w:tc>
        <w:tc>
          <w:tcPr>
            <w:tcW w:w="544" w:type="dxa"/>
            <w:vAlign w:val="bottom"/>
            <w:tcPrChange w:id="10269" w:author="Στάθης Καπ" w:date="2023-03-03T06:25:00Z">
              <w:tcPr>
                <w:tcW w:w="544" w:type="dxa"/>
                <w:vAlign w:val="bottom"/>
              </w:tcPr>
            </w:tcPrChange>
          </w:tcPr>
          <w:p w14:paraId="471285CA" w14:textId="69867FAC" w:rsidR="009B17D5" w:rsidRPr="00AC6F02" w:rsidRDefault="009B17D5" w:rsidP="009B17D5">
            <w:pPr>
              <w:jc w:val="center"/>
              <w:rPr>
                <w:ins w:id="10270" w:author="Στάθης Καπ" w:date="2023-03-03T03:26:00Z"/>
                <w:rFonts w:cstheme="minorHAnsi"/>
                <w:sz w:val="16"/>
                <w:szCs w:val="16"/>
              </w:rPr>
            </w:pPr>
            <w:ins w:id="10271" w:author="Στάθης Καπ" w:date="2023-03-03T03:27:00Z">
              <w:r w:rsidRPr="00AC6F02">
                <w:rPr>
                  <w:rFonts w:ascii="Calibri" w:hAnsi="Calibri" w:cs="Calibri"/>
                  <w:color w:val="000000"/>
                  <w:sz w:val="16"/>
                  <w:szCs w:val="16"/>
                  <w:rPrChange w:id="10272" w:author="Στάθης Καπ" w:date="2023-03-03T03:27:00Z">
                    <w:rPr>
                      <w:rFonts w:ascii="Calibri" w:hAnsi="Calibri" w:cs="Calibri"/>
                      <w:color w:val="000000"/>
                      <w:sz w:val="18"/>
                      <w:szCs w:val="18"/>
                    </w:rPr>
                  </w:rPrChange>
                </w:rPr>
                <w:t>541</w:t>
              </w:r>
            </w:ins>
          </w:p>
        </w:tc>
        <w:tc>
          <w:tcPr>
            <w:tcW w:w="621" w:type="dxa"/>
            <w:vAlign w:val="bottom"/>
            <w:tcPrChange w:id="10273" w:author="Στάθης Καπ" w:date="2023-03-03T06:25:00Z">
              <w:tcPr>
                <w:tcW w:w="621" w:type="dxa"/>
                <w:vAlign w:val="bottom"/>
              </w:tcPr>
            </w:tcPrChange>
          </w:tcPr>
          <w:p w14:paraId="2CA3601D" w14:textId="21095618" w:rsidR="009B17D5" w:rsidRPr="00AC6F02" w:rsidRDefault="009B17D5" w:rsidP="009B17D5">
            <w:pPr>
              <w:jc w:val="center"/>
              <w:rPr>
                <w:ins w:id="10274" w:author="Στάθης Καπ" w:date="2023-03-03T03:26:00Z"/>
                <w:rFonts w:cstheme="minorHAnsi"/>
                <w:sz w:val="16"/>
                <w:szCs w:val="16"/>
              </w:rPr>
            </w:pPr>
            <w:ins w:id="10275" w:author="Στάθης Καπ" w:date="2023-03-03T03:27:00Z">
              <w:r w:rsidRPr="00AC6F02">
                <w:rPr>
                  <w:rFonts w:ascii="Calibri" w:hAnsi="Calibri" w:cs="Calibri"/>
                  <w:color w:val="000000"/>
                  <w:sz w:val="16"/>
                  <w:szCs w:val="16"/>
                  <w:rPrChange w:id="10276" w:author="Στάθης Καπ" w:date="2023-03-03T03:27:00Z">
                    <w:rPr>
                      <w:rFonts w:ascii="Calibri" w:hAnsi="Calibri" w:cs="Calibri"/>
                      <w:color w:val="000000"/>
                      <w:sz w:val="18"/>
                      <w:szCs w:val="18"/>
                    </w:rPr>
                  </w:rPrChange>
                </w:rPr>
                <w:t>0.261</w:t>
              </w:r>
            </w:ins>
          </w:p>
        </w:tc>
        <w:tc>
          <w:tcPr>
            <w:tcW w:w="669" w:type="dxa"/>
            <w:vAlign w:val="center"/>
            <w:tcPrChange w:id="10277" w:author="Στάθης Καπ" w:date="2023-03-03T06:25:00Z">
              <w:tcPr>
                <w:tcW w:w="669" w:type="dxa"/>
                <w:vAlign w:val="center"/>
              </w:tcPr>
            </w:tcPrChange>
          </w:tcPr>
          <w:p w14:paraId="12AB0830" w14:textId="6F2055A0" w:rsidR="009B17D5" w:rsidRPr="00AC6F02" w:rsidRDefault="009B17D5" w:rsidP="009B17D5">
            <w:pPr>
              <w:jc w:val="center"/>
              <w:rPr>
                <w:ins w:id="10278" w:author="Στάθης Καπ" w:date="2023-03-03T03:26:00Z"/>
                <w:rFonts w:cstheme="minorHAnsi"/>
                <w:sz w:val="16"/>
                <w:szCs w:val="16"/>
              </w:rPr>
            </w:pPr>
            <w:ins w:id="10279" w:author="Στάθης Καπ" w:date="2023-03-03T06:09:00Z">
              <w:r>
                <w:rPr>
                  <w:rFonts w:ascii="Calibri" w:hAnsi="Calibri" w:cstheme="minorHAnsi"/>
                  <w:color w:val="000000"/>
                  <w:sz w:val="16"/>
                  <w:szCs w:val="16"/>
                </w:rPr>
                <w:t>4.42</w:t>
              </w:r>
            </w:ins>
          </w:p>
        </w:tc>
        <w:tc>
          <w:tcPr>
            <w:tcW w:w="543" w:type="dxa"/>
            <w:vAlign w:val="bottom"/>
            <w:tcPrChange w:id="10280" w:author="Στάθης Καπ" w:date="2023-03-03T06:25:00Z">
              <w:tcPr>
                <w:tcW w:w="543" w:type="dxa"/>
                <w:vAlign w:val="bottom"/>
              </w:tcPr>
            </w:tcPrChange>
          </w:tcPr>
          <w:p w14:paraId="4665D023" w14:textId="5D508CD9" w:rsidR="009B17D5" w:rsidRPr="00AC6F02" w:rsidRDefault="009B17D5" w:rsidP="009B17D5">
            <w:pPr>
              <w:jc w:val="center"/>
              <w:rPr>
                <w:ins w:id="10281" w:author="Στάθης Καπ" w:date="2023-03-03T03:26:00Z"/>
                <w:rFonts w:cstheme="minorHAnsi"/>
                <w:sz w:val="16"/>
                <w:szCs w:val="16"/>
              </w:rPr>
            </w:pPr>
            <w:ins w:id="10282" w:author="Στάθης Καπ" w:date="2023-03-03T03:27:00Z">
              <w:r w:rsidRPr="00AC6F02">
                <w:rPr>
                  <w:rFonts w:ascii="Calibri" w:hAnsi="Calibri" w:cs="Calibri"/>
                  <w:color w:val="000000"/>
                  <w:sz w:val="16"/>
                  <w:szCs w:val="16"/>
                  <w:rPrChange w:id="10283" w:author="Στάθης Καπ" w:date="2023-03-03T03:27:00Z">
                    <w:rPr>
                      <w:rFonts w:ascii="Calibri" w:hAnsi="Calibri" w:cs="Calibri"/>
                      <w:color w:val="000000"/>
                      <w:sz w:val="18"/>
                      <w:szCs w:val="18"/>
                    </w:rPr>
                  </w:rPrChange>
                </w:rPr>
                <w:t>498</w:t>
              </w:r>
            </w:ins>
          </w:p>
        </w:tc>
        <w:tc>
          <w:tcPr>
            <w:tcW w:w="621" w:type="dxa"/>
            <w:vAlign w:val="bottom"/>
            <w:tcPrChange w:id="10284" w:author="Στάθης Καπ" w:date="2023-03-03T06:25:00Z">
              <w:tcPr>
                <w:tcW w:w="621" w:type="dxa"/>
                <w:vAlign w:val="bottom"/>
              </w:tcPr>
            </w:tcPrChange>
          </w:tcPr>
          <w:p w14:paraId="4AEE991E" w14:textId="67B69891" w:rsidR="009B17D5" w:rsidRPr="00AC6F02" w:rsidRDefault="009B17D5" w:rsidP="009B17D5">
            <w:pPr>
              <w:jc w:val="center"/>
              <w:rPr>
                <w:ins w:id="10285" w:author="Στάθης Καπ" w:date="2023-03-03T03:26:00Z"/>
                <w:rFonts w:cstheme="minorHAnsi"/>
                <w:sz w:val="16"/>
                <w:szCs w:val="16"/>
              </w:rPr>
            </w:pPr>
            <w:ins w:id="10286" w:author="Στάθης Καπ" w:date="2023-03-03T03:27:00Z">
              <w:r w:rsidRPr="00AC6F02">
                <w:rPr>
                  <w:rFonts w:ascii="Calibri" w:hAnsi="Calibri" w:cs="Calibri"/>
                  <w:color w:val="000000"/>
                  <w:sz w:val="16"/>
                  <w:szCs w:val="16"/>
                  <w:rPrChange w:id="10287" w:author="Στάθης Καπ" w:date="2023-03-03T03:27:00Z">
                    <w:rPr>
                      <w:rFonts w:ascii="Calibri" w:hAnsi="Calibri" w:cs="Calibri"/>
                      <w:color w:val="000000"/>
                      <w:sz w:val="18"/>
                      <w:szCs w:val="18"/>
                    </w:rPr>
                  </w:rPrChange>
                </w:rPr>
                <w:t>0.167</w:t>
              </w:r>
            </w:ins>
          </w:p>
        </w:tc>
        <w:tc>
          <w:tcPr>
            <w:tcW w:w="669" w:type="dxa"/>
            <w:vAlign w:val="center"/>
            <w:tcPrChange w:id="10288" w:author="Στάθης Καπ" w:date="2023-03-03T06:25:00Z">
              <w:tcPr>
                <w:tcW w:w="669" w:type="dxa"/>
                <w:vAlign w:val="center"/>
              </w:tcPr>
            </w:tcPrChange>
          </w:tcPr>
          <w:p w14:paraId="3E74FBE6" w14:textId="5EF30C4B" w:rsidR="009B17D5" w:rsidRPr="00AC6F02" w:rsidRDefault="009B17D5" w:rsidP="009B17D5">
            <w:pPr>
              <w:jc w:val="center"/>
              <w:rPr>
                <w:ins w:id="10289" w:author="Στάθης Καπ" w:date="2023-03-03T03:26:00Z"/>
                <w:rFonts w:cstheme="minorHAnsi"/>
                <w:sz w:val="16"/>
                <w:szCs w:val="16"/>
              </w:rPr>
            </w:pPr>
            <w:ins w:id="10290" w:author="Στάθης Καπ" w:date="2023-03-03T06:09:00Z">
              <w:r>
                <w:rPr>
                  <w:rFonts w:ascii="Calibri" w:hAnsi="Calibri" w:cstheme="minorHAnsi"/>
                  <w:color w:val="000000"/>
                  <w:sz w:val="16"/>
                  <w:szCs w:val="16"/>
                </w:rPr>
                <w:t>7.95</w:t>
              </w:r>
            </w:ins>
          </w:p>
        </w:tc>
        <w:tc>
          <w:tcPr>
            <w:tcW w:w="508" w:type="dxa"/>
            <w:vAlign w:val="bottom"/>
            <w:tcPrChange w:id="10291" w:author="Στάθης Καπ" w:date="2023-03-03T06:25:00Z">
              <w:tcPr>
                <w:tcW w:w="508" w:type="dxa"/>
                <w:vAlign w:val="bottom"/>
              </w:tcPr>
            </w:tcPrChange>
          </w:tcPr>
          <w:p w14:paraId="28F084E4" w14:textId="3F711C47" w:rsidR="009B17D5" w:rsidRPr="00AC6F02" w:rsidRDefault="009B17D5" w:rsidP="009B17D5">
            <w:pPr>
              <w:jc w:val="center"/>
              <w:rPr>
                <w:ins w:id="10292" w:author="Στάθης Καπ" w:date="2023-03-03T03:26:00Z"/>
                <w:rFonts w:cstheme="minorHAnsi"/>
                <w:sz w:val="16"/>
                <w:szCs w:val="16"/>
              </w:rPr>
            </w:pPr>
            <w:ins w:id="10293" w:author="Στάθης Καπ" w:date="2023-03-03T03:27:00Z">
              <w:r w:rsidRPr="00AC6F02">
                <w:rPr>
                  <w:rFonts w:ascii="Calibri" w:hAnsi="Calibri" w:cs="Calibri"/>
                  <w:color w:val="000000"/>
                  <w:sz w:val="16"/>
                  <w:szCs w:val="16"/>
                  <w:rPrChange w:id="10294" w:author="Στάθης Καπ" w:date="2023-03-03T03:27:00Z">
                    <w:rPr>
                      <w:rFonts w:ascii="Calibri" w:hAnsi="Calibri" w:cs="Calibri"/>
                      <w:color w:val="000000"/>
                      <w:sz w:val="18"/>
                      <w:szCs w:val="18"/>
                    </w:rPr>
                  </w:rPrChange>
                </w:rPr>
                <w:t>444</w:t>
              </w:r>
            </w:ins>
          </w:p>
        </w:tc>
        <w:tc>
          <w:tcPr>
            <w:tcW w:w="541" w:type="dxa"/>
            <w:vAlign w:val="bottom"/>
            <w:tcPrChange w:id="10295" w:author="Στάθης Καπ" w:date="2023-03-03T06:25:00Z">
              <w:tcPr>
                <w:tcW w:w="541" w:type="dxa"/>
                <w:vAlign w:val="bottom"/>
              </w:tcPr>
            </w:tcPrChange>
          </w:tcPr>
          <w:p w14:paraId="2E26EC9B" w14:textId="2454C1EC" w:rsidR="009B17D5" w:rsidRPr="00AC6F02" w:rsidRDefault="009B17D5" w:rsidP="009B17D5">
            <w:pPr>
              <w:jc w:val="center"/>
              <w:rPr>
                <w:ins w:id="10296" w:author="Στάθης Καπ" w:date="2023-03-03T03:26:00Z"/>
                <w:rFonts w:cstheme="minorHAnsi"/>
                <w:sz w:val="16"/>
                <w:szCs w:val="16"/>
              </w:rPr>
            </w:pPr>
            <w:ins w:id="10297" w:author="Στάθης Καπ" w:date="2023-03-03T03:27:00Z">
              <w:r w:rsidRPr="00AC6F02">
                <w:rPr>
                  <w:rFonts w:ascii="Calibri" w:hAnsi="Calibri" w:cs="Calibri"/>
                  <w:color w:val="000000"/>
                  <w:sz w:val="16"/>
                  <w:szCs w:val="16"/>
                  <w:rPrChange w:id="10298" w:author="Στάθης Καπ" w:date="2023-03-03T03:27:00Z">
                    <w:rPr>
                      <w:rFonts w:ascii="Calibri" w:hAnsi="Calibri" w:cs="Calibri"/>
                      <w:color w:val="000000"/>
                      <w:sz w:val="18"/>
                      <w:szCs w:val="18"/>
                    </w:rPr>
                  </w:rPrChange>
                </w:rPr>
                <w:t>0.134</w:t>
              </w:r>
            </w:ins>
          </w:p>
        </w:tc>
        <w:tc>
          <w:tcPr>
            <w:tcW w:w="589" w:type="dxa"/>
            <w:vAlign w:val="center"/>
            <w:tcPrChange w:id="10299" w:author="Στάθης Καπ" w:date="2023-03-03T06:25:00Z">
              <w:tcPr>
                <w:tcW w:w="589" w:type="dxa"/>
                <w:vAlign w:val="center"/>
              </w:tcPr>
            </w:tcPrChange>
          </w:tcPr>
          <w:p w14:paraId="264FBE9E" w14:textId="2139C036" w:rsidR="009B17D5" w:rsidRPr="00AC6F02" w:rsidRDefault="009B17D5" w:rsidP="009B17D5">
            <w:pPr>
              <w:jc w:val="center"/>
              <w:rPr>
                <w:ins w:id="10300" w:author="Στάθης Καπ" w:date="2023-03-03T03:26:00Z"/>
                <w:rFonts w:cstheme="minorHAnsi"/>
                <w:sz w:val="16"/>
                <w:szCs w:val="16"/>
              </w:rPr>
            </w:pPr>
            <w:ins w:id="10301" w:author="Στάθης Καπ" w:date="2023-03-03T06:10:00Z">
              <w:r>
                <w:rPr>
                  <w:rFonts w:ascii="Calibri" w:hAnsi="Calibri" w:cstheme="minorHAnsi"/>
                  <w:color w:val="000000"/>
                  <w:sz w:val="16"/>
                  <w:szCs w:val="16"/>
                </w:rPr>
                <w:t>17.93</w:t>
              </w:r>
            </w:ins>
          </w:p>
        </w:tc>
        <w:tc>
          <w:tcPr>
            <w:tcW w:w="463" w:type="dxa"/>
            <w:vAlign w:val="bottom"/>
            <w:tcPrChange w:id="10302" w:author="Στάθης Καπ" w:date="2023-03-03T06:25:00Z">
              <w:tcPr>
                <w:tcW w:w="463" w:type="dxa"/>
                <w:vAlign w:val="bottom"/>
              </w:tcPr>
            </w:tcPrChange>
          </w:tcPr>
          <w:p w14:paraId="5C5071BD" w14:textId="39C874DF" w:rsidR="009B17D5" w:rsidRPr="00AC6F02" w:rsidRDefault="009B17D5" w:rsidP="009B17D5">
            <w:pPr>
              <w:jc w:val="center"/>
              <w:rPr>
                <w:ins w:id="10303" w:author="Στάθης Καπ" w:date="2023-03-03T03:26:00Z"/>
                <w:rFonts w:cstheme="minorHAnsi"/>
                <w:sz w:val="16"/>
                <w:szCs w:val="16"/>
              </w:rPr>
            </w:pPr>
            <w:ins w:id="10304" w:author="Στάθης Καπ" w:date="2023-03-03T03:27:00Z">
              <w:r w:rsidRPr="00AC6F02">
                <w:rPr>
                  <w:rFonts w:ascii="Calibri" w:hAnsi="Calibri" w:cs="Calibri"/>
                  <w:color w:val="000000"/>
                  <w:sz w:val="16"/>
                  <w:szCs w:val="16"/>
                  <w:rPrChange w:id="10305" w:author="Στάθης Καπ" w:date="2023-03-03T03:27:00Z">
                    <w:rPr>
                      <w:rFonts w:ascii="Calibri" w:hAnsi="Calibri" w:cs="Calibri"/>
                      <w:color w:val="000000"/>
                      <w:sz w:val="18"/>
                      <w:szCs w:val="18"/>
                    </w:rPr>
                  </w:rPrChange>
                </w:rPr>
                <w:t>517</w:t>
              </w:r>
            </w:ins>
          </w:p>
        </w:tc>
        <w:tc>
          <w:tcPr>
            <w:tcW w:w="541" w:type="dxa"/>
            <w:vAlign w:val="bottom"/>
            <w:tcPrChange w:id="10306" w:author="Στάθης Καπ" w:date="2023-03-03T06:25:00Z">
              <w:tcPr>
                <w:tcW w:w="541" w:type="dxa"/>
                <w:vAlign w:val="bottom"/>
              </w:tcPr>
            </w:tcPrChange>
          </w:tcPr>
          <w:p w14:paraId="15283E4C" w14:textId="3FB1152A" w:rsidR="009B17D5" w:rsidRPr="00AC6F02" w:rsidRDefault="009B17D5" w:rsidP="009B17D5">
            <w:pPr>
              <w:jc w:val="center"/>
              <w:rPr>
                <w:ins w:id="10307" w:author="Στάθης Καπ" w:date="2023-03-03T03:26:00Z"/>
                <w:rFonts w:cstheme="minorHAnsi"/>
                <w:sz w:val="16"/>
                <w:szCs w:val="16"/>
              </w:rPr>
            </w:pPr>
            <w:ins w:id="10308" w:author="Στάθης Καπ" w:date="2023-03-03T03:27:00Z">
              <w:r w:rsidRPr="00AC6F02">
                <w:rPr>
                  <w:rFonts w:ascii="Calibri" w:hAnsi="Calibri" w:cs="Calibri"/>
                  <w:color w:val="000000"/>
                  <w:sz w:val="16"/>
                  <w:szCs w:val="16"/>
                  <w:rPrChange w:id="10309" w:author="Στάθης Καπ" w:date="2023-03-03T03:27:00Z">
                    <w:rPr>
                      <w:rFonts w:ascii="Calibri" w:hAnsi="Calibri" w:cs="Calibri"/>
                      <w:color w:val="000000"/>
                      <w:sz w:val="18"/>
                      <w:szCs w:val="18"/>
                    </w:rPr>
                  </w:rPrChange>
                </w:rPr>
                <w:t>0.18</w:t>
              </w:r>
            </w:ins>
          </w:p>
        </w:tc>
        <w:tc>
          <w:tcPr>
            <w:tcW w:w="589" w:type="dxa"/>
            <w:vAlign w:val="center"/>
            <w:tcPrChange w:id="10310" w:author="Στάθης Καπ" w:date="2023-03-03T06:25:00Z">
              <w:tcPr>
                <w:tcW w:w="589" w:type="dxa"/>
                <w:vAlign w:val="center"/>
              </w:tcPr>
            </w:tcPrChange>
          </w:tcPr>
          <w:p w14:paraId="43EAACE5" w14:textId="55657516" w:rsidR="009B17D5" w:rsidRPr="00AC6F02" w:rsidRDefault="009B17D5" w:rsidP="009B17D5">
            <w:pPr>
              <w:jc w:val="center"/>
              <w:rPr>
                <w:ins w:id="10311" w:author="Στάθης Καπ" w:date="2023-03-03T03:26:00Z"/>
                <w:rFonts w:cstheme="minorHAnsi"/>
                <w:sz w:val="16"/>
                <w:szCs w:val="16"/>
              </w:rPr>
            </w:pPr>
            <w:ins w:id="10312" w:author="Στάθης Καπ" w:date="2023-03-03T06:10:00Z">
              <w:r>
                <w:rPr>
                  <w:rFonts w:ascii="Calibri" w:hAnsi="Calibri" w:cstheme="minorHAnsi"/>
                  <w:color w:val="000000"/>
                  <w:sz w:val="16"/>
                  <w:szCs w:val="16"/>
                </w:rPr>
                <w:t>4.44</w:t>
              </w:r>
            </w:ins>
          </w:p>
        </w:tc>
      </w:tr>
      <w:tr w:rsidR="009B17D5" w14:paraId="0CB88B2E" w14:textId="77777777" w:rsidTr="00F03C40">
        <w:trPr>
          <w:ins w:id="10313" w:author="Στάθης Καπ" w:date="2023-03-03T03:26:00Z"/>
        </w:trPr>
        <w:tc>
          <w:tcPr>
            <w:tcW w:w="515" w:type="dxa"/>
            <w:tcBorders>
              <w:top w:val="nil"/>
              <w:bottom w:val="nil"/>
              <w:right w:val="single" w:sz="4" w:space="0" w:color="auto"/>
            </w:tcBorders>
            <w:shd w:val="clear" w:color="auto" w:fill="E7E6E6" w:themeFill="background2"/>
            <w:vAlign w:val="center"/>
            <w:tcPrChange w:id="10314" w:author="Στάθης Καπ" w:date="2023-03-03T06:25:00Z">
              <w:tcPr>
                <w:tcW w:w="515" w:type="dxa"/>
                <w:vAlign w:val="center"/>
              </w:tcPr>
            </w:tcPrChange>
          </w:tcPr>
          <w:p w14:paraId="64766813" w14:textId="2FA79E2F" w:rsidR="009B17D5" w:rsidRPr="00AC6F02" w:rsidRDefault="009B17D5" w:rsidP="009B17D5">
            <w:pPr>
              <w:jc w:val="center"/>
              <w:rPr>
                <w:ins w:id="10315" w:author="Στάθης Καπ" w:date="2023-03-03T03:26:00Z"/>
                <w:sz w:val="16"/>
                <w:szCs w:val="16"/>
              </w:rPr>
            </w:pPr>
            <w:ins w:id="10316" w:author="Στάθης Καπ" w:date="2023-03-03T03:27:00Z">
              <w:r w:rsidRPr="00AC6F02">
                <w:rPr>
                  <w:sz w:val="16"/>
                  <w:szCs w:val="16"/>
                  <w:rPrChange w:id="10317" w:author="Στάθης Καπ" w:date="2023-03-03T03:27:00Z">
                    <w:rPr>
                      <w:sz w:val="18"/>
                      <w:szCs w:val="18"/>
                    </w:rPr>
                  </w:rPrChange>
                </w:rPr>
                <w:t>pr08</w:t>
              </w:r>
            </w:ins>
          </w:p>
        </w:tc>
        <w:tc>
          <w:tcPr>
            <w:tcW w:w="560" w:type="dxa"/>
            <w:tcBorders>
              <w:left w:val="single" w:sz="4" w:space="0" w:color="auto"/>
            </w:tcBorders>
            <w:tcPrChange w:id="10318" w:author="Στάθης Καπ" w:date="2023-03-03T06:25:00Z">
              <w:tcPr>
                <w:tcW w:w="560" w:type="dxa"/>
              </w:tcPr>
            </w:tcPrChange>
          </w:tcPr>
          <w:p w14:paraId="2D8397D1" w14:textId="6D91D212" w:rsidR="009B17D5" w:rsidRPr="00AC6F02" w:rsidRDefault="009B17D5" w:rsidP="009B17D5">
            <w:pPr>
              <w:jc w:val="center"/>
              <w:rPr>
                <w:ins w:id="10319" w:author="Στάθης Καπ" w:date="2023-03-03T03:26:00Z"/>
                <w:rFonts w:cstheme="minorHAnsi"/>
                <w:sz w:val="16"/>
                <w:szCs w:val="16"/>
              </w:rPr>
            </w:pPr>
            <w:ins w:id="10320" w:author="Στάθης Καπ" w:date="2023-03-03T03:27:00Z">
              <w:r w:rsidRPr="00AC6F02">
                <w:rPr>
                  <w:sz w:val="16"/>
                  <w:szCs w:val="16"/>
                  <w:rPrChange w:id="10321" w:author="Στάθης Καπ" w:date="2023-03-03T03:27:00Z">
                    <w:rPr>
                      <w:sz w:val="18"/>
                      <w:szCs w:val="18"/>
                    </w:rPr>
                  </w:rPrChange>
                </w:rPr>
                <w:t>834</w:t>
              </w:r>
            </w:ins>
          </w:p>
        </w:tc>
        <w:tc>
          <w:tcPr>
            <w:tcW w:w="855" w:type="dxa"/>
            <w:tcPrChange w:id="10322" w:author="Στάθης Καπ" w:date="2023-03-03T06:25:00Z">
              <w:tcPr>
                <w:tcW w:w="855" w:type="dxa"/>
              </w:tcPr>
            </w:tcPrChange>
          </w:tcPr>
          <w:p w14:paraId="2C63EA85" w14:textId="200D8B27" w:rsidR="009B17D5" w:rsidRPr="00AC6F02" w:rsidRDefault="009B17D5" w:rsidP="009B17D5">
            <w:pPr>
              <w:jc w:val="center"/>
              <w:rPr>
                <w:ins w:id="10323" w:author="Στάθης Καπ" w:date="2023-03-03T03:26:00Z"/>
                <w:rFonts w:cstheme="minorHAnsi"/>
                <w:sz w:val="16"/>
                <w:szCs w:val="16"/>
              </w:rPr>
            </w:pPr>
            <w:ins w:id="10324" w:author="Στάθης Καπ" w:date="2023-03-03T03:27:00Z">
              <w:r w:rsidRPr="00AC6F02">
                <w:rPr>
                  <w:sz w:val="16"/>
                  <w:szCs w:val="16"/>
                  <w:rPrChange w:id="10325" w:author="Στάθης Καπ" w:date="2023-03-03T03:27:00Z">
                    <w:rPr>
                      <w:sz w:val="18"/>
                      <w:szCs w:val="18"/>
                    </w:rPr>
                  </w:rPrChange>
                </w:rPr>
                <w:t>796</w:t>
              </w:r>
            </w:ins>
          </w:p>
        </w:tc>
        <w:tc>
          <w:tcPr>
            <w:tcW w:w="544" w:type="dxa"/>
            <w:vAlign w:val="bottom"/>
            <w:tcPrChange w:id="10326" w:author="Στάθης Καπ" w:date="2023-03-03T06:25:00Z">
              <w:tcPr>
                <w:tcW w:w="544" w:type="dxa"/>
                <w:vAlign w:val="bottom"/>
              </w:tcPr>
            </w:tcPrChange>
          </w:tcPr>
          <w:p w14:paraId="1028AFA2" w14:textId="12043F43" w:rsidR="009B17D5" w:rsidRPr="00AC6F02" w:rsidRDefault="009B17D5" w:rsidP="009B17D5">
            <w:pPr>
              <w:jc w:val="center"/>
              <w:rPr>
                <w:ins w:id="10327" w:author="Στάθης Καπ" w:date="2023-03-03T03:26:00Z"/>
                <w:rFonts w:cstheme="minorHAnsi"/>
                <w:sz w:val="16"/>
                <w:szCs w:val="16"/>
              </w:rPr>
            </w:pPr>
            <w:ins w:id="10328" w:author="Στάθης Καπ" w:date="2023-03-03T03:27:00Z">
              <w:r w:rsidRPr="00AC6F02">
                <w:rPr>
                  <w:rFonts w:ascii="Calibri" w:hAnsi="Calibri" w:cs="Calibri"/>
                  <w:color w:val="000000"/>
                  <w:sz w:val="16"/>
                  <w:szCs w:val="16"/>
                  <w:rPrChange w:id="10329" w:author="Στάθης Καπ" w:date="2023-03-03T03:27:00Z">
                    <w:rPr>
                      <w:rFonts w:ascii="Calibri" w:hAnsi="Calibri" w:cs="Calibri"/>
                      <w:color w:val="000000"/>
                      <w:sz w:val="18"/>
                      <w:szCs w:val="18"/>
                    </w:rPr>
                  </w:rPrChange>
                </w:rPr>
                <w:t>776</w:t>
              </w:r>
            </w:ins>
          </w:p>
        </w:tc>
        <w:tc>
          <w:tcPr>
            <w:tcW w:w="621" w:type="dxa"/>
            <w:vAlign w:val="bottom"/>
            <w:tcPrChange w:id="10330" w:author="Στάθης Καπ" w:date="2023-03-03T06:25:00Z">
              <w:tcPr>
                <w:tcW w:w="621" w:type="dxa"/>
                <w:vAlign w:val="bottom"/>
              </w:tcPr>
            </w:tcPrChange>
          </w:tcPr>
          <w:p w14:paraId="03E69FFD" w14:textId="1BB41F55" w:rsidR="009B17D5" w:rsidRPr="00AC6F02" w:rsidRDefault="009B17D5" w:rsidP="009B17D5">
            <w:pPr>
              <w:jc w:val="center"/>
              <w:rPr>
                <w:ins w:id="10331" w:author="Στάθης Καπ" w:date="2023-03-03T03:26:00Z"/>
                <w:rFonts w:cstheme="minorHAnsi"/>
                <w:sz w:val="16"/>
                <w:szCs w:val="16"/>
              </w:rPr>
            </w:pPr>
            <w:ins w:id="10332" w:author="Στάθης Καπ" w:date="2023-03-03T03:27:00Z">
              <w:r w:rsidRPr="00AC6F02">
                <w:rPr>
                  <w:rFonts w:ascii="Calibri" w:hAnsi="Calibri" w:cs="Calibri"/>
                  <w:color w:val="000000"/>
                  <w:sz w:val="16"/>
                  <w:szCs w:val="16"/>
                  <w:rPrChange w:id="10333" w:author="Στάθης Καπ" w:date="2023-03-03T03:27:00Z">
                    <w:rPr>
                      <w:rFonts w:ascii="Calibri" w:hAnsi="Calibri" w:cs="Calibri"/>
                      <w:color w:val="000000"/>
                      <w:sz w:val="18"/>
                      <w:szCs w:val="18"/>
                    </w:rPr>
                  </w:rPrChange>
                </w:rPr>
                <w:t>0.858</w:t>
              </w:r>
            </w:ins>
          </w:p>
        </w:tc>
        <w:tc>
          <w:tcPr>
            <w:tcW w:w="669" w:type="dxa"/>
            <w:vAlign w:val="center"/>
            <w:tcPrChange w:id="10334" w:author="Στάθης Καπ" w:date="2023-03-03T06:25:00Z">
              <w:tcPr>
                <w:tcW w:w="669" w:type="dxa"/>
                <w:vAlign w:val="center"/>
              </w:tcPr>
            </w:tcPrChange>
          </w:tcPr>
          <w:p w14:paraId="419460FC" w14:textId="4681C9A5" w:rsidR="009B17D5" w:rsidRPr="00AC6F02" w:rsidRDefault="009B17D5" w:rsidP="009B17D5">
            <w:pPr>
              <w:jc w:val="center"/>
              <w:rPr>
                <w:ins w:id="10335" w:author="Στάθης Καπ" w:date="2023-03-03T03:26:00Z"/>
                <w:rFonts w:cstheme="minorHAnsi"/>
                <w:sz w:val="16"/>
                <w:szCs w:val="16"/>
              </w:rPr>
            </w:pPr>
            <w:ins w:id="10336" w:author="Στάθης Καπ" w:date="2023-03-03T06:09:00Z">
              <w:r>
                <w:rPr>
                  <w:rFonts w:ascii="Calibri" w:hAnsi="Calibri" w:cstheme="minorHAnsi"/>
                  <w:color w:val="000000"/>
                  <w:sz w:val="16"/>
                  <w:szCs w:val="16"/>
                </w:rPr>
                <w:t>6.95</w:t>
              </w:r>
            </w:ins>
          </w:p>
        </w:tc>
        <w:tc>
          <w:tcPr>
            <w:tcW w:w="543" w:type="dxa"/>
            <w:vAlign w:val="bottom"/>
            <w:tcPrChange w:id="10337" w:author="Στάθης Καπ" w:date="2023-03-03T06:25:00Z">
              <w:tcPr>
                <w:tcW w:w="543" w:type="dxa"/>
                <w:vAlign w:val="bottom"/>
              </w:tcPr>
            </w:tcPrChange>
          </w:tcPr>
          <w:p w14:paraId="74598699" w14:textId="18D3FE60" w:rsidR="009B17D5" w:rsidRPr="00AC6F02" w:rsidRDefault="009B17D5" w:rsidP="009B17D5">
            <w:pPr>
              <w:jc w:val="center"/>
              <w:rPr>
                <w:ins w:id="10338" w:author="Στάθης Καπ" w:date="2023-03-03T03:26:00Z"/>
                <w:rFonts w:cstheme="minorHAnsi"/>
                <w:sz w:val="16"/>
                <w:szCs w:val="16"/>
              </w:rPr>
            </w:pPr>
            <w:ins w:id="10339" w:author="Στάθης Καπ" w:date="2023-03-03T03:27:00Z">
              <w:r w:rsidRPr="00AC6F02">
                <w:rPr>
                  <w:rFonts w:ascii="Calibri" w:hAnsi="Calibri" w:cs="Calibri"/>
                  <w:color w:val="000000"/>
                  <w:sz w:val="16"/>
                  <w:szCs w:val="16"/>
                  <w:rPrChange w:id="10340" w:author="Στάθης Καπ" w:date="2023-03-03T03:27:00Z">
                    <w:rPr>
                      <w:rFonts w:ascii="Calibri" w:hAnsi="Calibri" w:cs="Calibri"/>
                      <w:color w:val="000000"/>
                      <w:sz w:val="18"/>
                      <w:szCs w:val="18"/>
                    </w:rPr>
                  </w:rPrChange>
                </w:rPr>
                <w:t>727</w:t>
              </w:r>
            </w:ins>
          </w:p>
        </w:tc>
        <w:tc>
          <w:tcPr>
            <w:tcW w:w="621" w:type="dxa"/>
            <w:vAlign w:val="bottom"/>
            <w:tcPrChange w:id="10341" w:author="Στάθης Καπ" w:date="2023-03-03T06:25:00Z">
              <w:tcPr>
                <w:tcW w:w="621" w:type="dxa"/>
                <w:vAlign w:val="bottom"/>
              </w:tcPr>
            </w:tcPrChange>
          </w:tcPr>
          <w:p w14:paraId="298DA0BB" w14:textId="7FA5F267" w:rsidR="009B17D5" w:rsidRPr="00AC6F02" w:rsidRDefault="009B17D5" w:rsidP="009B17D5">
            <w:pPr>
              <w:jc w:val="center"/>
              <w:rPr>
                <w:ins w:id="10342" w:author="Στάθης Καπ" w:date="2023-03-03T03:26:00Z"/>
                <w:rFonts w:cstheme="minorHAnsi"/>
                <w:sz w:val="16"/>
                <w:szCs w:val="16"/>
              </w:rPr>
            </w:pPr>
            <w:ins w:id="10343" w:author="Στάθης Καπ" w:date="2023-03-03T03:27:00Z">
              <w:r w:rsidRPr="00AC6F02">
                <w:rPr>
                  <w:rFonts w:ascii="Calibri" w:hAnsi="Calibri" w:cs="Calibri"/>
                  <w:color w:val="000000"/>
                  <w:sz w:val="16"/>
                  <w:szCs w:val="16"/>
                  <w:rPrChange w:id="10344" w:author="Στάθης Καπ" w:date="2023-03-03T03:27:00Z">
                    <w:rPr>
                      <w:rFonts w:ascii="Calibri" w:hAnsi="Calibri" w:cs="Calibri"/>
                      <w:color w:val="000000"/>
                      <w:sz w:val="18"/>
                      <w:szCs w:val="18"/>
                    </w:rPr>
                  </w:rPrChange>
                </w:rPr>
                <w:t>0.68</w:t>
              </w:r>
            </w:ins>
          </w:p>
        </w:tc>
        <w:tc>
          <w:tcPr>
            <w:tcW w:w="669" w:type="dxa"/>
            <w:vAlign w:val="center"/>
            <w:tcPrChange w:id="10345" w:author="Στάθης Καπ" w:date="2023-03-03T06:25:00Z">
              <w:tcPr>
                <w:tcW w:w="669" w:type="dxa"/>
                <w:vAlign w:val="center"/>
              </w:tcPr>
            </w:tcPrChange>
          </w:tcPr>
          <w:p w14:paraId="395BF73B" w14:textId="2D2B71BD" w:rsidR="009B17D5" w:rsidRPr="00AC6F02" w:rsidRDefault="009B17D5" w:rsidP="009B17D5">
            <w:pPr>
              <w:jc w:val="center"/>
              <w:rPr>
                <w:ins w:id="10346" w:author="Στάθης Καπ" w:date="2023-03-03T03:26:00Z"/>
                <w:rFonts w:cstheme="minorHAnsi"/>
                <w:sz w:val="16"/>
                <w:szCs w:val="16"/>
              </w:rPr>
            </w:pPr>
            <w:ins w:id="10347" w:author="Στάθης Καπ" w:date="2023-03-03T06:09:00Z">
              <w:r>
                <w:rPr>
                  <w:rFonts w:ascii="Calibri" w:hAnsi="Calibri" w:cstheme="minorHAnsi"/>
                  <w:color w:val="000000"/>
                  <w:sz w:val="16"/>
                  <w:szCs w:val="16"/>
                </w:rPr>
                <w:t>6.31</w:t>
              </w:r>
            </w:ins>
          </w:p>
        </w:tc>
        <w:tc>
          <w:tcPr>
            <w:tcW w:w="508" w:type="dxa"/>
            <w:vAlign w:val="bottom"/>
            <w:tcPrChange w:id="10348" w:author="Στάθης Καπ" w:date="2023-03-03T06:25:00Z">
              <w:tcPr>
                <w:tcW w:w="508" w:type="dxa"/>
                <w:vAlign w:val="bottom"/>
              </w:tcPr>
            </w:tcPrChange>
          </w:tcPr>
          <w:p w14:paraId="18286F59" w14:textId="76BA2829" w:rsidR="009B17D5" w:rsidRPr="00AC6F02" w:rsidRDefault="009B17D5" w:rsidP="009B17D5">
            <w:pPr>
              <w:jc w:val="center"/>
              <w:rPr>
                <w:ins w:id="10349" w:author="Στάθης Καπ" w:date="2023-03-03T03:26:00Z"/>
                <w:rFonts w:cstheme="minorHAnsi"/>
                <w:sz w:val="16"/>
                <w:szCs w:val="16"/>
              </w:rPr>
            </w:pPr>
            <w:ins w:id="10350" w:author="Στάθης Καπ" w:date="2023-03-03T03:27:00Z">
              <w:r w:rsidRPr="00AC6F02">
                <w:rPr>
                  <w:rFonts w:ascii="Calibri" w:hAnsi="Calibri" w:cs="Calibri"/>
                  <w:color w:val="000000"/>
                  <w:sz w:val="16"/>
                  <w:szCs w:val="16"/>
                  <w:rPrChange w:id="10351" w:author="Στάθης Καπ" w:date="2023-03-03T03:27:00Z">
                    <w:rPr>
                      <w:rFonts w:ascii="Calibri" w:hAnsi="Calibri" w:cs="Calibri"/>
                      <w:color w:val="000000"/>
                      <w:sz w:val="18"/>
                      <w:szCs w:val="18"/>
                    </w:rPr>
                  </w:rPrChange>
                </w:rPr>
                <w:t>705</w:t>
              </w:r>
            </w:ins>
          </w:p>
        </w:tc>
        <w:tc>
          <w:tcPr>
            <w:tcW w:w="541" w:type="dxa"/>
            <w:vAlign w:val="bottom"/>
            <w:tcPrChange w:id="10352" w:author="Στάθης Καπ" w:date="2023-03-03T06:25:00Z">
              <w:tcPr>
                <w:tcW w:w="541" w:type="dxa"/>
                <w:vAlign w:val="bottom"/>
              </w:tcPr>
            </w:tcPrChange>
          </w:tcPr>
          <w:p w14:paraId="624465CC" w14:textId="46152259" w:rsidR="009B17D5" w:rsidRPr="00AC6F02" w:rsidRDefault="009B17D5" w:rsidP="009B17D5">
            <w:pPr>
              <w:jc w:val="center"/>
              <w:rPr>
                <w:ins w:id="10353" w:author="Στάθης Καπ" w:date="2023-03-03T03:26:00Z"/>
                <w:rFonts w:cstheme="minorHAnsi"/>
                <w:sz w:val="16"/>
                <w:szCs w:val="16"/>
              </w:rPr>
            </w:pPr>
            <w:ins w:id="10354" w:author="Στάθης Καπ" w:date="2023-03-03T03:27:00Z">
              <w:r w:rsidRPr="00AC6F02">
                <w:rPr>
                  <w:rFonts w:ascii="Calibri" w:hAnsi="Calibri" w:cs="Calibri"/>
                  <w:color w:val="000000"/>
                  <w:sz w:val="16"/>
                  <w:szCs w:val="16"/>
                  <w:rPrChange w:id="10355" w:author="Στάθης Καπ" w:date="2023-03-03T03:27:00Z">
                    <w:rPr>
                      <w:rFonts w:ascii="Calibri" w:hAnsi="Calibri" w:cs="Calibri"/>
                      <w:color w:val="000000"/>
                      <w:sz w:val="18"/>
                      <w:szCs w:val="18"/>
                    </w:rPr>
                  </w:rPrChange>
                </w:rPr>
                <w:t>0.387</w:t>
              </w:r>
            </w:ins>
          </w:p>
        </w:tc>
        <w:tc>
          <w:tcPr>
            <w:tcW w:w="589" w:type="dxa"/>
            <w:vAlign w:val="center"/>
            <w:tcPrChange w:id="10356" w:author="Στάθης Καπ" w:date="2023-03-03T06:25:00Z">
              <w:tcPr>
                <w:tcW w:w="589" w:type="dxa"/>
                <w:vAlign w:val="center"/>
              </w:tcPr>
            </w:tcPrChange>
          </w:tcPr>
          <w:p w14:paraId="75023359" w14:textId="3F8F91E9" w:rsidR="009B17D5" w:rsidRPr="00AC6F02" w:rsidRDefault="009B17D5" w:rsidP="009B17D5">
            <w:pPr>
              <w:jc w:val="center"/>
              <w:rPr>
                <w:ins w:id="10357" w:author="Στάθης Καπ" w:date="2023-03-03T03:26:00Z"/>
                <w:rFonts w:cstheme="minorHAnsi"/>
                <w:sz w:val="16"/>
                <w:szCs w:val="16"/>
              </w:rPr>
            </w:pPr>
            <w:ins w:id="10358" w:author="Στάθης Καπ" w:date="2023-03-03T06:10:00Z">
              <w:r>
                <w:rPr>
                  <w:rFonts w:ascii="Calibri" w:hAnsi="Calibri" w:cstheme="minorHAnsi"/>
                  <w:color w:val="000000"/>
                  <w:sz w:val="16"/>
                  <w:szCs w:val="16"/>
                </w:rPr>
                <w:t>9.15</w:t>
              </w:r>
            </w:ins>
          </w:p>
        </w:tc>
        <w:tc>
          <w:tcPr>
            <w:tcW w:w="463" w:type="dxa"/>
            <w:vAlign w:val="bottom"/>
            <w:tcPrChange w:id="10359" w:author="Στάθης Καπ" w:date="2023-03-03T06:25:00Z">
              <w:tcPr>
                <w:tcW w:w="463" w:type="dxa"/>
                <w:vAlign w:val="bottom"/>
              </w:tcPr>
            </w:tcPrChange>
          </w:tcPr>
          <w:p w14:paraId="7078E147" w14:textId="536BC28C" w:rsidR="009B17D5" w:rsidRPr="00AC6F02" w:rsidRDefault="009B17D5" w:rsidP="009B17D5">
            <w:pPr>
              <w:jc w:val="center"/>
              <w:rPr>
                <w:ins w:id="10360" w:author="Στάθης Καπ" w:date="2023-03-03T03:26:00Z"/>
                <w:rFonts w:cstheme="minorHAnsi"/>
                <w:sz w:val="16"/>
                <w:szCs w:val="16"/>
              </w:rPr>
            </w:pPr>
            <w:ins w:id="10361" w:author="Στάθης Καπ" w:date="2023-03-03T03:27:00Z">
              <w:r w:rsidRPr="00AC6F02">
                <w:rPr>
                  <w:rFonts w:ascii="Calibri" w:hAnsi="Calibri" w:cs="Calibri"/>
                  <w:color w:val="000000"/>
                  <w:sz w:val="16"/>
                  <w:szCs w:val="16"/>
                  <w:rPrChange w:id="10362" w:author="Στάθης Καπ" w:date="2023-03-03T03:27:00Z">
                    <w:rPr>
                      <w:rFonts w:ascii="Calibri" w:hAnsi="Calibri" w:cs="Calibri"/>
                      <w:color w:val="000000"/>
                      <w:sz w:val="18"/>
                      <w:szCs w:val="18"/>
                    </w:rPr>
                  </w:rPrChange>
                </w:rPr>
                <w:t>647</w:t>
              </w:r>
            </w:ins>
          </w:p>
        </w:tc>
        <w:tc>
          <w:tcPr>
            <w:tcW w:w="541" w:type="dxa"/>
            <w:vAlign w:val="bottom"/>
            <w:tcPrChange w:id="10363" w:author="Στάθης Καπ" w:date="2023-03-03T06:25:00Z">
              <w:tcPr>
                <w:tcW w:w="541" w:type="dxa"/>
                <w:vAlign w:val="bottom"/>
              </w:tcPr>
            </w:tcPrChange>
          </w:tcPr>
          <w:p w14:paraId="68675C0C" w14:textId="47C1DA92" w:rsidR="009B17D5" w:rsidRPr="00AC6F02" w:rsidRDefault="009B17D5" w:rsidP="009B17D5">
            <w:pPr>
              <w:jc w:val="center"/>
              <w:rPr>
                <w:ins w:id="10364" w:author="Στάθης Καπ" w:date="2023-03-03T03:26:00Z"/>
                <w:rFonts w:cstheme="minorHAnsi"/>
                <w:sz w:val="16"/>
                <w:szCs w:val="16"/>
              </w:rPr>
            </w:pPr>
            <w:ins w:id="10365" w:author="Στάθης Καπ" w:date="2023-03-03T03:27:00Z">
              <w:r w:rsidRPr="00AC6F02">
                <w:rPr>
                  <w:rFonts w:ascii="Calibri" w:hAnsi="Calibri" w:cs="Calibri"/>
                  <w:color w:val="000000"/>
                  <w:sz w:val="16"/>
                  <w:szCs w:val="16"/>
                  <w:rPrChange w:id="10366" w:author="Στάθης Καπ" w:date="2023-03-03T03:27:00Z">
                    <w:rPr>
                      <w:rFonts w:ascii="Calibri" w:hAnsi="Calibri" w:cs="Calibri"/>
                      <w:color w:val="000000"/>
                      <w:sz w:val="18"/>
                      <w:szCs w:val="18"/>
                    </w:rPr>
                  </w:rPrChange>
                </w:rPr>
                <w:t>0.347</w:t>
              </w:r>
            </w:ins>
          </w:p>
        </w:tc>
        <w:tc>
          <w:tcPr>
            <w:tcW w:w="589" w:type="dxa"/>
            <w:vAlign w:val="center"/>
            <w:tcPrChange w:id="10367" w:author="Στάθης Καπ" w:date="2023-03-03T06:25:00Z">
              <w:tcPr>
                <w:tcW w:w="589" w:type="dxa"/>
                <w:vAlign w:val="center"/>
              </w:tcPr>
            </w:tcPrChange>
          </w:tcPr>
          <w:p w14:paraId="604330EB" w14:textId="3049BB37" w:rsidR="009B17D5" w:rsidRPr="00AC6F02" w:rsidRDefault="009B17D5" w:rsidP="009B17D5">
            <w:pPr>
              <w:jc w:val="center"/>
              <w:rPr>
                <w:ins w:id="10368" w:author="Στάθης Καπ" w:date="2023-03-03T03:26:00Z"/>
                <w:rFonts w:cstheme="minorHAnsi"/>
                <w:sz w:val="16"/>
                <w:szCs w:val="16"/>
              </w:rPr>
            </w:pPr>
            <w:ins w:id="10369" w:author="Στάθης Καπ" w:date="2023-03-03T06:10:00Z">
              <w:r>
                <w:rPr>
                  <w:rFonts w:ascii="Calibri" w:hAnsi="Calibri" w:cstheme="minorHAnsi"/>
                  <w:color w:val="000000"/>
                  <w:sz w:val="16"/>
                  <w:szCs w:val="16"/>
                </w:rPr>
                <w:t>16.62</w:t>
              </w:r>
            </w:ins>
          </w:p>
        </w:tc>
      </w:tr>
      <w:tr w:rsidR="009B17D5" w14:paraId="3481057B" w14:textId="77777777" w:rsidTr="00F03C40">
        <w:trPr>
          <w:ins w:id="10370" w:author="Στάθης Καπ" w:date="2023-03-03T03:26:00Z"/>
        </w:trPr>
        <w:tc>
          <w:tcPr>
            <w:tcW w:w="515" w:type="dxa"/>
            <w:tcBorders>
              <w:top w:val="nil"/>
              <w:bottom w:val="nil"/>
              <w:right w:val="single" w:sz="4" w:space="0" w:color="auto"/>
            </w:tcBorders>
            <w:shd w:val="clear" w:color="auto" w:fill="E7E6E6" w:themeFill="background2"/>
            <w:vAlign w:val="center"/>
            <w:tcPrChange w:id="10371" w:author="Στάθης Καπ" w:date="2023-03-03T06:25:00Z">
              <w:tcPr>
                <w:tcW w:w="515" w:type="dxa"/>
                <w:vAlign w:val="center"/>
              </w:tcPr>
            </w:tcPrChange>
          </w:tcPr>
          <w:p w14:paraId="1EC01517" w14:textId="5B426B47" w:rsidR="009B17D5" w:rsidRPr="00AC6F02" w:rsidRDefault="009B17D5" w:rsidP="009B17D5">
            <w:pPr>
              <w:jc w:val="center"/>
              <w:rPr>
                <w:ins w:id="10372" w:author="Στάθης Καπ" w:date="2023-03-03T03:26:00Z"/>
                <w:sz w:val="16"/>
                <w:szCs w:val="16"/>
              </w:rPr>
            </w:pPr>
            <w:ins w:id="10373" w:author="Στάθης Καπ" w:date="2023-03-03T03:27:00Z">
              <w:r w:rsidRPr="00AC6F02">
                <w:rPr>
                  <w:sz w:val="16"/>
                  <w:szCs w:val="16"/>
                  <w:rPrChange w:id="10374" w:author="Στάθης Καπ" w:date="2023-03-03T03:27:00Z">
                    <w:rPr>
                      <w:sz w:val="18"/>
                      <w:szCs w:val="18"/>
                    </w:rPr>
                  </w:rPrChange>
                </w:rPr>
                <w:t>pr09</w:t>
              </w:r>
            </w:ins>
          </w:p>
        </w:tc>
        <w:tc>
          <w:tcPr>
            <w:tcW w:w="560" w:type="dxa"/>
            <w:tcBorders>
              <w:left w:val="single" w:sz="4" w:space="0" w:color="auto"/>
            </w:tcBorders>
            <w:tcPrChange w:id="10375" w:author="Στάθης Καπ" w:date="2023-03-03T06:25:00Z">
              <w:tcPr>
                <w:tcW w:w="560" w:type="dxa"/>
              </w:tcPr>
            </w:tcPrChange>
          </w:tcPr>
          <w:p w14:paraId="49F5E1BB" w14:textId="760151C5" w:rsidR="009B17D5" w:rsidRPr="00AC6F02" w:rsidRDefault="009B17D5" w:rsidP="009B17D5">
            <w:pPr>
              <w:jc w:val="center"/>
              <w:rPr>
                <w:ins w:id="10376" w:author="Στάθης Καπ" w:date="2023-03-03T03:26:00Z"/>
                <w:rFonts w:cstheme="minorHAnsi"/>
                <w:sz w:val="16"/>
                <w:szCs w:val="16"/>
              </w:rPr>
            </w:pPr>
            <w:ins w:id="10377" w:author="Στάθης Καπ" w:date="2023-03-03T03:27:00Z">
              <w:r w:rsidRPr="00AC6F02">
                <w:rPr>
                  <w:sz w:val="16"/>
                  <w:szCs w:val="16"/>
                  <w:rPrChange w:id="10378" w:author="Στάθης Καπ" w:date="2023-03-03T03:27:00Z">
                    <w:rPr>
                      <w:sz w:val="18"/>
                      <w:szCs w:val="18"/>
                    </w:rPr>
                  </w:rPrChange>
                </w:rPr>
                <w:t>909</w:t>
              </w:r>
            </w:ins>
          </w:p>
        </w:tc>
        <w:tc>
          <w:tcPr>
            <w:tcW w:w="855" w:type="dxa"/>
            <w:tcPrChange w:id="10379" w:author="Στάθης Καπ" w:date="2023-03-03T06:25:00Z">
              <w:tcPr>
                <w:tcW w:w="855" w:type="dxa"/>
              </w:tcPr>
            </w:tcPrChange>
          </w:tcPr>
          <w:p w14:paraId="78E19C9F" w14:textId="54CF0850" w:rsidR="009B17D5" w:rsidRPr="00AC6F02" w:rsidRDefault="009B17D5" w:rsidP="009B17D5">
            <w:pPr>
              <w:jc w:val="center"/>
              <w:rPr>
                <w:ins w:id="10380" w:author="Στάθης Καπ" w:date="2023-03-03T03:26:00Z"/>
                <w:rFonts w:cstheme="minorHAnsi"/>
                <w:sz w:val="16"/>
                <w:szCs w:val="16"/>
              </w:rPr>
            </w:pPr>
            <w:ins w:id="10381" w:author="Στάθης Καπ" w:date="2023-03-03T03:27:00Z">
              <w:r w:rsidRPr="00AC6F02">
                <w:rPr>
                  <w:sz w:val="16"/>
                  <w:szCs w:val="16"/>
                  <w:rPrChange w:id="10382" w:author="Στάθης Καπ" w:date="2023-03-03T03:27:00Z">
                    <w:rPr>
                      <w:sz w:val="18"/>
                      <w:szCs w:val="18"/>
                    </w:rPr>
                  </w:rPrChange>
                </w:rPr>
                <w:t>867</w:t>
              </w:r>
            </w:ins>
          </w:p>
        </w:tc>
        <w:tc>
          <w:tcPr>
            <w:tcW w:w="544" w:type="dxa"/>
            <w:vAlign w:val="bottom"/>
            <w:tcPrChange w:id="10383" w:author="Στάθης Καπ" w:date="2023-03-03T06:25:00Z">
              <w:tcPr>
                <w:tcW w:w="544" w:type="dxa"/>
                <w:vAlign w:val="bottom"/>
              </w:tcPr>
            </w:tcPrChange>
          </w:tcPr>
          <w:p w14:paraId="024269DD" w14:textId="0E5F6833" w:rsidR="009B17D5" w:rsidRPr="00AC6F02" w:rsidRDefault="009B17D5" w:rsidP="009B17D5">
            <w:pPr>
              <w:jc w:val="center"/>
              <w:rPr>
                <w:ins w:id="10384" w:author="Στάθης Καπ" w:date="2023-03-03T03:26:00Z"/>
                <w:rFonts w:cstheme="minorHAnsi"/>
                <w:sz w:val="16"/>
                <w:szCs w:val="16"/>
              </w:rPr>
            </w:pPr>
            <w:ins w:id="10385" w:author="Στάθης Καπ" w:date="2023-03-03T03:27:00Z">
              <w:r w:rsidRPr="00AC6F02">
                <w:rPr>
                  <w:rFonts w:ascii="Calibri" w:hAnsi="Calibri" w:cs="Calibri"/>
                  <w:color w:val="000000"/>
                  <w:sz w:val="16"/>
                  <w:szCs w:val="16"/>
                  <w:rPrChange w:id="10386" w:author="Στάθης Καπ" w:date="2023-03-03T03:27:00Z">
                    <w:rPr>
                      <w:rFonts w:ascii="Calibri" w:hAnsi="Calibri" w:cs="Calibri"/>
                      <w:color w:val="000000"/>
                      <w:sz w:val="18"/>
                      <w:szCs w:val="18"/>
                    </w:rPr>
                  </w:rPrChange>
                </w:rPr>
                <w:t>843</w:t>
              </w:r>
            </w:ins>
          </w:p>
        </w:tc>
        <w:tc>
          <w:tcPr>
            <w:tcW w:w="621" w:type="dxa"/>
            <w:vAlign w:val="bottom"/>
            <w:tcPrChange w:id="10387" w:author="Στάθης Καπ" w:date="2023-03-03T06:25:00Z">
              <w:tcPr>
                <w:tcW w:w="621" w:type="dxa"/>
                <w:vAlign w:val="bottom"/>
              </w:tcPr>
            </w:tcPrChange>
          </w:tcPr>
          <w:p w14:paraId="48E3FE8E" w14:textId="48D26548" w:rsidR="009B17D5" w:rsidRPr="00AC6F02" w:rsidRDefault="009B17D5" w:rsidP="009B17D5">
            <w:pPr>
              <w:jc w:val="center"/>
              <w:rPr>
                <w:ins w:id="10388" w:author="Στάθης Καπ" w:date="2023-03-03T03:26:00Z"/>
                <w:rFonts w:cstheme="minorHAnsi"/>
                <w:sz w:val="16"/>
                <w:szCs w:val="16"/>
              </w:rPr>
            </w:pPr>
            <w:ins w:id="10389" w:author="Στάθης Καπ" w:date="2023-03-03T03:27:00Z">
              <w:r w:rsidRPr="00AC6F02">
                <w:rPr>
                  <w:rFonts w:ascii="Calibri" w:hAnsi="Calibri" w:cs="Calibri"/>
                  <w:color w:val="000000"/>
                  <w:sz w:val="16"/>
                  <w:szCs w:val="16"/>
                  <w:rPrChange w:id="10390" w:author="Στάθης Καπ" w:date="2023-03-03T03:27:00Z">
                    <w:rPr>
                      <w:rFonts w:ascii="Calibri" w:hAnsi="Calibri" w:cs="Calibri"/>
                      <w:color w:val="000000"/>
                      <w:sz w:val="18"/>
                      <w:szCs w:val="18"/>
                    </w:rPr>
                  </w:rPrChange>
                </w:rPr>
                <w:t>4.332</w:t>
              </w:r>
            </w:ins>
          </w:p>
        </w:tc>
        <w:tc>
          <w:tcPr>
            <w:tcW w:w="669" w:type="dxa"/>
            <w:vAlign w:val="center"/>
            <w:tcPrChange w:id="10391" w:author="Στάθης Καπ" w:date="2023-03-03T06:25:00Z">
              <w:tcPr>
                <w:tcW w:w="669" w:type="dxa"/>
                <w:vAlign w:val="center"/>
              </w:tcPr>
            </w:tcPrChange>
          </w:tcPr>
          <w:p w14:paraId="6DA95B10" w14:textId="7C2195C8" w:rsidR="009B17D5" w:rsidRPr="00AC6F02" w:rsidRDefault="009B17D5" w:rsidP="009B17D5">
            <w:pPr>
              <w:jc w:val="center"/>
              <w:rPr>
                <w:ins w:id="10392" w:author="Στάθης Καπ" w:date="2023-03-03T03:26:00Z"/>
                <w:rFonts w:cstheme="minorHAnsi"/>
                <w:sz w:val="16"/>
                <w:szCs w:val="16"/>
              </w:rPr>
            </w:pPr>
            <w:ins w:id="10393" w:author="Στάθης Καπ" w:date="2023-03-03T06:09:00Z">
              <w:r>
                <w:rPr>
                  <w:rFonts w:ascii="Calibri" w:hAnsi="Calibri" w:cstheme="minorHAnsi"/>
                  <w:color w:val="000000"/>
                  <w:sz w:val="16"/>
                  <w:szCs w:val="16"/>
                </w:rPr>
                <w:t>7.26</w:t>
              </w:r>
            </w:ins>
          </w:p>
        </w:tc>
        <w:tc>
          <w:tcPr>
            <w:tcW w:w="543" w:type="dxa"/>
            <w:vAlign w:val="bottom"/>
            <w:tcPrChange w:id="10394" w:author="Στάθης Καπ" w:date="2023-03-03T06:25:00Z">
              <w:tcPr>
                <w:tcW w:w="543" w:type="dxa"/>
                <w:vAlign w:val="bottom"/>
              </w:tcPr>
            </w:tcPrChange>
          </w:tcPr>
          <w:p w14:paraId="15175E9D" w14:textId="541EF0E4" w:rsidR="009B17D5" w:rsidRPr="00AC6F02" w:rsidRDefault="009B17D5" w:rsidP="009B17D5">
            <w:pPr>
              <w:jc w:val="center"/>
              <w:rPr>
                <w:ins w:id="10395" w:author="Στάθης Καπ" w:date="2023-03-03T03:26:00Z"/>
                <w:rFonts w:cstheme="minorHAnsi"/>
                <w:sz w:val="16"/>
                <w:szCs w:val="16"/>
              </w:rPr>
            </w:pPr>
            <w:ins w:id="10396" w:author="Στάθης Καπ" w:date="2023-03-03T03:27:00Z">
              <w:r w:rsidRPr="00AC6F02">
                <w:rPr>
                  <w:rFonts w:ascii="Calibri" w:hAnsi="Calibri" w:cs="Calibri"/>
                  <w:color w:val="000000"/>
                  <w:sz w:val="16"/>
                  <w:szCs w:val="16"/>
                  <w:rPrChange w:id="10397" w:author="Στάθης Καπ" w:date="2023-03-03T03:27:00Z">
                    <w:rPr>
                      <w:rFonts w:ascii="Calibri" w:hAnsi="Calibri" w:cs="Calibri"/>
                      <w:color w:val="000000"/>
                      <w:sz w:val="18"/>
                      <w:szCs w:val="18"/>
                    </w:rPr>
                  </w:rPrChange>
                </w:rPr>
                <w:t>738</w:t>
              </w:r>
            </w:ins>
          </w:p>
        </w:tc>
        <w:tc>
          <w:tcPr>
            <w:tcW w:w="621" w:type="dxa"/>
            <w:vAlign w:val="bottom"/>
            <w:tcPrChange w:id="10398" w:author="Στάθης Καπ" w:date="2023-03-03T06:25:00Z">
              <w:tcPr>
                <w:tcW w:w="621" w:type="dxa"/>
                <w:vAlign w:val="bottom"/>
              </w:tcPr>
            </w:tcPrChange>
          </w:tcPr>
          <w:p w14:paraId="3C9572CB" w14:textId="6A898791" w:rsidR="009B17D5" w:rsidRPr="00AC6F02" w:rsidRDefault="009B17D5" w:rsidP="009B17D5">
            <w:pPr>
              <w:jc w:val="center"/>
              <w:rPr>
                <w:ins w:id="10399" w:author="Στάθης Καπ" w:date="2023-03-03T03:26:00Z"/>
                <w:rFonts w:cstheme="minorHAnsi"/>
                <w:sz w:val="16"/>
                <w:szCs w:val="16"/>
              </w:rPr>
            </w:pPr>
            <w:ins w:id="10400" w:author="Στάθης Καπ" w:date="2023-03-03T03:27:00Z">
              <w:r w:rsidRPr="00AC6F02">
                <w:rPr>
                  <w:rFonts w:ascii="Calibri" w:hAnsi="Calibri" w:cs="Calibri"/>
                  <w:color w:val="000000"/>
                  <w:sz w:val="16"/>
                  <w:szCs w:val="16"/>
                  <w:rPrChange w:id="10401" w:author="Στάθης Καπ" w:date="2023-03-03T03:27:00Z">
                    <w:rPr>
                      <w:rFonts w:ascii="Calibri" w:hAnsi="Calibri" w:cs="Calibri"/>
                      <w:color w:val="000000"/>
                      <w:sz w:val="18"/>
                      <w:szCs w:val="18"/>
                    </w:rPr>
                  </w:rPrChange>
                </w:rPr>
                <w:t>1.636</w:t>
              </w:r>
            </w:ins>
          </w:p>
        </w:tc>
        <w:tc>
          <w:tcPr>
            <w:tcW w:w="669" w:type="dxa"/>
            <w:vAlign w:val="center"/>
            <w:tcPrChange w:id="10402" w:author="Στάθης Καπ" w:date="2023-03-03T06:25:00Z">
              <w:tcPr>
                <w:tcW w:w="669" w:type="dxa"/>
                <w:vAlign w:val="center"/>
              </w:tcPr>
            </w:tcPrChange>
          </w:tcPr>
          <w:p w14:paraId="4C61B3B5" w14:textId="76B726FD" w:rsidR="009B17D5" w:rsidRPr="00AC6F02" w:rsidRDefault="009B17D5" w:rsidP="009B17D5">
            <w:pPr>
              <w:jc w:val="center"/>
              <w:rPr>
                <w:ins w:id="10403" w:author="Στάθης Καπ" w:date="2023-03-03T03:26:00Z"/>
                <w:rFonts w:cstheme="minorHAnsi"/>
                <w:sz w:val="16"/>
                <w:szCs w:val="16"/>
              </w:rPr>
            </w:pPr>
            <w:ins w:id="10404" w:author="Στάθης Καπ" w:date="2023-03-03T06:09:00Z">
              <w:r>
                <w:rPr>
                  <w:rFonts w:ascii="Calibri" w:hAnsi="Calibri" w:cstheme="minorHAnsi"/>
                  <w:color w:val="000000"/>
                  <w:sz w:val="16"/>
                  <w:szCs w:val="16"/>
                </w:rPr>
                <w:t>12.46</w:t>
              </w:r>
            </w:ins>
          </w:p>
        </w:tc>
        <w:tc>
          <w:tcPr>
            <w:tcW w:w="508" w:type="dxa"/>
            <w:vAlign w:val="bottom"/>
            <w:tcPrChange w:id="10405" w:author="Στάθης Καπ" w:date="2023-03-03T06:25:00Z">
              <w:tcPr>
                <w:tcW w:w="508" w:type="dxa"/>
                <w:vAlign w:val="bottom"/>
              </w:tcPr>
            </w:tcPrChange>
          </w:tcPr>
          <w:p w14:paraId="5B37F80D" w14:textId="014B5140" w:rsidR="009B17D5" w:rsidRPr="00AC6F02" w:rsidRDefault="009B17D5" w:rsidP="009B17D5">
            <w:pPr>
              <w:jc w:val="center"/>
              <w:rPr>
                <w:ins w:id="10406" w:author="Στάθης Καπ" w:date="2023-03-03T03:26:00Z"/>
                <w:rFonts w:cstheme="minorHAnsi"/>
                <w:sz w:val="16"/>
                <w:szCs w:val="16"/>
              </w:rPr>
            </w:pPr>
            <w:ins w:id="10407" w:author="Στάθης Καπ" w:date="2023-03-03T03:27:00Z">
              <w:r w:rsidRPr="00AC6F02">
                <w:rPr>
                  <w:rFonts w:ascii="Calibri" w:hAnsi="Calibri" w:cs="Calibri"/>
                  <w:color w:val="000000"/>
                  <w:sz w:val="16"/>
                  <w:szCs w:val="16"/>
                  <w:rPrChange w:id="10408" w:author="Στάθης Καπ" w:date="2023-03-03T03:27:00Z">
                    <w:rPr>
                      <w:rFonts w:ascii="Calibri" w:hAnsi="Calibri" w:cs="Calibri"/>
                      <w:color w:val="000000"/>
                      <w:sz w:val="18"/>
                      <w:szCs w:val="18"/>
                    </w:rPr>
                  </w:rPrChange>
                </w:rPr>
                <w:t>716</w:t>
              </w:r>
            </w:ins>
          </w:p>
        </w:tc>
        <w:tc>
          <w:tcPr>
            <w:tcW w:w="541" w:type="dxa"/>
            <w:vAlign w:val="bottom"/>
            <w:tcPrChange w:id="10409" w:author="Στάθης Καπ" w:date="2023-03-03T06:25:00Z">
              <w:tcPr>
                <w:tcW w:w="541" w:type="dxa"/>
                <w:vAlign w:val="bottom"/>
              </w:tcPr>
            </w:tcPrChange>
          </w:tcPr>
          <w:p w14:paraId="0D33E7A3" w14:textId="4C810B06" w:rsidR="009B17D5" w:rsidRPr="00AC6F02" w:rsidRDefault="009B17D5" w:rsidP="009B17D5">
            <w:pPr>
              <w:jc w:val="center"/>
              <w:rPr>
                <w:ins w:id="10410" w:author="Στάθης Καπ" w:date="2023-03-03T03:26:00Z"/>
                <w:rFonts w:cstheme="minorHAnsi"/>
                <w:sz w:val="16"/>
                <w:szCs w:val="16"/>
              </w:rPr>
            </w:pPr>
            <w:ins w:id="10411" w:author="Στάθης Καπ" w:date="2023-03-03T03:27:00Z">
              <w:r w:rsidRPr="00AC6F02">
                <w:rPr>
                  <w:rFonts w:ascii="Calibri" w:hAnsi="Calibri" w:cs="Calibri"/>
                  <w:color w:val="000000"/>
                  <w:sz w:val="16"/>
                  <w:szCs w:val="16"/>
                  <w:rPrChange w:id="10412" w:author="Στάθης Καπ" w:date="2023-03-03T03:27:00Z">
                    <w:rPr>
                      <w:rFonts w:ascii="Calibri" w:hAnsi="Calibri" w:cs="Calibri"/>
                      <w:color w:val="000000"/>
                      <w:sz w:val="18"/>
                      <w:szCs w:val="18"/>
                    </w:rPr>
                  </w:rPrChange>
                </w:rPr>
                <w:t>0.778</w:t>
              </w:r>
            </w:ins>
          </w:p>
        </w:tc>
        <w:tc>
          <w:tcPr>
            <w:tcW w:w="589" w:type="dxa"/>
            <w:vAlign w:val="center"/>
            <w:tcPrChange w:id="10413" w:author="Στάθης Καπ" w:date="2023-03-03T06:25:00Z">
              <w:tcPr>
                <w:tcW w:w="589" w:type="dxa"/>
                <w:vAlign w:val="center"/>
              </w:tcPr>
            </w:tcPrChange>
          </w:tcPr>
          <w:p w14:paraId="1B4A14AF" w14:textId="01DD7DA0" w:rsidR="009B17D5" w:rsidRPr="00AC6F02" w:rsidRDefault="009B17D5" w:rsidP="009B17D5">
            <w:pPr>
              <w:jc w:val="center"/>
              <w:rPr>
                <w:ins w:id="10414" w:author="Στάθης Καπ" w:date="2023-03-03T03:26:00Z"/>
                <w:rFonts w:cstheme="minorHAnsi"/>
                <w:sz w:val="16"/>
                <w:szCs w:val="16"/>
              </w:rPr>
            </w:pPr>
            <w:ins w:id="10415" w:author="Στάθης Καπ" w:date="2023-03-03T06:10:00Z">
              <w:r>
                <w:rPr>
                  <w:rFonts w:ascii="Calibri" w:hAnsi="Calibri" w:cstheme="minorHAnsi"/>
                  <w:color w:val="000000"/>
                  <w:sz w:val="16"/>
                  <w:szCs w:val="16"/>
                </w:rPr>
                <w:t>15.07</w:t>
              </w:r>
            </w:ins>
          </w:p>
        </w:tc>
        <w:tc>
          <w:tcPr>
            <w:tcW w:w="463" w:type="dxa"/>
            <w:vAlign w:val="bottom"/>
            <w:tcPrChange w:id="10416" w:author="Στάθης Καπ" w:date="2023-03-03T06:25:00Z">
              <w:tcPr>
                <w:tcW w:w="463" w:type="dxa"/>
                <w:vAlign w:val="bottom"/>
              </w:tcPr>
            </w:tcPrChange>
          </w:tcPr>
          <w:p w14:paraId="04084775" w14:textId="04255E31" w:rsidR="009B17D5" w:rsidRPr="00AC6F02" w:rsidRDefault="009B17D5" w:rsidP="009B17D5">
            <w:pPr>
              <w:jc w:val="center"/>
              <w:rPr>
                <w:ins w:id="10417" w:author="Στάθης Καπ" w:date="2023-03-03T03:26:00Z"/>
                <w:rFonts w:cstheme="minorHAnsi"/>
                <w:sz w:val="16"/>
                <w:szCs w:val="16"/>
              </w:rPr>
            </w:pPr>
            <w:ins w:id="10418" w:author="Στάθης Καπ" w:date="2023-03-03T03:27:00Z">
              <w:r w:rsidRPr="00AC6F02">
                <w:rPr>
                  <w:rFonts w:ascii="Calibri" w:hAnsi="Calibri" w:cs="Calibri"/>
                  <w:color w:val="000000"/>
                  <w:sz w:val="16"/>
                  <w:szCs w:val="16"/>
                  <w:rPrChange w:id="10419" w:author="Στάθης Καπ" w:date="2023-03-03T03:27:00Z">
                    <w:rPr>
                      <w:rFonts w:ascii="Calibri" w:hAnsi="Calibri" w:cs="Calibri"/>
                      <w:color w:val="000000"/>
                      <w:sz w:val="18"/>
                      <w:szCs w:val="18"/>
                    </w:rPr>
                  </w:rPrChange>
                </w:rPr>
                <w:t>726</w:t>
              </w:r>
            </w:ins>
          </w:p>
        </w:tc>
        <w:tc>
          <w:tcPr>
            <w:tcW w:w="541" w:type="dxa"/>
            <w:vAlign w:val="bottom"/>
            <w:tcPrChange w:id="10420" w:author="Στάθης Καπ" w:date="2023-03-03T06:25:00Z">
              <w:tcPr>
                <w:tcW w:w="541" w:type="dxa"/>
                <w:vAlign w:val="bottom"/>
              </w:tcPr>
            </w:tcPrChange>
          </w:tcPr>
          <w:p w14:paraId="4CAA0ABA" w14:textId="65005F7D" w:rsidR="009B17D5" w:rsidRPr="00AC6F02" w:rsidRDefault="009B17D5" w:rsidP="009B17D5">
            <w:pPr>
              <w:jc w:val="center"/>
              <w:rPr>
                <w:ins w:id="10421" w:author="Στάθης Καπ" w:date="2023-03-03T03:26:00Z"/>
                <w:rFonts w:cstheme="minorHAnsi"/>
                <w:sz w:val="16"/>
                <w:szCs w:val="16"/>
              </w:rPr>
            </w:pPr>
            <w:ins w:id="10422" w:author="Στάθης Καπ" w:date="2023-03-03T03:27:00Z">
              <w:r w:rsidRPr="00AC6F02">
                <w:rPr>
                  <w:rFonts w:ascii="Calibri" w:hAnsi="Calibri" w:cs="Calibri"/>
                  <w:color w:val="000000"/>
                  <w:sz w:val="16"/>
                  <w:szCs w:val="16"/>
                  <w:rPrChange w:id="10423" w:author="Στάθης Καπ" w:date="2023-03-03T03:27:00Z">
                    <w:rPr>
                      <w:rFonts w:ascii="Calibri" w:hAnsi="Calibri" w:cs="Calibri"/>
                      <w:color w:val="000000"/>
                      <w:sz w:val="18"/>
                      <w:szCs w:val="18"/>
                    </w:rPr>
                  </w:rPrChange>
                </w:rPr>
                <w:t>0.615</w:t>
              </w:r>
            </w:ins>
          </w:p>
        </w:tc>
        <w:tc>
          <w:tcPr>
            <w:tcW w:w="589" w:type="dxa"/>
            <w:vAlign w:val="center"/>
            <w:tcPrChange w:id="10424" w:author="Στάθης Καπ" w:date="2023-03-03T06:25:00Z">
              <w:tcPr>
                <w:tcW w:w="589" w:type="dxa"/>
                <w:vAlign w:val="center"/>
              </w:tcPr>
            </w:tcPrChange>
          </w:tcPr>
          <w:p w14:paraId="326A5664" w14:textId="179FE7E0" w:rsidR="009B17D5" w:rsidRPr="00AC6F02" w:rsidRDefault="009B17D5" w:rsidP="009B17D5">
            <w:pPr>
              <w:jc w:val="center"/>
              <w:rPr>
                <w:ins w:id="10425" w:author="Στάθης Καπ" w:date="2023-03-03T03:26:00Z"/>
                <w:rFonts w:cstheme="minorHAnsi"/>
                <w:sz w:val="16"/>
                <w:szCs w:val="16"/>
              </w:rPr>
            </w:pPr>
            <w:ins w:id="10426" w:author="Στάθης Καπ" w:date="2023-03-03T06:10:00Z">
              <w:r>
                <w:rPr>
                  <w:rFonts w:ascii="Calibri" w:hAnsi="Calibri" w:cstheme="minorHAnsi"/>
                  <w:color w:val="000000"/>
                  <w:sz w:val="16"/>
                  <w:szCs w:val="16"/>
                </w:rPr>
                <w:t>13.88</w:t>
              </w:r>
            </w:ins>
          </w:p>
        </w:tc>
      </w:tr>
      <w:tr w:rsidR="009B17D5" w14:paraId="5F537BD9" w14:textId="77777777" w:rsidTr="00F03C40">
        <w:trPr>
          <w:ins w:id="10427" w:author="Στάθης Καπ" w:date="2023-03-03T03:26:00Z"/>
        </w:trPr>
        <w:tc>
          <w:tcPr>
            <w:tcW w:w="515" w:type="dxa"/>
            <w:tcBorders>
              <w:top w:val="nil"/>
              <w:bottom w:val="nil"/>
              <w:right w:val="single" w:sz="4" w:space="0" w:color="auto"/>
            </w:tcBorders>
            <w:shd w:val="clear" w:color="auto" w:fill="E7E6E6" w:themeFill="background2"/>
            <w:vAlign w:val="center"/>
            <w:tcPrChange w:id="10428" w:author="Στάθης Καπ" w:date="2023-03-03T06:25:00Z">
              <w:tcPr>
                <w:tcW w:w="515" w:type="dxa"/>
                <w:vAlign w:val="center"/>
              </w:tcPr>
            </w:tcPrChange>
          </w:tcPr>
          <w:p w14:paraId="54BC20A4" w14:textId="44AE7426" w:rsidR="009B17D5" w:rsidRPr="00AC6F02" w:rsidRDefault="009B17D5" w:rsidP="009B17D5">
            <w:pPr>
              <w:jc w:val="center"/>
              <w:rPr>
                <w:ins w:id="10429" w:author="Στάθης Καπ" w:date="2023-03-03T03:26:00Z"/>
                <w:sz w:val="16"/>
                <w:szCs w:val="16"/>
              </w:rPr>
            </w:pPr>
            <w:ins w:id="10430" w:author="Στάθης Καπ" w:date="2023-03-03T03:27:00Z">
              <w:r w:rsidRPr="00AC6F02">
                <w:rPr>
                  <w:sz w:val="16"/>
                  <w:szCs w:val="16"/>
                  <w:rPrChange w:id="10431" w:author="Στάθης Καπ" w:date="2023-03-03T03:27:00Z">
                    <w:rPr>
                      <w:sz w:val="18"/>
                      <w:szCs w:val="18"/>
                    </w:rPr>
                  </w:rPrChange>
                </w:rPr>
                <w:t>pr10</w:t>
              </w:r>
            </w:ins>
          </w:p>
        </w:tc>
        <w:tc>
          <w:tcPr>
            <w:tcW w:w="560" w:type="dxa"/>
            <w:tcBorders>
              <w:left w:val="single" w:sz="4" w:space="0" w:color="auto"/>
            </w:tcBorders>
            <w:tcPrChange w:id="10432" w:author="Στάθης Καπ" w:date="2023-03-03T06:25:00Z">
              <w:tcPr>
                <w:tcW w:w="560" w:type="dxa"/>
              </w:tcPr>
            </w:tcPrChange>
          </w:tcPr>
          <w:p w14:paraId="503D0F11" w14:textId="77C4CBBB" w:rsidR="009B17D5" w:rsidRPr="00AC6F02" w:rsidRDefault="009B17D5" w:rsidP="009B17D5">
            <w:pPr>
              <w:jc w:val="center"/>
              <w:rPr>
                <w:ins w:id="10433" w:author="Στάθης Καπ" w:date="2023-03-03T03:26:00Z"/>
                <w:rFonts w:cstheme="minorHAnsi"/>
                <w:sz w:val="16"/>
                <w:szCs w:val="16"/>
              </w:rPr>
            </w:pPr>
            <w:ins w:id="10434" w:author="Στάθης Καπ" w:date="2023-03-03T03:27:00Z">
              <w:r w:rsidRPr="00AC6F02">
                <w:rPr>
                  <w:sz w:val="16"/>
                  <w:szCs w:val="16"/>
                  <w:rPrChange w:id="10435" w:author="Στάθης Καπ" w:date="2023-03-03T03:27:00Z">
                    <w:rPr>
                      <w:sz w:val="18"/>
                      <w:szCs w:val="18"/>
                    </w:rPr>
                  </w:rPrChange>
                </w:rPr>
                <w:t>1134</w:t>
              </w:r>
            </w:ins>
          </w:p>
        </w:tc>
        <w:tc>
          <w:tcPr>
            <w:tcW w:w="855" w:type="dxa"/>
            <w:tcPrChange w:id="10436" w:author="Στάθης Καπ" w:date="2023-03-03T06:25:00Z">
              <w:tcPr>
                <w:tcW w:w="855" w:type="dxa"/>
              </w:tcPr>
            </w:tcPrChange>
          </w:tcPr>
          <w:p w14:paraId="5177D0B2" w14:textId="54404F80" w:rsidR="009B17D5" w:rsidRPr="00AC6F02" w:rsidRDefault="009B17D5" w:rsidP="009B17D5">
            <w:pPr>
              <w:jc w:val="center"/>
              <w:rPr>
                <w:ins w:id="10437" w:author="Στάθης Καπ" w:date="2023-03-03T03:26:00Z"/>
                <w:rFonts w:cstheme="minorHAnsi"/>
                <w:sz w:val="16"/>
                <w:szCs w:val="16"/>
              </w:rPr>
            </w:pPr>
            <w:ins w:id="10438" w:author="Στάθης Καπ" w:date="2023-03-03T03:27:00Z">
              <w:r w:rsidRPr="00AC6F02">
                <w:rPr>
                  <w:sz w:val="16"/>
                  <w:szCs w:val="16"/>
                  <w:rPrChange w:id="10439" w:author="Στάθης Καπ" w:date="2023-03-03T03:27:00Z">
                    <w:rPr>
                      <w:sz w:val="18"/>
                      <w:szCs w:val="18"/>
                    </w:rPr>
                  </w:rPrChange>
                </w:rPr>
                <w:t>1004</w:t>
              </w:r>
            </w:ins>
          </w:p>
        </w:tc>
        <w:tc>
          <w:tcPr>
            <w:tcW w:w="544" w:type="dxa"/>
            <w:vAlign w:val="bottom"/>
            <w:tcPrChange w:id="10440" w:author="Στάθης Καπ" w:date="2023-03-03T06:25:00Z">
              <w:tcPr>
                <w:tcW w:w="544" w:type="dxa"/>
                <w:vAlign w:val="bottom"/>
              </w:tcPr>
            </w:tcPrChange>
          </w:tcPr>
          <w:p w14:paraId="7C8E2E7A" w14:textId="4B1C4EFD" w:rsidR="009B17D5" w:rsidRPr="00AC6F02" w:rsidRDefault="009B17D5" w:rsidP="009B17D5">
            <w:pPr>
              <w:jc w:val="center"/>
              <w:rPr>
                <w:ins w:id="10441" w:author="Στάθης Καπ" w:date="2023-03-03T03:26:00Z"/>
                <w:rFonts w:cstheme="minorHAnsi"/>
                <w:sz w:val="16"/>
                <w:szCs w:val="16"/>
              </w:rPr>
            </w:pPr>
            <w:ins w:id="10442" w:author="Στάθης Καπ" w:date="2023-03-03T03:27:00Z">
              <w:r w:rsidRPr="00AC6F02">
                <w:rPr>
                  <w:rFonts w:ascii="Calibri" w:hAnsi="Calibri" w:cs="Calibri"/>
                  <w:color w:val="000000"/>
                  <w:sz w:val="16"/>
                  <w:szCs w:val="16"/>
                  <w:rPrChange w:id="10443" w:author="Στάθης Καπ" w:date="2023-03-03T03:27:00Z">
                    <w:rPr>
                      <w:rFonts w:ascii="Calibri" w:hAnsi="Calibri" w:cs="Calibri"/>
                      <w:color w:val="000000"/>
                      <w:sz w:val="18"/>
                      <w:szCs w:val="18"/>
                    </w:rPr>
                  </w:rPrChange>
                </w:rPr>
                <w:t>1016</w:t>
              </w:r>
            </w:ins>
          </w:p>
        </w:tc>
        <w:tc>
          <w:tcPr>
            <w:tcW w:w="621" w:type="dxa"/>
            <w:vAlign w:val="bottom"/>
            <w:tcPrChange w:id="10444" w:author="Στάθης Καπ" w:date="2023-03-03T06:25:00Z">
              <w:tcPr>
                <w:tcW w:w="621" w:type="dxa"/>
                <w:vAlign w:val="bottom"/>
              </w:tcPr>
            </w:tcPrChange>
          </w:tcPr>
          <w:p w14:paraId="7599FB26" w14:textId="1835F716" w:rsidR="009B17D5" w:rsidRPr="00AC6F02" w:rsidRDefault="009B17D5" w:rsidP="009B17D5">
            <w:pPr>
              <w:jc w:val="center"/>
              <w:rPr>
                <w:ins w:id="10445" w:author="Στάθης Καπ" w:date="2023-03-03T03:26:00Z"/>
                <w:rFonts w:cstheme="minorHAnsi"/>
                <w:sz w:val="16"/>
                <w:szCs w:val="16"/>
              </w:rPr>
            </w:pPr>
            <w:ins w:id="10446" w:author="Στάθης Καπ" w:date="2023-03-03T03:27:00Z">
              <w:r w:rsidRPr="00AC6F02">
                <w:rPr>
                  <w:rFonts w:ascii="Calibri" w:hAnsi="Calibri" w:cs="Calibri"/>
                  <w:color w:val="000000"/>
                  <w:sz w:val="16"/>
                  <w:szCs w:val="16"/>
                  <w:rPrChange w:id="10447" w:author="Στάθης Καπ" w:date="2023-03-03T03:27:00Z">
                    <w:rPr>
                      <w:rFonts w:ascii="Calibri" w:hAnsi="Calibri" w:cs="Calibri"/>
                      <w:color w:val="000000"/>
                      <w:sz w:val="18"/>
                      <w:szCs w:val="18"/>
                    </w:rPr>
                  </w:rPrChange>
                </w:rPr>
                <w:t>2.843</w:t>
              </w:r>
            </w:ins>
          </w:p>
        </w:tc>
        <w:tc>
          <w:tcPr>
            <w:tcW w:w="669" w:type="dxa"/>
            <w:vAlign w:val="center"/>
            <w:tcPrChange w:id="10448" w:author="Στάθης Καπ" w:date="2023-03-03T06:25:00Z">
              <w:tcPr>
                <w:tcW w:w="669" w:type="dxa"/>
                <w:vAlign w:val="center"/>
              </w:tcPr>
            </w:tcPrChange>
          </w:tcPr>
          <w:p w14:paraId="2F44D253" w14:textId="2F7C0781" w:rsidR="009B17D5" w:rsidRPr="00AC6F02" w:rsidRDefault="009B17D5" w:rsidP="009B17D5">
            <w:pPr>
              <w:jc w:val="center"/>
              <w:rPr>
                <w:ins w:id="10449" w:author="Στάθης Καπ" w:date="2023-03-03T03:26:00Z"/>
                <w:rFonts w:cstheme="minorHAnsi"/>
                <w:sz w:val="16"/>
                <w:szCs w:val="16"/>
              </w:rPr>
            </w:pPr>
            <w:ins w:id="10450" w:author="Στάθης Καπ" w:date="2023-03-03T06:09:00Z">
              <w:r>
                <w:rPr>
                  <w:rFonts w:ascii="Calibri" w:hAnsi="Calibri" w:cstheme="minorHAnsi"/>
                  <w:color w:val="000000"/>
                  <w:sz w:val="16"/>
                  <w:szCs w:val="16"/>
                </w:rPr>
                <w:t>10.41</w:t>
              </w:r>
            </w:ins>
          </w:p>
        </w:tc>
        <w:tc>
          <w:tcPr>
            <w:tcW w:w="543" w:type="dxa"/>
            <w:vAlign w:val="bottom"/>
            <w:tcPrChange w:id="10451" w:author="Στάθης Καπ" w:date="2023-03-03T06:25:00Z">
              <w:tcPr>
                <w:tcW w:w="543" w:type="dxa"/>
                <w:vAlign w:val="bottom"/>
              </w:tcPr>
            </w:tcPrChange>
          </w:tcPr>
          <w:p w14:paraId="7E4574D1" w14:textId="74066DCE" w:rsidR="009B17D5" w:rsidRPr="00AC6F02" w:rsidRDefault="009B17D5" w:rsidP="009B17D5">
            <w:pPr>
              <w:jc w:val="center"/>
              <w:rPr>
                <w:ins w:id="10452" w:author="Στάθης Καπ" w:date="2023-03-03T03:26:00Z"/>
                <w:rFonts w:cstheme="minorHAnsi"/>
                <w:sz w:val="16"/>
                <w:szCs w:val="16"/>
              </w:rPr>
            </w:pPr>
            <w:ins w:id="10453" w:author="Στάθης Καπ" w:date="2023-03-03T03:27:00Z">
              <w:r w:rsidRPr="00AC6F02">
                <w:rPr>
                  <w:rFonts w:ascii="Calibri" w:hAnsi="Calibri" w:cs="Calibri"/>
                  <w:color w:val="000000"/>
                  <w:sz w:val="16"/>
                  <w:szCs w:val="16"/>
                  <w:rPrChange w:id="10454" w:author="Στάθης Καπ" w:date="2023-03-03T03:27:00Z">
                    <w:rPr>
                      <w:rFonts w:ascii="Calibri" w:hAnsi="Calibri" w:cs="Calibri"/>
                      <w:color w:val="000000"/>
                      <w:sz w:val="18"/>
                      <w:szCs w:val="18"/>
                    </w:rPr>
                  </w:rPrChange>
                </w:rPr>
                <w:t>961</w:t>
              </w:r>
            </w:ins>
          </w:p>
        </w:tc>
        <w:tc>
          <w:tcPr>
            <w:tcW w:w="621" w:type="dxa"/>
            <w:vAlign w:val="bottom"/>
            <w:tcPrChange w:id="10455" w:author="Στάθης Καπ" w:date="2023-03-03T06:25:00Z">
              <w:tcPr>
                <w:tcW w:w="621" w:type="dxa"/>
                <w:vAlign w:val="bottom"/>
              </w:tcPr>
            </w:tcPrChange>
          </w:tcPr>
          <w:p w14:paraId="499F7EBF" w14:textId="24A8EB52" w:rsidR="009B17D5" w:rsidRPr="00AC6F02" w:rsidRDefault="009B17D5" w:rsidP="009B17D5">
            <w:pPr>
              <w:jc w:val="center"/>
              <w:rPr>
                <w:ins w:id="10456" w:author="Στάθης Καπ" w:date="2023-03-03T03:26:00Z"/>
                <w:rFonts w:cstheme="minorHAnsi"/>
                <w:sz w:val="16"/>
                <w:szCs w:val="16"/>
              </w:rPr>
            </w:pPr>
            <w:ins w:id="10457" w:author="Στάθης Καπ" w:date="2023-03-03T03:27:00Z">
              <w:r w:rsidRPr="00AC6F02">
                <w:rPr>
                  <w:rFonts w:ascii="Calibri" w:hAnsi="Calibri" w:cs="Calibri"/>
                  <w:color w:val="000000"/>
                  <w:sz w:val="16"/>
                  <w:szCs w:val="16"/>
                  <w:rPrChange w:id="10458" w:author="Στάθης Καπ" w:date="2023-03-03T03:27:00Z">
                    <w:rPr>
                      <w:rFonts w:ascii="Calibri" w:hAnsi="Calibri" w:cs="Calibri"/>
                      <w:color w:val="000000"/>
                      <w:sz w:val="18"/>
                      <w:szCs w:val="18"/>
                    </w:rPr>
                  </w:rPrChange>
                </w:rPr>
                <w:t>1.719</w:t>
              </w:r>
            </w:ins>
          </w:p>
        </w:tc>
        <w:tc>
          <w:tcPr>
            <w:tcW w:w="669" w:type="dxa"/>
            <w:vAlign w:val="center"/>
            <w:tcPrChange w:id="10459" w:author="Στάθης Καπ" w:date="2023-03-03T06:25:00Z">
              <w:tcPr>
                <w:tcW w:w="669" w:type="dxa"/>
                <w:vAlign w:val="center"/>
              </w:tcPr>
            </w:tcPrChange>
          </w:tcPr>
          <w:p w14:paraId="06CE32F1" w14:textId="6B5FB51D" w:rsidR="009B17D5" w:rsidRPr="00AC6F02" w:rsidRDefault="009B17D5" w:rsidP="009B17D5">
            <w:pPr>
              <w:jc w:val="center"/>
              <w:rPr>
                <w:ins w:id="10460" w:author="Στάθης Καπ" w:date="2023-03-03T03:26:00Z"/>
                <w:rFonts w:cstheme="minorHAnsi"/>
                <w:sz w:val="16"/>
                <w:szCs w:val="16"/>
              </w:rPr>
            </w:pPr>
            <w:ins w:id="10461" w:author="Στάθης Καπ" w:date="2023-03-03T06:09:00Z">
              <w:r>
                <w:rPr>
                  <w:rFonts w:ascii="Calibri" w:hAnsi="Calibri" w:cstheme="minorHAnsi"/>
                  <w:color w:val="000000"/>
                  <w:sz w:val="16"/>
                  <w:szCs w:val="16"/>
                </w:rPr>
                <w:t>5.41</w:t>
              </w:r>
            </w:ins>
          </w:p>
        </w:tc>
        <w:tc>
          <w:tcPr>
            <w:tcW w:w="508" w:type="dxa"/>
            <w:vAlign w:val="bottom"/>
            <w:tcPrChange w:id="10462" w:author="Στάθης Καπ" w:date="2023-03-03T06:25:00Z">
              <w:tcPr>
                <w:tcW w:w="508" w:type="dxa"/>
                <w:vAlign w:val="bottom"/>
              </w:tcPr>
            </w:tcPrChange>
          </w:tcPr>
          <w:p w14:paraId="2F84FAF4" w14:textId="7D39FE77" w:rsidR="009B17D5" w:rsidRPr="00AC6F02" w:rsidRDefault="009B17D5" w:rsidP="009B17D5">
            <w:pPr>
              <w:jc w:val="center"/>
              <w:rPr>
                <w:ins w:id="10463" w:author="Στάθης Καπ" w:date="2023-03-03T03:26:00Z"/>
                <w:rFonts w:cstheme="minorHAnsi"/>
                <w:sz w:val="16"/>
                <w:szCs w:val="16"/>
              </w:rPr>
            </w:pPr>
            <w:ins w:id="10464" w:author="Στάθης Καπ" w:date="2023-03-03T03:27:00Z">
              <w:r w:rsidRPr="00AC6F02">
                <w:rPr>
                  <w:rFonts w:ascii="Calibri" w:hAnsi="Calibri" w:cs="Calibri"/>
                  <w:color w:val="000000"/>
                  <w:sz w:val="16"/>
                  <w:szCs w:val="16"/>
                  <w:rPrChange w:id="10465" w:author="Στάθης Καπ" w:date="2023-03-03T03:27:00Z">
                    <w:rPr>
                      <w:rFonts w:ascii="Calibri" w:hAnsi="Calibri" w:cs="Calibri"/>
                      <w:color w:val="000000"/>
                      <w:sz w:val="18"/>
                      <w:szCs w:val="18"/>
                    </w:rPr>
                  </w:rPrChange>
                </w:rPr>
                <w:t>955</w:t>
              </w:r>
            </w:ins>
          </w:p>
        </w:tc>
        <w:tc>
          <w:tcPr>
            <w:tcW w:w="541" w:type="dxa"/>
            <w:vAlign w:val="bottom"/>
            <w:tcPrChange w:id="10466" w:author="Στάθης Καπ" w:date="2023-03-03T06:25:00Z">
              <w:tcPr>
                <w:tcW w:w="541" w:type="dxa"/>
                <w:vAlign w:val="bottom"/>
              </w:tcPr>
            </w:tcPrChange>
          </w:tcPr>
          <w:p w14:paraId="1B9C2D59" w14:textId="2CB591D1" w:rsidR="009B17D5" w:rsidRPr="00AC6F02" w:rsidRDefault="009B17D5" w:rsidP="009B17D5">
            <w:pPr>
              <w:jc w:val="center"/>
              <w:rPr>
                <w:ins w:id="10467" w:author="Στάθης Καπ" w:date="2023-03-03T03:26:00Z"/>
                <w:rFonts w:cstheme="minorHAnsi"/>
                <w:sz w:val="16"/>
                <w:szCs w:val="16"/>
              </w:rPr>
            </w:pPr>
            <w:ins w:id="10468" w:author="Στάθης Καπ" w:date="2023-03-03T03:27:00Z">
              <w:r w:rsidRPr="00AC6F02">
                <w:rPr>
                  <w:rFonts w:ascii="Calibri" w:hAnsi="Calibri" w:cs="Calibri"/>
                  <w:color w:val="000000"/>
                  <w:sz w:val="16"/>
                  <w:szCs w:val="16"/>
                  <w:rPrChange w:id="10469" w:author="Στάθης Καπ" w:date="2023-03-03T03:27:00Z">
                    <w:rPr>
                      <w:rFonts w:ascii="Calibri" w:hAnsi="Calibri" w:cs="Calibri"/>
                      <w:color w:val="000000"/>
                      <w:sz w:val="18"/>
                      <w:szCs w:val="18"/>
                    </w:rPr>
                  </w:rPrChange>
                </w:rPr>
                <w:t>1.218</w:t>
              </w:r>
            </w:ins>
          </w:p>
        </w:tc>
        <w:tc>
          <w:tcPr>
            <w:tcW w:w="589" w:type="dxa"/>
            <w:vAlign w:val="center"/>
            <w:tcPrChange w:id="10470" w:author="Στάθης Καπ" w:date="2023-03-03T06:25:00Z">
              <w:tcPr>
                <w:tcW w:w="589" w:type="dxa"/>
                <w:vAlign w:val="center"/>
              </w:tcPr>
            </w:tcPrChange>
          </w:tcPr>
          <w:p w14:paraId="5184667A" w14:textId="29291EC5" w:rsidR="009B17D5" w:rsidRPr="00AC6F02" w:rsidRDefault="009B17D5" w:rsidP="009B17D5">
            <w:pPr>
              <w:jc w:val="center"/>
              <w:rPr>
                <w:ins w:id="10471" w:author="Στάθης Καπ" w:date="2023-03-03T03:26:00Z"/>
                <w:rFonts w:cstheme="minorHAnsi"/>
                <w:sz w:val="16"/>
                <w:szCs w:val="16"/>
              </w:rPr>
            </w:pPr>
            <w:ins w:id="10472" w:author="Στάθης Καπ" w:date="2023-03-03T06:10:00Z">
              <w:r>
                <w:rPr>
                  <w:rFonts w:ascii="Calibri" w:hAnsi="Calibri" w:cstheme="minorHAnsi"/>
                  <w:color w:val="000000"/>
                  <w:sz w:val="16"/>
                  <w:szCs w:val="16"/>
                </w:rPr>
                <w:t>6</w:t>
              </w:r>
            </w:ins>
          </w:p>
        </w:tc>
        <w:tc>
          <w:tcPr>
            <w:tcW w:w="463" w:type="dxa"/>
            <w:vAlign w:val="bottom"/>
            <w:tcPrChange w:id="10473" w:author="Στάθης Καπ" w:date="2023-03-03T06:25:00Z">
              <w:tcPr>
                <w:tcW w:w="463" w:type="dxa"/>
                <w:vAlign w:val="bottom"/>
              </w:tcPr>
            </w:tcPrChange>
          </w:tcPr>
          <w:p w14:paraId="5F5C4A88" w14:textId="5AD82F8B" w:rsidR="009B17D5" w:rsidRPr="00AC6F02" w:rsidRDefault="009B17D5" w:rsidP="009B17D5">
            <w:pPr>
              <w:jc w:val="center"/>
              <w:rPr>
                <w:ins w:id="10474" w:author="Στάθης Καπ" w:date="2023-03-03T03:26:00Z"/>
                <w:rFonts w:cstheme="minorHAnsi"/>
                <w:sz w:val="16"/>
                <w:szCs w:val="16"/>
              </w:rPr>
            </w:pPr>
            <w:ins w:id="10475" w:author="Στάθης Καπ" w:date="2023-03-03T03:27:00Z">
              <w:r w:rsidRPr="00AC6F02">
                <w:rPr>
                  <w:rFonts w:ascii="Calibri" w:hAnsi="Calibri" w:cs="Calibri"/>
                  <w:color w:val="000000"/>
                  <w:sz w:val="16"/>
                  <w:szCs w:val="16"/>
                  <w:rPrChange w:id="10476" w:author="Στάθης Καπ" w:date="2023-03-03T03:27:00Z">
                    <w:rPr>
                      <w:rFonts w:ascii="Calibri" w:hAnsi="Calibri" w:cs="Calibri"/>
                      <w:color w:val="000000"/>
                      <w:sz w:val="18"/>
                      <w:szCs w:val="18"/>
                    </w:rPr>
                  </w:rPrChange>
                </w:rPr>
                <w:t>908</w:t>
              </w:r>
            </w:ins>
          </w:p>
        </w:tc>
        <w:tc>
          <w:tcPr>
            <w:tcW w:w="541" w:type="dxa"/>
            <w:vAlign w:val="bottom"/>
            <w:tcPrChange w:id="10477" w:author="Στάθης Καπ" w:date="2023-03-03T06:25:00Z">
              <w:tcPr>
                <w:tcW w:w="541" w:type="dxa"/>
                <w:vAlign w:val="bottom"/>
              </w:tcPr>
            </w:tcPrChange>
          </w:tcPr>
          <w:p w14:paraId="72A4390A" w14:textId="7637EACC" w:rsidR="009B17D5" w:rsidRPr="00AC6F02" w:rsidRDefault="009B17D5" w:rsidP="009B17D5">
            <w:pPr>
              <w:jc w:val="center"/>
              <w:rPr>
                <w:ins w:id="10478" w:author="Στάθης Καπ" w:date="2023-03-03T03:26:00Z"/>
                <w:rFonts w:cstheme="minorHAnsi"/>
                <w:sz w:val="16"/>
                <w:szCs w:val="16"/>
              </w:rPr>
            </w:pPr>
            <w:ins w:id="10479" w:author="Στάθης Καπ" w:date="2023-03-03T03:27:00Z">
              <w:r w:rsidRPr="00AC6F02">
                <w:rPr>
                  <w:rFonts w:ascii="Calibri" w:hAnsi="Calibri" w:cs="Calibri"/>
                  <w:color w:val="000000"/>
                  <w:sz w:val="16"/>
                  <w:szCs w:val="16"/>
                  <w:rPrChange w:id="10480" w:author="Στάθης Καπ" w:date="2023-03-03T03:27:00Z">
                    <w:rPr>
                      <w:rFonts w:ascii="Calibri" w:hAnsi="Calibri" w:cs="Calibri"/>
                      <w:color w:val="000000"/>
                      <w:sz w:val="18"/>
                      <w:szCs w:val="18"/>
                    </w:rPr>
                  </w:rPrChange>
                </w:rPr>
                <w:t>1.097</w:t>
              </w:r>
            </w:ins>
          </w:p>
        </w:tc>
        <w:tc>
          <w:tcPr>
            <w:tcW w:w="589" w:type="dxa"/>
            <w:vAlign w:val="center"/>
            <w:tcPrChange w:id="10481" w:author="Στάθης Καπ" w:date="2023-03-03T06:25:00Z">
              <w:tcPr>
                <w:tcW w:w="589" w:type="dxa"/>
                <w:vAlign w:val="center"/>
              </w:tcPr>
            </w:tcPrChange>
          </w:tcPr>
          <w:p w14:paraId="212D3B95" w14:textId="6C8F4D5F" w:rsidR="009B17D5" w:rsidRPr="00AC6F02" w:rsidRDefault="009B17D5" w:rsidP="009B17D5">
            <w:pPr>
              <w:jc w:val="center"/>
              <w:rPr>
                <w:ins w:id="10482" w:author="Στάθης Καπ" w:date="2023-03-03T03:26:00Z"/>
                <w:rFonts w:cstheme="minorHAnsi"/>
                <w:sz w:val="16"/>
                <w:szCs w:val="16"/>
              </w:rPr>
            </w:pPr>
            <w:ins w:id="10483" w:author="Στάθης Καπ" w:date="2023-03-03T06:10:00Z">
              <w:r>
                <w:rPr>
                  <w:rFonts w:ascii="Calibri" w:hAnsi="Calibri" w:cstheme="minorHAnsi"/>
                  <w:color w:val="000000"/>
                  <w:sz w:val="16"/>
                  <w:szCs w:val="16"/>
                </w:rPr>
                <w:t>10.63</w:t>
              </w:r>
            </w:ins>
          </w:p>
        </w:tc>
      </w:tr>
      <w:tr w:rsidR="009B17D5" w14:paraId="76E68FB1" w14:textId="77777777" w:rsidTr="00F03C40">
        <w:trPr>
          <w:ins w:id="10484" w:author="Στάθης Καπ" w:date="2023-03-03T03:26:00Z"/>
        </w:trPr>
        <w:tc>
          <w:tcPr>
            <w:tcW w:w="515" w:type="dxa"/>
            <w:tcBorders>
              <w:top w:val="nil"/>
              <w:bottom w:val="nil"/>
              <w:right w:val="single" w:sz="4" w:space="0" w:color="auto"/>
            </w:tcBorders>
            <w:shd w:val="clear" w:color="auto" w:fill="E7E6E6" w:themeFill="background2"/>
            <w:vAlign w:val="center"/>
            <w:tcPrChange w:id="10485" w:author="Στάθης Καπ" w:date="2023-03-03T06:25:00Z">
              <w:tcPr>
                <w:tcW w:w="515" w:type="dxa"/>
                <w:vAlign w:val="center"/>
              </w:tcPr>
            </w:tcPrChange>
          </w:tcPr>
          <w:p w14:paraId="20C320EE" w14:textId="14EE0535" w:rsidR="009B17D5" w:rsidRPr="00AC6F02" w:rsidRDefault="009B17D5" w:rsidP="009B17D5">
            <w:pPr>
              <w:jc w:val="center"/>
              <w:rPr>
                <w:ins w:id="10486" w:author="Στάθης Καπ" w:date="2023-03-03T03:26:00Z"/>
                <w:sz w:val="16"/>
                <w:szCs w:val="16"/>
              </w:rPr>
            </w:pPr>
            <w:ins w:id="10487" w:author="Στάθης Καπ" w:date="2023-03-03T03:27:00Z">
              <w:r w:rsidRPr="00AC6F02">
                <w:rPr>
                  <w:sz w:val="16"/>
                  <w:szCs w:val="16"/>
                  <w:rPrChange w:id="10488" w:author="Στάθης Καπ" w:date="2023-03-03T03:27:00Z">
                    <w:rPr>
                      <w:sz w:val="18"/>
                      <w:szCs w:val="18"/>
                    </w:rPr>
                  </w:rPrChange>
                </w:rPr>
                <w:t>pr11</w:t>
              </w:r>
            </w:ins>
          </w:p>
        </w:tc>
        <w:tc>
          <w:tcPr>
            <w:tcW w:w="560" w:type="dxa"/>
            <w:tcBorders>
              <w:left w:val="single" w:sz="4" w:space="0" w:color="auto"/>
            </w:tcBorders>
            <w:tcPrChange w:id="10489" w:author="Στάθης Καπ" w:date="2023-03-03T06:25:00Z">
              <w:tcPr>
                <w:tcW w:w="560" w:type="dxa"/>
              </w:tcPr>
            </w:tcPrChange>
          </w:tcPr>
          <w:p w14:paraId="78D30FEB" w14:textId="66231223" w:rsidR="009B17D5" w:rsidRPr="00AC6F02" w:rsidRDefault="009B17D5" w:rsidP="009B17D5">
            <w:pPr>
              <w:jc w:val="center"/>
              <w:rPr>
                <w:ins w:id="10490" w:author="Στάθης Καπ" w:date="2023-03-03T03:26:00Z"/>
                <w:rFonts w:cstheme="minorHAnsi"/>
                <w:sz w:val="16"/>
                <w:szCs w:val="16"/>
              </w:rPr>
            </w:pPr>
            <w:ins w:id="10491" w:author="Στάθης Καπ" w:date="2023-03-03T03:27:00Z">
              <w:r w:rsidRPr="00AC6F02">
                <w:rPr>
                  <w:sz w:val="16"/>
                  <w:szCs w:val="16"/>
                  <w:rPrChange w:id="10492" w:author="Στάθης Καπ" w:date="2023-03-03T03:27:00Z">
                    <w:rPr>
                      <w:sz w:val="18"/>
                      <w:szCs w:val="18"/>
                    </w:rPr>
                  </w:rPrChange>
                </w:rPr>
                <w:t>566</w:t>
              </w:r>
            </w:ins>
          </w:p>
        </w:tc>
        <w:tc>
          <w:tcPr>
            <w:tcW w:w="855" w:type="dxa"/>
            <w:tcPrChange w:id="10493" w:author="Στάθης Καπ" w:date="2023-03-03T06:25:00Z">
              <w:tcPr>
                <w:tcW w:w="855" w:type="dxa"/>
              </w:tcPr>
            </w:tcPrChange>
          </w:tcPr>
          <w:p w14:paraId="541692D2" w14:textId="27A44A65" w:rsidR="009B17D5" w:rsidRPr="00AC6F02" w:rsidRDefault="009B17D5" w:rsidP="009B17D5">
            <w:pPr>
              <w:jc w:val="center"/>
              <w:rPr>
                <w:ins w:id="10494" w:author="Στάθης Καπ" w:date="2023-03-03T03:26:00Z"/>
                <w:rFonts w:cstheme="minorHAnsi"/>
                <w:sz w:val="16"/>
                <w:szCs w:val="16"/>
              </w:rPr>
            </w:pPr>
            <w:ins w:id="10495" w:author="Στάθης Καπ" w:date="2023-03-03T03:27:00Z">
              <w:r w:rsidRPr="00AC6F02">
                <w:rPr>
                  <w:sz w:val="16"/>
                  <w:szCs w:val="16"/>
                  <w:rPrChange w:id="10496" w:author="Στάθης Καπ" w:date="2023-03-03T03:27:00Z">
                    <w:rPr>
                      <w:sz w:val="18"/>
                      <w:szCs w:val="18"/>
                    </w:rPr>
                  </w:rPrChange>
                </w:rPr>
                <w:t>542</w:t>
              </w:r>
            </w:ins>
          </w:p>
        </w:tc>
        <w:tc>
          <w:tcPr>
            <w:tcW w:w="544" w:type="dxa"/>
            <w:vAlign w:val="bottom"/>
            <w:tcPrChange w:id="10497" w:author="Στάθης Καπ" w:date="2023-03-03T06:25:00Z">
              <w:tcPr>
                <w:tcW w:w="544" w:type="dxa"/>
                <w:vAlign w:val="bottom"/>
              </w:tcPr>
            </w:tcPrChange>
          </w:tcPr>
          <w:p w14:paraId="010B6439" w14:textId="36D35873" w:rsidR="009B17D5" w:rsidRPr="00AC6F02" w:rsidRDefault="009B17D5" w:rsidP="009B17D5">
            <w:pPr>
              <w:jc w:val="center"/>
              <w:rPr>
                <w:ins w:id="10498" w:author="Στάθης Καπ" w:date="2023-03-03T03:26:00Z"/>
                <w:rFonts w:cstheme="minorHAnsi"/>
                <w:sz w:val="16"/>
                <w:szCs w:val="16"/>
              </w:rPr>
            </w:pPr>
            <w:ins w:id="10499" w:author="Στάθης Καπ" w:date="2023-03-03T03:27:00Z">
              <w:r w:rsidRPr="00AC6F02">
                <w:rPr>
                  <w:rFonts w:ascii="Calibri" w:hAnsi="Calibri" w:cs="Calibri"/>
                  <w:color w:val="000000"/>
                  <w:sz w:val="16"/>
                  <w:szCs w:val="16"/>
                  <w:rPrChange w:id="10500" w:author="Στάθης Καπ" w:date="2023-03-03T03:27:00Z">
                    <w:rPr>
                      <w:rFonts w:ascii="Calibri" w:hAnsi="Calibri" w:cs="Calibri"/>
                      <w:color w:val="000000"/>
                      <w:sz w:val="18"/>
                      <w:szCs w:val="18"/>
                    </w:rPr>
                  </w:rPrChange>
                </w:rPr>
                <w:t>525</w:t>
              </w:r>
            </w:ins>
          </w:p>
        </w:tc>
        <w:tc>
          <w:tcPr>
            <w:tcW w:w="621" w:type="dxa"/>
            <w:vAlign w:val="bottom"/>
            <w:tcPrChange w:id="10501" w:author="Στάθης Καπ" w:date="2023-03-03T06:25:00Z">
              <w:tcPr>
                <w:tcW w:w="621" w:type="dxa"/>
                <w:vAlign w:val="bottom"/>
              </w:tcPr>
            </w:tcPrChange>
          </w:tcPr>
          <w:p w14:paraId="2D10A1B2" w14:textId="25F050E7" w:rsidR="009B17D5" w:rsidRPr="00AC6F02" w:rsidRDefault="009B17D5" w:rsidP="009B17D5">
            <w:pPr>
              <w:jc w:val="center"/>
              <w:rPr>
                <w:ins w:id="10502" w:author="Στάθης Καπ" w:date="2023-03-03T03:26:00Z"/>
                <w:rFonts w:cstheme="minorHAnsi"/>
                <w:sz w:val="16"/>
                <w:szCs w:val="16"/>
              </w:rPr>
            </w:pPr>
            <w:ins w:id="10503" w:author="Στάθης Καπ" w:date="2023-03-03T03:27:00Z">
              <w:r w:rsidRPr="00AC6F02">
                <w:rPr>
                  <w:rFonts w:ascii="Calibri" w:hAnsi="Calibri" w:cs="Calibri"/>
                  <w:color w:val="000000"/>
                  <w:sz w:val="16"/>
                  <w:szCs w:val="16"/>
                  <w:rPrChange w:id="10504" w:author="Στάθης Καπ" w:date="2023-03-03T03:27:00Z">
                    <w:rPr>
                      <w:rFonts w:ascii="Calibri" w:hAnsi="Calibri" w:cs="Calibri"/>
                      <w:color w:val="000000"/>
                      <w:sz w:val="18"/>
                      <w:szCs w:val="18"/>
                    </w:rPr>
                  </w:rPrChange>
                </w:rPr>
                <w:t>0.111</w:t>
              </w:r>
            </w:ins>
          </w:p>
        </w:tc>
        <w:tc>
          <w:tcPr>
            <w:tcW w:w="669" w:type="dxa"/>
            <w:vAlign w:val="center"/>
            <w:tcPrChange w:id="10505" w:author="Στάθης Καπ" w:date="2023-03-03T06:25:00Z">
              <w:tcPr>
                <w:tcW w:w="669" w:type="dxa"/>
                <w:vAlign w:val="center"/>
              </w:tcPr>
            </w:tcPrChange>
          </w:tcPr>
          <w:p w14:paraId="7217EBF9" w14:textId="44389E6E" w:rsidR="009B17D5" w:rsidRPr="00AC6F02" w:rsidRDefault="009B17D5" w:rsidP="009B17D5">
            <w:pPr>
              <w:jc w:val="center"/>
              <w:rPr>
                <w:ins w:id="10506" w:author="Στάθης Καπ" w:date="2023-03-03T03:26:00Z"/>
                <w:rFonts w:cstheme="minorHAnsi"/>
                <w:sz w:val="16"/>
                <w:szCs w:val="16"/>
              </w:rPr>
            </w:pPr>
            <w:ins w:id="10507" w:author="Στάθης Καπ" w:date="2023-03-03T06:09:00Z">
              <w:r>
                <w:rPr>
                  <w:rFonts w:ascii="Calibri" w:hAnsi="Calibri" w:cstheme="minorHAnsi"/>
                  <w:color w:val="000000"/>
                  <w:sz w:val="16"/>
                  <w:szCs w:val="16"/>
                </w:rPr>
                <w:t>7.24</w:t>
              </w:r>
            </w:ins>
          </w:p>
        </w:tc>
        <w:tc>
          <w:tcPr>
            <w:tcW w:w="543" w:type="dxa"/>
            <w:vAlign w:val="bottom"/>
            <w:tcPrChange w:id="10508" w:author="Στάθης Καπ" w:date="2023-03-03T06:25:00Z">
              <w:tcPr>
                <w:tcW w:w="543" w:type="dxa"/>
                <w:vAlign w:val="bottom"/>
              </w:tcPr>
            </w:tcPrChange>
          </w:tcPr>
          <w:p w14:paraId="1AC4B1A6" w14:textId="6997C8C1" w:rsidR="009B17D5" w:rsidRPr="00AC6F02" w:rsidRDefault="009B17D5" w:rsidP="009B17D5">
            <w:pPr>
              <w:jc w:val="center"/>
              <w:rPr>
                <w:ins w:id="10509" w:author="Στάθης Καπ" w:date="2023-03-03T03:26:00Z"/>
                <w:rFonts w:cstheme="minorHAnsi"/>
                <w:sz w:val="16"/>
                <w:szCs w:val="16"/>
              </w:rPr>
            </w:pPr>
            <w:ins w:id="10510" w:author="Στάθης Καπ" w:date="2023-03-03T03:27:00Z">
              <w:r w:rsidRPr="00AC6F02">
                <w:rPr>
                  <w:rFonts w:ascii="Calibri" w:hAnsi="Calibri" w:cs="Calibri"/>
                  <w:color w:val="000000"/>
                  <w:sz w:val="16"/>
                  <w:szCs w:val="16"/>
                  <w:rPrChange w:id="10511" w:author="Στάθης Καπ" w:date="2023-03-03T03:27:00Z">
                    <w:rPr>
                      <w:rFonts w:ascii="Calibri" w:hAnsi="Calibri" w:cs="Calibri"/>
                      <w:color w:val="000000"/>
                      <w:sz w:val="18"/>
                      <w:szCs w:val="18"/>
                    </w:rPr>
                  </w:rPrChange>
                </w:rPr>
                <w:t>502</w:t>
              </w:r>
            </w:ins>
          </w:p>
        </w:tc>
        <w:tc>
          <w:tcPr>
            <w:tcW w:w="621" w:type="dxa"/>
            <w:vAlign w:val="bottom"/>
            <w:tcPrChange w:id="10512" w:author="Στάθης Καπ" w:date="2023-03-03T06:25:00Z">
              <w:tcPr>
                <w:tcW w:w="621" w:type="dxa"/>
                <w:vAlign w:val="bottom"/>
              </w:tcPr>
            </w:tcPrChange>
          </w:tcPr>
          <w:p w14:paraId="06DFE4AE" w14:textId="5CEB6A3D" w:rsidR="009B17D5" w:rsidRPr="00AC6F02" w:rsidRDefault="009B17D5" w:rsidP="009B17D5">
            <w:pPr>
              <w:jc w:val="center"/>
              <w:rPr>
                <w:ins w:id="10513" w:author="Στάθης Καπ" w:date="2023-03-03T03:26:00Z"/>
                <w:rFonts w:cstheme="minorHAnsi"/>
                <w:sz w:val="16"/>
                <w:szCs w:val="16"/>
              </w:rPr>
            </w:pPr>
            <w:ins w:id="10514" w:author="Στάθης Καπ" w:date="2023-03-03T03:27:00Z">
              <w:r w:rsidRPr="00AC6F02">
                <w:rPr>
                  <w:rFonts w:ascii="Calibri" w:hAnsi="Calibri" w:cs="Calibri"/>
                  <w:color w:val="000000"/>
                  <w:sz w:val="16"/>
                  <w:szCs w:val="16"/>
                  <w:rPrChange w:id="10515" w:author="Στάθης Καπ" w:date="2023-03-03T03:27:00Z">
                    <w:rPr>
                      <w:rFonts w:ascii="Calibri" w:hAnsi="Calibri" w:cs="Calibri"/>
                      <w:color w:val="000000"/>
                      <w:sz w:val="18"/>
                      <w:szCs w:val="18"/>
                    </w:rPr>
                  </w:rPrChange>
                </w:rPr>
                <w:t>0.082</w:t>
              </w:r>
            </w:ins>
          </w:p>
        </w:tc>
        <w:tc>
          <w:tcPr>
            <w:tcW w:w="669" w:type="dxa"/>
            <w:vAlign w:val="center"/>
            <w:tcPrChange w:id="10516" w:author="Στάθης Καπ" w:date="2023-03-03T06:25:00Z">
              <w:tcPr>
                <w:tcW w:w="669" w:type="dxa"/>
                <w:vAlign w:val="center"/>
              </w:tcPr>
            </w:tcPrChange>
          </w:tcPr>
          <w:p w14:paraId="5654A39A" w14:textId="51B40774" w:rsidR="009B17D5" w:rsidRPr="00AC6F02" w:rsidRDefault="009B17D5" w:rsidP="009B17D5">
            <w:pPr>
              <w:jc w:val="center"/>
              <w:rPr>
                <w:ins w:id="10517" w:author="Στάθης Καπ" w:date="2023-03-03T03:26:00Z"/>
                <w:rFonts w:cstheme="minorHAnsi"/>
                <w:sz w:val="16"/>
                <w:szCs w:val="16"/>
              </w:rPr>
            </w:pPr>
            <w:ins w:id="10518" w:author="Στάθης Καπ" w:date="2023-03-03T06:09:00Z">
              <w:r>
                <w:rPr>
                  <w:rFonts w:ascii="Calibri" w:hAnsi="Calibri" w:cstheme="minorHAnsi"/>
                  <w:color w:val="000000"/>
                  <w:sz w:val="16"/>
                  <w:szCs w:val="16"/>
                </w:rPr>
                <w:t>4.38</w:t>
              </w:r>
            </w:ins>
          </w:p>
        </w:tc>
        <w:tc>
          <w:tcPr>
            <w:tcW w:w="508" w:type="dxa"/>
            <w:vAlign w:val="bottom"/>
            <w:tcPrChange w:id="10519" w:author="Στάθης Καπ" w:date="2023-03-03T06:25:00Z">
              <w:tcPr>
                <w:tcW w:w="508" w:type="dxa"/>
                <w:vAlign w:val="bottom"/>
              </w:tcPr>
            </w:tcPrChange>
          </w:tcPr>
          <w:p w14:paraId="08153439" w14:textId="12821BE0" w:rsidR="009B17D5" w:rsidRPr="00AC6F02" w:rsidRDefault="009B17D5" w:rsidP="009B17D5">
            <w:pPr>
              <w:jc w:val="center"/>
              <w:rPr>
                <w:ins w:id="10520" w:author="Στάθης Καπ" w:date="2023-03-03T03:26:00Z"/>
                <w:rFonts w:cstheme="minorHAnsi"/>
                <w:sz w:val="16"/>
                <w:szCs w:val="16"/>
              </w:rPr>
            </w:pPr>
            <w:ins w:id="10521" w:author="Στάθης Καπ" w:date="2023-03-03T03:27:00Z">
              <w:r w:rsidRPr="00AC6F02">
                <w:rPr>
                  <w:rFonts w:ascii="Calibri" w:hAnsi="Calibri" w:cs="Calibri"/>
                  <w:color w:val="000000"/>
                  <w:sz w:val="16"/>
                  <w:szCs w:val="16"/>
                  <w:rPrChange w:id="10522" w:author="Στάθης Καπ" w:date="2023-03-03T03:27:00Z">
                    <w:rPr>
                      <w:rFonts w:ascii="Calibri" w:hAnsi="Calibri" w:cs="Calibri"/>
                      <w:color w:val="000000"/>
                      <w:sz w:val="18"/>
                      <w:szCs w:val="18"/>
                    </w:rPr>
                  </w:rPrChange>
                </w:rPr>
                <w:t>456</w:t>
              </w:r>
            </w:ins>
          </w:p>
        </w:tc>
        <w:tc>
          <w:tcPr>
            <w:tcW w:w="541" w:type="dxa"/>
            <w:vAlign w:val="bottom"/>
            <w:tcPrChange w:id="10523" w:author="Στάθης Καπ" w:date="2023-03-03T06:25:00Z">
              <w:tcPr>
                <w:tcW w:w="541" w:type="dxa"/>
                <w:vAlign w:val="bottom"/>
              </w:tcPr>
            </w:tcPrChange>
          </w:tcPr>
          <w:p w14:paraId="30812A0D" w14:textId="15E50FF4" w:rsidR="009B17D5" w:rsidRPr="00AC6F02" w:rsidRDefault="009B17D5" w:rsidP="009B17D5">
            <w:pPr>
              <w:jc w:val="center"/>
              <w:rPr>
                <w:ins w:id="10524" w:author="Στάθης Καπ" w:date="2023-03-03T03:26:00Z"/>
                <w:rFonts w:cstheme="minorHAnsi"/>
                <w:sz w:val="16"/>
                <w:szCs w:val="16"/>
              </w:rPr>
            </w:pPr>
            <w:ins w:id="10525" w:author="Στάθης Καπ" w:date="2023-03-03T03:27:00Z">
              <w:r w:rsidRPr="00AC6F02">
                <w:rPr>
                  <w:rFonts w:ascii="Calibri" w:hAnsi="Calibri" w:cs="Calibri"/>
                  <w:color w:val="000000"/>
                  <w:sz w:val="16"/>
                  <w:szCs w:val="16"/>
                  <w:rPrChange w:id="10526" w:author="Στάθης Καπ" w:date="2023-03-03T03:27:00Z">
                    <w:rPr>
                      <w:rFonts w:ascii="Calibri" w:hAnsi="Calibri" w:cs="Calibri"/>
                      <w:color w:val="000000"/>
                      <w:sz w:val="18"/>
                      <w:szCs w:val="18"/>
                    </w:rPr>
                  </w:rPrChange>
                </w:rPr>
                <w:t>0.082</w:t>
              </w:r>
            </w:ins>
          </w:p>
        </w:tc>
        <w:tc>
          <w:tcPr>
            <w:tcW w:w="589" w:type="dxa"/>
            <w:vAlign w:val="center"/>
            <w:tcPrChange w:id="10527" w:author="Στάθης Καπ" w:date="2023-03-03T06:25:00Z">
              <w:tcPr>
                <w:tcW w:w="589" w:type="dxa"/>
                <w:vAlign w:val="center"/>
              </w:tcPr>
            </w:tcPrChange>
          </w:tcPr>
          <w:p w14:paraId="6637092A" w14:textId="298E3586" w:rsidR="009B17D5" w:rsidRPr="00AC6F02" w:rsidRDefault="009B17D5" w:rsidP="009B17D5">
            <w:pPr>
              <w:jc w:val="center"/>
              <w:rPr>
                <w:ins w:id="10528" w:author="Στάθης Καπ" w:date="2023-03-03T03:26:00Z"/>
                <w:rFonts w:cstheme="minorHAnsi"/>
                <w:sz w:val="16"/>
                <w:szCs w:val="16"/>
              </w:rPr>
            </w:pPr>
            <w:ins w:id="10529" w:author="Στάθης Καπ" w:date="2023-03-03T06:10:00Z">
              <w:r>
                <w:rPr>
                  <w:rFonts w:ascii="Calibri" w:hAnsi="Calibri" w:cstheme="minorHAnsi"/>
                  <w:color w:val="000000"/>
                  <w:sz w:val="16"/>
                  <w:szCs w:val="16"/>
                </w:rPr>
                <w:t>13.14</w:t>
              </w:r>
            </w:ins>
          </w:p>
        </w:tc>
        <w:tc>
          <w:tcPr>
            <w:tcW w:w="463" w:type="dxa"/>
            <w:vAlign w:val="bottom"/>
            <w:tcPrChange w:id="10530" w:author="Στάθης Καπ" w:date="2023-03-03T06:25:00Z">
              <w:tcPr>
                <w:tcW w:w="463" w:type="dxa"/>
                <w:vAlign w:val="bottom"/>
              </w:tcPr>
            </w:tcPrChange>
          </w:tcPr>
          <w:p w14:paraId="6867854B" w14:textId="4C8A2E15" w:rsidR="009B17D5" w:rsidRPr="00AC6F02" w:rsidRDefault="009B17D5" w:rsidP="009B17D5">
            <w:pPr>
              <w:jc w:val="center"/>
              <w:rPr>
                <w:ins w:id="10531" w:author="Στάθης Καπ" w:date="2023-03-03T03:26:00Z"/>
                <w:rFonts w:cstheme="minorHAnsi"/>
                <w:sz w:val="16"/>
                <w:szCs w:val="16"/>
              </w:rPr>
            </w:pPr>
            <w:ins w:id="10532" w:author="Στάθης Καπ" w:date="2023-03-03T03:27:00Z">
              <w:r w:rsidRPr="00AC6F02">
                <w:rPr>
                  <w:rFonts w:ascii="Calibri" w:hAnsi="Calibri" w:cs="Calibri"/>
                  <w:color w:val="000000"/>
                  <w:sz w:val="16"/>
                  <w:szCs w:val="16"/>
                  <w:rPrChange w:id="10533" w:author="Στάθης Καπ" w:date="2023-03-03T03:27:00Z">
                    <w:rPr>
                      <w:rFonts w:ascii="Calibri" w:hAnsi="Calibri" w:cs="Calibri"/>
                      <w:color w:val="000000"/>
                      <w:sz w:val="18"/>
                      <w:szCs w:val="18"/>
                    </w:rPr>
                  </w:rPrChange>
                </w:rPr>
                <w:t>473</w:t>
              </w:r>
            </w:ins>
          </w:p>
        </w:tc>
        <w:tc>
          <w:tcPr>
            <w:tcW w:w="541" w:type="dxa"/>
            <w:vAlign w:val="bottom"/>
            <w:tcPrChange w:id="10534" w:author="Στάθης Καπ" w:date="2023-03-03T06:25:00Z">
              <w:tcPr>
                <w:tcW w:w="541" w:type="dxa"/>
                <w:vAlign w:val="bottom"/>
              </w:tcPr>
            </w:tcPrChange>
          </w:tcPr>
          <w:p w14:paraId="667183CE" w14:textId="4116AD6B" w:rsidR="009B17D5" w:rsidRPr="00AC6F02" w:rsidRDefault="009B17D5" w:rsidP="009B17D5">
            <w:pPr>
              <w:jc w:val="center"/>
              <w:rPr>
                <w:ins w:id="10535" w:author="Στάθης Καπ" w:date="2023-03-03T03:26:00Z"/>
                <w:rFonts w:cstheme="minorHAnsi"/>
                <w:sz w:val="16"/>
                <w:szCs w:val="16"/>
              </w:rPr>
            </w:pPr>
            <w:ins w:id="10536" w:author="Στάθης Καπ" w:date="2023-03-03T03:27:00Z">
              <w:r w:rsidRPr="00AC6F02">
                <w:rPr>
                  <w:rFonts w:ascii="Calibri" w:hAnsi="Calibri" w:cs="Calibri"/>
                  <w:color w:val="000000"/>
                  <w:sz w:val="16"/>
                  <w:szCs w:val="16"/>
                  <w:rPrChange w:id="10537" w:author="Στάθης Καπ" w:date="2023-03-03T03:27:00Z">
                    <w:rPr>
                      <w:rFonts w:ascii="Calibri" w:hAnsi="Calibri" w:cs="Calibri"/>
                      <w:color w:val="000000"/>
                      <w:sz w:val="18"/>
                      <w:szCs w:val="18"/>
                    </w:rPr>
                  </w:rPrChange>
                </w:rPr>
                <w:t>0.081</w:t>
              </w:r>
            </w:ins>
          </w:p>
        </w:tc>
        <w:tc>
          <w:tcPr>
            <w:tcW w:w="589" w:type="dxa"/>
            <w:vAlign w:val="center"/>
            <w:tcPrChange w:id="10538" w:author="Στάθης Καπ" w:date="2023-03-03T06:25:00Z">
              <w:tcPr>
                <w:tcW w:w="589" w:type="dxa"/>
                <w:vAlign w:val="center"/>
              </w:tcPr>
            </w:tcPrChange>
          </w:tcPr>
          <w:p w14:paraId="2BDA75D1" w14:textId="50981CE9" w:rsidR="009B17D5" w:rsidRPr="00AC6F02" w:rsidRDefault="009B17D5" w:rsidP="009B17D5">
            <w:pPr>
              <w:jc w:val="center"/>
              <w:rPr>
                <w:ins w:id="10539" w:author="Στάθης Καπ" w:date="2023-03-03T03:26:00Z"/>
                <w:rFonts w:cstheme="minorHAnsi"/>
                <w:sz w:val="16"/>
                <w:szCs w:val="16"/>
              </w:rPr>
            </w:pPr>
            <w:ins w:id="10540" w:author="Στάθης Καπ" w:date="2023-03-03T06:10:00Z">
              <w:r>
                <w:rPr>
                  <w:rFonts w:ascii="Calibri" w:hAnsi="Calibri" w:cstheme="minorHAnsi"/>
                  <w:color w:val="000000"/>
                  <w:sz w:val="16"/>
                  <w:szCs w:val="16"/>
                </w:rPr>
                <w:t>9.9</w:t>
              </w:r>
            </w:ins>
          </w:p>
        </w:tc>
      </w:tr>
      <w:tr w:rsidR="009B17D5" w14:paraId="2FE7B595" w14:textId="77777777" w:rsidTr="00F03C40">
        <w:trPr>
          <w:ins w:id="10541" w:author="Στάθης Καπ" w:date="2023-03-03T03:26:00Z"/>
        </w:trPr>
        <w:tc>
          <w:tcPr>
            <w:tcW w:w="515" w:type="dxa"/>
            <w:tcBorders>
              <w:top w:val="nil"/>
              <w:bottom w:val="nil"/>
              <w:right w:val="single" w:sz="4" w:space="0" w:color="auto"/>
            </w:tcBorders>
            <w:shd w:val="clear" w:color="auto" w:fill="E7E6E6" w:themeFill="background2"/>
            <w:vAlign w:val="center"/>
            <w:tcPrChange w:id="10542" w:author="Στάθης Καπ" w:date="2023-03-03T06:25:00Z">
              <w:tcPr>
                <w:tcW w:w="515" w:type="dxa"/>
                <w:vAlign w:val="center"/>
              </w:tcPr>
            </w:tcPrChange>
          </w:tcPr>
          <w:p w14:paraId="06235F0F" w14:textId="40776D64" w:rsidR="009B17D5" w:rsidRPr="00AC6F02" w:rsidRDefault="009B17D5" w:rsidP="009B17D5">
            <w:pPr>
              <w:jc w:val="center"/>
              <w:rPr>
                <w:ins w:id="10543" w:author="Στάθης Καπ" w:date="2023-03-03T03:26:00Z"/>
                <w:sz w:val="16"/>
                <w:szCs w:val="16"/>
              </w:rPr>
            </w:pPr>
            <w:ins w:id="10544" w:author="Στάθης Καπ" w:date="2023-03-03T03:27:00Z">
              <w:r w:rsidRPr="00AC6F02">
                <w:rPr>
                  <w:sz w:val="16"/>
                  <w:szCs w:val="16"/>
                  <w:rPrChange w:id="10545" w:author="Στάθης Καπ" w:date="2023-03-03T03:27:00Z">
                    <w:rPr>
                      <w:sz w:val="18"/>
                      <w:szCs w:val="18"/>
                    </w:rPr>
                  </w:rPrChange>
                </w:rPr>
                <w:t>pr12</w:t>
              </w:r>
            </w:ins>
          </w:p>
        </w:tc>
        <w:tc>
          <w:tcPr>
            <w:tcW w:w="560" w:type="dxa"/>
            <w:tcBorders>
              <w:left w:val="single" w:sz="4" w:space="0" w:color="auto"/>
            </w:tcBorders>
            <w:tcPrChange w:id="10546" w:author="Στάθης Καπ" w:date="2023-03-03T06:25:00Z">
              <w:tcPr>
                <w:tcW w:w="560" w:type="dxa"/>
              </w:tcPr>
            </w:tcPrChange>
          </w:tcPr>
          <w:p w14:paraId="16026957" w14:textId="336AE833" w:rsidR="009B17D5" w:rsidRPr="00AC6F02" w:rsidRDefault="009B17D5" w:rsidP="009B17D5">
            <w:pPr>
              <w:jc w:val="center"/>
              <w:rPr>
                <w:ins w:id="10547" w:author="Στάθης Καπ" w:date="2023-03-03T03:26:00Z"/>
                <w:rFonts w:cstheme="minorHAnsi"/>
                <w:sz w:val="16"/>
                <w:szCs w:val="16"/>
              </w:rPr>
            </w:pPr>
            <w:ins w:id="10548" w:author="Στάθης Καπ" w:date="2023-03-03T03:27:00Z">
              <w:r w:rsidRPr="00AC6F02">
                <w:rPr>
                  <w:sz w:val="16"/>
                  <w:szCs w:val="16"/>
                  <w:rPrChange w:id="10549" w:author="Στάθης Καπ" w:date="2023-03-03T03:27:00Z">
                    <w:rPr>
                      <w:sz w:val="18"/>
                      <w:szCs w:val="18"/>
                    </w:rPr>
                  </w:rPrChange>
                </w:rPr>
                <w:t>774</w:t>
              </w:r>
            </w:ins>
          </w:p>
        </w:tc>
        <w:tc>
          <w:tcPr>
            <w:tcW w:w="855" w:type="dxa"/>
            <w:tcPrChange w:id="10550" w:author="Στάθης Καπ" w:date="2023-03-03T06:25:00Z">
              <w:tcPr>
                <w:tcW w:w="855" w:type="dxa"/>
              </w:tcPr>
            </w:tcPrChange>
          </w:tcPr>
          <w:p w14:paraId="758FEC7E" w14:textId="5C54258A" w:rsidR="009B17D5" w:rsidRPr="00AC6F02" w:rsidRDefault="009B17D5" w:rsidP="009B17D5">
            <w:pPr>
              <w:jc w:val="center"/>
              <w:rPr>
                <w:ins w:id="10551" w:author="Στάθης Καπ" w:date="2023-03-03T03:26:00Z"/>
                <w:rFonts w:cstheme="minorHAnsi"/>
                <w:sz w:val="16"/>
                <w:szCs w:val="16"/>
              </w:rPr>
            </w:pPr>
            <w:ins w:id="10552" w:author="Στάθης Καπ" w:date="2023-03-03T03:27:00Z">
              <w:r w:rsidRPr="00AC6F02">
                <w:rPr>
                  <w:sz w:val="16"/>
                  <w:szCs w:val="16"/>
                  <w:rPrChange w:id="10553" w:author="Στάθης Καπ" w:date="2023-03-03T03:27:00Z">
                    <w:rPr>
                      <w:sz w:val="18"/>
                      <w:szCs w:val="18"/>
                    </w:rPr>
                  </w:rPrChange>
                </w:rPr>
                <w:t>727</w:t>
              </w:r>
            </w:ins>
          </w:p>
        </w:tc>
        <w:tc>
          <w:tcPr>
            <w:tcW w:w="544" w:type="dxa"/>
            <w:vAlign w:val="bottom"/>
            <w:tcPrChange w:id="10554" w:author="Στάθης Καπ" w:date="2023-03-03T06:25:00Z">
              <w:tcPr>
                <w:tcW w:w="544" w:type="dxa"/>
                <w:vAlign w:val="bottom"/>
              </w:tcPr>
            </w:tcPrChange>
          </w:tcPr>
          <w:p w14:paraId="2D709F53" w14:textId="2C66F09E" w:rsidR="009B17D5" w:rsidRPr="00AC6F02" w:rsidRDefault="009B17D5" w:rsidP="009B17D5">
            <w:pPr>
              <w:jc w:val="center"/>
              <w:rPr>
                <w:ins w:id="10555" w:author="Στάθης Καπ" w:date="2023-03-03T03:26:00Z"/>
                <w:rFonts w:cstheme="minorHAnsi"/>
                <w:sz w:val="16"/>
                <w:szCs w:val="16"/>
              </w:rPr>
            </w:pPr>
            <w:ins w:id="10556" w:author="Στάθης Καπ" w:date="2023-03-03T03:27:00Z">
              <w:r w:rsidRPr="00AC6F02">
                <w:rPr>
                  <w:rFonts w:ascii="Calibri" w:hAnsi="Calibri" w:cs="Calibri"/>
                  <w:color w:val="000000"/>
                  <w:sz w:val="16"/>
                  <w:szCs w:val="16"/>
                  <w:rPrChange w:id="10557" w:author="Στάθης Καπ" w:date="2023-03-03T03:27:00Z">
                    <w:rPr>
                      <w:rFonts w:ascii="Calibri" w:hAnsi="Calibri" w:cs="Calibri"/>
                      <w:color w:val="000000"/>
                      <w:sz w:val="18"/>
                      <w:szCs w:val="18"/>
                    </w:rPr>
                  </w:rPrChange>
                </w:rPr>
                <w:t>700</w:t>
              </w:r>
            </w:ins>
          </w:p>
        </w:tc>
        <w:tc>
          <w:tcPr>
            <w:tcW w:w="621" w:type="dxa"/>
            <w:vAlign w:val="bottom"/>
            <w:tcPrChange w:id="10558" w:author="Στάθης Καπ" w:date="2023-03-03T06:25:00Z">
              <w:tcPr>
                <w:tcW w:w="621" w:type="dxa"/>
                <w:vAlign w:val="bottom"/>
              </w:tcPr>
            </w:tcPrChange>
          </w:tcPr>
          <w:p w14:paraId="549D0F3D" w14:textId="4C90318D" w:rsidR="009B17D5" w:rsidRPr="00AC6F02" w:rsidRDefault="009B17D5" w:rsidP="009B17D5">
            <w:pPr>
              <w:jc w:val="center"/>
              <w:rPr>
                <w:ins w:id="10559" w:author="Στάθης Καπ" w:date="2023-03-03T03:26:00Z"/>
                <w:rFonts w:cstheme="minorHAnsi"/>
                <w:sz w:val="16"/>
                <w:szCs w:val="16"/>
              </w:rPr>
            </w:pPr>
            <w:ins w:id="10560" w:author="Στάθης Καπ" w:date="2023-03-03T03:27:00Z">
              <w:r w:rsidRPr="00AC6F02">
                <w:rPr>
                  <w:rFonts w:ascii="Calibri" w:hAnsi="Calibri" w:cs="Calibri"/>
                  <w:color w:val="000000"/>
                  <w:sz w:val="16"/>
                  <w:szCs w:val="16"/>
                  <w:rPrChange w:id="10561" w:author="Στάθης Καπ" w:date="2023-03-03T03:27:00Z">
                    <w:rPr>
                      <w:rFonts w:ascii="Calibri" w:hAnsi="Calibri" w:cs="Calibri"/>
                      <w:color w:val="000000"/>
                      <w:sz w:val="18"/>
                      <w:szCs w:val="18"/>
                    </w:rPr>
                  </w:rPrChange>
                </w:rPr>
                <w:t>0.942</w:t>
              </w:r>
            </w:ins>
          </w:p>
        </w:tc>
        <w:tc>
          <w:tcPr>
            <w:tcW w:w="669" w:type="dxa"/>
            <w:vAlign w:val="center"/>
            <w:tcPrChange w:id="10562" w:author="Στάθης Καπ" w:date="2023-03-03T06:25:00Z">
              <w:tcPr>
                <w:tcW w:w="669" w:type="dxa"/>
                <w:vAlign w:val="center"/>
              </w:tcPr>
            </w:tcPrChange>
          </w:tcPr>
          <w:p w14:paraId="285E7A11" w14:textId="4B22AF23" w:rsidR="009B17D5" w:rsidRPr="00AC6F02" w:rsidRDefault="009B17D5" w:rsidP="009B17D5">
            <w:pPr>
              <w:jc w:val="center"/>
              <w:rPr>
                <w:ins w:id="10563" w:author="Στάθης Καπ" w:date="2023-03-03T03:26:00Z"/>
                <w:rFonts w:cstheme="minorHAnsi"/>
                <w:sz w:val="16"/>
                <w:szCs w:val="16"/>
              </w:rPr>
            </w:pPr>
            <w:ins w:id="10564" w:author="Στάθης Καπ" w:date="2023-03-03T06:09:00Z">
              <w:r>
                <w:rPr>
                  <w:rFonts w:ascii="Calibri" w:hAnsi="Calibri" w:cstheme="minorHAnsi"/>
                  <w:color w:val="000000"/>
                  <w:sz w:val="16"/>
                  <w:szCs w:val="16"/>
                </w:rPr>
                <w:t>9.56</w:t>
              </w:r>
            </w:ins>
          </w:p>
        </w:tc>
        <w:tc>
          <w:tcPr>
            <w:tcW w:w="543" w:type="dxa"/>
            <w:vAlign w:val="bottom"/>
            <w:tcPrChange w:id="10565" w:author="Στάθης Καπ" w:date="2023-03-03T06:25:00Z">
              <w:tcPr>
                <w:tcW w:w="543" w:type="dxa"/>
                <w:vAlign w:val="bottom"/>
              </w:tcPr>
            </w:tcPrChange>
          </w:tcPr>
          <w:p w14:paraId="4B7DAF06" w14:textId="2301347E" w:rsidR="009B17D5" w:rsidRPr="00AC6F02" w:rsidRDefault="009B17D5" w:rsidP="009B17D5">
            <w:pPr>
              <w:jc w:val="center"/>
              <w:rPr>
                <w:ins w:id="10566" w:author="Στάθης Καπ" w:date="2023-03-03T03:26:00Z"/>
                <w:rFonts w:cstheme="minorHAnsi"/>
                <w:sz w:val="16"/>
                <w:szCs w:val="16"/>
              </w:rPr>
            </w:pPr>
            <w:ins w:id="10567" w:author="Στάθης Καπ" w:date="2023-03-03T03:27:00Z">
              <w:r w:rsidRPr="00AC6F02">
                <w:rPr>
                  <w:rFonts w:ascii="Calibri" w:hAnsi="Calibri" w:cs="Calibri"/>
                  <w:color w:val="000000"/>
                  <w:sz w:val="16"/>
                  <w:szCs w:val="16"/>
                  <w:rPrChange w:id="10568" w:author="Στάθης Καπ" w:date="2023-03-03T03:27:00Z">
                    <w:rPr>
                      <w:rFonts w:ascii="Calibri" w:hAnsi="Calibri" w:cs="Calibri"/>
                      <w:color w:val="000000"/>
                      <w:sz w:val="18"/>
                      <w:szCs w:val="18"/>
                    </w:rPr>
                  </w:rPrChange>
                </w:rPr>
                <w:t>690</w:t>
              </w:r>
            </w:ins>
          </w:p>
        </w:tc>
        <w:tc>
          <w:tcPr>
            <w:tcW w:w="621" w:type="dxa"/>
            <w:vAlign w:val="bottom"/>
            <w:tcPrChange w:id="10569" w:author="Στάθης Καπ" w:date="2023-03-03T06:25:00Z">
              <w:tcPr>
                <w:tcW w:w="621" w:type="dxa"/>
                <w:vAlign w:val="bottom"/>
              </w:tcPr>
            </w:tcPrChange>
          </w:tcPr>
          <w:p w14:paraId="2FB052A5" w14:textId="55F14526" w:rsidR="009B17D5" w:rsidRPr="00AC6F02" w:rsidRDefault="009B17D5" w:rsidP="009B17D5">
            <w:pPr>
              <w:jc w:val="center"/>
              <w:rPr>
                <w:ins w:id="10570" w:author="Στάθης Καπ" w:date="2023-03-03T03:26:00Z"/>
                <w:rFonts w:cstheme="minorHAnsi"/>
                <w:sz w:val="16"/>
                <w:szCs w:val="16"/>
              </w:rPr>
            </w:pPr>
            <w:ins w:id="10571" w:author="Στάθης Καπ" w:date="2023-03-03T03:27:00Z">
              <w:r w:rsidRPr="00AC6F02">
                <w:rPr>
                  <w:rFonts w:ascii="Calibri" w:hAnsi="Calibri" w:cs="Calibri"/>
                  <w:color w:val="000000"/>
                  <w:sz w:val="16"/>
                  <w:szCs w:val="16"/>
                  <w:rPrChange w:id="10572" w:author="Στάθης Καπ" w:date="2023-03-03T03:27:00Z">
                    <w:rPr>
                      <w:rFonts w:ascii="Calibri" w:hAnsi="Calibri" w:cs="Calibri"/>
                      <w:color w:val="000000"/>
                      <w:sz w:val="18"/>
                      <w:szCs w:val="18"/>
                    </w:rPr>
                  </w:rPrChange>
                </w:rPr>
                <w:t>0.445</w:t>
              </w:r>
            </w:ins>
          </w:p>
        </w:tc>
        <w:tc>
          <w:tcPr>
            <w:tcW w:w="669" w:type="dxa"/>
            <w:vAlign w:val="center"/>
            <w:tcPrChange w:id="10573" w:author="Στάθης Καπ" w:date="2023-03-03T06:25:00Z">
              <w:tcPr>
                <w:tcW w:w="669" w:type="dxa"/>
                <w:vAlign w:val="center"/>
              </w:tcPr>
            </w:tcPrChange>
          </w:tcPr>
          <w:p w14:paraId="1A5F5923" w14:textId="028ED8F7" w:rsidR="009B17D5" w:rsidRPr="00AC6F02" w:rsidRDefault="009B17D5" w:rsidP="009B17D5">
            <w:pPr>
              <w:jc w:val="center"/>
              <w:rPr>
                <w:ins w:id="10574" w:author="Στάθης Καπ" w:date="2023-03-03T03:26:00Z"/>
                <w:rFonts w:cstheme="minorHAnsi"/>
                <w:sz w:val="16"/>
                <w:szCs w:val="16"/>
              </w:rPr>
            </w:pPr>
            <w:ins w:id="10575" w:author="Στάθης Καπ" w:date="2023-03-03T06:09:00Z">
              <w:r>
                <w:rPr>
                  <w:rFonts w:ascii="Calibri" w:hAnsi="Calibri" w:cstheme="minorHAnsi"/>
                  <w:color w:val="000000"/>
                  <w:sz w:val="16"/>
                  <w:szCs w:val="16"/>
                </w:rPr>
                <w:t>1.43</w:t>
              </w:r>
            </w:ins>
          </w:p>
        </w:tc>
        <w:tc>
          <w:tcPr>
            <w:tcW w:w="508" w:type="dxa"/>
            <w:vAlign w:val="bottom"/>
            <w:tcPrChange w:id="10576" w:author="Στάθης Καπ" w:date="2023-03-03T06:25:00Z">
              <w:tcPr>
                <w:tcW w:w="508" w:type="dxa"/>
                <w:vAlign w:val="bottom"/>
              </w:tcPr>
            </w:tcPrChange>
          </w:tcPr>
          <w:p w14:paraId="56EB5B58" w14:textId="45EA3140" w:rsidR="009B17D5" w:rsidRPr="00AC6F02" w:rsidRDefault="009B17D5" w:rsidP="009B17D5">
            <w:pPr>
              <w:jc w:val="center"/>
              <w:rPr>
                <w:ins w:id="10577" w:author="Στάθης Καπ" w:date="2023-03-03T03:26:00Z"/>
                <w:rFonts w:cstheme="minorHAnsi"/>
                <w:sz w:val="16"/>
                <w:szCs w:val="16"/>
              </w:rPr>
            </w:pPr>
            <w:ins w:id="10578" w:author="Στάθης Καπ" w:date="2023-03-03T03:27:00Z">
              <w:r w:rsidRPr="00AC6F02">
                <w:rPr>
                  <w:rFonts w:ascii="Calibri" w:hAnsi="Calibri" w:cs="Calibri"/>
                  <w:color w:val="000000"/>
                  <w:sz w:val="16"/>
                  <w:szCs w:val="16"/>
                  <w:rPrChange w:id="10579" w:author="Στάθης Καπ" w:date="2023-03-03T03:27:00Z">
                    <w:rPr>
                      <w:rFonts w:ascii="Calibri" w:hAnsi="Calibri" w:cs="Calibri"/>
                      <w:color w:val="000000"/>
                      <w:sz w:val="18"/>
                      <w:szCs w:val="18"/>
                    </w:rPr>
                  </w:rPrChange>
                </w:rPr>
                <w:t>665</w:t>
              </w:r>
            </w:ins>
          </w:p>
        </w:tc>
        <w:tc>
          <w:tcPr>
            <w:tcW w:w="541" w:type="dxa"/>
            <w:vAlign w:val="bottom"/>
            <w:tcPrChange w:id="10580" w:author="Στάθης Καπ" w:date="2023-03-03T06:25:00Z">
              <w:tcPr>
                <w:tcW w:w="541" w:type="dxa"/>
                <w:vAlign w:val="bottom"/>
              </w:tcPr>
            </w:tcPrChange>
          </w:tcPr>
          <w:p w14:paraId="1E1C31B0" w14:textId="223E5C31" w:rsidR="009B17D5" w:rsidRPr="00AC6F02" w:rsidRDefault="009B17D5" w:rsidP="009B17D5">
            <w:pPr>
              <w:jc w:val="center"/>
              <w:rPr>
                <w:ins w:id="10581" w:author="Στάθης Καπ" w:date="2023-03-03T03:26:00Z"/>
                <w:rFonts w:cstheme="minorHAnsi"/>
                <w:sz w:val="16"/>
                <w:szCs w:val="16"/>
              </w:rPr>
            </w:pPr>
            <w:ins w:id="10582" w:author="Στάθης Καπ" w:date="2023-03-03T03:27:00Z">
              <w:r w:rsidRPr="00AC6F02">
                <w:rPr>
                  <w:rFonts w:ascii="Calibri" w:hAnsi="Calibri" w:cs="Calibri"/>
                  <w:color w:val="000000"/>
                  <w:sz w:val="16"/>
                  <w:szCs w:val="16"/>
                  <w:rPrChange w:id="10583" w:author="Στάθης Καπ" w:date="2023-03-03T03:27:00Z">
                    <w:rPr>
                      <w:rFonts w:ascii="Calibri" w:hAnsi="Calibri" w:cs="Calibri"/>
                      <w:color w:val="000000"/>
                      <w:sz w:val="18"/>
                      <w:szCs w:val="18"/>
                    </w:rPr>
                  </w:rPrChange>
                </w:rPr>
                <w:t>0.236</w:t>
              </w:r>
            </w:ins>
          </w:p>
        </w:tc>
        <w:tc>
          <w:tcPr>
            <w:tcW w:w="589" w:type="dxa"/>
            <w:vAlign w:val="center"/>
            <w:tcPrChange w:id="10584" w:author="Στάθης Καπ" w:date="2023-03-03T06:25:00Z">
              <w:tcPr>
                <w:tcW w:w="589" w:type="dxa"/>
                <w:vAlign w:val="center"/>
              </w:tcPr>
            </w:tcPrChange>
          </w:tcPr>
          <w:p w14:paraId="3AAAE3EF" w14:textId="4FA82ADF" w:rsidR="009B17D5" w:rsidRPr="00AC6F02" w:rsidRDefault="009B17D5" w:rsidP="009B17D5">
            <w:pPr>
              <w:jc w:val="center"/>
              <w:rPr>
                <w:ins w:id="10585" w:author="Στάθης Καπ" w:date="2023-03-03T03:26:00Z"/>
                <w:rFonts w:cstheme="minorHAnsi"/>
                <w:sz w:val="16"/>
                <w:szCs w:val="16"/>
              </w:rPr>
            </w:pPr>
            <w:ins w:id="10586" w:author="Στάθης Καπ" w:date="2023-03-03T06:10:00Z">
              <w:r>
                <w:rPr>
                  <w:rFonts w:ascii="Calibri" w:hAnsi="Calibri" w:cstheme="minorHAnsi"/>
                  <w:color w:val="000000"/>
                  <w:sz w:val="16"/>
                  <w:szCs w:val="16"/>
                </w:rPr>
                <w:t>5</w:t>
              </w:r>
            </w:ins>
          </w:p>
        </w:tc>
        <w:tc>
          <w:tcPr>
            <w:tcW w:w="463" w:type="dxa"/>
            <w:vAlign w:val="bottom"/>
            <w:tcPrChange w:id="10587" w:author="Στάθης Καπ" w:date="2023-03-03T06:25:00Z">
              <w:tcPr>
                <w:tcW w:w="463" w:type="dxa"/>
                <w:vAlign w:val="bottom"/>
              </w:tcPr>
            </w:tcPrChange>
          </w:tcPr>
          <w:p w14:paraId="48F72E1A" w14:textId="7EBAEFBE" w:rsidR="009B17D5" w:rsidRPr="00AC6F02" w:rsidRDefault="009B17D5" w:rsidP="009B17D5">
            <w:pPr>
              <w:jc w:val="center"/>
              <w:rPr>
                <w:ins w:id="10588" w:author="Στάθης Καπ" w:date="2023-03-03T03:26:00Z"/>
                <w:rFonts w:cstheme="minorHAnsi"/>
                <w:sz w:val="16"/>
                <w:szCs w:val="16"/>
              </w:rPr>
            </w:pPr>
            <w:ins w:id="10589" w:author="Στάθης Καπ" w:date="2023-03-03T03:27:00Z">
              <w:r w:rsidRPr="00AC6F02">
                <w:rPr>
                  <w:rFonts w:ascii="Calibri" w:hAnsi="Calibri" w:cs="Calibri"/>
                  <w:color w:val="000000"/>
                  <w:sz w:val="16"/>
                  <w:szCs w:val="16"/>
                  <w:rPrChange w:id="10590" w:author="Στάθης Καπ" w:date="2023-03-03T03:27:00Z">
                    <w:rPr>
                      <w:rFonts w:ascii="Calibri" w:hAnsi="Calibri" w:cs="Calibri"/>
                      <w:color w:val="000000"/>
                      <w:sz w:val="18"/>
                      <w:szCs w:val="18"/>
                    </w:rPr>
                  </w:rPrChange>
                </w:rPr>
                <w:t>655</w:t>
              </w:r>
            </w:ins>
          </w:p>
        </w:tc>
        <w:tc>
          <w:tcPr>
            <w:tcW w:w="541" w:type="dxa"/>
            <w:vAlign w:val="bottom"/>
            <w:tcPrChange w:id="10591" w:author="Στάθης Καπ" w:date="2023-03-03T06:25:00Z">
              <w:tcPr>
                <w:tcW w:w="541" w:type="dxa"/>
                <w:vAlign w:val="bottom"/>
              </w:tcPr>
            </w:tcPrChange>
          </w:tcPr>
          <w:p w14:paraId="4DB072F6" w14:textId="743E4B6F" w:rsidR="009B17D5" w:rsidRPr="00AC6F02" w:rsidRDefault="009B17D5" w:rsidP="009B17D5">
            <w:pPr>
              <w:jc w:val="center"/>
              <w:rPr>
                <w:ins w:id="10592" w:author="Στάθης Καπ" w:date="2023-03-03T03:26:00Z"/>
                <w:rFonts w:cstheme="minorHAnsi"/>
                <w:sz w:val="16"/>
                <w:szCs w:val="16"/>
              </w:rPr>
            </w:pPr>
            <w:ins w:id="10593" w:author="Στάθης Καπ" w:date="2023-03-03T03:27:00Z">
              <w:r w:rsidRPr="00AC6F02">
                <w:rPr>
                  <w:rFonts w:ascii="Calibri" w:hAnsi="Calibri" w:cs="Calibri"/>
                  <w:color w:val="000000"/>
                  <w:sz w:val="16"/>
                  <w:szCs w:val="16"/>
                  <w:rPrChange w:id="10594" w:author="Στάθης Καπ" w:date="2023-03-03T03:27:00Z">
                    <w:rPr>
                      <w:rFonts w:ascii="Calibri" w:hAnsi="Calibri" w:cs="Calibri"/>
                      <w:color w:val="000000"/>
                      <w:sz w:val="18"/>
                      <w:szCs w:val="18"/>
                    </w:rPr>
                  </w:rPrChange>
                </w:rPr>
                <w:t>0.261</w:t>
              </w:r>
            </w:ins>
          </w:p>
        </w:tc>
        <w:tc>
          <w:tcPr>
            <w:tcW w:w="589" w:type="dxa"/>
            <w:vAlign w:val="center"/>
            <w:tcPrChange w:id="10595" w:author="Στάθης Καπ" w:date="2023-03-03T06:25:00Z">
              <w:tcPr>
                <w:tcW w:w="589" w:type="dxa"/>
                <w:vAlign w:val="center"/>
              </w:tcPr>
            </w:tcPrChange>
          </w:tcPr>
          <w:p w14:paraId="05372734" w14:textId="769A09F5" w:rsidR="009B17D5" w:rsidRPr="00AC6F02" w:rsidRDefault="009B17D5" w:rsidP="009B17D5">
            <w:pPr>
              <w:jc w:val="center"/>
              <w:rPr>
                <w:ins w:id="10596" w:author="Στάθης Καπ" w:date="2023-03-03T03:26:00Z"/>
                <w:rFonts w:cstheme="minorHAnsi"/>
                <w:sz w:val="16"/>
                <w:szCs w:val="16"/>
              </w:rPr>
            </w:pPr>
            <w:ins w:id="10597" w:author="Στάθης Καπ" w:date="2023-03-03T06:10:00Z">
              <w:r>
                <w:rPr>
                  <w:rFonts w:ascii="Calibri" w:hAnsi="Calibri" w:cstheme="minorHAnsi"/>
                  <w:color w:val="000000"/>
                  <w:sz w:val="16"/>
                  <w:szCs w:val="16"/>
                </w:rPr>
                <w:t>6.43</w:t>
              </w:r>
            </w:ins>
          </w:p>
        </w:tc>
      </w:tr>
      <w:tr w:rsidR="009B17D5" w14:paraId="0F18C088" w14:textId="77777777" w:rsidTr="00F03C40">
        <w:trPr>
          <w:ins w:id="10598" w:author="Στάθης Καπ" w:date="2023-03-03T03:26:00Z"/>
        </w:trPr>
        <w:tc>
          <w:tcPr>
            <w:tcW w:w="515" w:type="dxa"/>
            <w:tcBorders>
              <w:top w:val="nil"/>
              <w:bottom w:val="nil"/>
              <w:right w:val="single" w:sz="4" w:space="0" w:color="auto"/>
            </w:tcBorders>
            <w:shd w:val="clear" w:color="auto" w:fill="E7E6E6" w:themeFill="background2"/>
            <w:vAlign w:val="center"/>
            <w:tcPrChange w:id="10599" w:author="Στάθης Καπ" w:date="2023-03-03T06:25:00Z">
              <w:tcPr>
                <w:tcW w:w="515" w:type="dxa"/>
                <w:vAlign w:val="center"/>
              </w:tcPr>
            </w:tcPrChange>
          </w:tcPr>
          <w:p w14:paraId="672DD7BD" w14:textId="4176A567" w:rsidR="009B17D5" w:rsidRPr="00AC6F02" w:rsidRDefault="009B17D5" w:rsidP="009B17D5">
            <w:pPr>
              <w:jc w:val="center"/>
              <w:rPr>
                <w:ins w:id="10600" w:author="Στάθης Καπ" w:date="2023-03-03T03:26:00Z"/>
                <w:sz w:val="16"/>
                <w:szCs w:val="16"/>
              </w:rPr>
            </w:pPr>
            <w:ins w:id="10601" w:author="Στάθης Καπ" w:date="2023-03-03T03:27:00Z">
              <w:r w:rsidRPr="00AC6F02">
                <w:rPr>
                  <w:sz w:val="16"/>
                  <w:szCs w:val="16"/>
                  <w:rPrChange w:id="10602" w:author="Στάθης Καπ" w:date="2023-03-03T03:27:00Z">
                    <w:rPr>
                      <w:sz w:val="18"/>
                      <w:szCs w:val="18"/>
                    </w:rPr>
                  </w:rPrChange>
                </w:rPr>
                <w:t>pr13</w:t>
              </w:r>
            </w:ins>
          </w:p>
        </w:tc>
        <w:tc>
          <w:tcPr>
            <w:tcW w:w="560" w:type="dxa"/>
            <w:tcBorders>
              <w:left w:val="single" w:sz="4" w:space="0" w:color="auto"/>
            </w:tcBorders>
            <w:tcPrChange w:id="10603" w:author="Στάθης Καπ" w:date="2023-03-03T06:25:00Z">
              <w:tcPr>
                <w:tcW w:w="560" w:type="dxa"/>
              </w:tcPr>
            </w:tcPrChange>
          </w:tcPr>
          <w:p w14:paraId="64BA59DB" w14:textId="421FF125" w:rsidR="009B17D5" w:rsidRPr="00AC6F02" w:rsidRDefault="009B17D5" w:rsidP="009B17D5">
            <w:pPr>
              <w:jc w:val="center"/>
              <w:rPr>
                <w:ins w:id="10604" w:author="Στάθης Καπ" w:date="2023-03-03T03:26:00Z"/>
                <w:rFonts w:cstheme="minorHAnsi"/>
                <w:sz w:val="16"/>
                <w:szCs w:val="16"/>
              </w:rPr>
            </w:pPr>
            <w:ins w:id="10605" w:author="Στάθης Καπ" w:date="2023-03-03T03:27:00Z">
              <w:r w:rsidRPr="00AC6F02">
                <w:rPr>
                  <w:sz w:val="16"/>
                  <w:szCs w:val="16"/>
                  <w:rPrChange w:id="10606" w:author="Στάθης Καπ" w:date="2023-03-03T03:27:00Z">
                    <w:rPr>
                      <w:sz w:val="18"/>
                      <w:szCs w:val="18"/>
                    </w:rPr>
                  </w:rPrChange>
                </w:rPr>
                <w:t>843</w:t>
              </w:r>
            </w:ins>
          </w:p>
        </w:tc>
        <w:tc>
          <w:tcPr>
            <w:tcW w:w="855" w:type="dxa"/>
            <w:tcPrChange w:id="10607" w:author="Στάθης Καπ" w:date="2023-03-03T06:25:00Z">
              <w:tcPr>
                <w:tcW w:w="855" w:type="dxa"/>
              </w:tcPr>
            </w:tcPrChange>
          </w:tcPr>
          <w:p w14:paraId="5C160B7C" w14:textId="7C7A722B" w:rsidR="009B17D5" w:rsidRPr="00AC6F02" w:rsidRDefault="009B17D5" w:rsidP="009B17D5">
            <w:pPr>
              <w:jc w:val="center"/>
              <w:rPr>
                <w:ins w:id="10608" w:author="Στάθης Καπ" w:date="2023-03-03T03:26:00Z"/>
                <w:rFonts w:cstheme="minorHAnsi"/>
                <w:sz w:val="16"/>
                <w:szCs w:val="16"/>
              </w:rPr>
            </w:pPr>
            <w:ins w:id="10609" w:author="Στάθης Καπ" w:date="2023-03-03T03:27:00Z">
              <w:r w:rsidRPr="00AC6F02">
                <w:rPr>
                  <w:sz w:val="16"/>
                  <w:szCs w:val="16"/>
                  <w:rPrChange w:id="10610" w:author="Στάθης Καπ" w:date="2023-03-03T03:27:00Z">
                    <w:rPr>
                      <w:sz w:val="18"/>
                      <w:szCs w:val="18"/>
                    </w:rPr>
                  </w:rPrChange>
                </w:rPr>
                <w:t>757</w:t>
              </w:r>
            </w:ins>
          </w:p>
        </w:tc>
        <w:tc>
          <w:tcPr>
            <w:tcW w:w="544" w:type="dxa"/>
            <w:vAlign w:val="bottom"/>
            <w:tcPrChange w:id="10611" w:author="Στάθης Καπ" w:date="2023-03-03T06:25:00Z">
              <w:tcPr>
                <w:tcW w:w="544" w:type="dxa"/>
                <w:vAlign w:val="bottom"/>
              </w:tcPr>
            </w:tcPrChange>
          </w:tcPr>
          <w:p w14:paraId="54C38796" w14:textId="025BD5E8" w:rsidR="009B17D5" w:rsidRPr="00AC6F02" w:rsidRDefault="009B17D5" w:rsidP="009B17D5">
            <w:pPr>
              <w:jc w:val="center"/>
              <w:rPr>
                <w:ins w:id="10612" w:author="Στάθης Καπ" w:date="2023-03-03T03:26:00Z"/>
                <w:rFonts w:cstheme="minorHAnsi"/>
                <w:sz w:val="16"/>
                <w:szCs w:val="16"/>
              </w:rPr>
            </w:pPr>
            <w:ins w:id="10613" w:author="Στάθης Καπ" w:date="2023-03-03T03:27:00Z">
              <w:r w:rsidRPr="00AC6F02">
                <w:rPr>
                  <w:rFonts w:ascii="Calibri" w:hAnsi="Calibri" w:cs="Calibri"/>
                  <w:color w:val="000000"/>
                  <w:sz w:val="16"/>
                  <w:szCs w:val="16"/>
                  <w:rPrChange w:id="10614" w:author="Στάθης Καπ" w:date="2023-03-03T03:27:00Z">
                    <w:rPr>
                      <w:rFonts w:ascii="Calibri" w:hAnsi="Calibri" w:cs="Calibri"/>
                      <w:color w:val="000000"/>
                      <w:sz w:val="18"/>
                      <w:szCs w:val="18"/>
                    </w:rPr>
                  </w:rPrChange>
                </w:rPr>
                <w:t>771</w:t>
              </w:r>
            </w:ins>
          </w:p>
        </w:tc>
        <w:tc>
          <w:tcPr>
            <w:tcW w:w="621" w:type="dxa"/>
            <w:vAlign w:val="bottom"/>
            <w:tcPrChange w:id="10615" w:author="Στάθης Καπ" w:date="2023-03-03T06:25:00Z">
              <w:tcPr>
                <w:tcW w:w="621" w:type="dxa"/>
                <w:vAlign w:val="bottom"/>
              </w:tcPr>
            </w:tcPrChange>
          </w:tcPr>
          <w:p w14:paraId="6C3562C7" w14:textId="17A150D5" w:rsidR="009B17D5" w:rsidRPr="00AC6F02" w:rsidRDefault="009B17D5" w:rsidP="009B17D5">
            <w:pPr>
              <w:jc w:val="center"/>
              <w:rPr>
                <w:ins w:id="10616" w:author="Στάθης Καπ" w:date="2023-03-03T03:26:00Z"/>
                <w:rFonts w:cstheme="minorHAnsi"/>
                <w:sz w:val="16"/>
                <w:szCs w:val="16"/>
              </w:rPr>
            </w:pPr>
            <w:ins w:id="10617" w:author="Στάθης Καπ" w:date="2023-03-03T03:27:00Z">
              <w:r w:rsidRPr="00AC6F02">
                <w:rPr>
                  <w:rFonts w:ascii="Calibri" w:hAnsi="Calibri" w:cs="Calibri"/>
                  <w:color w:val="000000"/>
                  <w:sz w:val="16"/>
                  <w:szCs w:val="16"/>
                  <w:rPrChange w:id="10618" w:author="Στάθης Καπ" w:date="2023-03-03T03:27:00Z">
                    <w:rPr>
                      <w:rFonts w:ascii="Calibri" w:hAnsi="Calibri" w:cs="Calibri"/>
                      <w:color w:val="000000"/>
                      <w:sz w:val="18"/>
                      <w:szCs w:val="18"/>
                    </w:rPr>
                  </w:rPrChange>
                </w:rPr>
                <w:t>2.423</w:t>
              </w:r>
            </w:ins>
          </w:p>
        </w:tc>
        <w:tc>
          <w:tcPr>
            <w:tcW w:w="669" w:type="dxa"/>
            <w:vAlign w:val="center"/>
            <w:tcPrChange w:id="10619" w:author="Στάθης Καπ" w:date="2023-03-03T06:25:00Z">
              <w:tcPr>
                <w:tcW w:w="669" w:type="dxa"/>
                <w:vAlign w:val="center"/>
              </w:tcPr>
            </w:tcPrChange>
          </w:tcPr>
          <w:p w14:paraId="571B4B9A" w14:textId="0CA5AF01" w:rsidR="009B17D5" w:rsidRPr="00AC6F02" w:rsidRDefault="009B17D5" w:rsidP="009B17D5">
            <w:pPr>
              <w:jc w:val="center"/>
              <w:rPr>
                <w:ins w:id="10620" w:author="Στάθης Καπ" w:date="2023-03-03T03:26:00Z"/>
                <w:rFonts w:cstheme="minorHAnsi"/>
                <w:sz w:val="16"/>
                <w:szCs w:val="16"/>
              </w:rPr>
            </w:pPr>
            <w:ins w:id="10621" w:author="Στάθης Καπ" w:date="2023-03-03T06:09:00Z">
              <w:r>
                <w:rPr>
                  <w:rFonts w:ascii="Calibri" w:hAnsi="Calibri" w:cstheme="minorHAnsi"/>
                  <w:color w:val="000000"/>
                  <w:sz w:val="16"/>
                  <w:szCs w:val="16"/>
                </w:rPr>
                <w:t>8.54</w:t>
              </w:r>
            </w:ins>
          </w:p>
        </w:tc>
        <w:tc>
          <w:tcPr>
            <w:tcW w:w="543" w:type="dxa"/>
            <w:vAlign w:val="bottom"/>
            <w:tcPrChange w:id="10622" w:author="Στάθης Καπ" w:date="2023-03-03T06:25:00Z">
              <w:tcPr>
                <w:tcW w:w="543" w:type="dxa"/>
                <w:vAlign w:val="bottom"/>
              </w:tcPr>
            </w:tcPrChange>
          </w:tcPr>
          <w:p w14:paraId="4D302E95" w14:textId="71D7CEE9" w:rsidR="009B17D5" w:rsidRPr="00AC6F02" w:rsidRDefault="009B17D5" w:rsidP="009B17D5">
            <w:pPr>
              <w:jc w:val="center"/>
              <w:rPr>
                <w:ins w:id="10623" w:author="Στάθης Καπ" w:date="2023-03-03T03:26:00Z"/>
                <w:rFonts w:cstheme="minorHAnsi"/>
                <w:sz w:val="16"/>
                <w:szCs w:val="16"/>
              </w:rPr>
            </w:pPr>
            <w:ins w:id="10624" w:author="Στάθης Καπ" w:date="2023-03-03T03:27:00Z">
              <w:r w:rsidRPr="00AC6F02">
                <w:rPr>
                  <w:rFonts w:ascii="Calibri" w:hAnsi="Calibri" w:cs="Calibri"/>
                  <w:color w:val="000000"/>
                  <w:sz w:val="16"/>
                  <w:szCs w:val="16"/>
                  <w:rPrChange w:id="10625" w:author="Στάθης Καπ" w:date="2023-03-03T03:27:00Z">
                    <w:rPr>
                      <w:rFonts w:ascii="Calibri" w:hAnsi="Calibri" w:cs="Calibri"/>
                      <w:color w:val="000000"/>
                      <w:sz w:val="18"/>
                      <w:szCs w:val="18"/>
                    </w:rPr>
                  </w:rPrChange>
                </w:rPr>
                <w:t>737</w:t>
              </w:r>
            </w:ins>
          </w:p>
        </w:tc>
        <w:tc>
          <w:tcPr>
            <w:tcW w:w="621" w:type="dxa"/>
            <w:vAlign w:val="bottom"/>
            <w:tcPrChange w:id="10626" w:author="Στάθης Καπ" w:date="2023-03-03T06:25:00Z">
              <w:tcPr>
                <w:tcW w:w="621" w:type="dxa"/>
                <w:vAlign w:val="bottom"/>
              </w:tcPr>
            </w:tcPrChange>
          </w:tcPr>
          <w:p w14:paraId="4C77E996" w14:textId="7DB47F40" w:rsidR="009B17D5" w:rsidRPr="00AC6F02" w:rsidRDefault="009B17D5" w:rsidP="009B17D5">
            <w:pPr>
              <w:jc w:val="center"/>
              <w:rPr>
                <w:ins w:id="10627" w:author="Στάθης Καπ" w:date="2023-03-03T03:26:00Z"/>
                <w:rFonts w:cstheme="minorHAnsi"/>
                <w:sz w:val="16"/>
                <w:szCs w:val="16"/>
              </w:rPr>
            </w:pPr>
            <w:ins w:id="10628" w:author="Στάθης Καπ" w:date="2023-03-03T03:27:00Z">
              <w:r w:rsidRPr="00AC6F02">
                <w:rPr>
                  <w:rFonts w:ascii="Calibri" w:hAnsi="Calibri" w:cs="Calibri"/>
                  <w:color w:val="000000"/>
                  <w:sz w:val="16"/>
                  <w:szCs w:val="16"/>
                  <w:rPrChange w:id="10629" w:author="Στάθης Καπ" w:date="2023-03-03T03:27:00Z">
                    <w:rPr>
                      <w:rFonts w:ascii="Calibri" w:hAnsi="Calibri" w:cs="Calibri"/>
                      <w:color w:val="000000"/>
                      <w:sz w:val="18"/>
                      <w:szCs w:val="18"/>
                    </w:rPr>
                  </w:rPrChange>
                </w:rPr>
                <w:t>0.525</w:t>
              </w:r>
            </w:ins>
          </w:p>
        </w:tc>
        <w:tc>
          <w:tcPr>
            <w:tcW w:w="669" w:type="dxa"/>
            <w:vAlign w:val="center"/>
            <w:tcPrChange w:id="10630" w:author="Στάθης Καπ" w:date="2023-03-03T06:25:00Z">
              <w:tcPr>
                <w:tcW w:w="669" w:type="dxa"/>
                <w:vAlign w:val="center"/>
              </w:tcPr>
            </w:tcPrChange>
          </w:tcPr>
          <w:p w14:paraId="2F490911" w14:textId="3D263DD1" w:rsidR="009B17D5" w:rsidRPr="00AC6F02" w:rsidRDefault="009B17D5" w:rsidP="009B17D5">
            <w:pPr>
              <w:jc w:val="center"/>
              <w:rPr>
                <w:ins w:id="10631" w:author="Στάθης Καπ" w:date="2023-03-03T03:26:00Z"/>
                <w:rFonts w:cstheme="minorHAnsi"/>
                <w:sz w:val="16"/>
                <w:szCs w:val="16"/>
              </w:rPr>
            </w:pPr>
            <w:ins w:id="10632" w:author="Στάθης Καπ" w:date="2023-03-03T06:09:00Z">
              <w:r>
                <w:rPr>
                  <w:rFonts w:ascii="Calibri" w:hAnsi="Calibri" w:cstheme="minorHAnsi"/>
                  <w:color w:val="000000"/>
                  <w:sz w:val="16"/>
                  <w:szCs w:val="16"/>
                </w:rPr>
                <w:t>4.41</w:t>
              </w:r>
            </w:ins>
          </w:p>
        </w:tc>
        <w:tc>
          <w:tcPr>
            <w:tcW w:w="508" w:type="dxa"/>
            <w:vAlign w:val="bottom"/>
            <w:tcPrChange w:id="10633" w:author="Στάθης Καπ" w:date="2023-03-03T06:25:00Z">
              <w:tcPr>
                <w:tcW w:w="508" w:type="dxa"/>
                <w:vAlign w:val="bottom"/>
              </w:tcPr>
            </w:tcPrChange>
          </w:tcPr>
          <w:p w14:paraId="1FEDA865" w14:textId="00A557FF" w:rsidR="009B17D5" w:rsidRPr="00AC6F02" w:rsidRDefault="009B17D5" w:rsidP="009B17D5">
            <w:pPr>
              <w:jc w:val="center"/>
              <w:rPr>
                <w:ins w:id="10634" w:author="Στάθης Καπ" w:date="2023-03-03T03:26:00Z"/>
                <w:rFonts w:cstheme="minorHAnsi"/>
                <w:sz w:val="16"/>
                <w:szCs w:val="16"/>
              </w:rPr>
            </w:pPr>
            <w:ins w:id="10635" w:author="Στάθης Καπ" w:date="2023-03-03T03:27:00Z">
              <w:r w:rsidRPr="00AC6F02">
                <w:rPr>
                  <w:rFonts w:ascii="Calibri" w:hAnsi="Calibri" w:cs="Calibri"/>
                  <w:color w:val="000000"/>
                  <w:sz w:val="16"/>
                  <w:szCs w:val="16"/>
                  <w:rPrChange w:id="10636" w:author="Στάθης Καπ" w:date="2023-03-03T03:27:00Z">
                    <w:rPr>
                      <w:rFonts w:ascii="Calibri" w:hAnsi="Calibri" w:cs="Calibri"/>
                      <w:color w:val="000000"/>
                      <w:sz w:val="18"/>
                      <w:szCs w:val="18"/>
                    </w:rPr>
                  </w:rPrChange>
                </w:rPr>
                <w:t>693</w:t>
              </w:r>
            </w:ins>
          </w:p>
        </w:tc>
        <w:tc>
          <w:tcPr>
            <w:tcW w:w="541" w:type="dxa"/>
            <w:vAlign w:val="bottom"/>
            <w:tcPrChange w:id="10637" w:author="Στάθης Καπ" w:date="2023-03-03T06:25:00Z">
              <w:tcPr>
                <w:tcW w:w="541" w:type="dxa"/>
                <w:vAlign w:val="bottom"/>
              </w:tcPr>
            </w:tcPrChange>
          </w:tcPr>
          <w:p w14:paraId="7B61EEA6" w14:textId="088C0D60" w:rsidR="009B17D5" w:rsidRPr="00AC6F02" w:rsidRDefault="009B17D5" w:rsidP="009B17D5">
            <w:pPr>
              <w:jc w:val="center"/>
              <w:rPr>
                <w:ins w:id="10638" w:author="Στάθης Καπ" w:date="2023-03-03T03:26:00Z"/>
                <w:rFonts w:cstheme="minorHAnsi"/>
                <w:sz w:val="16"/>
                <w:szCs w:val="16"/>
              </w:rPr>
            </w:pPr>
            <w:ins w:id="10639" w:author="Στάθης Καπ" w:date="2023-03-03T03:27:00Z">
              <w:r w:rsidRPr="00AC6F02">
                <w:rPr>
                  <w:rFonts w:ascii="Calibri" w:hAnsi="Calibri" w:cs="Calibri"/>
                  <w:color w:val="000000"/>
                  <w:sz w:val="16"/>
                  <w:szCs w:val="16"/>
                  <w:rPrChange w:id="10640" w:author="Στάθης Καπ" w:date="2023-03-03T03:27:00Z">
                    <w:rPr>
                      <w:rFonts w:ascii="Calibri" w:hAnsi="Calibri" w:cs="Calibri"/>
                      <w:color w:val="000000"/>
                      <w:sz w:val="18"/>
                      <w:szCs w:val="18"/>
                    </w:rPr>
                  </w:rPrChange>
                </w:rPr>
                <w:t>0.382</w:t>
              </w:r>
            </w:ins>
          </w:p>
        </w:tc>
        <w:tc>
          <w:tcPr>
            <w:tcW w:w="589" w:type="dxa"/>
            <w:vAlign w:val="center"/>
            <w:tcPrChange w:id="10641" w:author="Στάθης Καπ" w:date="2023-03-03T06:25:00Z">
              <w:tcPr>
                <w:tcW w:w="589" w:type="dxa"/>
                <w:vAlign w:val="center"/>
              </w:tcPr>
            </w:tcPrChange>
          </w:tcPr>
          <w:p w14:paraId="770D4CD7" w14:textId="01819B03" w:rsidR="009B17D5" w:rsidRPr="00AC6F02" w:rsidRDefault="009B17D5" w:rsidP="009B17D5">
            <w:pPr>
              <w:jc w:val="center"/>
              <w:rPr>
                <w:ins w:id="10642" w:author="Στάθης Καπ" w:date="2023-03-03T03:26:00Z"/>
                <w:rFonts w:cstheme="minorHAnsi"/>
                <w:sz w:val="16"/>
                <w:szCs w:val="16"/>
              </w:rPr>
            </w:pPr>
            <w:ins w:id="10643" w:author="Στάθης Καπ" w:date="2023-03-03T06:10:00Z">
              <w:r>
                <w:rPr>
                  <w:rFonts w:ascii="Calibri" w:hAnsi="Calibri" w:cstheme="minorHAnsi"/>
                  <w:color w:val="000000"/>
                  <w:sz w:val="16"/>
                  <w:szCs w:val="16"/>
                </w:rPr>
                <w:t>10.12</w:t>
              </w:r>
            </w:ins>
          </w:p>
        </w:tc>
        <w:tc>
          <w:tcPr>
            <w:tcW w:w="463" w:type="dxa"/>
            <w:vAlign w:val="bottom"/>
            <w:tcPrChange w:id="10644" w:author="Στάθης Καπ" w:date="2023-03-03T06:25:00Z">
              <w:tcPr>
                <w:tcW w:w="463" w:type="dxa"/>
                <w:vAlign w:val="bottom"/>
              </w:tcPr>
            </w:tcPrChange>
          </w:tcPr>
          <w:p w14:paraId="5449BBBB" w14:textId="4693CF13" w:rsidR="009B17D5" w:rsidRPr="00AC6F02" w:rsidRDefault="009B17D5" w:rsidP="009B17D5">
            <w:pPr>
              <w:jc w:val="center"/>
              <w:rPr>
                <w:ins w:id="10645" w:author="Στάθης Καπ" w:date="2023-03-03T03:26:00Z"/>
                <w:rFonts w:cstheme="minorHAnsi"/>
                <w:sz w:val="16"/>
                <w:szCs w:val="16"/>
              </w:rPr>
            </w:pPr>
            <w:ins w:id="10646" w:author="Στάθης Καπ" w:date="2023-03-03T03:27:00Z">
              <w:r w:rsidRPr="00AC6F02">
                <w:rPr>
                  <w:rFonts w:ascii="Calibri" w:hAnsi="Calibri" w:cs="Calibri"/>
                  <w:color w:val="000000"/>
                  <w:sz w:val="16"/>
                  <w:szCs w:val="16"/>
                  <w:rPrChange w:id="10647" w:author="Στάθης Καπ" w:date="2023-03-03T03:27:00Z">
                    <w:rPr>
                      <w:rFonts w:ascii="Calibri" w:hAnsi="Calibri" w:cs="Calibri"/>
                      <w:color w:val="000000"/>
                      <w:sz w:val="18"/>
                      <w:szCs w:val="18"/>
                    </w:rPr>
                  </w:rPrChange>
                </w:rPr>
                <w:t>681</w:t>
              </w:r>
            </w:ins>
          </w:p>
        </w:tc>
        <w:tc>
          <w:tcPr>
            <w:tcW w:w="541" w:type="dxa"/>
            <w:vAlign w:val="bottom"/>
            <w:tcPrChange w:id="10648" w:author="Στάθης Καπ" w:date="2023-03-03T06:25:00Z">
              <w:tcPr>
                <w:tcW w:w="541" w:type="dxa"/>
                <w:vAlign w:val="bottom"/>
              </w:tcPr>
            </w:tcPrChange>
          </w:tcPr>
          <w:p w14:paraId="2BB3D6DE" w14:textId="415162DD" w:rsidR="009B17D5" w:rsidRPr="00AC6F02" w:rsidRDefault="009B17D5" w:rsidP="009B17D5">
            <w:pPr>
              <w:jc w:val="center"/>
              <w:rPr>
                <w:ins w:id="10649" w:author="Στάθης Καπ" w:date="2023-03-03T03:26:00Z"/>
                <w:rFonts w:cstheme="minorHAnsi"/>
                <w:sz w:val="16"/>
                <w:szCs w:val="16"/>
              </w:rPr>
            </w:pPr>
            <w:ins w:id="10650" w:author="Στάθης Καπ" w:date="2023-03-03T03:27:00Z">
              <w:r w:rsidRPr="00AC6F02">
                <w:rPr>
                  <w:rFonts w:ascii="Calibri" w:hAnsi="Calibri" w:cs="Calibri"/>
                  <w:color w:val="000000"/>
                  <w:sz w:val="16"/>
                  <w:szCs w:val="16"/>
                  <w:rPrChange w:id="10651" w:author="Στάθης Καπ" w:date="2023-03-03T03:27:00Z">
                    <w:rPr>
                      <w:rFonts w:ascii="Calibri" w:hAnsi="Calibri" w:cs="Calibri"/>
                      <w:color w:val="000000"/>
                      <w:sz w:val="18"/>
                      <w:szCs w:val="18"/>
                    </w:rPr>
                  </w:rPrChange>
                </w:rPr>
                <w:t>0.44</w:t>
              </w:r>
            </w:ins>
          </w:p>
        </w:tc>
        <w:tc>
          <w:tcPr>
            <w:tcW w:w="589" w:type="dxa"/>
            <w:vAlign w:val="center"/>
            <w:tcPrChange w:id="10652" w:author="Στάθης Καπ" w:date="2023-03-03T06:25:00Z">
              <w:tcPr>
                <w:tcW w:w="589" w:type="dxa"/>
                <w:vAlign w:val="center"/>
              </w:tcPr>
            </w:tcPrChange>
          </w:tcPr>
          <w:p w14:paraId="2D46C5A3" w14:textId="0E7CEAC0" w:rsidR="009B17D5" w:rsidRPr="00AC6F02" w:rsidRDefault="009B17D5" w:rsidP="009B17D5">
            <w:pPr>
              <w:jc w:val="center"/>
              <w:rPr>
                <w:ins w:id="10653" w:author="Στάθης Καπ" w:date="2023-03-03T03:26:00Z"/>
                <w:rFonts w:cstheme="minorHAnsi"/>
                <w:sz w:val="16"/>
                <w:szCs w:val="16"/>
              </w:rPr>
            </w:pPr>
            <w:ins w:id="10654" w:author="Στάθης Καπ" w:date="2023-03-03T06:10:00Z">
              <w:r>
                <w:rPr>
                  <w:rFonts w:ascii="Calibri" w:hAnsi="Calibri" w:cstheme="minorHAnsi"/>
                  <w:color w:val="000000"/>
                  <w:sz w:val="16"/>
                  <w:szCs w:val="16"/>
                </w:rPr>
                <w:t>11.67</w:t>
              </w:r>
            </w:ins>
          </w:p>
        </w:tc>
      </w:tr>
      <w:tr w:rsidR="009B17D5" w14:paraId="00002333" w14:textId="77777777" w:rsidTr="00F03C40">
        <w:trPr>
          <w:ins w:id="10655" w:author="Στάθης Καπ" w:date="2023-03-03T03:26:00Z"/>
        </w:trPr>
        <w:tc>
          <w:tcPr>
            <w:tcW w:w="515" w:type="dxa"/>
            <w:tcBorders>
              <w:top w:val="nil"/>
              <w:bottom w:val="nil"/>
              <w:right w:val="single" w:sz="4" w:space="0" w:color="auto"/>
            </w:tcBorders>
            <w:shd w:val="clear" w:color="auto" w:fill="E7E6E6" w:themeFill="background2"/>
            <w:vAlign w:val="center"/>
            <w:tcPrChange w:id="10656" w:author="Στάθης Καπ" w:date="2023-03-03T06:25:00Z">
              <w:tcPr>
                <w:tcW w:w="515" w:type="dxa"/>
                <w:vAlign w:val="center"/>
              </w:tcPr>
            </w:tcPrChange>
          </w:tcPr>
          <w:p w14:paraId="439ECB5E" w14:textId="1D4BD7AA" w:rsidR="009B17D5" w:rsidRPr="00AC6F02" w:rsidRDefault="009B17D5" w:rsidP="009B17D5">
            <w:pPr>
              <w:jc w:val="center"/>
              <w:rPr>
                <w:ins w:id="10657" w:author="Στάθης Καπ" w:date="2023-03-03T03:26:00Z"/>
                <w:sz w:val="16"/>
                <w:szCs w:val="16"/>
              </w:rPr>
            </w:pPr>
            <w:ins w:id="10658" w:author="Στάθης Καπ" w:date="2023-03-03T03:27:00Z">
              <w:r w:rsidRPr="00AC6F02">
                <w:rPr>
                  <w:sz w:val="16"/>
                  <w:szCs w:val="16"/>
                  <w:rPrChange w:id="10659" w:author="Στάθης Καπ" w:date="2023-03-03T03:27:00Z">
                    <w:rPr>
                      <w:sz w:val="18"/>
                      <w:szCs w:val="18"/>
                    </w:rPr>
                  </w:rPrChange>
                </w:rPr>
                <w:t>pr14</w:t>
              </w:r>
            </w:ins>
          </w:p>
        </w:tc>
        <w:tc>
          <w:tcPr>
            <w:tcW w:w="560" w:type="dxa"/>
            <w:tcBorders>
              <w:left w:val="single" w:sz="4" w:space="0" w:color="auto"/>
            </w:tcBorders>
            <w:tcPrChange w:id="10660" w:author="Στάθης Καπ" w:date="2023-03-03T06:25:00Z">
              <w:tcPr>
                <w:tcW w:w="560" w:type="dxa"/>
              </w:tcPr>
            </w:tcPrChange>
          </w:tcPr>
          <w:p w14:paraId="3DECA433" w14:textId="0CDCF576" w:rsidR="009B17D5" w:rsidRPr="00AC6F02" w:rsidRDefault="009B17D5" w:rsidP="009B17D5">
            <w:pPr>
              <w:jc w:val="center"/>
              <w:rPr>
                <w:ins w:id="10661" w:author="Στάθης Καπ" w:date="2023-03-03T03:26:00Z"/>
                <w:rFonts w:cstheme="minorHAnsi"/>
                <w:sz w:val="16"/>
                <w:szCs w:val="16"/>
              </w:rPr>
            </w:pPr>
            <w:ins w:id="10662" w:author="Στάθης Καπ" w:date="2023-03-03T03:27:00Z">
              <w:r w:rsidRPr="00AC6F02">
                <w:rPr>
                  <w:sz w:val="16"/>
                  <w:szCs w:val="16"/>
                  <w:rPrChange w:id="10663" w:author="Στάθης Καπ" w:date="2023-03-03T03:27:00Z">
                    <w:rPr>
                      <w:sz w:val="18"/>
                      <w:szCs w:val="18"/>
                    </w:rPr>
                  </w:rPrChange>
                </w:rPr>
                <w:t>1017</w:t>
              </w:r>
            </w:ins>
          </w:p>
        </w:tc>
        <w:tc>
          <w:tcPr>
            <w:tcW w:w="855" w:type="dxa"/>
            <w:tcPrChange w:id="10664" w:author="Στάθης Καπ" w:date="2023-03-03T06:25:00Z">
              <w:tcPr>
                <w:tcW w:w="855" w:type="dxa"/>
              </w:tcPr>
            </w:tcPrChange>
          </w:tcPr>
          <w:p w14:paraId="3A640435" w14:textId="7B88F599" w:rsidR="009B17D5" w:rsidRPr="00AC6F02" w:rsidRDefault="009B17D5" w:rsidP="009B17D5">
            <w:pPr>
              <w:jc w:val="center"/>
              <w:rPr>
                <w:ins w:id="10665" w:author="Στάθης Καπ" w:date="2023-03-03T03:26:00Z"/>
                <w:rFonts w:cstheme="minorHAnsi"/>
                <w:sz w:val="16"/>
                <w:szCs w:val="16"/>
              </w:rPr>
            </w:pPr>
            <w:ins w:id="10666" w:author="Στάθης Καπ" w:date="2023-03-03T03:27:00Z">
              <w:r w:rsidRPr="00AC6F02">
                <w:rPr>
                  <w:sz w:val="16"/>
                  <w:szCs w:val="16"/>
                  <w:rPrChange w:id="10667" w:author="Στάθης Καπ" w:date="2023-03-03T03:27:00Z">
                    <w:rPr>
                      <w:sz w:val="18"/>
                      <w:szCs w:val="18"/>
                    </w:rPr>
                  </w:rPrChange>
                </w:rPr>
                <w:t>925</w:t>
              </w:r>
            </w:ins>
          </w:p>
        </w:tc>
        <w:tc>
          <w:tcPr>
            <w:tcW w:w="544" w:type="dxa"/>
            <w:vAlign w:val="bottom"/>
            <w:tcPrChange w:id="10668" w:author="Στάθης Καπ" w:date="2023-03-03T06:25:00Z">
              <w:tcPr>
                <w:tcW w:w="544" w:type="dxa"/>
                <w:vAlign w:val="bottom"/>
              </w:tcPr>
            </w:tcPrChange>
          </w:tcPr>
          <w:p w14:paraId="2A022A44" w14:textId="32131F33" w:rsidR="009B17D5" w:rsidRPr="00AC6F02" w:rsidRDefault="009B17D5" w:rsidP="009B17D5">
            <w:pPr>
              <w:jc w:val="center"/>
              <w:rPr>
                <w:ins w:id="10669" w:author="Στάθης Καπ" w:date="2023-03-03T03:26:00Z"/>
                <w:rFonts w:cstheme="minorHAnsi"/>
                <w:sz w:val="16"/>
                <w:szCs w:val="16"/>
              </w:rPr>
            </w:pPr>
            <w:ins w:id="10670" w:author="Στάθης Καπ" w:date="2023-03-03T03:27:00Z">
              <w:r w:rsidRPr="00AC6F02">
                <w:rPr>
                  <w:rFonts w:ascii="Calibri" w:hAnsi="Calibri" w:cs="Calibri"/>
                  <w:color w:val="000000"/>
                  <w:sz w:val="16"/>
                  <w:szCs w:val="16"/>
                  <w:rPrChange w:id="10671" w:author="Στάθης Καπ" w:date="2023-03-03T03:27:00Z">
                    <w:rPr>
                      <w:rFonts w:ascii="Calibri" w:hAnsi="Calibri" w:cs="Calibri"/>
                      <w:color w:val="000000"/>
                      <w:sz w:val="18"/>
                      <w:szCs w:val="18"/>
                    </w:rPr>
                  </w:rPrChange>
                </w:rPr>
                <w:t>964</w:t>
              </w:r>
            </w:ins>
          </w:p>
        </w:tc>
        <w:tc>
          <w:tcPr>
            <w:tcW w:w="621" w:type="dxa"/>
            <w:vAlign w:val="bottom"/>
            <w:tcPrChange w:id="10672" w:author="Στάθης Καπ" w:date="2023-03-03T06:25:00Z">
              <w:tcPr>
                <w:tcW w:w="621" w:type="dxa"/>
                <w:vAlign w:val="bottom"/>
              </w:tcPr>
            </w:tcPrChange>
          </w:tcPr>
          <w:p w14:paraId="301C3158" w14:textId="0CD09D32" w:rsidR="009B17D5" w:rsidRPr="00AC6F02" w:rsidRDefault="009B17D5" w:rsidP="009B17D5">
            <w:pPr>
              <w:jc w:val="center"/>
              <w:rPr>
                <w:ins w:id="10673" w:author="Στάθης Καπ" w:date="2023-03-03T03:26:00Z"/>
                <w:rFonts w:cstheme="minorHAnsi"/>
                <w:sz w:val="16"/>
                <w:szCs w:val="16"/>
              </w:rPr>
            </w:pPr>
            <w:ins w:id="10674" w:author="Στάθης Καπ" w:date="2023-03-03T03:27:00Z">
              <w:r w:rsidRPr="00AC6F02">
                <w:rPr>
                  <w:rFonts w:ascii="Calibri" w:hAnsi="Calibri" w:cs="Calibri"/>
                  <w:color w:val="000000"/>
                  <w:sz w:val="16"/>
                  <w:szCs w:val="16"/>
                  <w:rPrChange w:id="10675" w:author="Στάθης Καπ" w:date="2023-03-03T03:27:00Z">
                    <w:rPr>
                      <w:rFonts w:ascii="Calibri" w:hAnsi="Calibri" w:cs="Calibri"/>
                      <w:color w:val="000000"/>
                      <w:sz w:val="18"/>
                      <w:szCs w:val="18"/>
                    </w:rPr>
                  </w:rPrChange>
                </w:rPr>
                <w:t>2.432</w:t>
              </w:r>
            </w:ins>
          </w:p>
        </w:tc>
        <w:tc>
          <w:tcPr>
            <w:tcW w:w="669" w:type="dxa"/>
            <w:vAlign w:val="center"/>
            <w:tcPrChange w:id="10676" w:author="Στάθης Καπ" w:date="2023-03-03T06:25:00Z">
              <w:tcPr>
                <w:tcW w:w="669" w:type="dxa"/>
                <w:vAlign w:val="center"/>
              </w:tcPr>
            </w:tcPrChange>
          </w:tcPr>
          <w:p w14:paraId="449DD11D" w14:textId="4B37724F" w:rsidR="009B17D5" w:rsidRPr="00AC6F02" w:rsidRDefault="009B17D5" w:rsidP="009B17D5">
            <w:pPr>
              <w:jc w:val="center"/>
              <w:rPr>
                <w:ins w:id="10677" w:author="Στάθης Καπ" w:date="2023-03-03T03:26:00Z"/>
                <w:rFonts w:cstheme="minorHAnsi"/>
                <w:sz w:val="16"/>
                <w:szCs w:val="16"/>
              </w:rPr>
            </w:pPr>
            <w:ins w:id="10678" w:author="Στάθης Καπ" w:date="2023-03-03T06:09:00Z">
              <w:r>
                <w:rPr>
                  <w:rFonts w:ascii="Calibri" w:hAnsi="Calibri" w:cstheme="minorHAnsi"/>
                  <w:color w:val="000000"/>
                  <w:sz w:val="16"/>
                  <w:szCs w:val="16"/>
                </w:rPr>
                <w:t>5.21</w:t>
              </w:r>
            </w:ins>
          </w:p>
        </w:tc>
        <w:tc>
          <w:tcPr>
            <w:tcW w:w="543" w:type="dxa"/>
            <w:vAlign w:val="bottom"/>
            <w:tcPrChange w:id="10679" w:author="Στάθης Καπ" w:date="2023-03-03T06:25:00Z">
              <w:tcPr>
                <w:tcW w:w="543" w:type="dxa"/>
                <w:vAlign w:val="bottom"/>
              </w:tcPr>
            </w:tcPrChange>
          </w:tcPr>
          <w:p w14:paraId="756C1EB2" w14:textId="2572EE67" w:rsidR="009B17D5" w:rsidRPr="00AC6F02" w:rsidRDefault="009B17D5" w:rsidP="009B17D5">
            <w:pPr>
              <w:jc w:val="center"/>
              <w:rPr>
                <w:ins w:id="10680" w:author="Στάθης Καπ" w:date="2023-03-03T03:26:00Z"/>
                <w:rFonts w:cstheme="minorHAnsi"/>
                <w:sz w:val="16"/>
                <w:szCs w:val="16"/>
              </w:rPr>
            </w:pPr>
            <w:ins w:id="10681" w:author="Στάθης Καπ" w:date="2023-03-03T03:27:00Z">
              <w:r w:rsidRPr="00AC6F02">
                <w:rPr>
                  <w:rFonts w:ascii="Calibri" w:hAnsi="Calibri" w:cs="Calibri"/>
                  <w:color w:val="000000"/>
                  <w:sz w:val="16"/>
                  <w:szCs w:val="16"/>
                  <w:rPrChange w:id="10682" w:author="Στάθης Καπ" w:date="2023-03-03T03:27:00Z">
                    <w:rPr>
                      <w:rFonts w:ascii="Calibri" w:hAnsi="Calibri" w:cs="Calibri"/>
                      <w:color w:val="000000"/>
                      <w:sz w:val="18"/>
                      <w:szCs w:val="18"/>
                    </w:rPr>
                  </w:rPrChange>
                </w:rPr>
                <w:t>908</w:t>
              </w:r>
            </w:ins>
          </w:p>
        </w:tc>
        <w:tc>
          <w:tcPr>
            <w:tcW w:w="621" w:type="dxa"/>
            <w:vAlign w:val="bottom"/>
            <w:tcPrChange w:id="10683" w:author="Στάθης Καπ" w:date="2023-03-03T06:25:00Z">
              <w:tcPr>
                <w:tcW w:w="621" w:type="dxa"/>
                <w:vAlign w:val="bottom"/>
              </w:tcPr>
            </w:tcPrChange>
          </w:tcPr>
          <w:p w14:paraId="4FE298B6" w14:textId="75A56C81" w:rsidR="009B17D5" w:rsidRPr="00AC6F02" w:rsidRDefault="009B17D5" w:rsidP="009B17D5">
            <w:pPr>
              <w:jc w:val="center"/>
              <w:rPr>
                <w:ins w:id="10684" w:author="Στάθης Καπ" w:date="2023-03-03T03:26:00Z"/>
                <w:rFonts w:cstheme="minorHAnsi"/>
                <w:sz w:val="16"/>
                <w:szCs w:val="16"/>
              </w:rPr>
            </w:pPr>
            <w:ins w:id="10685" w:author="Στάθης Καπ" w:date="2023-03-03T03:27:00Z">
              <w:r w:rsidRPr="00AC6F02">
                <w:rPr>
                  <w:rFonts w:ascii="Calibri" w:hAnsi="Calibri" w:cs="Calibri"/>
                  <w:color w:val="000000"/>
                  <w:sz w:val="16"/>
                  <w:szCs w:val="16"/>
                  <w:rPrChange w:id="10686" w:author="Στάθης Καπ" w:date="2023-03-03T03:27:00Z">
                    <w:rPr>
                      <w:rFonts w:ascii="Calibri" w:hAnsi="Calibri" w:cs="Calibri"/>
                      <w:color w:val="000000"/>
                      <w:sz w:val="18"/>
                      <w:szCs w:val="18"/>
                    </w:rPr>
                  </w:rPrChange>
                </w:rPr>
                <w:t>1.491</w:t>
              </w:r>
            </w:ins>
          </w:p>
        </w:tc>
        <w:tc>
          <w:tcPr>
            <w:tcW w:w="669" w:type="dxa"/>
            <w:vAlign w:val="center"/>
            <w:tcPrChange w:id="10687" w:author="Στάθης Καπ" w:date="2023-03-03T06:25:00Z">
              <w:tcPr>
                <w:tcW w:w="669" w:type="dxa"/>
                <w:vAlign w:val="center"/>
              </w:tcPr>
            </w:tcPrChange>
          </w:tcPr>
          <w:p w14:paraId="4309564F" w14:textId="7F1E5CB5" w:rsidR="009B17D5" w:rsidRPr="00AC6F02" w:rsidRDefault="009B17D5" w:rsidP="009B17D5">
            <w:pPr>
              <w:jc w:val="center"/>
              <w:rPr>
                <w:ins w:id="10688" w:author="Στάθης Καπ" w:date="2023-03-03T03:26:00Z"/>
                <w:rFonts w:cstheme="minorHAnsi"/>
                <w:sz w:val="16"/>
                <w:szCs w:val="16"/>
              </w:rPr>
            </w:pPr>
            <w:ins w:id="10689" w:author="Στάθης Καπ" w:date="2023-03-03T06:09:00Z">
              <w:r>
                <w:rPr>
                  <w:rFonts w:ascii="Calibri" w:hAnsi="Calibri" w:cstheme="minorHAnsi"/>
                  <w:color w:val="000000"/>
                  <w:sz w:val="16"/>
                  <w:szCs w:val="16"/>
                </w:rPr>
                <w:t>5.81</w:t>
              </w:r>
            </w:ins>
          </w:p>
        </w:tc>
        <w:tc>
          <w:tcPr>
            <w:tcW w:w="508" w:type="dxa"/>
            <w:vAlign w:val="bottom"/>
            <w:tcPrChange w:id="10690" w:author="Στάθης Καπ" w:date="2023-03-03T06:25:00Z">
              <w:tcPr>
                <w:tcW w:w="508" w:type="dxa"/>
                <w:vAlign w:val="bottom"/>
              </w:tcPr>
            </w:tcPrChange>
          </w:tcPr>
          <w:p w14:paraId="5840E685" w14:textId="5668E694" w:rsidR="009B17D5" w:rsidRPr="00AC6F02" w:rsidRDefault="009B17D5" w:rsidP="009B17D5">
            <w:pPr>
              <w:jc w:val="center"/>
              <w:rPr>
                <w:ins w:id="10691" w:author="Στάθης Καπ" w:date="2023-03-03T03:26:00Z"/>
                <w:rFonts w:cstheme="minorHAnsi"/>
                <w:sz w:val="16"/>
                <w:szCs w:val="16"/>
              </w:rPr>
            </w:pPr>
            <w:ins w:id="10692" w:author="Στάθης Καπ" w:date="2023-03-03T03:27:00Z">
              <w:r w:rsidRPr="00AC6F02">
                <w:rPr>
                  <w:rFonts w:ascii="Calibri" w:hAnsi="Calibri" w:cs="Calibri"/>
                  <w:color w:val="000000"/>
                  <w:sz w:val="16"/>
                  <w:szCs w:val="16"/>
                  <w:rPrChange w:id="10693" w:author="Στάθης Καπ" w:date="2023-03-03T03:27:00Z">
                    <w:rPr>
                      <w:rFonts w:ascii="Calibri" w:hAnsi="Calibri" w:cs="Calibri"/>
                      <w:color w:val="000000"/>
                      <w:sz w:val="18"/>
                      <w:szCs w:val="18"/>
                    </w:rPr>
                  </w:rPrChange>
                </w:rPr>
                <w:t>862</w:t>
              </w:r>
            </w:ins>
          </w:p>
        </w:tc>
        <w:tc>
          <w:tcPr>
            <w:tcW w:w="541" w:type="dxa"/>
            <w:vAlign w:val="bottom"/>
            <w:tcPrChange w:id="10694" w:author="Στάθης Καπ" w:date="2023-03-03T06:25:00Z">
              <w:tcPr>
                <w:tcW w:w="541" w:type="dxa"/>
                <w:vAlign w:val="bottom"/>
              </w:tcPr>
            </w:tcPrChange>
          </w:tcPr>
          <w:p w14:paraId="4CD863A4" w14:textId="109EAFA0" w:rsidR="009B17D5" w:rsidRPr="00AC6F02" w:rsidRDefault="009B17D5" w:rsidP="009B17D5">
            <w:pPr>
              <w:jc w:val="center"/>
              <w:rPr>
                <w:ins w:id="10695" w:author="Στάθης Καπ" w:date="2023-03-03T03:26:00Z"/>
                <w:rFonts w:cstheme="minorHAnsi"/>
                <w:sz w:val="16"/>
                <w:szCs w:val="16"/>
              </w:rPr>
            </w:pPr>
            <w:ins w:id="10696" w:author="Στάθης Καπ" w:date="2023-03-03T03:27:00Z">
              <w:r w:rsidRPr="00AC6F02">
                <w:rPr>
                  <w:rFonts w:ascii="Calibri" w:hAnsi="Calibri" w:cs="Calibri"/>
                  <w:color w:val="000000"/>
                  <w:sz w:val="16"/>
                  <w:szCs w:val="16"/>
                  <w:rPrChange w:id="10697" w:author="Στάθης Καπ" w:date="2023-03-03T03:27:00Z">
                    <w:rPr>
                      <w:rFonts w:ascii="Calibri" w:hAnsi="Calibri" w:cs="Calibri"/>
                      <w:color w:val="000000"/>
                      <w:sz w:val="18"/>
                      <w:szCs w:val="18"/>
                    </w:rPr>
                  </w:rPrChange>
                </w:rPr>
                <w:t>0.664</w:t>
              </w:r>
            </w:ins>
          </w:p>
        </w:tc>
        <w:tc>
          <w:tcPr>
            <w:tcW w:w="589" w:type="dxa"/>
            <w:vAlign w:val="center"/>
            <w:tcPrChange w:id="10698" w:author="Στάθης Καπ" w:date="2023-03-03T06:25:00Z">
              <w:tcPr>
                <w:tcW w:w="589" w:type="dxa"/>
                <w:vAlign w:val="center"/>
              </w:tcPr>
            </w:tcPrChange>
          </w:tcPr>
          <w:p w14:paraId="247376ED" w14:textId="64246814" w:rsidR="009B17D5" w:rsidRPr="00AC6F02" w:rsidRDefault="009B17D5" w:rsidP="009B17D5">
            <w:pPr>
              <w:jc w:val="center"/>
              <w:rPr>
                <w:ins w:id="10699" w:author="Στάθης Καπ" w:date="2023-03-03T03:26:00Z"/>
                <w:rFonts w:cstheme="minorHAnsi"/>
                <w:sz w:val="16"/>
                <w:szCs w:val="16"/>
              </w:rPr>
            </w:pPr>
            <w:ins w:id="10700" w:author="Στάθης Καπ" w:date="2023-03-03T06:10:00Z">
              <w:r>
                <w:rPr>
                  <w:rFonts w:ascii="Calibri" w:hAnsi="Calibri" w:cstheme="minorHAnsi"/>
                  <w:color w:val="000000"/>
                  <w:sz w:val="16"/>
                  <w:szCs w:val="16"/>
                </w:rPr>
                <w:t>10.58</w:t>
              </w:r>
            </w:ins>
          </w:p>
        </w:tc>
        <w:tc>
          <w:tcPr>
            <w:tcW w:w="463" w:type="dxa"/>
            <w:vAlign w:val="bottom"/>
            <w:tcPrChange w:id="10701" w:author="Στάθης Καπ" w:date="2023-03-03T06:25:00Z">
              <w:tcPr>
                <w:tcW w:w="463" w:type="dxa"/>
                <w:vAlign w:val="bottom"/>
              </w:tcPr>
            </w:tcPrChange>
          </w:tcPr>
          <w:p w14:paraId="7CA62E99" w14:textId="31675DA8" w:rsidR="009B17D5" w:rsidRPr="00AC6F02" w:rsidRDefault="009B17D5" w:rsidP="009B17D5">
            <w:pPr>
              <w:jc w:val="center"/>
              <w:rPr>
                <w:ins w:id="10702" w:author="Στάθης Καπ" w:date="2023-03-03T03:26:00Z"/>
                <w:rFonts w:cstheme="minorHAnsi"/>
                <w:sz w:val="16"/>
                <w:szCs w:val="16"/>
              </w:rPr>
            </w:pPr>
            <w:ins w:id="10703" w:author="Στάθης Καπ" w:date="2023-03-03T03:27:00Z">
              <w:r w:rsidRPr="00AC6F02">
                <w:rPr>
                  <w:rFonts w:ascii="Calibri" w:hAnsi="Calibri" w:cs="Calibri"/>
                  <w:color w:val="000000"/>
                  <w:sz w:val="16"/>
                  <w:szCs w:val="16"/>
                  <w:rPrChange w:id="10704" w:author="Στάθης Καπ" w:date="2023-03-03T03:27:00Z">
                    <w:rPr>
                      <w:rFonts w:ascii="Calibri" w:hAnsi="Calibri" w:cs="Calibri"/>
                      <w:color w:val="000000"/>
                      <w:sz w:val="18"/>
                      <w:szCs w:val="18"/>
                    </w:rPr>
                  </w:rPrChange>
                </w:rPr>
                <w:t>725</w:t>
              </w:r>
            </w:ins>
          </w:p>
        </w:tc>
        <w:tc>
          <w:tcPr>
            <w:tcW w:w="541" w:type="dxa"/>
            <w:vAlign w:val="bottom"/>
            <w:tcPrChange w:id="10705" w:author="Στάθης Καπ" w:date="2023-03-03T06:25:00Z">
              <w:tcPr>
                <w:tcW w:w="541" w:type="dxa"/>
                <w:vAlign w:val="bottom"/>
              </w:tcPr>
            </w:tcPrChange>
          </w:tcPr>
          <w:p w14:paraId="0E568EE2" w14:textId="18859D44" w:rsidR="009B17D5" w:rsidRPr="00AC6F02" w:rsidRDefault="009B17D5" w:rsidP="009B17D5">
            <w:pPr>
              <w:jc w:val="center"/>
              <w:rPr>
                <w:ins w:id="10706" w:author="Στάθης Καπ" w:date="2023-03-03T03:26:00Z"/>
                <w:rFonts w:cstheme="minorHAnsi"/>
                <w:sz w:val="16"/>
                <w:szCs w:val="16"/>
              </w:rPr>
            </w:pPr>
            <w:ins w:id="10707" w:author="Στάθης Καπ" w:date="2023-03-03T03:27:00Z">
              <w:r w:rsidRPr="00AC6F02">
                <w:rPr>
                  <w:rFonts w:ascii="Calibri" w:hAnsi="Calibri" w:cs="Calibri"/>
                  <w:color w:val="000000"/>
                  <w:sz w:val="16"/>
                  <w:szCs w:val="16"/>
                  <w:rPrChange w:id="10708" w:author="Στάθης Καπ" w:date="2023-03-03T03:27:00Z">
                    <w:rPr>
                      <w:rFonts w:ascii="Calibri" w:hAnsi="Calibri" w:cs="Calibri"/>
                      <w:color w:val="000000"/>
                      <w:sz w:val="18"/>
                      <w:szCs w:val="18"/>
                    </w:rPr>
                  </w:rPrChange>
                </w:rPr>
                <w:t>0.524</w:t>
              </w:r>
            </w:ins>
          </w:p>
        </w:tc>
        <w:tc>
          <w:tcPr>
            <w:tcW w:w="589" w:type="dxa"/>
            <w:vAlign w:val="center"/>
            <w:tcPrChange w:id="10709" w:author="Στάθης Καπ" w:date="2023-03-03T06:25:00Z">
              <w:tcPr>
                <w:tcW w:w="589" w:type="dxa"/>
                <w:vAlign w:val="center"/>
              </w:tcPr>
            </w:tcPrChange>
          </w:tcPr>
          <w:p w14:paraId="29B42BC6" w14:textId="69468D35" w:rsidR="009B17D5" w:rsidRPr="00AC6F02" w:rsidRDefault="009B17D5" w:rsidP="009B17D5">
            <w:pPr>
              <w:jc w:val="center"/>
              <w:rPr>
                <w:ins w:id="10710" w:author="Στάθης Καπ" w:date="2023-03-03T03:26:00Z"/>
                <w:rFonts w:cstheme="minorHAnsi"/>
                <w:sz w:val="16"/>
                <w:szCs w:val="16"/>
              </w:rPr>
            </w:pPr>
            <w:ins w:id="10711" w:author="Στάθης Καπ" w:date="2023-03-03T06:10:00Z">
              <w:r>
                <w:rPr>
                  <w:rFonts w:ascii="Calibri" w:hAnsi="Calibri" w:cstheme="minorHAnsi"/>
                  <w:color w:val="000000"/>
                  <w:sz w:val="16"/>
                  <w:szCs w:val="16"/>
                </w:rPr>
                <w:t>24.79</w:t>
              </w:r>
            </w:ins>
          </w:p>
        </w:tc>
      </w:tr>
      <w:tr w:rsidR="009B17D5" w14:paraId="6F7A7F40" w14:textId="77777777" w:rsidTr="00F03C40">
        <w:trPr>
          <w:ins w:id="10712" w:author="Στάθης Καπ" w:date="2023-03-03T03:26:00Z"/>
        </w:trPr>
        <w:tc>
          <w:tcPr>
            <w:tcW w:w="515" w:type="dxa"/>
            <w:tcBorders>
              <w:top w:val="nil"/>
              <w:bottom w:val="nil"/>
              <w:right w:val="single" w:sz="4" w:space="0" w:color="auto"/>
            </w:tcBorders>
            <w:shd w:val="clear" w:color="auto" w:fill="E7E6E6" w:themeFill="background2"/>
            <w:vAlign w:val="center"/>
            <w:tcPrChange w:id="10713" w:author="Στάθης Καπ" w:date="2023-03-03T06:25:00Z">
              <w:tcPr>
                <w:tcW w:w="515" w:type="dxa"/>
                <w:vAlign w:val="center"/>
              </w:tcPr>
            </w:tcPrChange>
          </w:tcPr>
          <w:p w14:paraId="20530DF5" w14:textId="6D886702" w:rsidR="009B17D5" w:rsidRPr="00AC6F02" w:rsidRDefault="009B17D5" w:rsidP="009B17D5">
            <w:pPr>
              <w:jc w:val="center"/>
              <w:rPr>
                <w:ins w:id="10714" w:author="Στάθης Καπ" w:date="2023-03-03T03:26:00Z"/>
                <w:sz w:val="16"/>
                <w:szCs w:val="16"/>
              </w:rPr>
            </w:pPr>
            <w:ins w:id="10715" w:author="Στάθης Καπ" w:date="2023-03-03T03:27:00Z">
              <w:r w:rsidRPr="00AC6F02">
                <w:rPr>
                  <w:sz w:val="16"/>
                  <w:szCs w:val="16"/>
                  <w:rPrChange w:id="10716" w:author="Στάθης Καπ" w:date="2023-03-03T03:27:00Z">
                    <w:rPr>
                      <w:sz w:val="18"/>
                      <w:szCs w:val="18"/>
                    </w:rPr>
                  </w:rPrChange>
                </w:rPr>
                <w:t>pr15</w:t>
              </w:r>
            </w:ins>
          </w:p>
        </w:tc>
        <w:tc>
          <w:tcPr>
            <w:tcW w:w="560" w:type="dxa"/>
            <w:tcBorders>
              <w:left w:val="single" w:sz="4" w:space="0" w:color="auto"/>
            </w:tcBorders>
            <w:tcPrChange w:id="10717" w:author="Στάθης Καπ" w:date="2023-03-03T06:25:00Z">
              <w:tcPr>
                <w:tcW w:w="560" w:type="dxa"/>
              </w:tcPr>
            </w:tcPrChange>
          </w:tcPr>
          <w:p w14:paraId="2D4B2CD9" w14:textId="75A4B4E0" w:rsidR="009B17D5" w:rsidRPr="00AC6F02" w:rsidRDefault="009B17D5" w:rsidP="009B17D5">
            <w:pPr>
              <w:jc w:val="center"/>
              <w:rPr>
                <w:ins w:id="10718" w:author="Στάθης Καπ" w:date="2023-03-03T03:26:00Z"/>
                <w:rFonts w:cstheme="minorHAnsi"/>
                <w:sz w:val="16"/>
                <w:szCs w:val="16"/>
              </w:rPr>
            </w:pPr>
            <w:ins w:id="10719" w:author="Στάθης Καπ" w:date="2023-03-03T03:27:00Z">
              <w:r w:rsidRPr="00AC6F02">
                <w:rPr>
                  <w:sz w:val="16"/>
                  <w:szCs w:val="16"/>
                  <w:rPrChange w:id="10720" w:author="Στάθης Καπ" w:date="2023-03-03T03:27:00Z">
                    <w:rPr>
                      <w:sz w:val="18"/>
                      <w:szCs w:val="18"/>
                    </w:rPr>
                  </w:rPrChange>
                </w:rPr>
                <w:t>1220</w:t>
              </w:r>
            </w:ins>
          </w:p>
        </w:tc>
        <w:tc>
          <w:tcPr>
            <w:tcW w:w="855" w:type="dxa"/>
            <w:tcPrChange w:id="10721" w:author="Στάθης Καπ" w:date="2023-03-03T06:25:00Z">
              <w:tcPr>
                <w:tcW w:w="855" w:type="dxa"/>
              </w:tcPr>
            </w:tcPrChange>
          </w:tcPr>
          <w:p w14:paraId="380454FA" w14:textId="2924D0CA" w:rsidR="009B17D5" w:rsidRPr="00AC6F02" w:rsidRDefault="009B17D5" w:rsidP="009B17D5">
            <w:pPr>
              <w:jc w:val="center"/>
              <w:rPr>
                <w:ins w:id="10722" w:author="Στάθης Καπ" w:date="2023-03-03T03:26:00Z"/>
                <w:rFonts w:cstheme="minorHAnsi"/>
                <w:sz w:val="16"/>
                <w:szCs w:val="16"/>
              </w:rPr>
            </w:pPr>
            <w:ins w:id="10723" w:author="Στάθης Καπ" w:date="2023-03-03T03:27:00Z">
              <w:r w:rsidRPr="00AC6F02">
                <w:rPr>
                  <w:sz w:val="16"/>
                  <w:szCs w:val="16"/>
                  <w:rPrChange w:id="10724" w:author="Στάθης Καπ" w:date="2023-03-03T03:27:00Z">
                    <w:rPr>
                      <w:sz w:val="18"/>
                      <w:szCs w:val="18"/>
                    </w:rPr>
                  </w:rPrChange>
                </w:rPr>
                <w:t>1126</w:t>
              </w:r>
            </w:ins>
          </w:p>
        </w:tc>
        <w:tc>
          <w:tcPr>
            <w:tcW w:w="544" w:type="dxa"/>
            <w:vAlign w:val="bottom"/>
            <w:tcPrChange w:id="10725" w:author="Στάθης Καπ" w:date="2023-03-03T06:25:00Z">
              <w:tcPr>
                <w:tcW w:w="544" w:type="dxa"/>
                <w:vAlign w:val="bottom"/>
              </w:tcPr>
            </w:tcPrChange>
          </w:tcPr>
          <w:p w14:paraId="193CD3FD" w14:textId="0BC29007" w:rsidR="009B17D5" w:rsidRPr="00AC6F02" w:rsidRDefault="009B17D5" w:rsidP="009B17D5">
            <w:pPr>
              <w:jc w:val="center"/>
              <w:rPr>
                <w:ins w:id="10726" w:author="Στάθης Καπ" w:date="2023-03-03T03:26:00Z"/>
                <w:rFonts w:cstheme="minorHAnsi"/>
                <w:sz w:val="16"/>
                <w:szCs w:val="16"/>
              </w:rPr>
            </w:pPr>
            <w:ins w:id="10727" w:author="Στάθης Καπ" w:date="2023-03-03T03:27:00Z">
              <w:r w:rsidRPr="00AC6F02">
                <w:rPr>
                  <w:rFonts w:ascii="Calibri" w:hAnsi="Calibri" w:cs="Calibri"/>
                  <w:color w:val="000000"/>
                  <w:sz w:val="16"/>
                  <w:szCs w:val="16"/>
                  <w:rPrChange w:id="10728" w:author="Στάθης Καπ" w:date="2023-03-03T03:27:00Z">
                    <w:rPr>
                      <w:rFonts w:ascii="Calibri" w:hAnsi="Calibri" w:cs="Calibri"/>
                      <w:color w:val="000000"/>
                      <w:sz w:val="18"/>
                      <w:szCs w:val="18"/>
                    </w:rPr>
                  </w:rPrChange>
                </w:rPr>
                <w:t>1086</w:t>
              </w:r>
            </w:ins>
          </w:p>
        </w:tc>
        <w:tc>
          <w:tcPr>
            <w:tcW w:w="621" w:type="dxa"/>
            <w:vAlign w:val="bottom"/>
            <w:tcPrChange w:id="10729" w:author="Στάθης Καπ" w:date="2023-03-03T06:25:00Z">
              <w:tcPr>
                <w:tcW w:w="621" w:type="dxa"/>
                <w:vAlign w:val="bottom"/>
              </w:tcPr>
            </w:tcPrChange>
          </w:tcPr>
          <w:p w14:paraId="4D9D4A3B" w14:textId="4CA49EB3" w:rsidR="009B17D5" w:rsidRPr="00AC6F02" w:rsidRDefault="009B17D5" w:rsidP="009B17D5">
            <w:pPr>
              <w:jc w:val="center"/>
              <w:rPr>
                <w:ins w:id="10730" w:author="Στάθης Καπ" w:date="2023-03-03T03:26:00Z"/>
                <w:rFonts w:cstheme="minorHAnsi"/>
                <w:sz w:val="16"/>
                <w:szCs w:val="16"/>
              </w:rPr>
            </w:pPr>
            <w:ins w:id="10731" w:author="Στάθης Καπ" w:date="2023-03-03T03:27:00Z">
              <w:r w:rsidRPr="00AC6F02">
                <w:rPr>
                  <w:rFonts w:ascii="Calibri" w:hAnsi="Calibri" w:cs="Calibri"/>
                  <w:color w:val="000000"/>
                  <w:sz w:val="16"/>
                  <w:szCs w:val="16"/>
                  <w:rPrChange w:id="10732" w:author="Στάθης Καπ" w:date="2023-03-03T03:27:00Z">
                    <w:rPr>
                      <w:rFonts w:ascii="Calibri" w:hAnsi="Calibri" w:cs="Calibri"/>
                      <w:color w:val="000000"/>
                      <w:sz w:val="18"/>
                      <w:szCs w:val="18"/>
                    </w:rPr>
                  </w:rPrChange>
                </w:rPr>
                <w:t>2.526</w:t>
              </w:r>
            </w:ins>
          </w:p>
        </w:tc>
        <w:tc>
          <w:tcPr>
            <w:tcW w:w="669" w:type="dxa"/>
            <w:vAlign w:val="center"/>
            <w:tcPrChange w:id="10733" w:author="Στάθης Καπ" w:date="2023-03-03T06:25:00Z">
              <w:tcPr>
                <w:tcW w:w="669" w:type="dxa"/>
                <w:vAlign w:val="center"/>
              </w:tcPr>
            </w:tcPrChange>
          </w:tcPr>
          <w:p w14:paraId="2635918D" w14:textId="29291C57" w:rsidR="009B17D5" w:rsidRPr="00AC6F02" w:rsidRDefault="009B17D5" w:rsidP="009B17D5">
            <w:pPr>
              <w:jc w:val="center"/>
              <w:rPr>
                <w:ins w:id="10734" w:author="Στάθης Καπ" w:date="2023-03-03T03:26:00Z"/>
                <w:rFonts w:cstheme="minorHAnsi"/>
                <w:sz w:val="16"/>
                <w:szCs w:val="16"/>
              </w:rPr>
            </w:pPr>
            <w:ins w:id="10735" w:author="Στάθης Καπ" w:date="2023-03-03T06:09:00Z">
              <w:r>
                <w:rPr>
                  <w:rFonts w:ascii="Calibri" w:hAnsi="Calibri" w:cstheme="minorHAnsi"/>
                  <w:color w:val="000000"/>
                  <w:sz w:val="16"/>
                  <w:szCs w:val="16"/>
                </w:rPr>
                <w:t>10.98</w:t>
              </w:r>
            </w:ins>
          </w:p>
        </w:tc>
        <w:tc>
          <w:tcPr>
            <w:tcW w:w="543" w:type="dxa"/>
            <w:vAlign w:val="bottom"/>
            <w:tcPrChange w:id="10736" w:author="Στάθης Καπ" w:date="2023-03-03T06:25:00Z">
              <w:tcPr>
                <w:tcW w:w="543" w:type="dxa"/>
                <w:vAlign w:val="bottom"/>
              </w:tcPr>
            </w:tcPrChange>
          </w:tcPr>
          <w:p w14:paraId="701D9913" w14:textId="748CBA3D" w:rsidR="009B17D5" w:rsidRPr="00AC6F02" w:rsidRDefault="009B17D5" w:rsidP="009B17D5">
            <w:pPr>
              <w:jc w:val="center"/>
              <w:rPr>
                <w:ins w:id="10737" w:author="Στάθης Καπ" w:date="2023-03-03T03:26:00Z"/>
                <w:rFonts w:cstheme="minorHAnsi"/>
                <w:sz w:val="16"/>
                <w:szCs w:val="16"/>
              </w:rPr>
            </w:pPr>
            <w:ins w:id="10738" w:author="Στάθης Καπ" w:date="2023-03-03T03:27:00Z">
              <w:r w:rsidRPr="00AC6F02">
                <w:rPr>
                  <w:rFonts w:ascii="Calibri" w:hAnsi="Calibri" w:cs="Calibri"/>
                  <w:color w:val="000000"/>
                  <w:sz w:val="16"/>
                  <w:szCs w:val="16"/>
                  <w:rPrChange w:id="10739" w:author="Στάθης Καπ" w:date="2023-03-03T03:27:00Z">
                    <w:rPr>
                      <w:rFonts w:ascii="Calibri" w:hAnsi="Calibri" w:cs="Calibri"/>
                      <w:color w:val="000000"/>
                      <w:sz w:val="18"/>
                      <w:szCs w:val="18"/>
                    </w:rPr>
                  </w:rPrChange>
                </w:rPr>
                <w:t>1043</w:t>
              </w:r>
            </w:ins>
          </w:p>
        </w:tc>
        <w:tc>
          <w:tcPr>
            <w:tcW w:w="621" w:type="dxa"/>
            <w:vAlign w:val="bottom"/>
            <w:tcPrChange w:id="10740" w:author="Στάθης Καπ" w:date="2023-03-03T06:25:00Z">
              <w:tcPr>
                <w:tcW w:w="621" w:type="dxa"/>
                <w:vAlign w:val="bottom"/>
              </w:tcPr>
            </w:tcPrChange>
          </w:tcPr>
          <w:p w14:paraId="3A86595A" w14:textId="68F4C377" w:rsidR="009B17D5" w:rsidRPr="00AC6F02" w:rsidRDefault="009B17D5" w:rsidP="009B17D5">
            <w:pPr>
              <w:jc w:val="center"/>
              <w:rPr>
                <w:ins w:id="10741" w:author="Στάθης Καπ" w:date="2023-03-03T03:26:00Z"/>
                <w:rFonts w:cstheme="minorHAnsi"/>
                <w:sz w:val="16"/>
                <w:szCs w:val="16"/>
              </w:rPr>
            </w:pPr>
            <w:ins w:id="10742" w:author="Στάθης Καπ" w:date="2023-03-03T03:27:00Z">
              <w:r w:rsidRPr="00AC6F02">
                <w:rPr>
                  <w:rFonts w:ascii="Calibri" w:hAnsi="Calibri" w:cs="Calibri"/>
                  <w:color w:val="000000"/>
                  <w:sz w:val="16"/>
                  <w:szCs w:val="16"/>
                  <w:rPrChange w:id="10743" w:author="Στάθης Καπ" w:date="2023-03-03T03:27:00Z">
                    <w:rPr>
                      <w:rFonts w:ascii="Calibri" w:hAnsi="Calibri" w:cs="Calibri"/>
                      <w:color w:val="000000"/>
                      <w:sz w:val="18"/>
                      <w:szCs w:val="18"/>
                    </w:rPr>
                  </w:rPrChange>
                </w:rPr>
                <w:t>1.664</w:t>
              </w:r>
            </w:ins>
          </w:p>
        </w:tc>
        <w:tc>
          <w:tcPr>
            <w:tcW w:w="669" w:type="dxa"/>
            <w:vAlign w:val="center"/>
            <w:tcPrChange w:id="10744" w:author="Στάθης Καπ" w:date="2023-03-03T06:25:00Z">
              <w:tcPr>
                <w:tcW w:w="669" w:type="dxa"/>
                <w:vAlign w:val="center"/>
              </w:tcPr>
            </w:tcPrChange>
          </w:tcPr>
          <w:p w14:paraId="4F1E9774" w14:textId="4AD77E2B" w:rsidR="009B17D5" w:rsidRPr="00AC6F02" w:rsidRDefault="009B17D5" w:rsidP="009B17D5">
            <w:pPr>
              <w:jc w:val="center"/>
              <w:rPr>
                <w:ins w:id="10745" w:author="Στάθης Καπ" w:date="2023-03-03T03:26:00Z"/>
                <w:rFonts w:cstheme="minorHAnsi"/>
                <w:sz w:val="16"/>
                <w:szCs w:val="16"/>
              </w:rPr>
            </w:pPr>
            <w:ins w:id="10746" w:author="Στάθης Καπ" w:date="2023-03-03T06:09:00Z">
              <w:r>
                <w:rPr>
                  <w:rFonts w:ascii="Calibri" w:hAnsi="Calibri" w:cstheme="minorHAnsi"/>
                  <w:color w:val="000000"/>
                  <w:sz w:val="16"/>
                  <w:szCs w:val="16"/>
                </w:rPr>
                <w:t>3.96</w:t>
              </w:r>
            </w:ins>
          </w:p>
        </w:tc>
        <w:tc>
          <w:tcPr>
            <w:tcW w:w="508" w:type="dxa"/>
            <w:vAlign w:val="bottom"/>
            <w:tcPrChange w:id="10747" w:author="Στάθης Καπ" w:date="2023-03-03T06:25:00Z">
              <w:tcPr>
                <w:tcW w:w="508" w:type="dxa"/>
                <w:vAlign w:val="bottom"/>
              </w:tcPr>
            </w:tcPrChange>
          </w:tcPr>
          <w:p w14:paraId="63A51B19" w14:textId="1E27BD22" w:rsidR="009B17D5" w:rsidRPr="00AC6F02" w:rsidRDefault="009B17D5" w:rsidP="009B17D5">
            <w:pPr>
              <w:jc w:val="center"/>
              <w:rPr>
                <w:ins w:id="10748" w:author="Στάθης Καπ" w:date="2023-03-03T03:26:00Z"/>
                <w:rFonts w:cstheme="minorHAnsi"/>
                <w:sz w:val="16"/>
                <w:szCs w:val="16"/>
              </w:rPr>
            </w:pPr>
            <w:ins w:id="10749" w:author="Στάθης Καπ" w:date="2023-03-03T03:27:00Z">
              <w:r w:rsidRPr="00AC6F02">
                <w:rPr>
                  <w:rFonts w:ascii="Calibri" w:hAnsi="Calibri" w:cs="Calibri"/>
                  <w:color w:val="000000"/>
                  <w:sz w:val="16"/>
                  <w:szCs w:val="16"/>
                  <w:rPrChange w:id="10750" w:author="Στάθης Καπ" w:date="2023-03-03T03:27:00Z">
                    <w:rPr>
                      <w:rFonts w:ascii="Calibri" w:hAnsi="Calibri" w:cs="Calibri"/>
                      <w:color w:val="000000"/>
                      <w:sz w:val="18"/>
                      <w:szCs w:val="18"/>
                    </w:rPr>
                  </w:rPrChange>
                </w:rPr>
                <w:t>1028</w:t>
              </w:r>
            </w:ins>
          </w:p>
        </w:tc>
        <w:tc>
          <w:tcPr>
            <w:tcW w:w="541" w:type="dxa"/>
            <w:vAlign w:val="bottom"/>
            <w:tcPrChange w:id="10751" w:author="Στάθης Καπ" w:date="2023-03-03T06:25:00Z">
              <w:tcPr>
                <w:tcW w:w="541" w:type="dxa"/>
                <w:vAlign w:val="bottom"/>
              </w:tcPr>
            </w:tcPrChange>
          </w:tcPr>
          <w:p w14:paraId="500D85BE" w14:textId="1E41FB01" w:rsidR="009B17D5" w:rsidRPr="00AC6F02" w:rsidRDefault="009B17D5" w:rsidP="009B17D5">
            <w:pPr>
              <w:jc w:val="center"/>
              <w:rPr>
                <w:ins w:id="10752" w:author="Στάθης Καπ" w:date="2023-03-03T03:26:00Z"/>
                <w:rFonts w:cstheme="minorHAnsi"/>
                <w:sz w:val="16"/>
                <w:szCs w:val="16"/>
              </w:rPr>
            </w:pPr>
            <w:ins w:id="10753" w:author="Στάθης Καπ" w:date="2023-03-03T03:27:00Z">
              <w:r w:rsidRPr="00AC6F02">
                <w:rPr>
                  <w:rFonts w:ascii="Calibri" w:hAnsi="Calibri" w:cs="Calibri"/>
                  <w:color w:val="000000"/>
                  <w:sz w:val="16"/>
                  <w:szCs w:val="16"/>
                  <w:rPrChange w:id="10754" w:author="Στάθης Καπ" w:date="2023-03-03T03:27:00Z">
                    <w:rPr>
                      <w:rFonts w:ascii="Calibri" w:hAnsi="Calibri" w:cs="Calibri"/>
                      <w:color w:val="000000"/>
                      <w:sz w:val="18"/>
                      <w:szCs w:val="18"/>
                    </w:rPr>
                  </w:rPrChange>
                </w:rPr>
                <w:t>1.026</w:t>
              </w:r>
            </w:ins>
          </w:p>
        </w:tc>
        <w:tc>
          <w:tcPr>
            <w:tcW w:w="589" w:type="dxa"/>
            <w:vAlign w:val="center"/>
            <w:tcPrChange w:id="10755" w:author="Στάθης Καπ" w:date="2023-03-03T06:25:00Z">
              <w:tcPr>
                <w:tcW w:w="589" w:type="dxa"/>
                <w:vAlign w:val="center"/>
              </w:tcPr>
            </w:tcPrChange>
          </w:tcPr>
          <w:p w14:paraId="31D0A6F0" w14:textId="63B9A4A0" w:rsidR="009B17D5" w:rsidRPr="00AC6F02" w:rsidRDefault="009B17D5" w:rsidP="009B17D5">
            <w:pPr>
              <w:jc w:val="center"/>
              <w:rPr>
                <w:ins w:id="10756" w:author="Στάθης Καπ" w:date="2023-03-03T03:26:00Z"/>
                <w:rFonts w:cstheme="minorHAnsi"/>
                <w:sz w:val="16"/>
                <w:szCs w:val="16"/>
              </w:rPr>
            </w:pPr>
            <w:ins w:id="10757" w:author="Στάθης Καπ" w:date="2023-03-03T06:10:00Z">
              <w:r>
                <w:rPr>
                  <w:rFonts w:ascii="Calibri" w:hAnsi="Calibri" w:cstheme="minorHAnsi"/>
                  <w:color w:val="000000"/>
                  <w:sz w:val="16"/>
                  <w:szCs w:val="16"/>
                </w:rPr>
                <w:t>5.34</w:t>
              </w:r>
            </w:ins>
          </w:p>
        </w:tc>
        <w:tc>
          <w:tcPr>
            <w:tcW w:w="463" w:type="dxa"/>
            <w:vAlign w:val="bottom"/>
            <w:tcPrChange w:id="10758" w:author="Στάθης Καπ" w:date="2023-03-03T06:25:00Z">
              <w:tcPr>
                <w:tcW w:w="463" w:type="dxa"/>
                <w:vAlign w:val="bottom"/>
              </w:tcPr>
            </w:tcPrChange>
          </w:tcPr>
          <w:p w14:paraId="2CA101A8" w14:textId="1807C54B" w:rsidR="009B17D5" w:rsidRPr="00AC6F02" w:rsidRDefault="009B17D5" w:rsidP="009B17D5">
            <w:pPr>
              <w:jc w:val="center"/>
              <w:rPr>
                <w:ins w:id="10759" w:author="Στάθης Καπ" w:date="2023-03-03T03:26:00Z"/>
                <w:rFonts w:cstheme="minorHAnsi"/>
                <w:sz w:val="16"/>
                <w:szCs w:val="16"/>
              </w:rPr>
            </w:pPr>
            <w:ins w:id="10760" w:author="Στάθης Καπ" w:date="2023-03-03T03:27:00Z">
              <w:r w:rsidRPr="00AC6F02">
                <w:rPr>
                  <w:rFonts w:ascii="Calibri" w:hAnsi="Calibri" w:cs="Calibri"/>
                  <w:color w:val="000000"/>
                  <w:sz w:val="16"/>
                  <w:szCs w:val="16"/>
                  <w:rPrChange w:id="10761" w:author="Στάθης Καπ" w:date="2023-03-03T03:27:00Z">
                    <w:rPr>
                      <w:rFonts w:ascii="Calibri" w:hAnsi="Calibri" w:cs="Calibri"/>
                      <w:color w:val="000000"/>
                      <w:sz w:val="18"/>
                      <w:szCs w:val="18"/>
                    </w:rPr>
                  </w:rPrChange>
                </w:rPr>
                <w:t>959</w:t>
              </w:r>
            </w:ins>
          </w:p>
        </w:tc>
        <w:tc>
          <w:tcPr>
            <w:tcW w:w="541" w:type="dxa"/>
            <w:vAlign w:val="bottom"/>
            <w:tcPrChange w:id="10762" w:author="Στάθης Καπ" w:date="2023-03-03T06:25:00Z">
              <w:tcPr>
                <w:tcW w:w="541" w:type="dxa"/>
                <w:vAlign w:val="bottom"/>
              </w:tcPr>
            </w:tcPrChange>
          </w:tcPr>
          <w:p w14:paraId="37C953E9" w14:textId="1639258E" w:rsidR="009B17D5" w:rsidRPr="00AC6F02" w:rsidRDefault="009B17D5" w:rsidP="009B17D5">
            <w:pPr>
              <w:jc w:val="center"/>
              <w:rPr>
                <w:ins w:id="10763" w:author="Στάθης Καπ" w:date="2023-03-03T03:26:00Z"/>
                <w:rFonts w:cstheme="minorHAnsi"/>
                <w:sz w:val="16"/>
                <w:szCs w:val="16"/>
              </w:rPr>
            </w:pPr>
            <w:ins w:id="10764" w:author="Στάθης Καπ" w:date="2023-03-03T03:27:00Z">
              <w:r w:rsidRPr="00AC6F02">
                <w:rPr>
                  <w:rFonts w:ascii="Calibri" w:hAnsi="Calibri" w:cs="Calibri"/>
                  <w:color w:val="000000"/>
                  <w:sz w:val="16"/>
                  <w:szCs w:val="16"/>
                  <w:rPrChange w:id="10765" w:author="Στάθης Καπ" w:date="2023-03-03T03:27:00Z">
                    <w:rPr>
                      <w:rFonts w:ascii="Calibri" w:hAnsi="Calibri" w:cs="Calibri"/>
                      <w:color w:val="000000"/>
                      <w:sz w:val="18"/>
                      <w:szCs w:val="18"/>
                    </w:rPr>
                  </w:rPrChange>
                </w:rPr>
                <w:t>0.981</w:t>
              </w:r>
            </w:ins>
          </w:p>
        </w:tc>
        <w:tc>
          <w:tcPr>
            <w:tcW w:w="589" w:type="dxa"/>
            <w:vAlign w:val="center"/>
            <w:tcPrChange w:id="10766" w:author="Στάθης Καπ" w:date="2023-03-03T06:25:00Z">
              <w:tcPr>
                <w:tcW w:w="589" w:type="dxa"/>
                <w:vAlign w:val="center"/>
              </w:tcPr>
            </w:tcPrChange>
          </w:tcPr>
          <w:p w14:paraId="41A4EF3B" w14:textId="52A412B4" w:rsidR="009B17D5" w:rsidRPr="00AC6F02" w:rsidRDefault="009B17D5" w:rsidP="009B17D5">
            <w:pPr>
              <w:jc w:val="center"/>
              <w:rPr>
                <w:ins w:id="10767" w:author="Στάθης Καπ" w:date="2023-03-03T03:26:00Z"/>
                <w:rFonts w:cstheme="minorHAnsi"/>
                <w:sz w:val="16"/>
                <w:szCs w:val="16"/>
              </w:rPr>
            </w:pPr>
            <w:ins w:id="10768" w:author="Στάθης Καπ" w:date="2023-03-03T06:10:00Z">
              <w:r>
                <w:rPr>
                  <w:rFonts w:ascii="Calibri" w:hAnsi="Calibri" w:cstheme="minorHAnsi"/>
                  <w:color w:val="000000"/>
                  <w:sz w:val="16"/>
                  <w:szCs w:val="16"/>
                </w:rPr>
                <w:t>11.69</w:t>
              </w:r>
            </w:ins>
          </w:p>
        </w:tc>
      </w:tr>
      <w:tr w:rsidR="009B17D5" w14:paraId="2822C410" w14:textId="77777777" w:rsidTr="00F03C40">
        <w:trPr>
          <w:ins w:id="10769" w:author="Στάθης Καπ" w:date="2023-03-03T03:26:00Z"/>
        </w:trPr>
        <w:tc>
          <w:tcPr>
            <w:tcW w:w="515" w:type="dxa"/>
            <w:tcBorders>
              <w:top w:val="nil"/>
              <w:bottom w:val="nil"/>
              <w:right w:val="single" w:sz="4" w:space="0" w:color="auto"/>
            </w:tcBorders>
            <w:shd w:val="clear" w:color="auto" w:fill="E7E6E6" w:themeFill="background2"/>
            <w:vAlign w:val="center"/>
            <w:tcPrChange w:id="10770" w:author="Στάθης Καπ" w:date="2023-03-03T06:25:00Z">
              <w:tcPr>
                <w:tcW w:w="515" w:type="dxa"/>
                <w:vAlign w:val="center"/>
              </w:tcPr>
            </w:tcPrChange>
          </w:tcPr>
          <w:p w14:paraId="4970ABC4" w14:textId="7D86CA5F" w:rsidR="009B17D5" w:rsidRPr="00AC6F02" w:rsidRDefault="009B17D5" w:rsidP="009B17D5">
            <w:pPr>
              <w:jc w:val="center"/>
              <w:rPr>
                <w:ins w:id="10771" w:author="Στάθης Καπ" w:date="2023-03-03T03:26:00Z"/>
                <w:sz w:val="16"/>
                <w:szCs w:val="16"/>
              </w:rPr>
            </w:pPr>
            <w:ins w:id="10772" w:author="Στάθης Καπ" w:date="2023-03-03T03:27:00Z">
              <w:r w:rsidRPr="00AC6F02">
                <w:rPr>
                  <w:sz w:val="16"/>
                  <w:szCs w:val="16"/>
                  <w:rPrChange w:id="10773" w:author="Στάθης Καπ" w:date="2023-03-03T03:27:00Z">
                    <w:rPr>
                      <w:sz w:val="18"/>
                      <w:szCs w:val="18"/>
                    </w:rPr>
                  </w:rPrChange>
                </w:rPr>
                <w:t>pr16</w:t>
              </w:r>
            </w:ins>
          </w:p>
        </w:tc>
        <w:tc>
          <w:tcPr>
            <w:tcW w:w="560" w:type="dxa"/>
            <w:tcBorders>
              <w:left w:val="single" w:sz="4" w:space="0" w:color="auto"/>
            </w:tcBorders>
            <w:tcPrChange w:id="10774" w:author="Στάθης Καπ" w:date="2023-03-03T06:25:00Z">
              <w:tcPr>
                <w:tcW w:w="560" w:type="dxa"/>
              </w:tcPr>
            </w:tcPrChange>
          </w:tcPr>
          <w:p w14:paraId="027A5F3D" w14:textId="46C08618" w:rsidR="009B17D5" w:rsidRPr="00AC6F02" w:rsidRDefault="009B17D5" w:rsidP="009B17D5">
            <w:pPr>
              <w:jc w:val="center"/>
              <w:rPr>
                <w:ins w:id="10775" w:author="Στάθης Καπ" w:date="2023-03-03T03:26:00Z"/>
                <w:rFonts w:cstheme="minorHAnsi"/>
                <w:sz w:val="16"/>
                <w:szCs w:val="16"/>
              </w:rPr>
            </w:pPr>
            <w:ins w:id="10776" w:author="Στάθης Καπ" w:date="2023-03-03T03:27:00Z">
              <w:r w:rsidRPr="00AC6F02">
                <w:rPr>
                  <w:sz w:val="16"/>
                  <w:szCs w:val="16"/>
                  <w:rPrChange w:id="10777" w:author="Στάθης Καπ" w:date="2023-03-03T03:27:00Z">
                    <w:rPr>
                      <w:sz w:val="18"/>
                      <w:szCs w:val="18"/>
                    </w:rPr>
                  </w:rPrChange>
                </w:rPr>
                <w:t>1231</w:t>
              </w:r>
            </w:ins>
          </w:p>
        </w:tc>
        <w:tc>
          <w:tcPr>
            <w:tcW w:w="855" w:type="dxa"/>
            <w:tcPrChange w:id="10778" w:author="Στάθης Καπ" w:date="2023-03-03T06:25:00Z">
              <w:tcPr>
                <w:tcW w:w="855" w:type="dxa"/>
              </w:tcPr>
            </w:tcPrChange>
          </w:tcPr>
          <w:p w14:paraId="2BA46341" w14:textId="08D19A23" w:rsidR="009B17D5" w:rsidRPr="00AC6F02" w:rsidRDefault="009B17D5" w:rsidP="009B17D5">
            <w:pPr>
              <w:jc w:val="center"/>
              <w:rPr>
                <w:ins w:id="10779" w:author="Στάθης Καπ" w:date="2023-03-03T03:26:00Z"/>
                <w:rFonts w:cstheme="minorHAnsi"/>
                <w:sz w:val="16"/>
                <w:szCs w:val="16"/>
              </w:rPr>
            </w:pPr>
            <w:ins w:id="10780" w:author="Στάθης Καπ" w:date="2023-03-03T03:27:00Z">
              <w:r w:rsidRPr="00AC6F02">
                <w:rPr>
                  <w:sz w:val="16"/>
                  <w:szCs w:val="16"/>
                  <w:rPrChange w:id="10781" w:author="Στάθης Καπ" w:date="2023-03-03T03:27:00Z">
                    <w:rPr>
                      <w:sz w:val="18"/>
                      <w:szCs w:val="18"/>
                    </w:rPr>
                  </w:rPrChange>
                </w:rPr>
                <w:t>1110</w:t>
              </w:r>
            </w:ins>
          </w:p>
        </w:tc>
        <w:tc>
          <w:tcPr>
            <w:tcW w:w="544" w:type="dxa"/>
            <w:vAlign w:val="bottom"/>
            <w:tcPrChange w:id="10782" w:author="Στάθης Καπ" w:date="2023-03-03T06:25:00Z">
              <w:tcPr>
                <w:tcW w:w="544" w:type="dxa"/>
                <w:vAlign w:val="bottom"/>
              </w:tcPr>
            </w:tcPrChange>
          </w:tcPr>
          <w:p w14:paraId="5C808204" w14:textId="2BD75CD4" w:rsidR="009B17D5" w:rsidRPr="00AC6F02" w:rsidRDefault="009B17D5" w:rsidP="009B17D5">
            <w:pPr>
              <w:jc w:val="center"/>
              <w:rPr>
                <w:ins w:id="10783" w:author="Στάθης Καπ" w:date="2023-03-03T03:26:00Z"/>
                <w:rFonts w:cstheme="minorHAnsi"/>
                <w:sz w:val="16"/>
                <w:szCs w:val="16"/>
              </w:rPr>
            </w:pPr>
            <w:ins w:id="10784" w:author="Στάθης Καπ" w:date="2023-03-03T03:27:00Z">
              <w:r w:rsidRPr="00AC6F02">
                <w:rPr>
                  <w:rFonts w:ascii="Calibri" w:hAnsi="Calibri" w:cs="Calibri"/>
                  <w:color w:val="000000"/>
                  <w:sz w:val="16"/>
                  <w:szCs w:val="16"/>
                  <w:rPrChange w:id="10785" w:author="Στάθης Καπ" w:date="2023-03-03T03:27:00Z">
                    <w:rPr>
                      <w:rFonts w:ascii="Calibri" w:hAnsi="Calibri" w:cs="Calibri"/>
                      <w:color w:val="000000"/>
                      <w:sz w:val="18"/>
                      <w:szCs w:val="18"/>
                    </w:rPr>
                  </w:rPrChange>
                </w:rPr>
                <w:t>1101</w:t>
              </w:r>
            </w:ins>
          </w:p>
        </w:tc>
        <w:tc>
          <w:tcPr>
            <w:tcW w:w="621" w:type="dxa"/>
            <w:vAlign w:val="bottom"/>
            <w:tcPrChange w:id="10786" w:author="Στάθης Καπ" w:date="2023-03-03T06:25:00Z">
              <w:tcPr>
                <w:tcW w:w="621" w:type="dxa"/>
                <w:vAlign w:val="bottom"/>
              </w:tcPr>
            </w:tcPrChange>
          </w:tcPr>
          <w:p w14:paraId="4908B649" w14:textId="25B56972" w:rsidR="009B17D5" w:rsidRPr="00AC6F02" w:rsidRDefault="009B17D5" w:rsidP="009B17D5">
            <w:pPr>
              <w:jc w:val="center"/>
              <w:rPr>
                <w:ins w:id="10787" w:author="Στάθης Καπ" w:date="2023-03-03T03:26:00Z"/>
                <w:rFonts w:cstheme="minorHAnsi"/>
                <w:sz w:val="16"/>
                <w:szCs w:val="16"/>
              </w:rPr>
            </w:pPr>
            <w:ins w:id="10788" w:author="Στάθης Καπ" w:date="2023-03-03T03:27:00Z">
              <w:r w:rsidRPr="00AC6F02">
                <w:rPr>
                  <w:rFonts w:ascii="Calibri" w:hAnsi="Calibri" w:cs="Calibri"/>
                  <w:color w:val="000000"/>
                  <w:sz w:val="16"/>
                  <w:szCs w:val="16"/>
                  <w:rPrChange w:id="10789" w:author="Στάθης Καπ" w:date="2023-03-03T03:27:00Z">
                    <w:rPr>
                      <w:rFonts w:ascii="Calibri" w:hAnsi="Calibri" w:cs="Calibri"/>
                      <w:color w:val="000000"/>
                      <w:sz w:val="18"/>
                      <w:szCs w:val="18"/>
                    </w:rPr>
                  </w:rPrChange>
                </w:rPr>
                <w:t>4.315</w:t>
              </w:r>
            </w:ins>
          </w:p>
        </w:tc>
        <w:tc>
          <w:tcPr>
            <w:tcW w:w="669" w:type="dxa"/>
            <w:vAlign w:val="center"/>
            <w:tcPrChange w:id="10790" w:author="Στάθης Καπ" w:date="2023-03-03T06:25:00Z">
              <w:tcPr>
                <w:tcW w:w="669" w:type="dxa"/>
                <w:vAlign w:val="center"/>
              </w:tcPr>
            </w:tcPrChange>
          </w:tcPr>
          <w:p w14:paraId="6E45D865" w14:textId="2930EEB4" w:rsidR="009B17D5" w:rsidRPr="00AC6F02" w:rsidRDefault="009B17D5" w:rsidP="009B17D5">
            <w:pPr>
              <w:jc w:val="center"/>
              <w:rPr>
                <w:ins w:id="10791" w:author="Στάθης Καπ" w:date="2023-03-03T03:26:00Z"/>
                <w:rFonts w:cstheme="minorHAnsi"/>
                <w:sz w:val="16"/>
                <w:szCs w:val="16"/>
              </w:rPr>
            </w:pPr>
            <w:ins w:id="10792" w:author="Στάθης Καπ" w:date="2023-03-03T06:09:00Z">
              <w:r>
                <w:rPr>
                  <w:rFonts w:ascii="Calibri" w:hAnsi="Calibri" w:cstheme="minorHAnsi"/>
                  <w:color w:val="000000"/>
                  <w:sz w:val="16"/>
                  <w:szCs w:val="16"/>
                </w:rPr>
                <w:t>10.56</w:t>
              </w:r>
            </w:ins>
          </w:p>
        </w:tc>
        <w:tc>
          <w:tcPr>
            <w:tcW w:w="543" w:type="dxa"/>
            <w:vAlign w:val="bottom"/>
            <w:tcPrChange w:id="10793" w:author="Στάθης Καπ" w:date="2023-03-03T06:25:00Z">
              <w:tcPr>
                <w:tcW w:w="543" w:type="dxa"/>
                <w:vAlign w:val="bottom"/>
              </w:tcPr>
            </w:tcPrChange>
          </w:tcPr>
          <w:p w14:paraId="088B9EA5" w14:textId="4206DEBD" w:rsidR="009B17D5" w:rsidRPr="00AC6F02" w:rsidRDefault="009B17D5" w:rsidP="009B17D5">
            <w:pPr>
              <w:jc w:val="center"/>
              <w:rPr>
                <w:ins w:id="10794" w:author="Στάθης Καπ" w:date="2023-03-03T03:26:00Z"/>
                <w:rFonts w:cstheme="minorHAnsi"/>
                <w:sz w:val="16"/>
                <w:szCs w:val="16"/>
              </w:rPr>
            </w:pPr>
            <w:ins w:id="10795" w:author="Στάθης Καπ" w:date="2023-03-03T03:27:00Z">
              <w:r w:rsidRPr="00AC6F02">
                <w:rPr>
                  <w:rFonts w:ascii="Calibri" w:hAnsi="Calibri" w:cs="Calibri"/>
                  <w:color w:val="000000"/>
                  <w:sz w:val="16"/>
                  <w:szCs w:val="16"/>
                  <w:rPrChange w:id="10796" w:author="Στάθης Καπ" w:date="2023-03-03T03:27:00Z">
                    <w:rPr>
                      <w:rFonts w:ascii="Calibri" w:hAnsi="Calibri" w:cs="Calibri"/>
                      <w:color w:val="000000"/>
                      <w:sz w:val="18"/>
                      <w:szCs w:val="18"/>
                    </w:rPr>
                  </w:rPrChange>
                </w:rPr>
                <w:t>1030</w:t>
              </w:r>
            </w:ins>
          </w:p>
        </w:tc>
        <w:tc>
          <w:tcPr>
            <w:tcW w:w="621" w:type="dxa"/>
            <w:vAlign w:val="bottom"/>
            <w:tcPrChange w:id="10797" w:author="Στάθης Καπ" w:date="2023-03-03T06:25:00Z">
              <w:tcPr>
                <w:tcW w:w="621" w:type="dxa"/>
                <w:vAlign w:val="bottom"/>
              </w:tcPr>
            </w:tcPrChange>
          </w:tcPr>
          <w:p w14:paraId="6F51CE78" w14:textId="232BF00D" w:rsidR="009B17D5" w:rsidRPr="00AC6F02" w:rsidRDefault="009B17D5" w:rsidP="009B17D5">
            <w:pPr>
              <w:jc w:val="center"/>
              <w:rPr>
                <w:ins w:id="10798" w:author="Στάθης Καπ" w:date="2023-03-03T03:26:00Z"/>
                <w:rFonts w:cstheme="minorHAnsi"/>
                <w:sz w:val="16"/>
                <w:szCs w:val="16"/>
              </w:rPr>
            </w:pPr>
            <w:ins w:id="10799" w:author="Στάθης Καπ" w:date="2023-03-03T03:27:00Z">
              <w:r w:rsidRPr="00AC6F02">
                <w:rPr>
                  <w:rFonts w:ascii="Calibri" w:hAnsi="Calibri" w:cs="Calibri"/>
                  <w:color w:val="000000"/>
                  <w:sz w:val="16"/>
                  <w:szCs w:val="16"/>
                  <w:rPrChange w:id="10800" w:author="Στάθης Καπ" w:date="2023-03-03T03:27:00Z">
                    <w:rPr>
                      <w:rFonts w:ascii="Calibri" w:hAnsi="Calibri" w:cs="Calibri"/>
                      <w:color w:val="000000"/>
                      <w:sz w:val="18"/>
                      <w:szCs w:val="18"/>
                    </w:rPr>
                  </w:rPrChange>
                </w:rPr>
                <w:t>2.122</w:t>
              </w:r>
            </w:ins>
          </w:p>
        </w:tc>
        <w:tc>
          <w:tcPr>
            <w:tcW w:w="669" w:type="dxa"/>
            <w:vAlign w:val="center"/>
            <w:tcPrChange w:id="10801" w:author="Στάθης Καπ" w:date="2023-03-03T06:25:00Z">
              <w:tcPr>
                <w:tcW w:w="669" w:type="dxa"/>
                <w:vAlign w:val="center"/>
              </w:tcPr>
            </w:tcPrChange>
          </w:tcPr>
          <w:p w14:paraId="306ACA14" w14:textId="48101F8C" w:rsidR="009B17D5" w:rsidRPr="00AC6F02" w:rsidRDefault="009B17D5" w:rsidP="009B17D5">
            <w:pPr>
              <w:jc w:val="center"/>
              <w:rPr>
                <w:ins w:id="10802" w:author="Στάθης Καπ" w:date="2023-03-03T03:26:00Z"/>
                <w:rFonts w:cstheme="minorHAnsi"/>
                <w:sz w:val="16"/>
                <w:szCs w:val="16"/>
              </w:rPr>
            </w:pPr>
            <w:ins w:id="10803" w:author="Στάθης Καπ" w:date="2023-03-03T06:09:00Z">
              <w:r>
                <w:rPr>
                  <w:rFonts w:ascii="Calibri" w:hAnsi="Calibri" w:cstheme="minorHAnsi"/>
                  <w:color w:val="000000"/>
                  <w:sz w:val="16"/>
                  <w:szCs w:val="16"/>
                </w:rPr>
                <w:t>6.45</w:t>
              </w:r>
            </w:ins>
          </w:p>
        </w:tc>
        <w:tc>
          <w:tcPr>
            <w:tcW w:w="508" w:type="dxa"/>
            <w:vAlign w:val="bottom"/>
            <w:tcPrChange w:id="10804" w:author="Στάθης Καπ" w:date="2023-03-03T06:25:00Z">
              <w:tcPr>
                <w:tcW w:w="508" w:type="dxa"/>
                <w:vAlign w:val="bottom"/>
              </w:tcPr>
            </w:tcPrChange>
          </w:tcPr>
          <w:p w14:paraId="0BD73E1B" w14:textId="3B63A10F" w:rsidR="009B17D5" w:rsidRPr="00AC6F02" w:rsidRDefault="009B17D5" w:rsidP="009B17D5">
            <w:pPr>
              <w:jc w:val="center"/>
              <w:rPr>
                <w:ins w:id="10805" w:author="Στάθης Καπ" w:date="2023-03-03T03:26:00Z"/>
                <w:rFonts w:cstheme="minorHAnsi"/>
                <w:sz w:val="16"/>
                <w:szCs w:val="16"/>
              </w:rPr>
            </w:pPr>
            <w:ins w:id="10806" w:author="Στάθης Καπ" w:date="2023-03-03T03:27:00Z">
              <w:r w:rsidRPr="00AC6F02">
                <w:rPr>
                  <w:rFonts w:ascii="Calibri" w:hAnsi="Calibri" w:cs="Calibri"/>
                  <w:color w:val="000000"/>
                  <w:sz w:val="16"/>
                  <w:szCs w:val="16"/>
                  <w:rPrChange w:id="10807" w:author="Στάθης Καπ" w:date="2023-03-03T03:27:00Z">
                    <w:rPr>
                      <w:rFonts w:ascii="Calibri" w:hAnsi="Calibri" w:cs="Calibri"/>
                      <w:color w:val="000000"/>
                      <w:sz w:val="18"/>
                      <w:szCs w:val="18"/>
                    </w:rPr>
                  </w:rPrChange>
                </w:rPr>
                <w:t>984</w:t>
              </w:r>
            </w:ins>
          </w:p>
        </w:tc>
        <w:tc>
          <w:tcPr>
            <w:tcW w:w="541" w:type="dxa"/>
            <w:vAlign w:val="bottom"/>
            <w:tcPrChange w:id="10808" w:author="Στάθης Καπ" w:date="2023-03-03T06:25:00Z">
              <w:tcPr>
                <w:tcW w:w="541" w:type="dxa"/>
                <w:vAlign w:val="bottom"/>
              </w:tcPr>
            </w:tcPrChange>
          </w:tcPr>
          <w:p w14:paraId="5B76474E" w14:textId="7BE4A09A" w:rsidR="009B17D5" w:rsidRPr="00AC6F02" w:rsidRDefault="009B17D5" w:rsidP="009B17D5">
            <w:pPr>
              <w:jc w:val="center"/>
              <w:rPr>
                <w:ins w:id="10809" w:author="Στάθης Καπ" w:date="2023-03-03T03:26:00Z"/>
                <w:rFonts w:cstheme="minorHAnsi"/>
                <w:sz w:val="16"/>
                <w:szCs w:val="16"/>
              </w:rPr>
            </w:pPr>
            <w:ins w:id="10810" w:author="Στάθης Καπ" w:date="2023-03-03T03:27:00Z">
              <w:r w:rsidRPr="00AC6F02">
                <w:rPr>
                  <w:rFonts w:ascii="Calibri" w:hAnsi="Calibri" w:cs="Calibri"/>
                  <w:color w:val="000000"/>
                  <w:sz w:val="16"/>
                  <w:szCs w:val="16"/>
                  <w:rPrChange w:id="10811" w:author="Στάθης Καπ" w:date="2023-03-03T03:27:00Z">
                    <w:rPr>
                      <w:rFonts w:ascii="Calibri" w:hAnsi="Calibri" w:cs="Calibri"/>
                      <w:color w:val="000000"/>
                      <w:sz w:val="18"/>
                      <w:szCs w:val="18"/>
                    </w:rPr>
                  </w:rPrChange>
                </w:rPr>
                <w:t>1.125</w:t>
              </w:r>
            </w:ins>
          </w:p>
        </w:tc>
        <w:tc>
          <w:tcPr>
            <w:tcW w:w="589" w:type="dxa"/>
            <w:vAlign w:val="center"/>
            <w:tcPrChange w:id="10812" w:author="Στάθης Καπ" w:date="2023-03-03T06:25:00Z">
              <w:tcPr>
                <w:tcW w:w="589" w:type="dxa"/>
                <w:vAlign w:val="center"/>
              </w:tcPr>
            </w:tcPrChange>
          </w:tcPr>
          <w:p w14:paraId="639A6FB3" w14:textId="63ED7FDD" w:rsidR="009B17D5" w:rsidRPr="00AC6F02" w:rsidRDefault="009B17D5" w:rsidP="009B17D5">
            <w:pPr>
              <w:jc w:val="center"/>
              <w:rPr>
                <w:ins w:id="10813" w:author="Στάθης Καπ" w:date="2023-03-03T03:26:00Z"/>
                <w:rFonts w:cstheme="minorHAnsi"/>
                <w:sz w:val="16"/>
                <w:szCs w:val="16"/>
              </w:rPr>
            </w:pPr>
            <w:ins w:id="10814" w:author="Στάθης Καπ" w:date="2023-03-03T06:10:00Z">
              <w:r>
                <w:rPr>
                  <w:rFonts w:ascii="Calibri" w:hAnsi="Calibri" w:cstheme="minorHAnsi"/>
                  <w:color w:val="000000"/>
                  <w:sz w:val="16"/>
                  <w:szCs w:val="16"/>
                </w:rPr>
                <w:t>10.63</w:t>
              </w:r>
            </w:ins>
          </w:p>
        </w:tc>
        <w:tc>
          <w:tcPr>
            <w:tcW w:w="463" w:type="dxa"/>
            <w:vAlign w:val="bottom"/>
            <w:tcPrChange w:id="10815" w:author="Στάθης Καπ" w:date="2023-03-03T06:25:00Z">
              <w:tcPr>
                <w:tcW w:w="463" w:type="dxa"/>
                <w:vAlign w:val="bottom"/>
              </w:tcPr>
            </w:tcPrChange>
          </w:tcPr>
          <w:p w14:paraId="36BC033D" w14:textId="430C6473" w:rsidR="009B17D5" w:rsidRPr="00AC6F02" w:rsidRDefault="009B17D5" w:rsidP="009B17D5">
            <w:pPr>
              <w:jc w:val="center"/>
              <w:rPr>
                <w:ins w:id="10816" w:author="Στάθης Καπ" w:date="2023-03-03T03:26:00Z"/>
                <w:rFonts w:cstheme="minorHAnsi"/>
                <w:sz w:val="16"/>
                <w:szCs w:val="16"/>
              </w:rPr>
            </w:pPr>
            <w:ins w:id="10817" w:author="Στάθης Καπ" w:date="2023-03-03T03:27:00Z">
              <w:r w:rsidRPr="00AC6F02">
                <w:rPr>
                  <w:rFonts w:ascii="Calibri" w:hAnsi="Calibri" w:cs="Calibri"/>
                  <w:color w:val="000000"/>
                  <w:sz w:val="16"/>
                  <w:szCs w:val="16"/>
                  <w:rPrChange w:id="10818" w:author="Στάθης Καπ" w:date="2023-03-03T03:27:00Z">
                    <w:rPr>
                      <w:rFonts w:ascii="Calibri" w:hAnsi="Calibri" w:cs="Calibri"/>
                      <w:color w:val="000000"/>
                      <w:sz w:val="18"/>
                      <w:szCs w:val="18"/>
                    </w:rPr>
                  </w:rPrChange>
                </w:rPr>
                <w:t>954</w:t>
              </w:r>
            </w:ins>
          </w:p>
        </w:tc>
        <w:tc>
          <w:tcPr>
            <w:tcW w:w="541" w:type="dxa"/>
            <w:vAlign w:val="bottom"/>
            <w:tcPrChange w:id="10819" w:author="Στάθης Καπ" w:date="2023-03-03T06:25:00Z">
              <w:tcPr>
                <w:tcW w:w="541" w:type="dxa"/>
                <w:vAlign w:val="bottom"/>
              </w:tcPr>
            </w:tcPrChange>
          </w:tcPr>
          <w:p w14:paraId="65D51380" w14:textId="5065DF19" w:rsidR="009B17D5" w:rsidRPr="00AC6F02" w:rsidRDefault="009B17D5" w:rsidP="009B17D5">
            <w:pPr>
              <w:jc w:val="center"/>
              <w:rPr>
                <w:ins w:id="10820" w:author="Στάθης Καπ" w:date="2023-03-03T03:26:00Z"/>
                <w:rFonts w:cstheme="minorHAnsi"/>
                <w:sz w:val="16"/>
                <w:szCs w:val="16"/>
              </w:rPr>
            </w:pPr>
            <w:ins w:id="10821" w:author="Στάθης Καπ" w:date="2023-03-03T03:27:00Z">
              <w:r w:rsidRPr="00AC6F02">
                <w:rPr>
                  <w:rFonts w:ascii="Calibri" w:hAnsi="Calibri" w:cs="Calibri"/>
                  <w:color w:val="000000"/>
                  <w:sz w:val="16"/>
                  <w:szCs w:val="16"/>
                  <w:rPrChange w:id="10822" w:author="Στάθης Καπ" w:date="2023-03-03T03:27:00Z">
                    <w:rPr>
                      <w:rFonts w:ascii="Calibri" w:hAnsi="Calibri" w:cs="Calibri"/>
                      <w:color w:val="000000"/>
                      <w:sz w:val="18"/>
                      <w:szCs w:val="18"/>
                    </w:rPr>
                  </w:rPrChange>
                </w:rPr>
                <w:t>1.811</w:t>
              </w:r>
            </w:ins>
          </w:p>
        </w:tc>
        <w:tc>
          <w:tcPr>
            <w:tcW w:w="589" w:type="dxa"/>
            <w:vAlign w:val="center"/>
            <w:tcPrChange w:id="10823" w:author="Στάθης Καπ" w:date="2023-03-03T06:25:00Z">
              <w:tcPr>
                <w:tcW w:w="589" w:type="dxa"/>
                <w:vAlign w:val="center"/>
              </w:tcPr>
            </w:tcPrChange>
          </w:tcPr>
          <w:p w14:paraId="3A59F542" w14:textId="7B6E652B" w:rsidR="009B17D5" w:rsidRPr="00AC6F02" w:rsidRDefault="009B17D5" w:rsidP="009B17D5">
            <w:pPr>
              <w:jc w:val="center"/>
              <w:rPr>
                <w:ins w:id="10824" w:author="Στάθης Καπ" w:date="2023-03-03T03:26:00Z"/>
                <w:rFonts w:cstheme="minorHAnsi"/>
                <w:sz w:val="16"/>
                <w:szCs w:val="16"/>
              </w:rPr>
            </w:pPr>
            <w:ins w:id="10825" w:author="Στάθης Καπ" w:date="2023-03-03T06:10:00Z">
              <w:r>
                <w:rPr>
                  <w:rFonts w:ascii="Calibri" w:hAnsi="Calibri" w:cstheme="minorHAnsi"/>
                  <w:color w:val="000000"/>
                  <w:sz w:val="16"/>
                  <w:szCs w:val="16"/>
                </w:rPr>
                <w:t>13.35</w:t>
              </w:r>
            </w:ins>
          </w:p>
        </w:tc>
      </w:tr>
      <w:tr w:rsidR="009B17D5" w14:paraId="73C713BE" w14:textId="77777777" w:rsidTr="00F03C40">
        <w:trPr>
          <w:ins w:id="10826" w:author="Στάθης Καπ" w:date="2023-03-03T03:26:00Z"/>
        </w:trPr>
        <w:tc>
          <w:tcPr>
            <w:tcW w:w="515" w:type="dxa"/>
            <w:tcBorders>
              <w:top w:val="nil"/>
              <w:bottom w:val="nil"/>
              <w:right w:val="single" w:sz="4" w:space="0" w:color="auto"/>
            </w:tcBorders>
            <w:shd w:val="clear" w:color="auto" w:fill="E7E6E6" w:themeFill="background2"/>
            <w:vAlign w:val="center"/>
            <w:tcPrChange w:id="10827" w:author="Στάθης Καπ" w:date="2023-03-03T06:25:00Z">
              <w:tcPr>
                <w:tcW w:w="515" w:type="dxa"/>
                <w:vAlign w:val="center"/>
              </w:tcPr>
            </w:tcPrChange>
          </w:tcPr>
          <w:p w14:paraId="58C8608B" w14:textId="6BEF46A4" w:rsidR="009B17D5" w:rsidRPr="00AC6F02" w:rsidRDefault="009B17D5" w:rsidP="009B17D5">
            <w:pPr>
              <w:jc w:val="center"/>
              <w:rPr>
                <w:ins w:id="10828" w:author="Στάθης Καπ" w:date="2023-03-03T03:26:00Z"/>
                <w:sz w:val="16"/>
                <w:szCs w:val="16"/>
              </w:rPr>
            </w:pPr>
            <w:ins w:id="10829" w:author="Στάθης Καπ" w:date="2023-03-03T03:27:00Z">
              <w:r w:rsidRPr="00AC6F02">
                <w:rPr>
                  <w:sz w:val="16"/>
                  <w:szCs w:val="16"/>
                  <w:rPrChange w:id="10830" w:author="Στάθης Καπ" w:date="2023-03-03T03:27:00Z">
                    <w:rPr>
                      <w:sz w:val="18"/>
                      <w:szCs w:val="18"/>
                    </w:rPr>
                  </w:rPrChange>
                </w:rPr>
                <w:t>pr17</w:t>
              </w:r>
            </w:ins>
          </w:p>
        </w:tc>
        <w:tc>
          <w:tcPr>
            <w:tcW w:w="560" w:type="dxa"/>
            <w:tcBorders>
              <w:left w:val="single" w:sz="4" w:space="0" w:color="auto"/>
            </w:tcBorders>
            <w:tcPrChange w:id="10831" w:author="Στάθης Καπ" w:date="2023-03-03T06:25:00Z">
              <w:tcPr>
                <w:tcW w:w="560" w:type="dxa"/>
              </w:tcPr>
            </w:tcPrChange>
          </w:tcPr>
          <w:p w14:paraId="1A2CA052" w14:textId="2B9F4270" w:rsidR="009B17D5" w:rsidRPr="00AC6F02" w:rsidRDefault="009B17D5" w:rsidP="009B17D5">
            <w:pPr>
              <w:jc w:val="center"/>
              <w:rPr>
                <w:ins w:id="10832" w:author="Στάθης Καπ" w:date="2023-03-03T03:26:00Z"/>
                <w:rFonts w:cstheme="minorHAnsi"/>
                <w:sz w:val="16"/>
                <w:szCs w:val="16"/>
              </w:rPr>
            </w:pPr>
            <w:ins w:id="10833" w:author="Στάθης Καπ" w:date="2023-03-03T03:27:00Z">
              <w:r w:rsidRPr="00AC6F02">
                <w:rPr>
                  <w:sz w:val="16"/>
                  <w:szCs w:val="16"/>
                  <w:rPrChange w:id="10834" w:author="Στάθης Καπ" w:date="2023-03-03T03:27:00Z">
                    <w:rPr>
                      <w:sz w:val="18"/>
                      <w:szCs w:val="18"/>
                    </w:rPr>
                  </w:rPrChange>
                </w:rPr>
                <w:t>652</w:t>
              </w:r>
            </w:ins>
          </w:p>
        </w:tc>
        <w:tc>
          <w:tcPr>
            <w:tcW w:w="855" w:type="dxa"/>
            <w:tcPrChange w:id="10835" w:author="Στάθης Καπ" w:date="2023-03-03T06:25:00Z">
              <w:tcPr>
                <w:tcW w:w="855" w:type="dxa"/>
              </w:tcPr>
            </w:tcPrChange>
          </w:tcPr>
          <w:p w14:paraId="3D0F2BE0" w14:textId="67E49032" w:rsidR="009B17D5" w:rsidRPr="00AC6F02" w:rsidRDefault="009B17D5" w:rsidP="009B17D5">
            <w:pPr>
              <w:jc w:val="center"/>
              <w:rPr>
                <w:ins w:id="10836" w:author="Στάθης Καπ" w:date="2023-03-03T03:26:00Z"/>
                <w:rFonts w:cstheme="minorHAnsi"/>
                <w:sz w:val="16"/>
                <w:szCs w:val="16"/>
              </w:rPr>
            </w:pPr>
            <w:ins w:id="10837" w:author="Στάθης Καπ" w:date="2023-03-03T03:27:00Z">
              <w:r w:rsidRPr="00AC6F02">
                <w:rPr>
                  <w:sz w:val="16"/>
                  <w:szCs w:val="16"/>
                  <w:rPrChange w:id="10838" w:author="Στάθης Καπ" w:date="2023-03-03T03:27:00Z">
                    <w:rPr>
                      <w:sz w:val="18"/>
                      <w:szCs w:val="18"/>
                    </w:rPr>
                  </w:rPrChange>
                </w:rPr>
                <w:t>624</w:t>
              </w:r>
            </w:ins>
          </w:p>
        </w:tc>
        <w:tc>
          <w:tcPr>
            <w:tcW w:w="544" w:type="dxa"/>
            <w:vAlign w:val="bottom"/>
            <w:tcPrChange w:id="10839" w:author="Στάθης Καπ" w:date="2023-03-03T06:25:00Z">
              <w:tcPr>
                <w:tcW w:w="544" w:type="dxa"/>
                <w:vAlign w:val="bottom"/>
              </w:tcPr>
            </w:tcPrChange>
          </w:tcPr>
          <w:p w14:paraId="0A131229" w14:textId="37B05B40" w:rsidR="009B17D5" w:rsidRPr="00AC6F02" w:rsidRDefault="009B17D5" w:rsidP="009B17D5">
            <w:pPr>
              <w:jc w:val="center"/>
              <w:rPr>
                <w:ins w:id="10840" w:author="Στάθης Καπ" w:date="2023-03-03T03:26:00Z"/>
                <w:rFonts w:cstheme="minorHAnsi"/>
                <w:sz w:val="16"/>
                <w:szCs w:val="16"/>
              </w:rPr>
            </w:pPr>
            <w:ins w:id="10841" w:author="Στάθης Καπ" w:date="2023-03-03T03:27:00Z">
              <w:r w:rsidRPr="00AC6F02">
                <w:rPr>
                  <w:rFonts w:ascii="Calibri" w:hAnsi="Calibri" w:cs="Calibri"/>
                  <w:color w:val="000000"/>
                  <w:sz w:val="16"/>
                  <w:szCs w:val="16"/>
                  <w:rPrChange w:id="10842" w:author="Στάθης Καπ" w:date="2023-03-03T03:27:00Z">
                    <w:rPr>
                      <w:rFonts w:ascii="Calibri" w:hAnsi="Calibri" w:cs="Calibri"/>
                      <w:color w:val="000000"/>
                      <w:sz w:val="18"/>
                      <w:szCs w:val="18"/>
                    </w:rPr>
                  </w:rPrChange>
                </w:rPr>
                <w:t>587</w:t>
              </w:r>
            </w:ins>
          </w:p>
        </w:tc>
        <w:tc>
          <w:tcPr>
            <w:tcW w:w="621" w:type="dxa"/>
            <w:vAlign w:val="bottom"/>
            <w:tcPrChange w:id="10843" w:author="Στάθης Καπ" w:date="2023-03-03T06:25:00Z">
              <w:tcPr>
                <w:tcW w:w="621" w:type="dxa"/>
                <w:vAlign w:val="bottom"/>
              </w:tcPr>
            </w:tcPrChange>
          </w:tcPr>
          <w:p w14:paraId="18AC63F2" w14:textId="18B7E320" w:rsidR="009B17D5" w:rsidRPr="00AC6F02" w:rsidRDefault="009B17D5" w:rsidP="009B17D5">
            <w:pPr>
              <w:jc w:val="center"/>
              <w:rPr>
                <w:ins w:id="10844" w:author="Στάθης Καπ" w:date="2023-03-03T03:26:00Z"/>
                <w:rFonts w:cstheme="minorHAnsi"/>
                <w:sz w:val="16"/>
                <w:szCs w:val="16"/>
              </w:rPr>
            </w:pPr>
            <w:ins w:id="10845" w:author="Στάθης Καπ" w:date="2023-03-03T03:27:00Z">
              <w:r w:rsidRPr="00AC6F02">
                <w:rPr>
                  <w:rFonts w:ascii="Calibri" w:hAnsi="Calibri" w:cs="Calibri"/>
                  <w:color w:val="000000"/>
                  <w:sz w:val="16"/>
                  <w:szCs w:val="16"/>
                  <w:rPrChange w:id="10846" w:author="Στάθης Καπ" w:date="2023-03-03T03:27:00Z">
                    <w:rPr>
                      <w:rFonts w:ascii="Calibri" w:hAnsi="Calibri" w:cs="Calibri"/>
                      <w:color w:val="000000"/>
                      <w:sz w:val="18"/>
                      <w:szCs w:val="18"/>
                    </w:rPr>
                  </w:rPrChange>
                </w:rPr>
                <w:t>0.228</w:t>
              </w:r>
            </w:ins>
          </w:p>
        </w:tc>
        <w:tc>
          <w:tcPr>
            <w:tcW w:w="669" w:type="dxa"/>
            <w:vAlign w:val="center"/>
            <w:tcPrChange w:id="10847" w:author="Στάθης Καπ" w:date="2023-03-03T06:25:00Z">
              <w:tcPr>
                <w:tcW w:w="669" w:type="dxa"/>
                <w:vAlign w:val="center"/>
              </w:tcPr>
            </w:tcPrChange>
          </w:tcPr>
          <w:p w14:paraId="28830578" w14:textId="5542329A" w:rsidR="009B17D5" w:rsidRPr="00AC6F02" w:rsidRDefault="009B17D5" w:rsidP="009B17D5">
            <w:pPr>
              <w:jc w:val="center"/>
              <w:rPr>
                <w:ins w:id="10848" w:author="Στάθης Καπ" w:date="2023-03-03T03:26:00Z"/>
                <w:rFonts w:cstheme="minorHAnsi"/>
                <w:sz w:val="16"/>
                <w:szCs w:val="16"/>
              </w:rPr>
            </w:pPr>
            <w:ins w:id="10849" w:author="Στάθης Καπ" w:date="2023-03-03T06:09:00Z">
              <w:r>
                <w:rPr>
                  <w:rFonts w:ascii="Calibri" w:hAnsi="Calibri" w:cstheme="minorHAnsi"/>
                  <w:color w:val="000000"/>
                  <w:sz w:val="16"/>
                  <w:szCs w:val="16"/>
                </w:rPr>
                <w:t>9.97</w:t>
              </w:r>
            </w:ins>
          </w:p>
        </w:tc>
        <w:tc>
          <w:tcPr>
            <w:tcW w:w="543" w:type="dxa"/>
            <w:vAlign w:val="bottom"/>
            <w:tcPrChange w:id="10850" w:author="Στάθης Καπ" w:date="2023-03-03T06:25:00Z">
              <w:tcPr>
                <w:tcW w:w="543" w:type="dxa"/>
                <w:vAlign w:val="bottom"/>
              </w:tcPr>
            </w:tcPrChange>
          </w:tcPr>
          <w:p w14:paraId="45759C2B" w14:textId="1299E579" w:rsidR="009B17D5" w:rsidRPr="00AC6F02" w:rsidRDefault="009B17D5" w:rsidP="009B17D5">
            <w:pPr>
              <w:jc w:val="center"/>
              <w:rPr>
                <w:ins w:id="10851" w:author="Στάθης Καπ" w:date="2023-03-03T03:26:00Z"/>
                <w:rFonts w:cstheme="minorHAnsi"/>
                <w:sz w:val="16"/>
                <w:szCs w:val="16"/>
              </w:rPr>
            </w:pPr>
            <w:ins w:id="10852" w:author="Στάθης Καπ" w:date="2023-03-03T03:27:00Z">
              <w:r w:rsidRPr="00AC6F02">
                <w:rPr>
                  <w:rFonts w:ascii="Calibri" w:hAnsi="Calibri" w:cs="Calibri"/>
                  <w:color w:val="000000"/>
                  <w:sz w:val="16"/>
                  <w:szCs w:val="16"/>
                  <w:rPrChange w:id="10853" w:author="Στάθης Καπ" w:date="2023-03-03T03:27:00Z">
                    <w:rPr>
                      <w:rFonts w:ascii="Calibri" w:hAnsi="Calibri" w:cs="Calibri"/>
                      <w:color w:val="000000"/>
                      <w:sz w:val="18"/>
                      <w:szCs w:val="18"/>
                    </w:rPr>
                  </w:rPrChange>
                </w:rPr>
                <w:t>567</w:t>
              </w:r>
            </w:ins>
          </w:p>
        </w:tc>
        <w:tc>
          <w:tcPr>
            <w:tcW w:w="621" w:type="dxa"/>
            <w:vAlign w:val="bottom"/>
            <w:tcPrChange w:id="10854" w:author="Στάθης Καπ" w:date="2023-03-03T06:25:00Z">
              <w:tcPr>
                <w:tcW w:w="621" w:type="dxa"/>
                <w:vAlign w:val="bottom"/>
              </w:tcPr>
            </w:tcPrChange>
          </w:tcPr>
          <w:p w14:paraId="4BF4F3B7" w14:textId="1CC642A5" w:rsidR="009B17D5" w:rsidRPr="00AC6F02" w:rsidRDefault="009B17D5" w:rsidP="009B17D5">
            <w:pPr>
              <w:jc w:val="center"/>
              <w:rPr>
                <w:ins w:id="10855" w:author="Στάθης Καπ" w:date="2023-03-03T03:26:00Z"/>
                <w:rFonts w:cstheme="minorHAnsi"/>
                <w:sz w:val="16"/>
                <w:szCs w:val="16"/>
              </w:rPr>
            </w:pPr>
            <w:ins w:id="10856" w:author="Στάθης Καπ" w:date="2023-03-03T03:27:00Z">
              <w:r w:rsidRPr="00AC6F02">
                <w:rPr>
                  <w:rFonts w:ascii="Calibri" w:hAnsi="Calibri" w:cs="Calibri"/>
                  <w:color w:val="000000"/>
                  <w:sz w:val="16"/>
                  <w:szCs w:val="16"/>
                  <w:rPrChange w:id="10857" w:author="Στάθης Καπ" w:date="2023-03-03T03:27:00Z">
                    <w:rPr>
                      <w:rFonts w:ascii="Calibri" w:hAnsi="Calibri" w:cs="Calibri"/>
                      <w:color w:val="000000"/>
                      <w:sz w:val="18"/>
                      <w:szCs w:val="18"/>
                    </w:rPr>
                  </w:rPrChange>
                </w:rPr>
                <w:t>0.175</w:t>
              </w:r>
            </w:ins>
          </w:p>
        </w:tc>
        <w:tc>
          <w:tcPr>
            <w:tcW w:w="669" w:type="dxa"/>
            <w:vAlign w:val="center"/>
            <w:tcPrChange w:id="10858" w:author="Στάθης Καπ" w:date="2023-03-03T06:25:00Z">
              <w:tcPr>
                <w:tcW w:w="669" w:type="dxa"/>
                <w:vAlign w:val="center"/>
              </w:tcPr>
            </w:tcPrChange>
          </w:tcPr>
          <w:p w14:paraId="0F368202" w14:textId="2D97153A" w:rsidR="009B17D5" w:rsidRPr="00AC6F02" w:rsidRDefault="009B17D5" w:rsidP="009B17D5">
            <w:pPr>
              <w:jc w:val="center"/>
              <w:rPr>
                <w:ins w:id="10859" w:author="Στάθης Καπ" w:date="2023-03-03T03:26:00Z"/>
                <w:rFonts w:cstheme="minorHAnsi"/>
                <w:sz w:val="16"/>
                <w:szCs w:val="16"/>
              </w:rPr>
            </w:pPr>
            <w:ins w:id="10860" w:author="Στάθης Καπ" w:date="2023-03-03T06:09:00Z">
              <w:r>
                <w:rPr>
                  <w:rFonts w:ascii="Calibri" w:hAnsi="Calibri" w:cstheme="minorHAnsi"/>
                  <w:color w:val="000000"/>
                  <w:sz w:val="16"/>
                  <w:szCs w:val="16"/>
                </w:rPr>
                <w:t>3.41</w:t>
              </w:r>
            </w:ins>
          </w:p>
        </w:tc>
        <w:tc>
          <w:tcPr>
            <w:tcW w:w="508" w:type="dxa"/>
            <w:vAlign w:val="bottom"/>
            <w:tcPrChange w:id="10861" w:author="Στάθης Καπ" w:date="2023-03-03T06:25:00Z">
              <w:tcPr>
                <w:tcW w:w="508" w:type="dxa"/>
                <w:vAlign w:val="bottom"/>
              </w:tcPr>
            </w:tcPrChange>
          </w:tcPr>
          <w:p w14:paraId="392647FD" w14:textId="3D4C82C1" w:rsidR="009B17D5" w:rsidRPr="00AC6F02" w:rsidRDefault="009B17D5" w:rsidP="009B17D5">
            <w:pPr>
              <w:jc w:val="center"/>
              <w:rPr>
                <w:ins w:id="10862" w:author="Στάθης Καπ" w:date="2023-03-03T03:26:00Z"/>
                <w:rFonts w:cstheme="minorHAnsi"/>
                <w:sz w:val="16"/>
                <w:szCs w:val="16"/>
              </w:rPr>
            </w:pPr>
            <w:ins w:id="10863" w:author="Στάθης Καπ" w:date="2023-03-03T03:27:00Z">
              <w:r w:rsidRPr="00AC6F02">
                <w:rPr>
                  <w:rFonts w:ascii="Calibri" w:hAnsi="Calibri" w:cs="Calibri"/>
                  <w:color w:val="000000"/>
                  <w:sz w:val="16"/>
                  <w:szCs w:val="16"/>
                  <w:rPrChange w:id="10864" w:author="Στάθης Καπ" w:date="2023-03-03T03:27:00Z">
                    <w:rPr>
                      <w:rFonts w:ascii="Calibri" w:hAnsi="Calibri" w:cs="Calibri"/>
                      <w:color w:val="000000"/>
                      <w:sz w:val="18"/>
                      <w:szCs w:val="18"/>
                    </w:rPr>
                  </w:rPrChange>
                </w:rPr>
                <w:t>518</w:t>
              </w:r>
            </w:ins>
          </w:p>
        </w:tc>
        <w:tc>
          <w:tcPr>
            <w:tcW w:w="541" w:type="dxa"/>
            <w:vAlign w:val="bottom"/>
            <w:tcPrChange w:id="10865" w:author="Στάθης Καπ" w:date="2023-03-03T06:25:00Z">
              <w:tcPr>
                <w:tcW w:w="541" w:type="dxa"/>
                <w:vAlign w:val="bottom"/>
              </w:tcPr>
            </w:tcPrChange>
          </w:tcPr>
          <w:p w14:paraId="0CA496C5" w14:textId="4831FF1B" w:rsidR="009B17D5" w:rsidRPr="00AC6F02" w:rsidRDefault="009B17D5" w:rsidP="009B17D5">
            <w:pPr>
              <w:jc w:val="center"/>
              <w:rPr>
                <w:ins w:id="10866" w:author="Στάθης Καπ" w:date="2023-03-03T03:26:00Z"/>
                <w:rFonts w:cstheme="minorHAnsi"/>
                <w:sz w:val="16"/>
                <w:szCs w:val="16"/>
              </w:rPr>
            </w:pPr>
            <w:ins w:id="10867" w:author="Στάθης Καπ" w:date="2023-03-03T03:27:00Z">
              <w:r w:rsidRPr="00AC6F02">
                <w:rPr>
                  <w:rFonts w:ascii="Calibri" w:hAnsi="Calibri" w:cs="Calibri"/>
                  <w:color w:val="000000"/>
                  <w:sz w:val="16"/>
                  <w:szCs w:val="16"/>
                  <w:rPrChange w:id="10868" w:author="Στάθης Καπ" w:date="2023-03-03T03:27:00Z">
                    <w:rPr>
                      <w:rFonts w:ascii="Calibri" w:hAnsi="Calibri" w:cs="Calibri"/>
                      <w:color w:val="000000"/>
                      <w:sz w:val="18"/>
                      <w:szCs w:val="18"/>
                    </w:rPr>
                  </w:rPrChange>
                </w:rPr>
                <w:t>0.164</w:t>
              </w:r>
            </w:ins>
          </w:p>
        </w:tc>
        <w:tc>
          <w:tcPr>
            <w:tcW w:w="589" w:type="dxa"/>
            <w:vAlign w:val="center"/>
            <w:tcPrChange w:id="10869" w:author="Στάθης Καπ" w:date="2023-03-03T06:25:00Z">
              <w:tcPr>
                <w:tcW w:w="589" w:type="dxa"/>
                <w:vAlign w:val="center"/>
              </w:tcPr>
            </w:tcPrChange>
          </w:tcPr>
          <w:p w14:paraId="2138BF96" w14:textId="294F3726" w:rsidR="009B17D5" w:rsidRPr="00AC6F02" w:rsidRDefault="009B17D5" w:rsidP="009B17D5">
            <w:pPr>
              <w:jc w:val="center"/>
              <w:rPr>
                <w:ins w:id="10870" w:author="Στάθης Καπ" w:date="2023-03-03T03:26:00Z"/>
                <w:rFonts w:cstheme="minorHAnsi"/>
                <w:sz w:val="16"/>
                <w:szCs w:val="16"/>
              </w:rPr>
            </w:pPr>
            <w:ins w:id="10871" w:author="Στάθης Καπ" w:date="2023-03-03T06:10:00Z">
              <w:r>
                <w:rPr>
                  <w:rFonts w:ascii="Calibri" w:hAnsi="Calibri" w:cstheme="minorHAnsi"/>
                  <w:color w:val="000000"/>
                  <w:sz w:val="16"/>
                  <w:szCs w:val="16"/>
                </w:rPr>
                <w:t>11.75</w:t>
              </w:r>
            </w:ins>
          </w:p>
        </w:tc>
        <w:tc>
          <w:tcPr>
            <w:tcW w:w="463" w:type="dxa"/>
            <w:vAlign w:val="bottom"/>
            <w:tcPrChange w:id="10872" w:author="Στάθης Καπ" w:date="2023-03-03T06:25:00Z">
              <w:tcPr>
                <w:tcW w:w="463" w:type="dxa"/>
                <w:vAlign w:val="bottom"/>
              </w:tcPr>
            </w:tcPrChange>
          </w:tcPr>
          <w:p w14:paraId="191AA3ED" w14:textId="4AD3E519" w:rsidR="009B17D5" w:rsidRPr="00AC6F02" w:rsidRDefault="009B17D5" w:rsidP="009B17D5">
            <w:pPr>
              <w:jc w:val="center"/>
              <w:rPr>
                <w:ins w:id="10873" w:author="Στάθης Καπ" w:date="2023-03-03T03:26:00Z"/>
                <w:rFonts w:cstheme="minorHAnsi"/>
                <w:sz w:val="16"/>
                <w:szCs w:val="16"/>
              </w:rPr>
            </w:pPr>
            <w:ins w:id="10874" w:author="Στάθης Καπ" w:date="2023-03-03T03:27:00Z">
              <w:r w:rsidRPr="00AC6F02">
                <w:rPr>
                  <w:rFonts w:ascii="Calibri" w:hAnsi="Calibri" w:cs="Calibri"/>
                  <w:color w:val="000000"/>
                  <w:sz w:val="16"/>
                  <w:szCs w:val="16"/>
                  <w:rPrChange w:id="10875" w:author="Στάθης Καπ" w:date="2023-03-03T03:27:00Z">
                    <w:rPr>
                      <w:rFonts w:ascii="Calibri" w:hAnsi="Calibri" w:cs="Calibri"/>
                      <w:color w:val="000000"/>
                      <w:sz w:val="18"/>
                      <w:szCs w:val="18"/>
                    </w:rPr>
                  </w:rPrChange>
                </w:rPr>
                <w:t>503</w:t>
              </w:r>
            </w:ins>
          </w:p>
        </w:tc>
        <w:tc>
          <w:tcPr>
            <w:tcW w:w="541" w:type="dxa"/>
            <w:vAlign w:val="bottom"/>
            <w:tcPrChange w:id="10876" w:author="Στάθης Καπ" w:date="2023-03-03T06:25:00Z">
              <w:tcPr>
                <w:tcW w:w="541" w:type="dxa"/>
                <w:vAlign w:val="bottom"/>
              </w:tcPr>
            </w:tcPrChange>
          </w:tcPr>
          <w:p w14:paraId="2E0F8B0C" w14:textId="7384A567" w:rsidR="009B17D5" w:rsidRPr="00AC6F02" w:rsidRDefault="009B17D5" w:rsidP="009B17D5">
            <w:pPr>
              <w:jc w:val="center"/>
              <w:rPr>
                <w:ins w:id="10877" w:author="Στάθης Καπ" w:date="2023-03-03T03:26:00Z"/>
                <w:rFonts w:cstheme="minorHAnsi"/>
                <w:sz w:val="16"/>
                <w:szCs w:val="16"/>
              </w:rPr>
            </w:pPr>
            <w:ins w:id="10878" w:author="Στάθης Καπ" w:date="2023-03-03T03:27:00Z">
              <w:r w:rsidRPr="00AC6F02">
                <w:rPr>
                  <w:rFonts w:ascii="Calibri" w:hAnsi="Calibri" w:cs="Calibri"/>
                  <w:color w:val="000000"/>
                  <w:sz w:val="16"/>
                  <w:szCs w:val="16"/>
                  <w:rPrChange w:id="10879" w:author="Στάθης Καπ" w:date="2023-03-03T03:27:00Z">
                    <w:rPr>
                      <w:rFonts w:ascii="Calibri" w:hAnsi="Calibri" w:cs="Calibri"/>
                      <w:color w:val="000000"/>
                      <w:sz w:val="18"/>
                      <w:szCs w:val="18"/>
                    </w:rPr>
                  </w:rPrChange>
                </w:rPr>
                <w:t>0.159</w:t>
              </w:r>
            </w:ins>
          </w:p>
        </w:tc>
        <w:tc>
          <w:tcPr>
            <w:tcW w:w="589" w:type="dxa"/>
            <w:vAlign w:val="center"/>
            <w:tcPrChange w:id="10880" w:author="Στάθης Καπ" w:date="2023-03-03T06:25:00Z">
              <w:tcPr>
                <w:tcW w:w="589" w:type="dxa"/>
                <w:vAlign w:val="center"/>
              </w:tcPr>
            </w:tcPrChange>
          </w:tcPr>
          <w:p w14:paraId="25561DEF" w14:textId="552C2465" w:rsidR="009B17D5" w:rsidRPr="00AC6F02" w:rsidRDefault="009B17D5" w:rsidP="009B17D5">
            <w:pPr>
              <w:jc w:val="center"/>
              <w:rPr>
                <w:ins w:id="10881" w:author="Στάθης Καπ" w:date="2023-03-03T03:26:00Z"/>
                <w:rFonts w:cstheme="minorHAnsi"/>
                <w:sz w:val="16"/>
                <w:szCs w:val="16"/>
              </w:rPr>
            </w:pPr>
            <w:ins w:id="10882" w:author="Στάθης Καπ" w:date="2023-03-03T06:10:00Z">
              <w:r>
                <w:rPr>
                  <w:rFonts w:ascii="Calibri" w:hAnsi="Calibri" w:cstheme="minorHAnsi"/>
                  <w:color w:val="000000"/>
                  <w:sz w:val="16"/>
                  <w:szCs w:val="16"/>
                </w:rPr>
                <w:t>14.31</w:t>
              </w:r>
            </w:ins>
          </w:p>
        </w:tc>
      </w:tr>
      <w:tr w:rsidR="009B17D5" w14:paraId="07AA9D69" w14:textId="77777777" w:rsidTr="00F03C40">
        <w:trPr>
          <w:ins w:id="10883" w:author="Στάθης Καπ" w:date="2023-03-03T03:26:00Z"/>
        </w:trPr>
        <w:tc>
          <w:tcPr>
            <w:tcW w:w="515" w:type="dxa"/>
            <w:tcBorders>
              <w:top w:val="nil"/>
              <w:bottom w:val="nil"/>
              <w:right w:val="single" w:sz="4" w:space="0" w:color="auto"/>
            </w:tcBorders>
            <w:shd w:val="clear" w:color="auto" w:fill="E7E6E6" w:themeFill="background2"/>
            <w:vAlign w:val="center"/>
            <w:tcPrChange w:id="10884" w:author="Στάθης Καπ" w:date="2023-03-03T06:25:00Z">
              <w:tcPr>
                <w:tcW w:w="515" w:type="dxa"/>
                <w:vAlign w:val="center"/>
              </w:tcPr>
            </w:tcPrChange>
          </w:tcPr>
          <w:p w14:paraId="374D4986" w14:textId="2323930C" w:rsidR="009B17D5" w:rsidRPr="00AC6F02" w:rsidRDefault="009B17D5" w:rsidP="009B17D5">
            <w:pPr>
              <w:jc w:val="center"/>
              <w:rPr>
                <w:ins w:id="10885" w:author="Στάθης Καπ" w:date="2023-03-03T03:26:00Z"/>
                <w:sz w:val="16"/>
                <w:szCs w:val="16"/>
              </w:rPr>
            </w:pPr>
            <w:ins w:id="10886" w:author="Στάθης Καπ" w:date="2023-03-03T03:27:00Z">
              <w:r w:rsidRPr="00AC6F02">
                <w:rPr>
                  <w:sz w:val="16"/>
                  <w:szCs w:val="16"/>
                  <w:rPrChange w:id="10887" w:author="Στάθης Καπ" w:date="2023-03-03T03:27:00Z">
                    <w:rPr>
                      <w:sz w:val="18"/>
                      <w:szCs w:val="18"/>
                    </w:rPr>
                  </w:rPrChange>
                </w:rPr>
                <w:t>pr18</w:t>
              </w:r>
            </w:ins>
          </w:p>
        </w:tc>
        <w:tc>
          <w:tcPr>
            <w:tcW w:w="560" w:type="dxa"/>
            <w:tcBorders>
              <w:left w:val="single" w:sz="4" w:space="0" w:color="auto"/>
            </w:tcBorders>
            <w:tcPrChange w:id="10888" w:author="Στάθης Καπ" w:date="2023-03-03T06:25:00Z">
              <w:tcPr>
                <w:tcW w:w="560" w:type="dxa"/>
              </w:tcPr>
            </w:tcPrChange>
          </w:tcPr>
          <w:p w14:paraId="2B0A69EE" w14:textId="1F0DE26A" w:rsidR="009B17D5" w:rsidRPr="00AC6F02" w:rsidRDefault="009B17D5" w:rsidP="009B17D5">
            <w:pPr>
              <w:jc w:val="center"/>
              <w:rPr>
                <w:ins w:id="10889" w:author="Στάθης Καπ" w:date="2023-03-03T03:26:00Z"/>
                <w:rFonts w:cstheme="minorHAnsi"/>
                <w:sz w:val="16"/>
                <w:szCs w:val="16"/>
              </w:rPr>
            </w:pPr>
            <w:ins w:id="10890" w:author="Στάθης Καπ" w:date="2023-03-03T03:27:00Z">
              <w:r w:rsidRPr="00AC6F02">
                <w:rPr>
                  <w:sz w:val="16"/>
                  <w:szCs w:val="16"/>
                  <w:rPrChange w:id="10891" w:author="Στάθης Καπ" w:date="2023-03-03T03:27:00Z">
                    <w:rPr>
                      <w:sz w:val="18"/>
                      <w:szCs w:val="18"/>
                    </w:rPr>
                  </w:rPrChange>
                </w:rPr>
                <w:t>953</w:t>
              </w:r>
            </w:ins>
          </w:p>
        </w:tc>
        <w:tc>
          <w:tcPr>
            <w:tcW w:w="855" w:type="dxa"/>
            <w:tcPrChange w:id="10892" w:author="Στάθης Καπ" w:date="2023-03-03T06:25:00Z">
              <w:tcPr>
                <w:tcW w:w="855" w:type="dxa"/>
              </w:tcPr>
            </w:tcPrChange>
          </w:tcPr>
          <w:p w14:paraId="498E978B" w14:textId="757B454C" w:rsidR="009B17D5" w:rsidRPr="00AC6F02" w:rsidRDefault="009B17D5" w:rsidP="009B17D5">
            <w:pPr>
              <w:jc w:val="center"/>
              <w:rPr>
                <w:ins w:id="10893" w:author="Στάθης Καπ" w:date="2023-03-03T03:26:00Z"/>
                <w:rFonts w:cstheme="minorHAnsi"/>
                <w:sz w:val="16"/>
                <w:szCs w:val="16"/>
              </w:rPr>
            </w:pPr>
            <w:ins w:id="10894" w:author="Στάθης Καπ" w:date="2023-03-03T03:27:00Z">
              <w:r w:rsidRPr="00AC6F02">
                <w:rPr>
                  <w:sz w:val="16"/>
                  <w:szCs w:val="16"/>
                  <w:rPrChange w:id="10895" w:author="Στάθης Καπ" w:date="2023-03-03T03:27:00Z">
                    <w:rPr>
                      <w:sz w:val="18"/>
                      <w:szCs w:val="18"/>
                    </w:rPr>
                  </w:rPrChange>
                </w:rPr>
                <w:t>877</w:t>
              </w:r>
            </w:ins>
          </w:p>
        </w:tc>
        <w:tc>
          <w:tcPr>
            <w:tcW w:w="544" w:type="dxa"/>
            <w:vAlign w:val="bottom"/>
            <w:tcPrChange w:id="10896" w:author="Στάθης Καπ" w:date="2023-03-03T06:25:00Z">
              <w:tcPr>
                <w:tcW w:w="544" w:type="dxa"/>
                <w:vAlign w:val="bottom"/>
              </w:tcPr>
            </w:tcPrChange>
          </w:tcPr>
          <w:p w14:paraId="7E587F4B" w14:textId="4C5D2258" w:rsidR="009B17D5" w:rsidRPr="00AC6F02" w:rsidRDefault="009B17D5" w:rsidP="009B17D5">
            <w:pPr>
              <w:jc w:val="center"/>
              <w:rPr>
                <w:ins w:id="10897" w:author="Στάθης Καπ" w:date="2023-03-03T03:26:00Z"/>
                <w:rFonts w:cstheme="minorHAnsi"/>
                <w:sz w:val="16"/>
                <w:szCs w:val="16"/>
              </w:rPr>
            </w:pPr>
            <w:ins w:id="10898" w:author="Στάθης Καπ" w:date="2023-03-03T03:27:00Z">
              <w:r w:rsidRPr="00AC6F02">
                <w:rPr>
                  <w:rFonts w:ascii="Calibri" w:hAnsi="Calibri" w:cs="Calibri"/>
                  <w:color w:val="000000"/>
                  <w:sz w:val="16"/>
                  <w:szCs w:val="16"/>
                  <w:rPrChange w:id="10899" w:author="Στάθης Καπ" w:date="2023-03-03T03:27:00Z">
                    <w:rPr>
                      <w:rFonts w:ascii="Calibri" w:hAnsi="Calibri" w:cs="Calibri"/>
                      <w:color w:val="000000"/>
                      <w:sz w:val="18"/>
                      <w:szCs w:val="18"/>
                    </w:rPr>
                  </w:rPrChange>
                </w:rPr>
                <w:t>825</w:t>
              </w:r>
            </w:ins>
          </w:p>
        </w:tc>
        <w:tc>
          <w:tcPr>
            <w:tcW w:w="621" w:type="dxa"/>
            <w:vAlign w:val="bottom"/>
            <w:tcPrChange w:id="10900" w:author="Στάθης Καπ" w:date="2023-03-03T06:25:00Z">
              <w:tcPr>
                <w:tcW w:w="621" w:type="dxa"/>
                <w:vAlign w:val="bottom"/>
              </w:tcPr>
            </w:tcPrChange>
          </w:tcPr>
          <w:p w14:paraId="24184B3F" w14:textId="665BEBEE" w:rsidR="009B17D5" w:rsidRPr="00AC6F02" w:rsidRDefault="009B17D5" w:rsidP="009B17D5">
            <w:pPr>
              <w:jc w:val="center"/>
              <w:rPr>
                <w:ins w:id="10901" w:author="Στάθης Καπ" w:date="2023-03-03T03:26:00Z"/>
                <w:rFonts w:cstheme="minorHAnsi"/>
                <w:sz w:val="16"/>
                <w:szCs w:val="16"/>
              </w:rPr>
            </w:pPr>
            <w:ins w:id="10902" w:author="Στάθης Καπ" w:date="2023-03-03T03:27:00Z">
              <w:r w:rsidRPr="00AC6F02">
                <w:rPr>
                  <w:rFonts w:ascii="Calibri" w:hAnsi="Calibri" w:cs="Calibri"/>
                  <w:color w:val="000000"/>
                  <w:sz w:val="16"/>
                  <w:szCs w:val="16"/>
                  <w:rPrChange w:id="10903" w:author="Στάθης Καπ" w:date="2023-03-03T03:27:00Z">
                    <w:rPr>
                      <w:rFonts w:ascii="Calibri" w:hAnsi="Calibri" w:cs="Calibri"/>
                      <w:color w:val="000000"/>
                      <w:sz w:val="18"/>
                      <w:szCs w:val="18"/>
                    </w:rPr>
                  </w:rPrChange>
                </w:rPr>
                <w:t>0.91</w:t>
              </w:r>
            </w:ins>
          </w:p>
        </w:tc>
        <w:tc>
          <w:tcPr>
            <w:tcW w:w="669" w:type="dxa"/>
            <w:vAlign w:val="center"/>
            <w:tcPrChange w:id="10904" w:author="Στάθης Καπ" w:date="2023-03-03T06:25:00Z">
              <w:tcPr>
                <w:tcW w:w="669" w:type="dxa"/>
                <w:vAlign w:val="center"/>
              </w:tcPr>
            </w:tcPrChange>
          </w:tcPr>
          <w:p w14:paraId="530B720C" w14:textId="679C1529" w:rsidR="009B17D5" w:rsidRPr="00AC6F02" w:rsidRDefault="009B17D5" w:rsidP="009B17D5">
            <w:pPr>
              <w:jc w:val="center"/>
              <w:rPr>
                <w:ins w:id="10905" w:author="Στάθης Καπ" w:date="2023-03-03T03:26:00Z"/>
                <w:rFonts w:cstheme="minorHAnsi"/>
                <w:sz w:val="16"/>
                <w:szCs w:val="16"/>
              </w:rPr>
            </w:pPr>
            <w:ins w:id="10906" w:author="Στάθης Καπ" w:date="2023-03-03T06:09:00Z">
              <w:r>
                <w:rPr>
                  <w:rFonts w:ascii="Calibri" w:hAnsi="Calibri" w:cstheme="minorHAnsi"/>
                  <w:color w:val="000000"/>
                  <w:sz w:val="16"/>
                  <w:szCs w:val="16"/>
                </w:rPr>
                <w:t>13.43</w:t>
              </w:r>
            </w:ins>
          </w:p>
        </w:tc>
        <w:tc>
          <w:tcPr>
            <w:tcW w:w="543" w:type="dxa"/>
            <w:vAlign w:val="bottom"/>
            <w:tcPrChange w:id="10907" w:author="Στάθης Καπ" w:date="2023-03-03T06:25:00Z">
              <w:tcPr>
                <w:tcW w:w="543" w:type="dxa"/>
                <w:vAlign w:val="bottom"/>
              </w:tcPr>
            </w:tcPrChange>
          </w:tcPr>
          <w:p w14:paraId="79231F1B" w14:textId="412599AF" w:rsidR="009B17D5" w:rsidRPr="00AC6F02" w:rsidRDefault="009B17D5" w:rsidP="009B17D5">
            <w:pPr>
              <w:jc w:val="center"/>
              <w:rPr>
                <w:ins w:id="10908" w:author="Στάθης Καπ" w:date="2023-03-03T03:26:00Z"/>
                <w:rFonts w:cstheme="minorHAnsi"/>
                <w:sz w:val="16"/>
                <w:szCs w:val="16"/>
              </w:rPr>
            </w:pPr>
            <w:ins w:id="10909" w:author="Στάθης Καπ" w:date="2023-03-03T03:27:00Z">
              <w:r w:rsidRPr="00AC6F02">
                <w:rPr>
                  <w:rFonts w:ascii="Calibri" w:hAnsi="Calibri" w:cs="Calibri"/>
                  <w:color w:val="000000"/>
                  <w:sz w:val="16"/>
                  <w:szCs w:val="16"/>
                  <w:rPrChange w:id="10910" w:author="Στάθης Καπ" w:date="2023-03-03T03:27:00Z">
                    <w:rPr>
                      <w:rFonts w:ascii="Calibri" w:hAnsi="Calibri" w:cs="Calibri"/>
                      <w:color w:val="000000"/>
                      <w:sz w:val="18"/>
                      <w:szCs w:val="18"/>
                    </w:rPr>
                  </w:rPrChange>
                </w:rPr>
                <w:t>878</w:t>
              </w:r>
            </w:ins>
          </w:p>
        </w:tc>
        <w:tc>
          <w:tcPr>
            <w:tcW w:w="621" w:type="dxa"/>
            <w:vAlign w:val="bottom"/>
            <w:tcPrChange w:id="10911" w:author="Στάθης Καπ" w:date="2023-03-03T06:25:00Z">
              <w:tcPr>
                <w:tcW w:w="621" w:type="dxa"/>
                <w:vAlign w:val="bottom"/>
              </w:tcPr>
            </w:tcPrChange>
          </w:tcPr>
          <w:p w14:paraId="536D4C76" w14:textId="56162B1C" w:rsidR="009B17D5" w:rsidRPr="00AC6F02" w:rsidRDefault="009B17D5" w:rsidP="009B17D5">
            <w:pPr>
              <w:jc w:val="center"/>
              <w:rPr>
                <w:ins w:id="10912" w:author="Στάθης Καπ" w:date="2023-03-03T03:26:00Z"/>
                <w:rFonts w:cstheme="minorHAnsi"/>
                <w:sz w:val="16"/>
                <w:szCs w:val="16"/>
              </w:rPr>
            </w:pPr>
            <w:ins w:id="10913" w:author="Στάθης Καπ" w:date="2023-03-03T03:27:00Z">
              <w:r w:rsidRPr="00AC6F02">
                <w:rPr>
                  <w:rFonts w:ascii="Calibri" w:hAnsi="Calibri" w:cs="Calibri"/>
                  <w:color w:val="000000"/>
                  <w:sz w:val="16"/>
                  <w:szCs w:val="16"/>
                  <w:rPrChange w:id="10914" w:author="Στάθης Καπ" w:date="2023-03-03T03:27:00Z">
                    <w:rPr>
                      <w:rFonts w:ascii="Calibri" w:hAnsi="Calibri" w:cs="Calibri"/>
                      <w:color w:val="000000"/>
                      <w:sz w:val="18"/>
                      <w:szCs w:val="18"/>
                    </w:rPr>
                  </w:rPrChange>
                </w:rPr>
                <w:t>0.712</w:t>
              </w:r>
            </w:ins>
          </w:p>
        </w:tc>
        <w:tc>
          <w:tcPr>
            <w:tcW w:w="669" w:type="dxa"/>
            <w:vAlign w:val="center"/>
            <w:tcPrChange w:id="10915" w:author="Στάθης Καπ" w:date="2023-03-03T06:25:00Z">
              <w:tcPr>
                <w:tcW w:w="669" w:type="dxa"/>
                <w:vAlign w:val="center"/>
              </w:tcPr>
            </w:tcPrChange>
          </w:tcPr>
          <w:p w14:paraId="231B3C3C" w14:textId="181623F8" w:rsidR="009B17D5" w:rsidRPr="00AC6F02" w:rsidRDefault="009B17D5" w:rsidP="009B17D5">
            <w:pPr>
              <w:jc w:val="center"/>
              <w:rPr>
                <w:ins w:id="10916" w:author="Στάθης Καπ" w:date="2023-03-03T03:26:00Z"/>
                <w:rFonts w:cstheme="minorHAnsi"/>
                <w:sz w:val="16"/>
                <w:szCs w:val="16"/>
              </w:rPr>
            </w:pPr>
            <w:ins w:id="10917" w:author="Στάθης Καπ" w:date="2023-03-03T06:09:00Z">
              <w:r>
                <w:rPr>
                  <w:rFonts w:ascii="Calibri" w:hAnsi="Calibri" w:cstheme="minorHAnsi"/>
                  <w:color w:val="000000"/>
                  <w:sz w:val="16"/>
                  <w:szCs w:val="16"/>
                </w:rPr>
                <w:t>-6.42</w:t>
              </w:r>
            </w:ins>
          </w:p>
        </w:tc>
        <w:tc>
          <w:tcPr>
            <w:tcW w:w="508" w:type="dxa"/>
            <w:vAlign w:val="bottom"/>
            <w:tcPrChange w:id="10918" w:author="Στάθης Καπ" w:date="2023-03-03T06:25:00Z">
              <w:tcPr>
                <w:tcW w:w="508" w:type="dxa"/>
                <w:vAlign w:val="bottom"/>
              </w:tcPr>
            </w:tcPrChange>
          </w:tcPr>
          <w:p w14:paraId="66E29CD1" w14:textId="0113B071" w:rsidR="009B17D5" w:rsidRPr="00AC6F02" w:rsidRDefault="009B17D5" w:rsidP="009B17D5">
            <w:pPr>
              <w:jc w:val="center"/>
              <w:rPr>
                <w:ins w:id="10919" w:author="Στάθης Καπ" w:date="2023-03-03T03:26:00Z"/>
                <w:rFonts w:cstheme="minorHAnsi"/>
                <w:sz w:val="16"/>
                <w:szCs w:val="16"/>
              </w:rPr>
            </w:pPr>
            <w:ins w:id="10920" w:author="Στάθης Καπ" w:date="2023-03-03T03:27:00Z">
              <w:r w:rsidRPr="00AC6F02">
                <w:rPr>
                  <w:rFonts w:ascii="Calibri" w:hAnsi="Calibri" w:cs="Calibri"/>
                  <w:color w:val="000000"/>
                  <w:sz w:val="16"/>
                  <w:szCs w:val="16"/>
                  <w:rPrChange w:id="10921" w:author="Στάθης Καπ" w:date="2023-03-03T03:27:00Z">
                    <w:rPr>
                      <w:rFonts w:ascii="Calibri" w:hAnsi="Calibri" w:cs="Calibri"/>
                      <w:color w:val="000000"/>
                      <w:sz w:val="18"/>
                      <w:szCs w:val="18"/>
                    </w:rPr>
                  </w:rPrChange>
                </w:rPr>
                <w:t>807</w:t>
              </w:r>
            </w:ins>
          </w:p>
        </w:tc>
        <w:tc>
          <w:tcPr>
            <w:tcW w:w="541" w:type="dxa"/>
            <w:vAlign w:val="bottom"/>
            <w:tcPrChange w:id="10922" w:author="Στάθης Καπ" w:date="2023-03-03T06:25:00Z">
              <w:tcPr>
                <w:tcW w:w="541" w:type="dxa"/>
                <w:vAlign w:val="bottom"/>
              </w:tcPr>
            </w:tcPrChange>
          </w:tcPr>
          <w:p w14:paraId="1EA6E1A8" w14:textId="098D36CB" w:rsidR="009B17D5" w:rsidRPr="00AC6F02" w:rsidRDefault="009B17D5" w:rsidP="009B17D5">
            <w:pPr>
              <w:jc w:val="center"/>
              <w:rPr>
                <w:ins w:id="10923" w:author="Στάθης Καπ" w:date="2023-03-03T03:26:00Z"/>
                <w:rFonts w:cstheme="minorHAnsi"/>
                <w:sz w:val="16"/>
                <w:szCs w:val="16"/>
              </w:rPr>
            </w:pPr>
            <w:ins w:id="10924" w:author="Στάθης Καπ" w:date="2023-03-03T03:27:00Z">
              <w:r w:rsidRPr="00AC6F02">
                <w:rPr>
                  <w:rFonts w:ascii="Calibri" w:hAnsi="Calibri" w:cs="Calibri"/>
                  <w:color w:val="000000"/>
                  <w:sz w:val="16"/>
                  <w:szCs w:val="16"/>
                  <w:rPrChange w:id="10925" w:author="Στάθης Καπ" w:date="2023-03-03T03:27:00Z">
                    <w:rPr>
                      <w:rFonts w:ascii="Calibri" w:hAnsi="Calibri" w:cs="Calibri"/>
                      <w:color w:val="000000"/>
                      <w:sz w:val="18"/>
                      <w:szCs w:val="18"/>
                    </w:rPr>
                  </w:rPrChange>
                </w:rPr>
                <w:t>0.481</w:t>
              </w:r>
            </w:ins>
          </w:p>
        </w:tc>
        <w:tc>
          <w:tcPr>
            <w:tcW w:w="589" w:type="dxa"/>
            <w:vAlign w:val="center"/>
            <w:tcPrChange w:id="10926" w:author="Στάθης Καπ" w:date="2023-03-03T06:25:00Z">
              <w:tcPr>
                <w:tcW w:w="589" w:type="dxa"/>
                <w:vAlign w:val="center"/>
              </w:tcPr>
            </w:tcPrChange>
          </w:tcPr>
          <w:p w14:paraId="032BBACF" w14:textId="5F037BED" w:rsidR="009B17D5" w:rsidRPr="00AC6F02" w:rsidRDefault="009B17D5" w:rsidP="009B17D5">
            <w:pPr>
              <w:jc w:val="center"/>
              <w:rPr>
                <w:ins w:id="10927" w:author="Στάθης Καπ" w:date="2023-03-03T03:26:00Z"/>
                <w:rFonts w:cstheme="minorHAnsi"/>
                <w:sz w:val="16"/>
                <w:szCs w:val="16"/>
              </w:rPr>
            </w:pPr>
            <w:ins w:id="10928" w:author="Στάθης Καπ" w:date="2023-03-03T06:10:00Z">
              <w:r>
                <w:rPr>
                  <w:rFonts w:ascii="Calibri" w:hAnsi="Calibri" w:cstheme="minorHAnsi"/>
                  <w:color w:val="000000"/>
                  <w:sz w:val="16"/>
                  <w:szCs w:val="16"/>
                </w:rPr>
                <w:t>2.18</w:t>
              </w:r>
            </w:ins>
          </w:p>
        </w:tc>
        <w:tc>
          <w:tcPr>
            <w:tcW w:w="463" w:type="dxa"/>
            <w:vAlign w:val="bottom"/>
            <w:tcPrChange w:id="10929" w:author="Στάθης Καπ" w:date="2023-03-03T06:25:00Z">
              <w:tcPr>
                <w:tcW w:w="463" w:type="dxa"/>
                <w:vAlign w:val="bottom"/>
              </w:tcPr>
            </w:tcPrChange>
          </w:tcPr>
          <w:p w14:paraId="3FAA4355" w14:textId="6AAF8A08" w:rsidR="009B17D5" w:rsidRPr="00AC6F02" w:rsidRDefault="009B17D5" w:rsidP="009B17D5">
            <w:pPr>
              <w:jc w:val="center"/>
              <w:rPr>
                <w:ins w:id="10930" w:author="Στάθης Καπ" w:date="2023-03-03T03:26:00Z"/>
                <w:rFonts w:cstheme="minorHAnsi"/>
                <w:sz w:val="16"/>
                <w:szCs w:val="16"/>
              </w:rPr>
            </w:pPr>
            <w:ins w:id="10931" w:author="Στάθης Καπ" w:date="2023-03-03T03:27:00Z">
              <w:r w:rsidRPr="00AC6F02">
                <w:rPr>
                  <w:rFonts w:ascii="Calibri" w:hAnsi="Calibri" w:cs="Calibri"/>
                  <w:color w:val="000000"/>
                  <w:sz w:val="16"/>
                  <w:szCs w:val="16"/>
                  <w:rPrChange w:id="10932" w:author="Στάθης Καπ" w:date="2023-03-03T03:27:00Z">
                    <w:rPr>
                      <w:rFonts w:ascii="Calibri" w:hAnsi="Calibri" w:cs="Calibri"/>
                      <w:color w:val="000000"/>
                      <w:sz w:val="18"/>
                      <w:szCs w:val="18"/>
                    </w:rPr>
                  </w:rPrChange>
                </w:rPr>
                <w:t>736</w:t>
              </w:r>
            </w:ins>
          </w:p>
        </w:tc>
        <w:tc>
          <w:tcPr>
            <w:tcW w:w="541" w:type="dxa"/>
            <w:vAlign w:val="bottom"/>
            <w:tcPrChange w:id="10933" w:author="Στάθης Καπ" w:date="2023-03-03T06:25:00Z">
              <w:tcPr>
                <w:tcW w:w="541" w:type="dxa"/>
                <w:vAlign w:val="bottom"/>
              </w:tcPr>
            </w:tcPrChange>
          </w:tcPr>
          <w:p w14:paraId="01E5ED33" w14:textId="5CAC2E6A" w:rsidR="009B17D5" w:rsidRPr="00AC6F02" w:rsidRDefault="009B17D5" w:rsidP="009B17D5">
            <w:pPr>
              <w:jc w:val="center"/>
              <w:rPr>
                <w:ins w:id="10934" w:author="Στάθης Καπ" w:date="2023-03-03T03:26:00Z"/>
                <w:rFonts w:cstheme="minorHAnsi"/>
                <w:sz w:val="16"/>
                <w:szCs w:val="16"/>
              </w:rPr>
            </w:pPr>
            <w:ins w:id="10935" w:author="Στάθης Καπ" w:date="2023-03-03T03:27:00Z">
              <w:r w:rsidRPr="00AC6F02">
                <w:rPr>
                  <w:rFonts w:ascii="Calibri" w:hAnsi="Calibri" w:cs="Calibri"/>
                  <w:color w:val="000000"/>
                  <w:sz w:val="16"/>
                  <w:szCs w:val="16"/>
                  <w:rPrChange w:id="10936" w:author="Στάθης Καπ" w:date="2023-03-03T03:27:00Z">
                    <w:rPr>
                      <w:rFonts w:ascii="Calibri" w:hAnsi="Calibri" w:cs="Calibri"/>
                      <w:color w:val="000000"/>
                      <w:sz w:val="18"/>
                      <w:szCs w:val="18"/>
                    </w:rPr>
                  </w:rPrChange>
                </w:rPr>
                <w:t>0.387</w:t>
              </w:r>
            </w:ins>
          </w:p>
        </w:tc>
        <w:tc>
          <w:tcPr>
            <w:tcW w:w="589" w:type="dxa"/>
            <w:vAlign w:val="center"/>
            <w:tcPrChange w:id="10937" w:author="Στάθης Καπ" w:date="2023-03-03T06:25:00Z">
              <w:tcPr>
                <w:tcW w:w="589" w:type="dxa"/>
                <w:vAlign w:val="center"/>
              </w:tcPr>
            </w:tcPrChange>
          </w:tcPr>
          <w:p w14:paraId="6CC9756C" w14:textId="197D279C" w:rsidR="009B17D5" w:rsidRPr="00AC6F02" w:rsidRDefault="009B17D5" w:rsidP="009B17D5">
            <w:pPr>
              <w:jc w:val="center"/>
              <w:rPr>
                <w:ins w:id="10938" w:author="Στάθης Καπ" w:date="2023-03-03T03:26:00Z"/>
                <w:rFonts w:cstheme="minorHAnsi"/>
                <w:sz w:val="16"/>
                <w:szCs w:val="16"/>
              </w:rPr>
            </w:pPr>
            <w:ins w:id="10939" w:author="Στάθης Καπ" w:date="2023-03-03T06:10:00Z">
              <w:r>
                <w:rPr>
                  <w:rFonts w:ascii="Calibri" w:hAnsi="Calibri" w:cstheme="minorHAnsi"/>
                  <w:color w:val="000000"/>
                  <w:sz w:val="16"/>
                  <w:szCs w:val="16"/>
                </w:rPr>
                <w:t>10.79</w:t>
              </w:r>
            </w:ins>
          </w:p>
        </w:tc>
      </w:tr>
      <w:tr w:rsidR="009B17D5" w14:paraId="4BB1585C" w14:textId="77777777" w:rsidTr="00F03C40">
        <w:trPr>
          <w:ins w:id="10940" w:author="Στάθης Καπ" w:date="2023-03-03T03:26:00Z"/>
        </w:trPr>
        <w:tc>
          <w:tcPr>
            <w:tcW w:w="515" w:type="dxa"/>
            <w:tcBorders>
              <w:top w:val="nil"/>
              <w:bottom w:val="nil"/>
              <w:right w:val="single" w:sz="4" w:space="0" w:color="auto"/>
            </w:tcBorders>
            <w:shd w:val="clear" w:color="auto" w:fill="E7E6E6" w:themeFill="background2"/>
            <w:vAlign w:val="center"/>
            <w:tcPrChange w:id="10941" w:author="Στάθης Καπ" w:date="2023-03-03T06:25:00Z">
              <w:tcPr>
                <w:tcW w:w="515" w:type="dxa"/>
                <w:vAlign w:val="center"/>
              </w:tcPr>
            </w:tcPrChange>
          </w:tcPr>
          <w:p w14:paraId="37658236" w14:textId="0E58CD41" w:rsidR="009B17D5" w:rsidRPr="00AC6F02" w:rsidRDefault="009B17D5" w:rsidP="009B17D5">
            <w:pPr>
              <w:jc w:val="center"/>
              <w:rPr>
                <w:ins w:id="10942" w:author="Στάθης Καπ" w:date="2023-03-03T03:26:00Z"/>
                <w:sz w:val="16"/>
                <w:szCs w:val="16"/>
              </w:rPr>
            </w:pPr>
            <w:ins w:id="10943" w:author="Στάθης Καπ" w:date="2023-03-03T03:27:00Z">
              <w:r w:rsidRPr="00AC6F02">
                <w:rPr>
                  <w:sz w:val="16"/>
                  <w:szCs w:val="16"/>
                  <w:rPrChange w:id="10944" w:author="Στάθης Καπ" w:date="2023-03-03T03:27:00Z">
                    <w:rPr>
                      <w:sz w:val="18"/>
                      <w:szCs w:val="18"/>
                    </w:rPr>
                  </w:rPrChange>
                </w:rPr>
                <w:t>pr19</w:t>
              </w:r>
            </w:ins>
          </w:p>
        </w:tc>
        <w:tc>
          <w:tcPr>
            <w:tcW w:w="560" w:type="dxa"/>
            <w:tcBorders>
              <w:left w:val="single" w:sz="4" w:space="0" w:color="auto"/>
            </w:tcBorders>
            <w:tcPrChange w:id="10945" w:author="Στάθης Καπ" w:date="2023-03-03T06:25:00Z">
              <w:tcPr>
                <w:tcW w:w="560" w:type="dxa"/>
              </w:tcPr>
            </w:tcPrChange>
          </w:tcPr>
          <w:p w14:paraId="4C412CE1" w14:textId="0F486C6D" w:rsidR="009B17D5" w:rsidRPr="00AC6F02" w:rsidRDefault="009B17D5" w:rsidP="009B17D5">
            <w:pPr>
              <w:jc w:val="center"/>
              <w:rPr>
                <w:ins w:id="10946" w:author="Στάθης Καπ" w:date="2023-03-03T03:26:00Z"/>
                <w:rFonts w:cstheme="minorHAnsi"/>
                <w:sz w:val="16"/>
                <w:szCs w:val="16"/>
              </w:rPr>
            </w:pPr>
            <w:ins w:id="10947" w:author="Στάθης Καπ" w:date="2023-03-03T03:27:00Z">
              <w:r w:rsidRPr="00AC6F02">
                <w:rPr>
                  <w:sz w:val="16"/>
                  <w:szCs w:val="16"/>
                  <w:rPrChange w:id="10948" w:author="Στάθης Καπ" w:date="2023-03-03T03:27:00Z">
                    <w:rPr>
                      <w:sz w:val="18"/>
                      <w:szCs w:val="18"/>
                    </w:rPr>
                  </w:rPrChange>
                </w:rPr>
                <w:t>1034</w:t>
              </w:r>
            </w:ins>
          </w:p>
        </w:tc>
        <w:tc>
          <w:tcPr>
            <w:tcW w:w="855" w:type="dxa"/>
            <w:tcPrChange w:id="10949" w:author="Στάθης Καπ" w:date="2023-03-03T06:25:00Z">
              <w:tcPr>
                <w:tcW w:w="855" w:type="dxa"/>
              </w:tcPr>
            </w:tcPrChange>
          </w:tcPr>
          <w:p w14:paraId="7B6396B7" w14:textId="4DECCE32" w:rsidR="009B17D5" w:rsidRPr="00AC6F02" w:rsidRDefault="009B17D5" w:rsidP="009B17D5">
            <w:pPr>
              <w:jc w:val="center"/>
              <w:rPr>
                <w:ins w:id="10950" w:author="Στάθης Καπ" w:date="2023-03-03T03:26:00Z"/>
                <w:rFonts w:cstheme="minorHAnsi"/>
                <w:sz w:val="16"/>
                <w:szCs w:val="16"/>
              </w:rPr>
            </w:pPr>
            <w:ins w:id="10951" w:author="Στάθης Καπ" w:date="2023-03-03T03:27:00Z">
              <w:r w:rsidRPr="00AC6F02">
                <w:rPr>
                  <w:sz w:val="16"/>
                  <w:szCs w:val="16"/>
                  <w:rPrChange w:id="10952" w:author="Στάθης Καπ" w:date="2023-03-03T03:27:00Z">
                    <w:rPr>
                      <w:sz w:val="18"/>
                      <w:szCs w:val="18"/>
                    </w:rPr>
                  </w:rPrChange>
                </w:rPr>
                <w:t>955</w:t>
              </w:r>
            </w:ins>
          </w:p>
        </w:tc>
        <w:tc>
          <w:tcPr>
            <w:tcW w:w="544" w:type="dxa"/>
            <w:vAlign w:val="bottom"/>
            <w:tcPrChange w:id="10953" w:author="Στάθης Καπ" w:date="2023-03-03T06:25:00Z">
              <w:tcPr>
                <w:tcW w:w="544" w:type="dxa"/>
                <w:vAlign w:val="bottom"/>
              </w:tcPr>
            </w:tcPrChange>
          </w:tcPr>
          <w:p w14:paraId="3699E8A9" w14:textId="2E254FC6" w:rsidR="009B17D5" w:rsidRPr="00AC6F02" w:rsidRDefault="009B17D5" w:rsidP="009B17D5">
            <w:pPr>
              <w:jc w:val="center"/>
              <w:rPr>
                <w:ins w:id="10954" w:author="Στάθης Καπ" w:date="2023-03-03T03:26:00Z"/>
                <w:rFonts w:cstheme="minorHAnsi"/>
                <w:sz w:val="16"/>
                <w:szCs w:val="16"/>
              </w:rPr>
            </w:pPr>
            <w:ins w:id="10955" w:author="Στάθης Καπ" w:date="2023-03-03T03:27:00Z">
              <w:r w:rsidRPr="00AC6F02">
                <w:rPr>
                  <w:rFonts w:ascii="Calibri" w:hAnsi="Calibri" w:cs="Calibri"/>
                  <w:color w:val="000000"/>
                  <w:sz w:val="16"/>
                  <w:szCs w:val="16"/>
                  <w:rPrChange w:id="10956" w:author="Στάθης Καπ" w:date="2023-03-03T03:27:00Z">
                    <w:rPr>
                      <w:rFonts w:ascii="Calibri" w:hAnsi="Calibri" w:cs="Calibri"/>
                      <w:color w:val="000000"/>
                      <w:sz w:val="18"/>
                      <w:szCs w:val="18"/>
                    </w:rPr>
                  </w:rPrChange>
                </w:rPr>
                <w:t>969</w:t>
              </w:r>
            </w:ins>
          </w:p>
        </w:tc>
        <w:tc>
          <w:tcPr>
            <w:tcW w:w="621" w:type="dxa"/>
            <w:vAlign w:val="bottom"/>
            <w:tcPrChange w:id="10957" w:author="Στάθης Καπ" w:date="2023-03-03T06:25:00Z">
              <w:tcPr>
                <w:tcW w:w="621" w:type="dxa"/>
                <w:vAlign w:val="bottom"/>
              </w:tcPr>
            </w:tcPrChange>
          </w:tcPr>
          <w:p w14:paraId="497F70BD" w14:textId="001E3912" w:rsidR="009B17D5" w:rsidRPr="00AC6F02" w:rsidRDefault="009B17D5" w:rsidP="009B17D5">
            <w:pPr>
              <w:jc w:val="center"/>
              <w:rPr>
                <w:ins w:id="10958" w:author="Στάθης Καπ" w:date="2023-03-03T03:26:00Z"/>
                <w:rFonts w:cstheme="minorHAnsi"/>
                <w:sz w:val="16"/>
                <w:szCs w:val="16"/>
              </w:rPr>
            </w:pPr>
            <w:ins w:id="10959" w:author="Στάθης Καπ" w:date="2023-03-03T03:27:00Z">
              <w:r w:rsidRPr="00AC6F02">
                <w:rPr>
                  <w:rFonts w:ascii="Calibri" w:hAnsi="Calibri" w:cs="Calibri"/>
                  <w:color w:val="000000"/>
                  <w:sz w:val="16"/>
                  <w:szCs w:val="16"/>
                  <w:rPrChange w:id="10960" w:author="Στάθης Καπ" w:date="2023-03-03T03:27:00Z">
                    <w:rPr>
                      <w:rFonts w:ascii="Calibri" w:hAnsi="Calibri" w:cs="Calibri"/>
                      <w:color w:val="000000"/>
                      <w:sz w:val="18"/>
                      <w:szCs w:val="18"/>
                    </w:rPr>
                  </w:rPrChange>
                </w:rPr>
                <w:t>2.738</w:t>
              </w:r>
            </w:ins>
          </w:p>
        </w:tc>
        <w:tc>
          <w:tcPr>
            <w:tcW w:w="669" w:type="dxa"/>
            <w:vAlign w:val="center"/>
            <w:tcPrChange w:id="10961" w:author="Στάθης Καπ" w:date="2023-03-03T06:25:00Z">
              <w:tcPr>
                <w:tcW w:w="669" w:type="dxa"/>
                <w:vAlign w:val="center"/>
              </w:tcPr>
            </w:tcPrChange>
          </w:tcPr>
          <w:p w14:paraId="3914D83B" w14:textId="69E4B037" w:rsidR="009B17D5" w:rsidRPr="00AC6F02" w:rsidRDefault="009B17D5" w:rsidP="009B17D5">
            <w:pPr>
              <w:jc w:val="center"/>
              <w:rPr>
                <w:ins w:id="10962" w:author="Στάθης Καπ" w:date="2023-03-03T03:26:00Z"/>
                <w:rFonts w:cstheme="minorHAnsi"/>
                <w:sz w:val="16"/>
                <w:szCs w:val="16"/>
              </w:rPr>
            </w:pPr>
            <w:ins w:id="10963" w:author="Στάθης Καπ" w:date="2023-03-03T06:09:00Z">
              <w:r>
                <w:rPr>
                  <w:rFonts w:ascii="Calibri" w:hAnsi="Calibri" w:cstheme="minorHAnsi"/>
                  <w:color w:val="000000"/>
                  <w:sz w:val="16"/>
                  <w:szCs w:val="16"/>
                </w:rPr>
                <w:t>6.29</w:t>
              </w:r>
            </w:ins>
          </w:p>
        </w:tc>
        <w:tc>
          <w:tcPr>
            <w:tcW w:w="543" w:type="dxa"/>
            <w:vAlign w:val="bottom"/>
            <w:tcPrChange w:id="10964" w:author="Στάθης Καπ" w:date="2023-03-03T06:25:00Z">
              <w:tcPr>
                <w:tcW w:w="543" w:type="dxa"/>
                <w:vAlign w:val="bottom"/>
              </w:tcPr>
            </w:tcPrChange>
          </w:tcPr>
          <w:p w14:paraId="6FB8138A" w14:textId="2879700A" w:rsidR="009B17D5" w:rsidRPr="00AC6F02" w:rsidRDefault="009B17D5" w:rsidP="009B17D5">
            <w:pPr>
              <w:jc w:val="center"/>
              <w:rPr>
                <w:ins w:id="10965" w:author="Στάθης Καπ" w:date="2023-03-03T03:26:00Z"/>
                <w:rFonts w:cstheme="minorHAnsi"/>
                <w:sz w:val="16"/>
                <w:szCs w:val="16"/>
              </w:rPr>
            </w:pPr>
            <w:ins w:id="10966" w:author="Στάθης Καπ" w:date="2023-03-03T03:27:00Z">
              <w:r w:rsidRPr="00AC6F02">
                <w:rPr>
                  <w:rFonts w:ascii="Calibri" w:hAnsi="Calibri" w:cs="Calibri"/>
                  <w:color w:val="000000"/>
                  <w:sz w:val="16"/>
                  <w:szCs w:val="16"/>
                  <w:rPrChange w:id="10967" w:author="Στάθης Καπ" w:date="2023-03-03T03:27:00Z">
                    <w:rPr>
                      <w:rFonts w:ascii="Calibri" w:hAnsi="Calibri" w:cs="Calibri"/>
                      <w:color w:val="000000"/>
                      <w:sz w:val="18"/>
                      <w:szCs w:val="18"/>
                    </w:rPr>
                  </w:rPrChange>
                </w:rPr>
                <w:t>818</w:t>
              </w:r>
            </w:ins>
          </w:p>
        </w:tc>
        <w:tc>
          <w:tcPr>
            <w:tcW w:w="621" w:type="dxa"/>
            <w:vAlign w:val="bottom"/>
            <w:tcPrChange w:id="10968" w:author="Στάθης Καπ" w:date="2023-03-03T06:25:00Z">
              <w:tcPr>
                <w:tcW w:w="621" w:type="dxa"/>
                <w:vAlign w:val="bottom"/>
              </w:tcPr>
            </w:tcPrChange>
          </w:tcPr>
          <w:p w14:paraId="03D2999C" w14:textId="0F7D39AB" w:rsidR="009B17D5" w:rsidRPr="00AC6F02" w:rsidRDefault="009B17D5" w:rsidP="009B17D5">
            <w:pPr>
              <w:jc w:val="center"/>
              <w:rPr>
                <w:ins w:id="10969" w:author="Στάθης Καπ" w:date="2023-03-03T03:26:00Z"/>
                <w:rFonts w:cstheme="minorHAnsi"/>
                <w:sz w:val="16"/>
                <w:szCs w:val="16"/>
              </w:rPr>
            </w:pPr>
            <w:ins w:id="10970" w:author="Στάθης Καπ" w:date="2023-03-03T03:27:00Z">
              <w:r w:rsidRPr="00AC6F02">
                <w:rPr>
                  <w:rFonts w:ascii="Calibri" w:hAnsi="Calibri" w:cs="Calibri"/>
                  <w:color w:val="000000"/>
                  <w:sz w:val="16"/>
                  <w:szCs w:val="16"/>
                  <w:rPrChange w:id="10971" w:author="Στάθης Καπ" w:date="2023-03-03T03:27:00Z">
                    <w:rPr>
                      <w:rFonts w:ascii="Calibri" w:hAnsi="Calibri" w:cs="Calibri"/>
                      <w:color w:val="000000"/>
                      <w:sz w:val="18"/>
                      <w:szCs w:val="18"/>
                    </w:rPr>
                  </w:rPrChange>
                </w:rPr>
                <w:t>1.91</w:t>
              </w:r>
            </w:ins>
          </w:p>
        </w:tc>
        <w:tc>
          <w:tcPr>
            <w:tcW w:w="669" w:type="dxa"/>
            <w:vAlign w:val="center"/>
            <w:tcPrChange w:id="10972" w:author="Στάθης Καπ" w:date="2023-03-03T06:25:00Z">
              <w:tcPr>
                <w:tcW w:w="669" w:type="dxa"/>
                <w:vAlign w:val="center"/>
              </w:tcPr>
            </w:tcPrChange>
          </w:tcPr>
          <w:p w14:paraId="415BAE8B" w14:textId="246EA907" w:rsidR="009B17D5" w:rsidRPr="00AC6F02" w:rsidRDefault="009B17D5" w:rsidP="009B17D5">
            <w:pPr>
              <w:jc w:val="center"/>
              <w:rPr>
                <w:ins w:id="10973" w:author="Στάθης Καπ" w:date="2023-03-03T03:26:00Z"/>
                <w:rFonts w:cstheme="minorHAnsi"/>
                <w:sz w:val="16"/>
                <w:szCs w:val="16"/>
              </w:rPr>
            </w:pPr>
            <w:ins w:id="10974" w:author="Στάθης Καπ" w:date="2023-03-03T06:09:00Z">
              <w:r>
                <w:rPr>
                  <w:rFonts w:ascii="Calibri" w:hAnsi="Calibri" w:cstheme="minorHAnsi"/>
                  <w:color w:val="000000"/>
                  <w:sz w:val="16"/>
                  <w:szCs w:val="16"/>
                </w:rPr>
                <w:t>15.58</w:t>
              </w:r>
            </w:ins>
          </w:p>
        </w:tc>
        <w:tc>
          <w:tcPr>
            <w:tcW w:w="508" w:type="dxa"/>
            <w:vAlign w:val="bottom"/>
            <w:tcPrChange w:id="10975" w:author="Στάθης Καπ" w:date="2023-03-03T06:25:00Z">
              <w:tcPr>
                <w:tcW w:w="508" w:type="dxa"/>
                <w:vAlign w:val="bottom"/>
              </w:tcPr>
            </w:tcPrChange>
          </w:tcPr>
          <w:p w14:paraId="7543DF2A" w14:textId="4AE87157" w:rsidR="009B17D5" w:rsidRPr="00AC6F02" w:rsidRDefault="009B17D5" w:rsidP="009B17D5">
            <w:pPr>
              <w:jc w:val="center"/>
              <w:rPr>
                <w:ins w:id="10976" w:author="Στάθης Καπ" w:date="2023-03-03T03:26:00Z"/>
                <w:rFonts w:cstheme="minorHAnsi"/>
                <w:sz w:val="16"/>
                <w:szCs w:val="16"/>
              </w:rPr>
            </w:pPr>
            <w:ins w:id="10977" w:author="Στάθης Καπ" w:date="2023-03-03T03:27:00Z">
              <w:r w:rsidRPr="00AC6F02">
                <w:rPr>
                  <w:rFonts w:ascii="Calibri" w:hAnsi="Calibri" w:cs="Calibri"/>
                  <w:color w:val="000000"/>
                  <w:sz w:val="16"/>
                  <w:szCs w:val="16"/>
                  <w:rPrChange w:id="10978" w:author="Στάθης Καπ" w:date="2023-03-03T03:27:00Z">
                    <w:rPr>
                      <w:rFonts w:ascii="Calibri" w:hAnsi="Calibri" w:cs="Calibri"/>
                      <w:color w:val="000000"/>
                      <w:sz w:val="18"/>
                      <w:szCs w:val="18"/>
                    </w:rPr>
                  </w:rPrChange>
                </w:rPr>
                <w:t>772</w:t>
              </w:r>
            </w:ins>
          </w:p>
        </w:tc>
        <w:tc>
          <w:tcPr>
            <w:tcW w:w="541" w:type="dxa"/>
            <w:vAlign w:val="bottom"/>
            <w:tcPrChange w:id="10979" w:author="Στάθης Καπ" w:date="2023-03-03T06:25:00Z">
              <w:tcPr>
                <w:tcW w:w="541" w:type="dxa"/>
                <w:vAlign w:val="bottom"/>
              </w:tcPr>
            </w:tcPrChange>
          </w:tcPr>
          <w:p w14:paraId="47D531D6" w14:textId="08417EC7" w:rsidR="009B17D5" w:rsidRPr="00AC6F02" w:rsidRDefault="009B17D5" w:rsidP="009B17D5">
            <w:pPr>
              <w:jc w:val="center"/>
              <w:rPr>
                <w:ins w:id="10980" w:author="Στάθης Καπ" w:date="2023-03-03T03:26:00Z"/>
                <w:rFonts w:cstheme="minorHAnsi"/>
                <w:sz w:val="16"/>
                <w:szCs w:val="16"/>
              </w:rPr>
            </w:pPr>
            <w:ins w:id="10981" w:author="Στάθης Καπ" w:date="2023-03-03T03:27:00Z">
              <w:r w:rsidRPr="00AC6F02">
                <w:rPr>
                  <w:rFonts w:ascii="Calibri" w:hAnsi="Calibri" w:cs="Calibri"/>
                  <w:color w:val="000000"/>
                  <w:sz w:val="16"/>
                  <w:szCs w:val="16"/>
                  <w:rPrChange w:id="10982" w:author="Στάθης Καπ" w:date="2023-03-03T03:27:00Z">
                    <w:rPr>
                      <w:rFonts w:ascii="Calibri" w:hAnsi="Calibri" w:cs="Calibri"/>
                      <w:color w:val="000000"/>
                      <w:sz w:val="18"/>
                      <w:szCs w:val="18"/>
                    </w:rPr>
                  </w:rPrChange>
                </w:rPr>
                <w:t>0.831</w:t>
              </w:r>
            </w:ins>
          </w:p>
        </w:tc>
        <w:tc>
          <w:tcPr>
            <w:tcW w:w="589" w:type="dxa"/>
            <w:vAlign w:val="center"/>
            <w:tcPrChange w:id="10983" w:author="Στάθης Καπ" w:date="2023-03-03T06:25:00Z">
              <w:tcPr>
                <w:tcW w:w="589" w:type="dxa"/>
                <w:vAlign w:val="center"/>
              </w:tcPr>
            </w:tcPrChange>
          </w:tcPr>
          <w:p w14:paraId="58E5C804" w14:textId="23B62C1C" w:rsidR="009B17D5" w:rsidRPr="00AC6F02" w:rsidRDefault="009B17D5" w:rsidP="009B17D5">
            <w:pPr>
              <w:jc w:val="center"/>
              <w:rPr>
                <w:ins w:id="10984" w:author="Στάθης Καπ" w:date="2023-03-03T03:26:00Z"/>
                <w:rFonts w:cstheme="minorHAnsi"/>
                <w:sz w:val="16"/>
                <w:szCs w:val="16"/>
              </w:rPr>
            </w:pPr>
            <w:ins w:id="10985" w:author="Στάθης Καπ" w:date="2023-03-03T06:10:00Z">
              <w:r>
                <w:rPr>
                  <w:rFonts w:ascii="Calibri" w:hAnsi="Calibri" w:cstheme="minorHAnsi"/>
                  <w:color w:val="000000"/>
                  <w:sz w:val="16"/>
                  <w:szCs w:val="16"/>
                </w:rPr>
                <w:t>20.33</w:t>
              </w:r>
            </w:ins>
          </w:p>
        </w:tc>
        <w:tc>
          <w:tcPr>
            <w:tcW w:w="463" w:type="dxa"/>
            <w:vAlign w:val="bottom"/>
            <w:tcPrChange w:id="10986" w:author="Στάθης Καπ" w:date="2023-03-03T06:25:00Z">
              <w:tcPr>
                <w:tcW w:w="463" w:type="dxa"/>
                <w:vAlign w:val="bottom"/>
              </w:tcPr>
            </w:tcPrChange>
          </w:tcPr>
          <w:p w14:paraId="0237232A" w14:textId="1F9BE3F3" w:rsidR="009B17D5" w:rsidRPr="00AC6F02" w:rsidRDefault="009B17D5" w:rsidP="009B17D5">
            <w:pPr>
              <w:jc w:val="center"/>
              <w:rPr>
                <w:ins w:id="10987" w:author="Στάθης Καπ" w:date="2023-03-03T03:26:00Z"/>
                <w:rFonts w:cstheme="minorHAnsi"/>
                <w:sz w:val="16"/>
                <w:szCs w:val="16"/>
              </w:rPr>
            </w:pPr>
            <w:ins w:id="10988" w:author="Στάθης Καπ" w:date="2023-03-03T03:27:00Z">
              <w:r w:rsidRPr="00AC6F02">
                <w:rPr>
                  <w:rFonts w:ascii="Calibri" w:hAnsi="Calibri" w:cs="Calibri"/>
                  <w:color w:val="000000"/>
                  <w:sz w:val="16"/>
                  <w:szCs w:val="16"/>
                  <w:rPrChange w:id="10989" w:author="Στάθης Καπ" w:date="2023-03-03T03:27:00Z">
                    <w:rPr>
                      <w:rFonts w:ascii="Calibri" w:hAnsi="Calibri" w:cs="Calibri"/>
                      <w:color w:val="000000"/>
                      <w:sz w:val="18"/>
                      <w:szCs w:val="18"/>
                    </w:rPr>
                  </w:rPrChange>
                </w:rPr>
                <w:t>739</w:t>
              </w:r>
            </w:ins>
          </w:p>
        </w:tc>
        <w:tc>
          <w:tcPr>
            <w:tcW w:w="541" w:type="dxa"/>
            <w:vAlign w:val="bottom"/>
            <w:tcPrChange w:id="10990" w:author="Στάθης Καπ" w:date="2023-03-03T06:25:00Z">
              <w:tcPr>
                <w:tcW w:w="541" w:type="dxa"/>
                <w:vAlign w:val="bottom"/>
              </w:tcPr>
            </w:tcPrChange>
          </w:tcPr>
          <w:p w14:paraId="184CB057" w14:textId="0D7368F5" w:rsidR="009B17D5" w:rsidRPr="00AC6F02" w:rsidRDefault="009B17D5" w:rsidP="009B17D5">
            <w:pPr>
              <w:jc w:val="center"/>
              <w:rPr>
                <w:ins w:id="10991" w:author="Στάθης Καπ" w:date="2023-03-03T03:26:00Z"/>
                <w:rFonts w:cstheme="minorHAnsi"/>
                <w:sz w:val="16"/>
                <w:szCs w:val="16"/>
              </w:rPr>
            </w:pPr>
            <w:ins w:id="10992" w:author="Στάθης Καπ" w:date="2023-03-03T03:27:00Z">
              <w:r w:rsidRPr="00AC6F02">
                <w:rPr>
                  <w:rFonts w:ascii="Calibri" w:hAnsi="Calibri" w:cs="Calibri"/>
                  <w:color w:val="000000"/>
                  <w:sz w:val="16"/>
                  <w:szCs w:val="16"/>
                  <w:rPrChange w:id="10993" w:author="Στάθης Καπ" w:date="2023-03-03T03:27:00Z">
                    <w:rPr>
                      <w:rFonts w:ascii="Calibri" w:hAnsi="Calibri" w:cs="Calibri"/>
                      <w:color w:val="000000"/>
                      <w:sz w:val="18"/>
                      <w:szCs w:val="18"/>
                    </w:rPr>
                  </w:rPrChange>
                </w:rPr>
                <w:t>0.613</w:t>
              </w:r>
            </w:ins>
          </w:p>
        </w:tc>
        <w:tc>
          <w:tcPr>
            <w:tcW w:w="589" w:type="dxa"/>
            <w:vAlign w:val="center"/>
            <w:tcPrChange w:id="10994" w:author="Στάθης Καπ" w:date="2023-03-03T06:25:00Z">
              <w:tcPr>
                <w:tcW w:w="589" w:type="dxa"/>
                <w:vAlign w:val="center"/>
              </w:tcPr>
            </w:tcPrChange>
          </w:tcPr>
          <w:p w14:paraId="5115C848" w14:textId="71655B3E" w:rsidR="009B17D5" w:rsidRPr="00AC6F02" w:rsidRDefault="009B17D5" w:rsidP="009B17D5">
            <w:pPr>
              <w:jc w:val="center"/>
              <w:rPr>
                <w:ins w:id="10995" w:author="Στάθης Καπ" w:date="2023-03-03T03:26:00Z"/>
                <w:rFonts w:cstheme="minorHAnsi"/>
                <w:sz w:val="16"/>
                <w:szCs w:val="16"/>
              </w:rPr>
            </w:pPr>
            <w:ins w:id="10996" w:author="Στάθης Καπ" w:date="2023-03-03T06:10:00Z">
              <w:r>
                <w:rPr>
                  <w:rFonts w:ascii="Calibri" w:hAnsi="Calibri" w:cstheme="minorHAnsi"/>
                  <w:color w:val="000000"/>
                  <w:sz w:val="16"/>
                  <w:szCs w:val="16"/>
                </w:rPr>
                <w:t>23.74</w:t>
              </w:r>
            </w:ins>
          </w:p>
        </w:tc>
      </w:tr>
      <w:tr w:rsidR="009B17D5" w14:paraId="76AD0716" w14:textId="77777777" w:rsidTr="00F03C40">
        <w:trPr>
          <w:ins w:id="10997" w:author="Στάθης Καπ" w:date="2023-03-03T03:26:00Z"/>
        </w:trPr>
        <w:tc>
          <w:tcPr>
            <w:tcW w:w="515" w:type="dxa"/>
            <w:tcBorders>
              <w:top w:val="nil"/>
              <w:bottom w:val="single" w:sz="4" w:space="0" w:color="auto"/>
              <w:right w:val="single" w:sz="4" w:space="0" w:color="auto"/>
            </w:tcBorders>
            <w:shd w:val="clear" w:color="auto" w:fill="E7E6E6" w:themeFill="background2"/>
            <w:vAlign w:val="center"/>
            <w:tcPrChange w:id="10998" w:author="Στάθης Καπ" w:date="2023-03-03T06:25:00Z">
              <w:tcPr>
                <w:tcW w:w="515" w:type="dxa"/>
                <w:vAlign w:val="center"/>
              </w:tcPr>
            </w:tcPrChange>
          </w:tcPr>
          <w:p w14:paraId="6D9791F8" w14:textId="47ACEE1C" w:rsidR="009B17D5" w:rsidRPr="00AC6F02" w:rsidRDefault="009B17D5" w:rsidP="009B17D5">
            <w:pPr>
              <w:jc w:val="center"/>
              <w:rPr>
                <w:ins w:id="10999" w:author="Στάθης Καπ" w:date="2023-03-03T03:26:00Z"/>
                <w:sz w:val="16"/>
                <w:szCs w:val="16"/>
              </w:rPr>
            </w:pPr>
            <w:ins w:id="11000" w:author="Στάθης Καπ" w:date="2023-03-03T03:27:00Z">
              <w:r w:rsidRPr="00AC6F02">
                <w:rPr>
                  <w:sz w:val="16"/>
                  <w:szCs w:val="16"/>
                  <w:rPrChange w:id="11001" w:author="Στάθης Καπ" w:date="2023-03-03T03:27:00Z">
                    <w:rPr>
                      <w:sz w:val="18"/>
                      <w:szCs w:val="18"/>
                    </w:rPr>
                  </w:rPrChange>
                </w:rPr>
                <w:t>pr20</w:t>
              </w:r>
            </w:ins>
          </w:p>
        </w:tc>
        <w:tc>
          <w:tcPr>
            <w:tcW w:w="560" w:type="dxa"/>
            <w:tcBorders>
              <w:left w:val="single" w:sz="4" w:space="0" w:color="auto"/>
            </w:tcBorders>
            <w:tcPrChange w:id="11002" w:author="Στάθης Καπ" w:date="2023-03-03T06:25:00Z">
              <w:tcPr>
                <w:tcW w:w="560" w:type="dxa"/>
              </w:tcPr>
            </w:tcPrChange>
          </w:tcPr>
          <w:p w14:paraId="6AC7BB0C" w14:textId="7F777CBF" w:rsidR="009B17D5" w:rsidRPr="00AC6F02" w:rsidRDefault="009B17D5" w:rsidP="009B17D5">
            <w:pPr>
              <w:jc w:val="center"/>
              <w:rPr>
                <w:ins w:id="11003" w:author="Στάθης Καπ" w:date="2023-03-03T03:26:00Z"/>
                <w:rFonts w:cstheme="minorHAnsi"/>
                <w:sz w:val="16"/>
                <w:szCs w:val="16"/>
              </w:rPr>
            </w:pPr>
            <w:ins w:id="11004" w:author="Στάθης Καπ" w:date="2023-03-03T03:27:00Z">
              <w:r w:rsidRPr="00AC6F02">
                <w:rPr>
                  <w:sz w:val="16"/>
                  <w:szCs w:val="16"/>
                  <w:rPrChange w:id="11005" w:author="Στάθης Καπ" w:date="2023-03-03T03:27:00Z">
                    <w:rPr>
                      <w:sz w:val="18"/>
                      <w:szCs w:val="18"/>
                    </w:rPr>
                  </w:rPrChange>
                </w:rPr>
                <w:t>1241</w:t>
              </w:r>
            </w:ins>
          </w:p>
        </w:tc>
        <w:tc>
          <w:tcPr>
            <w:tcW w:w="855" w:type="dxa"/>
            <w:tcPrChange w:id="11006" w:author="Στάθης Καπ" w:date="2023-03-03T06:25:00Z">
              <w:tcPr>
                <w:tcW w:w="855" w:type="dxa"/>
              </w:tcPr>
            </w:tcPrChange>
          </w:tcPr>
          <w:p w14:paraId="0B5FA131" w14:textId="74B482FC" w:rsidR="009B17D5" w:rsidRPr="00AC6F02" w:rsidRDefault="009B17D5" w:rsidP="009B17D5">
            <w:pPr>
              <w:jc w:val="center"/>
              <w:rPr>
                <w:ins w:id="11007" w:author="Στάθης Καπ" w:date="2023-03-03T03:26:00Z"/>
                <w:rFonts w:cstheme="minorHAnsi"/>
                <w:sz w:val="16"/>
                <w:szCs w:val="16"/>
              </w:rPr>
            </w:pPr>
            <w:ins w:id="11008" w:author="Στάθης Καπ" w:date="2023-03-03T03:27:00Z">
              <w:r w:rsidRPr="00AC6F02">
                <w:rPr>
                  <w:sz w:val="16"/>
                  <w:szCs w:val="16"/>
                  <w:rPrChange w:id="11009" w:author="Στάθης Καπ" w:date="2023-03-03T03:27:00Z">
                    <w:rPr>
                      <w:sz w:val="18"/>
                      <w:szCs w:val="18"/>
                    </w:rPr>
                  </w:rPrChange>
                </w:rPr>
                <w:t>1056</w:t>
              </w:r>
            </w:ins>
          </w:p>
        </w:tc>
        <w:tc>
          <w:tcPr>
            <w:tcW w:w="544" w:type="dxa"/>
            <w:vAlign w:val="bottom"/>
            <w:tcPrChange w:id="11010" w:author="Στάθης Καπ" w:date="2023-03-03T06:25:00Z">
              <w:tcPr>
                <w:tcW w:w="544" w:type="dxa"/>
                <w:vAlign w:val="bottom"/>
              </w:tcPr>
            </w:tcPrChange>
          </w:tcPr>
          <w:p w14:paraId="6EB78294" w14:textId="66524253" w:rsidR="009B17D5" w:rsidRPr="00AC6F02" w:rsidRDefault="009B17D5" w:rsidP="009B17D5">
            <w:pPr>
              <w:jc w:val="center"/>
              <w:rPr>
                <w:ins w:id="11011" w:author="Στάθης Καπ" w:date="2023-03-03T03:26:00Z"/>
                <w:rFonts w:cstheme="minorHAnsi"/>
                <w:sz w:val="16"/>
                <w:szCs w:val="16"/>
              </w:rPr>
            </w:pPr>
            <w:ins w:id="11012" w:author="Στάθης Καπ" w:date="2023-03-03T03:27:00Z">
              <w:r w:rsidRPr="00AC6F02">
                <w:rPr>
                  <w:rFonts w:ascii="Calibri" w:hAnsi="Calibri" w:cs="Calibri"/>
                  <w:color w:val="000000"/>
                  <w:sz w:val="16"/>
                  <w:szCs w:val="16"/>
                  <w:rPrChange w:id="11013" w:author="Στάθης Καπ" w:date="2023-03-03T03:27:00Z">
                    <w:rPr>
                      <w:rFonts w:ascii="Calibri" w:hAnsi="Calibri" w:cs="Calibri"/>
                      <w:color w:val="000000"/>
                      <w:sz w:val="18"/>
                      <w:szCs w:val="18"/>
                    </w:rPr>
                  </w:rPrChange>
                </w:rPr>
                <w:t>1109</w:t>
              </w:r>
            </w:ins>
          </w:p>
        </w:tc>
        <w:tc>
          <w:tcPr>
            <w:tcW w:w="621" w:type="dxa"/>
            <w:vAlign w:val="bottom"/>
            <w:tcPrChange w:id="11014" w:author="Στάθης Καπ" w:date="2023-03-03T06:25:00Z">
              <w:tcPr>
                <w:tcW w:w="621" w:type="dxa"/>
                <w:vAlign w:val="bottom"/>
              </w:tcPr>
            </w:tcPrChange>
          </w:tcPr>
          <w:p w14:paraId="1119674C" w14:textId="05C43F37" w:rsidR="009B17D5" w:rsidRPr="00AC6F02" w:rsidRDefault="009B17D5" w:rsidP="009B17D5">
            <w:pPr>
              <w:jc w:val="center"/>
              <w:rPr>
                <w:ins w:id="11015" w:author="Στάθης Καπ" w:date="2023-03-03T03:26:00Z"/>
                <w:rFonts w:cstheme="minorHAnsi"/>
                <w:sz w:val="16"/>
                <w:szCs w:val="16"/>
              </w:rPr>
            </w:pPr>
            <w:ins w:id="11016" w:author="Στάθης Καπ" w:date="2023-03-03T03:27:00Z">
              <w:r w:rsidRPr="00AC6F02">
                <w:rPr>
                  <w:rFonts w:ascii="Calibri" w:hAnsi="Calibri" w:cs="Calibri"/>
                  <w:color w:val="000000"/>
                  <w:sz w:val="16"/>
                  <w:szCs w:val="16"/>
                  <w:rPrChange w:id="11017" w:author="Στάθης Καπ" w:date="2023-03-03T03:27:00Z">
                    <w:rPr>
                      <w:rFonts w:ascii="Calibri" w:hAnsi="Calibri" w:cs="Calibri"/>
                      <w:color w:val="000000"/>
                      <w:sz w:val="18"/>
                      <w:szCs w:val="18"/>
                    </w:rPr>
                  </w:rPrChange>
                </w:rPr>
                <w:t>5.299</w:t>
              </w:r>
            </w:ins>
          </w:p>
        </w:tc>
        <w:tc>
          <w:tcPr>
            <w:tcW w:w="669" w:type="dxa"/>
            <w:vAlign w:val="center"/>
            <w:tcPrChange w:id="11018" w:author="Στάθης Καπ" w:date="2023-03-03T06:25:00Z">
              <w:tcPr>
                <w:tcW w:w="669" w:type="dxa"/>
                <w:vAlign w:val="center"/>
              </w:tcPr>
            </w:tcPrChange>
          </w:tcPr>
          <w:p w14:paraId="169C8815" w14:textId="05492485" w:rsidR="009B17D5" w:rsidRPr="00AC6F02" w:rsidRDefault="009B17D5" w:rsidP="009B17D5">
            <w:pPr>
              <w:jc w:val="center"/>
              <w:rPr>
                <w:ins w:id="11019" w:author="Στάθης Καπ" w:date="2023-03-03T03:26:00Z"/>
                <w:rFonts w:cstheme="minorHAnsi"/>
                <w:sz w:val="16"/>
                <w:szCs w:val="16"/>
              </w:rPr>
            </w:pPr>
            <w:ins w:id="11020" w:author="Στάθης Καπ" w:date="2023-03-03T06:09:00Z">
              <w:r>
                <w:rPr>
                  <w:rFonts w:ascii="Calibri" w:hAnsi="Calibri" w:cstheme="minorHAnsi"/>
                  <w:color w:val="000000"/>
                  <w:sz w:val="16"/>
                  <w:szCs w:val="16"/>
                </w:rPr>
                <w:t>10.64</w:t>
              </w:r>
            </w:ins>
          </w:p>
        </w:tc>
        <w:tc>
          <w:tcPr>
            <w:tcW w:w="543" w:type="dxa"/>
            <w:vAlign w:val="bottom"/>
            <w:tcPrChange w:id="11021" w:author="Στάθης Καπ" w:date="2023-03-03T06:25:00Z">
              <w:tcPr>
                <w:tcW w:w="543" w:type="dxa"/>
                <w:vAlign w:val="bottom"/>
              </w:tcPr>
            </w:tcPrChange>
          </w:tcPr>
          <w:p w14:paraId="0E1D4D52" w14:textId="75DF37C8" w:rsidR="009B17D5" w:rsidRPr="00AC6F02" w:rsidRDefault="009B17D5" w:rsidP="009B17D5">
            <w:pPr>
              <w:jc w:val="center"/>
              <w:rPr>
                <w:ins w:id="11022" w:author="Στάθης Καπ" w:date="2023-03-03T03:26:00Z"/>
                <w:rFonts w:cstheme="minorHAnsi"/>
                <w:sz w:val="16"/>
                <w:szCs w:val="16"/>
              </w:rPr>
            </w:pPr>
            <w:ins w:id="11023" w:author="Στάθης Καπ" w:date="2023-03-03T03:27:00Z">
              <w:r w:rsidRPr="00AC6F02">
                <w:rPr>
                  <w:rFonts w:ascii="Calibri" w:hAnsi="Calibri" w:cs="Calibri"/>
                  <w:color w:val="000000"/>
                  <w:sz w:val="16"/>
                  <w:szCs w:val="16"/>
                  <w:rPrChange w:id="11024" w:author="Στάθης Καπ" w:date="2023-03-03T03:27:00Z">
                    <w:rPr>
                      <w:rFonts w:ascii="Calibri" w:hAnsi="Calibri" w:cs="Calibri"/>
                      <w:color w:val="000000"/>
                      <w:sz w:val="18"/>
                      <w:szCs w:val="18"/>
                    </w:rPr>
                  </w:rPrChange>
                </w:rPr>
                <w:t>1084</w:t>
              </w:r>
            </w:ins>
          </w:p>
        </w:tc>
        <w:tc>
          <w:tcPr>
            <w:tcW w:w="621" w:type="dxa"/>
            <w:vAlign w:val="bottom"/>
            <w:tcPrChange w:id="11025" w:author="Στάθης Καπ" w:date="2023-03-03T06:25:00Z">
              <w:tcPr>
                <w:tcW w:w="621" w:type="dxa"/>
                <w:vAlign w:val="bottom"/>
              </w:tcPr>
            </w:tcPrChange>
          </w:tcPr>
          <w:p w14:paraId="152C0567" w14:textId="3732C1D0" w:rsidR="009B17D5" w:rsidRPr="00AC6F02" w:rsidRDefault="009B17D5" w:rsidP="009B17D5">
            <w:pPr>
              <w:jc w:val="center"/>
              <w:rPr>
                <w:ins w:id="11026" w:author="Στάθης Καπ" w:date="2023-03-03T03:26:00Z"/>
                <w:rFonts w:cstheme="minorHAnsi"/>
                <w:sz w:val="16"/>
                <w:szCs w:val="16"/>
              </w:rPr>
            </w:pPr>
            <w:ins w:id="11027" w:author="Στάθης Καπ" w:date="2023-03-03T03:27:00Z">
              <w:r w:rsidRPr="00AC6F02">
                <w:rPr>
                  <w:rFonts w:ascii="Calibri" w:hAnsi="Calibri" w:cs="Calibri"/>
                  <w:color w:val="000000"/>
                  <w:sz w:val="16"/>
                  <w:szCs w:val="16"/>
                  <w:rPrChange w:id="11028" w:author="Στάθης Καπ" w:date="2023-03-03T03:27:00Z">
                    <w:rPr>
                      <w:rFonts w:ascii="Calibri" w:hAnsi="Calibri" w:cs="Calibri"/>
                      <w:color w:val="000000"/>
                      <w:sz w:val="18"/>
                      <w:szCs w:val="18"/>
                    </w:rPr>
                  </w:rPrChange>
                </w:rPr>
                <w:t>1.884</w:t>
              </w:r>
            </w:ins>
          </w:p>
        </w:tc>
        <w:tc>
          <w:tcPr>
            <w:tcW w:w="669" w:type="dxa"/>
            <w:vAlign w:val="center"/>
            <w:tcPrChange w:id="11029" w:author="Στάθης Καπ" w:date="2023-03-03T06:25:00Z">
              <w:tcPr>
                <w:tcW w:w="669" w:type="dxa"/>
                <w:vAlign w:val="center"/>
              </w:tcPr>
            </w:tcPrChange>
          </w:tcPr>
          <w:p w14:paraId="54D80640" w14:textId="44573368" w:rsidR="009B17D5" w:rsidRPr="00AC6F02" w:rsidRDefault="009B17D5" w:rsidP="009B17D5">
            <w:pPr>
              <w:jc w:val="center"/>
              <w:rPr>
                <w:ins w:id="11030" w:author="Στάθης Καπ" w:date="2023-03-03T03:26:00Z"/>
                <w:rFonts w:cstheme="minorHAnsi"/>
                <w:sz w:val="16"/>
                <w:szCs w:val="16"/>
              </w:rPr>
            </w:pPr>
            <w:ins w:id="11031" w:author="Στάθης Καπ" w:date="2023-03-03T06:09:00Z">
              <w:r>
                <w:rPr>
                  <w:rFonts w:ascii="Calibri" w:hAnsi="Calibri" w:cstheme="minorHAnsi"/>
                  <w:color w:val="000000"/>
                  <w:sz w:val="16"/>
                  <w:szCs w:val="16"/>
                </w:rPr>
                <w:t>2.25</w:t>
              </w:r>
            </w:ins>
          </w:p>
        </w:tc>
        <w:tc>
          <w:tcPr>
            <w:tcW w:w="508" w:type="dxa"/>
            <w:vAlign w:val="bottom"/>
            <w:tcPrChange w:id="11032" w:author="Στάθης Καπ" w:date="2023-03-03T06:25:00Z">
              <w:tcPr>
                <w:tcW w:w="508" w:type="dxa"/>
                <w:vAlign w:val="bottom"/>
              </w:tcPr>
            </w:tcPrChange>
          </w:tcPr>
          <w:p w14:paraId="7E74AA2D" w14:textId="51203BBC" w:rsidR="009B17D5" w:rsidRPr="00AC6F02" w:rsidRDefault="009B17D5" w:rsidP="009B17D5">
            <w:pPr>
              <w:jc w:val="center"/>
              <w:rPr>
                <w:ins w:id="11033" w:author="Στάθης Καπ" w:date="2023-03-03T03:26:00Z"/>
                <w:rFonts w:cstheme="minorHAnsi"/>
                <w:sz w:val="16"/>
                <w:szCs w:val="16"/>
              </w:rPr>
            </w:pPr>
            <w:ins w:id="11034" w:author="Στάθης Καπ" w:date="2023-03-03T03:27:00Z">
              <w:r w:rsidRPr="00AC6F02">
                <w:rPr>
                  <w:rFonts w:ascii="Calibri" w:hAnsi="Calibri" w:cs="Calibri"/>
                  <w:color w:val="000000"/>
                  <w:sz w:val="16"/>
                  <w:szCs w:val="16"/>
                  <w:rPrChange w:id="11035" w:author="Στάθης Καπ" w:date="2023-03-03T03:27:00Z">
                    <w:rPr>
                      <w:rFonts w:ascii="Calibri" w:hAnsi="Calibri" w:cs="Calibri"/>
                      <w:color w:val="000000"/>
                      <w:sz w:val="18"/>
                      <w:szCs w:val="18"/>
                    </w:rPr>
                  </w:rPrChange>
                </w:rPr>
                <w:t>996</w:t>
              </w:r>
            </w:ins>
          </w:p>
        </w:tc>
        <w:tc>
          <w:tcPr>
            <w:tcW w:w="541" w:type="dxa"/>
            <w:vAlign w:val="bottom"/>
            <w:tcPrChange w:id="11036" w:author="Στάθης Καπ" w:date="2023-03-03T06:25:00Z">
              <w:tcPr>
                <w:tcW w:w="541" w:type="dxa"/>
                <w:vAlign w:val="bottom"/>
              </w:tcPr>
            </w:tcPrChange>
          </w:tcPr>
          <w:p w14:paraId="5CB173E3" w14:textId="15BFCE9A" w:rsidR="009B17D5" w:rsidRPr="00AC6F02" w:rsidRDefault="009B17D5" w:rsidP="009B17D5">
            <w:pPr>
              <w:jc w:val="center"/>
              <w:rPr>
                <w:ins w:id="11037" w:author="Στάθης Καπ" w:date="2023-03-03T03:26:00Z"/>
                <w:rFonts w:cstheme="minorHAnsi"/>
                <w:sz w:val="16"/>
                <w:szCs w:val="16"/>
              </w:rPr>
            </w:pPr>
            <w:ins w:id="11038" w:author="Στάθης Καπ" w:date="2023-03-03T03:27:00Z">
              <w:r w:rsidRPr="00AC6F02">
                <w:rPr>
                  <w:rFonts w:ascii="Calibri" w:hAnsi="Calibri" w:cs="Calibri"/>
                  <w:color w:val="000000"/>
                  <w:sz w:val="16"/>
                  <w:szCs w:val="16"/>
                  <w:rPrChange w:id="11039" w:author="Στάθης Καπ" w:date="2023-03-03T03:27:00Z">
                    <w:rPr>
                      <w:rFonts w:ascii="Calibri" w:hAnsi="Calibri" w:cs="Calibri"/>
                      <w:color w:val="000000"/>
                      <w:sz w:val="18"/>
                      <w:szCs w:val="18"/>
                    </w:rPr>
                  </w:rPrChange>
                </w:rPr>
                <w:t>1.162</w:t>
              </w:r>
            </w:ins>
          </w:p>
        </w:tc>
        <w:tc>
          <w:tcPr>
            <w:tcW w:w="589" w:type="dxa"/>
            <w:vAlign w:val="center"/>
            <w:tcPrChange w:id="11040" w:author="Στάθης Καπ" w:date="2023-03-03T06:25:00Z">
              <w:tcPr>
                <w:tcW w:w="589" w:type="dxa"/>
                <w:vAlign w:val="center"/>
              </w:tcPr>
            </w:tcPrChange>
          </w:tcPr>
          <w:p w14:paraId="1EB7A8E7" w14:textId="1EC6EF10" w:rsidR="009B17D5" w:rsidRPr="00AC6F02" w:rsidRDefault="009B17D5" w:rsidP="009B17D5">
            <w:pPr>
              <w:jc w:val="center"/>
              <w:rPr>
                <w:ins w:id="11041" w:author="Στάθης Καπ" w:date="2023-03-03T03:26:00Z"/>
                <w:rFonts w:cstheme="minorHAnsi"/>
                <w:sz w:val="16"/>
                <w:szCs w:val="16"/>
              </w:rPr>
            </w:pPr>
            <w:ins w:id="11042" w:author="Στάθης Καπ" w:date="2023-03-03T06:10:00Z">
              <w:r>
                <w:rPr>
                  <w:rFonts w:ascii="Calibri" w:hAnsi="Calibri" w:cstheme="minorHAnsi"/>
                  <w:color w:val="000000"/>
                  <w:sz w:val="16"/>
                  <w:szCs w:val="16"/>
                </w:rPr>
                <w:t>10.19</w:t>
              </w:r>
            </w:ins>
          </w:p>
        </w:tc>
        <w:tc>
          <w:tcPr>
            <w:tcW w:w="463" w:type="dxa"/>
            <w:vAlign w:val="bottom"/>
            <w:tcPrChange w:id="11043" w:author="Στάθης Καπ" w:date="2023-03-03T06:25:00Z">
              <w:tcPr>
                <w:tcW w:w="463" w:type="dxa"/>
                <w:vAlign w:val="bottom"/>
              </w:tcPr>
            </w:tcPrChange>
          </w:tcPr>
          <w:p w14:paraId="06D76CCE" w14:textId="27DC23D4" w:rsidR="009B17D5" w:rsidRPr="00AC6F02" w:rsidRDefault="009B17D5" w:rsidP="009B17D5">
            <w:pPr>
              <w:jc w:val="center"/>
              <w:rPr>
                <w:ins w:id="11044" w:author="Στάθης Καπ" w:date="2023-03-03T03:26:00Z"/>
                <w:rFonts w:cstheme="minorHAnsi"/>
                <w:sz w:val="16"/>
                <w:szCs w:val="16"/>
              </w:rPr>
            </w:pPr>
            <w:ins w:id="11045" w:author="Στάθης Καπ" w:date="2023-03-03T03:27:00Z">
              <w:r w:rsidRPr="00AC6F02">
                <w:rPr>
                  <w:rFonts w:ascii="Calibri" w:hAnsi="Calibri" w:cs="Calibri"/>
                  <w:color w:val="000000"/>
                  <w:sz w:val="16"/>
                  <w:szCs w:val="16"/>
                  <w:rPrChange w:id="11046" w:author="Στάθης Καπ" w:date="2023-03-03T03:27:00Z">
                    <w:rPr>
                      <w:rFonts w:ascii="Calibri" w:hAnsi="Calibri" w:cs="Calibri"/>
                      <w:color w:val="000000"/>
                      <w:sz w:val="18"/>
                      <w:szCs w:val="18"/>
                    </w:rPr>
                  </w:rPrChange>
                </w:rPr>
                <w:t>999</w:t>
              </w:r>
            </w:ins>
          </w:p>
        </w:tc>
        <w:tc>
          <w:tcPr>
            <w:tcW w:w="541" w:type="dxa"/>
            <w:vAlign w:val="bottom"/>
            <w:tcPrChange w:id="11047" w:author="Στάθης Καπ" w:date="2023-03-03T06:25:00Z">
              <w:tcPr>
                <w:tcW w:w="541" w:type="dxa"/>
                <w:vAlign w:val="bottom"/>
              </w:tcPr>
            </w:tcPrChange>
          </w:tcPr>
          <w:p w14:paraId="1175C7DF" w14:textId="082F481D" w:rsidR="009B17D5" w:rsidRPr="00AC6F02" w:rsidRDefault="009B17D5" w:rsidP="009B17D5">
            <w:pPr>
              <w:jc w:val="center"/>
              <w:rPr>
                <w:ins w:id="11048" w:author="Στάθης Καπ" w:date="2023-03-03T03:26:00Z"/>
                <w:rFonts w:cstheme="minorHAnsi"/>
                <w:sz w:val="16"/>
                <w:szCs w:val="16"/>
              </w:rPr>
            </w:pPr>
            <w:ins w:id="11049" w:author="Στάθης Καπ" w:date="2023-03-03T03:27:00Z">
              <w:r w:rsidRPr="00AC6F02">
                <w:rPr>
                  <w:rFonts w:ascii="Calibri" w:hAnsi="Calibri" w:cs="Calibri"/>
                  <w:color w:val="000000"/>
                  <w:sz w:val="16"/>
                  <w:szCs w:val="16"/>
                  <w:rPrChange w:id="11050" w:author="Στάθης Καπ" w:date="2023-03-03T03:27:00Z">
                    <w:rPr>
                      <w:rFonts w:ascii="Calibri" w:hAnsi="Calibri" w:cs="Calibri"/>
                      <w:color w:val="000000"/>
                      <w:sz w:val="18"/>
                      <w:szCs w:val="18"/>
                    </w:rPr>
                  </w:rPrChange>
                </w:rPr>
                <w:t>1.296</w:t>
              </w:r>
            </w:ins>
          </w:p>
        </w:tc>
        <w:tc>
          <w:tcPr>
            <w:tcW w:w="589" w:type="dxa"/>
            <w:vAlign w:val="center"/>
            <w:tcPrChange w:id="11051" w:author="Στάθης Καπ" w:date="2023-03-03T06:25:00Z">
              <w:tcPr>
                <w:tcW w:w="589" w:type="dxa"/>
                <w:vAlign w:val="center"/>
              </w:tcPr>
            </w:tcPrChange>
          </w:tcPr>
          <w:p w14:paraId="6E816FDB" w14:textId="586A55FA" w:rsidR="009B17D5" w:rsidRPr="00AC6F02" w:rsidRDefault="009B17D5" w:rsidP="009B17D5">
            <w:pPr>
              <w:jc w:val="center"/>
              <w:rPr>
                <w:ins w:id="11052" w:author="Στάθης Καπ" w:date="2023-03-03T03:26:00Z"/>
                <w:rFonts w:cstheme="minorHAnsi"/>
                <w:sz w:val="16"/>
                <w:szCs w:val="16"/>
              </w:rPr>
            </w:pPr>
            <w:ins w:id="11053" w:author="Στάθης Καπ" w:date="2023-03-03T06:10:00Z">
              <w:r>
                <w:rPr>
                  <w:rFonts w:ascii="Calibri" w:hAnsi="Calibri" w:cstheme="minorHAnsi"/>
                  <w:color w:val="000000"/>
                  <w:sz w:val="16"/>
                  <w:szCs w:val="16"/>
                </w:rPr>
                <w:t>9.92</w:t>
              </w:r>
            </w:ins>
          </w:p>
        </w:tc>
      </w:tr>
    </w:tbl>
    <w:p w14:paraId="6585ADB2" w14:textId="77777777" w:rsidR="00AC6F02" w:rsidRDefault="00AC6F02" w:rsidP="00594C15">
      <w:pPr>
        <w:rPr>
          <w:ins w:id="11054" w:author="Στάθης Καπ" w:date="2023-02-27T00:56:00Z"/>
        </w:rPr>
      </w:pPr>
    </w:p>
    <w:p w14:paraId="58B4B760" w14:textId="276D53A2" w:rsidR="00AC6F02" w:rsidRDefault="00AC6F02" w:rsidP="00BB05AC">
      <w:pPr>
        <w:pStyle w:val="Caption"/>
        <w:keepNext/>
        <w:spacing w:after="0"/>
        <w:rPr>
          <w:ins w:id="11055" w:author="Στάθης Καπ" w:date="2023-03-03T03:29:00Z"/>
        </w:rPr>
        <w:pPrChange w:id="11056" w:author="Στάθης Καπ" w:date="2023-03-03T03:33:00Z">
          <w:pPr/>
        </w:pPrChange>
      </w:pPr>
      <w:ins w:id="11057" w:author="Στάθης Καπ" w:date="2023-03-03T03:29:00Z">
        <w:r>
          <w:t xml:space="preserve">Πίνακας </w:t>
        </w:r>
      </w:ins>
      <w:ins w:id="11058" w:author="Στάθης Καπ" w:date="2023-03-03T04:02:00Z">
        <w:r w:rsidR="00F665AE">
          <w:fldChar w:fldCharType="begin"/>
        </w:r>
        <w:r w:rsidR="00F665AE">
          <w:instrText xml:space="preserve"> STYLEREF 1 \s </w:instrText>
        </w:r>
      </w:ins>
      <w:r w:rsidR="00F665AE">
        <w:fldChar w:fldCharType="separate"/>
      </w:r>
      <w:r w:rsidR="00F665AE">
        <w:rPr>
          <w:noProof/>
        </w:rPr>
        <w:t>5</w:t>
      </w:r>
      <w:ins w:id="11059" w:author="Στάθης Καπ" w:date="2023-03-03T04:02:00Z">
        <w:r w:rsidR="00F665AE">
          <w:fldChar w:fldCharType="end"/>
        </w:r>
        <w:r w:rsidR="00F665AE">
          <w:noBreakHyphen/>
        </w:r>
        <w:r w:rsidR="00F665AE">
          <w:fldChar w:fldCharType="begin"/>
        </w:r>
        <w:r w:rsidR="00F665AE">
          <w:instrText xml:space="preserve"> SEQ Πίνακας \* ARABIC \s 1 </w:instrText>
        </w:r>
      </w:ins>
      <w:r w:rsidR="00F665AE">
        <w:fldChar w:fldCharType="separate"/>
      </w:r>
      <w:ins w:id="11060" w:author="Στάθης Καπ" w:date="2023-03-03T04:02:00Z">
        <w:r w:rsidR="00F665AE">
          <w:rPr>
            <w:noProof/>
          </w:rPr>
          <w:t>3</w:t>
        </w:r>
        <w:r w:rsidR="00F665AE">
          <w:fldChar w:fldCharType="end"/>
        </w:r>
      </w:ins>
      <w:ins w:id="11061" w:author="Στάθης Καπ" w:date="2023-03-03T03:29:00Z">
        <w:r>
          <w:t>: m=3</w:t>
        </w:r>
      </w:ins>
      <w:ins w:id="11062" w:author="Στάθης Καπ" w:date="2023-03-03T03:30:00Z">
        <w:r>
          <w:t xml:space="preserve"> Cordeau</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Change w:id="11063" w:author="Στάθης Καπ" w:date="2023-03-03T06:26:00Z">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11064">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AC6F02" w14:paraId="3A41CB28" w14:textId="77777777" w:rsidTr="00F03C40">
        <w:trPr>
          <w:ins w:id="11065" w:author="Στάθης Καπ" w:date="2023-03-03T03:27:00Z"/>
        </w:trPr>
        <w:tc>
          <w:tcPr>
            <w:tcW w:w="515" w:type="dxa"/>
            <w:tcBorders>
              <w:top w:val="single" w:sz="4" w:space="0" w:color="auto"/>
              <w:bottom w:val="single" w:sz="4" w:space="0" w:color="auto"/>
              <w:right w:val="nil"/>
            </w:tcBorders>
            <w:shd w:val="clear" w:color="auto" w:fill="E7E6E6" w:themeFill="background2"/>
            <w:vAlign w:val="center"/>
            <w:tcPrChange w:id="11066" w:author="Στάθης Καπ" w:date="2023-03-03T06:26:00Z">
              <w:tcPr>
                <w:tcW w:w="515" w:type="dxa"/>
                <w:tcBorders>
                  <w:top w:val="single" w:sz="4" w:space="0" w:color="auto"/>
                  <w:bottom w:val="single" w:sz="4" w:space="0" w:color="auto"/>
                  <w:right w:val="nil"/>
                </w:tcBorders>
                <w:vAlign w:val="center"/>
              </w:tcPr>
            </w:tcPrChange>
          </w:tcPr>
          <w:p w14:paraId="23E01951" w14:textId="77777777" w:rsidR="00AC6F02" w:rsidRPr="009748F7" w:rsidRDefault="00AC6F02" w:rsidP="009748F7">
            <w:pPr>
              <w:jc w:val="center"/>
              <w:rPr>
                <w:ins w:id="11067" w:author="Στάθης Καπ" w:date="2023-03-03T03:27:00Z"/>
                <w:sz w:val="16"/>
                <w:szCs w:val="16"/>
              </w:rPr>
            </w:pPr>
          </w:p>
        </w:tc>
        <w:tc>
          <w:tcPr>
            <w:tcW w:w="560" w:type="dxa"/>
            <w:tcBorders>
              <w:top w:val="single" w:sz="4" w:space="0" w:color="auto"/>
              <w:left w:val="nil"/>
              <w:bottom w:val="single" w:sz="4" w:space="0" w:color="auto"/>
            </w:tcBorders>
            <w:shd w:val="clear" w:color="auto" w:fill="E7E6E6" w:themeFill="background2"/>
            <w:vAlign w:val="center"/>
            <w:tcPrChange w:id="11068" w:author="Στάθης Καπ" w:date="2023-03-03T06:26:00Z">
              <w:tcPr>
                <w:tcW w:w="560" w:type="dxa"/>
                <w:tcBorders>
                  <w:top w:val="single" w:sz="4" w:space="0" w:color="auto"/>
                  <w:left w:val="nil"/>
                  <w:bottom w:val="single" w:sz="4" w:space="0" w:color="auto"/>
                </w:tcBorders>
                <w:vAlign w:val="center"/>
              </w:tcPr>
            </w:tcPrChange>
          </w:tcPr>
          <w:p w14:paraId="6738079F" w14:textId="77777777" w:rsidR="00AC6F02" w:rsidRPr="009748F7" w:rsidRDefault="00AC6F02" w:rsidP="009748F7">
            <w:pPr>
              <w:jc w:val="center"/>
              <w:rPr>
                <w:ins w:id="11069" w:author="Στάθης Καπ" w:date="2023-03-03T03:27:00Z"/>
                <w:rFonts w:cstheme="minorHAnsi"/>
                <w:sz w:val="16"/>
                <w:szCs w:val="16"/>
              </w:rPr>
            </w:pPr>
            <w:ins w:id="11070" w:author="Στάθης Καπ" w:date="2023-03-03T03:27: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Change w:id="11071" w:author="Στάθης Καπ" w:date="2023-03-03T06:26:00Z">
              <w:tcPr>
                <w:tcW w:w="855" w:type="dxa"/>
                <w:tcBorders>
                  <w:top w:val="single" w:sz="4" w:space="0" w:color="auto"/>
                  <w:bottom w:val="single" w:sz="4" w:space="0" w:color="auto"/>
                </w:tcBorders>
                <w:vAlign w:val="center"/>
              </w:tcPr>
            </w:tcPrChange>
          </w:tcPr>
          <w:p w14:paraId="6B895EBD" w14:textId="77777777" w:rsidR="00AC6F02" w:rsidRPr="009748F7" w:rsidRDefault="00AC6F02" w:rsidP="009748F7">
            <w:pPr>
              <w:jc w:val="center"/>
              <w:rPr>
                <w:ins w:id="11072" w:author="Στάθης Καπ" w:date="2023-03-03T03:27:00Z"/>
                <w:rFonts w:cstheme="minorHAnsi"/>
                <w:sz w:val="16"/>
                <w:szCs w:val="16"/>
              </w:rPr>
            </w:pPr>
            <w:ins w:id="11073" w:author="Στάθης Καπ" w:date="2023-03-03T03:27: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Change w:id="11074" w:author="Στάθης Καπ" w:date="2023-03-03T06:26:00Z">
              <w:tcPr>
                <w:tcW w:w="1834" w:type="dxa"/>
                <w:gridSpan w:val="3"/>
                <w:tcBorders>
                  <w:top w:val="single" w:sz="4" w:space="0" w:color="auto"/>
                  <w:bottom w:val="single" w:sz="4" w:space="0" w:color="auto"/>
                </w:tcBorders>
                <w:vAlign w:val="center"/>
              </w:tcPr>
            </w:tcPrChange>
          </w:tcPr>
          <w:p w14:paraId="10045BCB" w14:textId="77777777" w:rsidR="00AC6F02" w:rsidRPr="009748F7" w:rsidRDefault="00AC6F02" w:rsidP="009748F7">
            <w:pPr>
              <w:jc w:val="center"/>
              <w:rPr>
                <w:ins w:id="11075" w:author="Στάθης Καπ" w:date="2023-03-03T03:27:00Z"/>
                <w:rFonts w:cstheme="minorHAnsi"/>
                <w:sz w:val="16"/>
                <w:szCs w:val="16"/>
              </w:rPr>
            </w:pPr>
            <w:ins w:id="11076" w:author="Στάθης Καπ" w:date="2023-03-03T03:27: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Change w:id="11077" w:author="Στάθης Καπ" w:date="2023-03-03T06:26:00Z">
              <w:tcPr>
                <w:tcW w:w="1833" w:type="dxa"/>
                <w:gridSpan w:val="3"/>
                <w:tcBorders>
                  <w:top w:val="single" w:sz="4" w:space="0" w:color="auto"/>
                  <w:bottom w:val="single" w:sz="4" w:space="0" w:color="auto"/>
                </w:tcBorders>
                <w:vAlign w:val="center"/>
              </w:tcPr>
            </w:tcPrChange>
          </w:tcPr>
          <w:p w14:paraId="12423A37" w14:textId="77777777" w:rsidR="00AC6F02" w:rsidRPr="009748F7" w:rsidRDefault="00AC6F02" w:rsidP="009748F7">
            <w:pPr>
              <w:jc w:val="center"/>
              <w:rPr>
                <w:ins w:id="11078" w:author="Στάθης Καπ" w:date="2023-03-03T03:27:00Z"/>
                <w:rFonts w:cstheme="minorHAnsi"/>
                <w:sz w:val="16"/>
                <w:szCs w:val="16"/>
              </w:rPr>
            </w:pPr>
            <w:ins w:id="11079" w:author="Στάθης Καπ" w:date="2023-03-03T03:27: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Change w:id="11080" w:author="Στάθης Καπ" w:date="2023-03-03T06:26:00Z">
              <w:tcPr>
                <w:tcW w:w="1638" w:type="dxa"/>
                <w:gridSpan w:val="3"/>
                <w:tcBorders>
                  <w:top w:val="single" w:sz="4" w:space="0" w:color="auto"/>
                  <w:bottom w:val="single" w:sz="4" w:space="0" w:color="auto"/>
                </w:tcBorders>
                <w:vAlign w:val="center"/>
              </w:tcPr>
            </w:tcPrChange>
          </w:tcPr>
          <w:p w14:paraId="11BFFDB1" w14:textId="77777777" w:rsidR="00AC6F02" w:rsidRPr="009748F7" w:rsidRDefault="00AC6F02" w:rsidP="009748F7">
            <w:pPr>
              <w:jc w:val="center"/>
              <w:rPr>
                <w:ins w:id="11081" w:author="Στάθης Καπ" w:date="2023-03-03T03:27:00Z"/>
                <w:rFonts w:cstheme="minorHAnsi"/>
                <w:sz w:val="16"/>
                <w:szCs w:val="16"/>
              </w:rPr>
            </w:pPr>
            <w:ins w:id="11082" w:author="Στάθης Καπ" w:date="2023-03-03T03:27: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Change w:id="11083" w:author="Στάθης Καπ" w:date="2023-03-03T06:26:00Z">
              <w:tcPr>
                <w:tcW w:w="1593" w:type="dxa"/>
                <w:gridSpan w:val="3"/>
                <w:tcBorders>
                  <w:top w:val="single" w:sz="4" w:space="0" w:color="auto"/>
                  <w:bottom w:val="single" w:sz="4" w:space="0" w:color="auto"/>
                </w:tcBorders>
                <w:vAlign w:val="center"/>
              </w:tcPr>
            </w:tcPrChange>
          </w:tcPr>
          <w:p w14:paraId="0D741B23" w14:textId="77777777" w:rsidR="00AC6F02" w:rsidRPr="009748F7" w:rsidRDefault="00AC6F02" w:rsidP="009748F7">
            <w:pPr>
              <w:jc w:val="center"/>
              <w:rPr>
                <w:ins w:id="11084" w:author="Στάθης Καπ" w:date="2023-03-03T03:27:00Z"/>
                <w:rFonts w:cstheme="minorHAnsi"/>
                <w:sz w:val="16"/>
                <w:szCs w:val="16"/>
              </w:rPr>
            </w:pPr>
            <w:ins w:id="11085" w:author="Στάθης Καπ" w:date="2023-03-03T03:27:00Z">
              <w:r w:rsidRPr="009748F7">
                <w:rPr>
                  <w:rFonts w:cstheme="minorHAnsi"/>
                  <w:sz w:val="16"/>
                  <w:szCs w:val="16"/>
                </w:rPr>
                <w:t>S=4</w:t>
              </w:r>
            </w:ins>
          </w:p>
        </w:tc>
      </w:tr>
      <w:tr w:rsidR="00F03C40" w14:paraId="324A088E" w14:textId="77777777" w:rsidTr="00F03C40">
        <w:trPr>
          <w:ins w:id="11086" w:author="Στάθης Καπ" w:date="2023-03-03T03:27:00Z"/>
        </w:trPr>
        <w:tc>
          <w:tcPr>
            <w:tcW w:w="515" w:type="dxa"/>
            <w:tcBorders>
              <w:top w:val="single" w:sz="4" w:space="0" w:color="auto"/>
              <w:bottom w:val="single" w:sz="4" w:space="0" w:color="auto"/>
              <w:right w:val="nil"/>
            </w:tcBorders>
            <w:shd w:val="clear" w:color="auto" w:fill="E7E6E6" w:themeFill="background2"/>
            <w:vAlign w:val="center"/>
            <w:tcPrChange w:id="11087"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091B9547" w14:textId="77777777" w:rsidR="00AC6F02" w:rsidRPr="009748F7" w:rsidRDefault="00AC6F02" w:rsidP="009748F7">
            <w:pPr>
              <w:jc w:val="center"/>
              <w:rPr>
                <w:ins w:id="11088" w:author="Στάθης Καπ" w:date="2023-03-03T03:27:00Z"/>
                <w:sz w:val="16"/>
                <w:szCs w:val="16"/>
              </w:rPr>
            </w:pPr>
            <w:ins w:id="11089" w:author="Στάθης Καπ" w:date="2023-03-03T03:27: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1090"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023A6CCF" w14:textId="77777777" w:rsidR="00AC6F02" w:rsidRPr="009748F7" w:rsidRDefault="00AC6F02" w:rsidP="009748F7">
            <w:pPr>
              <w:jc w:val="center"/>
              <w:rPr>
                <w:ins w:id="11091" w:author="Στάθης Καπ" w:date="2023-03-03T03:27:00Z"/>
                <w:rFonts w:cstheme="minorHAnsi"/>
                <w:sz w:val="16"/>
                <w:szCs w:val="16"/>
              </w:rPr>
            </w:pPr>
            <w:ins w:id="11092" w:author="Στάθης Καπ" w:date="2023-03-03T03:27: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1093"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166CF487" w14:textId="77777777" w:rsidR="00AC6F02" w:rsidRPr="009748F7" w:rsidRDefault="00AC6F02" w:rsidP="009748F7">
            <w:pPr>
              <w:jc w:val="center"/>
              <w:rPr>
                <w:ins w:id="11094" w:author="Στάθης Καπ" w:date="2023-03-03T03:27:00Z"/>
                <w:rFonts w:cstheme="minorHAnsi"/>
                <w:sz w:val="16"/>
                <w:szCs w:val="16"/>
              </w:rPr>
            </w:pPr>
            <w:ins w:id="11095" w:author="Στάθης Καπ" w:date="2023-03-03T03:27: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1096"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6CEDA2C7" w14:textId="77777777" w:rsidR="00AC6F02" w:rsidRPr="009748F7" w:rsidRDefault="00AC6F02" w:rsidP="009748F7">
            <w:pPr>
              <w:jc w:val="center"/>
              <w:rPr>
                <w:ins w:id="11097" w:author="Στάθης Καπ" w:date="2023-03-03T03:27:00Z"/>
                <w:rFonts w:cstheme="minorHAnsi"/>
                <w:sz w:val="16"/>
                <w:szCs w:val="16"/>
              </w:rPr>
            </w:pPr>
            <w:ins w:id="11098" w:author="Στάθης Καπ" w:date="2023-03-03T03:27: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1099"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738AA4ED" w14:textId="77777777" w:rsidR="00AC6F02" w:rsidRPr="009748F7" w:rsidRDefault="00AC6F02" w:rsidP="009748F7">
            <w:pPr>
              <w:jc w:val="center"/>
              <w:rPr>
                <w:ins w:id="11100" w:author="Στάθης Καπ" w:date="2023-03-03T03:27:00Z"/>
                <w:rFonts w:cstheme="minorHAnsi"/>
                <w:sz w:val="16"/>
                <w:szCs w:val="16"/>
              </w:rPr>
            </w:pPr>
            <w:ins w:id="11101" w:author="Στάθης Καπ" w:date="2023-03-03T03:27: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1102"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28E60306" w14:textId="69E6CADA" w:rsidR="00AC6F02" w:rsidRPr="009748F7" w:rsidRDefault="00597F31" w:rsidP="009748F7">
            <w:pPr>
              <w:jc w:val="center"/>
              <w:rPr>
                <w:ins w:id="11103" w:author="Στάθης Καπ" w:date="2023-03-03T03:27:00Z"/>
                <w:rFonts w:cstheme="minorHAnsi"/>
                <w:sz w:val="16"/>
                <w:szCs w:val="16"/>
              </w:rPr>
            </w:pPr>
            <w:ins w:id="11104"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1105"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1B0EB873" w14:textId="77777777" w:rsidR="00AC6F02" w:rsidRPr="009748F7" w:rsidRDefault="00AC6F02" w:rsidP="009748F7">
            <w:pPr>
              <w:jc w:val="center"/>
              <w:rPr>
                <w:ins w:id="11106" w:author="Στάθης Καπ" w:date="2023-03-03T03:27:00Z"/>
                <w:rFonts w:cstheme="minorHAnsi"/>
                <w:sz w:val="16"/>
                <w:szCs w:val="16"/>
              </w:rPr>
            </w:pPr>
            <w:ins w:id="11107" w:author="Στάθης Καπ" w:date="2023-03-03T03:27: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1108"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1EC6E141" w14:textId="77777777" w:rsidR="00AC6F02" w:rsidRPr="009748F7" w:rsidRDefault="00AC6F02" w:rsidP="009748F7">
            <w:pPr>
              <w:jc w:val="center"/>
              <w:rPr>
                <w:ins w:id="11109" w:author="Στάθης Καπ" w:date="2023-03-03T03:27:00Z"/>
                <w:rFonts w:cstheme="minorHAnsi"/>
                <w:sz w:val="16"/>
                <w:szCs w:val="16"/>
              </w:rPr>
            </w:pPr>
            <w:ins w:id="11110" w:author="Στάθης Καπ" w:date="2023-03-03T03:27: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1111"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4EBC4D69" w14:textId="77777777" w:rsidR="00AC6F02" w:rsidRPr="009748F7" w:rsidRDefault="00AC6F02" w:rsidP="009748F7">
            <w:pPr>
              <w:jc w:val="center"/>
              <w:rPr>
                <w:ins w:id="11112" w:author="Στάθης Καπ" w:date="2023-03-03T03:27:00Z"/>
                <w:rFonts w:cstheme="minorHAnsi"/>
                <w:sz w:val="16"/>
                <w:szCs w:val="16"/>
              </w:rPr>
            </w:pPr>
            <w:ins w:id="11113" w:author="Στάθης Καπ" w:date="2023-03-03T03:27: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1114"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28F283F9" w14:textId="77777777" w:rsidR="00AC6F02" w:rsidRPr="009748F7" w:rsidRDefault="00AC6F02" w:rsidP="009748F7">
            <w:pPr>
              <w:jc w:val="center"/>
              <w:rPr>
                <w:ins w:id="11115" w:author="Στάθης Καπ" w:date="2023-03-03T03:27:00Z"/>
                <w:rFonts w:cstheme="minorHAnsi"/>
                <w:sz w:val="16"/>
                <w:szCs w:val="16"/>
              </w:rPr>
            </w:pPr>
            <w:ins w:id="11116" w:author="Στάθης Καπ" w:date="2023-03-03T03:27: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1117"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7ABD9E3A" w14:textId="77777777" w:rsidR="00AC6F02" w:rsidRPr="009748F7" w:rsidRDefault="00AC6F02" w:rsidP="009748F7">
            <w:pPr>
              <w:jc w:val="center"/>
              <w:rPr>
                <w:ins w:id="11118" w:author="Στάθης Καπ" w:date="2023-03-03T03:27:00Z"/>
                <w:rFonts w:cstheme="minorHAnsi"/>
                <w:sz w:val="16"/>
                <w:szCs w:val="16"/>
              </w:rPr>
            </w:pPr>
            <w:ins w:id="11119" w:author="Στάθης Καπ" w:date="2023-03-03T03:27: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1120"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576C0ECE" w14:textId="77777777" w:rsidR="00AC6F02" w:rsidRPr="009748F7" w:rsidRDefault="00AC6F02" w:rsidP="009748F7">
            <w:pPr>
              <w:jc w:val="center"/>
              <w:rPr>
                <w:ins w:id="11121" w:author="Στάθης Καπ" w:date="2023-03-03T03:27:00Z"/>
                <w:rFonts w:cstheme="minorHAnsi"/>
                <w:sz w:val="16"/>
                <w:szCs w:val="16"/>
              </w:rPr>
            </w:pPr>
            <w:ins w:id="11122" w:author="Στάθης Καπ" w:date="2023-03-03T03:27: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1123"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6780D8DD" w14:textId="77777777" w:rsidR="00AC6F02" w:rsidRPr="009748F7" w:rsidRDefault="00AC6F02" w:rsidP="009748F7">
            <w:pPr>
              <w:jc w:val="center"/>
              <w:rPr>
                <w:ins w:id="11124" w:author="Στάθης Καπ" w:date="2023-03-03T03:27:00Z"/>
                <w:rFonts w:cstheme="minorHAnsi"/>
                <w:sz w:val="16"/>
                <w:szCs w:val="16"/>
              </w:rPr>
            </w:pPr>
            <w:ins w:id="11125" w:author="Στάθης Καπ" w:date="2023-03-03T03:27: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1126"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550C82EE" w14:textId="77777777" w:rsidR="00AC6F02" w:rsidRPr="009748F7" w:rsidRDefault="00AC6F02" w:rsidP="009748F7">
            <w:pPr>
              <w:jc w:val="center"/>
              <w:rPr>
                <w:ins w:id="11127" w:author="Στάθης Καπ" w:date="2023-03-03T03:27:00Z"/>
                <w:rFonts w:cstheme="minorHAnsi"/>
                <w:sz w:val="16"/>
                <w:szCs w:val="16"/>
              </w:rPr>
            </w:pPr>
            <w:ins w:id="11128" w:author="Στάθης Καπ" w:date="2023-03-03T03:27: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1129"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5C07CCD6" w14:textId="77777777" w:rsidR="00AC6F02" w:rsidRPr="009748F7" w:rsidRDefault="00AC6F02" w:rsidP="009748F7">
            <w:pPr>
              <w:jc w:val="center"/>
              <w:rPr>
                <w:ins w:id="11130" w:author="Στάθης Καπ" w:date="2023-03-03T03:27:00Z"/>
                <w:rFonts w:cstheme="minorHAnsi"/>
                <w:sz w:val="16"/>
                <w:szCs w:val="16"/>
              </w:rPr>
            </w:pPr>
            <w:ins w:id="11131" w:author="Στάθης Καπ" w:date="2023-03-03T03:27:00Z">
              <w:r w:rsidRPr="009748F7">
                <w:rPr>
                  <w:rFonts w:cstheme="minorHAnsi"/>
                  <w:sz w:val="16"/>
                  <w:szCs w:val="16"/>
                </w:rPr>
                <w:t>Gap (%) S=1</w:t>
              </w:r>
            </w:ins>
          </w:p>
        </w:tc>
      </w:tr>
      <w:tr w:rsidR="009B17D5" w14:paraId="254B1943" w14:textId="77777777" w:rsidTr="00F03C40">
        <w:trPr>
          <w:ins w:id="11132" w:author="Στάθης Καπ" w:date="2023-03-03T03:27:00Z"/>
        </w:trPr>
        <w:tc>
          <w:tcPr>
            <w:tcW w:w="515" w:type="dxa"/>
            <w:tcBorders>
              <w:top w:val="single" w:sz="4" w:space="0" w:color="auto"/>
              <w:bottom w:val="nil"/>
              <w:right w:val="single" w:sz="4" w:space="0" w:color="auto"/>
            </w:tcBorders>
            <w:shd w:val="clear" w:color="auto" w:fill="E7E6E6" w:themeFill="background2"/>
            <w:vAlign w:val="center"/>
            <w:tcPrChange w:id="11133" w:author="Στάθης Καπ" w:date="2023-03-03T06:26:00Z">
              <w:tcPr>
                <w:tcW w:w="515" w:type="dxa"/>
                <w:tcBorders>
                  <w:top w:val="single" w:sz="4" w:space="0" w:color="auto"/>
                </w:tcBorders>
                <w:vAlign w:val="center"/>
              </w:tcPr>
            </w:tcPrChange>
          </w:tcPr>
          <w:p w14:paraId="5D370F1E" w14:textId="71D1B160" w:rsidR="009B17D5" w:rsidRPr="00AC6F02" w:rsidRDefault="009B17D5" w:rsidP="009B17D5">
            <w:pPr>
              <w:jc w:val="center"/>
              <w:rPr>
                <w:ins w:id="11134" w:author="Στάθης Καπ" w:date="2023-03-03T03:27:00Z"/>
                <w:sz w:val="16"/>
                <w:szCs w:val="16"/>
              </w:rPr>
            </w:pPr>
            <w:ins w:id="11135" w:author="Στάθης Καπ" w:date="2023-03-03T03:28:00Z">
              <w:r w:rsidRPr="00AC6F02">
                <w:rPr>
                  <w:sz w:val="16"/>
                  <w:szCs w:val="16"/>
                  <w:rPrChange w:id="11136" w:author="Στάθης Καπ" w:date="2023-03-03T03:28:00Z">
                    <w:rPr>
                      <w:sz w:val="18"/>
                      <w:szCs w:val="18"/>
                    </w:rPr>
                  </w:rPrChange>
                </w:rPr>
                <w:t>pr01</w:t>
              </w:r>
            </w:ins>
          </w:p>
        </w:tc>
        <w:tc>
          <w:tcPr>
            <w:tcW w:w="560" w:type="dxa"/>
            <w:tcBorders>
              <w:top w:val="single" w:sz="4" w:space="0" w:color="auto"/>
              <w:left w:val="single" w:sz="4" w:space="0" w:color="auto"/>
            </w:tcBorders>
            <w:tcPrChange w:id="11137" w:author="Στάθης Καπ" w:date="2023-03-03T06:26:00Z">
              <w:tcPr>
                <w:tcW w:w="560" w:type="dxa"/>
                <w:tcBorders>
                  <w:top w:val="single" w:sz="4" w:space="0" w:color="auto"/>
                </w:tcBorders>
              </w:tcPr>
            </w:tcPrChange>
          </w:tcPr>
          <w:p w14:paraId="244BE271" w14:textId="3F1FF6F2" w:rsidR="009B17D5" w:rsidRPr="00AC6F02" w:rsidRDefault="009B17D5" w:rsidP="009B17D5">
            <w:pPr>
              <w:jc w:val="center"/>
              <w:rPr>
                <w:ins w:id="11138" w:author="Στάθης Καπ" w:date="2023-03-03T03:27:00Z"/>
                <w:rFonts w:cstheme="minorHAnsi"/>
                <w:sz w:val="16"/>
                <w:szCs w:val="16"/>
              </w:rPr>
            </w:pPr>
            <w:ins w:id="11139" w:author="Στάθης Καπ" w:date="2023-03-03T03:28:00Z">
              <w:r w:rsidRPr="00AC6F02">
                <w:rPr>
                  <w:sz w:val="16"/>
                  <w:szCs w:val="16"/>
                  <w:rPrChange w:id="11140" w:author="Στάθης Καπ" w:date="2023-03-03T03:28:00Z">
                    <w:rPr>
                      <w:sz w:val="18"/>
                      <w:szCs w:val="18"/>
                    </w:rPr>
                  </w:rPrChange>
                </w:rPr>
                <w:t>622</w:t>
              </w:r>
            </w:ins>
          </w:p>
        </w:tc>
        <w:tc>
          <w:tcPr>
            <w:tcW w:w="855" w:type="dxa"/>
            <w:tcBorders>
              <w:top w:val="single" w:sz="4" w:space="0" w:color="auto"/>
            </w:tcBorders>
            <w:tcPrChange w:id="11141" w:author="Στάθης Καπ" w:date="2023-03-03T06:26:00Z">
              <w:tcPr>
                <w:tcW w:w="855" w:type="dxa"/>
                <w:tcBorders>
                  <w:top w:val="single" w:sz="4" w:space="0" w:color="auto"/>
                </w:tcBorders>
              </w:tcPr>
            </w:tcPrChange>
          </w:tcPr>
          <w:p w14:paraId="0E3ADC26" w14:textId="762E2D80" w:rsidR="009B17D5" w:rsidRPr="00AC6F02" w:rsidRDefault="009B17D5" w:rsidP="009B17D5">
            <w:pPr>
              <w:jc w:val="center"/>
              <w:rPr>
                <w:ins w:id="11142" w:author="Στάθης Καπ" w:date="2023-03-03T03:27:00Z"/>
                <w:rFonts w:cstheme="minorHAnsi"/>
                <w:sz w:val="16"/>
                <w:szCs w:val="16"/>
              </w:rPr>
            </w:pPr>
            <w:ins w:id="11143" w:author="Στάθης Καπ" w:date="2023-03-03T03:28:00Z">
              <w:r w:rsidRPr="00AC6F02">
                <w:rPr>
                  <w:sz w:val="16"/>
                  <w:szCs w:val="16"/>
                  <w:rPrChange w:id="11144" w:author="Στάθης Καπ" w:date="2023-03-03T03:28:00Z">
                    <w:rPr>
                      <w:sz w:val="18"/>
                      <w:szCs w:val="18"/>
                    </w:rPr>
                  </w:rPrChange>
                </w:rPr>
                <w:t>598</w:t>
              </w:r>
            </w:ins>
          </w:p>
        </w:tc>
        <w:tc>
          <w:tcPr>
            <w:tcW w:w="544" w:type="dxa"/>
            <w:tcBorders>
              <w:top w:val="single" w:sz="4" w:space="0" w:color="auto"/>
            </w:tcBorders>
            <w:vAlign w:val="bottom"/>
            <w:tcPrChange w:id="11145" w:author="Στάθης Καπ" w:date="2023-03-03T06:26:00Z">
              <w:tcPr>
                <w:tcW w:w="544" w:type="dxa"/>
                <w:tcBorders>
                  <w:top w:val="single" w:sz="4" w:space="0" w:color="auto"/>
                </w:tcBorders>
                <w:vAlign w:val="bottom"/>
              </w:tcPr>
            </w:tcPrChange>
          </w:tcPr>
          <w:p w14:paraId="031C6225" w14:textId="321B2B12" w:rsidR="009B17D5" w:rsidRPr="00AC6F02" w:rsidRDefault="009B17D5" w:rsidP="009B17D5">
            <w:pPr>
              <w:jc w:val="center"/>
              <w:rPr>
                <w:ins w:id="11146" w:author="Στάθης Καπ" w:date="2023-03-03T03:27:00Z"/>
                <w:rFonts w:cstheme="minorHAnsi"/>
                <w:sz w:val="16"/>
                <w:szCs w:val="16"/>
                <w:lang w:val="el-GR"/>
              </w:rPr>
            </w:pPr>
            <w:ins w:id="11147" w:author="Στάθης Καπ" w:date="2023-03-03T03:28:00Z">
              <w:r w:rsidRPr="00AC6F02">
                <w:rPr>
                  <w:rFonts w:ascii="Calibri" w:hAnsi="Calibri" w:cs="Calibri"/>
                  <w:color w:val="000000"/>
                  <w:sz w:val="16"/>
                  <w:szCs w:val="16"/>
                  <w:rPrChange w:id="11148" w:author="Στάθης Καπ" w:date="2023-03-03T03:28:00Z">
                    <w:rPr>
                      <w:rFonts w:ascii="Calibri" w:hAnsi="Calibri" w:cs="Calibri"/>
                      <w:color w:val="000000"/>
                      <w:sz w:val="18"/>
                      <w:szCs w:val="18"/>
                    </w:rPr>
                  </w:rPrChange>
                </w:rPr>
                <w:t>598</w:t>
              </w:r>
            </w:ins>
          </w:p>
        </w:tc>
        <w:tc>
          <w:tcPr>
            <w:tcW w:w="621" w:type="dxa"/>
            <w:tcBorders>
              <w:top w:val="single" w:sz="4" w:space="0" w:color="auto"/>
            </w:tcBorders>
            <w:vAlign w:val="bottom"/>
            <w:tcPrChange w:id="11149" w:author="Στάθης Καπ" w:date="2023-03-03T06:26:00Z">
              <w:tcPr>
                <w:tcW w:w="621" w:type="dxa"/>
                <w:tcBorders>
                  <w:top w:val="single" w:sz="4" w:space="0" w:color="auto"/>
                </w:tcBorders>
                <w:vAlign w:val="bottom"/>
              </w:tcPr>
            </w:tcPrChange>
          </w:tcPr>
          <w:p w14:paraId="72EDCBBA" w14:textId="38CB235A" w:rsidR="009B17D5" w:rsidRPr="00AC6F02" w:rsidRDefault="009B17D5" w:rsidP="009B17D5">
            <w:pPr>
              <w:jc w:val="center"/>
              <w:rPr>
                <w:ins w:id="11150" w:author="Στάθης Καπ" w:date="2023-03-03T03:27:00Z"/>
                <w:rFonts w:cstheme="minorHAnsi"/>
                <w:sz w:val="16"/>
                <w:szCs w:val="16"/>
              </w:rPr>
            </w:pPr>
            <w:ins w:id="11151" w:author="Στάθης Καπ" w:date="2023-03-03T03:28:00Z">
              <w:r w:rsidRPr="00AC6F02">
                <w:rPr>
                  <w:rFonts w:ascii="Calibri" w:hAnsi="Calibri" w:cs="Calibri"/>
                  <w:color w:val="000000"/>
                  <w:sz w:val="16"/>
                  <w:szCs w:val="16"/>
                  <w:rPrChange w:id="11152" w:author="Στάθης Καπ" w:date="2023-03-03T03:28:00Z">
                    <w:rPr>
                      <w:rFonts w:ascii="Calibri" w:hAnsi="Calibri" w:cs="Calibri"/>
                      <w:color w:val="000000"/>
                      <w:sz w:val="18"/>
                      <w:szCs w:val="18"/>
                    </w:rPr>
                  </w:rPrChange>
                </w:rPr>
                <w:t>0.173</w:t>
              </w:r>
            </w:ins>
          </w:p>
        </w:tc>
        <w:tc>
          <w:tcPr>
            <w:tcW w:w="669" w:type="dxa"/>
            <w:tcBorders>
              <w:top w:val="single" w:sz="4" w:space="0" w:color="auto"/>
            </w:tcBorders>
            <w:vAlign w:val="center"/>
            <w:tcPrChange w:id="11153" w:author="Στάθης Καπ" w:date="2023-03-03T06:26:00Z">
              <w:tcPr>
                <w:tcW w:w="669" w:type="dxa"/>
                <w:tcBorders>
                  <w:top w:val="single" w:sz="4" w:space="0" w:color="auto"/>
                </w:tcBorders>
                <w:vAlign w:val="center"/>
              </w:tcPr>
            </w:tcPrChange>
          </w:tcPr>
          <w:p w14:paraId="27AD97CF" w14:textId="602F530C" w:rsidR="009B17D5" w:rsidRPr="00AC6F02" w:rsidRDefault="009B17D5" w:rsidP="009B17D5">
            <w:pPr>
              <w:jc w:val="center"/>
              <w:rPr>
                <w:ins w:id="11154" w:author="Στάθης Καπ" w:date="2023-03-03T03:27:00Z"/>
                <w:rFonts w:cstheme="minorHAnsi"/>
                <w:sz w:val="16"/>
                <w:szCs w:val="16"/>
              </w:rPr>
            </w:pPr>
            <w:ins w:id="11155" w:author="Στάθης Καπ" w:date="2023-03-03T06:11:00Z">
              <w:r>
                <w:rPr>
                  <w:rFonts w:ascii="Calibri" w:hAnsi="Calibri" w:cs="Calibri"/>
                  <w:color w:val="000000"/>
                  <w:sz w:val="16"/>
                  <w:szCs w:val="16"/>
                </w:rPr>
                <w:t>3.86</w:t>
              </w:r>
            </w:ins>
          </w:p>
        </w:tc>
        <w:tc>
          <w:tcPr>
            <w:tcW w:w="543" w:type="dxa"/>
            <w:tcBorders>
              <w:top w:val="single" w:sz="4" w:space="0" w:color="auto"/>
            </w:tcBorders>
            <w:vAlign w:val="bottom"/>
            <w:tcPrChange w:id="11156" w:author="Στάθης Καπ" w:date="2023-03-03T06:26:00Z">
              <w:tcPr>
                <w:tcW w:w="543" w:type="dxa"/>
                <w:tcBorders>
                  <w:top w:val="single" w:sz="4" w:space="0" w:color="auto"/>
                </w:tcBorders>
                <w:vAlign w:val="bottom"/>
              </w:tcPr>
            </w:tcPrChange>
          </w:tcPr>
          <w:p w14:paraId="49A5A6B5" w14:textId="08D1FDB2" w:rsidR="009B17D5" w:rsidRPr="00AC6F02" w:rsidRDefault="009B17D5" w:rsidP="009B17D5">
            <w:pPr>
              <w:jc w:val="center"/>
              <w:rPr>
                <w:ins w:id="11157" w:author="Στάθης Καπ" w:date="2023-03-03T03:27:00Z"/>
                <w:rFonts w:cstheme="minorHAnsi"/>
                <w:sz w:val="16"/>
                <w:szCs w:val="16"/>
              </w:rPr>
            </w:pPr>
            <w:ins w:id="11158" w:author="Στάθης Καπ" w:date="2023-03-03T03:28:00Z">
              <w:r w:rsidRPr="00AC6F02">
                <w:rPr>
                  <w:rFonts w:ascii="Calibri" w:hAnsi="Calibri" w:cs="Calibri"/>
                  <w:color w:val="000000"/>
                  <w:sz w:val="16"/>
                  <w:szCs w:val="16"/>
                  <w:rPrChange w:id="11159" w:author="Στάθης Καπ" w:date="2023-03-03T03:28:00Z">
                    <w:rPr>
                      <w:rFonts w:ascii="Calibri" w:hAnsi="Calibri" w:cs="Calibri"/>
                      <w:color w:val="000000"/>
                      <w:sz w:val="18"/>
                      <w:szCs w:val="18"/>
                    </w:rPr>
                  </w:rPrChange>
                </w:rPr>
                <w:t>540</w:t>
              </w:r>
            </w:ins>
          </w:p>
        </w:tc>
        <w:tc>
          <w:tcPr>
            <w:tcW w:w="621" w:type="dxa"/>
            <w:tcBorders>
              <w:top w:val="single" w:sz="4" w:space="0" w:color="auto"/>
            </w:tcBorders>
            <w:vAlign w:val="bottom"/>
            <w:tcPrChange w:id="11160" w:author="Στάθης Καπ" w:date="2023-03-03T06:26:00Z">
              <w:tcPr>
                <w:tcW w:w="621" w:type="dxa"/>
                <w:tcBorders>
                  <w:top w:val="single" w:sz="4" w:space="0" w:color="auto"/>
                </w:tcBorders>
                <w:vAlign w:val="bottom"/>
              </w:tcPr>
            </w:tcPrChange>
          </w:tcPr>
          <w:p w14:paraId="72F944AB" w14:textId="0A3445A4" w:rsidR="009B17D5" w:rsidRPr="00AC6F02" w:rsidRDefault="009B17D5" w:rsidP="009B17D5">
            <w:pPr>
              <w:jc w:val="center"/>
              <w:rPr>
                <w:ins w:id="11161" w:author="Στάθης Καπ" w:date="2023-03-03T03:27:00Z"/>
                <w:rFonts w:cstheme="minorHAnsi"/>
                <w:sz w:val="16"/>
                <w:szCs w:val="16"/>
              </w:rPr>
            </w:pPr>
            <w:ins w:id="11162" w:author="Στάθης Καπ" w:date="2023-03-03T03:28:00Z">
              <w:r w:rsidRPr="00AC6F02">
                <w:rPr>
                  <w:rFonts w:ascii="Calibri" w:hAnsi="Calibri" w:cs="Calibri"/>
                  <w:color w:val="000000"/>
                  <w:sz w:val="16"/>
                  <w:szCs w:val="16"/>
                  <w:rPrChange w:id="11163" w:author="Στάθης Καπ" w:date="2023-03-03T03:28:00Z">
                    <w:rPr>
                      <w:rFonts w:ascii="Calibri" w:hAnsi="Calibri" w:cs="Calibri"/>
                      <w:color w:val="000000"/>
                      <w:sz w:val="18"/>
                      <w:szCs w:val="18"/>
                    </w:rPr>
                  </w:rPrChange>
                </w:rPr>
                <w:t>0.122</w:t>
              </w:r>
            </w:ins>
          </w:p>
        </w:tc>
        <w:tc>
          <w:tcPr>
            <w:tcW w:w="669" w:type="dxa"/>
            <w:tcBorders>
              <w:top w:val="single" w:sz="4" w:space="0" w:color="auto"/>
            </w:tcBorders>
            <w:vAlign w:val="center"/>
            <w:tcPrChange w:id="11164" w:author="Στάθης Καπ" w:date="2023-03-03T06:26:00Z">
              <w:tcPr>
                <w:tcW w:w="669" w:type="dxa"/>
                <w:tcBorders>
                  <w:top w:val="single" w:sz="4" w:space="0" w:color="auto"/>
                </w:tcBorders>
                <w:vAlign w:val="center"/>
              </w:tcPr>
            </w:tcPrChange>
          </w:tcPr>
          <w:p w14:paraId="5FCC48EF" w14:textId="303308AA" w:rsidR="009B17D5" w:rsidRPr="00AC6F02" w:rsidRDefault="009B17D5" w:rsidP="009B17D5">
            <w:pPr>
              <w:jc w:val="center"/>
              <w:rPr>
                <w:ins w:id="11165" w:author="Στάθης Καπ" w:date="2023-03-03T03:27:00Z"/>
                <w:rFonts w:cstheme="minorHAnsi"/>
                <w:sz w:val="16"/>
                <w:szCs w:val="16"/>
              </w:rPr>
            </w:pPr>
            <w:ins w:id="11166" w:author="Στάθης Καπ" w:date="2023-03-03T06:11:00Z">
              <w:r>
                <w:rPr>
                  <w:rFonts w:ascii="Calibri" w:hAnsi="Calibri" w:cs="Calibri"/>
                  <w:color w:val="000000"/>
                  <w:sz w:val="16"/>
                  <w:szCs w:val="16"/>
                </w:rPr>
                <w:t>9.7</w:t>
              </w:r>
            </w:ins>
          </w:p>
        </w:tc>
        <w:tc>
          <w:tcPr>
            <w:tcW w:w="508" w:type="dxa"/>
            <w:tcBorders>
              <w:top w:val="single" w:sz="4" w:space="0" w:color="auto"/>
            </w:tcBorders>
            <w:vAlign w:val="bottom"/>
            <w:tcPrChange w:id="11167" w:author="Στάθης Καπ" w:date="2023-03-03T06:26:00Z">
              <w:tcPr>
                <w:tcW w:w="508" w:type="dxa"/>
                <w:tcBorders>
                  <w:top w:val="single" w:sz="4" w:space="0" w:color="auto"/>
                </w:tcBorders>
                <w:vAlign w:val="bottom"/>
              </w:tcPr>
            </w:tcPrChange>
          </w:tcPr>
          <w:p w14:paraId="3B16D98F" w14:textId="12F13BDA" w:rsidR="009B17D5" w:rsidRPr="00AC6F02" w:rsidRDefault="009B17D5" w:rsidP="009B17D5">
            <w:pPr>
              <w:jc w:val="center"/>
              <w:rPr>
                <w:ins w:id="11168" w:author="Στάθης Καπ" w:date="2023-03-03T03:27:00Z"/>
                <w:rFonts w:cstheme="minorHAnsi"/>
                <w:sz w:val="16"/>
                <w:szCs w:val="16"/>
              </w:rPr>
            </w:pPr>
            <w:ins w:id="11169" w:author="Στάθης Καπ" w:date="2023-03-03T03:28:00Z">
              <w:r w:rsidRPr="00AC6F02">
                <w:rPr>
                  <w:rFonts w:ascii="Calibri" w:hAnsi="Calibri" w:cs="Calibri"/>
                  <w:color w:val="000000"/>
                  <w:sz w:val="16"/>
                  <w:szCs w:val="16"/>
                  <w:rPrChange w:id="11170" w:author="Στάθης Καπ" w:date="2023-03-03T03:28:00Z">
                    <w:rPr>
                      <w:rFonts w:ascii="Calibri" w:hAnsi="Calibri" w:cs="Calibri"/>
                      <w:color w:val="000000"/>
                      <w:sz w:val="18"/>
                      <w:szCs w:val="18"/>
                    </w:rPr>
                  </w:rPrChange>
                </w:rPr>
                <w:t>553</w:t>
              </w:r>
            </w:ins>
          </w:p>
        </w:tc>
        <w:tc>
          <w:tcPr>
            <w:tcW w:w="541" w:type="dxa"/>
            <w:tcBorders>
              <w:top w:val="single" w:sz="4" w:space="0" w:color="auto"/>
            </w:tcBorders>
            <w:vAlign w:val="bottom"/>
            <w:tcPrChange w:id="11171" w:author="Στάθης Καπ" w:date="2023-03-03T06:26:00Z">
              <w:tcPr>
                <w:tcW w:w="541" w:type="dxa"/>
                <w:tcBorders>
                  <w:top w:val="single" w:sz="4" w:space="0" w:color="auto"/>
                </w:tcBorders>
                <w:vAlign w:val="bottom"/>
              </w:tcPr>
            </w:tcPrChange>
          </w:tcPr>
          <w:p w14:paraId="76A50987" w14:textId="328F1C8A" w:rsidR="009B17D5" w:rsidRPr="00AC6F02" w:rsidRDefault="009B17D5" w:rsidP="009B17D5">
            <w:pPr>
              <w:jc w:val="center"/>
              <w:rPr>
                <w:ins w:id="11172" w:author="Στάθης Καπ" w:date="2023-03-03T03:27:00Z"/>
                <w:rFonts w:cstheme="minorHAnsi"/>
                <w:sz w:val="16"/>
                <w:szCs w:val="16"/>
              </w:rPr>
            </w:pPr>
            <w:ins w:id="11173" w:author="Στάθης Καπ" w:date="2023-03-03T03:28:00Z">
              <w:r w:rsidRPr="00AC6F02">
                <w:rPr>
                  <w:rFonts w:ascii="Calibri" w:hAnsi="Calibri" w:cs="Calibri"/>
                  <w:color w:val="000000"/>
                  <w:sz w:val="16"/>
                  <w:szCs w:val="16"/>
                  <w:rPrChange w:id="11174" w:author="Στάθης Καπ" w:date="2023-03-03T03:28:00Z">
                    <w:rPr>
                      <w:rFonts w:ascii="Calibri" w:hAnsi="Calibri" w:cs="Calibri"/>
                      <w:color w:val="000000"/>
                      <w:sz w:val="18"/>
                      <w:szCs w:val="18"/>
                    </w:rPr>
                  </w:rPrChange>
                </w:rPr>
                <w:t>0.085</w:t>
              </w:r>
            </w:ins>
          </w:p>
        </w:tc>
        <w:tc>
          <w:tcPr>
            <w:tcW w:w="589" w:type="dxa"/>
            <w:tcBorders>
              <w:top w:val="single" w:sz="4" w:space="0" w:color="auto"/>
            </w:tcBorders>
            <w:vAlign w:val="center"/>
            <w:tcPrChange w:id="11175" w:author="Στάθης Καπ" w:date="2023-03-03T06:26:00Z">
              <w:tcPr>
                <w:tcW w:w="589" w:type="dxa"/>
                <w:tcBorders>
                  <w:top w:val="single" w:sz="4" w:space="0" w:color="auto"/>
                </w:tcBorders>
                <w:vAlign w:val="center"/>
              </w:tcPr>
            </w:tcPrChange>
          </w:tcPr>
          <w:p w14:paraId="346B844B" w14:textId="6B69C6B7" w:rsidR="009B17D5" w:rsidRPr="00AC6F02" w:rsidRDefault="009B17D5" w:rsidP="009B17D5">
            <w:pPr>
              <w:jc w:val="center"/>
              <w:rPr>
                <w:ins w:id="11176" w:author="Στάθης Καπ" w:date="2023-03-03T03:27:00Z"/>
                <w:rFonts w:cstheme="minorHAnsi"/>
                <w:sz w:val="16"/>
                <w:szCs w:val="16"/>
              </w:rPr>
            </w:pPr>
            <w:ins w:id="11177" w:author="Στάθης Καπ" w:date="2023-03-03T06:11:00Z">
              <w:r>
                <w:rPr>
                  <w:rFonts w:ascii="Calibri" w:hAnsi="Calibri" w:cs="Calibri"/>
                  <w:color w:val="000000"/>
                  <w:sz w:val="16"/>
                  <w:szCs w:val="16"/>
                </w:rPr>
                <w:t>7.53</w:t>
              </w:r>
            </w:ins>
          </w:p>
        </w:tc>
        <w:tc>
          <w:tcPr>
            <w:tcW w:w="463" w:type="dxa"/>
            <w:tcBorders>
              <w:top w:val="single" w:sz="4" w:space="0" w:color="auto"/>
            </w:tcBorders>
            <w:vAlign w:val="bottom"/>
            <w:tcPrChange w:id="11178" w:author="Στάθης Καπ" w:date="2023-03-03T06:26:00Z">
              <w:tcPr>
                <w:tcW w:w="463" w:type="dxa"/>
                <w:tcBorders>
                  <w:top w:val="single" w:sz="4" w:space="0" w:color="auto"/>
                </w:tcBorders>
                <w:vAlign w:val="bottom"/>
              </w:tcPr>
            </w:tcPrChange>
          </w:tcPr>
          <w:p w14:paraId="1BBEFBA7" w14:textId="2B3D0E1E" w:rsidR="009B17D5" w:rsidRPr="00AC6F02" w:rsidRDefault="009B17D5" w:rsidP="009B17D5">
            <w:pPr>
              <w:jc w:val="center"/>
              <w:rPr>
                <w:ins w:id="11179" w:author="Στάθης Καπ" w:date="2023-03-03T03:27:00Z"/>
                <w:rFonts w:cstheme="minorHAnsi"/>
                <w:sz w:val="16"/>
                <w:szCs w:val="16"/>
              </w:rPr>
            </w:pPr>
            <w:ins w:id="11180" w:author="Στάθης Καπ" w:date="2023-03-03T03:28:00Z">
              <w:r w:rsidRPr="00AC6F02">
                <w:rPr>
                  <w:rFonts w:ascii="Calibri" w:hAnsi="Calibri" w:cs="Calibri"/>
                  <w:color w:val="000000"/>
                  <w:sz w:val="16"/>
                  <w:szCs w:val="16"/>
                  <w:rPrChange w:id="11181" w:author="Στάθης Καπ" w:date="2023-03-03T03:28:00Z">
                    <w:rPr>
                      <w:rFonts w:ascii="Calibri" w:hAnsi="Calibri" w:cs="Calibri"/>
                      <w:color w:val="000000"/>
                      <w:sz w:val="18"/>
                      <w:szCs w:val="18"/>
                    </w:rPr>
                  </w:rPrChange>
                </w:rPr>
                <w:t>518</w:t>
              </w:r>
            </w:ins>
          </w:p>
        </w:tc>
        <w:tc>
          <w:tcPr>
            <w:tcW w:w="541" w:type="dxa"/>
            <w:tcBorders>
              <w:top w:val="single" w:sz="4" w:space="0" w:color="auto"/>
            </w:tcBorders>
            <w:vAlign w:val="bottom"/>
            <w:tcPrChange w:id="11182" w:author="Στάθης Καπ" w:date="2023-03-03T06:26:00Z">
              <w:tcPr>
                <w:tcW w:w="541" w:type="dxa"/>
                <w:tcBorders>
                  <w:top w:val="single" w:sz="4" w:space="0" w:color="auto"/>
                </w:tcBorders>
                <w:vAlign w:val="bottom"/>
              </w:tcPr>
            </w:tcPrChange>
          </w:tcPr>
          <w:p w14:paraId="08C8F74F" w14:textId="7A22AD78" w:rsidR="009B17D5" w:rsidRPr="00AC6F02" w:rsidRDefault="009B17D5" w:rsidP="009B17D5">
            <w:pPr>
              <w:jc w:val="center"/>
              <w:rPr>
                <w:ins w:id="11183" w:author="Στάθης Καπ" w:date="2023-03-03T03:27:00Z"/>
                <w:rFonts w:cstheme="minorHAnsi"/>
                <w:sz w:val="16"/>
                <w:szCs w:val="16"/>
              </w:rPr>
            </w:pPr>
            <w:ins w:id="11184" w:author="Στάθης Καπ" w:date="2023-03-03T03:28:00Z">
              <w:r w:rsidRPr="00AC6F02">
                <w:rPr>
                  <w:rFonts w:ascii="Calibri" w:hAnsi="Calibri" w:cs="Calibri"/>
                  <w:color w:val="000000"/>
                  <w:sz w:val="16"/>
                  <w:szCs w:val="16"/>
                  <w:rPrChange w:id="11185" w:author="Στάθης Καπ" w:date="2023-03-03T03:28:00Z">
                    <w:rPr>
                      <w:rFonts w:ascii="Calibri" w:hAnsi="Calibri" w:cs="Calibri"/>
                      <w:color w:val="000000"/>
                      <w:sz w:val="18"/>
                      <w:szCs w:val="18"/>
                    </w:rPr>
                  </w:rPrChange>
                </w:rPr>
                <w:t>0.099</w:t>
              </w:r>
            </w:ins>
          </w:p>
        </w:tc>
        <w:tc>
          <w:tcPr>
            <w:tcW w:w="589" w:type="dxa"/>
            <w:tcBorders>
              <w:top w:val="single" w:sz="4" w:space="0" w:color="auto"/>
            </w:tcBorders>
            <w:vAlign w:val="center"/>
            <w:tcPrChange w:id="11186" w:author="Στάθης Καπ" w:date="2023-03-03T06:26:00Z">
              <w:tcPr>
                <w:tcW w:w="589" w:type="dxa"/>
                <w:tcBorders>
                  <w:top w:val="single" w:sz="4" w:space="0" w:color="auto"/>
                </w:tcBorders>
                <w:vAlign w:val="center"/>
              </w:tcPr>
            </w:tcPrChange>
          </w:tcPr>
          <w:p w14:paraId="20C449AC" w14:textId="0E2EA04C" w:rsidR="009B17D5" w:rsidRPr="00AC6F02" w:rsidRDefault="009B17D5" w:rsidP="009B17D5">
            <w:pPr>
              <w:jc w:val="center"/>
              <w:rPr>
                <w:ins w:id="11187" w:author="Στάθης Καπ" w:date="2023-03-03T03:27:00Z"/>
                <w:rFonts w:cstheme="minorHAnsi"/>
                <w:sz w:val="16"/>
                <w:szCs w:val="16"/>
              </w:rPr>
            </w:pPr>
            <w:ins w:id="11188" w:author="Στάθης Καπ" w:date="2023-03-03T06:12:00Z">
              <w:r>
                <w:rPr>
                  <w:rFonts w:ascii="Calibri" w:hAnsi="Calibri" w:cs="Calibri"/>
                  <w:color w:val="000000"/>
                  <w:sz w:val="16"/>
                  <w:szCs w:val="16"/>
                </w:rPr>
                <w:t>13.38</w:t>
              </w:r>
            </w:ins>
          </w:p>
        </w:tc>
      </w:tr>
      <w:tr w:rsidR="009B17D5" w14:paraId="05AD80AD" w14:textId="77777777" w:rsidTr="00F03C40">
        <w:trPr>
          <w:ins w:id="11189" w:author="Στάθης Καπ" w:date="2023-03-03T03:27:00Z"/>
        </w:trPr>
        <w:tc>
          <w:tcPr>
            <w:tcW w:w="515" w:type="dxa"/>
            <w:tcBorders>
              <w:top w:val="nil"/>
              <w:bottom w:val="nil"/>
              <w:right w:val="single" w:sz="4" w:space="0" w:color="auto"/>
            </w:tcBorders>
            <w:shd w:val="clear" w:color="auto" w:fill="E7E6E6" w:themeFill="background2"/>
            <w:vAlign w:val="center"/>
            <w:tcPrChange w:id="11190" w:author="Στάθης Καπ" w:date="2023-03-03T06:26:00Z">
              <w:tcPr>
                <w:tcW w:w="515" w:type="dxa"/>
                <w:vAlign w:val="center"/>
              </w:tcPr>
            </w:tcPrChange>
          </w:tcPr>
          <w:p w14:paraId="4D14E7A5" w14:textId="1FFAAF5C" w:rsidR="009B17D5" w:rsidRPr="00AC6F02" w:rsidRDefault="009B17D5" w:rsidP="009B17D5">
            <w:pPr>
              <w:jc w:val="center"/>
              <w:rPr>
                <w:ins w:id="11191" w:author="Στάθης Καπ" w:date="2023-03-03T03:27:00Z"/>
                <w:sz w:val="16"/>
                <w:szCs w:val="16"/>
              </w:rPr>
            </w:pPr>
            <w:ins w:id="11192" w:author="Στάθης Καπ" w:date="2023-03-03T03:28:00Z">
              <w:r w:rsidRPr="00AC6F02">
                <w:rPr>
                  <w:sz w:val="16"/>
                  <w:szCs w:val="16"/>
                  <w:rPrChange w:id="11193" w:author="Στάθης Καπ" w:date="2023-03-03T03:28:00Z">
                    <w:rPr>
                      <w:sz w:val="18"/>
                      <w:szCs w:val="18"/>
                    </w:rPr>
                  </w:rPrChange>
                </w:rPr>
                <w:t>pr02</w:t>
              </w:r>
            </w:ins>
          </w:p>
        </w:tc>
        <w:tc>
          <w:tcPr>
            <w:tcW w:w="560" w:type="dxa"/>
            <w:tcBorders>
              <w:left w:val="single" w:sz="4" w:space="0" w:color="auto"/>
            </w:tcBorders>
            <w:tcPrChange w:id="11194" w:author="Στάθης Καπ" w:date="2023-03-03T06:26:00Z">
              <w:tcPr>
                <w:tcW w:w="560" w:type="dxa"/>
              </w:tcPr>
            </w:tcPrChange>
          </w:tcPr>
          <w:p w14:paraId="360789A5" w14:textId="248A01B7" w:rsidR="009B17D5" w:rsidRPr="00AC6F02" w:rsidRDefault="009B17D5" w:rsidP="009B17D5">
            <w:pPr>
              <w:jc w:val="center"/>
              <w:rPr>
                <w:ins w:id="11195" w:author="Στάθης Καπ" w:date="2023-03-03T03:27:00Z"/>
                <w:rFonts w:cstheme="minorHAnsi"/>
                <w:sz w:val="16"/>
                <w:szCs w:val="16"/>
              </w:rPr>
            </w:pPr>
            <w:ins w:id="11196" w:author="Στάθης Καπ" w:date="2023-03-03T03:28:00Z">
              <w:r w:rsidRPr="00AC6F02">
                <w:rPr>
                  <w:sz w:val="16"/>
                  <w:szCs w:val="16"/>
                  <w:rPrChange w:id="11197" w:author="Στάθης Καπ" w:date="2023-03-03T03:28:00Z">
                    <w:rPr>
                      <w:sz w:val="18"/>
                      <w:szCs w:val="18"/>
                    </w:rPr>
                  </w:rPrChange>
                </w:rPr>
                <w:t>943</w:t>
              </w:r>
            </w:ins>
          </w:p>
        </w:tc>
        <w:tc>
          <w:tcPr>
            <w:tcW w:w="855" w:type="dxa"/>
            <w:tcPrChange w:id="11198" w:author="Στάθης Καπ" w:date="2023-03-03T06:26:00Z">
              <w:tcPr>
                <w:tcW w:w="855" w:type="dxa"/>
              </w:tcPr>
            </w:tcPrChange>
          </w:tcPr>
          <w:p w14:paraId="5A385D93" w14:textId="45085488" w:rsidR="009B17D5" w:rsidRPr="00AC6F02" w:rsidRDefault="009B17D5" w:rsidP="009B17D5">
            <w:pPr>
              <w:jc w:val="center"/>
              <w:rPr>
                <w:ins w:id="11199" w:author="Στάθης Καπ" w:date="2023-03-03T03:27:00Z"/>
                <w:rFonts w:cstheme="minorHAnsi"/>
                <w:sz w:val="16"/>
                <w:szCs w:val="16"/>
              </w:rPr>
            </w:pPr>
            <w:ins w:id="11200" w:author="Στάθης Καπ" w:date="2023-03-03T03:28:00Z">
              <w:r w:rsidRPr="00AC6F02">
                <w:rPr>
                  <w:sz w:val="16"/>
                  <w:szCs w:val="16"/>
                  <w:rPrChange w:id="11201" w:author="Στάθης Καπ" w:date="2023-03-03T03:28:00Z">
                    <w:rPr>
                      <w:sz w:val="18"/>
                      <w:szCs w:val="18"/>
                    </w:rPr>
                  </w:rPrChange>
                </w:rPr>
                <w:t>899</w:t>
              </w:r>
            </w:ins>
          </w:p>
        </w:tc>
        <w:tc>
          <w:tcPr>
            <w:tcW w:w="544" w:type="dxa"/>
            <w:vAlign w:val="bottom"/>
            <w:tcPrChange w:id="11202" w:author="Στάθης Καπ" w:date="2023-03-03T06:26:00Z">
              <w:tcPr>
                <w:tcW w:w="544" w:type="dxa"/>
                <w:vAlign w:val="bottom"/>
              </w:tcPr>
            </w:tcPrChange>
          </w:tcPr>
          <w:p w14:paraId="3F6ABA0D" w14:textId="68C978F5" w:rsidR="009B17D5" w:rsidRPr="00AC6F02" w:rsidRDefault="009B17D5" w:rsidP="009B17D5">
            <w:pPr>
              <w:jc w:val="center"/>
              <w:rPr>
                <w:ins w:id="11203" w:author="Στάθης Καπ" w:date="2023-03-03T03:27:00Z"/>
                <w:rFonts w:cstheme="minorHAnsi"/>
                <w:sz w:val="16"/>
                <w:szCs w:val="16"/>
              </w:rPr>
            </w:pPr>
            <w:ins w:id="11204" w:author="Στάθης Καπ" w:date="2023-03-03T03:28:00Z">
              <w:r w:rsidRPr="00AC6F02">
                <w:rPr>
                  <w:rFonts w:ascii="Calibri" w:hAnsi="Calibri" w:cs="Calibri"/>
                  <w:color w:val="000000"/>
                  <w:sz w:val="16"/>
                  <w:szCs w:val="16"/>
                  <w:rPrChange w:id="11205" w:author="Στάθης Καπ" w:date="2023-03-03T03:28:00Z">
                    <w:rPr>
                      <w:rFonts w:ascii="Calibri" w:hAnsi="Calibri" w:cs="Calibri"/>
                      <w:color w:val="000000"/>
                      <w:sz w:val="18"/>
                      <w:szCs w:val="18"/>
                    </w:rPr>
                  </w:rPrChange>
                </w:rPr>
                <w:t>858</w:t>
              </w:r>
            </w:ins>
          </w:p>
        </w:tc>
        <w:tc>
          <w:tcPr>
            <w:tcW w:w="621" w:type="dxa"/>
            <w:vAlign w:val="bottom"/>
            <w:tcPrChange w:id="11206" w:author="Στάθης Καπ" w:date="2023-03-03T06:26:00Z">
              <w:tcPr>
                <w:tcW w:w="621" w:type="dxa"/>
                <w:vAlign w:val="bottom"/>
              </w:tcPr>
            </w:tcPrChange>
          </w:tcPr>
          <w:p w14:paraId="7C7062E7" w14:textId="63EB316A" w:rsidR="009B17D5" w:rsidRPr="00AC6F02" w:rsidRDefault="009B17D5" w:rsidP="009B17D5">
            <w:pPr>
              <w:jc w:val="center"/>
              <w:rPr>
                <w:ins w:id="11207" w:author="Στάθης Καπ" w:date="2023-03-03T03:27:00Z"/>
                <w:rFonts w:cstheme="minorHAnsi"/>
                <w:sz w:val="16"/>
                <w:szCs w:val="16"/>
              </w:rPr>
            </w:pPr>
            <w:ins w:id="11208" w:author="Στάθης Καπ" w:date="2023-03-03T03:28:00Z">
              <w:r w:rsidRPr="00AC6F02">
                <w:rPr>
                  <w:rFonts w:ascii="Calibri" w:hAnsi="Calibri" w:cs="Calibri"/>
                  <w:color w:val="000000"/>
                  <w:sz w:val="16"/>
                  <w:szCs w:val="16"/>
                  <w:rPrChange w:id="11209" w:author="Στάθης Καπ" w:date="2023-03-03T03:28:00Z">
                    <w:rPr>
                      <w:rFonts w:ascii="Calibri" w:hAnsi="Calibri" w:cs="Calibri"/>
                      <w:color w:val="000000"/>
                      <w:sz w:val="18"/>
                      <w:szCs w:val="18"/>
                    </w:rPr>
                  </w:rPrChange>
                </w:rPr>
                <w:t>1.467</w:t>
              </w:r>
            </w:ins>
          </w:p>
        </w:tc>
        <w:tc>
          <w:tcPr>
            <w:tcW w:w="669" w:type="dxa"/>
            <w:vAlign w:val="center"/>
            <w:tcPrChange w:id="11210" w:author="Στάθης Καπ" w:date="2023-03-03T06:26:00Z">
              <w:tcPr>
                <w:tcW w:w="669" w:type="dxa"/>
                <w:vAlign w:val="center"/>
              </w:tcPr>
            </w:tcPrChange>
          </w:tcPr>
          <w:p w14:paraId="7E8F447B" w14:textId="1291DDD6" w:rsidR="009B17D5" w:rsidRPr="00AC6F02" w:rsidRDefault="009B17D5" w:rsidP="009B17D5">
            <w:pPr>
              <w:jc w:val="center"/>
              <w:rPr>
                <w:ins w:id="11211" w:author="Στάθης Καπ" w:date="2023-03-03T03:27:00Z"/>
                <w:rFonts w:cstheme="minorHAnsi"/>
                <w:sz w:val="16"/>
                <w:szCs w:val="16"/>
              </w:rPr>
            </w:pPr>
            <w:ins w:id="11212" w:author="Στάθης Καπ" w:date="2023-03-03T06:11:00Z">
              <w:r>
                <w:rPr>
                  <w:rFonts w:ascii="Calibri" w:hAnsi="Calibri" w:cstheme="minorHAnsi"/>
                  <w:color w:val="000000"/>
                  <w:sz w:val="16"/>
                  <w:szCs w:val="16"/>
                </w:rPr>
                <w:t>9.01</w:t>
              </w:r>
            </w:ins>
          </w:p>
        </w:tc>
        <w:tc>
          <w:tcPr>
            <w:tcW w:w="543" w:type="dxa"/>
            <w:vAlign w:val="bottom"/>
            <w:tcPrChange w:id="11213" w:author="Στάθης Καπ" w:date="2023-03-03T06:26:00Z">
              <w:tcPr>
                <w:tcW w:w="543" w:type="dxa"/>
                <w:vAlign w:val="bottom"/>
              </w:tcPr>
            </w:tcPrChange>
          </w:tcPr>
          <w:p w14:paraId="59431998" w14:textId="6099125C" w:rsidR="009B17D5" w:rsidRPr="00AC6F02" w:rsidRDefault="009B17D5" w:rsidP="009B17D5">
            <w:pPr>
              <w:jc w:val="center"/>
              <w:rPr>
                <w:ins w:id="11214" w:author="Στάθης Καπ" w:date="2023-03-03T03:27:00Z"/>
                <w:rFonts w:cstheme="minorHAnsi"/>
                <w:sz w:val="16"/>
                <w:szCs w:val="16"/>
              </w:rPr>
            </w:pPr>
            <w:ins w:id="11215" w:author="Στάθης Καπ" w:date="2023-03-03T03:28:00Z">
              <w:r w:rsidRPr="00AC6F02">
                <w:rPr>
                  <w:rFonts w:ascii="Calibri" w:hAnsi="Calibri" w:cs="Calibri"/>
                  <w:color w:val="000000"/>
                  <w:sz w:val="16"/>
                  <w:szCs w:val="16"/>
                  <w:rPrChange w:id="11216" w:author="Στάθης Καπ" w:date="2023-03-03T03:28:00Z">
                    <w:rPr>
                      <w:rFonts w:ascii="Calibri" w:hAnsi="Calibri" w:cs="Calibri"/>
                      <w:color w:val="000000"/>
                      <w:sz w:val="18"/>
                      <w:szCs w:val="18"/>
                    </w:rPr>
                  </w:rPrChange>
                </w:rPr>
                <w:t>834</w:t>
              </w:r>
            </w:ins>
          </w:p>
        </w:tc>
        <w:tc>
          <w:tcPr>
            <w:tcW w:w="621" w:type="dxa"/>
            <w:vAlign w:val="bottom"/>
            <w:tcPrChange w:id="11217" w:author="Στάθης Καπ" w:date="2023-03-03T06:26:00Z">
              <w:tcPr>
                <w:tcW w:w="621" w:type="dxa"/>
                <w:vAlign w:val="bottom"/>
              </w:tcPr>
            </w:tcPrChange>
          </w:tcPr>
          <w:p w14:paraId="7E39C03F" w14:textId="355FFC1C" w:rsidR="009B17D5" w:rsidRPr="00AC6F02" w:rsidRDefault="009B17D5" w:rsidP="009B17D5">
            <w:pPr>
              <w:jc w:val="center"/>
              <w:rPr>
                <w:ins w:id="11218" w:author="Στάθης Καπ" w:date="2023-03-03T03:27:00Z"/>
                <w:rFonts w:cstheme="minorHAnsi"/>
                <w:sz w:val="16"/>
                <w:szCs w:val="16"/>
              </w:rPr>
            </w:pPr>
            <w:ins w:id="11219" w:author="Στάθης Καπ" w:date="2023-03-03T03:28:00Z">
              <w:r w:rsidRPr="00AC6F02">
                <w:rPr>
                  <w:rFonts w:ascii="Calibri" w:hAnsi="Calibri" w:cs="Calibri"/>
                  <w:color w:val="000000"/>
                  <w:sz w:val="16"/>
                  <w:szCs w:val="16"/>
                  <w:rPrChange w:id="11220" w:author="Στάθης Καπ" w:date="2023-03-03T03:28:00Z">
                    <w:rPr>
                      <w:rFonts w:ascii="Calibri" w:hAnsi="Calibri" w:cs="Calibri"/>
                      <w:color w:val="000000"/>
                      <w:sz w:val="18"/>
                      <w:szCs w:val="18"/>
                    </w:rPr>
                  </w:rPrChange>
                </w:rPr>
                <w:t>0.332</w:t>
              </w:r>
            </w:ins>
          </w:p>
        </w:tc>
        <w:tc>
          <w:tcPr>
            <w:tcW w:w="669" w:type="dxa"/>
            <w:vAlign w:val="center"/>
            <w:tcPrChange w:id="11221" w:author="Στάθης Καπ" w:date="2023-03-03T06:26:00Z">
              <w:tcPr>
                <w:tcW w:w="669" w:type="dxa"/>
                <w:vAlign w:val="center"/>
              </w:tcPr>
            </w:tcPrChange>
          </w:tcPr>
          <w:p w14:paraId="08911D89" w14:textId="30E03D19" w:rsidR="009B17D5" w:rsidRPr="00AC6F02" w:rsidRDefault="009B17D5" w:rsidP="009B17D5">
            <w:pPr>
              <w:jc w:val="center"/>
              <w:rPr>
                <w:ins w:id="11222" w:author="Στάθης Καπ" w:date="2023-03-03T03:27:00Z"/>
                <w:rFonts w:cstheme="minorHAnsi"/>
                <w:sz w:val="16"/>
                <w:szCs w:val="16"/>
              </w:rPr>
            </w:pPr>
            <w:ins w:id="11223" w:author="Στάθης Καπ" w:date="2023-03-03T06:11:00Z">
              <w:r>
                <w:rPr>
                  <w:rFonts w:ascii="Calibri" w:hAnsi="Calibri" w:cstheme="minorHAnsi"/>
                  <w:color w:val="000000"/>
                  <w:sz w:val="16"/>
                  <w:szCs w:val="16"/>
                </w:rPr>
                <w:t>2.8</w:t>
              </w:r>
            </w:ins>
          </w:p>
        </w:tc>
        <w:tc>
          <w:tcPr>
            <w:tcW w:w="508" w:type="dxa"/>
            <w:vAlign w:val="bottom"/>
            <w:tcPrChange w:id="11224" w:author="Στάθης Καπ" w:date="2023-03-03T06:26:00Z">
              <w:tcPr>
                <w:tcW w:w="508" w:type="dxa"/>
                <w:vAlign w:val="bottom"/>
              </w:tcPr>
            </w:tcPrChange>
          </w:tcPr>
          <w:p w14:paraId="4226D2EE" w14:textId="3FDD0EDE" w:rsidR="009B17D5" w:rsidRPr="00AC6F02" w:rsidRDefault="009B17D5" w:rsidP="009B17D5">
            <w:pPr>
              <w:jc w:val="center"/>
              <w:rPr>
                <w:ins w:id="11225" w:author="Στάθης Καπ" w:date="2023-03-03T03:27:00Z"/>
                <w:rFonts w:cstheme="minorHAnsi"/>
                <w:sz w:val="16"/>
                <w:szCs w:val="16"/>
              </w:rPr>
            </w:pPr>
            <w:ins w:id="11226" w:author="Στάθης Καπ" w:date="2023-03-03T03:28:00Z">
              <w:r w:rsidRPr="00AC6F02">
                <w:rPr>
                  <w:rFonts w:ascii="Calibri" w:hAnsi="Calibri" w:cs="Calibri"/>
                  <w:color w:val="000000"/>
                  <w:sz w:val="16"/>
                  <w:szCs w:val="16"/>
                  <w:rPrChange w:id="11227" w:author="Στάθης Καπ" w:date="2023-03-03T03:28:00Z">
                    <w:rPr>
                      <w:rFonts w:ascii="Calibri" w:hAnsi="Calibri" w:cs="Calibri"/>
                      <w:color w:val="000000"/>
                      <w:sz w:val="18"/>
                      <w:szCs w:val="18"/>
                    </w:rPr>
                  </w:rPrChange>
                </w:rPr>
                <w:t>808</w:t>
              </w:r>
            </w:ins>
          </w:p>
        </w:tc>
        <w:tc>
          <w:tcPr>
            <w:tcW w:w="541" w:type="dxa"/>
            <w:vAlign w:val="bottom"/>
            <w:tcPrChange w:id="11228" w:author="Στάθης Καπ" w:date="2023-03-03T06:26:00Z">
              <w:tcPr>
                <w:tcW w:w="541" w:type="dxa"/>
                <w:vAlign w:val="bottom"/>
              </w:tcPr>
            </w:tcPrChange>
          </w:tcPr>
          <w:p w14:paraId="6676DD35" w14:textId="1D62AF46" w:rsidR="009B17D5" w:rsidRPr="00AC6F02" w:rsidRDefault="009B17D5" w:rsidP="009B17D5">
            <w:pPr>
              <w:jc w:val="center"/>
              <w:rPr>
                <w:ins w:id="11229" w:author="Στάθης Καπ" w:date="2023-03-03T03:27:00Z"/>
                <w:rFonts w:cstheme="minorHAnsi"/>
                <w:sz w:val="16"/>
                <w:szCs w:val="16"/>
              </w:rPr>
            </w:pPr>
            <w:ins w:id="11230" w:author="Στάθης Καπ" w:date="2023-03-03T03:28:00Z">
              <w:r w:rsidRPr="00AC6F02">
                <w:rPr>
                  <w:rFonts w:ascii="Calibri" w:hAnsi="Calibri" w:cs="Calibri"/>
                  <w:color w:val="000000"/>
                  <w:sz w:val="16"/>
                  <w:szCs w:val="16"/>
                  <w:rPrChange w:id="11231" w:author="Στάθης Καπ" w:date="2023-03-03T03:28:00Z">
                    <w:rPr>
                      <w:rFonts w:ascii="Calibri" w:hAnsi="Calibri" w:cs="Calibri"/>
                      <w:color w:val="000000"/>
                      <w:sz w:val="18"/>
                      <w:szCs w:val="18"/>
                    </w:rPr>
                  </w:rPrChange>
                </w:rPr>
                <w:t>0.287</w:t>
              </w:r>
            </w:ins>
          </w:p>
        </w:tc>
        <w:tc>
          <w:tcPr>
            <w:tcW w:w="589" w:type="dxa"/>
            <w:vAlign w:val="center"/>
            <w:tcPrChange w:id="11232" w:author="Στάθης Καπ" w:date="2023-03-03T06:26:00Z">
              <w:tcPr>
                <w:tcW w:w="589" w:type="dxa"/>
                <w:vAlign w:val="center"/>
              </w:tcPr>
            </w:tcPrChange>
          </w:tcPr>
          <w:p w14:paraId="791137E8" w14:textId="53F94627" w:rsidR="009B17D5" w:rsidRPr="00AC6F02" w:rsidRDefault="009B17D5" w:rsidP="009B17D5">
            <w:pPr>
              <w:jc w:val="center"/>
              <w:rPr>
                <w:ins w:id="11233" w:author="Στάθης Καπ" w:date="2023-03-03T03:27:00Z"/>
                <w:rFonts w:cstheme="minorHAnsi"/>
                <w:sz w:val="16"/>
                <w:szCs w:val="16"/>
              </w:rPr>
            </w:pPr>
            <w:ins w:id="11234" w:author="Στάθης Καπ" w:date="2023-03-03T06:11:00Z">
              <w:r>
                <w:rPr>
                  <w:rFonts w:ascii="Calibri" w:hAnsi="Calibri" w:cstheme="minorHAnsi"/>
                  <w:color w:val="000000"/>
                  <w:sz w:val="16"/>
                  <w:szCs w:val="16"/>
                </w:rPr>
                <w:t>5.83</w:t>
              </w:r>
            </w:ins>
          </w:p>
        </w:tc>
        <w:tc>
          <w:tcPr>
            <w:tcW w:w="463" w:type="dxa"/>
            <w:vAlign w:val="bottom"/>
            <w:tcPrChange w:id="11235" w:author="Στάθης Καπ" w:date="2023-03-03T06:26:00Z">
              <w:tcPr>
                <w:tcW w:w="463" w:type="dxa"/>
                <w:vAlign w:val="bottom"/>
              </w:tcPr>
            </w:tcPrChange>
          </w:tcPr>
          <w:p w14:paraId="249AB093" w14:textId="65334CE1" w:rsidR="009B17D5" w:rsidRPr="00AC6F02" w:rsidRDefault="009B17D5" w:rsidP="009B17D5">
            <w:pPr>
              <w:jc w:val="center"/>
              <w:rPr>
                <w:ins w:id="11236" w:author="Στάθης Καπ" w:date="2023-03-03T03:27:00Z"/>
                <w:rFonts w:cstheme="minorHAnsi"/>
                <w:sz w:val="16"/>
                <w:szCs w:val="16"/>
              </w:rPr>
            </w:pPr>
            <w:ins w:id="11237" w:author="Στάθης Καπ" w:date="2023-03-03T03:28:00Z">
              <w:r w:rsidRPr="00AC6F02">
                <w:rPr>
                  <w:rFonts w:ascii="Calibri" w:hAnsi="Calibri" w:cs="Calibri"/>
                  <w:color w:val="000000"/>
                  <w:sz w:val="16"/>
                  <w:szCs w:val="16"/>
                  <w:rPrChange w:id="11238" w:author="Στάθης Καπ" w:date="2023-03-03T03:28:00Z">
                    <w:rPr>
                      <w:rFonts w:ascii="Calibri" w:hAnsi="Calibri" w:cs="Calibri"/>
                      <w:color w:val="000000"/>
                      <w:sz w:val="18"/>
                      <w:szCs w:val="18"/>
                    </w:rPr>
                  </w:rPrChange>
                </w:rPr>
                <w:t>764</w:t>
              </w:r>
            </w:ins>
          </w:p>
        </w:tc>
        <w:tc>
          <w:tcPr>
            <w:tcW w:w="541" w:type="dxa"/>
            <w:vAlign w:val="bottom"/>
            <w:tcPrChange w:id="11239" w:author="Στάθης Καπ" w:date="2023-03-03T06:26:00Z">
              <w:tcPr>
                <w:tcW w:w="541" w:type="dxa"/>
                <w:vAlign w:val="bottom"/>
              </w:tcPr>
            </w:tcPrChange>
          </w:tcPr>
          <w:p w14:paraId="5D74C374" w14:textId="6EFBC128" w:rsidR="009B17D5" w:rsidRPr="00AC6F02" w:rsidRDefault="009B17D5" w:rsidP="009B17D5">
            <w:pPr>
              <w:jc w:val="center"/>
              <w:rPr>
                <w:ins w:id="11240" w:author="Στάθης Καπ" w:date="2023-03-03T03:27:00Z"/>
                <w:rFonts w:cstheme="minorHAnsi"/>
                <w:sz w:val="16"/>
                <w:szCs w:val="16"/>
              </w:rPr>
            </w:pPr>
            <w:ins w:id="11241" w:author="Στάθης Καπ" w:date="2023-03-03T03:28:00Z">
              <w:r w:rsidRPr="00AC6F02">
                <w:rPr>
                  <w:rFonts w:ascii="Calibri" w:hAnsi="Calibri" w:cs="Calibri"/>
                  <w:color w:val="000000"/>
                  <w:sz w:val="16"/>
                  <w:szCs w:val="16"/>
                  <w:rPrChange w:id="11242" w:author="Στάθης Καπ" w:date="2023-03-03T03:28:00Z">
                    <w:rPr>
                      <w:rFonts w:ascii="Calibri" w:hAnsi="Calibri" w:cs="Calibri"/>
                      <w:color w:val="000000"/>
                      <w:sz w:val="18"/>
                      <w:szCs w:val="18"/>
                    </w:rPr>
                  </w:rPrChange>
                </w:rPr>
                <w:t>0.292</w:t>
              </w:r>
            </w:ins>
          </w:p>
        </w:tc>
        <w:tc>
          <w:tcPr>
            <w:tcW w:w="589" w:type="dxa"/>
            <w:vAlign w:val="center"/>
            <w:tcPrChange w:id="11243" w:author="Στάθης Καπ" w:date="2023-03-03T06:26:00Z">
              <w:tcPr>
                <w:tcW w:w="589" w:type="dxa"/>
                <w:vAlign w:val="center"/>
              </w:tcPr>
            </w:tcPrChange>
          </w:tcPr>
          <w:p w14:paraId="637B20FD" w14:textId="2DC82F72" w:rsidR="009B17D5" w:rsidRPr="00AC6F02" w:rsidRDefault="009B17D5" w:rsidP="009B17D5">
            <w:pPr>
              <w:jc w:val="center"/>
              <w:rPr>
                <w:ins w:id="11244" w:author="Στάθης Καπ" w:date="2023-03-03T03:27:00Z"/>
                <w:rFonts w:cstheme="minorHAnsi"/>
                <w:sz w:val="16"/>
                <w:szCs w:val="16"/>
              </w:rPr>
            </w:pPr>
            <w:ins w:id="11245" w:author="Στάθης Καπ" w:date="2023-03-03T06:12:00Z">
              <w:r>
                <w:rPr>
                  <w:rFonts w:ascii="Calibri" w:hAnsi="Calibri" w:cstheme="minorHAnsi"/>
                  <w:color w:val="000000"/>
                  <w:sz w:val="16"/>
                  <w:szCs w:val="16"/>
                </w:rPr>
                <w:t>10.96</w:t>
              </w:r>
            </w:ins>
          </w:p>
        </w:tc>
      </w:tr>
      <w:tr w:rsidR="009B17D5" w14:paraId="459DCECE" w14:textId="77777777" w:rsidTr="00F03C40">
        <w:trPr>
          <w:ins w:id="11246" w:author="Στάθης Καπ" w:date="2023-03-03T03:27:00Z"/>
        </w:trPr>
        <w:tc>
          <w:tcPr>
            <w:tcW w:w="515" w:type="dxa"/>
            <w:tcBorders>
              <w:top w:val="nil"/>
              <w:bottom w:val="nil"/>
              <w:right w:val="single" w:sz="4" w:space="0" w:color="auto"/>
            </w:tcBorders>
            <w:shd w:val="clear" w:color="auto" w:fill="E7E6E6" w:themeFill="background2"/>
            <w:vAlign w:val="center"/>
            <w:tcPrChange w:id="11247" w:author="Στάθης Καπ" w:date="2023-03-03T06:26:00Z">
              <w:tcPr>
                <w:tcW w:w="515" w:type="dxa"/>
                <w:vAlign w:val="center"/>
              </w:tcPr>
            </w:tcPrChange>
          </w:tcPr>
          <w:p w14:paraId="6C2E1C80" w14:textId="40F0E3CE" w:rsidR="009B17D5" w:rsidRPr="00AC6F02" w:rsidRDefault="009B17D5" w:rsidP="009B17D5">
            <w:pPr>
              <w:jc w:val="center"/>
              <w:rPr>
                <w:ins w:id="11248" w:author="Στάθης Καπ" w:date="2023-03-03T03:27:00Z"/>
                <w:sz w:val="16"/>
                <w:szCs w:val="16"/>
              </w:rPr>
            </w:pPr>
            <w:ins w:id="11249" w:author="Στάθης Καπ" w:date="2023-03-03T03:28:00Z">
              <w:r w:rsidRPr="00AC6F02">
                <w:rPr>
                  <w:sz w:val="16"/>
                  <w:szCs w:val="16"/>
                  <w:rPrChange w:id="11250" w:author="Στάθης Καπ" w:date="2023-03-03T03:28:00Z">
                    <w:rPr>
                      <w:sz w:val="18"/>
                      <w:szCs w:val="18"/>
                    </w:rPr>
                  </w:rPrChange>
                </w:rPr>
                <w:t>pr03</w:t>
              </w:r>
            </w:ins>
          </w:p>
        </w:tc>
        <w:tc>
          <w:tcPr>
            <w:tcW w:w="560" w:type="dxa"/>
            <w:tcBorders>
              <w:left w:val="single" w:sz="4" w:space="0" w:color="auto"/>
            </w:tcBorders>
            <w:tcPrChange w:id="11251" w:author="Στάθης Καπ" w:date="2023-03-03T06:26:00Z">
              <w:tcPr>
                <w:tcW w:w="560" w:type="dxa"/>
              </w:tcPr>
            </w:tcPrChange>
          </w:tcPr>
          <w:p w14:paraId="4008486C" w14:textId="2981EC7A" w:rsidR="009B17D5" w:rsidRPr="00AC6F02" w:rsidRDefault="009B17D5" w:rsidP="009B17D5">
            <w:pPr>
              <w:jc w:val="center"/>
              <w:rPr>
                <w:ins w:id="11252" w:author="Στάθης Καπ" w:date="2023-03-03T03:27:00Z"/>
                <w:rFonts w:cstheme="minorHAnsi"/>
                <w:sz w:val="16"/>
                <w:szCs w:val="16"/>
              </w:rPr>
            </w:pPr>
            <w:ins w:id="11253" w:author="Στάθης Καπ" w:date="2023-03-03T03:28:00Z">
              <w:r w:rsidRPr="00AC6F02">
                <w:rPr>
                  <w:sz w:val="16"/>
                  <w:szCs w:val="16"/>
                  <w:rPrChange w:id="11254" w:author="Στάθης Καπ" w:date="2023-03-03T03:28:00Z">
                    <w:rPr>
                      <w:sz w:val="18"/>
                      <w:szCs w:val="18"/>
                    </w:rPr>
                  </w:rPrChange>
                </w:rPr>
                <w:t>1010</w:t>
              </w:r>
            </w:ins>
          </w:p>
        </w:tc>
        <w:tc>
          <w:tcPr>
            <w:tcW w:w="855" w:type="dxa"/>
            <w:tcPrChange w:id="11255" w:author="Στάθης Καπ" w:date="2023-03-03T06:26:00Z">
              <w:tcPr>
                <w:tcW w:w="855" w:type="dxa"/>
              </w:tcPr>
            </w:tcPrChange>
          </w:tcPr>
          <w:p w14:paraId="18CF1CB2" w14:textId="298769C2" w:rsidR="009B17D5" w:rsidRPr="00AC6F02" w:rsidRDefault="009B17D5" w:rsidP="009B17D5">
            <w:pPr>
              <w:jc w:val="center"/>
              <w:rPr>
                <w:ins w:id="11256" w:author="Στάθης Καπ" w:date="2023-03-03T03:27:00Z"/>
                <w:rFonts w:cstheme="minorHAnsi"/>
                <w:sz w:val="16"/>
                <w:szCs w:val="16"/>
              </w:rPr>
            </w:pPr>
            <w:ins w:id="11257" w:author="Στάθης Καπ" w:date="2023-03-03T03:28:00Z">
              <w:r w:rsidRPr="00AC6F02">
                <w:rPr>
                  <w:sz w:val="16"/>
                  <w:szCs w:val="16"/>
                  <w:rPrChange w:id="11258" w:author="Στάθης Καπ" w:date="2023-03-03T03:28:00Z">
                    <w:rPr>
                      <w:sz w:val="18"/>
                      <w:szCs w:val="18"/>
                    </w:rPr>
                  </w:rPrChange>
                </w:rPr>
                <w:t>946</w:t>
              </w:r>
            </w:ins>
          </w:p>
        </w:tc>
        <w:tc>
          <w:tcPr>
            <w:tcW w:w="544" w:type="dxa"/>
            <w:vAlign w:val="bottom"/>
            <w:tcPrChange w:id="11259" w:author="Στάθης Καπ" w:date="2023-03-03T06:26:00Z">
              <w:tcPr>
                <w:tcW w:w="544" w:type="dxa"/>
                <w:vAlign w:val="bottom"/>
              </w:tcPr>
            </w:tcPrChange>
          </w:tcPr>
          <w:p w14:paraId="5C8C9AC0" w14:textId="1CE1A5B9" w:rsidR="009B17D5" w:rsidRPr="00AC6F02" w:rsidRDefault="009B17D5" w:rsidP="009B17D5">
            <w:pPr>
              <w:jc w:val="center"/>
              <w:rPr>
                <w:ins w:id="11260" w:author="Στάθης Καπ" w:date="2023-03-03T03:27:00Z"/>
                <w:rFonts w:cstheme="minorHAnsi"/>
                <w:sz w:val="16"/>
                <w:szCs w:val="16"/>
              </w:rPr>
            </w:pPr>
            <w:ins w:id="11261" w:author="Στάθης Καπ" w:date="2023-03-03T03:28:00Z">
              <w:r w:rsidRPr="00AC6F02">
                <w:rPr>
                  <w:rFonts w:ascii="Calibri" w:hAnsi="Calibri" w:cs="Calibri"/>
                  <w:color w:val="000000"/>
                  <w:sz w:val="16"/>
                  <w:szCs w:val="16"/>
                  <w:rPrChange w:id="11262" w:author="Στάθης Καπ" w:date="2023-03-03T03:28:00Z">
                    <w:rPr>
                      <w:rFonts w:ascii="Calibri" w:hAnsi="Calibri" w:cs="Calibri"/>
                      <w:color w:val="000000"/>
                      <w:sz w:val="18"/>
                      <w:szCs w:val="18"/>
                    </w:rPr>
                  </w:rPrChange>
                </w:rPr>
                <w:t>959</w:t>
              </w:r>
            </w:ins>
          </w:p>
        </w:tc>
        <w:tc>
          <w:tcPr>
            <w:tcW w:w="621" w:type="dxa"/>
            <w:vAlign w:val="bottom"/>
            <w:tcPrChange w:id="11263" w:author="Στάθης Καπ" w:date="2023-03-03T06:26:00Z">
              <w:tcPr>
                <w:tcW w:w="621" w:type="dxa"/>
                <w:vAlign w:val="bottom"/>
              </w:tcPr>
            </w:tcPrChange>
          </w:tcPr>
          <w:p w14:paraId="19199989" w14:textId="57D41481" w:rsidR="009B17D5" w:rsidRPr="00AC6F02" w:rsidRDefault="009B17D5" w:rsidP="009B17D5">
            <w:pPr>
              <w:jc w:val="center"/>
              <w:rPr>
                <w:ins w:id="11264" w:author="Στάθης Καπ" w:date="2023-03-03T03:27:00Z"/>
                <w:rFonts w:cstheme="minorHAnsi"/>
                <w:sz w:val="16"/>
                <w:szCs w:val="16"/>
              </w:rPr>
            </w:pPr>
            <w:ins w:id="11265" w:author="Στάθης Καπ" w:date="2023-03-03T03:28:00Z">
              <w:r w:rsidRPr="00AC6F02">
                <w:rPr>
                  <w:rFonts w:ascii="Calibri" w:hAnsi="Calibri" w:cs="Calibri"/>
                  <w:color w:val="000000"/>
                  <w:sz w:val="16"/>
                  <w:szCs w:val="16"/>
                  <w:rPrChange w:id="11266" w:author="Στάθης Καπ" w:date="2023-03-03T03:28:00Z">
                    <w:rPr>
                      <w:rFonts w:ascii="Calibri" w:hAnsi="Calibri" w:cs="Calibri"/>
                      <w:color w:val="000000"/>
                      <w:sz w:val="18"/>
                      <w:szCs w:val="18"/>
                    </w:rPr>
                  </w:rPrChange>
                </w:rPr>
                <w:t>2.331</w:t>
              </w:r>
            </w:ins>
          </w:p>
        </w:tc>
        <w:tc>
          <w:tcPr>
            <w:tcW w:w="669" w:type="dxa"/>
            <w:vAlign w:val="center"/>
            <w:tcPrChange w:id="11267" w:author="Στάθης Καπ" w:date="2023-03-03T06:26:00Z">
              <w:tcPr>
                <w:tcW w:w="669" w:type="dxa"/>
                <w:vAlign w:val="center"/>
              </w:tcPr>
            </w:tcPrChange>
          </w:tcPr>
          <w:p w14:paraId="0623D1D3" w14:textId="00F8127E" w:rsidR="009B17D5" w:rsidRPr="00AC6F02" w:rsidRDefault="009B17D5" w:rsidP="009B17D5">
            <w:pPr>
              <w:jc w:val="center"/>
              <w:rPr>
                <w:ins w:id="11268" w:author="Στάθης Καπ" w:date="2023-03-03T03:27:00Z"/>
                <w:rFonts w:cstheme="minorHAnsi"/>
                <w:sz w:val="16"/>
                <w:szCs w:val="16"/>
              </w:rPr>
            </w:pPr>
            <w:ins w:id="11269" w:author="Στάθης Καπ" w:date="2023-03-03T06:11:00Z">
              <w:r>
                <w:rPr>
                  <w:rFonts w:ascii="Calibri" w:hAnsi="Calibri" w:cstheme="minorHAnsi"/>
                  <w:color w:val="000000"/>
                  <w:sz w:val="16"/>
                  <w:szCs w:val="16"/>
                </w:rPr>
                <w:t>5.05</w:t>
              </w:r>
            </w:ins>
          </w:p>
        </w:tc>
        <w:tc>
          <w:tcPr>
            <w:tcW w:w="543" w:type="dxa"/>
            <w:vAlign w:val="bottom"/>
            <w:tcPrChange w:id="11270" w:author="Στάθης Καπ" w:date="2023-03-03T06:26:00Z">
              <w:tcPr>
                <w:tcW w:w="543" w:type="dxa"/>
                <w:vAlign w:val="bottom"/>
              </w:tcPr>
            </w:tcPrChange>
          </w:tcPr>
          <w:p w14:paraId="27352FD8" w14:textId="321F279D" w:rsidR="009B17D5" w:rsidRPr="00AC6F02" w:rsidRDefault="009B17D5" w:rsidP="009B17D5">
            <w:pPr>
              <w:jc w:val="center"/>
              <w:rPr>
                <w:ins w:id="11271" w:author="Στάθης Καπ" w:date="2023-03-03T03:27:00Z"/>
                <w:rFonts w:cstheme="minorHAnsi"/>
                <w:sz w:val="16"/>
                <w:szCs w:val="16"/>
              </w:rPr>
            </w:pPr>
            <w:ins w:id="11272" w:author="Στάθης Καπ" w:date="2023-03-03T03:28:00Z">
              <w:r w:rsidRPr="00AC6F02">
                <w:rPr>
                  <w:rFonts w:ascii="Calibri" w:hAnsi="Calibri" w:cs="Calibri"/>
                  <w:color w:val="000000"/>
                  <w:sz w:val="16"/>
                  <w:szCs w:val="16"/>
                  <w:rPrChange w:id="11273" w:author="Στάθης Καπ" w:date="2023-03-03T03:28:00Z">
                    <w:rPr>
                      <w:rFonts w:ascii="Calibri" w:hAnsi="Calibri" w:cs="Calibri"/>
                      <w:color w:val="000000"/>
                      <w:sz w:val="18"/>
                      <w:szCs w:val="18"/>
                    </w:rPr>
                  </w:rPrChange>
                </w:rPr>
                <w:t>884</w:t>
              </w:r>
            </w:ins>
          </w:p>
        </w:tc>
        <w:tc>
          <w:tcPr>
            <w:tcW w:w="621" w:type="dxa"/>
            <w:vAlign w:val="bottom"/>
            <w:tcPrChange w:id="11274" w:author="Στάθης Καπ" w:date="2023-03-03T06:26:00Z">
              <w:tcPr>
                <w:tcW w:w="621" w:type="dxa"/>
                <w:vAlign w:val="bottom"/>
              </w:tcPr>
            </w:tcPrChange>
          </w:tcPr>
          <w:p w14:paraId="3E79410B" w14:textId="4FDD6DF2" w:rsidR="009B17D5" w:rsidRPr="00AC6F02" w:rsidRDefault="009B17D5" w:rsidP="009B17D5">
            <w:pPr>
              <w:jc w:val="center"/>
              <w:rPr>
                <w:ins w:id="11275" w:author="Στάθης Καπ" w:date="2023-03-03T03:27:00Z"/>
                <w:rFonts w:cstheme="minorHAnsi"/>
                <w:sz w:val="16"/>
                <w:szCs w:val="16"/>
              </w:rPr>
            </w:pPr>
            <w:ins w:id="11276" w:author="Στάθης Καπ" w:date="2023-03-03T03:28:00Z">
              <w:r w:rsidRPr="00AC6F02">
                <w:rPr>
                  <w:rFonts w:ascii="Calibri" w:hAnsi="Calibri" w:cs="Calibri"/>
                  <w:color w:val="000000"/>
                  <w:sz w:val="16"/>
                  <w:szCs w:val="16"/>
                  <w:rPrChange w:id="11277" w:author="Στάθης Καπ" w:date="2023-03-03T03:28:00Z">
                    <w:rPr>
                      <w:rFonts w:ascii="Calibri" w:hAnsi="Calibri" w:cs="Calibri"/>
                      <w:color w:val="000000"/>
                      <w:sz w:val="18"/>
                      <w:szCs w:val="18"/>
                    </w:rPr>
                  </w:rPrChange>
                </w:rPr>
                <w:t>0.784</w:t>
              </w:r>
            </w:ins>
          </w:p>
        </w:tc>
        <w:tc>
          <w:tcPr>
            <w:tcW w:w="669" w:type="dxa"/>
            <w:vAlign w:val="center"/>
            <w:tcPrChange w:id="11278" w:author="Στάθης Καπ" w:date="2023-03-03T06:26:00Z">
              <w:tcPr>
                <w:tcW w:w="669" w:type="dxa"/>
                <w:vAlign w:val="center"/>
              </w:tcPr>
            </w:tcPrChange>
          </w:tcPr>
          <w:p w14:paraId="4CC11917" w14:textId="2594ABAB" w:rsidR="009B17D5" w:rsidRPr="00AC6F02" w:rsidRDefault="009B17D5" w:rsidP="009B17D5">
            <w:pPr>
              <w:jc w:val="center"/>
              <w:rPr>
                <w:ins w:id="11279" w:author="Στάθης Καπ" w:date="2023-03-03T03:27:00Z"/>
                <w:rFonts w:cstheme="minorHAnsi"/>
                <w:sz w:val="16"/>
                <w:szCs w:val="16"/>
              </w:rPr>
            </w:pPr>
            <w:ins w:id="11280" w:author="Στάθης Καπ" w:date="2023-03-03T06:11:00Z">
              <w:r>
                <w:rPr>
                  <w:rFonts w:ascii="Calibri" w:hAnsi="Calibri" w:cstheme="minorHAnsi"/>
                  <w:color w:val="000000"/>
                  <w:sz w:val="16"/>
                  <w:szCs w:val="16"/>
                </w:rPr>
                <w:t>7.82</w:t>
              </w:r>
            </w:ins>
          </w:p>
        </w:tc>
        <w:tc>
          <w:tcPr>
            <w:tcW w:w="508" w:type="dxa"/>
            <w:vAlign w:val="bottom"/>
            <w:tcPrChange w:id="11281" w:author="Στάθης Καπ" w:date="2023-03-03T06:26:00Z">
              <w:tcPr>
                <w:tcW w:w="508" w:type="dxa"/>
                <w:vAlign w:val="bottom"/>
              </w:tcPr>
            </w:tcPrChange>
          </w:tcPr>
          <w:p w14:paraId="26EC55E2" w14:textId="46EAE410" w:rsidR="009B17D5" w:rsidRPr="00AC6F02" w:rsidRDefault="009B17D5" w:rsidP="009B17D5">
            <w:pPr>
              <w:jc w:val="center"/>
              <w:rPr>
                <w:ins w:id="11282" w:author="Στάθης Καπ" w:date="2023-03-03T03:27:00Z"/>
                <w:rFonts w:cstheme="minorHAnsi"/>
                <w:sz w:val="16"/>
                <w:szCs w:val="16"/>
              </w:rPr>
            </w:pPr>
            <w:ins w:id="11283" w:author="Στάθης Καπ" w:date="2023-03-03T03:28:00Z">
              <w:r w:rsidRPr="00AC6F02">
                <w:rPr>
                  <w:rFonts w:ascii="Calibri" w:hAnsi="Calibri" w:cs="Calibri"/>
                  <w:color w:val="000000"/>
                  <w:sz w:val="16"/>
                  <w:szCs w:val="16"/>
                  <w:rPrChange w:id="11284" w:author="Στάθης Καπ" w:date="2023-03-03T03:28:00Z">
                    <w:rPr>
                      <w:rFonts w:ascii="Calibri" w:hAnsi="Calibri" w:cs="Calibri"/>
                      <w:color w:val="000000"/>
                      <w:sz w:val="18"/>
                      <w:szCs w:val="18"/>
                    </w:rPr>
                  </w:rPrChange>
                </w:rPr>
                <w:t>740</w:t>
              </w:r>
            </w:ins>
          </w:p>
        </w:tc>
        <w:tc>
          <w:tcPr>
            <w:tcW w:w="541" w:type="dxa"/>
            <w:vAlign w:val="bottom"/>
            <w:tcPrChange w:id="11285" w:author="Στάθης Καπ" w:date="2023-03-03T06:26:00Z">
              <w:tcPr>
                <w:tcW w:w="541" w:type="dxa"/>
                <w:vAlign w:val="bottom"/>
              </w:tcPr>
            </w:tcPrChange>
          </w:tcPr>
          <w:p w14:paraId="53A7805D" w14:textId="67074822" w:rsidR="009B17D5" w:rsidRPr="00AC6F02" w:rsidRDefault="009B17D5" w:rsidP="009B17D5">
            <w:pPr>
              <w:jc w:val="center"/>
              <w:rPr>
                <w:ins w:id="11286" w:author="Στάθης Καπ" w:date="2023-03-03T03:27:00Z"/>
                <w:rFonts w:cstheme="minorHAnsi"/>
                <w:sz w:val="16"/>
                <w:szCs w:val="16"/>
              </w:rPr>
            </w:pPr>
            <w:ins w:id="11287" w:author="Στάθης Καπ" w:date="2023-03-03T03:28:00Z">
              <w:r w:rsidRPr="00AC6F02">
                <w:rPr>
                  <w:rFonts w:ascii="Calibri" w:hAnsi="Calibri" w:cs="Calibri"/>
                  <w:color w:val="000000"/>
                  <w:sz w:val="16"/>
                  <w:szCs w:val="16"/>
                  <w:rPrChange w:id="11288" w:author="Στάθης Καπ" w:date="2023-03-03T03:28:00Z">
                    <w:rPr>
                      <w:rFonts w:ascii="Calibri" w:hAnsi="Calibri" w:cs="Calibri"/>
                      <w:color w:val="000000"/>
                      <w:sz w:val="18"/>
                      <w:szCs w:val="18"/>
                    </w:rPr>
                  </w:rPrChange>
                </w:rPr>
                <w:t>0.436</w:t>
              </w:r>
            </w:ins>
          </w:p>
        </w:tc>
        <w:tc>
          <w:tcPr>
            <w:tcW w:w="589" w:type="dxa"/>
            <w:vAlign w:val="center"/>
            <w:tcPrChange w:id="11289" w:author="Στάθης Καπ" w:date="2023-03-03T06:26:00Z">
              <w:tcPr>
                <w:tcW w:w="589" w:type="dxa"/>
                <w:vAlign w:val="center"/>
              </w:tcPr>
            </w:tcPrChange>
          </w:tcPr>
          <w:p w14:paraId="5BF451A4" w14:textId="1D0520C2" w:rsidR="009B17D5" w:rsidRPr="00AC6F02" w:rsidRDefault="009B17D5" w:rsidP="009B17D5">
            <w:pPr>
              <w:jc w:val="center"/>
              <w:rPr>
                <w:ins w:id="11290" w:author="Στάθης Καπ" w:date="2023-03-03T03:27:00Z"/>
                <w:rFonts w:cstheme="minorHAnsi"/>
                <w:sz w:val="16"/>
                <w:szCs w:val="16"/>
              </w:rPr>
            </w:pPr>
            <w:ins w:id="11291" w:author="Στάθης Καπ" w:date="2023-03-03T06:11:00Z">
              <w:r>
                <w:rPr>
                  <w:rFonts w:ascii="Calibri" w:hAnsi="Calibri" w:cstheme="minorHAnsi"/>
                  <w:color w:val="000000"/>
                  <w:sz w:val="16"/>
                  <w:szCs w:val="16"/>
                </w:rPr>
                <w:t>22.84</w:t>
              </w:r>
            </w:ins>
          </w:p>
        </w:tc>
        <w:tc>
          <w:tcPr>
            <w:tcW w:w="463" w:type="dxa"/>
            <w:vAlign w:val="bottom"/>
            <w:tcPrChange w:id="11292" w:author="Στάθης Καπ" w:date="2023-03-03T06:26:00Z">
              <w:tcPr>
                <w:tcW w:w="463" w:type="dxa"/>
                <w:vAlign w:val="bottom"/>
              </w:tcPr>
            </w:tcPrChange>
          </w:tcPr>
          <w:p w14:paraId="46ECE2F5" w14:textId="1913C814" w:rsidR="009B17D5" w:rsidRPr="00AC6F02" w:rsidRDefault="009B17D5" w:rsidP="009B17D5">
            <w:pPr>
              <w:jc w:val="center"/>
              <w:rPr>
                <w:ins w:id="11293" w:author="Στάθης Καπ" w:date="2023-03-03T03:27:00Z"/>
                <w:rFonts w:cstheme="minorHAnsi"/>
                <w:sz w:val="16"/>
                <w:szCs w:val="16"/>
              </w:rPr>
            </w:pPr>
            <w:ins w:id="11294" w:author="Στάθης Καπ" w:date="2023-03-03T03:28:00Z">
              <w:r w:rsidRPr="00AC6F02">
                <w:rPr>
                  <w:rFonts w:ascii="Calibri" w:hAnsi="Calibri" w:cs="Calibri"/>
                  <w:color w:val="000000"/>
                  <w:sz w:val="16"/>
                  <w:szCs w:val="16"/>
                  <w:rPrChange w:id="11295" w:author="Στάθης Καπ" w:date="2023-03-03T03:28:00Z">
                    <w:rPr>
                      <w:rFonts w:ascii="Calibri" w:hAnsi="Calibri" w:cs="Calibri"/>
                      <w:color w:val="000000"/>
                      <w:sz w:val="18"/>
                      <w:szCs w:val="18"/>
                    </w:rPr>
                  </w:rPrChange>
                </w:rPr>
                <w:t>800</w:t>
              </w:r>
            </w:ins>
          </w:p>
        </w:tc>
        <w:tc>
          <w:tcPr>
            <w:tcW w:w="541" w:type="dxa"/>
            <w:vAlign w:val="bottom"/>
            <w:tcPrChange w:id="11296" w:author="Στάθης Καπ" w:date="2023-03-03T06:26:00Z">
              <w:tcPr>
                <w:tcW w:w="541" w:type="dxa"/>
                <w:vAlign w:val="bottom"/>
              </w:tcPr>
            </w:tcPrChange>
          </w:tcPr>
          <w:p w14:paraId="08CBBDCE" w14:textId="46C104F9" w:rsidR="009B17D5" w:rsidRPr="00AC6F02" w:rsidRDefault="009B17D5" w:rsidP="009B17D5">
            <w:pPr>
              <w:jc w:val="center"/>
              <w:rPr>
                <w:ins w:id="11297" w:author="Στάθης Καπ" w:date="2023-03-03T03:27:00Z"/>
                <w:rFonts w:cstheme="minorHAnsi"/>
                <w:sz w:val="16"/>
                <w:szCs w:val="16"/>
              </w:rPr>
            </w:pPr>
            <w:ins w:id="11298" w:author="Στάθης Καπ" w:date="2023-03-03T03:28:00Z">
              <w:r w:rsidRPr="00AC6F02">
                <w:rPr>
                  <w:rFonts w:ascii="Calibri" w:hAnsi="Calibri" w:cs="Calibri"/>
                  <w:color w:val="000000"/>
                  <w:sz w:val="16"/>
                  <w:szCs w:val="16"/>
                  <w:rPrChange w:id="11299" w:author="Στάθης Καπ" w:date="2023-03-03T03:28:00Z">
                    <w:rPr>
                      <w:rFonts w:ascii="Calibri" w:hAnsi="Calibri" w:cs="Calibri"/>
                      <w:color w:val="000000"/>
                      <w:sz w:val="18"/>
                      <w:szCs w:val="18"/>
                    </w:rPr>
                  </w:rPrChange>
                </w:rPr>
                <w:t>0.411</w:t>
              </w:r>
            </w:ins>
          </w:p>
        </w:tc>
        <w:tc>
          <w:tcPr>
            <w:tcW w:w="589" w:type="dxa"/>
            <w:vAlign w:val="center"/>
            <w:tcPrChange w:id="11300" w:author="Στάθης Καπ" w:date="2023-03-03T06:26:00Z">
              <w:tcPr>
                <w:tcW w:w="589" w:type="dxa"/>
                <w:vAlign w:val="center"/>
              </w:tcPr>
            </w:tcPrChange>
          </w:tcPr>
          <w:p w14:paraId="0B3D316D" w14:textId="73D0E5DA" w:rsidR="009B17D5" w:rsidRPr="00AC6F02" w:rsidRDefault="009B17D5" w:rsidP="009B17D5">
            <w:pPr>
              <w:jc w:val="center"/>
              <w:rPr>
                <w:ins w:id="11301" w:author="Στάθης Καπ" w:date="2023-03-03T03:27:00Z"/>
                <w:rFonts w:cstheme="minorHAnsi"/>
                <w:sz w:val="16"/>
                <w:szCs w:val="16"/>
              </w:rPr>
            </w:pPr>
            <w:ins w:id="11302" w:author="Στάθης Καπ" w:date="2023-03-03T06:12:00Z">
              <w:r>
                <w:rPr>
                  <w:rFonts w:ascii="Calibri" w:hAnsi="Calibri" w:cstheme="minorHAnsi"/>
                  <w:color w:val="000000"/>
                  <w:sz w:val="16"/>
                  <w:szCs w:val="16"/>
                </w:rPr>
                <w:t>16.58</w:t>
              </w:r>
            </w:ins>
          </w:p>
        </w:tc>
      </w:tr>
      <w:tr w:rsidR="009B17D5" w14:paraId="08ED1903" w14:textId="77777777" w:rsidTr="00F03C40">
        <w:trPr>
          <w:ins w:id="11303" w:author="Στάθης Καπ" w:date="2023-03-03T03:27:00Z"/>
        </w:trPr>
        <w:tc>
          <w:tcPr>
            <w:tcW w:w="515" w:type="dxa"/>
            <w:tcBorders>
              <w:top w:val="nil"/>
              <w:bottom w:val="nil"/>
              <w:right w:val="single" w:sz="4" w:space="0" w:color="auto"/>
            </w:tcBorders>
            <w:shd w:val="clear" w:color="auto" w:fill="E7E6E6" w:themeFill="background2"/>
            <w:vAlign w:val="center"/>
            <w:tcPrChange w:id="11304" w:author="Στάθης Καπ" w:date="2023-03-03T06:26:00Z">
              <w:tcPr>
                <w:tcW w:w="515" w:type="dxa"/>
                <w:vAlign w:val="center"/>
              </w:tcPr>
            </w:tcPrChange>
          </w:tcPr>
          <w:p w14:paraId="5213951E" w14:textId="77446455" w:rsidR="009B17D5" w:rsidRPr="00AC6F02" w:rsidRDefault="009B17D5" w:rsidP="009B17D5">
            <w:pPr>
              <w:jc w:val="center"/>
              <w:rPr>
                <w:ins w:id="11305" w:author="Στάθης Καπ" w:date="2023-03-03T03:27:00Z"/>
                <w:sz w:val="16"/>
                <w:szCs w:val="16"/>
              </w:rPr>
            </w:pPr>
            <w:ins w:id="11306" w:author="Στάθης Καπ" w:date="2023-03-03T03:28:00Z">
              <w:r w:rsidRPr="00AC6F02">
                <w:rPr>
                  <w:sz w:val="16"/>
                  <w:szCs w:val="16"/>
                  <w:rPrChange w:id="11307" w:author="Στάθης Καπ" w:date="2023-03-03T03:28:00Z">
                    <w:rPr>
                      <w:sz w:val="18"/>
                      <w:szCs w:val="18"/>
                    </w:rPr>
                  </w:rPrChange>
                </w:rPr>
                <w:t>pr04</w:t>
              </w:r>
            </w:ins>
          </w:p>
        </w:tc>
        <w:tc>
          <w:tcPr>
            <w:tcW w:w="560" w:type="dxa"/>
            <w:tcBorders>
              <w:left w:val="single" w:sz="4" w:space="0" w:color="auto"/>
            </w:tcBorders>
            <w:tcPrChange w:id="11308" w:author="Στάθης Καπ" w:date="2023-03-03T06:26:00Z">
              <w:tcPr>
                <w:tcW w:w="560" w:type="dxa"/>
              </w:tcPr>
            </w:tcPrChange>
          </w:tcPr>
          <w:p w14:paraId="544C8966" w14:textId="0129C4F8" w:rsidR="009B17D5" w:rsidRPr="00AC6F02" w:rsidRDefault="009B17D5" w:rsidP="009B17D5">
            <w:pPr>
              <w:jc w:val="center"/>
              <w:rPr>
                <w:ins w:id="11309" w:author="Στάθης Καπ" w:date="2023-03-03T03:27:00Z"/>
                <w:rFonts w:cstheme="minorHAnsi"/>
                <w:sz w:val="16"/>
                <w:szCs w:val="16"/>
              </w:rPr>
            </w:pPr>
            <w:ins w:id="11310" w:author="Στάθης Καπ" w:date="2023-03-03T03:28:00Z">
              <w:r w:rsidRPr="00AC6F02">
                <w:rPr>
                  <w:sz w:val="16"/>
                  <w:szCs w:val="16"/>
                  <w:rPrChange w:id="11311" w:author="Στάθης Καπ" w:date="2023-03-03T03:28:00Z">
                    <w:rPr>
                      <w:sz w:val="18"/>
                      <w:szCs w:val="18"/>
                    </w:rPr>
                  </w:rPrChange>
                </w:rPr>
                <w:t>1294</w:t>
              </w:r>
            </w:ins>
          </w:p>
        </w:tc>
        <w:tc>
          <w:tcPr>
            <w:tcW w:w="855" w:type="dxa"/>
            <w:tcPrChange w:id="11312" w:author="Στάθης Καπ" w:date="2023-03-03T06:26:00Z">
              <w:tcPr>
                <w:tcW w:w="855" w:type="dxa"/>
              </w:tcPr>
            </w:tcPrChange>
          </w:tcPr>
          <w:p w14:paraId="173FDE4E" w14:textId="5FEE6FCE" w:rsidR="009B17D5" w:rsidRPr="00AC6F02" w:rsidRDefault="009B17D5" w:rsidP="009B17D5">
            <w:pPr>
              <w:jc w:val="center"/>
              <w:rPr>
                <w:ins w:id="11313" w:author="Στάθης Καπ" w:date="2023-03-03T03:27:00Z"/>
                <w:rFonts w:cstheme="minorHAnsi"/>
                <w:sz w:val="16"/>
                <w:szCs w:val="16"/>
              </w:rPr>
            </w:pPr>
            <w:ins w:id="11314" w:author="Στάθης Καπ" w:date="2023-03-03T03:28:00Z">
              <w:r w:rsidRPr="00AC6F02">
                <w:rPr>
                  <w:sz w:val="16"/>
                  <w:szCs w:val="16"/>
                  <w:rPrChange w:id="11315" w:author="Στάθης Καπ" w:date="2023-03-03T03:28:00Z">
                    <w:rPr>
                      <w:sz w:val="18"/>
                      <w:szCs w:val="18"/>
                    </w:rPr>
                  </w:rPrChange>
                </w:rPr>
                <w:t>1195</w:t>
              </w:r>
            </w:ins>
          </w:p>
        </w:tc>
        <w:tc>
          <w:tcPr>
            <w:tcW w:w="544" w:type="dxa"/>
            <w:vAlign w:val="bottom"/>
            <w:tcPrChange w:id="11316" w:author="Στάθης Καπ" w:date="2023-03-03T06:26:00Z">
              <w:tcPr>
                <w:tcW w:w="544" w:type="dxa"/>
                <w:vAlign w:val="bottom"/>
              </w:tcPr>
            </w:tcPrChange>
          </w:tcPr>
          <w:p w14:paraId="08401E6C" w14:textId="22EDF89B" w:rsidR="009B17D5" w:rsidRPr="00AC6F02" w:rsidRDefault="009B17D5" w:rsidP="009B17D5">
            <w:pPr>
              <w:jc w:val="center"/>
              <w:rPr>
                <w:ins w:id="11317" w:author="Στάθης Καπ" w:date="2023-03-03T03:27:00Z"/>
                <w:rFonts w:cstheme="minorHAnsi"/>
                <w:sz w:val="16"/>
                <w:szCs w:val="16"/>
              </w:rPr>
            </w:pPr>
            <w:ins w:id="11318" w:author="Στάθης Καπ" w:date="2023-03-03T03:28:00Z">
              <w:r w:rsidRPr="00AC6F02">
                <w:rPr>
                  <w:rFonts w:ascii="Calibri" w:hAnsi="Calibri" w:cs="Calibri"/>
                  <w:color w:val="000000"/>
                  <w:sz w:val="16"/>
                  <w:szCs w:val="16"/>
                  <w:rPrChange w:id="11319" w:author="Στάθης Καπ" w:date="2023-03-03T03:28:00Z">
                    <w:rPr>
                      <w:rFonts w:ascii="Calibri" w:hAnsi="Calibri" w:cs="Calibri"/>
                      <w:color w:val="000000"/>
                      <w:sz w:val="18"/>
                      <w:szCs w:val="18"/>
                    </w:rPr>
                  </w:rPrChange>
                </w:rPr>
                <w:t>1178</w:t>
              </w:r>
            </w:ins>
          </w:p>
        </w:tc>
        <w:tc>
          <w:tcPr>
            <w:tcW w:w="621" w:type="dxa"/>
            <w:vAlign w:val="bottom"/>
            <w:tcPrChange w:id="11320" w:author="Στάθης Καπ" w:date="2023-03-03T06:26:00Z">
              <w:tcPr>
                <w:tcW w:w="621" w:type="dxa"/>
                <w:vAlign w:val="bottom"/>
              </w:tcPr>
            </w:tcPrChange>
          </w:tcPr>
          <w:p w14:paraId="1EDBBEAC" w14:textId="768B85AE" w:rsidR="009B17D5" w:rsidRPr="00AC6F02" w:rsidRDefault="009B17D5" w:rsidP="009B17D5">
            <w:pPr>
              <w:jc w:val="center"/>
              <w:rPr>
                <w:ins w:id="11321" w:author="Στάθης Καπ" w:date="2023-03-03T03:27:00Z"/>
                <w:rFonts w:cstheme="minorHAnsi"/>
                <w:sz w:val="16"/>
                <w:szCs w:val="16"/>
              </w:rPr>
            </w:pPr>
            <w:ins w:id="11322" w:author="Στάθης Καπ" w:date="2023-03-03T03:28:00Z">
              <w:r w:rsidRPr="00AC6F02">
                <w:rPr>
                  <w:rFonts w:ascii="Calibri" w:hAnsi="Calibri" w:cs="Calibri"/>
                  <w:color w:val="000000"/>
                  <w:sz w:val="16"/>
                  <w:szCs w:val="16"/>
                  <w:rPrChange w:id="11323" w:author="Στάθης Καπ" w:date="2023-03-03T03:28:00Z">
                    <w:rPr>
                      <w:rFonts w:ascii="Calibri" w:hAnsi="Calibri" w:cs="Calibri"/>
                      <w:color w:val="000000"/>
                      <w:sz w:val="18"/>
                      <w:szCs w:val="18"/>
                    </w:rPr>
                  </w:rPrChange>
                </w:rPr>
                <w:t>2.845</w:t>
              </w:r>
            </w:ins>
          </w:p>
        </w:tc>
        <w:tc>
          <w:tcPr>
            <w:tcW w:w="669" w:type="dxa"/>
            <w:vAlign w:val="center"/>
            <w:tcPrChange w:id="11324" w:author="Στάθης Καπ" w:date="2023-03-03T06:26:00Z">
              <w:tcPr>
                <w:tcW w:w="669" w:type="dxa"/>
                <w:vAlign w:val="center"/>
              </w:tcPr>
            </w:tcPrChange>
          </w:tcPr>
          <w:p w14:paraId="6F2E911E" w14:textId="47EA24A5" w:rsidR="009B17D5" w:rsidRPr="00AC6F02" w:rsidRDefault="009B17D5" w:rsidP="009B17D5">
            <w:pPr>
              <w:jc w:val="center"/>
              <w:rPr>
                <w:ins w:id="11325" w:author="Στάθης Καπ" w:date="2023-03-03T03:27:00Z"/>
                <w:rFonts w:cstheme="minorHAnsi"/>
                <w:sz w:val="16"/>
                <w:szCs w:val="16"/>
              </w:rPr>
            </w:pPr>
            <w:ins w:id="11326" w:author="Στάθης Καπ" w:date="2023-03-03T06:11:00Z">
              <w:r>
                <w:rPr>
                  <w:rFonts w:ascii="Calibri" w:hAnsi="Calibri" w:cstheme="minorHAnsi"/>
                  <w:color w:val="000000"/>
                  <w:sz w:val="16"/>
                  <w:szCs w:val="16"/>
                </w:rPr>
                <w:t>8.96</w:t>
              </w:r>
            </w:ins>
          </w:p>
        </w:tc>
        <w:tc>
          <w:tcPr>
            <w:tcW w:w="543" w:type="dxa"/>
            <w:vAlign w:val="bottom"/>
            <w:tcPrChange w:id="11327" w:author="Στάθης Καπ" w:date="2023-03-03T06:26:00Z">
              <w:tcPr>
                <w:tcW w:w="543" w:type="dxa"/>
                <w:vAlign w:val="bottom"/>
              </w:tcPr>
            </w:tcPrChange>
          </w:tcPr>
          <w:p w14:paraId="6882146C" w14:textId="15B1BEB0" w:rsidR="009B17D5" w:rsidRPr="00AC6F02" w:rsidRDefault="009B17D5" w:rsidP="009B17D5">
            <w:pPr>
              <w:jc w:val="center"/>
              <w:rPr>
                <w:ins w:id="11328" w:author="Στάθης Καπ" w:date="2023-03-03T03:27:00Z"/>
                <w:rFonts w:cstheme="minorHAnsi"/>
                <w:sz w:val="16"/>
                <w:szCs w:val="16"/>
              </w:rPr>
            </w:pPr>
            <w:ins w:id="11329" w:author="Στάθης Καπ" w:date="2023-03-03T03:28:00Z">
              <w:r w:rsidRPr="00AC6F02">
                <w:rPr>
                  <w:rFonts w:ascii="Calibri" w:hAnsi="Calibri" w:cs="Calibri"/>
                  <w:color w:val="000000"/>
                  <w:sz w:val="16"/>
                  <w:szCs w:val="16"/>
                  <w:rPrChange w:id="11330" w:author="Στάθης Καπ" w:date="2023-03-03T03:28:00Z">
                    <w:rPr>
                      <w:rFonts w:ascii="Calibri" w:hAnsi="Calibri" w:cs="Calibri"/>
                      <w:color w:val="000000"/>
                      <w:sz w:val="18"/>
                      <w:szCs w:val="18"/>
                    </w:rPr>
                  </w:rPrChange>
                </w:rPr>
                <w:t>1163</w:t>
              </w:r>
            </w:ins>
          </w:p>
        </w:tc>
        <w:tc>
          <w:tcPr>
            <w:tcW w:w="621" w:type="dxa"/>
            <w:vAlign w:val="bottom"/>
            <w:tcPrChange w:id="11331" w:author="Στάθης Καπ" w:date="2023-03-03T06:26:00Z">
              <w:tcPr>
                <w:tcW w:w="621" w:type="dxa"/>
                <w:vAlign w:val="bottom"/>
              </w:tcPr>
            </w:tcPrChange>
          </w:tcPr>
          <w:p w14:paraId="61565C0F" w14:textId="4A399A91" w:rsidR="009B17D5" w:rsidRPr="00AC6F02" w:rsidRDefault="009B17D5" w:rsidP="009B17D5">
            <w:pPr>
              <w:jc w:val="center"/>
              <w:rPr>
                <w:ins w:id="11332" w:author="Στάθης Καπ" w:date="2023-03-03T03:27:00Z"/>
                <w:rFonts w:cstheme="minorHAnsi"/>
                <w:sz w:val="16"/>
                <w:szCs w:val="16"/>
              </w:rPr>
            </w:pPr>
            <w:ins w:id="11333" w:author="Στάθης Καπ" w:date="2023-03-03T03:28:00Z">
              <w:r w:rsidRPr="00AC6F02">
                <w:rPr>
                  <w:rFonts w:ascii="Calibri" w:hAnsi="Calibri" w:cs="Calibri"/>
                  <w:color w:val="000000"/>
                  <w:sz w:val="16"/>
                  <w:szCs w:val="16"/>
                  <w:rPrChange w:id="11334" w:author="Στάθης Καπ" w:date="2023-03-03T03:28:00Z">
                    <w:rPr>
                      <w:rFonts w:ascii="Calibri" w:hAnsi="Calibri" w:cs="Calibri"/>
                      <w:color w:val="000000"/>
                      <w:sz w:val="18"/>
                      <w:szCs w:val="18"/>
                    </w:rPr>
                  </w:rPrChange>
                </w:rPr>
                <w:t>2.289</w:t>
              </w:r>
            </w:ins>
          </w:p>
        </w:tc>
        <w:tc>
          <w:tcPr>
            <w:tcW w:w="669" w:type="dxa"/>
            <w:vAlign w:val="center"/>
            <w:tcPrChange w:id="11335" w:author="Στάθης Καπ" w:date="2023-03-03T06:26:00Z">
              <w:tcPr>
                <w:tcW w:w="669" w:type="dxa"/>
                <w:vAlign w:val="center"/>
              </w:tcPr>
            </w:tcPrChange>
          </w:tcPr>
          <w:p w14:paraId="491689B5" w14:textId="538A92D1" w:rsidR="009B17D5" w:rsidRPr="00AC6F02" w:rsidRDefault="009B17D5" w:rsidP="009B17D5">
            <w:pPr>
              <w:jc w:val="center"/>
              <w:rPr>
                <w:ins w:id="11336" w:author="Στάθης Καπ" w:date="2023-03-03T03:27:00Z"/>
                <w:rFonts w:cstheme="minorHAnsi"/>
                <w:sz w:val="16"/>
                <w:szCs w:val="16"/>
              </w:rPr>
            </w:pPr>
            <w:ins w:id="11337" w:author="Στάθης Καπ" w:date="2023-03-03T06:11:00Z">
              <w:r>
                <w:rPr>
                  <w:rFonts w:ascii="Calibri" w:hAnsi="Calibri" w:cstheme="minorHAnsi"/>
                  <w:color w:val="000000"/>
                  <w:sz w:val="16"/>
                  <w:szCs w:val="16"/>
                </w:rPr>
                <w:t>1.27</w:t>
              </w:r>
            </w:ins>
          </w:p>
        </w:tc>
        <w:tc>
          <w:tcPr>
            <w:tcW w:w="508" w:type="dxa"/>
            <w:vAlign w:val="bottom"/>
            <w:tcPrChange w:id="11338" w:author="Στάθης Καπ" w:date="2023-03-03T06:26:00Z">
              <w:tcPr>
                <w:tcW w:w="508" w:type="dxa"/>
                <w:vAlign w:val="bottom"/>
              </w:tcPr>
            </w:tcPrChange>
          </w:tcPr>
          <w:p w14:paraId="00ADD1EE" w14:textId="4BB6F195" w:rsidR="009B17D5" w:rsidRPr="00AC6F02" w:rsidRDefault="009B17D5" w:rsidP="009B17D5">
            <w:pPr>
              <w:jc w:val="center"/>
              <w:rPr>
                <w:ins w:id="11339" w:author="Στάθης Καπ" w:date="2023-03-03T03:27:00Z"/>
                <w:rFonts w:cstheme="minorHAnsi"/>
                <w:sz w:val="16"/>
                <w:szCs w:val="16"/>
              </w:rPr>
            </w:pPr>
            <w:ins w:id="11340" w:author="Στάθης Καπ" w:date="2023-03-03T03:28:00Z">
              <w:r w:rsidRPr="00AC6F02">
                <w:rPr>
                  <w:rFonts w:ascii="Calibri" w:hAnsi="Calibri" w:cs="Calibri"/>
                  <w:color w:val="000000"/>
                  <w:sz w:val="16"/>
                  <w:szCs w:val="16"/>
                  <w:rPrChange w:id="11341" w:author="Στάθης Καπ" w:date="2023-03-03T03:28:00Z">
                    <w:rPr>
                      <w:rFonts w:ascii="Calibri" w:hAnsi="Calibri" w:cs="Calibri"/>
                      <w:color w:val="000000"/>
                      <w:sz w:val="18"/>
                      <w:szCs w:val="18"/>
                    </w:rPr>
                  </w:rPrChange>
                </w:rPr>
                <w:t>1128</w:t>
              </w:r>
            </w:ins>
          </w:p>
        </w:tc>
        <w:tc>
          <w:tcPr>
            <w:tcW w:w="541" w:type="dxa"/>
            <w:vAlign w:val="bottom"/>
            <w:tcPrChange w:id="11342" w:author="Στάθης Καπ" w:date="2023-03-03T06:26:00Z">
              <w:tcPr>
                <w:tcW w:w="541" w:type="dxa"/>
                <w:vAlign w:val="bottom"/>
              </w:tcPr>
            </w:tcPrChange>
          </w:tcPr>
          <w:p w14:paraId="275B3D87" w14:textId="02B5DC92" w:rsidR="009B17D5" w:rsidRPr="00AC6F02" w:rsidRDefault="009B17D5" w:rsidP="009B17D5">
            <w:pPr>
              <w:jc w:val="center"/>
              <w:rPr>
                <w:ins w:id="11343" w:author="Στάθης Καπ" w:date="2023-03-03T03:27:00Z"/>
                <w:rFonts w:cstheme="minorHAnsi"/>
                <w:sz w:val="16"/>
                <w:szCs w:val="16"/>
              </w:rPr>
            </w:pPr>
            <w:ins w:id="11344" w:author="Στάθης Καπ" w:date="2023-03-03T03:28:00Z">
              <w:r w:rsidRPr="00AC6F02">
                <w:rPr>
                  <w:rFonts w:ascii="Calibri" w:hAnsi="Calibri" w:cs="Calibri"/>
                  <w:color w:val="000000"/>
                  <w:sz w:val="16"/>
                  <w:szCs w:val="16"/>
                  <w:rPrChange w:id="11345" w:author="Στάθης Καπ" w:date="2023-03-03T03:28:00Z">
                    <w:rPr>
                      <w:rFonts w:ascii="Calibri" w:hAnsi="Calibri" w:cs="Calibri"/>
                      <w:color w:val="000000"/>
                      <w:sz w:val="18"/>
                      <w:szCs w:val="18"/>
                    </w:rPr>
                  </w:rPrChange>
                </w:rPr>
                <w:t>0.79</w:t>
              </w:r>
            </w:ins>
          </w:p>
        </w:tc>
        <w:tc>
          <w:tcPr>
            <w:tcW w:w="589" w:type="dxa"/>
            <w:vAlign w:val="center"/>
            <w:tcPrChange w:id="11346" w:author="Στάθης Καπ" w:date="2023-03-03T06:26:00Z">
              <w:tcPr>
                <w:tcW w:w="589" w:type="dxa"/>
                <w:vAlign w:val="center"/>
              </w:tcPr>
            </w:tcPrChange>
          </w:tcPr>
          <w:p w14:paraId="72542202" w14:textId="68C67D1A" w:rsidR="009B17D5" w:rsidRPr="00AC6F02" w:rsidRDefault="009B17D5" w:rsidP="009B17D5">
            <w:pPr>
              <w:jc w:val="center"/>
              <w:rPr>
                <w:ins w:id="11347" w:author="Στάθης Καπ" w:date="2023-03-03T03:27:00Z"/>
                <w:rFonts w:cstheme="minorHAnsi"/>
                <w:sz w:val="16"/>
                <w:szCs w:val="16"/>
              </w:rPr>
            </w:pPr>
            <w:ins w:id="11348" w:author="Στάθης Καπ" w:date="2023-03-03T06:11:00Z">
              <w:r>
                <w:rPr>
                  <w:rFonts w:ascii="Calibri" w:hAnsi="Calibri" w:cstheme="minorHAnsi"/>
                  <w:color w:val="000000"/>
                  <w:sz w:val="16"/>
                  <w:szCs w:val="16"/>
                </w:rPr>
                <w:t>4.24</w:t>
              </w:r>
            </w:ins>
          </w:p>
        </w:tc>
        <w:tc>
          <w:tcPr>
            <w:tcW w:w="463" w:type="dxa"/>
            <w:vAlign w:val="bottom"/>
            <w:tcPrChange w:id="11349" w:author="Στάθης Καπ" w:date="2023-03-03T06:26:00Z">
              <w:tcPr>
                <w:tcW w:w="463" w:type="dxa"/>
                <w:vAlign w:val="bottom"/>
              </w:tcPr>
            </w:tcPrChange>
          </w:tcPr>
          <w:p w14:paraId="20A99463" w14:textId="1F264D6B" w:rsidR="009B17D5" w:rsidRPr="00AC6F02" w:rsidRDefault="009B17D5" w:rsidP="009B17D5">
            <w:pPr>
              <w:jc w:val="center"/>
              <w:rPr>
                <w:ins w:id="11350" w:author="Στάθης Καπ" w:date="2023-03-03T03:27:00Z"/>
                <w:rFonts w:cstheme="minorHAnsi"/>
                <w:sz w:val="16"/>
                <w:szCs w:val="16"/>
              </w:rPr>
            </w:pPr>
            <w:ins w:id="11351" w:author="Στάθης Καπ" w:date="2023-03-03T03:28:00Z">
              <w:r w:rsidRPr="00AC6F02">
                <w:rPr>
                  <w:rFonts w:ascii="Calibri" w:hAnsi="Calibri" w:cs="Calibri"/>
                  <w:color w:val="000000"/>
                  <w:sz w:val="16"/>
                  <w:szCs w:val="16"/>
                  <w:rPrChange w:id="11352" w:author="Στάθης Καπ" w:date="2023-03-03T03:28:00Z">
                    <w:rPr>
                      <w:rFonts w:ascii="Calibri" w:hAnsi="Calibri" w:cs="Calibri"/>
                      <w:color w:val="000000"/>
                      <w:sz w:val="18"/>
                      <w:szCs w:val="18"/>
                    </w:rPr>
                  </w:rPrChange>
                </w:rPr>
                <w:t>1148</w:t>
              </w:r>
            </w:ins>
          </w:p>
        </w:tc>
        <w:tc>
          <w:tcPr>
            <w:tcW w:w="541" w:type="dxa"/>
            <w:vAlign w:val="bottom"/>
            <w:tcPrChange w:id="11353" w:author="Στάθης Καπ" w:date="2023-03-03T06:26:00Z">
              <w:tcPr>
                <w:tcW w:w="541" w:type="dxa"/>
                <w:vAlign w:val="bottom"/>
              </w:tcPr>
            </w:tcPrChange>
          </w:tcPr>
          <w:p w14:paraId="24AE5A2E" w14:textId="67806773" w:rsidR="009B17D5" w:rsidRPr="00AC6F02" w:rsidRDefault="009B17D5" w:rsidP="009B17D5">
            <w:pPr>
              <w:jc w:val="center"/>
              <w:rPr>
                <w:ins w:id="11354" w:author="Στάθης Καπ" w:date="2023-03-03T03:27:00Z"/>
                <w:rFonts w:cstheme="minorHAnsi"/>
                <w:sz w:val="16"/>
                <w:szCs w:val="16"/>
              </w:rPr>
            </w:pPr>
            <w:ins w:id="11355" w:author="Στάθης Καπ" w:date="2023-03-03T03:28:00Z">
              <w:r w:rsidRPr="00AC6F02">
                <w:rPr>
                  <w:rFonts w:ascii="Calibri" w:hAnsi="Calibri" w:cs="Calibri"/>
                  <w:color w:val="000000"/>
                  <w:sz w:val="16"/>
                  <w:szCs w:val="16"/>
                  <w:rPrChange w:id="11356" w:author="Στάθης Καπ" w:date="2023-03-03T03:28:00Z">
                    <w:rPr>
                      <w:rFonts w:ascii="Calibri" w:hAnsi="Calibri" w:cs="Calibri"/>
                      <w:color w:val="000000"/>
                      <w:sz w:val="18"/>
                      <w:szCs w:val="18"/>
                    </w:rPr>
                  </w:rPrChange>
                </w:rPr>
                <w:t>0.986</w:t>
              </w:r>
            </w:ins>
          </w:p>
        </w:tc>
        <w:tc>
          <w:tcPr>
            <w:tcW w:w="589" w:type="dxa"/>
            <w:vAlign w:val="center"/>
            <w:tcPrChange w:id="11357" w:author="Στάθης Καπ" w:date="2023-03-03T06:26:00Z">
              <w:tcPr>
                <w:tcW w:w="589" w:type="dxa"/>
                <w:vAlign w:val="center"/>
              </w:tcPr>
            </w:tcPrChange>
          </w:tcPr>
          <w:p w14:paraId="4FC663BD" w14:textId="300EDA4D" w:rsidR="009B17D5" w:rsidRPr="00AC6F02" w:rsidRDefault="009B17D5" w:rsidP="009B17D5">
            <w:pPr>
              <w:jc w:val="center"/>
              <w:rPr>
                <w:ins w:id="11358" w:author="Στάθης Καπ" w:date="2023-03-03T03:27:00Z"/>
                <w:rFonts w:cstheme="minorHAnsi"/>
                <w:sz w:val="16"/>
                <w:szCs w:val="16"/>
              </w:rPr>
            </w:pPr>
            <w:ins w:id="11359" w:author="Στάθης Καπ" w:date="2023-03-03T06:12:00Z">
              <w:r>
                <w:rPr>
                  <w:rFonts w:ascii="Calibri" w:hAnsi="Calibri" w:cstheme="minorHAnsi"/>
                  <w:color w:val="000000"/>
                  <w:sz w:val="16"/>
                  <w:szCs w:val="16"/>
                </w:rPr>
                <w:t>2.55</w:t>
              </w:r>
            </w:ins>
          </w:p>
        </w:tc>
      </w:tr>
      <w:tr w:rsidR="009B17D5" w14:paraId="3D81B44B" w14:textId="77777777" w:rsidTr="00F03C40">
        <w:trPr>
          <w:ins w:id="11360" w:author="Στάθης Καπ" w:date="2023-03-03T03:27:00Z"/>
        </w:trPr>
        <w:tc>
          <w:tcPr>
            <w:tcW w:w="515" w:type="dxa"/>
            <w:tcBorders>
              <w:top w:val="nil"/>
              <w:bottom w:val="nil"/>
              <w:right w:val="single" w:sz="4" w:space="0" w:color="auto"/>
            </w:tcBorders>
            <w:shd w:val="clear" w:color="auto" w:fill="E7E6E6" w:themeFill="background2"/>
            <w:vAlign w:val="center"/>
            <w:tcPrChange w:id="11361" w:author="Στάθης Καπ" w:date="2023-03-03T06:26:00Z">
              <w:tcPr>
                <w:tcW w:w="515" w:type="dxa"/>
                <w:vAlign w:val="center"/>
              </w:tcPr>
            </w:tcPrChange>
          </w:tcPr>
          <w:p w14:paraId="0AE54948" w14:textId="591110C5" w:rsidR="009B17D5" w:rsidRPr="00AC6F02" w:rsidRDefault="009B17D5" w:rsidP="009B17D5">
            <w:pPr>
              <w:jc w:val="center"/>
              <w:rPr>
                <w:ins w:id="11362" w:author="Στάθης Καπ" w:date="2023-03-03T03:27:00Z"/>
                <w:sz w:val="16"/>
                <w:szCs w:val="16"/>
              </w:rPr>
            </w:pPr>
            <w:ins w:id="11363" w:author="Στάθης Καπ" w:date="2023-03-03T03:28:00Z">
              <w:r w:rsidRPr="00AC6F02">
                <w:rPr>
                  <w:sz w:val="16"/>
                  <w:szCs w:val="16"/>
                  <w:rPrChange w:id="11364" w:author="Στάθης Καπ" w:date="2023-03-03T03:28:00Z">
                    <w:rPr>
                      <w:sz w:val="18"/>
                      <w:szCs w:val="18"/>
                    </w:rPr>
                  </w:rPrChange>
                </w:rPr>
                <w:t>pr05</w:t>
              </w:r>
            </w:ins>
          </w:p>
        </w:tc>
        <w:tc>
          <w:tcPr>
            <w:tcW w:w="560" w:type="dxa"/>
            <w:tcBorders>
              <w:left w:val="single" w:sz="4" w:space="0" w:color="auto"/>
            </w:tcBorders>
            <w:tcPrChange w:id="11365" w:author="Στάθης Καπ" w:date="2023-03-03T06:26:00Z">
              <w:tcPr>
                <w:tcW w:w="560" w:type="dxa"/>
              </w:tcPr>
            </w:tcPrChange>
          </w:tcPr>
          <w:p w14:paraId="193903AF" w14:textId="3DDE5747" w:rsidR="009B17D5" w:rsidRPr="00AC6F02" w:rsidRDefault="009B17D5" w:rsidP="009B17D5">
            <w:pPr>
              <w:jc w:val="center"/>
              <w:rPr>
                <w:ins w:id="11366" w:author="Στάθης Καπ" w:date="2023-03-03T03:27:00Z"/>
                <w:rFonts w:cstheme="minorHAnsi"/>
                <w:sz w:val="16"/>
                <w:szCs w:val="16"/>
              </w:rPr>
            </w:pPr>
            <w:ins w:id="11367" w:author="Στάθης Καπ" w:date="2023-03-03T03:28:00Z">
              <w:r w:rsidRPr="00AC6F02">
                <w:rPr>
                  <w:sz w:val="16"/>
                  <w:szCs w:val="16"/>
                  <w:rPrChange w:id="11368" w:author="Στάθης Καπ" w:date="2023-03-03T03:28:00Z">
                    <w:rPr>
                      <w:sz w:val="18"/>
                      <w:szCs w:val="18"/>
                    </w:rPr>
                  </w:rPrChange>
                </w:rPr>
                <w:t>1482</w:t>
              </w:r>
            </w:ins>
          </w:p>
        </w:tc>
        <w:tc>
          <w:tcPr>
            <w:tcW w:w="855" w:type="dxa"/>
            <w:tcPrChange w:id="11369" w:author="Στάθης Καπ" w:date="2023-03-03T06:26:00Z">
              <w:tcPr>
                <w:tcW w:w="855" w:type="dxa"/>
              </w:tcPr>
            </w:tcPrChange>
          </w:tcPr>
          <w:p w14:paraId="3B4F10B7" w14:textId="10BB5F87" w:rsidR="009B17D5" w:rsidRPr="00AC6F02" w:rsidRDefault="009B17D5" w:rsidP="009B17D5">
            <w:pPr>
              <w:jc w:val="center"/>
              <w:rPr>
                <w:ins w:id="11370" w:author="Στάθης Καπ" w:date="2023-03-03T03:27:00Z"/>
                <w:rFonts w:cstheme="minorHAnsi"/>
                <w:sz w:val="16"/>
                <w:szCs w:val="16"/>
              </w:rPr>
            </w:pPr>
            <w:ins w:id="11371" w:author="Στάθης Καπ" w:date="2023-03-03T03:28:00Z">
              <w:r w:rsidRPr="00AC6F02">
                <w:rPr>
                  <w:sz w:val="16"/>
                  <w:szCs w:val="16"/>
                  <w:rPrChange w:id="11372" w:author="Στάθης Καπ" w:date="2023-03-03T03:28:00Z">
                    <w:rPr>
                      <w:sz w:val="18"/>
                      <w:szCs w:val="18"/>
                    </w:rPr>
                  </w:rPrChange>
                </w:rPr>
                <w:t>1356</w:t>
              </w:r>
            </w:ins>
          </w:p>
        </w:tc>
        <w:tc>
          <w:tcPr>
            <w:tcW w:w="544" w:type="dxa"/>
            <w:vAlign w:val="bottom"/>
            <w:tcPrChange w:id="11373" w:author="Στάθης Καπ" w:date="2023-03-03T06:26:00Z">
              <w:tcPr>
                <w:tcW w:w="544" w:type="dxa"/>
                <w:vAlign w:val="bottom"/>
              </w:tcPr>
            </w:tcPrChange>
          </w:tcPr>
          <w:p w14:paraId="63410289" w14:textId="3540EF3F" w:rsidR="009B17D5" w:rsidRPr="00AC6F02" w:rsidRDefault="009B17D5" w:rsidP="009B17D5">
            <w:pPr>
              <w:jc w:val="center"/>
              <w:rPr>
                <w:ins w:id="11374" w:author="Στάθης Καπ" w:date="2023-03-03T03:27:00Z"/>
                <w:rFonts w:cstheme="minorHAnsi"/>
                <w:sz w:val="16"/>
                <w:szCs w:val="16"/>
              </w:rPr>
            </w:pPr>
            <w:ins w:id="11375" w:author="Στάθης Καπ" w:date="2023-03-03T03:28:00Z">
              <w:r w:rsidRPr="00AC6F02">
                <w:rPr>
                  <w:rFonts w:ascii="Calibri" w:hAnsi="Calibri" w:cs="Calibri"/>
                  <w:color w:val="000000"/>
                  <w:sz w:val="16"/>
                  <w:szCs w:val="16"/>
                  <w:rPrChange w:id="11376" w:author="Στάθης Καπ" w:date="2023-03-03T03:28:00Z">
                    <w:rPr>
                      <w:rFonts w:ascii="Calibri" w:hAnsi="Calibri" w:cs="Calibri"/>
                      <w:color w:val="000000"/>
                      <w:sz w:val="18"/>
                      <w:szCs w:val="18"/>
                    </w:rPr>
                  </w:rPrChange>
                </w:rPr>
                <w:t>1314</w:t>
              </w:r>
            </w:ins>
          </w:p>
        </w:tc>
        <w:tc>
          <w:tcPr>
            <w:tcW w:w="621" w:type="dxa"/>
            <w:vAlign w:val="bottom"/>
            <w:tcPrChange w:id="11377" w:author="Στάθης Καπ" w:date="2023-03-03T06:26:00Z">
              <w:tcPr>
                <w:tcW w:w="621" w:type="dxa"/>
                <w:vAlign w:val="bottom"/>
              </w:tcPr>
            </w:tcPrChange>
          </w:tcPr>
          <w:p w14:paraId="500B3B9A" w14:textId="4E8A69D5" w:rsidR="009B17D5" w:rsidRPr="00AC6F02" w:rsidRDefault="009B17D5" w:rsidP="009B17D5">
            <w:pPr>
              <w:jc w:val="center"/>
              <w:rPr>
                <w:ins w:id="11378" w:author="Στάθης Καπ" w:date="2023-03-03T03:27:00Z"/>
                <w:rFonts w:cstheme="minorHAnsi"/>
                <w:sz w:val="16"/>
                <w:szCs w:val="16"/>
              </w:rPr>
            </w:pPr>
            <w:ins w:id="11379" w:author="Στάθης Καπ" w:date="2023-03-03T03:28:00Z">
              <w:r w:rsidRPr="00AC6F02">
                <w:rPr>
                  <w:rFonts w:ascii="Calibri" w:hAnsi="Calibri" w:cs="Calibri"/>
                  <w:color w:val="000000"/>
                  <w:sz w:val="16"/>
                  <w:szCs w:val="16"/>
                  <w:rPrChange w:id="11380" w:author="Στάθης Καπ" w:date="2023-03-03T03:28:00Z">
                    <w:rPr>
                      <w:rFonts w:ascii="Calibri" w:hAnsi="Calibri" w:cs="Calibri"/>
                      <w:color w:val="000000"/>
                      <w:sz w:val="18"/>
                      <w:szCs w:val="18"/>
                    </w:rPr>
                  </w:rPrChange>
                </w:rPr>
                <w:t>2.917</w:t>
              </w:r>
            </w:ins>
          </w:p>
        </w:tc>
        <w:tc>
          <w:tcPr>
            <w:tcW w:w="669" w:type="dxa"/>
            <w:vAlign w:val="center"/>
            <w:tcPrChange w:id="11381" w:author="Στάθης Καπ" w:date="2023-03-03T06:26:00Z">
              <w:tcPr>
                <w:tcW w:w="669" w:type="dxa"/>
                <w:vAlign w:val="center"/>
              </w:tcPr>
            </w:tcPrChange>
          </w:tcPr>
          <w:p w14:paraId="59FA6A1F" w14:textId="7C8CA29C" w:rsidR="009B17D5" w:rsidRPr="00AC6F02" w:rsidRDefault="009B17D5" w:rsidP="009B17D5">
            <w:pPr>
              <w:jc w:val="center"/>
              <w:rPr>
                <w:ins w:id="11382" w:author="Στάθης Καπ" w:date="2023-03-03T03:27:00Z"/>
                <w:rFonts w:cstheme="minorHAnsi"/>
                <w:sz w:val="16"/>
                <w:szCs w:val="16"/>
              </w:rPr>
            </w:pPr>
            <w:ins w:id="11383" w:author="Στάθης Καπ" w:date="2023-03-03T06:11:00Z">
              <w:r>
                <w:rPr>
                  <w:rFonts w:ascii="Calibri" w:hAnsi="Calibri" w:cstheme="minorHAnsi"/>
                  <w:color w:val="000000"/>
                  <w:sz w:val="16"/>
                  <w:szCs w:val="16"/>
                </w:rPr>
                <w:t>11.34</w:t>
              </w:r>
            </w:ins>
          </w:p>
        </w:tc>
        <w:tc>
          <w:tcPr>
            <w:tcW w:w="543" w:type="dxa"/>
            <w:vAlign w:val="bottom"/>
            <w:tcPrChange w:id="11384" w:author="Στάθης Καπ" w:date="2023-03-03T06:26:00Z">
              <w:tcPr>
                <w:tcW w:w="543" w:type="dxa"/>
                <w:vAlign w:val="bottom"/>
              </w:tcPr>
            </w:tcPrChange>
          </w:tcPr>
          <w:p w14:paraId="76C605AB" w14:textId="53C4D59D" w:rsidR="009B17D5" w:rsidRPr="00AC6F02" w:rsidRDefault="009B17D5" w:rsidP="009B17D5">
            <w:pPr>
              <w:jc w:val="center"/>
              <w:rPr>
                <w:ins w:id="11385" w:author="Στάθης Καπ" w:date="2023-03-03T03:27:00Z"/>
                <w:rFonts w:cstheme="minorHAnsi"/>
                <w:sz w:val="16"/>
                <w:szCs w:val="16"/>
              </w:rPr>
            </w:pPr>
            <w:ins w:id="11386" w:author="Στάθης Καπ" w:date="2023-03-03T03:28:00Z">
              <w:r w:rsidRPr="00AC6F02">
                <w:rPr>
                  <w:rFonts w:ascii="Calibri" w:hAnsi="Calibri" w:cs="Calibri"/>
                  <w:color w:val="000000"/>
                  <w:sz w:val="16"/>
                  <w:szCs w:val="16"/>
                  <w:rPrChange w:id="11387" w:author="Στάθης Καπ" w:date="2023-03-03T03:28:00Z">
                    <w:rPr>
                      <w:rFonts w:ascii="Calibri" w:hAnsi="Calibri" w:cs="Calibri"/>
                      <w:color w:val="000000"/>
                      <w:sz w:val="18"/>
                      <w:szCs w:val="18"/>
                    </w:rPr>
                  </w:rPrChange>
                </w:rPr>
                <w:t>1295</w:t>
              </w:r>
            </w:ins>
          </w:p>
        </w:tc>
        <w:tc>
          <w:tcPr>
            <w:tcW w:w="621" w:type="dxa"/>
            <w:vAlign w:val="bottom"/>
            <w:tcPrChange w:id="11388" w:author="Στάθης Καπ" w:date="2023-03-03T06:26:00Z">
              <w:tcPr>
                <w:tcW w:w="621" w:type="dxa"/>
                <w:vAlign w:val="bottom"/>
              </w:tcPr>
            </w:tcPrChange>
          </w:tcPr>
          <w:p w14:paraId="25D46C3B" w14:textId="61D2E4A1" w:rsidR="009B17D5" w:rsidRPr="00AC6F02" w:rsidRDefault="009B17D5" w:rsidP="009B17D5">
            <w:pPr>
              <w:jc w:val="center"/>
              <w:rPr>
                <w:ins w:id="11389" w:author="Στάθης Καπ" w:date="2023-03-03T03:27:00Z"/>
                <w:rFonts w:cstheme="minorHAnsi"/>
                <w:sz w:val="16"/>
                <w:szCs w:val="16"/>
              </w:rPr>
            </w:pPr>
            <w:ins w:id="11390" w:author="Στάθης Καπ" w:date="2023-03-03T03:28:00Z">
              <w:r w:rsidRPr="00AC6F02">
                <w:rPr>
                  <w:rFonts w:ascii="Calibri" w:hAnsi="Calibri" w:cs="Calibri"/>
                  <w:color w:val="000000"/>
                  <w:sz w:val="16"/>
                  <w:szCs w:val="16"/>
                  <w:rPrChange w:id="11391" w:author="Στάθης Καπ" w:date="2023-03-03T03:28:00Z">
                    <w:rPr>
                      <w:rFonts w:ascii="Calibri" w:hAnsi="Calibri" w:cs="Calibri"/>
                      <w:color w:val="000000"/>
                      <w:sz w:val="18"/>
                      <w:szCs w:val="18"/>
                    </w:rPr>
                  </w:rPrChange>
                </w:rPr>
                <w:t>1.39</w:t>
              </w:r>
            </w:ins>
          </w:p>
        </w:tc>
        <w:tc>
          <w:tcPr>
            <w:tcW w:w="669" w:type="dxa"/>
            <w:vAlign w:val="center"/>
            <w:tcPrChange w:id="11392" w:author="Στάθης Καπ" w:date="2023-03-03T06:26:00Z">
              <w:tcPr>
                <w:tcW w:w="669" w:type="dxa"/>
                <w:vAlign w:val="center"/>
              </w:tcPr>
            </w:tcPrChange>
          </w:tcPr>
          <w:p w14:paraId="6148D7B1" w14:textId="062F31A6" w:rsidR="009B17D5" w:rsidRPr="00AC6F02" w:rsidRDefault="009B17D5" w:rsidP="009B17D5">
            <w:pPr>
              <w:jc w:val="center"/>
              <w:rPr>
                <w:ins w:id="11393" w:author="Στάθης Καπ" w:date="2023-03-03T03:27:00Z"/>
                <w:rFonts w:cstheme="minorHAnsi"/>
                <w:sz w:val="16"/>
                <w:szCs w:val="16"/>
              </w:rPr>
            </w:pPr>
            <w:ins w:id="11394" w:author="Στάθης Καπ" w:date="2023-03-03T06:11:00Z">
              <w:r>
                <w:rPr>
                  <w:rFonts w:ascii="Calibri" w:hAnsi="Calibri" w:cstheme="minorHAnsi"/>
                  <w:color w:val="000000"/>
                  <w:sz w:val="16"/>
                  <w:szCs w:val="16"/>
                </w:rPr>
                <w:t>1.45</w:t>
              </w:r>
            </w:ins>
          </w:p>
        </w:tc>
        <w:tc>
          <w:tcPr>
            <w:tcW w:w="508" w:type="dxa"/>
            <w:vAlign w:val="bottom"/>
            <w:tcPrChange w:id="11395" w:author="Στάθης Καπ" w:date="2023-03-03T06:26:00Z">
              <w:tcPr>
                <w:tcW w:w="508" w:type="dxa"/>
                <w:vAlign w:val="bottom"/>
              </w:tcPr>
            </w:tcPrChange>
          </w:tcPr>
          <w:p w14:paraId="42878D59" w14:textId="12C96FF7" w:rsidR="009B17D5" w:rsidRPr="00AC6F02" w:rsidRDefault="009B17D5" w:rsidP="009B17D5">
            <w:pPr>
              <w:jc w:val="center"/>
              <w:rPr>
                <w:ins w:id="11396" w:author="Στάθης Καπ" w:date="2023-03-03T03:27:00Z"/>
                <w:rFonts w:cstheme="minorHAnsi"/>
                <w:sz w:val="16"/>
                <w:szCs w:val="16"/>
              </w:rPr>
            </w:pPr>
            <w:ins w:id="11397" w:author="Στάθης Καπ" w:date="2023-03-03T03:28:00Z">
              <w:r w:rsidRPr="00AC6F02">
                <w:rPr>
                  <w:rFonts w:ascii="Calibri" w:hAnsi="Calibri" w:cs="Calibri"/>
                  <w:color w:val="000000"/>
                  <w:sz w:val="16"/>
                  <w:szCs w:val="16"/>
                  <w:rPrChange w:id="11398" w:author="Στάθης Καπ" w:date="2023-03-03T03:28:00Z">
                    <w:rPr>
                      <w:rFonts w:ascii="Calibri" w:hAnsi="Calibri" w:cs="Calibri"/>
                      <w:color w:val="000000"/>
                      <w:sz w:val="18"/>
                      <w:szCs w:val="18"/>
                    </w:rPr>
                  </w:rPrChange>
                </w:rPr>
                <w:t>1284</w:t>
              </w:r>
            </w:ins>
          </w:p>
        </w:tc>
        <w:tc>
          <w:tcPr>
            <w:tcW w:w="541" w:type="dxa"/>
            <w:vAlign w:val="bottom"/>
            <w:tcPrChange w:id="11399" w:author="Στάθης Καπ" w:date="2023-03-03T06:26:00Z">
              <w:tcPr>
                <w:tcW w:w="541" w:type="dxa"/>
                <w:vAlign w:val="bottom"/>
              </w:tcPr>
            </w:tcPrChange>
          </w:tcPr>
          <w:p w14:paraId="65466652" w14:textId="2666598C" w:rsidR="009B17D5" w:rsidRPr="00AC6F02" w:rsidRDefault="009B17D5" w:rsidP="009B17D5">
            <w:pPr>
              <w:jc w:val="center"/>
              <w:rPr>
                <w:ins w:id="11400" w:author="Στάθης Καπ" w:date="2023-03-03T03:27:00Z"/>
                <w:rFonts w:cstheme="minorHAnsi"/>
                <w:sz w:val="16"/>
                <w:szCs w:val="16"/>
              </w:rPr>
            </w:pPr>
            <w:ins w:id="11401" w:author="Στάθης Καπ" w:date="2023-03-03T03:28:00Z">
              <w:r w:rsidRPr="00AC6F02">
                <w:rPr>
                  <w:rFonts w:ascii="Calibri" w:hAnsi="Calibri" w:cs="Calibri"/>
                  <w:color w:val="000000"/>
                  <w:sz w:val="16"/>
                  <w:szCs w:val="16"/>
                  <w:rPrChange w:id="11402" w:author="Στάθης Καπ" w:date="2023-03-03T03:28:00Z">
                    <w:rPr>
                      <w:rFonts w:ascii="Calibri" w:hAnsi="Calibri" w:cs="Calibri"/>
                      <w:color w:val="000000"/>
                      <w:sz w:val="18"/>
                      <w:szCs w:val="18"/>
                    </w:rPr>
                  </w:rPrChange>
                </w:rPr>
                <w:t>1.996</w:t>
              </w:r>
            </w:ins>
          </w:p>
        </w:tc>
        <w:tc>
          <w:tcPr>
            <w:tcW w:w="589" w:type="dxa"/>
            <w:vAlign w:val="center"/>
            <w:tcPrChange w:id="11403" w:author="Στάθης Καπ" w:date="2023-03-03T06:26:00Z">
              <w:tcPr>
                <w:tcW w:w="589" w:type="dxa"/>
                <w:vAlign w:val="center"/>
              </w:tcPr>
            </w:tcPrChange>
          </w:tcPr>
          <w:p w14:paraId="58D05392" w14:textId="21BA4B5A" w:rsidR="009B17D5" w:rsidRPr="00AC6F02" w:rsidRDefault="009B17D5" w:rsidP="009B17D5">
            <w:pPr>
              <w:jc w:val="center"/>
              <w:rPr>
                <w:ins w:id="11404" w:author="Στάθης Καπ" w:date="2023-03-03T03:27:00Z"/>
                <w:rFonts w:cstheme="minorHAnsi"/>
                <w:sz w:val="16"/>
                <w:szCs w:val="16"/>
              </w:rPr>
            </w:pPr>
            <w:ins w:id="11405" w:author="Στάθης Καπ" w:date="2023-03-03T06:11:00Z">
              <w:r>
                <w:rPr>
                  <w:rFonts w:ascii="Calibri" w:hAnsi="Calibri" w:cstheme="minorHAnsi"/>
                  <w:color w:val="000000"/>
                  <w:sz w:val="16"/>
                  <w:szCs w:val="16"/>
                </w:rPr>
                <w:t>2.28</w:t>
              </w:r>
            </w:ins>
          </w:p>
        </w:tc>
        <w:tc>
          <w:tcPr>
            <w:tcW w:w="463" w:type="dxa"/>
            <w:vAlign w:val="bottom"/>
            <w:tcPrChange w:id="11406" w:author="Στάθης Καπ" w:date="2023-03-03T06:26:00Z">
              <w:tcPr>
                <w:tcW w:w="463" w:type="dxa"/>
                <w:vAlign w:val="bottom"/>
              </w:tcPr>
            </w:tcPrChange>
          </w:tcPr>
          <w:p w14:paraId="4B22E493" w14:textId="164E687B" w:rsidR="009B17D5" w:rsidRPr="00AC6F02" w:rsidRDefault="009B17D5" w:rsidP="009B17D5">
            <w:pPr>
              <w:jc w:val="center"/>
              <w:rPr>
                <w:ins w:id="11407" w:author="Στάθης Καπ" w:date="2023-03-03T03:27:00Z"/>
                <w:rFonts w:cstheme="minorHAnsi"/>
                <w:sz w:val="16"/>
                <w:szCs w:val="16"/>
              </w:rPr>
            </w:pPr>
            <w:ins w:id="11408" w:author="Στάθης Καπ" w:date="2023-03-03T03:28:00Z">
              <w:r w:rsidRPr="00AC6F02">
                <w:rPr>
                  <w:rFonts w:ascii="Calibri" w:hAnsi="Calibri" w:cs="Calibri"/>
                  <w:color w:val="000000"/>
                  <w:sz w:val="16"/>
                  <w:szCs w:val="16"/>
                  <w:rPrChange w:id="11409" w:author="Στάθης Καπ" w:date="2023-03-03T03:28:00Z">
                    <w:rPr>
                      <w:rFonts w:ascii="Calibri" w:hAnsi="Calibri" w:cs="Calibri"/>
                      <w:color w:val="000000"/>
                      <w:sz w:val="18"/>
                      <w:szCs w:val="18"/>
                    </w:rPr>
                  </w:rPrChange>
                </w:rPr>
                <w:t>1247</w:t>
              </w:r>
            </w:ins>
          </w:p>
        </w:tc>
        <w:tc>
          <w:tcPr>
            <w:tcW w:w="541" w:type="dxa"/>
            <w:vAlign w:val="bottom"/>
            <w:tcPrChange w:id="11410" w:author="Στάθης Καπ" w:date="2023-03-03T06:26:00Z">
              <w:tcPr>
                <w:tcW w:w="541" w:type="dxa"/>
                <w:vAlign w:val="bottom"/>
              </w:tcPr>
            </w:tcPrChange>
          </w:tcPr>
          <w:p w14:paraId="14A7C1C2" w14:textId="15F653D7" w:rsidR="009B17D5" w:rsidRPr="00AC6F02" w:rsidRDefault="009B17D5" w:rsidP="009B17D5">
            <w:pPr>
              <w:jc w:val="center"/>
              <w:rPr>
                <w:ins w:id="11411" w:author="Στάθης Καπ" w:date="2023-03-03T03:27:00Z"/>
                <w:rFonts w:cstheme="minorHAnsi"/>
                <w:sz w:val="16"/>
                <w:szCs w:val="16"/>
              </w:rPr>
            </w:pPr>
            <w:ins w:id="11412" w:author="Στάθης Καπ" w:date="2023-03-03T03:28:00Z">
              <w:r w:rsidRPr="00AC6F02">
                <w:rPr>
                  <w:rFonts w:ascii="Calibri" w:hAnsi="Calibri" w:cs="Calibri"/>
                  <w:color w:val="000000"/>
                  <w:sz w:val="16"/>
                  <w:szCs w:val="16"/>
                  <w:rPrChange w:id="11413" w:author="Στάθης Καπ" w:date="2023-03-03T03:28:00Z">
                    <w:rPr>
                      <w:rFonts w:ascii="Calibri" w:hAnsi="Calibri" w:cs="Calibri"/>
                      <w:color w:val="000000"/>
                      <w:sz w:val="18"/>
                      <w:szCs w:val="18"/>
                    </w:rPr>
                  </w:rPrChange>
                </w:rPr>
                <w:t>1.333</w:t>
              </w:r>
            </w:ins>
          </w:p>
        </w:tc>
        <w:tc>
          <w:tcPr>
            <w:tcW w:w="589" w:type="dxa"/>
            <w:vAlign w:val="center"/>
            <w:tcPrChange w:id="11414" w:author="Στάθης Καπ" w:date="2023-03-03T06:26:00Z">
              <w:tcPr>
                <w:tcW w:w="589" w:type="dxa"/>
                <w:vAlign w:val="center"/>
              </w:tcPr>
            </w:tcPrChange>
          </w:tcPr>
          <w:p w14:paraId="02C0E79A" w14:textId="44D98A6C" w:rsidR="009B17D5" w:rsidRPr="00AC6F02" w:rsidRDefault="009B17D5" w:rsidP="009B17D5">
            <w:pPr>
              <w:jc w:val="center"/>
              <w:rPr>
                <w:ins w:id="11415" w:author="Στάθης Καπ" w:date="2023-03-03T03:27:00Z"/>
                <w:rFonts w:cstheme="minorHAnsi"/>
                <w:sz w:val="16"/>
                <w:szCs w:val="16"/>
              </w:rPr>
            </w:pPr>
            <w:ins w:id="11416" w:author="Στάθης Καπ" w:date="2023-03-03T06:12:00Z">
              <w:r>
                <w:rPr>
                  <w:rFonts w:ascii="Calibri" w:hAnsi="Calibri" w:cstheme="minorHAnsi"/>
                  <w:color w:val="000000"/>
                  <w:sz w:val="16"/>
                  <w:szCs w:val="16"/>
                </w:rPr>
                <w:t>5.1</w:t>
              </w:r>
            </w:ins>
          </w:p>
        </w:tc>
      </w:tr>
      <w:tr w:rsidR="009B17D5" w14:paraId="0C3B1BF7" w14:textId="77777777" w:rsidTr="00F03C40">
        <w:trPr>
          <w:ins w:id="11417" w:author="Στάθης Καπ" w:date="2023-03-03T03:27:00Z"/>
        </w:trPr>
        <w:tc>
          <w:tcPr>
            <w:tcW w:w="515" w:type="dxa"/>
            <w:tcBorders>
              <w:top w:val="nil"/>
              <w:bottom w:val="nil"/>
              <w:right w:val="single" w:sz="4" w:space="0" w:color="auto"/>
            </w:tcBorders>
            <w:shd w:val="clear" w:color="auto" w:fill="E7E6E6" w:themeFill="background2"/>
            <w:vAlign w:val="center"/>
            <w:tcPrChange w:id="11418" w:author="Στάθης Καπ" w:date="2023-03-03T06:26:00Z">
              <w:tcPr>
                <w:tcW w:w="515" w:type="dxa"/>
                <w:vAlign w:val="center"/>
              </w:tcPr>
            </w:tcPrChange>
          </w:tcPr>
          <w:p w14:paraId="33EE87AD" w14:textId="2EC7CFFD" w:rsidR="009B17D5" w:rsidRPr="00AC6F02" w:rsidRDefault="009B17D5" w:rsidP="009B17D5">
            <w:pPr>
              <w:jc w:val="center"/>
              <w:rPr>
                <w:ins w:id="11419" w:author="Στάθης Καπ" w:date="2023-03-03T03:27:00Z"/>
                <w:sz w:val="16"/>
                <w:szCs w:val="16"/>
              </w:rPr>
            </w:pPr>
            <w:ins w:id="11420" w:author="Στάθης Καπ" w:date="2023-03-03T03:28:00Z">
              <w:r w:rsidRPr="00AC6F02">
                <w:rPr>
                  <w:sz w:val="16"/>
                  <w:szCs w:val="16"/>
                  <w:rPrChange w:id="11421" w:author="Στάθης Καπ" w:date="2023-03-03T03:28:00Z">
                    <w:rPr>
                      <w:sz w:val="18"/>
                      <w:szCs w:val="18"/>
                    </w:rPr>
                  </w:rPrChange>
                </w:rPr>
                <w:t>pr06</w:t>
              </w:r>
            </w:ins>
          </w:p>
        </w:tc>
        <w:tc>
          <w:tcPr>
            <w:tcW w:w="560" w:type="dxa"/>
            <w:tcBorders>
              <w:left w:val="single" w:sz="4" w:space="0" w:color="auto"/>
            </w:tcBorders>
            <w:tcPrChange w:id="11422" w:author="Στάθης Καπ" w:date="2023-03-03T06:26:00Z">
              <w:tcPr>
                <w:tcW w:w="560" w:type="dxa"/>
              </w:tcPr>
            </w:tcPrChange>
          </w:tcPr>
          <w:p w14:paraId="60D7CDF0" w14:textId="32BD1264" w:rsidR="009B17D5" w:rsidRPr="00AC6F02" w:rsidRDefault="009B17D5" w:rsidP="009B17D5">
            <w:pPr>
              <w:jc w:val="center"/>
              <w:rPr>
                <w:ins w:id="11423" w:author="Στάθης Καπ" w:date="2023-03-03T03:27:00Z"/>
                <w:rFonts w:cstheme="minorHAnsi"/>
                <w:sz w:val="16"/>
                <w:szCs w:val="16"/>
              </w:rPr>
            </w:pPr>
            <w:ins w:id="11424" w:author="Στάθης Καπ" w:date="2023-03-03T03:28:00Z">
              <w:r w:rsidRPr="00AC6F02">
                <w:rPr>
                  <w:sz w:val="16"/>
                  <w:szCs w:val="16"/>
                  <w:rPrChange w:id="11425" w:author="Στάθης Καπ" w:date="2023-03-03T03:28:00Z">
                    <w:rPr>
                      <w:sz w:val="18"/>
                      <w:szCs w:val="18"/>
                    </w:rPr>
                  </w:rPrChange>
                </w:rPr>
                <w:t>1514</w:t>
              </w:r>
            </w:ins>
          </w:p>
        </w:tc>
        <w:tc>
          <w:tcPr>
            <w:tcW w:w="855" w:type="dxa"/>
            <w:tcPrChange w:id="11426" w:author="Στάθης Καπ" w:date="2023-03-03T06:26:00Z">
              <w:tcPr>
                <w:tcW w:w="855" w:type="dxa"/>
              </w:tcPr>
            </w:tcPrChange>
          </w:tcPr>
          <w:p w14:paraId="52046513" w14:textId="70FBDFEE" w:rsidR="009B17D5" w:rsidRPr="00AC6F02" w:rsidRDefault="009B17D5" w:rsidP="009B17D5">
            <w:pPr>
              <w:jc w:val="center"/>
              <w:rPr>
                <w:ins w:id="11427" w:author="Στάθης Καπ" w:date="2023-03-03T03:27:00Z"/>
                <w:rFonts w:cstheme="minorHAnsi"/>
                <w:sz w:val="16"/>
                <w:szCs w:val="16"/>
              </w:rPr>
            </w:pPr>
            <w:ins w:id="11428" w:author="Στάθης Καπ" w:date="2023-03-03T03:28:00Z">
              <w:r w:rsidRPr="00AC6F02">
                <w:rPr>
                  <w:sz w:val="16"/>
                  <w:szCs w:val="16"/>
                  <w:rPrChange w:id="11429" w:author="Στάθης Καπ" w:date="2023-03-03T03:28:00Z">
                    <w:rPr>
                      <w:sz w:val="18"/>
                      <w:szCs w:val="18"/>
                    </w:rPr>
                  </w:rPrChange>
                </w:rPr>
                <w:t>1376</w:t>
              </w:r>
            </w:ins>
          </w:p>
        </w:tc>
        <w:tc>
          <w:tcPr>
            <w:tcW w:w="544" w:type="dxa"/>
            <w:vAlign w:val="bottom"/>
            <w:tcPrChange w:id="11430" w:author="Στάθης Καπ" w:date="2023-03-03T06:26:00Z">
              <w:tcPr>
                <w:tcW w:w="544" w:type="dxa"/>
                <w:vAlign w:val="bottom"/>
              </w:tcPr>
            </w:tcPrChange>
          </w:tcPr>
          <w:p w14:paraId="0DA67188" w14:textId="3AD4D9CA" w:rsidR="009B17D5" w:rsidRPr="00AC6F02" w:rsidRDefault="009B17D5" w:rsidP="009B17D5">
            <w:pPr>
              <w:jc w:val="center"/>
              <w:rPr>
                <w:ins w:id="11431" w:author="Στάθης Καπ" w:date="2023-03-03T03:27:00Z"/>
                <w:rFonts w:cstheme="minorHAnsi"/>
                <w:sz w:val="16"/>
                <w:szCs w:val="16"/>
              </w:rPr>
            </w:pPr>
            <w:ins w:id="11432" w:author="Στάθης Καπ" w:date="2023-03-03T03:28:00Z">
              <w:r w:rsidRPr="00AC6F02">
                <w:rPr>
                  <w:rFonts w:ascii="Calibri" w:hAnsi="Calibri" w:cs="Calibri"/>
                  <w:color w:val="000000"/>
                  <w:sz w:val="16"/>
                  <w:szCs w:val="16"/>
                  <w:rPrChange w:id="11433" w:author="Στάθης Καπ" w:date="2023-03-03T03:28:00Z">
                    <w:rPr>
                      <w:rFonts w:ascii="Calibri" w:hAnsi="Calibri" w:cs="Calibri"/>
                      <w:color w:val="000000"/>
                      <w:sz w:val="18"/>
                      <w:szCs w:val="18"/>
                    </w:rPr>
                  </w:rPrChange>
                </w:rPr>
                <w:t>1401</w:t>
              </w:r>
            </w:ins>
          </w:p>
        </w:tc>
        <w:tc>
          <w:tcPr>
            <w:tcW w:w="621" w:type="dxa"/>
            <w:vAlign w:val="bottom"/>
            <w:tcPrChange w:id="11434" w:author="Στάθης Καπ" w:date="2023-03-03T06:26:00Z">
              <w:tcPr>
                <w:tcW w:w="621" w:type="dxa"/>
                <w:vAlign w:val="bottom"/>
              </w:tcPr>
            </w:tcPrChange>
          </w:tcPr>
          <w:p w14:paraId="455E29E6" w14:textId="1962C646" w:rsidR="009B17D5" w:rsidRPr="00AC6F02" w:rsidRDefault="009B17D5" w:rsidP="009B17D5">
            <w:pPr>
              <w:jc w:val="center"/>
              <w:rPr>
                <w:ins w:id="11435" w:author="Στάθης Καπ" w:date="2023-03-03T03:27:00Z"/>
                <w:rFonts w:cstheme="minorHAnsi"/>
                <w:sz w:val="16"/>
                <w:szCs w:val="16"/>
              </w:rPr>
            </w:pPr>
            <w:ins w:id="11436" w:author="Στάθης Καπ" w:date="2023-03-03T03:28:00Z">
              <w:r w:rsidRPr="00AC6F02">
                <w:rPr>
                  <w:rFonts w:ascii="Calibri" w:hAnsi="Calibri" w:cs="Calibri"/>
                  <w:color w:val="000000"/>
                  <w:sz w:val="16"/>
                  <w:szCs w:val="16"/>
                  <w:rPrChange w:id="11437" w:author="Στάθης Καπ" w:date="2023-03-03T03:28:00Z">
                    <w:rPr>
                      <w:rFonts w:ascii="Calibri" w:hAnsi="Calibri" w:cs="Calibri"/>
                      <w:color w:val="000000"/>
                      <w:sz w:val="18"/>
                      <w:szCs w:val="18"/>
                    </w:rPr>
                  </w:rPrChange>
                </w:rPr>
                <w:t>4.848</w:t>
              </w:r>
            </w:ins>
          </w:p>
        </w:tc>
        <w:tc>
          <w:tcPr>
            <w:tcW w:w="669" w:type="dxa"/>
            <w:vAlign w:val="center"/>
            <w:tcPrChange w:id="11438" w:author="Στάθης Καπ" w:date="2023-03-03T06:26:00Z">
              <w:tcPr>
                <w:tcW w:w="669" w:type="dxa"/>
                <w:vAlign w:val="center"/>
              </w:tcPr>
            </w:tcPrChange>
          </w:tcPr>
          <w:p w14:paraId="487A3EEF" w14:textId="3A4729B7" w:rsidR="009B17D5" w:rsidRPr="00AC6F02" w:rsidRDefault="009B17D5" w:rsidP="009B17D5">
            <w:pPr>
              <w:jc w:val="center"/>
              <w:rPr>
                <w:ins w:id="11439" w:author="Στάθης Καπ" w:date="2023-03-03T03:27:00Z"/>
                <w:rFonts w:cstheme="minorHAnsi"/>
                <w:sz w:val="16"/>
                <w:szCs w:val="16"/>
              </w:rPr>
            </w:pPr>
            <w:ins w:id="11440" w:author="Στάθης Καπ" w:date="2023-03-03T06:11:00Z">
              <w:r>
                <w:rPr>
                  <w:rFonts w:ascii="Calibri" w:hAnsi="Calibri" w:cstheme="minorHAnsi"/>
                  <w:color w:val="000000"/>
                  <w:sz w:val="16"/>
                  <w:szCs w:val="16"/>
                </w:rPr>
                <w:t>7.46</w:t>
              </w:r>
            </w:ins>
          </w:p>
        </w:tc>
        <w:tc>
          <w:tcPr>
            <w:tcW w:w="543" w:type="dxa"/>
            <w:vAlign w:val="bottom"/>
            <w:tcPrChange w:id="11441" w:author="Στάθης Καπ" w:date="2023-03-03T06:26:00Z">
              <w:tcPr>
                <w:tcW w:w="543" w:type="dxa"/>
                <w:vAlign w:val="bottom"/>
              </w:tcPr>
            </w:tcPrChange>
          </w:tcPr>
          <w:p w14:paraId="14CD43A0" w14:textId="7B20BD4D" w:rsidR="009B17D5" w:rsidRPr="00AC6F02" w:rsidRDefault="009B17D5" w:rsidP="009B17D5">
            <w:pPr>
              <w:jc w:val="center"/>
              <w:rPr>
                <w:ins w:id="11442" w:author="Στάθης Καπ" w:date="2023-03-03T03:27:00Z"/>
                <w:rFonts w:cstheme="minorHAnsi"/>
                <w:sz w:val="16"/>
                <w:szCs w:val="16"/>
              </w:rPr>
            </w:pPr>
            <w:ins w:id="11443" w:author="Στάθης Καπ" w:date="2023-03-03T03:28:00Z">
              <w:r w:rsidRPr="00AC6F02">
                <w:rPr>
                  <w:rFonts w:ascii="Calibri" w:hAnsi="Calibri" w:cs="Calibri"/>
                  <w:color w:val="000000"/>
                  <w:sz w:val="16"/>
                  <w:szCs w:val="16"/>
                  <w:rPrChange w:id="11444" w:author="Στάθης Καπ" w:date="2023-03-03T03:28:00Z">
                    <w:rPr>
                      <w:rFonts w:ascii="Calibri" w:hAnsi="Calibri" w:cs="Calibri"/>
                      <w:color w:val="000000"/>
                      <w:sz w:val="18"/>
                      <w:szCs w:val="18"/>
                    </w:rPr>
                  </w:rPrChange>
                </w:rPr>
                <w:t>1340</w:t>
              </w:r>
            </w:ins>
          </w:p>
        </w:tc>
        <w:tc>
          <w:tcPr>
            <w:tcW w:w="621" w:type="dxa"/>
            <w:vAlign w:val="bottom"/>
            <w:tcPrChange w:id="11445" w:author="Στάθης Καπ" w:date="2023-03-03T06:26:00Z">
              <w:tcPr>
                <w:tcW w:w="621" w:type="dxa"/>
                <w:vAlign w:val="bottom"/>
              </w:tcPr>
            </w:tcPrChange>
          </w:tcPr>
          <w:p w14:paraId="21A7FAB6" w14:textId="70053621" w:rsidR="009B17D5" w:rsidRPr="00AC6F02" w:rsidRDefault="009B17D5" w:rsidP="009B17D5">
            <w:pPr>
              <w:jc w:val="center"/>
              <w:rPr>
                <w:ins w:id="11446" w:author="Στάθης Καπ" w:date="2023-03-03T03:27:00Z"/>
                <w:rFonts w:cstheme="minorHAnsi"/>
                <w:sz w:val="16"/>
                <w:szCs w:val="16"/>
              </w:rPr>
            </w:pPr>
            <w:ins w:id="11447" w:author="Στάθης Καπ" w:date="2023-03-03T03:28:00Z">
              <w:r w:rsidRPr="00AC6F02">
                <w:rPr>
                  <w:rFonts w:ascii="Calibri" w:hAnsi="Calibri" w:cs="Calibri"/>
                  <w:color w:val="000000"/>
                  <w:sz w:val="16"/>
                  <w:szCs w:val="16"/>
                  <w:rPrChange w:id="11448" w:author="Στάθης Καπ" w:date="2023-03-03T03:28:00Z">
                    <w:rPr>
                      <w:rFonts w:ascii="Calibri" w:hAnsi="Calibri" w:cs="Calibri"/>
                      <w:color w:val="000000"/>
                      <w:sz w:val="18"/>
                      <w:szCs w:val="18"/>
                    </w:rPr>
                  </w:rPrChange>
                </w:rPr>
                <w:t>2.962</w:t>
              </w:r>
            </w:ins>
          </w:p>
        </w:tc>
        <w:tc>
          <w:tcPr>
            <w:tcW w:w="669" w:type="dxa"/>
            <w:vAlign w:val="center"/>
            <w:tcPrChange w:id="11449" w:author="Στάθης Καπ" w:date="2023-03-03T06:26:00Z">
              <w:tcPr>
                <w:tcW w:w="669" w:type="dxa"/>
                <w:vAlign w:val="center"/>
              </w:tcPr>
            </w:tcPrChange>
          </w:tcPr>
          <w:p w14:paraId="4449EAB0" w14:textId="5B9058FD" w:rsidR="009B17D5" w:rsidRPr="00AC6F02" w:rsidRDefault="009B17D5" w:rsidP="009B17D5">
            <w:pPr>
              <w:jc w:val="center"/>
              <w:rPr>
                <w:ins w:id="11450" w:author="Στάθης Καπ" w:date="2023-03-03T03:27:00Z"/>
                <w:rFonts w:cstheme="minorHAnsi"/>
                <w:sz w:val="16"/>
                <w:szCs w:val="16"/>
              </w:rPr>
            </w:pPr>
            <w:ins w:id="11451" w:author="Στάθης Καπ" w:date="2023-03-03T06:11:00Z">
              <w:r>
                <w:rPr>
                  <w:rFonts w:ascii="Calibri" w:hAnsi="Calibri" w:cstheme="minorHAnsi"/>
                  <w:color w:val="000000"/>
                  <w:sz w:val="16"/>
                  <w:szCs w:val="16"/>
                </w:rPr>
                <w:t>4.35</w:t>
              </w:r>
            </w:ins>
          </w:p>
        </w:tc>
        <w:tc>
          <w:tcPr>
            <w:tcW w:w="508" w:type="dxa"/>
            <w:vAlign w:val="bottom"/>
            <w:tcPrChange w:id="11452" w:author="Στάθης Καπ" w:date="2023-03-03T06:26:00Z">
              <w:tcPr>
                <w:tcW w:w="508" w:type="dxa"/>
                <w:vAlign w:val="bottom"/>
              </w:tcPr>
            </w:tcPrChange>
          </w:tcPr>
          <w:p w14:paraId="62BD4238" w14:textId="31329CDB" w:rsidR="009B17D5" w:rsidRPr="00AC6F02" w:rsidRDefault="009B17D5" w:rsidP="009B17D5">
            <w:pPr>
              <w:jc w:val="center"/>
              <w:rPr>
                <w:ins w:id="11453" w:author="Στάθης Καπ" w:date="2023-03-03T03:27:00Z"/>
                <w:rFonts w:cstheme="minorHAnsi"/>
                <w:sz w:val="16"/>
                <w:szCs w:val="16"/>
              </w:rPr>
            </w:pPr>
            <w:ins w:id="11454" w:author="Στάθης Καπ" w:date="2023-03-03T03:28:00Z">
              <w:r w:rsidRPr="00AC6F02">
                <w:rPr>
                  <w:rFonts w:ascii="Calibri" w:hAnsi="Calibri" w:cs="Calibri"/>
                  <w:color w:val="000000"/>
                  <w:sz w:val="16"/>
                  <w:szCs w:val="16"/>
                  <w:rPrChange w:id="11455" w:author="Στάθης Καπ" w:date="2023-03-03T03:28:00Z">
                    <w:rPr>
                      <w:rFonts w:ascii="Calibri" w:hAnsi="Calibri" w:cs="Calibri"/>
                      <w:color w:val="000000"/>
                      <w:sz w:val="18"/>
                      <w:szCs w:val="18"/>
                    </w:rPr>
                  </w:rPrChange>
                </w:rPr>
                <w:t>1344</w:t>
              </w:r>
            </w:ins>
          </w:p>
        </w:tc>
        <w:tc>
          <w:tcPr>
            <w:tcW w:w="541" w:type="dxa"/>
            <w:vAlign w:val="bottom"/>
            <w:tcPrChange w:id="11456" w:author="Στάθης Καπ" w:date="2023-03-03T06:26:00Z">
              <w:tcPr>
                <w:tcW w:w="541" w:type="dxa"/>
                <w:vAlign w:val="bottom"/>
              </w:tcPr>
            </w:tcPrChange>
          </w:tcPr>
          <w:p w14:paraId="11A247D9" w14:textId="24345345" w:rsidR="009B17D5" w:rsidRPr="00AC6F02" w:rsidRDefault="009B17D5" w:rsidP="009B17D5">
            <w:pPr>
              <w:jc w:val="center"/>
              <w:rPr>
                <w:ins w:id="11457" w:author="Στάθης Καπ" w:date="2023-03-03T03:27:00Z"/>
                <w:rFonts w:cstheme="minorHAnsi"/>
                <w:sz w:val="16"/>
                <w:szCs w:val="16"/>
              </w:rPr>
            </w:pPr>
            <w:ins w:id="11458" w:author="Στάθης Καπ" w:date="2023-03-03T03:28:00Z">
              <w:r w:rsidRPr="00AC6F02">
                <w:rPr>
                  <w:rFonts w:ascii="Calibri" w:hAnsi="Calibri" w:cs="Calibri"/>
                  <w:color w:val="000000"/>
                  <w:sz w:val="16"/>
                  <w:szCs w:val="16"/>
                  <w:rPrChange w:id="11459" w:author="Στάθης Καπ" w:date="2023-03-03T03:28:00Z">
                    <w:rPr>
                      <w:rFonts w:ascii="Calibri" w:hAnsi="Calibri" w:cs="Calibri"/>
                      <w:color w:val="000000"/>
                      <w:sz w:val="18"/>
                      <w:szCs w:val="18"/>
                    </w:rPr>
                  </w:rPrChange>
                </w:rPr>
                <w:t>1.667</w:t>
              </w:r>
            </w:ins>
          </w:p>
        </w:tc>
        <w:tc>
          <w:tcPr>
            <w:tcW w:w="589" w:type="dxa"/>
            <w:vAlign w:val="center"/>
            <w:tcPrChange w:id="11460" w:author="Στάθης Καπ" w:date="2023-03-03T06:26:00Z">
              <w:tcPr>
                <w:tcW w:w="589" w:type="dxa"/>
                <w:vAlign w:val="center"/>
              </w:tcPr>
            </w:tcPrChange>
          </w:tcPr>
          <w:p w14:paraId="19AAF9B8" w14:textId="02E98DAC" w:rsidR="009B17D5" w:rsidRPr="00AC6F02" w:rsidRDefault="009B17D5" w:rsidP="009B17D5">
            <w:pPr>
              <w:jc w:val="center"/>
              <w:rPr>
                <w:ins w:id="11461" w:author="Στάθης Καπ" w:date="2023-03-03T03:27:00Z"/>
                <w:rFonts w:cstheme="minorHAnsi"/>
                <w:sz w:val="16"/>
                <w:szCs w:val="16"/>
              </w:rPr>
            </w:pPr>
            <w:ins w:id="11462" w:author="Στάθης Καπ" w:date="2023-03-03T06:11:00Z">
              <w:r>
                <w:rPr>
                  <w:rFonts w:ascii="Calibri" w:hAnsi="Calibri" w:cstheme="minorHAnsi"/>
                  <w:color w:val="000000"/>
                  <w:sz w:val="16"/>
                  <w:szCs w:val="16"/>
                </w:rPr>
                <w:t>4.07</w:t>
              </w:r>
            </w:ins>
          </w:p>
        </w:tc>
        <w:tc>
          <w:tcPr>
            <w:tcW w:w="463" w:type="dxa"/>
            <w:vAlign w:val="bottom"/>
            <w:tcPrChange w:id="11463" w:author="Στάθης Καπ" w:date="2023-03-03T06:26:00Z">
              <w:tcPr>
                <w:tcW w:w="463" w:type="dxa"/>
                <w:vAlign w:val="bottom"/>
              </w:tcPr>
            </w:tcPrChange>
          </w:tcPr>
          <w:p w14:paraId="4F3ACFED" w14:textId="5ECD7450" w:rsidR="009B17D5" w:rsidRPr="00AC6F02" w:rsidRDefault="009B17D5" w:rsidP="009B17D5">
            <w:pPr>
              <w:jc w:val="center"/>
              <w:rPr>
                <w:ins w:id="11464" w:author="Στάθης Καπ" w:date="2023-03-03T03:27:00Z"/>
                <w:rFonts w:cstheme="minorHAnsi"/>
                <w:sz w:val="16"/>
                <w:szCs w:val="16"/>
              </w:rPr>
            </w:pPr>
            <w:ins w:id="11465" w:author="Στάθης Καπ" w:date="2023-03-03T03:28:00Z">
              <w:r w:rsidRPr="00AC6F02">
                <w:rPr>
                  <w:rFonts w:ascii="Calibri" w:hAnsi="Calibri" w:cs="Calibri"/>
                  <w:color w:val="000000"/>
                  <w:sz w:val="16"/>
                  <w:szCs w:val="16"/>
                  <w:rPrChange w:id="11466" w:author="Στάθης Καπ" w:date="2023-03-03T03:28:00Z">
                    <w:rPr>
                      <w:rFonts w:ascii="Calibri" w:hAnsi="Calibri" w:cs="Calibri"/>
                      <w:color w:val="000000"/>
                      <w:sz w:val="18"/>
                      <w:szCs w:val="18"/>
                    </w:rPr>
                  </w:rPrChange>
                </w:rPr>
                <w:t>1328</w:t>
              </w:r>
            </w:ins>
          </w:p>
        </w:tc>
        <w:tc>
          <w:tcPr>
            <w:tcW w:w="541" w:type="dxa"/>
            <w:vAlign w:val="bottom"/>
            <w:tcPrChange w:id="11467" w:author="Στάθης Καπ" w:date="2023-03-03T06:26:00Z">
              <w:tcPr>
                <w:tcW w:w="541" w:type="dxa"/>
                <w:vAlign w:val="bottom"/>
              </w:tcPr>
            </w:tcPrChange>
          </w:tcPr>
          <w:p w14:paraId="1E4786E6" w14:textId="516B0DDC" w:rsidR="009B17D5" w:rsidRPr="00AC6F02" w:rsidRDefault="009B17D5" w:rsidP="009B17D5">
            <w:pPr>
              <w:jc w:val="center"/>
              <w:rPr>
                <w:ins w:id="11468" w:author="Στάθης Καπ" w:date="2023-03-03T03:27:00Z"/>
                <w:rFonts w:cstheme="minorHAnsi"/>
                <w:sz w:val="16"/>
                <w:szCs w:val="16"/>
              </w:rPr>
            </w:pPr>
            <w:ins w:id="11469" w:author="Στάθης Καπ" w:date="2023-03-03T03:28:00Z">
              <w:r w:rsidRPr="00AC6F02">
                <w:rPr>
                  <w:rFonts w:ascii="Calibri" w:hAnsi="Calibri" w:cs="Calibri"/>
                  <w:color w:val="000000"/>
                  <w:sz w:val="16"/>
                  <w:szCs w:val="16"/>
                  <w:rPrChange w:id="11470" w:author="Στάθης Καπ" w:date="2023-03-03T03:28:00Z">
                    <w:rPr>
                      <w:rFonts w:ascii="Calibri" w:hAnsi="Calibri" w:cs="Calibri"/>
                      <w:color w:val="000000"/>
                      <w:sz w:val="18"/>
                      <w:szCs w:val="18"/>
                    </w:rPr>
                  </w:rPrChange>
                </w:rPr>
                <w:t>1.394</w:t>
              </w:r>
            </w:ins>
          </w:p>
        </w:tc>
        <w:tc>
          <w:tcPr>
            <w:tcW w:w="589" w:type="dxa"/>
            <w:vAlign w:val="center"/>
            <w:tcPrChange w:id="11471" w:author="Στάθης Καπ" w:date="2023-03-03T06:26:00Z">
              <w:tcPr>
                <w:tcW w:w="589" w:type="dxa"/>
                <w:vAlign w:val="center"/>
              </w:tcPr>
            </w:tcPrChange>
          </w:tcPr>
          <w:p w14:paraId="390EEA31" w14:textId="68A031E4" w:rsidR="009B17D5" w:rsidRPr="00AC6F02" w:rsidRDefault="009B17D5" w:rsidP="009B17D5">
            <w:pPr>
              <w:jc w:val="center"/>
              <w:rPr>
                <w:ins w:id="11472" w:author="Στάθης Καπ" w:date="2023-03-03T03:27:00Z"/>
                <w:rFonts w:cstheme="minorHAnsi"/>
                <w:sz w:val="16"/>
                <w:szCs w:val="16"/>
              </w:rPr>
            </w:pPr>
            <w:ins w:id="11473" w:author="Στάθης Καπ" w:date="2023-03-03T06:12:00Z">
              <w:r>
                <w:rPr>
                  <w:rFonts w:ascii="Calibri" w:hAnsi="Calibri" w:cstheme="minorHAnsi"/>
                  <w:color w:val="000000"/>
                  <w:sz w:val="16"/>
                  <w:szCs w:val="16"/>
                </w:rPr>
                <w:t>5.21</w:t>
              </w:r>
            </w:ins>
          </w:p>
        </w:tc>
      </w:tr>
      <w:tr w:rsidR="009B17D5" w14:paraId="4F8DA234" w14:textId="77777777" w:rsidTr="00F03C40">
        <w:trPr>
          <w:ins w:id="11474" w:author="Στάθης Καπ" w:date="2023-03-03T03:27:00Z"/>
        </w:trPr>
        <w:tc>
          <w:tcPr>
            <w:tcW w:w="515" w:type="dxa"/>
            <w:tcBorders>
              <w:top w:val="nil"/>
              <w:bottom w:val="nil"/>
              <w:right w:val="single" w:sz="4" w:space="0" w:color="auto"/>
            </w:tcBorders>
            <w:shd w:val="clear" w:color="auto" w:fill="E7E6E6" w:themeFill="background2"/>
            <w:vAlign w:val="center"/>
            <w:tcPrChange w:id="11475" w:author="Στάθης Καπ" w:date="2023-03-03T06:26:00Z">
              <w:tcPr>
                <w:tcW w:w="515" w:type="dxa"/>
                <w:vAlign w:val="center"/>
              </w:tcPr>
            </w:tcPrChange>
          </w:tcPr>
          <w:p w14:paraId="52AC951E" w14:textId="7097EB37" w:rsidR="009B17D5" w:rsidRPr="00AC6F02" w:rsidRDefault="009B17D5" w:rsidP="009B17D5">
            <w:pPr>
              <w:jc w:val="center"/>
              <w:rPr>
                <w:ins w:id="11476" w:author="Στάθης Καπ" w:date="2023-03-03T03:27:00Z"/>
                <w:sz w:val="16"/>
                <w:szCs w:val="16"/>
              </w:rPr>
            </w:pPr>
            <w:ins w:id="11477" w:author="Στάθης Καπ" w:date="2023-03-03T03:28:00Z">
              <w:r w:rsidRPr="00AC6F02">
                <w:rPr>
                  <w:sz w:val="16"/>
                  <w:szCs w:val="16"/>
                  <w:rPrChange w:id="11478" w:author="Στάθης Καπ" w:date="2023-03-03T03:28:00Z">
                    <w:rPr>
                      <w:sz w:val="18"/>
                      <w:szCs w:val="18"/>
                    </w:rPr>
                  </w:rPrChange>
                </w:rPr>
                <w:t>pr07</w:t>
              </w:r>
            </w:ins>
          </w:p>
        </w:tc>
        <w:tc>
          <w:tcPr>
            <w:tcW w:w="560" w:type="dxa"/>
            <w:tcBorders>
              <w:left w:val="single" w:sz="4" w:space="0" w:color="auto"/>
            </w:tcBorders>
            <w:tcPrChange w:id="11479" w:author="Στάθης Καπ" w:date="2023-03-03T06:26:00Z">
              <w:tcPr>
                <w:tcW w:w="560" w:type="dxa"/>
              </w:tcPr>
            </w:tcPrChange>
          </w:tcPr>
          <w:p w14:paraId="41E17731" w14:textId="7D476B82" w:rsidR="009B17D5" w:rsidRPr="00AC6F02" w:rsidRDefault="009B17D5" w:rsidP="009B17D5">
            <w:pPr>
              <w:jc w:val="center"/>
              <w:rPr>
                <w:ins w:id="11480" w:author="Στάθης Καπ" w:date="2023-03-03T03:27:00Z"/>
                <w:rFonts w:cstheme="minorHAnsi"/>
                <w:sz w:val="16"/>
                <w:szCs w:val="16"/>
              </w:rPr>
            </w:pPr>
            <w:ins w:id="11481" w:author="Στάθης Καπ" w:date="2023-03-03T03:28:00Z">
              <w:r w:rsidRPr="00AC6F02">
                <w:rPr>
                  <w:sz w:val="16"/>
                  <w:szCs w:val="16"/>
                  <w:rPrChange w:id="11482" w:author="Στάθης Καπ" w:date="2023-03-03T03:28:00Z">
                    <w:rPr>
                      <w:sz w:val="18"/>
                      <w:szCs w:val="18"/>
                    </w:rPr>
                  </w:rPrChange>
                </w:rPr>
                <w:t>744</w:t>
              </w:r>
            </w:ins>
          </w:p>
        </w:tc>
        <w:tc>
          <w:tcPr>
            <w:tcW w:w="855" w:type="dxa"/>
            <w:tcPrChange w:id="11483" w:author="Στάθης Καπ" w:date="2023-03-03T06:26:00Z">
              <w:tcPr>
                <w:tcW w:w="855" w:type="dxa"/>
              </w:tcPr>
            </w:tcPrChange>
          </w:tcPr>
          <w:p w14:paraId="01A65DBC" w14:textId="33A5A6A3" w:rsidR="009B17D5" w:rsidRPr="00AC6F02" w:rsidRDefault="009B17D5" w:rsidP="009B17D5">
            <w:pPr>
              <w:jc w:val="center"/>
              <w:rPr>
                <w:ins w:id="11484" w:author="Στάθης Καπ" w:date="2023-03-03T03:27:00Z"/>
                <w:rFonts w:cstheme="minorHAnsi"/>
                <w:sz w:val="16"/>
                <w:szCs w:val="16"/>
              </w:rPr>
            </w:pPr>
            <w:ins w:id="11485" w:author="Στάθης Καπ" w:date="2023-03-03T03:28:00Z">
              <w:r w:rsidRPr="00AC6F02">
                <w:rPr>
                  <w:sz w:val="16"/>
                  <w:szCs w:val="16"/>
                  <w:rPrChange w:id="11486" w:author="Στάθης Καπ" w:date="2023-03-03T03:28:00Z">
                    <w:rPr>
                      <w:sz w:val="18"/>
                      <w:szCs w:val="18"/>
                    </w:rPr>
                  </w:rPrChange>
                </w:rPr>
                <w:t>713</w:t>
              </w:r>
            </w:ins>
          </w:p>
        </w:tc>
        <w:tc>
          <w:tcPr>
            <w:tcW w:w="544" w:type="dxa"/>
            <w:vAlign w:val="bottom"/>
            <w:tcPrChange w:id="11487" w:author="Στάθης Καπ" w:date="2023-03-03T06:26:00Z">
              <w:tcPr>
                <w:tcW w:w="544" w:type="dxa"/>
                <w:vAlign w:val="bottom"/>
              </w:tcPr>
            </w:tcPrChange>
          </w:tcPr>
          <w:p w14:paraId="66669AFC" w14:textId="330328C9" w:rsidR="009B17D5" w:rsidRPr="00AC6F02" w:rsidRDefault="009B17D5" w:rsidP="009B17D5">
            <w:pPr>
              <w:jc w:val="center"/>
              <w:rPr>
                <w:ins w:id="11488" w:author="Στάθης Καπ" w:date="2023-03-03T03:27:00Z"/>
                <w:rFonts w:cstheme="minorHAnsi"/>
                <w:sz w:val="16"/>
                <w:szCs w:val="16"/>
              </w:rPr>
            </w:pPr>
            <w:ins w:id="11489" w:author="Στάθης Καπ" w:date="2023-03-03T03:28:00Z">
              <w:r w:rsidRPr="00AC6F02">
                <w:rPr>
                  <w:rFonts w:ascii="Calibri" w:hAnsi="Calibri" w:cs="Calibri"/>
                  <w:color w:val="000000"/>
                  <w:sz w:val="16"/>
                  <w:szCs w:val="16"/>
                  <w:rPrChange w:id="11490" w:author="Στάθης Καπ" w:date="2023-03-03T03:28:00Z">
                    <w:rPr>
                      <w:rFonts w:ascii="Calibri" w:hAnsi="Calibri" w:cs="Calibri"/>
                      <w:color w:val="000000"/>
                      <w:sz w:val="18"/>
                      <w:szCs w:val="18"/>
                    </w:rPr>
                  </w:rPrChange>
                </w:rPr>
                <w:t>689</w:t>
              </w:r>
            </w:ins>
          </w:p>
        </w:tc>
        <w:tc>
          <w:tcPr>
            <w:tcW w:w="621" w:type="dxa"/>
            <w:vAlign w:val="bottom"/>
            <w:tcPrChange w:id="11491" w:author="Στάθης Καπ" w:date="2023-03-03T06:26:00Z">
              <w:tcPr>
                <w:tcW w:w="621" w:type="dxa"/>
                <w:vAlign w:val="bottom"/>
              </w:tcPr>
            </w:tcPrChange>
          </w:tcPr>
          <w:p w14:paraId="09549D67" w14:textId="11D92969" w:rsidR="009B17D5" w:rsidRPr="00AC6F02" w:rsidRDefault="009B17D5" w:rsidP="009B17D5">
            <w:pPr>
              <w:jc w:val="center"/>
              <w:rPr>
                <w:ins w:id="11492" w:author="Στάθης Καπ" w:date="2023-03-03T03:27:00Z"/>
                <w:rFonts w:cstheme="minorHAnsi"/>
                <w:sz w:val="16"/>
                <w:szCs w:val="16"/>
              </w:rPr>
            </w:pPr>
            <w:ins w:id="11493" w:author="Στάθης Καπ" w:date="2023-03-03T03:28:00Z">
              <w:r w:rsidRPr="00AC6F02">
                <w:rPr>
                  <w:rFonts w:ascii="Calibri" w:hAnsi="Calibri" w:cs="Calibri"/>
                  <w:color w:val="000000"/>
                  <w:sz w:val="16"/>
                  <w:szCs w:val="16"/>
                  <w:rPrChange w:id="11494" w:author="Στάθης Καπ" w:date="2023-03-03T03:28:00Z">
                    <w:rPr>
                      <w:rFonts w:ascii="Calibri" w:hAnsi="Calibri" w:cs="Calibri"/>
                      <w:color w:val="000000"/>
                      <w:sz w:val="18"/>
                      <w:szCs w:val="18"/>
                    </w:rPr>
                  </w:rPrChange>
                </w:rPr>
                <w:t>0.328</w:t>
              </w:r>
            </w:ins>
          </w:p>
        </w:tc>
        <w:tc>
          <w:tcPr>
            <w:tcW w:w="669" w:type="dxa"/>
            <w:vAlign w:val="center"/>
            <w:tcPrChange w:id="11495" w:author="Στάθης Καπ" w:date="2023-03-03T06:26:00Z">
              <w:tcPr>
                <w:tcW w:w="669" w:type="dxa"/>
                <w:vAlign w:val="center"/>
              </w:tcPr>
            </w:tcPrChange>
          </w:tcPr>
          <w:p w14:paraId="0E272DEC" w14:textId="571832D0" w:rsidR="009B17D5" w:rsidRPr="00AC6F02" w:rsidRDefault="009B17D5" w:rsidP="009B17D5">
            <w:pPr>
              <w:jc w:val="center"/>
              <w:rPr>
                <w:ins w:id="11496" w:author="Στάθης Καπ" w:date="2023-03-03T03:27:00Z"/>
                <w:rFonts w:cstheme="minorHAnsi"/>
                <w:sz w:val="16"/>
                <w:szCs w:val="16"/>
              </w:rPr>
            </w:pPr>
            <w:ins w:id="11497" w:author="Στάθης Καπ" w:date="2023-03-03T06:11:00Z">
              <w:r>
                <w:rPr>
                  <w:rFonts w:ascii="Calibri" w:hAnsi="Calibri" w:cstheme="minorHAnsi"/>
                  <w:color w:val="000000"/>
                  <w:sz w:val="16"/>
                  <w:szCs w:val="16"/>
                </w:rPr>
                <w:t>7.39</w:t>
              </w:r>
            </w:ins>
          </w:p>
        </w:tc>
        <w:tc>
          <w:tcPr>
            <w:tcW w:w="543" w:type="dxa"/>
            <w:vAlign w:val="bottom"/>
            <w:tcPrChange w:id="11498" w:author="Στάθης Καπ" w:date="2023-03-03T06:26:00Z">
              <w:tcPr>
                <w:tcW w:w="543" w:type="dxa"/>
                <w:vAlign w:val="bottom"/>
              </w:tcPr>
            </w:tcPrChange>
          </w:tcPr>
          <w:p w14:paraId="10195E60" w14:textId="1D1A8E05" w:rsidR="009B17D5" w:rsidRPr="00AC6F02" w:rsidRDefault="009B17D5" w:rsidP="009B17D5">
            <w:pPr>
              <w:jc w:val="center"/>
              <w:rPr>
                <w:ins w:id="11499" w:author="Στάθης Καπ" w:date="2023-03-03T03:27:00Z"/>
                <w:rFonts w:cstheme="minorHAnsi"/>
                <w:sz w:val="16"/>
                <w:szCs w:val="16"/>
              </w:rPr>
            </w:pPr>
            <w:ins w:id="11500" w:author="Στάθης Καπ" w:date="2023-03-03T03:28:00Z">
              <w:r w:rsidRPr="00AC6F02">
                <w:rPr>
                  <w:rFonts w:ascii="Calibri" w:hAnsi="Calibri" w:cs="Calibri"/>
                  <w:color w:val="000000"/>
                  <w:sz w:val="16"/>
                  <w:szCs w:val="16"/>
                  <w:rPrChange w:id="11501" w:author="Στάθης Καπ" w:date="2023-03-03T03:28:00Z">
                    <w:rPr>
                      <w:rFonts w:ascii="Calibri" w:hAnsi="Calibri" w:cs="Calibri"/>
                      <w:color w:val="000000"/>
                      <w:sz w:val="18"/>
                      <w:szCs w:val="18"/>
                    </w:rPr>
                  </w:rPrChange>
                </w:rPr>
                <w:t>653</w:t>
              </w:r>
            </w:ins>
          </w:p>
        </w:tc>
        <w:tc>
          <w:tcPr>
            <w:tcW w:w="621" w:type="dxa"/>
            <w:vAlign w:val="bottom"/>
            <w:tcPrChange w:id="11502" w:author="Στάθης Καπ" w:date="2023-03-03T06:26:00Z">
              <w:tcPr>
                <w:tcW w:w="621" w:type="dxa"/>
                <w:vAlign w:val="bottom"/>
              </w:tcPr>
            </w:tcPrChange>
          </w:tcPr>
          <w:p w14:paraId="38463FB9" w14:textId="55F885B1" w:rsidR="009B17D5" w:rsidRPr="00AC6F02" w:rsidRDefault="009B17D5" w:rsidP="009B17D5">
            <w:pPr>
              <w:jc w:val="center"/>
              <w:rPr>
                <w:ins w:id="11503" w:author="Στάθης Καπ" w:date="2023-03-03T03:27:00Z"/>
                <w:rFonts w:cstheme="minorHAnsi"/>
                <w:sz w:val="16"/>
                <w:szCs w:val="16"/>
              </w:rPr>
            </w:pPr>
            <w:ins w:id="11504" w:author="Στάθης Καπ" w:date="2023-03-03T03:28:00Z">
              <w:r w:rsidRPr="00AC6F02">
                <w:rPr>
                  <w:rFonts w:ascii="Calibri" w:hAnsi="Calibri" w:cs="Calibri"/>
                  <w:color w:val="000000"/>
                  <w:sz w:val="16"/>
                  <w:szCs w:val="16"/>
                  <w:rPrChange w:id="11505" w:author="Στάθης Καπ" w:date="2023-03-03T03:28:00Z">
                    <w:rPr>
                      <w:rFonts w:ascii="Calibri" w:hAnsi="Calibri" w:cs="Calibri"/>
                      <w:color w:val="000000"/>
                      <w:sz w:val="18"/>
                      <w:szCs w:val="18"/>
                    </w:rPr>
                  </w:rPrChange>
                </w:rPr>
                <w:t>0.204</w:t>
              </w:r>
            </w:ins>
          </w:p>
        </w:tc>
        <w:tc>
          <w:tcPr>
            <w:tcW w:w="669" w:type="dxa"/>
            <w:vAlign w:val="center"/>
            <w:tcPrChange w:id="11506" w:author="Στάθης Καπ" w:date="2023-03-03T06:26:00Z">
              <w:tcPr>
                <w:tcW w:w="669" w:type="dxa"/>
                <w:vAlign w:val="center"/>
              </w:tcPr>
            </w:tcPrChange>
          </w:tcPr>
          <w:p w14:paraId="7A07748B" w14:textId="4BB2B7C7" w:rsidR="009B17D5" w:rsidRPr="00AC6F02" w:rsidRDefault="009B17D5" w:rsidP="009B17D5">
            <w:pPr>
              <w:jc w:val="center"/>
              <w:rPr>
                <w:ins w:id="11507" w:author="Στάθης Καπ" w:date="2023-03-03T03:27:00Z"/>
                <w:rFonts w:cstheme="minorHAnsi"/>
                <w:sz w:val="16"/>
                <w:szCs w:val="16"/>
              </w:rPr>
            </w:pPr>
            <w:ins w:id="11508" w:author="Στάθης Καπ" w:date="2023-03-03T06:11:00Z">
              <w:r>
                <w:rPr>
                  <w:rFonts w:ascii="Calibri" w:hAnsi="Calibri" w:cstheme="minorHAnsi"/>
                  <w:color w:val="000000"/>
                  <w:sz w:val="16"/>
                  <w:szCs w:val="16"/>
                </w:rPr>
                <w:t>5.22</w:t>
              </w:r>
            </w:ins>
          </w:p>
        </w:tc>
        <w:tc>
          <w:tcPr>
            <w:tcW w:w="508" w:type="dxa"/>
            <w:vAlign w:val="bottom"/>
            <w:tcPrChange w:id="11509" w:author="Στάθης Καπ" w:date="2023-03-03T06:26:00Z">
              <w:tcPr>
                <w:tcW w:w="508" w:type="dxa"/>
                <w:vAlign w:val="bottom"/>
              </w:tcPr>
            </w:tcPrChange>
          </w:tcPr>
          <w:p w14:paraId="0B0EFE9F" w14:textId="06EE7860" w:rsidR="009B17D5" w:rsidRPr="00AC6F02" w:rsidRDefault="009B17D5" w:rsidP="009B17D5">
            <w:pPr>
              <w:jc w:val="center"/>
              <w:rPr>
                <w:ins w:id="11510" w:author="Στάθης Καπ" w:date="2023-03-03T03:27:00Z"/>
                <w:rFonts w:cstheme="minorHAnsi"/>
                <w:sz w:val="16"/>
                <w:szCs w:val="16"/>
              </w:rPr>
            </w:pPr>
            <w:ins w:id="11511" w:author="Στάθης Καπ" w:date="2023-03-03T03:28:00Z">
              <w:r w:rsidRPr="00AC6F02">
                <w:rPr>
                  <w:rFonts w:ascii="Calibri" w:hAnsi="Calibri" w:cs="Calibri"/>
                  <w:color w:val="000000"/>
                  <w:sz w:val="16"/>
                  <w:szCs w:val="16"/>
                  <w:rPrChange w:id="11512" w:author="Στάθης Καπ" w:date="2023-03-03T03:28:00Z">
                    <w:rPr>
                      <w:rFonts w:ascii="Calibri" w:hAnsi="Calibri" w:cs="Calibri"/>
                      <w:color w:val="000000"/>
                      <w:sz w:val="18"/>
                      <w:szCs w:val="18"/>
                    </w:rPr>
                  </w:rPrChange>
                </w:rPr>
                <w:t>643</w:t>
              </w:r>
            </w:ins>
          </w:p>
        </w:tc>
        <w:tc>
          <w:tcPr>
            <w:tcW w:w="541" w:type="dxa"/>
            <w:vAlign w:val="bottom"/>
            <w:tcPrChange w:id="11513" w:author="Στάθης Καπ" w:date="2023-03-03T06:26:00Z">
              <w:tcPr>
                <w:tcW w:w="541" w:type="dxa"/>
                <w:vAlign w:val="bottom"/>
              </w:tcPr>
            </w:tcPrChange>
          </w:tcPr>
          <w:p w14:paraId="594AD2A2" w14:textId="7E5D6325" w:rsidR="009B17D5" w:rsidRPr="00AC6F02" w:rsidRDefault="009B17D5" w:rsidP="009B17D5">
            <w:pPr>
              <w:jc w:val="center"/>
              <w:rPr>
                <w:ins w:id="11514" w:author="Στάθης Καπ" w:date="2023-03-03T03:27:00Z"/>
                <w:rFonts w:cstheme="minorHAnsi"/>
                <w:sz w:val="16"/>
                <w:szCs w:val="16"/>
              </w:rPr>
            </w:pPr>
            <w:ins w:id="11515" w:author="Στάθης Καπ" w:date="2023-03-03T03:28:00Z">
              <w:r w:rsidRPr="00AC6F02">
                <w:rPr>
                  <w:rFonts w:ascii="Calibri" w:hAnsi="Calibri" w:cs="Calibri"/>
                  <w:color w:val="000000"/>
                  <w:sz w:val="16"/>
                  <w:szCs w:val="16"/>
                  <w:rPrChange w:id="11516" w:author="Στάθης Καπ" w:date="2023-03-03T03:28:00Z">
                    <w:rPr>
                      <w:rFonts w:ascii="Calibri" w:hAnsi="Calibri" w:cs="Calibri"/>
                      <w:color w:val="000000"/>
                      <w:sz w:val="18"/>
                      <w:szCs w:val="18"/>
                    </w:rPr>
                  </w:rPrChange>
                </w:rPr>
                <w:t>0.166</w:t>
              </w:r>
            </w:ins>
          </w:p>
        </w:tc>
        <w:tc>
          <w:tcPr>
            <w:tcW w:w="589" w:type="dxa"/>
            <w:vAlign w:val="center"/>
            <w:tcPrChange w:id="11517" w:author="Στάθης Καπ" w:date="2023-03-03T06:26:00Z">
              <w:tcPr>
                <w:tcW w:w="589" w:type="dxa"/>
                <w:vAlign w:val="center"/>
              </w:tcPr>
            </w:tcPrChange>
          </w:tcPr>
          <w:p w14:paraId="267F6586" w14:textId="54ECA805" w:rsidR="009B17D5" w:rsidRPr="00AC6F02" w:rsidRDefault="009B17D5" w:rsidP="009B17D5">
            <w:pPr>
              <w:jc w:val="center"/>
              <w:rPr>
                <w:ins w:id="11518" w:author="Στάθης Καπ" w:date="2023-03-03T03:27:00Z"/>
                <w:rFonts w:cstheme="minorHAnsi"/>
                <w:sz w:val="16"/>
                <w:szCs w:val="16"/>
              </w:rPr>
            </w:pPr>
            <w:ins w:id="11519" w:author="Στάθης Καπ" w:date="2023-03-03T06:11:00Z">
              <w:r>
                <w:rPr>
                  <w:rFonts w:ascii="Calibri" w:hAnsi="Calibri" w:cstheme="minorHAnsi"/>
                  <w:color w:val="000000"/>
                  <w:sz w:val="16"/>
                  <w:szCs w:val="16"/>
                </w:rPr>
                <w:t>6.68</w:t>
              </w:r>
            </w:ins>
          </w:p>
        </w:tc>
        <w:tc>
          <w:tcPr>
            <w:tcW w:w="463" w:type="dxa"/>
            <w:vAlign w:val="bottom"/>
            <w:tcPrChange w:id="11520" w:author="Στάθης Καπ" w:date="2023-03-03T06:26:00Z">
              <w:tcPr>
                <w:tcW w:w="463" w:type="dxa"/>
                <w:vAlign w:val="bottom"/>
              </w:tcPr>
            </w:tcPrChange>
          </w:tcPr>
          <w:p w14:paraId="006682E6" w14:textId="355E632D" w:rsidR="009B17D5" w:rsidRPr="00AC6F02" w:rsidRDefault="009B17D5" w:rsidP="009B17D5">
            <w:pPr>
              <w:jc w:val="center"/>
              <w:rPr>
                <w:ins w:id="11521" w:author="Στάθης Καπ" w:date="2023-03-03T03:27:00Z"/>
                <w:rFonts w:cstheme="minorHAnsi"/>
                <w:sz w:val="16"/>
                <w:szCs w:val="16"/>
              </w:rPr>
            </w:pPr>
            <w:ins w:id="11522" w:author="Στάθης Καπ" w:date="2023-03-03T03:28:00Z">
              <w:r w:rsidRPr="00AC6F02">
                <w:rPr>
                  <w:rFonts w:ascii="Calibri" w:hAnsi="Calibri" w:cs="Calibri"/>
                  <w:color w:val="000000"/>
                  <w:sz w:val="16"/>
                  <w:szCs w:val="16"/>
                  <w:rPrChange w:id="11523" w:author="Στάθης Καπ" w:date="2023-03-03T03:28:00Z">
                    <w:rPr>
                      <w:rFonts w:ascii="Calibri" w:hAnsi="Calibri" w:cs="Calibri"/>
                      <w:color w:val="000000"/>
                      <w:sz w:val="18"/>
                      <w:szCs w:val="18"/>
                    </w:rPr>
                  </w:rPrChange>
                </w:rPr>
                <w:t>629</w:t>
              </w:r>
            </w:ins>
          </w:p>
        </w:tc>
        <w:tc>
          <w:tcPr>
            <w:tcW w:w="541" w:type="dxa"/>
            <w:vAlign w:val="bottom"/>
            <w:tcPrChange w:id="11524" w:author="Στάθης Καπ" w:date="2023-03-03T06:26:00Z">
              <w:tcPr>
                <w:tcW w:w="541" w:type="dxa"/>
                <w:vAlign w:val="bottom"/>
              </w:tcPr>
            </w:tcPrChange>
          </w:tcPr>
          <w:p w14:paraId="77B87463" w14:textId="4B03AC7B" w:rsidR="009B17D5" w:rsidRPr="00AC6F02" w:rsidRDefault="009B17D5" w:rsidP="009B17D5">
            <w:pPr>
              <w:jc w:val="center"/>
              <w:rPr>
                <w:ins w:id="11525" w:author="Στάθης Καπ" w:date="2023-03-03T03:27:00Z"/>
                <w:rFonts w:cstheme="minorHAnsi"/>
                <w:sz w:val="16"/>
                <w:szCs w:val="16"/>
              </w:rPr>
            </w:pPr>
            <w:ins w:id="11526" w:author="Στάθης Καπ" w:date="2023-03-03T03:28:00Z">
              <w:r w:rsidRPr="00AC6F02">
                <w:rPr>
                  <w:rFonts w:ascii="Calibri" w:hAnsi="Calibri" w:cs="Calibri"/>
                  <w:color w:val="000000"/>
                  <w:sz w:val="16"/>
                  <w:szCs w:val="16"/>
                  <w:rPrChange w:id="11527" w:author="Στάθης Καπ" w:date="2023-03-03T03:28:00Z">
                    <w:rPr>
                      <w:rFonts w:ascii="Calibri" w:hAnsi="Calibri" w:cs="Calibri"/>
                      <w:color w:val="000000"/>
                      <w:sz w:val="18"/>
                      <w:szCs w:val="18"/>
                    </w:rPr>
                  </w:rPrChange>
                </w:rPr>
                <w:t>0.284</w:t>
              </w:r>
            </w:ins>
          </w:p>
        </w:tc>
        <w:tc>
          <w:tcPr>
            <w:tcW w:w="589" w:type="dxa"/>
            <w:vAlign w:val="center"/>
            <w:tcPrChange w:id="11528" w:author="Στάθης Καπ" w:date="2023-03-03T06:26:00Z">
              <w:tcPr>
                <w:tcW w:w="589" w:type="dxa"/>
                <w:vAlign w:val="center"/>
              </w:tcPr>
            </w:tcPrChange>
          </w:tcPr>
          <w:p w14:paraId="7A55FB11" w14:textId="64A6DDCE" w:rsidR="009B17D5" w:rsidRPr="00AC6F02" w:rsidRDefault="009B17D5" w:rsidP="009B17D5">
            <w:pPr>
              <w:jc w:val="center"/>
              <w:rPr>
                <w:ins w:id="11529" w:author="Στάθης Καπ" w:date="2023-03-03T03:27:00Z"/>
                <w:rFonts w:cstheme="minorHAnsi"/>
                <w:sz w:val="16"/>
                <w:szCs w:val="16"/>
              </w:rPr>
            </w:pPr>
            <w:ins w:id="11530" w:author="Στάθης Καπ" w:date="2023-03-03T06:12:00Z">
              <w:r>
                <w:rPr>
                  <w:rFonts w:ascii="Calibri" w:hAnsi="Calibri" w:cstheme="minorHAnsi"/>
                  <w:color w:val="000000"/>
                  <w:sz w:val="16"/>
                  <w:szCs w:val="16"/>
                </w:rPr>
                <w:t>8.71</w:t>
              </w:r>
            </w:ins>
          </w:p>
        </w:tc>
      </w:tr>
      <w:tr w:rsidR="009B17D5" w14:paraId="63D0F93B" w14:textId="77777777" w:rsidTr="00F03C40">
        <w:trPr>
          <w:ins w:id="11531" w:author="Στάθης Καπ" w:date="2023-03-03T03:27:00Z"/>
        </w:trPr>
        <w:tc>
          <w:tcPr>
            <w:tcW w:w="515" w:type="dxa"/>
            <w:tcBorders>
              <w:top w:val="nil"/>
              <w:bottom w:val="nil"/>
              <w:right w:val="single" w:sz="4" w:space="0" w:color="auto"/>
            </w:tcBorders>
            <w:shd w:val="clear" w:color="auto" w:fill="E7E6E6" w:themeFill="background2"/>
            <w:vAlign w:val="center"/>
            <w:tcPrChange w:id="11532" w:author="Στάθης Καπ" w:date="2023-03-03T06:26:00Z">
              <w:tcPr>
                <w:tcW w:w="515" w:type="dxa"/>
                <w:vAlign w:val="center"/>
              </w:tcPr>
            </w:tcPrChange>
          </w:tcPr>
          <w:p w14:paraId="07947571" w14:textId="0D565FED" w:rsidR="009B17D5" w:rsidRPr="00AC6F02" w:rsidRDefault="009B17D5" w:rsidP="009B17D5">
            <w:pPr>
              <w:jc w:val="center"/>
              <w:rPr>
                <w:ins w:id="11533" w:author="Στάθης Καπ" w:date="2023-03-03T03:27:00Z"/>
                <w:sz w:val="16"/>
                <w:szCs w:val="16"/>
              </w:rPr>
            </w:pPr>
            <w:ins w:id="11534" w:author="Στάθης Καπ" w:date="2023-03-03T03:28:00Z">
              <w:r w:rsidRPr="00AC6F02">
                <w:rPr>
                  <w:sz w:val="16"/>
                  <w:szCs w:val="16"/>
                  <w:rPrChange w:id="11535" w:author="Στάθης Καπ" w:date="2023-03-03T03:28:00Z">
                    <w:rPr>
                      <w:sz w:val="18"/>
                      <w:szCs w:val="18"/>
                    </w:rPr>
                  </w:rPrChange>
                </w:rPr>
                <w:t>pr08</w:t>
              </w:r>
            </w:ins>
          </w:p>
        </w:tc>
        <w:tc>
          <w:tcPr>
            <w:tcW w:w="560" w:type="dxa"/>
            <w:tcBorders>
              <w:left w:val="single" w:sz="4" w:space="0" w:color="auto"/>
            </w:tcBorders>
            <w:tcPrChange w:id="11536" w:author="Στάθης Καπ" w:date="2023-03-03T06:26:00Z">
              <w:tcPr>
                <w:tcW w:w="560" w:type="dxa"/>
              </w:tcPr>
            </w:tcPrChange>
          </w:tcPr>
          <w:p w14:paraId="656A2DA4" w14:textId="4384D6E6" w:rsidR="009B17D5" w:rsidRPr="00AC6F02" w:rsidRDefault="009B17D5" w:rsidP="009B17D5">
            <w:pPr>
              <w:jc w:val="center"/>
              <w:rPr>
                <w:ins w:id="11537" w:author="Στάθης Καπ" w:date="2023-03-03T03:27:00Z"/>
                <w:rFonts w:cstheme="minorHAnsi"/>
                <w:sz w:val="16"/>
                <w:szCs w:val="16"/>
              </w:rPr>
            </w:pPr>
            <w:ins w:id="11538" w:author="Στάθης Καπ" w:date="2023-03-03T03:28:00Z">
              <w:r w:rsidRPr="00AC6F02">
                <w:rPr>
                  <w:sz w:val="16"/>
                  <w:szCs w:val="16"/>
                  <w:rPrChange w:id="11539" w:author="Στάθης Καπ" w:date="2023-03-03T03:28:00Z">
                    <w:rPr>
                      <w:sz w:val="18"/>
                      <w:szCs w:val="18"/>
                    </w:rPr>
                  </w:rPrChange>
                </w:rPr>
                <w:t>1139</w:t>
              </w:r>
            </w:ins>
          </w:p>
        </w:tc>
        <w:tc>
          <w:tcPr>
            <w:tcW w:w="855" w:type="dxa"/>
            <w:tcPrChange w:id="11540" w:author="Στάθης Καπ" w:date="2023-03-03T06:26:00Z">
              <w:tcPr>
                <w:tcW w:w="855" w:type="dxa"/>
              </w:tcPr>
            </w:tcPrChange>
          </w:tcPr>
          <w:p w14:paraId="3565D242" w14:textId="41EF981A" w:rsidR="009B17D5" w:rsidRPr="00AC6F02" w:rsidRDefault="009B17D5" w:rsidP="009B17D5">
            <w:pPr>
              <w:jc w:val="center"/>
              <w:rPr>
                <w:ins w:id="11541" w:author="Στάθης Καπ" w:date="2023-03-03T03:27:00Z"/>
                <w:rFonts w:cstheme="minorHAnsi"/>
                <w:sz w:val="16"/>
                <w:szCs w:val="16"/>
              </w:rPr>
            </w:pPr>
            <w:ins w:id="11542" w:author="Στάθης Καπ" w:date="2023-03-03T03:28:00Z">
              <w:r w:rsidRPr="00AC6F02">
                <w:rPr>
                  <w:sz w:val="16"/>
                  <w:szCs w:val="16"/>
                  <w:rPrChange w:id="11543" w:author="Στάθης Καπ" w:date="2023-03-03T03:28:00Z">
                    <w:rPr>
                      <w:sz w:val="18"/>
                      <w:szCs w:val="18"/>
                    </w:rPr>
                  </w:rPrChange>
                </w:rPr>
                <w:t>1082</w:t>
              </w:r>
            </w:ins>
          </w:p>
        </w:tc>
        <w:tc>
          <w:tcPr>
            <w:tcW w:w="544" w:type="dxa"/>
            <w:vAlign w:val="bottom"/>
            <w:tcPrChange w:id="11544" w:author="Στάθης Καπ" w:date="2023-03-03T06:26:00Z">
              <w:tcPr>
                <w:tcW w:w="544" w:type="dxa"/>
                <w:vAlign w:val="bottom"/>
              </w:tcPr>
            </w:tcPrChange>
          </w:tcPr>
          <w:p w14:paraId="1E3FF41D" w14:textId="7EA9687F" w:rsidR="009B17D5" w:rsidRPr="00AC6F02" w:rsidRDefault="009B17D5" w:rsidP="009B17D5">
            <w:pPr>
              <w:jc w:val="center"/>
              <w:rPr>
                <w:ins w:id="11545" w:author="Στάθης Καπ" w:date="2023-03-03T03:27:00Z"/>
                <w:rFonts w:cstheme="minorHAnsi"/>
                <w:sz w:val="16"/>
                <w:szCs w:val="16"/>
              </w:rPr>
            </w:pPr>
            <w:ins w:id="11546" w:author="Στάθης Καπ" w:date="2023-03-03T03:28:00Z">
              <w:r w:rsidRPr="00AC6F02">
                <w:rPr>
                  <w:rFonts w:ascii="Calibri" w:hAnsi="Calibri" w:cs="Calibri"/>
                  <w:color w:val="000000"/>
                  <w:sz w:val="16"/>
                  <w:szCs w:val="16"/>
                  <w:rPrChange w:id="11547" w:author="Στάθης Καπ" w:date="2023-03-03T03:28:00Z">
                    <w:rPr>
                      <w:rFonts w:ascii="Calibri" w:hAnsi="Calibri" w:cs="Calibri"/>
                      <w:color w:val="000000"/>
                      <w:sz w:val="18"/>
                      <w:szCs w:val="18"/>
                    </w:rPr>
                  </w:rPrChange>
                </w:rPr>
                <w:t>1047</w:t>
              </w:r>
            </w:ins>
          </w:p>
        </w:tc>
        <w:tc>
          <w:tcPr>
            <w:tcW w:w="621" w:type="dxa"/>
            <w:vAlign w:val="bottom"/>
            <w:tcPrChange w:id="11548" w:author="Στάθης Καπ" w:date="2023-03-03T06:26:00Z">
              <w:tcPr>
                <w:tcW w:w="621" w:type="dxa"/>
                <w:vAlign w:val="bottom"/>
              </w:tcPr>
            </w:tcPrChange>
          </w:tcPr>
          <w:p w14:paraId="1684B09D" w14:textId="5292388B" w:rsidR="009B17D5" w:rsidRPr="00AC6F02" w:rsidRDefault="009B17D5" w:rsidP="009B17D5">
            <w:pPr>
              <w:jc w:val="center"/>
              <w:rPr>
                <w:ins w:id="11549" w:author="Στάθης Καπ" w:date="2023-03-03T03:27:00Z"/>
                <w:rFonts w:cstheme="minorHAnsi"/>
                <w:sz w:val="16"/>
                <w:szCs w:val="16"/>
              </w:rPr>
            </w:pPr>
            <w:ins w:id="11550" w:author="Στάθης Καπ" w:date="2023-03-03T03:28:00Z">
              <w:r w:rsidRPr="00AC6F02">
                <w:rPr>
                  <w:rFonts w:ascii="Calibri" w:hAnsi="Calibri" w:cs="Calibri"/>
                  <w:color w:val="000000"/>
                  <w:sz w:val="16"/>
                  <w:szCs w:val="16"/>
                  <w:rPrChange w:id="11551" w:author="Στάθης Καπ" w:date="2023-03-03T03:28:00Z">
                    <w:rPr>
                      <w:rFonts w:ascii="Calibri" w:hAnsi="Calibri" w:cs="Calibri"/>
                      <w:color w:val="000000"/>
                      <w:sz w:val="18"/>
                      <w:szCs w:val="18"/>
                    </w:rPr>
                  </w:rPrChange>
                </w:rPr>
                <w:t>0.981</w:t>
              </w:r>
            </w:ins>
          </w:p>
        </w:tc>
        <w:tc>
          <w:tcPr>
            <w:tcW w:w="669" w:type="dxa"/>
            <w:vAlign w:val="center"/>
            <w:tcPrChange w:id="11552" w:author="Στάθης Καπ" w:date="2023-03-03T06:26:00Z">
              <w:tcPr>
                <w:tcW w:w="669" w:type="dxa"/>
                <w:vAlign w:val="center"/>
              </w:tcPr>
            </w:tcPrChange>
          </w:tcPr>
          <w:p w14:paraId="7B7833B9" w14:textId="56622D87" w:rsidR="009B17D5" w:rsidRPr="00AC6F02" w:rsidRDefault="009B17D5" w:rsidP="009B17D5">
            <w:pPr>
              <w:jc w:val="center"/>
              <w:rPr>
                <w:ins w:id="11553" w:author="Στάθης Καπ" w:date="2023-03-03T03:27:00Z"/>
                <w:rFonts w:cstheme="minorHAnsi"/>
                <w:sz w:val="16"/>
                <w:szCs w:val="16"/>
              </w:rPr>
            </w:pPr>
            <w:ins w:id="11554" w:author="Στάθης Καπ" w:date="2023-03-03T06:11:00Z">
              <w:r>
                <w:rPr>
                  <w:rFonts w:ascii="Calibri" w:hAnsi="Calibri" w:cstheme="minorHAnsi"/>
                  <w:color w:val="000000"/>
                  <w:sz w:val="16"/>
                  <w:szCs w:val="16"/>
                </w:rPr>
                <w:t>8.08</w:t>
              </w:r>
            </w:ins>
          </w:p>
        </w:tc>
        <w:tc>
          <w:tcPr>
            <w:tcW w:w="543" w:type="dxa"/>
            <w:vAlign w:val="bottom"/>
            <w:tcPrChange w:id="11555" w:author="Στάθης Καπ" w:date="2023-03-03T06:26:00Z">
              <w:tcPr>
                <w:tcW w:w="543" w:type="dxa"/>
                <w:vAlign w:val="bottom"/>
              </w:tcPr>
            </w:tcPrChange>
          </w:tcPr>
          <w:p w14:paraId="4D65455B" w14:textId="070ABA83" w:rsidR="009B17D5" w:rsidRPr="00AC6F02" w:rsidRDefault="009B17D5" w:rsidP="009B17D5">
            <w:pPr>
              <w:jc w:val="center"/>
              <w:rPr>
                <w:ins w:id="11556" w:author="Στάθης Καπ" w:date="2023-03-03T03:27:00Z"/>
                <w:rFonts w:cstheme="minorHAnsi"/>
                <w:sz w:val="16"/>
                <w:szCs w:val="16"/>
              </w:rPr>
            </w:pPr>
            <w:ins w:id="11557" w:author="Στάθης Καπ" w:date="2023-03-03T03:28:00Z">
              <w:r w:rsidRPr="00AC6F02">
                <w:rPr>
                  <w:rFonts w:ascii="Calibri" w:hAnsi="Calibri" w:cs="Calibri"/>
                  <w:color w:val="000000"/>
                  <w:sz w:val="16"/>
                  <w:szCs w:val="16"/>
                  <w:rPrChange w:id="11558" w:author="Στάθης Καπ" w:date="2023-03-03T03:28:00Z">
                    <w:rPr>
                      <w:rFonts w:ascii="Calibri" w:hAnsi="Calibri" w:cs="Calibri"/>
                      <w:color w:val="000000"/>
                      <w:sz w:val="18"/>
                      <w:szCs w:val="18"/>
                    </w:rPr>
                  </w:rPrChange>
                </w:rPr>
                <w:t>1027</w:t>
              </w:r>
            </w:ins>
          </w:p>
        </w:tc>
        <w:tc>
          <w:tcPr>
            <w:tcW w:w="621" w:type="dxa"/>
            <w:vAlign w:val="bottom"/>
            <w:tcPrChange w:id="11559" w:author="Στάθης Καπ" w:date="2023-03-03T06:26:00Z">
              <w:tcPr>
                <w:tcW w:w="621" w:type="dxa"/>
                <w:vAlign w:val="bottom"/>
              </w:tcPr>
            </w:tcPrChange>
          </w:tcPr>
          <w:p w14:paraId="4122855B" w14:textId="7B32E875" w:rsidR="009B17D5" w:rsidRPr="00AC6F02" w:rsidRDefault="009B17D5" w:rsidP="009B17D5">
            <w:pPr>
              <w:jc w:val="center"/>
              <w:rPr>
                <w:ins w:id="11560" w:author="Στάθης Καπ" w:date="2023-03-03T03:27:00Z"/>
                <w:rFonts w:cstheme="minorHAnsi"/>
                <w:sz w:val="16"/>
                <w:szCs w:val="16"/>
              </w:rPr>
            </w:pPr>
            <w:ins w:id="11561" w:author="Στάθης Καπ" w:date="2023-03-03T03:28:00Z">
              <w:r w:rsidRPr="00AC6F02">
                <w:rPr>
                  <w:rFonts w:ascii="Calibri" w:hAnsi="Calibri" w:cs="Calibri"/>
                  <w:color w:val="000000"/>
                  <w:sz w:val="16"/>
                  <w:szCs w:val="16"/>
                  <w:rPrChange w:id="11562" w:author="Στάθης Καπ" w:date="2023-03-03T03:28:00Z">
                    <w:rPr>
                      <w:rFonts w:ascii="Calibri" w:hAnsi="Calibri" w:cs="Calibri"/>
                      <w:color w:val="000000"/>
                      <w:sz w:val="18"/>
                      <w:szCs w:val="18"/>
                    </w:rPr>
                  </w:rPrChange>
                </w:rPr>
                <w:t>0.779</w:t>
              </w:r>
            </w:ins>
          </w:p>
        </w:tc>
        <w:tc>
          <w:tcPr>
            <w:tcW w:w="669" w:type="dxa"/>
            <w:vAlign w:val="center"/>
            <w:tcPrChange w:id="11563" w:author="Στάθης Καπ" w:date="2023-03-03T06:26:00Z">
              <w:tcPr>
                <w:tcW w:w="669" w:type="dxa"/>
                <w:vAlign w:val="center"/>
              </w:tcPr>
            </w:tcPrChange>
          </w:tcPr>
          <w:p w14:paraId="6462D0F8" w14:textId="22412D47" w:rsidR="009B17D5" w:rsidRPr="00AC6F02" w:rsidRDefault="009B17D5" w:rsidP="009B17D5">
            <w:pPr>
              <w:jc w:val="center"/>
              <w:rPr>
                <w:ins w:id="11564" w:author="Στάθης Καπ" w:date="2023-03-03T03:27:00Z"/>
                <w:rFonts w:cstheme="minorHAnsi"/>
                <w:sz w:val="16"/>
                <w:szCs w:val="16"/>
              </w:rPr>
            </w:pPr>
            <w:ins w:id="11565" w:author="Στάθης Καπ" w:date="2023-03-03T06:11:00Z">
              <w:r>
                <w:rPr>
                  <w:rFonts w:ascii="Calibri" w:hAnsi="Calibri" w:cstheme="minorHAnsi"/>
                  <w:color w:val="000000"/>
                  <w:sz w:val="16"/>
                  <w:szCs w:val="16"/>
                </w:rPr>
                <w:t>1.91</w:t>
              </w:r>
            </w:ins>
          </w:p>
        </w:tc>
        <w:tc>
          <w:tcPr>
            <w:tcW w:w="508" w:type="dxa"/>
            <w:vAlign w:val="bottom"/>
            <w:tcPrChange w:id="11566" w:author="Στάθης Καπ" w:date="2023-03-03T06:26:00Z">
              <w:tcPr>
                <w:tcW w:w="508" w:type="dxa"/>
                <w:vAlign w:val="bottom"/>
              </w:tcPr>
            </w:tcPrChange>
          </w:tcPr>
          <w:p w14:paraId="3DF79CED" w14:textId="63C3F78A" w:rsidR="009B17D5" w:rsidRPr="00AC6F02" w:rsidRDefault="009B17D5" w:rsidP="009B17D5">
            <w:pPr>
              <w:jc w:val="center"/>
              <w:rPr>
                <w:ins w:id="11567" w:author="Στάθης Καπ" w:date="2023-03-03T03:27:00Z"/>
                <w:rFonts w:cstheme="minorHAnsi"/>
                <w:sz w:val="16"/>
                <w:szCs w:val="16"/>
              </w:rPr>
            </w:pPr>
            <w:ins w:id="11568" w:author="Στάθης Καπ" w:date="2023-03-03T03:28:00Z">
              <w:r w:rsidRPr="00AC6F02">
                <w:rPr>
                  <w:rFonts w:ascii="Calibri" w:hAnsi="Calibri" w:cs="Calibri"/>
                  <w:color w:val="000000"/>
                  <w:sz w:val="16"/>
                  <w:szCs w:val="16"/>
                  <w:rPrChange w:id="11569" w:author="Στάθης Καπ" w:date="2023-03-03T03:28:00Z">
                    <w:rPr>
                      <w:rFonts w:ascii="Calibri" w:hAnsi="Calibri" w:cs="Calibri"/>
                      <w:color w:val="000000"/>
                      <w:sz w:val="18"/>
                      <w:szCs w:val="18"/>
                    </w:rPr>
                  </w:rPrChange>
                </w:rPr>
                <w:t>970</w:t>
              </w:r>
            </w:ins>
          </w:p>
        </w:tc>
        <w:tc>
          <w:tcPr>
            <w:tcW w:w="541" w:type="dxa"/>
            <w:vAlign w:val="bottom"/>
            <w:tcPrChange w:id="11570" w:author="Στάθης Καπ" w:date="2023-03-03T06:26:00Z">
              <w:tcPr>
                <w:tcW w:w="541" w:type="dxa"/>
                <w:vAlign w:val="bottom"/>
              </w:tcPr>
            </w:tcPrChange>
          </w:tcPr>
          <w:p w14:paraId="5F4BF9FA" w14:textId="3DB30455" w:rsidR="009B17D5" w:rsidRPr="00AC6F02" w:rsidRDefault="009B17D5" w:rsidP="009B17D5">
            <w:pPr>
              <w:jc w:val="center"/>
              <w:rPr>
                <w:ins w:id="11571" w:author="Στάθης Καπ" w:date="2023-03-03T03:27:00Z"/>
                <w:rFonts w:cstheme="minorHAnsi"/>
                <w:sz w:val="16"/>
                <w:szCs w:val="16"/>
              </w:rPr>
            </w:pPr>
            <w:ins w:id="11572" w:author="Στάθης Καπ" w:date="2023-03-03T03:28:00Z">
              <w:r w:rsidRPr="00AC6F02">
                <w:rPr>
                  <w:rFonts w:ascii="Calibri" w:hAnsi="Calibri" w:cs="Calibri"/>
                  <w:color w:val="000000"/>
                  <w:sz w:val="16"/>
                  <w:szCs w:val="16"/>
                  <w:rPrChange w:id="11573" w:author="Στάθης Καπ" w:date="2023-03-03T03:28:00Z">
                    <w:rPr>
                      <w:rFonts w:ascii="Calibri" w:hAnsi="Calibri" w:cs="Calibri"/>
                      <w:color w:val="000000"/>
                      <w:sz w:val="18"/>
                      <w:szCs w:val="18"/>
                    </w:rPr>
                  </w:rPrChange>
                </w:rPr>
                <w:t>0.519</w:t>
              </w:r>
            </w:ins>
          </w:p>
        </w:tc>
        <w:tc>
          <w:tcPr>
            <w:tcW w:w="589" w:type="dxa"/>
            <w:vAlign w:val="center"/>
            <w:tcPrChange w:id="11574" w:author="Στάθης Καπ" w:date="2023-03-03T06:26:00Z">
              <w:tcPr>
                <w:tcW w:w="589" w:type="dxa"/>
                <w:vAlign w:val="center"/>
              </w:tcPr>
            </w:tcPrChange>
          </w:tcPr>
          <w:p w14:paraId="00C1C969" w14:textId="15F6ABED" w:rsidR="009B17D5" w:rsidRPr="00AC6F02" w:rsidRDefault="009B17D5" w:rsidP="009B17D5">
            <w:pPr>
              <w:jc w:val="center"/>
              <w:rPr>
                <w:ins w:id="11575" w:author="Στάθης Καπ" w:date="2023-03-03T03:27:00Z"/>
                <w:rFonts w:cstheme="minorHAnsi"/>
                <w:sz w:val="16"/>
                <w:szCs w:val="16"/>
              </w:rPr>
            </w:pPr>
            <w:ins w:id="11576" w:author="Στάθης Καπ" w:date="2023-03-03T06:11:00Z">
              <w:r>
                <w:rPr>
                  <w:rFonts w:ascii="Calibri" w:hAnsi="Calibri" w:cstheme="minorHAnsi"/>
                  <w:color w:val="000000"/>
                  <w:sz w:val="16"/>
                  <w:szCs w:val="16"/>
                </w:rPr>
                <w:t>7.35</w:t>
              </w:r>
            </w:ins>
          </w:p>
        </w:tc>
        <w:tc>
          <w:tcPr>
            <w:tcW w:w="463" w:type="dxa"/>
            <w:vAlign w:val="bottom"/>
            <w:tcPrChange w:id="11577" w:author="Στάθης Καπ" w:date="2023-03-03T06:26:00Z">
              <w:tcPr>
                <w:tcW w:w="463" w:type="dxa"/>
                <w:vAlign w:val="bottom"/>
              </w:tcPr>
            </w:tcPrChange>
          </w:tcPr>
          <w:p w14:paraId="25586F9A" w14:textId="58877783" w:rsidR="009B17D5" w:rsidRPr="00AC6F02" w:rsidRDefault="009B17D5" w:rsidP="009B17D5">
            <w:pPr>
              <w:jc w:val="center"/>
              <w:rPr>
                <w:ins w:id="11578" w:author="Στάθης Καπ" w:date="2023-03-03T03:27:00Z"/>
                <w:rFonts w:cstheme="minorHAnsi"/>
                <w:sz w:val="16"/>
                <w:szCs w:val="16"/>
              </w:rPr>
            </w:pPr>
            <w:ins w:id="11579" w:author="Στάθης Καπ" w:date="2023-03-03T03:28:00Z">
              <w:r w:rsidRPr="00AC6F02">
                <w:rPr>
                  <w:rFonts w:ascii="Calibri" w:hAnsi="Calibri" w:cs="Calibri"/>
                  <w:color w:val="000000"/>
                  <w:sz w:val="16"/>
                  <w:szCs w:val="16"/>
                  <w:rPrChange w:id="11580" w:author="Στάθης Καπ" w:date="2023-03-03T03:28:00Z">
                    <w:rPr>
                      <w:rFonts w:ascii="Calibri" w:hAnsi="Calibri" w:cs="Calibri"/>
                      <w:color w:val="000000"/>
                      <w:sz w:val="18"/>
                      <w:szCs w:val="18"/>
                    </w:rPr>
                  </w:rPrChange>
                </w:rPr>
                <w:t>937</w:t>
              </w:r>
            </w:ins>
          </w:p>
        </w:tc>
        <w:tc>
          <w:tcPr>
            <w:tcW w:w="541" w:type="dxa"/>
            <w:vAlign w:val="bottom"/>
            <w:tcPrChange w:id="11581" w:author="Στάθης Καπ" w:date="2023-03-03T06:26:00Z">
              <w:tcPr>
                <w:tcW w:w="541" w:type="dxa"/>
                <w:vAlign w:val="bottom"/>
              </w:tcPr>
            </w:tcPrChange>
          </w:tcPr>
          <w:p w14:paraId="4CBE3219" w14:textId="196B88B8" w:rsidR="009B17D5" w:rsidRPr="00AC6F02" w:rsidRDefault="009B17D5" w:rsidP="009B17D5">
            <w:pPr>
              <w:jc w:val="center"/>
              <w:rPr>
                <w:ins w:id="11582" w:author="Στάθης Καπ" w:date="2023-03-03T03:27:00Z"/>
                <w:rFonts w:cstheme="minorHAnsi"/>
                <w:sz w:val="16"/>
                <w:szCs w:val="16"/>
              </w:rPr>
            </w:pPr>
            <w:ins w:id="11583" w:author="Στάθης Καπ" w:date="2023-03-03T03:28:00Z">
              <w:r w:rsidRPr="00AC6F02">
                <w:rPr>
                  <w:rFonts w:ascii="Calibri" w:hAnsi="Calibri" w:cs="Calibri"/>
                  <w:color w:val="000000"/>
                  <w:sz w:val="16"/>
                  <w:szCs w:val="16"/>
                  <w:rPrChange w:id="11584" w:author="Στάθης Καπ" w:date="2023-03-03T03:28:00Z">
                    <w:rPr>
                      <w:rFonts w:ascii="Calibri" w:hAnsi="Calibri" w:cs="Calibri"/>
                      <w:color w:val="000000"/>
                      <w:sz w:val="18"/>
                      <w:szCs w:val="18"/>
                    </w:rPr>
                  </w:rPrChange>
                </w:rPr>
                <w:t>0.482</w:t>
              </w:r>
            </w:ins>
          </w:p>
        </w:tc>
        <w:tc>
          <w:tcPr>
            <w:tcW w:w="589" w:type="dxa"/>
            <w:vAlign w:val="center"/>
            <w:tcPrChange w:id="11585" w:author="Στάθης Καπ" w:date="2023-03-03T06:26:00Z">
              <w:tcPr>
                <w:tcW w:w="589" w:type="dxa"/>
                <w:vAlign w:val="center"/>
              </w:tcPr>
            </w:tcPrChange>
          </w:tcPr>
          <w:p w14:paraId="3794D58B" w14:textId="709809D7" w:rsidR="009B17D5" w:rsidRPr="00AC6F02" w:rsidRDefault="009B17D5" w:rsidP="009B17D5">
            <w:pPr>
              <w:jc w:val="center"/>
              <w:rPr>
                <w:ins w:id="11586" w:author="Στάθης Καπ" w:date="2023-03-03T03:27:00Z"/>
                <w:rFonts w:cstheme="minorHAnsi"/>
                <w:sz w:val="16"/>
                <w:szCs w:val="16"/>
              </w:rPr>
            </w:pPr>
            <w:ins w:id="11587" w:author="Στάθης Καπ" w:date="2023-03-03T06:12:00Z">
              <w:r>
                <w:rPr>
                  <w:rFonts w:ascii="Calibri" w:hAnsi="Calibri" w:cstheme="minorHAnsi"/>
                  <w:color w:val="000000"/>
                  <w:sz w:val="16"/>
                  <w:szCs w:val="16"/>
                </w:rPr>
                <w:t>10.51</w:t>
              </w:r>
            </w:ins>
          </w:p>
        </w:tc>
      </w:tr>
      <w:tr w:rsidR="009B17D5" w14:paraId="556FED2D" w14:textId="77777777" w:rsidTr="00F03C40">
        <w:trPr>
          <w:ins w:id="11588" w:author="Στάθης Καπ" w:date="2023-03-03T03:27:00Z"/>
        </w:trPr>
        <w:tc>
          <w:tcPr>
            <w:tcW w:w="515" w:type="dxa"/>
            <w:tcBorders>
              <w:top w:val="nil"/>
              <w:bottom w:val="nil"/>
              <w:right w:val="single" w:sz="4" w:space="0" w:color="auto"/>
            </w:tcBorders>
            <w:shd w:val="clear" w:color="auto" w:fill="E7E6E6" w:themeFill="background2"/>
            <w:vAlign w:val="center"/>
            <w:tcPrChange w:id="11589" w:author="Στάθης Καπ" w:date="2023-03-03T06:26:00Z">
              <w:tcPr>
                <w:tcW w:w="515" w:type="dxa"/>
                <w:vAlign w:val="center"/>
              </w:tcPr>
            </w:tcPrChange>
          </w:tcPr>
          <w:p w14:paraId="62F62E10" w14:textId="43DD527F" w:rsidR="009B17D5" w:rsidRPr="00AC6F02" w:rsidRDefault="009B17D5" w:rsidP="009B17D5">
            <w:pPr>
              <w:jc w:val="center"/>
              <w:rPr>
                <w:ins w:id="11590" w:author="Στάθης Καπ" w:date="2023-03-03T03:27:00Z"/>
                <w:sz w:val="16"/>
                <w:szCs w:val="16"/>
              </w:rPr>
            </w:pPr>
            <w:ins w:id="11591" w:author="Στάθης Καπ" w:date="2023-03-03T03:28:00Z">
              <w:r w:rsidRPr="00AC6F02">
                <w:rPr>
                  <w:sz w:val="16"/>
                  <w:szCs w:val="16"/>
                  <w:rPrChange w:id="11592" w:author="Στάθης Καπ" w:date="2023-03-03T03:28:00Z">
                    <w:rPr>
                      <w:sz w:val="18"/>
                      <w:szCs w:val="18"/>
                    </w:rPr>
                  </w:rPrChange>
                </w:rPr>
                <w:t>pr09</w:t>
              </w:r>
            </w:ins>
          </w:p>
        </w:tc>
        <w:tc>
          <w:tcPr>
            <w:tcW w:w="560" w:type="dxa"/>
            <w:tcBorders>
              <w:left w:val="single" w:sz="4" w:space="0" w:color="auto"/>
            </w:tcBorders>
            <w:tcPrChange w:id="11593" w:author="Στάθης Καπ" w:date="2023-03-03T06:26:00Z">
              <w:tcPr>
                <w:tcW w:w="560" w:type="dxa"/>
              </w:tcPr>
            </w:tcPrChange>
          </w:tcPr>
          <w:p w14:paraId="19520FA8" w14:textId="0C9C3195" w:rsidR="009B17D5" w:rsidRPr="00AC6F02" w:rsidRDefault="009B17D5" w:rsidP="009B17D5">
            <w:pPr>
              <w:jc w:val="center"/>
              <w:rPr>
                <w:ins w:id="11594" w:author="Στάθης Καπ" w:date="2023-03-03T03:27:00Z"/>
                <w:rFonts w:cstheme="minorHAnsi"/>
                <w:sz w:val="16"/>
                <w:szCs w:val="16"/>
              </w:rPr>
            </w:pPr>
            <w:ins w:id="11595" w:author="Στάθης Καπ" w:date="2023-03-03T03:28:00Z">
              <w:r w:rsidRPr="00AC6F02">
                <w:rPr>
                  <w:sz w:val="16"/>
                  <w:szCs w:val="16"/>
                  <w:rPrChange w:id="11596" w:author="Στάθης Καπ" w:date="2023-03-03T03:28:00Z">
                    <w:rPr>
                      <w:sz w:val="18"/>
                      <w:szCs w:val="18"/>
                    </w:rPr>
                  </w:rPrChange>
                </w:rPr>
                <w:t>1282</w:t>
              </w:r>
            </w:ins>
          </w:p>
        </w:tc>
        <w:tc>
          <w:tcPr>
            <w:tcW w:w="855" w:type="dxa"/>
            <w:tcPrChange w:id="11597" w:author="Στάθης Καπ" w:date="2023-03-03T06:26:00Z">
              <w:tcPr>
                <w:tcW w:w="855" w:type="dxa"/>
              </w:tcPr>
            </w:tcPrChange>
          </w:tcPr>
          <w:p w14:paraId="7C2F4C76" w14:textId="71D377AA" w:rsidR="009B17D5" w:rsidRPr="00AC6F02" w:rsidRDefault="009B17D5" w:rsidP="009B17D5">
            <w:pPr>
              <w:jc w:val="center"/>
              <w:rPr>
                <w:ins w:id="11598" w:author="Στάθης Καπ" w:date="2023-03-03T03:27:00Z"/>
                <w:rFonts w:cstheme="minorHAnsi"/>
                <w:sz w:val="16"/>
                <w:szCs w:val="16"/>
              </w:rPr>
            </w:pPr>
            <w:ins w:id="11599" w:author="Στάθης Καπ" w:date="2023-03-03T03:28:00Z">
              <w:r w:rsidRPr="00AC6F02">
                <w:rPr>
                  <w:sz w:val="16"/>
                  <w:szCs w:val="16"/>
                  <w:rPrChange w:id="11600" w:author="Στάθης Καπ" w:date="2023-03-03T03:28:00Z">
                    <w:rPr>
                      <w:sz w:val="18"/>
                      <w:szCs w:val="18"/>
                    </w:rPr>
                  </w:rPrChange>
                </w:rPr>
                <w:t>1144</w:t>
              </w:r>
            </w:ins>
          </w:p>
        </w:tc>
        <w:tc>
          <w:tcPr>
            <w:tcW w:w="544" w:type="dxa"/>
            <w:vAlign w:val="bottom"/>
            <w:tcPrChange w:id="11601" w:author="Στάθης Καπ" w:date="2023-03-03T06:26:00Z">
              <w:tcPr>
                <w:tcW w:w="544" w:type="dxa"/>
                <w:vAlign w:val="bottom"/>
              </w:tcPr>
            </w:tcPrChange>
          </w:tcPr>
          <w:p w14:paraId="3D95400E" w14:textId="73D460D2" w:rsidR="009B17D5" w:rsidRPr="00AC6F02" w:rsidRDefault="009B17D5" w:rsidP="009B17D5">
            <w:pPr>
              <w:jc w:val="center"/>
              <w:rPr>
                <w:ins w:id="11602" w:author="Στάθης Καπ" w:date="2023-03-03T03:27:00Z"/>
                <w:rFonts w:cstheme="minorHAnsi"/>
                <w:sz w:val="16"/>
                <w:szCs w:val="16"/>
              </w:rPr>
            </w:pPr>
            <w:ins w:id="11603" w:author="Στάθης Καπ" w:date="2023-03-03T03:28:00Z">
              <w:r w:rsidRPr="00AC6F02">
                <w:rPr>
                  <w:rFonts w:ascii="Calibri" w:hAnsi="Calibri" w:cs="Calibri"/>
                  <w:color w:val="000000"/>
                  <w:sz w:val="16"/>
                  <w:szCs w:val="16"/>
                  <w:rPrChange w:id="11604" w:author="Στάθης Καπ" w:date="2023-03-03T03:28:00Z">
                    <w:rPr>
                      <w:rFonts w:ascii="Calibri" w:hAnsi="Calibri" w:cs="Calibri"/>
                      <w:color w:val="000000"/>
                      <w:sz w:val="18"/>
                      <w:szCs w:val="18"/>
                    </w:rPr>
                  </w:rPrChange>
                </w:rPr>
                <w:t>1138</w:t>
              </w:r>
            </w:ins>
          </w:p>
        </w:tc>
        <w:tc>
          <w:tcPr>
            <w:tcW w:w="621" w:type="dxa"/>
            <w:vAlign w:val="bottom"/>
            <w:tcPrChange w:id="11605" w:author="Στάθης Καπ" w:date="2023-03-03T06:26:00Z">
              <w:tcPr>
                <w:tcW w:w="621" w:type="dxa"/>
                <w:vAlign w:val="bottom"/>
              </w:tcPr>
            </w:tcPrChange>
          </w:tcPr>
          <w:p w14:paraId="21C73639" w14:textId="6E2A28CD" w:rsidR="009B17D5" w:rsidRPr="00AC6F02" w:rsidRDefault="009B17D5" w:rsidP="009B17D5">
            <w:pPr>
              <w:jc w:val="center"/>
              <w:rPr>
                <w:ins w:id="11606" w:author="Στάθης Καπ" w:date="2023-03-03T03:27:00Z"/>
                <w:rFonts w:cstheme="minorHAnsi"/>
                <w:sz w:val="16"/>
                <w:szCs w:val="16"/>
              </w:rPr>
            </w:pPr>
            <w:ins w:id="11607" w:author="Στάθης Καπ" w:date="2023-03-03T03:28:00Z">
              <w:r w:rsidRPr="00AC6F02">
                <w:rPr>
                  <w:rFonts w:ascii="Calibri" w:hAnsi="Calibri" w:cs="Calibri"/>
                  <w:color w:val="000000"/>
                  <w:sz w:val="16"/>
                  <w:szCs w:val="16"/>
                  <w:rPrChange w:id="11608" w:author="Στάθης Καπ" w:date="2023-03-03T03:28:00Z">
                    <w:rPr>
                      <w:rFonts w:ascii="Calibri" w:hAnsi="Calibri" w:cs="Calibri"/>
                      <w:color w:val="000000"/>
                      <w:sz w:val="18"/>
                      <w:szCs w:val="18"/>
                    </w:rPr>
                  </w:rPrChange>
                </w:rPr>
                <w:t>2.568</w:t>
              </w:r>
            </w:ins>
          </w:p>
        </w:tc>
        <w:tc>
          <w:tcPr>
            <w:tcW w:w="669" w:type="dxa"/>
            <w:vAlign w:val="center"/>
            <w:tcPrChange w:id="11609" w:author="Στάθης Καπ" w:date="2023-03-03T06:26:00Z">
              <w:tcPr>
                <w:tcW w:w="669" w:type="dxa"/>
                <w:vAlign w:val="center"/>
              </w:tcPr>
            </w:tcPrChange>
          </w:tcPr>
          <w:p w14:paraId="7277FA14" w14:textId="0F797754" w:rsidR="009B17D5" w:rsidRPr="00AC6F02" w:rsidRDefault="009B17D5" w:rsidP="009B17D5">
            <w:pPr>
              <w:jc w:val="center"/>
              <w:rPr>
                <w:ins w:id="11610" w:author="Στάθης Καπ" w:date="2023-03-03T03:27:00Z"/>
                <w:rFonts w:cstheme="minorHAnsi"/>
                <w:sz w:val="16"/>
                <w:szCs w:val="16"/>
              </w:rPr>
            </w:pPr>
            <w:ins w:id="11611" w:author="Στάθης Καπ" w:date="2023-03-03T06:11:00Z">
              <w:r>
                <w:rPr>
                  <w:rFonts w:ascii="Calibri" w:hAnsi="Calibri" w:cstheme="minorHAnsi"/>
                  <w:color w:val="000000"/>
                  <w:sz w:val="16"/>
                  <w:szCs w:val="16"/>
                </w:rPr>
                <w:t>11.23</w:t>
              </w:r>
            </w:ins>
          </w:p>
        </w:tc>
        <w:tc>
          <w:tcPr>
            <w:tcW w:w="543" w:type="dxa"/>
            <w:vAlign w:val="bottom"/>
            <w:tcPrChange w:id="11612" w:author="Στάθης Καπ" w:date="2023-03-03T06:26:00Z">
              <w:tcPr>
                <w:tcW w:w="543" w:type="dxa"/>
                <w:vAlign w:val="bottom"/>
              </w:tcPr>
            </w:tcPrChange>
          </w:tcPr>
          <w:p w14:paraId="7FC1B524" w14:textId="6A5F482E" w:rsidR="009B17D5" w:rsidRPr="00AC6F02" w:rsidRDefault="009B17D5" w:rsidP="009B17D5">
            <w:pPr>
              <w:jc w:val="center"/>
              <w:rPr>
                <w:ins w:id="11613" w:author="Στάθης Καπ" w:date="2023-03-03T03:27:00Z"/>
                <w:rFonts w:cstheme="minorHAnsi"/>
                <w:sz w:val="16"/>
                <w:szCs w:val="16"/>
              </w:rPr>
            </w:pPr>
            <w:ins w:id="11614" w:author="Στάθης Καπ" w:date="2023-03-03T03:28:00Z">
              <w:r w:rsidRPr="00AC6F02">
                <w:rPr>
                  <w:rFonts w:ascii="Calibri" w:hAnsi="Calibri" w:cs="Calibri"/>
                  <w:color w:val="000000"/>
                  <w:sz w:val="16"/>
                  <w:szCs w:val="16"/>
                  <w:rPrChange w:id="11615" w:author="Στάθης Καπ" w:date="2023-03-03T03:28:00Z">
                    <w:rPr>
                      <w:rFonts w:ascii="Calibri" w:hAnsi="Calibri" w:cs="Calibri"/>
                      <w:color w:val="000000"/>
                      <w:sz w:val="18"/>
                      <w:szCs w:val="18"/>
                    </w:rPr>
                  </w:rPrChange>
                </w:rPr>
                <w:t>1162</w:t>
              </w:r>
            </w:ins>
          </w:p>
        </w:tc>
        <w:tc>
          <w:tcPr>
            <w:tcW w:w="621" w:type="dxa"/>
            <w:vAlign w:val="bottom"/>
            <w:tcPrChange w:id="11616" w:author="Στάθης Καπ" w:date="2023-03-03T06:26:00Z">
              <w:tcPr>
                <w:tcW w:w="621" w:type="dxa"/>
                <w:vAlign w:val="bottom"/>
              </w:tcPr>
            </w:tcPrChange>
          </w:tcPr>
          <w:p w14:paraId="454F2B3A" w14:textId="7944E9AB" w:rsidR="009B17D5" w:rsidRPr="00AC6F02" w:rsidRDefault="009B17D5" w:rsidP="009B17D5">
            <w:pPr>
              <w:jc w:val="center"/>
              <w:rPr>
                <w:ins w:id="11617" w:author="Στάθης Καπ" w:date="2023-03-03T03:27:00Z"/>
                <w:rFonts w:cstheme="minorHAnsi"/>
                <w:sz w:val="16"/>
                <w:szCs w:val="16"/>
              </w:rPr>
            </w:pPr>
            <w:ins w:id="11618" w:author="Στάθης Καπ" w:date="2023-03-03T03:28:00Z">
              <w:r w:rsidRPr="00AC6F02">
                <w:rPr>
                  <w:rFonts w:ascii="Calibri" w:hAnsi="Calibri" w:cs="Calibri"/>
                  <w:color w:val="000000"/>
                  <w:sz w:val="16"/>
                  <w:szCs w:val="16"/>
                  <w:rPrChange w:id="11619" w:author="Στάθης Καπ" w:date="2023-03-03T03:28:00Z">
                    <w:rPr>
                      <w:rFonts w:ascii="Calibri" w:hAnsi="Calibri" w:cs="Calibri"/>
                      <w:color w:val="000000"/>
                      <w:sz w:val="18"/>
                      <w:szCs w:val="18"/>
                    </w:rPr>
                  </w:rPrChange>
                </w:rPr>
                <w:t>2.104</w:t>
              </w:r>
            </w:ins>
          </w:p>
        </w:tc>
        <w:tc>
          <w:tcPr>
            <w:tcW w:w="669" w:type="dxa"/>
            <w:vAlign w:val="center"/>
            <w:tcPrChange w:id="11620" w:author="Στάθης Καπ" w:date="2023-03-03T06:26:00Z">
              <w:tcPr>
                <w:tcW w:w="669" w:type="dxa"/>
                <w:vAlign w:val="center"/>
              </w:tcPr>
            </w:tcPrChange>
          </w:tcPr>
          <w:p w14:paraId="093A215F" w14:textId="3972CA6B" w:rsidR="009B17D5" w:rsidRPr="00AC6F02" w:rsidRDefault="009B17D5" w:rsidP="009B17D5">
            <w:pPr>
              <w:jc w:val="center"/>
              <w:rPr>
                <w:ins w:id="11621" w:author="Στάθης Καπ" w:date="2023-03-03T03:27:00Z"/>
                <w:rFonts w:cstheme="minorHAnsi"/>
                <w:sz w:val="16"/>
                <w:szCs w:val="16"/>
              </w:rPr>
            </w:pPr>
            <w:ins w:id="11622" w:author="Στάθης Καπ" w:date="2023-03-03T06:11:00Z">
              <w:r>
                <w:rPr>
                  <w:rFonts w:ascii="Calibri" w:hAnsi="Calibri" w:cstheme="minorHAnsi"/>
                  <w:color w:val="000000"/>
                  <w:sz w:val="16"/>
                  <w:szCs w:val="16"/>
                </w:rPr>
                <w:t>-2.11</w:t>
              </w:r>
            </w:ins>
          </w:p>
        </w:tc>
        <w:tc>
          <w:tcPr>
            <w:tcW w:w="508" w:type="dxa"/>
            <w:vAlign w:val="bottom"/>
            <w:tcPrChange w:id="11623" w:author="Στάθης Καπ" w:date="2023-03-03T06:26:00Z">
              <w:tcPr>
                <w:tcW w:w="508" w:type="dxa"/>
                <w:vAlign w:val="bottom"/>
              </w:tcPr>
            </w:tcPrChange>
          </w:tcPr>
          <w:p w14:paraId="161EF010" w14:textId="22B0AAF0" w:rsidR="009B17D5" w:rsidRPr="00AC6F02" w:rsidRDefault="009B17D5" w:rsidP="009B17D5">
            <w:pPr>
              <w:jc w:val="center"/>
              <w:rPr>
                <w:ins w:id="11624" w:author="Στάθης Καπ" w:date="2023-03-03T03:27:00Z"/>
                <w:rFonts w:cstheme="minorHAnsi"/>
                <w:sz w:val="16"/>
                <w:szCs w:val="16"/>
              </w:rPr>
            </w:pPr>
            <w:ins w:id="11625" w:author="Στάθης Καπ" w:date="2023-03-03T03:28:00Z">
              <w:r w:rsidRPr="00AC6F02">
                <w:rPr>
                  <w:rFonts w:ascii="Calibri" w:hAnsi="Calibri" w:cs="Calibri"/>
                  <w:color w:val="000000"/>
                  <w:sz w:val="16"/>
                  <w:szCs w:val="16"/>
                  <w:rPrChange w:id="11626" w:author="Στάθης Καπ" w:date="2023-03-03T03:28:00Z">
                    <w:rPr>
                      <w:rFonts w:ascii="Calibri" w:hAnsi="Calibri" w:cs="Calibri"/>
                      <w:color w:val="000000"/>
                      <w:sz w:val="18"/>
                      <w:szCs w:val="18"/>
                    </w:rPr>
                  </w:rPrChange>
                </w:rPr>
                <w:t>1025</w:t>
              </w:r>
            </w:ins>
          </w:p>
        </w:tc>
        <w:tc>
          <w:tcPr>
            <w:tcW w:w="541" w:type="dxa"/>
            <w:vAlign w:val="bottom"/>
            <w:tcPrChange w:id="11627" w:author="Στάθης Καπ" w:date="2023-03-03T06:26:00Z">
              <w:tcPr>
                <w:tcW w:w="541" w:type="dxa"/>
                <w:vAlign w:val="bottom"/>
              </w:tcPr>
            </w:tcPrChange>
          </w:tcPr>
          <w:p w14:paraId="3BEC5248" w14:textId="37C88A97" w:rsidR="009B17D5" w:rsidRPr="00AC6F02" w:rsidRDefault="009B17D5" w:rsidP="009B17D5">
            <w:pPr>
              <w:jc w:val="center"/>
              <w:rPr>
                <w:ins w:id="11628" w:author="Στάθης Καπ" w:date="2023-03-03T03:27:00Z"/>
                <w:rFonts w:cstheme="minorHAnsi"/>
                <w:sz w:val="16"/>
                <w:szCs w:val="16"/>
              </w:rPr>
            </w:pPr>
            <w:ins w:id="11629" w:author="Στάθης Καπ" w:date="2023-03-03T03:28:00Z">
              <w:r w:rsidRPr="00AC6F02">
                <w:rPr>
                  <w:rFonts w:ascii="Calibri" w:hAnsi="Calibri" w:cs="Calibri"/>
                  <w:color w:val="000000"/>
                  <w:sz w:val="16"/>
                  <w:szCs w:val="16"/>
                  <w:rPrChange w:id="11630" w:author="Στάθης Καπ" w:date="2023-03-03T03:28:00Z">
                    <w:rPr>
                      <w:rFonts w:ascii="Calibri" w:hAnsi="Calibri" w:cs="Calibri"/>
                      <w:color w:val="000000"/>
                      <w:sz w:val="18"/>
                      <w:szCs w:val="18"/>
                    </w:rPr>
                  </w:rPrChange>
                </w:rPr>
                <w:t>1.188</w:t>
              </w:r>
            </w:ins>
          </w:p>
        </w:tc>
        <w:tc>
          <w:tcPr>
            <w:tcW w:w="589" w:type="dxa"/>
            <w:vAlign w:val="center"/>
            <w:tcPrChange w:id="11631" w:author="Στάθης Καπ" w:date="2023-03-03T06:26:00Z">
              <w:tcPr>
                <w:tcW w:w="589" w:type="dxa"/>
                <w:vAlign w:val="center"/>
              </w:tcPr>
            </w:tcPrChange>
          </w:tcPr>
          <w:p w14:paraId="741D5E08" w14:textId="332E60FD" w:rsidR="009B17D5" w:rsidRPr="00AC6F02" w:rsidRDefault="009B17D5" w:rsidP="009B17D5">
            <w:pPr>
              <w:jc w:val="center"/>
              <w:rPr>
                <w:ins w:id="11632" w:author="Στάθης Καπ" w:date="2023-03-03T03:27:00Z"/>
                <w:rFonts w:cstheme="minorHAnsi"/>
                <w:sz w:val="16"/>
                <w:szCs w:val="16"/>
              </w:rPr>
            </w:pPr>
            <w:ins w:id="11633" w:author="Στάθης Καπ" w:date="2023-03-03T06:11:00Z">
              <w:r>
                <w:rPr>
                  <w:rFonts w:ascii="Calibri" w:hAnsi="Calibri" w:cstheme="minorHAnsi"/>
                  <w:color w:val="000000"/>
                  <w:sz w:val="16"/>
                  <w:szCs w:val="16"/>
                </w:rPr>
                <w:t>9.93</w:t>
              </w:r>
            </w:ins>
          </w:p>
        </w:tc>
        <w:tc>
          <w:tcPr>
            <w:tcW w:w="463" w:type="dxa"/>
            <w:vAlign w:val="bottom"/>
            <w:tcPrChange w:id="11634" w:author="Στάθης Καπ" w:date="2023-03-03T06:26:00Z">
              <w:tcPr>
                <w:tcW w:w="463" w:type="dxa"/>
                <w:vAlign w:val="bottom"/>
              </w:tcPr>
            </w:tcPrChange>
          </w:tcPr>
          <w:p w14:paraId="25AD5CDB" w14:textId="0BB0E803" w:rsidR="009B17D5" w:rsidRPr="00AC6F02" w:rsidRDefault="009B17D5" w:rsidP="009B17D5">
            <w:pPr>
              <w:jc w:val="center"/>
              <w:rPr>
                <w:ins w:id="11635" w:author="Στάθης Καπ" w:date="2023-03-03T03:27:00Z"/>
                <w:rFonts w:cstheme="minorHAnsi"/>
                <w:sz w:val="16"/>
                <w:szCs w:val="16"/>
              </w:rPr>
            </w:pPr>
            <w:ins w:id="11636" w:author="Στάθης Καπ" w:date="2023-03-03T03:28:00Z">
              <w:r w:rsidRPr="00AC6F02">
                <w:rPr>
                  <w:rFonts w:ascii="Calibri" w:hAnsi="Calibri" w:cs="Calibri"/>
                  <w:color w:val="000000"/>
                  <w:sz w:val="16"/>
                  <w:szCs w:val="16"/>
                  <w:rPrChange w:id="11637" w:author="Στάθης Καπ" w:date="2023-03-03T03:28:00Z">
                    <w:rPr>
                      <w:rFonts w:ascii="Calibri" w:hAnsi="Calibri" w:cs="Calibri"/>
                      <w:color w:val="000000"/>
                      <w:sz w:val="18"/>
                      <w:szCs w:val="18"/>
                    </w:rPr>
                  </w:rPrChange>
                </w:rPr>
                <w:t>1052</w:t>
              </w:r>
            </w:ins>
          </w:p>
        </w:tc>
        <w:tc>
          <w:tcPr>
            <w:tcW w:w="541" w:type="dxa"/>
            <w:vAlign w:val="bottom"/>
            <w:tcPrChange w:id="11638" w:author="Στάθης Καπ" w:date="2023-03-03T06:26:00Z">
              <w:tcPr>
                <w:tcW w:w="541" w:type="dxa"/>
                <w:vAlign w:val="bottom"/>
              </w:tcPr>
            </w:tcPrChange>
          </w:tcPr>
          <w:p w14:paraId="06D01275" w14:textId="440BFEBA" w:rsidR="009B17D5" w:rsidRPr="00AC6F02" w:rsidRDefault="009B17D5" w:rsidP="009B17D5">
            <w:pPr>
              <w:jc w:val="center"/>
              <w:rPr>
                <w:ins w:id="11639" w:author="Στάθης Καπ" w:date="2023-03-03T03:27:00Z"/>
                <w:rFonts w:cstheme="minorHAnsi"/>
                <w:sz w:val="16"/>
                <w:szCs w:val="16"/>
              </w:rPr>
            </w:pPr>
            <w:ins w:id="11640" w:author="Στάθης Καπ" w:date="2023-03-03T03:28:00Z">
              <w:r w:rsidRPr="00AC6F02">
                <w:rPr>
                  <w:rFonts w:ascii="Calibri" w:hAnsi="Calibri" w:cs="Calibri"/>
                  <w:color w:val="000000"/>
                  <w:sz w:val="16"/>
                  <w:szCs w:val="16"/>
                  <w:rPrChange w:id="11641" w:author="Στάθης Καπ" w:date="2023-03-03T03:28:00Z">
                    <w:rPr>
                      <w:rFonts w:ascii="Calibri" w:hAnsi="Calibri" w:cs="Calibri"/>
                      <w:color w:val="000000"/>
                      <w:sz w:val="18"/>
                      <w:szCs w:val="18"/>
                    </w:rPr>
                  </w:rPrChange>
                </w:rPr>
                <w:t>1.006</w:t>
              </w:r>
            </w:ins>
          </w:p>
        </w:tc>
        <w:tc>
          <w:tcPr>
            <w:tcW w:w="589" w:type="dxa"/>
            <w:vAlign w:val="center"/>
            <w:tcPrChange w:id="11642" w:author="Στάθης Καπ" w:date="2023-03-03T06:26:00Z">
              <w:tcPr>
                <w:tcW w:w="589" w:type="dxa"/>
                <w:vAlign w:val="center"/>
              </w:tcPr>
            </w:tcPrChange>
          </w:tcPr>
          <w:p w14:paraId="7760BE42" w14:textId="13BE6D6D" w:rsidR="009B17D5" w:rsidRPr="00AC6F02" w:rsidRDefault="009B17D5" w:rsidP="009B17D5">
            <w:pPr>
              <w:jc w:val="center"/>
              <w:rPr>
                <w:ins w:id="11643" w:author="Στάθης Καπ" w:date="2023-03-03T03:27:00Z"/>
                <w:rFonts w:cstheme="minorHAnsi"/>
                <w:sz w:val="16"/>
                <w:szCs w:val="16"/>
              </w:rPr>
            </w:pPr>
            <w:ins w:id="11644" w:author="Στάθης Καπ" w:date="2023-03-03T06:12:00Z">
              <w:r>
                <w:rPr>
                  <w:rFonts w:ascii="Calibri" w:hAnsi="Calibri" w:cstheme="minorHAnsi"/>
                  <w:color w:val="000000"/>
                  <w:sz w:val="16"/>
                  <w:szCs w:val="16"/>
                </w:rPr>
                <w:t>7.56</w:t>
              </w:r>
            </w:ins>
          </w:p>
        </w:tc>
      </w:tr>
      <w:tr w:rsidR="009B17D5" w14:paraId="4E3D1213" w14:textId="77777777" w:rsidTr="00F03C40">
        <w:trPr>
          <w:ins w:id="11645" w:author="Στάθης Καπ" w:date="2023-03-03T03:27:00Z"/>
        </w:trPr>
        <w:tc>
          <w:tcPr>
            <w:tcW w:w="515" w:type="dxa"/>
            <w:tcBorders>
              <w:top w:val="nil"/>
              <w:bottom w:val="nil"/>
              <w:right w:val="single" w:sz="4" w:space="0" w:color="auto"/>
            </w:tcBorders>
            <w:shd w:val="clear" w:color="auto" w:fill="E7E6E6" w:themeFill="background2"/>
            <w:vAlign w:val="center"/>
            <w:tcPrChange w:id="11646" w:author="Στάθης Καπ" w:date="2023-03-03T06:26:00Z">
              <w:tcPr>
                <w:tcW w:w="515" w:type="dxa"/>
                <w:vAlign w:val="center"/>
              </w:tcPr>
            </w:tcPrChange>
          </w:tcPr>
          <w:p w14:paraId="41EAB349" w14:textId="4E31721C" w:rsidR="009B17D5" w:rsidRPr="00AC6F02" w:rsidRDefault="009B17D5" w:rsidP="009B17D5">
            <w:pPr>
              <w:jc w:val="center"/>
              <w:rPr>
                <w:ins w:id="11647" w:author="Στάθης Καπ" w:date="2023-03-03T03:27:00Z"/>
                <w:sz w:val="16"/>
                <w:szCs w:val="16"/>
              </w:rPr>
            </w:pPr>
            <w:ins w:id="11648" w:author="Στάθης Καπ" w:date="2023-03-03T03:28:00Z">
              <w:r w:rsidRPr="00AC6F02">
                <w:rPr>
                  <w:sz w:val="16"/>
                  <w:szCs w:val="16"/>
                  <w:rPrChange w:id="11649" w:author="Στάθης Καπ" w:date="2023-03-03T03:28:00Z">
                    <w:rPr>
                      <w:sz w:val="18"/>
                      <w:szCs w:val="18"/>
                    </w:rPr>
                  </w:rPrChange>
                </w:rPr>
                <w:t>pr10</w:t>
              </w:r>
            </w:ins>
          </w:p>
        </w:tc>
        <w:tc>
          <w:tcPr>
            <w:tcW w:w="560" w:type="dxa"/>
            <w:tcBorders>
              <w:left w:val="single" w:sz="4" w:space="0" w:color="auto"/>
            </w:tcBorders>
            <w:tcPrChange w:id="11650" w:author="Στάθης Καπ" w:date="2023-03-03T06:26:00Z">
              <w:tcPr>
                <w:tcW w:w="560" w:type="dxa"/>
              </w:tcPr>
            </w:tcPrChange>
          </w:tcPr>
          <w:p w14:paraId="63ECCC7D" w14:textId="6C5F1E9F" w:rsidR="009B17D5" w:rsidRPr="00AC6F02" w:rsidRDefault="009B17D5" w:rsidP="009B17D5">
            <w:pPr>
              <w:jc w:val="center"/>
              <w:rPr>
                <w:ins w:id="11651" w:author="Στάθης Καπ" w:date="2023-03-03T03:27:00Z"/>
                <w:rFonts w:cstheme="minorHAnsi"/>
                <w:sz w:val="16"/>
                <w:szCs w:val="16"/>
              </w:rPr>
            </w:pPr>
            <w:ins w:id="11652" w:author="Στάθης Καπ" w:date="2023-03-03T03:28:00Z">
              <w:r w:rsidRPr="00AC6F02">
                <w:rPr>
                  <w:sz w:val="16"/>
                  <w:szCs w:val="16"/>
                  <w:rPrChange w:id="11653" w:author="Στάθης Καπ" w:date="2023-03-03T03:28:00Z">
                    <w:rPr>
                      <w:sz w:val="18"/>
                      <w:szCs w:val="18"/>
                    </w:rPr>
                  </w:rPrChange>
                </w:rPr>
                <w:t>1573</w:t>
              </w:r>
            </w:ins>
          </w:p>
        </w:tc>
        <w:tc>
          <w:tcPr>
            <w:tcW w:w="855" w:type="dxa"/>
            <w:tcPrChange w:id="11654" w:author="Στάθης Καπ" w:date="2023-03-03T06:26:00Z">
              <w:tcPr>
                <w:tcW w:w="855" w:type="dxa"/>
              </w:tcPr>
            </w:tcPrChange>
          </w:tcPr>
          <w:p w14:paraId="0E6DB081" w14:textId="1E23E839" w:rsidR="009B17D5" w:rsidRPr="00AC6F02" w:rsidRDefault="009B17D5" w:rsidP="009B17D5">
            <w:pPr>
              <w:jc w:val="center"/>
              <w:rPr>
                <w:ins w:id="11655" w:author="Στάθης Καπ" w:date="2023-03-03T03:27:00Z"/>
                <w:rFonts w:cstheme="minorHAnsi"/>
                <w:sz w:val="16"/>
                <w:szCs w:val="16"/>
              </w:rPr>
            </w:pPr>
            <w:ins w:id="11656" w:author="Στάθης Καπ" w:date="2023-03-03T03:28:00Z">
              <w:r w:rsidRPr="00AC6F02">
                <w:rPr>
                  <w:sz w:val="16"/>
                  <w:szCs w:val="16"/>
                  <w:rPrChange w:id="11657" w:author="Στάθης Καπ" w:date="2023-03-03T03:28:00Z">
                    <w:rPr>
                      <w:sz w:val="18"/>
                      <w:szCs w:val="18"/>
                    </w:rPr>
                  </w:rPrChange>
                </w:rPr>
                <w:t>1473</w:t>
              </w:r>
            </w:ins>
          </w:p>
        </w:tc>
        <w:tc>
          <w:tcPr>
            <w:tcW w:w="544" w:type="dxa"/>
            <w:vAlign w:val="bottom"/>
            <w:tcPrChange w:id="11658" w:author="Στάθης Καπ" w:date="2023-03-03T06:26:00Z">
              <w:tcPr>
                <w:tcW w:w="544" w:type="dxa"/>
                <w:vAlign w:val="bottom"/>
              </w:tcPr>
            </w:tcPrChange>
          </w:tcPr>
          <w:p w14:paraId="2118F738" w14:textId="628330AD" w:rsidR="009B17D5" w:rsidRPr="00AC6F02" w:rsidRDefault="009B17D5" w:rsidP="009B17D5">
            <w:pPr>
              <w:jc w:val="center"/>
              <w:rPr>
                <w:ins w:id="11659" w:author="Στάθης Καπ" w:date="2023-03-03T03:27:00Z"/>
                <w:rFonts w:cstheme="minorHAnsi"/>
                <w:sz w:val="16"/>
                <w:szCs w:val="16"/>
              </w:rPr>
            </w:pPr>
            <w:ins w:id="11660" w:author="Στάθης Καπ" w:date="2023-03-03T03:28:00Z">
              <w:r w:rsidRPr="00AC6F02">
                <w:rPr>
                  <w:rFonts w:ascii="Calibri" w:hAnsi="Calibri" w:cs="Calibri"/>
                  <w:color w:val="000000"/>
                  <w:sz w:val="16"/>
                  <w:szCs w:val="16"/>
                  <w:rPrChange w:id="11661" w:author="Στάθης Καπ" w:date="2023-03-03T03:28:00Z">
                    <w:rPr>
                      <w:rFonts w:ascii="Calibri" w:hAnsi="Calibri" w:cs="Calibri"/>
                      <w:color w:val="000000"/>
                      <w:sz w:val="18"/>
                      <w:szCs w:val="18"/>
                    </w:rPr>
                  </w:rPrChange>
                </w:rPr>
                <w:t>1495</w:t>
              </w:r>
            </w:ins>
          </w:p>
        </w:tc>
        <w:tc>
          <w:tcPr>
            <w:tcW w:w="621" w:type="dxa"/>
            <w:vAlign w:val="bottom"/>
            <w:tcPrChange w:id="11662" w:author="Στάθης Καπ" w:date="2023-03-03T06:26:00Z">
              <w:tcPr>
                <w:tcW w:w="621" w:type="dxa"/>
                <w:vAlign w:val="bottom"/>
              </w:tcPr>
            </w:tcPrChange>
          </w:tcPr>
          <w:p w14:paraId="55D0D537" w14:textId="416A3D8F" w:rsidR="009B17D5" w:rsidRPr="00AC6F02" w:rsidRDefault="009B17D5" w:rsidP="009B17D5">
            <w:pPr>
              <w:jc w:val="center"/>
              <w:rPr>
                <w:ins w:id="11663" w:author="Στάθης Καπ" w:date="2023-03-03T03:27:00Z"/>
                <w:rFonts w:cstheme="minorHAnsi"/>
                <w:sz w:val="16"/>
                <w:szCs w:val="16"/>
              </w:rPr>
            </w:pPr>
            <w:ins w:id="11664" w:author="Στάθης Καπ" w:date="2023-03-03T03:28:00Z">
              <w:r w:rsidRPr="00AC6F02">
                <w:rPr>
                  <w:rFonts w:ascii="Calibri" w:hAnsi="Calibri" w:cs="Calibri"/>
                  <w:color w:val="000000"/>
                  <w:sz w:val="16"/>
                  <w:szCs w:val="16"/>
                  <w:rPrChange w:id="11665" w:author="Στάθης Καπ" w:date="2023-03-03T03:28:00Z">
                    <w:rPr>
                      <w:rFonts w:ascii="Calibri" w:hAnsi="Calibri" w:cs="Calibri"/>
                      <w:color w:val="000000"/>
                      <w:sz w:val="18"/>
                      <w:szCs w:val="18"/>
                    </w:rPr>
                  </w:rPrChange>
                </w:rPr>
                <w:t>8.727</w:t>
              </w:r>
            </w:ins>
          </w:p>
        </w:tc>
        <w:tc>
          <w:tcPr>
            <w:tcW w:w="669" w:type="dxa"/>
            <w:vAlign w:val="center"/>
            <w:tcPrChange w:id="11666" w:author="Στάθης Καπ" w:date="2023-03-03T06:26:00Z">
              <w:tcPr>
                <w:tcW w:w="669" w:type="dxa"/>
                <w:vAlign w:val="center"/>
              </w:tcPr>
            </w:tcPrChange>
          </w:tcPr>
          <w:p w14:paraId="47908FD3" w14:textId="41E3787B" w:rsidR="009B17D5" w:rsidRPr="00AC6F02" w:rsidRDefault="009B17D5" w:rsidP="009B17D5">
            <w:pPr>
              <w:jc w:val="center"/>
              <w:rPr>
                <w:ins w:id="11667" w:author="Στάθης Καπ" w:date="2023-03-03T03:27:00Z"/>
                <w:rFonts w:cstheme="minorHAnsi"/>
                <w:sz w:val="16"/>
                <w:szCs w:val="16"/>
              </w:rPr>
            </w:pPr>
            <w:ins w:id="11668" w:author="Στάθης Καπ" w:date="2023-03-03T06:11:00Z">
              <w:r>
                <w:rPr>
                  <w:rFonts w:ascii="Calibri" w:hAnsi="Calibri" w:cstheme="minorHAnsi"/>
                  <w:color w:val="000000"/>
                  <w:sz w:val="16"/>
                  <w:szCs w:val="16"/>
                </w:rPr>
                <w:t>4.96</w:t>
              </w:r>
            </w:ins>
          </w:p>
        </w:tc>
        <w:tc>
          <w:tcPr>
            <w:tcW w:w="543" w:type="dxa"/>
            <w:vAlign w:val="bottom"/>
            <w:tcPrChange w:id="11669" w:author="Στάθης Καπ" w:date="2023-03-03T06:26:00Z">
              <w:tcPr>
                <w:tcW w:w="543" w:type="dxa"/>
                <w:vAlign w:val="bottom"/>
              </w:tcPr>
            </w:tcPrChange>
          </w:tcPr>
          <w:p w14:paraId="0FEA5A43" w14:textId="5E000B82" w:rsidR="009B17D5" w:rsidRPr="00AC6F02" w:rsidRDefault="009B17D5" w:rsidP="009B17D5">
            <w:pPr>
              <w:jc w:val="center"/>
              <w:rPr>
                <w:ins w:id="11670" w:author="Στάθης Καπ" w:date="2023-03-03T03:27:00Z"/>
                <w:rFonts w:cstheme="minorHAnsi"/>
                <w:sz w:val="16"/>
                <w:szCs w:val="16"/>
              </w:rPr>
            </w:pPr>
            <w:ins w:id="11671" w:author="Στάθης Καπ" w:date="2023-03-03T03:28:00Z">
              <w:r w:rsidRPr="00AC6F02">
                <w:rPr>
                  <w:rFonts w:ascii="Calibri" w:hAnsi="Calibri" w:cs="Calibri"/>
                  <w:color w:val="000000"/>
                  <w:sz w:val="16"/>
                  <w:szCs w:val="16"/>
                  <w:rPrChange w:id="11672" w:author="Στάθης Καπ" w:date="2023-03-03T03:28:00Z">
                    <w:rPr>
                      <w:rFonts w:ascii="Calibri" w:hAnsi="Calibri" w:cs="Calibri"/>
                      <w:color w:val="000000"/>
                      <w:sz w:val="18"/>
                      <w:szCs w:val="18"/>
                    </w:rPr>
                  </w:rPrChange>
                </w:rPr>
                <w:t>1322</w:t>
              </w:r>
            </w:ins>
          </w:p>
        </w:tc>
        <w:tc>
          <w:tcPr>
            <w:tcW w:w="621" w:type="dxa"/>
            <w:vAlign w:val="bottom"/>
            <w:tcPrChange w:id="11673" w:author="Στάθης Καπ" w:date="2023-03-03T06:26:00Z">
              <w:tcPr>
                <w:tcW w:w="621" w:type="dxa"/>
                <w:vAlign w:val="bottom"/>
              </w:tcPr>
            </w:tcPrChange>
          </w:tcPr>
          <w:p w14:paraId="2C957031" w14:textId="4E31FABC" w:rsidR="009B17D5" w:rsidRPr="00AC6F02" w:rsidRDefault="009B17D5" w:rsidP="009B17D5">
            <w:pPr>
              <w:jc w:val="center"/>
              <w:rPr>
                <w:ins w:id="11674" w:author="Στάθης Καπ" w:date="2023-03-03T03:27:00Z"/>
                <w:rFonts w:cstheme="minorHAnsi"/>
                <w:sz w:val="16"/>
                <w:szCs w:val="16"/>
              </w:rPr>
            </w:pPr>
            <w:ins w:id="11675" w:author="Στάθης Καπ" w:date="2023-03-03T03:28:00Z">
              <w:r w:rsidRPr="00AC6F02">
                <w:rPr>
                  <w:rFonts w:ascii="Calibri" w:hAnsi="Calibri" w:cs="Calibri"/>
                  <w:color w:val="000000"/>
                  <w:sz w:val="16"/>
                  <w:szCs w:val="16"/>
                  <w:rPrChange w:id="11676" w:author="Στάθης Καπ" w:date="2023-03-03T03:28:00Z">
                    <w:rPr>
                      <w:rFonts w:ascii="Calibri" w:hAnsi="Calibri" w:cs="Calibri"/>
                      <w:color w:val="000000"/>
                      <w:sz w:val="18"/>
                      <w:szCs w:val="18"/>
                    </w:rPr>
                  </w:rPrChange>
                </w:rPr>
                <w:t>1.938</w:t>
              </w:r>
            </w:ins>
          </w:p>
        </w:tc>
        <w:tc>
          <w:tcPr>
            <w:tcW w:w="669" w:type="dxa"/>
            <w:vAlign w:val="center"/>
            <w:tcPrChange w:id="11677" w:author="Στάθης Καπ" w:date="2023-03-03T06:26:00Z">
              <w:tcPr>
                <w:tcW w:w="669" w:type="dxa"/>
                <w:vAlign w:val="center"/>
              </w:tcPr>
            </w:tcPrChange>
          </w:tcPr>
          <w:p w14:paraId="7BFDD5F3" w14:textId="03CC4B9C" w:rsidR="009B17D5" w:rsidRPr="00AC6F02" w:rsidRDefault="009B17D5" w:rsidP="009B17D5">
            <w:pPr>
              <w:jc w:val="center"/>
              <w:rPr>
                <w:ins w:id="11678" w:author="Στάθης Καπ" w:date="2023-03-03T03:27:00Z"/>
                <w:rFonts w:cstheme="minorHAnsi"/>
                <w:sz w:val="16"/>
                <w:szCs w:val="16"/>
              </w:rPr>
            </w:pPr>
            <w:ins w:id="11679" w:author="Στάθης Καπ" w:date="2023-03-03T06:11:00Z">
              <w:r>
                <w:rPr>
                  <w:rFonts w:ascii="Calibri" w:hAnsi="Calibri" w:cstheme="minorHAnsi"/>
                  <w:color w:val="000000"/>
                  <w:sz w:val="16"/>
                  <w:szCs w:val="16"/>
                </w:rPr>
                <w:t>11.57</w:t>
              </w:r>
            </w:ins>
          </w:p>
        </w:tc>
        <w:tc>
          <w:tcPr>
            <w:tcW w:w="508" w:type="dxa"/>
            <w:vAlign w:val="bottom"/>
            <w:tcPrChange w:id="11680" w:author="Στάθης Καπ" w:date="2023-03-03T06:26:00Z">
              <w:tcPr>
                <w:tcW w:w="508" w:type="dxa"/>
                <w:vAlign w:val="bottom"/>
              </w:tcPr>
            </w:tcPrChange>
          </w:tcPr>
          <w:p w14:paraId="5405B66D" w14:textId="61226315" w:rsidR="009B17D5" w:rsidRPr="00AC6F02" w:rsidRDefault="009B17D5" w:rsidP="009B17D5">
            <w:pPr>
              <w:jc w:val="center"/>
              <w:rPr>
                <w:ins w:id="11681" w:author="Στάθης Καπ" w:date="2023-03-03T03:27:00Z"/>
                <w:rFonts w:cstheme="minorHAnsi"/>
                <w:sz w:val="16"/>
                <w:szCs w:val="16"/>
              </w:rPr>
            </w:pPr>
            <w:ins w:id="11682" w:author="Στάθης Καπ" w:date="2023-03-03T03:28:00Z">
              <w:r w:rsidRPr="00AC6F02">
                <w:rPr>
                  <w:rFonts w:ascii="Calibri" w:hAnsi="Calibri" w:cs="Calibri"/>
                  <w:color w:val="000000"/>
                  <w:sz w:val="16"/>
                  <w:szCs w:val="16"/>
                  <w:rPrChange w:id="11683" w:author="Στάθης Καπ" w:date="2023-03-03T03:28:00Z">
                    <w:rPr>
                      <w:rFonts w:ascii="Calibri" w:hAnsi="Calibri" w:cs="Calibri"/>
                      <w:color w:val="000000"/>
                      <w:sz w:val="18"/>
                      <w:szCs w:val="18"/>
                    </w:rPr>
                  </w:rPrChange>
                </w:rPr>
                <w:t>1381</w:t>
              </w:r>
            </w:ins>
          </w:p>
        </w:tc>
        <w:tc>
          <w:tcPr>
            <w:tcW w:w="541" w:type="dxa"/>
            <w:vAlign w:val="bottom"/>
            <w:tcPrChange w:id="11684" w:author="Στάθης Καπ" w:date="2023-03-03T06:26:00Z">
              <w:tcPr>
                <w:tcW w:w="541" w:type="dxa"/>
                <w:vAlign w:val="bottom"/>
              </w:tcPr>
            </w:tcPrChange>
          </w:tcPr>
          <w:p w14:paraId="7A3443D8" w14:textId="573D8477" w:rsidR="009B17D5" w:rsidRPr="00AC6F02" w:rsidRDefault="009B17D5" w:rsidP="009B17D5">
            <w:pPr>
              <w:jc w:val="center"/>
              <w:rPr>
                <w:ins w:id="11685" w:author="Στάθης Καπ" w:date="2023-03-03T03:27:00Z"/>
                <w:rFonts w:cstheme="minorHAnsi"/>
                <w:sz w:val="16"/>
                <w:szCs w:val="16"/>
              </w:rPr>
            </w:pPr>
            <w:ins w:id="11686" w:author="Στάθης Καπ" w:date="2023-03-03T03:28:00Z">
              <w:r w:rsidRPr="00AC6F02">
                <w:rPr>
                  <w:rFonts w:ascii="Calibri" w:hAnsi="Calibri" w:cs="Calibri"/>
                  <w:color w:val="000000"/>
                  <w:sz w:val="16"/>
                  <w:szCs w:val="16"/>
                  <w:rPrChange w:id="11687" w:author="Στάθης Καπ" w:date="2023-03-03T03:28:00Z">
                    <w:rPr>
                      <w:rFonts w:ascii="Calibri" w:hAnsi="Calibri" w:cs="Calibri"/>
                      <w:color w:val="000000"/>
                      <w:sz w:val="18"/>
                      <w:szCs w:val="18"/>
                    </w:rPr>
                  </w:rPrChange>
                </w:rPr>
                <w:t>1.788</w:t>
              </w:r>
            </w:ins>
          </w:p>
        </w:tc>
        <w:tc>
          <w:tcPr>
            <w:tcW w:w="589" w:type="dxa"/>
            <w:vAlign w:val="center"/>
            <w:tcPrChange w:id="11688" w:author="Στάθης Καπ" w:date="2023-03-03T06:26:00Z">
              <w:tcPr>
                <w:tcW w:w="589" w:type="dxa"/>
                <w:vAlign w:val="center"/>
              </w:tcPr>
            </w:tcPrChange>
          </w:tcPr>
          <w:p w14:paraId="421BA3EA" w14:textId="154BA51A" w:rsidR="009B17D5" w:rsidRPr="00AC6F02" w:rsidRDefault="009B17D5" w:rsidP="009B17D5">
            <w:pPr>
              <w:jc w:val="center"/>
              <w:rPr>
                <w:ins w:id="11689" w:author="Στάθης Καπ" w:date="2023-03-03T03:27:00Z"/>
                <w:rFonts w:cstheme="minorHAnsi"/>
                <w:sz w:val="16"/>
                <w:szCs w:val="16"/>
              </w:rPr>
            </w:pPr>
            <w:ins w:id="11690" w:author="Στάθης Καπ" w:date="2023-03-03T06:11:00Z">
              <w:r>
                <w:rPr>
                  <w:rFonts w:ascii="Calibri" w:hAnsi="Calibri" w:cstheme="minorHAnsi"/>
                  <w:color w:val="000000"/>
                  <w:sz w:val="16"/>
                  <w:szCs w:val="16"/>
                </w:rPr>
                <w:t>7.63</w:t>
              </w:r>
            </w:ins>
          </w:p>
        </w:tc>
        <w:tc>
          <w:tcPr>
            <w:tcW w:w="463" w:type="dxa"/>
            <w:vAlign w:val="bottom"/>
            <w:tcPrChange w:id="11691" w:author="Στάθης Καπ" w:date="2023-03-03T06:26:00Z">
              <w:tcPr>
                <w:tcW w:w="463" w:type="dxa"/>
                <w:vAlign w:val="bottom"/>
              </w:tcPr>
            </w:tcPrChange>
          </w:tcPr>
          <w:p w14:paraId="396C17F5" w14:textId="6D568883" w:rsidR="009B17D5" w:rsidRPr="00AC6F02" w:rsidRDefault="009B17D5" w:rsidP="009B17D5">
            <w:pPr>
              <w:jc w:val="center"/>
              <w:rPr>
                <w:ins w:id="11692" w:author="Στάθης Καπ" w:date="2023-03-03T03:27:00Z"/>
                <w:rFonts w:cstheme="minorHAnsi"/>
                <w:sz w:val="16"/>
                <w:szCs w:val="16"/>
              </w:rPr>
            </w:pPr>
            <w:ins w:id="11693" w:author="Στάθης Καπ" w:date="2023-03-03T03:28:00Z">
              <w:r w:rsidRPr="00AC6F02">
                <w:rPr>
                  <w:rFonts w:ascii="Calibri" w:hAnsi="Calibri" w:cs="Calibri"/>
                  <w:color w:val="000000"/>
                  <w:sz w:val="16"/>
                  <w:szCs w:val="16"/>
                  <w:rPrChange w:id="11694" w:author="Στάθης Καπ" w:date="2023-03-03T03:28:00Z">
                    <w:rPr>
                      <w:rFonts w:ascii="Calibri" w:hAnsi="Calibri" w:cs="Calibri"/>
                      <w:color w:val="000000"/>
                      <w:sz w:val="18"/>
                      <w:szCs w:val="18"/>
                    </w:rPr>
                  </w:rPrChange>
                </w:rPr>
                <w:t>1284</w:t>
              </w:r>
            </w:ins>
          </w:p>
        </w:tc>
        <w:tc>
          <w:tcPr>
            <w:tcW w:w="541" w:type="dxa"/>
            <w:vAlign w:val="bottom"/>
            <w:tcPrChange w:id="11695" w:author="Στάθης Καπ" w:date="2023-03-03T06:26:00Z">
              <w:tcPr>
                <w:tcW w:w="541" w:type="dxa"/>
                <w:vAlign w:val="bottom"/>
              </w:tcPr>
            </w:tcPrChange>
          </w:tcPr>
          <w:p w14:paraId="02DFE494" w14:textId="00980A42" w:rsidR="009B17D5" w:rsidRPr="00AC6F02" w:rsidRDefault="009B17D5" w:rsidP="009B17D5">
            <w:pPr>
              <w:jc w:val="center"/>
              <w:rPr>
                <w:ins w:id="11696" w:author="Στάθης Καπ" w:date="2023-03-03T03:27:00Z"/>
                <w:rFonts w:cstheme="minorHAnsi"/>
                <w:sz w:val="16"/>
                <w:szCs w:val="16"/>
              </w:rPr>
            </w:pPr>
            <w:ins w:id="11697" w:author="Στάθης Καπ" w:date="2023-03-03T03:28:00Z">
              <w:r w:rsidRPr="00AC6F02">
                <w:rPr>
                  <w:rFonts w:ascii="Calibri" w:hAnsi="Calibri" w:cs="Calibri"/>
                  <w:color w:val="000000"/>
                  <w:sz w:val="16"/>
                  <w:szCs w:val="16"/>
                  <w:rPrChange w:id="11698" w:author="Στάθης Καπ" w:date="2023-03-03T03:28:00Z">
                    <w:rPr>
                      <w:rFonts w:ascii="Calibri" w:hAnsi="Calibri" w:cs="Calibri"/>
                      <w:color w:val="000000"/>
                      <w:sz w:val="18"/>
                      <w:szCs w:val="18"/>
                    </w:rPr>
                  </w:rPrChange>
                </w:rPr>
                <w:t>1.553</w:t>
              </w:r>
            </w:ins>
          </w:p>
        </w:tc>
        <w:tc>
          <w:tcPr>
            <w:tcW w:w="589" w:type="dxa"/>
            <w:vAlign w:val="center"/>
            <w:tcPrChange w:id="11699" w:author="Στάθης Καπ" w:date="2023-03-03T06:26:00Z">
              <w:tcPr>
                <w:tcW w:w="589" w:type="dxa"/>
                <w:vAlign w:val="center"/>
              </w:tcPr>
            </w:tcPrChange>
          </w:tcPr>
          <w:p w14:paraId="6250BBAF" w14:textId="0B78ACDE" w:rsidR="009B17D5" w:rsidRPr="00AC6F02" w:rsidRDefault="009B17D5" w:rsidP="009B17D5">
            <w:pPr>
              <w:jc w:val="center"/>
              <w:rPr>
                <w:ins w:id="11700" w:author="Στάθης Καπ" w:date="2023-03-03T03:27:00Z"/>
                <w:rFonts w:cstheme="minorHAnsi"/>
                <w:sz w:val="16"/>
                <w:szCs w:val="16"/>
              </w:rPr>
            </w:pPr>
            <w:ins w:id="11701" w:author="Στάθης Καπ" w:date="2023-03-03T06:12:00Z">
              <w:r>
                <w:rPr>
                  <w:rFonts w:ascii="Calibri" w:hAnsi="Calibri" w:cstheme="minorHAnsi"/>
                  <w:color w:val="000000"/>
                  <w:sz w:val="16"/>
                  <w:szCs w:val="16"/>
                </w:rPr>
                <w:t>14.11</w:t>
              </w:r>
            </w:ins>
          </w:p>
        </w:tc>
      </w:tr>
      <w:tr w:rsidR="009B17D5" w14:paraId="7CC97694" w14:textId="77777777" w:rsidTr="00F03C40">
        <w:trPr>
          <w:ins w:id="11702" w:author="Στάθης Καπ" w:date="2023-03-03T03:27:00Z"/>
        </w:trPr>
        <w:tc>
          <w:tcPr>
            <w:tcW w:w="515" w:type="dxa"/>
            <w:tcBorders>
              <w:top w:val="nil"/>
              <w:bottom w:val="nil"/>
              <w:right w:val="single" w:sz="4" w:space="0" w:color="auto"/>
            </w:tcBorders>
            <w:shd w:val="clear" w:color="auto" w:fill="E7E6E6" w:themeFill="background2"/>
            <w:vAlign w:val="center"/>
            <w:tcPrChange w:id="11703" w:author="Στάθης Καπ" w:date="2023-03-03T06:26:00Z">
              <w:tcPr>
                <w:tcW w:w="515" w:type="dxa"/>
                <w:vAlign w:val="center"/>
              </w:tcPr>
            </w:tcPrChange>
          </w:tcPr>
          <w:p w14:paraId="17EB4A28" w14:textId="7748A24A" w:rsidR="009B17D5" w:rsidRPr="00AC6F02" w:rsidRDefault="009B17D5" w:rsidP="009B17D5">
            <w:pPr>
              <w:jc w:val="center"/>
              <w:rPr>
                <w:ins w:id="11704" w:author="Στάθης Καπ" w:date="2023-03-03T03:27:00Z"/>
                <w:sz w:val="16"/>
                <w:szCs w:val="16"/>
              </w:rPr>
            </w:pPr>
            <w:ins w:id="11705" w:author="Στάθης Καπ" w:date="2023-03-03T03:28:00Z">
              <w:r w:rsidRPr="00AC6F02">
                <w:rPr>
                  <w:sz w:val="16"/>
                  <w:szCs w:val="16"/>
                  <w:rPrChange w:id="11706" w:author="Στάθης Καπ" w:date="2023-03-03T03:28:00Z">
                    <w:rPr>
                      <w:sz w:val="18"/>
                      <w:szCs w:val="18"/>
                    </w:rPr>
                  </w:rPrChange>
                </w:rPr>
                <w:t>pr11</w:t>
              </w:r>
            </w:ins>
          </w:p>
        </w:tc>
        <w:tc>
          <w:tcPr>
            <w:tcW w:w="560" w:type="dxa"/>
            <w:tcBorders>
              <w:left w:val="single" w:sz="4" w:space="0" w:color="auto"/>
            </w:tcBorders>
            <w:tcPrChange w:id="11707" w:author="Στάθης Καπ" w:date="2023-03-03T06:26:00Z">
              <w:tcPr>
                <w:tcW w:w="560" w:type="dxa"/>
              </w:tcPr>
            </w:tcPrChange>
          </w:tcPr>
          <w:p w14:paraId="38889F8C" w14:textId="28B10F36" w:rsidR="009B17D5" w:rsidRPr="00AC6F02" w:rsidRDefault="009B17D5" w:rsidP="009B17D5">
            <w:pPr>
              <w:jc w:val="center"/>
              <w:rPr>
                <w:ins w:id="11708" w:author="Στάθης Καπ" w:date="2023-03-03T03:27:00Z"/>
                <w:rFonts w:cstheme="minorHAnsi"/>
                <w:sz w:val="16"/>
                <w:szCs w:val="16"/>
              </w:rPr>
            </w:pPr>
            <w:ins w:id="11709" w:author="Στάθης Καπ" w:date="2023-03-03T03:28:00Z">
              <w:r w:rsidRPr="00AC6F02">
                <w:rPr>
                  <w:sz w:val="16"/>
                  <w:szCs w:val="16"/>
                  <w:rPrChange w:id="11710" w:author="Στάθης Καπ" w:date="2023-03-03T03:28:00Z">
                    <w:rPr>
                      <w:sz w:val="18"/>
                      <w:szCs w:val="18"/>
                    </w:rPr>
                  </w:rPrChange>
                </w:rPr>
                <w:t>654</w:t>
              </w:r>
            </w:ins>
          </w:p>
        </w:tc>
        <w:tc>
          <w:tcPr>
            <w:tcW w:w="855" w:type="dxa"/>
            <w:tcPrChange w:id="11711" w:author="Στάθης Καπ" w:date="2023-03-03T06:26:00Z">
              <w:tcPr>
                <w:tcW w:w="855" w:type="dxa"/>
              </w:tcPr>
            </w:tcPrChange>
          </w:tcPr>
          <w:p w14:paraId="6C5D8E7B" w14:textId="668131BD" w:rsidR="009B17D5" w:rsidRPr="00AC6F02" w:rsidRDefault="009B17D5" w:rsidP="009B17D5">
            <w:pPr>
              <w:jc w:val="center"/>
              <w:rPr>
                <w:ins w:id="11712" w:author="Στάθης Καπ" w:date="2023-03-03T03:27:00Z"/>
                <w:rFonts w:cstheme="minorHAnsi"/>
                <w:sz w:val="16"/>
                <w:szCs w:val="16"/>
              </w:rPr>
            </w:pPr>
            <w:ins w:id="11713" w:author="Στάθης Καπ" w:date="2023-03-03T03:28:00Z">
              <w:r w:rsidRPr="00AC6F02">
                <w:rPr>
                  <w:sz w:val="16"/>
                  <w:szCs w:val="16"/>
                  <w:rPrChange w:id="11714" w:author="Στάθης Καπ" w:date="2023-03-03T03:28:00Z">
                    <w:rPr>
                      <w:sz w:val="18"/>
                      <w:szCs w:val="18"/>
                    </w:rPr>
                  </w:rPrChange>
                </w:rPr>
                <w:t>632</w:t>
              </w:r>
            </w:ins>
          </w:p>
        </w:tc>
        <w:tc>
          <w:tcPr>
            <w:tcW w:w="544" w:type="dxa"/>
            <w:vAlign w:val="bottom"/>
            <w:tcPrChange w:id="11715" w:author="Στάθης Καπ" w:date="2023-03-03T06:26:00Z">
              <w:tcPr>
                <w:tcW w:w="544" w:type="dxa"/>
                <w:vAlign w:val="bottom"/>
              </w:tcPr>
            </w:tcPrChange>
          </w:tcPr>
          <w:p w14:paraId="5C2FEF9B" w14:textId="04447221" w:rsidR="009B17D5" w:rsidRPr="00AC6F02" w:rsidRDefault="009B17D5" w:rsidP="009B17D5">
            <w:pPr>
              <w:jc w:val="center"/>
              <w:rPr>
                <w:ins w:id="11716" w:author="Στάθης Καπ" w:date="2023-03-03T03:27:00Z"/>
                <w:rFonts w:cstheme="minorHAnsi"/>
                <w:sz w:val="16"/>
                <w:szCs w:val="16"/>
              </w:rPr>
            </w:pPr>
            <w:ins w:id="11717" w:author="Στάθης Καπ" w:date="2023-03-03T03:28:00Z">
              <w:r w:rsidRPr="00AC6F02">
                <w:rPr>
                  <w:rFonts w:ascii="Calibri" w:hAnsi="Calibri" w:cs="Calibri"/>
                  <w:color w:val="000000"/>
                  <w:sz w:val="16"/>
                  <w:szCs w:val="16"/>
                  <w:rPrChange w:id="11718" w:author="Στάθης Καπ" w:date="2023-03-03T03:28:00Z">
                    <w:rPr>
                      <w:rFonts w:ascii="Calibri" w:hAnsi="Calibri" w:cs="Calibri"/>
                      <w:color w:val="000000"/>
                      <w:sz w:val="18"/>
                      <w:szCs w:val="18"/>
                    </w:rPr>
                  </w:rPrChange>
                </w:rPr>
                <w:t>630</w:t>
              </w:r>
            </w:ins>
          </w:p>
        </w:tc>
        <w:tc>
          <w:tcPr>
            <w:tcW w:w="621" w:type="dxa"/>
            <w:vAlign w:val="bottom"/>
            <w:tcPrChange w:id="11719" w:author="Στάθης Καπ" w:date="2023-03-03T06:26:00Z">
              <w:tcPr>
                <w:tcW w:w="621" w:type="dxa"/>
                <w:vAlign w:val="bottom"/>
              </w:tcPr>
            </w:tcPrChange>
          </w:tcPr>
          <w:p w14:paraId="3607EEF1" w14:textId="7E38020C" w:rsidR="009B17D5" w:rsidRPr="00AC6F02" w:rsidRDefault="009B17D5" w:rsidP="009B17D5">
            <w:pPr>
              <w:jc w:val="center"/>
              <w:rPr>
                <w:ins w:id="11720" w:author="Στάθης Καπ" w:date="2023-03-03T03:27:00Z"/>
                <w:rFonts w:cstheme="minorHAnsi"/>
                <w:sz w:val="16"/>
                <w:szCs w:val="16"/>
              </w:rPr>
            </w:pPr>
            <w:ins w:id="11721" w:author="Στάθης Καπ" w:date="2023-03-03T03:28:00Z">
              <w:r w:rsidRPr="00AC6F02">
                <w:rPr>
                  <w:rFonts w:ascii="Calibri" w:hAnsi="Calibri" w:cs="Calibri"/>
                  <w:color w:val="000000"/>
                  <w:sz w:val="16"/>
                  <w:szCs w:val="16"/>
                  <w:rPrChange w:id="11722" w:author="Στάθης Καπ" w:date="2023-03-03T03:28:00Z">
                    <w:rPr>
                      <w:rFonts w:ascii="Calibri" w:hAnsi="Calibri" w:cs="Calibri"/>
                      <w:color w:val="000000"/>
                      <w:sz w:val="18"/>
                      <w:szCs w:val="18"/>
                    </w:rPr>
                  </w:rPrChange>
                </w:rPr>
                <w:t>0.111</w:t>
              </w:r>
            </w:ins>
          </w:p>
        </w:tc>
        <w:tc>
          <w:tcPr>
            <w:tcW w:w="669" w:type="dxa"/>
            <w:vAlign w:val="center"/>
            <w:tcPrChange w:id="11723" w:author="Στάθης Καπ" w:date="2023-03-03T06:26:00Z">
              <w:tcPr>
                <w:tcW w:w="669" w:type="dxa"/>
                <w:vAlign w:val="center"/>
              </w:tcPr>
            </w:tcPrChange>
          </w:tcPr>
          <w:p w14:paraId="69666106" w14:textId="4E91CB8B" w:rsidR="009B17D5" w:rsidRPr="00AC6F02" w:rsidRDefault="009B17D5" w:rsidP="009B17D5">
            <w:pPr>
              <w:jc w:val="center"/>
              <w:rPr>
                <w:ins w:id="11724" w:author="Στάθης Καπ" w:date="2023-03-03T03:27:00Z"/>
                <w:rFonts w:cstheme="minorHAnsi"/>
                <w:sz w:val="16"/>
                <w:szCs w:val="16"/>
              </w:rPr>
            </w:pPr>
            <w:ins w:id="11725" w:author="Στάθης Καπ" w:date="2023-03-03T06:11:00Z">
              <w:r>
                <w:rPr>
                  <w:rFonts w:ascii="Calibri" w:hAnsi="Calibri" w:cstheme="minorHAnsi"/>
                  <w:color w:val="000000"/>
                  <w:sz w:val="16"/>
                  <w:szCs w:val="16"/>
                </w:rPr>
                <w:t>3.67</w:t>
              </w:r>
            </w:ins>
          </w:p>
        </w:tc>
        <w:tc>
          <w:tcPr>
            <w:tcW w:w="543" w:type="dxa"/>
            <w:vAlign w:val="bottom"/>
            <w:tcPrChange w:id="11726" w:author="Στάθης Καπ" w:date="2023-03-03T06:26:00Z">
              <w:tcPr>
                <w:tcW w:w="543" w:type="dxa"/>
                <w:vAlign w:val="bottom"/>
              </w:tcPr>
            </w:tcPrChange>
          </w:tcPr>
          <w:p w14:paraId="17A51C57" w14:textId="11D6C44E" w:rsidR="009B17D5" w:rsidRPr="00AC6F02" w:rsidRDefault="009B17D5" w:rsidP="009B17D5">
            <w:pPr>
              <w:jc w:val="center"/>
              <w:rPr>
                <w:ins w:id="11727" w:author="Στάθης Καπ" w:date="2023-03-03T03:27:00Z"/>
                <w:rFonts w:cstheme="minorHAnsi"/>
                <w:sz w:val="16"/>
                <w:szCs w:val="16"/>
              </w:rPr>
            </w:pPr>
            <w:ins w:id="11728" w:author="Στάθης Καπ" w:date="2023-03-03T03:28:00Z">
              <w:r w:rsidRPr="00AC6F02">
                <w:rPr>
                  <w:rFonts w:ascii="Calibri" w:hAnsi="Calibri" w:cs="Calibri"/>
                  <w:color w:val="000000"/>
                  <w:sz w:val="16"/>
                  <w:szCs w:val="16"/>
                  <w:rPrChange w:id="11729" w:author="Στάθης Καπ" w:date="2023-03-03T03:28:00Z">
                    <w:rPr>
                      <w:rFonts w:ascii="Calibri" w:hAnsi="Calibri" w:cs="Calibri"/>
                      <w:color w:val="000000"/>
                      <w:sz w:val="18"/>
                      <w:szCs w:val="18"/>
                    </w:rPr>
                  </w:rPrChange>
                </w:rPr>
                <w:t>617</w:t>
              </w:r>
            </w:ins>
          </w:p>
        </w:tc>
        <w:tc>
          <w:tcPr>
            <w:tcW w:w="621" w:type="dxa"/>
            <w:vAlign w:val="bottom"/>
            <w:tcPrChange w:id="11730" w:author="Στάθης Καπ" w:date="2023-03-03T06:26:00Z">
              <w:tcPr>
                <w:tcW w:w="621" w:type="dxa"/>
                <w:vAlign w:val="bottom"/>
              </w:tcPr>
            </w:tcPrChange>
          </w:tcPr>
          <w:p w14:paraId="343D046E" w14:textId="5CC906D9" w:rsidR="009B17D5" w:rsidRPr="00AC6F02" w:rsidRDefault="009B17D5" w:rsidP="009B17D5">
            <w:pPr>
              <w:jc w:val="center"/>
              <w:rPr>
                <w:ins w:id="11731" w:author="Στάθης Καπ" w:date="2023-03-03T03:27:00Z"/>
                <w:rFonts w:cstheme="minorHAnsi"/>
                <w:sz w:val="16"/>
                <w:szCs w:val="16"/>
              </w:rPr>
            </w:pPr>
            <w:ins w:id="11732" w:author="Στάθης Καπ" w:date="2023-03-03T03:28:00Z">
              <w:r w:rsidRPr="00AC6F02">
                <w:rPr>
                  <w:rFonts w:ascii="Calibri" w:hAnsi="Calibri" w:cs="Calibri"/>
                  <w:color w:val="000000"/>
                  <w:sz w:val="16"/>
                  <w:szCs w:val="16"/>
                  <w:rPrChange w:id="11733" w:author="Στάθης Καπ" w:date="2023-03-03T03:28:00Z">
                    <w:rPr>
                      <w:rFonts w:ascii="Calibri" w:hAnsi="Calibri" w:cs="Calibri"/>
                      <w:color w:val="000000"/>
                      <w:sz w:val="18"/>
                      <w:szCs w:val="18"/>
                    </w:rPr>
                  </w:rPrChange>
                </w:rPr>
                <w:t>0.092</w:t>
              </w:r>
            </w:ins>
          </w:p>
        </w:tc>
        <w:tc>
          <w:tcPr>
            <w:tcW w:w="669" w:type="dxa"/>
            <w:vAlign w:val="center"/>
            <w:tcPrChange w:id="11734" w:author="Στάθης Καπ" w:date="2023-03-03T06:26:00Z">
              <w:tcPr>
                <w:tcW w:w="669" w:type="dxa"/>
                <w:vAlign w:val="center"/>
              </w:tcPr>
            </w:tcPrChange>
          </w:tcPr>
          <w:p w14:paraId="23DFCD19" w14:textId="4F7D3FE4" w:rsidR="009B17D5" w:rsidRPr="00AC6F02" w:rsidRDefault="009B17D5" w:rsidP="009B17D5">
            <w:pPr>
              <w:jc w:val="center"/>
              <w:rPr>
                <w:ins w:id="11735" w:author="Στάθης Καπ" w:date="2023-03-03T03:27:00Z"/>
                <w:rFonts w:cstheme="minorHAnsi"/>
                <w:sz w:val="16"/>
                <w:szCs w:val="16"/>
              </w:rPr>
            </w:pPr>
            <w:ins w:id="11736" w:author="Στάθης Καπ" w:date="2023-03-03T06:11:00Z">
              <w:r>
                <w:rPr>
                  <w:rFonts w:ascii="Calibri" w:hAnsi="Calibri" w:cstheme="minorHAnsi"/>
                  <w:color w:val="000000"/>
                  <w:sz w:val="16"/>
                  <w:szCs w:val="16"/>
                </w:rPr>
                <w:t>2.06</w:t>
              </w:r>
            </w:ins>
          </w:p>
        </w:tc>
        <w:tc>
          <w:tcPr>
            <w:tcW w:w="508" w:type="dxa"/>
            <w:vAlign w:val="bottom"/>
            <w:tcPrChange w:id="11737" w:author="Στάθης Καπ" w:date="2023-03-03T06:26:00Z">
              <w:tcPr>
                <w:tcW w:w="508" w:type="dxa"/>
                <w:vAlign w:val="bottom"/>
              </w:tcPr>
            </w:tcPrChange>
          </w:tcPr>
          <w:p w14:paraId="5BCC0974" w14:textId="74972B9E" w:rsidR="009B17D5" w:rsidRPr="00AC6F02" w:rsidRDefault="009B17D5" w:rsidP="009B17D5">
            <w:pPr>
              <w:jc w:val="center"/>
              <w:rPr>
                <w:ins w:id="11738" w:author="Στάθης Καπ" w:date="2023-03-03T03:27:00Z"/>
                <w:rFonts w:cstheme="minorHAnsi"/>
                <w:sz w:val="16"/>
                <w:szCs w:val="16"/>
              </w:rPr>
            </w:pPr>
            <w:ins w:id="11739" w:author="Στάθης Καπ" w:date="2023-03-03T03:28:00Z">
              <w:r w:rsidRPr="00AC6F02">
                <w:rPr>
                  <w:rFonts w:ascii="Calibri" w:hAnsi="Calibri" w:cs="Calibri"/>
                  <w:color w:val="000000"/>
                  <w:sz w:val="16"/>
                  <w:szCs w:val="16"/>
                  <w:rPrChange w:id="11740" w:author="Στάθης Καπ" w:date="2023-03-03T03:28:00Z">
                    <w:rPr>
                      <w:rFonts w:ascii="Calibri" w:hAnsi="Calibri" w:cs="Calibri"/>
                      <w:color w:val="000000"/>
                      <w:sz w:val="18"/>
                      <w:szCs w:val="18"/>
                    </w:rPr>
                  </w:rPrChange>
                </w:rPr>
                <w:t>580</w:t>
              </w:r>
            </w:ins>
          </w:p>
        </w:tc>
        <w:tc>
          <w:tcPr>
            <w:tcW w:w="541" w:type="dxa"/>
            <w:vAlign w:val="bottom"/>
            <w:tcPrChange w:id="11741" w:author="Στάθης Καπ" w:date="2023-03-03T06:26:00Z">
              <w:tcPr>
                <w:tcW w:w="541" w:type="dxa"/>
                <w:vAlign w:val="bottom"/>
              </w:tcPr>
            </w:tcPrChange>
          </w:tcPr>
          <w:p w14:paraId="3D938B05" w14:textId="22FF086B" w:rsidR="009B17D5" w:rsidRPr="00AC6F02" w:rsidRDefault="009B17D5" w:rsidP="009B17D5">
            <w:pPr>
              <w:jc w:val="center"/>
              <w:rPr>
                <w:ins w:id="11742" w:author="Στάθης Καπ" w:date="2023-03-03T03:27:00Z"/>
                <w:rFonts w:cstheme="minorHAnsi"/>
                <w:sz w:val="16"/>
                <w:szCs w:val="16"/>
              </w:rPr>
            </w:pPr>
            <w:ins w:id="11743" w:author="Στάθης Καπ" w:date="2023-03-03T03:28:00Z">
              <w:r w:rsidRPr="00AC6F02">
                <w:rPr>
                  <w:rFonts w:ascii="Calibri" w:hAnsi="Calibri" w:cs="Calibri"/>
                  <w:color w:val="000000"/>
                  <w:sz w:val="16"/>
                  <w:szCs w:val="16"/>
                  <w:rPrChange w:id="11744" w:author="Στάθης Καπ" w:date="2023-03-03T03:28:00Z">
                    <w:rPr>
                      <w:rFonts w:ascii="Calibri" w:hAnsi="Calibri" w:cs="Calibri"/>
                      <w:color w:val="000000"/>
                      <w:sz w:val="18"/>
                      <w:szCs w:val="18"/>
                    </w:rPr>
                  </w:rPrChange>
                </w:rPr>
                <w:t>0.078</w:t>
              </w:r>
            </w:ins>
          </w:p>
        </w:tc>
        <w:tc>
          <w:tcPr>
            <w:tcW w:w="589" w:type="dxa"/>
            <w:vAlign w:val="center"/>
            <w:tcPrChange w:id="11745" w:author="Στάθης Καπ" w:date="2023-03-03T06:26:00Z">
              <w:tcPr>
                <w:tcW w:w="589" w:type="dxa"/>
                <w:vAlign w:val="center"/>
              </w:tcPr>
            </w:tcPrChange>
          </w:tcPr>
          <w:p w14:paraId="60491D86" w14:textId="12098C19" w:rsidR="009B17D5" w:rsidRPr="00AC6F02" w:rsidRDefault="009B17D5" w:rsidP="009B17D5">
            <w:pPr>
              <w:jc w:val="center"/>
              <w:rPr>
                <w:ins w:id="11746" w:author="Στάθης Καπ" w:date="2023-03-03T03:27:00Z"/>
                <w:rFonts w:cstheme="minorHAnsi"/>
                <w:sz w:val="16"/>
                <w:szCs w:val="16"/>
              </w:rPr>
            </w:pPr>
            <w:ins w:id="11747" w:author="Στάθης Καπ" w:date="2023-03-03T06:11:00Z">
              <w:r>
                <w:rPr>
                  <w:rFonts w:ascii="Calibri" w:hAnsi="Calibri" w:cstheme="minorHAnsi"/>
                  <w:color w:val="000000"/>
                  <w:sz w:val="16"/>
                  <w:szCs w:val="16"/>
                </w:rPr>
                <w:t>7.94</w:t>
              </w:r>
            </w:ins>
          </w:p>
        </w:tc>
        <w:tc>
          <w:tcPr>
            <w:tcW w:w="463" w:type="dxa"/>
            <w:vAlign w:val="bottom"/>
            <w:tcPrChange w:id="11748" w:author="Στάθης Καπ" w:date="2023-03-03T06:26:00Z">
              <w:tcPr>
                <w:tcW w:w="463" w:type="dxa"/>
                <w:vAlign w:val="bottom"/>
              </w:tcPr>
            </w:tcPrChange>
          </w:tcPr>
          <w:p w14:paraId="6FFE8E4B" w14:textId="77F029F4" w:rsidR="009B17D5" w:rsidRPr="00AC6F02" w:rsidRDefault="009B17D5" w:rsidP="009B17D5">
            <w:pPr>
              <w:jc w:val="center"/>
              <w:rPr>
                <w:ins w:id="11749" w:author="Στάθης Καπ" w:date="2023-03-03T03:27:00Z"/>
                <w:rFonts w:cstheme="minorHAnsi"/>
                <w:sz w:val="16"/>
                <w:szCs w:val="16"/>
              </w:rPr>
            </w:pPr>
            <w:ins w:id="11750" w:author="Στάθης Καπ" w:date="2023-03-03T03:28:00Z">
              <w:r w:rsidRPr="00AC6F02">
                <w:rPr>
                  <w:rFonts w:ascii="Calibri" w:hAnsi="Calibri" w:cs="Calibri"/>
                  <w:color w:val="000000"/>
                  <w:sz w:val="16"/>
                  <w:szCs w:val="16"/>
                  <w:rPrChange w:id="11751" w:author="Στάθης Καπ" w:date="2023-03-03T03:28:00Z">
                    <w:rPr>
                      <w:rFonts w:ascii="Calibri" w:hAnsi="Calibri" w:cs="Calibri"/>
                      <w:color w:val="000000"/>
                      <w:sz w:val="18"/>
                      <w:szCs w:val="18"/>
                    </w:rPr>
                  </w:rPrChange>
                </w:rPr>
                <w:t>563</w:t>
              </w:r>
            </w:ins>
          </w:p>
        </w:tc>
        <w:tc>
          <w:tcPr>
            <w:tcW w:w="541" w:type="dxa"/>
            <w:vAlign w:val="bottom"/>
            <w:tcPrChange w:id="11752" w:author="Στάθης Καπ" w:date="2023-03-03T06:26:00Z">
              <w:tcPr>
                <w:tcW w:w="541" w:type="dxa"/>
                <w:vAlign w:val="bottom"/>
              </w:tcPr>
            </w:tcPrChange>
          </w:tcPr>
          <w:p w14:paraId="13A5D3AD" w14:textId="650837CF" w:rsidR="009B17D5" w:rsidRPr="00AC6F02" w:rsidRDefault="009B17D5" w:rsidP="009B17D5">
            <w:pPr>
              <w:jc w:val="center"/>
              <w:rPr>
                <w:ins w:id="11753" w:author="Στάθης Καπ" w:date="2023-03-03T03:27:00Z"/>
                <w:rFonts w:cstheme="minorHAnsi"/>
                <w:sz w:val="16"/>
                <w:szCs w:val="16"/>
              </w:rPr>
            </w:pPr>
            <w:ins w:id="11754" w:author="Στάθης Καπ" w:date="2023-03-03T03:28:00Z">
              <w:r w:rsidRPr="00AC6F02">
                <w:rPr>
                  <w:rFonts w:ascii="Calibri" w:hAnsi="Calibri" w:cs="Calibri"/>
                  <w:color w:val="000000"/>
                  <w:sz w:val="16"/>
                  <w:szCs w:val="16"/>
                  <w:rPrChange w:id="11755" w:author="Στάθης Καπ" w:date="2023-03-03T03:28:00Z">
                    <w:rPr>
                      <w:rFonts w:ascii="Calibri" w:hAnsi="Calibri" w:cs="Calibri"/>
                      <w:color w:val="000000"/>
                      <w:sz w:val="18"/>
                      <w:szCs w:val="18"/>
                    </w:rPr>
                  </w:rPrChange>
                </w:rPr>
                <w:t>0.102</w:t>
              </w:r>
            </w:ins>
          </w:p>
        </w:tc>
        <w:tc>
          <w:tcPr>
            <w:tcW w:w="589" w:type="dxa"/>
            <w:vAlign w:val="center"/>
            <w:tcPrChange w:id="11756" w:author="Στάθης Καπ" w:date="2023-03-03T06:26:00Z">
              <w:tcPr>
                <w:tcW w:w="589" w:type="dxa"/>
                <w:vAlign w:val="center"/>
              </w:tcPr>
            </w:tcPrChange>
          </w:tcPr>
          <w:p w14:paraId="5BB65436" w14:textId="2F8C71F4" w:rsidR="009B17D5" w:rsidRPr="00AC6F02" w:rsidRDefault="009B17D5" w:rsidP="009B17D5">
            <w:pPr>
              <w:jc w:val="center"/>
              <w:rPr>
                <w:ins w:id="11757" w:author="Στάθης Καπ" w:date="2023-03-03T03:27:00Z"/>
                <w:rFonts w:cstheme="minorHAnsi"/>
                <w:sz w:val="16"/>
                <w:szCs w:val="16"/>
              </w:rPr>
            </w:pPr>
            <w:ins w:id="11758" w:author="Στάθης Καπ" w:date="2023-03-03T06:12:00Z">
              <w:r>
                <w:rPr>
                  <w:rFonts w:ascii="Calibri" w:hAnsi="Calibri" w:cstheme="minorHAnsi"/>
                  <w:color w:val="000000"/>
                  <w:sz w:val="16"/>
                  <w:szCs w:val="16"/>
                </w:rPr>
                <w:t>10.63</w:t>
              </w:r>
            </w:ins>
          </w:p>
        </w:tc>
      </w:tr>
      <w:tr w:rsidR="009B17D5" w14:paraId="231151F3" w14:textId="77777777" w:rsidTr="00F03C40">
        <w:trPr>
          <w:ins w:id="11759" w:author="Στάθης Καπ" w:date="2023-03-03T03:27:00Z"/>
        </w:trPr>
        <w:tc>
          <w:tcPr>
            <w:tcW w:w="515" w:type="dxa"/>
            <w:tcBorders>
              <w:top w:val="nil"/>
              <w:bottom w:val="nil"/>
              <w:right w:val="single" w:sz="4" w:space="0" w:color="auto"/>
            </w:tcBorders>
            <w:shd w:val="clear" w:color="auto" w:fill="E7E6E6" w:themeFill="background2"/>
            <w:vAlign w:val="center"/>
            <w:tcPrChange w:id="11760" w:author="Στάθης Καπ" w:date="2023-03-03T06:26:00Z">
              <w:tcPr>
                <w:tcW w:w="515" w:type="dxa"/>
                <w:vAlign w:val="center"/>
              </w:tcPr>
            </w:tcPrChange>
          </w:tcPr>
          <w:p w14:paraId="57D6F93C" w14:textId="6AC49C30" w:rsidR="009B17D5" w:rsidRPr="00AC6F02" w:rsidRDefault="009B17D5" w:rsidP="009B17D5">
            <w:pPr>
              <w:jc w:val="center"/>
              <w:rPr>
                <w:ins w:id="11761" w:author="Στάθης Καπ" w:date="2023-03-03T03:27:00Z"/>
                <w:sz w:val="16"/>
                <w:szCs w:val="16"/>
              </w:rPr>
            </w:pPr>
            <w:ins w:id="11762" w:author="Στάθης Καπ" w:date="2023-03-03T03:28:00Z">
              <w:r w:rsidRPr="00AC6F02">
                <w:rPr>
                  <w:sz w:val="16"/>
                  <w:szCs w:val="16"/>
                  <w:rPrChange w:id="11763" w:author="Στάθης Καπ" w:date="2023-03-03T03:28:00Z">
                    <w:rPr>
                      <w:sz w:val="18"/>
                      <w:szCs w:val="18"/>
                    </w:rPr>
                  </w:rPrChange>
                </w:rPr>
                <w:t>pr12</w:t>
              </w:r>
            </w:ins>
          </w:p>
        </w:tc>
        <w:tc>
          <w:tcPr>
            <w:tcW w:w="560" w:type="dxa"/>
            <w:tcBorders>
              <w:left w:val="single" w:sz="4" w:space="0" w:color="auto"/>
            </w:tcBorders>
            <w:tcPrChange w:id="11764" w:author="Στάθης Καπ" w:date="2023-03-03T06:26:00Z">
              <w:tcPr>
                <w:tcW w:w="560" w:type="dxa"/>
              </w:tcPr>
            </w:tcPrChange>
          </w:tcPr>
          <w:p w14:paraId="6D245B2B" w14:textId="50C188F2" w:rsidR="009B17D5" w:rsidRPr="00AC6F02" w:rsidRDefault="009B17D5" w:rsidP="009B17D5">
            <w:pPr>
              <w:jc w:val="center"/>
              <w:rPr>
                <w:ins w:id="11765" w:author="Στάθης Καπ" w:date="2023-03-03T03:27:00Z"/>
                <w:rFonts w:cstheme="minorHAnsi"/>
                <w:sz w:val="16"/>
                <w:szCs w:val="16"/>
              </w:rPr>
            </w:pPr>
            <w:ins w:id="11766" w:author="Στάθης Καπ" w:date="2023-03-03T03:28:00Z">
              <w:r w:rsidRPr="00AC6F02">
                <w:rPr>
                  <w:sz w:val="16"/>
                  <w:szCs w:val="16"/>
                  <w:rPrChange w:id="11767" w:author="Στάθης Καπ" w:date="2023-03-03T03:28:00Z">
                    <w:rPr>
                      <w:sz w:val="18"/>
                      <w:szCs w:val="18"/>
                    </w:rPr>
                  </w:rPrChange>
                </w:rPr>
                <w:t>1002</w:t>
              </w:r>
            </w:ins>
          </w:p>
        </w:tc>
        <w:tc>
          <w:tcPr>
            <w:tcW w:w="855" w:type="dxa"/>
            <w:tcPrChange w:id="11768" w:author="Στάθης Καπ" w:date="2023-03-03T06:26:00Z">
              <w:tcPr>
                <w:tcW w:w="855" w:type="dxa"/>
              </w:tcPr>
            </w:tcPrChange>
          </w:tcPr>
          <w:p w14:paraId="26CA81CD" w14:textId="0B06881F" w:rsidR="009B17D5" w:rsidRPr="00AC6F02" w:rsidRDefault="009B17D5" w:rsidP="009B17D5">
            <w:pPr>
              <w:jc w:val="center"/>
              <w:rPr>
                <w:ins w:id="11769" w:author="Στάθης Καπ" w:date="2023-03-03T03:27:00Z"/>
                <w:rFonts w:cstheme="minorHAnsi"/>
                <w:sz w:val="16"/>
                <w:szCs w:val="16"/>
              </w:rPr>
            </w:pPr>
            <w:ins w:id="11770" w:author="Στάθης Καπ" w:date="2023-03-03T03:28:00Z">
              <w:r w:rsidRPr="00AC6F02">
                <w:rPr>
                  <w:sz w:val="16"/>
                  <w:szCs w:val="16"/>
                  <w:rPrChange w:id="11771" w:author="Στάθης Καπ" w:date="2023-03-03T03:28:00Z">
                    <w:rPr>
                      <w:sz w:val="18"/>
                      <w:szCs w:val="18"/>
                    </w:rPr>
                  </w:rPrChange>
                </w:rPr>
                <w:t>902</w:t>
              </w:r>
            </w:ins>
          </w:p>
        </w:tc>
        <w:tc>
          <w:tcPr>
            <w:tcW w:w="544" w:type="dxa"/>
            <w:vAlign w:val="bottom"/>
            <w:tcPrChange w:id="11772" w:author="Στάθης Καπ" w:date="2023-03-03T06:26:00Z">
              <w:tcPr>
                <w:tcW w:w="544" w:type="dxa"/>
                <w:vAlign w:val="bottom"/>
              </w:tcPr>
            </w:tcPrChange>
          </w:tcPr>
          <w:p w14:paraId="41E24EA5" w14:textId="754E4CFE" w:rsidR="009B17D5" w:rsidRPr="00AC6F02" w:rsidRDefault="009B17D5" w:rsidP="009B17D5">
            <w:pPr>
              <w:jc w:val="center"/>
              <w:rPr>
                <w:ins w:id="11773" w:author="Στάθης Καπ" w:date="2023-03-03T03:27:00Z"/>
                <w:rFonts w:cstheme="minorHAnsi"/>
                <w:sz w:val="16"/>
                <w:szCs w:val="16"/>
              </w:rPr>
            </w:pPr>
            <w:ins w:id="11774" w:author="Στάθης Καπ" w:date="2023-03-03T03:28:00Z">
              <w:r w:rsidRPr="00AC6F02">
                <w:rPr>
                  <w:rFonts w:ascii="Calibri" w:hAnsi="Calibri" w:cs="Calibri"/>
                  <w:color w:val="000000"/>
                  <w:sz w:val="16"/>
                  <w:szCs w:val="16"/>
                  <w:rPrChange w:id="11775" w:author="Στάθης Καπ" w:date="2023-03-03T03:28:00Z">
                    <w:rPr>
                      <w:rFonts w:ascii="Calibri" w:hAnsi="Calibri" w:cs="Calibri"/>
                      <w:color w:val="000000"/>
                      <w:sz w:val="18"/>
                      <w:szCs w:val="18"/>
                    </w:rPr>
                  </w:rPrChange>
                </w:rPr>
                <w:t>923</w:t>
              </w:r>
            </w:ins>
          </w:p>
        </w:tc>
        <w:tc>
          <w:tcPr>
            <w:tcW w:w="621" w:type="dxa"/>
            <w:vAlign w:val="bottom"/>
            <w:tcPrChange w:id="11776" w:author="Στάθης Καπ" w:date="2023-03-03T06:26:00Z">
              <w:tcPr>
                <w:tcW w:w="621" w:type="dxa"/>
                <w:vAlign w:val="bottom"/>
              </w:tcPr>
            </w:tcPrChange>
          </w:tcPr>
          <w:p w14:paraId="21EFDA1F" w14:textId="2EB2A9DC" w:rsidR="009B17D5" w:rsidRPr="00AC6F02" w:rsidRDefault="009B17D5" w:rsidP="009B17D5">
            <w:pPr>
              <w:jc w:val="center"/>
              <w:rPr>
                <w:ins w:id="11777" w:author="Στάθης Καπ" w:date="2023-03-03T03:27:00Z"/>
                <w:rFonts w:cstheme="minorHAnsi"/>
                <w:sz w:val="16"/>
                <w:szCs w:val="16"/>
              </w:rPr>
            </w:pPr>
            <w:ins w:id="11778" w:author="Στάθης Καπ" w:date="2023-03-03T03:28:00Z">
              <w:r w:rsidRPr="00AC6F02">
                <w:rPr>
                  <w:rFonts w:ascii="Calibri" w:hAnsi="Calibri" w:cs="Calibri"/>
                  <w:color w:val="000000"/>
                  <w:sz w:val="16"/>
                  <w:szCs w:val="16"/>
                  <w:rPrChange w:id="11779" w:author="Στάθης Καπ" w:date="2023-03-03T03:28:00Z">
                    <w:rPr>
                      <w:rFonts w:ascii="Calibri" w:hAnsi="Calibri" w:cs="Calibri"/>
                      <w:color w:val="000000"/>
                      <w:sz w:val="18"/>
                      <w:szCs w:val="18"/>
                    </w:rPr>
                  </w:rPrChange>
                </w:rPr>
                <w:t>0.78</w:t>
              </w:r>
            </w:ins>
          </w:p>
        </w:tc>
        <w:tc>
          <w:tcPr>
            <w:tcW w:w="669" w:type="dxa"/>
            <w:vAlign w:val="center"/>
            <w:tcPrChange w:id="11780" w:author="Στάθης Καπ" w:date="2023-03-03T06:26:00Z">
              <w:tcPr>
                <w:tcW w:w="669" w:type="dxa"/>
                <w:vAlign w:val="center"/>
              </w:tcPr>
            </w:tcPrChange>
          </w:tcPr>
          <w:p w14:paraId="098FAA5C" w14:textId="4A3A6A90" w:rsidR="009B17D5" w:rsidRPr="00AC6F02" w:rsidRDefault="009B17D5" w:rsidP="009B17D5">
            <w:pPr>
              <w:jc w:val="center"/>
              <w:rPr>
                <w:ins w:id="11781" w:author="Στάθης Καπ" w:date="2023-03-03T03:27:00Z"/>
                <w:rFonts w:cstheme="minorHAnsi"/>
                <w:sz w:val="16"/>
                <w:szCs w:val="16"/>
              </w:rPr>
            </w:pPr>
            <w:ins w:id="11782" w:author="Στάθης Καπ" w:date="2023-03-03T06:11:00Z">
              <w:r>
                <w:rPr>
                  <w:rFonts w:ascii="Calibri" w:hAnsi="Calibri" w:cstheme="minorHAnsi"/>
                  <w:color w:val="000000"/>
                  <w:sz w:val="16"/>
                  <w:szCs w:val="16"/>
                </w:rPr>
                <w:t>7.88</w:t>
              </w:r>
            </w:ins>
          </w:p>
        </w:tc>
        <w:tc>
          <w:tcPr>
            <w:tcW w:w="543" w:type="dxa"/>
            <w:vAlign w:val="bottom"/>
            <w:tcPrChange w:id="11783" w:author="Στάθης Καπ" w:date="2023-03-03T06:26:00Z">
              <w:tcPr>
                <w:tcW w:w="543" w:type="dxa"/>
                <w:vAlign w:val="bottom"/>
              </w:tcPr>
            </w:tcPrChange>
          </w:tcPr>
          <w:p w14:paraId="67874FC1" w14:textId="6AF88106" w:rsidR="009B17D5" w:rsidRPr="00AC6F02" w:rsidRDefault="009B17D5" w:rsidP="009B17D5">
            <w:pPr>
              <w:jc w:val="center"/>
              <w:rPr>
                <w:ins w:id="11784" w:author="Στάθης Καπ" w:date="2023-03-03T03:27:00Z"/>
                <w:rFonts w:cstheme="minorHAnsi"/>
                <w:sz w:val="16"/>
                <w:szCs w:val="16"/>
              </w:rPr>
            </w:pPr>
            <w:ins w:id="11785" w:author="Στάθης Καπ" w:date="2023-03-03T03:28:00Z">
              <w:r w:rsidRPr="00AC6F02">
                <w:rPr>
                  <w:rFonts w:ascii="Calibri" w:hAnsi="Calibri" w:cs="Calibri"/>
                  <w:color w:val="000000"/>
                  <w:sz w:val="16"/>
                  <w:szCs w:val="16"/>
                  <w:rPrChange w:id="11786" w:author="Στάθης Καπ" w:date="2023-03-03T03:28:00Z">
                    <w:rPr>
                      <w:rFonts w:ascii="Calibri" w:hAnsi="Calibri" w:cs="Calibri"/>
                      <w:color w:val="000000"/>
                      <w:sz w:val="18"/>
                      <w:szCs w:val="18"/>
                    </w:rPr>
                  </w:rPrChange>
                </w:rPr>
                <w:t>883</w:t>
              </w:r>
            </w:ins>
          </w:p>
        </w:tc>
        <w:tc>
          <w:tcPr>
            <w:tcW w:w="621" w:type="dxa"/>
            <w:vAlign w:val="bottom"/>
            <w:tcPrChange w:id="11787" w:author="Στάθης Καπ" w:date="2023-03-03T06:26:00Z">
              <w:tcPr>
                <w:tcW w:w="621" w:type="dxa"/>
                <w:vAlign w:val="bottom"/>
              </w:tcPr>
            </w:tcPrChange>
          </w:tcPr>
          <w:p w14:paraId="4D0B9221" w14:textId="3241BCCD" w:rsidR="009B17D5" w:rsidRPr="00AC6F02" w:rsidRDefault="009B17D5" w:rsidP="009B17D5">
            <w:pPr>
              <w:jc w:val="center"/>
              <w:rPr>
                <w:ins w:id="11788" w:author="Στάθης Καπ" w:date="2023-03-03T03:27:00Z"/>
                <w:rFonts w:cstheme="minorHAnsi"/>
                <w:sz w:val="16"/>
                <w:szCs w:val="16"/>
              </w:rPr>
            </w:pPr>
            <w:ins w:id="11789" w:author="Στάθης Καπ" w:date="2023-03-03T03:28:00Z">
              <w:r w:rsidRPr="00AC6F02">
                <w:rPr>
                  <w:rFonts w:ascii="Calibri" w:hAnsi="Calibri" w:cs="Calibri"/>
                  <w:color w:val="000000"/>
                  <w:sz w:val="16"/>
                  <w:szCs w:val="16"/>
                  <w:rPrChange w:id="11790" w:author="Στάθης Καπ" w:date="2023-03-03T03:28:00Z">
                    <w:rPr>
                      <w:rFonts w:ascii="Calibri" w:hAnsi="Calibri" w:cs="Calibri"/>
                      <w:color w:val="000000"/>
                      <w:sz w:val="18"/>
                      <w:szCs w:val="18"/>
                    </w:rPr>
                  </w:rPrChange>
                </w:rPr>
                <w:t>0.31</w:t>
              </w:r>
            </w:ins>
          </w:p>
        </w:tc>
        <w:tc>
          <w:tcPr>
            <w:tcW w:w="669" w:type="dxa"/>
            <w:vAlign w:val="center"/>
            <w:tcPrChange w:id="11791" w:author="Στάθης Καπ" w:date="2023-03-03T06:26:00Z">
              <w:tcPr>
                <w:tcW w:w="669" w:type="dxa"/>
                <w:vAlign w:val="center"/>
              </w:tcPr>
            </w:tcPrChange>
          </w:tcPr>
          <w:p w14:paraId="4FF1CEDC" w14:textId="1308EBB7" w:rsidR="009B17D5" w:rsidRPr="00AC6F02" w:rsidRDefault="009B17D5" w:rsidP="009B17D5">
            <w:pPr>
              <w:jc w:val="center"/>
              <w:rPr>
                <w:ins w:id="11792" w:author="Στάθης Καπ" w:date="2023-03-03T03:27:00Z"/>
                <w:rFonts w:cstheme="minorHAnsi"/>
                <w:sz w:val="16"/>
                <w:szCs w:val="16"/>
              </w:rPr>
            </w:pPr>
            <w:ins w:id="11793" w:author="Στάθης Καπ" w:date="2023-03-03T06:11:00Z">
              <w:r>
                <w:rPr>
                  <w:rFonts w:ascii="Calibri" w:hAnsi="Calibri" w:cstheme="minorHAnsi"/>
                  <w:color w:val="000000"/>
                  <w:sz w:val="16"/>
                  <w:szCs w:val="16"/>
                </w:rPr>
                <w:t>4.33</w:t>
              </w:r>
            </w:ins>
          </w:p>
        </w:tc>
        <w:tc>
          <w:tcPr>
            <w:tcW w:w="508" w:type="dxa"/>
            <w:vAlign w:val="bottom"/>
            <w:tcPrChange w:id="11794" w:author="Στάθης Καπ" w:date="2023-03-03T06:26:00Z">
              <w:tcPr>
                <w:tcW w:w="508" w:type="dxa"/>
                <w:vAlign w:val="bottom"/>
              </w:tcPr>
            </w:tcPrChange>
          </w:tcPr>
          <w:p w14:paraId="0A99A3B8" w14:textId="318EA56B" w:rsidR="009B17D5" w:rsidRPr="00AC6F02" w:rsidRDefault="009B17D5" w:rsidP="009B17D5">
            <w:pPr>
              <w:jc w:val="center"/>
              <w:rPr>
                <w:ins w:id="11795" w:author="Στάθης Καπ" w:date="2023-03-03T03:27:00Z"/>
                <w:rFonts w:cstheme="minorHAnsi"/>
                <w:sz w:val="16"/>
                <w:szCs w:val="16"/>
              </w:rPr>
            </w:pPr>
            <w:ins w:id="11796" w:author="Στάθης Καπ" w:date="2023-03-03T03:28:00Z">
              <w:r w:rsidRPr="00AC6F02">
                <w:rPr>
                  <w:rFonts w:ascii="Calibri" w:hAnsi="Calibri" w:cs="Calibri"/>
                  <w:color w:val="000000"/>
                  <w:sz w:val="16"/>
                  <w:szCs w:val="16"/>
                  <w:rPrChange w:id="11797" w:author="Στάθης Καπ" w:date="2023-03-03T03:28:00Z">
                    <w:rPr>
                      <w:rFonts w:ascii="Calibri" w:hAnsi="Calibri" w:cs="Calibri"/>
                      <w:color w:val="000000"/>
                      <w:sz w:val="18"/>
                      <w:szCs w:val="18"/>
                    </w:rPr>
                  </w:rPrChange>
                </w:rPr>
                <w:t>835</w:t>
              </w:r>
            </w:ins>
          </w:p>
        </w:tc>
        <w:tc>
          <w:tcPr>
            <w:tcW w:w="541" w:type="dxa"/>
            <w:vAlign w:val="bottom"/>
            <w:tcPrChange w:id="11798" w:author="Στάθης Καπ" w:date="2023-03-03T06:26:00Z">
              <w:tcPr>
                <w:tcW w:w="541" w:type="dxa"/>
                <w:vAlign w:val="bottom"/>
              </w:tcPr>
            </w:tcPrChange>
          </w:tcPr>
          <w:p w14:paraId="432A7C7F" w14:textId="111FA902" w:rsidR="009B17D5" w:rsidRPr="00AC6F02" w:rsidRDefault="009B17D5" w:rsidP="009B17D5">
            <w:pPr>
              <w:jc w:val="center"/>
              <w:rPr>
                <w:ins w:id="11799" w:author="Στάθης Καπ" w:date="2023-03-03T03:27:00Z"/>
                <w:rFonts w:cstheme="minorHAnsi"/>
                <w:sz w:val="16"/>
                <w:szCs w:val="16"/>
              </w:rPr>
            </w:pPr>
            <w:ins w:id="11800" w:author="Στάθης Καπ" w:date="2023-03-03T03:28:00Z">
              <w:r w:rsidRPr="00AC6F02">
                <w:rPr>
                  <w:rFonts w:ascii="Calibri" w:hAnsi="Calibri" w:cs="Calibri"/>
                  <w:color w:val="000000"/>
                  <w:sz w:val="16"/>
                  <w:szCs w:val="16"/>
                  <w:rPrChange w:id="11801" w:author="Στάθης Καπ" w:date="2023-03-03T03:28:00Z">
                    <w:rPr>
                      <w:rFonts w:ascii="Calibri" w:hAnsi="Calibri" w:cs="Calibri"/>
                      <w:color w:val="000000"/>
                      <w:sz w:val="18"/>
                      <w:szCs w:val="18"/>
                    </w:rPr>
                  </w:rPrChange>
                </w:rPr>
                <w:t>0.327</w:t>
              </w:r>
            </w:ins>
          </w:p>
        </w:tc>
        <w:tc>
          <w:tcPr>
            <w:tcW w:w="589" w:type="dxa"/>
            <w:vAlign w:val="center"/>
            <w:tcPrChange w:id="11802" w:author="Στάθης Καπ" w:date="2023-03-03T06:26:00Z">
              <w:tcPr>
                <w:tcW w:w="589" w:type="dxa"/>
                <w:vAlign w:val="center"/>
              </w:tcPr>
            </w:tcPrChange>
          </w:tcPr>
          <w:p w14:paraId="4FF6E5E2" w14:textId="135050A9" w:rsidR="009B17D5" w:rsidRPr="00AC6F02" w:rsidRDefault="009B17D5" w:rsidP="009B17D5">
            <w:pPr>
              <w:jc w:val="center"/>
              <w:rPr>
                <w:ins w:id="11803" w:author="Στάθης Καπ" w:date="2023-03-03T03:27:00Z"/>
                <w:rFonts w:cstheme="minorHAnsi"/>
                <w:sz w:val="16"/>
                <w:szCs w:val="16"/>
              </w:rPr>
            </w:pPr>
            <w:ins w:id="11804" w:author="Στάθης Καπ" w:date="2023-03-03T06:11:00Z">
              <w:r>
                <w:rPr>
                  <w:rFonts w:ascii="Calibri" w:hAnsi="Calibri" w:cstheme="minorHAnsi"/>
                  <w:color w:val="000000"/>
                  <w:sz w:val="16"/>
                  <w:szCs w:val="16"/>
                </w:rPr>
                <w:t>9.53</w:t>
              </w:r>
            </w:ins>
          </w:p>
        </w:tc>
        <w:tc>
          <w:tcPr>
            <w:tcW w:w="463" w:type="dxa"/>
            <w:vAlign w:val="bottom"/>
            <w:tcPrChange w:id="11805" w:author="Στάθης Καπ" w:date="2023-03-03T06:26:00Z">
              <w:tcPr>
                <w:tcW w:w="463" w:type="dxa"/>
                <w:vAlign w:val="bottom"/>
              </w:tcPr>
            </w:tcPrChange>
          </w:tcPr>
          <w:p w14:paraId="4DDDEF75" w14:textId="4828CE23" w:rsidR="009B17D5" w:rsidRPr="00AC6F02" w:rsidRDefault="009B17D5" w:rsidP="009B17D5">
            <w:pPr>
              <w:jc w:val="center"/>
              <w:rPr>
                <w:ins w:id="11806" w:author="Στάθης Καπ" w:date="2023-03-03T03:27:00Z"/>
                <w:rFonts w:cstheme="minorHAnsi"/>
                <w:sz w:val="16"/>
                <w:szCs w:val="16"/>
              </w:rPr>
            </w:pPr>
            <w:ins w:id="11807" w:author="Στάθης Καπ" w:date="2023-03-03T03:28:00Z">
              <w:r w:rsidRPr="00AC6F02">
                <w:rPr>
                  <w:rFonts w:ascii="Calibri" w:hAnsi="Calibri" w:cs="Calibri"/>
                  <w:color w:val="000000"/>
                  <w:sz w:val="16"/>
                  <w:szCs w:val="16"/>
                  <w:rPrChange w:id="11808" w:author="Στάθης Καπ" w:date="2023-03-03T03:28:00Z">
                    <w:rPr>
                      <w:rFonts w:ascii="Calibri" w:hAnsi="Calibri" w:cs="Calibri"/>
                      <w:color w:val="000000"/>
                      <w:sz w:val="18"/>
                      <w:szCs w:val="18"/>
                    </w:rPr>
                  </w:rPrChange>
                </w:rPr>
                <w:t>797</w:t>
              </w:r>
            </w:ins>
          </w:p>
        </w:tc>
        <w:tc>
          <w:tcPr>
            <w:tcW w:w="541" w:type="dxa"/>
            <w:vAlign w:val="bottom"/>
            <w:tcPrChange w:id="11809" w:author="Στάθης Καπ" w:date="2023-03-03T06:26:00Z">
              <w:tcPr>
                <w:tcW w:w="541" w:type="dxa"/>
                <w:vAlign w:val="bottom"/>
              </w:tcPr>
            </w:tcPrChange>
          </w:tcPr>
          <w:p w14:paraId="56384BF8" w14:textId="19BAF6E4" w:rsidR="009B17D5" w:rsidRPr="00AC6F02" w:rsidRDefault="009B17D5" w:rsidP="009B17D5">
            <w:pPr>
              <w:jc w:val="center"/>
              <w:rPr>
                <w:ins w:id="11810" w:author="Στάθης Καπ" w:date="2023-03-03T03:27:00Z"/>
                <w:rFonts w:cstheme="minorHAnsi"/>
                <w:sz w:val="16"/>
                <w:szCs w:val="16"/>
              </w:rPr>
            </w:pPr>
            <w:ins w:id="11811" w:author="Στάθης Καπ" w:date="2023-03-03T03:28:00Z">
              <w:r w:rsidRPr="00AC6F02">
                <w:rPr>
                  <w:rFonts w:ascii="Calibri" w:hAnsi="Calibri" w:cs="Calibri"/>
                  <w:color w:val="000000"/>
                  <w:sz w:val="16"/>
                  <w:szCs w:val="16"/>
                  <w:rPrChange w:id="11812" w:author="Στάθης Καπ" w:date="2023-03-03T03:28:00Z">
                    <w:rPr>
                      <w:rFonts w:ascii="Calibri" w:hAnsi="Calibri" w:cs="Calibri"/>
                      <w:color w:val="000000"/>
                      <w:sz w:val="18"/>
                      <w:szCs w:val="18"/>
                    </w:rPr>
                  </w:rPrChange>
                </w:rPr>
                <w:t>0.268</w:t>
              </w:r>
            </w:ins>
          </w:p>
        </w:tc>
        <w:tc>
          <w:tcPr>
            <w:tcW w:w="589" w:type="dxa"/>
            <w:vAlign w:val="center"/>
            <w:tcPrChange w:id="11813" w:author="Στάθης Καπ" w:date="2023-03-03T06:26:00Z">
              <w:tcPr>
                <w:tcW w:w="589" w:type="dxa"/>
                <w:vAlign w:val="center"/>
              </w:tcPr>
            </w:tcPrChange>
          </w:tcPr>
          <w:p w14:paraId="48C75B95" w14:textId="39FC650C" w:rsidR="009B17D5" w:rsidRPr="00AC6F02" w:rsidRDefault="009B17D5" w:rsidP="009B17D5">
            <w:pPr>
              <w:jc w:val="center"/>
              <w:rPr>
                <w:ins w:id="11814" w:author="Στάθης Καπ" w:date="2023-03-03T03:27:00Z"/>
                <w:rFonts w:cstheme="minorHAnsi"/>
                <w:sz w:val="16"/>
                <w:szCs w:val="16"/>
              </w:rPr>
            </w:pPr>
            <w:ins w:id="11815" w:author="Στάθης Καπ" w:date="2023-03-03T06:12:00Z">
              <w:r>
                <w:rPr>
                  <w:rFonts w:ascii="Calibri" w:hAnsi="Calibri" w:cstheme="minorHAnsi"/>
                  <w:color w:val="000000"/>
                  <w:sz w:val="16"/>
                  <w:szCs w:val="16"/>
                </w:rPr>
                <w:t>13.65</w:t>
              </w:r>
            </w:ins>
          </w:p>
        </w:tc>
      </w:tr>
      <w:tr w:rsidR="009B17D5" w14:paraId="4FB2D7C5" w14:textId="77777777" w:rsidTr="00F03C40">
        <w:trPr>
          <w:ins w:id="11816" w:author="Στάθης Καπ" w:date="2023-03-03T03:27:00Z"/>
        </w:trPr>
        <w:tc>
          <w:tcPr>
            <w:tcW w:w="515" w:type="dxa"/>
            <w:tcBorders>
              <w:top w:val="nil"/>
              <w:bottom w:val="nil"/>
              <w:right w:val="single" w:sz="4" w:space="0" w:color="auto"/>
            </w:tcBorders>
            <w:shd w:val="clear" w:color="auto" w:fill="E7E6E6" w:themeFill="background2"/>
            <w:vAlign w:val="center"/>
            <w:tcPrChange w:id="11817" w:author="Στάθης Καπ" w:date="2023-03-03T06:26:00Z">
              <w:tcPr>
                <w:tcW w:w="515" w:type="dxa"/>
                <w:vAlign w:val="center"/>
              </w:tcPr>
            </w:tcPrChange>
          </w:tcPr>
          <w:p w14:paraId="6A81A38D" w14:textId="375C5869" w:rsidR="009B17D5" w:rsidRPr="00AC6F02" w:rsidRDefault="009B17D5" w:rsidP="009B17D5">
            <w:pPr>
              <w:jc w:val="center"/>
              <w:rPr>
                <w:ins w:id="11818" w:author="Στάθης Καπ" w:date="2023-03-03T03:27:00Z"/>
                <w:sz w:val="16"/>
                <w:szCs w:val="16"/>
              </w:rPr>
            </w:pPr>
            <w:ins w:id="11819" w:author="Στάθης Καπ" w:date="2023-03-03T03:28:00Z">
              <w:r w:rsidRPr="00AC6F02">
                <w:rPr>
                  <w:sz w:val="16"/>
                  <w:szCs w:val="16"/>
                  <w:rPrChange w:id="11820" w:author="Στάθης Καπ" w:date="2023-03-03T03:28:00Z">
                    <w:rPr>
                      <w:sz w:val="18"/>
                      <w:szCs w:val="18"/>
                    </w:rPr>
                  </w:rPrChange>
                </w:rPr>
                <w:t>pr13</w:t>
              </w:r>
            </w:ins>
          </w:p>
        </w:tc>
        <w:tc>
          <w:tcPr>
            <w:tcW w:w="560" w:type="dxa"/>
            <w:tcBorders>
              <w:left w:val="single" w:sz="4" w:space="0" w:color="auto"/>
            </w:tcBorders>
            <w:tcPrChange w:id="11821" w:author="Στάθης Καπ" w:date="2023-03-03T06:26:00Z">
              <w:tcPr>
                <w:tcW w:w="560" w:type="dxa"/>
              </w:tcPr>
            </w:tcPrChange>
          </w:tcPr>
          <w:p w14:paraId="0A6C54FB" w14:textId="7F73AAFB" w:rsidR="009B17D5" w:rsidRPr="00AC6F02" w:rsidRDefault="009B17D5" w:rsidP="009B17D5">
            <w:pPr>
              <w:jc w:val="center"/>
              <w:rPr>
                <w:ins w:id="11822" w:author="Στάθης Καπ" w:date="2023-03-03T03:27:00Z"/>
                <w:rFonts w:cstheme="minorHAnsi"/>
                <w:sz w:val="16"/>
                <w:szCs w:val="16"/>
              </w:rPr>
            </w:pPr>
            <w:ins w:id="11823" w:author="Στάθης Καπ" w:date="2023-03-03T03:28:00Z">
              <w:r w:rsidRPr="00AC6F02">
                <w:rPr>
                  <w:sz w:val="16"/>
                  <w:szCs w:val="16"/>
                  <w:rPrChange w:id="11824" w:author="Στάθης Καπ" w:date="2023-03-03T03:28:00Z">
                    <w:rPr>
                      <w:sz w:val="18"/>
                      <w:szCs w:val="18"/>
                    </w:rPr>
                  </w:rPrChange>
                </w:rPr>
                <w:t>1152</w:t>
              </w:r>
            </w:ins>
          </w:p>
        </w:tc>
        <w:tc>
          <w:tcPr>
            <w:tcW w:w="855" w:type="dxa"/>
            <w:tcPrChange w:id="11825" w:author="Στάθης Καπ" w:date="2023-03-03T06:26:00Z">
              <w:tcPr>
                <w:tcW w:w="855" w:type="dxa"/>
              </w:tcPr>
            </w:tcPrChange>
          </w:tcPr>
          <w:p w14:paraId="7904E537" w14:textId="4DDF9689" w:rsidR="009B17D5" w:rsidRPr="00AC6F02" w:rsidRDefault="009B17D5" w:rsidP="009B17D5">
            <w:pPr>
              <w:jc w:val="center"/>
              <w:rPr>
                <w:ins w:id="11826" w:author="Στάθης Καπ" w:date="2023-03-03T03:27:00Z"/>
                <w:rFonts w:cstheme="minorHAnsi"/>
                <w:sz w:val="16"/>
                <w:szCs w:val="16"/>
              </w:rPr>
            </w:pPr>
            <w:ins w:id="11827" w:author="Στάθης Καπ" w:date="2023-03-03T03:28:00Z">
              <w:r w:rsidRPr="00AC6F02">
                <w:rPr>
                  <w:sz w:val="16"/>
                  <w:szCs w:val="16"/>
                  <w:rPrChange w:id="11828" w:author="Στάθης Καπ" w:date="2023-03-03T03:28:00Z">
                    <w:rPr>
                      <w:sz w:val="18"/>
                      <w:szCs w:val="18"/>
                    </w:rPr>
                  </w:rPrChange>
                </w:rPr>
                <w:t>1046</w:t>
              </w:r>
            </w:ins>
          </w:p>
        </w:tc>
        <w:tc>
          <w:tcPr>
            <w:tcW w:w="544" w:type="dxa"/>
            <w:vAlign w:val="bottom"/>
            <w:tcPrChange w:id="11829" w:author="Στάθης Καπ" w:date="2023-03-03T06:26:00Z">
              <w:tcPr>
                <w:tcW w:w="544" w:type="dxa"/>
                <w:vAlign w:val="bottom"/>
              </w:tcPr>
            </w:tcPrChange>
          </w:tcPr>
          <w:p w14:paraId="4BDA6C7C" w14:textId="0D53BA0F" w:rsidR="009B17D5" w:rsidRPr="00AC6F02" w:rsidRDefault="009B17D5" w:rsidP="009B17D5">
            <w:pPr>
              <w:jc w:val="center"/>
              <w:rPr>
                <w:ins w:id="11830" w:author="Στάθης Καπ" w:date="2023-03-03T03:27:00Z"/>
                <w:rFonts w:cstheme="minorHAnsi"/>
                <w:sz w:val="16"/>
                <w:szCs w:val="16"/>
              </w:rPr>
            </w:pPr>
            <w:ins w:id="11831" w:author="Στάθης Καπ" w:date="2023-03-03T03:28:00Z">
              <w:r w:rsidRPr="00AC6F02">
                <w:rPr>
                  <w:rFonts w:ascii="Calibri" w:hAnsi="Calibri" w:cs="Calibri"/>
                  <w:color w:val="000000"/>
                  <w:sz w:val="16"/>
                  <w:szCs w:val="16"/>
                  <w:rPrChange w:id="11832" w:author="Στάθης Καπ" w:date="2023-03-03T03:28:00Z">
                    <w:rPr>
                      <w:rFonts w:ascii="Calibri" w:hAnsi="Calibri" w:cs="Calibri"/>
                      <w:color w:val="000000"/>
                      <w:sz w:val="18"/>
                      <w:szCs w:val="18"/>
                    </w:rPr>
                  </w:rPrChange>
                </w:rPr>
                <w:t>1063</w:t>
              </w:r>
            </w:ins>
          </w:p>
        </w:tc>
        <w:tc>
          <w:tcPr>
            <w:tcW w:w="621" w:type="dxa"/>
            <w:vAlign w:val="bottom"/>
            <w:tcPrChange w:id="11833" w:author="Στάθης Καπ" w:date="2023-03-03T06:26:00Z">
              <w:tcPr>
                <w:tcW w:w="621" w:type="dxa"/>
                <w:vAlign w:val="bottom"/>
              </w:tcPr>
            </w:tcPrChange>
          </w:tcPr>
          <w:p w14:paraId="1580B47B" w14:textId="3673946E" w:rsidR="009B17D5" w:rsidRPr="00AC6F02" w:rsidRDefault="009B17D5" w:rsidP="009B17D5">
            <w:pPr>
              <w:jc w:val="center"/>
              <w:rPr>
                <w:ins w:id="11834" w:author="Στάθης Καπ" w:date="2023-03-03T03:27:00Z"/>
                <w:rFonts w:cstheme="minorHAnsi"/>
                <w:sz w:val="16"/>
                <w:szCs w:val="16"/>
              </w:rPr>
            </w:pPr>
            <w:ins w:id="11835" w:author="Στάθης Καπ" w:date="2023-03-03T03:28:00Z">
              <w:r w:rsidRPr="00AC6F02">
                <w:rPr>
                  <w:rFonts w:ascii="Calibri" w:hAnsi="Calibri" w:cs="Calibri"/>
                  <w:color w:val="000000"/>
                  <w:sz w:val="16"/>
                  <w:szCs w:val="16"/>
                  <w:rPrChange w:id="11836" w:author="Στάθης Καπ" w:date="2023-03-03T03:28:00Z">
                    <w:rPr>
                      <w:rFonts w:ascii="Calibri" w:hAnsi="Calibri" w:cs="Calibri"/>
                      <w:color w:val="000000"/>
                      <w:sz w:val="18"/>
                      <w:szCs w:val="18"/>
                    </w:rPr>
                  </w:rPrChange>
                </w:rPr>
                <w:t>1.167</w:t>
              </w:r>
            </w:ins>
          </w:p>
        </w:tc>
        <w:tc>
          <w:tcPr>
            <w:tcW w:w="669" w:type="dxa"/>
            <w:vAlign w:val="center"/>
            <w:tcPrChange w:id="11837" w:author="Στάθης Καπ" w:date="2023-03-03T06:26:00Z">
              <w:tcPr>
                <w:tcW w:w="669" w:type="dxa"/>
                <w:vAlign w:val="center"/>
              </w:tcPr>
            </w:tcPrChange>
          </w:tcPr>
          <w:p w14:paraId="05988796" w14:textId="3E16F2B3" w:rsidR="009B17D5" w:rsidRPr="00AC6F02" w:rsidRDefault="009B17D5" w:rsidP="009B17D5">
            <w:pPr>
              <w:jc w:val="center"/>
              <w:rPr>
                <w:ins w:id="11838" w:author="Στάθης Καπ" w:date="2023-03-03T03:27:00Z"/>
                <w:rFonts w:cstheme="minorHAnsi"/>
                <w:sz w:val="16"/>
                <w:szCs w:val="16"/>
              </w:rPr>
            </w:pPr>
            <w:ins w:id="11839" w:author="Στάθης Καπ" w:date="2023-03-03T06:11:00Z">
              <w:r>
                <w:rPr>
                  <w:rFonts w:ascii="Calibri" w:hAnsi="Calibri" w:cstheme="minorHAnsi"/>
                  <w:color w:val="000000"/>
                  <w:sz w:val="16"/>
                  <w:szCs w:val="16"/>
                </w:rPr>
                <w:t>7.73</w:t>
              </w:r>
            </w:ins>
          </w:p>
        </w:tc>
        <w:tc>
          <w:tcPr>
            <w:tcW w:w="543" w:type="dxa"/>
            <w:vAlign w:val="bottom"/>
            <w:tcPrChange w:id="11840" w:author="Στάθης Καπ" w:date="2023-03-03T06:26:00Z">
              <w:tcPr>
                <w:tcW w:w="543" w:type="dxa"/>
                <w:vAlign w:val="bottom"/>
              </w:tcPr>
            </w:tcPrChange>
          </w:tcPr>
          <w:p w14:paraId="4796421C" w14:textId="51F8ADAF" w:rsidR="009B17D5" w:rsidRPr="00AC6F02" w:rsidRDefault="009B17D5" w:rsidP="009B17D5">
            <w:pPr>
              <w:jc w:val="center"/>
              <w:rPr>
                <w:ins w:id="11841" w:author="Στάθης Καπ" w:date="2023-03-03T03:27:00Z"/>
                <w:rFonts w:cstheme="minorHAnsi"/>
                <w:sz w:val="16"/>
                <w:szCs w:val="16"/>
              </w:rPr>
            </w:pPr>
            <w:ins w:id="11842" w:author="Στάθης Καπ" w:date="2023-03-03T03:28:00Z">
              <w:r w:rsidRPr="00AC6F02">
                <w:rPr>
                  <w:rFonts w:ascii="Calibri" w:hAnsi="Calibri" w:cs="Calibri"/>
                  <w:color w:val="000000"/>
                  <w:sz w:val="16"/>
                  <w:szCs w:val="16"/>
                  <w:rPrChange w:id="11843" w:author="Στάθης Καπ" w:date="2023-03-03T03:28:00Z">
                    <w:rPr>
                      <w:rFonts w:ascii="Calibri" w:hAnsi="Calibri" w:cs="Calibri"/>
                      <w:color w:val="000000"/>
                      <w:sz w:val="18"/>
                      <w:szCs w:val="18"/>
                    </w:rPr>
                  </w:rPrChange>
                </w:rPr>
                <w:t>1021</w:t>
              </w:r>
            </w:ins>
          </w:p>
        </w:tc>
        <w:tc>
          <w:tcPr>
            <w:tcW w:w="621" w:type="dxa"/>
            <w:vAlign w:val="bottom"/>
            <w:tcPrChange w:id="11844" w:author="Στάθης Καπ" w:date="2023-03-03T06:26:00Z">
              <w:tcPr>
                <w:tcW w:w="621" w:type="dxa"/>
                <w:vAlign w:val="bottom"/>
              </w:tcPr>
            </w:tcPrChange>
          </w:tcPr>
          <w:p w14:paraId="6A7303FC" w14:textId="4EE52FFA" w:rsidR="009B17D5" w:rsidRPr="00AC6F02" w:rsidRDefault="009B17D5" w:rsidP="009B17D5">
            <w:pPr>
              <w:jc w:val="center"/>
              <w:rPr>
                <w:ins w:id="11845" w:author="Στάθης Καπ" w:date="2023-03-03T03:27:00Z"/>
                <w:rFonts w:cstheme="minorHAnsi"/>
                <w:sz w:val="16"/>
                <w:szCs w:val="16"/>
              </w:rPr>
            </w:pPr>
            <w:ins w:id="11846" w:author="Στάθης Καπ" w:date="2023-03-03T03:28:00Z">
              <w:r w:rsidRPr="00AC6F02">
                <w:rPr>
                  <w:rFonts w:ascii="Calibri" w:hAnsi="Calibri" w:cs="Calibri"/>
                  <w:color w:val="000000"/>
                  <w:sz w:val="16"/>
                  <w:szCs w:val="16"/>
                  <w:rPrChange w:id="11847" w:author="Στάθης Καπ" w:date="2023-03-03T03:28:00Z">
                    <w:rPr>
                      <w:rFonts w:ascii="Calibri" w:hAnsi="Calibri" w:cs="Calibri"/>
                      <w:color w:val="000000"/>
                      <w:sz w:val="18"/>
                      <w:szCs w:val="18"/>
                    </w:rPr>
                  </w:rPrChange>
                </w:rPr>
                <w:t>0.942</w:t>
              </w:r>
            </w:ins>
          </w:p>
        </w:tc>
        <w:tc>
          <w:tcPr>
            <w:tcW w:w="669" w:type="dxa"/>
            <w:vAlign w:val="center"/>
            <w:tcPrChange w:id="11848" w:author="Στάθης Καπ" w:date="2023-03-03T06:26:00Z">
              <w:tcPr>
                <w:tcW w:w="669" w:type="dxa"/>
                <w:vAlign w:val="center"/>
              </w:tcPr>
            </w:tcPrChange>
          </w:tcPr>
          <w:p w14:paraId="596CD641" w14:textId="584795CF" w:rsidR="009B17D5" w:rsidRPr="00AC6F02" w:rsidRDefault="009B17D5" w:rsidP="009B17D5">
            <w:pPr>
              <w:jc w:val="center"/>
              <w:rPr>
                <w:ins w:id="11849" w:author="Στάθης Καπ" w:date="2023-03-03T03:27:00Z"/>
                <w:rFonts w:cstheme="minorHAnsi"/>
                <w:sz w:val="16"/>
                <w:szCs w:val="16"/>
              </w:rPr>
            </w:pPr>
            <w:ins w:id="11850" w:author="Στάθης Καπ" w:date="2023-03-03T06:11:00Z">
              <w:r>
                <w:rPr>
                  <w:rFonts w:ascii="Calibri" w:hAnsi="Calibri" w:cstheme="minorHAnsi"/>
                  <w:color w:val="000000"/>
                  <w:sz w:val="16"/>
                  <w:szCs w:val="16"/>
                </w:rPr>
                <w:t>3.95</w:t>
              </w:r>
            </w:ins>
          </w:p>
        </w:tc>
        <w:tc>
          <w:tcPr>
            <w:tcW w:w="508" w:type="dxa"/>
            <w:vAlign w:val="bottom"/>
            <w:tcPrChange w:id="11851" w:author="Στάθης Καπ" w:date="2023-03-03T06:26:00Z">
              <w:tcPr>
                <w:tcW w:w="508" w:type="dxa"/>
                <w:vAlign w:val="bottom"/>
              </w:tcPr>
            </w:tcPrChange>
          </w:tcPr>
          <w:p w14:paraId="3F64512F" w14:textId="2C53AC29" w:rsidR="009B17D5" w:rsidRPr="00AC6F02" w:rsidRDefault="009B17D5" w:rsidP="009B17D5">
            <w:pPr>
              <w:jc w:val="center"/>
              <w:rPr>
                <w:ins w:id="11852" w:author="Στάθης Καπ" w:date="2023-03-03T03:27:00Z"/>
                <w:rFonts w:cstheme="minorHAnsi"/>
                <w:sz w:val="16"/>
                <w:szCs w:val="16"/>
              </w:rPr>
            </w:pPr>
            <w:ins w:id="11853" w:author="Στάθης Καπ" w:date="2023-03-03T03:28:00Z">
              <w:r w:rsidRPr="00AC6F02">
                <w:rPr>
                  <w:rFonts w:ascii="Calibri" w:hAnsi="Calibri" w:cs="Calibri"/>
                  <w:color w:val="000000"/>
                  <w:sz w:val="16"/>
                  <w:szCs w:val="16"/>
                  <w:rPrChange w:id="11854" w:author="Στάθης Καπ" w:date="2023-03-03T03:28:00Z">
                    <w:rPr>
                      <w:rFonts w:ascii="Calibri" w:hAnsi="Calibri" w:cs="Calibri"/>
                      <w:color w:val="000000"/>
                      <w:sz w:val="18"/>
                      <w:szCs w:val="18"/>
                    </w:rPr>
                  </w:rPrChange>
                </w:rPr>
                <w:t>914</w:t>
              </w:r>
            </w:ins>
          </w:p>
        </w:tc>
        <w:tc>
          <w:tcPr>
            <w:tcW w:w="541" w:type="dxa"/>
            <w:vAlign w:val="bottom"/>
            <w:tcPrChange w:id="11855" w:author="Στάθης Καπ" w:date="2023-03-03T06:26:00Z">
              <w:tcPr>
                <w:tcW w:w="541" w:type="dxa"/>
                <w:vAlign w:val="bottom"/>
              </w:tcPr>
            </w:tcPrChange>
          </w:tcPr>
          <w:p w14:paraId="068B3C30" w14:textId="2926BED8" w:rsidR="009B17D5" w:rsidRPr="00AC6F02" w:rsidRDefault="009B17D5" w:rsidP="009B17D5">
            <w:pPr>
              <w:jc w:val="center"/>
              <w:rPr>
                <w:ins w:id="11856" w:author="Στάθης Καπ" w:date="2023-03-03T03:27:00Z"/>
                <w:rFonts w:cstheme="minorHAnsi"/>
                <w:sz w:val="16"/>
                <w:szCs w:val="16"/>
              </w:rPr>
            </w:pPr>
            <w:ins w:id="11857" w:author="Στάθης Καπ" w:date="2023-03-03T03:28:00Z">
              <w:r w:rsidRPr="00AC6F02">
                <w:rPr>
                  <w:rFonts w:ascii="Calibri" w:hAnsi="Calibri" w:cs="Calibri"/>
                  <w:color w:val="000000"/>
                  <w:sz w:val="16"/>
                  <w:szCs w:val="16"/>
                  <w:rPrChange w:id="11858" w:author="Στάθης Καπ" w:date="2023-03-03T03:28:00Z">
                    <w:rPr>
                      <w:rFonts w:ascii="Calibri" w:hAnsi="Calibri" w:cs="Calibri"/>
                      <w:color w:val="000000"/>
                      <w:sz w:val="18"/>
                      <w:szCs w:val="18"/>
                    </w:rPr>
                  </w:rPrChange>
                </w:rPr>
                <w:t>0.544</w:t>
              </w:r>
            </w:ins>
          </w:p>
        </w:tc>
        <w:tc>
          <w:tcPr>
            <w:tcW w:w="589" w:type="dxa"/>
            <w:vAlign w:val="center"/>
            <w:tcPrChange w:id="11859" w:author="Στάθης Καπ" w:date="2023-03-03T06:26:00Z">
              <w:tcPr>
                <w:tcW w:w="589" w:type="dxa"/>
                <w:vAlign w:val="center"/>
              </w:tcPr>
            </w:tcPrChange>
          </w:tcPr>
          <w:p w14:paraId="2690B530" w14:textId="0B331201" w:rsidR="009B17D5" w:rsidRPr="00AC6F02" w:rsidRDefault="009B17D5" w:rsidP="009B17D5">
            <w:pPr>
              <w:jc w:val="center"/>
              <w:rPr>
                <w:ins w:id="11860" w:author="Στάθης Καπ" w:date="2023-03-03T03:27:00Z"/>
                <w:rFonts w:cstheme="minorHAnsi"/>
                <w:sz w:val="16"/>
                <w:szCs w:val="16"/>
              </w:rPr>
            </w:pPr>
            <w:ins w:id="11861" w:author="Στάθης Καπ" w:date="2023-03-03T06:11:00Z">
              <w:r>
                <w:rPr>
                  <w:rFonts w:ascii="Calibri" w:hAnsi="Calibri" w:cstheme="minorHAnsi"/>
                  <w:color w:val="000000"/>
                  <w:sz w:val="16"/>
                  <w:szCs w:val="16"/>
                </w:rPr>
                <w:t>14.02</w:t>
              </w:r>
            </w:ins>
          </w:p>
        </w:tc>
        <w:tc>
          <w:tcPr>
            <w:tcW w:w="463" w:type="dxa"/>
            <w:vAlign w:val="bottom"/>
            <w:tcPrChange w:id="11862" w:author="Στάθης Καπ" w:date="2023-03-03T06:26:00Z">
              <w:tcPr>
                <w:tcW w:w="463" w:type="dxa"/>
                <w:vAlign w:val="bottom"/>
              </w:tcPr>
            </w:tcPrChange>
          </w:tcPr>
          <w:p w14:paraId="1883AB50" w14:textId="58BE79F4" w:rsidR="009B17D5" w:rsidRPr="00AC6F02" w:rsidRDefault="009B17D5" w:rsidP="009B17D5">
            <w:pPr>
              <w:jc w:val="center"/>
              <w:rPr>
                <w:ins w:id="11863" w:author="Στάθης Καπ" w:date="2023-03-03T03:27:00Z"/>
                <w:rFonts w:cstheme="minorHAnsi"/>
                <w:sz w:val="16"/>
                <w:szCs w:val="16"/>
              </w:rPr>
            </w:pPr>
            <w:ins w:id="11864" w:author="Στάθης Καπ" w:date="2023-03-03T03:28:00Z">
              <w:r w:rsidRPr="00AC6F02">
                <w:rPr>
                  <w:rFonts w:ascii="Calibri" w:hAnsi="Calibri" w:cs="Calibri"/>
                  <w:color w:val="000000"/>
                  <w:sz w:val="16"/>
                  <w:szCs w:val="16"/>
                  <w:rPrChange w:id="11865" w:author="Στάθης Καπ" w:date="2023-03-03T03:28:00Z">
                    <w:rPr>
                      <w:rFonts w:ascii="Calibri" w:hAnsi="Calibri" w:cs="Calibri"/>
                      <w:color w:val="000000"/>
                      <w:sz w:val="18"/>
                      <w:szCs w:val="18"/>
                    </w:rPr>
                  </w:rPrChange>
                </w:rPr>
                <w:t>942</w:t>
              </w:r>
            </w:ins>
          </w:p>
        </w:tc>
        <w:tc>
          <w:tcPr>
            <w:tcW w:w="541" w:type="dxa"/>
            <w:vAlign w:val="bottom"/>
            <w:tcPrChange w:id="11866" w:author="Στάθης Καπ" w:date="2023-03-03T06:26:00Z">
              <w:tcPr>
                <w:tcW w:w="541" w:type="dxa"/>
                <w:vAlign w:val="bottom"/>
              </w:tcPr>
            </w:tcPrChange>
          </w:tcPr>
          <w:p w14:paraId="0E4FCA5F" w14:textId="66C796CF" w:rsidR="009B17D5" w:rsidRPr="00AC6F02" w:rsidRDefault="009B17D5" w:rsidP="009B17D5">
            <w:pPr>
              <w:jc w:val="center"/>
              <w:rPr>
                <w:ins w:id="11867" w:author="Στάθης Καπ" w:date="2023-03-03T03:27:00Z"/>
                <w:rFonts w:cstheme="minorHAnsi"/>
                <w:sz w:val="16"/>
                <w:szCs w:val="16"/>
              </w:rPr>
            </w:pPr>
            <w:ins w:id="11868" w:author="Στάθης Καπ" w:date="2023-03-03T03:28:00Z">
              <w:r w:rsidRPr="00AC6F02">
                <w:rPr>
                  <w:rFonts w:ascii="Calibri" w:hAnsi="Calibri" w:cs="Calibri"/>
                  <w:color w:val="000000"/>
                  <w:sz w:val="16"/>
                  <w:szCs w:val="16"/>
                  <w:rPrChange w:id="11869" w:author="Στάθης Καπ" w:date="2023-03-03T03:28:00Z">
                    <w:rPr>
                      <w:rFonts w:ascii="Calibri" w:hAnsi="Calibri" w:cs="Calibri"/>
                      <w:color w:val="000000"/>
                      <w:sz w:val="18"/>
                      <w:szCs w:val="18"/>
                    </w:rPr>
                  </w:rPrChange>
                </w:rPr>
                <w:t>0.57</w:t>
              </w:r>
            </w:ins>
          </w:p>
        </w:tc>
        <w:tc>
          <w:tcPr>
            <w:tcW w:w="589" w:type="dxa"/>
            <w:vAlign w:val="center"/>
            <w:tcPrChange w:id="11870" w:author="Στάθης Καπ" w:date="2023-03-03T06:26:00Z">
              <w:tcPr>
                <w:tcW w:w="589" w:type="dxa"/>
                <w:vAlign w:val="center"/>
              </w:tcPr>
            </w:tcPrChange>
          </w:tcPr>
          <w:p w14:paraId="26135BBB" w14:textId="22BD5B2C" w:rsidR="009B17D5" w:rsidRPr="00AC6F02" w:rsidRDefault="009B17D5" w:rsidP="009B17D5">
            <w:pPr>
              <w:jc w:val="center"/>
              <w:rPr>
                <w:ins w:id="11871" w:author="Στάθης Καπ" w:date="2023-03-03T03:27:00Z"/>
                <w:rFonts w:cstheme="minorHAnsi"/>
                <w:sz w:val="16"/>
                <w:szCs w:val="16"/>
              </w:rPr>
            </w:pPr>
            <w:ins w:id="11872" w:author="Στάθης Καπ" w:date="2023-03-03T06:12:00Z">
              <w:r>
                <w:rPr>
                  <w:rFonts w:ascii="Calibri" w:hAnsi="Calibri" w:cstheme="minorHAnsi"/>
                  <w:color w:val="000000"/>
                  <w:sz w:val="16"/>
                  <w:szCs w:val="16"/>
                </w:rPr>
                <w:t>11.38</w:t>
              </w:r>
            </w:ins>
          </w:p>
        </w:tc>
      </w:tr>
      <w:tr w:rsidR="009B17D5" w14:paraId="45E04DD3" w14:textId="77777777" w:rsidTr="00F03C40">
        <w:trPr>
          <w:ins w:id="11873" w:author="Στάθης Καπ" w:date="2023-03-03T03:27:00Z"/>
        </w:trPr>
        <w:tc>
          <w:tcPr>
            <w:tcW w:w="515" w:type="dxa"/>
            <w:tcBorders>
              <w:top w:val="nil"/>
              <w:bottom w:val="nil"/>
              <w:right w:val="single" w:sz="4" w:space="0" w:color="auto"/>
            </w:tcBorders>
            <w:shd w:val="clear" w:color="auto" w:fill="E7E6E6" w:themeFill="background2"/>
            <w:vAlign w:val="center"/>
            <w:tcPrChange w:id="11874" w:author="Στάθης Καπ" w:date="2023-03-03T06:26:00Z">
              <w:tcPr>
                <w:tcW w:w="515" w:type="dxa"/>
                <w:vAlign w:val="center"/>
              </w:tcPr>
            </w:tcPrChange>
          </w:tcPr>
          <w:p w14:paraId="1B0C7B4F" w14:textId="76CF94AB" w:rsidR="009B17D5" w:rsidRPr="00AC6F02" w:rsidRDefault="009B17D5" w:rsidP="009B17D5">
            <w:pPr>
              <w:jc w:val="center"/>
              <w:rPr>
                <w:ins w:id="11875" w:author="Στάθης Καπ" w:date="2023-03-03T03:27:00Z"/>
                <w:sz w:val="16"/>
                <w:szCs w:val="16"/>
              </w:rPr>
            </w:pPr>
            <w:ins w:id="11876" w:author="Στάθης Καπ" w:date="2023-03-03T03:28:00Z">
              <w:r w:rsidRPr="00AC6F02">
                <w:rPr>
                  <w:sz w:val="16"/>
                  <w:szCs w:val="16"/>
                  <w:rPrChange w:id="11877" w:author="Στάθης Καπ" w:date="2023-03-03T03:28:00Z">
                    <w:rPr>
                      <w:sz w:val="18"/>
                      <w:szCs w:val="18"/>
                    </w:rPr>
                  </w:rPrChange>
                </w:rPr>
                <w:t>pr14</w:t>
              </w:r>
            </w:ins>
          </w:p>
        </w:tc>
        <w:tc>
          <w:tcPr>
            <w:tcW w:w="560" w:type="dxa"/>
            <w:tcBorders>
              <w:left w:val="single" w:sz="4" w:space="0" w:color="auto"/>
            </w:tcBorders>
            <w:tcPrChange w:id="11878" w:author="Στάθης Καπ" w:date="2023-03-03T06:26:00Z">
              <w:tcPr>
                <w:tcW w:w="560" w:type="dxa"/>
              </w:tcPr>
            </w:tcPrChange>
          </w:tcPr>
          <w:p w14:paraId="48E337E7" w14:textId="279107CD" w:rsidR="009B17D5" w:rsidRPr="00AC6F02" w:rsidRDefault="009B17D5" w:rsidP="009B17D5">
            <w:pPr>
              <w:jc w:val="center"/>
              <w:rPr>
                <w:ins w:id="11879" w:author="Στάθης Καπ" w:date="2023-03-03T03:27:00Z"/>
                <w:rFonts w:cstheme="minorHAnsi"/>
                <w:sz w:val="16"/>
                <w:szCs w:val="16"/>
              </w:rPr>
            </w:pPr>
            <w:ins w:id="11880" w:author="Στάθης Καπ" w:date="2023-03-03T03:28:00Z">
              <w:r w:rsidRPr="00AC6F02">
                <w:rPr>
                  <w:sz w:val="16"/>
                  <w:szCs w:val="16"/>
                  <w:rPrChange w:id="11881" w:author="Στάθης Καπ" w:date="2023-03-03T03:28:00Z">
                    <w:rPr>
                      <w:sz w:val="18"/>
                      <w:szCs w:val="18"/>
                    </w:rPr>
                  </w:rPrChange>
                </w:rPr>
                <w:t>1372</w:t>
              </w:r>
            </w:ins>
          </w:p>
        </w:tc>
        <w:tc>
          <w:tcPr>
            <w:tcW w:w="855" w:type="dxa"/>
            <w:tcPrChange w:id="11882" w:author="Στάθης Καπ" w:date="2023-03-03T06:26:00Z">
              <w:tcPr>
                <w:tcW w:w="855" w:type="dxa"/>
              </w:tcPr>
            </w:tcPrChange>
          </w:tcPr>
          <w:p w14:paraId="4FE46738" w14:textId="4D2C7D09" w:rsidR="009B17D5" w:rsidRPr="00AC6F02" w:rsidRDefault="009B17D5" w:rsidP="009B17D5">
            <w:pPr>
              <w:jc w:val="center"/>
              <w:rPr>
                <w:ins w:id="11883" w:author="Στάθης Καπ" w:date="2023-03-03T03:27:00Z"/>
                <w:rFonts w:cstheme="minorHAnsi"/>
                <w:sz w:val="16"/>
                <w:szCs w:val="16"/>
              </w:rPr>
            </w:pPr>
            <w:ins w:id="11884" w:author="Στάθης Καπ" w:date="2023-03-03T03:28:00Z">
              <w:r w:rsidRPr="00AC6F02">
                <w:rPr>
                  <w:sz w:val="16"/>
                  <w:szCs w:val="16"/>
                  <w:rPrChange w:id="11885" w:author="Στάθης Καπ" w:date="2023-03-03T03:28:00Z">
                    <w:rPr>
                      <w:sz w:val="18"/>
                      <w:szCs w:val="18"/>
                    </w:rPr>
                  </w:rPrChange>
                </w:rPr>
                <w:t>1197</w:t>
              </w:r>
            </w:ins>
          </w:p>
        </w:tc>
        <w:tc>
          <w:tcPr>
            <w:tcW w:w="544" w:type="dxa"/>
            <w:vAlign w:val="bottom"/>
            <w:tcPrChange w:id="11886" w:author="Στάθης Καπ" w:date="2023-03-03T06:26:00Z">
              <w:tcPr>
                <w:tcW w:w="544" w:type="dxa"/>
                <w:vAlign w:val="bottom"/>
              </w:tcPr>
            </w:tcPrChange>
          </w:tcPr>
          <w:p w14:paraId="0858A211" w14:textId="40448CDA" w:rsidR="009B17D5" w:rsidRPr="00AC6F02" w:rsidRDefault="009B17D5" w:rsidP="009B17D5">
            <w:pPr>
              <w:jc w:val="center"/>
              <w:rPr>
                <w:ins w:id="11887" w:author="Στάθης Καπ" w:date="2023-03-03T03:27:00Z"/>
                <w:rFonts w:cstheme="minorHAnsi"/>
                <w:sz w:val="16"/>
                <w:szCs w:val="16"/>
              </w:rPr>
            </w:pPr>
            <w:ins w:id="11888" w:author="Στάθης Καπ" w:date="2023-03-03T03:28:00Z">
              <w:r w:rsidRPr="00AC6F02">
                <w:rPr>
                  <w:rFonts w:ascii="Calibri" w:hAnsi="Calibri" w:cs="Calibri"/>
                  <w:color w:val="000000"/>
                  <w:sz w:val="16"/>
                  <w:szCs w:val="16"/>
                  <w:rPrChange w:id="11889" w:author="Στάθης Καπ" w:date="2023-03-03T03:28:00Z">
                    <w:rPr>
                      <w:rFonts w:ascii="Calibri" w:hAnsi="Calibri" w:cs="Calibri"/>
                      <w:color w:val="000000"/>
                      <w:sz w:val="18"/>
                      <w:szCs w:val="18"/>
                    </w:rPr>
                  </w:rPrChange>
                </w:rPr>
                <w:t>1247</w:t>
              </w:r>
            </w:ins>
          </w:p>
        </w:tc>
        <w:tc>
          <w:tcPr>
            <w:tcW w:w="621" w:type="dxa"/>
            <w:vAlign w:val="bottom"/>
            <w:tcPrChange w:id="11890" w:author="Στάθης Καπ" w:date="2023-03-03T06:26:00Z">
              <w:tcPr>
                <w:tcW w:w="621" w:type="dxa"/>
                <w:vAlign w:val="bottom"/>
              </w:tcPr>
            </w:tcPrChange>
          </w:tcPr>
          <w:p w14:paraId="4B4E2E08" w14:textId="426F1D56" w:rsidR="009B17D5" w:rsidRPr="00AC6F02" w:rsidRDefault="009B17D5" w:rsidP="009B17D5">
            <w:pPr>
              <w:jc w:val="center"/>
              <w:rPr>
                <w:ins w:id="11891" w:author="Στάθης Καπ" w:date="2023-03-03T03:27:00Z"/>
                <w:rFonts w:cstheme="minorHAnsi"/>
                <w:sz w:val="16"/>
                <w:szCs w:val="16"/>
              </w:rPr>
            </w:pPr>
            <w:ins w:id="11892" w:author="Στάθης Καπ" w:date="2023-03-03T03:28:00Z">
              <w:r w:rsidRPr="00AC6F02">
                <w:rPr>
                  <w:rFonts w:ascii="Calibri" w:hAnsi="Calibri" w:cs="Calibri"/>
                  <w:color w:val="000000"/>
                  <w:sz w:val="16"/>
                  <w:szCs w:val="16"/>
                  <w:rPrChange w:id="11893" w:author="Στάθης Καπ" w:date="2023-03-03T03:28:00Z">
                    <w:rPr>
                      <w:rFonts w:ascii="Calibri" w:hAnsi="Calibri" w:cs="Calibri"/>
                      <w:color w:val="000000"/>
                      <w:sz w:val="18"/>
                      <w:szCs w:val="18"/>
                    </w:rPr>
                  </w:rPrChange>
                </w:rPr>
                <w:t>1.838</w:t>
              </w:r>
            </w:ins>
          </w:p>
        </w:tc>
        <w:tc>
          <w:tcPr>
            <w:tcW w:w="669" w:type="dxa"/>
            <w:vAlign w:val="center"/>
            <w:tcPrChange w:id="11894" w:author="Στάθης Καπ" w:date="2023-03-03T06:26:00Z">
              <w:tcPr>
                <w:tcW w:w="669" w:type="dxa"/>
                <w:vAlign w:val="center"/>
              </w:tcPr>
            </w:tcPrChange>
          </w:tcPr>
          <w:p w14:paraId="1148CA2B" w14:textId="11699572" w:rsidR="009B17D5" w:rsidRPr="00AC6F02" w:rsidRDefault="009B17D5" w:rsidP="009B17D5">
            <w:pPr>
              <w:jc w:val="center"/>
              <w:rPr>
                <w:ins w:id="11895" w:author="Στάθης Καπ" w:date="2023-03-03T03:27:00Z"/>
                <w:rFonts w:cstheme="minorHAnsi"/>
                <w:sz w:val="16"/>
                <w:szCs w:val="16"/>
              </w:rPr>
            </w:pPr>
            <w:ins w:id="11896" w:author="Στάθης Καπ" w:date="2023-03-03T06:11:00Z">
              <w:r>
                <w:rPr>
                  <w:rFonts w:ascii="Calibri" w:hAnsi="Calibri" w:cstheme="minorHAnsi"/>
                  <w:color w:val="000000"/>
                  <w:sz w:val="16"/>
                  <w:szCs w:val="16"/>
                </w:rPr>
                <w:t>9.11</w:t>
              </w:r>
            </w:ins>
          </w:p>
        </w:tc>
        <w:tc>
          <w:tcPr>
            <w:tcW w:w="543" w:type="dxa"/>
            <w:vAlign w:val="bottom"/>
            <w:tcPrChange w:id="11897" w:author="Στάθης Καπ" w:date="2023-03-03T06:26:00Z">
              <w:tcPr>
                <w:tcW w:w="543" w:type="dxa"/>
                <w:vAlign w:val="bottom"/>
              </w:tcPr>
            </w:tcPrChange>
          </w:tcPr>
          <w:p w14:paraId="30807E42" w14:textId="1B26D968" w:rsidR="009B17D5" w:rsidRPr="00AC6F02" w:rsidRDefault="009B17D5" w:rsidP="009B17D5">
            <w:pPr>
              <w:jc w:val="center"/>
              <w:rPr>
                <w:ins w:id="11898" w:author="Στάθης Καπ" w:date="2023-03-03T03:27:00Z"/>
                <w:rFonts w:cstheme="minorHAnsi"/>
                <w:sz w:val="16"/>
                <w:szCs w:val="16"/>
              </w:rPr>
            </w:pPr>
            <w:ins w:id="11899" w:author="Στάθης Καπ" w:date="2023-03-03T03:28:00Z">
              <w:r w:rsidRPr="00AC6F02">
                <w:rPr>
                  <w:rFonts w:ascii="Calibri" w:hAnsi="Calibri" w:cs="Calibri"/>
                  <w:color w:val="000000"/>
                  <w:sz w:val="16"/>
                  <w:szCs w:val="16"/>
                  <w:rPrChange w:id="11900" w:author="Στάθης Καπ" w:date="2023-03-03T03:28:00Z">
                    <w:rPr>
                      <w:rFonts w:ascii="Calibri" w:hAnsi="Calibri" w:cs="Calibri"/>
                      <w:color w:val="000000"/>
                      <w:sz w:val="18"/>
                      <w:szCs w:val="18"/>
                    </w:rPr>
                  </w:rPrChange>
                </w:rPr>
                <w:t>1190</w:t>
              </w:r>
            </w:ins>
          </w:p>
        </w:tc>
        <w:tc>
          <w:tcPr>
            <w:tcW w:w="621" w:type="dxa"/>
            <w:vAlign w:val="bottom"/>
            <w:tcPrChange w:id="11901" w:author="Στάθης Καπ" w:date="2023-03-03T06:26:00Z">
              <w:tcPr>
                <w:tcW w:w="621" w:type="dxa"/>
                <w:vAlign w:val="bottom"/>
              </w:tcPr>
            </w:tcPrChange>
          </w:tcPr>
          <w:p w14:paraId="4C786B04" w14:textId="0E83D4AB" w:rsidR="009B17D5" w:rsidRPr="00AC6F02" w:rsidRDefault="009B17D5" w:rsidP="009B17D5">
            <w:pPr>
              <w:jc w:val="center"/>
              <w:rPr>
                <w:ins w:id="11902" w:author="Στάθης Καπ" w:date="2023-03-03T03:27:00Z"/>
                <w:rFonts w:cstheme="minorHAnsi"/>
                <w:sz w:val="16"/>
                <w:szCs w:val="16"/>
              </w:rPr>
            </w:pPr>
            <w:ins w:id="11903" w:author="Στάθης Καπ" w:date="2023-03-03T03:28:00Z">
              <w:r w:rsidRPr="00AC6F02">
                <w:rPr>
                  <w:rFonts w:ascii="Calibri" w:hAnsi="Calibri" w:cs="Calibri"/>
                  <w:color w:val="000000"/>
                  <w:sz w:val="16"/>
                  <w:szCs w:val="16"/>
                  <w:rPrChange w:id="11904" w:author="Στάθης Καπ" w:date="2023-03-03T03:28:00Z">
                    <w:rPr>
                      <w:rFonts w:ascii="Calibri" w:hAnsi="Calibri" w:cs="Calibri"/>
                      <w:color w:val="000000"/>
                      <w:sz w:val="18"/>
                      <w:szCs w:val="18"/>
                    </w:rPr>
                  </w:rPrChange>
                </w:rPr>
                <w:t>0.988</w:t>
              </w:r>
            </w:ins>
          </w:p>
        </w:tc>
        <w:tc>
          <w:tcPr>
            <w:tcW w:w="669" w:type="dxa"/>
            <w:vAlign w:val="center"/>
            <w:tcPrChange w:id="11905" w:author="Στάθης Καπ" w:date="2023-03-03T06:26:00Z">
              <w:tcPr>
                <w:tcW w:w="669" w:type="dxa"/>
                <w:vAlign w:val="center"/>
              </w:tcPr>
            </w:tcPrChange>
          </w:tcPr>
          <w:p w14:paraId="42AE4568" w14:textId="4D4B073B" w:rsidR="009B17D5" w:rsidRPr="00AC6F02" w:rsidRDefault="009B17D5" w:rsidP="009B17D5">
            <w:pPr>
              <w:jc w:val="center"/>
              <w:rPr>
                <w:ins w:id="11906" w:author="Στάθης Καπ" w:date="2023-03-03T03:27:00Z"/>
                <w:rFonts w:cstheme="minorHAnsi"/>
                <w:sz w:val="16"/>
                <w:szCs w:val="16"/>
              </w:rPr>
            </w:pPr>
            <w:ins w:id="11907" w:author="Στάθης Καπ" w:date="2023-03-03T06:11:00Z">
              <w:r>
                <w:rPr>
                  <w:rFonts w:ascii="Calibri" w:hAnsi="Calibri" w:cstheme="minorHAnsi"/>
                  <w:color w:val="000000"/>
                  <w:sz w:val="16"/>
                  <w:szCs w:val="16"/>
                </w:rPr>
                <w:t>4.57</w:t>
              </w:r>
            </w:ins>
          </w:p>
        </w:tc>
        <w:tc>
          <w:tcPr>
            <w:tcW w:w="508" w:type="dxa"/>
            <w:vAlign w:val="bottom"/>
            <w:tcPrChange w:id="11908" w:author="Στάθης Καπ" w:date="2023-03-03T06:26:00Z">
              <w:tcPr>
                <w:tcW w:w="508" w:type="dxa"/>
                <w:vAlign w:val="bottom"/>
              </w:tcPr>
            </w:tcPrChange>
          </w:tcPr>
          <w:p w14:paraId="32A96F2A" w14:textId="0E7B4DD8" w:rsidR="009B17D5" w:rsidRPr="00AC6F02" w:rsidRDefault="009B17D5" w:rsidP="009B17D5">
            <w:pPr>
              <w:jc w:val="center"/>
              <w:rPr>
                <w:ins w:id="11909" w:author="Στάθης Καπ" w:date="2023-03-03T03:27:00Z"/>
                <w:rFonts w:cstheme="minorHAnsi"/>
                <w:sz w:val="16"/>
                <w:szCs w:val="16"/>
              </w:rPr>
            </w:pPr>
            <w:ins w:id="11910" w:author="Στάθης Καπ" w:date="2023-03-03T03:28:00Z">
              <w:r w:rsidRPr="00AC6F02">
                <w:rPr>
                  <w:rFonts w:ascii="Calibri" w:hAnsi="Calibri" w:cs="Calibri"/>
                  <w:color w:val="000000"/>
                  <w:sz w:val="16"/>
                  <w:szCs w:val="16"/>
                  <w:rPrChange w:id="11911" w:author="Στάθης Καπ" w:date="2023-03-03T03:28:00Z">
                    <w:rPr>
                      <w:rFonts w:ascii="Calibri" w:hAnsi="Calibri" w:cs="Calibri"/>
                      <w:color w:val="000000"/>
                      <w:sz w:val="18"/>
                      <w:szCs w:val="18"/>
                    </w:rPr>
                  </w:rPrChange>
                </w:rPr>
                <w:t>1095</w:t>
              </w:r>
            </w:ins>
          </w:p>
        </w:tc>
        <w:tc>
          <w:tcPr>
            <w:tcW w:w="541" w:type="dxa"/>
            <w:vAlign w:val="bottom"/>
            <w:tcPrChange w:id="11912" w:author="Στάθης Καπ" w:date="2023-03-03T06:26:00Z">
              <w:tcPr>
                <w:tcW w:w="541" w:type="dxa"/>
                <w:vAlign w:val="bottom"/>
              </w:tcPr>
            </w:tcPrChange>
          </w:tcPr>
          <w:p w14:paraId="291A6391" w14:textId="02E74CCD" w:rsidR="009B17D5" w:rsidRPr="00AC6F02" w:rsidRDefault="009B17D5" w:rsidP="009B17D5">
            <w:pPr>
              <w:jc w:val="center"/>
              <w:rPr>
                <w:ins w:id="11913" w:author="Στάθης Καπ" w:date="2023-03-03T03:27:00Z"/>
                <w:rFonts w:cstheme="minorHAnsi"/>
                <w:sz w:val="16"/>
                <w:szCs w:val="16"/>
              </w:rPr>
            </w:pPr>
            <w:ins w:id="11914" w:author="Στάθης Καπ" w:date="2023-03-03T03:28:00Z">
              <w:r w:rsidRPr="00AC6F02">
                <w:rPr>
                  <w:rFonts w:ascii="Calibri" w:hAnsi="Calibri" w:cs="Calibri"/>
                  <w:color w:val="000000"/>
                  <w:sz w:val="16"/>
                  <w:szCs w:val="16"/>
                  <w:rPrChange w:id="11915" w:author="Στάθης Καπ" w:date="2023-03-03T03:28:00Z">
                    <w:rPr>
                      <w:rFonts w:ascii="Calibri" w:hAnsi="Calibri" w:cs="Calibri"/>
                      <w:color w:val="000000"/>
                      <w:sz w:val="18"/>
                      <w:szCs w:val="18"/>
                    </w:rPr>
                  </w:rPrChange>
                </w:rPr>
                <w:t>0.71</w:t>
              </w:r>
            </w:ins>
          </w:p>
        </w:tc>
        <w:tc>
          <w:tcPr>
            <w:tcW w:w="589" w:type="dxa"/>
            <w:vAlign w:val="center"/>
            <w:tcPrChange w:id="11916" w:author="Στάθης Καπ" w:date="2023-03-03T06:26:00Z">
              <w:tcPr>
                <w:tcW w:w="589" w:type="dxa"/>
                <w:vAlign w:val="center"/>
              </w:tcPr>
            </w:tcPrChange>
          </w:tcPr>
          <w:p w14:paraId="746A8C30" w14:textId="41466317" w:rsidR="009B17D5" w:rsidRPr="00AC6F02" w:rsidRDefault="009B17D5" w:rsidP="009B17D5">
            <w:pPr>
              <w:jc w:val="center"/>
              <w:rPr>
                <w:ins w:id="11917" w:author="Στάθης Καπ" w:date="2023-03-03T03:27:00Z"/>
                <w:rFonts w:cstheme="minorHAnsi"/>
                <w:sz w:val="16"/>
                <w:szCs w:val="16"/>
              </w:rPr>
            </w:pPr>
            <w:ins w:id="11918" w:author="Στάθης Καπ" w:date="2023-03-03T06:11:00Z">
              <w:r>
                <w:rPr>
                  <w:rFonts w:ascii="Calibri" w:hAnsi="Calibri" w:cstheme="minorHAnsi"/>
                  <w:color w:val="000000"/>
                  <w:sz w:val="16"/>
                  <w:szCs w:val="16"/>
                </w:rPr>
                <w:t>12.19</w:t>
              </w:r>
            </w:ins>
          </w:p>
        </w:tc>
        <w:tc>
          <w:tcPr>
            <w:tcW w:w="463" w:type="dxa"/>
            <w:vAlign w:val="bottom"/>
            <w:tcPrChange w:id="11919" w:author="Στάθης Καπ" w:date="2023-03-03T06:26:00Z">
              <w:tcPr>
                <w:tcW w:w="463" w:type="dxa"/>
                <w:vAlign w:val="bottom"/>
              </w:tcPr>
            </w:tcPrChange>
          </w:tcPr>
          <w:p w14:paraId="3690F776" w14:textId="284B2114" w:rsidR="009B17D5" w:rsidRPr="00AC6F02" w:rsidRDefault="009B17D5" w:rsidP="009B17D5">
            <w:pPr>
              <w:jc w:val="center"/>
              <w:rPr>
                <w:ins w:id="11920" w:author="Στάθης Καπ" w:date="2023-03-03T03:27:00Z"/>
                <w:rFonts w:cstheme="minorHAnsi"/>
                <w:sz w:val="16"/>
                <w:szCs w:val="16"/>
              </w:rPr>
            </w:pPr>
            <w:ins w:id="11921" w:author="Στάθης Καπ" w:date="2023-03-03T03:28:00Z">
              <w:r w:rsidRPr="00AC6F02">
                <w:rPr>
                  <w:rFonts w:ascii="Calibri" w:hAnsi="Calibri" w:cs="Calibri"/>
                  <w:color w:val="000000"/>
                  <w:sz w:val="16"/>
                  <w:szCs w:val="16"/>
                  <w:rPrChange w:id="11922" w:author="Στάθης Καπ" w:date="2023-03-03T03:28:00Z">
                    <w:rPr>
                      <w:rFonts w:ascii="Calibri" w:hAnsi="Calibri" w:cs="Calibri"/>
                      <w:color w:val="000000"/>
                      <w:sz w:val="18"/>
                      <w:szCs w:val="18"/>
                    </w:rPr>
                  </w:rPrChange>
                </w:rPr>
                <w:t>1131</w:t>
              </w:r>
            </w:ins>
          </w:p>
        </w:tc>
        <w:tc>
          <w:tcPr>
            <w:tcW w:w="541" w:type="dxa"/>
            <w:vAlign w:val="bottom"/>
            <w:tcPrChange w:id="11923" w:author="Στάθης Καπ" w:date="2023-03-03T06:26:00Z">
              <w:tcPr>
                <w:tcW w:w="541" w:type="dxa"/>
                <w:vAlign w:val="bottom"/>
              </w:tcPr>
            </w:tcPrChange>
          </w:tcPr>
          <w:p w14:paraId="7272449A" w14:textId="7F4C4A8D" w:rsidR="009B17D5" w:rsidRPr="00AC6F02" w:rsidRDefault="009B17D5" w:rsidP="009B17D5">
            <w:pPr>
              <w:jc w:val="center"/>
              <w:rPr>
                <w:ins w:id="11924" w:author="Στάθης Καπ" w:date="2023-03-03T03:27:00Z"/>
                <w:rFonts w:cstheme="minorHAnsi"/>
                <w:sz w:val="16"/>
                <w:szCs w:val="16"/>
              </w:rPr>
            </w:pPr>
            <w:ins w:id="11925" w:author="Στάθης Καπ" w:date="2023-03-03T03:28:00Z">
              <w:r w:rsidRPr="00AC6F02">
                <w:rPr>
                  <w:rFonts w:ascii="Calibri" w:hAnsi="Calibri" w:cs="Calibri"/>
                  <w:color w:val="000000"/>
                  <w:sz w:val="16"/>
                  <w:szCs w:val="16"/>
                  <w:rPrChange w:id="11926" w:author="Στάθης Καπ" w:date="2023-03-03T03:28:00Z">
                    <w:rPr>
                      <w:rFonts w:ascii="Calibri" w:hAnsi="Calibri" w:cs="Calibri"/>
                      <w:color w:val="000000"/>
                      <w:sz w:val="18"/>
                      <w:szCs w:val="18"/>
                    </w:rPr>
                  </w:rPrChange>
                </w:rPr>
                <w:t>1.133</w:t>
              </w:r>
            </w:ins>
          </w:p>
        </w:tc>
        <w:tc>
          <w:tcPr>
            <w:tcW w:w="589" w:type="dxa"/>
            <w:vAlign w:val="center"/>
            <w:tcPrChange w:id="11927" w:author="Στάθης Καπ" w:date="2023-03-03T06:26:00Z">
              <w:tcPr>
                <w:tcW w:w="589" w:type="dxa"/>
                <w:vAlign w:val="center"/>
              </w:tcPr>
            </w:tcPrChange>
          </w:tcPr>
          <w:p w14:paraId="24BEC6E0" w14:textId="555F6A58" w:rsidR="009B17D5" w:rsidRPr="00AC6F02" w:rsidRDefault="009B17D5" w:rsidP="009B17D5">
            <w:pPr>
              <w:jc w:val="center"/>
              <w:rPr>
                <w:ins w:id="11928" w:author="Στάθης Καπ" w:date="2023-03-03T03:27:00Z"/>
                <w:rFonts w:cstheme="minorHAnsi"/>
                <w:sz w:val="16"/>
                <w:szCs w:val="16"/>
              </w:rPr>
            </w:pPr>
            <w:ins w:id="11929" w:author="Στάθης Καπ" w:date="2023-03-03T06:12:00Z">
              <w:r>
                <w:rPr>
                  <w:rFonts w:ascii="Calibri" w:hAnsi="Calibri" w:cstheme="minorHAnsi"/>
                  <w:color w:val="000000"/>
                  <w:sz w:val="16"/>
                  <w:szCs w:val="16"/>
                </w:rPr>
                <w:t>9.3</w:t>
              </w:r>
            </w:ins>
          </w:p>
        </w:tc>
      </w:tr>
      <w:tr w:rsidR="009B17D5" w14:paraId="0B5A341C" w14:textId="77777777" w:rsidTr="00F03C40">
        <w:trPr>
          <w:ins w:id="11930" w:author="Στάθης Καπ" w:date="2023-03-03T03:27:00Z"/>
        </w:trPr>
        <w:tc>
          <w:tcPr>
            <w:tcW w:w="515" w:type="dxa"/>
            <w:tcBorders>
              <w:top w:val="nil"/>
              <w:bottom w:val="nil"/>
              <w:right w:val="single" w:sz="4" w:space="0" w:color="auto"/>
            </w:tcBorders>
            <w:shd w:val="clear" w:color="auto" w:fill="E7E6E6" w:themeFill="background2"/>
            <w:vAlign w:val="center"/>
            <w:tcPrChange w:id="11931" w:author="Στάθης Καπ" w:date="2023-03-03T06:26:00Z">
              <w:tcPr>
                <w:tcW w:w="515" w:type="dxa"/>
                <w:vAlign w:val="center"/>
              </w:tcPr>
            </w:tcPrChange>
          </w:tcPr>
          <w:p w14:paraId="4916784F" w14:textId="03757866" w:rsidR="009B17D5" w:rsidRPr="00AC6F02" w:rsidRDefault="009B17D5" w:rsidP="009B17D5">
            <w:pPr>
              <w:jc w:val="center"/>
              <w:rPr>
                <w:ins w:id="11932" w:author="Στάθης Καπ" w:date="2023-03-03T03:27:00Z"/>
                <w:sz w:val="16"/>
                <w:szCs w:val="16"/>
              </w:rPr>
            </w:pPr>
            <w:ins w:id="11933" w:author="Στάθης Καπ" w:date="2023-03-03T03:28:00Z">
              <w:r w:rsidRPr="00AC6F02">
                <w:rPr>
                  <w:sz w:val="16"/>
                  <w:szCs w:val="16"/>
                  <w:rPrChange w:id="11934" w:author="Στάθης Καπ" w:date="2023-03-03T03:28:00Z">
                    <w:rPr>
                      <w:sz w:val="18"/>
                      <w:szCs w:val="18"/>
                    </w:rPr>
                  </w:rPrChange>
                </w:rPr>
                <w:t>pr15</w:t>
              </w:r>
            </w:ins>
          </w:p>
        </w:tc>
        <w:tc>
          <w:tcPr>
            <w:tcW w:w="560" w:type="dxa"/>
            <w:tcBorders>
              <w:left w:val="single" w:sz="4" w:space="0" w:color="auto"/>
            </w:tcBorders>
            <w:tcPrChange w:id="11935" w:author="Στάθης Καπ" w:date="2023-03-03T06:26:00Z">
              <w:tcPr>
                <w:tcW w:w="560" w:type="dxa"/>
              </w:tcPr>
            </w:tcPrChange>
          </w:tcPr>
          <w:p w14:paraId="7E1254AC" w14:textId="15D747F3" w:rsidR="009B17D5" w:rsidRPr="00AC6F02" w:rsidRDefault="009B17D5" w:rsidP="009B17D5">
            <w:pPr>
              <w:jc w:val="center"/>
              <w:rPr>
                <w:ins w:id="11936" w:author="Στάθης Καπ" w:date="2023-03-03T03:27:00Z"/>
                <w:rFonts w:cstheme="minorHAnsi"/>
                <w:sz w:val="16"/>
                <w:szCs w:val="16"/>
              </w:rPr>
            </w:pPr>
            <w:ins w:id="11937" w:author="Στάθης Καπ" w:date="2023-03-03T03:28:00Z">
              <w:r w:rsidRPr="00AC6F02">
                <w:rPr>
                  <w:sz w:val="16"/>
                  <w:szCs w:val="16"/>
                  <w:rPrChange w:id="11938" w:author="Στάθης Καπ" w:date="2023-03-03T03:28:00Z">
                    <w:rPr>
                      <w:sz w:val="18"/>
                      <w:szCs w:val="18"/>
                    </w:rPr>
                  </w:rPrChange>
                </w:rPr>
                <w:t>1659</w:t>
              </w:r>
            </w:ins>
          </w:p>
        </w:tc>
        <w:tc>
          <w:tcPr>
            <w:tcW w:w="855" w:type="dxa"/>
            <w:tcPrChange w:id="11939" w:author="Στάθης Καπ" w:date="2023-03-03T06:26:00Z">
              <w:tcPr>
                <w:tcW w:w="855" w:type="dxa"/>
              </w:tcPr>
            </w:tcPrChange>
          </w:tcPr>
          <w:p w14:paraId="204752DB" w14:textId="572B09FB" w:rsidR="009B17D5" w:rsidRPr="00AC6F02" w:rsidRDefault="009B17D5" w:rsidP="009B17D5">
            <w:pPr>
              <w:jc w:val="center"/>
              <w:rPr>
                <w:ins w:id="11940" w:author="Στάθης Καπ" w:date="2023-03-03T03:27:00Z"/>
                <w:rFonts w:cstheme="minorHAnsi"/>
                <w:sz w:val="16"/>
                <w:szCs w:val="16"/>
              </w:rPr>
            </w:pPr>
            <w:ins w:id="11941" w:author="Στάθης Καπ" w:date="2023-03-03T03:28:00Z">
              <w:r w:rsidRPr="00AC6F02">
                <w:rPr>
                  <w:sz w:val="16"/>
                  <w:szCs w:val="16"/>
                  <w:rPrChange w:id="11942" w:author="Στάθης Καπ" w:date="2023-03-03T03:28:00Z">
                    <w:rPr>
                      <w:sz w:val="18"/>
                      <w:szCs w:val="18"/>
                    </w:rPr>
                  </w:rPrChange>
                </w:rPr>
                <w:t>1488</w:t>
              </w:r>
            </w:ins>
          </w:p>
        </w:tc>
        <w:tc>
          <w:tcPr>
            <w:tcW w:w="544" w:type="dxa"/>
            <w:vAlign w:val="bottom"/>
            <w:tcPrChange w:id="11943" w:author="Στάθης Καπ" w:date="2023-03-03T06:26:00Z">
              <w:tcPr>
                <w:tcW w:w="544" w:type="dxa"/>
                <w:vAlign w:val="bottom"/>
              </w:tcPr>
            </w:tcPrChange>
          </w:tcPr>
          <w:p w14:paraId="6B426583" w14:textId="66E0CAD5" w:rsidR="009B17D5" w:rsidRPr="00AC6F02" w:rsidRDefault="009B17D5" w:rsidP="009B17D5">
            <w:pPr>
              <w:jc w:val="center"/>
              <w:rPr>
                <w:ins w:id="11944" w:author="Στάθης Καπ" w:date="2023-03-03T03:27:00Z"/>
                <w:rFonts w:cstheme="minorHAnsi"/>
                <w:sz w:val="16"/>
                <w:szCs w:val="16"/>
              </w:rPr>
            </w:pPr>
            <w:ins w:id="11945" w:author="Στάθης Καπ" w:date="2023-03-03T03:28:00Z">
              <w:r w:rsidRPr="00AC6F02">
                <w:rPr>
                  <w:rFonts w:ascii="Calibri" w:hAnsi="Calibri" w:cs="Calibri"/>
                  <w:color w:val="000000"/>
                  <w:sz w:val="16"/>
                  <w:szCs w:val="16"/>
                  <w:rPrChange w:id="11946" w:author="Στάθης Καπ" w:date="2023-03-03T03:28:00Z">
                    <w:rPr>
                      <w:rFonts w:ascii="Calibri" w:hAnsi="Calibri" w:cs="Calibri"/>
                      <w:color w:val="000000"/>
                      <w:sz w:val="18"/>
                      <w:szCs w:val="18"/>
                    </w:rPr>
                  </w:rPrChange>
                </w:rPr>
                <w:t>1534</w:t>
              </w:r>
            </w:ins>
          </w:p>
        </w:tc>
        <w:tc>
          <w:tcPr>
            <w:tcW w:w="621" w:type="dxa"/>
            <w:vAlign w:val="bottom"/>
            <w:tcPrChange w:id="11947" w:author="Στάθης Καπ" w:date="2023-03-03T06:26:00Z">
              <w:tcPr>
                <w:tcW w:w="621" w:type="dxa"/>
                <w:vAlign w:val="bottom"/>
              </w:tcPr>
            </w:tcPrChange>
          </w:tcPr>
          <w:p w14:paraId="6D3D3724" w14:textId="15C0ACC5" w:rsidR="009B17D5" w:rsidRPr="00AC6F02" w:rsidRDefault="009B17D5" w:rsidP="009B17D5">
            <w:pPr>
              <w:jc w:val="center"/>
              <w:rPr>
                <w:ins w:id="11948" w:author="Στάθης Καπ" w:date="2023-03-03T03:27:00Z"/>
                <w:rFonts w:cstheme="minorHAnsi"/>
                <w:sz w:val="16"/>
                <w:szCs w:val="16"/>
              </w:rPr>
            </w:pPr>
            <w:ins w:id="11949" w:author="Στάθης Καπ" w:date="2023-03-03T03:28:00Z">
              <w:r w:rsidRPr="00AC6F02">
                <w:rPr>
                  <w:rFonts w:ascii="Calibri" w:hAnsi="Calibri" w:cs="Calibri"/>
                  <w:color w:val="000000"/>
                  <w:sz w:val="16"/>
                  <w:szCs w:val="16"/>
                  <w:rPrChange w:id="11950" w:author="Στάθης Καπ" w:date="2023-03-03T03:28:00Z">
                    <w:rPr>
                      <w:rFonts w:ascii="Calibri" w:hAnsi="Calibri" w:cs="Calibri"/>
                      <w:color w:val="000000"/>
                      <w:sz w:val="18"/>
                      <w:szCs w:val="18"/>
                    </w:rPr>
                  </w:rPrChange>
                </w:rPr>
                <w:t>4.203</w:t>
              </w:r>
            </w:ins>
          </w:p>
        </w:tc>
        <w:tc>
          <w:tcPr>
            <w:tcW w:w="669" w:type="dxa"/>
            <w:vAlign w:val="center"/>
            <w:tcPrChange w:id="11951" w:author="Στάθης Καπ" w:date="2023-03-03T06:26:00Z">
              <w:tcPr>
                <w:tcW w:w="669" w:type="dxa"/>
                <w:vAlign w:val="center"/>
              </w:tcPr>
            </w:tcPrChange>
          </w:tcPr>
          <w:p w14:paraId="6079574A" w14:textId="1A96F6C8" w:rsidR="009B17D5" w:rsidRPr="00AC6F02" w:rsidRDefault="009B17D5" w:rsidP="009B17D5">
            <w:pPr>
              <w:jc w:val="center"/>
              <w:rPr>
                <w:ins w:id="11952" w:author="Στάθης Καπ" w:date="2023-03-03T03:27:00Z"/>
                <w:rFonts w:cstheme="minorHAnsi"/>
                <w:sz w:val="16"/>
                <w:szCs w:val="16"/>
              </w:rPr>
            </w:pPr>
            <w:ins w:id="11953" w:author="Στάθης Καπ" w:date="2023-03-03T06:11:00Z">
              <w:r>
                <w:rPr>
                  <w:rFonts w:ascii="Calibri" w:hAnsi="Calibri" w:cstheme="minorHAnsi"/>
                  <w:color w:val="000000"/>
                  <w:sz w:val="16"/>
                  <w:szCs w:val="16"/>
                </w:rPr>
                <w:t>7.53</w:t>
              </w:r>
            </w:ins>
          </w:p>
        </w:tc>
        <w:tc>
          <w:tcPr>
            <w:tcW w:w="543" w:type="dxa"/>
            <w:vAlign w:val="bottom"/>
            <w:tcPrChange w:id="11954" w:author="Στάθης Καπ" w:date="2023-03-03T06:26:00Z">
              <w:tcPr>
                <w:tcW w:w="543" w:type="dxa"/>
                <w:vAlign w:val="bottom"/>
              </w:tcPr>
            </w:tcPrChange>
          </w:tcPr>
          <w:p w14:paraId="2A168B6C" w14:textId="6882519C" w:rsidR="009B17D5" w:rsidRPr="00AC6F02" w:rsidRDefault="009B17D5" w:rsidP="009B17D5">
            <w:pPr>
              <w:jc w:val="center"/>
              <w:rPr>
                <w:ins w:id="11955" w:author="Στάθης Καπ" w:date="2023-03-03T03:27:00Z"/>
                <w:rFonts w:cstheme="minorHAnsi"/>
                <w:sz w:val="16"/>
                <w:szCs w:val="16"/>
              </w:rPr>
            </w:pPr>
            <w:ins w:id="11956" w:author="Στάθης Καπ" w:date="2023-03-03T03:28:00Z">
              <w:r w:rsidRPr="00AC6F02">
                <w:rPr>
                  <w:rFonts w:ascii="Calibri" w:hAnsi="Calibri" w:cs="Calibri"/>
                  <w:color w:val="000000"/>
                  <w:sz w:val="16"/>
                  <w:szCs w:val="16"/>
                  <w:rPrChange w:id="11957" w:author="Στάθης Καπ" w:date="2023-03-03T03:28:00Z">
                    <w:rPr>
                      <w:rFonts w:ascii="Calibri" w:hAnsi="Calibri" w:cs="Calibri"/>
                      <w:color w:val="000000"/>
                      <w:sz w:val="18"/>
                      <w:szCs w:val="18"/>
                    </w:rPr>
                  </w:rPrChange>
                </w:rPr>
                <w:t>1449</w:t>
              </w:r>
            </w:ins>
          </w:p>
        </w:tc>
        <w:tc>
          <w:tcPr>
            <w:tcW w:w="621" w:type="dxa"/>
            <w:vAlign w:val="bottom"/>
            <w:tcPrChange w:id="11958" w:author="Στάθης Καπ" w:date="2023-03-03T06:26:00Z">
              <w:tcPr>
                <w:tcW w:w="621" w:type="dxa"/>
                <w:vAlign w:val="bottom"/>
              </w:tcPr>
            </w:tcPrChange>
          </w:tcPr>
          <w:p w14:paraId="3DEF8A66" w14:textId="0E28FA0E" w:rsidR="009B17D5" w:rsidRPr="00AC6F02" w:rsidRDefault="009B17D5" w:rsidP="009B17D5">
            <w:pPr>
              <w:jc w:val="center"/>
              <w:rPr>
                <w:ins w:id="11959" w:author="Στάθης Καπ" w:date="2023-03-03T03:27:00Z"/>
                <w:rFonts w:cstheme="minorHAnsi"/>
                <w:sz w:val="16"/>
                <w:szCs w:val="16"/>
              </w:rPr>
            </w:pPr>
            <w:ins w:id="11960" w:author="Στάθης Καπ" w:date="2023-03-03T03:28:00Z">
              <w:r w:rsidRPr="00AC6F02">
                <w:rPr>
                  <w:rFonts w:ascii="Calibri" w:hAnsi="Calibri" w:cs="Calibri"/>
                  <w:color w:val="000000"/>
                  <w:sz w:val="16"/>
                  <w:szCs w:val="16"/>
                  <w:rPrChange w:id="11961" w:author="Στάθης Καπ" w:date="2023-03-03T03:28:00Z">
                    <w:rPr>
                      <w:rFonts w:ascii="Calibri" w:hAnsi="Calibri" w:cs="Calibri"/>
                      <w:color w:val="000000"/>
                      <w:sz w:val="18"/>
                      <w:szCs w:val="18"/>
                    </w:rPr>
                  </w:rPrChange>
                </w:rPr>
                <w:t>1.606</w:t>
              </w:r>
            </w:ins>
          </w:p>
        </w:tc>
        <w:tc>
          <w:tcPr>
            <w:tcW w:w="669" w:type="dxa"/>
            <w:vAlign w:val="center"/>
            <w:tcPrChange w:id="11962" w:author="Στάθης Καπ" w:date="2023-03-03T06:26:00Z">
              <w:tcPr>
                <w:tcW w:w="669" w:type="dxa"/>
                <w:vAlign w:val="center"/>
              </w:tcPr>
            </w:tcPrChange>
          </w:tcPr>
          <w:p w14:paraId="299D2E91" w14:textId="526144E3" w:rsidR="009B17D5" w:rsidRPr="00AC6F02" w:rsidRDefault="009B17D5" w:rsidP="009B17D5">
            <w:pPr>
              <w:jc w:val="center"/>
              <w:rPr>
                <w:ins w:id="11963" w:author="Στάθης Καπ" w:date="2023-03-03T03:27:00Z"/>
                <w:rFonts w:cstheme="minorHAnsi"/>
                <w:sz w:val="16"/>
                <w:szCs w:val="16"/>
              </w:rPr>
            </w:pPr>
            <w:ins w:id="11964" w:author="Στάθης Καπ" w:date="2023-03-03T06:11:00Z">
              <w:r>
                <w:rPr>
                  <w:rFonts w:ascii="Calibri" w:hAnsi="Calibri" w:cstheme="minorHAnsi"/>
                  <w:color w:val="000000"/>
                  <w:sz w:val="16"/>
                  <w:szCs w:val="16"/>
                </w:rPr>
                <w:t>5.54</w:t>
              </w:r>
            </w:ins>
          </w:p>
        </w:tc>
        <w:tc>
          <w:tcPr>
            <w:tcW w:w="508" w:type="dxa"/>
            <w:vAlign w:val="bottom"/>
            <w:tcPrChange w:id="11965" w:author="Στάθης Καπ" w:date="2023-03-03T06:26:00Z">
              <w:tcPr>
                <w:tcW w:w="508" w:type="dxa"/>
                <w:vAlign w:val="bottom"/>
              </w:tcPr>
            </w:tcPrChange>
          </w:tcPr>
          <w:p w14:paraId="0E103D68" w14:textId="060491F0" w:rsidR="009B17D5" w:rsidRPr="00AC6F02" w:rsidRDefault="009B17D5" w:rsidP="009B17D5">
            <w:pPr>
              <w:jc w:val="center"/>
              <w:rPr>
                <w:ins w:id="11966" w:author="Στάθης Καπ" w:date="2023-03-03T03:27:00Z"/>
                <w:rFonts w:cstheme="minorHAnsi"/>
                <w:sz w:val="16"/>
                <w:szCs w:val="16"/>
              </w:rPr>
            </w:pPr>
            <w:ins w:id="11967" w:author="Στάθης Καπ" w:date="2023-03-03T03:28:00Z">
              <w:r w:rsidRPr="00AC6F02">
                <w:rPr>
                  <w:rFonts w:ascii="Calibri" w:hAnsi="Calibri" w:cs="Calibri"/>
                  <w:color w:val="000000"/>
                  <w:sz w:val="16"/>
                  <w:szCs w:val="16"/>
                  <w:rPrChange w:id="11968" w:author="Στάθης Καπ" w:date="2023-03-03T03:28:00Z">
                    <w:rPr>
                      <w:rFonts w:ascii="Calibri" w:hAnsi="Calibri" w:cs="Calibri"/>
                      <w:color w:val="000000"/>
                      <w:sz w:val="18"/>
                      <w:szCs w:val="18"/>
                    </w:rPr>
                  </w:rPrChange>
                </w:rPr>
                <w:t>1425</w:t>
              </w:r>
            </w:ins>
          </w:p>
        </w:tc>
        <w:tc>
          <w:tcPr>
            <w:tcW w:w="541" w:type="dxa"/>
            <w:vAlign w:val="bottom"/>
            <w:tcPrChange w:id="11969" w:author="Στάθης Καπ" w:date="2023-03-03T06:26:00Z">
              <w:tcPr>
                <w:tcW w:w="541" w:type="dxa"/>
                <w:vAlign w:val="bottom"/>
              </w:tcPr>
            </w:tcPrChange>
          </w:tcPr>
          <w:p w14:paraId="20107242" w14:textId="7C4B6B15" w:rsidR="009B17D5" w:rsidRPr="00AC6F02" w:rsidRDefault="009B17D5" w:rsidP="009B17D5">
            <w:pPr>
              <w:jc w:val="center"/>
              <w:rPr>
                <w:ins w:id="11970" w:author="Στάθης Καπ" w:date="2023-03-03T03:27:00Z"/>
                <w:rFonts w:cstheme="minorHAnsi"/>
                <w:sz w:val="16"/>
                <w:szCs w:val="16"/>
              </w:rPr>
            </w:pPr>
            <w:ins w:id="11971" w:author="Στάθης Καπ" w:date="2023-03-03T03:28:00Z">
              <w:r w:rsidRPr="00AC6F02">
                <w:rPr>
                  <w:rFonts w:ascii="Calibri" w:hAnsi="Calibri" w:cs="Calibri"/>
                  <w:color w:val="000000"/>
                  <w:sz w:val="16"/>
                  <w:szCs w:val="16"/>
                  <w:rPrChange w:id="11972" w:author="Στάθης Καπ" w:date="2023-03-03T03:28:00Z">
                    <w:rPr>
                      <w:rFonts w:ascii="Calibri" w:hAnsi="Calibri" w:cs="Calibri"/>
                      <w:color w:val="000000"/>
                      <w:sz w:val="18"/>
                      <w:szCs w:val="18"/>
                    </w:rPr>
                  </w:rPrChange>
                </w:rPr>
                <w:t>1.297</w:t>
              </w:r>
            </w:ins>
          </w:p>
        </w:tc>
        <w:tc>
          <w:tcPr>
            <w:tcW w:w="589" w:type="dxa"/>
            <w:vAlign w:val="center"/>
            <w:tcPrChange w:id="11973" w:author="Στάθης Καπ" w:date="2023-03-03T06:26:00Z">
              <w:tcPr>
                <w:tcW w:w="589" w:type="dxa"/>
                <w:vAlign w:val="center"/>
              </w:tcPr>
            </w:tcPrChange>
          </w:tcPr>
          <w:p w14:paraId="31FC1FA6" w14:textId="44544212" w:rsidR="009B17D5" w:rsidRPr="00AC6F02" w:rsidRDefault="009B17D5" w:rsidP="009B17D5">
            <w:pPr>
              <w:jc w:val="center"/>
              <w:rPr>
                <w:ins w:id="11974" w:author="Στάθης Καπ" w:date="2023-03-03T03:27:00Z"/>
                <w:rFonts w:cstheme="minorHAnsi"/>
                <w:sz w:val="16"/>
                <w:szCs w:val="16"/>
              </w:rPr>
            </w:pPr>
            <w:ins w:id="11975" w:author="Στάθης Καπ" w:date="2023-03-03T06:11:00Z">
              <w:r>
                <w:rPr>
                  <w:rFonts w:ascii="Calibri" w:hAnsi="Calibri" w:cstheme="minorHAnsi"/>
                  <w:color w:val="000000"/>
                  <w:sz w:val="16"/>
                  <w:szCs w:val="16"/>
                </w:rPr>
                <w:t>7.11</w:t>
              </w:r>
            </w:ins>
          </w:p>
        </w:tc>
        <w:tc>
          <w:tcPr>
            <w:tcW w:w="463" w:type="dxa"/>
            <w:vAlign w:val="bottom"/>
            <w:tcPrChange w:id="11976" w:author="Στάθης Καπ" w:date="2023-03-03T06:26:00Z">
              <w:tcPr>
                <w:tcW w:w="463" w:type="dxa"/>
                <w:vAlign w:val="bottom"/>
              </w:tcPr>
            </w:tcPrChange>
          </w:tcPr>
          <w:p w14:paraId="3056FCB2" w14:textId="6EEF3A6F" w:rsidR="009B17D5" w:rsidRPr="00AC6F02" w:rsidRDefault="009B17D5" w:rsidP="009B17D5">
            <w:pPr>
              <w:jc w:val="center"/>
              <w:rPr>
                <w:ins w:id="11977" w:author="Στάθης Καπ" w:date="2023-03-03T03:27:00Z"/>
                <w:rFonts w:cstheme="minorHAnsi"/>
                <w:sz w:val="16"/>
                <w:szCs w:val="16"/>
              </w:rPr>
            </w:pPr>
            <w:ins w:id="11978" w:author="Στάθης Καπ" w:date="2023-03-03T03:28:00Z">
              <w:r w:rsidRPr="00AC6F02">
                <w:rPr>
                  <w:rFonts w:ascii="Calibri" w:hAnsi="Calibri" w:cs="Calibri"/>
                  <w:color w:val="000000"/>
                  <w:sz w:val="16"/>
                  <w:szCs w:val="16"/>
                  <w:rPrChange w:id="11979" w:author="Στάθης Καπ" w:date="2023-03-03T03:28:00Z">
                    <w:rPr>
                      <w:rFonts w:ascii="Calibri" w:hAnsi="Calibri" w:cs="Calibri"/>
                      <w:color w:val="000000"/>
                      <w:sz w:val="18"/>
                      <w:szCs w:val="18"/>
                    </w:rPr>
                  </w:rPrChange>
                </w:rPr>
                <w:t>1379</w:t>
              </w:r>
            </w:ins>
          </w:p>
        </w:tc>
        <w:tc>
          <w:tcPr>
            <w:tcW w:w="541" w:type="dxa"/>
            <w:vAlign w:val="bottom"/>
            <w:tcPrChange w:id="11980" w:author="Στάθης Καπ" w:date="2023-03-03T06:26:00Z">
              <w:tcPr>
                <w:tcW w:w="541" w:type="dxa"/>
                <w:vAlign w:val="bottom"/>
              </w:tcPr>
            </w:tcPrChange>
          </w:tcPr>
          <w:p w14:paraId="142906E4" w14:textId="580D76FF" w:rsidR="009B17D5" w:rsidRPr="00AC6F02" w:rsidRDefault="009B17D5" w:rsidP="009B17D5">
            <w:pPr>
              <w:jc w:val="center"/>
              <w:rPr>
                <w:ins w:id="11981" w:author="Στάθης Καπ" w:date="2023-03-03T03:27:00Z"/>
                <w:rFonts w:cstheme="minorHAnsi"/>
                <w:sz w:val="16"/>
                <w:szCs w:val="16"/>
              </w:rPr>
            </w:pPr>
            <w:ins w:id="11982" w:author="Στάθης Καπ" w:date="2023-03-03T03:28:00Z">
              <w:r w:rsidRPr="00AC6F02">
                <w:rPr>
                  <w:rFonts w:ascii="Calibri" w:hAnsi="Calibri" w:cs="Calibri"/>
                  <w:color w:val="000000"/>
                  <w:sz w:val="16"/>
                  <w:szCs w:val="16"/>
                  <w:rPrChange w:id="11983" w:author="Στάθης Καπ" w:date="2023-03-03T03:28:00Z">
                    <w:rPr>
                      <w:rFonts w:ascii="Calibri" w:hAnsi="Calibri" w:cs="Calibri"/>
                      <w:color w:val="000000"/>
                      <w:sz w:val="18"/>
                      <w:szCs w:val="18"/>
                    </w:rPr>
                  </w:rPrChange>
                </w:rPr>
                <w:t>1.61</w:t>
              </w:r>
            </w:ins>
          </w:p>
        </w:tc>
        <w:tc>
          <w:tcPr>
            <w:tcW w:w="589" w:type="dxa"/>
            <w:vAlign w:val="center"/>
            <w:tcPrChange w:id="11984" w:author="Στάθης Καπ" w:date="2023-03-03T06:26:00Z">
              <w:tcPr>
                <w:tcW w:w="589" w:type="dxa"/>
                <w:vAlign w:val="center"/>
              </w:tcPr>
            </w:tcPrChange>
          </w:tcPr>
          <w:p w14:paraId="04FA2496" w14:textId="487F971F" w:rsidR="009B17D5" w:rsidRPr="00AC6F02" w:rsidRDefault="009B17D5" w:rsidP="009B17D5">
            <w:pPr>
              <w:jc w:val="center"/>
              <w:rPr>
                <w:ins w:id="11985" w:author="Στάθης Καπ" w:date="2023-03-03T03:27:00Z"/>
                <w:rFonts w:cstheme="minorHAnsi"/>
                <w:sz w:val="16"/>
                <w:szCs w:val="16"/>
              </w:rPr>
            </w:pPr>
            <w:ins w:id="11986" w:author="Στάθης Καπ" w:date="2023-03-03T06:12:00Z">
              <w:r>
                <w:rPr>
                  <w:rFonts w:ascii="Calibri" w:hAnsi="Calibri" w:cstheme="minorHAnsi"/>
                  <w:color w:val="000000"/>
                  <w:sz w:val="16"/>
                  <w:szCs w:val="16"/>
                </w:rPr>
                <w:t>10.1</w:t>
              </w:r>
            </w:ins>
          </w:p>
        </w:tc>
      </w:tr>
      <w:tr w:rsidR="009B17D5" w14:paraId="047EF91A" w14:textId="77777777" w:rsidTr="00F03C40">
        <w:trPr>
          <w:ins w:id="11987" w:author="Στάθης Καπ" w:date="2023-03-03T03:27:00Z"/>
        </w:trPr>
        <w:tc>
          <w:tcPr>
            <w:tcW w:w="515" w:type="dxa"/>
            <w:tcBorders>
              <w:top w:val="nil"/>
              <w:bottom w:val="nil"/>
              <w:right w:val="single" w:sz="4" w:space="0" w:color="auto"/>
            </w:tcBorders>
            <w:shd w:val="clear" w:color="auto" w:fill="E7E6E6" w:themeFill="background2"/>
            <w:vAlign w:val="center"/>
            <w:tcPrChange w:id="11988" w:author="Στάθης Καπ" w:date="2023-03-03T06:26:00Z">
              <w:tcPr>
                <w:tcW w:w="515" w:type="dxa"/>
                <w:vAlign w:val="center"/>
              </w:tcPr>
            </w:tcPrChange>
          </w:tcPr>
          <w:p w14:paraId="1E8DD0B1" w14:textId="2F9B9A65" w:rsidR="009B17D5" w:rsidRPr="00AC6F02" w:rsidRDefault="009B17D5" w:rsidP="009B17D5">
            <w:pPr>
              <w:jc w:val="center"/>
              <w:rPr>
                <w:ins w:id="11989" w:author="Στάθης Καπ" w:date="2023-03-03T03:27:00Z"/>
                <w:sz w:val="16"/>
                <w:szCs w:val="16"/>
              </w:rPr>
            </w:pPr>
            <w:ins w:id="11990" w:author="Στάθης Καπ" w:date="2023-03-03T03:28:00Z">
              <w:r w:rsidRPr="00AC6F02">
                <w:rPr>
                  <w:sz w:val="16"/>
                  <w:szCs w:val="16"/>
                  <w:rPrChange w:id="11991" w:author="Στάθης Καπ" w:date="2023-03-03T03:28:00Z">
                    <w:rPr>
                      <w:sz w:val="18"/>
                      <w:szCs w:val="18"/>
                    </w:rPr>
                  </w:rPrChange>
                </w:rPr>
                <w:t>pr16</w:t>
              </w:r>
            </w:ins>
          </w:p>
        </w:tc>
        <w:tc>
          <w:tcPr>
            <w:tcW w:w="560" w:type="dxa"/>
            <w:tcBorders>
              <w:left w:val="single" w:sz="4" w:space="0" w:color="auto"/>
            </w:tcBorders>
            <w:tcPrChange w:id="11992" w:author="Στάθης Καπ" w:date="2023-03-03T06:26:00Z">
              <w:tcPr>
                <w:tcW w:w="560" w:type="dxa"/>
              </w:tcPr>
            </w:tcPrChange>
          </w:tcPr>
          <w:p w14:paraId="418BEAD2" w14:textId="43D985D8" w:rsidR="009B17D5" w:rsidRPr="00AC6F02" w:rsidRDefault="009B17D5" w:rsidP="009B17D5">
            <w:pPr>
              <w:jc w:val="center"/>
              <w:rPr>
                <w:ins w:id="11993" w:author="Στάθης Καπ" w:date="2023-03-03T03:27:00Z"/>
                <w:rFonts w:cstheme="minorHAnsi"/>
                <w:sz w:val="16"/>
                <w:szCs w:val="16"/>
              </w:rPr>
            </w:pPr>
            <w:ins w:id="11994" w:author="Στάθης Καπ" w:date="2023-03-03T03:28:00Z">
              <w:r w:rsidRPr="00AC6F02">
                <w:rPr>
                  <w:sz w:val="16"/>
                  <w:szCs w:val="16"/>
                  <w:rPrChange w:id="11995" w:author="Στάθης Καπ" w:date="2023-03-03T03:28:00Z">
                    <w:rPr>
                      <w:sz w:val="18"/>
                      <w:szCs w:val="18"/>
                    </w:rPr>
                  </w:rPrChange>
                </w:rPr>
                <w:t>1668</w:t>
              </w:r>
            </w:ins>
          </w:p>
        </w:tc>
        <w:tc>
          <w:tcPr>
            <w:tcW w:w="855" w:type="dxa"/>
            <w:tcPrChange w:id="11996" w:author="Στάθης Καπ" w:date="2023-03-03T06:26:00Z">
              <w:tcPr>
                <w:tcW w:w="855" w:type="dxa"/>
              </w:tcPr>
            </w:tcPrChange>
          </w:tcPr>
          <w:p w14:paraId="2FBC4FEF" w14:textId="4A90D932" w:rsidR="009B17D5" w:rsidRPr="00AC6F02" w:rsidRDefault="009B17D5" w:rsidP="009B17D5">
            <w:pPr>
              <w:jc w:val="center"/>
              <w:rPr>
                <w:ins w:id="11997" w:author="Στάθης Καπ" w:date="2023-03-03T03:27:00Z"/>
                <w:rFonts w:cstheme="minorHAnsi"/>
                <w:sz w:val="16"/>
                <w:szCs w:val="16"/>
              </w:rPr>
            </w:pPr>
            <w:ins w:id="11998" w:author="Στάθης Καπ" w:date="2023-03-03T03:28:00Z">
              <w:r w:rsidRPr="00AC6F02">
                <w:rPr>
                  <w:sz w:val="16"/>
                  <w:szCs w:val="16"/>
                  <w:rPrChange w:id="11999" w:author="Στάθης Καπ" w:date="2023-03-03T03:28:00Z">
                    <w:rPr>
                      <w:sz w:val="18"/>
                      <w:szCs w:val="18"/>
                    </w:rPr>
                  </w:rPrChange>
                </w:rPr>
                <w:t>1478</w:t>
              </w:r>
            </w:ins>
          </w:p>
        </w:tc>
        <w:tc>
          <w:tcPr>
            <w:tcW w:w="544" w:type="dxa"/>
            <w:vAlign w:val="bottom"/>
            <w:tcPrChange w:id="12000" w:author="Στάθης Καπ" w:date="2023-03-03T06:26:00Z">
              <w:tcPr>
                <w:tcW w:w="544" w:type="dxa"/>
                <w:vAlign w:val="bottom"/>
              </w:tcPr>
            </w:tcPrChange>
          </w:tcPr>
          <w:p w14:paraId="66534EE6" w14:textId="5AC381C6" w:rsidR="009B17D5" w:rsidRPr="00AC6F02" w:rsidRDefault="009B17D5" w:rsidP="009B17D5">
            <w:pPr>
              <w:jc w:val="center"/>
              <w:rPr>
                <w:ins w:id="12001" w:author="Στάθης Καπ" w:date="2023-03-03T03:27:00Z"/>
                <w:rFonts w:cstheme="minorHAnsi"/>
                <w:sz w:val="16"/>
                <w:szCs w:val="16"/>
              </w:rPr>
            </w:pPr>
            <w:ins w:id="12002" w:author="Στάθης Καπ" w:date="2023-03-03T03:28:00Z">
              <w:r w:rsidRPr="00AC6F02">
                <w:rPr>
                  <w:rFonts w:ascii="Calibri" w:hAnsi="Calibri" w:cs="Calibri"/>
                  <w:color w:val="000000"/>
                  <w:sz w:val="16"/>
                  <w:szCs w:val="16"/>
                  <w:rPrChange w:id="12003" w:author="Στάθης Καπ" w:date="2023-03-03T03:28:00Z">
                    <w:rPr>
                      <w:rFonts w:ascii="Calibri" w:hAnsi="Calibri" w:cs="Calibri"/>
                      <w:color w:val="000000"/>
                      <w:sz w:val="18"/>
                      <w:szCs w:val="18"/>
                    </w:rPr>
                  </w:rPrChange>
                </w:rPr>
                <w:t>1508</w:t>
              </w:r>
            </w:ins>
          </w:p>
        </w:tc>
        <w:tc>
          <w:tcPr>
            <w:tcW w:w="621" w:type="dxa"/>
            <w:vAlign w:val="bottom"/>
            <w:tcPrChange w:id="12004" w:author="Στάθης Καπ" w:date="2023-03-03T06:26:00Z">
              <w:tcPr>
                <w:tcW w:w="621" w:type="dxa"/>
                <w:vAlign w:val="bottom"/>
              </w:tcPr>
            </w:tcPrChange>
          </w:tcPr>
          <w:p w14:paraId="2506CDE9" w14:textId="23E3DC8C" w:rsidR="009B17D5" w:rsidRPr="00AC6F02" w:rsidRDefault="009B17D5" w:rsidP="009B17D5">
            <w:pPr>
              <w:jc w:val="center"/>
              <w:rPr>
                <w:ins w:id="12005" w:author="Στάθης Καπ" w:date="2023-03-03T03:27:00Z"/>
                <w:rFonts w:cstheme="minorHAnsi"/>
                <w:sz w:val="16"/>
                <w:szCs w:val="16"/>
              </w:rPr>
            </w:pPr>
            <w:ins w:id="12006" w:author="Στάθης Καπ" w:date="2023-03-03T03:28:00Z">
              <w:r w:rsidRPr="00AC6F02">
                <w:rPr>
                  <w:rFonts w:ascii="Calibri" w:hAnsi="Calibri" w:cs="Calibri"/>
                  <w:color w:val="000000"/>
                  <w:sz w:val="16"/>
                  <w:szCs w:val="16"/>
                  <w:rPrChange w:id="12007" w:author="Στάθης Καπ" w:date="2023-03-03T03:28:00Z">
                    <w:rPr>
                      <w:rFonts w:ascii="Calibri" w:hAnsi="Calibri" w:cs="Calibri"/>
                      <w:color w:val="000000"/>
                      <w:sz w:val="18"/>
                      <w:szCs w:val="18"/>
                    </w:rPr>
                  </w:rPrChange>
                </w:rPr>
                <w:t>8.306</w:t>
              </w:r>
            </w:ins>
          </w:p>
        </w:tc>
        <w:tc>
          <w:tcPr>
            <w:tcW w:w="669" w:type="dxa"/>
            <w:vAlign w:val="center"/>
            <w:tcPrChange w:id="12008" w:author="Στάθης Καπ" w:date="2023-03-03T06:26:00Z">
              <w:tcPr>
                <w:tcW w:w="669" w:type="dxa"/>
                <w:vAlign w:val="center"/>
              </w:tcPr>
            </w:tcPrChange>
          </w:tcPr>
          <w:p w14:paraId="11161CE5" w14:textId="2C860B42" w:rsidR="009B17D5" w:rsidRPr="00AC6F02" w:rsidRDefault="009B17D5" w:rsidP="009B17D5">
            <w:pPr>
              <w:jc w:val="center"/>
              <w:rPr>
                <w:ins w:id="12009" w:author="Στάθης Καπ" w:date="2023-03-03T03:27:00Z"/>
                <w:rFonts w:cstheme="minorHAnsi"/>
                <w:sz w:val="16"/>
                <w:szCs w:val="16"/>
              </w:rPr>
            </w:pPr>
            <w:ins w:id="12010" w:author="Στάθης Καπ" w:date="2023-03-03T06:11:00Z">
              <w:r>
                <w:rPr>
                  <w:rFonts w:ascii="Calibri" w:hAnsi="Calibri" w:cstheme="minorHAnsi"/>
                  <w:color w:val="000000"/>
                  <w:sz w:val="16"/>
                  <w:szCs w:val="16"/>
                </w:rPr>
                <w:t>9.59</w:t>
              </w:r>
            </w:ins>
          </w:p>
        </w:tc>
        <w:tc>
          <w:tcPr>
            <w:tcW w:w="543" w:type="dxa"/>
            <w:vAlign w:val="bottom"/>
            <w:tcPrChange w:id="12011" w:author="Στάθης Καπ" w:date="2023-03-03T06:26:00Z">
              <w:tcPr>
                <w:tcW w:w="543" w:type="dxa"/>
                <w:vAlign w:val="bottom"/>
              </w:tcPr>
            </w:tcPrChange>
          </w:tcPr>
          <w:p w14:paraId="185F27FA" w14:textId="061831E5" w:rsidR="009B17D5" w:rsidRPr="00AC6F02" w:rsidRDefault="009B17D5" w:rsidP="009B17D5">
            <w:pPr>
              <w:jc w:val="center"/>
              <w:rPr>
                <w:ins w:id="12012" w:author="Στάθης Καπ" w:date="2023-03-03T03:27:00Z"/>
                <w:rFonts w:cstheme="minorHAnsi"/>
                <w:sz w:val="16"/>
                <w:szCs w:val="16"/>
              </w:rPr>
            </w:pPr>
            <w:ins w:id="12013" w:author="Στάθης Καπ" w:date="2023-03-03T03:28:00Z">
              <w:r w:rsidRPr="00AC6F02">
                <w:rPr>
                  <w:rFonts w:ascii="Calibri" w:hAnsi="Calibri" w:cs="Calibri"/>
                  <w:color w:val="000000"/>
                  <w:sz w:val="16"/>
                  <w:szCs w:val="16"/>
                  <w:rPrChange w:id="12014" w:author="Στάθης Καπ" w:date="2023-03-03T03:28:00Z">
                    <w:rPr>
                      <w:rFonts w:ascii="Calibri" w:hAnsi="Calibri" w:cs="Calibri"/>
                      <w:color w:val="000000"/>
                      <w:sz w:val="18"/>
                      <w:szCs w:val="18"/>
                    </w:rPr>
                  </w:rPrChange>
                </w:rPr>
                <w:t>1468</w:t>
              </w:r>
            </w:ins>
          </w:p>
        </w:tc>
        <w:tc>
          <w:tcPr>
            <w:tcW w:w="621" w:type="dxa"/>
            <w:vAlign w:val="bottom"/>
            <w:tcPrChange w:id="12015" w:author="Στάθης Καπ" w:date="2023-03-03T06:26:00Z">
              <w:tcPr>
                <w:tcW w:w="621" w:type="dxa"/>
                <w:vAlign w:val="bottom"/>
              </w:tcPr>
            </w:tcPrChange>
          </w:tcPr>
          <w:p w14:paraId="158D70CC" w14:textId="29ADE26A" w:rsidR="009B17D5" w:rsidRPr="00AC6F02" w:rsidRDefault="009B17D5" w:rsidP="009B17D5">
            <w:pPr>
              <w:jc w:val="center"/>
              <w:rPr>
                <w:ins w:id="12016" w:author="Στάθης Καπ" w:date="2023-03-03T03:27:00Z"/>
                <w:rFonts w:cstheme="minorHAnsi"/>
                <w:sz w:val="16"/>
                <w:szCs w:val="16"/>
              </w:rPr>
            </w:pPr>
            <w:ins w:id="12017" w:author="Στάθης Καπ" w:date="2023-03-03T03:28:00Z">
              <w:r w:rsidRPr="00AC6F02">
                <w:rPr>
                  <w:rFonts w:ascii="Calibri" w:hAnsi="Calibri" w:cs="Calibri"/>
                  <w:color w:val="000000"/>
                  <w:sz w:val="16"/>
                  <w:szCs w:val="16"/>
                  <w:rPrChange w:id="12018" w:author="Στάθης Καπ" w:date="2023-03-03T03:28:00Z">
                    <w:rPr>
                      <w:rFonts w:ascii="Calibri" w:hAnsi="Calibri" w:cs="Calibri"/>
                      <w:color w:val="000000"/>
                      <w:sz w:val="18"/>
                      <w:szCs w:val="18"/>
                    </w:rPr>
                  </w:rPrChange>
                </w:rPr>
                <w:t>5.722</w:t>
              </w:r>
            </w:ins>
          </w:p>
        </w:tc>
        <w:tc>
          <w:tcPr>
            <w:tcW w:w="669" w:type="dxa"/>
            <w:vAlign w:val="center"/>
            <w:tcPrChange w:id="12019" w:author="Στάθης Καπ" w:date="2023-03-03T06:26:00Z">
              <w:tcPr>
                <w:tcW w:w="669" w:type="dxa"/>
                <w:vAlign w:val="center"/>
              </w:tcPr>
            </w:tcPrChange>
          </w:tcPr>
          <w:p w14:paraId="6E2D06D1" w14:textId="789CAC3A" w:rsidR="009B17D5" w:rsidRPr="00AC6F02" w:rsidRDefault="009B17D5" w:rsidP="009B17D5">
            <w:pPr>
              <w:jc w:val="center"/>
              <w:rPr>
                <w:ins w:id="12020" w:author="Στάθης Καπ" w:date="2023-03-03T03:27:00Z"/>
                <w:rFonts w:cstheme="minorHAnsi"/>
                <w:sz w:val="16"/>
                <w:szCs w:val="16"/>
              </w:rPr>
            </w:pPr>
            <w:ins w:id="12021" w:author="Στάθης Καπ" w:date="2023-03-03T06:11:00Z">
              <w:r>
                <w:rPr>
                  <w:rFonts w:ascii="Calibri" w:hAnsi="Calibri" w:cstheme="minorHAnsi"/>
                  <w:color w:val="000000"/>
                  <w:sz w:val="16"/>
                  <w:szCs w:val="16"/>
                </w:rPr>
                <w:t>2.65</w:t>
              </w:r>
            </w:ins>
          </w:p>
        </w:tc>
        <w:tc>
          <w:tcPr>
            <w:tcW w:w="508" w:type="dxa"/>
            <w:vAlign w:val="bottom"/>
            <w:tcPrChange w:id="12022" w:author="Στάθης Καπ" w:date="2023-03-03T06:26:00Z">
              <w:tcPr>
                <w:tcW w:w="508" w:type="dxa"/>
                <w:vAlign w:val="bottom"/>
              </w:tcPr>
            </w:tcPrChange>
          </w:tcPr>
          <w:p w14:paraId="506B6F6B" w14:textId="6FCD2643" w:rsidR="009B17D5" w:rsidRPr="00AC6F02" w:rsidRDefault="009B17D5" w:rsidP="009B17D5">
            <w:pPr>
              <w:jc w:val="center"/>
              <w:rPr>
                <w:ins w:id="12023" w:author="Στάθης Καπ" w:date="2023-03-03T03:27:00Z"/>
                <w:rFonts w:cstheme="minorHAnsi"/>
                <w:sz w:val="16"/>
                <w:szCs w:val="16"/>
              </w:rPr>
            </w:pPr>
            <w:ins w:id="12024" w:author="Στάθης Καπ" w:date="2023-03-03T03:28:00Z">
              <w:r w:rsidRPr="00AC6F02">
                <w:rPr>
                  <w:rFonts w:ascii="Calibri" w:hAnsi="Calibri" w:cs="Calibri"/>
                  <w:color w:val="000000"/>
                  <w:sz w:val="16"/>
                  <w:szCs w:val="16"/>
                  <w:rPrChange w:id="12025" w:author="Στάθης Καπ" w:date="2023-03-03T03:28:00Z">
                    <w:rPr>
                      <w:rFonts w:ascii="Calibri" w:hAnsi="Calibri" w:cs="Calibri"/>
                      <w:color w:val="000000"/>
                      <w:sz w:val="18"/>
                      <w:szCs w:val="18"/>
                    </w:rPr>
                  </w:rPrChange>
                </w:rPr>
                <w:t>1466</w:t>
              </w:r>
            </w:ins>
          </w:p>
        </w:tc>
        <w:tc>
          <w:tcPr>
            <w:tcW w:w="541" w:type="dxa"/>
            <w:vAlign w:val="bottom"/>
            <w:tcPrChange w:id="12026" w:author="Στάθης Καπ" w:date="2023-03-03T06:26:00Z">
              <w:tcPr>
                <w:tcW w:w="541" w:type="dxa"/>
                <w:vAlign w:val="bottom"/>
              </w:tcPr>
            </w:tcPrChange>
          </w:tcPr>
          <w:p w14:paraId="449E4080" w14:textId="70885301" w:rsidR="009B17D5" w:rsidRPr="00AC6F02" w:rsidRDefault="009B17D5" w:rsidP="009B17D5">
            <w:pPr>
              <w:jc w:val="center"/>
              <w:rPr>
                <w:ins w:id="12027" w:author="Στάθης Καπ" w:date="2023-03-03T03:27:00Z"/>
                <w:rFonts w:cstheme="minorHAnsi"/>
                <w:sz w:val="16"/>
                <w:szCs w:val="16"/>
              </w:rPr>
            </w:pPr>
            <w:ins w:id="12028" w:author="Στάθης Καπ" w:date="2023-03-03T03:28:00Z">
              <w:r w:rsidRPr="00AC6F02">
                <w:rPr>
                  <w:rFonts w:ascii="Calibri" w:hAnsi="Calibri" w:cs="Calibri"/>
                  <w:color w:val="000000"/>
                  <w:sz w:val="16"/>
                  <w:szCs w:val="16"/>
                  <w:rPrChange w:id="12029" w:author="Στάθης Καπ" w:date="2023-03-03T03:28:00Z">
                    <w:rPr>
                      <w:rFonts w:ascii="Calibri" w:hAnsi="Calibri" w:cs="Calibri"/>
                      <w:color w:val="000000"/>
                      <w:sz w:val="18"/>
                      <w:szCs w:val="18"/>
                    </w:rPr>
                  </w:rPrChange>
                </w:rPr>
                <w:t>3.028</w:t>
              </w:r>
            </w:ins>
          </w:p>
        </w:tc>
        <w:tc>
          <w:tcPr>
            <w:tcW w:w="589" w:type="dxa"/>
            <w:vAlign w:val="center"/>
            <w:tcPrChange w:id="12030" w:author="Στάθης Καπ" w:date="2023-03-03T06:26:00Z">
              <w:tcPr>
                <w:tcW w:w="589" w:type="dxa"/>
                <w:vAlign w:val="center"/>
              </w:tcPr>
            </w:tcPrChange>
          </w:tcPr>
          <w:p w14:paraId="061D462C" w14:textId="6F7788C6" w:rsidR="009B17D5" w:rsidRPr="00AC6F02" w:rsidRDefault="009B17D5" w:rsidP="009B17D5">
            <w:pPr>
              <w:jc w:val="center"/>
              <w:rPr>
                <w:ins w:id="12031" w:author="Στάθης Καπ" w:date="2023-03-03T03:27:00Z"/>
                <w:rFonts w:cstheme="minorHAnsi"/>
                <w:sz w:val="16"/>
                <w:szCs w:val="16"/>
              </w:rPr>
            </w:pPr>
            <w:ins w:id="12032" w:author="Στάθης Καπ" w:date="2023-03-03T06:11:00Z">
              <w:r>
                <w:rPr>
                  <w:rFonts w:ascii="Calibri" w:hAnsi="Calibri" w:cstheme="minorHAnsi"/>
                  <w:color w:val="000000"/>
                  <w:sz w:val="16"/>
                  <w:szCs w:val="16"/>
                </w:rPr>
                <w:t>2.79</w:t>
              </w:r>
            </w:ins>
          </w:p>
        </w:tc>
        <w:tc>
          <w:tcPr>
            <w:tcW w:w="463" w:type="dxa"/>
            <w:vAlign w:val="bottom"/>
            <w:tcPrChange w:id="12033" w:author="Στάθης Καπ" w:date="2023-03-03T06:26:00Z">
              <w:tcPr>
                <w:tcW w:w="463" w:type="dxa"/>
                <w:vAlign w:val="bottom"/>
              </w:tcPr>
            </w:tcPrChange>
          </w:tcPr>
          <w:p w14:paraId="2C19A708" w14:textId="4FDAA5A0" w:rsidR="009B17D5" w:rsidRPr="00AC6F02" w:rsidRDefault="009B17D5" w:rsidP="009B17D5">
            <w:pPr>
              <w:jc w:val="center"/>
              <w:rPr>
                <w:ins w:id="12034" w:author="Στάθης Καπ" w:date="2023-03-03T03:27:00Z"/>
                <w:rFonts w:cstheme="minorHAnsi"/>
                <w:sz w:val="16"/>
                <w:szCs w:val="16"/>
              </w:rPr>
            </w:pPr>
            <w:ins w:id="12035" w:author="Στάθης Καπ" w:date="2023-03-03T03:28:00Z">
              <w:r w:rsidRPr="00AC6F02">
                <w:rPr>
                  <w:rFonts w:ascii="Calibri" w:hAnsi="Calibri" w:cs="Calibri"/>
                  <w:color w:val="000000"/>
                  <w:sz w:val="16"/>
                  <w:szCs w:val="16"/>
                  <w:rPrChange w:id="12036" w:author="Στάθης Καπ" w:date="2023-03-03T03:28:00Z">
                    <w:rPr>
                      <w:rFonts w:ascii="Calibri" w:hAnsi="Calibri" w:cs="Calibri"/>
                      <w:color w:val="000000"/>
                      <w:sz w:val="18"/>
                      <w:szCs w:val="18"/>
                    </w:rPr>
                  </w:rPrChange>
                </w:rPr>
                <w:t>1333</w:t>
              </w:r>
            </w:ins>
          </w:p>
        </w:tc>
        <w:tc>
          <w:tcPr>
            <w:tcW w:w="541" w:type="dxa"/>
            <w:vAlign w:val="bottom"/>
            <w:tcPrChange w:id="12037" w:author="Στάθης Καπ" w:date="2023-03-03T06:26:00Z">
              <w:tcPr>
                <w:tcW w:w="541" w:type="dxa"/>
                <w:vAlign w:val="bottom"/>
              </w:tcPr>
            </w:tcPrChange>
          </w:tcPr>
          <w:p w14:paraId="6F29955A" w14:textId="2B048B03" w:rsidR="009B17D5" w:rsidRPr="00AC6F02" w:rsidRDefault="009B17D5" w:rsidP="009B17D5">
            <w:pPr>
              <w:jc w:val="center"/>
              <w:rPr>
                <w:ins w:id="12038" w:author="Στάθης Καπ" w:date="2023-03-03T03:27:00Z"/>
                <w:rFonts w:cstheme="minorHAnsi"/>
                <w:sz w:val="16"/>
                <w:szCs w:val="16"/>
              </w:rPr>
            </w:pPr>
            <w:ins w:id="12039" w:author="Στάθης Καπ" w:date="2023-03-03T03:28:00Z">
              <w:r w:rsidRPr="00AC6F02">
                <w:rPr>
                  <w:rFonts w:ascii="Calibri" w:hAnsi="Calibri" w:cs="Calibri"/>
                  <w:color w:val="000000"/>
                  <w:sz w:val="16"/>
                  <w:szCs w:val="16"/>
                  <w:rPrChange w:id="12040" w:author="Στάθης Καπ" w:date="2023-03-03T03:28:00Z">
                    <w:rPr>
                      <w:rFonts w:ascii="Calibri" w:hAnsi="Calibri" w:cs="Calibri"/>
                      <w:color w:val="000000"/>
                      <w:sz w:val="18"/>
                      <w:szCs w:val="18"/>
                    </w:rPr>
                  </w:rPrChange>
                </w:rPr>
                <w:t>1.69</w:t>
              </w:r>
            </w:ins>
          </w:p>
        </w:tc>
        <w:tc>
          <w:tcPr>
            <w:tcW w:w="589" w:type="dxa"/>
            <w:vAlign w:val="center"/>
            <w:tcPrChange w:id="12041" w:author="Στάθης Καπ" w:date="2023-03-03T06:26:00Z">
              <w:tcPr>
                <w:tcW w:w="589" w:type="dxa"/>
                <w:vAlign w:val="center"/>
              </w:tcPr>
            </w:tcPrChange>
          </w:tcPr>
          <w:p w14:paraId="2953876C" w14:textId="61D56257" w:rsidR="009B17D5" w:rsidRPr="00AC6F02" w:rsidRDefault="009B17D5" w:rsidP="009B17D5">
            <w:pPr>
              <w:jc w:val="center"/>
              <w:rPr>
                <w:ins w:id="12042" w:author="Στάθης Καπ" w:date="2023-03-03T03:27:00Z"/>
                <w:rFonts w:cstheme="minorHAnsi"/>
                <w:sz w:val="16"/>
                <w:szCs w:val="16"/>
              </w:rPr>
            </w:pPr>
            <w:ins w:id="12043" w:author="Στάθης Καπ" w:date="2023-03-03T06:12:00Z">
              <w:r>
                <w:rPr>
                  <w:rFonts w:ascii="Calibri" w:hAnsi="Calibri" w:cstheme="minorHAnsi"/>
                  <w:color w:val="000000"/>
                  <w:sz w:val="16"/>
                  <w:szCs w:val="16"/>
                </w:rPr>
                <w:t>11.6</w:t>
              </w:r>
            </w:ins>
          </w:p>
        </w:tc>
      </w:tr>
      <w:tr w:rsidR="009B17D5" w14:paraId="370C5B4A" w14:textId="77777777" w:rsidTr="00F03C40">
        <w:trPr>
          <w:ins w:id="12044" w:author="Στάθης Καπ" w:date="2023-03-03T03:27:00Z"/>
        </w:trPr>
        <w:tc>
          <w:tcPr>
            <w:tcW w:w="515" w:type="dxa"/>
            <w:tcBorders>
              <w:top w:val="nil"/>
              <w:bottom w:val="nil"/>
              <w:right w:val="single" w:sz="4" w:space="0" w:color="auto"/>
            </w:tcBorders>
            <w:shd w:val="clear" w:color="auto" w:fill="E7E6E6" w:themeFill="background2"/>
            <w:vAlign w:val="center"/>
            <w:tcPrChange w:id="12045" w:author="Στάθης Καπ" w:date="2023-03-03T06:26:00Z">
              <w:tcPr>
                <w:tcW w:w="515" w:type="dxa"/>
                <w:vAlign w:val="center"/>
              </w:tcPr>
            </w:tcPrChange>
          </w:tcPr>
          <w:p w14:paraId="16271D22" w14:textId="3D04AC13" w:rsidR="009B17D5" w:rsidRPr="00AC6F02" w:rsidRDefault="009B17D5" w:rsidP="009B17D5">
            <w:pPr>
              <w:jc w:val="center"/>
              <w:rPr>
                <w:ins w:id="12046" w:author="Στάθης Καπ" w:date="2023-03-03T03:27:00Z"/>
                <w:sz w:val="16"/>
                <w:szCs w:val="16"/>
              </w:rPr>
            </w:pPr>
            <w:ins w:id="12047" w:author="Στάθης Καπ" w:date="2023-03-03T03:28:00Z">
              <w:r w:rsidRPr="00AC6F02">
                <w:rPr>
                  <w:sz w:val="16"/>
                  <w:szCs w:val="16"/>
                  <w:rPrChange w:id="12048" w:author="Στάθης Καπ" w:date="2023-03-03T03:28:00Z">
                    <w:rPr>
                      <w:sz w:val="18"/>
                      <w:szCs w:val="18"/>
                    </w:rPr>
                  </w:rPrChange>
                </w:rPr>
                <w:t>pr17</w:t>
              </w:r>
            </w:ins>
          </w:p>
        </w:tc>
        <w:tc>
          <w:tcPr>
            <w:tcW w:w="560" w:type="dxa"/>
            <w:tcBorders>
              <w:left w:val="single" w:sz="4" w:space="0" w:color="auto"/>
            </w:tcBorders>
            <w:tcPrChange w:id="12049" w:author="Στάθης Καπ" w:date="2023-03-03T06:26:00Z">
              <w:tcPr>
                <w:tcW w:w="560" w:type="dxa"/>
              </w:tcPr>
            </w:tcPrChange>
          </w:tcPr>
          <w:p w14:paraId="75956E26" w14:textId="74491CAF" w:rsidR="009B17D5" w:rsidRPr="00AC6F02" w:rsidRDefault="009B17D5" w:rsidP="009B17D5">
            <w:pPr>
              <w:jc w:val="center"/>
              <w:rPr>
                <w:ins w:id="12050" w:author="Στάθης Καπ" w:date="2023-03-03T03:27:00Z"/>
                <w:rFonts w:cstheme="minorHAnsi"/>
                <w:sz w:val="16"/>
                <w:szCs w:val="16"/>
              </w:rPr>
            </w:pPr>
            <w:ins w:id="12051" w:author="Στάθης Καπ" w:date="2023-03-03T03:28:00Z">
              <w:r w:rsidRPr="00AC6F02">
                <w:rPr>
                  <w:sz w:val="16"/>
                  <w:szCs w:val="16"/>
                  <w:rPrChange w:id="12052" w:author="Στάθης Καπ" w:date="2023-03-03T03:28:00Z">
                    <w:rPr>
                      <w:sz w:val="18"/>
                      <w:szCs w:val="18"/>
                    </w:rPr>
                  </w:rPrChange>
                </w:rPr>
                <w:t>841</w:t>
              </w:r>
            </w:ins>
          </w:p>
        </w:tc>
        <w:tc>
          <w:tcPr>
            <w:tcW w:w="855" w:type="dxa"/>
            <w:tcPrChange w:id="12053" w:author="Στάθης Καπ" w:date="2023-03-03T06:26:00Z">
              <w:tcPr>
                <w:tcW w:w="855" w:type="dxa"/>
              </w:tcPr>
            </w:tcPrChange>
          </w:tcPr>
          <w:p w14:paraId="00AFAEFB" w14:textId="73FF2B8A" w:rsidR="009B17D5" w:rsidRPr="00AC6F02" w:rsidRDefault="009B17D5" w:rsidP="009B17D5">
            <w:pPr>
              <w:jc w:val="center"/>
              <w:rPr>
                <w:ins w:id="12054" w:author="Στάθης Καπ" w:date="2023-03-03T03:27:00Z"/>
                <w:rFonts w:cstheme="minorHAnsi"/>
                <w:sz w:val="16"/>
                <w:szCs w:val="16"/>
              </w:rPr>
            </w:pPr>
            <w:ins w:id="12055" w:author="Στάθης Καπ" w:date="2023-03-03T03:28:00Z">
              <w:r w:rsidRPr="00AC6F02">
                <w:rPr>
                  <w:sz w:val="16"/>
                  <w:szCs w:val="16"/>
                  <w:rPrChange w:id="12056" w:author="Στάθης Καπ" w:date="2023-03-03T03:28:00Z">
                    <w:rPr>
                      <w:sz w:val="18"/>
                      <w:szCs w:val="18"/>
                    </w:rPr>
                  </w:rPrChange>
                </w:rPr>
                <w:t>808</w:t>
              </w:r>
            </w:ins>
          </w:p>
        </w:tc>
        <w:tc>
          <w:tcPr>
            <w:tcW w:w="544" w:type="dxa"/>
            <w:vAlign w:val="bottom"/>
            <w:tcPrChange w:id="12057" w:author="Στάθης Καπ" w:date="2023-03-03T06:26:00Z">
              <w:tcPr>
                <w:tcW w:w="544" w:type="dxa"/>
                <w:vAlign w:val="bottom"/>
              </w:tcPr>
            </w:tcPrChange>
          </w:tcPr>
          <w:p w14:paraId="6ED87A5E" w14:textId="0075971A" w:rsidR="009B17D5" w:rsidRPr="00AC6F02" w:rsidRDefault="009B17D5" w:rsidP="009B17D5">
            <w:pPr>
              <w:jc w:val="center"/>
              <w:rPr>
                <w:ins w:id="12058" w:author="Στάθης Καπ" w:date="2023-03-03T03:27:00Z"/>
                <w:rFonts w:cstheme="minorHAnsi"/>
                <w:sz w:val="16"/>
                <w:szCs w:val="16"/>
              </w:rPr>
            </w:pPr>
            <w:ins w:id="12059" w:author="Στάθης Καπ" w:date="2023-03-03T03:28:00Z">
              <w:r w:rsidRPr="00AC6F02">
                <w:rPr>
                  <w:rFonts w:ascii="Calibri" w:hAnsi="Calibri" w:cs="Calibri"/>
                  <w:color w:val="000000"/>
                  <w:sz w:val="16"/>
                  <w:szCs w:val="16"/>
                  <w:rPrChange w:id="12060" w:author="Στάθης Καπ" w:date="2023-03-03T03:28:00Z">
                    <w:rPr>
                      <w:rFonts w:ascii="Calibri" w:hAnsi="Calibri" w:cs="Calibri"/>
                      <w:color w:val="000000"/>
                      <w:sz w:val="18"/>
                      <w:szCs w:val="18"/>
                    </w:rPr>
                  </w:rPrChange>
                </w:rPr>
                <w:t>792</w:t>
              </w:r>
            </w:ins>
          </w:p>
        </w:tc>
        <w:tc>
          <w:tcPr>
            <w:tcW w:w="621" w:type="dxa"/>
            <w:vAlign w:val="bottom"/>
            <w:tcPrChange w:id="12061" w:author="Στάθης Καπ" w:date="2023-03-03T06:26:00Z">
              <w:tcPr>
                <w:tcW w:w="621" w:type="dxa"/>
                <w:vAlign w:val="bottom"/>
              </w:tcPr>
            </w:tcPrChange>
          </w:tcPr>
          <w:p w14:paraId="01DB6848" w14:textId="3A5FAFE3" w:rsidR="009B17D5" w:rsidRPr="00AC6F02" w:rsidRDefault="009B17D5" w:rsidP="009B17D5">
            <w:pPr>
              <w:jc w:val="center"/>
              <w:rPr>
                <w:ins w:id="12062" w:author="Στάθης Καπ" w:date="2023-03-03T03:27:00Z"/>
                <w:rFonts w:cstheme="minorHAnsi"/>
                <w:sz w:val="16"/>
                <w:szCs w:val="16"/>
              </w:rPr>
            </w:pPr>
            <w:ins w:id="12063" w:author="Στάθης Καπ" w:date="2023-03-03T03:28:00Z">
              <w:r w:rsidRPr="00AC6F02">
                <w:rPr>
                  <w:rFonts w:ascii="Calibri" w:hAnsi="Calibri" w:cs="Calibri"/>
                  <w:color w:val="000000"/>
                  <w:sz w:val="16"/>
                  <w:szCs w:val="16"/>
                  <w:rPrChange w:id="12064" w:author="Στάθης Καπ" w:date="2023-03-03T03:28:00Z">
                    <w:rPr>
                      <w:rFonts w:ascii="Calibri" w:hAnsi="Calibri" w:cs="Calibri"/>
                      <w:color w:val="000000"/>
                      <w:sz w:val="18"/>
                      <w:szCs w:val="18"/>
                    </w:rPr>
                  </w:rPrChange>
                </w:rPr>
                <w:t>0.367</w:t>
              </w:r>
            </w:ins>
          </w:p>
        </w:tc>
        <w:tc>
          <w:tcPr>
            <w:tcW w:w="669" w:type="dxa"/>
            <w:vAlign w:val="center"/>
            <w:tcPrChange w:id="12065" w:author="Στάθης Καπ" w:date="2023-03-03T06:26:00Z">
              <w:tcPr>
                <w:tcW w:w="669" w:type="dxa"/>
                <w:vAlign w:val="center"/>
              </w:tcPr>
            </w:tcPrChange>
          </w:tcPr>
          <w:p w14:paraId="593C4209" w14:textId="2D6AAA16" w:rsidR="009B17D5" w:rsidRPr="00AC6F02" w:rsidRDefault="009B17D5" w:rsidP="009B17D5">
            <w:pPr>
              <w:jc w:val="center"/>
              <w:rPr>
                <w:ins w:id="12066" w:author="Στάθης Καπ" w:date="2023-03-03T03:27:00Z"/>
                <w:rFonts w:cstheme="minorHAnsi"/>
                <w:sz w:val="16"/>
                <w:szCs w:val="16"/>
              </w:rPr>
            </w:pPr>
            <w:ins w:id="12067" w:author="Στάθης Καπ" w:date="2023-03-03T06:11:00Z">
              <w:r>
                <w:rPr>
                  <w:rFonts w:ascii="Calibri" w:hAnsi="Calibri" w:cstheme="minorHAnsi"/>
                  <w:color w:val="000000"/>
                  <w:sz w:val="16"/>
                  <w:szCs w:val="16"/>
                </w:rPr>
                <w:t>5.83</w:t>
              </w:r>
            </w:ins>
          </w:p>
        </w:tc>
        <w:tc>
          <w:tcPr>
            <w:tcW w:w="543" w:type="dxa"/>
            <w:vAlign w:val="bottom"/>
            <w:tcPrChange w:id="12068" w:author="Στάθης Καπ" w:date="2023-03-03T06:26:00Z">
              <w:tcPr>
                <w:tcW w:w="543" w:type="dxa"/>
                <w:vAlign w:val="bottom"/>
              </w:tcPr>
            </w:tcPrChange>
          </w:tcPr>
          <w:p w14:paraId="77BE2FBB" w14:textId="773BF37A" w:rsidR="009B17D5" w:rsidRPr="00AC6F02" w:rsidRDefault="009B17D5" w:rsidP="009B17D5">
            <w:pPr>
              <w:jc w:val="center"/>
              <w:rPr>
                <w:ins w:id="12069" w:author="Στάθης Καπ" w:date="2023-03-03T03:27:00Z"/>
                <w:rFonts w:cstheme="minorHAnsi"/>
                <w:sz w:val="16"/>
                <w:szCs w:val="16"/>
              </w:rPr>
            </w:pPr>
            <w:ins w:id="12070" w:author="Στάθης Καπ" w:date="2023-03-03T03:28:00Z">
              <w:r w:rsidRPr="00AC6F02">
                <w:rPr>
                  <w:rFonts w:ascii="Calibri" w:hAnsi="Calibri" w:cs="Calibri"/>
                  <w:color w:val="000000"/>
                  <w:sz w:val="16"/>
                  <w:szCs w:val="16"/>
                  <w:rPrChange w:id="12071" w:author="Στάθης Καπ" w:date="2023-03-03T03:28:00Z">
                    <w:rPr>
                      <w:rFonts w:ascii="Calibri" w:hAnsi="Calibri" w:cs="Calibri"/>
                      <w:color w:val="000000"/>
                      <w:sz w:val="18"/>
                      <w:szCs w:val="18"/>
                    </w:rPr>
                  </w:rPrChange>
                </w:rPr>
                <w:t>787</w:t>
              </w:r>
            </w:ins>
          </w:p>
        </w:tc>
        <w:tc>
          <w:tcPr>
            <w:tcW w:w="621" w:type="dxa"/>
            <w:vAlign w:val="bottom"/>
            <w:tcPrChange w:id="12072" w:author="Στάθης Καπ" w:date="2023-03-03T06:26:00Z">
              <w:tcPr>
                <w:tcW w:w="621" w:type="dxa"/>
                <w:vAlign w:val="bottom"/>
              </w:tcPr>
            </w:tcPrChange>
          </w:tcPr>
          <w:p w14:paraId="563A0F52" w14:textId="43850905" w:rsidR="009B17D5" w:rsidRPr="00AC6F02" w:rsidRDefault="009B17D5" w:rsidP="009B17D5">
            <w:pPr>
              <w:jc w:val="center"/>
              <w:rPr>
                <w:ins w:id="12073" w:author="Στάθης Καπ" w:date="2023-03-03T03:27:00Z"/>
                <w:rFonts w:cstheme="minorHAnsi"/>
                <w:sz w:val="16"/>
                <w:szCs w:val="16"/>
              </w:rPr>
            </w:pPr>
            <w:ins w:id="12074" w:author="Στάθης Καπ" w:date="2023-03-03T03:28:00Z">
              <w:r w:rsidRPr="00AC6F02">
                <w:rPr>
                  <w:rFonts w:ascii="Calibri" w:hAnsi="Calibri" w:cs="Calibri"/>
                  <w:color w:val="000000"/>
                  <w:sz w:val="16"/>
                  <w:szCs w:val="16"/>
                  <w:rPrChange w:id="12075" w:author="Στάθης Καπ" w:date="2023-03-03T03:28:00Z">
                    <w:rPr>
                      <w:rFonts w:ascii="Calibri" w:hAnsi="Calibri" w:cs="Calibri"/>
                      <w:color w:val="000000"/>
                      <w:sz w:val="18"/>
                      <w:szCs w:val="18"/>
                    </w:rPr>
                  </w:rPrChange>
                </w:rPr>
                <w:t>0.237</w:t>
              </w:r>
            </w:ins>
          </w:p>
        </w:tc>
        <w:tc>
          <w:tcPr>
            <w:tcW w:w="669" w:type="dxa"/>
            <w:vAlign w:val="center"/>
            <w:tcPrChange w:id="12076" w:author="Στάθης Καπ" w:date="2023-03-03T06:26:00Z">
              <w:tcPr>
                <w:tcW w:w="669" w:type="dxa"/>
                <w:vAlign w:val="center"/>
              </w:tcPr>
            </w:tcPrChange>
          </w:tcPr>
          <w:p w14:paraId="0C6A9655" w14:textId="2D881F43" w:rsidR="009B17D5" w:rsidRPr="00AC6F02" w:rsidRDefault="009B17D5" w:rsidP="009B17D5">
            <w:pPr>
              <w:jc w:val="center"/>
              <w:rPr>
                <w:ins w:id="12077" w:author="Στάθης Καπ" w:date="2023-03-03T03:27:00Z"/>
                <w:rFonts w:cstheme="minorHAnsi"/>
                <w:sz w:val="16"/>
                <w:szCs w:val="16"/>
              </w:rPr>
            </w:pPr>
            <w:ins w:id="12078" w:author="Στάθης Καπ" w:date="2023-03-03T06:11:00Z">
              <w:r>
                <w:rPr>
                  <w:rFonts w:ascii="Calibri" w:hAnsi="Calibri" w:cstheme="minorHAnsi"/>
                  <w:color w:val="000000"/>
                  <w:sz w:val="16"/>
                  <w:szCs w:val="16"/>
                </w:rPr>
                <w:t>0.63</w:t>
              </w:r>
            </w:ins>
          </w:p>
        </w:tc>
        <w:tc>
          <w:tcPr>
            <w:tcW w:w="508" w:type="dxa"/>
            <w:vAlign w:val="bottom"/>
            <w:tcPrChange w:id="12079" w:author="Στάθης Καπ" w:date="2023-03-03T06:26:00Z">
              <w:tcPr>
                <w:tcW w:w="508" w:type="dxa"/>
                <w:vAlign w:val="bottom"/>
              </w:tcPr>
            </w:tcPrChange>
          </w:tcPr>
          <w:p w14:paraId="7015F0AD" w14:textId="642DD87D" w:rsidR="009B17D5" w:rsidRPr="00AC6F02" w:rsidRDefault="009B17D5" w:rsidP="009B17D5">
            <w:pPr>
              <w:jc w:val="center"/>
              <w:rPr>
                <w:ins w:id="12080" w:author="Στάθης Καπ" w:date="2023-03-03T03:27:00Z"/>
                <w:rFonts w:cstheme="minorHAnsi"/>
                <w:sz w:val="16"/>
                <w:szCs w:val="16"/>
              </w:rPr>
            </w:pPr>
            <w:ins w:id="12081" w:author="Στάθης Καπ" w:date="2023-03-03T03:28:00Z">
              <w:r w:rsidRPr="00AC6F02">
                <w:rPr>
                  <w:rFonts w:ascii="Calibri" w:hAnsi="Calibri" w:cs="Calibri"/>
                  <w:color w:val="000000"/>
                  <w:sz w:val="16"/>
                  <w:szCs w:val="16"/>
                  <w:rPrChange w:id="12082" w:author="Στάθης Καπ" w:date="2023-03-03T03:28:00Z">
                    <w:rPr>
                      <w:rFonts w:ascii="Calibri" w:hAnsi="Calibri" w:cs="Calibri"/>
                      <w:color w:val="000000"/>
                      <w:sz w:val="18"/>
                      <w:szCs w:val="18"/>
                    </w:rPr>
                  </w:rPrChange>
                </w:rPr>
                <w:t>699</w:t>
              </w:r>
            </w:ins>
          </w:p>
        </w:tc>
        <w:tc>
          <w:tcPr>
            <w:tcW w:w="541" w:type="dxa"/>
            <w:vAlign w:val="bottom"/>
            <w:tcPrChange w:id="12083" w:author="Στάθης Καπ" w:date="2023-03-03T06:26:00Z">
              <w:tcPr>
                <w:tcW w:w="541" w:type="dxa"/>
                <w:vAlign w:val="bottom"/>
              </w:tcPr>
            </w:tcPrChange>
          </w:tcPr>
          <w:p w14:paraId="14BF06B9" w14:textId="5093E5DC" w:rsidR="009B17D5" w:rsidRPr="00AC6F02" w:rsidRDefault="009B17D5" w:rsidP="009B17D5">
            <w:pPr>
              <w:jc w:val="center"/>
              <w:rPr>
                <w:ins w:id="12084" w:author="Στάθης Καπ" w:date="2023-03-03T03:27:00Z"/>
                <w:rFonts w:cstheme="minorHAnsi"/>
                <w:sz w:val="16"/>
                <w:szCs w:val="16"/>
              </w:rPr>
            </w:pPr>
            <w:ins w:id="12085" w:author="Στάθης Καπ" w:date="2023-03-03T03:28:00Z">
              <w:r w:rsidRPr="00AC6F02">
                <w:rPr>
                  <w:rFonts w:ascii="Calibri" w:hAnsi="Calibri" w:cs="Calibri"/>
                  <w:color w:val="000000"/>
                  <w:sz w:val="16"/>
                  <w:szCs w:val="16"/>
                  <w:rPrChange w:id="12086" w:author="Στάθης Καπ" w:date="2023-03-03T03:28:00Z">
                    <w:rPr>
                      <w:rFonts w:ascii="Calibri" w:hAnsi="Calibri" w:cs="Calibri"/>
                      <w:color w:val="000000"/>
                      <w:sz w:val="18"/>
                      <w:szCs w:val="18"/>
                    </w:rPr>
                  </w:rPrChange>
                </w:rPr>
                <w:t>0.195</w:t>
              </w:r>
            </w:ins>
          </w:p>
        </w:tc>
        <w:tc>
          <w:tcPr>
            <w:tcW w:w="589" w:type="dxa"/>
            <w:vAlign w:val="center"/>
            <w:tcPrChange w:id="12087" w:author="Στάθης Καπ" w:date="2023-03-03T06:26:00Z">
              <w:tcPr>
                <w:tcW w:w="589" w:type="dxa"/>
                <w:vAlign w:val="center"/>
              </w:tcPr>
            </w:tcPrChange>
          </w:tcPr>
          <w:p w14:paraId="7F71B401" w14:textId="57C704C5" w:rsidR="009B17D5" w:rsidRPr="00AC6F02" w:rsidRDefault="009B17D5" w:rsidP="009B17D5">
            <w:pPr>
              <w:jc w:val="center"/>
              <w:rPr>
                <w:ins w:id="12088" w:author="Στάθης Καπ" w:date="2023-03-03T03:27:00Z"/>
                <w:rFonts w:cstheme="minorHAnsi"/>
                <w:sz w:val="16"/>
                <w:szCs w:val="16"/>
              </w:rPr>
            </w:pPr>
            <w:ins w:id="12089" w:author="Στάθης Καπ" w:date="2023-03-03T06:11:00Z">
              <w:r>
                <w:rPr>
                  <w:rFonts w:ascii="Calibri" w:hAnsi="Calibri" w:cstheme="minorHAnsi"/>
                  <w:color w:val="000000"/>
                  <w:sz w:val="16"/>
                  <w:szCs w:val="16"/>
                </w:rPr>
                <w:t>11.74</w:t>
              </w:r>
            </w:ins>
          </w:p>
        </w:tc>
        <w:tc>
          <w:tcPr>
            <w:tcW w:w="463" w:type="dxa"/>
            <w:vAlign w:val="bottom"/>
            <w:tcPrChange w:id="12090" w:author="Στάθης Καπ" w:date="2023-03-03T06:26:00Z">
              <w:tcPr>
                <w:tcW w:w="463" w:type="dxa"/>
                <w:vAlign w:val="bottom"/>
              </w:tcPr>
            </w:tcPrChange>
          </w:tcPr>
          <w:p w14:paraId="48139189" w14:textId="152A79DA" w:rsidR="009B17D5" w:rsidRPr="00AC6F02" w:rsidRDefault="009B17D5" w:rsidP="009B17D5">
            <w:pPr>
              <w:jc w:val="center"/>
              <w:rPr>
                <w:ins w:id="12091" w:author="Στάθης Καπ" w:date="2023-03-03T03:27:00Z"/>
                <w:rFonts w:cstheme="minorHAnsi"/>
                <w:sz w:val="16"/>
                <w:szCs w:val="16"/>
              </w:rPr>
            </w:pPr>
            <w:ins w:id="12092" w:author="Στάθης Καπ" w:date="2023-03-03T03:28:00Z">
              <w:r w:rsidRPr="00AC6F02">
                <w:rPr>
                  <w:rFonts w:ascii="Calibri" w:hAnsi="Calibri" w:cs="Calibri"/>
                  <w:color w:val="000000"/>
                  <w:sz w:val="16"/>
                  <w:szCs w:val="16"/>
                  <w:rPrChange w:id="12093" w:author="Στάθης Καπ" w:date="2023-03-03T03:28:00Z">
                    <w:rPr>
                      <w:rFonts w:ascii="Calibri" w:hAnsi="Calibri" w:cs="Calibri"/>
                      <w:color w:val="000000"/>
                      <w:sz w:val="18"/>
                      <w:szCs w:val="18"/>
                    </w:rPr>
                  </w:rPrChange>
                </w:rPr>
                <w:t>668</w:t>
              </w:r>
            </w:ins>
          </w:p>
        </w:tc>
        <w:tc>
          <w:tcPr>
            <w:tcW w:w="541" w:type="dxa"/>
            <w:vAlign w:val="bottom"/>
            <w:tcPrChange w:id="12094" w:author="Στάθης Καπ" w:date="2023-03-03T06:26:00Z">
              <w:tcPr>
                <w:tcW w:w="541" w:type="dxa"/>
                <w:vAlign w:val="bottom"/>
              </w:tcPr>
            </w:tcPrChange>
          </w:tcPr>
          <w:p w14:paraId="31C30252" w14:textId="7B5CEFF3" w:rsidR="009B17D5" w:rsidRPr="00AC6F02" w:rsidRDefault="009B17D5" w:rsidP="009B17D5">
            <w:pPr>
              <w:jc w:val="center"/>
              <w:rPr>
                <w:ins w:id="12095" w:author="Στάθης Καπ" w:date="2023-03-03T03:27:00Z"/>
                <w:rFonts w:cstheme="minorHAnsi"/>
                <w:sz w:val="16"/>
                <w:szCs w:val="16"/>
              </w:rPr>
            </w:pPr>
            <w:ins w:id="12096" w:author="Στάθης Καπ" w:date="2023-03-03T03:28:00Z">
              <w:r w:rsidRPr="00AC6F02">
                <w:rPr>
                  <w:rFonts w:ascii="Calibri" w:hAnsi="Calibri" w:cs="Calibri"/>
                  <w:color w:val="000000"/>
                  <w:sz w:val="16"/>
                  <w:szCs w:val="16"/>
                  <w:rPrChange w:id="12097" w:author="Στάθης Καπ" w:date="2023-03-03T03:28:00Z">
                    <w:rPr>
                      <w:rFonts w:ascii="Calibri" w:hAnsi="Calibri" w:cs="Calibri"/>
                      <w:color w:val="000000"/>
                      <w:sz w:val="18"/>
                      <w:szCs w:val="18"/>
                    </w:rPr>
                  </w:rPrChange>
                </w:rPr>
                <w:t>0.29</w:t>
              </w:r>
            </w:ins>
          </w:p>
        </w:tc>
        <w:tc>
          <w:tcPr>
            <w:tcW w:w="589" w:type="dxa"/>
            <w:vAlign w:val="center"/>
            <w:tcPrChange w:id="12098" w:author="Στάθης Καπ" w:date="2023-03-03T06:26:00Z">
              <w:tcPr>
                <w:tcW w:w="589" w:type="dxa"/>
                <w:vAlign w:val="center"/>
              </w:tcPr>
            </w:tcPrChange>
          </w:tcPr>
          <w:p w14:paraId="213CDD8E" w14:textId="522A9AE4" w:rsidR="009B17D5" w:rsidRPr="00AC6F02" w:rsidRDefault="009B17D5" w:rsidP="009B17D5">
            <w:pPr>
              <w:jc w:val="center"/>
              <w:rPr>
                <w:ins w:id="12099" w:author="Στάθης Καπ" w:date="2023-03-03T03:27:00Z"/>
                <w:rFonts w:cstheme="minorHAnsi"/>
                <w:sz w:val="16"/>
                <w:szCs w:val="16"/>
              </w:rPr>
            </w:pPr>
            <w:ins w:id="12100" w:author="Στάθης Καπ" w:date="2023-03-03T06:12:00Z">
              <w:r>
                <w:rPr>
                  <w:rFonts w:ascii="Calibri" w:hAnsi="Calibri" w:cstheme="minorHAnsi"/>
                  <w:color w:val="000000"/>
                  <w:sz w:val="16"/>
                  <w:szCs w:val="16"/>
                </w:rPr>
                <w:t>15.66</w:t>
              </w:r>
            </w:ins>
          </w:p>
        </w:tc>
      </w:tr>
      <w:tr w:rsidR="009B17D5" w14:paraId="60052F12" w14:textId="77777777" w:rsidTr="00F03C40">
        <w:trPr>
          <w:ins w:id="12101" w:author="Στάθης Καπ" w:date="2023-03-03T03:27:00Z"/>
        </w:trPr>
        <w:tc>
          <w:tcPr>
            <w:tcW w:w="515" w:type="dxa"/>
            <w:tcBorders>
              <w:top w:val="nil"/>
              <w:bottom w:val="nil"/>
              <w:right w:val="single" w:sz="4" w:space="0" w:color="auto"/>
            </w:tcBorders>
            <w:shd w:val="clear" w:color="auto" w:fill="E7E6E6" w:themeFill="background2"/>
            <w:vAlign w:val="center"/>
            <w:tcPrChange w:id="12102" w:author="Στάθης Καπ" w:date="2023-03-03T06:26:00Z">
              <w:tcPr>
                <w:tcW w:w="515" w:type="dxa"/>
                <w:vAlign w:val="center"/>
              </w:tcPr>
            </w:tcPrChange>
          </w:tcPr>
          <w:p w14:paraId="70170364" w14:textId="19F4981F" w:rsidR="009B17D5" w:rsidRPr="00AC6F02" w:rsidRDefault="009B17D5" w:rsidP="009B17D5">
            <w:pPr>
              <w:jc w:val="center"/>
              <w:rPr>
                <w:ins w:id="12103" w:author="Στάθης Καπ" w:date="2023-03-03T03:27:00Z"/>
                <w:sz w:val="16"/>
                <w:szCs w:val="16"/>
              </w:rPr>
            </w:pPr>
            <w:ins w:id="12104" w:author="Στάθης Καπ" w:date="2023-03-03T03:28:00Z">
              <w:r w:rsidRPr="00AC6F02">
                <w:rPr>
                  <w:sz w:val="16"/>
                  <w:szCs w:val="16"/>
                  <w:rPrChange w:id="12105" w:author="Στάθης Καπ" w:date="2023-03-03T03:28:00Z">
                    <w:rPr>
                      <w:sz w:val="18"/>
                      <w:szCs w:val="18"/>
                    </w:rPr>
                  </w:rPrChange>
                </w:rPr>
                <w:t>pr18</w:t>
              </w:r>
            </w:ins>
          </w:p>
        </w:tc>
        <w:tc>
          <w:tcPr>
            <w:tcW w:w="560" w:type="dxa"/>
            <w:tcBorders>
              <w:left w:val="single" w:sz="4" w:space="0" w:color="auto"/>
            </w:tcBorders>
            <w:tcPrChange w:id="12106" w:author="Στάθης Καπ" w:date="2023-03-03T06:26:00Z">
              <w:tcPr>
                <w:tcW w:w="560" w:type="dxa"/>
              </w:tcPr>
            </w:tcPrChange>
          </w:tcPr>
          <w:p w14:paraId="3DEA078B" w14:textId="639AF3DF" w:rsidR="009B17D5" w:rsidRPr="00AC6F02" w:rsidRDefault="009B17D5" w:rsidP="009B17D5">
            <w:pPr>
              <w:jc w:val="center"/>
              <w:rPr>
                <w:ins w:id="12107" w:author="Στάθης Καπ" w:date="2023-03-03T03:27:00Z"/>
                <w:rFonts w:cstheme="minorHAnsi"/>
                <w:sz w:val="16"/>
                <w:szCs w:val="16"/>
              </w:rPr>
            </w:pPr>
            <w:ins w:id="12108" w:author="Στάθης Καπ" w:date="2023-03-03T03:28:00Z">
              <w:r w:rsidRPr="00AC6F02">
                <w:rPr>
                  <w:sz w:val="16"/>
                  <w:szCs w:val="16"/>
                  <w:rPrChange w:id="12109" w:author="Στάθης Καπ" w:date="2023-03-03T03:28:00Z">
                    <w:rPr>
                      <w:sz w:val="18"/>
                      <w:szCs w:val="18"/>
                    </w:rPr>
                  </w:rPrChange>
                </w:rPr>
                <w:t>1282</w:t>
              </w:r>
            </w:ins>
          </w:p>
        </w:tc>
        <w:tc>
          <w:tcPr>
            <w:tcW w:w="855" w:type="dxa"/>
            <w:tcPrChange w:id="12110" w:author="Στάθης Καπ" w:date="2023-03-03T06:26:00Z">
              <w:tcPr>
                <w:tcW w:w="855" w:type="dxa"/>
              </w:tcPr>
            </w:tcPrChange>
          </w:tcPr>
          <w:p w14:paraId="56302ED8" w14:textId="40495A30" w:rsidR="009B17D5" w:rsidRPr="00AC6F02" w:rsidRDefault="009B17D5" w:rsidP="009B17D5">
            <w:pPr>
              <w:jc w:val="center"/>
              <w:rPr>
                <w:ins w:id="12111" w:author="Στάθης Καπ" w:date="2023-03-03T03:27:00Z"/>
                <w:rFonts w:cstheme="minorHAnsi"/>
                <w:sz w:val="16"/>
                <w:szCs w:val="16"/>
              </w:rPr>
            </w:pPr>
            <w:ins w:id="12112" w:author="Στάθης Καπ" w:date="2023-03-03T03:28:00Z">
              <w:r w:rsidRPr="00AC6F02">
                <w:rPr>
                  <w:sz w:val="16"/>
                  <w:szCs w:val="16"/>
                  <w:rPrChange w:id="12113" w:author="Στάθης Καπ" w:date="2023-03-03T03:28:00Z">
                    <w:rPr>
                      <w:sz w:val="18"/>
                      <w:szCs w:val="18"/>
                    </w:rPr>
                  </w:rPrChange>
                </w:rPr>
                <w:t>1165</w:t>
              </w:r>
            </w:ins>
          </w:p>
        </w:tc>
        <w:tc>
          <w:tcPr>
            <w:tcW w:w="544" w:type="dxa"/>
            <w:vAlign w:val="bottom"/>
            <w:tcPrChange w:id="12114" w:author="Στάθης Καπ" w:date="2023-03-03T06:26:00Z">
              <w:tcPr>
                <w:tcW w:w="544" w:type="dxa"/>
                <w:vAlign w:val="bottom"/>
              </w:tcPr>
            </w:tcPrChange>
          </w:tcPr>
          <w:p w14:paraId="1181FC06" w14:textId="2FB2597F" w:rsidR="009B17D5" w:rsidRPr="00AC6F02" w:rsidRDefault="009B17D5" w:rsidP="009B17D5">
            <w:pPr>
              <w:jc w:val="center"/>
              <w:rPr>
                <w:ins w:id="12115" w:author="Στάθης Καπ" w:date="2023-03-03T03:27:00Z"/>
                <w:rFonts w:cstheme="minorHAnsi"/>
                <w:sz w:val="16"/>
                <w:szCs w:val="16"/>
              </w:rPr>
            </w:pPr>
            <w:ins w:id="12116" w:author="Στάθης Καπ" w:date="2023-03-03T03:28:00Z">
              <w:r w:rsidRPr="00AC6F02">
                <w:rPr>
                  <w:rFonts w:ascii="Calibri" w:hAnsi="Calibri" w:cs="Calibri"/>
                  <w:color w:val="000000"/>
                  <w:sz w:val="16"/>
                  <w:szCs w:val="16"/>
                  <w:rPrChange w:id="12117" w:author="Στάθης Καπ" w:date="2023-03-03T03:28:00Z">
                    <w:rPr>
                      <w:rFonts w:ascii="Calibri" w:hAnsi="Calibri" w:cs="Calibri"/>
                      <w:color w:val="000000"/>
                      <w:sz w:val="18"/>
                      <w:szCs w:val="18"/>
                    </w:rPr>
                  </w:rPrChange>
                </w:rPr>
                <w:t>1181</w:t>
              </w:r>
            </w:ins>
          </w:p>
        </w:tc>
        <w:tc>
          <w:tcPr>
            <w:tcW w:w="621" w:type="dxa"/>
            <w:vAlign w:val="bottom"/>
            <w:tcPrChange w:id="12118" w:author="Στάθης Καπ" w:date="2023-03-03T06:26:00Z">
              <w:tcPr>
                <w:tcW w:w="621" w:type="dxa"/>
                <w:vAlign w:val="bottom"/>
              </w:tcPr>
            </w:tcPrChange>
          </w:tcPr>
          <w:p w14:paraId="42AE26B4" w14:textId="33B0EB9C" w:rsidR="009B17D5" w:rsidRPr="00AC6F02" w:rsidRDefault="009B17D5" w:rsidP="009B17D5">
            <w:pPr>
              <w:jc w:val="center"/>
              <w:rPr>
                <w:ins w:id="12119" w:author="Στάθης Καπ" w:date="2023-03-03T03:27:00Z"/>
                <w:rFonts w:cstheme="minorHAnsi"/>
                <w:sz w:val="16"/>
                <w:szCs w:val="16"/>
              </w:rPr>
            </w:pPr>
            <w:ins w:id="12120" w:author="Στάθης Καπ" w:date="2023-03-03T03:28:00Z">
              <w:r w:rsidRPr="00AC6F02">
                <w:rPr>
                  <w:rFonts w:ascii="Calibri" w:hAnsi="Calibri" w:cs="Calibri"/>
                  <w:color w:val="000000"/>
                  <w:sz w:val="16"/>
                  <w:szCs w:val="16"/>
                  <w:rPrChange w:id="12121" w:author="Στάθης Καπ" w:date="2023-03-03T03:28:00Z">
                    <w:rPr>
                      <w:rFonts w:ascii="Calibri" w:hAnsi="Calibri" w:cs="Calibri"/>
                      <w:color w:val="000000"/>
                      <w:sz w:val="18"/>
                      <w:szCs w:val="18"/>
                    </w:rPr>
                  </w:rPrChange>
                </w:rPr>
                <w:t>2.424</w:t>
              </w:r>
            </w:ins>
          </w:p>
        </w:tc>
        <w:tc>
          <w:tcPr>
            <w:tcW w:w="669" w:type="dxa"/>
            <w:vAlign w:val="center"/>
            <w:tcPrChange w:id="12122" w:author="Στάθης Καπ" w:date="2023-03-03T06:26:00Z">
              <w:tcPr>
                <w:tcW w:w="669" w:type="dxa"/>
                <w:vAlign w:val="center"/>
              </w:tcPr>
            </w:tcPrChange>
          </w:tcPr>
          <w:p w14:paraId="2E0FADE5" w14:textId="700BCFED" w:rsidR="009B17D5" w:rsidRPr="00AC6F02" w:rsidRDefault="009B17D5" w:rsidP="009B17D5">
            <w:pPr>
              <w:jc w:val="center"/>
              <w:rPr>
                <w:ins w:id="12123" w:author="Στάθης Καπ" w:date="2023-03-03T03:27:00Z"/>
                <w:rFonts w:cstheme="minorHAnsi"/>
                <w:sz w:val="16"/>
                <w:szCs w:val="16"/>
              </w:rPr>
            </w:pPr>
            <w:ins w:id="12124" w:author="Στάθης Καπ" w:date="2023-03-03T06:11:00Z">
              <w:r>
                <w:rPr>
                  <w:rFonts w:ascii="Calibri" w:hAnsi="Calibri" w:cstheme="minorHAnsi"/>
                  <w:color w:val="000000"/>
                  <w:sz w:val="16"/>
                  <w:szCs w:val="16"/>
                </w:rPr>
                <w:t>7.88</w:t>
              </w:r>
            </w:ins>
          </w:p>
        </w:tc>
        <w:tc>
          <w:tcPr>
            <w:tcW w:w="543" w:type="dxa"/>
            <w:vAlign w:val="bottom"/>
            <w:tcPrChange w:id="12125" w:author="Στάθης Καπ" w:date="2023-03-03T06:26:00Z">
              <w:tcPr>
                <w:tcW w:w="543" w:type="dxa"/>
                <w:vAlign w:val="bottom"/>
              </w:tcPr>
            </w:tcPrChange>
          </w:tcPr>
          <w:p w14:paraId="2A8EF040" w14:textId="5F41B44A" w:rsidR="009B17D5" w:rsidRPr="00AC6F02" w:rsidRDefault="009B17D5" w:rsidP="009B17D5">
            <w:pPr>
              <w:jc w:val="center"/>
              <w:rPr>
                <w:ins w:id="12126" w:author="Στάθης Καπ" w:date="2023-03-03T03:27:00Z"/>
                <w:rFonts w:cstheme="minorHAnsi"/>
                <w:sz w:val="16"/>
                <w:szCs w:val="16"/>
              </w:rPr>
            </w:pPr>
            <w:ins w:id="12127" w:author="Στάθης Καπ" w:date="2023-03-03T03:28:00Z">
              <w:r w:rsidRPr="00AC6F02">
                <w:rPr>
                  <w:rFonts w:ascii="Calibri" w:hAnsi="Calibri" w:cs="Calibri"/>
                  <w:color w:val="000000"/>
                  <w:sz w:val="16"/>
                  <w:szCs w:val="16"/>
                  <w:rPrChange w:id="12128" w:author="Στάθης Καπ" w:date="2023-03-03T03:28:00Z">
                    <w:rPr>
                      <w:rFonts w:ascii="Calibri" w:hAnsi="Calibri" w:cs="Calibri"/>
                      <w:color w:val="000000"/>
                      <w:sz w:val="18"/>
                      <w:szCs w:val="18"/>
                    </w:rPr>
                  </w:rPrChange>
                </w:rPr>
                <w:t>1117</w:t>
              </w:r>
            </w:ins>
          </w:p>
        </w:tc>
        <w:tc>
          <w:tcPr>
            <w:tcW w:w="621" w:type="dxa"/>
            <w:vAlign w:val="bottom"/>
            <w:tcPrChange w:id="12129" w:author="Στάθης Καπ" w:date="2023-03-03T06:26:00Z">
              <w:tcPr>
                <w:tcW w:w="621" w:type="dxa"/>
                <w:vAlign w:val="bottom"/>
              </w:tcPr>
            </w:tcPrChange>
          </w:tcPr>
          <w:p w14:paraId="48A39AB8" w14:textId="18D5704E" w:rsidR="009B17D5" w:rsidRPr="00AC6F02" w:rsidRDefault="009B17D5" w:rsidP="009B17D5">
            <w:pPr>
              <w:jc w:val="center"/>
              <w:rPr>
                <w:ins w:id="12130" w:author="Στάθης Καπ" w:date="2023-03-03T03:27:00Z"/>
                <w:rFonts w:cstheme="minorHAnsi"/>
                <w:sz w:val="16"/>
                <w:szCs w:val="16"/>
              </w:rPr>
            </w:pPr>
            <w:ins w:id="12131" w:author="Στάθης Καπ" w:date="2023-03-03T03:28:00Z">
              <w:r w:rsidRPr="00AC6F02">
                <w:rPr>
                  <w:rFonts w:ascii="Calibri" w:hAnsi="Calibri" w:cs="Calibri"/>
                  <w:color w:val="000000"/>
                  <w:sz w:val="16"/>
                  <w:szCs w:val="16"/>
                  <w:rPrChange w:id="12132" w:author="Στάθης Καπ" w:date="2023-03-03T03:28:00Z">
                    <w:rPr>
                      <w:rFonts w:ascii="Calibri" w:hAnsi="Calibri" w:cs="Calibri"/>
                      <w:color w:val="000000"/>
                      <w:sz w:val="18"/>
                      <w:szCs w:val="18"/>
                    </w:rPr>
                  </w:rPrChange>
                </w:rPr>
                <w:t>0.835</w:t>
              </w:r>
            </w:ins>
          </w:p>
        </w:tc>
        <w:tc>
          <w:tcPr>
            <w:tcW w:w="669" w:type="dxa"/>
            <w:vAlign w:val="center"/>
            <w:tcPrChange w:id="12133" w:author="Στάθης Καπ" w:date="2023-03-03T06:26:00Z">
              <w:tcPr>
                <w:tcW w:w="669" w:type="dxa"/>
                <w:vAlign w:val="center"/>
              </w:tcPr>
            </w:tcPrChange>
          </w:tcPr>
          <w:p w14:paraId="47736C05" w14:textId="5A242049" w:rsidR="009B17D5" w:rsidRPr="00AC6F02" w:rsidRDefault="009B17D5" w:rsidP="009B17D5">
            <w:pPr>
              <w:jc w:val="center"/>
              <w:rPr>
                <w:ins w:id="12134" w:author="Στάθης Καπ" w:date="2023-03-03T03:27:00Z"/>
                <w:rFonts w:cstheme="minorHAnsi"/>
                <w:sz w:val="16"/>
                <w:szCs w:val="16"/>
              </w:rPr>
            </w:pPr>
            <w:ins w:id="12135" w:author="Στάθης Καπ" w:date="2023-03-03T06:11:00Z">
              <w:r>
                <w:rPr>
                  <w:rFonts w:ascii="Calibri" w:hAnsi="Calibri" w:cstheme="minorHAnsi"/>
                  <w:color w:val="000000"/>
                  <w:sz w:val="16"/>
                  <w:szCs w:val="16"/>
                </w:rPr>
                <w:t>5.42</w:t>
              </w:r>
            </w:ins>
          </w:p>
        </w:tc>
        <w:tc>
          <w:tcPr>
            <w:tcW w:w="508" w:type="dxa"/>
            <w:vAlign w:val="bottom"/>
            <w:tcPrChange w:id="12136" w:author="Στάθης Καπ" w:date="2023-03-03T06:26:00Z">
              <w:tcPr>
                <w:tcW w:w="508" w:type="dxa"/>
                <w:vAlign w:val="bottom"/>
              </w:tcPr>
            </w:tcPrChange>
          </w:tcPr>
          <w:p w14:paraId="3203DA3A" w14:textId="35FBD8DB" w:rsidR="009B17D5" w:rsidRPr="00AC6F02" w:rsidRDefault="009B17D5" w:rsidP="009B17D5">
            <w:pPr>
              <w:jc w:val="center"/>
              <w:rPr>
                <w:ins w:id="12137" w:author="Στάθης Καπ" w:date="2023-03-03T03:27:00Z"/>
                <w:rFonts w:cstheme="minorHAnsi"/>
                <w:sz w:val="16"/>
                <w:szCs w:val="16"/>
              </w:rPr>
            </w:pPr>
            <w:ins w:id="12138" w:author="Στάθης Καπ" w:date="2023-03-03T03:28:00Z">
              <w:r w:rsidRPr="00AC6F02">
                <w:rPr>
                  <w:rFonts w:ascii="Calibri" w:hAnsi="Calibri" w:cs="Calibri"/>
                  <w:color w:val="000000"/>
                  <w:sz w:val="16"/>
                  <w:szCs w:val="16"/>
                  <w:rPrChange w:id="12139" w:author="Στάθης Καπ" w:date="2023-03-03T03:28:00Z">
                    <w:rPr>
                      <w:rFonts w:ascii="Calibri" w:hAnsi="Calibri" w:cs="Calibri"/>
                      <w:color w:val="000000"/>
                      <w:sz w:val="18"/>
                      <w:szCs w:val="18"/>
                    </w:rPr>
                  </w:rPrChange>
                </w:rPr>
                <w:t>1003</w:t>
              </w:r>
            </w:ins>
          </w:p>
        </w:tc>
        <w:tc>
          <w:tcPr>
            <w:tcW w:w="541" w:type="dxa"/>
            <w:vAlign w:val="bottom"/>
            <w:tcPrChange w:id="12140" w:author="Στάθης Καπ" w:date="2023-03-03T06:26:00Z">
              <w:tcPr>
                <w:tcW w:w="541" w:type="dxa"/>
                <w:vAlign w:val="bottom"/>
              </w:tcPr>
            </w:tcPrChange>
          </w:tcPr>
          <w:p w14:paraId="58D7B7D0" w14:textId="389DB082" w:rsidR="009B17D5" w:rsidRPr="00AC6F02" w:rsidRDefault="009B17D5" w:rsidP="009B17D5">
            <w:pPr>
              <w:jc w:val="center"/>
              <w:rPr>
                <w:ins w:id="12141" w:author="Στάθης Καπ" w:date="2023-03-03T03:27:00Z"/>
                <w:rFonts w:cstheme="minorHAnsi"/>
                <w:sz w:val="16"/>
                <w:szCs w:val="16"/>
              </w:rPr>
            </w:pPr>
            <w:ins w:id="12142" w:author="Στάθης Καπ" w:date="2023-03-03T03:28:00Z">
              <w:r w:rsidRPr="00AC6F02">
                <w:rPr>
                  <w:rFonts w:ascii="Calibri" w:hAnsi="Calibri" w:cs="Calibri"/>
                  <w:color w:val="000000"/>
                  <w:sz w:val="16"/>
                  <w:szCs w:val="16"/>
                  <w:rPrChange w:id="12143" w:author="Στάθης Καπ" w:date="2023-03-03T03:28:00Z">
                    <w:rPr>
                      <w:rFonts w:ascii="Calibri" w:hAnsi="Calibri" w:cs="Calibri"/>
                      <w:color w:val="000000"/>
                      <w:sz w:val="18"/>
                      <w:szCs w:val="18"/>
                    </w:rPr>
                  </w:rPrChange>
                </w:rPr>
                <w:t>0.52</w:t>
              </w:r>
            </w:ins>
          </w:p>
        </w:tc>
        <w:tc>
          <w:tcPr>
            <w:tcW w:w="589" w:type="dxa"/>
            <w:vAlign w:val="center"/>
            <w:tcPrChange w:id="12144" w:author="Στάθης Καπ" w:date="2023-03-03T06:26:00Z">
              <w:tcPr>
                <w:tcW w:w="589" w:type="dxa"/>
                <w:vAlign w:val="center"/>
              </w:tcPr>
            </w:tcPrChange>
          </w:tcPr>
          <w:p w14:paraId="66B3911C" w14:textId="090EE8B0" w:rsidR="009B17D5" w:rsidRPr="00AC6F02" w:rsidRDefault="009B17D5" w:rsidP="009B17D5">
            <w:pPr>
              <w:jc w:val="center"/>
              <w:rPr>
                <w:ins w:id="12145" w:author="Στάθης Καπ" w:date="2023-03-03T03:27:00Z"/>
                <w:rFonts w:cstheme="minorHAnsi"/>
                <w:sz w:val="16"/>
                <w:szCs w:val="16"/>
              </w:rPr>
            </w:pPr>
            <w:ins w:id="12146" w:author="Στάθης Καπ" w:date="2023-03-03T06:11:00Z">
              <w:r>
                <w:rPr>
                  <w:rFonts w:ascii="Calibri" w:hAnsi="Calibri" w:cstheme="minorHAnsi"/>
                  <w:color w:val="000000"/>
                  <w:sz w:val="16"/>
                  <w:szCs w:val="16"/>
                </w:rPr>
                <w:t>15.07</w:t>
              </w:r>
            </w:ins>
          </w:p>
        </w:tc>
        <w:tc>
          <w:tcPr>
            <w:tcW w:w="463" w:type="dxa"/>
            <w:vAlign w:val="bottom"/>
            <w:tcPrChange w:id="12147" w:author="Στάθης Καπ" w:date="2023-03-03T06:26:00Z">
              <w:tcPr>
                <w:tcW w:w="463" w:type="dxa"/>
                <w:vAlign w:val="bottom"/>
              </w:tcPr>
            </w:tcPrChange>
          </w:tcPr>
          <w:p w14:paraId="11D2C441" w14:textId="6E9C0C55" w:rsidR="009B17D5" w:rsidRPr="00AC6F02" w:rsidRDefault="009B17D5" w:rsidP="009B17D5">
            <w:pPr>
              <w:jc w:val="center"/>
              <w:rPr>
                <w:ins w:id="12148" w:author="Στάθης Καπ" w:date="2023-03-03T03:27:00Z"/>
                <w:rFonts w:cstheme="minorHAnsi"/>
                <w:sz w:val="16"/>
                <w:szCs w:val="16"/>
              </w:rPr>
            </w:pPr>
            <w:ins w:id="12149" w:author="Στάθης Καπ" w:date="2023-03-03T03:28:00Z">
              <w:r w:rsidRPr="00AC6F02">
                <w:rPr>
                  <w:rFonts w:ascii="Calibri" w:hAnsi="Calibri" w:cs="Calibri"/>
                  <w:color w:val="000000"/>
                  <w:sz w:val="16"/>
                  <w:szCs w:val="16"/>
                  <w:rPrChange w:id="12150" w:author="Στάθης Καπ" w:date="2023-03-03T03:28:00Z">
                    <w:rPr>
                      <w:rFonts w:ascii="Calibri" w:hAnsi="Calibri" w:cs="Calibri"/>
                      <w:color w:val="000000"/>
                      <w:sz w:val="18"/>
                      <w:szCs w:val="18"/>
                    </w:rPr>
                  </w:rPrChange>
                </w:rPr>
                <w:t>970</w:t>
              </w:r>
            </w:ins>
          </w:p>
        </w:tc>
        <w:tc>
          <w:tcPr>
            <w:tcW w:w="541" w:type="dxa"/>
            <w:vAlign w:val="bottom"/>
            <w:tcPrChange w:id="12151" w:author="Στάθης Καπ" w:date="2023-03-03T06:26:00Z">
              <w:tcPr>
                <w:tcW w:w="541" w:type="dxa"/>
                <w:vAlign w:val="bottom"/>
              </w:tcPr>
            </w:tcPrChange>
          </w:tcPr>
          <w:p w14:paraId="5DBFA65C" w14:textId="43DC6EC7" w:rsidR="009B17D5" w:rsidRPr="00AC6F02" w:rsidRDefault="009B17D5" w:rsidP="009B17D5">
            <w:pPr>
              <w:jc w:val="center"/>
              <w:rPr>
                <w:ins w:id="12152" w:author="Στάθης Καπ" w:date="2023-03-03T03:27:00Z"/>
                <w:rFonts w:cstheme="minorHAnsi"/>
                <w:sz w:val="16"/>
                <w:szCs w:val="16"/>
              </w:rPr>
            </w:pPr>
            <w:ins w:id="12153" w:author="Στάθης Καπ" w:date="2023-03-03T03:28:00Z">
              <w:r w:rsidRPr="00AC6F02">
                <w:rPr>
                  <w:rFonts w:ascii="Calibri" w:hAnsi="Calibri" w:cs="Calibri"/>
                  <w:color w:val="000000"/>
                  <w:sz w:val="16"/>
                  <w:szCs w:val="16"/>
                  <w:rPrChange w:id="12154" w:author="Στάθης Καπ" w:date="2023-03-03T03:28:00Z">
                    <w:rPr>
                      <w:rFonts w:ascii="Calibri" w:hAnsi="Calibri" w:cs="Calibri"/>
                      <w:color w:val="000000"/>
                      <w:sz w:val="18"/>
                      <w:szCs w:val="18"/>
                    </w:rPr>
                  </w:rPrChange>
                </w:rPr>
                <w:t>0.542</w:t>
              </w:r>
            </w:ins>
          </w:p>
        </w:tc>
        <w:tc>
          <w:tcPr>
            <w:tcW w:w="589" w:type="dxa"/>
            <w:vAlign w:val="center"/>
            <w:tcPrChange w:id="12155" w:author="Στάθης Καπ" w:date="2023-03-03T06:26:00Z">
              <w:tcPr>
                <w:tcW w:w="589" w:type="dxa"/>
                <w:vAlign w:val="center"/>
              </w:tcPr>
            </w:tcPrChange>
          </w:tcPr>
          <w:p w14:paraId="1C5E12D5" w14:textId="4784FD43" w:rsidR="009B17D5" w:rsidRPr="00AC6F02" w:rsidRDefault="009B17D5" w:rsidP="009B17D5">
            <w:pPr>
              <w:jc w:val="center"/>
              <w:rPr>
                <w:ins w:id="12156" w:author="Στάθης Καπ" w:date="2023-03-03T03:27:00Z"/>
                <w:rFonts w:cstheme="minorHAnsi"/>
                <w:sz w:val="16"/>
                <w:szCs w:val="16"/>
              </w:rPr>
            </w:pPr>
            <w:ins w:id="12157" w:author="Στάθης Καπ" w:date="2023-03-03T06:12:00Z">
              <w:r>
                <w:rPr>
                  <w:rFonts w:ascii="Calibri" w:hAnsi="Calibri" w:cstheme="minorHAnsi"/>
                  <w:color w:val="000000"/>
                  <w:sz w:val="16"/>
                  <w:szCs w:val="16"/>
                </w:rPr>
                <w:t>17.87</w:t>
              </w:r>
            </w:ins>
          </w:p>
        </w:tc>
      </w:tr>
      <w:tr w:rsidR="009B17D5" w14:paraId="351FDF30" w14:textId="77777777" w:rsidTr="00F03C40">
        <w:trPr>
          <w:ins w:id="12158" w:author="Στάθης Καπ" w:date="2023-03-03T03:27:00Z"/>
        </w:trPr>
        <w:tc>
          <w:tcPr>
            <w:tcW w:w="515" w:type="dxa"/>
            <w:tcBorders>
              <w:top w:val="nil"/>
              <w:bottom w:val="nil"/>
              <w:right w:val="single" w:sz="4" w:space="0" w:color="auto"/>
            </w:tcBorders>
            <w:shd w:val="clear" w:color="auto" w:fill="E7E6E6" w:themeFill="background2"/>
            <w:vAlign w:val="center"/>
            <w:tcPrChange w:id="12159" w:author="Στάθης Καπ" w:date="2023-03-03T06:26:00Z">
              <w:tcPr>
                <w:tcW w:w="515" w:type="dxa"/>
                <w:vAlign w:val="center"/>
              </w:tcPr>
            </w:tcPrChange>
          </w:tcPr>
          <w:p w14:paraId="41EBC07F" w14:textId="64ED14D5" w:rsidR="009B17D5" w:rsidRPr="00AC6F02" w:rsidRDefault="009B17D5" w:rsidP="009B17D5">
            <w:pPr>
              <w:jc w:val="center"/>
              <w:rPr>
                <w:ins w:id="12160" w:author="Στάθης Καπ" w:date="2023-03-03T03:27:00Z"/>
                <w:sz w:val="16"/>
                <w:szCs w:val="16"/>
              </w:rPr>
            </w:pPr>
            <w:ins w:id="12161" w:author="Στάθης Καπ" w:date="2023-03-03T03:28:00Z">
              <w:r w:rsidRPr="00AC6F02">
                <w:rPr>
                  <w:sz w:val="16"/>
                  <w:szCs w:val="16"/>
                  <w:rPrChange w:id="12162" w:author="Στάθης Καπ" w:date="2023-03-03T03:28:00Z">
                    <w:rPr>
                      <w:sz w:val="18"/>
                      <w:szCs w:val="18"/>
                    </w:rPr>
                  </w:rPrChange>
                </w:rPr>
                <w:t>pr19</w:t>
              </w:r>
            </w:ins>
          </w:p>
        </w:tc>
        <w:tc>
          <w:tcPr>
            <w:tcW w:w="560" w:type="dxa"/>
            <w:tcBorders>
              <w:left w:val="single" w:sz="4" w:space="0" w:color="auto"/>
            </w:tcBorders>
            <w:tcPrChange w:id="12163" w:author="Στάθης Καπ" w:date="2023-03-03T06:26:00Z">
              <w:tcPr>
                <w:tcW w:w="560" w:type="dxa"/>
              </w:tcPr>
            </w:tcPrChange>
          </w:tcPr>
          <w:p w14:paraId="0C44A4C0" w14:textId="56FA3BE7" w:rsidR="009B17D5" w:rsidRPr="00AC6F02" w:rsidRDefault="009B17D5" w:rsidP="009B17D5">
            <w:pPr>
              <w:jc w:val="center"/>
              <w:rPr>
                <w:ins w:id="12164" w:author="Στάθης Καπ" w:date="2023-03-03T03:27:00Z"/>
                <w:rFonts w:cstheme="minorHAnsi"/>
                <w:sz w:val="16"/>
                <w:szCs w:val="16"/>
              </w:rPr>
            </w:pPr>
            <w:ins w:id="12165" w:author="Στάθης Καπ" w:date="2023-03-03T03:28:00Z">
              <w:r w:rsidRPr="00AC6F02">
                <w:rPr>
                  <w:sz w:val="16"/>
                  <w:szCs w:val="16"/>
                  <w:rPrChange w:id="12166" w:author="Στάθης Καπ" w:date="2023-03-03T03:28:00Z">
                    <w:rPr>
                      <w:sz w:val="18"/>
                      <w:szCs w:val="18"/>
                    </w:rPr>
                  </w:rPrChange>
                </w:rPr>
                <w:t>1417</w:t>
              </w:r>
            </w:ins>
          </w:p>
        </w:tc>
        <w:tc>
          <w:tcPr>
            <w:tcW w:w="855" w:type="dxa"/>
            <w:tcPrChange w:id="12167" w:author="Στάθης Καπ" w:date="2023-03-03T06:26:00Z">
              <w:tcPr>
                <w:tcW w:w="855" w:type="dxa"/>
              </w:tcPr>
            </w:tcPrChange>
          </w:tcPr>
          <w:p w14:paraId="407120B5" w14:textId="1760CC63" w:rsidR="009B17D5" w:rsidRPr="00AC6F02" w:rsidRDefault="009B17D5" w:rsidP="009B17D5">
            <w:pPr>
              <w:jc w:val="center"/>
              <w:rPr>
                <w:ins w:id="12168" w:author="Στάθης Καπ" w:date="2023-03-03T03:27:00Z"/>
                <w:rFonts w:cstheme="minorHAnsi"/>
                <w:sz w:val="16"/>
                <w:szCs w:val="16"/>
              </w:rPr>
            </w:pPr>
            <w:ins w:id="12169" w:author="Στάθης Καπ" w:date="2023-03-03T03:28:00Z">
              <w:r w:rsidRPr="00AC6F02">
                <w:rPr>
                  <w:sz w:val="16"/>
                  <w:szCs w:val="16"/>
                  <w:rPrChange w:id="12170" w:author="Στάθης Καπ" w:date="2023-03-03T03:28:00Z">
                    <w:rPr>
                      <w:sz w:val="18"/>
                      <w:szCs w:val="18"/>
                    </w:rPr>
                  </w:rPrChange>
                </w:rPr>
                <w:t>1238</w:t>
              </w:r>
            </w:ins>
          </w:p>
        </w:tc>
        <w:tc>
          <w:tcPr>
            <w:tcW w:w="544" w:type="dxa"/>
            <w:vAlign w:val="bottom"/>
            <w:tcPrChange w:id="12171" w:author="Στάθης Καπ" w:date="2023-03-03T06:26:00Z">
              <w:tcPr>
                <w:tcW w:w="544" w:type="dxa"/>
                <w:vAlign w:val="bottom"/>
              </w:tcPr>
            </w:tcPrChange>
          </w:tcPr>
          <w:p w14:paraId="4F009A1E" w14:textId="13A2C89A" w:rsidR="009B17D5" w:rsidRPr="00AC6F02" w:rsidRDefault="009B17D5" w:rsidP="009B17D5">
            <w:pPr>
              <w:jc w:val="center"/>
              <w:rPr>
                <w:ins w:id="12172" w:author="Στάθης Καπ" w:date="2023-03-03T03:27:00Z"/>
                <w:rFonts w:cstheme="minorHAnsi"/>
                <w:sz w:val="16"/>
                <w:szCs w:val="16"/>
              </w:rPr>
            </w:pPr>
            <w:ins w:id="12173" w:author="Στάθης Καπ" w:date="2023-03-03T03:28:00Z">
              <w:r w:rsidRPr="00AC6F02">
                <w:rPr>
                  <w:rFonts w:ascii="Calibri" w:hAnsi="Calibri" w:cs="Calibri"/>
                  <w:color w:val="000000"/>
                  <w:sz w:val="16"/>
                  <w:szCs w:val="16"/>
                  <w:rPrChange w:id="12174" w:author="Στάθης Καπ" w:date="2023-03-03T03:28:00Z">
                    <w:rPr>
                      <w:rFonts w:ascii="Calibri" w:hAnsi="Calibri" w:cs="Calibri"/>
                      <w:color w:val="000000"/>
                      <w:sz w:val="18"/>
                      <w:szCs w:val="18"/>
                    </w:rPr>
                  </w:rPrChange>
                </w:rPr>
                <w:t>1292</w:t>
              </w:r>
            </w:ins>
          </w:p>
        </w:tc>
        <w:tc>
          <w:tcPr>
            <w:tcW w:w="621" w:type="dxa"/>
            <w:vAlign w:val="bottom"/>
            <w:tcPrChange w:id="12175" w:author="Στάθης Καπ" w:date="2023-03-03T06:26:00Z">
              <w:tcPr>
                <w:tcW w:w="621" w:type="dxa"/>
                <w:vAlign w:val="bottom"/>
              </w:tcPr>
            </w:tcPrChange>
          </w:tcPr>
          <w:p w14:paraId="65254CFC" w14:textId="16205F4A" w:rsidR="009B17D5" w:rsidRPr="00AC6F02" w:rsidRDefault="009B17D5" w:rsidP="009B17D5">
            <w:pPr>
              <w:jc w:val="center"/>
              <w:rPr>
                <w:ins w:id="12176" w:author="Στάθης Καπ" w:date="2023-03-03T03:27:00Z"/>
                <w:rFonts w:cstheme="minorHAnsi"/>
                <w:sz w:val="16"/>
                <w:szCs w:val="16"/>
              </w:rPr>
            </w:pPr>
            <w:ins w:id="12177" w:author="Στάθης Καπ" w:date="2023-03-03T03:28:00Z">
              <w:r w:rsidRPr="00AC6F02">
                <w:rPr>
                  <w:rFonts w:ascii="Calibri" w:hAnsi="Calibri" w:cs="Calibri"/>
                  <w:color w:val="000000"/>
                  <w:sz w:val="16"/>
                  <w:szCs w:val="16"/>
                  <w:rPrChange w:id="12178" w:author="Στάθης Καπ" w:date="2023-03-03T03:28:00Z">
                    <w:rPr>
                      <w:rFonts w:ascii="Calibri" w:hAnsi="Calibri" w:cs="Calibri"/>
                      <w:color w:val="000000"/>
                      <w:sz w:val="18"/>
                      <w:szCs w:val="18"/>
                    </w:rPr>
                  </w:rPrChange>
                </w:rPr>
                <w:t>4.421</w:t>
              </w:r>
            </w:ins>
          </w:p>
        </w:tc>
        <w:tc>
          <w:tcPr>
            <w:tcW w:w="669" w:type="dxa"/>
            <w:vAlign w:val="center"/>
            <w:tcPrChange w:id="12179" w:author="Στάθης Καπ" w:date="2023-03-03T06:26:00Z">
              <w:tcPr>
                <w:tcW w:w="669" w:type="dxa"/>
                <w:vAlign w:val="center"/>
              </w:tcPr>
            </w:tcPrChange>
          </w:tcPr>
          <w:p w14:paraId="63074273" w14:textId="1034B14F" w:rsidR="009B17D5" w:rsidRPr="00AC6F02" w:rsidRDefault="009B17D5" w:rsidP="009B17D5">
            <w:pPr>
              <w:jc w:val="center"/>
              <w:rPr>
                <w:ins w:id="12180" w:author="Στάθης Καπ" w:date="2023-03-03T03:27:00Z"/>
                <w:rFonts w:cstheme="minorHAnsi"/>
                <w:sz w:val="16"/>
                <w:szCs w:val="16"/>
              </w:rPr>
            </w:pPr>
            <w:ins w:id="12181" w:author="Στάθης Καπ" w:date="2023-03-03T06:11:00Z">
              <w:r>
                <w:rPr>
                  <w:rFonts w:ascii="Calibri" w:hAnsi="Calibri" w:cstheme="minorHAnsi"/>
                  <w:color w:val="000000"/>
                  <w:sz w:val="16"/>
                  <w:szCs w:val="16"/>
                </w:rPr>
                <w:t>8.82</w:t>
              </w:r>
            </w:ins>
          </w:p>
        </w:tc>
        <w:tc>
          <w:tcPr>
            <w:tcW w:w="543" w:type="dxa"/>
            <w:vAlign w:val="bottom"/>
            <w:tcPrChange w:id="12182" w:author="Στάθης Καπ" w:date="2023-03-03T06:26:00Z">
              <w:tcPr>
                <w:tcW w:w="543" w:type="dxa"/>
                <w:vAlign w:val="bottom"/>
              </w:tcPr>
            </w:tcPrChange>
          </w:tcPr>
          <w:p w14:paraId="288D2CFD" w14:textId="23D236DE" w:rsidR="009B17D5" w:rsidRPr="00AC6F02" w:rsidRDefault="009B17D5" w:rsidP="009B17D5">
            <w:pPr>
              <w:jc w:val="center"/>
              <w:rPr>
                <w:ins w:id="12183" w:author="Στάθης Καπ" w:date="2023-03-03T03:27:00Z"/>
                <w:rFonts w:cstheme="minorHAnsi"/>
                <w:sz w:val="16"/>
                <w:szCs w:val="16"/>
              </w:rPr>
            </w:pPr>
            <w:ins w:id="12184" w:author="Στάθης Καπ" w:date="2023-03-03T03:28:00Z">
              <w:r w:rsidRPr="00AC6F02">
                <w:rPr>
                  <w:rFonts w:ascii="Calibri" w:hAnsi="Calibri" w:cs="Calibri"/>
                  <w:color w:val="000000"/>
                  <w:sz w:val="16"/>
                  <w:szCs w:val="16"/>
                  <w:rPrChange w:id="12185" w:author="Στάθης Καπ" w:date="2023-03-03T03:28:00Z">
                    <w:rPr>
                      <w:rFonts w:ascii="Calibri" w:hAnsi="Calibri" w:cs="Calibri"/>
                      <w:color w:val="000000"/>
                      <w:sz w:val="18"/>
                      <w:szCs w:val="18"/>
                    </w:rPr>
                  </w:rPrChange>
                </w:rPr>
                <w:t>1254</w:t>
              </w:r>
            </w:ins>
          </w:p>
        </w:tc>
        <w:tc>
          <w:tcPr>
            <w:tcW w:w="621" w:type="dxa"/>
            <w:vAlign w:val="bottom"/>
            <w:tcPrChange w:id="12186" w:author="Στάθης Καπ" w:date="2023-03-03T06:26:00Z">
              <w:tcPr>
                <w:tcW w:w="621" w:type="dxa"/>
                <w:vAlign w:val="bottom"/>
              </w:tcPr>
            </w:tcPrChange>
          </w:tcPr>
          <w:p w14:paraId="4B03BF60" w14:textId="6D956C38" w:rsidR="009B17D5" w:rsidRPr="00AC6F02" w:rsidRDefault="009B17D5" w:rsidP="009B17D5">
            <w:pPr>
              <w:jc w:val="center"/>
              <w:rPr>
                <w:ins w:id="12187" w:author="Στάθης Καπ" w:date="2023-03-03T03:27:00Z"/>
                <w:rFonts w:cstheme="minorHAnsi"/>
                <w:sz w:val="16"/>
                <w:szCs w:val="16"/>
              </w:rPr>
            </w:pPr>
            <w:ins w:id="12188" w:author="Στάθης Καπ" w:date="2023-03-03T03:28:00Z">
              <w:r w:rsidRPr="00AC6F02">
                <w:rPr>
                  <w:rFonts w:ascii="Calibri" w:hAnsi="Calibri" w:cs="Calibri"/>
                  <w:color w:val="000000"/>
                  <w:sz w:val="16"/>
                  <w:szCs w:val="16"/>
                  <w:rPrChange w:id="12189" w:author="Στάθης Καπ" w:date="2023-03-03T03:28:00Z">
                    <w:rPr>
                      <w:rFonts w:ascii="Calibri" w:hAnsi="Calibri" w:cs="Calibri"/>
                      <w:color w:val="000000"/>
                      <w:sz w:val="18"/>
                      <w:szCs w:val="18"/>
                    </w:rPr>
                  </w:rPrChange>
                </w:rPr>
                <w:t>1.948</w:t>
              </w:r>
            </w:ins>
          </w:p>
        </w:tc>
        <w:tc>
          <w:tcPr>
            <w:tcW w:w="669" w:type="dxa"/>
            <w:vAlign w:val="center"/>
            <w:tcPrChange w:id="12190" w:author="Στάθης Καπ" w:date="2023-03-03T06:26:00Z">
              <w:tcPr>
                <w:tcW w:w="669" w:type="dxa"/>
                <w:vAlign w:val="center"/>
              </w:tcPr>
            </w:tcPrChange>
          </w:tcPr>
          <w:p w14:paraId="69D19B11" w14:textId="36F76D48" w:rsidR="009B17D5" w:rsidRPr="00AC6F02" w:rsidRDefault="009B17D5" w:rsidP="009B17D5">
            <w:pPr>
              <w:jc w:val="center"/>
              <w:rPr>
                <w:ins w:id="12191" w:author="Στάθης Καπ" w:date="2023-03-03T03:27:00Z"/>
                <w:rFonts w:cstheme="minorHAnsi"/>
                <w:sz w:val="16"/>
                <w:szCs w:val="16"/>
              </w:rPr>
            </w:pPr>
            <w:ins w:id="12192" w:author="Στάθης Καπ" w:date="2023-03-03T06:11:00Z">
              <w:r>
                <w:rPr>
                  <w:rFonts w:ascii="Calibri" w:hAnsi="Calibri" w:cstheme="minorHAnsi"/>
                  <w:color w:val="000000"/>
                  <w:sz w:val="16"/>
                  <w:szCs w:val="16"/>
                </w:rPr>
                <w:t>2.94</w:t>
              </w:r>
            </w:ins>
          </w:p>
        </w:tc>
        <w:tc>
          <w:tcPr>
            <w:tcW w:w="508" w:type="dxa"/>
            <w:vAlign w:val="bottom"/>
            <w:tcPrChange w:id="12193" w:author="Στάθης Καπ" w:date="2023-03-03T06:26:00Z">
              <w:tcPr>
                <w:tcW w:w="508" w:type="dxa"/>
                <w:vAlign w:val="bottom"/>
              </w:tcPr>
            </w:tcPrChange>
          </w:tcPr>
          <w:p w14:paraId="2936C92C" w14:textId="0D26341C" w:rsidR="009B17D5" w:rsidRPr="00AC6F02" w:rsidRDefault="009B17D5" w:rsidP="009B17D5">
            <w:pPr>
              <w:jc w:val="center"/>
              <w:rPr>
                <w:ins w:id="12194" w:author="Στάθης Καπ" w:date="2023-03-03T03:27:00Z"/>
                <w:rFonts w:cstheme="minorHAnsi"/>
                <w:sz w:val="16"/>
                <w:szCs w:val="16"/>
              </w:rPr>
            </w:pPr>
            <w:ins w:id="12195" w:author="Στάθης Καπ" w:date="2023-03-03T03:28:00Z">
              <w:r w:rsidRPr="00AC6F02">
                <w:rPr>
                  <w:rFonts w:ascii="Calibri" w:hAnsi="Calibri" w:cs="Calibri"/>
                  <w:color w:val="000000"/>
                  <w:sz w:val="16"/>
                  <w:szCs w:val="16"/>
                  <w:rPrChange w:id="12196" w:author="Στάθης Καπ" w:date="2023-03-03T03:28:00Z">
                    <w:rPr>
                      <w:rFonts w:ascii="Calibri" w:hAnsi="Calibri" w:cs="Calibri"/>
                      <w:color w:val="000000"/>
                      <w:sz w:val="18"/>
                      <w:szCs w:val="18"/>
                    </w:rPr>
                  </w:rPrChange>
                </w:rPr>
                <w:t>1191</w:t>
              </w:r>
            </w:ins>
          </w:p>
        </w:tc>
        <w:tc>
          <w:tcPr>
            <w:tcW w:w="541" w:type="dxa"/>
            <w:vAlign w:val="bottom"/>
            <w:tcPrChange w:id="12197" w:author="Στάθης Καπ" w:date="2023-03-03T06:26:00Z">
              <w:tcPr>
                <w:tcW w:w="541" w:type="dxa"/>
                <w:vAlign w:val="bottom"/>
              </w:tcPr>
            </w:tcPrChange>
          </w:tcPr>
          <w:p w14:paraId="35D06956" w14:textId="47F6FC77" w:rsidR="009B17D5" w:rsidRPr="00AC6F02" w:rsidRDefault="009B17D5" w:rsidP="009B17D5">
            <w:pPr>
              <w:jc w:val="center"/>
              <w:rPr>
                <w:ins w:id="12198" w:author="Στάθης Καπ" w:date="2023-03-03T03:27:00Z"/>
                <w:rFonts w:cstheme="minorHAnsi"/>
                <w:sz w:val="16"/>
                <w:szCs w:val="16"/>
              </w:rPr>
            </w:pPr>
            <w:ins w:id="12199" w:author="Στάθης Καπ" w:date="2023-03-03T03:28:00Z">
              <w:r w:rsidRPr="00AC6F02">
                <w:rPr>
                  <w:rFonts w:ascii="Calibri" w:hAnsi="Calibri" w:cs="Calibri"/>
                  <w:color w:val="000000"/>
                  <w:sz w:val="16"/>
                  <w:szCs w:val="16"/>
                  <w:rPrChange w:id="12200" w:author="Στάθης Καπ" w:date="2023-03-03T03:28:00Z">
                    <w:rPr>
                      <w:rFonts w:ascii="Calibri" w:hAnsi="Calibri" w:cs="Calibri"/>
                      <w:color w:val="000000"/>
                      <w:sz w:val="18"/>
                      <w:szCs w:val="18"/>
                    </w:rPr>
                  </w:rPrChange>
                </w:rPr>
                <w:t>1.328</w:t>
              </w:r>
            </w:ins>
          </w:p>
        </w:tc>
        <w:tc>
          <w:tcPr>
            <w:tcW w:w="589" w:type="dxa"/>
            <w:vAlign w:val="center"/>
            <w:tcPrChange w:id="12201" w:author="Στάθης Καπ" w:date="2023-03-03T06:26:00Z">
              <w:tcPr>
                <w:tcW w:w="589" w:type="dxa"/>
                <w:vAlign w:val="center"/>
              </w:tcPr>
            </w:tcPrChange>
          </w:tcPr>
          <w:p w14:paraId="1765E59B" w14:textId="1C0169BA" w:rsidR="009B17D5" w:rsidRPr="00AC6F02" w:rsidRDefault="009B17D5" w:rsidP="009B17D5">
            <w:pPr>
              <w:jc w:val="center"/>
              <w:rPr>
                <w:ins w:id="12202" w:author="Στάθης Καπ" w:date="2023-03-03T03:27:00Z"/>
                <w:rFonts w:cstheme="minorHAnsi"/>
                <w:sz w:val="16"/>
                <w:szCs w:val="16"/>
              </w:rPr>
            </w:pPr>
            <w:ins w:id="12203" w:author="Στάθης Καπ" w:date="2023-03-03T06:11:00Z">
              <w:r>
                <w:rPr>
                  <w:rFonts w:ascii="Calibri" w:hAnsi="Calibri" w:cstheme="minorHAnsi"/>
                  <w:color w:val="000000"/>
                  <w:sz w:val="16"/>
                  <w:szCs w:val="16"/>
                </w:rPr>
                <w:t>7.82</w:t>
              </w:r>
            </w:ins>
          </w:p>
        </w:tc>
        <w:tc>
          <w:tcPr>
            <w:tcW w:w="463" w:type="dxa"/>
            <w:vAlign w:val="bottom"/>
            <w:tcPrChange w:id="12204" w:author="Στάθης Καπ" w:date="2023-03-03T06:26:00Z">
              <w:tcPr>
                <w:tcW w:w="463" w:type="dxa"/>
                <w:vAlign w:val="bottom"/>
              </w:tcPr>
            </w:tcPrChange>
          </w:tcPr>
          <w:p w14:paraId="3B262B39" w14:textId="5FF61568" w:rsidR="009B17D5" w:rsidRPr="00AC6F02" w:rsidRDefault="009B17D5" w:rsidP="009B17D5">
            <w:pPr>
              <w:jc w:val="center"/>
              <w:rPr>
                <w:ins w:id="12205" w:author="Στάθης Καπ" w:date="2023-03-03T03:27:00Z"/>
                <w:rFonts w:cstheme="minorHAnsi"/>
                <w:sz w:val="16"/>
                <w:szCs w:val="16"/>
              </w:rPr>
            </w:pPr>
            <w:ins w:id="12206" w:author="Στάθης Καπ" w:date="2023-03-03T03:28:00Z">
              <w:r w:rsidRPr="00AC6F02">
                <w:rPr>
                  <w:rFonts w:ascii="Calibri" w:hAnsi="Calibri" w:cs="Calibri"/>
                  <w:color w:val="000000"/>
                  <w:sz w:val="16"/>
                  <w:szCs w:val="16"/>
                  <w:rPrChange w:id="12207" w:author="Στάθης Καπ" w:date="2023-03-03T03:28:00Z">
                    <w:rPr>
                      <w:rFonts w:ascii="Calibri" w:hAnsi="Calibri" w:cs="Calibri"/>
                      <w:color w:val="000000"/>
                      <w:sz w:val="18"/>
                      <w:szCs w:val="18"/>
                    </w:rPr>
                  </w:rPrChange>
                </w:rPr>
                <w:t>1137</w:t>
              </w:r>
            </w:ins>
          </w:p>
        </w:tc>
        <w:tc>
          <w:tcPr>
            <w:tcW w:w="541" w:type="dxa"/>
            <w:vAlign w:val="bottom"/>
            <w:tcPrChange w:id="12208" w:author="Στάθης Καπ" w:date="2023-03-03T06:26:00Z">
              <w:tcPr>
                <w:tcW w:w="541" w:type="dxa"/>
                <w:vAlign w:val="bottom"/>
              </w:tcPr>
            </w:tcPrChange>
          </w:tcPr>
          <w:p w14:paraId="42550139" w14:textId="62591F81" w:rsidR="009B17D5" w:rsidRPr="00AC6F02" w:rsidRDefault="009B17D5" w:rsidP="009B17D5">
            <w:pPr>
              <w:jc w:val="center"/>
              <w:rPr>
                <w:ins w:id="12209" w:author="Στάθης Καπ" w:date="2023-03-03T03:27:00Z"/>
                <w:rFonts w:cstheme="minorHAnsi"/>
                <w:sz w:val="16"/>
                <w:szCs w:val="16"/>
              </w:rPr>
            </w:pPr>
            <w:ins w:id="12210" w:author="Στάθης Καπ" w:date="2023-03-03T03:28:00Z">
              <w:r w:rsidRPr="00AC6F02">
                <w:rPr>
                  <w:rFonts w:ascii="Calibri" w:hAnsi="Calibri" w:cs="Calibri"/>
                  <w:color w:val="000000"/>
                  <w:sz w:val="16"/>
                  <w:szCs w:val="16"/>
                  <w:rPrChange w:id="12211" w:author="Στάθης Καπ" w:date="2023-03-03T03:28:00Z">
                    <w:rPr>
                      <w:rFonts w:ascii="Calibri" w:hAnsi="Calibri" w:cs="Calibri"/>
                      <w:color w:val="000000"/>
                      <w:sz w:val="18"/>
                      <w:szCs w:val="18"/>
                    </w:rPr>
                  </w:rPrChange>
                </w:rPr>
                <w:t>0.947</w:t>
              </w:r>
            </w:ins>
          </w:p>
        </w:tc>
        <w:tc>
          <w:tcPr>
            <w:tcW w:w="589" w:type="dxa"/>
            <w:vAlign w:val="center"/>
            <w:tcPrChange w:id="12212" w:author="Στάθης Καπ" w:date="2023-03-03T06:26:00Z">
              <w:tcPr>
                <w:tcW w:w="589" w:type="dxa"/>
                <w:vAlign w:val="center"/>
              </w:tcPr>
            </w:tcPrChange>
          </w:tcPr>
          <w:p w14:paraId="521CC78A" w14:textId="53F4C469" w:rsidR="009B17D5" w:rsidRPr="00AC6F02" w:rsidRDefault="009B17D5" w:rsidP="009B17D5">
            <w:pPr>
              <w:jc w:val="center"/>
              <w:rPr>
                <w:ins w:id="12213" w:author="Στάθης Καπ" w:date="2023-03-03T03:27:00Z"/>
                <w:rFonts w:cstheme="minorHAnsi"/>
                <w:sz w:val="16"/>
                <w:szCs w:val="16"/>
              </w:rPr>
            </w:pPr>
            <w:ins w:id="12214" w:author="Στάθης Καπ" w:date="2023-03-03T06:12:00Z">
              <w:r>
                <w:rPr>
                  <w:rFonts w:ascii="Calibri" w:hAnsi="Calibri" w:cstheme="minorHAnsi"/>
                  <w:color w:val="000000"/>
                  <w:sz w:val="16"/>
                  <w:szCs w:val="16"/>
                </w:rPr>
                <w:t>12</w:t>
              </w:r>
            </w:ins>
          </w:p>
        </w:tc>
      </w:tr>
      <w:tr w:rsidR="009B17D5" w14:paraId="39DBFD96" w14:textId="77777777" w:rsidTr="00F03C40">
        <w:trPr>
          <w:ins w:id="12215" w:author="Στάθης Καπ" w:date="2023-03-03T03:27:00Z"/>
        </w:trPr>
        <w:tc>
          <w:tcPr>
            <w:tcW w:w="515" w:type="dxa"/>
            <w:tcBorders>
              <w:top w:val="nil"/>
              <w:bottom w:val="single" w:sz="4" w:space="0" w:color="auto"/>
              <w:right w:val="single" w:sz="4" w:space="0" w:color="auto"/>
            </w:tcBorders>
            <w:shd w:val="clear" w:color="auto" w:fill="E7E6E6" w:themeFill="background2"/>
            <w:vAlign w:val="center"/>
            <w:tcPrChange w:id="12216" w:author="Στάθης Καπ" w:date="2023-03-03T06:26:00Z">
              <w:tcPr>
                <w:tcW w:w="515" w:type="dxa"/>
                <w:vAlign w:val="center"/>
              </w:tcPr>
            </w:tcPrChange>
          </w:tcPr>
          <w:p w14:paraId="22C1F70D" w14:textId="62A84B21" w:rsidR="009B17D5" w:rsidRPr="00AC6F02" w:rsidRDefault="009B17D5" w:rsidP="009B17D5">
            <w:pPr>
              <w:jc w:val="center"/>
              <w:rPr>
                <w:ins w:id="12217" w:author="Στάθης Καπ" w:date="2023-03-03T03:27:00Z"/>
                <w:sz w:val="16"/>
                <w:szCs w:val="16"/>
              </w:rPr>
            </w:pPr>
            <w:ins w:id="12218" w:author="Στάθης Καπ" w:date="2023-03-03T03:28:00Z">
              <w:r w:rsidRPr="00AC6F02">
                <w:rPr>
                  <w:sz w:val="16"/>
                  <w:szCs w:val="16"/>
                  <w:rPrChange w:id="12219" w:author="Στάθης Καπ" w:date="2023-03-03T03:28:00Z">
                    <w:rPr>
                      <w:sz w:val="18"/>
                      <w:szCs w:val="18"/>
                    </w:rPr>
                  </w:rPrChange>
                </w:rPr>
                <w:t>pr20</w:t>
              </w:r>
            </w:ins>
          </w:p>
        </w:tc>
        <w:tc>
          <w:tcPr>
            <w:tcW w:w="560" w:type="dxa"/>
            <w:tcBorders>
              <w:left w:val="single" w:sz="4" w:space="0" w:color="auto"/>
            </w:tcBorders>
            <w:tcPrChange w:id="12220" w:author="Στάθης Καπ" w:date="2023-03-03T06:26:00Z">
              <w:tcPr>
                <w:tcW w:w="560" w:type="dxa"/>
              </w:tcPr>
            </w:tcPrChange>
          </w:tcPr>
          <w:p w14:paraId="062F738F" w14:textId="40B16865" w:rsidR="009B17D5" w:rsidRPr="00AC6F02" w:rsidRDefault="009B17D5" w:rsidP="009B17D5">
            <w:pPr>
              <w:jc w:val="center"/>
              <w:rPr>
                <w:ins w:id="12221" w:author="Στάθης Καπ" w:date="2023-03-03T03:27:00Z"/>
                <w:rFonts w:cstheme="minorHAnsi"/>
                <w:sz w:val="16"/>
                <w:szCs w:val="16"/>
              </w:rPr>
            </w:pPr>
            <w:ins w:id="12222" w:author="Στάθης Καπ" w:date="2023-03-03T03:28:00Z">
              <w:r w:rsidRPr="00AC6F02">
                <w:rPr>
                  <w:sz w:val="16"/>
                  <w:szCs w:val="16"/>
                  <w:rPrChange w:id="12223" w:author="Στάθης Καπ" w:date="2023-03-03T03:28:00Z">
                    <w:rPr>
                      <w:sz w:val="18"/>
                      <w:szCs w:val="18"/>
                    </w:rPr>
                  </w:rPrChange>
                </w:rPr>
                <w:t>1690</w:t>
              </w:r>
            </w:ins>
          </w:p>
        </w:tc>
        <w:tc>
          <w:tcPr>
            <w:tcW w:w="855" w:type="dxa"/>
            <w:tcPrChange w:id="12224" w:author="Στάθης Καπ" w:date="2023-03-03T06:26:00Z">
              <w:tcPr>
                <w:tcW w:w="855" w:type="dxa"/>
              </w:tcPr>
            </w:tcPrChange>
          </w:tcPr>
          <w:p w14:paraId="6570F383" w14:textId="75A18B49" w:rsidR="009B17D5" w:rsidRPr="00AC6F02" w:rsidRDefault="009B17D5" w:rsidP="009B17D5">
            <w:pPr>
              <w:jc w:val="center"/>
              <w:rPr>
                <w:ins w:id="12225" w:author="Στάθης Καπ" w:date="2023-03-03T03:27:00Z"/>
                <w:rFonts w:cstheme="minorHAnsi"/>
                <w:sz w:val="16"/>
                <w:szCs w:val="16"/>
              </w:rPr>
            </w:pPr>
            <w:ins w:id="12226" w:author="Στάθης Καπ" w:date="2023-03-03T03:28:00Z">
              <w:r w:rsidRPr="00AC6F02">
                <w:rPr>
                  <w:sz w:val="16"/>
                  <w:szCs w:val="16"/>
                  <w:rPrChange w:id="12227" w:author="Στάθης Καπ" w:date="2023-03-03T03:28:00Z">
                    <w:rPr>
                      <w:sz w:val="18"/>
                      <w:szCs w:val="18"/>
                    </w:rPr>
                  </w:rPrChange>
                </w:rPr>
                <w:t>1514</w:t>
              </w:r>
            </w:ins>
          </w:p>
        </w:tc>
        <w:tc>
          <w:tcPr>
            <w:tcW w:w="544" w:type="dxa"/>
            <w:vAlign w:val="bottom"/>
            <w:tcPrChange w:id="12228" w:author="Στάθης Καπ" w:date="2023-03-03T06:26:00Z">
              <w:tcPr>
                <w:tcW w:w="544" w:type="dxa"/>
                <w:vAlign w:val="bottom"/>
              </w:tcPr>
            </w:tcPrChange>
          </w:tcPr>
          <w:p w14:paraId="393ADC21" w14:textId="5557594C" w:rsidR="009B17D5" w:rsidRPr="00AC6F02" w:rsidRDefault="009B17D5" w:rsidP="009B17D5">
            <w:pPr>
              <w:jc w:val="center"/>
              <w:rPr>
                <w:ins w:id="12229" w:author="Στάθης Καπ" w:date="2023-03-03T03:27:00Z"/>
                <w:rFonts w:cstheme="minorHAnsi"/>
                <w:sz w:val="16"/>
                <w:szCs w:val="16"/>
              </w:rPr>
            </w:pPr>
            <w:ins w:id="12230" w:author="Στάθης Καπ" w:date="2023-03-03T03:28:00Z">
              <w:r w:rsidRPr="00AC6F02">
                <w:rPr>
                  <w:rFonts w:ascii="Calibri" w:hAnsi="Calibri" w:cs="Calibri"/>
                  <w:color w:val="000000"/>
                  <w:sz w:val="16"/>
                  <w:szCs w:val="16"/>
                  <w:rPrChange w:id="12231" w:author="Στάθης Καπ" w:date="2023-03-03T03:28:00Z">
                    <w:rPr>
                      <w:rFonts w:ascii="Calibri" w:hAnsi="Calibri" w:cs="Calibri"/>
                      <w:color w:val="000000"/>
                      <w:sz w:val="18"/>
                      <w:szCs w:val="18"/>
                    </w:rPr>
                  </w:rPrChange>
                </w:rPr>
                <w:t>1534</w:t>
              </w:r>
            </w:ins>
          </w:p>
        </w:tc>
        <w:tc>
          <w:tcPr>
            <w:tcW w:w="621" w:type="dxa"/>
            <w:vAlign w:val="bottom"/>
            <w:tcPrChange w:id="12232" w:author="Στάθης Καπ" w:date="2023-03-03T06:26:00Z">
              <w:tcPr>
                <w:tcW w:w="621" w:type="dxa"/>
                <w:vAlign w:val="bottom"/>
              </w:tcPr>
            </w:tcPrChange>
          </w:tcPr>
          <w:p w14:paraId="221BBB47" w14:textId="7301A367" w:rsidR="009B17D5" w:rsidRPr="00AC6F02" w:rsidRDefault="009B17D5" w:rsidP="009B17D5">
            <w:pPr>
              <w:jc w:val="center"/>
              <w:rPr>
                <w:ins w:id="12233" w:author="Στάθης Καπ" w:date="2023-03-03T03:27:00Z"/>
                <w:rFonts w:cstheme="minorHAnsi"/>
                <w:sz w:val="16"/>
                <w:szCs w:val="16"/>
              </w:rPr>
            </w:pPr>
            <w:ins w:id="12234" w:author="Στάθης Καπ" w:date="2023-03-03T03:28:00Z">
              <w:r w:rsidRPr="00AC6F02">
                <w:rPr>
                  <w:rFonts w:ascii="Calibri" w:hAnsi="Calibri" w:cs="Calibri"/>
                  <w:color w:val="000000"/>
                  <w:sz w:val="16"/>
                  <w:szCs w:val="16"/>
                  <w:rPrChange w:id="12235" w:author="Στάθης Καπ" w:date="2023-03-03T03:28:00Z">
                    <w:rPr>
                      <w:rFonts w:ascii="Calibri" w:hAnsi="Calibri" w:cs="Calibri"/>
                      <w:color w:val="000000"/>
                      <w:sz w:val="18"/>
                      <w:szCs w:val="18"/>
                    </w:rPr>
                  </w:rPrChange>
                </w:rPr>
                <w:t>4.669</w:t>
              </w:r>
            </w:ins>
          </w:p>
        </w:tc>
        <w:tc>
          <w:tcPr>
            <w:tcW w:w="669" w:type="dxa"/>
            <w:vAlign w:val="center"/>
            <w:tcPrChange w:id="12236" w:author="Στάθης Καπ" w:date="2023-03-03T06:26:00Z">
              <w:tcPr>
                <w:tcW w:w="669" w:type="dxa"/>
                <w:vAlign w:val="center"/>
              </w:tcPr>
            </w:tcPrChange>
          </w:tcPr>
          <w:p w14:paraId="1CEC4BBE" w14:textId="5082E111" w:rsidR="009B17D5" w:rsidRPr="00AC6F02" w:rsidRDefault="009B17D5" w:rsidP="009B17D5">
            <w:pPr>
              <w:jc w:val="center"/>
              <w:rPr>
                <w:ins w:id="12237" w:author="Στάθης Καπ" w:date="2023-03-03T03:27:00Z"/>
                <w:rFonts w:cstheme="minorHAnsi"/>
                <w:sz w:val="16"/>
                <w:szCs w:val="16"/>
              </w:rPr>
            </w:pPr>
            <w:ins w:id="12238" w:author="Στάθης Καπ" w:date="2023-03-03T06:11:00Z">
              <w:r>
                <w:rPr>
                  <w:rFonts w:ascii="Calibri" w:hAnsi="Calibri" w:cstheme="minorHAnsi"/>
                  <w:color w:val="000000"/>
                  <w:sz w:val="16"/>
                  <w:szCs w:val="16"/>
                </w:rPr>
                <w:t>9.23</w:t>
              </w:r>
            </w:ins>
          </w:p>
        </w:tc>
        <w:tc>
          <w:tcPr>
            <w:tcW w:w="543" w:type="dxa"/>
            <w:vAlign w:val="bottom"/>
            <w:tcPrChange w:id="12239" w:author="Στάθης Καπ" w:date="2023-03-03T06:26:00Z">
              <w:tcPr>
                <w:tcW w:w="543" w:type="dxa"/>
                <w:vAlign w:val="bottom"/>
              </w:tcPr>
            </w:tcPrChange>
          </w:tcPr>
          <w:p w14:paraId="30226D4C" w14:textId="47C47F46" w:rsidR="009B17D5" w:rsidRPr="00AC6F02" w:rsidRDefault="009B17D5" w:rsidP="009B17D5">
            <w:pPr>
              <w:jc w:val="center"/>
              <w:rPr>
                <w:ins w:id="12240" w:author="Στάθης Καπ" w:date="2023-03-03T03:27:00Z"/>
                <w:rFonts w:cstheme="minorHAnsi"/>
                <w:sz w:val="16"/>
                <w:szCs w:val="16"/>
              </w:rPr>
            </w:pPr>
            <w:ins w:id="12241" w:author="Στάθης Καπ" w:date="2023-03-03T03:28:00Z">
              <w:r w:rsidRPr="00AC6F02">
                <w:rPr>
                  <w:rFonts w:ascii="Calibri" w:hAnsi="Calibri" w:cs="Calibri"/>
                  <w:color w:val="000000"/>
                  <w:sz w:val="16"/>
                  <w:szCs w:val="16"/>
                  <w:rPrChange w:id="12242" w:author="Στάθης Καπ" w:date="2023-03-03T03:28:00Z">
                    <w:rPr>
                      <w:rFonts w:ascii="Calibri" w:hAnsi="Calibri" w:cs="Calibri"/>
                      <w:color w:val="000000"/>
                      <w:sz w:val="18"/>
                      <w:szCs w:val="18"/>
                    </w:rPr>
                  </w:rPrChange>
                </w:rPr>
                <w:t>1509</w:t>
              </w:r>
            </w:ins>
          </w:p>
        </w:tc>
        <w:tc>
          <w:tcPr>
            <w:tcW w:w="621" w:type="dxa"/>
            <w:vAlign w:val="bottom"/>
            <w:tcPrChange w:id="12243" w:author="Στάθης Καπ" w:date="2023-03-03T06:26:00Z">
              <w:tcPr>
                <w:tcW w:w="621" w:type="dxa"/>
                <w:vAlign w:val="bottom"/>
              </w:tcPr>
            </w:tcPrChange>
          </w:tcPr>
          <w:p w14:paraId="33C7DC12" w14:textId="17D97FF8" w:rsidR="009B17D5" w:rsidRPr="00AC6F02" w:rsidRDefault="009B17D5" w:rsidP="009B17D5">
            <w:pPr>
              <w:jc w:val="center"/>
              <w:rPr>
                <w:ins w:id="12244" w:author="Στάθης Καπ" w:date="2023-03-03T03:27:00Z"/>
                <w:rFonts w:cstheme="minorHAnsi"/>
                <w:sz w:val="16"/>
                <w:szCs w:val="16"/>
              </w:rPr>
            </w:pPr>
            <w:ins w:id="12245" w:author="Στάθης Καπ" w:date="2023-03-03T03:28:00Z">
              <w:r w:rsidRPr="00AC6F02">
                <w:rPr>
                  <w:rFonts w:ascii="Calibri" w:hAnsi="Calibri" w:cs="Calibri"/>
                  <w:color w:val="000000"/>
                  <w:sz w:val="16"/>
                  <w:szCs w:val="16"/>
                  <w:rPrChange w:id="12246" w:author="Στάθης Καπ" w:date="2023-03-03T03:28:00Z">
                    <w:rPr>
                      <w:rFonts w:ascii="Calibri" w:hAnsi="Calibri" w:cs="Calibri"/>
                      <w:color w:val="000000"/>
                      <w:sz w:val="18"/>
                      <w:szCs w:val="18"/>
                    </w:rPr>
                  </w:rPrChange>
                </w:rPr>
                <w:t>2.531</w:t>
              </w:r>
            </w:ins>
          </w:p>
        </w:tc>
        <w:tc>
          <w:tcPr>
            <w:tcW w:w="669" w:type="dxa"/>
            <w:vAlign w:val="center"/>
            <w:tcPrChange w:id="12247" w:author="Στάθης Καπ" w:date="2023-03-03T06:26:00Z">
              <w:tcPr>
                <w:tcW w:w="669" w:type="dxa"/>
                <w:vAlign w:val="center"/>
              </w:tcPr>
            </w:tcPrChange>
          </w:tcPr>
          <w:p w14:paraId="155261C1" w14:textId="4D28380D" w:rsidR="009B17D5" w:rsidRPr="00AC6F02" w:rsidRDefault="009B17D5" w:rsidP="009B17D5">
            <w:pPr>
              <w:jc w:val="center"/>
              <w:rPr>
                <w:ins w:id="12248" w:author="Στάθης Καπ" w:date="2023-03-03T03:27:00Z"/>
                <w:rFonts w:cstheme="minorHAnsi"/>
                <w:sz w:val="16"/>
                <w:szCs w:val="16"/>
              </w:rPr>
            </w:pPr>
            <w:ins w:id="12249" w:author="Στάθης Καπ" w:date="2023-03-03T06:11:00Z">
              <w:r>
                <w:rPr>
                  <w:rFonts w:ascii="Calibri" w:hAnsi="Calibri" w:cstheme="minorHAnsi"/>
                  <w:color w:val="000000"/>
                  <w:sz w:val="16"/>
                  <w:szCs w:val="16"/>
                </w:rPr>
                <w:t>1.63</w:t>
              </w:r>
            </w:ins>
          </w:p>
        </w:tc>
        <w:tc>
          <w:tcPr>
            <w:tcW w:w="508" w:type="dxa"/>
            <w:vAlign w:val="bottom"/>
            <w:tcPrChange w:id="12250" w:author="Στάθης Καπ" w:date="2023-03-03T06:26:00Z">
              <w:tcPr>
                <w:tcW w:w="508" w:type="dxa"/>
                <w:vAlign w:val="bottom"/>
              </w:tcPr>
            </w:tcPrChange>
          </w:tcPr>
          <w:p w14:paraId="147CD9F8" w14:textId="74E860EB" w:rsidR="009B17D5" w:rsidRPr="00AC6F02" w:rsidRDefault="009B17D5" w:rsidP="009B17D5">
            <w:pPr>
              <w:jc w:val="center"/>
              <w:rPr>
                <w:ins w:id="12251" w:author="Στάθης Καπ" w:date="2023-03-03T03:27:00Z"/>
                <w:rFonts w:cstheme="minorHAnsi"/>
                <w:sz w:val="16"/>
                <w:szCs w:val="16"/>
              </w:rPr>
            </w:pPr>
            <w:ins w:id="12252" w:author="Στάθης Καπ" w:date="2023-03-03T03:28:00Z">
              <w:r w:rsidRPr="00AC6F02">
                <w:rPr>
                  <w:rFonts w:ascii="Calibri" w:hAnsi="Calibri" w:cs="Calibri"/>
                  <w:color w:val="000000"/>
                  <w:sz w:val="16"/>
                  <w:szCs w:val="16"/>
                  <w:rPrChange w:id="12253" w:author="Στάθης Καπ" w:date="2023-03-03T03:28:00Z">
                    <w:rPr>
                      <w:rFonts w:ascii="Calibri" w:hAnsi="Calibri" w:cs="Calibri"/>
                      <w:color w:val="000000"/>
                      <w:sz w:val="18"/>
                      <w:szCs w:val="18"/>
                    </w:rPr>
                  </w:rPrChange>
                </w:rPr>
                <w:t>1454</w:t>
              </w:r>
            </w:ins>
          </w:p>
        </w:tc>
        <w:tc>
          <w:tcPr>
            <w:tcW w:w="541" w:type="dxa"/>
            <w:vAlign w:val="bottom"/>
            <w:tcPrChange w:id="12254" w:author="Στάθης Καπ" w:date="2023-03-03T06:26:00Z">
              <w:tcPr>
                <w:tcW w:w="541" w:type="dxa"/>
                <w:vAlign w:val="bottom"/>
              </w:tcPr>
            </w:tcPrChange>
          </w:tcPr>
          <w:p w14:paraId="14C2C30F" w14:textId="1B04ECAB" w:rsidR="009B17D5" w:rsidRPr="00AC6F02" w:rsidRDefault="009B17D5" w:rsidP="009B17D5">
            <w:pPr>
              <w:jc w:val="center"/>
              <w:rPr>
                <w:ins w:id="12255" w:author="Στάθης Καπ" w:date="2023-03-03T03:27:00Z"/>
                <w:rFonts w:cstheme="minorHAnsi"/>
                <w:sz w:val="16"/>
                <w:szCs w:val="16"/>
              </w:rPr>
            </w:pPr>
            <w:ins w:id="12256" w:author="Στάθης Καπ" w:date="2023-03-03T03:28:00Z">
              <w:r w:rsidRPr="00AC6F02">
                <w:rPr>
                  <w:rFonts w:ascii="Calibri" w:hAnsi="Calibri" w:cs="Calibri"/>
                  <w:color w:val="000000"/>
                  <w:sz w:val="16"/>
                  <w:szCs w:val="16"/>
                  <w:rPrChange w:id="12257" w:author="Στάθης Καπ" w:date="2023-03-03T03:28:00Z">
                    <w:rPr>
                      <w:rFonts w:ascii="Calibri" w:hAnsi="Calibri" w:cs="Calibri"/>
                      <w:color w:val="000000"/>
                      <w:sz w:val="18"/>
                      <w:szCs w:val="18"/>
                    </w:rPr>
                  </w:rPrChange>
                </w:rPr>
                <w:t>2.805</w:t>
              </w:r>
            </w:ins>
          </w:p>
        </w:tc>
        <w:tc>
          <w:tcPr>
            <w:tcW w:w="589" w:type="dxa"/>
            <w:vAlign w:val="center"/>
            <w:tcPrChange w:id="12258" w:author="Στάθης Καπ" w:date="2023-03-03T06:26:00Z">
              <w:tcPr>
                <w:tcW w:w="589" w:type="dxa"/>
                <w:vAlign w:val="center"/>
              </w:tcPr>
            </w:tcPrChange>
          </w:tcPr>
          <w:p w14:paraId="0EC1C043" w14:textId="7D41CA7A" w:rsidR="009B17D5" w:rsidRPr="00AC6F02" w:rsidRDefault="009B17D5" w:rsidP="009B17D5">
            <w:pPr>
              <w:jc w:val="center"/>
              <w:rPr>
                <w:ins w:id="12259" w:author="Στάθης Καπ" w:date="2023-03-03T03:27:00Z"/>
                <w:rFonts w:cstheme="minorHAnsi"/>
                <w:sz w:val="16"/>
                <w:szCs w:val="16"/>
              </w:rPr>
            </w:pPr>
            <w:ins w:id="12260" w:author="Στάθης Καπ" w:date="2023-03-03T06:11:00Z">
              <w:r>
                <w:rPr>
                  <w:rFonts w:ascii="Calibri" w:hAnsi="Calibri" w:cstheme="minorHAnsi"/>
                  <w:color w:val="000000"/>
                  <w:sz w:val="16"/>
                  <w:szCs w:val="16"/>
                </w:rPr>
                <w:t>5.22</w:t>
              </w:r>
            </w:ins>
          </w:p>
        </w:tc>
        <w:tc>
          <w:tcPr>
            <w:tcW w:w="463" w:type="dxa"/>
            <w:vAlign w:val="bottom"/>
            <w:tcPrChange w:id="12261" w:author="Στάθης Καπ" w:date="2023-03-03T06:26:00Z">
              <w:tcPr>
                <w:tcW w:w="463" w:type="dxa"/>
                <w:vAlign w:val="bottom"/>
              </w:tcPr>
            </w:tcPrChange>
          </w:tcPr>
          <w:p w14:paraId="39F98B74" w14:textId="193E26EF" w:rsidR="009B17D5" w:rsidRPr="00AC6F02" w:rsidRDefault="009B17D5" w:rsidP="009B17D5">
            <w:pPr>
              <w:jc w:val="center"/>
              <w:rPr>
                <w:ins w:id="12262" w:author="Στάθης Καπ" w:date="2023-03-03T03:27:00Z"/>
                <w:rFonts w:cstheme="minorHAnsi"/>
                <w:sz w:val="16"/>
                <w:szCs w:val="16"/>
              </w:rPr>
            </w:pPr>
            <w:ins w:id="12263" w:author="Στάθης Καπ" w:date="2023-03-03T03:28:00Z">
              <w:r w:rsidRPr="00AC6F02">
                <w:rPr>
                  <w:rFonts w:ascii="Calibri" w:hAnsi="Calibri" w:cs="Calibri"/>
                  <w:color w:val="000000"/>
                  <w:sz w:val="16"/>
                  <w:szCs w:val="16"/>
                  <w:rPrChange w:id="12264" w:author="Στάθης Καπ" w:date="2023-03-03T03:28:00Z">
                    <w:rPr>
                      <w:rFonts w:ascii="Calibri" w:hAnsi="Calibri" w:cs="Calibri"/>
                      <w:color w:val="000000"/>
                      <w:sz w:val="18"/>
                      <w:szCs w:val="18"/>
                    </w:rPr>
                  </w:rPrChange>
                </w:rPr>
                <w:t>1376</w:t>
              </w:r>
            </w:ins>
          </w:p>
        </w:tc>
        <w:tc>
          <w:tcPr>
            <w:tcW w:w="541" w:type="dxa"/>
            <w:vAlign w:val="bottom"/>
            <w:tcPrChange w:id="12265" w:author="Στάθης Καπ" w:date="2023-03-03T06:26:00Z">
              <w:tcPr>
                <w:tcW w:w="541" w:type="dxa"/>
                <w:vAlign w:val="bottom"/>
              </w:tcPr>
            </w:tcPrChange>
          </w:tcPr>
          <w:p w14:paraId="3567B510" w14:textId="3D2D0584" w:rsidR="009B17D5" w:rsidRPr="00AC6F02" w:rsidRDefault="009B17D5" w:rsidP="009B17D5">
            <w:pPr>
              <w:jc w:val="center"/>
              <w:rPr>
                <w:ins w:id="12266" w:author="Στάθης Καπ" w:date="2023-03-03T03:27:00Z"/>
                <w:rFonts w:cstheme="minorHAnsi"/>
                <w:sz w:val="16"/>
                <w:szCs w:val="16"/>
              </w:rPr>
            </w:pPr>
            <w:ins w:id="12267" w:author="Στάθης Καπ" w:date="2023-03-03T03:28:00Z">
              <w:r w:rsidRPr="00AC6F02">
                <w:rPr>
                  <w:rFonts w:ascii="Calibri" w:hAnsi="Calibri" w:cs="Calibri"/>
                  <w:color w:val="000000"/>
                  <w:sz w:val="16"/>
                  <w:szCs w:val="16"/>
                  <w:rPrChange w:id="12268" w:author="Στάθης Καπ" w:date="2023-03-03T03:28:00Z">
                    <w:rPr>
                      <w:rFonts w:ascii="Calibri" w:hAnsi="Calibri" w:cs="Calibri"/>
                      <w:color w:val="000000"/>
                      <w:sz w:val="18"/>
                      <w:szCs w:val="18"/>
                    </w:rPr>
                  </w:rPrChange>
                </w:rPr>
                <w:t>1.268</w:t>
              </w:r>
            </w:ins>
          </w:p>
        </w:tc>
        <w:tc>
          <w:tcPr>
            <w:tcW w:w="589" w:type="dxa"/>
            <w:vAlign w:val="center"/>
            <w:tcPrChange w:id="12269" w:author="Στάθης Καπ" w:date="2023-03-03T06:26:00Z">
              <w:tcPr>
                <w:tcW w:w="589" w:type="dxa"/>
                <w:vAlign w:val="center"/>
              </w:tcPr>
            </w:tcPrChange>
          </w:tcPr>
          <w:p w14:paraId="6699EB12" w14:textId="701FDE83" w:rsidR="009B17D5" w:rsidRPr="00AC6F02" w:rsidRDefault="009B17D5" w:rsidP="009B17D5">
            <w:pPr>
              <w:jc w:val="center"/>
              <w:rPr>
                <w:ins w:id="12270" w:author="Στάθης Καπ" w:date="2023-03-03T03:27:00Z"/>
                <w:rFonts w:cstheme="minorHAnsi"/>
                <w:sz w:val="16"/>
                <w:szCs w:val="16"/>
              </w:rPr>
            </w:pPr>
            <w:ins w:id="12271" w:author="Στάθης Καπ" w:date="2023-03-03T06:12:00Z">
              <w:r>
                <w:rPr>
                  <w:rFonts w:ascii="Calibri" w:hAnsi="Calibri" w:cstheme="minorHAnsi"/>
                  <w:color w:val="000000"/>
                  <w:sz w:val="16"/>
                  <w:szCs w:val="16"/>
                </w:rPr>
                <w:t>10.3</w:t>
              </w:r>
            </w:ins>
          </w:p>
        </w:tc>
      </w:tr>
    </w:tbl>
    <w:p w14:paraId="2BD1B782" w14:textId="7F095EA1" w:rsidR="00AC6F02" w:rsidRDefault="00AC6F02">
      <w:pPr>
        <w:pStyle w:val="Caption"/>
        <w:keepNext/>
        <w:rPr>
          <w:ins w:id="12272" w:author="Στάθης Καπ" w:date="2023-03-03T03:28:00Z"/>
        </w:rPr>
      </w:pPr>
    </w:p>
    <w:p w14:paraId="289859B9" w14:textId="7016E382" w:rsidR="00BB05AC" w:rsidRDefault="00BB05AC" w:rsidP="0033527D">
      <w:pPr>
        <w:pStyle w:val="Caption"/>
        <w:keepNext/>
        <w:spacing w:after="0"/>
        <w:rPr>
          <w:ins w:id="12273" w:author="Στάθης Καπ" w:date="2023-03-03T03:32:00Z"/>
        </w:rPr>
        <w:pPrChange w:id="12274" w:author="Στάθης Καπ" w:date="2023-03-03T04:34:00Z">
          <w:pPr/>
        </w:pPrChange>
      </w:pPr>
      <w:ins w:id="12275" w:author="Στάθης Καπ" w:date="2023-03-03T03:32:00Z">
        <w:r>
          <w:t xml:space="preserve">Πίνακας </w:t>
        </w:r>
      </w:ins>
      <w:ins w:id="12276" w:author="Στάθης Καπ" w:date="2023-03-03T04:02:00Z">
        <w:r w:rsidR="00F665AE">
          <w:fldChar w:fldCharType="begin"/>
        </w:r>
        <w:r w:rsidR="00F665AE">
          <w:instrText xml:space="preserve"> STYLEREF 1 \s </w:instrText>
        </w:r>
      </w:ins>
      <w:r w:rsidR="00F665AE">
        <w:fldChar w:fldCharType="separate"/>
      </w:r>
      <w:r w:rsidR="00F665AE">
        <w:rPr>
          <w:noProof/>
        </w:rPr>
        <w:t>5</w:t>
      </w:r>
      <w:ins w:id="12277" w:author="Στάθης Καπ" w:date="2023-03-03T04:02:00Z">
        <w:r w:rsidR="00F665AE">
          <w:fldChar w:fldCharType="end"/>
        </w:r>
        <w:r w:rsidR="00F665AE">
          <w:noBreakHyphen/>
        </w:r>
        <w:r w:rsidR="00F665AE">
          <w:fldChar w:fldCharType="begin"/>
        </w:r>
        <w:r w:rsidR="00F665AE">
          <w:instrText xml:space="preserve"> SEQ Πίνακας \* ARABIC \s 1 </w:instrText>
        </w:r>
      </w:ins>
      <w:r w:rsidR="00F665AE">
        <w:fldChar w:fldCharType="separate"/>
      </w:r>
      <w:ins w:id="12278" w:author="Στάθης Καπ" w:date="2023-03-03T04:02:00Z">
        <w:r w:rsidR="00F665AE">
          <w:rPr>
            <w:noProof/>
          </w:rPr>
          <w:t>4</w:t>
        </w:r>
        <w:r w:rsidR="00F665AE">
          <w:fldChar w:fldCharType="end"/>
        </w:r>
      </w:ins>
      <w:ins w:id="12279" w:author="Στάθης Καπ" w:date="2023-03-03T03:32:00Z">
        <w:r>
          <w:t>: m=4 Cordeau</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Change w:id="12280" w:author="Στάθης Καπ" w:date="2023-03-03T03:52:00Z">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12281">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AC6F02" w14:paraId="24F0FE38" w14:textId="77777777" w:rsidTr="00F665AE">
        <w:trPr>
          <w:ins w:id="12282" w:author="Στάθης Καπ" w:date="2023-03-03T03:28:00Z"/>
        </w:trPr>
        <w:tc>
          <w:tcPr>
            <w:tcW w:w="515" w:type="dxa"/>
            <w:tcBorders>
              <w:top w:val="single" w:sz="4" w:space="0" w:color="auto"/>
              <w:bottom w:val="single" w:sz="4" w:space="0" w:color="auto"/>
              <w:right w:val="nil"/>
            </w:tcBorders>
            <w:shd w:val="clear" w:color="auto" w:fill="E7E6E6" w:themeFill="background2"/>
            <w:vAlign w:val="center"/>
            <w:tcPrChange w:id="12283" w:author="Στάθης Καπ" w:date="2023-03-03T03:52:00Z">
              <w:tcPr>
                <w:tcW w:w="515" w:type="dxa"/>
                <w:tcBorders>
                  <w:top w:val="single" w:sz="4" w:space="0" w:color="auto"/>
                  <w:bottom w:val="single" w:sz="4" w:space="0" w:color="auto"/>
                  <w:right w:val="nil"/>
                </w:tcBorders>
                <w:vAlign w:val="center"/>
              </w:tcPr>
            </w:tcPrChange>
          </w:tcPr>
          <w:p w14:paraId="45640334" w14:textId="77777777" w:rsidR="00AC6F02" w:rsidRPr="009748F7" w:rsidRDefault="00AC6F02" w:rsidP="009748F7">
            <w:pPr>
              <w:jc w:val="center"/>
              <w:rPr>
                <w:ins w:id="12284" w:author="Στάθης Καπ" w:date="2023-03-03T03:28:00Z"/>
                <w:sz w:val="16"/>
                <w:szCs w:val="16"/>
              </w:rPr>
            </w:pPr>
          </w:p>
        </w:tc>
        <w:tc>
          <w:tcPr>
            <w:tcW w:w="560" w:type="dxa"/>
            <w:tcBorders>
              <w:top w:val="single" w:sz="4" w:space="0" w:color="auto"/>
              <w:left w:val="nil"/>
              <w:bottom w:val="single" w:sz="4" w:space="0" w:color="auto"/>
            </w:tcBorders>
            <w:shd w:val="clear" w:color="auto" w:fill="E7E6E6" w:themeFill="background2"/>
            <w:vAlign w:val="center"/>
            <w:tcPrChange w:id="12285" w:author="Στάθης Καπ" w:date="2023-03-03T03:52:00Z">
              <w:tcPr>
                <w:tcW w:w="560" w:type="dxa"/>
                <w:tcBorders>
                  <w:top w:val="single" w:sz="4" w:space="0" w:color="auto"/>
                  <w:left w:val="nil"/>
                  <w:bottom w:val="single" w:sz="4" w:space="0" w:color="auto"/>
                </w:tcBorders>
                <w:vAlign w:val="center"/>
              </w:tcPr>
            </w:tcPrChange>
          </w:tcPr>
          <w:p w14:paraId="28DBB450" w14:textId="77777777" w:rsidR="00AC6F02" w:rsidRPr="009748F7" w:rsidRDefault="00AC6F02" w:rsidP="009748F7">
            <w:pPr>
              <w:jc w:val="center"/>
              <w:rPr>
                <w:ins w:id="12286" w:author="Στάθης Καπ" w:date="2023-03-03T03:28:00Z"/>
                <w:rFonts w:cstheme="minorHAnsi"/>
                <w:sz w:val="16"/>
                <w:szCs w:val="16"/>
              </w:rPr>
            </w:pPr>
            <w:ins w:id="12287" w:author="Στάθης Καπ" w:date="2023-03-03T03:28: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Change w:id="12288" w:author="Στάθης Καπ" w:date="2023-03-03T03:52:00Z">
              <w:tcPr>
                <w:tcW w:w="855" w:type="dxa"/>
                <w:tcBorders>
                  <w:top w:val="single" w:sz="4" w:space="0" w:color="auto"/>
                  <w:bottom w:val="single" w:sz="4" w:space="0" w:color="auto"/>
                </w:tcBorders>
                <w:vAlign w:val="center"/>
              </w:tcPr>
            </w:tcPrChange>
          </w:tcPr>
          <w:p w14:paraId="0FA13369" w14:textId="77777777" w:rsidR="00AC6F02" w:rsidRPr="009748F7" w:rsidRDefault="00AC6F02" w:rsidP="009748F7">
            <w:pPr>
              <w:jc w:val="center"/>
              <w:rPr>
                <w:ins w:id="12289" w:author="Στάθης Καπ" w:date="2023-03-03T03:28:00Z"/>
                <w:rFonts w:cstheme="minorHAnsi"/>
                <w:sz w:val="16"/>
                <w:szCs w:val="16"/>
              </w:rPr>
            </w:pPr>
            <w:ins w:id="12290" w:author="Στάθης Καπ" w:date="2023-03-03T03:28: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Change w:id="12291" w:author="Στάθης Καπ" w:date="2023-03-03T03:52:00Z">
              <w:tcPr>
                <w:tcW w:w="1834" w:type="dxa"/>
                <w:gridSpan w:val="3"/>
                <w:tcBorders>
                  <w:top w:val="single" w:sz="4" w:space="0" w:color="auto"/>
                  <w:bottom w:val="single" w:sz="4" w:space="0" w:color="auto"/>
                </w:tcBorders>
                <w:vAlign w:val="center"/>
              </w:tcPr>
            </w:tcPrChange>
          </w:tcPr>
          <w:p w14:paraId="363E0E86" w14:textId="77777777" w:rsidR="00AC6F02" w:rsidRPr="009748F7" w:rsidRDefault="00AC6F02" w:rsidP="009748F7">
            <w:pPr>
              <w:jc w:val="center"/>
              <w:rPr>
                <w:ins w:id="12292" w:author="Στάθης Καπ" w:date="2023-03-03T03:28:00Z"/>
                <w:rFonts w:cstheme="minorHAnsi"/>
                <w:sz w:val="16"/>
                <w:szCs w:val="16"/>
              </w:rPr>
            </w:pPr>
            <w:ins w:id="12293" w:author="Στάθης Καπ" w:date="2023-03-03T03:28: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Change w:id="12294" w:author="Στάθης Καπ" w:date="2023-03-03T03:52:00Z">
              <w:tcPr>
                <w:tcW w:w="1833" w:type="dxa"/>
                <w:gridSpan w:val="3"/>
                <w:tcBorders>
                  <w:top w:val="single" w:sz="4" w:space="0" w:color="auto"/>
                  <w:bottom w:val="single" w:sz="4" w:space="0" w:color="auto"/>
                </w:tcBorders>
                <w:vAlign w:val="center"/>
              </w:tcPr>
            </w:tcPrChange>
          </w:tcPr>
          <w:p w14:paraId="05BFFA2F" w14:textId="77777777" w:rsidR="00AC6F02" w:rsidRPr="009748F7" w:rsidRDefault="00AC6F02" w:rsidP="009748F7">
            <w:pPr>
              <w:jc w:val="center"/>
              <w:rPr>
                <w:ins w:id="12295" w:author="Στάθης Καπ" w:date="2023-03-03T03:28:00Z"/>
                <w:rFonts w:cstheme="minorHAnsi"/>
                <w:sz w:val="16"/>
                <w:szCs w:val="16"/>
              </w:rPr>
            </w:pPr>
            <w:ins w:id="12296" w:author="Στάθης Καπ" w:date="2023-03-03T03:28: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Change w:id="12297" w:author="Στάθης Καπ" w:date="2023-03-03T03:52:00Z">
              <w:tcPr>
                <w:tcW w:w="1638" w:type="dxa"/>
                <w:gridSpan w:val="3"/>
                <w:tcBorders>
                  <w:top w:val="single" w:sz="4" w:space="0" w:color="auto"/>
                  <w:bottom w:val="single" w:sz="4" w:space="0" w:color="auto"/>
                </w:tcBorders>
                <w:vAlign w:val="center"/>
              </w:tcPr>
            </w:tcPrChange>
          </w:tcPr>
          <w:p w14:paraId="30ED85D6" w14:textId="77777777" w:rsidR="00AC6F02" w:rsidRPr="009748F7" w:rsidRDefault="00AC6F02" w:rsidP="009748F7">
            <w:pPr>
              <w:jc w:val="center"/>
              <w:rPr>
                <w:ins w:id="12298" w:author="Στάθης Καπ" w:date="2023-03-03T03:28:00Z"/>
                <w:rFonts w:cstheme="minorHAnsi"/>
                <w:sz w:val="16"/>
                <w:szCs w:val="16"/>
              </w:rPr>
            </w:pPr>
            <w:ins w:id="12299" w:author="Στάθης Καπ" w:date="2023-03-03T03:28: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Change w:id="12300" w:author="Στάθης Καπ" w:date="2023-03-03T03:52:00Z">
              <w:tcPr>
                <w:tcW w:w="1593" w:type="dxa"/>
                <w:gridSpan w:val="3"/>
                <w:tcBorders>
                  <w:top w:val="single" w:sz="4" w:space="0" w:color="auto"/>
                  <w:bottom w:val="single" w:sz="4" w:space="0" w:color="auto"/>
                </w:tcBorders>
                <w:vAlign w:val="center"/>
              </w:tcPr>
            </w:tcPrChange>
          </w:tcPr>
          <w:p w14:paraId="23343564" w14:textId="77777777" w:rsidR="00AC6F02" w:rsidRPr="009748F7" w:rsidRDefault="00AC6F02" w:rsidP="009748F7">
            <w:pPr>
              <w:jc w:val="center"/>
              <w:rPr>
                <w:ins w:id="12301" w:author="Στάθης Καπ" w:date="2023-03-03T03:28:00Z"/>
                <w:rFonts w:cstheme="minorHAnsi"/>
                <w:sz w:val="16"/>
                <w:szCs w:val="16"/>
              </w:rPr>
            </w:pPr>
            <w:ins w:id="12302" w:author="Στάθης Καπ" w:date="2023-03-03T03:28:00Z">
              <w:r w:rsidRPr="009748F7">
                <w:rPr>
                  <w:rFonts w:cstheme="minorHAnsi"/>
                  <w:sz w:val="16"/>
                  <w:szCs w:val="16"/>
                </w:rPr>
                <w:t>S=4</w:t>
              </w:r>
            </w:ins>
          </w:p>
        </w:tc>
      </w:tr>
      <w:tr w:rsidR="00F665AE" w14:paraId="5D926BA0" w14:textId="77777777" w:rsidTr="00F03C40">
        <w:trPr>
          <w:ins w:id="12303" w:author="Στάθης Καπ" w:date="2023-03-03T03:28:00Z"/>
        </w:trPr>
        <w:tc>
          <w:tcPr>
            <w:tcW w:w="515" w:type="dxa"/>
            <w:tcBorders>
              <w:top w:val="single" w:sz="4" w:space="0" w:color="auto"/>
              <w:bottom w:val="single" w:sz="4" w:space="0" w:color="auto"/>
              <w:right w:val="nil"/>
            </w:tcBorders>
            <w:shd w:val="clear" w:color="auto" w:fill="E7E6E6" w:themeFill="background2"/>
            <w:vAlign w:val="center"/>
            <w:tcPrChange w:id="12304"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4C55695C" w14:textId="77777777" w:rsidR="00AC6F02" w:rsidRPr="009748F7" w:rsidRDefault="00AC6F02" w:rsidP="009748F7">
            <w:pPr>
              <w:jc w:val="center"/>
              <w:rPr>
                <w:ins w:id="12305" w:author="Στάθης Καπ" w:date="2023-03-03T03:28:00Z"/>
                <w:sz w:val="16"/>
                <w:szCs w:val="16"/>
              </w:rPr>
            </w:pPr>
            <w:ins w:id="12306" w:author="Στάθης Καπ" w:date="2023-03-03T03:28: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2307"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03B7BF0C" w14:textId="77777777" w:rsidR="00AC6F02" w:rsidRPr="009748F7" w:rsidRDefault="00AC6F02" w:rsidP="009748F7">
            <w:pPr>
              <w:jc w:val="center"/>
              <w:rPr>
                <w:ins w:id="12308" w:author="Στάθης Καπ" w:date="2023-03-03T03:28:00Z"/>
                <w:rFonts w:cstheme="minorHAnsi"/>
                <w:sz w:val="16"/>
                <w:szCs w:val="16"/>
              </w:rPr>
            </w:pPr>
            <w:ins w:id="12309" w:author="Στάθης Καπ" w:date="2023-03-03T03:28: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2310"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3B28F3EB" w14:textId="77777777" w:rsidR="00AC6F02" w:rsidRPr="009748F7" w:rsidRDefault="00AC6F02" w:rsidP="009748F7">
            <w:pPr>
              <w:jc w:val="center"/>
              <w:rPr>
                <w:ins w:id="12311" w:author="Στάθης Καπ" w:date="2023-03-03T03:28:00Z"/>
                <w:rFonts w:cstheme="minorHAnsi"/>
                <w:sz w:val="16"/>
                <w:szCs w:val="16"/>
              </w:rPr>
            </w:pPr>
            <w:ins w:id="12312" w:author="Στάθης Καπ" w:date="2023-03-03T03:28: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2313"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2D225FEE" w14:textId="77777777" w:rsidR="00AC6F02" w:rsidRPr="009748F7" w:rsidRDefault="00AC6F02" w:rsidP="009748F7">
            <w:pPr>
              <w:jc w:val="center"/>
              <w:rPr>
                <w:ins w:id="12314" w:author="Στάθης Καπ" w:date="2023-03-03T03:28:00Z"/>
                <w:rFonts w:cstheme="minorHAnsi"/>
                <w:sz w:val="16"/>
                <w:szCs w:val="16"/>
              </w:rPr>
            </w:pPr>
            <w:ins w:id="12315" w:author="Στάθης Καπ" w:date="2023-03-03T03:28: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2316"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1AC6F3F9" w14:textId="77777777" w:rsidR="00AC6F02" w:rsidRPr="009748F7" w:rsidRDefault="00AC6F02" w:rsidP="009748F7">
            <w:pPr>
              <w:jc w:val="center"/>
              <w:rPr>
                <w:ins w:id="12317" w:author="Στάθης Καπ" w:date="2023-03-03T03:28:00Z"/>
                <w:rFonts w:cstheme="minorHAnsi"/>
                <w:sz w:val="16"/>
                <w:szCs w:val="16"/>
              </w:rPr>
            </w:pPr>
            <w:ins w:id="12318" w:author="Στάθης Καπ" w:date="2023-03-03T03:28: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2319"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5D8A4802" w14:textId="1E05A92F" w:rsidR="00AC6F02" w:rsidRPr="009748F7" w:rsidRDefault="00597F31" w:rsidP="009748F7">
            <w:pPr>
              <w:jc w:val="center"/>
              <w:rPr>
                <w:ins w:id="12320" w:author="Στάθης Καπ" w:date="2023-03-03T03:28:00Z"/>
                <w:rFonts w:cstheme="minorHAnsi"/>
                <w:sz w:val="16"/>
                <w:szCs w:val="16"/>
              </w:rPr>
            </w:pPr>
            <w:ins w:id="12321"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2322"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1CF9698B" w14:textId="77777777" w:rsidR="00AC6F02" w:rsidRPr="009748F7" w:rsidRDefault="00AC6F02" w:rsidP="009748F7">
            <w:pPr>
              <w:jc w:val="center"/>
              <w:rPr>
                <w:ins w:id="12323" w:author="Στάθης Καπ" w:date="2023-03-03T03:28:00Z"/>
                <w:rFonts w:cstheme="minorHAnsi"/>
                <w:sz w:val="16"/>
                <w:szCs w:val="16"/>
              </w:rPr>
            </w:pPr>
            <w:ins w:id="12324" w:author="Στάθης Καπ" w:date="2023-03-03T03:28: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2325"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2752B3CB" w14:textId="77777777" w:rsidR="00AC6F02" w:rsidRPr="009748F7" w:rsidRDefault="00AC6F02" w:rsidP="009748F7">
            <w:pPr>
              <w:jc w:val="center"/>
              <w:rPr>
                <w:ins w:id="12326" w:author="Στάθης Καπ" w:date="2023-03-03T03:28:00Z"/>
                <w:rFonts w:cstheme="minorHAnsi"/>
                <w:sz w:val="16"/>
                <w:szCs w:val="16"/>
              </w:rPr>
            </w:pPr>
            <w:ins w:id="12327" w:author="Στάθης Καπ" w:date="2023-03-03T03:28: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2328"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2AC8325D" w14:textId="77777777" w:rsidR="00AC6F02" w:rsidRPr="009748F7" w:rsidRDefault="00AC6F02" w:rsidP="009748F7">
            <w:pPr>
              <w:jc w:val="center"/>
              <w:rPr>
                <w:ins w:id="12329" w:author="Στάθης Καπ" w:date="2023-03-03T03:28:00Z"/>
                <w:rFonts w:cstheme="minorHAnsi"/>
                <w:sz w:val="16"/>
                <w:szCs w:val="16"/>
              </w:rPr>
            </w:pPr>
            <w:ins w:id="12330" w:author="Στάθης Καπ" w:date="2023-03-03T03:28: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2331"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5D40D56D" w14:textId="77777777" w:rsidR="00AC6F02" w:rsidRPr="009748F7" w:rsidRDefault="00AC6F02" w:rsidP="009748F7">
            <w:pPr>
              <w:jc w:val="center"/>
              <w:rPr>
                <w:ins w:id="12332" w:author="Στάθης Καπ" w:date="2023-03-03T03:28:00Z"/>
                <w:rFonts w:cstheme="minorHAnsi"/>
                <w:sz w:val="16"/>
                <w:szCs w:val="16"/>
              </w:rPr>
            </w:pPr>
            <w:ins w:id="12333" w:author="Στάθης Καπ" w:date="2023-03-03T03:28: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2334"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1B48A6EB" w14:textId="77777777" w:rsidR="00AC6F02" w:rsidRPr="009748F7" w:rsidRDefault="00AC6F02" w:rsidP="009748F7">
            <w:pPr>
              <w:jc w:val="center"/>
              <w:rPr>
                <w:ins w:id="12335" w:author="Στάθης Καπ" w:date="2023-03-03T03:28:00Z"/>
                <w:rFonts w:cstheme="minorHAnsi"/>
                <w:sz w:val="16"/>
                <w:szCs w:val="16"/>
              </w:rPr>
            </w:pPr>
            <w:ins w:id="12336" w:author="Στάθης Καπ" w:date="2023-03-03T03:28: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2337"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4D384390" w14:textId="77777777" w:rsidR="00AC6F02" w:rsidRPr="009748F7" w:rsidRDefault="00AC6F02" w:rsidP="009748F7">
            <w:pPr>
              <w:jc w:val="center"/>
              <w:rPr>
                <w:ins w:id="12338" w:author="Στάθης Καπ" w:date="2023-03-03T03:28:00Z"/>
                <w:rFonts w:cstheme="minorHAnsi"/>
                <w:sz w:val="16"/>
                <w:szCs w:val="16"/>
              </w:rPr>
            </w:pPr>
            <w:ins w:id="12339" w:author="Στάθης Καπ" w:date="2023-03-03T03:28: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2340"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0284BC04" w14:textId="77777777" w:rsidR="00AC6F02" w:rsidRPr="009748F7" w:rsidRDefault="00AC6F02" w:rsidP="009748F7">
            <w:pPr>
              <w:jc w:val="center"/>
              <w:rPr>
                <w:ins w:id="12341" w:author="Στάθης Καπ" w:date="2023-03-03T03:28:00Z"/>
                <w:rFonts w:cstheme="minorHAnsi"/>
                <w:sz w:val="16"/>
                <w:szCs w:val="16"/>
              </w:rPr>
            </w:pPr>
            <w:ins w:id="12342" w:author="Στάθης Καπ" w:date="2023-03-03T03:28: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2343"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392D8A9E" w14:textId="77777777" w:rsidR="00AC6F02" w:rsidRPr="009748F7" w:rsidRDefault="00AC6F02" w:rsidP="009748F7">
            <w:pPr>
              <w:jc w:val="center"/>
              <w:rPr>
                <w:ins w:id="12344" w:author="Στάθης Καπ" w:date="2023-03-03T03:28:00Z"/>
                <w:rFonts w:cstheme="minorHAnsi"/>
                <w:sz w:val="16"/>
                <w:szCs w:val="16"/>
              </w:rPr>
            </w:pPr>
            <w:ins w:id="12345" w:author="Στάθης Καπ" w:date="2023-03-03T03:28: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2346"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232BACD7" w14:textId="77777777" w:rsidR="00AC6F02" w:rsidRPr="009748F7" w:rsidRDefault="00AC6F02" w:rsidP="009748F7">
            <w:pPr>
              <w:jc w:val="center"/>
              <w:rPr>
                <w:ins w:id="12347" w:author="Στάθης Καπ" w:date="2023-03-03T03:28:00Z"/>
                <w:rFonts w:cstheme="minorHAnsi"/>
                <w:sz w:val="16"/>
                <w:szCs w:val="16"/>
              </w:rPr>
            </w:pPr>
            <w:ins w:id="12348" w:author="Στάθης Καπ" w:date="2023-03-03T03:28:00Z">
              <w:r w:rsidRPr="009748F7">
                <w:rPr>
                  <w:rFonts w:cstheme="minorHAnsi"/>
                  <w:sz w:val="16"/>
                  <w:szCs w:val="16"/>
                </w:rPr>
                <w:t>Gap (%) S=1</w:t>
              </w:r>
            </w:ins>
          </w:p>
        </w:tc>
      </w:tr>
      <w:tr w:rsidR="009B17D5" w14:paraId="000E3914" w14:textId="77777777" w:rsidTr="00F03C40">
        <w:trPr>
          <w:ins w:id="12349" w:author="Στάθης Καπ" w:date="2023-03-03T03:28:00Z"/>
        </w:trPr>
        <w:tc>
          <w:tcPr>
            <w:tcW w:w="515" w:type="dxa"/>
            <w:tcBorders>
              <w:top w:val="single" w:sz="4" w:space="0" w:color="auto"/>
              <w:bottom w:val="nil"/>
              <w:right w:val="single" w:sz="4" w:space="0" w:color="auto"/>
            </w:tcBorders>
            <w:shd w:val="clear" w:color="auto" w:fill="E7E6E6" w:themeFill="background2"/>
            <w:vAlign w:val="center"/>
            <w:tcPrChange w:id="12350" w:author="Στάθης Καπ" w:date="2023-03-03T06:26:00Z">
              <w:tcPr>
                <w:tcW w:w="515" w:type="dxa"/>
                <w:tcBorders>
                  <w:top w:val="single" w:sz="4" w:space="0" w:color="auto"/>
                </w:tcBorders>
                <w:vAlign w:val="center"/>
              </w:tcPr>
            </w:tcPrChange>
          </w:tcPr>
          <w:p w14:paraId="5537C9D1" w14:textId="442B17F2" w:rsidR="009B17D5" w:rsidRPr="00BB05AC" w:rsidRDefault="009B17D5" w:rsidP="009B17D5">
            <w:pPr>
              <w:jc w:val="center"/>
              <w:rPr>
                <w:ins w:id="12351" w:author="Στάθης Καπ" w:date="2023-03-03T03:28:00Z"/>
                <w:sz w:val="16"/>
                <w:szCs w:val="16"/>
              </w:rPr>
            </w:pPr>
            <w:ins w:id="12352" w:author="Στάθης Καπ" w:date="2023-03-03T03:30:00Z">
              <w:r w:rsidRPr="00BB05AC">
                <w:rPr>
                  <w:rFonts w:cstheme="minorHAnsi"/>
                  <w:sz w:val="16"/>
                  <w:szCs w:val="16"/>
                  <w:rPrChange w:id="12353" w:author="Στάθης Καπ" w:date="2023-03-03T03:31:00Z">
                    <w:rPr>
                      <w:rFonts w:cstheme="minorHAnsi"/>
                      <w:sz w:val="18"/>
                      <w:szCs w:val="18"/>
                    </w:rPr>
                  </w:rPrChange>
                </w:rPr>
                <w:t>pr01</w:t>
              </w:r>
            </w:ins>
          </w:p>
        </w:tc>
        <w:tc>
          <w:tcPr>
            <w:tcW w:w="560" w:type="dxa"/>
            <w:tcBorders>
              <w:top w:val="single" w:sz="4" w:space="0" w:color="auto"/>
              <w:left w:val="single" w:sz="4" w:space="0" w:color="auto"/>
            </w:tcBorders>
            <w:tcPrChange w:id="12354" w:author="Στάθης Καπ" w:date="2023-03-03T06:26:00Z">
              <w:tcPr>
                <w:tcW w:w="560" w:type="dxa"/>
                <w:tcBorders>
                  <w:top w:val="single" w:sz="4" w:space="0" w:color="auto"/>
                </w:tcBorders>
              </w:tcPr>
            </w:tcPrChange>
          </w:tcPr>
          <w:p w14:paraId="584637F5" w14:textId="44983BDD" w:rsidR="009B17D5" w:rsidRPr="00BB05AC" w:rsidRDefault="009B17D5" w:rsidP="009B17D5">
            <w:pPr>
              <w:jc w:val="center"/>
              <w:rPr>
                <w:ins w:id="12355" w:author="Στάθης Καπ" w:date="2023-03-03T03:28:00Z"/>
                <w:rFonts w:cstheme="minorHAnsi"/>
                <w:sz w:val="16"/>
                <w:szCs w:val="16"/>
              </w:rPr>
            </w:pPr>
            <w:ins w:id="12356" w:author="Στάθης Καπ" w:date="2023-03-03T03:30:00Z">
              <w:r w:rsidRPr="00BB05AC">
                <w:rPr>
                  <w:rFonts w:cstheme="minorHAnsi"/>
                  <w:sz w:val="16"/>
                  <w:szCs w:val="16"/>
                  <w:rPrChange w:id="12357" w:author="Στάθης Καπ" w:date="2023-03-03T03:31:00Z">
                    <w:rPr>
                      <w:rFonts w:cstheme="minorHAnsi"/>
                      <w:sz w:val="18"/>
                      <w:szCs w:val="18"/>
                    </w:rPr>
                  </w:rPrChange>
                </w:rPr>
                <w:t>657</w:t>
              </w:r>
            </w:ins>
          </w:p>
        </w:tc>
        <w:tc>
          <w:tcPr>
            <w:tcW w:w="855" w:type="dxa"/>
            <w:tcBorders>
              <w:top w:val="single" w:sz="4" w:space="0" w:color="auto"/>
            </w:tcBorders>
            <w:tcPrChange w:id="12358" w:author="Στάθης Καπ" w:date="2023-03-03T06:26:00Z">
              <w:tcPr>
                <w:tcW w:w="855" w:type="dxa"/>
                <w:tcBorders>
                  <w:top w:val="single" w:sz="4" w:space="0" w:color="auto"/>
                </w:tcBorders>
              </w:tcPr>
            </w:tcPrChange>
          </w:tcPr>
          <w:p w14:paraId="18DD9476" w14:textId="11E0A5D8" w:rsidR="009B17D5" w:rsidRPr="00BB05AC" w:rsidRDefault="009B17D5" w:rsidP="009B17D5">
            <w:pPr>
              <w:jc w:val="center"/>
              <w:rPr>
                <w:ins w:id="12359" w:author="Στάθης Καπ" w:date="2023-03-03T03:28:00Z"/>
                <w:rFonts w:cstheme="minorHAnsi"/>
                <w:sz w:val="16"/>
                <w:szCs w:val="16"/>
              </w:rPr>
            </w:pPr>
            <w:ins w:id="12360" w:author="Στάθης Καπ" w:date="2023-03-03T03:30:00Z">
              <w:r w:rsidRPr="00BB05AC">
                <w:rPr>
                  <w:rFonts w:cstheme="minorHAnsi"/>
                  <w:sz w:val="16"/>
                  <w:szCs w:val="16"/>
                  <w:rPrChange w:id="12361" w:author="Στάθης Καπ" w:date="2023-03-03T03:31:00Z">
                    <w:rPr>
                      <w:rFonts w:cstheme="minorHAnsi"/>
                      <w:sz w:val="18"/>
                      <w:szCs w:val="18"/>
                    </w:rPr>
                  </w:rPrChange>
                </w:rPr>
                <w:t>644</w:t>
              </w:r>
            </w:ins>
          </w:p>
        </w:tc>
        <w:tc>
          <w:tcPr>
            <w:tcW w:w="544" w:type="dxa"/>
            <w:tcBorders>
              <w:top w:val="single" w:sz="4" w:space="0" w:color="auto"/>
            </w:tcBorders>
            <w:vAlign w:val="bottom"/>
            <w:tcPrChange w:id="12362" w:author="Στάθης Καπ" w:date="2023-03-03T06:26:00Z">
              <w:tcPr>
                <w:tcW w:w="544" w:type="dxa"/>
                <w:tcBorders>
                  <w:top w:val="single" w:sz="4" w:space="0" w:color="auto"/>
                </w:tcBorders>
                <w:vAlign w:val="bottom"/>
              </w:tcPr>
            </w:tcPrChange>
          </w:tcPr>
          <w:p w14:paraId="07954046" w14:textId="28FB3314" w:rsidR="009B17D5" w:rsidRPr="00BB05AC" w:rsidRDefault="009B17D5" w:rsidP="009B17D5">
            <w:pPr>
              <w:jc w:val="center"/>
              <w:rPr>
                <w:ins w:id="12363" w:author="Στάθης Καπ" w:date="2023-03-03T03:28:00Z"/>
                <w:rFonts w:cstheme="minorHAnsi"/>
                <w:sz w:val="16"/>
                <w:szCs w:val="16"/>
                <w:lang w:val="el-GR"/>
              </w:rPr>
            </w:pPr>
            <w:ins w:id="12364" w:author="Στάθης Καπ" w:date="2023-03-03T03:30:00Z">
              <w:r w:rsidRPr="00BB05AC">
                <w:rPr>
                  <w:rFonts w:ascii="Calibri" w:hAnsi="Calibri" w:cs="Calibri"/>
                  <w:color w:val="000000"/>
                  <w:sz w:val="16"/>
                  <w:szCs w:val="16"/>
                  <w:rPrChange w:id="12365" w:author="Στάθης Καπ" w:date="2023-03-03T03:31:00Z">
                    <w:rPr>
                      <w:rFonts w:ascii="Calibri" w:hAnsi="Calibri" w:cs="Calibri"/>
                      <w:color w:val="000000"/>
                      <w:sz w:val="18"/>
                      <w:szCs w:val="18"/>
                    </w:rPr>
                  </w:rPrChange>
                </w:rPr>
                <w:t>649</w:t>
              </w:r>
            </w:ins>
          </w:p>
        </w:tc>
        <w:tc>
          <w:tcPr>
            <w:tcW w:w="621" w:type="dxa"/>
            <w:tcBorders>
              <w:top w:val="single" w:sz="4" w:space="0" w:color="auto"/>
            </w:tcBorders>
            <w:vAlign w:val="bottom"/>
            <w:tcPrChange w:id="12366" w:author="Στάθης Καπ" w:date="2023-03-03T06:26:00Z">
              <w:tcPr>
                <w:tcW w:w="621" w:type="dxa"/>
                <w:tcBorders>
                  <w:top w:val="single" w:sz="4" w:space="0" w:color="auto"/>
                </w:tcBorders>
                <w:vAlign w:val="bottom"/>
              </w:tcPr>
            </w:tcPrChange>
          </w:tcPr>
          <w:p w14:paraId="03CF62E6" w14:textId="7849C4B8" w:rsidR="009B17D5" w:rsidRPr="00BB05AC" w:rsidRDefault="009B17D5" w:rsidP="009B17D5">
            <w:pPr>
              <w:jc w:val="center"/>
              <w:rPr>
                <w:ins w:id="12367" w:author="Στάθης Καπ" w:date="2023-03-03T03:28:00Z"/>
                <w:rFonts w:cstheme="minorHAnsi"/>
                <w:sz w:val="16"/>
                <w:szCs w:val="16"/>
              </w:rPr>
            </w:pPr>
            <w:ins w:id="12368" w:author="Στάθης Καπ" w:date="2023-03-03T03:30:00Z">
              <w:r w:rsidRPr="00BB05AC">
                <w:rPr>
                  <w:rFonts w:ascii="Calibri" w:hAnsi="Calibri" w:cs="Calibri"/>
                  <w:color w:val="000000"/>
                  <w:sz w:val="16"/>
                  <w:szCs w:val="16"/>
                  <w:rPrChange w:id="12369" w:author="Στάθης Καπ" w:date="2023-03-03T03:31:00Z">
                    <w:rPr>
                      <w:rFonts w:ascii="Calibri" w:hAnsi="Calibri" w:cs="Calibri"/>
                      <w:color w:val="000000"/>
                      <w:sz w:val="18"/>
                      <w:szCs w:val="18"/>
                    </w:rPr>
                  </w:rPrChange>
                </w:rPr>
                <w:t>0.184</w:t>
              </w:r>
            </w:ins>
          </w:p>
        </w:tc>
        <w:tc>
          <w:tcPr>
            <w:tcW w:w="669" w:type="dxa"/>
            <w:tcBorders>
              <w:top w:val="single" w:sz="4" w:space="0" w:color="auto"/>
            </w:tcBorders>
            <w:vAlign w:val="center"/>
            <w:tcPrChange w:id="12370" w:author="Στάθης Καπ" w:date="2023-03-03T06:26:00Z">
              <w:tcPr>
                <w:tcW w:w="669" w:type="dxa"/>
                <w:tcBorders>
                  <w:top w:val="single" w:sz="4" w:space="0" w:color="auto"/>
                </w:tcBorders>
                <w:vAlign w:val="center"/>
              </w:tcPr>
            </w:tcPrChange>
          </w:tcPr>
          <w:p w14:paraId="4611BE23" w14:textId="3F7ACED1" w:rsidR="009B17D5" w:rsidRPr="00BB05AC" w:rsidRDefault="009B17D5" w:rsidP="009B17D5">
            <w:pPr>
              <w:jc w:val="center"/>
              <w:rPr>
                <w:ins w:id="12371" w:author="Στάθης Καπ" w:date="2023-03-03T03:28:00Z"/>
                <w:rFonts w:cstheme="minorHAnsi"/>
                <w:sz w:val="16"/>
                <w:szCs w:val="16"/>
              </w:rPr>
            </w:pPr>
            <w:ins w:id="12372" w:author="Στάθης Καπ" w:date="2023-03-03T06:13:00Z">
              <w:r>
                <w:rPr>
                  <w:rFonts w:ascii="Calibri" w:hAnsi="Calibri" w:cs="Calibri"/>
                  <w:color w:val="000000"/>
                  <w:sz w:val="16"/>
                  <w:szCs w:val="16"/>
                </w:rPr>
                <w:t>1.22</w:t>
              </w:r>
            </w:ins>
          </w:p>
        </w:tc>
        <w:tc>
          <w:tcPr>
            <w:tcW w:w="543" w:type="dxa"/>
            <w:tcBorders>
              <w:top w:val="single" w:sz="4" w:space="0" w:color="auto"/>
            </w:tcBorders>
            <w:vAlign w:val="bottom"/>
            <w:tcPrChange w:id="12373" w:author="Στάθης Καπ" w:date="2023-03-03T06:26:00Z">
              <w:tcPr>
                <w:tcW w:w="543" w:type="dxa"/>
                <w:tcBorders>
                  <w:top w:val="single" w:sz="4" w:space="0" w:color="auto"/>
                </w:tcBorders>
                <w:vAlign w:val="bottom"/>
              </w:tcPr>
            </w:tcPrChange>
          </w:tcPr>
          <w:p w14:paraId="31B8217A" w14:textId="2242A8DA" w:rsidR="009B17D5" w:rsidRPr="00BB05AC" w:rsidRDefault="009B17D5" w:rsidP="009B17D5">
            <w:pPr>
              <w:jc w:val="center"/>
              <w:rPr>
                <w:ins w:id="12374" w:author="Στάθης Καπ" w:date="2023-03-03T03:28:00Z"/>
                <w:rFonts w:cstheme="minorHAnsi"/>
                <w:sz w:val="16"/>
                <w:szCs w:val="16"/>
              </w:rPr>
            </w:pPr>
            <w:ins w:id="12375" w:author="Στάθης Καπ" w:date="2023-03-03T03:30:00Z">
              <w:r w:rsidRPr="00BB05AC">
                <w:rPr>
                  <w:rFonts w:ascii="Calibri" w:hAnsi="Calibri" w:cs="Calibri"/>
                  <w:color w:val="000000"/>
                  <w:sz w:val="16"/>
                  <w:szCs w:val="16"/>
                  <w:rPrChange w:id="12376" w:author="Στάθης Καπ" w:date="2023-03-03T03:31:00Z">
                    <w:rPr>
                      <w:rFonts w:ascii="Calibri" w:hAnsi="Calibri" w:cs="Calibri"/>
                      <w:color w:val="000000"/>
                      <w:sz w:val="18"/>
                      <w:szCs w:val="18"/>
                    </w:rPr>
                  </w:rPrChange>
                </w:rPr>
                <w:t>605</w:t>
              </w:r>
            </w:ins>
          </w:p>
        </w:tc>
        <w:tc>
          <w:tcPr>
            <w:tcW w:w="621" w:type="dxa"/>
            <w:tcBorders>
              <w:top w:val="single" w:sz="4" w:space="0" w:color="auto"/>
            </w:tcBorders>
            <w:vAlign w:val="bottom"/>
            <w:tcPrChange w:id="12377" w:author="Στάθης Καπ" w:date="2023-03-03T06:26:00Z">
              <w:tcPr>
                <w:tcW w:w="621" w:type="dxa"/>
                <w:tcBorders>
                  <w:top w:val="single" w:sz="4" w:space="0" w:color="auto"/>
                </w:tcBorders>
                <w:vAlign w:val="bottom"/>
              </w:tcPr>
            </w:tcPrChange>
          </w:tcPr>
          <w:p w14:paraId="7FE91A36" w14:textId="2AB18922" w:rsidR="009B17D5" w:rsidRPr="00BB05AC" w:rsidRDefault="009B17D5" w:rsidP="009B17D5">
            <w:pPr>
              <w:jc w:val="center"/>
              <w:rPr>
                <w:ins w:id="12378" w:author="Στάθης Καπ" w:date="2023-03-03T03:28:00Z"/>
                <w:rFonts w:cstheme="minorHAnsi"/>
                <w:sz w:val="16"/>
                <w:szCs w:val="16"/>
              </w:rPr>
            </w:pPr>
            <w:ins w:id="12379" w:author="Στάθης Καπ" w:date="2023-03-03T03:30:00Z">
              <w:r w:rsidRPr="00BB05AC">
                <w:rPr>
                  <w:rFonts w:ascii="Calibri" w:hAnsi="Calibri" w:cs="Calibri"/>
                  <w:color w:val="000000"/>
                  <w:sz w:val="16"/>
                  <w:szCs w:val="16"/>
                  <w:rPrChange w:id="12380" w:author="Στάθης Καπ" w:date="2023-03-03T03:31:00Z">
                    <w:rPr>
                      <w:rFonts w:ascii="Calibri" w:hAnsi="Calibri" w:cs="Calibri"/>
                      <w:color w:val="000000"/>
                      <w:sz w:val="18"/>
                      <w:szCs w:val="18"/>
                    </w:rPr>
                  </w:rPrChange>
                </w:rPr>
                <w:t>0.08</w:t>
              </w:r>
            </w:ins>
          </w:p>
        </w:tc>
        <w:tc>
          <w:tcPr>
            <w:tcW w:w="669" w:type="dxa"/>
            <w:tcBorders>
              <w:top w:val="single" w:sz="4" w:space="0" w:color="auto"/>
            </w:tcBorders>
            <w:vAlign w:val="center"/>
            <w:tcPrChange w:id="12381" w:author="Στάθης Καπ" w:date="2023-03-03T06:26:00Z">
              <w:tcPr>
                <w:tcW w:w="669" w:type="dxa"/>
                <w:tcBorders>
                  <w:top w:val="single" w:sz="4" w:space="0" w:color="auto"/>
                </w:tcBorders>
                <w:vAlign w:val="center"/>
              </w:tcPr>
            </w:tcPrChange>
          </w:tcPr>
          <w:p w14:paraId="2C9F821A" w14:textId="48A80B33" w:rsidR="009B17D5" w:rsidRPr="00BB05AC" w:rsidRDefault="009B17D5" w:rsidP="009B17D5">
            <w:pPr>
              <w:jc w:val="center"/>
              <w:rPr>
                <w:ins w:id="12382" w:author="Στάθης Καπ" w:date="2023-03-03T03:28:00Z"/>
                <w:rFonts w:cstheme="minorHAnsi"/>
                <w:sz w:val="16"/>
                <w:szCs w:val="16"/>
              </w:rPr>
            </w:pPr>
            <w:ins w:id="12383" w:author="Στάθης Καπ" w:date="2023-03-03T06:13:00Z">
              <w:r>
                <w:rPr>
                  <w:rFonts w:ascii="Calibri" w:hAnsi="Calibri" w:cs="Calibri"/>
                  <w:color w:val="000000"/>
                  <w:sz w:val="16"/>
                  <w:szCs w:val="16"/>
                </w:rPr>
                <w:t>6.78</w:t>
              </w:r>
            </w:ins>
          </w:p>
        </w:tc>
        <w:tc>
          <w:tcPr>
            <w:tcW w:w="508" w:type="dxa"/>
            <w:tcBorders>
              <w:top w:val="single" w:sz="4" w:space="0" w:color="auto"/>
            </w:tcBorders>
            <w:vAlign w:val="bottom"/>
            <w:tcPrChange w:id="12384" w:author="Στάθης Καπ" w:date="2023-03-03T06:26:00Z">
              <w:tcPr>
                <w:tcW w:w="508" w:type="dxa"/>
                <w:tcBorders>
                  <w:top w:val="single" w:sz="4" w:space="0" w:color="auto"/>
                </w:tcBorders>
                <w:vAlign w:val="bottom"/>
              </w:tcPr>
            </w:tcPrChange>
          </w:tcPr>
          <w:p w14:paraId="7E4EFC47" w14:textId="65F5482A" w:rsidR="009B17D5" w:rsidRPr="00BB05AC" w:rsidRDefault="009B17D5" w:rsidP="009B17D5">
            <w:pPr>
              <w:jc w:val="center"/>
              <w:rPr>
                <w:ins w:id="12385" w:author="Στάθης Καπ" w:date="2023-03-03T03:28:00Z"/>
                <w:rFonts w:cstheme="minorHAnsi"/>
                <w:sz w:val="16"/>
                <w:szCs w:val="16"/>
              </w:rPr>
            </w:pPr>
            <w:ins w:id="12386" w:author="Στάθης Καπ" w:date="2023-03-03T03:30:00Z">
              <w:r w:rsidRPr="00BB05AC">
                <w:rPr>
                  <w:rFonts w:ascii="Calibri" w:hAnsi="Calibri" w:cs="Calibri"/>
                  <w:color w:val="000000"/>
                  <w:sz w:val="16"/>
                  <w:szCs w:val="16"/>
                  <w:rPrChange w:id="12387" w:author="Στάθης Καπ" w:date="2023-03-03T03:31:00Z">
                    <w:rPr>
                      <w:rFonts w:ascii="Calibri" w:hAnsi="Calibri" w:cs="Calibri"/>
                      <w:color w:val="000000"/>
                      <w:sz w:val="18"/>
                      <w:szCs w:val="18"/>
                    </w:rPr>
                  </w:rPrChange>
                </w:rPr>
                <w:t>610</w:t>
              </w:r>
            </w:ins>
          </w:p>
        </w:tc>
        <w:tc>
          <w:tcPr>
            <w:tcW w:w="541" w:type="dxa"/>
            <w:tcBorders>
              <w:top w:val="single" w:sz="4" w:space="0" w:color="auto"/>
            </w:tcBorders>
            <w:vAlign w:val="bottom"/>
            <w:tcPrChange w:id="12388" w:author="Στάθης Καπ" w:date="2023-03-03T06:26:00Z">
              <w:tcPr>
                <w:tcW w:w="541" w:type="dxa"/>
                <w:tcBorders>
                  <w:top w:val="single" w:sz="4" w:space="0" w:color="auto"/>
                </w:tcBorders>
                <w:vAlign w:val="bottom"/>
              </w:tcPr>
            </w:tcPrChange>
          </w:tcPr>
          <w:p w14:paraId="37313205" w14:textId="27EF5F56" w:rsidR="009B17D5" w:rsidRPr="00BB05AC" w:rsidRDefault="009B17D5" w:rsidP="009B17D5">
            <w:pPr>
              <w:jc w:val="center"/>
              <w:rPr>
                <w:ins w:id="12389" w:author="Στάθης Καπ" w:date="2023-03-03T03:28:00Z"/>
                <w:rFonts w:cstheme="minorHAnsi"/>
                <w:sz w:val="16"/>
                <w:szCs w:val="16"/>
              </w:rPr>
            </w:pPr>
            <w:ins w:id="12390" w:author="Στάθης Καπ" w:date="2023-03-03T03:30:00Z">
              <w:r w:rsidRPr="00BB05AC">
                <w:rPr>
                  <w:rFonts w:ascii="Calibri" w:hAnsi="Calibri" w:cs="Calibri"/>
                  <w:color w:val="000000"/>
                  <w:sz w:val="16"/>
                  <w:szCs w:val="16"/>
                  <w:rPrChange w:id="12391" w:author="Στάθης Καπ" w:date="2023-03-03T03:31:00Z">
                    <w:rPr>
                      <w:rFonts w:ascii="Calibri" w:hAnsi="Calibri" w:cs="Calibri"/>
                      <w:color w:val="000000"/>
                      <w:sz w:val="18"/>
                      <w:szCs w:val="18"/>
                    </w:rPr>
                  </w:rPrChange>
                </w:rPr>
                <w:t>0.142</w:t>
              </w:r>
            </w:ins>
          </w:p>
        </w:tc>
        <w:tc>
          <w:tcPr>
            <w:tcW w:w="589" w:type="dxa"/>
            <w:tcBorders>
              <w:top w:val="single" w:sz="4" w:space="0" w:color="auto"/>
            </w:tcBorders>
            <w:vAlign w:val="center"/>
            <w:tcPrChange w:id="12392" w:author="Στάθης Καπ" w:date="2023-03-03T06:26:00Z">
              <w:tcPr>
                <w:tcW w:w="589" w:type="dxa"/>
                <w:tcBorders>
                  <w:top w:val="single" w:sz="4" w:space="0" w:color="auto"/>
                </w:tcBorders>
                <w:vAlign w:val="center"/>
              </w:tcPr>
            </w:tcPrChange>
          </w:tcPr>
          <w:p w14:paraId="7558B7F7" w14:textId="7C793185" w:rsidR="009B17D5" w:rsidRPr="00BB05AC" w:rsidRDefault="009B17D5" w:rsidP="009B17D5">
            <w:pPr>
              <w:jc w:val="center"/>
              <w:rPr>
                <w:ins w:id="12393" w:author="Στάθης Καπ" w:date="2023-03-03T03:28:00Z"/>
                <w:rFonts w:cstheme="minorHAnsi"/>
                <w:sz w:val="16"/>
                <w:szCs w:val="16"/>
              </w:rPr>
            </w:pPr>
            <w:ins w:id="12394" w:author="Στάθης Καπ" w:date="2023-03-03T06:13:00Z">
              <w:r>
                <w:rPr>
                  <w:rFonts w:ascii="Calibri" w:hAnsi="Calibri" w:cs="Calibri"/>
                  <w:color w:val="000000"/>
                  <w:sz w:val="16"/>
                  <w:szCs w:val="16"/>
                </w:rPr>
                <w:t>6.01</w:t>
              </w:r>
            </w:ins>
          </w:p>
        </w:tc>
        <w:tc>
          <w:tcPr>
            <w:tcW w:w="463" w:type="dxa"/>
            <w:tcBorders>
              <w:top w:val="single" w:sz="4" w:space="0" w:color="auto"/>
            </w:tcBorders>
            <w:vAlign w:val="bottom"/>
            <w:tcPrChange w:id="12395" w:author="Στάθης Καπ" w:date="2023-03-03T06:26:00Z">
              <w:tcPr>
                <w:tcW w:w="463" w:type="dxa"/>
                <w:tcBorders>
                  <w:top w:val="single" w:sz="4" w:space="0" w:color="auto"/>
                </w:tcBorders>
                <w:vAlign w:val="bottom"/>
              </w:tcPr>
            </w:tcPrChange>
          </w:tcPr>
          <w:p w14:paraId="679669E0" w14:textId="39220799" w:rsidR="009B17D5" w:rsidRPr="00BB05AC" w:rsidRDefault="009B17D5" w:rsidP="009B17D5">
            <w:pPr>
              <w:jc w:val="center"/>
              <w:rPr>
                <w:ins w:id="12396" w:author="Στάθης Καπ" w:date="2023-03-03T03:28:00Z"/>
                <w:rFonts w:cstheme="minorHAnsi"/>
                <w:sz w:val="16"/>
                <w:szCs w:val="16"/>
              </w:rPr>
            </w:pPr>
            <w:ins w:id="12397" w:author="Στάθης Καπ" w:date="2023-03-03T03:30:00Z">
              <w:r w:rsidRPr="00BB05AC">
                <w:rPr>
                  <w:rFonts w:ascii="Calibri" w:hAnsi="Calibri" w:cs="Calibri"/>
                  <w:color w:val="000000"/>
                  <w:sz w:val="16"/>
                  <w:szCs w:val="16"/>
                  <w:rPrChange w:id="12398" w:author="Στάθης Καπ" w:date="2023-03-03T03:31:00Z">
                    <w:rPr>
                      <w:rFonts w:ascii="Calibri" w:hAnsi="Calibri" w:cs="Calibri"/>
                      <w:color w:val="000000"/>
                      <w:sz w:val="18"/>
                      <w:szCs w:val="18"/>
                    </w:rPr>
                  </w:rPrChange>
                </w:rPr>
                <w:t>583</w:t>
              </w:r>
            </w:ins>
          </w:p>
        </w:tc>
        <w:tc>
          <w:tcPr>
            <w:tcW w:w="541" w:type="dxa"/>
            <w:tcBorders>
              <w:top w:val="single" w:sz="4" w:space="0" w:color="auto"/>
            </w:tcBorders>
            <w:vAlign w:val="bottom"/>
            <w:tcPrChange w:id="12399" w:author="Στάθης Καπ" w:date="2023-03-03T06:26:00Z">
              <w:tcPr>
                <w:tcW w:w="541" w:type="dxa"/>
                <w:tcBorders>
                  <w:top w:val="single" w:sz="4" w:space="0" w:color="auto"/>
                </w:tcBorders>
                <w:vAlign w:val="bottom"/>
              </w:tcPr>
            </w:tcPrChange>
          </w:tcPr>
          <w:p w14:paraId="1068ACFD" w14:textId="77CB6A75" w:rsidR="009B17D5" w:rsidRPr="00BB05AC" w:rsidRDefault="009B17D5" w:rsidP="009B17D5">
            <w:pPr>
              <w:jc w:val="center"/>
              <w:rPr>
                <w:ins w:id="12400" w:author="Στάθης Καπ" w:date="2023-03-03T03:28:00Z"/>
                <w:rFonts w:cstheme="minorHAnsi"/>
                <w:sz w:val="16"/>
                <w:szCs w:val="16"/>
              </w:rPr>
            </w:pPr>
            <w:ins w:id="12401" w:author="Στάθης Καπ" w:date="2023-03-03T03:30:00Z">
              <w:r w:rsidRPr="00BB05AC">
                <w:rPr>
                  <w:rFonts w:ascii="Calibri" w:hAnsi="Calibri" w:cs="Calibri"/>
                  <w:color w:val="000000"/>
                  <w:sz w:val="16"/>
                  <w:szCs w:val="16"/>
                  <w:rPrChange w:id="12402" w:author="Στάθης Καπ" w:date="2023-03-03T03:31:00Z">
                    <w:rPr>
                      <w:rFonts w:ascii="Calibri" w:hAnsi="Calibri" w:cs="Calibri"/>
                      <w:color w:val="000000"/>
                      <w:sz w:val="18"/>
                      <w:szCs w:val="18"/>
                    </w:rPr>
                  </w:rPrChange>
                </w:rPr>
                <w:t>0.117</w:t>
              </w:r>
            </w:ins>
          </w:p>
        </w:tc>
        <w:tc>
          <w:tcPr>
            <w:tcW w:w="589" w:type="dxa"/>
            <w:tcBorders>
              <w:top w:val="single" w:sz="4" w:space="0" w:color="auto"/>
            </w:tcBorders>
            <w:vAlign w:val="center"/>
            <w:tcPrChange w:id="12403" w:author="Στάθης Καπ" w:date="2023-03-03T06:26:00Z">
              <w:tcPr>
                <w:tcW w:w="589" w:type="dxa"/>
                <w:tcBorders>
                  <w:top w:val="single" w:sz="4" w:space="0" w:color="auto"/>
                </w:tcBorders>
                <w:vAlign w:val="center"/>
              </w:tcPr>
            </w:tcPrChange>
          </w:tcPr>
          <w:p w14:paraId="1AC12DFE" w14:textId="1708A5E4" w:rsidR="009B17D5" w:rsidRPr="00BB05AC" w:rsidRDefault="009B17D5" w:rsidP="009B17D5">
            <w:pPr>
              <w:jc w:val="center"/>
              <w:rPr>
                <w:ins w:id="12404" w:author="Στάθης Καπ" w:date="2023-03-03T03:28:00Z"/>
                <w:rFonts w:cstheme="minorHAnsi"/>
                <w:sz w:val="16"/>
                <w:szCs w:val="16"/>
              </w:rPr>
            </w:pPr>
            <w:ins w:id="12405" w:author="Στάθης Καπ" w:date="2023-03-03T06:14:00Z">
              <w:r>
                <w:rPr>
                  <w:rFonts w:ascii="Calibri" w:hAnsi="Calibri" w:cs="Calibri"/>
                  <w:color w:val="000000"/>
                  <w:sz w:val="16"/>
                  <w:szCs w:val="16"/>
                </w:rPr>
                <w:t>10.17</w:t>
              </w:r>
            </w:ins>
          </w:p>
        </w:tc>
      </w:tr>
      <w:tr w:rsidR="009B17D5" w14:paraId="366713B8" w14:textId="77777777" w:rsidTr="00F03C40">
        <w:trPr>
          <w:ins w:id="12406" w:author="Στάθης Καπ" w:date="2023-03-03T03:28:00Z"/>
        </w:trPr>
        <w:tc>
          <w:tcPr>
            <w:tcW w:w="515" w:type="dxa"/>
            <w:tcBorders>
              <w:top w:val="nil"/>
              <w:bottom w:val="nil"/>
              <w:right w:val="single" w:sz="4" w:space="0" w:color="auto"/>
            </w:tcBorders>
            <w:shd w:val="clear" w:color="auto" w:fill="E7E6E6" w:themeFill="background2"/>
            <w:vAlign w:val="center"/>
            <w:tcPrChange w:id="12407" w:author="Στάθης Καπ" w:date="2023-03-03T06:26:00Z">
              <w:tcPr>
                <w:tcW w:w="515" w:type="dxa"/>
                <w:vAlign w:val="center"/>
              </w:tcPr>
            </w:tcPrChange>
          </w:tcPr>
          <w:p w14:paraId="3CB0528A" w14:textId="508CC64F" w:rsidR="009B17D5" w:rsidRPr="00BB05AC" w:rsidRDefault="009B17D5" w:rsidP="009B17D5">
            <w:pPr>
              <w:jc w:val="center"/>
              <w:rPr>
                <w:ins w:id="12408" w:author="Στάθης Καπ" w:date="2023-03-03T03:28:00Z"/>
                <w:sz w:val="16"/>
                <w:szCs w:val="16"/>
              </w:rPr>
            </w:pPr>
            <w:ins w:id="12409" w:author="Στάθης Καπ" w:date="2023-03-03T03:30:00Z">
              <w:r w:rsidRPr="00BB05AC">
                <w:rPr>
                  <w:rFonts w:cstheme="minorHAnsi"/>
                  <w:sz w:val="16"/>
                  <w:szCs w:val="16"/>
                  <w:rPrChange w:id="12410" w:author="Στάθης Καπ" w:date="2023-03-03T03:31:00Z">
                    <w:rPr>
                      <w:rFonts w:cstheme="minorHAnsi"/>
                      <w:sz w:val="18"/>
                      <w:szCs w:val="18"/>
                    </w:rPr>
                  </w:rPrChange>
                </w:rPr>
                <w:t>pr02</w:t>
              </w:r>
            </w:ins>
          </w:p>
        </w:tc>
        <w:tc>
          <w:tcPr>
            <w:tcW w:w="560" w:type="dxa"/>
            <w:tcBorders>
              <w:left w:val="single" w:sz="4" w:space="0" w:color="auto"/>
            </w:tcBorders>
            <w:tcPrChange w:id="12411" w:author="Στάθης Καπ" w:date="2023-03-03T06:26:00Z">
              <w:tcPr>
                <w:tcW w:w="560" w:type="dxa"/>
              </w:tcPr>
            </w:tcPrChange>
          </w:tcPr>
          <w:p w14:paraId="535B3A4C" w14:textId="052837B6" w:rsidR="009B17D5" w:rsidRPr="00BB05AC" w:rsidRDefault="009B17D5" w:rsidP="009B17D5">
            <w:pPr>
              <w:jc w:val="center"/>
              <w:rPr>
                <w:ins w:id="12412" w:author="Στάθης Καπ" w:date="2023-03-03T03:28:00Z"/>
                <w:rFonts w:cstheme="minorHAnsi"/>
                <w:sz w:val="16"/>
                <w:szCs w:val="16"/>
              </w:rPr>
            </w:pPr>
            <w:ins w:id="12413" w:author="Στάθης Καπ" w:date="2023-03-03T03:30:00Z">
              <w:r w:rsidRPr="00BB05AC">
                <w:rPr>
                  <w:rFonts w:cstheme="minorHAnsi"/>
                  <w:sz w:val="16"/>
                  <w:szCs w:val="16"/>
                  <w:rPrChange w:id="12414" w:author="Στάθης Καπ" w:date="2023-03-03T03:31:00Z">
                    <w:rPr>
                      <w:rFonts w:cstheme="minorHAnsi"/>
                      <w:sz w:val="18"/>
                      <w:szCs w:val="18"/>
                    </w:rPr>
                  </w:rPrChange>
                </w:rPr>
                <w:t>1079</w:t>
              </w:r>
            </w:ins>
          </w:p>
        </w:tc>
        <w:tc>
          <w:tcPr>
            <w:tcW w:w="855" w:type="dxa"/>
            <w:tcPrChange w:id="12415" w:author="Στάθης Καπ" w:date="2023-03-03T06:26:00Z">
              <w:tcPr>
                <w:tcW w:w="855" w:type="dxa"/>
              </w:tcPr>
            </w:tcPrChange>
          </w:tcPr>
          <w:p w14:paraId="6DD845A1" w14:textId="2F684A66" w:rsidR="009B17D5" w:rsidRPr="00BB05AC" w:rsidRDefault="009B17D5" w:rsidP="009B17D5">
            <w:pPr>
              <w:jc w:val="center"/>
              <w:rPr>
                <w:ins w:id="12416" w:author="Στάθης Καπ" w:date="2023-03-03T03:28:00Z"/>
                <w:rFonts w:cstheme="minorHAnsi"/>
                <w:sz w:val="16"/>
                <w:szCs w:val="16"/>
              </w:rPr>
            </w:pPr>
            <w:ins w:id="12417" w:author="Στάθης Καπ" w:date="2023-03-03T03:30:00Z">
              <w:r w:rsidRPr="00BB05AC">
                <w:rPr>
                  <w:rFonts w:cstheme="minorHAnsi"/>
                  <w:sz w:val="16"/>
                  <w:szCs w:val="16"/>
                  <w:rPrChange w:id="12418" w:author="Στάθης Καπ" w:date="2023-03-03T03:31:00Z">
                    <w:rPr>
                      <w:rFonts w:cstheme="minorHAnsi"/>
                      <w:sz w:val="18"/>
                      <w:szCs w:val="18"/>
                    </w:rPr>
                  </w:rPrChange>
                </w:rPr>
                <w:t>1014</w:t>
              </w:r>
            </w:ins>
          </w:p>
        </w:tc>
        <w:tc>
          <w:tcPr>
            <w:tcW w:w="544" w:type="dxa"/>
            <w:vAlign w:val="bottom"/>
            <w:tcPrChange w:id="12419" w:author="Στάθης Καπ" w:date="2023-03-03T06:26:00Z">
              <w:tcPr>
                <w:tcW w:w="544" w:type="dxa"/>
                <w:vAlign w:val="bottom"/>
              </w:tcPr>
            </w:tcPrChange>
          </w:tcPr>
          <w:p w14:paraId="1CF43165" w14:textId="0CD56F70" w:rsidR="009B17D5" w:rsidRPr="00BB05AC" w:rsidRDefault="009B17D5" w:rsidP="009B17D5">
            <w:pPr>
              <w:jc w:val="center"/>
              <w:rPr>
                <w:ins w:id="12420" w:author="Στάθης Καπ" w:date="2023-03-03T03:28:00Z"/>
                <w:rFonts w:cstheme="minorHAnsi"/>
                <w:sz w:val="16"/>
                <w:szCs w:val="16"/>
              </w:rPr>
            </w:pPr>
            <w:ins w:id="12421" w:author="Στάθης Καπ" w:date="2023-03-03T03:30:00Z">
              <w:r w:rsidRPr="00BB05AC">
                <w:rPr>
                  <w:rFonts w:ascii="Calibri" w:hAnsi="Calibri" w:cs="Calibri"/>
                  <w:color w:val="000000"/>
                  <w:sz w:val="16"/>
                  <w:szCs w:val="16"/>
                  <w:rPrChange w:id="12422" w:author="Στάθης Καπ" w:date="2023-03-03T03:31:00Z">
                    <w:rPr>
                      <w:rFonts w:ascii="Calibri" w:hAnsi="Calibri" w:cs="Calibri"/>
                      <w:color w:val="000000"/>
                      <w:sz w:val="18"/>
                      <w:szCs w:val="18"/>
                    </w:rPr>
                  </w:rPrChange>
                </w:rPr>
                <w:t>1001</w:t>
              </w:r>
            </w:ins>
          </w:p>
        </w:tc>
        <w:tc>
          <w:tcPr>
            <w:tcW w:w="621" w:type="dxa"/>
            <w:vAlign w:val="bottom"/>
            <w:tcPrChange w:id="12423" w:author="Στάθης Καπ" w:date="2023-03-03T06:26:00Z">
              <w:tcPr>
                <w:tcW w:w="621" w:type="dxa"/>
                <w:vAlign w:val="bottom"/>
              </w:tcPr>
            </w:tcPrChange>
          </w:tcPr>
          <w:p w14:paraId="5F17A590" w14:textId="4F02B58C" w:rsidR="009B17D5" w:rsidRPr="00BB05AC" w:rsidRDefault="009B17D5" w:rsidP="009B17D5">
            <w:pPr>
              <w:jc w:val="center"/>
              <w:rPr>
                <w:ins w:id="12424" w:author="Στάθης Καπ" w:date="2023-03-03T03:28:00Z"/>
                <w:rFonts w:cstheme="minorHAnsi"/>
                <w:sz w:val="16"/>
                <w:szCs w:val="16"/>
              </w:rPr>
            </w:pPr>
            <w:ins w:id="12425" w:author="Στάθης Καπ" w:date="2023-03-03T03:30:00Z">
              <w:r w:rsidRPr="00BB05AC">
                <w:rPr>
                  <w:rFonts w:ascii="Calibri" w:hAnsi="Calibri" w:cs="Calibri"/>
                  <w:color w:val="000000"/>
                  <w:sz w:val="16"/>
                  <w:szCs w:val="16"/>
                  <w:rPrChange w:id="12426" w:author="Στάθης Καπ" w:date="2023-03-03T03:31:00Z">
                    <w:rPr>
                      <w:rFonts w:ascii="Calibri" w:hAnsi="Calibri" w:cs="Calibri"/>
                      <w:color w:val="000000"/>
                      <w:sz w:val="18"/>
                      <w:szCs w:val="18"/>
                    </w:rPr>
                  </w:rPrChange>
                </w:rPr>
                <w:t>0.964</w:t>
              </w:r>
            </w:ins>
          </w:p>
        </w:tc>
        <w:tc>
          <w:tcPr>
            <w:tcW w:w="669" w:type="dxa"/>
            <w:vAlign w:val="center"/>
            <w:tcPrChange w:id="12427" w:author="Στάθης Καπ" w:date="2023-03-03T06:26:00Z">
              <w:tcPr>
                <w:tcW w:w="669" w:type="dxa"/>
                <w:vAlign w:val="center"/>
              </w:tcPr>
            </w:tcPrChange>
          </w:tcPr>
          <w:p w14:paraId="29377628" w14:textId="655D06A2" w:rsidR="009B17D5" w:rsidRPr="00BB05AC" w:rsidRDefault="009B17D5" w:rsidP="009B17D5">
            <w:pPr>
              <w:jc w:val="center"/>
              <w:rPr>
                <w:ins w:id="12428" w:author="Στάθης Καπ" w:date="2023-03-03T03:28:00Z"/>
                <w:rFonts w:cstheme="minorHAnsi"/>
                <w:sz w:val="16"/>
                <w:szCs w:val="16"/>
              </w:rPr>
            </w:pPr>
            <w:ins w:id="12429" w:author="Στάθης Καπ" w:date="2023-03-03T06:13:00Z">
              <w:r>
                <w:rPr>
                  <w:rFonts w:ascii="Calibri" w:hAnsi="Calibri" w:cstheme="minorHAnsi"/>
                  <w:color w:val="000000"/>
                  <w:sz w:val="16"/>
                  <w:szCs w:val="16"/>
                </w:rPr>
                <w:t>7.23</w:t>
              </w:r>
            </w:ins>
          </w:p>
        </w:tc>
        <w:tc>
          <w:tcPr>
            <w:tcW w:w="543" w:type="dxa"/>
            <w:vAlign w:val="bottom"/>
            <w:tcPrChange w:id="12430" w:author="Στάθης Καπ" w:date="2023-03-03T06:26:00Z">
              <w:tcPr>
                <w:tcW w:w="543" w:type="dxa"/>
                <w:vAlign w:val="bottom"/>
              </w:tcPr>
            </w:tcPrChange>
          </w:tcPr>
          <w:p w14:paraId="4FBCA523" w14:textId="101DC088" w:rsidR="009B17D5" w:rsidRPr="00BB05AC" w:rsidRDefault="009B17D5" w:rsidP="009B17D5">
            <w:pPr>
              <w:jc w:val="center"/>
              <w:rPr>
                <w:ins w:id="12431" w:author="Στάθης Καπ" w:date="2023-03-03T03:28:00Z"/>
                <w:rFonts w:cstheme="minorHAnsi"/>
                <w:sz w:val="16"/>
                <w:szCs w:val="16"/>
              </w:rPr>
            </w:pPr>
            <w:ins w:id="12432" w:author="Στάθης Καπ" w:date="2023-03-03T03:30:00Z">
              <w:r w:rsidRPr="00BB05AC">
                <w:rPr>
                  <w:rFonts w:ascii="Calibri" w:hAnsi="Calibri" w:cs="Calibri"/>
                  <w:color w:val="000000"/>
                  <w:sz w:val="16"/>
                  <w:szCs w:val="16"/>
                  <w:rPrChange w:id="12433" w:author="Στάθης Καπ" w:date="2023-03-03T03:31:00Z">
                    <w:rPr>
                      <w:rFonts w:ascii="Calibri" w:hAnsi="Calibri" w:cs="Calibri"/>
                      <w:color w:val="000000"/>
                      <w:sz w:val="18"/>
                      <w:szCs w:val="18"/>
                    </w:rPr>
                  </w:rPrChange>
                </w:rPr>
                <w:t>969</w:t>
              </w:r>
            </w:ins>
          </w:p>
        </w:tc>
        <w:tc>
          <w:tcPr>
            <w:tcW w:w="621" w:type="dxa"/>
            <w:vAlign w:val="bottom"/>
            <w:tcPrChange w:id="12434" w:author="Στάθης Καπ" w:date="2023-03-03T06:26:00Z">
              <w:tcPr>
                <w:tcW w:w="621" w:type="dxa"/>
                <w:vAlign w:val="bottom"/>
              </w:tcPr>
            </w:tcPrChange>
          </w:tcPr>
          <w:p w14:paraId="131809EE" w14:textId="3B808835" w:rsidR="009B17D5" w:rsidRPr="00BB05AC" w:rsidRDefault="009B17D5" w:rsidP="009B17D5">
            <w:pPr>
              <w:jc w:val="center"/>
              <w:rPr>
                <w:ins w:id="12435" w:author="Στάθης Καπ" w:date="2023-03-03T03:28:00Z"/>
                <w:rFonts w:cstheme="minorHAnsi"/>
                <w:sz w:val="16"/>
                <w:szCs w:val="16"/>
              </w:rPr>
            </w:pPr>
            <w:ins w:id="12436" w:author="Στάθης Καπ" w:date="2023-03-03T03:30:00Z">
              <w:r w:rsidRPr="00BB05AC">
                <w:rPr>
                  <w:rFonts w:ascii="Calibri" w:hAnsi="Calibri" w:cs="Calibri"/>
                  <w:color w:val="000000"/>
                  <w:sz w:val="16"/>
                  <w:szCs w:val="16"/>
                  <w:rPrChange w:id="12437" w:author="Στάθης Καπ" w:date="2023-03-03T03:31:00Z">
                    <w:rPr>
                      <w:rFonts w:ascii="Calibri" w:hAnsi="Calibri" w:cs="Calibri"/>
                      <w:color w:val="000000"/>
                      <w:sz w:val="18"/>
                      <w:szCs w:val="18"/>
                    </w:rPr>
                  </w:rPrChange>
                </w:rPr>
                <w:t>0.347</w:t>
              </w:r>
            </w:ins>
          </w:p>
        </w:tc>
        <w:tc>
          <w:tcPr>
            <w:tcW w:w="669" w:type="dxa"/>
            <w:vAlign w:val="center"/>
            <w:tcPrChange w:id="12438" w:author="Στάθης Καπ" w:date="2023-03-03T06:26:00Z">
              <w:tcPr>
                <w:tcW w:w="669" w:type="dxa"/>
                <w:vAlign w:val="center"/>
              </w:tcPr>
            </w:tcPrChange>
          </w:tcPr>
          <w:p w14:paraId="1C41BD9D" w14:textId="71C2768C" w:rsidR="009B17D5" w:rsidRPr="00BB05AC" w:rsidRDefault="009B17D5" w:rsidP="009B17D5">
            <w:pPr>
              <w:jc w:val="center"/>
              <w:rPr>
                <w:ins w:id="12439" w:author="Στάθης Καπ" w:date="2023-03-03T03:28:00Z"/>
                <w:rFonts w:cstheme="minorHAnsi"/>
                <w:sz w:val="16"/>
                <w:szCs w:val="16"/>
              </w:rPr>
            </w:pPr>
            <w:ins w:id="12440" w:author="Στάθης Καπ" w:date="2023-03-03T06:13:00Z">
              <w:r>
                <w:rPr>
                  <w:rFonts w:ascii="Calibri" w:hAnsi="Calibri" w:cstheme="minorHAnsi"/>
                  <w:color w:val="000000"/>
                  <w:sz w:val="16"/>
                  <w:szCs w:val="16"/>
                </w:rPr>
                <w:t>3.2</w:t>
              </w:r>
            </w:ins>
          </w:p>
        </w:tc>
        <w:tc>
          <w:tcPr>
            <w:tcW w:w="508" w:type="dxa"/>
            <w:vAlign w:val="bottom"/>
            <w:tcPrChange w:id="12441" w:author="Στάθης Καπ" w:date="2023-03-03T06:26:00Z">
              <w:tcPr>
                <w:tcW w:w="508" w:type="dxa"/>
                <w:vAlign w:val="bottom"/>
              </w:tcPr>
            </w:tcPrChange>
          </w:tcPr>
          <w:p w14:paraId="2113F4D2" w14:textId="1BD973FB" w:rsidR="009B17D5" w:rsidRPr="00BB05AC" w:rsidRDefault="009B17D5" w:rsidP="009B17D5">
            <w:pPr>
              <w:jc w:val="center"/>
              <w:rPr>
                <w:ins w:id="12442" w:author="Στάθης Καπ" w:date="2023-03-03T03:28:00Z"/>
                <w:rFonts w:cstheme="minorHAnsi"/>
                <w:sz w:val="16"/>
                <w:szCs w:val="16"/>
              </w:rPr>
            </w:pPr>
            <w:ins w:id="12443" w:author="Στάθης Καπ" w:date="2023-03-03T03:30:00Z">
              <w:r w:rsidRPr="00BB05AC">
                <w:rPr>
                  <w:rFonts w:ascii="Calibri" w:hAnsi="Calibri" w:cs="Calibri"/>
                  <w:color w:val="000000"/>
                  <w:sz w:val="16"/>
                  <w:szCs w:val="16"/>
                  <w:rPrChange w:id="12444" w:author="Στάθης Καπ" w:date="2023-03-03T03:31:00Z">
                    <w:rPr>
                      <w:rFonts w:ascii="Calibri" w:hAnsi="Calibri" w:cs="Calibri"/>
                      <w:color w:val="000000"/>
                      <w:sz w:val="18"/>
                      <w:szCs w:val="18"/>
                    </w:rPr>
                  </w:rPrChange>
                </w:rPr>
                <w:t>947</w:t>
              </w:r>
            </w:ins>
          </w:p>
        </w:tc>
        <w:tc>
          <w:tcPr>
            <w:tcW w:w="541" w:type="dxa"/>
            <w:vAlign w:val="bottom"/>
            <w:tcPrChange w:id="12445" w:author="Στάθης Καπ" w:date="2023-03-03T06:26:00Z">
              <w:tcPr>
                <w:tcW w:w="541" w:type="dxa"/>
                <w:vAlign w:val="bottom"/>
              </w:tcPr>
            </w:tcPrChange>
          </w:tcPr>
          <w:p w14:paraId="15A3EC64" w14:textId="29B8B704" w:rsidR="009B17D5" w:rsidRPr="00BB05AC" w:rsidRDefault="009B17D5" w:rsidP="009B17D5">
            <w:pPr>
              <w:jc w:val="center"/>
              <w:rPr>
                <w:ins w:id="12446" w:author="Στάθης Καπ" w:date="2023-03-03T03:28:00Z"/>
                <w:rFonts w:cstheme="minorHAnsi"/>
                <w:sz w:val="16"/>
                <w:szCs w:val="16"/>
              </w:rPr>
            </w:pPr>
            <w:ins w:id="12447" w:author="Στάθης Καπ" w:date="2023-03-03T03:30:00Z">
              <w:r w:rsidRPr="00BB05AC">
                <w:rPr>
                  <w:rFonts w:ascii="Calibri" w:hAnsi="Calibri" w:cs="Calibri"/>
                  <w:color w:val="000000"/>
                  <w:sz w:val="16"/>
                  <w:szCs w:val="16"/>
                  <w:rPrChange w:id="12448" w:author="Στάθης Καπ" w:date="2023-03-03T03:31:00Z">
                    <w:rPr>
                      <w:rFonts w:ascii="Calibri" w:hAnsi="Calibri" w:cs="Calibri"/>
                      <w:color w:val="000000"/>
                      <w:sz w:val="18"/>
                      <w:szCs w:val="18"/>
                    </w:rPr>
                  </w:rPrChange>
                </w:rPr>
                <w:t>0.288</w:t>
              </w:r>
            </w:ins>
          </w:p>
        </w:tc>
        <w:tc>
          <w:tcPr>
            <w:tcW w:w="589" w:type="dxa"/>
            <w:vAlign w:val="center"/>
            <w:tcPrChange w:id="12449" w:author="Στάθης Καπ" w:date="2023-03-03T06:26:00Z">
              <w:tcPr>
                <w:tcW w:w="589" w:type="dxa"/>
                <w:vAlign w:val="center"/>
              </w:tcPr>
            </w:tcPrChange>
          </w:tcPr>
          <w:p w14:paraId="4CB07279" w14:textId="506DBCB8" w:rsidR="009B17D5" w:rsidRPr="00BB05AC" w:rsidRDefault="009B17D5" w:rsidP="009B17D5">
            <w:pPr>
              <w:jc w:val="center"/>
              <w:rPr>
                <w:ins w:id="12450" w:author="Στάθης Καπ" w:date="2023-03-03T03:28:00Z"/>
                <w:rFonts w:cstheme="minorHAnsi"/>
                <w:sz w:val="16"/>
                <w:szCs w:val="16"/>
              </w:rPr>
            </w:pPr>
            <w:ins w:id="12451" w:author="Στάθης Καπ" w:date="2023-03-03T06:13:00Z">
              <w:r>
                <w:rPr>
                  <w:rFonts w:ascii="Calibri" w:hAnsi="Calibri" w:cstheme="minorHAnsi"/>
                  <w:color w:val="000000"/>
                  <w:sz w:val="16"/>
                  <w:szCs w:val="16"/>
                </w:rPr>
                <w:t>5.39</w:t>
              </w:r>
            </w:ins>
          </w:p>
        </w:tc>
        <w:tc>
          <w:tcPr>
            <w:tcW w:w="463" w:type="dxa"/>
            <w:vAlign w:val="bottom"/>
            <w:tcPrChange w:id="12452" w:author="Στάθης Καπ" w:date="2023-03-03T06:26:00Z">
              <w:tcPr>
                <w:tcW w:w="463" w:type="dxa"/>
                <w:vAlign w:val="bottom"/>
              </w:tcPr>
            </w:tcPrChange>
          </w:tcPr>
          <w:p w14:paraId="28246400" w14:textId="1521B67C" w:rsidR="009B17D5" w:rsidRPr="00BB05AC" w:rsidRDefault="009B17D5" w:rsidP="009B17D5">
            <w:pPr>
              <w:jc w:val="center"/>
              <w:rPr>
                <w:ins w:id="12453" w:author="Στάθης Καπ" w:date="2023-03-03T03:28:00Z"/>
                <w:rFonts w:cstheme="minorHAnsi"/>
                <w:sz w:val="16"/>
                <w:szCs w:val="16"/>
              </w:rPr>
            </w:pPr>
            <w:ins w:id="12454" w:author="Στάθης Καπ" w:date="2023-03-03T03:30:00Z">
              <w:r w:rsidRPr="00BB05AC">
                <w:rPr>
                  <w:rFonts w:ascii="Calibri" w:hAnsi="Calibri" w:cs="Calibri"/>
                  <w:color w:val="000000"/>
                  <w:sz w:val="16"/>
                  <w:szCs w:val="16"/>
                  <w:rPrChange w:id="12455" w:author="Στάθης Καπ" w:date="2023-03-03T03:31:00Z">
                    <w:rPr>
                      <w:rFonts w:ascii="Calibri" w:hAnsi="Calibri" w:cs="Calibri"/>
                      <w:color w:val="000000"/>
                      <w:sz w:val="18"/>
                      <w:szCs w:val="18"/>
                    </w:rPr>
                  </w:rPrChange>
                </w:rPr>
                <w:t>947</w:t>
              </w:r>
            </w:ins>
          </w:p>
        </w:tc>
        <w:tc>
          <w:tcPr>
            <w:tcW w:w="541" w:type="dxa"/>
            <w:vAlign w:val="bottom"/>
            <w:tcPrChange w:id="12456" w:author="Στάθης Καπ" w:date="2023-03-03T06:26:00Z">
              <w:tcPr>
                <w:tcW w:w="541" w:type="dxa"/>
                <w:vAlign w:val="bottom"/>
              </w:tcPr>
            </w:tcPrChange>
          </w:tcPr>
          <w:p w14:paraId="171D17E3" w14:textId="5F7CAEEB" w:rsidR="009B17D5" w:rsidRPr="00BB05AC" w:rsidRDefault="009B17D5" w:rsidP="009B17D5">
            <w:pPr>
              <w:jc w:val="center"/>
              <w:rPr>
                <w:ins w:id="12457" w:author="Στάθης Καπ" w:date="2023-03-03T03:28:00Z"/>
                <w:rFonts w:cstheme="minorHAnsi"/>
                <w:sz w:val="16"/>
                <w:szCs w:val="16"/>
              </w:rPr>
            </w:pPr>
            <w:ins w:id="12458" w:author="Στάθης Καπ" w:date="2023-03-03T03:30:00Z">
              <w:r w:rsidRPr="00BB05AC">
                <w:rPr>
                  <w:rFonts w:ascii="Calibri" w:hAnsi="Calibri" w:cs="Calibri"/>
                  <w:color w:val="000000"/>
                  <w:sz w:val="16"/>
                  <w:szCs w:val="16"/>
                  <w:rPrChange w:id="12459" w:author="Στάθης Καπ" w:date="2023-03-03T03:31:00Z">
                    <w:rPr>
                      <w:rFonts w:ascii="Calibri" w:hAnsi="Calibri" w:cs="Calibri"/>
                      <w:color w:val="000000"/>
                      <w:sz w:val="18"/>
                      <w:szCs w:val="18"/>
                    </w:rPr>
                  </w:rPrChange>
                </w:rPr>
                <w:t>0.57</w:t>
              </w:r>
            </w:ins>
          </w:p>
        </w:tc>
        <w:tc>
          <w:tcPr>
            <w:tcW w:w="589" w:type="dxa"/>
            <w:vAlign w:val="center"/>
            <w:tcPrChange w:id="12460" w:author="Στάθης Καπ" w:date="2023-03-03T06:26:00Z">
              <w:tcPr>
                <w:tcW w:w="589" w:type="dxa"/>
                <w:vAlign w:val="center"/>
              </w:tcPr>
            </w:tcPrChange>
          </w:tcPr>
          <w:p w14:paraId="522A28AB" w14:textId="41D0CBEF" w:rsidR="009B17D5" w:rsidRPr="00BB05AC" w:rsidRDefault="009B17D5" w:rsidP="009B17D5">
            <w:pPr>
              <w:jc w:val="center"/>
              <w:rPr>
                <w:ins w:id="12461" w:author="Στάθης Καπ" w:date="2023-03-03T03:28:00Z"/>
                <w:rFonts w:cstheme="minorHAnsi"/>
                <w:sz w:val="16"/>
                <w:szCs w:val="16"/>
              </w:rPr>
            </w:pPr>
            <w:ins w:id="12462" w:author="Στάθης Καπ" w:date="2023-03-03T06:14:00Z">
              <w:r>
                <w:rPr>
                  <w:rFonts w:ascii="Calibri" w:hAnsi="Calibri" w:cstheme="minorHAnsi"/>
                  <w:color w:val="000000"/>
                  <w:sz w:val="16"/>
                  <w:szCs w:val="16"/>
                </w:rPr>
                <w:t>5.39</w:t>
              </w:r>
            </w:ins>
          </w:p>
        </w:tc>
      </w:tr>
      <w:tr w:rsidR="009B17D5" w14:paraId="23112D51" w14:textId="77777777" w:rsidTr="00F03C40">
        <w:trPr>
          <w:ins w:id="12463" w:author="Στάθης Καπ" w:date="2023-03-03T03:28:00Z"/>
        </w:trPr>
        <w:tc>
          <w:tcPr>
            <w:tcW w:w="515" w:type="dxa"/>
            <w:tcBorders>
              <w:top w:val="nil"/>
              <w:bottom w:val="nil"/>
              <w:right w:val="single" w:sz="4" w:space="0" w:color="auto"/>
            </w:tcBorders>
            <w:shd w:val="clear" w:color="auto" w:fill="E7E6E6" w:themeFill="background2"/>
            <w:vAlign w:val="center"/>
            <w:tcPrChange w:id="12464" w:author="Στάθης Καπ" w:date="2023-03-03T06:26:00Z">
              <w:tcPr>
                <w:tcW w:w="515" w:type="dxa"/>
                <w:vAlign w:val="center"/>
              </w:tcPr>
            </w:tcPrChange>
          </w:tcPr>
          <w:p w14:paraId="2B6C4D64" w14:textId="782914BB" w:rsidR="009B17D5" w:rsidRPr="00BB05AC" w:rsidRDefault="009B17D5" w:rsidP="009B17D5">
            <w:pPr>
              <w:jc w:val="center"/>
              <w:rPr>
                <w:ins w:id="12465" w:author="Στάθης Καπ" w:date="2023-03-03T03:28:00Z"/>
                <w:sz w:val="16"/>
                <w:szCs w:val="16"/>
              </w:rPr>
            </w:pPr>
            <w:ins w:id="12466" w:author="Στάθης Καπ" w:date="2023-03-03T03:30:00Z">
              <w:r w:rsidRPr="00BB05AC">
                <w:rPr>
                  <w:rFonts w:cstheme="minorHAnsi"/>
                  <w:sz w:val="16"/>
                  <w:szCs w:val="16"/>
                  <w:rPrChange w:id="12467" w:author="Στάθης Καπ" w:date="2023-03-03T03:31:00Z">
                    <w:rPr>
                      <w:rFonts w:cstheme="minorHAnsi"/>
                      <w:sz w:val="18"/>
                      <w:szCs w:val="18"/>
                    </w:rPr>
                  </w:rPrChange>
                </w:rPr>
                <w:t>pr03</w:t>
              </w:r>
            </w:ins>
          </w:p>
        </w:tc>
        <w:tc>
          <w:tcPr>
            <w:tcW w:w="560" w:type="dxa"/>
            <w:tcBorders>
              <w:left w:val="single" w:sz="4" w:space="0" w:color="auto"/>
            </w:tcBorders>
            <w:tcPrChange w:id="12468" w:author="Στάθης Καπ" w:date="2023-03-03T06:26:00Z">
              <w:tcPr>
                <w:tcW w:w="560" w:type="dxa"/>
              </w:tcPr>
            </w:tcPrChange>
          </w:tcPr>
          <w:p w14:paraId="74E1BD1B" w14:textId="269A4135" w:rsidR="009B17D5" w:rsidRPr="00BB05AC" w:rsidRDefault="009B17D5" w:rsidP="009B17D5">
            <w:pPr>
              <w:jc w:val="center"/>
              <w:rPr>
                <w:ins w:id="12469" w:author="Στάθης Καπ" w:date="2023-03-03T03:28:00Z"/>
                <w:rFonts w:cstheme="minorHAnsi"/>
                <w:sz w:val="16"/>
                <w:szCs w:val="16"/>
              </w:rPr>
            </w:pPr>
            <w:ins w:id="12470" w:author="Στάθης Καπ" w:date="2023-03-03T03:30:00Z">
              <w:r w:rsidRPr="00BB05AC">
                <w:rPr>
                  <w:rFonts w:cstheme="minorHAnsi"/>
                  <w:sz w:val="16"/>
                  <w:szCs w:val="16"/>
                  <w:rPrChange w:id="12471" w:author="Στάθης Καπ" w:date="2023-03-03T03:31:00Z">
                    <w:rPr>
                      <w:rFonts w:cstheme="minorHAnsi"/>
                      <w:sz w:val="18"/>
                      <w:szCs w:val="18"/>
                    </w:rPr>
                  </w:rPrChange>
                </w:rPr>
                <w:t>1246</w:t>
              </w:r>
            </w:ins>
          </w:p>
        </w:tc>
        <w:tc>
          <w:tcPr>
            <w:tcW w:w="855" w:type="dxa"/>
            <w:tcPrChange w:id="12472" w:author="Στάθης Καπ" w:date="2023-03-03T06:26:00Z">
              <w:tcPr>
                <w:tcW w:w="855" w:type="dxa"/>
              </w:tcPr>
            </w:tcPrChange>
          </w:tcPr>
          <w:p w14:paraId="1320B577" w14:textId="347EB90F" w:rsidR="009B17D5" w:rsidRPr="00BB05AC" w:rsidRDefault="009B17D5" w:rsidP="009B17D5">
            <w:pPr>
              <w:jc w:val="center"/>
              <w:rPr>
                <w:ins w:id="12473" w:author="Στάθης Καπ" w:date="2023-03-03T03:28:00Z"/>
                <w:rFonts w:cstheme="minorHAnsi"/>
                <w:sz w:val="16"/>
                <w:szCs w:val="16"/>
              </w:rPr>
            </w:pPr>
            <w:ins w:id="12474" w:author="Στάθης Καπ" w:date="2023-03-03T03:30:00Z">
              <w:r w:rsidRPr="00BB05AC">
                <w:rPr>
                  <w:rFonts w:cstheme="minorHAnsi"/>
                  <w:sz w:val="16"/>
                  <w:szCs w:val="16"/>
                  <w:rPrChange w:id="12475" w:author="Στάθης Καπ" w:date="2023-03-03T03:31:00Z">
                    <w:rPr>
                      <w:rFonts w:cstheme="minorHAnsi"/>
                      <w:sz w:val="18"/>
                      <w:szCs w:val="18"/>
                    </w:rPr>
                  </w:rPrChange>
                </w:rPr>
                <w:t>1162</w:t>
              </w:r>
            </w:ins>
          </w:p>
        </w:tc>
        <w:tc>
          <w:tcPr>
            <w:tcW w:w="544" w:type="dxa"/>
            <w:vAlign w:val="bottom"/>
            <w:tcPrChange w:id="12476" w:author="Στάθης Καπ" w:date="2023-03-03T06:26:00Z">
              <w:tcPr>
                <w:tcW w:w="544" w:type="dxa"/>
                <w:vAlign w:val="bottom"/>
              </w:tcPr>
            </w:tcPrChange>
          </w:tcPr>
          <w:p w14:paraId="68DE450F" w14:textId="7AFC5770" w:rsidR="009B17D5" w:rsidRPr="00BB05AC" w:rsidRDefault="009B17D5" w:rsidP="009B17D5">
            <w:pPr>
              <w:jc w:val="center"/>
              <w:rPr>
                <w:ins w:id="12477" w:author="Στάθης Καπ" w:date="2023-03-03T03:28:00Z"/>
                <w:rFonts w:cstheme="minorHAnsi"/>
                <w:sz w:val="16"/>
                <w:szCs w:val="16"/>
              </w:rPr>
            </w:pPr>
            <w:ins w:id="12478" w:author="Στάθης Καπ" w:date="2023-03-03T03:30:00Z">
              <w:r w:rsidRPr="00BB05AC">
                <w:rPr>
                  <w:rFonts w:ascii="Calibri" w:hAnsi="Calibri" w:cs="Calibri"/>
                  <w:color w:val="000000"/>
                  <w:sz w:val="16"/>
                  <w:szCs w:val="16"/>
                  <w:rPrChange w:id="12479" w:author="Στάθης Καπ" w:date="2023-03-03T03:31:00Z">
                    <w:rPr>
                      <w:rFonts w:ascii="Calibri" w:hAnsi="Calibri" w:cs="Calibri"/>
                      <w:color w:val="000000"/>
                      <w:sz w:val="18"/>
                      <w:szCs w:val="18"/>
                    </w:rPr>
                  </w:rPrChange>
                </w:rPr>
                <w:t>1118</w:t>
              </w:r>
            </w:ins>
          </w:p>
        </w:tc>
        <w:tc>
          <w:tcPr>
            <w:tcW w:w="621" w:type="dxa"/>
            <w:vAlign w:val="bottom"/>
            <w:tcPrChange w:id="12480" w:author="Στάθης Καπ" w:date="2023-03-03T06:26:00Z">
              <w:tcPr>
                <w:tcW w:w="621" w:type="dxa"/>
                <w:vAlign w:val="bottom"/>
              </w:tcPr>
            </w:tcPrChange>
          </w:tcPr>
          <w:p w14:paraId="320C3E72" w14:textId="2684AE25" w:rsidR="009B17D5" w:rsidRPr="00BB05AC" w:rsidRDefault="009B17D5" w:rsidP="009B17D5">
            <w:pPr>
              <w:jc w:val="center"/>
              <w:rPr>
                <w:ins w:id="12481" w:author="Στάθης Καπ" w:date="2023-03-03T03:28:00Z"/>
                <w:rFonts w:cstheme="minorHAnsi"/>
                <w:sz w:val="16"/>
                <w:szCs w:val="16"/>
              </w:rPr>
            </w:pPr>
            <w:ins w:id="12482" w:author="Στάθης Καπ" w:date="2023-03-03T03:30:00Z">
              <w:r w:rsidRPr="00BB05AC">
                <w:rPr>
                  <w:rFonts w:ascii="Calibri" w:hAnsi="Calibri" w:cs="Calibri"/>
                  <w:color w:val="000000"/>
                  <w:sz w:val="16"/>
                  <w:szCs w:val="16"/>
                  <w:rPrChange w:id="12483" w:author="Στάθης Καπ" w:date="2023-03-03T03:31:00Z">
                    <w:rPr>
                      <w:rFonts w:ascii="Calibri" w:hAnsi="Calibri" w:cs="Calibri"/>
                      <w:color w:val="000000"/>
                      <w:sz w:val="18"/>
                      <w:szCs w:val="18"/>
                    </w:rPr>
                  </w:rPrChange>
                </w:rPr>
                <w:t>1.408</w:t>
              </w:r>
            </w:ins>
          </w:p>
        </w:tc>
        <w:tc>
          <w:tcPr>
            <w:tcW w:w="669" w:type="dxa"/>
            <w:vAlign w:val="center"/>
            <w:tcPrChange w:id="12484" w:author="Στάθης Καπ" w:date="2023-03-03T06:26:00Z">
              <w:tcPr>
                <w:tcW w:w="669" w:type="dxa"/>
                <w:vAlign w:val="center"/>
              </w:tcPr>
            </w:tcPrChange>
          </w:tcPr>
          <w:p w14:paraId="1AC467C5" w14:textId="3CD46578" w:rsidR="009B17D5" w:rsidRPr="00BB05AC" w:rsidRDefault="009B17D5" w:rsidP="009B17D5">
            <w:pPr>
              <w:jc w:val="center"/>
              <w:rPr>
                <w:ins w:id="12485" w:author="Στάθης Καπ" w:date="2023-03-03T03:28:00Z"/>
                <w:rFonts w:cstheme="minorHAnsi"/>
                <w:sz w:val="16"/>
                <w:szCs w:val="16"/>
              </w:rPr>
            </w:pPr>
            <w:ins w:id="12486" w:author="Στάθης Καπ" w:date="2023-03-03T06:13:00Z">
              <w:r>
                <w:rPr>
                  <w:rFonts w:ascii="Calibri" w:hAnsi="Calibri" w:cstheme="minorHAnsi"/>
                  <w:color w:val="000000"/>
                  <w:sz w:val="16"/>
                  <w:szCs w:val="16"/>
                </w:rPr>
                <w:t>10.27</w:t>
              </w:r>
            </w:ins>
          </w:p>
        </w:tc>
        <w:tc>
          <w:tcPr>
            <w:tcW w:w="543" w:type="dxa"/>
            <w:vAlign w:val="bottom"/>
            <w:tcPrChange w:id="12487" w:author="Στάθης Καπ" w:date="2023-03-03T06:26:00Z">
              <w:tcPr>
                <w:tcW w:w="543" w:type="dxa"/>
                <w:vAlign w:val="bottom"/>
              </w:tcPr>
            </w:tcPrChange>
          </w:tcPr>
          <w:p w14:paraId="7BCDA78F" w14:textId="2E6FE176" w:rsidR="009B17D5" w:rsidRPr="00BB05AC" w:rsidRDefault="009B17D5" w:rsidP="009B17D5">
            <w:pPr>
              <w:jc w:val="center"/>
              <w:rPr>
                <w:ins w:id="12488" w:author="Στάθης Καπ" w:date="2023-03-03T03:28:00Z"/>
                <w:rFonts w:cstheme="minorHAnsi"/>
                <w:sz w:val="16"/>
                <w:szCs w:val="16"/>
              </w:rPr>
            </w:pPr>
            <w:ins w:id="12489" w:author="Στάθης Καπ" w:date="2023-03-03T03:30:00Z">
              <w:r w:rsidRPr="00BB05AC">
                <w:rPr>
                  <w:rFonts w:ascii="Calibri" w:hAnsi="Calibri" w:cs="Calibri"/>
                  <w:color w:val="000000"/>
                  <w:sz w:val="16"/>
                  <w:szCs w:val="16"/>
                  <w:rPrChange w:id="12490" w:author="Στάθης Καπ" w:date="2023-03-03T03:31:00Z">
                    <w:rPr>
                      <w:rFonts w:ascii="Calibri" w:hAnsi="Calibri" w:cs="Calibri"/>
                      <w:color w:val="000000"/>
                      <w:sz w:val="18"/>
                      <w:szCs w:val="18"/>
                    </w:rPr>
                  </w:rPrChange>
                </w:rPr>
                <w:t>1062</w:t>
              </w:r>
            </w:ins>
          </w:p>
        </w:tc>
        <w:tc>
          <w:tcPr>
            <w:tcW w:w="621" w:type="dxa"/>
            <w:vAlign w:val="bottom"/>
            <w:tcPrChange w:id="12491" w:author="Στάθης Καπ" w:date="2023-03-03T06:26:00Z">
              <w:tcPr>
                <w:tcW w:w="621" w:type="dxa"/>
                <w:vAlign w:val="bottom"/>
              </w:tcPr>
            </w:tcPrChange>
          </w:tcPr>
          <w:p w14:paraId="1BA22598" w14:textId="6A2AB085" w:rsidR="009B17D5" w:rsidRPr="00BB05AC" w:rsidRDefault="009B17D5" w:rsidP="009B17D5">
            <w:pPr>
              <w:jc w:val="center"/>
              <w:rPr>
                <w:ins w:id="12492" w:author="Στάθης Καπ" w:date="2023-03-03T03:28:00Z"/>
                <w:rFonts w:cstheme="minorHAnsi"/>
                <w:sz w:val="16"/>
                <w:szCs w:val="16"/>
              </w:rPr>
            </w:pPr>
            <w:ins w:id="12493" w:author="Στάθης Καπ" w:date="2023-03-03T03:30:00Z">
              <w:r w:rsidRPr="00BB05AC">
                <w:rPr>
                  <w:rFonts w:ascii="Calibri" w:hAnsi="Calibri" w:cs="Calibri"/>
                  <w:color w:val="000000"/>
                  <w:sz w:val="16"/>
                  <w:szCs w:val="16"/>
                  <w:rPrChange w:id="12494" w:author="Στάθης Καπ" w:date="2023-03-03T03:31:00Z">
                    <w:rPr>
                      <w:rFonts w:ascii="Calibri" w:hAnsi="Calibri" w:cs="Calibri"/>
                      <w:color w:val="000000"/>
                      <w:sz w:val="18"/>
                      <w:szCs w:val="18"/>
                    </w:rPr>
                  </w:rPrChange>
                </w:rPr>
                <w:t>1.019</w:t>
              </w:r>
            </w:ins>
          </w:p>
        </w:tc>
        <w:tc>
          <w:tcPr>
            <w:tcW w:w="669" w:type="dxa"/>
            <w:vAlign w:val="center"/>
            <w:tcPrChange w:id="12495" w:author="Στάθης Καπ" w:date="2023-03-03T06:26:00Z">
              <w:tcPr>
                <w:tcW w:w="669" w:type="dxa"/>
                <w:vAlign w:val="center"/>
              </w:tcPr>
            </w:tcPrChange>
          </w:tcPr>
          <w:p w14:paraId="3688E973" w14:textId="4C4ABC97" w:rsidR="009B17D5" w:rsidRPr="00BB05AC" w:rsidRDefault="009B17D5" w:rsidP="009B17D5">
            <w:pPr>
              <w:jc w:val="center"/>
              <w:rPr>
                <w:ins w:id="12496" w:author="Στάθης Καπ" w:date="2023-03-03T03:28:00Z"/>
                <w:rFonts w:cstheme="minorHAnsi"/>
                <w:sz w:val="16"/>
                <w:szCs w:val="16"/>
              </w:rPr>
            </w:pPr>
            <w:ins w:id="12497" w:author="Στάθης Καπ" w:date="2023-03-03T06:13:00Z">
              <w:r>
                <w:rPr>
                  <w:rFonts w:ascii="Calibri" w:hAnsi="Calibri" w:cstheme="minorHAnsi"/>
                  <w:color w:val="000000"/>
                  <w:sz w:val="16"/>
                  <w:szCs w:val="16"/>
                </w:rPr>
                <w:t>5.01</w:t>
              </w:r>
            </w:ins>
          </w:p>
        </w:tc>
        <w:tc>
          <w:tcPr>
            <w:tcW w:w="508" w:type="dxa"/>
            <w:vAlign w:val="bottom"/>
            <w:tcPrChange w:id="12498" w:author="Στάθης Καπ" w:date="2023-03-03T06:26:00Z">
              <w:tcPr>
                <w:tcW w:w="508" w:type="dxa"/>
                <w:vAlign w:val="bottom"/>
              </w:tcPr>
            </w:tcPrChange>
          </w:tcPr>
          <w:p w14:paraId="3D70A137" w14:textId="0721DA0A" w:rsidR="009B17D5" w:rsidRPr="00BB05AC" w:rsidRDefault="009B17D5" w:rsidP="009B17D5">
            <w:pPr>
              <w:jc w:val="center"/>
              <w:rPr>
                <w:ins w:id="12499" w:author="Στάθης Καπ" w:date="2023-03-03T03:28:00Z"/>
                <w:rFonts w:cstheme="minorHAnsi"/>
                <w:sz w:val="16"/>
                <w:szCs w:val="16"/>
              </w:rPr>
            </w:pPr>
            <w:ins w:id="12500" w:author="Στάθης Καπ" w:date="2023-03-03T03:30:00Z">
              <w:r w:rsidRPr="00BB05AC">
                <w:rPr>
                  <w:rFonts w:ascii="Calibri" w:hAnsi="Calibri" w:cs="Calibri"/>
                  <w:color w:val="000000"/>
                  <w:sz w:val="16"/>
                  <w:szCs w:val="16"/>
                  <w:rPrChange w:id="12501" w:author="Στάθης Καπ" w:date="2023-03-03T03:31:00Z">
                    <w:rPr>
                      <w:rFonts w:ascii="Calibri" w:hAnsi="Calibri" w:cs="Calibri"/>
                      <w:color w:val="000000"/>
                      <w:sz w:val="18"/>
                      <w:szCs w:val="18"/>
                    </w:rPr>
                  </w:rPrChange>
                </w:rPr>
                <w:t>1028</w:t>
              </w:r>
            </w:ins>
          </w:p>
        </w:tc>
        <w:tc>
          <w:tcPr>
            <w:tcW w:w="541" w:type="dxa"/>
            <w:vAlign w:val="bottom"/>
            <w:tcPrChange w:id="12502" w:author="Στάθης Καπ" w:date="2023-03-03T06:26:00Z">
              <w:tcPr>
                <w:tcW w:w="541" w:type="dxa"/>
                <w:vAlign w:val="bottom"/>
              </w:tcPr>
            </w:tcPrChange>
          </w:tcPr>
          <w:p w14:paraId="24E59CEA" w14:textId="463E03C3" w:rsidR="009B17D5" w:rsidRPr="00BB05AC" w:rsidRDefault="009B17D5" w:rsidP="009B17D5">
            <w:pPr>
              <w:jc w:val="center"/>
              <w:rPr>
                <w:ins w:id="12503" w:author="Στάθης Καπ" w:date="2023-03-03T03:28:00Z"/>
                <w:rFonts w:cstheme="minorHAnsi"/>
                <w:sz w:val="16"/>
                <w:szCs w:val="16"/>
              </w:rPr>
            </w:pPr>
            <w:ins w:id="12504" w:author="Στάθης Καπ" w:date="2023-03-03T03:30:00Z">
              <w:r w:rsidRPr="00BB05AC">
                <w:rPr>
                  <w:rFonts w:ascii="Calibri" w:hAnsi="Calibri" w:cs="Calibri"/>
                  <w:color w:val="000000"/>
                  <w:sz w:val="16"/>
                  <w:szCs w:val="16"/>
                  <w:rPrChange w:id="12505" w:author="Στάθης Καπ" w:date="2023-03-03T03:31:00Z">
                    <w:rPr>
                      <w:rFonts w:ascii="Calibri" w:hAnsi="Calibri" w:cs="Calibri"/>
                      <w:color w:val="000000"/>
                      <w:sz w:val="18"/>
                      <w:szCs w:val="18"/>
                    </w:rPr>
                  </w:rPrChange>
                </w:rPr>
                <w:t>0.658</w:t>
              </w:r>
            </w:ins>
          </w:p>
        </w:tc>
        <w:tc>
          <w:tcPr>
            <w:tcW w:w="589" w:type="dxa"/>
            <w:vAlign w:val="center"/>
            <w:tcPrChange w:id="12506" w:author="Στάθης Καπ" w:date="2023-03-03T06:26:00Z">
              <w:tcPr>
                <w:tcW w:w="589" w:type="dxa"/>
                <w:vAlign w:val="center"/>
              </w:tcPr>
            </w:tcPrChange>
          </w:tcPr>
          <w:p w14:paraId="17C17FFF" w14:textId="1CEDACFF" w:rsidR="009B17D5" w:rsidRPr="00BB05AC" w:rsidRDefault="009B17D5" w:rsidP="009B17D5">
            <w:pPr>
              <w:jc w:val="center"/>
              <w:rPr>
                <w:ins w:id="12507" w:author="Στάθης Καπ" w:date="2023-03-03T03:28:00Z"/>
                <w:rFonts w:cstheme="minorHAnsi"/>
                <w:sz w:val="16"/>
                <w:szCs w:val="16"/>
              </w:rPr>
            </w:pPr>
            <w:ins w:id="12508" w:author="Στάθης Καπ" w:date="2023-03-03T06:13:00Z">
              <w:r>
                <w:rPr>
                  <w:rFonts w:ascii="Calibri" w:hAnsi="Calibri" w:cstheme="minorHAnsi"/>
                  <w:color w:val="000000"/>
                  <w:sz w:val="16"/>
                  <w:szCs w:val="16"/>
                </w:rPr>
                <w:t>8.05</w:t>
              </w:r>
            </w:ins>
          </w:p>
        </w:tc>
        <w:tc>
          <w:tcPr>
            <w:tcW w:w="463" w:type="dxa"/>
            <w:vAlign w:val="bottom"/>
            <w:tcPrChange w:id="12509" w:author="Στάθης Καπ" w:date="2023-03-03T06:26:00Z">
              <w:tcPr>
                <w:tcW w:w="463" w:type="dxa"/>
                <w:vAlign w:val="bottom"/>
              </w:tcPr>
            </w:tcPrChange>
          </w:tcPr>
          <w:p w14:paraId="75581BF2" w14:textId="65503AE1" w:rsidR="009B17D5" w:rsidRPr="00BB05AC" w:rsidRDefault="009B17D5" w:rsidP="009B17D5">
            <w:pPr>
              <w:jc w:val="center"/>
              <w:rPr>
                <w:ins w:id="12510" w:author="Στάθης Καπ" w:date="2023-03-03T03:28:00Z"/>
                <w:rFonts w:cstheme="minorHAnsi"/>
                <w:sz w:val="16"/>
                <w:szCs w:val="16"/>
              </w:rPr>
            </w:pPr>
            <w:ins w:id="12511" w:author="Στάθης Καπ" w:date="2023-03-03T03:30:00Z">
              <w:r w:rsidRPr="00BB05AC">
                <w:rPr>
                  <w:rFonts w:ascii="Calibri" w:hAnsi="Calibri" w:cs="Calibri"/>
                  <w:color w:val="000000"/>
                  <w:sz w:val="16"/>
                  <w:szCs w:val="16"/>
                  <w:rPrChange w:id="12512" w:author="Στάθης Καπ" w:date="2023-03-03T03:31:00Z">
                    <w:rPr>
                      <w:rFonts w:ascii="Calibri" w:hAnsi="Calibri" w:cs="Calibri"/>
                      <w:color w:val="000000"/>
                      <w:sz w:val="18"/>
                      <w:szCs w:val="18"/>
                    </w:rPr>
                  </w:rPrChange>
                </w:rPr>
                <w:t>1030</w:t>
              </w:r>
            </w:ins>
          </w:p>
        </w:tc>
        <w:tc>
          <w:tcPr>
            <w:tcW w:w="541" w:type="dxa"/>
            <w:vAlign w:val="bottom"/>
            <w:tcPrChange w:id="12513" w:author="Στάθης Καπ" w:date="2023-03-03T06:26:00Z">
              <w:tcPr>
                <w:tcW w:w="541" w:type="dxa"/>
                <w:vAlign w:val="bottom"/>
              </w:tcPr>
            </w:tcPrChange>
          </w:tcPr>
          <w:p w14:paraId="5035099A" w14:textId="746B5384" w:rsidR="009B17D5" w:rsidRPr="00BB05AC" w:rsidRDefault="009B17D5" w:rsidP="009B17D5">
            <w:pPr>
              <w:jc w:val="center"/>
              <w:rPr>
                <w:ins w:id="12514" w:author="Στάθης Καπ" w:date="2023-03-03T03:28:00Z"/>
                <w:rFonts w:cstheme="minorHAnsi"/>
                <w:sz w:val="16"/>
                <w:szCs w:val="16"/>
              </w:rPr>
            </w:pPr>
            <w:ins w:id="12515" w:author="Στάθης Καπ" w:date="2023-03-03T03:30:00Z">
              <w:r w:rsidRPr="00BB05AC">
                <w:rPr>
                  <w:rFonts w:ascii="Calibri" w:hAnsi="Calibri" w:cs="Calibri"/>
                  <w:color w:val="000000"/>
                  <w:sz w:val="16"/>
                  <w:szCs w:val="16"/>
                  <w:rPrChange w:id="12516" w:author="Στάθης Καπ" w:date="2023-03-03T03:31:00Z">
                    <w:rPr>
                      <w:rFonts w:ascii="Calibri" w:hAnsi="Calibri" w:cs="Calibri"/>
                      <w:color w:val="000000"/>
                      <w:sz w:val="18"/>
                      <w:szCs w:val="18"/>
                    </w:rPr>
                  </w:rPrChange>
                </w:rPr>
                <w:t>0.972</w:t>
              </w:r>
            </w:ins>
          </w:p>
        </w:tc>
        <w:tc>
          <w:tcPr>
            <w:tcW w:w="589" w:type="dxa"/>
            <w:vAlign w:val="center"/>
            <w:tcPrChange w:id="12517" w:author="Στάθης Καπ" w:date="2023-03-03T06:26:00Z">
              <w:tcPr>
                <w:tcW w:w="589" w:type="dxa"/>
                <w:vAlign w:val="center"/>
              </w:tcPr>
            </w:tcPrChange>
          </w:tcPr>
          <w:p w14:paraId="1DBE27FF" w14:textId="022C5AD5" w:rsidR="009B17D5" w:rsidRPr="00BB05AC" w:rsidRDefault="009B17D5" w:rsidP="009B17D5">
            <w:pPr>
              <w:jc w:val="center"/>
              <w:rPr>
                <w:ins w:id="12518" w:author="Στάθης Καπ" w:date="2023-03-03T03:28:00Z"/>
                <w:rFonts w:cstheme="minorHAnsi"/>
                <w:sz w:val="16"/>
                <w:szCs w:val="16"/>
              </w:rPr>
            </w:pPr>
            <w:ins w:id="12519" w:author="Στάθης Καπ" w:date="2023-03-03T06:14:00Z">
              <w:r>
                <w:rPr>
                  <w:rFonts w:ascii="Calibri" w:hAnsi="Calibri" w:cstheme="minorHAnsi"/>
                  <w:color w:val="000000"/>
                  <w:sz w:val="16"/>
                  <w:szCs w:val="16"/>
                </w:rPr>
                <w:t>7.87</w:t>
              </w:r>
            </w:ins>
          </w:p>
        </w:tc>
      </w:tr>
      <w:tr w:rsidR="009B17D5" w14:paraId="024B4FBD" w14:textId="77777777" w:rsidTr="00F03C40">
        <w:trPr>
          <w:ins w:id="12520" w:author="Στάθης Καπ" w:date="2023-03-03T03:28:00Z"/>
        </w:trPr>
        <w:tc>
          <w:tcPr>
            <w:tcW w:w="515" w:type="dxa"/>
            <w:tcBorders>
              <w:top w:val="nil"/>
              <w:bottom w:val="nil"/>
              <w:right w:val="single" w:sz="4" w:space="0" w:color="auto"/>
            </w:tcBorders>
            <w:shd w:val="clear" w:color="auto" w:fill="E7E6E6" w:themeFill="background2"/>
            <w:vAlign w:val="center"/>
            <w:tcPrChange w:id="12521" w:author="Στάθης Καπ" w:date="2023-03-03T06:26:00Z">
              <w:tcPr>
                <w:tcW w:w="515" w:type="dxa"/>
                <w:vAlign w:val="center"/>
              </w:tcPr>
            </w:tcPrChange>
          </w:tcPr>
          <w:p w14:paraId="6504416F" w14:textId="651FA450" w:rsidR="009B17D5" w:rsidRPr="00BB05AC" w:rsidRDefault="009B17D5" w:rsidP="009B17D5">
            <w:pPr>
              <w:jc w:val="center"/>
              <w:rPr>
                <w:ins w:id="12522" w:author="Στάθης Καπ" w:date="2023-03-03T03:28:00Z"/>
                <w:sz w:val="16"/>
                <w:szCs w:val="16"/>
              </w:rPr>
            </w:pPr>
            <w:ins w:id="12523" w:author="Στάθης Καπ" w:date="2023-03-03T03:30:00Z">
              <w:r w:rsidRPr="00BB05AC">
                <w:rPr>
                  <w:rFonts w:cstheme="minorHAnsi"/>
                  <w:sz w:val="16"/>
                  <w:szCs w:val="16"/>
                  <w:rPrChange w:id="12524" w:author="Στάθης Καπ" w:date="2023-03-03T03:31:00Z">
                    <w:rPr>
                      <w:rFonts w:cstheme="minorHAnsi"/>
                      <w:sz w:val="18"/>
                      <w:szCs w:val="18"/>
                    </w:rPr>
                  </w:rPrChange>
                </w:rPr>
                <w:t>pr04</w:t>
              </w:r>
            </w:ins>
          </w:p>
        </w:tc>
        <w:tc>
          <w:tcPr>
            <w:tcW w:w="560" w:type="dxa"/>
            <w:tcBorders>
              <w:left w:val="single" w:sz="4" w:space="0" w:color="auto"/>
            </w:tcBorders>
            <w:tcPrChange w:id="12525" w:author="Στάθης Καπ" w:date="2023-03-03T06:26:00Z">
              <w:tcPr>
                <w:tcW w:w="560" w:type="dxa"/>
              </w:tcPr>
            </w:tcPrChange>
          </w:tcPr>
          <w:p w14:paraId="6F4F2453" w14:textId="41100FA6" w:rsidR="009B17D5" w:rsidRPr="00BB05AC" w:rsidRDefault="009B17D5" w:rsidP="009B17D5">
            <w:pPr>
              <w:jc w:val="center"/>
              <w:rPr>
                <w:ins w:id="12526" w:author="Στάθης Καπ" w:date="2023-03-03T03:28:00Z"/>
                <w:rFonts w:cstheme="minorHAnsi"/>
                <w:sz w:val="16"/>
                <w:szCs w:val="16"/>
              </w:rPr>
            </w:pPr>
            <w:ins w:id="12527" w:author="Στάθης Καπ" w:date="2023-03-03T03:30:00Z">
              <w:r w:rsidRPr="00BB05AC">
                <w:rPr>
                  <w:rFonts w:cstheme="minorHAnsi"/>
                  <w:sz w:val="16"/>
                  <w:szCs w:val="16"/>
                  <w:rPrChange w:id="12528" w:author="Στάθης Καπ" w:date="2023-03-03T03:31:00Z">
                    <w:rPr>
                      <w:rFonts w:cstheme="minorHAnsi"/>
                      <w:sz w:val="18"/>
                      <w:szCs w:val="18"/>
                    </w:rPr>
                  </w:rPrChange>
                </w:rPr>
                <w:t>1585</w:t>
              </w:r>
            </w:ins>
          </w:p>
        </w:tc>
        <w:tc>
          <w:tcPr>
            <w:tcW w:w="855" w:type="dxa"/>
            <w:tcPrChange w:id="12529" w:author="Στάθης Καπ" w:date="2023-03-03T06:26:00Z">
              <w:tcPr>
                <w:tcW w:w="855" w:type="dxa"/>
              </w:tcPr>
            </w:tcPrChange>
          </w:tcPr>
          <w:p w14:paraId="4A317EA9" w14:textId="353C7D28" w:rsidR="009B17D5" w:rsidRPr="00BB05AC" w:rsidRDefault="009B17D5" w:rsidP="009B17D5">
            <w:pPr>
              <w:jc w:val="center"/>
              <w:rPr>
                <w:ins w:id="12530" w:author="Στάθης Καπ" w:date="2023-03-03T03:28:00Z"/>
                <w:rFonts w:cstheme="minorHAnsi"/>
                <w:sz w:val="16"/>
                <w:szCs w:val="16"/>
              </w:rPr>
            </w:pPr>
            <w:ins w:id="12531" w:author="Στάθης Καπ" w:date="2023-03-03T03:30:00Z">
              <w:r w:rsidRPr="00BB05AC">
                <w:rPr>
                  <w:rFonts w:cstheme="minorHAnsi"/>
                  <w:sz w:val="16"/>
                  <w:szCs w:val="16"/>
                  <w:rPrChange w:id="12532" w:author="Στάθης Καπ" w:date="2023-03-03T03:31:00Z">
                    <w:rPr>
                      <w:rFonts w:cstheme="minorHAnsi"/>
                      <w:sz w:val="18"/>
                      <w:szCs w:val="18"/>
                    </w:rPr>
                  </w:rPrChange>
                </w:rPr>
                <w:t>1452</w:t>
              </w:r>
            </w:ins>
          </w:p>
        </w:tc>
        <w:tc>
          <w:tcPr>
            <w:tcW w:w="544" w:type="dxa"/>
            <w:vAlign w:val="bottom"/>
            <w:tcPrChange w:id="12533" w:author="Στάθης Καπ" w:date="2023-03-03T06:26:00Z">
              <w:tcPr>
                <w:tcW w:w="544" w:type="dxa"/>
                <w:vAlign w:val="bottom"/>
              </w:tcPr>
            </w:tcPrChange>
          </w:tcPr>
          <w:p w14:paraId="67D4F2A2" w14:textId="70837C74" w:rsidR="009B17D5" w:rsidRPr="00BB05AC" w:rsidRDefault="009B17D5" w:rsidP="009B17D5">
            <w:pPr>
              <w:jc w:val="center"/>
              <w:rPr>
                <w:ins w:id="12534" w:author="Στάθης Καπ" w:date="2023-03-03T03:28:00Z"/>
                <w:rFonts w:cstheme="minorHAnsi"/>
                <w:sz w:val="16"/>
                <w:szCs w:val="16"/>
              </w:rPr>
            </w:pPr>
            <w:ins w:id="12535" w:author="Στάθης Καπ" w:date="2023-03-03T03:30:00Z">
              <w:r w:rsidRPr="00BB05AC">
                <w:rPr>
                  <w:rFonts w:ascii="Calibri" w:hAnsi="Calibri" w:cs="Calibri"/>
                  <w:color w:val="000000"/>
                  <w:sz w:val="16"/>
                  <w:szCs w:val="16"/>
                  <w:rPrChange w:id="12536" w:author="Στάθης Καπ" w:date="2023-03-03T03:31:00Z">
                    <w:rPr>
                      <w:rFonts w:ascii="Calibri" w:hAnsi="Calibri" w:cs="Calibri"/>
                      <w:color w:val="000000"/>
                      <w:sz w:val="18"/>
                      <w:szCs w:val="18"/>
                    </w:rPr>
                  </w:rPrChange>
                </w:rPr>
                <w:t>1483</w:t>
              </w:r>
            </w:ins>
          </w:p>
        </w:tc>
        <w:tc>
          <w:tcPr>
            <w:tcW w:w="621" w:type="dxa"/>
            <w:vAlign w:val="bottom"/>
            <w:tcPrChange w:id="12537" w:author="Στάθης Καπ" w:date="2023-03-03T06:26:00Z">
              <w:tcPr>
                <w:tcW w:w="621" w:type="dxa"/>
                <w:vAlign w:val="bottom"/>
              </w:tcPr>
            </w:tcPrChange>
          </w:tcPr>
          <w:p w14:paraId="6F6D1780" w14:textId="64FF3D25" w:rsidR="009B17D5" w:rsidRPr="00BB05AC" w:rsidRDefault="009B17D5" w:rsidP="009B17D5">
            <w:pPr>
              <w:jc w:val="center"/>
              <w:rPr>
                <w:ins w:id="12538" w:author="Στάθης Καπ" w:date="2023-03-03T03:28:00Z"/>
                <w:rFonts w:cstheme="minorHAnsi"/>
                <w:sz w:val="16"/>
                <w:szCs w:val="16"/>
              </w:rPr>
            </w:pPr>
            <w:ins w:id="12539" w:author="Στάθης Καπ" w:date="2023-03-03T03:30:00Z">
              <w:r w:rsidRPr="00BB05AC">
                <w:rPr>
                  <w:rFonts w:ascii="Calibri" w:hAnsi="Calibri" w:cs="Calibri"/>
                  <w:color w:val="000000"/>
                  <w:sz w:val="16"/>
                  <w:szCs w:val="16"/>
                  <w:rPrChange w:id="12540" w:author="Στάθης Καπ" w:date="2023-03-03T03:31:00Z">
                    <w:rPr>
                      <w:rFonts w:ascii="Calibri" w:hAnsi="Calibri" w:cs="Calibri"/>
                      <w:color w:val="000000"/>
                      <w:sz w:val="18"/>
                      <w:szCs w:val="18"/>
                    </w:rPr>
                  </w:rPrChange>
                </w:rPr>
                <w:t>7.67</w:t>
              </w:r>
            </w:ins>
          </w:p>
        </w:tc>
        <w:tc>
          <w:tcPr>
            <w:tcW w:w="669" w:type="dxa"/>
            <w:vAlign w:val="center"/>
            <w:tcPrChange w:id="12541" w:author="Στάθης Καπ" w:date="2023-03-03T06:26:00Z">
              <w:tcPr>
                <w:tcW w:w="669" w:type="dxa"/>
                <w:vAlign w:val="center"/>
              </w:tcPr>
            </w:tcPrChange>
          </w:tcPr>
          <w:p w14:paraId="472B83DC" w14:textId="3B4586A8" w:rsidR="009B17D5" w:rsidRPr="00BB05AC" w:rsidRDefault="009B17D5" w:rsidP="009B17D5">
            <w:pPr>
              <w:jc w:val="center"/>
              <w:rPr>
                <w:ins w:id="12542" w:author="Στάθης Καπ" w:date="2023-03-03T03:28:00Z"/>
                <w:rFonts w:cstheme="minorHAnsi"/>
                <w:sz w:val="16"/>
                <w:szCs w:val="16"/>
              </w:rPr>
            </w:pPr>
            <w:ins w:id="12543" w:author="Στάθης Καπ" w:date="2023-03-03T06:13:00Z">
              <w:r>
                <w:rPr>
                  <w:rFonts w:ascii="Calibri" w:hAnsi="Calibri" w:cstheme="minorHAnsi"/>
                  <w:color w:val="000000"/>
                  <w:sz w:val="16"/>
                  <w:szCs w:val="16"/>
                </w:rPr>
                <w:t>6.44</w:t>
              </w:r>
            </w:ins>
          </w:p>
        </w:tc>
        <w:tc>
          <w:tcPr>
            <w:tcW w:w="543" w:type="dxa"/>
            <w:vAlign w:val="bottom"/>
            <w:tcPrChange w:id="12544" w:author="Στάθης Καπ" w:date="2023-03-03T06:26:00Z">
              <w:tcPr>
                <w:tcW w:w="543" w:type="dxa"/>
                <w:vAlign w:val="bottom"/>
              </w:tcPr>
            </w:tcPrChange>
          </w:tcPr>
          <w:p w14:paraId="6B6E5A39" w14:textId="6F224490" w:rsidR="009B17D5" w:rsidRPr="00BB05AC" w:rsidRDefault="009B17D5" w:rsidP="009B17D5">
            <w:pPr>
              <w:jc w:val="center"/>
              <w:rPr>
                <w:ins w:id="12545" w:author="Στάθης Καπ" w:date="2023-03-03T03:28:00Z"/>
                <w:rFonts w:cstheme="minorHAnsi"/>
                <w:sz w:val="16"/>
                <w:szCs w:val="16"/>
              </w:rPr>
            </w:pPr>
            <w:ins w:id="12546" w:author="Στάθης Καπ" w:date="2023-03-03T03:30:00Z">
              <w:r w:rsidRPr="00BB05AC">
                <w:rPr>
                  <w:rFonts w:ascii="Calibri" w:hAnsi="Calibri" w:cs="Calibri"/>
                  <w:color w:val="000000"/>
                  <w:sz w:val="16"/>
                  <w:szCs w:val="16"/>
                  <w:rPrChange w:id="12547" w:author="Στάθης Καπ" w:date="2023-03-03T03:31:00Z">
                    <w:rPr>
                      <w:rFonts w:ascii="Calibri" w:hAnsi="Calibri" w:cs="Calibri"/>
                      <w:color w:val="000000"/>
                      <w:sz w:val="18"/>
                      <w:szCs w:val="18"/>
                    </w:rPr>
                  </w:rPrChange>
                </w:rPr>
                <w:t>1435</w:t>
              </w:r>
            </w:ins>
          </w:p>
        </w:tc>
        <w:tc>
          <w:tcPr>
            <w:tcW w:w="621" w:type="dxa"/>
            <w:vAlign w:val="bottom"/>
            <w:tcPrChange w:id="12548" w:author="Στάθης Καπ" w:date="2023-03-03T06:26:00Z">
              <w:tcPr>
                <w:tcW w:w="621" w:type="dxa"/>
                <w:vAlign w:val="bottom"/>
              </w:tcPr>
            </w:tcPrChange>
          </w:tcPr>
          <w:p w14:paraId="03882B9B" w14:textId="5F42EA0C" w:rsidR="009B17D5" w:rsidRPr="00BB05AC" w:rsidRDefault="009B17D5" w:rsidP="009B17D5">
            <w:pPr>
              <w:jc w:val="center"/>
              <w:rPr>
                <w:ins w:id="12549" w:author="Στάθης Καπ" w:date="2023-03-03T03:28:00Z"/>
                <w:rFonts w:cstheme="minorHAnsi"/>
                <w:sz w:val="16"/>
                <w:szCs w:val="16"/>
              </w:rPr>
            </w:pPr>
            <w:ins w:id="12550" w:author="Στάθης Καπ" w:date="2023-03-03T03:30:00Z">
              <w:r w:rsidRPr="00BB05AC">
                <w:rPr>
                  <w:rFonts w:ascii="Calibri" w:hAnsi="Calibri" w:cs="Calibri"/>
                  <w:color w:val="000000"/>
                  <w:sz w:val="16"/>
                  <w:szCs w:val="16"/>
                  <w:rPrChange w:id="12551" w:author="Στάθης Καπ" w:date="2023-03-03T03:31:00Z">
                    <w:rPr>
                      <w:rFonts w:ascii="Calibri" w:hAnsi="Calibri" w:cs="Calibri"/>
                      <w:color w:val="000000"/>
                      <w:sz w:val="18"/>
                      <w:szCs w:val="18"/>
                    </w:rPr>
                  </w:rPrChange>
                </w:rPr>
                <w:t>1.322</w:t>
              </w:r>
            </w:ins>
          </w:p>
        </w:tc>
        <w:tc>
          <w:tcPr>
            <w:tcW w:w="669" w:type="dxa"/>
            <w:vAlign w:val="center"/>
            <w:tcPrChange w:id="12552" w:author="Στάθης Καπ" w:date="2023-03-03T06:26:00Z">
              <w:tcPr>
                <w:tcW w:w="669" w:type="dxa"/>
                <w:vAlign w:val="center"/>
              </w:tcPr>
            </w:tcPrChange>
          </w:tcPr>
          <w:p w14:paraId="19FD8631" w14:textId="6A31BDB3" w:rsidR="009B17D5" w:rsidRPr="00BB05AC" w:rsidRDefault="009B17D5" w:rsidP="009B17D5">
            <w:pPr>
              <w:jc w:val="center"/>
              <w:rPr>
                <w:ins w:id="12553" w:author="Στάθης Καπ" w:date="2023-03-03T03:28:00Z"/>
                <w:rFonts w:cstheme="minorHAnsi"/>
                <w:sz w:val="16"/>
                <w:szCs w:val="16"/>
              </w:rPr>
            </w:pPr>
            <w:ins w:id="12554" w:author="Στάθης Καπ" w:date="2023-03-03T06:13:00Z">
              <w:r>
                <w:rPr>
                  <w:rFonts w:ascii="Calibri" w:hAnsi="Calibri" w:cstheme="minorHAnsi"/>
                  <w:color w:val="000000"/>
                  <w:sz w:val="16"/>
                  <w:szCs w:val="16"/>
                </w:rPr>
                <w:t>3.24</w:t>
              </w:r>
            </w:ins>
          </w:p>
        </w:tc>
        <w:tc>
          <w:tcPr>
            <w:tcW w:w="508" w:type="dxa"/>
            <w:vAlign w:val="bottom"/>
            <w:tcPrChange w:id="12555" w:author="Στάθης Καπ" w:date="2023-03-03T06:26:00Z">
              <w:tcPr>
                <w:tcW w:w="508" w:type="dxa"/>
                <w:vAlign w:val="bottom"/>
              </w:tcPr>
            </w:tcPrChange>
          </w:tcPr>
          <w:p w14:paraId="2E11D813" w14:textId="684770CE" w:rsidR="009B17D5" w:rsidRPr="00BB05AC" w:rsidRDefault="009B17D5" w:rsidP="009B17D5">
            <w:pPr>
              <w:jc w:val="center"/>
              <w:rPr>
                <w:ins w:id="12556" w:author="Στάθης Καπ" w:date="2023-03-03T03:28:00Z"/>
                <w:rFonts w:cstheme="minorHAnsi"/>
                <w:sz w:val="16"/>
                <w:szCs w:val="16"/>
              </w:rPr>
            </w:pPr>
            <w:ins w:id="12557" w:author="Στάθης Καπ" w:date="2023-03-03T03:30:00Z">
              <w:r w:rsidRPr="00BB05AC">
                <w:rPr>
                  <w:rFonts w:ascii="Calibri" w:hAnsi="Calibri" w:cs="Calibri"/>
                  <w:color w:val="000000"/>
                  <w:sz w:val="16"/>
                  <w:szCs w:val="16"/>
                  <w:rPrChange w:id="12558" w:author="Στάθης Καπ" w:date="2023-03-03T03:31:00Z">
                    <w:rPr>
                      <w:rFonts w:ascii="Calibri" w:hAnsi="Calibri" w:cs="Calibri"/>
                      <w:color w:val="000000"/>
                      <w:sz w:val="18"/>
                      <w:szCs w:val="18"/>
                    </w:rPr>
                  </w:rPrChange>
                </w:rPr>
                <w:t>1366</w:t>
              </w:r>
            </w:ins>
          </w:p>
        </w:tc>
        <w:tc>
          <w:tcPr>
            <w:tcW w:w="541" w:type="dxa"/>
            <w:vAlign w:val="bottom"/>
            <w:tcPrChange w:id="12559" w:author="Στάθης Καπ" w:date="2023-03-03T06:26:00Z">
              <w:tcPr>
                <w:tcW w:w="541" w:type="dxa"/>
                <w:vAlign w:val="bottom"/>
              </w:tcPr>
            </w:tcPrChange>
          </w:tcPr>
          <w:p w14:paraId="7D9B154F" w14:textId="26C053C5" w:rsidR="009B17D5" w:rsidRPr="00BB05AC" w:rsidRDefault="009B17D5" w:rsidP="009B17D5">
            <w:pPr>
              <w:jc w:val="center"/>
              <w:rPr>
                <w:ins w:id="12560" w:author="Στάθης Καπ" w:date="2023-03-03T03:28:00Z"/>
                <w:rFonts w:cstheme="minorHAnsi"/>
                <w:sz w:val="16"/>
                <w:szCs w:val="16"/>
              </w:rPr>
            </w:pPr>
            <w:ins w:id="12561" w:author="Στάθης Καπ" w:date="2023-03-03T03:30:00Z">
              <w:r w:rsidRPr="00BB05AC">
                <w:rPr>
                  <w:rFonts w:ascii="Calibri" w:hAnsi="Calibri" w:cs="Calibri"/>
                  <w:color w:val="000000"/>
                  <w:sz w:val="16"/>
                  <w:szCs w:val="16"/>
                  <w:rPrChange w:id="12562" w:author="Στάθης Καπ" w:date="2023-03-03T03:31:00Z">
                    <w:rPr>
                      <w:rFonts w:ascii="Calibri" w:hAnsi="Calibri" w:cs="Calibri"/>
                      <w:color w:val="000000"/>
                      <w:sz w:val="18"/>
                      <w:szCs w:val="18"/>
                    </w:rPr>
                  </w:rPrChange>
                </w:rPr>
                <w:t>1.15</w:t>
              </w:r>
            </w:ins>
          </w:p>
        </w:tc>
        <w:tc>
          <w:tcPr>
            <w:tcW w:w="589" w:type="dxa"/>
            <w:vAlign w:val="center"/>
            <w:tcPrChange w:id="12563" w:author="Στάθης Καπ" w:date="2023-03-03T06:26:00Z">
              <w:tcPr>
                <w:tcW w:w="589" w:type="dxa"/>
                <w:vAlign w:val="center"/>
              </w:tcPr>
            </w:tcPrChange>
          </w:tcPr>
          <w:p w14:paraId="418D71AF" w14:textId="6512776B" w:rsidR="009B17D5" w:rsidRPr="00BB05AC" w:rsidRDefault="009B17D5" w:rsidP="009B17D5">
            <w:pPr>
              <w:jc w:val="center"/>
              <w:rPr>
                <w:ins w:id="12564" w:author="Στάθης Καπ" w:date="2023-03-03T03:28:00Z"/>
                <w:rFonts w:cstheme="minorHAnsi"/>
                <w:sz w:val="16"/>
                <w:szCs w:val="16"/>
              </w:rPr>
            </w:pPr>
            <w:ins w:id="12565" w:author="Στάθης Καπ" w:date="2023-03-03T06:13:00Z">
              <w:r>
                <w:rPr>
                  <w:rFonts w:ascii="Calibri" w:hAnsi="Calibri" w:cstheme="minorHAnsi"/>
                  <w:color w:val="000000"/>
                  <w:sz w:val="16"/>
                  <w:szCs w:val="16"/>
                </w:rPr>
                <w:t>7.89</w:t>
              </w:r>
            </w:ins>
          </w:p>
        </w:tc>
        <w:tc>
          <w:tcPr>
            <w:tcW w:w="463" w:type="dxa"/>
            <w:vAlign w:val="bottom"/>
            <w:tcPrChange w:id="12566" w:author="Στάθης Καπ" w:date="2023-03-03T06:26:00Z">
              <w:tcPr>
                <w:tcW w:w="463" w:type="dxa"/>
                <w:vAlign w:val="bottom"/>
              </w:tcPr>
            </w:tcPrChange>
          </w:tcPr>
          <w:p w14:paraId="6A4F1552" w14:textId="1781DC62" w:rsidR="009B17D5" w:rsidRPr="00BB05AC" w:rsidRDefault="009B17D5" w:rsidP="009B17D5">
            <w:pPr>
              <w:jc w:val="center"/>
              <w:rPr>
                <w:ins w:id="12567" w:author="Στάθης Καπ" w:date="2023-03-03T03:28:00Z"/>
                <w:rFonts w:cstheme="minorHAnsi"/>
                <w:sz w:val="16"/>
                <w:szCs w:val="16"/>
              </w:rPr>
            </w:pPr>
            <w:ins w:id="12568" w:author="Στάθης Καπ" w:date="2023-03-03T03:30:00Z">
              <w:r w:rsidRPr="00BB05AC">
                <w:rPr>
                  <w:rFonts w:ascii="Calibri" w:hAnsi="Calibri" w:cs="Calibri"/>
                  <w:color w:val="000000"/>
                  <w:sz w:val="16"/>
                  <w:szCs w:val="16"/>
                  <w:rPrChange w:id="12569" w:author="Στάθης Καπ" w:date="2023-03-03T03:31:00Z">
                    <w:rPr>
                      <w:rFonts w:ascii="Calibri" w:hAnsi="Calibri" w:cs="Calibri"/>
                      <w:color w:val="000000"/>
                      <w:sz w:val="18"/>
                      <w:szCs w:val="18"/>
                    </w:rPr>
                  </w:rPrChange>
                </w:rPr>
                <w:t>1374</w:t>
              </w:r>
            </w:ins>
          </w:p>
        </w:tc>
        <w:tc>
          <w:tcPr>
            <w:tcW w:w="541" w:type="dxa"/>
            <w:vAlign w:val="bottom"/>
            <w:tcPrChange w:id="12570" w:author="Στάθης Καπ" w:date="2023-03-03T06:26:00Z">
              <w:tcPr>
                <w:tcW w:w="541" w:type="dxa"/>
                <w:vAlign w:val="bottom"/>
              </w:tcPr>
            </w:tcPrChange>
          </w:tcPr>
          <w:p w14:paraId="76F1E751" w14:textId="7EF0CE98" w:rsidR="009B17D5" w:rsidRPr="00BB05AC" w:rsidRDefault="009B17D5" w:rsidP="009B17D5">
            <w:pPr>
              <w:jc w:val="center"/>
              <w:rPr>
                <w:ins w:id="12571" w:author="Στάθης Καπ" w:date="2023-03-03T03:28:00Z"/>
                <w:rFonts w:cstheme="minorHAnsi"/>
                <w:sz w:val="16"/>
                <w:szCs w:val="16"/>
              </w:rPr>
            </w:pPr>
            <w:ins w:id="12572" w:author="Στάθης Καπ" w:date="2023-03-03T03:30:00Z">
              <w:r w:rsidRPr="00BB05AC">
                <w:rPr>
                  <w:rFonts w:ascii="Calibri" w:hAnsi="Calibri" w:cs="Calibri"/>
                  <w:color w:val="000000"/>
                  <w:sz w:val="16"/>
                  <w:szCs w:val="16"/>
                  <w:rPrChange w:id="12573" w:author="Στάθης Καπ" w:date="2023-03-03T03:31:00Z">
                    <w:rPr>
                      <w:rFonts w:ascii="Calibri" w:hAnsi="Calibri" w:cs="Calibri"/>
                      <w:color w:val="000000"/>
                      <w:sz w:val="18"/>
                      <w:szCs w:val="18"/>
                    </w:rPr>
                  </w:rPrChange>
                </w:rPr>
                <w:t>0.901</w:t>
              </w:r>
            </w:ins>
          </w:p>
        </w:tc>
        <w:tc>
          <w:tcPr>
            <w:tcW w:w="589" w:type="dxa"/>
            <w:vAlign w:val="center"/>
            <w:tcPrChange w:id="12574" w:author="Στάθης Καπ" w:date="2023-03-03T06:26:00Z">
              <w:tcPr>
                <w:tcW w:w="589" w:type="dxa"/>
                <w:vAlign w:val="center"/>
              </w:tcPr>
            </w:tcPrChange>
          </w:tcPr>
          <w:p w14:paraId="39440A48" w14:textId="7AA54A08" w:rsidR="009B17D5" w:rsidRPr="00BB05AC" w:rsidRDefault="009B17D5" w:rsidP="009B17D5">
            <w:pPr>
              <w:jc w:val="center"/>
              <w:rPr>
                <w:ins w:id="12575" w:author="Στάθης Καπ" w:date="2023-03-03T03:28:00Z"/>
                <w:rFonts w:cstheme="minorHAnsi"/>
                <w:sz w:val="16"/>
                <w:szCs w:val="16"/>
              </w:rPr>
            </w:pPr>
            <w:ins w:id="12576" w:author="Στάθης Καπ" w:date="2023-03-03T06:14:00Z">
              <w:r>
                <w:rPr>
                  <w:rFonts w:ascii="Calibri" w:hAnsi="Calibri" w:cstheme="minorHAnsi"/>
                  <w:color w:val="000000"/>
                  <w:sz w:val="16"/>
                  <w:szCs w:val="16"/>
                </w:rPr>
                <w:t>7.35</w:t>
              </w:r>
            </w:ins>
          </w:p>
        </w:tc>
      </w:tr>
      <w:tr w:rsidR="009B17D5" w14:paraId="2C51326F" w14:textId="77777777" w:rsidTr="00F03C40">
        <w:trPr>
          <w:ins w:id="12577" w:author="Στάθης Καπ" w:date="2023-03-03T03:28:00Z"/>
        </w:trPr>
        <w:tc>
          <w:tcPr>
            <w:tcW w:w="515" w:type="dxa"/>
            <w:tcBorders>
              <w:top w:val="nil"/>
              <w:bottom w:val="nil"/>
              <w:right w:val="single" w:sz="4" w:space="0" w:color="auto"/>
            </w:tcBorders>
            <w:shd w:val="clear" w:color="auto" w:fill="E7E6E6" w:themeFill="background2"/>
            <w:vAlign w:val="center"/>
            <w:tcPrChange w:id="12578" w:author="Στάθης Καπ" w:date="2023-03-03T06:26:00Z">
              <w:tcPr>
                <w:tcW w:w="515" w:type="dxa"/>
                <w:vAlign w:val="center"/>
              </w:tcPr>
            </w:tcPrChange>
          </w:tcPr>
          <w:p w14:paraId="1E3EC880" w14:textId="6D54F864" w:rsidR="009B17D5" w:rsidRPr="00BB05AC" w:rsidRDefault="009B17D5" w:rsidP="009B17D5">
            <w:pPr>
              <w:jc w:val="center"/>
              <w:rPr>
                <w:ins w:id="12579" w:author="Στάθης Καπ" w:date="2023-03-03T03:28:00Z"/>
                <w:sz w:val="16"/>
                <w:szCs w:val="16"/>
              </w:rPr>
            </w:pPr>
            <w:ins w:id="12580" w:author="Στάθης Καπ" w:date="2023-03-03T03:30:00Z">
              <w:r w:rsidRPr="00BB05AC">
                <w:rPr>
                  <w:rFonts w:cstheme="minorHAnsi"/>
                  <w:sz w:val="16"/>
                  <w:szCs w:val="16"/>
                  <w:rPrChange w:id="12581" w:author="Στάθης Καπ" w:date="2023-03-03T03:31:00Z">
                    <w:rPr>
                      <w:rFonts w:cstheme="minorHAnsi"/>
                      <w:sz w:val="18"/>
                      <w:szCs w:val="18"/>
                    </w:rPr>
                  </w:rPrChange>
                </w:rPr>
                <w:t>pr05</w:t>
              </w:r>
            </w:ins>
          </w:p>
        </w:tc>
        <w:tc>
          <w:tcPr>
            <w:tcW w:w="560" w:type="dxa"/>
            <w:tcBorders>
              <w:left w:val="single" w:sz="4" w:space="0" w:color="auto"/>
            </w:tcBorders>
            <w:tcPrChange w:id="12582" w:author="Στάθης Καπ" w:date="2023-03-03T06:26:00Z">
              <w:tcPr>
                <w:tcW w:w="560" w:type="dxa"/>
              </w:tcPr>
            </w:tcPrChange>
          </w:tcPr>
          <w:p w14:paraId="699E8AE0" w14:textId="33FE9420" w:rsidR="009B17D5" w:rsidRPr="00BB05AC" w:rsidRDefault="009B17D5" w:rsidP="009B17D5">
            <w:pPr>
              <w:jc w:val="center"/>
              <w:rPr>
                <w:ins w:id="12583" w:author="Στάθης Καπ" w:date="2023-03-03T03:28:00Z"/>
                <w:rFonts w:cstheme="minorHAnsi"/>
                <w:sz w:val="16"/>
                <w:szCs w:val="16"/>
              </w:rPr>
            </w:pPr>
            <w:ins w:id="12584" w:author="Στάθης Καπ" w:date="2023-03-03T03:30:00Z">
              <w:r w:rsidRPr="00BB05AC">
                <w:rPr>
                  <w:rFonts w:cstheme="minorHAnsi"/>
                  <w:sz w:val="16"/>
                  <w:szCs w:val="16"/>
                  <w:rPrChange w:id="12585" w:author="Στάθης Καπ" w:date="2023-03-03T03:31:00Z">
                    <w:rPr>
                      <w:rFonts w:cstheme="minorHAnsi"/>
                      <w:sz w:val="18"/>
                      <w:szCs w:val="18"/>
                    </w:rPr>
                  </w:rPrChange>
                </w:rPr>
                <w:t>1844</w:t>
              </w:r>
            </w:ins>
          </w:p>
        </w:tc>
        <w:tc>
          <w:tcPr>
            <w:tcW w:w="855" w:type="dxa"/>
            <w:tcPrChange w:id="12586" w:author="Στάθης Καπ" w:date="2023-03-03T06:26:00Z">
              <w:tcPr>
                <w:tcW w:w="855" w:type="dxa"/>
              </w:tcPr>
            </w:tcPrChange>
          </w:tcPr>
          <w:p w14:paraId="0242A2F3" w14:textId="3CC4FE99" w:rsidR="009B17D5" w:rsidRPr="00BB05AC" w:rsidRDefault="009B17D5" w:rsidP="009B17D5">
            <w:pPr>
              <w:jc w:val="center"/>
              <w:rPr>
                <w:ins w:id="12587" w:author="Στάθης Καπ" w:date="2023-03-03T03:28:00Z"/>
                <w:rFonts w:cstheme="minorHAnsi"/>
                <w:sz w:val="16"/>
                <w:szCs w:val="16"/>
              </w:rPr>
            </w:pPr>
            <w:ins w:id="12588" w:author="Στάθης Καπ" w:date="2023-03-03T03:30:00Z">
              <w:r w:rsidRPr="00BB05AC">
                <w:rPr>
                  <w:rFonts w:cstheme="minorHAnsi"/>
                  <w:sz w:val="16"/>
                  <w:szCs w:val="16"/>
                  <w:rPrChange w:id="12589" w:author="Στάθης Καπ" w:date="2023-03-03T03:31:00Z">
                    <w:rPr>
                      <w:rFonts w:cstheme="minorHAnsi"/>
                      <w:sz w:val="18"/>
                      <w:szCs w:val="18"/>
                    </w:rPr>
                  </w:rPrChange>
                </w:rPr>
                <w:t>1665</w:t>
              </w:r>
            </w:ins>
          </w:p>
        </w:tc>
        <w:tc>
          <w:tcPr>
            <w:tcW w:w="544" w:type="dxa"/>
            <w:vAlign w:val="bottom"/>
            <w:tcPrChange w:id="12590" w:author="Στάθης Καπ" w:date="2023-03-03T06:26:00Z">
              <w:tcPr>
                <w:tcW w:w="544" w:type="dxa"/>
                <w:vAlign w:val="bottom"/>
              </w:tcPr>
            </w:tcPrChange>
          </w:tcPr>
          <w:p w14:paraId="5171E326" w14:textId="6F677370" w:rsidR="009B17D5" w:rsidRPr="00BB05AC" w:rsidRDefault="009B17D5" w:rsidP="009B17D5">
            <w:pPr>
              <w:jc w:val="center"/>
              <w:rPr>
                <w:ins w:id="12591" w:author="Στάθης Καπ" w:date="2023-03-03T03:28:00Z"/>
                <w:rFonts w:cstheme="minorHAnsi"/>
                <w:sz w:val="16"/>
                <w:szCs w:val="16"/>
              </w:rPr>
            </w:pPr>
            <w:ins w:id="12592" w:author="Στάθης Καπ" w:date="2023-03-03T03:30:00Z">
              <w:r w:rsidRPr="00BB05AC">
                <w:rPr>
                  <w:rFonts w:ascii="Calibri" w:hAnsi="Calibri" w:cs="Calibri"/>
                  <w:color w:val="000000"/>
                  <w:sz w:val="16"/>
                  <w:szCs w:val="16"/>
                  <w:rPrChange w:id="12593" w:author="Στάθης Καπ" w:date="2023-03-03T03:31:00Z">
                    <w:rPr>
                      <w:rFonts w:ascii="Calibri" w:hAnsi="Calibri" w:cs="Calibri"/>
                      <w:color w:val="000000"/>
                      <w:sz w:val="18"/>
                      <w:szCs w:val="18"/>
                    </w:rPr>
                  </w:rPrChange>
                </w:rPr>
                <w:t>1640</w:t>
              </w:r>
            </w:ins>
          </w:p>
        </w:tc>
        <w:tc>
          <w:tcPr>
            <w:tcW w:w="621" w:type="dxa"/>
            <w:vAlign w:val="bottom"/>
            <w:tcPrChange w:id="12594" w:author="Στάθης Καπ" w:date="2023-03-03T06:26:00Z">
              <w:tcPr>
                <w:tcW w:w="621" w:type="dxa"/>
                <w:vAlign w:val="bottom"/>
              </w:tcPr>
            </w:tcPrChange>
          </w:tcPr>
          <w:p w14:paraId="1923FC5B" w14:textId="039D88ED" w:rsidR="009B17D5" w:rsidRPr="00BB05AC" w:rsidRDefault="009B17D5" w:rsidP="009B17D5">
            <w:pPr>
              <w:jc w:val="center"/>
              <w:rPr>
                <w:ins w:id="12595" w:author="Στάθης Καπ" w:date="2023-03-03T03:28:00Z"/>
                <w:rFonts w:cstheme="minorHAnsi"/>
                <w:sz w:val="16"/>
                <w:szCs w:val="16"/>
              </w:rPr>
            </w:pPr>
            <w:ins w:id="12596" w:author="Στάθης Καπ" w:date="2023-03-03T03:30:00Z">
              <w:r w:rsidRPr="00BB05AC">
                <w:rPr>
                  <w:rFonts w:ascii="Calibri" w:hAnsi="Calibri" w:cs="Calibri"/>
                  <w:color w:val="000000"/>
                  <w:sz w:val="16"/>
                  <w:szCs w:val="16"/>
                  <w:rPrChange w:id="12597" w:author="Στάθης Καπ" w:date="2023-03-03T03:31:00Z">
                    <w:rPr>
                      <w:rFonts w:ascii="Calibri" w:hAnsi="Calibri" w:cs="Calibri"/>
                      <w:color w:val="000000"/>
                      <w:sz w:val="18"/>
                      <w:szCs w:val="18"/>
                    </w:rPr>
                  </w:rPrChange>
                </w:rPr>
                <w:t>4.069</w:t>
              </w:r>
            </w:ins>
          </w:p>
        </w:tc>
        <w:tc>
          <w:tcPr>
            <w:tcW w:w="669" w:type="dxa"/>
            <w:vAlign w:val="center"/>
            <w:tcPrChange w:id="12598" w:author="Στάθης Καπ" w:date="2023-03-03T06:26:00Z">
              <w:tcPr>
                <w:tcW w:w="669" w:type="dxa"/>
                <w:vAlign w:val="center"/>
              </w:tcPr>
            </w:tcPrChange>
          </w:tcPr>
          <w:p w14:paraId="1494E77C" w14:textId="754BC19B" w:rsidR="009B17D5" w:rsidRPr="00BB05AC" w:rsidRDefault="009B17D5" w:rsidP="009B17D5">
            <w:pPr>
              <w:jc w:val="center"/>
              <w:rPr>
                <w:ins w:id="12599" w:author="Στάθης Καπ" w:date="2023-03-03T03:28:00Z"/>
                <w:rFonts w:cstheme="minorHAnsi"/>
                <w:sz w:val="16"/>
                <w:szCs w:val="16"/>
              </w:rPr>
            </w:pPr>
            <w:ins w:id="12600" w:author="Στάθης Καπ" w:date="2023-03-03T06:13:00Z">
              <w:r>
                <w:rPr>
                  <w:rFonts w:ascii="Calibri" w:hAnsi="Calibri" w:cstheme="minorHAnsi"/>
                  <w:color w:val="000000"/>
                  <w:sz w:val="16"/>
                  <w:szCs w:val="16"/>
                </w:rPr>
                <w:t>11.06</w:t>
              </w:r>
            </w:ins>
          </w:p>
        </w:tc>
        <w:tc>
          <w:tcPr>
            <w:tcW w:w="543" w:type="dxa"/>
            <w:vAlign w:val="bottom"/>
            <w:tcPrChange w:id="12601" w:author="Στάθης Καπ" w:date="2023-03-03T06:26:00Z">
              <w:tcPr>
                <w:tcW w:w="543" w:type="dxa"/>
                <w:vAlign w:val="bottom"/>
              </w:tcPr>
            </w:tcPrChange>
          </w:tcPr>
          <w:p w14:paraId="2F812AE8" w14:textId="41360D13" w:rsidR="009B17D5" w:rsidRPr="00BB05AC" w:rsidRDefault="009B17D5" w:rsidP="009B17D5">
            <w:pPr>
              <w:jc w:val="center"/>
              <w:rPr>
                <w:ins w:id="12602" w:author="Στάθης Καπ" w:date="2023-03-03T03:28:00Z"/>
                <w:rFonts w:cstheme="minorHAnsi"/>
                <w:sz w:val="16"/>
                <w:szCs w:val="16"/>
              </w:rPr>
            </w:pPr>
            <w:ins w:id="12603" w:author="Στάθης Καπ" w:date="2023-03-03T03:30:00Z">
              <w:r w:rsidRPr="00BB05AC">
                <w:rPr>
                  <w:rFonts w:ascii="Calibri" w:hAnsi="Calibri" w:cs="Calibri"/>
                  <w:color w:val="000000"/>
                  <w:sz w:val="16"/>
                  <w:szCs w:val="16"/>
                  <w:rPrChange w:id="12604" w:author="Στάθης Καπ" w:date="2023-03-03T03:31:00Z">
                    <w:rPr>
                      <w:rFonts w:ascii="Calibri" w:hAnsi="Calibri" w:cs="Calibri"/>
                      <w:color w:val="000000"/>
                      <w:sz w:val="18"/>
                      <w:szCs w:val="18"/>
                    </w:rPr>
                  </w:rPrChange>
                </w:rPr>
                <w:t>1627</w:t>
              </w:r>
            </w:ins>
          </w:p>
        </w:tc>
        <w:tc>
          <w:tcPr>
            <w:tcW w:w="621" w:type="dxa"/>
            <w:vAlign w:val="bottom"/>
            <w:tcPrChange w:id="12605" w:author="Στάθης Καπ" w:date="2023-03-03T06:26:00Z">
              <w:tcPr>
                <w:tcW w:w="621" w:type="dxa"/>
                <w:vAlign w:val="bottom"/>
              </w:tcPr>
            </w:tcPrChange>
          </w:tcPr>
          <w:p w14:paraId="0957DC3A" w14:textId="0F9A88FF" w:rsidR="009B17D5" w:rsidRPr="00BB05AC" w:rsidRDefault="009B17D5" w:rsidP="009B17D5">
            <w:pPr>
              <w:jc w:val="center"/>
              <w:rPr>
                <w:ins w:id="12606" w:author="Στάθης Καπ" w:date="2023-03-03T03:28:00Z"/>
                <w:rFonts w:cstheme="minorHAnsi"/>
                <w:sz w:val="16"/>
                <w:szCs w:val="16"/>
              </w:rPr>
            </w:pPr>
            <w:ins w:id="12607" w:author="Στάθης Καπ" w:date="2023-03-03T03:30:00Z">
              <w:r w:rsidRPr="00BB05AC">
                <w:rPr>
                  <w:rFonts w:ascii="Calibri" w:hAnsi="Calibri" w:cs="Calibri"/>
                  <w:color w:val="000000"/>
                  <w:sz w:val="16"/>
                  <w:szCs w:val="16"/>
                  <w:rPrChange w:id="12608" w:author="Στάθης Καπ" w:date="2023-03-03T03:31:00Z">
                    <w:rPr>
                      <w:rFonts w:ascii="Calibri" w:hAnsi="Calibri" w:cs="Calibri"/>
                      <w:color w:val="000000"/>
                      <w:sz w:val="18"/>
                      <w:szCs w:val="18"/>
                    </w:rPr>
                  </w:rPrChange>
                </w:rPr>
                <w:t>1.968</w:t>
              </w:r>
            </w:ins>
          </w:p>
        </w:tc>
        <w:tc>
          <w:tcPr>
            <w:tcW w:w="669" w:type="dxa"/>
            <w:vAlign w:val="center"/>
            <w:tcPrChange w:id="12609" w:author="Στάθης Καπ" w:date="2023-03-03T06:26:00Z">
              <w:tcPr>
                <w:tcW w:w="669" w:type="dxa"/>
                <w:vAlign w:val="center"/>
              </w:tcPr>
            </w:tcPrChange>
          </w:tcPr>
          <w:p w14:paraId="0AA85DA9" w14:textId="11477BDC" w:rsidR="009B17D5" w:rsidRPr="00BB05AC" w:rsidRDefault="009B17D5" w:rsidP="009B17D5">
            <w:pPr>
              <w:jc w:val="center"/>
              <w:rPr>
                <w:ins w:id="12610" w:author="Στάθης Καπ" w:date="2023-03-03T03:28:00Z"/>
                <w:rFonts w:cstheme="minorHAnsi"/>
                <w:sz w:val="16"/>
                <w:szCs w:val="16"/>
              </w:rPr>
            </w:pPr>
            <w:ins w:id="12611" w:author="Στάθης Καπ" w:date="2023-03-03T06:13:00Z">
              <w:r>
                <w:rPr>
                  <w:rFonts w:ascii="Calibri" w:hAnsi="Calibri" w:cstheme="minorHAnsi"/>
                  <w:color w:val="000000"/>
                  <w:sz w:val="16"/>
                  <w:szCs w:val="16"/>
                </w:rPr>
                <w:t>0.79</w:t>
              </w:r>
            </w:ins>
          </w:p>
        </w:tc>
        <w:tc>
          <w:tcPr>
            <w:tcW w:w="508" w:type="dxa"/>
            <w:vAlign w:val="bottom"/>
            <w:tcPrChange w:id="12612" w:author="Στάθης Καπ" w:date="2023-03-03T06:26:00Z">
              <w:tcPr>
                <w:tcW w:w="508" w:type="dxa"/>
                <w:vAlign w:val="bottom"/>
              </w:tcPr>
            </w:tcPrChange>
          </w:tcPr>
          <w:p w14:paraId="781DE5E5" w14:textId="59F1F53E" w:rsidR="009B17D5" w:rsidRPr="00BB05AC" w:rsidRDefault="009B17D5" w:rsidP="009B17D5">
            <w:pPr>
              <w:jc w:val="center"/>
              <w:rPr>
                <w:ins w:id="12613" w:author="Στάθης Καπ" w:date="2023-03-03T03:28:00Z"/>
                <w:rFonts w:cstheme="minorHAnsi"/>
                <w:sz w:val="16"/>
                <w:szCs w:val="16"/>
              </w:rPr>
            </w:pPr>
            <w:ins w:id="12614" w:author="Στάθης Καπ" w:date="2023-03-03T03:30:00Z">
              <w:r w:rsidRPr="00BB05AC">
                <w:rPr>
                  <w:rFonts w:ascii="Calibri" w:hAnsi="Calibri" w:cs="Calibri"/>
                  <w:color w:val="000000"/>
                  <w:sz w:val="16"/>
                  <w:szCs w:val="16"/>
                  <w:rPrChange w:id="12615" w:author="Στάθης Καπ" w:date="2023-03-03T03:31:00Z">
                    <w:rPr>
                      <w:rFonts w:ascii="Calibri" w:hAnsi="Calibri" w:cs="Calibri"/>
                      <w:color w:val="000000"/>
                      <w:sz w:val="18"/>
                      <w:szCs w:val="18"/>
                    </w:rPr>
                  </w:rPrChange>
                </w:rPr>
                <w:t>1532</w:t>
              </w:r>
            </w:ins>
          </w:p>
        </w:tc>
        <w:tc>
          <w:tcPr>
            <w:tcW w:w="541" w:type="dxa"/>
            <w:vAlign w:val="bottom"/>
            <w:tcPrChange w:id="12616" w:author="Στάθης Καπ" w:date="2023-03-03T06:26:00Z">
              <w:tcPr>
                <w:tcW w:w="541" w:type="dxa"/>
                <w:vAlign w:val="bottom"/>
              </w:tcPr>
            </w:tcPrChange>
          </w:tcPr>
          <w:p w14:paraId="2E0989AA" w14:textId="4677FC8B" w:rsidR="009B17D5" w:rsidRPr="00BB05AC" w:rsidRDefault="009B17D5" w:rsidP="009B17D5">
            <w:pPr>
              <w:jc w:val="center"/>
              <w:rPr>
                <w:ins w:id="12617" w:author="Στάθης Καπ" w:date="2023-03-03T03:28:00Z"/>
                <w:rFonts w:cstheme="minorHAnsi"/>
                <w:sz w:val="16"/>
                <w:szCs w:val="16"/>
              </w:rPr>
            </w:pPr>
            <w:ins w:id="12618" w:author="Στάθης Καπ" w:date="2023-03-03T03:30:00Z">
              <w:r w:rsidRPr="00BB05AC">
                <w:rPr>
                  <w:rFonts w:ascii="Calibri" w:hAnsi="Calibri" w:cs="Calibri"/>
                  <w:color w:val="000000"/>
                  <w:sz w:val="16"/>
                  <w:szCs w:val="16"/>
                  <w:rPrChange w:id="12619" w:author="Στάθης Καπ" w:date="2023-03-03T03:31:00Z">
                    <w:rPr>
                      <w:rFonts w:ascii="Calibri" w:hAnsi="Calibri" w:cs="Calibri"/>
                      <w:color w:val="000000"/>
                      <w:sz w:val="18"/>
                      <w:szCs w:val="18"/>
                    </w:rPr>
                  </w:rPrChange>
                </w:rPr>
                <w:t>1.298</w:t>
              </w:r>
            </w:ins>
          </w:p>
        </w:tc>
        <w:tc>
          <w:tcPr>
            <w:tcW w:w="589" w:type="dxa"/>
            <w:vAlign w:val="center"/>
            <w:tcPrChange w:id="12620" w:author="Στάθης Καπ" w:date="2023-03-03T06:26:00Z">
              <w:tcPr>
                <w:tcW w:w="589" w:type="dxa"/>
                <w:vAlign w:val="center"/>
              </w:tcPr>
            </w:tcPrChange>
          </w:tcPr>
          <w:p w14:paraId="3EF301D2" w14:textId="107C3A56" w:rsidR="009B17D5" w:rsidRPr="00BB05AC" w:rsidRDefault="009B17D5" w:rsidP="009B17D5">
            <w:pPr>
              <w:jc w:val="center"/>
              <w:rPr>
                <w:ins w:id="12621" w:author="Στάθης Καπ" w:date="2023-03-03T03:28:00Z"/>
                <w:rFonts w:cstheme="minorHAnsi"/>
                <w:sz w:val="16"/>
                <w:szCs w:val="16"/>
              </w:rPr>
            </w:pPr>
            <w:ins w:id="12622" w:author="Στάθης Καπ" w:date="2023-03-03T06:13:00Z">
              <w:r>
                <w:rPr>
                  <w:rFonts w:ascii="Calibri" w:hAnsi="Calibri" w:cstheme="minorHAnsi"/>
                  <w:color w:val="000000"/>
                  <w:sz w:val="16"/>
                  <w:szCs w:val="16"/>
                </w:rPr>
                <w:t>6.59</w:t>
              </w:r>
            </w:ins>
          </w:p>
        </w:tc>
        <w:tc>
          <w:tcPr>
            <w:tcW w:w="463" w:type="dxa"/>
            <w:vAlign w:val="bottom"/>
            <w:tcPrChange w:id="12623" w:author="Στάθης Καπ" w:date="2023-03-03T06:26:00Z">
              <w:tcPr>
                <w:tcW w:w="463" w:type="dxa"/>
                <w:vAlign w:val="bottom"/>
              </w:tcPr>
            </w:tcPrChange>
          </w:tcPr>
          <w:p w14:paraId="0B999E93" w14:textId="65872E99" w:rsidR="009B17D5" w:rsidRPr="00BB05AC" w:rsidRDefault="009B17D5" w:rsidP="009B17D5">
            <w:pPr>
              <w:jc w:val="center"/>
              <w:rPr>
                <w:ins w:id="12624" w:author="Στάθης Καπ" w:date="2023-03-03T03:28:00Z"/>
                <w:rFonts w:cstheme="minorHAnsi"/>
                <w:sz w:val="16"/>
                <w:szCs w:val="16"/>
              </w:rPr>
            </w:pPr>
            <w:ins w:id="12625" w:author="Στάθης Καπ" w:date="2023-03-03T03:30:00Z">
              <w:r w:rsidRPr="00BB05AC">
                <w:rPr>
                  <w:rFonts w:ascii="Calibri" w:hAnsi="Calibri" w:cs="Calibri"/>
                  <w:color w:val="000000"/>
                  <w:sz w:val="16"/>
                  <w:szCs w:val="16"/>
                  <w:rPrChange w:id="12626" w:author="Στάθης Καπ" w:date="2023-03-03T03:31:00Z">
                    <w:rPr>
                      <w:rFonts w:ascii="Calibri" w:hAnsi="Calibri" w:cs="Calibri"/>
                      <w:color w:val="000000"/>
                      <w:sz w:val="18"/>
                      <w:szCs w:val="18"/>
                    </w:rPr>
                  </w:rPrChange>
                </w:rPr>
                <w:t>1545</w:t>
              </w:r>
            </w:ins>
          </w:p>
        </w:tc>
        <w:tc>
          <w:tcPr>
            <w:tcW w:w="541" w:type="dxa"/>
            <w:vAlign w:val="bottom"/>
            <w:tcPrChange w:id="12627" w:author="Στάθης Καπ" w:date="2023-03-03T06:26:00Z">
              <w:tcPr>
                <w:tcW w:w="541" w:type="dxa"/>
                <w:vAlign w:val="bottom"/>
              </w:tcPr>
            </w:tcPrChange>
          </w:tcPr>
          <w:p w14:paraId="1F65133E" w14:textId="214E7567" w:rsidR="009B17D5" w:rsidRPr="00BB05AC" w:rsidRDefault="009B17D5" w:rsidP="009B17D5">
            <w:pPr>
              <w:jc w:val="center"/>
              <w:rPr>
                <w:ins w:id="12628" w:author="Στάθης Καπ" w:date="2023-03-03T03:28:00Z"/>
                <w:rFonts w:cstheme="minorHAnsi"/>
                <w:sz w:val="16"/>
                <w:szCs w:val="16"/>
              </w:rPr>
            </w:pPr>
            <w:ins w:id="12629" w:author="Στάθης Καπ" w:date="2023-03-03T03:30:00Z">
              <w:r w:rsidRPr="00BB05AC">
                <w:rPr>
                  <w:rFonts w:ascii="Calibri" w:hAnsi="Calibri" w:cs="Calibri"/>
                  <w:color w:val="000000"/>
                  <w:sz w:val="16"/>
                  <w:szCs w:val="16"/>
                  <w:rPrChange w:id="12630" w:author="Στάθης Καπ" w:date="2023-03-03T03:31:00Z">
                    <w:rPr>
                      <w:rFonts w:ascii="Calibri" w:hAnsi="Calibri" w:cs="Calibri"/>
                      <w:color w:val="000000"/>
                      <w:sz w:val="18"/>
                      <w:szCs w:val="18"/>
                    </w:rPr>
                  </w:rPrChange>
                </w:rPr>
                <w:t>1.109</w:t>
              </w:r>
            </w:ins>
          </w:p>
        </w:tc>
        <w:tc>
          <w:tcPr>
            <w:tcW w:w="589" w:type="dxa"/>
            <w:vAlign w:val="center"/>
            <w:tcPrChange w:id="12631" w:author="Στάθης Καπ" w:date="2023-03-03T06:26:00Z">
              <w:tcPr>
                <w:tcW w:w="589" w:type="dxa"/>
                <w:vAlign w:val="center"/>
              </w:tcPr>
            </w:tcPrChange>
          </w:tcPr>
          <w:p w14:paraId="03A000F4" w14:textId="32161F01" w:rsidR="009B17D5" w:rsidRPr="00BB05AC" w:rsidRDefault="009B17D5" w:rsidP="009B17D5">
            <w:pPr>
              <w:jc w:val="center"/>
              <w:rPr>
                <w:ins w:id="12632" w:author="Στάθης Καπ" w:date="2023-03-03T03:28:00Z"/>
                <w:rFonts w:cstheme="minorHAnsi"/>
                <w:sz w:val="16"/>
                <w:szCs w:val="16"/>
              </w:rPr>
            </w:pPr>
            <w:ins w:id="12633" w:author="Στάθης Καπ" w:date="2023-03-03T06:14:00Z">
              <w:r>
                <w:rPr>
                  <w:rFonts w:ascii="Calibri" w:hAnsi="Calibri" w:cstheme="minorHAnsi"/>
                  <w:color w:val="000000"/>
                  <w:sz w:val="16"/>
                  <w:szCs w:val="16"/>
                </w:rPr>
                <w:t>5.79</w:t>
              </w:r>
            </w:ins>
          </w:p>
        </w:tc>
      </w:tr>
      <w:tr w:rsidR="009B17D5" w14:paraId="6EBF83BF" w14:textId="77777777" w:rsidTr="00F03C40">
        <w:trPr>
          <w:ins w:id="12634" w:author="Στάθης Καπ" w:date="2023-03-03T03:28:00Z"/>
        </w:trPr>
        <w:tc>
          <w:tcPr>
            <w:tcW w:w="515" w:type="dxa"/>
            <w:tcBorders>
              <w:top w:val="nil"/>
              <w:bottom w:val="nil"/>
              <w:right w:val="single" w:sz="4" w:space="0" w:color="auto"/>
            </w:tcBorders>
            <w:shd w:val="clear" w:color="auto" w:fill="E7E6E6" w:themeFill="background2"/>
            <w:vAlign w:val="center"/>
            <w:tcPrChange w:id="12635" w:author="Στάθης Καπ" w:date="2023-03-03T06:26:00Z">
              <w:tcPr>
                <w:tcW w:w="515" w:type="dxa"/>
                <w:vAlign w:val="center"/>
              </w:tcPr>
            </w:tcPrChange>
          </w:tcPr>
          <w:p w14:paraId="4208A317" w14:textId="01964109" w:rsidR="009B17D5" w:rsidRPr="00BB05AC" w:rsidRDefault="009B17D5" w:rsidP="009B17D5">
            <w:pPr>
              <w:jc w:val="center"/>
              <w:rPr>
                <w:ins w:id="12636" w:author="Στάθης Καπ" w:date="2023-03-03T03:28:00Z"/>
                <w:sz w:val="16"/>
                <w:szCs w:val="16"/>
              </w:rPr>
            </w:pPr>
            <w:ins w:id="12637" w:author="Στάθης Καπ" w:date="2023-03-03T03:30:00Z">
              <w:r w:rsidRPr="00BB05AC">
                <w:rPr>
                  <w:rFonts w:cstheme="minorHAnsi"/>
                  <w:sz w:val="16"/>
                  <w:szCs w:val="16"/>
                  <w:rPrChange w:id="12638" w:author="Στάθης Καπ" w:date="2023-03-03T03:31:00Z">
                    <w:rPr>
                      <w:rFonts w:cstheme="minorHAnsi"/>
                      <w:sz w:val="18"/>
                      <w:szCs w:val="18"/>
                    </w:rPr>
                  </w:rPrChange>
                </w:rPr>
                <w:t>pr06</w:t>
              </w:r>
            </w:ins>
          </w:p>
        </w:tc>
        <w:tc>
          <w:tcPr>
            <w:tcW w:w="560" w:type="dxa"/>
            <w:tcBorders>
              <w:left w:val="single" w:sz="4" w:space="0" w:color="auto"/>
            </w:tcBorders>
            <w:tcPrChange w:id="12639" w:author="Στάθης Καπ" w:date="2023-03-03T06:26:00Z">
              <w:tcPr>
                <w:tcW w:w="560" w:type="dxa"/>
              </w:tcPr>
            </w:tcPrChange>
          </w:tcPr>
          <w:p w14:paraId="6065903B" w14:textId="33187E02" w:rsidR="009B17D5" w:rsidRPr="00BB05AC" w:rsidRDefault="009B17D5" w:rsidP="009B17D5">
            <w:pPr>
              <w:jc w:val="center"/>
              <w:rPr>
                <w:ins w:id="12640" w:author="Στάθης Καπ" w:date="2023-03-03T03:28:00Z"/>
                <w:rFonts w:cstheme="minorHAnsi"/>
                <w:sz w:val="16"/>
                <w:szCs w:val="16"/>
              </w:rPr>
            </w:pPr>
            <w:ins w:id="12641" w:author="Στάθης Καπ" w:date="2023-03-03T03:30:00Z">
              <w:r w:rsidRPr="00BB05AC">
                <w:rPr>
                  <w:rFonts w:cstheme="minorHAnsi"/>
                  <w:sz w:val="16"/>
                  <w:szCs w:val="16"/>
                  <w:rPrChange w:id="12642" w:author="Στάθης Καπ" w:date="2023-03-03T03:31:00Z">
                    <w:rPr>
                      <w:rFonts w:cstheme="minorHAnsi"/>
                      <w:sz w:val="18"/>
                      <w:szCs w:val="18"/>
                    </w:rPr>
                  </w:rPrChange>
                </w:rPr>
                <w:t>1886</w:t>
              </w:r>
            </w:ins>
          </w:p>
        </w:tc>
        <w:tc>
          <w:tcPr>
            <w:tcW w:w="855" w:type="dxa"/>
            <w:tcPrChange w:id="12643" w:author="Στάθης Καπ" w:date="2023-03-03T06:26:00Z">
              <w:tcPr>
                <w:tcW w:w="855" w:type="dxa"/>
              </w:tcPr>
            </w:tcPrChange>
          </w:tcPr>
          <w:p w14:paraId="335B1056" w14:textId="13D4B622" w:rsidR="009B17D5" w:rsidRPr="00BB05AC" w:rsidRDefault="009B17D5" w:rsidP="009B17D5">
            <w:pPr>
              <w:jc w:val="center"/>
              <w:rPr>
                <w:ins w:id="12644" w:author="Στάθης Καπ" w:date="2023-03-03T03:28:00Z"/>
                <w:rFonts w:cstheme="minorHAnsi"/>
                <w:sz w:val="16"/>
                <w:szCs w:val="16"/>
              </w:rPr>
            </w:pPr>
            <w:ins w:id="12645" w:author="Στάθης Καπ" w:date="2023-03-03T03:30:00Z">
              <w:r w:rsidRPr="00BB05AC">
                <w:rPr>
                  <w:rFonts w:cstheme="minorHAnsi"/>
                  <w:sz w:val="16"/>
                  <w:szCs w:val="16"/>
                  <w:rPrChange w:id="12646" w:author="Στάθης Καπ" w:date="2023-03-03T03:31:00Z">
                    <w:rPr>
                      <w:rFonts w:cstheme="minorHAnsi"/>
                      <w:sz w:val="18"/>
                      <w:szCs w:val="18"/>
                    </w:rPr>
                  </w:rPrChange>
                </w:rPr>
                <w:t>1696</w:t>
              </w:r>
            </w:ins>
          </w:p>
        </w:tc>
        <w:tc>
          <w:tcPr>
            <w:tcW w:w="544" w:type="dxa"/>
            <w:vAlign w:val="bottom"/>
            <w:tcPrChange w:id="12647" w:author="Στάθης Καπ" w:date="2023-03-03T06:26:00Z">
              <w:tcPr>
                <w:tcW w:w="544" w:type="dxa"/>
                <w:vAlign w:val="bottom"/>
              </w:tcPr>
            </w:tcPrChange>
          </w:tcPr>
          <w:p w14:paraId="478E721B" w14:textId="7B3D3AA6" w:rsidR="009B17D5" w:rsidRPr="00BB05AC" w:rsidRDefault="009B17D5" w:rsidP="009B17D5">
            <w:pPr>
              <w:jc w:val="center"/>
              <w:rPr>
                <w:ins w:id="12648" w:author="Στάθης Καπ" w:date="2023-03-03T03:28:00Z"/>
                <w:rFonts w:cstheme="minorHAnsi"/>
                <w:sz w:val="16"/>
                <w:szCs w:val="16"/>
              </w:rPr>
            </w:pPr>
            <w:ins w:id="12649" w:author="Στάθης Καπ" w:date="2023-03-03T03:30:00Z">
              <w:r w:rsidRPr="00BB05AC">
                <w:rPr>
                  <w:rFonts w:ascii="Calibri" w:hAnsi="Calibri" w:cs="Calibri"/>
                  <w:color w:val="000000"/>
                  <w:sz w:val="16"/>
                  <w:szCs w:val="16"/>
                  <w:rPrChange w:id="12650" w:author="Στάθης Καπ" w:date="2023-03-03T03:31:00Z">
                    <w:rPr>
                      <w:rFonts w:ascii="Calibri" w:hAnsi="Calibri" w:cs="Calibri"/>
                      <w:color w:val="000000"/>
                      <w:sz w:val="18"/>
                      <w:szCs w:val="18"/>
                    </w:rPr>
                  </w:rPrChange>
                </w:rPr>
                <w:t>1695</w:t>
              </w:r>
            </w:ins>
          </w:p>
        </w:tc>
        <w:tc>
          <w:tcPr>
            <w:tcW w:w="621" w:type="dxa"/>
            <w:vAlign w:val="bottom"/>
            <w:tcPrChange w:id="12651" w:author="Στάθης Καπ" w:date="2023-03-03T06:26:00Z">
              <w:tcPr>
                <w:tcW w:w="621" w:type="dxa"/>
                <w:vAlign w:val="bottom"/>
              </w:tcPr>
            </w:tcPrChange>
          </w:tcPr>
          <w:p w14:paraId="3EBC5EDC" w14:textId="54C4EE70" w:rsidR="009B17D5" w:rsidRPr="00BB05AC" w:rsidRDefault="009B17D5" w:rsidP="009B17D5">
            <w:pPr>
              <w:jc w:val="center"/>
              <w:rPr>
                <w:ins w:id="12652" w:author="Στάθης Καπ" w:date="2023-03-03T03:28:00Z"/>
                <w:rFonts w:cstheme="minorHAnsi"/>
                <w:sz w:val="16"/>
                <w:szCs w:val="16"/>
              </w:rPr>
            </w:pPr>
            <w:ins w:id="12653" w:author="Στάθης Καπ" w:date="2023-03-03T03:30:00Z">
              <w:r w:rsidRPr="00BB05AC">
                <w:rPr>
                  <w:rFonts w:ascii="Calibri" w:hAnsi="Calibri" w:cs="Calibri"/>
                  <w:color w:val="000000"/>
                  <w:sz w:val="16"/>
                  <w:szCs w:val="16"/>
                  <w:rPrChange w:id="12654" w:author="Στάθης Καπ" w:date="2023-03-03T03:31:00Z">
                    <w:rPr>
                      <w:rFonts w:ascii="Calibri" w:hAnsi="Calibri" w:cs="Calibri"/>
                      <w:color w:val="000000"/>
                      <w:sz w:val="18"/>
                      <w:szCs w:val="18"/>
                    </w:rPr>
                  </w:rPrChange>
                </w:rPr>
                <w:t>12.217</w:t>
              </w:r>
            </w:ins>
          </w:p>
        </w:tc>
        <w:tc>
          <w:tcPr>
            <w:tcW w:w="669" w:type="dxa"/>
            <w:vAlign w:val="center"/>
            <w:tcPrChange w:id="12655" w:author="Στάθης Καπ" w:date="2023-03-03T06:26:00Z">
              <w:tcPr>
                <w:tcW w:w="669" w:type="dxa"/>
                <w:vAlign w:val="center"/>
              </w:tcPr>
            </w:tcPrChange>
          </w:tcPr>
          <w:p w14:paraId="5B8FEAB9" w14:textId="764F4AB2" w:rsidR="009B17D5" w:rsidRPr="00BB05AC" w:rsidRDefault="009B17D5" w:rsidP="009B17D5">
            <w:pPr>
              <w:jc w:val="center"/>
              <w:rPr>
                <w:ins w:id="12656" w:author="Στάθης Καπ" w:date="2023-03-03T03:28:00Z"/>
                <w:rFonts w:cstheme="minorHAnsi"/>
                <w:sz w:val="16"/>
                <w:szCs w:val="16"/>
              </w:rPr>
            </w:pPr>
            <w:ins w:id="12657" w:author="Στάθης Καπ" w:date="2023-03-03T06:13:00Z">
              <w:r>
                <w:rPr>
                  <w:rFonts w:ascii="Calibri" w:hAnsi="Calibri" w:cstheme="minorHAnsi"/>
                  <w:color w:val="000000"/>
                  <w:sz w:val="16"/>
                  <w:szCs w:val="16"/>
                </w:rPr>
                <w:t>10.13</w:t>
              </w:r>
            </w:ins>
          </w:p>
        </w:tc>
        <w:tc>
          <w:tcPr>
            <w:tcW w:w="543" w:type="dxa"/>
            <w:vAlign w:val="bottom"/>
            <w:tcPrChange w:id="12658" w:author="Στάθης Καπ" w:date="2023-03-03T06:26:00Z">
              <w:tcPr>
                <w:tcW w:w="543" w:type="dxa"/>
                <w:vAlign w:val="bottom"/>
              </w:tcPr>
            </w:tcPrChange>
          </w:tcPr>
          <w:p w14:paraId="3B2C9C04" w14:textId="5FBE7F48" w:rsidR="009B17D5" w:rsidRPr="00BB05AC" w:rsidRDefault="009B17D5" w:rsidP="009B17D5">
            <w:pPr>
              <w:jc w:val="center"/>
              <w:rPr>
                <w:ins w:id="12659" w:author="Στάθης Καπ" w:date="2023-03-03T03:28:00Z"/>
                <w:rFonts w:cstheme="minorHAnsi"/>
                <w:sz w:val="16"/>
                <w:szCs w:val="16"/>
              </w:rPr>
            </w:pPr>
            <w:ins w:id="12660" w:author="Στάθης Καπ" w:date="2023-03-03T03:30:00Z">
              <w:r w:rsidRPr="00BB05AC">
                <w:rPr>
                  <w:rFonts w:ascii="Calibri" w:hAnsi="Calibri" w:cs="Calibri"/>
                  <w:color w:val="000000"/>
                  <w:sz w:val="16"/>
                  <w:szCs w:val="16"/>
                  <w:rPrChange w:id="12661" w:author="Στάθης Καπ" w:date="2023-03-03T03:31:00Z">
                    <w:rPr>
                      <w:rFonts w:ascii="Calibri" w:hAnsi="Calibri" w:cs="Calibri"/>
                      <w:color w:val="000000"/>
                      <w:sz w:val="18"/>
                      <w:szCs w:val="18"/>
                    </w:rPr>
                  </w:rPrChange>
                </w:rPr>
                <w:t>1694</w:t>
              </w:r>
            </w:ins>
          </w:p>
        </w:tc>
        <w:tc>
          <w:tcPr>
            <w:tcW w:w="621" w:type="dxa"/>
            <w:vAlign w:val="bottom"/>
            <w:tcPrChange w:id="12662" w:author="Στάθης Καπ" w:date="2023-03-03T06:26:00Z">
              <w:tcPr>
                <w:tcW w:w="621" w:type="dxa"/>
                <w:vAlign w:val="bottom"/>
              </w:tcPr>
            </w:tcPrChange>
          </w:tcPr>
          <w:p w14:paraId="396A1301" w14:textId="090D56C2" w:rsidR="009B17D5" w:rsidRPr="00BB05AC" w:rsidRDefault="009B17D5" w:rsidP="009B17D5">
            <w:pPr>
              <w:jc w:val="center"/>
              <w:rPr>
                <w:ins w:id="12663" w:author="Στάθης Καπ" w:date="2023-03-03T03:28:00Z"/>
                <w:rFonts w:cstheme="minorHAnsi"/>
                <w:sz w:val="16"/>
                <w:szCs w:val="16"/>
              </w:rPr>
            </w:pPr>
            <w:ins w:id="12664" w:author="Στάθης Καπ" w:date="2023-03-03T03:30:00Z">
              <w:r w:rsidRPr="00BB05AC">
                <w:rPr>
                  <w:rFonts w:ascii="Calibri" w:hAnsi="Calibri" w:cs="Calibri"/>
                  <w:color w:val="000000"/>
                  <w:sz w:val="16"/>
                  <w:szCs w:val="16"/>
                  <w:rPrChange w:id="12665" w:author="Στάθης Καπ" w:date="2023-03-03T03:31:00Z">
                    <w:rPr>
                      <w:rFonts w:ascii="Calibri" w:hAnsi="Calibri" w:cs="Calibri"/>
                      <w:color w:val="000000"/>
                      <w:sz w:val="18"/>
                      <w:szCs w:val="18"/>
                    </w:rPr>
                  </w:rPrChange>
                </w:rPr>
                <w:t>2.842</w:t>
              </w:r>
            </w:ins>
          </w:p>
        </w:tc>
        <w:tc>
          <w:tcPr>
            <w:tcW w:w="669" w:type="dxa"/>
            <w:vAlign w:val="center"/>
            <w:tcPrChange w:id="12666" w:author="Στάθης Καπ" w:date="2023-03-03T06:26:00Z">
              <w:tcPr>
                <w:tcW w:w="669" w:type="dxa"/>
                <w:vAlign w:val="center"/>
              </w:tcPr>
            </w:tcPrChange>
          </w:tcPr>
          <w:p w14:paraId="3567E721" w14:textId="7E6755C0" w:rsidR="009B17D5" w:rsidRPr="00BB05AC" w:rsidRDefault="009B17D5" w:rsidP="009B17D5">
            <w:pPr>
              <w:jc w:val="center"/>
              <w:rPr>
                <w:ins w:id="12667" w:author="Στάθης Καπ" w:date="2023-03-03T03:28:00Z"/>
                <w:rFonts w:cstheme="minorHAnsi"/>
                <w:sz w:val="16"/>
                <w:szCs w:val="16"/>
              </w:rPr>
            </w:pPr>
            <w:ins w:id="12668" w:author="Στάθης Καπ" w:date="2023-03-03T06:13:00Z">
              <w:r>
                <w:rPr>
                  <w:rFonts w:ascii="Calibri" w:hAnsi="Calibri" w:cstheme="minorHAnsi"/>
                  <w:color w:val="000000"/>
                  <w:sz w:val="16"/>
                  <w:szCs w:val="16"/>
                </w:rPr>
                <w:t>0.06</w:t>
              </w:r>
            </w:ins>
          </w:p>
        </w:tc>
        <w:tc>
          <w:tcPr>
            <w:tcW w:w="508" w:type="dxa"/>
            <w:vAlign w:val="bottom"/>
            <w:tcPrChange w:id="12669" w:author="Στάθης Καπ" w:date="2023-03-03T06:26:00Z">
              <w:tcPr>
                <w:tcW w:w="508" w:type="dxa"/>
                <w:vAlign w:val="bottom"/>
              </w:tcPr>
            </w:tcPrChange>
          </w:tcPr>
          <w:p w14:paraId="6E1AA7B0" w14:textId="494AC80E" w:rsidR="009B17D5" w:rsidRPr="00BB05AC" w:rsidRDefault="009B17D5" w:rsidP="009B17D5">
            <w:pPr>
              <w:jc w:val="center"/>
              <w:rPr>
                <w:ins w:id="12670" w:author="Στάθης Καπ" w:date="2023-03-03T03:28:00Z"/>
                <w:rFonts w:cstheme="minorHAnsi"/>
                <w:sz w:val="16"/>
                <w:szCs w:val="16"/>
              </w:rPr>
            </w:pPr>
            <w:ins w:id="12671" w:author="Στάθης Καπ" w:date="2023-03-03T03:30:00Z">
              <w:r w:rsidRPr="00BB05AC">
                <w:rPr>
                  <w:rFonts w:ascii="Calibri" w:hAnsi="Calibri" w:cs="Calibri"/>
                  <w:color w:val="000000"/>
                  <w:sz w:val="16"/>
                  <w:szCs w:val="16"/>
                  <w:rPrChange w:id="12672" w:author="Στάθης Καπ" w:date="2023-03-03T03:31:00Z">
                    <w:rPr>
                      <w:rFonts w:ascii="Calibri" w:hAnsi="Calibri" w:cs="Calibri"/>
                      <w:color w:val="000000"/>
                      <w:sz w:val="18"/>
                      <w:szCs w:val="18"/>
                    </w:rPr>
                  </w:rPrChange>
                </w:rPr>
                <w:t>1683</w:t>
              </w:r>
            </w:ins>
          </w:p>
        </w:tc>
        <w:tc>
          <w:tcPr>
            <w:tcW w:w="541" w:type="dxa"/>
            <w:vAlign w:val="bottom"/>
            <w:tcPrChange w:id="12673" w:author="Στάθης Καπ" w:date="2023-03-03T06:26:00Z">
              <w:tcPr>
                <w:tcW w:w="541" w:type="dxa"/>
                <w:vAlign w:val="bottom"/>
              </w:tcPr>
            </w:tcPrChange>
          </w:tcPr>
          <w:p w14:paraId="0FA00ED1" w14:textId="22423841" w:rsidR="009B17D5" w:rsidRPr="00BB05AC" w:rsidRDefault="009B17D5" w:rsidP="009B17D5">
            <w:pPr>
              <w:jc w:val="center"/>
              <w:rPr>
                <w:ins w:id="12674" w:author="Στάθης Καπ" w:date="2023-03-03T03:28:00Z"/>
                <w:rFonts w:cstheme="minorHAnsi"/>
                <w:sz w:val="16"/>
                <w:szCs w:val="16"/>
              </w:rPr>
            </w:pPr>
            <w:ins w:id="12675" w:author="Στάθης Καπ" w:date="2023-03-03T03:30:00Z">
              <w:r w:rsidRPr="00BB05AC">
                <w:rPr>
                  <w:rFonts w:ascii="Calibri" w:hAnsi="Calibri" w:cs="Calibri"/>
                  <w:color w:val="000000"/>
                  <w:sz w:val="16"/>
                  <w:szCs w:val="16"/>
                  <w:rPrChange w:id="12676" w:author="Στάθης Καπ" w:date="2023-03-03T03:31:00Z">
                    <w:rPr>
                      <w:rFonts w:ascii="Calibri" w:hAnsi="Calibri" w:cs="Calibri"/>
                      <w:color w:val="000000"/>
                      <w:sz w:val="18"/>
                      <w:szCs w:val="18"/>
                    </w:rPr>
                  </w:rPrChange>
                </w:rPr>
                <w:t>2.076</w:t>
              </w:r>
            </w:ins>
          </w:p>
        </w:tc>
        <w:tc>
          <w:tcPr>
            <w:tcW w:w="589" w:type="dxa"/>
            <w:vAlign w:val="center"/>
            <w:tcPrChange w:id="12677" w:author="Στάθης Καπ" w:date="2023-03-03T06:26:00Z">
              <w:tcPr>
                <w:tcW w:w="589" w:type="dxa"/>
                <w:vAlign w:val="center"/>
              </w:tcPr>
            </w:tcPrChange>
          </w:tcPr>
          <w:p w14:paraId="0A650F6B" w14:textId="08D6AF64" w:rsidR="009B17D5" w:rsidRPr="00BB05AC" w:rsidRDefault="009B17D5" w:rsidP="009B17D5">
            <w:pPr>
              <w:jc w:val="center"/>
              <w:rPr>
                <w:ins w:id="12678" w:author="Στάθης Καπ" w:date="2023-03-03T03:28:00Z"/>
                <w:rFonts w:cstheme="minorHAnsi"/>
                <w:sz w:val="16"/>
                <w:szCs w:val="16"/>
              </w:rPr>
            </w:pPr>
            <w:ins w:id="12679" w:author="Στάθης Καπ" w:date="2023-03-03T06:13:00Z">
              <w:r>
                <w:rPr>
                  <w:rFonts w:ascii="Calibri" w:hAnsi="Calibri" w:cstheme="minorHAnsi"/>
                  <w:color w:val="000000"/>
                  <w:sz w:val="16"/>
                  <w:szCs w:val="16"/>
                </w:rPr>
                <w:t>0.71</w:t>
              </w:r>
            </w:ins>
          </w:p>
        </w:tc>
        <w:tc>
          <w:tcPr>
            <w:tcW w:w="463" w:type="dxa"/>
            <w:vAlign w:val="bottom"/>
            <w:tcPrChange w:id="12680" w:author="Στάθης Καπ" w:date="2023-03-03T06:26:00Z">
              <w:tcPr>
                <w:tcW w:w="463" w:type="dxa"/>
                <w:vAlign w:val="bottom"/>
              </w:tcPr>
            </w:tcPrChange>
          </w:tcPr>
          <w:p w14:paraId="620D24C8" w14:textId="58E3028F" w:rsidR="009B17D5" w:rsidRPr="00BB05AC" w:rsidRDefault="009B17D5" w:rsidP="009B17D5">
            <w:pPr>
              <w:jc w:val="center"/>
              <w:rPr>
                <w:ins w:id="12681" w:author="Στάθης Καπ" w:date="2023-03-03T03:28:00Z"/>
                <w:rFonts w:cstheme="minorHAnsi"/>
                <w:sz w:val="16"/>
                <w:szCs w:val="16"/>
              </w:rPr>
            </w:pPr>
            <w:ins w:id="12682" w:author="Στάθης Καπ" w:date="2023-03-03T03:30:00Z">
              <w:r w:rsidRPr="00BB05AC">
                <w:rPr>
                  <w:rFonts w:ascii="Calibri" w:hAnsi="Calibri" w:cs="Calibri"/>
                  <w:color w:val="000000"/>
                  <w:sz w:val="16"/>
                  <w:szCs w:val="16"/>
                  <w:rPrChange w:id="12683" w:author="Στάθης Καπ" w:date="2023-03-03T03:31:00Z">
                    <w:rPr>
                      <w:rFonts w:ascii="Calibri" w:hAnsi="Calibri" w:cs="Calibri"/>
                      <w:color w:val="000000"/>
                      <w:sz w:val="18"/>
                      <w:szCs w:val="18"/>
                    </w:rPr>
                  </w:rPrChange>
                </w:rPr>
                <w:t>1588</w:t>
              </w:r>
            </w:ins>
          </w:p>
        </w:tc>
        <w:tc>
          <w:tcPr>
            <w:tcW w:w="541" w:type="dxa"/>
            <w:vAlign w:val="bottom"/>
            <w:tcPrChange w:id="12684" w:author="Στάθης Καπ" w:date="2023-03-03T06:26:00Z">
              <w:tcPr>
                <w:tcW w:w="541" w:type="dxa"/>
                <w:vAlign w:val="bottom"/>
              </w:tcPr>
            </w:tcPrChange>
          </w:tcPr>
          <w:p w14:paraId="2D48ED3E" w14:textId="716BCB2F" w:rsidR="009B17D5" w:rsidRPr="00BB05AC" w:rsidRDefault="009B17D5" w:rsidP="009B17D5">
            <w:pPr>
              <w:jc w:val="center"/>
              <w:rPr>
                <w:ins w:id="12685" w:author="Στάθης Καπ" w:date="2023-03-03T03:28:00Z"/>
                <w:rFonts w:cstheme="minorHAnsi"/>
                <w:sz w:val="16"/>
                <w:szCs w:val="16"/>
              </w:rPr>
            </w:pPr>
            <w:ins w:id="12686" w:author="Στάθης Καπ" w:date="2023-03-03T03:30:00Z">
              <w:r w:rsidRPr="00BB05AC">
                <w:rPr>
                  <w:rFonts w:ascii="Calibri" w:hAnsi="Calibri" w:cs="Calibri"/>
                  <w:color w:val="000000"/>
                  <w:sz w:val="16"/>
                  <w:szCs w:val="16"/>
                  <w:rPrChange w:id="12687" w:author="Στάθης Καπ" w:date="2023-03-03T03:31:00Z">
                    <w:rPr>
                      <w:rFonts w:ascii="Calibri" w:hAnsi="Calibri" w:cs="Calibri"/>
                      <w:color w:val="000000"/>
                      <w:sz w:val="18"/>
                      <w:szCs w:val="18"/>
                    </w:rPr>
                  </w:rPrChange>
                </w:rPr>
                <w:t>1.456</w:t>
              </w:r>
            </w:ins>
          </w:p>
        </w:tc>
        <w:tc>
          <w:tcPr>
            <w:tcW w:w="589" w:type="dxa"/>
            <w:vAlign w:val="center"/>
            <w:tcPrChange w:id="12688" w:author="Στάθης Καπ" w:date="2023-03-03T06:26:00Z">
              <w:tcPr>
                <w:tcW w:w="589" w:type="dxa"/>
                <w:vAlign w:val="center"/>
              </w:tcPr>
            </w:tcPrChange>
          </w:tcPr>
          <w:p w14:paraId="61C21C2B" w14:textId="15B02AC7" w:rsidR="009B17D5" w:rsidRPr="00BB05AC" w:rsidRDefault="009B17D5" w:rsidP="009B17D5">
            <w:pPr>
              <w:jc w:val="center"/>
              <w:rPr>
                <w:ins w:id="12689" w:author="Στάθης Καπ" w:date="2023-03-03T03:28:00Z"/>
                <w:rFonts w:cstheme="minorHAnsi"/>
                <w:sz w:val="16"/>
                <w:szCs w:val="16"/>
              </w:rPr>
            </w:pPr>
            <w:ins w:id="12690" w:author="Στάθης Καπ" w:date="2023-03-03T06:14:00Z">
              <w:r>
                <w:rPr>
                  <w:rFonts w:ascii="Calibri" w:hAnsi="Calibri" w:cstheme="minorHAnsi"/>
                  <w:color w:val="000000"/>
                  <w:sz w:val="16"/>
                  <w:szCs w:val="16"/>
                </w:rPr>
                <w:t>6.31</w:t>
              </w:r>
            </w:ins>
          </w:p>
        </w:tc>
      </w:tr>
      <w:tr w:rsidR="009B17D5" w14:paraId="57BFEC9E" w14:textId="77777777" w:rsidTr="00F03C40">
        <w:trPr>
          <w:ins w:id="12691" w:author="Στάθης Καπ" w:date="2023-03-03T03:28:00Z"/>
        </w:trPr>
        <w:tc>
          <w:tcPr>
            <w:tcW w:w="515" w:type="dxa"/>
            <w:tcBorders>
              <w:top w:val="nil"/>
              <w:bottom w:val="nil"/>
              <w:right w:val="single" w:sz="4" w:space="0" w:color="auto"/>
            </w:tcBorders>
            <w:shd w:val="clear" w:color="auto" w:fill="E7E6E6" w:themeFill="background2"/>
            <w:vAlign w:val="center"/>
            <w:tcPrChange w:id="12692" w:author="Στάθης Καπ" w:date="2023-03-03T06:26:00Z">
              <w:tcPr>
                <w:tcW w:w="515" w:type="dxa"/>
                <w:vAlign w:val="center"/>
              </w:tcPr>
            </w:tcPrChange>
          </w:tcPr>
          <w:p w14:paraId="442E2654" w14:textId="02C214B3" w:rsidR="009B17D5" w:rsidRPr="00BB05AC" w:rsidRDefault="009B17D5" w:rsidP="009B17D5">
            <w:pPr>
              <w:jc w:val="center"/>
              <w:rPr>
                <w:ins w:id="12693" w:author="Στάθης Καπ" w:date="2023-03-03T03:28:00Z"/>
                <w:sz w:val="16"/>
                <w:szCs w:val="16"/>
              </w:rPr>
            </w:pPr>
            <w:ins w:id="12694" w:author="Στάθης Καπ" w:date="2023-03-03T03:30:00Z">
              <w:r w:rsidRPr="00BB05AC">
                <w:rPr>
                  <w:rFonts w:cstheme="minorHAnsi"/>
                  <w:sz w:val="16"/>
                  <w:szCs w:val="16"/>
                  <w:rPrChange w:id="12695" w:author="Στάθης Καπ" w:date="2023-03-03T03:31:00Z">
                    <w:rPr>
                      <w:rFonts w:cstheme="minorHAnsi"/>
                      <w:sz w:val="18"/>
                      <w:szCs w:val="18"/>
                    </w:rPr>
                  </w:rPrChange>
                </w:rPr>
                <w:t>pr07</w:t>
              </w:r>
            </w:ins>
          </w:p>
        </w:tc>
        <w:tc>
          <w:tcPr>
            <w:tcW w:w="560" w:type="dxa"/>
            <w:tcBorders>
              <w:left w:val="single" w:sz="4" w:space="0" w:color="auto"/>
            </w:tcBorders>
            <w:tcPrChange w:id="12696" w:author="Στάθης Καπ" w:date="2023-03-03T06:26:00Z">
              <w:tcPr>
                <w:tcW w:w="560" w:type="dxa"/>
              </w:tcPr>
            </w:tcPrChange>
          </w:tcPr>
          <w:p w14:paraId="39814CBE" w14:textId="3468F557" w:rsidR="009B17D5" w:rsidRPr="00BB05AC" w:rsidRDefault="009B17D5" w:rsidP="009B17D5">
            <w:pPr>
              <w:jc w:val="center"/>
              <w:rPr>
                <w:ins w:id="12697" w:author="Στάθης Καπ" w:date="2023-03-03T03:28:00Z"/>
                <w:rFonts w:cstheme="minorHAnsi"/>
                <w:sz w:val="16"/>
                <w:szCs w:val="16"/>
              </w:rPr>
            </w:pPr>
            <w:ins w:id="12698" w:author="Στάθης Καπ" w:date="2023-03-03T03:30:00Z">
              <w:r w:rsidRPr="00BB05AC">
                <w:rPr>
                  <w:rFonts w:cstheme="minorHAnsi"/>
                  <w:sz w:val="16"/>
                  <w:szCs w:val="16"/>
                  <w:rPrChange w:id="12699" w:author="Στάθης Καπ" w:date="2023-03-03T03:31:00Z">
                    <w:rPr>
                      <w:rFonts w:cstheme="minorHAnsi"/>
                      <w:sz w:val="18"/>
                      <w:szCs w:val="18"/>
                    </w:rPr>
                  </w:rPrChange>
                </w:rPr>
                <w:t>876</w:t>
              </w:r>
            </w:ins>
          </w:p>
        </w:tc>
        <w:tc>
          <w:tcPr>
            <w:tcW w:w="855" w:type="dxa"/>
            <w:tcPrChange w:id="12700" w:author="Στάθης Καπ" w:date="2023-03-03T06:26:00Z">
              <w:tcPr>
                <w:tcW w:w="855" w:type="dxa"/>
              </w:tcPr>
            </w:tcPrChange>
          </w:tcPr>
          <w:p w14:paraId="3069E1E7" w14:textId="3AC86C58" w:rsidR="009B17D5" w:rsidRPr="00BB05AC" w:rsidRDefault="009B17D5" w:rsidP="009B17D5">
            <w:pPr>
              <w:jc w:val="center"/>
              <w:rPr>
                <w:ins w:id="12701" w:author="Στάθης Καπ" w:date="2023-03-03T03:28:00Z"/>
                <w:rFonts w:cstheme="minorHAnsi"/>
                <w:sz w:val="16"/>
                <w:szCs w:val="16"/>
              </w:rPr>
            </w:pPr>
            <w:ins w:id="12702" w:author="Στάθης Καπ" w:date="2023-03-03T03:30:00Z">
              <w:r w:rsidRPr="00BB05AC">
                <w:rPr>
                  <w:rFonts w:cstheme="minorHAnsi"/>
                  <w:sz w:val="16"/>
                  <w:szCs w:val="16"/>
                  <w:rPrChange w:id="12703" w:author="Στάθης Καπ" w:date="2023-03-03T03:31:00Z">
                    <w:rPr>
                      <w:rFonts w:cstheme="minorHAnsi"/>
                      <w:sz w:val="18"/>
                      <w:szCs w:val="18"/>
                    </w:rPr>
                  </w:rPrChange>
                </w:rPr>
                <w:t>840</w:t>
              </w:r>
            </w:ins>
          </w:p>
        </w:tc>
        <w:tc>
          <w:tcPr>
            <w:tcW w:w="544" w:type="dxa"/>
            <w:vAlign w:val="bottom"/>
            <w:tcPrChange w:id="12704" w:author="Στάθης Καπ" w:date="2023-03-03T06:26:00Z">
              <w:tcPr>
                <w:tcW w:w="544" w:type="dxa"/>
                <w:vAlign w:val="bottom"/>
              </w:tcPr>
            </w:tcPrChange>
          </w:tcPr>
          <w:p w14:paraId="690C1C54" w14:textId="029478F2" w:rsidR="009B17D5" w:rsidRPr="00BB05AC" w:rsidRDefault="009B17D5" w:rsidP="009B17D5">
            <w:pPr>
              <w:jc w:val="center"/>
              <w:rPr>
                <w:ins w:id="12705" w:author="Στάθης Καπ" w:date="2023-03-03T03:28:00Z"/>
                <w:rFonts w:cstheme="minorHAnsi"/>
                <w:sz w:val="16"/>
                <w:szCs w:val="16"/>
              </w:rPr>
            </w:pPr>
            <w:ins w:id="12706" w:author="Στάθης Καπ" w:date="2023-03-03T03:30:00Z">
              <w:r w:rsidRPr="00BB05AC">
                <w:rPr>
                  <w:rFonts w:ascii="Calibri" w:hAnsi="Calibri" w:cs="Calibri"/>
                  <w:color w:val="000000"/>
                  <w:sz w:val="16"/>
                  <w:szCs w:val="16"/>
                  <w:rPrChange w:id="12707" w:author="Στάθης Καπ" w:date="2023-03-03T03:31:00Z">
                    <w:rPr>
                      <w:rFonts w:ascii="Calibri" w:hAnsi="Calibri" w:cs="Calibri"/>
                      <w:color w:val="000000"/>
                      <w:sz w:val="18"/>
                      <w:szCs w:val="18"/>
                    </w:rPr>
                  </w:rPrChange>
                </w:rPr>
                <w:t>821</w:t>
              </w:r>
            </w:ins>
          </w:p>
        </w:tc>
        <w:tc>
          <w:tcPr>
            <w:tcW w:w="621" w:type="dxa"/>
            <w:vAlign w:val="bottom"/>
            <w:tcPrChange w:id="12708" w:author="Στάθης Καπ" w:date="2023-03-03T06:26:00Z">
              <w:tcPr>
                <w:tcW w:w="621" w:type="dxa"/>
                <w:vAlign w:val="bottom"/>
              </w:tcPr>
            </w:tcPrChange>
          </w:tcPr>
          <w:p w14:paraId="10A7B250" w14:textId="6CB0F5E1" w:rsidR="009B17D5" w:rsidRPr="00BB05AC" w:rsidRDefault="009B17D5" w:rsidP="009B17D5">
            <w:pPr>
              <w:jc w:val="center"/>
              <w:rPr>
                <w:ins w:id="12709" w:author="Στάθης Καπ" w:date="2023-03-03T03:28:00Z"/>
                <w:rFonts w:cstheme="minorHAnsi"/>
                <w:sz w:val="16"/>
                <w:szCs w:val="16"/>
              </w:rPr>
            </w:pPr>
            <w:ins w:id="12710" w:author="Στάθης Καπ" w:date="2023-03-03T03:30:00Z">
              <w:r w:rsidRPr="00BB05AC">
                <w:rPr>
                  <w:rFonts w:ascii="Calibri" w:hAnsi="Calibri" w:cs="Calibri"/>
                  <w:color w:val="000000"/>
                  <w:sz w:val="16"/>
                  <w:szCs w:val="16"/>
                  <w:rPrChange w:id="12711" w:author="Στάθης Καπ" w:date="2023-03-03T03:31:00Z">
                    <w:rPr>
                      <w:rFonts w:ascii="Calibri" w:hAnsi="Calibri" w:cs="Calibri"/>
                      <w:color w:val="000000"/>
                      <w:sz w:val="18"/>
                      <w:szCs w:val="18"/>
                    </w:rPr>
                  </w:rPrChange>
                </w:rPr>
                <w:t>0.414</w:t>
              </w:r>
            </w:ins>
          </w:p>
        </w:tc>
        <w:tc>
          <w:tcPr>
            <w:tcW w:w="669" w:type="dxa"/>
            <w:vAlign w:val="center"/>
            <w:tcPrChange w:id="12712" w:author="Στάθης Καπ" w:date="2023-03-03T06:26:00Z">
              <w:tcPr>
                <w:tcW w:w="669" w:type="dxa"/>
                <w:vAlign w:val="center"/>
              </w:tcPr>
            </w:tcPrChange>
          </w:tcPr>
          <w:p w14:paraId="0C705AD7" w14:textId="5AF18460" w:rsidR="009B17D5" w:rsidRPr="00BB05AC" w:rsidRDefault="009B17D5" w:rsidP="009B17D5">
            <w:pPr>
              <w:jc w:val="center"/>
              <w:rPr>
                <w:ins w:id="12713" w:author="Στάθης Καπ" w:date="2023-03-03T03:28:00Z"/>
                <w:rFonts w:cstheme="minorHAnsi"/>
                <w:sz w:val="16"/>
                <w:szCs w:val="16"/>
              </w:rPr>
            </w:pPr>
            <w:ins w:id="12714" w:author="Στάθης Καπ" w:date="2023-03-03T06:13:00Z">
              <w:r>
                <w:rPr>
                  <w:rFonts w:ascii="Calibri" w:hAnsi="Calibri" w:cstheme="minorHAnsi"/>
                  <w:color w:val="000000"/>
                  <w:sz w:val="16"/>
                  <w:szCs w:val="16"/>
                </w:rPr>
                <w:t>6.28</w:t>
              </w:r>
            </w:ins>
          </w:p>
        </w:tc>
        <w:tc>
          <w:tcPr>
            <w:tcW w:w="543" w:type="dxa"/>
            <w:vAlign w:val="bottom"/>
            <w:tcPrChange w:id="12715" w:author="Στάθης Καπ" w:date="2023-03-03T06:26:00Z">
              <w:tcPr>
                <w:tcW w:w="543" w:type="dxa"/>
                <w:vAlign w:val="bottom"/>
              </w:tcPr>
            </w:tcPrChange>
          </w:tcPr>
          <w:p w14:paraId="4D59B149" w14:textId="2D679270" w:rsidR="009B17D5" w:rsidRPr="00BB05AC" w:rsidRDefault="009B17D5" w:rsidP="009B17D5">
            <w:pPr>
              <w:jc w:val="center"/>
              <w:rPr>
                <w:ins w:id="12716" w:author="Στάθης Καπ" w:date="2023-03-03T03:28:00Z"/>
                <w:rFonts w:cstheme="minorHAnsi"/>
                <w:sz w:val="16"/>
                <w:szCs w:val="16"/>
              </w:rPr>
            </w:pPr>
            <w:ins w:id="12717" w:author="Στάθης Καπ" w:date="2023-03-03T03:30:00Z">
              <w:r w:rsidRPr="00BB05AC">
                <w:rPr>
                  <w:rFonts w:ascii="Calibri" w:hAnsi="Calibri" w:cs="Calibri"/>
                  <w:color w:val="000000"/>
                  <w:sz w:val="16"/>
                  <w:szCs w:val="16"/>
                  <w:rPrChange w:id="12718" w:author="Στάθης Καπ" w:date="2023-03-03T03:31:00Z">
                    <w:rPr>
                      <w:rFonts w:ascii="Calibri" w:hAnsi="Calibri" w:cs="Calibri"/>
                      <w:color w:val="000000"/>
                      <w:sz w:val="18"/>
                      <w:szCs w:val="18"/>
                    </w:rPr>
                  </w:rPrChange>
                </w:rPr>
                <w:t>786</w:t>
              </w:r>
            </w:ins>
          </w:p>
        </w:tc>
        <w:tc>
          <w:tcPr>
            <w:tcW w:w="621" w:type="dxa"/>
            <w:vAlign w:val="bottom"/>
            <w:tcPrChange w:id="12719" w:author="Στάθης Καπ" w:date="2023-03-03T06:26:00Z">
              <w:tcPr>
                <w:tcW w:w="621" w:type="dxa"/>
                <w:vAlign w:val="bottom"/>
              </w:tcPr>
            </w:tcPrChange>
          </w:tcPr>
          <w:p w14:paraId="04F32CCB" w14:textId="66C1A091" w:rsidR="009B17D5" w:rsidRPr="00BB05AC" w:rsidRDefault="009B17D5" w:rsidP="009B17D5">
            <w:pPr>
              <w:jc w:val="center"/>
              <w:rPr>
                <w:ins w:id="12720" w:author="Στάθης Καπ" w:date="2023-03-03T03:28:00Z"/>
                <w:rFonts w:cstheme="minorHAnsi"/>
                <w:sz w:val="16"/>
                <w:szCs w:val="16"/>
              </w:rPr>
            </w:pPr>
            <w:ins w:id="12721" w:author="Στάθης Καπ" w:date="2023-03-03T03:30:00Z">
              <w:r w:rsidRPr="00BB05AC">
                <w:rPr>
                  <w:rFonts w:ascii="Calibri" w:hAnsi="Calibri" w:cs="Calibri"/>
                  <w:color w:val="000000"/>
                  <w:sz w:val="16"/>
                  <w:szCs w:val="16"/>
                  <w:rPrChange w:id="12722" w:author="Στάθης Καπ" w:date="2023-03-03T03:31:00Z">
                    <w:rPr>
                      <w:rFonts w:ascii="Calibri" w:hAnsi="Calibri" w:cs="Calibri"/>
                      <w:color w:val="000000"/>
                      <w:sz w:val="18"/>
                      <w:szCs w:val="18"/>
                    </w:rPr>
                  </w:rPrChange>
                </w:rPr>
                <w:t>0.23</w:t>
              </w:r>
            </w:ins>
          </w:p>
        </w:tc>
        <w:tc>
          <w:tcPr>
            <w:tcW w:w="669" w:type="dxa"/>
            <w:vAlign w:val="center"/>
            <w:tcPrChange w:id="12723" w:author="Στάθης Καπ" w:date="2023-03-03T06:26:00Z">
              <w:tcPr>
                <w:tcW w:w="669" w:type="dxa"/>
                <w:vAlign w:val="center"/>
              </w:tcPr>
            </w:tcPrChange>
          </w:tcPr>
          <w:p w14:paraId="000A111C" w14:textId="5D5194BE" w:rsidR="009B17D5" w:rsidRPr="00BB05AC" w:rsidRDefault="009B17D5" w:rsidP="009B17D5">
            <w:pPr>
              <w:jc w:val="center"/>
              <w:rPr>
                <w:ins w:id="12724" w:author="Στάθης Καπ" w:date="2023-03-03T03:28:00Z"/>
                <w:rFonts w:cstheme="minorHAnsi"/>
                <w:sz w:val="16"/>
                <w:szCs w:val="16"/>
              </w:rPr>
            </w:pPr>
            <w:ins w:id="12725" w:author="Στάθης Καπ" w:date="2023-03-03T06:13:00Z">
              <w:r>
                <w:rPr>
                  <w:rFonts w:ascii="Calibri" w:hAnsi="Calibri" w:cstheme="minorHAnsi"/>
                  <w:color w:val="000000"/>
                  <w:sz w:val="16"/>
                  <w:szCs w:val="16"/>
                </w:rPr>
                <w:t>4.26</w:t>
              </w:r>
            </w:ins>
          </w:p>
        </w:tc>
        <w:tc>
          <w:tcPr>
            <w:tcW w:w="508" w:type="dxa"/>
            <w:vAlign w:val="bottom"/>
            <w:tcPrChange w:id="12726" w:author="Στάθης Καπ" w:date="2023-03-03T06:26:00Z">
              <w:tcPr>
                <w:tcW w:w="508" w:type="dxa"/>
                <w:vAlign w:val="bottom"/>
              </w:tcPr>
            </w:tcPrChange>
          </w:tcPr>
          <w:p w14:paraId="1D3F1CD7" w14:textId="1B16AEE2" w:rsidR="009B17D5" w:rsidRPr="00BB05AC" w:rsidRDefault="009B17D5" w:rsidP="009B17D5">
            <w:pPr>
              <w:jc w:val="center"/>
              <w:rPr>
                <w:ins w:id="12727" w:author="Στάθης Καπ" w:date="2023-03-03T03:28:00Z"/>
                <w:rFonts w:cstheme="minorHAnsi"/>
                <w:sz w:val="16"/>
                <w:szCs w:val="16"/>
              </w:rPr>
            </w:pPr>
            <w:ins w:id="12728" w:author="Στάθης Καπ" w:date="2023-03-03T03:30:00Z">
              <w:r w:rsidRPr="00BB05AC">
                <w:rPr>
                  <w:rFonts w:ascii="Calibri" w:hAnsi="Calibri" w:cs="Calibri"/>
                  <w:color w:val="000000"/>
                  <w:sz w:val="16"/>
                  <w:szCs w:val="16"/>
                  <w:rPrChange w:id="12729" w:author="Στάθης Καπ" w:date="2023-03-03T03:31:00Z">
                    <w:rPr>
                      <w:rFonts w:ascii="Calibri" w:hAnsi="Calibri" w:cs="Calibri"/>
                      <w:color w:val="000000"/>
                      <w:sz w:val="18"/>
                      <w:szCs w:val="18"/>
                    </w:rPr>
                  </w:rPrChange>
                </w:rPr>
                <w:t>760</w:t>
              </w:r>
            </w:ins>
          </w:p>
        </w:tc>
        <w:tc>
          <w:tcPr>
            <w:tcW w:w="541" w:type="dxa"/>
            <w:vAlign w:val="bottom"/>
            <w:tcPrChange w:id="12730" w:author="Στάθης Καπ" w:date="2023-03-03T06:26:00Z">
              <w:tcPr>
                <w:tcW w:w="541" w:type="dxa"/>
                <w:vAlign w:val="bottom"/>
              </w:tcPr>
            </w:tcPrChange>
          </w:tcPr>
          <w:p w14:paraId="19422A64" w14:textId="3E1C994B" w:rsidR="009B17D5" w:rsidRPr="00BB05AC" w:rsidRDefault="009B17D5" w:rsidP="009B17D5">
            <w:pPr>
              <w:jc w:val="center"/>
              <w:rPr>
                <w:ins w:id="12731" w:author="Στάθης Καπ" w:date="2023-03-03T03:28:00Z"/>
                <w:rFonts w:cstheme="minorHAnsi"/>
                <w:sz w:val="16"/>
                <w:szCs w:val="16"/>
              </w:rPr>
            </w:pPr>
            <w:ins w:id="12732" w:author="Στάθης Καπ" w:date="2023-03-03T03:30:00Z">
              <w:r w:rsidRPr="00BB05AC">
                <w:rPr>
                  <w:rFonts w:ascii="Calibri" w:hAnsi="Calibri" w:cs="Calibri"/>
                  <w:color w:val="000000"/>
                  <w:sz w:val="16"/>
                  <w:szCs w:val="16"/>
                  <w:rPrChange w:id="12733" w:author="Στάθης Καπ" w:date="2023-03-03T03:31:00Z">
                    <w:rPr>
                      <w:rFonts w:ascii="Calibri" w:hAnsi="Calibri" w:cs="Calibri"/>
                      <w:color w:val="000000"/>
                      <w:sz w:val="18"/>
                      <w:szCs w:val="18"/>
                    </w:rPr>
                  </w:rPrChange>
                </w:rPr>
                <w:t>0.181</w:t>
              </w:r>
            </w:ins>
          </w:p>
        </w:tc>
        <w:tc>
          <w:tcPr>
            <w:tcW w:w="589" w:type="dxa"/>
            <w:vAlign w:val="center"/>
            <w:tcPrChange w:id="12734" w:author="Στάθης Καπ" w:date="2023-03-03T06:26:00Z">
              <w:tcPr>
                <w:tcW w:w="589" w:type="dxa"/>
                <w:vAlign w:val="center"/>
              </w:tcPr>
            </w:tcPrChange>
          </w:tcPr>
          <w:p w14:paraId="1A610DFB" w14:textId="2F134102" w:rsidR="009B17D5" w:rsidRPr="00BB05AC" w:rsidRDefault="009B17D5" w:rsidP="009B17D5">
            <w:pPr>
              <w:jc w:val="center"/>
              <w:rPr>
                <w:ins w:id="12735" w:author="Στάθης Καπ" w:date="2023-03-03T03:28:00Z"/>
                <w:rFonts w:cstheme="minorHAnsi"/>
                <w:sz w:val="16"/>
                <w:szCs w:val="16"/>
              </w:rPr>
            </w:pPr>
            <w:ins w:id="12736" w:author="Στάθης Καπ" w:date="2023-03-03T06:13:00Z">
              <w:r>
                <w:rPr>
                  <w:rFonts w:ascii="Calibri" w:hAnsi="Calibri" w:cstheme="minorHAnsi"/>
                  <w:color w:val="000000"/>
                  <w:sz w:val="16"/>
                  <w:szCs w:val="16"/>
                </w:rPr>
                <w:t>7.43</w:t>
              </w:r>
            </w:ins>
          </w:p>
        </w:tc>
        <w:tc>
          <w:tcPr>
            <w:tcW w:w="463" w:type="dxa"/>
            <w:vAlign w:val="bottom"/>
            <w:tcPrChange w:id="12737" w:author="Στάθης Καπ" w:date="2023-03-03T06:26:00Z">
              <w:tcPr>
                <w:tcW w:w="463" w:type="dxa"/>
                <w:vAlign w:val="bottom"/>
              </w:tcPr>
            </w:tcPrChange>
          </w:tcPr>
          <w:p w14:paraId="18620CE2" w14:textId="0F9ACE8C" w:rsidR="009B17D5" w:rsidRPr="00BB05AC" w:rsidRDefault="009B17D5" w:rsidP="009B17D5">
            <w:pPr>
              <w:jc w:val="center"/>
              <w:rPr>
                <w:ins w:id="12738" w:author="Στάθης Καπ" w:date="2023-03-03T03:28:00Z"/>
                <w:rFonts w:cstheme="minorHAnsi"/>
                <w:sz w:val="16"/>
                <w:szCs w:val="16"/>
              </w:rPr>
            </w:pPr>
            <w:ins w:id="12739" w:author="Στάθης Καπ" w:date="2023-03-03T03:30:00Z">
              <w:r w:rsidRPr="00BB05AC">
                <w:rPr>
                  <w:rFonts w:ascii="Calibri" w:hAnsi="Calibri" w:cs="Calibri"/>
                  <w:color w:val="000000"/>
                  <w:sz w:val="16"/>
                  <w:szCs w:val="16"/>
                  <w:rPrChange w:id="12740" w:author="Στάθης Καπ" w:date="2023-03-03T03:31:00Z">
                    <w:rPr>
                      <w:rFonts w:ascii="Calibri" w:hAnsi="Calibri" w:cs="Calibri"/>
                      <w:color w:val="000000"/>
                      <w:sz w:val="18"/>
                      <w:szCs w:val="18"/>
                    </w:rPr>
                  </w:rPrChange>
                </w:rPr>
                <w:t>712</w:t>
              </w:r>
            </w:ins>
          </w:p>
        </w:tc>
        <w:tc>
          <w:tcPr>
            <w:tcW w:w="541" w:type="dxa"/>
            <w:vAlign w:val="bottom"/>
            <w:tcPrChange w:id="12741" w:author="Στάθης Καπ" w:date="2023-03-03T06:26:00Z">
              <w:tcPr>
                <w:tcW w:w="541" w:type="dxa"/>
                <w:vAlign w:val="bottom"/>
              </w:tcPr>
            </w:tcPrChange>
          </w:tcPr>
          <w:p w14:paraId="04950482" w14:textId="315BB978" w:rsidR="009B17D5" w:rsidRPr="00BB05AC" w:rsidRDefault="009B17D5" w:rsidP="009B17D5">
            <w:pPr>
              <w:jc w:val="center"/>
              <w:rPr>
                <w:ins w:id="12742" w:author="Στάθης Καπ" w:date="2023-03-03T03:28:00Z"/>
                <w:rFonts w:cstheme="minorHAnsi"/>
                <w:sz w:val="16"/>
                <w:szCs w:val="16"/>
              </w:rPr>
            </w:pPr>
            <w:ins w:id="12743" w:author="Στάθης Καπ" w:date="2023-03-03T03:30:00Z">
              <w:r w:rsidRPr="00BB05AC">
                <w:rPr>
                  <w:rFonts w:ascii="Calibri" w:hAnsi="Calibri" w:cs="Calibri"/>
                  <w:color w:val="000000"/>
                  <w:sz w:val="16"/>
                  <w:szCs w:val="16"/>
                  <w:rPrChange w:id="12744" w:author="Στάθης Καπ" w:date="2023-03-03T03:31:00Z">
                    <w:rPr>
                      <w:rFonts w:ascii="Calibri" w:hAnsi="Calibri" w:cs="Calibri"/>
                      <w:color w:val="000000"/>
                      <w:sz w:val="18"/>
                      <w:szCs w:val="18"/>
                    </w:rPr>
                  </w:rPrChange>
                </w:rPr>
                <w:t>0.263</w:t>
              </w:r>
            </w:ins>
          </w:p>
        </w:tc>
        <w:tc>
          <w:tcPr>
            <w:tcW w:w="589" w:type="dxa"/>
            <w:vAlign w:val="center"/>
            <w:tcPrChange w:id="12745" w:author="Στάθης Καπ" w:date="2023-03-03T06:26:00Z">
              <w:tcPr>
                <w:tcW w:w="589" w:type="dxa"/>
                <w:vAlign w:val="center"/>
              </w:tcPr>
            </w:tcPrChange>
          </w:tcPr>
          <w:p w14:paraId="63DAB0DD" w14:textId="2265DDBA" w:rsidR="009B17D5" w:rsidRPr="00BB05AC" w:rsidRDefault="009B17D5" w:rsidP="009B17D5">
            <w:pPr>
              <w:jc w:val="center"/>
              <w:rPr>
                <w:ins w:id="12746" w:author="Στάθης Καπ" w:date="2023-03-03T03:28:00Z"/>
                <w:rFonts w:cstheme="minorHAnsi"/>
                <w:sz w:val="16"/>
                <w:szCs w:val="16"/>
              </w:rPr>
            </w:pPr>
            <w:ins w:id="12747" w:author="Στάθης Καπ" w:date="2023-03-03T06:14:00Z">
              <w:r>
                <w:rPr>
                  <w:rFonts w:ascii="Calibri" w:hAnsi="Calibri" w:cstheme="minorHAnsi"/>
                  <w:color w:val="000000"/>
                  <w:sz w:val="16"/>
                  <w:szCs w:val="16"/>
                </w:rPr>
                <w:t>13.28</w:t>
              </w:r>
            </w:ins>
          </w:p>
        </w:tc>
      </w:tr>
      <w:tr w:rsidR="009B17D5" w14:paraId="537AF3F0" w14:textId="77777777" w:rsidTr="00F03C40">
        <w:trPr>
          <w:ins w:id="12748" w:author="Στάθης Καπ" w:date="2023-03-03T03:28:00Z"/>
        </w:trPr>
        <w:tc>
          <w:tcPr>
            <w:tcW w:w="515" w:type="dxa"/>
            <w:tcBorders>
              <w:top w:val="nil"/>
              <w:bottom w:val="nil"/>
              <w:right w:val="single" w:sz="4" w:space="0" w:color="auto"/>
            </w:tcBorders>
            <w:shd w:val="clear" w:color="auto" w:fill="E7E6E6" w:themeFill="background2"/>
            <w:vAlign w:val="center"/>
            <w:tcPrChange w:id="12749" w:author="Στάθης Καπ" w:date="2023-03-03T06:26:00Z">
              <w:tcPr>
                <w:tcW w:w="515" w:type="dxa"/>
                <w:vAlign w:val="center"/>
              </w:tcPr>
            </w:tcPrChange>
          </w:tcPr>
          <w:p w14:paraId="78E55D89" w14:textId="0706E754" w:rsidR="009B17D5" w:rsidRPr="00BB05AC" w:rsidRDefault="009B17D5" w:rsidP="009B17D5">
            <w:pPr>
              <w:jc w:val="center"/>
              <w:rPr>
                <w:ins w:id="12750" w:author="Στάθης Καπ" w:date="2023-03-03T03:28:00Z"/>
                <w:sz w:val="16"/>
                <w:szCs w:val="16"/>
              </w:rPr>
            </w:pPr>
            <w:ins w:id="12751" w:author="Στάθης Καπ" w:date="2023-03-03T03:30:00Z">
              <w:r w:rsidRPr="00BB05AC">
                <w:rPr>
                  <w:rFonts w:cstheme="minorHAnsi"/>
                  <w:sz w:val="16"/>
                  <w:szCs w:val="16"/>
                  <w:rPrChange w:id="12752" w:author="Στάθης Καπ" w:date="2023-03-03T03:31:00Z">
                    <w:rPr>
                      <w:rFonts w:cstheme="minorHAnsi"/>
                      <w:sz w:val="18"/>
                      <w:szCs w:val="18"/>
                    </w:rPr>
                  </w:rPrChange>
                </w:rPr>
                <w:t>pr08</w:t>
              </w:r>
            </w:ins>
          </w:p>
        </w:tc>
        <w:tc>
          <w:tcPr>
            <w:tcW w:w="560" w:type="dxa"/>
            <w:tcBorders>
              <w:left w:val="single" w:sz="4" w:space="0" w:color="auto"/>
            </w:tcBorders>
            <w:tcPrChange w:id="12753" w:author="Στάθης Καπ" w:date="2023-03-03T06:26:00Z">
              <w:tcPr>
                <w:tcW w:w="560" w:type="dxa"/>
              </w:tcPr>
            </w:tcPrChange>
          </w:tcPr>
          <w:p w14:paraId="12423F71" w14:textId="2C622C99" w:rsidR="009B17D5" w:rsidRPr="00BB05AC" w:rsidRDefault="009B17D5" w:rsidP="009B17D5">
            <w:pPr>
              <w:jc w:val="center"/>
              <w:rPr>
                <w:ins w:id="12754" w:author="Στάθης Καπ" w:date="2023-03-03T03:28:00Z"/>
                <w:rFonts w:cstheme="minorHAnsi"/>
                <w:sz w:val="16"/>
                <w:szCs w:val="16"/>
              </w:rPr>
            </w:pPr>
            <w:ins w:id="12755" w:author="Στάθης Καπ" w:date="2023-03-03T03:30:00Z">
              <w:r w:rsidRPr="00BB05AC">
                <w:rPr>
                  <w:rFonts w:cstheme="minorHAnsi"/>
                  <w:sz w:val="16"/>
                  <w:szCs w:val="16"/>
                  <w:rPrChange w:id="12756" w:author="Στάθης Καπ" w:date="2023-03-03T03:31:00Z">
                    <w:rPr>
                      <w:rFonts w:cstheme="minorHAnsi"/>
                      <w:sz w:val="18"/>
                      <w:szCs w:val="18"/>
                    </w:rPr>
                  </w:rPrChange>
                </w:rPr>
                <w:t>1385</w:t>
              </w:r>
            </w:ins>
          </w:p>
        </w:tc>
        <w:tc>
          <w:tcPr>
            <w:tcW w:w="855" w:type="dxa"/>
            <w:tcPrChange w:id="12757" w:author="Στάθης Καπ" w:date="2023-03-03T06:26:00Z">
              <w:tcPr>
                <w:tcW w:w="855" w:type="dxa"/>
              </w:tcPr>
            </w:tcPrChange>
          </w:tcPr>
          <w:p w14:paraId="12889078" w14:textId="6DD51C4D" w:rsidR="009B17D5" w:rsidRPr="00BB05AC" w:rsidRDefault="009B17D5" w:rsidP="009B17D5">
            <w:pPr>
              <w:jc w:val="center"/>
              <w:rPr>
                <w:ins w:id="12758" w:author="Στάθης Καπ" w:date="2023-03-03T03:28:00Z"/>
                <w:rFonts w:cstheme="minorHAnsi"/>
                <w:sz w:val="16"/>
                <w:szCs w:val="16"/>
              </w:rPr>
            </w:pPr>
            <w:ins w:id="12759" w:author="Στάθης Καπ" w:date="2023-03-03T03:30:00Z">
              <w:r w:rsidRPr="00BB05AC">
                <w:rPr>
                  <w:rFonts w:cstheme="minorHAnsi"/>
                  <w:sz w:val="16"/>
                  <w:szCs w:val="16"/>
                  <w:rPrChange w:id="12760" w:author="Στάθης Καπ" w:date="2023-03-03T03:31:00Z">
                    <w:rPr>
                      <w:rFonts w:cstheme="minorHAnsi"/>
                      <w:sz w:val="18"/>
                      <w:szCs w:val="18"/>
                    </w:rPr>
                  </w:rPrChange>
                </w:rPr>
                <w:t>1267</w:t>
              </w:r>
            </w:ins>
          </w:p>
        </w:tc>
        <w:tc>
          <w:tcPr>
            <w:tcW w:w="544" w:type="dxa"/>
            <w:vAlign w:val="bottom"/>
            <w:tcPrChange w:id="12761" w:author="Στάθης Καπ" w:date="2023-03-03T06:26:00Z">
              <w:tcPr>
                <w:tcW w:w="544" w:type="dxa"/>
                <w:vAlign w:val="bottom"/>
              </w:tcPr>
            </w:tcPrChange>
          </w:tcPr>
          <w:p w14:paraId="1C1B0AD6" w14:textId="0B67C5E5" w:rsidR="009B17D5" w:rsidRPr="00BB05AC" w:rsidRDefault="009B17D5" w:rsidP="009B17D5">
            <w:pPr>
              <w:jc w:val="center"/>
              <w:rPr>
                <w:ins w:id="12762" w:author="Στάθης Καπ" w:date="2023-03-03T03:28:00Z"/>
                <w:rFonts w:cstheme="minorHAnsi"/>
                <w:sz w:val="16"/>
                <w:szCs w:val="16"/>
              </w:rPr>
            </w:pPr>
            <w:ins w:id="12763" w:author="Στάθης Καπ" w:date="2023-03-03T03:30:00Z">
              <w:r w:rsidRPr="00BB05AC">
                <w:rPr>
                  <w:rFonts w:ascii="Calibri" w:hAnsi="Calibri" w:cs="Calibri"/>
                  <w:color w:val="000000"/>
                  <w:sz w:val="16"/>
                  <w:szCs w:val="16"/>
                  <w:rPrChange w:id="12764" w:author="Στάθης Καπ" w:date="2023-03-03T03:31:00Z">
                    <w:rPr>
                      <w:rFonts w:ascii="Calibri" w:hAnsi="Calibri" w:cs="Calibri"/>
                      <w:color w:val="000000"/>
                      <w:sz w:val="18"/>
                      <w:szCs w:val="18"/>
                    </w:rPr>
                  </w:rPrChange>
                </w:rPr>
                <w:t>1286</w:t>
              </w:r>
            </w:ins>
          </w:p>
        </w:tc>
        <w:tc>
          <w:tcPr>
            <w:tcW w:w="621" w:type="dxa"/>
            <w:vAlign w:val="bottom"/>
            <w:tcPrChange w:id="12765" w:author="Στάθης Καπ" w:date="2023-03-03T06:26:00Z">
              <w:tcPr>
                <w:tcW w:w="621" w:type="dxa"/>
                <w:vAlign w:val="bottom"/>
              </w:tcPr>
            </w:tcPrChange>
          </w:tcPr>
          <w:p w14:paraId="547B72E8" w14:textId="015EB711" w:rsidR="009B17D5" w:rsidRPr="00BB05AC" w:rsidRDefault="009B17D5" w:rsidP="009B17D5">
            <w:pPr>
              <w:jc w:val="center"/>
              <w:rPr>
                <w:ins w:id="12766" w:author="Στάθης Καπ" w:date="2023-03-03T03:28:00Z"/>
                <w:rFonts w:cstheme="minorHAnsi"/>
                <w:sz w:val="16"/>
                <w:szCs w:val="16"/>
              </w:rPr>
            </w:pPr>
            <w:ins w:id="12767" w:author="Στάθης Καπ" w:date="2023-03-03T03:30:00Z">
              <w:r w:rsidRPr="00BB05AC">
                <w:rPr>
                  <w:rFonts w:ascii="Calibri" w:hAnsi="Calibri" w:cs="Calibri"/>
                  <w:color w:val="000000"/>
                  <w:sz w:val="16"/>
                  <w:szCs w:val="16"/>
                  <w:rPrChange w:id="12768" w:author="Στάθης Καπ" w:date="2023-03-03T03:31:00Z">
                    <w:rPr>
                      <w:rFonts w:ascii="Calibri" w:hAnsi="Calibri" w:cs="Calibri"/>
                      <w:color w:val="000000"/>
                      <w:sz w:val="18"/>
                      <w:szCs w:val="18"/>
                    </w:rPr>
                  </w:rPrChange>
                </w:rPr>
                <w:t>1.585</w:t>
              </w:r>
            </w:ins>
          </w:p>
        </w:tc>
        <w:tc>
          <w:tcPr>
            <w:tcW w:w="669" w:type="dxa"/>
            <w:vAlign w:val="center"/>
            <w:tcPrChange w:id="12769" w:author="Στάθης Καπ" w:date="2023-03-03T06:26:00Z">
              <w:tcPr>
                <w:tcW w:w="669" w:type="dxa"/>
                <w:vAlign w:val="center"/>
              </w:tcPr>
            </w:tcPrChange>
          </w:tcPr>
          <w:p w14:paraId="1EF40CD8" w14:textId="7E703E7F" w:rsidR="009B17D5" w:rsidRPr="00BB05AC" w:rsidRDefault="009B17D5" w:rsidP="009B17D5">
            <w:pPr>
              <w:jc w:val="center"/>
              <w:rPr>
                <w:ins w:id="12770" w:author="Στάθης Καπ" w:date="2023-03-03T03:28:00Z"/>
                <w:rFonts w:cstheme="minorHAnsi"/>
                <w:sz w:val="16"/>
                <w:szCs w:val="16"/>
              </w:rPr>
            </w:pPr>
            <w:ins w:id="12771" w:author="Στάθης Καπ" w:date="2023-03-03T06:13:00Z">
              <w:r>
                <w:rPr>
                  <w:rFonts w:ascii="Calibri" w:hAnsi="Calibri" w:cstheme="minorHAnsi"/>
                  <w:color w:val="000000"/>
                  <w:sz w:val="16"/>
                  <w:szCs w:val="16"/>
                </w:rPr>
                <w:t>7.15</w:t>
              </w:r>
            </w:ins>
          </w:p>
        </w:tc>
        <w:tc>
          <w:tcPr>
            <w:tcW w:w="543" w:type="dxa"/>
            <w:vAlign w:val="bottom"/>
            <w:tcPrChange w:id="12772" w:author="Στάθης Καπ" w:date="2023-03-03T06:26:00Z">
              <w:tcPr>
                <w:tcW w:w="543" w:type="dxa"/>
                <w:vAlign w:val="bottom"/>
              </w:tcPr>
            </w:tcPrChange>
          </w:tcPr>
          <w:p w14:paraId="139D76CA" w14:textId="39D36940" w:rsidR="009B17D5" w:rsidRPr="00BB05AC" w:rsidRDefault="009B17D5" w:rsidP="009B17D5">
            <w:pPr>
              <w:jc w:val="center"/>
              <w:rPr>
                <w:ins w:id="12773" w:author="Στάθης Καπ" w:date="2023-03-03T03:28:00Z"/>
                <w:rFonts w:cstheme="minorHAnsi"/>
                <w:sz w:val="16"/>
                <w:szCs w:val="16"/>
              </w:rPr>
            </w:pPr>
            <w:ins w:id="12774" w:author="Στάθης Καπ" w:date="2023-03-03T03:30:00Z">
              <w:r w:rsidRPr="00BB05AC">
                <w:rPr>
                  <w:rFonts w:ascii="Calibri" w:hAnsi="Calibri" w:cs="Calibri"/>
                  <w:color w:val="000000"/>
                  <w:sz w:val="16"/>
                  <w:szCs w:val="16"/>
                  <w:rPrChange w:id="12775" w:author="Στάθης Καπ" w:date="2023-03-03T03:31:00Z">
                    <w:rPr>
                      <w:rFonts w:ascii="Calibri" w:hAnsi="Calibri" w:cs="Calibri"/>
                      <w:color w:val="000000"/>
                      <w:sz w:val="18"/>
                      <w:szCs w:val="18"/>
                    </w:rPr>
                  </w:rPrChange>
                </w:rPr>
                <w:t>1205</w:t>
              </w:r>
            </w:ins>
          </w:p>
        </w:tc>
        <w:tc>
          <w:tcPr>
            <w:tcW w:w="621" w:type="dxa"/>
            <w:vAlign w:val="bottom"/>
            <w:tcPrChange w:id="12776" w:author="Στάθης Καπ" w:date="2023-03-03T06:26:00Z">
              <w:tcPr>
                <w:tcW w:w="621" w:type="dxa"/>
                <w:vAlign w:val="bottom"/>
              </w:tcPr>
            </w:tcPrChange>
          </w:tcPr>
          <w:p w14:paraId="1AE2DF54" w14:textId="1947B484" w:rsidR="009B17D5" w:rsidRPr="00BB05AC" w:rsidRDefault="009B17D5" w:rsidP="009B17D5">
            <w:pPr>
              <w:jc w:val="center"/>
              <w:rPr>
                <w:ins w:id="12777" w:author="Στάθης Καπ" w:date="2023-03-03T03:28:00Z"/>
                <w:rFonts w:cstheme="minorHAnsi"/>
                <w:sz w:val="16"/>
                <w:szCs w:val="16"/>
              </w:rPr>
            </w:pPr>
            <w:ins w:id="12778" w:author="Στάθης Καπ" w:date="2023-03-03T03:30:00Z">
              <w:r w:rsidRPr="00BB05AC">
                <w:rPr>
                  <w:rFonts w:ascii="Calibri" w:hAnsi="Calibri" w:cs="Calibri"/>
                  <w:color w:val="000000"/>
                  <w:sz w:val="16"/>
                  <w:szCs w:val="16"/>
                  <w:rPrChange w:id="12779" w:author="Στάθης Καπ" w:date="2023-03-03T03:31:00Z">
                    <w:rPr>
                      <w:rFonts w:ascii="Calibri" w:hAnsi="Calibri" w:cs="Calibri"/>
                      <w:color w:val="000000"/>
                      <w:sz w:val="18"/>
                      <w:szCs w:val="18"/>
                    </w:rPr>
                  </w:rPrChange>
                </w:rPr>
                <w:t>0.663</w:t>
              </w:r>
            </w:ins>
          </w:p>
        </w:tc>
        <w:tc>
          <w:tcPr>
            <w:tcW w:w="669" w:type="dxa"/>
            <w:vAlign w:val="center"/>
            <w:tcPrChange w:id="12780" w:author="Στάθης Καπ" w:date="2023-03-03T06:26:00Z">
              <w:tcPr>
                <w:tcW w:w="669" w:type="dxa"/>
                <w:vAlign w:val="center"/>
              </w:tcPr>
            </w:tcPrChange>
          </w:tcPr>
          <w:p w14:paraId="0C9E58FC" w14:textId="1DC42FBE" w:rsidR="009B17D5" w:rsidRPr="00BB05AC" w:rsidRDefault="009B17D5" w:rsidP="009B17D5">
            <w:pPr>
              <w:jc w:val="center"/>
              <w:rPr>
                <w:ins w:id="12781" w:author="Στάθης Καπ" w:date="2023-03-03T03:28:00Z"/>
                <w:rFonts w:cstheme="minorHAnsi"/>
                <w:sz w:val="16"/>
                <w:szCs w:val="16"/>
              </w:rPr>
            </w:pPr>
            <w:ins w:id="12782" w:author="Στάθης Καπ" w:date="2023-03-03T06:13:00Z">
              <w:r>
                <w:rPr>
                  <w:rFonts w:ascii="Calibri" w:hAnsi="Calibri" w:cstheme="minorHAnsi"/>
                  <w:color w:val="000000"/>
                  <w:sz w:val="16"/>
                  <w:szCs w:val="16"/>
                </w:rPr>
                <w:t>6.3</w:t>
              </w:r>
            </w:ins>
          </w:p>
        </w:tc>
        <w:tc>
          <w:tcPr>
            <w:tcW w:w="508" w:type="dxa"/>
            <w:vAlign w:val="bottom"/>
            <w:tcPrChange w:id="12783" w:author="Στάθης Καπ" w:date="2023-03-03T06:26:00Z">
              <w:tcPr>
                <w:tcW w:w="508" w:type="dxa"/>
                <w:vAlign w:val="bottom"/>
              </w:tcPr>
            </w:tcPrChange>
          </w:tcPr>
          <w:p w14:paraId="31C86941" w14:textId="5D50D126" w:rsidR="009B17D5" w:rsidRPr="00BB05AC" w:rsidRDefault="009B17D5" w:rsidP="009B17D5">
            <w:pPr>
              <w:jc w:val="center"/>
              <w:rPr>
                <w:ins w:id="12784" w:author="Στάθης Καπ" w:date="2023-03-03T03:28:00Z"/>
                <w:rFonts w:cstheme="minorHAnsi"/>
                <w:sz w:val="16"/>
                <w:szCs w:val="16"/>
              </w:rPr>
            </w:pPr>
            <w:ins w:id="12785" w:author="Στάθης Καπ" w:date="2023-03-03T03:30:00Z">
              <w:r w:rsidRPr="00BB05AC">
                <w:rPr>
                  <w:rFonts w:ascii="Calibri" w:hAnsi="Calibri" w:cs="Calibri"/>
                  <w:color w:val="000000"/>
                  <w:sz w:val="16"/>
                  <w:szCs w:val="16"/>
                  <w:rPrChange w:id="12786" w:author="Στάθης Καπ" w:date="2023-03-03T03:31:00Z">
                    <w:rPr>
                      <w:rFonts w:ascii="Calibri" w:hAnsi="Calibri" w:cs="Calibri"/>
                      <w:color w:val="000000"/>
                      <w:sz w:val="18"/>
                      <w:szCs w:val="18"/>
                    </w:rPr>
                  </w:rPrChange>
                </w:rPr>
                <w:t>1154</w:t>
              </w:r>
            </w:ins>
          </w:p>
        </w:tc>
        <w:tc>
          <w:tcPr>
            <w:tcW w:w="541" w:type="dxa"/>
            <w:vAlign w:val="bottom"/>
            <w:tcPrChange w:id="12787" w:author="Στάθης Καπ" w:date="2023-03-03T06:26:00Z">
              <w:tcPr>
                <w:tcW w:w="541" w:type="dxa"/>
                <w:vAlign w:val="bottom"/>
              </w:tcPr>
            </w:tcPrChange>
          </w:tcPr>
          <w:p w14:paraId="707AB4CF" w14:textId="11B207AF" w:rsidR="009B17D5" w:rsidRPr="00BB05AC" w:rsidRDefault="009B17D5" w:rsidP="009B17D5">
            <w:pPr>
              <w:jc w:val="center"/>
              <w:rPr>
                <w:ins w:id="12788" w:author="Στάθης Καπ" w:date="2023-03-03T03:28:00Z"/>
                <w:rFonts w:cstheme="minorHAnsi"/>
                <w:sz w:val="16"/>
                <w:szCs w:val="16"/>
              </w:rPr>
            </w:pPr>
            <w:ins w:id="12789" w:author="Στάθης Καπ" w:date="2023-03-03T03:30:00Z">
              <w:r w:rsidRPr="00BB05AC">
                <w:rPr>
                  <w:rFonts w:ascii="Calibri" w:hAnsi="Calibri" w:cs="Calibri"/>
                  <w:color w:val="000000"/>
                  <w:sz w:val="16"/>
                  <w:szCs w:val="16"/>
                  <w:rPrChange w:id="12790" w:author="Στάθης Καπ" w:date="2023-03-03T03:31:00Z">
                    <w:rPr>
                      <w:rFonts w:ascii="Calibri" w:hAnsi="Calibri" w:cs="Calibri"/>
                      <w:color w:val="000000"/>
                      <w:sz w:val="18"/>
                      <w:szCs w:val="18"/>
                    </w:rPr>
                  </w:rPrChange>
                </w:rPr>
                <w:t>0.56</w:t>
              </w:r>
            </w:ins>
          </w:p>
        </w:tc>
        <w:tc>
          <w:tcPr>
            <w:tcW w:w="589" w:type="dxa"/>
            <w:vAlign w:val="center"/>
            <w:tcPrChange w:id="12791" w:author="Στάθης Καπ" w:date="2023-03-03T06:26:00Z">
              <w:tcPr>
                <w:tcW w:w="589" w:type="dxa"/>
                <w:vAlign w:val="center"/>
              </w:tcPr>
            </w:tcPrChange>
          </w:tcPr>
          <w:p w14:paraId="2E774D01" w14:textId="10B1AD9D" w:rsidR="009B17D5" w:rsidRPr="00BB05AC" w:rsidRDefault="009B17D5" w:rsidP="009B17D5">
            <w:pPr>
              <w:jc w:val="center"/>
              <w:rPr>
                <w:ins w:id="12792" w:author="Στάθης Καπ" w:date="2023-03-03T03:28:00Z"/>
                <w:rFonts w:cstheme="minorHAnsi"/>
                <w:sz w:val="16"/>
                <w:szCs w:val="16"/>
              </w:rPr>
            </w:pPr>
            <w:ins w:id="12793" w:author="Στάθης Καπ" w:date="2023-03-03T06:13:00Z">
              <w:r>
                <w:rPr>
                  <w:rFonts w:ascii="Calibri" w:hAnsi="Calibri" w:cstheme="minorHAnsi"/>
                  <w:color w:val="000000"/>
                  <w:sz w:val="16"/>
                  <w:szCs w:val="16"/>
                </w:rPr>
                <w:t>10.26</w:t>
              </w:r>
            </w:ins>
          </w:p>
        </w:tc>
        <w:tc>
          <w:tcPr>
            <w:tcW w:w="463" w:type="dxa"/>
            <w:vAlign w:val="bottom"/>
            <w:tcPrChange w:id="12794" w:author="Στάθης Καπ" w:date="2023-03-03T06:26:00Z">
              <w:tcPr>
                <w:tcW w:w="463" w:type="dxa"/>
                <w:vAlign w:val="bottom"/>
              </w:tcPr>
            </w:tcPrChange>
          </w:tcPr>
          <w:p w14:paraId="31D1F71B" w14:textId="4B17361F" w:rsidR="009B17D5" w:rsidRPr="00BB05AC" w:rsidRDefault="009B17D5" w:rsidP="009B17D5">
            <w:pPr>
              <w:jc w:val="center"/>
              <w:rPr>
                <w:ins w:id="12795" w:author="Στάθης Καπ" w:date="2023-03-03T03:28:00Z"/>
                <w:rFonts w:cstheme="minorHAnsi"/>
                <w:sz w:val="16"/>
                <w:szCs w:val="16"/>
              </w:rPr>
            </w:pPr>
            <w:ins w:id="12796" w:author="Στάθης Καπ" w:date="2023-03-03T03:30:00Z">
              <w:r w:rsidRPr="00BB05AC">
                <w:rPr>
                  <w:rFonts w:ascii="Calibri" w:hAnsi="Calibri" w:cs="Calibri"/>
                  <w:color w:val="000000"/>
                  <w:sz w:val="16"/>
                  <w:szCs w:val="16"/>
                  <w:rPrChange w:id="12797" w:author="Στάθης Καπ" w:date="2023-03-03T03:31:00Z">
                    <w:rPr>
                      <w:rFonts w:ascii="Calibri" w:hAnsi="Calibri" w:cs="Calibri"/>
                      <w:color w:val="000000"/>
                      <w:sz w:val="18"/>
                      <w:szCs w:val="18"/>
                    </w:rPr>
                  </w:rPrChange>
                </w:rPr>
                <w:t>1126</w:t>
              </w:r>
            </w:ins>
          </w:p>
        </w:tc>
        <w:tc>
          <w:tcPr>
            <w:tcW w:w="541" w:type="dxa"/>
            <w:vAlign w:val="bottom"/>
            <w:tcPrChange w:id="12798" w:author="Στάθης Καπ" w:date="2023-03-03T06:26:00Z">
              <w:tcPr>
                <w:tcW w:w="541" w:type="dxa"/>
                <w:vAlign w:val="bottom"/>
              </w:tcPr>
            </w:tcPrChange>
          </w:tcPr>
          <w:p w14:paraId="5F01952F" w14:textId="6C7133B3" w:rsidR="009B17D5" w:rsidRPr="00BB05AC" w:rsidRDefault="009B17D5" w:rsidP="009B17D5">
            <w:pPr>
              <w:jc w:val="center"/>
              <w:rPr>
                <w:ins w:id="12799" w:author="Στάθης Καπ" w:date="2023-03-03T03:28:00Z"/>
                <w:rFonts w:cstheme="minorHAnsi"/>
                <w:sz w:val="16"/>
                <w:szCs w:val="16"/>
              </w:rPr>
            </w:pPr>
            <w:ins w:id="12800" w:author="Στάθης Καπ" w:date="2023-03-03T03:30:00Z">
              <w:r w:rsidRPr="00BB05AC">
                <w:rPr>
                  <w:rFonts w:ascii="Calibri" w:hAnsi="Calibri" w:cs="Calibri"/>
                  <w:color w:val="000000"/>
                  <w:sz w:val="16"/>
                  <w:szCs w:val="16"/>
                  <w:rPrChange w:id="12801" w:author="Στάθης Καπ" w:date="2023-03-03T03:31:00Z">
                    <w:rPr>
                      <w:rFonts w:ascii="Calibri" w:hAnsi="Calibri" w:cs="Calibri"/>
                      <w:color w:val="000000"/>
                      <w:sz w:val="18"/>
                      <w:szCs w:val="18"/>
                    </w:rPr>
                  </w:rPrChange>
                </w:rPr>
                <w:t>0.498</w:t>
              </w:r>
            </w:ins>
          </w:p>
        </w:tc>
        <w:tc>
          <w:tcPr>
            <w:tcW w:w="589" w:type="dxa"/>
            <w:vAlign w:val="center"/>
            <w:tcPrChange w:id="12802" w:author="Στάθης Καπ" w:date="2023-03-03T06:26:00Z">
              <w:tcPr>
                <w:tcW w:w="589" w:type="dxa"/>
                <w:vAlign w:val="center"/>
              </w:tcPr>
            </w:tcPrChange>
          </w:tcPr>
          <w:p w14:paraId="5AC505C3" w14:textId="38F7DC59" w:rsidR="009B17D5" w:rsidRPr="00BB05AC" w:rsidRDefault="009B17D5" w:rsidP="009B17D5">
            <w:pPr>
              <w:jc w:val="center"/>
              <w:rPr>
                <w:ins w:id="12803" w:author="Στάθης Καπ" w:date="2023-03-03T03:28:00Z"/>
                <w:rFonts w:cstheme="minorHAnsi"/>
                <w:sz w:val="16"/>
                <w:szCs w:val="16"/>
              </w:rPr>
            </w:pPr>
            <w:ins w:id="12804" w:author="Στάθης Καπ" w:date="2023-03-03T06:14:00Z">
              <w:r>
                <w:rPr>
                  <w:rFonts w:ascii="Calibri" w:hAnsi="Calibri" w:cstheme="minorHAnsi"/>
                  <w:color w:val="000000"/>
                  <w:sz w:val="16"/>
                  <w:szCs w:val="16"/>
                </w:rPr>
                <w:t>12.44</w:t>
              </w:r>
            </w:ins>
          </w:p>
        </w:tc>
      </w:tr>
      <w:tr w:rsidR="009B17D5" w14:paraId="3673B1F1" w14:textId="77777777" w:rsidTr="00F03C40">
        <w:trPr>
          <w:ins w:id="12805" w:author="Στάθης Καπ" w:date="2023-03-03T03:28:00Z"/>
        </w:trPr>
        <w:tc>
          <w:tcPr>
            <w:tcW w:w="515" w:type="dxa"/>
            <w:tcBorders>
              <w:top w:val="nil"/>
              <w:bottom w:val="nil"/>
              <w:right w:val="single" w:sz="4" w:space="0" w:color="auto"/>
            </w:tcBorders>
            <w:shd w:val="clear" w:color="auto" w:fill="E7E6E6" w:themeFill="background2"/>
            <w:vAlign w:val="center"/>
            <w:tcPrChange w:id="12806" w:author="Στάθης Καπ" w:date="2023-03-03T06:26:00Z">
              <w:tcPr>
                <w:tcW w:w="515" w:type="dxa"/>
                <w:vAlign w:val="center"/>
              </w:tcPr>
            </w:tcPrChange>
          </w:tcPr>
          <w:p w14:paraId="2EED1FD2" w14:textId="248A30A7" w:rsidR="009B17D5" w:rsidRPr="00BB05AC" w:rsidRDefault="009B17D5" w:rsidP="009B17D5">
            <w:pPr>
              <w:jc w:val="center"/>
              <w:rPr>
                <w:ins w:id="12807" w:author="Στάθης Καπ" w:date="2023-03-03T03:28:00Z"/>
                <w:sz w:val="16"/>
                <w:szCs w:val="16"/>
              </w:rPr>
            </w:pPr>
            <w:ins w:id="12808" w:author="Στάθης Καπ" w:date="2023-03-03T03:30:00Z">
              <w:r w:rsidRPr="00BB05AC">
                <w:rPr>
                  <w:rFonts w:cstheme="minorHAnsi"/>
                  <w:sz w:val="16"/>
                  <w:szCs w:val="16"/>
                  <w:rPrChange w:id="12809" w:author="Στάθης Καπ" w:date="2023-03-03T03:31:00Z">
                    <w:rPr>
                      <w:rFonts w:cstheme="minorHAnsi"/>
                      <w:sz w:val="18"/>
                      <w:szCs w:val="18"/>
                    </w:rPr>
                  </w:rPrChange>
                </w:rPr>
                <w:t>pr09</w:t>
              </w:r>
            </w:ins>
          </w:p>
        </w:tc>
        <w:tc>
          <w:tcPr>
            <w:tcW w:w="560" w:type="dxa"/>
            <w:tcBorders>
              <w:left w:val="single" w:sz="4" w:space="0" w:color="auto"/>
            </w:tcBorders>
            <w:tcPrChange w:id="12810" w:author="Στάθης Καπ" w:date="2023-03-03T06:26:00Z">
              <w:tcPr>
                <w:tcW w:w="560" w:type="dxa"/>
              </w:tcPr>
            </w:tcPrChange>
          </w:tcPr>
          <w:p w14:paraId="59EA88C3" w14:textId="17557EFD" w:rsidR="009B17D5" w:rsidRPr="00BB05AC" w:rsidRDefault="009B17D5" w:rsidP="009B17D5">
            <w:pPr>
              <w:jc w:val="center"/>
              <w:rPr>
                <w:ins w:id="12811" w:author="Στάθης Καπ" w:date="2023-03-03T03:28:00Z"/>
                <w:rFonts w:cstheme="minorHAnsi"/>
                <w:sz w:val="16"/>
                <w:szCs w:val="16"/>
              </w:rPr>
            </w:pPr>
            <w:ins w:id="12812" w:author="Στάθης Καπ" w:date="2023-03-03T03:30:00Z">
              <w:r w:rsidRPr="00BB05AC">
                <w:rPr>
                  <w:rFonts w:cstheme="minorHAnsi"/>
                  <w:sz w:val="16"/>
                  <w:szCs w:val="16"/>
                  <w:rPrChange w:id="12813" w:author="Στάθης Καπ" w:date="2023-03-03T03:31:00Z">
                    <w:rPr>
                      <w:rFonts w:cstheme="minorHAnsi"/>
                      <w:sz w:val="18"/>
                      <w:szCs w:val="18"/>
                    </w:rPr>
                  </w:rPrChange>
                </w:rPr>
                <w:t>1619</w:t>
              </w:r>
            </w:ins>
          </w:p>
        </w:tc>
        <w:tc>
          <w:tcPr>
            <w:tcW w:w="855" w:type="dxa"/>
            <w:tcPrChange w:id="12814" w:author="Στάθης Καπ" w:date="2023-03-03T06:26:00Z">
              <w:tcPr>
                <w:tcW w:w="855" w:type="dxa"/>
              </w:tcPr>
            </w:tcPrChange>
          </w:tcPr>
          <w:p w14:paraId="158D9A00" w14:textId="71434686" w:rsidR="009B17D5" w:rsidRPr="00BB05AC" w:rsidRDefault="009B17D5" w:rsidP="009B17D5">
            <w:pPr>
              <w:jc w:val="center"/>
              <w:rPr>
                <w:ins w:id="12815" w:author="Στάθης Καπ" w:date="2023-03-03T03:28:00Z"/>
                <w:rFonts w:cstheme="minorHAnsi"/>
                <w:sz w:val="16"/>
                <w:szCs w:val="16"/>
              </w:rPr>
            </w:pPr>
            <w:ins w:id="12816" w:author="Στάθης Καπ" w:date="2023-03-03T03:30:00Z">
              <w:r w:rsidRPr="00BB05AC">
                <w:rPr>
                  <w:rFonts w:cstheme="minorHAnsi"/>
                  <w:sz w:val="16"/>
                  <w:szCs w:val="16"/>
                  <w:rPrChange w:id="12817" w:author="Στάθης Καπ" w:date="2023-03-03T03:31:00Z">
                    <w:rPr>
                      <w:rFonts w:cstheme="minorHAnsi"/>
                      <w:sz w:val="18"/>
                      <w:szCs w:val="18"/>
                    </w:rPr>
                  </w:rPrChange>
                </w:rPr>
                <w:t>1460</w:t>
              </w:r>
            </w:ins>
          </w:p>
        </w:tc>
        <w:tc>
          <w:tcPr>
            <w:tcW w:w="544" w:type="dxa"/>
            <w:vAlign w:val="bottom"/>
            <w:tcPrChange w:id="12818" w:author="Στάθης Καπ" w:date="2023-03-03T06:26:00Z">
              <w:tcPr>
                <w:tcW w:w="544" w:type="dxa"/>
                <w:vAlign w:val="bottom"/>
              </w:tcPr>
            </w:tcPrChange>
          </w:tcPr>
          <w:p w14:paraId="7459C0D2" w14:textId="2F07682B" w:rsidR="009B17D5" w:rsidRPr="00BB05AC" w:rsidRDefault="009B17D5" w:rsidP="009B17D5">
            <w:pPr>
              <w:jc w:val="center"/>
              <w:rPr>
                <w:ins w:id="12819" w:author="Στάθης Καπ" w:date="2023-03-03T03:28:00Z"/>
                <w:rFonts w:cstheme="minorHAnsi"/>
                <w:sz w:val="16"/>
                <w:szCs w:val="16"/>
              </w:rPr>
            </w:pPr>
            <w:ins w:id="12820" w:author="Στάθης Καπ" w:date="2023-03-03T03:30:00Z">
              <w:r w:rsidRPr="00BB05AC">
                <w:rPr>
                  <w:rFonts w:ascii="Calibri" w:hAnsi="Calibri" w:cs="Calibri"/>
                  <w:color w:val="000000"/>
                  <w:sz w:val="16"/>
                  <w:szCs w:val="16"/>
                  <w:rPrChange w:id="12821" w:author="Στάθης Καπ" w:date="2023-03-03T03:31:00Z">
                    <w:rPr>
                      <w:rFonts w:ascii="Calibri" w:hAnsi="Calibri" w:cs="Calibri"/>
                      <w:color w:val="000000"/>
                      <w:sz w:val="18"/>
                      <w:szCs w:val="18"/>
                    </w:rPr>
                  </w:rPrChange>
                </w:rPr>
                <w:t>1417</w:t>
              </w:r>
            </w:ins>
          </w:p>
        </w:tc>
        <w:tc>
          <w:tcPr>
            <w:tcW w:w="621" w:type="dxa"/>
            <w:vAlign w:val="bottom"/>
            <w:tcPrChange w:id="12822" w:author="Στάθης Καπ" w:date="2023-03-03T06:26:00Z">
              <w:tcPr>
                <w:tcW w:w="621" w:type="dxa"/>
                <w:vAlign w:val="bottom"/>
              </w:tcPr>
            </w:tcPrChange>
          </w:tcPr>
          <w:p w14:paraId="32473BCA" w14:textId="4671BA5D" w:rsidR="009B17D5" w:rsidRPr="00BB05AC" w:rsidRDefault="009B17D5" w:rsidP="009B17D5">
            <w:pPr>
              <w:jc w:val="center"/>
              <w:rPr>
                <w:ins w:id="12823" w:author="Στάθης Καπ" w:date="2023-03-03T03:28:00Z"/>
                <w:rFonts w:cstheme="minorHAnsi"/>
                <w:sz w:val="16"/>
                <w:szCs w:val="16"/>
              </w:rPr>
            </w:pPr>
            <w:ins w:id="12824" w:author="Στάθης Καπ" w:date="2023-03-03T03:30:00Z">
              <w:r w:rsidRPr="00BB05AC">
                <w:rPr>
                  <w:rFonts w:ascii="Calibri" w:hAnsi="Calibri" w:cs="Calibri"/>
                  <w:color w:val="000000"/>
                  <w:sz w:val="16"/>
                  <w:szCs w:val="16"/>
                  <w:rPrChange w:id="12825" w:author="Στάθης Καπ" w:date="2023-03-03T03:31:00Z">
                    <w:rPr>
                      <w:rFonts w:ascii="Calibri" w:hAnsi="Calibri" w:cs="Calibri"/>
                      <w:color w:val="000000"/>
                      <w:sz w:val="18"/>
                      <w:szCs w:val="18"/>
                    </w:rPr>
                  </w:rPrChange>
                </w:rPr>
                <w:t>2.929</w:t>
              </w:r>
            </w:ins>
          </w:p>
        </w:tc>
        <w:tc>
          <w:tcPr>
            <w:tcW w:w="669" w:type="dxa"/>
            <w:vAlign w:val="center"/>
            <w:tcPrChange w:id="12826" w:author="Στάθης Καπ" w:date="2023-03-03T06:26:00Z">
              <w:tcPr>
                <w:tcW w:w="669" w:type="dxa"/>
                <w:vAlign w:val="center"/>
              </w:tcPr>
            </w:tcPrChange>
          </w:tcPr>
          <w:p w14:paraId="71CD85D4" w14:textId="331A965C" w:rsidR="009B17D5" w:rsidRPr="00BB05AC" w:rsidRDefault="009B17D5" w:rsidP="009B17D5">
            <w:pPr>
              <w:jc w:val="center"/>
              <w:rPr>
                <w:ins w:id="12827" w:author="Στάθης Καπ" w:date="2023-03-03T03:28:00Z"/>
                <w:rFonts w:cstheme="minorHAnsi"/>
                <w:sz w:val="16"/>
                <w:szCs w:val="16"/>
              </w:rPr>
            </w:pPr>
            <w:ins w:id="12828" w:author="Στάθης Καπ" w:date="2023-03-03T06:13:00Z">
              <w:r>
                <w:rPr>
                  <w:rFonts w:ascii="Calibri" w:hAnsi="Calibri" w:cstheme="minorHAnsi"/>
                  <w:color w:val="000000"/>
                  <w:sz w:val="16"/>
                  <w:szCs w:val="16"/>
                </w:rPr>
                <w:t>12.48</w:t>
              </w:r>
            </w:ins>
          </w:p>
        </w:tc>
        <w:tc>
          <w:tcPr>
            <w:tcW w:w="543" w:type="dxa"/>
            <w:vAlign w:val="bottom"/>
            <w:tcPrChange w:id="12829" w:author="Στάθης Καπ" w:date="2023-03-03T06:26:00Z">
              <w:tcPr>
                <w:tcW w:w="543" w:type="dxa"/>
                <w:vAlign w:val="bottom"/>
              </w:tcPr>
            </w:tcPrChange>
          </w:tcPr>
          <w:p w14:paraId="749400DC" w14:textId="7A80AD37" w:rsidR="009B17D5" w:rsidRPr="00BB05AC" w:rsidRDefault="009B17D5" w:rsidP="009B17D5">
            <w:pPr>
              <w:jc w:val="center"/>
              <w:rPr>
                <w:ins w:id="12830" w:author="Στάθης Καπ" w:date="2023-03-03T03:28:00Z"/>
                <w:rFonts w:cstheme="minorHAnsi"/>
                <w:sz w:val="16"/>
                <w:szCs w:val="16"/>
              </w:rPr>
            </w:pPr>
            <w:ins w:id="12831" w:author="Στάθης Καπ" w:date="2023-03-03T03:30:00Z">
              <w:r w:rsidRPr="00BB05AC">
                <w:rPr>
                  <w:rFonts w:ascii="Calibri" w:hAnsi="Calibri" w:cs="Calibri"/>
                  <w:color w:val="000000"/>
                  <w:sz w:val="16"/>
                  <w:szCs w:val="16"/>
                  <w:rPrChange w:id="12832" w:author="Στάθης Καπ" w:date="2023-03-03T03:31:00Z">
                    <w:rPr>
                      <w:rFonts w:ascii="Calibri" w:hAnsi="Calibri" w:cs="Calibri"/>
                      <w:color w:val="000000"/>
                      <w:sz w:val="18"/>
                      <w:szCs w:val="18"/>
                    </w:rPr>
                  </w:rPrChange>
                </w:rPr>
                <w:t>1394</w:t>
              </w:r>
            </w:ins>
          </w:p>
        </w:tc>
        <w:tc>
          <w:tcPr>
            <w:tcW w:w="621" w:type="dxa"/>
            <w:vAlign w:val="bottom"/>
            <w:tcPrChange w:id="12833" w:author="Στάθης Καπ" w:date="2023-03-03T06:26:00Z">
              <w:tcPr>
                <w:tcW w:w="621" w:type="dxa"/>
                <w:vAlign w:val="bottom"/>
              </w:tcPr>
            </w:tcPrChange>
          </w:tcPr>
          <w:p w14:paraId="6CF1F905" w14:textId="5913EB2A" w:rsidR="009B17D5" w:rsidRPr="00BB05AC" w:rsidRDefault="009B17D5" w:rsidP="009B17D5">
            <w:pPr>
              <w:jc w:val="center"/>
              <w:rPr>
                <w:ins w:id="12834" w:author="Στάθης Καπ" w:date="2023-03-03T03:28:00Z"/>
                <w:rFonts w:cstheme="minorHAnsi"/>
                <w:sz w:val="16"/>
                <w:szCs w:val="16"/>
              </w:rPr>
            </w:pPr>
            <w:ins w:id="12835" w:author="Στάθης Καπ" w:date="2023-03-03T03:30:00Z">
              <w:r w:rsidRPr="00BB05AC">
                <w:rPr>
                  <w:rFonts w:ascii="Calibri" w:hAnsi="Calibri" w:cs="Calibri"/>
                  <w:color w:val="000000"/>
                  <w:sz w:val="16"/>
                  <w:szCs w:val="16"/>
                  <w:rPrChange w:id="12836" w:author="Στάθης Καπ" w:date="2023-03-03T03:31:00Z">
                    <w:rPr>
                      <w:rFonts w:ascii="Calibri" w:hAnsi="Calibri" w:cs="Calibri"/>
                      <w:color w:val="000000"/>
                      <w:sz w:val="18"/>
                      <w:szCs w:val="18"/>
                    </w:rPr>
                  </w:rPrChange>
                </w:rPr>
                <w:t>1.447</w:t>
              </w:r>
            </w:ins>
          </w:p>
        </w:tc>
        <w:tc>
          <w:tcPr>
            <w:tcW w:w="669" w:type="dxa"/>
            <w:vAlign w:val="center"/>
            <w:tcPrChange w:id="12837" w:author="Στάθης Καπ" w:date="2023-03-03T06:26:00Z">
              <w:tcPr>
                <w:tcW w:w="669" w:type="dxa"/>
                <w:vAlign w:val="center"/>
              </w:tcPr>
            </w:tcPrChange>
          </w:tcPr>
          <w:p w14:paraId="19EB33D3" w14:textId="0A684306" w:rsidR="009B17D5" w:rsidRPr="00BB05AC" w:rsidRDefault="009B17D5" w:rsidP="009B17D5">
            <w:pPr>
              <w:jc w:val="center"/>
              <w:rPr>
                <w:ins w:id="12838" w:author="Στάθης Καπ" w:date="2023-03-03T03:28:00Z"/>
                <w:rFonts w:cstheme="minorHAnsi"/>
                <w:sz w:val="16"/>
                <w:szCs w:val="16"/>
              </w:rPr>
            </w:pPr>
            <w:ins w:id="12839" w:author="Στάθης Καπ" w:date="2023-03-03T06:13:00Z">
              <w:r>
                <w:rPr>
                  <w:rFonts w:ascii="Calibri" w:hAnsi="Calibri" w:cstheme="minorHAnsi"/>
                  <w:color w:val="000000"/>
                  <w:sz w:val="16"/>
                  <w:szCs w:val="16"/>
                </w:rPr>
                <w:t>1.62</w:t>
              </w:r>
            </w:ins>
          </w:p>
        </w:tc>
        <w:tc>
          <w:tcPr>
            <w:tcW w:w="508" w:type="dxa"/>
            <w:vAlign w:val="bottom"/>
            <w:tcPrChange w:id="12840" w:author="Στάθης Καπ" w:date="2023-03-03T06:26:00Z">
              <w:tcPr>
                <w:tcW w:w="508" w:type="dxa"/>
                <w:vAlign w:val="bottom"/>
              </w:tcPr>
            </w:tcPrChange>
          </w:tcPr>
          <w:p w14:paraId="6F2FD4A1" w14:textId="44B38D16" w:rsidR="009B17D5" w:rsidRPr="00BB05AC" w:rsidRDefault="009B17D5" w:rsidP="009B17D5">
            <w:pPr>
              <w:jc w:val="center"/>
              <w:rPr>
                <w:ins w:id="12841" w:author="Στάθης Καπ" w:date="2023-03-03T03:28:00Z"/>
                <w:rFonts w:cstheme="minorHAnsi"/>
                <w:sz w:val="16"/>
                <w:szCs w:val="16"/>
              </w:rPr>
            </w:pPr>
            <w:ins w:id="12842" w:author="Στάθης Καπ" w:date="2023-03-03T03:30:00Z">
              <w:r w:rsidRPr="00BB05AC">
                <w:rPr>
                  <w:rFonts w:ascii="Calibri" w:hAnsi="Calibri" w:cs="Calibri"/>
                  <w:color w:val="000000"/>
                  <w:sz w:val="16"/>
                  <w:szCs w:val="16"/>
                  <w:rPrChange w:id="12843" w:author="Στάθης Καπ" w:date="2023-03-03T03:31:00Z">
                    <w:rPr>
                      <w:rFonts w:ascii="Calibri" w:hAnsi="Calibri" w:cs="Calibri"/>
                      <w:color w:val="000000"/>
                      <w:sz w:val="18"/>
                      <w:szCs w:val="18"/>
                    </w:rPr>
                  </w:rPrChange>
                </w:rPr>
                <w:t>1393</w:t>
              </w:r>
            </w:ins>
          </w:p>
        </w:tc>
        <w:tc>
          <w:tcPr>
            <w:tcW w:w="541" w:type="dxa"/>
            <w:vAlign w:val="bottom"/>
            <w:tcPrChange w:id="12844" w:author="Στάθης Καπ" w:date="2023-03-03T06:26:00Z">
              <w:tcPr>
                <w:tcW w:w="541" w:type="dxa"/>
                <w:vAlign w:val="bottom"/>
              </w:tcPr>
            </w:tcPrChange>
          </w:tcPr>
          <w:p w14:paraId="18FD206C" w14:textId="0A838D12" w:rsidR="009B17D5" w:rsidRPr="00BB05AC" w:rsidRDefault="009B17D5" w:rsidP="009B17D5">
            <w:pPr>
              <w:jc w:val="center"/>
              <w:rPr>
                <w:ins w:id="12845" w:author="Στάθης Καπ" w:date="2023-03-03T03:28:00Z"/>
                <w:rFonts w:cstheme="minorHAnsi"/>
                <w:sz w:val="16"/>
                <w:szCs w:val="16"/>
              </w:rPr>
            </w:pPr>
            <w:ins w:id="12846" w:author="Στάθης Καπ" w:date="2023-03-03T03:30:00Z">
              <w:r w:rsidRPr="00BB05AC">
                <w:rPr>
                  <w:rFonts w:ascii="Calibri" w:hAnsi="Calibri" w:cs="Calibri"/>
                  <w:color w:val="000000"/>
                  <w:sz w:val="16"/>
                  <w:szCs w:val="16"/>
                  <w:rPrChange w:id="12847" w:author="Στάθης Καπ" w:date="2023-03-03T03:31:00Z">
                    <w:rPr>
                      <w:rFonts w:ascii="Calibri" w:hAnsi="Calibri" w:cs="Calibri"/>
                      <w:color w:val="000000"/>
                      <w:sz w:val="18"/>
                      <w:szCs w:val="18"/>
                    </w:rPr>
                  </w:rPrChange>
                </w:rPr>
                <w:t>1.7</w:t>
              </w:r>
            </w:ins>
          </w:p>
        </w:tc>
        <w:tc>
          <w:tcPr>
            <w:tcW w:w="589" w:type="dxa"/>
            <w:vAlign w:val="center"/>
            <w:tcPrChange w:id="12848" w:author="Στάθης Καπ" w:date="2023-03-03T06:26:00Z">
              <w:tcPr>
                <w:tcW w:w="589" w:type="dxa"/>
                <w:vAlign w:val="center"/>
              </w:tcPr>
            </w:tcPrChange>
          </w:tcPr>
          <w:p w14:paraId="41D1937F" w14:textId="0B5E293E" w:rsidR="009B17D5" w:rsidRPr="00BB05AC" w:rsidRDefault="009B17D5" w:rsidP="009B17D5">
            <w:pPr>
              <w:jc w:val="center"/>
              <w:rPr>
                <w:ins w:id="12849" w:author="Στάθης Καπ" w:date="2023-03-03T03:28:00Z"/>
                <w:rFonts w:cstheme="minorHAnsi"/>
                <w:sz w:val="16"/>
                <w:szCs w:val="16"/>
              </w:rPr>
            </w:pPr>
            <w:ins w:id="12850" w:author="Στάθης Καπ" w:date="2023-03-03T06:13:00Z">
              <w:r>
                <w:rPr>
                  <w:rFonts w:ascii="Calibri" w:hAnsi="Calibri" w:cstheme="minorHAnsi"/>
                  <w:color w:val="000000"/>
                  <w:sz w:val="16"/>
                  <w:szCs w:val="16"/>
                </w:rPr>
                <w:t>1.69</w:t>
              </w:r>
            </w:ins>
          </w:p>
        </w:tc>
        <w:tc>
          <w:tcPr>
            <w:tcW w:w="463" w:type="dxa"/>
            <w:vAlign w:val="bottom"/>
            <w:tcPrChange w:id="12851" w:author="Στάθης Καπ" w:date="2023-03-03T06:26:00Z">
              <w:tcPr>
                <w:tcW w:w="463" w:type="dxa"/>
                <w:vAlign w:val="bottom"/>
              </w:tcPr>
            </w:tcPrChange>
          </w:tcPr>
          <w:p w14:paraId="201434D3" w14:textId="4A99C03B" w:rsidR="009B17D5" w:rsidRPr="00BB05AC" w:rsidRDefault="009B17D5" w:rsidP="009B17D5">
            <w:pPr>
              <w:jc w:val="center"/>
              <w:rPr>
                <w:ins w:id="12852" w:author="Στάθης Καπ" w:date="2023-03-03T03:28:00Z"/>
                <w:rFonts w:cstheme="minorHAnsi"/>
                <w:sz w:val="16"/>
                <w:szCs w:val="16"/>
              </w:rPr>
            </w:pPr>
            <w:ins w:id="12853" w:author="Στάθης Καπ" w:date="2023-03-03T03:30:00Z">
              <w:r w:rsidRPr="00BB05AC">
                <w:rPr>
                  <w:rFonts w:ascii="Calibri" w:hAnsi="Calibri" w:cs="Calibri"/>
                  <w:color w:val="000000"/>
                  <w:sz w:val="16"/>
                  <w:szCs w:val="16"/>
                  <w:rPrChange w:id="12854" w:author="Στάθης Καπ" w:date="2023-03-03T03:31:00Z">
                    <w:rPr>
                      <w:rFonts w:ascii="Calibri" w:hAnsi="Calibri" w:cs="Calibri"/>
                      <w:color w:val="000000"/>
                      <w:sz w:val="18"/>
                      <w:szCs w:val="18"/>
                    </w:rPr>
                  </w:rPrChange>
                </w:rPr>
                <w:t>1408</w:t>
              </w:r>
            </w:ins>
          </w:p>
        </w:tc>
        <w:tc>
          <w:tcPr>
            <w:tcW w:w="541" w:type="dxa"/>
            <w:vAlign w:val="bottom"/>
            <w:tcPrChange w:id="12855" w:author="Στάθης Καπ" w:date="2023-03-03T06:26:00Z">
              <w:tcPr>
                <w:tcW w:w="541" w:type="dxa"/>
                <w:vAlign w:val="bottom"/>
              </w:tcPr>
            </w:tcPrChange>
          </w:tcPr>
          <w:p w14:paraId="423B3348" w14:textId="7FE45A07" w:rsidR="009B17D5" w:rsidRPr="00BB05AC" w:rsidRDefault="009B17D5" w:rsidP="009B17D5">
            <w:pPr>
              <w:jc w:val="center"/>
              <w:rPr>
                <w:ins w:id="12856" w:author="Στάθης Καπ" w:date="2023-03-03T03:28:00Z"/>
                <w:rFonts w:cstheme="minorHAnsi"/>
                <w:sz w:val="16"/>
                <w:szCs w:val="16"/>
              </w:rPr>
            </w:pPr>
            <w:ins w:id="12857" w:author="Στάθης Καπ" w:date="2023-03-03T03:30:00Z">
              <w:r w:rsidRPr="00BB05AC">
                <w:rPr>
                  <w:rFonts w:ascii="Calibri" w:hAnsi="Calibri" w:cs="Calibri"/>
                  <w:color w:val="000000"/>
                  <w:sz w:val="16"/>
                  <w:szCs w:val="16"/>
                  <w:rPrChange w:id="12858" w:author="Στάθης Καπ" w:date="2023-03-03T03:31:00Z">
                    <w:rPr>
                      <w:rFonts w:ascii="Calibri" w:hAnsi="Calibri" w:cs="Calibri"/>
                      <w:color w:val="000000"/>
                      <w:sz w:val="18"/>
                      <w:szCs w:val="18"/>
                    </w:rPr>
                  </w:rPrChange>
                </w:rPr>
                <w:t>1.233</w:t>
              </w:r>
            </w:ins>
          </w:p>
        </w:tc>
        <w:tc>
          <w:tcPr>
            <w:tcW w:w="589" w:type="dxa"/>
            <w:vAlign w:val="center"/>
            <w:tcPrChange w:id="12859" w:author="Στάθης Καπ" w:date="2023-03-03T06:26:00Z">
              <w:tcPr>
                <w:tcW w:w="589" w:type="dxa"/>
                <w:vAlign w:val="center"/>
              </w:tcPr>
            </w:tcPrChange>
          </w:tcPr>
          <w:p w14:paraId="742B2692" w14:textId="17CD0984" w:rsidR="009B17D5" w:rsidRPr="00BB05AC" w:rsidRDefault="009B17D5" w:rsidP="009B17D5">
            <w:pPr>
              <w:jc w:val="center"/>
              <w:rPr>
                <w:ins w:id="12860" w:author="Στάθης Καπ" w:date="2023-03-03T03:28:00Z"/>
                <w:rFonts w:cstheme="minorHAnsi"/>
                <w:sz w:val="16"/>
                <w:szCs w:val="16"/>
              </w:rPr>
            </w:pPr>
            <w:ins w:id="12861" w:author="Στάθης Καπ" w:date="2023-03-03T06:14:00Z">
              <w:r>
                <w:rPr>
                  <w:rFonts w:ascii="Calibri" w:hAnsi="Calibri" w:cstheme="minorHAnsi"/>
                  <w:color w:val="000000"/>
                  <w:sz w:val="16"/>
                  <w:szCs w:val="16"/>
                </w:rPr>
                <w:t>0.64</w:t>
              </w:r>
            </w:ins>
          </w:p>
        </w:tc>
      </w:tr>
      <w:tr w:rsidR="009B17D5" w14:paraId="417A16FA" w14:textId="77777777" w:rsidTr="00F03C40">
        <w:trPr>
          <w:ins w:id="12862" w:author="Στάθης Καπ" w:date="2023-03-03T03:28:00Z"/>
        </w:trPr>
        <w:tc>
          <w:tcPr>
            <w:tcW w:w="515" w:type="dxa"/>
            <w:tcBorders>
              <w:top w:val="nil"/>
              <w:bottom w:val="nil"/>
              <w:right w:val="single" w:sz="4" w:space="0" w:color="auto"/>
            </w:tcBorders>
            <w:shd w:val="clear" w:color="auto" w:fill="E7E6E6" w:themeFill="background2"/>
            <w:vAlign w:val="center"/>
            <w:tcPrChange w:id="12863" w:author="Στάθης Καπ" w:date="2023-03-03T06:26:00Z">
              <w:tcPr>
                <w:tcW w:w="515" w:type="dxa"/>
                <w:vAlign w:val="center"/>
              </w:tcPr>
            </w:tcPrChange>
          </w:tcPr>
          <w:p w14:paraId="0F7E2A9E" w14:textId="2D55254A" w:rsidR="009B17D5" w:rsidRPr="00BB05AC" w:rsidRDefault="009B17D5" w:rsidP="009B17D5">
            <w:pPr>
              <w:jc w:val="center"/>
              <w:rPr>
                <w:ins w:id="12864" w:author="Στάθης Καπ" w:date="2023-03-03T03:28:00Z"/>
                <w:sz w:val="16"/>
                <w:szCs w:val="16"/>
              </w:rPr>
            </w:pPr>
            <w:ins w:id="12865" w:author="Στάθης Καπ" w:date="2023-03-03T03:30:00Z">
              <w:r w:rsidRPr="00BB05AC">
                <w:rPr>
                  <w:rFonts w:cstheme="minorHAnsi"/>
                  <w:sz w:val="16"/>
                  <w:szCs w:val="16"/>
                  <w:rPrChange w:id="12866" w:author="Στάθης Καπ" w:date="2023-03-03T03:31:00Z">
                    <w:rPr>
                      <w:rFonts w:cstheme="minorHAnsi"/>
                      <w:sz w:val="18"/>
                      <w:szCs w:val="18"/>
                    </w:rPr>
                  </w:rPrChange>
                </w:rPr>
                <w:t>pr10</w:t>
              </w:r>
            </w:ins>
          </w:p>
        </w:tc>
        <w:tc>
          <w:tcPr>
            <w:tcW w:w="560" w:type="dxa"/>
            <w:tcBorders>
              <w:left w:val="single" w:sz="4" w:space="0" w:color="auto"/>
            </w:tcBorders>
            <w:tcPrChange w:id="12867" w:author="Στάθης Καπ" w:date="2023-03-03T06:26:00Z">
              <w:tcPr>
                <w:tcW w:w="560" w:type="dxa"/>
              </w:tcPr>
            </w:tcPrChange>
          </w:tcPr>
          <w:p w14:paraId="7635AE7C" w14:textId="0BE5B314" w:rsidR="009B17D5" w:rsidRPr="00BB05AC" w:rsidRDefault="009B17D5" w:rsidP="009B17D5">
            <w:pPr>
              <w:jc w:val="center"/>
              <w:rPr>
                <w:ins w:id="12868" w:author="Στάθης Καπ" w:date="2023-03-03T03:28:00Z"/>
                <w:rFonts w:cstheme="minorHAnsi"/>
                <w:sz w:val="16"/>
                <w:szCs w:val="16"/>
              </w:rPr>
            </w:pPr>
            <w:ins w:id="12869" w:author="Στάθης Καπ" w:date="2023-03-03T03:30:00Z">
              <w:r w:rsidRPr="00BB05AC">
                <w:rPr>
                  <w:rFonts w:cstheme="minorHAnsi"/>
                  <w:sz w:val="16"/>
                  <w:szCs w:val="16"/>
                  <w:rPrChange w:id="12870" w:author="Στάθης Καπ" w:date="2023-03-03T03:31:00Z">
                    <w:rPr>
                      <w:rFonts w:cstheme="minorHAnsi"/>
                      <w:sz w:val="18"/>
                      <w:szCs w:val="18"/>
                    </w:rPr>
                  </w:rPrChange>
                </w:rPr>
                <w:t>1943</w:t>
              </w:r>
            </w:ins>
          </w:p>
        </w:tc>
        <w:tc>
          <w:tcPr>
            <w:tcW w:w="855" w:type="dxa"/>
            <w:tcPrChange w:id="12871" w:author="Στάθης Καπ" w:date="2023-03-03T06:26:00Z">
              <w:tcPr>
                <w:tcW w:w="855" w:type="dxa"/>
              </w:tcPr>
            </w:tcPrChange>
          </w:tcPr>
          <w:p w14:paraId="0473C901" w14:textId="3D06087D" w:rsidR="009B17D5" w:rsidRPr="00BB05AC" w:rsidRDefault="009B17D5" w:rsidP="009B17D5">
            <w:pPr>
              <w:jc w:val="center"/>
              <w:rPr>
                <w:ins w:id="12872" w:author="Στάθης Καπ" w:date="2023-03-03T03:28:00Z"/>
                <w:rFonts w:cstheme="minorHAnsi"/>
                <w:sz w:val="16"/>
                <w:szCs w:val="16"/>
              </w:rPr>
            </w:pPr>
            <w:ins w:id="12873" w:author="Στάθης Καπ" w:date="2023-03-03T03:30:00Z">
              <w:r w:rsidRPr="00BB05AC">
                <w:rPr>
                  <w:rFonts w:cstheme="minorHAnsi"/>
                  <w:sz w:val="16"/>
                  <w:szCs w:val="16"/>
                  <w:rPrChange w:id="12874" w:author="Στάθης Καπ" w:date="2023-03-03T03:31:00Z">
                    <w:rPr>
                      <w:rFonts w:cstheme="minorHAnsi"/>
                      <w:sz w:val="18"/>
                      <w:szCs w:val="18"/>
                    </w:rPr>
                  </w:rPrChange>
                </w:rPr>
                <w:t>1782</w:t>
              </w:r>
            </w:ins>
          </w:p>
        </w:tc>
        <w:tc>
          <w:tcPr>
            <w:tcW w:w="544" w:type="dxa"/>
            <w:vAlign w:val="bottom"/>
            <w:tcPrChange w:id="12875" w:author="Στάθης Καπ" w:date="2023-03-03T06:26:00Z">
              <w:tcPr>
                <w:tcW w:w="544" w:type="dxa"/>
                <w:vAlign w:val="bottom"/>
              </w:tcPr>
            </w:tcPrChange>
          </w:tcPr>
          <w:p w14:paraId="68F2EBE0" w14:textId="7D00FE85" w:rsidR="009B17D5" w:rsidRPr="00BB05AC" w:rsidRDefault="009B17D5" w:rsidP="009B17D5">
            <w:pPr>
              <w:jc w:val="center"/>
              <w:rPr>
                <w:ins w:id="12876" w:author="Στάθης Καπ" w:date="2023-03-03T03:28:00Z"/>
                <w:rFonts w:cstheme="minorHAnsi"/>
                <w:sz w:val="16"/>
                <w:szCs w:val="16"/>
              </w:rPr>
            </w:pPr>
            <w:ins w:id="12877" w:author="Στάθης Καπ" w:date="2023-03-03T03:30:00Z">
              <w:r w:rsidRPr="00BB05AC">
                <w:rPr>
                  <w:rFonts w:ascii="Calibri" w:hAnsi="Calibri" w:cs="Calibri"/>
                  <w:color w:val="000000"/>
                  <w:sz w:val="16"/>
                  <w:szCs w:val="16"/>
                  <w:rPrChange w:id="12878" w:author="Στάθης Καπ" w:date="2023-03-03T03:31:00Z">
                    <w:rPr>
                      <w:rFonts w:ascii="Calibri" w:hAnsi="Calibri" w:cs="Calibri"/>
                      <w:color w:val="000000"/>
                      <w:sz w:val="18"/>
                      <w:szCs w:val="18"/>
                    </w:rPr>
                  </w:rPrChange>
                </w:rPr>
                <w:t>1784</w:t>
              </w:r>
            </w:ins>
          </w:p>
        </w:tc>
        <w:tc>
          <w:tcPr>
            <w:tcW w:w="621" w:type="dxa"/>
            <w:vAlign w:val="bottom"/>
            <w:tcPrChange w:id="12879" w:author="Στάθης Καπ" w:date="2023-03-03T06:26:00Z">
              <w:tcPr>
                <w:tcW w:w="621" w:type="dxa"/>
                <w:vAlign w:val="bottom"/>
              </w:tcPr>
            </w:tcPrChange>
          </w:tcPr>
          <w:p w14:paraId="4A4FD946" w14:textId="3C00AC57" w:rsidR="009B17D5" w:rsidRPr="00BB05AC" w:rsidRDefault="009B17D5" w:rsidP="009B17D5">
            <w:pPr>
              <w:jc w:val="center"/>
              <w:rPr>
                <w:ins w:id="12880" w:author="Στάθης Καπ" w:date="2023-03-03T03:28:00Z"/>
                <w:rFonts w:cstheme="minorHAnsi"/>
                <w:sz w:val="16"/>
                <w:szCs w:val="16"/>
              </w:rPr>
            </w:pPr>
            <w:ins w:id="12881" w:author="Στάθης Καπ" w:date="2023-03-03T03:30:00Z">
              <w:r w:rsidRPr="00BB05AC">
                <w:rPr>
                  <w:rFonts w:ascii="Calibri" w:hAnsi="Calibri" w:cs="Calibri"/>
                  <w:color w:val="000000"/>
                  <w:sz w:val="16"/>
                  <w:szCs w:val="16"/>
                  <w:rPrChange w:id="12882" w:author="Στάθης Καπ" w:date="2023-03-03T03:31:00Z">
                    <w:rPr>
                      <w:rFonts w:ascii="Calibri" w:hAnsi="Calibri" w:cs="Calibri"/>
                      <w:color w:val="000000"/>
                      <w:sz w:val="18"/>
                      <w:szCs w:val="18"/>
                    </w:rPr>
                  </w:rPrChange>
                </w:rPr>
                <w:t>7.365</w:t>
              </w:r>
            </w:ins>
          </w:p>
        </w:tc>
        <w:tc>
          <w:tcPr>
            <w:tcW w:w="669" w:type="dxa"/>
            <w:vAlign w:val="center"/>
            <w:tcPrChange w:id="12883" w:author="Στάθης Καπ" w:date="2023-03-03T06:26:00Z">
              <w:tcPr>
                <w:tcW w:w="669" w:type="dxa"/>
                <w:vAlign w:val="center"/>
              </w:tcPr>
            </w:tcPrChange>
          </w:tcPr>
          <w:p w14:paraId="744F37A8" w14:textId="1E070397" w:rsidR="009B17D5" w:rsidRPr="00BB05AC" w:rsidRDefault="009B17D5" w:rsidP="009B17D5">
            <w:pPr>
              <w:jc w:val="center"/>
              <w:rPr>
                <w:ins w:id="12884" w:author="Στάθης Καπ" w:date="2023-03-03T03:28:00Z"/>
                <w:rFonts w:cstheme="minorHAnsi"/>
                <w:sz w:val="16"/>
                <w:szCs w:val="16"/>
              </w:rPr>
            </w:pPr>
            <w:ins w:id="12885" w:author="Στάθης Καπ" w:date="2023-03-03T06:13:00Z">
              <w:r>
                <w:rPr>
                  <w:rFonts w:ascii="Calibri" w:hAnsi="Calibri" w:cstheme="minorHAnsi"/>
                  <w:color w:val="000000"/>
                  <w:sz w:val="16"/>
                  <w:szCs w:val="16"/>
                </w:rPr>
                <w:t>8.18</w:t>
              </w:r>
            </w:ins>
          </w:p>
        </w:tc>
        <w:tc>
          <w:tcPr>
            <w:tcW w:w="543" w:type="dxa"/>
            <w:vAlign w:val="bottom"/>
            <w:tcPrChange w:id="12886" w:author="Στάθης Καπ" w:date="2023-03-03T06:26:00Z">
              <w:tcPr>
                <w:tcW w:w="543" w:type="dxa"/>
                <w:vAlign w:val="bottom"/>
              </w:tcPr>
            </w:tcPrChange>
          </w:tcPr>
          <w:p w14:paraId="1E171115" w14:textId="3AFC871D" w:rsidR="009B17D5" w:rsidRPr="00BB05AC" w:rsidRDefault="009B17D5" w:rsidP="009B17D5">
            <w:pPr>
              <w:jc w:val="center"/>
              <w:rPr>
                <w:ins w:id="12887" w:author="Στάθης Καπ" w:date="2023-03-03T03:28:00Z"/>
                <w:rFonts w:cstheme="minorHAnsi"/>
                <w:sz w:val="16"/>
                <w:szCs w:val="16"/>
              </w:rPr>
            </w:pPr>
            <w:ins w:id="12888" w:author="Στάθης Καπ" w:date="2023-03-03T03:30:00Z">
              <w:r w:rsidRPr="00BB05AC">
                <w:rPr>
                  <w:rFonts w:ascii="Calibri" w:hAnsi="Calibri" w:cs="Calibri"/>
                  <w:color w:val="000000"/>
                  <w:sz w:val="16"/>
                  <w:szCs w:val="16"/>
                  <w:rPrChange w:id="12889" w:author="Στάθης Καπ" w:date="2023-03-03T03:31:00Z">
                    <w:rPr>
                      <w:rFonts w:ascii="Calibri" w:hAnsi="Calibri" w:cs="Calibri"/>
                      <w:color w:val="000000"/>
                      <w:sz w:val="18"/>
                      <w:szCs w:val="18"/>
                    </w:rPr>
                  </w:rPrChange>
                </w:rPr>
                <w:t>1729</w:t>
              </w:r>
            </w:ins>
          </w:p>
        </w:tc>
        <w:tc>
          <w:tcPr>
            <w:tcW w:w="621" w:type="dxa"/>
            <w:vAlign w:val="bottom"/>
            <w:tcPrChange w:id="12890" w:author="Στάθης Καπ" w:date="2023-03-03T06:26:00Z">
              <w:tcPr>
                <w:tcW w:w="621" w:type="dxa"/>
                <w:vAlign w:val="bottom"/>
              </w:tcPr>
            </w:tcPrChange>
          </w:tcPr>
          <w:p w14:paraId="75F71F94" w14:textId="73F168F4" w:rsidR="009B17D5" w:rsidRPr="00BB05AC" w:rsidRDefault="009B17D5" w:rsidP="009B17D5">
            <w:pPr>
              <w:jc w:val="center"/>
              <w:rPr>
                <w:ins w:id="12891" w:author="Στάθης Καπ" w:date="2023-03-03T03:28:00Z"/>
                <w:rFonts w:cstheme="minorHAnsi"/>
                <w:sz w:val="16"/>
                <w:szCs w:val="16"/>
              </w:rPr>
            </w:pPr>
            <w:ins w:id="12892" w:author="Στάθης Καπ" w:date="2023-03-03T03:30:00Z">
              <w:r w:rsidRPr="00BB05AC">
                <w:rPr>
                  <w:rFonts w:ascii="Calibri" w:hAnsi="Calibri" w:cs="Calibri"/>
                  <w:color w:val="000000"/>
                  <w:sz w:val="16"/>
                  <w:szCs w:val="16"/>
                  <w:rPrChange w:id="12893" w:author="Στάθης Καπ" w:date="2023-03-03T03:31:00Z">
                    <w:rPr>
                      <w:rFonts w:ascii="Calibri" w:hAnsi="Calibri" w:cs="Calibri"/>
                      <w:color w:val="000000"/>
                      <w:sz w:val="18"/>
                      <w:szCs w:val="18"/>
                    </w:rPr>
                  </w:rPrChange>
                </w:rPr>
                <w:t>2.834</w:t>
              </w:r>
            </w:ins>
          </w:p>
        </w:tc>
        <w:tc>
          <w:tcPr>
            <w:tcW w:w="669" w:type="dxa"/>
            <w:vAlign w:val="center"/>
            <w:tcPrChange w:id="12894" w:author="Στάθης Καπ" w:date="2023-03-03T06:26:00Z">
              <w:tcPr>
                <w:tcW w:w="669" w:type="dxa"/>
                <w:vAlign w:val="center"/>
              </w:tcPr>
            </w:tcPrChange>
          </w:tcPr>
          <w:p w14:paraId="24835F83" w14:textId="5CDFFD18" w:rsidR="009B17D5" w:rsidRPr="00BB05AC" w:rsidRDefault="009B17D5" w:rsidP="009B17D5">
            <w:pPr>
              <w:jc w:val="center"/>
              <w:rPr>
                <w:ins w:id="12895" w:author="Στάθης Καπ" w:date="2023-03-03T03:28:00Z"/>
                <w:rFonts w:cstheme="minorHAnsi"/>
                <w:sz w:val="16"/>
                <w:szCs w:val="16"/>
              </w:rPr>
            </w:pPr>
            <w:ins w:id="12896" w:author="Στάθης Καπ" w:date="2023-03-03T06:13:00Z">
              <w:r>
                <w:rPr>
                  <w:rFonts w:ascii="Calibri" w:hAnsi="Calibri" w:cstheme="minorHAnsi"/>
                  <w:color w:val="000000"/>
                  <w:sz w:val="16"/>
                  <w:szCs w:val="16"/>
                </w:rPr>
                <w:t>3.08</w:t>
              </w:r>
            </w:ins>
          </w:p>
        </w:tc>
        <w:tc>
          <w:tcPr>
            <w:tcW w:w="508" w:type="dxa"/>
            <w:vAlign w:val="bottom"/>
            <w:tcPrChange w:id="12897" w:author="Στάθης Καπ" w:date="2023-03-03T06:26:00Z">
              <w:tcPr>
                <w:tcW w:w="508" w:type="dxa"/>
                <w:vAlign w:val="bottom"/>
              </w:tcPr>
            </w:tcPrChange>
          </w:tcPr>
          <w:p w14:paraId="5EF3EA0C" w14:textId="2DED55BD" w:rsidR="009B17D5" w:rsidRPr="00BB05AC" w:rsidRDefault="009B17D5" w:rsidP="009B17D5">
            <w:pPr>
              <w:jc w:val="center"/>
              <w:rPr>
                <w:ins w:id="12898" w:author="Στάθης Καπ" w:date="2023-03-03T03:28:00Z"/>
                <w:rFonts w:cstheme="minorHAnsi"/>
                <w:sz w:val="16"/>
                <w:szCs w:val="16"/>
              </w:rPr>
            </w:pPr>
            <w:ins w:id="12899" w:author="Στάθης Καπ" w:date="2023-03-03T03:30:00Z">
              <w:r w:rsidRPr="00BB05AC">
                <w:rPr>
                  <w:rFonts w:ascii="Calibri" w:hAnsi="Calibri" w:cs="Calibri"/>
                  <w:color w:val="000000"/>
                  <w:sz w:val="16"/>
                  <w:szCs w:val="16"/>
                  <w:rPrChange w:id="12900" w:author="Στάθης Καπ" w:date="2023-03-03T03:31:00Z">
                    <w:rPr>
                      <w:rFonts w:ascii="Calibri" w:hAnsi="Calibri" w:cs="Calibri"/>
                      <w:color w:val="000000"/>
                      <w:sz w:val="18"/>
                      <w:szCs w:val="18"/>
                    </w:rPr>
                  </w:rPrChange>
                </w:rPr>
                <w:t>1690</w:t>
              </w:r>
            </w:ins>
          </w:p>
        </w:tc>
        <w:tc>
          <w:tcPr>
            <w:tcW w:w="541" w:type="dxa"/>
            <w:vAlign w:val="bottom"/>
            <w:tcPrChange w:id="12901" w:author="Στάθης Καπ" w:date="2023-03-03T06:26:00Z">
              <w:tcPr>
                <w:tcW w:w="541" w:type="dxa"/>
                <w:vAlign w:val="bottom"/>
              </w:tcPr>
            </w:tcPrChange>
          </w:tcPr>
          <w:p w14:paraId="4E66B6CF" w14:textId="479BDA56" w:rsidR="009B17D5" w:rsidRPr="00BB05AC" w:rsidRDefault="009B17D5" w:rsidP="009B17D5">
            <w:pPr>
              <w:jc w:val="center"/>
              <w:rPr>
                <w:ins w:id="12902" w:author="Στάθης Καπ" w:date="2023-03-03T03:28:00Z"/>
                <w:rFonts w:cstheme="minorHAnsi"/>
                <w:sz w:val="16"/>
                <w:szCs w:val="16"/>
              </w:rPr>
            </w:pPr>
            <w:ins w:id="12903" w:author="Στάθης Καπ" w:date="2023-03-03T03:30:00Z">
              <w:r w:rsidRPr="00BB05AC">
                <w:rPr>
                  <w:rFonts w:ascii="Calibri" w:hAnsi="Calibri" w:cs="Calibri"/>
                  <w:color w:val="000000"/>
                  <w:sz w:val="16"/>
                  <w:szCs w:val="16"/>
                  <w:rPrChange w:id="12904" w:author="Στάθης Καπ" w:date="2023-03-03T03:31:00Z">
                    <w:rPr>
                      <w:rFonts w:ascii="Calibri" w:hAnsi="Calibri" w:cs="Calibri"/>
                      <w:color w:val="000000"/>
                      <w:sz w:val="18"/>
                      <w:szCs w:val="18"/>
                    </w:rPr>
                  </w:rPrChange>
                </w:rPr>
                <w:t>1.948</w:t>
              </w:r>
            </w:ins>
          </w:p>
        </w:tc>
        <w:tc>
          <w:tcPr>
            <w:tcW w:w="589" w:type="dxa"/>
            <w:vAlign w:val="center"/>
            <w:tcPrChange w:id="12905" w:author="Στάθης Καπ" w:date="2023-03-03T06:26:00Z">
              <w:tcPr>
                <w:tcW w:w="589" w:type="dxa"/>
                <w:vAlign w:val="center"/>
              </w:tcPr>
            </w:tcPrChange>
          </w:tcPr>
          <w:p w14:paraId="558004FB" w14:textId="3660F4C2" w:rsidR="009B17D5" w:rsidRPr="00BB05AC" w:rsidRDefault="009B17D5" w:rsidP="009B17D5">
            <w:pPr>
              <w:jc w:val="center"/>
              <w:rPr>
                <w:ins w:id="12906" w:author="Στάθης Καπ" w:date="2023-03-03T03:28:00Z"/>
                <w:rFonts w:cstheme="minorHAnsi"/>
                <w:sz w:val="16"/>
                <w:szCs w:val="16"/>
              </w:rPr>
            </w:pPr>
            <w:ins w:id="12907" w:author="Στάθης Καπ" w:date="2023-03-03T06:13:00Z">
              <w:r>
                <w:rPr>
                  <w:rFonts w:ascii="Calibri" w:hAnsi="Calibri" w:cstheme="minorHAnsi"/>
                  <w:color w:val="000000"/>
                  <w:sz w:val="16"/>
                  <w:szCs w:val="16"/>
                </w:rPr>
                <w:t>5.27</w:t>
              </w:r>
            </w:ins>
          </w:p>
        </w:tc>
        <w:tc>
          <w:tcPr>
            <w:tcW w:w="463" w:type="dxa"/>
            <w:vAlign w:val="bottom"/>
            <w:tcPrChange w:id="12908" w:author="Στάθης Καπ" w:date="2023-03-03T06:26:00Z">
              <w:tcPr>
                <w:tcW w:w="463" w:type="dxa"/>
                <w:vAlign w:val="bottom"/>
              </w:tcPr>
            </w:tcPrChange>
          </w:tcPr>
          <w:p w14:paraId="2B4BEC99" w14:textId="3485AD47" w:rsidR="009B17D5" w:rsidRPr="00BB05AC" w:rsidRDefault="009B17D5" w:rsidP="009B17D5">
            <w:pPr>
              <w:jc w:val="center"/>
              <w:rPr>
                <w:ins w:id="12909" w:author="Στάθης Καπ" w:date="2023-03-03T03:28:00Z"/>
                <w:rFonts w:cstheme="minorHAnsi"/>
                <w:sz w:val="16"/>
                <w:szCs w:val="16"/>
              </w:rPr>
            </w:pPr>
            <w:ins w:id="12910" w:author="Στάθης Καπ" w:date="2023-03-03T03:30:00Z">
              <w:r w:rsidRPr="00BB05AC">
                <w:rPr>
                  <w:rFonts w:ascii="Calibri" w:hAnsi="Calibri" w:cs="Calibri"/>
                  <w:color w:val="000000"/>
                  <w:sz w:val="16"/>
                  <w:szCs w:val="16"/>
                  <w:rPrChange w:id="12911" w:author="Στάθης Καπ" w:date="2023-03-03T03:31:00Z">
                    <w:rPr>
                      <w:rFonts w:ascii="Calibri" w:hAnsi="Calibri" w:cs="Calibri"/>
                      <w:color w:val="000000"/>
                      <w:sz w:val="18"/>
                      <w:szCs w:val="18"/>
                    </w:rPr>
                  </w:rPrChange>
                </w:rPr>
                <w:t>1623</w:t>
              </w:r>
            </w:ins>
          </w:p>
        </w:tc>
        <w:tc>
          <w:tcPr>
            <w:tcW w:w="541" w:type="dxa"/>
            <w:vAlign w:val="bottom"/>
            <w:tcPrChange w:id="12912" w:author="Στάθης Καπ" w:date="2023-03-03T06:26:00Z">
              <w:tcPr>
                <w:tcW w:w="541" w:type="dxa"/>
                <w:vAlign w:val="bottom"/>
              </w:tcPr>
            </w:tcPrChange>
          </w:tcPr>
          <w:p w14:paraId="1AC07423" w14:textId="6CCD1A58" w:rsidR="009B17D5" w:rsidRPr="00BB05AC" w:rsidRDefault="009B17D5" w:rsidP="009B17D5">
            <w:pPr>
              <w:jc w:val="center"/>
              <w:rPr>
                <w:ins w:id="12913" w:author="Στάθης Καπ" w:date="2023-03-03T03:28:00Z"/>
                <w:rFonts w:cstheme="minorHAnsi"/>
                <w:sz w:val="16"/>
                <w:szCs w:val="16"/>
              </w:rPr>
            </w:pPr>
            <w:ins w:id="12914" w:author="Στάθης Καπ" w:date="2023-03-03T03:30:00Z">
              <w:r w:rsidRPr="00BB05AC">
                <w:rPr>
                  <w:rFonts w:ascii="Calibri" w:hAnsi="Calibri" w:cs="Calibri"/>
                  <w:color w:val="000000"/>
                  <w:sz w:val="16"/>
                  <w:szCs w:val="16"/>
                  <w:rPrChange w:id="12915" w:author="Στάθης Καπ" w:date="2023-03-03T03:31:00Z">
                    <w:rPr>
                      <w:rFonts w:ascii="Calibri" w:hAnsi="Calibri" w:cs="Calibri"/>
                      <w:color w:val="000000"/>
                      <w:sz w:val="18"/>
                      <w:szCs w:val="18"/>
                    </w:rPr>
                  </w:rPrChange>
                </w:rPr>
                <w:t>2.987</w:t>
              </w:r>
            </w:ins>
          </w:p>
        </w:tc>
        <w:tc>
          <w:tcPr>
            <w:tcW w:w="589" w:type="dxa"/>
            <w:vAlign w:val="center"/>
            <w:tcPrChange w:id="12916" w:author="Στάθης Καπ" w:date="2023-03-03T06:26:00Z">
              <w:tcPr>
                <w:tcW w:w="589" w:type="dxa"/>
                <w:vAlign w:val="center"/>
              </w:tcPr>
            </w:tcPrChange>
          </w:tcPr>
          <w:p w14:paraId="64343249" w14:textId="2FF2D5DC" w:rsidR="009B17D5" w:rsidRPr="00BB05AC" w:rsidRDefault="009B17D5" w:rsidP="009B17D5">
            <w:pPr>
              <w:jc w:val="center"/>
              <w:rPr>
                <w:ins w:id="12917" w:author="Στάθης Καπ" w:date="2023-03-03T03:28:00Z"/>
                <w:rFonts w:cstheme="minorHAnsi"/>
                <w:sz w:val="16"/>
                <w:szCs w:val="16"/>
              </w:rPr>
            </w:pPr>
            <w:ins w:id="12918" w:author="Στάθης Καπ" w:date="2023-03-03T06:14:00Z">
              <w:r>
                <w:rPr>
                  <w:rFonts w:ascii="Calibri" w:hAnsi="Calibri" w:cstheme="minorHAnsi"/>
                  <w:color w:val="000000"/>
                  <w:sz w:val="16"/>
                  <w:szCs w:val="16"/>
                </w:rPr>
                <w:t>9.02</w:t>
              </w:r>
            </w:ins>
          </w:p>
        </w:tc>
      </w:tr>
      <w:tr w:rsidR="009B17D5" w14:paraId="6C65BF79" w14:textId="77777777" w:rsidTr="00F03C40">
        <w:trPr>
          <w:ins w:id="12919" w:author="Στάθης Καπ" w:date="2023-03-03T03:28:00Z"/>
        </w:trPr>
        <w:tc>
          <w:tcPr>
            <w:tcW w:w="515" w:type="dxa"/>
            <w:tcBorders>
              <w:top w:val="nil"/>
              <w:bottom w:val="nil"/>
              <w:right w:val="single" w:sz="4" w:space="0" w:color="auto"/>
            </w:tcBorders>
            <w:shd w:val="clear" w:color="auto" w:fill="E7E6E6" w:themeFill="background2"/>
            <w:vAlign w:val="center"/>
            <w:tcPrChange w:id="12920" w:author="Στάθης Καπ" w:date="2023-03-03T06:26:00Z">
              <w:tcPr>
                <w:tcW w:w="515" w:type="dxa"/>
                <w:vAlign w:val="center"/>
              </w:tcPr>
            </w:tcPrChange>
          </w:tcPr>
          <w:p w14:paraId="03D04359" w14:textId="1479B49A" w:rsidR="009B17D5" w:rsidRPr="00BB05AC" w:rsidRDefault="009B17D5" w:rsidP="009B17D5">
            <w:pPr>
              <w:jc w:val="center"/>
              <w:rPr>
                <w:ins w:id="12921" w:author="Στάθης Καπ" w:date="2023-03-03T03:28:00Z"/>
                <w:sz w:val="16"/>
                <w:szCs w:val="16"/>
              </w:rPr>
            </w:pPr>
            <w:ins w:id="12922" w:author="Στάθης Καπ" w:date="2023-03-03T03:30:00Z">
              <w:r w:rsidRPr="00BB05AC">
                <w:rPr>
                  <w:rFonts w:cstheme="minorHAnsi"/>
                  <w:sz w:val="16"/>
                  <w:szCs w:val="16"/>
                  <w:rPrChange w:id="12923" w:author="Στάθης Καπ" w:date="2023-03-03T03:31:00Z">
                    <w:rPr>
                      <w:rFonts w:cstheme="minorHAnsi"/>
                      <w:sz w:val="18"/>
                      <w:szCs w:val="18"/>
                    </w:rPr>
                  </w:rPrChange>
                </w:rPr>
                <w:t>pr11</w:t>
              </w:r>
            </w:ins>
          </w:p>
        </w:tc>
        <w:tc>
          <w:tcPr>
            <w:tcW w:w="560" w:type="dxa"/>
            <w:tcBorders>
              <w:left w:val="single" w:sz="4" w:space="0" w:color="auto"/>
            </w:tcBorders>
            <w:tcPrChange w:id="12924" w:author="Στάθης Καπ" w:date="2023-03-03T06:26:00Z">
              <w:tcPr>
                <w:tcW w:w="560" w:type="dxa"/>
              </w:tcPr>
            </w:tcPrChange>
          </w:tcPr>
          <w:p w14:paraId="67B46E98" w14:textId="0071BBE7" w:rsidR="009B17D5" w:rsidRPr="00BB05AC" w:rsidRDefault="009B17D5" w:rsidP="009B17D5">
            <w:pPr>
              <w:jc w:val="center"/>
              <w:rPr>
                <w:ins w:id="12925" w:author="Στάθης Καπ" w:date="2023-03-03T03:28:00Z"/>
                <w:rFonts w:cstheme="minorHAnsi"/>
                <w:sz w:val="16"/>
                <w:szCs w:val="16"/>
              </w:rPr>
            </w:pPr>
            <w:ins w:id="12926" w:author="Στάθης Καπ" w:date="2023-03-03T03:30:00Z">
              <w:r w:rsidRPr="00BB05AC">
                <w:rPr>
                  <w:rFonts w:cstheme="minorHAnsi"/>
                  <w:sz w:val="16"/>
                  <w:szCs w:val="16"/>
                  <w:rPrChange w:id="12927" w:author="Στάθης Καπ" w:date="2023-03-03T03:31:00Z">
                    <w:rPr>
                      <w:rFonts w:cstheme="minorHAnsi"/>
                      <w:sz w:val="18"/>
                      <w:szCs w:val="18"/>
                    </w:rPr>
                  </w:rPrChange>
                </w:rPr>
                <w:t>657</w:t>
              </w:r>
            </w:ins>
          </w:p>
        </w:tc>
        <w:tc>
          <w:tcPr>
            <w:tcW w:w="855" w:type="dxa"/>
            <w:tcPrChange w:id="12928" w:author="Στάθης Καπ" w:date="2023-03-03T06:26:00Z">
              <w:tcPr>
                <w:tcW w:w="855" w:type="dxa"/>
              </w:tcPr>
            </w:tcPrChange>
          </w:tcPr>
          <w:p w14:paraId="10039F14" w14:textId="54B62AFF" w:rsidR="009B17D5" w:rsidRPr="00BB05AC" w:rsidRDefault="009B17D5" w:rsidP="009B17D5">
            <w:pPr>
              <w:jc w:val="center"/>
              <w:rPr>
                <w:ins w:id="12929" w:author="Στάθης Καπ" w:date="2023-03-03T03:28:00Z"/>
                <w:rFonts w:cstheme="minorHAnsi"/>
                <w:sz w:val="16"/>
                <w:szCs w:val="16"/>
              </w:rPr>
            </w:pPr>
            <w:ins w:id="12930" w:author="Στάθης Καπ" w:date="2023-03-03T03:30:00Z">
              <w:r w:rsidRPr="00BB05AC">
                <w:rPr>
                  <w:rFonts w:cstheme="minorHAnsi"/>
                  <w:sz w:val="16"/>
                  <w:szCs w:val="16"/>
                  <w:rPrChange w:id="12931" w:author="Στάθης Καπ" w:date="2023-03-03T03:31:00Z">
                    <w:rPr>
                      <w:rFonts w:cstheme="minorHAnsi"/>
                      <w:sz w:val="18"/>
                      <w:szCs w:val="18"/>
                    </w:rPr>
                  </w:rPrChange>
                </w:rPr>
                <w:t>654</w:t>
              </w:r>
            </w:ins>
          </w:p>
        </w:tc>
        <w:tc>
          <w:tcPr>
            <w:tcW w:w="544" w:type="dxa"/>
            <w:vAlign w:val="bottom"/>
            <w:tcPrChange w:id="12932" w:author="Στάθης Καπ" w:date="2023-03-03T06:26:00Z">
              <w:tcPr>
                <w:tcW w:w="544" w:type="dxa"/>
                <w:vAlign w:val="bottom"/>
              </w:tcPr>
            </w:tcPrChange>
          </w:tcPr>
          <w:p w14:paraId="75FA7E48" w14:textId="6794CE33" w:rsidR="009B17D5" w:rsidRPr="00BB05AC" w:rsidRDefault="009B17D5" w:rsidP="009B17D5">
            <w:pPr>
              <w:jc w:val="center"/>
              <w:rPr>
                <w:ins w:id="12933" w:author="Στάθης Καπ" w:date="2023-03-03T03:28:00Z"/>
                <w:rFonts w:cstheme="minorHAnsi"/>
                <w:sz w:val="16"/>
                <w:szCs w:val="16"/>
              </w:rPr>
            </w:pPr>
            <w:ins w:id="12934" w:author="Στάθης Καπ" w:date="2023-03-03T03:30:00Z">
              <w:r w:rsidRPr="00BB05AC">
                <w:rPr>
                  <w:rFonts w:ascii="Calibri" w:hAnsi="Calibri" w:cs="Calibri"/>
                  <w:color w:val="000000"/>
                  <w:sz w:val="16"/>
                  <w:szCs w:val="16"/>
                  <w:rPrChange w:id="12935" w:author="Στάθης Καπ" w:date="2023-03-03T03:31:00Z">
                    <w:rPr>
                      <w:rFonts w:ascii="Calibri" w:hAnsi="Calibri" w:cs="Calibri"/>
                      <w:color w:val="000000"/>
                      <w:sz w:val="18"/>
                      <w:szCs w:val="18"/>
                    </w:rPr>
                  </w:rPrChange>
                </w:rPr>
                <w:t>654</w:t>
              </w:r>
            </w:ins>
          </w:p>
        </w:tc>
        <w:tc>
          <w:tcPr>
            <w:tcW w:w="621" w:type="dxa"/>
            <w:vAlign w:val="bottom"/>
            <w:tcPrChange w:id="12936" w:author="Στάθης Καπ" w:date="2023-03-03T06:26:00Z">
              <w:tcPr>
                <w:tcW w:w="621" w:type="dxa"/>
                <w:vAlign w:val="bottom"/>
              </w:tcPr>
            </w:tcPrChange>
          </w:tcPr>
          <w:p w14:paraId="25CB7CF4" w14:textId="5ED8E40F" w:rsidR="009B17D5" w:rsidRPr="00BB05AC" w:rsidRDefault="009B17D5" w:rsidP="009B17D5">
            <w:pPr>
              <w:jc w:val="center"/>
              <w:rPr>
                <w:ins w:id="12937" w:author="Στάθης Καπ" w:date="2023-03-03T03:28:00Z"/>
                <w:rFonts w:cstheme="minorHAnsi"/>
                <w:sz w:val="16"/>
                <w:szCs w:val="16"/>
              </w:rPr>
            </w:pPr>
            <w:ins w:id="12938" w:author="Στάθης Καπ" w:date="2023-03-03T03:30:00Z">
              <w:r w:rsidRPr="00BB05AC">
                <w:rPr>
                  <w:rFonts w:ascii="Calibri" w:hAnsi="Calibri" w:cs="Calibri"/>
                  <w:color w:val="000000"/>
                  <w:sz w:val="16"/>
                  <w:szCs w:val="16"/>
                  <w:rPrChange w:id="12939" w:author="Στάθης Καπ" w:date="2023-03-03T03:31:00Z">
                    <w:rPr>
                      <w:rFonts w:ascii="Calibri" w:hAnsi="Calibri" w:cs="Calibri"/>
                      <w:color w:val="000000"/>
                      <w:sz w:val="18"/>
                      <w:szCs w:val="18"/>
                    </w:rPr>
                  </w:rPrChange>
                </w:rPr>
                <w:t>0.087</w:t>
              </w:r>
            </w:ins>
          </w:p>
        </w:tc>
        <w:tc>
          <w:tcPr>
            <w:tcW w:w="669" w:type="dxa"/>
            <w:vAlign w:val="center"/>
            <w:tcPrChange w:id="12940" w:author="Στάθης Καπ" w:date="2023-03-03T06:26:00Z">
              <w:tcPr>
                <w:tcW w:w="669" w:type="dxa"/>
                <w:vAlign w:val="center"/>
              </w:tcPr>
            </w:tcPrChange>
          </w:tcPr>
          <w:p w14:paraId="0A856C98" w14:textId="0E218C3A" w:rsidR="009B17D5" w:rsidRPr="00BB05AC" w:rsidRDefault="009B17D5" w:rsidP="009B17D5">
            <w:pPr>
              <w:jc w:val="center"/>
              <w:rPr>
                <w:ins w:id="12941" w:author="Στάθης Καπ" w:date="2023-03-03T03:28:00Z"/>
                <w:rFonts w:cstheme="minorHAnsi"/>
                <w:sz w:val="16"/>
                <w:szCs w:val="16"/>
              </w:rPr>
            </w:pPr>
            <w:ins w:id="12942" w:author="Στάθης Καπ" w:date="2023-03-03T06:13:00Z">
              <w:r>
                <w:rPr>
                  <w:rFonts w:ascii="Calibri" w:hAnsi="Calibri" w:cstheme="minorHAnsi"/>
                  <w:color w:val="000000"/>
                  <w:sz w:val="16"/>
                  <w:szCs w:val="16"/>
                </w:rPr>
                <w:t>0.46</w:t>
              </w:r>
            </w:ins>
          </w:p>
        </w:tc>
        <w:tc>
          <w:tcPr>
            <w:tcW w:w="543" w:type="dxa"/>
            <w:vAlign w:val="bottom"/>
            <w:tcPrChange w:id="12943" w:author="Στάθης Καπ" w:date="2023-03-03T06:26:00Z">
              <w:tcPr>
                <w:tcW w:w="543" w:type="dxa"/>
                <w:vAlign w:val="bottom"/>
              </w:tcPr>
            </w:tcPrChange>
          </w:tcPr>
          <w:p w14:paraId="3BA3AF6D" w14:textId="65081D9A" w:rsidR="009B17D5" w:rsidRPr="00BB05AC" w:rsidRDefault="009B17D5" w:rsidP="009B17D5">
            <w:pPr>
              <w:jc w:val="center"/>
              <w:rPr>
                <w:ins w:id="12944" w:author="Στάθης Καπ" w:date="2023-03-03T03:28:00Z"/>
                <w:rFonts w:cstheme="minorHAnsi"/>
                <w:sz w:val="16"/>
                <w:szCs w:val="16"/>
              </w:rPr>
            </w:pPr>
            <w:ins w:id="12945" w:author="Στάθης Καπ" w:date="2023-03-03T03:30:00Z">
              <w:r w:rsidRPr="00BB05AC">
                <w:rPr>
                  <w:rFonts w:ascii="Calibri" w:hAnsi="Calibri" w:cs="Calibri"/>
                  <w:color w:val="000000"/>
                  <w:sz w:val="16"/>
                  <w:szCs w:val="16"/>
                  <w:rPrChange w:id="12946" w:author="Στάθης Καπ" w:date="2023-03-03T03:31:00Z">
                    <w:rPr>
                      <w:rFonts w:ascii="Calibri" w:hAnsi="Calibri" w:cs="Calibri"/>
                      <w:color w:val="000000"/>
                      <w:sz w:val="18"/>
                      <w:szCs w:val="18"/>
                    </w:rPr>
                  </w:rPrChange>
                </w:rPr>
                <w:t>654</w:t>
              </w:r>
            </w:ins>
          </w:p>
        </w:tc>
        <w:tc>
          <w:tcPr>
            <w:tcW w:w="621" w:type="dxa"/>
            <w:vAlign w:val="bottom"/>
            <w:tcPrChange w:id="12947" w:author="Στάθης Καπ" w:date="2023-03-03T06:26:00Z">
              <w:tcPr>
                <w:tcW w:w="621" w:type="dxa"/>
                <w:vAlign w:val="bottom"/>
              </w:tcPr>
            </w:tcPrChange>
          </w:tcPr>
          <w:p w14:paraId="118DC8E2" w14:textId="40E5C66A" w:rsidR="009B17D5" w:rsidRPr="00BB05AC" w:rsidRDefault="009B17D5" w:rsidP="009B17D5">
            <w:pPr>
              <w:jc w:val="center"/>
              <w:rPr>
                <w:ins w:id="12948" w:author="Στάθης Καπ" w:date="2023-03-03T03:28:00Z"/>
                <w:rFonts w:cstheme="minorHAnsi"/>
                <w:sz w:val="16"/>
                <w:szCs w:val="16"/>
              </w:rPr>
            </w:pPr>
            <w:ins w:id="12949" w:author="Στάθης Καπ" w:date="2023-03-03T03:30:00Z">
              <w:r w:rsidRPr="00BB05AC">
                <w:rPr>
                  <w:rFonts w:ascii="Calibri" w:hAnsi="Calibri" w:cs="Calibri"/>
                  <w:color w:val="000000"/>
                  <w:sz w:val="16"/>
                  <w:szCs w:val="16"/>
                  <w:rPrChange w:id="12950" w:author="Στάθης Καπ" w:date="2023-03-03T03:31:00Z">
                    <w:rPr>
                      <w:rFonts w:ascii="Calibri" w:hAnsi="Calibri" w:cs="Calibri"/>
                      <w:color w:val="000000"/>
                      <w:sz w:val="18"/>
                      <w:szCs w:val="18"/>
                    </w:rPr>
                  </w:rPrChange>
                </w:rPr>
                <w:t>0.106</w:t>
              </w:r>
            </w:ins>
          </w:p>
        </w:tc>
        <w:tc>
          <w:tcPr>
            <w:tcW w:w="669" w:type="dxa"/>
            <w:vAlign w:val="center"/>
            <w:tcPrChange w:id="12951" w:author="Στάθης Καπ" w:date="2023-03-03T06:26:00Z">
              <w:tcPr>
                <w:tcW w:w="669" w:type="dxa"/>
                <w:vAlign w:val="center"/>
              </w:tcPr>
            </w:tcPrChange>
          </w:tcPr>
          <w:p w14:paraId="0760493E" w14:textId="17FD593D" w:rsidR="009B17D5" w:rsidRPr="00BB05AC" w:rsidRDefault="009B17D5" w:rsidP="009B17D5">
            <w:pPr>
              <w:jc w:val="center"/>
              <w:rPr>
                <w:ins w:id="12952" w:author="Στάθης Καπ" w:date="2023-03-03T03:28:00Z"/>
                <w:rFonts w:cstheme="minorHAnsi"/>
                <w:sz w:val="16"/>
                <w:szCs w:val="16"/>
              </w:rPr>
            </w:pPr>
            <w:ins w:id="12953" w:author="Στάθης Καπ" w:date="2023-03-03T06:13:00Z">
              <w:r>
                <w:rPr>
                  <w:rFonts w:ascii="Calibri" w:hAnsi="Calibri" w:cstheme="minorHAnsi"/>
                  <w:color w:val="000000"/>
                  <w:sz w:val="16"/>
                  <w:szCs w:val="16"/>
                </w:rPr>
                <w:t>0</w:t>
              </w:r>
            </w:ins>
          </w:p>
        </w:tc>
        <w:tc>
          <w:tcPr>
            <w:tcW w:w="508" w:type="dxa"/>
            <w:vAlign w:val="bottom"/>
            <w:tcPrChange w:id="12954" w:author="Στάθης Καπ" w:date="2023-03-03T06:26:00Z">
              <w:tcPr>
                <w:tcW w:w="508" w:type="dxa"/>
                <w:vAlign w:val="bottom"/>
              </w:tcPr>
            </w:tcPrChange>
          </w:tcPr>
          <w:p w14:paraId="13E67969" w14:textId="0AAFA282" w:rsidR="009B17D5" w:rsidRPr="00BB05AC" w:rsidRDefault="009B17D5" w:rsidP="009B17D5">
            <w:pPr>
              <w:jc w:val="center"/>
              <w:rPr>
                <w:ins w:id="12955" w:author="Στάθης Καπ" w:date="2023-03-03T03:28:00Z"/>
                <w:rFonts w:cstheme="minorHAnsi"/>
                <w:sz w:val="16"/>
                <w:szCs w:val="16"/>
              </w:rPr>
            </w:pPr>
            <w:ins w:id="12956" w:author="Στάθης Καπ" w:date="2023-03-03T03:30:00Z">
              <w:r w:rsidRPr="00BB05AC">
                <w:rPr>
                  <w:rFonts w:ascii="Calibri" w:hAnsi="Calibri" w:cs="Calibri"/>
                  <w:color w:val="000000"/>
                  <w:sz w:val="16"/>
                  <w:szCs w:val="16"/>
                  <w:rPrChange w:id="12957" w:author="Στάθης Καπ" w:date="2023-03-03T03:31:00Z">
                    <w:rPr>
                      <w:rFonts w:ascii="Calibri" w:hAnsi="Calibri" w:cs="Calibri"/>
                      <w:color w:val="000000"/>
                      <w:sz w:val="18"/>
                      <w:szCs w:val="18"/>
                    </w:rPr>
                  </w:rPrChange>
                </w:rPr>
                <w:t>640</w:t>
              </w:r>
            </w:ins>
          </w:p>
        </w:tc>
        <w:tc>
          <w:tcPr>
            <w:tcW w:w="541" w:type="dxa"/>
            <w:vAlign w:val="bottom"/>
            <w:tcPrChange w:id="12958" w:author="Στάθης Καπ" w:date="2023-03-03T06:26:00Z">
              <w:tcPr>
                <w:tcW w:w="541" w:type="dxa"/>
                <w:vAlign w:val="bottom"/>
              </w:tcPr>
            </w:tcPrChange>
          </w:tcPr>
          <w:p w14:paraId="0BCC793B" w14:textId="27C8431A" w:rsidR="009B17D5" w:rsidRPr="00BB05AC" w:rsidRDefault="009B17D5" w:rsidP="009B17D5">
            <w:pPr>
              <w:jc w:val="center"/>
              <w:rPr>
                <w:ins w:id="12959" w:author="Στάθης Καπ" w:date="2023-03-03T03:28:00Z"/>
                <w:rFonts w:cstheme="minorHAnsi"/>
                <w:sz w:val="16"/>
                <w:szCs w:val="16"/>
              </w:rPr>
            </w:pPr>
            <w:ins w:id="12960" w:author="Στάθης Καπ" w:date="2023-03-03T03:30:00Z">
              <w:r w:rsidRPr="00BB05AC">
                <w:rPr>
                  <w:rFonts w:ascii="Calibri" w:hAnsi="Calibri" w:cs="Calibri"/>
                  <w:color w:val="000000"/>
                  <w:sz w:val="16"/>
                  <w:szCs w:val="16"/>
                  <w:rPrChange w:id="12961" w:author="Στάθης Καπ" w:date="2023-03-03T03:31:00Z">
                    <w:rPr>
                      <w:rFonts w:ascii="Calibri" w:hAnsi="Calibri" w:cs="Calibri"/>
                      <w:color w:val="000000"/>
                      <w:sz w:val="18"/>
                      <w:szCs w:val="18"/>
                    </w:rPr>
                  </w:rPrChange>
                </w:rPr>
                <w:t>0.094</w:t>
              </w:r>
            </w:ins>
          </w:p>
        </w:tc>
        <w:tc>
          <w:tcPr>
            <w:tcW w:w="589" w:type="dxa"/>
            <w:vAlign w:val="center"/>
            <w:tcPrChange w:id="12962" w:author="Στάθης Καπ" w:date="2023-03-03T06:26:00Z">
              <w:tcPr>
                <w:tcW w:w="589" w:type="dxa"/>
                <w:vAlign w:val="center"/>
              </w:tcPr>
            </w:tcPrChange>
          </w:tcPr>
          <w:p w14:paraId="3E5375DF" w14:textId="409A8A06" w:rsidR="009B17D5" w:rsidRPr="00BB05AC" w:rsidRDefault="009B17D5" w:rsidP="009B17D5">
            <w:pPr>
              <w:jc w:val="center"/>
              <w:rPr>
                <w:ins w:id="12963" w:author="Στάθης Καπ" w:date="2023-03-03T03:28:00Z"/>
                <w:rFonts w:cstheme="minorHAnsi"/>
                <w:sz w:val="16"/>
                <w:szCs w:val="16"/>
              </w:rPr>
            </w:pPr>
            <w:ins w:id="12964" w:author="Στάθης Καπ" w:date="2023-03-03T06:13:00Z">
              <w:r>
                <w:rPr>
                  <w:rFonts w:ascii="Calibri" w:hAnsi="Calibri" w:cstheme="minorHAnsi"/>
                  <w:color w:val="000000"/>
                  <w:sz w:val="16"/>
                  <w:szCs w:val="16"/>
                </w:rPr>
                <w:t>2.14</w:t>
              </w:r>
            </w:ins>
          </w:p>
        </w:tc>
        <w:tc>
          <w:tcPr>
            <w:tcW w:w="463" w:type="dxa"/>
            <w:vAlign w:val="bottom"/>
            <w:tcPrChange w:id="12965" w:author="Στάθης Καπ" w:date="2023-03-03T06:26:00Z">
              <w:tcPr>
                <w:tcW w:w="463" w:type="dxa"/>
                <w:vAlign w:val="bottom"/>
              </w:tcPr>
            </w:tcPrChange>
          </w:tcPr>
          <w:p w14:paraId="22DDB0A6" w14:textId="7B412DF8" w:rsidR="009B17D5" w:rsidRPr="00BB05AC" w:rsidRDefault="009B17D5" w:rsidP="009B17D5">
            <w:pPr>
              <w:jc w:val="center"/>
              <w:rPr>
                <w:ins w:id="12966" w:author="Στάθης Καπ" w:date="2023-03-03T03:28:00Z"/>
                <w:rFonts w:cstheme="minorHAnsi"/>
                <w:sz w:val="16"/>
                <w:szCs w:val="16"/>
              </w:rPr>
            </w:pPr>
            <w:ins w:id="12967" w:author="Στάθης Καπ" w:date="2023-03-03T03:30:00Z">
              <w:r w:rsidRPr="00BB05AC">
                <w:rPr>
                  <w:rFonts w:ascii="Calibri" w:hAnsi="Calibri" w:cs="Calibri"/>
                  <w:color w:val="000000"/>
                  <w:sz w:val="16"/>
                  <w:szCs w:val="16"/>
                  <w:rPrChange w:id="12968" w:author="Στάθης Καπ" w:date="2023-03-03T03:31:00Z">
                    <w:rPr>
                      <w:rFonts w:ascii="Calibri" w:hAnsi="Calibri" w:cs="Calibri"/>
                      <w:color w:val="000000"/>
                      <w:sz w:val="18"/>
                      <w:szCs w:val="18"/>
                    </w:rPr>
                  </w:rPrChange>
                </w:rPr>
                <w:t>618</w:t>
              </w:r>
            </w:ins>
          </w:p>
        </w:tc>
        <w:tc>
          <w:tcPr>
            <w:tcW w:w="541" w:type="dxa"/>
            <w:vAlign w:val="bottom"/>
            <w:tcPrChange w:id="12969" w:author="Στάθης Καπ" w:date="2023-03-03T06:26:00Z">
              <w:tcPr>
                <w:tcW w:w="541" w:type="dxa"/>
                <w:vAlign w:val="bottom"/>
              </w:tcPr>
            </w:tcPrChange>
          </w:tcPr>
          <w:p w14:paraId="2DCE9278" w14:textId="6609CB52" w:rsidR="009B17D5" w:rsidRPr="00BB05AC" w:rsidRDefault="009B17D5" w:rsidP="009B17D5">
            <w:pPr>
              <w:jc w:val="center"/>
              <w:rPr>
                <w:ins w:id="12970" w:author="Στάθης Καπ" w:date="2023-03-03T03:28:00Z"/>
                <w:rFonts w:cstheme="minorHAnsi"/>
                <w:sz w:val="16"/>
                <w:szCs w:val="16"/>
              </w:rPr>
            </w:pPr>
            <w:ins w:id="12971" w:author="Στάθης Καπ" w:date="2023-03-03T03:30:00Z">
              <w:r w:rsidRPr="00BB05AC">
                <w:rPr>
                  <w:rFonts w:ascii="Calibri" w:hAnsi="Calibri" w:cs="Calibri"/>
                  <w:color w:val="000000"/>
                  <w:sz w:val="16"/>
                  <w:szCs w:val="16"/>
                  <w:rPrChange w:id="12972" w:author="Στάθης Καπ" w:date="2023-03-03T03:31:00Z">
                    <w:rPr>
                      <w:rFonts w:ascii="Calibri" w:hAnsi="Calibri" w:cs="Calibri"/>
                      <w:color w:val="000000"/>
                      <w:sz w:val="18"/>
                      <w:szCs w:val="18"/>
                    </w:rPr>
                  </w:rPrChange>
                </w:rPr>
                <w:t>0.164</w:t>
              </w:r>
            </w:ins>
          </w:p>
        </w:tc>
        <w:tc>
          <w:tcPr>
            <w:tcW w:w="589" w:type="dxa"/>
            <w:vAlign w:val="center"/>
            <w:tcPrChange w:id="12973" w:author="Στάθης Καπ" w:date="2023-03-03T06:26:00Z">
              <w:tcPr>
                <w:tcW w:w="589" w:type="dxa"/>
                <w:vAlign w:val="center"/>
              </w:tcPr>
            </w:tcPrChange>
          </w:tcPr>
          <w:p w14:paraId="68D5C7FA" w14:textId="120328A6" w:rsidR="009B17D5" w:rsidRPr="00BB05AC" w:rsidRDefault="009B17D5" w:rsidP="009B17D5">
            <w:pPr>
              <w:jc w:val="center"/>
              <w:rPr>
                <w:ins w:id="12974" w:author="Στάθης Καπ" w:date="2023-03-03T03:28:00Z"/>
                <w:rFonts w:cstheme="minorHAnsi"/>
                <w:sz w:val="16"/>
                <w:szCs w:val="16"/>
              </w:rPr>
            </w:pPr>
            <w:ins w:id="12975" w:author="Στάθης Καπ" w:date="2023-03-03T06:14:00Z">
              <w:r>
                <w:rPr>
                  <w:rFonts w:ascii="Calibri" w:hAnsi="Calibri" w:cstheme="minorHAnsi"/>
                  <w:color w:val="000000"/>
                  <w:sz w:val="16"/>
                  <w:szCs w:val="16"/>
                </w:rPr>
                <w:t>5.5</w:t>
              </w:r>
            </w:ins>
          </w:p>
        </w:tc>
      </w:tr>
      <w:tr w:rsidR="009B17D5" w14:paraId="03BDABF6" w14:textId="77777777" w:rsidTr="00F03C40">
        <w:trPr>
          <w:ins w:id="12976" w:author="Στάθης Καπ" w:date="2023-03-03T03:28:00Z"/>
        </w:trPr>
        <w:tc>
          <w:tcPr>
            <w:tcW w:w="515" w:type="dxa"/>
            <w:tcBorders>
              <w:top w:val="nil"/>
              <w:bottom w:val="nil"/>
              <w:right w:val="single" w:sz="4" w:space="0" w:color="auto"/>
            </w:tcBorders>
            <w:shd w:val="clear" w:color="auto" w:fill="E7E6E6" w:themeFill="background2"/>
            <w:vAlign w:val="center"/>
            <w:tcPrChange w:id="12977" w:author="Στάθης Καπ" w:date="2023-03-03T06:26:00Z">
              <w:tcPr>
                <w:tcW w:w="515" w:type="dxa"/>
                <w:vAlign w:val="center"/>
              </w:tcPr>
            </w:tcPrChange>
          </w:tcPr>
          <w:p w14:paraId="166F7640" w14:textId="7DD11798" w:rsidR="009B17D5" w:rsidRPr="00BB05AC" w:rsidRDefault="009B17D5" w:rsidP="009B17D5">
            <w:pPr>
              <w:jc w:val="center"/>
              <w:rPr>
                <w:ins w:id="12978" w:author="Στάθης Καπ" w:date="2023-03-03T03:28:00Z"/>
                <w:sz w:val="16"/>
                <w:szCs w:val="16"/>
              </w:rPr>
            </w:pPr>
            <w:ins w:id="12979" w:author="Στάθης Καπ" w:date="2023-03-03T03:30:00Z">
              <w:r w:rsidRPr="00BB05AC">
                <w:rPr>
                  <w:rFonts w:cstheme="minorHAnsi"/>
                  <w:sz w:val="16"/>
                  <w:szCs w:val="16"/>
                  <w:rPrChange w:id="12980" w:author="Στάθης Καπ" w:date="2023-03-03T03:31:00Z">
                    <w:rPr>
                      <w:rFonts w:cstheme="minorHAnsi"/>
                      <w:sz w:val="18"/>
                      <w:szCs w:val="18"/>
                    </w:rPr>
                  </w:rPrChange>
                </w:rPr>
                <w:t>pr12</w:t>
              </w:r>
            </w:ins>
          </w:p>
        </w:tc>
        <w:tc>
          <w:tcPr>
            <w:tcW w:w="560" w:type="dxa"/>
            <w:tcBorders>
              <w:left w:val="single" w:sz="4" w:space="0" w:color="auto"/>
            </w:tcBorders>
            <w:tcPrChange w:id="12981" w:author="Στάθης Καπ" w:date="2023-03-03T06:26:00Z">
              <w:tcPr>
                <w:tcW w:w="560" w:type="dxa"/>
              </w:tcPr>
            </w:tcPrChange>
          </w:tcPr>
          <w:p w14:paraId="4D18414D" w14:textId="164540FD" w:rsidR="009B17D5" w:rsidRPr="00BB05AC" w:rsidRDefault="009B17D5" w:rsidP="009B17D5">
            <w:pPr>
              <w:jc w:val="center"/>
              <w:rPr>
                <w:ins w:id="12982" w:author="Στάθης Καπ" w:date="2023-03-03T03:28:00Z"/>
                <w:rFonts w:cstheme="minorHAnsi"/>
                <w:sz w:val="16"/>
                <w:szCs w:val="16"/>
              </w:rPr>
            </w:pPr>
            <w:ins w:id="12983" w:author="Στάθης Καπ" w:date="2023-03-03T03:30:00Z">
              <w:r w:rsidRPr="00BB05AC">
                <w:rPr>
                  <w:rFonts w:cstheme="minorHAnsi"/>
                  <w:sz w:val="16"/>
                  <w:szCs w:val="16"/>
                  <w:rPrChange w:id="12984" w:author="Στάθης Καπ" w:date="2023-03-03T03:31:00Z">
                    <w:rPr>
                      <w:rFonts w:cstheme="minorHAnsi"/>
                      <w:sz w:val="18"/>
                      <w:szCs w:val="18"/>
                    </w:rPr>
                  </w:rPrChange>
                </w:rPr>
                <w:t>1132</w:t>
              </w:r>
            </w:ins>
          </w:p>
        </w:tc>
        <w:tc>
          <w:tcPr>
            <w:tcW w:w="855" w:type="dxa"/>
            <w:tcPrChange w:id="12985" w:author="Στάθης Καπ" w:date="2023-03-03T06:26:00Z">
              <w:tcPr>
                <w:tcW w:w="855" w:type="dxa"/>
              </w:tcPr>
            </w:tcPrChange>
          </w:tcPr>
          <w:p w14:paraId="368E0ED3" w14:textId="5CA28E2E" w:rsidR="009B17D5" w:rsidRPr="00BB05AC" w:rsidRDefault="009B17D5" w:rsidP="009B17D5">
            <w:pPr>
              <w:jc w:val="center"/>
              <w:rPr>
                <w:ins w:id="12986" w:author="Στάθης Καπ" w:date="2023-03-03T03:28:00Z"/>
                <w:rFonts w:cstheme="minorHAnsi"/>
                <w:sz w:val="16"/>
                <w:szCs w:val="16"/>
              </w:rPr>
            </w:pPr>
            <w:ins w:id="12987" w:author="Στάθης Καπ" w:date="2023-03-03T03:30:00Z">
              <w:r w:rsidRPr="00BB05AC">
                <w:rPr>
                  <w:rFonts w:cstheme="minorHAnsi"/>
                  <w:sz w:val="16"/>
                  <w:szCs w:val="16"/>
                  <w:rPrChange w:id="12988" w:author="Στάθης Καπ" w:date="2023-03-03T03:31:00Z">
                    <w:rPr>
                      <w:rFonts w:cstheme="minorHAnsi"/>
                      <w:sz w:val="18"/>
                      <w:szCs w:val="18"/>
                    </w:rPr>
                  </w:rPrChange>
                </w:rPr>
                <w:t>1041</w:t>
              </w:r>
            </w:ins>
          </w:p>
        </w:tc>
        <w:tc>
          <w:tcPr>
            <w:tcW w:w="544" w:type="dxa"/>
            <w:vAlign w:val="bottom"/>
            <w:tcPrChange w:id="12989" w:author="Στάθης Καπ" w:date="2023-03-03T06:26:00Z">
              <w:tcPr>
                <w:tcW w:w="544" w:type="dxa"/>
                <w:vAlign w:val="bottom"/>
              </w:tcPr>
            </w:tcPrChange>
          </w:tcPr>
          <w:p w14:paraId="02DB850E" w14:textId="0FAEBA43" w:rsidR="009B17D5" w:rsidRPr="00BB05AC" w:rsidRDefault="009B17D5" w:rsidP="009B17D5">
            <w:pPr>
              <w:jc w:val="center"/>
              <w:rPr>
                <w:ins w:id="12990" w:author="Στάθης Καπ" w:date="2023-03-03T03:28:00Z"/>
                <w:rFonts w:cstheme="minorHAnsi"/>
                <w:sz w:val="16"/>
                <w:szCs w:val="16"/>
              </w:rPr>
            </w:pPr>
            <w:ins w:id="12991" w:author="Στάθης Καπ" w:date="2023-03-03T03:30:00Z">
              <w:r w:rsidRPr="00BB05AC">
                <w:rPr>
                  <w:rFonts w:ascii="Calibri" w:hAnsi="Calibri" w:cs="Calibri"/>
                  <w:color w:val="000000"/>
                  <w:sz w:val="16"/>
                  <w:szCs w:val="16"/>
                  <w:rPrChange w:id="12992" w:author="Στάθης Καπ" w:date="2023-03-03T03:31:00Z">
                    <w:rPr>
                      <w:rFonts w:ascii="Calibri" w:hAnsi="Calibri" w:cs="Calibri"/>
                      <w:color w:val="000000"/>
                      <w:sz w:val="18"/>
                      <w:szCs w:val="18"/>
                    </w:rPr>
                  </w:rPrChange>
                </w:rPr>
                <w:t>1067</w:t>
              </w:r>
            </w:ins>
          </w:p>
        </w:tc>
        <w:tc>
          <w:tcPr>
            <w:tcW w:w="621" w:type="dxa"/>
            <w:vAlign w:val="bottom"/>
            <w:tcPrChange w:id="12993" w:author="Στάθης Καπ" w:date="2023-03-03T06:26:00Z">
              <w:tcPr>
                <w:tcW w:w="621" w:type="dxa"/>
                <w:vAlign w:val="bottom"/>
              </w:tcPr>
            </w:tcPrChange>
          </w:tcPr>
          <w:p w14:paraId="3A8C19BE" w14:textId="66BCE515" w:rsidR="009B17D5" w:rsidRPr="00BB05AC" w:rsidRDefault="009B17D5" w:rsidP="009B17D5">
            <w:pPr>
              <w:jc w:val="center"/>
              <w:rPr>
                <w:ins w:id="12994" w:author="Στάθης Καπ" w:date="2023-03-03T03:28:00Z"/>
                <w:rFonts w:cstheme="minorHAnsi"/>
                <w:sz w:val="16"/>
                <w:szCs w:val="16"/>
              </w:rPr>
            </w:pPr>
            <w:ins w:id="12995" w:author="Στάθης Καπ" w:date="2023-03-03T03:30:00Z">
              <w:r w:rsidRPr="00BB05AC">
                <w:rPr>
                  <w:rFonts w:ascii="Calibri" w:hAnsi="Calibri" w:cs="Calibri"/>
                  <w:color w:val="000000"/>
                  <w:sz w:val="16"/>
                  <w:szCs w:val="16"/>
                  <w:rPrChange w:id="12996" w:author="Στάθης Καπ" w:date="2023-03-03T03:31:00Z">
                    <w:rPr>
                      <w:rFonts w:ascii="Calibri" w:hAnsi="Calibri" w:cs="Calibri"/>
                      <w:color w:val="000000"/>
                      <w:sz w:val="18"/>
                      <w:szCs w:val="18"/>
                    </w:rPr>
                  </w:rPrChange>
                </w:rPr>
                <w:t>0.664</w:t>
              </w:r>
            </w:ins>
          </w:p>
        </w:tc>
        <w:tc>
          <w:tcPr>
            <w:tcW w:w="669" w:type="dxa"/>
            <w:vAlign w:val="center"/>
            <w:tcPrChange w:id="12997" w:author="Στάθης Καπ" w:date="2023-03-03T06:26:00Z">
              <w:tcPr>
                <w:tcW w:w="669" w:type="dxa"/>
                <w:vAlign w:val="center"/>
              </w:tcPr>
            </w:tcPrChange>
          </w:tcPr>
          <w:p w14:paraId="2BC45595" w14:textId="380D54C7" w:rsidR="009B17D5" w:rsidRPr="00BB05AC" w:rsidRDefault="009B17D5" w:rsidP="009B17D5">
            <w:pPr>
              <w:jc w:val="center"/>
              <w:rPr>
                <w:ins w:id="12998" w:author="Στάθης Καπ" w:date="2023-03-03T03:28:00Z"/>
                <w:rFonts w:cstheme="minorHAnsi"/>
                <w:sz w:val="16"/>
                <w:szCs w:val="16"/>
              </w:rPr>
            </w:pPr>
            <w:ins w:id="12999" w:author="Στάθης Καπ" w:date="2023-03-03T06:13:00Z">
              <w:r>
                <w:rPr>
                  <w:rFonts w:ascii="Calibri" w:hAnsi="Calibri" w:cstheme="minorHAnsi"/>
                  <w:color w:val="000000"/>
                  <w:sz w:val="16"/>
                  <w:szCs w:val="16"/>
                </w:rPr>
                <w:t>5.74</w:t>
              </w:r>
            </w:ins>
          </w:p>
        </w:tc>
        <w:tc>
          <w:tcPr>
            <w:tcW w:w="543" w:type="dxa"/>
            <w:vAlign w:val="bottom"/>
            <w:tcPrChange w:id="13000" w:author="Στάθης Καπ" w:date="2023-03-03T06:26:00Z">
              <w:tcPr>
                <w:tcW w:w="543" w:type="dxa"/>
                <w:vAlign w:val="bottom"/>
              </w:tcPr>
            </w:tcPrChange>
          </w:tcPr>
          <w:p w14:paraId="26141184" w14:textId="4A45FBF9" w:rsidR="009B17D5" w:rsidRPr="00BB05AC" w:rsidRDefault="009B17D5" w:rsidP="009B17D5">
            <w:pPr>
              <w:jc w:val="center"/>
              <w:rPr>
                <w:ins w:id="13001" w:author="Στάθης Καπ" w:date="2023-03-03T03:28:00Z"/>
                <w:rFonts w:cstheme="minorHAnsi"/>
                <w:sz w:val="16"/>
                <w:szCs w:val="16"/>
              </w:rPr>
            </w:pPr>
            <w:ins w:id="13002" w:author="Στάθης Καπ" w:date="2023-03-03T03:30:00Z">
              <w:r w:rsidRPr="00BB05AC">
                <w:rPr>
                  <w:rFonts w:ascii="Calibri" w:hAnsi="Calibri" w:cs="Calibri"/>
                  <w:color w:val="000000"/>
                  <w:sz w:val="16"/>
                  <w:szCs w:val="16"/>
                  <w:rPrChange w:id="13003" w:author="Στάθης Καπ" w:date="2023-03-03T03:31:00Z">
                    <w:rPr>
                      <w:rFonts w:ascii="Calibri" w:hAnsi="Calibri" w:cs="Calibri"/>
                      <w:color w:val="000000"/>
                      <w:sz w:val="18"/>
                      <w:szCs w:val="18"/>
                    </w:rPr>
                  </w:rPrChange>
                </w:rPr>
                <w:t>1025</w:t>
              </w:r>
            </w:ins>
          </w:p>
        </w:tc>
        <w:tc>
          <w:tcPr>
            <w:tcW w:w="621" w:type="dxa"/>
            <w:vAlign w:val="bottom"/>
            <w:tcPrChange w:id="13004" w:author="Στάθης Καπ" w:date="2023-03-03T06:26:00Z">
              <w:tcPr>
                <w:tcW w:w="621" w:type="dxa"/>
                <w:vAlign w:val="bottom"/>
              </w:tcPr>
            </w:tcPrChange>
          </w:tcPr>
          <w:p w14:paraId="6AF0CD5E" w14:textId="2E500FF9" w:rsidR="009B17D5" w:rsidRPr="00BB05AC" w:rsidRDefault="009B17D5" w:rsidP="009B17D5">
            <w:pPr>
              <w:jc w:val="center"/>
              <w:rPr>
                <w:ins w:id="13005" w:author="Στάθης Καπ" w:date="2023-03-03T03:28:00Z"/>
                <w:rFonts w:cstheme="minorHAnsi"/>
                <w:sz w:val="16"/>
                <w:szCs w:val="16"/>
              </w:rPr>
            </w:pPr>
            <w:ins w:id="13006" w:author="Στάθης Καπ" w:date="2023-03-03T03:30:00Z">
              <w:r w:rsidRPr="00BB05AC">
                <w:rPr>
                  <w:rFonts w:ascii="Calibri" w:hAnsi="Calibri" w:cs="Calibri"/>
                  <w:color w:val="000000"/>
                  <w:sz w:val="16"/>
                  <w:szCs w:val="16"/>
                  <w:rPrChange w:id="13007" w:author="Στάθης Καπ" w:date="2023-03-03T03:31:00Z">
                    <w:rPr>
                      <w:rFonts w:ascii="Calibri" w:hAnsi="Calibri" w:cs="Calibri"/>
                      <w:color w:val="000000"/>
                      <w:sz w:val="18"/>
                      <w:szCs w:val="18"/>
                    </w:rPr>
                  </w:rPrChange>
                </w:rPr>
                <w:t>0.682</w:t>
              </w:r>
            </w:ins>
          </w:p>
        </w:tc>
        <w:tc>
          <w:tcPr>
            <w:tcW w:w="669" w:type="dxa"/>
            <w:vAlign w:val="center"/>
            <w:tcPrChange w:id="13008" w:author="Στάθης Καπ" w:date="2023-03-03T06:26:00Z">
              <w:tcPr>
                <w:tcW w:w="669" w:type="dxa"/>
                <w:vAlign w:val="center"/>
              </w:tcPr>
            </w:tcPrChange>
          </w:tcPr>
          <w:p w14:paraId="330375E0" w14:textId="6D5532A1" w:rsidR="009B17D5" w:rsidRPr="00BB05AC" w:rsidRDefault="009B17D5" w:rsidP="009B17D5">
            <w:pPr>
              <w:jc w:val="center"/>
              <w:rPr>
                <w:ins w:id="13009" w:author="Στάθης Καπ" w:date="2023-03-03T03:28:00Z"/>
                <w:rFonts w:cstheme="minorHAnsi"/>
                <w:sz w:val="16"/>
                <w:szCs w:val="16"/>
              </w:rPr>
            </w:pPr>
            <w:ins w:id="13010" w:author="Στάθης Καπ" w:date="2023-03-03T06:13:00Z">
              <w:r>
                <w:rPr>
                  <w:rFonts w:ascii="Calibri" w:hAnsi="Calibri" w:cstheme="minorHAnsi"/>
                  <w:color w:val="000000"/>
                  <w:sz w:val="16"/>
                  <w:szCs w:val="16"/>
                </w:rPr>
                <w:t>3.94</w:t>
              </w:r>
            </w:ins>
          </w:p>
        </w:tc>
        <w:tc>
          <w:tcPr>
            <w:tcW w:w="508" w:type="dxa"/>
            <w:vAlign w:val="bottom"/>
            <w:tcPrChange w:id="13011" w:author="Στάθης Καπ" w:date="2023-03-03T06:26:00Z">
              <w:tcPr>
                <w:tcW w:w="508" w:type="dxa"/>
                <w:vAlign w:val="bottom"/>
              </w:tcPr>
            </w:tcPrChange>
          </w:tcPr>
          <w:p w14:paraId="26CDED6A" w14:textId="15DE50E8" w:rsidR="009B17D5" w:rsidRPr="00BB05AC" w:rsidRDefault="009B17D5" w:rsidP="009B17D5">
            <w:pPr>
              <w:jc w:val="center"/>
              <w:rPr>
                <w:ins w:id="13012" w:author="Στάθης Καπ" w:date="2023-03-03T03:28:00Z"/>
                <w:rFonts w:cstheme="minorHAnsi"/>
                <w:sz w:val="16"/>
                <w:szCs w:val="16"/>
              </w:rPr>
            </w:pPr>
            <w:ins w:id="13013" w:author="Στάθης Καπ" w:date="2023-03-03T03:30:00Z">
              <w:r w:rsidRPr="00BB05AC">
                <w:rPr>
                  <w:rFonts w:ascii="Calibri" w:hAnsi="Calibri" w:cs="Calibri"/>
                  <w:color w:val="000000"/>
                  <w:sz w:val="16"/>
                  <w:szCs w:val="16"/>
                  <w:rPrChange w:id="13014" w:author="Στάθης Καπ" w:date="2023-03-03T03:31:00Z">
                    <w:rPr>
                      <w:rFonts w:ascii="Calibri" w:hAnsi="Calibri" w:cs="Calibri"/>
                      <w:color w:val="000000"/>
                      <w:sz w:val="18"/>
                      <w:szCs w:val="18"/>
                    </w:rPr>
                  </w:rPrChange>
                </w:rPr>
                <w:t>989</w:t>
              </w:r>
            </w:ins>
          </w:p>
        </w:tc>
        <w:tc>
          <w:tcPr>
            <w:tcW w:w="541" w:type="dxa"/>
            <w:vAlign w:val="bottom"/>
            <w:tcPrChange w:id="13015" w:author="Στάθης Καπ" w:date="2023-03-03T06:26:00Z">
              <w:tcPr>
                <w:tcW w:w="541" w:type="dxa"/>
                <w:vAlign w:val="bottom"/>
              </w:tcPr>
            </w:tcPrChange>
          </w:tcPr>
          <w:p w14:paraId="4519C995" w14:textId="064F90E4" w:rsidR="009B17D5" w:rsidRPr="00BB05AC" w:rsidRDefault="009B17D5" w:rsidP="009B17D5">
            <w:pPr>
              <w:jc w:val="center"/>
              <w:rPr>
                <w:ins w:id="13016" w:author="Στάθης Καπ" w:date="2023-03-03T03:28:00Z"/>
                <w:rFonts w:cstheme="minorHAnsi"/>
                <w:sz w:val="16"/>
                <w:szCs w:val="16"/>
              </w:rPr>
            </w:pPr>
            <w:ins w:id="13017" w:author="Στάθης Καπ" w:date="2023-03-03T03:30:00Z">
              <w:r w:rsidRPr="00BB05AC">
                <w:rPr>
                  <w:rFonts w:ascii="Calibri" w:hAnsi="Calibri" w:cs="Calibri"/>
                  <w:color w:val="000000"/>
                  <w:sz w:val="16"/>
                  <w:szCs w:val="16"/>
                  <w:rPrChange w:id="13018" w:author="Στάθης Καπ" w:date="2023-03-03T03:31:00Z">
                    <w:rPr>
                      <w:rFonts w:ascii="Calibri" w:hAnsi="Calibri" w:cs="Calibri"/>
                      <w:color w:val="000000"/>
                      <w:sz w:val="18"/>
                      <w:szCs w:val="18"/>
                    </w:rPr>
                  </w:rPrChange>
                </w:rPr>
                <w:t>0.324</w:t>
              </w:r>
            </w:ins>
          </w:p>
        </w:tc>
        <w:tc>
          <w:tcPr>
            <w:tcW w:w="589" w:type="dxa"/>
            <w:vAlign w:val="center"/>
            <w:tcPrChange w:id="13019" w:author="Στάθης Καπ" w:date="2023-03-03T06:26:00Z">
              <w:tcPr>
                <w:tcW w:w="589" w:type="dxa"/>
                <w:vAlign w:val="center"/>
              </w:tcPr>
            </w:tcPrChange>
          </w:tcPr>
          <w:p w14:paraId="09573D50" w14:textId="03ADCFF7" w:rsidR="009B17D5" w:rsidRPr="00BB05AC" w:rsidRDefault="009B17D5" w:rsidP="009B17D5">
            <w:pPr>
              <w:jc w:val="center"/>
              <w:rPr>
                <w:ins w:id="13020" w:author="Στάθης Καπ" w:date="2023-03-03T03:28:00Z"/>
                <w:rFonts w:cstheme="minorHAnsi"/>
                <w:sz w:val="16"/>
                <w:szCs w:val="16"/>
              </w:rPr>
            </w:pPr>
            <w:ins w:id="13021" w:author="Στάθης Καπ" w:date="2023-03-03T06:13:00Z">
              <w:r>
                <w:rPr>
                  <w:rFonts w:ascii="Calibri" w:hAnsi="Calibri" w:cstheme="minorHAnsi"/>
                  <w:color w:val="000000"/>
                  <w:sz w:val="16"/>
                  <w:szCs w:val="16"/>
                </w:rPr>
                <w:t>7.31</w:t>
              </w:r>
            </w:ins>
          </w:p>
        </w:tc>
        <w:tc>
          <w:tcPr>
            <w:tcW w:w="463" w:type="dxa"/>
            <w:vAlign w:val="bottom"/>
            <w:tcPrChange w:id="13022" w:author="Στάθης Καπ" w:date="2023-03-03T06:26:00Z">
              <w:tcPr>
                <w:tcW w:w="463" w:type="dxa"/>
                <w:vAlign w:val="bottom"/>
              </w:tcPr>
            </w:tcPrChange>
          </w:tcPr>
          <w:p w14:paraId="72D7D3EA" w14:textId="1100C1D7" w:rsidR="009B17D5" w:rsidRPr="00BB05AC" w:rsidRDefault="009B17D5" w:rsidP="009B17D5">
            <w:pPr>
              <w:jc w:val="center"/>
              <w:rPr>
                <w:ins w:id="13023" w:author="Στάθης Καπ" w:date="2023-03-03T03:28:00Z"/>
                <w:rFonts w:cstheme="minorHAnsi"/>
                <w:sz w:val="16"/>
                <w:szCs w:val="16"/>
              </w:rPr>
            </w:pPr>
            <w:ins w:id="13024" w:author="Στάθης Καπ" w:date="2023-03-03T03:30:00Z">
              <w:r w:rsidRPr="00BB05AC">
                <w:rPr>
                  <w:rFonts w:ascii="Calibri" w:hAnsi="Calibri" w:cs="Calibri"/>
                  <w:color w:val="000000"/>
                  <w:sz w:val="16"/>
                  <w:szCs w:val="16"/>
                  <w:rPrChange w:id="13025" w:author="Στάθης Καπ" w:date="2023-03-03T03:31:00Z">
                    <w:rPr>
                      <w:rFonts w:ascii="Calibri" w:hAnsi="Calibri" w:cs="Calibri"/>
                      <w:color w:val="000000"/>
                      <w:sz w:val="18"/>
                      <w:szCs w:val="18"/>
                    </w:rPr>
                  </w:rPrChange>
                </w:rPr>
                <w:t>940</w:t>
              </w:r>
            </w:ins>
          </w:p>
        </w:tc>
        <w:tc>
          <w:tcPr>
            <w:tcW w:w="541" w:type="dxa"/>
            <w:vAlign w:val="bottom"/>
            <w:tcPrChange w:id="13026" w:author="Στάθης Καπ" w:date="2023-03-03T06:26:00Z">
              <w:tcPr>
                <w:tcW w:w="541" w:type="dxa"/>
                <w:vAlign w:val="bottom"/>
              </w:tcPr>
            </w:tcPrChange>
          </w:tcPr>
          <w:p w14:paraId="5CE9BE81" w14:textId="0D4B43B7" w:rsidR="009B17D5" w:rsidRPr="00BB05AC" w:rsidRDefault="009B17D5" w:rsidP="009B17D5">
            <w:pPr>
              <w:jc w:val="center"/>
              <w:rPr>
                <w:ins w:id="13027" w:author="Στάθης Καπ" w:date="2023-03-03T03:28:00Z"/>
                <w:rFonts w:cstheme="minorHAnsi"/>
                <w:sz w:val="16"/>
                <w:szCs w:val="16"/>
              </w:rPr>
            </w:pPr>
            <w:ins w:id="13028" w:author="Στάθης Καπ" w:date="2023-03-03T03:30:00Z">
              <w:r w:rsidRPr="00BB05AC">
                <w:rPr>
                  <w:rFonts w:ascii="Calibri" w:hAnsi="Calibri" w:cs="Calibri"/>
                  <w:color w:val="000000"/>
                  <w:sz w:val="16"/>
                  <w:szCs w:val="16"/>
                  <w:rPrChange w:id="13029" w:author="Στάθης Καπ" w:date="2023-03-03T03:31:00Z">
                    <w:rPr>
                      <w:rFonts w:ascii="Calibri" w:hAnsi="Calibri" w:cs="Calibri"/>
                      <w:color w:val="000000"/>
                      <w:sz w:val="18"/>
                      <w:szCs w:val="18"/>
                    </w:rPr>
                  </w:rPrChange>
                </w:rPr>
                <w:t>0.317</w:t>
              </w:r>
            </w:ins>
          </w:p>
        </w:tc>
        <w:tc>
          <w:tcPr>
            <w:tcW w:w="589" w:type="dxa"/>
            <w:vAlign w:val="center"/>
            <w:tcPrChange w:id="13030" w:author="Στάθης Καπ" w:date="2023-03-03T06:26:00Z">
              <w:tcPr>
                <w:tcW w:w="589" w:type="dxa"/>
                <w:vAlign w:val="center"/>
              </w:tcPr>
            </w:tcPrChange>
          </w:tcPr>
          <w:p w14:paraId="0E3E3681" w14:textId="1E3B25F9" w:rsidR="009B17D5" w:rsidRPr="00BB05AC" w:rsidRDefault="009B17D5" w:rsidP="009B17D5">
            <w:pPr>
              <w:jc w:val="center"/>
              <w:rPr>
                <w:ins w:id="13031" w:author="Στάθης Καπ" w:date="2023-03-03T03:28:00Z"/>
                <w:rFonts w:cstheme="minorHAnsi"/>
                <w:sz w:val="16"/>
                <w:szCs w:val="16"/>
              </w:rPr>
            </w:pPr>
            <w:ins w:id="13032" w:author="Στάθης Καπ" w:date="2023-03-03T06:14:00Z">
              <w:r>
                <w:rPr>
                  <w:rFonts w:ascii="Calibri" w:hAnsi="Calibri" w:cstheme="minorHAnsi"/>
                  <w:color w:val="000000"/>
                  <w:sz w:val="16"/>
                  <w:szCs w:val="16"/>
                </w:rPr>
                <w:t>11.9</w:t>
              </w:r>
            </w:ins>
          </w:p>
        </w:tc>
      </w:tr>
      <w:tr w:rsidR="009B17D5" w14:paraId="707A07DB" w14:textId="77777777" w:rsidTr="00F03C40">
        <w:trPr>
          <w:ins w:id="13033" w:author="Στάθης Καπ" w:date="2023-03-03T03:28:00Z"/>
        </w:trPr>
        <w:tc>
          <w:tcPr>
            <w:tcW w:w="515" w:type="dxa"/>
            <w:tcBorders>
              <w:top w:val="nil"/>
              <w:bottom w:val="nil"/>
              <w:right w:val="single" w:sz="4" w:space="0" w:color="auto"/>
            </w:tcBorders>
            <w:shd w:val="clear" w:color="auto" w:fill="E7E6E6" w:themeFill="background2"/>
            <w:vAlign w:val="center"/>
            <w:tcPrChange w:id="13034" w:author="Στάθης Καπ" w:date="2023-03-03T06:26:00Z">
              <w:tcPr>
                <w:tcW w:w="515" w:type="dxa"/>
                <w:vAlign w:val="center"/>
              </w:tcPr>
            </w:tcPrChange>
          </w:tcPr>
          <w:p w14:paraId="1E7ABF95" w14:textId="6E6E3E53" w:rsidR="009B17D5" w:rsidRPr="00BB05AC" w:rsidRDefault="009B17D5" w:rsidP="009B17D5">
            <w:pPr>
              <w:jc w:val="center"/>
              <w:rPr>
                <w:ins w:id="13035" w:author="Στάθης Καπ" w:date="2023-03-03T03:28:00Z"/>
                <w:sz w:val="16"/>
                <w:szCs w:val="16"/>
              </w:rPr>
            </w:pPr>
            <w:ins w:id="13036" w:author="Στάθης Καπ" w:date="2023-03-03T03:30:00Z">
              <w:r w:rsidRPr="00BB05AC">
                <w:rPr>
                  <w:rFonts w:cstheme="minorHAnsi"/>
                  <w:sz w:val="16"/>
                  <w:szCs w:val="16"/>
                  <w:rPrChange w:id="13037" w:author="Στάθης Καπ" w:date="2023-03-03T03:31:00Z">
                    <w:rPr>
                      <w:rFonts w:cstheme="minorHAnsi"/>
                      <w:sz w:val="18"/>
                      <w:szCs w:val="18"/>
                    </w:rPr>
                  </w:rPrChange>
                </w:rPr>
                <w:t>pr13</w:t>
              </w:r>
            </w:ins>
          </w:p>
        </w:tc>
        <w:tc>
          <w:tcPr>
            <w:tcW w:w="560" w:type="dxa"/>
            <w:tcBorders>
              <w:left w:val="single" w:sz="4" w:space="0" w:color="auto"/>
            </w:tcBorders>
            <w:tcPrChange w:id="13038" w:author="Στάθης Καπ" w:date="2023-03-03T06:26:00Z">
              <w:tcPr>
                <w:tcW w:w="560" w:type="dxa"/>
              </w:tcPr>
            </w:tcPrChange>
          </w:tcPr>
          <w:p w14:paraId="661467FB" w14:textId="1144B5BA" w:rsidR="009B17D5" w:rsidRPr="00BB05AC" w:rsidRDefault="009B17D5" w:rsidP="009B17D5">
            <w:pPr>
              <w:jc w:val="center"/>
              <w:rPr>
                <w:ins w:id="13039" w:author="Στάθης Καπ" w:date="2023-03-03T03:28:00Z"/>
                <w:rFonts w:cstheme="minorHAnsi"/>
                <w:sz w:val="16"/>
                <w:szCs w:val="16"/>
              </w:rPr>
            </w:pPr>
            <w:ins w:id="13040" w:author="Στάθης Καπ" w:date="2023-03-03T03:30:00Z">
              <w:r w:rsidRPr="00BB05AC">
                <w:rPr>
                  <w:rFonts w:cstheme="minorHAnsi"/>
                  <w:sz w:val="16"/>
                  <w:szCs w:val="16"/>
                  <w:rPrChange w:id="13041" w:author="Στάθης Καπ" w:date="2023-03-03T03:31:00Z">
                    <w:rPr>
                      <w:rFonts w:cstheme="minorHAnsi"/>
                      <w:sz w:val="18"/>
                      <w:szCs w:val="18"/>
                    </w:rPr>
                  </w:rPrChange>
                </w:rPr>
                <w:t>1386</w:t>
              </w:r>
            </w:ins>
          </w:p>
        </w:tc>
        <w:tc>
          <w:tcPr>
            <w:tcW w:w="855" w:type="dxa"/>
            <w:tcPrChange w:id="13042" w:author="Στάθης Καπ" w:date="2023-03-03T06:26:00Z">
              <w:tcPr>
                <w:tcW w:w="855" w:type="dxa"/>
              </w:tcPr>
            </w:tcPrChange>
          </w:tcPr>
          <w:p w14:paraId="37E5F282" w14:textId="5330F685" w:rsidR="009B17D5" w:rsidRPr="00BB05AC" w:rsidRDefault="009B17D5" w:rsidP="009B17D5">
            <w:pPr>
              <w:jc w:val="center"/>
              <w:rPr>
                <w:ins w:id="13043" w:author="Στάθης Καπ" w:date="2023-03-03T03:28:00Z"/>
                <w:rFonts w:cstheme="minorHAnsi"/>
                <w:sz w:val="16"/>
                <w:szCs w:val="16"/>
              </w:rPr>
            </w:pPr>
            <w:ins w:id="13044" w:author="Στάθης Καπ" w:date="2023-03-03T03:30:00Z">
              <w:r w:rsidRPr="00BB05AC">
                <w:rPr>
                  <w:rFonts w:cstheme="minorHAnsi"/>
                  <w:sz w:val="16"/>
                  <w:szCs w:val="16"/>
                  <w:rPrChange w:id="13045" w:author="Στάθης Καπ" w:date="2023-03-03T03:31:00Z">
                    <w:rPr>
                      <w:rFonts w:cstheme="minorHAnsi"/>
                      <w:sz w:val="18"/>
                      <w:szCs w:val="18"/>
                    </w:rPr>
                  </w:rPrChange>
                </w:rPr>
                <w:t>1263</w:t>
              </w:r>
            </w:ins>
          </w:p>
        </w:tc>
        <w:tc>
          <w:tcPr>
            <w:tcW w:w="544" w:type="dxa"/>
            <w:vAlign w:val="bottom"/>
            <w:tcPrChange w:id="13046" w:author="Στάθης Καπ" w:date="2023-03-03T06:26:00Z">
              <w:tcPr>
                <w:tcW w:w="544" w:type="dxa"/>
                <w:vAlign w:val="bottom"/>
              </w:tcPr>
            </w:tcPrChange>
          </w:tcPr>
          <w:p w14:paraId="0B953567" w14:textId="573021E1" w:rsidR="009B17D5" w:rsidRPr="00BB05AC" w:rsidRDefault="009B17D5" w:rsidP="009B17D5">
            <w:pPr>
              <w:jc w:val="center"/>
              <w:rPr>
                <w:ins w:id="13047" w:author="Στάθης Καπ" w:date="2023-03-03T03:28:00Z"/>
                <w:rFonts w:cstheme="minorHAnsi"/>
                <w:sz w:val="16"/>
                <w:szCs w:val="16"/>
              </w:rPr>
            </w:pPr>
            <w:ins w:id="13048" w:author="Στάθης Καπ" w:date="2023-03-03T03:30:00Z">
              <w:r w:rsidRPr="00BB05AC">
                <w:rPr>
                  <w:rFonts w:ascii="Calibri" w:hAnsi="Calibri" w:cs="Calibri"/>
                  <w:color w:val="000000"/>
                  <w:sz w:val="16"/>
                  <w:szCs w:val="16"/>
                  <w:rPrChange w:id="13049" w:author="Στάθης Καπ" w:date="2023-03-03T03:31:00Z">
                    <w:rPr>
                      <w:rFonts w:ascii="Calibri" w:hAnsi="Calibri" w:cs="Calibri"/>
                      <w:color w:val="000000"/>
                      <w:sz w:val="18"/>
                      <w:szCs w:val="18"/>
                    </w:rPr>
                  </w:rPrChange>
                </w:rPr>
                <w:t>1269</w:t>
              </w:r>
            </w:ins>
          </w:p>
        </w:tc>
        <w:tc>
          <w:tcPr>
            <w:tcW w:w="621" w:type="dxa"/>
            <w:vAlign w:val="bottom"/>
            <w:tcPrChange w:id="13050" w:author="Στάθης Καπ" w:date="2023-03-03T06:26:00Z">
              <w:tcPr>
                <w:tcW w:w="621" w:type="dxa"/>
                <w:vAlign w:val="bottom"/>
              </w:tcPr>
            </w:tcPrChange>
          </w:tcPr>
          <w:p w14:paraId="762E7187" w14:textId="0363D6CB" w:rsidR="009B17D5" w:rsidRPr="00BB05AC" w:rsidRDefault="009B17D5" w:rsidP="009B17D5">
            <w:pPr>
              <w:jc w:val="center"/>
              <w:rPr>
                <w:ins w:id="13051" w:author="Στάθης Καπ" w:date="2023-03-03T03:28:00Z"/>
                <w:rFonts w:cstheme="minorHAnsi"/>
                <w:sz w:val="16"/>
                <w:szCs w:val="16"/>
              </w:rPr>
            </w:pPr>
            <w:ins w:id="13052" w:author="Στάθης Καπ" w:date="2023-03-03T03:30:00Z">
              <w:r w:rsidRPr="00BB05AC">
                <w:rPr>
                  <w:rFonts w:ascii="Calibri" w:hAnsi="Calibri" w:cs="Calibri"/>
                  <w:color w:val="000000"/>
                  <w:sz w:val="16"/>
                  <w:szCs w:val="16"/>
                  <w:rPrChange w:id="13053" w:author="Στάθης Καπ" w:date="2023-03-03T03:31:00Z">
                    <w:rPr>
                      <w:rFonts w:ascii="Calibri" w:hAnsi="Calibri" w:cs="Calibri"/>
                      <w:color w:val="000000"/>
                      <w:sz w:val="18"/>
                      <w:szCs w:val="18"/>
                    </w:rPr>
                  </w:rPrChange>
                </w:rPr>
                <w:t>1.755</w:t>
              </w:r>
            </w:ins>
          </w:p>
        </w:tc>
        <w:tc>
          <w:tcPr>
            <w:tcW w:w="669" w:type="dxa"/>
            <w:vAlign w:val="center"/>
            <w:tcPrChange w:id="13054" w:author="Στάθης Καπ" w:date="2023-03-03T06:26:00Z">
              <w:tcPr>
                <w:tcW w:w="669" w:type="dxa"/>
                <w:vAlign w:val="center"/>
              </w:tcPr>
            </w:tcPrChange>
          </w:tcPr>
          <w:p w14:paraId="6EC64253" w14:textId="727A299C" w:rsidR="009B17D5" w:rsidRPr="00BB05AC" w:rsidRDefault="009B17D5" w:rsidP="009B17D5">
            <w:pPr>
              <w:jc w:val="center"/>
              <w:rPr>
                <w:ins w:id="13055" w:author="Στάθης Καπ" w:date="2023-03-03T03:28:00Z"/>
                <w:rFonts w:cstheme="minorHAnsi"/>
                <w:sz w:val="16"/>
                <w:szCs w:val="16"/>
              </w:rPr>
            </w:pPr>
            <w:ins w:id="13056" w:author="Στάθης Καπ" w:date="2023-03-03T06:13:00Z">
              <w:r>
                <w:rPr>
                  <w:rFonts w:ascii="Calibri" w:hAnsi="Calibri" w:cstheme="minorHAnsi"/>
                  <w:color w:val="000000"/>
                  <w:sz w:val="16"/>
                  <w:szCs w:val="16"/>
                </w:rPr>
                <w:t>8.44</w:t>
              </w:r>
            </w:ins>
          </w:p>
        </w:tc>
        <w:tc>
          <w:tcPr>
            <w:tcW w:w="543" w:type="dxa"/>
            <w:vAlign w:val="bottom"/>
            <w:tcPrChange w:id="13057" w:author="Στάθης Καπ" w:date="2023-03-03T06:26:00Z">
              <w:tcPr>
                <w:tcW w:w="543" w:type="dxa"/>
                <w:vAlign w:val="bottom"/>
              </w:tcPr>
            </w:tcPrChange>
          </w:tcPr>
          <w:p w14:paraId="46EB54C6" w14:textId="6608C46A" w:rsidR="009B17D5" w:rsidRPr="00BB05AC" w:rsidRDefault="009B17D5" w:rsidP="009B17D5">
            <w:pPr>
              <w:jc w:val="center"/>
              <w:rPr>
                <w:ins w:id="13058" w:author="Στάθης Καπ" w:date="2023-03-03T03:28:00Z"/>
                <w:rFonts w:cstheme="minorHAnsi"/>
                <w:sz w:val="16"/>
                <w:szCs w:val="16"/>
              </w:rPr>
            </w:pPr>
            <w:ins w:id="13059" w:author="Στάθης Καπ" w:date="2023-03-03T03:30:00Z">
              <w:r w:rsidRPr="00BB05AC">
                <w:rPr>
                  <w:rFonts w:ascii="Calibri" w:hAnsi="Calibri" w:cs="Calibri"/>
                  <w:color w:val="000000"/>
                  <w:sz w:val="16"/>
                  <w:szCs w:val="16"/>
                  <w:rPrChange w:id="13060" w:author="Στάθης Καπ" w:date="2023-03-03T03:31:00Z">
                    <w:rPr>
                      <w:rFonts w:ascii="Calibri" w:hAnsi="Calibri" w:cs="Calibri"/>
                      <w:color w:val="000000"/>
                      <w:sz w:val="18"/>
                      <w:szCs w:val="18"/>
                    </w:rPr>
                  </w:rPrChange>
                </w:rPr>
                <w:t>1238</w:t>
              </w:r>
            </w:ins>
          </w:p>
        </w:tc>
        <w:tc>
          <w:tcPr>
            <w:tcW w:w="621" w:type="dxa"/>
            <w:vAlign w:val="bottom"/>
            <w:tcPrChange w:id="13061" w:author="Στάθης Καπ" w:date="2023-03-03T06:26:00Z">
              <w:tcPr>
                <w:tcW w:w="621" w:type="dxa"/>
                <w:vAlign w:val="bottom"/>
              </w:tcPr>
            </w:tcPrChange>
          </w:tcPr>
          <w:p w14:paraId="4D201C0D" w14:textId="0E74E50E" w:rsidR="009B17D5" w:rsidRPr="00BB05AC" w:rsidRDefault="009B17D5" w:rsidP="009B17D5">
            <w:pPr>
              <w:jc w:val="center"/>
              <w:rPr>
                <w:ins w:id="13062" w:author="Στάθης Καπ" w:date="2023-03-03T03:28:00Z"/>
                <w:rFonts w:cstheme="minorHAnsi"/>
                <w:sz w:val="16"/>
                <w:szCs w:val="16"/>
              </w:rPr>
            </w:pPr>
            <w:ins w:id="13063" w:author="Στάθης Καπ" w:date="2023-03-03T03:30:00Z">
              <w:r w:rsidRPr="00BB05AC">
                <w:rPr>
                  <w:rFonts w:ascii="Calibri" w:hAnsi="Calibri" w:cs="Calibri"/>
                  <w:color w:val="000000"/>
                  <w:sz w:val="16"/>
                  <w:szCs w:val="16"/>
                  <w:rPrChange w:id="13064" w:author="Στάθης Καπ" w:date="2023-03-03T03:31:00Z">
                    <w:rPr>
                      <w:rFonts w:ascii="Calibri" w:hAnsi="Calibri" w:cs="Calibri"/>
                      <w:color w:val="000000"/>
                      <w:sz w:val="18"/>
                      <w:szCs w:val="18"/>
                    </w:rPr>
                  </w:rPrChange>
                </w:rPr>
                <w:t>1.092</w:t>
              </w:r>
            </w:ins>
          </w:p>
        </w:tc>
        <w:tc>
          <w:tcPr>
            <w:tcW w:w="669" w:type="dxa"/>
            <w:vAlign w:val="center"/>
            <w:tcPrChange w:id="13065" w:author="Στάθης Καπ" w:date="2023-03-03T06:26:00Z">
              <w:tcPr>
                <w:tcW w:w="669" w:type="dxa"/>
                <w:vAlign w:val="center"/>
              </w:tcPr>
            </w:tcPrChange>
          </w:tcPr>
          <w:p w14:paraId="63E0FCAE" w14:textId="7884308A" w:rsidR="009B17D5" w:rsidRPr="00BB05AC" w:rsidRDefault="009B17D5" w:rsidP="009B17D5">
            <w:pPr>
              <w:jc w:val="center"/>
              <w:rPr>
                <w:ins w:id="13066" w:author="Στάθης Καπ" w:date="2023-03-03T03:28:00Z"/>
                <w:rFonts w:cstheme="minorHAnsi"/>
                <w:sz w:val="16"/>
                <w:szCs w:val="16"/>
              </w:rPr>
            </w:pPr>
            <w:ins w:id="13067" w:author="Στάθης Καπ" w:date="2023-03-03T06:13:00Z">
              <w:r>
                <w:rPr>
                  <w:rFonts w:ascii="Calibri" w:hAnsi="Calibri" w:cstheme="minorHAnsi"/>
                  <w:color w:val="000000"/>
                  <w:sz w:val="16"/>
                  <w:szCs w:val="16"/>
                </w:rPr>
                <w:t>2.44</w:t>
              </w:r>
            </w:ins>
          </w:p>
        </w:tc>
        <w:tc>
          <w:tcPr>
            <w:tcW w:w="508" w:type="dxa"/>
            <w:vAlign w:val="bottom"/>
            <w:tcPrChange w:id="13068" w:author="Στάθης Καπ" w:date="2023-03-03T06:26:00Z">
              <w:tcPr>
                <w:tcW w:w="508" w:type="dxa"/>
                <w:vAlign w:val="bottom"/>
              </w:tcPr>
            </w:tcPrChange>
          </w:tcPr>
          <w:p w14:paraId="494A96DF" w14:textId="21B4E53B" w:rsidR="009B17D5" w:rsidRPr="00BB05AC" w:rsidRDefault="009B17D5" w:rsidP="009B17D5">
            <w:pPr>
              <w:jc w:val="center"/>
              <w:rPr>
                <w:ins w:id="13069" w:author="Στάθης Καπ" w:date="2023-03-03T03:28:00Z"/>
                <w:rFonts w:cstheme="minorHAnsi"/>
                <w:sz w:val="16"/>
                <w:szCs w:val="16"/>
              </w:rPr>
            </w:pPr>
            <w:ins w:id="13070" w:author="Στάθης Καπ" w:date="2023-03-03T03:30:00Z">
              <w:r w:rsidRPr="00BB05AC">
                <w:rPr>
                  <w:rFonts w:ascii="Calibri" w:hAnsi="Calibri" w:cs="Calibri"/>
                  <w:color w:val="000000"/>
                  <w:sz w:val="16"/>
                  <w:szCs w:val="16"/>
                  <w:rPrChange w:id="13071" w:author="Στάθης Καπ" w:date="2023-03-03T03:31:00Z">
                    <w:rPr>
                      <w:rFonts w:ascii="Calibri" w:hAnsi="Calibri" w:cs="Calibri"/>
                      <w:color w:val="000000"/>
                      <w:sz w:val="18"/>
                      <w:szCs w:val="18"/>
                    </w:rPr>
                  </w:rPrChange>
                </w:rPr>
                <w:t>1176</w:t>
              </w:r>
            </w:ins>
          </w:p>
        </w:tc>
        <w:tc>
          <w:tcPr>
            <w:tcW w:w="541" w:type="dxa"/>
            <w:vAlign w:val="bottom"/>
            <w:tcPrChange w:id="13072" w:author="Στάθης Καπ" w:date="2023-03-03T06:26:00Z">
              <w:tcPr>
                <w:tcW w:w="541" w:type="dxa"/>
                <w:vAlign w:val="bottom"/>
              </w:tcPr>
            </w:tcPrChange>
          </w:tcPr>
          <w:p w14:paraId="4D8AC5EC" w14:textId="0643CC8A" w:rsidR="009B17D5" w:rsidRPr="00BB05AC" w:rsidRDefault="009B17D5" w:rsidP="009B17D5">
            <w:pPr>
              <w:jc w:val="center"/>
              <w:rPr>
                <w:ins w:id="13073" w:author="Στάθης Καπ" w:date="2023-03-03T03:28:00Z"/>
                <w:rFonts w:cstheme="minorHAnsi"/>
                <w:sz w:val="16"/>
                <w:szCs w:val="16"/>
              </w:rPr>
            </w:pPr>
            <w:ins w:id="13074" w:author="Στάθης Καπ" w:date="2023-03-03T03:30:00Z">
              <w:r w:rsidRPr="00BB05AC">
                <w:rPr>
                  <w:rFonts w:ascii="Calibri" w:hAnsi="Calibri" w:cs="Calibri"/>
                  <w:color w:val="000000"/>
                  <w:sz w:val="16"/>
                  <w:szCs w:val="16"/>
                  <w:rPrChange w:id="13075" w:author="Στάθης Καπ" w:date="2023-03-03T03:31:00Z">
                    <w:rPr>
                      <w:rFonts w:ascii="Calibri" w:hAnsi="Calibri" w:cs="Calibri"/>
                      <w:color w:val="000000"/>
                      <w:sz w:val="18"/>
                      <w:szCs w:val="18"/>
                    </w:rPr>
                  </w:rPrChange>
                </w:rPr>
                <w:t>0.66</w:t>
              </w:r>
            </w:ins>
          </w:p>
        </w:tc>
        <w:tc>
          <w:tcPr>
            <w:tcW w:w="589" w:type="dxa"/>
            <w:vAlign w:val="center"/>
            <w:tcPrChange w:id="13076" w:author="Στάθης Καπ" w:date="2023-03-03T06:26:00Z">
              <w:tcPr>
                <w:tcW w:w="589" w:type="dxa"/>
                <w:vAlign w:val="center"/>
              </w:tcPr>
            </w:tcPrChange>
          </w:tcPr>
          <w:p w14:paraId="5FD7D190" w14:textId="3E0FEAA8" w:rsidR="009B17D5" w:rsidRPr="00BB05AC" w:rsidRDefault="009B17D5" w:rsidP="009B17D5">
            <w:pPr>
              <w:jc w:val="center"/>
              <w:rPr>
                <w:ins w:id="13077" w:author="Στάθης Καπ" w:date="2023-03-03T03:28:00Z"/>
                <w:rFonts w:cstheme="minorHAnsi"/>
                <w:sz w:val="16"/>
                <w:szCs w:val="16"/>
              </w:rPr>
            </w:pPr>
            <w:ins w:id="13078" w:author="Στάθης Καπ" w:date="2023-03-03T06:13:00Z">
              <w:r>
                <w:rPr>
                  <w:rFonts w:ascii="Calibri" w:hAnsi="Calibri" w:cstheme="minorHAnsi"/>
                  <w:color w:val="000000"/>
                  <w:sz w:val="16"/>
                  <w:szCs w:val="16"/>
                </w:rPr>
                <w:t>7.33</w:t>
              </w:r>
            </w:ins>
          </w:p>
        </w:tc>
        <w:tc>
          <w:tcPr>
            <w:tcW w:w="463" w:type="dxa"/>
            <w:vAlign w:val="bottom"/>
            <w:tcPrChange w:id="13079" w:author="Στάθης Καπ" w:date="2023-03-03T06:26:00Z">
              <w:tcPr>
                <w:tcW w:w="463" w:type="dxa"/>
                <w:vAlign w:val="bottom"/>
              </w:tcPr>
            </w:tcPrChange>
          </w:tcPr>
          <w:p w14:paraId="758F718D" w14:textId="19EE7F69" w:rsidR="009B17D5" w:rsidRPr="00BB05AC" w:rsidRDefault="009B17D5" w:rsidP="009B17D5">
            <w:pPr>
              <w:jc w:val="center"/>
              <w:rPr>
                <w:ins w:id="13080" w:author="Στάθης Καπ" w:date="2023-03-03T03:28:00Z"/>
                <w:rFonts w:cstheme="minorHAnsi"/>
                <w:sz w:val="16"/>
                <w:szCs w:val="16"/>
              </w:rPr>
            </w:pPr>
            <w:ins w:id="13081" w:author="Στάθης Καπ" w:date="2023-03-03T03:30:00Z">
              <w:r w:rsidRPr="00BB05AC">
                <w:rPr>
                  <w:rFonts w:ascii="Calibri" w:hAnsi="Calibri" w:cs="Calibri"/>
                  <w:color w:val="000000"/>
                  <w:sz w:val="16"/>
                  <w:szCs w:val="16"/>
                  <w:rPrChange w:id="13082" w:author="Στάθης Καπ" w:date="2023-03-03T03:31:00Z">
                    <w:rPr>
                      <w:rFonts w:ascii="Calibri" w:hAnsi="Calibri" w:cs="Calibri"/>
                      <w:color w:val="000000"/>
                      <w:sz w:val="18"/>
                      <w:szCs w:val="18"/>
                    </w:rPr>
                  </w:rPrChange>
                </w:rPr>
                <w:t>1117</w:t>
              </w:r>
            </w:ins>
          </w:p>
        </w:tc>
        <w:tc>
          <w:tcPr>
            <w:tcW w:w="541" w:type="dxa"/>
            <w:vAlign w:val="bottom"/>
            <w:tcPrChange w:id="13083" w:author="Στάθης Καπ" w:date="2023-03-03T06:26:00Z">
              <w:tcPr>
                <w:tcW w:w="541" w:type="dxa"/>
                <w:vAlign w:val="bottom"/>
              </w:tcPr>
            </w:tcPrChange>
          </w:tcPr>
          <w:p w14:paraId="1B04322D" w14:textId="6280FB2F" w:rsidR="009B17D5" w:rsidRPr="00BB05AC" w:rsidRDefault="009B17D5" w:rsidP="009B17D5">
            <w:pPr>
              <w:jc w:val="center"/>
              <w:rPr>
                <w:ins w:id="13084" w:author="Στάθης Καπ" w:date="2023-03-03T03:28:00Z"/>
                <w:rFonts w:cstheme="minorHAnsi"/>
                <w:sz w:val="16"/>
                <w:szCs w:val="16"/>
              </w:rPr>
            </w:pPr>
            <w:ins w:id="13085" w:author="Στάθης Καπ" w:date="2023-03-03T03:30:00Z">
              <w:r w:rsidRPr="00BB05AC">
                <w:rPr>
                  <w:rFonts w:ascii="Calibri" w:hAnsi="Calibri" w:cs="Calibri"/>
                  <w:color w:val="000000"/>
                  <w:sz w:val="16"/>
                  <w:szCs w:val="16"/>
                  <w:rPrChange w:id="13086" w:author="Στάθης Καπ" w:date="2023-03-03T03:31:00Z">
                    <w:rPr>
                      <w:rFonts w:ascii="Calibri" w:hAnsi="Calibri" w:cs="Calibri"/>
                      <w:color w:val="000000"/>
                      <w:sz w:val="18"/>
                      <w:szCs w:val="18"/>
                    </w:rPr>
                  </w:rPrChange>
                </w:rPr>
                <w:t>0.449</w:t>
              </w:r>
            </w:ins>
          </w:p>
        </w:tc>
        <w:tc>
          <w:tcPr>
            <w:tcW w:w="589" w:type="dxa"/>
            <w:vAlign w:val="center"/>
            <w:tcPrChange w:id="13087" w:author="Στάθης Καπ" w:date="2023-03-03T06:26:00Z">
              <w:tcPr>
                <w:tcW w:w="589" w:type="dxa"/>
                <w:vAlign w:val="center"/>
              </w:tcPr>
            </w:tcPrChange>
          </w:tcPr>
          <w:p w14:paraId="0B0596E2" w14:textId="5E2C87BD" w:rsidR="009B17D5" w:rsidRPr="00BB05AC" w:rsidRDefault="009B17D5" w:rsidP="009B17D5">
            <w:pPr>
              <w:jc w:val="center"/>
              <w:rPr>
                <w:ins w:id="13088" w:author="Στάθης Καπ" w:date="2023-03-03T03:28:00Z"/>
                <w:rFonts w:cstheme="minorHAnsi"/>
                <w:sz w:val="16"/>
                <w:szCs w:val="16"/>
              </w:rPr>
            </w:pPr>
            <w:ins w:id="13089" w:author="Στάθης Καπ" w:date="2023-03-03T06:14:00Z">
              <w:r>
                <w:rPr>
                  <w:rFonts w:ascii="Calibri" w:hAnsi="Calibri" w:cstheme="minorHAnsi"/>
                  <w:color w:val="000000"/>
                  <w:sz w:val="16"/>
                  <w:szCs w:val="16"/>
                </w:rPr>
                <w:t>11.98</w:t>
              </w:r>
            </w:ins>
          </w:p>
        </w:tc>
      </w:tr>
      <w:tr w:rsidR="009B17D5" w14:paraId="11697604" w14:textId="77777777" w:rsidTr="00F03C40">
        <w:trPr>
          <w:ins w:id="13090" w:author="Στάθης Καπ" w:date="2023-03-03T03:28:00Z"/>
        </w:trPr>
        <w:tc>
          <w:tcPr>
            <w:tcW w:w="515" w:type="dxa"/>
            <w:tcBorders>
              <w:top w:val="nil"/>
              <w:bottom w:val="nil"/>
              <w:right w:val="single" w:sz="4" w:space="0" w:color="auto"/>
            </w:tcBorders>
            <w:shd w:val="clear" w:color="auto" w:fill="E7E6E6" w:themeFill="background2"/>
            <w:vAlign w:val="center"/>
            <w:tcPrChange w:id="13091" w:author="Στάθης Καπ" w:date="2023-03-03T06:26:00Z">
              <w:tcPr>
                <w:tcW w:w="515" w:type="dxa"/>
                <w:vAlign w:val="center"/>
              </w:tcPr>
            </w:tcPrChange>
          </w:tcPr>
          <w:p w14:paraId="148C5FC3" w14:textId="3E3FA25D" w:rsidR="009B17D5" w:rsidRPr="00BB05AC" w:rsidRDefault="009B17D5" w:rsidP="009B17D5">
            <w:pPr>
              <w:jc w:val="center"/>
              <w:rPr>
                <w:ins w:id="13092" w:author="Στάθης Καπ" w:date="2023-03-03T03:28:00Z"/>
                <w:sz w:val="16"/>
                <w:szCs w:val="16"/>
              </w:rPr>
            </w:pPr>
            <w:ins w:id="13093" w:author="Στάθης Καπ" w:date="2023-03-03T03:30:00Z">
              <w:r w:rsidRPr="00BB05AC">
                <w:rPr>
                  <w:rFonts w:cstheme="minorHAnsi"/>
                  <w:sz w:val="16"/>
                  <w:szCs w:val="16"/>
                  <w:rPrChange w:id="13094" w:author="Στάθης Καπ" w:date="2023-03-03T03:31:00Z">
                    <w:rPr>
                      <w:rFonts w:cstheme="minorHAnsi"/>
                      <w:sz w:val="18"/>
                      <w:szCs w:val="18"/>
                    </w:rPr>
                  </w:rPrChange>
                </w:rPr>
                <w:t>pr14</w:t>
              </w:r>
            </w:ins>
          </w:p>
        </w:tc>
        <w:tc>
          <w:tcPr>
            <w:tcW w:w="560" w:type="dxa"/>
            <w:tcBorders>
              <w:left w:val="single" w:sz="4" w:space="0" w:color="auto"/>
            </w:tcBorders>
            <w:tcPrChange w:id="13095" w:author="Στάθης Καπ" w:date="2023-03-03T06:26:00Z">
              <w:tcPr>
                <w:tcW w:w="560" w:type="dxa"/>
              </w:tcPr>
            </w:tcPrChange>
          </w:tcPr>
          <w:p w14:paraId="68427169" w14:textId="282EACD0" w:rsidR="009B17D5" w:rsidRPr="00BB05AC" w:rsidRDefault="009B17D5" w:rsidP="009B17D5">
            <w:pPr>
              <w:jc w:val="center"/>
              <w:rPr>
                <w:ins w:id="13096" w:author="Στάθης Καπ" w:date="2023-03-03T03:28:00Z"/>
                <w:rFonts w:cstheme="minorHAnsi"/>
                <w:sz w:val="16"/>
                <w:szCs w:val="16"/>
              </w:rPr>
            </w:pPr>
            <w:ins w:id="13097" w:author="Στάθης Καπ" w:date="2023-03-03T03:30:00Z">
              <w:r w:rsidRPr="00BB05AC">
                <w:rPr>
                  <w:rFonts w:cstheme="minorHAnsi"/>
                  <w:sz w:val="16"/>
                  <w:szCs w:val="16"/>
                  <w:rPrChange w:id="13098" w:author="Στάθης Καπ" w:date="2023-03-03T03:31:00Z">
                    <w:rPr>
                      <w:rFonts w:cstheme="minorHAnsi"/>
                      <w:sz w:val="18"/>
                      <w:szCs w:val="18"/>
                    </w:rPr>
                  </w:rPrChange>
                </w:rPr>
                <w:t>1674</w:t>
              </w:r>
            </w:ins>
          </w:p>
        </w:tc>
        <w:tc>
          <w:tcPr>
            <w:tcW w:w="855" w:type="dxa"/>
            <w:tcPrChange w:id="13099" w:author="Στάθης Καπ" w:date="2023-03-03T06:26:00Z">
              <w:tcPr>
                <w:tcW w:w="855" w:type="dxa"/>
              </w:tcPr>
            </w:tcPrChange>
          </w:tcPr>
          <w:p w14:paraId="5805C47A" w14:textId="56E6B032" w:rsidR="009B17D5" w:rsidRPr="00BB05AC" w:rsidRDefault="009B17D5" w:rsidP="009B17D5">
            <w:pPr>
              <w:jc w:val="center"/>
              <w:rPr>
                <w:ins w:id="13100" w:author="Στάθης Καπ" w:date="2023-03-03T03:28:00Z"/>
                <w:rFonts w:cstheme="minorHAnsi"/>
                <w:sz w:val="16"/>
                <w:szCs w:val="16"/>
              </w:rPr>
            </w:pPr>
            <w:ins w:id="13101" w:author="Στάθης Καπ" w:date="2023-03-03T03:30:00Z">
              <w:r w:rsidRPr="00BB05AC">
                <w:rPr>
                  <w:rFonts w:cstheme="minorHAnsi"/>
                  <w:sz w:val="16"/>
                  <w:szCs w:val="16"/>
                  <w:rPrChange w:id="13102" w:author="Στάθης Καπ" w:date="2023-03-03T03:31:00Z">
                    <w:rPr>
                      <w:rFonts w:cstheme="minorHAnsi"/>
                      <w:sz w:val="18"/>
                      <w:szCs w:val="18"/>
                    </w:rPr>
                  </w:rPrChange>
                </w:rPr>
                <w:t>1528</w:t>
              </w:r>
            </w:ins>
          </w:p>
        </w:tc>
        <w:tc>
          <w:tcPr>
            <w:tcW w:w="544" w:type="dxa"/>
            <w:vAlign w:val="bottom"/>
            <w:tcPrChange w:id="13103" w:author="Στάθης Καπ" w:date="2023-03-03T06:26:00Z">
              <w:tcPr>
                <w:tcW w:w="544" w:type="dxa"/>
                <w:vAlign w:val="bottom"/>
              </w:tcPr>
            </w:tcPrChange>
          </w:tcPr>
          <w:p w14:paraId="704F5568" w14:textId="51B95E39" w:rsidR="009B17D5" w:rsidRPr="00BB05AC" w:rsidRDefault="009B17D5" w:rsidP="009B17D5">
            <w:pPr>
              <w:jc w:val="center"/>
              <w:rPr>
                <w:ins w:id="13104" w:author="Στάθης Καπ" w:date="2023-03-03T03:28:00Z"/>
                <w:rFonts w:cstheme="minorHAnsi"/>
                <w:sz w:val="16"/>
                <w:szCs w:val="16"/>
              </w:rPr>
            </w:pPr>
            <w:ins w:id="13105" w:author="Στάθης Καπ" w:date="2023-03-03T03:30:00Z">
              <w:r w:rsidRPr="00BB05AC">
                <w:rPr>
                  <w:rFonts w:ascii="Calibri" w:hAnsi="Calibri" w:cs="Calibri"/>
                  <w:color w:val="000000"/>
                  <w:sz w:val="16"/>
                  <w:szCs w:val="16"/>
                  <w:rPrChange w:id="13106" w:author="Στάθης Καπ" w:date="2023-03-03T03:31:00Z">
                    <w:rPr>
                      <w:rFonts w:ascii="Calibri" w:hAnsi="Calibri" w:cs="Calibri"/>
                      <w:color w:val="000000"/>
                      <w:sz w:val="18"/>
                      <w:szCs w:val="18"/>
                    </w:rPr>
                  </w:rPrChange>
                </w:rPr>
                <w:t>1529</w:t>
              </w:r>
            </w:ins>
          </w:p>
        </w:tc>
        <w:tc>
          <w:tcPr>
            <w:tcW w:w="621" w:type="dxa"/>
            <w:vAlign w:val="bottom"/>
            <w:tcPrChange w:id="13107" w:author="Στάθης Καπ" w:date="2023-03-03T06:26:00Z">
              <w:tcPr>
                <w:tcW w:w="621" w:type="dxa"/>
                <w:vAlign w:val="bottom"/>
              </w:tcPr>
            </w:tcPrChange>
          </w:tcPr>
          <w:p w14:paraId="2E8C75DC" w14:textId="4878CE75" w:rsidR="009B17D5" w:rsidRPr="00BB05AC" w:rsidRDefault="009B17D5" w:rsidP="009B17D5">
            <w:pPr>
              <w:jc w:val="center"/>
              <w:rPr>
                <w:ins w:id="13108" w:author="Στάθης Καπ" w:date="2023-03-03T03:28:00Z"/>
                <w:rFonts w:cstheme="minorHAnsi"/>
                <w:sz w:val="16"/>
                <w:szCs w:val="16"/>
              </w:rPr>
            </w:pPr>
            <w:ins w:id="13109" w:author="Στάθης Καπ" w:date="2023-03-03T03:30:00Z">
              <w:r w:rsidRPr="00BB05AC">
                <w:rPr>
                  <w:rFonts w:ascii="Calibri" w:hAnsi="Calibri" w:cs="Calibri"/>
                  <w:color w:val="000000"/>
                  <w:sz w:val="16"/>
                  <w:szCs w:val="16"/>
                  <w:rPrChange w:id="13110" w:author="Στάθης Καπ" w:date="2023-03-03T03:31:00Z">
                    <w:rPr>
                      <w:rFonts w:ascii="Calibri" w:hAnsi="Calibri" w:cs="Calibri"/>
                      <w:color w:val="000000"/>
                      <w:sz w:val="18"/>
                      <w:szCs w:val="18"/>
                    </w:rPr>
                  </w:rPrChange>
                </w:rPr>
                <w:t>2.402</w:t>
              </w:r>
            </w:ins>
          </w:p>
        </w:tc>
        <w:tc>
          <w:tcPr>
            <w:tcW w:w="669" w:type="dxa"/>
            <w:vAlign w:val="center"/>
            <w:tcPrChange w:id="13111" w:author="Στάθης Καπ" w:date="2023-03-03T06:26:00Z">
              <w:tcPr>
                <w:tcW w:w="669" w:type="dxa"/>
                <w:vAlign w:val="center"/>
              </w:tcPr>
            </w:tcPrChange>
          </w:tcPr>
          <w:p w14:paraId="5D925528" w14:textId="539B4546" w:rsidR="009B17D5" w:rsidRPr="00BB05AC" w:rsidRDefault="009B17D5" w:rsidP="009B17D5">
            <w:pPr>
              <w:jc w:val="center"/>
              <w:rPr>
                <w:ins w:id="13112" w:author="Στάθης Καπ" w:date="2023-03-03T03:28:00Z"/>
                <w:rFonts w:cstheme="minorHAnsi"/>
                <w:sz w:val="16"/>
                <w:szCs w:val="16"/>
              </w:rPr>
            </w:pPr>
            <w:ins w:id="13113" w:author="Στάθης Καπ" w:date="2023-03-03T06:13:00Z">
              <w:r>
                <w:rPr>
                  <w:rFonts w:ascii="Calibri" w:hAnsi="Calibri" w:cstheme="minorHAnsi"/>
                  <w:color w:val="000000"/>
                  <w:sz w:val="16"/>
                  <w:szCs w:val="16"/>
                </w:rPr>
                <w:t>8.66</w:t>
              </w:r>
            </w:ins>
          </w:p>
        </w:tc>
        <w:tc>
          <w:tcPr>
            <w:tcW w:w="543" w:type="dxa"/>
            <w:vAlign w:val="bottom"/>
            <w:tcPrChange w:id="13114" w:author="Στάθης Καπ" w:date="2023-03-03T06:26:00Z">
              <w:tcPr>
                <w:tcW w:w="543" w:type="dxa"/>
                <w:vAlign w:val="bottom"/>
              </w:tcPr>
            </w:tcPrChange>
          </w:tcPr>
          <w:p w14:paraId="51D9D05F" w14:textId="429F029F" w:rsidR="009B17D5" w:rsidRPr="00BB05AC" w:rsidRDefault="009B17D5" w:rsidP="009B17D5">
            <w:pPr>
              <w:jc w:val="center"/>
              <w:rPr>
                <w:ins w:id="13115" w:author="Στάθης Καπ" w:date="2023-03-03T03:28:00Z"/>
                <w:rFonts w:cstheme="minorHAnsi"/>
                <w:sz w:val="16"/>
                <w:szCs w:val="16"/>
              </w:rPr>
            </w:pPr>
            <w:ins w:id="13116" w:author="Στάθης Καπ" w:date="2023-03-03T03:30:00Z">
              <w:r w:rsidRPr="00BB05AC">
                <w:rPr>
                  <w:rFonts w:ascii="Calibri" w:hAnsi="Calibri" w:cs="Calibri"/>
                  <w:color w:val="000000"/>
                  <w:sz w:val="16"/>
                  <w:szCs w:val="16"/>
                  <w:rPrChange w:id="13117" w:author="Στάθης Καπ" w:date="2023-03-03T03:31:00Z">
                    <w:rPr>
                      <w:rFonts w:ascii="Calibri" w:hAnsi="Calibri" w:cs="Calibri"/>
                      <w:color w:val="000000"/>
                      <w:sz w:val="18"/>
                      <w:szCs w:val="18"/>
                    </w:rPr>
                  </w:rPrChange>
                </w:rPr>
                <w:t>1501</w:t>
              </w:r>
            </w:ins>
          </w:p>
        </w:tc>
        <w:tc>
          <w:tcPr>
            <w:tcW w:w="621" w:type="dxa"/>
            <w:vAlign w:val="bottom"/>
            <w:tcPrChange w:id="13118" w:author="Στάθης Καπ" w:date="2023-03-03T06:26:00Z">
              <w:tcPr>
                <w:tcW w:w="621" w:type="dxa"/>
                <w:vAlign w:val="bottom"/>
              </w:tcPr>
            </w:tcPrChange>
          </w:tcPr>
          <w:p w14:paraId="2C1BBB7B" w14:textId="19B3D96A" w:rsidR="009B17D5" w:rsidRPr="00BB05AC" w:rsidRDefault="009B17D5" w:rsidP="009B17D5">
            <w:pPr>
              <w:jc w:val="center"/>
              <w:rPr>
                <w:ins w:id="13119" w:author="Στάθης Καπ" w:date="2023-03-03T03:28:00Z"/>
                <w:rFonts w:cstheme="minorHAnsi"/>
                <w:sz w:val="16"/>
                <w:szCs w:val="16"/>
              </w:rPr>
            </w:pPr>
            <w:ins w:id="13120" w:author="Στάθης Καπ" w:date="2023-03-03T03:30:00Z">
              <w:r w:rsidRPr="00BB05AC">
                <w:rPr>
                  <w:rFonts w:ascii="Calibri" w:hAnsi="Calibri" w:cs="Calibri"/>
                  <w:color w:val="000000"/>
                  <w:sz w:val="16"/>
                  <w:szCs w:val="16"/>
                  <w:rPrChange w:id="13121" w:author="Στάθης Καπ" w:date="2023-03-03T03:31:00Z">
                    <w:rPr>
                      <w:rFonts w:ascii="Calibri" w:hAnsi="Calibri" w:cs="Calibri"/>
                      <w:color w:val="000000"/>
                      <w:sz w:val="18"/>
                      <w:szCs w:val="18"/>
                    </w:rPr>
                  </w:rPrChange>
                </w:rPr>
                <w:t>2.487</w:t>
              </w:r>
            </w:ins>
          </w:p>
        </w:tc>
        <w:tc>
          <w:tcPr>
            <w:tcW w:w="669" w:type="dxa"/>
            <w:vAlign w:val="center"/>
            <w:tcPrChange w:id="13122" w:author="Στάθης Καπ" w:date="2023-03-03T06:26:00Z">
              <w:tcPr>
                <w:tcW w:w="669" w:type="dxa"/>
                <w:vAlign w:val="center"/>
              </w:tcPr>
            </w:tcPrChange>
          </w:tcPr>
          <w:p w14:paraId="3EF437E6" w14:textId="02470743" w:rsidR="009B17D5" w:rsidRPr="00BB05AC" w:rsidRDefault="009B17D5" w:rsidP="009B17D5">
            <w:pPr>
              <w:jc w:val="center"/>
              <w:rPr>
                <w:ins w:id="13123" w:author="Στάθης Καπ" w:date="2023-03-03T03:28:00Z"/>
                <w:rFonts w:cstheme="minorHAnsi"/>
                <w:sz w:val="16"/>
                <w:szCs w:val="16"/>
              </w:rPr>
            </w:pPr>
            <w:ins w:id="13124" w:author="Στάθης Καπ" w:date="2023-03-03T06:13:00Z">
              <w:r>
                <w:rPr>
                  <w:rFonts w:ascii="Calibri" w:hAnsi="Calibri" w:cstheme="minorHAnsi"/>
                  <w:color w:val="000000"/>
                  <w:sz w:val="16"/>
                  <w:szCs w:val="16"/>
                </w:rPr>
                <w:t>1.83</w:t>
              </w:r>
            </w:ins>
          </w:p>
        </w:tc>
        <w:tc>
          <w:tcPr>
            <w:tcW w:w="508" w:type="dxa"/>
            <w:vAlign w:val="bottom"/>
            <w:tcPrChange w:id="13125" w:author="Στάθης Καπ" w:date="2023-03-03T06:26:00Z">
              <w:tcPr>
                <w:tcW w:w="508" w:type="dxa"/>
                <w:vAlign w:val="bottom"/>
              </w:tcPr>
            </w:tcPrChange>
          </w:tcPr>
          <w:p w14:paraId="3A1140B5" w14:textId="10CC43D3" w:rsidR="009B17D5" w:rsidRPr="00BB05AC" w:rsidRDefault="009B17D5" w:rsidP="009B17D5">
            <w:pPr>
              <w:jc w:val="center"/>
              <w:rPr>
                <w:ins w:id="13126" w:author="Στάθης Καπ" w:date="2023-03-03T03:28:00Z"/>
                <w:rFonts w:cstheme="minorHAnsi"/>
                <w:sz w:val="16"/>
                <w:szCs w:val="16"/>
              </w:rPr>
            </w:pPr>
            <w:ins w:id="13127" w:author="Στάθης Καπ" w:date="2023-03-03T03:30:00Z">
              <w:r w:rsidRPr="00BB05AC">
                <w:rPr>
                  <w:rFonts w:ascii="Calibri" w:hAnsi="Calibri" w:cs="Calibri"/>
                  <w:color w:val="000000"/>
                  <w:sz w:val="16"/>
                  <w:szCs w:val="16"/>
                  <w:rPrChange w:id="13128" w:author="Στάθης Καπ" w:date="2023-03-03T03:31:00Z">
                    <w:rPr>
                      <w:rFonts w:ascii="Calibri" w:hAnsi="Calibri" w:cs="Calibri"/>
                      <w:color w:val="000000"/>
                      <w:sz w:val="18"/>
                      <w:szCs w:val="18"/>
                    </w:rPr>
                  </w:rPrChange>
                </w:rPr>
                <w:t>1399</w:t>
              </w:r>
            </w:ins>
          </w:p>
        </w:tc>
        <w:tc>
          <w:tcPr>
            <w:tcW w:w="541" w:type="dxa"/>
            <w:vAlign w:val="bottom"/>
            <w:tcPrChange w:id="13129" w:author="Στάθης Καπ" w:date="2023-03-03T06:26:00Z">
              <w:tcPr>
                <w:tcW w:w="541" w:type="dxa"/>
                <w:vAlign w:val="bottom"/>
              </w:tcPr>
            </w:tcPrChange>
          </w:tcPr>
          <w:p w14:paraId="42EC248A" w14:textId="087730F1" w:rsidR="009B17D5" w:rsidRPr="00BB05AC" w:rsidRDefault="009B17D5" w:rsidP="009B17D5">
            <w:pPr>
              <w:jc w:val="center"/>
              <w:rPr>
                <w:ins w:id="13130" w:author="Στάθης Καπ" w:date="2023-03-03T03:28:00Z"/>
                <w:rFonts w:cstheme="minorHAnsi"/>
                <w:sz w:val="16"/>
                <w:szCs w:val="16"/>
              </w:rPr>
            </w:pPr>
            <w:ins w:id="13131" w:author="Στάθης Καπ" w:date="2023-03-03T03:30:00Z">
              <w:r w:rsidRPr="00BB05AC">
                <w:rPr>
                  <w:rFonts w:ascii="Calibri" w:hAnsi="Calibri" w:cs="Calibri"/>
                  <w:color w:val="000000"/>
                  <w:sz w:val="16"/>
                  <w:szCs w:val="16"/>
                  <w:rPrChange w:id="13132" w:author="Στάθης Καπ" w:date="2023-03-03T03:31:00Z">
                    <w:rPr>
                      <w:rFonts w:ascii="Calibri" w:hAnsi="Calibri" w:cs="Calibri"/>
                      <w:color w:val="000000"/>
                      <w:sz w:val="18"/>
                      <w:szCs w:val="18"/>
                    </w:rPr>
                  </w:rPrChange>
                </w:rPr>
                <w:t>1.158</w:t>
              </w:r>
            </w:ins>
          </w:p>
        </w:tc>
        <w:tc>
          <w:tcPr>
            <w:tcW w:w="589" w:type="dxa"/>
            <w:vAlign w:val="center"/>
            <w:tcPrChange w:id="13133" w:author="Στάθης Καπ" w:date="2023-03-03T06:26:00Z">
              <w:tcPr>
                <w:tcW w:w="589" w:type="dxa"/>
                <w:vAlign w:val="center"/>
              </w:tcPr>
            </w:tcPrChange>
          </w:tcPr>
          <w:p w14:paraId="7842923A" w14:textId="03AA0427" w:rsidR="009B17D5" w:rsidRPr="00BB05AC" w:rsidRDefault="009B17D5" w:rsidP="009B17D5">
            <w:pPr>
              <w:jc w:val="center"/>
              <w:rPr>
                <w:ins w:id="13134" w:author="Στάθης Καπ" w:date="2023-03-03T03:28:00Z"/>
                <w:rFonts w:cstheme="minorHAnsi"/>
                <w:sz w:val="16"/>
                <w:szCs w:val="16"/>
              </w:rPr>
            </w:pPr>
            <w:ins w:id="13135" w:author="Στάθης Καπ" w:date="2023-03-03T06:13:00Z">
              <w:r>
                <w:rPr>
                  <w:rFonts w:ascii="Calibri" w:hAnsi="Calibri" w:cstheme="minorHAnsi"/>
                  <w:color w:val="000000"/>
                  <w:sz w:val="16"/>
                  <w:szCs w:val="16"/>
                </w:rPr>
                <w:t>8.5</w:t>
              </w:r>
            </w:ins>
          </w:p>
        </w:tc>
        <w:tc>
          <w:tcPr>
            <w:tcW w:w="463" w:type="dxa"/>
            <w:vAlign w:val="bottom"/>
            <w:tcPrChange w:id="13136" w:author="Στάθης Καπ" w:date="2023-03-03T06:26:00Z">
              <w:tcPr>
                <w:tcW w:w="463" w:type="dxa"/>
                <w:vAlign w:val="bottom"/>
              </w:tcPr>
            </w:tcPrChange>
          </w:tcPr>
          <w:p w14:paraId="2CF0C1F1" w14:textId="2E0B4445" w:rsidR="009B17D5" w:rsidRPr="00BB05AC" w:rsidRDefault="009B17D5" w:rsidP="009B17D5">
            <w:pPr>
              <w:jc w:val="center"/>
              <w:rPr>
                <w:ins w:id="13137" w:author="Στάθης Καπ" w:date="2023-03-03T03:28:00Z"/>
                <w:rFonts w:cstheme="minorHAnsi"/>
                <w:sz w:val="16"/>
                <w:szCs w:val="16"/>
              </w:rPr>
            </w:pPr>
            <w:ins w:id="13138" w:author="Στάθης Καπ" w:date="2023-03-03T03:30:00Z">
              <w:r w:rsidRPr="00BB05AC">
                <w:rPr>
                  <w:rFonts w:ascii="Calibri" w:hAnsi="Calibri" w:cs="Calibri"/>
                  <w:color w:val="000000"/>
                  <w:sz w:val="16"/>
                  <w:szCs w:val="16"/>
                  <w:rPrChange w:id="13139" w:author="Στάθης Καπ" w:date="2023-03-03T03:31:00Z">
                    <w:rPr>
                      <w:rFonts w:ascii="Calibri" w:hAnsi="Calibri" w:cs="Calibri"/>
                      <w:color w:val="000000"/>
                      <w:sz w:val="18"/>
                      <w:szCs w:val="18"/>
                    </w:rPr>
                  </w:rPrChange>
                </w:rPr>
                <w:t>1427</w:t>
              </w:r>
            </w:ins>
          </w:p>
        </w:tc>
        <w:tc>
          <w:tcPr>
            <w:tcW w:w="541" w:type="dxa"/>
            <w:vAlign w:val="bottom"/>
            <w:tcPrChange w:id="13140" w:author="Στάθης Καπ" w:date="2023-03-03T06:26:00Z">
              <w:tcPr>
                <w:tcW w:w="541" w:type="dxa"/>
                <w:vAlign w:val="bottom"/>
              </w:tcPr>
            </w:tcPrChange>
          </w:tcPr>
          <w:p w14:paraId="2B4D1298" w14:textId="14F40A8C" w:rsidR="009B17D5" w:rsidRPr="00BB05AC" w:rsidRDefault="009B17D5" w:rsidP="009B17D5">
            <w:pPr>
              <w:jc w:val="center"/>
              <w:rPr>
                <w:ins w:id="13141" w:author="Στάθης Καπ" w:date="2023-03-03T03:28:00Z"/>
                <w:rFonts w:cstheme="minorHAnsi"/>
                <w:sz w:val="16"/>
                <w:szCs w:val="16"/>
              </w:rPr>
            </w:pPr>
            <w:ins w:id="13142" w:author="Στάθης Καπ" w:date="2023-03-03T03:30:00Z">
              <w:r w:rsidRPr="00BB05AC">
                <w:rPr>
                  <w:rFonts w:ascii="Calibri" w:hAnsi="Calibri" w:cs="Calibri"/>
                  <w:color w:val="000000"/>
                  <w:sz w:val="16"/>
                  <w:szCs w:val="16"/>
                  <w:rPrChange w:id="13143" w:author="Στάθης Καπ" w:date="2023-03-03T03:31:00Z">
                    <w:rPr>
                      <w:rFonts w:ascii="Calibri" w:hAnsi="Calibri" w:cs="Calibri"/>
                      <w:color w:val="000000"/>
                      <w:sz w:val="18"/>
                      <w:szCs w:val="18"/>
                    </w:rPr>
                  </w:rPrChange>
                </w:rPr>
                <w:t>1.409</w:t>
              </w:r>
            </w:ins>
          </w:p>
        </w:tc>
        <w:tc>
          <w:tcPr>
            <w:tcW w:w="589" w:type="dxa"/>
            <w:vAlign w:val="center"/>
            <w:tcPrChange w:id="13144" w:author="Στάθης Καπ" w:date="2023-03-03T06:26:00Z">
              <w:tcPr>
                <w:tcW w:w="589" w:type="dxa"/>
                <w:vAlign w:val="center"/>
              </w:tcPr>
            </w:tcPrChange>
          </w:tcPr>
          <w:p w14:paraId="46CF151B" w14:textId="6D604608" w:rsidR="009B17D5" w:rsidRPr="00BB05AC" w:rsidRDefault="009B17D5" w:rsidP="009B17D5">
            <w:pPr>
              <w:jc w:val="center"/>
              <w:rPr>
                <w:ins w:id="13145" w:author="Στάθης Καπ" w:date="2023-03-03T03:28:00Z"/>
                <w:rFonts w:cstheme="minorHAnsi"/>
                <w:sz w:val="16"/>
                <w:szCs w:val="16"/>
              </w:rPr>
            </w:pPr>
            <w:ins w:id="13146" w:author="Στάθης Καπ" w:date="2023-03-03T06:14:00Z">
              <w:r>
                <w:rPr>
                  <w:rFonts w:ascii="Calibri" w:hAnsi="Calibri" w:cstheme="minorHAnsi"/>
                  <w:color w:val="000000"/>
                  <w:sz w:val="16"/>
                  <w:szCs w:val="16"/>
                </w:rPr>
                <w:t>6.67</w:t>
              </w:r>
            </w:ins>
          </w:p>
        </w:tc>
      </w:tr>
      <w:tr w:rsidR="009B17D5" w14:paraId="6F0663A6" w14:textId="77777777" w:rsidTr="00F03C40">
        <w:trPr>
          <w:ins w:id="13147" w:author="Στάθης Καπ" w:date="2023-03-03T03:28:00Z"/>
        </w:trPr>
        <w:tc>
          <w:tcPr>
            <w:tcW w:w="515" w:type="dxa"/>
            <w:tcBorders>
              <w:top w:val="nil"/>
              <w:bottom w:val="nil"/>
              <w:right w:val="single" w:sz="4" w:space="0" w:color="auto"/>
            </w:tcBorders>
            <w:shd w:val="clear" w:color="auto" w:fill="E7E6E6" w:themeFill="background2"/>
            <w:vAlign w:val="center"/>
            <w:tcPrChange w:id="13148" w:author="Στάθης Καπ" w:date="2023-03-03T06:26:00Z">
              <w:tcPr>
                <w:tcW w:w="515" w:type="dxa"/>
                <w:vAlign w:val="center"/>
              </w:tcPr>
            </w:tcPrChange>
          </w:tcPr>
          <w:p w14:paraId="15E13CB1" w14:textId="0B7E0C8A" w:rsidR="009B17D5" w:rsidRPr="00BB05AC" w:rsidRDefault="009B17D5" w:rsidP="009B17D5">
            <w:pPr>
              <w:jc w:val="center"/>
              <w:rPr>
                <w:ins w:id="13149" w:author="Στάθης Καπ" w:date="2023-03-03T03:28:00Z"/>
                <w:sz w:val="16"/>
                <w:szCs w:val="16"/>
              </w:rPr>
            </w:pPr>
            <w:ins w:id="13150" w:author="Στάθης Καπ" w:date="2023-03-03T03:30:00Z">
              <w:r w:rsidRPr="00BB05AC">
                <w:rPr>
                  <w:rFonts w:cstheme="minorHAnsi"/>
                  <w:sz w:val="16"/>
                  <w:szCs w:val="16"/>
                  <w:rPrChange w:id="13151" w:author="Στάθης Καπ" w:date="2023-03-03T03:31:00Z">
                    <w:rPr>
                      <w:rFonts w:cstheme="minorHAnsi"/>
                      <w:sz w:val="18"/>
                      <w:szCs w:val="18"/>
                    </w:rPr>
                  </w:rPrChange>
                </w:rPr>
                <w:t>pr15</w:t>
              </w:r>
            </w:ins>
          </w:p>
        </w:tc>
        <w:tc>
          <w:tcPr>
            <w:tcW w:w="560" w:type="dxa"/>
            <w:tcBorders>
              <w:left w:val="single" w:sz="4" w:space="0" w:color="auto"/>
            </w:tcBorders>
            <w:tcPrChange w:id="13152" w:author="Στάθης Καπ" w:date="2023-03-03T06:26:00Z">
              <w:tcPr>
                <w:tcW w:w="560" w:type="dxa"/>
              </w:tcPr>
            </w:tcPrChange>
          </w:tcPr>
          <w:p w14:paraId="7CE1FF7B" w14:textId="74585183" w:rsidR="009B17D5" w:rsidRPr="00BB05AC" w:rsidRDefault="009B17D5" w:rsidP="009B17D5">
            <w:pPr>
              <w:jc w:val="center"/>
              <w:rPr>
                <w:ins w:id="13153" w:author="Στάθης Καπ" w:date="2023-03-03T03:28:00Z"/>
                <w:rFonts w:cstheme="minorHAnsi"/>
                <w:sz w:val="16"/>
                <w:szCs w:val="16"/>
              </w:rPr>
            </w:pPr>
            <w:ins w:id="13154" w:author="Στάθης Καπ" w:date="2023-03-03T03:30:00Z">
              <w:r w:rsidRPr="00BB05AC">
                <w:rPr>
                  <w:rFonts w:cstheme="minorHAnsi"/>
                  <w:sz w:val="16"/>
                  <w:szCs w:val="16"/>
                  <w:rPrChange w:id="13155" w:author="Στάθης Καπ" w:date="2023-03-03T03:31:00Z">
                    <w:rPr>
                      <w:rFonts w:cstheme="minorHAnsi"/>
                      <w:sz w:val="18"/>
                      <w:szCs w:val="18"/>
                    </w:rPr>
                  </w:rPrChange>
                </w:rPr>
                <w:t>2065</w:t>
              </w:r>
            </w:ins>
          </w:p>
        </w:tc>
        <w:tc>
          <w:tcPr>
            <w:tcW w:w="855" w:type="dxa"/>
            <w:tcPrChange w:id="13156" w:author="Στάθης Καπ" w:date="2023-03-03T06:26:00Z">
              <w:tcPr>
                <w:tcW w:w="855" w:type="dxa"/>
              </w:tcPr>
            </w:tcPrChange>
          </w:tcPr>
          <w:p w14:paraId="0512FFD5" w14:textId="49135EE0" w:rsidR="009B17D5" w:rsidRPr="00BB05AC" w:rsidRDefault="009B17D5" w:rsidP="009B17D5">
            <w:pPr>
              <w:jc w:val="center"/>
              <w:rPr>
                <w:ins w:id="13157" w:author="Στάθης Καπ" w:date="2023-03-03T03:28:00Z"/>
                <w:rFonts w:cstheme="minorHAnsi"/>
                <w:sz w:val="16"/>
                <w:szCs w:val="16"/>
              </w:rPr>
            </w:pPr>
            <w:ins w:id="13158" w:author="Στάθης Καπ" w:date="2023-03-03T03:30:00Z">
              <w:r w:rsidRPr="00BB05AC">
                <w:rPr>
                  <w:rFonts w:cstheme="minorHAnsi"/>
                  <w:sz w:val="16"/>
                  <w:szCs w:val="16"/>
                  <w:rPrChange w:id="13159" w:author="Στάθης Καπ" w:date="2023-03-03T03:31:00Z">
                    <w:rPr>
                      <w:rFonts w:cstheme="minorHAnsi"/>
                      <w:sz w:val="18"/>
                      <w:szCs w:val="18"/>
                    </w:rPr>
                  </w:rPrChange>
                </w:rPr>
                <w:t>1818</w:t>
              </w:r>
            </w:ins>
          </w:p>
        </w:tc>
        <w:tc>
          <w:tcPr>
            <w:tcW w:w="544" w:type="dxa"/>
            <w:vAlign w:val="bottom"/>
            <w:tcPrChange w:id="13160" w:author="Στάθης Καπ" w:date="2023-03-03T06:26:00Z">
              <w:tcPr>
                <w:tcW w:w="544" w:type="dxa"/>
                <w:vAlign w:val="bottom"/>
              </w:tcPr>
            </w:tcPrChange>
          </w:tcPr>
          <w:p w14:paraId="44ED4274" w14:textId="2B46D57C" w:rsidR="009B17D5" w:rsidRPr="00BB05AC" w:rsidRDefault="009B17D5" w:rsidP="009B17D5">
            <w:pPr>
              <w:jc w:val="center"/>
              <w:rPr>
                <w:ins w:id="13161" w:author="Στάθης Καπ" w:date="2023-03-03T03:28:00Z"/>
                <w:rFonts w:cstheme="minorHAnsi"/>
                <w:sz w:val="16"/>
                <w:szCs w:val="16"/>
              </w:rPr>
            </w:pPr>
            <w:ins w:id="13162" w:author="Στάθης Καπ" w:date="2023-03-03T03:30:00Z">
              <w:r w:rsidRPr="00BB05AC">
                <w:rPr>
                  <w:rFonts w:ascii="Calibri" w:hAnsi="Calibri" w:cs="Calibri"/>
                  <w:color w:val="000000"/>
                  <w:sz w:val="16"/>
                  <w:szCs w:val="16"/>
                  <w:rPrChange w:id="13163" w:author="Στάθης Καπ" w:date="2023-03-03T03:31:00Z">
                    <w:rPr>
                      <w:rFonts w:ascii="Calibri" w:hAnsi="Calibri" w:cs="Calibri"/>
                      <w:color w:val="000000"/>
                      <w:sz w:val="18"/>
                      <w:szCs w:val="18"/>
                    </w:rPr>
                  </w:rPrChange>
                </w:rPr>
                <w:t>1824</w:t>
              </w:r>
            </w:ins>
          </w:p>
        </w:tc>
        <w:tc>
          <w:tcPr>
            <w:tcW w:w="621" w:type="dxa"/>
            <w:vAlign w:val="bottom"/>
            <w:tcPrChange w:id="13164" w:author="Στάθης Καπ" w:date="2023-03-03T06:26:00Z">
              <w:tcPr>
                <w:tcW w:w="621" w:type="dxa"/>
                <w:vAlign w:val="bottom"/>
              </w:tcPr>
            </w:tcPrChange>
          </w:tcPr>
          <w:p w14:paraId="5D1B3F32" w14:textId="4E92E2BE" w:rsidR="009B17D5" w:rsidRPr="00BB05AC" w:rsidRDefault="009B17D5" w:rsidP="009B17D5">
            <w:pPr>
              <w:jc w:val="center"/>
              <w:rPr>
                <w:ins w:id="13165" w:author="Στάθης Καπ" w:date="2023-03-03T03:28:00Z"/>
                <w:rFonts w:cstheme="minorHAnsi"/>
                <w:sz w:val="16"/>
                <w:szCs w:val="16"/>
              </w:rPr>
            </w:pPr>
            <w:ins w:id="13166" w:author="Στάθης Καπ" w:date="2023-03-03T03:30:00Z">
              <w:r w:rsidRPr="00BB05AC">
                <w:rPr>
                  <w:rFonts w:ascii="Calibri" w:hAnsi="Calibri" w:cs="Calibri"/>
                  <w:color w:val="000000"/>
                  <w:sz w:val="16"/>
                  <w:szCs w:val="16"/>
                  <w:rPrChange w:id="13167" w:author="Στάθης Καπ" w:date="2023-03-03T03:31:00Z">
                    <w:rPr>
                      <w:rFonts w:ascii="Calibri" w:hAnsi="Calibri" w:cs="Calibri"/>
                      <w:color w:val="000000"/>
                      <w:sz w:val="18"/>
                      <w:szCs w:val="18"/>
                    </w:rPr>
                  </w:rPrChange>
                </w:rPr>
                <w:t>6.725</w:t>
              </w:r>
            </w:ins>
          </w:p>
        </w:tc>
        <w:tc>
          <w:tcPr>
            <w:tcW w:w="669" w:type="dxa"/>
            <w:vAlign w:val="center"/>
            <w:tcPrChange w:id="13168" w:author="Στάθης Καπ" w:date="2023-03-03T06:26:00Z">
              <w:tcPr>
                <w:tcW w:w="669" w:type="dxa"/>
                <w:vAlign w:val="center"/>
              </w:tcPr>
            </w:tcPrChange>
          </w:tcPr>
          <w:p w14:paraId="79543FF2" w14:textId="06BD7529" w:rsidR="009B17D5" w:rsidRPr="00BB05AC" w:rsidRDefault="009B17D5" w:rsidP="009B17D5">
            <w:pPr>
              <w:jc w:val="center"/>
              <w:rPr>
                <w:ins w:id="13169" w:author="Στάθης Καπ" w:date="2023-03-03T03:28:00Z"/>
                <w:rFonts w:cstheme="minorHAnsi"/>
                <w:sz w:val="16"/>
                <w:szCs w:val="16"/>
              </w:rPr>
            </w:pPr>
            <w:ins w:id="13170" w:author="Στάθης Καπ" w:date="2023-03-03T06:13:00Z">
              <w:r>
                <w:rPr>
                  <w:rFonts w:ascii="Calibri" w:hAnsi="Calibri" w:cstheme="minorHAnsi"/>
                  <w:color w:val="000000"/>
                  <w:sz w:val="16"/>
                  <w:szCs w:val="16"/>
                </w:rPr>
                <w:t>11.67</w:t>
              </w:r>
            </w:ins>
          </w:p>
        </w:tc>
        <w:tc>
          <w:tcPr>
            <w:tcW w:w="543" w:type="dxa"/>
            <w:vAlign w:val="bottom"/>
            <w:tcPrChange w:id="13171" w:author="Στάθης Καπ" w:date="2023-03-03T06:26:00Z">
              <w:tcPr>
                <w:tcW w:w="543" w:type="dxa"/>
                <w:vAlign w:val="bottom"/>
              </w:tcPr>
            </w:tcPrChange>
          </w:tcPr>
          <w:p w14:paraId="30261E80" w14:textId="5D059AE2" w:rsidR="009B17D5" w:rsidRPr="00BB05AC" w:rsidRDefault="009B17D5" w:rsidP="009B17D5">
            <w:pPr>
              <w:jc w:val="center"/>
              <w:rPr>
                <w:ins w:id="13172" w:author="Στάθης Καπ" w:date="2023-03-03T03:28:00Z"/>
                <w:rFonts w:cstheme="minorHAnsi"/>
                <w:sz w:val="16"/>
                <w:szCs w:val="16"/>
              </w:rPr>
            </w:pPr>
            <w:ins w:id="13173" w:author="Στάθης Καπ" w:date="2023-03-03T03:30:00Z">
              <w:r w:rsidRPr="00BB05AC">
                <w:rPr>
                  <w:rFonts w:ascii="Calibri" w:hAnsi="Calibri" w:cs="Calibri"/>
                  <w:color w:val="000000"/>
                  <w:sz w:val="16"/>
                  <w:szCs w:val="16"/>
                  <w:rPrChange w:id="13174" w:author="Στάθης Καπ" w:date="2023-03-03T03:31:00Z">
                    <w:rPr>
                      <w:rFonts w:ascii="Calibri" w:hAnsi="Calibri" w:cs="Calibri"/>
                      <w:color w:val="000000"/>
                      <w:sz w:val="18"/>
                      <w:szCs w:val="18"/>
                    </w:rPr>
                  </w:rPrChange>
                </w:rPr>
                <w:t>1815</w:t>
              </w:r>
            </w:ins>
          </w:p>
        </w:tc>
        <w:tc>
          <w:tcPr>
            <w:tcW w:w="621" w:type="dxa"/>
            <w:vAlign w:val="bottom"/>
            <w:tcPrChange w:id="13175" w:author="Στάθης Καπ" w:date="2023-03-03T06:26:00Z">
              <w:tcPr>
                <w:tcW w:w="621" w:type="dxa"/>
                <w:vAlign w:val="bottom"/>
              </w:tcPr>
            </w:tcPrChange>
          </w:tcPr>
          <w:p w14:paraId="416CEA71" w14:textId="01171E6D" w:rsidR="009B17D5" w:rsidRPr="00BB05AC" w:rsidRDefault="009B17D5" w:rsidP="009B17D5">
            <w:pPr>
              <w:jc w:val="center"/>
              <w:rPr>
                <w:ins w:id="13176" w:author="Στάθης Καπ" w:date="2023-03-03T03:28:00Z"/>
                <w:rFonts w:cstheme="minorHAnsi"/>
                <w:sz w:val="16"/>
                <w:szCs w:val="16"/>
              </w:rPr>
            </w:pPr>
            <w:ins w:id="13177" w:author="Στάθης Καπ" w:date="2023-03-03T03:30:00Z">
              <w:r w:rsidRPr="00BB05AC">
                <w:rPr>
                  <w:rFonts w:ascii="Calibri" w:hAnsi="Calibri" w:cs="Calibri"/>
                  <w:color w:val="000000"/>
                  <w:sz w:val="16"/>
                  <w:szCs w:val="16"/>
                  <w:rPrChange w:id="13178" w:author="Στάθης Καπ" w:date="2023-03-03T03:31:00Z">
                    <w:rPr>
                      <w:rFonts w:ascii="Calibri" w:hAnsi="Calibri" w:cs="Calibri"/>
                      <w:color w:val="000000"/>
                      <w:sz w:val="18"/>
                      <w:szCs w:val="18"/>
                    </w:rPr>
                  </w:rPrChange>
                </w:rPr>
                <w:t>5.457</w:t>
              </w:r>
            </w:ins>
          </w:p>
        </w:tc>
        <w:tc>
          <w:tcPr>
            <w:tcW w:w="669" w:type="dxa"/>
            <w:vAlign w:val="center"/>
            <w:tcPrChange w:id="13179" w:author="Στάθης Καπ" w:date="2023-03-03T06:26:00Z">
              <w:tcPr>
                <w:tcW w:w="669" w:type="dxa"/>
                <w:vAlign w:val="center"/>
              </w:tcPr>
            </w:tcPrChange>
          </w:tcPr>
          <w:p w14:paraId="0A6AD801" w14:textId="79EE42D1" w:rsidR="009B17D5" w:rsidRPr="00BB05AC" w:rsidRDefault="009B17D5" w:rsidP="009B17D5">
            <w:pPr>
              <w:jc w:val="center"/>
              <w:rPr>
                <w:ins w:id="13180" w:author="Στάθης Καπ" w:date="2023-03-03T03:28:00Z"/>
                <w:rFonts w:cstheme="minorHAnsi"/>
                <w:sz w:val="16"/>
                <w:szCs w:val="16"/>
              </w:rPr>
            </w:pPr>
            <w:ins w:id="13181" w:author="Στάθης Καπ" w:date="2023-03-03T06:13:00Z">
              <w:r>
                <w:rPr>
                  <w:rFonts w:ascii="Calibri" w:hAnsi="Calibri" w:cstheme="minorHAnsi"/>
                  <w:color w:val="000000"/>
                  <w:sz w:val="16"/>
                  <w:szCs w:val="16"/>
                </w:rPr>
                <w:t>0.49</w:t>
              </w:r>
            </w:ins>
          </w:p>
        </w:tc>
        <w:tc>
          <w:tcPr>
            <w:tcW w:w="508" w:type="dxa"/>
            <w:vAlign w:val="bottom"/>
            <w:tcPrChange w:id="13182" w:author="Στάθης Καπ" w:date="2023-03-03T06:26:00Z">
              <w:tcPr>
                <w:tcW w:w="508" w:type="dxa"/>
                <w:vAlign w:val="bottom"/>
              </w:tcPr>
            </w:tcPrChange>
          </w:tcPr>
          <w:p w14:paraId="3FED67DE" w14:textId="13F929AA" w:rsidR="009B17D5" w:rsidRPr="00BB05AC" w:rsidRDefault="009B17D5" w:rsidP="009B17D5">
            <w:pPr>
              <w:jc w:val="center"/>
              <w:rPr>
                <w:ins w:id="13183" w:author="Στάθης Καπ" w:date="2023-03-03T03:28:00Z"/>
                <w:rFonts w:cstheme="minorHAnsi"/>
                <w:sz w:val="16"/>
                <w:szCs w:val="16"/>
              </w:rPr>
            </w:pPr>
            <w:ins w:id="13184" w:author="Στάθης Καπ" w:date="2023-03-03T03:30:00Z">
              <w:r w:rsidRPr="00BB05AC">
                <w:rPr>
                  <w:rFonts w:ascii="Calibri" w:hAnsi="Calibri" w:cs="Calibri"/>
                  <w:color w:val="000000"/>
                  <w:sz w:val="16"/>
                  <w:szCs w:val="16"/>
                  <w:rPrChange w:id="13185" w:author="Στάθης Καπ" w:date="2023-03-03T03:31:00Z">
                    <w:rPr>
                      <w:rFonts w:ascii="Calibri" w:hAnsi="Calibri" w:cs="Calibri"/>
                      <w:color w:val="000000"/>
                      <w:sz w:val="18"/>
                      <w:szCs w:val="18"/>
                    </w:rPr>
                  </w:rPrChange>
                </w:rPr>
                <w:t>1746</w:t>
              </w:r>
            </w:ins>
          </w:p>
        </w:tc>
        <w:tc>
          <w:tcPr>
            <w:tcW w:w="541" w:type="dxa"/>
            <w:vAlign w:val="bottom"/>
            <w:tcPrChange w:id="13186" w:author="Στάθης Καπ" w:date="2023-03-03T06:26:00Z">
              <w:tcPr>
                <w:tcW w:w="541" w:type="dxa"/>
                <w:vAlign w:val="bottom"/>
              </w:tcPr>
            </w:tcPrChange>
          </w:tcPr>
          <w:p w14:paraId="11B690C2" w14:textId="5A12AA48" w:rsidR="009B17D5" w:rsidRPr="00BB05AC" w:rsidRDefault="009B17D5" w:rsidP="009B17D5">
            <w:pPr>
              <w:jc w:val="center"/>
              <w:rPr>
                <w:ins w:id="13187" w:author="Στάθης Καπ" w:date="2023-03-03T03:28:00Z"/>
                <w:rFonts w:cstheme="minorHAnsi"/>
                <w:sz w:val="16"/>
                <w:szCs w:val="16"/>
              </w:rPr>
            </w:pPr>
            <w:ins w:id="13188" w:author="Στάθης Καπ" w:date="2023-03-03T03:30:00Z">
              <w:r w:rsidRPr="00BB05AC">
                <w:rPr>
                  <w:rFonts w:ascii="Calibri" w:hAnsi="Calibri" w:cs="Calibri"/>
                  <w:color w:val="000000"/>
                  <w:sz w:val="16"/>
                  <w:szCs w:val="16"/>
                  <w:rPrChange w:id="13189" w:author="Στάθης Καπ" w:date="2023-03-03T03:31:00Z">
                    <w:rPr>
                      <w:rFonts w:ascii="Calibri" w:hAnsi="Calibri" w:cs="Calibri"/>
                      <w:color w:val="000000"/>
                      <w:sz w:val="18"/>
                      <w:szCs w:val="18"/>
                    </w:rPr>
                  </w:rPrChange>
                </w:rPr>
                <w:t>1.685</w:t>
              </w:r>
            </w:ins>
          </w:p>
        </w:tc>
        <w:tc>
          <w:tcPr>
            <w:tcW w:w="589" w:type="dxa"/>
            <w:vAlign w:val="center"/>
            <w:tcPrChange w:id="13190" w:author="Στάθης Καπ" w:date="2023-03-03T06:26:00Z">
              <w:tcPr>
                <w:tcW w:w="589" w:type="dxa"/>
                <w:vAlign w:val="center"/>
              </w:tcPr>
            </w:tcPrChange>
          </w:tcPr>
          <w:p w14:paraId="23DC258A" w14:textId="2C6E0CD5" w:rsidR="009B17D5" w:rsidRPr="00BB05AC" w:rsidRDefault="009B17D5" w:rsidP="009B17D5">
            <w:pPr>
              <w:jc w:val="center"/>
              <w:rPr>
                <w:ins w:id="13191" w:author="Στάθης Καπ" w:date="2023-03-03T03:28:00Z"/>
                <w:rFonts w:cstheme="minorHAnsi"/>
                <w:sz w:val="16"/>
                <w:szCs w:val="16"/>
              </w:rPr>
            </w:pPr>
            <w:ins w:id="13192" w:author="Στάθης Καπ" w:date="2023-03-03T06:13:00Z">
              <w:r>
                <w:rPr>
                  <w:rFonts w:ascii="Calibri" w:hAnsi="Calibri" w:cstheme="minorHAnsi"/>
                  <w:color w:val="000000"/>
                  <w:sz w:val="16"/>
                  <w:szCs w:val="16"/>
                </w:rPr>
                <w:t>4.28</w:t>
              </w:r>
            </w:ins>
          </w:p>
        </w:tc>
        <w:tc>
          <w:tcPr>
            <w:tcW w:w="463" w:type="dxa"/>
            <w:vAlign w:val="bottom"/>
            <w:tcPrChange w:id="13193" w:author="Στάθης Καπ" w:date="2023-03-03T06:26:00Z">
              <w:tcPr>
                <w:tcW w:w="463" w:type="dxa"/>
                <w:vAlign w:val="bottom"/>
              </w:tcPr>
            </w:tcPrChange>
          </w:tcPr>
          <w:p w14:paraId="4F98E869" w14:textId="4ADFBC69" w:rsidR="009B17D5" w:rsidRPr="00BB05AC" w:rsidRDefault="009B17D5" w:rsidP="009B17D5">
            <w:pPr>
              <w:jc w:val="center"/>
              <w:rPr>
                <w:ins w:id="13194" w:author="Στάθης Καπ" w:date="2023-03-03T03:28:00Z"/>
                <w:rFonts w:cstheme="minorHAnsi"/>
                <w:sz w:val="16"/>
                <w:szCs w:val="16"/>
              </w:rPr>
            </w:pPr>
            <w:ins w:id="13195" w:author="Στάθης Καπ" w:date="2023-03-03T03:30:00Z">
              <w:r w:rsidRPr="00BB05AC">
                <w:rPr>
                  <w:rFonts w:ascii="Calibri" w:hAnsi="Calibri" w:cs="Calibri"/>
                  <w:color w:val="000000"/>
                  <w:sz w:val="16"/>
                  <w:szCs w:val="16"/>
                  <w:rPrChange w:id="13196" w:author="Στάθης Καπ" w:date="2023-03-03T03:31:00Z">
                    <w:rPr>
                      <w:rFonts w:ascii="Calibri" w:hAnsi="Calibri" w:cs="Calibri"/>
                      <w:color w:val="000000"/>
                      <w:sz w:val="18"/>
                      <w:szCs w:val="18"/>
                    </w:rPr>
                  </w:rPrChange>
                </w:rPr>
                <w:t>1606</w:t>
              </w:r>
            </w:ins>
          </w:p>
        </w:tc>
        <w:tc>
          <w:tcPr>
            <w:tcW w:w="541" w:type="dxa"/>
            <w:vAlign w:val="bottom"/>
            <w:tcPrChange w:id="13197" w:author="Στάθης Καπ" w:date="2023-03-03T06:26:00Z">
              <w:tcPr>
                <w:tcW w:w="541" w:type="dxa"/>
                <w:vAlign w:val="bottom"/>
              </w:tcPr>
            </w:tcPrChange>
          </w:tcPr>
          <w:p w14:paraId="3818F6B6" w14:textId="716AECB6" w:rsidR="009B17D5" w:rsidRPr="00BB05AC" w:rsidRDefault="009B17D5" w:rsidP="009B17D5">
            <w:pPr>
              <w:jc w:val="center"/>
              <w:rPr>
                <w:ins w:id="13198" w:author="Στάθης Καπ" w:date="2023-03-03T03:28:00Z"/>
                <w:rFonts w:cstheme="minorHAnsi"/>
                <w:sz w:val="16"/>
                <w:szCs w:val="16"/>
              </w:rPr>
            </w:pPr>
            <w:ins w:id="13199" w:author="Στάθης Καπ" w:date="2023-03-03T03:30:00Z">
              <w:r w:rsidRPr="00BB05AC">
                <w:rPr>
                  <w:rFonts w:ascii="Calibri" w:hAnsi="Calibri" w:cs="Calibri"/>
                  <w:color w:val="000000"/>
                  <w:sz w:val="16"/>
                  <w:szCs w:val="16"/>
                  <w:rPrChange w:id="13200" w:author="Στάθης Καπ" w:date="2023-03-03T03:31:00Z">
                    <w:rPr>
                      <w:rFonts w:ascii="Calibri" w:hAnsi="Calibri" w:cs="Calibri"/>
                      <w:color w:val="000000"/>
                      <w:sz w:val="18"/>
                      <w:szCs w:val="18"/>
                    </w:rPr>
                  </w:rPrChange>
                </w:rPr>
                <w:t>1.215</w:t>
              </w:r>
            </w:ins>
          </w:p>
        </w:tc>
        <w:tc>
          <w:tcPr>
            <w:tcW w:w="589" w:type="dxa"/>
            <w:vAlign w:val="center"/>
            <w:tcPrChange w:id="13201" w:author="Στάθης Καπ" w:date="2023-03-03T06:26:00Z">
              <w:tcPr>
                <w:tcW w:w="589" w:type="dxa"/>
                <w:vAlign w:val="center"/>
              </w:tcPr>
            </w:tcPrChange>
          </w:tcPr>
          <w:p w14:paraId="30BD738B" w14:textId="216BA216" w:rsidR="009B17D5" w:rsidRPr="00BB05AC" w:rsidRDefault="009B17D5" w:rsidP="009B17D5">
            <w:pPr>
              <w:jc w:val="center"/>
              <w:rPr>
                <w:ins w:id="13202" w:author="Στάθης Καπ" w:date="2023-03-03T03:28:00Z"/>
                <w:rFonts w:cstheme="minorHAnsi"/>
                <w:sz w:val="16"/>
                <w:szCs w:val="16"/>
              </w:rPr>
            </w:pPr>
            <w:ins w:id="13203" w:author="Στάθης Καπ" w:date="2023-03-03T06:14:00Z">
              <w:r>
                <w:rPr>
                  <w:rFonts w:ascii="Calibri" w:hAnsi="Calibri" w:cstheme="minorHAnsi"/>
                  <w:color w:val="000000"/>
                  <w:sz w:val="16"/>
                  <w:szCs w:val="16"/>
                </w:rPr>
                <w:t>11.95</w:t>
              </w:r>
            </w:ins>
          </w:p>
        </w:tc>
      </w:tr>
      <w:tr w:rsidR="009B17D5" w14:paraId="1E06A1F2" w14:textId="77777777" w:rsidTr="00F03C40">
        <w:trPr>
          <w:ins w:id="13204" w:author="Στάθης Καπ" w:date="2023-03-03T03:28:00Z"/>
        </w:trPr>
        <w:tc>
          <w:tcPr>
            <w:tcW w:w="515" w:type="dxa"/>
            <w:tcBorders>
              <w:top w:val="nil"/>
              <w:bottom w:val="nil"/>
              <w:right w:val="single" w:sz="4" w:space="0" w:color="auto"/>
            </w:tcBorders>
            <w:shd w:val="clear" w:color="auto" w:fill="E7E6E6" w:themeFill="background2"/>
            <w:vAlign w:val="center"/>
            <w:tcPrChange w:id="13205" w:author="Στάθης Καπ" w:date="2023-03-03T06:26:00Z">
              <w:tcPr>
                <w:tcW w:w="515" w:type="dxa"/>
                <w:vAlign w:val="center"/>
              </w:tcPr>
            </w:tcPrChange>
          </w:tcPr>
          <w:p w14:paraId="6329D46F" w14:textId="035C6067" w:rsidR="009B17D5" w:rsidRPr="00BB05AC" w:rsidRDefault="009B17D5" w:rsidP="009B17D5">
            <w:pPr>
              <w:jc w:val="center"/>
              <w:rPr>
                <w:ins w:id="13206" w:author="Στάθης Καπ" w:date="2023-03-03T03:28:00Z"/>
                <w:sz w:val="16"/>
                <w:szCs w:val="16"/>
              </w:rPr>
            </w:pPr>
            <w:ins w:id="13207" w:author="Στάθης Καπ" w:date="2023-03-03T03:30:00Z">
              <w:r w:rsidRPr="00BB05AC">
                <w:rPr>
                  <w:rFonts w:cstheme="minorHAnsi"/>
                  <w:sz w:val="16"/>
                  <w:szCs w:val="16"/>
                  <w:rPrChange w:id="13208" w:author="Στάθης Καπ" w:date="2023-03-03T03:31:00Z">
                    <w:rPr>
                      <w:rFonts w:cstheme="minorHAnsi"/>
                      <w:sz w:val="18"/>
                      <w:szCs w:val="18"/>
                    </w:rPr>
                  </w:rPrChange>
                </w:rPr>
                <w:t>pr16</w:t>
              </w:r>
            </w:ins>
          </w:p>
        </w:tc>
        <w:tc>
          <w:tcPr>
            <w:tcW w:w="560" w:type="dxa"/>
            <w:tcBorders>
              <w:left w:val="single" w:sz="4" w:space="0" w:color="auto"/>
            </w:tcBorders>
            <w:tcPrChange w:id="13209" w:author="Στάθης Καπ" w:date="2023-03-03T06:26:00Z">
              <w:tcPr>
                <w:tcW w:w="560" w:type="dxa"/>
              </w:tcPr>
            </w:tcPrChange>
          </w:tcPr>
          <w:p w14:paraId="56C78D59" w14:textId="18F77010" w:rsidR="009B17D5" w:rsidRPr="00BB05AC" w:rsidRDefault="009B17D5" w:rsidP="009B17D5">
            <w:pPr>
              <w:jc w:val="center"/>
              <w:rPr>
                <w:ins w:id="13210" w:author="Στάθης Καπ" w:date="2023-03-03T03:28:00Z"/>
                <w:rFonts w:cstheme="minorHAnsi"/>
                <w:sz w:val="16"/>
                <w:szCs w:val="16"/>
              </w:rPr>
            </w:pPr>
            <w:ins w:id="13211" w:author="Στάθης Καπ" w:date="2023-03-03T03:30:00Z">
              <w:r w:rsidRPr="00BB05AC">
                <w:rPr>
                  <w:rFonts w:cstheme="minorHAnsi"/>
                  <w:sz w:val="16"/>
                  <w:szCs w:val="16"/>
                  <w:rPrChange w:id="13212" w:author="Στάθης Καπ" w:date="2023-03-03T03:31:00Z">
                    <w:rPr>
                      <w:rFonts w:cstheme="minorHAnsi"/>
                      <w:sz w:val="18"/>
                      <w:szCs w:val="18"/>
                    </w:rPr>
                  </w:rPrChange>
                </w:rPr>
                <w:t>2065</w:t>
              </w:r>
            </w:ins>
          </w:p>
        </w:tc>
        <w:tc>
          <w:tcPr>
            <w:tcW w:w="855" w:type="dxa"/>
            <w:tcPrChange w:id="13213" w:author="Στάθης Καπ" w:date="2023-03-03T06:26:00Z">
              <w:tcPr>
                <w:tcW w:w="855" w:type="dxa"/>
              </w:tcPr>
            </w:tcPrChange>
          </w:tcPr>
          <w:p w14:paraId="4086862B" w14:textId="07493627" w:rsidR="009B17D5" w:rsidRPr="00BB05AC" w:rsidRDefault="009B17D5" w:rsidP="009B17D5">
            <w:pPr>
              <w:jc w:val="center"/>
              <w:rPr>
                <w:ins w:id="13214" w:author="Στάθης Καπ" w:date="2023-03-03T03:28:00Z"/>
                <w:rFonts w:cstheme="minorHAnsi"/>
                <w:sz w:val="16"/>
                <w:szCs w:val="16"/>
              </w:rPr>
            </w:pPr>
            <w:ins w:id="13215" w:author="Στάθης Καπ" w:date="2023-03-03T03:30:00Z">
              <w:r w:rsidRPr="00BB05AC">
                <w:rPr>
                  <w:rFonts w:cstheme="minorHAnsi"/>
                  <w:sz w:val="16"/>
                  <w:szCs w:val="16"/>
                  <w:rPrChange w:id="13216" w:author="Στάθης Καπ" w:date="2023-03-03T03:31:00Z">
                    <w:rPr>
                      <w:rFonts w:cstheme="minorHAnsi"/>
                      <w:sz w:val="18"/>
                      <w:szCs w:val="18"/>
                    </w:rPr>
                  </w:rPrChange>
                </w:rPr>
                <w:t>1889</w:t>
              </w:r>
            </w:ins>
          </w:p>
        </w:tc>
        <w:tc>
          <w:tcPr>
            <w:tcW w:w="544" w:type="dxa"/>
            <w:vAlign w:val="bottom"/>
            <w:tcPrChange w:id="13217" w:author="Στάθης Καπ" w:date="2023-03-03T06:26:00Z">
              <w:tcPr>
                <w:tcW w:w="544" w:type="dxa"/>
                <w:vAlign w:val="bottom"/>
              </w:tcPr>
            </w:tcPrChange>
          </w:tcPr>
          <w:p w14:paraId="03D5FC9C" w14:textId="3E3FAEBF" w:rsidR="009B17D5" w:rsidRPr="00BB05AC" w:rsidRDefault="009B17D5" w:rsidP="009B17D5">
            <w:pPr>
              <w:jc w:val="center"/>
              <w:rPr>
                <w:ins w:id="13218" w:author="Στάθης Καπ" w:date="2023-03-03T03:28:00Z"/>
                <w:rFonts w:cstheme="minorHAnsi"/>
                <w:sz w:val="16"/>
                <w:szCs w:val="16"/>
              </w:rPr>
            </w:pPr>
            <w:ins w:id="13219" w:author="Στάθης Καπ" w:date="2023-03-03T03:30:00Z">
              <w:r w:rsidRPr="00BB05AC">
                <w:rPr>
                  <w:rFonts w:ascii="Calibri" w:hAnsi="Calibri" w:cs="Calibri"/>
                  <w:color w:val="000000"/>
                  <w:sz w:val="16"/>
                  <w:szCs w:val="16"/>
                  <w:rPrChange w:id="13220" w:author="Στάθης Καπ" w:date="2023-03-03T03:31:00Z">
                    <w:rPr>
                      <w:rFonts w:ascii="Calibri" w:hAnsi="Calibri" w:cs="Calibri"/>
                      <w:color w:val="000000"/>
                      <w:sz w:val="18"/>
                      <w:szCs w:val="18"/>
                    </w:rPr>
                  </w:rPrChange>
                </w:rPr>
                <w:t>1861</w:t>
              </w:r>
            </w:ins>
          </w:p>
        </w:tc>
        <w:tc>
          <w:tcPr>
            <w:tcW w:w="621" w:type="dxa"/>
            <w:vAlign w:val="bottom"/>
            <w:tcPrChange w:id="13221" w:author="Στάθης Καπ" w:date="2023-03-03T06:26:00Z">
              <w:tcPr>
                <w:tcW w:w="621" w:type="dxa"/>
                <w:vAlign w:val="bottom"/>
              </w:tcPr>
            </w:tcPrChange>
          </w:tcPr>
          <w:p w14:paraId="4348B01C" w14:textId="56ABF494" w:rsidR="009B17D5" w:rsidRPr="00BB05AC" w:rsidRDefault="009B17D5" w:rsidP="009B17D5">
            <w:pPr>
              <w:jc w:val="center"/>
              <w:rPr>
                <w:ins w:id="13222" w:author="Στάθης Καπ" w:date="2023-03-03T03:28:00Z"/>
                <w:rFonts w:cstheme="minorHAnsi"/>
                <w:sz w:val="16"/>
                <w:szCs w:val="16"/>
              </w:rPr>
            </w:pPr>
            <w:ins w:id="13223" w:author="Στάθης Καπ" w:date="2023-03-03T03:30:00Z">
              <w:r w:rsidRPr="00BB05AC">
                <w:rPr>
                  <w:rFonts w:ascii="Calibri" w:hAnsi="Calibri" w:cs="Calibri"/>
                  <w:color w:val="000000"/>
                  <w:sz w:val="16"/>
                  <w:szCs w:val="16"/>
                  <w:rPrChange w:id="13224" w:author="Στάθης Καπ" w:date="2023-03-03T03:31:00Z">
                    <w:rPr>
                      <w:rFonts w:ascii="Calibri" w:hAnsi="Calibri" w:cs="Calibri"/>
                      <w:color w:val="000000"/>
                      <w:sz w:val="18"/>
                      <w:szCs w:val="18"/>
                    </w:rPr>
                  </w:rPrChange>
                </w:rPr>
                <w:t>8.132</w:t>
              </w:r>
            </w:ins>
          </w:p>
        </w:tc>
        <w:tc>
          <w:tcPr>
            <w:tcW w:w="669" w:type="dxa"/>
            <w:vAlign w:val="center"/>
            <w:tcPrChange w:id="13225" w:author="Στάθης Καπ" w:date="2023-03-03T06:26:00Z">
              <w:tcPr>
                <w:tcW w:w="669" w:type="dxa"/>
                <w:vAlign w:val="center"/>
              </w:tcPr>
            </w:tcPrChange>
          </w:tcPr>
          <w:p w14:paraId="5698E7EE" w14:textId="2D445A7F" w:rsidR="009B17D5" w:rsidRPr="00BB05AC" w:rsidRDefault="009B17D5" w:rsidP="009B17D5">
            <w:pPr>
              <w:jc w:val="center"/>
              <w:rPr>
                <w:ins w:id="13226" w:author="Στάθης Καπ" w:date="2023-03-03T03:28:00Z"/>
                <w:rFonts w:cstheme="minorHAnsi"/>
                <w:sz w:val="16"/>
                <w:szCs w:val="16"/>
              </w:rPr>
            </w:pPr>
            <w:ins w:id="13227" w:author="Στάθης Καπ" w:date="2023-03-03T06:13:00Z">
              <w:r>
                <w:rPr>
                  <w:rFonts w:ascii="Calibri" w:hAnsi="Calibri" w:cstheme="minorHAnsi"/>
                  <w:color w:val="000000"/>
                  <w:sz w:val="16"/>
                  <w:szCs w:val="16"/>
                </w:rPr>
                <w:t>9.88</w:t>
              </w:r>
            </w:ins>
          </w:p>
        </w:tc>
        <w:tc>
          <w:tcPr>
            <w:tcW w:w="543" w:type="dxa"/>
            <w:vAlign w:val="bottom"/>
            <w:tcPrChange w:id="13228" w:author="Στάθης Καπ" w:date="2023-03-03T06:26:00Z">
              <w:tcPr>
                <w:tcW w:w="543" w:type="dxa"/>
                <w:vAlign w:val="bottom"/>
              </w:tcPr>
            </w:tcPrChange>
          </w:tcPr>
          <w:p w14:paraId="4306736C" w14:textId="362DC98F" w:rsidR="009B17D5" w:rsidRPr="00BB05AC" w:rsidRDefault="009B17D5" w:rsidP="009B17D5">
            <w:pPr>
              <w:jc w:val="center"/>
              <w:rPr>
                <w:ins w:id="13229" w:author="Στάθης Καπ" w:date="2023-03-03T03:28:00Z"/>
                <w:rFonts w:cstheme="minorHAnsi"/>
                <w:sz w:val="16"/>
                <w:szCs w:val="16"/>
              </w:rPr>
            </w:pPr>
            <w:ins w:id="13230" w:author="Στάθης Καπ" w:date="2023-03-03T03:30:00Z">
              <w:r w:rsidRPr="00BB05AC">
                <w:rPr>
                  <w:rFonts w:ascii="Calibri" w:hAnsi="Calibri" w:cs="Calibri"/>
                  <w:color w:val="000000"/>
                  <w:sz w:val="16"/>
                  <w:szCs w:val="16"/>
                  <w:rPrChange w:id="13231" w:author="Στάθης Καπ" w:date="2023-03-03T03:31:00Z">
                    <w:rPr>
                      <w:rFonts w:ascii="Calibri" w:hAnsi="Calibri" w:cs="Calibri"/>
                      <w:color w:val="000000"/>
                      <w:sz w:val="18"/>
                      <w:szCs w:val="18"/>
                    </w:rPr>
                  </w:rPrChange>
                </w:rPr>
                <w:t>1829</w:t>
              </w:r>
            </w:ins>
          </w:p>
        </w:tc>
        <w:tc>
          <w:tcPr>
            <w:tcW w:w="621" w:type="dxa"/>
            <w:vAlign w:val="bottom"/>
            <w:tcPrChange w:id="13232" w:author="Στάθης Καπ" w:date="2023-03-03T06:26:00Z">
              <w:tcPr>
                <w:tcW w:w="621" w:type="dxa"/>
                <w:vAlign w:val="bottom"/>
              </w:tcPr>
            </w:tcPrChange>
          </w:tcPr>
          <w:p w14:paraId="6986C788" w14:textId="5A641FDB" w:rsidR="009B17D5" w:rsidRPr="00BB05AC" w:rsidRDefault="009B17D5" w:rsidP="009B17D5">
            <w:pPr>
              <w:jc w:val="center"/>
              <w:rPr>
                <w:ins w:id="13233" w:author="Στάθης Καπ" w:date="2023-03-03T03:28:00Z"/>
                <w:rFonts w:cstheme="minorHAnsi"/>
                <w:sz w:val="16"/>
                <w:szCs w:val="16"/>
              </w:rPr>
            </w:pPr>
            <w:ins w:id="13234" w:author="Στάθης Καπ" w:date="2023-03-03T03:30:00Z">
              <w:r w:rsidRPr="00BB05AC">
                <w:rPr>
                  <w:rFonts w:ascii="Calibri" w:hAnsi="Calibri" w:cs="Calibri"/>
                  <w:color w:val="000000"/>
                  <w:sz w:val="16"/>
                  <w:szCs w:val="16"/>
                  <w:rPrChange w:id="13235" w:author="Στάθης Καπ" w:date="2023-03-03T03:31:00Z">
                    <w:rPr>
                      <w:rFonts w:ascii="Calibri" w:hAnsi="Calibri" w:cs="Calibri"/>
                      <w:color w:val="000000"/>
                      <w:sz w:val="18"/>
                      <w:szCs w:val="18"/>
                    </w:rPr>
                  </w:rPrChange>
                </w:rPr>
                <w:t>4.968</w:t>
              </w:r>
            </w:ins>
          </w:p>
        </w:tc>
        <w:tc>
          <w:tcPr>
            <w:tcW w:w="669" w:type="dxa"/>
            <w:vAlign w:val="center"/>
            <w:tcPrChange w:id="13236" w:author="Στάθης Καπ" w:date="2023-03-03T06:26:00Z">
              <w:tcPr>
                <w:tcW w:w="669" w:type="dxa"/>
                <w:vAlign w:val="center"/>
              </w:tcPr>
            </w:tcPrChange>
          </w:tcPr>
          <w:p w14:paraId="72A18951" w14:textId="448655F2" w:rsidR="009B17D5" w:rsidRPr="00BB05AC" w:rsidRDefault="009B17D5" w:rsidP="009B17D5">
            <w:pPr>
              <w:jc w:val="center"/>
              <w:rPr>
                <w:ins w:id="13237" w:author="Στάθης Καπ" w:date="2023-03-03T03:28:00Z"/>
                <w:rFonts w:cstheme="minorHAnsi"/>
                <w:sz w:val="16"/>
                <w:szCs w:val="16"/>
              </w:rPr>
            </w:pPr>
            <w:ins w:id="13238" w:author="Στάθης Καπ" w:date="2023-03-03T06:13:00Z">
              <w:r>
                <w:rPr>
                  <w:rFonts w:ascii="Calibri" w:hAnsi="Calibri" w:cstheme="minorHAnsi"/>
                  <w:color w:val="000000"/>
                  <w:sz w:val="16"/>
                  <w:szCs w:val="16"/>
                </w:rPr>
                <w:t>1.72</w:t>
              </w:r>
            </w:ins>
          </w:p>
        </w:tc>
        <w:tc>
          <w:tcPr>
            <w:tcW w:w="508" w:type="dxa"/>
            <w:vAlign w:val="bottom"/>
            <w:tcPrChange w:id="13239" w:author="Στάθης Καπ" w:date="2023-03-03T06:26:00Z">
              <w:tcPr>
                <w:tcW w:w="508" w:type="dxa"/>
                <w:vAlign w:val="bottom"/>
              </w:tcPr>
            </w:tcPrChange>
          </w:tcPr>
          <w:p w14:paraId="3A1DCB42" w14:textId="4A298779" w:rsidR="009B17D5" w:rsidRPr="00BB05AC" w:rsidRDefault="009B17D5" w:rsidP="009B17D5">
            <w:pPr>
              <w:jc w:val="center"/>
              <w:rPr>
                <w:ins w:id="13240" w:author="Στάθης Καπ" w:date="2023-03-03T03:28:00Z"/>
                <w:rFonts w:cstheme="minorHAnsi"/>
                <w:sz w:val="16"/>
                <w:szCs w:val="16"/>
              </w:rPr>
            </w:pPr>
            <w:ins w:id="13241" w:author="Στάθης Καπ" w:date="2023-03-03T03:30:00Z">
              <w:r w:rsidRPr="00BB05AC">
                <w:rPr>
                  <w:rFonts w:ascii="Calibri" w:hAnsi="Calibri" w:cs="Calibri"/>
                  <w:color w:val="000000"/>
                  <w:sz w:val="16"/>
                  <w:szCs w:val="16"/>
                  <w:rPrChange w:id="13242" w:author="Στάθης Καπ" w:date="2023-03-03T03:31:00Z">
                    <w:rPr>
                      <w:rFonts w:ascii="Calibri" w:hAnsi="Calibri" w:cs="Calibri"/>
                      <w:color w:val="000000"/>
                      <w:sz w:val="18"/>
                      <w:szCs w:val="18"/>
                    </w:rPr>
                  </w:rPrChange>
                </w:rPr>
                <w:t>1718</w:t>
              </w:r>
            </w:ins>
          </w:p>
        </w:tc>
        <w:tc>
          <w:tcPr>
            <w:tcW w:w="541" w:type="dxa"/>
            <w:vAlign w:val="bottom"/>
            <w:tcPrChange w:id="13243" w:author="Στάθης Καπ" w:date="2023-03-03T06:26:00Z">
              <w:tcPr>
                <w:tcW w:w="541" w:type="dxa"/>
                <w:vAlign w:val="bottom"/>
              </w:tcPr>
            </w:tcPrChange>
          </w:tcPr>
          <w:p w14:paraId="240B6CEF" w14:textId="29598447" w:rsidR="009B17D5" w:rsidRPr="00BB05AC" w:rsidRDefault="009B17D5" w:rsidP="009B17D5">
            <w:pPr>
              <w:jc w:val="center"/>
              <w:rPr>
                <w:ins w:id="13244" w:author="Στάθης Καπ" w:date="2023-03-03T03:28:00Z"/>
                <w:rFonts w:cstheme="minorHAnsi"/>
                <w:sz w:val="16"/>
                <w:szCs w:val="16"/>
              </w:rPr>
            </w:pPr>
            <w:ins w:id="13245" w:author="Στάθης Καπ" w:date="2023-03-03T03:30:00Z">
              <w:r w:rsidRPr="00BB05AC">
                <w:rPr>
                  <w:rFonts w:ascii="Calibri" w:hAnsi="Calibri" w:cs="Calibri"/>
                  <w:color w:val="000000"/>
                  <w:sz w:val="16"/>
                  <w:szCs w:val="16"/>
                  <w:rPrChange w:id="13246" w:author="Στάθης Καπ" w:date="2023-03-03T03:31:00Z">
                    <w:rPr>
                      <w:rFonts w:ascii="Calibri" w:hAnsi="Calibri" w:cs="Calibri"/>
                      <w:color w:val="000000"/>
                      <w:sz w:val="18"/>
                      <w:szCs w:val="18"/>
                    </w:rPr>
                  </w:rPrChange>
                </w:rPr>
                <w:t>2.979</w:t>
              </w:r>
            </w:ins>
          </w:p>
        </w:tc>
        <w:tc>
          <w:tcPr>
            <w:tcW w:w="589" w:type="dxa"/>
            <w:vAlign w:val="center"/>
            <w:tcPrChange w:id="13247" w:author="Στάθης Καπ" w:date="2023-03-03T06:26:00Z">
              <w:tcPr>
                <w:tcW w:w="589" w:type="dxa"/>
                <w:vAlign w:val="center"/>
              </w:tcPr>
            </w:tcPrChange>
          </w:tcPr>
          <w:p w14:paraId="655ECB03" w14:textId="14EF17DB" w:rsidR="009B17D5" w:rsidRPr="00BB05AC" w:rsidRDefault="009B17D5" w:rsidP="009B17D5">
            <w:pPr>
              <w:jc w:val="center"/>
              <w:rPr>
                <w:ins w:id="13248" w:author="Στάθης Καπ" w:date="2023-03-03T03:28:00Z"/>
                <w:rFonts w:cstheme="minorHAnsi"/>
                <w:sz w:val="16"/>
                <w:szCs w:val="16"/>
              </w:rPr>
            </w:pPr>
            <w:ins w:id="13249" w:author="Στάθης Καπ" w:date="2023-03-03T06:13:00Z">
              <w:r>
                <w:rPr>
                  <w:rFonts w:ascii="Calibri" w:hAnsi="Calibri" w:cstheme="minorHAnsi"/>
                  <w:color w:val="000000"/>
                  <w:sz w:val="16"/>
                  <w:szCs w:val="16"/>
                </w:rPr>
                <w:t>7.68</w:t>
              </w:r>
            </w:ins>
          </w:p>
        </w:tc>
        <w:tc>
          <w:tcPr>
            <w:tcW w:w="463" w:type="dxa"/>
            <w:vAlign w:val="bottom"/>
            <w:tcPrChange w:id="13250" w:author="Στάθης Καπ" w:date="2023-03-03T06:26:00Z">
              <w:tcPr>
                <w:tcW w:w="463" w:type="dxa"/>
                <w:vAlign w:val="bottom"/>
              </w:tcPr>
            </w:tcPrChange>
          </w:tcPr>
          <w:p w14:paraId="009F2928" w14:textId="753AF096" w:rsidR="009B17D5" w:rsidRPr="00BB05AC" w:rsidRDefault="009B17D5" w:rsidP="009B17D5">
            <w:pPr>
              <w:jc w:val="center"/>
              <w:rPr>
                <w:ins w:id="13251" w:author="Στάθης Καπ" w:date="2023-03-03T03:28:00Z"/>
                <w:rFonts w:cstheme="minorHAnsi"/>
                <w:sz w:val="16"/>
                <w:szCs w:val="16"/>
              </w:rPr>
            </w:pPr>
            <w:ins w:id="13252" w:author="Στάθης Καπ" w:date="2023-03-03T03:30:00Z">
              <w:r w:rsidRPr="00BB05AC">
                <w:rPr>
                  <w:rFonts w:ascii="Calibri" w:hAnsi="Calibri" w:cs="Calibri"/>
                  <w:color w:val="000000"/>
                  <w:sz w:val="16"/>
                  <w:szCs w:val="16"/>
                  <w:rPrChange w:id="13253" w:author="Στάθης Καπ" w:date="2023-03-03T03:31:00Z">
                    <w:rPr>
                      <w:rFonts w:ascii="Calibri" w:hAnsi="Calibri" w:cs="Calibri"/>
                      <w:color w:val="000000"/>
                      <w:sz w:val="18"/>
                      <w:szCs w:val="18"/>
                    </w:rPr>
                  </w:rPrChange>
                </w:rPr>
                <w:t>1645</w:t>
              </w:r>
            </w:ins>
          </w:p>
        </w:tc>
        <w:tc>
          <w:tcPr>
            <w:tcW w:w="541" w:type="dxa"/>
            <w:vAlign w:val="bottom"/>
            <w:tcPrChange w:id="13254" w:author="Στάθης Καπ" w:date="2023-03-03T06:26:00Z">
              <w:tcPr>
                <w:tcW w:w="541" w:type="dxa"/>
                <w:vAlign w:val="bottom"/>
              </w:tcPr>
            </w:tcPrChange>
          </w:tcPr>
          <w:p w14:paraId="74FA88B1" w14:textId="583BB03E" w:rsidR="009B17D5" w:rsidRPr="00BB05AC" w:rsidRDefault="009B17D5" w:rsidP="009B17D5">
            <w:pPr>
              <w:jc w:val="center"/>
              <w:rPr>
                <w:ins w:id="13255" w:author="Στάθης Καπ" w:date="2023-03-03T03:28:00Z"/>
                <w:rFonts w:cstheme="minorHAnsi"/>
                <w:sz w:val="16"/>
                <w:szCs w:val="16"/>
              </w:rPr>
            </w:pPr>
            <w:ins w:id="13256" w:author="Στάθης Καπ" w:date="2023-03-03T03:30:00Z">
              <w:r w:rsidRPr="00BB05AC">
                <w:rPr>
                  <w:rFonts w:ascii="Calibri" w:hAnsi="Calibri" w:cs="Calibri"/>
                  <w:color w:val="000000"/>
                  <w:sz w:val="16"/>
                  <w:szCs w:val="16"/>
                  <w:rPrChange w:id="13257" w:author="Στάθης Καπ" w:date="2023-03-03T03:31:00Z">
                    <w:rPr>
                      <w:rFonts w:ascii="Calibri" w:hAnsi="Calibri" w:cs="Calibri"/>
                      <w:color w:val="000000"/>
                      <w:sz w:val="18"/>
                      <w:szCs w:val="18"/>
                    </w:rPr>
                  </w:rPrChange>
                </w:rPr>
                <w:t>2.97</w:t>
              </w:r>
            </w:ins>
          </w:p>
        </w:tc>
        <w:tc>
          <w:tcPr>
            <w:tcW w:w="589" w:type="dxa"/>
            <w:vAlign w:val="center"/>
            <w:tcPrChange w:id="13258" w:author="Στάθης Καπ" w:date="2023-03-03T06:26:00Z">
              <w:tcPr>
                <w:tcW w:w="589" w:type="dxa"/>
                <w:vAlign w:val="center"/>
              </w:tcPr>
            </w:tcPrChange>
          </w:tcPr>
          <w:p w14:paraId="4A5AF21A" w14:textId="3935DF2A" w:rsidR="009B17D5" w:rsidRPr="00BB05AC" w:rsidRDefault="009B17D5" w:rsidP="009B17D5">
            <w:pPr>
              <w:jc w:val="center"/>
              <w:rPr>
                <w:ins w:id="13259" w:author="Στάθης Καπ" w:date="2023-03-03T03:28:00Z"/>
                <w:rFonts w:cstheme="minorHAnsi"/>
                <w:sz w:val="16"/>
                <w:szCs w:val="16"/>
              </w:rPr>
            </w:pPr>
            <w:ins w:id="13260" w:author="Στάθης Καπ" w:date="2023-03-03T06:14:00Z">
              <w:r>
                <w:rPr>
                  <w:rFonts w:ascii="Calibri" w:hAnsi="Calibri" w:cstheme="minorHAnsi"/>
                  <w:color w:val="000000"/>
                  <w:sz w:val="16"/>
                  <w:szCs w:val="16"/>
                </w:rPr>
                <w:t>11.61</w:t>
              </w:r>
            </w:ins>
          </w:p>
        </w:tc>
      </w:tr>
      <w:tr w:rsidR="009B17D5" w14:paraId="642B1C9B" w14:textId="77777777" w:rsidTr="00F03C40">
        <w:trPr>
          <w:ins w:id="13261" w:author="Στάθης Καπ" w:date="2023-03-03T03:28:00Z"/>
        </w:trPr>
        <w:tc>
          <w:tcPr>
            <w:tcW w:w="515" w:type="dxa"/>
            <w:tcBorders>
              <w:top w:val="nil"/>
              <w:bottom w:val="nil"/>
              <w:right w:val="single" w:sz="4" w:space="0" w:color="auto"/>
            </w:tcBorders>
            <w:shd w:val="clear" w:color="auto" w:fill="E7E6E6" w:themeFill="background2"/>
            <w:vAlign w:val="center"/>
            <w:tcPrChange w:id="13262" w:author="Στάθης Καπ" w:date="2023-03-03T06:26:00Z">
              <w:tcPr>
                <w:tcW w:w="515" w:type="dxa"/>
                <w:vAlign w:val="center"/>
              </w:tcPr>
            </w:tcPrChange>
          </w:tcPr>
          <w:p w14:paraId="7F7F73DD" w14:textId="6475F801" w:rsidR="009B17D5" w:rsidRPr="00BB05AC" w:rsidRDefault="009B17D5" w:rsidP="009B17D5">
            <w:pPr>
              <w:jc w:val="center"/>
              <w:rPr>
                <w:ins w:id="13263" w:author="Στάθης Καπ" w:date="2023-03-03T03:28:00Z"/>
                <w:sz w:val="16"/>
                <w:szCs w:val="16"/>
              </w:rPr>
            </w:pPr>
            <w:ins w:id="13264" w:author="Στάθης Καπ" w:date="2023-03-03T03:30:00Z">
              <w:r w:rsidRPr="00BB05AC">
                <w:rPr>
                  <w:rFonts w:cstheme="minorHAnsi"/>
                  <w:sz w:val="16"/>
                  <w:szCs w:val="16"/>
                  <w:rPrChange w:id="13265" w:author="Στάθης Καπ" w:date="2023-03-03T03:31:00Z">
                    <w:rPr>
                      <w:rFonts w:cstheme="minorHAnsi"/>
                      <w:sz w:val="18"/>
                      <w:szCs w:val="18"/>
                    </w:rPr>
                  </w:rPrChange>
                </w:rPr>
                <w:t>pr17</w:t>
              </w:r>
            </w:ins>
          </w:p>
        </w:tc>
        <w:tc>
          <w:tcPr>
            <w:tcW w:w="560" w:type="dxa"/>
            <w:tcBorders>
              <w:left w:val="single" w:sz="4" w:space="0" w:color="auto"/>
            </w:tcBorders>
            <w:tcPrChange w:id="13266" w:author="Στάθης Καπ" w:date="2023-03-03T06:26:00Z">
              <w:tcPr>
                <w:tcW w:w="560" w:type="dxa"/>
              </w:tcPr>
            </w:tcPrChange>
          </w:tcPr>
          <w:p w14:paraId="578CD2E7" w14:textId="6236DE81" w:rsidR="009B17D5" w:rsidRPr="00BB05AC" w:rsidRDefault="009B17D5" w:rsidP="009B17D5">
            <w:pPr>
              <w:jc w:val="center"/>
              <w:rPr>
                <w:ins w:id="13267" w:author="Στάθης Καπ" w:date="2023-03-03T03:28:00Z"/>
                <w:rFonts w:cstheme="minorHAnsi"/>
                <w:sz w:val="16"/>
                <w:szCs w:val="16"/>
              </w:rPr>
            </w:pPr>
            <w:ins w:id="13268" w:author="Στάθης Καπ" w:date="2023-03-03T03:30:00Z">
              <w:r w:rsidRPr="00BB05AC">
                <w:rPr>
                  <w:rFonts w:cstheme="minorHAnsi"/>
                  <w:sz w:val="16"/>
                  <w:szCs w:val="16"/>
                  <w:rPrChange w:id="13269" w:author="Στάθης Καπ" w:date="2023-03-03T03:31:00Z">
                    <w:rPr>
                      <w:rFonts w:cstheme="minorHAnsi"/>
                      <w:sz w:val="18"/>
                      <w:szCs w:val="18"/>
                    </w:rPr>
                  </w:rPrChange>
                </w:rPr>
                <w:t>934</w:t>
              </w:r>
            </w:ins>
          </w:p>
        </w:tc>
        <w:tc>
          <w:tcPr>
            <w:tcW w:w="855" w:type="dxa"/>
            <w:tcPrChange w:id="13270" w:author="Στάθης Καπ" w:date="2023-03-03T06:26:00Z">
              <w:tcPr>
                <w:tcW w:w="855" w:type="dxa"/>
              </w:tcPr>
            </w:tcPrChange>
          </w:tcPr>
          <w:p w14:paraId="5083DE3B" w14:textId="7E25495E" w:rsidR="009B17D5" w:rsidRPr="00BB05AC" w:rsidRDefault="009B17D5" w:rsidP="009B17D5">
            <w:pPr>
              <w:jc w:val="center"/>
              <w:rPr>
                <w:ins w:id="13271" w:author="Στάθης Καπ" w:date="2023-03-03T03:28:00Z"/>
                <w:rFonts w:cstheme="minorHAnsi"/>
                <w:sz w:val="16"/>
                <w:szCs w:val="16"/>
              </w:rPr>
            </w:pPr>
            <w:ins w:id="13272" w:author="Στάθης Καπ" w:date="2023-03-03T03:30:00Z">
              <w:r w:rsidRPr="00BB05AC">
                <w:rPr>
                  <w:rFonts w:cstheme="minorHAnsi"/>
                  <w:sz w:val="16"/>
                  <w:szCs w:val="16"/>
                  <w:rPrChange w:id="13273" w:author="Στάθης Καπ" w:date="2023-03-03T03:31:00Z">
                    <w:rPr>
                      <w:rFonts w:cstheme="minorHAnsi"/>
                      <w:sz w:val="18"/>
                      <w:szCs w:val="18"/>
                    </w:rPr>
                  </w:rPrChange>
                </w:rPr>
                <w:t>889</w:t>
              </w:r>
            </w:ins>
          </w:p>
        </w:tc>
        <w:tc>
          <w:tcPr>
            <w:tcW w:w="544" w:type="dxa"/>
            <w:vAlign w:val="bottom"/>
            <w:tcPrChange w:id="13274" w:author="Στάθης Καπ" w:date="2023-03-03T06:26:00Z">
              <w:tcPr>
                <w:tcW w:w="544" w:type="dxa"/>
                <w:vAlign w:val="bottom"/>
              </w:tcPr>
            </w:tcPrChange>
          </w:tcPr>
          <w:p w14:paraId="6DF15001" w14:textId="03E78BDC" w:rsidR="009B17D5" w:rsidRPr="00BB05AC" w:rsidRDefault="009B17D5" w:rsidP="009B17D5">
            <w:pPr>
              <w:jc w:val="center"/>
              <w:rPr>
                <w:ins w:id="13275" w:author="Στάθης Καπ" w:date="2023-03-03T03:28:00Z"/>
                <w:rFonts w:cstheme="minorHAnsi"/>
                <w:sz w:val="16"/>
                <w:szCs w:val="16"/>
              </w:rPr>
            </w:pPr>
            <w:ins w:id="13276" w:author="Στάθης Καπ" w:date="2023-03-03T03:30:00Z">
              <w:r w:rsidRPr="00BB05AC">
                <w:rPr>
                  <w:rFonts w:ascii="Calibri" w:hAnsi="Calibri" w:cs="Calibri"/>
                  <w:color w:val="000000"/>
                  <w:sz w:val="16"/>
                  <w:szCs w:val="16"/>
                  <w:rPrChange w:id="13277" w:author="Στάθης Καπ" w:date="2023-03-03T03:31:00Z">
                    <w:rPr>
                      <w:rFonts w:ascii="Calibri" w:hAnsi="Calibri" w:cs="Calibri"/>
                      <w:color w:val="000000"/>
                      <w:sz w:val="18"/>
                      <w:szCs w:val="18"/>
                    </w:rPr>
                  </w:rPrChange>
                </w:rPr>
                <w:t>894</w:t>
              </w:r>
            </w:ins>
          </w:p>
        </w:tc>
        <w:tc>
          <w:tcPr>
            <w:tcW w:w="621" w:type="dxa"/>
            <w:vAlign w:val="bottom"/>
            <w:tcPrChange w:id="13278" w:author="Στάθης Καπ" w:date="2023-03-03T06:26:00Z">
              <w:tcPr>
                <w:tcW w:w="621" w:type="dxa"/>
                <w:vAlign w:val="bottom"/>
              </w:tcPr>
            </w:tcPrChange>
          </w:tcPr>
          <w:p w14:paraId="5D9716A5" w14:textId="76FC79B1" w:rsidR="009B17D5" w:rsidRPr="00BB05AC" w:rsidRDefault="009B17D5" w:rsidP="009B17D5">
            <w:pPr>
              <w:jc w:val="center"/>
              <w:rPr>
                <w:ins w:id="13279" w:author="Στάθης Καπ" w:date="2023-03-03T03:28:00Z"/>
                <w:rFonts w:cstheme="minorHAnsi"/>
                <w:sz w:val="16"/>
                <w:szCs w:val="16"/>
              </w:rPr>
            </w:pPr>
            <w:ins w:id="13280" w:author="Στάθης Καπ" w:date="2023-03-03T03:30:00Z">
              <w:r w:rsidRPr="00BB05AC">
                <w:rPr>
                  <w:rFonts w:ascii="Calibri" w:hAnsi="Calibri" w:cs="Calibri"/>
                  <w:color w:val="000000"/>
                  <w:sz w:val="16"/>
                  <w:szCs w:val="16"/>
                  <w:rPrChange w:id="13281" w:author="Στάθης Καπ" w:date="2023-03-03T03:31:00Z">
                    <w:rPr>
                      <w:rFonts w:ascii="Calibri" w:hAnsi="Calibri" w:cs="Calibri"/>
                      <w:color w:val="000000"/>
                      <w:sz w:val="18"/>
                      <w:szCs w:val="18"/>
                    </w:rPr>
                  </w:rPrChange>
                </w:rPr>
                <w:t>0.769</w:t>
              </w:r>
            </w:ins>
          </w:p>
        </w:tc>
        <w:tc>
          <w:tcPr>
            <w:tcW w:w="669" w:type="dxa"/>
            <w:vAlign w:val="center"/>
            <w:tcPrChange w:id="13282" w:author="Στάθης Καπ" w:date="2023-03-03T06:26:00Z">
              <w:tcPr>
                <w:tcW w:w="669" w:type="dxa"/>
                <w:vAlign w:val="center"/>
              </w:tcPr>
            </w:tcPrChange>
          </w:tcPr>
          <w:p w14:paraId="084CA185" w14:textId="3250813F" w:rsidR="009B17D5" w:rsidRPr="00BB05AC" w:rsidRDefault="009B17D5" w:rsidP="009B17D5">
            <w:pPr>
              <w:jc w:val="center"/>
              <w:rPr>
                <w:ins w:id="13283" w:author="Στάθης Καπ" w:date="2023-03-03T03:28:00Z"/>
                <w:rFonts w:cstheme="minorHAnsi"/>
                <w:sz w:val="16"/>
                <w:szCs w:val="16"/>
              </w:rPr>
            </w:pPr>
            <w:ins w:id="13284" w:author="Στάθης Καπ" w:date="2023-03-03T06:13:00Z">
              <w:r>
                <w:rPr>
                  <w:rFonts w:ascii="Calibri" w:hAnsi="Calibri" w:cstheme="minorHAnsi"/>
                  <w:color w:val="000000"/>
                  <w:sz w:val="16"/>
                  <w:szCs w:val="16"/>
                </w:rPr>
                <w:t>4.28</w:t>
              </w:r>
            </w:ins>
          </w:p>
        </w:tc>
        <w:tc>
          <w:tcPr>
            <w:tcW w:w="543" w:type="dxa"/>
            <w:vAlign w:val="bottom"/>
            <w:tcPrChange w:id="13285" w:author="Στάθης Καπ" w:date="2023-03-03T06:26:00Z">
              <w:tcPr>
                <w:tcW w:w="543" w:type="dxa"/>
                <w:vAlign w:val="bottom"/>
              </w:tcPr>
            </w:tcPrChange>
          </w:tcPr>
          <w:p w14:paraId="7EDD1C2B" w14:textId="6F3A923F" w:rsidR="009B17D5" w:rsidRPr="00BB05AC" w:rsidRDefault="009B17D5" w:rsidP="009B17D5">
            <w:pPr>
              <w:jc w:val="center"/>
              <w:rPr>
                <w:ins w:id="13286" w:author="Στάθης Καπ" w:date="2023-03-03T03:28:00Z"/>
                <w:rFonts w:cstheme="minorHAnsi"/>
                <w:sz w:val="16"/>
                <w:szCs w:val="16"/>
              </w:rPr>
            </w:pPr>
            <w:ins w:id="13287" w:author="Στάθης Καπ" w:date="2023-03-03T03:30:00Z">
              <w:r w:rsidRPr="00BB05AC">
                <w:rPr>
                  <w:rFonts w:ascii="Calibri" w:hAnsi="Calibri" w:cs="Calibri"/>
                  <w:color w:val="000000"/>
                  <w:sz w:val="16"/>
                  <w:szCs w:val="16"/>
                  <w:rPrChange w:id="13288" w:author="Στάθης Καπ" w:date="2023-03-03T03:31:00Z">
                    <w:rPr>
                      <w:rFonts w:ascii="Calibri" w:hAnsi="Calibri" w:cs="Calibri"/>
                      <w:color w:val="000000"/>
                      <w:sz w:val="18"/>
                      <w:szCs w:val="18"/>
                    </w:rPr>
                  </w:rPrChange>
                </w:rPr>
                <w:t>868</w:t>
              </w:r>
            </w:ins>
          </w:p>
        </w:tc>
        <w:tc>
          <w:tcPr>
            <w:tcW w:w="621" w:type="dxa"/>
            <w:vAlign w:val="bottom"/>
            <w:tcPrChange w:id="13289" w:author="Στάθης Καπ" w:date="2023-03-03T06:26:00Z">
              <w:tcPr>
                <w:tcW w:w="621" w:type="dxa"/>
                <w:vAlign w:val="bottom"/>
              </w:tcPr>
            </w:tcPrChange>
          </w:tcPr>
          <w:p w14:paraId="038E87F3" w14:textId="442EFC48" w:rsidR="009B17D5" w:rsidRPr="00BB05AC" w:rsidRDefault="009B17D5" w:rsidP="009B17D5">
            <w:pPr>
              <w:jc w:val="center"/>
              <w:rPr>
                <w:ins w:id="13290" w:author="Στάθης Καπ" w:date="2023-03-03T03:28:00Z"/>
                <w:rFonts w:cstheme="minorHAnsi"/>
                <w:sz w:val="16"/>
                <w:szCs w:val="16"/>
              </w:rPr>
            </w:pPr>
            <w:ins w:id="13291" w:author="Στάθης Καπ" w:date="2023-03-03T03:30:00Z">
              <w:r w:rsidRPr="00BB05AC">
                <w:rPr>
                  <w:rFonts w:ascii="Calibri" w:hAnsi="Calibri" w:cs="Calibri"/>
                  <w:color w:val="000000"/>
                  <w:sz w:val="16"/>
                  <w:szCs w:val="16"/>
                  <w:rPrChange w:id="13292" w:author="Στάθης Καπ" w:date="2023-03-03T03:31:00Z">
                    <w:rPr>
                      <w:rFonts w:ascii="Calibri" w:hAnsi="Calibri" w:cs="Calibri"/>
                      <w:color w:val="000000"/>
                      <w:sz w:val="18"/>
                      <w:szCs w:val="18"/>
                    </w:rPr>
                  </w:rPrChange>
                </w:rPr>
                <w:t>0.186</w:t>
              </w:r>
            </w:ins>
          </w:p>
        </w:tc>
        <w:tc>
          <w:tcPr>
            <w:tcW w:w="669" w:type="dxa"/>
            <w:vAlign w:val="center"/>
            <w:tcPrChange w:id="13293" w:author="Στάθης Καπ" w:date="2023-03-03T06:26:00Z">
              <w:tcPr>
                <w:tcW w:w="669" w:type="dxa"/>
                <w:vAlign w:val="center"/>
              </w:tcPr>
            </w:tcPrChange>
          </w:tcPr>
          <w:p w14:paraId="0E021F2A" w14:textId="709C05CB" w:rsidR="009B17D5" w:rsidRPr="00BB05AC" w:rsidRDefault="009B17D5" w:rsidP="009B17D5">
            <w:pPr>
              <w:jc w:val="center"/>
              <w:rPr>
                <w:ins w:id="13294" w:author="Στάθης Καπ" w:date="2023-03-03T03:28:00Z"/>
                <w:rFonts w:cstheme="minorHAnsi"/>
                <w:sz w:val="16"/>
                <w:szCs w:val="16"/>
              </w:rPr>
            </w:pPr>
            <w:ins w:id="13295" w:author="Στάθης Καπ" w:date="2023-03-03T06:13:00Z">
              <w:r>
                <w:rPr>
                  <w:rFonts w:ascii="Calibri" w:hAnsi="Calibri" w:cstheme="minorHAnsi"/>
                  <w:color w:val="000000"/>
                  <w:sz w:val="16"/>
                  <w:szCs w:val="16"/>
                </w:rPr>
                <w:t>2.91</w:t>
              </w:r>
            </w:ins>
          </w:p>
        </w:tc>
        <w:tc>
          <w:tcPr>
            <w:tcW w:w="508" w:type="dxa"/>
            <w:vAlign w:val="bottom"/>
            <w:tcPrChange w:id="13296" w:author="Στάθης Καπ" w:date="2023-03-03T06:26:00Z">
              <w:tcPr>
                <w:tcW w:w="508" w:type="dxa"/>
                <w:vAlign w:val="bottom"/>
              </w:tcPr>
            </w:tcPrChange>
          </w:tcPr>
          <w:p w14:paraId="02725658" w14:textId="3363AA5E" w:rsidR="009B17D5" w:rsidRPr="00BB05AC" w:rsidRDefault="009B17D5" w:rsidP="009B17D5">
            <w:pPr>
              <w:jc w:val="center"/>
              <w:rPr>
                <w:ins w:id="13297" w:author="Στάθης Καπ" w:date="2023-03-03T03:28:00Z"/>
                <w:rFonts w:cstheme="minorHAnsi"/>
                <w:sz w:val="16"/>
                <w:szCs w:val="16"/>
              </w:rPr>
            </w:pPr>
            <w:ins w:id="13298" w:author="Στάθης Καπ" w:date="2023-03-03T03:30:00Z">
              <w:r w:rsidRPr="00BB05AC">
                <w:rPr>
                  <w:rFonts w:ascii="Calibri" w:hAnsi="Calibri" w:cs="Calibri"/>
                  <w:color w:val="000000"/>
                  <w:sz w:val="16"/>
                  <w:szCs w:val="16"/>
                  <w:rPrChange w:id="13299" w:author="Στάθης Καπ" w:date="2023-03-03T03:31:00Z">
                    <w:rPr>
                      <w:rFonts w:ascii="Calibri" w:hAnsi="Calibri" w:cs="Calibri"/>
                      <w:color w:val="000000"/>
                      <w:sz w:val="18"/>
                      <w:szCs w:val="18"/>
                    </w:rPr>
                  </w:rPrChange>
                </w:rPr>
                <w:t>799</w:t>
              </w:r>
            </w:ins>
          </w:p>
        </w:tc>
        <w:tc>
          <w:tcPr>
            <w:tcW w:w="541" w:type="dxa"/>
            <w:vAlign w:val="bottom"/>
            <w:tcPrChange w:id="13300" w:author="Στάθης Καπ" w:date="2023-03-03T06:26:00Z">
              <w:tcPr>
                <w:tcW w:w="541" w:type="dxa"/>
                <w:vAlign w:val="bottom"/>
              </w:tcPr>
            </w:tcPrChange>
          </w:tcPr>
          <w:p w14:paraId="77671767" w14:textId="36BC6E25" w:rsidR="009B17D5" w:rsidRPr="00BB05AC" w:rsidRDefault="009B17D5" w:rsidP="009B17D5">
            <w:pPr>
              <w:jc w:val="center"/>
              <w:rPr>
                <w:ins w:id="13301" w:author="Στάθης Καπ" w:date="2023-03-03T03:28:00Z"/>
                <w:rFonts w:cstheme="minorHAnsi"/>
                <w:sz w:val="16"/>
                <w:szCs w:val="16"/>
              </w:rPr>
            </w:pPr>
            <w:ins w:id="13302" w:author="Στάθης Καπ" w:date="2023-03-03T03:30:00Z">
              <w:r w:rsidRPr="00BB05AC">
                <w:rPr>
                  <w:rFonts w:ascii="Calibri" w:hAnsi="Calibri" w:cs="Calibri"/>
                  <w:color w:val="000000"/>
                  <w:sz w:val="16"/>
                  <w:szCs w:val="16"/>
                  <w:rPrChange w:id="13303" w:author="Στάθης Καπ" w:date="2023-03-03T03:31:00Z">
                    <w:rPr>
                      <w:rFonts w:ascii="Calibri" w:hAnsi="Calibri" w:cs="Calibri"/>
                      <w:color w:val="000000"/>
                      <w:sz w:val="18"/>
                      <w:szCs w:val="18"/>
                    </w:rPr>
                  </w:rPrChange>
                </w:rPr>
                <w:t>0.315</w:t>
              </w:r>
            </w:ins>
          </w:p>
        </w:tc>
        <w:tc>
          <w:tcPr>
            <w:tcW w:w="589" w:type="dxa"/>
            <w:vAlign w:val="center"/>
            <w:tcPrChange w:id="13304" w:author="Στάθης Καπ" w:date="2023-03-03T06:26:00Z">
              <w:tcPr>
                <w:tcW w:w="589" w:type="dxa"/>
                <w:vAlign w:val="center"/>
              </w:tcPr>
            </w:tcPrChange>
          </w:tcPr>
          <w:p w14:paraId="48F9B56B" w14:textId="3372E32F" w:rsidR="009B17D5" w:rsidRPr="00BB05AC" w:rsidRDefault="009B17D5" w:rsidP="009B17D5">
            <w:pPr>
              <w:jc w:val="center"/>
              <w:rPr>
                <w:ins w:id="13305" w:author="Στάθης Καπ" w:date="2023-03-03T03:28:00Z"/>
                <w:rFonts w:cstheme="minorHAnsi"/>
                <w:sz w:val="16"/>
                <w:szCs w:val="16"/>
              </w:rPr>
            </w:pPr>
            <w:ins w:id="13306" w:author="Στάθης Καπ" w:date="2023-03-03T06:13:00Z">
              <w:r>
                <w:rPr>
                  <w:rFonts w:ascii="Calibri" w:hAnsi="Calibri" w:cstheme="minorHAnsi"/>
                  <w:color w:val="000000"/>
                  <w:sz w:val="16"/>
                  <w:szCs w:val="16"/>
                </w:rPr>
                <w:t>10.63</w:t>
              </w:r>
            </w:ins>
          </w:p>
        </w:tc>
        <w:tc>
          <w:tcPr>
            <w:tcW w:w="463" w:type="dxa"/>
            <w:vAlign w:val="bottom"/>
            <w:tcPrChange w:id="13307" w:author="Στάθης Καπ" w:date="2023-03-03T06:26:00Z">
              <w:tcPr>
                <w:tcW w:w="463" w:type="dxa"/>
                <w:vAlign w:val="bottom"/>
              </w:tcPr>
            </w:tcPrChange>
          </w:tcPr>
          <w:p w14:paraId="2EB1A31D" w14:textId="52AAE4D2" w:rsidR="009B17D5" w:rsidRPr="00BB05AC" w:rsidRDefault="009B17D5" w:rsidP="009B17D5">
            <w:pPr>
              <w:jc w:val="center"/>
              <w:rPr>
                <w:ins w:id="13308" w:author="Στάθης Καπ" w:date="2023-03-03T03:28:00Z"/>
                <w:rFonts w:cstheme="minorHAnsi"/>
                <w:sz w:val="16"/>
                <w:szCs w:val="16"/>
              </w:rPr>
            </w:pPr>
            <w:ins w:id="13309" w:author="Στάθης Καπ" w:date="2023-03-03T03:30:00Z">
              <w:r w:rsidRPr="00BB05AC">
                <w:rPr>
                  <w:rFonts w:ascii="Calibri" w:hAnsi="Calibri" w:cs="Calibri"/>
                  <w:color w:val="000000"/>
                  <w:sz w:val="16"/>
                  <w:szCs w:val="16"/>
                  <w:rPrChange w:id="13310" w:author="Στάθης Καπ" w:date="2023-03-03T03:31:00Z">
                    <w:rPr>
                      <w:rFonts w:ascii="Calibri" w:hAnsi="Calibri" w:cs="Calibri"/>
                      <w:color w:val="000000"/>
                      <w:sz w:val="18"/>
                      <w:szCs w:val="18"/>
                    </w:rPr>
                  </w:rPrChange>
                </w:rPr>
                <w:t>800</w:t>
              </w:r>
            </w:ins>
          </w:p>
        </w:tc>
        <w:tc>
          <w:tcPr>
            <w:tcW w:w="541" w:type="dxa"/>
            <w:vAlign w:val="bottom"/>
            <w:tcPrChange w:id="13311" w:author="Στάθης Καπ" w:date="2023-03-03T06:26:00Z">
              <w:tcPr>
                <w:tcW w:w="541" w:type="dxa"/>
                <w:vAlign w:val="bottom"/>
              </w:tcPr>
            </w:tcPrChange>
          </w:tcPr>
          <w:p w14:paraId="6FCB4FD2" w14:textId="40312B1F" w:rsidR="009B17D5" w:rsidRPr="00BB05AC" w:rsidRDefault="009B17D5" w:rsidP="009B17D5">
            <w:pPr>
              <w:jc w:val="center"/>
              <w:rPr>
                <w:ins w:id="13312" w:author="Στάθης Καπ" w:date="2023-03-03T03:28:00Z"/>
                <w:rFonts w:cstheme="minorHAnsi"/>
                <w:sz w:val="16"/>
                <w:szCs w:val="16"/>
              </w:rPr>
            </w:pPr>
            <w:ins w:id="13313" w:author="Στάθης Καπ" w:date="2023-03-03T03:30:00Z">
              <w:r w:rsidRPr="00BB05AC">
                <w:rPr>
                  <w:rFonts w:ascii="Calibri" w:hAnsi="Calibri" w:cs="Calibri"/>
                  <w:color w:val="000000"/>
                  <w:sz w:val="16"/>
                  <w:szCs w:val="16"/>
                  <w:rPrChange w:id="13314" w:author="Στάθης Καπ" w:date="2023-03-03T03:31:00Z">
                    <w:rPr>
                      <w:rFonts w:ascii="Calibri" w:hAnsi="Calibri" w:cs="Calibri"/>
                      <w:color w:val="000000"/>
                      <w:sz w:val="18"/>
                      <w:szCs w:val="18"/>
                    </w:rPr>
                  </w:rPrChange>
                </w:rPr>
                <w:t>0.322</w:t>
              </w:r>
            </w:ins>
          </w:p>
        </w:tc>
        <w:tc>
          <w:tcPr>
            <w:tcW w:w="589" w:type="dxa"/>
            <w:vAlign w:val="center"/>
            <w:tcPrChange w:id="13315" w:author="Στάθης Καπ" w:date="2023-03-03T06:26:00Z">
              <w:tcPr>
                <w:tcW w:w="589" w:type="dxa"/>
                <w:vAlign w:val="center"/>
              </w:tcPr>
            </w:tcPrChange>
          </w:tcPr>
          <w:p w14:paraId="65C225A5" w14:textId="62BF186F" w:rsidR="009B17D5" w:rsidRPr="00BB05AC" w:rsidRDefault="009B17D5" w:rsidP="009B17D5">
            <w:pPr>
              <w:jc w:val="center"/>
              <w:rPr>
                <w:ins w:id="13316" w:author="Στάθης Καπ" w:date="2023-03-03T03:28:00Z"/>
                <w:rFonts w:cstheme="minorHAnsi"/>
                <w:sz w:val="16"/>
                <w:szCs w:val="16"/>
              </w:rPr>
            </w:pPr>
            <w:ins w:id="13317" w:author="Στάθης Καπ" w:date="2023-03-03T06:14:00Z">
              <w:r>
                <w:rPr>
                  <w:rFonts w:ascii="Calibri" w:hAnsi="Calibri" w:cstheme="minorHAnsi"/>
                  <w:color w:val="000000"/>
                  <w:sz w:val="16"/>
                  <w:szCs w:val="16"/>
                </w:rPr>
                <w:t>10.51</w:t>
              </w:r>
            </w:ins>
          </w:p>
        </w:tc>
      </w:tr>
      <w:tr w:rsidR="009B17D5" w14:paraId="48A6FBEB" w14:textId="77777777" w:rsidTr="00F03C40">
        <w:trPr>
          <w:ins w:id="13318" w:author="Στάθης Καπ" w:date="2023-03-03T03:28:00Z"/>
        </w:trPr>
        <w:tc>
          <w:tcPr>
            <w:tcW w:w="515" w:type="dxa"/>
            <w:tcBorders>
              <w:top w:val="nil"/>
              <w:bottom w:val="nil"/>
              <w:right w:val="single" w:sz="4" w:space="0" w:color="auto"/>
            </w:tcBorders>
            <w:shd w:val="clear" w:color="auto" w:fill="E7E6E6" w:themeFill="background2"/>
            <w:vAlign w:val="center"/>
            <w:tcPrChange w:id="13319" w:author="Στάθης Καπ" w:date="2023-03-03T06:26:00Z">
              <w:tcPr>
                <w:tcW w:w="515" w:type="dxa"/>
                <w:vAlign w:val="center"/>
              </w:tcPr>
            </w:tcPrChange>
          </w:tcPr>
          <w:p w14:paraId="64F55533" w14:textId="517D2A22" w:rsidR="009B17D5" w:rsidRPr="00BB05AC" w:rsidRDefault="009B17D5" w:rsidP="009B17D5">
            <w:pPr>
              <w:jc w:val="center"/>
              <w:rPr>
                <w:ins w:id="13320" w:author="Στάθης Καπ" w:date="2023-03-03T03:28:00Z"/>
                <w:sz w:val="16"/>
                <w:szCs w:val="16"/>
              </w:rPr>
            </w:pPr>
            <w:ins w:id="13321" w:author="Στάθης Καπ" w:date="2023-03-03T03:30:00Z">
              <w:r w:rsidRPr="00BB05AC">
                <w:rPr>
                  <w:rFonts w:cstheme="minorHAnsi"/>
                  <w:sz w:val="16"/>
                  <w:szCs w:val="16"/>
                  <w:rPrChange w:id="13322" w:author="Στάθης Καπ" w:date="2023-03-03T03:31:00Z">
                    <w:rPr>
                      <w:rFonts w:cstheme="minorHAnsi"/>
                      <w:sz w:val="18"/>
                      <w:szCs w:val="18"/>
                    </w:rPr>
                  </w:rPrChange>
                </w:rPr>
                <w:t>pr18</w:t>
              </w:r>
            </w:ins>
          </w:p>
        </w:tc>
        <w:tc>
          <w:tcPr>
            <w:tcW w:w="560" w:type="dxa"/>
            <w:tcBorders>
              <w:left w:val="single" w:sz="4" w:space="0" w:color="auto"/>
            </w:tcBorders>
            <w:tcPrChange w:id="13323" w:author="Στάθης Καπ" w:date="2023-03-03T06:26:00Z">
              <w:tcPr>
                <w:tcW w:w="560" w:type="dxa"/>
              </w:tcPr>
            </w:tcPrChange>
          </w:tcPr>
          <w:p w14:paraId="32D27F23" w14:textId="5431A8F2" w:rsidR="009B17D5" w:rsidRPr="00BB05AC" w:rsidRDefault="009B17D5" w:rsidP="009B17D5">
            <w:pPr>
              <w:jc w:val="center"/>
              <w:rPr>
                <w:ins w:id="13324" w:author="Στάθης Καπ" w:date="2023-03-03T03:28:00Z"/>
                <w:rFonts w:cstheme="minorHAnsi"/>
                <w:sz w:val="16"/>
                <w:szCs w:val="16"/>
              </w:rPr>
            </w:pPr>
            <w:ins w:id="13325" w:author="Στάθης Καπ" w:date="2023-03-03T03:30:00Z">
              <w:r w:rsidRPr="00BB05AC">
                <w:rPr>
                  <w:rFonts w:cstheme="minorHAnsi"/>
                  <w:sz w:val="16"/>
                  <w:szCs w:val="16"/>
                  <w:rPrChange w:id="13326" w:author="Στάθης Καπ" w:date="2023-03-03T03:31:00Z">
                    <w:rPr>
                      <w:rFonts w:cstheme="minorHAnsi"/>
                      <w:sz w:val="18"/>
                      <w:szCs w:val="18"/>
                    </w:rPr>
                  </w:rPrChange>
                </w:rPr>
                <w:t>1539</w:t>
              </w:r>
            </w:ins>
          </w:p>
        </w:tc>
        <w:tc>
          <w:tcPr>
            <w:tcW w:w="855" w:type="dxa"/>
            <w:tcPrChange w:id="13327" w:author="Στάθης Καπ" w:date="2023-03-03T06:26:00Z">
              <w:tcPr>
                <w:tcW w:w="855" w:type="dxa"/>
              </w:tcPr>
            </w:tcPrChange>
          </w:tcPr>
          <w:p w14:paraId="506433FC" w14:textId="63A47FA7" w:rsidR="009B17D5" w:rsidRPr="00BB05AC" w:rsidRDefault="009B17D5" w:rsidP="009B17D5">
            <w:pPr>
              <w:jc w:val="center"/>
              <w:rPr>
                <w:ins w:id="13328" w:author="Στάθης Καπ" w:date="2023-03-03T03:28:00Z"/>
                <w:rFonts w:cstheme="minorHAnsi"/>
                <w:sz w:val="16"/>
                <w:szCs w:val="16"/>
              </w:rPr>
            </w:pPr>
            <w:ins w:id="13329" w:author="Στάθης Καπ" w:date="2023-03-03T03:30:00Z">
              <w:r w:rsidRPr="00BB05AC">
                <w:rPr>
                  <w:rFonts w:cstheme="minorHAnsi"/>
                  <w:sz w:val="16"/>
                  <w:szCs w:val="16"/>
                  <w:rPrChange w:id="13330" w:author="Στάθης Καπ" w:date="2023-03-03T03:31:00Z">
                    <w:rPr>
                      <w:rFonts w:cstheme="minorHAnsi"/>
                      <w:sz w:val="18"/>
                      <w:szCs w:val="18"/>
                    </w:rPr>
                  </w:rPrChange>
                </w:rPr>
                <w:t>1352</w:t>
              </w:r>
            </w:ins>
          </w:p>
        </w:tc>
        <w:tc>
          <w:tcPr>
            <w:tcW w:w="544" w:type="dxa"/>
            <w:vAlign w:val="bottom"/>
            <w:tcPrChange w:id="13331" w:author="Στάθης Καπ" w:date="2023-03-03T06:26:00Z">
              <w:tcPr>
                <w:tcW w:w="544" w:type="dxa"/>
                <w:vAlign w:val="bottom"/>
              </w:tcPr>
            </w:tcPrChange>
          </w:tcPr>
          <w:p w14:paraId="2F2B3552" w14:textId="08776819" w:rsidR="009B17D5" w:rsidRPr="00BB05AC" w:rsidRDefault="009B17D5" w:rsidP="009B17D5">
            <w:pPr>
              <w:jc w:val="center"/>
              <w:rPr>
                <w:ins w:id="13332" w:author="Στάθης Καπ" w:date="2023-03-03T03:28:00Z"/>
                <w:rFonts w:cstheme="minorHAnsi"/>
                <w:sz w:val="16"/>
                <w:szCs w:val="16"/>
              </w:rPr>
            </w:pPr>
            <w:ins w:id="13333" w:author="Στάθης Καπ" w:date="2023-03-03T03:30:00Z">
              <w:r w:rsidRPr="00BB05AC">
                <w:rPr>
                  <w:rFonts w:ascii="Calibri" w:hAnsi="Calibri" w:cs="Calibri"/>
                  <w:color w:val="000000"/>
                  <w:sz w:val="16"/>
                  <w:szCs w:val="16"/>
                  <w:rPrChange w:id="13334" w:author="Στάθης Καπ" w:date="2023-03-03T03:31:00Z">
                    <w:rPr>
                      <w:rFonts w:ascii="Calibri" w:hAnsi="Calibri" w:cs="Calibri"/>
                      <w:color w:val="000000"/>
                      <w:sz w:val="18"/>
                      <w:szCs w:val="18"/>
                    </w:rPr>
                  </w:rPrChange>
                </w:rPr>
                <w:t>1425</w:t>
              </w:r>
            </w:ins>
          </w:p>
        </w:tc>
        <w:tc>
          <w:tcPr>
            <w:tcW w:w="621" w:type="dxa"/>
            <w:vAlign w:val="bottom"/>
            <w:tcPrChange w:id="13335" w:author="Στάθης Καπ" w:date="2023-03-03T06:26:00Z">
              <w:tcPr>
                <w:tcW w:w="621" w:type="dxa"/>
                <w:vAlign w:val="bottom"/>
              </w:tcPr>
            </w:tcPrChange>
          </w:tcPr>
          <w:p w14:paraId="27A95E69" w14:textId="45F238BC" w:rsidR="009B17D5" w:rsidRPr="00BB05AC" w:rsidRDefault="009B17D5" w:rsidP="009B17D5">
            <w:pPr>
              <w:jc w:val="center"/>
              <w:rPr>
                <w:ins w:id="13336" w:author="Στάθης Καπ" w:date="2023-03-03T03:28:00Z"/>
                <w:rFonts w:cstheme="minorHAnsi"/>
                <w:sz w:val="16"/>
                <w:szCs w:val="16"/>
              </w:rPr>
            </w:pPr>
            <w:ins w:id="13337" w:author="Στάθης Καπ" w:date="2023-03-03T03:30:00Z">
              <w:r w:rsidRPr="00BB05AC">
                <w:rPr>
                  <w:rFonts w:ascii="Calibri" w:hAnsi="Calibri" w:cs="Calibri"/>
                  <w:color w:val="000000"/>
                  <w:sz w:val="16"/>
                  <w:szCs w:val="16"/>
                  <w:rPrChange w:id="13338" w:author="Στάθης Καπ" w:date="2023-03-03T03:31:00Z">
                    <w:rPr>
                      <w:rFonts w:ascii="Calibri" w:hAnsi="Calibri" w:cs="Calibri"/>
                      <w:color w:val="000000"/>
                      <w:sz w:val="18"/>
                      <w:szCs w:val="18"/>
                    </w:rPr>
                  </w:rPrChange>
                </w:rPr>
                <w:t>2.123</w:t>
              </w:r>
            </w:ins>
          </w:p>
        </w:tc>
        <w:tc>
          <w:tcPr>
            <w:tcW w:w="669" w:type="dxa"/>
            <w:vAlign w:val="center"/>
            <w:tcPrChange w:id="13339" w:author="Στάθης Καπ" w:date="2023-03-03T06:26:00Z">
              <w:tcPr>
                <w:tcW w:w="669" w:type="dxa"/>
                <w:vAlign w:val="center"/>
              </w:tcPr>
            </w:tcPrChange>
          </w:tcPr>
          <w:p w14:paraId="2797B0E5" w14:textId="557B0FD3" w:rsidR="009B17D5" w:rsidRPr="00BB05AC" w:rsidRDefault="009B17D5" w:rsidP="009B17D5">
            <w:pPr>
              <w:jc w:val="center"/>
              <w:rPr>
                <w:ins w:id="13340" w:author="Στάθης Καπ" w:date="2023-03-03T03:28:00Z"/>
                <w:rFonts w:cstheme="minorHAnsi"/>
                <w:sz w:val="16"/>
                <w:szCs w:val="16"/>
              </w:rPr>
            </w:pPr>
            <w:ins w:id="13341" w:author="Στάθης Καπ" w:date="2023-03-03T06:13:00Z">
              <w:r>
                <w:rPr>
                  <w:rFonts w:ascii="Calibri" w:hAnsi="Calibri" w:cstheme="minorHAnsi"/>
                  <w:color w:val="000000"/>
                  <w:sz w:val="16"/>
                  <w:szCs w:val="16"/>
                </w:rPr>
                <w:t>7.41</w:t>
              </w:r>
            </w:ins>
          </w:p>
        </w:tc>
        <w:tc>
          <w:tcPr>
            <w:tcW w:w="543" w:type="dxa"/>
            <w:vAlign w:val="bottom"/>
            <w:tcPrChange w:id="13342" w:author="Στάθης Καπ" w:date="2023-03-03T06:26:00Z">
              <w:tcPr>
                <w:tcW w:w="543" w:type="dxa"/>
                <w:vAlign w:val="bottom"/>
              </w:tcPr>
            </w:tcPrChange>
          </w:tcPr>
          <w:p w14:paraId="016A175D" w14:textId="15CADD3E" w:rsidR="009B17D5" w:rsidRPr="00BB05AC" w:rsidRDefault="009B17D5" w:rsidP="009B17D5">
            <w:pPr>
              <w:jc w:val="center"/>
              <w:rPr>
                <w:ins w:id="13343" w:author="Στάθης Καπ" w:date="2023-03-03T03:28:00Z"/>
                <w:rFonts w:cstheme="minorHAnsi"/>
                <w:sz w:val="16"/>
                <w:szCs w:val="16"/>
              </w:rPr>
            </w:pPr>
            <w:ins w:id="13344" w:author="Στάθης Καπ" w:date="2023-03-03T03:30:00Z">
              <w:r w:rsidRPr="00BB05AC">
                <w:rPr>
                  <w:rFonts w:ascii="Calibri" w:hAnsi="Calibri" w:cs="Calibri"/>
                  <w:color w:val="000000"/>
                  <w:sz w:val="16"/>
                  <w:szCs w:val="16"/>
                  <w:rPrChange w:id="13345" w:author="Στάθης Καπ" w:date="2023-03-03T03:31:00Z">
                    <w:rPr>
                      <w:rFonts w:ascii="Calibri" w:hAnsi="Calibri" w:cs="Calibri"/>
                      <w:color w:val="000000"/>
                      <w:sz w:val="18"/>
                      <w:szCs w:val="18"/>
                    </w:rPr>
                  </w:rPrChange>
                </w:rPr>
                <w:t>1372</w:t>
              </w:r>
            </w:ins>
          </w:p>
        </w:tc>
        <w:tc>
          <w:tcPr>
            <w:tcW w:w="621" w:type="dxa"/>
            <w:vAlign w:val="bottom"/>
            <w:tcPrChange w:id="13346" w:author="Στάθης Καπ" w:date="2023-03-03T06:26:00Z">
              <w:tcPr>
                <w:tcW w:w="621" w:type="dxa"/>
                <w:vAlign w:val="bottom"/>
              </w:tcPr>
            </w:tcPrChange>
          </w:tcPr>
          <w:p w14:paraId="5E0EF9EA" w14:textId="7E1CAF68" w:rsidR="009B17D5" w:rsidRPr="00BB05AC" w:rsidRDefault="009B17D5" w:rsidP="009B17D5">
            <w:pPr>
              <w:jc w:val="center"/>
              <w:rPr>
                <w:ins w:id="13347" w:author="Στάθης Καπ" w:date="2023-03-03T03:28:00Z"/>
                <w:rFonts w:cstheme="minorHAnsi"/>
                <w:sz w:val="16"/>
                <w:szCs w:val="16"/>
              </w:rPr>
            </w:pPr>
            <w:ins w:id="13348" w:author="Στάθης Καπ" w:date="2023-03-03T03:30:00Z">
              <w:r w:rsidRPr="00BB05AC">
                <w:rPr>
                  <w:rFonts w:ascii="Calibri" w:hAnsi="Calibri" w:cs="Calibri"/>
                  <w:color w:val="000000"/>
                  <w:sz w:val="16"/>
                  <w:szCs w:val="16"/>
                  <w:rPrChange w:id="13349" w:author="Στάθης Καπ" w:date="2023-03-03T03:31:00Z">
                    <w:rPr>
                      <w:rFonts w:ascii="Calibri" w:hAnsi="Calibri" w:cs="Calibri"/>
                      <w:color w:val="000000"/>
                      <w:sz w:val="18"/>
                      <w:szCs w:val="18"/>
                    </w:rPr>
                  </w:rPrChange>
                </w:rPr>
                <w:t>1.211</w:t>
              </w:r>
            </w:ins>
          </w:p>
        </w:tc>
        <w:tc>
          <w:tcPr>
            <w:tcW w:w="669" w:type="dxa"/>
            <w:vAlign w:val="center"/>
            <w:tcPrChange w:id="13350" w:author="Στάθης Καπ" w:date="2023-03-03T06:26:00Z">
              <w:tcPr>
                <w:tcW w:w="669" w:type="dxa"/>
                <w:vAlign w:val="center"/>
              </w:tcPr>
            </w:tcPrChange>
          </w:tcPr>
          <w:p w14:paraId="7F966983" w14:textId="2C9737A1" w:rsidR="009B17D5" w:rsidRPr="00BB05AC" w:rsidRDefault="009B17D5" w:rsidP="009B17D5">
            <w:pPr>
              <w:jc w:val="center"/>
              <w:rPr>
                <w:ins w:id="13351" w:author="Στάθης Καπ" w:date="2023-03-03T03:28:00Z"/>
                <w:rFonts w:cstheme="minorHAnsi"/>
                <w:sz w:val="16"/>
                <w:szCs w:val="16"/>
              </w:rPr>
            </w:pPr>
            <w:ins w:id="13352" w:author="Στάθης Καπ" w:date="2023-03-03T06:13:00Z">
              <w:r>
                <w:rPr>
                  <w:rFonts w:ascii="Calibri" w:hAnsi="Calibri" w:cstheme="minorHAnsi"/>
                  <w:color w:val="000000"/>
                  <w:sz w:val="16"/>
                  <w:szCs w:val="16"/>
                </w:rPr>
                <w:t>3.72</w:t>
              </w:r>
            </w:ins>
          </w:p>
        </w:tc>
        <w:tc>
          <w:tcPr>
            <w:tcW w:w="508" w:type="dxa"/>
            <w:vAlign w:val="bottom"/>
            <w:tcPrChange w:id="13353" w:author="Στάθης Καπ" w:date="2023-03-03T06:26:00Z">
              <w:tcPr>
                <w:tcW w:w="508" w:type="dxa"/>
                <w:vAlign w:val="bottom"/>
              </w:tcPr>
            </w:tcPrChange>
          </w:tcPr>
          <w:p w14:paraId="485AB449" w14:textId="71EA45A4" w:rsidR="009B17D5" w:rsidRPr="00BB05AC" w:rsidRDefault="009B17D5" w:rsidP="009B17D5">
            <w:pPr>
              <w:jc w:val="center"/>
              <w:rPr>
                <w:ins w:id="13354" w:author="Στάθης Καπ" w:date="2023-03-03T03:28:00Z"/>
                <w:rFonts w:cstheme="minorHAnsi"/>
                <w:sz w:val="16"/>
                <w:szCs w:val="16"/>
              </w:rPr>
            </w:pPr>
            <w:ins w:id="13355" w:author="Στάθης Καπ" w:date="2023-03-03T03:30:00Z">
              <w:r w:rsidRPr="00BB05AC">
                <w:rPr>
                  <w:rFonts w:ascii="Calibri" w:hAnsi="Calibri" w:cs="Calibri"/>
                  <w:color w:val="000000"/>
                  <w:sz w:val="16"/>
                  <w:szCs w:val="16"/>
                  <w:rPrChange w:id="13356" w:author="Στάθης Καπ" w:date="2023-03-03T03:31:00Z">
                    <w:rPr>
                      <w:rFonts w:ascii="Calibri" w:hAnsi="Calibri" w:cs="Calibri"/>
                      <w:color w:val="000000"/>
                      <w:sz w:val="18"/>
                      <w:szCs w:val="18"/>
                    </w:rPr>
                  </w:rPrChange>
                </w:rPr>
                <w:t>1266</w:t>
              </w:r>
            </w:ins>
          </w:p>
        </w:tc>
        <w:tc>
          <w:tcPr>
            <w:tcW w:w="541" w:type="dxa"/>
            <w:vAlign w:val="bottom"/>
            <w:tcPrChange w:id="13357" w:author="Στάθης Καπ" w:date="2023-03-03T06:26:00Z">
              <w:tcPr>
                <w:tcW w:w="541" w:type="dxa"/>
                <w:vAlign w:val="bottom"/>
              </w:tcPr>
            </w:tcPrChange>
          </w:tcPr>
          <w:p w14:paraId="5AC32B5C" w14:textId="6AB5934C" w:rsidR="009B17D5" w:rsidRPr="00BB05AC" w:rsidRDefault="009B17D5" w:rsidP="009B17D5">
            <w:pPr>
              <w:jc w:val="center"/>
              <w:rPr>
                <w:ins w:id="13358" w:author="Στάθης Καπ" w:date="2023-03-03T03:28:00Z"/>
                <w:rFonts w:cstheme="minorHAnsi"/>
                <w:sz w:val="16"/>
                <w:szCs w:val="16"/>
              </w:rPr>
            </w:pPr>
            <w:ins w:id="13359" w:author="Στάθης Καπ" w:date="2023-03-03T03:30:00Z">
              <w:r w:rsidRPr="00BB05AC">
                <w:rPr>
                  <w:rFonts w:ascii="Calibri" w:hAnsi="Calibri" w:cs="Calibri"/>
                  <w:color w:val="000000"/>
                  <w:sz w:val="16"/>
                  <w:szCs w:val="16"/>
                  <w:rPrChange w:id="13360" w:author="Στάθης Καπ" w:date="2023-03-03T03:31:00Z">
                    <w:rPr>
                      <w:rFonts w:ascii="Calibri" w:hAnsi="Calibri" w:cs="Calibri"/>
                      <w:color w:val="000000"/>
                      <w:sz w:val="18"/>
                      <w:szCs w:val="18"/>
                    </w:rPr>
                  </w:rPrChange>
                </w:rPr>
                <w:t>1.033</w:t>
              </w:r>
            </w:ins>
          </w:p>
        </w:tc>
        <w:tc>
          <w:tcPr>
            <w:tcW w:w="589" w:type="dxa"/>
            <w:vAlign w:val="center"/>
            <w:tcPrChange w:id="13361" w:author="Στάθης Καπ" w:date="2023-03-03T06:26:00Z">
              <w:tcPr>
                <w:tcW w:w="589" w:type="dxa"/>
                <w:vAlign w:val="center"/>
              </w:tcPr>
            </w:tcPrChange>
          </w:tcPr>
          <w:p w14:paraId="0C635645" w14:textId="59824582" w:rsidR="009B17D5" w:rsidRPr="00BB05AC" w:rsidRDefault="009B17D5" w:rsidP="009B17D5">
            <w:pPr>
              <w:jc w:val="center"/>
              <w:rPr>
                <w:ins w:id="13362" w:author="Στάθης Καπ" w:date="2023-03-03T03:28:00Z"/>
                <w:rFonts w:cstheme="minorHAnsi"/>
                <w:sz w:val="16"/>
                <w:szCs w:val="16"/>
              </w:rPr>
            </w:pPr>
            <w:ins w:id="13363" w:author="Στάθης Καπ" w:date="2023-03-03T06:13:00Z">
              <w:r>
                <w:rPr>
                  <w:rFonts w:ascii="Calibri" w:hAnsi="Calibri" w:cstheme="minorHAnsi"/>
                  <w:color w:val="000000"/>
                  <w:sz w:val="16"/>
                  <w:szCs w:val="16"/>
                </w:rPr>
                <w:t>11.16</w:t>
              </w:r>
            </w:ins>
          </w:p>
        </w:tc>
        <w:tc>
          <w:tcPr>
            <w:tcW w:w="463" w:type="dxa"/>
            <w:vAlign w:val="bottom"/>
            <w:tcPrChange w:id="13364" w:author="Στάθης Καπ" w:date="2023-03-03T06:26:00Z">
              <w:tcPr>
                <w:tcW w:w="463" w:type="dxa"/>
                <w:vAlign w:val="bottom"/>
              </w:tcPr>
            </w:tcPrChange>
          </w:tcPr>
          <w:p w14:paraId="59F1537B" w14:textId="12C916A5" w:rsidR="009B17D5" w:rsidRPr="00BB05AC" w:rsidRDefault="009B17D5" w:rsidP="009B17D5">
            <w:pPr>
              <w:jc w:val="center"/>
              <w:rPr>
                <w:ins w:id="13365" w:author="Στάθης Καπ" w:date="2023-03-03T03:28:00Z"/>
                <w:rFonts w:cstheme="minorHAnsi"/>
                <w:sz w:val="16"/>
                <w:szCs w:val="16"/>
              </w:rPr>
            </w:pPr>
            <w:ins w:id="13366" w:author="Στάθης Καπ" w:date="2023-03-03T03:30:00Z">
              <w:r w:rsidRPr="00BB05AC">
                <w:rPr>
                  <w:rFonts w:ascii="Calibri" w:hAnsi="Calibri" w:cs="Calibri"/>
                  <w:color w:val="000000"/>
                  <w:sz w:val="16"/>
                  <w:szCs w:val="16"/>
                  <w:rPrChange w:id="13367" w:author="Στάθης Καπ" w:date="2023-03-03T03:31:00Z">
                    <w:rPr>
                      <w:rFonts w:ascii="Calibri" w:hAnsi="Calibri" w:cs="Calibri"/>
                      <w:color w:val="000000"/>
                      <w:sz w:val="18"/>
                      <w:szCs w:val="18"/>
                    </w:rPr>
                  </w:rPrChange>
                </w:rPr>
                <w:t>1245</w:t>
              </w:r>
            </w:ins>
          </w:p>
        </w:tc>
        <w:tc>
          <w:tcPr>
            <w:tcW w:w="541" w:type="dxa"/>
            <w:vAlign w:val="bottom"/>
            <w:tcPrChange w:id="13368" w:author="Στάθης Καπ" w:date="2023-03-03T06:26:00Z">
              <w:tcPr>
                <w:tcW w:w="541" w:type="dxa"/>
                <w:vAlign w:val="bottom"/>
              </w:tcPr>
            </w:tcPrChange>
          </w:tcPr>
          <w:p w14:paraId="1A1C7B4A" w14:textId="277EFCF7" w:rsidR="009B17D5" w:rsidRPr="00BB05AC" w:rsidRDefault="009B17D5" w:rsidP="009B17D5">
            <w:pPr>
              <w:jc w:val="center"/>
              <w:rPr>
                <w:ins w:id="13369" w:author="Στάθης Καπ" w:date="2023-03-03T03:28:00Z"/>
                <w:rFonts w:cstheme="minorHAnsi"/>
                <w:sz w:val="16"/>
                <w:szCs w:val="16"/>
              </w:rPr>
            </w:pPr>
            <w:ins w:id="13370" w:author="Στάθης Καπ" w:date="2023-03-03T03:30:00Z">
              <w:r w:rsidRPr="00BB05AC">
                <w:rPr>
                  <w:rFonts w:ascii="Calibri" w:hAnsi="Calibri" w:cs="Calibri"/>
                  <w:color w:val="000000"/>
                  <w:sz w:val="16"/>
                  <w:szCs w:val="16"/>
                  <w:rPrChange w:id="13371" w:author="Στάθης Καπ" w:date="2023-03-03T03:31:00Z">
                    <w:rPr>
                      <w:rFonts w:ascii="Calibri" w:hAnsi="Calibri" w:cs="Calibri"/>
                      <w:color w:val="000000"/>
                      <w:sz w:val="18"/>
                      <w:szCs w:val="18"/>
                    </w:rPr>
                  </w:rPrChange>
                </w:rPr>
                <w:t>1.339</w:t>
              </w:r>
            </w:ins>
          </w:p>
        </w:tc>
        <w:tc>
          <w:tcPr>
            <w:tcW w:w="589" w:type="dxa"/>
            <w:vAlign w:val="center"/>
            <w:tcPrChange w:id="13372" w:author="Στάθης Καπ" w:date="2023-03-03T06:26:00Z">
              <w:tcPr>
                <w:tcW w:w="589" w:type="dxa"/>
                <w:vAlign w:val="center"/>
              </w:tcPr>
            </w:tcPrChange>
          </w:tcPr>
          <w:p w14:paraId="51B2850C" w14:textId="581953C8" w:rsidR="009B17D5" w:rsidRPr="00BB05AC" w:rsidRDefault="009B17D5" w:rsidP="009B17D5">
            <w:pPr>
              <w:jc w:val="center"/>
              <w:rPr>
                <w:ins w:id="13373" w:author="Στάθης Καπ" w:date="2023-03-03T03:28:00Z"/>
                <w:rFonts w:cstheme="minorHAnsi"/>
                <w:sz w:val="16"/>
                <w:szCs w:val="16"/>
              </w:rPr>
            </w:pPr>
            <w:ins w:id="13374" w:author="Στάθης Καπ" w:date="2023-03-03T06:14:00Z">
              <w:r>
                <w:rPr>
                  <w:rFonts w:ascii="Calibri" w:hAnsi="Calibri" w:cstheme="minorHAnsi"/>
                  <w:color w:val="000000"/>
                  <w:sz w:val="16"/>
                  <w:szCs w:val="16"/>
                </w:rPr>
                <w:t>12.63</w:t>
              </w:r>
            </w:ins>
          </w:p>
        </w:tc>
      </w:tr>
      <w:tr w:rsidR="009B17D5" w14:paraId="3B71DA44" w14:textId="77777777" w:rsidTr="00F03C40">
        <w:trPr>
          <w:ins w:id="13375" w:author="Στάθης Καπ" w:date="2023-03-03T03:28:00Z"/>
        </w:trPr>
        <w:tc>
          <w:tcPr>
            <w:tcW w:w="515" w:type="dxa"/>
            <w:tcBorders>
              <w:top w:val="nil"/>
              <w:bottom w:val="nil"/>
              <w:right w:val="single" w:sz="4" w:space="0" w:color="auto"/>
            </w:tcBorders>
            <w:shd w:val="clear" w:color="auto" w:fill="E7E6E6" w:themeFill="background2"/>
            <w:vAlign w:val="center"/>
            <w:tcPrChange w:id="13376" w:author="Στάθης Καπ" w:date="2023-03-03T06:26:00Z">
              <w:tcPr>
                <w:tcW w:w="515" w:type="dxa"/>
                <w:vAlign w:val="center"/>
              </w:tcPr>
            </w:tcPrChange>
          </w:tcPr>
          <w:p w14:paraId="491B490D" w14:textId="257B2981" w:rsidR="009B17D5" w:rsidRPr="00BB05AC" w:rsidRDefault="009B17D5" w:rsidP="009B17D5">
            <w:pPr>
              <w:jc w:val="center"/>
              <w:rPr>
                <w:ins w:id="13377" w:author="Στάθης Καπ" w:date="2023-03-03T03:28:00Z"/>
                <w:sz w:val="16"/>
                <w:szCs w:val="16"/>
              </w:rPr>
            </w:pPr>
            <w:ins w:id="13378" w:author="Στάθης Καπ" w:date="2023-03-03T03:30:00Z">
              <w:r w:rsidRPr="00BB05AC">
                <w:rPr>
                  <w:rFonts w:cstheme="minorHAnsi"/>
                  <w:sz w:val="16"/>
                  <w:szCs w:val="16"/>
                  <w:rPrChange w:id="13379" w:author="Στάθης Καπ" w:date="2023-03-03T03:31:00Z">
                    <w:rPr>
                      <w:rFonts w:cstheme="minorHAnsi"/>
                      <w:sz w:val="18"/>
                      <w:szCs w:val="18"/>
                    </w:rPr>
                  </w:rPrChange>
                </w:rPr>
                <w:t>pr19</w:t>
              </w:r>
            </w:ins>
          </w:p>
        </w:tc>
        <w:tc>
          <w:tcPr>
            <w:tcW w:w="560" w:type="dxa"/>
            <w:tcBorders>
              <w:left w:val="single" w:sz="4" w:space="0" w:color="auto"/>
            </w:tcBorders>
            <w:tcPrChange w:id="13380" w:author="Στάθης Καπ" w:date="2023-03-03T06:26:00Z">
              <w:tcPr>
                <w:tcW w:w="560" w:type="dxa"/>
              </w:tcPr>
            </w:tcPrChange>
          </w:tcPr>
          <w:p w14:paraId="36CE5A08" w14:textId="2AE1BD63" w:rsidR="009B17D5" w:rsidRPr="00BB05AC" w:rsidRDefault="009B17D5" w:rsidP="009B17D5">
            <w:pPr>
              <w:jc w:val="center"/>
              <w:rPr>
                <w:ins w:id="13381" w:author="Στάθης Καπ" w:date="2023-03-03T03:28:00Z"/>
                <w:rFonts w:cstheme="minorHAnsi"/>
                <w:sz w:val="16"/>
                <w:szCs w:val="16"/>
              </w:rPr>
            </w:pPr>
            <w:ins w:id="13382" w:author="Στάθης Καπ" w:date="2023-03-03T03:30:00Z">
              <w:r w:rsidRPr="00BB05AC">
                <w:rPr>
                  <w:rFonts w:cstheme="minorHAnsi"/>
                  <w:sz w:val="16"/>
                  <w:szCs w:val="16"/>
                  <w:rPrChange w:id="13383" w:author="Στάθης Καπ" w:date="2023-03-03T03:31:00Z">
                    <w:rPr>
                      <w:rFonts w:cstheme="minorHAnsi"/>
                      <w:sz w:val="18"/>
                      <w:szCs w:val="18"/>
                    </w:rPr>
                  </w:rPrChange>
                </w:rPr>
                <w:t>1760</w:t>
              </w:r>
            </w:ins>
          </w:p>
        </w:tc>
        <w:tc>
          <w:tcPr>
            <w:tcW w:w="855" w:type="dxa"/>
            <w:tcPrChange w:id="13384" w:author="Στάθης Καπ" w:date="2023-03-03T06:26:00Z">
              <w:tcPr>
                <w:tcW w:w="855" w:type="dxa"/>
              </w:tcPr>
            </w:tcPrChange>
          </w:tcPr>
          <w:p w14:paraId="2560A45F" w14:textId="66D555B0" w:rsidR="009B17D5" w:rsidRPr="00BB05AC" w:rsidRDefault="009B17D5" w:rsidP="009B17D5">
            <w:pPr>
              <w:jc w:val="center"/>
              <w:rPr>
                <w:ins w:id="13385" w:author="Στάθης Καπ" w:date="2023-03-03T03:28:00Z"/>
                <w:rFonts w:cstheme="minorHAnsi"/>
                <w:sz w:val="16"/>
                <w:szCs w:val="16"/>
              </w:rPr>
            </w:pPr>
            <w:ins w:id="13386" w:author="Στάθης Καπ" w:date="2023-03-03T03:30:00Z">
              <w:r w:rsidRPr="00BB05AC">
                <w:rPr>
                  <w:rFonts w:cstheme="minorHAnsi"/>
                  <w:sz w:val="16"/>
                  <w:szCs w:val="16"/>
                  <w:rPrChange w:id="13387" w:author="Στάθης Καπ" w:date="2023-03-03T03:31:00Z">
                    <w:rPr>
                      <w:rFonts w:cstheme="minorHAnsi"/>
                      <w:sz w:val="18"/>
                      <w:szCs w:val="18"/>
                    </w:rPr>
                  </w:rPrChange>
                </w:rPr>
                <w:t>1560</w:t>
              </w:r>
            </w:ins>
          </w:p>
        </w:tc>
        <w:tc>
          <w:tcPr>
            <w:tcW w:w="544" w:type="dxa"/>
            <w:vAlign w:val="bottom"/>
            <w:tcPrChange w:id="13388" w:author="Στάθης Καπ" w:date="2023-03-03T06:26:00Z">
              <w:tcPr>
                <w:tcW w:w="544" w:type="dxa"/>
                <w:vAlign w:val="bottom"/>
              </w:tcPr>
            </w:tcPrChange>
          </w:tcPr>
          <w:p w14:paraId="078EA496" w14:textId="7789532A" w:rsidR="009B17D5" w:rsidRPr="00BB05AC" w:rsidRDefault="009B17D5" w:rsidP="009B17D5">
            <w:pPr>
              <w:jc w:val="center"/>
              <w:rPr>
                <w:ins w:id="13389" w:author="Στάθης Καπ" w:date="2023-03-03T03:28:00Z"/>
                <w:rFonts w:cstheme="minorHAnsi"/>
                <w:sz w:val="16"/>
                <w:szCs w:val="16"/>
              </w:rPr>
            </w:pPr>
            <w:ins w:id="13390" w:author="Στάθης Καπ" w:date="2023-03-03T03:30:00Z">
              <w:r w:rsidRPr="00BB05AC">
                <w:rPr>
                  <w:rFonts w:ascii="Calibri" w:hAnsi="Calibri" w:cs="Calibri"/>
                  <w:color w:val="000000"/>
                  <w:sz w:val="16"/>
                  <w:szCs w:val="16"/>
                  <w:rPrChange w:id="13391" w:author="Στάθης Καπ" w:date="2023-03-03T03:31:00Z">
                    <w:rPr>
                      <w:rFonts w:ascii="Calibri" w:hAnsi="Calibri" w:cs="Calibri"/>
                      <w:color w:val="000000"/>
                      <w:sz w:val="18"/>
                      <w:szCs w:val="18"/>
                    </w:rPr>
                  </w:rPrChange>
                </w:rPr>
                <w:t>1613</w:t>
              </w:r>
            </w:ins>
          </w:p>
        </w:tc>
        <w:tc>
          <w:tcPr>
            <w:tcW w:w="621" w:type="dxa"/>
            <w:vAlign w:val="bottom"/>
            <w:tcPrChange w:id="13392" w:author="Στάθης Καπ" w:date="2023-03-03T06:26:00Z">
              <w:tcPr>
                <w:tcW w:w="621" w:type="dxa"/>
                <w:vAlign w:val="bottom"/>
              </w:tcPr>
            </w:tcPrChange>
          </w:tcPr>
          <w:p w14:paraId="064CBA54" w14:textId="76D4FC33" w:rsidR="009B17D5" w:rsidRPr="00BB05AC" w:rsidRDefault="009B17D5" w:rsidP="009B17D5">
            <w:pPr>
              <w:jc w:val="center"/>
              <w:rPr>
                <w:ins w:id="13393" w:author="Στάθης Καπ" w:date="2023-03-03T03:28:00Z"/>
                <w:rFonts w:cstheme="minorHAnsi"/>
                <w:sz w:val="16"/>
                <w:szCs w:val="16"/>
              </w:rPr>
            </w:pPr>
            <w:ins w:id="13394" w:author="Στάθης Καπ" w:date="2023-03-03T03:30:00Z">
              <w:r w:rsidRPr="00BB05AC">
                <w:rPr>
                  <w:rFonts w:ascii="Calibri" w:hAnsi="Calibri" w:cs="Calibri"/>
                  <w:color w:val="000000"/>
                  <w:sz w:val="16"/>
                  <w:szCs w:val="16"/>
                  <w:rPrChange w:id="13395" w:author="Στάθης Καπ" w:date="2023-03-03T03:31:00Z">
                    <w:rPr>
                      <w:rFonts w:ascii="Calibri" w:hAnsi="Calibri" w:cs="Calibri"/>
                      <w:color w:val="000000"/>
                      <w:sz w:val="18"/>
                      <w:szCs w:val="18"/>
                    </w:rPr>
                  </w:rPrChange>
                </w:rPr>
                <w:t>5.337</w:t>
              </w:r>
            </w:ins>
          </w:p>
        </w:tc>
        <w:tc>
          <w:tcPr>
            <w:tcW w:w="669" w:type="dxa"/>
            <w:vAlign w:val="center"/>
            <w:tcPrChange w:id="13396" w:author="Στάθης Καπ" w:date="2023-03-03T06:26:00Z">
              <w:tcPr>
                <w:tcW w:w="669" w:type="dxa"/>
                <w:vAlign w:val="center"/>
              </w:tcPr>
            </w:tcPrChange>
          </w:tcPr>
          <w:p w14:paraId="4894E5F5" w14:textId="6D1AE57F" w:rsidR="009B17D5" w:rsidRPr="00BB05AC" w:rsidRDefault="009B17D5" w:rsidP="009B17D5">
            <w:pPr>
              <w:jc w:val="center"/>
              <w:rPr>
                <w:ins w:id="13397" w:author="Στάθης Καπ" w:date="2023-03-03T03:28:00Z"/>
                <w:rFonts w:cstheme="minorHAnsi"/>
                <w:sz w:val="16"/>
                <w:szCs w:val="16"/>
              </w:rPr>
            </w:pPr>
            <w:ins w:id="13398" w:author="Στάθης Καπ" w:date="2023-03-03T06:13:00Z">
              <w:r>
                <w:rPr>
                  <w:rFonts w:ascii="Calibri" w:hAnsi="Calibri" w:cstheme="minorHAnsi"/>
                  <w:color w:val="000000"/>
                  <w:sz w:val="16"/>
                  <w:szCs w:val="16"/>
                </w:rPr>
                <w:t>8.35</w:t>
              </w:r>
            </w:ins>
          </w:p>
        </w:tc>
        <w:tc>
          <w:tcPr>
            <w:tcW w:w="543" w:type="dxa"/>
            <w:vAlign w:val="bottom"/>
            <w:tcPrChange w:id="13399" w:author="Στάθης Καπ" w:date="2023-03-03T06:26:00Z">
              <w:tcPr>
                <w:tcW w:w="543" w:type="dxa"/>
                <w:vAlign w:val="bottom"/>
              </w:tcPr>
            </w:tcPrChange>
          </w:tcPr>
          <w:p w14:paraId="1346BFBF" w14:textId="1001765F" w:rsidR="009B17D5" w:rsidRPr="00BB05AC" w:rsidRDefault="009B17D5" w:rsidP="009B17D5">
            <w:pPr>
              <w:jc w:val="center"/>
              <w:rPr>
                <w:ins w:id="13400" w:author="Στάθης Καπ" w:date="2023-03-03T03:28:00Z"/>
                <w:rFonts w:cstheme="minorHAnsi"/>
                <w:sz w:val="16"/>
                <w:szCs w:val="16"/>
              </w:rPr>
            </w:pPr>
            <w:ins w:id="13401" w:author="Στάθης Καπ" w:date="2023-03-03T03:30:00Z">
              <w:r w:rsidRPr="00BB05AC">
                <w:rPr>
                  <w:rFonts w:ascii="Calibri" w:hAnsi="Calibri" w:cs="Calibri"/>
                  <w:color w:val="000000"/>
                  <w:sz w:val="16"/>
                  <w:szCs w:val="16"/>
                  <w:rPrChange w:id="13402" w:author="Στάθης Καπ" w:date="2023-03-03T03:31:00Z">
                    <w:rPr>
                      <w:rFonts w:ascii="Calibri" w:hAnsi="Calibri" w:cs="Calibri"/>
                      <w:color w:val="000000"/>
                      <w:sz w:val="18"/>
                      <w:szCs w:val="18"/>
                    </w:rPr>
                  </w:rPrChange>
                </w:rPr>
                <w:t>1534</w:t>
              </w:r>
            </w:ins>
          </w:p>
        </w:tc>
        <w:tc>
          <w:tcPr>
            <w:tcW w:w="621" w:type="dxa"/>
            <w:vAlign w:val="bottom"/>
            <w:tcPrChange w:id="13403" w:author="Στάθης Καπ" w:date="2023-03-03T06:26:00Z">
              <w:tcPr>
                <w:tcW w:w="621" w:type="dxa"/>
                <w:vAlign w:val="bottom"/>
              </w:tcPr>
            </w:tcPrChange>
          </w:tcPr>
          <w:p w14:paraId="1C36D0C4" w14:textId="258AB420" w:rsidR="009B17D5" w:rsidRPr="00BB05AC" w:rsidRDefault="009B17D5" w:rsidP="009B17D5">
            <w:pPr>
              <w:jc w:val="center"/>
              <w:rPr>
                <w:ins w:id="13404" w:author="Στάθης Καπ" w:date="2023-03-03T03:28:00Z"/>
                <w:rFonts w:cstheme="minorHAnsi"/>
                <w:sz w:val="16"/>
                <w:szCs w:val="16"/>
              </w:rPr>
            </w:pPr>
            <w:ins w:id="13405" w:author="Στάθης Καπ" w:date="2023-03-03T03:30:00Z">
              <w:r w:rsidRPr="00BB05AC">
                <w:rPr>
                  <w:rFonts w:ascii="Calibri" w:hAnsi="Calibri" w:cs="Calibri"/>
                  <w:color w:val="000000"/>
                  <w:sz w:val="16"/>
                  <w:szCs w:val="16"/>
                  <w:rPrChange w:id="13406" w:author="Στάθης Καπ" w:date="2023-03-03T03:31:00Z">
                    <w:rPr>
                      <w:rFonts w:ascii="Calibri" w:hAnsi="Calibri" w:cs="Calibri"/>
                      <w:color w:val="000000"/>
                      <w:sz w:val="18"/>
                      <w:szCs w:val="18"/>
                    </w:rPr>
                  </w:rPrChange>
                </w:rPr>
                <w:t>3.632</w:t>
              </w:r>
            </w:ins>
          </w:p>
        </w:tc>
        <w:tc>
          <w:tcPr>
            <w:tcW w:w="669" w:type="dxa"/>
            <w:vAlign w:val="center"/>
            <w:tcPrChange w:id="13407" w:author="Στάθης Καπ" w:date="2023-03-03T06:26:00Z">
              <w:tcPr>
                <w:tcW w:w="669" w:type="dxa"/>
                <w:vAlign w:val="center"/>
              </w:tcPr>
            </w:tcPrChange>
          </w:tcPr>
          <w:p w14:paraId="7DF3A287" w14:textId="403DF122" w:rsidR="009B17D5" w:rsidRPr="00BB05AC" w:rsidRDefault="009B17D5" w:rsidP="009B17D5">
            <w:pPr>
              <w:jc w:val="center"/>
              <w:rPr>
                <w:ins w:id="13408" w:author="Στάθης Καπ" w:date="2023-03-03T03:28:00Z"/>
                <w:rFonts w:cstheme="minorHAnsi"/>
                <w:sz w:val="16"/>
                <w:szCs w:val="16"/>
              </w:rPr>
            </w:pPr>
            <w:ins w:id="13409" w:author="Στάθης Καπ" w:date="2023-03-03T06:13:00Z">
              <w:r>
                <w:rPr>
                  <w:rFonts w:ascii="Calibri" w:hAnsi="Calibri" w:cstheme="minorHAnsi"/>
                  <w:color w:val="000000"/>
                  <w:sz w:val="16"/>
                  <w:szCs w:val="16"/>
                </w:rPr>
                <w:t>4.9</w:t>
              </w:r>
            </w:ins>
          </w:p>
        </w:tc>
        <w:tc>
          <w:tcPr>
            <w:tcW w:w="508" w:type="dxa"/>
            <w:vAlign w:val="bottom"/>
            <w:tcPrChange w:id="13410" w:author="Στάθης Καπ" w:date="2023-03-03T06:26:00Z">
              <w:tcPr>
                <w:tcW w:w="508" w:type="dxa"/>
                <w:vAlign w:val="bottom"/>
              </w:tcPr>
            </w:tcPrChange>
          </w:tcPr>
          <w:p w14:paraId="06AEFF25" w14:textId="36368C70" w:rsidR="009B17D5" w:rsidRPr="00BB05AC" w:rsidRDefault="009B17D5" w:rsidP="009B17D5">
            <w:pPr>
              <w:jc w:val="center"/>
              <w:rPr>
                <w:ins w:id="13411" w:author="Στάθης Καπ" w:date="2023-03-03T03:28:00Z"/>
                <w:rFonts w:cstheme="minorHAnsi"/>
                <w:sz w:val="16"/>
                <w:szCs w:val="16"/>
              </w:rPr>
            </w:pPr>
            <w:ins w:id="13412" w:author="Στάθης Καπ" w:date="2023-03-03T03:30:00Z">
              <w:r w:rsidRPr="00BB05AC">
                <w:rPr>
                  <w:rFonts w:ascii="Calibri" w:hAnsi="Calibri" w:cs="Calibri"/>
                  <w:color w:val="000000"/>
                  <w:sz w:val="16"/>
                  <w:szCs w:val="16"/>
                  <w:rPrChange w:id="13413" w:author="Στάθης Καπ" w:date="2023-03-03T03:31:00Z">
                    <w:rPr>
                      <w:rFonts w:ascii="Calibri" w:hAnsi="Calibri" w:cs="Calibri"/>
                      <w:color w:val="000000"/>
                      <w:sz w:val="18"/>
                      <w:szCs w:val="18"/>
                    </w:rPr>
                  </w:rPrChange>
                </w:rPr>
                <w:t>1490</w:t>
              </w:r>
            </w:ins>
          </w:p>
        </w:tc>
        <w:tc>
          <w:tcPr>
            <w:tcW w:w="541" w:type="dxa"/>
            <w:vAlign w:val="bottom"/>
            <w:tcPrChange w:id="13414" w:author="Στάθης Καπ" w:date="2023-03-03T06:26:00Z">
              <w:tcPr>
                <w:tcW w:w="541" w:type="dxa"/>
                <w:vAlign w:val="bottom"/>
              </w:tcPr>
            </w:tcPrChange>
          </w:tcPr>
          <w:p w14:paraId="027EE9B7" w14:textId="22C80DBF" w:rsidR="009B17D5" w:rsidRPr="00BB05AC" w:rsidRDefault="009B17D5" w:rsidP="009B17D5">
            <w:pPr>
              <w:jc w:val="center"/>
              <w:rPr>
                <w:ins w:id="13415" w:author="Στάθης Καπ" w:date="2023-03-03T03:28:00Z"/>
                <w:rFonts w:cstheme="minorHAnsi"/>
                <w:sz w:val="16"/>
                <w:szCs w:val="16"/>
              </w:rPr>
            </w:pPr>
            <w:ins w:id="13416" w:author="Στάθης Καπ" w:date="2023-03-03T03:30:00Z">
              <w:r w:rsidRPr="00BB05AC">
                <w:rPr>
                  <w:rFonts w:ascii="Calibri" w:hAnsi="Calibri" w:cs="Calibri"/>
                  <w:color w:val="000000"/>
                  <w:sz w:val="16"/>
                  <w:szCs w:val="16"/>
                  <w:rPrChange w:id="13417" w:author="Στάθης Καπ" w:date="2023-03-03T03:31:00Z">
                    <w:rPr>
                      <w:rFonts w:ascii="Calibri" w:hAnsi="Calibri" w:cs="Calibri"/>
                      <w:color w:val="000000"/>
                      <w:sz w:val="18"/>
                      <w:szCs w:val="18"/>
                    </w:rPr>
                  </w:rPrChange>
                </w:rPr>
                <w:t>1.708</w:t>
              </w:r>
            </w:ins>
          </w:p>
        </w:tc>
        <w:tc>
          <w:tcPr>
            <w:tcW w:w="589" w:type="dxa"/>
            <w:vAlign w:val="center"/>
            <w:tcPrChange w:id="13418" w:author="Στάθης Καπ" w:date="2023-03-03T06:26:00Z">
              <w:tcPr>
                <w:tcW w:w="589" w:type="dxa"/>
                <w:vAlign w:val="center"/>
              </w:tcPr>
            </w:tcPrChange>
          </w:tcPr>
          <w:p w14:paraId="59D8B897" w14:textId="75B17858" w:rsidR="009B17D5" w:rsidRPr="00BB05AC" w:rsidRDefault="009B17D5" w:rsidP="009B17D5">
            <w:pPr>
              <w:jc w:val="center"/>
              <w:rPr>
                <w:ins w:id="13419" w:author="Στάθης Καπ" w:date="2023-03-03T03:28:00Z"/>
                <w:rFonts w:cstheme="minorHAnsi"/>
                <w:sz w:val="16"/>
                <w:szCs w:val="16"/>
              </w:rPr>
            </w:pPr>
            <w:ins w:id="13420" w:author="Στάθης Καπ" w:date="2023-03-03T06:13:00Z">
              <w:r>
                <w:rPr>
                  <w:rFonts w:ascii="Calibri" w:hAnsi="Calibri" w:cstheme="minorHAnsi"/>
                  <w:color w:val="000000"/>
                  <w:sz w:val="16"/>
                  <w:szCs w:val="16"/>
                </w:rPr>
                <w:t>7.63</w:t>
              </w:r>
            </w:ins>
          </w:p>
        </w:tc>
        <w:tc>
          <w:tcPr>
            <w:tcW w:w="463" w:type="dxa"/>
            <w:vAlign w:val="bottom"/>
            <w:tcPrChange w:id="13421" w:author="Στάθης Καπ" w:date="2023-03-03T06:26:00Z">
              <w:tcPr>
                <w:tcW w:w="463" w:type="dxa"/>
                <w:vAlign w:val="bottom"/>
              </w:tcPr>
            </w:tcPrChange>
          </w:tcPr>
          <w:p w14:paraId="6A2E7204" w14:textId="518EB1DC" w:rsidR="009B17D5" w:rsidRPr="00BB05AC" w:rsidRDefault="009B17D5" w:rsidP="009B17D5">
            <w:pPr>
              <w:jc w:val="center"/>
              <w:rPr>
                <w:ins w:id="13422" w:author="Στάθης Καπ" w:date="2023-03-03T03:28:00Z"/>
                <w:rFonts w:cstheme="minorHAnsi"/>
                <w:sz w:val="16"/>
                <w:szCs w:val="16"/>
              </w:rPr>
            </w:pPr>
            <w:ins w:id="13423" w:author="Στάθης Καπ" w:date="2023-03-03T03:30:00Z">
              <w:r w:rsidRPr="00BB05AC">
                <w:rPr>
                  <w:rFonts w:ascii="Calibri" w:hAnsi="Calibri" w:cs="Calibri"/>
                  <w:color w:val="000000"/>
                  <w:sz w:val="16"/>
                  <w:szCs w:val="16"/>
                  <w:rPrChange w:id="13424" w:author="Στάθης Καπ" w:date="2023-03-03T03:31:00Z">
                    <w:rPr>
                      <w:rFonts w:ascii="Calibri" w:hAnsi="Calibri" w:cs="Calibri"/>
                      <w:color w:val="000000"/>
                      <w:sz w:val="18"/>
                      <w:szCs w:val="18"/>
                    </w:rPr>
                  </w:rPrChange>
                </w:rPr>
                <w:t>1449</w:t>
              </w:r>
            </w:ins>
          </w:p>
        </w:tc>
        <w:tc>
          <w:tcPr>
            <w:tcW w:w="541" w:type="dxa"/>
            <w:vAlign w:val="bottom"/>
            <w:tcPrChange w:id="13425" w:author="Στάθης Καπ" w:date="2023-03-03T06:26:00Z">
              <w:tcPr>
                <w:tcW w:w="541" w:type="dxa"/>
                <w:vAlign w:val="bottom"/>
              </w:tcPr>
            </w:tcPrChange>
          </w:tcPr>
          <w:p w14:paraId="12D8E949" w14:textId="37827C69" w:rsidR="009B17D5" w:rsidRPr="00BB05AC" w:rsidRDefault="009B17D5" w:rsidP="009B17D5">
            <w:pPr>
              <w:jc w:val="center"/>
              <w:rPr>
                <w:ins w:id="13426" w:author="Στάθης Καπ" w:date="2023-03-03T03:28:00Z"/>
                <w:rFonts w:cstheme="minorHAnsi"/>
                <w:sz w:val="16"/>
                <w:szCs w:val="16"/>
              </w:rPr>
            </w:pPr>
            <w:ins w:id="13427" w:author="Στάθης Καπ" w:date="2023-03-03T03:30:00Z">
              <w:r w:rsidRPr="00BB05AC">
                <w:rPr>
                  <w:rFonts w:ascii="Calibri" w:hAnsi="Calibri" w:cs="Calibri"/>
                  <w:color w:val="000000"/>
                  <w:sz w:val="16"/>
                  <w:szCs w:val="16"/>
                  <w:rPrChange w:id="13428" w:author="Στάθης Καπ" w:date="2023-03-03T03:31:00Z">
                    <w:rPr>
                      <w:rFonts w:ascii="Calibri" w:hAnsi="Calibri" w:cs="Calibri"/>
                      <w:color w:val="000000"/>
                      <w:sz w:val="18"/>
                      <w:szCs w:val="18"/>
                    </w:rPr>
                  </w:rPrChange>
                </w:rPr>
                <w:t>0.975</w:t>
              </w:r>
            </w:ins>
          </w:p>
        </w:tc>
        <w:tc>
          <w:tcPr>
            <w:tcW w:w="589" w:type="dxa"/>
            <w:vAlign w:val="center"/>
            <w:tcPrChange w:id="13429" w:author="Στάθης Καπ" w:date="2023-03-03T06:26:00Z">
              <w:tcPr>
                <w:tcW w:w="589" w:type="dxa"/>
                <w:vAlign w:val="center"/>
              </w:tcPr>
            </w:tcPrChange>
          </w:tcPr>
          <w:p w14:paraId="267A433A" w14:textId="5EB00A5A" w:rsidR="009B17D5" w:rsidRPr="00BB05AC" w:rsidRDefault="009B17D5" w:rsidP="009B17D5">
            <w:pPr>
              <w:jc w:val="center"/>
              <w:rPr>
                <w:ins w:id="13430" w:author="Στάθης Καπ" w:date="2023-03-03T03:28:00Z"/>
                <w:rFonts w:cstheme="minorHAnsi"/>
                <w:sz w:val="16"/>
                <w:szCs w:val="16"/>
              </w:rPr>
            </w:pPr>
            <w:ins w:id="13431" w:author="Στάθης Καπ" w:date="2023-03-03T06:14:00Z">
              <w:r>
                <w:rPr>
                  <w:rFonts w:ascii="Calibri" w:hAnsi="Calibri" w:cstheme="minorHAnsi"/>
                  <w:color w:val="000000"/>
                  <w:sz w:val="16"/>
                  <w:szCs w:val="16"/>
                </w:rPr>
                <w:t>10.17</w:t>
              </w:r>
            </w:ins>
          </w:p>
        </w:tc>
      </w:tr>
      <w:tr w:rsidR="009B17D5" w14:paraId="03252872" w14:textId="77777777" w:rsidTr="00F03C40">
        <w:trPr>
          <w:ins w:id="13432" w:author="Στάθης Καπ" w:date="2023-03-03T03:28:00Z"/>
        </w:trPr>
        <w:tc>
          <w:tcPr>
            <w:tcW w:w="515" w:type="dxa"/>
            <w:tcBorders>
              <w:top w:val="nil"/>
              <w:bottom w:val="single" w:sz="4" w:space="0" w:color="auto"/>
              <w:right w:val="single" w:sz="4" w:space="0" w:color="auto"/>
            </w:tcBorders>
            <w:shd w:val="clear" w:color="auto" w:fill="E7E6E6" w:themeFill="background2"/>
            <w:vAlign w:val="center"/>
            <w:tcPrChange w:id="13433" w:author="Στάθης Καπ" w:date="2023-03-03T06:26:00Z">
              <w:tcPr>
                <w:tcW w:w="515" w:type="dxa"/>
                <w:vAlign w:val="center"/>
              </w:tcPr>
            </w:tcPrChange>
          </w:tcPr>
          <w:p w14:paraId="19CF4683" w14:textId="20F45AC2" w:rsidR="009B17D5" w:rsidRPr="00BB05AC" w:rsidRDefault="009B17D5" w:rsidP="009B17D5">
            <w:pPr>
              <w:jc w:val="center"/>
              <w:rPr>
                <w:ins w:id="13434" w:author="Στάθης Καπ" w:date="2023-03-03T03:28:00Z"/>
                <w:sz w:val="16"/>
                <w:szCs w:val="16"/>
              </w:rPr>
            </w:pPr>
            <w:ins w:id="13435" w:author="Στάθης Καπ" w:date="2023-03-03T03:30:00Z">
              <w:r w:rsidRPr="00BB05AC">
                <w:rPr>
                  <w:rFonts w:cstheme="minorHAnsi"/>
                  <w:sz w:val="16"/>
                  <w:szCs w:val="16"/>
                  <w:rPrChange w:id="13436" w:author="Στάθης Καπ" w:date="2023-03-03T03:31:00Z">
                    <w:rPr>
                      <w:rFonts w:cstheme="minorHAnsi"/>
                      <w:sz w:val="18"/>
                      <w:szCs w:val="18"/>
                    </w:rPr>
                  </w:rPrChange>
                </w:rPr>
                <w:t>pr20</w:t>
              </w:r>
            </w:ins>
          </w:p>
        </w:tc>
        <w:tc>
          <w:tcPr>
            <w:tcW w:w="560" w:type="dxa"/>
            <w:tcBorders>
              <w:left w:val="single" w:sz="4" w:space="0" w:color="auto"/>
            </w:tcBorders>
            <w:tcPrChange w:id="13437" w:author="Στάθης Καπ" w:date="2023-03-03T06:26:00Z">
              <w:tcPr>
                <w:tcW w:w="560" w:type="dxa"/>
              </w:tcPr>
            </w:tcPrChange>
          </w:tcPr>
          <w:p w14:paraId="3FD0C0F8" w14:textId="195B9824" w:rsidR="009B17D5" w:rsidRPr="00BB05AC" w:rsidRDefault="009B17D5" w:rsidP="009B17D5">
            <w:pPr>
              <w:jc w:val="center"/>
              <w:rPr>
                <w:ins w:id="13438" w:author="Στάθης Καπ" w:date="2023-03-03T03:28:00Z"/>
                <w:rFonts w:cstheme="minorHAnsi"/>
                <w:sz w:val="16"/>
                <w:szCs w:val="16"/>
              </w:rPr>
            </w:pPr>
            <w:ins w:id="13439" w:author="Στάθης Καπ" w:date="2023-03-03T03:30:00Z">
              <w:r w:rsidRPr="00BB05AC">
                <w:rPr>
                  <w:rFonts w:cstheme="minorHAnsi"/>
                  <w:sz w:val="16"/>
                  <w:szCs w:val="16"/>
                  <w:rPrChange w:id="13440" w:author="Στάθης Καπ" w:date="2023-03-03T03:31:00Z">
                    <w:rPr>
                      <w:rFonts w:cstheme="minorHAnsi"/>
                      <w:sz w:val="18"/>
                      <w:szCs w:val="18"/>
                    </w:rPr>
                  </w:rPrChange>
                </w:rPr>
                <w:t>2062</w:t>
              </w:r>
            </w:ins>
          </w:p>
        </w:tc>
        <w:tc>
          <w:tcPr>
            <w:tcW w:w="855" w:type="dxa"/>
            <w:tcPrChange w:id="13441" w:author="Στάθης Καπ" w:date="2023-03-03T06:26:00Z">
              <w:tcPr>
                <w:tcW w:w="855" w:type="dxa"/>
              </w:tcPr>
            </w:tcPrChange>
          </w:tcPr>
          <w:p w14:paraId="4687B878" w14:textId="1460BB7B" w:rsidR="009B17D5" w:rsidRPr="00BB05AC" w:rsidRDefault="009B17D5" w:rsidP="009B17D5">
            <w:pPr>
              <w:jc w:val="center"/>
              <w:rPr>
                <w:ins w:id="13442" w:author="Στάθης Καπ" w:date="2023-03-03T03:28:00Z"/>
                <w:rFonts w:cstheme="minorHAnsi"/>
                <w:sz w:val="16"/>
                <w:szCs w:val="16"/>
              </w:rPr>
            </w:pPr>
            <w:ins w:id="13443" w:author="Στάθης Καπ" w:date="2023-03-03T03:30:00Z">
              <w:r w:rsidRPr="00BB05AC">
                <w:rPr>
                  <w:rFonts w:cstheme="minorHAnsi"/>
                  <w:sz w:val="16"/>
                  <w:szCs w:val="16"/>
                  <w:rPrChange w:id="13444" w:author="Στάθης Καπ" w:date="2023-03-03T03:31:00Z">
                    <w:rPr>
                      <w:rFonts w:cstheme="minorHAnsi"/>
                      <w:sz w:val="18"/>
                      <w:szCs w:val="18"/>
                    </w:rPr>
                  </w:rPrChange>
                </w:rPr>
                <w:t>1846</w:t>
              </w:r>
            </w:ins>
          </w:p>
        </w:tc>
        <w:tc>
          <w:tcPr>
            <w:tcW w:w="544" w:type="dxa"/>
            <w:vAlign w:val="bottom"/>
            <w:tcPrChange w:id="13445" w:author="Στάθης Καπ" w:date="2023-03-03T06:26:00Z">
              <w:tcPr>
                <w:tcW w:w="544" w:type="dxa"/>
                <w:vAlign w:val="bottom"/>
              </w:tcPr>
            </w:tcPrChange>
          </w:tcPr>
          <w:p w14:paraId="5FBCAD48" w14:textId="0336A628" w:rsidR="009B17D5" w:rsidRPr="00BB05AC" w:rsidRDefault="009B17D5" w:rsidP="009B17D5">
            <w:pPr>
              <w:jc w:val="center"/>
              <w:rPr>
                <w:ins w:id="13446" w:author="Στάθης Καπ" w:date="2023-03-03T03:28:00Z"/>
                <w:rFonts w:cstheme="minorHAnsi"/>
                <w:sz w:val="16"/>
                <w:szCs w:val="16"/>
              </w:rPr>
            </w:pPr>
            <w:ins w:id="13447" w:author="Στάθης Καπ" w:date="2023-03-03T03:30:00Z">
              <w:r w:rsidRPr="00BB05AC">
                <w:rPr>
                  <w:rFonts w:ascii="Calibri" w:hAnsi="Calibri" w:cs="Calibri"/>
                  <w:color w:val="000000"/>
                  <w:sz w:val="16"/>
                  <w:szCs w:val="16"/>
                  <w:rPrChange w:id="13448" w:author="Στάθης Καπ" w:date="2023-03-03T03:31:00Z">
                    <w:rPr>
                      <w:rFonts w:ascii="Calibri" w:hAnsi="Calibri" w:cs="Calibri"/>
                      <w:color w:val="000000"/>
                      <w:sz w:val="18"/>
                      <w:szCs w:val="18"/>
                    </w:rPr>
                  </w:rPrChange>
                </w:rPr>
                <w:t>1979</w:t>
              </w:r>
            </w:ins>
          </w:p>
        </w:tc>
        <w:tc>
          <w:tcPr>
            <w:tcW w:w="621" w:type="dxa"/>
            <w:vAlign w:val="bottom"/>
            <w:tcPrChange w:id="13449" w:author="Στάθης Καπ" w:date="2023-03-03T06:26:00Z">
              <w:tcPr>
                <w:tcW w:w="621" w:type="dxa"/>
                <w:vAlign w:val="bottom"/>
              </w:tcPr>
            </w:tcPrChange>
          </w:tcPr>
          <w:p w14:paraId="64508D41" w14:textId="70835558" w:rsidR="009B17D5" w:rsidRPr="00BB05AC" w:rsidRDefault="009B17D5" w:rsidP="009B17D5">
            <w:pPr>
              <w:jc w:val="center"/>
              <w:rPr>
                <w:ins w:id="13450" w:author="Στάθης Καπ" w:date="2023-03-03T03:28:00Z"/>
                <w:rFonts w:cstheme="minorHAnsi"/>
                <w:sz w:val="16"/>
                <w:szCs w:val="16"/>
              </w:rPr>
            </w:pPr>
            <w:ins w:id="13451" w:author="Στάθης Καπ" w:date="2023-03-03T03:30:00Z">
              <w:r w:rsidRPr="00BB05AC">
                <w:rPr>
                  <w:rFonts w:ascii="Calibri" w:hAnsi="Calibri" w:cs="Calibri"/>
                  <w:color w:val="000000"/>
                  <w:sz w:val="16"/>
                  <w:szCs w:val="16"/>
                  <w:rPrChange w:id="13452" w:author="Στάθης Καπ" w:date="2023-03-03T03:31:00Z">
                    <w:rPr>
                      <w:rFonts w:ascii="Calibri" w:hAnsi="Calibri" w:cs="Calibri"/>
                      <w:color w:val="000000"/>
                      <w:sz w:val="18"/>
                      <w:szCs w:val="18"/>
                    </w:rPr>
                  </w:rPrChange>
                </w:rPr>
                <w:t>9.077</w:t>
              </w:r>
            </w:ins>
          </w:p>
        </w:tc>
        <w:tc>
          <w:tcPr>
            <w:tcW w:w="669" w:type="dxa"/>
            <w:vAlign w:val="center"/>
            <w:tcPrChange w:id="13453" w:author="Στάθης Καπ" w:date="2023-03-03T06:26:00Z">
              <w:tcPr>
                <w:tcW w:w="669" w:type="dxa"/>
                <w:vAlign w:val="center"/>
              </w:tcPr>
            </w:tcPrChange>
          </w:tcPr>
          <w:p w14:paraId="0147D840" w14:textId="3BE31CCB" w:rsidR="009B17D5" w:rsidRPr="00BB05AC" w:rsidRDefault="009B17D5" w:rsidP="009B17D5">
            <w:pPr>
              <w:jc w:val="center"/>
              <w:rPr>
                <w:ins w:id="13454" w:author="Στάθης Καπ" w:date="2023-03-03T03:28:00Z"/>
                <w:rFonts w:cstheme="minorHAnsi"/>
                <w:sz w:val="16"/>
                <w:szCs w:val="16"/>
              </w:rPr>
            </w:pPr>
            <w:ins w:id="13455" w:author="Στάθης Καπ" w:date="2023-03-03T06:13:00Z">
              <w:r>
                <w:rPr>
                  <w:rFonts w:ascii="Calibri" w:hAnsi="Calibri" w:cstheme="minorHAnsi"/>
                  <w:color w:val="000000"/>
                  <w:sz w:val="16"/>
                  <w:szCs w:val="16"/>
                </w:rPr>
                <w:t>4.03</w:t>
              </w:r>
            </w:ins>
          </w:p>
        </w:tc>
        <w:tc>
          <w:tcPr>
            <w:tcW w:w="543" w:type="dxa"/>
            <w:vAlign w:val="bottom"/>
            <w:tcPrChange w:id="13456" w:author="Στάθης Καπ" w:date="2023-03-03T06:26:00Z">
              <w:tcPr>
                <w:tcW w:w="543" w:type="dxa"/>
                <w:vAlign w:val="bottom"/>
              </w:tcPr>
            </w:tcPrChange>
          </w:tcPr>
          <w:p w14:paraId="3C3FB65D" w14:textId="0EFA3248" w:rsidR="009B17D5" w:rsidRPr="00BB05AC" w:rsidRDefault="009B17D5" w:rsidP="009B17D5">
            <w:pPr>
              <w:jc w:val="center"/>
              <w:rPr>
                <w:ins w:id="13457" w:author="Στάθης Καπ" w:date="2023-03-03T03:28:00Z"/>
                <w:rFonts w:cstheme="minorHAnsi"/>
                <w:sz w:val="16"/>
                <w:szCs w:val="16"/>
              </w:rPr>
            </w:pPr>
            <w:ins w:id="13458" w:author="Στάθης Καπ" w:date="2023-03-03T03:30:00Z">
              <w:r w:rsidRPr="00BB05AC">
                <w:rPr>
                  <w:rFonts w:ascii="Calibri" w:hAnsi="Calibri" w:cs="Calibri"/>
                  <w:color w:val="000000"/>
                  <w:sz w:val="16"/>
                  <w:szCs w:val="16"/>
                  <w:rPrChange w:id="13459" w:author="Στάθης Καπ" w:date="2023-03-03T03:31:00Z">
                    <w:rPr>
                      <w:rFonts w:ascii="Calibri" w:hAnsi="Calibri" w:cs="Calibri"/>
                      <w:color w:val="000000"/>
                      <w:sz w:val="18"/>
                      <w:szCs w:val="18"/>
                    </w:rPr>
                  </w:rPrChange>
                </w:rPr>
                <w:t>1873</w:t>
              </w:r>
            </w:ins>
          </w:p>
        </w:tc>
        <w:tc>
          <w:tcPr>
            <w:tcW w:w="621" w:type="dxa"/>
            <w:vAlign w:val="bottom"/>
            <w:tcPrChange w:id="13460" w:author="Στάθης Καπ" w:date="2023-03-03T06:26:00Z">
              <w:tcPr>
                <w:tcW w:w="621" w:type="dxa"/>
                <w:vAlign w:val="bottom"/>
              </w:tcPr>
            </w:tcPrChange>
          </w:tcPr>
          <w:p w14:paraId="7343E094" w14:textId="3A009C36" w:rsidR="009B17D5" w:rsidRPr="00BB05AC" w:rsidRDefault="009B17D5" w:rsidP="009B17D5">
            <w:pPr>
              <w:jc w:val="center"/>
              <w:rPr>
                <w:ins w:id="13461" w:author="Στάθης Καπ" w:date="2023-03-03T03:28:00Z"/>
                <w:rFonts w:cstheme="minorHAnsi"/>
                <w:sz w:val="16"/>
                <w:szCs w:val="16"/>
              </w:rPr>
            </w:pPr>
            <w:ins w:id="13462" w:author="Στάθης Καπ" w:date="2023-03-03T03:30:00Z">
              <w:r w:rsidRPr="00BB05AC">
                <w:rPr>
                  <w:rFonts w:ascii="Calibri" w:hAnsi="Calibri" w:cs="Calibri"/>
                  <w:color w:val="000000"/>
                  <w:sz w:val="16"/>
                  <w:szCs w:val="16"/>
                  <w:rPrChange w:id="13463" w:author="Στάθης Καπ" w:date="2023-03-03T03:31:00Z">
                    <w:rPr>
                      <w:rFonts w:ascii="Calibri" w:hAnsi="Calibri" w:cs="Calibri"/>
                      <w:color w:val="000000"/>
                      <w:sz w:val="18"/>
                      <w:szCs w:val="18"/>
                    </w:rPr>
                  </w:rPrChange>
                </w:rPr>
                <w:t>3.908</w:t>
              </w:r>
            </w:ins>
          </w:p>
        </w:tc>
        <w:tc>
          <w:tcPr>
            <w:tcW w:w="669" w:type="dxa"/>
            <w:vAlign w:val="center"/>
            <w:tcPrChange w:id="13464" w:author="Στάθης Καπ" w:date="2023-03-03T06:26:00Z">
              <w:tcPr>
                <w:tcW w:w="669" w:type="dxa"/>
                <w:vAlign w:val="center"/>
              </w:tcPr>
            </w:tcPrChange>
          </w:tcPr>
          <w:p w14:paraId="0E0B8E6C" w14:textId="2358706F" w:rsidR="009B17D5" w:rsidRPr="00BB05AC" w:rsidRDefault="009B17D5" w:rsidP="009B17D5">
            <w:pPr>
              <w:jc w:val="center"/>
              <w:rPr>
                <w:ins w:id="13465" w:author="Στάθης Καπ" w:date="2023-03-03T03:28:00Z"/>
                <w:rFonts w:cstheme="minorHAnsi"/>
                <w:sz w:val="16"/>
                <w:szCs w:val="16"/>
              </w:rPr>
            </w:pPr>
            <w:ins w:id="13466" w:author="Στάθης Καπ" w:date="2023-03-03T06:13:00Z">
              <w:r>
                <w:rPr>
                  <w:rFonts w:ascii="Calibri" w:hAnsi="Calibri" w:cstheme="minorHAnsi"/>
                  <w:color w:val="000000"/>
                  <w:sz w:val="16"/>
                  <w:szCs w:val="16"/>
                </w:rPr>
                <w:t>5.36</w:t>
              </w:r>
            </w:ins>
          </w:p>
        </w:tc>
        <w:tc>
          <w:tcPr>
            <w:tcW w:w="508" w:type="dxa"/>
            <w:vAlign w:val="bottom"/>
            <w:tcPrChange w:id="13467" w:author="Στάθης Καπ" w:date="2023-03-03T06:26:00Z">
              <w:tcPr>
                <w:tcW w:w="508" w:type="dxa"/>
                <w:vAlign w:val="bottom"/>
              </w:tcPr>
            </w:tcPrChange>
          </w:tcPr>
          <w:p w14:paraId="6C637410" w14:textId="6B4F4F67" w:rsidR="009B17D5" w:rsidRPr="00BB05AC" w:rsidRDefault="009B17D5" w:rsidP="009B17D5">
            <w:pPr>
              <w:jc w:val="center"/>
              <w:rPr>
                <w:ins w:id="13468" w:author="Στάθης Καπ" w:date="2023-03-03T03:28:00Z"/>
                <w:rFonts w:cstheme="minorHAnsi"/>
                <w:sz w:val="16"/>
                <w:szCs w:val="16"/>
              </w:rPr>
            </w:pPr>
            <w:ins w:id="13469" w:author="Στάθης Καπ" w:date="2023-03-03T03:30:00Z">
              <w:r w:rsidRPr="00BB05AC">
                <w:rPr>
                  <w:rFonts w:ascii="Calibri" w:hAnsi="Calibri" w:cs="Calibri"/>
                  <w:color w:val="000000"/>
                  <w:sz w:val="16"/>
                  <w:szCs w:val="16"/>
                  <w:rPrChange w:id="13470" w:author="Στάθης Καπ" w:date="2023-03-03T03:31:00Z">
                    <w:rPr>
                      <w:rFonts w:ascii="Calibri" w:hAnsi="Calibri" w:cs="Calibri"/>
                      <w:color w:val="000000"/>
                      <w:sz w:val="18"/>
                      <w:szCs w:val="18"/>
                    </w:rPr>
                  </w:rPrChange>
                </w:rPr>
                <w:t>1792</w:t>
              </w:r>
            </w:ins>
          </w:p>
        </w:tc>
        <w:tc>
          <w:tcPr>
            <w:tcW w:w="541" w:type="dxa"/>
            <w:vAlign w:val="bottom"/>
            <w:tcPrChange w:id="13471" w:author="Στάθης Καπ" w:date="2023-03-03T06:26:00Z">
              <w:tcPr>
                <w:tcW w:w="541" w:type="dxa"/>
                <w:vAlign w:val="bottom"/>
              </w:tcPr>
            </w:tcPrChange>
          </w:tcPr>
          <w:p w14:paraId="3E6877CF" w14:textId="6AF8919D" w:rsidR="009B17D5" w:rsidRPr="00BB05AC" w:rsidRDefault="009B17D5" w:rsidP="009B17D5">
            <w:pPr>
              <w:jc w:val="center"/>
              <w:rPr>
                <w:ins w:id="13472" w:author="Στάθης Καπ" w:date="2023-03-03T03:28:00Z"/>
                <w:rFonts w:cstheme="minorHAnsi"/>
                <w:sz w:val="16"/>
                <w:szCs w:val="16"/>
              </w:rPr>
            </w:pPr>
            <w:ins w:id="13473" w:author="Στάθης Καπ" w:date="2023-03-03T03:30:00Z">
              <w:r w:rsidRPr="00BB05AC">
                <w:rPr>
                  <w:rFonts w:ascii="Calibri" w:hAnsi="Calibri" w:cs="Calibri"/>
                  <w:color w:val="000000"/>
                  <w:sz w:val="16"/>
                  <w:szCs w:val="16"/>
                  <w:rPrChange w:id="13474" w:author="Στάθης Καπ" w:date="2023-03-03T03:31:00Z">
                    <w:rPr>
                      <w:rFonts w:ascii="Calibri" w:hAnsi="Calibri" w:cs="Calibri"/>
                      <w:color w:val="000000"/>
                      <w:sz w:val="18"/>
                      <w:szCs w:val="18"/>
                    </w:rPr>
                  </w:rPrChange>
                </w:rPr>
                <w:t>1.966</w:t>
              </w:r>
            </w:ins>
          </w:p>
        </w:tc>
        <w:tc>
          <w:tcPr>
            <w:tcW w:w="589" w:type="dxa"/>
            <w:vAlign w:val="center"/>
            <w:tcPrChange w:id="13475" w:author="Στάθης Καπ" w:date="2023-03-03T06:26:00Z">
              <w:tcPr>
                <w:tcW w:w="589" w:type="dxa"/>
                <w:vAlign w:val="center"/>
              </w:tcPr>
            </w:tcPrChange>
          </w:tcPr>
          <w:p w14:paraId="48C90C8D" w14:textId="3462CC4B" w:rsidR="009B17D5" w:rsidRPr="00BB05AC" w:rsidRDefault="009B17D5" w:rsidP="009B17D5">
            <w:pPr>
              <w:jc w:val="center"/>
              <w:rPr>
                <w:ins w:id="13476" w:author="Στάθης Καπ" w:date="2023-03-03T03:28:00Z"/>
                <w:rFonts w:cstheme="minorHAnsi"/>
                <w:sz w:val="16"/>
                <w:szCs w:val="16"/>
              </w:rPr>
            </w:pPr>
            <w:ins w:id="13477" w:author="Στάθης Καπ" w:date="2023-03-03T06:13:00Z">
              <w:r>
                <w:rPr>
                  <w:rFonts w:ascii="Calibri" w:hAnsi="Calibri" w:cstheme="minorHAnsi"/>
                  <w:color w:val="000000"/>
                  <w:sz w:val="16"/>
                  <w:szCs w:val="16"/>
                </w:rPr>
                <w:t>9.45</w:t>
              </w:r>
            </w:ins>
          </w:p>
        </w:tc>
        <w:tc>
          <w:tcPr>
            <w:tcW w:w="463" w:type="dxa"/>
            <w:vAlign w:val="bottom"/>
            <w:tcPrChange w:id="13478" w:author="Στάθης Καπ" w:date="2023-03-03T06:26:00Z">
              <w:tcPr>
                <w:tcW w:w="463" w:type="dxa"/>
                <w:vAlign w:val="bottom"/>
              </w:tcPr>
            </w:tcPrChange>
          </w:tcPr>
          <w:p w14:paraId="63F35A95" w14:textId="0E0FAE5D" w:rsidR="009B17D5" w:rsidRPr="00BB05AC" w:rsidRDefault="009B17D5" w:rsidP="009B17D5">
            <w:pPr>
              <w:jc w:val="center"/>
              <w:rPr>
                <w:ins w:id="13479" w:author="Στάθης Καπ" w:date="2023-03-03T03:28:00Z"/>
                <w:rFonts w:cstheme="minorHAnsi"/>
                <w:sz w:val="16"/>
                <w:szCs w:val="16"/>
              </w:rPr>
            </w:pPr>
            <w:ins w:id="13480" w:author="Στάθης Καπ" w:date="2023-03-03T03:30:00Z">
              <w:r w:rsidRPr="00BB05AC">
                <w:rPr>
                  <w:rFonts w:ascii="Calibri" w:hAnsi="Calibri" w:cs="Calibri"/>
                  <w:color w:val="000000"/>
                  <w:sz w:val="16"/>
                  <w:szCs w:val="16"/>
                  <w:rPrChange w:id="13481" w:author="Στάθης Καπ" w:date="2023-03-03T03:31:00Z">
                    <w:rPr>
                      <w:rFonts w:ascii="Calibri" w:hAnsi="Calibri" w:cs="Calibri"/>
                      <w:color w:val="000000"/>
                      <w:sz w:val="18"/>
                      <w:szCs w:val="18"/>
                    </w:rPr>
                  </w:rPrChange>
                </w:rPr>
                <w:t>1720</w:t>
              </w:r>
            </w:ins>
          </w:p>
        </w:tc>
        <w:tc>
          <w:tcPr>
            <w:tcW w:w="541" w:type="dxa"/>
            <w:vAlign w:val="bottom"/>
            <w:tcPrChange w:id="13482" w:author="Στάθης Καπ" w:date="2023-03-03T06:26:00Z">
              <w:tcPr>
                <w:tcW w:w="541" w:type="dxa"/>
                <w:vAlign w:val="bottom"/>
              </w:tcPr>
            </w:tcPrChange>
          </w:tcPr>
          <w:p w14:paraId="09E6EC69" w14:textId="56E9DA74" w:rsidR="009B17D5" w:rsidRPr="00BB05AC" w:rsidRDefault="009B17D5" w:rsidP="009B17D5">
            <w:pPr>
              <w:jc w:val="center"/>
              <w:rPr>
                <w:ins w:id="13483" w:author="Στάθης Καπ" w:date="2023-03-03T03:28:00Z"/>
                <w:rFonts w:cstheme="minorHAnsi"/>
                <w:sz w:val="16"/>
                <w:szCs w:val="16"/>
              </w:rPr>
            </w:pPr>
            <w:ins w:id="13484" w:author="Στάθης Καπ" w:date="2023-03-03T03:30:00Z">
              <w:r w:rsidRPr="00BB05AC">
                <w:rPr>
                  <w:rFonts w:ascii="Calibri" w:hAnsi="Calibri" w:cs="Calibri"/>
                  <w:color w:val="000000"/>
                  <w:sz w:val="16"/>
                  <w:szCs w:val="16"/>
                  <w:rPrChange w:id="13485" w:author="Στάθης Καπ" w:date="2023-03-03T03:31:00Z">
                    <w:rPr>
                      <w:rFonts w:ascii="Calibri" w:hAnsi="Calibri" w:cs="Calibri"/>
                      <w:color w:val="000000"/>
                      <w:sz w:val="18"/>
                      <w:szCs w:val="18"/>
                    </w:rPr>
                  </w:rPrChange>
                </w:rPr>
                <w:t>2.129</w:t>
              </w:r>
            </w:ins>
          </w:p>
        </w:tc>
        <w:tc>
          <w:tcPr>
            <w:tcW w:w="589" w:type="dxa"/>
            <w:vAlign w:val="center"/>
            <w:tcPrChange w:id="13486" w:author="Στάθης Καπ" w:date="2023-03-03T06:26:00Z">
              <w:tcPr>
                <w:tcW w:w="589" w:type="dxa"/>
                <w:vAlign w:val="center"/>
              </w:tcPr>
            </w:tcPrChange>
          </w:tcPr>
          <w:p w14:paraId="7B08294B" w14:textId="228A11B6" w:rsidR="009B17D5" w:rsidRPr="00BB05AC" w:rsidRDefault="009B17D5" w:rsidP="009B17D5">
            <w:pPr>
              <w:jc w:val="center"/>
              <w:rPr>
                <w:ins w:id="13487" w:author="Στάθης Καπ" w:date="2023-03-03T03:28:00Z"/>
                <w:rFonts w:cstheme="minorHAnsi"/>
                <w:sz w:val="16"/>
                <w:szCs w:val="16"/>
              </w:rPr>
            </w:pPr>
            <w:ins w:id="13488" w:author="Στάθης Καπ" w:date="2023-03-03T06:14:00Z">
              <w:r>
                <w:rPr>
                  <w:rFonts w:ascii="Calibri" w:hAnsi="Calibri" w:cstheme="minorHAnsi"/>
                  <w:color w:val="000000"/>
                  <w:sz w:val="16"/>
                  <w:szCs w:val="16"/>
                </w:rPr>
                <w:t>13.09</w:t>
              </w:r>
            </w:ins>
          </w:p>
        </w:tc>
      </w:tr>
    </w:tbl>
    <w:p w14:paraId="25804857" w14:textId="4A28E86A" w:rsidR="00AC6F02" w:rsidRDefault="00AC6F02" w:rsidP="00AC6F02">
      <w:pPr>
        <w:rPr>
          <w:ins w:id="13489" w:author="Στάθης Καπ" w:date="2023-03-03T03:52:00Z"/>
        </w:rPr>
      </w:pPr>
    </w:p>
    <w:p w14:paraId="7575E0C8" w14:textId="6F3A8DCA" w:rsidR="00F665AE" w:rsidRDefault="00F665AE" w:rsidP="0033527D">
      <w:pPr>
        <w:pStyle w:val="Caption"/>
        <w:keepNext/>
        <w:spacing w:after="0"/>
        <w:rPr>
          <w:ins w:id="13490" w:author="Στάθης Καπ" w:date="2023-03-03T03:56:00Z"/>
        </w:rPr>
        <w:pPrChange w:id="13491" w:author="Στάθης Καπ" w:date="2023-03-03T04:34:00Z">
          <w:pPr/>
        </w:pPrChange>
      </w:pPr>
      <w:ins w:id="13492" w:author="Στάθης Καπ" w:date="2023-03-03T03:56:00Z">
        <w:r>
          <w:t xml:space="preserve">Πίνακας </w:t>
        </w:r>
      </w:ins>
      <w:ins w:id="13493" w:author="Στάθης Καπ" w:date="2023-03-03T04:02:00Z">
        <w:r>
          <w:fldChar w:fldCharType="begin"/>
        </w:r>
        <w:r>
          <w:instrText xml:space="preserve"> STYLEREF 1 \s </w:instrText>
        </w:r>
      </w:ins>
      <w:r>
        <w:fldChar w:fldCharType="separate"/>
      </w:r>
      <w:r>
        <w:rPr>
          <w:noProof/>
        </w:rPr>
        <w:t>5</w:t>
      </w:r>
      <w:ins w:id="13494" w:author="Στάθης Καπ" w:date="2023-03-03T04:02:00Z">
        <w:r>
          <w:fldChar w:fldCharType="end"/>
        </w:r>
        <w:r>
          <w:noBreakHyphen/>
        </w:r>
        <w:r>
          <w:fldChar w:fldCharType="begin"/>
        </w:r>
        <w:r>
          <w:instrText xml:space="preserve"> SEQ Πίνακας \* ARABIC \s 1 </w:instrText>
        </w:r>
      </w:ins>
      <w:r>
        <w:fldChar w:fldCharType="separate"/>
      </w:r>
      <w:ins w:id="13495" w:author="Στάθης Καπ" w:date="2023-03-03T04:02:00Z">
        <w:r>
          <w:rPr>
            <w:noProof/>
          </w:rPr>
          <w:t>5</w:t>
        </w:r>
        <w:r>
          <w:fldChar w:fldCharType="end"/>
        </w:r>
      </w:ins>
      <w:ins w:id="13496" w:author="Στάθης Καπ" w:date="2023-03-03T03:56:00Z">
        <w:r>
          <w:t>: m=1 Solomon</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13497">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F665AE" w:rsidRPr="009748F7" w14:paraId="2551635B" w14:textId="77777777" w:rsidTr="009748F7">
        <w:trPr>
          <w:ins w:id="13498" w:author="Στάθης Καπ" w:date="2023-03-03T03:52:00Z"/>
        </w:trPr>
        <w:tc>
          <w:tcPr>
            <w:tcW w:w="515" w:type="dxa"/>
            <w:tcBorders>
              <w:top w:val="single" w:sz="4" w:space="0" w:color="auto"/>
              <w:bottom w:val="single" w:sz="4" w:space="0" w:color="auto"/>
              <w:right w:val="nil"/>
            </w:tcBorders>
            <w:shd w:val="clear" w:color="auto" w:fill="E7E6E6" w:themeFill="background2"/>
            <w:vAlign w:val="center"/>
          </w:tcPr>
          <w:p w14:paraId="0960114B" w14:textId="77777777" w:rsidR="00F665AE" w:rsidRPr="009748F7" w:rsidRDefault="00F665AE" w:rsidP="009748F7">
            <w:pPr>
              <w:jc w:val="center"/>
              <w:rPr>
                <w:ins w:id="13499" w:author="Στάθης Καπ" w:date="2023-03-03T03:52:00Z"/>
                <w:sz w:val="16"/>
                <w:szCs w:val="16"/>
              </w:rPr>
            </w:pPr>
          </w:p>
        </w:tc>
        <w:tc>
          <w:tcPr>
            <w:tcW w:w="560" w:type="dxa"/>
            <w:tcBorders>
              <w:top w:val="single" w:sz="4" w:space="0" w:color="auto"/>
              <w:left w:val="nil"/>
              <w:bottom w:val="single" w:sz="4" w:space="0" w:color="auto"/>
            </w:tcBorders>
            <w:shd w:val="clear" w:color="auto" w:fill="E7E6E6" w:themeFill="background2"/>
            <w:vAlign w:val="center"/>
          </w:tcPr>
          <w:p w14:paraId="45841029" w14:textId="77777777" w:rsidR="00F665AE" w:rsidRPr="009748F7" w:rsidRDefault="00F665AE" w:rsidP="009748F7">
            <w:pPr>
              <w:jc w:val="center"/>
              <w:rPr>
                <w:ins w:id="13500" w:author="Στάθης Καπ" w:date="2023-03-03T03:52:00Z"/>
                <w:rFonts w:cstheme="minorHAnsi"/>
                <w:sz w:val="16"/>
                <w:szCs w:val="16"/>
              </w:rPr>
            </w:pPr>
            <w:ins w:id="13501" w:author="Στάθης Καπ" w:date="2023-03-03T03:52: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
          <w:p w14:paraId="766CCB49" w14:textId="77777777" w:rsidR="00F665AE" w:rsidRPr="009748F7" w:rsidRDefault="00F665AE" w:rsidP="009748F7">
            <w:pPr>
              <w:jc w:val="center"/>
              <w:rPr>
                <w:ins w:id="13502" w:author="Στάθης Καπ" w:date="2023-03-03T03:52:00Z"/>
                <w:rFonts w:cstheme="minorHAnsi"/>
                <w:sz w:val="16"/>
                <w:szCs w:val="16"/>
              </w:rPr>
            </w:pPr>
            <w:ins w:id="13503" w:author="Στάθης Καπ" w:date="2023-03-03T03:52: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
          <w:p w14:paraId="46BF99EB" w14:textId="77777777" w:rsidR="00F665AE" w:rsidRPr="009748F7" w:rsidRDefault="00F665AE" w:rsidP="009748F7">
            <w:pPr>
              <w:jc w:val="center"/>
              <w:rPr>
                <w:ins w:id="13504" w:author="Στάθης Καπ" w:date="2023-03-03T03:52:00Z"/>
                <w:rFonts w:cstheme="minorHAnsi"/>
                <w:sz w:val="16"/>
                <w:szCs w:val="16"/>
              </w:rPr>
            </w:pPr>
            <w:ins w:id="13505" w:author="Στάθης Καπ" w:date="2023-03-03T03:52: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
          <w:p w14:paraId="3F80A383" w14:textId="77777777" w:rsidR="00F665AE" w:rsidRPr="009748F7" w:rsidRDefault="00F665AE" w:rsidP="009748F7">
            <w:pPr>
              <w:jc w:val="center"/>
              <w:rPr>
                <w:ins w:id="13506" w:author="Στάθης Καπ" w:date="2023-03-03T03:52:00Z"/>
                <w:rFonts w:cstheme="minorHAnsi"/>
                <w:sz w:val="16"/>
                <w:szCs w:val="16"/>
              </w:rPr>
            </w:pPr>
            <w:ins w:id="13507" w:author="Στάθης Καπ" w:date="2023-03-03T03:52: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
          <w:p w14:paraId="450DBBF2" w14:textId="77777777" w:rsidR="00F665AE" w:rsidRPr="009748F7" w:rsidRDefault="00F665AE" w:rsidP="009748F7">
            <w:pPr>
              <w:jc w:val="center"/>
              <w:rPr>
                <w:ins w:id="13508" w:author="Στάθης Καπ" w:date="2023-03-03T03:52:00Z"/>
                <w:rFonts w:cstheme="minorHAnsi"/>
                <w:sz w:val="16"/>
                <w:szCs w:val="16"/>
              </w:rPr>
            </w:pPr>
            <w:ins w:id="13509" w:author="Στάθης Καπ" w:date="2023-03-03T03:52: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
          <w:p w14:paraId="3AF00736" w14:textId="77777777" w:rsidR="00F665AE" w:rsidRPr="009748F7" w:rsidRDefault="00F665AE" w:rsidP="009748F7">
            <w:pPr>
              <w:jc w:val="center"/>
              <w:rPr>
                <w:ins w:id="13510" w:author="Στάθης Καπ" w:date="2023-03-03T03:52:00Z"/>
                <w:rFonts w:cstheme="minorHAnsi"/>
                <w:sz w:val="16"/>
                <w:szCs w:val="16"/>
              </w:rPr>
            </w:pPr>
            <w:ins w:id="13511" w:author="Στάθης Καπ" w:date="2023-03-03T03:52:00Z">
              <w:r w:rsidRPr="009748F7">
                <w:rPr>
                  <w:rFonts w:cstheme="minorHAnsi"/>
                  <w:sz w:val="16"/>
                  <w:szCs w:val="16"/>
                </w:rPr>
                <w:t>S=4</w:t>
              </w:r>
            </w:ins>
          </w:p>
        </w:tc>
      </w:tr>
      <w:tr w:rsidR="00F665AE" w:rsidRPr="009748F7" w14:paraId="4EDA5C70" w14:textId="77777777" w:rsidTr="00F03C40">
        <w:tblPrEx>
          <w:tblW w:w="0" w:type="auto"/>
          <w:tblBorders>
            <w:insideH w:val="none" w:sz="0" w:space="0" w:color="auto"/>
            <w:insideV w:val="none" w:sz="0" w:space="0" w:color="auto"/>
          </w:tblBorders>
          <w:tblCellMar>
            <w:left w:w="0" w:type="dxa"/>
            <w:right w:w="0" w:type="dxa"/>
          </w:tblCellMar>
          <w:tblPrExChange w:id="1351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3513" w:author="Στάθης Καπ" w:date="2023-03-03T03:52:00Z"/>
        </w:trPr>
        <w:tc>
          <w:tcPr>
            <w:tcW w:w="515" w:type="dxa"/>
            <w:tcBorders>
              <w:top w:val="single" w:sz="4" w:space="0" w:color="auto"/>
              <w:bottom w:val="single" w:sz="4" w:space="0" w:color="auto"/>
              <w:right w:val="nil"/>
            </w:tcBorders>
            <w:shd w:val="clear" w:color="auto" w:fill="E7E6E6" w:themeFill="background2"/>
            <w:vAlign w:val="center"/>
            <w:tcPrChange w:id="13514"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3E5D7180" w14:textId="77777777" w:rsidR="00F665AE" w:rsidRPr="009748F7" w:rsidRDefault="00F665AE" w:rsidP="009748F7">
            <w:pPr>
              <w:jc w:val="center"/>
              <w:rPr>
                <w:ins w:id="13515" w:author="Στάθης Καπ" w:date="2023-03-03T03:52:00Z"/>
                <w:sz w:val="16"/>
                <w:szCs w:val="16"/>
              </w:rPr>
            </w:pPr>
            <w:ins w:id="13516" w:author="Στάθης Καπ" w:date="2023-03-03T03:52: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3517"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21D8145E" w14:textId="77777777" w:rsidR="00F665AE" w:rsidRPr="009748F7" w:rsidRDefault="00F665AE" w:rsidP="009748F7">
            <w:pPr>
              <w:jc w:val="center"/>
              <w:rPr>
                <w:ins w:id="13518" w:author="Στάθης Καπ" w:date="2023-03-03T03:52:00Z"/>
                <w:rFonts w:cstheme="minorHAnsi"/>
                <w:sz w:val="16"/>
                <w:szCs w:val="16"/>
              </w:rPr>
            </w:pPr>
            <w:ins w:id="13519" w:author="Στάθης Καπ" w:date="2023-03-03T03:52: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3520"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79921DF5" w14:textId="77777777" w:rsidR="00F665AE" w:rsidRPr="009748F7" w:rsidRDefault="00F665AE" w:rsidP="009748F7">
            <w:pPr>
              <w:jc w:val="center"/>
              <w:rPr>
                <w:ins w:id="13521" w:author="Στάθης Καπ" w:date="2023-03-03T03:52:00Z"/>
                <w:rFonts w:cstheme="minorHAnsi"/>
                <w:sz w:val="16"/>
                <w:szCs w:val="16"/>
              </w:rPr>
            </w:pPr>
            <w:ins w:id="13522" w:author="Στάθης Καπ" w:date="2023-03-03T03:52: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3523"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7594289A" w14:textId="77777777" w:rsidR="00F665AE" w:rsidRPr="009748F7" w:rsidRDefault="00F665AE" w:rsidP="009748F7">
            <w:pPr>
              <w:jc w:val="center"/>
              <w:rPr>
                <w:ins w:id="13524" w:author="Στάθης Καπ" w:date="2023-03-03T03:52:00Z"/>
                <w:rFonts w:cstheme="minorHAnsi"/>
                <w:sz w:val="16"/>
                <w:szCs w:val="16"/>
              </w:rPr>
            </w:pPr>
            <w:ins w:id="13525" w:author="Στάθης Καπ" w:date="2023-03-03T03:52: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3526"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4FE68BAA" w14:textId="77777777" w:rsidR="00F665AE" w:rsidRPr="009748F7" w:rsidRDefault="00F665AE" w:rsidP="009748F7">
            <w:pPr>
              <w:jc w:val="center"/>
              <w:rPr>
                <w:ins w:id="13527" w:author="Στάθης Καπ" w:date="2023-03-03T03:52:00Z"/>
                <w:rFonts w:cstheme="minorHAnsi"/>
                <w:sz w:val="16"/>
                <w:szCs w:val="16"/>
              </w:rPr>
            </w:pPr>
            <w:ins w:id="13528" w:author="Στάθης Καπ" w:date="2023-03-03T03:52: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3529"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5A88CC00" w14:textId="5509346F" w:rsidR="00F665AE" w:rsidRPr="009748F7" w:rsidRDefault="00597F31" w:rsidP="009748F7">
            <w:pPr>
              <w:jc w:val="center"/>
              <w:rPr>
                <w:ins w:id="13530" w:author="Στάθης Καπ" w:date="2023-03-03T03:52:00Z"/>
                <w:rFonts w:cstheme="minorHAnsi"/>
                <w:sz w:val="16"/>
                <w:szCs w:val="16"/>
              </w:rPr>
            </w:pPr>
            <w:ins w:id="13531"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3532"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4D0714A2" w14:textId="77777777" w:rsidR="00F665AE" w:rsidRPr="009748F7" w:rsidRDefault="00F665AE" w:rsidP="009748F7">
            <w:pPr>
              <w:jc w:val="center"/>
              <w:rPr>
                <w:ins w:id="13533" w:author="Στάθης Καπ" w:date="2023-03-03T03:52:00Z"/>
                <w:rFonts w:cstheme="minorHAnsi"/>
                <w:sz w:val="16"/>
                <w:szCs w:val="16"/>
              </w:rPr>
            </w:pPr>
            <w:ins w:id="13534" w:author="Στάθης Καπ" w:date="2023-03-03T03:52: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3535"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23AF75A0" w14:textId="77777777" w:rsidR="00F665AE" w:rsidRPr="009748F7" w:rsidRDefault="00F665AE" w:rsidP="009748F7">
            <w:pPr>
              <w:jc w:val="center"/>
              <w:rPr>
                <w:ins w:id="13536" w:author="Στάθης Καπ" w:date="2023-03-03T03:52:00Z"/>
                <w:rFonts w:cstheme="minorHAnsi"/>
                <w:sz w:val="16"/>
                <w:szCs w:val="16"/>
              </w:rPr>
            </w:pPr>
            <w:ins w:id="13537" w:author="Στάθης Καπ" w:date="2023-03-03T03:52: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3538"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1D404EBF" w14:textId="77777777" w:rsidR="00F665AE" w:rsidRPr="009748F7" w:rsidRDefault="00F665AE" w:rsidP="009748F7">
            <w:pPr>
              <w:jc w:val="center"/>
              <w:rPr>
                <w:ins w:id="13539" w:author="Στάθης Καπ" w:date="2023-03-03T03:52:00Z"/>
                <w:rFonts w:cstheme="minorHAnsi"/>
                <w:sz w:val="16"/>
                <w:szCs w:val="16"/>
              </w:rPr>
            </w:pPr>
            <w:ins w:id="13540" w:author="Στάθης Καπ" w:date="2023-03-03T03:52: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3541"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4719C423" w14:textId="77777777" w:rsidR="00F665AE" w:rsidRPr="009748F7" w:rsidRDefault="00F665AE" w:rsidP="009748F7">
            <w:pPr>
              <w:jc w:val="center"/>
              <w:rPr>
                <w:ins w:id="13542" w:author="Στάθης Καπ" w:date="2023-03-03T03:52:00Z"/>
                <w:rFonts w:cstheme="minorHAnsi"/>
                <w:sz w:val="16"/>
                <w:szCs w:val="16"/>
              </w:rPr>
            </w:pPr>
            <w:ins w:id="13543" w:author="Στάθης Καπ" w:date="2023-03-03T03:52: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3544"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428648E2" w14:textId="77777777" w:rsidR="00F665AE" w:rsidRPr="009748F7" w:rsidRDefault="00F665AE" w:rsidP="009748F7">
            <w:pPr>
              <w:jc w:val="center"/>
              <w:rPr>
                <w:ins w:id="13545" w:author="Στάθης Καπ" w:date="2023-03-03T03:52:00Z"/>
                <w:rFonts w:cstheme="minorHAnsi"/>
                <w:sz w:val="16"/>
                <w:szCs w:val="16"/>
              </w:rPr>
            </w:pPr>
            <w:ins w:id="13546" w:author="Στάθης Καπ" w:date="2023-03-03T03:52: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3547"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34A6DB99" w14:textId="77777777" w:rsidR="00F665AE" w:rsidRPr="009748F7" w:rsidRDefault="00F665AE" w:rsidP="009748F7">
            <w:pPr>
              <w:jc w:val="center"/>
              <w:rPr>
                <w:ins w:id="13548" w:author="Στάθης Καπ" w:date="2023-03-03T03:52:00Z"/>
                <w:rFonts w:cstheme="minorHAnsi"/>
                <w:sz w:val="16"/>
                <w:szCs w:val="16"/>
              </w:rPr>
            </w:pPr>
            <w:ins w:id="13549" w:author="Στάθης Καπ" w:date="2023-03-03T03:52: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3550"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004339BA" w14:textId="77777777" w:rsidR="00F665AE" w:rsidRPr="009748F7" w:rsidRDefault="00F665AE" w:rsidP="009748F7">
            <w:pPr>
              <w:jc w:val="center"/>
              <w:rPr>
                <w:ins w:id="13551" w:author="Στάθης Καπ" w:date="2023-03-03T03:52:00Z"/>
                <w:rFonts w:cstheme="minorHAnsi"/>
                <w:sz w:val="16"/>
                <w:szCs w:val="16"/>
              </w:rPr>
            </w:pPr>
            <w:ins w:id="13552" w:author="Στάθης Καπ" w:date="2023-03-03T03:52: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3553"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2E0A5070" w14:textId="77777777" w:rsidR="00F665AE" w:rsidRPr="009748F7" w:rsidRDefault="00F665AE" w:rsidP="009748F7">
            <w:pPr>
              <w:jc w:val="center"/>
              <w:rPr>
                <w:ins w:id="13554" w:author="Στάθης Καπ" w:date="2023-03-03T03:52:00Z"/>
                <w:rFonts w:cstheme="minorHAnsi"/>
                <w:sz w:val="16"/>
                <w:szCs w:val="16"/>
              </w:rPr>
            </w:pPr>
            <w:ins w:id="13555" w:author="Στάθης Καπ" w:date="2023-03-03T03:52: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3556"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5CBCB78C" w14:textId="77777777" w:rsidR="00F665AE" w:rsidRPr="009748F7" w:rsidRDefault="00F665AE" w:rsidP="009748F7">
            <w:pPr>
              <w:jc w:val="center"/>
              <w:rPr>
                <w:ins w:id="13557" w:author="Στάθης Καπ" w:date="2023-03-03T03:52:00Z"/>
                <w:rFonts w:cstheme="minorHAnsi"/>
                <w:sz w:val="16"/>
                <w:szCs w:val="16"/>
              </w:rPr>
            </w:pPr>
            <w:ins w:id="13558" w:author="Στάθης Καπ" w:date="2023-03-03T03:52:00Z">
              <w:r w:rsidRPr="009748F7">
                <w:rPr>
                  <w:rFonts w:cstheme="minorHAnsi"/>
                  <w:sz w:val="16"/>
                  <w:szCs w:val="16"/>
                </w:rPr>
                <w:t>Gap (%) S=1</w:t>
              </w:r>
            </w:ins>
          </w:p>
        </w:tc>
      </w:tr>
      <w:tr w:rsidR="00C87CFE" w:rsidRPr="00BB05AC" w14:paraId="1CA17B9C" w14:textId="77777777" w:rsidTr="00F03C40">
        <w:tblPrEx>
          <w:tblW w:w="0" w:type="auto"/>
          <w:tblBorders>
            <w:insideH w:val="none" w:sz="0" w:space="0" w:color="auto"/>
            <w:insideV w:val="none" w:sz="0" w:space="0" w:color="auto"/>
          </w:tblBorders>
          <w:tblCellMar>
            <w:left w:w="0" w:type="dxa"/>
            <w:right w:w="0" w:type="dxa"/>
          </w:tblCellMar>
          <w:tblPrExChange w:id="1355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3560" w:author="Στάθης Καπ" w:date="2023-03-03T03:52:00Z"/>
        </w:trPr>
        <w:tc>
          <w:tcPr>
            <w:tcW w:w="515" w:type="dxa"/>
            <w:tcBorders>
              <w:top w:val="single" w:sz="4" w:space="0" w:color="auto"/>
              <w:bottom w:val="nil"/>
              <w:right w:val="single" w:sz="4" w:space="0" w:color="auto"/>
            </w:tcBorders>
            <w:shd w:val="clear" w:color="auto" w:fill="E7E6E6" w:themeFill="background2"/>
            <w:vAlign w:val="bottom"/>
            <w:tcPrChange w:id="13561" w:author="Στάθης Καπ" w:date="2023-03-03T06:26:00Z">
              <w:tcPr>
                <w:tcW w:w="515" w:type="dxa"/>
                <w:tcBorders>
                  <w:top w:val="single" w:sz="4" w:space="0" w:color="auto"/>
                </w:tcBorders>
                <w:vAlign w:val="center"/>
              </w:tcPr>
            </w:tcPrChange>
          </w:tcPr>
          <w:p w14:paraId="2A1901B7" w14:textId="17087755" w:rsidR="00C87CFE" w:rsidRPr="00F665AE" w:rsidRDefault="00C87CFE" w:rsidP="00C87CFE">
            <w:pPr>
              <w:jc w:val="center"/>
              <w:rPr>
                <w:ins w:id="13562" w:author="Στάθης Καπ" w:date="2023-03-03T03:52:00Z"/>
                <w:sz w:val="16"/>
                <w:szCs w:val="16"/>
              </w:rPr>
            </w:pPr>
            <w:ins w:id="13563" w:author="Στάθης Καπ" w:date="2023-03-03T03:54:00Z">
              <w:r w:rsidRPr="00F665AE">
                <w:rPr>
                  <w:rFonts w:ascii="Calibri" w:hAnsi="Calibri" w:cs="Calibri"/>
                  <w:color w:val="000000"/>
                  <w:sz w:val="16"/>
                  <w:szCs w:val="16"/>
                  <w:rPrChange w:id="13564" w:author="Στάθης Καπ" w:date="2023-03-03T03:55:00Z">
                    <w:rPr>
                      <w:rFonts w:ascii="Calibri" w:hAnsi="Calibri" w:cs="Calibri"/>
                      <w:color w:val="000000"/>
                      <w:sz w:val="18"/>
                      <w:szCs w:val="18"/>
                    </w:rPr>
                  </w:rPrChange>
                </w:rPr>
                <w:t>c101</w:t>
              </w:r>
            </w:ins>
          </w:p>
        </w:tc>
        <w:tc>
          <w:tcPr>
            <w:tcW w:w="560" w:type="dxa"/>
            <w:tcBorders>
              <w:top w:val="single" w:sz="4" w:space="0" w:color="auto"/>
              <w:left w:val="single" w:sz="4" w:space="0" w:color="auto"/>
            </w:tcBorders>
            <w:tcPrChange w:id="13565" w:author="Στάθης Καπ" w:date="2023-03-03T06:26:00Z">
              <w:tcPr>
                <w:tcW w:w="560" w:type="dxa"/>
                <w:tcBorders>
                  <w:top w:val="single" w:sz="4" w:space="0" w:color="auto"/>
                </w:tcBorders>
              </w:tcPr>
            </w:tcPrChange>
          </w:tcPr>
          <w:p w14:paraId="1C6398D5" w14:textId="3AD6BDCA" w:rsidR="00C87CFE" w:rsidRPr="00F665AE" w:rsidRDefault="00C87CFE" w:rsidP="00C87CFE">
            <w:pPr>
              <w:jc w:val="center"/>
              <w:rPr>
                <w:ins w:id="13566" w:author="Στάθης Καπ" w:date="2023-03-03T03:52:00Z"/>
                <w:rFonts w:cstheme="minorHAnsi"/>
                <w:sz w:val="16"/>
                <w:szCs w:val="16"/>
              </w:rPr>
            </w:pPr>
            <w:ins w:id="13567" w:author="Στάθης Καπ" w:date="2023-03-03T03:54:00Z">
              <w:r w:rsidRPr="00F665AE">
                <w:rPr>
                  <w:sz w:val="16"/>
                  <w:szCs w:val="16"/>
                  <w:rPrChange w:id="13568" w:author="Στάθης Καπ" w:date="2023-03-03T03:55:00Z">
                    <w:rPr>
                      <w:sz w:val="18"/>
                      <w:szCs w:val="18"/>
                    </w:rPr>
                  </w:rPrChange>
                </w:rPr>
                <w:t>320</w:t>
              </w:r>
            </w:ins>
          </w:p>
        </w:tc>
        <w:tc>
          <w:tcPr>
            <w:tcW w:w="855" w:type="dxa"/>
            <w:tcBorders>
              <w:top w:val="single" w:sz="4" w:space="0" w:color="auto"/>
            </w:tcBorders>
            <w:tcPrChange w:id="13569" w:author="Στάθης Καπ" w:date="2023-03-03T06:26:00Z">
              <w:tcPr>
                <w:tcW w:w="855" w:type="dxa"/>
                <w:tcBorders>
                  <w:top w:val="single" w:sz="4" w:space="0" w:color="auto"/>
                </w:tcBorders>
              </w:tcPr>
            </w:tcPrChange>
          </w:tcPr>
          <w:p w14:paraId="33EAE491" w14:textId="5B3BB3EA" w:rsidR="00C87CFE" w:rsidRPr="00F665AE" w:rsidRDefault="00C87CFE" w:rsidP="00C87CFE">
            <w:pPr>
              <w:jc w:val="center"/>
              <w:rPr>
                <w:ins w:id="13570" w:author="Στάθης Καπ" w:date="2023-03-03T03:52:00Z"/>
                <w:rFonts w:cstheme="minorHAnsi"/>
                <w:sz w:val="16"/>
                <w:szCs w:val="16"/>
              </w:rPr>
            </w:pPr>
            <w:ins w:id="13571" w:author="Στάθης Καπ" w:date="2023-03-03T03:54:00Z">
              <w:r w:rsidRPr="00F665AE">
                <w:rPr>
                  <w:sz w:val="16"/>
                  <w:szCs w:val="16"/>
                  <w:rPrChange w:id="13572" w:author="Στάθης Καπ" w:date="2023-03-03T03:55:00Z">
                    <w:rPr>
                      <w:sz w:val="18"/>
                      <w:szCs w:val="18"/>
                    </w:rPr>
                  </w:rPrChange>
                </w:rPr>
                <w:t>320</w:t>
              </w:r>
            </w:ins>
          </w:p>
        </w:tc>
        <w:tc>
          <w:tcPr>
            <w:tcW w:w="544" w:type="dxa"/>
            <w:tcBorders>
              <w:top w:val="single" w:sz="4" w:space="0" w:color="auto"/>
            </w:tcBorders>
            <w:vAlign w:val="bottom"/>
            <w:tcPrChange w:id="13573" w:author="Στάθης Καπ" w:date="2023-03-03T06:26:00Z">
              <w:tcPr>
                <w:tcW w:w="544" w:type="dxa"/>
                <w:tcBorders>
                  <w:top w:val="single" w:sz="4" w:space="0" w:color="auto"/>
                </w:tcBorders>
                <w:vAlign w:val="bottom"/>
              </w:tcPr>
            </w:tcPrChange>
          </w:tcPr>
          <w:p w14:paraId="554F6990" w14:textId="1C72076E" w:rsidR="00C87CFE" w:rsidRPr="00F665AE" w:rsidRDefault="00C87CFE" w:rsidP="00C87CFE">
            <w:pPr>
              <w:jc w:val="center"/>
              <w:rPr>
                <w:ins w:id="13574" w:author="Στάθης Καπ" w:date="2023-03-03T03:52:00Z"/>
                <w:rFonts w:cstheme="minorHAnsi"/>
                <w:sz w:val="16"/>
                <w:szCs w:val="16"/>
                <w:lang w:val="el-GR"/>
              </w:rPr>
            </w:pPr>
            <w:ins w:id="13575" w:author="Στάθης Καπ" w:date="2023-03-03T03:54:00Z">
              <w:r w:rsidRPr="00F665AE">
                <w:rPr>
                  <w:rFonts w:ascii="Calibri" w:hAnsi="Calibri" w:cs="Calibri"/>
                  <w:color w:val="000000"/>
                  <w:sz w:val="16"/>
                  <w:szCs w:val="16"/>
                  <w:rPrChange w:id="13576" w:author="Στάθης Καπ" w:date="2023-03-03T03:55:00Z">
                    <w:rPr>
                      <w:rFonts w:ascii="Calibri" w:hAnsi="Calibri" w:cs="Calibri"/>
                      <w:color w:val="000000"/>
                      <w:sz w:val="18"/>
                      <w:szCs w:val="18"/>
                    </w:rPr>
                  </w:rPrChange>
                </w:rPr>
                <w:t>0</w:t>
              </w:r>
            </w:ins>
          </w:p>
        </w:tc>
        <w:tc>
          <w:tcPr>
            <w:tcW w:w="621" w:type="dxa"/>
            <w:tcBorders>
              <w:top w:val="single" w:sz="4" w:space="0" w:color="auto"/>
            </w:tcBorders>
            <w:vAlign w:val="bottom"/>
            <w:tcPrChange w:id="13577" w:author="Στάθης Καπ" w:date="2023-03-03T06:26:00Z">
              <w:tcPr>
                <w:tcW w:w="621" w:type="dxa"/>
                <w:tcBorders>
                  <w:top w:val="single" w:sz="4" w:space="0" w:color="auto"/>
                </w:tcBorders>
                <w:vAlign w:val="bottom"/>
              </w:tcPr>
            </w:tcPrChange>
          </w:tcPr>
          <w:p w14:paraId="62919FD0" w14:textId="5D93BE42" w:rsidR="00C87CFE" w:rsidRPr="00F665AE" w:rsidRDefault="00C87CFE" w:rsidP="00C87CFE">
            <w:pPr>
              <w:jc w:val="center"/>
              <w:rPr>
                <w:ins w:id="13578" w:author="Στάθης Καπ" w:date="2023-03-03T03:52:00Z"/>
                <w:rFonts w:cstheme="minorHAnsi"/>
                <w:sz w:val="16"/>
                <w:szCs w:val="16"/>
              </w:rPr>
            </w:pPr>
            <w:ins w:id="13579" w:author="Στάθης Καπ" w:date="2023-03-03T03:54:00Z">
              <w:r w:rsidRPr="00F665AE">
                <w:rPr>
                  <w:rFonts w:ascii="Calibri" w:hAnsi="Calibri" w:cs="Calibri"/>
                  <w:color w:val="000000"/>
                  <w:sz w:val="16"/>
                  <w:szCs w:val="16"/>
                  <w:rPrChange w:id="13580" w:author="Στάθης Καπ" w:date="2023-03-03T03:55:00Z">
                    <w:rPr>
                      <w:rFonts w:ascii="Calibri" w:hAnsi="Calibri" w:cs="Calibri"/>
                      <w:color w:val="000000"/>
                      <w:sz w:val="18"/>
                      <w:szCs w:val="18"/>
                    </w:rPr>
                  </w:rPrChange>
                </w:rPr>
                <w:t>0.124</w:t>
              </w:r>
            </w:ins>
          </w:p>
        </w:tc>
        <w:tc>
          <w:tcPr>
            <w:tcW w:w="669" w:type="dxa"/>
            <w:tcBorders>
              <w:top w:val="single" w:sz="4" w:space="0" w:color="auto"/>
            </w:tcBorders>
            <w:vAlign w:val="center"/>
            <w:tcPrChange w:id="13581" w:author="Στάθης Καπ" w:date="2023-03-03T06:26:00Z">
              <w:tcPr>
                <w:tcW w:w="669" w:type="dxa"/>
                <w:tcBorders>
                  <w:top w:val="single" w:sz="4" w:space="0" w:color="auto"/>
                </w:tcBorders>
                <w:vAlign w:val="center"/>
              </w:tcPr>
            </w:tcPrChange>
          </w:tcPr>
          <w:p w14:paraId="07ACDAFD" w14:textId="617D240B" w:rsidR="00C87CFE" w:rsidRPr="00F665AE" w:rsidRDefault="00C87CFE" w:rsidP="00C87CFE">
            <w:pPr>
              <w:jc w:val="center"/>
              <w:rPr>
                <w:ins w:id="13582" w:author="Στάθης Καπ" w:date="2023-03-03T03:52:00Z"/>
                <w:rFonts w:cstheme="minorHAnsi"/>
                <w:sz w:val="16"/>
                <w:szCs w:val="16"/>
              </w:rPr>
            </w:pPr>
            <w:ins w:id="13583" w:author="Στάθης Καπ" w:date="2023-03-03T06:18:00Z">
              <w:r>
                <w:rPr>
                  <w:rFonts w:ascii="Calibri" w:hAnsi="Calibri" w:cs="Calibri"/>
                  <w:color w:val="000000"/>
                  <w:sz w:val="16"/>
                  <w:szCs w:val="16"/>
                </w:rPr>
                <w:t>100</w:t>
              </w:r>
            </w:ins>
          </w:p>
        </w:tc>
        <w:tc>
          <w:tcPr>
            <w:tcW w:w="543" w:type="dxa"/>
            <w:tcBorders>
              <w:top w:val="single" w:sz="4" w:space="0" w:color="auto"/>
            </w:tcBorders>
            <w:vAlign w:val="bottom"/>
            <w:tcPrChange w:id="13584" w:author="Στάθης Καπ" w:date="2023-03-03T06:26:00Z">
              <w:tcPr>
                <w:tcW w:w="543" w:type="dxa"/>
                <w:tcBorders>
                  <w:top w:val="single" w:sz="4" w:space="0" w:color="auto"/>
                </w:tcBorders>
                <w:vAlign w:val="bottom"/>
              </w:tcPr>
            </w:tcPrChange>
          </w:tcPr>
          <w:p w14:paraId="0D59C905" w14:textId="07F6C5C4" w:rsidR="00C87CFE" w:rsidRPr="00F665AE" w:rsidRDefault="00C87CFE" w:rsidP="00C87CFE">
            <w:pPr>
              <w:jc w:val="center"/>
              <w:rPr>
                <w:ins w:id="13585" w:author="Στάθης Καπ" w:date="2023-03-03T03:52:00Z"/>
                <w:rFonts w:cstheme="minorHAnsi"/>
                <w:sz w:val="16"/>
                <w:szCs w:val="16"/>
              </w:rPr>
            </w:pPr>
            <w:ins w:id="13586" w:author="Στάθης Καπ" w:date="2023-03-03T03:54:00Z">
              <w:r w:rsidRPr="00F665AE">
                <w:rPr>
                  <w:rFonts w:ascii="Calibri" w:hAnsi="Calibri" w:cs="Calibri"/>
                  <w:color w:val="000000"/>
                  <w:sz w:val="16"/>
                  <w:szCs w:val="16"/>
                  <w:rPrChange w:id="13587" w:author="Στάθης Καπ" w:date="2023-03-03T03:55:00Z">
                    <w:rPr>
                      <w:rFonts w:ascii="Calibri" w:hAnsi="Calibri" w:cs="Calibri"/>
                      <w:color w:val="000000"/>
                      <w:sz w:val="18"/>
                      <w:szCs w:val="18"/>
                    </w:rPr>
                  </w:rPrChange>
                </w:rPr>
                <w:t>0</w:t>
              </w:r>
            </w:ins>
          </w:p>
        </w:tc>
        <w:tc>
          <w:tcPr>
            <w:tcW w:w="621" w:type="dxa"/>
            <w:tcBorders>
              <w:top w:val="single" w:sz="4" w:space="0" w:color="auto"/>
            </w:tcBorders>
            <w:vAlign w:val="bottom"/>
            <w:tcPrChange w:id="13588" w:author="Στάθης Καπ" w:date="2023-03-03T06:26:00Z">
              <w:tcPr>
                <w:tcW w:w="621" w:type="dxa"/>
                <w:tcBorders>
                  <w:top w:val="single" w:sz="4" w:space="0" w:color="auto"/>
                </w:tcBorders>
                <w:vAlign w:val="bottom"/>
              </w:tcPr>
            </w:tcPrChange>
          </w:tcPr>
          <w:p w14:paraId="488185A1" w14:textId="210DB73D" w:rsidR="00C87CFE" w:rsidRPr="00F665AE" w:rsidRDefault="00C87CFE" w:rsidP="00C87CFE">
            <w:pPr>
              <w:jc w:val="center"/>
              <w:rPr>
                <w:ins w:id="13589" w:author="Στάθης Καπ" w:date="2023-03-03T03:52:00Z"/>
                <w:rFonts w:cstheme="minorHAnsi"/>
                <w:sz w:val="16"/>
                <w:szCs w:val="16"/>
              </w:rPr>
            </w:pPr>
            <w:ins w:id="13590" w:author="Στάθης Καπ" w:date="2023-03-03T03:54:00Z">
              <w:r w:rsidRPr="00F665AE">
                <w:rPr>
                  <w:rFonts w:ascii="Calibri" w:hAnsi="Calibri" w:cs="Calibri"/>
                  <w:color w:val="000000"/>
                  <w:sz w:val="16"/>
                  <w:szCs w:val="16"/>
                  <w:rPrChange w:id="13591" w:author="Στάθης Καπ" w:date="2023-03-03T03:55:00Z">
                    <w:rPr>
                      <w:rFonts w:ascii="Calibri" w:hAnsi="Calibri" w:cs="Calibri"/>
                      <w:color w:val="000000"/>
                      <w:sz w:val="18"/>
                      <w:szCs w:val="18"/>
                    </w:rPr>
                  </w:rPrChange>
                </w:rPr>
                <w:t>0.133</w:t>
              </w:r>
            </w:ins>
          </w:p>
        </w:tc>
        <w:tc>
          <w:tcPr>
            <w:tcW w:w="669" w:type="dxa"/>
            <w:tcBorders>
              <w:top w:val="single" w:sz="4" w:space="0" w:color="auto"/>
            </w:tcBorders>
            <w:vAlign w:val="center"/>
            <w:tcPrChange w:id="13592" w:author="Στάθης Καπ" w:date="2023-03-03T06:26:00Z">
              <w:tcPr>
                <w:tcW w:w="669" w:type="dxa"/>
                <w:tcBorders>
                  <w:top w:val="single" w:sz="4" w:space="0" w:color="auto"/>
                </w:tcBorders>
                <w:vAlign w:val="center"/>
              </w:tcPr>
            </w:tcPrChange>
          </w:tcPr>
          <w:p w14:paraId="2BF04FE6" w14:textId="3E06E5A2" w:rsidR="00C87CFE" w:rsidRPr="00F665AE" w:rsidRDefault="00C87CFE" w:rsidP="00C87CFE">
            <w:pPr>
              <w:jc w:val="center"/>
              <w:rPr>
                <w:ins w:id="13593" w:author="Στάθης Καπ" w:date="2023-03-03T03:52:00Z"/>
                <w:rFonts w:cstheme="minorHAnsi"/>
                <w:sz w:val="16"/>
                <w:szCs w:val="16"/>
              </w:rPr>
            </w:pPr>
            <w:ins w:id="13594" w:author="Στάθης Καπ" w:date="2023-03-03T06:18:00Z">
              <w:r>
                <w:rPr>
                  <w:rFonts w:ascii="Calibri" w:hAnsi="Calibri" w:cs="Calibri"/>
                  <w:color w:val="000000"/>
                  <w:sz w:val="16"/>
                  <w:szCs w:val="16"/>
                </w:rPr>
                <w:t> </w:t>
              </w:r>
            </w:ins>
          </w:p>
        </w:tc>
        <w:tc>
          <w:tcPr>
            <w:tcW w:w="508" w:type="dxa"/>
            <w:tcBorders>
              <w:top w:val="single" w:sz="4" w:space="0" w:color="auto"/>
            </w:tcBorders>
            <w:vAlign w:val="bottom"/>
            <w:tcPrChange w:id="13595" w:author="Στάθης Καπ" w:date="2023-03-03T06:26:00Z">
              <w:tcPr>
                <w:tcW w:w="508" w:type="dxa"/>
                <w:tcBorders>
                  <w:top w:val="single" w:sz="4" w:space="0" w:color="auto"/>
                </w:tcBorders>
                <w:vAlign w:val="bottom"/>
              </w:tcPr>
            </w:tcPrChange>
          </w:tcPr>
          <w:p w14:paraId="3D35FF4D" w14:textId="263B5A21" w:rsidR="00C87CFE" w:rsidRPr="00F665AE" w:rsidRDefault="00C87CFE" w:rsidP="00C87CFE">
            <w:pPr>
              <w:jc w:val="center"/>
              <w:rPr>
                <w:ins w:id="13596" w:author="Στάθης Καπ" w:date="2023-03-03T03:52:00Z"/>
                <w:rFonts w:cstheme="minorHAnsi"/>
                <w:sz w:val="16"/>
                <w:szCs w:val="16"/>
              </w:rPr>
            </w:pPr>
            <w:ins w:id="13597" w:author="Στάθης Καπ" w:date="2023-03-03T03:54:00Z">
              <w:r w:rsidRPr="00F665AE">
                <w:rPr>
                  <w:rFonts w:ascii="Calibri" w:hAnsi="Calibri" w:cs="Calibri"/>
                  <w:color w:val="000000"/>
                  <w:sz w:val="16"/>
                  <w:szCs w:val="16"/>
                  <w:rPrChange w:id="13598" w:author="Στάθης Καπ" w:date="2023-03-03T03:55:00Z">
                    <w:rPr>
                      <w:rFonts w:ascii="Calibri" w:hAnsi="Calibri" w:cs="Calibri"/>
                      <w:color w:val="000000"/>
                      <w:sz w:val="18"/>
                      <w:szCs w:val="18"/>
                    </w:rPr>
                  </w:rPrChange>
                </w:rPr>
                <w:t>0</w:t>
              </w:r>
            </w:ins>
          </w:p>
        </w:tc>
        <w:tc>
          <w:tcPr>
            <w:tcW w:w="541" w:type="dxa"/>
            <w:tcBorders>
              <w:top w:val="single" w:sz="4" w:space="0" w:color="auto"/>
            </w:tcBorders>
            <w:vAlign w:val="bottom"/>
            <w:tcPrChange w:id="13599" w:author="Στάθης Καπ" w:date="2023-03-03T06:26:00Z">
              <w:tcPr>
                <w:tcW w:w="541" w:type="dxa"/>
                <w:tcBorders>
                  <w:top w:val="single" w:sz="4" w:space="0" w:color="auto"/>
                </w:tcBorders>
                <w:vAlign w:val="bottom"/>
              </w:tcPr>
            </w:tcPrChange>
          </w:tcPr>
          <w:p w14:paraId="5B8FF128" w14:textId="4DFD7BF4" w:rsidR="00C87CFE" w:rsidRPr="00F665AE" w:rsidRDefault="00C87CFE" w:rsidP="00C87CFE">
            <w:pPr>
              <w:jc w:val="center"/>
              <w:rPr>
                <w:ins w:id="13600" w:author="Στάθης Καπ" w:date="2023-03-03T03:52:00Z"/>
                <w:rFonts w:cstheme="minorHAnsi"/>
                <w:sz w:val="16"/>
                <w:szCs w:val="16"/>
              </w:rPr>
            </w:pPr>
            <w:ins w:id="13601" w:author="Στάθης Καπ" w:date="2023-03-03T03:54:00Z">
              <w:r w:rsidRPr="00F665AE">
                <w:rPr>
                  <w:rFonts w:ascii="Calibri" w:hAnsi="Calibri" w:cs="Calibri"/>
                  <w:color w:val="000000"/>
                  <w:sz w:val="16"/>
                  <w:szCs w:val="16"/>
                  <w:rPrChange w:id="13602" w:author="Στάθης Καπ" w:date="2023-03-03T03:55:00Z">
                    <w:rPr>
                      <w:rFonts w:ascii="Calibri" w:hAnsi="Calibri" w:cs="Calibri"/>
                      <w:color w:val="000000"/>
                      <w:sz w:val="18"/>
                      <w:szCs w:val="18"/>
                    </w:rPr>
                  </w:rPrChange>
                </w:rPr>
                <w:t>0.14</w:t>
              </w:r>
            </w:ins>
          </w:p>
        </w:tc>
        <w:tc>
          <w:tcPr>
            <w:tcW w:w="589" w:type="dxa"/>
            <w:tcBorders>
              <w:top w:val="single" w:sz="4" w:space="0" w:color="auto"/>
            </w:tcBorders>
            <w:vAlign w:val="center"/>
            <w:tcPrChange w:id="13603" w:author="Στάθης Καπ" w:date="2023-03-03T06:26:00Z">
              <w:tcPr>
                <w:tcW w:w="589" w:type="dxa"/>
                <w:tcBorders>
                  <w:top w:val="single" w:sz="4" w:space="0" w:color="auto"/>
                </w:tcBorders>
                <w:vAlign w:val="center"/>
              </w:tcPr>
            </w:tcPrChange>
          </w:tcPr>
          <w:p w14:paraId="3C23709C" w14:textId="04029B45" w:rsidR="00C87CFE" w:rsidRPr="00F665AE" w:rsidRDefault="00C87CFE" w:rsidP="00C87CFE">
            <w:pPr>
              <w:jc w:val="center"/>
              <w:rPr>
                <w:ins w:id="13604" w:author="Στάθης Καπ" w:date="2023-03-03T03:52:00Z"/>
                <w:rFonts w:cstheme="minorHAnsi"/>
                <w:sz w:val="16"/>
                <w:szCs w:val="16"/>
              </w:rPr>
            </w:pPr>
            <w:ins w:id="13605" w:author="Στάθης Καπ" w:date="2023-03-03T06:18:00Z">
              <w:r>
                <w:rPr>
                  <w:rFonts w:ascii="Calibri" w:hAnsi="Calibri" w:cs="Calibri"/>
                  <w:color w:val="000000"/>
                  <w:sz w:val="16"/>
                  <w:szCs w:val="16"/>
                </w:rPr>
                <w:t> </w:t>
              </w:r>
            </w:ins>
          </w:p>
        </w:tc>
        <w:tc>
          <w:tcPr>
            <w:tcW w:w="463" w:type="dxa"/>
            <w:tcBorders>
              <w:top w:val="single" w:sz="4" w:space="0" w:color="auto"/>
            </w:tcBorders>
            <w:vAlign w:val="bottom"/>
            <w:tcPrChange w:id="13606" w:author="Στάθης Καπ" w:date="2023-03-03T06:26:00Z">
              <w:tcPr>
                <w:tcW w:w="463" w:type="dxa"/>
                <w:tcBorders>
                  <w:top w:val="single" w:sz="4" w:space="0" w:color="auto"/>
                </w:tcBorders>
                <w:vAlign w:val="bottom"/>
              </w:tcPr>
            </w:tcPrChange>
          </w:tcPr>
          <w:p w14:paraId="36A3EBC9" w14:textId="108922ED" w:rsidR="00C87CFE" w:rsidRPr="00F665AE" w:rsidRDefault="00C87CFE" w:rsidP="00C87CFE">
            <w:pPr>
              <w:jc w:val="center"/>
              <w:rPr>
                <w:ins w:id="13607" w:author="Στάθης Καπ" w:date="2023-03-03T03:52:00Z"/>
                <w:rFonts w:cstheme="minorHAnsi"/>
                <w:sz w:val="16"/>
                <w:szCs w:val="16"/>
              </w:rPr>
            </w:pPr>
            <w:ins w:id="13608" w:author="Στάθης Καπ" w:date="2023-03-03T03:54:00Z">
              <w:r w:rsidRPr="00F665AE">
                <w:rPr>
                  <w:rFonts w:ascii="Calibri" w:hAnsi="Calibri" w:cs="Calibri"/>
                  <w:color w:val="000000"/>
                  <w:sz w:val="16"/>
                  <w:szCs w:val="16"/>
                  <w:rPrChange w:id="13609" w:author="Στάθης Καπ" w:date="2023-03-03T03:55:00Z">
                    <w:rPr>
                      <w:rFonts w:ascii="Calibri" w:hAnsi="Calibri" w:cs="Calibri"/>
                      <w:color w:val="000000"/>
                      <w:sz w:val="18"/>
                      <w:szCs w:val="18"/>
                    </w:rPr>
                  </w:rPrChange>
                </w:rPr>
                <w:t>0</w:t>
              </w:r>
            </w:ins>
          </w:p>
        </w:tc>
        <w:tc>
          <w:tcPr>
            <w:tcW w:w="541" w:type="dxa"/>
            <w:tcBorders>
              <w:top w:val="single" w:sz="4" w:space="0" w:color="auto"/>
            </w:tcBorders>
            <w:vAlign w:val="bottom"/>
            <w:tcPrChange w:id="13610" w:author="Στάθης Καπ" w:date="2023-03-03T06:26:00Z">
              <w:tcPr>
                <w:tcW w:w="541" w:type="dxa"/>
                <w:tcBorders>
                  <w:top w:val="single" w:sz="4" w:space="0" w:color="auto"/>
                </w:tcBorders>
                <w:vAlign w:val="bottom"/>
              </w:tcPr>
            </w:tcPrChange>
          </w:tcPr>
          <w:p w14:paraId="49995310" w14:textId="780D850F" w:rsidR="00C87CFE" w:rsidRPr="00F665AE" w:rsidRDefault="00C87CFE" w:rsidP="00C87CFE">
            <w:pPr>
              <w:jc w:val="center"/>
              <w:rPr>
                <w:ins w:id="13611" w:author="Στάθης Καπ" w:date="2023-03-03T03:52:00Z"/>
                <w:rFonts w:cstheme="minorHAnsi"/>
                <w:sz w:val="16"/>
                <w:szCs w:val="16"/>
              </w:rPr>
            </w:pPr>
            <w:ins w:id="13612" w:author="Στάθης Καπ" w:date="2023-03-03T03:54:00Z">
              <w:r w:rsidRPr="00F665AE">
                <w:rPr>
                  <w:rFonts w:ascii="Calibri" w:hAnsi="Calibri" w:cs="Calibri"/>
                  <w:color w:val="000000"/>
                  <w:sz w:val="16"/>
                  <w:szCs w:val="16"/>
                  <w:rPrChange w:id="13613" w:author="Στάθης Καπ" w:date="2023-03-03T03:55:00Z">
                    <w:rPr>
                      <w:rFonts w:ascii="Calibri" w:hAnsi="Calibri" w:cs="Calibri"/>
                      <w:color w:val="000000"/>
                      <w:sz w:val="18"/>
                      <w:szCs w:val="18"/>
                    </w:rPr>
                  </w:rPrChange>
                </w:rPr>
                <w:t>0.149</w:t>
              </w:r>
            </w:ins>
          </w:p>
        </w:tc>
        <w:tc>
          <w:tcPr>
            <w:tcW w:w="589" w:type="dxa"/>
            <w:tcBorders>
              <w:top w:val="single" w:sz="4" w:space="0" w:color="auto"/>
            </w:tcBorders>
            <w:vAlign w:val="center"/>
            <w:tcPrChange w:id="13614" w:author="Στάθης Καπ" w:date="2023-03-03T06:26:00Z">
              <w:tcPr>
                <w:tcW w:w="589" w:type="dxa"/>
                <w:tcBorders>
                  <w:top w:val="single" w:sz="4" w:space="0" w:color="auto"/>
                </w:tcBorders>
                <w:vAlign w:val="center"/>
              </w:tcPr>
            </w:tcPrChange>
          </w:tcPr>
          <w:p w14:paraId="1A146CE0" w14:textId="3CA7EFEF" w:rsidR="00C87CFE" w:rsidRPr="00F665AE" w:rsidRDefault="00C87CFE" w:rsidP="00C87CFE">
            <w:pPr>
              <w:jc w:val="center"/>
              <w:rPr>
                <w:ins w:id="13615" w:author="Στάθης Καπ" w:date="2023-03-03T03:52:00Z"/>
                <w:rFonts w:cstheme="minorHAnsi"/>
                <w:sz w:val="16"/>
                <w:szCs w:val="16"/>
              </w:rPr>
            </w:pPr>
            <w:ins w:id="13616" w:author="Στάθης Καπ" w:date="2023-03-03T06:19:00Z">
              <w:r>
                <w:rPr>
                  <w:rFonts w:ascii="Calibri" w:hAnsi="Calibri" w:cs="Calibri"/>
                  <w:color w:val="000000"/>
                  <w:sz w:val="16"/>
                  <w:szCs w:val="16"/>
                </w:rPr>
                <w:t> </w:t>
              </w:r>
            </w:ins>
          </w:p>
        </w:tc>
      </w:tr>
      <w:tr w:rsidR="00C87CFE" w:rsidRPr="00BB05AC" w14:paraId="1C6B7C26" w14:textId="77777777" w:rsidTr="00F03C40">
        <w:tblPrEx>
          <w:tblW w:w="0" w:type="auto"/>
          <w:tblBorders>
            <w:insideH w:val="none" w:sz="0" w:space="0" w:color="auto"/>
            <w:insideV w:val="none" w:sz="0" w:space="0" w:color="auto"/>
          </w:tblBorders>
          <w:tblCellMar>
            <w:left w:w="0" w:type="dxa"/>
            <w:right w:w="0" w:type="dxa"/>
          </w:tblCellMar>
          <w:tblPrExChange w:id="1361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3618" w:author="Στάθης Καπ" w:date="2023-03-03T03:52:00Z"/>
        </w:trPr>
        <w:tc>
          <w:tcPr>
            <w:tcW w:w="515" w:type="dxa"/>
            <w:tcBorders>
              <w:top w:val="nil"/>
              <w:bottom w:val="nil"/>
              <w:right w:val="single" w:sz="4" w:space="0" w:color="auto"/>
            </w:tcBorders>
            <w:shd w:val="clear" w:color="auto" w:fill="E7E6E6" w:themeFill="background2"/>
            <w:vAlign w:val="bottom"/>
            <w:tcPrChange w:id="13619" w:author="Στάθης Καπ" w:date="2023-03-03T06:26:00Z">
              <w:tcPr>
                <w:tcW w:w="515" w:type="dxa"/>
                <w:vAlign w:val="center"/>
              </w:tcPr>
            </w:tcPrChange>
          </w:tcPr>
          <w:p w14:paraId="7A0FC5EB" w14:textId="39B67BAC" w:rsidR="00C87CFE" w:rsidRPr="00F665AE" w:rsidRDefault="00C87CFE" w:rsidP="00C87CFE">
            <w:pPr>
              <w:jc w:val="center"/>
              <w:rPr>
                <w:ins w:id="13620" w:author="Στάθης Καπ" w:date="2023-03-03T03:52:00Z"/>
                <w:sz w:val="16"/>
                <w:szCs w:val="16"/>
              </w:rPr>
            </w:pPr>
            <w:ins w:id="13621" w:author="Στάθης Καπ" w:date="2023-03-03T03:54:00Z">
              <w:r w:rsidRPr="00F665AE">
                <w:rPr>
                  <w:rFonts w:ascii="Calibri" w:hAnsi="Calibri" w:cs="Calibri"/>
                  <w:color w:val="000000"/>
                  <w:sz w:val="16"/>
                  <w:szCs w:val="16"/>
                  <w:rPrChange w:id="13622" w:author="Στάθης Καπ" w:date="2023-03-03T03:55:00Z">
                    <w:rPr>
                      <w:rFonts w:ascii="Calibri" w:hAnsi="Calibri" w:cs="Calibri"/>
                      <w:color w:val="000000"/>
                      <w:sz w:val="18"/>
                      <w:szCs w:val="18"/>
                    </w:rPr>
                  </w:rPrChange>
                </w:rPr>
                <w:t>c102</w:t>
              </w:r>
            </w:ins>
          </w:p>
        </w:tc>
        <w:tc>
          <w:tcPr>
            <w:tcW w:w="560" w:type="dxa"/>
            <w:tcBorders>
              <w:left w:val="single" w:sz="4" w:space="0" w:color="auto"/>
            </w:tcBorders>
            <w:tcPrChange w:id="13623" w:author="Στάθης Καπ" w:date="2023-03-03T06:26:00Z">
              <w:tcPr>
                <w:tcW w:w="560" w:type="dxa"/>
              </w:tcPr>
            </w:tcPrChange>
          </w:tcPr>
          <w:p w14:paraId="4A28B5B1" w14:textId="28B34CA1" w:rsidR="00C87CFE" w:rsidRPr="00F665AE" w:rsidRDefault="00C87CFE" w:rsidP="00C87CFE">
            <w:pPr>
              <w:jc w:val="center"/>
              <w:rPr>
                <w:ins w:id="13624" w:author="Στάθης Καπ" w:date="2023-03-03T03:52:00Z"/>
                <w:rFonts w:cstheme="minorHAnsi"/>
                <w:sz w:val="16"/>
                <w:szCs w:val="16"/>
              </w:rPr>
            </w:pPr>
            <w:ins w:id="13625" w:author="Στάθης Καπ" w:date="2023-03-03T03:54:00Z">
              <w:r w:rsidRPr="00F665AE">
                <w:rPr>
                  <w:sz w:val="16"/>
                  <w:szCs w:val="16"/>
                  <w:rPrChange w:id="13626" w:author="Στάθης Καπ" w:date="2023-03-03T03:55:00Z">
                    <w:rPr>
                      <w:sz w:val="18"/>
                      <w:szCs w:val="18"/>
                    </w:rPr>
                  </w:rPrChange>
                </w:rPr>
                <w:t>360</w:t>
              </w:r>
            </w:ins>
          </w:p>
        </w:tc>
        <w:tc>
          <w:tcPr>
            <w:tcW w:w="855" w:type="dxa"/>
            <w:tcPrChange w:id="13627" w:author="Στάθης Καπ" w:date="2023-03-03T06:26:00Z">
              <w:tcPr>
                <w:tcW w:w="855" w:type="dxa"/>
              </w:tcPr>
            </w:tcPrChange>
          </w:tcPr>
          <w:p w14:paraId="16CF21BE" w14:textId="018F797C" w:rsidR="00C87CFE" w:rsidRPr="00F665AE" w:rsidRDefault="00C87CFE" w:rsidP="00C87CFE">
            <w:pPr>
              <w:jc w:val="center"/>
              <w:rPr>
                <w:ins w:id="13628" w:author="Στάθης Καπ" w:date="2023-03-03T03:52:00Z"/>
                <w:rFonts w:cstheme="minorHAnsi"/>
                <w:sz w:val="16"/>
                <w:szCs w:val="16"/>
              </w:rPr>
            </w:pPr>
            <w:ins w:id="13629" w:author="Στάθης Καπ" w:date="2023-03-03T03:54:00Z">
              <w:r w:rsidRPr="00F665AE">
                <w:rPr>
                  <w:sz w:val="16"/>
                  <w:szCs w:val="16"/>
                  <w:rPrChange w:id="13630" w:author="Στάθης Καπ" w:date="2023-03-03T03:55:00Z">
                    <w:rPr>
                      <w:sz w:val="18"/>
                      <w:szCs w:val="18"/>
                    </w:rPr>
                  </w:rPrChange>
                </w:rPr>
                <w:t>360</w:t>
              </w:r>
            </w:ins>
          </w:p>
        </w:tc>
        <w:tc>
          <w:tcPr>
            <w:tcW w:w="544" w:type="dxa"/>
            <w:vAlign w:val="bottom"/>
            <w:tcPrChange w:id="13631" w:author="Στάθης Καπ" w:date="2023-03-03T06:26:00Z">
              <w:tcPr>
                <w:tcW w:w="544" w:type="dxa"/>
                <w:vAlign w:val="bottom"/>
              </w:tcPr>
            </w:tcPrChange>
          </w:tcPr>
          <w:p w14:paraId="234E32B8" w14:textId="783437FA" w:rsidR="00C87CFE" w:rsidRPr="00F665AE" w:rsidRDefault="00C87CFE" w:rsidP="00C87CFE">
            <w:pPr>
              <w:jc w:val="center"/>
              <w:rPr>
                <w:ins w:id="13632" w:author="Στάθης Καπ" w:date="2023-03-03T03:52:00Z"/>
                <w:rFonts w:cstheme="minorHAnsi"/>
                <w:sz w:val="16"/>
                <w:szCs w:val="16"/>
              </w:rPr>
            </w:pPr>
            <w:ins w:id="13633" w:author="Στάθης Καπ" w:date="2023-03-03T03:54:00Z">
              <w:r w:rsidRPr="00F665AE">
                <w:rPr>
                  <w:rFonts w:ascii="Calibri" w:hAnsi="Calibri" w:cs="Calibri"/>
                  <w:color w:val="000000"/>
                  <w:sz w:val="16"/>
                  <w:szCs w:val="16"/>
                  <w:rPrChange w:id="13634" w:author="Στάθης Καπ" w:date="2023-03-03T03:55:00Z">
                    <w:rPr>
                      <w:rFonts w:ascii="Calibri" w:hAnsi="Calibri" w:cs="Calibri"/>
                      <w:color w:val="000000"/>
                      <w:sz w:val="18"/>
                      <w:szCs w:val="18"/>
                    </w:rPr>
                  </w:rPrChange>
                </w:rPr>
                <w:t>230</w:t>
              </w:r>
            </w:ins>
          </w:p>
        </w:tc>
        <w:tc>
          <w:tcPr>
            <w:tcW w:w="621" w:type="dxa"/>
            <w:vAlign w:val="bottom"/>
            <w:tcPrChange w:id="13635" w:author="Στάθης Καπ" w:date="2023-03-03T06:26:00Z">
              <w:tcPr>
                <w:tcW w:w="621" w:type="dxa"/>
                <w:vAlign w:val="bottom"/>
              </w:tcPr>
            </w:tcPrChange>
          </w:tcPr>
          <w:p w14:paraId="09FC7545" w14:textId="065458ED" w:rsidR="00C87CFE" w:rsidRPr="00F665AE" w:rsidRDefault="00C87CFE" w:rsidP="00C87CFE">
            <w:pPr>
              <w:jc w:val="center"/>
              <w:rPr>
                <w:ins w:id="13636" w:author="Στάθης Καπ" w:date="2023-03-03T03:52:00Z"/>
                <w:rFonts w:cstheme="minorHAnsi"/>
                <w:sz w:val="16"/>
                <w:szCs w:val="16"/>
              </w:rPr>
            </w:pPr>
            <w:ins w:id="13637" w:author="Στάθης Καπ" w:date="2023-03-03T03:54:00Z">
              <w:r w:rsidRPr="00F665AE">
                <w:rPr>
                  <w:rFonts w:ascii="Calibri" w:hAnsi="Calibri" w:cs="Calibri"/>
                  <w:color w:val="000000"/>
                  <w:sz w:val="16"/>
                  <w:szCs w:val="16"/>
                  <w:rPrChange w:id="13638" w:author="Στάθης Καπ" w:date="2023-03-03T03:55:00Z">
                    <w:rPr>
                      <w:rFonts w:ascii="Calibri" w:hAnsi="Calibri" w:cs="Calibri"/>
                      <w:color w:val="000000"/>
                      <w:sz w:val="18"/>
                      <w:szCs w:val="18"/>
                    </w:rPr>
                  </w:rPrChange>
                </w:rPr>
                <w:t>0.188</w:t>
              </w:r>
            </w:ins>
          </w:p>
        </w:tc>
        <w:tc>
          <w:tcPr>
            <w:tcW w:w="669" w:type="dxa"/>
            <w:vAlign w:val="center"/>
            <w:tcPrChange w:id="13639" w:author="Στάθης Καπ" w:date="2023-03-03T06:26:00Z">
              <w:tcPr>
                <w:tcW w:w="669" w:type="dxa"/>
                <w:vAlign w:val="center"/>
              </w:tcPr>
            </w:tcPrChange>
          </w:tcPr>
          <w:p w14:paraId="352B82ED" w14:textId="18DC9F01" w:rsidR="00C87CFE" w:rsidRPr="00F665AE" w:rsidRDefault="00C87CFE" w:rsidP="00C87CFE">
            <w:pPr>
              <w:jc w:val="center"/>
              <w:rPr>
                <w:ins w:id="13640" w:author="Στάθης Καπ" w:date="2023-03-03T03:52:00Z"/>
                <w:rFonts w:cstheme="minorHAnsi"/>
                <w:sz w:val="16"/>
                <w:szCs w:val="16"/>
              </w:rPr>
            </w:pPr>
            <w:ins w:id="13641" w:author="Στάθης Καπ" w:date="2023-03-03T06:18:00Z">
              <w:r>
                <w:rPr>
                  <w:rFonts w:ascii="Calibri" w:hAnsi="Calibri" w:cstheme="minorHAnsi"/>
                  <w:color w:val="000000"/>
                  <w:sz w:val="16"/>
                  <w:szCs w:val="16"/>
                </w:rPr>
                <w:t>36.11</w:t>
              </w:r>
            </w:ins>
          </w:p>
        </w:tc>
        <w:tc>
          <w:tcPr>
            <w:tcW w:w="543" w:type="dxa"/>
            <w:vAlign w:val="bottom"/>
            <w:tcPrChange w:id="13642" w:author="Στάθης Καπ" w:date="2023-03-03T06:26:00Z">
              <w:tcPr>
                <w:tcW w:w="543" w:type="dxa"/>
                <w:vAlign w:val="bottom"/>
              </w:tcPr>
            </w:tcPrChange>
          </w:tcPr>
          <w:p w14:paraId="614A940A" w14:textId="6CE438B6" w:rsidR="00C87CFE" w:rsidRPr="00F665AE" w:rsidRDefault="00C87CFE" w:rsidP="00C87CFE">
            <w:pPr>
              <w:jc w:val="center"/>
              <w:rPr>
                <w:ins w:id="13643" w:author="Στάθης Καπ" w:date="2023-03-03T03:52:00Z"/>
                <w:rFonts w:cstheme="minorHAnsi"/>
                <w:sz w:val="16"/>
                <w:szCs w:val="16"/>
              </w:rPr>
            </w:pPr>
            <w:ins w:id="13644" w:author="Στάθης Καπ" w:date="2023-03-03T03:54:00Z">
              <w:r w:rsidRPr="00F665AE">
                <w:rPr>
                  <w:rFonts w:ascii="Calibri" w:hAnsi="Calibri" w:cs="Calibri"/>
                  <w:color w:val="000000"/>
                  <w:sz w:val="16"/>
                  <w:szCs w:val="16"/>
                  <w:rPrChange w:id="13645" w:author="Στάθης Καπ" w:date="2023-03-03T03:55:00Z">
                    <w:rPr>
                      <w:rFonts w:ascii="Calibri" w:hAnsi="Calibri" w:cs="Calibri"/>
                      <w:color w:val="000000"/>
                      <w:sz w:val="18"/>
                      <w:szCs w:val="18"/>
                    </w:rPr>
                  </w:rPrChange>
                </w:rPr>
                <w:t>220</w:t>
              </w:r>
            </w:ins>
          </w:p>
        </w:tc>
        <w:tc>
          <w:tcPr>
            <w:tcW w:w="621" w:type="dxa"/>
            <w:vAlign w:val="bottom"/>
            <w:tcPrChange w:id="13646" w:author="Στάθης Καπ" w:date="2023-03-03T06:26:00Z">
              <w:tcPr>
                <w:tcW w:w="621" w:type="dxa"/>
                <w:vAlign w:val="bottom"/>
              </w:tcPr>
            </w:tcPrChange>
          </w:tcPr>
          <w:p w14:paraId="051E2A97" w14:textId="0A609C4D" w:rsidR="00C87CFE" w:rsidRPr="00F665AE" w:rsidRDefault="00C87CFE" w:rsidP="00C87CFE">
            <w:pPr>
              <w:jc w:val="center"/>
              <w:rPr>
                <w:ins w:id="13647" w:author="Στάθης Καπ" w:date="2023-03-03T03:52:00Z"/>
                <w:rFonts w:cstheme="minorHAnsi"/>
                <w:sz w:val="16"/>
                <w:szCs w:val="16"/>
              </w:rPr>
            </w:pPr>
            <w:ins w:id="13648" w:author="Στάθης Καπ" w:date="2023-03-03T03:54:00Z">
              <w:r w:rsidRPr="00F665AE">
                <w:rPr>
                  <w:rFonts w:ascii="Calibri" w:hAnsi="Calibri" w:cs="Calibri"/>
                  <w:color w:val="000000"/>
                  <w:sz w:val="16"/>
                  <w:szCs w:val="16"/>
                  <w:rPrChange w:id="13649" w:author="Στάθης Καπ" w:date="2023-03-03T03:55:00Z">
                    <w:rPr>
                      <w:rFonts w:ascii="Calibri" w:hAnsi="Calibri" w:cs="Calibri"/>
                      <w:color w:val="000000"/>
                      <w:sz w:val="18"/>
                      <w:szCs w:val="18"/>
                    </w:rPr>
                  </w:rPrChange>
                </w:rPr>
                <w:t>0.165</w:t>
              </w:r>
            </w:ins>
          </w:p>
        </w:tc>
        <w:tc>
          <w:tcPr>
            <w:tcW w:w="669" w:type="dxa"/>
            <w:vAlign w:val="center"/>
            <w:tcPrChange w:id="13650" w:author="Στάθης Καπ" w:date="2023-03-03T06:26:00Z">
              <w:tcPr>
                <w:tcW w:w="669" w:type="dxa"/>
                <w:vAlign w:val="center"/>
              </w:tcPr>
            </w:tcPrChange>
          </w:tcPr>
          <w:p w14:paraId="715485FF" w14:textId="29A449AD" w:rsidR="00C87CFE" w:rsidRPr="00F665AE" w:rsidRDefault="00C87CFE" w:rsidP="00C87CFE">
            <w:pPr>
              <w:jc w:val="center"/>
              <w:rPr>
                <w:ins w:id="13651" w:author="Στάθης Καπ" w:date="2023-03-03T03:52:00Z"/>
                <w:rFonts w:cstheme="minorHAnsi"/>
                <w:sz w:val="16"/>
                <w:szCs w:val="16"/>
              </w:rPr>
            </w:pPr>
            <w:ins w:id="13652" w:author="Στάθης Καπ" w:date="2023-03-03T06:18:00Z">
              <w:r>
                <w:rPr>
                  <w:rFonts w:ascii="Calibri" w:hAnsi="Calibri" w:cstheme="minorHAnsi"/>
                  <w:color w:val="000000"/>
                  <w:sz w:val="16"/>
                  <w:szCs w:val="16"/>
                </w:rPr>
                <w:t>4.35</w:t>
              </w:r>
            </w:ins>
          </w:p>
        </w:tc>
        <w:tc>
          <w:tcPr>
            <w:tcW w:w="508" w:type="dxa"/>
            <w:vAlign w:val="bottom"/>
            <w:tcPrChange w:id="13653" w:author="Στάθης Καπ" w:date="2023-03-03T06:26:00Z">
              <w:tcPr>
                <w:tcW w:w="508" w:type="dxa"/>
                <w:vAlign w:val="bottom"/>
              </w:tcPr>
            </w:tcPrChange>
          </w:tcPr>
          <w:p w14:paraId="52A568BE" w14:textId="3758E4F4" w:rsidR="00C87CFE" w:rsidRPr="00F665AE" w:rsidRDefault="00C87CFE" w:rsidP="00C87CFE">
            <w:pPr>
              <w:jc w:val="center"/>
              <w:rPr>
                <w:ins w:id="13654" w:author="Στάθης Καπ" w:date="2023-03-03T03:52:00Z"/>
                <w:rFonts w:cstheme="minorHAnsi"/>
                <w:sz w:val="16"/>
                <w:szCs w:val="16"/>
              </w:rPr>
            </w:pPr>
            <w:ins w:id="13655" w:author="Στάθης Καπ" w:date="2023-03-03T03:54:00Z">
              <w:r w:rsidRPr="00F665AE">
                <w:rPr>
                  <w:rFonts w:ascii="Calibri" w:hAnsi="Calibri" w:cs="Calibri"/>
                  <w:color w:val="000000"/>
                  <w:sz w:val="16"/>
                  <w:szCs w:val="16"/>
                  <w:rPrChange w:id="13656" w:author="Στάθης Καπ" w:date="2023-03-03T03:55:00Z">
                    <w:rPr>
                      <w:rFonts w:ascii="Calibri" w:hAnsi="Calibri" w:cs="Calibri"/>
                      <w:color w:val="000000"/>
                      <w:sz w:val="18"/>
                      <w:szCs w:val="18"/>
                    </w:rPr>
                  </w:rPrChange>
                </w:rPr>
                <w:t>210</w:t>
              </w:r>
            </w:ins>
          </w:p>
        </w:tc>
        <w:tc>
          <w:tcPr>
            <w:tcW w:w="541" w:type="dxa"/>
            <w:vAlign w:val="bottom"/>
            <w:tcPrChange w:id="13657" w:author="Στάθης Καπ" w:date="2023-03-03T06:26:00Z">
              <w:tcPr>
                <w:tcW w:w="541" w:type="dxa"/>
                <w:vAlign w:val="bottom"/>
              </w:tcPr>
            </w:tcPrChange>
          </w:tcPr>
          <w:p w14:paraId="2EB02A73" w14:textId="68543A35" w:rsidR="00C87CFE" w:rsidRPr="00F665AE" w:rsidRDefault="00C87CFE" w:rsidP="00C87CFE">
            <w:pPr>
              <w:jc w:val="center"/>
              <w:rPr>
                <w:ins w:id="13658" w:author="Στάθης Καπ" w:date="2023-03-03T03:52:00Z"/>
                <w:rFonts w:cstheme="minorHAnsi"/>
                <w:sz w:val="16"/>
                <w:szCs w:val="16"/>
              </w:rPr>
            </w:pPr>
            <w:ins w:id="13659" w:author="Στάθης Καπ" w:date="2023-03-03T03:54:00Z">
              <w:r w:rsidRPr="00F665AE">
                <w:rPr>
                  <w:rFonts w:ascii="Calibri" w:hAnsi="Calibri" w:cs="Calibri"/>
                  <w:color w:val="000000"/>
                  <w:sz w:val="16"/>
                  <w:szCs w:val="16"/>
                  <w:rPrChange w:id="13660" w:author="Στάθης Καπ" w:date="2023-03-03T03:55:00Z">
                    <w:rPr>
                      <w:rFonts w:ascii="Calibri" w:hAnsi="Calibri" w:cs="Calibri"/>
                      <w:color w:val="000000"/>
                      <w:sz w:val="18"/>
                      <w:szCs w:val="18"/>
                    </w:rPr>
                  </w:rPrChange>
                </w:rPr>
                <w:t>0.165</w:t>
              </w:r>
            </w:ins>
          </w:p>
        </w:tc>
        <w:tc>
          <w:tcPr>
            <w:tcW w:w="589" w:type="dxa"/>
            <w:vAlign w:val="center"/>
            <w:tcPrChange w:id="13661" w:author="Στάθης Καπ" w:date="2023-03-03T06:26:00Z">
              <w:tcPr>
                <w:tcW w:w="589" w:type="dxa"/>
                <w:vAlign w:val="center"/>
              </w:tcPr>
            </w:tcPrChange>
          </w:tcPr>
          <w:p w14:paraId="3759470F" w14:textId="730B6813" w:rsidR="00C87CFE" w:rsidRPr="00F665AE" w:rsidRDefault="00C87CFE" w:rsidP="00C87CFE">
            <w:pPr>
              <w:jc w:val="center"/>
              <w:rPr>
                <w:ins w:id="13662" w:author="Στάθης Καπ" w:date="2023-03-03T03:52:00Z"/>
                <w:rFonts w:cstheme="minorHAnsi"/>
                <w:sz w:val="16"/>
                <w:szCs w:val="16"/>
              </w:rPr>
            </w:pPr>
            <w:ins w:id="13663" w:author="Στάθης Καπ" w:date="2023-03-03T06:18:00Z">
              <w:r>
                <w:rPr>
                  <w:rFonts w:ascii="Calibri" w:hAnsi="Calibri" w:cstheme="minorHAnsi"/>
                  <w:color w:val="000000"/>
                  <w:sz w:val="16"/>
                  <w:szCs w:val="16"/>
                </w:rPr>
                <w:t>8.7</w:t>
              </w:r>
            </w:ins>
          </w:p>
        </w:tc>
        <w:tc>
          <w:tcPr>
            <w:tcW w:w="463" w:type="dxa"/>
            <w:vAlign w:val="bottom"/>
            <w:tcPrChange w:id="13664" w:author="Στάθης Καπ" w:date="2023-03-03T06:26:00Z">
              <w:tcPr>
                <w:tcW w:w="463" w:type="dxa"/>
                <w:vAlign w:val="bottom"/>
              </w:tcPr>
            </w:tcPrChange>
          </w:tcPr>
          <w:p w14:paraId="7707D6A6" w14:textId="0249EDBB" w:rsidR="00C87CFE" w:rsidRPr="00F665AE" w:rsidRDefault="00C87CFE" w:rsidP="00C87CFE">
            <w:pPr>
              <w:jc w:val="center"/>
              <w:rPr>
                <w:ins w:id="13665" w:author="Στάθης Καπ" w:date="2023-03-03T03:52:00Z"/>
                <w:rFonts w:cstheme="minorHAnsi"/>
                <w:sz w:val="16"/>
                <w:szCs w:val="16"/>
              </w:rPr>
            </w:pPr>
            <w:ins w:id="13666" w:author="Στάθης Καπ" w:date="2023-03-03T03:54:00Z">
              <w:r w:rsidRPr="00F665AE">
                <w:rPr>
                  <w:rFonts w:ascii="Calibri" w:hAnsi="Calibri" w:cs="Calibri"/>
                  <w:color w:val="000000"/>
                  <w:sz w:val="16"/>
                  <w:szCs w:val="16"/>
                  <w:rPrChange w:id="13667" w:author="Στάθης Καπ" w:date="2023-03-03T03:55:00Z">
                    <w:rPr>
                      <w:rFonts w:ascii="Calibri" w:hAnsi="Calibri" w:cs="Calibri"/>
                      <w:color w:val="000000"/>
                      <w:sz w:val="18"/>
                      <w:szCs w:val="18"/>
                    </w:rPr>
                  </w:rPrChange>
                </w:rPr>
                <w:t>200</w:t>
              </w:r>
            </w:ins>
          </w:p>
        </w:tc>
        <w:tc>
          <w:tcPr>
            <w:tcW w:w="541" w:type="dxa"/>
            <w:vAlign w:val="bottom"/>
            <w:tcPrChange w:id="13668" w:author="Στάθης Καπ" w:date="2023-03-03T06:26:00Z">
              <w:tcPr>
                <w:tcW w:w="541" w:type="dxa"/>
                <w:vAlign w:val="bottom"/>
              </w:tcPr>
            </w:tcPrChange>
          </w:tcPr>
          <w:p w14:paraId="02C29419" w14:textId="6931D6AE" w:rsidR="00C87CFE" w:rsidRPr="00F665AE" w:rsidRDefault="00C87CFE" w:rsidP="00C87CFE">
            <w:pPr>
              <w:jc w:val="center"/>
              <w:rPr>
                <w:ins w:id="13669" w:author="Στάθης Καπ" w:date="2023-03-03T03:52:00Z"/>
                <w:rFonts w:cstheme="minorHAnsi"/>
                <w:sz w:val="16"/>
                <w:szCs w:val="16"/>
              </w:rPr>
            </w:pPr>
            <w:ins w:id="13670" w:author="Στάθης Καπ" w:date="2023-03-03T03:54:00Z">
              <w:r w:rsidRPr="00F665AE">
                <w:rPr>
                  <w:rFonts w:ascii="Calibri" w:hAnsi="Calibri" w:cs="Calibri"/>
                  <w:color w:val="000000"/>
                  <w:sz w:val="16"/>
                  <w:szCs w:val="16"/>
                  <w:rPrChange w:id="13671" w:author="Στάθης Καπ" w:date="2023-03-03T03:55:00Z">
                    <w:rPr>
                      <w:rFonts w:ascii="Calibri" w:hAnsi="Calibri" w:cs="Calibri"/>
                      <w:color w:val="000000"/>
                      <w:sz w:val="18"/>
                      <w:szCs w:val="18"/>
                    </w:rPr>
                  </w:rPrChange>
                </w:rPr>
                <w:t>0.183</w:t>
              </w:r>
            </w:ins>
          </w:p>
        </w:tc>
        <w:tc>
          <w:tcPr>
            <w:tcW w:w="589" w:type="dxa"/>
            <w:vAlign w:val="center"/>
            <w:tcPrChange w:id="13672" w:author="Στάθης Καπ" w:date="2023-03-03T06:26:00Z">
              <w:tcPr>
                <w:tcW w:w="589" w:type="dxa"/>
                <w:vAlign w:val="center"/>
              </w:tcPr>
            </w:tcPrChange>
          </w:tcPr>
          <w:p w14:paraId="7DB824DF" w14:textId="11AC7606" w:rsidR="00C87CFE" w:rsidRPr="00F665AE" w:rsidRDefault="00C87CFE" w:rsidP="00C87CFE">
            <w:pPr>
              <w:jc w:val="center"/>
              <w:rPr>
                <w:ins w:id="13673" w:author="Στάθης Καπ" w:date="2023-03-03T03:52:00Z"/>
                <w:rFonts w:cstheme="minorHAnsi"/>
                <w:sz w:val="16"/>
                <w:szCs w:val="16"/>
              </w:rPr>
            </w:pPr>
            <w:ins w:id="13674" w:author="Στάθης Καπ" w:date="2023-03-03T06:19:00Z">
              <w:r>
                <w:rPr>
                  <w:rFonts w:ascii="Calibri" w:hAnsi="Calibri" w:cstheme="minorHAnsi"/>
                  <w:color w:val="000000"/>
                  <w:sz w:val="16"/>
                  <w:szCs w:val="16"/>
                </w:rPr>
                <w:t>13.04</w:t>
              </w:r>
            </w:ins>
          </w:p>
        </w:tc>
      </w:tr>
      <w:tr w:rsidR="00C87CFE" w:rsidRPr="00BB05AC" w14:paraId="2C2BD001" w14:textId="77777777" w:rsidTr="00F03C40">
        <w:tblPrEx>
          <w:tblW w:w="0" w:type="auto"/>
          <w:tblBorders>
            <w:insideH w:val="none" w:sz="0" w:space="0" w:color="auto"/>
            <w:insideV w:val="none" w:sz="0" w:space="0" w:color="auto"/>
          </w:tblBorders>
          <w:tblCellMar>
            <w:left w:w="0" w:type="dxa"/>
            <w:right w:w="0" w:type="dxa"/>
          </w:tblCellMar>
          <w:tblPrExChange w:id="1367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3676" w:author="Στάθης Καπ" w:date="2023-03-03T03:52:00Z"/>
        </w:trPr>
        <w:tc>
          <w:tcPr>
            <w:tcW w:w="515" w:type="dxa"/>
            <w:tcBorders>
              <w:top w:val="nil"/>
              <w:bottom w:val="nil"/>
              <w:right w:val="single" w:sz="4" w:space="0" w:color="auto"/>
            </w:tcBorders>
            <w:shd w:val="clear" w:color="auto" w:fill="E7E6E6" w:themeFill="background2"/>
            <w:vAlign w:val="bottom"/>
            <w:tcPrChange w:id="13677" w:author="Στάθης Καπ" w:date="2023-03-03T06:26:00Z">
              <w:tcPr>
                <w:tcW w:w="515" w:type="dxa"/>
                <w:vAlign w:val="center"/>
              </w:tcPr>
            </w:tcPrChange>
          </w:tcPr>
          <w:p w14:paraId="62866F08" w14:textId="3805B073" w:rsidR="00C87CFE" w:rsidRPr="00F665AE" w:rsidRDefault="00C87CFE" w:rsidP="00C87CFE">
            <w:pPr>
              <w:jc w:val="center"/>
              <w:rPr>
                <w:ins w:id="13678" w:author="Στάθης Καπ" w:date="2023-03-03T03:52:00Z"/>
                <w:sz w:val="16"/>
                <w:szCs w:val="16"/>
              </w:rPr>
            </w:pPr>
            <w:ins w:id="13679" w:author="Στάθης Καπ" w:date="2023-03-03T03:54:00Z">
              <w:r w:rsidRPr="00F665AE">
                <w:rPr>
                  <w:rFonts w:ascii="Calibri" w:hAnsi="Calibri" w:cs="Calibri"/>
                  <w:color w:val="000000"/>
                  <w:sz w:val="16"/>
                  <w:szCs w:val="16"/>
                  <w:rPrChange w:id="13680" w:author="Στάθης Καπ" w:date="2023-03-03T03:55:00Z">
                    <w:rPr>
                      <w:rFonts w:ascii="Calibri" w:hAnsi="Calibri" w:cs="Calibri"/>
                      <w:color w:val="000000"/>
                      <w:sz w:val="18"/>
                      <w:szCs w:val="18"/>
                    </w:rPr>
                  </w:rPrChange>
                </w:rPr>
                <w:t>c103</w:t>
              </w:r>
            </w:ins>
          </w:p>
        </w:tc>
        <w:tc>
          <w:tcPr>
            <w:tcW w:w="560" w:type="dxa"/>
            <w:tcBorders>
              <w:left w:val="single" w:sz="4" w:space="0" w:color="auto"/>
            </w:tcBorders>
            <w:tcPrChange w:id="13681" w:author="Στάθης Καπ" w:date="2023-03-03T06:26:00Z">
              <w:tcPr>
                <w:tcW w:w="560" w:type="dxa"/>
              </w:tcPr>
            </w:tcPrChange>
          </w:tcPr>
          <w:p w14:paraId="5A5E6CB5" w14:textId="4D4EF116" w:rsidR="00C87CFE" w:rsidRPr="00F665AE" w:rsidRDefault="00C87CFE" w:rsidP="00C87CFE">
            <w:pPr>
              <w:jc w:val="center"/>
              <w:rPr>
                <w:ins w:id="13682" w:author="Στάθης Καπ" w:date="2023-03-03T03:52:00Z"/>
                <w:rFonts w:cstheme="minorHAnsi"/>
                <w:sz w:val="16"/>
                <w:szCs w:val="16"/>
              </w:rPr>
            </w:pPr>
            <w:ins w:id="13683" w:author="Στάθης Καπ" w:date="2023-03-03T03:54:00Z">
              <w:r w:rsidRPr="00F665AE">
                <w:rPr>
                  <w:sz w:val="16"/>
                  <w:szCs w:val="16"/>
                  <w:rPrChange w:id="13684" w:author="Στάθης Καπ" w:date="2023-03-03T03:55:00Z">
                    <w:rPr>
                      <w:sz w:val="18"/>
                      <w:szCs w:val="18"/>
                    </w:rPr>
                  </w:rPrChange>
                </w:rPr>
                <w:t>400</w:t>
              </w:r>
            </w:ins>
          </w:p>
        </w:tc>
        <w:tc>
          <w:tcPr>
            <w:tcW w:w="855" w:type="dxa"/>
            <w:tcPrChange w:id="13685" w:author="Στάθης Καπ" w:date="2023-03-03T06:26:00Z">
              <w:tcPr>
                <w:tcW w:w="855" w:type="dxa"/>
              </w:tcPr>
            </w:tcPrChange>
          </w:tcPr>
          <w:p w14:paraId="737D3DAF" w14:textId="6883B381" w:rsidR="00C87CFE" w:rsidRPr="00F665AE" w:rsidRDefault="00C87CFE" w:rsidP="00C87CFE">
            <w:pPr>
              <w:jc w:val="center"/>
              <w:rPr>
                <w:ins w:id="13686" w:author="Στάθης Καπ" w:date="2023-03-03T03:52:00Z"/>
                <w:rFonts w:cstheme="minorHAnsi"/>
                <w:sz w:val="16"/>
                <w:szCs w:val="16"/>
              </w:rPr>
            </w:pPr>
            <w:ins w:id="13687" w:author="Στάθης Καπ" w:date="2023-03-03T03:54:00Z">
              <w:r w:rsidRPr="00F665AE">
                <w:rPr>
                  <w:sz w:val="16"/>
                  <w:szCs w:val="16"/>
                  <w:rPrChange w:id="13688" w:author="Στάθης Καπ" w:date="2023-03-03T03:55:00Z">
                    <w:rPr>
                      <w:sz w:val="18"/>
                      <w:szCs w:val="18"/>
                    </w:rPr>
                  </w:rPrChange>
                </w:rPr>
                <w:t>390</w:t>
              </w:r>
            </w:ins>
          </w:p>
        </w:tc>
        <w:tc>
          <w:tcPr>
            <w:tcW w:w="544" w:type="dxa"/>
            <w:vAlign w:val="bottom"/>
            <w:tcPrChange w:id="13689" w:author="Στάθης Καπ" w:date="2023-03-03T06:26:00Z">
              <w:tcPr>
                <w:tcW w:w="544" w:type="dxa"/>
                <w:vAlign w:val="bottom"/>
              </w:tcPr>
            </w:tcPrChange>
          </w:tcPr>
          <w:p w14:paraId="26B44BED" w14:textId="1F8A45E4" w:rsidR="00C87CFE" w:rsidRPr="00F665AE" w:rsidRDefault="00C87CFE" w:rsidP="00C87CFE">
            <w:pPr>
              <w:jc w:val="center"/>
              <w:rPr>
                <w:ins w:id="13690" w:author="Στάθης Καπ" w:date="2023-03-03T03:52:00Z"/>
                <w:rFonts w:cstheme="minorHAnsi"/>
                <w:sz w:val="16"/>
                <w:szCs w:val="16"/>
              </w:rPr>
            </w:pPr>
            <w:ins w:id="13691" w:author="Στάθης Καπ" w:date="2023-03-03T03:54:00Z">
              <w:r w:rsidRPr="00F665AE">
                <w:rPr>
                  <w:rFonts w:ascii="Calibri" w:hAnsi="Calibri" w:cs="Calibri"/>
                  <w:color w:val="000000"/>
                  <w:sz w:val="16"/>
                  <w:szCs w:val="16"/>
                  <w:rPrChange w:id="13692" w:author="Στάθης Καπ" w:date="2023-03-03T03:55:00Z">
                    <w:rPr>
                      <w:rFonts w:ascii="Calibri" w:hAnsi="Calibri" w:cs="Calibri"/>
                      <w:color w:val="000000"/>
                      <w:sz w:val="18"/>
                      <w:szCs w:val="18"/>
                    </w:rPr>
                  </w:rPrChange>
                </w:rPr>
                <w:t>350</w:t>
              </w:r>
            </w:ins>
          </w:p>
        </w:tc>
        <w:tc>
          <w:tcPr>
            <w:tcW w:w="621" w:type="dxa"/>
            <w:vAlign w:val="bottom"/>
            <w:tcPrChange w:id="13693" w:author="Στάθης Καπ" w:date="2023-03-03T06:26:00Z">
              <w:tcPr>
                <w:tcW w:w="621" w:type="dxa"/>
                <w:vAlign w:val="bottom"/>
              </w:tcPr>
            </w:tcPrChange>
          </w:tcPr>
          <w:p w14:paraId="6DD1858E" w14:textId="16A7F022" w:rsidR="00C87CFE" w:rsidRPr="00F665AE" w:rsidRDefault="00C87CFE" w:rsidP="00C87CFE">
            <w:pPr>
              <w:jc w:val="center"/>
              <w:rPr>
                <w:ins w:id="13694" w:author="Στάθης Καπ" w:date="2023-03-03T03:52:00Z"/>
                <w:rFonts w:cstheme="minorHAnsi"/>
                <w:sz w:val="16"/>
                <w:szCs w:val="16"/>
              </w:rPr>
            </w:pPr>
            <w:ins w:id="13695" w:author="Στάθης Καπ" w:date="2023-03-03T03:54:00Z">
              <w:r w:rsidRPr="00F665AE">
                <w:rPr>
                  <w:rFonts w:ascii="Calibri" w:hAnsi="Calibri" w:cs="Calibri"/>
                  <w:color w:val="000000"/>
                  <w:sz w:val="16"/>
                  <w:szCs w:val="16"/>
                  <w:rPrChange w:id="13696" w:author="Στάθης Καπ" w:date="2023-03-03T03:55:00Z">
                    <w:rPr>
                      <w:rFonts w:ascii="Calibri" w:hAnsi="Calibri" w:cs="Calibri"/>
                      <w:color w:val="000000"/>
                      <w:sz w:val="18"/>
                      <w:szCs w:val="18"/>
                    </w:rPr>
                  </w:rPrChange>
                </w:rPr>
                <w:t>0.221</w:t>
              </w:r>
            </w:ins>
          </w:p>
        </w:tc>
        <w:tc>
          <w:tcPr>
            <w:tcW w:w="669" w:type="dxa"/>
            <w:vAlign w:val="center"/>
            <w:tcPrChange w:id="13697" w:author="Στάθης Καπ" w:date="2023-03-03T06:26:00Z">
              <w:tcPr>
                <w:tcW w:w="669" w:type="dxa"/>
                <w:vAlign w:val="center"/>
              </w:tcPr>
            </w:tcPrChange>
          </w:tcPr>
          <w:p w14:paraId="19FD9D36" w14:textId="62CC9725" w:rsidR="00C87CFE" w:rsidRPr="00F665AE" w:rsidRDefault="00C87CFE" w:rsidP="00C87CFE">
            <w:pPr>
              <w:jc w:val="center"/>
              <w:rPr>
                <w:ins w:id="13698" w:author="Στάθης Καπ" w:date="2023-03-03T03:52:00Z"/>
                <w:rFonts w:cstheme="minorHAnsi"/>
                <w:sz w:val="16"/>
                <w:szCs w:val="16"/>
              </w:rPr>
            </w:pPr>
            <w:ins w:id="13699" w:author="Στάθης Καπ" w:date="2023-03-03T06:18:00Z">
              <w:r>
                <w:rPr>
                  <w:rFonts w:ascii="Calibri" w:hAnsi="Calibri" w:cstheme="minorHAnsi"/>
                  <w:color w:val="000000"/>
                  <w:sz w:val="16"/>
                  <w:szCs w:val="16"/>
                </w:rPr>
                <w:t>12.5</w:t>
              </w:r>
            </w:ins>
          </w:p>
        </w:tc>
        <w:tc>
          <w:tcPr>
            <w:tcW w:w="543" w:type="dxa"/>
            <w:vAlign w:val="bottom"/>
            <w:tcPrChange w:id="13700" w:author="Στάθης Καπ" w:date="2023-03-03T06:26:00Z">
              <w:tcPr>
                <w:tcW w:w="543" w:type="dxa"/>
                <w:vAlign w:val="bottom"/>
              </w:tcPr>
            </w:tcPrChange>
          </w:tcPr>
          <w:p w14:paraId="3184E793" w14:textId="43B3F396" w:rsidR="00C87CFE" w:rsidRPr="00F665AE" w:rsidRDefault="00C87CFE" w:rsidP="00C87CFE">
            <w:pPr>
              <w:jc w:val="center"/>
              <w:rPr>
                <w:ins w:id="13701" w:author="Στάθης Καπ" w:date="2023-03-03T03:52:00Z"/>
                <w:rFonts w:cstheme="minorHAnsi"/>
                <w:sz w:val="16"/>
                <w:szCs w:val="16"/>
              </w:rPr>
            </w:pPr>
            <w:ins w:id="13702" w:author="Στάθης Καπ" w:date="2023-03-03T03:54:00Z">
              <w:r w:rsidRPr="00F665AE">
                <w:rPr>
                  <w:rFonts w:ascii="Calibri" w:hAnsi="Calibri" w:cs="Calibri"/>
                  <w:color w:val="000000"/>
                  <w:sz w:val="16"/>
                  <w:szCs w:val="16"/>
                  <w:rPrChange w:id="13703" w:author="Στάθης Καπ" w:date="2023-03-03T03:55:00Z">
                    <w:rPr>
                      <w:rFonts w:ascii="Calibri" w:hAnsi="Calibri" w:cs="Calibri"/>
                      <w:color w:val="000000"/>
                      <w:sz w:val="18"/>
                      <w:szCs w:val="18"/>
                    </w:rPr>
                  </w:rPrChange>
                </w:rPr>
                <w:t>310</w:t>
              </w:r>
            </w:ins>
          </w:p>
        </w:tc>
        <w:tc>
          <w:tcPr>
            <w:tcW w:w="621" w:type="dxa"/>
            <w:vAlign w:val="bottom"/>
            <w:tcPrChange w:id="13704" w:author="Στάθης Καπ" w:date="2023-03-03T06:26:00Z">
              <w:tcPr>
                <w:tcW w:w="621" w:type="dxa"/>
                <w:vAlign w:val="bottom"/>
              </w:tcPr>
            </w:tcPrChange>
          </w:tcPr>
          <w:p w14:paraId="52B4CCC4" w14:textId="699493E9" w:rsidR="00C87CFE" w:rsidRPr="00F665AE" w:rsidRDefault="00C87CFE" w:rsidP="00C87CFE">
            <w:pPr>
              <w:jc w:val="center"/>
              <w:rPr>
                <w:ins w:id="13705" w:author="Στάθης Καπ" w:date="2023-03-03T03:52:00Z"/>
                <w:rFonts w:cstheme="minorHAnsi"/>
                <w:sz w:val="16"/>
                <w:szCs w:val="16"/>
              </w:rPr>
            </w:pPr>
            <w:ins w:id="13706" w:author="Στάθης Καπ" w:date="2023-03-03T03:54:00Z">
              <w:r w:rsidRPr="00F665AE">
                <w:rPr>
                  <w:rFonts w:ascii="Calibri" w:hAnsi="Calibri" w:cs="Calibri"/>
                  <w:color w:val="000000"/>
                  <w:sz w:val="16"/>
                  <w:szCs w:val="16"/>
                  <w:rPrChange w:id="13707" w:author="Στάθης Καπ" w:date="2023-03-03T03:55:00Z">
                    <w:rPr>
                      <w:rFonts w:ascii="Calibri" w:hAnsi="Calibri" w:cs="Calibri"/>
                      <w:color w:val="000000"/>
                      <w:sz w:val="18"/>
                      <w:szCs w:val="18"/>
                    </w:rPr>
                  </w:rPrChange>
                </w:rPr>
                <w:t>0.169</w:t>
              </w:r>
            </w:ins>
          </w:p>
        </w:tc>
        <w:tc>
          <w:tcPr>
            <w:tcW w:w="669" w:type="dxa"/>
            <w:vAlign w:val="center"/>
            <w:tcPrChange w:id="13708" w:author="Στάθης Καπ" w:date="2023-03-03T06:26:00Z">
              <w:tcPr>
                <w:tcW w:w="669" w:type="dxa"/>
                <w:vAlign w:val="center"/>
              </w:tcPr>
            </w:tcPrChange>
          </w:tcPr>
          <w:p w14:paraId="7D205749" w14:textId="1EAB32D0" w:rsidR="00C87CFE" w:rsidRPr="00F665AE" w:rsidRDefault="00C87CFE" w:rsidP="00C87CFE">
            <w:pPr>
              <w:jc w:val="center"/>
              <w:rPr>
                <w:ins w:id="13709" w:author="Στάθης Καπ" w:date="2023-03-03T03:52:00Z"/>
                <w:rFonts w:cstheme="minorHAnsi"/>
                <w:sz w:val="16"/>
                <w:szCs w:val="16"/>
              </w:rPr>
            </w:pPr>
            <w:ins w:id="13710" w:author="Στάθης Καπ" w:date="2023-03-03T06:18:00Z">
              <w:r>
                <w:rPr>
                  <w:rFonts w:ascii="Calibri" w:hAnsi="Calibri" w:cstheme="minorHAnsi"/>
                  <w:color w:val="000000"/>
                  <w:sz w:val="16"/>
                  <w:szCs w:val="16"/>
                </w:rPr>
                <w:t>11.43</w:t>
              </w:r>
            </w:ins>
          </w:p>
        </w:tc>
        <w:tc>
          <w:tcPr>
            <w:tcW w:w="508" w:type="dxa"/>
            <w:vAlign w:val="bottom"/>
            <w:tcPrChange w:id="13711" w:author="Στάθης Καπ" w:date="2023-03-03T06:26:00Z">
              <w:tcPr>
                <w:tcW w:w="508" w:type="dxa"/>
                <w:vAlign w:val="bottom"/>
              </w:tcPr>
            </w:tcPrChange>
          </w:tcPr>
          <w:p w14:paraId="5CC194C9" w14:textId="03FB4A5C" w:rsidR="00C87CFE" w:rsidRPr="00F665AE" w:rsidRDefault="00C87CFE" w:rsidP="00C87CFE">
            <w:pPr>
              <w:jc w:val="center"/>
              <w:rPr>
                <w:ins w:id="13712" w:author="Στάθης Καπ" w:date="2023-03-03T03:52:00Z"/>
                <w:rFonts w:cstheme="minorHAnsi"/>
                <w:sz w:val="16"/>
                <w:szCs w:val="16"/>
              </w:rPr>
            </w:pPr>
            <w:ins w:id="13713" w:author="Στάθης Καπ" w:date="2023-03-03T03:54:00Z">
              <w:r w:rsidRPr="00F665AE">
                <w:rPr>
                  <w:rFonts w:ascii="Calibri" w:hAnsi="Calibri" w:cs="Calibri"/>
                  <w:color w:val="000000"/>
                  <w:sz w:val="16"/>
                  <w:szCs w:val="16"/>
                  <w:rPrChange w:id="13714" w:author="Στάθης Καπ" w:date="2023-03-03T03:55:00Z">
                    <w:rPr>
                      <w:rFonts w:ascii="Calibri" w:hAnsi="Calibri" w:cs="Calibri"/>
                      <w:color w:val="000000"/>
                      <w:sz w:val="18"/>
                      <w:szCs w:val="18"/>
                    </w:rPr>
                  </w:rPrChange>
                </w:rPr>
                <w:t>300</w:t>
              </w:r>
            </w:ins>
          </w:p>
        </w:tc>
        <w:tc>
          <w:tcPr>
            <w:tcW w:w="541" w:type="dxa"/>
            <w:vAlign w:val="bottom"/>
            <w:tcPrChange w:id="13715" w:author="Στάθης Καπ" w:date="2023-03-03T06:26:00Z">
              <w:tcPr>
                <w:tcW w:w="541" w:type="dxa"/>
                <w:vAlign w:val="bottom"/>
              </w:tcPr>
            </w:tcPrChange>
          </w:tcPr>
          <w:p w14:paraId="0975DA3C" w14:textId="5A60506F" w:rsidR="00C87CFE" w:rsidRPr="00F665AE" w:rsidRDefault="00C87CFE" w:rsidP="00C87CFE">
            <w:pPr>
              <w:jc w:val="center"/>
              <w:rPr>
                <w:ins w:id="13716" w:author="Στάθης Καπ" w:date="2023-03-03T03:52:00Z"/>
                <w:rFonts w:cstheme="minorHAnsi"/>
                <w:sz w:val="16"/>
                <w:szCs w:val="16"/>
              </w:rPr>
            </w:pPr>
            <w:ins w:id="13717" w:author="Στάθης Καπ" w:date="2023-03-03T03:54:00Z">
              <w:r w:rsidRPr="00F665AE">
                <w:rPr>
                  <w:rFonts w:ascii="Calibri" w:hAnsi="Calibri" w:cs="Calibri"/>
                  <w:color w:val="000000"/>
                  <w:sz w:val="16"/>
                  <w:szCs w:val="16"/>
                  <w:rPrChange w:id="13718" w:author="Στάθης Καπ" w:date="2023-03-03T03:55:00Z">
                    <w:rPr>
                      <w:rFonts w:ascii="Calibri" w:hAnsi="Calibri" w:cs="Calibri"/>
                      <w:color w:val="000000"/>
                      <w:sz w:val="18"/>
                      <w:szCs w:val="18"/>
                    </w:rPr>
                  </w:rPrChange>
                </w:rPr>
                <w:t>0.176</w:t>
              </w:r>
            </w:ins>
          </w:p>
        </w:tc>
        <w:tc>
          <w:tcPr>
            <w:tcW w:w="589" w:type="dxa"/>
            <w:vAlign w:val="center"/>
            <w:tcPrChange w:id="13719" w:author="Στάθης Καπ" w:date="2023-03-03T06:26:00Z">
              <w:tcPr>
                <w:tcW w:w="589" w:type="dxa"/>
                <w:vAlign w:val="center"/>
              </w:tcPr>
            </w:tcPrChange>
          </w:tcPr>
          <w:p w14:paraId="0941E2E7" w14:textId="17A4A215" w:rsidR="00C87CFE" w:rsidRPr="00F665AE" w:rsidRDefault="00C87CFE" w:rsidP="00C87CFE">
            <w:pPr>
              <w:jc w:val="center"/>
              <w:rPr>
                <w:ins w:id="13720" w:author="Στάθης Καπ" w:date="2023-03-03T03:52:00Z"/>
                <w:rFonts w:cstheme="minorHAnsi"/>
                <w:sz w:val="16"/>
                <w:szCs w:val="16"/>
              </w:rPr>
            </w:pPr>
            <w:ins w:id="13721" w:author="Στάθης Καπ" w:date="2023-03-03T06:18:00Z">
              <w:r>
                <w:rPr>
                  <w:rFonts w:ascii="Calibri" w:hAnsi="Calibri" w:cstheme="minorHAnsi"/>
                  <w:color w:val="000000"/>
                  <w:sz w:val="16"/>
                  <w:szCs w:val="16"/>
                </w:rPr>
                <w:t>14.29</w:t>
              </w:r>
            </w:ins>
          </w:p>
        </w:tc>
        <w:tc>
          <w:tcPr>
            <w:tcW w:w="463" w:type="dxa"/>
            <w:vAlign w:val="bottom"/>
            <w:tcPrChange w:id="13722" w:author="Στάθης Καπ" w:date="2023-03-03T06:26:00Z">
              <w:tcPr>
                <w:tcW w:w="463" w:type="dxa"/>
                <w:vAlign w:val="bottom"/>
              </w:tcPr>
            </w:tcPrChange>
          </w:tcPr>
          <w:p w14:paraId="3FAA66C0" w14:textId="3BFAA830" w:rsidR="00C87CFE" w:rsidRPr="00F665AE" w:rsidRDefault="00C87CFE" w:rsidP="00C87CFE">
            <w:pPr>
              <w:jc w:val="center"/>
              <w:rPr>
                <w:ins w:id="13723" w:author="Στάθης Καπ" w:date="2023-03-03T03:52:00Z"/>
                <w:rFonts w:cstheme="minorHAnsi"/>
                <w:sz w:val="16"/>
                <w:szCs w:val="16"/>
              </w:rPr>
            </w:pPr>
            <w:ins w:id="13724" w:author="Στάθης Καπ" w:date="2023-03-03T03:54:00Z">
              <w:r w:rsidRPr="00F665AE">
                <w:rPr>
                  <w:rFonts w:ascii="Calibri" w:hAnsi="Calibri" w:cs="Calibri"/>
                  <w:color w:val="000000"/>
                  <w:sz w:val="16"/>
                  <w:szCs w:val="16"/>
                  <w:rPrChange w:id="13725" w:author="Στάθης Καπ" w:date="2023-03-03T03:55:00Z">
                    <w:rPr>
                      <w:rFonts w:ascii="Calibri" w:hAnsi="Calibri" w:cs="Calibri"/>
                      <w:color w:val="000000"/>
                      <w:sz w:val="18"/>
                      <w:szCs w:val="18"/>
                    </w:rPr>
                  </w:rPrChange>
                </w:rPr>
                <w:t>260</w:t>
              </w:r>
            </w:ins>
          </w:p>
        </w:tc>
        <w:tc>
          <w:tcPr>
            <w:tcW w:w="541" w:type="dxa"/>
            <w:vAlign w:val="bottom"/>
            <w:tcPrChange w:id="13726" w:author="Στάθης Καπ" w:date="2023-03-03T06:26:00Z">
              <w:tcPr>
                <w:tcW w:w="541" w:type="dxa"/>
                <w:vAlign w:val="bottom"/>
              </w:tcPr>
            </w:tcPrChange>
          </w:tcPr>
          <w:p w14:paraId="07349B63" w14:textId="1A130890" w:rsidR="00C87CFE" w:rsidRPr="00F665AE" w:rsidRDefault="00C87CFE" w:rsidP="00C87CFE">
            <w:pPr>
              <w:jc w:val="center"/>
              <w:rPr>
                <w:ins w:id="13727" w:author="Στάθης Καπ" w:date="2023-03-03T03:52:00Z"/>
                <w:rFonts w:cstheme="minorHAnsi"/>
                <w:sz w:val="16"/>
                <w:szCs w:val="16"/>
              </w:rPr>
            </w:pPr>
            <w:ins w:id="13728" w:author="Στάθης Καπ" w:date="2023-03-03T03:54:00Z">
              <w:r w:rsidRPr="00F665AE">
                <w:rPr>
                  <w:rFonts w:ascii="Calibri" w:hAnsi="Calibri" w:cs="Calibri"/>
                  <w:color w:val="000000"/>
                  <w:sz w:val="16"/>
                  <w:szCs w:val="16"/>
                  <w:rPrChange w:id="13729" w:author="Στάθης Καπ" w:date="2023-03-03T03:55:00Z">
                    <w:rPr>
                      <w:rFonts w:ascii="Calibri" w:hAnsi="Calibri" w:cs="Calibri"/>
                      <w:color w:val="000000"/>
                      <w:sz w:val="18"/>
                      <w:szCs w:val="18"/>
                    </w:rPr>
                  </w:rPrChange>
                </w:rPr>
                <w:t>0.18</w:t>
              </w:r>
            </w:ins>
          </w:p>
        </w:tc>
        <w:tc>
          <w:tcPr>
            <w:tcW w:w="589" w:type="dxa"/>
            <w:vAlign w:val="center"/>
            <w:tcPrChange w:id="13730" w:author="Στάθης Καπ" w:date="2023-03-03T06:26:00Z">
              <w:tcPr>
                <w:tcW w:w="589" w:type="dxa"/>
                <w:vAlign w:val="center"/>
              </w:tcPr>
            </w:tcPrChange>
          </w:tcPr>
          <w:p w14:paraId="0839CAF5" w14:textId="203881A0" w:rsidR="00C87CFE" w:rsidRPr="00F665AE" w:rsidRDefault="00C87CFE" w:rsidP="00C87CFE">
            <w:pPr>
              <w:jc w:val="center"/>
              <w:rPr>
                <w:ins w:id="13731" w:author="Στάθης Καπ" w:date="2023-03-03T03:52:00Z"/>
                <w:rFonts w:cstheme="minorHAnsi"/>
                <w:sz w:val="16"/>
                <w:szCs w:val="16"/>
              </w:rPr>
            </w:pPr>
            <w:ins w:id="13732" w:author="Στάθης Καπ" w:date="2023-03-03T06:19:00Z">
              <w:r>
                <w:rPr>
                  <w:rFonts w:ascii="Calibri" w:hAnsi="Calibri" w:cstheme="minorHAnsi"/>
                  <w:color w:val="000000"/>
                  <w:sz w:val="16"/>
                  <w:szCs w:val="16"/>
                </w:rPr>
                <w:t>25.71</w:t>
              </w:r>
            </w:ins>
          </w:p>
        </w:tc>
      </w:tr>
      <w:tr w:rsidR="00C87CFE" w:rsidRPr="00BB05AC" w14:paraId="75E587F4" w14:textId="77777777" w:rsidTr="00F03C40">
        <w:tblPrEx>
          <w:tblW w:w="0" w:type="auto"/>
          <w:tblBorders>
            <w:insideH w:val="none" w:sz="0" w:space="0" w:color="auto"/>
            <w:insideV w:val="none" w:sz="0" w:space="0" w:color="auto"/>
          </w:tblBorders>
          <w:tblCellMar>
            <w:left w:w="0" w:type="dxa"/>
            <w:right w:w="0" w:type="dxa"/>
          </w:tblCellMar>
          <w:tblPrExChange w:id="1373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3734" w:author="Στάθης Καπ" w:date="2023-03-03T03:52:00Z"/>
        </w:trPr>
        <w:tc>
          <w:tcPr>
            <w:tcW w:w="515" w:type="dxa"/>
            <w:tcBorders>
              <w:top w:val="nil"/>
              <w:bottom w:val="nil"/>
              <w:right w:val="single" w:sz="4" w:space="0" w:color="auto"/>
            </w:tcBorders>
            <w:shd w:val="clear" w:color="auto" w:fill="E7E6E6" w:themeFill="background2"/>
            <w:vAlign w:val="bottom"/>
            <w:tcPrChange w:id="13735" w:author="Στάθης Καπ" w:date="2023-03-03T06:26:00Z">
              <w:tcPr>
                <w:tcW w:w="515" w:type="dxa"/>
                <w:vAlign w:val="center"/>
              </w:tcPr>
            </w:tcPrChange>
          </w:tcPr>
          <w:p w14:paraId="27D77647" w14:textId="673C4EF5" w:rsidR="00C87CFE" w:rsidRPr="00F665AE" w:rsidRDefault="00C87CFE" w:rsidP="00C87CFE">
            <w:pPr>
              <w:jc w:val="center"/>
              <w:rPr>
                <w:ins w:id="13736" w:author="Στάθης Καπ" w:date="2023-03-03T03:52:00Z"/>
                <w:sz w:val="16"/>
                <w:szCs w:val="16"/>
              </w:rPr>
            </w:pPr>
            <w:ins w:id="13737" w:author="Στάθης Καπ" w:date="2023-03-03T03:54:00Z">
              <w:r w:rsidRPr="00F665AE">
                <w:rPr>
                  <w:rFonts w:ascii="Calibri" w:hAnsi="Calibri" w:cs="Calibri"/>
                  <w:color w:val="000000"/>
                  <w:sz w:val="16"/>
                  <w:szCs w:val="16"/>
                  <w:rPrChange w:id="13738" w:author="Στάθης Καπ" w:date="2023-03-03T03:55:00Z">
                    <w:rPr>
                      <w:rFonts w:ascii="Calibri" w:hAnsi="Calibri" w:cs="Calibri"/>
                      <w:color w:val="000000"/>
                      <w:sz w:val="18"/>
                      <w:szCs w:val="18"/>
                    </w:rPr>
                  </w:rPrChange>
                </w:rPr>
                <w:t>c104</w:t>
              </w:r>
            </w:ins>
          </w:p>
        </w:tc>
        <w:tc>
          <w:tcPr>
            <w:tcW w:w="560" w:type="dxa"/>
            <w:tcBorders>
              <w:left w:val="single" w:sz="4" w:space="0" w:color="auto"/>
            </w:tcBorders>
            <w:tcPrChange w:id="13739" w:author="Στάθης Καπ" w:date="2023-03-03T06:26:00Z">
              <w:tcPr>
                <w:tcW w:w="560" w:type="dxa"/>
              </w:tcPr>
            </w:tcPrChange>
          </w:tcPr>
          <w:p w14:paraId="0FE15950" w14:textId="0FADF442" w:rsidR="00C87CFE" w:rsidRPr="00F665AE" w:rsidRDefault="00C87CFE" w:rsidP="00C87CFE">
            <w:pPr>
              <w:jc w:val="center"/>
              <w:rPr>
                <w:ins w:id="13740" w:author="Στάθης Καπ" w:date="2023-03-03T03:52:00Z"/>
                <w:rFonts w:cstheme="minorHAnsi"/>
                <w:sz w:val="16"/>
                <w:szCs w:val="16"/>
              </w:rPr>
            </w:pPr>
            <w:ins w:id="13741" w:author="Στάθης Καπ" w:date="2023-03-03T03:54:00Z">
              <w:r w:rsidRPr="00F665AE">
                <w:rPr>
                  <w:sz w:val="16"/>
                  <w:szCs w:val="16"/>
                  <w:rPrChange w:id="13742" w:author="Στάθης Καπ" w:date="2023-03-03T03:55:00Z">
                    <w:rPr>
                      <w:sz w:val="18"/>
                      <w:szCs w:val="18"/>
                    </w:rPr>
                  </w:rPrChange>
                </w:rPr>
                <w:t>420</w:t>
              </w:r>
            </w:ins>
          </w:p>
        </w:tc>
        <w:tc>
          <w:tcPr>
            <w:tcW w:w="855" w:type="dxa"/>
            <w:tcPrChange w:id="13743" w:author="Στάθης Καπ" w:date="2023-03-03T06:26:00Z">
              <w:tcPr>
                <w:tcW w:w="855" w:type="dxa"/>
              </w:tcPr>
            </w:tcPrChange>
          </w:tcPr>
          <w:p w14:paraId="532C0B88" w14:textId="1F8046FE" w:rsidR="00C87CFE" w:rsidRPr="00F665AE" w:rsidRDefault="00C87CFE" w:rsidP="00C87CFE">
            <w:pPr>
              <w:jc w:val="center"/>
              <w:rPr>
                <w:ins w:id="13744" w:author="Στάθης Καπ" w:date="2023-03-03T03:52:00Z"/>
                <w:rFonts w:cstheme="minorHAnsi"/>
                <w:sz w:val="16"/>
                <w:szCs w:val="16"/>
              </w:rPr>
            </w:pPr>
            <w:ins w:id="13745" w:author="Στάθης Καπ" w:date="2023-03-03T03:54:00Z">
              <w:r w:rsidRPr="00F665AE">
                <w:rPr>
                  <w:sz w:val="16"/>
                  <w:szCs w:val="16"/>
                  <w:rPrChange w:id="13746" w:author="Στάθης Καπ" w:date="2023-03-03T03:55:00Z">
                    <w:rPr>
                      <w:sz w:val="18"/>
                      <w:szCs w:val="18"/>
                    </w:rPr>
                  </w:rPrChange>
                </w:rPr>
                <w:t>400</w:t>
              </w:r>
            </w:ins>
          </w:p>
        </w:tc>
        <w:tc>
          <w:tcPr>
            <w:tcW w:w="544" w:type="dxa"/>
            <w:vAlign w:val="bottom"/>
            <w:tcPrChange w:id="13747" w:author="Στάθης Καπ" w:date="2023-03-03T06:26:00Z">
              <w:tcPr>
                <w:tcW w:w="544" w:type="dxa"/>
                <w:vAlign w:val="bottom"/>
              </w:tcPr>
            </w:tcPrChange>
          </w:tcPr>
          <w:p w14:paraId="5BC34675" w14:textId="17304EE6" w:rsidR="00C87CFE" w:rsidRPr="00F665AE" w:rsidRDefault="00C87CFE" w:rsidP="00C87CFE">
            <w:pPr>
              <w:jc w:val="center"/>
              <w:rPr>
                <w:ins w:id="13748" w:author="Στάθης Καπ" w:date="2023-03-03T03:52:00Z"/>
                <w:rFonts w:cstheme="minorHAnsi"/>
                <w:sz w:val="16"/>
                <w:szCs w:val="16"/>
              </w:rPr>
            </w:pPr>
            <w:ins w:id="13749" w:author="Στάθης Καπ" w:date="2023-03-03T03:54:00Z">
              <w:r w:rsidRPr="00F665AE">
                <w:rPr>
                  <w:rFonts w:ascii="Calibri" w:hAnsi="Calibri" w:cs="Calibri"/>
                  <w:color w:val="000000"/>
                  <w:sz w:val="16"/>
                  <w:szCs w:val="16"/>
                  <w:rPrChange w:id="13750" w:author="Στάθης Καπ" w:date="2023-03-03T03:55:00Z">
                    <w:rPr>
                      <w:rFonts w:ascii="Calibri" w:hAnsi="Calibri" w:cs="Calibri"/>
                      <w:color w:val="000000"/>
                      <w:sz w:val="18"/>
                      <w:szCs w:val="18"/>
                    </w:rPr>
                  </w:rPrChange>
                </w:rPr>
                <w:t>370</w:t>
              </w:r>
            </w:ins>
          </w:p>
        </w:tc>
        <w:tc>
          <w:tcPr>
            <w:tcW w:w="621" w:type="dxa"/>
            <w:vAlign w:val="bottom"/>
            <w:tcPrChange w:id="13751" w:author="Στάθης Καπ" w:date="2023-03-03T06:26:00Z">
              <w:tcPr>
                <w:tcW w:w="621" w:type="dxa"/>
                <w:vAlign w:val="bottom"/>
              </w:tcPr>
            </w:tcPrChange>
          </w:tcPr>
          <w:p w14:paraId="6D72DF7A" w14:textId="334F921D" w:rsidR="00C87CFE" w:rsidRPr="00F665AE" w:rsidRDefault="00C87CFE" w:rsidP="00C87CFE">
            <w:pPr>
              <w:jc w:val="center"/>
              <w:rPr>
                <w:ins w:id="13752" w:author="Στάθης Καπ" w:date="2023-03-03T03:52:00Z"/>
                <w:rFonts w:cstheme="minorHAnsi"/>
                <w:sz w:val="16"/>
                <w:szCs w:val="16"/>
              </w:rPr>
            </w:pPr>
            <w:ins w:id="13753" w:author="Στάθης Καπ" w:date="2023-03-03T03:54:00Z">
              <w:r w:rsidRPr="00F665AE">
                <w:rPr>
                  <w:rFonts w:ascii="Calibri" w:hAnsi="Calibri" w:cs="Calibri"/>
                  <w:color w:val="000000"/>
                  <w:sz w:val="16"/>
                  <w:szCs w:val="16"/>
                  <w:rPrChange w:id="13754" w:author="Στάθης Καπ" w:date="2023-03-03T03:55:00Z">
                    <w:rPr>
                      <w:rFonts w:ascii="Calibri" w:hAnsi="Calibri" w:cs="Calibri"/>
                      <w:color w:val="000000"/>
                      <w:sz w:val="18"/>
                      <w:szCs w:val="18"/>
                    </w:rPr>
                  </w:rPrChange>
                </w:rPr>
                <w:t>0.194</w:t>
              </w:r>
            </w:ins>
          </w:p>
        </w:tc>
        <w:tc>
          <w:tcPr>
            <w:tcW w:w="669" w:type="dxa"/>
            <w:vAlign w:val="center"/>
            <w:tcPrChange w:id="13755" w:author="Στάθης Καπ" w:date="2023-03-03T06:26:00Z">
              <w:tcPr>
                <w:tcW w:w="669" w:type="dxa"/>
                <w:vAlign w:val="center"/>
              </w:tcPr>
            </w:tcPrChange>
          </w:tcPr>
          <w:p w14:paraId="6AF43784" w14:textId="5DCF3F9B" w:rsidR="00C87CFE" w:rsidRPr="00F665AE" w:rsidRDefault="00C87CFE" w:rsidP="00C87CFE">
            <w:pPr>
              <w:jc w:val="center"/>
              <w:rPr>
                <w:ins w:id="13756" w:author="Στάθης Καπ" w:date="2023-03-03T03:52:00Z"/>
                <w:rFonts w:cstheme="minorHAnsi"/>
                <w:sz w:val="16"/>
                <w:szCs w:val="16"/>
              </w:rPr>
            </w:pPr>
            <w:ins w:id="13757" w:author="Στάθης Καπ" w:date="2023-03-03T06:18:00Z">
              <w:r>
                <w:rPr>
                  <w:rFonts w:ascii="Calibri" w:hAnsi="Calibri" w:cstheme="minorHAnsi"/>
                  <w:color w:val="000000"/>
                  <w:sz w:val="16"/>
                  <w:szCs w:val="16"/>
                </w:rPr>
                <w:t>11.9</w:t>
              </w:r>
            </w:ins>
          </w:p>
        </w:tc>
        <w:tc>
          <w:tcPr>
            <w:tcW w:w="543" w:type="dxa"/>
            <w:vAlign w:val="bottom"/>
            <w:tcPrChange w:id="13758" w:author="Στάθης Καπ" w:date="2023-03-03T06:26:00Z">
              <w:tcPr>
                <w:tcW w:w="543" w:type="dxa"/>
                <w:vAlign w:val="bottom"/>
              </w:tcPr>
            </w:tcPrChange>
          </w:tcPr>
          <w:p w14:paraId="3602A7E2" w14:textId="0EA54418" w:rsidR="00C87CFE" w:rsidRPr="00F665AE" w:rsidRDefault="00C87CFE" w:rsidP="00C87CFE">
            <w:pPr>
              <w:jc w:val="center"/>
              <w:rPr>
                <w:ins w:id="13759" w:author="Στάθης Καπ" w:date="2023-03-03T03:52:00Z"/>
                <w:rFonts w:cstheme="minorHAnsi"/>
                <w:sz w:val="16"/>
                <w:szCs w:val="16"/>
              </w:rPr>
            </w:pPr>
            <w:ins w:id="13760" w:author="Στάθης Καπ" w:date="2023-03-03T03:54:00Z">
              <w:r w:rsidRPr="00F665AE">
                <w:rPr>
                  <w:rFonts w:ascii="Calibri" w:hAnsi="Calibri" w:cs="Calibri"/>
                  <w:color w:val="000000"/>
                  <w:sz w:val="16"/>
                  <w:szCs w:val="16"/>
                  <w:rPrChange w:id="13761" w:author="Στάθης Καπ" w:date="2023-03-03T03:55:00Z">
                    <w:rPr>
                      <w:rFonts w:ascii="Calibri" w:hAnsi="Calibri" w:cs="Calibri"/>
                      <w:color w:val="000000"/>
                      <w:sz w:val="18"/>
                      <w:szCs w:val="18"/>
                    </w:rPr>
                  </w:rPrChange>
                </w:rPr>
                <w:t>310</w:t>
              </w:r>
            </w:ins>
          </w:p>
        </w:tc>
        <w:tc>
          <w:tcPr>
            <w:tcW w:w="621" w:type="dxa"/>
            <w:vAlign w:val="bottom"/>
            <w:tcPrChange w:id="13762" w:author="Στάθης Καπ" w:date="2023-03-03T06:26:00Z">
              <w:tcPr>
                <w:tcW w:w="621" w:type="dxa"/>
                <w:vAlign w:val="bottom"/>
              </w:tcPr>
            </w:tcPrChange>
          </w:tcPr>
          <w:p w14:paraId="1EEF565B" w14:textId="75321339" w:rsidR="00C87CFE" w:rsidRPr="00F665AE" w:rsidRDefault="00C87CFE" w:rsidP="00C87CFE">
            <w:pPr>
              <w:jc w:val="center"/>
              <w:rPr>
                <w:ins w:id="13763" w:author="Στάθης Καπ" w:date="2023-03-03T03:52:00Z"/>
                <w:rFonts w:cstheme="minorHAnsi"/>
                <w:sz w:val="16"/>
                <w:szCs w:val="16"/>
              </w:rPr>
            </w:pPr>
            <w:ins w:id="13764" w:author="Στάθης Καπ" w:date="2023-03-03T03:54:00Z">
              <w:r w:rsidRPr="00F665AE">
                <w:rPr>
                  <w:rFonts w:ascii="Calibri" w:hAnsi="Calibri" w:cs="Calibri"/>
                  <w:color w:val="000000"/>
                  <w:sz w:val="16"/>
                  <w:szCs w:val="16"/>
                  <w:rPrChange w:id="13765" w:author="Στάθης Καπ" w:date="2023-03-03T03:55:00Z">
                    <w:rPr>
                      <w:rFonts w:ascii="Calibri" w:hAnsi="Calibri" w:cs="Calibri"/>
                      <w:color w:val="000000"/>
                      <w:sz w:val="18"/>
                      <w:szCs w:val="18"/>
                    </w:rPr>
                  </w:rPrChange>
                </w:rPr>
                <w:t>0.172</w:t>
              </w:r>
            </w:ins>
          </w:p>
        </w:tc>
        <w:tc>
          <w:tcPr>
            <w:tcW w:w="669" w:type="dxa"/>
            <w:vAlign w:val="center"/>
            <w:tcPrChange w:id="13766" w:author="Στάθης Καπ" w:date="2023-03-03T06:26:00Z">
              <w:tcPr>
                <w:tcW w:w="669" w:type="dxa"/>
                <w:vAlign w:val="center"/>
              </w:tcPr>
            </w:tcPrChange>
          </w:tcPr>
          <w:p w14:paraId="5ED09EF3" w14:textId="28C91B8C" w:rsidR="00C87CFE" w:rsidRPr="00F665AE" w:rsidRDefault="00C87CFE" w:rsidP="00C87CFE">
            <w:pPr>
              <w:jc w:val="center"/>
              <w:rPr>
                <w:ins w:id="13767" w:author="Στάθης Καπ" w:date="2023-03-03T03:52:00Z"/>
                <w:rFonts w:cstheme="minorHAnsi"/>
                <w:sz w:val="16"/>
                <w:szCs w:val="16"/>
              </w:rPr>
            </w:pPr>
            <w:ins w:id="13768" w:author="Στάθης Καπ" w:date="2023-03-03T06:18:00Z">
              <w:r>
                <w:rPr>
                  <w:rFonts w:ascii="Calibri" w:hAnsi="Calibri" w:cstheme="minorHAnsi"/>
                  <w:color w:val="000000"/>
                  <w:sz w:val="16"/>
                  <w:szCs w:val="16"/>
                </w:rPr>
                <w:t>16.22</w:t>
              </w:r>
            </w:ins>
          </w:p>
        </w:tc>
        <w:tc>
          <w:tcPr>
            <w:tcW w:w="508" w:type="dxa"/>
            <w:vAlign w:val="bottom"/>
            <w:tcPrChange w:id="13769" w:author="Στάθης Καπ" w:date="2023-03-03T06:26:00Z">
              <w:tcPr>
                <w:tcW w:w="508" w:type="dxa"/>
                <w:vAlign w:val="bottom"/>
              </w:tcPr>
            </w:tcPrChange>
          </w:tcPr>
          <w:p w14:paraId="046EAB78" w14:textId="1D186EFD" w:rsidR="00C87CFE" w:rsidRPr="00F665AE" w:rsidRDefault="00C87CFE" w:rsidP="00C87CFE">
            <w:pPr>
              <w:jc w:val="center"/>
              <w:rPr>
                <w:ins w:id="13770" w:author="Στάθης Καπ" w:date="2023-03-03T03:52:00Z"/>
                <w:rFonts w:cstheme="minorHAnsi"/>
                <w:sz w:val="16"/>
                <w:szCs w:val="16"/>
              </w:rPr>
            </w:pPr>
            <w:ins w:id="13771" w:author="Στάθης Καπ" w:date="2023-03-03T03:54:00Z">
              <w:r w:rsidRPr="00F665AE">
                <w:rPr>
                  <w:rFonts w:ascii="Calibri" w:hAnsi="Calibri" w:cs="Calibri"/>
                  <w:color w:val="000000"/>
                  <w:sz w:val="16"/>
                  <w:szCs w:val="16"/>
                  <w:rPrChange w:id="13772" w:author="Στάθης Καπ" w:date="2023-03-03T03:55:00Z">
                    <w:rPr>
                      <w:rFonts w:ascii="Calibri" w:hAnsi="Calibri" w:cs="Calibri"/>
                      <w:color w:val="000000"/>
                      <w:sz w:val="18"/>
                      <w:szCs w:val="18"/>
                    </w:rPr>
                  </w:rPrChange>
                </w:rPr>
                <w:t>340</w:t>
              </w:r>
            </w:ins>
          </w:p>
        </w:tc>
        <w:tc>
          <w:tcPr>
            <w:tcW w:w="541" w:type="dxa"/>
            <w:vAlign w:val="bottom"/>
            <w:tcPrChange w:id="13773" w:author="Στάθης Καπ" w:date="2023-03-03T06:26:00Z">
              <w:tcPr>
                <w:tcW w:w="541" w:type="dxa"/>
                <w:vAlign w:val="bottom"/>
              </w:tcPr>
            </w:tcPrChange>
          </w:tcPr>
          <w:p w14:paraId="24B4D03F" w14:textId="4D66AE5C" w:rsidR="00C87CFE" w:rsidRPr="00F665AE" w:rsidRDefault="00C87CFE" w:rsidP="00C87CFE">
            <w:pPr>
              <w:jc w:val="center"/>
              <w:rPr>
                <w:ins w:id="13774" w:author="Στάθης Καπ" w:date="2023-03-03T03:52:00Z"/>
                <w:rFonts w:cstheme="minorHAnsi"/>
                <w:sz w:val="16"/>
                <w:szCs w:val="16"/>
              </w:rPr>
            </w:pPr>
            <w:ins w:id="13775" w:author="Στάθης Καπ" w:date="2023-03-03T03:54:00Z">
              <w:r w:rsidRPr="00F665AE">
                <w:rPr>
                  <w:rFonts w:ascii="Calibri" w:hAnsi="Calibri" w:cs="Calibri"/>
                  <w:color w:val="000000"/>
                  <w:sz w:val="16"/>
                  <w:szCs w:val="16"/>
                  <w:rPrChange w:id="13776" w:author="Στάθης Καπ" w:date="2023-03-03T03:55:00Z">
                    <w:rPr>
                      <w:rFonts w:ascii="Calibri" w:hAnsi="Calibri" w:cs="Calibri"/>
                      <w:color w:val="000000"/>
                      <w:sz w:val="18"/>
                      <w:szCs w:val="18"/>
                    </w:rPr>
                  </w:rPrChange>
                </w:rPr>
                <w:t>0.199</w:t>
              </w:r>
            </w:ins>
          </w:p>
        </w:tc>
        <w:tc>
          <w:tcPr>
            <w:tcW w:w="589" w:type="dxa"/>
            <w:vAlign w:val="center"/>
            <w:tcPrChange w:id="13777" w:author="Στάθης Καπ" w:date="2023-03-03T06:26:00Z">
              <w:tcPr>
                <w:tcW w:w="589" w:type="dxa"/>
                <w:vAlign w:val="center"/>
              </w:tcPr>
            </w:tcPrChange>
          </w:tcPr>
          <w:p w14:paraId="47A5B676" w14:textId="21EAB8CD" w:rsidR="00C87CFE" w:rsidRPr="00F665AE" w:rsidRDefault="00C87CFE" w:rsidP="00C87CFE">
            <w:pPr>
              <w:jc w:val="center"/>
              <w:rPr>
                <w:ins w:id="13778" w:author="Στάθης Καπ" w:date="2023-03-03T03:52:00Z"/>
                <w:rFonts w:cstheme="minorHAnsi"/>
                <w:sz w:val="16"/>
                <w:szCs w:val="16"/>
              </w:rPr>
            </w:pPr>
            <w:ins w:id="13779" w:author="Στάθης Καπ" w:date="2023-03-03T06:18:00Z">
              <w:r>
                <w:rPr>
                  <w:rFonts w:ascii="Calibri" w:hAnsi="Calibri" w:cstheme="minorHAnsi"/>
                  <w:color w:val="000000"/>
                  <w:sz w:val="16"/>
                  <w:szCs w:val="16"/>
                </w:rPr>
                <w:t>8.11</w:t>
              </w:r>
            </w:ins>
          </w:p>
        </w:tc>
        <w:tc>
          <w:tcPr>
            <w:tcW w:w="463" w:type="dxa"/>
            <w:vAlign w:val="bottom"/>
            <w:tcPrChange w:id="13780" w:author="Στάθης Καπ" w:date="2023-03-03T06:26:00Z">
              <w:tcPr>
                <w:tcW w:w="463" w:type="dxa"/>
                <w:vAlign w:val="bottom"/>
              </w:tcPr>
            </w:tcPrChange>
          </w:tcPr>
          <w:p w14:paraId="3B55A1D6" w14:textId="773BE014" w:rsidR="00C87CFE" w:rsidRPr="00F665AE" w:rsidRDefault="00C87CFE" w:rsidP="00C87CFE">
            <w:pPr>
              <w:jc w:val="center"/>
              <w:rPr>
                <w:ins w:id="13781" w:author="Στάθης Καπ" w:date="2023-03-03T03:52:00Z"/>
                <w:rFonts w:cstheme="minorHAnsi"/>
                <w:sz w:val="16"/>
                <w:szCs w:val="16"/>
              </w:rPr>
            </w:pPr>
            <w:ins w:id="13782" w:author="Στάθης Καπ" w:date="2023-03-03T03:54:00Z">
              <w:r w:rsidRPr="00F665AE">
                <w:rPr>
                  <w:rFonts w:ascii="Calibri" w:hAnsi="Calibri" w:cs="Calibri"/>
                  <w:color w:val="000000"/>
                  <w:sz w:val="16"/>
                  <w:szCs w:val="16"/>
                  <w:rPrChange w:id="13783" w:author="Στάθης Καπ" w:date="2023-03-03T03:55:00Z">
                    <w:rPr>
                      <w:rFonts w:ascii="Calibri" w:hAnsi="Calibri" w:cs="Calibri"/>
                      <w:color w:val="000000"/>
                      <w:sz w:val="18"/>
                      <w:szCs w:val="18"/>
                    </w:rPr>
                  </w:rPrChange>
                </w:rPr>
                <w:t>310</w:t>
              </w:r>
            </w:ins>
          </w:p>
        </w:tc>
        <w:tc>
          <w:tcPr>
            <w:tcW w:w="541" w:type="dxa"/>
            <w:vAlign w:val="bottom"/>
            <w:tcPrChange w:id="13784" w:author="Στάθης Καπ" w:date="2023-03-03T06:26:00Z">
              <w:tcPr>
                <w:tcW w:w="541" w:type="dxa"/>
                <w:vAlign w:val="bottom"/>
              </w:tcPr>
            </w:tcPrChange>
          </w:tcPr>
          <w:p w14:paraId="5F2E67D5" w14:textId="4F10453E" w:rsidR="00C87CFE" w:rsidRPr="00F665AE" w:rsidRDefault="00C87CFE" w:rsidP="00C87CFE">
            <w:pPr>
              <w:jc w:val="center"/>
              <w:rPr>
                <w:ins w:id="13785" w:author="Στάθης Καπ" w:date="2023-03-03T03:52:00Z"/>
                <w:rFonts w:cstheme="minorHAnsi"/>
                <w:sz w:val="16"/>
                <w:szCs w:val="16"/>
              </w:rPr>
            </w:pPr>
            <w:ins w:id="13786" w:author="Στάθης Καπ" w:date="2023-03-03T03:54:00Z">
              <w:r w:rsidRPr="00F665AE">
                <w:rPr>
                  <w:rFonts w:ascii="Calibri" w:hAnsi="Calibri" w:cs="Calibri"/>
                  <w:color w:val="000000"/>
                  <w:sz w:val="16"/>
                  <w:szCs w:val="16"/>
                  <w:rPrChange w:id="13787" w:author="Στάθης Καπ" w:date="2023-03-03T03:55:00Z">
                    <w:rPr>
                      <w:rFonts w:ascii="Calibri" w:hAnsi="Calibri" w:cs="Calibri"/>
                      <w:color w:val="000000"/>
                      <w:sz w:val="18"/>
                      <w:szCs w:val="18"/>
                    </w:rPr>
                  </w:rPrChange>
                </w:rPr>
                <w:t>0.192</w:t>
              </w:r>
            </w:ins>
          </w:p>
        </w:tc>
        <w:tc>
          <w:tcPr>
            <w:tcW w:w="589" w:type="dxa"/>
            <w:vAlign w:val="center"/>
            <w:tcPrChange w:id="13788" w:author="Στάθης Καπ" w:date="2023-03-03T06:26:00Z">
              <w:tcPr>
                <w:tcW w:w="589" w:type="dxa"/>
                <w:vAlign w:val="center"/>
              </w:tcPr>
            </w:tcPrChange>
          </w:tcPr>
          <w:p w14:paraId="12522F19" w14:textId="32D18881" w:rsidR="00C87CFE" w:rsidRPr="00F665AE" w:rsidRDefault="00C87CFE" w:rsidP="00C87CFE">
            <w:pPr>
              <w:jc w:val="center"/>
              <w:rPr>
                <w:ins w:id="13789" w:author="Στάθης Καπ" w:date="2023-03-03T03:52:00Z"/>
                <w:rFonts w:cstheme="minorHAnsi"/>
                <w:sz w:val="16"/>
                <w:szCs w:val="16"/>
              </w:rPr>
            </w:pPr>
            <w:ins w:id="13790" w:author="Στάθης Καπ" w:date="2023-03-03T06:19:00Z">
              <w:r>
                <w:rPr>
                  <w:rFonts w:ascii="Calibri" w:hAnsi="Calibri" w:cstheme="minorHAnsi"/>
                  <w:color w:val="000000"/>
                  <w:sz w:val="16"/>
                  <w:szCs w:val="16"/>
                </w:rPr>
                <w:t>16.22</w:t>
              </w:r>
            </w:ins>
          </w:p>
        </w:tc>
      </w:tr>
      <w:tr w:rsidR="00C87CFE" w:rsidRPr="00BB05AC" w14:paraId="6F9A5E41" w14:textId="77777777" w:rsidTr="00F03C40">
        <w:tblPrEx>
          <w:tblW w:w="0" w:type="auto"/>
          <w:tblBorders>
            <w:insideH w:val="none" w:sz="0" w:space="0" w:color="auto"/>
            <w:insideV w:val="none" w:sz="0" w:space="0" w:color="auto"/>
          </w:tblBorders>
          <w:tblCellMar>
            <w:left w:w="0" w:type="dxa"/>
            <w:right w:w="0" w:type="dxa"/>
          </w:tblCellMar>
          <w:tblPrExChange w:id="1379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3792" w:author="Στάθης Καπ" w:date="2023-03-03T03:52:00Z"/>
        </w:trPr>
        <w:tc>
          <w:tcPr>
            <w:tcW w:w="515" w:type="dxa"/>
            <w:tcBorders>
              <w:top w:val="nil"/>
              <w:bottom w:val="nil"/>
              <w:right w:val="single" w:sz="4" w:space="0" w:color="auto"/>
            </w:tcBorders>
            <w:shd w:val="clear" w:color="auto" w:fill="E7E6E6" w:themeFill="background2"/>
            <w:vAlign w:val="bottom"/>
            <w:tcPrChange w:id="13793" w:author="Στάθης Καπ" w:date="2023-03-03T06:26:00Z">
              <w:tcPr>
                <w:tcW w:w="515" w:type="dxa"/>
                <w:vAlign w:val="center"/>
              </w:tcPr>
            </w:tcPrChange>
          </w:tcPr>
          <w:p w14:paraId="019D8C7D" w14:textId="3E3D3D9B" w:rsidR="00C87CFE" w:rsidRPr="00F665AE" w:rsidRDefault="00C87CFE" w:rsidP="00C87CFE">
            <w:pPr>
              <w:jc w:val="center"/>
              <w:rPr>
                <w:ins w:id="13794" w:author="Στάθης Καπ" w:date="2023-03-03T03:52:00Z"/>
                <w:sz w:val="16"/>
                <w:szCs w:val="16"/>
              </w:rPr>
            </w:pPr>
            <w:ins w:id="13795" w:author="Στάθης Καπ" w:date="2023-03-03T03:54:00Z">
              <w:r w:rsidRPr="00F665AE">
                <w:rPr>
                  <w:rFonts w:ascii="Calibri" w:hAnsi="Calibri" w:cs="Calibri"/>
                  <w:color w:val="000000"/>
                  <w:sz w:val="16"/>
                  <w:szCs w:val="16"/>
                  <w:rPrChange w:id="13796" w:author="Στάθης Καπ" w:date="2023-03-03T03:55:00Z">
                    <w:rPr>
                      <w:rFonts w:ascii="Calibri" w:hAnsi="Calibri" w:cs="Calibri"/>
                      <w:color w:val="000000"/>
                      <w:sz w:val="18"/>
                      <w:szCs w:val="18"/>
                    </w:rPr>
                  </w:rPrChange>
                </w:rPr>
                <w:t>c105</w:t>
              </w:r>
            </w:ins>
          </w:p>
        </w:tc>
        <w:tc>
          <w:tcPr>
            <w:tcW w:w="560" w:type="dxa"/>
            <w:tcBorders>
              <w:left w:val="single" w:sz="4" w:space="0" w:color="auto"/>
            </w:tcBorders>
            <w:tcPrChange w:id="13797" w:author="Στάθης Καπ" w:date="2023-03-03T06:26:00Z">
              <w:tcPr>
                <w:tcW w:w="560" w:type="dxa"/>
              </w:tcPr>
            </w:tcPrChange>
          </w:tcPr>
          <w:p w14:paraId="142339CE" w14:textId="4E71343B" w:rsidR="00C87CFE" w:rsidRPr="00F665AE" w:rsidRDefault="00C87CFE" w:rsidP="00C87CFE">
            <w:pPr>
              <w:jc w:val="center"/>
              <w:rPr>
                <w:ins w:id="13798" w:author="Στάθης Καπ" w:date="2023-03-03T03:52:00Z"/>
                <w:rFonts w:cstheme="minorHAnsi"/>
                <w:sz w:val="16"/>
                <w:szCs w:val="16"/>
              </w:rPr>
            </w:pPr>
            <w:ins w:id="13799" w:author="Στάθης Καπ" w:date="2023-03-03T03:54:00Z">
              <w:r w:rsidRPr="00F665AE">
                <w:rPr>
                  <w:sz w:val="16"/>
                  <w:szCs w:val="16"/>
                  <w:rPrChange w:id="13800" w:author="Στάθης Καπ" w:date="2023-03-03T03:55:00Z">
                    <w:rPr>
                      <w:sz w:val="18"/>
                      <w:szCs w:val="18"/>
                    </w:rPr>
                  </w:rPrChange>
                </w:rPr>
                <w:t>340</w:t>
              </w:r>
            </w:ins>
          </w:p>
        </w:tc>
        <w:tc>
          <w:tcPr>
            <w:tcW w:w="855" w:type="dxa"/>
            <w:tcPrChange w:id="13801" w:author="Στάθης Καπ" w:date="2023-03-03T06:26:00Z">
              <w:tcPr>
                <w:tcW w:w="855" w:type="dxa"/>
              </w:tcPr>
            </w:tcPrChange>
          </w:tcPr>
          <w:p w14:paraId="266D55A0" w14:textId="67ED9BDD" w:rsidR="00C87CFE" w:rsidRPr="00F665AE" w:rsidRDefault="00C87CFE" w:rsidP="00C87CFE">
            <w:pPr>
              <w:jc w:val="center"/>
              <w:rPr>
                <w:ins w:id="13802" w:author="Στάθης Καπ" w:date="2023-03-03T03:52:00Z"/>
                <w:rFonts w:cstheme="minorHAnsi"/>
                <w:sz w:val="16"/>
                <w:szCs w:val="16"/>
              </w:rPr>
            </w:pPr>
            <w:ins w:id="13803" w:author="Στάθης Καπ" w:date="2023-03-03T03:54:00Z">
              <w:r w:rsidRPr="00F665AE">
                <w:rPr>
                  <w:sz w:val="16"/>
                  <w:szCs w:val="16"/>
                  <w:rPrChange w:id="13804" w:author="Στάθης Καπ" w:date="2023-03-03T03:55:00Z">
                    <w:rPr>
                      <w:sz w:val="18"/>
                      <w:szCs w:val="18"/>
                    </w:rPr>
                  </w:rPrChange>
                </w:rPr>
                <w:t>340</w:t>
              </w:r>
            </w:ins>
          </w:p>
        </w:tc>
        <w:tc>
          <w:tcPr>
            <w:tcW w:w="544" w:type="dxa"/>
            <w:vAlign w:val="bottom"/>
            <w:tcPrChange w:id="13805" w:author="Στάθης Καπ" w:date="2023-03-03T06:26:00Z">
              <w:tcPr>
                <w:tcW w:w="544" w:type="dxa"/>
                <w:vAlign w:val="bottom"/>
              </w:tcPr>
            </w:tcPrChange>
          </w:tcPr>
          <w:p w14:paraId="4B7AAC89" w14:textId="218164B9" w:rsidR="00C87CFE" w:rsidRPr="00F665AE" w:rsidRDefault="00C87CFE" w:rsidP="00C87CFE">
            <w:pPr>
              <w:jc w:val="center"/>
              <w:rPr>
                <w:ins w:id="13806" w:author="Στάθης Καπ" w:date="2023-03-03T03:52:00Z"/>
                <w:rFonts w:cstheme="minorHAnsi"/>
                <w:sz w:val="16"/>
                <w:szCs w:val="16"/>
              </w:rPr>
            </w:pPr>
            <w:ins w:id="13807" w:author="Στάθης Καπ" w:date="2023-03-03T03:54:00Z">
              <w:r w:rsidRPr="00F665AE">
                <w:rPr>
                  <w:rFonts w:ascii="Calibri" w:hAnsi="Calibri" w:cs="Calibri"/>
                  <w:color w:val="000000"/>
                  <w:sz w:val="16"/>
                  <w:szCs w:val="16"/>
                  <w:rPrChange w:id="13808" w:author="Στάθης Καπ" w:date="2023-03-03T03:55:00Z">
                    <w:rPr>
                      <w:rFonts w:ascii="Calibri" w:hAnsi="Calibri" w:cs="Calibri"/>
                      <w:color w:val="000000"/>
                      <w:sz w:val="18"/>
                      <w:szCs w:val="18"/>
                    </w:rPr>
                  </w:rPrChange>
                </w:rPr>
                <w:t>260</w:t>
              </w:r>
            </w:ins>
          </w:p>
        </w:tc>
        <w:tc>
          <w:tcPr>
            <w:tcW w:w="621" w:type="dxa"/>
            <w:vAlign w:val="bottom"/>
            <w:tcPrChange w:id="13809" w:author="Στάθης Καπ" w:date="2023-03-03T06:26:00Z">
              <w:tcPr>
                <w:tcW w:w="621" w:type="dxa"/>
                <w:vAlign w:val="bottom"/>
              </w:tcPr>
            </w:tcPrChange>
          </w:tcPr>
          <w:p w14:paraId="3C39D7F4" w14:textId="7C01D536" w:rsidR="00C87CFE" w:rsidRPr="00F665AE" w:rsidRDefault="00C87CFE" w:rsidP="00C87CFE">
            <w:pPr>
              <w:jc w:val="center"/>
              <w:rPr>
                <w:ins w:id="13810" w:author="Στάθης Καπ" w:date="2023-03-03T03:52:00Z"/>
                <w:rFonts w:cstheme="minorHAnsi"/>
                <w:sz w:val="16"/>
                <w:szCs w:val="16"/>
              </w:rPr>
            </w:pPr>
            <w:ins w:id="13811" w:author="Στάθης Καπ" w:date="2023-03-03T03:54:00Z">
              <w:r w:rsidRPr="00F665AE">
                <w:rPr>
                  <w:rFonts w:ascii="Calibri" w:hAnsi="Calibri" w:cs="Calibri"/>
                  <w:color w:val="000000"/>
                  <w:sz w:val="16"/>
                  <w:szCs w:val="16"/>
                  <w:rPrChange w:id="13812" w:author="Στάθης Καπ" w:date="2023-03-03T03:55:00Z">
                    <w:rPr>
                      <w:rFonts w:ascii="Calibri" w:hAnsi="Calibri" w:cs="Calibri"/>
                      <w:color w:val="000000"/>
                      <w:sz w:val="18"/>
                      <w:szCs w:val="18"/>
                    </w:rPr>
                  </w:rPrChange>
                </w:rPr>
                <w:t>0.173</w:t>
              </w:r>
            </w:ins>
          </w:p>
        </w:tc>
        <w:tc>
          <w:tcPr>
            <w:tcW w:w="669" w:type="dxa"/>
            <w:vAlign w:val="center"/>
            <w:tcPrChange w:id="13813" w:author="Στάθης Καπ" w:date="2023-03-03T06:26:00Z">
              <w:tcPr>
                <w:tcW w:w="669" w:type="dxa"/>
                <w:vAlign w:val="center"/>
              </w:tcPr>
            </w:tcPrChange>
          </w:tcPr>
          <w:p w14:paraId="121E7513" w14:textId="72C7FCFD" w:rsidR="00C87CFE" w:rsidRPr="00F665AE" w:rsidRDefault="00C87CFE" w:rsidP="00C87CFE">
            <w:pPr>
              <w:jc w:val="center"/>
              <w:rPr>
                <w:ins w:id="13814" w:author="Στάθης Καπ" w:date="2023-03-03T03:52:00Z"/>
                <w:rFonts w:cstheme="minorHAnsi"/>
                <w:sz w:val="16"/>
                <w:szCs w:val="16"/>
              </w:rPr>
            </w:pPr>
            <w:ins w:id="13815" w:author="Στάθης Καπ" w:date="2023-03-03T06:18:00Z">
              <w:r>
                <w:rPr>
                  <w:rFonts w:ascii="Calibri" w:hAnsi="Calibri" w:cstheme="minorHAnsi"/>
                  <w:color w:val="000000"/>
                  <w:sz w:val="16"/>
                  <w:szCs w:val="16"/>
                </w:rPr>
                <w:t>23.53</w:t>
              </w:r>
            </w:ins>
          </w:p>
        </w:tc>
        <w:tc>
          <w:tcPr>
            <w:tcW w:w="543" w:type="dxa"/>
            <w:vAlign w:val="bottom"/>
            <w:tcPrChange w:id="13816" w:author="Στάθης Καπ" w:date="2023-03-03T06:26:00Z">
              <w:tcPr>
                <w:tcW w:w="543" w:type="dxa"/>
                <w:vAlign w:val="bottom"/>
              </w:tcPr>
            </w:tcPrChange>
          </w:tcPr>
          <w:p w14:paraId="357E0DAE" w14:textId="6D5D67CF" w:rsidR="00C87CFE" w:rsidRPr="00F665AE" w:rsidRDefault="00C87CFE" w:rsidP="00C87CFE">
            <w:pPr>
              <w:jc w:val="center"/>
              <w:rPr>
                <w:ins w:id="13817" w:author="Στάθης Καπ" w:date="2023-03-03T03:52:00Z"/>
                <w:rFonts w:cstheme="minorHAnsi"/>
                <w:sz w:val="16"/>
                <w:szCs w:val="16"/>
              </w:rPr>
            </w:pPr>
            <w:ins w:id="13818" w:author="Στάθης Καπ" w:date="2023-03-03T03:54:00Z">
              <w:r w:rsidRPr="00F665AE">
                <w:rPr>
                  <w:rFonts w:ascii="Calibri" w:hAnsi="Calibri" w:cs="Calibri"/>
                  <w:color w:val="000000"/>
                  <w:sz w:val="16"/>
                  <w:szCs w:val="16"/>
                  <w:rPrChange w:id="13819" w:author="Στάθης Καπ" w:date="2023-03-03T03:55:00Z">
                    <w:rPr>
                      <w:rFonts w:ascii="Calibri" w:hAnsi="Calibri" w:cs="Calibri"/>
                      <w:color w:val="000000"/>
                      <w:sz w:val="18"/>
                      <w:szCs w:val="18"/>
                    </w:rPr>
                  </w:rPrChange>
                </w:rPr>
                <w:t>280</w:t>
              </w:r>
            </w:ins>
          </w:p>
        </w:tc>
        <w:tc>
          <w:tcPr>
            <w:tcW w:w="621" w:type="dxa"/>
            <w:vAlign w:val="bottom"/>
            <w:tcPrChange w:id="13820" w:author="Στάθης Καπ" w:date="2023-03-03T06:26:00Z">
              <w:tcPr>
                <w:tcW w:w="621" w:type="dxa"/>
                <w:vAlign w:val="bottom"/>
              </w:tcPr>
            </w:tcPrChange>
          </w:tcPr>
          <w:p w14:paraId="3FDF9365" w14:textId="33645F52" w:rsidR="00C87CFE" w:rsidRPr="00F665AE" w:rsidRDefault="00C87CFE" w:rsidP="00C87CFE">
            <w:pPr>
              <w:jc w:val="center"/>
              <w:rPr>
                <w:ins w:id="13821" w:author="Στάθης Καπ" w:date="2023-03-03T03:52:00Z"/>
                <w:rFonts w:cstheme="minorHAnsi"/>
                <w:sz w:val="16"/>
                <w:szCs w:val="16"/>
              </w:rPr>
            </w:pPr>
            <w:ins w:id="13822" w:author="Στάθης Καπ" w:date="2023-03-03T03:54:00Z">
              <w:r w:rsidRPr="00F665AE">
                <w:rPr>
                  <w:rFonts w:ascii="Calibri" w:hAnsi="Calibri" w:cs="Calibri"/>
                  <w:color w:val="000000"/>
                  <w:sz w:val="16"/>
                  <w:szCs w:val="16"/>
                  <w:rPrChange w:id="13823" w:author="Στάθης Καπ" w:date="2023-03-03T03:55:00Z">
                    <w:rPr>
                      <w:rFonts w:ascii="Calibri" w:hAnsi="Calibri" w:cs="Calibri"/>
                      <w:color w:val="000000"/>
                      <w:sz w:val="18"/>
                      <w:szCs w:val="18"/>
                    </w:rPr>
                  </w:rPrChange>
                </w:rPr>
                <w:t>0.177</w:t>
              </w:r>
            </w:ins>
          </w:p>
        </w:tc>
        <w:tc>
          <w:tcPr>
            <w:tcW w:w="669" w:type="dxa"/>
            <w:vAlign w:val="center"/>
            <w:tcPrChange w:id="13824" w:author="Στάθης Καπ" w:date="2023-03-03T06:26:00Z">
              <w:tcPr>
                <w:tcW w:w="669" w:type="dxa"/>
                <w:vAlign w:val="center"/>
              </w:tcPr>
            </w:tcPrChange>
          </w:tcPr>
          <w:p w14:paraId="7F265298" w14:textId="4632965C" w:rsidR="00C87CFE" w:rsidRPr="00F665AE" w:rsidRDefault="00C87CFE" w:rsidP="00C87CFE">
            <w:pPr>
              <w:jc w:val="center"/>
              <w:rPr>
                <w:ins w:id="13825" w:author="Στάθης Καπ" w:date="2023-03-03T03:52:00Z"/>
                <w:rFonts w:cstheme="minorHAnsi"/>
                <w:sz w:val="16"/>
                <w:szCs w:val="16"/>
              </w:rPr>
            </w:pPr>
            <w:ins w:id="13826" w:author="Στάθης Καπ" w:date="2023-03-03T06:18:00Z">
              <w:r>
                <w:rPr>
                  <w:rFonts w:ascii="Calibri" w:hAnsi="Calibri" w:cstheme="minorHAnsi"/>
                  <w:color w:val="000000"/>
                  <w:sz w:val="16"/>
                  <w:szCs w:val="16"/>
                </w:rPr>
                <w:t>-7.69</w:t>
              </w:r>
            </w:ins>
          </w:p>
        </w:tc>
        <w:tc>
          <w:tcPr>
            <w:tcW w:w="508" w:type="dxa"/>
            <w:vAlign w:val="bottom"/>
            <w:tcPrChange w:id="13827" w:author="Στάθης Καπ" w:date="2023-03-03T06:26:00Z">
              <w:tcPr>
                <w:tcW w:w="508" w:type="dxa"/>
                <w:vAlign w:val="bottom"/>
              </w:tcPr>
            </w:tcPrChange>
          </w:tcPr>
          <w:p w14:paraId="7C3B874D" w14:textId="2CA98EA7" w:rsidR="00C87CFE" w:rsidRPr="00F665AE" w:rsidRDefault="00C87CFE" w:rsidP="00C87CFE">
            <w:pPr>
              <w:jc w:val="center"/>
              <w:rPr>
                <w:ins w:id="13828" w:author="Στάθης Καπ" w:date="2023-03-03T03:52:00Z"/>
                <w:rFonts w:cstheme="minorHAnsi"/>
                <w:sz w:val="16"/>
                <w:szCs w:val="16"/>
              </w:rPr>
            </w:pPr>
            <w:ins w:id="13829" w:author="Στάθης Καπ" w:date="2023-03-03T03:54:00Z">
              <w:r w:rsidRPr="00F665AE">
                <w:rPr>
                  <w:rFonts w:ascii="Calibri" w:hAnsi="Calibri" w:cs="Calibri"/>
                  <w:color w:val="000000"/>
                  <w:sz w:val="16"/>
                  <w:szCs w:val="16"/>
                  <w:rPrChange w:id="13830" w:author="Στάθης Καπ" w:date="2023-03-03T03:55:00Z">
                    <w:rPr>
                      <w:rFonts w:ascii="Calibri" w:hAnsi="Calibri" w:cs="Calibri"/>
                      <w:color w:val="000000"/>
                      <w:sz w:val="18"/>
                      <w:szCs w:val="18"/>
                    </w:rPr>
                  </w:rPrChange>
                </w:rPr>
                <w:t>260</w:t>
              </w:r>
            </w:ins>
          </w:p>
        </w:tc>
        <w:tc>
          <w:tcPr>
            <w:tcW w:w="541" w:type="dxa"/>
            <w:vAlign w:val="bottom"/>
            <w:tcPrChange w:id="13831" w:author="Στάθης Καπ" w:date="2023-03-03T06:26:00Z">
              <w:tcPr>
                <w:tcW w:w="541" w:type="dxa"/>
                <w:vAlign w:val="bottom"/>
              </w:tcPr>
            </w:tcPrChange>
          </w:tcPr>
          <w:p w14:paraId="12C29F5E" w14:textId="7FD2698A" w:rsidR="00C87CFE" w:rsidRPr="00F665AE" w:rsidRDefault="00C87CFE" w:rsidP="00C87CFE">
            <w:pPr>
              <w:jc w:val="center"/>
              <w:rPr>
                <w:ins w:id="13832" w:author="Στάθης Καπ" w:date="2023-03-03T03:52:00Z"/>
                <w:rFonts w:cstheme="minorHAnsi"/>
                <w:sz w:val="16"/>
                <w:szCs w:val="16"/>
              </w:rPr>
            </w:pPr>
            <w:ins w:id="13833" w:author="Στάθης Καπ" w:date="2023-03-03T03:54:00Z">
              <w:r w:rsidRPr="00F665AE">
                <w:rPr>
                  <w:rFonts w:ascii="Calibri" w:hAnsi="Calibri" w:cs="Calibri"/>
                  <w:color w:val="000000"/>
                  <w:sz w:val="16"/>
                  <w:szCs w:val="16"/>
                  <w:rPrChange w:id="13834" w:author="Στάθης Καπ" w:date="2023-03-03T03:55:00Z">
                    <w:rPr>
                      <w:rFonts w:ascii="Calibri" w:hAnsi="Calibri" w:cs="Calibri"/>
                      <w:color w:val="000000"/>
                      <w:sz w:val="18"/>
                      <w:szCs w:val="18"/>
                    </w:rPr>
                  </w:rPrChange>
                </w:rPr>
                <w:t>0.179</w:t>
              </w:r>
            </w:ins>
          </w:p>
        </w:tc>
        <w:tc>
          <w:tcPr>
            <w:tcW w:w="589" w:type="dxa"/>
            <w:vAlign w:val="center"/>
            <w:tcPrChange w:id="13835" w:author="Στάθης Καπ" w:date="2023-03-03T06:26:00Z">
              <w:tcPr>
                <w:tcW w:w="589" w:type="dxa"/>
                <w:vAlign w:val="center"/>
              </w:tcPr>
            </w:tcPrChange>
          </w:tcPr>
          <w:p w14:paraId="4F689F81" w14:textId="44C05AA7" w:rsidR="00C87CFE" w:rsidRPr="00F665AE" w:rsidRDefault="00C87CFE" w:rsidP="00C87CFE">
            <w:pPr>
              <w:jc w:val="center"/>
              <w:rPr>
                <w:ins w:id="13836" w:author="Στάθης Καπ" w:date="2023-03-03T03:52:00Z"/>
                <w:rFonts w:cstheme="minorHAnsi"/>
                <w:sz w:val="16"/>
                <w:szCs w:val="16"/>
              </w:rPr>
            </w:pPr>
            <w:ins w:id="13837" w:author="Στάθης Καπ" w:date="2023-03-03T06:18:00Z">
              <w:r>
                <w:rPr>
                  <w:rFonts w:ascii="Calibri" w:hAnsi="Calibri" w:cstheme="minorHAnsi"/>
                  <w:color w:val="000000"/>
                  <w:sz w:val="16"/>
                  <w:szCs w:val="16"/>
                </w:rPr>
                <w:t>0</w:t>
              </w:r>
            </w:ins>
          </w:p>
        </w:tc>
        <w:tc>
          <w:tcPr>
            <w:tcW w:w="463" w:type="dxa"/>
            <w:vAlign w:val="bottom"/>
            <w:tcPrChange w:id="13838" w:author="Στάθης Καπ" w:date="2023-03-03T06:26:00Z">
              <w:tcPr>
                <w:tcW w:w="463" w:type="dxa"/>
                <w:vAlign w:val="bottom"/>
              </w:tcPr>
            </w:tcPrChange>
          </w:tcPr>
          <w:p w14:paraId="7BBC0734" w14:textId="4627E146" w:rsidR="00C87CFE" w:rsidRPr="00F665AE" w:rsidRDefault="00C87CFE" w:rsidP="00C87CFE">
            <w:pPr>
              <w:jc w:val="center"/>
              <w:rPr>
                <w:ins w:id="13839" w:author="Στάθης Καπ" w:date="2023-03-03T03:52:00Z"/>
                <w:rFonts w:cstheme="minorHAnsi"/>
                <w:sz w:val="16"/>
                <w:szCs w:val="16"/>
              </w:rPr>
            </w:pPr>
            <w:ins w:id="13840" w:author="Στάθης Καπ" w:date="2023-03-03T03:54:00Z">
              <w:r w:rsidRPr="00F665AE">
                <w:rPr>
                  <w:rFonts w:ascii="Calibri" w:hAnsi="Calibri" w:cs="Calibri"/>
                  <w:color w:val="000000"/>
                  <w:sz w:val="16"/>
                  <w:szCs w:val="16"/>
                  <w:rPrChange w:id="13841" w:author="Στάθης Καπ" w:date="2023-03-03T03:55:00Z">
                    <w:rPr>
                      <w:rFonts w:ascii="Calibri" w:hAnsi="Calibri" w:cs="Calibri"/>
                      <w:color w:val="000000"/>
                      <w:sz w:val="18"/>
                      <w:szCs w:val="18"/>
                    </w:rPr>
                  </w:rPrChange>
                </w:rPr>
                <w:t>250</w:t>
              </w:r>
            </w:ins>
          </w:p>
        </w:tc>
        <w:tc>
          <w:tcPr>
            <w:tcW w:w="541" w:type="dxa"/>
            <w:vAlign w:val="bottom"/>
            <w:tcPrChange w:id="13842" w:author="Στάθης Καπ" w:date="2023-03-03T06:26:00Z">
              <w:tcPr>
                <w:tcW w:w="541" w:type="dxa"/>
                <w:vAlign w:val="bottom"/>
              </w:tcPr>
            </w:tcPrChange>
          </w:tcPr>
          <w:p w14:paraId="776D52F1" w14:textId="02FA03F0" w:rsidR="00C87CFE" w:rsidRPr="00F665AE" w:rsidRDefault="00C87CFE" w:rsidP="00C87CFE">
            <w:pPr>
              <w:jc w:val="center"/>
              <w:rPr>
                <w:ins w:id="13843" w:author="Στάθης Καπ" w:date="2023-03-03T03:52:00Z"/>
                <w:rFonts w:cstheme="minorHAnsi"/>
                <w:sz w:val="16"/>
                <w:szCs w:val="16"/>
              </w:rPr>
            </w:pPr>
            <w:ins w:id="13844" w:author="Στάθης Καπ" w:date="2023-03-03T03:54:00Z">
              <w:r w:rsidRPr="00F665AE">
                <w:rPr>
                  <w:rFonts w:ascii="Calibri" w:hAnsi="Calibri" w:cs="Calibri"/>
                  <w:color w:val="000000"/>
                  <w:sz w:val="16"/>
                  <w:szCs w:val="16"/>
                  <w:rPrChange w:id="13845" w:author="Στάθης Καπ" w:date="2023-03-03T03:55:00Z">
                    <w:rPr>
                      <w:rFonts w:ascii="Calibri" w:hAnsi="Calibri" w:cs="Calibri"/>
                      <w:color w:val="000000"/>
                      <w:sz w:val="18"/>
                      <w:szCs w:val="18"/>
                    </w:rPr>
                  </w:rPrChange>
                </w:rPr>
                <w:t>0.184</w:t>
              </w:r>
            </w:ins>
          </w:p>
        </w:tc>
        <w:tc>
          <w:tcPr>
            <w:tcW w:w="589" w:type="dxa"/>
            <w:vAlign w:val="center"/>
            <w:tcPrChange w:id="13846" w:author="Στάθης Καπ" w:date="2023-03-03T06:26:00Z">
              <w:tcPr>
                <w:tcW w:w="589" w:type="dxa"/>
                <w:vAlign w:val="center"/>
              </w:tcPr>
            </w:tcPrChange>
          </w:tcPr>
          <w:p w14:paraId="3813EDE6" w14:textId="2B6E8B3D" w:rsidR="00C87CFE" w:rsidRPr="00F665AE" w:rsidRDefault="00C87CFE" w:rsidP="00C87CFE">
            <w:pPr>
              <w:jc w:val="center"/>
              <w:rPr>
                <w:ins w:id="13847" w:author="Στάθης Καπ" w:date="2023-03-03T03:52:00Z"/>
                <w:rFonts w:cstheme="minorHAnsi"/>
                <w:sz w:val="16"/>
                <w:szCs w:val="16"/>
              </w:rPr>
            </w:pPr>
            <w:ins w:id="13848" w:author="Στάθης Καπ" w:date="2023-03-03T06:19:00Z">
              <w:r>
                <w:rPr>
                  <w:rFonts w:ascii="Calibri" w:hAnsi="Calibri" w:cstheme="minorHAnsi"/>
                  <w:color w:val="000000"/>
                  <w:sz w:val="16"/>
                  <w:szCs w:val="16"/>
                </w:rPr>
                <w:t>3.85</w:t>
              </w:r>
            </w:ins>
          </w:p>
        </w:tc>
      </w:tr>
      <w:tr w:rsidR="00C87CFE" w:rsidRPr="00BB05AC" w14:paraId="1EB4B45C" w14:textId="77777777" w:rsidTr="00F03C40">
        <w:tblPrEx>
          <w:tblW w:w="0" w:type="auto"/>
          <w:tblBorders>
            <w:insideH w:val="none" w:sz="0" w:space="0" w:color="auto"/>
            <w:insideV w:val="none" w:sz="0" w:space="0" w:color="auto"/>
          </w:tblBorders>
          <w:tblCellMar>
            <w:left w:w="0" w:type="dxa"/>
            <w:right w:w="0" w:type="dxa"/>
          </w:tblCellMar>
          <w:tblPrExChange w:id="1384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3850" w:author="Στάθης Καπ" w:date="2023-03-03T03:52:00Z"/>
        </w:trPr>
        <w:tc>
          <w:tcPr>
            <w:tcW w:w="515" w:type="dxa"/>
            <w:tcBorders>
              <w:top w:val="nil"/>
              <w:bottom w:val="nil"/>
              <w:right w:val="single" w:sz="4" w:space="0" w:color="auto"/>
            </w:tcBorders>
            <w:shd w:val="clear" w:color="auto" w:fill="E7E6E6" w:themeFill="background2"/>
            <w:vAlign w:val="bottom"/>
            <w:tcPrChange w:id="13851" w:author="Στάθης Καπ" w:date="2023-03-03T06:26:00Z">
              <w:tcPr>
                <w:tcW w:w="515" w:type="dxa"/>
                <w:vAlign w:val="center"/>
              </w:tcPr>
            </w:tcPrChange>
          </w:tcPr>
          <w:p w14:paraId="101ECB51" w14:textId="4C75C8EE" w:rsidR="00C87CFE" w:rsidRPr="00F665AE" w:rsidRDefault="00C87CFE" w:rsidP="00C87CFE">
            <w:pPr>
              <w:jc w:val="center"/>
              <w:rPr>
                <w:ins w:id="13852" w:author="Στάθης Καπ" w:date="2023-03-03T03:52:00Z"/>
                <w:sz w:val="16"/>
                <w:szCs w:val="16"/>
              </w:rPr>
            </w:pPr>
            <w:ins w:id="13853" w:author="Στάθης Καπ" w:date="2023-03-03T03:54:00Z">
              <w:r w:rsidRPr="00F665AE">
                <w:rPr>
                  <w:rFonts w:ascii="Calibri" w:hAnsi="Calibri" w:cs="Calibri"/>
                  <w:color w:val="000000"/>
                  <w:sz w:val="16"/>
                  <w:szCs w:val="16"/>
                  <w:rPrChange w:id="13854" w:author="Στάθης Καπ" w:date="2023-03-03T03:55:00Z">
                    <w:rPr>
                      <w:rFonts w:ascii="Calibri" w:hAnsi="Calibri" w:cs="Calibri"/>
                      <w:color w:val="000000"/>
                      <w:sz w:val="18"/>
                      <w:szCs w:val="18"/>
                    </w:rPr>
                  </w:rPrChange>
                </w:rPr>
                <w:t>c106</w:t>
              </w:r>
            </w:ins>
          </w:p>
        </w:tc>
        <w:tc>
          <w:tcPr>
            <w:tcW w:w="560" w:type="dxa"/>
            <w:tcBorders>
              <w:left w:val="single" w:sz="4" w:space="0" w:color="auto"/>
            </w:tcBorders>
            <w:tcPrChange w:id="13855" w:author="Στάθης Καπ" w:date="2023-03-03T06:26:00Z">
              <w:tcPr>
                <w:tcW w:w="560" w:type="dxa"/>
              </w:tcPr>
            </w:tcPrChange>
          </w:tcPr>
          <w:p w14:paraId="086AA4E4" w14:textId="5DAA3BE3" w:rsidR="00C87CFE" w:rsidRPr="00F665AE" w:rsidRDefault="00C87CFE" w:rsidP="00C87CFE">
            <w:pPr>
              <w:jc w:val="center"/>
              <w:rPr>
                <w:ins w:id="13856" w:author="Στάθης Καπ" w:date="2023-03-03T03:52:00Z"/>
                <w:rFonts w:cstheme="minorHAnsi"/>
                <w:sz w:val="16"/>
                <w:szCs w:val="16"/>
              </w:rPr>
            </w:pPr>
            <w:ins w:id="13857" w:author="Στάθης Καπ" w:date="2023-03-03T03:54:00Z">
              <w:r w:rsidRPr="00F665AE">
                <w:rPr>
                  <w:sz w:val="16"/>
                  <w:szCs w:val="16"/>
                  <w:rPrChange w:id="13858" w:author="Στάθης Καπ" w:date="2023-03-03T03:55:00Z">
                    <w:rPr>
                      <w:sz w:val="18"/>
                      <w:szCs w:val="18"/>
                    </w:rPr>
                  </w:rPrChange>
                </w:rPr>
                <w:t>340</w:t>
              </w:r>
            </w:ins>
          </w:p>
        </w:tc>
        <w:tc>
          <w:tcPr>
            <w:tcW w:w="855" w:type="dxa"/>
            <w:tcPrChange w:id="13859" w:author="Στάθης Καπ" w:date="2023-03-03T06:26:00Z">
              <w:tcPr>
                <w:tcW w:w="855" w:type="dxa"/>
              </w:tcPr>
            </w:tcPrChange>
          </w:tcPr>
          <w:p w14:paraId="7E4476B9" w14:textId="66C853BF" w:rsidR="00C87CFE" w:rsidRPr="00F665AE" w:rsidRDefault="00C87CFE" w:rsidP="00C87CFE">
            <w:pPr>
              <w:jc w:val="center"/>
              <w:rPr>
                <w:ins w:id="13860" w:author="Στάθης Καπ" w:date="2023-03-03T03:52:00Z"/>
                <w:rFonts w:cstheme="minorHAnsi"/>
                <w:sz w:val="16"/>
                <w:szCs w:val="16"/>
              </w:rPr>
            </w:pPr>
            <w:ins w:id="13861" w:author="Στάθης Καπ" w:date="2023-03-03T03:54:00Z">
              <w:r w:rsidRPr="00F665AE">
                <w:rPr>
                  <w:sz w:val="16"/>
                  <w:szCs w:val="16"/>
                  <w:rPrChange w:id="13862" w:author="Στάθης Καπ" w:date="2023-03-03T03:55:00Z">
                    <w:rPr>
                      <w:sz w:val="18"/>
                      <w:szCs w:val="18"/>
                    </w:rPr>
                  </w:rPrChange>
                </w:rPr>
                <w:t>340</w:t>
              </w:r>
            </w:ins>
          </w:p>
        </w:tc>
        <w:tc>
          <w:tcPr>
            <w:tcW w:w="544" w:type="dxa"/>
            <w:vAlign w:val="bottom"/>
            <w:tcPrChange w:id="13863" w:author="Στάθης Καπ" w:date="2023-03-03T06:26:00Z">
              <w:tcPr>
                <w:tcW w:w="544" w:type="dxa"/>
                <w:vAlign w:val="bottom"/>
              </w:tcPr>
            </w:tcPrChange>
          </w:tcPr>
          <w:p w14:paraId="238B8461" w14:textId="2E41AFE3" w:rsidR="00C87CFE" w:rsidRPr="00F665AE" w:rsidRDefault="00C87CFE" w:rsidP="00C87CFE">
            <w:pPr>
              <w:jc w:val="center"/>
              <w:rPr>
                <w:ins w:id="13864" w:author="Στάθης Καπ" w:date="2023-03-03T03:52:00Z"/>
                <w:rFonts w:cstheme="minorHAnsi"/>
                <w:sz w:val="16"/>
                <w:szCs w:val="16"/>
              </w:rPr>
            </w:pPr>
            <w:ins w:id="13865" w:author="Στάθης Καπ" w:date="2023-03-03T03:54:00Z">
              <w:r w:rsidRPr="00F665AE">
                <w:rPr>
                  <w:rFonts w:ascii="Calibri" w:hAnsi="Calibri" w:cs="Calibri"/>
                  <w:color w:val="000000"/>
                  <w:sz w:val="16"/>
                  <w:szCs w:val="16"/>
                  <w:rPrChange w:id="13866" w:author="Στάθης Καπ" w:date="2023-03-03T03:55:00Z">
                    <w:rPr>
                      <w:rFonts w:ascii="Calibri" w:hAnsi="Calibri" w:cs="Calibri"/>
                      <w:color w:val="000000"/>
                      <w:sz w:val="18"/>
                      <w:szCs w:val="18"/>
                    </w:rPr>
                  </w:rPrChange>
                </w:rPr>
                <w:t>290</w:t>
              </w:r>
            </w:ins>
          </w:p>
        </w:tc>
        <w:tc>
          <w:tcPr>
            <w:tcW w:w="621" w:type="dxa"/>
            <w:vAlign w:val="bottom"/>
            <w:tcPrChange w:id="13867" w:author="Στάθης Καπ" w:date="2023-03-03T06:26:00Z">
              <w:tcPr>
                <w:tcW w:w="621" w:type="dxa"/>
                <w:vAlign w:val="bottom"/>
              </w:tcPr>
            </w:tcPrChange>
          </w:tcPr>
          <w:p w14:paraId="3A6249BE" w14:textId="290567B7" w:rsidR="00C87CFE" w:rsidRPr="00F665AE" w:rsidRDefault="00C87CFE" w:rsidP="00C87CFE">
            <w:pPr>
              <w:jc w:val="center"/>
              <w:rPr>
                <w:ins w:id="13868" w:author="Στάθης Καπ" w:date="2023-03-03T03:52:00Z"/>
                <w:rFonts w:cstheme="minorHAnsi"/>
                <w:sz w:val="16"/>
                <w:szCs w:val="16"/>
              </w:rPr>
            </w:pPr>
            <w:ins w:id="13869" w:author="Στάθης Καπ" w:date="2023-03-03T03:54:00Z">
              <w:r w:rsidRPr="00F665AE">
                <w:rPr>
                  <w:rFonts w:ascii="Calibri" w:hAnsi="Calibri" w:cs="Calibri"/>
                  <w:color w:val="000000"/>
                  <w:sz w:val="16"/>
                  <w:szCs w:val="16"/>
                  <w:rPrChange w:id="13870" w:author="Στάθης Καπ" w:date="2023-03-03T03:55:00Z">
                    <w:rPr>
                      <w:rFonts w:ascii="Calibri" w:hAnsi="Calibri" w:cs="Calibri"/>
                      <w:color w:val="000000"/>
                      <w:sz w:val="18"/>
                      <w:szCs w:val="18"/>
                    </w:rPr>
                  </w:rPrChange>
                </w:rPr>
                <w:t>0.181</w:t>
              </w:r>
            </w:ins>
          </w:p>
        </w:tc>
        <w:tc>
          <w:tcPr>
            <w:tcW w:w="669" w:type="dxa"/>
            <w:vAlign w:val="center"/>
            <w:tcPrChange w:id="13871" w:author="Στάθης Καπ" w:date="2023-03-03T06:26:00Z">
              <w:tcPr>
                <w:tcW w:w="669" w:type="dxa"/>
                <w:vAlign w:val="center"/>
              </w:tcPr>
            </w:tcPrChange>
          </w:tcPr>
          <w:p w14:paraId="67B3C2F5" w14:textId="7D417463" w:rsidR="00C87CFE" w:rsidRPr="00F665AE" w:rsidRDefault="00C87CFE" w:rsidP="00C87CFE">
            <w:pPr>
              <w:jc w:val="center"/>
              <w:rPr>
                <w:ins w:id="13872" w:author="Στάθης Καπ" w:date="2023-03-03T03:52:00Z"/>
                <w:rFonts w:cstheme="minorHAnsi"/>
                <w:sz w:val="16"/>
                <w:szCs w:val="16"/>
              </w:rPr>
            </w:pPr>
            <w:ins w:id="13873" w:author="Στάθης Καπ" w:date="2023-03-03T06:18:00Z">
              <w:r>
                <w:rPr>
                  <w:rFonts w:ascii="Calibri" w:hAnsi="Calibri" w:cstheme="minorHAnsi"/>
                  <w:color w:val="000000"/>
                  <w:sz w:val="16"/>
                  <w:szCs w:val="16"/>
                </w:rPr>
                <w:t>14.71</w:t>
              </w:r>
            </w:ins>
          </w:p>
        </w:tc>
        <w:tc>
          <w:tcPr>
            <w:tcW w:w="543" w:type="dxa"/>
            <w:vAlign w:val="bottom"/>
            <w:tcPrChange w:id="13874" w:author="Στάθης Καπ" w:date="2023-03-03T06:26:00Z">
              <w:tcPr>
                <w:tcW w:w="543" w:type="dxa"/>
                <w:vAlign w:val="bottom"/>
              </w:tcPr>
            </w:tcPrChange>
          </w:tcPr>
          <w:p w14:paraId="764B0F09" w14:textId="4F689F90" w:rsidR="00C87CFE" w:rsidRPr="00F665AE" w:rsidRDefault="00C87CFE" w:rsidP="00C87CFE">
            <w:pPr>
              <w:jc w:val="center"/>
              <w:rPr>
                <w:ins w:id="13875" w:author="Στάθης Καπ" w:date="2023-03-03T03:52:00Z"/>
                <w:rFonts w:cstheme="minorHAnsi"/>
                <w:sz w:val="16"/>
                <w:szCs w:val="16"/>
              </w:rPr>
            </w:pPr>
            <w:ins w:id="13876" w:author="Στάθης Καπ" w:date="2023-03-03T03:54:00Z">
              <w:r w:rsidRPr="00F665AE">
                <w:rPr>
                  <w:rFonts w:ascii="Calibri" w:hAnsi="Calibri" w:cs="Calibri"/>
                  <w:color w:val="000000"/>
                  <w:sz w:val="16"/>
                  <w:szCs w:val="16"/>
                  <w:rPrChange w:id="13877" w:author="Στάθης Καπ" w:date="2023-03-03T03:55:00Z">
                    <w:rPr>
                      <w:rFonts w:ascii="Calibri" w:hAnsi="Calibri" w:cs="Calibri"/>
                      <w:color w:val="000000"/>
                      <w:sz w:val="18"/>
                      <w:szCs w:val="18"/>
                    </w:rPr>
                  </w:rPrChange>
                </w:rPr>
                <w:t>280</w:t>
              </w:r>
            </w:ins>
          </w:p>
        </w:tc>
        <w:tc>
          <w:tcPr>
            <w:tcW w:w="621" w:type="dxa"/>
            <w:vAlign w:val="bottom"/>
            <w:tcPrChange w:id="13878" w:author="Στάθης Καπ" w:date="2023-03-03T06:26:00Z">
              <w:tcPr>
                <w:tcW w:w="621" w:type="dxa"/>
                <w:vAlign w:val="bottom"/>
              </w:tcPr>
            </w:tcPrChange>
          </w:tcPr>
          <w:p w14:paraId="388CCAE6" w14:textId="7BBE271C" w:rsidR="00C87CFE" w:rsidRPr="00F665AE" w:rsidRDefault="00C87CFE" w:rsidP="00C87CFE">
            <w:pPr>
              <w:jc w:val="center"/>
              <w:rPr>
                <w:ins w:id="13879" w:author="Στάθης Καπ" w:date="2023-03-03T03:52:00Z"/>
                <w:rFonts w:cstheme="minorHAnsi"/>
                <w:sz w:val="16"/>
                <w:szCs w:val="16"/>
              </w:rPr>
            </w:pPr>
            <w:ins w:id="13880" w:author="Στάθης Καπ" w:date="2023-03-03T03:54:00Z">
              <w:r w:rsidRPr="00F665AE">
                <w:rPr>
                  <w:rFonts w:ascii="Calibri" w:hAnsi="Calibri" w:cs="Calibri"/>
                  <w:color w:val="000000"/>
                  <w:sz w:val="16"/>
                  <w:szCs w:val="16"/>
                  <w:rPrChange w:id="13881" w:author="Στάθης Καπ" w:date="2023-03-03T03:55:00Z">
                    <w:rPr>
                      <w:rFonts w:ascii="Calibri" w:hAnsi="Calibri" w:cs="Calibri"/>
                      <w:color w:val="000000"/>
                      <w:sz w:val="18"/>
                      <w:szCs w:val="18"/>
                    </w:rPr>
                  </w:rPrChange>
                </w:rPr>
                <w:t>0.165</w:t>
              </w:r>
            </w:ins>
          </w:p>
        </w:tc>
        <w:tc>
          <w:tcPr>
            <w:tcW w:w="669" w:type="dxa"/>
            <w:vAlign w:val="center"/>
            <w:tcPrChange w:id="13882" w:author="Στάθης Καπ" w:date="2023-03-03T06:26:00Z">
              <w:tcPr>
                <w:tcW w:w="669" w:type="dxa"/>
                <w:vAlign w:val="center"/>
              </w:tcPr>
            </w:tcPrChange>
          </w:tcPr>
          <w:p w14:paraId="0C50B280" w14:textId="1DBF32B9" w:rsidR="00C87CFE" w:rsidRPr="00F665AE" w:rsidRDefault="00C87CFE" w:rsidP="00C87CFE">
            <w:pPr>
              <w:jc w:val="center"/>
              <w:rPr>
                <w:ins w:id="13883" w:author="Στάθης Καπ" w:date="2023-03-03T03:52:00Z"/>
                <w:rFonts w:cstheme="minorHAnsi"/>
                <w:sz w:val="16"/>
                <w:szCs w:val="16"/>
              </w:rPr>
            </w:pPr>
            <w:ins w:id="13884" w:author="Στάθης Καπ" w:date="2023-03-03T06:18:00Z">
              <w:r>
                <w:rPr>
                  <w:rFonts w:ascii="Calibri" w:hAnsi="Calibri" w:cstheme="minorHAnsi"/>
                  <w:color w:val="000000"/>
                  <w:sz w:val="16"/>
                  <w:szCs w:val="16"/>
                </w:rPr>
                <w:t>3.45</w:t>
              </w:r>
            </w:ins>
          </w:p>
        </w:tc>
        <w:tc>
          <w:tcPr>
            <w:tcW w:w="508" w:type="dxa"/>
            <w:vAlign w:val="bottom"/>
            <w:tcPrChange w:id="13885" w:author="Στάθης Καπ" w:date="2023-03-03T06:26:00Z">
              <w:tcPr>
                <w:tcW w:w="508" w:type="dxa"/>
                <w:vAlign w:val="bottom"/>
              </w:tcPr>
            </w:tcPrChange>
          </w:tcPr>
          <w:p w14:paraId="0EDC7CEB" w14:textId="48EF482B" w:rsidR="00C87CFE" w:rsidRPr="00F665AE" w:rsidRDefault="00C87CFE" w:rsidP="00C87CFE">
            <w:pPr>
              <w:jc w:val="center"/>
              <w:rPr>
                <w:ins w:id="13886" w:author="Στάθης Καπ" w:date="2023-03-03T03:52:00Z"/>
                <w:rFonts w:cstheme="minorHAnsi"/>
                <w:sz w:val="16"/>
                <w:szCs w:val="16"/>
              </w:rPr>
            </w:pPr>
            <w:ins w:id="13887" w:author="Στάθης Καπ" w:date="2023-03-03T03:54:00Z">
              <w:r w:rsidRPr="00F665AE">
                <w:rPr>
                  <w:rFonts w:ascii="Calibri" w:hAnsi="Calibri" w:cs="Calibri"/>
                  <w:color w:val="000000"/>
                  <w:sz w:val="16"/>
                  <w:szCs w:val="16"/>
                  <w:rPrChange w:id="13888" w:author="Στάθης Καπ" w:date="2023-03-03T03:55:00Z">
                    <w:rPr>
                      <w:rFonts w:ascii="Calibri" w:hAnsi="Calibri" w:cs="Calibri"/>
                      <w:color w:val="000000"/>
                      <w:sz w:val="18"/>
                      <w:szCs w:val="18"/>
                    </w:rPr>
                  </w:rPrChange>
                </w:rPr>
                <w:t>270</w:t>
              </w:r>
            </w:ins>
          </w:p>
        </w:tc>
        <w:tc>
          <w:tcPr>
            <w:tcW w:w="541" w:type="dxa"/>
            <w:vAlign w:val="bottom"/>
            <w:tcPrChange w:id="13889" w:author="Στάθης Καπ" w:date="2023-03-03T06:26:00Z">
              <w:tcPr>
                <w:tcW w:w="541" w:type="dxa"/>
                <w:vAlign w:val="bottom"/>
              </w:tcPr>
            </w:tcPrChange>
          </w:tcPr>
          <w:p w14:paraId="3BB1017D" w14:textId="1EB08226" w:rsidR="00C87CFE" w:rsidRPr="00F665AE" w:rsidRDefault="00C87CFE" w:rsidP="00C87CFE">
            <w:pPr>
              <w:jc w:val="center"/>
              <w:rPr>
                <w:ins w:id="13890" w:author="Στάθης Καπ" w:date="2023-03-03T03:52:00Z"/>
                <w:rFonts w:cstheme="minorHAnsi"/>
                <w:sz w:val="16"/>
                <w:szCs w:val="16"/>
              </w:rPr>
            </w:pPr>
            <w:ins w:id="13891" w:author="Στάθης Καπ" w:date="2023-03-03T03:54:00Z">
              <w:r w:rsidRPr="00F665AE">
                <w:rPr>
                  <w:rFonts w:ascii="Calibri" w:hAnsi="Calibri" w:cs="Calibri"/>
                  <w:color w:val="000000"/>
                  <w:sz w:val="16"/>
                  <w:szCs w:val="16"/>
                  <w:rPrChange w:id="13892" w:author="Στάθης Καπ" w:date="2023-03-03T03:55:00Z">
                    <w:rPr>
                      <w:rFonts w:ascii="Calibri" w:hAnsi="Calibri" w:cs="Calibri"/>
                      <w:color w:val="000000"/>
                      <w:sz w:val="18"/>
                      <w:szCs w:val="18"/>
                    </w:rPr>
                  </w:rPrChange>
                </w:rPr>
                <w:t>0.175</w:t>
              </w:r>
            </w:ins>
          </w:p>
        </w:tc>
        <w:tc>
          <w:tcPr>
            <w:tcW w:w="589" w:type="dxa"/>
            <w:vAlign w:val="center"/>
            <w:tcPrChange w:id="13893" w:author="Στάθης Καπ" w:date="2023-03-03T06:26:00Z">
              <w:tcPr>
                <w:tcW w:w="589" w:type="dxa"/>
                <w:vAlign w:val="center"/>
              </w:tcPr>
            </w:tcPrChange>
          </w:tcPr>
          <w:p w14:paraId="1092E225" w14:textId="22628BC4" w:rsidR="00C87CFE" w:rsidRPr="00F665AE" w:rsidRDefault="00C87CFE" w:rsidP="00C87CFE">
            <w:pPr>
              <w:jc w:val="center"/>
              <w:rPr>
                <w:ins w:id="13894" w:author="Στάθης Καπ" w:date="2023-03-03T03:52:00Z"/>
                <w:rFonts w:cstheme="minorHAnsi"/>
                <w:sz w:val="16"/>
                <w:szCs w:val="16"/>
              </w:rPr>
            </w:pPr>
            <w:ins w:id="13895" w:author="Στάθης Καπ" w:date="2023-03-03T06:18:00Z">
              <w:r>
                <w:rPr>
                  <w:rFonts w:ascii="Calibri" w:hAnsi="Calibri" w:cstheme="minorHAnsi"/>
                  <w:color w:val="000000"/>
                  <w:sz w:val="16"/>
                  <w:szCs w:val="16"/>
                </w:rPr>
                <w:t>6.9</w:t>
              </w:r>
            </w:ins>
          </w:p>
        </w:tc>
        <w:tc>
          <w:tcPr>
            <w:tcW w:w="463" w:type="dxa"/>
            <w:vAlign w:val="bottom"/>
            <w:tcPrChange w:id="13896" w:author="Στάθης Καπ" w:date="2023-03-03T06:26:00Z">
              <w:tcPr>
                <w:tcW w:w="463" w:type="dxa"/>
                <w:vAlign w:val="bottom"/>
              </w:tcPr>
            </w:tcPrChange>
          </w:tcPr>
          <w:p w14:paraId="6DFA4EB9" w14:textId="747DAE30" w:rsidR="00C87CFE" w:rsidRPr="00F665AE" w:rsidRDefault="00C87CFE" w:rsidP="00C87CFE">
            <w:pPr>
              <w:jc w:val="center"/>
              <w:rPr>
                <w:ins w:id="13897" w:author="Στάθης Καπ" w:date="2023-03-03T03:52:00Z"/>
                <w:rFonts w:cstheme="minorHAnsi"/>
                <w:sz w:val="16"/>
                <w:szCs w:val="16"/>
              </w:rPr>
            </w:pPr>
            <w:ins w:id="13898" w:author="Στάθης Καπ" w:date="2023-03-03T03:54:00Z">
              <w:r w:rsidRPr="00F665AE">
                <w:rPr>
                  <w:rFonts w:ascii="Calibri" w:hAnsi="Calibri" w:cs="Calibri"/>
                  <w:color w:val="000000"/>
                  <w:sz w:val="16"/>
                  <w:szCs w:val="16"/>
                  <w:rPrChange w:id="13899" w:author="Στάθης Καπ" w:date="2023-03-03T03:55:00Z">
                    <w:rPr>
                      <w:rFonts w:ascii="Calibri" w:hAnsi="Calibri" w:cs="Calibri"/>
                      <w:color w:val="000000"/>
                      <w:sz w:val="18"/>
                      <w:szCs w:val="18"/>
                    </w:rPr>
                  </w:rPrChange>
                </w:rPr>
                <w:t>240</w:t>
              </w:r>
            </w:ins>
          </w:p>
        </w:tc>
        <w:tc>
          <w:tcPr>
            <w:tcW w:w="541" w:type="dxa"/>
            <w:vAlign w:val="bottom"/>
            <w:tcPrChange w:id="13900" w:author="Στάθης Καπ" w:date="2023-03-03T06:26:00Z">
              <w:tcPr>
                <w:tcW w:w="541" w:type="dxa"/>
                <w:vAlign w:val="bottom"/>
              </w:tcPr>
            </w:tcPrChange>
          </w:tcPr>
          <w:p w14:paraId="36AB12A2" w14:textId="14906518" w:rsidR="00C87CFE" w:rsidRPr="00F665AE" w:rsidRDefault="00C87CFE" w:rsidP="00C87CFE">
            <w:pPr>
              <w:jc w:val="center"/>
              <w:rPr>
                <w:ins w:id="13901" w:author="Στάθης Καπ" w:date="2023-03-03T03:52:00Z"/>
                <w:rFonts w:cstheme="minorHAnsi"/>
                <w:sz w:val="16"/>
                <w:szCs w:val="16"/>
              </w:rPr>
            </w:pPr>
            <w:ins w:id="13902" w:author="Στάθης Καπ" w:date="2023-03-03T03:54:00Z">
              <w:r w:rsidRPr="00F665AE">
                <w:rPr>
                  <w:rFonts w:ascii="Calibri" w:hAnsi="Calibri" w:cs="Calibri"/>
                  <w:color w:val="000000"/>
                  <w:sz w:val="16"/>
                  <w:szCs w:val="16"/>
                  <w:rPrChange w:id="13903" w:author="Στάθης Καπ" w:date="2023-03-03T03:55:00Z">
                    <w:rPr>
                      <w:rFonts w:ascii="Calibri" w:hAnsi="Calibri" w:cs="Calibri"/>
                      <w:color w:val="000000"/>
                      <w:sz w:val="18"/>
                      <w:szCs w:val="18"/>
                    </w:rPr>
                  </w:rPrChange>
                </w:rPr>
                <w:t>0.177</w:t>
              </w:r>
            </w:ins>
          </w:p>
        </w:tc>
        <w:tc>
          <w:tcPr>
            <w:tcW w:w="589" w:type="dxa"/>
            <w:vAlign w:val="center"/>
            <w:tcPrChange w:id="13904" w:author="Στάθης Καπ" w:date="2023-03-03T06:26:00Z">
              <w:tcPr>
                <w:tcW w:w="589" w:type="dxa"/>
                <w:vAlign w:val="center"/>
              </w:tcPr>
            </w:tcPrChange>
          </w:tcPr>
          <w:p w14:paraId="5BF69B67" w14:textId="4AE07CD9" w:rsidR="00C87CFE" w:rsidRPr="00F665AE" w:rsidRDefault="00C87CFE" w:rsidP="00C87CFE">
            <w:pPr>
              <w:jc w:val="center"/>
              <w:rPr>
                <w:ins w:id="13905" w:author="Στάθης Καπ" w:date="2023-03-03T03:52:00Z"/>
                <w:rFonts w:cstheme="minorHAnsi"/>
                <w:sz w:val="16"/>
                <w:szCs w:val="16"/>
              </w:rPr>
            </w:pPr>
            <w:ins w:id="13906" w:author="Στάθης Καπ" w:date="2023-03-03T06:19:00Z">
              <w:r>
                <w:rPr>
                  <w:rFonts w:ascii="Calibri" w:hAnsi="Calibri" w:cstheme="minorHAnsi"/>
                  <w:color w:val="000000"/>
                  <w:sz w:val="16"/>
                  <w:szCs w:val="16"/>
                </w:rPr>
                <w:t>17.24</w:t>
              </w:r>
            </w:ins>
          </w:p>
        </w:tc>
      </w:tr>
      <w:tr w:rsidR="00C87CFE" w:rsidRPr="00BB05AC" w14:paraId="3BE02D4D" w14:textId="77777777" w:rsidTr="00F03C40">
        <w:tblPrEx>
          <w:tblW w:w="0" w:type="auto"/>
          <w:tblBorders>
            <w:insideH w:val="none" w:sz="0" w:space="0" w:color="auto"/>
            <w:insideV w:val="none" w:sz="0" w:space="0" w:color="auto"/>
          </w:tblBorders>
          <w:tblCellMar>
            <w:left w:w="0" w:type="dxa"/>
            <w:right w:w="0" w:type="dxa"/>
          </w:tblCellMar>
          <w:tblPrExChange w:id="1390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3908" w:author="Στάθης Καπ" w:date="2023-03-03T03:52:00Z"/>
        </w:trPr>
        <w:tc>
          <w:tcPr>
            <w:tcW w:w="515" w:type="dxa"/>
            <w:tcBorders>
              <w:top w:val="nil"/>
              <w:bottom w:val="nil"/>
              <w:right w:val="single" w:sz="4" w:space="0" w:color="auto"/>
            </w:tcBorders>
            <w:shd w:val="clear" w:color="auto" w:fill="E7E6E6" w:themeFill="background2"/>
            <w:vAlign w:val="bottom"/>
            <w:tcPrChange w:id="13909" w:author="Στάθης Καπ" w:date="2023-03-03T06:26:00Z">
              <w:tcPr>
                <w:tcW w:w="515" w:type="dxa"/>
                <w:vAlign w:val="center"/>
              </w:tcPr>
            </w:tcPrChange>
          </w:tcPr>
          <w:p w14:paraId="1577DD27" w14:textId="028314BA" w:rsidR="00C87CFE" w:rsidRPr="00F665AE" w:rsidRDefault="00C87CFE" w:rsidP="00C87CFE">
            <w:pPr>
              <w:jc w:val="center"/>
              <w:rPr>
                <w:ins w:id="13910" w:author="Στάθης Καπ" w:date="2023-03-03T03:52:00Z"/>
                <w:sz w:val="16"/>
                <w:szCs w:val="16"/>
              </w:rPr>
            </w:pPr>
            <w:ins w:id="13911" w:author="Στάθης Καπ" w:date="2023-03-03T03:54:00Z">
              <w:r w:rsidRPr="00F665AE">
                <w:rPr>
                  <w:rFonts w:ascii="Calibri" w:hAnsi="Calibri" w:cs="Calibri"/>
                  <w:color w:val="000000"/>
                  <w:sz w:val="16"/>
                  <w:szCs w:val="16"/>
                  <w:rPrChange w:id="13912" w:author="Στάθης Καπ" w:date="2023-03-03T03:55:00Z">
                    <w:rPr>
                      <w:rFonts w:ascii="Calibri" w:hAnsi="Calibri" w:cs="Calibri"/>
                      <w:color w:val="000000"/>
                      <w:sz w:val="18"/>
                      <w:szCs w:val="18"/>
                    </w:rPr>
                  </w:rPrChange>
                </w:rPr>
                <w:t>c107</w:t>
              </w:r>
            </w:ins>
          </w:p>
        </w:tc>
        <w:tc>
          <w:tcPr>
            <w:tcW w:w="560" w:type="dxa"/>
            <w:tcBorders>
              <w:left w:val="single" w:sz="4" w:space="0" w:color="auto"/>
            </w:tcBorders>
            <w:tcPrChange w:id="13913" w:author="Στάθης Καπ" w:date="2023-03-03T06:26:00Z">
              <w:tcPr>
                <w:tcW w:w="560" w:type="dxa"/>
              </w:tcPr>
            </w:tcPrChange>
          </w:tcPr>
          <w:p w14:paraId="326BEFB2" w14:textId="79BED039" w:rsidR="00C87CFE" w:rsidRPr="00F665AE" w:rsidRDefault="00C87CFE" w:rsidP="00C87CFE">
            <w:pPr>
              <w:jc w:val="center"/>
              <w:rPr>
                <w:ins w:id="13914" w:author="Στάθης Καπ" w:date="2023-03-03T03:52:00Z"/>
                <w:rFonts w:cstheme="minorHAnsi"/>
                <w:sz w:val="16"/>
                <w:szCs w:val="16"/>
              </w:rPr>
            </w:pPr>
            <w:ins w:id="13915" w:author="Στάθης Καπ" w:date="2023-03-03T03:54:00Z">
              <w:r w:rsidRPr="00F665AE">
                <w:rPr>
                  <w:sz w:val="16"/>
                  <w:szCs w:val="16"/>
                  <w:rPrChange w:id="13916" w:author="Στάθης Καπ" w:date="2023-03-03T03:55:00Z">
                    <w:rPr>
                      <w:sz w:val="18"/>
                      <w:szCs w:val="18"/>
                    </w:rPr>
                  </w:rPrChange>
                </w:rPr>
                <w:t>370</w:t>
              </w:r>
            </w:ins>
          </w:p>
        </w:tc>
        <w:tc>
          <w:tcPr>
            <w:tcW w:w="855" w:type="dxa"/>
            <w:tcPrChange w:id="13917" w:author="Στάθης Καπ" w:date="2023-03-03T06:26:00Z">
              <w:tcPr>
                <w:tcW w:w="855" w:type="dxa"/>
              </w:tcPr>
            </w:tcPrChange>
          </w:tcPr>
          <w:p w14:paraId="71D740ED" w14:textId="284724CE" w:rsidR="00C87CFE" w:rsidRPr="00F665AE" w:rsidRDefault="00C87CFE" w:rsidP="00C87CFE">
            <w:pPr>
              <w:jc w:val="center"/>
              <w:rPr>
                <w:ins w:id="13918" w:author="Στάθης Καπ" w:date="2023-03-03T03:52:00Z"/>
                <w:rFonts w:cstheme="minorHAnsi"/>
                <w:sz w:val="16"/>
                <w:szCs w:val="16"/>
              </w:rPr>
            </w:pPr>
            <w:ins w:id="13919" w:author="Στάθης Καπ" w:date="2023-03-03T03:54:00Z">
              <w:r w:rsidRPr="00F665AE">
                <w:rPr>
                  <w:sz w:val="16"/>
                  <w:szCs w:val="16"/>
                  <w:rPrChange w:id="13920" w:author="Στάθης Καπ" w:date="2023-03-03T03:55:00Z">
                    <w:rPr>
                      <w:sz w:val="18"/>
                      <w:szCs w:val="18"/>
                    </w:rPr>
                  </w:rPrChange>
                </w:rPr>
                <w:t>360</w:t>
              </w:r>
            </w:ins>
          </w:p>
        </w:tc>
        <w:tc>
          <w:tcPr>
            <w:tcW w:w="544" w:type="dxa"/>
            <w:vAlign w:val="bottom"/>
            <w:tcPrChange w:id="13921" w:author="Στάθης Καπ" w:date="2023-03-03T06:26:00Z">
              <w:tcPr>
                <w:tcW w:w="544" w:type="dxa"/>
                <w:vAlign w:val="bottom"/>
              </w:tcPr>
            </w:tcPrChange>
          </w:tcPr>
          <w:p w14:paraId="69E2A5F4" w14:textId="4C5BB43F" w:rsidR="00C87CFE" w:rsidRPr="00F665AE" w:rsidRDefault="00C87CFE" w:rsidP="00C87CFE">
            <w:pPr>
              <w:jc w:val="center"/>
              <w:rPr>
                <w:ins w:id="13922" w:author="Στάθης Καπ" w:date="2023-03-03T03:52:00Z"/>
                <w:rFonts w:cstheme="minorHAnsi"/>
                <w:sz w:val="16"/>
                <w:szCs w:val="16"/>
              </w:rPr>
            </w:pPr>
            <w:ins w:id="13923" w:author="Στάθης Καπ" w:date="2023-03-03T03:54:00Z">
              <w:r w:rsidRPr="00F665AE">
                <w:rPr>
                  <w:rFonts w:ascii="Calibri" w:hAnsi="Calibri" w:cs="Calibri"/>
                  <w:color w:val="000000"/>
                  <w:sz w:val="16"/>
                  <w:szCs w:val="16"/>
                  <w:rPrChange w:id="13924" w:author="Στάθης Καπ" w:date="2023-03-03T03:55:00Z">
                    <w:rPr>
                      <w:rFonts w:ascii="Calibri" w:hAnsi="Calibri" w:cs="Calibri"/>
                      <w:color w:val="000000"/>
                      <w:sz w:val="18"/>
                      <w:szCs w:val="18"/>
                    </w:rPr>
                  </w:rPrChange>
                </w:rPr>
                <w:t>310</w:t>
              </w:r>
            </w:ins>
          </w:p>
        </w:tc>
        <w:tc>
          <w:tcPr>
            <w:tcW w:w="621" w:type="dxa"/>
            <w:vAlign w:val="bottom"/>
            <w:tcPrChange w:id="13925" w:author="Στάθης Καπ" w:date="2023-03-03T06:26:00Z">
              <w:tcPr>
                <w:tcW w:w="621" w:type="dxa"/>
                <w:vAlign w:val="bottom"/>
              </w:tcPr>
            </w:tcPrChange>
          </w:tcPr>
          <w:p w14:paraId="3705642C" w14:textId="751EC4AD" w:rsidR="00C87CFE" w:rsidRPr="00F665AE" w:rsidRDefault="00C87CFE" w:rsidP="00C87CFE">
            <w:pPr>
              <w:jc w:val="center"/>
              <w:rPr>
                <w:ins w:id="13926" w:author="Στάθης Καπ" w:date="2023-03-03T03:52:00Z"/>
                <w:rFonts w:cstheme="minorHAnsi"/>
                <w:sz w:val="16"/>
                <w:szCs w:val="16"/>
              </w:rPr>
            </w:pPr>
            <w:ins w:id="13927" w:author="Στάθης Καπ" w:date="2023-03-03T03:54:00Z">
              <w:r w:rsidRPr="00F665AE">
                <w:rPr>
                  <w:rFonts w:ascii="Calibri" w:hAnsi="Calibri" w:cs="Calibri"/>
                  <w:color w:val="000000"/>
                  <w:sz w:val="16"/>
                  <w:szCs w:val="16"/>
                  <w:rPrChange w:id="13928" w:author="Στάθης Καπ" w:date="2023-03-03T03:55:00Z">
                    <w:rPr>
                      <w:rFonts w:ascii="Calibri" w:hAnsi="Calibri" w:cs="Calibri"/>
                      <w:color w:val="000000"/>
                      <w:sz w:val="18"/>
                      <w:szCs w:val="18"/>
                    </w:rPr>
                  </w:rPrChange>
                </w:rPr>
                <w:t>0.18</w:t>
              </w:r>
            </w:ins>
          </w:p>
        </w:tc>
        <w:tc>
          <w:tcPr>
            <w:tcW w:w="669" w:type="dxa"/>
            <w:vAlign w:val="center"/>
            <w:tcPrChange w:id="13929" w:author="Στάθης Καπ" w:date="2023-03-03T06:26:00Z">
              <w:tcPr>
                <w:tcW w:w="669" w:type="dxa"/>
                <w:vAlign w:val="center"/>
              </w:tcPr>
            </w:tcPrChange>
          </w:tcPr>
          <w:p w14:paraId="64E0C05A" w14:textId="531AEB2E" w:rsidR="00C87CFE" w:rsidRPr="00F665AE" w:rsidRDefault="00C87CFE" w:rsidP="00C87CFE">
            <w:pPr>
              <w:jc w:val="center"/>
              <w:rPr>
                <w:ins w:id="13930" w:author="Στάθης Καπ" w:date="2023-03-03T03:52:00Z"/>
                <w:rFonts w:cstheme="minorHAnsi"/>
                <w:sz w:val="16"/>
                <w:szCs w:val="16"/>
              </w:rPr>
            </w:pPr>
            <w:ins w:id="13931" w:author="Στάθης Καπ" w:date="2023-03-03T06:18:00Z">
              <w:r>
                <w:rPr>
                  <w:rFonts w:ascii="Calibri" w:hAnsi="Calibri" w:cstheme="minorHAnsi"/>
                  <w:color w:val="000000"/>
                  <w:sz w:val="16"/>
                  <w:szCs w:val="16"/>
                </w:rPr>
                <w:t>16.22</w:t>
              </w:r>
            </w:ins>
          </w:p>
        </w:tc>
        <w:tc>
          <w:tcPr>
            <w:tcW w:w="543" w:type="dxa"/>
            <w:vAlign w:val="bottom"/>
            <w:tcPrChange w:id="13932" w:author="Στάθης Καπ" w:date="2023-03-03T06:26:00Z">
              <w:tcPr>
                <w:tcW w:w="543" w:type="dxa"/>
                <w:vAlign w:val="bottom"/>
              </w:tcPr>
            </w:tcPrChange>
          </w:tcPr>
          <w:p w14:paraId="1D402AC4" w14:textId="386C215A" w:rsidR="00C87CFE" w:rsidRPr="00F665AE" w:rsidRDefault="00C87CFE" w:rsidP="00C87CFE">
            <w:pPr>
              <w:jc w:val="center"/>
              <w:rPr>
                <w:ins w:id="13933" w:author="Στάθης Καπ" w:date="2023-03-03T03:52:00Z"/>
                <w:rFonts w:cstheme="minorHAnsi"/>
                <w:sz w:val="16"/>
                <w:szCs w:val="16"/>
              </w:rPr>
            </w:pPr>
            <w:ins w:id="13934" w:author="Στάθης Καπ" w:date="2023-03-03T03:54:00Z">
              <w:r w:rsidRPr="00F665AE">
                <w:rPr>
                  <w:rFonts w:ascii="Calibri" w:hAnsi="Calibri" w:cs="Calibri"/>
                  <w:color w:val="000000"/>
                  <w:sz w:val="16"/>
                  <w:szCs w:val="16"/>
                  <w:rPrChange w:id="13935" w:author="Στάθης Καπ" w:date="2023-03-03T03:55:00Z">
                    <w:rPr>
                      <w:rFonts w:ascii="Calibri" w:hAnsi="Calibri" w:cs="Calibri"/>
                      <w:color w:val="000000"/>
                      <w:sz w:val="18"/>
                      <w:szCs w:val="18"/>
                    </w:rPr>
                  </w:rPrChange>
                </w:rPr>
                <w:t>290</w:t>
              </w:r>
            </w:ins>
          </w:p>
        </w:tc>
        <w:tc>
          <w:tcPr>
            <w:tcW w:w="621" w:type="dxa"/>
            <w:vAlign w:val="bottom"/>
            <w:tcPrChange w:id="13936" w:author="Στάθης Καπ" w:date="2023-03-03T06:26:00Z">
              <w:tcPr>
                <w:tcW w:w="621" w:type="dxa"/>
                <w:vAlign w:val="bottom"/>
              </w:tcPr>
            </w:tcPrChange>
          </w:tcPr>
          <w:p w14:paraId="41B57486" w14:textId="274840F4" w:rsidR="00C87CFE" w:rsidRPr="00F665AE" w:rsidRDefault="00C87CFE" w:rsidP="00C87CFE">
            <w:pPr>
              <w:jc w:val="center"/>
              <w:rPr>
                <w:ins w:id="13937" w:author="Στάθης Καπ" w:date="2023-03-03T03:52:00Z"/>
                <w:rFonts w:cstheme="minorHAnsi"/>
                <w:sz w:val="16"/>
                <w:szCs w:val="16"/>
              </w:rPr>
            </w:pPr>
            <w:ins w:id="13938" w:author="Στάθης Καπ" w:date="2023-03-03T03:54:00Z">
              <w:r w:rsidRPr="00F665AE">
                <w:rPr>
                  <w:rFonts w:ascii="Calibri" w:hAnsi="Calibri" w:cs="Calibri"/>
                  <w:color w:val="000000"/>
                  <w:sz w:val="16"/>
                  <w:szCs w:val="16"/>
                  <w:rPrChange w:id="13939" w:author="Στάθης Καπ" w:date="2023-03-03T03:55:00Z">
                    <w:rPr>
                      <w:rFonts w:ascii="Calibri" w:hAnsi="Calibri" w:cs="Calibri"/>
                      <w:color w:val="000000"/>
                      <w:sz w:val="18"/>
                      <w:szCs w:val="18"/>
                    </w:rPr>
                  </w:rPrChange>
                </w:rPr>
                <w:t>0.162</w:t>
              </w:r>
            </w:ins>
          </w:p>
        </w:tc>
        <w:tc>
          <w:tcPr>
            <w:tcW w:w="669" w:type="dxa"/>
            <w:vAlign w:val="center"/>
            <w:tcPrChange w:id="13940" w:author="Στάθης Καπ" w:date="2023-03-03T06:26:00Z">
              <w:tcPr>
                <w:tcW w:w="669" w:type="dxa"/>
                <w:vAlign w:val="center"/>
              </w:tcPr>
            </w:tcPrChange>
          </w:tcPr>
          <w:p w14:paraId="694411EB" w14:textId="4B099AE1" w:rsidR="00C87CFE" w:rsidRPr="00F665AE" w:rsidRDefault="00C87CFE" w:rsidP="00C87CFE">
            <w:pPr>
              <w:jc w:val="center"/>
              <w:rPr>
                <w:ins w:id="13941" w:author="Στάθης Καπ" w:date="2023-03-03T03:52:00Z"/>
                <w:rFonts w:cstheme="minorHAnsi"/>
                <w:sz w:val="16"/>
                <w:szCs w:val="16"/>
              </w:rPr>
            </w:pPr>
            <w:ins w:id="13942" w:author="Στάθης Καπ" w:date="2023-03-03T06:18:00Z">
              <w:r>
                <w:rPr>
                  <w:rFonts w:ascii="Calibri" w:hAnsi="Calibri" w:cstheme="minorHAnsi"/>
                  <w:color w:val="000000"/>
                  <w:sz w:val="16"/>
                  <w:szCs w:val="16"/>
                </w:rPr>
                <w:t>6.45</w:t>
              </w:r>
            </w:ins>
          </w:p>
        </w:tc>
        <w:tc>
          <w:tcPr>
            <w:tcW w:w="508" w:type="dxa"/>
            <w:vAlign w:val="bottom"/>
            <w:tcPrChange w:id="13943" w:author="Στάθης Καπ" w:date="2023-03-03T06:26:00Z">
              <w:tcPr>
                <w:tcW w:w="508" w:type="dxa"/>
                <w:vAlign w:val="bottom"/>
              </w:tcPr>
            </w:tcPrChange>
          </w:tcPr>
          <w:p w14:paraId="73704B05" w14:textId="19F0A084" w:rsidR="00C87CFE" w:rsidRPr="00F665AE" w:rsidRDefault="00C87CFE" w:rsidP="00C87CFE">
            <w:pPr>
              <w:jc w:val="center"/>
              <w:rPr>
                <w:ins w:id="13944" w:author="Στάθης Καπ" w:date="2023-03-03T03:52:00Z"/>
                <w:rFonts w:cstheme="minorHAnsi"/>
                <w:sz w:val="16"/>
                <w:szCs w:val="16"/>
              </w:rPr>
            </w:pPr>
            <w:ins w:id="13945" w:author="Στάθης Καπ" w:date="2023-03-03T03:54:00Z">
              <w:r w:rsidRPr="00F665AE">
                <w:rPr>
                  <w:rFonts w:ascii="Calibri" w:hAnsi="Calibri" w:cs="Calibri"/>
                  <w:color w:val="000000"/>
                  <w:sz w:val="16"/>
                  <w:szCs w:val="16"/>
                  <w:rPrChange w:id="13946" w:author="Στάθης Καπ" w:date="2023-03-03T03:55:00Z">
                    <w:rPr>
                      <w:rFonts w:ascii="Calibri" w:hAnsi="Calibri" w:cs="Calibri"/>
                      <w:color w:val="000000"/>
                      <w:sz w:val="18"/>
                      <w:szCs w:val="18"/>
                    </w:rPr>
                  </w:rPrChange>
                </w:rPr>
                <w:t>280</w:t>
              </w:r>
            </w:ins>
          </w:p>
        </w:tc>
        <w:tc>
          <w:tcPr>
            <w:tcW w:w="541" w:type="dxa"/>
            <w:vAlign w:val="bottom"/>
            <w:tcPrChange w:id="13947" w:author="Στάθης Καπ" w:date="2023-03-03T06:26:00Z">
              <w:tcPr>
                <w:tcW w:w="541" w:type="dxa"/>
                <w:vAlign w:val="bottom"/>
              </w:tcPr>
            </w:tcPrChange>
          </w:tcPr>
          <w:p w14:paraId="35FAF92D" w14:textId="3F4AB38E" w:rsidR="00C87CFE" w:rsidRPr="00F665AE" w:rsidRDefault="00C87CFE" w:rsidP="00C87CFE">
            <w:pPr>
              <w:jc w:val="center"/>
              <w:rPr>
                <w:ins w:id="13948" w:author="Στάθης Καπ" w:date="2023-03-03T03:52:00Z"/>
                <w:rFonts w:cstheme="minorHAnsi"/>
                <w:sz w:val="16"/>
                <w:szCs w:val="16"/>
              </w:rPr>
            </w:pPr>
            <w:ins w:id="13949" w:author="Στάθης Καπ" w:date="2023-03-03T03:54:00Z">
              <w:r w:rsidRPr="00F665AE">
                <w:rPr>
                  <w:rFonts w:ascii="Calibri" w:hAnsi="Calibri" w:cs="Calibri"/>
                  <w:color w:val="000000"/>
                  <w:sz w:val="16"/>
                  <w:szCs w:val="16"/>
                  <w:rPrChange w:id="13950" w:author="Στάθης Καπ" w:date="2023-03-03T03:55:00Z">
                    <w:rPr>
                      <w:rFonts w:ascii="Calibri" w:hAnsi="Calibri" w:cs="Calibri"/>
                      <w:color w:val="000000"/>
                      <w:sz w:val="18"/>
                      <w:szCs w:val="18"/>
                    </w:rPr>
                  </w:rPrChange>
                </w:rPr>
                <w:t>0.172</w:t>
              </w:r>
            </w:ins>
          </w:p>
        </w:tc>
        <w:tc>
          <w:tcPr>
            <w:tcW w:w="589" w:type="dxa"/>
            <w:vAlign w:val="center"/>
            <w:tcPrChange w:id="13951" w:author="Στάθης Καπ" w:date="2023-03-03T06:26:00Z">
              <w:tcPr>
                <w:tcW w:w="589" w:type="dxa"/>
                <w:vAlign w:val="center"/>
              </w:tcPr>
            </w:tcPrChange>
          </w:tcPr>
          <w:p w14:paraId="7835FEA6" w14:textId="3998A28A" w:rsidR="00C87CFE" w:rsidRPr="00F665AE" w:rsidRDefault="00C87CFE" w:rsidP="00C87CFE">
            <w:pPr>
              <w:jc w:val="center"/>
              <w:rPr>
                <w:ins w:id="13952" w:author="Στάθης Καπ" w:date="2023-03-03T03:52:00Z"/>
                <w:rFonts w:cstheme="minorHAnsi"/>
                <w:sz w:val="16"/>
                <w:szCs w:val="16"/>
              </w:rPr>
            </w:pPr>
            <w:ins w:id="13953" w:author="Στάθης Καπ" w:date="2023-03-03T06:18:00Z">
              <w:r>
                <w:rPr>
                  <w:rFonts w:ascii="Calibri" w:hAnsi="Calibri" w:cstheme="minorHAnsi"/>
                  <w:color w:val="000000"/>
                  <w:sz w:val="16"/>
                  <w:szCs w:val="16"/>
                </w:rPr>
                <w:t>9.68</w:t>
              </w:r>
            </w:ins>
          </w:p>
        </w:tc>
        <w:tc>
          <w:tcPr>
            <w:tcW w:w="463" w:type="dxa"/>
            <w:vAlign w:val="bottom"/>
            <w:tcPrChange w:id="13954" w:author="Στάθης Καπ" w:date="2023-03-03T06:26:00Z">
              <w:tcPr>
                <w:tcW w:w="463" w:type="dxa"/>
                <w:vAlign w:val="bottom"/>
              </w:tcPr>
            </w:tcPrChange>
          </w:tcPr>
          <w:p w14:paraId="4A771533" w14:textId="2FD732FE" w:rsidR="00C87CFE" w:rsidRPr="00F665AE" w:rsidRDefault="00C87CFE" w:rsidP="00C87CFE">
            <w:pPr>
              <w:jc w:val="center"/>
              <w:rPr>
                <w:ins w:id="13955" w:author="Στάθης Καπ" w:date="2023-03-03T03:52:00Z"/>
                <w:rFonts w:cstheme="minorHAnsi"/>
                <w:sz w:val="16"/>
                <w:szCs w:val="16"/>
              </w:rPr>
            </w:pPr>
            <w:ins w:id="13956" w:author="Στάθης Καπ" w:date="2023-03-03T03:54:00Z">
              <w:r w:rsidRPr="00F665AE">
                <w:rPr>
                  <w:rFonts w:ascii="Calibri" w:hAnsi="Calibri" w:cs="Calibri"/>
                  <w:color w:val="000000"/>
                  <w:sz w:val="16"/>
                  <w:szCs w:val="16"/>
                  <w:rPrChange w:id="13957" w:author="Στάθης Καπ" w:date="2023-03-03T03:55:00Z">
                    <w:rPr>
                      <w:rFonts w:ascii="Calibri" w:hAnsi="Calibri" w:cs="Calibri"/>
                      <w:color w:val="000000"/>
                      <w:sz w:val="18"/>
                      <w:szCs w:val="18"/>
                    </w:rPr>
                  </w:rPrChange>
                </w:rPr>
                <w:t>280</w:t>
              </w:r>
            </w:ins>
          </w:p>
        </w:tc>
        <w:tc>
          <w:tcPr>
            <w:tcW w:w="541" w:type="dxa"/>
            <w:vAlign w:val="bottom"/>
            <w:tcPrChange w:id="13958" w:author="Στάθης Καπ" w:date="2023-03-03T06:26:00Z">
              <w:tcPr>
                <w:tcW w:w="541" w:type="dxa"/>
                <w:vAlign w:val="bottom"/>
              </w:tcPr>
            </w:tcPrChange>
          </w:tcPr>
          <w:p w14:paraId="557518C6" w14:textId="6DCBFD08" w:rsidR="00C87CFE" w:rsidRPr="00F665AE" w:rsidRDefault="00C87CFE" w:rsidP="00C87CFE">
            <w:pPr>
              <w:jc w:val="center"/>
              <w:rPr>
                <w:ins w:id="13959" w:author="Στάθης Καπ" w:date="2023-03-03T03:52:00Z"/>
                <w:rFonts w:cstheme="minorHAnsi"/>
                <w:sz w:val="16"/>
                <w:szCs w:val="16"/>
              </w:rPr>
            </w:pPr>
            <w:ins w:id="13960" w:author="Στάθης Καπ" w:date="2023-03-03T03:54:00Z">
              <w:r w:rsidRPr="00F665AE">
                <w:rPr>
                  <w:rFonts w:ascii="Calibri" w:hAnsi="Calibri" w:cs="Calibri"/>
                  <w:color w:val="000000"/>
                  <w:sz w:val="16"/>
                  <w:szCs w:val="16"/>
                  <w:rPrChange w:id="13961" w:author="Στάθης Καπ" w:date="2023-03-03T03:55:00Z">
                    <w:rPr>
                      <w:rFonts w:ascii="Calibri" w:hAnsi="Calibri" w:cs="Calibri"/>
                      <w:color w:val="000000"/>
                      <w:sz w:val="18"/>
                      <w:szCs w:val="18"/>
                    </w:rPr>
                  </w:rPrChange>
                </w:rPr>
                <w:t>0.179</w:t>
              </w:r>
            </w:ins>
          </w:p>
        </w:tc>
        <w:tc>
          <w:tcPr>
            <w:tcW w:w="589" w:type="dxa"/>
            <w:vAlign w:val="center"/>
            <w:tcPrChange w:id="13962" w:author="Στάθης Καπ" w:date="2023-03-03T06:26:00Z">
              <w:tcPr>
                <w:tcW w:w="589" w:type="dxa"/>
                <w:vAlign w:val="center"/>
              </w:tcPr>
            </w:tcPrChange>
          </w:tcPr>
          <w:p w14:paraId="08443634" w14:textId="21227AEF" w:rsidR="00C87CFE" w:rsidRPr="00F665AE" w:rsidRDefault="00C87CFE" w:rsidP="00C87CFE">
            <w:pPr>
              <w:jc w:val="center"/>
              <w:rPr>
                <w:ins w:id="13963" w:author="Στάθης Καπ" w:date="2023-03-03T03:52:00Z"/>
                <w:rFonts w:cstheme="minorHAnsi"/>
                <w:sz w:val="16"/>
                <w:szCs w:val="16"/>
              </w:rPr>
            </w:pPr>
            <w:ins w:id="13964" w:author="Στάθης Καπ" w:date="2023-03-03T06:19:00Z">
              <w:r>
                <w:rPr>
                  <w:rFonts w:ascii="Calibri" w:hAnsi="Calibri" w:cstheme="minorHAnsi"/>
                  <w:color w:val="000000"/>
                  <w:sz w:val="16"/>
                  <w:szCs w:val="16"/>
                </w:rPr>
                <w:t>9.68</w:t>
              </w:r>
            </w:ins>
          </w:p>
        </w:tc>
      </w:tr>
      <w:tr w:rsidR="00C87CFE" w:rsidRPr="00BB05AC" w14:paraId="6F5529C1" w14:textId="77777777" w:rsidTr="00F03C40">
        <w:tblPrEx>
          <w:tblW w:w="0" w:type="auto"/>
          <w:tblBorders>
            <w:insideH w:val="none" w:sz="0" w:space="0" w:color="auto"/>
            <w:insideV w:val="none" w:sz="0" w:space="0" w:color="auto"/>
          </w:tblBorders>
          <w:tblCellMar>
            <w:left w:w="0" w:type="dxa"/>
            <w:right w:w="0" w:type="dxa"/>
          </w:tblCellMar>
          <w:tblPrExChange w:id="1396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3966" w:author="Στάθης Καπ" w:date="2023-03-03T03:52:00Z"/>
        </w:trPr>
        <w:tc>
          <w:tcPr>
            <w:tcW w:w="515" w:type="dxa"/>
            <w:tcBorders>
              <w:top w:val="nil"/>
              <w:bottom w:val="nil"/>
              <w:right w:val="single" w:sz="4" w:space="0" w:color="auto"/>
            </w:tcBorders>
            <w:shd w:val="clear" w:color="auto" w:fill="E7E6E6" w:themeFill="background2"/>
            <w:vAlign w:val="bottom"/>
            <w:tcPrChange w:id="13967" w:author="Στάθης Καπ" w:date="2023-03-03T06:26:00Z">
              <w:tcPr>
                <w:tcW w:w="515" w:type="dxa"/>
                <w:vAlign w:val="center"/>
              </w:tcPr>
            </w:tcPrChange>
          </w:tcPr>
          <w:p w14:paraId="2236B698" w14:textId="45B7160A" w:rsidR="00C87CFE" w:rsidRPr="00F665AE" w:rsidRDefault="00C87CFE" w:rsidP="00C87CFE">
            <w:pPr>
              <w:jc w:val="center"/>
              <w:rPr>
                <w:ins w:id="13968" w:author="Στάθης Καπ" w:date="2023-03-03T03:52:00Z"/>
                <w:sz w:val="16"/>
                <w:szCs w:val="16"/>
              </w:rPr>
            </w:pPr>
            <w:ins w:id="13969" w:author="Στάθης Καπ" w:date="2023-03-03T03:54:00Z">
              <w:r w:rsidRPr="00F665AE">
                <w:rPr>
                  <w:rFonts w:ascii="Calibri" w:hAnsi="Calibri" w:cs="Calibri"/>
                  <w:color w:val="000000"/>
                  <w:sz w:val="16"/>
                  <w:szCs w:val="16"/>
                  <w:rPrChange w:id="13970" w:author="Στάθης Καπ" w:date="2023-03-03T03:55:00Z">
                    <w:rPr>
                      <w:rFonts w:ascii="Calibri" w:hAnsi="Calibri" w:cs="Calibri"/>
                      <w:color w:val="000000"/>
                      <w:sz w:val="18"/>
                      <w:szCs w:val="18"/>
                    </w:rPr>
                  </w:rPrChange>
                </w:rPr>
                <w:t>c108</w:t>
              </w:r>
            </w:ins>
          </w:p>
        </w:tc>
        <w:tc>
          <w:tcPr>
            <w:tcW w:w="560" w:type="dxa"/>
            <w:tcBorders>
              <w:left w:val="single" w:sz="4" w:space="0" w:color="auto"/>
            </w:tcBorders>
            <w:tcPrChange w:id="13971" w:author="Στάθης Καπ" w:date="2023-03-03T06:26:00Z">
              <w:tcPr>
                <w:tcW w:w="560" w:type="dxa"/>
              </w:tcPr>
            </w:tcPrChange>
          </w:tcPr>
          <w:p w14:paraId="2807B3F8" w14:textId="1BD55A79" w:rsidR="00C87CFE" w:rsidRPr="00F665AE" w:rsidRDefault="00C87CFE" w:rsidP="00C87CFE">
            <w:pPr>
              <w:jc w:val="center"/>
              <w:rPr>
                <w:ins w:id="13972" w:author="Στάθης Καπ" w:date="2023-03-03T03:52:00Z"/>
                <w:rFonts w:cstheme="minorHAnsi"/>
                <w:sz w:val="16"/>
                <w:szCs w:val="16"/>
              </w:rPr>
            </w:pPr>
            <w:ins w:id="13973" w:author="Στάθης Καπ" w:date="2023-03-03T03:54:00Z">
              <w:r w:rsidRPr="00F665AE">
                <w:rPr>
                  <w:sz w:val="16"/>
                  <w:szCs w:val="16"/>
                  <w:rPrChange w:id="13974" w:author="Στάθης Καπ" w:date="2023-03-03T03:55:00Z">
                    <w:rPr>
                      <w:sz w:val="18"/>
                      <w:szCs w:val="18"/>
                    </w:rPr>
                  </w:rPrChange>
                </w:rPr>
                <w:t>370</w:t>
              </w:r>
            </w:ins>
          </w:p>
        </w:tc>
        <w:tc>
          <w:tcPr>
            <w:tcW w:w="855" w:type="dxa"/>
            <w:tcPrChange w:id="13975" w:author="Στάθης Καπ" w:date="2023-03-03T06:26:00Z">
              <w:tcPr>
                <w:tcW w:w="855" w:type="dxa"/>
              </w:tcPr>
            </w:tcPrChange>
          </w:tcPr>
          <w:p w14:paraId="4A900743" w14:textId="62FC8974" w:rsidR="00C87CFE" w:rsidRPr="00F665AE" w:rsidRDefault="00C87CFE" w:rsidP="00C87CFE">
            <w:pPr>
              <w:jc w:val="center"/>
              <w:rPr>
                <w:ins w:id="13976" w:author="Στάθης Καπ" w:date="2023-03-03T03:52:00Z"/>
                <w:rFonts w:cstheme="minorHAnsi"/>
                <w:sz w:val="16"/>
                <w:szCs w:val="16"/>
              </w:rPr>
            </w:pPr>
            <w:ins w:id="13977" w:author="Στάθης Καπ" w:date="2023-03-03T03:54:00Z">
              <w:r w:rsidRPr="00F665AE">
                <w:rPr>
                  <w:sz w:val="16"/>
                  <w:szCs w:val="16"/>
                  <w:rPrChange w:id="13978" w:author="Στάθης Καπ" w:date="2023-03-03T03:55:00Z">
                    <w:rPr>
                      <w:sz w:val="18"/>
                      <w:szCs w:val="18"/>
                    </w:rPr>
                  </w:rPrChange>
                </w:rPr>
                <w:t>370</w:t>
              </w:r>
            </w:ins>
          </w:p>
        </w:tc>
        <w:tc>
          <w:tcPr>
            <w:tcW w:w="544" w:type="dxa"/>
            <w:vAlign w:val="bottom"/>
            <w:tcPrChange w:id="13979" w:author="Στάθης Καπ" w:date="2023-03-03T06:26:00Z">
              <w:tcPr>
                <w:tcW w:w="544" w:type="dxa"/>
                <w:vAlign w:val="bottom"/>
              </w:tcPr>
            </w:tcPrChange>
          </w:tcPr>
          <w:p w14:paraId="12736AD6" w14:textId="0D321B82" w:rsidR="00C87CFE" w:rsidRPr="00F665AE" w:rsidRDefault="00C87CFE" w:rsidP="00C87CFE">
            <w:pPr>
              <w:jc w:val="center"/>
              <w:rPr>
                <w:ins w:id="13980" w:author="Στάθης Καπ" w:date="2023-03-03T03:52:00Z"/>
                <w:rFonts w:cstheme="minorHAnsi"/>
                <w:sz w:val="16"/>
                <w:szCs w:val="16"/>
              </w:rPr>
            </w:pPr>
            <w:ins w:id="13981" w:author="Στάθης Καπ" w:date="2023-03-03T03:54:00Z">
              <w:r w:rsidRPr="00F665AE">
                <w:rPr>
                  <w:rFonts w:ascii="Calibri" w:hAnsi="Calibri" w:cs="Calibri"/>
                  <w:color w:val="000000"/>
                  <w:sz w:val="16"/>
                  <w:szCs w:val="16"/>
                  <w:rPrChange w:id="13982" w:author="Στάθης Καπ" w:date="2023-03-03T03:55:00Z">
                    <w:rPr>
                      <w:rFonts w:ascii="Calibri" w:hAnsi="Calibri" w:cs="Calibri"/>
                      <w:color w:val="000000"/>
                      <w:sz w:val="18"/>
                      <w:szCs w:val="18"/>
                    </w:rPr>
                  </w:rPrChange>
                </w:rPr>
                <w:t>330</w:t>
              </w:r>
            </w:ins>
          </w:p>
        </w:tc>
        <w:tc>
          <w:tcPr>
            <w:tcW w:w="621" w:type="dxa"/>
            <w:vAlign w:val="bottom"/>
            <w:tcPrChange w:id="13983" w:author="Στάθης Καπ" w:date="2023-03-03T06:26:00Z">
              <w:tcPr>
                <w:tcW w:w="621" w:type="dxa"/>
                <w:vAlign w:val="bottom"/>
              </w:tcPr>
            </w:tcPrChange>
          </w:tcPr>
          <w:p w14:paraId="70D650E2" w14:textId="56560113" w:rsidR="00C87CFE" w:rsidRPr="00F665AE" w:rsidRDefault="00C87CFE" w:rsidP="00C87CFE">
            <w:pPr>
              <w:jc w:val="center"/>
              <w:rPr>
                <w:ins w:id="13984" w:author="Στάθης Καπ" w:date="2023-03-03T03:52:00Z"/>
                <w:rFonts w:cstheme="minorHAnsi"/>
                <w:sz w:val="16"/>
                <w:szCs w:val="16"/>
              </w:rPr>
            </w:pPr>
            <w:ins w:id="13985" w:author="Στάθης Καπ" w:date="2023-03-03T03:54:00Z">
              <w:r w:rsidRPr="00F665AE">
                <w:rPr>
                  <w:rFonts w:ascii="Calibri" w:hAnsi="Calibri" w:cs="Calibri"/>
                  <w:color w:val="000000"/>
                  <w:sz w:val="16"/>
                  <w:szCs w:val="16"/>
                  <w:rPrChange w:id="13986" w:author="Στάθης Καπ" w:date="2023-03-03T03:55:00Z">
                    <w:rPr>
                      <w:rFonts w:ascii="Calibri" w:hAnsi="Calibri" w:cs="Calibri"/>
                      <w:color w:val="000000"/>
                      <w:sz w:val="18"/>
                      <w:szCs w:val="18"/>
                    </w:rPr>
                  </w:rPrChange>
                </w:rPr>
                <w:t>0.197</w:t>
              </w:r>
            </w:ins>
          </w:p>
        </w:tc>
        <w:tc>
          <w:tcPr>
            <w:tcW w:w="669" w:type="dxa"/>
            <w:vAlign w:val="center"/>
            <w:tcPrChange w:id="13987" w:author="Στάθης Καπ" w:date="2023-03-03T06:26:00Z">
              <w:tcPr>
                <w:tcW w:w="669" w:type="dxa"/>
                <w:vAlign w:val="center"/>
              </w:tcPr>
            </w:tcPrChange>
          </w:tcPr>
          <w:p w14:paraId="68E9D055" w14:textId="4ABD2F3C" w:rsidR="00C87CFE" w:rsidRPr="00F665AE" w:rsidRDefault="00C87CFE" w:rsidP="00C87CFE">
            <w:pPr>
              <w:jc w:val="center"/>
              <w:rPr>
                <w:ins w:id="13988" w:author="Στάθης Καπ" w:date="2023-03-03T03:52:00Z"/>
                <w:rFonts w:cstheme="minorHAnsi"/>
                <w:sz w:val="16"/>
                <w:szCs w:val="16"/>
              </w:rPr>
            </w:pPr>
            <w:ins w:id="13989" w:author="Στάθης Καπ" w:date="2023-03-03T06:18:00Z">
              <w:r>
                <w:rPr>
                  <w:rFonts w:ascii="Calibri" w:hAnsi="Calibri" w:cstheme="minorHAnsi"/>
                  <w:color w:val="000000"/>
                  <w:sz w:val="16"/>
                  <w:szCs w:val="16"/>
                </w:rPr>
                <w:t>10.81</w:t>
              </w:r>
            </w:ins>
          </w:p>
        </w:tc>
        <w:tc>
          <w:tcPr>
            <w:tcW w:w="543" w:type="dxa"/>
            <w:vAlign w:val="bottom"/>
            <w:tcPrChange w:id="13990" w:author="Στάθης Καπ" w:date="2023-03-03T06:26:00Z">
              <w:tcPr>
                <w:tcW w:w="543" w:type="dxa"/>
                <w:vAlign w:val="bottom"/>
              </w:tcPr>
            </w:tcPrChange>
          </w:tcPr>
          <w:p w14:paraId="6CEA2BD0" w14:textId="3C740E3E" w:rsidR="00C87CFE" w:rsidRPr="00F665AE" w:rsidRDefault="00C87CFE" w:rsidP="00C87CFE">
            <w:pPr>
              <w:jc w:val="center"/>
              <w:rPr>
                <w:ins w:id="13991" w:author="Στάθης Καπ" w:date="2023-03-03T03:52:00Z"/>
                <w:rFonts w:cstheme="minorHAnsi"/>
                <w:sz w:val="16"/>
                <w:szCs w:val="16"/>
              </w:rPr>
            </w:pPr>
            <w:ins w:id="13992" w:author="Στάθης Καπ" w:date="2023-03-03T03:54:00Z">
              <w:r w:rsidRPr="00F665AE">
                <w:rPr>
                  <w:rFonts w:ascii="Calibri" w:hAnsi="Calibri" w:cs="Calibri"/>
                  <w:color w:val="000000"/>
                  <w:sz w:val="16"/>
                  <w:szCs w:val="16"/>
                  <w:rPrChange w:id="13993" w:author="Στάθης Καπ" w:date="2023-03-03T03:55:00Z">
                    <w:rPr>
                      <w:rFonts w:ascii="Calibri" w:hAnsi="Calibri" w:cs="Calibri"/>
                      <w:color w:val="000000"/>
                      <w:sz w:val="18"/>
                      <w:szCs w:val="18"/>
                    </w:rPr>
                  </w:rPrChange>
                </w:rPr>
                <w:t>310</w:t>
              </w:r>
            </w:ins>
          </w:p>
        </w:tc>
        <w:tc>
          <w:tcPr>
            <w:tcW w:w="621" w:type="dxa"/>
            <w:vAlign w:val="bottom"/>
            <w:tcPrChange w:id="13994" w:author="Στάθης Καπ" w:date="2023-03-03T06:26:00Z">
              <w:tcPr>
                <w:tcW w:w="621" w:type="dxa"/>
                <w:vAlign w:val="bottom"/>
              </w:tcPr>
            </w:tcPrChange>
          </w:tcPr>
          <w:p w14:paraId="6E9FA9B8" w14:textId="4B534048" w:rsidR="00C87CFE" w:rsidRPr="00F665AE" w:rsidRDefault="00C87CFE" w:rsidP="00C87CFE">
            <w:pPr>
              <w:jc w:val="center"/>
              <w:rPr>
                <w:ins w:id="13995" w:author="Στάθης Καπ" w:date="2023-03-03T03:52:00Z"/>
                <w:rFonts w:cstheme="minorHAnsi"/>
                <w:sz w:val="16"/>
                <w:szCs w:val="16"/>
              </w:rPr>
            </w:pPr>
            <w:ins w:id="13996" w:author="Στάθης Καπ" w:date="2023-03-03T03:54:00Z">
              <w:r w:rsidRPr="00F665AE">
                <w:rPr>
                  <w:rFonts w:ascii="Calibri" w:hAnsi="Calibri" w:cs="Calibri"/>
                  <w:color w:val="000000"/>
                  <w:sz w:val="16"/>
                  <w:szCs w:val="16"/>
                  <w:rPrChange w:id="13997" w:author="Στάθης Καπ" w:date="2023-03-03T03:55:00Z">
                    <w:rPr>
                      <w:rFonts w:ascii="Calibri" w:hAnsi="Calibri" w:cs="Calibri"/>
                      <w:color w:val="000000"/>
                      <w:sz w:val="18"/>
                      <w:szCs w:val="18"/>
                    </w:rPr>
                  </w:rPrChange>
                </w:rPr>
                <w:t>0.176</w:t>
              </w:r>
            </w:ins>
          </w:p>
        </w:tc>
        <w:tc>
          <w:tcPr>
            <w:tcW w:w="669" w:type="dxa"/>
            <w:vAlign w:val="center"/>
            <w:tcPrChange w:id="13998" w:author="Στάθης Καπ" w:date="2023-03-03T06:26:00Z">
              <w:tcPr>
                <w:tcW w:w="669" w:type="dxa"/>
                <w:vAlign w:val="center"/>
              </w:tcPr>
            </w:tcPrChange>
          </w:tcPr>
          <w:p w14:paraId="7E3EEC0E" w14:textId="4A878201" w:rsidR="00C87CFE" w:rsidRPr="00F665AE" w:rsidRDefault="00C87CFE" w:rsidP="00C87CFE">
            <w:pPr>
              <w:jc w:val="center"/>
              <w:rPr>
                <w:ins w:id="13999" w:author="Στάθης Καπ" w:date="2023-03-03T03:52:00Z"/>
                <w:rFonts w:cstheme="minorHAnsi"/>
                <w:sz w:val="16"/>
                <w:szCs w:val="16"/>
              </w:rPr>
            </w:pPr>
            <w:ins w:id="14000" w:author="Στάθης Καπ" w:date="2023-03-03T06:18:00Z">
              <w:r>
                <w:rPr>
                  <w:rFonts w:ascii="Calibri" w:hAnsi="Calibri" w:cstheme="minorHAnsi"/>
                  <w:color w:val="000000"/>
                  <w:sz w:val="16"/>
                  <w:szCs w:val="16"/>
                </w:rPr>
                <w:t>6.06</w:t>
              </w:r>
            </w:ins>
          </w:p>
        </w:tc>
        <w:tc>
          <w:tcPr>
            <w:tcW w:w="508" w:type="dxa"/>
            <w:vAlign w:val="bottom"/>
            <w:tcPrChange w:id="14001" w:author="Στάθης Καπ" w:date="2023-03-03T06:26:00Z">
              <w:tcPr>
                <w:tcW w:w="508" w:type="dxa"/>
                <w:vAlign w:val="bottom"/>
              </w:tcPr>
            </w:tcPrChange>
          </w:tcPr>
          <w:p w14:paraId="4EF2CACC" w14:textId="53D5E93D" w:rsidR="00C87CFE" w:rsidRPr="00F665AE" w:rsidRDefault="00C87CFE" w:rsidP="00C87CFE">
            <w:pPr>
              <w:jc w:val="center"/>
              <w:rPr>
                <w:ins w:id="14002" w:author="Στάθης Καπ" w:date="2023-03-03T03:52:00Z"/>
                <w:rFonts w:cstheme="minorHAnsi"/>
                <w:sz w:val="16"/>
                <w:szCs w:val="16"/>
              </w:rPr>
            </w:pPr>
            <w:ins w:id="14003" w:author="Στάθης Καπ" w:date="2023-03-03T03:54:00Z">
              <w:r w:rsidRPr="00F665AE">
                <w:rPr>
                  <w:rFonts w:ascii="Calibri" w:hAnsi="Calibri" w:cs="Calibri"/>
                  <w:color w:val="000000"/>
                  <w:sz w:val="16"/>
                  <w:szCs w:val="16"/>
                  <w:rPrChange w:id="14004" w:author="Στάθης Καπ" w:date="2023-03-03T03:55:00Z">
                    <w:rPr>
                      <w:rFonts w:ascii="Calibri" w:hAnsi="Calibri" w:cs="Calibri"/>
                      <w:color w:val="000000"/>
                      <w:sz w:val="18"/>
                      <w:szCs w:val="18"/>
                    </w:rPr>
                  </w:rPrChange>
                </w:rPr>
                <w:t>290</w:t>
              </w:r>
            </w:ins>
          </w:p>
        </w:tc>
        <w:tc>
          <w:tcPr>
            <w:tcW w:w="541" w:type="dxa"/>
            <w:vAlign w:val="bottom"/>
            <w:tcPrChange w:id="14005" w:author="Στάθης Καπ" w:date="2023-03-03T06:26:00Z">
              <w:tcPr>
                <w:tcW w:w="541" w:type="dxa"/>
                <w:vAlign w:val="bottom"/>
              </w:tcPr>
            </w:tcPrChange>
          </w:tcPr>
          <w:p w14:paraId="535ADBBC" w14:textId="5061B641" w:rsidR="00C87CFE" w:rsidRPr="00F665AE" w:rsidRDefault="00C87CFE" w:rsidP="00C87CFE">
            <w:pPr>
              <w:jc w:val="center"/>
              <w:rPr>
                <w:ins w:id="14006" w:author="Στάθης Καπ" w:date="2023-03-03T03:52:00Z"/>
                <w:rFonts w:cstheme="minorHAnsi"/>
                <w:sz w:val="16"/>
                <w:szCs w:val="16"/>
              </w:rPr>
            </w:pPr>
            <w:ins w:id="14007" w:author="Στάθης Καπ" w:date="2023-03-03T03:54:00Z">
              <w:r w:rsidRPr="00F665AE">
                <w:rPr>
                  <w:rFonts w:ascii="Calibri" w:hAnsi="Calibri" w:cs="Calibri"/>
                  <w:color w:val="000000"/>
                  <w:sz w:val="16"/>
                  <w:szCs w:val="16"/>
                  <w:rPrChange w:id="14008" w:author="Στάθης Καπ" w:date="2023-03-03T03:55:00Z">
                    <w:rPr>
                      <w:rFonts w:ascii="Calibri" w:hAnsi="Calibri" w:cs="Calibri"/>
                      <w:color w:val="000000"/>
                      <w:sz w:val="18"/>
                      <w:szCs w:val="18"/>
                    </w:rPr>
                  </w:rPrChange>
                </w:rPr>
                <w:t>0.169</w:t>
              </w:r>
            </w:ins>
          </w:p>
        </w:tc>
        <w:tc>
          <w:tcPr>
            <w:tcW w:w="589" w:type="dxa"/>
            <w:vAlign w:val="center"/>
            <w:tcPrChange w:id="14009" w:author="Στάθης Καπ" w:date="2023-03-03T06:26:00Z">
              <w:tcPr>
                <w:tcW w:w="589" w:type="dxa"/>
                <w:vAlign w:val="center"/>
              </w:tcPr>
            </w:tcPrChange>
          </w:tcPr>
          <w:p w14:paraId="5FAC9D27" w14:textId="2FA054C9" w:rsidR="00C87CFE" w:rsidRPr="00F665AE" w:rsidRDefault="00C87CFE" w:rsidP="00C87CFE">
            <w:pPr>
              <w:jc w:val="center"/>
              <w:rPr>
                <w:ins w:id="14010" w:author="Στάθης Καπ" w:date="2023-03-03T03:52:00Z"/>
                <w:rFonts w:cstheme="minorHAnsi"/>
                <w:sz w:val="16"/>
                <w:szCs w:val="16"/>
              </w:rPr>
            </w:pPr>
            <w:ins w:id="14011" w:author="Στάθης Καπ" w:date="2023-03-03T06:18:00Z">
              <w:r>
                <w:rPr>
                  <w:rFonts w:ascii="Calibri" w:hAnsi="Calibri" w:cstheme="minorHAnsi"/>
                  <w:color w:val="000000"/>
                  <w:sz w:val="16"/>
                  <w:szCs w:val="16"/>
                </w:rPr>
                <w:t>12.12</w:t>
              </w:r>
            </w:ins>
          </w:p>
        </w:tc>
        <w:tc>
          <w:tcPr>
            <w:tcW w:w="463" w:type="dxa"/>
            <w:vAlign w:val="bottom"/>
            <w:tcPrChange w:id="14012" w:author="Στάθης Καπ" w:date="2023-03-03T06:26:00Z">
              <w:tcPr>
                <w:tcW w:w="463" w:type="dxa"/>
                <w:vAlign w:val="bottom"/>
              </w:tcPr>
            </w:tcPrChange>
          </w:tcPr>
          <w:p w14:paraId="7C15C38C" w14:textId="4F99C76F" w:rsidR="00C87CFE" w:rsidRPr="00F665AE" w:rsidRDefault="00C87CFE" w:rsidP="00C87CFE">
            <w:pPr>
              <w:jc w:val="center"/>
              <w:rPr>
                <w:ins w:id="14013" w:author="Στάθης Καπ" w:date="2023-03-03T03:52:00Z"/>
                <w:rFonts w:cstheme="minorHAnsi"/>
                <w:sz w:val="16"/>
                <w:szCs w:val="16"/>
              </w:rPr>
            </w:pPr>
            <w:ins w:id="14014" w:author="Στάθης Καπ" w:date="2023-03-03T03:54:00Z">
              <w:r w:rsidRPr="00F665AE">
                <w:rPr>
                  <w:rFonts w:ascii="Calibri" w:hAnsi="Calibri" w:cs="Calibri"/>
                  <w:color w:val="000000"/>
                  <w:sz w:val="16"/>
                  <w:szCs w:val="16"/>
                  <w:rPrChange w:id="14015" w:author="Στάθης Καπ" w:date="2023-03-03T03:55:00Z">
                    <w:rPr>
                      <w:rFonts w:ascii="Calibri" w:hAnsi="Calibri" w:cs="Calibri"/>
                      <w:color w:val="000000"/>
                      <w:sz w:val="18"/>
                      <w:szCs w:val="18"/>
                    </w:rPr>
                  </w:rPrChange>
                </w:rPr>
                <w:t>290</w:t>
              </w:r>
            </w:ins>
          </w:p>
        </w:tc>
        <w:tc>
          <w:tcPr>
            <w:tcW w:w="541" w:type="dxa"/>
            <w:vAlign w:val="bottom"/>
            <w:tcPrChange w:id="14016" w:author="Στάθης Καπ" w:date="2023-03-03T06:26:00Z">
              <w:tcPr>
                <w:tcW w:w="541" w:type="dxa"/>
                <w:vAlign w:val="bottom"/>
              </w:tcPr>
            </w:tcPrChange>
          </w:tcPr>
          <w:p w14:paraId="69FBBEA7" w14:textId="5984D5C6" w:rsidR="00C87CFE" w:rsidRPr="00F665AE" w:rsidRDefault="00C87CFE" w:rsidP="00C87CFE">
            <w:pPr>
              <w:jc w:val="center"/>
              <w:rPr>
                <w:ins w:id="14017" w:author="Στάθης Καπ" w:date="2023-03-03T03:52:00Z"/>
                <w:rFonts w:cstheme="minorHAnsi"/>
                <w:sz w:val="16"/>
                <w:szCs w:val="16"/>
              </w:rPr>
            </w:pPr>
            <w:ins w:id="14018" w:author="Στάθης Καπ" w:date="2023-03-03T03:54:00Z">
              <w:r w:rsidRPr="00F665AE">
                <w:rPr>
                  <w:rFonts w:ascii="Calibri" w:hAnsi="Calibri" w:cs="Calibri"/>
                  <w:color w:val="000000"/>
                  <w:sz w:val="16"/>
                  <w:szCs w:val="16"/>
                  <w:rPrChange w:id="14019" w:author="Στάθης Καπ" w:date="2023-03-03T03:55:00Z">
                    <w:rPr>
                      <w:rFonts w:ascii="Calibri" w:hAnsi="Calibri" w:cs="Calibri"/>
                      <w:color w:val="000000"/>
                      <w:sz w:val="18"/>
                      <w:szCs w:val="18"/>
                    </w:rPr>
                  </w:rPrChange>
                </w:rPr>
                <w:t>0.184</w:t>
              </w:r>
            </w:ins>
          </w:p>
        </w:tc>
        <w:tc>
          <w:tcPr>
            <w:tcW w:w="589" w:type="dxa"/>
            <w:vAlign w:val="center"/>
            <w:tcPrChange w:id="14020" w:author="Στάθης Καπ" w:date="2023-03-03T06:26:00Z">
              <w:tcPr>
                <w:tcW w:w="589" w:type="dxa"/>
                <w:vAlign w:val="center"/>
              </w:tcPr>
            </w:tcPrChange>
          </w:tcPr>
          <w:p w14:paraId="79CE02FA" w14:textId="42D2DE18" w:rsidR="00C87CFE" w:rsidRPr="00F665AE" w:rsidRDefault="00C87CFE" w:rsidP="00C87CFE">
            <w:pPr>
              <w:jc w:val="center"/>
              <w:rPr>
                <w:ins w:id="14021" w:author="Στάθης Καπ" w:date="2023-03-03T03:52:00Z"/>
                <w:rFonts w:cstheme="minorHAnsi"/>
                <w:sz w:val="16"/>
                <w:szCs w:val="16"/>
              </w:rPr>
            </w:pPr>
            <w:ins w:id="14022" w:author="Στάθης Καπ" w:date="2023-03-03T06:19:00Z">
              <w:r>
                <w:rPr>
                  <w:rFonts w:ascii="Calibri" w:hAnsi="Calibri" w:cstheme="minorHAnsi"/>
                  <w:color w:val="000000"/>
                  <w:sz w:val="16"/>
                  <w:szCs w:val="16"/>
                </w:rPr>
                <w:t>12.12</w:t>
              </w:r>
            </w:ins>
          </w:p>
        </w:tc>
      </w:tr>
      <w:tr w:rsidR="00C87CFE" w:rsidRPr="00BB05AC" w14:paraId="493F3EBC" w14:textId="77777777" w:rsidTr="00F03C40">
        <w:tblPrEx>
          <w:tblW w:w="0" w:type="auto"/>
          <w:tblBorders>
            <w:insideH w:val="none" w:sz="0" w:space="0" w:color="auto"/>
            <w:insideV w:val="none" w:sz="0" w:space="0" w:color="auto"/>
          </w:tblBorders>
          <w:tblCellMar>
            <w:left w:w="0" w:type="dxa"/>
            <w:right w:w="0" w:type="dxa"/>
          </w:tblCellMar>
          <w:tblPrExChange w:id="1402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024" w:author="Στάθης Καπ" w:date="2023-03-03T03:52:00Z"/>
        </w:trPr>
        <w:tc>
          <w:tcPr>
            <w:tcW w:w="515" w:type="dxa"/>
            <w:tcBorders>
              <w:top w:val="nil"/>
              <w:bottom w:val="nil"/>
              <w:right w:val="single" w:sz="4" w:space="0" w:color="auto"/>
            </w:tcBorders>
            <w:shd w:val="clear" w:color="auto" w:fill="E7E6E6" w:themeFill="background2"/>
            <w:vAlign w:val="bottom"/>
            <w:tcPrChange w:id="14025" w:author="Στάθης Καπ" w:date="2023-03-03T06:26:00Z">
              <w:tcPr>
                <w:tcW w:w="515" w:type="dxa"/>
                <w:vAlign w:val="center"/>
              </w:tcPr>
            </w:tcPrChange>
          </w:tcPr>
          <w:p w14:paraId="312FB18C" w14:textId="5809EEB6" w:rsidR="00C87CFE" w:rsidRPr="00F665AE" w:rsidRDefault="00C87CFE" w:rsidP="00C87CFE">
            <w:pPr>
              <w:jc w:val="center"/>
              <w:rPr>
                <w:ins w:id="14026" w:author="Στάθης Καπ" w:date="2023-03-03T03:52:00Z"/>
                <w:sz w:val="16"/>
                <w:szCs w:val="16"/>
              </w:rPr>
            </w:pPr>
            <w:ins w:id="14027" w:author="Στάθης Καπ" w:date="2023-03-03T03:54:00Z">
              <w:r w:rsidRPr="00F665AE">
                <w:rPr>
                  <w:rFonts w:ascii="Calibri" w:hAnsi="Calibri" w:cs="Calibri"/>
                  <w:color w:val="000000"/>
                  <w:sz w:val="16"/>
                  <w:szCs w:val="16"/>
                  <w:rPrChange w:id="14028" w:author="Στάθης Καπ" w:date="2023-03-03T03:55:00Z">
                    <w:rPr>
                      <w:rFonts w:ascii="Calibri" w:hAnsi="Calibri" w:cs="Calibri"/>
                      <w:color w:val="000000"/>
                      <w:sz w:val="18"/>
                      <w:szCs w:val="18"/>
                    </w:rPr>
                  </w:rPrChange>
                </w:rPr>
                <w:t>c109</w:t>
              </w:r>
            </w:ins>
          </w:p>
        </w:tc>
        <w:tc>
          <w:tcPr>
            <w:tcW w:w="560" w:type="dxa"/>
            <w:tcBorders>
              <w:left w:val="single" w:sz="4" w:space="0" w:color="auto"/>
            </w:tcBorders>
            <w:tcPrChange w:id="14029" w:author="Στάθης Καπ" w:date="2023-03-03T06:26:00Z">
              <w:tcPr>
                <w:tcW w:w="560" w:type="dxa"/>
              </w:tcPr>
            </w:tcPrChange>
          </w:tcPr>
          <w:p w14:paraId="0DBB1903" w14:textId="10179788" w:rsidR="00C87CFE" w:rsidRPr="00F665AE" w:rsidRDefault="00C87CFE" w:rsidP="00C87CFE">
            <w:pPr>
              <w:jc w:val="center"/>
              <w:rPr>
                <w:ins w:id="14030" w:author="Στάθης Καπ" w:date="2023-03-03T03:52:00Z"/>
                <w:rFonts w:cstheme="minorHAnsi"/>
                <w:sz w:val="16"/>
                <w:szCs w:val="16"/>
              </w:rPr>
            </w:pPr>
            <w:ins w:id="14031" w:author="Στάθης Καπ" w:date="2023-03-03T03:54:00Z">
              <w:r w:rsidRPr="00F665AE">
                <w:rPr>
                  <w:sz w:val="16"/>
                  <w:szCs w:val="16"/>
                  <w:rPrChange w:id="14032" w:author="Στάθης Καπ" w:date="2023-03-03T03:55:00Z">
                    <w:rPr>
                      <w:sz w:val="18"/>
                      <w:szCs w:val="18"/>
                    </w:rPr>
                  </w:rPrChange>
                </w:rPr>
                <w:t>380</w:t>
              </w:r>
            </w:ins>
          </w:p>
        </w:tc>
        <w:tc>
          <w:tcPr>
            <w:tcW w:w="855" w:type="dxa"/>
            <w:tcPrChange w:id="14033" w:author="Στάθης Καπ" w:date="2023-03-03T06:26:00Z">
              <w:tcPr>
                <w:tcW w:w="855" w:type="dxa"/>
              </w:tcPr>
            </w:tcPrChange>
          </w:tcPr>
          <w:p w14:paraId="5DBB30B3" w14:textId="741D06F5" w:rsidR="00C87CFE" w:rsidRPr="00F665AE" w:rsidRDefault="00C87CFE" w:rsidP="00C87CFE">
            <w:pPr>
              <w:jc w:val="center"/>
              <w:rPr>
                <w:ins w:id="14034" w:author="Στάθης Καπ" w:date="2023-03-03T03:52:00Z"/>
                <w:rFonts w:cstheme="minorHAnsi"/>
                <w:sz w:val="16"/>
                <w:szCs w:val="16"/>
              </w:rPr>
            </w:pPr>
            <w:ins w:id="14035" w:author="Στάθης Καπ" w:date="2023-03-03T03:54:00Z">
              <w:r w:rsidRPr="00F665AE">
                <w:rPr>
                  <w:sz w:val="16"/>
                  <w:szCs w:val="16"/>
                  <w:rPrChange w:id="14036" w:author="Στάθης Καπ" w:date="2023-03-03T03:55:00Z">
                    <w:rPr>
                      <w:sz w:val="18"/>
                      <w:szCs w:val="18"/>
                    </w:rPr>
                  </w:rPrChange>
                </w:rPr>
                <w:t>380</w:t>
              </w:r>
            </w:ins>
          </w:p>
        </w:tc>
        <w:tc>
          <w:tcPr>
            <w:tcW w:w="544" w:type="dxa"/>
            <w:vAlign w:val="bottom"/>
            <w:tcPrChange w:id="14037" w:author="Στάθης Καπ" w:date="2023-03-03T06:26:00Z">
              <w:tcPr>
                <w:tcW w:w="544" w:type="dxa"/>
                <w:vAlign w:val="bottom"/>
              </w:tcPr>
            </w:tcPrChange>
          </w:tcPr>
          <w:p w14:paraId="71482E19" w14:textId="18A0DAF2" w:rsidR="00C87CFE" w:rsidRPr="00F665AE" w:rsidRDefault="00C87CFE" w:rsidP="00C87CFE">
            <w:pPr>
              <w:jc w:val="center"/>
              <w:rPr>
                <w:ins w:id="14038" w:author="Στάθης Καπ" w:date="2023-03-03T03:52:00Z"/>
                <w:rFonts w:cstheme="minorHAnsi"/>
                <w:sz w:val="16"/>
                <w:szCs w:val="16"/>
              </w:rPr>
            </w:pPr>
            <w:ins w:id="14039" w:author="Στάθης Καπ" w:date="2023-03-03T03:54:00Z">
              <w:r w:rsidRPr="00F665AE">
                <w:rPr>
                  <w:rFonts w:ascii="Calibri" w:hAnsi="Calibri" w:cs="Calibri"/>
                  <w:color w:val="000000"/>
                  <w:sz w:val="16"/>
                  <w:szCs w:val="16"/>
                  <w:rPrChange w:id="14040" w:author="Στάθης Καπ" w:date="2023-03-03T03:55:00Z">
                    <w:rPr>
                      <w:rFonts w:ascii="Calibri" w:hAnsi="Calibri" w:cs="Calibri"/>
                      <w:color w:val="000000"/>
                      <w:sz w:val="18"/>
                      <w:szCs w:val="18"/>
                    </w:rPr>
                  </w:rPrChange>
                </w:rPr>
                <w:t>350</w:t>
              </w:r>
            </w:ins>
          </w:p>
        </w:tc>
        <w:tc>
          <w:tcPr>
            <w:tcW w:w="621" w:type="dxa"/>
            <w:vAlign w:val="bottom"/>
            <w:tcPrChange w:id="14041" w:author="Στάθης Καπ" w:date="2023-03-03T06:26:00Z">
              <w:tcPr>
                <w:tcW w:w="621" w:type="dxa"/>
                <w:vAlign w:val="bottom"/>
              </w:tcPr>
            </w:tcPrChange>
          </w:tcPr>
          <w:p w14:paraId="791D6492" w14:textId="6DFC25CA" w:rsidR="00C87CFE" w:rsidRPr="00F665AE" w:rsidRDefault="00C87CFE" w:rsidP="00C87CFE">
            <w:pPr>
              <w:jc w:val="center"/>
              <w:rPr>
                <w:ins w:id="14042" w:author="Στάθης Καπ" w:date="2023-03-03T03:52:00Z"/>
                <w:rFonts w:cstheme="minorHAnsi"/>
                <w:sz w:val="16"/>
                <w:szCs w:val="16"/>
              </w:rPr>
            </w:pPr>
            <w:ins w:id="14043" w:author="Στάθης Καπ" w:date="2023-03-03T03:54:00Z">
              <w:r w:rsidRPr="00F665AE">
                <w:rPr>
                  <w:rFonts w:ascii="Calibri" w:hAnsi="Calibri" w:cs="Calibri"/>
                  <w:color w:val="000000"/>
                  <w:sz w:val="16"/>
                  <w:szCs w:val="16"/>
                  <w:rPrChange w:id="14044" w:author="Στάθης Καπ" w:date="2023-03-03T03:55:00Z">
                    <w:rPr>
                      <w:rFonts w:ascii="Calibri" w:hAnsi="Calibri" w:cs="Calibri"/>
                      <w:color w:val="000000"/>
                      <w:sz w:val="18"/>
                      <w:szCs w:val="18"/>
                    </w:rPr>
                  </w:rPrChange>
                </w:rPr>
                <w:t>0.19</w:t>
              </w:r>
            </w:ins>
          </w:p>
        </w:tc>
        <w:tc>
          <w:tcPr>
            <w:tcW w:w="669" w:type="dxa"/>
            <w:vAlign w:val="center"/>
            <w:tcPrChange w:id="14045" w:author="Στάθης Καπ" w:date="2023-03-03T06:26:00Z">
              <w:tcPr>
                <w:tcW w:w="669" w:type="dxa"/>
                <w:vAlign w:val="center"/>
              </w:tcPr>
            </w:tcPrChange>
          </w:tcPr>
          <w:p w14:paraId="77A84007" w14:textId="56C9DD5F" w:rsidR="00C87CFE" w:rsidRPr="00F665AE" w:rsidRDefault="00C87CFE" w:rsidP="00C87CFE">
            <w:pPr>
              <w:jc w:val="center"/>
              <w:rPr>
                <w:ins w:id="14046" w:author="Στάθης Καπ" w:date="2023-03-03T03:52:00Z"/>
                <w:rFonts w:cstheme="minorHAnsi"/>
                <w:sz w:val="16"/>
                <w:szCs w:val="16"/>
              </w:rPr>
            </w:pPr>
            <w:ins w:id="14047" w:author="Στάθης Καπ" w:date="2023-03-03T06:18:00Z">
              <w:r>
                <w:rPr>
                  <w:rFonts w:ascii="Calibri" w:hAnsi="Calibri" w:cstheme="minorHAnsi"/>
                  <w:color w:val="000000"/>
                  <w:sz w:val="16"/>
                  <w:szCs w:val="16"/>
                </w:rPr>
                <w:t>7.89</w:t>
              </w:r>
            </w:ins>
          </w:p>
        </w:tc>
        <w:tc>
          <w:tcPr>
            <w:tcW w:w="543" w:type="dxa"/>
            <w:vAlign w:val="bottom"/>
            <w:tcPrChange w:id="14048" w:author="Στάθης Καπ" w:date="2023-03-03T06:26:00Z">
              <w:tcPr>
                <w:tcW w:w="543" w:type="dxa"/>
                <w:vAlign w:val="bottom"/>
              </w:tcPr>
            </w:tcPrChange>
          </w:tcPr>
          <w:p w14:paraId="0CAD4AA7" w14:textId="7D42B934" w:rsidR="00C87CFE" w:rsidRPr="00F665AE" w:rsidRDefault="00C87CFE" w:rsidP="00C87CFE">
            <w:pPr>
              <w:jc w:val="center"/>
              <w:rPr>
                <w:ins w:id="14049" w:author="Στάθης Καπ" w:date="2023-03-03T03:52:00Z"/>
                <w:rFonts w:cstheme="minorHAnsi"/>
                <w:sz w:val="16"/>
                <w:szCs w:val="16"/>
              </w:rPr>
            </w:pPr>
            <w:ins w:id="14050" w:author="Στάθης Καπ" w:date="2023-03-03T03:54:00Z">
              <w:r w:rsidRPr="00F665AE">
                <w:rPr>
                  <w:rFonts w:ascii="Calibri" w:hAnsi="Calibri" w:cs="Calibri"/>
                  <w:color w:val="000000"/>
                  <w:sz w:val="16"/>
                  <w:szCs w:val="16"/>
                  <w:rPrChange w:id="14051" w:author="Στάθης Καπ" w:date="2023-03-03T03:55:00Z">
                    <w:rPr>
                      <w:rFonts w:ascii="Calibri" w:hAnsi="Calibri" w:cs="Calibri"/>
                      <w:color w:val="000000"/>
                      <w:sz w:val="18"/>
                      <w:szCs w:val="18"/>
                    </w:rPr>
                  </w:rPrChange>
                </w:rPr>
                <w:t>340</w:t>
              </w:r>
            </w:ins>
          </w:p>
        </w:tc>
        <w:tc>
          <w:tcPr>
            <w:tcW w:w="621" w:type="dxa"/>
            <w:vAlign w:val="bottom"/>
            <w:tcPrChange w:id="14052" w:author="Στάθης Καπ" w:date="2023-03-03T06:26:00Z">
              <w:tcPr>
                <w:tcW w:w="621" w:type="dxa"/>
                <w:vAlign w:val="bottom"/>
              </w:tcPr>
            </w:tcPrChange>
          </w:tcPr>
          <w:p w14:paraId="6F1590C1" w14:textId="03C805CB" w:rsidR="00C87CFE" w:rsidRPr="00F665AE" w:rsidRDefault="00C87CFE" w:rsidP="00C87CFE">
            <w:pPr>
              <w:jc w:val="center"/>
              <w:rPr>
                <w:ins w:id="14053" w:author="Στάθης Καπ" w:date="2023-03-03T03:52:00Z"/>
                <w:rFonts w:cstheme="minorHAnsi"/>
                <w:sz w:val="16"/>
                <w:szCs w:val="16"/>
              </w:rPr>
            </w:pPr>
            <w:ins w:id="14054" w:author="Στάθης Καπ" w:date="2023-03-03T03:54:00Z">
              <w:r w:rsidRPr="00F665AE">
                <w:rPr>
                  <w:rFonts w:ascii="Calibri" w:hAnsi="Calibri" w:cs="Calibri"/>
                  <w:color w:val="000000"/>
                  <w:sz w:val="16"/>
                  <w:szCs w:val="16"/>
                  <w:rPrChange w:id="14055" w:author="Στάθης Καπ" w:date="2023-03-03T03:55:00Z">
                    <w:rPr>
                      <w:rFonts w:ascii="Calibri" w:hAnsi="Calibri" w:cs="Calibri"/>
                      <w:color w:val="000000"/>
                      <w:sz w:val="18"/>
                      <w:szCs w:val="18"/>
                    </w:rPr>
                  </w:rPrChange>
                </w:rPr>
                <w:t>0.172</w:t>
              </w:r>
            </w:ins>
          </w:p>
        </w:tc>
        <w:tc>
          <w:tcPr>
            <w:tcW w:w="669" w:type="dxa"/>
            <w:vAlign w:val="center"/>
            <w:tcPrChange w:id="14056" w:author="Στάθης Καπ" w:date="2023-03-03T06:26:00Z">
              <w:tcPr>
                <w:tcW w:w="669" w:type="dxa"/>
                <w:vAlign w:val="center"/>
              </w:tcPr>
            </w:tcPrChange>
          </w:tcPr>
          <w:p w14:paraId="295F1CC6" w14:textId="4B933927" w:rsidR="00C87CFE" w:rsidRPr="00F665AE" w:rsidRDefault="00C87CFE" w:rsidP="00C87CFE">
            <w:pPr>
              <w:jc w:val="center"/>
              <w:rPr>
                <w:ins w:id="14057" w:author="Στάθης Καπ" w:date="2023-03-03T03:52:00Z"/>
                <w:rFonts w:cstheme="minorHAnsi"/>
                <w:sz w:val="16"/>
                <w:szCs w:val="16"/>
              </w:rPr>
            </w:pPr>
            <w:ins w:id="14058" w:author="Στάθης Καπ" w:date="2023-03-03T06:18:00Z">
              <w:r>
                <w:rPr>
                  <w:rFonts w:ascii="Calibri" w:hAnsi="Calibri" w:cstheme="minorHAnsi"/>
                  <w:color w:val="000000"/>
                  <w:sz w:val="16"/>
                  <w:szCs w:val="16"/>
                </w:rPr>
                <w:t>2.86</w:t>
              </w:r>
            </w:ins>
          </w:p>
        </w:tc>
        <w:tc>
          <w:tcPr>
            <w:tcW w:w="508" w:type="dxa"/>
            <w:vAlign w:val="bottom"/>
            <w:tcPrChange w:id="14059" w:author="Στάθης Καπ" w:date="2023-03-03T06:26:00Z">
              <w:tcPr>
                <w:tcW w:w="508" w:type="dxa"/>
                <w:vAlign w:val="bottom"/>
              </w:tcPr>
            </w:tcPrChange>
          </w:tcPr>
          <w:p w14:paraId="40DF97B2" w14:textId="2B92E0A3" w:rsidR="00C87CFE" w:rsidRPr="00F665AE" w:rsidRDefault="00C87CFE" w:rsidP="00C87CFE">
            <w:pPr>
              <w:jc w:val="center"/>
              <w:rPr>
                <w:ins w:id="14060" w:author="Στάθης Καπ" w:date="2023-03-03T03:52:00Z"/>
                <w:rFonts w:cstheme="minorHAnsi"/>
                <w:sz w:val="16"/>
                <w:szCs w:val="16"/>
              </w:rPr>
            </w:pPr>
            <w:ins w:id="14061" w:author="Στάθης Καπ" w:date="2023-03-03T03:54:00Z">
              <w:r w:rsidRPr="00F665AE">
                <w:rPr>
                  <w:rFonts w:ascii="Calibri" w:hAnsi="Calibri" w:cs="Calibri"/>
                  <w:color w:val="000000"/>
                  <w:sz w:val="16"/>
                  <w:szCs w:val="16"/>
                  <w:rPrChange w:id="14062" w:author="Στάθης Καπ" w:date="2023-03-03T03:55:00Z">
                    <w:rPr>
                      <w:rFonts w:ascii="Calibri" w:hAnsi="Calibri" w:cs="Calibri"/>
                      <w:color w:val="000000"/>
                      <w:sz w:val="18"/>
                      <w:szCs w:val="18"/>
                    </w:rPr>
                  </w:rPrChange>
                </w:rPr>
                <w:t>300</w:t>
              </w:r>
            </w:ins>
          </w:p>
        </w:tc>
        <w:tc>
          <w:tcPr>
            <w:tcW w:w="541" w:type="dxa"/>
            <w:vAlign w:val="bottom"/>
            <w:tcPrChange w:id="14063" w:author="Στάθης Καπ" w:date="2023-03-03T06:26:00Z">
              <w:tcPr>
                <w:tcW w:w="541" w:type="dxa"/>
                <w:vAlign w:val="bottom"/>
              </w:tcPr>
            </w:tcPrChange>
          </w:tcPr>
          <w:p w14:paraId="5CCB513E" w14:textId="3CC0A747" w:rsidR="00C87CFE" w:rsidRPr="00F665AE" w:rsidRDefault="00C87CFE" w:rsidP="00C87CFE">
            <w:pPr>
              <w:jc w:val="center"/>
              <w:rPr>
                <w:ins w:id="14064" w:author="Στάθης Καπ" w:date="2023-03-03T03:52:00Z"/>
                <w:rFonts w:cstheme="minorHAnsi"/>
                <w:sz w:val="16"/>
                <w:szCs w:val="16"/>
              </w:rPr>
            </w:pPr>
            <w:ins w:id="14065" w:author="Στάθης Καπ" w:date="2023-03-03T03:54:00Z">
              <w:r w:rsidRPr="00F665AE">
                <w:rPr>
                  <w:rFonts w:ascii="Calibri" w:hAnsi="Calibri" w:cs="Calibri"/>
                  <w:color w:val="000000"/>
                  <w:sz w:val="16"/>
                  <w:szCs w:val="16"/>
                  <w:rPrChange w:id="14066" w:author="Στάθης Καπ" w:date="2023-03-03T03:55:00Z">
                    <w:rPr>
                      <w:rFonts w:ascii="Calibri" w:hAnsi="Calibri" w:cs="Calibri"/>
                      <w:color w:val="000000"/>
                      <w:sz w:val="18"/>
                      <w:szCs w:val="18"/>
                    </w:rPr>
                  </w:rPrChange>
                </w:rPr>
                <w:t>0.176</w:t>
              </w:r>
            </w:ins>
          </w:p>
        </w:tc>
        <w:tc>
          <w:tcPr>
            <w:tcW w:w="589" w:type="dxa"/>
            <w:vAlign w:val="center"/>
            <w:tcPrChange w:id="14067" w:author="Στάθης Καπ" w:date="2023-03-03T06:26:00Z">
              <w:tcPr>
                <w:tcW w:w="589" w:type="dxa"/>
                <w:vAlign w:val="center"/>
              </w:tcPr>
            </w:tcPrChange>
          </w:tcPr>
          <w:p w14:paraId="7EF89F98" w14:textId="34E175E4" w:rsidR="00C87CFE" w:rsidRPr="00F665AE" w:rsidRDefault="00C87CFE" w:rsidP="00C87CFE">
            <w:pPr>
              <w:jc w:val="center"/>
              <w:rPr>
                <w:ins w:id="14068" w:author="Στάθης Καπ" w:date="2023-03-03T03:52:00Z"/>
                <w:rFonts w:cstheme="minorHAnsi"/>
                <w:sz w:val="16"/>
                <w:szCs w:val="16"/>
              </w:rPr>
            </w:pPr>
            <w:ins w:id="14069" w:author="Στάθης Καπ" w:date="2023-03-03T06:18:00Z">
              <w:r>
                <w:rPr>
                  <w:rFonts w:ascii="Calibri" w:hAnsi="Calibri" w:cstheme="minorHAnsi"/>
                  <w:color w:val="000000"/>
                  <w:sz w:val="16"/>
                  <w:szCs w:val="16"/>
                </w:rPr>
                <w:t>14.29</w:t>
              </w:r>
            </w:ins>
          </w:p>
        </w:tc>
        <w:tc>
          <w:tcPr>
            <w:tcW w:w="463" w:type="dxa"/>
            <w:vAlign w:val="bottom"/>
            <w:tcPrChange w:id="14070" w:author="Στάθης Καπ" w:date="2023-03-03T06:26:00Z">
              <w:tcPr>
                <w:tcW w:w="463" w:type="dxa"/>
                <w:vAlign w:val="bottom"/>
              </w:tcPr>
            </w:tcPrChange>
          </w:tcPr>
          <w:p w14:paraId="230F95E3" w14:textId="45DE355F" w:rsidR="00C87CFE" w:rsidRPr="00F665AE" w:rsidRDefault="00C87CFE" w:rsidP="00C87CFE">
            <w:pPr>
              <w:jc w:val="center"/>
              <w:rPr>
                <w:ins w:id="14071" w:author="Στάθης Καπ" w:date="2023-03-03T03:52:00Z"/>
                <w:rFonts w:cstheme="minorHAnsi"/>
                <w:sz w:val="16"/>
                <w:szCs w:val="16"/>
              </w:rPr>
            </w:pPr>
            <w:ins w:id="14072" w:author="Στάθης Καπ" w:date="2023-03-03T03:54:00Z">
              <w:r w:rsidRPr="00F665AE">
                <w:rPr>
                  <w:rFonts w:ascii="Calibri" w:hAnsi="Calibri" w:cs="Calibri"/>
                  <w:color w:val="000000"/>
                  <w:sz w:val="16"/>
                  <w:szCs w:val="16"/>
                  <w:rPrChange w:id="14073" w:author="Στάθης Καπ" w:date="2023-03-03T03:55:00Z">
                    <w:rPr>
                      <w:rFonts w:ascii="Calibri" w:hAnsi="Calibri" w:cs="Calibri"/>
                      <w:color w:val="000000"/>
                      <w:sz w:val="18"/>
                      <w:szCs w:val="18"/>
                    </w:rPr>
                  </w:rPrChange>
                </w:rPr>
                <w:t>290</w:t>
              </w:r>
            </w:ins>
          </w:p>
        </w:tc>
        <w:tc>
          <w:tcPr>
            <w:tcW w:w="541" w:type="dxa"/>
            <w:vAlign w:val="bottom"/>
            <w:tcPrChange w:id="14074" w:author="Στάθης Καπ" w:date="2023-03-03T06:26:00Z">
              <w:tcPr>
                <w:tcW w:w="541" w:type="dxa"/>
                <w:vAlign w:val="bottom"/>
              </w:tcPr>
            </w:tcPrChange>
          </w:tcPr>
          <w:p w14:paraId="27F5EF1F" w14:textId="78B24A89" w:rsidR="00C87CFE" w:rsidRPr="00F665AE" w:rsidRDefault="00C87CFE" w:rsidP="00C87CFE">
            <w:pPr>
              <w:jc w:val="center"/>
              <w:rPr>
                <w:ins w:id="14075" w:author="Στάθης Καπ" w:date="2023-03-03T03:52:00Z"/>
                <w:rFonts w:cstheme="minorHAnsi"/>
                <w:sz w:val="16"/>
                <w:szCs w:val="16"/>
              </w:rPr>
            </w:pPr>
            <w:ins w:id="14076" w:author="Στάθης Καπ" w:date="2023-03-03T03:54:00Z">
              <w:r w:rsidRPr="00F665AE">
                <w:rPr>
                  <w:rFonts w:ascii="Calibri" w:hAnsi="Calibri" w:cs="Calibri"/>
                  <w:color w:val="000000"/>
                  <w:sz w:val="16"/>
                  <w:szCs w:val="16"/>
                  <w:rPrChange w:id="14077" w:author="Στάθης Καπ" w:date="2023-03-03T03:55:00Z">
                    <w:rPr>
                      <w:rFonts w:ascii="Calibri" w:hAnsi="Calibri" w:cs="Calibri"/>
                      <w:color w:val="000000"/>
                      <w:sz w:val="18"/>
                      <w:szCs w:val="18"/>
                    </w:rPr>
                  </w:rPrChange>
                </w:rPr>
                <w:t>0.185</w:t>
              </w:r>
            </w:ins>
          </w:p>
        </w:tc>
        <w:tc>
          <w:tcPr>
            <w:tcW w:w="589" w:type="dxa"/>
            <w:vAlign w:val="center"/>
            <w:tcPrChange w:id="14078" w:author="Στάθης Καπ" w:date="2023-03-03T06:26:00Z">
              <w:tcPr>
                <w:tcW w:w="589" w:type="dxa"/>
                <w:vAlign w:val="center"/>
              </w:tcPr>
            </w:tcPrChange>
          </w:tcPr>
          <w:p w14:paraId="20E340F2" w14:textId="2E9F0C32" w:rsidR="00C87CFE" w:rsidRPr="00F665AE" w:rsidRDefault="00C87CFE" w:rsidP="00C87CFE">
            <w:pPr>
              <w:jc w:val="center"/>
              <w:rPr>
                <w:ins w:id="14079" w:author="Στάθης Καπ" w:date="2023-03-03T03:52:00Z"/>
                <w:rFonts w:cstheme="minorHAnsi"/>
                <w:sz w:val="16"/>
                <w:szCs w:val="16"/>
              </w:rPr>
            </w:pPr>
            <w:ins w:id="14080" w:author="Στάθης Καπ" w:date="2023-03-03T06:19:00Z">
              <w:r>
                <w:rPr>
                  <w:rFonts w:ascii="Calibri" w:hAnsi="Calibri" w:cstheme="minorHAnsi"/>
                  <w:color w:val="000000"/>
                  <w:sz w:val="16"/>
                  <w:szCs w:val="16"/>
                </w:rPr>
                <w:t>17.14</w:t>
              </w:r>
            </w:ins>
          </w:p>
        </w:tc>
      </w:tr>
      <w:tr w:rsidR="00C87CFE" w:rsidRPr="00BB05AC" w14:paraId="008807CD" w14:textId="77777777" w:rsidTr="00F03C40">
        <w:tblPrEx>
          <w:tblW w:w="0" w:type="auto"/>
          <w:tblBorders>
            <w:insideH w:val="none" w:sz="0" w:space="0" w:color="auto"/>
            <w:insideV w:val="none" w:sz="0" w:space="0" w:color="auto"/>
          </w:tblBorders>
          <w:tblCellMar>
            <w:left w:w="0" w:type="dxa"/>
            <w:right w:w="0" w:type="dxa"/>
          </w:tblCellMar>
          <w:tblPrExChange w:id="1408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082" w:author="Στάθης Καπ" w:date="2023-03-03T03:52:00Z"/>
        </w:trPr>
        <w:tc>
          <w:tcPr>
            <w:tcW w:w="515" w:type="dxa"/>
            <w:tcBorders>
              <w:top w:val="nil"/>
              <w:bottom w:val="nil"/>
              <w:right w:val="single" w:sz="4" w:space="0" w:color="auto"/>
            </w:tcBorders>
            <w:shd w:val="clear" w:color="auto" w:fill="E7E6E6" w:themeFill="background2"/>
            <w:vAlign w:val="bottom"/>
            <w:tcPrChange w:id="14083" w:author="Στάθης Καπ" w:date="2023-03-03T06:26:00Z">
              <w:tcPr>
                <w:tcW w:w="515" w:type="dxa"/>
                <w:vAlign w:val="center"/>
              </w:tcPr>
            </w:tcPrChange>
          </w:tcPr>
          <w:p w14:paraId="1A567C54" w14:textId="6AE25F7B" w:rsidR="00C87CFE" w:rsidRPr="00F665AE" w:rsidRDefault="00C87CFE" w:rsidP="00C87CFE">
            <w:pPr>
              <w:jc w:val="center"/>
              <w:rPr>
                <w:ins w:id="14084" w:author="Στάθης Καπ" w:date="2023-03-03T03:52:00Z"/>
                <w:sz w:val="16"/>
                <w:szCs w:val="16"/>
              </w:rPr>
            </w:pPr>
            <w:ins w:id="14085" w:author="Στάθης Καπ" w:date="2023-03-03T03:54:00Z">
              <w:r w:rsidRPr="00F665AE">
                <w:rPr>
                  <w:rFonts w:ascii="Calibri" w:hAnsi="Calibri" w:cs="Calibri"/>
                  <w:color w:val="000000"/>
                  <w:sz w:val="16"/>
                  <w:szCs w:val="16"/>
                  <w:rPrChange w:id="14086" w:author="Στάθης Καπ" w:date="2023-03-03T03:55:00Z">
                    <w:rPr>
                      <w:rFonts w:ascii="Calibri" w:hAnsi="Calibri" w:cs="Calibri"/>
                      <w:color w:val="000000"/>
                      <w:sz w:val="18"/>
                      <w:szCs w:val="18"/>
                    </w:rPr>
                  </w:rPrChange>
                </w:rPr>
                <w:t>c201</w:t>
              </w:r>
            </w:ins>
          </w:p>
        </w:tc>
        <w:tc>
          <w:tcPr>
            <w:tcW w:w="560" w:type="dxa"/>
            <w:tcBorders>
              <w:left w:val="single" w:sz="4" w:space="0" w:color="auto"/>
            </w:tcBorders>
            <w:tcPrChange w:id="14087" w:author="Στάθης Καπ" w:date="2023-03-03T06:26:00Z">
              <w:tcPr>
                <w:tcW w:w="560" w:type="dxa"/>
              </w:tcPr>
            </w:tcPrChange>
          </w:tcPr>
          <w:p w14:paraId="02EC67AE" w14:textId="0975D950" w:rsidR="00C87CFE" w:rsidRPr="00F665AE" w:rsidRDefault="00C87CFE" w:rsidP="00C87CFE">
            <w:pPr>
              <w:jc w:val="center"/>
              <w:rPr>
                <w:ins w:id="14088" w:author="Στάθης Καπ" w:date="2023-03-03T03:52:00Z"/>
                <w:rFonts w:cstheme="minorHAnsi"/>
                <w:sz w:val="16"/>
                <w:szCs w:val="16"/>
              </w:rPr>
            </w:pPr>
            <w:ins w:id="14089" w:author="Στάθης Καπ" w:date="2023-03-03T03:54:00Z">
              <w:r w:rsidRPr="00F665AE">
                <w:rPr>
                  <w:sz w:val="16"/>
                  <w:szCs w:val="16"/>
                  <w:rPrChange w:id="14090" w:author="Στάθης Καπ" w:date="2023-03-03T03:55:00Z">
                    <w:rPr>
                      <w:sz w:val="18"/>
                      <w:szCs w:val="18"/>
                    </w:rPr>
                  </w:rPrChange>
                </w:rPr>
                <w:t>870</w:t>
              </w:r>
            </w:ins>
          </w:p>
        </w:tc>
        <w:tc>
          <w:tcPr>
            <w:tcW w:w="855" w:type="dxa"/>
            <w:tcPrChange w:id="14091" w:author="Στάθης Καπ" w:date="2023-03-03T06:26:00Z">
              <w:tcPr>
                <w:tcW w:w="855" w:type="dxa"/>
              </w:tcPr>
            </w:tcPrChange>
          </w:tcPr>
          <w:p w14:paraId="4252246D" w14:textId="091E8DA2" w:rsidR="00C87CFE" w:rsidRPr="00F665AE" w:rsidRDefault="00C87CFE" w:rsidP="00C87CFE">
            <w:pPr>
              <w:jc w:val="center"/>
              <w:rPr>
                <w:ins w:id="14092" w:author="Στάθης Καπ" w:date="2023-03-03T03:52:00Z"/>
                <w:rFonts w:cstheme="minorHAnsi"/>
                <w:sz w:val="16"/>
                <w:szCs w:val="16"/>
              </w:rPr>
            </w:pPr>
            <w:ins w:id="14093" w:author="Στάθης Καπ" w:date="2023-03-03T03:54:00Z">
              <w:r w:rsidRPr="00F665AE">
                <w:rPr>
                  <w:sz w:val="16"/>
                  <w:szCs w:val="16"/>
                  <w:rPrChange w:id="14094" w:author="Στάθης Καπ" w:date="2023-03-03T03:55:00Z">
                    <w:rPr>
                      <w:sz w:val="18"/>
                      <w:szCs w:val="18"/>
                    </w:rPr>
                  </w:rPrChange>
                </w:rPr>
                <w:t>840</w:t>
              </w:r>
            </w:ins>
          </w:p>
        </w:tc>
        <w:tc>
          <w:tcPr>
            <w:tcW w:w="544" w:type="dxa"/>
            <w:vAlign w:val="bottom"/>
            <w:tcPrChange w:id="14095" w:author="Στάθης Καπ" w:date="2023-03-03T06:26:00Z">
              <w:tcPr>
                <w:tcW w:w="544" w:type="dxa"/>
                <w:vAlign w:val="bottom"/>
              </w:tcPr>
            </w:tcPrChange>
          </w:tcPr>
          <w:p w14:paraId="644C3580" w14:textId="742C42D6" w:rsidR="00C87CFE" w:rsidRPr="00F665AE" w:rsidRDefault="00C87CFE" w:rsidP="00C87CFE">
            <w:pPr>
              <w:jc w:val="center"/>
              <w:rPr>
                <w:ins w:id="14096" w:author="Στάθης Καπ" w:date="2023-03-03T03:52:00Z"/>
                <w:rFonts w:cstheme="minorHAnsi"/>
                <w:sz w:val="16"/>
                <w:szCs w:val="16"/>
              </w:rPr>
            </w:pPr>
            <w:ins w:id="14097" w:author="Στάθης Καπ" w:date="2023-03-03T03:54:00Z">
              <w:r w:rsidRPr="00F665AE">
                <w:rPr>
                  <w:rFonts w:ascii="Calibri" w:hAnsi="Calibri" w:cs="Calibri"/>
                  <w:color w:val="000000"/>
                  <w:sz w:val="16"/>
                  <w:szCs w:val="16"/>
                  <w:rPrChange w:id="14098" w:author="Στάθης Καπ" w:date="2023-03-03T03:55:00Z">
                    <w:rPr>
                      <w:rFonts w:ascii="Calibri" w:hAnsi="Calibri" w:cs="Calibri"/>
                      <w:color w:val="000000"/>
                      <w:sz w:val="18"/>
                      <w:szCs w:val="18"/>
                    </w:rPr>
                  </w:rPrChange>
                </w:rPr>
                <w:t>770</w:t>
              </w:r>
            </w:ins>
          </w:p>
        </w:tc>
        <w:tc>
          <w:tcPr>
            <w:tcW w:w="621" w:type="dxa"/>
            <w:vAlign w:val="bottom"/>
            <w:tcPrChange w:id="14099" w:author="Στάθης Καπ" w:date="2023-03-03T06:26:00Z">
              <w:tcPr>
                <w:tcW w:w="621" w:type="dxa"/>
                <w:vAlign w:val="bottom"/>
              </w:tcPr>
            </w:tcPrChange>
          </w:tcPr>
          <w:p w14:paraId="5AAD606A" w14:textId="610CF46A" w:rsidR="00C87CFE" w:rsidRPr="00F665AE" w:rsidRDefault="00C87CFE" w:rsidP="00C87CFE">
            <w:pPr>
              <w:jc w:val="center"/>
              <w:rPr>
                <w:ins w:id="14100" w:author="Στάθης Καπ" w:date="2023-03-03T03:52:00Z"/>
                <w:rFonts w:cstheme="minorHAnsi"/>
                <w:sz w:val="16"/>
                <w:szCs w:val="16"/>
              </w:rPr>
            </w:pPr>
            <w:ins w:id="14101" w:author="Στάθης Καπ" w:date="2023-03-03T03:54:00Z">
              <w:r w:rsidRPr="00F665AE">
                <w:rPr>
                  <w:rFonts w:ascii="Calibri" w:hAnsi="Calibri" w:cs="Calibri"/>
                  <w:color w:val="000000"/>
                  <w:sz w:val="16"/>
                  <w:szCs w:val="16"/>
                  <w:rPrChange w:id="14102" w:author="Στάθης Καπ" w:date="2023-03-03T03:55:00Z">
                    <w:rPr>
                      <w:rFonts w:ascii="Calibri" w:hAnsi="Calibri" w:cs="Calibri"/>
                      <w:color w:val="000000"/>
                      <w:sz w:val="18"/>
                      <w:szCs w:val="18"/>
                    </w:rPr>
                  </w:rPrChange>
                </w:rPr>
                <w:t>0.253</w:t>
              </w:r>
            </w:ins>
          </w:p>
        </w:tc>
        <w:tc>
          <w:tcPr>
            <w:tcW w:w="669" w:type="dxa"/>
            <w:vAlign w:val="center"/>
            <w:tcPrChange w:id="14103" w:author="Στάθης Καπ" w:date="2023-03-03T06:26:00Z">
              <w:tcPr>
                <w:tcW w:w="669" w:type="dxa"/>
                <w:vAlign w:val="center"/>
              </w:tcPr>
            </w:tcPrChange>
          </w:tcPr>
          <w:p w14:paraId="4858B872" w14:textId="193E77C8" w:rsidR="00C87CFE" w:rsidRPr="00F665AE" w:rsidRDefault="00C87CFE" w:rsidP="00C87CFE">
            <w:pPr>
              <w:jc w:val="center"/>
              <w:rPr>
                <w:ins w:id="14104" w:author="Στάθης Καπ" w:date="2023-03-03T03:52:00Z"/>
                <w:rFonts w:cstheme="minorHAnsi"/>
                <w:sz w:val="16"/>
                <w:szCs w:val="16"/>
              </w:rPr>
            </w:pPr>
            <w:ins w:id="14105" w:author="Στάθης Καπ" w:date="2023-03-03T06:18:00Z">
              <w:r>
                <w:rPr>
                  <w:rFonts w:ascii="Calibri" w:hAnsi="Calibri" w:cstheme="minorHAnsi"/>
                  <w:color w:val="000000"/>
                  <w:sz w:val="16"/>
                  <w:szCs w:val="16"/>
                </w:rPr>
                <w:t>11.49</w:t>
              </w:r>
            </w:ins>
          </w:p>
        </w:tc>
        <w:tc>
          <w:tcPr>
            <w:tcW w:w="543" w:type="dxa"/>
            <w:vAlign w:val="bottom"/>
            <w:tcPrChange w:id="14106" w:author="Στάθης Καπ" w:date="2023-03-03T06:26:00Z">
              <w:tcPr>
                <w:tcW w:w="543" w:type="dxa"/>
                <w:vAlign w:val="bottom"/>
              </w:tcPr>
            </w:tcPrChange>
          </w:tcPr>
          <w:p w14:paraId="0EA8C383" w14:textId="49097D45" w:rsidR="00C87CFE" w:rsidRPr="00F665AE" w:rsidRDefault="00C87CFE" w:rsidP="00C87CFE">
            <w:pPr>
              <w:jc w:val="center"/>
              <w:rPr>
                <w:ins w:id="14107" w:author="Στάθης Καπ" w:date="2023-03-03T03:52:00Z"/>
                <w:rFonts w:cstheme="minorHAnsi"/>
                <w:sz w:val="16"/>
                <w:szCs w:val="16"/>
              </w:rPr>
            </w:pPr>
            <w:ins w:id="14108" w:author="Στάθης Καπ" w:date="2023-03-03T03:54:00Z">
              <w:r w:rsidRPr="00F665AE">
                <w:rPr>
                  <w:rFonts w:ascii="Calibri" w:hAnsi="Calibri" w:cs="Calibri"/>
                  <w:color w:val="000000"/>
                  <w:sz w:val="16"/>
                  <w:szCs w:val="16"/>
                  <w:rPrChange w:id="14109" w:author="Στάθης Καπ" w:date="2023-03-03T03:55:00Z">
                    <w:rPr>
                      <w:rFonts w:ascii="Calibri" w:hAnsi="Calibri" w:cs="Calibri"/>
                      <w:color w:val="000000"/>
                      <w:sz w:val="18"/>
                      <w:szCs w:val="18"/>
                    </w:rPr>
                  </w:rPrChange>
                </w:rPr>
                <w:t>770</w:t>
              </w:r>
            </w:ins>
          </w:p>
        </w:tc>
        <w:tc>
          <w:tcPr>
            <w:tcW w:w="621" w:type="dxa"/>
            <w:vAlign w:val="bottom"/>
            <w:tcPrChange w:id="14110" w:author="Στάθης Καπ" w:date="2023-03-03T06:26:00Z">
              <w:tcPr>
                <w:tcW w:w="621" w:type="dxa"/>
                <w:vAlign w:val="bottom"/>
              </w:tcPr>
            </w:tcPrChange>
          </w:tcPr>
          <w:p w14:paraId="7B6120C0" w14:textId="0C179616" w:rsidR="00C87CFE" w:rsidRPr="00F665AE" w:rsidRDefault="00C87CFE" w:rsidP="00C87CFE">
            <w:pPr>
              <w:jc w:val="center"/>
              <w:rPr>
                <w:ins w:id="14111" w:author="Στάθης Καπ" w:date="2023-03-03T03:52:00Z"/>
                <w:rFonts w:cstheme="minorHAnsi"/>
                <w:sz w:val="16"/>
                <w:szCs w:val="16"/>
              </w:rPr>
            </w:pPr>
            <w:ins w:id="14112" w:author="Στάθης Καπ" w:date="2023-03-03T03:54:00Z">
              <w:r w:rsidRPr="00F665AE">
                <w:rPr>
                  <w:rFonts w:ascii="Calibri" w:hAnsi="Calibri" w:cs="Calibri"/>
                  <w:color w:val="000000"/>
                  <w:sz w:val="16"/>
                  <w:szCs w:val="16"/>
                  <w:rPrChange w:id="14113" w:author="Στάθης Καπ" w:date="2023-03-03T03:55:00Z">
                    <w:rPr>
                      <w:rFonts w:ascii="Calibri" w:hAnsi="Calibri" w:cs="Calibri"/>
                      <w:color w:val="000000"/>
                      <w:sz w:val="18"/>
                      <w:szCs w:val="18"/>
                    </w:rPr>
                  </w:rPrChange>
                </w:rPr>
                <w:t>0.189</w:t>
              </w:r>
            </w:ins>
          </w:p>
        </w:tc>
        <w:tc>
          <w:tcPr>
            <w:tcW w:w="669" w:type="dxa"/>
            <w:vAlign w:val="center"/>
            <w:tcPrChange w:id="14114" w:author="Στάθης Καπ" w:date="2023-03-03T06:26:00Z">
              <w:tcPr>
                <w:tcW w:w="669" w:type="dxa"/>
                <w:vAlign w:val="center"/>
              </w:tcPr>
            </w:tcPrChange>
          </w:tcPr>
          <w:p w14:paraId="58324D60" w14:textId="6A04705F" w:rsidR="00C87CFE" w:rsidRPr="00F665AE" w:rsidRDefault="00C87CFE" w:rsidP="00C87CFE">
            <w:pPr>
              <w:jc w:val="center"/>
              <w:rPr>
                <w:ins w:id="14115" w:author="Στάθης Καπ" w:date="2023-03-03T03:52:00Z"/>
                <w:rFonts w:cstheme="minorHAnsi"/>
                <w:sz w:val="16"/>
                <w:szCs w:val="16"/>
              </w:rPr>
            </w:pPr>
            <w:ins w:id="14116" w:author="Στάθης Καπ" w:date="2023-03-03T06:18:00Z">
              <w:r>
                <w:rPr>
                  <w:rFonts w:ascii="Calibri" w:hAnsi="Calibri" w:cstheme="minorHAnsi"/>
                  <w:color w:val="000000"/>
                  <w:sz w:val="16"/>
                  <w:szCs w:val="16"/>
                </w:rPr>
                <w:t>0</w:t>
              </w:r>
            </w:ins>
          </w:p>
        </w:tc>
        <w:tc>
          <w:tcPr>
            <w:tcW w:w="508" w:type="dxa"/>
            <w:vAlign w:val="bottom"/>
            <w:tcPrChange w:id="14117" w:author="Στάθης Καπ" w:date="2023-03-03T06:26:00Z">
              <w:tcPr>
                <w:tcW w:w="508" w:type="dxa"/>
                <w:vAlign w:val="bottom"/>
              </w:tcPr>
            </w:tcPrChange>
          </w:tcPr>
          <w:p w14:paraId="1CCF3DCF" w14:textId="7FE5918C" w:rsidR="00C87CFE" w:rsidRPr="00F665AE" w:rsidRDefault="00C87CFE" w:rsidP="00C87CFE">
            <w:pPr>
              <w:jc w:val="center"/>
              <w:rPr>
                <w:ins w:id="14118" w:author="Στάθης Καπ" w:date="2023-03-03T03:52:00Z"/>
                <w:rFonts w:cstheme="minorHAnsi"/>
                <w:sz w:val="16"/>
                <w:szCs w:val="16"/>
              </w:rPr>
            </w:pPr>
            <w:ins w:id="14119" w:author="Στάθης Καπ" w:date="2023-03-03T03:54:00Z">
              <w:r w:rsidRPr="00F665AE">
                <w:rPr>
                  <w:rFonts w:ascii="Calibri" w:hAnsi="Calibri" w:cs="Calibri"/>
                  <w:color w:val="000000"/>
                  <w:sz w:val="16"/>
                  <w:szCs w:val="16"/>
                  <w:rPrChange w:id="14120" w:author="Στάθης Καπ" w:date="2023-03-03T03:55:00Z">
                    <w:rPr>
                      <w:rFonts w:ascii="Calibri" w:hAnsi="Calibri" w:cs="Calibri"/>
                      <w:color w:val="000000"/>
                      <w:sz w:val="18"/>
                      <w:szCs w:val="18"/>
                    </w:rPr>
                  </w:rPrChange>
                </w:rPr>
                <w:t>770</w:t>
              </w:r>
            </w:ins>
          </w:p>
        </w:tc>
        <w:tc>
          <w:tcPr>
            <w:tcW w:w="541" w:type="dxa"/>
            <w:vAlign w:val="bottom"/>
            <w:tcPrChange w:id="14121" w:author="Στάθης Καπ" w:date="2023-03-03T06:26:00Z">
              <w:tcPr>
                <w:tcW w:w="541" w:type="dxa"/>
                <w:vAlign w:val="bottom"/>
              </w:tcPr>
            </w:tcPrChange>
          </w:tcPr>
          <w:p w14:paraId="5582F12F" w14:textId="250D939C" w:rsidR="00C87CFE" w:rsidRPr="00F665AE" w:rsidRDefault="00C87CFE" w:rsidP="00C87CFE">
            <w:pPr>
              <w:jc w:val="center"/>
              <w:rPr>
                <w:ins w:id="14122" w:author="Στάθης Καπ" w:date="2023-03-03T03:52:00Z"/>
                <w:rFonts w:cstheme="minorHAnsi"/>
                <w:sz w:val="16"/>
                <w:szCs w:val="16"/>
              </w:rPr>
            </w:pPr>
            <w:ins w:id="14123" w:author="Στάθης Καπ" w:date="2023-03-03T03:54:00Z">
              <w:r w:rsidRPr="00F665AE">
                <w:rPr>
                  <w:rFonts w:ascii="Calibri" w:hAnsi="Calibri" w:cs="Calibri"/>
                  <w:color w:val="000000"/>
                  <w:sz w:val="16"/>
                  <w:szCs w:val="16"/>
                  <w:rPrChange w:id="14124" w:author="Στάθης Καπ" w:date="2023-03-03T03:55:00Z">
                    <w:rPr>
                      <w:rFonts w:ascii="Calibri" w:hAnsi="Calibri" w:cs="Calibri"/>
                      <w:color w:val="000000"/>
                      <w:sz w:val="18"/>
                      <w:szCs w:val="18"/>
                    </w:rPr>
                  </w:rPrChange>
                </w:rPr>
                <w:t>0.197</w:t>
              </w:r>
            </w:ins>
          </w:p>
        </w:tc>
        <w:tc>
          <w:tcPr>
            <w:tcW w:w="589" w:type="dxa"/>
            <w:vAlign w:val="center"/>
            <w:tcPrChange w:id="14125" w:author="Στάθης Καπ" w:date="2023-03-03T06:26:00Z">
              <w:tcPr>
                <w:tcW w:w="589" w:type="dxa"/>
                <w:vAlign w:val="center"/>
              </w:tcPr>
            </w:tcPrChange>
          </w:tcPr>
          <w:p w14:paraId="1B6B80C0" w14:textId="4874819F" w:rsidR="00C87CFE" w:rsidRPr="00F665AE" w:rsidRDefault="00C87CFE" w:rsidP="00C87CFE">
            <w:pPr>
              <w:jc w:val="center"/>
              <w:rPr>
                <w:ins w:id="14126" w:author="Στάθης Καπ" w:date="2023-03-03T03:52:00Z"/>
                <w:rFonts w:cstheme="minorHAnsi"/>
                <w:sz w:val="16"/>
                <w:szCs w:val="16"/>
              </w:rPr>
            </w:pPr>
            <w:ins w:id="14127" w:author="Στάθης Καπ" w:date="2023-03-03T06:18:00Z">
              <w:r>
                <w:rPr>
                  <w:rFonts w:ascii="Calibri" w:hAnsi="Calibri" w:cstheme="minorHAnsi"/>
                  <w:color w:val="000000"/>
                  <w:sz w:val="16"/>
                  <w:szCs w:val="16"/>
                </w:rPr>
                <w:t>0</w:t>
              </w:r>
            </w:ins>
          </w:p>
        </w:tc>
        <w:tc>
          <w:tcPr>
            <w:tcW w:w="463" w:type="dxa"/>
            <w:vAlign w:val="bottom"/>
            <w:tcPrChange w:id="14128" w:author="Στάθης Καπ" w:date="2023-03-03T06:26:00Z">
              <w:tcPr>
                <w:tcW w:w="463" w:type="dxa"/>
                <w:vAlign w:val="bottom"/>
              </w:tcPr>
            </w:tcPrChange>
          </w:tcPr>
          <w:p w14:paraId="06371614" w14:textId="14E482F1" w:rsidR="00C87CFE" w:rsidRPr="00F665AE" w:rsidRDefault="00C87CFE" w:rsidP="00C87CFE">
            <w:pPr>
              <w:jc w:val="center"/>
              <w:rPr>
                <w:ins w:id="14129" w:author="Στάθης Καπ" w:date="2023-03-03T03:52:00Z"/>
                <w:rFonts w:cstheme="minorHAnsi"/>
                <w:sz w:val="16"/>
                <w:szCs w:val="16"/>
              </w:rPr>
            </w:pPr>
            <w:ins w:id="14130" w:author="Στάθης Καπ" w:date="2023-03-03T03:54:00Z">
              <w:r w:rsidRPr="00F665AE">
                <w:rPr>
                  <w:rFonts w:ascii="Calibri" w:hAnsi="Calibri" w:cs="Calibri"/>
                  <w:color w:val="000000"/>
                  <w:sz w:val="16"/>
                  <w:szCs w:val="16"/>
                  <w:rPrChange w:id="14131" w:author="Στάθης Καπ" w:date="2023-03-03T03:55:00Z">
                    <w:rPr>
                      <w:rFonts w:ascii="Calibri" w:hAnsi="Calibri" w:cs="Calibri"/>
                      <w:color w:val="000000"/>
                      <w:sz w:val="18"/>
                      <w:szCs w:val="18"/>
                    </w:rPr>
                  </w:rPrChange>
                </w:rPr>
                <w:t>780</w:t>
              </w:r>
            </w:ins>
          </w:p>
        </w:tc>
        <w:tc>
          <w:tcPr>
            <w:tcW w:w="541" w:type="dxa"/>
            <w:vAlign w:val="bottom"/>
            <w:tcPrChange w:id="14132" w:author="Στάθης Καπ" w:date="2023-03-03T06:26:00Z">
              <w:tcPr>
                <w:tcW w:w="541" w:type="dxa"/>
                <w:vAlign w:val="bottom"/>
              </w:tcPr>
            </w:tcPrChange>
          </w:tcPr>
          <w:p w14:paraId="0A56A5F5" w14:textId="1D802507" w:rsidR="00C87CFE" w:rsidRPr="00F665AE" w:rsidRDefault="00C87CFE" w:rsidP="00C87CFE">
            <w:pPr>
              <w:jc w:val="center"/>
              <w:rPr>
                <w:ins w:id="14133" w:author="Στάθης Καπ" w:date="2023-03-03T03:52:00Z"/>
                <w:rFonts w:cstheme="minorHAnsi"/>
                <w:sz w:val="16"/>
                <w:szCs w:val="16"/>
              </w:rPr>
            </w:pPr>
            <w:ins w:id="14134" w:author="Στάθης Καπ" w:date="2023-03-03T03:54:00Z">
              <w:r w:rsidRPr="00F665AE">
                <w:rPr>
                  <w:rFonts w:ascii="Calibri" w:hAnsi="Calibri" w:cs="Calibri"/>
                  <w:color w:val="000000"/>
                  <w:sz w:val="16"/>
                  <w:szCs w:val="16"/>
                  <w:rPrChange w:id="14135" w:author="Στάθης Καπ" w:date="2023-03-03T03:55:00Z">
                    <w:rPr>
                      <w:rFonts w:ascii="Calibri" w:hAnsi="Calibri" w:cs="Calibri"/>
                      <w:color w:val="000000"/>
                      <w:sz w:val="18"/>
                      <w:szCs w:val="18"/>
                    </w:rPr>
                  </w:rPrChange>
                </w:rPr>
                <w:t>0.184</w:t>
              </w:r>
            </w:ins>
          </w:p>
        </w:tc>
        <w:tc>
          <w:tcPr>
            <w:tcW w:w="589" w:type="dxa"/>
            <w:vAlign w:val="center"/>
            <w:tcPrChange w:id="14136" w:author="Στάθης Καπ" w:date="2023-03-03T06:26:00Z">
              <w:tcPr>
                <w:tcW w:w="589" w:type="dxa"/>
                <w:vAlign w:val="center"/>
              </w:tcPr>
            </w:tcPrChange>
          </w:tcPr>
          <w:p w14:paraId="39294D52" w14:textId="26A3ACF6" w:rsidR="00C87CFE" w:rsidRPr="00F665AE" w:rsidRDefault="00C87CFE" w:rsidP="00C87CFE">
            <w:pPr>
              <w:jc w:val="center"/>
              <w:rPr>
                <w:ins w:id="14137" w:author="Στάθης Καπ" w:date="2023-03-03T03:52:00Z"/>
                <w:rFonts w:cstheme="minorHAnsi"/>
                <w:sz w:val="16"/>
                <w:szCs w:val="16"/>
              </w:rPr>
            </w:pPr>
            <w:ins w:id="14138" w:author="Στάθης Καπ" w:date="2023-03-03T06:19:00Z">
              <w:r>
                <w:rPr>
                  <w:rFonts w:ascii="Calibri" w:hAnsi="Calibri" w:cstheme="minorHAnsi"/>
                  <w:color w:val="000000"/>
                  <w:sz w:val="16"/>
                  <w:szCs w:val="16"/>
                </w:rPr>
                <w:t>-1.3</w:t>
              </w:r>
            </w:ins>
          </w:p>
        </w:tc>
      </w:tr>
      <w:tr w:rsidR="00C87CFE" w:rsidRPr="00BB05AC" w14:paraId="78ACFA68" w14:textId="77777777" w:rsidTr="00F03C40">
        <w:tblPrEx>
          <w:tblW w:w="0" w:type="auto"/>
          <w:tblBorders>
            <w:insideH w:val="none" w:sz="0" w:space="0" w:color="auto"/>
            <w:insideV w:val="none" w:sz="0" w:space="0" w:color="auto"/>
          </w:tblBorders>
          <w:tblCellMar>
            <w:left w:w="0" w:type="dxa"/>
            <w:right w:w="0" w:type="dxa"/>
          </w:tblCellMar>
          <w:tblPrExChange w:id="1413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140" w:author="Στάθης Καπ" w:date="2023-03-03T03:52:00Z"/>
        </w:trPr>
        <w:tc>
          <w:tcPr>
            <w:tcW w:w="515" w:type="dxa"/>
            <w:tcBorders>
              <w:top w:val="nil"/>
              <w:bottom w:val="nil"/>
              <w:right w:val="single" w:sz="4" w:space="0" w:color="auto"/>
            </w:tcBorders>
            <w:shd w:val="clear" w:color="auto" w:fill="E7E6E6" w:themeFill="background2"/>
            <w:vAlign w:val="bottom"/>
            <w:tcPrChange w:id="14141" w:author="Στάθης Καπ" w:date="2023-03-03T06:26:00Z">
              <w:tcPr>
                <w:tcW w:w="515" w:type="dxa"/>
                <w:vAlign w:val="center"/>
              </w:tcPr>
            </w:tcPrChange>
          </w:tcPr>
          <w:p w14:paraId="7DA0021C" w14:textId="58195056" w:rsidR="00C87CFE" w:rsidRPr="00F665AE" w:rsidRDefault="00C87CFE" w:rsidP="00C87CFE">
            <w:pPr>
              <w:jc w:val="center"/>
              <w:rPr>
                <w:ins w:id="14142" w:author="Στάθης Καπ" w:date="2023-03-03T03:52:00Z"/>
                <w:sz w:val="16"/>
                <w:szCs w:val="16"/>
              </w:rPr>
            </w:pPr>
            <w:ins w:id="14143" w:author="Στάθης Καπ" w:date="2023-03-03T03:54:00Z">
              <w:r w:rsidRPr="00F665AE">
                <w:rPr>
                  <w:rFonts w:ascii="Calibri" w:hAnsi="Calibri" w:cs="Calibri"/>
                  <w:color w:val="000000"/>
                  <w:sz w:val="16"/>
                  <w:szCs w:val="16"/>
                  <w:rPrChange w:id="14144" w:author="Στάθης Καπ" w:date="2023-03-03T03:55:00Z">
                    <w:rPr>
                      <w:rFonts w:ascii="Calibri" w:hAnsi="Calibri" w:cs="Calibri"/>
                      <w:color w:val="000000"/>
                      <w:sz w:val="18"/>
                      <w:szCs w:val="18"/>
                    </w:rPr>
                  </w:rPrChange>
                </w:rPr>
                <w:t>c202</w:t>
              </w:r>
            </w:ins>
          </w:p>
        </w:tc>
        <w:tc>
          <w:tcPr>
            <w:tcW w:w="560" w:type="dxa"/>
            <w:tcBorders>
              <w:left w:val="single" w:sz="4" w:space="0" w:color="auto"/>
            </w:tcBorders>
            <w:tcPrChange w:id="14145" w:author="Στάθης Καπ" w:date="2023-03-03T06:26:00Z">
              <w:tcPr>
                <w:tcW w:w="560" w:type="dxa"/>
              </w:tcPr>
            </w:tcPrChange>
          </w:tcPr>
          <w:p w14:paraId="7E7DE6AD" w14:textId="5E2BE86E" w:rsidR="00C87CFE" w:rsidRPr="00F665AE" w:rsidRDefault="00C87CFE" w:rsidP="00C87CFE">
            <w:pPr>
              <w:jc w:val="center"/>
              <w:rPr>
                <w:ins w:id="14146" w:author="Στάθης Καπ" w:date="2023-03-03T03:52:00Z"/>
                <w:rFonts w:cstheme="minorHAnsi"/>
                <w:sz w:val="16"/>
                <w:szCs w:val="16"/>
              </w:rPr>
            </w:pPr>
            <w:ins w:id="14147" w:author="Στάθης Καπ" w:date="2023-03-03T03:54:00Z">
              <w:r w:rsidRPr="00F665AE">
                <w:rPr>
                  <w:sz w:val="16"/>
                  <w:szCs w:val="16"/>
                  <w:rPrChange w:id="14148" w:author="Στάθης Καπ" w:date="2023-03-03T03:55:00Z">
                    <w:rPr>
                      <w:sz w:val="18"/>
                      <w:szCs w:val="18"/>
                    </w:rPr>
                  </w:rPrChange>
                </w:rPr>
                <w:t>930</w:t>
              </w:r>
            </w:ins>
          </w:p>
        </w:tc>
        <w:tc>
          <w:tcPr>
            <w:tcW w:w="855" w:type="dxa"/>
            <w:tcPrChange w:id="14149" w:author="Στάθης Καπ" w:date="2023-03-03T06:26:00Z">
              <w:tcPr>
                <w:tcW w:w="855" w:type="dxa"/>
              </w:tcPr>
            </w:tcPrChange>
          </w:tcPr>
          <w:p w14:paraId="3F0785FD" w14:textId="5580A119" w:rsidR="00C87CFE" w:rsidRPr="00F665AE" w:rsidRDefault="00C87CFE" w:rsidP="00C87CFE">
            <w:pPr>
              <w:jc w:val="center"/>
              <w:rPr>
                <w:ins w:id="14150" w:author="Στάθης Καπ" w:date="2023-03-03T03:52:00Z"/>
                <w:rFonts w:cstheme="minorHAnsi"/>
                <w:sz w:val="16"/>
                <w:szCs w:val="16"/>
              </w:rPr>
            </w:pPr>
            <w:ins w:id="14151" w:author="Στάθης Καπ" w:date="2023-03-03T03:54:00Z">
              <w:r w:rsidRPr="00F665AE">
                <w:rPr>
                  <w:sz w:val="16"/>
                  <w:szCs w:val="16"/>
                  <w:rPrChange w:id="14152" w:author="Στάθης Καπ" w:date="2023-03-03T03:55:00Z">
                    <w:rPr>
                      <w:sz w:val="18"/>
                      <w:szCs w:val="18"/>
                    </w:rPr>
                  </w:rPrChange>
                </w:rPr>
                <w:t>910</w:t>
              </w:r>
            </w:ins>
          </w:p>
        </w:tc>
        <w:tc>
          <w:tcPr>
            <w:tcW w:w="544" w:type="dxa"/>
            <w:vAlign w:val="bottom"/>
            <w:tcPrChange w:id="14153" w:author="Στάθης Καπ" w:date="2023-03-03T06:26:00Z">
              <w:tcPr>
                <w:tcW w:w="544" w:type="dxa"/>
                <w:vAlign w:val="bottom"/>
              </w:tcPr>
            </w:tcPrChange>
          </w:tcPr>
          <w:p w14:paraId="1EAC2097" w14:textId="42B10D74" w:rsidR="00C87CFE" w:rsidRPr="00F665AE" w:rsidRDefault="00C87CFE" w:rsidP="00C87CFE">
            <w:pPr>
              <w:jc w:val="center"/>
              <w:rPr>
                <w:ins w:id="14154" w:author="Στάθης Καπ" w:date="2023-03-03T03:52:00Z"/>
                <w:rFonts w:cstheme="minorHAnsi"/>
                <w:sz w:val="16"/>
                <w:szCs w:val="16"/>
              </w:rPr>
            </w:pPr>
            <w:ins w:id="14155" w:author="Στάθης Καπ" w:date="2023-03-03T03:54:00Z">
              <w:r w:rsidRPr="00F665AE">
                <w:rPr>
                  <w:rFonts w:ascii="Calibri" w:hAnsi="Calibri" w:cs="Calibri"/>
                  <w:color w:val="000000"/>
                  <w:sz w:val="16"/>
                  <w:szCs w:val="16"/>
                  <w:rPrChange w:id="14156" w:author="Στάθης Καπ" w:date="2023-03-03T03:55:00Z">
                    <w:rPr>
                      <w:rFonts w:ascii="Calibri" w:hAnsi="Calibri" w:cs="Calibri"/>
                      <w:color w:val="000000"/>
                      <w:sz w:val="18"/>
                      <w:szCs w:val="18"/>
                    </w:rPr>
                  </w:rPrChange>
                </w:rPr>
                <w:t>830</w:t>
              </w:r>
            </w:ins>
          </w:p>
        </w:tc>
        <w:tc>
          <w:tcPr>
            <w:tcW w:w="621" w:type="dxa"/>
            <w:vAlign w:val="bottom"/>
            <w:tcPrChange w:id="14157" w:author="Στάθης Καπ" w:date="2023-03-03T06:26:00Z">
              <w:tcPr>
                <w:tcW w:w="621" w:type="dxa"/>
                <w:vAlign w:val="bottom"/>
              </w:tcPr>
            </w:tcPrChange>
          </w:tcPr>
          <w:p w14:paraId="4C6B06FD" w14:textId="1D5DFF06" w:rsidR="00C87CFE" w:rsidRPr="00F665AE" w:rsidRDefault="00C87CFE" w:rsidP="00C87CFE">
            <w:pPr>
              <w:jc w:val="center"/>
              <w:rPr>
                <w:ins w:id="14158" w:author="Στάθης Καπ" w:date="2023-03-03T03:52:00Z"/>
                <w:rFonts w:cstheme="minorHAnsi"/>
                <w:sz w:val="16"/>
                <w:szCs w:val="16"/>
              </w:rPr>
            </w:pPr>
            <w:ins w:id="14159" w:author="Στάθης Καπ" w:date="2023-03-03T03:54:00Z">
              <w:r w:rsidRPr="00F665AE">
                <w:rPr>
                  <w:rFonts w:ascii="Calibri" w:hAnsi="Calibri" w:cs="Calibri"/>
                  <w:color w:val="000000"/>
                  <w:sz w:val="16"/>
                  <w:szCs w:val="16"/>
                  <w:rPrChange w:id="14160" w:author="Στάθης Καπ" w:date="2023-03-03T03:55:00Z">
                    <w:rPr>
                      <w:rFonts w:ascii="Calibri" w:hAnsi="Calibri" w:cs="Calibri"/>
                      <w:color w:val="000000"/>
                      <w:sz w:val="18"/>
                      <w:szCs w:val="18"/>
                    </w:rPr>
                  </w:rPrChange>
                </w:rPr>
                <w:t>0.28</w:t>
              </w:r>
            </w:ins>
          </w:p>
        </w:tc>
        <w:tc>
          <w:tcPr>
            <w:tcW w:w="669" w:type="dxa"/>
            <w:vAlign w:val="center"/>
            <w:tcPrChange w:id="14161" w:author="Στάθης Καπ" w:date="2023-03-03T06:26:00Z">
              <w:tcPr>
                <w:tcW w:w="669" w:type="dxa"/>
                <w:vAlign w:val="center"/>
              </w:tcPr>
            </w:tcPrChange>
          </w:tcPr>
          <w:p w14:paraId="40F7F259" w14:textId="0C85E736" w:rsidR="00C87CFE" w:rsidRPr="00F665AE" w:rsidRDefault="00C87CFE" w:rsidP="00C87CFE">
            <w:pPr>
              <w:jc w:val="center"/>
              <w:rPr>
                <w:ins w:id="14162" w:author="Στάθης Καπ" w:date="2023-03-03T03:52:00Z"/>
                <w:rFonts w:cstheme="minorHAnsi"/>
                <w:sz w:val="16"/>
                <w:szCs w:val="16"/>
              </w:rPr>
            </w:pPr>
            <w:ins w:id="14163" w:author="Στάθης Καπ" w:date="2023-03-03T06:18:00Z">
              <w:r>
                <w:rPr>
                  <w:rFonts w:ascii="Calibri" w:hAnsi="Calibri" w:cstheme="minorHAnsi"/>
                  <w:color w:val="000000"/>
                  <w:sz w:val="16"/>
                  <w:szCs w:val="16"/>
                </w:rPr>
                <w:t>10.75</w:t>
              </w:r>
            </w:ins>
          </w:p>
        </w:tc>
        <w:tc>
          <w:tcPr>
            <w:tcW w:w="543" w:type="dxa"/>
            <w:vAlign w:val="bottom"/>
            <w:tcPrChange w:id="14164" w:author="Στάθης Καπ" w:date="2023-03-03T06:26:00Z">
              <w:tcPr>
                <w:tcW w:w="543" w:type="dxa"/>
                <w:vAlign w:val="bottom"/>
              </w:tcPr>
            </w:tcPrChange>
          </w:tcPr>
          <w:p w14:paraId="03192364" w14:textId="3A0D4187" w:rsidR="00C87CFE" w:rsidRPr="00F665AE" w:rsidRDefault="00C87CFE" w:rsidP="00C87CFE">
            <w:pPr>
              <w:jc w:val="center"/>
              <w:rPr>
                <w:ins w:id="14165" w:author="Στάθης Καπ" w:date="2023-03-03T03:52:00Z"/>
                <w:rFonts w:cstheme="minorHAnsi"/>
                <w:sz w:val="16"/>
                <w:szCs w:val="16"/>
              </w:rPr>
            </w:pPr>
            <w:ins w:id="14166" w:author="Στάθης Καπ" w:date="2023-03-03T03:54:00Z">
              <w:r w:rsidRPr="00F665AE">
                <w:rPr>
                  <w:rFonts w:ascii="Calibri" w:hAnsi="Calibri" w:cs="Calibri"/>
                  <w:color w:val="000000"/>
                  <w:sz w:val="16"/>
                  <w:szCs w:val="16"/>
                  <w:rPrChange w:id="14167" w:author="Στάθης Καπ" w:date="2023-03-03T03:55:00Z">
                    <w:rPr>
                      <w:rFonts w:ascii="Calibri" w:hAnsi="Calibri" w:cs="Calibri"/>
                      <w:color w:val="000000"/>
                      <w:sz w:val="18"/>
                      <w:szCs w:val="18"/>
                    </w:rPr>
                  </w:rPrChange>
                </w:rPr>
                <w:t>830</w:t>
              </w:r>
            </w:ins>
          </w:p>
        </w:tc>
        <w:tc>
          <w:tcPr>
            <w:tcW w:w="621" w:type="dxa"/>
            <w:vAlign w:val="bottom"/>
            <w:tcPrChange w:id="14168" w:author="Στάθης Καπ" w:date="2023-03-03T06:26:00Z">
              <w:tcPr>
                <w:tcW w:w="621" w:type="dxa"/>
                <w:vAlign w:val="bottom"/>
              </w:tcPr>
            </w:tcPrChange>
          </w:tcPr>
          <w:p w14:paraId="766F6BBF" w14:textId="2997A24C" w:rsidR="00C87CFE" w:rsidRPr="00F665AE" w:rsidRDefault="00C87CFE" w:rsidP="00C87CFE">
            <w:pPr>
              <w:jc w:val="center"/>
              <w:rPr>
                <w:ins w:id="14169" w:author="Στάθης Καπ" w:date="2023-03-03T03:52:00Z"/>
                <w:rFonts w:cstheme="minorHAnsi"/>
                <w:sz w:val="16"/>
                <w:szCs w:val="16"/>
              </w:rPr>
            </w:pPr>
            <w:ins w:id="14170" w:author="Στάθης Καπ" w:date="2023-03-03T03:54:00Z">
              <w:r w:rsidRPr="00F665AE">
                <w:rPr>
                  <w:rFonts w:ascii="Calibri" w:hAnsi="Calibri" w:cs="Calibri"/>
                  <w:color w:val="000000"/>
                  <w:sz w:val="16"/>
                  <w:szCs w:val="16"/>
                  <w:rPrChange w:id="14171" w:author="Στάθης Καπ" w:date="2023-03-03T03:55:00Z">
                    <w:rPr>
                      <w:rFonts w:ascii="Calibri" w:hAnsi="Calibri" w:cs="Calibri"/>
                      <w:color w:val="000000"/>
                      <w:sz w:val="18"/>
                      <w:szCs w:val="18"/>
                    </w:rPr>
                  </w:rPrChange>
                </w:rPr>
                <w:t>0.21</w:t>
              </w:r>
            </w:ins>
          </w:p>
        </w:tc>
        <w:tc>
          <w:tcPr>
            <w:tcW w:w="669" w:type="dxa"/>
            <w:vAlign w:val="center"/>
            <w:tcPrChange w:id="14172" w:author="Στάθης Καπ" w:date="2023-03-03T06:26:00Z">
              <w:tcPr>
                <w:tcW w:w="669" w:type="dxa"/>
                <w:vAlign w:val="center"/>
              </w:tcPr>
            </w:tcPrChange>
          </w:tcPr>
          <w:p w14:paraId="2B8575FA" w14:textId="4757D93C" w:rsidR="00C87CFE" w:rsidRPr="00F665AE" w:rsidRDefault="00C87CFE" w:rsidP="00C87CFE">
            <w:pPr>
              <w:jc w:val="center"/>
              <w:rPr>
                <w:ins w:id="14173" w:author="Στάθης Καπ" w:date="2023-03-03T03:52:00Z"/>
                <w:rFonts w:cstheme="minorHAnsi"/>
                <w:sz w:val="16"/>
                <w:szCs w:val="16"/>
              </w:rPr>
            </w:pPr>
            <w:ins w:id="14174" w:author="Στάθης Καπ" w:date="2023-03-03T06:18:00Z">
              <w:r>
                <w:rPr>
                  <w:rFonts w:ascii="Calibri" w:hAnsi="Calibri" w:cstheme="minorHAnsi"/>
                  <w:color w:val="000000"/>
                  <w:sz w:val="16"/>
                  <w:szCs w:val="16"/>
                </w:rPr>
                <w:t>0</w:t>
              </w:r>
            </w:ins>
          </w:p>
        </w:tc>
        <w:tc>
          <w:tcPr>
            <w:tcW w:w="508" w:type="dxa"/>
            <w:vAlign w:val="bottom"/>
            <w:tcPrChange w:id="14175" w:author="Στάθης Καπ" w:date="2023-03-03T06:26:00Z">
              <w:tcPr>
                <w:tcW w:w="508" w:type="dxa"/>
                <w:vAlign w:val="bottom"/>
              </w:tcPr>
            </w:tcPrChange>
          </w:tcPr>
          <w:p w14:paraId="3A0BBE7A" w14:textId="393A17AD" w:rsidR="00C87CFE" w:rsidRPr="00F665AE" w:rsidRDefault="00C87CFE" w:rsidP="00C87CFE">
            <w:pPr>
              <w:jc w:val="center"/>
              <w:rPr>
                <w:ins w:id="14176" w:author="Στάθης Καπ" w:date="2023-03-03T03:52:00Z"/>
                <w:rFonts w:cstheme="minorHAnsi"/>
                <w:sz w:val="16"/>
                <w:szCs w:val="16"/>
              </w:rPr>
            </w:pPr>
            <w:ins w:id="14177" w:author="Στάθης Καπ" w:date="2023-03-03T03:54:00Z">
              <w:r w:rsidRPr="00F665AE">
                <w:rPr>
                  <w:rFonts w:ascii="Calibri" w:hAnsi="Calibri" w:cs="Calibri"/>
                  <w:color w:val="000000"/>
                  <w:sz w:val="16"/>
                  <w:szCs w:val="16"/>
                  <w:rPrChange w:id="14178" w:author="Στάθης Καπ" w:date="2023-03-03T03:55:00Z">
                    <w:rPr>
                      <w:rFonts w:ascii="Calibri" w:hAnsi="Calibri" w:cs="Calibri"/>
                      <w:color w:val="000000"/>
                      <w:sz w:val="18"/>
                      <w:szCs w:val="18"/>
                    </w:rPr>
                  </w:rPrChange>
                </w:rPr>
                <w:t>840</w:t>
              </w:r>
            </w:ins>
          </w:p>
        </w:tc>
        <w:tc>
          <w:tcPr>
            <w:tcW w:w="541" w:type="dxa"/>
            <w:vAlign w:val="bottom"/>
            <w:tcPrChange w:id="14179" w:author="Στάθης Καπ" w:date="2023-03-03T06:26:00Z">
              <w:tcPr>
                <w:tcW w:w="541" w:type="dxa"/>
                <w:vAlign w:val="bottom"/>
              </w:tcPr>
            </w:tcPrChange>
          </w:tcPr>
          <w:p w14:paraId="6F97332C" w14:textId="04AB0811" w:rsidR="00C87CFE" w:rsidRPr="00F665AE" w:rsidRDefault="00C87CFE" w:rsidP="00C87CFE">
            <w:pPr>
              <w:jc w:val="center"/>
              <w:rPr>
                <w:ins w:id="14180" w:author="Στάθης Καπ" w:date="2023-03-03T03:52:00Z"/>
                <w:rFonts w:cstheme="minorHAnsi"/>
                <w:sz w:val="16"/>
                <w:szCs w:val="16"/>
              </w:rPr>
            </w:pPr>
            <w:ins w:id="14181" w:author="Στάθης Καπ" w:date="2023-03-03T03:54:00Z">
              <w:r w:rsidRPr="00F665AE">
                <w:rPr>
                  <w:rFonts w:ascii="Calibri" w:hAnsi="Calibri" w:cs="Calibri"/>
                  <w:color w:val="000000"/>
                  <w:sz w:val="16"/>
                  <w:szCs w:val="16"/>
                  <w:rPrChange w:id="14182" w:author="Στάθης Καπ" w:date="2023-03-03T03:55:00Z">
                    <w:rPr>
                      <w:rFonts w:ascii="Calibri" w:hAnsi="Calibri" w:cs="Calibri"/>
                      <w:color w:val="000000"/>
                      <w:sz w:val="18"/>
                      <w:szCs w:val="18"/>
                    </w:rPr>
                  </w:rPrChange>
                </w:rPr>
                <w:t>0.209</w:t>
              </w:r>
            </w:ins>
          </w:p>
        </w:tc>
        <w:tc>
          <w:tcPr>
            <w:tcW w:w="589" w:type="dxa"/>
            <w:vAlign w:val="center"/>
            <w:tcPrChange w:id="14183" w:author="Στάθης Καπ" w:date="2023-03-03T06:26:00Z">
              <w:tcPr>
                <w:tcW w:w="589" w:type="dxa"/>
                <w:vAlign w:val="center"/>
              </w:tcPr>
            </w:tcPrChange>
          </w:tcPr>
          <w:p w14:paraId="16930B8F" w14:textId="389D89C7" w:rsidR="00C87CFE" w:rsidRPr="00F665AE" w:rsidRDefault="00C87CFE" w:rsidP="00C87CFE">
            <w:pPr>
              <w:jc w:val="center"/>
              <w:rPr>
                <w:ins w:id="14184" w:author="Στάθης Καπ" w:date="2023-03-03T03:52:00Z"/>
                <w:rFonts w:cstheme="minorHAnsi"/>
                <w:sz w:val="16"/>
                <w:szCs w:val="16"/>
              </w:rPr>
            </w:pPr>
            <w:ins w:id="14185" w:author="Στάθης Καπ" w:date="2023-03-03T06:18:00Z">
              <w:r>
                <w:rPr>
                  <w:rFonts w:ascii="Calibri" w:hAnsi="Calibri" w:cstheme="minorHAnsi"/>
                  <w:color w:val="000000"/>
                  <w:sz w:val="16"/>
                  <w:szCs w:val="16"/>
                </w:rPr>
                <w:t>-1.2</w:t>
              </w:r>
            </w:ins>
          </w:p>
        </w:tc>
        <w:tc>
          <w:tcPr>
            <w:tcW w:w="463" w:type="dxa"/>
            <w:vAlign w:val="bottom"/>
            <w:tcPrChange w:id="14186" w:author="Στάθης Καπ" w:date="2023-03-03T06:26:00Z">
              <w:tcPr>
                <w:tcW w:w="463" w:type="dxa"/>
                <w:vAlign w:val="bottom"/>
              </w:tcPr>
            </w:tcPrChange>
          </w:tcPr>
          <w:p w14:paraId="222F2812" w14:textId="30611AD7" w:rsidR="00C87CFE" w:rsidRPr="00F665AE" w:rsidRDefault="00C87CFE" w:rsidP="00C87CFE">
            <w:pPr>
              <w:jc w:val="center"/>
              <w:rPr>
                <w:ins w:id="14187" w:author="Στάθης Καπ" w:date="2023-03-03T03:52:00Z"/>
                <w:rFonts w:cstheme="minorHAnsi"/>
                <w:sz w:val="16"/>
                <w:szCs w:val="16"/>
              </w:rPr>
            </w:pPr>
            <w:ins w:id="14188" w:author="Στάθης Καπ" w:date="2023-03-03T03:54:00Z">
              <w:r w:rsidRPr="00F665AE">
                <w:rPr>
                  <w:rFonts w:ascii="Calibri" w:hAnsi="Calibri" w:cs="Calibri"/>
                  <w:color w:val="000000"/>
                  <w:sz w:val="16"/>
                  <w:szCs w:val="16"/>
                  <w:rPrChange w:id="14189" w:author="Στάθης Καπ" w:date="2023-03-03T03:55:00Z">
                    <w:rPr>
                      <w:rFonts w:ascii="Calibri" w:hAnsi="Calibri" w:cs="Calibri"/>
                      <w:color w:val="000000"/>
                      <w:sz w:val="18"/>
                      <w:szCs w:val="18"/>
                    </w:rPr>
                  </w:rPrChange>
                </w:rPr>
                <w:t>810</w:t>
              </w:r>
            </w:ins>
          </w:p>
        </w:tc>
        <w:tc>
          <w:tcPr>
            <w:tcW w:w="541" w:type="dxa"/>
            <w:vAlign w:val="bottom"/>
            <w:tcPrChange w:id="14190" w:author="Στάθης Καπ" w:date="2023-03-03T06:26:00Z">
              <w:tcPr>
                <w:tcW w:w="541" w:type="dxa"/>
                <w:vAlign w:val="bottom"/>
              </w:tcPr>
            </w:tcPrChange>
          </w:tcPr>
          <w:p w14:paraId="0620FA15" w14:textId="184F7975" w:rsidR="00C87CFE" w:rsidRPr="00F665AE" w:rsidRDefault="00C87CFE" w:rsidP="00C87CFE">
            <w:pPr>
              <w:jc w:val="center"/>
              <w:rPr>
                <w:ins w:id="14191" w:author="Στάθης Καπ" w:date="2023-03-03T03:52:00Z"/>
                <w:rFonts w:cstheme="minorHAnsi"/>
                <w:sz w:val="16"/>
                <w:szCs w:val="16"/>
              </w:rPr>
            </w:pPr>
            <w:ins w:id="14192" w:author="Στάθης Καπ" w:date="2023-03-03T03:54:00Z">
              <w:r w:rsidRPr="00F665AE">
                <w:rPr>
                  <w:rFonts w:ascii="Calibri" w:hAnsi="Calibri" w:cs="Calibri"/>
                  <w:color w:val="000000"/>
                  <w:sz w:val="16"/>
                  <w:szCs w:val="16"/>
                  <w:rPrChange w:id="14193" w:author="Στάθης Καπ" w:date="2023-03-03T03:55:00Z">
                    <w:rPr>
                      <w:rFonts w:ascii="Calibri" w:hAnsi="Calibri" w:cs="Calibri"/>
                      <w:color w:val="000000"/>
                      <w:sz w:val="18"/>
                      <w:szCs w:val="18"/>
                    </w:rPr>
                  </w:rPrChange>
                </w:rPr>
                <w:t>0.242</w:t>
              </w:r>
            </w:ins>
          </w:p>
        </w:tc>
        <w:tc>
          <w:tcPr>
            <w:tcW w:w="589" w:type="dxa"/>
            <w:vAlign w:val="center"/>
            <w:tcPrChange w:id="14194" w:author="Στάθης Καπ" w:date="2023-03-03T06:26:00Z">
              <w:tcPr>
                <w:tcW w:w="589" w:type="dxa"/>
                <w:vAlign w:val="center"/>
              </w:tcPr>
            </w:tcPrChange>
          </w:tcPr>
          <w:p w14:paraId="3A26AC4E" w14:textId="702F2830" w:rsidR="00C87CFE" w:rsidRPr="00F665AE" w:rsidRDefault="00C87CFE" w:rsidP="00C87CFE">
            <w:pPr>
              <w:jc w:val="center"/>
              <w:rPr>
                <w:ins w:id="14195" w:author="Στάθης Καπ" w:date="2023-03-03T03:52:00Z"/>
                <w:rFonts w:cstheme="minorHAnsi"/>
                <w:sz w:val="16"/>
                <w:szCs w:val="16"/>
              </w:rPr>
            </w:pPr>
            <w:ins w:id="14196" w:author="Στάθης Καπ" w:date="2023-03-03T06:19:00Z">
              <w:r>
                <w:rPr>
                  <w:rFonts w:ascii="Calibri" w:hAnsi="Calibri" w:cstheme="minorHAnsi"/>
                  <w:color w:val="000000"/>
                  <w:sz w:val="16"/>
                  <w:szCs w:val="16"/>
                </w:rPr>
                <w:t>2.41</w:t>
              </w:r>
            </w:ins>
          </w:p>
        </w:tc>
      </w:tr>
      <w:tr w:rsidR="00C87CFE" w:rsidRPr="00BB05AC" w14:paraId="58E245B6" w14:textId="77777777" w:rsidTr="00F03C40">
        <w:tblPrEx>
          <w:tblW w:w="0" w:type="auto"/>
          <w:tblBorders>
            <w:insideH w:val="none" w:sz="0" w:space="0" w:color="auto"/>
            <w:insideV w:val="none" w:sz="0" w:space="0" w:color="auto"/>
          </w:tblBorders>
          <w:tblCellMar>
            <w:left w:w="0" w:type="dxa"/>
            <w:right w:w="0" w:type="dxa"/>
          </w:tblCellMar>
          <w:tblPrExChange w:id="1419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198" w:author="Στάθης Καπ" w:date="2023-03-03T03:52:00Z"/>
        </w:trPr>
        <w:tc>
          <w:tcPr>
            <w:tcW w:w="515" w:type="dxa"/>
            <w:tcBorders>
              <w:top w:val="nil"/>
              <w:bottom w:val="nil"/>
              <w:right w:val="single" w:sz="4" w:space="0" w:color="auto"/>
            </w:tcBorders>
            <w:shd w:val="clear" w:color="auto" w:fill="E7E6E6" w:themeFill="background2"/>
            <w:vAlign w:val="bottom"/>
            <w:tcPrChange w:id="14199" w:author="Στάθης Καπ" w:date="2023-03-03T06:26:00Z">
              <w:tcPr>
                <w:tcW w:w="515" w:type="dxa"/>
                <w:vAlign w:val="center"/>
              </w:tcPr>
            </w:tcPrChange>
          </w:tcPr>
          <w:p w14:paraId="1F0F7253" w14:textId="3BF33EB1" w:rsidR="00C87CFE" w:rsidRPr="00F665AE" w:rsidRDefault="00C87CFE" w:rsidP="00C87CFE">
            <w:pPr>
              <w:jc w:val="center"/>
              <w:rPr>
                <w:ins w:id="14200" w:author="Στάθης Καπ" w:date="2023-03-03T03:52:00Z"/>
                <w:sz w:val="16"/>
                <w:szCs w:val="16"/>
              </w:rPr>
            </w:pPr>
            <w:ins w:id="14201" w:author="Στάθης Καπ" w:date="2023-03-03T03:54:00Z">
              <w:r w:rsidRPr="00F665AE">
                <w:rPr>
                  <w:rFonts w:ascii="Calibri" w:hAnsi="Calibri" w:cs="Calibri"/>
                  <w:color w:val="000000"/>
                  <w:sz w:val="16"/>
                  <w:szCs w:val="16"/>
                  <w:rPrChange w:id="14202" w:author="Στάθης Καπ" w:date="2023-03-03T03:55:00Z">
                    <w:rPr>
                      <w:rFonts w:ascii="Calibri" w:hAnsi="Calibri" w:cs="Calibri"/>
                      <w:color w:val="000000"/>
                      <w:sz w:val="18"/>
                      <w:szCs w:val="18"/>
                    </w:rPr>
                  </w:rPrChange>
                </w:rPr>
                <w:t>c203</w:t>
              </w:r>
            </w:ins>
          </w:p>
        </w:tc>
        <w:tc>
          <w:tcPr>
            <w:tcW w:w="560" w:type="dxa"/>
            <w:tcBorders>
              <w:left w:val="single" w:sz="4" w:space="0" w:color="auto"/>
            </w:tcBorders>
            <w:tcPrChange w:id="14203" w:author="Στάθης Καπ" w:date="2023-03-03T06:26:00Z">
              <w:tcPr>
                <w:tcW w:w="560" w:type="dxa"/>
              </w:tcPr>
            </w:tcPrChange>
          </w:tcPr>
          <w:p w14:paraId="2EA1AE73" w14:textId="7DB8E72F" w:rsidR="00C87CFE" w:rsidRPr="00F665AE" w:rsidRDefault="00C87CFE" w:rsidP="00C87CFE">
            <w:pPr>
              <w:jc w:val="center"/>
              <w:rPr>
                <w:ins w:id="14204" w:author="Στάθης Καπ" w:date="2023-03-03T03:52:00Z"/>
                <w:rFonts w:cstheme="minorHAnsi"/>
                <w:sz w:val="16"/>
                <w:szCs w:val="16"/>
              </w:rPr>
            </w:pPr>
            <w:ins w:id="14205" w:author="Στάθης Καπ" w:date="2023-03-03T03:54:00Z">
              <w:r w:rsidRPr="00F665AE">
                <w:rPr>
                  <w:sz w:val="16"/>
                  <w:szCs w:val="16"/>
                  <w:rPrChange w:id="14206" w:author="Στάθης Καπ" w:date="2023-03-03T03:55:00Z">
                    <w:rPr>
                      <w:sz w:val="18"/>
                      <w:szCs w:val="18"/>
                    </w:rPr>
                  </w:rPrChange>
                </w:rPr>
                <w:t>960</w:t>
              </w:r>
            </w:ins>
          </w:p>
        </w:tc>
        <w:tc>
          <w:tcPr>
            <w:tcW w:w="855" w:type="dxa"/>
            <w:tcPrChange w:id="14207" w:author="Στάθης Καπ" w:date="2023-03-03T06:26:00Z">
              <w:tcPr>
                <w:tcW w:w="855" w:type="dxa"/>
              </w:tcPr>
            </w:tcPrChange>
          </w:tcPr>
          <w:p w14:paraId="0BAE3285" w14:textId="398A02F1" w:rsidR="00C87CFE" w:rsidRPr="00F665AE" w:rsidRDefault="00C87CFE" w:rsidP="00C87CFE">
            <w:pPr>
              <w:jc w:val="center"/>
              <w:rPr>
                <w:ins w:id="14208" w:author="Στάθης Καπ" w:date="2023-03-03T03:52:00Z"/>
                <w:rFonts w:cstheme="minorHAnsi"/>
                <w:sz w:val="16"/>
                <w:szCs w:val="16"/>
              </w:rPr>
            </w:pPr>
            <w:ins w:id="14209" w:author="Στάθης Καπ" w:date="2023-03-03T03:54:00Z">
              <w:r w:rsidRPr="00F665AE">
                <w:rPr>
                  <w:sz w:val="16"/>
                  <w:szCs w:val="16"/>
                  <w:rPrChange w:id="14210" w:author="Στάθης Καπ" w:date="2023-03-03T03:55:00Z">
                    <w:rPr>
                      <w:sz w:val="18"/>
                      <w:szCs w:val="18"/>
                    </w:rPr>
                  </w:rPrChange>
                </w:rPr>
                <w:t>940</w:t>
              </w:r>
            </w:ins>
          </w:p>
        </w:tc>
        <w:tc>
          <w:tcPr>
            <w:tcW w:w="544" w:type="dxa"/>
            <w:vAlign w:val="bottom"/>
            <w:tcPrChange w:id="14211" w:author="Στάθης Καπ" w:date="2023-03-03T06:26:00Z">
              <w:tcPr>
                <w:tcW w:w="544" w:type="dxa"/>
                <w:vAlign w:val="bottom"/>
              </w:tcPr>
            </w:tcPrChange>
          </w:tcPr>
          <w:p w14:paraId="34D4C965" w14:textId="7E9F9D9B" w:rsidR="00C87CFE" w:rsidRPr="00F665AE" w:rsidRDefault="00C87CFE" w:rsidP="00C87CFE">
            <w:pPr>
              <w:jc w:val="center"/>
              <w:rPr>
                <w:ins w:id="14212" w:author="Στάθης Καπ" w:date="2023-03-03T03:52:00Z"/>
                <w:rFonts w:cstheme="minorHAnsi"/>
                <w:sz w:val="16"/>
                <w:szCs w:val="16"/>
              </w:rPr>
            </w:pPr>
            <w:ins w:id="14213" w:author="Στάθης Καπ" w:date="2023-03-03T03:54:00Z">
              <w:r w:rsidRPr="00F665AE">
                <w:rPr>
                  <w:rFonts w:ascii="Calibri" w:hAnsi="Calibri" w:cs="Calibri"/>
                  <w:color w:val="000000"/>
                  <w:sz w:val="16"/>
                  <w:szCs w:val="16"/>
                  <w:rPrChange w:id="14214" w:author="Στάθης Καπ" w:date="2023-03-03T03:55:00Z">
                    <w:rPr>
                      <w:rFonts w:ascii="Calibri" w:hAnsi="Calibri" w:cs="Calibri"/>
                      <w:color w:val="000000"/>
                      <w:sz w:val="18"/>
                      <w:szCs w:val="18"/>
                    </w:rPr>
                  </w:rPrChange>
                </w:rPr>
                <w:t>890</w:t>
              </w:r>
            </w:ins>
          </w:p>
        </w:tc>
        <w:tc>
          <w:tcPr>
            <w:tcW w:w="621" w:type="dxa"/>
            <w:vAlign w:val="bottom"/>
            <w:tcPrChange w:id="14215" w:author="Στάθης Καπ" w:date="2023-03-03T06:26:00Z">
              <w:tcPr>
                <w:tcW w:w="621" w:type="dxa"/>
                <w:vAlign w:val="bottom"/>
              </w:tcPr>
            </w:tcPrChange>
          </w:tcPr>
          <w:p w14:paraId="623F008E" w14:textId="4C6E3D24" w:rsidR="00C87CFE" w:rsidRPr="00F665AE" w:rsidRDefault="00C87CFE" w:rsidP="00C87CFE">
            <w:pPr>
              <w:jc w:val="center"/>
              <w:rPr>
                <w:ins w:id="14216" w:author="Στάθης Καπ" w:date="2023-03-03T03:52:00Z"/>
                <w:rFonts w:cstheme="minorHAnsi"/>
                <w:sz w:val="16"/>
                <w:szCs w:val="16"/>
              </w:rPr>
            </w:pPr>
            <w:ins w:id="14217" w:author="Στάθης Καπ" w:date="2023-03-03T03:54:00Z">
              <w:r w:rsidRPr="00F665AE">
                <w:rPr>
                  <w:rFonts w:ascii="Calibri" w:hAnsi="Calibri" w:cs="Calibri"/>
                  <w:color w:val="000000"/>
                  <w:sz w:val="16"/>
                  <w:szCs w:val="16"/>
                  <w:rPrChange w:id="14218" w:author="Στάθης Καπ" w:date="2023-03-03T03:55:00Z">
                    <w:rPr>
                      <w:rFonts w:ascii="Calibri" w:hAnsi="Calibri" w:cs="Calibri"/>
                      <w:color w:val="000000"/>
                      <w:sz w:val="18"/>
                      <w:szCs w:val="18"/>
                    </w:rPr>
                  </w:rPrChange>
                </w:rPr>
                <w:t>0.268</w:t>
              </w:r>
            </w:ins>
          </w:p>
        </w:tc>
        <w:tc>
          <w:tcPr>
            <w:tcW w:w="669" w:type="dxa"/>
            <w:vAlign w:val="center"/>
            <w:tcPrChange w:id="14219" w:author="Στάθης Καπ" w:date="2023-03-03T06:26:00Z">
              <w:tcPr>
                <w:tcW w:w="669" w:type="dxa"/>
                <w:vAlign w:val="center"/>
              </w:tcPr>
            </w:tcPrChange>
          </w:tcPr>
          <w:p w14:paraId="260531C3" w14:textId="0803B4E6" w:rsidR="00C87CFE" w:rsidRPr="00F665AE" w:rsidRDefault="00C87CFE" w:rsidP="00C87CFE">
            <w:pPr>
              <w:jc w:val="center"/>
              <w:rPr>
                <w:ins w:id="14220" w:author="Στάθης Καπ" w:date="2023-03-03T03:52:00Z"/>
                <w:rFonts w:cstheme="minorHAnsi"/>
                <w:sz w:val="16"/>
                <w:szCs w:val="16"/>
              </w:rPr>
            </w:pPr>
            <w:ins w:id="14221" w:author="Στάθης Καπ" w:date="2023-03-03T06:18:00Z">
              <w:r>
                <w:rPr>
                  <w:rFonts w:ascii="Calibri" w:hAnsi="Calibri" w:cstheme="minorHAnsi"/>
                  <w:color w:val="000000"/>
                  <w:sz w:val="16"/>
                  <w:szCs w:val="16"/>
                </w:rPr>
                <w:t>7.29</w:t>
              </w:r>
            </w:ins>
          </w:p>
        </w:tc>
        <w:tc>
          <w:tcPr>
            <w:tcW w:w="543" w:type="dxa"/>
            <w:vAlign w:val="bottom"/>
            <w:tcPrChange w:id="14222" w:author="Στάθης Καπ" w:date="2023-03-03T06:26:00Z">
              <w:tcPr>
                <w:tcW w:w="543" w:type="dxa"/>
                <w:vAlign w:val="bottom"/>
              </w:tcPr>
            </w:tcPrChange>
          </w:tcPr>
          <w:p w14:paraId="3052C814" w14:textId="3C2C7568" w:rsidR="00C87CFE" w:rsidRPr="00F665AE" w:rsidRDefault="00C87CFE" w:rsidP="00C87CFE">
            <w:pPr>
              <w:jc w:val="center"/>
              <w:rPr>
                <w:ins w:id="14223" w:author="Στάθης Καπ" w:date="2023-03-03T03:52:00Z"/>
                <w:rFonts w:cstheme="minorHAnsi"/>
                <w:sz w:val="16"/>
                <w:szCs w:val="16"/>
              </w:rPr>
            </w:pPr>
            <w:ins w:id="14224" w:author="Στάθης Καπ" w:date="2023-03-03T03:54:00Z">
              <w:r w:rsidRPr="00F665AE">
                <w:rPr>
                  <w:rFonts w:ascii="Calibri" w:hAnsi="Calibri" w:cs="Calibri"/>
                  <w:color w:val="000000"/>
                  <w:sz w:val="16"/>
                  <w:szCs w:val="16"/>
                  <w:rPrChange w:id="14225" w:author="Στάθης Καπ" w:date="2023-03-03T03:55:00Z">
                    <w:rPr>
                      <w:rFonts w:ascii="Calibri" w:hAnsi="Calibri" w:cs="Calibri"/>
                      <w:color w:val="000000"/>
                      <w:sz w:val="18"/>
                      <w:szCs w:val="18"/>
                    </w:rPr>
                  </w:rPrChange>
                </w:rPr>
                <w:t>880</w:t>
              </w:r>
            </w:ins>
          </w:p>
        </w:tc>
        <w:tc>
          <w:tcPr>
            <w:tcW w:w="621" w:type="dxa"/>
            <w:vAlign w:val="bottom"/>
            <w:tcPrChange w:id="14226" w:author="Στάθης Καπ" w:date="2023-03-03T06:26:00Z">
              <w:tcPr>
                <w:tcW w:w="621" w:type="dxa"/>
                <w:vAlign w:val="bottom"/>
              </w:tcPr>
            </w:tcPrChange>
          </w:tcPr>
          <w:p w14:paraId="72D2709E" w14:textId="10A0DCC4" w:rsidR="00C87CFE" w:rsidRPr="00F665AE" w:rsidRDefault="00C87CFE" w:rsidP="00C87CFE">
            <w:pPr>
              <w:jc w:val="center"/>
              <w:rPr>
                <w:ins w:id="14227" w:author="Στάθης Καπ" w:date="2023-03-03T03:52:00Z"/>
                <w:rFonts w:cstheme="minorHAnsi"/>
                <w:sz w:val="16"/>
                <w:szCs w:val="16"/>
              </w:rPr>
            </w:pPr>
            <w:ins w:id="14228" w:author="Στάθης Καπ" w:date="2023-03-03T03:54:00Z">
              <w:r w:rsidRPr="00F665AE">
                <w:rPr>
                  <w:rFonts w:ascii="Calibri" w:hAnsi="Calibri" w:cs="Calibri"/>
                  <w:color w:val="000000"/>
                  <w:sz w:val="16"/>
                  <w:szCs w:val="16"/>
                  <w:rPrChange w:id="14229" w:author="Στάθης Καπ" w:date="2023-03-03T03:55:00Z">
                    <w:rPr>
                      <w:rFonts w:ascii="Calibri" w:hAnsi="Calibri" w:cs="Calibri"/>
                      <w:color w:val="000000"/>
                      <w:sz w:val="18"/>
                      <w:szCs w:val="18"/>
                    </w:rPr>
                  </w:rPrChange>
                </w:rPr>
                <w:t>0.249</w:t>
              </w:r>
            </w:ins>
          </w:p>
        </w:tc>
        <w:tc>
          <w:tcPr>
            <w:tcW w:w="669" w:type="dxa"/>
            <w:vAlign w:val="center"/>
            <w:tcPrChange w:id="14230" w:author="Στάθης Καπ" w:date="2023-03-03T06:26:00Z">
              <w:tcPr>
                <w:tcW w:w="669" w:type="dxa"/>
                <w:vAlign w:val="center"/>
              </w:tcPr>
            </w:tcPrChange>
          </w:tcPr>
          <w:p w14:paraId="0E3756EF" w14:textId="10359BC8" w:rsidR="00C87CFE" w:rsidRPr="00F665AE" w:rsidRDefault="00C87CFE" w:rsidP="00C87CFE">
            <w:pPr>
              <w:jc w:val="center"/>
              <w:rPr>
                <w:ins w:id="14231" w:author="Στάθης Καπ" w:date="2023-03-03T03:52:00Z"/>
                <w:rFonts w:cstheme="minorHAnsi"/>
                <w:sz w:val="16"/>
                <w:szCs w:val="16"/>
              </w:rPr>
            </w:pPr>
            <w:ins w:id="14232" w:author="Στάθης Καπ" w:date="2023-03-03T06:18:00Z">
              <w:r>
                <w:rPr>
                  <w:rFonts w:ascii="Calibri" w:hAnsi="Calibri" w:cstheme="minorHAnsi"/>
                  <w:color w:val="000000"/>
                  <w:sz w:val="16"/>
                  <w:szCs w:val="16"/>
                </w:rPr>
                <w:t>1.12</w:t>
              </w:r>
            </w:ins>
          </w:p>
        </w:tc>
        <w:tc>
          <w:tcPr>
            <w:tcW w:w="508" w:type="dxa"/>
            <w:vAlign w:val="bottom"/>
            <w:tcPrChange w:id="14233" w:author="Στάθης Καπ" w:date="2023-03-03T06:26:00Z">
              <w:tcPr>
                <w:tcW w:w="508" w:type="dxa"/>
                <w:vAlign w:val="bottom"/>
              </w:tcPr>
            </w:tcPrChange>
          </w:tcPr>
          <w:p w14:paraId="7C0EDA46" w14:textId="064217B5" w:rsidR="00C87CFE" w:rsidRPr="00F665AE" w:rsidRDefault="00C87CFE" w:rsidP="00C87CFE">
            <w:pPr>
              <w:jc w:val="center"/>
              <w:rPr>
                <w:ins w:id="14234" w:author="Στάθης Καπ" w:date="2023-03-03T03:52:00Z"/>
                <w:rFonts w:cstheme="minorHAnsi"/>
                <w:sz w:val="16"/>
                <w:szCs w:val="16"/>
              </w:rPr>
            </w:pPr>
            <w:ins w:id="14235" w:author="Στάθης Καπ" w:date="2023-03-03T03:54:00Z">
              <w:r w:rsidRPr="00F665AE">
                <w:rPr>
                  <w:rFonts w:ascii="Calibri" w:hAnsi="Calibri" w:cs="Calibri"/>
                  <w:color w:val="000000"/>
                  <w:sz w:val="16"/>
                  <w:szCs w:val="16"/>
                  <w:rPrChange w:id="14236" w:author="Στάθης Καπ" w:date="2023-03-03T03:55:00Z">
                    <w:rPr>
                      <w:rFonts w:ascii="Calibri" w:hAnsi="Calibri" w:cs="Calibri"/>
                      <w:color w:val="000000"/>
                      <w:sz w:val="18"/>
                      <w:szCs w:val="18"/>
                    </w:rPr>
                  </w:rPrChange>
                </w:rPr>
                <w:t>900</w:t>
              </w:r>
            </w:ins>
          </w:p>
        </w:tc>
        <w:tc>
          <w:tcPr>
            <w:tcW w:w="541" w:type="dxa"/>
            <w:vAlign w:val="bottom"/>
            <w:tcPrChange w:id="14237" w:author="Στάθης Καπ" w:date="2023-03-03T06:26:00Z">
              <w:tcPr>
                <w:tcW w:w="541" w:type="dxa"/>
                <w:vAlign w:val="bottom"/>
              </w:tcPr>
            </w:tcPrChange>
          </w:tcPr>
          <w:p w14:paraId="60D8AC42" w14:textId="30943FB0" w:rsidR="00C87CFE" w:rsidRPr="00F665AE" w:rsidRDefault="00C87CFE" w:rsidP="00C87CFE">
            <w:pPr>
              <w:jc w:val="center"/>
              <w:rPr>
                <w:ins w:id="14238" w:author="Στάθης Καπ" w:date="2023-03-03T03:52:00Z"/>
                <w:rFonts w:cstheme="minorHAnsi"/>
                <w:sz w:val="16"/>
                <w:szCs w:val="16"/>
              </w:rPr>
            </w:pPr>
            <w:ins w:id="14239" w:author="Στάθης Καπ" w:date="2023-03-03T03:54:00Z">
              <w:r w:rsidRPr="00F665AE">
                <w:rPr>
                  <w:rFonts w:ascii="Calibri" w:hAnsi="Calibri" w:cs="Calibri"/>
                  <w:color w:val="000000"/>
                  <w:sz w:val="16"/>
                  <w:szCs w:val="16"/>
                  <w:rPrChange w:id="14240" w:author="Στάθης Καπ" w:date="2023-03-03T03:55:00Z">
                    <w:rPr>
                      <w:rFonts w:ascii="Calibri" w:hAnsi="Calibri" w:cs="Calibri"/>
                      <w:color w:val="000000"/>
                      <w:sz w:val="18"/>
                      <w:szCs w:val="18"/>
                    </w:rPr>
                  </w:rPrChange>
                </w:rPr>
                <w:t>0.224</w:t>
              </w:r>
            </w:ins>
          </w:p>
        </w:tc>
        <w:tc>
          <w:tcPr>
            <w:tcW w:w="589" w:type="dxa"/>
            <w:vAlign w:val="center"/>
            <w:tcPrChange w:id="14241" w:author="Στάθης Καπ" w:date="2023-03-03T06:26:00Z">
              <w:tcPr>
                <w:tcW w:w="589" w:type="dxa"/>
                <w:vAlign w:val="center"/>
              </w:tcPr>
            </w:tcPrChange>
          </w:tcPr>
          <w:p w14:paraId="7355517D" w14:textId="0EBB690B" w:rsidR="00C87CFE" w:rsidRPr="00F665AE" w:rsidRDefault="00C87CFE" w:rsidP="00C87CFE">
            <w:pPr>
              <w:jc w:val="center"/>
              <w:rPr>
                <w:ins w:id="14242" w:author="Στάθης Καπ" w:date="2023-03-03T03:52:00Z"/>
                <w:rFonts w:cstheme="minorHAnsi"/>
                <w:sz w:val="16"/>
                <w:szCs w:val="16"/>
              </w:rPr>
            </w:pPr>
            <w:ins w:id="14243" w:author="Στάθης Καπ" w:date="2023-03-03T06:18:00Z">
              <w:r>
                <w:rPr>
                  <w:rFonts w:ascii="Calibri" w:hAnsi="Calibri" w:cstheme="minorHAnsi"/>
                  <w:color w:val="000000"/>
                  <w:sz w:val="16"/>
                  <w:szCs w:val="16"/>
                </w:rPr>
                <w:t>-1.12</w:t>
              </w:r>
            </w:ins>
          </w:p>
        </w:tc>
        <w:tc>
          <w:tcPr>
            <w:tcW w:w="463" w:type="dxa"/>
            <w:vAlign w:val="bottom"/>
            <w:tcPrChange w:id="14244" w:author="Στάθης Καπ" w:date="2023-03-03T06:26:00Z">
              <w:tcPr>
                <w:tcW w:w="463" w:type="dxa"/>
                <w:vAlign w:val="bottom"/>
              </w:tcPr>
            </w:tcPrChange>
          </w:tcPr>
          <w:p w14:paraId="2B242FBB" w14:textId="425C20F9" w:rsidR="00C87CFE" w:rsidRPr="00F665AE" w:rsidRDefault="00C87CFE" w:rsidP="00C87CFE">
            <w:pPr>
              <w:jc w:val="center"/>
              <w:rPr>
                <w:ins w:id="14245" w:author="Στάθης Καπ" w:date="2023-03-03T03:52:00Z"/>
                <w:rFonts w:cstheme="minorHAnsi"/>
                <w:sz w:val="16"/>
                <w:szCs w:val="16"/>
              </w:rPr>
            </w:pPr>
            <w:ins w:id="14246" w:author="Στάθης Καπ" w:date="2023-03-03T03:54:00Z">
              <w:r w:rsidRPr="00F665AE">
                <w:rPr>
                  <w:rFonts w:ascii="Calibri" w:hAnsi="Calibri" w:cs="Calibri"/>
                  <w:color w:val="000000"/>
                  <w:sz w:val="16"/>
                  <w:szCs w:val="16"/>
                  <w:rPrChange w:id="14247" w:author="Στάθης Καπ" w:date="2023-03-03T03:55:00Z">
                    <w:rPr>
                      <w:rFonts w:ascii="Calibri" w:hAnsi="Calibri" w:cs="Calibri"/>
                      <w:color w:val="000000"/>
                      <w:sz w:val="18"/>
                      <w:szCs w:val="18"/>
                    </w:rPr>
                  </w:rPrChange>
                </w:rPr>
                <w:t>910</w:t>
              </w:r>
            </w:ins>
          </w:p>
        </w:tc>
        <w:tc>
          <w:tcPr>
            <w:tcW w:w="541" w:type="dxa"/>
            <w:vAlign w:val="bottom"/>
            <w:tcPrChange w:id="14248" w:author="Στάθης Καπ" w:date="2023-03-03T06:26:00Z">
              <w:tcPr>
                <w:tcW w:w="541" w:type="dxa"/>
                <w:vAlign w:val="bottom"/>
              </w:tcPr>
            </w:tcPrChange>
          </w:tcPr>
          <w:p w14:paraId="2647F493" w14:textId="6369C8B9" w:rsidR="00C87CFE" w:rsidRPr="00F665AE" w:rsidRDefault="00C87CFE" w:rsidP="00C87CFE">
            <w:pPr>
              <w:jc w:val="center"/>
              <w:rPr>
                <w:ins w:id="14249" w:author="Στάθης Καπ" w:date="2023-03-03T03:52:00Z"/>
                <w:rFonts w:cstheme="minorHAnsi"/>
                <w:sz w:val="16"/>
                <w:szCs w:val="16"/>
              </w:rPr>
            </w:pPr>
            <w:ins w:id="14250" w:author="Στάθης Καπ" w:date="2023-03-03T03:54:00Z">
              <w:r w:rsidRPr="00F665AE">
                <w:rPr>
                  <w:rFonts w:ascii="Calibri" w:hAnsi="Calibri" w:cs="Calibri"/>
                  <w:color w:val="000000"/>
                  <w:sz w:val="16"/>
                  <w:szCs w:val="16"/>
                  <w:rPrChange w:id="14251" w:author="Στάθης Καπ" w:date="2023-03-03T03:55:00Z">
                    <w:rPr>
                      <w:rFonts w:ascii="Calibri" w:hAnsi="Calibri" w:cs="Calibri"/>
                      <w:color w:val="000000"/>
                      <w:sz w:val="18"/>
                      <w:szCs w:val="18"/>
                    </w:rPr>
                  </w:rPrChange>
                </w:rPr>
                <w:t>0.194</w:t>
              </w:r>
            </w:ins>
          </w:p>
        </w:tc>
        <w:tc>
          <w:tcPr>
            <w:tcW w:w="589" w:type="dxa"/>
            <w:vAlign w:val="center"/>
            <w:tcPrChange w:id="14252" w:author="Στάθης Καπ" w:date="2023-03-03T06:26:00Z">
              <w:tcPr>
                <w:tcW w:w="589" w:type="dxa"/>
                <w:vAlign w:val="center"/>
              </w:tcPr>
            </w:tcPrChange>
          </w:tcPr>
          <w:p w14:paraId="317E6480" w14:textId="5C25BCEF" w:rsidR="00C87CFE" w:rsidRPr="00F665AE" w:rsidRDefault="00C87CFE" w:rsidP="00C87CFE">
            <w:pPr>
              <w:jc w:val="center"/>
              <w:rPr>
                <w:ins w:id="14253" w:author="Στάθης Καπ" w:date="2023-03-03T03:52:00Z"/>
                <w:rFonts w:cstheme="minorHAnsi"/>
                <w:sz w:val="16"/>
                <w:szCs w:val="16"/>
              </w:rPr>
            </w:pPr>
            <w:ins w:id="14254" w:author="Στάθης Καπ" w:date="2023-03-03T06:19:00Z">
              <w:r>
                <w:rPr>
                  <w:rFonts w:ascii="Calibri" w:hAnsi="Calibri" w:cstheme="minorHAnsi"/>
                  <w:color w:val="000000"/>
                  <w:sz w:val="16"/>
                  <w:szCs w:val="16"/>
                </w:rPr>
                <w:t>-2.25</w:t>
              </w:r>
            </w:ins>
          </w:p>
        </w:tc>
      </w:tr>
      <w:tr w:rsidR="00C87CFE" w:rsidRPr="00BB05AC" w14:paraId="001DE720" w14:textId="77777777" w:rsidTr="00F03C40">
        <w:tblPrEx>
          <w:tblW w:w="0" w:type="auto"/>
          <w:tblBorders>
            <w:insideH w:val="none" w:sz="0" w:space="0" w:color="auto"/>
            <w:insideV w:val="none" w:sz="0" w:space="0" w:color="auto"/>
          </w:tblBorders>
          <w:tblCellMar>
            <w:left w:w="0" w:type="dxa"/>
            <w:right w:w="0" w:type="dxa"/>
          </w:tblCellMar>
          <w:tblPrExChange w:id="1425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256" w:author="Στάθης Καπ" w:date="2023-03-03T03:52:00Z"/>
        </w:trPr>
        <w:tc>
          <w:tcPr>
            <w:tcW w:w="515" w:type="dxa"/>
            <w:tcBorders>
              <w:top w:val="nil"/>
              <w:bottom w:val="nil"/>
              <w:right w:val="single" w:sz="4" w:space="0" w:color="auto"/>
            </w:tcBorders>
            <w:shd w:val="clear" w:color="auto" w:fill="E7E6E6" w:themeFill="background2"/>
            <w:vAlign w:val="bottom"/>
            <w:tcPrChange w:id="14257" w:author="Στάθης Καπ" w:date="2023-03-03T06:26:00Z">
              <w:tcPr>
                <w:tcW w:w="515" w:type="dxa"/>
                <w:vAlign w:val="center"/>
              </w:tcPr>
            </w:tcPrChange>
          </w:tcPr>
          <w:p w14:paraId="7B992E55" w14:textId="6C4639FF" w:rsidR="00C87CFE" w:rsidRPr="00F665AE" w:rsidRDefault="00C87CFE" w:rsidP="00C87CFE">
            <w:pPr>
              <w:jc w:val="center"/>
              <w:rPr>
                <w:ins w:id="14258" w:author="Στάθης Καπ" w:date="2023-03-03T03:52:00Z"/>
                <w:sz w:val="16"/>
                <w:szCs w:val="16"/>
              </w:rPr>
            </w:pPr>
            <w:ins w:id="14259" w:author="Στάθης Καπ" w:date="2023-03-03T03:54:00Z">
              <w:r w:rsidRPr="00F665AE">
                <w:rPr>
                  <w:rFonts w:ascii="Calibri" w:hAnsi="Calibri" w:cs="Calibri"/>
                  <w:color w:val="000000"/>
                  <w:sz w:val="16"/>
                  <w:szCs w:val="16"/>
                  <w:rPrChange w:id="14260" w:author="Στάθης Καπ" w:date="2023-03-03T03:55:00Z">
                    <w:rPr>
                      <w:rFonts w:ascii="Calibri" w:hAnsi="Calibri" w:cs="Calibri"/>
                      <w:color w:val="000000"/>
                      <w:sz w:val="18"/>
                      <w:szCs w:val="18"/>
                    </w:rPr>
                  </w:rPrChange>
                </w:rPr>
                <w:t>c204</w:t>
              </w:r>
            </w:ins>
          </w:p>
        </w:tc>
        <w:tc>
          <w:tcPr>
            <w:tcW w:w="560" w:type="dxa"/>
            <w:tcBorders>
              <w:left w:val="single" w:sz="4" w:space="0" w:color="auto"/>
            </w:tcBorders>
            <w:tcPrChange w:id="14261" w:author="Στάθης Καπ" w:date="2023-03-03T06:26:00Z">
              <w:tcPr>
                <w:tcW w:w="560" w:type="dxa"/>
              </w:tcPr>
            </w:tcPrChange>
          </w:tcPr>
          <w:p w14:paraId="3E935D34" w14:textId="5D2BCED7" w:rsidR="00C87CFE" w:rsidRPr="00F665AE" w:rsidRDefault="00C87CFE" w:rsidP="00C87CFE">
            <w:pPr>
              <w:jc w:val="center"/>
              <w:rPr>
                <w:ins w:id="14262" w:author="Στάθης Καπ" w:date="2023-03-03T03:52:00Z"/>
                <w:rFonts w:cstheme="minorHAnsi"/>
                <w:sz w:val="16"/>
                <w:szCs w:val="16"/>
              </w:rPr>
            </w:pPr>
            <w:ins w:id="14263" w:author="Στάθης Καπ" w:date="2023-03-03T03:54:00Z">
              <w:r w:rsidRPr="00F665AE">
                <w:rPr>
                  <w:sz w:val="16"/>
                  <w:szCs w:val="16"/>
                  <w:rPrChange w:id="14264" w:author="Στάθης Καπ" w:date="2023-03-03T03:55:00Z">
                    <w:rPr>
                      <w:sz w:val="18"/>
                      <w:szCs w:val="18"/>
                    </w:rPr>
                  </w:rPrChange>
                </w:rPr>
                <w:t>980</w:t>
              </w:r>
            </w:ins>
          </w:p>
        </w:tc>
        <w:tc>
          <w:tcPr>
            <w:tcW w:w="855" w:type="dxa"/>
            <w:tcPrChange w:id="14265" w:author="Στάθης Καπ" w:date="2023-03-03T06:26:00Z">
              <w:tcPr>
                <w:tcW w:w="855" w:type="dxa"/>
              </w:tcPr>
            </w:tcPrChange>
          </w:tcPr>
          <w:p w14:paraId="366B6424" w14:textId="74AAFAD3" w:rsidR="00C87CFE" w:rsidRPr="00F665AE" w:rsidRDefault="00C87CFE" w:rsidP="00C87CFE">
            <w:pPr>
              <w:jc w:val="center"/>
              <w:rPr>
                <w:ins w:id="14266" w:author="Στάθης Καπ" w:date="2023-03-03T03:52:00Z"/>
                <w:rFonts w:cstheme="minorHAnsi"/>
                <w:sz w:val="16"/>
                <w:szCs w:val="16"/>
              </w:rPr>
            </w:pPr>
            <w:ins w:id="14267" w:author="Στάθης Καπ" w:date="2023-03-03T03:54:00Z">
              <w:r w:rsidRPr="00F665AE">
                <w:rPr>
                  <w:sz w:val="16"/>
                  <w:szCs w:val="16"/>
                  <w:rPrChange w:id="14268" w:author="Στάθης Καπ" w:date="2023-03-03T03:55:00Z">
                    <w:rPr>
                      <w:sz w:val="18"/>
                      <w:szCs w:val="18"/>
                    </w:rPr>
                  </w:rPrChange>
                </w:rPr>
                <w:t>950</w:t>
              </w:r>
            </w:ins>
          </w:p>
        </w:tc>
        <w:tc>
          <w:tcPr>
            <w:tcW w:w="544" w:type="dxa"/>
            <w:vAlign w:val="bottom"/>
            <w:tcPrChange w:id="14269" w:author="Στάθης Καπ" w:date="2023-03-03T06:26:00Z">
              <w:tcPr>
                <w:tcW w:w="544" w:type="dxa"/>
                <w:vAlign w:val="bottom"/>
              </w:tcPr>
            </w:tcPrChange>
          </w:tcPr>
          <w:p w14:paraId="50ED8129" w14:textId="5E655FFF" w:rsidR="00C87CFE" w:rsidRPr="00F665AE" w:rsidRDefault="00C87CFE" w:rsidP="00C87CFE">
            <w:pPr>
              <w:jc w:val="center"/>
              <w:rPr>
                <w:ins w:id="14270" w:author="Στάθης Καπ" w:date="2023-03-03T03:52:00Z"/>
                <w:rFonts w:cstheme="minorHAnsi"/>
                <w:sz w:val="16"/>
                <w:szCs w:val="16"/>
              </w:rPr>
            </w:pPr>
            <w:ins w:id="14271" w:author="Στάθης Καπ" w:date="2023-03-03T03:54:00Z">
              <w:r w:rsidRPr="00F665AE">
                <w:rPr>
                  <w:rFonts w:ascii="Calibri" w:hAnsi="Calibri" w:cs="Calibri"/>
                  <w:color w:val="000000"/>
                  <w:sz w:val="16"/>
                  <w:szCs w:val="16"/>
                  <w:rPrChange w:id="14272" w:author="Στάθης Καπ" w:date="2023-03-03T03:55:00Z">
                    <w:rPr>
                      <w:rFonts w:ascii="Calibri" w:hAnsi="Calibri" w:cs="Calibri"/>
                      <w:color w:val="000000"/>
                      <w:sz w:val="18"/>
                      <w:szCs w:val="18"/>
                    </w:rPr>
                  </w:rPrChange>
                </w:rPr>
                <w:t>920</w:t>
              </w:r>
            </w:ins>
          </w:p>
        </w:tc>
        <w:tc>
          <w:tcPr>
            <w:tcW w:w="621" w:type="dxa"/>
            <w:vAlign w:val="bottom"/>
            <w:tcPrChange w:id="14273" w:author="Στάθης Καπ" w:date="2023-03-03T06:26:00Z">
              <w:tcPr>
                <w:tcW w:w="621" w:type="dxa"/>
                <w:vAlign w:val="bottom"/>
              </w:tcPr>
            </w:tcPrChange>
          </w:tcPr>
          <w:p w14:paraId="4280D1B1" w14:textId="7220907A" w:rsidR="00C87CFE" w:rsidRPr="00F665AE" w:rsidRDefault="00C87CFE" w:rsidP="00C87CFE">
            <w:pPr>
              <w:jc w:val="center"/>
              <w:rPr>
                <w:ins w:id="14274" w:author="Στάθης Καπ" w:date="2023-03-03T03:52:00Z"/>
                <w:rFonts w:cstheme="minorHAnsi"/>
                <w:sz w:val="16"/>
                <w:szCs w:val="16"/>
              </w:rPr>
            </w:pPr>
            <w:ins w:id="14275" w:author="Στάθης Καπ" w:date="2023-03-03T03:54:00Z">
              <w:r w:rsidRPr="00F665AE">
                <w:rPr>
                  <w:rFonts w:ascii="Calibri" w:hAnsi="Calibri" w:cs="Calibri"/>
                  <w:color w:val="000000"/>
                  <w:sz w:val="16"/>
                  <w:szCs w:val="16"/>
                  <w:rPrChange w:id="14276" w:author="Στάθης Καπ" w:date="2023-03-03T03:55:00Z">
                    <w:rPr>
                      <w:rFonts w:ascii="Calibri" w:hAnsi="Calibri" w:cs="Calibri"/>
                      <w:color w:val="000000"/>
                      <w:sz w:val="18"/>
                      <w:szCs w:val="18"/>
                    </w:rPr>
                  </w:rPrChange>
                </w:rPr>
                <w:t>0.275</w:t>
              </w:r>
            </w:ins>
          </w:p>
        </w:tc>
        <w:tc>
          <w:tcPr>
            <w:tcW w:w="669" w:type="dxa"/>
            <w:vAlign w:val="center"/>
            <w:tcPrChange w:id="14277" w:author="Στάθης Καπ" w:date="2023-03-03T06:26:00Z">
              <w:tcPr>
                <w:tcW w:w="669" w:type="dxa"/>
                <w:vAlign w:val="center"/>
              </w:tcPr>
            </w:tcPrChange>
          </w:tcPr>
          <w:p w14:paraId="62F95E4C" w14:textId="113F8A77" w:rsidR="00C87CFE" w:rsidRPr="00F665AE" w:rsidRDefault="00C87CFE" w:rsidP="00C87CFE">
            <w:pPr>
              <w:jc w:val="center"/>
              <w:rPr>
                <w:ins w:id="14278" w:author="Στάθης Καπ" w:date="2023-03-03T03:52:00Z"/>
                <w:rFonts w:cstheme="minorHAnsi"/>
                <w:sz w:val="16"/>
                <w:szCs w:val="16"/>
              </w:rPr>
            </w:pPr>
            <w:ins w:id="14279" w:author="Στάθης Καπ" w:date="2023-03-03T06:18:00Z">
              <w:r>
                <w:rPr>
                  <w:rFonts w:ascii="Calibri" w:hAnsi="Calibri" w:cstheme="minorHAnsi"/>
                  <w:color w:val="000000"/>
                  <w:sz w:val="16"/>
                  <w:szCs w:val="16"/>
                </w:rPr>
                <w:t>6.12</w:t>
              </w:r>
            </w:ins>
          </w:p>
        </w:tc>
        <w:tc>
          <w:tcPr>
            <w:tcW w:w="543" w:type="dxa"/>
            <w:vAlign w:val="bottom"/>
            <w:tcPrChange w:id="14280" w:author="Στάθης Καπ" w:date="2023-03-03T06:26:00Z">
              <w:tcPr>
                <w:tcW w:w="543" w:type="dxa"/>
                <w:vAlign w:val="bottom"/>
              </w:tcPr>
            </w:tcPrChange>
          </w:tcPr>
          <w:p w14:paraId="13A37223" w14:textId="6653862A" w:rsidR="00C87CFE" w:rsidRPr="00F665AE" w:rsidRDefault="00C87CFE" w:rsidP="00C87CFE">
            <w:pPr>
              <w:jc w:val="center"/>
              <w:rPr>
                <w:ins w:id="14281" w:author="Στάθης Καπ" w:date="2023-03-03T03:52:00Z"/>
                <w:rFonts w:cstheme="minorHAnsi"/>
                <w:sz w:val="16"/>
                <w:szCs w:val="16"/>
              </w:rPr>
            </w:pPr>
            <w:ins w:id="14282" w:author="Στάθης Καπ" w:date="2023-03-03T03:54:00Z">
              <w:r w:rsidRPr="00F665AE">
                <w:rPr>
                  <w:rFonts w:ascii="Calibri" w:hAnsi="Calibri" w:cs="Calibri"/>
                  <w:color w:val="000000"/>
                  <w:sz w:val="16"/>
                  <w:szCs w:val="16"/>
                  <w:rPrChange w:id="14283" w:author="Στάθης Καπ" w:date="2023-03-03T03:55:00Z">
                    <w:rPr>
                      <w:rFonts w:ascii="Calibri" w:hAnsi="Calibri" w:cs="Calibri"/>
                      <w:color w:val="000000"/>
                      <w:sz w:val="18"/>
                      <w:szCs w:val="18"/>
                    </w:rPr>
                  </w:rPrChange>
                </w:rPr>
                <w:t>910</w:t>
              </w:r>
            </w:ins>
          </w:p>
        </w:tc>
        <w:tc>
          <w:tcPr>
            <w:tcW w:w="621" w:type="dxa"/>
            <w:vAlign w:val="bottom"/>
            <w:tcPrChange w:id="14284" w:author="Στάθης Καπ" w:date="2023-03-03T06:26:00Z">
              <w:tcPr>
                <w:tcW w:w="621" w:type="dxa"/>
                <w:vAlign w:val="bottom"/>
              </w:tcPr>
            </w:tcPrChange>
          </w:tcPr>
          <w:p w14:paraId="005E6B1B" w14:textId="2D4EDE30" w:rsidR="00C87CFE" w:rsidRPr="00F665AE" w:rsidRDefault="00C87CFE" w:rsidP="00C87CFE">
            <w:pPr>
              <w:jc w:val="center"/>
              <w:rPr>
                <w:ins w:id="14285" w:author="Στάθης Καπ" w:date="2023-03-03T03:52:00Z"/>
                <w:rFonts w:cstheme="minorHAnsi"/>
                <w:sz w:val="16"/>
                <w:szCs w:val="16"/>
              </w:rPr>
            </w:pPr>
            <w:ins w:id="14286" w:author="Στάθης Καπ" w:date="2023-03-03T03:54:00Z">
              <w:r w:rsidRPr="00F665AE">
                <w:rPr>
                  <w:rFonts w:ascii="Calibri" w:hAnsi="Calibri" w:cs="Calibri"/>
                  <w:color w:val="000000"/>
                  <w:sz w:val="16"/>
                  <w:szCs w:val="16"/>
                  <w:rPrChange w:id="14287" w:author="Στάθης Καπ" w:date="2023-03-03T03:55:00Z">
                    <w:rPr>
                      <w:rFonts w:ascii="Calibri" w:hAnsi="Calibri" w:cs="Calibri"/>
                      <w:color w:val="000000"/>
                      <w:sz w:val="18"/>
                      <w:szCs w:val="18"/>
                    </w:rPr>
                  </w:rPrChange>
                </w:rPr>
                <w:t>0.214</w:t>
              </w:r>
            </w:ins>
          </w:p>
        </w:tc>
        <w:tc>
          <w:tcPr>
            <w:tcW w:w="669" w:type="dxa"/>
            <w:vAlign w:val="center"/>
            <w:tcPrChange w:id="14288" w:author="Στάθης Καπ" w:date="2023-03-03T06:26:00Z">
              <w:tcPr>
                <w:tcW w:w="669" w:type="dxa"/>
                <w:vAlign w:val="center"/>
              </w:tcPr>
            </w:tcPrChange>
          </w:tcPr>
          <w:p w14:paraId="413F9BBD" w14:textId="73A5F7FB" w:rsidR="00C87CFE" w:rsidRPr="00F665AE" w:rsidRDefault="00C87CFE" w:rsidP="00C87CFE">
            <w:pPr>
              <w:jc w:val="center"/>
              <w:rPr>
                <w:ins w:id="14289" w:author="Στάθης Καπ" w:date="2023-03-03T03:52:00Z"/>
                <w:rFonts w:cstheme="minorHAnsi"/>
                <w:sz w:val="16"/>
                <w:szCs w:val="16"/>
              </w:rPr>
            </w:pPr>
            <w:ins w:id="14290" w:author="Στάθης Καπ" w:date="2023-03-03T06:18:00Z">
              <w:r>
                <w:rPr>
                  <w:rFonts w:ascii="Calibri" w:hAnsi="Calibri" w:cstheme="minorHAnsi"/>
                  <w:color w:val="000000"/>
                  <w:sz w:val="16"/>
                  <w:szCs w:val="16"/>
                </w:rPr>
                <w:t>1.09</w:t>
              </w:r>
            </w:ins>
          </w:p>
        </w:tc>
        <w:tc>
          <w:tcPr>
            <w:tcW w:w="508" w:type="dxa"/>
            <w:vAlign w:val="bottom"/>
            <w:tcPrChange w:id="14291" w:author="Στάθης Καπ" w:date="2023-03-03T06:26:00Z">
              <w:tcPr>
                <w:tcW w:w="508" w:type="dxa"/>
                <w:vAlign w:val="bottom"/>
              </w:tcPr>
            </w:tcPrChange>
          </w:tcPr>
          <w:p w14:paraId="40466C97" w14:textId="45AEA49D" w:rsidR="00C87CFE" w:rsidRPr="00F665AE" w:rsidRDefault="00C87CFE" w:rsidP="00C87CFE">
            <w:pPr>
              <w:jc w:val="center"/>
              <w:rPr>
                <w:ins w:id="14292" w:author="Στάθης Καπ" w:date="2023-03-03T03:52:00Z"/>
                <w:rFonts w:cstheme="minorHAnsi"/>
                <w:sz w:val="16"/>
                <w:szCs w:val="16"/>
              </w:rPr>
            </w:pPr>
            <w:ins w:id="14293" w:author="Στάθης Καπ" w:date="2023-03-03T03:54:00Z">
              <w:r w:rsidRPr="00F665AE">
                <w:rPr>
                  <w:rFonts w:ascii="Calibri" w:hAnsi="Calibri" w:cs="Calibri"/>
                  <w:color w:val="000000"/>
                  <w:sz w:val="16"/>
                  <w:szCs w:val="16"/>
                  <w:rPrChange w:id="14294" w:author="Στάθης Καπ" w:date="2023-03-03T03:55:00Z">
                    <w:rPr>
                      <w:rFonts w:ascii="Calibri" w:hAnsi="Calibri" w:cs="Calibri"/>
                      <w:color w:val="000000"/>
                      <w:sz w:val="18"/>
                      <w:szCs w:val="18"/>
                    </w:rPr>
                  </w:rPrChange>
                </w:rPr>
                <w:t>880</w:t>
              </w:r>
            </w:ins>
          </w:p>
        </w:tc>
        <w:tc>
          <w:tcPr>
            <w:tcW w:w="541" w:type="dxa"/>
            <w:vAlign w:val="bottom"/>
            <w:tcPrChange w:id="14295" w:author="Στάθης Καπ" w:date="2023-03-03T06:26:00Z">
              <w:tcPr>
                <w:tcW w:w="541" w:type="dxa"/>
                <w:vAlign w:val="bottom"/>
              </w:tcPr>
            </w:tcPrChange>
          </w:tcPr>
          <w:p w14:paraId="68C0B74B" w14:textId="57EDF852" w:rsidR="00C87CFE" w:rsidRPr="00F665AE" w:rsidRDefault="00C87CFE" w:rsidP="00C87CFE">
            <w:pPr>
              <w:jc w:val="center"/>
              <w:rPr>
                <w:ins w:id="14296" w:author="Στάθης Καπ" w:date="2023-03-03T03:52:00Z"/>
                <w:rFonts w:cstheme="minorHAnsi"/>
                <w:sz w:val="16"/>
                <w:szCs w:val="16"/>
              </w:rPr>
            </w:pPr>
            <w:ins w:id="14297" w:author="Στάθης Καπ" w:date="2023-03-03T03:54:00Z">
              <w:r w:rsidRPr="00F665AE">
                <w:rPr>
                  <w:rFonts w:ascii="Calibri" w:hAnsi="Calibri" w:cs="Calibri"/>
                  <w:color w:val="000000"/>
                  <w:sz w:val="16"/>
                  <w:szCs w:val="16"/>
                  <w:rPrChange w:id="14298" w:author="Στάθης Καπ" w:date="2023-03-03T03:55:00Z">
                    <w:rPr>
                      <w:rFonts w:ascii="Calibri" w:hAnsi="Calibri" w:cs="Calibri"/>
                      <w:color w:val="000000"/>
                      <w:sz w:val="18"/>
                      <w:szCs w:val="18"/>
                    </w:rPr>
                  </w:rPrChange>
                </w:rPr>
                <w:t>0.227</w:t>
              </w:r>
            </w:ins>
          </w:p>
        </w:tc>
        <w:tc>
          <w:tcPr>
            <w:tcW w:w="589" w:type="dxa"/>
            <w:vAlign w:val="center"/>
            <w:tcPrChange w:id="14299" w:author="Στάθης Καπ" w:date="2023-03-03T06:26:00Z">
              <w:tcPr>
                <w:tcW w:w="589" w:type="dxa"/>
                <w:vAlign w:val="center"/>
              </w:tcPr>
            </w:tcPrChange>
          </w:tcPr>
          <w:p w14:paraId="44449B4D" w14:textId="46B984FE" w:rsidR="00C87CFE" w:rsidRPr="00F665AE" w:rsidRDefault="00C87CFE" w:rsidP="00C87CFE">
            <w:pPr>
              <w:jc w:val="center"/>
              <w:rPr>
                <w:ins w:id="14300" w:author="Στάθης Καπ" w:date="2023-03-03T03:52:00Z"/>
                <w:rFonts w:cstheme="minorHAnsi"/>
                <w:sz w:val="16"/>
                <w:szCs w:val="16"/>
              </w:rPr>
            </w:pPr>
            <w:ins w:id="14301" w:author="Στάθης Καπ" w:date="2023-03-03T06:18:00Z">
              <w:r>
                <w:rPr>
                  <w:rFonts w:ascii="Calibri" w:hAnsi="Calibri" w:cstheme="minorHAnsi"/>
                  <w:color w:val="000000"/>
                  <w:sz w:val="16"/>
                  <w:szCs w:val="16"/>
                </w:rPr>
                <w:t>4.35</w:t>
              </w:r>
            </w:ins>
          </w:p>
        </w:tc>
        <w:tc>
          <w:tcPr>
            <w:tcW w:w="463" w:type="dxa"/>
            <w:vAlign w:val="bottom"/>
            <w:tcPrChange w:id="14302" w:author="Στάθης Καπ" w:date="2023-03-03T06:26:00Z">
              <w:tcPr>
                <w:tcW w:w="463" w:type="dxa"/>
                <w:vAlign w:val="bottom"/>
              </w:tcPr>
            </w:tcPrChange>
          </w:tcPr>
          <w:p w14:paraId="1706B7C3" w14:textId="5F5C4119" w:rsidR="00C87CFE" w:rsidRPr="00F665AE" w:rsidRDefault="00C87CFE" w:rsidP="00C87CFE">
            <w:pPr>
              <w:jc w:val="center"/>
              <w:rPr>
                <w:ins w:id="14303" w:author="Στάθης Καπ" w:date="2023-03-03T03:52:00Z"/>
                <w:rFonts w:cstheme="minorHAnsi"/>
                <w:sz w:val="16"/>
                <w:szCs w:val="16"/>
              </w:rPr>
            </w:pPr>
            <w:ins w:id="14304" w:author="Στάθης Καπ" w:date="2023-03-03T03:54:00Z">
              <w:r w:rsidRPr="00F665AE">
                <w:rPr>
                  <w:rFonts w:ascii="Calibri" w:hAnsi="Calibri" w:cs="Calibri"/>
                  <w:color w:val="000000"/>
                  <w:sz w:val="16"/>
                  <w:szCs w:val="16"/>
                  <w:rPrChange w:id="14305" w:author="Στάθης Καπ" w:date="2023-03-03T03:55:00Z">
                    <w:rPr>
                      <w:rFonts w:ascii="Calibri" w:hAnsi="Calibri" w:cs="Calibri"/>
                      <w:color w:val="000000"/>
                      <w:sz w:val="18"/>
                      <w:szCs w:val="18"/>
                    </w:rPr>
                  </w:rPrChange>
                </w:rPr>
                <w:t>870</w:t>
              </w:r>
            </w:ins>
          </w:p>
        </w:tc>
        <w:tc>
          <w:tcPr>
            <w:tcW w:w="541" w:type="dxa"/>
            <w:vAlign w:val="bottom"/>
            <w:tcPrChange w:id="14306" w:author="Στάθης Καπ" w:date="2023-03-03T06:26:00Z">
              <w:tcPr>
                <w:tcW w:w="541" w:type="dxa"/>
                <w:vAlign w:val="bottom"/>
              </w:tcPr>
            </w:tcPrChange>
          </w:tcPr>
          <w:p w14:paraId="77C45EB2" w14:textId="713A37B7" w:rsidR="00C87CFE" w:rsidRPr="00F665AE" w:rsidRDefault="00C87CFE" w:rsidP="00C87CFE">
            <w:pPr>
              <w:jc w:val="center"/>
              <w:rPr>
                <w:ins w:id="14307" w:author="Στάθης Καπ" w:date="2023-03-03T03:52:00Z"/>
                <w:rFonts w:cstheme="minorHAnsi"/>
                <w:sz w:val="16"/>
                <w:szCs w:val="16"/>
              </w:rPr>
            </w:pPr>
            <w:ins w:id="14308" w:author="Στάθης Καπ" w:date="2023-03-03T03:54:00Z">
              <w:r w:rsidRPr="00F665AE">
                <w:rPr>
                  <w:rFonts w:ascii="Calibri" w:hAnsi="Calibri" w:cs="Calibri"/>
                  <w:color w:val="000000"/>
                  <w:sz w:val="16"/>
                  <w:szCs w:val="16"/>
                  <w:rPrChange w:id="14309" w:author="Στάθης Καπ" w:date="2023-03-03T03:55:00Z">
                    <w:rPr>
                      <w:rFonts w:ascii="Calibri" w:hAnsi="Calibri" w:cs="Calibri"/>
                      <w:color w:val="000000"/>
                      <w:sz w:val="18"/>
                      <w:szCs w:val="18"/>
                    </w:rPr>
                  </w:rPrChange>
                </w:rPr>
                <w:t>0.2</w:t>
              </w:r>
            </w:ins>
          </w:p>
        </w:tc>
        <w:tc>
          <w:tcPr>
            <w:tcW w:w="589" w:type="dxa"/>
            <w:vAlign w:val="center"/>
            <w:tcPrChange w:id="14310" w:author="Στάθης Καπ" w:date="2023-03-03T06:26:00Z">
              <w:tcPr>
                <w:tcW w:w="589" w:type="dxa"/>
                <w:vAlign w:val="center"/>
              </w:tcPr>
            </w:tcPrChange>
          </w:tcPr>
          <w:p w14:paraId="4371CEF8" w14:textId="2ECE14A3" w:rsidR="00C87CFE" w:rsidRPr="00F665AE" w:rsidRDefault="00C87CFE" w:rsidP="00C87CFE">
            <w:pPr>
              <w:jc w:val="center"/>
              <w:rPr>
                <w:ins w:id="14311" w:author="Στάθης Καπ" w:date="2023-03-03T03:52:00Z"/>
                <w:rFonts w:cstheme="minorHAnsi"/>
                <w:sz w:val="16"/>
                <w:szCs w:val="16"/>
              </w:rPr>
            </w:pPr>
            <w:ins w:id="14312" w:author="Στάθης Καπ" w:date="2023-03-03T06:19:00Z">
              <w:r>
                <w:rPr>
                  <w:rFonts w:ascii="Calibri" w:hAnsi="Calibri" w:cstheme="minorHAnsi"/>
                  <w:color w:val="000000"/>
                  <w:sz w:val="16"/>
                  <w:szCs w:val="16"/>
                </w:rPr>
                <w:t>5.43</w:t>
              </w:r>
            </w:ins>
          </w:p>
        </w:tc>
      </w:tr>
      <w:tr w:rsidR="00C87CFE" w:rsidRPr="00BB05AC" w14:paraId="57F5904C" w14:textId="77777777" w:rsidTr="00F03C40">
        <w:tblPrEx>
          <w:tblW w:w="0" w:type="auto"/>
          <w:tblBorders>
            <w:insideH w:val="none" w:sz="0" w:space="0" w:color="auto"/>
            <w:insideV w:val="none" w:sz="0" w:space="0" w:color="auto"/>
          </w:tblBorders>
          <w:tblCellMar>
            <w:left w:w="0" w:type="dxa"/>
            <w:right w:w="0" w:type="dxa"/>
          </w:tblCellMar>
          <w:tblPrExChange w:id="1431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314" w:author="Στάθης Καπ" w:date="2023-03-03T03:52:00Z"/>
        </w:trPr>
        <w:tc>
          <w:tcPr>
            <w:tcW w:w="515" w:type="dxa"/>
            <w:tcBorders>
              <w:top w:val="nil"/>
              <w:bottom w:val="nil"/>
              <w:right w:val="single" w:sz="4" w:space="0" w:color="auto"/>
            </w:tcBorders>
            <w:shd w:val="clear" w:color="auto" w:fill="E7E6E6" w:themeFill="background2"/>
            <w:vAlign w:val="bottom"/>
            <w:tcPrChange w:id="14315" w:author="Στάθης Καπ" w:date="2023-03-03T06:26:00Z">
              <w:tcPr>
                <w:tcW w:w="515" w:type="dxa"/>
                <w:vAlign w:val="center"/>
              </w:tcPr>
            </w:tcPrChange>
          </w:tcPr>
          <w:p w14:paraId="163860BD" w14:textId="61786D4D" w:rsidR="00C87CFE" w:rsidRPr="00F665AE" w:rsidRDefault="00C87CFE" w:rsidP="00C87CFE">
            <w:pPr>
              <w:jc w:val="center"/>
              <w:rPr>
                <w:ins w:id="14316" w:author="Στάθης Καπ" w:date="2023-03-03T03:52:00Z"/>
                <w:sz w:val="16"/>
                <w:szCs w:val="16"/>
              </w:rPr>
            </w:pPr>
            <w:ins w:id="14317" w:author="Στάθης Καπ" w:date="2023-03-03T03:54:00Z">
              <w:r w:rsidRPr="00F665AE">
                <w:rPr>
                  <w:rFonts w:ascii="Calibri" w:hAnsi="Calibri" w:cs="Calibri"/>
                  <w:color w:val="000000"/>
                  <w:sz w:val="16"/>
                  <w:szCs w:val="16"/>
                  <w:rPrChange w:id="14318" w:author="Στάθης Καπ" w:date="2023-03-03T03:55:00Z">
                    <w:rPr>
                      <w:rFonts w:ascii="Calibri" w:hAnsi="Calibri" w:cs="Calibri"/>
                      <w:color w:val="000000"/>
                      <w:sz w:val="18"/>
                      <w:szCs w:val="18"/>
                    </w:rPr>
                  </w:rPrChange>
                </w:rPr>
                <w:t>c205</w:t>
              </w:r>
            </w:ins>
          </w:p>
        </w:tc>
        <w:tc>
          <w:tcPr>
            <w:tcW w:w="560" w:type="dxa"/>
            <w:tcBorders>
              <w:left w:val="single" w:sz="4" w:space="0" w:color="auto"/>
            </w:tcBorders>
            <w:tcPrChange w:id="14319" w:author="Στάθης Καπ" w:date="2023-03-03T06:26:00Z">
              <w:tcPr>
                <w:tcW w:w="560" w:type="dxa"/>
              </w:tcPr>
            </w:tcPrChange>
          </w:tcPr>
          <w:p w14:paraId="0BE3E94A" w14:textId="64060CB2" w:rsidR="00C87CFE" w:rsidRPr="00F665AE" w:rsidRDefault="00C87CFE" w:rsidP="00C87CFE">
            <w:pPr>
              <w:jc w:val="center"/>
              <w:rPr>
                <w:ins w:id="14320" w:author="Στάθης Καπ" w:date="2023-03-03T03:52:00Z"/>
                <w:rFonts w:cstheme="minorHAnsi"/>
                <w:sz w:val="16"/>
                <w:szCs w:val="16"/>
              </w:rPr>
            </w:pPr>
            <w:ins w:id="14321" w:author="Στάθης Καπ" w:date="2023-03-03T03:54:00Z">
              <w:r w:rsidRPr="00F665AE">
                <w:rPr>
                  <w:sz w:val="16"/>
                  <w:szCs w:val="16"/>
                  <w:rPrChange w:id="14322" w:author="Στάθης Καπ" w:date="2023-03-03T03:55:00Z">
                    <w:rPr>
                      <w:sz w:val="18"/>
                      <w:szCs w:val="18"/>
                    </w:rPr>
                  </w:rPrChange>
                </w:rPr>
                <w:t>910</w:t>
              </w:r>
            </w:ins>
          </w:p>
        </w:tc>
        <w:tc>
          <w:tcPr>
            <w:tcW w:w="855" w:type="dxa"/>
            <w:tcPrChange w:id="14323" w:author="Στάθης Καπ" w:date="2023-03-03T06:26:00Z">
              <w:tcPr>
                <w:tcW w:w="855" w:type="dxa"/>
              </w:tcPr>
            </w:tcPrChange>
          </w:tcPr>
          <w:p w14:paraId="41796753" w14:textId="5721EDD1" w:rsidR="00C87CFE" w:rsidRPr="00F665AE" w:rsidRDefault="00C87CFE" w:rsidP="00C87CFE">
            <w:pPr>
              <w:jc w:val="center"/>
              <w:rPr>
                <w:ins w:id="14324" w:author="Στάθης Καπ" w:date="2023-03-03T03:52:00Z"/>
                <w:rFonts w:cstheme="minorHAnsi"/>
                <w:sz w:val="16"/>
                <w:szCs w:val="16"/>
              </w:rPr>
            </w:pPr>
            <w:ins w:id="14325" w:author="Στάθης Καπ" w:date="2023-03-03T03:54:00Z">
              <w:r w:rsidRPr="00F665AE">
                <w:rPr>
                  <w:sz w:val="16"/>
                  <w:szCs w:val="16"/>
                  <w:rPrChange w:id="14326" w:author="Στάθης Καπ" w:date="2023-03-03T03:55:00Z">
                    <w:rPr>
                      <w:sz w:val="18"/>
                      <w:szCs w:val="18"/>
                    </w:rPr>
                  </w:rPrChange>
                </w:rPr>
                <w:t>900</w:t>
              </w:r>
            </w:ins>
          </w:p>
        </w:tc>
        <w:tc>
          <w:tcPr>
            <w:tcW w:w="544" w:type="dxa"/>
            <w:vAlign w:val="bottom"/>
            <w:tcPrChange w:id="14327" w:author="Στάθης Καπ" w:date="2023-03-03T06:26:00Z">
              <w:tcPr>
                <w:tcW w:w="544" w:type="dxa"/>
                <w:vAlign w:val="bottom"/>
              </w:tcPr>
            </w:tcPrChange>
          </w:tcPr>
          <w:p w14:paraId="697DA3F6" w14:textId="4BAD4D02" w:rsidR="00C87CFE" w:rsidRPr="00F665AE" w:rsidRDefault="00C87CFE" w:rsidP="00C87CFE">
            <w:pPr>
              <w:jc w:val="center"/>
              <w:rPr>
                <w:ins w:id="14328" w:author="Στάθης Καπ" w:date="2023-03-03T03:52:00Z"/>
                <w:rFonts w:cstheme="minorHAnsi"/>
                <w:sz w:val="16"/>
                <w:szCs w:val="16"/>
              </w:rPr>
            </w:pPr>
            <w:ins w:id="14329" w:author="Στάθης Καπ" w:date="2023-03-03T03:54:00Z">
              <w:r w:rsidRPr="00F665AE">
                <w:rPr>
                  <w:rFonts w:ascii="Calibri" w:hAnsi="Calibri" w:cs="Calibri"/>
                  <w:color w:val="000000"/>
                  <w:sz w:val="16"/>
                  <w:szCs w:val="16"/>
                  <w:rPrChange w:id="14330" w:author="Στάθης Καπ" w:date="2023-03-03T03:55:00Z">
                    <w:rPr>
                      <w:rFonts w:ascii="Calibri" w:hAnsi="Calibri" w:cs="Calibri"/>
                      <w:color w:val="000000"/>
                      <w:sz w:val="18"/>
                      <w:szCs w:val="18"/>
                    </w:rPr>
                  </w:rPrChange>
                </w:rPr>
                <w:t>820</w:t>
              </w:r>
            </w:ins>
          </w:p>
        </w:tc>
        <w:tc>
          <w:tcPr>
            <w:tcW w:w="621" w:type="dxa"/>
            <w:vAlign w:val="bottom"/>
            <w:tcPrChange w:id="14331" w:author="Στάθης Καπ" w:date="2023-03-03T06:26:00Z">
              <w:tcPr>
                <w:tcW w:w="621" w:type="dxa"/>
                <w:vAlign w:val="bottom"/>
              </w:tcPr>
            </w:tcPrChange>
          </w:tcPr>
          <w:p w14:paraId="14080B5B" w14:textId="527016A6" w:rsidR="00C87CFE" w:rsidRPr="00F665AE" w:rsidRDefault="00C87CFE" w:rsidP="00C87CFE">
            <w:pPr>
              <w:jc w:val="center"/>
              <w:rPr>
                <w:ins w:id="14332" w:author="Στάθης Καπ" w:date="2023-03-03T03:52:00Z"/>
                <w:rFonts w:cstheme="minorHAnsi"/>
                <w:sz w:val="16"/>
                <w:szCs w:val="16"/>
              </w:rPr>
            </w:pPr>
            <w:ins w:id="14333" w:author="Στάθης Καπ" w:date="2023-03-03T03:54:00Z">
              <w:r w:rsidRPr="00F665AE">
                <w:rPr>
                  <w:rFonts w:ascii="Calibri" w:hAnsi="Calibri" w:cs="Calibri"/>
                  <w:color w:val="000000"/>
                  <w:sz w:val="16"/>
                  <w:szCs w:val="16"/>
                  <w:rPrChange w:id="14334" w:author="Στάθης Καπ" w:date="2023-03-03T03:55:00Z">
                    <w:rPr>
                      <w:rFonts w:ascii="Calibri" w:hAnsi="Calibri" w:cs="Calibri"/>
                      <w:color w:val="000000"/>
                      <w:sz w:val="18"/>
                      <w:szCs w:val="18"/>
                    </w:rPr>
                  </w:rPrChange>
                </w:rPr>
                <w:t>0.247</w:t>
              </w:r>
            </w:ins>
          </w:p>
        </w:tc>
        <w:tc>
          <w:tcPr>
            <w:tcW w:w="669" w:type="dxa"/>
            <w:vAlign w:val="center"/>
            <w:tcPrChange w:id="14335" w:author="Στάθης Καπ" w:date="2023-03-03T06:26:00Z">
              <w:tcPr>
                <w:tcW w:w="669" w:type="dxa"/>
                <w:vAlign w:val="center"/>
              </w:tcPr>
            </w:tcPrChange>
          </w:tcPr>
          <w:p w14:paraId="13A8669F" w14:textId="4DAF9F77" w:rsidR="00C87CFE" w:rsidRPr="00F665AE" w:rsidRDefault="00C87CFE" w:rsidP="00C87CFE">
            <w:pPr>
              <w:jc w:val="center"/>
              <w:rPr>
                <w:ins w:id="14336" w:author="Στάθης Καπ" w:date="2023-03-03T03:52:00Z"/>
                <w:rFonts w:cstheme="minorHAnsi"/>
                <w:sz w:val="16"/>
                <w:szCs w:val="16"/>
              </w:rPr>
            </w:pPr>
            <w:ins w:id="14337" w:author="Στάθης Καπ" w:date="2023-03-03T06:18:00Z">
              <w:r>
                <w:rPr>
                  <w:rFonts w:ascii="Calibri" w:hAnsi="Calibri" w:cstheme="minorHAnsi"/>
                  <w:color w:val="000000"/>
                  <w:sz w:val="16"/>
                  <w:szCs w:val="16"/>
                </w:rPr>
                <w:t>9.89</w:t>
              </w:r>
            </w:ins>
          </w:p>
        </w:tc>
        <w:tc>
          <w:tcPr>
            <w:tcW w:w="543" w:type="dxa"/>
            <w:vAlign w:val="bottom"/>
            <w:tcPrChange w:id="14338" w:author="Στάθης Καπ" w:date="2023-03-03T06:26:00Z">
              <w:tcPr>
                <w:tcW w:w="543" w:type="dxa"/>
                <w:vAlign w:val="bottom"/>
              </w:tcPr>
            </w:tcPrChange>
          </w:tcPr>
          <w:p w14:paraId="3E759CF5" w14:textId="3121BEBD" w:rsidR="00C87CFE" w:rsidRPr="00F665AE" w:rsidRDefault="00C87CFE" w:rsidP="00C87CFE">
            <w:pPr>
              <w:jc w:val="center"/>
              <w:rPr>
                <w:ins w:id="14339" w:author="Στάθης Καπ" w:date="2023-03-03T03:52:00Z"/>
                <w:rFonts w:cstheme="minorHAnsi"/>
                <w:sz w:val="16"/>
                <w:szCs w:val="16"/>
              </w:rPr>
            </w:pPr>
            <w:ins w:id="14340" w:author="Στάθης Καπ" w:date="2023-03-03T03:54:00Z">
              <w:r w:rsidRPr="00F665AE">
                <w:rPr>
                  <w:rFonts w:ascii="Calibri" w:hAnsi="Calibri" w:cs="Calibri"/>
                  <w:color w:val="000000"/>
                  <w:sz w:val="16"/>
                  <w:szCs w:val="16"/>
                  <w:rPrChange w:id="14341" w:author="Στάθης Καπ" w:date="2023-03-03T03:55:00Z">
                    <w:rPr>
                      <w:rFonts w:ascii="Calibri" w:hAnsi="Calibri" w:cs="Calibri"/>
                      <w:color w:val="000000"/>
                      <w:sz w:val="18"/>
                      <w:szCs w:val="18"/>
                    </w:rPr>
                  </w:rPrChange>
                </w:rPr>
                <w:t>830</w:t>
              </w:r>
            </w:ins>
          </w:p>
        </w:tc>
        <w:tc>
          <w:tcPr>
            <w:tcW w:w="621" w:type="dxa"/>
            <w:vAlign w:val="bottom"/>
            <w:tcPrChange w:id="14342" w:author="Στάθης Καπ" w:date="2023-03-03T06:26:00Z">
              <w:tcPr>
                <w:tcW w:w="621" w:type="dxa"/>
                <w:vAlign w:val="bottom"/>
              </w:tcPr>
            </w:tcPrChange>
          </w:tcPr>
          <w:p w14:paraId="41132983" w14:textId="769F29BB" w:rsidR="00C87CFE" w:rsidRPr="00F665AE" w:rsidRDefault="00C87CFE" w:rsidP="00C87CFE">
            <w:pPr>
              <w:jc w:val="center"/>
              <w:rPr>
                <w:ins w:id="14343" w:author="Στάθης Καπ" w:date="2023-03-03T03:52:00Z"/>
                <w:rFonts w:cstheme="minorHAnsi"/>
                <w:sz w:val="16"/>
                <w:szCs w:val="16"/>
              </w:rPr>
            </w:pPr>
            <w:ins w:id="14344" w:author="Στάθης Καπ" w:date="2023-03-03T03:54:00Z">
              <w:r w:rsidRPr="00F665AE">
                <w:rPr>
                  <w:rFonts w:ascii="Calibri" w:hAnsi="Calibri" w:cs="Calibri"/>
                  <w:color w:val="000000"/>
                  <w:sz w:val="16"/>
                  <w:szCs w:val="16"/>
                  <w:rPrChange w:id="14345" w:author="Στάθης Καπ" w:date="2023-03-03T03:55:00Z">
                    <w:rPr>
                      <w:rFonts w:ascii="Calibri" w:hAnsi="Calibri" w:cs="Calibri"/>
                      <w:color w:val="000000"/>
                      <w:sz w:val="18"/>
                      <w:szCs w:val="18"/>
                    </w:rPr>
                  </w:rPrChange>
                </w:rPr>
                <w:t>0.189</w:t>
              </w:r>
            </w:ins>
          </w:p>
        </w:tc>
        <w:tc>
          <w:tcPr>
            <w:tcW w:w="669" w:type="dxa"/>
            <w:vAlign w:val="center"/>
            <w:tcPrChange w:id="14346" w:author="Στάθης Καπ" w:date="2023-03-03T06:26:00Z">
              <w:tcPr>
                <w:tcW w:w="669" w:type="dxa"/>
                <w:vAlign w:val="center"/>
              </w:tcPr>
            </w:tcPrChange>
          </w:tcPr>
          <w:p w14:paraId="172C5D82" w14:textId="41275E75" w:rsidR="00C87CFE" w:rsidRPr="00F665AE" w:rsidRDefault="00C87CFE" w:rsidP="00C87CFE">
            <w:pPr>
              <w:jc w:val="center"/>
              <w:rPr>
                <w:ins w:id="14347" w:author="Στάθης Καπ" w:date="2023-03-03T03:52:00Z"/>
                <w:rFonts w:cstheme="minorHAnsi"/>
                <w:sz w:val="16"/>
                <w:szCs w:val="16"/>
              </w:rPr>
            </w:pPr>
            <w:ins w:id="14348" w:author="Στάθης Καπ" w:date="2023-03-03T06:18:00Z">
              <w:r>
                <w:rPr>
                  <w:rFonts w:ascii="Calibri" w:hAnsi="Calibri" w:cstheme="minorHAnsi"/>
                  <w:color w:val="000000"/>
                  <w:sz w:val="16"/>
                  <w:szCs w:val="16"/>
                </w:rPr>
                <w:t>-1.22</w:t>
              </w:r>
            </w:ins>
          </w:p>
        </w:tc>
        <w:tc>
          <w:tcPr>
            <w:tcW w:w="508" w:type="dxa"/>
            <w:vAlign w:val="bottom"/>
            <w:tcPrChange w:id="14349" w:author="Στάθης Καπ" w:date="2023-03-03T06:26:00Z">
              <w:tcPr>
                <w:tcW w:w="508" w:type="dxa"/>
                <w:vAlign w:val="bottom"/>
              </w:tcPr>
            </w:tcPrChange>
          </w:tcPr>
          <w:p w14:paraId="1C0C12AE" w14:textId="5310D94D" w:rsidR="00C87CFE" w:rsidRPr="00F665AE" w:rsidRDefault="00C87CFE" w:rsidP="00C87CFE">
            <w:pPr>
              <w:jc w:val="center"/>
              <w:rPr>
                <w:ins w:id="14350" w:author="Στάθης Καπ" w:date="2023-03-03T03:52:00Z"/>
                <w:rFonts w:cstheme="minorHAnsi"/>
                <w:sz w:val="16"/>
                <w:szCs w:val="16"/>
              </w:rPr>
            </w:pPr>
            <w:ins w:id="14351" w:author="Στάθης Καπ" w:date="2023-03-03T03:54:00Z">
              <w:r w:rsidRPr="00F665AE">
                <w:rPr>
                  <w:rFonts w:ascii="Calibri" w:hAnsi="Calibri" w:cs="Calibri"/>
                  <w:color w:val="000000"/>
                  <w:sz w:val="16"/>
                  <w:szCs w:val="16"/>
                  <w:rPrChange w:id="14352" w:author="Στάθης Καπ" w:date="2023-03-03T03:55:00Z">
                    <w:rPr>
                      <w:rFonts w:ascii="Calibri" w:hAnsi="Calibri" w:cs="Calibri"/>
                      <w:color w:val="000000"/>
                      <w:sz w:val="18"/>
                      <w:szCs w:val="18"/>
                    </w:rPr>
                  </w:rPrChange>
                </w:rPr>
                <w:t>840</w:t>
              </w:r>
            </w:ins>
          </w:p>
        </w:tc>
        <w:tc>
          <w:tcPr>
            <w:tcW w:w="541" w:type="dxa"/>
            <w:vAlign w:val="bottom"/>
            <w:tcPrChange w:id="14353" w:author="Στάθης Καπ" w:date="2023-03-03T06:26:00Z">
              <w:tcPr>
                <w:tcW w:w="541" w:type="dxa"/>
                <w:vAlign w:val="bottom"/>
              </w:tcPr>
            </w:tcPrChange>
          </w:tcPr>
          <w:p w14:paraId="16355782" w14:textId="486D4E3E" w:rsidR="00C87CFE" w:rsidRPr="00F665AE" w:rsidRDefault="00C87CFE" w:rsidP="00C87CFE">
            <w:pPr>
              <w:jc w:val="center"/>
              <w:rPr>
                <w:ins w:id="14354" w:author="Στάθης Καπ" w:date="2023-03-03T03:52:00Z"/>
                <w:rFonts w:cstheme="minorHAnsi"/>
                <w:sz w:val="16"/>
                <w:szCs w:val="16"/>
              </w:rPr>
            </w:pPr>
            <w:ins w:id="14355" w:author="Στάθης Καπ" w:date="2023-03-03T03:54:00Z">
              <w:r w:rsidRPr="00F665AE">
                <w:rPr>
                  <w:rFonts w:ascii="Calibri" w:hAnsi="Calibri" w:cs="Calibri"/>
                  <w:color w:val="000000"/>
                  <w:sz w:val="16"/>
                  <w:szCs w:val="16"/>
                  <w:rPrChange w:id="14356" w:author="Στάθης Καπ" w:date="2023-03-03T03:55:00Z">
                    <w:rPr>
                      <w:rFonts w:ascii="Calibri" w:hAnsi="Calibri" w:cs="Calibri"/>
                      <w:color w:val="000000"/>
                      <w:sz w:val="18"/>
                      <w:szCs w:val="18"/>
                    </w:rPr>
                  </w:rPrChange>
                </w:rPr>
                <w:t>0.2</w:t>
              </w:r>
            </w:ins>
          </w:p>
        </w:tc>
        <w:tc>
          <w:tcPr>
            <w:tcW w:w="589" w:type="dxa"/>
            <w:vAlign w:val="center"/>
            <w:tcPrChange w:id="14357" w:author="Στάθης Καπ" w:date="2023-03-03T06:26:00Z">
              <w:tcPr>
                <w:tcW w:w="589" w:type="dxa"/>
                <w:vAlign w:val="center"/>
              </w:tcPr>
            </w:tcPrChange>
          </w:tcPr>
          <w:p w14:paraId="176AD5D8" w14:textId="562FCE60" w:rsidR="00C87CFE" w:rsidRPr="00F665AE" w:rsidRDefault="00C87CFE" w:rsidP="00C87CFE">
            <w:pPr>
              <w:jc w:val="center"/>
              <w:rPr>
                <w:ins w:id="14358" w:author="Στάθης Καπ" w:date="2023-03-03T03:52:00Z"/>
                <w:rFonts w:cstheme="minorHAnsi"/>
                <w:sz w:val="16"/>
                <w:szCs w:val="16"/>
              </w:rPr>
            </w:pPr>
            <w:ins w:id="14359" w:author="Στάθης Καπ" w:date="2023-03-03T06:18:00Z">
              <w:r>
                <w:rPr>
                  <w:rFonts w:ascii="Calibri" w:hAnsi="Calibri" w:cstheme="minorHAnsi"/>
                  <w:color w:val="000000"/>
                  <w:sz w:val="16"/>
                  <w:szCs w:val="16"/>
                </w:rPr>
                <w:t>-2.44</w:t>
              </w:r>
            </w:ins>
          </w:p>
        </w:tc>
        <w:tc>
          <w:tcPr>
            <w:tcW w:w="463" w:type="dxa"/>
            <w:vAlign w:val="bottom"/>
            <w:tcPrChange w:id="14360" w:author="Στάθης Καπ" w:date="2023-03-03T06:26:00Z">
              <w:tcPr>
                <w:tcW w:w="463" w:type="dxa"/>
                <w:vAlign w:val="bottom"/>
              </w:tcPr>
            </w:tcPrChange>
          </w:tcPr>
          <w:p w14:paraId="789A7B1C" w14:textId="245F7040" w:rsidR="00C87CFE" w:rsidRPr="00F665AE" w:rsidRDefault="00C87CFE" w:rsidP="00C87CFE">
            <w:pPr>
              <w:jc w:val="center"/>
              <w:rPr>
                <w:ins w:id="14361" w:author="Στάθης Καπ" w:date="2023-03-03T03:52:00Z"/>
                <w:rFonts w:cstheme="minorHAnsi"/>
                <w:sz w:val="16"/>
                <w:szCs w:val="16"/>
              </w:rPr>
            </w:pPr>
            <w:ins w:id="14362" w:author="Στάθης Καπ" w:date="2023-03-03T03:54:00Z">
              <w:r w:rsidRPr="00F665AE">
                <w:rPr>
                  <w:rFonts w:ascii="Calibri" w:hAnsi="Calibri" w:cs="Calibri"/>
                  <w:color w:val="000000"/>
                  <w:sz w:val="16"/>
                  <w:szCs w:val="16"/>
                  <w:rPrChange w:id="14363" w:author="Στάθης Καπ" w:date="2023-03-03T03:55:00Z">
                    <w:rPr>
                      <w:rFonts w:ascii="Calibri" w:hAnsi="Calibri" w:cs="Calibri"/>
                      <w:color w:val="000000"/>
                      <w:sz w:val="18"/>
                      <w:szCs w:val="18"/>
                    </w:rPr>
                  </w:rPrChange>
                </w:rPr>
                <w:t>850</w:t>
              </w:r>
            </w:ins>
          </w:p>
        </w:tc>
        <w:tc>
          <w:tcPr>
            <w:tcW w:w="541" w:type="dxa"/>
            <w:vAlign w:val="bottom"/>
            <w:tcPrChange w:id="14364" w:author="Στάθης Καπ" w:date="2023-03-03T06:26:00Z">
              <w:tcPr>
                <w:tcW w:w="541" w:type="dxa"/>
                <w:vAlign w:val="bottom"/>
              </w:tcPr>
            </w:tcPrChange>
          </w:tcPr>
          <w:p w14:paraId="5971D17D" w14:textId="7C6204EA" w:rsidR="00C87CFE" w:rsidRPr="00F665AE" w:rsidRDefault="00C87CFE" w:rsidP="00C87CFE">
            <w:pPr>
              <w:jc w:val="center"/>
              <w:rPr>
                <w:ins w:id="14365" w:author="Στάθης Καπ" w:date="2023-03-03T03:52:00Z"/>
                <w:rFonts w:cstheme="minorHAnsi"/>
                <w:sz w:val="16"/>
                <w:szCs w:val="16"/>
              </w:rPr>
            </w:pPr>
            <w:ins w:id="14366" w:author="Στάθης Καπ" w:date="2023-03-03T03:54:00Z">
              <w:r w:rsidRPr="00F665AE">
                <w:rPr>
                  <w:rFonts w:ascii="Calibri" w:hAnsi="Calibri" w:cs="Calibri"/>
                  <w:color w:val="000000"/>
                  <w:sz w:val="16"/>
                  <w:szCs w:val="16"/>
                  <w:rPrChange w:id="14367" w:author="Στάθης Καπ" w:date="2023-03-03T03:55:00Z">
                    <w:rPr>
                      <w:rFonts w:ascii="Calibri" w:hAnsi="Calibri" w:cs="Calibri"/>
                      <w:color w:val="000000"/>
                      <w:sz w:val="18"/>
                      <w:szCs w:val="18"/>
                    </w:rPr>
                  </w:rPrChange>
                </w:rPr>
                <w:t>0.179</w:t>
              </w:r>
            </w:ins>
          </w:p>
        </w:tc>
        <w:tc>
          <w:tcPr>
            <w:tcW w:w="589" w:type="dxa"/>
            <w:vAlign w:val="center"/>
            <w:tcPrChange w:id="14368" w:author="Στάθης Καπ" w:date="2023-03-03T06:26:00Z">
              <w:tcPr>
                <w:tcW w:w="589" w:type="dxa"/>
                <w:vAlign w:val="center"/>
              </w:tcPr>
            </w:tcPrChange>
          </w:tcPr>
          <w:p w14:paraId="7E7E8D09" w14:textId="32FA75B3" w:rsidR="00C87CFE" w:rsidRPr="00F665AE" w:rsidRDefault="00C87CFE" w:rsidP="00C87CFE">
            <w:pPr>
              <w:jc w:val="center"/>
              <w:rPr>
                <w:ins w:id="14369" w:author="Στάθης Καπ" w:date="2023-03-03T03:52:00Z"/>
                <w:rFonts w:cstheme="minorHAnsi"/>
                <w:sz w:val="16"/>
                <w:szCs w:val="16"/>
              </w:rPr>
            </w:pPr>
            <w:ins w:id="14370" w:author="Στάθης Καπ" w:date="2023-03-03T06:19:00Z">
              <w:r>
                <w:rPr>
                  <w:rFonts w:ascii="Calibri" w:hAnsi="Calibri" w:cstheme="minorHAnsi"/>
                  <w:color w:val="000000"/>
                  <w:sz w:val="16"/>
                  <w:szCs w:val="16"/>
                </w:rPr>
                <w:t>-3.66</w:t>
              </w:r>
            </w:ins>
          </w:p>
        </w:tc>
      </w:tr>
      <w:tr w:rsidR="00C87CFE" w:rsidRPr="00BB05AC" w14:paraId="3F716038" w14:textId="77777777" w:rsidTr="00F03C40">
        <w:tblPrEx>
          <w:tblW w:w="0" w:type="auto"/>
          <w:tblBorders>
            <w:insideH w:val="none" w:sz="0" w:space="0" w:color="auto"/>
            <w:insideV w:val="none" w:sz="0" w:space="0" w:color="auto"/>
          </w:tblBorders>
          <w:tblCellMar>
            <w:left w:w="0" w:type="dxa"/>
            <w:right w:w="0" w:type="dxa"/>
          </w:tblCellMar>
          <w:tblPrExChange w:id="1437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372" w:author="Στάθης Καπ" w:date="2023-03-03T03:52:00Z"/>
        </w:trPr>
        <w:tc>
          <w:tcPr>
            <w:tcW w:w="515" w:type="dxa"/>
            <w:tcBorders>
              <w:top w:val="nil"/>
              <w:bottom w:val="nil"/>
              <w:right w:val="single" w:sz="4" w:space="0" w:color="auto"/>
            </w:tcBorders>
            <w:shd w:val="clear" w:color="auto" w:fill="E7E6E6" w:themeFill="background2"/>
            <w:vAlign w:val="bottom"/>
            <w:tcPrChange w:id="14373" w:author="Στάθης Καπ" w:date="2023-03-03T06:26:00Z">
              <w:tcPr>
                <w:tcW w:w="515" w:type="dxa"/>
                <w:vAlign w:val="center"/>
              </w:tcPr>
            </w:tcPrChange>
          </w:tcPr>
          <w:p w14:paraId="02ADA189" w14:textId="576371A7" w:rsidR="00C87CFE" w:rsidRPr="00F665AE" w:rsidRDefault="00C87CFE" w:rsidP="00C87CFE">
            <w:pPr>
              <w:jc w:val="center"/>
              <w:rPr>
                <w:ins w:id="14374" w:author="Στάθης Καπ" w:date="2023-03-03T03:52:00Z"/>
                <w:sz w:val="16"/>
                <w:szCs w:val="16"/>
              </w:rPr>
            </w:pPr>
            <w:ins w:id="14375" w:author="Στάθης Καπ" w:date="2023-03-03T03:54:00Z">
              <w:r w:rsidRPr="00F665AE">
                <w:rPr>
                  <w:rFonts w:ascii="Calibri" w:hAnsi="Calibri" w:cs="Calibri"/>
                  <w:color w:val="000000"/>
                  <w:sz w:val="16"/>
                  <w:szCs w:val="16"/>
                  <w:rPrChange w:id="14376" w:author="Στάθης Καπ" w:date="2023-03-03T03:55:00Z">
                    <w:rPr>
                      <w:rFonts w:ascii="Calibri" w:hAnsi="Calibri" w:cs="Calibri"/>
                      <w:color w:val="000000"/>
                      <w:sz w:val="18"/>
                      <w:szCs w:val="18"/>
                    </w:rPr>
                  </w:rPrChange>
                </w:rPr>
                <w:t>c206</w:t>
              </w:r>
            </w:ins>
          </w:p>
        </w:tc>
        <w:tc>
          <w:tcPr>
            <w:tcW w:w="560" w:type="dxa"/>
            <w:tcBorders>
              <w:left w:val="single" w:sz="4" w:space="0" w:color="auto"/>
            </w:tcBorders>
            <w:tcPrChange w:id="14377" w:author="Στάθης Καπ" w:date="2023-03-03T06:26:00Z">
              <w:tcPr>
                <w:tcW w:w="560" w:type="dxa"/>
              </w:tcPr>
            </w:tcPrChange>
          </w:tcPr>
          <w:p w14:paraId="5A1AA3CA" w14:textId="1D0BFC32" w:rsidR="00C87CFE" w:rsidRPr="00F665AE" w:rsidRDefault="00C87CFE" w:rsidP="00C87CFE">
            <w:pPr>
              <w:jc w:val="center"/>
              <w:rPr>
                <w:ins w:id="14378" w:author="Στάθης Καπ" w:date="2023-03-03T03:52:00Z"/>
                <w:rFonts w:cstheme="minorHAnsi"/>
                <w:sz w:val="16"/>
                <w:szCs w:val="16"/>
              </w:rPr>
            </w:pPr>
            <w:ins w:id="14379" w:author="Στάθης Καπ" w:date="2023-03-03T03:54:00Z">
              <w:r w:rsidRPr="00F665AE">
                <w:rPr>
                  <w:sz w:val="16"/>
                  <w:szCs w:val="16"/>
                  <w:rPrChange w:id="14380" w:author="Στάθης Καπ" w:date="2023-03-03T03:55:00Z">
                    <w:rPr>
                      <w:sz w:val="18"/>
                      <w:szCs w:val="18"/>
                    </w:rPr>
                  </w:rPrChange>
                </w:rPr>
                <w:t>930</w:t>
              </w:r>
            </w:ins>
          </w:p>
        </w:tc>
        <w:tc>
          <w:tcPr>
            <w:tcW w:w="855" w:type="dxa"/>
            <w:tcPrChange w:id="14381" w:author="Στάθης Καπ" w:date="2023-03-03T06:26:00Z">
              <w:tcPr>
                <w:tcW w:w="855" w:type="dxa"/>
              </w:tcPr>
            </w:tcPrChange>
          </w:tcPr>
          <w:p w14:paraId="4B0A5DDE" w14:textId="6FD6CC8C" w:rsidR="00C87CFE" w:rsidRPr="00F665AE" w:rsidRDefault="00C87CFE" w:rsidP="00C87CFE">
            <w:pPr>
              <w:jc w:val="center"/>
              <w:rPr>
                <w:ins w:id="14382" w:author="Στάθης Καπ" w:date="2023-03-03T03:52:00Z"/>
                <w:rFonts w:cstheme="minorHAnsi"/>
                <w:sz w:val="16"/>
                <w:szCs w:val="16"/>
              </w:rPr>
            </w:pPr>
            <w:ins w:id="14383" w:author="Στάθης Καπ" w:date="2023-03-03T03:54:00Z">
              <w:r w:rsidRPr="00F665AE">
                <w:rPr>
                  <w:sz w:val="16"/>
                  <w:szCs w:val="16"/>
                  <w:rPrChange w:id="14384" w:author="Στάθης Καπ" w:date="2023-03-03T03:55:00Z">
                    <w:rPr>
                      <w:sz w:val="18"/>
                      <w:szCs w:val="18"/>
                    </w:rPr>
                  </w:rPrChange>
                </w:rPr>
                <w:t>910</w:t>
              </w:r>
            </w:ins>
          </w:p>
        </w:tc>
        <w:tc>
          <w:tcPr>
            <w:tcW w:w="544" w:type="dxa"/>
            <w:vAlign w:val="bottom"/>
            <w:tcPrChange w:id="14385" w:author="Στάθης Καπ" w:date="2023-03-03T06:26:00Z">
              <w:tcPr>
                <w:tcW w:w="544" w:type="dxa"/>
                <w:vAlign w:val="bottom"/>
              </w:tcPr>
            </w:tcPrChange>
          </w:tcPr>
          <w:p w14:paraId="67BFE430" w14:textId="1E721484" w:rsidR="00C87CFE" w:rsidRPr="00F665AE" w:rsidRDefault="00C87CFE" w:rsidP="00C87CFE">
            <w:pPr>
              <w:jc w:val="center"/>
              <w:rPr>
                <w:ins w:id="14386" w:author="Στάθης Καπ" w:date="2023-03-03T03:52:00Z"/>
                <w:rFonts w:cstheme="minorHAnsi"/>
                <w:sz w:val="16"/>
                <w:szCs w:val="16"/>
              </w:rPr>
            </w:pPr>
            <w:ins w:id="14387" w:author="Στάθης Καπ" w:date="2023-03-03T03:54:00Z">
              <w:r w:rsidRPr="00F665AE">
                <w:rPr>
                  <w:rFonts w:ascii="Calibri" w:hAnsi="Calibri" w:cs="Calibri"/>
                  <w:color w:val="000000"/>
                  <w:sz w:val="16"/>
                  <w:szCs w:val="16"/>
                  <w:rPrChange w:id="14388" w:author="Στάθης Καπ" w:date="2023-03-03T03:55:00Z">
                    <w:rPr>
                      <w:rFonts w:ascii="Calibri" w:hAnsi="Calibri" w:cs="Calibri"/>
                      <w:color w:val="000000"/>
                      <w:sz w:val="18"/>
                      <w:szCs w:val="18"/>
                    </w:rPr>
                  </w:rPrChange>
                </w:rPr>
                <w:t>880</w:t>
              </w:r>
            </w:ins>
          </w:p>
        </w:tc>
        <w:tc>
          <w:tcPr>
            <w:tcW w:w="621" w:type="dxa"/>
            <w:vAlign w:val="bottom"/>
            <w:tcPrChange w:id="14389" w:author="Στάθης Καπ" w:date="2023-03-03T06:26:00Z">
              <w:tcPr>
                <w:tcW w:w="621" w:type="dxa"/>
                <w:vAlign w:val="bottom"/>
              </w:tcPr>
            </w:tcPrChange>
          </w:tcPr>
          <w:p w14:paraId="47A1FDC6" w14:textId="1989D6F6" w:rsidR="00C87CFE" w:rsidRPr="00F665AE" w:rsidRDefault="00C87CFE" w:rsidP="00C87CFE">
            <w:pPr>
              <w:jc w:val="center"/>
              <w:rPr>
                <w:ins w:id="14390" w:author="Στάθης Καπ" w:date="2023-03-03T03:52:00Z"/>
                <w:rFonts w:cstheme="minorHAnsi"/>
                <w:sz w:val="16"/>
                <w:szCs w:val="16"/>
              </w:rPr>
            </w:pPr>
            <w:ins w:id="14391" w:author="Στάθης Καπ" w:date="2023-03-03T03:54:00Z">
              <w:r w:rsidRPr="00F665AE">
                <w:rPr>
                  <w:rFonts w:ascii="Calibri" w:hAnsi="Calibri" w:cs="Calibri"/>
                  <w:color w:val="000000"/>
                  <w:sz w:val="16"/>
                  <w:szCs w:val="16"/>
                  <w:rPrChange w:id="14392" w:author="Στάθης Καπ" w:date="2023-03-03T03:55:00Z">
                    <w:rPr>
                      <w:rFonts w:ascii="Calibri" w:hAnsi="Calibri" w:cs="Calibri"/>
                      <w:color w:val="000000"/>
                      <w:sz w:val="18"/>
                      <w:szCs w:val="18"/>
                    </w:rPr>
                  </w:rPrChange>
                </w:rPr>
                <w:t>0.299</w:t>
              </w:r>
            </w:ins>
          </w:p>
        </w:tc>
        <w:tc>
          <w:tcPr>
            <w:tcW w:w="669" w:type="dxa"/>
            <w:vAlign w:val="center"/>
            <w:tcPrChange w:id="14393" w:author="Στάθης Καπ" w:date="2023-03-03T06:26:00Z">
              <w:tcPr>
                <w:tcW w:w="669" w:type="dxa"/>
                <w:vAlign w:val="center"/>
              </w:tcPr>
            </w:tcPrChange>
          </w:tcPr>
          <w:p w14:paraId="2C9163D5" w14:textId="658586D3" w:rsidR="00C87CFE" w:rsidRPr="00F665AE" w:rsidRDefault="00C87CFE" w:rsidP="00C87CFE">
            <w:pPr>
              <w:jc w:val="center"/>
              <w:rPr>
                <w:ins w:id="14394" w:author="Στάθης Καπ" w:date="2023-03-03T03:52:00Z"/>
                <w:rFonts w:cstheme="minorHAnsi"/>
                <w:sz w:val="16"/>
                <w:szCs w:val="16"/>
              </w:rPr>
            </w:pPr>
            <w:ins w:id="14395" w:author="Στάθης Καπ" w:date="2023-03-03T06:18:00Z">
              <w:r>
                <w:rPr>
                  <w:rFonts w:ascii="Calibri" w:hAnsi="Calibri" w:cstheme="minorHAnsi"/>
                  <w:color w:val="000000"/>
                  <w:sz w:val="16"/>
                  <w:szCs w:val="16"/>
                </w:rPr>
                <w:t>5.38</w:t>
              </w:r>
            </w:ins>
          </w:p>
        </w:tc>
        <w:tc>
          <w:tcPr>
            <w:tcW w:w="543" w:type="dxa"/>
            <w:vAlign w:val="bottom"/>
            <w:tcPrChange w:id="14396" w:author="Στάθης Καπ" w:date="2023-03-03T06:26:00Z">
              <w:tcPr>
                <w:tcW w:w="543" w:type="dxa"/>
                <w:vAlign w:val="bottom"/>
              </w:tcPr>
            </w:tcPrChange>
          </w:tcPr>
          <w:p w14:paraId="60AFA01E" w14:textId="58084806" w:rsidR="00C87CFE" w:rsidRPr="00F665AE" w:rsidRDefault="00C87CFE" w:rsidP="00C87CFE">
            <w:pPr>
              <w:jc w:val="center"/>
              <w:rPr>
                <w:ins w:id="14397" w:author="Στάθης Καπ" w:date="2023-03-03T03:52:00Z"/>
                <w:rFonts w:cstheme="minorHAnsi"/>
                <w:sz w:val="16"/>
                <w:szCs w:val="16"/>
              </w:rPr>
            </w:pPr>
            <w:ins w:id="14398" w:author="Στάθης Καπ" w:date="2023-03-03T03:54:00Z">
              <w:r w:rsidRPr="00F665AE">
                <w:rPr>
                  <w:rFonts w:ascii="Calibri" w:hAnsi="Calibri" w:cs="Calibri"/>
                  <w:color w:val="000000"/>
                  <w:sz w:val="16"/>
                  <w:szCs w:val="16"/>
                  <w:rPrChange w:id="14399" w:author="Στάθης Καπ" w:date="2023-03-03T03:55:00Z">
                    <w:rPr>
                      <w:rFonts w:ascii="Calibri" w:hAnsi="Calibri" w:cs="Calibri"/>
                      <w:color w:val="000000"/>
                      <w:sz w:val="18"/>
                      <w:szCs w:val="18"/>
                    </w:rPr>
                  </w:rPrChange>
                </w:rPr>
                <w:t>880</w:t>
              </w:r>
            </w:ins>
          </w:p>
        </w:tc>
        <w:tc>
          <w:tcPr>
            <w:tcW w:w="621" w:type="dxa"/>
            <w:vAlign w:val="bottom"/>
            <w:tcPrChange w:id="14400" w:author="Στάθης Καπ" w:date="2023-03-03T06:26:00Z">
              <w:tcPr>
                <w:tcW w:w="621" w:type="dxa"/>
                <w:vAlign w:val="bottom"/>
              </w:tcPr>
            </w:tcPrChange>
          </w:tcPr>
          <w:p w14:paraId="4C9E9283" w14:textId="50BFF1E9" w:rsidR="00C87CFE" w:rsidRPr="00F665AE" w:rsidRDefault="00C87CFE" w:rsidP="00C87CFE">
            <w:pPr>
              <w:jc w:val="center"/>
              <w:rPr>
                <w:ins w:id="14401" w:author="Στάθης Καπ" w:date="2023-03-03T03:52:00Z"/>
                <w:rFonts w:cstheme="minorHAnsi"/>
                <w:sz w:val="16"/>
                <w:szCs w:val="16"/>
              </w:rPr>
            </w:pPr>
            <w:ins w:id="14402" w:author="Στάθης Καπ" w:date="2023-03-03T03:54:00Z">
              <w:r w:rsidRPr="00F665AE">
                <w:rPr>
                  <w:rFonts w:ascii="Calibri" w:hAnsi="Calibri" w:cs="Calibri"/>
                  <w:color w:val="000000"/>
                  <w:sz w:val="16"/>
                  <w:szCs w:val="16"/>
                  <w:rPrChange w:id="14403" w:author="Στάθης Καπ" w:date="2023-03-03T03:55:00Z">
                    <w:rPr>
                      <w:rFonts w:ascii="Calibri" w:hAnsi="Calibri" w:cs="Calibri"/>
                      <w:color w:val="000000"/>
                      <w:sz w:val="18"/>
                      <w:szCs w:val="18"/>
                    </w:rPr>
                  </w:rPrChange>
                </w:rPr>
                <w:t>0.203</w:t>
              </w:r>
            </w:ins>
          </w:p>
        </w:tc>
        <w:tc>
          <w:tcPr>
            <w:tcW w:w="669" w:type="dxa"/>
            <w:vAlign w:val="center"/>
            <w:tcPrChange w:id="14404" w:author="Στάθης Καπ" w:date="2023-03-03T06:26:00Z">
              <w:tcPr>
                <w:tcW w:w="669" w:type="dxa"/>
                <w:vAlign w:val="center"/>
              </w:tcPr>
            </w:tcPrChange>
          </w:tcPr>
          <w:p w14:paraId="7A678FD7" w14:textId="1E5F752A" w:rsidR="00C87CFE" w:rsidRPr="00F665AE" w:rsidRDefault="00C87CFE" w:rsidP="00C87CFE">
            <w:pPr>
              <w:jc w:val="center"/>
              <w:rPr>
                <w:ins w:id="14405" w:author="Στάθης Καπ" w:date="2023-03-03T03:52:00Z"/>
                <w:rFonts w:cstheme="minorHAnsi"/>
                <w:sz w:val="16"/>
                <w:szCs w:val="16"/>
              </w:rPr>
            </w:pPr>
            <w:ins w:id="14406" w:author="Στάθης Καπ" w:date="2023-03-03T06:18:00Z">
              <w:r>
                <w:rPr>
                  <w:rFonts w:ascii="Calibri" w:hAnsi="Calibri" w:cstheme="minorHAnsi"/>
                  <w:color w:val="000000"/>
                  <w:sz w:val="16"/>
                  <w:szCs w:val="16"/>
                </w:rPr>
                <w:t>0</w:t>
              </w:r>
            </w:ins>
          </w:p>
        </w:tc>
        <w:tc>
          <w:tcPr>
            <w:tcW w:w="508" w:type="dxa"/>
            <w:vAlign w:val="bottom"/>
            <w:tcPrChange w:id="14407" w:author="Στάθης Καπ" w:date="2023-03-03T06:26:00Z">
              <w:tcPr>
                <w:tcW w:w="508" w:type="dxa"/>
                <w:vAlign w:val="bottom"/>
              </w:tcPr>
            </w:tcPrChange>
          </w:tcPr>
          <w:p w14:paraId="72062CA7" w14:textId="6EB0486A" w:rsidR="00C87CFE" w:rsidRPr="00F665AE" w:rsidRDefault="00C87CFE" w:rsidP="00C87CFE">
            <w:pPr>
              <w:jc w:val="center"/>
              <w:rPr>
                <w:ins w:id="14408" w:author="Στάθης Καπ" w:date="2023-03-03T03:52:00Z"/>
                <w:rFonts w:cstheme="minorHAnsi"/>
                <w:sz w:val="16"/>
                <w:szCs w:val="16"/>
              </w:rPr>
            </w:pPr>
            <w:ins w:id="14409" w:author="Στάθης Καπ" w:date="2023-03-03T03:54:00Z">
              <w:r w:rsidRPr="00F665AE">
                <w:rPr>
                  <w:rFonts w:ascii="Calibri" w:hAnsi="Calibri" w:cs="Calibri"/>
                  <w:color w:val="000000"/>
                  <w:sz w:val="16"/>
                  <w:szCs w:val="16"/>
                  <w:rPrChange w:id="14410" w:author="Στάθης Καπ" w:date="2023-03-03T03:55:00Z">
                    <w:rPr>
                      <w:rFonts w:ascii="Calibri" w:hAnsi="Calibri" w:cs="Calibri"/>
                      <w:color w:val="000000"/>
                      <w:sz w:val="18"/>
                      <w:szCs w:val="18"/>
                    </w:rPr>
                  </w:rPrChange>
                </w:rPr>
                <w:t>860</w:t>
              </w:r>
            </w:ins>
          </w:p>
        </w:tc>
        <w:tc>
          <w:tcPr>
            <w:tcW w:w="541" w:type="dxa"/>
            <w:vAlign w:val="bottom"/>
            <w:tcPrChange w:id="14411" w:author="Στάθης Καπ" w:date="2023-03-03T06:26:00Z">
              <w:tcPr>
                <w:tcW w:w="541" w:type="dxa"/>
                <w:vAlign w:val="bottom"/>
              </w:tcPr>
            </w:tcPrChange>
          </w:tcPr>
          <w:p w14:paraId="71EC051E" w14:textId="7BD7035D" w:rsidR="00C87CFE" w:rsidRPr="00F665AE" w:rsidRDefault="00C87CFE" w:rsidP="00C87CFE">
            <w:pPr>
              <w:jc w:val="center"/>
              <w:rPr>
                <w:ins w:id="14412" w:author="Στάθης Καπ" w:date="2023-03-03T03:52:00Z"/>
                <w:rFonts w:cstheme="minorHAnsi"/>
                <w:sz w:val="16"/>
                <w:szCs w:val="16"/>
              </w:rPr>
            </w:pPr>
            <w:ins w:id="14413" w:author="Στάθης Καπ" w:date="2023-03-03T03:54:00Z">
              <w:r w:rsidRPr="00F665AE">
                <w:rPr>
                  <w:rFonts w:ascii="Calibri" w:hAnsi="Calibri" w:cs="Calibri"/>
                  <w:color w:val="000000"/>
                  <w:sz w:val="16"/>
                  <w:szCs w:val="16"/>
                  <w:rPrChange w:id="14414" w:author="Στάθης Καπ" w:date="2023-03-03T03:55:00Z">
                    <w:rPr>
                      <w:rFonts w:ascii="Calibri" w:hAnsi="Calibri" w:cs="Calibri"/>
                      <w:color w:val="000000"/>
                      <w:sz w:val="18"/>
                      <w:szCs w:val="18"/>
                    </w:rPr>
                  </w:rPrChange>
                </w:rPr>
                <w:t>0.193</w:t>
              </w:r>
            </w:ins>
          </w:p>
        </w:tc>
        <w:tc>
          <w:tcPr>
            <w:tcW w:w="589" w:type="dxa"/>
            <w:vAlign w:val="center"/>
            <w:tcPrChange w:id="14415" w:author="Στάθης Καπ" w:date="2023-03-03T06:26:00Z">
              <w:tcPr>
                <w:tcW w:w="589" w:type="dxa"/>
                <w:vAlign w:val="center"/>
              </w:tcPr>
            </w:tcPrChange>
          </w:tcPr>
          <w:p w14:paraId="068D32E2" w14:textId="030D2B5F" w:rsidR="00C87CFE" w:rsidRPr="00F665AE" w:rsidRDefault="00C87CFE" w:rsidP="00C87CFE">
            <w:pPr>
              <w:jc w:val="center"/>
              <w:rPr>
                <w:ins w:id="14416" w:author="Στάθης Καπ" w:date="2023-03-03T03:52:00Z"/>
                <w:rFonts w:cstheme="minorHAnsi"/>
                <w:sz w:val="16"/>
                <w:szCs w:val="16"/>
              </w:rPr>
            </w:pPr>
            <w:ins w:id="14417" w:author="Στάθης Καπ" w:date="2023-03-03T06:18:00Z">
              <w:r>
                <w:rPr>
                  <w:rFonts w:ascii="Calibri" w:hAnsi="Calibri" w:cstheme="minorHAnsi"/>
                  <w:color w:val="000000"/>
                  <w:sz w:val="16"/>
                  <w:szCs w:val="16"/>
                </w:rPr>
                <w:t>2.27</w:t>
              </w:r>
            </w:ins>
          </w:p>
        </w:tc>
        <w:tc>
          <w:tcPr>
            <w:tcW w:w="463" w:type="dxa"/>
            <w:vAlign w:val="bottom"/>
            <w:tcPrChange w:id="14418" w:author="Στάθης Καπ" w:date="2023-03-03T06:26:00Z">
              <w:tcPr>
                <w:tcW w:w="463" w:type="dxa"/>
                <w:vAlign w:val="bottom"/>
              </w:tcPr>
            </w:tcPrChange>
          </w:tcPr>
          <w:p w14:paraId="71E5B9A0" w14:textId="02A9068B" w:rsidR="00C87CFE" w:rsidRPr="00F665AE" w:rsidRDefault="00C87CFE" w:rsidP="00C87CFE">
            <w:pPr>
              <w:jc w:val="center"/>
              <w:rPr>
                <w:ins w:id="14419" w:author="Στάθης Καπ" w:date="2023-03-03T03:52:00Z"/>
                <w:rFonts w:cstheme="minorHAnsi"/>
                <w:sz w:val="16"/>
                <w:szCs w:val="16"/>
              </w:rPr>
            </w:pPr>
            <w:ins w:id="14420" w:author="Στάθης Καπ" w:date="2023-03-03T03:54:00Z">
              <w:r w:rsidRPr="00F665AE">
                <w:rPr>
                  <w:rFonts w:ascii="Calibri" w:hAnsi="Calibri" w:cs="Calibri"/>
                  <w:color w:val="000000"/>
                  <w:sz w:val="16"/>
                  <w:szCs w:val="16"/>
                  <w:rPrChange w:id="14421" w:author="Στάθης Καπ" w:date="2023-03-03T03:55:00Z">
                    <w:rPr>
                      <w:rFonts w:ascii="Calibri" w:hAnsi="Calibri" w:cs="Calibri"/>
                      <w:color w:val="000000"/>
                      <w:sz w:val="18"/>
                      <w:szCs w:val="18"/>
                    </w:rPr>
                  </w:rPrChange>
                </w:rPr>
                <w:t>870</w:t>
              </w:r>
            </w:ins>
          </w:p>
        </w:tc>
        <w:tc>
          <w:tcPr>
            <w:tcW w:w="541" w:type="dxa"/>
            <w:vAlign w:val="bottom"/>
            <w:tcPrChange w:id="14422" w:author="Στάθης Καπ" w:date="2023-03-03T06:26:00Z">
              <w:tcPr>
                <w:tcW w:w="541" w:type="dxa"/>
                <w:vAlign w:val="bottom"/>
              </w:tcPr>
            </w:tcPrChange>
          </w:tcPr>
          <w:p w14:paraId="150F31CE" w14:textId="296CAA6F" w:rsidR="00C87CFE" w:rsidRPr="00F665AE" w:rsidRDefault="00C87CFE" w:rsidP="00C87CFE">
            <w:pPr>
              <w:jc w:val="center"/>
              <w:rPr>
                <w:ins w:id="14423" w:author="Στάθης Καπ" w:date="2023-03-03T03:52:00Z"/>
                <w:rFonts w:cstheme="minorHAnsi"/>
                <w:sz w:val="16"/>
                <w:szCs w:val="16"/>
              </w:rPr>
            </w:pPr>
            <w:ins w:id="14424" w:author="Στάθης Καπ" w:date="2023-03-03T03:54:00Z">
              <w:r w:rsidRPr="00F665AE">
                <w:rPr>
                  <w:rFonts w:ascii="Calibri" w:hAnsi="Calibri" w:cs="Calibri"/>
                  <w:color w:val="000000"/>
                  <w:sz w:val="16"/>
                  <w:szCs w:val="16"/>
                  <w:rPrChange w:id="14425" w:author="Στάθης Καπ" w:date="2023-03-03T03:55:00Z">
                    <w:rPr>
                      <w:rFonts w:ascii="Calibri" w:hAnsi="Calibri" w:cs="Calibri"/>
                      <w:color w:val="000000"/>
                      <w:sz w:val="18"/>
                      <w:szCs w:val="18"/>
                    </w:rPr>
                  </w:rPrChange>
                </w:rPr>
                <w:t>0.285</w:t>
              </w:r>
            </w:ins>
          </w:p>
        </w:tc>
        <w:tc>
          <w:tcPr>
            <w:tcW w:w="589" w:type="dxa"/>
            <w:vAlign w:val="center"/>
            <w:tcPrChange w:id="14426" w:author="Στάθης Καπ" w:date="2023-03-03T06:26:00Z">
              <w:tcPr>
                <w:tcW w:w="589" w:type="dxa"/>
                <w:vAlign w:val="center"/>
              </w:tcPr>
            </w:tcPrChange>
          </w:tcPr>
          <w:p w14:paraId="02F656EC" w14:textId="4D822E9D" w:rsidR="00C87CFE" w:rsidRPr="00F665AE" w:rsidRDefault="00C87CFE" w:rsidP="00C87CFE">
            <w:pPr>
              <w:jc w:val="center"/>
              <w:rPr>
                <w:ins w:id="14427" w:author="Στάθης Καπ" w:date="2023-03-03T03:52:00Z"/>
                <w:rFonts w:cstheme="minorHAnsi"/>
                <w:sz w:val="16"/>
                <w:szCs w:val="16"/>
              </w:rPr>
            </w:pPr>
            <w:ins w:id="14428" w:author="Στάθης Καπ" w:date="2023-03-03T06:19:00Z">
              <w:r>
                <w:rPr>
                  <w:rFonts w:ascii="Calibri" w:hAnsi="Calibri" w:cstheme="minorHAnsi"/>
                  <w:color w:val="000000"/>
                  <w:sz w:val="16"/>
                  <w:szCs w:val="16"/>
                </w:rPr>
                <w:t>1.14</w:t>
              </w:r>
            </w:ins>
          </w:p>
        </w:tc>
      </w:tr>
      <w:tr w:rsidR="00C87CFE" w:rsidRPr="00BB05AC" w14:paraId="530346B8" w14:textId="77777777" w:rsidTr="00F03C40">
        <w:tblPrEx>
          <w:tblW w:w="0" w:type="auto"/>
          <w:tblBorders>
            <w:insideH w:val="none" w:sz="0" w:space="0" w:color="auto"/>
            <w:insideV w:val="none" w:sz="0" w:space="0" w:color="auto"/>
          </w:tblBorders>
          <w:tblCellMar>
            <w:left w:w="0" w:type="dxa"/>
            <w:right w:w="0" w:type="dxa"/>
          </w:tblCellMar>
          <w:tblPrExChange w:id="1442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430" w:author="Στάθης Καπ" w:date="2023-03-03T03:52:00Z"/>
        </w:trPr>
        <w:tc>
          <w:tcPr>
            <w:tcW w:w="515" w:type="dxa"/>
            <w:tcBorders>
              <w:top w:val="nil"/>
              <w:bottom w:val="nil"/>
              <w:right w:val="single" w:sz="4" w:space="0" w:color="auto"/>
            </w:tcBorders>
            <w:shd w:val="clear" w:color="auto" w:fill="E7E6E6" w:themeFill="background2"/>
            <w:vAlign w:val="bottom"/>
            <w:tcPrChange w:id="14431" w:author="Στάθης Καπ" w:date="2023-03-03T06:26:00Z">
              <w:tcPr>
                <w:tcW w:w="515" w:type="dxa"/>
                <w:vAlign w:val="center"/>
              </w:tcPr>
            </w:tcPrChange>
          </w:tcPr>
          <w:p w14:paraId="7B851EEE" w14:textId="48D3370C" w:rsidR="00C87CFE" w:rsidRPr="00F665AE" w:rsidRDefault="00C87CFE" w:rsidP="00C87CFE">
            <w:pPr>
              <w:jc w:val="center"/>
              <w:rPr>
                <w:ins w:id="14432" w:author="Στάθης Καπ" w:date="2023-03-03T03:52:00Z"/>
                <w:sz w:val="16"/>
                <w:szCs w:val="16"/>
              </w:rPr>
            </w:pPr>
            <w:ins w:id="14433" w:author="Στάθης Καπ" w:date="2023-03-03T03:54:00Z">
              <w:r w:rsidRPr="00F665AE">
                <w:rPr>
                  <w:rFonts w:ascii="Calibri" w:hAnsi="Calibri" w:cs="Calibri"/>
                  <w:color w:val="000000"/>
                  <w:sz w:val="16"/>
                  <w:szCs w:val="16"/>
                  <w:rPrChange w:id="14434" w:author="Στάθης Καπ" w:date="2023-03-03T03:55:00Z">
                    <w:rPr>
                      <w:rFonts w:ascii="Calibri" w:hAnsi="Calibri" w:cs="Calibri"/>
                      <w:color w:val="000000"/>
                      <w:sz w:val="18"/>
                      <w:szCs w:val="18"/>
                    </w:rPr>
                  </w:rPrChange>
                </w:rPr>
                <w:t>c207</w:t>
              </w:r>
            </w:ins>
          </w:p>
        </w:tc>
        <w:tc>
          <w:tcPr>
            <w:tcW w:w="560" w:type="dxa"/>
            <w:tcBorders>
              <w:left w:val="single" w:sz="4" w:space="0" w:color="auto"/>
            </w:tcBorders>
            <w:tcPrChange w:id="14435" w:author="Στάθης Καπ" w:date="2023-03-03T06:26:00Z">
              <w:tcPr>
                <w:tcW w:w="560" w:type="dxa"/>
              </w:tcPr>
            </w:tcPrChange>
          </w:tcPr>
          <w:p w14:paraId="3D009875" w14:textId="69F3A637" w:rsidR="00C87CFE" w:rsidRPr="00F665AE" w:rsidRDefault="00C87CFE" w:rsidP="00C87CFE">
            <w:pPr>
              <w:jc w:val="center"/>
              <w:rPr>
                <w:ins w:id="14436" w:author="Στάθης Καπ" w:date="2023-03-03T03:52:00Z"/>
                <w:rFonts w:cstheme="minorHAnsi"/>
                <w:sz w:val="16"/>
                <w:szCs w:val="16"/>
              </w:rPr>
            </w:pPr>
            <w:ins w:id="14437" w:author="Στάθης Καπ" w:date="2023-03-03T03:54:00Z">
              <w:r w:rsidRPr="00F665AE">
                <w:rPr>
                  <w:sz w:val="16"/>
                  <w:szCs w:val="16"/>
                  <w:rPrChange w:id="14438" w:author="Στάθης Καπ" w:date="2023-03-03T03:55:00Z">
                    <w:rPr>
                      <w:sz w:val="18"/>
                      <w:szCs w:val="18"/>
                    </w:rPr>
                  </w:rPrChange>
                </w:rPr>
                <w:t>930</w:t>
              </w:r>
            </w:ins>
          </w:p>
        </w:tc>
        <w:tc>
          <w:tcPr>
            <w:tcW w:w="855" w:type="dxa"/>
            <w:tcPrChange w:id="14439" w:author="Στάθης Καπ" w:date="2023-03-03T06:26:00Z">
              <w:tcPr>
                <w:tcW w:w="855" w:type="dxa"/>
              </w:tcPr>
            </w:tcPrChange>
          </w:tcPr>
          <w:p w14:paraId="5AE58E0E" w14:textId="433C8A89" w:rsidR="00C87CFE" w:rsidRPr="00F665AE" w:rsidRDefault="00C87CFE" w:rsidP="00C87CFE">
            <w:pPr>
              <w:jc w:val="center"/>
              <w:rPr>
                <w:ins w:id="14440" w:author="Στάθης Καπ" w:date="2023-03-03T03:52:00Z"/>
                <w:rFonts w:cstheme="minorHAnsi"/>
                <w:sz w:val="16"/>
                <w:szCs w:val="16"/>
              </w:rPr>
            </w:pPr>
            <w:ins w:id="14441" w:author="Στάθης Καπ" w:date="2023-03-03T03:54:00Z">
              <w:r w:rsidRPr="00F665AE">
                <w:rPr>
                  <w:sz w:val="16"/>
                  <w:szCs w:val="16"/>
                  <w:rPrChange w:id="14442" w:author="Στάθης Καπ" w:date="2023-03-03T03:55:00Z">
                    <w:rPr>
                      <w:sz w:val="18"/>
                      <w:szCs w:val="18"/>
                    </w:rPr>
                  </w:rPrChange>
                </w:rPr>
                <w:t>910</w:t>
              </w:r>
            </w:ins>
          </w:p>
        </w:tc>
        <w:tc>
          <w:tcPr>
            <w:tcW w:w="544" w:type="dxa"/>
            <w:vAlign w:val="bottom"/>
            <w:tcPrChange w:id="14443" w:author="Στάθης Καπ" w:date="2023-03-03T06:26:00Z">
              <w:tcPr>
                <w:tcW w:w="544" w:type="dxa"/>
                <w:vAlign w:val="bottom"/>
              </w:tcPr>
            </w:tcPrChange>
          </w:tcPr>
          <w:p w14:paraId="338788DA" w14:textId="049B7B98" w:rsidR="00C87CFE" w:rsidRPr="00F665AE" w:rsidRDefault="00C87CFE" w:rsidP="00C87CFE">
            <w:pPr>
              <w:jc w:val="center"/>
              <w:rPr>
                <w:ins w:id="14444" w:author="Στάθης Καπ" w:date="2023-03-03T03:52:00Z"/>
                <w:rFonts w:cstheme="minorHAnsi"/>
                <w:sz w:val="16"/>
                <w:szCs w:val="16"/>
              </w:rPr>
            </w:pPr>
            <w:ins w:id="14445" w:author="Στάθης Καπ" w:date="2023-03-03T03:54:00Z">
              <w:r w:rsidRPr="00F665AE">
                <w:rPr>
                  <w:rFonts w:ascii="Calibri" w:hAnsi="Calibri" w:cs="Calibri"/>
                  <w:color w:val="000000"/>
                  <w:sz w:val="16"/>
                  <w:szCs w:val="16"/>
                  <w:rPrChange w:id="14446" w:author="Στάθης Καπ" w:date="2023-03-03T03:55:00Z">
                    <w:rPr>
                      <w:rFonts w:ascii="Calibri" w:hAnsi="Calibri" w:cs="Calibri"/>
                      <w:color w:val="000000"/>
                      <w:sz w:val="18"/>
                      <w:szCs w:val="18"/>
                    </w:rPr>
                  </w:rPrChange>
                </w:rPr>
                <w:t>860</w:t>
              </w:r>
            </w:ins>
          </w:p>
        </w:tc>
        <w:tc>
          <w:tcPr>
            <w:tcW w:w="621" w:type="dxa"/>
            <w:vAlign w:val="bottom"/>
            <w:tcPrChange w:id="14447" w:author="Στάθης Καπ" w:date="2023-03-03T06:26:00Z">
              <w:tcPr>
                <w:tcW w:w="621" w:type="dxa"/>
                <w:vAlign w:val="bottom"/>
              </w:tcPr>
            </w:tcPrChange>
          </w:tcPr>
          <w:p w14:paraId="7199DDE5" w14:textId="5BE1372E" w:rsidR="00C87CFE" w:rsidRPr="00F665AE" w:rsidRDefault="00C87CFE" w:rsidP="00C87CFE">
            <w:pPr>
              <w:jc w:val="center"/>
              <w:rPr>
                <w:ins w:id="14448" w:author="Στάθης Καπ" w:date="2023-03-03T03:52:00Z"/>
                <w:rFonts w:cstheme="minorHAnsi"/>
                <w:sz w:val="16"/>
                <w:szCs w:val="16"/>
              </w:rPr>
            </w:pPr>
            <w:ins w:id="14449" w:author="Στάθης Καπ" w:date="2023-03-03T03:54:00Z">
              <w:r w:rsidRPr="00F665AE">
                <w:rPr>
                  <w:rFonts w:ascii="Calibri" w:hAnsi="Calibri" w:cs="Calibri"/>
                  <w:color w:val="000000"/>
                  <w:sz w:val="16"/>
                  <w:szCs w:val="16"/>
                  <w:rPrChange w:id="14450" w:author="Στάθης Καπ" w:date="2023-03-03T03:55:00Z">
                    <w:rPr>
                      <w:rFonts w:ascii="Calibri" w:hAnsi="Calibri" w:cs="Calibri"/>
                      <w:color w:val="000000"/>
                      <w:sz w:val="18"/>
                      <w:szCs w:val="18"/>
                    </w:rPr>
                  </w:rPrChange>
                </w:rPr>
                <w:t>0.285</w:t>
              </w:r>
            </w:ins>
          </w:p>
        </w:tc>
        <w:tc>
          <w:tcPr>
            <w:tcW w:w="669" w:type="dxa"/>
            <w:vAlign w:val="center"/>
            <w:tcPrChange w:id="14451" w:author="Στάθης Καπ" w:date="2023-03-03T06:26:00Z">
              <w:tcPr>
                <w:tcW w:w="669" w:type="dxa"/>
                <w:vAlign w:val="center"/>
              </w:tcPr>
            </w:tcPrChange>
          </w:tcPr>
          <w:p w14:paraId="36E29E11" w14:textId="4E922A63" w:rsidR="00C87CFE" w:rsidRPr="00F665AE" w:rsidRDefault="00C87CFE" w:rsidP="00C87CFE">
            <w:pPr>
              <w:jc w:val="center"/>
              <w:rPr>
                <w:ins w:id="14452" w:author="Στάθης Καπ" w:date="2023-03-03T03:52:00Z"/>
                <w:rFonts w:cstheme="minorHAnsi"/>
                <w:sz w:val="16"/>
                <w:szCs w:val="16"/>
              </w:rPr>
            </w:pPr>
            <w:ins w:id="14453" w:author="Στάθης Καπ" w:date="2023-03-03T06:18:00Z">
              <w:r>
                <w:rPr>
                  <w:rFonts w:ascii="Calibri" w:hAnsi="Calibri" w:cstheme="minorHAnsi"/>
                  <w:color w:val="000000"/>
                  <w:sz w:val="16"/>
                  <w:szCs w:val="16"/>
                </w:rPr>
                <w:t>7.53</w:t>
              </w:r>
            </w:ins>
          </w:p>
        </w:tc>
        <w:tc>
          <w:tcPr>
            <w:tcW w:w="543" w:type="dxa"/>
            <w:vAlign w:val="bottom"/>
            <w:tcPrChange w:id="14454" w:author="Στάθης Καπ" w:date="2023-03-03T06:26:00Z">
              <w:tcPr>
                <w:tcW w:w="543" w:type="dxa"/>
                <w:vAlign w:val="bottom"/>
              </w:tcPr>
            </w:tcPrChange>
          </w:tcPr>
          <w:p w14:paraId="2ED6C007" w14:textId="6A0ECC0E" w:rsidR="00C87CFE" w:rsidRPr="00F665AE" w:rsidRDefault="00C87CFE" w:rsidP="00C87CFE">
            <w:pPr>
              <w:jc w:val="center"/>
              <w:rPr>
                <w:ins w:id="14455" w:author="Στάθης Καπ" w:date="2023-03-03T03:52:00Z"/>
                <w:rFonts w:cstheme="minorHAnsi"/>
                <w:sz w:val="16"/>
                <w:szCs w:val="16"/>
              </w:rPr>
            </w:pPr>
            <w:ins w:id="14456" w:author="Στάθης Καπ" w:date="2023-03-03T03:54:00Z">
              <w:r w:rsidRPr="00F665AE">
                <w:rPr>
                  <w:rFonts w:ascii="Calibri" w:hAnsi="Calibri" w:cs="Calibri"/>
                  <w:color w:val="000000"/>
                  <w:sz w:val="16"/>
                  <w:szCs w:val="16"/>
                  <w:rPrChange w:id="14457" w:author="Στάθης Καπ" w:date="2023-03-03T03:55:00Z">
                    <w:rPr>
                      <w:rFonts w:ascii="Calibri" w:hAnsi="Calibri" w:cs="Calibri"/>
                      <w:color w:val="000000"/>
                      <w:sz w:val="18"/>
                      <w:szCs w:val="18"/>
                    </w:rPr>
                  </w:rPrChange>
                </w:rPr>
                <w:t>870</w:t>
              </w:r>
            </w:ins>
          </w:p>
        </w:tc>
        <w:tc>
          <w:tcPr>
            <w:tcW w:w="621" w:type="dxa"/>
            <w:vAlign w:val="bottom"/>
            <w:tcPrChange w:id="14458" w:author="Στάθης Καπ" w:date="2023-03-03T06:26:00Z">
              <w:tcPr>
                <w:tcW w:w="621" w:type="dxa"/>
                <w:vAlign w:val="bottom"/>
              </w:tcPr>
            </w:tcPrChange>
          </w:tcPr>
          <w:p w14:paraId="7F919BD0" w14:textId="54B727F3" w:rsidR="00C87CFE" w:rsidRPr="00F665AE" w:rsidRDefault="00C87CFE" w:rsidP="00C87CFE">
            <w:pPr>
              <w:jc w:val="center"/>
              <w:rPr>
                <w:ins w:id="14459" w:author="Στάθης Καπ" w:date="2023-03-03T03:52:00Z"/>
                <w:rFonts w:cstheme="minorHAnsi"/>
                <w:sz w:val="16"/>
                <w:szCs w:val="16"/>
              </w:rPr>
            </w:pPr>
            <w:ins w:id="14460" w:author="Στάθης Καπ" w:date="2023-03-03T03:54:00Z">
              <w:r w:rsidRPr="00F665AE">
                <w:rPr>
                  <w:rFonts w:ascii="Calibri" w:hAnsi="Calibri" w:cs="Calibri"/>
                  <w:color w:val="000000"/>
                  <w:sz w:val="16"/>
                  <w:szCs w:val="16"/>
                  <w:rPrChange w:id="14461" w:author="Στάθης Καπ" w:date="2023-03-03T03:55:00Z">
                    <w:rPr>
                      <w:rFonts w:ascii="Calibri" w:hAnsi="Calibri" w:cs="Calibri"/>
                      <w:color w:val="000000"/>
                      <w:sz w:val="18"/>
                      <w:szCs w:val="18"/>
                    </w:rPr>
                  </w:rPrChange>
                </w:rPr>
                <w:t>0.226</w:t>
              </w:r>
            </w:ins>
          </w:p>
        </w:tc>
        <w:tc>
          <w:tcPr>
            <w:tcW w:w="669" w:type="dxa"/>
            <w:vAlign w:val="center"/>
            <w:tcPrChange w:id="14462" w:author="Στάθης Καπ" w:date="2023-03-03T06:26:00Z">
              <w:tcPr>
                <w:tcW w:w="669" w:type="dxa"/>
                <w:vAlign w:val="center"/>
              </w:tcPr>
            </w:tcPrChange>
          </w:tcPr>
          <w:p w14:paraId="10138183" w14:textId="4F1E8ABF" w:rsidR="00C87CFE" w:rsidRPr="00F665AE" w:rsidRDefault="00C87CFE" w:rsidP="00C87CFE">
            <w:pPr>
              <w:jc w:val="center"/>
              <w:rPr>
                <w:ins w:id="14463" w:author="Στάθης Καπ" w:date="2023-03-03T03:52:00Z"/>
                <w:rFonts w:cstheme="minorHAnsi"/>
                <w:sz w:val="16"/>
                <w:szCs w:val="16"/>
              </w:rPr>
            </w:pPr>
            <w:ins w:id="14464" w:author="Στάθης Καπ" w:date="2023-03-03T06:18:00Z">
              <w:r>
                <w:rPr>
                  <w:rFonts w:ascii="Calibri" w:hAnsi="Calibri" w:cstheme="minorHAnsi"/>
                  <w:color w:val="000000"/>
                  <w:sz w:val="16"/>
                  <w:szCs w:val="16"/>
                </w:rPr>
                <w:t>-1.16</w:t>
              </w:r>
            </w:ins>
          </w:p>
        </w:tc>
        <w:tc>
          <w:tcPr>
            <w:tcW w:w="508" w:type="dxa"/>
            <w:vAlign w:val="bottom"/>
            <w:tcPrChange w:id="14465" w:author="Στάθης Καπ" w:date="2023-03-03T06:26:00Z">
              <w:tcPr>
                <w:tcW w:w="508" w:type="dxa"/>
                <w:vAlign w:val="bottom"/>
              </w:tcPr>
            </w:tcPrChange>
          </w:tcPr>
          <w:p w14:paraId="575C374F" w14:textId="11848094" w:rsidR="00C87CFE" w:rsidRPr="00F665AE" w:rsidRDefault="00C87CFE" w:rsidP="00C87CFE">
            <w:pPr>
              <w:jc w:val="center"/>
              <w:rPr>
                <w:ins w:id="14466" w:author="Στάθης Καπ" w:date="2023-03-03T03:52:00Z"/>
                <w:rFonts w:cstheme="minorHAnsi"/>
                <w:sz w:val="16"/>
                <w:szCs w:val="16"/>
              </w:rPr>
            </w:pPr>
            <w:ins w:id="14467" w:author="Στάθης Καπ" w:date="2023-03-03T03:54:00Z">
              <w:r w:rsidRPr="00F665AE">
                <w:rPr>
                  <w:rFonts w:ascii="Calibri" w:hAnsi="Calibri" w:cs="Calibri"/>
                  <w:color w:val="000000"/>
                  <w:sz w:val="16"/>
                  <w:szCs w:val="16"/>
                  <w:rPrChange w:id="14468" w:author="Στάθης Καπ" w:date="2023-03-03T03:55:00Z">
                    <w:rPr>
                      <w:rFonts w:ascii="Calibri" w:hAnsi="Calibri" w:cs="Calibri"/>
                      <w:color w:val="000000"/>
                      <w:sz w:val="18"/>
                      <w:szCs w:val="18"/>
                    </w:rPr>
                  </w:rPrChange>
                </w:rPr>
                <w:t>850</w:t>
              </w:r>
            </w:ins>
          </w:p>
        </w:tc>
        <w:tc>
          <w:tcPr>
            <w:tcW w:w="541" w:type="dxa"/>
            <w:vAlign w:val="bottom"/>
            <w:tcPrChange w:id="14469" w:author="Στάθης Καπ" w:date="2023-03-03T06:26:00Z">
              <w:tcPr>
                <w:tcW w:w="541" w:type="dxa"/>
                <w:vAlign w:val="bottom"/>
              </w:tcPr>
            </w:tcPrChange>
          </w:tcPr>
          <w:p w14:paraId="07C2BECC" w14:textId="23456570" w:rsidR="00C87CFE" w:rsidRPr="00F665AE" w:rsidRDefault="00C87CFE" w:rsidP="00C87CFE">
            <w:pPr>
              <w:jc w:val="center"/>
              <w:rPr>
                <w:ins w:id="14470" w:author="Στάθης Καπ" w:date="2023-03-03T03:52:00Z"/>
                <w:rFonts w:cstheme="minorHAnsi"/>
                <w:sz w:val="16"/>
                <w:szCs w:val="16"/>
              </w:rPr>
            </w:pPr>
            <w:ins w:id="14471" w:author="Στάθης Καπ" w:date="2023-03-03T03:54:00Z">
              <w:r w:rsidRPr="00F665AE">
                <w:rPr>
                  <w:rFonts w:ascii="Calibri" w:hAnsi="Calibri" w:cs="Calibri"/>
                  <w:color w:val="000000"/>
                  <w:sz w:val="16"/>
                  <w:szCs w:val="16"/>
                  <w:rPrChange w:id="14472" w:author="Στάθης Καπ" w:date="2023-03-03T03:55:00Z">
                    <w:rPr>
                      <w:rFonts w:ascii="Calibri" w:hAnsi="Calibri" w:cs="Calibri"/>
                      <w:color w:val="000000"/>
                      <w:sz w:val="18"/>
                      <w:szCs w:val="18"/>
                    </w:rPr>
                  </w:rPrChange>
                </w:rPr>
                <w:t>0.181</w:t>
              </w:r>
            </w:ins>
          </w:p>
        </w:tc>
        <w:tc>
          <w:tcPr>
            <w:tcW w:w="589" w:type="dxa"/>
            <w:vAlign w:val="center"/>
            <w:tcPrChange w:id="14473" w:author="Στάθης Καπ" w:date="2023-03-03T06:26:00Z">
              <w:tcPr>
                <w:tcW w:w="589" w:type="dxa"/>
                <w:vAlign w:val="center"/>
              </w:tcPr>
            </w:tcPrChange>
          </w:tcPr>
          <w:p w14:paraId="551E5D91" w14:textId="2B457D9B" w:rsidR="00C87CFE" w:rsidRPr="00F665AE" w:rsidRDefault="00C87CFE" w:rsidP="00C87CFE">
            <w:pPr>
              <w:jc w:val="center"/>
              <w:rPr>
                <w:ins w:id="14474" w:author="Στάθης Καπ" w:date="2023-03-03T03:52:00Z"/>
                <w:rFonts w:cstheme="minorHAnsi"/>
                <w:sz w:val="16"/>
                <w:szCs w:val="16"/>
              </w:rPr>
            </w:pPr>
            <w:ins w:id="14475" w:author="Στάθης Καπ" w:date="2023-03-03T06:18:00Z">
              <w:r>
                <w:rPr>
                  <w:rFonts w:ascii="Calibri" w:hAnsi="Calibri" w:cstheme="minorHAnsi"/>
                  <w:color w:val="000000"/>
                  <w:sz w:val="16"/>
                  <w:szCs w:val="16"/>
                </w:rPr>
                <w:t>1.16</w:t>
              </w:r>
            </w:ins>
          </w:p>
        </w:tc>
        <w:tc>
          <w:tcPr>
            <w:tcW w:w="463" w:type="dxa"/>
            <w:vAlign w:val="bottom"/>
            <w:tcPrChange w:id="14476" w:author="Στάθης Καπ" w:date="2023-03-03T06:26:00Z">
              <w:tcPr>
                <w:tcW w:w="463" w:type="dxa"/>
                <w:vAlign w:val="bottom"/>
              </w:tcPr>
            </w:tcPrChange>
          </w:tcPr>
          <w:p w14:paraId="08F86C21" w14:textId="385151F4" w:rsidR="00C87CFE" w:rsidRPr="00F665AE" w:rsidRDefault="00C87CFE" w:rsidP="00C87CFE">
            <w:pPr>
              <w:jc w:val="center"/>
              <w:rPr>
                <w:ins w:id="14477" w:author="Στάθης Καπ" w:date="2023-03-03T03:52:00Z"/>
                <w:rFonts w:cstheme="minorHAnsi"/>
                <w:sz w:val="16"/>
                <w:szCs w:val="16"/>
              </w:rPr>
            </w:pPr>
            <w:ins w:id="14478" w:author="Στάθης Καπ" w:date="2023-03-03T03:54:00Z">
              <w:r w:rsidRPr="00F665AE">
                <w:rPr>
                  <w:rFonts w:ascii="Calibri" w:hAnsi="Calibri" w:cs="Calibri"/>
                  <w:color w:val="000000"/>
                  <w:sz w:val="16"/>
                  <w:szCs w:val="16"/>
                  <w:rPrChange w:id="14479" w:author="Στάθης Καπ" w:date="2023-03-03T03:55:00Z">
                    <w:rPr>
                      <w:rFonts w:ascii="Calibri" w:hAnsi="Calibri" w:cs="Calibri"/>
                      <w:color w:val="000000"/>
                      <w:sz w:val="18"/>
                      <w:szCs w:val="18"/>
                    </w:rPr>
                  </w:rPrChange>
                </w:rPr>
                <w:t>850</w:t>
              </w:r>
            </w:ins>
          </w:p>
        </w:tc>
        <w:tc>
          <w:tcPr>
            <w:tcW w:w="541" w:type="dxa"/>
            <w:vAlign w:val="bottom"/>
            <w:tcPrChange w:id="14480" w:author="Στάθης Καπ" w:date="2023-03-03T06:26:00Z">
              <w:tcPr>
                <w:tcW w:w="541" w:type="dxa"/>
                <w:vAlign w:val="bottom"/>
              </w:tcPr>
            </w:tcPrChange>
          </w:tcPr>
          <w:p w14:paraId="3D58E968" w14:textId="22C1D66F" w:rsidR="00C87CFE" w:rsidRPr="00F665AE" w:rsidRDefault="00C87CFE" w:rsidP="00C87CFE">
            <w:pPr>
              <w:jc w:val="center"/>
              <w:rPr>
                <w:ins w:id="14481" w:author="Στάθης Καπ" w:date="2023-03-03T03:52:00Z"/>
                <w:rFonts w:cstheme="minorHAnsi"/>
                <w:sz w:val="16"/>
                <w:szCs w:val="16"/>
              </w:rPr>
            </w:pPr>
            <w:ins w:id="14482" w:author="Στάθης Καπ" w:date="2023-03-03T03:54:00Z">
              <w:r w:rsidRPr="00F665AE">
                <w:rPr>
                  <w:rFonts w:ascii="Calibri" w:hAnsi="Calibri" w:cs="Calibri"/>
                  <w:color w:val="000000"/>
                  <w:sz w:val="16"/>
                  <w:szCs w:val="16"/>
                  <w:rPrChange w:id="14483" w:author="Στάθης Καπ" w:date="2023-03-03T03:55:00Z">
                    <w:rPr>
                      <w:rFonts w:ascii="Calibri" w:hAnsi="Calibri" w:cs="Calibri"/>
                      <w:color w:val="000000"/>
                      <w:sz w:val="18"/>
                      <w:szCs w:val="18"/>
                    </w:rPr>
                  </w:rPrChange>
                </w:rPr>
                <w:t>0.186</w:t>
              </w:r>
            </w:ins>
          </w:p>
        </w:tc>
        <w:tc>
          <w:tcPr>
            <w:tcW w:w="589" w:type="dxa"/>
            <w:vAlign w:val="center"/>
            <w:tcPrChange w:id="14484" w:author="Στάθης Καπ" w:date="2023-03-03T06:26:00Z">
              <w:tcPr>
                <w:tcW w:w="589" w:type="dxa"/>
                <w:vAlign w:val="center"/>
              </w:tcPr>
            </w:tcPrChange>
          </w:tcPr>
          <w:p w14:paraId="16FF1632" w14:textId="16432E08" w:rsidR="00C87CFE" w:rsidRPr="00F665AE" w:rsidRDefault="00C87CFE" w:rsidP="00C87CFE">
            <w:pPr>
              <w:jc w:val="center"/>
              <w:rPr>
                <w:ins w:id="14485" w:author="Στάθης Καπ" w:date="2023-03-03T03:52:00Z"/>
                <w:rFonts w:cstheme="minorHAnsi"/>
                <w:sz w:val="16"/>
                <w:szCs w:val="16"/>
              </w:rPr>
            </w:pPr>
            <w:ins w:id="14486" w:author="Στάθης Καπ" w:date="2023-03-03T06:19:00Z">
              <w:r>
                <w:rPr>
                  <w:rFonts w:ascii="Calibri" w:hAnsi="Calibri" w:cstheme="minorHAnsi"/>
                  <w:color w:val="000000"/>
                  <w:sz w:val="16"/>
                  <w:szCs w:val="16"/>
                </w:rPr>
                <w:t>1.16</w:t>
              </w:r>
            </w:ins>
          </w:p>
        </w:tc>
      </w:tr>
      <w:tr w:rsidR="00C87CFE" w:rsidRPr="00BB05AC" w14:paraId="372F688F" w14:textId="77777777" w:rsidTr="00F03C40">
        <w:tblPrEx>
          <w:tblW w:w="0" w:type="auto"/>
          <w:tblBorders>
            <w:insideH w:val="none" w:sz="0" w:space="0" w:color="auto"/>
            <w:insideV w:val="none" w:sz="0" w:space="0" w:color="auto"/>
          </w:tblBorders>
          <w:tblCellMar>
            <w:left w:w="0" w:type="dxa"/>
            <w:right w:w="0" w:type="dxa"/>
          </w:tblCellMar>
          <w:tblPrExChange w:id="1448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488" w:author="Στάθης Καπ" w:date="2023-03-03T03:52:00Z"/>
        </w:trPr>
        <w:tc>
          <w:tcPr>
            <w:tcW w:w="515" w:type="dxa"/>
            <w:tcBorders>
              <w:top w:val="nil"/>
              <w:bottom w:val="nil"/>
              <w:right w:val="single" w:sz="4" w:space="0" w:color="auto"/>
            </w:tcBorders>
            <w:shd w:val="clear" w:color="auto" w:fill="E7E6E6" w:themeFill="background2"/>
            <w:vAlign w:val="bottom"/>
            <w:tcPrChange w:id="14489" w:author="Στάθης Καπ" w:date="2023-03-03T06:26:00Z">
              <w:tcPr>
                <w:tcW w:w="515" w:type="dxa"/>
                <w:vAlign w:val="center"/>
              </w:tcPr>
            </w:tcPrChange>
          </w:tcPr>
          <w:p w14:paraId="3FBCD06B" w14:textId="014C1D2C" w:rsidR="00C87CFE" w:rsidRPr="00F665AE" w:rsidRDefault="00C87CFE" w:rsidP="00C87CFE">
            <w:pPr>
              <w:jc w:val="center"/>
              <w:rPr>
                <w:ins w:id="14490" w:author="Στάθης Καπ" w:date="2023-03-03T03:52:00Z"/>
                <w:sz w:val="16"/>
                <w:szCs w:val="16"/>
              </w:rPr>
            </w:pPr>
            <w:ins w:id="14491" w:author="Στάθης Καπ" w:date="2023-03-03T03:54:00Z">
              <w:r w:rsidRPr="00F665AE">
                <w:rPr>
                  <w:rFonts w:ascii="Calibri" w:hAnsi="Calibri" w:cs="Calibri"/>
                  <w:color w:val="000000"/>
                  <w:sz w:val="16"/>
                  <w:szCs w:val="16"/>
                  <w:rPrChange w:id="14492" w:author="Στάθης Καπ" w:date="2023-03-03T03:55:00Z">
                    <w:rPr>
                      <w:rFonts w:ascii="Calibri" w:hAnsi="Calibri" w:cs="Calibri"/>
                      <w:color w:val="000000"/>
                      <w:sz w:val="18"/>
                      <w:szCs w:val="18"/>
                    </w:rPr>
                  </w:rPrChange>
                </w:rPr>
                <w:t>c208</w:t>
              </w:r>
            </w:ins>
          </w:p>
        </w:tc>
        <w:tc>
          <w:tcPr>
            <w:tcW w:w="560" w:type="dxa"/>
            <w:tcBorders>
              <w:left w:val="single" w:sz="4" w:space="0" w:color="auto"/>
            </w:tcBorders>
            <w:tcPrChange w:id="14493" w:author="Στάθης Καπ" w:date="2023-03-03T06:26:00Z">
              <w:tcPr>
                <w:tcW w:w="560" w:type="dxa"/>
              </w:tcPr>
            </w:tcPrChange>
          </w:tcPr>
          <w:p w14:paraId="49946EF7" w14:textId="6007C0FA" w:rsidR="00C87CFE" w:rsidRPr="00F665AE" w:rsidRDefault="00C87CFE" w:rsidP="00C87CFE">
            <w:pPr>
              <w:jc w:val="center"/>
              <w:rPr>
                <w:ins w:id="14494" w:author="Στάθης Καπ" w:date="2023-03-03T03:52:00Z"/>
                <w:rFonts w:cstheme="minorHAnsi"/>
                <w:sz w:val="16"/>
                <w:szCs w:val="16"/>
              </w:rPr>
            </w:pPr>
            <w:ins w:id="14495" w:author="Στάθης Καπ" w:date="2023-03-03T03:54:00Z">
              <w:r w:rsidRPr="00F665AE">
                <w:rPr>
                  <w:sz w:val="16"/>
                  <w:szCs w:val="16"/>
                  <w:rPrChange w:id="14496" w:author="Στάθης Καπ" w:date="2023-03-03T03:55:00Z">
                    <w:rPr>
                      <w:sz w:val="18"/>
                      <w:szCs w:val="18"/>
                    </w:rPr>
                  </w:rPrChange>
                </w:rPr>
                <w:t>950</w:t>
              </w:r>
            </w:ins>
          </w:p>
        </w:tc>
        <w:tc>
          <w:tcPr>
            <w:tcW w:w="855" w:type="dxa"/>
            <w:tcPrChange w:id="14497" w:author="Στάθης Καπ" w:date="2023-03-03T06:26:00Z">
              <w:tcPr>
                <w:tcW w:w="855" w:type="dxa"/>
              </w:tcPr>
            </w:tcPrChange>
          </w:tcPr>
          <w:p w14:paraId="5E71C841" w14:textId="2483262B" w:rsidR="00C87CFE" w:rsidRPr="00F665AE" w:rsidRDefault="00C87CFE" w:rsidP="00C87CFE">
            <w:pPr>
              <w:jc w:val="center"/>
              <w:rPr>
                <w:ins w:id="14498" w:author="Στάθης Καπ" w:date="2023-03-03T03:52:00Z"/>
                <w:rFonts w:cstheme="minorHAnsi"/>
                <w:sz w:val="16"/>
                <w:szCs w:val="16"/>
              </w:rPr>
            </w:pPr>
            <w:ins w:id="14499" w:author="Στάθης Καπ" w:date="2023-03-03T03:54:00Z">
              <w:r w:rsidRPr="00F665AE">
                <w:rPr>
                  <w:sz w:val="16"/>
                  <w:szCs w:val="16"/>
                  <w:rPrChange w:id="14500" w:author="Στάθης Καπ" w:date="2023-03-03T03:55:00Z">
                    <w:rPr>
                      <w:sz w:val="18"/>
                      <w:szCs w:val="18"/>
                    </w:rPr>
                  </w:rPrChange>
                </w:rPr>
                <w:t>930</w:t>
              </w:r>
            </w:ins>
          </w:p>
        </w:tc>
        <w:tc>
          <w:tcPr>
            <w:tcW w:w="544" w:type="dxa"/>
            <w:vAlign w:val="bottom"/>
            <w:tcPrChange w:id="14501" w:author="Στάθης Καπ" w:date="2023-03-03T06:26:00Z">
              <w:tcPr>
                <w:tcW w:w="544" w:type="dxa"/>
                <w:vAlign w:val="bottom"/>
              </w:tcPr>
            </w:tcPrChange>
          </w:tcPr>
          <w:p w14:paraId="4E1C4D3D" w14:textId="565BFB6A" w:rsidR="00C87CFE" w:rsidRPr="00F665AE" w:rsidRDefault="00C87CFE" w:rsidP="00C87CFE">
            <w:pPr>
              <w:jc w:val="center"/>
              <w:rPr>
                <w:ins w:id="14502" w:author="Στάθης Καπ" w:date="2023-03-03T03:52:00Z"/>
                <w:rFonts w:cstheme="minorHAnsi"/>
                <w:sz w:val="16"/>
                <w:szCs w:val="16"/>
              </w:rPr>
            </w:pPr>
            <w:ins w:id="14503" w:author="Στάθης Καπ" w:date="2023-03-03T03:54:00Z">
              <w:r w:rsidRPr="00F665AE">
                <w:rPr>
                  <w:rFonts w:ascii="Calibri" w:hAnsi="Calibri" w:cs="Calibri"/>
                  <w:color w:val="000000"/>
                  <w:sz w:val="16"/>
                  <w:szCs w:val="16"/>
                  <w:rPrChange w:id="14504" w:author="Στάθης Καπ" w:date="2023-03-03T03:55:00Z">
                    <w:rPr>
                      <w:rFonts w:ascii="Calibri" w:hAnsi="Calibri" w:cs="Calibri"/>
                      <w:color w:val="000000"/>
                      <w:sz w:val="18"/>
                      <w:szCs w:val="18"/>
                    </w:rPr>
                  </w:rPrChange>
                </w:rPr>
                <w:t>910</w:t>
              </w:r>
            </w:ins>
          </w:p>
        </w:tc>
        <w:tc>
          <w:tcPr>
            <w:tcW w:w="621" w:type="dxa"/>
            <w:vAlign w:val="bottom"/>
            <w:tcPrChange w:id="14505" w:author="Στάθης Καπ" w:date="2023-03-03T06:26:00Z">
              <w:tcPr>
                <w:tcW w:w="621" w:type="dxa"/>
                <w:vAlign w:val="bottom"/>
              </w:tcPr>
            </w:tcPrChange>
          </w:tcPr>
          <w:p w14:paraId="2ECBFF05" w14:textId="21C8E967" w:rsidR="00C87CFE" w:rsidRPr="00F665AE" w:rsidRDefault="00C87CFE" w:rsidP="00C87CFE">
            <w:pPr>
              <w:jc w:val="center"/>
              <w:rPr>
                <w:ins w:id="14506" w:author="Στάθης Καπ" w:date="2023-03-03T03:52:00Z"/>
                <w:rFonts w:cstheme="minorHAnsi"/>
                <w:sz w:val="16"/>
                <w:szCs w:val="16"/>
              </w:rPr>
            </w:pPr>
            <w:ins w:id="14507" w:author="Στάθης Καπ" w:date="2023-03-03T03:54:00Z">
              <w:r w:rsidRPr="00F665AE">
                <w:rPr>
                  <w:rFonts w:ascii="Calibri" w:hAnsi="Calibri" w:cs="Calibri"/>
                  <w:color w:val="000000"/>
                  <w:sz w:val="16"/>
                  <w:szCs w:val="16"/>
                  <w:rPrChange w:id="14508" w:author="Στάθης Καπ" w:date="2023-03-03T03:55:00Z">
                    <w:rPr>
                      <w:rFonts w:ascii="Calibri" w:hAnsi="Calibri" w:cs="Calibri"/>
                      <w:color w:val="000000"/>
                      <w:sz w:val="18"/>
                      <w:szCs w:val="18"/>
                    </w:rPr>
                  </w:rPrChange>
                </w:rPr>
                <w:t>0.277</w:t>
              </w:r>
            </w:ins>
          </w:p>
        </w:tc>
        <w:tc>
          <w:tcPr>
            <w:tcW w:w="669" w:type="dxa"/>
            <w:vAlign w:val="center"/>
            <w:tcPrChange w:id="14509" w:author="Στάθης Καπ" w:date="2023-03-03T06:26:00Z">
              <w:tcPr>
                <w:tcW w:w="669" w:type="dxa"/>
                <w:vAlign w:val="center"/>
              </w:tcPr>
            </w:tcPrChange>
          </w:tcPr>
          <w:p w14:paraId="63031ED5" w14:textId="5870FAB8" w:rsidR="00C87CFE" w:rsidRPr="00F665AE" w:rsidRDefault="00C87CFE" w:rsidP="00C87CFE">
            <w:pPr>
              <w:jc w:val="center"/>
              <w:rPr>
                <w:ins w:id="14510" w:author="Στάθης Καπ" w:date="2023-03-03T03:52:00Z"/>
                <w:rFonts w:cstheme="minorHAnsi"/>
                <w:sz w:val="16"/>
                <w:szCs w:val="16"/>
              </w:rPr>
            </w:pPr>
            <w:ins w:id="14511" w:author="Στάθης Καπ" w:date="2023-03-03T06:18:00Z">
              <w:r>
                <w:rPr>
                  <w:rFonts w:ascii="Calibri" w:hAnsi="Calibri" w:cstheme="minorHAnsi"/>
                  <w:color w:val="000000"/>
                  <w:sz w:val="16"/>
                  <w:szCs w:val="16"/>
                </w:rPr>
                <w:t>4.21</w:t>
              </w:r>
            </w:ins>
          </w:p>
        </w:tc>
        <w:tc>
          <w:tcPr>
            <w:tcW w:w="543" w:type="dxa"/>
            <w:vAlign w:val="bottom"/>
            <w:tcPrChange w:id="14512" w:author="Στάθης Καπ" w:date="2023-03-03T06:26:00Z">
              <w:tcPr>
                <w:tcW w:w="543" w:type="dxa"/>
                <w:vAlign w:val="bottom"/>
              </w:tcPr>
            </w:tcPrChange>
          </w:tcPr>
          <w:p w14:paraId="09C2BE2E" w14:textId="33AECA5E" w:rsidR="00C87CFE" w:rsidRPr="00F665AE" w:rsidRDefault="00C87CFE" w:rsidP="00C87CFE">
            <w:pPr>
              <w:jc w:val="center"/>
              <w:rPr>
                <w:ins w:id="14513" w:author="Στάθης Καπ" w:date="2023-03-03T03:52:00Z"/>
                <w:rFonts w:cstheme="minorHAnsi"/>
                <w:sz w:val="16"/>
                <w:szCs w:val="16"/>
              </w:rPr>
            </w:pPr>
            <w:ins w:id="14514" w:author="Στάθης Καπ" w:date="2023-03-03T03:54:00Z">
              <w:r w:rsidRPr="00F665AE">
                <w:rPr>
                  <w:rFonts w:ascii="Calibri" w:hAnsi="Calibri" w:cs="Calibri"/>
                  <w:color w:val="000000"/>
                  <w:sz w:val="16"/>
                  <w:szCs w:val="16"/>
                  <w:rPrChange w:id="14515" w:author="Στάθης Καπ" w:date="2023-03-03T03:55:00Z">
                    <w:rPr>
                      <w:rFonts w:ascii="Calibri" w:hAnsi="Calibri" w:cs="Calibri"/>
                      <w:color w:val="000000"/>
                      <w:sz w:val="18"/>
                      <w:szCs w:val="18"/>
                    </w:rPr>
                  </w:rPrChange>
                </w:rPr>
                <w:t>900</w:t>
              </w:r>
            </w:ins>
          </w:p>
        </w:tc>
        <w:tc>
          <w:tcPr>
            <w:tcW w:w="621" w:type="dxa"/>
            <w:vAlign w:val="bottom"/>
            <w:tcPrChange w:id="14516" w:author="Στάθης Καπ" w:date="2023-03-03T06:26:00Z">
              <w:tcPr>
                <w:tcW w:w="621" w:type="dxa"/>
                <w:vAlign w:val="bottom"/>
              </w:tcPr>
            </w:tcPrChange>
          </w:tcPr>
          <w:p w14:paraId="0F06944D" w14:textId="53964998" w:rsidR="00C87CFE" w:rsidRPr="00F665AE" w:rsidRDefault="00C87CFE" w:rsidP="00C87CFE">
            <w:pPr>
              <w:jc w:val="center"/>
              <w:rPr>
                <w:ins w:id="14517" w:author="Στάθης Καπ" w:date="2023-03-03T03:52:00Z"/>
                <w:rFonts w:cstheme="minorHAnsi"/>
                <w:sz w:val="16"/>
                <w:szCs w:val="16"/>
              </w:rPr>
            </w:pPr>
            <w:ins w:id="14518" w:author="Στάθης Καπ" w:date="2023-03-03T03:54:00Z">
              <w:r w:rsidRPr="00F665AE">
                <w:rPr>
                  <w:rFonts w:ascii="Calibri" w:hAnsi="Calibri" w:cs="Calibri"/>
                  <w:color w:val="000000"/>
                  <w:sz w:val="16"/>
                  <w:szCs w:val="16"/>
                  <w:rPrChange w:id="14519" w:author="Στάθης Καπ" w:date="2023-03-03T03:55:00Z">
                    <w:rPr>
                      <w:rFonts w:ascii="Calibri" w:hAnsi="Calibri" w:cs="Calibri"/>
                      <w:color w:val="000000"/>
                      <w:sz w:val="18"/>
                      <w:szCs w:val="18"/>
                    </w:rPr>
                  </w:rPrChange>
                </w:rPr>
                <w:t>0.198</w:t>
              </w:r>
            </w:ins>
          </w:p>
        </w:tc>
        <w:tc>
          <w:tcPr>
            <w:tcW w:w="669" w:type="dxa"/>
            <w:vAlign w:val="center"/>
            <w:tcPrChange w:id="14520" w:author="Στάθης Καπ" w:date="2023-03-03T06:26:00Z">
              <w:tcPr>
                <w:tcW w:w="669" w:type="dxa"/>
                <w:vAlign w:val="center"/>
              </w:tcPr>
            </w:tcPrChange>
          </w:tcPr>
          <w:p w14:paraId="0A73FA2F" w14:textId="61BDADF5" w:rsidR="00C87CFE" w:rsidRPr="00F665AE" w:rsidRDefault="00C87CFE" w:rsidP="00C87CFE">
            <w:pPr>
              <w:jc w:val="center"/>
              <w:rPr>
                <w:ins w:id="14521" w:author="Στάθης Καπ" w:date="2023-03-03T03:52:00Z"/>
                <w:rFonts w:cstheme="minorHAnsi"/>
                <w:sz w:val="16"/>
                <w:szCs w:val="16"/>
              </w:rPr>
            </w:pPr>
            <w:ins w:id="14522" w:author="Στάθης Καπ" w:date="2023-03-03T06:18:00Z">
              <w:r>
                <w:rPr>
                  <w:rFonts w:ascii="Calibri" w:hAnsi="Calibri" w:cstheme="minorHAnsi"/>
                  <w:color w:val="000000"/>
                  <w:sz w:val="16"/>
                  <w:szCs w:val="16"/>
                </w:rPr>
                <w:t>1.1</w:t>
              </w:r>
            </w:ins>
          </w:p>
        </w:tc>
        <w:tc>
          <w:tcPr>
            <w:tcW w:w="508" w:type="dxa"/>
            <w:vAlign w:val="bottom"/>
            <w:tcPrChange w:id="14523" w:author="Στάθης Καπ" w:date="2023-03-03T06:26:00Z">
              <w:tcPr>
                <w:tcW w:w="508" w:type="dxa"/>
                <w:vAlign w:val="bottom"/>
              </w:tcPr>
            </w:tcPrChange>
          </w:tcPr>
          <w:p w14:paraId="1E5196FF" w14:textId="47923711" w:rsidR="00C87CFE" w:rsidRPr="00F665AE" w:rsidRDefault="00C87CFE" w:rsidP="00C87CFE">
            <w:pPr>
              <w:jc w:val="center"/>
              <w:rPr>
                <w:ins w:id="14524" w:author="Στάθης Καπ" w:date="2023-03-03T03:52:00Z"/>
                <w:rFonts w:cstheme="minorHAnsi"/>
                <w:sz w:val="16"/>
                <w:szCs w:val="16"/>
              </w:rPr>
            </w:pPr>
            <w:ins w:id="14525" w:author="Στάθης Καπ" w:date="2023-03-03T03:54:00Z">
              <w:r w:rsidRPr="00F665AE">
                <w:rPr>
                  <w:rFonts w:ascii="Calibri" w:hAnsi="Calibri" w:cs="Calibri"/>
                  <w:color w:val="000000"/>
                  <w:sz w:val="16"/>
                  <w:szCs w:val="16"/>
                  <w:rPrChange w:id="14526" w:author="Στάθης Καπ" w:date="2023-03-03T03:55:00Z">
                    <w:rPr>
                      <w:rFonts w:ascii="Calibri" w:hAnsi="Calibri" w:cs="Calibri"/>
                      <w:color w:val="000000"/>
                      <w:sz w:val="18"/>
                      <w:szCs w:val="18"/>
                    </w:rPr>
                  </w:rPrChange>
                </w:rPr>
                <w:t>870</w:t>
              </w:r>
            </w:ins>
          </w:p>
        </w:tc>
        <w:tc>
          <w:tcPr>
            <w:tcW w:w="541" w:type="dxa"/>
            <w:vAlign w:val="bottom"/>
            <w:tcPrChange w:id="14527" w:author="Στάθης Καπ" w:date="2023-03-03T06:26:00Z">
              <w:tcPr>
                <w:tcW w:w="541" w:type="dxa"/>
                <w:vAlign w:val="bottom"/>
              </w:tcPr>
            </w:tcPrChange>
          </w:tcPr>
          <w:p w14:paraId="3B1A77C6" w14:textId="4F5761C3" w:rsidR="00C87CFE" w:rsidRPr="00F665AE" w:rsidRDefault="00C87CFE" w:rsidP="00C87CFE">
            <w:pPr>
              <w:jc w:val="center"/>
              <w:rPr>
                <w:ins w:id="14528" w:author="Στάθης Καπ" w:date="2023-03-03T03:52:00Z"/>
                <w:rFonts w:cstheme="minorHAnsi"/>
                <w:sz w:val="16"/>
                <w:szCs w:val="16"/>
              </w:rPr>
            </w:pPr>
            <w:ins w:id="14529" w:author="Στάθης Καπ" w:date="2023-03-03T03:54:00Z">
              <w:r w:rsidRPr="00F665AE">
                <w:rPr>
                  <w:rFonts w:ascii="Calibri" w:hAnsi="Calibri" w:cs="Calibri"/>
                  <w:color w:val="000000"/>
                  <w:sz w:val="16"/>
                  <w:szCs w:val="16"/>
                  <w:rPrChange w:id="14530" w:author="Στάθης Καπ" w:date="2023-03-03T03:55:00Z">
                    <w:rPr>
                      <w:rFonts w:ascii="Calibri" w:hAnsi="Calibri" w:cs="Calibri"/>
                      <w:color w:val="000000"/>
                      <w:sz w:val="18"/>
                      <w:szCs w:val="18"/>
                    </w:rPr>
                  </w:rPrChange>
                </w:rPr>
                <w:t>0.191</w:t>
              </w:r>
            </w:ins>
          </w:p>
        </w:tc>
        <w:tc>
          <w:tcPr>
            <w:tcW w:w="589" w:type="dxa"/>
            <w:vAlign w:val="center"/>
            <w:tcPrChange w:id="14531" w:author="Στάθης Καπ" w:date="2023-03-03T06:26:00Z">
              <w:tcPr>
                <w:tcW w:w="589" w:type="dxa"/>
                <w:vAlign w:val="center"/>
              </w:tcPr>
            </w:tcPrChange>
          </w:tcPr>
          <w:p w14:paraId="0171B72F" w14:textId="23F06F97" w:rsidR="00C87CFE" w:rsidRPr="00F665AE" w:rsidRDefault="00C87CFE" w:rsidP="00C87CFE">
            <w:pPr>
              <w:jc w:val="center"/>
              <w:rPr>
                <w:ins w:id="14532" w:author="Στάθης Καπ" w:date="2023-03-03T03:52:00Z"/>
                <w:rFonts w:cstheme="minorHAnsi"/>
                <w:sz w:val="16"/>
                <w:szCs w:val="16"/>
              </w:rPr>
            </w:pPr>
            <w:ins w:id="14533" w:author="Στάθης Καπ" w:date="2023-03-03T06:18:00Z">
              <w:r>
                <w:rPr>
                  <w:rFonts w:ascii="Calibri" w:hAnsi="Calibri" w:cstheme="minorHAnsi"/>
                  <w:color w:val="000000"/>
                  <w:sz w:val="16"/>
                  <w:szCs w:val="16"/>
                </w:rPr>
                <w:t>4.4</w:t>
              </w:r>
            </w:ins>
          </w:p>
        </w:tc>
        <w:tc>
          <w:tcPr>
            <w:tcW w:w="463" w:type="dxa"/>
            <w:vAlign w:val="bottom"/>
            <w:tcPrChange w:id="14534" w:author="Στάθης Καπ" w:date="2023-03-03T06:26:00Z">
              <w:tcPr>
                <w:tcW w:w="463" w:type="dxa"/>
                <w:vAlign w:val="bottom"/>
              </w:tcPr>
            </w:tcPrChange>
          </w:tcPr>
          <w:p w14:paraId="028D27CC" w14:textId="664E66D4" w:rsidR="00C87CFE" w:rsidRPr="00F665AE" w:rsidRDefault="00C87CFE" w:rsidP="00C87CFE">
            <w:pPr>
              <w:jc w:val="center"/>
              <w:rPr>
                <w:ins w:id="14535" w:author="Στάθης Καπ" w:date="2023-03-03T03:52:00Z"/>
                <w:rFonts w:cstheme="minorHAnsi"/>
                <w:sz w:val="16"/>
                <w:szCs w:val="16"/>
              </w:rPr>
            </w:pPr>
            <w:ins w:id="14536" w:author="Στάθης Καπ" w:date="2023-03-03T03:54:00Z">
              <w:r w:rsidRPr="00F665AE">
                <w:rPr>
                  <w:rFonts w:ascii="Calibri" w:hAnsi="Calibri" w:cs="Calibri"/>
                  <w:color w:val="000000"/>
                  <w:sz w:val="16"/>
                  <w:szCs w:val="16"/>
                  <w:rPrChange w:id="14537" w:author="Στάθης Καπ" w:date="2023-03-03T03:55:00Z">
                    <w:rPr>
                      <w:rFonts w:ascii="Calibri" w:hAnsi="Calibri" w:cs="Calibri"/>
                      <w:color w:val="000000"/>
                      <w:sz w:val="18"/>
                      <w:szCs w:val="18"/>
                    </w:rPr>
                  </w:rPrChange>
                </w:rPr>
                <w:t>880</w:t>
              </w:r>
            </w:ins>
          </w:p>
        </w:tc>
        <w:tc>
          <w:tcPr>
            <w:tcW w:w="541" w:type="dxa"/>
            <w:vAlign w:val="bottom"/>
            <w:tcPrChange w:id="14538" w:author="Στάθης Καπ" w:date="2023-03-03T06:26:00Z">
              <w:tcPr>
                <w:tcW w:w="541" w:type="dxa"/>
                <w:vAlign w:val="bottom"/>
              </w:tcPr>
            </w:tcPrChange>
          </w:tcPr>
          <w:p w14:paraId="7C3C668B" w14:textId="68CBCFEB" w:rsidR="00C87CFE" w:rsidRPr="00F665AE" w:rsidRDefault="00C87CFE" w:rsidP="00C87CFE">
            <w:pPr>
              <w:jc w:val="center"/>
              <w:rPr>
                <w:ins w:id="14539" w:author="Στάθης Καπ" w:date="2023-03-03T03:52:00Z"/>
                <w:rFonts w:cstheme="minorHAnsi"/>
                <w:sz w:val="16"/>
                <w:szCs w:val="16"/>
              </w:rPr>
            </w:pPr>
            <w:ins w:id="14540" w:author="Στάθης Καπ" w:date="2023-03-03T03:54:00Z">
              <w:r w:rsidRPr="00F665AE">
                <w:rPr>
                  <w:rFonts w:ascii="Calibri" w:hAnsi="Calibri" w:cs="Calibri"/>
                  <w:color w:val="000000"/>
                  <w:sz w:val="16"/>
                  <w:szCs w:val="16"/>
                  <w:rPrChange w:id="14541" w:author="Στάθης Καπ" w:date="2023-03-03T03:55:00Z">
                    <w:rPr>
                      <w:rFonts w:ascii="Calibri" w:hAnsi="Calibri" w:cs="Calibri"/>
                      <w:color w:val="000000"/>
                      <w:sz w:val="18"/>
                      <w:szCs w:val="18"/>
                    </w:rPr>
                  </w:rPrChange>
                </w:rPr>
                <w:t>0.227</w:t>
              </w:r>
            </w:ins>
          </w:p>
        </w:tc>
        <w:tc>
          <w:tcPr>
            <w:tcW w:w="589" w:type="dxa"/>
            <w:vAlign w:val="center"/>
            <w:tcPrChange w:id="14542" w:author="Στάθης Καπ" w:date="2023-03-03T06:26:00Z">
              <w:tcPr>
                <w:tcW w:w="589" w:type="dxa"/>
                <w:vAlign w:val="center"/>
              </w:tcPr>
            </w:tcPrChange>
          </w:tcPr>
          <w:p w14:paraId="3436D8FE" w14:textId="2A499916" w:rsidR="00C87CFE" w:rsidRPr="00F665AE" w:rsidRDefault="00C87CFE" w:rsidP="00C87CFE">
            <w:pPr>
              <w:jc w:val="center"/>
              <w:rPr>
                <w:ins w:id="14543" w:author="Στάθης Καπ" w:date="2023-03-03T03:52:00Z"/>
                <w:rFonts w:cstheme="minorHAnsi"/>
                <w:sz w:val="16"/>
                <w:szCs w:val="16"/>
              </w:rPr>
            </w:pPr>
            <w:ins w:id="14544" w:author="Στάθης Καπ" w:date="2023-03-03T06:19:00Z">
              <w:r>
                <w:rPr>
                  <w:rFonts w:ascii="Calibri" w:hAnsi="Calibri" w:cstheme="minorHAnsi"/>
                  <w:color w:val="000000"/>
                  <w:sz w:val="16"/>
                  <w:szCs w:val="16"/>
                </w:rPr>
                <w:t>3.3</w:t>
              </w:r>
            </w:ins>
          </w:p>
        </w:tc>
      </w:tr>
      <w:tr w:rsidR="00C87CFE" w:rsidRPr="00BB05AC" w14:paraId="252512BC" w14:textId="77777777" w:rsidTr="00F03C40">
        <w:tblPrEx>
          <w:tblW w:w="0" w:type="auto"/>
          <w:tblBorders>
            <w:insideH w:val="none" w:sz="0" w:space="0" w:color="auto"/>
            <w:insideV w:val="none" w:sz="0" w:space="0" w:color="auto"/>
          </w:tblBorders>
          <w:tblCellMar>
            <w:left w:w="0" w:type="dxa"/>
            <w:right w:w="0" w:type="dxa"/>
          </w:tblCellMar>
          <w:tblPrExChange w:id="1454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546" w:author="Στάθης Καπ" w:date="2023-03-03T03:52:00Z"/>
        </w:trPr>
        <w:tc>
          <w:tcPr>
            <w:tcW w:w="515" w:type="dxa"/>
            <w:tcBorders>
              <w:top w:val="nil"/>
              <w:bottom w:val="nil"/>
              <w:right w:val="single" w:sz="4" w:space="0" w:color="auto"/>
            </w:tcBorders>
            <w:shd w:val="clear" w:color="auto" w:fill="E7E6E6" w:themeFill="background2"/>
            <w:vAlign w:val="bottom"/>
            <w:tcPrChange w:id="14547" w:author="Στάθης Καπ" w:date="2023-03-03T06:26:00Z">
              <w:tcPr>
                <w:tcW w:w="515" w:type="dxa"/>
                <w:vAlign w:val="center"/>
              </w:tcPr>
            </w:tcPrChange>
          </w:tcPr>
          <w:p w14:paraId="30CAF916" w14:textId="6DF462B4" w:rsidR="00C87CFE" w:rsidRPr="00F665AE" w:rsidRDefault="00C87CFE" w:rsidP="00C87CFE">
            <w:pPr>
              <w:jc w:val="center"/>
              <w:rPr>
                <w:ins w:id="14548" w:author="Στάθης Καπ" w:date="2023-03-03T03:52:00Z"/>
                <w:sz w:val="16"/>
                <w:szCs w:val="16"/>
              </w:rPr>
            </w:pPr>
            <w:ins w:id="14549" w:author="Στάθης Καπ" w:date="2023-03-03T03:54:00Z">
              <w:r w:rsidRPr="00F665AE">
                <w:rPr>
                  <w:rFonts w:ascii="Calibri" w:hAnsi="Calibri" w:cs="Calibri"/>
                  <w:color w:val="000000"/>
                  <w:sz w:val="16"/>
                  <w:szCs w:val="16"/>
                  <w:rPrChange w:id="14550" w:author="Στάθης Καπ" w:date="2023-03-03T03:55:00Z">
                    <w:rPr>
                      <w:rFonts w:ascii="Calibri" w:hAnsi="Calibri" w:cs="Calibri"/>
                      <w:color w:val="000000"/>
                      <w:sz w:val="18"/>
                      <w:szCs w:val="18"/>
                    </w:rPr>
                  </w:rPrChange>
                </w:rPr>
                <w:t>r101</w:t>
              </w:r>
            </w:ins>
          </w:p>
        </w:tc>
        <w:tc>
          <w:tcPr>
            <w:tcW w:w="560" w:type="dxa"/>
            <w:tcBorders>
              <w:left w:val="single" w:sz="4" w:space="0" w:color="auto"/>
            </w:tcBorders>
            <w:tcPrChange w:id="14551" w:author="Στάθης Καπ" w:date="2023-03-03T06:26:00Z">
              <w:tcPr>
                <w:tcW w:w="560" w:type="dxa"/>
              </w:tcPr>
            </w:tcPrChange>
          </w:tcPr>
          <w:p w14:paraId="75C2913D" w14:textId="537B88A7" w:rsidR="00C87CFE" w:rsidRPr="00F665AE" w:rsidRDefault="00C87CFE" w:rsidP="00C87CFE">
            <w:pPr>
              <w:jc w:val="center"/>
              <w:rPr>
                <w:ins w:id="14552" w:author="Στάθης Καπ" w:date="2023-03-03T03:52:00Z"/>
                <w:rFonts w:cstheme="minorHAnsi"/>
                <w:sz w:val="16"/>
                <w:szCs w:val="16"/>
              </w:rPr>
            </w:pPr>
            <w:ins w:id="14553" w:author="Στάθης Καπ" w:date="2023-03-03T03:54:00Z">
              <w:r w:rsidRPr="00F665AE">
                <w:rPr>
                  <w:sz w:val="16"/>
                  <w:szCs w:val="16"/>
                  <w:rPrChange w:id="14554" w:author="Στάθης Καπ" w:date="2023-03-03T03:55:00Z">
                    <w:rPr>
                      <w:sz w:val="18"/>
                      <w:szCs w:val="18"/>
                    </w:rPr>
                  </w:rPrChange>
                </w:rPr>
                <w:t>198</w:t>
              </w:r>
            </w:ins>
          </w:p>
        </w:tc>
        <w:tc>
          <w:tcPr>
            <w:tcW w:w="855" w:type="dxa"/>
            <w:tcPrChange w:id="14555" w:author="Στάθης Καπ" w:date="2023-03-03T06:26:00Z">
              <w:tcPr>
                <w:tcW w:w="855" w:type="dxa"/>
              </w:tcPr>
            </w:tcPrChange>
          </w:tcPr>
          <w:p w14:paraId="444ABF9B" w14:textId="453652D9" w:rsidR="00C87CFE" w:rsidRPr="00F665AE" w:rsidRDefault="00C87CFE" w:rsidP="00C87CFE">
            <w:pPr>
              <w:jc w:val="center"/>
              <w:rPr>
                <w:ins w:id="14556" w:author="Στάθης Καπ" w:date="2023-03-03T03:52:00Z"/>
                <w:rFonts w:cstheme="minorHAnsi"/>
                <w:sz w:val="16"/>
                <w:szCs w:val="16"/>
              </w:rPr>
            </w:pPr>
            <w:ins w:id="14557" w:author="Στάθης Καπ" w:date="2023-03-03T03:54:00Z">
              <w:r w:rsidRPr="00F665AE">
                <w:rPr>
                  <w:sz w:val="16"/>
                  <w:szCs w:val="16"/>
                  <w:rPrChange w:id="14558" w:author="Στάθης Καπ" w:date="2023-03-03T03:55:00Z">
                    <w:rPr>
                      <w:sz w:val="18"/>
                      <w:szCs w:val="18"/>
                    </w:rPr>
                  </w:rPrChange>
                </w:rPr>
                <w:t>182</w:t>
              </w:r>
            </w:ins>
          </w:p>
        </w:tc>
        <w:tc>
          <w:tcPr>
            <w:tcW w:w="544" w:type="dxa"/>
            <w:vAlign w:val="bottom"/>
            <w:tcPrChange w:id="14559" w:author="Στάθης Καπ" w:date="2023-03-03T06:26:00Z">
              <w:tcPr>
                <w:tcW w:w="544" w:type="dxa"/>
                <w:vAlign w:val="bottom"/>
              </w:tcPr>
            </w:tcPrChange>
          </w:tcPr>
          <w:p w14:paraId="02A56D43" w14:textId="5015230D" w:rsidR="00C87CFE" w:rsidRPr="00F665AE" w:rsidRDefault="00C87CFE" w:rsidP="00C87CFE">
            <w:pPr>
              <w:jc w:val="center"/>
              <w:rPr>
                <w:ins w:id="14560" w:author="Στάθης Καπ" w:date="2023-03-03T03:52:00Z"/>
                <w:rFonts w:cstheme="minorHAnsi"/>
                <w:sz w:val="16"/>
                <w:szCs w:val="16"/>
              </w:rPr>
            </w:pPr>
            <w:ins w:id="14561" w:author="Στάθης Καπ" w:date="2023-03-03T03:54:00Z">
              <w:r w:rsidRPr="00F665AE">
                <w:rPr>
                  <w:rFonts w:ascii="Calibri" w:hAnsi="Calibri" w:cs="Calibri"/>
                  <w:color w:val="000000"/>
                  <w:sz w:val="16"/>
                  <w:szCs w:val="16"/>
                  <w:rPrChange w:id="14562" w:author="Στάθης Καπ" w:date="2023-03-03T03:55:00Z">
                    <w:rPr>
                      <w:rFonts w:ascii="Calibri" w:hAnsi="Calibri" w:cs="Calibri"/>
                      <w:color w:val="000000"/>
                      <w:sz w:val="18"/>
                      <w:szCs w:val="18"/>
                    </w:rPr>
                  </w:rPrChange>
                </w:rPr>
                <w:t>143</w:t>
              </w:r>
            </w:ins>
          </w:p>
        </w:tc>
        <w:tc>
          <w:tcPr>
            <w:tcW w:w="621" w:type="dxa"/>
            <w:vAlign w:val="bottom"/>
            <w:tcPrChange w:id="14563" w:author="Στάθης Καπ" w:date="2023-03-03T06:26:00Z">
              <w:tcPr>
                <w:tcW w:w="621" w:type="dxa"/>
                <w:vAlign w:val="bottom"/>
              </w:tcPr>
            </w:tcPrChange>
          </w:tcPr>
          <w:p w14:paraId="1F5D4F8D" w14:textId="55EE89DB" w:rsidR="00C87CFE" w:rsidRPr="00F665AE" w:rsidRDefault="00C87CFE" w:rsidP="00C87CFE">
            <w:pPr>
              <w:jc w:val="center"/>
              <w:rPr>
                <w:ins w:id="14564" w:author="Στάθης Καπ" w:date="2023-03-03T03:52:00Z"/>
                <w:rFonts w:cstheme="minorHAnsi"/>
                <w:sz w:val="16"/>
                <w:szCs w:val="16"/>
              </w:rPr>
            </w:pPr>
            <w:ins w:id="14565" w:author="Στάθης Καπ" w:date="2023-03-03T03:54:00Z">
              <w:r w:rsidRPr="00F665AE">
                <w:rPr>
                  <w:rFonts w:ascii="Calibri" w:hAnsi="Calibri" w:cs="Calibri"/>
                  <w:color w:val="000000"/>
                  <w:sz w:val="16"/>
                  <w:szCs w:val="16"/>
                  <w:rPrChange w:id="14566" w:author="Στάθης Καπ" w:date="2023-03-03T03:55:00Z">
                    <w:rPr>
                      <w:rFonts w:ascii="Calibri" w:hAnsi="Calibri" w:cs="Calibri"/>
                      <w:color w:val="000000"/>
                      <w:sz w:val="18"/>
                      <w:szCs w:val="18"/>
                    </w:rPr>
                  </w:rPrChange>
                </w:rPr>
                <w:t>0.153</w:t>
              </w:r>
            </w:ins>
          </w:p>
        </w:tc>
        <w:tc>
          <w:tcPr>
            <w:tcW w:w="669" w:type="dxa"/>
            <w:vAlign w:val="center"/>
            <w:tcPrChange w:id="14567" w:author="Στάθης Καπ" w:date="2023-03-03T06:26:00Z">
              <w:tcPr>
                <w:tcW w:w="669" w:type="dxa"/>
                <w:vAlign w:val="center"/>
              </w:tcPr>
            </w:tcPrChange>
          </w:tcPr>
          <w:p w14:paraId="59C18E25" w14:textId="014F4E1F" w:rsidR="00C87CFE" w:rsidRPr="00F665AE" w:rsidRDefault="00C87CFE" w:rsidP="00C87CFE">
            <w:pPr>
              <w:jc w:val="center"/>
              <w:rPr>
                <w:ins w:id="14568" w:author="Στάθης Καπ" w:date="2023-03-03T03:52:00Z"/>
                <w:rFonts w:cstheme="minorHAnsi"/>
                <w:sz w:val="16"/>
                <w:szCs w:val="16"/>
              </w:rPr>
            </w:pPr>
            <w:ins w:id="14569" w:author="Στάθης Καπ" w:date="2023-03-03T06:18:00Z">
              <w:r>
                <w:rPr>
                  <w:rFonts w:ascii="Calibri" w:hAnsi="Calibri" w:cstheme="minorHAnsi"/>
                  <w:color w:val="000000"/>
                  <w:sz w:val="16"/>
                  <w:szCs w:val="16"/>
                </w:rPr>
                <w:t>27.78</w:t>
              </w:r>
            </w:ins>
          </w:p>
        </w:tc>
        <w:tc>
          <w:tcPr>
            <w:tcW w:w="543" w:type="dxa"/>
            <w:vAlign w:val="bottom"/>
            <w:tcPrChange w:id="14570" w:author="Στάθης Καπ" w:date="2023-03-03T06:26:00Z">
              <w:tcPr>
                <w:tcW w:w="543" w:type="dxa"/>
                <w:vAlign w:val="bottom"/>
              </w:tcPr>
            </w:tcPrChange>
          </w:tcPr>
          <w:p w14:paraId="7176FB94" w14:textId="3B2B721F" w:rsidR="00C87CFE" w:rsidRPr="00F665AE" w:rsidRDefault="00C87CFE" w:rsidP="00C87CFE">
            <w:pPr>
              <w:jc w:val="center"/>
              <w:rPr>
                <w:ins w:id="14571" w:author="Στάθης Καπ" w:date="2023-03-03T03:52:00Z"/>
                <w:rFonts w:cstheme="minorHAnsi"/>
                <w:sz w:val="16"/>
                <w:szCs w:val="16"/>
              </w:rPr>
            </w:pPr>
            <w:ins w:id="14572" w:author="Στάθης Καπ" w:date="2023-03-03T03:54:00Z">
              <w:r w:rsidRPr="00F665AE">
                <w:rPr>
                  <w:rFonts w:ascii="Calibri" w:hAnsi="Calibri" w:cs="Calibri"/>
                  <w:color w:val="000000"/>
                  <w:sz w:val="16"/>
                  <w:szCs w:val="16"/>
                  <w:rPrChange w:id="14573" w:author="Στάθης Καπ" w:date="2023-03-03T03:55:00Z">
                    <w:rPr>
                      <w:rFonts w:ascii="Calibri" w:hAnsi="Calibri" w:cs="Calibri"/>
                      <w:color w:val="000000"/>
                      <w:sz w:val="18"/>
                      <w:szCs w:val="18"/>
                    </w:rPr>
                  </w:rPrChange>
                </w:rPr>
                <w:t>103</w:t>
              </w:r>
            </w:ins>
          </w:p>
        </w:tc>
        <w:tc>
          <w:tcPr>
            <w:tcW w:w="621" w:type="dxa"/>
            <w:vAlign w:val="bottom"/>
            <w:tcPrChange w:id="14574" w:author="Στάθης Καπ" w:date="2023-03-03T06:26:00Z">
              <w:tcPr>
                <w:tcW w:w="621" w:type="dxa"/>
                <w:vAlign w:val="bottom"/>
              </w:tcPr>
            </w:tcPrChange>
          </w:tcPr>
          <w:p w14:paraId="7C9E4A4F" w14:textId="0CC5E7C1" w:rsidR="00C87CFE" w:rsidRPr="00F665AE" w:rsidRDefault="00C87CFE" w:rsidP="00C87CFE">
            <w:pPr>
              <w:jc w:val="center"/>
              <w:rPr>
                <w:ins w:id="14575" w:author="Στάθης Καπ" w:date="2023-03-03T03:52:00Z"/>
                <w:rFonts w:cstheme="minorHAnsi"/>
                <w:sz w:val="16"/>
                <w:szCs w:val="16"/>
              </w:rPr>
            </w:pPr>
            <w:ins w:id="14576" w:author="Στάθης Καπ" w:date="2023-03-03T03:54:00Z">
              <w:r w:rsidRPr="00F665AE">
                <w:rPr>
                  <w:rFonts w:ascii="Calibri" w:hAnsi="Calibri" w:cs="Calibri"/>
                  <w:color w:val="000000"/>
                  <w:sz w:val="16"/>
                  <w:szCs w:val="16"/>
                  <w:rPrChange w:id="14577" w:author="Στάθης Καπ" w:date="2023-03-03T03:55:00Z">
                    <w:rPr>
                      <w:rFonts w:ascii="Calibri" w:hAnsi="Calibri" w:cs="Calibri"/>
                      <w:color w:val="000000"/>
                      <w:sz w:val="18"/>
                      <w:szCs w:val="18"/>
                    </w:rPr>
                  </w:rPrChange>
                </w:rPr>
                <w:t>0.152</w:t>
              </w:r>
            </w:ins>
          </w:p>
        </w:tc>
        <w:tc>
          <w:tcPr>
            <w:tcW w:w="669" w:type="dxa"/>
            <w:vAlign w:val="center"/>
            <w:tcPrChange w:id="14578" w:author="Στάθης Καπ" w:date="2023-03-03T06:26:00Z">
              <w:tcPr>
                <w:tcW w:w="669" w:type="dxa"/>
                <w:vAlign w:val="center"/>
              </w:tcPr>
            </w:tcPrChange>
          </w:tcPr>
          <w:p w14:paraId="5F95A81E" w14:textId="44C77169" w:rsidR="00C87CFE" w:rsidRPr="00F665AE" w:rsidRDefault="00C87CFE" w:rsidP="00C87CFE">
            <w:pPr>
              <w:jc w:val="center"/>
              <w:rPr>
                <w:ins w:id="14579" w:author="Στάθης Καπ" w:date="2023-03-03T03:52:00Z"/>
                <w:rFonts w:cstheme="minorHAnsi"/>
                <w:sz w:val="16"/>
                <w:szCs w:val="16"/>
              </w:rPr>
            </w:pPr>
            <w:ins w:id="14580" w:author="Στάθης Καπ" w:date="2023-03-03T06:18:00Z">
              <w:r>
                <w:rPr>
                  <w:rFonts w:ascii="Calibri" w:hAnsi="Calibri" w:cstheme="minorHAnsi"/>
                  <w:color w:val="000000"/>
                  <w:sz w:val="16"/>
                  <w:szCs w:val="16"/>
                </w:rPr>
                <w:t>27.97</w:t>
              </w:r>
            </w:ins>
          </w:p>
        </w:tc>
        <w:tc>
          <w:tcPr>
            <w:tcW w:w="508" w:type="dxa"/>
            <w:vAlign w:val="bottom"/>
            <w:tcPrChange w:id="14581" w:author="Στάθης Καπ" w:date="2023-03-03T06:26:00Z">
              <w:tcPr>
                <w:tcW w:w="508" w:type="dxa"/>
                <w:vAlign w:val="bottom"/>
              </w:tcPr>
            </w:tcPrChange>
          </w:tcPr>
          <w:p w14:paraId="0B5F64A3" w14:textId="1F589E73" w:rsidR="00C87CFE" w:rsidRPr="00F665AE" w:rsidRDefault="00C87CFE" w:rsidP="00C87CFE">
            <w:pPr>
              <w:jc w:val="center"/>
              <w:rPr>
                <w:ins w:id="14582" w:author="Στάθης Καπ" w:date="2023-03-03T03:52:00Z"/>
                <w:rFonts w:cstheme="minorHAnsi"/>
                <w:sz w:val="16"/>
                <w:szCs w:val="16"/>
              </w:rPr>
            </w:pPr>
            <w:ins w:id="14583" w:author="Στάθης Καπ" w:date="2023-03-03T03:54:00Z">
              <w:r w:rsidRPr="00F665AE">
                <w:rPr>
                  <w:rFonts w:ascii="Calibri" w:hAnsi="Calibri" w:cs="Calibri"/>
                  <w:color w:val="000000"/>
                  <w:sz w:val="16"/>
                  <w:szCs w:val="16"/>
                  <w:rPrChange w:id="14584" w:author="Στάθης Καπ" w:date="2023-03-03T03:55:00Z">
                    <w:rPr>
                      <w:rFonts w:ascii="Calibri" w:hAnsi="Calibri" w:cs="Calibri"/>
                      <w:color w:val="000000"/>
                      <w:sz w:val="18"/>
                      <w:szCs w:val="18"/>
                    </w:rPr>
                  </w:rPrChange>
                </w:rPr>
                <w:t>126</w:t>
              </w:r>
            </w:ins>
          </w:p>
        </w:tc>
        <w:tc>
          <w:tcPr>
            <w:tcW w:w="541" w:type="dxa"/>
            <w:vAlign w:val="bottom"/>
            <w:tcPrChange w:id="14585" w:author="Στάθης Καπ" w:date="2023-03-03T06:26:00Z">
              <w:tcPr>
                <w:tcW w:w="541" w:type="dxa"/>
                <w:vAlign w:val="bottom"/>
              </w:tcPr>
            </w:tcPrChange>
          </w:tcPr>
          <w:p w14:paraId="65A47D9B" w14:textId="25C35242" w:rsidR="00C87CFE" w:rsidRPr="00F665AE" w:rsidRDefault="00C87CFE" w:rsidP="00C87CFE">
            <w:pPr>
              <w:jc w:val="center"/>
              <w:rPr>
                <w:ins w:id="14586" w:author="Στάθης Καπ" w:date="2023-03-03T03:52:00Z"/>
                <w:rFonts w:cstheme="minorHAnsi"/>
                <w:sz w:val="16"/>
                <w:szCs w:val="16"/>
              </w:rPr>
            </w:pPr>
            <w:ins w:id="14587" w:author="Στάθης Καπ" w:date="2023-03-03T03:54:00Z">
              <w:r w:rsidRPr="00F665AE">
                <w:rPr>
                  <w:rFonts w:ascii="Calibri" w:hAnsi="Calibri" w:cs="Calibri"/>
                  <w:color w:val="000000"/>
                  <w:sz w:val="16"/>
                  <w:szCs w:val="16"/>
                  <w:rPrChange w:id="14588" w:author="Στάθης Καπ" w:date="2023-03-03T03:55:00Z">
                    <w:rPr>
                      <w:rFonts w:ascii="Calibri" w:hAnsi="Calibri" w:cs="Calibri"/>
                      <w:color w:val="000000"/>
                      <w:sz w:val="18"/>
                      <w:szCs w:val="18"/>
                    </w:rPr>
                  </w:rPrChange>
                </w:rPr>
                <w:t>0.162</w:t>
              </w:r>
            </w:ins>
          </w:p>
        </w:tc>
        <w:tc>
          <w:tcPr>
            <w:tcW w:w="589" w:type="dxa"/>
            <w:vAlign w:val="center"/>
            <w:tcPrChange w:id="14589" w:author="Στάθης Καπ" w:date="2023-03-03T06:26:00Z">
              <w:tcPr>
                <w:tcW w:w="589" w:type="dxa"/>
                <w:vAlign w:val="center"/>
              </w:tcPr>
            </w:tcPrChange>
          </w:tcPr>
          <w:p w14:paraId="72738C95" w14:textId="59F5BAE3" w:rsidR="00C87CFE" w:rsidRPr="00F665AE" w:rsidRDefault="00C87CFE" w:rsidP="00C87CFE">
            <w:pPr>
              <w:jc w:val="center"/>
              <w:rPr>
                <w:ins w:id="14590" w:author="Στάθης Καπ" w:date="2023-03-03T03:52:00Z"/>
                <w:rFonts w:cstheme="minorHAnsi"/>
                <w:sz w:val="16"/>
                <w:szCs w:val="16"/>
              </w:rPr>
            </w:pPr>
            <w:ins w:id="14591" w:author="Στάθης Καπ" w:date="2023-03-03T06:18:00Z">
              <w:r>
                <w:rPr>
                  <w:rFonts w:ascii="Calibri" w:hAnsi="Calibri" w:cstheme="minorHAnsi"/>
                  <w:color w:val="000000"/>
                  <w:sz w:val="16"/>
                  <w:szCs w:val="16"/>
                </w:rPr>
                <w:t>11.89</w:t>
              </w:r>
            </w:ins>
          </w:p>
        </w:tc>
        <w:tc>
          <w:tcPr>
            <w:tcW w:w="463" w:type="dxa"/>
            <w:vAlign w:val="bottom"/>
            <w:tcPrChange w:id="14592" w:author="Στάθης Καπ" w:date="2023-03-03T06:26:00Z">
              <w:tcPr>
                <w:tcW w:w="463" w:type="dxa"/>
                <w:vAlign w:val="bottom"/>
              </w:tcPr>
            </w:tcPrChange>
          </w:tcPr>
          <w:p w14:paraId="55E511D6" w14:textId="51377575" w:rsidR="00C87CFE" w:rsidRPr="00F665AE" w:rsidRDefault="00C87CFE" w:rsidP="00C87CFE">
            <w:pPr>
              <w:jc w:val="center"/>
              <w:rPr>
                <w:ins w:id="14593" w:author="Στάθης Καπ" w:date="2023-03-03T03:52:00Z"/>
                <w:rFonts w:cstheme="minorHAnsi"/>
                <w:sz w:val="16"/>
                <w:szCs w:val="16"/>
              </w:rPr>
            </w:pPr>
            <w:ins w:id="14594" w:author="Στάθης Καπ" w:date="2023-03-03T03:54:00Z">
              <w:r w:rsidRPr="00F665AE">
                <w:rPr>
                  <w:rFonts w:ascii="Calibri" w:hAnsi="Calibri" w:cs="Calibri"/>
                  <w:color w:val="000000"/>
                  <w:sz w:val="16"/>
                  <w:szCs w:val="16"/>
                  <w:rPrChange w:id="14595" w:author="Στάθης Καπ" w:date="2023-03-03T03:55:00Z">
                    <w:rPr>
                      <w:rFonts w:ascii="Calibri" w:hAnsi="Calibri" w:cs="Calibri"/>
                      <w:color w:val="000000"/>
                      <w:sz w:val="18"/>
                      <w:szCs w:val="18"/>
                    </w:rPr>
                  </w:rPrChange>
                </w:rPr>
                <w:t>112</w:t>
              </w:r>
            </w:ins>
          </w:p>
        </w:tc>
        <w:tc>
          <w:tcPr>
            <w:tcW w:w="541" w:type="dxa"/>
            <w:vAlign w:val="bottom"/>
            <w:tcPrChange w:id="14596" w:author="Στάθης Καπ" w:date="2023-03-03T06:26:00Z">
              <w:tcPr>
                <w:tcW w:w="541" w:type="dxa"/>
                <w:vAlign w:val="bottom"/>
              </w:tcPr>
            </w:tcPrChange>
          </w:tcPr>
          <w:p w14:paraId="4FEA1330" w14:textId="57A1EE48" w:rsidR="00C87CFE" w:rsidRPr="00F665AE" w:rsidRDefault="00C87CFE" w:rsidP="00C87CFE">
            <w:pPr>
              <w:jc w:val="center"/>
              <w:rPr>
                <w:ins w:id="14597" w:author="Στάθης Καπ" w:date="2023-03-03T03:52:00Z"/>
                <w:rFonts w:cstheme="minorHAnsi"/>
                <w:sz w:val="16"/>
                <w:szCs w:val="16"/>
              </w:rPr>
            </w:pPr>
            <w:ins w:id="14598" w:author="Στάθης Καπ" w:date="2023-03-03T03:54:00Z">
              <w:r w:rsidRPr="00F665AE">
                <w:rPr>
                  <w:rFonts w:ascii="Calibri" w:hAnsi="Calibri" w:cs="Calibri"/>
                  <w:color w:val="000000"/>
                  <w:sz w:val="16"/>
                  <w:szCs w:val="16"/>
                  <w:rPrChange w:id="14599" w:author="Στάθης Καπ" w:date="2023-03-03T03:55:00Z">
                    <w:rPr>
                      <w:rFonts w:ascii="Calibri" w:hAnsi="Calibri" w:cs="Calibri"/>
                      <w:color w:val="000000"/>
                      <w:sz w:val="18"/>
                      <w:szCs w:val="18"/>
                    </w:rPr>
                  </w:rPrChange>
                </w:rPr>
                <w:t>0.167</w:t>
              </w:r>
            </w:ins>
          </w:p>
        </w:tc>
        <w:tc>
          <w:tcPr>
            <w:tcW w:w="589" w:type="dxa"/>
            <w:vAlign w:val="center"/>
            <w:tcPrChange w:id="14600" w:author="Στάθης Καπ" w:date="2023-03-03T06:26:00Z">
              <w:tcPr>
                <w:tcW w:w="589" w:type="dxa"/>
                <w:vAlign w:val="center"/>
              </w:tcPr>
            </w:tcPrChange>
          </w:tcPr>
          <w:p w14:paraId="61EEE71C" w14:textId="6482B2F6" w:rsidR="00C87CFE" w:rsidRPr="00F665AE" w:rsidRDefault="00C87CFE" w:rsidP="00C87CFE">
            <w:pPr>
              <w:jc w:val="center"/>
              <w:rPr>
                <w:ins w:id="14601" w:author="Στάθης Καπ" w:date="2023-03-03T03:52:00Z"/>
                <w:rFonts w:cstheme="minorHAnsi"/>
                <w:sz w:val="16"/>
                <w:szCs w:val="16"/>
              </w:rPr>
            </w:pPr>
            <w:ins w:id="14602" w:author="Στάθης Καπ" w:date="2023-03-03T06:19:00Z">
              <w:r>
                <w:rPr>
                  <w:rFonts w:ascii="Calibri" w:hAnsi="Calibri" w:cstheme="minorHAnsi"/>
                  <w:color w:val="000000"/>
                  <w:sz w:val="16"/>
                  <w:szCs w:val="16"/>
                </w:rPr>
                <w:t>21.68</w:t>
              </w:r>
            </w:ins>
          </w:p>
        </w:tc>
      </w:tr>
      <w:tr w:rsidR="00C87CFE" w:rsidRPr="00BB05AC" w14:paraId="77194143" w14:textId="77777777" w:rsidTr="00F03C40">
        <w:tblPrEx>
          <w:tblW w:w="0" w:type="auto"/>
          <w:tblBorders>
            <w:insideH w:val="none" w:sz="0" w:space="0" w:color="auto"/>
            <w:insideV w:val="none" w:sz="0" w:space="0" w:color="auto"/>
          </w:tblBorders>
          <w:tblCellMar>
            <w:left w:w="0" w:type="dxa"/>
            <w:right w:w="0" w:type="dxa"/>
          </w:tblCellMar>
          <w:tblPrExChange w:id="1460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604" w:author="Στάθης Καπ" w:date="2023-03-03T03:52:00Z"/>
        </w:trPr>
        <w:tc>
          <w:tcPr>
            <w:tcW w:w="515" w:type="dxa"/>
            <w:tcBorders>
              <w:top w:val="nil"/>
              <w:bottom w:val="nil"/>
              <w:right w:val="single" w:sz="4" w:space="0" w:color="auto"/>
            </w:tcBorders>
            <w:shd w:val="clear" w:color="auto" w:fill="E7E6E6" w:themeFill="background2"/>
            <w:vAlign w:val="bottom"/>
            <w:tcPrChange w:id="14605" w:author="Στάθης Καπ" w:date="2023-03-03T06:26:00Z">
              <w:tcPr>
                <w:tcW w:w="515" w:type="dxa"/>
                <w:vAlign w:val="center"/>
              </w:tcPr>
            </w:tcPrChange>
          </w:tcPr>
          <w:p w14:paraId="1A4C8FEA" w14:textId="7A3F25C1" w:rsidR="00C87CFE" w:rsidRPr="00F665AE" w:rsidRDefault="00C87CFE" w:rsidP="00C87CFE">
            <w:pPr>
              <w:jc w:val="center"/>
              <w:rPr>
                <w:ins w:id="14606" w:author="Στάθης Καπ" w:date="2023-03-03T03:52:00Z"/>
                <w:sz w:val="16"/>
                <w:szCs w:val="16"/>
              </w:rPr>
            </w:pPr>
            <w:ins w:id="14607" w:author="Στάθης Καπ" w:date="2023-03-03T03:54:00Z">
              <w:r w:rsidRPr="00F665AE">
                <w:rPr>
                  <w:rFonts w:ascii="Calibri" w:hAnsi="Calibri" w:cs="Calibri"/>
                  <w:color w:val="000000"/>
                  <w:sz w:val="16"/>
                  <w:szCs w:val="16"/>
                  <w:rPrChange w:id="14608" w:author="Στάθης Καπ" w:date="2023-03-03T03:55:00Z">
                    <w:rPr>
                      <w:rFonts w:ascii="Calibri" w:hAnsi="Calibri" w:cs="Calibri"/>
                      <w:color w:val="000000"/>
                      <w:sz w:val="18"/>
                      <w:szCs w:val="18"/>
                    </w:rPr>
                  </w:rPrChange>
                </w:rPr>
                <w:t>r102</w:t>
              </w:r>
            </w:ins>
          </w:p>
        </w:tc>
        <w:tc>
          <w:tcPr>
            <w:tcW w:w="560" w:type="dxa"/>
            <w:tcBorders>
              <w:left w:val="single" w:sz="4" w:space="0" w:color="auto"/>
            </w:tcBorders>
            <w:tcPrChange w:id="14609" w:author="Στάθης Καπ" w:date="2023-03-03T06:26:00Z">
              <w:tcPr>
                <w:tcW w:w="560" w:type="dxa"/>
              </w:tcPr>
            </w:tcPrChange>
          </w:tcPr>
          <w:p w14:paraId="0639C0C7" w14:textId="63986901" w:rsidR="00C87CFE" w:rsidRPr="00F665AE" w:rsidRDefault="00C87CFE" w:rsidP="00C87CFE">
            <w:pPr>
              <w:jc w:val="center"/>
              <w:rPr>
                <w:ins w:id="14610" w:author="Στάθης Καπ" w:date="2023-03-03T03:52:00Z"/>
                <w:rFonts w:cstheme="minorHAnsi"/>
                <w:sz w:val="16"/>
                <w:szCs w:val="16"/>
              </w:rPr>
            </w:pPr>
            <w:ins w:id="14611" w:author="Στάθης Καπ" w:date="2023-03-03T03:54:00Z">
              <w:r w:rsidRPr="00F665AE">
                <w:rPr>
                  <w:sz w:val="16"/>
                  <w:szCs w:val="16"/>
                  <w:rPrChange w:id="14612" w:author="Στάθης Καπ" w:date="2023-03-03T03:55:00Z">
                    <w:rPr>
                      <w:sz w:val="18"/>
                      <w:szCs w:val="18"/>
                    </w:rPr>
                  </w:rPrChange>
                </w:rPr>
                <w:t>286</w:t>
              </w:r>
            </w:ins>
          </w:p>
        </w:tc>
        <w:tc>
          <w:tcPr>
            <w:tcW w:w="855" w:type="dxa"/>
            <w:tcPrChange w:id="14613" w:author="Στάθης Καπ" w:date="2023-03-03T06:26:00Z">
              <w:tcPr>
                <w:tcW w:w="855" w:type="dxa"/>
              </w:tcPr>
            </w:tcPrChange>
          </w:tcPr>
          <w:p w14:paraId="70A551AE" w14:textId="690129FF" w:rsidR="00C87CFE" w:rsidRPr="00F665AE" w:rsidRDefault="00C87CFE" w:rsidP="00C87CFE">
            <w:pPr>
              <w:jc w:val="center"/>
              <w:rPr>
                <w:ins w:id="14614" w:author="Στάθης Καπ" w:date="2023-03-03T03:52:00Z"/>
                <w:rFonts w:cstheme="minorHAnsi"/>
                <w:sz w:val="16"/>
                <w:szCs w:val="16"/>
              </w:rPr>
            </w:pPr>
            <w:ins w:id="14615" w:author="Στάθης Καπ" w:date="2023-03-03T03:54:00Z">
              <w:r w:rsidRPr="00F665AE">
                <w:rPr>
                  <w:sz w:val="16"/>
                  <w:szCs w:val="16"/>
                  <w:rPrChange w:id="14616" w:author="Στάθης Καπ" w:date="2023-03-03T03:55:00Z">
                    <w:rPr>
                      <w:sz w:val="18"/>
                      <w:szCs w:val="18"/>
                    </w:rPr>
                  </w:rPrChange>
                </w:rPr>
                <w:t>286</w:t>
              </w:r>
            </w:ins>
          </w:p>
        </w:tc>
        <w:tc>
          <w:tcPr>
            <w:tcW w:w="544" w:type="dxa"/>
            <w:vAlign w:val="bottom"/>
            <w:tcPrChange w:id="14617" w:author="Στάθης Καπ" w:date="2023-03-03T06:26:00Z">
              <w:tcPr>
                <w:tcW w:w="544" w:type="dxa"/>
                <w:vAlign w:val="bottom"/>
              </w:tcPr>
            </w:tcPrChange>
          </w:tcPr>
          <w:p w14:paraId="113B73AE" w14:textId="6CB50549" w:rsidR="00C87CFE" w:rsidRPr="00F665AE" w:rsidRDefault="00C87CFE" w:rsidP="00C87CFE">
            <w:pPr>
              <w:jc w:val="center"/>
              <w:rPr>
                <w:ins w:id="14618" w:author="Στάθης Καπ" w:date="2023-03-03T03:52:00Z"/>
                <w:rFonts w:cstheme="minorHAnsi"/>
                <w:sz w:val="16"/>
                <w:szCs w:val="16"/>
              </w:rPr>
            </w:pPr>
            <w:ins w:id="14619" w:author="Στάθης Καπ" w:date="2023-03-03T03:54:00Z">
              <w:r w:rsidRPr="00F665AE">
                <w:rPr>
                  <w:rFonts w:ascii="Calibri" w:hAnsi="Calibri" w:cs="Calibri"/>
                  <w:color w:val="000000"/>
                  <w:sz w:val="16"/>
                  <w:szCs w:val="16"/>
                  <w:rPrChange w:id="14620" w:author="Στάθης Καπ" w:date="2023-03-03T03:55:00Z">
                    <w:rPr>
                      <w:rFonts w:ascii="Calibri" w:hAnsi="Calibri" w:cs="Calibri"/>
                      <w:color w:val="000000"/>
                      <w:sz w:val="18"/>
                      <w:szCs w:val="18"/>
                    </w:rPr>
                  </w:rPrChange>
                </w:rPr>
                <w:t>213</w:t>
              </w:r>
            </w:ins>
          </w:p>
        </w:tc>
        <w:tc>
          <w:tcPr>
            <w:tcW w:w="621" w:type="dxa"/>
            <w:vAlign w:val="bottom"/>
            <w:tcPrChange w:id="14621" w:author="Στάθης Καπ" w:date="2023-03-03T06:26:00Z">
              <w:tcPr>
                <w:tcW w:w="621" w:type="dxa"/>
                <w:vAlign w:val="bottom"/>
              </w:tcPr>
            </w:tcPrChange>
          </w:tcPr>
          <w:p w14:paraId="30D18A3E" w14:textId="77989FB4" w:rsidR="00C87CFE" w:rsidRPr="00F665AE" w:rsidRDefault="00C87CFE" w:rsidP="00C87CFE">
            <w:pPr>
              <w:jc w:val="center"/>
              <w:rPr>
                <w:ins w:id="14622" w:author="Στάθης Καπ" w:date="2023-03-03T03:52:00Z"/>
                <w:rFonts w:cstheme="minorHAnsi"/>
                <w:sz w:val="16"/>
                <w:szCs w:val="16"/>
              </w:rPr>
            </w:pPr>
            <w:ins w:id="14623" w:author="Στάθης Καπ" w:date="2023-03-03T03:54:00Z">
              <w:r w:rsidRPr="00F665AE">
                <w:rPr>
                  <w:rFonts w:ascii="Calibri" w:hAnsi="Calibri" w:cs="Calibri"/>
                  <w:color w:val="000000"/>
                  <w:sz w:val="16"/>
                  <w:szCs w:val="16"/>
                  <w:rPrChange w:id="14624" w:author="Στάθης Καπ" w:date="2023-03-03T03:55:00Z">
                    <w:rPr>
                      <w:rFonts w:ascii="Calibri" w:hAnsi="Calibri" w:cs="Calibri"/>
                      <w:color w:val="000000"/>
                      <w:sz w:val="18"/>
                      <w:szCs w:val="18"/>
                    </w:rPr>
                  </w:rPrChange>
                </w:rPr>
                <w:t>0.175</w:t>
              </w:r>
            </w:ins>
          </w:p>
        </w:tc>
        <w:tc>
          <w:tcPr>
            <w:tcW w:w="669" w:type="dxa"/>
            <w:vAlign w:val="center"/>
            <w:tcPrChange w:id="14625" w:author="Στάθης Καπ" w:date="2023-03-03T06:26:00Z">
              <w:tcPr>
                <w:tcW w:w="669" w:type="dxa"/>
                <w:vAlign w:val="center"/>
              </w:tcPr>
            </w:tcPrChange>
          </w:tcPr>
          <w:p w14:paraId="71B1308E" w14:textId="5A74B69B" w:rsidR="00C87CFE" w:rsidRPr="00F665AE" w:rsidRDefault="00C87CFE" w:rsidP="00C87CFE">
            <w:pPr>
              <w:jc w:val="center"/>
              <w:rPr>
                <w:ins w:id="14626" w:author="Στάθης Καπ" w:date="2023-03-03T03:52:00Z"/>
                <w:rFonts w:cstheme="minorHAnsi"/>
                <w:sz w:val="16"/>
                <w:szCs w:val="16"/>
              </w:rPr>
            </w:pPr>
            <w:ins w:id="14627" w:author="Στάθης Καπ" w:date="2023-03-03T06:18:00Z">
              <w:r>
                <w:rPr>
                  <w:rFonts w:ascii="Calibri" w:hAnsi="Calibri" w:cstheme="minorHAnsi"/>
                  <w:color w:val="000000"/>
                  <w:sz w:val="16"/>
                  <w:szCs w:val="16"/>
                </w:rPr>
                <w:t>25.52</w:t>
              </w:r>
            </w:ins>
          </w:p>
        </w:tc>
        <w:tc>
          <w:tcPr>
            <w:tcW w:w="543" w:type="dxa"/>
            <w:vAlign w:val="bottom"/>
            <w:tcPrChange w:id="14628" w:author="Στάθης Καπ" w:date="2023-03-03T06:26:00Z">
              <w:tcPr>
                <w:tcW w:w="543" w:type="dxa"/>
                <w:vAlign w:val="bottom"/>
              </w:tcPr>
            </w:tcPrChange>
          </w:tcPr>
          <w:p w14:paraId="35A0B517" w14:textId="3533A2AB" w:rsidR="00C87CFE" w:rsidRPr="00F665AE" w:rsidRDefault="00C87CFE" w:rsidP="00C87CFE">
            <w:pPr>
              <w:jc w:val="center"/>
              <w:rPr>
                <w:ins w:id="14629" w:author="Στάθης Καπ" w:date="2023-03-03T03:52:00Z"/>
                <w:rFonts w:cstheme="minorHAnsi"/>
                <w:sz w:val="16"/>
                <w:szCs w:val="16"/>
              </w:rPr>
            </w:pPr>
            <w:ins w:id="14630" w:author="Στάθης Καπ" w:date="2023-03-03T03:54:00Z">
              <w:r w:rsidRPr="00F665AE">
                <w:rPr>
                  <w:rFonts w:ascii="Calibri" w:hAnsi="Calibri" w:cs="Calibri"/>
                  <w:color w:val="000000"/>
                  <w:sz w:val="16"/>
                  <w:szCs w:val="16"/>
                  <w:rPrChange w:id="14631" w:author="Στάθης Καπ" w:date="2023-03-03T03:55:00Z">
                    <w:rPr>
                      <w:rFonts w:ascii="Calibri" w:hAnsi="Calibri" w:cs="Calibri"/>
                      <w:color w:val="000000"/>
                      <w:sz w:val="18"/>
                      <w:szCs w:val="18"/>
                    </w:rPr>
                  </w:rPrChange>
                </w:rPr>
                <w:t>239</w:t>
              </w:r>
            </w:ins>
          </w:p>
        </w:tc>
        <w:tc>
          <w:tcPr>
            <w:tcW w:w="621" w:type="dxa"/>
            <w:vAlign w:val="bottom"/>
            <w:tcPrChange w:id="14632" w:author="Στάθης Καπ" w:date="2023-03-03T06:26:00Z">
              <w:tcPr>
                <w:tcW w:w="621" w:type="dxa"/>
                <w:vAlign w:val="bottom"/>
              </w:tcPr>
            </w:tcPrChange>
          </w:tcPr>
          <w:p w14:paraId="715016C8" w14:textId="18F451B7" w:rsidR="00C87CFE" w:rsidRPr="00F665AE" w:rsidRDefault="00C87CFE" w:rsidP="00C87CFE">
            <w:pPr>
              <w:jc w:val="center"/>
              <w:rPr>
                <w:ins w:id="14633" w:author="Στάθης Καπ" w:date="2023-03-03T03:52:00Z"/>
                <w:rFonts w:cstheme="minorHAnsi"/>
                <w:sz w:val="16"/>
                <w:szCs w:val="16"/>
              </w:rPr>
            </w:pPr>
            <w:ins w:id="14634" w:author="Στάθης Καπ" w:date="2023-03-03T03:54:00Z">
              <w:r w:rsidRPr="00F665AE">
                <w:rPr>
                  <w:rFonts w:ascii="Calibri" w:hAnsi="Calibri" w:cs="Calibri"/>
                  <w:color w:val="000000"/>
                  <w:sz w:val="16"/>
                  <w:szCs w:val="16"/>
                  <w:rPrChange w:id="14635" w:author="Στάθης Καπ" w:date="2023-03-03T03:55:00Z">
                    <w:rPr>
                      <w:rFonts w:ascii="Calibri" w:hAnsi="Calibri" w:cs="Calibri"/>
                      <w:color w:val="000000"/>
                      <w:sz w:val="18"/>
                      <w:szCs w:val="18"/>
                    </w:rPr>
                  </w:rPrChange>
                </w:rPr>
                <w:t>0.164</w:t>
              </w:r>
            </w:ins>
          </w:p>
        </w:tc>
        <w:tc>
          <w:tcPr>
            <w:tcW w:w="669" w:type="dxa"/>
            <w:vAlign w:val="center"/>
            <w:tcPrChange w:id="14636" w:author="Στάθης Καπ" w:date="2023-03-03T06:26:00Z">
              <w:tcPr>
                <w:tcW w:w="669" w:type="dxa"/>
                <w:vAlign w:val="center"/>
              </w:tcPr>
            </w:tcPrChange>
          </w:tcPr>
          <w:p w14:paraId="2886F849" w14:textId="3256A814" w:rsidR="00C87CFE" w:rsidRPr="00F665AE" w:rsidRDefault="00C87CFE" w:rsidP="00C87CFE">
            <w:pPr>
              <w:jc w:val="center"/>
              <w:rPr>
                <w:ins w:id="14637" w:author="Στάθης Καπ" w:date="2023-03-03T03:52:00Z"/>
                <w:rFonts w:cstheme="minorHAnsi"/>
                <w:sz w:val="16"/>
                <w:szCs w:val="16"/>
              </w:rPr>
            </w:pPr>
            <w:ins w:id="14638" w:author="Στάθης Καπ" w:date="2023-03-03T06:18:00Z">
              <w:r>
                <w:rPr>
                  <w:rFonts w:ascii="Calibri" w:hAnsi="Calibri" w:cstheme="minorHAnsi"/>
                  <w:color w:val="000000"/>
                  <w:sz w:val="16"/>
                  <w:szCs w:val="16"/>
                </w:rPr>
                <w:t>-12.21</w:t>
              </w:r>
            </w:ins>
          </w:p>
        </w:tc>
        <w:tc>
          <w:tcPr>
            <w:tcW w:w="508" w:type="dxa"/>
            <w:vAlign w:val="bottom"/>
            <w:tcPrChange w:id="14639" w:author="Στάθης Καπ" w:date="2023-03-03T06:26:00Z">
              <w:tcPr>
                <w:tcW w:w="508" w:type="dxa"/>
                <w:vAlign w:val="bottom"/>
              </w:tcPr>
            </w:tcPrChange>
          </w:tcPr>
          <w:p w14:paraId="5CEFC549" w14:textId="6FEF99EB" w:rsidR="00C87CFE" w:rsidRPr="00F665AE" w:rsidRDefault="00C87CFE" w:rsidP="00C87CFE">
            <w:pPr>
              <w:jc w:val="center"/>
              <w:rPr>
                <w:ins w:id="14640" w:author="Στάθης Καπ" w:date="2023-03-03T03:52:00Z"/>
                <w:rFonts w:cstheme="minorHAnsi"/>
                <w:sz w:val="16"/>
                <w:szCs w:val="16"/>
              </w:rPr>
            </w:pPr>
            <w:ins w:id="14641" w:author="Στάθης Καπ" w:date="2023-03-03T03:54:00Z">
              <w:r w:rsidRPr="00F665AE">
                <w:rPr>
                  <w:rFonts w:ascii="Calibri" w:hAnsi="Calibri" w:cs="Calibri"/>
                  <w:color w:val="000000"/>
                  <w:sz w:val="16"/>
                  <w:szCs w:val="16"/>
                  <w:rPrChange w:id="14642" w:author="Στάθης Καπ" w:date="2023-03-03T03:55:00Z">
                    <w:rPr>
                      <w:rFonts w:ascii="Calibri" w:hAnsi="Calibri" w:cs="Calibri"/>
                      <w:color w:val="000000"/>
                      <w:sz w:val="18"/>
                      <w:szCs w:val="18"/>
                    </w:rPr>
                  </w:rPrChange>
                </w:rPr>
                <w:t>221</w:t>
              </w:r>
            </w:ins>
          </w:p>
        </w:tc>
        <w:tc>
          <w:tcPr>
            <w:tcW w:w="541" w:type="dxa"/>
            <w:vAlign w:val="bottom"/>
            <w:tcPrChange w:id="14643" w:author="Στάθης Καπ" w:date="2023-03-03T06:26:00Z">
              <w:tcPr>
                <w:tcW w:w="541" w:type="dxa"/>
                <w:vAlign w:val="bottom"/>
              </w:tcPr>
            </w:tcPrChange>
          </w:tcPr>
          <w:p w14:paraId="75706745" w14:textId="55F0AE4D" w:rsidR="00C87CFE" w:rsidRPr="00F665AE" w:rsidRDefault="00C87CFE" w:rsidP="00C87CFE">
            <w:pPr>
              <w:jc w:val="center"/>
              <w:rPr>
                <w:ins w:id="14644" w:author="Στάθης Καπ" w:date="2023-03-03T03:52:00Z"/>
                <w:rFonts w:cstheme="minorHAnsi"/>
                <w:sz w:val="16"/>
                <w:szCs w:val="16"/>
              </w:rPr>
            </w:pPr>
            <w:ins w:id="14645" w:author="Στάθης Καπ" w:date="2023-03-03T03:54:00Z">
              <w:r w:rsidRPr="00F665AE">
                <w:rPr>
                  <w:rFonts w:ascii="Calibri" w:hAnsi="Calibri" w:cs="Calibri"/>
                  <w:color w:val="000000"/>
                  <w:sz w:val="16"/>
                  <w:szCs w:val="16"/>
                  <w:rPrChange w:id="14646" w:author="Στάθης Καπ" w:date="2023-03-03T03:55:00Z">
                    <w:rPr>
                      <w:rFonts w:ascii="Calibri" w:hAnsi="Calibri" w:cs="Calibri"/>
                      <w:color w:val="000000"/>
                      <w:sz w:val="18"/>
                      <w:szCs w:val="18"/>
                    </w:rPr>
                  </w:rPrChange>
                </w:rPr>
                <w:t>0.178</w:t>
              </w:r>
            </w:ins>
          </w:p>
        </w:tc>
        <w:tc>
          <w:tcPr>
            <w:tcW w:w="589" w:type="dxa"/>
            <w:vAlign w:val="center"/>
            <w:tcPrChange w:id="14647" w:author="Στάθης Καπ" w:date="2023-03-03T06:26:00Z">
              <w:tcPr>
                <w:tcW w:w="589" w:type="dxa"/>
                <w:vAlign w:val="center"/>
              </w:tcPr>
            </w:tcPrChange>
          </w:tcPr>
          <w:p w14:paraId="7436B587" w14:textId="430F77CC" w:rsidR="00C87CFE" w:rsidRPr="00F665AE" w:rsidRDefault="00C87CFE" w:rsidP="00C87CFE">
            <w:pPr>
              <w:jc w:val="center"/>
              <w:rPr>
                <w:ins w:id="14648" w:author="Στάθης Καπ" w:date="2023-03-03T03:52:00Z"/>
                <w:rFonts w:cstheme="minorHAnsi"/>
                <w:sz w:val="16"/>
                <w:szCs w:val="16"/>
              </w:rPr>
            </w:pPr>
            <w:ins w:id="14649" w:author="Στάθης Καπ" w:date="2023-03-03T06:18:00Z">
              <w:r>
                <w:rPr>
                  <w:rFonts w:ascii="Calibri" w:hAnsi="Calibri" w:cstheme="minorHAnsi"/>
                  <w:color w:val="000000"/>
                  <w:sz w:val="16"/>
                  <w:szCs w:val="16"/>
                </w:rPr>
                <w:t>-3.76</w:t>
              </w:r>
            </w:ins>
          </w:p>
        </w:tc>
        <w:tc>
          <w:tcPr>
            <w:tcW w:w="463" w:type="dxa"/>
            <w:vAlign w:val="bottom"/>
            <w:tcPrChange w:id="14650" w:author="Στάθης Καπ" w:date="2023-03-03T06:26:00Z">
              <w:tcPr>
                <w:tcW w:w="463" w:type="dxa"/>
                <w:vAlign w:val="bottom"/>
              </w:tcPr>
            </w:tcPrChange>
          </w:tcPr>
          <w:p w14:paraId="71DEF8CC" w14:textId="0D5BA966" w:rsidR="00C87CFE" w:rsidRPr="00F665AE" w:rsidRDefault="00C87CFE" w:rsidP="00C87CFE">
            <w:pPr>
              <w:jc w:val="center"/>
              <w:rPr>
                <w:ins w:id="14651" w:author="Στάθης Καπ" w:date="2023-03-03T03:52:00Z"/>
                <w:rFonts w:cstheme="minorHAnsi"/>
                <w:sz w:val="16"/>
                <w:szCs w:val="16"/>
              </w:rPr>
            </w:pPr>
            <w:ins w:id="14652" w:author="Στάθης Καπ" w:date="2023-03-03T03:54:00Z">
              <w:r w:rsidRPr="00F665AE">
                <w:rPr>
                  <w:rFonts w:ascii="Calibri" w:hAnsi="Calibri" w:cs="Calibri"/>
                  <w:color w:val="000000"/>
                  <w:sz w:val="16"/>
                  <w:szCs w:val="16"/>
                  <w:rPrChange w:id="14653" w:author="Στάθης Καπ" w:date="2023-03-03T03:55:00Z">
                    <w:rPr>
                      <w:rFonts w:ascii="Calibri" w:hAnsi="Calibri" w:cs="Calibri"/>
                      <w:color w:val="000000"/>
                      <w:sz w:val="18"/>
                      <w:szCs w:val="18"/>
                    </w:rPr>
                  </w:rPrChange>
                </w:rPr>
                <w:t>230</w:t>
              </w:r>
            </w:ins>
          </w:p>
        </w:tc>
        <w:tc>
          <w:tcPr>
            <w:tcW w:w="541" w:type="dxa"/>
            <w:vAlign w:val="bottom"/>
            <w:tcPrChange w:id="14654" w:author="Στάθης Καπ" w:date="2023-03-03T06:26:00Z">
              <w:tcPr>
                <w:tcW w:w="541" w:type="dxa"/>
                <w:vAlign w:val="bottom"/>
              </w:tcPr>
            </w:tcPrChange>
          </w:tcPr>
          <w:p w14:paraId="11FB9496" w14:textId="107E7756" w:rsidR="00C87CFE" w:rsidRPr="00F665AE" w:rsidRDefault="00C87CFE" w:rsidP="00C87CFE">
            <w:pPr>
              <w:jc w:val="center"/>
              <w:rPr>
                <w:ins w:id="14655" w:author="Στάθης Καπ" w:date="2023-03-03T03:52:00Z"/>
                <w:rFonts w:cstheme="minorHAnsi"/>
                <w:sz w:val="16"/>
                <w:szCs w:val="16"/>
              </w:rPr>
            </w:pPr>
            <w:ins w:id="14656" w:author="Στάθης Καπ" w:date="2023-03-03T03:54:00Z">
              <w:r w:rsidRPr="00F665AE">
                <w:rPr>
                  <w:rFonts w:ascii="Calibri" w:hAnsi="Calibri" w:cs="Calibri"/>
                  <w:color w:val="000000"/>
                  <w:sz w:val="16"/>
                  <w:szCs w:val="16"/>
                  <w:rPrChange w:id="14657" w:author="Στάθης Καπ" w:date="2023-03-03T03:55:00Z">
                    <w:rPr>
                      <w:rFonts w:ascii="Calibri" w:hAnsi="Calibri" w:cs="Calibri"/>
                      <w:color w:val="000000"/>
                      <w:sz w:val="18"/>
                      <w:szCs w:val="18"/>
                    </w:rPr>
                  </w:rPrChange>
                </w:rPr>
                <w:t>0.197</w:t>
              </w:r>
            </w:ins>
          </w:p>
        </w:tc>
        <w:tc>
          <w:tcPr>
            <w:tcW w:w="589" w:type="dxa"/>
            <w:vAlign w:val="center"/>
            <w:tcPrChange w:id="14658" w:author="Στάθης Καπ" w:date="2023-03-03T06:26:00Z">
              <w:tcPr>
                <w:tcW w:w="589" w:type="dxa"/>
                <w:vAlign w:val="center"/>
              </w:tcPr>
            </w:tcPrChange>
          </w:tcPr>
          <w:p w14:paraId="7B7FF64F" w14:textId="05187CA2" w:rsidR="00C87CFE" w:rsidRPr="00F665AE" w:rsidRDefault="00C87CFE" w:rsidP="00C87CFE">
            <w:pPr>
              <w:jc w:val="center"/>
              <w:rPr>
                <w:ins w:id="14659" w:author="Στάθης Καπ" w:date="2023-03-03T03:52:00Z"/>
                <w:rFonts w:cstheme="minorHAnsi"/>
                <w:sz w:val="16"/>
                <w:szCs w:val="16"/>
              </w:rPr>
            </w:pPr>
            <w:ins w:id="14660" w:author="Στάθης Καπ" w:date="2023-03-03T06:19:00Z">
              <w:r>
                <w:rPr>
                  <w:rFonts w:ascii="Calibri" w:hAnsi="Calibri" w:cstheme="minorHAnsi"/>
                  <w:color w:val="000000"/>
                  <w:sz w:val="16"/>
                  <w:szCs w:val="16"/>
                </w:rPr>
                <w:t>-7.98</w:t>
              </w:r>
            </w:ins>
          </w:p>
        </w:tc>
      </w:tr>
      <w:tr w:rsidR="00C87CFE" w:rsidRPr="00BB05AC" w14:paraId="00CBA283" w14:textId="77777777" w:rsidTr="00F03C40">
        <w:tblPrEx>
          <w:tblW w:w="0" w:type="auto"/>
          <w:tblBorders>
            <w:insideH w:val="none" w:sz="0" w:space="0" w:color="auto"/>
            <w:insideV w:val="none" w:sz="0" w:space="0" w:color="auto"/>
          </w:tblBorders>
          <w:tblCellMar>
            <w:left w:w="0" w:type="dxa"/>
            <w:right w:w="0" w:type="dxa"/>
          </w:tblCellMar>
          <w:tblPrExChange w:id="1466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662" w:author="Στάθης Καπ" w:date="2023-03-03T03:52:00Z"/>
        </w:trPr>
        <w:tc>
          <w:tcPr>
            <w:tcW w:w="515" w:type="dxa"/>
            <w:tcBorders>
              <w:top w:val="nil"/>
              <w:bottom w:val="nil"/>
              <w:right w:val="single" w:sz="4" w:space="0" w:color="auto"/>
            </w:tcBorders>
            <w:shd w:val="clear" w:color="auto" w:fill="E7E6E6" w:themeFill="background2"/>
            <w:vAlign w:val="bottom"/>
            <w:tcPrChange w:id="14663" w:author="Στάθης Καπ" w:date="2023-03-03T06:26:00Z">
              <w:tcPr>
                <w:tcW w:w="515" w:type="dxa"/>
                <w:vAlign w:val="center"/>
              </w:tcPr>
            </w:tcPrChange>
          </w:tcPr>
          <w:p w14:paraId="1EE99E41" w14:textId="5EB4EA71" w:rsidR="00C87CFE" w:rsidRPr="00F665AE" w:rsidRDefault="00C87CFE" w:rsidP="00C87CFE">
            <w:pPr>
              <w:jc w:val="center"/>
              <w:rPr>
                <w:ins w:id="14664" w:author="Στάθης Καπ" w:date="2023-03-03T03:52:00Z"/>
                <w:sz w:val="16"/>
                <w:szCs w:val="16"/>
              </w:rPr>
            </w:pPr>
            <w:ins w:id="14665" w:author="Στάθης Καπ" w:date="2023-03-03T03:54:00Z">
              <w:r w:rsidRPr="00F665AE">
                <w:rPr>
                  <w:rFonts w:ascii="Calibri" w:hAnsi="Calibri" w:cs="Calibri"/>
                  <w:color w:val="000000"/>
                  <w:sz w:val="16"/>
                  <w:szCs w:val="16"/>
                  <w:rPrChange w:id="14666" w:author="Στάθης Καπ" w:date="2023-03-03T03:55:00Z">
                    <w:rPr>
                      <w:rFonts w:ascii="Calibri" w:hAnsi="Calibri" w:cs="Calibri"/>
                      <w:color w:val="000000"/>
                      <w:sz w:val="18"/>
                      <w:szCs w:val="18"/>
                    </w:rPr>
                  </w:rPrChange>
                </w:rPr>
                <w:t>r103</w:t>
              </w:r>
            </w:ins>
          </w:p>
        </w:tc>
        <w:tc>
          <w:tcPr>
            <w:tcW w:w="560" w:type="dxa"/>
            <w:tcBorders>
              <w:left w:val="single" w:sz="4" w:space="0" w:color="auto"/>
            </w:tcBorders>
            <w:tcPrChange w:id="14667" w:author="Στάθης Καπ" w:date="2023-03-03T06:26:00Z">
              <w:tcPr>
                <w:tcW w:w="560" w:type="dxa"/>
              </w:tcPr>
            </w:tcPrChange>
          </w:tcPr>
          <w:p w14:paraId="0368E149" w14:textId="5D92E6D6" w:rsidR="00C87CFE" w:rsidRPr="00F665AE" w:rsidRDefault="00C87CFE" w:rsidP="00C87CFE">
            <w:pPr>
              <w:jc w:val="center"/>
              <w:rPr>
                <w:ins w:id="14668" w:author="Στάθης Καπ" w:date="2023-03-03T03:52:00Z"/>
                <w:rFonts w:cstheme="minorHAnsi"/>
                <w:sz w:val="16"/>
                <w:szCs w:val="16"/>
              </w:rPr>
            </w:pPr>
            <w:ins w:id="14669" w:author="Στάθης Καπ" w:date="2023-03-03T03:54:00Z">
              <w:r w:rsidRPr="00F665AE">
                <w:rPr>
                  <w:sz w:val="16"/>
                  <w:szCs w:val="16"/>
                  <w:rPrChange w:id="14670" w:author="Στάθης Καπ" w:date="2023-03-03T03:55:00Z">
                    <w:rPr>
                      <w:sz w:val="18"/>
                      <w:szCs w:val="18"/>
                    </w:rPr>
                  </w:rPrChange>
                </w:rPr>
                <w:t>293</w:t>
              </w:r>
            </w:ins>
          </w:p>
        </w:tc>
        <w:tc>
          <w:tcPr>
            <w:tcW w:w="855" w:type="dxa"/>
            <w:tcPrChange w:id="14671" w:author="Στάθης Καπ" w:date="2023-03-03T06:26:00Z">
              <w:tcPr>
                <w:tcW w:w="855" w:type="dxa"/>
              </w:tcPr>
            </w:tcPrChange>
          </w:tcPr>
          <w:p w14:paraId="69974D70" w14:textId="67AE8E42" w:rsidR="00C87CFE" w:rsidRPr="00F665AE" w:rsidRDefault="00C87CFE" w:rsidP="00C87CFE">
            <w:pPr>
              <w:jc w:val="center"/>
              <w:rPr>
                <w:ins w:id="14672" w:author="Στάθης Καπ" w:date="2023-03-03T03:52:00Z"/>
                <w:rFonts w:cstheme="minorHAnsi"/>
                <w:sz w:val="16"/>
                <w:szCs w:val="16"/>
              </w:rPr>
            </w:pPr>
            <w:ins w:id="14673" w:author="Στάθης Καπ" w:date="2023-03-03T03:54:00Z">
              <w:r w:rsidRPr="00F665AE">
                <w:rPr>
                  <w:sz w:val="16"/>
                  <w:szCs w:val="16"/>
                  <w:rPrChange w:id="14674" w:author="Στάθης Καπ" w:date="2023-03-03T03:55:00Z">
                    <w:rPr>
                      <w:sz w:val="18"/>
                      <w:szCs w:val="18"/>
                    </w:rPr>
                  </w:rPrChange>
                </w:rPr>
                <w:t>286</w:t>
              </w:r>
            </w:ins>
          </w:p>
        </w:tc>
        <w:tc>
          <w:tcPr>
            <w:tcW w:w="544" w:type="dxa"/>
            <w:vAlign w:val="bottom"/>
            <w:tcPrChange w:id="14675" w:author="Στάθης Καπ" w:date="2023-03-03T06:26:00Z">
              <w:tcPr>
                <w:tcW w:w="544" w:type="dxa"/>
                <w:vAlign w:val="bottom"/>
              </w:tcPr>
            </w:tcPrChange>
          </w:tcPr>
          <w:p w14:paraId="6C82AA0F" w14:textId="2E94771C" w:rsidR="00C87CFE" w:rsidRPr="00F665AE" w:rsidRDefault="00C87CFE" w:rsidP="00C87CFE">
            <w:pPr>
              <w:jc w:val="center"/>
              <w:rPr>
                <w:ins w:id="14676" w:author="Στάθης Καπ" w:date="2023-03-03T03:52:00Z"/>
                <w:rFonts w:cstheme="minorHAnsi"/>
                <w:sz w:val="16"/>
                <w:szCs w:val="16"/>
              </w:rPr>
            </w:pPr>
            <w:ins w:id="14677" w:author="Στάθης Καπ" w:date="2023-03-03T03:54:00Z">
              <w:r w:rsidRPr="00F665AE">
                <w:rPr>
                  <w:rFonts w:ascii="Calibri" w:hAnsi="Calibri" w:cs="Calibri"/>
                  <w:color w:val="000000"/>
                  <w:sz w:val="16"/>
                  <w:szCs w:val="16"/>
                  <w:rPrChange w:id="14678" w:author="Στάθης Καπ" w:date="2023-03-03T03:55:00Z">
                    <w:rPr>
                      <w:rFonts w:ascii="Calibri" w:hAnsi="Calibri" w:cs="Calibri"/>
                      <w:color w:val="000000"/>
                      <w:sz w:val="18"/>
                      <w:szCs w:val="18"/>
                    </w:rPr>
                  </w:rPrChange>
                </w:rPr>
                <w:t>248</w:t>
              </w:r>
            </w:ins>
          </w:p>
        </w:tc>
        <w:tc>
          <w:tcPr>
            <w:tcW w:w="621" w:type="dxa"/>
            <w:vAlign w:val="bottom"/>
            <w:tcPrChange w:id="14679" w:author="Στάθης Καπ" w:date="2023-03-03T06:26:00Z">
              <w:tcPr>
                <w:tcW w:w="621" w:type="dxa"/>
                <w:vAlign w:val="bottom"/>
              </w:tcPr>
            </w:tcPrChange>
          </w:tcPr>
          <w:p w14:paraId="6BC302A0" w14:textId="10AA2DB0" w:rsidR="00C87CFE" w:rsidRPr="00F665AE" w:rsidRDefault="00C87CFE" w:rsidP="00C87CFE">
            <w:pPr>
              <w:jc w:val="center"/>
              <w:rPr>
                <w:ins w:id="14680" w:author="Στάθης Καπ" w:date="2023-03-03T03:52:00Z"/>
                <w:rFonts w:cstheme="minorHAnsi"/>
                <w:sz w:val="16"/>
                <w:szCs w:val="16"/>
              </w:rPr>
            </w:pPr>
            <w:ins w:id="14681" w:author="Στάθης Καπ" w:date="2023-03-03T03:54:00Z">
              <w:r w:rsidRPr="00F665AE">
                <w:rPr>
                  <w:rFonts w:ascii="Calibri" w:hAnsi="Calibri" w:cs="Calibri"/>
                  <w:color w:val="000000"/>
                  <w:sz w:val="16"/>
                  <w:szCs w:val="16"/>
                  <w:rPrChange w:id="14682" w:author="Στάθης Καπ" w:date="2023-03-03T03:55:00Z">
                    <w:rPr>
                      <w:rFonts w:ascii="Calibri" w:hAnsi="Calibri" w:cs="Calibri"/>
                      <w:color w:val="000000"/>
                      <w:sz w:val="18"/>
                      <w:szCs w:val="18"/>
                    </w:rPr>
                  </w:rPrChange>
                </w:rPr>
                <w:t>0.182</w:t>
              </w:r>
            </w:ins>
          </w:p>
        </w:tc>
        <w:tc>
          <w:tcPr>
            <w:tcW w:w="669" w:type="dxa"/>
            <w:vAlign w:val="center"/>
            <w:tcPrChange w:id="14683" w:author="Στάθης Καπ" w:date="2023-03-03T06:26:00Z">
              <w:tcPr>
                <w:tcW w:w="669" w:type="dxa"/>
                <w:vAlign w:val="center"/>
              </w:tcPr>
            </w:tcPrChange>
          </w:tcPr>
          <w:p w14:paraId="334893A9" w14:textId="4A8E2CC1" w:rsidR="00C87CFE" w:rsidRPr="00F665AE" w:rsidRDefault="00C87CFE" w:rsidP="00C87CFE">
            <w:pPr>
              <w:jc w:val="center"/>
              <w:rPr>
                <w:ins w:id="14684" w:author="Στάθης Καπ" w:date="2023-03-03T03:52:00Z"/>
                <w:rFonts w:cstheme="minorHAnsi"/>
                <w:sz w:val="16"/>
                <w:szCs w:val="16"/>
              </w:rPr>
            </w:pPr>
            <w:ins w:id="14685" w:author="Στάθης Καπ" w:date="2023-03-03T06:18:00Z">
              <w:r>
                <w:rPr>
                  <w:rFonts w:ascii="Calibri" w:hAnsi="Calibri" w:cstheme="minorHAnsi"/>
                  <w:color w:val="000000"/>
                  <w:sz w:val="16"/>
                  <w:szCs w:val="16"/>
                </w:rPr>
                <w:t>15.36</w:t>
              </w:r>
            </w:ins>
          </w:p>
        </w:tc>
        <w:tc>
          <w:tcPr>
            <w:tcW w:w="543" w:type="dxa"/>
            <w:vAlign w:val="bottom"/>
            <w:tcPrChange w:id="14686" w:author="Στάθης Καπ" w:date="2023-03-03T06:26:00Z">
              <w:tcPr>
                <w:tcW w:w="543" w:type="dxa"/>
                <w:vAlign w:val="bottom"/>
              </w:tcPr>
            </w:tcPrChange>
          </w:tcPr>
          <w:p w14:paraId="025584A7" w14:textId="6BA77B79" w:rsidR="00C87CFE" w:rsidRPr="00F665AE" w:rsidRDefault="00C87CFE" w:rsidP="00C87CFE">
            <w:pPr>
              <w:jc w:val="center"/>
              <w:rPr>
                <w:ins w:id="14687" w:author="Στάθης Καπ" w:date="2023-03-03T03:52:00Z"/>
                <w:rFonts w:cstheme="minorHAnsi"/>
                <w:sz w:val="16"/>
                <w:szCs w:val="16"/>
              </w:rPr>
            </w:pPr>
            <w:ins w:id="14688" w:author="Στάθης Καπ" w:date="2023-03-03T03:54:00Z">
              <w:r w:rsidRPr="00F665AE">
                <w:rPr>
                  <w:rFonts w:ascii="Calibri" w:hAnsi="Calibri" w:cs="Calibri"/>
                  <w:color w:val="000000"/>
                  <w:sz w:val="16"/>
                  <w:szCs w:val="16"/>
                  <w:rPrChange w:id="14689" w:author="Στάθης Καπ" w:date="2023-03-03T03:55:00Z">
                    <w:rPr>
                      <w:rFonts w:ascii="Calibri" w:hAnsi="Calibri" w:cs="Calibri"/>
                      <w:color w:val="000000"/>
                      <w:sz w:val="18"/>
                      <w:szCs w:val="18"/>
                    </w:rPr>
                  </w:rPrChange>
                </w:rPr>
                <w:t>262</w:t>
              </w:r>
            </w:ins>
          </w:p>
        </w:tc>
        <w:tc>
          <w:tcPr>
            <w:tcW w:w="621" w:type="dxa"/>
            <w:vAlign w:val="bottom"/>
            <w:tcPrChange w:id="14690" w:author="Στάθης Καπ" w:date="2023-03-03T06:26:00Z">
              <w:tcPr>
                <w:tcW w:w="621" w:type="dxa"/>
                <w:vAlign w:val="bottom"/>
              </w:tcPr>
            </w:tcPrChange>
          </w:tcPr>
          <w:p w14:paraId="25CEAE5F" w14:textId="1338B630" w:rsidR="00C87CFE" w:rsidRPr="00F665AE" w:rsidRDefault="00C87CFE" w:rsidP="00C87CFE">
            <w:pPr>
              <w:jc w:val="center"/>
              <w:rPr>
                <w:ins w:id="14691" w:author="Στάθης Καπ" w:date="2023-03-03T03:52:00Z"/>
                <w:rFonts w:cstheme="minorHAnsi"/>
                <w:sz w:val="16"/>
                <w:szCs w:val="16"/>
              </w:rPr>
            </w:pPr>
            <w:ins w:id="14692" w:author="Στάθης Καπ" w:date="2023-03-03T03:54:00Z">
              <w:r w:rsidRPr="00F665AE">
                <w:rPr>
                  <w:rFonts w:ascii="Calibri" w:hAnsi="Calibri" w:cs="Calibri"/>
                  <w:color w:val="000000"/>
                  <w:sz w:val="16"/>
                  <w:szCs w:val="16"/>
                  <w:rPrChange w:id="14693" w:author="Στάθης Καπ" w:date="2023-03-03T03:55:00Z">
                    <w:rPr>
                      <w:rFonts w:ascii="Calibri" w:hAnsi="Calibri" w:cs="Calibri"/>
                      <w:color w:val="000000"/>
                      <w:sz w:val="18"/>
                      <w:szCs w:val="18"/>
                    </w:rPr>
                  </w:rPrChange>
                </w:rPr>
                <w:t>0.182</w:t>
              </w:r>
            </w:ins>
          </w:p>
        </w:tc>
        <w:tc>
          <w:tcPr>
            <w:tcW w:w="669" w:type="dxa"/>
            <w:vAlign w:val="center"/>
            <w:tcPrChange w:id="14694" w:author="Στάθης Καπ" w:date="2023-03-03T06:26:00Z">
              <w:tcPr>
                <w:tcW w:w="669" w:type="dxa"/>
                <w:vAlign w:val="center"/>
              </w:tcPr>
            </w:tcPrChange>
          </w:tcPr>
          <w:p w14:paraId="050432BB" w14:textId="417AE66D" w:rsidR="00C87CFE" w:rsidRPr="00F665AE" w:rsidRDefault="00C87CFE" w:rsidP="00C87CFE">
            <w:pPr>
              <w:jc w:val="center"/>
              <w:rPr>
                <w:ins w:id="14695" w:author="Στάθης Καπ" w:date="2023-03-03T03:52:00Z"/>
                <w:rFonts w:cstheme="minorHAnsi"/>
                <w:sz w:val="16"/>
                <w:szCs w:val="16"/>
              </w:rPr>
            </w:pPr>
            <w:ins w:id="14696" w:author="Στάθης Καπ" w:date="2023-03-03T06:18:00Z">
              <w:r>
                <w:rPr>
                  <w:rFonts w:ascii="Calibri" w:hAnsi="Calibri" w:cstheme="minorHAnsi"/>
                  <w:color w:val="000000"/>
                  <w:sz w:val="16"/>
                  <w:szCs w:val="16"/>
                </w:rPr>
                <w:t>-5.65</w:t>
              </w:r>
            </w:ins>
          </w:p>
        </w:tc>
        <w:tc>
          <w:tcPr>
            <w:tcW w:w="508" w:type="dxa"/>
            <w:vAlign w:val="bottom"/>
            <w:tcPrChange w:id="14697" w:author="Στάθης Καπ" w:date="2023-03-03T06:26:00Z">
              <w:tcPr>
                <w:tcW w:w="508" w:type="dxa"/>
                <w:vAlign w:val="bottom"/>
              </w:tcPr>
            </w:tcPrChange>
          </w:tcPr>
          <w:p w14:paraId="0D1AED9A" w14:textId="01B21234" w:rsidR="00C87CFE" w:rsidRPr="00F665AE" w:rsidRDefault="00C87CFE" w:rsidP="00C87CFE">
            <w:pPr>
              <w:jc w:val="center"/>
              <w:rPr>
                <w:ins w:id="14698" w:author="Στάθης Καπ" w:date="2023-03-03T03:52:00Z"/>
                <w:rFonts w:cstheme="minorHAnsi"/>
                <w:sz w:val="16"/>
                <w:szCs w:val="16"/>
              </w:rPr>
            </w:pPr>
            <w:ins w:id="14699" w:author="Στάθης Καπ" w:date="2023-03-03T03:54:00Z">
              <w:r w:rsidRPr="00F665AE">
                <w:rPr>
                  <w:rFonts w:ascii="Calibri" w:hAnsi="Calibri" w:cs="Calibri"/>
                  <w:color w:val="000000"/>
                  <w:sz w:val="16"/>
                  <w:szCs w:val="16"/>
                  <w:rPrChange w:id="14700" w:author="Στάθης Καπ" w:date="2023-03-03T03:55:00Z">
                    <w:rPr>
                      <w:rFonts w:ascii="Calibri" w:hAnsi="Calibri" w:cs="Calibri"/>
                      <w:color w:val="000000"/>
                      <w:sz w:val="18"/>
                      <w:szCs w:val="18"/>
                    </w:rPr>
                  </w:rPrChange>
                </w:rPr>
                <w:t>231</w:t>
              </w:r>
            </w:ins>
          </w:p>
        </w:tc>
        <w:tc>
          <w:tcPr>
            <w:tcW w:w="541" w:type="dxa"/>
            <w:vAlign w:val="bottom"/>
            <w:tcPrChange w:id="14701" w:author="Στάθης Καπ" w:date="2023-03-03T06:26:00Z">
              <w:tcPr>
                <w:tcW w:w="541" w:type="dxa"/>
                <w:vAlign w:val="bottom"/>
              </w:tcPr>
            </w:tcPrChange>
          </w:tcPr>
          <w:p w14:paraId="5D19F33A" w14:textId="2771024D" w:rsidR="00C87CFE" w:rsidRPr="00F665AE" w:rsidRDefault="00C87CFE" w:rsidP="00C87CFE">
            <w:pPr>
              <w:jc w:val="center"/>
              <w:rPr>
                <w:ins w:id="14702" w:author="Στάθης Καπ" w:date="2023-03-03T03:52:00Z"/>
                <w:rFonts w:cstheme="minorHAnsi"/>
                <w:sz w:val="16"/>
                <w:szCs w:val="16"/>
              </w:rPr>
            </w:pPr>
            <w:ins w:id="14703" w:author="Στάθης Καπ" w:date="2023-03-03T03:54:00Z">
              <w:r w:rsidRPr="00F665AE">
                <w:rPr>
                  <w:rFonts w:ascii="Calibri" w:hAnsi="Calibri" w:cs="Calibri"/>
                  <w:color w:val="000000"/>
                  <w:sz w:val="16"/>
                  <w:szCs w:val="16"/>
                  <w:rPrChange w:id="14704" w:author="Στάθης Καπ" w:date="2023-03-03T03:55:00Z">
                    <w:rPr>
                      <w:rFonts w:ascii="Calibri" w:hAnsi="Calibri" w:cs="Calibri"/>
                      <w:color w:val="000000"/>
                      <w:sz w:val="18"/>
                      <w:szCs w:val="18"/>
                    </w:rPr>
                  </w:rPrChange>
                </w:rPr>
                <w:t>0.177</w:t>
              </w:r>
            </w:ins>
          </w:p>
        </w:tc>
        <w:tc>
          <w:tcPr>
            <w:tcW w:w="589" w:type="dxa"/>
            <w:vAlign w:val="center"/>
            <w:tcPrChange w:id="14705" w:author="Στάθης Καπ" w:date="2023-03-03T06:26:00Z">
              <w:tcPr>
                <w:tcW w:w="589" w:type="dxa"/>
                <w:vAlign w:val="center"/>
              </w:tcPr>
            </w:tcPrChange>
          </w:tcPr>
          <w:p w14:paraId="4794E072" w14:textId="4373A513" w:rsidR="00C87CFE" w:rsidRPr="00F665AE" w:rsidRDefault="00C87CFE" w:rsidP="00C87CFE">
            <w:pPr>
              <w:jc w:val="center"/>
              <w:rPr>
                <w:ins w:id="14706" w:author="Στάθης Καπ" w:date="2023-03-03T03:52:00Z"/>
                <w:rFonts w:cstheme="minorHAnsi"/>
                <w:sz w:val="16"/>
                <w:szCs w:val="16"/>
              </w:rPr>
            </w:pPr>
            <w:ins w:id="14707" w:author="Στάθης Καπ" w:date="2023-03-03T06:18:00Z">
              <w:r>
                <w:rPr>
                  <w:rFonts w:ascii="Calibri" w:hAnsi="Calibri" w:cstheme="minorHAnsi"/>
                  <w:color w:val="000000"/>
                  <w:sz w:val="16"/>
                  <w:szCs w:val="16"/>
                </w:rPr>
                <w:t>6.85</w:t>
              </w:r>
            </w:ins>
          </w:p>
        </w:tc>
        <w:tc>
          <w:tcPr>
            <w:tcW w:w="463" w:type="dxa"/>
            <w:vAlign w:val="bottom"/>
            <w:tcPrChange w:id="14708" w:author="Στάθης Καπ" w:date="2023-03-03T06:26:00Z">
              <w:tcPr>
                <w:tcW w:w="463" w:type="dxa"/>
                <w:vAlign w:val="bottom"/>
              </w:tcPr>
            </w:tcPrChange>
          </w:tcPr>
          <w:p w14:paraId="3573503A" w14:textId="3571FA4D" w:rsidR="00C87CFE" w:rsidRPr="00F665AE" w:rsidRDefault="00C87CFE" w:rsidP="00C87CFE">
            <w:pPr>
              <w:jc w:val="center"/>
              <w:rPr>
                <w:ins w:id="14709" w:author="Στάθης Καπ" w:date="2023-03-03T03:52:00Z"/>
                <w:rFonts w:cstheme="minorHAnsi"/>
                <w:sz w:val="16"/>
                <w:szCs w:val="16"/>
              </w:rPr>
            </w:pPr>
            <w:ins w:id="14710" w:author="Στάθης Καπ" w:date="2023-03-03T03:54:00Z">
              <w:r w:rsidRPr="00F665AE">
                <w:rPr>
                  <w:rFonts w:ascii="Calibri" w:hAnsi="Calibri" w:cs="Calibri"/>
                  <w:color w:val="000000"/>
                  <w:sz w:val="16"/>
                  <w:szCs w:val="16"/>
                  <w:rPrChange w:id="14711" w:author="Στάθης Καπ" w:date="2023-03-03T03:55:00Z">
                    <w:rPr>
                      <w:rFonts w:ascii="Calibri" w:hAnsi="Calibri" w:cs="Calibri"/>
                      <w:color w:val="000000"/>
                      <w:sz w:val="18"/>
                      <w:szCs w:val="18"/>
                    </w:rPr>
                  </w:rPrChange>
                </w:rPr>
                <w:t>241</w:t>
              </w:r>
            </w:ins>
          </w:p>
        </w:tc>
        <w:tc>
          <w:tcPr>
            <w:tcW w:w="541" w:type="dxa"/>
            <w:vAlign w:val="bottom"/>
            <w:tcPrChange w:id="14712" w:author="Στάθης Καπ" w:date="2023-03-03T06:26:00Z">
              <w:tcPr>
                <w:tcW w:w="541" w:type="dxa"/>
                <w:vAlign w:val="bottom"/>
              </w:tcPr>
            </w:tcPrChange>
          </w:tcPr>
          <w:p w14:paraId="23D9A09B" w14:textId="709C1A89" w:rsidR="00C87CFE" w:rsidRPr="00F665AE" w:rsidRDefault="00C87CFE" w:rsidP="00C87CFE">
            <w:pPr>
              <w:jc w:val="center"/>
              <w:rPr>
                <w:ins w:id="14713" w:author="Στάθης Καπ" w:date="2023-03-03T03:52:00Z"/>
                <w:rFonts w:cstheme="minorHAnsi"/>
                <w:sz w:val="16"/>
                <w:szCs w:val="16"/>
              </w:rPr>
            </w:pPr>
            <w:ins w:id="14714" w:author="Στάθης Καπ" w:date="2023-03-03T03:54:00Z">
              <w:r w:rsidRPr="00F665AE">
                <w:rPr>
                  <w:rFonts w:ascii="Calibri" w:hAnsi="Calibri" w:cs="Calibri"/>
                  <w:color w:val="000000"/>
                  <w:sz w:val="16"/>
                  <w:szCs w:val="16"/>
                  <w:rPrChange w:id="14715" w:author="Στάθης Καπ" w:date="2023-03-03T03:55:00Z">
                    <w:rPr>
                      <w:rFonts w:ascii="Calibri" w:hAnsi="Calibri" w:cs="Calibri"/>
                      <w:color w:val="000000"/>
                      <w:sz w:val="18"/>
                      <w:szCs w:val="18"/>
                    </w:rPr>
                  </w:rPrChange>
                </w:rPr>
                <w:t>0.185</w:t>
              </w:r>
            </w:ins>
          </w:p>
        </w:tc>
        <w:tc>
          <w:tcPr>
            <w:tcW w:w="589" w:type="dxa"/>
            <w:vAlign w:val="center"/>
            <w:tcPrChange w:id="14716" w:author="Στάθης Καπ" w:date="2023-03-03T06:26:00Z">
              <w:tcPr>
                <w:tcW w:w="589" w:type="dxa"/>
                <w:vAlign w:val="center"/>
              </w:tcPr>
            </w:tcPrChange>
          </w:tcPr>
          <w:p w14:paraId="6EF3247C" w14:textId="17721098" w:rsidR="00C87CFE" w:rsidRPr="00F665AE" w:rsidRDefault="00C87CFE" w:rsidP="00C87CFE">
            <w:pPr>
              <w:jc w:val="center"/>
              <w:rPr>
                <w:ins w:id="14717" w:author="Στάθης Καπ" w:date="2023-03-03T03:52:00Z"/>
                <w:rFonts w:cstheme="minorHAnsi"/>
                <w:sz w:val="16"/>
                <w:szCs w:val="16"/>
              </w:rPr>
            </w:pPr>
            <w:ins w:id="14718" w:author="Στάθης Καπ" w:date="2023-03-03T06:19:00Z">
              <w:r>
                <w:rPr>
                  <w:rFonts w:ascii="Calibri" w:hAnsi="Calibri" w:cstheme="minorHAnsi"/>
                  <w:color w:val="000000"/>
                  <w:sz w:val="16"/>
                  <w:szCs w:val="16"/>
                </w:rPr>
                <w:t>2.82</w:t>
              </w:r>
            </w:ins>
          </w:p>
        </w:tc>
      </w:tr>
      <w:tr w:rsidR="00C87CFE" w:rsidRPr="00BB05AC" w14:paraId="6BEBDED0" w14:textId="77777777" w:rsidTr="00F03C40">
        <w:tblPrEx>
          <w:tblW w:w="0" w:type="auto"/>
          <w:tblBorders>
            <w:insideH w:val="none" w:sz="0" w:space="0" w:color="auto"/>
            <w:insideV w:val="none" w:sz="0" w:space="0" w:color="auto"/>
          </w:tblBorders>
          <w:tblCellMar>
            <w:left w:w="0" w:type="dxa"/>
            <w:right w:w="0" w:type="dxa"/>
          </w:tblCellMar>
          <w:tblPrExChange w:id="1471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720" w:author="Στάθης Καπ" w:date="2023-03-03T03:53:00Z"/>
        </w:trPr>
        <w:tc>
          <w:tcPr>
            <w:tcW w:w="515" w:type="dxa"/>
            <w:tcBorders>
              <w:top w:val="nil"/>
              <w:bottom w:val="nil"/>
              <w:right w:val="single" w:sz="4" w:space="0" w:color="auto"/>
            </w:tcBorders>
            <w:shd w:val="clear" w:color="auto" w:fill="E7E6E6" w:themeFill="background2"/>
            <w:vAlign w:val="bottom"/>
            <w:tcPrChange w:id="14721" w:author="Στάθης Καπ" w:date="2023-03-03T06:26:00Z">
              <w:tcPr>
                <w:tcW w:w="515" w:type="dxa"/>
                <w:vAlign w:val="center"/>
              </w:tcPr>
            </w:tcPrChange>
          </w:tcPr>
          <w:p w14:paraId="50891568" w14:textId="2FB2ED4F" w:rsidR="00C87CFE" w:rsidRPr="00F665AE" w:rsidRDefault="00C87CFE" w:rsidP="00C87CFE">
            <w:pPr>
              <w:jc w:val="center"/>
              <w:rPr>
                <w:ins w:id="14722" w:author="Στάθης Καπ" w:date="2023-03-03T03:53:00Z"/>
                <w:sz w:val="16"/>
                <w:szCs w:val="16"/>
              </w:rPr>
            </w:pPr>
            <w:ins w:id="14723" w:author="Στάθης Καπ" w:date="2023-03-03T03:54:00Z">
              <w:r w:rsidRPr="00F665AE">
                <w:rPr>
                  <w:rFonts w:ascii="Calibri" w:hAnsi="Calibri" w:cs="Calibri"/>
                  <w:color w:val="000000"/>
                  <w:sz w:val="16"/>
                  <w:szCs w:val="16"/>
                  <w:rPrChange w:id="14724" w:author="Στάθης Καπ" w:date="2023-03-03T03:55:00Z">
                    <w:rPr>
                      <w:rFonts w:ascii="Calibri" w:hAnsi="Calibri" w:cs="Calibri"/>
                      <w:color w:val="000000"/>
                      <w:sz w:val="18"/>
                      <w:szCs w:val="18"/>
                    </w:rPr>
                  </w:rPrChange>
                </w:rPr>
                <w:t>r104</w:t>
              </w:r>
            </w:ins>
          </w:p>
        </w:tc>
        <w:tc>
          <w:tcPr>
            <w:tcW w:w="560" w:type="dxa"/>
            <w:tcBorders>
              <w:left w:val="single" w:sz="4" w:space="0" w:color="auto"/>
            </w:tcBorders>
            <w:tcPrChange w:id="14725" w:author="Στάθης Καπ" w:date="2023-03-03T06:26:00Z">
              <w:tcPr>
                <w:tcW w:w="560" w:type="dxa"/>
              </w:tcPr>
            </w:tcPrChange>
          </w:tcPr>
          <w:p w14:paraId="36072587" w14:textId="7E46CD22" w:rsidR="00C87CFE" w:rsidRPr="00F665AE" w:rsidRDefault="00C87CFE" w:rsidP="00C87CFE">
            <w:pPr>
              <w:jc w:val="center"/>
              <w:rPr>
                <w:ins w:id="14726" w:author="Στάθης Καπ" w:date="2023-03-03T03:53:00Z"/>
                <w:rFonts w:cstheme="minorHAnsi"/>
                <w:sz w:val="16"/>
                <w:szCs w:val="16"/>
              </w:rPr>
            </w:pPr>
            <w:ins w:id="14727" w:author="Στάθης Καπ" w:date="2023-03-03T03:54:00Z">
              <w:r w:rsidRPr="00F665AE">
                <w:rPr>
                  <w:sz w:val="16"/>
                  <w:szCs w:val="16"/>
                  <w:rPrChange w:id="14728" w:author="Στάθης Καπ" w:date="2023-03-03T03:55:00Z">
                    <w:rPr>
                      <w:sz w:val="18"/>
                      <w:szCs w:val="18"/>
                    </w:rPr>
                  </w:rPrChange>
                </w:rPr>
                <w:t>303</w:t>
              </w:r>
            </w:ins>
          </w:p>
        </w:tc>
        <w:tc>
          <w:tcPr>
            <w:tcW w:w="855" w:type="dxa"/>
            <w:tcPrChange w:id="14729" w:author="Στάθης Καπ" w:date="2023-03-03T06:26:00Z">
              <w:tcPr>
                <w:tcW w:w="855" w:type="dxa"/>
              </w:tcPr>
            </w:tcPrChange>
          </w:tcPr>
          <w:p w14:paraId="4B37715A" w14:textId="7D387E98" w:rsidR="00C87CFE" w:rsidRPr="00F665AE" w:rsidRDefault="00C87CFE" w:rsidP="00C87CFE">
            <w:pPr>
              <w:jc w:val="center"/>
              <w:rPr>
                <w:ins w:id="14730" w:author="Στάθης Καπ" w:date="2023-03-03T03:53:00Z"/>
                <w:rFonts w:cstheme="minorHAnsi"/>
                <w:sz w:val="16"/>
                <w:szCs w:val="16"/>
              </w:rPr>
            </w:pPr>
            <w:ins w:id="14731" w:author="Στάθης Καπ" w:date="2023-03-03T03:54:00Z">
              <w:r w:rsidRPr="00F665AE">
                <w:rPr>
                  <w:sz w:val="16"/>
                  <w:szCs w:val="16"/>
                  <w:rPrChange w:id="14732" w:author="Στάθης Καπ" w:date="2023-03-03T03:55:00Z">
                    <w:rPr>
                      <w:sz w:val="18"/>
                      <w:szCs w:val="18"/>
                    </w:rPr>
                  </w:rPrChange>
                </w:rPr>
                <w:t>297</w:t>
              </w:r>
            </w:ins>
          </w:p>
        </w:tc>
        <w:tc>
          <w:tcPr>
            <w:tcW w:w="544" w:type="dxa"/>
            <w:vAlign w:val="bottom"/>
            <w:tcPrChange w:id="14733" w:author="Στάθης Καπ" w:date="2023-03-03T06:26:00Z">
              <w:tcPr>
                <w:tcW w:w="544" w:type="dxa"/>
                <w:vAlign w:val="bottom"/>
              </w:tcPr>
            </w:tcPrChange>
          </w:tcPr>
          <w:p w14:paraId="29046436" w14:textId="7B5D8720" w:rsidR="00C87CFE" w:rsidRPr="00F665AE" w:rsidRDefault="00C87CFE" w:rsidP="00C87CFE">
            <w:pPr>
              <w:jc w:val="center"/>
              <w:rPr>
                <w:ins w:id="14734" w:author="Στάθης Καπ" w:date="2023-03-03T03:53:00Z"/>
                <w:rFonts w:cstheme="minorHAnsi"/>
                <w:sz w:val="16"/>
                <w:szCs w:val="16"/>
              </w:rPr>
            </w:pPr>
            <w:ins w:id="14735" w:author="Στάθης Καπ" w:date="2023-03-03T03:54:00Z">
              <w:r w:rsidRPr="00F665AE">
                <w:rPr>
                  <w:rFonts w:ascii="Calibri" w:hAnsi="Calibri" w:cs="Calibri"/>
                  <w:color w:val="000000"/>
                  <w:sz w:val="16"/>
                  <w:szCs w:val="16"/>
                  <w:rPrChange w:id="14736" w:author="Στάθης Καπ" w:date="2023-03-03T03:55:00Z">
                    <w:rPr>
                      <w:rFonts w:ascii="Calibri" w:hAnsi="Calibri" w:cs="Calibri"/>
                      <w:color w:val="000000"/>
                      <w:sz w:val="18"/>
                      <w:szCs w:val="18"/>
                    </w:rPr>
                  </w:rPrChange>
                </w:rPr>
                <w:t>254</w:t>
              </w:r>
            </w:ins>
          </w:p>
        </w:tc>
        <w:tc>
          <w:tcPr>
            <w:tcW w:w="621" w:type="dxa"/>
            <w:vAlign w:val="bottom"/>
            <w:tcPrChange w:id="14737" w:author="Στάθης Καπ" w:date="2023-03-03T06:26:00Z">
              <w:tcPr>
                <w:tcW w:w="621" w:type="dxa"/>
                <w:vAlign w:val="bottom"/>
              </w:tcPr>
            </w:tcPrChange>
          </w:tcPr>
          <w:p w14:paraId="28852F47" w14:textId="4E15C4D8" w:rsidR="00C87CFE" w:rsidRPr="00F665AE" w:rsidRDefault="00C87CFE" w:rsidP="00C87CFE">
            <w:pPr>
              <w:jc w:val="center"/>
              <w:rPr>
                <w:ins w:id="14738" w:author="Στάθης Καπ" w:date="2023-03-03T03:53:00Z"/>
                <w:rFonts w:cstheme="minorHAnsi"/>
                <w:sz w:val="16"/>
                <w:szCs w:val="16"/>
              </w:rPr>
            </w:pPr>
            <w:ins w:id="14739" w:author="Στάθης Καπ" w:date="2023-03-03T03:54:00Z">
              <w:r w:rsidRPr="00F665AE">
                <w:rPr>
                  <w:rFonts w:ascii="Calibri" w:hAnsi="Calibri" w:cs="Calibri"/>
                  <w:color w:val="000000"/>
                  <w:sz w:val="16"/>
                  <w:szCs w:val="16"/>
                  <w:rPrChange w:id="14740" w:author="Στάθης Καπ" w:date="2023-03-03T03:55:00Z">
                    <w:rPr>
                      <w:rFonts w:ascii="Calibri" w:hAnsi="Calibri" w:cs="Calibri"/>
                      <w:color w:val="000000"/>
                      <w:sz w:val="18"/>
                      <w:szCs w:val="18"/>
                    </w:rPr>
                  </w:rPrChange>
                </w:rPr>
                <w:t>0.182</w:t>
              </w:r>
            </w:ins>
          </w:p>
        </w:tc>
        <w:tc>
          <w:tcPr>
            <w:tcW w:w="669" w:type="dxa"/>
            <w:vAlign w:val="center"/>
            <w:tcPrChange w:id="14741" w:author="Στάθης Καπ" w:date="2023-03-03T06:26:00Z">
              <w:tcPr>
                <w:tcW w:w="669" w:type="dxa"/>
                <w:vAlign w:val="center"/>
              </w:tcPr>
            </w:tcPrChange>
          </w:tcPr>
          <w:p w14:paraId="18739175" w14:textId="4B57C240" w:rsidR="00C87CFE" w:rsidRPr="00F665AE" w:rsidRDefault="00C87CFE" w:rsidP="00C87CFE">
            <w:pPr>
              <w:jc w:val="center"/>
              <w:rPr>
                <w:ins w:id="14742" w:author="Στάθης Καπ" w:date="2023-03-03T03:53:00Z"/>
                <w:rFonts w:cstheme="minorHAnsi"/>
                <w:sz w:val="16"/>
                <w:szCs w:val="16"/>
              </w:rPr>
            </w:pPr>
            <w:ins w:id="14743" w:author="Στάθης Καπ" w:date="2023-03-03T06:18:00Z">
              <w:r>
                <w:rPr>
                  <w:rFonts w:ascii="Calibri" w:hAnsi="Calibri" w:cstheme="minorHAnsi"/>
                  <w:color w:val="000000"/>
                  <w:sz w:val="16"/>
                  <w:szCs w:val="16"/>
                </w:rPr>
                <w:t>16.17</w:t>
              </w:r>
            </w:ins>
          </w:p>
        </w:tc>
        <w:tc>
          <w:tcPr>
            <w:tcW w:w="543" w:type="dxa"/>
            <w:vAlign w:val="bottom"/>
            <w:tcPrChange w:id="14744" w:author="Στάθης Καπ" w:date="2023-03-03T06:26:00Z">
              <w:tcPr>
                <w:tcW w:w="543" w:type="dxa"/>
                <w:vAlign w:val="bottom"/>
              </w:tcPr>
            </w:tcPrChange>
          </w:tcPr>
          <w:p w14:paraId="24A0071A" w14:textId="342D73CD" w:rsidR="00C87CFE" w:rsidRPr="00F665AE" w:rsidRDefault="00C87CFE" w:rsidP="00C87CFE">
            <w:pPr>
              <w:jc w:val="center"/>
              <w:rPr>
                <w:ins w:id="14745" w:author="Στάθης Καπ" w:date="2023-03-03T03:53:00Z"/>
                <w:rFonts w:cstheme="minorHAnsi"/>
                <w:sz w:val="16"/>
                <w:szCs w:val="16"/>
              </w:rPr>
            </w:pPr>
            <w:ins w:id="14746" w:author="Στάθης Καπ" w:date="2023-03-03T03:54:00Z">
              <w:r w:rsidRPr="00F665AE">
                <w:rPr>
                  <w:rFonts w:ascii="Calibri" w:hAnsi="Calibri" w:cs="Calibri"/>
                  <w:color w:val="000000"/>
                  <w:sz w:val="16"/>
                  <w:szCs w:val="16"/>
                  <w:rPrChange w:id="14747" w:author="Στάθης Καπ" w:date="2023-03-03T03:55:00Z">
                    <w:rPr>
                      <w:rFonts w:ascii="Calibri" w:hAnsi="Calibri" w:cs="Calibri"/>
                      <w:color w:val="000000"/>
                      <w:sz w:val="18"/>
                      <w:szCs w:val="18"/>
                    </w:rPr>
                  </w:rPrChange>
                </w:rPr>
                <w:t>282</w:t>
              </w:r>
            </w:ins>
          </w:p>
        </w:tc>
        <w:tc>
          <w:tcPr>
            <w:tcW w:w="621" w:type="dxa"/>
            <w:vAlign w:val="bottom"/>
            <w:tcPrChange w:id="14748" w:author="Στάθης Καπ" w:date="2023-03-03T06:26:00Z">
              <w:tcPr>
                <w:tcW w:w="621" w:type="dxa"/>
                <w:vAlign w:val="bottom"/>
              </w:tcPr>
            </w:tcPrChange>
          </w:tcPr>
          <w:p w14:paraId="2A3D42DE" w14:textId="4EC05770" w:rsidR="00C87CFE" w:rsidRPr="00F665AE" w:rsidRDefault="00C87CFE" w:rsidP="00C87CFE">
            <w:pPr>
              <w:jc w:val="center"/>
              <w:rPr>
                <w:ins w:id="14749" w:author="Στάθης Καπ" w:date="2023-03-03T03:53:00Z"/>
                <w:rFonts w:cstheme="minorHAnsi"/>
                <w:sz w:val="16"/>
                <w:szCs w:val="16"/>
              </w:rPr>
            </w:pPr>
            <w:ins w:id="14750" w:author="Στάθης Καπ" w:date="2023-03-03T03:54:00Z">
              <w:r w:rsidRPr="00F665AE">
                <w:rPr>
                  <w:rFonts w:ascii="Calibri" w:hAnsi="Calibri" w:cs="Calibri"/>
                  <w:color w:val="000000"/>
                  <w:sz w:val="16"/>
                  <w:szCs w:val="16"/>
                  <w:rPrChange w:id="14751" w:author="Στάθης Καπ" w:date="2023-03-03T03:55:00Z">
                    <w:rPr>
                      <w:rFonts w:ascii="Calibri" w:hAnsi="Calibri" w:cs="Calibri"/>
                      <w:color w:val="000000"/>
                      <w:sz w:val="18"/>
                      <w:szCs w:val="18"/>
                    </w:rPr>
                  </w:rPrChange>
                </w:rPr>
                <w:t>0.232</w:t>
              </w:r>
            </w:ins>
          </w:p>
        </w:tc>
        <w:tc>
          <w:tcPr>
            <w:tcW w:w="669" w:type="dxa"/>
            <w:vAlign w:val="center"/>
            <w:tcPrChange w:id="14752" w:author="Στάθης Καπ" w:date="2023-03-03T06:26:00Z">
              <w:tcPr>
                <w:tcW w:w="669" w:type="dxa"/>
                <w:vAlign w:val="center"/>
              </w:tcPr>
            </w:tcPrChange>
          </w:tcPr>
          <w:p w14:paraId="0B3B1100" w14:textId="22E6B14D" w:rsidR="00C87CFE" w:rsidRPr="00F665AE" w:rsidRDefault="00C87CFE" w:rsidP="00C87CFE">
            <w:pPr>
              <w:jc w:val="center"/>
              <w:rPr>
                <w:ins w:id="14753" w:author="Στάθης Καπ" w:date="2023-03-03T03:53:00Z"/>
                <w:rFonts w:cstheme="minorHAnsi"/>
                <w:sz w:val="16"/>
                <w:szCs w:val="16"/>
              </w:rPr>
            </w:pPr>
            <w:ins w:id="14754" w:author="Στάθης Καπ" w:date="2023-03-03T06:18:00Z">
              <w:r>
                <w:rPr>
                  <w:rFonts w:ascii="Calibri" w:hAnsi="Calibri" w:cstheme="minorHAnsi"/>
                  <w:color w:val="000000"/>
                  <w:sz w:val="16"/>
                  <w:szCs w:val="16"/>
                </w:rPr>
                <w:t>-11.02</w:t>
              </w:r>
            </w:ins>
          </w:p>
        </w:tc>
        <w:tc>
          <w:tcPr>
            <w:tcW w:w="508" w:type="dxa"/>
            <w:vAlign w:val="bottom"/>
            <w:tcPrChange w:id="14755" w:author="Στάθης Καπ" w:date="2023-03-03T06:26:00Z">
              <w:tcPr>
                <w:tcW w:w="508" w:type="dxa"/>
                <w:vAlign w:val="bottom"/>
              </w:tcPr>
            </w:tcPrChange>
          </w:tcPr>
          <w:p w14:paraId="7407D203" w14:textId="43E746F8" w:rsidR="00C87CFE" w:rsidRPr="00F665AE" w:rsidRDefault="00C87CFE" w:rsidP="00C87CFE">
            <w:pPr>
              <w:jc w:val="center"/>
              <w:rPr>
                <w:ins w:id="14756" w:author="Στάθης Καπ" w:date="2023-03-03T03:53:00Z"/>
                <w:rFonts w:cstheme="minorHAnsi"/>
                <w:sz w:val="16"/>
                <w:szCs w:val="16"/>
              </w:rPr>
            </w:pPr>
            <w:ins w:id="14757" w:author="Στάθης Καπ" w:date="2023-03-03T03:54:00Z">
              <w:r w:rsidRPr="00F665AE">
                <w:rPr>
                  <w:rFonts w:ascii="Calibri" w:hAnsi="Calibri" w:cs="Calibri"/>
                  <w:color w:val="000000"/>
                  <w:sz w:val="16"/>
                  <w:szCs w:val="16"/>
                  <w:rPrChange w:id="14758" w:author="Στάθης Καπ" w:date="2023-03-03T03:55:00Z">
                    <w:rPr>
                      <w:rFonts w:ascii="Calibri" w:hAnsi="Calibri" w:cs="Calibri"/>
                      <w:color w:val="000000"/>
                      <w:sz w:val="18"/>
                      <w:szCs w:val="18"/>
                    </w:rPr>
                  </w:rPrChange>
                </w:rPr>
                <w:t>252</w:t>
              </w:r>
            </w:ins>
          </w:p>
        </w:tc>
        <w:tc>
          <w:tcPr>
            <w:tcW w:w="541" w:type="dxa"/>
            <w:vAlign w:val="bottom"/>
            <w:tcPrChange w:id="14759" w:author="Στάθης Καπ" w:date="2023-03-03T06:26:00Z">
              <w:tcPr>
                <w:tcW w:w="541" w:type="dxa"/>
                <w:vAlign w:val="bottom"/>
              </w:tcPr>
            </w:tcPrChange>
          </w:tcPr>
          <w:p w14:paraId="6B10B2F3" w14:textId="1A9A656C" w:rsidR="00C87CFE" w:rsidRPr="00F665AE" w:rsidRDefault="00C87CFE" w:rsidP="00C87CFE">
            <w:pPr>
              <w:jc w:val="center"/>
              <w:rPr>
                <w:ins w:id="14760" w:author="Στάθης Καπ" w:date="2023-03-03T03:53:00Z"/>
                <w:rFonts w:cstheme="minorHAnsi"/>
                <w:sz w:val="16"/>
                <w:szCs w:val="16"/>
              </w:rPr>
            </w:pPr>
            <w:ins w:id="14761" w:author="Στάθης Καπ" w:date="2023-03-03T03:54:00Z">
              <w:r w:rsidRPr="00F665AE">
                <w:rPr>
                  <w:rFonts w:ascii="Calibri" w:hAnsi="Calibri" w:cs="Calibri"/>
                  <w:color w:val="000000"/>
                  <w:sz w:val="16"/>
                  <w:szCs w:val="16"/>
                  <w:rPrChange w:id="14762" w:author="Στάθης Καπ" w:date="2023-03-03T03:55:00Z">
                    <w:rPr>
                      <w:rFonts w:ascii="Calibri" w:hAnsi="Calibri" w:cs="Calibri"/>
                      <w:color w:val="000000"/>
                      <w:sz w:val="18"/>
                      <w:szCs w:val="18"/>
                    </w:rPr>
                  </w:rPrChange>
                </w:rPr>
                <w:t>0.242</w:t>
              </w:r>
            </w:ins>
          </w:p>
        </w:tc>
        <w:tc>
          <w:tcPr>
            <w:tcW w:w="589" w:type="dxa"/>
            <w:vAlign w:val="center"/>
            <w:tcPrChange w:id="14763" w:author="Στάθης Καπ" w:date="2023-03-03T06:26:00Z">
              <w:tcPr>
                <w:tcW w:w="589" w:type="dxa"/>
                <w:vAlign w:val="center"/>
              </w:tcPr>
            </w:tcPrChange>
          </w:tcPr>
          <w:p w14:paraId="7AAE09D6" w14:textId="4690AD2F" w:rsidR="00C87CFE" w:rsidRPr="00F665AE" w:rsidRDefault="00C87CFE" w:rsidP="00C87CFE">
            <w:pPr>
              <w:jc w:val="center"/>
              <w:rPr>
                <w:ins w:id="14764" w:author="Στάθης Καπ" w:date="2023-03-03T03:53:00Z"/>
                <w:rFonts w:cstheme="minorHAnsi"/>
                <w:sz w:val="16"/>
                <w:szCs w:val="16"/>
              </w:rPr>
            </w:pPr>
            <w:ins w:id="14765" w:author="Στάθης Καπ" w:date="2023-03-03T06:18:00Z">
              <w:r>
                <w:rPr>
                  <w:rFonts w:ascii="Calibri" w:hAnsi="Calibri" w:cstheme="minorHAnsi"/>
                  <w:color w:val="000000"/>
                  <w:sz w:val="16"/>
                  <w:szCs w:val="16"/>
                </w:rPr>
                <w:t>0.79</w:t>
              </w:r>
            </w:ins>
          </w:p>
        </w:tc>
        <w:tc>
          <w:tcPr>
            <w:tcW w:w="463" w:type="dxa"/>
            <w:vAlign w:val="bottom"/>
            <w:tcPrChange w:id="14766" w:author="Στάθης Καπ" w:date="2023-03-03T06:26:00Z">
              <w:tcPr>
                <w:tcW w:w="463" w:type="dxa"/>
                <w:vAlign w:val="bottom"/>
              </w:tcPr>
            </w:tcPrChange>
          </w:tcPr>
          <w:p w14:paraId="01BC56CC" w14:textId="3031A518" w:rsidR="00C87CFE" w:rsidRPr="00F665AE" w:rsidRDefault="00C87CFE" w:rsidP="00C87CFE">
            <w:pPr>
              <w:jc w:val="center"/>
              <w:rPr>
                <w:ins w:id="14767" w:author="Στάθης Καπ" w:date="2023-03-03T03:53:00Z"/>
                <w:rFonts w:cstheme="minorHAnsi"/>
                <w:sz w:val="16"/>
                <w:szCs w:val="16"/>
              </w:rPr>
            </w:pPr>
            <w:ins w:id="14768" w:author="Στάθης Καπ" w:date="2023-03-03T03:54:00Z">
              <w:r w:rsidRPr="00F665AE">
                <w:rPr>
                  <w:rFonts w:ascii="Calibri" w:hAnsi="Calibri" w:cs="Calibri"/>
                  <w:color w:val="000000"/>
                  <w:sz w:val="16"/>
                  <w:szCs w:val="16"/>
                  <w:rPrChange w:id="14769" w:author="Στάθης Καπ" w:date="2023-03-03T03:55:00Z">
                    <w:rPr>
                      <w:rFonts w:ascii="Calibri" w:hAnsi="Calibri" w:cs="Calibri"/>
                      <w:color w:val="000000"/>
                      <w:sz w:val="18"/>
                      <w:szCs w:val="18"/>
                    </w:rPr>
                  </w:rPrChange>
                </w:rPr>
                <w:t>214</w:t>
              </w:r>
            </w:ins>
          </w:p>
        </w:tc>
        <w:tc>
          <w:tcPr>
            <w:tcW w:w="541" w:type="dxa"/>
            <w:vAlign w:val="bottom"/>
            <w:tcPrChange w:id="14770" w:author="Στάθης Καπ" w:date="2023-03-03T06:26:00Z">
              <w:tcPr>
                <w:tcW w:w="541" w:type="dxa"/>
                <w:vAlign w:val="bottom"/>
              </w:tcPr>
            </w:tcPrChange>
          </w:tcPr>
          <w:p w14:paraId="315A93EC" w14:textId="7B9760C8" w:rsidR="00C87CFE" w:rsidRPr="00F665AE" w:rsidRDefault="00C87CFE" w:rsidP="00C87CFE">
            <w:pPr>
              <w:jc w:val="center"/>
              <w:rPr>
                <w:ins w:id="14771" w:author="Στάθης Καπ" w:date="2023-03-03T03:53:00Z"/>
                <w:rFonts w:cstheme="minorHAnsi"/>
                <w:sz w:val="16"/>
                <w:szCs w:val="16"/>
              </w:rPr>
            </w:pPr>
            <w:ins w:id="14772" w:author="Στάθης Καπ" w:date="2023-03-03T03:54:00Z">
              <w:r w:rsidRPr="00F665AE">
                <w:rPr>
                  <w:rFonts w:ascii="Calibri" w:hAnsi="Calibri" w:cs="Calibri"/>
                  <w:color w:val="000000"/>
                  <w:sz w:val="16"/>
                  <w:szCs w:val="16"/>
                  <w:rPrChange w:id="14773" w:author="Στάθης Καπ" w:date="2023-03-03T03:55:00Z">
                    <w:rPr>
                      <w:rFonts w:ascii="Calibri" w:hAnsi="Calibri" w:cs="Calibri"/>
                      <w:color w:val="000000"/>
                      <w:sz w:val="18"/>
                      <w:szCs w:val="18"/>
                    </w:rPr>
                  </w:rPrChange>
                </w:rPr>
                <w:t>0.193</w:t>
              </w:r>
            </w:ins>
          </w:p>
        </w:tc>
        <w:tc>
          <w:tcPr>
            <w:tcW w:w="589" w:type="dxa"/>
            <w:vAlign w:val="center"/>
            <w:tcPrChange w:id="14774" w:author="Στάθης Καπ" w:date="2023-03-03T06:26:00Z">
              <w:tcPr>
                <w:tcW w:w="589" w:type="dxa"/>
                <w:vAlign w:val="center"/>
              </w:tcPr>
            </w:tcPrChange>
          </w:tcPr>
          <w:p w14:paraId="7AE986F8" w14:textId="0DF36479" w:rsidR="00C87CFE" w:rsidRPr="00F665AE" w:rsidRDefault="00C87CFE" w:rsidP="00C87CFE">
            <w:pPr>
              <w:jc w:val="center"/>
              <w:rPr>
                <w:ins w:id="14775" w:author="Στάθης Καπ" w:date="2023-03-03T03:53:00Z"/>
                <w:rFonts w:cstheme="minorHAnsi"/>
                <w:sz w:val="16"/>
                <w:szCs w:val="16"/>
              </w:rPr>
            </w:pPr>
            <w:ins w:id="14776" w:author="Στάθης Καπ" w:date="2023-03-03T06:19:00Z">
              <w:r>
                <w:rPr>
                  <w:rFonts w:ascii="Calibri" w:hAnsi="Calibri" w:cstheme="minorHAnsi"/>
                  <w:color w:val="000000"/>
                  <w:sz w:val="16"/>
                  <w:szCs w:val="16"/>
                </w:rPr>
                <w:t>15.75</w:t>
              </w:r>
            </w:ins>
          </w:p>
        </w:tc>
      </w:tr>
      <w:tr w:rsidR="00C87CFE" w:rsidRPr="00BB05AC" w14:paraId="3222E8FF" w14:textId="77777777" w:rsidTr="00F03C40">
        <w:tblPrEx>
          <w:tblW w:w="0" w:type="auto"/>
          <w:tblBorders>
            <w:insideH w:val="none" w:sz="0" w:space="0" w:color="auto"/>
            <w:insideV w:val="none" w:sz="0" w:space="0" w:color="auto"/>
          </w:tblBorders>
          <w:tblCellMar>
            <w:left w:w="0" w:type="dxa"/>
            <w:right w:w="0" w:type="dxa"/>
          </w:tblCellMar>
          <w:tblPrExChange w:id="1477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778" w:author="Στάθης Καπ" w:date="2023-03-03T03:53:00Z"/>
        </w:trPr>
        <w:tc>
          <w:tcPr>
            <w:tcW w:w="515" w:type="dxa"/>
            <w:tcBorders>
              <w:top w:val="nil"/>
              <w:bottom w:val="nil"/>
              <w:right w:val="single" w:sz="4" w:space="0" w:color="auto"/>
            </w:tcBorders>
            <w:shd w:val="clear" w:color="auto" w:fill="E7E6E6" w:themeFill="background2"/>
            <w:vAlign w:val="bottom"/>
            <w:tcPrChange w:id="14779" w:author="Στάθης Καπ" w:date="2023-03-03T06:26:00Z">
              <w:tcPr>
                <w:tcW w:w="515" w:type="dxa"/>
                <w:vAlign w:val="center"/>
              </w:tcPr>
            </w:tcPrChange>
          </w:tcPr>
          <w:p w14:paraId="1D4419B7" w14:textId="7968DB67" w:rsidR="00C87CFE" w:rsidRPr="00F665AE" w:rsidRDefault="00C87CFE" w:rsidP="00C87CFE">
            <w:pPr>
              <w:jc w:val="center"/>
              <w:rPr>
                <w:ins w:id="14780" w:author="Στάθης Καπ" w:date="2023-03-03T03:53:00Z"/>
                <w:sz w:val="16"/>
                <w:szCs w:val="16"/>
              </w:rPr>
            </w:pPr>
            <w:ins w:id="14781" w:author="Στάθης Καπ" w:date="2023-03-03T03:54:00Z">
              <w:r w:rsidRPr="00F665AE">
                <w:rPr>
                  <w:rFonts w:ascii="Calibri" w:hAnsi="Calibri" w:cs="Calibri"/>
                  <w:color w:val="000000"/>
                  <w:sz w:val="16"/>
                  <w:szCs w:val="16"/>
                  <w:rPrChange w:id="14782" w:author="Στάθης Καπ" w:date="2023-03-03T03:55:00Z">
                    <w:rPr>
                      <w:rFonts w:ascii="Calibri" w:hAnsi="Calibri" w:cs="Calibri"/>
                      <w:color w:val="000000"/>
                      <w:sz w:val="18"/>
                      <w:szCs w:val="18"/>
                    </w:rPr>
                  </w:rPrChange>
                </w:rPr>
                <w:t>r105</w:t>
              </w:r>
            </w:ins>
          </w:p>
        </w:tc>
        <w:tc>
          <w:tcPr>
            <w:tcW w:w="560" w:type="dxa"/>
            <w:tcBorders>
              <w:left w:val="single" w:sz="4" w:space="0" w:color="auto"/>
            </w:tcBorders>
            <w:tcPrChange w:id="14783" w:author="Στάθης Καπ" w:date="2023-03-03T06:26:00Z">
              <w:tcPr>
                <w:tcW w:w="560" w:type="dxa"/>
              </w:tcPr>
            </w:tcPrChange>
          </w:tcPr>
          <w:p w14:paraId="589B4AAF" w14:textId="46B5FD46" w:rsidR="00C87CFE" w:rsidRPr="00F665AE" w:rsidRDefault="00C87CFE" w:rsidP="00C87CFE">
            <w:pPr>
              <w:jc w:val="center"/>
              <w:rPr>
                <w:ins w:id="14784" w:author="Στάθης Καπ" w:date="2023-03-03T03:53:00Z"/>
                <w:rFonts w:cstheme="minorHAnsi"/>
                <w:sz w:val="16"/>
                <w:szCs w:val="16"/>
              </w:rPr>
            </w:pPr>
            <w:ins w:id="14785" w:author="Στάθης Καπ" w:date="2023-03-03T03:54:00Z">
              <w:r w:rsidRPr="00F665AE">
                <w:rPr>
                  <w:sz w:val="16"/>
                  <w:szCs w:val="16"/>
                  <w:rPrChange w:id="14786" w:author="Στάθης Καπ" w:date="2023-03-03T03:55:00Z">
                    <w:rPr>
                      <w:sz w:val="18"/>
                      <w:szCs w:val="18"/>
                    </w:rPr>
                  </w:rPrChange>
                </w:rPr>
                <w:t>247</w:t>
              </w:r>
            </w:ins>
          </w:p>
        </w:tc>
        <w:tc>
          <w:tcPr>
            <w:tcW w:w="855" w:type="dxa"/>
            <w:tcPrChange w:id="14787" w:author="Στάθης Καπ" w:date="2023-03-03T06:26:00Z">
              <w:tcPr>
                <w:tcW w:w="855" w:type="dxa"/>
              </w:tcPr>
            </w:tcPrChange>
          </w:tcPr>
          <w:p w14:paraId="588D072C" w14:textId="4EC22DD6" w:rsidR="00C87CFE" w:rsidRPr="00F665AE" w:rsidRDefault="00C87CFE" w:rsidP="00C87CFE">
            <w:pPr>
              <w:jc w:val="center"/>
              <w:rPr>
                <w:ins w:id="14788" w:author="Στάθης Καπ" w:date="2023-03-03T03:53:00Z"/>
                <w:rFonts w:cstheme="minorHAnsi"/>
                <w:sz w:val="16"/>
                <w:szCs w:val="16"/>
              </w:rPr>
            </w:pPr>
            <w:ins w:id="14789" w:author="Στάθης Καπ" w:date="2023-03-03T03:54:00Z">
              <w:r w:rsidRPr="00F665AE">
                <w:rPr>
                  <w:sz w:val="16"/>
                  <w:szCs w:val="16"/>
                  <w:rPrChange w:id="14790" w:author="Στάθης Καπ" w:date="2023-03-03T03:55:00Z">
                    <w:rPr>
                      <w:sz w:val="18"/>
                      <w:szCs w:val="18"/>
                    </w:rPr>
                  </w:rPrChange>
                </w:rPr>
                <w:t>247</w:t>
              </w:r>
            </w:ins>
          </w:p>
        </w:tc>
        <w:tc>
          <w:tcPr>
            <w:tcW w:w="544" w:type="dxa"/>
            <w:vAlign w:val="bottom"/>
            <w:tcPrChange w:id="14791" w:author="Στάθης Καπ" w:date="2023-03-03T06:26:00Z">
              <w:tcPr>
                <w:tcW w:w="544" w:type="dxa"/>
                <w:vAlign w:val="bottom"/>
              </w:tcPr>
            </w:tcPrChange>
          </w:tcPr>
          <w:p w14:paraId="3558F688" w14:textId="0A65488E" w:rsidR="00C87CFE" w:rsidRPr="00F665AE" w:rsidRDefault="00C87CFE" w:rsidP="00C87CFE">
            <w:pPr>
              <w:jc w:val="center"/>
              <w:rPr>
                <w:ins w:id="14792" w:author="Στάθης Καπ" w:date="2023-03-03T03:53:00Z"/>
                <w:rFonts w:cstheme="minorHAnsi"/>
                <w:sz w:val="16"/>
                <w:szCs w:val="16"/>
              </w:rPr>
            </w:pPr>
            <w:ins w:id="14793" w:author="Στάθης Καπ" w:date="2023-03-03T03:54:00Z">
              <w:r w:rsidRPr="00F665AE">
                <w:rPr>
                  <w:rFonts w:ascii="Calibri" w:hAnsi="Calibri" w:cs="Calibri"/>
                  <w:color w:val="000000"/>
                  <w:sz w:val="16"/>
                  <w:szCs w:val="16"/>
                  <w:rPrChange w:id="14794" w:author="Στάθης Καπ" w:date="2023-03-03T03:55:00Z">
                    <w:rPr>
                      <w:rFonts w:ascii="Calibri" w:hAnsi="Calibri" w:cs="Calibri"/>
                      <w:color w:val="000000"/>
                      <w:sz w:val="18"/>
                      <w:szCs w:val="18"/>
                    </w:rPr>
                  </w:rPrChange>
                </w:rPr>
                <w:t>195</w:t>
              </w:r>
            </w:ins>
          </w:p>
        </w:tc>
        <w:tc>
          <w:tcPr>
            <w:tcW w:w="621" w:type="dxa"/>
            <w:vAlign w:val="bottom"/>
            <w:tcPrChange w:id="14795" w:author="Στάθης Καπ" w:date="2023-03-03T06:26:00Z">
              <w:tcPr>
                <w:tcW w:w="621" w:type="dxa"/>
                <w:vAlign w:val="bottom"/>
              </w:tcPr>
            </w:tcPrChange>
          </w:tcPr>
          <w:p w14:paraId="30F68730" w14:textId="6A9D32F2" w:rsidR="00C87CFE" w:rsidRPr="00F665AE" w:rsidRDefault="00C87CFE" w:rsidP="00C87CFE">
            <w:pPr>
              <w:jc w:val="center"/>
              <w:rPr>
                <w:ins w:id="14796" w:author="Στάθης Καπ" w:date="2023-03-03T03:53:00Z"/>
                <w:rFonts w:cstheme="minorHAnsi"/>
                <w:sz w:val="16"/>
                <w:szCs w:val="16"/>
              </w:rPr>
            </w:pPr>
            <w:ins w:id="14797" w:author="Στάθης Καπ" w:date="2023-03-03T03:54:00Z">
              <w:r w:rsidRPr="00F665AE">
                <w:rPr>
                  <w:rFonts w:ascii="Calibri" w:hAnsi="Calibri" w:cs="Calibri"/>
                  <w:color w:val="000000"/>
                  <w:sz w:val="16"/>
                  <w:szCs w:val="16"/>
                  <w:rPrChange w:id="14798" w:author="Στάθης Καπ" w:date="2023-03-03T03:55:00Z">
                    <w:rPr>
                      <w:rFonts w:ascii="Calibri" w:hAnsi="Calibri" w:cs="Calibri"/>
                      <w:color w:val="000000"/>
                      <w:sz w:val="18"/>
                      <w:szCs w:val="18"/>
                    </w:rPr>
                  </w:rPrChange>
                </w:rPr>
                <w:t>0.171</w:t>
              </w:r>
            </w:ins>
          </w:p>
        </w:tc>
        <w:tc>
          <w:tcPr>
            <w:tcW w:w="669" w:type="dxa"/>
            <w:vAlign w:val="center"/>
            <w:tcPrChange w:id="14799" w:author="Στάθης Καπ" w:date="2023-03-03T06:26:00Z">
              <w:tcPr>
                <w:tcW w:w="669" w:type="dxa"/>
                <w:vAlign w:val="center"/>
              </w:tcPr>
            </w:tcPrChange>
          </w:tcPr>
          <w:p w14:paraId="7CAD16B9" w14:textId="00C3FECD" w:rsidR="00C87CFE" w:rsidRPr="00F665AE" w:rsidRDefault="00C87CFE" w:rsidP="00C87CFE">
            <w:pPr>
              <w:jc w:val="center"/>
              <w:rPr>
                <w:ins w:id="14800" w:author="Στάθης Καπ" w:date="2023-03-03T03:53:00Z"/>
                <w:rFonts w:cstheme="minorHAnsi"/>
                <w:sz w:val="16"/>
                <w:szCs w:val="16"/>
              </w:rPr>
            </w:pPr>
            <w:ins w:id="14801" w:author="Στάθης Καπ" w:date="2023-03-03T06:18:00Z">
              <w:r>
                <w:rPr>
                  <w:rFonts w:ascii="Calibri" w:hAnsi="Calibri" w:cstheme="minorHAnsi"/>
                  <w:color w:val="000000"/>
                  <w:sz w:val="16"/>
                  <w:szCs w:val="16"/>
                </w:rPr>
                <w:t>21.05</w:t>
              </w:r>
            </w:ins>
          </w:p>
        </w:tc>
        <w:tc>
          <w:tcPr>
            <w:tcW w:w="543" w:type="dxa"/>
            <w:vAlign w:val="bottom"/>
            <w:tcPrChange w:id="14802" w:author="Στάθης Καπ" w:date="2023-03-03T06:26:00Z">
              <w:tcPr>
                <w:tcW w:w="543" w:type="dxa"/>
                <w:vAlign w:val="bottom"/>
              </w:tcPr>
            </w:tcPrChange>
          </w:tcPr>
          <w:p w14:paraId="174DB2B1" w14:textId="2BB85312" w:rsidR="00C87CFE" w:rsidRPr="00F665AE" w:rsidRDefault="00C87CFE" w:rsidP="00C87CFE">
            <w:pPr>
              <w:jc w:val="center"/>
              <w:rPr>
                <w:ins w:id="14803" w:author="Στάθης Καπ" w:date="2023-03-03T03:53:00Z"/>
                <w:rFonts w:cstheme="minorHAnsi"/>
                <w:sz w:val="16"/>
                <w:szCs w:val="16"/>
              </w:rPr>
            </w:pPr>
            <w:ins w:id="14804" w:author="Στάθης Καπ" w:date="2023-03-03T03:54:00Z">
              <w:r w:rsidRPr="00F665AE">
                <w:rPr>
                  <w:rFonts w:ascii="Calibri" w:hAnsi="Calibri" w:cs="Calibri"/>
                  <w:color w:val="000000"/>
                  <w:sz w:val="16"/>
                  <w:szCs w:val="16"/>
                  <w:rPrChange w:id="14805" w:author="Στάθης Καπ" w:date="2023-03-03T03:55:00Z">
                    <w:rPr>
                      <w:rFonts w:ascii="Calibri" w:hAnsi="Calibri" w:cs="Calibri"/>
                      <w:color w:val="000000"/>
                      <w:sz w:val="18"/>
                      <w:szCs w:val="18"/>
                    </w:rPr>
                  </w:rPrChange>
                </w:rPr>
                <w:t>195</w:t>
              </w:r>
            </w:ins>
          </w:p>
        </w:tc>
        <w:tc>
          <w:tcPr>
            <w:tcW w:w="621" w:type="dxa"/>
            <w:vAlign w:val="bottom"/>
            <w:tcPrChange w:id="14806" w:author="Στάθης Καπ" w:date="2023-03-03T06:26:00Z">
              <w:tcPr>
                <w:tcW w:w="621" w:type="dxa"/>
                <w:vAlign w:val="bottom"/>
              </w:tcPr>
            </w:tcPrChange>
          </w:tcPr>
          <w:p w14:paraId="1ACCF0F7" w14:textId="59579541" w:rsidR="00C87CFE" w:rsidRPr="00F665AE" w:rsidRDefault="00C87CFE" w:rsidP="00C87CFE">
            <w:pPr>
              <w:jc w:val="center"/>
              <w:rPr>
                <w:ins w:id="14807" w:author="Στάθης Καπ" w:date="2023-03-03T03:53:00Z"/>
                <w:rFonts w:cstheme="minorHAnsi"/>
                <w:sz w:val="16"/>
                <w:szCs w:val="16"/>
              </w:rPr>
            </w:pPr>
            <w:ins w:id="14808" w:author="Στάθης Καπ" w:date="2023-03-03T03:54:00Z">
              <w:r w:rsidRPr="00F665AE">
                <w:rPr>
                  <w:rFonts w:ascii="Calibri" w:hAnsi="Calibri" w:cs="Calibri"/>
                  <w:color w:val="000000"/>
                  <w:sz w:val="16"/>
                  <w:szCs w:val="16"/>
                  <w:rPrChange w:id="14809" w:author="Στάθης Καπ" w:date="2023-03-03T03:55:00Z">
                    <w:rPr>
                      <w:rFonts w:ascii="Calibri" w:hAnsi="Calibri" w:cs="Calibri"/>
                      <w:color w:val="000000"/>
                      <w:sz w:val="18"/>
                      <w:szCs w:val="18"/>
                    </w:rPr>
                  </w:rPrChange>
                </w:rPr>
                <w:t>0.175</w:t>
              </w:r>
            </w:ins>
          </w:p>
        </w:tc>
        <w:tc>
          <w:tcPr>
            <w:tcW w:w="669" w:type="dxa"/>
            <w:vAlign w:val="center"/>
            <w:tcPrChange w:id="14810" w:author="Στάθης Καπ" w:date="2023-03-03T06:26:00Z">
              <w:tcPr>
                <w:tcW w:w="669" w:type="dxa"/>
                <w:vAlign w:val="center"/>
              </w:tcPr>
            </w:tcPrChange>
          </w:tcPr>
          <w:p w14:paraId="43450434" w14:textId="072C9850" w:rsidR="00C87CFE" w:rsidRPr="00F665AE" w:rsidRDefault="00C87CFE" w:rsidP="00C87CFE">
            <w:pPr>
              <w:jc w:val="center"/>
              <w:rPr>
                <w:ins w:id="14811" w:author="Στάθης Καπ" w:date="2023-03-03T03:53:00Z"/>
                <w:rFonts w:cstheme="minorHAnsi"/>
                <w:sz w:val="16"/>
                <w:szCs w:val="16"/>
              </w:rPr>
            </w:pPr>
            <w:ins w:id="14812" w:author="Στάθης Καπ" w:date="2023-03-03T06:18:00Z">
              <w:r>
                <w:rPr>
                  <w:rFonts w:ascii="Calibri" w:hAnsi="Calibri" w:cstheme="minorHAnsi"/>
                  <w:color w:val="000000"/>
                  <w:sz w:val="16"/>
                  <w:szCs w:val="16"/>
                </w:rPr>
                <w:t>0</w:t>
              </w:r>
            </w:ins>
          </w:p>
        </w:tc>
        <w:tc>
          <w:tcPr>
            <w:tcW w:w="508" w:type="dxa"/>
            <w:vAlign w:val="bottom"/>
            <w:tcPrChange w:id="14813" w:author="Στάθης Καπ" w:date="2023-03-03T06:26:00Z">
              <w:tcPr>
                <w:tcW w:w="508" w:type="dxa"/>
                <w:vAlign w:val="bottom"/>
              </w:tcPr>
            </w:tcPrChange>
          </w:tcPr>
          <w:p w14:paraId="49BF1BE0" w14:textId="1005D5E7" w:rsidR="00C87CFE" w:rsidRPr="00F665AE" w:rsidRDefault="00C87CFE" w:rsidP="00C87CFE">
            <w:pPr>
              <w:jc w:val="center"/>
              <w:rPr>
                <w:ins w:id="14814" w:author="Στάθης Καπ" w:date="2023-03-03T03:53:00Z"/>
                <w:rFonts w:cstheme="minorHAnsi"/>
                <w:sz w:val="16"/>
                <w:szCs w:val="16"/>
              </w:rPr>
            </w:pPr>
            <w:ins w:id="14815" w:author="Στάθης Καπ" w:date="2023-03-03T03:54:00Z">
              <w:r w:rsidRPr="00F665AE">
                <w:rPr>
                  <w:rFonts w:ascii="Calibri" w:hAnsi="Calibri" w:cs="Calibri"/>
                  <w:color w:val="000000"/>
                  <w:sz w:val="16"/>
                  <w:szCs w:val="16"/>
                  <w:rPrChange w:id="14816" w:author="Στάθης Καπ" w:date="2023-03-03T03:55:00Z">
                    <w:rPr>
                      <w:rFonts w:ascii="Calibri" w:hAnsi="Calibri" w:cs="Calibri"/>
                      <w:color w:val="000000"/>
                      <w:sz w:val="18"/>
                      <w:szCs w:val="18"/>
                    </w:rPr>
                  </w:rPrChange>
                </w:rPr>
                <w:t>175</w:t>
              </w:r>
            </w:ins>
          </w:p>
        </w:tc>
        <w:tc>
          <w:tcPr>
            <w:tcW w:w="541" w:type="dxa"/>
            <w:vAlign w:val="bottom"/>
            <w:tcPrChange w:id="14817" w:author="Στάθης Καπ" w:date="2023-03-03T06:26:00Z">
              <w:tcPr>
                <w:tcW w:w="541" w:type="dxa"/>
                <w:vAlign w:val="bottom"/>
              </w:tcPr>
            </w:tcPrChange>
          </w:tcPr>
          <w:p w14:paraId="439D4A2D" w14:textId="4AEBB8FD" w:rsidR="00C87CFE" w:rsidRPr="00F665AE" w:rsidRDefault="00C87CFE" w:rsidP="00C87CFE">
            <w:pPr>
              <w:jc w:val="center"/>
              <w:rPr>
                <w:ins w:id="14818" w:author="Στάθης Καπ" w:date="2023-03-03T03:53:00Z"/>
                <w:rFonts w:cstheme="minorHAnsi"/>
                <w:sz w:val="16"/>
                <w:szCs w:val="16"/>
              </w:rPr>
            </w:pPr>
            <w:ins w:id="14819" w:author="Στάθης Καπ" w:date="2023-03-03T03:54:00Z">
              <w:r w:rsidRPr="00F665AE">
                <w:rPr>
                  <w:rFonts w:ascii="Calibri" w:hAnsi="Calibri" w:cs="Calibri"/>
                  <w:color w:val="000000"/>
                  <w:sz w:val="16"/>
                  <w:szCs w:val="16"/>
                  <w:rPrChange w:id="14820" w:author="Στάθης Καπ" w:date="2023-03-03T03:55:00Z">
                    <w:rPr>
                      <w:rFonts w:ascii="Calibri" w:hAnsi="Calibri" w:cs="Calibri"/>
                      <w:color w:val="000000"/>
                      <w:sz w:val="18"/>
                      <w:szCs w:val="18"/>
                    </w:rPr>
                  </w:rPrChange>
                </w:rPr>
                <w:t>0.168</w:t>
              </w:r>
            </w:ins>
          </w:p>
        </w:tc>
        <w:tc>
          <w:tcPr>
            <w:tcW w:w="589" w:type="dxa"/>
            <w:vAlign w:val="center"/>
            <w:tcPrChange w:id="14821" w:author="Στάθης Καπ" w:date="2023-03-03T06:26:00Z">
              <w:tcPr>
                <w:tcW w:w="589" w:type="dxa"/>
                <w:vAlign w:val="center"/>
              </w:tcPr>
            </w:tcPrChange>
          </w:tcPr>
          <w:p w14:paraId="0433661C" w14:textId="3750B167" w:rsidR="00C87CFE" w:rsidRPr="00F665AE" w:rsidRDefault="00C87CFE" w:rsidP="00C87CFE">
            <w:pPr>
              <w:jc w:val="center"/>
              <w:rPr>
                <w:ins w:id="14822" w:author="Στάθης Καπ" w:date="2023-03-03T03:53:00Z"/>
                <w:rFonts w:cstheme="minorHAnsi"/>
                <w:sz w:val="16"/>
                <w:szCs w:val="16"/>
              </w:rPr>
            </w:pPr>
            <w:ins w:id="14823" w:author="Στάθης Καπ" w:date="2023-03-03T06:18:00Z">
              <w:r>
                <w:rPr>
                  <w:rFonts w:ascii="Calibri" w:hAnsi="Calibri" w:cstheme="minorHAnsi"/>
                  <w:color w:val="000000"/>
                  <w:sz w:val="16"/>
                  <w:szCs w:val="16"/>
                </w:rPr>
                <w:t>10.26</w:t>
              </w:r>
            </w:ins>
          </w:p>
        </w:tc>
        <w:tc>
          <w:tcPr>
            <w:tcW w:w="463" w:type="dxa"/>
            <w:vAlign w:val="bottom"/>
            <w:tcPrChange w:id="14824" w:author="Στάθης Καπ" w:date="2023-03-03T06:26:00Z">
              <w:tcPr>
                <w:tcW w:w="463" w:type="dxa"/>
                <w:vAlign w:val="bottom"/>
              </w:tcPr>
            </w:tcPrChange>
          </w:tcPr>
          <w:p w14:paraId="42E0F7C5" w14:textId="502492FB" w:rsidR="00C87CFE" w:rsidRPr="00F665AE" w:rsidRDefault="00C87CFE" w:rsidP="00C87CFE">
            <w:pPr>
              <w:jc w:val="center"/>
              <w:rPr>
                <w:ins w:id="14825" w:author="Στάθης Καπ" w:date="2023-03-03T03:53:00Z"/>
                <w:rFonts w:cstheme="minorHAnsi"/>
                <w:sz w:val="16"/>
                <w:szCs w:val="16"/>
              </w:rPr>
            </w:pPr>
            <w:ins w:id="14826" w:author="Στάθης Καπ" w:date="2023-03-03T03:54:00Z">
              <w:r w:rsidRPr="00F665AE">
                <w:rPr>
                  <w:rFonts w:ascii="Calibri" w:hAnsi="Calibri" w:cs="Calibri"/>
                  <w:color w:val="000000"/>
                  <w:sz w:val="16"/>
                  <w:szCs w:val="16"/>
                  <w:rPrChange w:id="14827" w:author="Στάθης Καπ" w:date="2023-03-03T03:55:00Z">
                    <w:rPr>
                      <w:rFonts w:ascii="Calibri" w:hAnsi="Calibri" w:cs="Calibri"/>
                      <w:color w:val="000000"/>
                      <w:sz w:val="18"/>
                      <w:szCs w:val="18"/>
                    </w:rPr>
                  </w:rPrChange>
                </w:rPr>
                <w:t>163</w:t>
              </w:r>
            </w:ins>
          </w:p>
        </w:tc>
        <w:tc>
          <w:tcPr>
            <w:tcW w:w="541" w:type="dxa"/>
            <w:vAlign w:val="bottom"/>
            <w:tcPrChange w:id="14828" w:author="Στάθης Καπ" w:date="2023-03-03T06:26:00Z">
              <w:tcPr>
                <w:tcW w:w="541" w:type="dxa"/>
                <w:vAlign w:val="bottom"/>
              </w:tcPr>
            </w:tcPrChange>
          </w:tcPr>
          <w:p w14:paraId="4B8E11DD" w14:textId="2627958E" w:rsidR="00C87CFE" w:rsidRPr="00F665AE" w:rsidRDefault="00C87CFE" w:rsidP="00C87CFE">
            <w:pPr>
              <w:jc w:val="center"/>
              <w:rPr>
                <w:ins w:id="14829" w:author="Στάθης Καπ" w:date="2023-03-03T03:53:00Z"/>
                <w:rFonts w:cstheme="minorHAnsi"/>
                <w:sz w:val="16"/>
                <w:szCs w:val="16"/>
              </w:rPr>
            </w:pPr>
            <w:ins w:id="14830" w:author="Στάθης Καπ" w:date="2023-03-03T03:54:00Z">
              <w:r w:rsidRPr="00F665AE">
                <w:rPr>
                  <w:rFonts w:ascii="Calibri" w:hAnsi="Calibri" w:cs="Calibri"/>
                  <w:color w:val="000000"/>
                  <w:sz w:val="16"/>
                  <w:szCs w:val="16"/>
                  <w:rPrChange w:id="14831" w:author="Στάθης Καπ" w:date="2023-03-03T03:55:00Z">
                    <w:rPr>
                      <w:rFonts w:ascii="Calibri" w:hAnsi="Calibri" w:cs="Calibri"/>
                      <w:color w:val="000000"/>
                      <w:sz w:val="18"/>
                      <w:szCs w:val="18"/>
                    </w:rPr>
                  </w:rPrChange>
                </w:rPr>
                <w:t>0.171</w:t>
              </w:r>
            </w:ins>
          </w:p>
        </w:tc>
        <w:tc>
          <w:tcPr>
            <w:tcW w:w="589" w:type="dxa"/>
            <w:vAlign w:val="center"/>
            <w:tcPrChange w:id="14832" w:author="Στάθης Καπ" w:date="2023-03-03T06:26:00Z">
              <w:tcPr>
                <w:tcW w:w="589" w:type="dxa"/>
                <w:vAlign w:val="center"/>
              </w:tcPr>
            </w:tcPrChange>
          </w:tcPr>
          <w:p w14:paraId="24502833" w14:textId="4D6233D9" w:rsidR="00C87CFE" w:rsidRPr="00F665AE" w:rsidRDefault="00C87CFE" w:rsidP="00C87CFE">
            <w:pPr>
              <w:jc w:val="center"/>
              <w:rPr>
                <w:ins w:id="14833" w:author="Στάθης Καπ" w:date="2023-03-03T03:53:00Z"/>
                <w:rFonts w:cstheme="minorHAnsi"/>
                <w:sz w:val="16"/>
                <w:szCs w:val="16"/>
              </w:rPr>
            </w:pPr>
            <w:ins w:id="14834" w:author="Στάθης Καπ" w:date="2023-03-03T06:19:00Z">
              <w:r>
                <w:rPr>
                  <w:rFonts w:ascii="Calibri" w:hAnsi="Calibri" w:cstheme="minorHAnsi"/>
                  <w:color w:val="000000"/>
                  <w:sz w:val="16"/>
                  <w:szCs w:val="16"/>
                </w:rPr>
                <w:t>16.41</w:t>
              </w:r>
            </w:ins>
          </w:p>
        </w:tc>
      </w:tr>
      <w:tr w:rsidR="00C87CFE" w:rsidRPr="00BB05AC" w14:paraId="74BACC74" w14:textId="77777777" w:rsidTr="00F03C40">
        <w:tblPrEx>
          <w:tblW w:w="0" w:type="auto"/>
          <w:tblBorders>
            <w:insideH w:val="none" w:sz="0" w:space="0" w:color="auto"/>
            <w:insideV w:val="none" w:sz="0" w:space="0" w:color="auto"/>
          </w:tblBorders>
          <w:tblCellMar>
            <w:left w:w="0" w:type="dxa"/>
            <w:right w:w="0" w:type="dxa"/>
          </w:tblCellMar>
          <w:tblPrExChange w:id="1483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836" w:author="Στάθης Καπ" w:date="2023-03-03T03:53:00Z"/>
        </w:trPr>
        <w:tc>
          <w:tcPr>
            <w:tcW w:w="515" w:type="dxa"/>
            <w:tcBorders>
              <w:top w:val="nil"/>
              <w:bottom w:val="nil"/>
              <w:right w:val="single" w:sz="4" w:space="0" w:color="auto"/>
            </w:tcBorders>
            <w:shd w:val="clear" w:color="auto" w:fill="E7E6E6" w:themeFill="background2"/>
            <w:vAlign w:val="bottom"/>
            <w:tcPrChange w:id="14837" w:author="Στάθης Καπ" w:date="2023-03-03T06:26:00Z">
              <w:tcPr>
                <w:tcW w:w="515" w:type="dxa"/>
                <w:vAlign w:val="center"/>
              </w:tcPr>
            </w:tcPrChange>
          </w:tcPr>
          <w:p w14:paraId="6064F09C" w14:textId="57A1316A" w:rsidR="00C87CFE" w:rsidRPr="00F665AE" w:rsidRDefault="00C87CFE" w:rsidP="00C87CFE">
            <w:pPr>
              <w:jc w:val="center"/>
              <w:rPr>
                <w:ins w:id="14838" w:author="Στάθης Καπ" w:date="2023-03-03T03:53:00Z"/>
                <w:sz w:val="16"/>
                <w:szCs w:val="16"/>
              </w:rPr>
            </w:pPr>
            <w:ins w:id="14839" w:author="Στάθης Καπ" w:date="2023-03-03T03:54:00Z">
              <w:r w:rsidRPr="00F665AE">
                <w:rPr>
                  <w:rFonts w:ascii="Calibri" w:hAnsi="Calibri" w:cs="Calibri"/>
                  <w:color w:val="000000"/>
                  <w:sz w:val="16"/>
                  <w:szCs w:val="16"/>
                  <w:rPrChange w:id="14840" w:author="Στάθης Καπ" w:date="2023-03-03T03:55:00Z">
                    <w:rPr>
                      <w:rFonts w:ascii="Calibri" w:hAnsi="Calibri" w:cs="Calibri"/>
                      <w:color w:val="000000"/>
                      <w:sz w:val="18"/>
                      <w:szCs w:val="18"/>
                    </w:rPr>
                  </w:rPrChange>
                </w:rPr>
                <w:t>r106</w:t>
              </w:r>
            </w:ins>
          </w:p>
        </w:tc>
        <w:tc>
          <w:tcPr>
            <w:tcW w:w="560" w:type="dxa"/>
            <w:tcBorders>
              <w:left w:val="single" w:sz="4" w:space="0" w:color="auto"/>
            </w:tcBorders>
            <w:tcPrChange w:id="14841" w:author="Στάθης Καπ" w:date="2023-03-03T06:26:00Z">
              <w:tcPr>
                <w:tcW w:w="560" w:type="dxa"/>
              </w:tcPr>
            </w:tcPrChange>
          </w:tcPr>
          <w:p w14:paraId="1B6F7A40" w14:textId="5DF19EA0" w:rsidR="00C87CFE" w:rsidRPr="00F665AE" w:rsidRDefault="00C87CFE" w:rsidP="00C87CFE">
            <w:pPr>
              <w:jc w:val="center"/>
              <w:rPr>
                <w:ins w:id="14842" w:author="Στάθης Καπ" w:date="2023-03-03T03:53:00Z"/>
                <w:rFonts w:cstheme="minorHAnsi"/>
                <w:sz w:val="16"/>
                <w:szCs w:val="16"/>
              </w:rPr>
            </w:pPr>
            <w:ins w:id="14843" w:author="Στάθης Καπ" w:date="2023-03-03T03:54:00Z">
              <w:r w:rsidRPr="00F665AE">
                <w:rPr>
                  <w:sz w:val="16"/>
                  <w:szCs w:val="16"/>
                  <w:rPrChange w:id="14844" w:author="Στάθης Καπ" w:date="2023-03-03T03:55:00Z">
                    <w:rPr>
                      <w:sz w:val="18"/>
                      <w:szCs w:val="18"/>
                    </w:rPr>
                  </w:rPrChange>
                </w:rPr>
                <w:t>293</w:t>
              </w:r>
            </w:ins>
          </w:p>
        </w:tc>
        <w:tc>
          <w:tcPr>
            <w:tcW w:w="855" w:type="dxa"/>
            <w:tcPrChange w:id="14845" w:author="Στάθης Καπ" w:date="2023-03-03T06:26:00Z">
              <w:tcPr>
                <w:tcW w:w="855" w:type="dxa"/>
              </w:tcPr>
            </w:tcPrChange>
          </w:tcPr>
          <w:p w14:paraId="1EB19A1B" w14:textId="195F4847" w:rsidR="00C87CFE" w:rsidRPr="00F665AE" w:rsidRDefault="00C87CFE" w:rsidP="00C87CFE">
            <w:pPr>
              <w:jc w:val="center"/>
              <w:rPr>
                <w:ins w:id="14846" w:author="Στάθης Καπ" w:date="2023-03-03T03:53:00Z"/>
                <w:rFonts w:cstheme="minorHAnsi"/>
                <w:sz w:val="16"/>
                <w:szCs w:val="16"/>
              </w:rPr>
            </w:pPr>
            <w:ins w:id="14847" w:author="Στάθης Καπ" w:date="2023-03-03T03:54:00Z">
              <w:r w:rsidRPr="00F665AE">
                <w:rPr>
                  <w:sz w:val="16"/>
                  <w:szCs w:val="16"/>
                  <w:rPrChange w:id="14848" w:author="Στάθης Καπ" w:date="2023-03-03T03:55:00Z">
                    <w:rPr>
                      <w:sz w:val="18"/>
                      <w:szCs w:val="18"/>
                    </w:rPr>
                  </w:rPrChange>
                </w:rPr>
                <w:t>293</w:t>
              </w:r>
            </w:ins>
          </w:p>
        </w:tc>
        <w:tc>
          <w:tcPr>
            <w:tcW w:w="544" w:type="dxa"/>
            <w:vAlign w:val="bottom"/>
            <w:tcPrChange w:id="14849" w:author="Στάθης Καπ" w:date="2023-03-03T06:26:00Z">
              <w:tcPr>
                <w:tcW w:w="544" w:type="dxa"/>
                <w:vAlign w:val="bottom"/>
              </w:tcPr>
            </w:tcPrChange>
          </w:tcPr>
          <w:p w14:paraId="1E71C1C5" w14:textId="776491B3" w:rsidR="00C87CFE" w:rsidRPr="00F665AE" w:rsidRDefault="00C87CFE" w:rsidP="00C87CFE">
            <w:pPr>
              <w:jc w:val="center"/>
              <w:rPr>
                <w:ins w:id="14850" w:author="Στάθης Καπ" w:date="2023-03-03T03:53:00Z"/>
                <w:rFonts w:cstheme="minorHAnsi"/>
                <w:sz w:val="16"/>
                <w:szCs w:val="16"/>
              </w:rPr>
            </w:pPr>
            <w:ins w:id="14851" w:author="Στάθης Καπ" w:date="2023-03-03T03:54:00Z">
              <w:r w:rsidRPr="00F665AE">
                <w:rPr>
                  <w:rFonts w:ascii="Calibri" w:hAnsi="Calibri" w:cs="Calibri"/>
                  <w:color w:val="000000"/>
                  <w:sz w:val="16"/>
                  <w:szCs w:val="16"/>
                  <w:rPrChange w:id="14852" w:author="Στάθης Καπ" w:date="2023-03-03T03:55:00Z">
                    <w:rPr>
                      <w:rFonts w:ascii="Calibri" w:hAnsi="Calibri" w:cs="Calibri"/>
                      <w:color w:val="000000"/>
                      <w:sz w:val="18"/>
                      <w:szCs w:val="18"/>
                    </w:rPr>
                  </w:rPrChange>
                </w:rPr>
                <w:t>265</w:t>
              </w:r>
            </w:ins>
          </w:p>
        </w:tc>
        <w:tc>
          <w:tcPr>
            <w:tcW w:w="621" w:type="dxa"/>
            <w:vAlign w:val="bottom"/>
            <w:tcPrChange w:id="14853" w:author="Στάθης Καπ" w:date="2023-03-03T06:26:00Z">
              <w:tcPr>
                <w:tcW w:w="621" w:type="dxa"/>
                <w:vAlign w:val="bottom"/>
              </w:tcPr>
            </w:tcPrChange>
          </w:tcPr>
          <w:p w14:paraId="0D2372BE" w14:textId="68366BEC" w:rsidR="00C87CFE" w:rsidRPr="00F665AE" w:rsidRDefault="00C87CFE" w:rsidP="00C87CFE">
            <w:pPr>
              <w:jc w:val="center"/>
              <w:rPr>
                <w:ins w:id="14854" w:author="Στάθης Καπ" w:date="2023-03-03T03:53:00Z"/>
                <w:rFonts w:cstheme="minorHAnsi"/>
                <w:sz w:val="16"/>
                <w:szCs w:val="16"/>
              </w:rPr>
            </w:pPr>
            <w:ins w:id="14855" w:author="Στάθης Καπ" w:date="2023-03-03T03:54:00Z">
              <w:r w:rsidRPr="00F665AE">
                <w:rPr>
                  <w:rFonts w:ascii="Calibri" w:hAnsi="Calibri" w:cs="Calibri"/>
                  <w:color w:val="000000"/>
                  <w:sz w:val="16"/>
                  <w:szCs w:val="16"/>
                  <w:rPrChange w:id="14856" w:author="Στάθης Καπ" w:date="2023-03-03T03:55:00Z">
                    <w:rPr>
                      <w:rFonts w:ascii="Calibri" w:hAnsi="Calibri" w:cs="Calibri"/>
                      <w:color w:val="000000"/>
                      <w:sz w:val="18"/>
                      <w:szCs w:val="18"/>
                    </w:rPr>
                  </w:rPrChange>
                </w:rPr>
                <w:t>0.202</w:t>
              </w:r>
            </w:ins>
          </w:p>
        </w:tc>
        <w:tc>
          <w:tcPr>
            <w:tcW w:w="669" w:type="dxa"/>
            <w:vAlign w:val="center"/>
            <w:tcPrChange w:id="14857" w:author="Στάθης Καπ" w:date="2023-03-03T06:26:00Z">
              <w:tcPr>
                <w:tcW w:w="669" w:type="dxa"/>
                <w:vAlign w:val="center"/>
              </w:tcPr>
            </w:tcPrChange>
          </w:tcPr>
          <w:p w14:paraId="23F5A423" w14:textId="7A12A103" w:rsidR="00C87CFE" w:rsidRPr="00F665AE" w:rsidRDefault="00C87CFE" w:rsidP="00C87CFE">
            <w:pPr>
              <w:jc w:val="center"/>
              <w:rPr>
                <w:ins w:id="14858" w:author="Στάθης Καπ" w:date="2023-03-03T03:53:00Z"/>
                <w:rFonts w:cstheme="minorHAnsi"/>
                <w:sz w:val="16"/>
                <w:szCs w:val="16"/>
              </w:rPr>
            </w:pPr>
            <w:ins w:id="14859" w:author="Στάθης Καπ" w:date="2023-03-03T06:18:00Z">
              <w:r>
                <w:rPr>
                  <w:rFonts w:ascii="Calibri" w:hAnsi="Calibri" w:cstheme="minorHAnsi"/>
                  <w:color w:val="000000"/>
                  <w:sz w:val="16"/>
                  <w:szCs w:val="16"/>
                </w:rPr>
                <w:t>9.56</w:t>
              </w:r>
            </w:ins>
          </w:p>
        </w:tc>
        <w:tc>
          <w:tcPr>
            <w:tcW w:w="543" w:type="dxa"/>
            <w:vAlign w:val="bottom"/>
            <w:tcPrChange w:id="14860" w:author="Στάθης Καπ" w:date="2023-03-03T06:26:00Z">
              <w:tcPr>
                <w:tcW w:w="543" w:type="dxa"/>
                <w:vAlign w:val="bottom"/>
              </w:tcPr>
            </w:tcPrChange>
          </w:tcPr>
          <w:p w14:paraId="21A6A6A3" w14:textId="0AD72C28" w:rsidR="00C87CFE" w:rsidRPr="00F665AE" w:rsidRDefault="00C87CFE" w:rsidP="00C87CFE">
            <w:pPr>
              <w:jc w:val="center"/>
              <w:rPr>
                <w:ins w:id="14861" w:author="Στάθης Καπ" w:date="2023-03-03T03:53:00Z"/>
                <w:rFonts w:cstheme="minorHAnsi"/>
                <w:sz w:val="16"/>
                <w:szCs w:val="16"/>
              </w:rPr>
            </w:pPr>
            <w:ins w:id="14862" w:author="Στάθης Καπ" w:date="2023-03-03T03:54:00Z">
              <w:r w:rsidRPr="00F665AE">
                <w:rPr>
                  <w:rFonts w:ascii="Calibri" w:hAnsi="Calibri" w:cs="Calibri"/>
                  <w:color w:val="000000"/>
                  <w:sz w:val="16"/>
                  <w:szCs w:val="16"/>
                  <w:rPrChange w:id="14863" w:author="Στάθης Καπ" w:date="2023-03-03T03:55:00Z">
                    <w:rPr>
                      <w:rFonts w:ascii="Calibri" w:hAnsi="Calibri" w:cs="Calibri"/>
                      <w:color w:val="000000"/>
                      <w:sz w:val="18"/>
                      <w:szCs w:val="18"/>
                    </w:rPr>
                  </w:rPrChange>
                </w:rPr>
                <w:t>251</w:t>
              </w:r>
            </w:ins>
          </w:p>
        </w:tc>
        <w:tc>
          <w:tcPr>
            <w:tcW w:w="621" w:type="dxa"/>
            <w:vAlign w:val="bottom"/>
            <w:tcPrChange w:id="14864" w:author="Στάθης Καπ" w:date="2023-03-03T06:26:00Z">
              <w:tcPr>
                <w:tcW w:w="621" w:type="dxa"/>
                <w:vAlign w:val="bottom"/>
              </w:tcPr>
            </w:tcPrChange>
          </w:tcPr>
          <w:p w14:paraId="11537F7A" w14:textId="7BC5B1D3" w:rsidR="00C87CFE" w:rsidRPr="00F665AE" w:rsidRDefault="00C87CFE" w:rsidP="00C87CFE">
            <w:pPr>
              <w:jc w:val="center"/>
              <w:rPr>
                <w:ins w:id="14865" w:author="Στάθης Καπ" w:date="2023-03-03T03:53:00Z"/>
                <w:rFonts w:cstheme="minorHAnsi"/>
                <w:sz w:val="16"/>
                <w:szCs w:val="16"/>
              </w:rPr>
            </w:pPr>
            <w:ins w:id="14866" w:author="Στάθης Καπ" w:date="2023-03-03T03:54:00Z">
              <w:r w:rsidRPr="00F665AE">
                <w:rPr>
                  <w:rFonts w:ascii="Calibri" w:hAnsi="Calibri" w:cs="Calibri"/>
                  <w:color w:val="000000"/>
                  <w:sz w:val="16"/>
                  <w:szCs w:val="16"/>
                  <w:rPrChange w:id="14867" w:author="Στάθης Καπ" w:date="2023-03-03T03:55:00Z">
                    <w:rPr>
                      <w:rFonts w:ascii="Calibri" w:hAnsi="Calibri" w:cs="Calibri"/>
                      <w:color w:val="000000"/>
                      <w:sz w:val="18"/>
                      <w:szCs w:val="18"/>
                    </w:rPr>
                  </w:rPrChange>
                </w:rPr>
                <w:t>0.182</w:t>
              </w:r>
            </w:ins>
          </w:p>
        </w:tc>
        <w:tc>
          <w:tcPr>
            <w:tcW w:w="669" w:type="dxa"/>
            <w:vAlign w:val="center"/>
            <w:tcPrChange w:id="14868" w:author="Στάθης Καπ" w:date="2023-03-03T06:26:00Z">
              <w:tcPr>
                <w:tcW w:w="669" w:type="dxa"/>
                <w:vAlign w:val="center"/>
              </w:tcPr>
            </w:tcPrChange>
          </w:tcPr>
          <w:p w14:paraId="4B4E3101" w14:textId="54DBF786" w:rsidR="00C87CFE" w:rsidRPr="00F665AE" w:rsidRDefault="00C87CFE" w:rsidP="00C87CFE">
            <w:pPr>
              <w:jc w:val="center"/>
              <w:rPr>
                <w:ins w:id="14869" w:author="Στάθης Καπ" w:date="2023-03-03T03:53:00Z"/>
                <w:rFonts w:cstheme="minorHAnsi"/>
                <w:sz w:val="16"/>
                <w:szCs w:val="16"/>
              </w:rPr>
            </w:pPr>
            <w:ins w:id="14870" w:author="Στάθης Καπ" w:date="2023-03-03T06:18:00Z">
              <w:r>
                <w:rPr>
                  <w:rFonts w:ascii="Calibri" w:hAnsi="Calibri" w:cstheme="minorHAnsi"/>
                  <w:color w:val="000000"/>
                  <w:sz w:val="16"/>
                  <w:szCs w:val="16"/>
                </w:rPr>
                <w:t>5.28</w:t>
              </w:r>
            </w:ins>
          </w:p>
        </w:tc>
        <w:tc>
          <w:tcPr>
            <w:tcW w:w="508" w:type="dxa"/>
            <w:vAlign w:val="bottom"/>
            <w:tcPrChange w:id="14871" w:author="Στάθης Καπ" w:date="2023-03-03T06:26:00Z">
              <w:tcPr>
                <w:tcW w:w="508" w:type="dxa"/>
                <w:vAlign w:val="bottom"/>
              </w:tcPr>
            </w:tcPrChange>
          </w:tcPr>
          <w:p w14:paraId="11BACA5C" w14:textId="6A43EDCD" w:rsidR="00C87CFE" w:rsidRPr="00F665AE" w:rsidRDefault="00C87CFE" w:rsidP="00C87CFE">
            <w:pPr>
              <w:jc w:val="center"/>
              <w:rPr>
                <w:ins w:id="14872" w:author="Στάθης Καπ" w:date="2023-03-03T03:53:00Z"/>
                <w:rFonts w:cstheme="minorHAnsi"/>
                <w:sz w:val="16"/>
                <w:szCs w:val="16"/>
              </w:rPr>
            </w:pPr>
            <w:ins w:id="14873" w:author="Στάθης Καπ" w:date="2023-03-03T03:54:00Z">
              <w:r w:rsidRPr="00F665AE">
                <w:rPr>
                  <w:rFonts w:ascii="Calibri" w:hAnsi="Calibri" w:cs="Calibri"/>
                  <w:color w:val="000000"/>
                  <w:sz w:val="16"/>
                  <w:szCs w:val="16"/>
                  <w:rPrChange w:id="14874" w:author="Στάθης Καπ" w:date="2023-03-03T03:55:00Z">
                    <w:rPr>
                      <w:rFonts w:ascii="Calibri" w:hAnsi="Calibri" w:cs="Calibri"/>
                      <w:color w:val="000000"/>
                      <w:sz w:val="18"/>
                      <w:szCs w:val="18"/>
                    </w:rPr>
                  </w:rPrChange>
                </w:rPr>
                <w:t>254</w:t>
              </w:r>
            </w:ins>
          </w:p>
        </w:tc>
        <w:tc>
          <w:tcPr>
            <w:tcW w:w="541" w:type="dxa"/>
            <w:vAlign w:val="bottom"/>
            <w:tcPrChange w:id="14875" w:author="Στάθης Καπ" w:date="2023-03-03T06:26:00Z">
              <w:tcPr>
                <w:tcW w:w="541" w:type="dxa"/>
                <w:vAlign w:val="bottom"/>
              </w:tcPr>
            </w:tcPrChange>
          </w:tcPr>
          <w:p w14:paraId="45F1DA7A" w14:textId="4B06BEF1" w:rsidR="00C87CFE" w:rsidRPr="00F665AE" w:rsidRDefault="00C87CFE" w:rsidP="00C87CFE">
            <w:pPr>
              <w:jc w:val="center"/>
              <w:rPr>
                <w:ins w:id="14876" w:author="Στάθης Καπ" w:date="2023-03-03T03:53:00Z"/>
                <w:rFonts w:cstheme="minorHAnsi"/>
                <w:sz w:val="16"/>
                <w:szCs w:val="16"/>
              </w:rPr>
            </w:pPr>
            <w:ins w:id="14877" w:author="Στάθης Καπ" w:date="2023-03-03T03:54:00Z">
              <w:r w:rsidRPr="00F665AE">
                <w:rPr>
                  <w:rFonts w:ascii="Calibri" w:hAnsi="Calibri" w:cs="Calibri"/>
                  <w:color w:val="000000"/>
                  <w:sz w:val="16"/>
                  <w:szCs w:val="16"/>
                  <w:rPrChange w:id="14878" w:author="Στάθης Καπ" w:date="2023-03-03T03:55:00Z">
                    <w:rPr>
                      <w:rFonts w:ascii="Calibri" w:hAnsi="Calibri" w:cs="Calibri"/>
                      <w:color w:val="000000"/>
                      <w:sz w:val="18"/>
                      <w:szCs w:val="18"/>
                    </w:rPr>
                  </w:rPrChange>
                </w:rPr>
                <w:t>0.229</w:t>
              </w:r>
            </w:ins>
          </w:p>
        </w:tc>
        <w:tc>
          <w:tcPr>
            <w:tcW w:w="589" w:type="dxa"/>
            <w:vAlign w:val="center"/>
            <w:tcPrChange w:id="14879" w:author="Στάθης Καπ" w:date="2023-03-03T06:26:00Z">
              <w:tcPr>
                <w:tcW w:w="589" w:type="dxa"/>
                <w:vAlign w:val="center"/>
              </w:tcPr>
            </w:tcPrChange>
          </w:tcPr>
          <w:p w14:paraId="6A5756DB" w14:textId="2DB28147" w:rsidR="00C87CFE" w:rsidRPr="00F665AE" w:rsidRDefault="00C87CFE" w:rsidP="00C87CFE">
            <w:pPr>
              <w:jc w:val="center"/>
              <w:rPr>
                <w:ins w:id="14880" w:author="Στάθης Καπ" w:date="2023-03-03T03:53:00Z"/>
                <w:rFonts w:cstheme="minorHAnsi"/>
                <w:sz w:val="16"/>
                <w:szCs w:val="16"/>
              </w:rPr>
            </w:pPr>
            <w:ins w:id="14881" w:author="Στάθης Καπ" w:date="2023-03-03T06:18:00Z">
              <w:r>
                <w:rPr>
                  <w:rFonts w:ascii="Calibri" w:hAnsi="Calibri" w:cstheme="minorHAnsi"/>
                  <w:color w:val="000000"/>
                  <w:sz w:val="16"/>
                  <w:szCs w:val="16"/>
                </w:rPr>
                <w:t>4.15</w:t>
              </w:r>
            </w:ins>
          </w:p>
        </w:tc>
        <w:tc>
          <w:tcPr>
            <w:tcW w:w="463" w:type="dxa"/>
            <w:vAlign w:val="bottom"/>
            <w:tcPrChange w:id="14882" w:author="Στάθης Καπ" w:date="2023-03-03T06:26:00Z">
              <w:tcPr>
                <w:tcW w:w="463" w:type="dxa"/>
                <w:vAlign w:val="bottom"/>
              </w:tcPr>
            </w:tcPrChange>
          </w:tcPr>
          <w:p w14:paraId="33ABF5E9" w14:textId="5CD80BD9" w:rsidR="00C87CFE" w:rsidRPr="00F665AE" w:rsidRDefault="00C87CFE" w:rsidP="00C87CFE">
            <w:pPr>
              <w:jc w:val="center"/>
              <w:rPr>
                <w:ins w:id="14883" w:author="Στάθης Καπ" w:date="2023-03-03T03:53:00Z"/>
                <w:rFonts w:cstheme="minorHAnsi"/>
                <w:sz w:val="16"/>
                <w:szCs w:val="16"/>
              </w:rPr>
            </w:pPr>
            <w:ins w:id="14884" w:author="Στάθης Καπ" w:date="2023-03-03T03:54:00Z">
              <w:r w:rsidRPr="00F665AE">
                <w:rPr>
                  <w:rFonts w:ascii="Calibri" w:hAnsi="Calibri" w:cs="Calibri"/>
                  <w:color w:val="000000"/>
                  <w:sz w:val="16"/>
                  <w:szCs w:val="16"/>
                  <w:rPrChange w:id="14885" w:author="Στάθης Καπ" w:date="2023-03-03T03:55:00Z">
                    <w:rPr>
                      <w:rFonts w:ascii="Calibri" w:hAnsi="Calibri" w:cs="Calibri"/>
                      <w:color w:val="000000"/>
                      <w:sz w:val="18"/>
                      <w:szCs w:val="18"/>
                    </w:rPr>
                  </w:rPrChange>
                </w:rPr>
                <w:t>257</w:t>
              </w:r>
            </w:ins>
          </w:p>
        </w:tc>
        <w:tc>
          <w:tcPr>
            <w:tcW w:w="541" w:type="dxa"/>
            <w:vAlign w:val="bottom"/>
            <w:tcPrChange w:id="14886" w:author="Στάθης Καπ" w:date="2023-03-03T06:26:00Z">
              <w:tcPr>
                <w:tcW w:w="541" w:type="dxa"/>
                <w:vAlign w:val="bottom"/>
              </w:tcPr>
            </w:tcPrChange>
          </w:tcPr>
          <w:p w14:paraId="6705CA21" w14:textId="674B7E0A" w:rsidR="00C87CFE" w:rsidRPr="00F665AE" w:rsidRDefault="00C87CFE" w:rsidP="00C87CFE">
            <w:pPr>
              <w:jc w:val="center"/>
              <w:rPr>
                <w:ins w:id="14887" w:author="Στάθης Καπ" w:date="2023-03-03T03:53:00Z"/>
                <w:rFonts w:cstheme="minorHAnsi"/>
                <w:sz w:val="16"/>
                <w:szCs w:val="16"/>
              </w:rPr>
            </w:pPr>
            <w:ins w:id="14888" w:author="Στάθης Καπ" w:date="2023-03-03T03:54:00Z">
              <w:r w:rsidRPr="00F665AE">
                <w:rPr>
                  <w:rFonts w:ascii="Calibri" w:hAnsi="Calibri" w:cs="Calibri"/>
                  <w:color w:val="000000"/>
                  <w:sz w:val="16"/>
                  <w:szCs w:val="16"/>
                  <w:rPrChange w:id="14889" w:author="Στάθης Καπ" w:date="2023-03-03T03:55:00Z">
                    <w:rPr>
                      <w:rFonts w:ascii="Calibri" w:hAnsi="Calibri" w:cs="Calibri"/>
                      <w:color w:val="000000"/>
                      <w:sz w:val="18"/>
                      <w:szCs w:val="18"/>
                    </w:rPr>
                  </w:rPrChange>
                </w:rPr>
                <w:t>0.198</w:t>
              </w:r>
            </w:ins>
          </w:p>
        </w:tc>
        <w:tc>
          <w:tcPr>
            <w:tcW w:w="589" w:type="dxa"/>
            <w:vAlign w:val="center"/>
            <w:tcPrChange w:id="14890" w:author="Στάθης Καπ" w:date="2023-03-03T06:26:00Z">
              <w:tcPr>
                <w:tcW w:w="589" w:type="dxa"/>
                <w:vAlign w:val="center"/>
              </w:tcPr>
            </w:tcPrChange>
          </w:tcPr>
          <w:p w14:paraId="64282FB3" w14:textId="4B6BE705" w:rsidR="00C87CFE" w:rsidRPr="00F665AE" w:rsidRDefault="00C87CFE" w:rsidP="00C87CFE">
            <w:pPr>
              <w:jc w:val="center"/>
              <w:rPr>
                <w:ins w:id="14891" w:author="Στάθης Καπ" w:date="2023-03-03T03:53:00Z"/>
                <w:rFonts w:cstheme="minorHAnsi"/>
                <w:sz w:val="16"/>
                <w:szCs w:val="16"/>
              </w:rPr>
            </w:pPr>
            <w:ins w:id="14892" w:author="Στάθης Καπ" w:date="2023-03-03T06:19:00Z">
              <w:r>
                <w:rPr>
                  <w:rFonts w:ascii="Calibri" w:hAnsi="Calibri" w:cstheme="minorHAnsi"/>
                  <w:color w:val="000000"/>
                  <w:sz w:val="16"/>
                  <w:szCs w:val="16"/>
                </w:rPr>
                <w:t>3.02</w:t>
              </w:r>
            </w:ins>
          </w:p>
        </w:tc>
      </w:tr>
      <w:tr w:rsidR="00C87CFE" w:rsidRPr="00BB05AC" w14:paraId="4072C1DE" w14:textId="77777777" w:rsidTr="00F03C40">
        <w:tblPrEx>
          <w:tblW w:w="0" w:type="auto"/>
          <w:tblBorders>
            <w:insideH w:val="none" w:sz="0" w:space="0" w:color="auto"/>
            <w:insideV w:val="none" w:sz="0" w:space="0" w:color="auto"/>
          </w:tblBorders>
          <w:tblCellMar>
            <w:left w:w="0" w:type="dxa"/>
            <w:right w:w="0" w:type="dxa"/>
          </w:tblCellMar>
          <w:tblPrExChange w:id="1489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894" w:author="Στάθης Καπ" w:date="2023-03-03T03:53:00Z"/>
        </w:trPr>
        <w:tc>
          <w:tcPr>
            <w:tcW w:w="515" w:type="dxa"/>
            <w:tcBorders>
              <w:top w:val="nil"/>
              <w:bottom w:val="nil"/>
              <w:right w:val="single" w:sz="4" w:space="0" w:color="auto"/>
            </w:tcBorders>
            <w:shd w:val="clear" w:color="auto" w:fill="E7E6E6" w:themeFill="background2"/>
            <w:vAlign w:val="bottom"/>
            <w:tcPrChange w:id="14895" w:author="Στάθης Καπ" w:date="2023-03-03T06:26:00Z">
              <w:tcPr>
                <w:tcW w:w="515" w:type="dxa"/>
                <w:vAlign w:val="center"/>
              </w:tcPr>
            </w:tcPrChange>
          </w:tcPr>
          <w:p w14:paraId="051028F5" w14:textId="562F2949" w:rsidR="00C87CFE" w:rsidRPr="00F665AE" w:rsidRDefault="00C87CFE" w:rsidP="00C87CFE">
            <w:pPr>
              <w:jc w:val="center"/>
              <w:rPr>
                <w:ins w:id="14896" w:author="Στάθης Καπ" w:date="2023-03-03T03:53:00Z"/>
                <w:sz w:val="16"/>
                <w:szCs w:val="16"/>
              </w:rPr>
            </w:pPr>
            <w:ins w:id="14897" w:author="Στάθης Καπ" w:date="2023-03-03T03:54:00Z">
              <w:r w:rsidRPr="00F665AE">
                <w:rPr>
                  <w:rFonts w:ascii="Calibri" w:hAnsi="Calibri" w:cs="Calibri"/>
                  <w:color w:val="000000"/>
                  <w:sz w:val="16"/>
                  <w:szCs w:val="16"/>
                  <w:rPrChange w:id="14898" w:author="Στάθης Καπ" w:date="2023-03-03T03:55:00Z">
                    <w:rPr>
                      <w:rFonts w:ascii="Calibri" w:hAnsi="Calibri" w:cs="Calibri"/>
                      <w:color w:val="000000"/>
                      <w:sz w:val="18"/>
                      <w:szCs w:val="18"/>
                    </w:rPr>
                  </w:rPrChange>
                </w:rPr>
                <w:t>r107</w:t>
              </w:r>
            </w:ins>
          </w:p>
        </w:tc>
        <w:tc>
          <w:tcPr>
            <w:tcW w:w="560" w:type="dxa"/>
            <w:tcBorders>
              <w:left w:val="single" w:sz="4" w:space="0" w:color="auto"/>
            </w:tcBorders>
            <w:tcPrChange w:id="14899" w:author="Στάθης Καπ" w:date="2023-03-03T06:26:00Z">
              <w:tcPr>
                <w:tcW w:w="560" w:type="dxa"/>
              </w:tcPr>
            </w:tcPrChange>
          </w:tcPr>
          <w:p w14:paraId="57FFF507" w14:textId="6A4FC5AF" w:rsidR="00C87CFE" w:rsidRPr="00F665AE" w:rsidRDefault="00C87CFE" w:rsidP="00C87CFE">
            <w:pPr>
              <w:jc w:val="center"/>
              <w:rPr>
                <w:ins w:id="14900" w:author="Στάθης Καπ" w:date="2023-03-03T03:53:00Z"/>
                <w:rFonts w:cstheme="minorHAnsi"/>
                <w:sz w:val="16"/>
                <w:szCs w:val="16"/>
              </w:rPr>
            </w:pPr>
            <w:ins w:id="14901" w:author="Στάθης Καπ" w:date="2023-03-03T03:54:00Z">
              <w:r w:rsidRPr="00F665AE">
                <w:rPr>
                  <w:sz w:val="16"/>
                  <w:szCs w:val="16"/>
                  <w:rPrChange w:id="14902" w:author="Στάθης Καπ" w:date="2023-03-03T03:55:00Z">
                    <w:rPr>
                      <w:sz w:val="18"/>
                      <w:szCs w:val="18"/>
                    </w:rPr>
                  </w:rPrChange>
                </w:rPr>
                <w:t>299</w:t>
              </w:r>
            </w:ins>
          </w:p>
        </w:tc>
        <w:tc>
          <w:tcPr>
            <w:tcW w:w="855" w:type="dxa"/>
            <w:tcPrChange w:id="14903" w:author="Στάθης Καπ" w:date="2023-03-03T06:26:00Z">
              <w:tcPr>
                <w:tcW w:w="855" w:type="dxa"/>
              </w:tcPr>
            </w:tcPrChange>
          </w:tcPr>
          <w:p w14:paraId="1167E5F6" w14:textId="115FC78F" w:rsidR="00C87CFE" w:rsidRPr="00F665AE" w:rsidRDefault="00C87CFE" w:rsidP="00C87CFE">
            <w:pPr>
              <w:jc w:val="center"/>
              <w:rPr>
                <w:ins w:id="14904" w:author="Στάθης Καπ" w:date="2023-03-03T03:53:00Z"/>
                <w:rFonts w:cstheme="minorHAnsi"/>
                <w:sz w:val="16"/>
                <w:szCs w:val="16"/>
              </w:rPr>
            </w:pPr>
            <w:ins w:id="14905" w:author="Στάθης Καπ" w:date="2023-03-03T03:54:00Z">
              <w:r w:rsidRPr="00F665AE">
                <w:rPr>
                  <w:sz w:val="16"/>
                  <w:szCs w:val="16"/>
                  <w:rPrChange w:id="14906" w:author="Στάθης Καπ" w:date="2023-03-03T03:55:00Z">
                    <w:rPr>
                      <w:sz w:val="18"/>
                      <w:szCs w:val="18"/>
                    </w:rPr>
                  </w:rPrChange>
                </w:rPr>
                <w:t>288</w:t>
              </w:r>
            </w:ins>
          </w:p>
        </w:tc>
        <w:tc>
          <w:tcPr>
            <w:tcW w:w="544" w:type="dxa"/>
            <w:vAlign w:val="bottom"/>
            <w:tcPrChange w:id="14907" w:author="Στάθης Καπ" w:date="2023-03-03T06:26:00Z">
              <w:tcPr>
                <w:tcW w:w="544" w:type="dxa"/>
                <w:vAlign w:val="bottom"/>
              </w:tcPr>
            </w:tcPrChange>
          </w:tcPr>
          <w:p w14:paraId="59EDCEBB" w14:textId="22776B87" w:rsidR="00C87CFE" w:rsidRPr="00F665AE" w:rsidRDefault="00C87CFE" w:rsidP="00C87CFE">
            <w:pPr>
              <w:jc w:val="center"/>
              <w:rPr>
                <w:ins w:id="14908" w:author="Στάθης Καπ" w:date="2023-03-03T03:53:00Z"/>
                <w:rFonts w:cstheme="minorHAnsi"/>
                <w:sz w:val="16"/>
                <w:szCs w:val="16"/>
              </w:rPr>
            </w:pPr>
            <w:ins w:id="14909" w:author="Στάθης Καπ" w:date="2023-03-03T03:54:00Z">
              <w:r w:rsidRPr="00F665AE">
                <w:rPr>
                  <w:rFonts w:ascii="Calibri" w:hAnsi="Calibri" w:cs="Calibri"/>
                  <w:color w:val="000000"/>
                  <w:sz w:val="16"/>
                  <w:szCs w:val="16"/>
                  <w:rPrChange w:id="14910" w:author="Στάθης Καπ" w:date="2023-03-03T03:55:00Z">
                    <w:rPr>
                      <w:rFonts w:ascii="Calibri" w:hAnsi="Calibri" w:cs="Calibri"/>
                      <w:color w:val="000000"/>
                      <w:sz w:val="18"/>
                      <w:szCs w:val="18"/>
                    </w:rPr>
                  </w:rPrChange>
                </w:rPr>
                <w:t>275</w:t>
              </w:r>
            </w:ins>
          </w:p>
        </w:tc>
        <w:tc>
          <w:tcPr>
            <w:tcW w:w="621" w:type="dxa"/>
            <w:vAlign w:val="bottom"/>
            <w:tcPrChange w:id="14911" w:author="Στάθης Καπ" w:date="2023-03-03T06:26:00Z">
              <w:tcPr>
                <w:tcW w:w="621" w:type="dxa"/>
                <w:vAlign w:val="bottom"/>
              </w:tcPr>
            </w:tcPrChange>
          </w:tcPr>
          <w:p w14:paraId="1320B6E6" w14:textId="5A64E4D2" w:rsidR="00C87CFE" w:rsidRPr="00F665AE" w:rsidRDefault="00C87CFE" w:rsidP="00C87CFE">
            <w:pPr>
              <w:jc w:val="center"/>
              <w:rPr>
                <w:ins w:id="14912" w:author="Στάθης Καπ" w:date="2023-03-03T03:53:00Z"/>
                <w:rFonts w:cstheme="minorHAnsi"/>
                <w:sz w:val="16"/>
                <w:szCs w:val="16"/>
              </w:rPr>
            </w:pPr>
            <w:ins w:id="14913" w:author="Στάθης Καπ" w:date="2023-03-03T03:54:00Z">
              <w:r w:rsidRPr="00F665AE">
                <w:rPr>
                  <w:rFonts w:ascii="Calibri" w:hAnsi="Calibri" w:cs="Calibri"/>
                  <w:color w:val="000000"/>
                  <w:sz w:val="16"/>
                  <w:szCs w:val="16"/>
                  <w:rPrChange w:id="14914" w:author="Στάθης Καπ" w:date="2023-03-03T03:55:00Z">
                    <w:rPr>
                      <w:rFonts w:ascii="Calibri" w:hAnsi="Calibri" w:cs="Calibri"/>
                      <w:color w:val="000000"/>
                      <w:sz w:val="18"/>
                      <w:szCs w:val="18"/>
                    </w:rPr>
                  </w:rPrChange>
                </w:rPr>
                <w:t>0.192</w:t>
              </w:r>
            </w:ins>
          </w:p>
        </w:tc>
        <w:tc>
          <w:tcPr>
            <w:tcW w:w="669" w:type="dxa"/>
            <w:vAlign w:val="center"/>
            <w:tcPrChange w:id="14915" w:author="Στάθης Καπ" w:date="2023-03-03T06:26:00Z">
              <w:tcPr>
                <w:tcW w:w="669" w:type="dxa"/>
                <w:vAlign w:val="center"/>
              </w:tcPr>
            </w:tcPrChange>
          </w:tcPr>
          <w:p w14:paraId="69155CA9" w14:textId="37B7E62E" w:rsidR="00C87CFE" w:rsidRPr="00F665AE" w:rsidRDefault="00C87CFE" w:rsidP="00C87CFE">
            <w:pPr>
              <w:jc w:val="center"/>
              <w:rPr>
                <w:ins w:id="14916" w:author="Στάθης Καπ" w:date="2023-03-03T03:53:00Z"/>
                <w:rFonts w:cstheme="minorHAnsi"/>
                <w:sz w:val="16"/>
                <w:szCs w:val="16"/>
              </w:rPr>
            </w:pPr>
            <w:ins w:id="14917" w:author="Στάθης Καπ" w:date="2023-03-03T06:18:00Z">
              <w:r>
                <w:rPr>
                  <w:rFonts w:ascii="Calibri" w:hAnsi="Calibri" w:cstheme="minorHAnsi"/>
                  <w:color w:val="000000"/>
                  <w:sz w:val="16"/>
                  <w:szCs w:val="16"/>
                </w:rPr>
                <w:t>8.03</w:t>
              </w:r>
            </w:ins>
          </w:p>
        </w:tc>
        <w:tc>
          <w:tcPr>
            <w:tcW w:w="543" w:type="dxa"/>
            <w:vAlign w:val="bottom"/>
            <w:tcPrChange w:id="14918" w:author="Στάθης Καπ" w:date="2023-03-03T06:26:00Z">
              <w:tcPr>
                <w:tcW w:w="543" w:type="dxa"/>
                <w:vAlign w:val="bottom"/>
              </w:tcPr>
            </w:tcPrChange>
          </w:tcPr>
          <w:p w14:paraId="7390A7B1" w14:textId="6BAB30C4" w:rsidR="00C87CFE" w:rsidRPr="00F665AE" w:rsidRDefault="00C87CFE" w:rsidP="00C87CFE">
            <w:pPr>
              <w:jc w:val="center"/>
              <w:rPr>
                <w:ins w:id="14919" w:author="Στάθης Καπ" w:date="2023-03-03T03:53:00Z"/>
                <w:rFonts w:cstheme="minorHAnsi"/>
                <w:sz w:val="16"/>
                <w:szCs w:val="16"/>
              </w:rPr>
            </w:pPr>
            <w:ins w:id="14920" w:author="Στάθης Καπ" w:date="2023-03-03T03:54:00Z">
              <w:r w:rsidRPr="00F665AE">
                <w:rPr>
                  <w:rFonts w:ascii="Calibri" w:hAnsi="Calibri" w:cs="Calibri"/>
                  <w:color w:val="000000"/>
                  <w:sz w:val="16"/>
                  <w:szCs w:val="16"/>
                  <w:rPrChange w:id="14921" w:author="Στάθης Καπ" w:date="2023-03-03T03:55:00Z">
                    <w:rPr>
                      <w:rFonts w:ascii="Calibri" w:hAnsi="Calibri" w:cs="Calibri"/>
                      <w:color w:val="000000"/>
                      <w:sz w:val="18"/>
                      <w:szCs w:val="18"/>
                    </w:rPr>
                  </w:rPrChange>
                </w:rPr>
                <w:t>265</w:t>
              </w:r>
            </w:ins>
          </w:p>
        </w:tc>
        <w:tc>
          <w:tcPr>
            <w:tcW w:w="621" w:type="dxa"/>
            <w:vAlign w:val="bottom"/>
            <w:tcPrChange w:id="14922" w:author="Στάθης Καπ" w:date="2023-03-03T06:26:00Z">
              <w:tcPr>
                <w:tcW w:w="621" w:type="dxa"/>
                <w:vAlign w:val="bottom"/>
              </w:tcPr>
            </w:tcPrChange>
          </w:tcPr>
          <w:p w14:paraId="0F7E2B83" w14:textId="217ABF4C" w:rsidR="00C87CFE" w:rsidRPr="00F665AE" w:rsidRDefault="00C87CFE" w:rsidP="00C87CFE">
            <w:pPr>
              <w:jc w:val="center"/>
              <w:rPr>
                <w:ins w:id="14923" w:author="Στάθης Καπ" w:date="2023-03-03T03:53:00Z"/>
                <w:rFonts w:cstheme="minorHAnsi"/>
                <w:sz w:val="16"/>
                <w:szCs w:val="16"/>
              </w:rPr>
            </w:pPr>
            <w:ins w:id="14924" w:author="Στάθης Καπ" w:date="2023-03-03T03:54:00Z">
              <w:r w:rsidRPr="00F665AE">
                <w:rPr>
                  <w:rFonts w:ascii="Calibri" w:hAnsi="Calibri" w:cs="Calibri"/>
                  <w:color w:val="000000"/>
                  <w:sz w:val="16"/>
                  <w:szCs w:val="16"/>
                  <w:rPrChange w:id="14925" w:author="Στάθης Καπ" w:date="2023-03-03T03:55:00Z">
                    <w:rPr>
                      <w:rFonts w:ascii="Calibri" w:hAnsi="Calibri" w:cs="Calibri"/>
                      <w:color w:val="000000"/>
                      <w:sz w:val="18"/>
                      <w:szCs w:val="18"/>
                    </w:rPr>
                  </w:rPrChange>
                </w:rPr>
                <w:t>0.191</w:t>
              </w:r>
            </w:ins>
          </w:p>
        </w:tc>
        <w:tc>
          <w:tcPr>
            <w:tcW w:w="669" w:type="dxa"/>
            <w:vAlign w:val="center"/>
            <w:tcPrChange w:id="14926" w:author="Στάθης Καπ" w:date="2023-03-03T06:26:00Z">
              <w:tcPr>
                <w:tcW w:w="669" w:type="dxa"/>
                <w:vAlign w:val="center"/>
              </w:tcPr>
            </w:tcPrChange>
          </w:tcPr>
          <w:p w14:paraId="7657FDF4" w14:textId="15B3ADF1" w:rsidR="00C87CFE" w:rsidRPr="00F665AE" w:rsidRDefault="00C87CFE" w:rsidP="00C87CFE">
            <w:pPr>
              <w:jc w:val="center"/>
              <w:rPr>
                <w:ins w:id="14927" w:author="Στάθης Καπ" w:date="2023-03-03T03:53:00Z"/>
                <w:rFonts w:cstheme="minorHAnsi"/>
                <w:sz w:val="16"/>
                <w:szCs w:val="16"/>
              </w:rPr>
            </w:pPr>
            <w:ins w:id="14928" w:author="Στάθης Καπ" w:date="2023-03-03T06:18:00Z">
              <w:r>
                <w:rPr>
                  <w:rFonts w:ascii="Calibri" w:hAnsi="Calibri" w:cstheme="minorHAnsi"/>
                  <w:color w:val="000000"/>
                  <w:sz w:val="16"/>
                  <w:szCs w:val="16"/>
                </w:rPr>
                <w:t>3.64</w:t>
              </w:r>
            </w:ins>
          </w:p>
        </w:tc>
        <w:tc>
          <w:tcPr>
            <w:tcW w:w="508" w:type="dxa"/>
            <w:vAlign w:val="bottom"/>
            <w:tcPrChange w:id="14929" w:author="Στάθης Καπ" w:date="2023-03-03T06:26:00Z">
              <w:tcPr>
                <w:tcW w:w="508" w:type="dxa"/>
                <w:vAlign w:val="bottom"/>
              </w:tcPr>
            </w:tcPrChange>
          </w:tcPr>
          <w:p w14:paraId="28B670C7" w14:textId="7D099641" w:rsidR="00C87CFE" w:rsidRPr="00F665AE" w:rsidRDefault="00C87CFE" w:rsidP="00C87CFE">
            <w:pPr>
              <w:jc w:val="center"/>
              <w:rPr>
                <w:ins w:id="14930" w:author="Στάθης Καπ" w:date="2023-03-03T03:53:00Z"/>
                <w:rFonts w:cstheme="minorHAnsi"/>
                <w:sz w:val="16"/>
                <w:szCs w:val="16"/>
              </w:rPr>
            </w:pPr>
            <w:ins w:id="14931" w:author="Στάθης Καπ" w:date="2023-03-03T03:54:00Z">
              <w:r w:rsidRPr="00F665AE">
                <w:rPr>
                  <w:rFonts w:ascii="Calibri" w:hAnsi="Calibri" w:cs="Calibri"/>
                  <w:color w:val="000000"/>
                  <w:sz w:val="16"/>
                  <w:szCs w:val="16"/>
                  <w:rPrChange w:id="14932" w:author="Στάθης Καπ" w:date="2023-03-03T03:55:00Z">
                    <w:rPr>
                      <w:rFonts w:ascii="Calibri" w:hAnsi="Calibri" w:cs="Calibri"/>
                      <w:color w:val="000000"/>
                      <w:sz w:val="18"/>
                      <w:szCs w:val="18"/>
                    </w:rPr>
                  </w:rPrChange>
                </w:rPr>
                <w:t>235</w:t>
              </w:r>
            </w:ins>
          </w:p>
        </w:tc>
        <w:tc>
          <w:tcPr>
            <w:tcW w:w="541" w:type="dxa"/>
            <w:vAlign w:val="bottom"/>
            <w:tcPrChange w:id="14933" w:author="Στάθης Καπ" w:date="2023-03-03T06:26:00Z">
              <w:tcPr>
                <w:tcW w:w="541" w:type="dxa"/>
                <w:vAlign w:val="bottom"/>
              </w:tcPr>
            </w:tcPrChange>
          </w:tcPr>
          <w:p w14:paraId="7A1154F0" w14:textId="73D63F09" w:rsidR="00C87CFE" w:rsidRPr="00F665AE" w:rsidRDefault="00C87CFE" w:rsidP="00C87CFE">
            <w:pPr>
              <w:jc w:val="center"/>
              <w:rPr>
                <w:ins w:id="14934" w:author="Στάθης Καπ" w:date="2023-03-03T03:53:00Z"/>
                <w:rFonts w:cstheme="minorHAnsi"/>
                <w:sz w:val="16"/>
                <w:szCs w:val="16"/>
              </w:rPr>
            </w:pPr>
            <w:ins w:id="14935" w:author="Στάθης Καπ" w:date="2023-03-03T03:54:00Z">
              <w:r w:rsidRPr="00F665AE">
                <w:rPr>
                  <w:rFonts w:ascii="Calibri" w:hAnsi="Calibri" w:cs="Calibri"/>
                  <w:color w:val="000000"/>
                  <w:sz w:val="16"/>
                  <w:szCs w:val="16"/>
                  <w:rPrChange w:id="14936" w:author="Στάθης Καπ" w:date="2023-03-03T03:55:00Z">
                    <w:rPr>
                      <w:rFonts w:ascii="Calibri" w:hAnsi="Calibri" w:cs="Calibri"/>
                      <w:color w:val="000000"/>
                      <w:sz w:val="18"/>
                      <w:szCs w:val="18"/>
                    </w:rPr>
                  </w:rPrChange>
                </w:rPr>
                <w:t>0.18</w:t>
              </w:r>
            </w:ins>
          </w:p>
        </w:tc>
        <w:tc>
          <w:tcPr>
            <w:tcW w:w="589" w:type="dxa"/>
            <w:vAlign w:val="center"/>
            <w:tcPrChange w:id="14937" w:author="Στάθης Καπ" w:date="2023-03-03T06:26:00Z">
              <w:tcPr>
                <w:tcW w:w="589" w:type="dxa"/>
                <w:vAlign w:val="center"/>
              </w:tcPr>
            </w:tcPrChange>
          </w:tcPr>
          <w:p w14:paraId="05F46271" w14:textId="341657DC" w:rsidR="00C87CFE" w:rsidRPr="00F665AE" w:rsidRDefault="00C87CFE" w:rsidP="00C87CFE">
            <w:pPr>
              <w:jc w:val="center"/>
              <w:rPr>
                <w:ins w:id="14938" w:author="Στάθης Καπ" w:date="2023-03-03T03:53:00Z"/>
                <w:rFonts w:cstheme="minorHAnsi"/>
                <w:sz w:val="16"/>
                <w:szCs w:val="16"/>
              </w:rPr>
            </w:pPr>
            <w:ins w:id="14939" w:author="Στάθης Καπ" w:date="2023-03-03T06:18:00Z">
              <w:r>
                <w:rPr>
                  <w:rFonts w:ascii="Calibri" w:hAnsi="Calibri" w:cstheme="minorHAnsi"/>
                  <w:color w:val="000000"/>
                  <w:sz w:val="16"/>
                  <w:szCs w:val="16"/>
                </w:rPr>
                <w:t>14.55</w:t>
              </w:r>
            </w:ins>
          </w:p>
        </w:tc>
        <w:tc>
          <w:tcPr>
            <w:tcW w:w="463" w:type="dxa"/>
            <w:vAlign w:val="bottom"/>
            <w:tcPrChange w:id="14940" w:author="Στάθης Καπ" w:date="2023-03-03T06:26:00Z">
              <w:tcPr>
                <w:tcW w:w="463" w:type="dxa"/>
                <w:vAlign w:val="bottom"/>
              </w:tcPr>
            </w:tcPrChange>
          </w:tcPr>
          <w:p w14:paraId="0B714838" w14:textId="7D3D2D2F" w:rsidR="00C87CFE" w:rsidRPr="00F665AE" w:rsidRDefault="00C87CFE" w:rsidP="00C87CFE">
            <w:pPr>
              <w:jc w:val="center"/>
              <w:rPr>
                <w:ins w:id="14941" w:author="Στάθης Καπ" w:date="2023-03-03T03:53:00Z"/>
                <w:rFonts w:cstheme="minorHAnsi"/>
                <w:sz w:val="16"/>
                <w:szCs w:val="16"/>
              </w:rPr>
            </w:pPr>
            <w:ins w:id="14942" w:author="Στάθης Καπ" w:date="2023-03-03T03:54:00Z">
              <w:r w:rsidRPr="00F665AE">
                <w:rPr>
                  <w:rFonts w:ascii="Calibri" w:hAnsi="Calibri" w:cs="Calibri"/>
                  <w:color w:val="000000"/>
                  <w:sz w:val="16"/>
                  <w:szCs w:val="16"/>
                  <w:rPrChange w:id="14943" w:author="Στάθης Καπ" w:date="2023-03-03T03:55:00Z">
                    <w:rPr>
                      <w:rFonts w:ascii="Calibri" w:hAnsi="Calibri" w:cs="Calibri"/>
                      <w:color w:val="000000"/>
                      <w:sz w:val="18"/>
                      <w:szCs w:val="18"/>
                    </w:rPr>
                  </w:rPrChange>
                </w:rPr>
                <w:t>214</w:t>
              </w:r>
            </w:ins>
          </w:p>
        </w:tc>
        <w:tc>
          <w:tcPr>
            <w:tcW w:w="541" w:type="dxa"/>
            <w:vAlign w:val="bottom"/>
            <w:tcPrChange w:id="14944" w:author="Στάθης Καπ" w:date="2023-03-03T06:26:00Z">
              <w:tcPr>
                <w:tcW w:w="541" w:type="dxa"/>
                <w:vAlign w:val="bottom"/>
              </w:tcPr>
            </w:tcPrChange>
          </w:tcPr>
          <w:p w14:paraId="13EC448B" w14:textId="2EFB5A16" w:rsidR="00C87CFE" w:rsidRPr="00F665AE" w:rsidRDefault="00C87CFE" w:rsidP="00C87CFE">
            <w:pPr>
              <w:jc w:val="center"/>
              <w:rPr>
                <w:ins w:id="14945" w:author="Στάθης Καπ" w:date="2023-03-03T03:53:00Z"/>
                <w:rFonts w:cstheme="minorHAnsi"/>
                <w:sz w:val="16"/>
                <w:szCs w:val="16"/>
              </w:rPr>
            </w:pPr>
            <w:ins w:id="14946" w:author="Στάθης Καπ" w:date="2023-03-03T03:54:00Z">
              <w:r w:rsidRPr="00F665AE">
                <w:rPr>
                  <w:rFonts w:ascii="Calibri" w:hAnsi="Calibri" w:cs="Calibri"/>
                  <w:color w:val="000000"/>
                  <w:sz w:val="16"/>
                  <w:szCs w:val="16"/>
                  <w:rPrChange w:id="14947" w:author="Στάθης Καπ" w:date="2023-03-03T03:55:00Z">
                    <w:rPr>
                      <w:rFonts w:ascii="Calibri" w:hAnsi="Calibri" w:cs="Calibri"/>
                      <w:color w:val="000000"/>
                      <w:sz w:val="18"/>
                      <w:szCs w:val="18"/>
                    </w:rPr>
                  </w:rPrChange>
                </w:rPr>
                <w:t>0.18</w:t>
              </w:r>
            </w:ins>
          </w:p>
        </w:tc>
        <w:tc>
          <w:tcPr>
            <w:tcW w:w="589" w:type="dxa"/>
            <w:vAlign w:val="center"/>
            <w:tcPrChange w:id="14948" w:author="Στάθης Καπ" w:date="2023-03-03T06:26:00Z">
              <w:tcPr>
                <w:tcW w:w="589" w:type="dxa"/>
                <w:vAlign w:val="center"/>
              </w:tcPr>
            </w:tcPrChange>
          </w:tcPr>
          <w:p w14:paraId="6A0E44D0" w14:textId="058A86D5" w:rsidR="00C87CFE" w:rsidRPr="00F665AE" w:rsidRDefault="00C87CFE" w:rsidP="00C87CFE">
            <w:pPr>
              <w:jc w:val="center"/>
              <w:rPr>
                <w:ins w:id="14949" w:author="Στάθης Καπ" w:date="2023-03-03T03:53:00Z"/>
                <w:rFonts w:cstheme="minorHAnsi"/>
                <w:sz w:val="16"/>
                <w:szCs w:val="16"/>
              </w:rPr>
            </w:pPr>
            <w:ins w:id="14950" w:author="Στάθης Καπ" w:date="2023-03-03T06:19:00Z">
              <w:r>
                <w:rPr>
                  <w:rFonts w:ascii="Calibri" w:hAnsi="Calibri" w:cstheme="minorHAnsi"/>
                  <w:color w:val="000000"/>
                  <w:sz w:val="16"/>
                  <w:szCs w:val="16"/>
                </w:rPr>
                <w:t>22.18</w:t>
              </w:r>
            </w:ins>
          </w:p>
        </w:tc>
      </w:tr>
      <w:tr w:rsidR="00C87CFE" w:rsidRPr="00BB05AC" w14:paraId="0A57B7E2" w14:textId="77777777" w:rsidTr="00F03C40">
        <w:tblPrEx>
          <w:tblW w:w="0" w:type="auto"/>
          <w:tblBorders>
            <w:insideH w:val="none" w:sz="0" w:space="0" w:color="auto"/>
            <w:insideV w:val="none" w:sz="0" w:space="0" w:color="auto"/>
          </w:tblBorders>
          <w:tblCellMar>
            <w:left w:w="0" w:type="dxa"/>
            <w:right w:w="0" w:type="dxa"/>
          </w:tblCellMar>
          <w:tblPrExChange w:id="1495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952" w:author="Στάθης Καπ" w:date="2023-03-03T03:53:00Z"/>
        </w:trPr>
        <w:tc>
          <w:tcPr>
            <w:tcW w:w="515" w:type="dxa"/>
            <w:tcBorders>
              <w:top w:val="nil"/>
              <w:bottom w:val="nil"/>
              <w:right w:val="single" w:sz="4" w:space="0" w:color="auto"/>
            </w:tcBorders>
            <w:shd w:val="clear" w:color="auto" w:fill="E7E6E6" w:themeFill="background2"/>
            <w:vAlign w:val="bottom"/>
            <w:tcPrChange w:id="14953" w:author="Στάθης Καπ" w:date="2023-03-03T06:26:00Z">
              <w:tcPr>
                <w:tcW w:w="515" w:type="dxa"/>
                <w:vAlign w:val="center"/>
              </w:tcPr>
            </w:tcPrChange>
          </w:tcPr>
          <w:p w14:paraId="4D255E9F" w14:textId="7BBBDB20" w:rsidR="00C87CFE" w:rsidRPr="00F665AE" w:rsidRDefault="00C87CFE" w:rsidP="00C87CFE">
            <w:pPr>
              <w:jc w:val="center"/>
              <w:rPr>
                <w:ins w:id="14954" w:author="Στάθης Καπ" w:date="2023-03-03T03:53:00Z"/>
                <w:sz w:val="16"/>
                <w:szCs w:val="16"/>
              </w:rPr>
            </w:pPr>
            <w:ins w:id="14955" w:author="Στάθης Καπ" w:date="2023-03-03T03:54:00Z">
              <w:r w:rsidRPr="00F665AE">
                <w:rPr>
                  <w:rFonts w:ascii="Calibri" w:hAnsi="Calibri" w:cs="Calibri"/>
                  <w:color w:val="000000"/>
                  <w:sz w:val="16"/>
                  <w:szCs w:val="16"/>
                  <w:rPrChange w:id="14956" w:author="Στάθης Καπ" w:date="2023-03-03T03:55:00Z">
                    <w:rPr>
                      <w:rFonts w:ascii="Calibri" w:hAnsi="Calibri" w:cs="Calibri"/>
                      <w:color w:val="000000"/>
                      <w:sz w:val="18"/>
                      <w:szCs w:val="18"/>
                    </w:rPr>
                  </w:rPrChange>
                </w:rPr>
                <w:t>r108</w:t>
              </w:r>
            </w:ins>
          </w:p>
        </w:tc>
        <w:tc>
          <w:tcPr>
            <w:tcW w:w="560" w:type="dxa"/>
            <w:tcBorders>
              <w:left w:val="single" w:sz="4" w:space="0" w:color="auto"/>
            </w:tcBorders>
            <w:tcPrChange w:id="14957" w:author="Στάθης Καπ" w:date="2023-03-03T06:26:00Z">
              <w:tcPr>
                <w:tcW w:w="560" w:type="dxa"/>
              </w:tcPr>
            </w:tcPrChange>
          </w:tcPr>
          <w:p w14:paraId="2DABC8D0" w14:textId="70D2525C" w:rsidR="00C87CFE" w:rsidRPr="00F665AE" w:rsidRDefault="00C87CFE" w:rsidP="00C87CFE">
            <w:pPr>
              <w:jc w:val="center"/>
              <w:rPr>
                <w:ins w:id="14958" w:author="Στάθης Καπ" w:date="2023-03-03T03:53:00Z"/>
                <w:rFonts w:cstheme="minorHAnsi"/>
                <w:sz w:val="16"/>
                <w:szCs w:val="16"/>
              </w:rPr>
            </w:pPr>
            <w:ins w:id="14959" w:author="Στάθης Καπ" w:date="2023-03-03T03:54:00Z">
              <w:r w:rsidRPr="00F665AE">
                <w:rPr>
                  <w:sz w:val="16"/>
                  <w:szCs w:val="16"/>
                  <w:rPrChange w:id="14960" w:author="Στάθης Καπ" w:date="2023-03-03T03:55:00Z">
                    <w:rPr>
                      <w:sz w:val="18"/>
                      <w:szCs w:val="18"/>
                    </w:rPr>
                  </w:rPrChange>
                </w:rPr>
                <w:t>308</w:t>
              </w:r>
            </w:ins>
          </w:p>
        </w:tc>
        <w:tc>
          <w:tcPr>
            <w:tcW w:w="855" w:type="dxa"/>
            <w:tcPrChange w:id="14961" w:author="Στάθης Καπ" w:date="2023-03-03T06:26:00Z">
              <w:tcPr>
                <w:tcW w:w="855" w:type="dxa"/>
              </w:tcPr>
            </w:tcPrChange>
          </w:tcPr>
          <w:p w14:paraId="32439F3E" w14:textId="4FAE7773" w:rsidR="00C87CFE" w:rsidRPr="00F665AE" w:rsidRDefault="00C87CFE" w:rsidP="00C87CFE">
            <w:pPr>
              <w:jc w:val="center"/>
              <w:rPr>
                <w:ins w:id="14962" w:author="Στάθης Καπ" w:date="2023-03-03T03:53:00Z"/>
                <w:rFonts w:cstheme="minorHAnsi"/>
                <w:sz w:val="16"/>
                <w:szCs w:val="16"/>
              </w:rPr>
            </w:pPr>
            <w:ins w:id="14963" w:author="Στάθης Καπ" w:date="2023-03-03T03:54:00Z">
              <w:r w:rsidRPr="00F665AE">
                <w:rPr>
                  <w:sz w:val="16"/>
                  <w:szCs w:val="16"/>
                  <w:rPrChange w:id="14964" w:author="Στάθης Καπ" w:date="2023-03-03T03:55:00Z">
                    <w:rPr>
                      <w:sz w:val="18"/>
                      <w:szCs w:val="18"/>
                    </w:rPr>
                  </w:rPrChange>
                </w:rPr>
                <w:t>297</w:t>
              </w:r>
            </w:ins>
          </w:p>
        </w:tc>
        <w:tc>
          <w:tcPr>
            <w:tcW w:w="544" w:type="dxa"/>
            <w:vAlign w:val="bottom"/>
            <w:tcPrChange w:id="14965" w:author="Στάθης Καπ" w:date="2023-03-03T06:26:00Z">
              <w:tcPr>
                <w:tcW w:w="544" w:type="dxa"/>
                <w:vAlign w:val="bottom"/>
              </w:tcPr>
            </w:tcPrChange>
          </w:tcPr>
          <w:p w14:paraId="6740D288" w14:textId="7329637F" w:rsidR="00C87CFE" w:rsidRPr="00F665AE" w:rsidRDefault="00C87CFE" w:rsidP="00C87CFE">
            <w:pPr>
              <w:jc w:val="center"/>
              <w:rPr>
                <w:ins w:id="14966" w:author="Στάθης Καπ" w:date="2023-03-03T03:53:00Z"/>
                <w:rFonts w:cstheme="minorHAnsi"/>
                <w:sz w:val="16"/>
                <w:szCs w:val="16"/>
              </w:rPr>
            </w:pPr>
            <w:ins w:id="14967" w:author="Στάθης Καπ" w:date="2023-03-03T03:54:00Z">
              <w:r w:rsidRPr="00F665AE">
                <w:rPr>
                  <w:rFonts w:ascii="Calibri" w:hAnsi="Calibri" w:cs="Calibri"/>
                  <w:color w:val="000000"/>
                  <w:sz w:val="16"/>
                  <w:szCs w:val="16"/>
                  <w:rPrChange w:id="14968" w:author="Στάθης Καπ" w:date="2023-03-03T03:55:00Z">
                    <w:rPr>
                      <w:rFonts w:ascii="Calibri" w:hAnsi="Calibri" w:cs="Calibri"/>
                      <w:color w:val="000000"/>
                      <w:sz w:val="18"/>
                      <w:szCs w:val="18"/>
                    </w:rPr>
                  </w:rPrChange>
                </w:rPr>
                <w:t>254</w:t>
              </w:r>
            </w:ins>
          </w:p>
        </w:tc>
        <w:tc>
          <w:tcPr>
            <w:tcW w:w="621" w:type="dxa"/>
            <w:vAlign w:val="bottom"/>
            <w:tcPrChange w:id="14969" w:author="Στάθης Καπ" w:date="2023-03-03T06:26:00Z">
              <w:tcPr>
                <w:tcW w:w="621" w:type="dxa"/>
                <w:vAlign w:val="bottom"/>
              </w:tcPr>
            </w:tcPrChange>
          </w:tcPr>
          <w:p w14:paraId="3CD99069" w14:textId="15DAEE7C" w:rsidR="00C87CFE" w:rsidRPr="00F665AE" w:rsidRDefault="00C87CFE" w:rsidP="00C87CFE">
            <w:pPr>
              <w:jc w:val="center"/>
              <w:rPr>
                <w:ins w:id="14970" w:author="Στάθης Καπ" w:date="2023-03-03T03:53:00Z"/>
                <w:rFonts w:cstheme="minorHAnsi"/>
                <w:sz w:val="16"/>
                <w:szCs w:val="16"/>
              </w:rPr>
            </w:pPr>
            <w:ins w:id="14971" w:author="Στάθης Καπ" w:date="2023-03-03T03:54:00Z">
              <w:r w:rsidRPr="00F665AE">
                <w:rPr>
                  <w:rFonts w:ascii="Calibri" w:hAnsi="Calibri" w:cs="Calibri"/>
                  <w:color w:val="000000"/>
                  <w:sz w:val="16"/>
                  <w:szCs w:val="16"/>
                  <w:rPrChange w:id="14972" w:author="Στάθης Καπ" w:date="2023-03-03T03:55:00Z">
                    <w:rPr>
                      <w:rFonts w:ascii="Calibri" w:hAnsi="Calibri" w:cs="Calibri"/>
                      <w:color w:val="000000"/>
                      <w:sz w:val="18"/>
                      <w:szCs w:val="18"/>
                    </w:rPr>
                  </w:rPrChange>
                </w:rPr>
                <w:t>0.182</w:t>
              </w:r>
            </w:ins>
          </w:p>
        </w:tc>
        <w:tc>
          <w:tcPr>
            <w:tcW w:w="669" w:type="dxa"/>
            <w:vAlign w:val="center"/>
            <w:tcPrChange w:id="14973" w:author="Στάθης Καπ" w:date="2023-03-03T06:26:00Z">
              <w:tcPr>
                <w:tcW w:w="669" w:type="dxa"/>
                <w:vAlign w:val="center"/>
              </w:tcPr>
            </w:tcPrChange>
          </w:tcPr>
          <w:p w14:paraId="0185E04B" w14:textId="25063BEB" w:rsidR="00C87CFE" w:rsidRPr="00F665AE" w:rsidRDefault="00C87CFE" w:rsidP="00C87CFE">
            <w:pPr>
              <w:jc w:val="center"/>
              <w:rPr>
                <w:ins w:id="14974" w:author="Στάθης Καπ" w:date="2023-03-03T03:53:00Z"/>
                <w:rFonts w:cstheme="minorHAnsi"/>
                <w:sz w:val="16"/>
                <w:szCs w:val="16"/>
              </w:rPr>
            </w:pPr>
            <w:ins w:id="14975" w:author="Στάθης Καπ" w:date="2023-03-03T06:18:00Z">
              <w:r>
                <w:rPr>
                  <w:rFonts w:ascii="Calibri" w:hAnsi="Calibri" w:cstheme="minorHAnsi"/>
                  <w:color w:val="000000"/>
                  <w:sz w:val="16"/>
                  <w:szCs w:val="16"/>
                </w:rPr>
                <w:t>17.53</w:t>
              </w:r>
            </w:ins>
          </w:p>
        </w:tc>
        <w:tc>
          <w:tcPr>
            <w:tcW w:w="543" w:type="dxa"/>
            <w:vAlign w:val="bottom"/>
            <w:tcPrChange w:id="14976" w:author="Στάθης Καπ" w:date="2023-03-03T06:26:00Z">
              <w:tcPr>
                <w:tcW w:w="543" w:type="dxa"/>
                <w:vAlign w:val="bottom"/>
              </w:tcPr>
            </w:tcPrChange>
          </w:tcPr>
          <w:p w14:paraId="07FA500D" w14:textId="0AFBBB87" w:rsidR="00C87CFE" w:rsidRPr="00F665AE" w:rsidRDefault="00C87CFE" w:rsidP="00C87CFE">
            <w:pPr>
              <w:jc w:val="center"/>
              <w:rPr>
                <w:ins w:id="14977" w:author="Στάθης Καπ" w:date="2023-03-03T03:53:00Z"/>
                <w:rFonts w:cstheme="minorHAnsi"/>
                <w:sz w:val="16"/>
                <w:szCs w:val="16"/>
              </w:rPr>
            </w:pPr>
            <w:ins w:id="14978" w:author="Στάθης Καπ" w:date="2023-03-03T03:54:00Z">
              <w:r w:rsidRPr="00F665AE">
                <w:rPr>
                  <w:rFonts w:ascii="Calibri" w:hAnsi="Calibri" w:cs="Calibri"/>
                  <w:color w:val="000000"/>
                  <w:sz w:val="16"/>
                  <w:szCs w:val="16"/>
                  <w:rPrChange w:id="14979" w:author="Στάθης Καπ" w:date="2023-03-03T03:55:00Z">
                    <w:rPr>
                      <w:rFonts w:ascii="Calibri" w:hAnsi="Calibri" w:cs="Calibri"/>
                      <w:color w:val="000000"/>
                      <w:sz w:val="18"/>
                      <w:szCs w:val="18"/>
                    </w:rPr>
                  </w:rPrChange>
                </w:rPr>
                <w:t>281</w:t>
              </w:r>
            </w:ins>
          </w:p>
        </w:tc>
        <w:tc>
          <w:tcPr>
            <w:tcW w:w="621" w:type="dxa"/>
            <w:vAlign w:val="bottom"/>
            <w:tcPrChange w:id="14980" w:author="Στάθης Καπ" w:date="2023-03-03T06:26:00Z">
              <w:tcPr>
                <w:tcW w:w="621" w:type="dxa"/>
                <w:vAlign w:val="bottom"/>
              </w:tcPr>
            </w:tcPrChange>
          </w:tcPr>
          <w:p w14:paraId="28DDBC0C" w14:textId="7655F186" w:rsidR="00C87CFE" w:rsidRPr="00F665AE" w:rsidRDefault="00C87CFE" w:rsidP="00C87CFE">
            <w:pPr>
              <w:jc w:val="center"/>
              <w:rPr>
                <w:ins w:id="14981" w:author="Στάθης Καπ" w:date="2023-03-03T03:53:00Z"/>
                <w:rFonts w:cstheme="minorHAnsi"/>
                <w:sz w:val="16"/>
                <w:szCs w:val="16"/>
              </w:rPr>
            </w:pPr>
            <w:ins w:id="14982" w:author="Στάθης Καπ" w:date="2023-03-03T03:54:00Z">
              <w:r w:rsidRPr="00F665AE">
                <w:rPr>
                  <w:rFonts w:ascii="Calibri" w:hAnsi="Calibri" w:cs="Calibri"/>
                  <w:color w:val="000000"/>
                  <w:sz w:val="16"/>
                  <w:szCs w:val="16"/>
                  <w:rPrChange w:id="14983" w:author="Στάθης Καπ" w:date="2023-03-03T03:55:00Z">
                    <w:rPr>
                      <w:rFonts w:ascii="Calibri" w:hAnsi="Calibri" w:cs="Calibri"/>
                      <w:color w:val="000000"/>
                      <w:sz w:val="18"/>
                      <w:szCs w:val="18"/>
                    </w:rPr>
                  </w:rPrChange>
                </w:rPr>
                <w:t>0.19</w:t>
              </w:r>
            </w:ins>
          </w:p>
        </w:tc>
        <w:tc>
          <w:tcPr>
            <w:tcW w:w="669" w:type="dxa"/>
            <w:vAlign w:val="center"/>
            <w:tcPrChange w:id="14984" w:author="Στάθης Καπ" w:date="2023-03-03T06:26:00Z">
              <w:tcPr>
                <w:tcW w:w="669" w:type="dxa"/>
                <w:vAlign w:val="center"/>
              </w:tcPr>
            </w:tcPrChange>
          </w:tcPr>
          <w:p w14:paraId="5D83D59D" w14:textId="2924BD5C" w:rsidR="00C87CFE" w:rsidRPr="00F665AE" w:rsidRDefault="00C87CFE" w:rsidP="00C87CFE">
            <w:pPr>
              <w:jc w:val="center"/>
              <w:rPr>
                <w:ins w:id="14985" w:author="Στάθης Καπ" w:date="2023-03-03T03:53:00Z"/>
                <w:rFonts w:cstheme="minorHAnsi"/>
                <w:sz w:val="16"/>
                <w:szCs w:val="16"/>
              </w:rPr>
            </w:pPr>
            <w:ins w:id="14986" w:author="Στάθης Καπ" w:date="2023-03-03T06:18:00Z">
              <w:r>
                <w:rPr>
                  <w:rFonts w:ascii="Calibri" w:hAnsi="Calibri" w:cstheme="minorHAnsi"/>
                  <w:color w:val="000000"/>
                  <w:sz w:val="16"/>
                  <w:szCs w:val="16"/>
                </w:rPr>
                <w:t>-10.63</w:t>
              </w:r>
            </w:ins>
          </w:p>
        </w:tc>
        <w:tc>
          <w:tcPr>
            <w:tcW w:w="508" w:type="dxa"/>
            <w:vAlign w:val="bottom"/>
            <w:tcPrChange w:id="14987" w:author="Στάθης Καπ" w:date="2023-03-03T06:26:00Z">
              <w:tcPr>
                <w:tcW w:w="508" w:type="dxa"/>
                <w:vAlign w:val="bottom"/>
              </w:tcPr>
            </w:tcPrChange>
          </w:tcPr>
          <w:p w14:paraId="25A6C18A" w14:textId="5A1F8675" w:rsidR="00C87CFE" w:rsidRPr="00F665AE" w:rsidRDefault="00C87CFE" w:rsidP="00C87CFE">
            <w:pPr>
              <w:jc w:val="center"/>
              <w:rPr>
                <w:ins w:id="14988" w:author="Στάθης Καπ" w:date="2023-03-03T03:53:00Z"/>
                <w:rFonts w:cstheme="minorHAnsi"/>
                <w:sz w:val="16"/>
                <w:szCs w:val="16"/>
              </w:rPr>
            </w:pPr>
            <w:ins w:id="14989" w:author="Στάθης Καπ" w:date="2023-03-03T03:54:00Z">
              <w:r w:rsidRPr="00F665AE">
                <w:rPr>
                  <w:rFonts w:ascii="Calibri" w:hAnsi="Calibri" w:cs="Calibri"/>
                  <w:color w:val="000000"/>
                  <w:sz w:val="16"/>
                  <w:szCs w:val="16"/>
                  <w:rPrChange w:id="14990" w:author="Στάθης Καπ" w:date="2023-03-03T03:55:00Z">
                    <w:rPr>
                      <w:rFonts w:ascii="Calibri" w:hAnsi="Calibri" w:cs="Calibri"/>
                      <w:color w:val="000000"/>
                      <w:sz w:val="18"/>
                      <w:szCs w:val="18"/>
                    </w:rPr>
                  </w:rPrChange>
                </w:rPr>
                <w:t>249</w:t>
              </w:r>
            </w:ins>
          </w:p>
        </w:tc>
        <w:tc>
          <w:tcPr>
            <w:tcW w:w="541" w:type="dxa"/>
            <w:vAlign w:val="bottom"/>
            <w:tcPrChange w:id="14991" w:author="Στάθης Καπ" w:date="2023-03-03T06:26:00Z">
              <w:tcPr>
                <w:tcW w:w="541" w:type="dxa"/>
                <w:vAlign w:val="bottom"/>
              </w:tcPr>
            </w:tcPrChange>
          </w:tcPr>
          <w:p w14:paraId="095B90AC" w14:textId="06761C2F" w:rsidR="00C87CFE" w:rsidRPr="00F665AE" w:rsidRDefault="00C87CFE" w:rsidP="00C87CFE">
            <w:pPr>
              <w:jc w:val="center"/>
              <w:rPr>
                <w:ins w:id="14992" w:author="Στάθης Καπ" w:date="2023-03-03T03:53:00Z"/>
                <w:rFonts w:cstheme="minorHAnsi"/>
                <w:sz w:val="16"/>
                <w:szCs w:val="16"/>
              </w:rPr>
            </w:pPr>
            <w:ins w:id="14993" w:author="Στάθης Καπ" w:date="2023-03-03T03:54:00Z">
              <w:r w:rsidRPr="00F665AE">
                <w:rPr>
                  <w:rFonts w:ascii="Calibri" w:hAnsi="Calibri" w:cs="Calibri"/>
                  <w:color w:val="000000"/>
                  <w:sz w:val="16"/>
                  <w:szCs w:val="16"/>
                  <w:rPrChange w:id="14994" w:author="Στάθης Καπ" w:date="2023-03-03T03:55:00Z">
                    <w:rPr>
                      <w:rFonts w:ascii="Calibri" w:hAnsi="Calibri" w:cs="Calibri"/>
                      <w:color w:val="000000"/>
                      <w:sz w:val="18"/>
                      <w:szCs w:val="18"/>
                    </w:rPr>
                  </w:rPrChange>
                </w:rPr>
                <w:t>0.311</w:t>
              </w:r>
            </w:ins>
          </w:p>
        </w:tc>
        <w:tc>
          <w:tcPr>
            <w:tcW w:w="589" w:type="dxa"/>
            <w:vAlign w:val="center"/>
            <w:tcPrChange w:id="14995" w:author="Στάθης Καπ" w:date="2023-03-03T06:26:00Z">
              <w:tcPr>
                <w:tcW w:w="589" w:type="dxa"/>
                <w:vAlign w:val="center"/>
              </w:tcPr>
            </w:tcPrChange>
          </w:tcPr>
          <w:p w14:paraId="18C9B92E" w14:textId="58356F4F" w:rsidR="00C87CFE" w:rsidRPr="00F665AE" w:rsidRDefault="00C87CFE" w:rsidP="00C87CFE">
            <w:pPr>
              <w:jc w:val="center"/>
              <w:rPr>
                <w:ins w:id="14996" w:author="Στάθης Καπ" w:date="2023-03-03T03:53:00Z"/>
                <w:rFonts w:cstheme="minorHAnsi"/>
                <w:sz w:val="16"/>
                <w:szCs w:val="16"/>
              </w:rPr>
            </w:pPr>
            <w:ins w:id="14997" w:author="Στάθης Καπ" w:date="2023-03-03T06:18:00Z">
              <w:r>
                <w:rPr>
                  <w:rFonts w:ascii="Calibri" w:hAnsi="Calibri" w:cstheme="minorHAnsi"/>
                  <w:color w:val="000000"/>
                  <w:sz w:val="16"/>
                  <w:szCs w:val="16"/>
                </w:rPr>
                <w:t>1.97</w:t>
              </w:r>
            </w:ins>
          </w:p>
        </w:tc>
        <w:tc>
          <w:tcPr>
            <w:tcW w:w="463" w:type="dxa"/>
            <w:vAlign w:val="bottom"/>
            <w:tcPrChange w:id="14998" w:author="Στάθης Καπ" w:date="2023-03-03T06:26:00Z">
              <w:tcPr>
                <w:tcW w:w="463" w:type="dxa"/>
                <w:vAlign w:val="bottom"/>
              </w:tcPr>
            </w:tcPrChange>
          </w:tcPr>
          <w:p w14:paraId="0DD1D103" w14:textId="7C23FD34" w:rsidR="00C87CFE" w:rsidRPr="00F665AE" w:rsidRDefault="00C87CFE" w:rsidP="00C87CFE">
            <w:pPr>
              <w:jc w:val="center"/>
              <w:rPr>
                <w:ins w:id="14999" w:author="Στάθης Καπ" w:date="2023-03-03T03:53:00Z"/>
                <w:rFonts w:cstheme="minorHAnsi"/>
                <w:sz w:val="16"/>
                <w:szCs w:val="16"/>
              </w:rPr>
            </w:pPr>
            <w:ins w:id="15000" w:author="Στάθης Καπ" w:date="2023-03-03T03:54:00Z">
              <w:r w:rsidRPr="00F665AE">
                <w:rPr>
                  <w:rFonts w:ascii="Calibri" w:hAnsi="Calibri" w:cs="Calibri"/>
                  <w:color w:val="000000"/>
                  <w:sz w:val="16"/>
                  <w:szCs w:val="16"/>
                  <w:rPrChange w:id="15001" w:author="Στάθης Καπ" w:date="2023-03-03T03:55:00Z">
                    <w:rPr>
                      <w:rFonts w:ascii="Calibri" w:hAnsi="Calibri" w:cs="Calibri"/>
                      <w:color w:val="000000"/>
                      <w:sz w:val="18"/>
                      <w:szCs w:val="18"/>
                    </w:rPr>
                  </w:rPrChange>
                </w:rPr>
                <w:t>254</w:t>
              </w:r>
            </w:ins>
          </w:p>
        </w:tc>
        <w:tc>
          <w:tcPr>
            <w:tcW w:w="541" w:type="dxa"/>
            <w:vAlign w:val="bottom"/>
            <w:tcPrChange w:id="15002" w:author="Στάθης Καπ" w:date="2023-03-03T06:26:00Z">
              <w:tcPr>
                <w:tcW w:w="541" w:type="dxa"/>
                <w:vAlign w:val="bottom"/>
              </w:tcPr>
            </w:tcPrChange>
          </w:tcPr>
          <w:p w14:paraId="454C1584" w14:textId="0BB5B4B2" w:rsidR="00C87CFE" w:rsidRPr="00F665AE" w:rsidRDefault="00C87CFE" w:rsidP="00C87CFE">
            <w:pPr>
              <w:jc w:val="center"/>
              <w:rPr>
                <w:ins w:id="15003" w:author="Στάθης Καπ" w:date="2023-03-03T03:53:00Z"/>
                <w:rFonts w:cstheme="minorHAnsi"/>
                <w:sz w:val="16"/>
                <w:szCs w:val="16"/>
              </w:rPr>
            </w:pPr>
            <w:ins w:id="15004" w:author="Στάθης Καπ" w:date="2023-03-03T03:54:00Z">
              <w:r w:rsidRPr="00F665AE">
                <w:rPr>
                  <w:rFonts w:ascii="Calibri" w:hAnsi="Calibri" w:cs="Calibri"/>
                  <w:color w:val="000000"/>
                  <w:sz w:val="16"/>
                  <w:szCs w:val="16"/>
                  <w:rPrChange w:id="15005" w:author="Στάθης Καπ" w:date="2023-03-03T03:55:00Z">
                    <w:rPr>
                      <w:rFonts w:ascii="Calibri" w:hAnsi="Calibri" w:cs="Calibri"/>
                      <w:color w:val="000000"/>
                      <w:sz w:val="18"/>
                      <w:szCs w:val="18"/>
                    </w:rPr>
                  </w:rPrChange>
                </w:rPr>
                <w:t>0.293</w:t>
              </w:r>
            </w:ins>
          </w:p>
        </w:tc>
        <w:tc>
          <w:tcPr>
            <w:tcW w:w="589" w:type="dxa"/>
            <w:vAlign w:val="center"/>
            <w:tcPrChange w:id="15006" w:author="Στάθης Καπ" w:date="2023-03-03T06:26:00Z">
              <w:tcPr>
                <w:tcW w:w="589" w:type="dxa"/>
                <w:vAlign w:val="center"/>
              </w:tcPr>
            </w:tcPrChange>
          </w:tcPr>
          <w:p w14:paraId="12E22FFD" w14:textId="2E634EF4" w:rsidR="00C87CFE" w:rsidRPr="00F665AE" w:rsidRDefault="00C87CFE" w:rsidP="00C87CFE">
            <w:pPr>
              <w:jc w:val="center"/>
              <w:rPr>
                <w:ins w:id="15007" w:author="Στάθης Καπ" w:date="2023-03-03T03:53:00Z"/>
                <w:rFonts w:cstheme="minorHAnsi"/>
                <w:sz w:val="16"/>
                <w:szCs w:val="16"/>
              </w:rPr>
            </w:pPr>
            <w:ins w:id="15008" w:author="Στάθης Καπ" w:date="2023-03-03T06:19:00Z">
              <w:r>
                <w:rPr>
                  <w:rFonts w:ascii="Calibri" w:hAnsi="Calibri" w:cstheme="minorHAnsi"/>
                  <w:color w:val="000000"/>
                  <w:sz w:val="16"/>
                  <w:szCs w:val="16"/>
                </w:rPr>
                <w:t>0</w:t>
              </w:r>
            </w:ins>
          </w:p>
        </w:tc>
      </w:tr>
      <w:tr w:rsidR="00C87CFE" w:rsidRPr="00BB05AC" w14:paraId="41DD6BE3" w14:textId="77777777" w:rsidTr="00F03C40">
        <w:tblPrEx>
          <w:tblW w:w="0" w:type="auto"/>
          <w:tblBorders>
            <w:insideH w:val="none" w:sz="0" w:space="0" w:color="auto"/>
            <w:insideV w:val="none" w:sz="0" w:space="0" w:color="auto"/>
          </w:tblBorders>
          <w:tblCellMar>
            <w:left w:w="0" w:type="dxa"/>
            <w:right w:w="0" w:type="dxa"/>
          </w:tblCellMar>
          <w:tblPrExChange w:id="1500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010" w:author="Στάθης Καπ" w:date="2023-03-03T03:53:00Z"/>
        </w:trPr>
        <w:tc>
          <w:tcPr>
            <w:tcW w:w="515" w:type="dxa"/>
            <w:tcBorders>
              <w:top w:val="nil"/>
              <w:bottom w:val="nil"/>
              <w:right w:val="single" w:sz="4" w:space="0" w:color="auto"/>
            </w:tcBorders>
            <w:shd w:val="clear" w:color="auto" w:fill="E7E6E6" w:themeFill="background2"/>
            <w:vAlign w:val="bottom"/>
            <w:tcPrChange w:id="15011" w:author="Στάθης Καπ" w:date="2023-03-03T06:26:00Z">
              <w:tcPr>
                <w:tcW w:w="515" w:type="dxa"/>
                <w:vAlign w:val="center"/>
              </w:tcPr>
            </w:tcPrChange>
          </w:tcPr>
          <w:p w14:paraId="4F3B70AF" w14:textId="54E1CD6E" w:rsidR="00C87CFE" w:rsidRPr="00F665AE" w:rsidRDefault="00C87CFE" w:rsidP="00C87CFE">
            <w:pPr>
              <w:jc w:val="center"/>
              <w:rPr>
                <w:ins w:id="15012" w:author="Στάθης Καπ" w:date="2023-03-03T03:53:00Z"/>
                <w:sz w:val="16"/>
                <w:szCs w:val="16"/>
              </w:rPr>
            </w:pPr>
            <w:ins w:id="15013" w:author="Στάθης Καπ" w:date="2023-03-03T03:54:00Z">
              <w:r w:rsidRPr="00F665AE">
                <w:rPr>
                  <w:rFonts w:ascii="Calibri" w:hAnsi="Calibri" w:cs="Calibri"/>
                  <w:color w:val="000000"/>
                  <w:sz w:val="16"/>
                  <w:szCs w:val="16"/>
                  <w:rPrChange w:id="15014" w:author="Στάθης Καπ" w:date="2023-03-03T03:55:00Z">
                    <w:rPr>
                      <w:rFonts w:ascii="Calibri" w:hAnsi="Calibri" w:cs="Calibri"/>
                      <w:color w:val="000000"/>
                      <w:sz w:val="18"/>
                      <w:szCs w:val="18"/>
                    </w:rPr>
                  </w:rPrChange>
                </w:rPr>
                <w:t>r109</w:t>
              </w:r>
            </w:ins>
          </w:p>
        </w:tc>
        <w:tc>
          <w:tcPr>
            <w:tcW w:w="560" w:type="dxa"/>
            <w:tcBorders>
              <w:left w:val="single" w:sz="4" w:space="0" w:color="auto"/>
            </w:tcBorders>
            <w:tcPrChange w:id="15015" w:author="Στάθης Καπ" w:date="2023-03-03T06:26:00Z">
              <w:tcPr>
                <w:tcW w:w="560" w:type="dxa"/>
              </w:tcPr>
            </w:tcPrChange>
          </w:tcPr>
          <w:p w14:paraId="365EB7F3" w14:textId="7592DAB6" w:rsidR="00C87CFE" w:rsidRPr="00F665AE" w:rsidRDefault="00C87CFE" w:rsidP="00C87CFE">
            <w:pPr>
              <w:jc w:val="center"/>
              <w:rPr>
                <w:ins w:id="15016" w:author="Στάθης Καπ" w:date="2023-03-03T03:53:00Z"/>
                <w:rFonts w:cstheme="minorHAnsi"/>
                <w:sz w:val="16"/>
                <w:szCs w:val="16"/>
              </w:rPr>
            </w:pPr>
            <w:ins w:id="15017" w:author="Στάθης Καπ" w:date="2023-03-03T03:54:00Z">
              <w:r w:rsidRPr="00F665AE">
                <w:rPr>
                  <w:sz w:val="16"/>
                  <w:szCs w:val="16"/>
                  <w:rPrChange w:id="15018" w:author="Στάθης Καπ" w:date="2023-03-03T03:55:00Z">
                    <w:rPr>
                      <w:sz w:val="18"/>
                      <w:szCs w:val="18"/>
                    </w:rPr>
                  </w:rPrChange>
                </w:rPr>
                <w:t>277</w:t>
              </w:r>
            </w:ins>
          </w:p>
        </w:tc>
        <w:tc>
          <w:tcPr>
            <w:tcW w:w="855" w:type="dxa"/>
            <w:tcPrChange w:id="15019" w:author="Στάθης Καπ" w:date="2023-03-03T06:26:00Z">
              <w:tcPr>
                <w:tcW w:w="855" w:type="dxa"/>
              </w:tcPr>
            </w:tcPrChange>
          </w:tcPr>
          <w:p w14:paraId="6AC3BEF7" w14:textId="1DDD6B96" w:rsidR="00C87CFE" w:rsidRPr="00F665AE" w:rsidRDefault="00C87CFE" w:rsidP="00C87CFE">
            <w:pPr>
              <w:jc w:val="center"/>
              <w:rPr>
                <w:ins w:id="15020" w:author="Στάθης Καπ" w:date="2023-03-03T03:53:00Z"/>
                <w:rFonts w:cstheme="minorHAnsi"/>
                <w:sz w:val="16"/>
                <w:szCs w:val="16"/>
              </w:rPr>
            </w:pPr>
            <w:ins w:id="15021" w:author="Στάθης Καπ" w:date="2023-03-03T03:54:00Z">
              <w:r w:rsidRPr="00F665AE">
                <w:rPr>
                  <w:sz w:val="16"/>
                  <w:szCs w:val="16"/>
                  <w:rPrChange w:id="15022" w:author="Στάθης Καπ" w:date="2023-03-03T03:55:00Z">
                    <w:rPr>
                      <w:sz w:val="18"/>
                      <w:szCs w:val="18"/>
                    </w:rPr>
                  </w:rPrChange>
                </w:rPr>
                <w:t>276</w:t>
              </w:r>
            </w:ins>
          </w:p>
        </w:tc>
        <w:tc>
          <w:tcPr>
            <w:tcW w:w="544" w:type="dxa"/>
            <w:vAlign w:val="bottom"/>
            <w:tcPrChange w:id="15023" w:author="Στάθης Καπ" w:date="2023-03-03T06:26:00Z">
              <w:tcPr>
                <w:tcW w:w="544" w:type="dxa"/>
                <w:vAlign w:val="bottom"/>
              </w:tcPr>
            </w:tcPrChange>
          </w:tcPr>
          <w:p w14:paraId="7281F3D3" w14:textId="52750985" w:rsidR="00C87CFE" w:rsidRPr="00F665AE" w:rsidRDefault="00C87CFE" w:rsidP="00C87CFE">
            <w:pPr>
              <w:jc w:val="center"/>
              <w:rPr>
                <w:ins w:id="15024" w:author="Στάθης Καπ" w:date="2023-03-03T03:53:00Z"/>
                <w:rFonts w:cstheme="minorHAnsi"/>
                <w:sz w:val="16"/>
                <w:szCs w:val="16"/>
              </w:rPr>
            </w:pPr>
            <w:ins w:id="15025" w:author="Στάθης Καπ" w:date="2023-03-03T03:54:00Z">
              <w:r w:rsidRPr="00F665AE">
                <w:rPr>
                  <w:rFonts w:ascii="Calibri" w:hAnsi="Calibri" w:cs="Calibri"/>
                  <w:color w:val="000000"/>
                  <w:sz w:val="16"/>
                  <w:szCs w:val="16"/>
                  <w:rPrChange w:id="15026" w:author="Στάθης Καπ" w:date="2023-03-03T03:55:00Z">
                    <w:rPr>
                      <w:rFonts w:ascii="Calibri" w:hAnsi="Calibri" w:cs="Calibri"/>
                      <w:color w:val="000000"/>
                      <w:sz w:val="18"/>
                      <w:szCs w:val="18"/>
                    </w:rPr>
                  </w:rPrChange>
                </w:rPr>
                <w:t>239</w:t>
              </w:r>
            </w:ins>
          </w:p>
        </w:tc>
        <w:tc>
          <w:tcPr>
            <w:tcW w:w="621" w:type="dxa"/>
            <w:vAlign w:val="bottom"/>
            <w:tcPrChange w:id="15027" w:author="Στάθης Καπ" w:date="2023-03-03T06:26:00Z">
              <w:tcPr>
                <w:tcW w:w="621" w:type="dxa"/>
                <w:vAlign w:val="bottom"/>
              </w:tcPr>
            </w:tcPrChange>
          </w:tcPr>
          <w:p w14:paraId="7E73EDA5" w14:textId="6EFB1DB6" w:rsidR="00C87CFE" w:rsidRPr="00F665AE" w:rsidRDefault="00C87CFE" w:rsidP="00C87CFE">
            <w:pPr>
              <w:jc w:val="center"/>
              <w:rPr>
                <w:ins w:id="15028" w:author="Στάθης Καπ" w:date="2023-03-03T03:53:00Z"/>
                <w:rFonts w:cstheme="minorHAnsi"/>
                <w:sz w:val="16"/>
                <w:szCs w:val="16"/>
              </w:rPr>
            </w:pPr>
            <w:ins w:id="15029" w:author="Στάθης Καπ" w:date="2023-03-03T03:54:00Z">
              <w:r w:rsidRPr="00F665AE">
                <w:rPr>
                  <w:rFonts w:ascii="Calibri" w:hAnsi="Calibri" w:cs="Calibri"/>
                  <w:color w:val="000000"/>
                  <w:sz w:val="16"/>
                  <w:szCs w:val="16"/>
                  <w:rPrChange w:id="15030" w:author="Στάθης Καπ" w:date="2023-03-03T03:55:00Z">
                    <w:rPr>
                      <w:rFonts w:ascii="Calibri" w:hAnsi="Calibri" w:cs="Calibri"/>
                      <w:color w:val="000000"/>
                      <w:sz w:val="18"/>
                      <w:szCs w:val="18"/>
                    </w:rPr>
                  </w:rPrChange>
                </w:rPr>
                <w:t>0.182</w:t>
              </w:r>
            </w:ins>
          </w:p>
        </w:tc>
        <w:tc>
          <w:tcPr>
            <w:tcW w:w="669" w:type="dxa"/>
            <w:vAlign w:val="center"/>
            <w:tcPrChange w:id="15031" w:author="Στάθης Καπ" w:date="2023-03-03T06:26:00Z">
              <w:tcPr>
                <w:tcW w:w="669" w:type="dxa"/>
                <w:vAlign w:val="center"/>
              </w:tcPr>
            </w:tcPrChange>
          </w:tcPr>
          <w:p w14:paraId="4070C6DB" w14:textId="7B356B9A" w:rsidR="00C87CFE" w:rsidRPr="00F665AE" w:rsidRDefault="00C87CFE" w:rsidP="00C87CFE">
            <w:pPr>
              <w:jc w:val="center"/>
              <w:rPr>
                <w:ins w:id="15032" w:author="Στάθης Καπ" w:date="2023-03-03T03:53:00Z"/>
                <w:rFonts w:cstheme="minorHAnsi"/>
                <w:sz w:val="16"/>
                <w:szCs w:val="16"/>
              </w:rPr>
            </w:pPr>
            <w:ins w:id="15033" w:author="Στάθης Καπ" w:date="2023-03-03T06:18:00Z">
              <w:r>
                <w:rPr>
                  <w:rFonts w:ascii="Calibri" w:hAnsi="Calibri" w:cstheme="minorHAnsi"/>
                  <w:color w:val="000000"/>
                  <w:sz w:val="16"/>
                  <w:szCs w:val="16"/>
                </w:rPr>
                <w:t>13.72</w:t>
              </w:r>
            </w:ins>
          </w:p>
        </w:tc>
        <w:tc>
          <w:tcPr>
            <w:tcW w:w="543" w:type="dxa"/>
            <w:vAlign w:val="bottom"/>
            <w:tcPrChange w:id="15034" w:author="Στάθης Καπ" w:date="2023-03-03T06:26:00Z">
              <w:tcPr>
                <w:tcW w:w="543" w:type="dxa"/>
                <w:vAlign w:val="bottom"/>
              </w:tcPr>
            </w:tcPrChange>
          </w:tcPr>
          <w:p w14:paraId="41899966" w14:textId="32AFCCA0" w:rsidR="00C87CFE" w:rsidRPr="00F665AE" w:rsidRDefault="00C87CFE" w:rsidP="00C87CFE">
            <w:pPr>
              <w:jc w:val="center"/>
              <w:rPr>
                <w:ins w:id="15035" w:author="Στάθης Καπ" w:date="2023-03-03T03:53:00Z"/>
                <w:rFonts w:cstheme="minorHAnsi"/>
                <w:sz w:val="16"/>
                <w:szCs w:val="16"/>
              </w:rPr>
            </w:pPr>
            <w:ins w:id="15036" w:author="Στάθης Καπ" w:date="2023-03-03T03:54:00Z">
              <w:r w:rsidRPr="00F665AE">
                <w:rPr>
                  <w:rFonts w:ascii="Calibri" w:hAnsi="Calibri" w:cs="Calibri"/>
                  <w:color w:val="000000"/>
                  <w:sz w:val="16"/>
                  <w:szCs w:val="16"/>
                  <w:rPrChange w:id="15037" w:author="Στάθης Καπ" w:date="2023-03-03T03:55:00Z">
                    <w:rPr>
                      <w:rFonts w:ascii="Calibri" w:hAnsi="Calibri" w:cs="Calibri"/>
                      <w:color w:val="000000"/>
                      <w:sz w:val="18"/>
                      <w:szCs w:val="18"/>
                    </w:rPr>
                  </w:rPrChange>
                </w:rPr>
                <w:t>251</w:t>
              </w:r>
            </w:ins>
          </w:p>
        </w:tc>
        <w:tc>
          <w:tcPr>
            <w:tcW w:w="621" w:type="dxa"/>
            <w:vAlign w:val="bottom"/>
            <w:tcPrChange w:id="15038" w:author="Στάθης Καπ" w:date="2023-03-03T06:26:00Z">
              <w:tcPr>
                <w:tcW w:w="621" w:type="dxa"/>
                <w:vAlign w:val="bottom"/>
              </w:tcPr>
            </w:tcPrChange>
          </w:tcPr>
          <w:p w14:paraId="56CEAFBA" w14:textId="1D49D332" w:rsidR="00C87CFE" w:rsidRPr="00F665AE" w:rsidRDefault="00C87CFE" w:rsidP="00C87CFE">
            <w:pPr>
              <w:jc w:val="center"/>
              <w:rPr>
                <w:ins w:id="15039" w:author="Στάθης Καπ" w:date="2023-03-03T03:53:00Z"/>
                <w:rFonts w:cstheme="minorHAnsi"/>
                <w:sz w:val="16"/>
                <w:szCs w:val="16"/>
              </w:rPr>
            </w:pPr>
            <w:ins w:id="15040" w:author="Στάθης Καπ" w:date="2023-03-03T03:54:00Z">
              <w:r w:rsidRPr="00F665AE">
                <w:rPr>
                  <w:rFonts w:ascii="Calibri" w:hAnsi="Calibri" w:cs="Calibri"/>
                  <w:color w:val="000000"/>
                  <w:sz w:val="16"/>
                  <w:szCs w:val="16"/>
                  <w:rPrChange w:id="15041" w:author="Στάθης Καπ" w:date="2023-03-03T03:55:00Z">
                    <w:rPr>
                      <w:rFonts w:ascii="Calibri" w:hAnsi="Calibri" w:cs="Calibri"/>
                      <w:color w:val="000000"/>
                      <w:sz w:val="18"/>
                      <w:szCs w:val="18"/>
                    </w:rPr>
                  </w:rPrChange>
                </w:rPr>
                <w:t>0.283</w:t>
              </w:r>
            </w:ins>
          </w:p>
        </w:tc>
        <w:tc>
          <w:tcPr>
            <w:tcW w:w="669" w:type="dxa"/>
            <w:vAlign w:val="center"/>
            <w:tcPrChange w:id="15042" w:author="Στάθης Καπ" w:date="2023-03-03T06:26:00Z">
              <w:tcPr>
                <w:tcW w:w="669" w:type="dxa"/>
                <w:vAlign w:val="center"/>
              </w:tcPr>
            </w:tcPrChange>
          </w:tcPr>
          <w:p w14:paraId="52384BF5" w14:textId="01813EDA" w:rsidR="00C87CFE" w:rsidRPr="00F665AE" w:rsidRDefault="00C87CFE" w:rsidP="00C87CFE">
            <w:pPr>
              <w:jc w:val="center"/>
              <w:rPr>
                <w:ins w:id="15043" w:author="Στάθης Καπ" w:date="2023-03-03T03:53:00Z"/>
                <w:rFonts w:cstheme="minorHAnsi"/>
                <w:sz w:val="16"/>
                <w:szCs w:val="16"/>
              </w:rPr>
            </w:pPr>
            <w:ins w:id="15044" w:author="Στάθης Καπ" w:date="2023-03-03T06:18:00Z">
              <w:r>
                <w:rPr>
                  <w:rFonts w:ascii="Calibri" w:hAnsi="Calibri" w:cstheme="minorHAnsi"/>
                  <w:color w:val="000000"/>
                  <w:sz w:val="16"/>
                  <w:szCs w:val="16"/>
                </w:rPr>
                <w:t>-5.02</w:t>
              </w:r>
            </w:ins>
          </w:p>
        </w:tc>
        <w:tc>
          <w:tcPr>
            <w:tcW w:w="508" w:type="dxa"/>
            <w:vAlign w:val="bottom"/>
            <w:tcPrChange w:id="15045" w:author="Στάθης Καπ" w:date="2023-03-03T06:26:00Z">
              <w:tcPr>
                <w:tcW w:w="508" w:type="dxa"/>
                <w:vAlign w:val="bottom"/>
              </w:tcPr>
            </w:tcPrChange>
          </w:tcPr>
          <w:p w14:paraId="54C6EA97" w14:textId="3437DA11" w:rsidR="00C87CFE" w:rsidRPr="00F665AE" w:rsidRDefault="00C87CFE" w:rsidP="00C87CFE">
            <w:pPr>
              <w:jc w:val="center"/>
              <w:rPr>
                <w:ins w:id="15046" w:author="Στάθης Καπ" w:date="2023-03-03T03:53:00Z"/>
                <w:rFonts w:cstheme="minorHAnsi"/>
                <w:sz w:val="16"/>
                <w:szCs w:val="16"/>
              </w:rPr>
            </w:pPr>
            <w:ins w:id="15047" w:author="Στάθης Καπ" w:date="2023-03-03T03:54:00Z">
              <w:r w:rsidRPr="00F665AE">
                <w:rPr>
                  <w:rFonts w:ascii="Calibri" w:hAnsi="Calibri" w:cs="Calibri"/>
                  <w:color w:val="000000"/>
                  <w:sz w:val="16"/>
                  <w:szCs w:val="16"/>
                  <w:rPrChange w:id="15048" w:author="Στάθης Καπ" w:date="2023-03-03T03:55:00Z">
                    <w:rPr>
                      <w:rFonts w:ascii="Calibri" w:hAnsi="Calibri" w:cs="Calibri"/>
                      <w:color w:val="000000"/>
                      <w:sz w:val="18"/>
                      <w:szCs w:val="18"/>
                    </w:rPr>
                  </w:rPrChange>
                </w:rPr>
                <w:t>246</w:t>
              </w:r>
            </w:ins>
          </w:p>
        </w:tc>
        <w:tc>
          <w:tcPr>
            <w:tcW w:w="541" w:type="dxa"/>
            <w:vAlign w:val="bottom"/>
            <w:tcPrChange w:id="15049" w:author="Στάθης Καπ" w:date="2023-03-03T06:26:00Z">
              <w:tcPr>
                <w:tcW w:w="541" w:type="dxa"/>
                <w:vAlign w:val="bottom"/>
              </w:tcPr>
            </w:tcPrChange>
          </w:tcPr>
          <w:p w14:paraId="6E2294F8" w14:textId="5DB57ACB" w:rsidR="00C87CFE" w:rsidRPr="00F665AE" w:rsidRDefault="00C87CFE" w:rsidP="00C87CFE">
            <w:pPr>
              <w:jc w:val="center"/>
              <w:rPr>
                <w:ins w:id="15050" w:author="Στάθης Καπ" w:date="2023-03-03T03:53:00Z"/>
                <w:rFonts w:cstheme="minorHAnsi"/>
                <w:sz w:val="16"/>
                <w:szCs w:val="16"/>
              </w:rPr>
            </w:pPr>
            <w:ins w:id="15051" w:author="Στάθης Καπ" w:date="2023-03-03T03:54:00Z">
              <w:r w:rsidRPr="00F665AE">
                <w:rPr>
                  <w:rFonts w:ascii="Calibri" w:hAnsi="Calibri" w:cs="Calibri"/>
                  <w:color w:val="000000"/>
                  <w:sz w:val="16"/>
                  <w:szCs w:val="16"/>
                  <w:rPrChange w:id="15052" w:author="Στάθης Καπ" w:date="2023-03-03T03:55:00Z">
                    <w:rPr>
                      <w:rFonts w:ascii="Calibri" w:hAnsi="Calibri" w:cs="Calibri"/>
                      <w:color w:val="000000"/>
                      <w:sz w:val="18"/>
                      <w:szCs w:val="18"/>
                    </w:rPr>
                  </w:rPrChange>
                </w:rPr>
                <w:t>0.409</w:t>
              </w:r>
            </w:ins>
          </w:p>
        </w:tc>
        <w:tc>
          <w:tcPr>
            <w:tcW w:w="589" w:type="dxa"/>
            <w:vAlign w:val="center"/>
            <w:tcPrChange w:id="15053" w:author="Στάθης Καπ" w:date="2023-03-03T06:26:00Z">
              <w:tcPr>
                <w:tcW w:w="589" w:type="dxa"/>
                <w:vAlign w:val="center"/>
              </w:tcPr>
            </w:tcPrChange>
          </w:tcPr>
          <w:p w14:paraId="3FB9E06F" w14:textId="14FC021E" w:rsidR="00C87CFE" w:rsidRPr="00F665AE" w:rsidRDefault="00C87CFE" w:rsidP="00C87CFE">
            <w:pPr>
              <w:jc w:val="center"/>
              <w:rPr>
                <w:ins w:id="15054" w:author="Στάθης Καπ" w:date="2023-03-03T03:53:00Z"/>
                <w:rFonts w:cstheme="minorHAnsi"/>
                <w:sz w:val="16"/>
                <w:szCs w:val="16"/>
              </w:rPr>
            </w:pPr>
            <w:ins w:id="15055" w:author="Στάθης Καπ" w:date="2023-03-03T06:18:00Z">
              <w:r>
                <w:rPr>
                  <w:rFonts w:ascii="Calibri" w:hAnsi="Calibri" w:cstheme="minorHAnsi"/>
                  <w:color w:val="000000"/>
                  <w:sz w:val="16"/>
                  <w:szCs w:val="16"/>
                </w:rPr>
                <w:t>-2.93</w:t>
              </w:r>
            </w:ins>
          </w:p>
        </w:tc>
        <w:tc>
          <w:tcPr>
            <w:tcW w:w="463" w:type="dxa"/>
            <w:vAlign w:val="bottom"/>
            <w:tcPrChange w:id="15056" w:author="Στάθης Καπ" w:date="2023-03-03T06:26:00Z">
              <w:tcPr>
                <w:tcW w:w="463" w:type="dxa"/>
                <w:vAlign w:val="bottom"/>
              </w:tcPr>
            </w:tcPrChange>
          </w:tcPr>
          <w:p w14:paraId="58E3E35B" w14:textId="16349591" w:rsidR="00C87CFE" w:rsidRPr="00F665AE" w:rsidRDefault="00C87CFE" w:rsidP="00C87CFE">
            <w:pPr>
              <w:jc w:val="center"/>
              <w:rPr>
                <w:ins w:id="15057" w:author="Στάθης Καπ" w:date="2023-03-03T03:53:00Z"/>
                <w:rFonts w:cstheme="minorHAnsi"/>
                <w:sz w:val="16"/>
                <w:szCs w:val="16"/>
              </w:rPr>
            </w:pPr>
            <w:ins w:id="15058" w:author="Στάθης Καπ" w:date="2023-03-03T03:54:00Z">
              <w:r w:rsidRPr="00F665AE">
                <w:rPr>
                  <w:rFonts w:ascii="Calibri" w:hAnsi="Calibri" w:cs="Calibri"/>
                  <w:color w:val="000000"/>
                  <w:sz w:val="16"/>
                  <w:szCs w:val="16"/>
                  <w:rPrChange w:id="15059" w:author="Στάθης Καπ" w:date="2023-03-03T03:55:00Z">
                    <w:rPr>
                      <w:rFonts w:ascii="Calibri" w:hAnsi="Calibri" w:cs="Calibri"/>
                      <w:color w:val="000000"/>
                      <w:sz w:val="18"/>
                      <w:szCs w:val="18"/>
                    </w:rPr>
                  </w:rPrChange>
                </w:rPr>
                <w:t>216</w:t>
              </w:r>
            </w:ins>
          </w:p>
        </w:tc>
        <w:tc>
          <w:tcPr>
            <w:tcW w:w="541" w:type="dxa"/>
            <w:vAlign w:val="bottom"/>
            <w:tcPrChange w:id="15060" w:author="Στάθης Καπ" w:date="2023-03-03T06:26:00Z">
              <w:tcPr>
                <w:tcW w:w="541" w:type="dxa"/>
                <w:vAlign w:val="bottom"/>
              </w:tcPr>
            </w:tcPrChange>
          </w:tcPr>
          <w:p w14:paraId="3995FC84" w14:textId="7A5A8AA7" w:rsidR="00C87CFE" w:rsidRPr="00F665AE" w:rsidRDefault="00C87CFE" w:rsidP="00C87CFE">
            <w:pPr>
              <w:jc w:val="center"/>
              <w:rPr>
                <w:ins w:id="15061" w:author="Στάθης Καπ" w:date="2023-03-03T03:53:00Z"/>
                <w:rFonts w:cstheme="minorHAnsi"/>
                <w:sz w:val="16"/>
                <w:szCs w:val="16"/>
              </w:rPr>
            </w:pPr>
            <w:ins w:id="15062" w:author="Στάθης Καπ" w:date="2023-03-03T03:54:00Z">
              <w:r w:rsidRPr="00F665AE">
                <w:rPr>
                  <w:rFonts w:ascii="Calibri" w:hAnsi="Calibri" w:cs="Calibri"/>
                  <w:color w:val="000000"/>
                  <w:sz w:val="16"/>
                  <w:szCs w:val="16"/>
                  <w:rPrChange w:id="15063" w:author="Στάθης Καπ" w:date="2023-03-03T03:55:00Z">
                    <w:rPr>
                      <w:rFonts w:ascii="Calibri" w:hAnsi="Calibri" w:cs="Calibri"/>
                      <w:color w:val="000000"/>
                      <w:sz w:val="18"/>
                      <w:szCs w:val="18"/>
                    </w:rPr>
                  </w:rPrChange>
                </w:rPr>
                <w:t>0.181</w:t>
              </w:r>
            </w:ins>
          </w:p>
        </w:tc>
        <w:tc>
          <w:tcPr>
            <w:tcW w:w="589" w:type="dxa"/>
            <w:vAlign w:val="center"/>
            <w:tcPrChange w:id="15064" w:author="Στάθης Καπ" w:date="2023-03-03T06:26:00Z">
              <w:tcPr>
                <w:tcW w:w="589" w:type="dxa"/>
                <w:vAlign w:val="center"/>
              </w:tcPr>
            </w:tcPrChange>
          </w:tcPr>
          <w:p w14:paraId="4A05215B" w14:textId="32D8BB9C" w:rsidR="00C87CFE" w:rsidRPr="00F665AE" w:rsidRDefault="00C87CFE" w:rsidP="00C87CFE">
            <w:pPr>
              <w:jc w:val="center"/>
              <w:rPr>
                <w:ins w:id="15065" w:author="Στάθης Καπ" w:date="2023-03-03T03:53:00Z"/>
                <w:rFonts w:cstheme="minorHAnsi"/>
                <w:sz w:val="16"/>
                <w:szCs w:val="16"/>
              </w:rPr>
            </w:pPr>
            <w:ins w:id="15066" w:author="Στάθης Καπ" w:date="2023-03-03T06:19:00Z">
              <w:r>
                <w:rPr>
                  <w:rFonts w:ascii="Calibri" w:hAnsi="Calibri" w:cstheme="minorHAnsi"/>
                  <w:color w:val="000000"/>
                  <w:sz w:val="16"/>
                  <w:szCs w:val="16"/>
                </w:rPr>
                <w:t>9.62</w:t>
              </w:r>
            </w:ins>
          </w:p>
        </w:tc>
      </w:tr>
      <w:tr w:rsidR="00C87CFE" w:rsidRPr="00BB05AC" w14:paraId="2C7222FB" w14:textId="77777777" w:rsidTr="00F03C40">
        <w:tblPrEx>
          <w:tblW w:w="0" w:type="auto"/>
          <w:tblBorders>
            <w:insideH w:val="none" w:sz="0" w:space="0" w:color="auto"/>
            <w:insideV w:val="none" w:sz="0" w:space="0" w:color="auto"/>
          </w:tblBorders>
          <w:tblCellMar>
            <w:left w:w="0" w:type="dxa"/>
            <w:right w:w="0" w:type="dxa"/>
          </w:tblCellMar>
          <w:tblPrExChange w:id="1506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068" w:author="Στάθης Καπ" w:date="2023-03-03T03:53:00Z"/>
        </w:trPr>
        <w:tc>
          <w:tcPr>
            <w:tcW w:w="515" w:type="dxa"/>
            <w:tcBorders>
              <w:top w:val="nil"/>
              <w:bottom w:val="nil"/>
              <w:right w:val="single" w:sz="4" w:space="0" w:color="auto"/>
            </w:tcBorders>
            <w:shd w:val="clear" w:color="auto" w:fill="E7E6E6" w:themeFill="background2"/>
            <w:vAlign w:val="bottom"/>
            <w:tcPrChange w:id="15069" w:author="Στάθης Καπ" w:date="2023-03-03T06:26:00Z">
              <w:tcPr>
                <w:tcW w:w="515" w:type="dxa"/>
                <w:vAlign w:val="center"/>
              </w:tcPr>
            </w:tcPrChange>
          </w:tcPr>
          <w:p w14:paraId="4B11FCF7" w14:textId="7E862499" w:rsidR="00C87CFE" w:rsidRPr="00F665AE" w:rsidRDefault="00C87CFE" w:rsidP="00C87CFE">
            <w:pPr>
              <w:jc w:val="center"/>
              <w:rPr>
                <w:ins w:id="15070" w:author="Στάθης Καπ" w:date="2023-03-03T03:53:00Z"/>
                <w:sz w:val="16"/>
                <w:szCs w:val="16"/>
              </w:rPr>
            </w:pPr>
            <w:ins w:id="15071" w:author="Στάθης Καπ" w:date="2023-03-03T03:54:00Z">
              <w:r w:rsidRPr="00F665AE">
                <w:rPr>
                  <w:rFonts w:ascii="Calibri" w:hAnsi="Calibri" w:cs="Calibri"/>
                  <w:color w:val="000000"/>
                  <w:sz w:val="16"/>
                  <w:szCs w:val="16"/>
                  <w:rPrChange w:id="15072" w:author="Στάθης Καπ" w:date="2023-03-03T03:55:00Z">
                    <w:rPr>
                      <w:rFonts w:ascii="Calibri" w:hAnsi="Calibri" w:cs="Calibri"/>
                      <w:color w:val="000000"/>
                      <w:sz w:val="18"/>
                      <w:szCs w:val="18"/>
                    </w:rPr>
                  </w:rPrChange>
                </w:rPr>
                <w:t>r110</w:t>
              </w:r>
            </w:ins>
          </w:p>
        </w:tc>
        <w:tc>
          <w:tcPr>
            <w:tcW w:w="560" w:type="dxa"/>
            <w:tcBorders>
              <w:left w:val="single" w:sz="4" w:space="0" w:color="auto"/>
            </w:tcBorders>
            <w:tcPrChange w:id="15073" w:author="Στάθης Καπ" w:date="2023-03-03T06:26:00Z">
              <w:tcPr>
                <w:tcW w:w="560" w:type="dxa"/>
              </w:tcPr>
            </w:tcPrChange>
          </w:tcPr>
          <w:p w14:paraId="0C2266CD" w14:textId="7B36EC34" w:rsidR="00C87CFE" w:rsidRPr="00F665AE" w:rsidRDefault="00C87CFE" w:rsidP="00C87CFE">
            <w:pPr>
              <w:jc w:val="center"/>
              <w:rPr>
                <w:ins w:id="15074" w:author="Στάθης Καπ" w:date="2023-03-03T03:53:00Z"/>
                <w:rFonts w:cstheme="minorHAnsi"/>
                <w:sz w:val="16"/>
                <w:szCs w:val="16"/>
              </w:rPr>
            </w:pPr>
            <w:ins w:id="15075" w:author="Στάθης Καπ" w:date="2023-03-03T03:54:00Z">
              <w:r w:rsidRPr="00F665AE">
                <w:rPr>
                  <w:sz w:val="16"/>
                  <w:szCs w:val="16"/>
                  <w:rPrChange w:id="15076" w:author="Στάθης Καπ" w:date="2023-03-03T03:55:00Z">
                    <w:rPr>
                      <w:sz w:val="18"/>
                      <w:szCs w:val="18"/>
                    </w:rPr>
                  </w:rPrChange>
                </w:rPr>
                <w:t>284</w:t>
              </w:r>
            </w:ins>
          </w:p>
        </w:tc>
        <w:tc>
          <w:tcPr>
            <w:tcW w:w="855" w:type="dxa"/>
            <w:tcPrChange w:id="15077" w:author="Στάθης Καπ" w:date="2023-03-03T06:26:00Z">
              <w:tcPr>
                <w:tcW w:w="855" w:type="dxa"/>
              </w:tcPr>
            </w:tcPrChange>
          </w:tcPr>
          <w:p w14:paraId="1ECE7C80" w14:textId="05107304" w:rsidR="00C87CFE" w:rsidRPr="00F665AE" w:rsidRDefault="00C87CFE" w:rsidP="00C87CFE">
            <w:pPr>
              <w:jc w:val="center"/>
              <w:rPr>
                <w:ins w:id="15078" w:author="Στάθης Καπ" w:date="2023-03-03T03:53:00Z"/>
                <w:rFonts w:cstheme="minorHAnsi"/>
                <w:sz w:val="16"/>
                <w:szCs w:val="16"/>
              </w:rPr>
            </w:pPr>
            <w:ins w:id="15079" w:author="Στάθης Καπ" w:date="2023-03-03T03:54:00Z">
              <w:r w:rsidRPr="00F665AE">
                <w:rPr>
                  <w:sz w:val="16"/>
                  <w:szCs w:val="16"/>
                  <w:rPrChange w:id="15080" w:author="Στάθης Καπ" w:date="2023-03-03T03:55:00Z">
                    <w:rPr>
                      <w:sz w:val="18"/>
                      <w:szCs w:val="18"/>
                    </w:rPr>
                  </w:rPrChange>
                </w:rPr>
                <w:t>281</w:t>
              </w:r>
            </w:ins>
          </w:p>
        </w:tc>
        <w:tc>
          <w:tcPr>
            <w:tcW w:w="544" w:type="dxa"/>
            <w:vAlign w:val="bottom"/>
            <w:tcPrChange w:id="15081" w:author="Στάθης Καπ" w:date="2023-03-03T06:26:00Z">
              <w:tcPr>
                <w:tcW w:w="544" w:type="dxa"/>
                <w:vAlign w:val="bottom"/>
              </w:tcPr>
            </w:tcPrChange>
          </w:tcPr>
          <w:p w14:paraId="728AEC8D" w14:textId="6319181F" w:rsidR="00C87CFE" w:rsidRPr="00F665AE" w:rsidRDefault="00C87CFE" w:rsidP="00C87CFE">
            <w:pPr>
              <w:jc w:val="center"/>
              <w:rPr>
                <w:ins w:id="15082" w:author="Στάθης Καπ" w:date="2023-03-03T03:53:00Z"/>
                <w:rFonts w:cstheme="minorHAnsi"/>
                <w:sz w:val="16"/>
                <w:szCs w:val="16"/>
              </w:rPr>
            </w:pPr>
            <w:ins w:id="15083" w:author="Στάθης Καπ" w:date="2023-03-03T03:54:00Z">
              <w:r w:rsidRPr="00F665AE">
                <w:rPr>
                  <w:rFonts w:ascii="Calibri" w:hAnsi="Calibri" w:cs="Calibri"/>
                  <w:color w:val="000000"/>
                  <w:sz w:val="16"/>
                  <w:szCs w:val="16"/>
                  <w:rPrChange w:id="15084" w:author="Στάθης Καπ" w:date="2023-03-03T03:55:00Z">
                    <w:rPr>
                      <w:rFonts w:ascii="Calibri" w:hAnsi="Calibri" w:cs="Calibri"/>
                      <w:color w:val="000000"/>
                      <w:sz w:val="18"/>
                      <w:szCs w:val="18"/>
                    </w:rPr>
                  </w:rPrChange>
                </w:rPr>
                <w:t>255</w:t>
              </w:r>
            </w:ins>
          </w:p>
        </w:tc>
        <w:tc>
          <w:tcPr>
            <w:tcW w:w="621" w:type="dxa"/>
            <w:vAlign w:val="bottom"/>
            <w:tcPrChange w:id="15085" w:author="Στάθης Καπ" w:date="2023-03-03T06:26:00Z">
              <w:tcPr>
                <w:tcW w:w="621" w:type="dxa"/>
                <w:vAlign w:val="bottom"/>
              </w:tcPr>
            </w:tcPrChange>
          </w:tcPr>
          <w:p w14:paraId="56A1C3F3" w14:textId="54BF5BE4" w:rsidR="00C87CFE" w:rsidRPr="00F665AE" w:rsidRDefault="00C87CFE" w:rsidP="00C87CFE">
            <w:pPr>
              <w:jc w:val="center"/>
              <w:rPr>
                <w:ins w:id="15086" w:author="Στάθης Καπ" w:date="2023-03-03T03:53:00Z"/>
                <w:rFonts w:cstheme="minorHAnsi"/>
                <w:sz w:val="16"/>
                <w:szCs w:val="16"/>
              </w:rPr>
            </w:pPr>
            <w:ins w:id="15087" w:author="Στάθης Καπ" w:date="2023-03-03T03:54:00Z">
              <w:r w:rsidRPr="00F665AE">
                <w:rPr>
                  <w:rFonts w:ascii="Calibri" w:hAnsi="Calibri" w:cs="Calibri"/>
                  <w:color w:val="000000"/>
                  <w:sz w:val="16"/>
                  <w:szCs w:val="16"/>
                  <w:rPrChange w:id="15088" w:author="Στάθης Καπ" w:date="2023-03-03T03:55:00Z">
                    <w:rPr>
                      <w:rFonts w:ascii="Calibri" w:hAnsi="Calibri" w:cs="Calibri"/>
                      <w:color w:val="000000"/>
                      <w:sz w:val="18"/>
                      <w:szCs w:val="18"/>
                    </w:rPr>
                  </w:rPrChange>
                </w:rPr>
                <w:t>0.197</w:t>
              </w:r>
            </w:ins>
          </w:p>
        </w:tc>
        <w:tc>
          <w:tcPr>
            <w:tcW w:w="669" w:type="dxa"/>
            <w:vAlign w:val="center"/>
            <w:tcPrChange w:id="15089" w:author="Στάθης Καπ" w:date="2023-03-03T06:26:00Z">
              <w:tcPr>
                <w:tcW w:w="669" w:type="dxa"/>
                <w:vAlign w:val="center"/>
              </w:tcPr>
            </w:tcPrChange>
          </w:tcPr>
          <w:p w14:paraId="16E71C51" w14:textId="4B6DECDA" w:rsidR="00C87CFE" w:rsidRPr="00F665AE" w:rsidRDefault="00C87CFE" w:rsidP="00C87CFE">
            <w:pPr>
              <w:jc w:val="center"/>
              <w:rPr>
                <w:ins w:id="15090" w:author="Στάθης Καπ" w:date="2023-03-03T03:53:00Z"/>
                <w:rFonts w:cstheme="minorHAnsi"/>
                <w:sz w:val="16"/>
                <w:szCs w:val="16"/>
              </w:rPr>
            </w:pPr>
            <w:ins w:id="15091" w:author="Στάθης Καπ" w:date="2023-03-03T06:18:00Z">
              <w:r>
                <w:rPr>
                  <w:rFonts w:ascii="Calibri" w:hAnsi="Calibri" w:cstheme="minorHAnsi"/>
                  <w:color w:val="000000"/>
                  <w:sz w:val="16"/>
                  <w:szCs w:val="16"/>
                </w:rPr>
                <w:t>10.21</w:t>
              </w:r>
            </w:ins>
          </w:p>
        </w:tc>
        <w:tc>
          <w:tcPr>
            <w:tcW w:w="543" w:type="dxa"/>
            <w:vAlign w:val="bottom"/>
            <w:tcPrChange w:id="15092" w:author="Στάθης Καπ" w:date="2023-03-03T06:26:00Z">
              <w:tcPr>
                <w:tcW w:w="543" w:type="dxa"/>
                <w:vAlign w:val="bottom"/>
              </w:tcPr>
            </w:tcPrChange>
          </w:tcPr>
          <w:p w14:paraId="3B361D80" w14:textId="4C35129E" w:rsidR="00C87CFE" w:rsidRPr="00F665AE" w:rsidRDefault="00C87CFE" w:rsidP="00C87CFE">
            <w:pPr>
              <w:jc w:val="center"/>
              <w:rPr>
                <w:ins w:id="15093" w:author="Στάθης Καπ" w:date="2023-03-03T03:53:00Z"/>
                <w:rFonts w:cstheme="minorHAnsi"/>
                <w:sz w:val="16"/>
                <w:szCs w:val="16"/>
              </w:rPr>
            </w:pPr>
            <w:ins w:id="15094" w:author="Στάθης Καπ" w:date="2023-03-03T03:54:00Z">
              <w:r w:rsidRPr="00F665AE">
                <w:rPr>
                  <w:rFonts w:ascii="Calibri" w:hAnsi="Calibri" w:cs="Calibri"/>
                  <w:color w:val="000000"/>
                  <w:sz w:val="16"/>
                  <w:szCs w:val="16"/>
                  <w:rPrChange w:id="15095" w:author="Στάθης Καπ" w:date="2023-03-03T03:55:00Z">
                    <w:rPr>
                      <w:rFonts w:ascii="Calibri" w:hAnsi="Calibri" w:cs="Calibri"/>
                      <w:color w:val="000000"/>
                      <w:sz w:val="18"/>
                      <w:szCs w:val="18"/>
                    </w:rPr>
                  </w:rPrChange>
                </w:rPr>
                <w:t>256</w:t>
              </w:r>
            </w:ins>
          </w:p>
        </w:tc>
        <w:tc>
          <w:tcPr>
            <w:tcW w:w="621" w:type="dxa"/>
            <w:vAlign w:val="bottom"/>
            <w:tcPrChange w:id="15096" w:author="Στάθης Καπ" w:date="2023-03-03T06:26:00Z">
              <w:tcPr>
                <w:tcW w:w="621" w:type="dxa"/>
                <w:vAlign w:val="bottom"/>
              </w:tcPr>
            </w:tcPrChange>
          </w:tcPr>
          <w:p w14:paraId="26169BAE" w14:textId="2B181A9B" w:rsidR="00C87CFE" w:rsidRPr="00F665AE" w:rsidRDefault="00C87CFE" w:rsidP="00C87CFE">
            <w:pPr>
              <w:jc w:val="center"/>
              <w:rPr>
                <w:ins w:id="15097" w:author="Στάθης Καπ" w:date="2023-03-03T03:53:00Z"/>
                <w:rFonts w:cstheme="minorHAnsi"/>
                <w:sz w:val="16"/>
                <w:szCs w:val="16"/>
              </w:rPr>
            </w:pPr>
            <w:ins w:id="15098" w:author="Στάθης Καπ" w:date="2023-03-03T03:54:00Z">
              <w:r w:rsidRPr="00F665AE">
                <w:rPr>
                  <w:rFonts w:ascii="Calibri" w:hAnsi="Calibri" w:cs="Calibri"/>
                  <w:color w:val="000000"/>
                  <w:sz w:val="16"/>
                  <w:szCs w:val="16"/>
                  <w:rPrChange w:id="15099" w:author="Στάθης Καπ" w:date="2023-03-03T03:55:00Z">
                    <w:rPr>
                      <w:rFonts w:ascii="Calibri" w:hAnsi="Calibri" w:cs="Calibri"/>
                      <w:color w:val="000000"/>
                      <w:sz w:val="18"/>
                      <w:szCs w:val="18"/>
                    </w:rPr>
                  </w:rPrChange>
                </w:rPr>
                <w:t>0.185</w:t>
              </w:r>
            </w:ins>
          </w:p>
        </w:tc>
        <w:tc>
          <w:tcPr>
            <w:tcW w:w="669" w:type="dxa"/>
            <w:vAlign w:val="center"/>
            <w:tcPrChange w:id="15100" w:author="Στάθης Καπ" w:date="2023-03-03T06:26:00Z">
              <w:tcPr>
                <w:tcW w:w="669" w:type="dxa"/>
                <w:vAlign w:val="center"/>
              </w:tcPr>
            </w:tcPrChange>
          </w:tcPr>
          <w:p w14:paraId="4C5F366E" w14:textId="5654EF29" w:rsidR="00C87CFE" w:rsidRPr="00F665AE" w:rsidRDefault="00C87CFE" w:rsidP="00C87CFE">
            <w:pPr>
              <w:jc w:val="center"/>
              <w:rPr>
                <w:ins w:id="15101" w:author="Στάθης Καπ" w:date="2023-03-03T03:53:00Z"/>
                <w:rFonts w:cstheme="minorHAnsi"/>
                <w:sz w:val="16"/>
                <w:szCs w:val="16"/>
              </w:rPr>
            </w:pPr>
            <w:ins w:id="15102" w:author="Στάθης Καπ" w:date="2023-03-03T06:18:00Z">
              <w:r>
                <w:rPr>
                  <w:rFonts w:ascii="Calibri" w:hAnsi="Calibri" w:cstheme="minorHAnsi"/>
                  <w:color w:val="000000"/>
                  <w:sz w:val="16"/>
                  <w:szCs w:val="16"/>
                </w:rPr>
                <w:t>-0.39</w:t>
              </w:r>
            </w:ins>
          </w:p>
        </w:tc>
        <w:tc>
          <w:tcPr>
            <w:tcW w:w="508" w:type="dxa"/>
            <w:vAlign w:val="bottom"/>
            <w:tcPrChange w:id="15103" w:author="Στάθης Καπ" w:date="2023-03-03T06:26:00Z">
              <w:tcPr>
                <w:tcW w:w="508" w:type="dxa"/>
                <w:vAlign w:val="bottom"/>
              </w:tcPr>
            </w:tcPrChange>
          </w:tcPr>
          <w:p w14:paraId="7BB7FA17" w14:textId="56C172AA" w:rsidR="00C87CFE" w:rsidRPr="00F665AE" w:rsidRDefault="00C87CFE" w:rsidP="00C87CFE">
            <w:pPr>
              <w:jc w:val="center"/>
              <w:rPr>
                <w:ins w:id="15104" w:author="Στάθης Καπ" w:date="2023-03-03T03:53:00Z"/>
                <w:rFonts w:cstheme="minorHAnsi"/>
                <w:sz w:val="16"/>
                <w:szCs w:val="16"/>
              </w:rPr>
            </w:pPr>
            <w:ins w:id="15105" w:author="Στάθης Καπ" w:date="2023-03-03T03:54:00Z">
              <w:r w:rsidRPr="00F665AE">
                <w:rPr>
                  <w:rFonts w:ascii="Calibri" w:hAnsi="Calibri" w:cs="Calibri"/>
                  <w:color w:val="000000"/>
                  <w:sz w:val="16"/>
                  <w:szCs w:val="16"/>
                  <w:rPrChange w:id="15106" w:author="Στάθης Καπ" w:date="2023-03-03T03:55:00Z">
                    <w:rPr>
                      <w:rFonts w:ascii="Calibri" w:hAnsi="Calibri" w:cs="Calibri"/>
                      <w:color w:val="000000"/>
                      <w:sz w:val="18"/>
                      <w:szCs w:val="18"/>
                    </w:rPr>
                  </w:rPrChange>
                </w:rPr>
                <w:t>225</w:t>
              </w:r>
            </w:ins>
          </w:p>
        </w:tc>
        <w:tc>
          <w:tcPr>
            <w:tcW w:w="541" w:type="dxa"/>
            <w:vAlign w:val="bottom"/>
            <w:tcPrChange w:id="15107" w:author="Στάθης Καπ" w:date="2023-03-03T06:26:00Z">
              <w:tcPr>
                <w:tcW w:w="541" w:type="dxa"/>
                <w:vAlign w:val="bottom"/>
              </w:tcPr>
            </w:tcPrChange>
          </w:tcPr>
          <w:p w14:paraId="5C024648" w14:textId="5658D31A" w:rsidR="00C87CFE" w:rsidRPr="00F665AE" w:rsidRDefault="00C87CFE" w:rsidP="00C87CFE">
            <w:pPr>
              <w:jc w:val="center"/>
              <w:rPr>
                <w:ins w:id="15108" w:author="Στάθης Καπ" w:date="2023-03-03T03:53:00Z"/>
                <w:rFonts w:cstheme="minorHAnsi"/>
                <w:sz w:val="16"/>
                <w:szCs w:val="16"/>
              </w:rPr>
            </w:pPr>
            <w:ins w:id="15109" w:author="Στάθης Καπ" w:date="2023-03-03T03:54:00Z">
              <w:r w:rsidRPr="00F665AE">
                <w:rPr>
                  <w:rFonts w:ascii="Calibri" w:hAnsi="Calibri" w:cs="Calibri"/>
                  <w:color w:val="000000"/>
                  <w:sz w:val="16"/>
                  <w:szCs w:val="16"/>
                  <w:rPrChange w:id="15110" w:author="Στάθης Καπ" w:date="2023-03-03T03:55:00Z">
                    <w:rPr>
                      <w:rFonts w:ascii="Calibri" w:hAnsi="Calibri" w:cs="Calibri"/>
                      <w:color w:val="000000"/>
                      <w:sz w:val="18"/>
                      <w:szCs w:val="18"/>
                    </w:rPr>
                  </w:rPrChange>
                </w:rPr>
                <w:t>0.17</w:t>
              </w:r>
            </w:ins>
          </w:p>
        </w:tc>
        <w:tc>
          <w:tcPr>
            <w:tcW w:w="589" w:type="dxa"/>
            <w:vAlign w:val="center"/>
            <w:tcPrChange w:id="15111" w:author="Στάθης Καπ" w:date="2023-03-03T06:26:00Z">
              <w:tcPr>
                <w:tcW w:w="589" w:type="dxa"/>
                <w:vAlign w:val="center"/>
              </w:tcPr>
            </w:tcPrChange>
          </w:tcPr>
          <w:p w14:paraId="5E4F10CB" w14:textId="22E9F944" w:rsidR="00C87CFE" w:rsidRPr="00F665AE" w:rsidRDefault="00C87CFE" w:rsidP="00C87CFE">
            <w:pPr>
              <w:jc w:val="center"/>
              <w:rPr>
                <w:ins w:id="15112" w:author="Στάθης Καπ" w:date="2023-03-03T03:53:00Z"/>
                <w:rFonts w:cstheme="minorHAnsi"/>
                <w:sz w:val="16"/>
                <w:szCs w:val="16"/>
              </w:rPr>
            </w:pPr>
            <w:ins w:id="15113" w:author="Στάθης Καπ" w:date="2023-03-03T06:18:00Z">
              <w:r>
                <w:rPr>
                  <w:rFonts w:ascii="Calibri" w:hAnsi="Calibri" w:cstheme="minorHAnsi"/>
                  <w:color w:val="000000"/>
                  <w:sz w:val="16"/>
                  <w:szCs w:val="16"/>
                </w:rPr>
                <w:t>11.76</w:t>
              </w:r>
            </w:ins>
          </w:p>
        </w:tc>
        <w:tc>
          <w:tcPr>
            <w:tcW w:w="463" w:type="dxa"/>
            <w:vAlign w:val="bottom"/>
            <w:tcPrChange w:id="15114" w:author="Στάθης Καπ" w:date="2023-03-03T06:26:00Z">
              <w:tcPr>
                <w:tcW w:w="463" w:type="dxa"/>
                <w:vAlign w:val="bottom"/>
              </w:tcPr>
            </w:tcPrChange>
          </w:tcPr>
          <w:p w14:paraId="1A443761" w14:textId="28A76324" w:rsidR="00C87CFE" w:rsidRPr="00F665AE" w:rsidRDefault="00C87CFE" w:rsidP="00C87CFE">
            <w:pPr>
              <w:jc w:val="center"/>
              <w:rPr>
                <w:ins w:id="15115" w:author="Στάθης Καπ" w:date="2023-03-03T03:53:00Z"/>
                <w:rFonts w:cstheme="minorHAnsi"/>
                <w:sz w:val="16"/>
                <w:szCs w:val="16"/>
              </w:rPr>
            </w:pPr>
            <w:ins w:id="15116" w:author="Στάθης Καπ" w:date="2023-03-03T03:54:00Z">
              <w:r w:rsidRPr="00F665AE">
                <w:rPr>
                  <w:rFonts w:ascii="Calibri" w:hAnsi="Calibri" w:cs="Calibri"/>
                  <w:color w:val="000000"/>
                  <w:sz w:val="16"/>
                  <w:szCs w:val="16"/>
                  <w:rPrChange w:id="15117" w:author="Στάθης Καπ" w:date="2023-03-03T03:55:00Z">
                    <w:rPr>
                      <w:rFonts w:ascii="Calibri" w:hAnsi="Calibri" w:cs="Calibri"/>
                      <w:color w:val="000000"/>
                      <w:sz w:val="18"/>
                      <w:szCs w:val="18"/>
                    </w:rPr>
                  </w:rPrChange>
                </w:rPr>
                <w:t>223</w:t>
              </w:r>
            </w:ins>
          </w:p>
        </w:tc>
        <w:tc>
          <w:tcPr>
            <w:tcW w:w="541" w:type="dxa"/>
            <w:vAlign w:val="bottom"/>
            <w:tcPrChange w:id="15118" w:author="Στάθης Καπ" w:date="2023-03-03T06:26:00Z">
              <w:tcPr>
                <w:tcW w:w="541" w:type="dxa"/>
                <w:vAlign w:val="bottom"/>
              </w:tcPr>
            </w:tcPrChange>
          </w:tcPr>
          <w:p w14:paraId="460D52D7" w14:textId="389315A0" w:rsidR="00C87CFE" w:rsidRPr="00F665AE" w:rsidRDefault="00C87CFE" w:rsidP="00C87CFE">
            <w:pPr>
              <w:jc w:val="center"/>
              <w:rPr>
                <w:ins w:id="15119" w:author="Στάθης Καπ" w:date="2023-03-03T03:53:00Z"/>
                <w:rFonts w:cstheme="minorHAnsi"/>
                <w:sz w:val="16"/>
                <w:szCs w:val="16"/>
              </w:rPr>
            </w:pPr>
            <w:ins w:id="15120" w:author="Στάθης Καπ" w:date="2023-03-03T03:54:00Z">
              <w:r w:rsidRPr="00F665AE">
                <w:rPr>
                  <w:rFonts w:ascii="Calibri" w:hAnsi="Calibri" w:cs="Calibri"/>
                  <w:color w:val="000000"/>
                  <w:sz w:val="16"/>
                  <w:szCs w:val="16"/>
                  <w:rPrChange w:id="15121" w:author="Στάθης Καπ" w:date="2023-03-03T03:55:00Z">
                    <w:rPr>
                      <w:rFonts w:ascii="Calibri" w:hAnsi="Calibri" w:cs="Calibri"/>
                      <w:color w:val="000000"/>
                      <w:sz w:val="18"/>
                      <w:szCs w:val="18"/>
                    </w:rPr>
                  </w:rPrChange>
                </w:rPr>
                <w:t>0.178</w:t>
              </w:r>
            </w:ins>
          </w:p>
        </w:tc>
        <w:tc>
          <w:tcPr>
            <w:tcW w:w="589" w:type="dxa"/>
            <w:vAlign w:val="center"/>
            <w:tcPrChange w:id="15122" w:author="Στάθης Καπ" w:date="2023-03-03T06:26:00Z">
              <w:tcPr>
                <w:tcW w:w="589" w:type="dxa"/>
                <w:vAlign w:val="center"/>
              </w:tcPr>
            </w:tcPrChange>
          </w:tcPr>
          <w:p w14:paraId="082FCA57" w14:textId="3FA228C3" w:rsidR="00C87CFE" w:rsidRPr="00F665AE" w:rsidRDefault="00C87CFE" w:rsidP="00C87CFE">
            <w:pPr>
              <w:jc w:val="center"/>
              <w:rPr>
                <w:ins w:id="15123" w:author="Στάθης Καπ" w:date="2023-03-03T03:53:00Z"/>
                <w:rFonts w:cstheme="minorHAnsi"/>
                <w:sz w:val="16"/>
                <w:szCs w:val="16"/>
              </w:rPr>
            </w:pPr>
            <w:ins w:id="15124" w:author="Στάθης Καπ" w:date="2023-03-03T06:19:00Z">
              <w:r>
                <w:rPr>
                  <w:rFonts w:ascii="Calibri" w:hAnsi="Calibri" w:cstheme="minorHAnsi"/>
                  <w:color w:val="000000"/>
                  <w:sz w:val="16"/>
                  <w:szCs w:val="16"/>
                </w:rPr>
                <w:t>12.55</w:t>
              </w:r>
            </w:ins>
          </w:p>
        </w:tc>
      </w:tr>
      <w:tr w:rsidR="00C87CFE" w:rsidRPr="00BB05AC" w14:paraId="0048EDF3" w14:textId="77777777" w:rsidTr="00F03C40">
        <w:tblPrEx>
          <w:tblW w:w="0" w:type="auto"/>
          <w:tblBorders>
            <w:insideH w:val="none" w:sz="0" w:space="0" w:color="auto"/>
            <w:insideV w:val="none" w:sz="0" w:space="0" w:color="auto"/>
          </w:tblBorders>
          <w:tblCellMar>
            <w:left w:w="0" w:type="dxa"/>
            <w:right w:w="0" w:type="dxa"/>
          </w:tblCellMar>
          <w:tblPrExChange w:id="1512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126" w:author="Στάθης Καπ" w:date="2023-03-03T03:53:00Z"/>
        </w:trPr>
        <w:tc>
          <w:tcPr>
            <w:tcW w:w="515" w:type="dxa"/>
            <w:tcBorders>
              <w:top w:val="nil"/>
              <w:bottom w:val="nil"/>
              <w:right w:val="single" w:sz="4" w:space="0" w:color="auto"/>
            </w:tcBorders>
            <w:shd w:val="clear" w:color="auto" w:fill="E7E6E6" w:themeFill="background2"/>
            <w:vAlign w:val="bottom"/>
            <w:tcPrChange w:id="15127" w:author="Στάθης Καπ" w:date="2023-03-03T06:26:00Z">
              <w:tcPr>
                <w:tcW w:w="515" w:type="dxa"/>
                <w:vAlign w:val="center"/>
              </w:tcPr>
            </w:tcPrChange>
          </w:tcPr>
          <w:p w14:paraId="09035DF5" w14:textId="7DB161C7" w:rsidR="00C87CFE" w:rsidRPr="00F665AE" w:rsidRDefault="00C87CFE" w:rsidP="00C87CFE">
            <w:pPr>
              <w:jc w:val="center"/>
              <w:rPr>
                <w:ins w:id="15128" w:author="Στάθης Καπ" w:date="2023-03-03T03:53:00Z"/>
                <w:sz w:val="16"/>
                <w:szCs w:val="16"/>
              </w:rPr>
            </w:pPr>
            <w:ins w:id="15129" w:author="Στάθης Καπ" w:date="2023-03-03T03:54:00Z">
              <w:r w:rsidRPr="00F665AE">
                <w:rPr>
                  <w:rFonts w:ascii="Calibri" w:hAnsi="Calibri" w:cs="Calibri"/>
                  <w:color w:val="000000"/>
                  <w:sz w:val="16"/>
                  <w:szCs w:val="16"/>
                  <w:rPrChange w:id="15130" w:author="Στάθης Καπ" w:date="2023-03-03T03:55:00Z">
                    <w:rPr>
                      <w:rFonts w:ascii="Calibri" w:hAnsi="Calibri" w:cs="Calibri"/>
                      <w:color w:val="000000"/>
                      <w:sz w:val="18"/>
                      <w:szCs w:val="18"/>
                    </w:rPr>
                  </w:rPrChange>
                </w:rPr>
                <w:t>r111</w:t>
              </w:r>
            </w:ins>
          </w:p>
        </w:tc>
        <w:tc>
          <w:tcPr>
            <w:tcW w:w="560" w:type="dxa"/>
            <w:tcBorders>
              <w:left w:val="single" w:sz="4" w:space="0" w:color="auto"/>
            </w:tcBorders>
            <w:tcPrChange w:id="15131" w:author="Στάθης Καπ" w:date="2023-03-03T06:26:00Z">
              <w:tcPr>
                <w:tcW w:w="560" w:type="dxa"/>
              </w:tcPr>
            </w:tcPrChange>
          </w:tcPr>
          <w:p w14:paraId="61383E6B" w14:textId="19011A83" w:rsidR="00C87CFE" w:rsidRPr="00F665AE" w:rsidRDefault="00C87CFE" w:rsidP="00C87CFE">
            <w:pPr>
              <w:jc w:val="center"/>
              <w:rPr>
                <w:ins w:id="15132" w:author="Στάθης Καπ" w:date="2023-03-03T03:53:00Z"/>
                <w:rFonts w:cstheme="minorHAnsi"/>
                <w:sz w:val="16"/>
                <w:szCs w:val="16"/>
              </w:rPr>
            </w:pPr>
            <w:ins w:id="15133" w:author="Στάθης Καπ" w:date="2023-03-03T03:54:00Z">
              <w:r w:rsidRPr="00F665AE">
                <w:rPr>
                  <w:sz w:val="16"/>
                  <w:szCs w:val="16"/>
                  <w:rPrChange w:id="15134" w:author="Στάθης Καπ" w:date="2023-03-03T03:55:00Z">
                    <w:rPr>
                      <w:sz w:val="18"/>
                      <w:szCs w:val="18"/>
                    </w:rPr>
                  </w:rPrChange>
                </w:rPr>
                <w:t>297</w:t>
              </w:r>
            </w:ins>
          </w:p>
        </w:tc>
        <w:tc>
          <w:tcPr>
            <w:tcW w:w="855" w:type="dxa"/>
            <w:tcPrChange w:id="15135" w:author="Στάθης Καπ" w:date="2023-03-03T06:26:00Z">
              <w:tcPr>
                <w:tcW w:w="855" w:type="dxa"/>
              </w:tcPr>
            </w:tcPrChange>
          </w:tcPr>
          <w:p w14:paraId="45BF7479" w14:textId="5A62D9F2" w:rsidR="00C87CFE" w:rsidRPr="00F665AE" w:rsidRDefault="00C87CFE" w:rsidP="00C87CFE">
            <w:pPr>
              <w:jc w:val="center"/>
              <w:rPr>
                <w:ins w:id="15136" w:author="Στάθης Καπ" w:date="2023-03-03T03:53:00Z"/>
                <w:rFonts w:cstheme="minorHAnsi"/>
                <w:sz w:val="16"/>
                <w:szCs w:val="16"/>
              </w:rPr>
            </w:pPr>
            <w:ins w:id="15137" w:author="Στάθης Καπ" w:date="2023-03-03T03:54:00Z">
              <w:r w:rsidRPr="00F665AE">
                <w:rPr>
                  <w:sz w:val="16"/>
                  <w:szCs w:val="16"/>
                  <w:rPrChange w:id="15138" w:author="Στάθης Καπ" w:date="2023-03-03T03:55:00Z">
                    <w:rPr>
                      <w:sz w:val="18"/>
                      <w:szCs w:val="18"/>
                    </w:rPr>
                  </w:rPrChange>
                </w:rPr>
                <w:t>295</w:t>
              </w:r>
            </w:ins>
          </w:p>
        </w:tc>
        <w:tc>
          <w:tcPr>
            <w:tcW w:w="544" w:type="dxa"/>
            <w:vAlign w:val="bottom"/>
            <w:tcPrChange w:id="15139" w:author="Στάθης Καπ" w:date="2023-03-03T06:26:00Z">
              <w:tcPr>
                <w:tcW w:w="544" w:type="dxa"/>
                <w:vAlign w:val="bottom"/>
              </w:tcPr>
            </w:tcPrChange>
          </w:tcPr>
          <w:p w14:paraId="5CE42B7C" w14:textId="1D500843" w:rsidR="00C87CFE" w:rsidRPr="00F665AE" w:rsidRDefault="00C87CFE" w:rsidP="00C87CFE">
            <w:pPr>
              <w:jc w:val="center"/>
              <w:rPr>
                <w:ins w:id="15140" w:author="Στάθης Καπ" w:date="2023-03-03T03:53:00Z"/>
                <w:rFonts w:cstheme="minorHAnsi"/>
                <w:sz w:val="16"/>
                <w:szCs w:val="16"/>
              </w:rPr>
            </w:pPr>
            <w:ins w:id="15141" w:author="Στάθης Καπ" w:date="2023-03-03T03:54:00Z">
              <w:r w:rsidRPr="00F665AE">
                <w:rPr>
                  <w:rFonts w:ascii="Calibri" w:hAnsi="Calibri" w:cs="Calibri"/>
                  <w:color w:val="000000"/>
                  <w:sz w:val="16"/>
                  <w:szCs w:val="16"/>
                  <w:rPrChange w:id="15142" w:author="Στάθης Καπ" w:date="2023-03-03T03:55:00Z">
                    <w:rPr>
                      <w:rFonts w:ascii="Calibri" w:hAnsi="Calibri" w:cs="Calibri"/>
                      <w:color w:val="000000"/>
                      <w:sz w:val="18"/>
                      <w:szCs w:val="18"/>
                    </w:rPr>
                  </w:rPrChange>
                </w:rPr>
                <w:t>259</w:t>
              </w:r>
            </w:ins>
          </w:p>
        </w:tc>
        <w:tc>
          <w:tcPr>
            <w:tcW w:w="621" w:type="dxa"/>
            <w:vAlign w:val="bottom"/>
            <w:tcPrChange w:id="15143" w:author="Στάθης Καπ" w:date="2023-03-03T06:26:00Z">
              <w:tcPr>
                <w:tcW w:w="621" w:type="dxa"/>
                <w:vAlign w:val="bottom"/>
              </w:tcPr>
            </w:tcPrChange>
          </w:tcPr>
          <w:p w14:paraId="3865129B" w14:textId="2259A2AC" w:rsidR="00C87CFE" w:rsidRPr="00F665AE" w:rsidRDefault="00C87CFE" w:rsidP="00C87CFE">
            <w:pPr>
              <w:jc w:val="center"/>
              <w:rPr>
                <w:ins w:id="15144" w:author="Στάθης Καπ" w:date="2023-03-03T03:53:00Z"/>
                <w:rFonts w:cstheme="minorHAnsi"/>
                <w:sz w:val="16"/>
                <w:szCs w:val="16"/>
              </w:rPr>
            </w:pPr>
            <w:ins w:id="15145" w:author="Στάθης Καπ" w:date="2023-03-03T03:54:00Z">
              <w:r w:rsidRPr="00F665AE">
                <w:rPr>
                  <w:rFonts w:ascii="Calibri" w:hAnsi="Calibri" w:cs="Calibri"/>
                  <w:color w:val="000000"/>
                  <w:sz w:val="16"/>
                  <w:szCs w:val="16"/>
                  <w:rPrChange w:id="15146" w:author="Στάθης Καπ" w:date="2023-03-03T03:55:00Z">
                    <w:rPr>
                      <w:rFonts w:ascii="Calibri" w:hAnsi="Calibri" w:cs="Calibri"/>
                      <w:color w:val="000000"/>
                      <w:sz w:val="18"/>
                      <w:szCs w:val="18"/>
                    </w:rPr>
                  </w:rPrChange>
                </w:rPr>
                <w:t>0.193</w:t>
              </w:r>
            </w:ins>
          </w:p>
        </w:tc>
        <w:tc>
          <w:tcPr>
            <w:tcW w:w="669" w:type="dxa"/>
            <w:vAlign w:val="center"/>
            <w:tcPrChange w:id="15147" w:author="Στάθης Καπ" w:date="2023-03-03T06:26:00Z">
              <w:tcPr>
                <w:tcW w:w="669" w:type="dxa"/>
                <w:vAlign w:val="center"/>
              </w:tcPr>
            </w:tcPrChange>
          </w:tcPr>
          <w:p w14:paraId="1887A6FE" w14:textId="5324556A" w:rsidR="00C87CFE" w:rsidRPr="00F665AE" w:rsidRDefault="00C87CFE" w:rsidP="00C87CFE">
            <w:pPr>
              <w:jc w:val="center"/>
              <w:rPr>
                <w:ins w:id="15148" w:author="Στάθης Καπ" w:date="2023-03-03T03:53:00Z"/>
                <w:rFonts w:cstheme="minorHAnsi"/>
                <w:sz w:val="16"/>
                <w:szCs w:val="16"/>
              </w:rPr>
            </w:pPr>
            <w:ins w:id="15149" w:author="Στάθης Καπ" w:date="2023-03-03T06:18:00Z">
              <w:r>
                <w:rPr>
                  <w:rFonts w:ascii="Calibri" w:hAnsi="Calibri" w:cstheme="minorHAnsi"/>
                  <w:color w:val="000000"/>
                  <w:sz w:val="16"/>
                  <w:szCs w:val="16"/>
                </w:rPr>
                <w:t>12.79</w:t>
              </w:r>
            </w:ins>
          </w:p>
        </w:tc>
        <w:tc>
          <w:tcPr>
            <w:tcW w:w="543" w:type="dxa"/>
            <w:vAlign w:val="bottom"/>
            <w:tcPrChange w:id="15150" w:author="Στάθης Καπ" w:date="2023-03-03T06:26:00Z">
              <w:tcPr>
                <w:tcW w:w="543" w:type="dxa"/>
                <w:vAlign w:val="bottom"/>
              </w:tcPr>
            </w:tcPrChange>
          </w:tcPr>
          <w:p w14:paraId="271E1A38" w14:textId="63C25A07" w:rsidR="00C87CFE" w:rsidRPr="00F665AE" w:rsidRDefault="00C87CFE" w:rsidP="00C87CFE">
            <w:pPr>
              <w:jc w:val="center"/>
              <w:rPr>
                <w:ins w:id="15151" w:author="Στάθης Καπ" w:date="2023-03-03T03:53:00Z"/>
                <w:rFonts w:cstheme="minorHAnsi"/>
                <w:sz w:val="16"/>
                <w:szCs w:val="16"/>
              </w:rPr>
            </w:pPr>
            <w:ins w:id="15152" w:author="Στάθης Καπ" w:date="2023-03-03T03:54:00Z">
              <w:r w:rsidRPr="00F665AE">
                <w:rPr>
                  <w:rFonts w:ascii="Calibri" w:hAnsi="Calibri" w:cs="Calibri"/>
                  <w:color w:val="000000"/>
                  <w:sz w:val="16"/>
                  <w:szCs w:val="16"/>
                  <w:rPrChange w:id="15153" w:author="Στάθης Καπ" w:date="2023-03-03T03:55:00Z">
                    <w:rPr>
                      <w:rFonts w:ascii="Calibri" w:hAnsi="Calibri" w:cs="Calibri"/>
                      <w:color w:val="000000"/>
                      <w:sz w:val="18"/>
                      <w:szCs w:val="18"/>
                    </w:rPr>
                  </w:rPrChange>
                </w:rPr>
                <w:t>260</w:t>
              </w:r>
            </w:ins>
          </w:p>
        </w:tc>
        <w:tc>
          <w:tcPr>
            <w:tcW w:w="621" w:type="dxa"/>
            <w:vAlign w:val="bottom"/>
            <w:tcPrChange w:id="15154" w:author="Στάθης Καπ" w:date="2023-03-03T06:26:00Z">
              <w:tcPr>
                <w:tcW w:w="621" w:type="dxa"/>
                <w:vAlign w:val="bottom"/>
              </w:tcPr>
            </w:tcPrChange>
          </w:tcPr>
          <w:p w14:paraId="48E095CF" w14:textId="3204AB91" w:rsidR="00C87CFE" w:rsidRPr="00F665AE" w:rsidRDefault="00C87CFE" w:rsidP="00C87CFE">
            <w:pPr>
              <w:jc w:val="center"/>
              <w:rPr>
                <w:ins w:id="15155" w:author="Στάθης Καπ" w:date="2023-03-03T03:53:00Z"/>
                <w:rFonts w:cstheme="minorHAnsi"/>
                <w:sz w:val="16"/>
                <w:szCs w:val="16"/>
              </w:rPr>
            </w:pPr>
            <w:ins w:id="15156" w:author="Στάθης Καπ" w:date="2023-03-03T03:54:00Z">
              <w:r w:rsidRPr="00F665AE">
                <w:rPr>
                  <w:rFonts w:ascii="Calibri" w:hAnsi="Calibri" w:cs="Calibri"/>
                  <w:color w:val="000000"/>
                  <w:sz w:val="16"/>
                  <w:szCs w:val="16"/>
                  <w:rPrChange w:id="15157" w:author="Στάθης Καπ" w:date="2023-03-03T03:55:00Z">
                    <w:rPr>
                      <w:rFonts w:ascii="Calibri" w:hAnsi="Calibri" w:cs="Calibri"/>
                      <w:color w:val="000000"/>
                      <w:sz w:val="18"/>
                      <w:szCs w:val="18"/>
                    </w:rPr>
                  </w:rPrChange>
                </w:rPr>
                <w:t>0.178</w:t>
              </w:r>
            </w:ins>
          </w:p>
        </w:tc>
        <w:tc>
          <w:tcPr>
            <w:tcW w:w="669" w:type="dxa"/>
            <w:vAlign w:val="center"/>
            <w:tcPrChange w:id="15158" w:author="Στάθης Καπ" w:date="2023-03-03T06:26:00Z">
              <w:tcPr>
                <w:tcW w:w="669" w:type="dxa"/>
                <w:vAlign w:val="center"/>
              </w:tcPr>
            </w:tcPrChange>
          </w:tcPr>
          <w:p w14:paraId="6ADFFA44" w14:textId="1367DA0E" w:rsidR="00C87CFE" w:rsidRPr="00F665AE" w:rsidRDefault="00C87CFE" w:rsidP="00C87CFE">
            <w:pPr>
              <w:jc w:val="center"/>
              <w:rPr>
                <w:ins w:id="15159" w:author="Στάθης Καπ" w:date="2023-03-03T03:53:00Z"/>
                <w:rFonts w:cstheme="minorHAnsi"/>
                <w:sz w:val="16"/>
                <w:szCs w:val="16"/>
              </w:rPr>
            </w:pPr>
            <w:ins w:id="15160" w:author="Στάθης Καπ" w:date="2023-03-03T06:18:00Z">
              <w:r>
                <w:rPr>
                  <w:rFonts w:ascii="Calibri" w:hAnsi="Calibri" w:cstheme="minorHAnsi"/>
                  <w:color w:val="000000"/>
                  <w:sz w:val="16"/>
                  <w:szCs w:val="16"/>
                </w:rPr>
                <w:t>-0.39</w:t>
              </w:r>
            </w:ins>
          </w:p>
        </w:tc>
        <w:tc>
          <w:tcPr>
            <w:tcW w:w="508" w:type="dxa"/>
            <w:vAlign w:val="bottom"/>
            <w:tcPrChange w:id="15161" w:author="Στάθης Καπ" w:date="2023-03-03T06:26:00Z">
              <w:tcPr>
                <w:tcW w:w="508" w:type="dxa"/>
                <w:vAlign w:val="bottom"/>
              </w:tcPr>
            </w:tcPrChange>
          </w:tcPr>
          <w:p w14:paraId="2D90FB44" w14:textId="7836982A" w:rsidR="00C87CFE" w:rsidRPr="00F665AE" w:rsidRDefault="00C87CFE" w:rsidP="00C87CFE">
            <w:pPr>
              <w:jc w:val="center"/>
              <w:rPr>
                <w:ins w:id="15162" w:author="Στάθης Καπ" w:date="2023-03-03T03:53:00Z"/>
                <w:rFonts w:cstheme="minorHAnsi"/>
                <w:sz w:val="16"/>
                <w:szCs w:val="16"/>
              </w:rPr>
            </w:pPr>
            <w:ins w:id="15163" w:author="Στάθης Καπ" w:date="2023-03-03T03:54:00Z">
              <w:r w:rsidRPr="00F665AE">
                <w:rPr>
                  <w:rFonts w:ascii="Calibri" w:hAnsi="Calibri" w:cs="Calibri"/>
                  <w:color w:val="000000"/>
                  <w:sz w:val="16"/>
                  <w:szCs w:val="16"/>
                  <w:rPrChange w:id="15164" w:author="Στάθης Καπ" w:date="2023-03-03T03:55:00Z">
                    <w:rPr>
                      <w:rFonts w:ascii="Calibri" w:hAnsi="Calibri" w:cs="Calibri"/>
                      <w:color w:val="000000"/>
                      <w:sz w:val="18"/>
                      <w:szCs w:val="18"/>
                    </w:rPr>
                  </w:rPrChange>
                </w:rPr>
                <w:t>235</w:t>
              </w:r>
            </w:ins>
          </w:p>
        </w:tc>
        <w:tc>
          <w:tcPr>
            <w:tcW w:w="541" w:type="dxa"/>
            <w:vAlign w:val="bottom"/>
            <w:tcPrChange w:id="15165" w:author="Στάθης Καπ" w:date="2023-03-03T06:26:00Z">
              <w:tcPr>
                <w:tcW w:w="541" w:type="dxa"/>
                <w:vAlign w:val="bottom"/>
              </w:tcPr>
            </w:tcPrChange>
          </w:tcPr>
          <w:p w14:paraId="2E041D38" w14:textId="61786FD4" w:rsidR="00C87CFE" w:rsidRPr="00F665AE" w:rsidRDefault="00C87CFE" w:rsidP="00C87CFE">
            <w:pPr>
              <w:jc w:val="center"/>
              <w:rPr>
                <w:ins w:id="15166" w:author="Στάθης Καπ" w:date="2023-03-03T03:53:00Z"/>
                <w:rFonts w:cstheme="minorHAnsi"/>
                <w:sz w:val="16"/>
                <w:szCs w:val="16"/>
              </w:rPr>
            </w:pPr>
            <w:ins w:id="15167" w:author="Στάθης Καπ" w:date="2023-03-03T03:54:00Z">
              <w:r w:rsidRPr="00F665AE">
                <w:rPr>
                  <w:rFonts w:ascii="Calibri" w:hAnsi="Calibri" w:cs="Calibri"/>
                  <w:color w:val="000000"/>
                  <w:sz w:val="16"/>
                  <w:szCs w:val="16"/>
                  <w:rPrChange w:id="15168" w:author="Στάθης Καπ" w:date="2023-03-03T03:55:00Z">
                    <w:rPr>
                      <w:rFonts w:ascii="Calibri" w:hAnsi="Calibri" w:cs="Calibri"/>
                      <w:color w:val="000000"/>
                      <w:sz w:val="18"/>
                      <w:szCs w:val="18"/>
                    </w:rPr>
                  </w:rPrChange>
                </w:rPr>
                <w:t>0.167</w:t>
              </w:r>
            </w:ins>
          </w:p>
        </w:tc>
        <w:tc>
          <w:tcPr>
            <w:tcW w:w="589" w:type="dxa"/>
            <w:vAlign w:val="center"/>
            <w:tcPrChange w:id="15169" w:author="Στάθης Καπ" w:date="2023-03-03T06:26:00Z">
              <w:tcPr>
                <w:tcW w:w="589" w:type="dxa"/>
                <w:vAlign w:val="center"/>
              </w:tcPr>
            </w:tcPrChange>
          </w:tcPr>
          <w:p w14:paraId="6EE1CC0D" w14:textId="050C5A4F" w:rsidR="00C87CFE" w:rsidRPr="00F665AE" w:rsidRDefault="00C87CFE" w:rsidP="00C87CFE">
            <w:pPr>
              <w:jc w:val="center"/>
              <w:rPr>
                <w:ins w:id="15170" w:author="Στάθης Καπ" w:date="2023-03-03T03:53:00Z"/>
                <w:rFonts w:cstheme="minorHAnsi"/>
                <w:sz w:val="16"/>
                <w:szCs w:val="16"/>
              </w:rPr>
            </w:pPr>
            <w:ins w:id="15171" w:author="Στάθης Καπ" w:date="2023-03-03T06:18:00Z">
              <w:r>
                <w:rPr>
                  <w:rFonts w:ascii="Calibri" w:hAnsi="Calibri" w:cstheme="minorHAnsi"/>
                  <w:color w:val="000000"/>
                  <w:sz w:val="16"/>
                  <w:szCs w:val="16"/>
                </w:rPr>
                <w:t>9.27</w:t>
              </w:r>
            </w:ins>
          </w:p>
        </w:tc>
        <w:tc>
          <w:tcPr>
            <w:tcW w:w="463" w:type="dxa"/>
            <w:vAlign w:val="bottom"/>
            <w:tcPrChange w:id="15172" w:author="Στάθης Καπ" w:date="2023-03-03T06:26:00Z">
              <w:tcPr>
                <w:tcW w:w="463" w:type="dxa"/>
                <w:vAlign w:val="bottom"/>
              </w:tcPr>
            </w:tcPrChange>
          </w:tcPr>
          <w:p w14:paraId="675DFF56" w14:textId="6466F97F" w:rsidR="00C87CFE" w:rsidRPr="00F665AE" w:rsidRDefault="00C87CFE" w:rsidP="00C87CFE">
            <w:pPr>
              <w:jc w:val="center"/>
              <w:rPr>
                <w:ins w:id="15173" w:author="Στάθης Καπ" w:date="2023-03-03T03:53:00Z"/>
                <w:rFonts w:cstheme="minorHAnsi"/>
                <w:sz w:val="16"/>
                <w:szCs w:val="16"/>
              </w:rPr>
            </w:pPr>
            <w:ins w:id="15174" w:author="Στάθης Καπ" w:date="2023-03-03T03:54:00Z">
              <w:r w:rsidRPr="00F665AE">
                <w:rPr>
                  <w:rFonts w:ascii="Calibri" w:hAnsi="Calibri" w:cs="Calibri"/>
                  <w:color w:val="000000"/>
                  <w:sz w:val="16"/>
                  <w:szCs w:val="16"/>
                  <w:rPrChange w:id="15175" w:author="Στάθης Καπ" w:date="2023-03-03T03:55:00Z">
                    <w:rPr>
                      <w:rFonts w:ascii="Calibri" w:hAnsi="Calibri" w:cs="Calibri"/>
                      <w:color w:val="000000"/>
                      <w:sz w:val="18"/>
                      <w:szCs w:val="18"/>
                    </w:rPr>
                  </w:rPrChange>
                </w:rPr>
                <w:t>200</w:t>
              </w:r>
            </w:ins>
          </w:p>
        </w:tc>
        <w:tc>
          <w:tcPr>
            <w:tcW w:w="541" w:type="dxa"/>
            <w:vAlign w:val="bottom"/>
            <w:tcPrChange w:id="15176" w:author="Στάθης Καπ" w:date="2023-03-03T06:26:00Z">
              <w:tcPr>
                <w:tcW w:w="541" w:type="dxa"/>
                <w:vAlign w:val="bottom"/>
              </w:tcPr>
            </w:tcPrChange>
          </w:tcPr>
          <w:p w14:paraId="1C1986BF" w14:textId="5D7E630A" w:rsidR="00C87CFE" w:rsidRPr="00F665AE" w:rsidRDefault="00C87CFE" w:rsidP="00C87CFE">
            <w:pPr>
              <w:jc w:val="center"/>
              <w:rPr>
                <w:ins w:id="15177" w:author="Στάθης Καπ" w:date="2023-03-03T03:53:00Z"/>
                <w:rFonts w:cstheme="minorHAnsi"/>
                <w:sz w:val="16"/>
                <w:szCs w:val="16"/>
              </w:rPr>
            </w:pPr>
            <w:ins w:id="15178" w:author="Στάθης Καπ" w:date="2023-03-03T03:54:00Z">
              <w:r w:rsidRPr="00F665AE">
                <w:rPr>
                  <w:rFonts w:ascii="Calibri" w:hAnsi="Calibri" w:cs="Calibri"/>
                  <w:color w:val="000000"/>
                  <w:sz w:val="16"/>
                  <w:szCs w:val="16"/>
                  <w:rPrChange w:id="15179" w:author="Στάθης Καπ" w:date="2023-03-03T03:55:00Z">
                    <w:rPr>
                      <w:rFonts w:ascii="Calibri" w:hAnsi="Calibri" w:cs="Calibri"/>
                      <w:color w:val="000000"/>
                      <w:sz w:val="18"/>
                      <w:szCs w:val="18"/>
                    </w:rPr>
                  </w:rPrChange>
                </w:rPr>
                <w:t>0.345</w:t>
              </w:r>
            </w:ins>
          </w:p>
        </w:tc>
        <w:tc>
          <w:tcPr>
            <w:tcW w:w="589" w:type="dxa"/>
            <w:vAlign w:val="center"/>
            <w:tcPrChange w:id="15180" w:author="Στάθης Καπ" w:date="2023-03-03T06:26:00Z">
              <w:tcPr>
                <w:tcW w:w="589" w:type="dxa"/>
                <w:vAlign w:val="center"/>
              </w:tcPr>
            </w:tcPrChange>
          </w:tcPr>
          <w:p w14:paraId="1A531492" w14:textId="4B02998E" w:rsidR="00C87CFE" w:rsidRPr="00F665AE" w:rsidRDefault="00C87CFE" w:rsidP="00C87CFE">
            <w:pPr>
              <w:jc w:val="center"/>
              <w:rPr>
                <w:ins w:id="15181" w:author="Στάθης Καπ" w:date="2023-03-03T03:53:00Z"/>
                <w:rFonts w:cstheme="minorHAnsi"/>
                <w:sz w:val="16"/>
                <w:szCs w:val="16"/>
              </w:rPr>
            </w:pPr>
            <w:ins w:id="15182" w:author="Στάθης Καπ" w:date="2023-03-03T06:19:00Z">
              <w:r>
                <w:rPr>
                  <w:rFonts w:ascii="Calibri" w:hAnsi="Calibri" w:cstheme="minorHAnsi"/>
                  <w:color w:val="000000"/>
                  <w:sz w:val="16"/>
                  <w:szCs w:val="16"/>
                </w:rPr>
                <w:t>22.78</w:t>
              </w:r>
            </w:ins>
          </w:p>
        </w:tc>
      </w:tr>
      <w:tr w:rsidR="00C87CFE" w:rsidRPr="00BB05AC" w14:paraId="3CFCFF40" w14:textId="77777777" w:rsidTr="00F03C40">
        <w:tblPrEx>
          <w:tblW w:w="0" w:type="auto"/>
          <w:tblBorders>
            <w:insideH w:val="none" w:sz="0" w:space="0" w:color="auto"/>
            <w:insideV w:val="none" w:sz="0" w:space="0" w:color="auto"/>
          </w:tblBorders>
          <w:tblCellMar>
            <w:left w:w="0" w:type="dxa"/>
            <w:right w:w="0" w:type="dxa"/>
          </w:tblCellMar>
          <w:tblPrExChange w:id="1518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184" w:author="Στάθης Καπ" w:date="2023-03-03T03:52:00Z"/>
        </w:trPr>
        <w:tc>
          <w:tcPr>
            <w:tcW w:w="515" w:type="dxa"/>
            <w:tcBorders>
              <w:top w:val="nil"/>
              <w:bottom w:val="nil"/>
              <w:right w:val="single" w:sz="4" w:space="0" w:color="auto"/>
            </w:tcBorders>
            <w:shd w:val="clear" w:color="auto" w:fill="E7E6E6" w:themeFill="background2"/>
            <w:vAlign w:val="bottom"/>
            <w:tcPrChange w:id="15185" w:author="Στάθης Καπ" w:date="2023-03-03T06:26:00Z">
              <w:tcPr>
                <w:tcW w:w="515" w:type="dxa"/>
                <w:vAlign w:val="center"/>
              </w:tcPr>
            </w:tcPrChange>
          </w:tcPr>
          <w:p w14:paraId="07C9DE70" w14:textId="54AA51AB" w:rsidR="00C87CFE" w:rsidRPr="00F665AE" w:rsidRDefault="00C87CFE" w:rsidP="00C87CFE">
            <w:pPr>
              <w:jc w:val="center"/>
              <w:rPr>
                <w:ins w:id="15186" w:author="Στάθης Καπ" w:date="2023-03-03T03:52:00Z"/>
                <w:sz w:val="16"/>
                <w:szCs w:val="16"/>
              </w:rPr>
            </w:pPr>
            <w:ins w:id="15187" w:author="Στάθης Καπ" w:date="2023-03-03T03:54:00Z">
              <w:r w:rsidRPr="00F665AE">
                <w:rPr>
                  <w:rFonts w:ascii="Calibri" w:hAnsi="Calibri" w:cs="Calibri"/>
                  <w:color w:val="000000"/>
                  <w:sz w:val="16"/>
                  <w:szCs w:val="16"/>
                  <w:rPrChange w:id="15188" w:author="Στάθης Καπ" w:date="2023-03-03T03:55:00Z">
                    <w:rPr>
                      <w:rFonts w:ascii="Calibri" w:hAnsi="Calibri" w:cs="Calibri"/>
                      <w:color w:val="000000"/>
                      <w:sz w:val="18"/>
                      <w:szCs w:val="18"/>
                    </w:rPr>
                  </w:rPrChange>
                </w:rPr>
                <w:t>r112</w:t>
              </w:r>
            </w:ins>
          </w:p>
        </w:tc>
        <w:tc>
          <w:tcPr>
            <w:tcW w:w="560" w:type="dxa"/>
            <w:tcBorders>
              <w:left w:val="single" w:sz="4" w:space="0" w:color="auto"/>
            </w:tcBorders>
            <w:tcPrChange w:id="15189" w:author="Στάθης Καπ" w:date="2023-03-03T06:26:00Z">
              <w:tcPr>
                <w:tcW w:w="560" w:type="dxa"/>
              </w:tcPr>
            </w:tcPrChange>
          </w:tcPr>
          <w:p w14:paraId="666714E6" w14:textId="250C0190" w:rsidR="00C87CFE" w:rsidRPr="00F665AE" w:rsidRDefault="00C87CFE" w:rsidP="00C87CFE">
            <w:pPr>
              <w:jc w:val="center"/>
              <w:rPr>
                <w:ins w:id="15190" w:author="Στάθης Καπ" w:date="2023-03-03T03:52:00Z"/>
                <w:rFonts w:cstheme="minorHAnsi"/>
                <w:sz w:val="16"/>
                <w:szCs w:val="16"/>
              </w:rPr>
            </w:pPr>
            <w:ins w:id="15191" w:author="Στάθης Καπ" w:date="2023-03-03T03:54:00Z">
              <w:r w:rsidRPr="00F665AE">
                <w:rPr>
                  <w:sz w:val="16"/>
                  <w:szCs w:val="16"/>
                  <w:rPrChange w:id="15192" w:author="Στάθης Καπ" w:date="2023-03-03T03:55:00Z">
                    <w:rPr>
                      <w:sz w:val="18"/>
                      <w:szCs w:val="18"/>
                    </w:rPr>
                  </w:rPrChange>
                </w:rPr>
                <w:t>298</w:t>
              </w:r>
            </w:ins>
          </w:p>
        </w:tc>
        <w:tc>
          <w:tcPr>
            <w:tcW w:w="855" w:type="dxa"/>
            <w:tcPrChange w:id="15193" w:author="Στάθης Καπ" w:date="2023-03-03T06:26:00Z">
              <w:tcPr>
                <w:tcW w:w="855" w:type="dxa"/>
              </w:tcPr>
            </w:tcPrChange>
          </w:tcPr>
          <w:p w14:paraId="1B99ADD3" w14:textId="58A4AF21" w:rsidR="00C87CFE" w:rsidRPr="00F665AE" w:rsidRDefault="00C87CFE" w:rsidP="00C87CFE">
            <w:pPr>
              <w:jc w:val="center"/>
              <w:rPr>
                <w:ins w:id="15194" w:author="Στάθης Καπ" w:date="2023-03-03T03:52:00Z"/>
                <w:rFonts w:cstheme="minorHAnsi"/>
                <w:sz w:val="16"/>
                <w:szCs w:val="16"/>
              </w:rPr>
            </w:pPr>
            <w:ins w:id="15195" w:author="Στάθης Καπ" w:date="2023-03-03T03:54:00Z">
              <w:r w:rsidRPr="00F665AE">
                <w:rPr>
                  <w:sz w:val="16"/>
                  <w:szCs w:val="16"/>
                  <w:rPrChange w:id="15196" w:author="Στάθης Καπ" w:date="2023-03-03T03:55:00Z">
                    <w:rPr>
                      <w:sz w:val="18"/>
                      <w:szCs w:val="18"/>
                    </w:rPr>
                  </w:rPrChange>
                </w:rPr>
                <w:t>295</w:t>
              </w:r>
            </w:ins>
          </w:p>
        </w:tc>
        <w:tc>
          <w:tcPr>
            <w:tcW w:w="544" w:type="dxa"/>
            <w:vAlign w:val="bottom"/>
            <w:tcPrChange w:id="15197" w:author="Στάθης Καπ" w:date="2023-03-03T06:26:00Z">
              <w:tcPr>
                <w:tcW w:w="544" w:type="dxa"/>
                <w:vAlign w:val="bottom"/>
              </w:tcPr>
            </w:tcPrChange>
          </w:tcPr>
          <w:p w14:paraId="71AE2B33" w14:textId="40DF5935" w:rsidR="00C87CFE" w:rsidRPr="00F665AE" w:rsidRDefault="00C87CFE" w:rsidP="00C87CFE">
            <w:pPr>
              <w:jc w:val="center"/>
              <w:rPr>
                <w:ins w:id="15198" w:author="Στάθης Καπ" w:date="2023-03-03T03:52:00Z"/>
                <w:rFonts w:cstheme="minorHAnsi"/>
                <w:sz w:val="16"/>
                <w:szCs w:val="16"/>
              </w:rPr>
            </w:pPr>
            <w:ins w:id="15199" w:author="Στάθης Καπ" w:date="2023-03-03T03:54:00Z">
              <w:r w:rsidRPr="00F665AE">
                <w:rPr>
                  <w:rFonts w:ascii="Calibri" w:hAnsi="Calibri" w:cs="Calibri"/>
                  <w:color w:val="000000"/>
                  <w:sz w:val="16"/>
                  <w:szCs w:val="16"/>
                  <w:rPrChange w:id="15200" w:author="Στάθης Καπ" w:date="2023-03-03T03:55:00Z">
                    <w:rPr>
                      <w:rFonts w:ascii="Calibri" w:hAnsi="Calibri" w:cs="Calibri"/>
                      <w:color w:val="000000"/>
                      <w:sz w:val="18"/>
                      <w:szCs w:val="18"/>
                    </w:rPr>
                  </w:rPrChange>
                </w:rPr>
                <w:t>274</w:t>
              </w:r>
            </w:ins>
          </w:p>
        </w:tc>
        <w:tc>
          <w:tcPr>
            <w:tcW w:w="621" w:type="dxa"/>
            <w:vAlign w:val="bottom"/>
            <w:tcPrChange w:id="15201" w:author="Στάθης Καπ" w:date="2023-03-03T06:26:00Z">
              <w:tcPr>
                <w:tcW w:w="621" w:type="dxa"/>
                <w:vAlign w:val="bottom"/>
              </w:tcPr>
            </w:tcPrChange>
          </w:tcPr>
          <w:p w14:paraId="41BC4288" w14:textId="536E2663" w:rsidR="00C87CFE" w:rsidRPr="00F665AE" w:rsidRDefault="00C87CFE" w:rsidP="00C87CFE">
            <w:pPr>
              <w:jc w:val="center"/>
              <w:rPr>
                <w:ins w:id="15202" w:author="Στάθης Καπ" w:date="2023-03-03T03:52:00Z"/>
                <w:rFonts w:cstheme="minorHAnsi"/>
                <w:sz w:val="16"/>
                <w:szCs w:val="16"/>
              </w:rPr>
            </w:pPr>
            <w:ins w:id="15203" w:author="Στάθης Καπ" w:date="2023-03-03T03:54:00Z">
              <w:r w:rsidRPr="00F665AE">
                <w:rPr>
                  <w:rFonts w:ascii="Calibri" w:hAnsi="Calibri" w:cs="Calibri"/>
                  <w:color w:val="000000"/>
                  <w:sz w:val="16"/>
                  <w:szCs w:val="16"/>
                  <w:rPrChange w:id="15204" w:author="Στάθης Καπ" w:date="2023-03-03T03:55:00Z">
                    <w:rPr>
                      <w:rFonts w:ascii="Calibri" w:hAnsi="Calibri" w:cs="Calibri"/>
                      <w:color w:val="000000"/>
                      <w:sz w:val="18"/>
                      <w:szCs w:val="18"/>
                    </w:rPr>
                  </w:rPrChange>
                </w:rPr>
                <w:t>0.212</w:t>
              </w:r>
            </w:ins>
          </w:p>
        </w:tc>
        <w:tc>
          <w:tcPr>
            <w:tcW w:w="669" w:type="dxa"/>
            <w:vAlign w:val="center"/>
            <w:tcPrChange w:id="15205" w:author="Στάθης Καπ" w:date="2023-03-03T06:26:00Z">
              <w:tcPr>
                <w:tcW w:w="669" w:type="dxa"/>
                <w:vAlign w:val="center"/>
              </w:tcPr>
            </w:tcPrChange>
          </w:tcPr>
          <w:p w14:paraId="6E5130BF" w14:textId="33EDA4C4" w:rsidR="00C87CFE" w:rsidRPr="00F665AE" w:rsidRDefault="00C87CFE" w:rsidP="00C87CFE">
            <w:pPr>
              <w:jc w:val="center"/>
              <w:rPr>
                <w:ins w:id="15206" w:author="Στάθης Καπ" w:date="2023-03-03T03:52:00Z"/>
                <w:rFonts w:cstheme="minorHAnsi"/>
                <w:sz w:val="16"/>
                <w:szCs w:val="16"/>
              </w:rPr>
            </w:pPr>
            <w:ins w:id="15207" w:author="Στάθης Καπ" w:date="2023-03-03T06:18:00Z">
              <w:r>
                <w:rPr>
                  <w:rFonts w:ascii="Calibri" w:hAnsi="Calibri" w:cstheme="minorHAnsi"/>
                  <w:color w:val="000000"/>
                  <w:sz w:val="16"/>
                  <w:szCs w:val="16"/>
                </w:rPr>
                <w:t>8.05</w:t>
              </w:r>
            </w:ins>
          </w:p>
        </w:tc>
        <w:tc>
          <w:tcPr>
            <w:tcW w:w="543" w:type="dxa"/>
            <w:vAlign w:val="bottom"/>
            <w:tcPrChange w:id="15208" w:author="Στάθης Καπ" w:date="2023-03-03T06:26:00Z">
              <w:tcPr>
                <w:tcW w:w="543" w:type="dxa"/>
                <w:vAlign w:val="bottom"/>
              </w:tcPr>
            </w:tcPrChange>
          </w:tcPr>
          <w:p w14:paraId="3BC80B52" w14:textId="43C37F87" w:rsidR="00C87CFE" w:rsidRPr="00F665AE" w:rsidRDefault="00C87CFE" w:rsidP="00C87CFE">
            <w:pPr>
              <w:jc w:val="center"/>
              <w:rPr>
                <w:ins w:id="15209" w:author="Στάθης Καπ" w:date="2023-03-03T03:52:00Z"/>
                <w:rFonts w:cstheme="minorHAnsi"/>
                <w:sz w:val="16"/>
                <w:szCs w:val="16"/>
              </w:rPr>
            </w:pPr>
            <w:ins w:id="15210" w:author="Στάθης Καπ" w:date="2023-03-03T03:54:00Z">
              <w:r w:rsidRPr="00F665AE">
                <w:rPr>
                  <w:rFonts w:ascii="Calibri" w:hAnsi="Calibri" w:cs="Calibri"/>
                  <w:color w:val="000000"/>
                  <w:sz w:val="16"/>
                  <w:szCs w:val="16"/>
                  <w:rPrChange w:id="15211" w:author="Στάθης Καπ" w:date="2023-03-03T03:55:00Z">
                    <w:rPr>
                      <w:rFonts w:ascii="Calibri" w:hAnsi="Calibri" w:cs="Calibri"/>
                      <w:color w:val="000000"/>
                      <w:sz w:val="18"/>
                      <w:szCs w:val="18"/>
                    </w:rPr>
                  </w:rPrChange>
                </w:rPr>
                <w:t>269</w:t>
              </w:r>
            </w:ins>
          </w:p>
        </w:tc>
        <w:tc>
          <w:tcPr>
            <w:tcW w:w="621" w:type="dxa"/>
            <w:vAlign w:val="bottom"/>
            <w:tcPrChange w:id="15212" w:author="Στάθης Καπ" w:date="2023-03-03T06:26:00Z">
              <w:tcPr>
                <w:tcW w:w="621" w:type="dxa"/>
                <w:vAlign w:val="bottom"/>
              </w:tcPr>
            </w:tcPrChange>
          </w:tcPr>
          <w:p w14:paraId="04670D0D" w14:textId="3E003689" w:rsidR="00C87CFE" w:rsidRPr="00F665AE" w:rsidRDefault="00C87CFE" w:rsidP="00C87CFE">
            <w:pPr>
              <w:jc w:val="center"/>
              <w:rPr>
                <w:ins w:id="15213" w:author="Στάθης Καπ" w:date="2023-03-03T03:52:00Z"/>
                <w:rFonts w:cstheme="minorHAnsi"/>
                <w:sz w:val="16"/>
                <w:szCs w:val="16"/>
              </w:rPr>
            </w:pPr>
            <w:ins w:id="15214" w:author="Στάθης Καπ" w:date="2023-03-03T03:54:00Z">
              <w:r w:rsidRPr="00F665AE">
                <w:rPr>
                  <w:rFonts w:ascii="Calibri" w:hAnsi="Calibri" w:cs="Calibri"/>
                  <w:color w:val="000000"/>
                  <w:sz w:val="16"/>
                  <w:szCs w:val="16"/>
                  <w:rPrChange w:id="15215" w:author="Στάθης Καπ" w:date="2023-03-03T03:55:00Z">
                    <w:rPr>
                      <w:rFonts w:ascii="Calibri" w:hAnsi="Calibri" w:cs="Calibri"/>
                      <w:color w:val="000000"/>
                      <w:sz w:val="18"/>
                      <w:szCs w:val="18"/>
                    </w:rPr>
                  </w:rPrChange>
                </w:rPr>
                <w:t>0.163</w:t>
              </w:r>
            </w:ins>
          </w:p>
        </w:tc>
        <w:tc>
          <w:tcPr>
            <w:tcW w:w="669" w:type="dxa"/>
            <w:vAlign w:val="center"/>
            <w:tcPrChange w:id="15216" w:author="Στάθης Καπ" w:date="2023-03-03T06:26:00Z">
              <w:tcPr>
                <w:tcW w:w="669" w:type="dxa"/>
                <w:vAlign w:val="center"/>
              </w:tcPr>
            </w:tcPrChange>
          </w:tcPr>
          <w:p w14:paraId="006C7169" w14:textId="12250815" w:rsidR="00C87CFE" w:rsidRPr="00F665AE" w:rsidRDefault="00C87CFE" w:rsidP="00C87CFE">
            <w:pPr>
              <w:jc w:val="center"/>
              <w:rPr>
                <w:ins w:id="15217" w:author="Στάθης Καπ" w:date="2023-03-03T03:52:00Z"/>
                <w:rFonts w:cstheme="minorHAnsi"/>
                <w:sz w:val="16"/>
                <w:szCs w:val="16"/>
              </w:rPr>
            </w:pPr>
            <w:ins w:id="15218" w:author="Στάθης Καπ" w:date="2023-03-03T06:18:00Z">
              <w:r>
                <w:rPr>
                  <w:rFonts w:ascii="Calibri" w:hAnsi="Calibri" w:cstheme="minorHAnsi"/>
                  <w:color w:val="000000"/>
                  <w:sz w:val="16"/>
                  <w:szCs w:val="16"/>
                </w:rPr>
                <w:t>1.82</w:t>
              </w:r>
            </w:ins>
          </w:p>
        </w:tc>
        <w:tc>
          <w:tcPr>
            <w:tcW w:w="508" w:type="dxa"/>
            <w:vAlign w:val="bottom"/>
            <w:tcPrChange w:id="15219" w:author="Στάθης Καπ" w:date="2023-03-03T06:26:00Z">
              <w:tcPr>
                <w:tcW w:w="508" w:type="dxa"/>
                <w:vAlign w:val="bottom"/>
              </w:tcPr>
            </w:tcPrChange>
          </w:tcPr>
          <w:p w14:paraId="5B4779C6" w14:textId="2938ED1A" w:rsidR="00C87CFE" w:rsidRPr="00F665AE" w:rsidRDefault="00C87CFE" w:rsidP="00C87CFE">
            <w:pPr>
              <w:jc w:val="center"/>
              <w:rPr>
                <w:ins w:id="15220" w:author="Στάθης Καπ" w:date="2023-03-03T03:52:00Z"/>
                <w:rFonts w:cstheme="minorHAnsi"/>
                <w:sz w:val="16"/>
                <w:szCs w:val="16"/>
              </w:rPr>
            </w:pPr>
            <w:ins w:id="15221" w:author="Στάθης Καπ" w:date="2023-03-03T03:54:00Z">
              <w:r w:rsidRPr="00F665AE">
                <w:rPr>
                  <w:rFonts w:ascii="Calibri" w:hAnsi="Calibri" w:cs="Calibri"/>
                  <w:color w:val="000000"/>
                  <w:sz w:val="16"/>
                  <w:szCs w:val="16"/>
                  <w:rPrChange w:id="15222" w:author="Στάθης Καπ" w:date="2023-03-03T03:55:00Z">
                    <w:rPr>
                      <w:rFonts w:ascii="Calibri" w:hAnsi="Calibri" w:cs="Calibri"/>
                      <w:color w:val="000000"/>
                      <w:sz w:val="18"/>
                      <w:szCs w:val="18"/>
                    </w:rPr>
                  </w:rPrChange>
                </w:rPr>
                <w:t>244</w:t>
              </w:r>
            </w:ins>
          </w:p>
        </w:tc>
        <w:tc>
          <w:tcPr>
            <w:tcW w:w="541" w:type="dxa"/>
            <w:vAlign w:val="bottom"/>
            <w:tcPrChange w:id="15223" w:author="Στάθης Καπ" w:date="2023-03-03T06:26:00Z">
              <w:tcPr>
                <w:tcW w:w="541" w:type="dxa"/>
                <w:vAlign w:val="bottom"/>
              </w:tcPr>
            </w:tcPrChange>
          </w:tcPr>
          <w:p w14:paraId="60177659" w14:textId="07ECD54A" w:rsidR="00C87CFE" w:rsidRPr="00F665AE" w:rsidRDefault="00C87CFE" w:rsidP="00C87CFE">
            <w:pPr>
              <w:jc w:val="center"/>
              <w:rPr>
                <w:ins w:id="15224" w:author="Στάθης Καπ" w:date="2023-03-03T03:52:00Z"/>
                <w:rFonts w:cstheme="minorHAnsi"/>
                <w:sz w:val="16"/>
                <w:szCs w:val="16"/>
              </w:rPr>
            </w:pPr>
            <w:ins w:id="15225" w:author="Στάθης Καπ" w:date="2023-03-03T03:54:00Z">
              <w:r w:rsidRPr="00F665AE">
                <w:rPr>
                  <w:rFonts w:ascii="Calibri" w:hAnsi="Calibri" w:cs="Calibri"/>
                  <w:color w:val="000000"/>
                  <w:sz w:val="16"/>
                  <w:szCs w:val="16"/>
                  <w:rPrChange w:id="15226" w:author="Στάθης Καπ" w:date="2023-03-03T03:55:00Z">
                    <w:rPr>
                      <w:rFonts w:ascii="Calibri" w:hAnsi="Calibri" w:cs="Calibri"/>
                      <w:color w:val="000000"/>
                      <w:sz w:val="18"/>
                      <w:szCs w:val="18"/>
                    </w:rPr>
                  </w:rPrChange>
                </w:rPr>
                <w:t>0.192</w:t>
              </w:r>
            </w:ins>
          </w:p>
        </w:tc>
        <w:tc>
          <w:tcPr>
            <w:tcW w:w="589" w:type="dxa"/>
            <w:vAlign w:val="center"/>
            <w:tcPrChange w:id="15227" w:author="Στάθης Καπ" w:date="2023-03-03T06:26:00Z">
              <w:tcPr>
                <w:tcW w:w="589" w:type="dxa"/>
                <w:vAlign w:val="center"/>
              </w:tcPr>
            </w:tcPrChange>
          </w:tcPr>
          <w:p w14:paraId="7F241C54" w14:textId="45F12971" w:rsidR="00C87CFE" w:rsidRPr="00F665AE" w:rsidRDefault="00C87CFE" w:rsidP="00C87CFE">
            <w:pPr>
              <w:jc w:val="center"/>
              <w:rPr>
                <w:ins w:id="15228" w:author="Στάθης Καπ" w:date="2023-03-03T03:52:00Z"/>
                <w:rFonts w:cstheme="minorHAnsi"/>
                <w:sz w:val="16"/>
                <w:szCs w:val="16"/>
              </w:rPr>
            </w:pPr>
            <w:ins w:id="15229" w:author="Στάθης Καπ" w:date="2023-03-03T06:18:00Z">
              <w:r>
                <w:rPr>
                  <w:rFonts w:ascii="Calibri" w:hAnsi="Calibri" w:cstheme="minorHAnsi"/>
                  <w:color w:val="000000"/>
                  <w:sz w:val="16"/>
                  <w:szCs w:val="16"/>
                </w:rPr>
                <w:t>10.95</w:t>
              </w:r>
            </w:ins>
          </w:p>
        </w:tc>
        <w:tc>
          <w:tcPr>
            <w:tcW w:w="463" w:type="dxa"/>
            <w:vAlign w:val="bottom"/>
            <w:tcPrChange w:id="15230" w:author="Στάθης Καπ" w:date="2023-03-03T06:26:00Z">
              <w:tcPr>
                <w:tcW w:w="463" w:type="dxa"/>
                <w:vAlign w:val="bottom"/>
              </w:tcPr>
            </w:tcPrChange>
          </w:tcPr>
          <w:p w14:paraId="275FC737" w14:textId="23BF3F5E" w:rsidR="00C87CFE" w:rsidRPr="00F665AE" w:rsidRDefault="00C87CFE" w:rsidP="00C87CFE">
            <w:pPr>
              <w:jc w:val="center"/>
              <w:rPr>
                <w:ins w:id="15231" w:author="Στάθης Καπ" w:date="2023-03-03T03:52:00Z"/>
                <w:rFonts w:cstheme="minorHAnsi"/>
                <w:sz w:val="16"/>
                <w:szCs w:val="16"/>
              </w:rPr>
            </w:pPr>
            <w:ins w:id="15232" w:author="Στάθης Καπ" w:date="2023-03-03T03:54:00Z">
              <w:r w:rsidRPr="00F665AE">
                <w:rPr>
                  <w:rFonts w:ascii="Calibri" w:hAnsi="Calibri" w:cs="Calibri"/>
                  <w:color w:val="000000"/>
                  <w:sz w:val="16"/>
                  <w:szCs w:val="16"/>
                  <w:rPrChange w:id="15233" w:author="Στάθης Καπ" w:date="2023-03-03T03:55:00Z">
                    <w:rPr>
                      <w:rFonts w:ascii="Calibri" w:hAnsi="Calibri" w:cs="Calibri"/>
                      <w:color w:val="000000"/>
                      <w:sz w:val="18"/>
                      <w:szCs w:val="18"/>
                    </w:rPr>
                  </w:rPrChange>
                </w:rPr>
                <w:t>243</w:t>
              </w:r>
            </w:ins>
          </w:p>
        </w:tc>
        <w:tc>
          <w:tcPr>
            <w:tcW w:w="541" w:type="dxa"/>
            <w:vAlign w:val="bottom"/>
            <w:tcPrChange w:id="15234" w:author="Στάθης Καπ" w:date="2023-03-03T06:26:00Z">
              <w:tcPr>
                <w:tcW w:w="541" w:type="dxa"/>
                <w:vAlign w:val="bottom"/>
              </w:tcPr>
            </w:tcPrChange>
          </w:tcPr>
          <w:p w14:paraId="206A56D5" w14:textId="7AEEB78F" w:rsidR="00C87CFE" w:rsidRPr="00F665AE" w:rsidRDefault="00C87CFE" w:rsidP="00C87CFE">
            <w:pPr>
              <w:jc w:val="center"/>
              <w:rPr>
                <w:ins w:id="15235" w:author="Στάθης Καπ" w:date="2023-03-03T03:52:00Z"/>
                <w:rFonts w:cstheme="minorHAnsi"/>
                <w:sz w:val="16"/>
                <w:szCs w:val="16"/>
              </w:rPr>
            </w:pPr>
            <w:ins w:id="15236" w:author="Στάθης Καπ" w:date="2023-03-03T03:54:00Z">
              <w:r w:rsidRPr="00F665AE">
                <w:rPr>
                  <w:rFonts w:ascii="Calibri" w:hAnsi="Calibri" w:cs="Calibri"/>
                  <w:color w:val="000000"/>
                  <w:sz w:val="16"/>
                  <w:szCs w:val="16"/>
                  <w:rPrChange w:id="15237" w:author="Στάθης Καπ" w:date="2023-03-03T03:55:00Z">
                    <w:rPr>
                      <w:rFonts w:ascii="Calibri" w:hAnsi="Calibri" w:cs="Calibri"/>
                      <w:color w:val="000000"/>
                      <w:sz w:val="18"/>
                      <w:szCs w:val="18"/>
                    </w:rPr>
                  </w:rPrChange>
                </w:rPr>
                <w:t>0.178</w:t>
              </w:r>
            </w:ins>
          </w:p>
        </w:tc>
        <w:tc>
          <w:tcPr>
            <w:tcW w:w="589" w:type="dxa"/>
            <w:vAlign w:val="center"/>
            <w:tcPrChange w:id="15238" w:author="Στάθης Καπ" w:date="2023-03-03T06:26:00Z">
              <w:tcPr>
                <w:tcW w:w="589" w:type="dxa"/>
                <w:vAlign w:val="center"/>
              </w:tcPr>
            </w:tcPrChange>
          </w:tcPr>
          <w:p w14:paraId="2A91F8A8" w14:textId="3DC9B8D3" w:rsidR="00C87CFE" w:rsidRPr="00F665AE" w:rsidRDefault="00C87CFE" w:rsidP="00C87CFE">
            <w:pPr>
              <w:jc w:val="center"/>
              <w:rPr>
                <w:ins w:id="15239" w:author="Στάθης Καπ" w:date="2023-03-03T03:52:00Z"/>
                <w:rFonts w:cstheme="minorHAnsi"/>
                <w:sz w:val="16"/>
                <w:szCs w:val="16"/>
              </w:rPr>
            </w:pPr>
            <w:ins w:id="15240" w:author="Στάθης Καπ" w:date="2023-03-03T06:19:00Z">
              <w:r>
                <w:rPr>
                  <w:rFonts w:ascii="Calibri" w:hAnsi="Calibri" w:cstheme="minorHAnsi"/>
                  <w:color w:val="000000"/>
                  <w:sz w:val="16"/>
                  <w:szCs w:val="16"/>
                </w:rPr>
                <w:t>11.31</w:t>
              </w:r>
            </w:ins>
          </w:p>
        </w:tc>
      </w:tr>
      <w:tr w:rsidR="00C87CFE" w:rsidRPr="00BB05AC" w14:paraId="5E36067E" w14:textId="77777777" w:rsidTr="00F03C40">
        <w:tblPrEx>
          <w:tblW w:w="0" w:type="auto"/>
          <w:tblBorders>
            <w:insideH w:val="none" w:sz="0" w:space="0" w:color="auto"/>
            <w:insideV w:val="none" w:sz="0" w:space="0" w:color="auto"/>
          </w:tblBorders>
          <w:tblCellMar>
            <w:left w:w="0" w:type="dxa"/>
            <w:right w:w="0" w:type="dxa"/>
          </w:tblCellMar>
          <w:tblPrExChange w:id="1524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242" w:author="Στάθης Καπ" w:date="2023-03-03T03:53:00Z"/>
        </w:trPr>
        <w:tc>
          <w:tcPr>
            <w:tcW w:w="515" w:type="dxa"/>
            <w:tcBorders>
              <w:top w:val="nil"/>
              <w:bottom w:val="nil"/>
              <w:right w:val="single" w:sz="4" w:space="0" w:color="auto"/>
            </w:tcBorders>
            <w:shd w:val="clear" w:color="auto" w:fill="E7E6E6" w:themeFill="background2"/>
            <w:vAlign w:val="bottom"/>
            <w:tcPrChange w:id="15243" w:author="Στάθης Καπ" w:date="2023-03-03T06:26:00Z">
              <w:tcPr>
                <w:tcW w:w="515" w:type="dxa"/>
                <w:vAlign w:val="center"/>
              </w:tcPr>
            </w:tcPrChange>
          </w:tcPr>
          <w:p w14:paraId="1C50ED00" w14:textId="3304F4EB" w:rsidR="00C87CFE" w:rsidRPr="00F665AE" w:rsidRDefault="00C87CFE" w:rsidP="00C87CFE">
            <w:pPr>
              <w:jc w:val="center"/>
              <w:rPr>
                <w:ins w:id="15244" w:author="Στάθης Καπ" w:date="2023-03-03T03:53:00Z"/>
                <w:sz w:val="16"/>
                <w:szCs w:val="16"/>
              </w:rPr>
            </w:pPr>
            <w:ins w:id="15245" w:author="Στάθης Καπ" w:date="2023-03-03T03:54:00Z">
              <w:r w:rsidRPr="00F665AE">
                <w:rPr>
                  <w:rFonts w:ascii="Calibri" w:hAnsi="Calibri" w:cs="Calibri"/>
                  <w:color w:val="000000"/>
                  <w:sz w:val="16"/>
                  <w:szCs w:val="16"/>
                  <w:rPrChange w:id="15246" w:author="Στάθης Καπ" w:date="2023-03-03T03:55:00Z">
                    <w:rPr>
                      <w:rFonts w:ascii="Calibri" w:hAnsi="Calibri" w:cs="Calibri"/>
                      <w:color w:val="000000"/>
                      <w:sz w:val="18"/>
                      <w:szCs w:val="18"/>
                    </w:rPr>
                  </w:rPrChange>
                </w:rPr>
                <w:t>r201</w:t>
              </w:r>
            </w:ins>
          </w:p>
        </w:tc>
        <w:tc>
          <w:tcPr>
            <w:tcW w:w="560" w:type="dxa"/>
            <w:tcBorders>
              <w:left w:val="single" w:sz="4" w:space="0" w:color="auto"/>
            </w:tcBorders>
            <w:tcPrChange w:id="15247" w:author="Στάθης Καπ" w:date="2023-03-03T06:26:00Z">
              <w:tcPr>
                <w:tcW w:w="560" w:type="dxa"/>
              </w:tcPr>
            </w:tcPrChange>
          </w:tcPr>
          <w:p w14:paraId="67A0E9FF" w14:textId="60349A89" w:rsidR="00C87CFE" w:rsidRPr="00F665AE" w:rsidRDefault="00C87CFE" w:rsidP="00C87CFE">
            <w:pPr>
              <w:jc w:val="center"/>
              <w:rPr>
                <w:ins w:id="15248" w:author="Στάθης Καπ" w:date="2023-03-03T03:53:00Z"/>
                <w:rFonts w:cstheme="minorHAnsi"/>
                <w:sz w:val="16"/>
                <w:szCs w:val="16"/>
              </w:rPr>
            </w:pPr>
            <w:ins w:id="15249" w:author="Στάθης Καπ" w:date="2023-03-03T03:54:00Z">
              <w:r w:rsidRPr="00F665AE">
                <w:rPr>
                  <w:sz w:val="16"/>
                  <w:szCs w:val="16"/>
                  <w:rPrChange w:id="15250" w:author="Στάθης Καπ" w:date="2023-03-03T03:55:00Z">
                    <w:rPr>
                      <w:sz w:val="18"/>
                      <w:szCs w:val="18"/>
                    </w:rPr>
                  </w:rPrChange>
                </w:rPr>
                <w:t>797</w:t>
              </w:r>
            </w:ins>
          </w:p>
        </w:tc>
        <w:tc>
          <w:tcPr>
            <w:tcW w:w="855" w:type="dxa"/>
            <w:tcPrChange w:id="15251" w:author="Στάθης Καπ" w:date="2023-03-03T06:26:00Z">
              <w:tcPr>
                <w:tcW w:w="855" w:type="dxa"/>
              </w:tcPr>
            </w:tcPrChange>
          </w:tcPr>
          <w:p w14:paraId="233DC30A" w14:textId="5D195854" w:rsidR="00C87CFE" w:rsidRPr="00F665AE" w:rsidRDefault="00C87CFE" w:rsidP="00C87CFE">
            <w:pPr>
              <w:jc w:val="center"/>
              <w:rPr>
                <w:ins w:id="15252" w:author="Στάθης Καπ" w:date="2023-03-03T03:53:00Z"/>
                <w:rFonts w:cstheme="minorHAnsi"/>
                <w:sz w:val="16"/>
                <w:szCs w:val="16"/>
              </w:rPr>
            </w:pPr>
            <w:ins w:id="15253" w:author="Στάθης Καπ" w:date="2023-03-03T03:54:00Z">
              <w:r w:rsidRPr="00F665AE">
                <w:rPr>
                  <w:sz w:val="16"/>
                  <w:szCs w:val="16"/>
                  <w:rPrChange w:id="15254" w:author="Στάθης Καπ" w:date="2023-03-03T03:55:00Z">
                    <w:rPr>
                      <w:sz w:val="18"/>
                      <w:szCs w:val="18"/>
                    </w:rPr>
                  </w:rPrChange>
                </w:rPr>
                <w:t>788</w:t>
              </w:r>
            </w:ins>
          </w:p>
        </w:tc>
        <w:tc>
          <w:tcPr>
            <w:tcW w:w="544" w:type="dxa"/>
            <w:vAlign w:val="bottom"/>
            <w:tcPrChange w:id="15255" w:author="Στάθης Καπ" w:date="2023-03-03T06:26:00Z">
              <w:tcPr>
                <w:tcW w:w="544" w:type="dxa"/>
                <w:vAlign w:val="bottom"/>
              </w:tcPr>
            </w:tcPrChange>
          </w:tcPr>
          <w:p w14:paraId="13702396" w14:textId="305E7133" w:rsidR="00C87CFE" w:rsidRPr="00F665AE" w:rsidRDefault="00C87CFE" w:rsidP="00C87CFE">
            <w:pPr>
              <w:jc w:val="center"/>
              <w:rPr>
                <w:ins w:id="15256" w:author="Στάθης Καπ" w:date="2023-03-03T03:53:00Z"/>
                <w:rFonts w:cstheme="minorHAnsi"/>
                <w:sz w:val="16"/>
                <w:szCs w:val="16"/>
              </w:rPr>
            </w:pPr>
            <w:ins w:id="15257" w:author="Στάθης Καπ" w:date="2023-03-03T03:54:00Z">
              <w:r w:rsidRPr="00F665AE">
                <w:rPr>
                  <w:rFonts w:ascii="Calibri" w:hAnsi="Calibri" w:cs="Calibri"/>
                  <w:color w:val="000000"/>
                  <w:sz w:val="16"/>
                  <w:szCs w:val="16"/>
                  <w:rPrChange w:id="15258" w:author="Στάθης Καπ" w:date="2023-03-03T03:55:00Z">
                    <w:rPr>
                      <w:rFonts w:ascii="Calibri" w:hAnsi="Calibri" w:cs="Calibri"/>
                      <w:color w:val="000000"/>
                      <w:sz w:val="18"/>
                      <w:szCs w:val="18"/>
                    </w:rPr>
                  </w:rPrChange>
                </w:rPr>
                <w:t>765</w:t>
              </w:r>
            </w:ins>
          </w:p>
        </w:tc>
        <w:tc>
          <w:tcPr>
            <w:tcW w:w="621" w:type="dxa"/>
            <w:vAlign w:val="bottom"/>
            <w:tcPrChange w:id="15259" w:author="Στάθης Καπ" w:date="2023-03-03T06:26:00Z">
              <w:tcPr>
                <w:tcW w:w="621" w:type="dxa"/>
                <w:vAlign w:val="bottom"/>
              </w:tcPr>
            </w:tcPrChange>
          </w:tcPr>
          <w:p w14:paraId="5011F9DF" w14:textId="32296D79" w:rsidR="00C87CFE" w:rsidRPr="00F665AE" w:rsidRDefault="00C87CFE" w:rsidP="00C87CFE">
            <w:pPr>
              <w:jc w:val="center"/>
              <w:rPr>
                <w:ins w:id="15260" w:author="Στάθης Καπ" w:date="2023-03-03T03:53:00Z"/>
                <w:rFonts w:cstheme="minorHAnsi"/>
                <w:sz w:val="16"/>
                <w:szCs w:val="16"/>
              </w:rPr>
            </w:pPr>
            <w:ins w:id="15261" w:author="Στάθης Καπ" w:date="2023-03-03T03:54:00Z">
              <w:r w:rsidRPr="00F665AE">
                <w:rPr>
                  <w:rFonts w:ascii="Calibri" w:hAnsi="Calibri" w:cs="Calibri"/>
                  <w:color w:val="000000"/>
                  <w:sz w:val="16"/>
                  <w:szCs w:val="16"/>
                  <w:rPrChange w:id="15262" w:author="Στάθης Καπ" w:date="2023-03-03T03:55:00Z">
                    <w:rPr>
                      <w:rFonts w:ascii="Calibri" w:hAnsi="Calibri" w:cs="Calibri"/>
                      <w:color w:val="000000"/>
                      <w:sz w:val="18"/>
                      <w:szCs w:val="18"/>
                    </w:rPr>
                  </w:rPrChange>
                </w:rPr>
                <w:t>0.355</w:t>
              </w:r>
            </w:ins>
          </w:p>
        </w:tc>
        <w:tc>
          <w:tcPr>
            <w:tcW w:w="669" w:type="dxa"/>
            <w:vAlign w:val="center"/>
            <w:tcPrChange w:id="15263" w:author="Στάθης Καπ" w:date="2023-03-03T06:26:00Z">
              <w:tcPr>
                <w:tcW w:w="669" w:type="dxa"/>
                <w:vAlign w:val="center"/>
              </w:tcPr>
            </w:tcPrChange>
          </w:tcPr>
          <w:p w14:paraId="5CABCBAF" w14:textId="3ED6C433" w:rsidR="00C87CFE" w:rsidRPr="00F665AE" w:rsidRDefault="00C87CFE" w:rsidP="00C87CFE">
            <w:pPr>
              <w:jc w:val="center"/>
              <w:rPr>
                <w:ins w:id="15264" w:author="Στάθης Καπ" w:date="2023-03-03T03:53:00Z"/>
                <w:rFonts w:cstheme="minorHAnsi"/>
                <w:sz w:val="16"/>
                <w:szCs w:val="16"/>
              </w:rPr>
            </w:pPr>
            <w:ins w:id="15265" w:author="Στάθης Καπ" w:date="2023-03-03T06:18:00Z">
              <w:r>
                <w:rPr>
                  <w:rFonts w:ascii="Calibri" w:hAnsi="Calibri" w:cstheme="minorHAnsi"/>
                  <w:color w:val="000000"/>
                  <w:sz w:val="16"/>
                  <w:szCs w:val="16"/>
                </w:rPr>
                <w:t>4.02</w:t>
              </w:r>
            </w:ins>
          </w:p>
        </w:tc>
        <w:tc>
          <w:tcPr>
            <w:tcW w:w="543" w:type="dxa"/>
            <w:vAlign w:val="bottom"/>
            <w:tcPrChange w:id="15266" w:author="Στάθης Καπ" w:date="2023-03-03T06:26:00Z">
              <w:tcPr>
                <w:tcW w:w="543" w:type="dxa"/>
                <w:vAlign w:val="bottom"/>
              </w:tcPr>
            </w:tcPrChange>
          </w:tcPr>
          <w:p w14:paraId="45B1D316" w14:textId="7A597A6B" w:rsidR="00C87CFE" w:rsidRPr="00F665AE" w:rsidRDefault="00C87CFE" w:rsidP="00C87CFE">
            <w:pPr>
              <w:jc w:val="center"/>
              <w:rPr>
                <w:ins w:id="15267" w:author="Στάθης Καπ" w:date="2023-03-03T03:53:00Z"/>
                <w:rFonts w:cstheme="minorHAnsi"/>
                <w:sz w:val="16"/>
                <w:szCs w:val="16"/>
              </w:rPr>
            </w:pPr>
            <w:ins w:id="15268" w:author="Στάθης Καπ" w:date="2023-03-03T03:54:00Z">
              <w:r w:rsidRPr="00F665AE">
                <w:rPr>
                  <w:rFonts w:ascii="Calibri" w:hAnsi="Calibri" w:cs="Calibri"/>
                  <w:color w:val="000000"/>
                  <w:sz w:val="16"/>
                  <w:szCs w:val="16"/>
                  <w:rPrChange w:id="15269" w:author="Στάθης Καπ" w:date="2023-03-03T03:55:00Z">
                    <w:rPr>
                      <w:rFonts w:ascii="Calibri" w:hAnsi="Calibri" w:cs="Calibri"/>
                      <w:color w:val="000000"/>
                      <w:sz w:val="18"/>
                      <w:szCs w:val="18"/>
                    </w:rPr>
                  </w:rPrChange>
                </w:rPr>
                <w:t>736</w:t>
              </w:r>
            </w:ins>
          </w:p>
        </w:tc>
        <w:tc>
          <w:tcPr>
            <w:tcW w:w="621" w:type="dxa"/>
            <w:vAlign w:val="bottom"/>
            <w:tcPrChange w:id="15270" w:author="Στάθης Καπ" w:date="2023-03-03T06:26:00Z">
              <w:tcPr>
                <w:tcW w:w="621" w:type="dxa"/>
                <w:vAlign w:val="bottom"/>
              </w:tcPr>
            </w:tcPrChange>
          </w:tcPr>
          <w:p w14:paraId="51FBDD04" w14:textId="55BA554E" w:rsidR="00C87CFE" w:rsidRPr="00F665AE" w:rsidRDefault="00C87CFE" w:rsidP="00C87CFE">
            <w:pPr>
              <w:jc w:val="center"/>
              <w:rPr>
                <w:ins w:id="15271" w:author="Στάθης Καπ" w:date="2023-03-03T03:53:00Z"/>
                <w:rFonts w:cstheme="minorHAnsi"/>
                <w:sz w:val="16"/>
                <w:szCs w:val="16"/>
              </w:rPr>
            </w:pPr>
            <w:ins w:id="15272" w:author="Στάθης Καπ" w:date="2023-03-03T03:54:00Z">
              <w:r w:rsidRPr="00F665AE">
                <w:rPr>
                  <w:rFonts w:ascii="Calibri" w:hAnsi="Calibri" w:cs="Calibri"/>
                  <w:color w:val="000000"/>
                  <w:sz w:val="16"/>
                  <w:szCs w:val="16"/>
                  <w:rPrChange w:id="15273" w:author="Στάθης Καπ" w:date="2023-03-03T03:55:00Z">
                    <w:rPr>
                      <w:rFonts w:ascii="Calibri" w:hAnsi="Calibri" w:cs="Calibri"/>
                      <w:color w:val="000000"/>
                      <w:sz w:val="18"/>
                      <w:szCs w:val="18"/>
                    </w:rPr>
                  </w:rPrChange>
                </w:rPr>
                <w:t>0.199</w:t>
              </w:r>
            </w:ins>
          </w:p>
        </w:tc>
        <w:tc>
          <w:tcPr>
            <w:tcW w:w="669" w:type="dxa"/>
            <w:vAlign w:val="center"/>
            <w:tcPrChange w:id="15274" w:author="Στάθης Καπ" w:date="2023-03-03T06:26:00Z">
              <w:tcPr>
                <w:tcW w:w="669" w:type="dxa"/>
                <w:vAlign w:val="center"/>
              </w:tcPr>
            </w:tcPrChange>
          </w:tcPr>
          <w:p w14:paraId="465ABD1E" w14:textId="31B3BB90" w:rsidR="00C87CFE" w:rsidRPr="00F665AE" w:rsidRDefault="00C87CFE" w:rsidP="00C87CFE">
            <w:pPr>
              <w:jc w:val="center"/>
              <w:rPr>
                <w:ins w:id="15275" w:author="Στάθης Καπ" w:date="2023-03-03T03:53:00Z"/>
                <w:rFonts w:cstheme="minorHAnsi"/>
                <w:sz w:val="16"/>
                <w:szCs w:val="16"/>
              </w:rPr>
            </w:pPr>
            <w:ins w:id="15276" w:author="Στάθης Καπ" w:date="2023-03-03T06:18:00Z">
              <w:r>
                <w:rPr>
                  <w:rFonts w:ascii="Calibri" w:hAnsi="Calibri" w:cstheme="minorHAnsi"/>
                  <w:color w:val="000000"/>
                  <w:sz w:val="16"/>
                  <w:szCs w:val="16"/>
                </w:rPr>
                <w:t>3.79</w:t>
              </w:r>
            </w:ins>
          </w:p>
        </w:tc>
        <w:tc>
          <w:tcPr>
            <w:tcW w:w="508" w:type="dxa"/>
            <w:vAlign w:val="bottom"/>
            <w:tcPrChange w:id="15277" w:author="Στάθης Καπ" w:date="2023-03-03T06:26:00Z">
              <w:tcPr>
                <w:tcW w:w="508" w:type="dxa"/>
                <w:vAlign w:val="bottom"/>
              </w:tcPr>
            </w:tcPrChange>
          </w:tcPr>
          <w:p w14:paraId="2215F97F" w14:textId="686763AE" w:rsidR="00C87CFE" w:rsidRPr="00F665AE" w:rsidRDefault="00C87CFE" w:rsidP="00C87CFE">
            <w:pPr>
              <w:jc w:val="center"/>
              <w:rPr>
                <w:ins w:id="15278" w:author="Στάθης Καπ" w:date="2023-03-03T03:53:00Z"/>
                <w:rFonts w:cstheme="minorHAnsi"/>
                <w:sz w:val="16"/>
                <w:szCs w:val="16"/>
              </w:rPr>
            </w:pPr>
            <w:ins w:id="15279" w:author="Στάθης Καπ" w:date="2023-03-03T03:54:00Z">
              <w:r w:rsidRPr="00F665AE">
                <w:rPr>
                  <w:rFonts w:ascii="Calibri" w:hAnsi="Calibri" w:cs="Calibri"/>
                  <w:color w:val="000000"/>
                  <w:sz w:val="16"/>
                  <w:szCs w:val="16"/>
                  <w:rPrChange w:id="15280" w:author="Στάθης Καπ" w:date="2023-03-03T03:55:00Z">
                    <w:rPr>
                      <w:rFonts w:ascii="Calibri" w:hAnsi="Calibri" w:cs="Calibri"/>
                      <w:color w:val="000000"/>
                      <w:sz w:val="18"/>
                      <w:szCs w:val="18"/>
                    </w:rPr>
                  </w:rPrChange>
                </w:rPr>
                <w:t>757</w:t>
              </w:r>
            </w:ins>
          </w:p>
        </w:tc>
        <w:tc>
          <w:tcPr>
            <w:tcW w:w="541" w:type="dxa"/>
            <w:vAlign w:val="bottom"/>
            <w:tcPrChange w:id="15281" w:author="Στάθης Καπ" w:date="2023-03-03T06:26:00Z">
              <w:tcPr>
                <w:tcW w:w="541" w:type="dxa"/>
                <w:vAlign w:val="bottom"/>
              </w:tcPr>
            </w:tcPrChange>
          </w:tcPr>
          <w:p w14:paraId="40114F8F" w14:textId="6167FBF3" w:rsidR="00C87CFE" w:rsidRPr="00F665AE" w:rsidRDefault="00C87CFE" w:rsidP="00C87CFE">
            <w:pPr>
              <w:jc w:val="center"/>
              <w:rPr>
                <w:ins w:id="15282" w:author="Στάθης Καπ" w:date="2023-03-03T03:53:00Z"/>
                <w:rFonts w:cstheme="minorHAnsi"/>
                <w:sz w:val="16"/>
                <w:szCs w:val="16"/>
              </w:rPr>
            </w:pPr>
            <w:ins w:id="15283" w:author="Στάθης Καπ" w:date="2023-03-03T03:54:00Z">
              <w:r w:rsidRPr="00F665AE">
                <w:rPr>
                  <w:rFonts w:ascii="Calibri" w:hAnsi="Calibri" w:cs="Calibri"/>
                  <w:color w:val="000000"/>
                  <w:sz w:val="16"/>
                  <w:szCs w:val="16"/>
                  <w:rPrChange w:id="15284" w:author="Στάθης Καπ" w:date="2023-03-03T03:55:00Z">
                    <w:rPr>
                      <w:rFonts w:ascii="Calibri" w:hAnsi="Calibri" w:cs="Calibri"/>
                      <w:color w:val="000000"/>
                      <w:sz w:val="18"/>
                      <w:szCs w:val="18"/>
                    </w:rPr>
                  </w:rPrChange>
                </w:rPr>
                <w:t>0.225</w:t>
              </w:r>
            </w:ins>
          </w:p>
        </w:tc>
        <w:tc>
          <w:tcPr>
            <w:tcW w:w="589" w:type="dxa"/>
            <w:vAlign w:val="center"/>
            <w:tcPrChange w:id="15285" w:author="Στάθης Καπ" w:date="2023-03-03T06:26:00Z">
              <w:tcPr>
                <w:tcW w:w="589" w:type="dxa"/>
                <w:vAlign w:val="center"/>
              </w:tcPr>
            </w:tcPrChange>
          </w:tcPr>
          <w:p w14:paraId="7325F34B" w14:textId="4FCFBC5A" w:rsidR="00C87CFE" w:rsidRPr="00F665AE" w:rsidRDefault="00C87CFE" w:rsidP="00C87CFE">
            <w:pPr>
              <w:jc w:val="center"/>
              <w:rPr>
                <w:ins w:id="15286" w:author="Στάθης Καπ" w:date="2023-03-03T03:53:00Z"/>
                <w:rFonts w:cstheme="minorHAnsi"/>
                <w:sz w:val="16"/>
                <w:szCs w:val="16"/>
              </w:rPr>
            </w:pPr>
            <w:ins w:id="15287" w:author="Στάθης Καπ" w:date="2023-03-03T06:18:00Z">
              <w:r>
                <w:rPr>
                  <w:rFonts w:ascii="Calibri" w:hAnsi="Calibri" w:cstheme="minorHAnsi"/>
                  <w:color w:val="000000"/>
                  <w:sz w:val="16"/>
                  <w:szCs w:val="16"/>
                </w:rPr>
                <w:t>1.05</w:t>
              </w:r>
            </w:ins>
          </w:p>
        </w:tc>
        <w:tc>
          <w:tcPr>
            <w:tcW w:w="463" w:type="dxa"/>
            <w:vAlign w:val="bottom"/>
            <w:tcPrChange w:id="15288" w:author="Στάθης Καπ" w:date="2023-03-03T06:26:00Z">
              <w:tcPr>
                <w:tcW w:w="463" w:type="dxa"/>
                <w:vAlign w:val="bottom"/>
              </w:tcPr>
            </w:tcPrChange>
          </w:tcPr>
          <w:p w14:paraId="11F375FE" w14:textId="6D398F23" w:rsidR="00C87CFE" w:rsidRPr="00F665AE" w:rsidRDefault="00C87CFE" w:rsidP="00C87CFE">
            <w:pPr>
              <w:jc w:val="center"/>
              <w:rPr>
                <w:ins w:id="15289" w:author="Στάθης Καπ" w:date="2023-03-03T03:53:00Z"/>
                <w:rFonts w:cstheme="minorHAnsi"/>
                <w:sz w:val="16"/>
                <w:szCs w:val="16"/>
              </w:rPr>
            </w:pPr>
            <w:ins w:id="15290" w:author="Στάθης Καπ" w:date="2023-03-03T03:54:00Z">
              <w:r w:rsidRPr="00F665AE">
                <w:rPr>
                  <w:rFonts w:ascii="Calibri" w:hAnsi="Calibri" w:cs="Calibri"/>
                  <w:color w:val="000000"/>
                  <w:sz w:val="16"/>
                  <w:szCs w:val="16"/>
                  <w:rPrChange w:id="15291" w:author="Στάθης Καπ" w:date="2023-03-03T03:55:00Z">
                    <w:rPr>
                      <w:rFonts w:ascii="Calibri" w:hAnsi="Calibri" w:cs="Calibri"/>
                      <w:color w:val="000000"/>
                      <w:sz w:val="18"/>
                      <w:szCs w:val="18"/>
                    </w:rPr>
                  </w:rPrChange>
                </w:rPr>
                <w:t>715</w:t>
              </w:r>
            </w:ins>
          </w:p>
        </w:tc>
        <w:tc>
          <w:tcPr>
            <w:tcW w:w="541" w:type="dxa"/>
            <w:vAlign w:val="bottom"/>
            <w:tcPrChange w:id="15292" w:author="Στάθης Καπ" w:date="2023-03-03T06:26:00Z">
              <w:tcPr>
                <w:tcW w:w="541" w:type="dxa"/>
                <w:vAlign w:val="bottom"/>
              </w:tcPr>
            </w:tcPrChange>
          </w:tcPr>
          <w:p w14:paraId="44023A8F" w14:textId="54352734" w:rsidR="00C87CFE" w:rsidRPr="00F665AE" w:rsidRDefault="00C87CFE" w:rsidP="00C87CFE">
            <w:pPr>
              <w:jc w:val="center"/>
              <w:rPr>
                <w:ins w:id="15293" w:author="Στάθης Καπ" w:date="2023-03-03T03:53:00Z"/>
                <w:rFonts w:cstheme="minorHAnsi"/>
                <w:sz w:val="16"/>
                <w:szCs w:val="16"/>
              </w:rPr>
            </w:pPr>
            <w:ins w:id="15294" w:author="Στάθης Καπ" w:date="2023-03-03T03:54:00Z">
              <w:r w:rsidRPr="00F665AE">
                <w:rPr>
                  <w:rFonts w:ascii="Calibri" w:hAnsi="Calibri" w:cs="Calibri"/>
                  <w:color w:val="000000"/>
                  <w:sz w:val="16"/>
                  <w:szCs w:val="16"/>
                  <w:rPrChange w:id="15295" w:author="Στάθης Καπ" w:date="2023-03-03T03:55:00Z">
                    <w:rPr>
                      <w:rFonts w:ascii="Calibri" w:hAnsi="Calibri" w:cs="Calibri"/>
                      <w:color w:val="000000"/>
                      <w:sz w:val="18"/>
                      <w:szCs w:val="18"/>
                    </w:rPr>
                  </w:rPrChange>
                </w:rPr>
                <w:t>0.226</w:t>
              </w:r>
            </w:ins>
          </w:p>
        </w:tc>
        <w:tc>
          <w:tcPr>
            <w:tcW w:w="589" w:type="dxa"/>
            <w:vAlign w:val="center"/>
            <w:tcPrChange w:id="15296" w:author="Στάθης Καπ" w:date="2023-03-03T06:26:00Z">
              <w:tcPr>
                <w:tcW w:w="589" w:type="dxa"/>
                <w:vAlign w:val="center"/>
              </w:tcPr>
            </w:tcPrChange>
          </w:tcPr>
          <w:p w14:paraId="248D5D03" w14:textId="7EC44121" w:rsidR="00C87CFE" w:rsidRPr="00F665AE" w:rsidRDefault="00C87CFE" w:rsidP="00C87CFE">
            <w:pPr>
              <w:jc w:val="center"/>
              <w:rPr>
                <w:ins w:id="15297" w:author="Στάθης Καπ" w:date="2023-03-03T03:53:00Z"/>
                <w:rFonts w:cstheme="minorHAnsi"/>
                <w:sz w:val="16"/>
                <w:szCs w:val="16"/>
              </w:rPr>
            </w:pPr>
            <w:ins w:id="15298" w:author="Στάθης Καπ" w:date="2023-03-03T06:19:00Z">
              <w:r>
                <w:rPr>
                  <w:rFonts w:ascii="Calibri" w:hAnsi="Calibri" w:cstheme="minorHAnsi"/>
                  <w:color w:val="000000"/>
                  <w:sz w:val="16"/>
                  <w:szCs w:val="16"/>
                </w:rPr>
                <w:t>6.54</w:t>
              </w:r>
            </w:ins>
          </w:p>
        </w:tc>
      </w:tr>
      <w:tr w:rsidR="00C87CFE" w:rsidRPr="00BB05AC" w14:paraId="60DCB693" w14:textId="77777777" w:rsidTr="00F03C40">
        <w:tblPrEx>
          <w:tblW w:w="0" w:type="auto"/>
          <w:tblBorders>
            <w:insideH w:val="none" w:sz="0" w:space="0" w:color="auto"/>
            <w:insideV w:val="none" w:sz="0" w:space="0" w:color="auto"/>
          </w:tblBorders>
          <w:tblCellMar>
            <w:left w:w="0" w:type="dxa"/>
            <w:right w:w="0" w:type="dxa"/>
          </w:tblCellMar>
          <w:tblPrExChange w:id="1529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300" w:author="Στάθης Καπ" w:date="2023-03-03T03:53:00Z"/>
        </w:trPr>
        <w:tc>
          <w:tcPr>
            <w:tcW w:w="515" w:type="dxa"/>
            <w:tcBorders>
              <w:top w:val="nil"/>
              <w:bottom w:val="nil"/>
              <w:right w:val="single" w:sz="4" w:space="0" w:color="auto"/>
            </w:tcBorders>
            <w:shd w:val="clear" w:color="auto" w:fill="E7E6E6" w:themeFill="background2"/>
            <w:vAlign w:val="bottom"/>
            <w:tcPrChange w:id="15301" w:author="Στάθης Καπ" w:date="2023-03-03T06:26:00Z">
              <w:tcPr>
                <w:tcW w:w="515" w:type="dxa"/>
                <w:vAlign w:val="center"/>
              </w:tcPr>
            </w:tcPrChange>
          </w:tcPr>
          <w:p w14:paraId="4712D42C" w14:textId="162DC88A" w:rsidR="00C87CFE" w:rsidRPr="00F665AE" w:rsidRDefault="00C87CFE" w:rsidP="00C87CFE">
            <w:pPr>
              <w:jc w:val="center"/>
              <w:rPr>
                <w:ins w:id="15302" w:author="Στάθης Καπ" w:date="2023-03-03T03:53:00Z"/>
                <w:sz w:val="16"/>
                <w:szCs w:val="16"/>
              </w:rPr>
            </w:pPr>
            <w:ins w:id="15303" w:author="Στάθης Καπ" w:date="2023-03-03T03:54:00Z">
              <w:r w:rsidRPr="00F665AE">
                <w:rPr>
                  <w:rFonts w:ascii="Calibri" w:hAnsi="Calibri" w:cs="Calibri"/>
                  <w:color w:val="000000"/>
                  <w:sz w:val="16"/>
                  <w:szCs w:val="16"/>
                  <w:rPrChange w:id="15304" w:author="Στάθης Καπ" w:date="2023-03-03T03:55:00Z">
                    <w:rPr>
                      <w:rFonts w:ascii="Calibri" w:hAnsi="Calibri" w:cs="Calibri"/>
                      <w:color w:val="000000"/>
                      <w:sz w:val="18"/>
                      <w:szCs w:val="18"/>
                    </w:rPr>
                  </w:rPrChange>
                </w:rPr>
                <w:t>r202</w:t>
              </w:r>
            </w:ins>
          </w:p>
        </w:tc>
        <w:tc>
          <w:tcPr>
            <w:tcW w:w="560" w:type="dxa"/>
            <w:tcBorders>
              <w:left w:val="single" w:sz="4" w:space="0" w:color="auto"/>
            </w:tcBorders>
            <w:tcPrChange w:id="15305" w:author="Στάθης Καπ" w:date="2023-03-03T06:26:00Z">
              <w:tcPr>
                <w:tcW w:w="560" w:type="dxa"/>
              </w:tcPr>
            </w:tcPrChange>
          </w:tcPr>
          <w:p w14:paraId="38626856" w14:textId="75731705" w:rsidR="00C87CFE" w:rsidRPr="00F665AE" w:rsidRDefault="00C87CFE" w:rsidP="00C87CFE">
            <w:pPr>
              <w:jc w:val="center"/>
              <w:rPr>
                <w:ins w:id="15306" w:author="Στάθης Καπ" w:date="2023-03-03T03:53:00Z"/>
                <w:rFonts w:cstheme="minorHAnsi"/>
                <w:sz w:val="16"/>
                <w:szCs w:val="16"/>
              </w:rPr>
            </w:pPr>
            <w:ins w:id="15307" w:author="Στάθης Καπ" w:date="2023-03-03T03:54:00Z">
              <w:r w:rsidRPr="00F665AE">
                <w:rPr>
                  <w:sz w:val="16"/>
                  <w:szCs w:val="16"/>
                  <w:rPrChange w:id="15308" w:author="Στάθης Καπ" w:date="2023-03-03T03:55:00Z">
                    <w:rPr>
                      <w:sz w:val="18"/>
                      <w:szCs w:val="18"/>
                    </w:rPr>
                  </w:rPrChange>
                </w:rPr>
                <w:t>930</w:t>
              </w:r>
            </w:ins>
          </w:p>
        </w:tc>
        <w:tc>
          <w:tcPr>
            <w:tcW w:w="855" w:type="dxa"/>
            <w:tcPrChange w:id="15309" w:author="Στάθης Καπ" w:date="2023-03-03T06:26:00Z">
              <w:tcPr>
                <w:tcW w:w="855" w:type="dxa"/>
              </w:tcPr>
            </w:tcPrChange>
          </w:tcPr>
          <w:p w14:paraId="3249889B" w14:textId="5B470031" w:rsidR="00C87CFE" w:rsidRPr="00F665AE" w:rsidRDefault="00C87CFE" w:rsidP="00C87CFE">
            <w:pPr>
              <w:jc w:val="center"/>
              <w:rPr>
                <w:ins w:id="15310" w:author="Στάθης Καπ" w:date="2023-03-03T03:53:00Z"/>
                <w:rFonts w:cstheme="minorHAnsi"/>
                <w:sz w:val="16"/>
                <w:szCs w:val="16"/>
              </w:rPr>
            </w:pPr>
            <w:ins w:id="15311" w:author="Στάθης Καπ" w:date="2023-03-03T03:54:00Z">
              <w:r w:rsidRPr="00F665AE">
                <w:rPr>
                  <w:sz w:val="16"/>
                  <w:szCs w:val="16"/>
                  <w:rPrChange w:id="15312" w:author="Στάθης Καπ" w:date="2023-03-03T03:55:00Z">
                    <w:rPr>
                      <w:sz w:val="18"/>
                      <w:szCs w:val="18"/>
                    </w:rPr>
                  </w:rPrChange>
                </w:rPr>
                <w:t>880</w:t>
              </w:r>
            </w:ins>
          </w:p>
        </w:tc>
        <w:tc>
          <w:tcPr>
            <w:tcW w:w="544" w:type="dxa"/>
            <w:vAlign w:val="bottom"/>
            <w:tcPrChange w:id="15313" w:author="Στάθης Καπ" w:date="2023-03-03T06:26:00Z">
              <w:tcPr>
                <w:tcW w:w="544" w:type="dxa"/>
                <w:vAlign w:val="bottom"/>
              </w:tcPr>
            </w:tcPrChange>
          </w:tcPr>
          <w:p w14:paraId="4A0A6239" w14:textId="4DDF4EDC" w:rsidR="00C87CFE" w:rsidRPr="00F665AE" w:rsidRDefault="00C87CFE" w:rsidP="00C87CFE">
            <w:pPr>
              <w:jc w:val="center"/>
              <w:rPr>
                <w:ins w:id="15314" w:author="Στάθης Καπ" w:date="2023-03-03T03:53:00Z"/>
                <w:rFonts w:cstheme="minorHAnsi"/>
                <w:sz w:val="16"/>
                <w:szCs w:val="16"/>
              </w:rPr>
            </w:pPr>
            <w:ins w:id="15315" w:author="Στάθης Καπ" w:date="2023-03-03T03:54:00Z">
              <w:r w:rsidRPr="00F665AE">
                <w:rPr>
                  <w:rFonts w:ascii="Calibri" w:hAnsi="Calibri" w:cs="Calibri"/>
                  <w:color w:val="000000"/>
                  <w:sz w:val="16"/>
                  <w:szCs w:val="16"/>
                  <w:rPrChange w:id="15316" w:author="Στάθης Καπ" w:date="2023-03-03T03:55:00Z">
                    <w:rPr>
                      <w:rFonts w:ascii="Calibri" w:hAnsi="Calibri" w:cs="Calibri"/>
                      <w:color w:val="000000"/>
                      <w:sz w:val="18"/>
                      <w:szCs w:val="18"/>
                    </w:rPr>
                  </w:rPrChange>
                </w:rPr>
                <w:t>855</w:t>
              </w:r>
            </w:ins>
          </w:p>
        </w:tc>
        <w:tc>
          <w:tcPr>
            <w:tcW w:w="621" w:type="dxa"/>
            <w:vAlign w:val="bottom"/>
            <w:tcPrChange w:id="15317" w:author="Στάθης Καπ" w:date="2023-03-03T06:26:00Z">
              <w:tcPr>
                <w:tcW w:w="621" w:type="dxa"/>
                <w:vAlign w:val="bottom"/>
              </w:tcPr>
            </w:tcPrChange>
          </w:tcPr>
          <w:p w14:paraId="0B66FC3A" w14:textId="0AE13FD1" w:rsidR="00C87CFE" w:rsidRPr="00F665AE" w:rsidRDefault="00C87CFE" w:rsidP="00C87CFE">
            <w:pPr>
              <w:jc w:val="center"/>
              <w:rPr>
                <w:ins w:id="15318" w:author="Στάθης Καπ" w:date="2023-03-03T03:53:00Z"/>
                <w:rFonts w:cstheme="minorHAnsi"/>
                <w:sz w:val="16"/>
                <w:szCs w:val="16"/>
              </w:rPr>
            </w:pPr>
            <w:ins w:id="15319" w:author="Στάθης Καπ" w:date="2023-03-03T03:54:00Z">
              <w:r w:rsidRPr="00F665AE">
                <w:rPr>
                  <w:rFonts w:ascii="Calibri" w:hAnsi="Calibri" w:cs="Calibri"/>
                  <w:color w:val="000000"/>
                  <w:sz w:val="16"/>
                  <w:szCs w:val="16"/>
                  <w:rPrChange w:id="15320" w:author="Στάθης Καπ" w:date="2023-03-03T03:55:00Z">
                    <w:rPr>
                      <w:rFonts w:ascii="Calibri" w:hAnsi="Calibri" w:cs="Calibri"/>
                      <w:color w:val="000000"/>
                      <w:sz w:val="18"/>
                      <w:szCs w:val="18"/>
                    </w:rPr>
                  </w:rPrChange>
                </w:rPr>
                <w:t>0.546</w:t>
              </w:r>
            </w:ins>
          </w:p>
        </w:tc>
        <w:tc>
          <w:tcPr>
            <w:tcW w:w="669" w:type="dxa"/>
            <w:vAlign w:val="center"/>
            <w:tcPrChange w:id="15321" w:author="Στάθης Καπ" w:date="2023-03-03T06:26:00Z">
              <w:tcPr>
                <w:tcW w:w="669" w:type="dxa"/>
                <w:vAlign w:val="center"/>
              </w:tcPr>
            </w:tcPrChange>
          </w:tcPr>
          <w:p w14:paraId="08E6F68B" w14:textId="5031BFED" w:rsidR="00C87CFE" w:rsidRPr="00F665AE" w:rsidRDefault="00C87CFE" w:rsidP="00C87CFE">
            <w:pPr>
              <w:jc w:val="center"/>
              <w:rPr>
                <w:ins w:id="15322" w:author="Στάθης Καπ" w:date="2023-03-03T03:53:00Z"/>
                <w:rFonts w:cstheme="minorHAnsi"/>
                <w:sz w:val="16"/>
                <w:szCs w:val="16"/>
              </w:rPr>
            </w:pPr>
            <w:ins w:id="15323" w:author="Στάθης Καπ" w:date="2023-03-03T06:18:00Z">
              <w:r>
                <w:rPr>
                  <w:rFonts w:ascii="Calibri" w:hAnsi="Calibri" w:cstheme="minorHAnsi"/>
                  <w:color w:val="000000"/>
                  <w:sz w:val="16"/>
                  <w:szCs w:val="16"/>
                </w:rPr>
                <w:t>8.06</w:t>
              </w:r>
            </w:ins>
          </w:p>
        </w:tc>
        <w:tc>
          <w:tcPr>
            <w:tcW w:w="543" w:type="dxa"/>
            <w:vAlign w:val="bottom"/>
            <w:tcPrChange w:id="15324" w:author="Στάθης Καπ" w:date="2023-03-03T06:26:00Z">
              <w:tcPr>
                <w:tcW w:w="543" w:type="dxa"/>
                <w:vAlign w:val="bottom"/>
              </w:tcPr>
            </w:tcPrChange>
          </w:tcPr>
          <w:p w14:paraId="1F8CF230" w14:textId="7E59EBFF" w:rsidR="00C87CFE" w:rsidRPr="00F665AE" w:rsidRDefault="00C87CFE" w:rsidP="00C87CFE">
            <w:pPr>
              <w:jc w:val="center"/>
              <w:rPr>
                <w:ins w:id="15325" w:author="Στάθης Καπ" w:date="2023-03-03T03:53:00Z"/>
                <w:rFonts w:cstheme="minorHAnsi"/>
                <w:sz w:val="16"/>
                <w:szCs w:val="16"/>
              </w:rPr>
            </w:pPr>
            <w:ins w:id="15326" w:author="Στάθης Καπ" w:date="2023-03-03T03:54:00Z">
              <w:r w:rsidRPr="00F665AE">
                <w:rPr>
                  <w:rFonts w:ascii="Calibri" w:hAnsi="Calibri" w:cs="Calibri"/>
                  <w:color w:val="000000"/>
                  <w:sz w:val="16"/>
                  <w:szCs w:val="16"/>
                  <w:rPrChange w:id="15327" w:author="Στάθης Καπ" w:date="2023-03-03T03:55:00Z">
                    <w:rPr>
                      <w:rFonts w:ascii="Calibri" w:hAnsi="Calibri" w:cs="Calibri"/>
                      <w:color w:val="000000"/>
                      <w:sz w:val="18"/>
                      <w:szCs w:val="18"/>
                    </w:rPr>
                  </w:rPrChange>
                </w:rPr>
                <w:t>877</w:t>
              </w:r>
            </w:ins>
          </w:p>
        </w:tc>
        <w:tc>
          <w:tcPr>
            <w:tcW w:w="621" w:type="dxa"/>
            <w:vAlign w:val="bottom"/>
            <w:tcPrChange w:id="15328" w:author="Στάθης Καπ" w:date="2023-03-03T06:26:00Z">
              <w:tcPr>
                <w:tcW w:w="621" w:type="dxa"/>
                <w:vAlign w:val="bottom"/>
              </w:tcPr>
            </w:tcPrChange>
          </w:tcPr>
          <w:p w14:paraId="7D33DE0C" w14:textId="5ABF82E2" w:rsidR="00C87CFE" w:rsidRPr="00F665AE" w:rsidRDefault="00C87CFE" w:rsidP="00C87CFE">
            <w:pPr>
              <w:jc w:val="center"/>
              <w:rPr>
                <w:ins w:id="15329" w:author="Στάθης Καπ" w:date="2023-03-03T03:53:00Z"/>
                <w:rFonts w:cstheme="minorHAnsi"/>
                <w:sz w:val="16"/>
                <w:szCs w:val="16"/>
              </w:rPr>
            </w:pPr>
            <w:ins w:id="15330" w:author="Στάθης Καπ" w:date="2023-03-03T03:54:00Z">
              <w:r w:rsidRPr="00F665AE">
                <w:rPr>
                  <w:rFonts w:ascii="Calibri" w:hAnsi="Calibri" w:cs="Calibri"/>
                  <w:color w:val="000000"/>
                  <w:sz w:val="16"/>
                  <w:szCs w:val="16"/>
                  <w:rPrChange w:id="15331" w:author="Στάθης Καπ" w:date="2023-03-03T03:55:00Z">
                    <w:rPr>
                      <w:rFonts w:ascii="Calibri" w:hAnsi="Calibri" w:cs="Calibri"/>
                      <w:color w:val="000000"/>
                      <w:sz w:val="18"/>
                      <w:szCs w:val="18"/>
                    </w:rPr>
                  </w:rPrChange>
                </w:rPr>
                <w:t>0.465</w:t>
              </w:r>
            </w:ins>
          </w:p>
        </w:tc>
        <w:tc>
          <w:tcPr>
            <w:tcW w:w="669" w:type="dxa"/>
            <w:vAlign w:val="center"/>
            <w:tcPrChange w:id="15332" w:author="Στάθης Καπ" w:date="2023-03-03T06:26:00Z">
              <w:tcPr>
                <w:tcW w:w="669" w:type="dxa"/>
                <w:vAlign w:val="center"/>
              </w:tcPr>
            </w:tcPrChange>
          </w:tcPr>
          <w:p w14:paraId="49DA5E8E" w14:textId="572F440D" w:rsidR="00C87CFE" w:rsidRPr="00F665AE" w:rsidRDefault="00C87CFE" w:rsidP="00C87CFE">
            <w:pPr>
              <w:jc w:val="center"/>
              <w:rPr>
                <w:ins w:id="15333" w:author="Στάθης Καπ" w:date="2023-03-03T03:53:00Z"/>
                <w:rFonts w:cstheme="minorHAnsi"/>
                <w:sz w:val="16"/>
                <w:szCs w:val="16"/>
              </w:rPr>
            </w:pPr>
            <w:ins w:id="15334" w:author="Στάθης Καπ" w:date="2023-03-03T06:18:00Z">
              <w:r>
                <w:rPr>
                  <w:rFonts w:ascii="Calibri" w:hAnsi="Calibri" w:cstheme="minorHAnsi"/>
                  <w:color w:val="000000"/>
                  <w:sz w:val="16"/>
                  <w:szCs w:val="16"/>
                </w:rPr>
                <w:t>-2.57</w:t>
              </w:r>
            </w:ins>
          </w:p>
        </w:tc>
        <w:tc>
          <w:tcPr>
            <w:tcW w:w="508" w:type="dxa"/>
            <w:vAlign w:val="bottom"/>
            <w:tcPrChange w:id="15335" w:author="Στάθης Καπ" w:date="2023-03-03T06:26:00Z">
              <w:tcPr>
                <w:tcW w:w="508" w:type="dxa"/>
                <w:vAlign w:val="bottom"/>
              </w:tcPr>
            </w:tcPrChange>
          </w:tcPr>
          <w:p w14:paraId="596A5283" w14:textId="000CEBA7" w:rsidR="00C87CFE" w:rsidRPr="00F665AE" w:rsidRDefault="00C87CFE" w:rsidP="00C87CFE">
            <w:pPr>
              <w:jc w:val="center"/>
              <w:rPr>
                <w:ins w:id="15336" w:author="Στάθης Καπ" w:date="2023-03-03T03:53:00Z"/>
                <w:rFonts w:cstheme="minorHAnsi"/>
                <w:sz w:val="16"/>
                <w:szCs w:val="16"/>
              </w:rPr>
            </w:pPr>
            <w:ins w:id="15337" w:author="Στάθης Καπ" w:date="2023-03-03T03:54:00Z">
              <w:r w:rsidRPr="00F665AE">
                <w:rPr>
                  <w:rFonts w:ascii="Calibri" w:hAnsi="Calibri" w:cs="Calibri"/>
                  <w:color w:val="000000"/>
                  <w:sz w:val="16"/>
                  <w:szCs w:val="16"/>
                  <w:rPrChange w:id="15338" w:author="Στάθης Καπ" w:date="2023-03-03T03:55:00Z">
                    <w:rPr>
                      <w:rFonts w:ascii="Calibri" w:hAnsi="Calibri" w:cs="Calibri"/>
                      <w:color w:val="000000"/>
                      <w:sz w:val="18"/>
                      <w:szCs w:val="18"/>
                    </w:rPr>
                  </w:rPrChange>
                </w:rPr>
                <w:t>792</w:t>
              </w:r>
            </w:ins>
          </w:p>
        </w:tc>
        <w:tc>
          <w:tcPr>
            <w:tcW w:w="541" w:type="dxa"/>
            <w:vAlign w:val="bottom"/>
            <w:tcPrChange w:id="15339" w:author="Στάθης Καπ" w:date="2023-03-03T06:26:00Z">
              <w:tcPr>
                <w:tcW w:w="541" w:type="dxa"/>
                <w:vAlign w:val="bottom"/>
              </w:tcPr>
            </w:tcPrChange>
          </w:tcPr>
          <w:p w14:paraId="5EEC5F21" w14:textId="0AB90717" w:rsidR="00C87CFE" w:rsidRPr="00F665AE" w:rsidRDefault="00C87CFE" w:rsidP="00C87CFE">
            <w:pPr>
              <w:jc w:val="center"/>
              <w:rPr>
                <w:ins w:id="15340" w:author="Στάθης Καπ" w:date="2023-03-03T03:53:00Z"/>
                <w:rFonts w:cstheme="minorHAnsi"/>
                <w:sz w:val="16"/>
                <w:szCs w:val="16"/>
              </w:rPr>
            </w:pPr>
            <w:ins w:id="15341" w:author="Στάθης Καπ" w:date="2023-03-03T03:54:00Z">
              <w:r w:rsidRPr="00F665AE">
                <w:rPr>
                  <w:rFonts w:ascii="Calibri" w:hAnsi="Calibri" w:cs="Calibri"/>
                  <w:color w:val="000000"/>
                  <w:sz w:val="16"/>
                  <w:szCs w:val="16"/>
                  <w:rPrChange w:id="15342" w:author="Στάθης Καπ" w:date="2023-03-03T03:55:00Z">
                    <w:rPr>
                      <w:rFonts w:ascii="Calibri" w:hAnsi="Calibri" w:cs="Calibri"/>
                      <w:color w:val="000000"/>
                      <w:sz w:val="18"/>
                      <w:szCs w:val="18"/>
                    </w:rPr>
                  </w:rPrChange>
                </w:rPr>
                <w:t>0.216</w:t>
              </w:r>
            </w:ins>
          </w:p>
        </w:tc>
        <w:tc>
          <w:tcPr>
            <w:tcW w:w="589" w:type="dxa"/>
            <w:vAlign w:val="center"/>
            <w:tcPrChange w:id="15343" w:author="Στάθης Καπ" w:date="2023-03-03T06:26:00Z">
              <w:tcPr>
                <w:tcW w:w="589" w:type="dxa"/>
                <w:vAlign w:val="center"/>
              </w:tcPr>
            </w:tcPrChange>
          </w:tcPr>
          <w:p w14:paraId="2D0A5247" w14:textId="6F799C8A" w:rsidR="00C87CFE" w:rsidRPr="00F665AE" w:rsidRDefault="00C87CFE" w:rsidP="00C87CFE">
            <w:pPr>
              <w:jc w:val="center"/>
              <w:rPr>
                <w:ins w:id="15344" w:author="Στάθης Καπ" w:date="2023-03-03T03:53:00Z"/>
                <w:rFonts w:cstheme="minorHAnsi"/>
                <w:sz w:val="16"/>
                <w:szCs w:val="16"/>
              </w:rPr>
            </w:pPr>
            <w:ins w:id="15345" w:author="Στάθης Καπ" w:date="2023-03-03T06:18:00Z">
              <w:r>
                <w:rPr>
                  <w:rFonts w:ascii="Calibri" w:hAnsi="Calibri" w:cstheme="minorHAnsi"/>
                  <w:color w:val="000000"/>
                  <w:sz w:val="16"/>
                  <w:szCs w:val="16"/>
                </w:rPr>
                <w:t>7.37</w:t>
              </w:r>
            </w:ins>
          </w:p>
        </w:tc>
        <w:tc>
          <w:tcPr>
            <w:tcW w:w="463" w:type="dxa"/>
            <w:vAlign w:val="bottom"/>
            <w:tcPrChange w:id="15346" w:author="Στάθης Καπ" w:date="2023-03-03T06:26:00Z">
              <w:tcPr>
                <w:tcW w:w="463" w:type="dxa"/>
                <w:vAlign w:val="bottom"/>
              </w:tcPr>
            </w:tcPrChange>
          </w:tcPr>
          <w:p w14:paraId="000326BE" w14:textId="7751B147" w:rsidR="00C87CFE" w:rsidRPr="00F665AE" w:rsidRDefault="00C87CFE" w:rsidP="00C87CFE">
            <w:pPr>
              <w:jc w:val="center"/>
              <w:rPr>
                <w:ins w:id="15347" w:author="Στάθης Καπ" w:date="2023-03-03T03:53:00Z"/>
                <w:rFonts w:cstheme="minorHAnsi"/>
                <w:sz w:val="16"/>
                <w:szCs w:val="16"/>
              </w:rPr>
            </w:pPr>
            <w:ins w:id="15348" w:author="Στάθης Καπ" w:date="2023-03-03T03:54:00Z">
              <w:r w:rsidRPr="00F665AE">
                <w:rPr>
                  <w:rFonts w:ascii="Calibri" w:hAnsi="Calibri" w:cs="Calibri"/>
                  <w:color w:val="000000"/>
                  <w:sz w:val="16"/>
                  <w:szCs w:val="16"/>
                  <w:rPrChange w:id="15349" w:author="Στάθης Καπ" w:date="2023-03-03T03:55:00Z">
                    <w:rPr>
                      <w:rFonts w:ascii="Calibri" w:hAnsi="Calibri" w:cs="Calibri"/>
                      <w:color w:val="000000"/>
                      <w:sz w:val="18"/>
                      <w:szCs w:val="18"/>
                    </w:rPr>
                  </w:rPrChange>
                </w:rPr>
                <w:t>844</w:t>
              </w:r>
            </w:ins>
          </w:p>
        </w:tc>
        <w:tc>
          <w:tcPr>
            <w:tcW w:w="541" w:type="dxa"/>
            <w:vAlign w:val="bottom"/>
            <w:tcPrChange w:id="15350" w:author="Στάθης Καπ" w:date="2023-03-03T06:26:00Z">
              <w:tcPr>
                <w:tcW w:w="541" w:type="dxa"/>
                <w:vAlign w:val="bottom"/>
              </w:tcPr>
            </w:tcPrChange>
          </w:tcPr>
          <w:p w14:paraId="13F1FC4D" w14:textId="140AF9EF" w:rsidR="00C87CFE" w:rsidRPr="00F665AE" w:rsidRDefault="00C87CFE" w:rsidP="00C87CFE">
            <w:pPr>
              <w:jc w:val="center"/>
              <w:rPr>
                <w:ins w:id="15351" w:author="Στάθης Καπ" w:date="2023-03-03T03:53:00Z"/>
                <w:rFonts w:cstheme="minorHAnsi"/>
                <w:sz w:val="16"/>
                <w:szCs w:val="16"/>
              </w:rPr>
            </w:pPr>
            <w:ins w:id="15352" w:author="Στάθης Καπ" w:date="2023-03-03T03:54:00Z">
              <w:r w:rsidRPr="00F665AE">
                <w:rPr>
                  <w:rFonts w:ascii="Calibri" w:hAnsi="Calibri" w:cs="Calibri"/>
                  <w:color w:val="000000"/>
                  <w:sz w:val="16"/>
                  <w:szCs w:val="16"/>
                  <w:rPrChange w:id="15353" w:author="Στάθης Καπ" w:date="2023-03-03T03:55:00Z">
                    <w:rPr>
                      <w:rFonts w:ascii="Calibri" w:hAnsi="Calibri" w:cs="Calibri"/>
                      <w:color w:val="000000"/>
                      <w:sz w:val="18"/>
                      <w:szCs w:val="18"/>
                    </w:rPr>
                  </w:rPrChange>
                </w:rPr>
                <w:t>0.204</w:t>
              </w:r>
            </w:ins>
          </w:p>
        </w:tc>
        <w:tc>
          <w:tcPr>
            <w:tcW w:w="589" w:type="dxa"/>
            <w:vAlign w:val="center"/>
            <w:tcPrChange w:id="15354" w:author="Στάθης Καπ" w:date="2023-03-03T06:26:00Z">
              <w:tcPr>
                <w:tcW w:w="589" w:type="dxa"/>
                <w:vAlign w:val="center"/>
              </w:tcPr>
            </w:tcPrChange>
          </w:tcPr>
          <w:p w14:paraId="4568CF12" w14:textId="4A037DF5" w:rsidR="00C87CFE" w:rsidRPr="00F665AE" w:rsidRDefault="00C87CFE" w:rsidP="00C87CFE">
            <w:pPr>
              <w:jc w:val="center"/>
              <w:rPr>
                <w:ins w:id="15355" w:author="Στάθης Καπ" w:date="2023-03-03T03:53:00Z"/>
                <w:rFonts w:cstheme="minorHAnsi"/>
                <w:sz w:val="16"/>
                <w:szCs w:val="16"/>
              </w:rPr>
            </w:pPr>
            <w:ins w:id="15356" w:author="Στάθης Καπ" w:date="2023-03-03T06:19:00Z">
              <w:r>
                <w:rPr>
                  <w:rFonts w:ascii="Calibri" w:hAnsi="Calibri" w:cstheme="minorHAnsi"/>
                  <w:color w:val="000000"/>
                  <w:sz w:val="16"/>
                  <w:szCs w:val="16"/>
                </w:rPr>
                <w:t>1.29</w:t>
              </w:r>
            </w:ins>
          </w:p>
        </w:tc>
      </w:tr>
      <w:tr w:rsidR="00C87CFE" w:rsidRPr="00BB05AC" w14:paraId="48ACB16E" w14:textId="77777777" w:rsidTr="00F03C40">
        <w:tblPrEx>
          <w:tblW w:w="0" w:type="auto"/>
          <w:tblBorders>
            <w:insideH w:val="none" w:sz="0" w:space="0" w:color="auto"/>
            <w:insideV w:val="none" w:sz="0" w:space="0" w:color="auto"/>
          </w:tblBorders>
          <w:tblCellMar>
            <w:left w:w="0" w:type="dxa"/>
            <w:right w:w="0" w:type="dxa"/>
          </w:tblCellMar>
          <w:tblPrExChange w:id="1535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358" w:author="Στάθης Καπ" w:date="2023-03-03T03:54:00Z"/>
        </w:trPr>
        <w:tc>
          <w:tcPr>
            <w:tcW w:w="515" w:type="dxa"/>
            <w:tcBorders>
              <w:top w:val="nil"/>
              <w:bottom w:val="nil"/>
              <w:right w:val="single" w:sz="4" w:space="0" w:color="auto"/>
            </w:tcBorders>
            <w:shd w:val="clear" w:color="auto" w:fill="E7E6E6" w:themeFill="background2"/>
            <w:vAlign w:val="bottom"/>
            <w:tcPrChange w:id="15359" w:author="Στάθης Καπ" w:date="2023-03-03T06:26:00Z">
              <w:tcPr>
                <w:tcW w:w="515" w:type="dxa"/>
                <w:vAlign w:val="center"/>
              </w:tcPr>
            </w:tcPrChange>
          </w:tcPr>
          <w:p w14:paraId="75EEC786" w14:textId="042300F2" w:rsidR="00C87CFE" w:rsidRPr="00F665AE" w:rsidRDefault="00C87CFE" w:rsidP="00C87CFE">
            <w:pPr>
              <w:jc w:val="center"/>
              <w:rPr>
                <w:ins w:id="15360" w:author="Στάθης Καπ" w:date="2023-03-03T03:54:00Z"/>
                <w:sz w:val="16"/>
                <w:szCs w:val="16"/>
              </w:rPr>
            </w:pPr>
            <w:ins w:id="15361" w:author="Στάθης Καπ" w:date="2023-03-03T03:54:00Z">
              <w:r w:rsidRPr="00F665AE">
                <w:rPr>
                  <w:rFonts w:ascii="Calibri" w:hAnsi="Calibri" w:cs="Calibri"/>
                  <w:color w:val="000000"/>
                  <w:sz w:val="16"/>
                  <w:szCs w:val="16"/>
                  <w:rPrChange w:id="15362" w:author="Στάθης Καπ" w:date="2023-03-03T03:55:00Z">
                    <w:rPr>
                      <w:rFonts w:ascii="Calibri" w:hAnsi="Calibri" w:cs="Calibri"/>
                      <w:color w:val="000000"/>
                      <w:sz w:val="18"/>
                      <w:szCs w:val="18"/>
                    </w:rPr>
                  </w:rPrChange>
                </w:rPr>
                <w:t>r203</w:t>
              </w:r>
            </w:ins>
          </w:p>
        </w:tc>
        <w:tc>
          <w:tcPr>
            <w:tcW w:w="560" w:type="dxa"/>
            <w:tcBorders>
              <w:left w:val="single" w:sz="4" w:space="0" w:color="auto"/>
            </w:tcBorders>
            <w:tcPrChange w:id="15363" w:author="Στάθης Καπ" w:date="2023-03-03T06:26:00Z">
              <w:tcPr>
                <w:tcW w:w="560" w:type="dxa"/>
              </w:tcPr>
            </w:tcPrChange>
          </w:tcPr>
          <w:p w14:paraId="64694C96" w14:textId="4DE80374" w:rsidR="00C87CFE" w:rsidRPr="00F665AE" w:rsidRDefault="00C87CFE" w:rsidP="00C87CFE">
            <w:pPr>
              <w:jc w:val="center"/>
              <w:rPr>
                <w:ins w:id="15364" w:author="Στάθης Καπ" w:date="2023-03-03T03:54:00Z"/>
                <w:rFonts w:cstheme="minorHAnsi"/>
                <w:sz w:val="16"/>
                <w:szCs w:val="16"/>
              </w:rPr>
            </w:pPr>
            <w:ins w:id="15365" w:author="Στάθης Καπ" w:date="2023-03-03T03:54:00Z">
              <w:r w:rsidRPr="00F665AE">
                <w:rPr>
                  <w:sz w:val="16"/>
                  <w:szCs w:val="16"/>
                  <w:rPrChange w:id="15366" w:author="Στάθης Καπ" w:date="2023-03-03T03:55:00Z">
                    <w:rPr>
                      <w:sz w:val="18"/>
                      <w:szCs w:val="18"/>
                    </w:rPr>
                  </w:rPrChange>
                </w:rPr>
                <w:t>1028</w:t>
              </w:r>
            </w:ins>
          </w:p>
        </w:tc>
        <w:tc>
          <w:tcPr>
            <w:tcW w:w="855" w:type="dxa"/>
            <w:tcPrChange w:id="15367" w:author="Στάθης Καπ" w:date="2023-03-03T06:26:00Z">
              <w:tcPr>
                <w:tcW w:w="855" w:type="dxa"/>
              </w:tcPr>
            </w:tcPrChange>
          </w:tcPr>
          <w:p w14:paraId="36AC041D" w14:textId="58D9542D" w:rsidR="00C87CFE" w:rsidRPr="00F665AE" w:rsidRDefault="00C87CFE" w:rsidP="00C87CFE">
            <w:pPr>
              <w:jc w:val="center"/>
              <w:rPr>
                <w:ins w:id="15368" w:author="Στάθης Καπ" w:date="2023-03-03T03:54:00Z"/>
                <w:rFonts w:cstheme="minorHAnsi"/>
                <w:sz w:val="16"/>
                <w:szCs w:val="16"/>
              </w:rPr>
            </w:pPr>
            <w:ins w:id="15369" w:author="Στάθης Καπ" w:date="2023-03-03T03:54:00Z">
              <w:r w:rsidRPr="00F665AE">
                <w:rPr>
                  <w:sz w:val="16"/>
                  <w:szCs w:val="16"/>
                  <w:rPrChange w:id="15370" w:author="Στάθης Καπ" w:date="2023-03-03T03:55:00Z">
                    <w:rPr>
                      <w:sz w:val="18"/>
                      <w:szCs w:val="18"/>
                    </w:rPr>
                  </w:rPrChange>
                </w:rPr>
                <w:t>980</w:t>
              </w:r>
            </w:ins>
          </w:p>
        </w:tc>
        <w:tc>
          <w:tcPr>
            <w:tcW w:w="544" w:type="dxa"/>
            <w:vAlign w:val="bottom"/>
            <w:tcPrChange w:id="15371" w:author="Στάθης Καπ" w:date="2023-03-03T06:26:00Z">
              <w:tcPr>
                <w:tcW w:w="544" w:type="dxa"/>
                <w:vAlign w:val="bottom"/>
              </w:tcPr>
            </w:tcPrChange>
          </w:tcPr>
          <w:p w14:paraId="00269C6A" w14:textId="247F36CA" w:rsidR="00C87CFE" w:rsidRPr="00F665AE" w:rsidRDefault="00C87CFE" w:rsidP="00C87CFE">
            <w:pPr>
              <w:jc w:val="center"/>
              <w:rPr>
                <w:ins w:id="15372" w:author="Στάθης Καπ" w:date="2023-03-03T03:54:00Z"/>
                <w:rFonts w:cstheme="minorHAnsi"/>
                <w:sz w:val="16"/>
                <w:szCs w:val="16"/>
              </w:rPr>
            </w:pPr>
            <w:ins w:id="15373" w:author="Στάθης Καπ" w:date="2023-03-03T03:54:00Z">
              <w:r w:rsidRPr="00F665AE">
                <w:rPr>
                  <w:rFonts w:ascii="Calibri" w:hAnsi="Calibri" w:cs="Calibri"/>
                  <w:color w:val="000000"/>
                  <w:sz w:val="16"/>
                  <w:szCs w:val="16"/>
                  <w:rPrChange w:id="15374" w:author="Στάθης Καπ" w:date="2023-03-03T03:55:00Z">
                    <w:rPr>
                      <w:rFonts w:ascii="Calibri" w:hAnsi="Calibri" w:cs="Calibri"/>
                      <w:color w:val="000000"/>
                      <w:sz w:val="18"/>
                      <w:szCs w:val="18"/>
                    </w:rPr>
                  </w:rPrChange>
                </w:rPr>
                <w:t>986</w:t>
              </w:r>
            </w:ins>
          </w:p>
        </w:tc>
        <w:tc>
          <w:tcPr>
            <w:tcW w:w="621" w:type="dxa"/>
            <w:vAlign w:val="bottom"/>
            <w:tcPrChange w:id="15375" w:author="Στάθης Καπ" w:date="2023-03-03T06:26:00Z">
              <w:tcPr>
                <w:tcW w:w="621" w:type="dxa"/>
                <w:vAlign w:val="bottom"/>
              </w:tcPr>
            </w:tcPrChange>
          </w:tcPr>
          <w:p w14:paraId="644B33BF" w14:textId="3F65A133" w:rsidR="00C87CFE" w:rsidRPr="00F665AE" w:rsidRDefault="00C87CFE" w:rsidP="00C87CFE">
            <w:pPr>
              <w:jc w:val="center"/>
              <w:rPr>
                <w:ins w:id="15376" w:author="Στάθης Καπ" w:date="2023-03-03T03:54:00Z"/>
                <w:rFonts w:cstheme="minorHAnsi"/>
                <w:sz w:val="16"/>
                <w:szCs w:val="16"/>
              </w:rPr>
            </w:pPr>
            <w:ins w:id="15377" w:author="Στάθης Καπ" w:date="2023-03-03T03:54:00Z">
              <w:r w:rsidRPr="00F665AE">
                <w:rPr>
                  <w:rFonts w:ascii="Calibri" w:hAnsi="Calibri" w:cs="Calibri"/>
                  <w:color w:val="000000"/>
                  <w:sz w:val="16"/>
                  <w:szCs w:val="16"/>
                  <w:rPrChange w:id="15378" w:author="Στάθης Καπ" w:date="2023-03-03T03:55:00Z">
                    <w:rPr>
                      <w:rFonts w:ascii="Calibri" w:hAnsi="Calibri" w:cs="Calibri"/>
                      <w:color w:val="000000"/>
                      <w:sz w:val="18"/>
                      <w:szCs w:val="18"/>
                    </w:rPr>
                  </w:rPrChange>
                </w:rPr>
                <w:t>0.747</w:t>
              </w:r>
            </w:ins>
          </w:p>
        </w:tc>
        <w:tc>
          <w:tcPr>
            <w:tcW w:w="669" w:type="dxa"/>
            <w:vAlign w:val="center"/>
            <w:tcPrChange w:id="15379" w:author="Στάθης Καπ" w:date="2023-03-03T06:26:00Z">
              <w:tcPr>
                <w:tcW w:w="669" w:type="dxa"/>
                <w:vAlign w:val="center"/>
              </w:tcPr>
            </w:tcPrChange>
          </w:tcPr>
          <w:p w14:paraId="340D0ACB" w14:textId="1F9CDA6A" w:rsidR="00C87CFE" w:rsidRPr="00F665AE" w:rsidRDefault="00C87CFE" w:rsidP="00C87CFE">
            <w:pPr>
              <w:jc w:val="center"/>
              <w:rPr>
                <w:ins w:id="15380" w:author="Στάθης Καπ" w:date="2023-03-03T03:54:00Z"/>
                <w:rFonts w:cstheme="minorHAnsi"/>
                <w:sz w:val="16"/>
                <w:szCs w:val="16"/>
              </w:rPr>
            </w:pPr>
            <w:ins w:id="15381" w:author="Στάθης Καπ" w:date="2023-03-03T06:18:00Z">
              <w:r>
                <w:rPr>
                  <w:rFonts w:ascii="Calibri" w:hAnsi="Calibri" w:cstheme="minorHAnsi"/>
                  <w:color w:val="000000"/>
                  <w:sz w:val="16"/>
                  <w:szCs w:val="16"/>
                </w:rPr>
                <w:t>4.09</w:t>
              </w:r>
            </w:ins>
          </w:p>
        </w:tc>
        <w:tc>
          <w:tcPr>
            <w:tcW w:w="543" w:type="dxa"/>
            <w:vAlign w:val="bottom"/>
            <w:tcPrChange w:id="15382" w:author="Στάθης Καπ" w:date="2023-03-03T06:26:00Z">
              <w:tcPr>
                <w:tcW w:w="543" w:type="dxa"/>
                <w:vAlign w:val="bottom"/>
              </w:tcPr>
            </w:tcPrChange>
          </w:tcPr>
          <w:p w14:paraId="7363DEE4" w14:textId="38E5F5BF" w:rsidR="00C87CFE" w:rsidRPr="00F665AE" w:rsidRDefault="00C87CFE" w:rsidP="00C87CFE">
            <w:pPr>
              <w:jc w:val="center"/>
              <w:rPr>
                <w:ins w:id="15383" w:author="Στάθης Καπ" w:date="2023-03-03T03:54:00Z"/>
                <w:rFonts w:cstheme="minorHAnsi"/>
                <w:sz w:val="16"/>
                <w:szCs w:val="16"/>
              </w:rPr>
            </w:pPr>
            <w:ins w:id="15384" w:author="Στάθης Καπ" w:date="2023-03-03T03:54:00Z">
              <w:r w:rsidRPr="00F665AE">
                <w:rPr>
                  <w:rFonts w:ascii="Calibri" w:hAnsi="Calibri" w:cs="Calibri"/>
                  <w:color w:val="000000"/>
                  <w:sz w:val="16"/>
                  <w:szCs w:val="16"/>
                  <w:rPrChange w:id="15385" w:author="Στάθης Καπ" w:date="2023-03-03T03:55:00Z">
                    <w:rPr>
                      <w:rFonts w:ascii="Calibri" w:hAnsi="Calibri" w:cs="Calibri"/>
                      <w:color w:val="000000"/>
                      <w:sz w:val="18"/>
                      <w:szCs w:val="18"/>
                    </w:rPr>
                  </w:rPrChange>
                </w:rPr>
                <w:t>926</w:t>
              </w:r>
            </w:ins>
          </w:p>
        </w:tc>
        <w:tc>
          <w:tcPr>
            <w:tcW w:w="621" w:type="dxa"/>
            <w:vAlign w:val="bottom"/>
            <w:tcPrChange w:id="15386" w:author="Στάθης Καπ" w:date="2023-03-03T06:26:00Z">
              <w:tcPr>
                <w:tcW w:w="621" w:type="dxa"/>
                <w:vAlign w:val="bottom"/>
              </w:tcPr>
            </w:tcPrChange>
          </w:tcPr>
          <w:p w14:paraId="596AC62A" w14:textId="69118084" w:rsidR="00C87CFE" w:rsidRPr="00F665AE" w:rsidRDefault="00C87CFE" w:rsidP="00C87CFE">
            <w:pPr>
              <w:jc w:val="center"/>
              <w:rPr>
                <w:ins w:id="15387" w:author="Στάθης Καπ" w:date="2023-03-03T03:54:00Z"/>
                <w:rFonts w:cstheme="minorHAnsi"/>
                <w:sz w:val="16"/>
                <w:szCs w:val="16"/>
              </w:rPr>
            </w:pPr>
            <w:ins w:id="15388" w:author="Στάθης Καπ" w:date="2023-03-03T03:54:00Z">
              <w:r w:rsidRPr="00F665AE">
                <w:rPr>
                  <w:rFonts w:ascii="Calibri" w:hAnsi="Calibri" w:cs="Calibri"/>
                  <w:color w:val="000000"/>
                  <w:sz w:val="16"/>
                  <w:szCs w:val="16"/>
                  <w:rPrChange w:id="15389" w:author="Στάθης Καπ" w:date="2023-03-03T03:55:00Z">
                    <w:rPr>
                      <w:rFonts w:ascii="Calibri" w:hAnsi="Calibri" w:cs="Calibri"/>
                      <w:color w:val="000000"/>
                      <w:sz w:val="18"/>
                      <w:szCs w:val="18"/>
                    </w:rPr>
                  </w:rPrChange>
                </w:rPr>
                <w:t>0.286</w:t>
              </w:r>
            </w:ins>
          </w:p>
        </w:tc>
        <w:tc>
          <w:tcPr>
            <w:tcW w:w="669" w:type="dxa"/>
            <w:vAlign w:val="center"/>
            <w:tcPrChange w:id="15390" w:author="Στάθης Καπ" w:date="2023-03-03T06:26:00Z">
              <w:tcPr>
                <w:tcW w:w="669" w:type="dxa"/>
                <w:vAlign w:val="center"/>
              </w:tcPr>
            </w:tcPrChange>
          </w:tcPr>
          <w:p w14:paraId="7041247A" w14:textId="4B527E2A" w:rsidR="00C87CFE" w:rsidRPr="00F665AE" w:rsidRDefault="00C87CFE" w:rsidP="00C87CFE">
            <w:pPr>
              <w:jc w:val="center"/>
              <w:rPr>
                <w:ins w:id="15391" w:author="Στάθης Καπ" w:date="2023-03-03T03:54:00Z"/>
                <w:rFonts w:cstheme="minorHAnsi"/>
                <w:sz w:val="16"/>
                <w:szCs w:val="16"/>
              </w:rPr>
            </w:pPr>
            <w:ins w:id="15392" w:author="Στάθης Καπ" w:date="2023-03-03T06:18:00Z">
              <w:r>
                <w:rPr>
                  <w:rFonts w:ascii="Calibri" w:hAnsi="Calibri" w:cstheme="minorHAnsi"/>
                  <w:color w:val="000000"/>
                  <w:sz w:val="16"/>
                  <w:szCs w:val="16"/>
                </w:rPr>
                <w:t>6.09</w:t>
              </w:r>
            </w:ins>
          </w:p>
        </w:tc>
        <w:tc>
          <w:tcPr>
            <w:tcW w:w="508" w:type="dxa"/>
            <w:vAlign w:val="bottom"/>
            <w:tcPrChange w:id="15393" w:author="Στάθης Καπ" w:date="2023-03-03T06:26:00Z">
              <w:tcPr>
                <w:tcW w:w="508" w:type="dxa"/>
                <w:vAlign w:val="bottom"/>
              </w:tcPr>
            </w:tcPrChange>
          </w:tcPr>
          <w:p w14:paraId="0E2159C1" w14:textId="5F7C49E1" w:rsidR="00C87CFE" w:rsidRPr="00F665AE" w:rsidRDefault="00C87CFE" w:rsidP="00C87CFE">
            <w:pPr>
              <w:jc w:val="center"/>
              <w:rPr>
                <w:ins w:id="15394" w:author="Στάθης Καπ" w:date="2023-03-03T03:54:00Z"/>
                <w:rFonts w:cstheme="minorHAnsi"/>
                <w:sz w:val="16"/>
                <w:szCs w:val="16"/>
              </w:rPr>
            </w:pPr>
            <w:ins w:id="15395" w:author="Στάθης Καπ" w:date="2023-03-03T03:54:00Z">
              <w:r w:rsidRPr="00F665AE">
                <w:rPr>
                  <w:rFonts w:ascii="Calibri" w:hAnsi="Calibri" w:cs="Calibri"/>
                  <w:color w:val="000000"/>
                  <w:sz w:val="16"/>
                  <w:szCs w:val="16"/>
                  <w:rPrChange w:id="15396" w:author="Στάθης Καπ" w:date="2023-03-03T03:55:00Z">
                    <w:rPr>
                      <w:rFonts w:ascii="Calibri" w:hAnsi="Calibri" w:cs="Calibri"/>
                      <w:color w:val="000000"/>
                      <w:sz w:val="18"/>
                      <w:szCs w:val="18"/>
                    </w:rPr>
                  </w:rPrChange>
                </w:rPr>
                <w:t>919</w:t>
              </w:r>
            </w:ins>
          </w:p>
        </w:tc>
        <w:tc>
          <w:tcPr>
            <w:tcW w:w="541" w:type="dxa"/>
            <w:vAlign w:val="bottom"/>
            <w:tcPrChange w:id="15397" w:author="Στάθης Καπ" w:date="2023-03-03T06:26:00Z">
              <w:tcPr>
                <w:tcW w:w="541" w:type="dxa"/>
                <w:vAlign w:val="bottom"/>
              </w:tcPr>
            </w:tcPrChange>
          </w:tcPr>
          <w:p w14:paraId="307CF74A" w14:textId="3E2B153B" w:rsidR="00C87CFE" w:rsidRPr="00F665AE" w:rsidRDefault="00C87CFE" w:rsidP="00C87CFE">
            <w:pPr>
              <w:jc w:val="center"/>
              <w:rPr>
                <w:ins w:id="15398" w:author="Στάθης Καπ" w:date="2023-03-03T03:54:00Z"/>
                <w:rFonts w:cstheme="minorHAnsi"/>
                <w:sz w:val="16"/>
                <w:szCs w:val="16"/>
              </w:rPr>
            </w:pPr>
            <w:ins w:id="15399" w:author="Στάθης Καπ" w:date="2023-03-03T03:54:00Z">
              <w:r w:rsidRPr="00F665AE">
                <w:rPr>
                  <w:rFonts w:ascii="Calibri" w:hAnsi="Calibri" w:cs="Calibri"/>
                  <w:color w:val="000000"/>
                  <w:sz w:val="16"/>
                  <w:szCs w:val="16"/>
                  <w:rPrChange w:id="15400" w:author="Στάθης Καπ" w:date="2023-03-03T03:55:00Z">
                    <w:rPr>
                      <w:rFonts w:ascii="Calibri" w:hAnsi="Calibri" w:cs="Calibri"/>
                      <w:color w:val="000000"/>
                      <w:sz w:val="18"/>
                      <w:szCs w:val="18"/>
                    </w:rPr>
                  </w:rPrChange>
                </w:rPr>
                <w:t>0.539</w:t>
              </w:r>
            </w:ins>
          </w:p>
        </w:tc>
        <w:tc>
          <w:tcPr>
            <w:tcW w:w="589" w:type="dxa"/>
            <w:vAlign w:val="center"/>
            <w:tcPrChange w:id="15401" w:author="Στάθης Καπ" w:date="2023-03-03T06:26:00Z">
              <w:tcPr>
                <w:tcW w:w="589" w:type="dxa"/>
                <w:vAlign w:val="center"/>
              </w:tcPr>
            </w:tcPrChange>
          </w:tcPr>
          <w:p w14:paraId="452791DF" w14:textId="27773DCA" w:rsidR="00C87CFE" w:rsidRPr="00F665AE" w:rsidRDefault="00C87CFE" w:rsidP="00C87CFE">
            <w:pPr>
              <w:jc w:val="center"/>
              <w:rPr>
                <w:ins w:id="15402" w:author="Στάθης Καπ" w:date="2023-03-03T03:54:00Z"/>
                <w:rFonts w:cstheme="minorHAnsi"/>
                <w:sz w:val="16"/>
                <w:szCs w:val="16"/>
              </w:rPr>
            </w:pPr>
            <w:ins w:id="15403" w:author="Στάθης Καπ" w:date="2023-03-03T06:18:00Z">
              <w:r>
                <w:rPr>
                  <w:rFonts w:ascii="Calibri" w:hAnsi="Calibri" w:cstheme="minorHAnsi"/>
                  <w:color w:val="000000"/>
                  <w:sz w:val="16"/>
                  <w:szCs w:val="16"/>
                </w:rPr>
                <w:t>6.8</w:t>
              </w:r>
            </w:ins>
          </w:p>
        </w:tc>
        <w:tc>
          <w:tcPr>
            <w:tcW w:w="463" w:type="dxa"/>
            <w:vAlign w:val="bottom"/>
            <w:tcPrChange w:id="15404" w:author="Στάθης Καπ" w:date="2023-03-03T06:26:00Z">
              <w:tcPr>
                <w:tcW w:w="463" w:type="dxa"/>
                <w:vAlign w:val="bottom"/>
              </w:tcPr>
            </w:tcPrChange>
          </w:tcPr>
          <w:p w14:paraId="1A13F680" w14:textId="15DA3FC5" w:rsidR="00C87CFE" w:rsidRPr="00F665AE" w:rsidRDefault="00C87CFE" w:rsidP="00C87CFE">
            <w:pPr>
              <w:jc w:val="center"/>
              <w:rPr>
                <w:ins w:id="15405" w:author="Στάθης Καπ" w:date="2023-03-03T03:54:00Z"/>
                <w:rFonts w:cstheme="minorHAnsi"/>
                <w:sz w:val="16"/>
                <w:szCs w:val="16"/>
              </w:rPr>
            </w:pPr>
            <w:ins w:id="15406" w:author="Στάθης Καπ" w:date="2023-03-03T03:54:00Z">
              <w:r w:rsidRPr="00F665AE">
                <w:rPr>
                  <w:rFonts w:ascii="Calibri" w:hAnsi="Calibri" w:cs="Calibri"/>
                  <w:color w:val="000000"/>
                  <w:sz w:val="16"/>
                  <w:szCs w:val="16"/>
                  <w:rPrChange w:id="15407" w:author="Στάθης Καπ" w:date="2023-03-03T03:55:00Z">
                    <w:rPr>
                      <w:rFonts w:ascii="Calibri" w:hAnsi="Calibri" w:cs="Calibri"/>
                      <w:color w:val="000000"/>
                      <w:sz w:val="18"/>
                      <w:szCs w:val="18"/>
                    </w:rPr>
                  </w:rPrChange>
                </w:rPr>
                <w:t>925</w:t>
              </w:r>
            </w:ins>
          </w:p>
        </w:tc>
        <w:tc>
          <w:tcPr>
            <w:tcW w:w="541" w:type="dxa"/>
            <w:vAlign w:val="bottom"/>
            <w:tcPrChange w:id="15408" w:author="Στάθης Καπ" w:date="2023-03-03T06:26:00Z">
              <w:tcPr>
                <w:tcW w:w="541" w:type="dxa"/>
                <w:vAlign w:val="bottom"/>
              </w:tcPr>
            </w:tcPrChange>
          </w:tcPr>
          <w:p w14:paraId="0AE441DA" w14:textId="70CD190B" w:rsidR="00C87CFE" w:rsidRPr="00F665AE" w:rsidRDefault="00C87CFE" w:rsidP="00C87CFE">
            <w:pPr>
              <w:jc w:val="center"/>
              <w:rPr>
                <w:ins w:id="15409" w:author="Στάθης Καπ" w:date="2023-03-03T03:54:00Z"/>
                <w:rFonts w:cstheme="minorHAnsi"/>
                <w:sz w:val="16"/>
                <w:szCs w:val="16"/>
              </w:rPr>
            </w:pPr>
            <w:ins w:id="15410" w:author="Στάθης Καπ" w:date="2023-03-03T03:54:00Z">
              <w:r w:rsidRPr="00F665AE">
                <w:rPr>
                  <w:rFonts w:ascii="Calibri" w:hAnsi="Calibri" w:cs="Calibri"/>
                  <w:color w:val="000000"/>
                  <w:sz w:val="16"/>
                  <w:szCs w:val="16"/>
                  <w:rPrChange w:id="15411" w:author="Στάθης Καπ" w:date="2023-03-03T03:55:00Z">
                    <w:rPr>
                      <w:rFonts w:ascii="Calibri" w:hAnsi="Calibri" w:cs="Calibri"/>
                      <w:color w:val="000000"/>
                      <w:sz w:val="18"/>
                      <w:szCs w:val="18"/>
                    </w:rPr>
                  </w:rPrChange>
                </w:rPr>
                <w:t>0.305</w:t>
              </w:r>
            </w:ins>
          </w:p>
        </w:tc>
        <w:tc>
          <w:tcPr>
            <w:tcW w:w="589" w:type="dxa"/>
            <w:vAlign w:val="center"/>
            <w:tcPrChange w:id="15412" w:author="Στάθης Καπ" w:date="2023-03-03T06:26:00Z">
              <w:tcPr>
                <w:tcW w:w="589" w:type="dxa"/>
                <w:vAlign w:val="center"/>
              </w:tcPr>
            </w:tcPrChange>
          </w:tcPr>
          <w:p w14:paraId="71BF0842" w14:textId="0303FA4C" w:rsidR="00C87CFE" w:rsidRPr="00F665AE" w:rsidRDefault="00C87CFE" w:rsidP="00C87CFE">
            <w:pPr>
              <w:jc w:val="center"/>
              <w:rPr>
                <w:ins w:id="15413" w:author="Στάθης Καπ" w:date="2023-03-03T03:54:00Z"/>
                <w:rFonts w:cstheme="minorHAnsi"/>
                <w:sz w:val="16"/>
                <w:szCs w:val="16"/>
              </w:rPr>
            </w:pPr>
            <w:ins w:id="15414" w:author="Στάθης Καπ" w:date="2023-03-03T06:19:00Z">
              <w:r>
                <w:rPr>
                  <w:rFonts w:ascii="Calibri" w:hAnsi="Calibri" w:cstheme="minorHAnsi"/>
                  <w:color w:val="000000"/>
                  <w:sz w:val="16"/>
                  <w:szCs w:val="16"/>
                </w:rPr>
                <w:t>6.19</w:t>
              </w:r>
            </w:ins>
          </w:p>
        </w:tc>
      </w:tr>
      <w:tr w:rsidR="00C87CFE" w:rsidRPr="00BB05AC" w14:paraId="0C8FF0A2" w14:textId="77777777" w:rsidTr="00F03C40">
        <w:tblPrEx>
          <w:tblW w:w="0" w:type="auto"/>
          <w:tblBorders>
            <w:insideH w:val="none" w:sz="0" w:space="0" w:color="auto"/>
            <w:insideV w:val="none" w:sz="0" w:space="0" w:color="auto"/>
          </w:tblBorders>
          <w:tblCellMar>
            <w:left w:w="0" w:type="dxa"/>
            <w:right w:w="0" w:type="dxa"/>
          </w:tblCellMar>
          <w:tblPrExChange w:id="1541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416" w:author="Στάθης Καπ" w:date="2023-03-03T03:54:00Z"/>
        </w:trPr>
        <w:tc>
          <w:tcPr>
            <w:tcW w:w="515" w:type="dxa"/>
            <w:tcBorders>
              <w:top w:val="nil"/>
              <w:bottom w:val="nil"/>
              <w:right w:val="single" w:sz="4" w:space="0" w:color="auto"/>
            </w:tcBorders>
            <w:shd w:val="clear" w:color="auto" w:fill="E7E6E6" w:themeFill="background2"/>
            <w:vAlign w:val="bottom"/>
            <w:tcPrChange w:id="15417" w:author="Στάθης Καπ" w:date="2023-03-03T06:26:00Z">
              <w:tcPr>
                <w:tcW w:w="515" w:type="dxa"/>
                <w:vAlign w:val="center"/>
              </w:tcPr>
            </w:tcPrChange>
          </w:tcPr>
          <w:p w14:paraId="62BB453E" w14:textId="0746A8D8" w:rsidR="00C87CFE" w:rsidRPr="00F665AE" w:rsidRDefault="00C87CFE" w:rsidP="00C87CFE">
            <w:pPr>
              <w:jc w:val="center"/>
              <w:rPr>
                <w:ins w:id="15418" w:author="Στάθης Καπ" w:date="2023-03-03T03:54:00Z"/>
                <w:sz w:val="16"/>
                <w:szCs w:val="16"/>
              </w:rPr>
            </w:pPr>
            <w:ins w:id="15419" w:author="Στάθης Καπ" w:date="2023-03-03T03:54:00Z">
              <w:r w:rsidRPr="00F665AE">
                <w:rPr>
                  <w:rFonts w:ascii="Calibri" w:hAnsi="Calibri" w:cs="Calibri"/>
                  <w:color w:val="000000"/>
                  <w:sz w:val="16"/>
                  <w:szCs w:val="16"/>
                  <w:rPrChange w:id="15420" w:author="Στάθης Καπ" w:date="2023-03-03T03:55:00Z">
                    <w:rPr>
                      <w:rFonts w:ascii="Calibri" w:hAnsi="Calibri" w:cs="Calibri"/>
                      <w:color w:val="000000"/>
                      <w:sz w:val="18"/>
                      <w:szCs w:val="18"/>
                    </w:rPr>
                  </w:rPrChange>
                </w:rPr>
                <w:t>r204</w:t>
              </w:r>
            </w:ins>
          </w:p>
        </w:tc>
        <w:tc>
          <w:tcPr>
            <w:tcW w:w="560" w:type="dxa"/>
            <w:tcBorders>
              <w:left w:val="single" w:sz="4" w:space="0" w:color="auto"/>
            </w:tcBorders>
            <w:tcPrChange w:id="15421" w:author="Στάθης Καπ" w:date="2023-03-03T06:26:00Z">
              <w:tcPr>
                <w:tcW w:w="560" w:type="dxa"/>
              </w:tcPr>
            </w:tcPrChange>
          </w:tcPr>
          <w:p w14:paraId="455C477F" w14:textId="3CC82509" w:rsidR="00C87CFE" w:rsidRPr="00F665AE" w:rsidRDefault="00C87CFE" w:rsidP="00C87CFE">
            <w:pPr>
              <w:jc w:val="center"/>
              <w:rPr>
                <w:ins w:id="15422" w:author="Στάθης Καπ" w:date="2023-03-03T03:54:00Z"/>
                <w:rFonts w:cstheme="minorHAnsi"/>
                <w:sz w:val="16"/>
                <w:szCs w:val="16"/>
              </w:rPr>
            </w:pPr>
            <w:ins w:id="15423" w:author="Στάθης Καπ" w:date="2023-03-03T03:54:00Z">
              <w:r w:rsidRPr="00F665AE">
                <w:rPr>
                  <w:sz w:val="16"/>
                  <w:szCs w:val="16"/>
                  <w:rPrChange w:id="15424" w:author="Στάθης Καπ" w:date="2023-03-03T03:55:00Z">
                    <w:rPr>
                      <w:sz w:val="18"/>
                      <w:szCs w:val="18"/>
                    </w:rPr>
                  </w:rPrChange>
                </w:rPr>
                <w:t>1093</w:t>
              </w:r>
            </w:ins>
          </w:p>
        </w:tc>
        <w:tc>
          <w:tcPr>
            <w:tcW w:w="855" w:type="dxa"/>
            <w:tcPrChange w:id="15425" w:author="Στάθης Καπ" w:date="2023-03-03T06:26:00Z">
              <w:tcPr>
                <w:tcW w:w="855" w:type="dxa"/>
              </w:tcPr>
            </w:tcPrChange>
          </w:tcPr>
          <w:p w14:paraId="002FA32A" w14:textId="65419772" w:rsidR="00C87CFE" w:rsidRPr="00F665AE" w:rsidRDefault="00C87CFE" w:rsidP="00C87CFE">
            <w:pPr>
              <w:jc w:val="center"/>
              <w:rPr>
                <w:ins w:id="15426" w:author="Στάθης Καπ" w:date="2023-03-03T03:54:00Z"/>
                <w:rFonts w:cstheme="minorHAnsi"/>
                <w:sz w:val="16"/>
                <w:szCs w:val="16"/>
              </w:rPr>
            </w:pPr>
            <w:ins w:id="15427" w:author="Στάθης Καπ" w:date="2023-03-03T03:54:00Z">
              <w:r w:rsidRPr="00F665AE">
                <w:rPr>
                  <w:sz w:val="16"/>
                  <w:szCs w:val="16"/>
                  <w:rPrChange w:id="15428" w:author="Στάθης Καπ" w:date="2023-03-03T03:55:00Z">
                    <w:rPr>
                      <w:sz w:val="18"/>
                      <w:szCs w:val="18"/>
                    </w:rPr>
                  </w:rPrChange>
                </w:rPr>
                <w:t>1073</w:t>
              </w:r>
            </w:ins>
          </w:p>
        </w:tc>
        <w:tc>
          <w:tcPr>
            <w:tcW w:w="544" w:type="dxa"/>
            <w:vAlign w:val="bottom"/>
            <w:tcPrChange w:id="15429" w:author="Στάθης Καπ" w:date="2023-03-03T06:26:00Z">
              <w:tcPr>
                <w:tcW w:w="544" w:type="dxa"/>
                <w:vAlign w:val="bottom"/>
              </w:tcPr>
            </w:tcPrChange>
          </w:tcPr>
          <w:p w14:paraId="3E93356F" w14:textId="205BCDB4" w:rsidR="00C87CFE" w:rsidRPr="00F665AE" w:rsidRDefault="00C87CFE" w:rsidP="00C87CFE">
            <w:pPr>
              <w:jc w:val="center"/>
              <w:rPr>
                <w:ins w:id="15430" w:author="Στάθης Καπ" w:date="2023-03-03T03:54:00Z"/>
                <w:rFonts w:cstheme="minorHAnsi"/>
                <w:sz w:val="16"/>
                <w:szCs w:val="16"/>
              </w:rPr>
            </w:pPr>
            <w:ins w:id="15431" w:author="Στάθης Καπ" w:date="2023-03-03T03:54:00Z">
              <w:r w:rsidRPr="00F665AE">
                <w:rPr>
                  <w:rFonts w:ascii="Calibri" w:hAnsi="Calibri" w:cs="Calibri"/>
                  <w:color w:val="000000"/>
                  <w:sz w:val="16"/>
                  <w:szCs w:val="16"/>
                  <w:rPrChange w:id="15432" w:author="Στάθης Καπ" w:date="2023-03-03T03:55:00Z">
                    <w:rPr>
                      <w:rFonts w:ascii="Calibri" w:hAnsi="Calibri" w:cs="Calibri"/>
                      <w:color w:val="000000"/>
                      <w:sz w:val="18"/>
                      <w:szCs w:val="18"/>
                    </w:rPr>
                  </w:rPrChange>
                </w:rPr>
                <w:t>1055</w:t>
              </w:r>
            </w:ins>
          </w:p>
        </w:tc>
        <w:tc>
          <w:tcPr>
            <w:tcW w:w="621" w:type="dxa"/>
            <w:vAlign w:val="bottom"/>
            <w:tcPrChange w:id="15433" w:author="Στάθης Καπ" w:date="2023-03-03T06:26:00Z">
              <w:tcPr>
                <w:tcW w:w="621" w:type="dxa"/>
                <w:vAlign w:val="bottom"/>
              </w:tcPr>
            </w:tcPrChange>
          </w:tcPr>
          <w:p w14:paraId="3075BF7D" w14:textId="7CEF2B55" w:rsidR="00C87CFE" w:rsidRPr="00F665AE" w:rsidRDefault="00C87CFE" w:rsidP="00C87CFE">
            <w:pPr>
              <w:jc w:val="center"/>
              <w:rPr>
                <w:ins w:id="15434" w:author="Στάθης Καπ" w:date="2023-03-03T03:54:00Z"/>
                <w:rFonts w:cstheme="minorHAnsi"/>
                <w:sz w:val="16"/>
                <w:szCs w:val="16"/>
              </w:rPr>
            </w:pPr>
            <w:ins w:id="15435" w:author="Στάθης Καπ" w:date="2023-03-03T03:54:00Z">
              <w:r w:rsidRPr="00F665AE">
                <w:rPr>
                  <w:rFonts w:ascii="Calibri" w:hAnsi="Calibri" w:cs="Calibri"/>
                  <w:color w:val="000000"/>
                  <w:sz w:val="16"/>
                  <w:szCs w:val="16"/>
                  <w:rPrChange w:id="15436" w:author="Στάθης Καπ" w:date="2023-03-03T03:55:00Z">
                    <w:rPr>
                      <w:rFonts w:ascii="Calibri" w:hAnsi="Calibri" w:cs="Calibri"/>
                      <w:color w:val="000000"/>
                      <w:sz w:val="18"/>
                      <w:szCs w:val="18"/>
                    </w:rPr>
                  </w:rPrChange>
                </w:rPr>
                <w:t>0.562</w:t>
              </w:r>
            </w:ins>
          </w:p>
        </w:tc>
        <w:tc>
          <w:tcPr>
            <w:tcW w:w="669" w:type="dxa"/>
            <w:vAlign w:val="center"/>
            <w:tcPrChange w:id="15437" w:author="Στάθης Καπ" w:date="2023-03-03T06:26:00Z">
              <w:tcPr>
                <w:tcW w:w="669" w:type="dxa"/>
                <w:vAlign w:val="center"/>
              </w:tcPr>
            </w:tcPrChange>
          </w:tcPr>
          <w:p w14:paraId="303FF04F" w14:textId="5F73DCE3" w:rsidR="00C87CFE" w:rsidRPr="00F665AE" w:rsidRDefault="00C87CFE" w:rsidP="00C87CFE">
            <w:pPr>
              <w:jc w:val="center"/>
              <w:rPr>
                <w:ins w:id="15438" w:author="Στάθης Καπ" w:date="2023-03-03T03:54:00Z"/>
                <w:rFonts w:cstheme="minorHAnsi"/>
                <w:sz w:val="16"/>
                <w:szCs w:val="16"/>
              </w:rPr>
            </w:pPr>
            <w:ins w:id="15439" w:author="Στάθης Καπ" w:date="2023-03-03T06:18:00Z">
              <w:r>
                <w:rPr>
                  <w:rFonts w:ascii="Calibri" w:hAnsi="Calibri" w:cstheme="minorHAnsi"/>
                  <w:color w:val="000000"/>
                  <w:sz w:val="16"/>
                  <w:szCs w:val="16"/>
                </w:rPr>
                <w:t>3.48</w:t>
              </w:r>
            </w:ins>
          </w:p>
        </w:tc>
        <w:tc>
          <w:tcPr>
            <w:tcW w:w="543" w:type="dxa"/>
            <w:vAlign w:val="bottom"/>
            <w:tcPrChange w:id="15440" w:author="Στάθης Καπ" w:date="2023-03-03T06:26:00Z">
              <w:tcPr>
                <w:tcW w:w="543" w:type="dxa"/>
                <w:vAlign w:val="bottom"/>
              </w:tcPr>
            </w:tcPrChange>
          </w:tcPr>
          <w:p w14:paraId="1FF2CEA2" w14:textId="7E5E5DE0" w:rsidR="00C87CFE" w:rsidRPr="00F665AE" w:rsidRDefault="00C87CFE" w:rsidP="00C87CFE">
            <w:pPr>
              <w:jc w:val="center"/>
              <w:rPr>
                <w:ins w:id="15441" w:author="Στάθης Καπ" w:date="2023-03-03T03:54:00Z"/>
                <w:rFonts w:cstheme="minorHAnsi"/>
                <w:sz w:val="16"/>
                <w:szCs w:val="16"/>
              </w:rPr>
            </w:pPr>
            <w:ins w:id="15442" w:author="Στάθης Καπ" w:date="2023-03-03T03:54:00Z">
              <w:r w:rsidRPr="00F665AE">
                <w:rPr>
                  <w:rFonts w:ascii="Calibri" w:hAnsi="Calibri" w:cs="Calibri"/>
                  <w:color w:val="000000"/>
                  <w:sz w:val="16"/>
                  <w:szCs w:val="16"/>
                  <w:rPrChange w:id="15443" w:author="Στάθης Καπ" w:date="2023-03-03T03:55:00Z">
                    <w:rPr>
                      <w:rFonts w:ascii="Calibri" w:hAnsi="Calibri" w:cs="Calibri"/>
                      <w:color w:val="000000"/>
                      <w:sz w:val="18"/>
                      <w:szCs w:val="18"/>
                    </w:rPr>
                  </w:rPrChange>
                </w:rPr>
                <w:t>980</w:t>
              </w:r>
            </w:ins>
          </w:p>
        </w:tc>
        <w:tc>
          <w:tcPr>
            <w:tcW w:w="621" w:type="dxa"/>
            <w:vAlign w:val="bottom"/>
            <w:tcPrChange w:id="15444" w:author="Στάθης Καπ" w:date="2023-03-03T06:26:00Z">
              <w:tcPr>
                <w:tcW w:w="621" w:type="dxa"/>
                <w:vAlign w:val="bottom"/>
              </w:tcPr>
            </w:tcPrChange>
          </w:tcPr>
          <w:p w14:paraId="40EDDEB7" w14:textId="05446047" w:rsidR="00C87CFE" w:rsidRPr="00F665AE" w:rsidRDefault="00C87CFE" w:rsidP="00C87CFE">
            <w:pPr>
              <w:jc w:val="center"/>
              <w:rPr>
                <w:ins w:id="15445" w:author="Στάθης Καπ" w:date="2023-03-03T03:54:00Z"/>
                <w:rFonts w:cstheme="minorHAnsi"/>
                <w:sz w:val="16"/>
                <w:szCs w:val="16"/>
              </w:rPr>
            </w:pPr>
            <w:ins w:id="15446" w:author="Στάθης Καπ" w:date="2023-03-03T03:54:00Z">
              <w:r w:rsidRPr="00F665AE">
                <w:rPr>
                  <w:rFonts w:ascii="Calibri" w:hAnsi="Calibri" w:cs="Calibri"/>
                  <w:color w:val="000000"/>
                  <w:sz w:val="16"/>
                  <w:szCs w:val="16"/>
                  <w:rPrChange w:id="15447" w:author="Στάθης Καπ" w:date="2023-03-03T03:55:00Z">
                    <w:rPr>
                      <w:rFonts w:ascii="Calibri" w:hAnsi="Calibri" w:cs="Calibri"/>
                      <w:color w:val="000000"/>
                      <w:sz w:val="18"/>
                      <w:szCs w:val="18"/>
                    </w:rPr>
                  </w:rPrChange>
                </w:rPr>
                <w:t>0.253</w:t>
              </w:r>
            </w:ins>
          </w:p>
        </w:tc>
        <w:tc>
          <w:tcPr>
            <w:tcW w:w="669" w:type="dxa"/>
            <w:vAlign w:val="center"/>
            <w:tcPrChange w:id="15448" w:author="Στάθης Καπ" w:date="2023-03-03T06:26:00Z">
              <w:tcPr>
                <w:tcW w:w="669" w:type="dxa"/>
                <w:vAlign w:val="center"/>
              </w:tcPr>
            </w:tcPrChange>
          </w:tcPr>
          <w:p w14:paraId="0085DF5C" w14:textId="36BEEA20" w:rsidR="00C87CFE" w:rsidRPr="00F665AE" w:rsidRDefault="00C87CFE" w:rsidP="00C87CFE">
            <w:pPr>
              <w:jc w:val="center"/>
              <w:rPr>
                <w:ins w:id="15449" w:author="Στάθης Καπ" w:date="2023-03-03T03:54:00Z"/>
                <w:rFonts w:cstheme="minorHAnsi"/>
                <w:sz w:val="16"/>
                <w:szCs w:val="16"/>
              </w:rPr>
            </w:pPr>
            <w:ins w:id="15450" w:author="Στάθης Καπ" w:date="2023-03-03T06:18:00Z">
              <w:r>
                <w:rPr>
                  <w:rFonts w:ascii="Calibri" w:hAnsi="Calibri" w:cstheme="minorHAnsi"/>
                  <w:color w:val="000000"/>
                  <w:sz w:val="16"/>
                  <w:szCs w:val="16"/>
                </w:rPr>
                <w:t>7.11</w:t>
              </w:r>
            </w:ins>
          </w:p>
        </w:tc>
        <w:tc>
          <w:tcPr>
            <w:tcW w:w="508" w:type="dxa"/>
            <w:vAlign w:val="bottom"/>
            <w:tcPrChange w:id="15451" w:author="Στάθης Καπ" w:date="2023-03-03T06:26:00Z">
              <w:tcPr>
                <w:tcW w:w="508" w:type="dxa"/>
                <w:vAlign w:val="bottom"/>
              </w:tcPr>
            </w:tcPrChange>
          </w:tcPr>
          <w:p w14:paraId="2AD68DD6" w14:textId="2B2E27AF" w:rsidR="00C87CFE" w:rsidRPr="00F665AE" w:rsidRDefault="00C87CFE" w:rsidP="00C87CFE">
            <w:pPr>
              <w:jc w:val="center"/>
              <w:rPr>
                <w:ins w:id="15452" w:author="Στάθης Καπ" w:date="2023-03-03T03:54:00Z"/>
                <w:rFonts w:cstheme="minorHAnsi"/>
                <w:sz w:val="16"/>
                <w:szCs w:val="16"/>
              </w:rPr>
            </w:pPr>
            <w:ins w:id="15453" w:author="Στάθης Καπ" w:date="2023-03-03T03:54:00Z">
              <w:r w:rsidRPr="00F665AE">
                <w:rPr>
                  <w:rFonts w:ascii="Calibri" w:hAnsi="Calibri" w:cs="Calibri"/>
                  <w:color w:val="000000"/>
                  <w:sz w:val="16"/>
                  <w:szCs w:val="16"/>
                  <w:rPrChange w:id="15454" w:author="Στάθης Καπ" w:date="2023-03-03T03:55:00Z">
                    <w:rPr>
                      <w:rFonts w:ascii="Calibri" w:hAnsi="Calibri" w:cs="Calibri"/>
                      <w:color w:val="000000"/>
                      <w:sz w:val="18"/>
                      <w:szCs w:val="18"/>
                    </w:rPr>
                  </w:rPrChange>
                </w:rPr>
                <w:t>983</w:t>
              </w:r>
            </w:ins>
          </w:p>
        </w:tc>
        <w:tc>
          <w:tcPr>
            <w:tcW w:w="541" w:type="dxa"/>
            <w:vAlign w:val="bottom"/>
            <w:tcPrChange w:id="15455" w:author="Στάθης Καπ" w:date="2023-03-03T06:26:00Z">
              <w:tcPr>
                <w:tcW w:w="541" w:type="dxa"/>
                <w:vAlign w:val="bottom"/>
              </w:tcPr>
            </w:tcPrChange>
          </w:tcPr>
          <w:p w14:paraId="040C142D" w14:textId="24B53EA4" w:rsidR="00C87CFE" w:rsidRPr="00F665AE" w:rsidRDefault="00C87CFE" w:rsidP="00C87CFE">
            <w:pPr>
              <w:jc w:val="center"/>
              <w:rPr>
                <w:ins w:id="15456" w:author="Στάθης Καπ" w:date="2023-03-03T03:54:00Z"/>
                <w:rFonts w:cstheme="minorHAnsi"/>
                <w:sz w:val="16"/>
                <w:szCs w:val="16"/>
              </w:rPr>
            </w:pPr>
            <w:ins w:id="15457" w:author="Στάθης Καπ" w:date="2023-03-03T03:54:00Z">
              <w:r w:rsidRPr="00F665AE">
                <w:rPr>
                  <w:rFonts w:ascii="Calibri" w:hAnsi="Calibri" w:cs="Calibri"/>
                  <w:color w:val="000000"/>
                  <w:sz w:val="16"/>
                  <w:szCs w:val="16"/>
                  <w:rPrChange w:id="15458" w:author="Στάθης Καπ" w:date="2023-03-03T03:55:00Z">
                    <w:rPr>
                      <w:rFonts w:ascii="Calibri" w:hAnsi="Calibri" w:cs="Calibri"/>
                      <w:color w:val="000000"/>
                      <w:sz w:val="18"/>
                      <w:szCs w:val="18"/>
                    </w:rPr>
                  </w:rPrChange>
                </w:rPr>
                <w:t>0.264</w:t>
              </w:r>
            </w:ins>
          </w:p>
        </w:tc>
        <w:tc>
          <w:tcPr>
            <w:tcW w:w="589" w:type="dxa"/>
            <w:vAlign w:val="center"/>
            <w:tcPrChange w:id="15459" w:author="Στάθης Καπ" w:date="2023-03-03T06:26:00Z">
              <w:tcPr>
                <w:tcW w:w="589" w:type="dxa"/>
                <w:vAlign w:val="center"/>
              </w:tcPr>
            </w:tcPrChange>
          </w:tcPr>
          <w:p w14:paraId="5E6EC1A0" w14:textId="248A3857" w:rsidR="00C87CFE" w:rsidRPr="00F665AE" w:rsidRDefault="00C87CFE" w:rsidP="00C87CFE">
            <w:pPr>
              <w:jc w:val="center"/>
              <w:rPr>
                <w:ins w:id="15460" w:author="Στάθης Καπ" w:date="2023-03-03T03:54:00Z"/>
                <w:rFonts w:cstheme="minorHAnsi"/>
                <w:sz w:val="16"/>
                <w:szCs w:val="16"/>
              </w:rPr>
            </w:pPr>
            <w:ins w:id="15461" w:author="Στάθης Καπ" w:date="2023-03-03T06:18:00Z">
              <w:r>
                <w:rPr>
                  <w:rFonts w:ascii="Calibri" w:hAnsi="Calibri" w:cstheme="minorHAnsi"/>
                  <w:color w:val="000000"/>
                  <w:sz w:val="16"/>
                  <w:szCs w:val="16"/>
                </w:rPr>
                <w:t>6.82</w:t>
              </w:r>
            </w:ins>
          </w:p>
        </w:tc>
        <w:tc>
          <w:tcPr>
            <w:tcW w:w="463" w:type="dxa"/>
            <w:vAlign w:val="bottom"/>
            <w:tcPrChange w:id="15462" w:author="Στάθης Καπ" w:date="2023-03-03T06:26:00Z">
              <w:tcPr>
                <w:tcW w:w="463" w:type="dxa"/>
                <w:vAlign w:val="bottom"/>
              </w:tcPr>
            </w:tcPrChange>
          </w:tcPr>
          <w:p w14:paraId="5A06ECF4" w14:textId="5830D9CA" w:rsidR="00C87CFE" w:rsidRPr="00F665AE" w:rsidRDefault="00C87CFE" w:rsidP="00C87CFE">
            <w:pPr>
              <w:jc w:val="center"/>
              <w:rPr>
                <w:ins w:id="15463" w:author="Στάθης Καπ" w:date="2023-03-03T03:54:00Z"/>
                <w:rFonts w:cstheme="minorHAnsi"/>
                <w:sz w:val="16"/>
                <w:szCs w:val="16"/>
              </w:rPr>
            </w:pPr>
            <w:ins w:id="15464" w:author="Στάθης Καπ" w:date="2023-03-03T03:54:00Z">
              <w:r w:rsidRPr="00F665AE">
                <w:rPr>
                  <w:rFonts w:ascii="Calibri" w:hAnsi="Calibri" w:cs="Calibri"/>
                  <w:color w:val="000000"/>
                  <w:sz w:val="16"/>
                  <w:szCs w:val="16"/>
                  <w:rPrChange w:id="15465" w:author="Στάθης Καπ" w:date="2023-03-03T03:55:00Z">
                    <w:rPr>
                      <w:rFonts w:ascii="Calibri" w:hAnsi="Calibri" w:cs="Calibri"/>
                      <w:color w:val="000000"/>
                      <w:sz w:val="18"/>
                      <w:szCs w:val="18"/>
                    </w:rPr>
                  </w:rPrChange>
                </w:rPr>
                <w:t>981</w:t>
              </w:r>
            </w:ins>
          </w:p>
        </w:tc>
        <w:tc>
          <w:tcPr>
            <w:tcW w:w="541" w:type="dxa"/>
            <w:vAlign w:val="bottom"/>
            <w:tcPrChange w:id="15466" w:author="Στάθης Καπ" w:date="2023-03-03T06:26:00Z">
              <w:tcPr>
                <w:tcW w:w="541" w:type="dxa"/>
                <w:vAlign w:val="bottom"/>
              </w:tcPr>
            </w:tcPrChange>
          </w:tcPr>
          <w:p w14:paraId="56BD3C48" w14:textId="65200DC5" w:rsidR="00C87CFE" w:rsidRPr="00F665AE" w:rsidRDefault="00C87CFE" w:rsidP="00C87CFE">
            <w:pPr>
              <w:jc w:val="center"/>
              <w:rPr>
                <w:ins w:id="15467" w:author="Στάθης Καπ" w:date="2023-03-03T03:54:00Z"/>
                <w:rFonts w:cstheme="minorHAnsi"/>
                <w:sz w:val="16"/>
                <w:szCs w:val="16"/>
              </w:rPr>
            </w:pPr>
            <w:ins w:id="15468" w:author="Στάθης Καπ" w:date="2023-03-03T03:54:00Z">
              <w:r w:rsidRPr="00F665AE">
                <w:rPr>
                  <w:rFonts w:ascii="Calibri" w:hAnsi="Calibri" w:cs="Calibri"/>
                  <w:color w:val="000000"/>
                  <w:sz w:val="16"/>
                  <w:szCs w:val="16"/>
                  <w:rPrChange w:id="15469" w:author="Στάθης Καπ" w:date="2023-03-03T03:55:00Z">
                    <w:rPr>
                      <w:rFonts w:ascii="Calibri" w:hAnsi="Calibri" w:cs="Calibri"/>
                      <w:color w:val="000000"/>
                      <w:sz w:val="18"/>
                      <w:szCs w:val="18"/>
                    </w:rPr>
                  </w:rPrChange>
                </w:rPr>
                <w:t>0.234</w:t>
              </w:r>
            </w:ins>
          </w:p>
        </w:tc>
        <w:tc>
          <w:tcPr>
            <w:tcW w:w="589" w:type="dxa"/>
            <w:vAlign w:val="center"/>
            <w:tcPrChange w:id="15470" w:author="Στάθης Καπ" w:date="2023-03-03T06:26:00Z">
              <w:tcPr>
                <w:tcW w:w="589" w:type="dxa"/>
                <w:vAlign w:val="center"/>
              </w:tcPr>
            </w:tcPrChange>
          </w:tcPr>
          <w:p w14:paraId="34BE88B9" w14:textId="4AA5E45D" w:rsidR="00C87CFE" w:rsidRPr="00F665AE" w:rsidRDefault="00C87CFE" w:rsidP="00C87CFE">
            <w:pPr>
              <w:jc w:val="center"/>
              <w:rPr>
                <w:ins w:id="15471" w:author="Στάθης Καπ" w:date="2023-03-03T03:54:00Z"/>
                <w:rFonts w:cstheme="minorHAnsi"/>
                <w:sz w:val="16"/>
                <w:szCs w:val="16"/>
              </w:rPr>
            </w:pPr>
            <w:ins w:id="15472" w:author="Στάθης Καπ" w:date="2023-03-03T06:19:00Z">
              <w:r>
                <w:rPr>
                  <w:rFonts w:ascii="Calibri" w:hAnsi="Calibri" w:cstheme="minorHAnsi"/>
                  <w:color w:val="000000"/>
                  <w:sz w:val="16"/>
                  <w:szCs w:val="16"/>
                </w:rPr>
                <w:t>7.01</w:t>
              </w:r>
            </w:ins>
          </w:p>
        </w:tc>
      </w:tr>
      <w:tr w:rsidR="00C87CFE" w:rsidRPr="00BB05AC" w14:paraId="70A0138A" w14:textId="77777777" w:rsidTr="00F03C40">
        <w:tblPrEx>
          <w:tblW w:w="0" w:type="auto"/>
          <w:tblBorders>
            <w:insideH w:val="none" w:sz="0" w:space="0" w:color="auto"/>
            <w:insideV w:val="none" w:sz="0" w:space="0" w:color="auto"/>
          </w:tblBorders>
          <w:tblCellMar>
            <w:left w:w="0" w:type="dxa"/>
            <w:right w:w="0" w:type="dxa"/>
          </w:tblCellMar>
          <w:tblPrExChange w:id="1547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474" w:author="Στάθης Καπ" w:date="2023-03-03T03:54:00Z"/>
        </w:trPr>
        <w:tc>
          <w:tcPr>
            <w:tcW w:w="515" w:type="dxa"/>
            <w:tcBorders>
              <w:top w:val="nil"/>
              <w:bottom w:val="nil"/>
              <w:right w:val="single" w:sz="4" w:space="0" w:color="auto"/>
            </w:tcBorders>
            <w:shd w:val="clear" w:color="auto" w:fill="E7E6E6" w:themeFill="background2"/>
            <w:vAlign w:val="bottom"/>
            <w:tcPrChange w:id="15475" w:author="Στάθης Καπ" w:date="2023-03-03T06:26:00Z">
              <w:tcPr>
                <w:tcW w:w="515" w:type="dxa"/>
                <w:vAlign w:val="center"/>
              </w:tcPr>
            </w:tcPrChange>
          </w:tcPr>
          <w:p w14:paraId="4E287A70" w14:textId="19BD3448" w:rsidR="00C87CFE" w:rsidRPr="00F665AE" w:rsidRDefault="00C87CFE" w:rsidP="00C87CFE">
            <w:pPr>
              <w:jc w:val="center"/>
              <w:rPr>
                <w:ins w:id="15476" w:author="Στάθης Καπ" w:date="2023-03-03T03:54:00Z"/>
                <w:sz w:val="16"/>
                <w:szCs w:val="16"/>
              </w:rPr>
            </w:pPr>
            <w:ins w:id="15477" w:author="Στάθης Καπ" w:date="2023-03-03T03:54:00Z">
              <w:r w:rsidRPr="00F665AE">
                <w:rPr>
                  <w:rFonts w:ascii="Calibri" w:hAnsi="Calibri" w:cs="Calibri"/>
                  <w:color w:val="000000"/>
                  <w:sz w:val="16"/>
                  <w:szCs w:val="16"/>
                  <w:rPrChange w:id="15478" w:author="Στάθης Καπ" w:date="2023-03-03T03:55:00Z">
                    <w:rPr>
                      <w:rFonts w:ascii="Calibri" w:hAnsi="Calibri" w:cs="Calibri"/>
                      <w:color w:val="000000"/>
                      <w:sz w:val="18"/>
                      <w:szCs w:val="18"/>
                    </w:rPr>
                  </w:rPrChange>
                </w:rPr>
                <w:t>r205</w:t>
              </w:r>
            </w:ins>
          </w:p>
        </w:tc>
        <w:tc>
          <w:tcPr>
            <w:tcW w:w="560" w:type="dxa"/>
            <w:tcBorders>
              <w:left w:val="single" w:sz="4" w:space="0" w:color="auto"/>
            </w:tcBorders>
            <w:tcPrChange w:id="15479" w:author="Στάθης Καπ" w:date="2023-03-03T06:26:00Z">
              <w:tcPr>
                <w:tcW w:w="560" w:type="dxa"/>
              </w:tcPr>
            </w:tcPrChange>
          </w:tcPr>
          <w:p w14:paraId="01EDF4AE" w14:textId="0A8B6F59" w:rsidR="00C87CFE" w:rsidRPr="00F665AE" w:rsidRDefault="00C87CFE" w:rsidP="00C87CFE">
            <w:pPr>
              <w:jc w:val="center"/>
              <w:rPr>
                <w:ins w:id="15480" w:author="Στάθης Καπ" w:date="2023-03-03T03:54:00Z"/>
                <w:rFonts w:cstheme="minorHAnsi"/>
                <w:sz w:val="16"/>
                <w:szCs w:val="16"/>
              </w:rPr>
            </w:pPr>
            <w:ins w:id="15481" w:author="Στάθης Καπ" w:date="2023-03-03T03:54:00Z">
              <w:r w:rsidRPr="00F665AE">
                <w:rPr>
                  <w:sz w:val="16"/>
                  <w:szCs w:val="16"/>
                  <w:rPrChange w:id="15482" w:author="Στάθης Καπ" w:date="2023-03-03T03:55:00Z">
                    <w:rPr>
                      <w:sz w:val="18"/>
                      <w:szCs w:val="18"/>
                    </w:rPr>
                  </w:rPrChange>
                </w:rPr>
                <w:t>953</w:t>
              </w:r>
            </w:ins>
          </w:p>
        </w:tc>
        <w:tc>
          <w:tcPr>
            <w:tcW w:w="855" w:type="dxa"/>
            <w:tcPrChange w:id="15483" w:author="Στάθης Καπ" w:date="2023-03-03T06:26:00Z">
              <w:tcPr>
                <w:tcW w:w="855" w:type="dxa"/>
              </w:tcPr>
            </w:tcPrChange>
          </w:tcPr>
          <w:p w14:paraId="20D07075" w14:textId="223B5DDC" w:rsidR="00C87CFE" w:rsidRPr="00F665AE" w:rsidRDefault="00C87CFE" w:rsidP="00C87CFE">
            <w:pPr>
              <w:jc w:val="center"/>
              <w:rPr>
                <w:ins w:id="15484" w:author="Στάθης Καπ" w:date="2023-03-03T03:54:00Z"/>
                <w:rFonts w:cstheme="minorHAnsi"/>
                <w:sz w:val="16"/>
                <w:szCs w:val="16"/>
              </w:rPr>
            </w:pPr>
            <w:ins w:id="15485" w:author="Στάθης Καπ" w:date="2023-03-03T03:54:00Z">
              <w:r w:rsidRPr="00F665AE">
                <w:rPr>
                  <w:sz w:val="16"/>
                  <w:szCs w:val="16"/>
                  <w:rPrChange w:id="15486" w:author="Στάθης Καπ" w:date="2023-03-03T03:55:00Z">
                    <w:rPr>
                      <w:sz w:val="18"/>
                      <w:szCs w:val="18"/>
                    </w:rPr>
                  </w:rPrChange>
                </w:rPr>
                <w:t>931</w:t>
              </w:r>
            </w:ins>
          </w:p>
        </w:tc>
        <w:tc>
          <w:tcPr>
            <w:tcW w:w="544" w:type="dxa"/>
            <w:vAlign w:val="bottom"/>
            <w:tcPrChange w:id="15487" w:author="Στάθης Καπ" w:date="2023-03-03T06:26:00Z">
              <w:tcPr>
                <w:tcW w:w="544" w:type="dxa"/>
                <w:vAlign w:val="bottom"/>
              </w:tcPr>
            </w:tcPrChange>
          </w:tcPr>
          <w:p w14:paraId="777709A7" w14:textId="5A8C810F" w:rsidR="00C87CFE" w:rsidRPr="00F665AE" w:rsidRDefault="00C87CFE" w:rsidP="00C87CFE">
            <w:pPr>
              <w:jc w:val="center"/>
              <w:rPr>
                <w:ins w:id="15488" w:author="Στάθης Καπ" w:date="2023-03-03T03:54:00Z"/>
                <w:rFonts w:cstheme="minorHAnsi"/>
                <w:sz w:val="16"/>
                <w:szCs w:val="16"/>
              </w:rPr>
            </w:pPr>
            <w:ins w:id="15489" w:author="Στάθης Καπ" w:date="2023-03-03T03:54:00Z">
              <w:r w:rsidRPr="00F665AE">
                <w:rPr>
                  <w:rFonts w:ascii="Calibri" w:hAnsi="Calibri" w:cs="Calibri"/>
                  <w:color w:val="000000"/>
                  <w:sz w:val="16"/>
                  <w:szCs w:val="16"/>
                  <w:rPrChange w:id="15490" w:author="Στάθης Καπ" w:date="2023-03-03T03:55:00Z">
                    <w:rPr>
                      <w:rFonts w:ascii="Calibri" w:hAnsi="Calibri" w:cs="Calibri"/>
                      <w:color w:val="000000"/>
                      <w:sz w:val="18"/>
                      <w:szCs w:val="18"/>
                    </w:rPr>
                  </w:rPrChange>
                </w:rPr>
                <w:t>885</w:t>
              </w:r>
            </w:ins>
          </w:p>
        </w:tc>
        <w:tc>
          <w:tcPr>
            <w:tcW w:w="621" w:type="dxa"/>
            <w:vAlign w:val="bottom"/>
            <w:tcPrChange w:id="15491" w:author="Στάθης Καπ" w:date="2023-03-03T06:26:00Z">
              <w:tcPr>
                <w:tcW w:w="621" w:type="dxa"/>
                <w:vAlign w:val="bottom"/>
              </w:tcPr>
            </w:tcPrChange>
          </w:tcPr>
          <w:p w14:paraId="2CBA31A6" w14:textId="5B4008DE" w:rsidR="00C87CFE" w:rsidRPr="00F665AE" w:rsidRDefault="00C87CFE" w:rsidP="00C87CFE">
            <w:pPr>
              <w:jc w:val="center"/>
              <w:rPr>
                <w:ins w:id="15492" w:author="Στάθης Καπ" w:date="2023-03-03T03:54:00Z"/>
                <w:rFonts w:cstheme="minorHAnsi"/>
                <w:sz w:val="16"/>
                <w:szCs w:val="16"/>
              </w:rPr>
            </w:pPr>
            <w:ins w:id="15493" w:author="Στάθης Καπ" w:date="2023-03-03T03:54:00Z">
              <w:r w:rsidRPr="00F665AE">
                <w:rPr>
                  <w:rFonts w:ascii="Calibri" w:hAnsi="Calibri" w:cs="Calibri"/>
                  <w:color w:val="000000"/>
                  <w:sz w:val="16"/>
                  <w:szCs w:val="16"/>
                  <w:rPrChange w:id="15494" w:author="Στάθης Καπ" w:date="2023-03-03T03:55:00Z">
                    <w:rPr>
                      <w:rFonts w:ascii="Calibri" w:hAnsi="Calibri" w:cs="Calibri"/>
                      <w:color w:val="000000"/>
                      <w:sz w:val="18"/>
                      <w:szCs w:val="18"/>
                    </w:rPr>
                  </w:rPrChange>
                </w:rPr>
                <w:t>0.319</w:t>
              </w:r>
            </w:ins>
          </w:p>
        </w:tc>
        <w:tc>
          <w:tcPr>
            <w:tcW w:w="669" w:type="dxa"/>
            <w:vAlign w:val="center"/>
            <w:tcPrChange w:id="15495" w:author="Στάθης Καπ" w:date="2023-03-03T06:26:00Z">
              <w:tcPr>
                <w:tcW w:w="669" w:type="dxa"/>
                <w:vAlign w:val="center"/>
              </w:tcPr>
            </w:tcPrChange>
          </w:tcPr>
          <w:p w14:paraId="7E0F6905" w14:textId="7AEDDC22" w:rsidR="00C87CFE" w:rsidRPr="00F665AE" w:rsidRDefault="00C87CFE" w:rsidP="00C87CFE">
            <w:pPr>
              <w:jc w:val="center"/>
              <w:rPr>
                <w:ins w:id="15496" w:author="Στάθης Καπ" w:date="2023-03-03T03:54:00Z"/>
                <w:rFonts w:cstheme="minorHAnsi"/>
                <w:sz w:val="16"/>
                <w:szCs w:val="16"/>
              </w:rPr>
            </w:pPr>
            <w:ins w:id="15497" w:author="Στάθης Καπ" w:date="2023-03-03T06:18:00Z">
              <w:r>
                <w:rPr>
                  <w:rFonts w:ascii="Calibri" w:hAnsi="Calibri" w:cstheme="minorHAnsi"/>
                  <w:color w:val="000000"/>
                  <w:sz w:val="16"/>
                  <w:szCs w:val="16"/>
                </w:rPr>
                <w:t>7.14</w:t>
              </w:r>
            </w:ins>
          </w:p>
        </w:tc>
        <w:tc>
          <w:tcPr>
            <w:tcW w:w="543" w:type="dxa"/>
            <w:vAlign w:val="bottom"/>
            <w:tcPrChange w:id="15498" w:author="Στάθης Καπ" w:date="2023-03-03T06:26:00Z">
              <w:tcPr>
                <w:tcW w:w="543" w:type="dxa"/>
                <w:vAlign w:val="bottom"/>
              </w:tcPr>
            </w:tcPrChange>
          </w:tcPr>
          <w:p w14:paraId="303CDC1B" w14:textId="42A1267B" w:rsidR="00C87CFE" w:rsidRPr="00F665AE" w:rsidRDefault="00C87CFE" w:rsidP="00C87CFE">
            <w:pPr>
              <w:jc w:val="center"/>
              <w:rPr>
                <w:ins w:id="15499" w:author="Στάθης Καπ" w:date="2023-03-03T03:54:00Z"/>
                <w:rFonts w:cstheme="minorHAnsi"/>
                <w:sz w:val="16"/>
                <w:szCs w:val="16"/>
              </w:rPr>
            </w:pPr>
            <w:ins w:id="15500" w:author="Στάθης Καπ" w:date="2023-03-03T03:54:00Z">
              <w:r w:rsidRPr="00F665AE">
                <w:rPr>
                  <w:rFonts w:ascii="Calibri" w:hAnsi="Calibri" w:cs="Calibri"/>
                  <w:color w:val="000000"/>
                  <w:sz w:val="16"/>
                  <w:szCs w:val="16"/>
                  <w:rPrChange w:id="15501" w:author="Στάθης Καπ" w:date="2023-03-03T03:55:00Z">
                    <w:rPr>
                      <w:rFonts w:ascii="Calibri" w:hAnsi="Calibri" w:cs="Calibri"/>
                      <w:color w:val="000000"/>
                      <w:sz w:val="18"/>
                      <w:szCs w:val="18"/>
                    </w:rPr>
                  </w:rPrChange>
                </w:rPr>
                <w:t>906</w:t>
              </w:r>
            </w:ins>
          </w:p>
        </w:tc>
        <w:tc>
          <w:tcPr>
            <w:tcW w:w="621" w:type="dxa"/>
            <w:vAlign w:val="bottom"/>
            <w:tcPrChange w:id="15502" w:author="Στάθης Καπ" w:date="2023-03-03T06:26:00Z">
              <w:tcPr>
                <w:tcW w:w="621" w:type="dxa"/>
                <w:vAlign w:val="bottom"/>
              </w:tcPr>
            </w:tcPrChange>
          </w:tcPr>
          <w:p w14:paraId="29D4B1E1" w14:textId="3B4E23DC" w:rsidR="00C87CFE" w:rsidRPr="00F665AE" w:rsidRDefault="00C87CFE" w:rsidP="00C87CFE">
            <w:pPr>
              <w:jc w:val="center"/>
              <w:rPr>
                <w:ins w:id="15503" w:author="Στάθης Καπ" w:date="2023-03-03T03:54:00Z"/>
                <w:rFonts w:cstheme="minorHAnsi"/>
                <w:sz w:val="16"/>
                <w:szCs w:val="16"/>
              </w:rPr>
            </w:pPr>
            <w:ins w:id="15504" w:author="Στάθης Καπ" w:date="2023-03-03T03:54:00Z">
              <w:r w:rsidRPr="00F665AE">
                <w:rPr>
                  <w:rFonts w:ascii="Calibri" w:hAnsi="Calibri" w:cs="Calibri"/>
                  <w:color w:val="000000"/>
                  <w:sz w:val="16"/>
                  <w:szCs w:val="16"/>
                  <w:rPrChange w:id="15505" w:author="Στάθης Καπ" w:date="2023-03-03T03:55:00Z">
                    <w:rPr>
                      <w:rFonts w:ascii="Calibri" w:hAnsi="Calibri" w:cs="Calibri"/>
                      <w:color w:val="000000"/>
                      <w:sz w:val="18"/>
                      <w:szCs w:val="18"/>
                    </w:rPr>
                  </w:rPrChange>
                </w:rPr>
                <w:t>0.222</w:t>
              </w:r>
            </w:ins>
          </w:p>
        </w:tc>
        <w:tc>
          <w:tcPr>
            <w:tcW w:w="669" w:type="dxa"/>
            <w:vAlign w:val="center"/>
            <w:tcPrChange w:id="15506" w:author="Στάθης Καπ" w:date="2023-03-03T06:26:00Z">
              <w:tcPr>
                <w:tcW w:w="669" w:type="dxa"/>
                <w:vAlign w:val="center"/>
              </w:tcPr>
            </w:tcPrChange>
          </w:tcPr>
          <w:p w14:paraId="5FB8D5CF" w14:textId="5528916F" w:rsidR="00C87CFE" w:rsidRPr="00F665AE" w:rsidRDefault="00C87CFE" w:rsidP="00C87CFE">
            <w:pPr>
              <w:jc w:val="center"/>
              <w:rPr>
                <w:ins w:id="15507" w:author="Στάθης Καπ" w:date="2023-03-03T03:54:00Z"/>
                <w:rFonts w:cstheme="minorHAnsi"/>
                <w:sz w:val="16"/>
                <w:szCs w:val="16"/>
              </w:rPr>
            </w:pPr>
            <w:ins w:id="15508" w:author="Στάθης Καπ" w:date="2023-03-03T06:18:00Z">
              <w:r>
                <w:rPr>
                  <w:rFonts w:ascii="Calibri" w:hAnsi="Calibri" w:cstheme="minorHAnsi"/>
                  <w:color w:val="000000"/>
                  <w:sz w:val="16"/>
                  <w:szCs w:val="16"/>
                </w:rPr>
                <w:t>-2.37</w:t>
              </w:r>
            </w:ins>
          </w:p>
        </w:tc>
        <w:tc>
          <w:tcPr>
            <w:tcW w:w="508" w:type="dxa"/>
            <w:vAlign w:val="bottom"/>
            <w:tcPrChange w:id="15509" w:author="Στάθης Καπ" w:date="2023-03-03T06:26:00Z">
              <w:tcPr>
                <w:tcW w:w="508" w:type="dxa"/>
                <w:vAlign w:val="bottom"/>
              </w:tcPr>
            </w:tcPrChange>
          </w:tcPr>
          <w:p w14:paraId="50EF5491" w14:textId="3FC28D55" w:rsidR="00C87CFE" w:rsidRPr="00F665AE" w:rsidRDefault="00C87CFE" w:rsidP="00C87CFE">
            <w:pPr>
              <w:jc w:val="center"/>
              <w:rPr>
                <w:ins w:id="15510" w:author="Στάθης Καπ" w:date="2023-03-03T03:54:00Z"/>
                <w:rFonts w:cstheme="minorHAnsi"/>
                <w:sz w:val="16"/>
                <w:szCs w:val="16"/>
              </w:rPr>
            </w:pPr>
            <w:ins w:id="15511" w:author="Στάθης Καπ" w:date="2023-03-03T03:54:00Z">
              <w:r w:rsidRPr="00F665AE">
                <w:rPr>
                  <w:rFonts w:ascii="Calibri" w:hAnsi="Calibri" w:cs="Calibri"/>
                  <w:color w:val="000000"/>
                  <w:sz w:val="16"/>
                  <w:szCs w:val="16"/>
                  <w:rPrChange w:id="15512" w:author="Στάθης Καπ" w:date="2023-03-03T03:55:00Z">
                    <w:rPr>
                      <w:rFonts w:ascii="Calibri" w:hAnsi="Calibri" w:cs="Calibri"/>
                      <w:color w:val="000000"/>
                      <w:sz w:val="18"/>
                      <w:szCs w:val="18"/>
                    </w:rPr>
                  </w:rPrChange>
                </w:rPr>
                <w:t>856</w:t>
              </w:r>
            </w:ins>
          </w:p>
        </w:tc>
        <w:tc>
          <w:tcPr>
            <w:tcW w:w="541" w:type="dxa"/>
            <w:vAlign w:val="bottom"/>
            <w:tcPrChange w:id="15513" w:author="Στάθης Καπ" w:date="2023-03-03T06:26:00Z">
              <w:tcPr>
                <w:tcW w:w="541" w:type="dxa"/>
                <w:vAlign w:val="bottom"/>
              </w:tcPr>
            </w:tcPrChange>
          </w:tcPr>
          <w:p w14:paraId="088C2DE0" w14:textId="25B4CAA0" w:rsidR="00C87CFE" w:rsidRPr="00F665AE" w:rsidRDefault="00C87CFE" w:rsidP="00C87CFE">
            <w:pPr>
              <w:jc w:val="center"/>
              <w:rPr>
                <w:ins w:id="15514" w:author="Στάθης Καπ" w:date="2023-03-03T03:54:00Z"/>
                <w:rFonts w:cstheme="minorHAnsi"/>
                <w:sz w:val="16"/>
                <w:szCs w:val="16"/>
              </w:rPr>
            </w:pPr>
            <w:ins w:id="15515" w:author="Στάθης Καπ" w:date="2023-03-03T03:54:00Z">
              <w:r w:rsidRPr="00F665AE">
                <w:rPr>
                  <w:rFonts w:ascii="Calibri" w:hAnsi="Calibri" w:cs="Calibri"/>
                  <w:color w:val="000000"/>
                  <w:sz w:val="16"/>
                  <w:szCs w:val="16"/>
                  <w:rPrChange w:id="15516" w:author="Στάθης Καπ" w:date="2023-03-03T03:55:00Z">
                    <w:rPr>
                      <w:rFonts w:ascii="Calibri" w:hAnsi="Calibri" w:cs="Calibri"/>
                      <w:color w:val="000000"/>
                      <w:sz w:val="18"/>
                      <w:szCs w:val="18"/>
                    </w:rPr>
                  </w:rPrChange>
                </w:rPr>
                <w:t>0.259</w:t>
              </w:r>
            </w:ins>
          </w:p>
        </w:tc>
        <w:tc>
          <w:tcPr>
            <w:tcW w:w="589" w:type="dxa"/>
            <w:vAlign w:val="center"/>
            <w:tcPrChange w:id="15517" w:author="Στάθης Καπ" w:date="2023-03-03T06:26:00Z">
              <w:tcPr>
                <w:tcW w:w="589" w:type="dxa"/>
                <w:vAlign w:val="center"/>
              </w:tcPr>
            </w:tcPrChange>
          </w:tcPr>
          <w:p w14:paraId="04C88CC5" w14:textId="65A01FCB" w:rsidR="00C87CFE" w:rsidRPr="00F665AE" w:rsidRDefault="00C87CFE" w:rsidP="00C87CFE">
            <w:pPr>
              <w:jc w:val="center"/>
              <w:rPr>
                <w:ins w:id="15518" w:author="Στάθης Καπ" w:date="2023-03-03T03:54:00Z"/>
                <w:rFonts w:cstheme="minorHAnsi"/>
                <w:sz w:val="16"/>
                <w:szCs w:val="16"/>
              </w:rPr>
            </w:pPr>
            <w:ins w:id="15519" w:author="Στάθης Καπ" w:date="2023-03-03T06:18:00Z">
              <w:r>
                <w:rPr>
                  <w:rFonts w:ascii="Calibri" w:hAnsi="Calibri" w:cstheme="minorHAnsi"/>
                  <w:color w:val="000000"/>
                  <w:sz w:val="16"/>
                  <w:szCs w:val="16"/>
                </w:rPr>
                <w:t>3.28</w:t>
              </w:r>
            </w:ins>
          </w:p>
        </w:tc>
        <w:tc>
          <w:tcPr>
            <w:tcW w:w="463" w:type="dxa"/>
            <w:vAlign w:val="bottom"/>
            <w:tcPrChange w:id="15520" w:author="Στάθης Καπ" w:date="2023-03-03T06:26:00Z">
              <w:tcPr>
                <w:tcW w:w="463" w:type="dxa"/>
                <w:vAlign w:val="bottom"/>
              </w:tcPr>
            </w:tcPrChange>
          </w:tcPr>
          <w:p w14:paraId="1CCD235B" w14:textId="23CE2050" w:rsidR="00C87CFE" w:rsidRPr="00F665AE" w:rsidRDefault="00C87CFE" w:rsidP="00C87CFE">
            <w:pPr>
              <w:jc w:val="center"/>
              <w:rPr>
                <w:ins w:id="15521" w:author="Στάθης Καπ" w:date="2023-03-03T03:54:00Z"/>
                <w:rFonts w:cstheme="minorHAnsi"/>
                <w:sz w:val="16"/>
                <w:szCs w:val="16"/>
              </w:rPr>
            </w:pPr>
            <w:ins w:id="15522" w:author="Στάθης Καπ" w:date="2023-03-03T03:54:00Z">
              <w:r w:rsidRPr="00F665AE">
                <w:rPr>
                  <w:rFonts w:ascii="Calibri" w:hAnsi="Calibri" w:cs="Calibri"/>
                  <w:color w:val="000000"/>
                  <w:sz w:val="16"/>
                  <w:szCs w:val="16"/>
                  <w:rPrChange w:id="15523" w:author="Στάθης Καπ" w:date="2023-03-03T03:55:00Z">
                    <w:rPr>
                      <w:rFonts w:ascii="Calibri" w:hAnsi="Calibri" w:cs="Calibri"/>
                      <w:color w:val="000000"/>
                      <w:sz w:val="18"/>
                      <w:szCs w:val="18"/>
                    </w:rPr>
                  </w:rPrChange>
                </w:rPr>
                <w:t>862</w:t>
              </w:r>
            </w:ins>
          </w:p>
        </w:tc>
        <w:tc>
          <w:tcPr>
            <w:tcW w:w="541" w:type="dxa"/>
            <w:vAlign w:val="bottom"/>
            <w:tcPrChange w:id="15524" w:author="Στάθης Καπ" w:date="2023-03-03T06:26:00Z">
              <w:tcPr>
                <w:tcW w:w="541" w:type="dxa"/>
                <w:vAlign w:val="bottom"/>
              </w:tcPr>
            </w:tcPrChange>
          </w:tcPr>
          <w:p w14:paraId="04D21FF8" w14:textId="35BA5BC7" w:rsidR="00C87CFE" w:rsidRPr="00F665AE" w:rsidRDefault="00C87CFE" w:rsidP="00C87CFE">
            <w:pPr>
              <w:jc w:val="center"/>
              <w:rPr>
                <w:ins w:id="15525" w:author="Στάθης Καπ" w:date="2023-03-03T03:54:00Z"/>
                <w:rFonts w:cstheme="minorHAnsi"/>
                <w:sz w:val="16"/>
                <w:szCs w:val="16"/>
              </w:rPr>
            </w:pPr>
            <w:ins w:id="15526" w:author="Στάθης Καπ" w:date="2023-03-03T03:54:00Z">
              <w:r w:rsidRPr="00F665AE">
                <w:rPr>
                  <w:rFonts w:ascii="Calibri" w:hAnsi="Calibri" w:cs="Calibri"/>
                  <w:color w:val="000000"/>
                  <w:sz w:val="16"/>
                  <w:szCs w:val="16"/>
                  <w:rPrChange w:id="15527" w:author="Στάθης Καπ" w:date="2023-03-03T03:55:00Z">
                    <w:rPr>
                      <w:rFonts w:ascii="Calibri" w:hAnsi="Calibri" w:cs="Calibri"/>
                      <w:color w:val="000000"/>
                      <w:sz w:val="18"/>
                      <w:szCs w:val="18"/>
                    </w:rPr>
                  </w:rPrChange>
                </w:rPr>
                <w:t>0.238</w:t>
              </w:r>
            </w:ins>
          </w:p>
        </w:tc>
        <w:tc>
          <w:tcPr>
            <w:tcW w:w="589" w:type="dxa"/>
            <w:vAlign w:val="center"/>
            <w:tcPrChange w:id="15528" w:author="Στάθης Καπ" w:date="2023-03-03T06:26:00Z">
              <w:tcPr>
                <w:tcW w:w="589" w:type="dxa"/>
                <w:vAlign w:val="center"/>
              </w:tcPr>
            </w:tcPrChange>
          </w:tcPr>
          <w:p w14:paraId="0C2132A1" w14:textId="5936AAD0" w:rsidR="00C87CFE" w:rsidRPr="00F665AE" w:rsidRDefault="00C87CFE" w:rsidP="00C87CFE">
            <w:pPr>
              <w:jc w:val="center"/>
              <w:rPr>
                <w:ins w:id="15529" w:author="Στάθης Καπ" w:date="2023-03-03T03:54:00Z"/>
                <w:rFonts w:cstheme="minorHAnsi"/>
                <w:sz w:val="16"/>
                <w:szCs w:val="16"/>
              </w:rPr>
            </w:pPr>
            <w:ins w:id="15530" w:author="Στάθης Καπ" w:date="2023-03-03T06:19:00Z">
              <w:r>
                <w:rPr>
                  <w:rFonts w:ascii="Calibri" w:hAnsi="Calibri" w:cstheme="minorHAnsi"/>
                  <w:color w:val="000000"/>
                  <w:sz w:val="16"/>
                  <w:szCs w:val="16"/>
                </w:rPr>
                <w:t>2.6</w:t>
              </w:r>
            </w:ins>
          </w:p>
        </w:tc>
      </w:tr>
      <w:tr w:rsidR="00C87CFE" w:rsidRPr="00BB05AC" w14:paraId="1C17293F" w14:textId="77777777" w:rsidTr="00F03C40">
        <w:tblPrEx>
          <w:tblW w:w="0" w:type="auto"/>
          <w:tblBorders>
            <w:insideH w:val="none" w:sz="0" w:space="0" w:color="auto"/>
            <w:insideV w:val="none" w:sz="0" w:space="0" w:color="auto"/>
          </w:tblBorders>
          <w:tblCellMar>
            <w:left w:w="0" w:type="dxa"/>
            <w:right w:w="0" w:type="dxa"/>
          </w:tblCellMar>
          <w:tblPrExChange w:id="1553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532" w:author="Στάθης Καπ" w:date="2023-03-03T03:54:00Z"/>
        </w:trPr>
        <w:tc>
          <w:tcPr>
            <w:tcW w:w="515" w:type="dxa"/>
            <w:tcBorders>
              <w:top w:val="nil"/>
              <w:bottom w:val="nil"/>
              <w:right w:val="single" w:sz="4" w:space="0" w:color="auto"/>
            </w:tcBorders>
            <w:shd w:val="clear" w:color="auto" w:fill="E7E6E6" w:themeFill="background2"/>
            <w:vAlign w:val="bottom"/>
            <w:tcPrChange w:id="15533" w:author="Στάθης Καπ" w:date="2023-03-03T06:26:00Z">
              <w:tcPr>
                <w:tcW w:w="515" w:type="dxa"/>
                <w:vAlign w:val="center"/>
              </w:tcPr>
            </w:tcPrChange>
          </w:tcPr>
          <w:p w14:paraId="5CF8FC7F" w14:textId="495FBC68" w:rsidR="00C87CFE" w:rsidRPr="00F665AE" w:rsidRDefault="00C87CFE" w:rsidP="00C87CFE">
            <w:pPr>
              <w:jc w:val="center"/>
              <w:rPr>
                <w:ins w:id="15534" w:author="Στάθης Καπ" w:date="2023-03-03T03:54:00Z"/>
                <w:sz w:val="16"/>
                <w:szCs w:val="16"/>
              </w:rPr>
            </w:pPr>
            <w:ins w:id="15535" w:author="Στάθης Καπ" w:date="2023-03-03T03:54:00Z">
              <w:r w:rsidRPr="00F665AE">
                <w:rPr>
                  <w:rFonts w:ascii="Calibri" w:hAnsi="Calibri" w:cs="Calibri"/>
                  <w:color w:val="000000"/>
                  <w:sz w:val="16"/>
                  <w:szCs w:val="16"/>
                  <w:rPrChange w:id="15536" w:author="Στάθης Καπ" w:date="2023-03-03T03:55:00Z">
                    <w:rPr>
                      <w:rFonts w:ascii="Calibri" w:hAnsi="Calibri" w:cs="Calibri"/>
                      <w:color w:val="000000"/>
                      <w:sz w:val="18"/>
                      <w:szCs w:val="18"/>
                    </w:rPr>
                  </w:rPrChange>
                </w:rPr>
                <w:t>r206</w:t>
              </w:r>
            </w:ins>
          </w:p>
        </w:tc>
        <w:tc>
          <w:tcPr>
            <w:tcW w:w="560" w:type="dxa"/>
            <w:tcBorders>
              <w:left w:val="single" w:sz="4" w:space="0" w:color="auto"/>
            </w:tcBorders>
            <w:tcPrChange w:id="15537" w:author="Στάθης Καπ" w:date="2023-03-03T06:26:00Z">
              <w:tcPr>
                <w:tcW w:w="560" w:type="dxa"/>
              </w:tcPr>
            </w:tcPrChange>
          </w:tcPr>
          <w:p w14:paraId="56FB7AA3" w14:textId="78CBB6D2" w:rsidR="00C87CFE" w:rsidRPr="00F665AE" w:rsidRDefault="00C87CFE" w:rsidP="00C87CFE">
            <w:pPr>
              <w:jc w:val="center"/>
              <w:rPr>
                <w:ins w:id="15538" w:author="Στάθης Καπ" w:date="2023-03-03T03:54:00Z"/>
                <w:rFonts w:cstheme="minorHAnsi"/>
                <w:sz w:val="16"/>
                <w:szCs w:val="16"/>
              </w:rPr>
            </w:pPr>
            <w:ins w:id="15539" w:author="Στάθης Καπ" w:date="2023-03-03T03:54:00Z">
              <w:r w:rsidRPr="00F665AE">
                <w:rPr>
                  <w:sz w:val="16"/>
                  <w:szCs w:val="16"/>
                  <w:rPrChange w:id="15540" w:author="Στάθης Καπ" w:date="2023-03-03T03:55:00Z">
                    <w:rPr>
                      <w:sz w:val="18"/>
                      <w:szCs w:val="18"/>
                    </w:rPr>
                  </w:rPrChange>
                </w:rPr>
                <w:t>1032</w:t>
              </w:r>
            </w:ins>
          </w:p>
        </w:tc>
        <w:tc>
          <w:tcPr>
            <w:tcW w:w="855" w:type="dxa"/>
            <w:tcPrChange w:id="15541" w:author="Στάθης Καπ" w:date="2023-03-03T06:26:00Z">
              <w:tcPr>
                <w:tcW w:w="855" w:type="dxa"/>
              </w:tcPr>
            </w:tcPrChange>
          </w:tcPr>
          <w:p w14:paraId="089CABA4" w14:textId="3A319CB6" w:rsidR="00C87CFE" w:rsidRPr="00F665AE" w:rsidRDefault="00C87CFE" w:rsidP="00C87CFE">
            <w:pPr>
              <w:jc w:val="center"/>
              <w:rPr>
                <w:ins w:id="15542" w:author="Στάθης Καπ" w:date="2023-03-03T03:54:00Z"/>
                <w:rFonts w:cstheme="minorHAnsi"/>
                <w:sz w:val="16"/>
                <w:szCs w:val="16"/>
              </w:rPr>
            </w:pPr>
            <w:ins w:id="15543" w:author="Στάθης Καπ" w:date="2023-03-03T03:54:00Z">
              <w:r w:rsidRPr="00F665AE">
                <w:rPr>
                  <w:sz w:val="16"/>
                  <w:szCs w:val="16"/>
                  <w:rPrChange w:id="15544" w:author="Στάθης Καπ" w:date="2023-03-03T03:55:00Z">
                    <w:rPr>
                      <w:sz w:val="18"/>
                      <w:szCs w:val="18"/>
                    </w:rPr>
                  </w:rPrChange>
                </w:rPr>
                <w:t>996</w:t>
              </w:r>
            </w:ins>
          </w:p>
        </w:tc>
        <w:tc>
          <w:tcPr>
            <w:tcW w:w="544" w:type="dxa"/>
            <w:vAlign w:val="bottom"/>
            <w:tcPrChange w:id="15545" w:author="Στάθης Καπ" w:date="2023-03-03T06:26:00Z">
              <w:tcPr>
                <w:tcW w:w="544" w:type="dxa"/>
                <w:vAlign w:val="bottom"/>
              </w:tcPr>
            </w:tcPrChange>
          </w:tcPr>
          <w:p w14:paraId="7D715FAE" w14:textId="1C55C6DD" w:rsidR="00C87CFE" w:rsidRPr="00F665AE" w:rsidRDefault="00C87CFE" w:rsidP="00C87CFE">
            <w:pPr>
              <w:jc w:val="center"/>
              <w:rPr>
                <w:ins w:id="15546" w:author="Στάθης Καπ" w:date="2023-03-03T03:54:00Z"/>
                <w:rFonts w:cstheme="minorHAnsi"/>
                <w:sz w:val="16"/>
                <w:szCs w:val="16"/>
              </w:rPr>
            </w:pPr>
            <w:ins w:id="15547" w:author="Στάθης Καπ" w:date="2023-03-03T03:54:00Z">
              <w:r w:rsidRPr="00F665AE">
                <w:rPr>
                  <w:rFonts w:ascii="Calibri" w:hAnsi="Calibri" w:cs="Calibri"/>
                  <w:color w:val="000000"/>
                  <w:sz w:val="16"/>
                  <w:szCs w:val="16"/>
                  <w:rPrChange w:id="15548" w:author="Στάθης Καπ" w:date="2023-03-03T03:55:00Z">
                    <w:rPr>
                      <w:rFonts w:ascii="Calibri" w:hAnsi="Calibri" w:cs="Calibri"/>
                      <w:color w:val="000000"/>
                      <w:sz w:val="18"/>
                      <w:szCs w:val="18"/>
                    </w:rPr>
                  </w:rPrChange>
                </w:rPr>
                <w:t>961</w:t>
              </w:r>
            </w:ins>
          </w:p>
        </w:tc>
        <w:tc>
          <w:tcPr>
            <w:tcW w:w="621" w:type="dxa"/>
            <w:vAlign w:val="bottom"/>
            <w:tcPrChange w:id="15549" w:author="Στάθης Καπ" w:date="2023-03-03T06:26:00Z">
              <w:tcPr>
                <w:tcW w:w="621" w:type="dxa"/>
                <w:vAlign w:val="bottom"/>
              </w:tcPr>
            </w:tcPrChange>
          </w:tcPr>
          <w:p w14:paraId="0170A3C1" w14:textId="21BAD079" w:rsidR="00C87CFE" w:rsidRPr="00F665AE" w:rsidRDefault="00C87CFE" w:rsidP="00C87CFE">
            <w:pPr>
              <w:jc w:val="center"/>
              <w:rPr>
                <w:ins w:id="15550" w:author="Στάθης Καπ" w:date="2023-03-03T03:54:00Z"/>
                <w:rFonts w:cstheme="minorHAnsi"/>
                <w:sz w:val="16"/>
                <w:szCs w:val="16"/>
              </w:rPr>
            </w:pPr>
            <w:ins w:id="15551" w:author="Στάθης Καπ" w:date="2023-03-03T03:54:00Z">
              <w:r w:rsidRPr="00F665AE">
                <w:rPr>
                  <w:rFonts w:ascii="Calibri" w:hAnsi="Calibri" w:cs="Calibri"/>
                  <w:color w:val="000000"/>
                  <w:sz w:val="16"/>
                  <w:szCs w:val="16"/>
                  <w:rPrChange w:id="15552" w:author="Στάθης Καπ" w:date="2023-03-03T03:55:00Z">
                    <w:rPr>
                      <w:rFonts w:ascii="Calibri" w:hAnsi="Calibri" w:cs="Calibri"/>
                      <w:color w:val="000000"/>
                      <w:sz w:val="18"/>
                      <w:szCs w:val="18"/>
                    </w:rPr>
                  </w:rPrChange>
                </w:rPr>
                <w:t>0.5</w:t>
              </w:r>
            </w:ins>
          </w:p>
        </w:tc>
        <w:tc>
          <w:tcPr>
            <w:tcW w:w="669" w:type="dxa"/>
            <w:vAlign w:val="center"/>
            <w:tcPrChange w:id="15553" w:author="Στάθης Καπ" w:date="2023-03-03T06:26:00Z">
              <w:tcPr>
                <w:tcW w:w="669" w:type="dxa"/>
                <w:vAlign w:val="center"/>
              </w:tcPr>
            </w:tcPrChange>
          </w:tcPr>
          <w:p w14:paraId="5946DB3C" w14:textId="1223053B" w:rsidR="00C87CFE" w:rsidRPr="00F665AE" w:rsidRDefault="00C87CFE" w:rsidP="00C87CFE">
            <w:pPr>
              <w:jc w:val="center"/>
              <w:rPr>
                <w:ins w:id="15554" w:author="Στάθης Καπ" w:date="2023-03-03T03:54:00Z"/>
                <w:rFonts w:cstheme="minorHAnsi"/>
                <w:sz w:val="16"/>
                <w:szCs w:val="16"/>
              </w:rPr>
            </w:pPr>
            <w:ins w:id="15555" w:author="Στάθης Καπ" w:date="2023-03-03T06:18:00Z">
              <w:r>
                <w:rPr>
                  <w:rFonts w:ascii="Calibri" w:hAnsi="Calibri" w:cstheme="minorHAnsi"/>
                  <w:color w:val="000000"/>
                  <w:sz w:val="16"/>
                  <w:szCs w:val="16"/>
                </w:rPr>
                <w:t>6.88</w:t>
              </w:r>
            </w:ins>
          </w:p>
        </w:tc>
        <w:tc>
          <w:tcPr>
            <w:tcW w:w="543" w:type="dxa"/>
            <w:vAlign w:val="bottom"/>
            <w:tcPrChange w:id="15556" w:author="Στάθης Καπ" w:date="2023-03-03T06:26:00Z">
              <w:tcPr>
                <w:tcW w:w="543" w:type="dxa"/>
                <w:vAlign w:val="bottom"/>
              </w:tcPr>
            </w:tcPrChange>
          </w:tcPr>
          <w:p w14:paraId="0E556883" w14:textId="16DC70AD" w:rsidR="00C87CFE" w:rsidRPr="00F665AE" w:rsidRDefault="00C87CFE" w:rsidP="00C87CFE">
            <w:pPr>
              <w:jc w:val="center"/>
              <w:rPr>
                <w:ins w:id="15557" w:author="Στάθης Καπ" w:date="2023-03-03T03:54:00Z"/>
                <w:rFonts w:cstheme="minorHAnsi"/>
                <w:sz w:val="16"/>
                <w:szCs w:val="16"/>
              </w:rPr>
            </w:pPr>
            <w:ins w:id="15558" w:author="Στάθης Καπ" w:date="2023-03-03T03:54:00Z">
              <w:r w:rsidRPr="00F665AE">
                <w:rPr>
                  <w:rFonts w:ascii="Calibri" w:hAnsi="Calibri" w:cs="Calibri"/>
                  <w:color w:val="000000"/>
                  <w:sz w:val="16"/>
                  <w:szCs w:val="16"/>
                  <w:rPrChange w:id="15559" w:author="Στάθης Καπ" w:date="2023-03-03T03:55:00Z">
                    <w:rPr>
                      <w:rFonts w:ascii="Calibri" w:hAnsi="Calibri" w:cs="Calibri"/>
                      <w:color w:val="000000"/>
                      <w:sz w:val="18"/>
                      <w:szCs w:val="18"/>
                    </w:rPr>
                  </w:rPrChange>
                </w:rPr>
                <w:t>964</w:t>
              </w:r>
            </w:ins>
          </w:p>
        </w:tc>
        <w:tc>
          <w:tcPr>
            <w:tcW w:w="621" w:type="dxa"/>
            <w:vAlign w:val="bottom"/>
            <w:tcPrChange w:id="15560" w:author="Στάθης Καπ" w:date="2023-03-03T06:26:00Z">
              <w:tcPr>
                <w:tcW w:w="621" w:type="dxa"/>
                <w:vAlign w:val="bottom"/>
              </w:tcPr>
            </w:tcPrChange>
          </w:tcPr>
          <w:p w14:paraId="7D97351D" w14:textId="21DB5199" w:rsidR="00C87CFE" w:rsidRPr="00F665AE" w:rsidRDefault="00C87CFE" w:rsidP="00C87CFE">
            <w:pPr>
              <w:jc w:val="center"/>
              <w:rPr>
                <w:ins w:id="15561" w:author="Στάθης Καπ" w:date="2023-03-03T03:54:00Z"/>
                <w:rFonts w:cstheme="minorHAnsi"/>
                <w:sz w:val="16"/>
                <w:szCs w:val="16"/>
              </w:rPr>
            </w:pPr>
            <w:ins w:id="15562" w:author="Στάθης Καπ" w:date="2023-03-03T03:54:00Z">
              <w:r w:rsidRPr="00F665AE">
                <w:rPr>
                  <w:rFonts w:ascii="Calibri" w:hAnsi="Calibri" w:cs="Calibri"/>
                  <w:color w:val="000000"/>
                  <w:sz w:val="16"/>
                  <w:szCs w:val="16"/>
                  <w:rPrChange w:id="15563" w:author="Στάθης Καπ" w:date="2023-03-03T03:55:00Z">
                    <w:rPr>
                      <w:rFonts w:ascii="Calibri" w:hAnsi="Calibri" w:cs="Calibri"/>
                      <w:color w:val="000000"/>
                      <w:sz w:val="18"/>
                      <w:szCs w:val="18"/>
                    </w:rPr>
                  </w:rPrChange>
                </w:rPr>
                <w:t>0.374</w:t>
              </w:r>
            </w:ins>
          </w:p>
        </w:tc>
        <w:tc>
          <w:tcPr>
            <w:tcW w:w="669" w:type="dxa"/>
            <w:vAlign w:val="center"/>
            <w:tcPrChange w:id="15564" w:author="Στάθης Καπ" w:date="2023-03-03T06:26:00Z">
              <w:tcPr>
                <w:tcW w:w="669" w:type="dxa"/>
                <w:vAlign w:val="center"/>
              </w:tcPr>
            </w:tcPrChange>
          </w:tcPr>
          <w:p w14:paraId="2CDD9D56" w14:textId="106037ED" w:rsidR="00C87CFE" w:rsidRPr="00F665AE" w:rsidRDefault="00C87CFE" w:rsidP="00C87CFE">
            <w:pPr>
              <w:jc w:val="center"/>
              <w:rPr>
                <w:ins w:id="15565" w:author="Στάθης Καπ" w:date="2023-03-03T03:54:00Z"/>
                <w:rFonts w:cstheme="minorHAnsi"/>
                <w:sz w:val="16"/>
                <w:szCs w:val="16"/>
              </w:rPr>
            </w:pPr>
            <w:ins w:id="15566" w:author="Στάθης Καπ" w:date="2023-03-03T06:18:00Z">
              <w:r>
                <w:rPr>
                  <w:rFonts w:ascii="Calibri" w:hAnsi="Calibri" w:cstheme="minorHAnsi"/>
                  <w:color w:val="000000"/>
                  <w:sz w:val="16"/>
                  <w:szCs w:val="16"/>
                </w:rPr>
                <w:t>-0.31</w:t>
              </w:r>
            </w:ins>
          </w:p>
        </w:tc>
        <w:tc>
          <w:tcPr>
            <w:tcW w:w="508" w:type="dxa"/>
            <w:vAlign w:val="bottom"/>
            <w:tcPrChange w:id="15567" w:author="Στάθης Καπ" w:date="2023-03-03T06:26:00Z">
              <w:tcPr>
                <w:tcW w:w="508" w:type="dxa"/>
                <w:vAlign w:val="bottom"/>
              </w:tcPr>
            </w:tcPrChange>
          </w:tcPr>
          <w:p w14:paraId="4CE9B333" w14:textId="75D62F9F" w:rsidR="00C87CFE" w:rsidRPr="00F665AE" w:rsidRDefault="00C87CFE" w:rsidP="00C87CFE">
            <w:pPr>
              <w:jc w:val="center"/>
              <w:rPr>
                <w:ins w:id="15568" w:author="Στάθης Καπ" w:date="2023-03-03T03:54:00Z"/>
                <w:rFonts w:cstheme="minorHAnsi"/>
                <w:sz w:val="16"/>
                <w:szCs w:val="16"/>
              </w:rPr>
            </w:pPr>
            <w:ins w:id="15569" w:author="Στάθης Καπ" w:date="2023-03-03T03:54:00Z">
              <w:r w:rsidRPr="00F665AE">
                <w:rPr>
                  <w:rFonts w:ascii="Calibri" w:hAnsi="Calibri" w:cs="Calibri"/>
                  <w:color w:val="000000"/>
                  <w:sz w:val="16"/>
                  <w:szCs w:val="16"/>
                  <w:rPrChange w:id="15570" w:author="Στάθης Καπ" w:date="2023-03-03T03:55:00Z">
                    <w:rPr>
                      <w:rFonts w:ascii="Calibri" w:hAnsi="Calibri" w:cs="Calibri"/>
                      <w:color w:val="000000"/>
                      <w:sz w:val="18"/>
                      <w:szCs w:val="18"/>
                    </w:rPr>
                  </w:rPrChange>
                </w:rPr>
                <w:t>958</w:t>
              </w:r>
            </w:ins>
          </w:p>
        </w:tc>
        <w:tc>
          <w:tcPr>
            <w:tcW w:w="541" w:type="dxa"/>
            <w:vAlign w:val="bottom"/>
            <w:tcPrChange w:id="15571" w:author="Στάθης Καπ" w:date="2023-03-03T06:26:00Z">
              <w:tcPr>
                <w:tcW w:w="541" w:type="dxa"/>
                <w:vAlign w:val="bottom"/>
              </w:tcPr>
            </w:tcPrChange>
          </w:tcPr>
          <w:p w14:paraId="3C8C85E4" w14:textId="34EDED2F" w:rsidR="00C87CFE" w:rsidRPr="00F665AE" w:rsidRDefault="00C87CFE" w:rsidP="00C87CFE">
            <w:pPr>
              <w:jc w:val="center"/>
              <w:rPr>
                <w:ins w:id="15572" w:author="Στάθης Καπ" w:date="2023-03-03T03:54:00Z"/>
                <w:rFonts w:cstheme="minorHAnsi"/>
                <w:sz w:val="16"/>
                <w:szCs w:val="16"/>
              </w:rPr>
            </w:pPr>
            <w:ins w:id="15573" w:author="Στάθης Καπ" w:date="2023-03-03T03:54:00Z">
              <w:r w:rsidRPr="00F665AE">
                <w:rPr>
                  <w:rFonts w:ascii="Calibri" w:hAnsi="Calibri" w:cs="Calibri"/>
                  <w:color w:val="000000"/>
                  <w:sz w:val="16"/>
                  <w:szCs w:val="16"/>
                  <w:rPrChange w:id="15574" w:author="Στάθης Καπ" w:date="2023-03-03T03:55:00Z">
                    <w:rPr>
                      <w:rFonts w:ascii="Calibri" w:hAnsi="Calibri" w:cs="Calibri"/>
                      <w:color w:val="000000"/>
                      <w:sz w:val="18"/>
                      <w:szCs w:val="18"/>
                    </w:rPr>
                  </w:rPrChange>
                </w:rPr>
                <w:t>0.676</w:t>
              </w:r>
            </w:ins>
          </w:p>
        </w:tc>
        <w:tc>
          <w:tcPr>
            <w:tcW w:w="589" w:type="dxa"/>
            <w:vAlign w:val="center"/>
            <w:tcPrChange w:id="15575" w:author="Στάθης Καπ" w:date="2023-03-03T06:26:00Z">
              <w:tcPr>
                <w:tcW w:w="589" w:type="dxa"/>
                <w:vAlign w:val="center"/>
              </w:tcPr>
            </w:tcPrChange>
          </w:tcPr>
          <w:p w14:paraId="75F957E9" w14:textId="4AF0A5CF" w:rsidR="00C87CFE" w:rsidRPr="00F665AE" w:rsidRDefault="00C87CFE" w:rsidP="00C87CFE">
            <w:pPr>
              <w:jc w:val="center"/>
              <w:rPr>
                <w:ins w:id="15576" w:author="Στάθης Καπ" w:date="2023-03-03T03:54:00Z"/>
                <w:rFonts w:cstheme="minorHAnsi"/>
                <w:sz w:val="16"/>
                <w:szCs w:val="16"/>
              </w:rPr>
            </w:pPr>
            <w:ins w:id="15577" w:author="Στάθης Καπ" w:date="2023-03-03T06:18:00Z">
              <w:r>
                <w:rPr>
                  <w:rFonts w:ascii="Calibri" w:hAnsi="Calibri" w:cstheme="minorHAnsi"/>
                  <w:color w:val="000000"/>
                  <w:sz w:val="16"/>
                  <w:szCs w:val="16"/>
                </w:rPr>
                <w:t>0.31</w:t>
              </w:r>
            </w:ins>
          </w:p>
        </w:tc>
        <w:tc>
          <w:tcPr>
            <w:tcW w:w="463" w:type="dxa"/>
            <w:vAlign w:val="bottom"/>
            <w:tcPrChange w:id="15578" w:author="Στάθης Καπ" w:date="2023-03-03T06:26:00Z">
              <w:tcPr>
                <w:tcW w:w="463" w:type="dxa"/>
                <w:vAlign w:val="bottom"/>
              </w:tcPr>
            </w:tcPrChange>
          </w:tcPr>
          <w:p w14:paraId="79AE8EE9" w14:textId="26B0F8D2" w:rsidR="00C87CFE" w:rsidRPr="00F665AE" w:rsidRDefault="00C87CFE" w:rsidP="00C87CFE">
            <w:pPr>
              <w:jc w:val="center"/>
              <w:rPr>
                <w:ins w:id="15579" w:author="Στάθης Καπ" w:date="2023-03-03T03:54:00Z"/>
                <w:rFonts w:cstheme="minorHAnsi"/>
                <w:sz w:val="16"/>
                <w:szCs w:val="16"/>
              </w:rPr>
            </w:pPr>
            <w:ins w:id="15580" w:author="Στάθης Καπ" w:date="2023-03-03T03:54:00Z">
              <w:r w:rsidRPr="00F665AE">
                <w:rPr>
                  <w:rFonts w:ascii="Calibri" w:hAnsi="Calibri" w:cs="Calibri"/>
                  <w:color w:val="000000"/>
                  <w:sz w:val="16"/>
                  <w:szCs w:val="16"/>
                  <w:rPrChange w:id="15581" w:author="Στάθης Καπ" w:date="2023-03-03T03:55:00Z">
                    <w:rPr>
                      <w:rFonts w:ascii="Calibri" w:hAnsi="Calibri" w:cs="Calibri"/>
                      <w:color w:val="000000"/>
                      <w:sz w:val="18"/>
                      <w:szCs w:val="18"/>
                    </w:rPr>
                  </w:rPrChange>
                </w:rPr>
                <w:t>917</w:t>
              </w:r>
            </w:ins>
          </w:p>
        </w:tc>
        <w:tc>
          <w:tcPr>
            <w:tcW w:w="541" w:type="dxa"/>
            <w:vAlign w:val="bottom"/>
            <w:tcPrChange w:id="15582" w:author="Στάθης Καπ" w:date="2023-03-03T06:26:00Z">
              <w:tcPr>
                <w:tcW w:w="541" w:type="dxa"/>
                <w:vAlign w:val="bottom"/>
              </w:tcPr>
            </w:tcPrChange>
          </w:tcPr>
          <w:p w14:paraId="38AD77DB" w14:textId="6E465479" w:rsidR="00C87CFE" w:rsidRPr="00F665AE" w:rsidRDefault="00C87CFE" w:rsidP="00C87CFE">
            <w:pPr>
              <w:jc w:val="center"/>
              <w:rPr>
                <w:ins w:id="15583" w:author="Στάθης Καπ" w:date="2023-03-03T03:54:00Z"/>
                <w:rFonts w:cstheme="minorHAnsi"/>
                <w:sz w:val="16"/>
                <w:szCs w:val="16"/>
              </w:rPr>
            </w:pPr>
            <w:ins w:id="15584" w:author="Στάθης Καπ" w:date="2023-03-03T03:54:00Z">
              <w:r w:rsidRPr="00F665AE">
                <w:rPr>
                  <w:rFonts w:ascii="Calibri" w:hAnsi="Calibri" w:cs="Calibri"/>
                  <w:color w:val="000000"/>
                  <w:sz w:val="16"/>
                  <w:szCs w:val="16"/>
                  <w:rPrChange w:id="15585" w:author="Στάθης Καπ" w:date="2023-03-03T03:55:00Z">
                    <w:rPr>
                      <w:rFonts w:ascii="Calibri" w:hAnsi="Calibri" w:cs="Calibri"/>
                      <w:color w:val="000000"/>
                      <w:sz w:val="18"/>
                      <w:szCs w:val="18"/>
                    </w:rPr>
                  </w:rPrChange>
                </w:rPr>
                <w:t>0.209</w:t>
              </w:r>
            </w:ins>
          </w:p>
        </w:tc>
        <w:tc>
          <w:tcPr>
            <w:tcW w:w="589" w:type="dxa"/>
            <w:vAlign w:val="center"/>
            <w:tcPrChange w:id="15586" w:author="Στάθης Καπ" w:date="2023-03-03T06:26:00Z">
              <w:tcPr>
                <w:tcW w:w="589" w:type="dxa"/>
                <w:vAlign w:val="center"/>
              </w:tcPr>
            </w:tcPrChange>
          </w:tcPr>
          <w:p w14:paraId="71DBE618" w14:textId="2143D50A" w:rsidR="00C87CFE" w:rsidRPr="00F665AE" w:rsidRDefault="00C87CFE" w:rsidP="00C87CFE">
            <w:pPr>
              <w:jc w:val="center"/>
              <w:rPr>
                <w:ins w:id="15587" w:author="Στάθης Καπ" w:date="2023-03-03T03:54:00Z"/>
                <w:rFonts w:cstheme="minorHAnsi"/>
                <w:sz w:val="16"/>
                <w:szCs w:val="16"/>
              </w:rPr>
            </w:pPr>
            <w:ins w:id="15588" w:author="Στάθης Καπ" w:date="2023-03-03T06:19:00Z">
              <w:r>
                <w:rPr>
                  <w:rFonts w:ascii="Calibri" w:hAnsi="Calibri" w:cstheme="minorHAnsi"/>
                  <w:color w:val="000000"/>
                  <w:sz w:val="16"/>
                  <w:szCs w:val="16"/>
                </w:rPr>
                <w:t>4.58</w:t>
              </w:r>
            </w:ins>
          </w:p>
        </w:tc>
      </w:tr>
      <w:tr w:rsidR="00C87CFE" w:rsidRPr="00BB05AC" w14:paraId="6AFE9D1D" w14:textId="77777777" w:rsidTr="00F03C40">
        <w:tblPrEx>
          <w:tblW w:w="0" w:type="auto"/>
          <w:tblBorders>
            <w:insideH w:val="none" w:sz="0" w:space="0" w:color="auto"/>
            <w:insideV w:val="none" w:sz="0" w:space="0" w:color="auto"/>
          </w:tblBorders>
          <w:tblCellMar>
            <w:left w:w="0" w:type="dxa"/>
            <w:right w:w="0" w:type="dxa"/>
          </w:tblCellMar>
          <w:tblPrExChange w:id="1558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590" w:author="Στάθης Καπ" w:date="2023-03-03T03:54:00Z"/>
        </w:trPr>
        <w:tc>
          <w:tcPr>
            <w:tcW w:w="515" w:type="dxa"/>
            <w:tcBorders>
              <w:top w:val="nil"/>
              <w:bottom w:val="nil"/>
              <w:right w:val="single" w:sz="4" w:space="0" w:color="auto"/>
            </w:tcBorders>
            <w:shd w:val="clear" w:color="auto" w:fill="E7E6E6" w:themeFill="background2"/>
            <w:vAlign w:val="bottom"/>
            <w:tcPrChange w:id="15591" w:author="Στάθης Καπ" w:date="2023-03-03T06:26:00Z">
              <w:tcPr>
                <w:tcW w:w="515" w:type="dxa"/>
                <w:vAlign w:val="center"/>
              </w:tcPr>
            </w:tcPrChange>
          </w:tcPr>
          <w:p w14:paraId="09FBAE06" w14:textId="1B238B0A" w:rsidR="00C87CFE" w:rsidRPr="00F665AE" w:rsidRDefault="00C87CFE" w:rsidP="00C87CFE">
            <w:pPr>
              <w:jc w:val="center"/>
              <w:rPr>
                <w:ins w:id="15592" w:author="Στάθης Καπ" w:date="2023-03-03T03:54:00Z"/>
                <w:sz w:val="16"/>
                <w:szCs w:val="16"/>
              </w:rPr>
            </w:pPr>
            <w:ins w:id="15593" w:author="Στάθης Καπ" w:date="2023-03-03T03:54:00Z">
              <w:r w:rsidRPr="00F665AE">
                <w:rPr>
                  <w:rFonts w:ascii="Calibri" w:hAnsi="Calibri" w:cs="Calibri"/>
                  <w:color w:val="000000"/>
                  <w:sz w:val="16"/>
                  <w:szCs w:val="16"/>
                  <w:rPrChange w:id="15594" w:author="Στάθης Καπ" w:date="2023-03-03T03:55:00Z">
                    <w:rPr>
                      <w:rFonts w:ascii="Calibri" w:hAnsi="Calibri" w:cs="Calibri"/>
                      <w:color w:val="000000"/>
                      <w:sz w:val="18"/>
                      <w:szCs w:val="18"/>
                    </w:rPr>
                  </w:rPrChange>
                </w:rPr>
                <w:t>r207</w:t>
              </w:r>
            </w:ins>
          </w:p>
        </w:tc>
        <w:tc>
          <w:tcPr>
            <w:tcW w:w="560" w:type="dxa"/>
            <w:tcBorders>
              <w:left w:val="single" w:sz="4" w:space="0" w:color="auto"/>
            </w:tcBorders>
            <w:tcPrChange w:id="15595" w:author="Στάθης Καπ" w:date="2023-03-03T06:26:00Z">
              <w:tcPr>
                <w:tcW w:w="560" w:type="dxa"/>
              </w:tcPr>
            </w:tcPrChange>
          </w:tcPr>
          <w:p w14:paraId="174FC000" w14:textId="3D99B375" w:rsidR="00C87CFE" w:rsidRPr="00F665AE" w:rsidRDefault="00C87CFE" w:rsidP="00C87CFE">
            <w:pPr>
              <w:jc w:val="center"/>
              <w:rPr>
                <w:ins w:id="15596" w:author="Στάθης Καπ" w:date="2023-03-03T03:54:00Z"/>
                <w:rFonts w:cstheme="minorHAnsi"/>
                <w:sz w:val="16"/>
                <w:szCs w:val="16"/>
              </w:rPr>
            </w:pPr>
            <w:ins w:id="15597" w:author="Στάθης Καπ" w:date="2023-03-03T03:54:00Z">
              <w:r w:rsidRPr="00F665AE">
                <w:rPr>
                  <w:sz w:val="16"/>
                  <w:szCs w:val="16"/>
                  <w:rPrChange w:id="15598" w:author="Στάθης Καπ" w:date="2023-03-03T03:55:00Z">
                    <w:rPr>
                      <w:sz w:val="18"/>
                      <w:szCs w:val="18"/>
                    </w:rPr>
                  </w:rPrChange>
                </w:rPr>
                <w:t>1077</w:t>
              </w:r>
            </w:ins>
          </w:p>
        </w:tc>
        <w:tc>
          <w:tcPr>
            <w:tcW w:w="855" w:type="dxa"/>
            <w:tcPrChange w:id="15599" w:author="Στάθης Καπ" w:date="2023-03-03T06:26:00Z">
              <w:tcPr>
                <w:tcW w:w="855" w:type="dxa"/>
              </w:tcPr>
            </w:tcPrChange>
          </w:tcPr>
          <w:p w14:paraId="698583B9" w14:textId="4C866B84" w:rsidR="00C87CFE" w:rsidRPr="00F665AE" w:rsidRDefault="00C87CFE" w:rsidP="00C87CFE">
            <w:pPr>
              <w:jc w:val="center"/>
              <w:rPr>
                <w:ins w:id="15600" w:author="Στάθης Καπ" w:date="2023-03-03T03:54:00Z"/>
                <w:rFonts w:cstheme="minorHAnsi"/>
                <w:sz w:val="16"/>
                <w:szCs w:val="16"/>
              </w:rPr>
            </w:pPr>
            <w:ins w:id="15601" w:author="Στάθης Καπ" w:date="2023-03-03T03:54:00Z">
              <w:r w:rsidRPr="00F665AE">
                <w:rPr>
                  <w:sz w:val="16"/>
                  <w:szCs w:val="16"/>
                  <w:rPrChange w:id="15602" w:author="Στάθης Καπ" w:date="2023-03-03T03:55:00Z">
                    <w:rPr>
                      <w:sz w:val="18"/>
                      <w:szCs w:val="18"/>
                    </w:rPr>
                  </w:rPrChange>
                </w:rPr>
                <w:t>1038</w:t>
              </w:r>
            </w:ins>
          </w:p>
        </w:tc>
        <w:tc>
          <w:tcPr>
            <w:tcW w:w="544" w:type="dxa"/>
            <w:vAlign w:val="bottom"/>
            <w:tcPrChange w:id="15603" w:author="Στάθης Καπ" w:date="2023-03-03T06:26:00Z">
              <w:tcPr>
                <w:tcW w:w="544" w:type="dxa"/>
                <w:vAlign w:val="bottom"/>
              </w:tcPr>
            </w:tcPrChange>
          </w:tcPr>
          <w:p w14:paraId="421B48F4" w14:textId="5BD782E4" w:rsidR="00C87CFE" w:rsidRPr="00F665AE" w:rsidRDefault="00C87CFE" w:rsidP="00C87CFE">
            <w:pPr>
              <w:jc w:val="center"/>
              <w:rPr>
                <w:ins w:id="15604" w:author="Στάθης Καπ" w:date="2023-03-03T03:54:00Z"/>
                <w:rFonts w:cstheme="minorHAnsi"/>
                <w:sz w:val="16"/>
                <w:szCs w:val="16"/>
              </w:rPr>
            </w:pPr>
            <w:ins w:id="15605" w:author="Στάθης Καπ" w:date="2023-03-03T03:54:00Z">
              <w:r w:rsidRPr="00F665AE">
                <w:rPr>
                  <w:rFonts w:ascii="Calibri" w:hAnsi="Calibri" w:cs="Calibri"/>
                  <w:color w:val="000000"/>
                  <w:sz w:val="16"/>
                  <w:szCs w:val="16"/>
                  <w:rPrChange w:id="15606" w:author="Στάθης Καπ" w:date="2023-03-03T03:55:00Z">
                    <w:rPr>
                      <w:rFonts w:ascii="Calibri" w:hAnsi="Calibri" w:cs="Calibri"/>
                      <w:color w:val="000000"/>
                      <w:sz w:val="18"/>
                      <w:szCs w:val="18"/>
                    </w:rPr>
                  </w:rPrChange>
                </w:rPr>
                <w:t>1032</w:t>
              </w:r>
            </w:ins>
          </w:p>
        </w:tc>
        <w:tc>
          <w:tcPr>
            <w:tcW w:w="621" w:type="dxa"/>
            <w:vAlign w:val="bottom"/>
            <w:tcPrChange w:id="15607" w:author="Στάθης Καπ" w:date="2023-03-03T06:26:00Z">
              <w:tcPr>
                <w:tcW w:w="621" w:type="dxa"/>
                <w:vAlign w:val="bottom"/>
              </w:tcPr>
            </w:tcPrChange>
          </w:tcPr>
          <w:p w14:paraId="2BCA9AA6" w14:textId="75C539CB" w:rsidR="00C87CFE" w:rsidRPr="00F665AE" w:rsidRDefault="00C87CFE" w:rsidP="00C87CFE">
            <w:pPr>
              <w:jc w:val="center"/>
              <w:rPr>
                <w:ins w:id="15608" w:author="Στάθης Καπ" w:date="2023-03-03T03:54:00Z"/>
                <w:rFonts w:cstheme="minorHAnsi"/>
                <w:sz w:val="16"/>
                <w:szCs w:val="16"/>
              </w:rPr>
            </w:pPr>
            <w:ins w:id="15609" w:author="Στάθης Καπ" w:date="2023-03-03T03:54:00Z">
              <w:r w:rsidRPr="00F665AE">
                <w:rPr>
                  <w:rFonts w:ascii="Calibri" w:hAnsi="Calibri" w:cs="Calibri"/>
                  <w:color w:val="000000"/>
                  <w:sz w:val="16"/>
                  <w:szCs w:val="16"/>
                  <w:rPrChange w:id="15610" w:author="Στάθης Καπ" w:date="2023-03-03T03:55:00Z">
                    <w:rPr>
                      <w:rFonts w:ascii="Calibri" w:hAnsi="Calibri" w:cs="Calibri"/>
                      <w:color w:val="000000"/>
                      <w:sz w:val="18"/>
                      <w:szCs w:val="18"/>
                    </w:rPr>
                  </w:rPrChange>
                </w:rPr>
                <w:t>0.736</w:t>
              </w:r>
            </w:ins>
          </w:p>
        </w:tc>
        <w:tc>
          <w:tcPr>
            <w:tcW w:w="669" w:type="dxa"/>
            <w:vAlign w:val="center"/>
            <w:tcPrChange w:id="15611" w:author="Στάθης Καπ" w:date="2023-03-03T06:26:00Z">
              <w:tcPr>
                <w:tcW w:w="669" w:type="dxa"/>
                <w:vAlign w:val="center"/>
              </w:tcPr>
            </w:tcPrChange>
          </w:tcPr>
          <w:p w14:paraId="169B9C43" w14:textId="648C6C18" w:rsidR="00C87CFE" w:rsidRPr="00F665AE" w:rsidRDefault="00C87CFE" w:rsidP="00C87CFE">
            <w:pPr>
              <w:jc w:val="center"/>
              <w:rPr>
                <w:ins w:id="15612" w:author="Στάθης Καπ" w:date="2023-03-03T03:54:00Z"/>
                <w:rFonts w:cstheme="minorHAnsi"/>
                <w:sz w:val="16"/>
                <w:szCs w:val="16"/>
              </w:rPr>
            </w:pPr>
            <w:ins w:id="15613" w:author="Στάθης Καπ" w:date="2023-03-03T06:18:00Z">
              <w:r>
                <w:rPr>
                  <w:rFonts w:ascii="Calibri" w:hAnsi="Calibri" w:cstheme="minorHAnsi"/>
                  <w:color w:val="000000"/>
                  <w:sz w:val="16"/>
                  <w:szCs w:val="16"/>
                </w:rPr>
                <w:t>4.18</w:t>
              </w:r>
            </w:ins>
          </w:p>
        </w:tc>
        <w:tc>
          <w:tcPr>
            <w:tcW w:w="543" w:type="dxa"/>
            <w:vAlign w:val="bottom"/>
            <w:tcPrChange w:id="15614" w:author="Στάθης Καπ" w:date="2023-03-03T06:26:00Z">
              <w:tcPr>
                <w:tcW w:w="543" w:type="dxa"/>
                <w:vAlign w:val="bottom"/>
              </w:tcPr>
            </w:tcPrChange>
          </w:tcPr>
          <w:p w14:paraId="6AC67487" w14:textId="2A472033" w:rsidR="00C87CFE" w:rsidRPr="00F665AE" w:rsidRDefault="00C87CFE" w:rsidP="00C87CFE">
            <w:pPr>
              <w:jc w:val="center"/>
              <w:rPr>
                <w:ins w:id="15615" w:author="Στάθης Καπ" w:date="2023-03-03T03:54:00Z"/>
                <w:rFonts w:cstheme="minorHAnsi"/>
                <w:sz w:val="16"/>
                <w:szCs w:val="16"/>
              </w:rPr>
            </w:pPr>
            <w:ins w:id="15616" w:author="Στάθης Καπ" w:date="2023-03-03T03:54:00Z">
              <w:r w:rsidRPr="00F665AE">
                <w:rPr>
                  <w:rFonts w:ascii="Calibri" w:hAnsi="Calibri" w:cs="Calibri"/>
                  <w:color w:val="000000"/>
                  <w:sz w:val="16"/>
                  <w:szCs w:val="16"/>
                  <w:rPrChange w:id="15617" w:author="Στάθης Καπ" w:date="2023-03-03T03:55:00Z">
                    <w:rPr>
                      <w:rFonts w:ascii="Calibri" w:hAnsi="Calibri" w:cs="Calibri"/>
                      <w:color w:val="000000"/>
                      <w:sz w:val="18"/>
                      <w:szCs w:val="18"/>
                    </w:rPr>
                  </w:rPrChange>
                </w:rPr>
                <w:t>998</w:t>
              </w:r>
            </w:ins>
          </w:p>
        </w:tc>
        <w:tc>
          <w:tcPr>
            <w:tcW w:w="621" w:type="dxa"/>
            <w:vAlign w:val="bottom"/>
            <w:tcPrChange w:id="15618" w:author="Στάθης Καπ" w:date="2023-03-03T06:26:00Z">
              <w:tcPr>
                <w:tcW w:w="621" w:type="dxa"/>
                <w:vAlign w:val="bottom"/>
              </w:tcPr>
            </w:tcPrChange>
          </w:tcPr>
          <w:p w14:paraId="5A71561A" w14:textId="05AB1D52" w:rsidR="00C87CFE" w:rsidRPr="00F665AE" w:rsidRDefault="00C87CFE" w:rsidP="00C87CFE">
            <w:pPr>
              <w:jc w:val="center"/>
              <w:rPr>
                <w:ins w:id="15619" w:author="Στάθης Καπ" w:date="2023-03-03T03:54:00Z"/>
                <w:rFonts w:cstheme="minorHAnsi"/>
                <w:sz w:val="16"/>
                <w:szCs w:val="16"/>
              </w:rPr>
            </w:pPr>
            <w:ins w:id="15620" w:author="Στάθης Καπ" w:date="2023-03-03T03:54:00Z">
              <w:r w:rsidRPr="00F665AE">
                <w:rPr>
                  <w:rFonts w:ascii="Calibri" w:hAnsi="Calibri" w:cs="Calibri"/>
                  <w:color w:val="000000"/>
                  <w:sz w:val="16"/>
                  <w:szCs w:val="16"/>
                  <w:rPrChange w:id="15621" w:author="Στάθης Καπ" w:date="2023-03-03T03:55:00Z">
                    <w:rPr>
                      <w:rFonts w:ascii="Calibri" w:hAnsi="Calibri" w:cs="Calibri"/>
                      <w:color w:val="000000"/>
                      <w:sz w:val="18"/>
                      <w:szCs w:val="18"/>
                    </w:rPr>
                  </w:rPrChange>
                </w:rPr>
                <w:t>0.226</w:t>
              </w:r>
            </w:ins>
          </w:p>
        </w:tc>
        <w:tc>
          <w:tcPr>
            <w:tcW w:w="669" w:type="dxa"/>
            <w:vAlign w:val="center"/>
            <w:tcPrChange w:id="15622" w:author="Στάθης Καπ" w:date="2023-03-03T06:26:00Z">
              <w:tcPr>
                <w:tcW w:w="669" w:type="dxa"/>
                <w:vAlign w:val="center"/>
              </w:tcPr>
            </w:tcPrChange>
          </w:tcPr>
          <w:p w14:paraId="49011569" w14:textId="564E4874" w:rsidR="00C87CFE" w:rsidRPr="00F665AE" w:rsidRDefault="00C87CFE" w:rsidP="00C87CFE">
            <w:pPr>
              <w:jc w:val="center"/>
              <w:rPr>
                <w:ins w:id="15623" w:author="Στάθης Καπ" w:date="2023-03-03T03:54:00Z"/>
                <w:rFonts w:cstheme="minorHAnsi"/>
                <w:sz w:val="16"/>
                <w:szCs w:val="16"/>
              </w:rPr>
            </w:pPr>
            <w:ins w:id="15624" w:author="Στάθης Καπ" w:date="2023-03-03T06:18:00Z">
              <w:r>
                <w:rPr>
                  <w:rFonts w:ascii="Calibri" w:hAnsi="Calibri" w:cstheme="minorHAnsi"/>
                  <w:color w:val="000000"/>
                  <w:sz w:val="16"/>
                  <w:szCs w:val="16"/>
                </w:rPr>
                <w:t>3.29</w:t>
              </w:r>
            </w:ins>
          </w:p>
        </w:tc>
        <w:tc>
          <w:tcPr>
            <w:tcW w:w="508" w:type="dxa"/>
            <w:vAlign w:val="bottom"/>
            <w:tcPrChange w:id="15625" w:author="Στάθης Καπ" w:date="2023-03-03T06:26:00Z">
              <w:tcPr>
                <w:tcW w:w="508" w:type="dxa"/>
                <w:vAlign w:val="bottom"/>
              </w:tcPr>
            </w:tcPrChange>
          </w:tcPr>
          <w:p w14:paraId="499F418C" w14:textId="10908FA2" w:rsidR="00C87CFE" w:rsidRPr="00F665AE" w:rsidRDefault="00C87CFE" w:rsidP="00C87CFE">
            <w:pPr>
              <w:jc w:val="center"/>
              <w:rPr>
                <w:ins w:id="15626" w:author="Στάθης Καπ" w:date="2023-03-03T03:54:00Z"/>
                <w:rFonts w:cstheme="minorHAnsi"/>
                <w:sz w:val="16"/>
                <w:szCs w:val="16"/>
              </w:rPr>
            </w:pPr>
            <w:ins w:id="15627" w:author="Στάθης Καπ" w:date="2023-03-03T03:54:00Z">
              <w:r w:rsidRPr="00F665AE">
                <w:rPr>
                  <w:rFonts w:ascii="Calibri" w:hAnsi="Calibri" w:cs="Calibri"/>
                  <w:color w:val="000000"/>
                  <w:sz w:val="16"/>
                  <w:szCs w:val="16"/>
                  <w:rPrChange w:id="15628" w:author="Στάθης Καπ" w:date="2023-03-03T03:55:00Z">
                    <w:rPr>
                      <w:rFonts w:ascii="Calibri" w:hAnsi="Calibri" w:cs="Calibri"/>
                      <w:color w:val="000000"/>
                      <w:sz w:val="18"/>
                      <w:szCs w:val="18"/>
                    </w:rPr>
                  </w:rPrChange>
                </w:rPr>
                <w:t>995</w:t>
              </w:r>
            </w:ins>
          </w:p>
        </w:tc>
        <w:tc>
          <w:tcPr>
            <w:tcW w:w="541" w:type="dxa"/>
            <w:vAlign w:val="bottom"/>
            <w:tcPrChange w:id="15629" w:author="Στάθης Καπ" w:date="2023-03-03T06:26:00Z">
              <w:tcPr>
                <w:tcW w:w="541" w:type="dxa"/>
                <w:vAlign w:val="bottom"/>
              </w:tcPr>
            </w:tcPrChange>
          </w:tcPr>
          <w:p w14:paraId="7DA280FB" w14:textId="14E30036" w:rsidR="00C87CFE" w:rsidRPr="00F665AE" w:rsidRDefault="00C87CFE" w:rsidP="00C87CFE">
            <w:pPr>
              <w:jc w:val="center"/>
              <w:rPr>
                <w:ins w:id="15630" w:author="Στάθης Καπ" w:date="2023-03-03T03:54:00Z"/>
                <w:rFonts w:cstheme="minorHAnsi"/>
                <w:sz w:val="16"/>
                <w:szCs w:val="16"/>
              </w:rPr>
            </w:pPr>
            <w:ins w:id="15631" w:author="Στάθης Καπ" w:date="2023-03-03T03:54:00Z">
              <w:r w:rsidRPr="00F665AE">
                <w:rPr>
                  <w:rFonts w:ascii="Calibri" w:hAnsi="Calibri" w:cs="Calibri"/>
                  <w:color w:val="000000"/>
                  <w:sz w:val="16"/>
                  <w:szCs w:val="16"/>
                  <w:rPrChange w:id="15632" w:author="Στάθης Καπ" w:date="2023-03-03T03:55:00Z">
                    <w:rPr>
                      <w:rFonts w:ascii="Calibri" w:hAnsi="Calibri" w:cs="Calibri"/>
                      <w:color w:val="000000"/>
                      <w:sz w:val="18"/>
                      <w:szCs w:val="18"/>
                    </w:rPr>
                  </w:rPrChange>
                </w:rPr>
                <w:t>0.408</w:t>
              </w:r>
            </w:ins>
          </w:p>
        </w:tc>
        <w:tc>
          <w:tcPr>
            <w:tcW w:w="589" w:type="dxa"/>
            <w:vAlign w:val="center"/>
            <w:tcPrChange w:id="15633" w:author="Στάθης Καπ" w:date="2023-03-03T06:26:00Z">
              <w:tcPr>
                <w:tcW w:w="589" w:type="dxa"/>
                <w:vAlign w:val="center"/>
              </w:tcPr>
            </w:tcPrChange>
          </w:tcPr>
          <w:p w14:paraId="5E3B1751" w14:textId="0D15C1BB" w:rsidR="00C87CFE" w:rsidRPr="00F665AE" w:rsidRDefault="00C87CFE" w:rsidP="00C87CFE">
            <w:pPr>
              <w:jc w:val="center"/>
              <w:rPr>
                <w:ins w:id="15634" w:author="Στάθης Καπ" w:date="2023-03-03T03:54:00Z"/>
                <w:rFonts w:cstheme="minorHAnsi"/>
                <w:sz w:val="16"/>
                <w:szCs w:val="16"/>
              </w:rPr>
            </w:pPr>
            <w:ins w:id="15635" w:author="Στάθης Καπ" w:date="2023-03-03T06:18:00Z">
              <w:r>
                <w:rPr>
                  <w:rFonts w:ascii="Calibri" w:hAnsi="Calibri" w:cstheme="minorHAnsi"/>
                  <w:color w:val="000000"/>
                  <w:sz w:val="16"/>
                  <w:szCs w:val="16"/>
                </w:rPr>
                <w:t>3.59</w:t>
              </w:r>
            </w:ins>
          </w:p>
        </w:tc>
        <w:tc>
          <w:tcPr>
            <w:tcW w:w="463" w:type="dxa"/>
            <w:vAlign w:val="bottom"/>
            <w:tcPrChange w:id="15636" w:author="Στάθης Καπ" w:date="2023-03-03T06:26:00Z">
              <w:tcPr>
                <w:tcW w:w="463" w:type="dxa"/>
                <w:vAlign w:val="bottom"/>
              </w:tcPr>
            </w:tcPrChange>
          </w:tcPr>
          <w:p w14:paraId="1BFA5B44" w14:textId="638BE098" w:rsidR="00C87CFE" w:rsidRPr="00F665AE" w:rsidRDefault="00C87CFE" w:rsidP="00C87CFE">
            <w:pPr>
              <w:jc w:val="center"/>
              <w:rPr>
                <w:ins w:id="15637" w:author="Στάθης Καπ" w:date="2023-03-03T03:54:00Z"/>
                <w:rFonts w:cstheme="minorHAnsi"/>
                <w:sz w:val="16"/>
                <w:szCs w:val="16"/>
              </w:rPr>
            </w:pPr>
            <w:ins w:id="15638" w:author="Στάθης Καπ" w:date="2023-03-03T03:54:00Z">
              <w:r w:rsidRPr="00F665AE">
                <w:rPr>
                  <w:rFonts w:ascii="Calibri" w:hAnsi="Calibri" w:cs="Calibri"/>
                  <w:color w:val="000000"/>
                  <w:sz w:val="16"/>
                  <w:szCs w:val="16"/>
                  <w:rPrChange w:id="15639" w:author="Στάθης Καπ" w:date="2023-03-03T03:55:00Z">
                    <w:rPr>
                      <w:rFonts w:ascii="Calibri" w:hAnsi="Calibri" w:cs="Calibri"/>
                      <w:color w:val="000000"/>
                      <w:sz w:val="18"/>
                      <w:szCs w:val="18"/>
                    </w:rPr>
                  </w:rPrChange>
                </w:rPr>
                <w:t>944</w:t>
              </w:r>
            </w:ins>
          </w:p>
        </w:tc>
        <w:tc>
          <w:tcPr>
            <w:tcW w:w="541" w:type="dxa"/>
            <w:vAlign w:val="bottom"/>
            <w:tcPrChange w:id="15640" w:author="Στάθης Καπ" w:date="2023-03-03T06:26:00Z">
              <w:tcPr>
                <w:tcW w:w="541" w:type="dxa"/>
                <w:vAlign w:val="bottom"/>
              </w:tcPr>
            </w:tcPrChange>
          </w:tcPr>
          <w:p w14:paraId="6E8BF533" w14:textId="08342447" w:rsidR="00C87CFE" w:rsidRPr="00F665AE" w:rsidRDefault="00C87CFE" w:rsidP="00C87CFE">
            <w:pPr>
              <w:jc w:val="center"/>
              <w:rPr>
                <w:ins w:id="15641" w:author="Στάθης Καπ" w:date="2023-03-03T03:54:00Z"/>
                <w:rFonts w:cstheme="minorHAnsi"/>
                <w:sz w:val="16"/>
                <w:szCs w:val="16"/>
              </w:rPr>
            </w:pPr>
            <w:ins w:id="15642" w:author="Στάθης Καπ" w:date="2023-03-03T03:54:00Z">
              <w:r w:rsidRPr="00F665AE">
                <w:rPr>
                  <w:rFonts w:ascii="Calibri" w:hAnsi="Calibri" w:cs="Calibri"/>
                  <w:color w:val="000000"/>
                  <w:sz w:val="16"/>
                  <w:szCs w:val="16"/>
                  <w:rPrChange w:id="15643" w:author="Στάθης Καπ" w:date="2023-03-03T03:55:00Z">
                    <w:rPr>
                      <w:rFonts w:ascii="Calibri" w:hAnsi="Calibri" w:cs="Calibri"/>
                      <w:color w:val="000000"/>
                      <w:sz w:val="18"/>
                      <w:szCs w:val="18"/>
                    </w:rPr>
                  </w:rPrChange>
                </w:rPr>
                <w:t>0.361</w:t>
              </w:r>
            </w:ins>
          </w:p>
        </w:tc>
        <w:tc>
          <w:tcPr>
            <w:tcW w:w="589" w:type="dxa"/>
            <w:vAlign w:val="center"/>
            <w:tcPrChange w:id="15644" w:author="Στάθης Καπ" w:date="2023-03-03T06:26:00Z">
              <w:tcPr>
                <w:tcW w:w="589" w:type="dxa"/>
                <w:vAlign w:val="center"/>
              </w:tcPr>
            </w:tcPrChange>
          </w:tcPr>
          <w:p w14:paraId="0A4A99E5" w14:textId="4250B48D" w:rsidR="00C87CFE" w:rsidRPr="00F665AE" w:rsidRDefault="00C87CFE" w:rsidP="00C87CFE">
            <w:pPr>
              <w:jc w:val="center"/>
              <w:rPr>
                <w:ins w:id="15645" w:author="Στάθης Καπ" w:date="2023-03-03T03:54:00Z"/>
                <w:rFonts w:cstheme="minorHAnsi"/>
                <w:sz w:val="16"/>
                <w:szCs w:val="16"/>
              </w:rPr>
            </w:pPr>
            <w:ins w:id="15646" w:author="Στάθης Καπ" w:date="2023-03-03T06:19:00Z">
              <w:r>
                <w:rPr>
                  <w:rFonts w:ascii="Calibri" w:hAnsi="Calibri" w:cstheme="minorHAnsi"/>
                  <w:color w:val="000000"/>
                  <w:sz w:val="16"/>
                  <w:szCs w:val="16"/>
                </w:rPr>
                <w:t>8.53</w:t>
              </w:r>
            </w:ins>
          </w:p>
        </w:tc>
      </w:tr>
      <w:tr w:rsidR="00C87CFE" w:rsidRPr="00BB05AC" w14:paraId="069E417F" w14:textId="77777777" w:rsidTr="00F03C40">
        <w:tblPrEx>
          <w:tblW w:w="0" w:type="auto"/>
          <w:tblBorders>
            <w:insideH w:val="none" w:sz="0" w:space="0" w:color="auto"/>
            <w:insideV w:val="none" w:sz="0" w:space="0" w:color="auto"/>
          </w:tblBorders>
          <w:tblCellMar>
            <w:left w:w="0" w:type="dxa"/>
            <w:right w:w="0" w:type="dxa"/>
          </w:tblCellMar>
          <w:tblPrExChange w:id="1564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648" w:author="Στάθης Καπ" w:date="2023-03-03T03:54:00Z"/>
        </w:trPr>
        <w:tc>
          <w:tcPr>
            <w:tcW w:w="515" w:type="dxa"/>
            <w:tcBorders>
              <w:top w:val="nil"/>
              <w:bottom w:val="nil"/>
              <w:right w:val="single" w:sz="4" w:space="0" w:color="auto"/>
            </w:tcBorders>
            <w:shd w:val="clear" w:color="auto" w:fill="E7E6E6" w:themeFill="background2"/>
            <w:vAlign w:val="bottom"/>
            <w:tcPrChange w:id="15649" w:author="Στάθης Καπ" w:date="2023-03-03T06:26:00Z">
              <w:tcPr>
                <w:tcW w:w="515" w:type="dxa"/>
                <w:vAlign w:val="center"/>
              </w:tcPr>
            </w:tcPrChange>
          </w:tcPr>
          <w:p w14:paraId="4E66B0EF" w14:textId="53607156" w:rsidR="00C87CFE" w:rsidRPr="00F665AE" w:rsidRDefault="00C87CFE" w:rsidP="00C87CFE">
            <w:pPr>
              <w:jc w:val="center"/>
              <w:rPr>
                <w:ins w:id="15650" w:author="Στάθης Καπ" w:date="2023-03-03T03:54:00Z"/>
                <w:sz w:val="16"/>
                <w:szCs w:val="16"/>
              </w:rPr>
            </w:pPr>
            <w:ins w:id="15651" w:author="Στάθης Καπ" w:date="2023-03-03T03:54:00Z">
              <w:r w:rsidRPr="00F665AE">
                <w:rPr>
                  <w:rFonts w:ascii="Calibri" w:hAnsi="Calibri" w:cs="Calibri"/>
                  <w:color w:val="000000"/>
                  <w:sz w:val="16"/>
                  <w:szCs w:val="16"/>
                  <w:rPrChange w:id="15652" w:author="Στάθης Καπ" w:date="2023-03-03T03:55:00Z">
                    <w:rPr>
                      <w:rFonts w:ascii="Calibri" w:hAnsi="Calibri" w:cs="Calibri"/>
                      <w:color w:val="000000"/>
                      <w:sz w:val="18"/>
                      <w:szCs w:val="18"/>
                    </w:rPr>
                  </w:rPrChange>
                </w:rPr>
                <w:t>r208</w:t>
              </w:r>
            </w:ins>
          </w:p>
        </w:tc>
        <w:tc>
          <w:tcPr>
            <w:tcW w:w="560" w:type="dxa"/>
            <w:tcBorders>
              <w:left w:val="single" w:sz="4" w:space="0" w:color="auto"/>
            </w:tcBorders>
            <w:tcPrChange w:id="15653" w:author="Στάθης Καπ" w:date="2023-03-03T06:26:00Z">
              <w:tcPr>
                <w:tcW w:w="560" w:type="dxa"/>
              </w:tcPr>
            </w:tcPrChange>
          </w:tcPr>
          <w:p w14:paraId="549EB03E" w14:textId="35E8DD44" w:rsidR="00C87CFE" w:rsidRPr="00F665AE" w:rsidRDefault="00C87CFE" w:rsidP="00C87CFE">
            <w:pPr>
              <w:jc w:val="center"/>
              <w:rPr>
                <w:ins w:id="15654" w:author="Στάθης Καπ" w:date="2023-03-03T03:54:00Z"/>
                <w:rFonts w:cstheme="minorHAnsi"/>
                <w:sz w:val="16"/>
                <w:szCs w:val="16"/>
              </w:rPr>
            </w:pPr>
            <w:ins w:id="15655" w:author="Στάθης Καπ" w:date="2023-03-03T03:54:00Z">
              <w:r w:rsidRPr="00F665AE">
                <w:rPr>
                  <w:sz w:val="16"/>
                  <w:szCs w:val="16"/>
                  <w:rPrChange w:id="15656" w:author="Στάθης Καπ" w:date="2023-03-03T03:55:00Z">
                    <w:rPr>
                      <w:sz w:val="18"/>
                      <w:szCs w:val="18"/>
                    </w:rPr>
                  </w:rPrChange>
                </w:rPr>
                <w:t>1118</w:t>
              </w:r>
            </w:ins>
          </w:p>
        </w:tc>
        <w:tc>
          <w:tcPr>
            <w:tcW w:w="855" w:type="dxa"/>
            <w:tcPrChange w:id="15657" w:author="Στάθης Καπ" w:date="2023-03-03T06:26:00Z">
              <w:tcPr>
                <w:tcW w:w="855" w:type="dxa"/>
              </w:tcPr>
            </w:tcPrChange>
          </w:tcPr>
          <w:p w14:paraId="66DC182F" w14:textId="417D3832" w:rsidR="00C87CFE" w:rsidRPr="00F665AE" w:rsidRDefault="00C87CFE" w:rsidP="00C87CFE">
            <w:pPr>
              <w:jc w:val="center"/>
              <w:rPr>
                <w:ins w:id="15658" w:author="Στάθης Καπ" w:date="2023-03-03T03:54:00Z"/>
                <w:rFonts w:cstheme="minorHAnsi"/>
                <w:sz w:val="16"/>
                <w:szCs w:val="16"/>
              </w:rPr>
            </w:pPr>
            <w:ins w:id="15659" w:author="Στάθης Καπ" w:date="2023-03-03T03:54:00Z">
              <w:r w:rsidRPr="00F665AE">
                <w:rPr>
                  <w:sz w:val="16"/>
                  <w:szCs w:val="16"/>
                  <w:rPrChange w:id="15660" w:author="Στάθης Καπ" w:date="2023-03-03T03:55:00Z">
                    <w:rPr>
                      <w:sz w:val="18"/>
                      <w:szCs w:val="18"/>
                    </w:rPr>
                  </w:rPrChange>
                </w:rPr>
                <w:t>1069</w:t>
              </w:r>
            </w:ins>
          </w:p>
        </w:tc>
        <w:tc>
          <w:tcPr>
            <w:tcW w:w="544" w:type="dxa"/>
            <w:vAlign w:val="bottom"/>
            <w:tcPrChange w:id="15661" w:author="Στάθης Καπ" w:date="2023-03-03T06:26:00Z">
              <w:tcPr>
                <w:tcW w:w="544" w:type="dxa"/>
                <w:vAlign w:val="bottom"/>
              </w:tcPr>
            </w:tcPrChange>
          </w:tcPr>
          <w:p w14:paraId="24989EDD" w14:textId="7BE19C5E" w:rsidR="00C87CFE" w:rsidRPr="00F665AE" w:rsidRDefault="00C87CFE" w:rsidP="00C87CFE">
            <w:pPr>
              <w:jc w:val="center"/>
              <w:rPr>
                <w:ins w:id="15662" w:author="Στάθης Καπ" w:date="2023-03-03T03:54:00Z"/>
                <w:rFonts w:cstheme="minorHAnsi"/>
                <w:sz w:val="16"/>
                <w:szCs w:val="16"/>
              </w:rPr>
            </w:pPr>
            <w:ins w:id="15663" w:author="Στάθης Καπ" w:date="2023-03-03T03:54:00Z">
              <w:r w:rsidRPr="00F665AE">
                <w:rPr>
                  <w:rFonts w:ascii="Calibri" w:hAnsi="Calibri" w:cs="Calibri"/>
                  <w:color w:val="000000"/>
                  <w:sz w:val="16"/>
                  <w:szCs w:val="16"/>
                  <w:rPrChange w:id="15664" w:author="Στάθης Καπ" w:date="2023-03-03T03:55:00Z">
                    <w:rPr>
                      <w:rFonts w:ascii="Calibri" w:hAnsi="Calibri" w:cs="Calibri"/>
                      <w:color w:val="000000"/>
                      <w:sz w:val="18"/>
                      <w:szCs w:val="18"/>
                    </w:rPr>
                  </w:rPrChange>
                </w:rPr>
                <w:t>1080</w:t>
              </w:r>
            </w:ins>
          </w:p>
        </w:tc>
        <w:tc>
          <w:tcPr>
            <w:tcW w:w="621" w:type="dxa"/>
            <w:vAlign w:val="bottom"/>
            <w:tcPrChange w:id="15665" w:author="Στάθης Καπ" w:date="2023-03-03T06:26:00Z">
              <w:tcPr>
                <w:tcW w:w="621" w:type="dxa"/>
                <w:vAlign w:val="bottom"/>
              </w:tcPr>
            </w:tcPrChange>
          </w:tcPr>
          <w:p w14:paraId="0E134B52" w14:textId="1938C9EC" w:rsidR="00C87CFE" w:rsidRPr="00F665AE" w:rsidRDefault="00C87CFE" w:rsidP="00C87CFE">
            <w:pPr>
              <w:jc w:val="center"/>
              <w:rPr>
                <w:ins w:id="15666" w:author="Στάθης Καπ" w:date="2023-03-03T03:54:00Z"/>
                <w:rFonts w:cstheme="minorHAnsi"/>
                <w:sz w:val="16"/>
                <w:szCs w:val="16"/>
              </w:rPr>
            </w:pPr>
            <w:ins w:id="15667" w:author="Στάθης Καπ" w:date="2023-03-03T03:54:00Z">
              <w:r w:rsidRPr="00F665AE">
                <w:rPr>
                  <w:rFonts w:ascii="Calibri" w:hAnsi="Calibri" w:cs="Calibri"/>
                  <w:color w:val="000000"/>
                  <w:sz w:val="16"/>
                  <w:szCs w:val="16"/>
                  <w:rPrChange w:id="15668" w:author="Στάθης Καπ" w:date="2023-03-03T03:55:00Z">
                    <w:rPr>
                      <w:rFonts w:ascii="Calibri" w:hAnsi="Calibri" w:cs="Calibri"/>
                      <w:color w:val="000000"/>
                      <w:sz w:val="18"/>
                      <w:szCs w:val="18"/>
                    </w:rPr>
                  </w:rPrChange>
                </w:rPr>
                <w:t>0.645</w:t>
              </w:r>
            </w:ins>
          </w:p>
        </w:tc>
        <w:tc>
          <w:tcPr>
            <w:tcW w:w="669" w:type="dxa"/>
            <w:vAlign w:val="center"/>
            <w:tcPrChange w:id="15669" w:author="Στάθης Καπ" w:date="2023-03-03T06:26:00Z">
              <w:tcPr>
                <w:tcW w:w="669" w:type="dxa"/>
                <w:vAlign w:val="center"/>
              </w:tcPr>
            </w:tcPrChange>
          </w:tcPr>
          <w:p w14:paraId="153D43C3" w14:textId="7A1BAF61" w:rsidR="00C87CFE" w:rsidRPr="00F665AE" w:rsidRDefault="00C87CFE" w:rsidP="00C87CFE">
            <w:pPr>
              <w:jc w:val="center"/>
              <w:rPr>
                <w:ins w:id="15670" w:author="Στάθης Καπ" w:date="2023-03-03T03:54:00Z"/>
                <w:rFonts w:cstheme="minorHAnsi"/>
                <w:sz w:val="16"/>
                <w:szCs w:val="16"/>
              </w:rPr>
            </w:pPr>
            <w:ins w:id="15671" w:author="Στάθης Καπ" w:date="2023-03-03T06:18:00Z">
              <w:r>
                <w:rPr>
                  <w:rFonts w:ascii="Calibri" w:hAnsi="Calibri" w:cstheme="minorHAnsi"/>
                  <w:color w:val="000000"/>
                  <w:sz w:val="16"/>
                  <w:szCs w:val="16"/>
                </w:rPr>
                <w:t>3.4</w:t>
              </w:r>
            </w:ins>
          </w:p>
        </w:tc>
        <w:tc>
          <w:tcPr>
            <w:tcW w:w="543" w:type="dxa"/>
            <w:vAlign w:val="bottom"/>
            <w:tcPrChange w:id="15672" w:author="Στάθης Καπ" w:date="2023-03-03T06:26:00Z">
              <w:tcPr>
                <w:tcW w:w="543" w:type="dxa"/>
                <w:vAlign w:val="bottom"/>
              </w:tcPr>
            </w:tcPrChange>
          </w:tcPr>
          <w:p w14:paraId="6A5D4171" w14:textId="32A71B4E" w:rsidR="00C87CFE" w:rsidRPr="00F665AE" w:rsidRDefault="00C87CFE" w:rsidP="00C87CFE">
            <w:pPr>
              <w:jc w:val="center"/>
              <w:rPr>
                <w:ins w:id="15673" w:author="Στάθης Καπ" w:date="2023-03-03T03:54:00Z"/>
                <w:rFonts w:cstheme="minorHAnsi"/>
                <w:sz w:val="16"/>
                <w:szCs w:val="16"/>
              </w:rPr>
            </w:pPr>
            <w:ins w:id="15674" w:author="Στάθης Καπ" w:date="2023-03-03T03:54:00Z">
              <w:r w:rsidRPr="00F665AE">
                <w:rPr>
                  <w:rFonts w:ascii="Calibri" w:hAnsi="Calibri" w:cs="Calibri"/>
                  <w:color w:val="000000"/>
                  <w:sz w:val="16"/>
                  <w:szCs w:val="16"/>
                  <w:rPrChange w:id="15675" w:author="Στάθης Καπ" w:date="2023-03-03T03:55:00Z">
                    <w:rPr>
                      <w:rFonts w:ascii="Calibri" w:hAnsi="Calibri" w:cs="Calibri"/>
                      <w:color w:val="000000"/>
                      <w:sz w:val="18"/>
                      <w:szCs w:val="18"/>
                    </w:rPr>
                  </w:rPrChange>
                </w:rPr>
                <w:t>1018</w:t>
              </w:r>
            </w:ins>
          </w:p>
        </w:tc>
        <w:tc>
          <w:tcPr>
            <w:tcW w:w="621" w:type="dxa"/>
            <w:vAlign w:val="bottom"/>
            <w:tcPrChange w:id="15676" w:author="Στάθης Καπ" w:date="2023-03-03T06:26:00Z">
              <w:tcPr>
                <w:tcW w:w="621" w:type="dxa"/>
                <w:vAlign w:val="bottom"/>
              </w:tcPr>
            </w:tcPrChange>
          </w:tcPr>
          <w:p w14:paraId="16A46F55" w14:textId="4FCF5E7F" w:rsidR="00C87CFE" w:rsidRPr="00F665AE" w:rsidRDefault="00C87CFE" w:rsidP="00C87CFE">
            <w:pPr>
              <w:jc w:val="center"/>
              <w:rPr>
                <w:ins w:id="15677" w:author="Στάθης Καπ" w:date="2023-03-03T03:54:00Z"/>
                <w:rFonts w:cstheme="minorHAnsi"/>
                <w:sz w:val="16"/>
                <w:szCs w:val="16"/>
              </w:rPr>
            </w:pPr>
            <w:ins w:id="15678" w:author="Στάθης Καπ" w:date="2023-03-03T03:54:00Z">
              <w:r w:rsidRPr="00F665AE">
                <w:rPr>
                  <w:rFonts w:ascii="Calibri" w:hAnsi="Calibri" w:cs="Calibri"/>
                  <w:color w:val="000000"/>
                  <w:sz w:val="16"/>
                  <w:szCs w:val="16"/>
                  <w:rPrChange w:id="15679" w:author="Στάθης Καπ" w:date="2023-03-03T03:55:00Z">
                    <w:rPr>
                      <w:rFonts w:ascii="Calibri" w:hAnsi="Calibri" w:cs="Calibri"/>
                      <w:color w:val="000000"/>
                      <w:sz w:val="18"/>
                      <w:szCs w:val="18"/>
                    </w:rPr>
                  </w:rPrChange>
                </w:rPr>
                <w:t>0.311</w:t>
              </w:r>
            </w:ins>
          </w:p>
        </w:tc>
        <w:tc>
          <w:tcPr>
            <w:tcW w:w="669" w:type="dxa"/>
            <w:vAlign w:val="center"/>
            <w:tcPrChange w:id="15680" w:author="Στάθης Καπ" w:date="2023-03-03T06:26:00Z">
              <w:tcPr>
                <w:tcW w:w="669" w:type="dxa"/>
                <w:vAlign w:val="center"/>
              </w:tcPr>
            </w:tcPrChange>
          </w:tcPr>
          <w:p w14:paraId="3D4FDD35" w14:textId="143E5D50" w:rsidR="00C87CFE" w:rsidRPr="00F665AE" w:rsidRDefault="00C87CFE" w:rsidP="00C87CFE">
            <w:pPr>
              <w:jc w:val="center"/>
              <w:rPr>
                <w:ins w:id="15681" w:author="Στάθης Καπ" w:date="2023-03-03T03:54:00Z"/>
                <w:rFonts w:cstheme="minorHAnsi"/>
                <w:sz w:val="16"/>
                <w:szCs w:val="16"/>
              </w:rPr>
            </w:pPr>
            <w:ins w:id="15682" w:author="Στάθης Καπ" w:date="2023-03-03T06:18:00Z">
              <w:r>
                <w:rPr>
                  <w:rFonts w:ascii="Calibri" w:hAnsi="Calibri" w:cstheme="minorHAnsi"/>
                  <w:color w:val="000000"/>
                  <w:sz w:val="16"/>
                  <w:szCs w:val="16"/>
                </w:rPr>
                <w:t>5.74</w:t>
              </w:r>
            </w:ins>
          </w:p>
        </w:tc>
        <w:tc>
          <w:tcPr>
            <w:tcW w:w="508" w:type="dxa"/>
            <w:vAlign w:val="bottom"/>
            <w:tcPrChange w:id="15683" w:author="Στάθης Καπ" w:date="2023-03-03T06:26:00Z">
              <w:tcPr>
                <w:tcW w:w="508" w:type="dxa"/>
                <w:vAlign w:val="bottom"/>
              </w:tcPr>
            </w:tcPrChange>
          </w:tcPr>
          <w:p w14:paraId="3BE5FF1D" w14:textId="6168FBD6" w:rsidR="00C87CFE" w:rsidRPr="00F665AE" w:rsidRDefault="00C87CFE" w:rsidP="00C87CFE">
            <w:pPr>
              <w:jc w:val="center"/>
              <w:rPr>
                <w:ins w:id="15684" w:author="Στάθης Καπ" w:date="2023-03-03T03:54:00Z"/>
                <w:rFonts w:cstheme="minorHAnsi"/>
                <w:sz w:val="16"/>
                <w:szCs w:val="16"/>
              </w:rPr>
            </w:pPr>
            <w:ins w:id="15685" w:author="Στάθης Καπ" w:date="2023-03-03T03:54:00Z">
              <w:r w:rsidRPr="00F665AE">
                <w:rPr>
                  <w:rFonts w:ascii="Calibri" w:hAnsi="Calibri" w:cs="Calibri"/>
                  <w:color w:val="000000"/>
                  <w:sz w:val="16"/>
                  <w:szCs w:val="16"/>
                  <w:rPrChange w:id="15686" w:author="Στάθης Καπ" w:date="2023-03-03T03:55:00Z">
                    <w:rPr>
                      <w:rFonts w:ascii="Calibri" w:hAnsi="Calibri" w:cs="Calibri"/>
                      <w:color w:val="000000"/>
                      <w:sz w:val="18"/>
                      <w:szCs w:val="18"/>
                    </w:rPr>
                  </w:rPrChange>
                </w:rPr>
                <w:t>1027</w:t>
              </w:r>
            </w:ins>
          </w:p>
        </w:tc>
        <w:tc>
          <w:tcPr>
            <w:tcW w:w="541" w:type="dxa"/>
            <w:vAlign w:val="bottom"/>
            <w:tcPrChange w:id="15687" w:author="Στάθης Καπ" w:date="2023-03-03T06:26:00Z">
              <w:tcPr>
                <w:tcW w:w="541" w:type="dxa"/>
                <w:vAlign w:val="bottom"/>
              </w:tcPr>
            </w:tcPrChange>
          </w:tcPr>
          <w:p w14:paraId="0178D29B" w14:textId="13922872" w:rsidR="00C87CFE" w:rsidRPr="00F665AE" w:rsidRDefault="00C87CFE" w:rsidP="00C87CFE">
            <w:pPr>
              <w:jc w:val="center"/>
              <w:rPr>
                <w:ins w:id="15688" w:author="Στάθης Καπ" w:date="2023-03-03T03:54:00Z"/>
                <w:rFonts w:cstheme="minorHAnsi"/>
                <w:sz w:val="16"/>
                <w:szCs w:val="16"/>
              </w:rPr>
            </w:pPr>
            <w:ins w:id="15689" w:author="Στάθης Καπ" w:date="2023-03-03T03:54:00Z">
              <w:r w:rsidRPr="00F665AE">
                <w:rPr>
                  <w:rFonts w:ascii="Calibri" w:hAnsi="Calibri" w:cs="Calibri"/>
                  <w:color w:val="000000"/>
                  <w:sz w:val="16"/>
                  <w:szCs w:val="16"/>
                  <w:rPrChange w:id="15690" w:author="Στάθης Καπ" w:date="2023-03-03T03:55:00Z">
                    <w:rPr>
                      <w:rFonts w:ascii="Calibri" w:hAnsi="Calibri" w:cs="Calibri"/>
                      <w:color w:val="000000"/>
                      <w:sz w:val="18"/>
                      <w:szCs w:val="18"/>
                    </w:rPr>
                  </w:rPrChange>
                </w:rPr>
                <w:t>0.245</w:t>
              </w:r>
            </w:ins>
          </w:p>
        </w:tc>
        <w:tc>
          <w:tcPr>
            <w:tcW w:w="589" w:type="dxa"/>
            <w:vAlign w:val="center"/>
            <w:tcPrChange w:id="15691" w:author="Στάθης Καπ" w:date="2023-03-03T06:26:00Z">
              <w:tcPr>
                <w:tcW w:w="589" w:type="dxa"/>
                <w:vAlign w:val="center"/>
              </w:tcPr>
            </w:tcPrChange>
          </w:tcPr>
          <w:p w14:paraId="13343A56" w14:textId="16B5DA02" w:rsidR="00C87CFE" w:rsidRPr="00F665AE" w:rsidRDefault="00C87CFE" w:rsidP="00C87CFE">
            <w:pPr>
              <w:jc w:val="center"/>
              <w:rPr>
                <w:ins w:id="15692" w:author="Στάθης Καπ" w:date="2023-03-03T03:54:00Z"/>
                <w:rFonts w:cstheme="minorHAnsi"/>
                <w:sz w:val="16"/>
                <w:szCs w:val="16"/>
              </w:rPr>
            </w:pPr>
            <w:ins w:id="15693" w:author="Στάθης Καπ" w:date="2023-03-03T06:18:00Z">
              <w:r>
                <w:rPr>
                  <w:rFonts w:ascii="Calibri" w:hAnsi="Calibri" w:cstheme="minorHAnsi"/>
                  <w:color w:val="000000"/>
                  <w:sz w:val="16"/>
                  <w:szCs w:val="16"/>
                </w:rPr>
                <w:t>4.91</w:t>
              </w:r>
            </w:ins>
          </w:p>
        </w:tc>
        <w:tc>
          <w:tcPr>
            <w:tcW w:w="463" w:type="dxa"/>
            <w:vAlign w:val="bottom"/>
            <w:tcPrChange w:id="15694" w:author="Στάθης Καπ" w:date="2023-03-03T06:26:00Z">
              <w:tcPr>
                <w:tcW w:w="463" w:type="dxa"/>
                <w:vAlign w:val="bottom"/>
              </w:tcPr>
            </w:tcPrChange>
          </w:tcPr>
          <w:p w14:paraId="55AEA74B" w14:textId="69265FE0" w:rsidR="00C87CFE" w:rsidRPr="00F665AE" w:rsidRDefault="00C87CFE" w:rsidP="00C87CFE">
            <w:pPr>
              <w:jc w:val="center"/>
              <w:rPr>
                <w:ins w:id="15695" w:author="Στάθης Καπ" w:date="2023-03-03T03:54:00Z"/>
                <w:rFonts w:cstheme="minorHAnsi"/>
                <w:sz w:val="16"/>
                <w:szCs w:val="16"/>
              </w:rPr>
            </w:pPr>
            <w:ins w:id="15696" w:author="Στάθης Καπ" w:date="2023-03-03T03:54:00Z">
              <w:r w:rsidRPr="00F665AE">
                <w:rPr>
                  <w:rFonts w:ascii="Calibri" w:hAnsi="Calibri" w:cs="Calibri"/>
                  <w:color w:val="000000"/>
                  <w:sz w:val="16"/>
                  <w:szCs w:val="16"/>
                  <w:rPrChange w:id="15697" w:author="Στάθης Καπ" w:date="2023-03-03T03:55:00Z">
                    <w:rPr>
                      <w:rFonts w:ascii="Calibri" w:hAnsi="Calibri" w:cs="Calibri"/>
                      <w:color w:val="000000"/>
                      <w:sz w:val="18"/>
                      <w:szCs w:val="18"/>
                    </w:rPr>
                  </w:rPrChange>
                </w:rPr>
                <w:t>1036</w:t>
              </w:r>
            </w:ins>
          </w:p>
        </w:tc>
        <w:tc>
          <w:tcPr>
            <w:tcW w:w="541" w:type="dxa"/>
            <w:vAlign w:val="bottom"/>
            <w:tcPrChange w:id="15698" w:author="Στάθης Καπ" w:date="2023-03-03T06:26:00Z">
              <w:tcPr>
                <w:tcW w:w="541" w:type="dxa"/>
                <w:vAlign w:val="bottom"/>
              </w:tcPr>
            </w:tcPrChange>
          </w:tcPr>
          <w:p w14:paraId="2854DA7A" w14:textId="0038F2A4" w:rsidR="00C87CFE" w:rsidRPr="00F665AE" w:rsidRDefault="00C87CFE" w:rsidP="00C87CFE">
            <w:pPr>
              <w:jc w:val="center"/>
              <w:rPr>
                <w:ins w:id="15699" w:author="Στάθης Καπ" w:date="2023-03-03T03:54:00Z"/>
                <w:rFonts w:cstheme="minorHAnsi"/>
                <w:sz w:val="16"/>
                <w:szCs w:val="16"/>
              </w:rPr>
            </w:pPr>
            <w:ins w:id="15700" w:author="Στάθης Καπ" w:date="2023-03-03T03:54:00Z">
              <w:r w:rsidRPr="00F665AE">
                <w:rPr>
                  <w:rFonts w:ascii="Calibri" w:hAnsi="Calibri" w:cs="Calibri"/>
                  <w:color w:val="000000"/>
                  <w:sz w:val="16"/>
                  <w:szCs w:val="16"/>
                  <w:rPrChange w:id="15701" w:author="Στάθης Καπ" w:date="2023-03-03T03:55:00Z">
                    <w:rPr>
                      <w:rFonts w:ascii="Calibri" w:hAnsi="Calibri" w:cs="Calibri"/>
                      <w:color w:val="000000"/>
                      <w:sz w:val="18"/>
                      <w:szCs w:val="18"/>
                    </w:rPr>
                  </w:rPrChange>
                </w:rPr>
                <w:t>0.393</w:t>
              </w:r>
            </w:ins>
          </w:p>
        </w:tc>
        <w:tc>
          <w:tcPr>
            <w:tcW w:w="589" w:type="dxa"/>
            <w:vAlign w:val="center"/>
            <w:tcPrChange w:id="15702" w:author="Στάθης Καπ" w:date="2023-03-03T06:26:00Z">
              <w:tcPr>
                <w:tcW w:w="589" w:type="dxa"/>
                <w:vAlign w:val="center"/>
              </w:tcPr>
            </w:tcPrChange>
          </w:tcPr>
          <w:p w14:paraId="5A4E3D9B" w14:textId="2D2B6FD9" w:rsidR="00C87CFE" w:rsidRPr="00F665AE" w:rsidRDefault="00C87CFE" w:rsidP="00C87CFE">
            <w:pPr>
              <w:jc w:val="center"/>
              <w:rPr>
                <w:ins w:id="15703" w:author="Στάθης Καπ" w:date="2023-03-03T03:54:00Z"/>
                <w:rFonts w:cstheme="minorHAnsi"/>
                <w:sz w:val="16"/>
                <w:szCs w:val="16"/>
              </w:rPr>
            </w:pPr>
            <w:ins w:id="15704" w:author="Στάθης Καπ" w:date="2023-03-03T06:19:00Z">
              <w:r>
                <w:rPr>
                  <w:rFonts w:ascii="Calibri" w:hAnsi="Calibri" w:cstheme="minorHAnsi"/>
                  <w:color w:val="000000"/>
                  <w:sz w:val="16"/>
                  <w:szCs w:val="16"/>
                </w:rPr>
                <w:t>4.07</w:t>
              </w:r>
            </w:ins>
          </w:p>
        </w:tc>
      </w:tr>
      <w:tr w:rsidR="00C87CFE" w:rsidRPr="00BB05AC" w14:paraId="2F889CD2" w14:textId="77777777" w:rsidTr="00F03C40">
        <w:tblPrEx>
          <w:tblW w:w="0" w:type="auto"/>
          <w:tblBorders>
            <w:insideH w:val="none" w:sz="0" w:space="0" w:color="auto"/>
            <w:insideV w:val="none" w:sz="0" w:space="0" w:color="auto"/>
          </w:tblBorders>
          <w:tblCellMar>
            <w:left w:w="0" w:type="dxa"/>
            <w:right w:w="0" w:type="dxa"/>
          </w:tblCellMar>
          <w:tblPrExChange w:id="1570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706" w:author="Στάθης Καπ" w:date="2023-03-03T03:54:00Z"/>
        </w:trPr>
        <w:tc>
          <w:tcPr>
            <w:tcW w:w="515" w:type="dxa"/>
            <w:tcBorders>
              <w:top w:val="nil"/>
              <w:bottom w:val="nil"/>
              <w:right w:val="single" w:sz="4" w:space="0" w:color="auto"/>
            </w:tcBorders>
            <w:shd w:val="clear" w:color="auto" w:fill="E7E6E6" w:themeFill="background2"/>
            <w:vAlign w:val="bottom"/>
            <w:tcPrChange w:id="15707" w:author="Στάθης Καπ" w:date="2023-03-03T06:26:00Z">
              <w:tcPr>
                <w:tcW w:w="515" w:type="dxa"/>
                <w:vAlign w:val="center"/>
              </w:tcPr>
            </w:tcPrChange>
          </w:tcPr>
          <w:p w14:paraId="13DC823E" w14:textId="23C11E06" w:rsidR="00C87CFE" w:rsidRPr="00F665AE" w:rsidRDefault="00C87CFE" w:rsidP="00C87CFE">
            <w:pPr>
              <w:jc w:val="center"/>
              <w:rPr>
                <w:ins w:id="15708" w:author="Στάθης Καπ" w:date="2023-03-03T03:54:00Z"/>
                <w:sz w:val="16"/>
                <w:szCs w:val="16"/>
              </w:rPr>
            </w:pPr>
            <w:ins w:id="15709" w:author="Στάθης Καπ" w:date="2023-03-03T03:54:00Z">
              <w:r w:rsidRPr="00F665AE">
                <w:rPr>
                  <w:rFonts w:ascii="Calibri" w:hAnsi="Calibri" w:cs="Calibri"/>
                  <w:color w:val="000000"/>
                  <w:sz w:val="16"/>
                  <w:szCs w:val="16"/>
                  <w:rPrChange w:id="15710" w:author="Στάθης Καπ" w:date="2023-03-03T03:55:00Z">
                    <w:rPr>
                      <w:rFonts w:ascii="Calibri" w:hAnsi="Calibri" w:cs="Calibri"/>
                      <w:color w:val="000000"/>
                      <w:sz w:val="18"/>
                      <w:szCs w:val="18"/>
                    </w:rPr>
                  </w:rPrChange>
                </w:rPr>
                <w:t>r209</w:t>
              </w:r>
            </w:ins>
          </w:p>
        </w:tc>
        <w:tc>
          <w:tcPr>
            <w:tcW w:w="560" w:type="dxa"/>
            <w:tcBorders>
              <w:left w:val="single" w:sz="4" w:space="0" w:color="auto"/>
            </w:tcBorders>
            <w:tcPrChange w:id="15711" w:author="Στάθης Καπ" w:date="2023-03-03T06:26:00Z">
              <w:tcPr>
                <w:tcW w:w="560" w:type="dxa"/>
              </w:tcPr>
            </w:tcPrChange>
          </w:tcPr>
          <w:p w14:paraId="0D7D4C4F" w14:textId="42A9989C" w:rsidR="00C87CFE" w:rsidRPr="00F665AE" w:rsidRDefault="00C87CFE" w:rsidP="00C87CFE">
            <w:pPr>
              <w:jc w:val="center"/>
              <w:rPr>
                <w:ins w:id="15712" w:author="Στάθης Καπ" w:date="2023-03-03T03:54:00Z"/>
                <w:rFonts w:cstheme="minorHAnsi"/>
                <w:sz w:val="16"/>
                <w:szCs w:val="16"/>
              </w:rPr>
            </w:pPr>
            <w:ins w:id="15713" w:author="Στάθης Καπ" w:date="2023-03-03T03:54:00Z">
              <w:r w:rsidRPr="00F665AE">
                <w:rPr>
                  <w:sz w:val="16"/>
                  <w:szCs w:val="16"/>
                  <w:rPrChange w:id="15714" w:author="Στάθης Καπ" w:date="2023-03-03T03:55:00Z">
                    <w:rPr>
                      <w:sz w:val="18"/>
                      <w:szCs w:val="18"/>
                    </w:rPr>
                  </w:rPrChange>
                </w:rPr>
                <w:t>961</w:t>
              </w:r>
            </w:ins>
          </w:p>
        </w:tc>
        <w:tc>
          <w:tcPr>
            <w:tcW w:w="855" w:type="dxa"/>
            <w:tcPrChange w:id="15715" w:author="Στάθης Καπ" w:date="2023-03-03T06:26:00Z">
              <w:tcPr>
                <w:tcW w:w="855" w:type="dxa"/>
              </w:tcPr>
            </w:tcPrChange>
          </w:tcPr>
          <w:p w14:paraId="1AE526A1" w14:textId="7F506505" w:rsidR="00C87CFE" w:rsidRPr="00F665AE" w:rsidRDefault="00C87CFE" w:rsidP="00C87CFE">
            <w:pPr>
              <w:jc w:val="center"/>
              <w:rPr>
                <w:ins w:id="15716" w:author="Στάθης Καπ" w:date="2023-03-03T03:54:00Z"/>
                <w:rFonts w:cstheme="minorHAnsi"/>
                <w:sz w:val="16"/>
                <w:szCs w:val="16"/>
              </w:rPr>
            </w:pPr>
            <w:ins w:id="15717" w:author="Στάθης Καπ" w:date="2023-03-03T03:54:00Z">
              <w:r w:rsidRPr="00F665AE">
                <w:rPr>
                  <w:sz w:val="16"/>
                  <w:szCs w:val="16"/>
                  <w:rPrChange w:id="15718" w:author="Στάθης Καπ" w:date="2023-03-03T03:55:00Z">
                    <w:rPr>
                      <w:sz w:val="18"/>
                      <w:szCs w:val="18"/>
                    </w:rPr>
                  </w:rPrChange>
                </w:rPr>
                <w:t>926</w:t>
              </w:r>
            </w:ins>
          </w:p>
        </w:tc>
        <w:tc>
          <w:tcPr>
            <w:tcW w:w="544" w:type="dxa"/>
            <w:vAlign w:val="bottom"/>
            <w:tcPrChange w:id="15719" w:author="Στάθης Καπ" w:date="2023-03-03T06:26:00Z">
              <w:tcPr>
                <w:tcW w:w="544" w:type="dxa"/>
                <w:vAlign w:val="bottom"/>
              </w:tcPr>
            </w:tcPrChange>
          </w:tcPr>
          <w:p w14:paraId="64079D3E" w14:textId="4A40748A" w:rsidR="00C87CFE" w:rsidRPr="00F665AE" w:rsidRDefault="00C87CFE" w:rsidP="00C87CFE">
            <w:pPr>
              <w:jc w:val="center"/>
              <w:rPr>
                <w:ins w:id="15720" w:author="Στάθης Καπ" w:date="2023-03-03T03:54:00Z"/>
                <w:rFonts w:cstheme="minorHAnsi"/>
                <w:sz w:val="16"/>
                <w:szCs w:val="16"/>
              </w:rPr>
            </w:pPr>
            <w:ins w:id="15721" w:author="Στάθης Καπ" w:date="2023-03-03T03:54:00Z">
              <w:r w:rsidRPr="00F665AE">
                <w:rPr>
                  <w:rFonts w:ascii="Calibri" w:hAnsi="Calibri" w:cs="Calibri"/>
                  <w:color w:val="000000"/>
                  <w:sz w:val="16"/>
                  <w:szCs w:val="16"/>
                  <w:rPrChange w:id="15722" w:author="Στάθης Καπ" w:date="2023-03-03T03:55:00Z">
                    <w:rPr>
                      <w:rFonts w:ascii="Calibri" w:hAnsi="Calibri" w:cs="Calibri"/>
                      <w:color w:val="000000"/>
                      <w:sz w:val="18"/>
                      <w:szCs w:val="18"/>
                    </w:rPr>
                  </w:rPrChange>
                </w:rPr>
                <w:t>907</w:t>
              </w:r>
            </w:ins>
          </w:p>
        </w:tc>
        <w:tc>
          <w:tcPr>
            <w:tcW w:w="621" w:type="dxa"/>
            <w:vAlign w:val="bottom"/>
            <w:tcPrChange w:id="15723" w:author="Στάθης Καπ" w:date="2023-03-03T06:26:00Z">
              <w:tcPr>
                <w:tcW w:w="621" w:type="dxa"/>
                <w:vAlign w:val="bottom"/>
              </w:tcPr>
            </w:tcPrChange>
          </w:tcPr>
          <w:p w14:paraId="13283A8E" w14:textId="25C3B890" w:rsidR="00C87CFE" w:rsidRPr="00F665AE" w:rsidRDefault="00C87CFE" w:rsidP="00C87CFE">
            <w:pPr>
              <w:jc w:val="center"/>
              <w:rPr>
                <w:ins w:id="15724" w:author="Στάθης Καπ" w:date="2023-03-03T03:54:00Z"/>
                <w:rFonts w:cstheme="minorHAnsi"/>
                <w:sz w:val="16"/>
                <w:szCs w:val="16"/>
              </w:rPr>
            </w:pPr>
            <w:ins w:id="15725" w:author="Στάθης Καπ" w:date="2023-03-03T03:54:00Z">
              <w:r w:rsidRPr="00F665AE">
                <w:rPr>
                  <w:rFonts w:ascii="Calibri" w:hAnsi="Calibri" w:cs="Calibri"/>
                  <w:color w:val="000000"/>
                  <w:sz w:val="16"/>
                  <w:szCs w:val="16"/>
                  <w:rPrChange w:id="15726" w:author="Στάθης Καπ" w:date="2023-03-03T03:55:00Z">
                    <w:rPr>
                      <w:rFonts w:ascii="Calibri" w:hAnsi="Calibri" w:cs="Calibri"/>
                      <w:color w:val="000000"/>
                      <w:sz w:val="18"/>
                      <w:szCs w:val="18"/>
                    </w:rPr>
                  </w:rPrChange>
                </w:rPr>
                <w:t>0.522</w:t>
              </w:r>
            </w:ins>
          </w:p>
        </w:tc>
        <w:tc>
          <w:tcPr>
            <w:tcW w:w="669" w:type="dxa"/>
            <w:vAlign w:val="center"/>
            <w:tcPrChange w:id="15727" w:author="Στάθης Καπ" w:date="2023-03-03T06:26:00Z">
              <w:tcPr>
                <w:tcW w:w="669" w:type="dxa"/>
                <w:vAlign w:val="center"/>
              </w:tcPr>
            </w:tcPrChange>
          </w:tcPr>
          <w:p w14:paraId="095B03B3" w14:textId="13241434" w:rsidR="00C87CFE" w:rsidRPr="00F665AE" w:rsidRDefault="00C87CFE" w:rsidP="00C87CFE">
            <w:pPr>
              <w:jc w:val="center"/>
              <w:rPr>
                <w:ins w:id="15728" w:author="Στάθης Καπ" w:date="2023-03-03T03:54:00Z"/>
                <w:rFonts w:cstheme="minorHAnsi"/>
                <w:sz w:val="16"/>
                <w:szCs w:val="16"/>
              </w:rPr>
            </w:pPr>
            <w:ins w:id="15729" w:author="Στάθης Καπ" w:date="2023-03-03T06:18:00Z">
              <w:r>
                <w:rPr>
                  <w:rFonts w:ascii="Calibri" w:hAnsi="Calibri" w:cstheme="minorHAnsi"/>
                  <w:color w:val="000000"/>
                  <w:sz w:val="16"/>
                  <w:szCs w:val="16"/>
                </w:rPr>
                <w:t>5.62</w:t>
              </w:r>
            </w:ins>
          </w:p>
        </w:tc>
        <w:tc>
          <w:tcPr>
            <w:tcW w:w="543" w:type="dxa"/>
            <w:vAlign w:val="bottom"/>
            <w:tcPrChange w:id="15730" w:author="Στάθης Καπ" w:date="2023-03-03T06:26:00Z">
              <w:tcPr>
                <w:tcW w:w="543" w:type="dxa"/>
                <w:vAlign w:val="bottom"/>
              </w:tcPr>
            </w:tcPrChange>
          </w:tcPr>
          <w:p w14:paraId="03A9A0A7" w14:textId="608C2B67" w:rsidR="00C87CFE" w:rsidRPr="00F665AE" w:rsidRDefault="00C87CFE" w:rsidP="00C87CFE">
            <w:pPr>
              <w:jc w:val="center"/>
              <w:rPr>
                <w:ins w:id="15731" w:author="Στάθης Καπ" w:date="2023-03-03T03:54:00Z"/>
                <w:rFonts w:cstheme="minorHAnsi"/>
                <w:sz w:val="16"/>
                <w:szCs w:val="16"/>
              </w:rPr>
            </w:pPr>
            <w:ins w:id="15732" w:author="Στάθης Καπ" w:date="2023-03-03T03:54:00Z">
              <w:r w:rsidRPr="00F665AE">
                <w:rPr>
                  <w:rFonts w:ascii="Calibri" w:hAnsi="Calibri" w:cs="Calibri"/>
                  <w:color w:val="000000"/>
                  <w:sz w:val="16"/>
                  <w:szCs w:val="16"/>
                  <w:rPrChange w:id="15733" w:author="Στάθης Καπ" w:date="2023-03-03T03:55:00Z">
                    <w:rPr>
                      <w:rFonts w:ascii="Calibri" w:hAnsi="Calibri" w:cs="Calibri"/>
                      <w:color w:val="000000"/>
                      <w:sz w:val="18"/>
                      <w:szCs w:val="18"/>
                    </w:rPr>
                  </w:rPrChange>
                </w:rPr>
                <w:t>910</w:t>
              </w:r>
            </w:ins>
          </w:p>
        </w:tc>
        <w:tc>
          <w:tcPr>
            <w:tcW w:w="621" w:type="dxa"/>
            <w:vAlign w:val="bottom"/>
            <w:tcPrChange w:id="15734" w:author="Στάθης Καπ" w:date="2023-03-03T06:26:00Z">
              <w:tcPr>
                <w:tcW w:w="621" w:type="dxa"/>
                <w:vAlign w:val="bottom"/>
              </w:tcPr>
            </w:tcPrChange>
          </w:tcPr>
          <w:p w14:paraId="1D84EA1B" w14:textId="7C69E601" w:rsidR="00C87CFE" w:rsidRPr="00F665AE" w:rsidRDefault="00C87CFE" w:rsidP="00C87CFE">
            <w:pPr>
              <w:jc w:val="center"/>
              <w:rPr>
                <w:ins w:id="15735" w:author="Στάθης Καπ" w:date="2023-03-03T03:54:00Z"/>
                <w:rFonts w:cstheme="minorHAnsi"/>
                <w:sz w:val="16"/>
                <w:szCs w:val="16"/>
              </w:rPr>
            </w:pPr>
            <w:ins w:id="15736" w:author="Στάθης Καπ" w:date="2023-03-03T03:54:00Z">
              <w:r w:rsidRPr="00F665AE">
                <w:rPr>
                  <w:rFonts w:ascii="Calibri" w:hAnsi="Calibri" w:cs="Calibri"/>
                  <w:color w:val="000000"/>
                  <w:sz w:val="16"/>
                  <w:szCs w:val="16"/>
                  <w:rPrChange w:id="15737" w:author="Στάθης Καπ" w:date="2023-03-03T03:55:00Z">
                    <w:rPr>
                      <w:rFonts w:ascii="Calibri" w:hAnsi="Calibri" w:cs="Calibri"/>
                      <w:color w:val="000000"/>
                      <w:sz w:val="18"/>
                      <w:szCs w:val="18"/>
                    </w:rPr>
                  </w:rPrChange>
                </w:rPr>
                <w:t>0.31</w:t>
              </w:r>
            </w:ins>
          </w:p>
        </w:tc>
        <w:tc>
          <w:tcPr>
            <w:tcW w:w="669" w:type="dxa"/>
            <w:vAlign w:val="center"/>
            <w:tcPrChange w:id="15738" w:author="Στάθης Καπ" w:date="2023-03-03T06:26:00Z">
              <w:tcPr>
                <w:tcW w:w="669" w:type="dxa"/>
                <w:vAlign w:val="center"/>
              </w:tcPr>
            </w:tcPrChange>
          </w:tcPr>
          <w:p w14:paraId="0F15D392" w14:textId="378E915E" w:rsidR="00C87CFE" w:rsidRPr="00F665AE" w:rsidRDefault="00C87CFE" w:rsidP="00C87CFE">
            <w:pPr>
              <w:jc w:val="center"/>
              <w:rPr>
                <w:ins w:id="15739" w:author="Στάθης Καπ" w:date="2023-03-03T03:54:00Z"/>
                <w:rFonts w:cstheme="minorHAnsi"/>
                <w:sz w:val="16"/>
                <w:szCs w:val="16"/>
              </w:rPr>
            </w:pPr>
            <w:ins w:id="15740" w:author="Στάθης Καπ" w:date="2023-03-03T06:18:00Z">
              <w:r>
                <w:rPr>
                  <w:rFonts w:ascii="Calibri" w:hAnsi="Calibri" w:cstheme="minorHAnsi"/>
                  <w:color w:val="000000"/>
                  <w:sz w:val="16"/>
                  <w:szCs w:val="16"/>
                </w:rPr>
                <w:t>-0.33</w:t>
              </w:r>
            </w:ins>
          </w:p>
        </w:tc>
        <w:tc>
          <w:tcPr>
            <w:tcW w:w="508" w:type="dxa"/>
            <w:vAlign w:val="bottom"/>
            <w:tcPrChange w:id="15741" w:author="Στάθης Καπ" w:date="2023-03-03T06:26:00Z">
              <w:tcPr>
                <w:tcW w:w="508" w:type="dxa"/>
                <w:vAlign w:val="bottom"/>
              </w:tcPr>
            </w:tcPrChange>
          </w:tcPr>
          <w:p w14:paraId="53623FA3" w14:textId="05A9C188" w:rsidR="00C87CFE" w:rsidRPr="00F665AE" w:rsidRDefault="00C87CFE" w:rsidP="00C87CFE">
            <w:pPr>
              <w:jc w:val="center"/>
              <w:rPr>
                <w:ins w:id="15742" w:author="Στάθης Καπ" w:date="2023-03-03T03:54:00Z"/>
                <w:rFonts w:cstheme="minorHAnsi"/>
                <w:sz w:val="16"/>
                <w:szCs w:val="16"/>
              </w:rPr>
            </w:pPr>
            <w:ins w:id="15743" w:author="Στάθης Καπ" w:date="2023-03-03T03:54:00Z">
              <w:r w:rsidRPr="00F665AE">
                <w:rPr>
                  <w:rFonts w:ascii="Calibri" w:hAnsi="Calibri" w:cs="Calibri"/>
                  <w:color w:val="000000"/>
                  <w:sz w:val="16"/>
                  <w:szCs w:val="16"/>
                  <w:rPrChange w:id="15744" w:author="Στάθης Καπ" w:date="2023-03-03T03:55:00Z">
                    <w:rPr>
                      <w:rFonts w:ascii="Calibri" w:hAnsi="Calibri" w:cs="Calibri"/>
                      <w:color w:val="000000"/>
                      <w:sz w:val="18"/>
                      <w:szCs w:val="18"/>
                    </w:rPr>
                  </w:rPrChange>
                </w:rPr>
                <w:t>870</w:t>
              </w:r>
            </w:ins>
          </w:p>
        </w:tc>
        <w:tc>
          <w:tcPr>
            <w:tcW w:w="541" w:type="dxa"/>
            <w:vAlign w:val="bottom"/>
            <w:tcPrChange w:id="15745" w:author="Στάθης Καπ" w:date="2023-03-03T06:26:00Z">
              <w:tcPr>
                <w:tcW w:w="541" w:type="dxa"/>
                <w:vAlign w:val="bottom"/>
              </w:tcPr>
            </w:tcPrChange>
          </w:tcPr>
          <w:p w14:paraId="7B302182" w14:textId="5C7239F9" w:rsidR="00C87CFE" w:rsidRPr="00F665AE" w:rsidRDefault="00C87CFE" w:rsidP="00C87CFE">
            <w:pPr>
              <w:jc w:val="center"/>
              <w:rPr>
                <w:ins w:id="15746" w:author="Στάθης Καπ" w:date="2023-03-03T03:54:00Z"/>
                <w:rFonts w:cstheme="minorHAnsi"/>
                <w:sz w:val="16"/>
                <w:szCs w:val="16"/>
              </w:rPr>
            </w:pPr>
            <w:ins w:id="15747" w:author="Στάθης Καπ" w:date="2023-03-03T03:54:00Z">
              <w:r w:rsidRPr="00F665AE">
                <w:rPr>
                  <w:rFonts w:ascii="Calibri" w:hAnsi="Calibri" w:cs="Calibri"/>
                  <w:color w:val="000000"/>
                  <w:sz w:val="16"/>
                  <w:szCs w:val="16"/>
                  <w:rPrChange w:id="15748" w:author="Στάθης Καπ" w:date="2023-03-03T03:55:00Z">
                    <w:rPr>
                      <w:rFonts w:ascii="Calibri" w:hAnsi="Calibri" w:cs="Calibri"/>
                      <w:color w:val="000000"/>
                      <w:sz w:val="18"/>
                      <w:szCs w:val="18"/>
                    </w:rPr>
                  </w:rPrChange>
                </w:rPr>
                <w:t>0.237</w:t>
              </w:r>
            </w:ins>
          </w:p>
        </w:tc>
        <w:tc>
          <w:tcPr>
            <w:tcW w:w="589" w:type="dxa"/>
            <w:vAlign w:val="center"/>
            <w:tcPrChange w:id="15749" w:author="Στάθης Καπ" w:date="2023-03-03T06:26:00Z">
              <w:tcPr>
                <w:tcW w:w="589" w:type="dxa"/>
                <w:vAlign w:val="center"/>
              </w:tcPr>
            </w:tcPrChange>
          </w:tcPr>
          <w:p w14:paraId="00827B81" w14:textId="5979459C" w:rsidR="00C87CFE" w:rsidRPr="00F665AE" w:rsidRDefault="00C87CFE" w:rsidP="00C87CFE">
            <w:pPr>
              <w:jc w:val="center"/>
              <w:rPr>
                <w:ins w:id="15750" w:author="Στάθης Καπ" w:date="2023-03-03T03:54:00Z"/>
                <w:rFonts w:cstheme="minorHAnsi"/>
                <w:sz w:val="16"/>
                <w:szCs w:val="16"/>
              </w:rPr>
            </w:pPr>
            <w:ins w:id="15751" w:author="Στάθης Καπ" w:date="2023-03-03T06:18:00Z">
              <w:r>
                <w:rPr>
                  <w:rFonts w:ascii="Calibri" w:hAnsi="Calibri" w:cstheme="minorHAnsi"/>
                  <w:color w:val="000000"/>
                  <w:sz w:val="16"/>
                  <w:szCs w:val="16"/>
                </w:rPr>
                <w:t>4.08</w:t>
              </w:r>
            </w:ins>
          </w:p>
        </w:tc>
        <w:tc>
          <w:tcPr>
            <w:tcW w:w="463" w:type="dxa"/>
            <w:vAlign w:val="bottom"/>
            <w:tcPrChange w:id="15752" w:author="Στάθης Καπ" w:date="2023-03-03T06:26:00Z">
              <w:tcPr>
                <w:tcW w:w="463" w:type="dxa"/>
                <w:vAlign w:val="bottom"/>
              </w:tcPr>
            </w:tcPrChange>
          </w:tcPr>
          <w:p w14:paraId="28C8C055" w14:textId="2526EECF" w:rsidR="00C87CFE" w:rsidRPr="00F665AE" w:rsidRDefault="00C87CFE" w:rsidP="00C87CFE">
            <w:pPr>
              <w:jc w:val="center"/>
              <w:rPr>
                <w:ins w:id="15753" w:author="Στάθης Καπ" w:date="2023-03-03T03:54:00Z"/>
                <w:rFonts w:cstheme="minorHAnsi"/>
                <w:sz w:val="16"/>
                <w:szCs w:val="16"/>
              </w:rPr>
            </w:pPr>
            <w:ins w:id="15754" w:author="Στάθης Καπ" w:date="2023-03-03T03:54:00Z">
              <w:r w:rsidRPr="00F665AE">
                <w:rPr>
                  <w:rFonts w:ascii="Calibri" w:hAnsi="Calibri" w:cs="Calibri"/>
                  <w:color w:val="000000"/>
                  <w:sz w:val="16"/>
                  <w:szCs w:val="16"/>
                  <w:rPrChange w:id="15755" w:author="Στάθης Καπ" w:date="2023-03-03T03:55:00Z">
                    <w:rPr>
                      <w:rFonts w:ascii="Calibri" w:hAnsi="Calibri" w:cs="Calibri"/>
                      <w:color w:val="000000"/>
                      <w:sz w:val="18"/>
                      <w:szCs w:val="18"/>
                    </w:rPr>
                  </w:rPrChange>
                </w:rPr>
                <w:t>878</w:t>
              </w:r>
            </w:ins>
          </w:p>
        </w:tc>
        <w:tc>
          <w:tcPr>
            <w:tcW w:w="541" w:type="dxa"/>
            <w:vAlign w:val="bottom"/>
            <w:tcPrChange w:id="15756" w:author="Στάθης Καπ" w:date="2023-03-03T06:26:00Z">
              <w:tcPr>
                <w:tcW w:w="541" w:type="dxa"/>
                <w:vAlign w:val="bottom"/>
              </w:tcPr>
            </w:tcPrChange>
          </w:tcPr>
          <w:p w14:paraId="388746C3" w14:textId="61A43D82" w:rsidR="00C87CFE" w:rsidRPr="00F665AE" w:rsidRDefault="00C87CFE" w:rsidP="00C87CFE">
            <w:pPr>
              <w:jc w:val="center"/>
              <w:rPr>
                <w:ins w:id="15757" w:author="Στάθης Καπ" w:date="2023-03-03T03:54:00Z"/>
                <w:rFonts w:cstheme="minorHAnsi"/>
                <w:sz w:val="16"/>
                <w:szCs w:val="16"/>
              </w:rPr>
            </w:pPr>
            <w:ins w:id="15758" w:author="Στάθης Καπ" w:date="2023-03-03T03:54:00Z">
              <w:r w:rsidRPr="00F665AE">
                <w:rPr>
                  <w:rFonts w:ascii="Calibri" w:hAnsi="Calibri" w:cs="Calibri"/>
                  <w:color w:val="000000"/>
                  <w:sz w:val="16"/>
                  <w:szCs w:val="16"/>
                  <w:rPrChange w:id="15759" w:author="Στάθης Καπ" w:date="2023-03-03T03:55:00Z">
                    <w:rPr>
                      <w:rFonts w:ascii="Calibri" w:hAnsi="Calibri" w:cs="Calibri"/>
                      <w:color w:val="000000"/>
                      <w:sz w:val="18"/>
                      <w:szCs w:val="18"/>
                    </w:rPr>
                  </w:rPrChange>
                </w:rPr>
                <w:t>0.208</w:t>
              </w:r>
            </w:ins>
          </w:p>
        </w:tc>
        <w:tc>
          <w:tcPr>
            <w:tcW w:w="589" w:type="dxa"/>
            <w:vAlign w:val="center"/>
            <w:tcPrChange w:id="15760" w:author="Στάθης Καπ" w:date="2023-03-03T06:26:00Z">
              <w:tcPr>
                <w:tcW w:w="589" w:type="dxa"/>
                <w:vAlign w:val="center"/>
              </w:tcPr>
            </w:tcPrChange>
          </w:tcPr>
          <w:p w14:paraId="38B26990" w14:textId="766E9D83" w:rsidR="00C87CFE" w:rsidRPr="00F665AE" w:rsidRDefault="00C87CFE" w:rsidP="00C87CFE">
            <w:pPr>
              <w:jc w:val="center"/>
              <w:rPr>
                <w:ins w:id="15761" w:author="Στάθης Καπ" w:date="2023-03-03T03:54:00Z"/>
                <w:rFonts w:cstheme="minorHAnsi"/>
                <w:sz w:val="16"/>
                <w:szCs w:val="16"/>
              </w:rPr>
            </w:pPr>
            <w:ins w:id="15762" w:author="Στάθης Καπ" w:date="2023-03-03T06:19:00Z">
              <w:r>
                <w:rPr>
                  <w:rFonts w:ascii="Calibri" w:hAnsi="Calibri" w:cstheme="minorHAnsi"/>
                  <w:color w:val="000000"/>
                  <w:sz w:val="16"/>
                  <w:szCs w:val="16"/>
                </w:rPr>
                <w:t>3.2</w:t>
              </w:r>
            </w:ins>
          </w:p>
        </w:tc>
      </w:tr>
      <w:tr w:rsidR="00C87CFE" w:rsidRPr="00BB05AC" w14:paraId="48E232C7" w14:textId="77777777" w:rsidTr="00F03C40">
        <w:tblPrEx>
          <w:tblW w:w="0" w:type="auto"/>
          <w:tblBorders>
            <w:insideH w:val="none" w:sz="0" w:space="0" w:color="auto"/>
            <w:insideV w:val="none" w:sz="0" w:space="0" w:color="auto"/>
          </w:tblBorders>
          <w:tblCellMar>
            <w:left w:w="0" w:type="dxa"/>
            <w:right w:w="0" w:type="dxa"/>
          </w:tblCellMar>
          <w:tblPrExChange w:id="1576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764" w:author="Στάθης Καπ" w:date="2023-03-03T03:54:00Z"/>
        </w:trPr>
        <w:tc>
          <w:tcPr>
            <w:tcW w:w="515" w:type="dxa"/>
            <w:tcBorders>
              <w:top w:val="nil"/>
              <w:bottom w:val="nil"/>
              <w:right w:val="single" w:sz="4" w:space="0" w:color="auto"/>
            </w:tcBorders>
            <w:shd w:val="clear" w:color="auto" w:fill="E7E6E6" w:themeFill="background2"/>
            <w:vAlign w:val="bottom"/>
            <w:tcPrChange w:id="15765" w:author="Στάθης Καπ" w:date="2023-03-03T06:26:00Z">
              <w:tcPr>
                <w:tcW w:w="515" w:type="dxa"/>
                <w:vAlign w:val="center"/>
              </w:tcPr>
            </w:tcPrChange>
          </w:tcPr>
          <w:p w14:paraId="7FD28B1C" w14:textId="74D89AE9" w:rsidR="00C87CFE" w:rsidRPr="00F665AE" w:rsidRDefault="00C87CFE" w:rsidP="00C87CFE">
            <w:pPr>
              <w:jc w:val="center"/>
              <w:rPr>
                <w:ins w:id="15766" w:author="Στάθης Καπ" w:date="2023-03-03T03:54:00Z"/>
                <w:sz w:val="16"/>
                <w:szCs w:val="16"/>
              </w:rPr>
            </w:pPr>
            <w:ins w:id="15767" w:author="Στάθης Καπ" w:date="2023-03-03T03:54:00Z">
              <w:r w:rsidRPr="00F665AE">
                <w:rPr>
                  <w:rFonts w:ascii="Calibri" w:hAnsi="Calibri" w:cs="Calibri"/>
                  <w:color w:val="000000"/>
                  <w:sz w:val="16"/>
                  <w:szCs w:val="16"/>
                  <w:rPrChange w:id="15768" w:author="Στάθης Καπ" w:date="2023-03-03T03:55:00Z">
                    <w:rPr>
                      <w:rFonts w:ascii="Calibri" w:hAnsi="Calibri" w:cs="Calibri"/>
                      <w:color w:val="000000"/>
                      <w:sz w:val="18"/>
                      <w:szCs w:val="18"/>
                    </w:rPr>
                  </w:rPrChange>
                </w:rPr>
                <w:t>r210</w:t>
              </w:r>
            </w:ins>
          </w:p>
        </w:tc>
        <w:tc>
          <w:tcPr>
            <w:tcW w:w="560" w:type="dxa"/>
            <w:tcBorders>
              <w:left w:val="single" w:sz="4" w:space="0" w:color="auto"/>
            </w:tcBorders>
            <w:tcPrChange w:id="15769" w:author="Στάθης Καπ" w:date="2023-03-03T06:26:00Z">
              <w:tcPr>
                <w:tcW w:w="560" w:type="dxa"/>
              </w:tcPr>
            </w:tcPrChange>
          </w:tcPr>
          <w:p w14:paraId="4B2FAB88" w14:textId="34BBD20F" w:rsidR="00C87CFE" w:rsidRPr="00F665AE" w:rsidRDefault="00C87CFE" w:rsidP="00C87CFE">
            <w:pPr>
              <w:jc w:val="center"/>
              <w:rPr>
                <w:ins w:id="15770" w:author="Στάθης Καπ" w:date="2023-03-03T03:54:00Z"/>
                <w:rFonts w:cstheme="minorHAnsi"/>
                <w:sz w:val="16"/>
                <w:szCs w:val="16"/>
              </w:rPr>
            </w:pPr>
            <w:ins w:id="15771" w:author="Στάθης Καπ" w:date="2023-03-03T03:54:00Z">
              <w:r w:rsidRPr="00F665AE">
                <w:rPr>
                  <w:sz w:val="16"/>
                  <w:szCs w:val="16"/>
                  <w:rPrChange w:id="15772" w:author="Στάθης Καπ" w:date="2023-03-03T03:55:00Z">
                    <w:rPr>
                      <w:sz w:val="18"/>
                      <w:szCs w:val="18"/>
                    </w:rPr>
                  </w:rPrChange>
                </w:rPr>
                <w:t>1000</w:t>
              </w:r>
            </w:ins>
          </w:p>
        </w:tc>
        <w:tc>
          <w:tcPr>
            <w:tcW w:w="855" w:type="dxa"/>
            <w:tcPrChange w:id="15773" w:author="Στάθης Καπ" w:date="2023-03-03T06:26:00Z">
              <w:tcPr>
                <w:tcW w:w="855" w:type="dxa"/>
              </w:tcPr>
            </w:tcPrChange>
          </w:tcPr>
          <w:p w14:paraId="7ED44BB5" w14:textId="24765534" w:rsidR="00C87CFE" w:rsidRPr="00F665AE" w:rsidRDefault="00C87CFE" w:rsidP="00C87CFE">
            <w:pPr>
              <w:jc w:val="center"/>
              <w:rPr>
                <w:ins w:id="15774" w:author="Στάθης Καπ" w:date="2023-03-03T03:54:00Z"/>
                <w:rFonts w:cstheme="minorHAnsi"/>
                <w:sz w:val="16"/>
                <w:szCs w:val="16"/>
              </w:rPr>
            </w:pPr>
            <w:ins w:id="15775" w:author="Στάθης Καπ" w:date="2023-03-03T03:54:00Z">
              <w:r w:rsidRPr="00F665AE">
                <w:rPr>
                  <w:sz w:val="16"/>
                  <w:szCs w:val="16"/>
                  <w:rPrChange w:id="15776" w:author="Στάθης Καπ" w:date="2023-03-03T03:55:00Z">
                    <w:rPr>
                      <w:sz w:val="18"/>
                      <w:szCs w:val="18"/>
                    </w:rPr>
                  </w:rPrChange>
                </w:rPr>
                <w:t>958</w:t>
              </w:r>
            </w:ins>
          </w:p>
        </w:tc>
        <w:tc>
          <w:tcPr>
            <w:tcW w:w="544" w:type="dxa"/>
            <w:vAlign w:val="bottom"/>
            <w:tcPrChange w:id="15777" w:author="Στάθης Καπ" w:date="2023-03-03T06:26:00Z">
              <w:tcPr>
                <w:tcW w:w="544" w:type="dxa"/>
                <w:vAlign w:val="bottom"/>
              </w:tcPr>
            </w:tcPrChange>
          </w:tcPr>
          <w:p w14:paraId="31694DA6" w14:textId="6AAF77DE" w:rsidR="00C87CFE" w:rsidRPr="00F665AE" w:rsidRDefault="00C87CFE" w:rsidP="00C87CFE">
            <w:pPr>
              <w:jc w:val="center"/>
              <w:rPr>
                <w:ins w:id="15778" w:author="Στάθης Καπ" w:date="2023-03-03T03:54:00Z"/>
                <w:rFonts w:cstheme="minorHAnsi"/>
                <w:sz w:val="16"/>
                <w:szCs w:val="16"/>
              </w:rPr>
            </w:pPr>
            <w:ins w:id="15779" w:author="Στάθης Καπ" w:date="2023-03-03T03:54:00Z">
              <w:r w:rsidRPr="00F665AE">
                <w:rPr>
                  <w:rFonts w:ascii="Calibri" w:hAnsi="Calibri" w:cs="Calibri"/>
                  <w:color w:val="000000"/>
                  <w:sz w:val="16"/>
                  <w:szCs w:val="16"/>
                  <w:rPrChange w:id="15780" w:author="Στάθης Καπ" w:date="2023-03-03T03:55:00Z">
                    <w:rPr>
                      <w:rFonts w:ascii="Calibri" w:hAnsi="Calibri" w:cs="Calibri"/>
                      <w:color w:val="000000"/>
                      <w:sz w:val="18"/>
                      <w:szCs w:val="18"/>
                    </w:rPr>
                  </w:rPrChange>
                </w:rPr>
                <w:t>913</w:t>
              </w:r>
            </w:ins>
          </w:p>
        </w:tc>
        <w:tc>
          <w:tcPr>
            <w:tcW w:w="621" w:type="dxa"/>
            <w:vAlign w:val="bottom"/>
            <w:tcPrChange w:id="15781" w:author="Στάθης Καπ" w:date="2023-03-03T06:26:00Z">
              <w:tcPr>
                <w:tcW w:w="621" w:type="dxa"/>
                <w:vAlign w:val="bottom"/>
              </w:tcPr>
            </w:tcPrChange>
          </w:tcPr>
          <w:p w14:paraId="2FD4AC8D" w14:textId="68966087" w:rsidR="00C87CFE" w:rsidRPr="00F665AE" w:rsidRDefault="00C87CFE" w:rsidP="00C87CFE">
            <w:pPr>
              <w:jc w:val="center"/>
              <w:rPr>
                <w:ins w:id="15782" w:author="Στάθης Καπ" w:date="2023-03-03T03:54:00Z"/>
                <w:rFonts w:cstheme="minorHAnsi"/>
                <w:sz w:val="16"/>
                <w:szCs w:val="16"/>
              </w:rPr>
            </w:pPr>
            <w:ins w:id="15783" w:author="Στάθης Καπ" w:date="2023-03-03T03:54:00Z">
              <w:r w:rsidRPr="00F665AE">
                <w:rPr>
                  <w:rFonts w:ascii="Calibri" w:hAnsi="Calibri" w:cs="Calibri"/>
                  <w:color w:val="000000"/>
                  <w:sz w:val="16"/>
                  <w:szCs w:val="16"/>
                  <w:rPrChange w:id="15784" w:author="Στάθης Καπ" w:date="2023-03-03T03:55:00Z">
                    <w:rPr>
                      <w:rFonts w:ascii="Calibri" w:hAnsi="Calibri" w:cs="Calibri"/>
                      <w:color w:val="000000"/>
                      <w:sz w:val="18"/>
                      <w:szCs w:val="18"/>
                    </w:rPr>
                  </w:rPrChange>
                </w:rPr>
                <w:t>0.347</w:t>
              </w:r>
            </w:ins>
          </w:p>
        </w:tc>
        <w:tc>
          <w:tcPr>
            <w:tcW w:w="669" w:type="dxa"/>
            <w:vAlign w:val="center"/>
            <w:tcPrChange w:id="15785" w:author="Στάθης Καπ" w:date="2023-03-03T06:26:00Z">
              <w:tcPr>
                <w:tcW w:w="669" w:type="dxa"/>
                <w:vAlign w:val="center"/>
              </w:tcPr>
            </w:tcPrChange>
          </w:tcPr>
          <w:p w14:paraId="0CEC6F7F" w14:textId="6A27BB05" w:rsidR="00C87CFE" w:rsidRPr="00F665AE" w:rsidRDefault="00C87CFE" w:rsidP="00C87CFE">
            <w:pPr>
              <w:jc w:val="center"/>
              <w:rPr>
                <w:ins w:id="15786" w:author="Στάθης Καπ" w:date="2023-03-03T03:54:00Z"/>
                <w:rFonts w:cstheme="minorHAnsi"/>
                <w:sz w:val="16"/>
                <w:szCs w:val="16"/>
              </w:rPr>
            </w:pPr>
            <w:ins w:id="15787" w:author="Στάθης Καπ" w:date="2023-03-03T06:18:00Z">
              <w:r>
                <w:rPr>
                  <w:rFonts w:ascii="Calibri" w:hAnsi="Calibri" w:cstheme="minorHAnsi"/>
                  <w:color w:val="000000"/>
                  <w:sz w:val="16"/>
                  <w:szCs w:val="16"/>
                </w:rPr>
                <w:t>8.7</w:t>
              </w:r>
            </w:ins>
          </w:p>
        </w:tc>
        <w:tc>
          <w:tcPr>
            <w:tcW w:w="543" w:type="dxa"/>
            <w:vAlign w:val="bottom"/>
            <w:tcPrChange w:id="15788" w:author="Στάθης Καπ" w:date="2023-03-03T06:26:00Z">
              <w:tcPr>
                <w:tcW w:w="543" w:type="dxa"/>
                <w:vAlign w:val="bottom"/>
              </w:tcPr>
            </w:tcPrChange>
          </w:tcPr>
          <w:p w14:paraId="657E1F8B" w14:textId="6C0215EC" w:rsidR="00C87CFE" w:rsidRPr="00F665AE" w:rsidRDefault="00C87CFE" w:rsidP="00C87CFE">
            <w:pPr>
              <w:jc w:val="center"/>
              <w:rPr>
                <w:ins w:id="15789" w:author="Στάθης Καπ" w:date="2023-03-03T03:54:00Z"/>
                <w:rFonts w:cstheme="minorHAnsi"/>
                <w:sz w:val="16"/>
                <w:szCs w:val="16"/>
              </w:rPr>
            </w:pPr>
            <w:ins w:id="15790" w:author="Στάθης Καπ" w:date="2023-03-03T03:54:00Z">
              <w:r w:rsidRPr="00F665AE">
                <w:rPr>
                  <w:rFonts w:ascii="Calibri" w:hAnsi="Calibri" w:cs="Calibri"/>
                  <w:color w:val="000000"/>
                  <w:sz w:val="16"/>
                  <w:szCs w:val="16"/>
                  <w:rPrChange w:id="15791" w:author="Στάθης Καπ" w:date="2023-03-03T03:55:00Z">
                    <w:rPr>
                      <w:rFonts w:ascii="Calibri" w:hAnsi="Calibri" w:cs="Calibri"/>
                      <w:color w:val="000000"/>
                      <w:sz w:val="18"/>
                      <w:szCs w:val="18"/>
                    </w:rPr>
                  </w:rPrChange>
                </w:rPr>
                <w:t>931</w:t>
              </w:r>
            </w:ins>
          </w:p>
        </w:tc>
        <w:tc>
          <w:tcPr>
            <w:tcW w:w="621" w:type="dxa"/>
            <w:vAlign w:val="bottom"/>
            <w:tcPrChange w:id="15792" w:author="Στάθης Καπ" w:date="2023-03-03T06:26:00Z">
              <w:tcPr>
                <w:tcW w:w="621" w:type="dxa"/>
                <w:vAlign w:val="bottom"/>
              </w:tcPr>
            </w:tcPrChange>
          </w:tcPr>
          <w:p w14:paraId="328D117B" w14:textId="270FFABE" w:rsidR="00C87CFE" w:rsidRPr="00F665AE" w:rsidRDefault="00C87CFE" w:rsidP="00C87CFE">
            <w:pPr>
              <w:jc w:val="center"/>
              <w:rPr>
                <w:ins w:id="15793" w:author="Στάθης Καπ" w:date="2023-03-03T03:54:00Z"/>
                <w:rFonts w:cstheme="minorHAnsi"/>
                <w:sz w:val="16"/>
                <w:szCs w:val="16"/>
              </w:rPr>
            </w:pPr>
            <w:ins w:id="15794" w:author="Στάθης Καπ" w:date="2023-03-03T03:54:00Z">
              <w:r w:rsidRPr="00F665AE">
                <w:rPr>
                  <w:rFonts w:ascii="Calibri" w:hAnsi="Calibri" w:cs="Calibri"/>
                  <w:color w:val="000000"/>
                  <w:sz w:val="16"/>
                  <w:szCs w:val="16"/>
                  <w:rPrChange w:id="15795" w:author="Στάθης Καπ" w:date="2023-03-03T03:55:00Z">
                    <w:rPr>
                      <w:rFonts w:ascii="Calibri" w:hAnsi="Calibri" w:cs="Calibri"/>
                      <w:color w:val="000000"/>
                      <w:sz w:val="18"/>
                      <w:szCs w:val="18"/>
                    </w:rPr>
                  </w:rPrChange>
                </w:rPr>
                <w:t>0.332</w:t>
              </w:r>
            </w:ins>
          </w:p>
        </w:tc>
        <w:tc>
          <w:tcPr>
            <w:tcW w:w="669" w:type="dxa"/>
            <w:vAlign w:val="center"/>
            <w:tcPrChange w:id="15796" w:author="Στάθης Καπ" w:date="2023-03-03T06:26:00Z">
              <w:tcPr>
                <w:tcW w:w="669" w:type="dxa"/>
                <w:vAlign w:val="center"/>
              </w:tcPr>
            </w:tcPrChange>
          </w:tcPr>
          <w:p w14:paraId="68E46A6E" w14:textId="736B8BAD" w:rsidR="00C87CFE" w:rsidRPr="00F665AE" w:rsidRDefault="00C87CFE" w:rsidP="00C87CFE">
            <w:pPr>
              <w:jc w:val="center"/>
              <w:rPr>
                <w:ins w:id="15797" w:author="Στάθης Καπ" w:date="2023-03-03T03:54:00Z"/>
                <w:rFonts w:cstheme="minorHAnsi"/>
                <w:sz w:val="16"/>
                <w:szCs w:val="16"/>
              </w:rPr>
            </w:pPr>
            <w:ins w:id="15798" w:author="Στάθης Καπ" w:date="2023-03-03T06:18:00Z">
              <w:r>
                <w:rPr>
                  <w:rFonts w:ascii="Calibri" w:hAnsi="Calibri" w:cstheme="minorHAnsi"/>
                  <w:color w:val="000000"/>
                  <w:sz w:val="16"/>
                  <w:szCs w:val="16"/>
                </w:rPr>
                <w:t>-1.97</w:t>
              </w:r>
            </w:ins>
          </w:p>
        </w:tc>
        <w:tc>
          <w:tcPr>
            <w:tcW w:w="508" w:type="dxa"/>
            <w:vAlign w:val="bottom"/>
            <w:tcPrChange w:id="15799" w:author="Στάθης Καπ" w:date="2023-03-03T06:26:00Z">
              <w:tcPr>
                <w:tcW w:w="508" w:type="dxa"/>
                <w:vAlign w:val="bottom"/>
              </w:tcPr>
            </w:tcPrChange>
          </w:tcPr>
          <w:p w14:paraId="1DD3FA7F" w14:textId="2B13162E" w:rsidR="00C87CFE" w:rsidRPr="00F665AE" w:rsidRDefault="00C87CFE" w:rsidP="00C87CFE">
            <w:pPr>
              <w:jc w:val="center"/>
              <w:rPr>
                <w:ins w:id="15800" w:author="Στάθης Καπ" w:date="2023-03-03T03:54:00Z"/>
                <w:rFonts w:cstheme="minorHAnsi"/>
                <w:sz w:val="16"/>
                <w:szCs w:val="16"/>
              </w:rPr>
            </w:pPr>
            <w:ins w:id="15801" w:author="Στάθης Καπ" w:date="2023-03-03T03:54:00Z">
              <w:r w:rsidRPr="00F665AE">
                <w:rPr>
                  <w:rFonts w:ascii="Calibri" w:hAnsi="Calibri" w:cs="Calibri"/>
                  <w:color w:val="000000"/>
                  <w:sz w:val="16"/>
                  <w:szCs w:val="16"/>
                  <w:rPrChange w:id="15802" w:author="Στάθης Καπ" w:date="2023-03-03T03:55:00Z">
                    <w:rPr>
                      <w:rFonts w:ascii="Calibri" w:hAnsi="Calibri" w:cs="Calibri"/>
                      <w:color w:val="000000"/>
                      <w:sz w:val="18"/>
                      <w:szCs w:val="18"/>
                    </w:rPr>
                  </w:rPrChange>
                </w:rPr>
                <w:t>897</w:t>
              </w:r>
            </w:ins>
          </w:p>
        </w:tc>
        <w:tc>
          <w:tcPr>
            <w:tcW w:w="541" w:type="dxa"/>
            <w:vAlign w:val="bottom"/>
            <w:tcPrChange w:id="15803" w:author="Στάθης Καπ" w:date="2023-03-03T06:26:00Z">
              <w:tcPr>
                <w:tcW w:w="541" w:type="dxa"/>
                <w:vAlign w:val="bottom"/>
              </w:tcPr>
            </w:tcPrChange>
          </w:tcPr>
          <w:p w14:paraId="683D8944" w14:textId="16469D4F" w:rsidR="00C87CFE" w:rsidRPr="00F665AE" w:rsidRDefault="00C87CFE" w:rsidP="00C87CFE">
            <w:pPr>
              <w:jc w:val="center"/>
              <w:rPr>
                <w:ins w:id="15804" w:author="Στάθης Καπ" w:date="2023-03-03T03:54:00Z"/>
                <w:rFonts w:cstheme="minorHAnsi"/>
                <w:sz w:val="16"/>
                <w:szCs w:val="16"/>
              </w:rPr>
            </w:pPr>
            <w:ins w:id="15805" w:author="Στάθης Καπ" w:date="2023-03-03T03:54:00Z">
              <w:r w:rsidRPr="00F665AE">
                <w:rPr>
                  <w:rFonts w:ascii="Calibri" w:hAnsi="Calibri" w:cs="Calibri"/>
                  <w:color w:val="000000"/>
                  <w:sz w:val="16"/>
                  <w:szCs w:val="16"/>
                  <w:rPrChange w:id="15806" w:author="Στάθης Καπ" w:date="2023-03-03T03:55:00Z">
                    <w:rPr>
                      <w:rFonts w:ascii="Calibri" w:hAnsi="Calibri" w:cs="Calibri"/>
                      <w:color w:val="000000"/>
                      <w:sz w:val="18"/>
                      <w:szCs w:val="18"/>
                    </w:rPr>
                  </w:rPrChange>
                </w:rPr>
                <w:t>0.274</w:t>
              </w:r>
            </w:ins>
          </w:p>
        </w:tc>
        <w:tc>
          <w:tcPr>
            <w:tcW w:w="589" w:type="dxa"/>
            <w:vAlign w:val="center"/>
            <w:tcPrChange w:id="15807" w:author="Στάθης Καπ" w:date="2023-03-03T06:26:00Z">
              <w:tcPr>
                <w:tcW w:w="589" w:type="dxa"/>
                <w:vAlign w:val="center"/>
              </w:tcPr>
            </w:tcPrChange>
          </w:tcPr>
          <w:p w14:paraId="1BC7D936" w14:textId="1C704512" w:rsidR="00C87CFE" w:rsidRPr="00F665AE" w:rsidRDefault="00C87CFE" w:rsidP="00C87CFE">
            <w:pPr>
              <w:jc w:val="center"/>
              <w:rPr>
                <w:ins w:id="15808" w:author="Στάθης Καπ" w:date="2023-03-03T03:54:00Z"/>
                <w:rFonts w:cstheme="minorHAnsi"/>
                <w:sz w:val="16"/>
                <w:szCs w:val="16"/>
              </w:rPr>
            </w:pPr>
            <w:ins w:id="15809" w:author="Στάθης Καπ" w:date="2023-03-03T06:18:00Z">
              <w:r>
                <w:rPr>
                  <w:rFonts w:ascii="Calibri" w:hAnsi="Calibri" w:cstheme="minorHAnsi"/>
                  <w:color w:val="000000"/>
                  <w:sz w:val="16"/>
                  <w:szCs w:val="16"/>
                </w:rPr>
                <w:t>1.75</w:t>
              </w:r>
            </w:ins>
          </w:p>
        </w:tc>
        <w:tc>
          <w:tcPr>
            <w:tcW w:w="463" w:type="dxa"/>
            <w:vAlign w:val="bottom"/>
            <w:tcPrChange w:id="15810" w:author="Στάθης Καπ" w:date="2023-03-03T06:26:00Z">
              <w:tcPr>
                <w:tcW w:w="463" w:type="dxa"/>
                <w:vAlign w:val="bottom"/>
              </w:tcPr>
            </w:tcPrChange>
          </w:tcPr>
          <w:p w14:paraId="5CE4A87C" w14:textId="2E0D94D3" w:rsidR="00C87CFE" w:rsidRPr="00F665AE" w:rsidRDefault="00C87CFE" w:rsidP="00C87CFE">
            <w:pPr>
              <w:jc w:val="center"/>
              <w:rPr>
                <w:ins w:id="15811" w:author="Στάθης Καπ" w:date="2023-03-03T03:54:00Z"/>
                <w:rFonts w:cstheme="minorHAnsi"/>
                <w:sz w:val="16"/>
                <w:szCs w:val="16"/>
              </w:rPr>
            </w:pPr>
            <w:ins w:id="15812" w:author="Στάθης Καπ" w:date="2023-03-03T03:54:00Z">
              <w:r w:rsidRPr="00F665AE">
                <w:rPr>
                  <w:rFonts w:ascii="Calibri" w:hAnsi="Calibri" w:cs="Calibri"/>
                  <w:color w:val="000000"/>
                  <w:sz w:val="16"/>
                  <w:szCs w:val="16"/>
                  <w:rPrChange w:id="15813" w:author="Στάθης Καπ" w:date="2023-03-03T03:55:00Z">
                    <w:rPr>
                      <w:rFonts w:ascii="Calibri" w:hAnsi="Calibri" w:cs="Calibri"/>
                      <w:color w:val="000000"/>
                      <w:sz w:val="18"/>
                      <w:szCs w:val="18"/>
                    </w:rPr>
                  </w:rPrChange>
                </w:rPr>
                <w:t>897</w:t>
              </w:r>
            </w:ins>
          </w:p>
        </w:tc>
        <w:tc>
          <w:tcPr>
            <w:tcW w:w="541" w:type="dxa"/>
            <w:vAlign w:val="bottom"/>
            <w:tcPrChange w:id="15814" w:author="Στάθης Καπ" w:date="2023-03-03T06:26:00Z">
              <w:tcPr>
                <w:tcW w:w="541" w:type="dxa"/>
                <w:vAlign w:val="bottom"/>
              </w:tcPr>
            </w:tcPrChange>
          </w:tcPr>
          <w:p w14:paraId="4B207BE8" w14:textId="5A13342C" w:rsidR="00C87CFE" w:rsidRPr="00F665AE" w:rsidRDefault="00C87CFE" w:rsidP="00C87CFE">
            <w:pPr>
              <w:jc w:val="center"/>
              <w:rPr>
                <w:ins w:id="15815" w:author="Στάθης Καπ" w:date="2023-03-03T03:54:00Z"/>
                <w:rFonts w:cstheme="minorHAnsi"/>
                <w:sz w:val="16"/>
                <w:szCs w:val="16"/>
              </w:rPr>
            </w:pPr>
            <w:ins w:id="15816" w:author="Στάθης Καπ" w:date="2023-03-03T03:54:00Z">
              <w:r w:rsidRPr="00F665AE">
                <w:rPr>
                  <w:rFonts w:ascii="Calibri" w:hAnsi="Calibri" w:cs="Calibri"/>
                  <w:color w:val="000000"/>
                  <w:sz w:val="16"/>
                  <w:szCs w:val="16"/>
                  <w:rPrChange w:id="15817" w:author="Στάθης Καπ" w:date="2023-03-03T03:55:00Z">
                    <w:rPr>
                      <w:rFonts w:ascii="Calibri" w:hAnsi="Calibri" w:cs="Calibri"/>
                      <w:color w:val="000000"/>
                      <w:sz w:val="18"/>
                      <w:szCs w:val="18"/>
                    </w:rPr>
                  </w:rPrChange>
                </w:rPr>
                <w:t>0.217</w:t>
              </w:r>
            </w:ins>
          </w:p>
        </w:tc>
        <w:tc>
          <w:tcPr>
            <w:tcW w:w="589" w:type="dxa"/>
            <w:vAlign w:val="center"/>
            <w:tcPrChange w:id="15818" w:author="Στάθης Καπ" w:date="2023-03-03T06:26:00Z">
              <w:tcPr>
                <w:tcW w:w="589" w:type="dxa"/>
                <w:vAlign w:val="center"/>
              </w:tcPr>
            </w:tcPrChange>
          </w:tcPr>
          <w:p w14:paraId="383E4B79" w14:textId="0C9DA7F3" w:rsidR="00C87CFE" w:rsidRPr="00F665AE" w:rsidRDefault="00C87CFE" w:rsidP="00C87CFE">
            <w:pPr>
              <w:jc w:val="center"/>
              <w:rPr>
                <w:ins w:id="15819" w:author="Στάθης Καπ" w:date="2023-03-03T03:54:00Z"/>
                <w:rFonts w:cstheme="minorHAnsi"/>
                <w:sz w:val="16"/>
                <w:szCs w:val="16"/>
              </w:rPr>
            </w:pPr>
            <w:ins w:id="15820" w:author="Στάθης Καπ" w:date="2023-03-03T06:19:00Z">
              <w:r>
                <w:rPr>
                  <w:rFonts w:ascii="Calibri" w:hAnsi="Calibri" w:cstheme="minorHAnsi"/>
                  <w:color w:val="000000"/>
                  <w:sz w:val="16"/>
                  <w:szCs w:val="16"/>
                </w:rPr>
                <w:t>1.75</w:t>
              </w:r>
            </w:ins>
          </w:p>
        </w:tc>
      </w:tr>
      <w:tr w:rsidR="00C87CFE" w:rsidRPr="00BB05AC" w14:paraId="023D5576" w14:textId="77777777" w:rsidTr="00F03C40">
        <w:tblPrEx>
          <w:tblW w:w="0" w:type="auto"/>
          <w:tblBorders>
            <w:insideH w:val="none" w:sz="0" w:space="0" w:color="auto"/>
            <w:insideV w:val="none" w:sz="0" w:space="0" w:color="auto"/>
          </w:tblBorders>
          <w:tblCellMar>
            <w:left w:w="0" w:type="dxa"/>
            <w:right w:w="0" w:type="dxa"/>
          </w:tblCellMar>
          <w:tblPrExChange w:id="1582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822" w:author="Στάθης Καπ" w:date="2023-03-03T03:54:00Z"/>
        </w:trPr>
        <w:tc>
          <w:tcPr>
            <w:tcW w:w="515" w:type="dxa"/>
            <w:tcBorders>
              <w:top w:val="nil"/>
              <w:bottom w:val="nil"/>
              <w:right w:val="single" w:sz="4" w:space="0" w:color="auto"/>
            </w:tcBorders>
            <w:shd w:val="clear" w:color="auto" w:fill="E7E6E6" w:themeFill="background2"/>
            <w:vAlign w:val="bottom"/>
            <w:tcPrChange w:id="15823" w:author="Στάθης Καπ" w:date="2023-03-03T06:26:00Z">
              <w:tcPr>
                <w:tcW w:w="515" w:type="dxa"/>
                <w:vAlign w:val="center"/>
              </w:tcPr>
            </w:tcPrChange>
          </w:tcPr>
          <w:p w14:paraId="122EB780" w14:textId="2DC56DCD" w:rsidR="00C87CFE" w:rsidRPr="00F665AE" w:rsidRDefault="00C87CFE" w:rsidP="00C87CFE">
            <w:pPr>
              <w:jc w:val="center"/>
              <w:rPr>
                <w:ins w:id="15824" w:author="Στάθης Καπ" w:date="2023-03-03T03:54:00Z"/>
                <w:sz w:val="16"/>
                <w:szCs w:val="16"/>
              </w:rPr>
            </w:pPr>
            <w:ins w:id="15825" w:author="Στάθης Καπ" w:date="2023-03-03T03:54:00Z">
              <w:r w:rsidRPr="00F665AE">
                <w:rPr>
                  <w:rFonts w:ascii="Calibri" w:hAnsi="Calibri" w:cs="Calibri"/>
                  <w:color w:val="000000"/>
                  <w:sz w:val="16"/>
                  <w:szCs w:val="16"/>
                  <w:rPrChange w:id="15826" w:author="Στάθης Καπ" w:date="2023-03-03T03:55:00Z">
                    <w:rPr>
                      <w:rFonts w:ascii="Calibri" w:hAnsi="Calibri" w:cs="Calibri"/>
                      <w:color w:val="000000"/>
                      <w:sz w:val="18"/>
                      <w:szCs w:val="18"/>
                    </w:rPr>
                  </w:rPrChange>
                </w:rPr>
                <w:t>r211</w:t>
              </w:r>
            </w:ins>
          </w:p>
        </w:tc>
        <w:tc>
          <w:tcPr>
            <w:tcW w:w="560" w:type="dxa"/>
            <w:tcBorders>
              <w:left w:val="single" w:sz="4" w:space="0" w:color="auto"/>
            </w:tcBorders>
            <w:tcPrChange w:id="15827" w:author="Στάθης Καπ" w:date="2023-03-03T06:26:00Z">
              <w:tcPr>
                <w:tcW w:w="560" w:type="dxa"/>
              </w:tcPr>
            </w:tcPrChange>
          </w:tcPr>
          <w:p w14:paraId="254275EE" w14:textId="0A1227F2" w:rsidR="00C87CFE" w:rsidRPr="00F665AE" w:rsidRDefault="00C87CFE" w:rsidP="00C87CFE">
            <w:pPr>
              <w:jc w:val="center"/>
              <w:rPr>
                <w:ins w:id="15828" w:author="Στάθης Καπ" w:date="2023-03-03T03:54:00Z"/>
                <w:rFonts w:cstheme="minorHAnsi"/>
                <w:sz w:val="16"/>
                <w:szCs w:val="16"/>
              </w:rPr>
            </w:pPr>
            <w:ins w:id="15829" w:author="Στάθης Καπ" w:date="2023-03-03T03:54:00Z">
              <w:r w:rsidRPr="00F665AE">
                <w:rPr>
                  <w:sz w:val="16"/>
                  <w:szCs w:val="16"/>
                  <w:rPrChange w:id="15830" w:author="Στάθης Καπ" w:date="2023-03-03T03:55:00Z">
                    <w:rPr>
                      <w:sz w:val="18"/>
                      <w:szCs w:val="18"/>
                    </w:rPr>
                  </w:rPrChange>
                </w:rPr>
                <w:t>1051</w:t>
              </w:r>
            </w:ins>
          </w:p>
        </w:tc>
        <w:tc>
          <w:tcPr>
            <w:tcW w:w="855" w:type="dxa"/>
            <w:tcPrChange w:id="15831" w:author="Στάθης Καπ" w:date="2023-03-03T06:26:00Z">
              <w:tcPr>
                <w:tcW w:w="855" w:type="dxa"/>
              </w:tcPr>
            </w:tcPrChange>
          </w:tcPr>
          <w:p w14:paraId="01B2E96E" w14:textId="7593138D" w:rsidR="00C87CFE" w:rsidRPr="00F665AE" w:rsidRDefault="00C87CFE" w:rsidP="00C87CFE">
            <w:pPr>
              <w:jc w:val="center"/>
              <w:rPr>
                <w:ins w:id="15832" w:author="Στάθης Καπ" w:date="2023-03-03T03:54:00Z"/>
                <w:rFonts w:cstheme="minorHAnsi"/>
                <w:sz w:val="16"/>
                <w:szCs w:val="16"/>
              </w:rPr>
            </w:pPr>
            <w:ins w:id="15833" w:author="Στάθης Καπ" w:date="2023-03-03T03:54:00Z">
              <w:r w:rsidRPr="00F665AE">
                <w:rPr>
                  <w:sz w:val="16"/>
                  <w:szCs w:val="16"/>
                  <w:rPrChange w:id="15834" w:author="Στάθης Καπ" w:date="2023-03-03T03:55:00Z">
                    <w:rPr>
                      <w:sz w:val="18"/>
                      <w:szCs w:val="18"/>
                    </w:rPr>
                  </w:rPrChange>
                </w:rPr>
                <w:t>1023</w:t>
              </w:r>
            </w:ins>
          </w:p>
        </w:tc>
        <w:tc>
          <w:tcPr>
            <w:tcW w:w="544" w:type="dxa"/>
            <w:vAlign w:val="bottom"/>
            <w:tcPrChange w:id="15835" w:author="Στάθης Καπ" w:date="2023-03-03T06:26:00Z">
              <w:tcPr>
                <w:tcW w:w="544" w:type="dxa"/>
                <w:vAlign w:val="bottom"/>
              </w:tcPr>
            </w:tcPrChange>
          </w:tcPr>
          <w:p w14:paraId="47B1DCC1" w14:textId="2662019C" w:rsidR="00C87CFE" w:rsidRPr="00F665AE" w:rsidRDefault="00C87CFE" w:rsidP="00C87CFE">
            <w:pPr>
              <w:jc w:val="center"/>
              <w:rPr>
                <w:ins w:id="15836" w:author="Στάθης Καπ" w:date="2023-03-03T03:54:00Z"/>
                <w:rFonts w:cstheme="minorHAnsi"/>
                <w:sz w:val="16"/>
                <w:szCs w:val="16"/>
              </w:rPr>
            </w:pPr>
            <w:ins w:id="15837" w:author="Στάθης Καπ" w:date="2023-03-03T03:54:00Z">
              <w:r w:rsidRPr="00F665AE">
                <w:rPr>
                  <w:rFonts w:ascii="Calibri" w:hAnsi="Calibri" w:cs="Calibri"/>
                  <w:color w:val="000000"/>
                  <w:sz w:val="16"/>
                  <w:szCs w:val="16"/>
                  <w:rPrChange w:id="15838" w:author="Στάθης Καπ" w:date="2023-03-03T03:55:00Z">
                    <w:rPr>
                      <w:rFonts w:ascii="Calibri" w:hAnsi="Calibri" w:cs="Calibri"/>
                      <w:color w:val="000000"/>
                      <w:sz w:val="18"/>
                      <w:szCs w:val="18"/>
                    </w:rPr>
                  </w:rPrChange>
                </w:rPr>
                <w:t>1001</w:t>
              </w:r>
            </w:ins>
          </w:p>
        </w:tc>
        <w:tc>
          <w:tcPr>
            <w:tcW w:w="621" w:type="dxa"/>
            <w:vAlign w:val="bottom"/>
            <w:tcPrChange w:id="15839" w:author="Στάθης Καπ" w:date="2023-03-03T06:26:00Z">
              <w:tcPr>
                <w:tcW w:w="621" w:type="dxa"/>
                <w:vAlign w:val="bottom"/>
              </w:tcPr>
            </w:tcPrChange>
          </w:tcPr>
          <w:p w14:paraId="0D6EB003" w14:textId="18E47B0A" w:rsidR="00C87CFE" w:rsidRPr="00F665AE" w:rsidRDefault="00C87CFE" w:rsidP="00C87CFE">
            <w:pPr>
              <w:jc w:val="center"/>
              <w:rPr>
                <w:ins w:id="15840" w:author="Στάθης Καπ" w:date="2023-03-03T03:54:00Z"/>
                <w:rFonts w:cstheme="minorHAnsi"/>
                <w:sz w:val="16"/>
                <w:szCs w:val="16"/>
              </w:rPr>
            </w:pPr>
            <w:ins w:id="15841" w:author="Στάθης Καπ" w:date="2023-03-03T03:54:00Z">
              <w:r w:rsidRPr="00F665AE">
                <w:rPr>
                  <w:rFonts w:ascii="Calibri" w:hAnsi="Calibri" w:cs="Calibri"/>
                  <w:color w:val="000000"/>
                  <w:sz w:val="16"/>
                  <w:szCs w:val="16"/>
                  <w:rPrChange w:id="15842" w:author="Στάθης Καπ" w:date="2023-03-03T03:55:00Z">
                    <w:rPr>
                      <w:rFonts w:ascii="Calibri" w:hAnsi="Calibri" w:cs="Calibri"/>
                      <w:color w:val="000000"/>
                      <w:sz w:val="18"/>
                      <w:szCs w:val="18"/>
                    </w:rPr>
                  </w:rPrChange>
                </w:rPr>
                <w:t>0.409</w:t>
              </w:r>
            </w:ins>
          </w:p>
        </w:tc>
        <w:tc>
          <w:tcPr>
            <w:tcW w:w="669" w:type="dxa"/>
            <w:vAlign w:val="center"/>
            <w:tcPrChange w:id="15843" w:author="Στάθης Καπ" w:date="2023-03-03T06:26:00Z">
              <w:tcPr>
                <w:tcW w:w="669" w:type="dxa"/>
                <w:vAlign w:val="center"/>
              </w:tcPr>
            </w:tcPrChange>
          </w:tcPr>
          <w:p w14:paraId="6A6309AD" w14:textId="113EAE7F" w:rsidR="00C87CFE" w:rsidRPr="00F665AE" w:rsidRDefault="00C87CFE" w:rsidP="00C87CFE">
            <w:pPr>
              <w:jc w:val="center"/>
              <w:rPr>
                <w:ins w:id="15844" w:author="Στάθης Καπ" w:date="2023-03-03T03:54:00Z"/>
                <w:rFonts w:cstheme="minorHAnsi"/>
                <w:sz w:val="16"/>
                <w:szCs w:val="16"/>
              </w:rPr>
            </w:pPr>
            <w:ins w:id="15845" w:author="Στάθης Καπ" w:date="2023-03-03T06:18:00Z">
              <w:r>
                <w:rPr>
                  <w:rFonts w:ascii="Calibri" w:hAnsi="Calibri" w:cstheme="minorHAnsi"/>
                  <w:color w:val="000000"/>
                  <w:sz w:val="16"/>
                  <w:szCs w:val="16"/>
                </w:rPr>
                <w:t>4.76</w:t>
              </w:r>
            </w:ins>
          </w:p>
        </w:tc>
        <w:tc>
          <w:tcPr>
            <w:tcW w:w="543" w:type="dxa"/>
            <w:vAlign w:val="bottom"/>
            <w:tcPrChange w:id="15846" w:author="Στάθης Καπ" w:date="2023-03-03T06:26:00Z">
              <w:tcPr>
                <w:tcW w:w="543" w:type="dxa"/>
                <w:vAlign w:val="bottom"/>
              </w:tcPr>
            </w:tcPrChange>
          </w:tcPr>
          <w:p w14:paraId="74772097" w14:textId="1050FF69" w:rsidR="00C87CFE" w:rsidRPr="00F665AE" w:rsidRDefault="00C87CFE" w:rsidP="00C87CFE">
            <w:pPr>
              <w:jc w:val="center"/>
              <w:rPr>
                <w:ins w:id="15847" w:author="Στάθης Καπ" w:date="2023-03-03T03:54:00Z"/>
                <w:rFonts w:cstheme="minorHAnsi"/>
                <w:sz w:val="16"/>
                <w:szCs w:val="16"/>
              </w:rPr>
            </w:pPr>
            <w:ins w:id="15848" w:author="Στάθης Καπ" w:date="2023-03-03T03:54:00Z">
              <w:r w:rsidRPr="00F665AE">
                <w:rPr>
                  <w:rFonts w:ascii="Calibri" w:hAnsi="Calibri" w:cs="Calibri"/>
                  <w:color w:val="000000"/>
                  <w:sz w:val="16"/>
                  <w:szCs w:val="16"/>
                  <w:rPrChange w:id="15849" w:author="Στάθης Καπ" w:date="2023-03-03T03:55:00Z">
                    <w:rPr>
                      <w:rFonts w:ascii="Calibri" w:hAnsi="Calibri" w:cs="Calibri"/>
                      <w:color w:val="000000"/>
                      <w:sz w:val="18"/>
                      <w:szCs w:val="18"/>
                    </w:rPr>
                  </w:rPrChange>
                </w:rPr>
                <w:t>962</w:t>
              </w:r>
            </w:ins>
          </w:p>
        </w:tc>
        <w:tc>
          <w:tcPr>
            <w:tcW w:w="621" w:type="dxa"/>
            <w:vAlign w:val="bottom"/>
            <w:tcPrChange w:id="15850" w:author="Στάθης Καπ" w:date="2023-03-03T06:26:00Z">
              <w:tcPr>
                <w:tcW w:w="621" w:type="dxa"/>
                <w:vAlign w:val="bottom"/>
              </w:tcPr>
            </w:tcPrChange>
          </w:tcPr>
          <w:p w14:paraId="192A2C88" w14:textId="0E630B48" w:rsidR="00C87CFE" w:rsidRPr="00F665AE" w:rsidRDefault="00C87CFE" w:rsidP="00C87CFE">
            <w:pPr>
              <w:jc w:val="center"/>
              <w:rPr>
                <w:ins w:id="15851" w:author="Στάθης Καπ" w:date="2023-03-03T03:54:00Z"/>
                <w:rFonts w:cstheme="minorHAnsi"/>
                <w:sz w:val="16"/>
                <w:szCs w:val="16"/>
              </w:rPr>
            </w:pPr>
            <w:ins w:id="15852" w:author="Στάθης Καπ" w:date="2023-03-03T03:54:00Z">
              <w:r w:rsidRPr="00F665AE">
                <w:rPr>
                  <w:rFonts w:ascii="Calibri" w:hAnsi="Calibri" w:cs="Calibri"/>
                  <w:color w:val="000000"/>
                  <w:sz w:val="16"/>
                  <w:szCs w:val="16"/>
                  <w:rPrChange w:id="15853" w:author="Στάθης Καπ" w:date="2023-03-03T03:55:00Z">
                    <w:rPr>
                      <w:rFonts w:ascii="Calibri" w:hAnsi="Calibri" w:cs="Calibri"/>
                      <w:color w:val="000000"/>
                      <w:sz w:val="18"/>
                      <w:szCs w:val="18"/>
                    </w:rPr>
                  </w:rPrChange>
                </w:rPr>
                <w:t>0.278</w:t>
              </w:r>
            </w:ins>
          </w:p>
        </w:tc>
        <w:tc>
          <w:tcPr>
            <w:tcW w:w="669" w:type="dxa"/>
            <w:vAlign w:val="center"/>
            <w:tcPrChange w:id="15854" w:author="Στάθης Καπ" w:date="2023-03-03T06:26:00Z">
              <w:tcPr>
                <w:tcW w:w="669" w:type="dxa"/>
                <w:vAlign w:val="center"/>
              </w:tcPr>
            </w:tcPrChange>
          </w:tcPr>
          <w:p w14:paraId="01FB11A3" w14:textId="7FDA6574" w:rsidR="00C87CFE" w:rsidRPr="00F665AE" w:rsidRDefault="00C87CFE" w:rsidP="00C87CFE">
            <w:pPr>
              <w:jc w:val="center"/>
              <w:rPr>
                <w:ins w:id="15855" w:author="Στάθης Καπ" w:date="2023-03-03T03:54:00Z"/>
                <w:rFonts w:cstheme="minorHAnsi"/>
                <w:sz w:val="16"/>
                <w:szCs w:val="16"/>
              </w:rPr>
            </w:pPr>
            <w:ins w:id="15856" w:author="Στάθης Καπ" w:date="2023-03-03T06:18:00Z">
              <w:r>
                <w:rPr>
                  <w:rFonts w:ascii="Calibri" w:hAnsi="Calibri" w:cstheme="minorHAnsi"/>
                  <w:color w:val="000000"/>
                  <w:sz w:val="16"/>
                  <w:szCs w:val="16"/>
                </w:rPr>
                <w:t>3.9</w:t>
              </w:r>
            </w:ins>
          </w:p>
        </w:tc>
        <w:tc>
          <w:tcPr>
            <w:tcW w:w="508" w:type="dxa"/>
            <w:vAlign w:val="bottom"/>
            <w:tcPrChange w:id="15857" w:author="Στάθης Καπ" w:date="2023-03-03T06:26:00Z">
              <w:tcPr>
                <w:tcW w:w="508" w:type="dxa"/>
                <w:vAlign w:val="bottom"/>
              </w:tcPr>
            </w:tcPrChange>
          </w:tcPr>
          <w:p w14:paraId="17E03E7C" w14:textId="08B47C1C" w:rsidR="00C87CFE" w:rsidRPr="00F665AE" w:rsidRDefault="00C87CFE" w:rsidP="00C87CFE">
            <w:pPr>
              <w:jc w:val="center"/>
              <w:rPr>
                <w:ins w:id="15858" w:author="Στάθης Καπ" w:date="2023-03-03T03:54:00Z"/>
                <w:rFonts w:cstheme="minorHAnsi"/>
                <w:sz w:val="16"/>
                <w:szCs w:val="16"/>
              </w:rPr>
            </w:pPr>
            <w:ins w:id="15859" w:author="Στάθης Καπ" w:date="2023-03-03T03:54:00Z">
              <w:r w:rsidRPr="00F665AE">
                <w:rPr>
                  <w:rFonts w:ascii="Calibri" w:hAnsi="Calibri" w:cs="Calibri"/>
                  <w:color w:val="000000"/>
                  <w:sz w:val="16"/>
                  <w:szCs w:val="16"/>
                  <w:rPrChange w:id="15860" w:author="Στάθης Καπ" w:date="2023-03-03T03:55:00Z">
                    <w:rPr>
                      <w:rFonts w:ascii="Calibri" w:hAnsi="Calibri" w:cs="Calibri"/>
                      <w:color w:val="000000"/>
                      <w:sz w:val="18"/>
                      <w:szCs w:val="18"/>
                    </w:rPr>
                  </w:rPrChange>
                </w:rPr>
                <w:t>960</w:t>
              </w:r>
            </w:ins>
          </w:p>
        </w:tc>
        <w:tc>
          <w:tcPr>
            <w:tcW w:w="541" w:type="dxa"/>
            <w:vAlign w:val="bottom"/>
            <w:tcPrChange w:id="15861" w:author="Στάθης Καπ" w:date="2023-03-03T06:26:00Z">
              <w:tcPr>
                <w:tcW w:w="541" w:type="dxa"/>
                <w:vAlign w:val="bottom"/>
              </w:tcPr>
            </w:tcPrChange>
          </w:tcPr>
          <w:p w14:paraId="10C9CB3B" w14:textId="0F0A056F" w:rsidR="00C87CFE" w:rsidRPr="00F665AE" w:rsidRDefault="00C87CFE" w:rsidP="00C87CFE">
            <w:pPr>
              <w:jc w:val="center"/>
              <w:rPr>
                <w:ins w:id="15862" w:author="Στάθης Καπ" w:date="2023-03-03T03:54:00Z"/>
                <w:rFonts w:cstheme="minorHAnsi"/>
                <w:sz w:val="16"/>
                <w:szCs w:val="16"/>
              </w:rPr>
            </w:pPr>
            <w:ins w:id="15863" w:author="Στάθης Καπ" w:date="2023-03-03T03:54:00Z">
              <w:r w:rsidRPr="00F665AE">
                <w:rPr>
                  <w:rFonts w:ascii="Calibri" w:hAnsi="Calibri" w:cs="Calibri"/>
                  <w:color w:val="000000"/>
                  <w:sz w:val="16"/>
                  <w:szCs w:val="16"/>
                  <w:rPrChange w:id="15864" w:author="Στάθης Καπ" w:date="2023-03-03T03:55:00Z">
                    <w:rPr>
                      <w:rFonts w:ascii="Calibri" w:hAnsi="Calibri" w:cs="Calibri"/>
                      <w:color w:val="000000"/>
                      <w:sz w:val="18"/>
                      <w:szCs w:val="18"/>
                    </w:rPr>
                  </w:rPrChange>
                </w:rPr>
                <w:t>0.295</w:t>
              </w:r>
            </w:ins>
          </w:p>
        </w:tc>
        <w:tc>
          <w:tcPr>
            <w:tcW w:w="589" w:type="dxa"/>
            <w:vAlign w:val="center"/>
            <w:tcPrChange w:id="15865" w:author="Στάθης Καπ" w:date="2023-03-03T06:26:00Z">
              <w:tcPr>
                <w:tcW w:w="589" w:type="dxa"/>
                <w:vAlign w:val="center"/>
              </w:tcPr>
            </w:tcPrChange>
          </w:tcPr>
          <w:p w14:paraId="2886590C" w14:textId="1A167D63" w:rsidR="00C87CFE" w:rsidRPr="00F665AE" w:rsidRDefault="00C87CFE" w:rsidP="00C87CFE">
            <w:pPr>
              <w:jc w:val="center"/>
              <w:rPr>
                <w:ins w:id="15866" w:author="Στάθης Καπ" w:date="2023-03-03T03:54:00Z"/>
                <w:rFonts w:cstheme="minorHAnsi"/>
                <w:sz w:val="16"/>
                <w:szCs w:val="16"/>
              </w:rPr>
            </w:pPr>
            <w:ins w:id="15867" w:author="Στάθης Καπ" w:date="2023-03-03T06:18:00Z">
              <w:r>
                <w:rPr>
                  <w:rFonts w:ascii="Calibri" w:hAnsi="Calibri" w:cstheme="minorHAnsi"/>
                  <w:color w:val="000000"/>
                  <w:sz w:val="16"/>
                  <w:szCs w:val="16"/>
                </w:rPr>
                <w:t>4.1</w:t>
              </w:r>
            </w:ins>
          </w:p>
        </w:tc>
        <w:tc>
          <w:tcPr>
            <w:tcW w:w="463" w:type="dxa"/>
            <w:vAlign w:val="bottom"/>
            <w:tcPrChange w:id="15868" w:author="Στάθης Καπ" w:date="2023-03-03T06:26:00Z">
              <w:tcPr>
                <w:tcW w:w="463" w:type="dxa"/>
                <w:vAlign w:val="bottom"/>
              </w:tcPr>
            </w:tcPrChange>
          </w:tcPr>
          <w:p w14:paraId="4512E731" w14:textId="0E7F1CD6" w:rsidR="00C87CFE" w:rsidRPr="00F665AE" w:rsidRDefault="00C87CFE" w:rsidP="00C87CFE">
            <w:pPr>
              <w:jc w:val="center"/>
              <w:rPr>
                <w:ins w:id="15869" w:author="Στάθης Καπ" w:date="2023-03-03T03:54:00Z"/>
                <w:rFonts w:cstheme="minorHAnsi"/>
                <w:sz w:val="16"/>
                <w:szCs w:val="16"/>
              </w:rPr>
            </w:pPr>
            <w:ins w:id="15870" w:author="Στάθης Καπ" w:date="2023-03-03T03:54:00Z">
              <w:r w:rsidRPr="00F665AE">
                <w:rPr>
                  <w:rFonts w:ascii="Calibri" w:hAnsi="Calibri" w:cs="Calibri"/>
                  <w:color w:val="000000"/>
                  <w:sz w:val="16"/>
                  <w:szCs w:val="16"/>
                  <w:rPrChange w:id="15871" w:author="Στάθης Καπ" w:date="2023-03-03T03:55:00Z">
                    <w:rPr>
                      <w:rFonts w:ascii="Calibri" w:hAnsi="Calibri" w:cs="Calibri"/>
                      <w:color w:val="000000"/>
                      <w:sz w:val="18"/>
                      <w:szCs w:val="18"/>
                    </w:rPr>
                  </w:rPrChange>
                </w:rPr>
                <w:t>985</w:t>
              </w:r>
            </w:ins>
          </w:p>
        </w:tc>
        <w:tc>
          <w:tcPr>
            <w:tcW w:w="541" w:type="dxa"/>
            <w:vAlign w:val="bottom"/>
            <w:tcPrChange w:id="15872" w:author="Στάθης Καπ" w:date="2023-03-03T06:26:00Z">
              <w:tcPr>
                <w:tcW w:w="541" w:type="dxa"/>
                <w:vAlign w:val="bottom"/>
              </w:tcPr>
            </w:tcPrChange>
          </w:tcPr>
          <w:p w14:paraId="013C27BC" w14:textId="3D820958" w:rsidR="00C87CFE" w:rsidRPr="00F665AE" w:rsidRDefault="00C87CFE" w:rsidP="00C87CFE">
            <w:pPr>
              <w:jc w:val="center"/>
              <w:rPr>
                <w:ins w:id="15873" w:author="Στάθης Καπ" w:date="2023-03-03T03:54:00Z"/>
                <w:rFonts w:cstheme="minorHAnsi"/>
                <w:sz w:val="16"/>
                <w:szCs w:val="16"/>
              </w:rPr>
            </w:pPr>
            <w:ins w:id="15874" w:author="Στάθης Καπ" w:date="2023-03-03T03:54:00Z">
              <w:r w:rsidRPr="00F665AE">
                <w:rPr>
                  <w:rFonts w:ascii="Calibri" w:hAnsi="Calibri" w:cs="Calibri"/>
                  <w:color w:val="000000"/>
                  <w:sz w:val="16"/>
                  <w:szCs w:val="16"/>
                  <w:rPrChange w:id="15875" w:author="Στάθης Καπ" w:date="2023-03-03T03:55:00Z">
                    <w:rPr>
                      <w:rFonts w:ascii="Calibri" w:hAnsi="Calibri" w:cs="Calibri"/>
                      <w:color w:val="000000"/>
                      <w:sz w:val="18"/>
                      <w:szCs w:val="18"/>
                    </w:rPr>
                  </w:rPrChange>
                </w:rPr>
                <w:t>0.201</w:t>
              </w:r>
            </w:ins>
          </w:p>
        </w:tc>
        <w:tc>
          <w:tcPr>
            <w:tcW w:w="589" w:type="dxa"/>
            <w:vAlign w:val="center"/>
            <w:tcPrChange w:id="15876" w:author="Στάθης Καπ" w:date="2023-03-03T06:26:00Z">
              <w:tcPr>
                <w:tcW w:w="589" w:type="dxa"/>
                <w:vAlign w:val="center"/>
              </w:tcPr>
            </w:tcPrChange>
          </w:tcPr>
          <w:p w14:paraId="7BCCFE1B" w14:textId="1740C469" w:rsidR="00C87CFE" w:rsidRPr="00F665AE" w:rsidRDefault="00C87CFE" w:rsidP="00C87CFE">
            <w:pPr>
              <w:jc w:val="center"/>
              <w:rPr>
                <w:ins w:id="15877" w:author="Στάθης Καπ" w:date="2023-03-03T03:54:00Z"/>
                <w:rFonts w:cstheme="minorHAnsi"/>
                <w:sz w:val="16"/>
                <w:szCs w:val="16"/>
              </w:rPr>
            </w:pPr>
            <w:ins w:id="15878" w:author="Στάθης Καπ" w:date="2023-03-03T06:19:00Z">
              <w:r>
                <w:rPr>
                  <w:rFonts w:ascii="Calibri" w:hAnsi="Calibri" w:cstheme="minorHAnsi"/>
                  <w:color w:val="000000"/>
                  <w:sz w:val="16"/>
                  <w:szCs w:val="16"/>
                </w:rPr>
                <w:t>1.6</w:t>
              </w:r>
            </w:ins>
          </w:p>
        </w:tc>
      </w:tr>
      <w:tr w:rsidR="00C87CFE" w:rsidRPr="00BB05AC" w14:paraId="06284682" w14:textId="77777777" w:rsidTr="00F03C40">
        <w:tblPrEx>
          <w:tblW w:w="0" w:type="auto"/>
          <w:tblBorders>
            <w:insideH w:val="none" w:sz="0" w:space="0" w:color="auto"/>
            <w:insideV w:val="none" w:sz="0" w:space="0" w:color="auto"/>
          </w:tblBorders>
          <w:tblCellMar>
            <w:left w:w="0" w:type="dxa"/>
            <w:right w:w="0" w:type="dxa"/>
          </w:tblCellMar>
          <w:tblPrExChange w:id="1587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880" w:author="Στάθης Καπ" w:date="2023-03-03T03:54:00Z"/>
        </w:trPr>
        <w:tc>
          <w:tcPr>
            <w:tcW w:w="515" w:type="dxa"/>
            <w:tcBorders>
              <w:top w:val="nil"/>
              <w:bottom w:val="nil"/>
              <w:right w:val="single" w:sz="4" w:space="0" w:color="auto"/>
            </w:tcBorders>
            <w:shd w:val="clear" w:color="auto" w:fill="E7E6E6" w:themeFill="background2"/>
            <w:vAlign w:val="bottom"/>
            <w:tcPrChange w:id="15881" w:author="Στάθης Καπ" w:date="2023-03-03T06:26:00Z">
              <w:tcPr>
                <w:tcW w:w="515" w:type="dxa"/>
                <w:vAlign w:val="center"/>
              </w:tcPr>
            </w:tcPrChange>
          </w:tcPr>
          <w:p w14:paraId="22F32D90" w14:textId="40AD595F" w:rsidR="00C87CFE" w:rsidRPr="00F665AE" w:rsidRDefault="00C87CFE" w:rsidP="00C87CFE">
            <w:pPr>
              <w:jc w:val="center"/>
              <w:rPr>
                <w:ins w:id="15882" w:author="Στάθης Καπ" w:date="2023-03-03T03:54:00Z"/>
                <w:sz w:val="16"/>
                <w:szCs w:val="16"/>
              </w:rPr>
            </w:pPr>
            <w:ins w:id="15883" w:author="Στάθης Καπ" w:date="2023-03-03T03:54:00Z">
              <w:r w:rsidRPr="00F665AE">
                <w:rPr>
                  <w:rFonts w:ascii="Calibri" w:hAnsi="Calibri" w:cs="Calibri"/>
                  <w:color w:val="000000"/>
                  <w:sz w:val="16"/>
                  <w:szCs w:val="16"/>
                  <w:rPrChange w:id="15884" w:author="Στάθης Καπ" w:date="2023-03-03T03:55:00Z">
                    <w:rPr>
                      <w:rFonts w:ascii="Calibri" w:hAnsi="Calibri" w:cs="Calibri"/>
                      <w:color w:val="000000"/>
                      <w:sz w:val="18"/>
                      <w:szCs w:val="18"/>
                    </w:rPr>
                  </w:rPrChange>
                </w:rPr>
                <w:t>rc101</w:t>
              </w:r>
            </w:ins>
          </w:p>
        </w:tc>
        <w:tc>
          <w:tcPr>
            <w:tcW w:w="560" w:type="dxa"/>
            <w:tcBorders>
              <w:left w:val="single" w:sz="4" w:space="0" w:color="auto"/>
            </w:tcBorders>
            <w:tcPrChange w:id="15885" w:author="Στάθης Καπ" w:date="2023-03-03T06:26:00Z">
              <w:tcPr>
                <w:tcW w:w="560" w:type="dxa"/>
              </w:tcPr>
            </w:tcPrChange>
          </w:tcPr>
          <w:p w14:paraId="6627AC66" w14:textId="554A7AA3" w:rsidR="00C87CFE" w:rsidRPr="00F665AE" w:rsidRDefault="00C87CFE" w:rsidP="00C87CFE">
            <w:pPr>
              <w:jc w:val="center"/>
              <w:rPr>
                <w:ins w:id="15886" w:author="Στάθης Καπ" w:date="2023-03-03T03:54:00Z"/>
                <w:rFonts w:cstheme="minorHAnsi"/>
                <w:sz w:val="16"/>
                <w:szCs w:val="16"/>
              </w:rPr>
            </w:pPr>
            <w:ins w:id="15887" w:author="Στάθης Καπ" w:date="2023-03-03T03:54:00Z">
              <w:r w:rsidRPr="00F665AE">
                <w:rPr>
                  <w:sz w:val="16"/>
                  <w:szCs w:val="16"/>
                  <w:rPrChange w:id="15888" w:author="Στάθης Καπ" w:date="2023-03-03T03:55:00Z">
                    <w:rPr>
                      <w:sz w:val="18"/>
                      <w:szCs w:val="18"/>
                    </w:rPr>
                  </w:rPrChange>
                </w:rPr>
                <w:t>219</w:t>
              </w:r>
            </w:ins>
          </w:p>
        </w:tc>
        <w:tc>
          <w:tcPr>
            <w:tcW w:w="855" w:type="dxa"/>
            <w:tcPrChange w:id="15889" w:author="Στάθης Καπ" w:date="2023-03-03T06:26:00Z">
              <w:tcPr>
                <w:tcW w:w="855" w:type="dxa"/>
              </w:tcPr>
            </w:tcPrChange>
          </w:tcPr>
          <w:p w14:paraId="1B0DC303" w14:textId="254F92FD" w:rsidR="00C87CFE" w:rsidRPr="00F665AE" w:rsidRDefault="00C87CFE" w:rsidP="00C87CFE">
            <w:pPr>
              <w:jc w:val="center"/>
              <w:rPr>
                <w:ins w:id="15890" w:author="Στάθης Καπ" w:date="2023-03-03T03:54:00Z"/>
                <w:rFonts w:cstheme="minorHAnsi"/>
                <w:sz w:val="16"/>
                <w:szCs w:val="16"/>
              </w:rPr>
            </w:pPr>
            <w:ins w:id="15891" w:author="Στάθης Καπ" w:date="2023-03-03T03:54:00Z">
              <w:r w:rsidRPr="00F665AE">
                <w:rPr>
                  <w:sz w:val="16"/>
                  <w:szCs w:val="16"/>
                  <w:rPrChange w:id="15892" w:author="Στάθης Καπ" w:date="2023-03-03T03:55:00Z">
                    <w:rPr>
                      <w:sz w:val="18"/>
                      <w:szCs w:val="18"/>
                    </w:rPr>
                  </w:rPrChange>
                </w:rPr>
                <w:t>219</w:t>
              </w:r>
            </w:ins>
          </w:p>
        </w:tc>
        <w:tc>
          <w:tcPr>
            <w:tcW w:w="544" w:type="dxa"/>
            <w:vAlign w:val="bottom"/>
            <w:tcPrChange w:id="15893" w:author="Στάθης Καπ" w:date="2023-03-03T06:26:00Z">
              <w:tcPr>
                <w:tcW w:w="544" w:type="dxa"/>
                <w:vAlign w:val="bottom"/>
              </w:tcPr>
            </w:tcPrChange>
          </w:tcPr>
          <w:p w14:paraId="79FF0A86" w14:textId="78C6AA3B" w:rsidR="00C87CFE" w:rsidRPr="00F665AE" w:rsidRDefault="00C87CFE" w:rsidP="00C87CFE">
            <w:pPr>
              <w:jc w:val="center"/>
              <w:rPr>
                <w:ins w:id="15894" w:author="Στάθης Καπ" w:date="2023-03-03T03:54:00Z"/>
                <w:rFonts w:cstheme="minorHAnsi"/>
                <w:sz w:val="16"/>
                <w:szCs w:val="16"/>
              </w:rPr>
            </w:pPr>
            <w:ins w:id="15895" w:author="Στάθης Καπ" w:date="2023-03-03T03:54:00Z">
              <w:r w:rsidRPr="00F665AE">
                <w:rPr>
                  <w:rFonts w:ascii="Calibri" w:hAnsi="Calibri" w:cs="Calibri"/>
                  <w:color w:val="000000"/>
                  <w:sz w:val="16"/>
                  <w:szCs w:val="16"/>
                  <w:rPrChange w:id="15896" w:author="Στάθης Καπ" w:date="2023-03-03T03:55:00Z">
                    <w:rPr>
                      <w:rFonts w:ascii="Calibri" w:hAnsi="Calibri" w:cs="Calibri"/>
                      <w:color w:val="000000"/>
                      <w:sz w:val="18"/>
                      <w:szCs w:val="18"/>
                    </w:rPr>
                  </w:rPrChange>
                </w:rPr>
                <w:t>193</w:t>
              </w:r>
            </w:ins>
          </w:p>
        </w:tc>
        <w:tc>
          <w:tcPr>
            <w:tcW w:w="621" w:type="dxa"/>
            <w:vAlign w:val="bottom"/>
            <w:tcPrChange w:id="15897" w:author="Στάθης Καπ" w:date="2023-03-03T06:26:00Z">
              <w:tcPr>
                <w:tcW w:w="621" w:type="dxa"/>
                <w:vAlign w:val="bottom"/>
              </w:tcPr>
            </w:tcPrChange>
          </w:tcPr>
          <w:p w14:paraId="4843BEF9" w14:textId="787D8DB8" w:rsidR="00C87CFE" w:rsidRPr="00F665AE" w:rsidRDefault="00C87CFE" w:rsidP="00C87CFE">
            <w:pPr>
              <w:jc w:val="center"/>
              <w:rPr>
                <w:ins w:id="15898" w:author="Στάθης Καπ" w:date="2023-03-03T03:54:00Z"/>
                <w:rFonts w:cstheme="minorHAnsi"/>
                <w:sz w:val="16"/>
                <w:szCs w:val="16"/>
              </w:rPr>
            </w:pPr>
            <w:ins w:id="15899" w:author="Στάθης Καπ" w:date="2023-03-03T03:54:00Z">
              <w:r w:rsidRPr="00F665AE">
                <w:rPr>
                  <w:rFonts w:ascii="Calibri" w:hAnsi="Calibri" w:cs="Calibri"/>
                  <w:color w:val="000000"/>
                  <w:sz w:val="16"/>
                  <w:szCs w:val="16"/>
                  <w:rPrChange w:id="15900" w:author="Στάθης Καπ" w:date="2023-03-03T03:55:00Z">
                    <w:rPr>
                      <w:rFonts w:ascii="Calibri" w:hAnsi="Calibri" w:cs="Calibri"/>
                      <w:color w:val="000000"/>
                      <w:sz w:val="18"/>
                      <w:szCs w:val="18"/>
                    </w:rPr>
                  </w:rPrChange>
                </w:rPr>
                <w:t>0.171</w:t>
              </w:r>
            </w:ins>
          </w:p>
        </w:tc>
        <w:tc>
          <w:tcPr>
            <w:tcW w:w="669" w:type="dxa"/>
            <w:vAlign w:val="center"/>
            <w:tcPrChange w:id="15901" w:author="Στάθης Καπ" w:date="2023-03-03T06:26:00Z">
              <w:tcPr>
                <w:tcW w:w="669" w:type="dxa"/>
                <w:vAlign w:val="center"/>
              </w:tcPr>
            </w:tcPrChange>
          </w:tcPr>
          <w:p w14:paraId="6A023FE1" w14:textId="2CB90565" w:rsidR="00C87CFE" w:rsidRPr="00F665AE" w:rsidRDefault="00C87CFE" w:rsidP="00C87CFE">
            <w:pPr>
              <w:jc w:val="center"/>
              <w:rPr>
                <w:ins w:id="15902" w:author="Στάθης Καπ" w:date="2023-03-03T03:54:00Z"/>
                <w:rFonts w:cstheme="minorHAnsi"/>
                <w:sz w:val="16"/>
                <w:szCs w:val="16"/>
              </w:rPr>
            </w:pPr>
            <w:ins w:id="15903" w:author="Στάθης Καπ" w:date="2023-03-03T06:18:00Z">
              <w:r>
                <w:rPr>
                  <w:rFonts w:ascii="Calibri" w:hAnsi="Calibri" w:cstheme="minorHAnsi"/>
                  <w:color w:val="000000"/>
                  <w:sz w:val="16"/>
                  <w:szCs w:val="16"/>
                </w:rPr>
                <w:t>11.87</w:t>
              </w:r>
            </w:ins>
          </w:p>
        </w:tc>
        <w:tc>
          <w:tcPr>
            <w:tcW w:w="543" w:type="dxa"/>
            <w:vAlign w:val="bottom"/>
            <w:tcPrChange w:id="15904" w:author="Στάθης Καπ" w:date="2023-03-03T06:26:00Z">
              <w:tcPr>
                <w:tcW w:w="543" w:type="dxa"/>
                <w:vAlign w:val="bottom"/>
              </w:tcPr>
            </w:tcPrChange>
          </w:tcPr>
          <w:p w14:paraId="73598A61" w14:textId="03B2C874" w:rsidR="00C87CFE" w:rsidRPr="00F665AE" w:rsidRDefault="00C87CFE" w:rsidP="00C87CFE">
            <w:pPr>
              <w:jc w:val="center"/>
              <w:rPr>
                <w:ins w:id="15905" w:author="Στάθης Καπ" w:date="2023-03-03T03:54:00Z"/>
                <w:rFonts w:cstheme="minorHAnsi"/>
                <w:sz w:val="16"/>
                <w:szCs w:val="16"/>
              </w:rPr>
            </w:pPr>
            <w:ins w:id="15906" w:author="Στάθης Καπ" w:date="2023-03-03T03:54:00Z">
              <w:r w:rsidRPr="00F665AE">
                <w:rPr>
                  <w:rFonts w:ascii="Calibri" w:hAnsi="Calibri" w:cs="Calibri"/>
                  <w:color w:val="000000"/>
                  <w:sz w:val="16"/>
                  <w:szCs w:val="16"/>
                  <w:rPrChange w:id="15907" w:author="Στάθης Καπ" w:date="2023-03-03T03:55:00Z">
                    <w:rPr>
                      <w:rFonts w:ascii="Calibri" w:hAnsi="Calibri" w:cs="Calibri"/>
                      <w:color w:val="000000"/>
                      <w:sz w:val="18"/>
                      <w:szCs w:val="18"/>
                    </w:rPr>
                  </w:rPrChange>
                </w:rPr>
                <w:t>176</w:t>
              </w:r>
            </w:ins>
          </w:p>
        </w:tc>
        <w:tc>
          <w:tcPr>
            <w:tcW w:w="621" w:type="dxa"/>
            <w:vAlign w:val="bottom"/>
            <w:tcPrChange w:id="15908" w:author="Στάθης Καπ" w:date="2023-03-03T06:26:00Z">
              <w:tcPr>
                <w:tcW w:w="621" w:type="dxa"/>
                <w:vAlign w:val="bottom"/>
              </w:tcPr>
            </w:tcPrChange>
          </w:tcPr>
          <w:p w14:paraId="4D1E9DCE" w14:textId="7CC0C04F" w:rsidR="00C87CFE" w:rsidRPr="00F665AE" w:rsidRDefault="00C87CFE" w:rsidP="00C87CFE">
            <w:pPr>
              <w:jc w:val="center"/>
              <w:rPr>
                <w:ins w:id="15909" w:author="Στάθης Καπ" w:date="2023-03-03T03:54:00Z"/>
                <w:rFonts w:cstheme="minorHAnsi"/>
                <w:sz w:val="16"/>
                <w:szCs w:val="16"/>
              </w:rPr>
            </w:pPr>
            <w:ins w:id="15910" w:author="Στάθης Καπ" w:date="2023-03-03T03:54:00Z">
              <w:r w:rsidRPr="00F665AE">
                <w:rPr>
                  <w:rFonts w:ascii="Calibri" w:hAnsi="Calibri" w:cs="Calibri"/>
                  <w:color w:val="000000"/>
                  <w:sz w:val="16"/>
                  <w:szCs w:val="16"/>
                  <w:rPrChange w:id="15911" w:author="Στάθης Καπ" w:date="2023-03-03T03:55:00Z">
                    <w:rPr>
                      <w:rFonts w:ascii="Calibri" w:hAnsi="Calibri" w:cs="Calibri"/>
                      <w:color w:val="000000"/>
                      <w:sz w:val="18"/>
                      <w:szCs w:val="18"/>
                    </w:rPr>
                  </w:rPrChange>
                </w:rPr>
                <w:t>0.176</w:t>
              </w:r>
            </w:ins>
          </w:p>
        </w:tc>
        <w:tc>
          <w:tcPr>
            <w:tcW w:w="669" w:type="dxa"/>
            <w:vAlign w:val="center"/>
            <w:tcPrChange w:id="15912" w:author="Στάθης Καπ" w:date="2023-03-03T06:26:00Z">
              <w:tcPr>
                <w:tcW w:w="669" w:type="dxa"/>
                <w:vAlign w:val="center"/>
              </w:tcPr>
            </w:tcPrChange>
          </w:tcPr>
          <w:p w14:paraId="2A98B756" w14:textId="78730BD9" w:rsidR="00C87CFE" w:rsidRPr="00F665AE" w:rsidRDefault="00C87CFE" w:rsidP="00C87CFE">
            <w:pPr>
              <w:jc w:val="center"/>
              <w:rPr>
                <w:ins w:id="15913" w:author="Στάθης Καπ" w:date="2023-03-03T03:54:00Z"/>
                <w:rFonts w:cstheme="minorHAnsi"/>
                <w:sz w:val="16"/>
                <w:szCs w:val="16"/>
              </w:rPr>
            </w:pPr>
            <w:ins w:id="15914" w:author="Στάθης Καπ" w:date="2023-03-03T06:18:00Z">
              <w:r>
                <w:rPr>
                  <w:rFonts w:ascii="Calibri" w:hAnsi="Calibri" w:cstheme="minorHAnsi"/>
                  <w:color w:val="000000"/>
                  <w:sz w:val="16"/>
                  <w:szCs w:val="16"/>
                </w:rPr>
                <w:t>8.81</w:t>
              </w:r>
            </w:ins>
          </w:p>
        </w:tc>
        <w:tc>
          <w:tcPr>
            <w:tcW w:w="508" w:type="dxa"/>
            <w:vAlign w:val="bottom"/>
            <w:tcPrChange w:id="15915" w:author="Στάθης Καπ" w:date="2023-03-03T06:26:00Z">
              <w:tcPr>
                <w:tcW w:w="508" w:type="dxa"/>
                <w:vAlign w:val="bottom"/>
              </w:tcPr>
            </w:tcPrChange>
          </w:tcPr>
          <w:p w14:paraId="3FBE2D5E" w14:textId="099EA36B" w:rsidR="00C87CFE" w:rsidRPr="00F665AE" w:rsidRDefault="00C87CFE" w:rsidP="00C87CFE">
            <w:pPr>
              <w:jc w:val="center"/>
              <w:rPr>
                <w:ins w:id="15916" w:author="Στάθης Καπ" w:date="2023-03-03T03:54:00Z"/>
                <w:rFonts w:cstheme="minorHAnsi"/>
                <w:sz w:val="16"/>
                <w:szCs w:val="16"/>
              </w:rPr>
            </w:pPr>
            <w:ins w:id="15917" w:author="Στάθης Καπ" w:date="2023-03-03T03:54:00Z">
              <w:r w:rsidRPr="00F665AE">
                <w:rPr>
                  <w:rFonts w:ascii="Calibri" w:hAnsi="Calibri" w:cs="Calibri"/>
                  <w:color w:val="000000"/>
                  <w:sz w:val="16"/>
                  <w:szCs w:val="16"/>
                  <w:rPrChange w:id="15918" w:author="Στάθης Καπ" w:date="2023-03-03T03:55:00Z">
                    <w:rPr>
                      <w:rFonts w:ascii="Calibri" w:hAnsi="Calibri" w:cs="Calibri"/>
                      <w:color w:val="000000"/>
                      <w:sz w:val="18"/>
                      <w:szCs w:val="18"/>
                    </w:rPr>
                  </w:rPrChange>
                </w:rPr>
                <w:t>173</w:t>
              </w:r>
            </w:ins>
          </w:p>
        </w:tc>
        <w:tc>
          <w:tcPr>
            <w:tcW w:w="541" w:type="dxa"/>
            <w:vAlign w:val="bottom"/>
            <w:tcPrChange w:id="15919" w:author="Στάθης Καπ" w:date="2023-03-03T06:26:00Z">
              <w:tcPr>
                <w:tcW w:w="541" w:type="dxa"/>
                <w:vAlign w:val="bottom"/>
              </w:tcPr>
            </w:tcPrChange>
          </w:tcPr>
          <w:p w14:paraId="7DDF41CA" w14:textId="25EFF825" w:rsidR="00C87CFE" w:rsidRPr="00F665AE" w:rsidRDefault="00C87CFE" w:rsidP="00C87CFE">
            <w:pPr>
              <w:jc w:val="center"/>
              <w:rPr>
                <w:ins w:id="15920" w:author="Στάθης Καπ" w:date="2023-03-03T03:54:00Z"/>
                <w:rFonts w:cstheme="minorHAnsi"/>
                <w:sz w:val="16"/>
                <w:szCs w:val="16"/>
              </w:rPr>
            </w:pPr>
            <w:ins w:id="15921" w:author="Στάθης Καπ" w:date="2023-03-03T03:54:00Z">
              <w:r w:rsidRPr="00F665AE">
                <w:rPr>
                  <w:rFonts w:ascii="Calibri" w:hAnsi="Calibri" w:cs="Calibri"/>
                  <w:color w:val="000000"/>
                  <w:sz w:val="16"/>
                  <w:szCs w:val="16"/>
                  <w:rPrChange w:id="15922" w:author="Στάθης Καπ" w:date="2023-03-03T03:55:00Z">
                    <w:rPr>
                      <w:rFonts w:ascii="Calibri" w:hAnsi="Calibri" w:cs="Calibri"/>
                      <w:color w:val="000000"/>
                      <w:sz w:val="18"/>
                      <w:szCs w:val="18"/>
                    </w:rPr>
                  </w:rPrChange>
                </w:rPr>
                <w:t>0.17</w:t>
              </w:r>
            </w:ins>
          </w:p>
        </w:tc>
        <w:tc>
          <w:tcPr>
            <w:tcW w:w="589" w:type="dxa"/>
            <w:vAlign w:val="center"/>
            <w:tcPrChange w:id="15923" w:author="Στάθης Καπ" w:date="2023-03-03T06:26:00Z">
              <w:tcPr>
                <w:tcW w:w="589" w:type="dxa"/>
                <w:vAlign w:val="center"/>
              </w:tcPr>
            </w:tcPrChange>
          </w:tcPr>
          <w:p w14:paraId="78EBEFFF" w14:textId="6BD4FB21" w:rsidR="00C87CFE" w:rsidRPr="00F665AE" w:rsidRDefault="00C87CFE" w:rsidP="00C87CFE">
            <w:pPr>
              <w:jc w:val="center"/>
              <w:rPr>
                <w:ins w:id="15924" w:author="Στάθης Καπ" w:date="2023-03-03T03:54:00Z"/>
                <w:rFonts w:cstheme="minorHAnsi"/>
                <w:sz w:val="16"/>
                <w:szCs w:val="16"/>
              </w:rPr>
            </w:pPr>
            <w:ins w:id="15925" w:author="Στάθης Καπ" w:date="2023-03-03T06:18:00Z">
              <w:r>
                <w:rPr>
                  <w:rFonts w:ascii="Calibri" w:hAnsi="Calibri" w:cstheme="minorHAnsi"/>
                  <w:color w:val="000000"/>
                  <w:sz w:val="16"/>
                  <w:szCs w:val="16"/>
                </w:rPr>
                <w:t>10.36</w:t>
              </w:r>
            </w:ins>
          </w:p>
        </w:tc>
        <w:tc>
          <w:tcPr>
            <w:tcW w:w="463" w:type="dxa"/>
            <w:vAlign w:val="bottom"/>
            <w:tcPrChange w:id="15926" w:author="Στάθης Καπ" w:date="2023-03-03T06:26:00Z">
              <w:tcPr>
                <w:tcW w:w="463" w:type="dxa"/>
                <w:vAlign w:val="bottom"/>
              </w:tcPr>
            </w:tcPrChange>
          </w:tcPr>
          <w:p w14:paraId="0E62EF2B" w14:textId="020F66BB" w:rsidR="00C87CFE" w:rsidRPr="00F665AE" w:rsidRDefault="00C87CFE" w:rsidP="00C87CFE">
            <w:pPr>
              <w:jc w:val="center"/>
              <w:rPr>
                <w:ins w:id="15927" w:author="Στάθης Καπ" w:date="2023-03-03T03:54:00Z"/>
                <w:rFonts w:cstheme="minorHAnsi"/>
                <w:sz w:val="16"/>
                <w:szCs w:val="16"/>
              </w:rPr>
            </w:pPr>
            <w:ins w:id="15928" w:author="Στάθης Καπ" w:date="2023-03-03T03:54:00Z">
              <w:r w:rsidRPr="00F665AE">
                <w:rPr>
                  <w:rFonts w:ascii="Calibri" w:hAnsi="Calibri" w:cs="Calibri"/>
                  <w:color w:val="000000"/>
                  <w:sz w:val="16"/>
                  <w:szCs w:val="16"/>
                  <w:rPrChange w:id="15929" w:author="Στάθης Καπ" w:date="2023-03-03T03:55:00Z">
                    <w:rPr>
                      <w:rFonts w:ascii="Calibri" w:hAnsi="Calibri" w:cs="Calibri"/>
                      <w:color w:val="000000"/>
                      <w:sz w:val="18"/>
                      <w:szCs w:val="18"/>
                    </w:rPr>
                  </w:rPrChange>
                </w:rPr>
                <w:t>163</w:t>
              </w:r>
            </w:ins>
          </w:p>
        </w:tc>
        <w:tc>
          <w:tcPr>
            <w:tcW w:w="541" w:type="dxa"/>
            <w:vAlign w:val="bottom"/>
            <w:tcPrChange w:id="15930" w:author="Στάθης Καπ" w:date="2023-03-03T06:26:00Z">
              <w:tcPr>
                <w:tcW w:w="541" w:type="dxa"/>
                <w:vAlign w:val="bottom"/>
              </w:tcPr>
            </w:tcPrChange>
          </w:tcPr>
          <w:p w14:paraId="047DFCE5" w14:textId="23E4CBC2" w:rsidR="00C87CFE" w:rsidRPr="00F665AE" w:rsidRDefault="00C87CFE" w:rsidP="00C87CFE">
            <w:pPr>
              <w:jc w:val="center"/>
              <w:rPr>
                <w:ins w:id="15931" w:author="Στάθης Καπ" w:date="2023-03-03T03:54:00Z"/>
                <w:rFonts w:cstheme="minorHAnsi"/>
                <w:sz w:val="16"/>
                <w:szCs w:val="16"/>
              </w:rPr>
            </w:pPr>
            <w:ins w:id="15932" w:author="Στάθης Καπ" w:date="2023-03-03T03:54:00Z">
              <w:r w:rsidRPr="00F665AE">
                <w:rPr>
                  <w:rFonts w:ascii="Calibri" w:hAnsi="Calibri" w:cs="Calibri"/>
                  <w:color w:val="000000"/>
                  <w:sz w:val="16"/>
                  <w:szCs w:val="16"/>
                  <w:rPrChange w:id="15933" w:author="Στάθης Καπ" w:date="2023-03-03T03:55:00Z">
                    <w:rPr>
                      <w:rFonts w:ascii="Calibri" w:hAnsi="Calibri" w:cs="Calibri"/>
                      <w:color w:val="000000"/>
                      <w:sz w:val="18"/>
                      <w:szCs w:val="18"/>
                    </w:rPr>
                  </w:rPrChange>
                </w:rPr>
                <w:t>0.178</w:t>
              </w:r>
            </w:ins>
          </w:p>
        </w:tc>
        <w:tc>
          <w:tcPr>
            <w:tcW w:w="589" w:type="dxa"/>
            <w:vAlign w:val="center"/>
            <w:tcPrChange w:id="15934" w:author="Στάθης Καπ" w:date="2023-03-03T06:26:00Z">
              <w:tcPr>
                <w:tcW w:w="589" w:type="dxa"/>
                <w:vAlign w:val="center"/>
              </w:tcPr>
            </w:tcPrChange>
          </w:tcPr>
          <w:p w14:paraId="705BA079" w14:textId="2ABBAD4A" w:rsidR="00C87CFE" w:rsidRPr="00F665AE" w:rsidRDefault="00C87CFE" w:rsidP="00C87CFE">
            <w:pPr>
              <w:jc w:val="center"/>
              <w:rPr>
                <w:ins w:id="15935" w:author="Στάθης Καπ" w:date="2023-03-03T03:54:00Z"/>
                <w:rFonts w:cstheme="minorHAnsi"/>
                <w:sz w:val="16"/>
                <w:szCs w:val="16"/>
              </w:rPr>
            </w:pPr>
            <w:ins w:id="15936" w:author="Στάθης Καπ" w:date="2023-03-03T06:19:00Z">
              <w:r>
                <w:rPr>
                  <w:rFonts w:ascii="Calibri" w:hAnsi="Calibri" w:cstheme="minorHAnsi"/>
                  <w:color w:val="000000"/>
                  <w:sz w:val="16"/>
                  <w:szCs w:val="16"/>
                </w:rPr>
                <w:t>15.54</w:t>
              </w:r>
            </w:ins>
          </w:p>
        </w:tc>
      </w:tr>
      <w:tr w:rsidR="00C87CFE" w:rsidRPr="00BB05AC" w14:paraId="0244618E" w14:textId="77777777" w:rsidTr="00F03C40">
        <w:tblPrEx>
          <w:tblW w:w="0" w:type="auto"/>
          <w:tblBorders>
            <w:insideH w:val="none" w:sz="0" w:space="0" w:color="auto"/>
            <w:insideV w:val="none" w:sz="0" w:space="0" w:color="auto"/>
          </w:tblBorders>
          <w:tblCellMar>
            <w:left w:w="0" w:type="dxa"/>
            <w:right w:w="0" w:type="dxa"/>
          </w:tblCellMar>
          <w:tblPrExChange w:id="1593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938" w:author="Στάθης Καπ" w:date="2023-03-03T03:54:00Z"/>
        </w:trPr>
        <w:tc>
          <w:tcPr>
            <w:tcW w:w="515" w:type="dxa"/>
            <w:tcBorders>
              <w:top w:val="nil"/>
              <w:bottom w:val="nil"/>
              <w:right w:val="single" w:sz="4" w:space="0" w:color="auto"/>
            </w:tcBorders>
            <w:shd w:val="clear" w:color="auto" w:fill="E7E6E6" w:themeFill="background2"/>
            <w:vAlign w:val="bottom"/>
            <w:tcPrChange w:id="15939" w:author="Στάθης Καπ" w:date="2023-03-03T06:26:00Z">
              <w:tcPr>
                <w:tcW w:w="515" w:type="dxa"/>
                <w:vAlign w:val="center"/>
              </w:tcPr>
            </w:tcPrChange>
          </w:tcPr>
          <w:p w14:paraId="4E9D4DE9" w14:textId="1B699152" w:rsidR="00C87CFE" w:rsidRPr="00F665AE" w:rsidRDefault="00C87CFE" w:rsidP="00C87CFE">
            <w:pPr>
              <w:jc w:val="center"/>
              <w:rPr>
                <w:ins w:id="15940" w:author="Στάθης Καπ" w:date="2023-03-03T03:54:00Z"/>
                <w:sz w:val="16"/>
                <w:szCs w:val="16"/>
              </w:rPr>
            </w:pPr>
            <w:ins w:id="15941" w:author="Στάθης Καπ" w:date="2023-03-03T03:54:00Z">
              <w:r w:rsidRPr="00F665AE">
                <w:rPr>
                  <w:rFonts w:ascii="Calibri" w:hAnsi="Calibri" w:cs="Calibri"/>
                  <w:color w:val="000000"/>
                  <w:sz w:val="16"/>
                  <w:szCs w:val="16"/>
                  <w:rPrChange w:id="15942" w:author="Στάθης Καπ" w:date="2023-03-03T03:55:00Z">
                    <w:rPr>
                      <w:rFonts w:ascii="Calibri" w:hAnsi="Calibri" w:cs="Calibri"/>
                      <w:color w:val="000000"/>
                      <w:sz w:val="18"/>
                      <w:szCs w:val="18"/>
                    </w:rPr>
                  </w:rPrChange>
                </w:rPr>
                <w:t>rc102</w:t>
              </w:r>
            </w:ins>
          </w:p>
        </w:tc>
        <w:tc>
          <w:tcPr>
            <w:tcW w:w="560" w:type="dxa"/>
            <w:tcBorders>
              <w:left w:val="single" w:sz="4" w:space="0" w:color="auto"/>
            </w:tcBorders>
            <w:tcPrChange w:id="15943" w:author="Στάθης Καπ" w:date="2023-03-03T06:26:00Z">
              <w:tcPr>
                <w:tcW w:w="560" w:type="dxa"/>
              </w:tcPr>
            </w:tcPrChange>
          </w:tcPr>
          <w:p w14:paraId="03C2CB20" w14:textId="3BF8B7FA" w:rsidR="00C87CFE" w:rsidRPr="00F665AE" w:rsidRDefault="00C87CFE" w:rsidP="00C87CFE">
            <w:pPr>
              <w:jc w:val="center"/>
              <w:rPr>
                <w:ins w:id="15944" w:author="Στάθης Καπ" w:date="2023-03-03T03:54:00Z"/>
                <w:rFonts w:cstheme="minorHAnsi"/>
                <w:sz w:val="16"/>
                <w:szCs w:val="16"/>
              </w:rPr>
            </w:pPr>
            <w:ins w:id="15945" w:author="Στάθης Καπ" w:date="2023-03-03T03:54:00Z">
              <w:r w:rsidRPr="00F665AE">
                <w:rPr>
                  <w:sz w:val="16"/>
                  <w:szCs w:val="16"/>
                  <w:rPrChange w:id="15946" w:author="Στάθης Καπ" w:date="2023-03-03T03:55:00Z">
                    <w:rPr>
                      <w:sz w:val="18"/>
                      <w:szCs w:val="18"/>
                    </w:rPr>
                  </w:rPrChange>
                </w:rPr>
                <w:t>266</w:t>
              </w:r>
            </w:ins>
          </w:p>
        </w:tc>
        <w:tc>
          <w:tcPr>
            <w:tcW w:w="855" w:type="dxa"/>
            <w:tcPrChange w:id="15947" w:author="Στάθης Καπ" w:date="2023-03-03T06:26:00Z">
              <w:tcPr>
                <w:tcW w:w="855" w:type="dxa"/>
              </w:tcPr>
            </w:tcPrChange>
          </w:tcPr>
          <w:p w14:paraId="62F7382E" w14:textId="4FB6CCB5" w:rsidR="00C87CFE" w:rsidRPr="00F665AE" w:rsidRDefault="00C87CFE" w:rsidP="00C87CFE">
            <w:pPr>
              <w:jc w:val="center"/>
              <w:rPr>
                <w:ins w:id="15948" w:author="Στάθης Καπ" w:date="2023-03-03T03:54:00Z"/>
                <w:rFonts w:cstheme="minorHAnsi"/>
                <w:sz w:val="16"/>
                <w:szCs w:val="16"/>
              </w:rPr>
            </w:pPr>
            <w:ins w:id="15949" w:author="Στάθης Καπ" w:date="2023-03-03T03:54:00Z">
              <w:r w:rsidRPr="00F665AE">
                <w:rPr>
                  <w:sz w:val="16"/>
                  <w:szCs w:val="16"/>
                  <w:rPrChange w:id="15950" w:author="Στάθης Καπ" w:date="2023-03-03T03:55:00Z">
                    <w:rPr>
                      <w:sz w:val="18"/>
                      <w:szCs w:val="18"/>
                    </w:rPr>
                  </w:rPrChange>
                </w:rPr>
                <w:t>259</w:t>
              </w:r>
            </w:ins>
          </w:p>
        </w:tc>
        <w:tc>
          <w:tcPr>
            <w:tcW w:w="544" w:type="dxa"/>
            <w:vAlign w:val="bottom"/>
            <w:tcPrChange w:id="15951" w:author="Στάθης Καπ" w:date="2023-03-03T06:26:00Z">
              <w:tcPr>
                <w:tcW w:w="544" w:type="dxa"/>
                <w:vAlign w:val="bottom"/>
              </w:tcPr>
            </w:tcPrChange>
          </w:tcPr>
          <w:p w14:paraId="41332756" w14:textId="32D82242" w:rsidR="00C87CFE" w:rsidRPr="00F665AE" w:rsidRDefault="00C87CFE" w:rsidP="00C87CFE">
            <w:pPr>
              <w:jc w:val="center"/>
              <w:rPr>
                <w:ins w:id="15952" w:author="Στάθης Καπ" w:date="2023-03-03T03:54:00Z"/>
                <w:rFonts w:cstheme="minorHAnsi"/>
                <w:sz w:val="16"/>
                <w:szCs w:val="16"/>
              </w:rPr>
            </w:pPr>
            <w:ins w:id="15953" w:author="Στάθης Καπ" w:date="2023-03-03T03:54:00Z">
              <w:r w:rsidRPr="00F665AE">
                <w:rPr>
                  <w:rFonts w:ascii="Calibri" w:hAnsi="Calibri" w:cs="Calibri"/>
                  <w:color w:val="000000"/>
                  <w:sz w:val="16"/>
                  <w:szCs w:val="16"/>
                  <w:rPrChange w:id="15954" w:author="Στάθης Καπ" w:date="2023-03-03T03:55:00Z">
                    <w:rPr>
                      <w:rFonts w:ascii="Calibri" w:hAnsi="Calibri" w:cs="Calibri"/>
                      <w:color w:val="000000"/>
                      <w:sz w:val="18"/>
                      <w:szCs w:val="18"/>
                    </w:rPr>
                  </w:rPrChange>
                </w:rPr>
                <w:t>236</w:t>
              </w:r>
            </w:ins>
          </w:p>
        </w:tc>
        <w:tc>
          <w:tcPr>
            <w:tcW w:w="621" w:type="dxa"/>
            <w:vAlign w:val="bottom"/>
            <w:tcPrChange w:id="15955" w:author="Στάθης Καπ" w:date="2023-03-03T06:26:00Z">
              <w:tcPr>
                <w:tcW w:w="621" w:type="dxa"/>
                <w:vAlign w:val="bottom"/>
              </w:tcPr>
            </w:tcPrChange>
          </w:tcPr>
          <w:p w14:paraId="6278D3EC" w14:textId="28A70409" w:rsidR="00C87CFE" w:rsidRPr="00F665AE" w:rsidRDefault="00C87CFE" w:rsidP="00C87CFE">
            <w:pPr>
              <w:jc w:val="center"/>
              <w:rPr>
                <w:ins w:id="15956" w:author="Στάθης Καπ" w:date="2023-03-03T03:54:00Z"/>
                <w:rFonts w:cstheme="minorHAnsi"/>
                <w:sz w:val="16"/>
                <w:szCs w:val="16"/>
              </w:rPr>
            </w:pPr>
            <w:ins w:id="15957" w:author="Στάθης Καπ" w:date="2023-03-03T03:54:00Z">
              <w:r w:rsidRPr="00F665AE">
                <w:rPr>
                  <w:rFonts w:ascii="Calibri" w:hAnsi="Calibri" w:cs="Calibri"/>
                  <w:color w:val="000000"/>
                  <w:sz w:val="16"/>
                  <w:szCs w:val="16"/>
                  <w:rPrChange w:id="15958" w:author="Στάθης Καπ" w:date="2023-03-03T03:55:00Z">
                    <w:rPr>
                      <w:rFonts w:ascii="Calibri" w:hAnsi="Calibri" w:cs="Calibri"/>
                      <w:color w:val="000000"/>
                      <w:sz w:val="18"/>
                      <w:szCs w:val="18"/>
                    </w:rPr>
                  </w:rPrChange>
                </w:rPr>
                <w:t>0.177</w:t>
              </w:r>
            </w:ins>
          </w:p>
        </w:tc>
        <w:tc>
          <w:tcPr>
            <w:tcW w:w="669" w:type="dxa"/>
            <w:vAlign w:val="center"/>
            <w:tcPrChange w:id="15959" w:author="Στάθης Καπ" w:date="2023-03-03T06:26:00Z">
              <w:tcPr>
                <w:tcW w:w="669" w:type="dxa"/>
                <w:vAlign w:val="center"/>
              </w:tcPr>
            </w:tcPrChange>
          </w:tcPr>
          <w:p w14:paraId="50670217" w14:textId="5110C390" w:rsidR="00C87CFE" w:rsidRPr="00F665AE" w:rsidRDefault="00C87CFE" w:rsidP="00C87CFE">
            <w:pPr>
              <w:jc w:val="center"/>
              <w:rPr>
                <w:ins w:id="15960" w:author="Στάθης Καπ" w:date="2023-03-03T03:54:00Z"/>
                <w:rFonts w:cstheme="minorHAnsi"/>
                <w:sz w:val="16"/>
                <w:szCs w:val="16"/>
              </w:rPr>
            </w:pPr>
            <w:ins w:id="15961" w:author="Στάθης Καπ" w:date="2023-03-03T06:18:00Z">
              <w:r>
                <w:rPr>
                  <w:rFonts w:ascii="Calibri" w:hAnsi="Calibri" w:cstheme="minorHAnsi"/>
                  <w:color w:val="000000"/>
                  <w:sz w:val="16"/>
                  <w:szCs w:val="16"/>
                </w:rPr>
                <w:t>11.28</w:t>
              </w:r>
            </w:ins>
          </w:p>
        </w:tc>
        <w:tc>
          <w:tcPr>
            <w:tcW w:w="543" w:type="dxa"/>
            <w:vAlign w:val="bottom"/>
            <w:tcPrChange w:id="15962" w:author="Στάθης Καπ" w:date="2023-03-03T06:26:00Z">
              <w:tcPr>
                <w:tcW w:w="543" w:type="dxa"/>
                <w:vAlign w:val="bottom"/>
              </w:tcPr>
            </w:tcPrChange>
          </w:tcPr>
          <w:p w14:paraId="1AC801C7" w14:textId="2A52A0BE" w:rsidR="00C87CFE" w:rsidRPr="00F665AE" w:rsidRDefault="00C87CFE" w:rsidP="00C87CFE">
            <w:pPr>
              <w:jc w:val="center"/>
              <w:rPr>
                <w:ins w:id="15963" w:author="Στάθης Καπ" w:date="2023-03-03T03:54:00Z"/>
                <w:rFonts w:cstheme="minorHAnsi"/>
                <w:sz w:val="16"/>
                <w:szCs w:val="16"/>
              </w:rPr>
            </w:pPr>
            <w:ins w:id="15964" w:author="Στάθης Καπ" w:date="2023-03-03T03:54:00Z">
              <w:r w:rsidRPr="00F665AE">
                <w:rPr>
                  <w:rFonts w:ascii="Calibri" w:hAnsi="Calibri" w:cs="Calibri"/>
                  <w:color w:val="000000"/>
                  <w:sz w:val="16"/>
                  <w:szCs w:val="16"/>
                  <w:rPrChange w:id="15965" w:author="Στάθης Καπ" w:date="2023-03-03T03:55:00Z">
                    <w:rPr>
                      <w:rFonts w:ascii="Calibri" w:hAnsi="Calibri" w:cs="Calibri"/>
                      <w:color w:val="000000"/>
                      <w:sz w:val="18"/>
                      <w:szCs w:val="18"/>
                    </w:rPr>
                  </w:rPrChange>
                </w:rPr>
                <w:t>205</w:t>
              </w:r>
            </w:ins>
          </w:p>
        </w:tc>
        <w:tc>
          <w:tcPr>
            <w:tcW w:w="621" w:type="dxa"/>
            <w:vAlign w:val="bottom"/>
            <w:tcPrChange w:id="15966" w:author="Στάθης Καπ" w:date="2023-03-03T06:26:00Z">
              <w:tcPr>
                <w:tcW w:w="621" w:type="dxa"/>
                <w:vAlign w:val="bottom"/>
              </w:tcPr>
            </w:tcPrChange>
          </w:tcPr>
          <w:p w14:paraId="05F8E578" w14:textId="3EED59D6" w:rsidR="00C87CFE" w:rsidRPr="00F665AE" w:rsidRDefault="00C87CFE" w:rsidP="00C87CFE">
            <w:pPr>
              <w:jc w:val="center"/>
              <w:rPr>
                <w:ins w:id="15967" w:author="Στάθης Καπ" w:date="2023-03-03T03:54:00Z"/>
                <w:rFonts w:cstheme="minorHAnsi"/>
                <w:sz w:val="16"/>
                <w:szCs w:val="16"/>
              </w:rPr>
            </w:pPr>
            <w:ins w:id="15968" w:author="Στάθης Καπ" w:date="2023-03-03T03:54:00Z">
              <w:r w:rsidRPr="00F665AE">
                <w:rPr>
                  <w:rFonts w:ascii="Calibri" w:hAnsi="Calibri" w:cs="Calibri"/>
                  <w:color w:val="000000"/>
                  <w:sz w:val="16"/>
                  <w:szCs w:val="16"/>
                  <w:rPrChange w:id="15969" w:author="Στάθης Καπ" w:date="2023-03-03T03:55:00Z">
                    <w:rPr>
                      <w:rFonts w:ascii="Calibri" w:hAnsi="Calibri" w:cs="Calibri"/>
                      <w:color w:val="000000"/>
                      <w:sz w:val="18"/>
                      <w:szCs w:val="18"/>
                    </w:rPr>
                  </w:rPrChange>
                </w:rPr>
                <w:t>0.166</w:t>
              </w:r>
            </w:ins>
          </w:p>
        </w:tc>
        <w:tc>
          <w:tcPr>
            <w:tcW w:w="669" w:type="dxa"/>
            <w:vAlign w:val="center"/>
            <w:tcPrChange w:id="15970" w:author="Στάθης Καπ" w:date="2023-03-03T06:26:00Z">
              <w:tcPr>
                <w:tcW w:w="669" w:type="dxa"/>
                <w:vAlign w:val="center"/>
              </w:tcPr>
            </w:tcPrChange>
          </w:tcPr>
          <w:p w14:paraId="3887EC95" w14:textId="709A75A5" w:rsidR="00C87CFE" w:rsidRPr="00F665AE" w:rsidRDefault="00C87CFE" w:rsidP="00C87CFE">
            <w:pPr>
              <w:jc w:val="center"/>
              <w:rPr>
                <w:ins w:id="15971" w:author="Στάθης Καπ" w:date="2023-03-03T03:54:00Z"/>
                <w:rFonts w:cstheme="minorHAnsi"/>
                <w:sz w:val="16"/>
                <w:szCs w:val="16"/>
              </w:rPr>
            </w:pPr>
            <w:ins w:id="15972" w:author="Στάθης Καπ" w:date="2023-03-03T06:18:00Z">
              <w:r>
                <w:rPr>
                  <w:rFonts w:ascii="Calibri" w:hAnsi="Calibri" w:cstheme="minorHAnsi"/>
                  <w:color w:val="000000"/>
                  <w:sz w:val="16"/>
                  <w:szCs w:val="16"/>
                </w:rPr>
                <w:t>13.14</w:t>
              </w:r>
            </w:ins>
          </w:p>
        </w:tc>
        <w:tc>
          <w:tcPr>
            <w:tcW w:w="508" w:type="dxa"/>
            <w:vAlign w:val="bottom"/>
            <w:tcPrChange w:id="15973" w:author="Στάθης Καπ" w:date="2023-03-03T06:26:00Z">
              <w:tcPr>
                <w:tcW w:w="508" w:type="dxa"/>
                <w:vAlign w:val="bottom"/>
              </w:tcPr>
            </w:tcPrChange>
          </w:tcPr>
          <w:p w14:paraId="518BEE9D" w14:textId="329C4527" w:rsidR="00C87CFE" w:rsidRPr="00F665AE" w:rsidRDefault="00C87CFE" w:rsidP="00C87CFE">
            <w:pPr>
              <w:jc w:val="center"/>
              <w:rPr>
                <w:ins w:id="15974" w:author="Στάθης Καπ" w:date="2023-03-03T03:54:00Z"/>
                <w:rFonts w:cstheme="minorHAnsi"/>
                <w:sz w:val="16"/>
                <w:szCs w:val="16"/>
              </w:rPr>
            </w:pPr>
            <w:ins w:id="15975" w:author="Στάθης Καπ" w:date="2023-03-03T03:54:00Z">
              <w:r w:rsidRPr="00F665AE">
                <w:rPr>
                  <w:rFonts w:ascii="Calibri" w:hAnsi="Calibri" w:cs="Calibri"/>
                  <w:color w:val="000000"/>
                  <w:sz w:val="16"/>
                  <w:szCs w:val="16"/>
                  <w:rPrChange w:id="15976" w:author="Στάθης Καπ" w:date="2023-03-03T03:55:00Z">
                    <w:rPr>
                      <w:rFonts w:ascii="Calibri" w:hAnsi="Calibri" w:cs="Calibri"/>
                      <w:color w:val="000000"/>
                      <w:sz w:val="18"/>
                      <w:szCs w:val="18"/>
                    </w:rPr>
                  </w:rPrChange>
                </w:rPr>
                <w:t>196</w:t>
              </w:r>
            </w:ins>
          </w:p>
        </w:tc>
        <w:tc>
          <w:tcPr>
            <w:tcW w:w="541" w:type="dxa"/>
            <w:vAlign w:val="bottom"/>
            <w:tcPrChange w:id="15977" w:author="Στάθης Καπ" w:date="2023-03-03T06:26:00Z">
              <w:tcPr>
                <w:tcW w:w="541" w:type="dxa"/>
                <w:vAlign w:val="bottom"/>
              </w:tcPr>
            </w:tcPrChange>
          </w:tcPr>
          <w:p w14:paraId="004DD8C0" w14:textId="3015BDEA" w:rsidR="00C87CFE" w:rsidRPr="00F665AE" w:rsidRDefault="00C87CFE" w:rsidP="00C87CFE">
            <w:pPr>
              <w:jc w:val="center"/>
              <w:rPr>
                <w:ins w:id="15978" w:author="Στάθης Καπ" w:date="2023-03-03T03:54:00Z"/>
                <w:rFonts w:cstheme="minorHAnsi"/>
                <w:sz w:val="16"/>
                <w:szCs w:val="16"/>
              </w:rPr>
            </w:pPr>
            <w:ins w:id="15979" w:author="Στάθης Καπ" w:date="2023-03-03T03:54:00Z">
              <w:r w:rsidRPr="00F665AE">
                <w:rPr>
                  <w:rFonts w:ascii="Calibri" w:hAnsi="Calibri" w:cs="Calibri"/>
                  <w:color w:val="000000"/>
                  <w:sz w:val="16"/>
                  <w:szCs w:val="16"/>
                  <w:rPrChange w:id="15980" w:author="Στάθης Καπ" w:date="2023-03-03T03:55:00Z">
                    <w:rPr>
                      <w:rFonts w:ascii="Calibri" w:hAnsi="Calibri" w:cs="Calibri"/>
                      <w:color w:val="000000"/>
                      <w:sz w:val="18"/>
                      <w:szCs w:val="18"/>
                    </w:rPr>
                  </w:rPrChange>
                </w:rPr>
                <w:t>0.181</w:t>
              </w:r>
            </w:ins>
          </w:p>
        </w:tc>
        <w:tc>
          <w:tcPr>
            <w:tcW w:w="589" w:type="dxa"/>
            <w:vAlign w:val="center"/>
            <w:tcPrChange w:id="15981" w:author="Στάθης Καπ" w:date="2023-03-03T06:26:00Z">
              <w:tcPr>
                <w:tcW w:w="589" w:type="dxa"/>
                <w:vAlign w:val="center"/>
              </w:tcPr>
            </w:tcPrChange>
          </w:tcPr>
          <w:p w14:paraId="4580FDD0" w14:textId="64B31BB8" w:rsidR="00C87CFE" w:rsidRPr="00F665AE" w:rsidRDefault="00C87CFE" w:rsidP="00C87CFE">
            <w:pPr>
              <w:jc w:val="center"/>
              <w:rPr>
                <w:ins w:id="15982" w:author="Στάθης Καπ" w:date="2023-03-03T03:54:00Z"/>
                <w:rFonts w:cstheme="minorHAnsi"/>
                <w:sz w:val="16"/>
                <w:szCs w:val="16"/>
              </w:rPr>
            </w:pPr>
            <w:ins w:id="15983" w:author="Στάθης Καπ" w:date="2023-03-03T06:18:00Z">
              <w:r>
                <w:rPr>
                  <w:rFonts w:ascii="Calibri" w:hAnsi="Calibri" w:cstheme="minorHAnsi"/>
                  <w:color w:val="000000"/>
                  <w:sz w:val="16"/>
                  <w:szCs w:val="16"/>
                </w:rPr>
                <w:t>16.95</w:t>
              </w:r>
            </w:ins>
          </w:p>
        </w:tc>
        <w:tc>
          <w:tcPr>
            <w:tcW w:w="463" w:type="dxa"/>
            <w:vAlign w:val="bottom"/>
            <w:tcPrChange w:id="15984" w:author="Στάθης Καπ" w:date="2023-03-03T06:26:00Z">
              <w:tcPr>
                <w:tcW w:w="463" w:type="dxa"/>
                <w:vAlign w:val="bottom"/>
              </w:tcPr>
            </w:tcPrChange>
          </w:tcPr>
          <w:p w14:paraId="0095FA05" w14:textId="4D237E31" w:rsidR="00C87CFE" w:rsidRPr="00F665AE" w:rsidRDefault="00C87CFE" w:rsidP="00C87CFE">
            <w:pPr>
              <w:jc w:val="center"/>
              <w:rPr>
                <w:ins w:id="15985" w:author="Στάθης Καπ" w:date="2023-03-03T03:54:00Z"/>
                <w:rFonts w:cstheme="minorHAnsi"/>
                <w:sz w:val="16"/>
                <w:szCs w:val="16"/>
              </w:rPr>
            </w:pPr>
            <w:ins w:id="15986" w:author="Στάθης Καπ" w:date="2023-03-03T03:54:00Z">
              <w:r w:rsidRPr="00F665AE">
                <w:rPr>
                  <w:rFonts w:ascii="Calibri" w:hAnsi="Calibri" w:cs="Calibri"/>
                  <w:color w:val="000000"/>
                  <w:sz w:val="16"/>
                  <w:szCs w:val="16"/>
                  <w:rPrChange w:id="15987" w:author="Στάθης Καπ" w:date="2023-03-03T03:55:00Z">
                    <w:rPr>
                      <w:rFonts w:ascii="Calibri" w:hAnsi="Calibri" w:cs="Calibri"/>
                      <w:color w:val="000000"/>
                      <w:sz w:val="18"/>
                      <w:szCs w:val="18"/>
                    </w:rPr>
                  </w:rPrChange>
                </w:rPr>
                <w:t>213</w:t>
              </w:r>
            </w:ins>
          </w:p>
        </w:tc>
        <w:tc>
          <w:tcPr>
            <w:tcW w:w="541" w:type="dxa"/>
            <w:vAlign w:val="bottom"/>
            <w:tcPrChange w:id="15988" w:author="Στάθης Καπ" w:date="2023-03-03T06:26:00Z">
              <w:tcPr>
                <w:tcW w:w="541" w:type="dxa"/>
                <w:vAlign w:val="bottom"/>
              </w:tcPr>
            </w:tcPrChange>
          </w:tcPr>
          <w:p w14:paraId="14A5516F" w14:textId="65AD02E1" w:rsidR="00C87CFE" w:rsidRPr="00F665AE" w:rsidRDefault="00C87CFE" w:rsidP="00C87CFE">
            <w:pPr>
              <w:jc w:val="center"/>
              <w:rPr>
                <w:ins w:id="15989" w:author="Στάθης Καπ" w:date="2023-03-03T03:54:00Z"/>
                <w:rFonts w:cstheme="minorHAnsi"/>
                <w:sz w:val="16"/>
                <w:szCs w:val="16"/>
              </w:rPr>
            </w:pPr>
            <w:ins w:id="15990" w:author="Στάθης Καπ" w:date="2023-03-03T03:54:00Z">
              <w:r w:rsidRPr="00F665AE">
                <w:rPr>
                  <w:rFonts w:ascii="Calibri" w:hAnsi="Calibri" w:cs="Calibri"/>
                  <w:color w:val="000000"/>
                  <w:sz w:val="16"/>
                  <w:szCs w:val="16"/>
                  <w:rPrChange w:id="15991" w:author="Στάθης Καπ" w:date="2023-03-03T03:55:00Z">
                    <w:rPr>
                      <w:rFonts w:ascii="Calibri" w:hAnsi="Calibri" w:cs="Calibri"/>
                      <w:color w:val="000000"/>
                      <w:sz w:val="18"/>
                      <w:szCs w:val="18"/>
                    </w:rPr>
                  </w:rPrChange>
                </w:rPr>
                <w:t>0.181</w:t>
              </w:r>
            </w:ins>
          </w:p>
        </w:tc>
        <w:tc>
          <w:tcPr>
            <w:tcW w:w="589" w:type="dxa"/>
            <w:vAlign w:val="center"/>
            <w:tcPrChange w:id="15992" w:author="Στάθης Καπ" w:date="2023-03-03T06:26:00Z">
              <w:tcPr>
                <w:tcW w:w="589" w:type="dxa"/>
                <w:vAlign w:val="center"/>
              </w:tcPr>
            </w:tcPrChange>
          </w:tcPr>
          <w:p w14:paraId="2531CAF8" w14:textId="7CF3ABBF" w:rsidR="00C87CFE" w:rsidRPr="00F665AE" w:rsidRDefault="00C87CFE" w:rsidP="00C87CFE">
            <w:pPr>
              <w:jc w:val="center"/>
              <w:rPr>
                <w:ins w:id="15993" w:author="Στάθης Καπ" w:date="2023-03-03T03:54:00Z"/>
                <w:rFonts w:cstheme="minorHAnsi"/>
                <w:sz w:val="16"/>
                <w:szCs w:val="16"/>
              </w:rPr>
            </w:pPr>
            <w:ins w:id="15994" w:author="Στάθης Καπ" w:date="2023-03-03T06:19:00Z">
              <w:r>
                <w:rPr>
                  <w:rFonts w:ascii="Calibri" w:hAnsi="Calibri" w:cstheme="minorHAnsi"/>
                  <w:color w:val="000000"/>
                  <w:sz w:val="16"/>
                  <w:szCs w:val="16"/>
                </w:rPr>
                <w:t>9.75</w:t>
              </w:r>
            </w:ins>
          </w:p>
        </w:tc>
      </w:tr>
      <w:tr w:rsidR="00C87CFE" w:rsidRPr="00BB05AC" w14:paraId="239685D1" w14:textId="77777777" w:rsidTr="00F03C40">
        <w:tblPrEx>
          <w:tblW w:w="0" w:type="auto"/>
          <w:tblBorders>
            <w:insideH w:val="none" w:sz="0" w:space="0" w:color="auto"/>
            <w:insideV w:val="none" w:sz="0" w:space="0" w:color="auto"/>
          </w:tblBorders>
          <w:tblCellMar>
            <w:left w:w="0" w:type="dxa"/>
            <w:right w:w="0" w:type="dxa"/>
          </w:tblCellMar>
          <w:tblPrExChange w:id="1599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996" w:author="Στάθης Καπ" w:date="2023-03-03T03:52:00Z"/>
        </w:trPr>
        <w:tc>
          <w:tcPr>
            <w:tcW w:w="515" w:type="dxa"/>
            <w:tcBorders>
              <w:top w:val="nil"/>
              <w:bottom w:val="nil"/>
              <w:right w:val="single" w:sz="4" w:space="0" w:color="auto"/>
            </w:tcBorders>
            <w:shd w:val="clear" w:color="auto" w:fill="E7E6E6" w:themeFill="background2"/>
            <w:vAlign w:val="bottom"/>
            <w:tcPrChange w:id="15997" w:author="Στάθης Καπ" w:date="2023-03-03T06:26:00Z">
              <w:tcPr>
                <w:tcW w:w="515" w:type="dxa"/>
                <w:vAlign w:val="center"/>
              </w:tcPr>
            </w:tcPrChange>
          </w:tcPr>
          <w:p w14:paraId="42EAA98B" w14:textId="39544CDA" w:rsidR="00C87CFE" w:rsidRPr="00F665AE" w:rsidRDefault="00C87CFE" w:rsidP="00C87CFE">
            <w:pPr>
              <w:jc w:val="center"/>
              <w:rPr>
                <w:ins w:id="15998" w:author="Στάθης Καπ" w:date="2023-03-03T03:52:00Z"/>
                <w:sz w:val="16"/>
                <w:szCs w:val="16"/>
              </w:rPr>
            </w:pPr>
            <w:ins w:id="15999" w:author="Στάθης Καπ" w:date="2023-03-03T03:54:00Z">
              <w:r w:rsidRPr="00F665AE">
                <w:rPr>
                  <w:rFonts w:ascii="Calibri" w:hAnsi="Calibri" w:cs="Calibri"/>
                  <w:color w:val="000000"/>
                  <w:sz w:val="16"/>
                  <w:szCs w:val="16"/>
                  <w:rPrChange w:id="16000" w:author="Στάθης Καπ" w:date="2023-03-03T03:55:00Z">
                    <w:rPr>
                      <w:rFonts w:ascii="Calibri" w:hAnsi="Calibri" w:cs="Calibri"/>
                      <w:color w:val="000000"/>
                      <w:sz w:val="18"/>
                      <w:szCs w:val="18"/>
                    </w:rPr>
                  </w:rPrChange>
                </w:rPr>
                <w:t>rc103</w:t>
              </w:r>
            </w:ins>
          </w:p>
        </w:tc>
        <w:tc>
          <w:tcPr>
            <w:tcW w:w="560" w:type="dxa"/>
            <w:tcBorders>
              <w:left w:val="single" w:sz="4" w:space="0" w:color="auto"/>
            </w:tcBorders>
            <w:tcPrChange w:id="16001" w:author="Στάθης Καπ" w:date="2023-03-03T06:26:00Z">
              <w:tcPr>
                <w:tcW w:w="560" w:type="dxa"/>
              </w:tcPr>
            </w:tcPrChange>
          </w:tcPr>
          <w:p w14:paraId="3F770E04" w14:textId="72151C3C" w:rsidR="00C87CFE" w:rsidRPr="00F665AE" w:rsidRDefault="00C87CFE" w:rsidP="00C87CFE">
            <w:pPr>
              <w:jc w:val="center"/>
              <w:rPr>
                <w:ins w:id="16002" w:author="Στάθης Καπ" w:date="2023-03-03T03:52:00Z"/>
                <w:rFonts w:cstheme="minorHAnsi"/>
                <w:sz w:val="16"/>
                <w:szCs w:val="16"/>
              </w:rPr>
            </w:pPr>
            <w:ins w:id="16003" w:author="Στάθης Καπ" w:date="2023-03-03T03:54:00Z">
              <w:r w:rsidRPr="00F665AE">
                <w:rPr>
                  <w:sz w:val="16"/>
                  <w:szCs w:val="16"/>
                  <w:rPrChange w:id="16004" w:author="Στάθης Καπ" w:date="2023-03-03T03:55:00Z">
                    <w:rPr>
                      <w:sz w:val="18"/>
                      <w:szCs w:val="18"/>
                    </w:rPr>
                  </w:rPrChange>
                </w:rPr>
                <w:t>266</w:t>
              </w:r>
            </w:ins>
          </w:p>
        </w:tc>
        <w:tc>
          <w:tcPr>
            <w:tcW w:w="855" w:type="dxa"/>
            <w:tcPrChange w:id="16005" w:author="Στάθης Καπ" w:date="2023-03-03T06:26:00Z">
              <w:tcPr>
                <w:tcW w:w="855" w:type="dxa"/>
              </w:tcPr>
            </w:tcPrChange>
          </w:tcPr>
          <w:p w14:paraId="55618518" w14:textId="2EE93038" w:rsidR="00C87CFE" w:rsidRPr="00F665AE" w:rsidRDefault="00C87CFE" w:rsidP="00C87CFE">
            <w:pPr>
              <w:jc w:val="center"/>
              <w:rPr>
                <w:ins w:id="16006" w:author="Στάθης Καπ" w:date="2023-03-03T03:52:00Z"/>
                <w:rFonts w:cstheme="minorHAnsi"/>
                <w:sz w:val="16"/>
                <w:szCs w:val="16"/>
              </w:rPr>
            </w:pPr>
            <w:ins w:id="16007" w:author="Στάθης Καπ" w:date="2023-03-03T03:54:00Z">
              <w:r w:rsidRPr="00F665AE">
                <w:rPr>
                  <w:sz w:val="16"/>
                  <w:szCs w:val="16"/>
                  <w:rPrChange w:id="16008" w:author="Στάθης Καπ" w:date="2023-03-03T03:55:00Z">
                    <w:rPr>
                      <w:sz w:val="18"/>
                      <w:szCs w:val="18"/>
                    </w:rPr>
                  </w:rPrChange>
                </w:rPr>
                <w:t>265</w:t>
              </w:r>
            </w:ins>
          </w:p>
        </w:tc>
        <w:tc>
          <w:tcPr>
            <w:tcW w:w="544" w:type="dxa"/>
            <w:vAlign w:val="bottom"/>
            <w:tcPrChange w:id="16009" w:author="Στάθης Καπ" w:date="2023-03-03T06:26:00Z">
              <w:tcPr>
                <w:tcW w:w="544" w:type="dxa"/>
                <w:vAlign w:val="bottom"/>
              </w:tcPr>
            </w:tcPrChange>
          </w:tcPr>
          <w:p w14:paraId="193BDB2A" w14:textId="42EBA916" w:rsidR="00C87CFE" w:rsidRPr="00F665AE" w:rsidRDefault="00C87CFE" w:rsidP="00C87CFE">
            <w:pPr>
              <w:jc w:val="center"/>
              <w:rPr>
                <w:ins w:id="16010" w:author="Στάθης Καπ" w:date="2023-03-03T03:52:00Z"/>
                <w:rFonts w:cstheme="minorHAnsi"/>
                <w:sz w:val="16"/>
                <w:szCs w:val="16"/>
              </w:rPr>
            </w:pPr>
            <w:ins w:id="16011" w:author="Στάθης Καπ" w:date="2023-03-03T03:54:00Z">
              <w:r w:rsidRPr="00F665AE">
                <w:rPr>
                  <w:rFonts w:ascii="Calibri" w:hAnsi="Calibri" w:cs="Calibri"/>
                  <w:color w:val="000000"/>
                  <w:sz w:val="16"/>
                  <w:szCs w:val="16"/>
                  <w:rPrChange w:id="16012" w:author="Στάθης Καπ" w:date="2023-03-03T03:55:00Z">
                    <w:rPr>
                      <w:rFonts w:ascii="Calibri" w:hAnsi="Calibri" w:cs="Calibri"/>
                      <w:color w:val="000000"/>
                      <w:sz w:val="18"/>
                      <w:szCs w:val="18"/>
                    </w:rPr>
                  </w:rPrChange>
                </w:rPr>
                <w:t>226</w:t>
              </w:r>
            </w:ins>
          </w:p>
        </w:tc>
        <w:tc>
          <w:tcPr>
            <w:tcW w:w="621" w:type="dxa"/>
            <w:vAlign w:val="bottom"/>
            <w:tcPrChange w:id="16013" w:author="Στάθης Καπ" w:date="2023-03-03T06:26:00Z">
              <w:tcPr>
                <w:tcW w:w="621" w:type="dxa"/>
                <w:vAlign w:val="bottom"/>
              </w:tcPr>
            </w:tcPrChange>
          </w:tcPr>
          <w:p w14:paraId="28538DE3" w14:textId="65C29B8A" w:rsidR="00C87CFE" w:rsidRPr="00F665AE" w:rsidRDefault="00C87CFE" w:rsidP="00C87CFE">
            <w:pPr>
              <w:jc w:val="center"/>
              <w:rPr>
                <w:ins w:id="16014" w:author="Στάθης Καπ" w:date="2023-03-03T03:52:00Z"/>
                <w:rFonts w:cstheme="minorHAnsi"/>
                <w:sz w:val="16"/>
                <w:szCs w:val="16"/>
              </w:rPr>
            </w:pPr>
            <w:ins w:id="16015" w:author="Στάθης Καπ" w:date="2023-03-03T03:54:00Z">
              <w:r w:rsidRPr="00F665AE">
                <w:rPr>
                  <w:rFonts w:ascii="Calibri" w:hAnsi="Calibri" w:cs="Calibri"/>
                  <w:color w:val="000000"/>
                  <w:sz w:val="16"/>
                  <w:szCs w:val="16"/>
                  <w:rPrChange w:id="16016" w:author="Στάθης Καπ" w:date="2023-03-03T03:55:00Z">
                    <w:rPr>
                      <w:rFonts w:ascii="Calibri" w:hAnsi="Calibri" w:cs="Calibri"/>
                      <w:color w:val="000000"/>
                      <w:sz w:val="18"/>
                      <w:szCs w:val="18"/>
                    </w:rPr>
                  </w:rPrChange>
                </w:rPr>
                <w:t>0.206</w:t>
              </w:r>
            </w:ins>
          </w:p>
        </w:tc>
        <w:tc>
          <w:tcPr>
            <w:tcW w:w="669" w:type="dxa"/>
            <w:vAlign w:val="center"/>
            <w:tcPrChange w:id="16017" w:author="Στάθης Καπ" w:date="2023-03-03T06:26:00Z">
              <w:tcPr>
                <w:tcW w:w="669" w:type="dxa"/>
                <w:vAlign w:val="center"/>
              </w:tcPr>
            </w:tcPrChange>
          </w:tcPr>
          <w:p w14:paraId="2876F6B6" w14:textId="0B2B5D48" w:rsidR="00C87CFE" w:rsidRPr="00F665AE" w:rsidRDefault="00C87CFE" w:rsidP="00C87CFE">
            <w:pPr>
              <w:jc w:val="center"/>
              <w:rPr>
                <w:ins w:id="16018" w:author="Στάθης Καπ" w:date="2023-03-03T03:52:00Z"/>
                <w:rFonts w:cstheme="minorHAnsi"/>
                <w:sz w:val="16"/>
                <w:szCs w:val="16"/>
              </w:rPr>
            </w:pPr>
            <w:ins w:id="16019" w:author="Στάθης Καπ" w:date="2023-03-03T06:18:00Z">
              <w:r>
                <w:rPr>
                  <w:rFonts w:ascii="Calibri" w:hAnsi="Calibri" w:cstheme="minorHAnsi"/>
                  <w:color w:val="000000"/>
                  <w:sz w:val="16"/>
                  <w:szCs w:val="16"/>
                </w:rPr>
                <w:t>15.04</w:t>
              </w:r>
            </w:ins>
          </w:p>
        </w:tc>
        <w:tc>
          <w:tcPr>
            <w:tcW w:w="543" w:type="dxa"/>
            <w:vAlign w:val="bottom"/>
            <w:tcPrChange w:id="16020" w:author="Στάθης Καπ" w:date="2023-03-03T06:26:00Z">
              <w:tcPr>
                <w:tcW w:w="543" w:type="dxa"/>
                <w:vAlign w:val="bottom"/>
              </w:tcPr>
            </w:tcPrChange>
          </w:tcPr>
          <w:p w14:paraId="76E37543" w14:textId="75D5E235" w:rsidR="00C87CFE" w:rsidRPr="00F665AE" w:rsidRDefault="00C87CFE" w:rsidP="00C87CFE">
            <w:pPr>
              <w:jc w:val="center"/>
              <w:rPr>
                <w:ins w:id="16021" w:author="Στάθης Καπ" w:date="2023-03-03T03:52:00Z"/>
                <w:rFonts w:cstheme="minorHAnsi"/>
                <w:sz w:val="16"/>
                <w:szCs w:val="16"/>
              </w:rPr>
            </w:pPr>
            <w:ins w:id="16022" w:author="Στάθης Καπ" w:date="2023-03-03T03:54:00Z">
              <w:r w:rsidRPr="00F665AE">
                <w:rPr>
                  <w:rFonts w:ascii="Calibri" w:hAnsi="Calibri" w:cs="Calibri"/>
                  <w:color w:val="000000"/>
                  <w:sz w:val="16"/>
                  <w:szCs w:val="16"/>
                  <w:rPrChange w:id="16023" w:author="Στάθης Καπ" w:date="2023-03-03T03:55:00Z">
                    <w:rPr>
                      <w:rFonts w:ascii="Calibri" w:hAnsi="Calibri" w:cs="Calibri"/>
                      <w:color w:val="000000"/>
                      <w:sz w:val="18"/>
                      <w:szCs w:val="18"/>
                    </w:rPr>
                  </w:rPrChange>
                </w:rPr>
                <w:t>221</w:t>
              </w:r>
            </w:ins>
          </w:p>
        </w:tc>
        <w:tc>
          <w:tcPr>
            <w:tcW w:w="621" w:type="dxa"/>
            <w:vAlign w:val="bottom"/>
            <w:tcPrChange w:id="16024" w:author="Στάθης Καπ" w:date="2023-03-03T06:26:00Z">
              <w:tcPr>
                <w:tcW w:w="621" w:type="dxa"/>
                <w:vAlign w:val="bottom"/>
              </w:tcPr>
            </w:tcPrChange>
          </w:tcPr>
          <w:p w14:paraId="0F1680AE" w14:textId="29540CBB" w:rsidR="00C87CFE" w:rsidRPr="00F665AE" w:rsidRDefault="00C87CFE" w:rsidP="00C87CFE">
            <w:pPr>
              <w:jc w:val="center"/>
              <w:rPr>
                <w:ins w:id="16025" w:author="Στάθης Καπ" w:date="2023-03-03T03:52:00Z"/>
                <w:rFonts w:cstheme="minorHAnsi"/>
                <w:sz w:val="16"/>
                <w:szCs w:val="16"/>
              </w:rPr>
            </w:pPr>
            <w:ins w:id="16026" w:author="Στάθης Καπ" w:date="2023-03-03T03:54:00Z">
              <w:r w:rsidRPr="00F665AE">
                <w:rPr>
                  <w:rFonts w:ascii="Calibri" w:hAnsi="Calibri" w:cs="Calibri"/>
                  <w:color w:val="000000"/>
                  <w:sz w:val="16"/>
                  <w:szCs w:val="16"/>
                  <w:rPrChange w:id="16027" w:author="Στάθης Καπ" w:date="2023-03-03T03:55:00Z">
                    <w:rPr>
                      <w:rFonts w:ascii="Calibri" w:hAnsi="Calibri" w:cs="Calibri"/>
                      <w:color w:val="000000"/>
                      <w:sz w:val="18"/>
                      <w:szCs w:val="18"/>
                    </w:rPr>
                  </w:rPrChange>
                </w:rPr>
                <w:t>0.184</w:t>
              </w:r>
            </w:ins>
          </w:p>
        </w:tc>
        <w:tc>
          <w:tcPr>
            <w:tcW w:w="669" w:type="dxa"/>
            <w:vAlign w:val="center"/>
            <w:tcPrChange w:id="16028" w:author="Στάθης Καπ" w:date="2023-03-03T06:26:00Z">
              <w:tcPr>
                <w:tcW w:w="669" w:type="dxa"/>
                <w:vAlign w:val="center"/>
              </w:tcPr>
            </w:tcPrChange>
          </w:tcPr>
          <w:p w14:paraId="6D535811" w14:textId="70A037D8" w:rsidR="00C87CFE" w:rsidRPr="00F665AE" w:rsidRDefault="00C87CFE" w:rsidP="00C87CFE">
            <w:pPr>
              <w:jc w:val="center"/>
              <w:rPr>
                <w:ins w:id="16029" w:author="Στάθης Καπ" w:date="2023-03-03T03:52:00Z"/>
                <w:rFonts w:cstheme="minorHAnsi"/>
                <w:sz w:val="16"/>
                <w:szCs w:val="16"/>
              </w:rPr>
            </w:pPr>
            <w:ins w:id="16030" w:author="Στάθης Καπ" w:date="2023-03-03T06:18:00Z">
              <w:r>
                <w:rPr>
                  <w:rFonts w:ascii="Calibri" w:hAnsi="Calibri" w:cstheme="minorHAnsi"/>
                  <w:color w:val="000000"/>
                  <w:sz w:val="16"/>
                  <w:szCs w:val="16"/>
                </w:rPr>
                <w:t>2.21</w:t>
              </w:r>
            </w:ins>
          </w:p>
        </w:tc>
        <w:tc>
          <w:tcPr>
            <w:tcW w:w="508" w:type="dxa"/>
            <w:vAlign w:val="bottom"/>
            <w:tcPrChange w:id="16031" w:author="Στάθης Καπ" w:date="2023-03-03T06:26:00Z">
              <w:tcPr>
                <w:tcW w:w="508" w:type="dxa"/>
                <w:vAlign w:val="bottom"/>
              </w:tcPr>
            </w:tcPrChange>
          </w:tcPr>
          <w:p w14:paraId="3166819B" w14:textId="187936FB" w:rsidR="00C87CFE" w:rsidRPr="00F665AE" w:rsidRDefault="00C87CFE" w:rsidP="00C87CFE">
            <w:pPr>
              <w:jc w:val="center"/>
              <w:rPr>
                <w:ins w:id="16032" w:author="Στάθης Καπ" w:date="2023-03-03T03:52:00Z"/>
                <w:rFonts w:cstheme="minorHAnsi"/>
                <w:sz w:val="16"/>
                <w:szCs w:val="16"/>
              </w:rPr>
            </w:pPr>
            <w:ins w:id="16033" w:author="Στάθης Καπ" w:date="2023-03-03T03:54:00Z">
              <w:r w:rsidRPr="00F665AE">
                <w:rPr>
                  <w:rFonts w:ascii="Calibri" w:hAnsi="Calibri" w:cs="Calibri"/>
                  <w:color w:val="000000"/>
                  <w:sz w:val="16"/>
                  <w:szCs w:val="16"/>
                  <w:rPrChange w:id="16034" w:author="Στάθης Καπ" w:date="2023-03-03T03:55:00Z">
                    <w:rPr>
                      <w:rFonts w:ascii="Calibri" w:hAnsi="Calibri" w:cs="Calibri"/>
                      <w:color w:val="000000"/>
                      <w:sz w:val="18"/>
                      <w:szCs w:val="18"/>
                    </w:rPr>
                  </w:rPrChange>
                </w:rPr>
                <w:t>217</w:t>
              </w:r>
            </w:ins>
          </w:p>
        </w:tc>
        <w:tc>
          <w:tcPr>
            <w:tcW w:w="541" w:type="dxa"/>
            <w:vAlign w:val="bottom"/>
            <w:tcPrChange w:id="16035" w:author="Στάθης Καπ" w:date="2023-03-03T06:26:00Z">
              <w:tcPr>
                <w:tcW w:w="541" w:type="dxa"/>
                <w:vAlign w:val="bottom"/>
              </w:tcPr>
            </w:tcPrChange>
          </w:tcPr>
          <w:p w14:paraId="4486F3D8" w14:textId="7D3EF4E0" w:rsidR="00C87CFE" w:rsidRPr="00F665AE" w:rsidRDefault="00C87CFE" w:rsidP="00C87CFE">
            <w:pPr>
              <w:jc w:val="center"/>
              <w:rPr>
                <w:ins w:id="16036" w:author="Στάθης Καπ" w:date="2023-03-03T03:52:00Z"/>
                <w:rFonts w:cstheme="minorHAnsi"/>
                <w:sz w:val="16"/>
                <w:szCs w:val="16"/>
              </w:rPr>
            </w:pPr>
            <w:ins w:id="16037" w:author="Στάθης Καπ" w:date="2023-03-03T03:54:00Z">
              <w:r w:rsidRPr="00F665AE">
                <w:rPr>
                  <w:rFonts w:ascii="Calibri" w:hAnsi="Calibri" w:cs="Calibri"/>
                  <w:color w:val="000000"/>
                  <w:sz w:val="16"/>
                  <w:szCs w:val="16"/>
                  <w:rPrChange w:id="16038" w:author="Στάθης Καπ" w:date="2023-03-03T03:55:00Z">
                    <w:rPr>
                      <w:rFonts w:ascii="Calibri" w:hAnsi="Calibri" w:cs="Calibri"/>
                      <w:color w:val="000000"/>
                      <w:sz w:val="18"/>
                      <w:szCs w:val="18"/>
                    </w:rPr>
                  </w:rPrChange>
                </w:rPr>
                <w:t>0.173</w:t>
              </w:r>
            </w:ins>
          </w:p>
        </w:tc>
        <w:tc>
          <w:tcPr>
            <w:tcW w:w="589" w:type="dxa"/>
            <w:vAlign w:val="center"/>
            <w:tcPrChange w:id="16039" w:author="Στάθης Καπ" w:date="2023-03-03T06:26:00Z">
              <w:tcPr>
                <w:tcW w:w="589" w:type="dxa"/>
                <w:vAlign w:val="center"/>
              </w:tcPr>
            </w:tcPrChange>
          </w:tcPr>
          <w:p w14:paraId="08458BD3" w14:textId="463B5010" w:rsidR="00C87CFE" w:rsidRPr="00F665AE" w:rsidRDefault="00C87CFE" w:rsidP="00C87CFE">
            <w:pPr>
              <w:jc w:val="center"/>
              <w:rPr>
                <w:ins w:id="16040" w:author="Στάθης Καπ" w:date="2023-03-03T03:52:00Z"/>
                <w:rFonts w:cstheme="minorHAnsi"/>
                <w:sz w:val="16"/>
                <w:szCs w:val="16"/>
              </w:rPr>
            </w:pPr>
            <w:ins w:id="16041" w:author="Στάθης Καπ" w:date="2023-03-03T06:18:00Z">
              <w:r>
                <w:rPr>
                  <w:rFonts w:ascii="Calibri" w:hAnsi="Calibri" w:cstheme="minorHAnsi"/>
                  <w:color w:val="000000"/>
                  <w:sz w:val="16"/>
                  <w:szCs w:val="16"/>
                </w:rPr>
                <w:t>3.98</w:t>
              </w:r>
            </w:ins>
          </w:p>
        </w:tc>
        <w:tc>
          <w:tcPr>
            <w:tcW w:w="463" w:type="dxa"/>
            <w:vAlign w:val="bottom"/>
            <w:tcPrChange w:id="16042" w:author="Στάθης Καπ" w:date="2023-03-03T06:26:00Z">
              <w:tcPr>
                <w:tcW w:w="463" w:type="dxa"/>
                <w:vAlign w:val="bottom"/>
              </w:tcPr>
            </w:tcPrChange>
          </w:tcPr>
          <w:p w14:paraId="6F11D5C5" w14:textId="73453054" w:rsidR="00C87CFE" w:rsidRPr="00F665AE" w:rsidRDefault="00C87CFE" w:rsidP="00C87CFE">
            <w:pPr>
              <w:jc w:val="center"/>
              <w:rPr>
                <w:ins w:id="16043" w:author="Στάθης Καπ" w:date="2023-03-03T03:52:00Z"/>
                <w:rFonts w:cstheme="minorHAnsi"/>
                <w:sz w:val="16"/>
                <w:szCs w:val="16"/>
              </w:rPr>
            </w:pPr>
            <w:ins w:id="16044" w:author="Στάθης Καπ" w:date="2023-03-03T03:54:00Z">
              <w:r w:rsidRPr="00F665AE">
                <w:rPr>
                  <w:rFonts w:ascii="Calibri" w:hAnsi="Calibri" w:cs="Calibri"/>
                  <w:color w:val="000000"/>
                  <w:sz w:val="16"/>
                  <w:szCs w:val="16"/>
                  <w:rPrChange w:id="16045" w:author="Στάθης Καπ" w:date="2023-03-03T03:55:00Z">
                    <w:rPr>
                      <w:rFonts w:ascii="Calibri" w:hAnsi="Calibri" w:cs="Calibri"/>
                      <w:color w:val="000000"/>
                      <w:sz w:val="18"/>
                      <w:szCs w:val="18"/>
                    </w:rPr>
                  </w:rPrChange>
                </w:rPr>
                <w:t>165</w:t>
              </w:r>
            </w:ins>
          </w:p>
        </w:tc>
        <w:tc>
          <w:tcPr>
            <w:tcW w:w="541" w:type="dxa"/>
            <w:vAlign w:val="bottom"/>
            <w:tcPrChange w:id="16046" w:author="Στάθης Καπ" w:date="2023-03-03T06:26:00Z">
              <w:tcPr>
                <w:tcW w:w="541" w:type="dxa"/>
                <w:vAlign w:val="bottom"/>
              </w:tcPr>
            </w:tcPrChange>
          </w:tcPr>
          <w:p w14:paraId="1A42E8A5" w14:textId="405C0991" w:rsidR="00C87CFE" w:rsidRPr="00F665AE" w:rsidRDefault="00C87CFE" w:rsidP="00C87CFE">
            <w:pPr>
              <w:jc w:val="center"/>
              <w:rPr>
                <w:ins w:id="16047" w:author="Στάθης Καπ" w:date="2023-03-03T03:52:00Z"/>
                <w:rFonts w:cstheme="minorHAnsi"/>
                <w:sz w:val="16"/>
                <w:szCs w:val="16"/>
              </w:rPr>
            </w:pPr>
            <w:ins w:id="16048" w:author="Στάθης Καπ" w:date="2023-03-03T03:54:00Z">
              <w:r w:rsidRPr="00F665AE">
                <w:rPr>
                  <w:rFonts w:ascii="Calibri" w:hAnsi="Calibri" w:cs="Calibri"/>
                  <w:color w:val="000000"/>
                  <w:sz w:val="16"/>
                  <w:szCs w:val="16"/>
                  <w:rPrChange w:id="16049" w:author="Στάθης Καπ" w:date="2023-03-03T03:55:00Z">
                    <w:rPr>
                      <w:rFonts w:ascii="Calibri" w:hAnsi="Calibri" w:cs="Calibri"/>
                      <w:color w:val="000000"/>
                      <w:sz w:val="18"/>
                      <w:szCs w:val="18"/>
                    </w:rPr>
                  </w:rPrChange>
                </w:rPr>
                <w:t>0.18</w:t>
              </w:r>
            </w:ins>
          </w:p>
        </w:tc>
        <w:tc>
          <w:tcPr>
            <w:tcW w:w="589" w:type="dxa"/>
            <w:vAlign w:val="center"/>
            <w:tcPrChange w:id="16050" w:author="Στάθης Καπ" w:date="2023-03-03T06:26:00Z">
              <w:tcPr>
                <w:tcW w:w="589" w:type="dxa"/>
                <w:vAlign w:val="center"/>
              </w:tcPr>
            </w:tcPrChange>
          </w:tcPr>
          <w:p w14:paraId="13E3C202" w14:textId="2B10C39C" w:rsidR="00C87CFE" w:rsidRPr="00F665AE" w:rsidRDefault="00C87CFE" w:rsidP="00C87CFE">
            <w:pPr>
              <w:jc w:val="center"/>
              <w:rPr>
                <w:ins w:id="16051" w:author="Στάθης Καπ" w:date="2023-03-03T03:52:00Z"/>
                <w:rFonts w:cstheme="minorHAnsi"/>
                <w:sz w:val="16"/>
                <w:szCs w:val="16"/>
              </w:rPr>
            </w:pPr>
            <w:ins w:id="16052" w:author="Στάθης Καπ" w:date="2023-03-03T06:19:00Z">
              <w:r>
                <w:rPr>
                  <w:rFonts w:ascii="Calibri" w:hAnsi="Calibri" w:cstheme="minorHAnsi"/>
                  <w:color w:val="000000"/>
                  <w:sz w:val="16"/>
                  <w:szCs w:val="16"/>
                </w:rPr>
                <w:t>26.99</w:t>
              </w:r>
            </w:ins>
          </w:p>
        </w:tc>
      </w:tr>
      <w:tr w:rsidR="00C87CFE" w:rsidRPr="00BB05AC" w14:paraId="07869A13" w14:textId="77777777" w:rsidTr="00F03C40">
        <w:tblPrEx>
          <w:tblW w:w="0" w:type="auto"/>
          <w:tblBorders>
            <w:insideH w:val="none" w:sz="0" w:space="0" w:color="auto"/>
            <w:insideV w:val="none" w:sz="0" w:space="0" w:color="auto"/>
          </w:tblBorders>
          <w:tblCellMar>
            <w:left w:w="0" w:type="dxa"/>
            <w:right w:w="0" w:type="dxa"/>
          </w:tblCellMar>
          <w:tblPrExChange w:id="1605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054" w:author="Στάθης Καπ" w:date="2023-03-03T03:54:00Z"/>
        </w:trPr>
        <w:tc>
          <w:tcPr>
            <w:tcW w:w="515" w:type="dxa"/>
            <w:tcBorders>
              <w:top w:val="nil"/>
              <w:bottom w:val="nil"/>
              <w:right w:val="single" w:sz="4" w:space="0" w:color="auto"/>
            </w:tcBorders>
            <w:shd w:val="clear" w:color="auto" w:fill="E7E6E6" w:themeFill="background2"/>
            <w:vAlign w:val="bottom"/>
            <w:tcPrChange w:id="16055" w:author="Στάθης Καπ" w:date="2023-03-03T06:26:00Z">
              <w:tcPr>
                <w:tcW w:w="515" w:type="dxa"/>
                <w:vAlign w:val="bottom"/>
              </w:tcPr>
            </w:tcPrChange>
          </w:tcPr>
          <w:p w14:paraId="4752D50B" w14:textId="4E98C8FF" w:rsidR="00C87CFE" w:rsidRPr="00F665AE" w:rsidRDefault="00C87CFE" w:rsidP="00C87CFE">
            <w:pPr>
              <w:jc w:val="center"/>
              <w:rPr>
                <w:ins w:id="16056" w:author="Στάθης Καπ" w:date="2023-03-03T03:54:00Z"/>
                <w:rFonts w:ascii="Calibri" w:hAnsi="Calibri" w:cs="Calibri"/>
                <w:color w:val="000000"/>
                <w:sz w:val="16"/>
                <w:szCs w:val="16"/>
                <w:rPrChange w:id="16057" w:author="Στάθης Καπ" w:date="2023-03-03T03:55:00Z">
                  <w:rPr>
                    <w:ins w:id="16058" w:author="Στάθης Καπ" w:date="2023-03-03T03:54:00Z"/>
                    <w:rFonts w:ascii="Calibri" w:hAnsi="Calibri" w:cs="Calibri"/>
                    <w:color w:val="000000"/>
                    <w:sz w:val="18"/>
                    <w:szCs w:val="18"/>
                  </w:rPr>
                </w:rPrChange>
              </w:rPr>
            </w:pPr>
            <w:ins w:id="16059" w:author="Στάθης Καπ" w:date="2023-03-03T03:54:00Z">
              <w:r w:rsidRPr="00F665AE">
                <w:rPr>
                  <w:rFonts w:ascii="Calibri" w:hAnsi="Calibri" w:cs="Calibri"/>
                  <w:color w:val="000000"/>
                  <w:sz w:val="16"/>
                  <w:szCs w:val="16"/>
                  <w:rPrChange w:id="16060" w:author="Στάθης Καπ" w:date="2023-03-03T03:55:00Z">
                    <w:rPr>
                      <w:rFonts w:ascii="Calibri" w:hAnsi="Calibri" w:cs="Calibri"/>
                      <w:color w:val="000000"/>
                      <w:sz w:val="18"/>
                      <w:szCs w:val="18"/>
                    </w:rPr>
                  </w:rPrChange>
                </w:rPr>
                <w:t>rc104</w:t>
              </w:r>
            </w:ins>
          </w:p>
        </w:tc>
        <w:tc>
          <w:tcPr>
            <w:tcW w:w="560" w:type="dxa"/>
            <w:tcBorders>
              <w:left w:val="single" w:sz="4" w:space="0" w:color="auto"/>
            </w:tcBorders>
            <w:tcPrChange w:id="16061" w:author="Στάθης Καπ" w:date="2023-03-03T06:26:00Z">
              <w:tcPr>
                <w:tcW w:w="560" w:type="dxa"/>
              </w:tcPr>
            </w:tcPrChange>
          </w:tcPr>
          <w:p w14:paraId="4FC3F3CB" w14:textId="5663BB79" w:rsidR="00C87CFE" w:rsidRPr="00F665AE" w:rsidRDefault="00C87CFE" w:rsidP="00C87CFE">
            <w:pPr>
              <w:jc w:val="center"/>
              <w:rPr>
                <w:ins w:id="16062" w:author="Στάθης Καπ" w:date="2023-03-03T03:54:00Z"/>
                <w:sz w:val="16"/>
                <w:szCs w:val="16"/>
                <w:rPrChange w:id="16063" w:author="Στάθης Καπ" w:date="2023-03-03T03:55:00Z">
                  <w:rPr>
                    <w:ins w:id="16064" w:author="Στάθης Καπ" w:date="2023-03-03T03:54:00Z"/>
                    <w:sz w:val="18"/>
                    <w:szCs w:val="18"/>
                  </w:rPr>
                </w:rPrChange>
              </w:rPr>
            </w:pPr>
            <w:ins w:id="16065" w:author="Στάθης Καπ" w:date="2023-03-03T03:54:00Z">
              <w:r w:rsidRPr="00F665AE">
                <w:rPr>
                  <w:sz w:val="16"/>
                  <w:szCs w:val="16"/>
                  <w:rPrChange w:id="16066" w:author="Στάθης Καπ" w:date="2023-03-03T03:55:00Z">
                    <w:rPr>
                      <w:sz w:val="18"/>
                      <w:szCs w:val="18"/>
                    </w:rPr>
                  </w:rPrChange>
                </w:rPr>
                <w:t>301</w:t>
              </w:r>
            </w:ins>
          </w:p>
        </w:tc>
        <w:tc>
          <w:tcPr>
            <w:tcW w:w="855" w:type="dxa"/>
            <w:tcPrChange w:id="16067" w:author="Στάθης Καπ" w:date="2023-03-03T06:26:00Z">
              <w:tcPr>
                <w:tcW w:w="855" w:type="dxa"/>
              </w:tcPr>
            </w:tcPrChange>
          </w:tcPr>
          <w:p w14:paraId="2B6C82B2" w14:textId="4B1BECD2" w:rsidR="00C87CFE" w:rsidRPr="00F665AE" w:rsidRDefault="00C87CFE" w:rsidP="00C87CFE">
            <w:pPr>
              <w:jc w:val="center"/>
              <w:rPr>
                <w:ins w:id="16068" w:author="Στάθης Καπ" w:date="2023-03-03T03:54:00Z"/>
                <w:sz w:val="16"/>
                <w:szCs w:val="16"/>
                <w:rPrChange w:id="16069" w:author="Στάθης Καπ" w:date="2023-03-03T03:55:00Z">
                  <w:rPr>
                    <w:ins w:id="16070" w:author="Στάθης Καπ" w:date="2023-03-03T03:54:00Z"/>
                    <w:sz w:val="18"/>
                    <w:szCs w:val="18"/>
                  </w:rPr>
                </w:rPrChange>
              </w:rPr>
            </w:pPr>
            <w:ins w:id="16071" w:author="Στάθης Καπ" w:date="2023-03-03T03:54:00Z">
              <w:r w:rsidRPr="00F665AE">
                <w:rPr>
                  <w:sz w:val="16"/>
                  <w:szCs w:val="16"/>
                  <w:rPrChange w:id="16072" w:author="Στάθης Καπ" w:date="2023-03-03T03:55:00Z">
                    <w:rPr>
                      <w:sz w:val="18"/>
                      <w:szCs w:val="18"/>
                    </w:rPr>
                  </w:rPrChange>
                </w:rPr>
                <w:t>297</w:t>
              </w:r>
            </w:ins>
          </w:p>
        </w:tc>
        <w:tc>
          <w:tcPr>
            <w:tcW w:w="544" w:type="dxa"/>
            <w:vAlign w:val="bottom"/>
            <w:tcPrChange w:id="16073" w:author="Στάθης Καπ" w:date="2023-03-03T06:26:00Z">
              <w:tcPr>
                <w:tcW w:w="544" w:type="dxa"/>
                <w:vAlign w:val="bottom"/>
              </w:tcPr>
            </w:tcPrChange>
          </w:tcPr>
          <w:p w14:paraId="7CDEB93B" w14:textId="0959024B" w:rsidR="00C87CFE" w:rsidRPr="00F665AE" w:rsidRDefault="00C87CFE" w:rsidP="00C87CFE">
            <w:pPr>
              <w:jc w:val="center"/>
              <w:rPr>
                <w:ins w:id="16074" w:author="Στάθης Καπ" w:date="2023-03-03T03:54:00Z"/>
                <w:rFonts w:ascii="Calibri" w:hAnsi="Calibri" w:cs="Calibri"/>
                <w:color w:val="000000"/>
                <w:sz w:val="16"/>
                <w:szCs w:val="16"/>
                <w:rPrChange w:id="16075" w:author="Στάθης Καπ" w:date="2023-03-03T03:55:00Z">
                  <w:rPr>
                    <w:ins w:id="16076" w:author="Στάθης Καπ" w:date="2023-03-03T03:54:00Z"/>
                    <w:rFonts w:ascii="Calibri" w:hAnsi="Calibri" w:cs="Calibri"/>
                    <w:color w:val="000000"/>
                    <w:sz w:val="18"/>
                    <w:szCs w:val="18"/>
                  </w:rPr>
                </w:rPrChange>
              </w:rPr>
            </w:pPr>
            <w:ins w:id="16077" w:author="Στάθης Καπ" w:date="2023-03-03T03:54:00Z">
              <w:r w:rsidRPr="00F665AE">
                <w:rPr>
                  <w:rFonts w:ascii="Calibri" w:hAnsi="Calibri" w:cs="Calibri"/>
                  <w:color w:val="000000"/>
                  <w:sz w:val="16"/>
                  <w:szCs w:val="16"/>
                  <w:rPrChange w:id="16078" w:author="Στάθης Καπ" w:date="2023-03-03T03:55:00Z">
                    <w:rPr>
                      <w:rFonts w:ascii="Calibri" w:hAnsi="Calibri" w:cs="Calibri"/>
                      <w:color w:val="000000"/>
                      <w:sz w:val="18"/>
                      <w:szCs w:val="18"/>
                    </w:rPr>
                  </w:rPrChange>
                </w:rPr>
                <w:t>241</w:t>
              </w:r>
            </w:ins>
          </w:p>
        </w:tc>
        <w:tc>
          <w:tcPr>
            <w:tcW w:w="621" w:type="dxa"/>
            <w:vAlign w:val="bottom"/>
            <w:tcPrChange w:id="16079" w:author="Στάθης Καπ" w:date="2023-03-03T06:26:00Z">
              <w:tcPr>
                <w:tcW w:w="621" w:type="dxa"/>
                <w:vAlign w:val="bottom"/>
              </w:tcPr>
            </w:tcPrChange>
          </w:tcPr>
          <w:p w14:paraId="07751315" w14:textId="36B9AE18" w:rsidR="00C87CFE" w:rsidRPr="00F665AE" w:rsidRDefault="00C87CFE" w:rsidP="00C87CFE">
            <w:pPr>
              <w:jc w:val="center"/>
              <w:rPr>
                <w:ins w:id="16080" w:author="Στάθης Καπ" w:date="2023-03-03T03:54:00Z"/>
                <w:rFonts w:ascii="Calibri" w:hAnsi="Calibri" w:cs="Calibri"/>
                <w:color w:val="000000"/>
                <w:sz w:val="16"/>
                <w:szCs w:val="16"/>
                <w:rPrChange w:id="16081" w:author="Στάθης Καπ" w:date="2023-03-03T03:55:00Z">
                  <w:rPr>
                    <w:ins w:id="16082" w:author="Στάθης Καπ" w:date="2023-03-03T03:54:00Z"/>
                    <w:rFonts w:ascii="Calibri" w:hAnsi="Calibri" w:cs="Calibri"/>
                    <w:color w:val="000000"/>
                    <w:sz w:val="18"/>
                    <w:szCs w:val="18"/>
                  </w:rPr>
                </w:rPrChange>
              </w:rPr>
            </w:pPr>
            <w:ins w:id="16083" w:author="Στάθης Καπ" w:date="2023-03-03T03:54:00Z">
              <w:r w:rsidRPr="00F665AE">
                <w:rPr>
                  <w:rFonts w:ascii="Calibri" w:hAnsi="Calibri" w:cs="Calibri"/>
                  <w:color w:val="000000"/>
                  <w:sz w:val="16"/>
                  <w:szCs w:val="16"/>
                  <w:rPrChange w:id="16084" w:author="Στάθης Καπ" w:date="2023-03-03T03:55:00Z">
                    <w:rPr>
                      <w:rFonts w:ascii="Calibri" w:hAnsi="Calibri" w:cs="Calibri"/>
                      <w:color w:val="000000"/>
                      <w:sz w:val="18"/>
                      <w:szCs w:val="18"/>
                    </w:rPr>
                  </w:rPrChange>
                </w:rPr>
                <w:t>0.18</w:t>
              </w:r>
            </w:ins>
          </w:p>
        </w:tc>
        <w:tc>
          <w:tcPr>
            <w:tcW w:w="669" w:type="dxa"/>
            <w:vAlign w:val="center"/>
            <w:tcPrChange w:id="16085" w:author="Στάθης Καπ" w:date="2023-03-03T06:26:00Z">
              <w:tcPr>
                <w:tcW w:w="669" w:type="dxa"/>
                <w:vAlign w:val="center"/>
              </w:tcPr>
            </w:tcPrChange>
          </w:tcPr>
          <w:p w14:paraId="3169CFD7" w14:textId="19A65133" w:rsidR="00C87CFE" w:rsidRPr="00F665AE" w:rsidRDefault="00C87CFE" w:rsidP="00C87CFE">
            <w:pPr>
              <w:jc w:val="center"/>
              <w:rPr>
                <w:ins w:id="16086" w:author="Στάθης Καπ" w:date="2023-03-03T03:54:00Z"/>
                <w:rFonts w:cstheme="minorHAnsi"/>
                <w:sz w:val="16"/>
                <w:szCs w:val="16"/>
              </w:rPr>
            </w:pPr>
            <w:ins w:id="16087" w:author="Στάθης Καπ" w:date="2023-03-03T06:18:00Z">
              <w:r>
                <w:rPr>
                  <w:rFonts w:ascii="Calibri" w:hAnsi="Calibri" w:cstheme="minorHAnsi"/>
                  <w:color w:val="000000"/>
                  <w:sz w:val="16"/>
                  <w:szCs w:val="16"/>
                </w:rPr>
                <w:t>19.93</w:t>
              </w:r>
            </w:ins>
          </w:p>
        </w:tc>
        <w:tc>
          <w:tcPr>
            <w:tcW w:w="543" w:type="dxa"/>
            <w:vAlign w:val="bottom"/>
            <w:tcPrChange w:id="16088" w:author="Στάθης Καπ" w:date="2023-03-03T06:26:00Z">
              <w:tcPr>
                <w:tcW w:w="543" w:type="dxa"/>
                <w:vAlign w:val="bottom"/>
              </w:tcPr>
            </w:tcPrChange>
          </w:tcPr>
          <w:p w14:paraId="43574252" w14:textId="0C58A710" w:rsidR="00C87CFE" w:rsidRPr="00F665AE" w:rsidRDefault="00C87CFE" w:rsidP="00C87CFE">
            <w:pPr>
              <w:jc w:val="center"/>
              <w:rPr>
                <w:ins w:id="16089" w:author="Στάθης Καπ" w:date="2023-03-03T03:54:00Z"/>
                <w:rFonts w:ascii="Calibri" w:hAnsi="Calibri" w:cs="Calibri"/>
                <w:color w:val="000000"/>
                <w:sz w:val="16"/>
                <w:szCs w:val="16"/>
                <w:rPrChange w:id="16090" w:author="Στάθης Καπ" w:date="2023-03-03T03:55:00Z">
                  <w:rPr>
                    <w:ins w:id="16091" w:author="Στάθης Καπ" w:date="2023-03-03T03:54:00Z"/>
                    <w:rFonts w:ascii="Calibri" w:hAnsi="Calibri" w:cs="Calibri"/>
                    <w:color w:val="000000"/>
                    <w:sz w:val="18"/>
                    <w:szCs w:val="18"/>
                  </w:rPr>
                </w:rPrChange>
              </w:rPr>
            </w:pPr>
            <w:ins w:id="16092" w:author="Στάθης Καπ" w:date="2023-03-03T03:54:00Z">
              <w:r w:rsidRPr="00F665AE">
                <w:rPr>
                  <w:rFonts w:ascii="Calibri" w:hAnsi="Calibri" w:cs="Calibri"/>
                  <w:color w:val="000000"/>
                  <w:sz w:val="16"/>
                  <w:szCs w:val="16"/>
                  <w:rPrChange w:id="16093" w:author="Στάθης Καπ" w:date="2023-03-03T03:55:00Z">
                    <w:rPr>
                      <w:rFonts w:ascii="Calibri" w:hAnsi="Calibri" w:cs="Calibri"/>
                      <w:color w:val="000000"/>
                      <w:sz w:val="18"/>
                      <w:szCs w:val="18"/>
                    </w:rPr>
                  </w:rPrChange>
                </w:rPr>
                <w:t>234</w:t>
              </w:r>
            </w:ins>
          </w:p>
        </w:tc>
        <w:tc>
          <w:tcPr>
            <w:tcW w:w="621" w:type="dxa"/>
            <w:vAlign w:val="bottom"/>
            <w:tcPrChange w:id="16094" w:author="Στάθης Καπ" w:date="2023-03-03T06:26:00Z">
              <w:tcPr>
                <w:tcW w:w="621" w:type="dxa"/>
                <w:vAlign w:val="bottom"/>
              </w:tcPr>
            </w:tcPrChange>
          </w:tcPr>
          <w:p w14:paraId="05982E1E" w14:textId="400DCA35" w:rsidR="00C87CFE" w:rsidRPr="00F665AE" w:rsidRDefault="00C87CFE" w:rsidP="00C87CFE">
            <w:pPr>
              <w:jc w:val="center"/>
              <w:rPr>
                <w:ins w:id="16095" w:author="Στάθης Καπ" w:date="2023-03-03T03:54:00Z"/>
                <w:rFonts w:ascii="Calibri" w:hAnsi="Calibri" w:cs="Calibri"/>
                <w:color w:val="000000"/>
                <w:sz w:val="16"/>
                <w:szCs w:val="16"/>
                <w:rPrChange w:id="16096" w:author="Στάθης Καπ" w:date="2023-03-03T03:55:00Z">
                  <w:rPr>
                    <w:ins w:id="16097" w:author="Στάθης Καπ" w:date="2023-03-03T03:54:00Z"/>
                    <w:rFonts w:ascii="Calibri" w:hAnsi="Calibri" w:cs="Calibri"/>
                    <w:color w:val="000000"/>
                    <w:sz w:val="18"/>
                    <w:szCs w:val="18"/>
                  </w:rPr>
                </w:rPrChange>
              </w:rPr>
            </w:pPr>
            <w:ins w:id="16098" w:author="Στάθης Καπ" w:date="2023-03-03T03:54:00Z">
              <w:r w:rsidRPr="00F665AE">
                <w:rPr>
                  <w:rFonts w:ascii="Calibri" w:hAnsi="Calibri" w:cs="Calibri"/>
                  <w:color w:val="000000"/>
                  <w:sz w:val="16"/>
                  <w:szCs w:val="16"/>
                  <w:rPrChange w:id="16099" w:author="Στάθης Καπ" w:date="2023-03-03T03:55:00Z">
                    <w:rPr>
                      <w:rFonts w:ascii="Calibri" w:hAnsi="Calibri" w:cs="Calibri"/>
                      <w:color w:val="000000"/>
                      <w:sz w:val="18"/>
                      <w:szCs w:val="18"/>
                    </w:rPr>
                  </w:rPrChange>
                </w:rPr>
                <w:t>0.169</w:t>
              </w:r>
            </w:ins>
          </w:p>
        </w:tc>
        <w:tc>
          <w:tcPr>
            <w:tcW w:w="669" w:type="dxa"/>
            <w:vAlign w:val="center"/>
            <w:tcPrChange w:id="16100" w:author="Στάθης Καπ" w:date="2023-03-03T06:26:00Z">
              <w:tcPr>
                <w:tcW w:w="669" w:type="dxa"/>
                <w:vAlign w:val="center"/>
              </w:tcPr>
            </w:tcPrChange>
          </w:tcPr>
          <w:p w14:paraId="3A2DDEB6" w14:textId="4D8B51E1" w:rsidR="00C87CFE" w:rsidRPr="00F665AE" w:rsidRDefault="00C87CFE" w:rsidP="00C87CFE">
            <w:pPr>
              <w:jc w:val="center"/>
              <w:rPr>
                <w:ins w:id="16101" w:author="Στάθης Καπ" w:date="2023-03-03T03:54:00Z"/>
                <w:rFonts w:cstheme="minorHAnsi"/>
                <w:sz w:val="16"/>
                <w:szCs w:val="16"/>
              </w:rPr>
            </w:pPr>
            <w:ins w:id="16102" w:author="Στάθης Καπ" w:date="2023-03-03T06:18:00Z">
              <w:r>
                <w:rPr>
                  <w:rFonts w:ascii="Calibri" w:hAnsi="Calibri" w:cstheme="minorHAnsi"/>
                  <w:color w:val="000000"/>
                  <w:sz w:val="16"/>
                  <w:szCs w:val="16"/>
                </w:rPr>
                <w:t>2.9</w:t>
              </w:r>
            </w:ins>
          </w:p>
        </w:tc>
        <w:tc>
          <w:tcPr>
            <w:tcW w:w="508" w:type="dxa"/>
            <w:vAlign w:val="bottom"/>
            <w:tcPrChange w:id="16103" w:author="Στάθης Καπ" w:date="2023-03-03T06:26:00Z">
              <w:tcPr>
                <w:tcW w:w="508" w:type="dxa"/>
                <w:vAlign w:val="bottom"/>
              </w:tcPr>
            </w:tcPrChange>
          </w:tcPr>
          <w:p w14:paraId="0CC5AD3C" w14:textId="6C133256" w:rsidR="00C87CFE" w:rsidRPr="00F665AE" w:rsidRDefault="00C87CFE" w:rsidP="00C87CFE">
            <w:pPr>
              <w:jc w:val="center"/>
              <w:rPr>
                <w:ins w:id="16104" w:author="Στάθης Καπ" w:date="2023-03-03T03:54:00Z"/>
                <w:rFonts w:ascii="Calibri" w:hAnsi="Calibri" w:cs="Calibri"/>
                <w:color w:val="000000"/>
                <w:sz w:val="16"/>
                <w:szCs w:val="16"/>
                <w:rPrChange w:id="16105" w:author="Στάθης Καπ" w:date="2023-03-03T03:55:00Z">
                  <w:rPr>
                    <w:ins w:id="16106" w:author="Στάθης Καπ" w:date="2023-03-03T03:54:00Z"/>
                    <w:rFonts w:ascii="Calibri" w:hAnsi="Calibri" w:cs="Calibri"/>
                    <w:color w:val="000000"/>
                    <w:sz w:val="18"/>
                    <w:szCs w:val="18"/>
                  </w:rPr>
                </w:rPrChange>
              </w:rPr>
            </w:pPr>
            <w:ins w:id="16107" w:author="Στάθης Καπ" w:date="2023-03-03T03:54:00Z">
              <w:r w:rsidRPr="00F665AE">
                <w:rPr>
                  <w:rFonts w:ascii="Calibri" w:hAnsi="Calibri" w:cs="Calibri"/>
                  <w:color w:val="000000"/>
                  <w:sz w:val="16"/>
                  <w:szCs w:val="16"/>
                  <w:rPrChange w:id="16108" w:author="Στάθης Καπ" w:date="2023-03-03T03:55:00Z">
                    <w:rPr>
                      <w:rFonts w:ascii="Calibri" w:hAnsi="Calibri" w:cs="Calibri"/>
                      <w:color w:val="000000"/>
                      <w:sz w:val="18"/>
                      <w:szCs w:val="18"/>
                    </w:rPr>
                  </w:rPrChange>
                </w:rPr>
                <w:t>211</w:t>
              </w:r>
            </w:ins>
          </w:p>
        </w:tc>
        <w:tc>
          <w:tcPr>
            <w:tcW w:w="541" w:type="dxa"/>
            <w:vAlign w:val="bottom"/>
            <w:tcPrChange w:id="16109" w:author="Στάθης Καπ" w:date="2023-03-03T06:26:00Z">
              <w:tcPr>
                <w:tcW w:w="541" w:type="dxa"/>
                <w:vAlign w:val="bottom"/>
              </w:tcPr>
            </w:tcPrChange>
          </w:tcPr>
          <w:p w14:paraId="1693845B" w14:textId="377EFA57" w:rsidR="00C87CFE" w:rsidRPr="00F665AE" w:rsidRDefault="00C87CFE" w:rsidP="00C87CFE">
            <w:pPr>
              <w:jc w:val="center"/>
              <w:rPr>
                <w:ins w:id="16110" w:author="Στάθης Καπ" w:date="2023-03-03T03:54:00Z"/>
                <w:rFonts w:ascii="Calibri" w:hAnsi="Calibri" w:cs="Calibri"/>
                <w:color w:val="000000"/>
                <w:sz w:val="16"/>
                <w:szCs w:val="16"/>
                <w:rPrChange w:id="16111" w:author="Στάθης Καπ" w:date="2023-03-03T03:55:00Z">
                  <w:rPr>
                    <w:ins w:id="16112" w:author="Στάθης Καπ" w:date="2023-03-03T03:54:00Z"/>
                    <w:rFonts w:ascii="Calibri" w:hAnsi="Calibri" w:cs="Calibri"/>
                    <w:color w:val="000000"/>
                    <w:sz w:val="18"/>
                    <w:szCs w:val="18"/>
                  </w:rPr>
                </w:rPrChange>
              </w:rPr>
            </w:pPr>
            <w:ins w:id="16113" w:author="Στάθης Καπ" w:date="2023-03-03T03:54:00Z">
              <w:r w:rsidRPr="00F665AE">
                <w:rPr>
                  <w:rFonts w:ascii="Calibri" w:hAnsi="Calibri" w:cs="Calibri"/>
                  <w:color w:val="000000"/>
                  <w:sz w:val="16"/>
                  <w:szCs w:val="16"/>
                  <w:rPrChange w:id="16114" w:author="Στάθης Καπ" w:date="2023-03-03T03:55:00Z">
                    <w:rPr>
                      <w:rFonts w:ascii="Calibri" w:hAnsi="Calibri" w:cs="Calibri"/>
                      <w:color w:val="000000"/>
                      <w:sz w:val="18"/>
                      <w:szCs w:val="18"/>
                    </w:rPr>
                  </w:rPrChange>
                </w:rPr>
                <w:t>0.17</w:t>
              </w:r>
            </w:ins>
          </w:p>
        </w:tc>
        <w:tc>
          <w:tcPr>
            <w:tcW w:w="589" w:type="dxa"/>
            <w:vAlign w:val="center"/>
            <w:tcPrChange w:id="16115" w:author="Στάθης Καπ" w:date="2023-03-03T06:26:00Z">
              <w:tcPr>
                <w:tcW w:w="589" w:type="dxa"/>
                <w:vAlign w:val="center"/>
              </w:tcPr>
            </w:tcPrChange>
          </w:tcPr>
          <w:p w14:paraId="34495B52" w14:textId="6C7B5711" w:rsidR="00C87CFE" w:rsidRPr="00F665AE" w:rsidRDefault="00C87CFE" w:rsidP="00C87CFE">
            <w:pPr>
              <w:jc w:val="center"/>
              <w:rPr>
                <w:ins w:id="16116" w:author="Στάθης Καπ" w:date="2023-03-03T03:54:00Z"/>
                <w:rFonts w:cstheme="minorHAnsi"/>
                <w:sz w:val="16"/>
                <w:szCs w:val="16"/>
              </w:rPr>
            </w:pPr>
            <w:ins w:id="16117" w:author="Στάθης Καπ" w:date="2023-03-03T06:18:00Z">
              <w:r>
                <w:rPr>
                  <w:rFonts w:ascii="Calibri" w:hAnsi="Calibri" w:cstheme="minorHAnsi"/>
                  <w:color w:val="000000"/>
                  <w:sz w:val="16"/>
                  <w:szCs w:val="16"/>
                </w:rPr>
                <w:t>12.45</w:t>
              </w:r>
            </w:ins>
          </w:p>
        </w:tc>
        <w:tc>
          <w:tcPr>
            <w:tcW w:w="463" w:type="dxa"/>
            <w:vAlign w:val="bottom"/>
            <w:tcPrChange w:id="16118" w:author="Στάθης Καπ" w:date="2023-03-03T06:26:00Z">
              <w:tcPr>
                <w:tcW w:w="463" w:type="dxa"/>
                <w:vAlign w:val="bottom"/>
              </w:tcPr>
            </w:tcPrChange>
          </w:tcPr>
          <w:p w14:paraId="7D411E78" w14:textId="1D56A111" w:rsidR="00C87CFE" w:rsidRPr="00F665AE" w:rsidRDefault="00C87CFE" w:rsidP="00C87CFE">
            <w:pPr>
              <w:jc w:val="center"/>
              <w:rPr>
                <w:ins w:id="16119" w:author="Στάθης Καπ" w:date="2023-03-03T03:54:00Z"/>
                <w:rFonts w:ascii="Calibri" w:hAnsi="Calibri" w:cs="Calibri"/>
                <w:color w:val="000000"/>
                <w:sz w:val="16"/>
                <w:szCs w:val="16"/>
                <w:rPrChange w:id="16120" w:author="Στάθης Καπ" w:date="2023-03-03T03:55:00Z">
                  <w:rPr>
                    <w:ins w:id="16121" w:author="Στάθης Καπ" w:date="2023-03-03T03:54:00Z"/>
                    <w:rFonts w:ascii="Calibri" w:hAnsi="Calibri" w:cs="Calibri"/>
                    <w:color w:val="000000"/>
                    <w:sz w:val="18"/>
                    <w:szCs w:val="18"/>
                  </w:rPr>
                </w:rPrChange>
              </w:rPr>
            </w:pPr>
            <w:ins w:id="16122" w:author="Στάθης Καπ" w:date="2023-03-03T03:54:00Z">
              <w:r w:rsidRPr="00F665AE">
                <w:rPr>
                  <w:rFonts w:ascii="Calibri" w:hAnsi="Calibri" w:cs="Calibri"/>
                  <w:color w:val="000000"/>
                  <w:sz w:val="16"/>
                  <w:szCs w:val="16"/>
                  <w:rPrChange w:id="16123" w:author="Στάθης Καπ" w:date="2023-03-03T03:55:00Z">
                    <w:rPr>
                      <w:rFonts w:ascii="Calibri" w:hAnsi="Calibri" w:cs="Calibri"/>
                      <w:color w:val="000000"/>
                      <w:sz w:val="18"/>
                      <w:szCs w:val="18"/>
                    </w:rPr>
                  </w:rPrChange>
                </w:rPr>
                <w:t>217</w:t>
              </w:r>
            </w:ins>
          </w:p>
        </w:tc>
        <w:tc>
          <w:tcPr>
            <w:tcW w:w="541" w:type="dxa"/>
            <w:vAlign w:val="bottom"/>
            <w:tcPrChange w:id="16124" w:author="Στάθης Καπ" w:date="2023-03-03T06:26:00Z">
              <w:tcPr>
                <w:tcW w:w="541" w:type="dxa"/>
                <w:vAlign w:val="bottom"/>
              </w:tcPr>
            </w:tcPrChange>
          </w:tcPr>
          <w:p w14:paraId="463ADEF3" w14:textId="1F6DCB44" w:rsidR="00C87CFE" w:rsidRPr="00F665AE" w:rsidRDefault="00C87CFE" w:rsidP="00C87CFE">
            <w:pPr>
              <w:jc w:val="center"/>
              <w:rPr>
                <w:ins w:id="16125" w:author="Στάθης Καπ" w:date="2023-03-03T03:54:00Z"/>
                <w:rFonts w:ascii="Calibri" w:hAnsi="Calibri" w:cs="Calibri"/>
                <w:color w:val="000000"/>
                <w:sz w:val="16"/>
                <w:szCs w:val="16"/>
                <w:rPrChange w:id="16126" w:author="Στάθης Καπ" w:date="2023-03-03T03:55:00Z">
                  <w:rPr>
                    <w:ins w:id="16127" w:author="Στάθης Καπ" w:date="2023-03-03T03:54:00Z"/>
                    <w:rFonts w:ascii="Calibri" w:hAnsi="Calibri" w:cs="Calibri"/>
                    <w:color w:val="000000"/>
                    <w:sz w:val="18"/>
                    <w:szCs w:val="18"/>
                  </w:rPr>
                </w:rPrChange>
              </w:rPr>
            </w:pPr>
            <w:ins w:id="16128" w:author="Στάθης Καπ" w:date="2023-03-03T03:54:00Z">
              <w:r w:rsidRPr="00F665AE">
                <w:rPr>
                  <w:rFonts w:ascii="Calibri" w:hAnsi="Calibri" w:cs="Calibri"/>
                  <w:color w:val="000000"/>
                  <w:sz w:val="16"/>
                  <w:szCs w:val="16"/>
                  <w:rPrChange w:id="16129" w:author="Στάθης Καπ" w:date="2023-03-03T03:55:00Z">
                    <w:rPr>
                      <w:rFonts w:ascii="Calibri" w:hAnsi="Calibri" w:cs="Calibri"/>
                      <w:color w:val="000000"/>
                      <w:sz w:val="18"/>
                      <w:szCs w:val="18"/>
                    </w:rPr>
                  </w:rPrChange>
                </w:rPr>
                <w:t>0.195</w:t>
              </w:r>
            </w:ins>
          </w:p>
        </w:tc>
        <w:tc>
          <w:tcPr>
            <w:tcW w:w="589" w:type="dxa"/>
            <w:vAlign w:val="center"/>
            <w:tcPrChange w:id="16130" w:author="Στάθης Καπ" w:date="2023-03-03T06:26:00Z">
              <w:tcPr>
                <w:tcW w:w="589" w:type="dxa"/>
                <w:vAlign w:val="center"/>
              </w:tcPr>
            </w:tcPrChange>
          </w:tcPr>
          <w:p w14:paraId="5B87E5C5" w14:textId="3D2D1003" w:rsidR="00C87CFE" w:rsidRPr="00F665AE" w:rsidRDefault="00C87CFE" w:rsidP="00C87CFE">
            <w:pPr>
              <w:jc w:val="center"/>
              <w:rPr>
                <w:ins w:id="16131" w:author="Στάθης Καπ" w:date="2023-03-03T03:54:00Z"/>
                <w:rFonts w:cstheme="minorHAnsi"/>
                <w:sz w:val="16"/>
                <w:szCs w:val="16"/>
              </w:rPr>
            </w:pPr>
            <w:ins w:id="16132" w:author="Στάθης Καπ" w:date="2023-03-03T06:19:00Z">
              <w:r>
                <w:rPr>
                  <w:rFonts w:ascii="Calibri" w:hAnsi="Calibri" w:cstheme="minorHAnsi"/>
                  <w:color w:val="000000"/>
                  <w:sz w:val="16"/>
                  <w:szCs w:val="16"/>
                </w:rPr>
                <w:t>9.96</w:t>
              </w:r>
            </w:ins>
          </w:p>
        </w:tc>
      </w:tr>
      <w:tr w:rsidR="00C87CFE" w:rsidRPr="00BB05AC" w14:paraId="0690D153" w14:textId="77777777" w:rsidTr="00F03C40">
        <w:tblPrEx>
          <w:tblW w:w="0" w:type="auto"/>
          <w:tblBorders>
            <w:insideH w:val="none" w:sz="0" w:space="0" w:color="auto"/>
            <w:insideV w:val="none" w:sz="0" w:space="0" w:color="auto"/>
          </w:tblBorders>
          <w:tblCellMar>
            <w:left w:w="0" w:type="dxa"/>
            <w:right w:w="0" w:type="dxa"/>
          </w:tblCellMar>
          <w:tblPrExChange w:id="1613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134" w:author="Στάθης Καπ" w:date="2023-03-03T03:54:00Z"/>
        </w:trPr>
        <w:tc>
          <w:tcPr>
            <w:tcW w:w="515" w:type="dxa"/>
            <w:tcBorders>
              <w:top w:val="nil"/>
              <w:bottom w:val="nil"/>
              <w:right w:val="single" w:sz="4" w:space="0" w:color="auto"/>
            </w:tcBorders>
            <w:shd w:val="clear" w:color="auto" w:fill="E7E6E6" w:themeFill="background2"/>
            <w:vAlign w:val="bottom"/>
            <w:tcPrChange w:id="16135" w:author="Στάθης Καπ" w:date="2023-03-03T06:26:00Z">
              <w:tcPr>
                <w:tcW w:w="515" w:type="dxa"/>
                <w:vAlign w:val="bottom"/>
              </w:tcPr>
            </w:tcPrChange>
          </w:tcPr>
          <w:p w14:paraId="00DE4308" w14:textId="521BAB1F" w:rsidR="00C87CFE" w:rsidRPr="00F665AE" w:rsidRDefault="00C87CFE" w:rsidP="00C87CFE">
            <w:pPr>
              <w:jc w:val="center"/>
              <w:rPr>
                <w:ins w:id="16136" w:author="Στάθης Καπ" w:date="2023-03-03T03:54:00Z"/>
                <w:rFonts w:ascii="Calibri" w:hAnsi="Calibri" w:cs="Calibri"/>
                <w:color w:val="000000"/>
                <w:sz w:val="16"/>
                <w:szCs w:val="16"/>
                <w:rPrChange w:id="16137" w:author="Στάθης Καπ" w:date="2023-03-03T03:55:00Z">
                  <w:rPr>
                    <w:ins w:id="16138" w:author="Στάθης Καπ" w:date="2023-03-03T03:54:00Z"/>
                    <w:rFonts w:ascii="Calibri" w:hAnsi="Calibri" w:cs="Calibri"/>
                    <w:color w:val="000000"/>
                    <w:sz w:val="18"/>
                    <w:szCs w:val="18"/>
                  </w:rPr>
                </w:rPrChange>
              </w:rPr>
            </w:pPr>
            <w:ins w:id="16139" w:author="Στάθης Καπ" w:date="2023-03-03T03:54:00Z">
              <w:r w:rsidRPr="00F665AE">
                <w:rPr>
                  <w:rFonts w:ascii="Calibri" w:hAnsi="Calibri" w:cs="Calibri"/>
                  <w:color w:val="000000"/>
                  <w:sz w:val="16"/>
                  <w:szCs w:val="16"/>
                  <w:rPrChange w:id="16140" w:author="Στάθης Καπ" w:date="2023-03-03T03:55:00Z">
                    <w:rPr>
                      <w:rFonts w:ascii="Calibri" w:hAnsi="Calibri" w:cs="Calibri"/>
                      <w:color w:val="000000"/>
                      <w:sz w:val="18"/>
                      <w:szCs w:val="18"/>
                    </w:rPr>
                  </w:rPrChange>
                </w:rPr>
                <w:t>rc105</w:t>
              </w:r>
            </w:ins>
          </w:p>
        </w:tc>
        <w:tc>
          <w:tcPr>
            <w:tcW w:w="560" w:type="dxa"/>
            <w:tcBorders>
              <w:left w:val="single" w:sz="4" w:space="0" w:color="auto"/>
            </w:tcBorders>
            <w:tcPrChange w:id="16141" w:author="Στάθης Καπ" w:date="2023-03-03T06:26:00Z">
              <w:tcPr>
                <w:tcW w:w="560" w:type="dxa"/>
              </w:tcPr>
            </w:tcPrChange>
          </w:tcPr>
          <w:p w14:paraId="69BE4300" w14:textId="0A809FAE" w:rsidR="00C87CFE" w:rsidRPr="00F665AE" w:rsidRDefault="00C87CFE" w:rsidP="00C87CFE">
            <w:pPr>
              <w:jc w:val="center"/>
              <w:rPr>
                <w:ins w:id="16142" w:author="Στάθης Καπ" w:date="2023-03-03T03:54:00Z"/>
                <w:sz w:val="16"/>
                <w:szCs w:val="16"/>
                <w:rPrChange w:id="16143" w:author="Στάθης Καπ" w:date="2023-03-03T03:55:00Z">
                  <w:rPr>
                    <w:ins w:id="16144" w:author="Στάθης Καπ" w:date="2023-03-03T03:54:00Z"/>
                    <w:sz w:val="18"/>
                    <w:szCs w:val="18"/>
                  </w:rPr>
                </w:rPrChange>
              </w:rPr>
            </w:pPr>
            <w:ins w:id="16145" w:author="Στάθης Καπ" w:date="2023-03-03T03:54:00Z">
              <w:r w:rsidRPr="00F665AE">
                <w:rPr>
                  <w:sz w:val="16"/>
                  <w:szCs w:val="16"/>
                  <w:rPrChange w:id="16146" w:author="Στάθης Καπ" w:date="2023-03-03T03:55:00Z">
                    <w:rPr>
                      <w:sz w:val="18"/>
                      <w:szCs w:val="18"/>
                    </w:rPr>
                  </w:rPrChange>
                </w:rPr>
                <w:t>244</w:t>
              </w:r>
            </w:ins>
          </w:p>
        </w:tc>
        <w:tc>
          <w:tcPr>
            <w:tcW w:w="855" w:type="dxa"/>
            <w:tcPrChange w:id="16147" w:author="Στάθης Καπ" w:date="2023-03-03T06:26:00Z">
              <w:tcPr>
                <w:tcW w:w="855" w:type="dxa"/>
              </w:tcPr>
            </w:tcPrChange>
          </w:tcPr>
          <w:p w14:paraId="431D5792" w14:textId="037A7A68" w:rsidR="00C87CFE" w:rsidRPr="00F665AE" w:rsidRDefault="00C87CFE" w:rsidP="00C87CFE">
            <w:pPr>
              <w:jc w:val="center"/>
              <w:rPr>
                <w:ins w:id="16148" w:author="Στάθης Καπ" w:date="2023-03-03T03:54:00Z"/>
                <w:sz w:val="16"/>
                <w:szCs w:val="16"/>
                <w:rPrChange w:id="16149" w:author="Στάθης Καπ" w:date="2023-03-03T03:55:00Z">
                  <w:rPr>
                    <w:ins w:id="16150" w:author="Στάθης Καπ" w:date="2023-03-03T03:54:00Z"/>
                    <w:sz w:val="18"/>
                    <w:szCs w:val="18"/>
                  </w:rPr>
                </w:rPrChange>
              </w:rPr>
            </w:pPr>
            <w:ins w:id="16151" w:author="Στάθης Καπ" w:date="2023-03-03T03:54:00Z">
              <w:r w:rsidRPr="00F665AE">
                <w:rPr>
                  <w:sz w:val="16"/>
                  <w:szCs w:val="16"/>
                  <w:rPrChange w:id="16152" w:author="Στάθης Καπ" w:date="2023-03-03T03:55:00Z">
                    <w:rPr>
                      <w:sz w:val="18"/>
                      <w:szCs w:val="18"/>
                    </w:rPr>
                  </w:rPrChange>
                </w:rPr>
                <w:t>221</w:t>
              </w:r>
            </w:ins>
          </w:p>
        </w:tc>
        <w:tc>
          <w:tcPr>
            <w:tcW w:w="544" w:type="dxa"/>
            <w:vAlign w:val="bottom"/>
            <w:tcPrChange w:id="16153" w:author="Στάθης Καπ" w:date="2023-03-03T06:26:00Z">
              <w:tcPr>
                <w:tcW w:w="544" w:type="dxa"/>
                <w:vAlign w:val="bottom"/>
              </w:tcPr>
            </w:tcPrChange>
          </w:tcPr>
          <w:p w14:paraId="57B55D72" w14:textId="0CB690FF" w:rsidR="00C87CFE" w:rsidRPr="00F665AE" w:rsidRDefault="00C87CFE" w:rsidP="00C87CFE">
            <w:pPr>
              <w:jc w:val="center"/>
              <w:rPr>
                <w:ins w:id="16154" w:author="Στάθης Καπ" w:date="2023-03-03T03:54:00Z"/>
                <w:rFonts w:ascii="Calibri" w:hAnsi="Calibri" w:cs="Calibri"/>
                <w:color w:val="000000"/>
                <w:sz w:val="16"/>
                <w:szCs w:val="16"/>
                <w:rPrChange w:id="16155" w:author="Στάθης Καπ" w:date="2023-03-03T03:55:00Z">
                  <w:rPr>
                    <w:ins w:id="16156" w:author="Στάθης Καπ" w:date="2023-03-03T03:54:00Z"/>
                    <w:rFonts w:ascii="Calibri" w:hAnsi="Calibri" w:cs="Calibri"/>
                    <w:color w:val="000000"/>
                    <w:sz w:val="18"/>
                    <w:szCs w:val="18"/>
                  </w:rPr>
                </w:rPrChange>
              </w:rPr>
            </w:pPr>
            <w:ins w:id="16157" w:author="Στάθης Καπ" w:date="2023-03-03T03:54:00Z">
              <w:r w:rsidRPr="00F665AE">
                <w:rPr>
                  <w:rFonts w:ascii="Calibri" w:hAnsi="Calibri" w:cs="Calibri"/>
                  <w:color w:val="000000"/>
                  <w:sz w:val="16"/>
                  <w:szCs w:val="16"/>
                  <w:rPrChange w:id="16158" w:author="Στάθης Καπ" w:date="2023-03-03T03:55:00Z">
                    <w:rPr>
                      <w:rFonts w:ascii="Calibri" w:hAnsi="Calibri" w:cs="Calibri"/>
                      <w:color w:val="000000"/>
                      <w:sz w:val="18"/>
                      <w:szCs w:val="18"/>
                    </w:rPr>
                  </w:rPrChange>
                </w:rPr>
                <w:t>203</w:t>
              </w:r>
            </w:ins>
          </w:p>
        </w:tc>
        <w:tc>
          <w:tcPr>
            <w:tcW w:w="621" w:type="dxa"/>
            <w:vAlign w:val="bottom"/>
            <w:tcPrChange w:id="16159" w:author="Στάθης Καπ" w:date="2023-03-03T06:26:00Z">
              <w:tcPr>
                <w:tcW w:w="621" w:type="dxa"/>
                <w:vAlign w:val="bottom"/>
              </w:tcPr>
            </w:tcPrChange>
          </w:tcPr>
          <w:p w14:paraId="63CEBD59" w14:textId="52E5365D" w:rsidR="00C87CFE" w:rsidRPr="00F665AE" w:rsidRDefault="00C87CFE" w:rsidP="00C87CFE">
            <w:pPr>
              <w:jc w:val="center"/>
              <w:rPr>
                <w:ins w:id="16160" w:author="Στάθης Καπ" w:date="2023-03-03T03:54:00Z"/>
                <w:rFonts w:ascii="Calibri" w:hAnsi="Calibri" w:cs="Calibri"/>
                <w:color w:val="000000"/>
                <w:sz w:val="16"/>
                <w:szCs w:val="16"/>
                <w:rPrChange w:id="16161" w:author="Στάθης Καπ" w:date="2023-03-03T03:55:00Z">
                  <w:rPr>
                    <w:ins w:id="16162" w:author="Στάθης Καπ" w:date="2023-03-03T03:54:00Z"/>
                    <w:rFonts w:ascii="Calibri" w:hAnsi="Calibri" w:cs="Calibri"/>
                    <w:color w:val="000000"/>
                    <w:sz w:val="18"/>
                    <w:szCs w:val="18"/>
                  </w:rPr>
                </w:rPrChange>
              </w:rPr>
            </w:pPr>
            <w:ins w:id="16163" w:author="Στάθης Καπ" w:date="2023-03-03T03:54:00Z">
              <w:r w:rsidRPr="00F665AE">
                <w:rPr>
                  <w:rFonts w:ascii="Calibri" w:hAnsi="Calibri" w:cs="Calibri"/>
                  <w:color w:val="000000"/>
                  <w:sz w:val="16"/>
                  <w:szCs w:val="16"/>
                  <w:rPrChange w:id="16164" w:author="Στάθης Καπ" w:date="2023-03-03T03:55:00Z">
                    <w:rPr>
                      <w:rFonts w:ascii="Calibri" w:hAnsi="Calibri" w:cs="Calibri"/>
                      <w:color w:val="000000"/>
                      <w:sz w:val="18"/>
                      <w:szCs w:val="18"/>
                    </w:rPr>
                  </w:rPrChange>
                </w:rPr>
                <w:t>0.172</w:t>
              </w:r>
            </w:ins>
          </w:p>
        </w:tc>
        <w:tc>
          <w:tcPr>
            <w:tcW w:w="669" w:type="dxa"/>
            <w:vAlign w:val="center"/>
            <w:tcPrChange w:id="16165" w:author="Στάθης Καπ" w:date="2023-03-03T06:26:00Z">
              <w:tcPr>
                <w:tcW w:w="669" w:type="dxa"/>
                <w:vAlign w:val="center"/>
              </w:tcPr>
            </w:tcPrChange>
          </w:tcPr>
          <w:p w14:paraId="0D42DE7F" w14:textId="1C85D44A" w:rsidR="00C87CFE" w:rsidRPr="00F665AE" w:rsidRDefault="00C87CFE" w:rsidP="00C87CFE">
            <w:pPr>
              <w:jc w:val="center"/>
              <w:rPr>
                <w:ins w:id="16166" w:author="Στάθης Καπ" w:date="2023-03-03T03:54:00Z"/>
                <w:rFonts w:cstheme="minorHAnsi"/>
                <w:sz w:val="16"/>
                <w:szCs w:val="16"/>
              </w:rPr>
            </w:pPr>
            <w:ins w:id="16167" w:author="Στάθης Καπ" w:date="2023-03-03T06:18:00Z">
              <w:r>
                <w:rPr>
                  <w:rFonts w:ascii="Calibri" w:hAnsi="Calibri" w:cstheme="minorHAnsi"/>
                  <w:color w:val="000000"/>
                  <w:sz w:val="16"/>
                  <w:szCs w:val="16"/>
                </w:rPr>
                <w:t>16.8</w:t>
              </w:r>
            </w:ins>
          </w:p>
        </w:tc>
        <w:tc>
          <w:tcPr>
            <w:tcW w:w="543" w:type="dxa"/>
            <w:vAlign w:val="bottom"/>
            <w:tcPrChange w:id="16168" w:author="Στάθης Καπ" w:date="2023-03-03T06:26:00Z">
              <w:tcPr>
                <w:tcW w:w="543" w:type="dxa"/>
                <w:vAlign w:val="bottom"/>
              </w:tcPr>
            </w:tcPrChange>
          </w:tcPr>
          <w:p w14:paraId="595E5579" w14:textId="3E6382AC" w:rsidR="00C87CFE" w:rsidRPr="00F665AE" w:rsidRDefault="00C87CFE" w:rsidP="00C87CFE">
            <w:pPr>
              <w:jc w:val="center"/>
              <w:rPr>
                <w:ins w:id="16169" w:author="Στάθης Καπ" w:date="2023-03-03T03:54:00Z"/>
                <w:rFonts w:ascii="Calibri" w:hAnsi="Calibri" w:cs="Calibri"/>
                <w:color w:val="000000"/>
                <w:sz w:val="16"/>
                <w:szCs w:val="16"/>
                <w:rPrChange w:id="16170" w:author="Στάθης Καπ" w:date="2023-03-03T03:55:00Z">
                  <w:rPr>
                    <w:ins w:id="16171" w:author="Στάθης Καπ" w:date="2023-03-03T03:54:00Z"/>
                    <w:rFonts w:ascii="Calibri" w:hAnsi="Calibri" w:cs="Calibri"/>
                    <w:color w:val="000000"/>
                    <w:sz w:val="18"/>
                    <w:szCs w:val="18"/>
                  </w:rPr>
                </w:rPrChange>
              </w:rPr>
            </w:pPr>
            <w:ins w:id="16172" w:author="Στάθης Καπ" w:date="2023-03-03T03:54:00Z">
              <w:r w:rsidRPr="00F665AE">
                <w:rPr>
                  <w:rFonts w:ascii="Calibri" w:hAnsi="Calibri" w:cs="Calibri"/>
                  <w:color w:val="000000"/>
                  <w:sz w:val="16"/>
                  <w:szCs w:val="16"/>
                  <w:rPrChange w:id="16173" w:author="Στάθης Καπ" w:date="2023-03-03T03:55:00Z">
                    <w:rPr>
                      <w:rFonts w:ascii="Calibri" w:hAnsi="Calibri" w:cs="Calibri"/>
                      <w:color w:val="000000"/>
                      <w:sz w:val="18"/>
                      <w:szCs w:val="18"/>
                    </w:rPr>
                  </w:rPrChange>
                </w:rPr>
                <w:t>165</w:t>
              </w:r>
            </w:ins>
          </w:p>
        </w:tc>
        <w:tc>
          <w:tcPr>
            <w:tcW w:w="621" w:type="dxa"/>
            <w:vAlign w:val="bottom"/>
            <w:tcPrChange w:id="16174" w:author="Στάθης Καπ" w:date="2023-03-03T06:26:00Z">
              <w:tcPr>
                <w:tcW w:w="621" w:type="dxa"/>
                <w:vAlign w:val="bottom"/>
              </w:tcPr>
            </w:tcPrChange>
          </w:tcPr>
          <w:p w14:paraId="1301EAA9" w14:textId="0A98E81D" w:rsidR="00C87CFE" w:rsidRPr="00F665AE" w:rsidRDefault="00C87CFE" w:rsidP="00C87CFE">
            <w:pPr>
              <w:jc w:val="center"/>
              <w:rPr>
                <w:ins w:id="16175" w:author="Στάθης Καπ" w:date="2023-03-03T03:54:00Z"/>
                <w:rFonts w:ascii="Calibri" w:hAnsi="Calibri" w:cs="Calibri"/>
                <w:color w:val="000000"/>
                <w:sz w:val="16"/>
                <w:szCs w:val="16"/>
                <w:rPrChange w:id="16176" w:author="Στάθης Καπ" w:date="2023-03-03T03:55:00Z">
                  <w:rPr>
                    <w:ins w:id="16177" w:author="Στάθης Καπ" w:date="2023-03-03T03:54:00Z"/>
                    <w:rFonts w:ascii="Calibri" w:hAnsi="Calibri" w:cs="Calibri"/>
                    <w:color w:val="000000"/>
                    <w:sz w:val="18"/>
                    <w:szCs w:val="18"/>
                  </w:rPr>
                </w:rPrChange>
              </w:rPr>
            </w:pPr>
            <w:ins w:id="16178" w:author="Στάθης Καπ" w:date="2023-03-03T03:54:00Z">
              <w:r w:rsidRPr="00F665AE">
                <w:rPr>
                  <w:rFonts w:ascii="Calibri" w:hAnsi="Calibri" w:cs="Calibri"/>
                  <w:color w:val="000000"/>
                  <w:sz w:val="16"/>
                  <w:szCs w:val="16"/>
                  <w:rPrChange w:id="16179" w:author="Στάθης Καπ" w:date="2023-03-03T03:55:00Z">
                    <w:rPr>
                      <w:rFonts w:ascii="Calibri" w:hAnsi="Calibri" w:cs="Calibri"/>
                      <w:color w:val="000000"/>
                      <w:sz w:val="18"/>
                      <w:szCs w:val="18"/>
                    </w:rPr>
                  </w:rPrChange>
                </w:rPr>
                <w:t>0.172</w:t>
              </w:r>
            </w:ins>
          </w:p>
        </w:tc>
        <w:tc>
          <w:tcPr>
            <w:tcW w:w="669" w:type="dxa"/>
            <w:vAlign w:val="center"/>
            <w:tcPrChange w:id="16180" w:author="Στάθης Καπ" w:date="2023-03-03T06:26:00Z">
              <w:tcPr>
                <w:tcW w:w="669" w:type="dxa"/>
                <w:vAlign w:val="center"/>
              </w:tcPr>
            </w:tcPrChange>
          </w:tcPr>
          <w:p w14:paraId="4B9417DB" w14:textId="74D0FAAE" w:rsidR="00C87CFE" w:rsidRPr="00F665AE" w:rsidRDefault="00C87CFE" w:rsidP="00C87CFE">
            <w:pPr>
              <w:jc w:val="center"/>
              <w:rPr>
                <w:ins w:id="16181" w:author="Στάθης Καπ" w:date="2023-03-03T03:54:00Z"/>
                <w:rFonts w:cstheme="minorHAnsi"/>
                <w:sz w:val="16"/>
                <w:szCs w:val="16"/>
              </w:rPr>
            </w:pPr>
            <w:ins w:id="16182" w:author="Στάθης Καπ" w:date="2023-03-03T06:18:00Z">
              <w:r>
                <w:rPr>
                  <w:rFonts w:ascii="Calibri" w:hAnsi="Calibri" w:cstheme="minorHAnsi"/>
                  <w:color w:val="000000"/>
                  <w:sz w:val="16"/>
                  <w:szCs w:val="16"/>
                </w:rPr>
                <w:t>18.72</w:t>
              </w:r>
            </w:ins>
          </w:p>
        </w:tc>
        <w:tc>
          <w:tcPr>
            <w:tcW w:w="508" w:type="dxa"/>
            <w:vAlign w:val="bottom"/>
            <w:tcPrChange w:id="16183" w:author="Στάθης Καπ" w:date="2023-03-03T06:26:00Z">
              <w:tcPr>
                <w:tcW w:w="508" w:type="dxa"/>
                <w:vAlign w:val="bottom"/>
              </w:tcPr>
            </w:tcPrChange>
          </w:tcPr>
          <w:p w14:paraId="0B640AD2" w14:textId="270D5C08" w:rsidR="00C87CFE" w:rsidRPr="00F665AE" w:rsidRDefault="00C87CFE" w:rsidP="00C87CFE">
            <w:pPr>
              <w:jc w:val="center"/>
              <w:rPr>
                <w:ins w:id="16184" w:author="Στάθης Καπ" w:date="2023-03-03T03:54:00Z"/>
                <w:rFonts w:ascii="Calibri" w:hAnsi="Calibri" w:cs="Calibri"/>
                <w:color w:val="000000"/>
                <w:sz w:val="16"/>
                <w:szCs w:val="16"/>
                <w:rPrChange w:id="16185" w:author="Στάθης Καπ" w:date="2023-03-03T03:55:00Z">
                  <w:rPr>
                    <w:ins w:id="16186" w:author="Στάθης Καπ" w:date="2023-03-03T03:54:00Z"/>
                    <w:rFonts w:ascii="Calibri" w:hAnsi="Calibri" w:cs="Calibri"/>
                    <w:color w:val="000000"/>
                    <w:sz w:val="18"/>
                    <w:szCs w:val="18"/>
                  </w:rPr>
                </w:rPrChange>
              </w:rPr>
            </w:pPr>
            <w:ins w:id="16187" w:author="Στάθης Καπ" w:date="2023-03-03T03:54:00Z">
              <w:r w:rsidRPr="00F665AE">
                <w:rPr>
                  <w:rFonts w:ascii="Calibri" w:hAnsi="Calibri" w:cs="Calibri"/>
                  <w:color w:val="000000"/>
                  <w:sz w:val="16"/>
                  <w:szCs w:val="16"/>
                  <w:rPrChange w:id="16188" w:author="Στάθης Καπ" w:date="2023-03-03T03:55:00Z">
                    <w:rPr>
                      <w:rFonts w:ascii="Calibri" w:hAnsi="Calibri" w:cs="Calibri"/>
                      <w:color w:val="000000"/>
                      <w:sz w:val="18"/>
                      <w:szCs w:val="18"/>
                    </w:rPr>
                  </w:rPrChange>
                </w:rPr>
                <w:t>202</w:t>
              </w:r>
            </w:ins>
          </w:p>
        </w:tc>
        <w:tc>
          <w:tcPr>
            <w:tcW w:w="541" w:type="dxa"/>
            <w:vAlign w:val="bottom"/>
            <w:tcPrChange w:id="16189" w:author="Στάθης Καπ" w:date="2023-03-03T06:26:00Z">
              <w:tcPr>
                <w:tcW w:w="541" w:type="dxa"/>
                <w:vAlign w:val="bottom"/>
              </w:tcPr>
            </w:tcPrChange>
          </w:tcPr>
          <w:p w14:paraId="17FFE119" w14:textId="46905AEC" w:rsidR="00C87CFE" w:rsidRPr="00F665AE" w:rsidRDefault="00C87CFE" w:rsidP="00C87CFE">
            <w:pPr>
              <w:jc w:val="center"/>
              <w:rPr>
                <w:ins w:id="16190" w:author="Στάθης Καπ" w:date="2023-03-03T03:54:00Z"/>
                <w:rFonts w:ascii="Calibri" w:hAnsi="Calibri" w:cs="Calibri"/>
                <w:color w:val="000000"/>
                <w:sz w:val="16"/>
                <w:szCs w:val="16"/>
                <w:rPrChange w:id="16191" w:author="Στάθης Καπ" w:date="2023-03-03T03:55:00Z">
                  <w:rPr>
                    <w:ins w:id="16192" w:author="Στάθης Καπ" w:date="2023-03-03T03:54:00Z"/>
                    <w:rFonts w:ascii="Calibri" w:hAnsi="Calibri" w:cs="Calibri"/>
                    <w:color w:val="000000"/>
                    <w:sz w:val="18"/>
                    <w:szCs w:val="18"/>
                  </w:rPr>
                </w:rPrChange>
              </w:rPr>
            </w:pPr>
            <w:ins w:id="16193" w:author="Στάθης Καπ" w:date="2023-03-03T03:54:00Z">
              <w:r w:rsidRPr="00F665AE">
                <w:rPr>
                  <w:rFonts w:ascii="Calibri" w:hAnsi="Calibri" w:cs="Calibri"/>
                  <w:color w:val="000000"/>
                  <w:sz w:val="16"/>
                  <w:szCs w:val="16"/>
                  <w:rPrChange w:id="16194" w:author="Στάθης Καπ" w:date="2023-03-03T03:55:00Z">
                    <w:rPr>
                      <w:rFonts w:ascii="Calibri" w:hAnsi="Calibri" w:cs="Calibri"/>
                      <w:color w:val="000000"/>
                      <w:sz w:val="18"/>
                      <w:szCs w:val="18"/>
                    </w:rPr>
                  </w:rPrChange>
                </w:rPr>
                <w:t>0.17</w:t>
              </w:r>
            </w:ins>
          </w:p>
        </w:tc>
        <w:tc>
          <w:tcPr>
            <w:tcW w:w="589" w:type="dxa"/>
            <w:vAlign w:val="center"/>
            <w:tcPrChange w:id="16195" w:author="Στάθης Καπ" w:date="2023-03-03T06:26:00Z">
              <w:tcPr>
                <w:tcW w:w="589" w:type="dxa"/>
                <w:vAlign w:val="center"/>
              </w:tcPr>
            </w:tcPrChange>
          </w:tcPr>
          <w:p w14:paraId="4E6B4882" w14:textId="52C81E89" w:rsidR="00C87CFE" w:rsidRPr="00F665AE" w:rsidRDefault="00C87CFE" w:rsidP="00C87CFE">
            <w:pPr>
              <w:jc w:val="center"/>
              <w:rPr>
                <w:ins w:id="16196" w:author="Στάθης Καπ" w:date="2023-03-03T03:54:00Z"/>
                <w:rFonts w:cstheme="minorHAnsi"/>
                <w:sz w:val="16"/>
                <w:szCs w:val="16"/>
              </w:rPr>
            </w:pPr>
            <w:ins w:id="16197" w:author="Στάθης Καπ" w:date="2023-03-03T06:18:00Z">
              <w:r>
                <w:rPr>
                  <w:rFonts w:ascii="Calibri" w:hAnsi="Calibri" w:cstheme="minorHAnsi"/>
                  <w:color w:val="000000"/>
                  <w:sz w:val="16"/>
                  <w:szCs w:val="16"/>
                </w:rPr>
                <w:t>0.49</w:t>
              </w:r>
            </w:ins>
          </w:p>
        </w:tc>
        <w:tc>
          <w:tcPr>
            <w:tcW w:w="463" w:type="dxa"/>
            <w:vAlign w:val="bottom"/>
            <w:tcPrChange w:id="16198" w:author="Στάθης Καπ" w:date="2023-03-03T06:26:00Z">
              <w:tcPr>
                <w:tcW w:w="463" w:type="dxa"/>
                <w:vAlign w:val="bottom"/>
              </w:tcPr>
            </w:tcPrChange>
          </w:tcPr>
          <w:p w14:paraId="04C9878F" w14:textId="2AFCFC88" w:rsidR="00C87CFE" w:rsidRPr="00F665AE" w:rsidRDefault="00C87CFE" w:rsidP="00C87CFE">
            <w:pPr>
              <w:jc w:val="center"/>
              <w:rPr>
                <w:ins w:id="16199" w:author="Στάθης Καπ" w:date="2023-03-03T03:54:00Z"/>
                <w:rFonts w:ascii="Calibri" w:hAnsi="Calibri" w:cs="Calibri"/>
                <w:color w:val="000000"/>
                <w:sz w:val="16"/>
                <w:szCs w:val="16"/>
                <w:rPrChange w:id="16200" w:author="Στάθης Καπ" w:date="2023-03-03T03:55:00Z">
                  <w:rPr>
                    <w:ins w:id="16201" w:author="Στάθης Καπ" w:date="2023-03-03T03:54:00Z"/>
                    <w:rFonts w:ascii="Calibri" w:hAnsi="Calibri" w:cs="Calibri"/>
                    <w:color w:val="000000"/>
                    <w:sz w:val="18"/>
                    <w:szCs w:val="18"/>
                  </w:rPr>
                </w:rPrChange>
              </w:rPr>
            </w:pPr>
            <w:ins w:id="16202" w:author="Στάθης Καπ" w:date="2023-03-03T03:54:00Z">
              <w:r w:rsidRPr="00F665AE">
                <w:rPr>
                  <w:rFonts w:ascii="Calibri" w:hAnsi="Calibri" w:cs="Calibri"/>
                  <w:color w:val="000000"/>
                  <w:sz w:val="16"/>
                  <w:szCs w:val="16"/>
                  <w:rPrChange w:id="16203" w:author="Στάθης Καπ" w:date="2023-03-03T03:55:00Z">
                    <w:rPr>
                      <w:rFonts w:ascii="Calibri" w:hAnsi="Calibri" w:cs="Calibri"/>
                      <w:color w:val="000000"/>
                      <w:sz w:val="18"/>
                      <w:szCs w:val="18"/>
                    </w:rPr>
                  </w:rPrChange>
                </w:rPr>
                <w:t>187</w:t>
              </w:r>
            </w:ins>
          </w:p>
        </w:tc>
        <w:tc>
          <w:tcPr>
            <w:tcW w:w="541" w:type="dxa"/>
            <w:vAlign w:val="bottom"/>
            <w:tcPrChange w:id="16204" w:author="Στάθης Καπ" w:date="2023-03-03T06:26:00Z">
              <w:tcPr>
                <w:tcW w:w="541" w:type="dxa"/>
                <w:vAlign w:val="bottom"/>
              </w:tcPr>
            </w:tcPrChange>
          </w:tcPr>
          <w:p w14:paraId="426234BE" w14:textId="4670BD5B" w:rsidR="00C87CFE" w:rsidRPr="00F665AE" w:rsidRDefault="00C87CFE" w:rsidP="00C87CFE">
            <w:pPr>
              <w:jc w:val="center"/>
              <w:rPr>
                <w:ins w:id="16205" w:author="Στάθης Καπ" w:date="2023-03-03T03:54:00Z"/>
                <w:rFonts w:ascii="Calibri" w:hAnsi="Calibri" w:cs="Calibri"/>
                <w:color w:val="000000"/>
                <w:sz w:val="16"/>
                <w:szCs w:val="16"/>
                <w:rPrChange w:id="16206" w:author="Στάθης Καπ" w:date="2023-03-03T03:55:00Z">
                  <w:rPr>
                    <w:ins w:id="16207" w:author="Στάθης Καπ" w:date="2023-03-03T03:54:00Z"/>
                    <w:rFonts w:ascii="Calibri" w:hAnsi="Calibri" w:cs="Calibri"/>
                    <w:color w:val="000000"/>
                    <w:sz w:val="18"/>
                    <w:szCs w:val="18"/>
                  </w:rPr>
                </w:rPrChange>
              </w:rPr>
            </w:pPr>
            <w:ins w:id="16208" w:author="Στάθης Καπ" w:date="2023-03-03T03:54:00Z">
              <w:r w:rsidRPr="00F665AE">
                <w:rPr>
                  <w:rFonts w:ascii="Calibri" w:hAnsi="Calibri" w:cs="Calibri"/>
                  <w:color w:val="000000"/>
                  <w:sz w:val="16"/>
                  <w:szCs w:val="16"/>
                  <w:rPrChange w:id="16209" w:author="Στάθης Καπ" w:date="2023-03-03T03:55:00Z">
                    <w:rPr>
                      <w:rFonts w:ascii="Calibri" w:hAnsi="Calibri" w:cs="Calibri"/>
                      <w:color w:val="000000"/>
                      <w:sz w:val="18"/>
                      <w:szCs w:val="18"/>
                    </w:rPr>
                  </w:rPrChange>
                </w:rPr>
                <w:t>0.19</w:t>
              </w:r>
            </w:ins>
          </w:p>
        </w:tc>
        <w:tc>
          <w:tcPr>
            <w:tcW w:w="589" w:type="dxa"/>
            <w:vAlign w:val="center"/>
            <w:tcPrChange w:id="16210" w:author="Στάθης Καπ" w:date="2023-03-03T06:26:00Z">
              <w:tcPr>
                <w:tcW w:w="589" w:type="dxa"/>
                <w:vAlign w:val="center"/>
              </w:tcPr>
            </w:tcPrChange>
          </w:tcPr>
          <w:p w14:paraId="4C8E34EA" w14:textId="04CC22DA" w:rsidR="00C87CFE" w:rsidRPr="00F665AE" w:rsidRDefault="00C87CFE" w:rsidP="00C87CFE">
            <w:pPr>
              <w:jc w:val="center"/>
              <w:rPr>
                <w:ins w:id="16211" w:author="Στάθης Καπ" w:date="2023-03-03T03:54:00Z"/>
                <w:rFonts w:cstheme="minorHAnsi"/>
                <w:sz w:val="16"/>
                <w:szCs w:val="16"/>
              </w:rPr>
            </w:pPr>
            <w:ins w:id="16212" w:author="Στάθης Καπ" w:date="2023-03-03T06:19:00Z">
              <w:r>
                <w:rPr>
                  <w:rFonts w:ascii="Calibri" w:hAnsi="Calibri" w:cstheme="minorHAnsi"/>
                  <w:color w:val="000000"/>
                  <w:sz w:val="16"/>
                  <w:szCs w:val="16"/>
                </w:rPr>
                <w:t>7.88</w:t>
              </w:r>
            </w:ins>
          </w:p>
        </w:tc>
      </w:tr>
      <w:tr w:rsidR="00C87CFE" w:rsidRPr="00BB05AC" w14:paraId="29AD89DD" w14:textId="77777777" w:rsidTr="00F03C40">
        <w:tblPrEx>
          <w:tblW w:w="0" w:type="auto"/>
          <w:tblBorders>
            <w:insideH w:val="none" w:sz="0" w:space="0" w:color="auto"/>
            <w:insideV w:val="none" w:sz="0" w:space="0" w:color="auto"/>
          </w:tblBorders>
          <w:tblCellMar>
            <w:left w:w="0" w:type="dxa"/>
            <w:right w:w="0" w:type="dxa"/>
          </w:tblCellMar>
          <w:tblPrExChange w:id="1621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214" w:author="Στάθης Καπ" w:date="2023-03-03T03:54:00Z"/>
        </w:trPr>
        <w:tc>
          <w:tcPr>
            <w:tcW w:w="515" w:type="dxa"/>
            <w:tcBorders>
              <w:top w:val="nil"/>
              <w:bottom w:val="nil"/>
              <w:right w:val="single" w:sz="4" w:space="0" w:color="auto"/>
            </w:tcBorders>
            <w:shd w:val="clear" w:color="auto" w:fill="E7E6E6" w:themeFill="background2"/>
            <w:vAlign w:val="bottom"/>
            <w:tcPrChange w:id="16215" w:author="Στάθης Καπ" w:date="2023-03-03T06:26:00Z">
              <w:tcPr>
                <w:tcW w:w="515" w:type="dxa"/>
                <w:vAlign w:val="bottom"/>
              </w:tcPr>
            </w:tcPrChange>
          </w:tcPr>
          <w:p w14:paraId="3A299841" w14:textId="6E1D1EA1" w:rsidR="00C87CFE" w:rsidRPr="00F665AE" w:rsidRDefault="00C87CFE" w:rsidP="00C87CFE">
            <w:pPr>
              <w:jc w:val="center"/>
              <w:rPr>
                <w:ins w:id="16216" w:author="Στάθης Καπ" w:date="2023-03-03T03:54:00Z"/>
                <w:rFonts w:ascii="Calibri" w:hAnsi="Calibri" w:cs="Calibri"/>
                <w:color w:val="000000"/>
                <w:sz w:val="16"/>
                <w:szCs w:val="16"/>
                <w:rPrChange w:id="16217" w:author="Στάθης Καπ" w:date="2023-03-03T03:55:00Z">
                  <w:rPr>
                    <w:ins w:id="16218" w:author="Στάθης Καπ" w:date="2023-03-03T03:54:00Z"/>
                    <w:rFonts w:ascii="Calibri" w:hAnsi="Calibri" w:cs="Calibri"/>
                    <w:color w:val="000000"/>
                    <w:sz w:val="18"/>
                    <w:szCs w:val="18"/>
                  </w:rPr>
                </w:rPrChange>
              </w:rPr>
            </w:pPr>
            <w:ins w:id="16219" w:author="Στάθης Καπ" w:date="2023-03-03T03:54:00Z">
              <w:r w:rsidRPr="00F665AE">
                <w:rPr>
                  <w:rFonts w:ascii="Calibri" w:hAnsi="Calibri" w:cs="Calibri"/>
                  <w:color w:val="000000"/>
                  <w:sz w:val="16"/>
                  <w:szCs w:val="16"/>
                  <w:rPrChange w:id="16220" w:author="Στάθης Καπ" w:date="2023-03-03T03:55:00Z">
                    <w:rPr>
                      <w:rFonts w:ascii="Calibri" w:hAnsi="Calibri" w:cs="Calibri"/>
                      <w:color w:val="000000"/>
                      <w:sz w:val="18"/>
                      <w:szCs w:val="18"/>
                    </w:rPr>
                  </w:rPrChange>
                </w:rPr>
                <w:t>rc106</w:t>
              </w:r>
            </w:ins>
          </w:p>
        </w:tc>
        <w:tc>
          <w:tcPr>
            <w:tcW w:w="560" w:type="dxa"/>
            <w:tcBorders>
              <w:left w:val="single" w:sz="4" w:space="0" w:color="auto"/>
            </w:tcBorders>
            <w:tcPrChange w:id="16221" w:author="Στάθης Καπ" w:date="2023-03-03T06:26:00Z">
              <w:tcPr>
                <w:tcW w:w="560" w:type="dxa"/>
              </w:tcPr>
            </w:tcPrChange>
          </w:tcPr>
          <w:p w14:paraId="68C2B8F9" w14:textId="6E2CE6C5" w:rsidR="00C87CFE" w:rsidRPr="00F665AE" w:rsidRDefault="00C87CFE" w:rsidP="00C87CFE">
            <w:pPr>
              <w:jc w:val="center"/>
              <w:rPr>
                <w:ins w:id="16222" w:author="Στάθης Καπ" w:date="2023-03-03T03:54:00Z"/>
                <w:sz w:val="16"/>
                <w:szCs w:val="16"/>
                <w:rPrChange w:id="16223" w:author="Στάθης Καπ" w:date="2023-03-03T03:55:00Z">
                  <w:rPr>
                    <w:ins w:id="16224" w:author="Στάθης Καπ" w:date="2023-03-03T03:54:00Z"/>
                    <w:sz w:val="18"/>
                    <w:szCs w:val="18"/>
                  </w:rPr>
                </w:rPrChange>
              </w:rPr>
            </w:pPr>
            <w:ins w:id="16225" w:author="Στάθης Καπ" w:date="2023-03-03T03:54:00Z">
              <w:r w:rsidRPr="00F665AE">
                <w:rPr>
                  <w:sz w:val="16"/>
                  <w:szCs w:val="16"/>
                  <w:rPrChange w:id="16226" w:author="Στάθης Καπ" w:date="2023-03-03T03:55:00Z">
                    <w:rPr>
                      <w:sz w:val="18"/>
                      <w:szCs w:val="18"/>
                    </w:rPr>
                  </w:rPrChange>
                </w:rPr>
                <w:t>252</w:t>
              </w:r>
            </w:ins>
          </w:p>
        </w:tc>
        <w:tc>
          <w:tcPr>
            <w:tcW w:w="855" w:type="dxa"/>
            <w:tcPrChange w:id="16227" w:author="Στάθης Καπ" w:date="2023-03-03T06:26:00Z">
              <w:tcPr>
                <w:tcW w:w="855" w:type="dxa"/>
              </w:tcPr>
            </w:tcPrChange>
          </w:tcPr>
          <w:p w14:paraId="113F0D9D" w14:textId="4B9DFD24" w:rsidR="00C87CFE" w:rsidRPr="00F665AE" w:rsidRDefault="00C87CFE" w:rsidP="00C87CFE">
            <w:pPr>
              <w:jc w:val="center"/>
              <w:rPr>
                <w:ins w:id="16228" w:author="Στάθης Καπ" w:date="2023-03-03T03:54:00Z"/>
                <w:sz w:val="16"/>
                <w:szCs w:val="16"/>
                <w:rPrChange w:id="16229" w:author="Στάθης Καπ" w:date="2023-03-03T03:55:00Z">
                  <w:rPr>
                    <w:ins w:id="16230" w:author="Στάθης Καπ" w:date="2023-03-03T03:54:00Z"/>
                    <w:sz w:val="18"/>
                    <w:szCs w:val="18"/>
                  </w:rPr>
                </w:rPrChange>
              </w:rPr>
            </w:pPr>
            <w:ins w:id="16231" w:author="Στάθης Καπ" w:date="2023-03-03T03:54:00Z">
              <w:r w:rsidRPr="00F665AE">
                <w:rPr>
                  <w:sz w:val="16"/>
                  <w:szCs w:val="16"/>
                  <w:rPrChange w:id="16232" w:author="Στάθης Καπ" w:date="2023-03-03T03:55:00Z">
                    <w:rPr>
                      <w:sz w:val="18"/>
                      <w:szCs w:val="18"/>
                    </w:rPr>
                  </w:rPrChange>
                </w:rPr>
                <w:t>239</w:t>
              </w:r>
            </w:ins>
          </w:p>
        </w:tc>
        <w:tc>
          <w:tcPr>
            <w:tcW w:w="544" w:type="dxa"/>
            <w:vAlign w:val="bottom"/>
            <w:tcPrChange w:id="16233" w:author="Στάθης Καπ" w:date="2023-03-03T06:26:00Z">
              <w:tcPr>
                <w:tcW w:w="544" w:type="dxa"/>
                <w:vAlign w:val="bottom"/>
              </w:tcPr>
            </w:tcPrChange>
          </w:tcPr>
          <w:p w14:paraId="3AF9FBC1" w14:textId="07052560" w:rsidR="00C87CFE" w:rsidRPr="00F665AE" w:rsidRDefault="00C87CFE" w:rsidP="00C87CFE">
            <w:pPr>
              <w:jc w:val="center"/>
              <w:rPr>
                <w:ins w:id="16234" w:author="Στάθης Καπ" w:date="2023-03-03T03:54:00Z"/>
                <w:rFonts w:ascii="Calibri" w:hAnsi="Calibri" w:cs="Calibri"/>
                <w:color w:val="000000"/>
                <w:sz w:val="16"/>
                <w:szCs w:val="16"/>
                <w:rPrChange w:id="16235" w:author="Στάθης Καπ" w:date="2023-03-03T03:55:00Z">
                  <w:rPr>
                    <w:ins w:id="16236" w:author="Στάθης Καπ" w:date="2023-03-03T03:54:00Z"/>
                    <w:rFonts w:ascii="Calibri" w:hAnsi="Calibri" w:cs="Calibri"/>
                    <w:color w:val="000000"/>
                    <w:sz w:val="18"/>
                    <w:szCs w:val="18"/>
                  </w:rPr>
                </w:rPrChange>
              </w:rPr>
            </w:pPr>
            <w:ins w:id="16237" w:author="Στάθης Καπ" w:date="2023-03-03T03:54:00Z">
              <w:r w:rsidRPr="00F665AE">
                <w:rPr>
                  <w:rFonts w:ascii="Calibri" w:hAnsi="Calibri" w:cs="Calibri"/>
                  <w:color w:val="000000"/>
                  <w:sz w:val="16"/>
                  <w:szCs w:val="16"/>
                  <w:rPrChange w:id="16238" w:author="Στάθης Καπ" w:date="2023-03-03T03:55:00Z">
                    <w:rPr>
                      <w:rFonts w:ascii="Calibri" w:hAnsi="Calibri" w:cs="Calibri"/>
                      <w:color w:val="000000"/>
                      <w:sz w:val="18"/>
                      <w:szCs w:val="18"/>
                    </w:rPr>
                  </w:rPrChange>
                </w:rPr>
                <w:t>225</w:t>
              </w:r>
            </w:ins>
          </w:p>
        </w:tc>
        <w:tc>
          <w:tcPr>
            <w:tcW w:w="621" w:type="dxa"/>
            <w:vAlign w:val="bottom"/>
            <w:tcPrChange w:id="16239" w:author="Στάθης Καπ" w:date="2023-03-03T06:26:00Z">
              <w:tcPr>
                <w:tcW w:w="621" w:type="dxa"/>
                <w:vAlign w:val="bottom"/>
              </w:tcPr>
            </w:tcPrChange>
          </w:tcPr>
          <w:p w14:paraId="233BEC0A" w14:textId="6B777870" w:rsidR="00C87CFE" w:rsidRPr="00F665AE" w:rsidRDefault="00C87CFE" w:rsidP="00C87CFE">
            <w:pPr>
              <w:jc w:val="center"/>
              <w:rPr>
                <w:ins w:id="16240" w:author="Στάθης Καπ" w:date="2023-03-03T03:54:00Z"/>
                <w:rFonts w:ascii="Calibri" w:hAnsi="Calibri" w:cs="Calibri"/>
                <w:color w:val="000000"/>
                <w:sz w:val="16"/>
                <w:szCs w:val="16"/>
                <w:rPrChange w:id="16241" w:author="Στάθης Καπ" w:date="2023-03-03T03:55:00Z">
                  <w:rPr>
                    <w:ins w:id="16242" w:author="Στάθης Καπ" w:date="2023-03-03T03:54:00Z"/>
                    <w:rFonts w:ascii="Calibri" w:hAnsi="Calibri" w:cs="Calibri"/>
                    <w:color w:val="000000"/>
                    <w:sz w:val="18"/>
                    <w:szCs w:val="18"/>
                  </w:rPr>
                </w:rPrChange>
              </w:rPr>
            </w:pPr>
            <w:ins w:id="16243" w:author="Στάθης Καπ" w:date="2023-03-03T03:54:00Z">
              <w:r w:rsidRPr="00F665AE">
                <w:rPr>
                  <w:rFonts w:ascii="Calibri" w:hAnsi="Calibri" w:cs="Calibri"/>
                  <w:color w:val="000000"/>
                  <w:sz w:val="16"/>
                  <w:szCs w:val="16"/>
                  <w:rPrChange w:id="16244" w:author="Στάθης Καπ" w:date="2023-03-03T03:55:00Z">
                    <w:rPr>
                      <w:rFonts w:ascii="Calibri" w:hAnsi="Calibri" w:cs="Calibri"/>
                      <w:color w:val="000000"/>
                      <w:sz w:val="18"/>
                      <w:szCs w:val="18"/>
                    </w:rPr>
                  </w:rPrChange>
                </w:rPr>
                <w:t>0.19</w:t>
              </w:r>
            </w:ins>
          </w:p>
        </w:tc>
        <w:tc>
          <w:tcPr>
            <w:tcW w:w="669" w:type="dxa"/>
            <w:vAlign w:val="center"/>
            <w:tcPrChange w:id="16245" w:author="Στάθης Καπ" w:date="2023-03-03T06:26:00Z">
              <w:tcPr>
                <w:tcW w:w="669" w:type="dxa"/>
                <w:vAlign w:val="center"/>
              </w:tcPr>
            </w:tcPrChange>
          </w:tcPr>
          <w:p w14:paraId="4CDAF5B4" w14:textId="552DEEA7" w:rsidR="00C87CFE" w:rsidRPr="00F665AE" w:rsidRDefault="00C87CFE" w:rsidP="00C87CFE">
            <w:pPr>
              <w:jc w:val="center"/>
              <w:rPr>
                <w:ins w:id="16246" w:author="Στάθης Καπ" w:date="2023-03-03T03:54:00Z"/>
                <w:rFonts w:cstheme="minorHAnsi"/>
                <w:sz w:val="16"/>
                <w:szCs w:val="16"/>
              </w:rPr>
            </w:pPr>
            <w:ins w:id="16247" w:author="Στάθης Καπ" w:date="2023-03-03T06:18:00Z">
              <w:r>
                <w:rPr>
                  <w:rFonts w:ascii="Calibri" w:hAnsi="Calibri" w:cstheme="minorHAnsi"/>
                  <w:color w:val="000000"/>
                  <w:sz w:val="16"/>
                  <w:szCs w:val="16"/>
                </w:rPr>
                <w:t>10.71</w:t>
              </w:r>
            </w:ins>
          </w:p>
        </w:tc>
        <w:tc>
          <w:tcPr>
            <w:tcW w:w="543" w:type="dxa"/>
            <w:vAlign w:val="bottom"/>
            <w:tcPrChange w:id="16248" w:author="Στάθης Καπ" w:date="2023-03-03T06:26:00Z">
              <w:tcPr>
                <w:tcW w:w="543" w:type="dxa"/>
                <w:vAlign w:val="bottom"/>
              </w:tcPr>
            </w:tcPrChange>
          </w:tcPr>
          <w:p w14:paraId="0710CB78" w14:textId="6154531A" w:rsidR="00C87CFE" w:rsidRPr="00F665AE" w:rsidRDefault="00C87CFE" w:rsidP="00C87CFE">
            <w:pPr>
              <w:jc w:val="center"/>
              <w:rPr>
                <w:ins w:id="16249" w:author="Στάθης Καπ" w:date="2023-03-03T03:54:00Z"/>
                <w:rFonts w:ascii="Calibri" w:hAnsi="Calibri" w:cs="Calibri"/>
                <w:color w:val="000000"/>
                <w:sz w:val="16"/>
                <w:szCs w:val="16"/>
                <w:rPrChange w:id="16250" w:author="Στάθης Καπ" w:date="2023-03-03T03:55:00Z">
                  <w:rPr>
                    <w:ins w:id="16251" w:author="Στάθης Καπ" w:date="2023-03-03T03:54:00Z"/>
                    <w:rFonts w:ascii="Calibri" w:hAnsi="Calibri" w:cs="Calibri"/>
                    <w:color w:val="000000"/>
                    <w:sz w:val="18"/>
                    <w:szCs w:val="18"/>
                  </w:rPr>
                </w:rPrChange>
              </w:rPr>
            </w:pPr>
            <w:ins w:id="16252" w:author="Στάθης Καπ" w:date="2023-03-03T03:54:00Z">
              <w:r w:rsidRPr="00F665AE">
                <w:rPr>
                  <w:rFonts w:ascii="Calibri" w:hAnsi="Calibri" w:cs="Calibri"/>
                  <w:color w:val="000000"/>
                  <w:sz w:val="16"/>
                  <w:szCs w:val="16"/>
                  <w:rPrChange w:id="16253" w:author="Στάθης Καπ" w:date="2023-03-03T03:55:00Z">
                    <w:rPr>
                      <w:rFonts w:ascii="Calibri" w:hAnsi="Calibri" w:cs="Calibri"/>
                      <w:color w:val="000000"/>
                      <w:sz w:val="18"/>
                      <w:szCs w:val="18"/>
                    </w:rPr>
                  </w:rPrChange>
                </w:rPr>
                <w:t>197</w:t>
              </w:r>
            </w:ins>
          </w:p>
        </w:tc>
        <w:tc>
          <w:tcPr>
            <w:tcW w:w="621" w:type="dxa"/>
            <w:vAlign w:val="bottom"/>
            <w:tcPrChange w:id="16254" w:author="Στάθης Καπ" w:date="2023-03-03T06:26:00Z">
              <w:tcPr>
                <w:tcW w:w="621" w:type="dxa"/>
                <w:vAlign w:val="bottom"/>
              </w:tcPr>
            </w:tcPrChange>
          </w:tcPr>
          <w:p w14:paraId="2A5A5C3D" w14:textId="7B04F45E" w:rsidR="00C87CFE" w:rsidRPr="00F665AE" w:rsidRDefault="00C87CFE" w:rsidP="00C87CFE">
            <w:pPr>
              <w:jc w:val="center"/>
              <w:rPr>
                <w:ins w:id="16255" w:author="Στάθης Καπ" w:date="2023-03-03T03:54:00Z"/>
                <w:rFonts w:ascii="Calibri" w:hAnsi="Calibri" w:cs="Calibri"/>
                <w:color w:val="000000"/>
                <w:sz w:val="16"/>
                <w:szCs w:val="16"/>
                <w:rPrChange w:id="16256" w:author="Στάθης Καπ" w:date="2023-03-03T03:55:00Z">
                  <w:rPr>
                    <w:ins w:id="16257" w:author="Στάθης Καπ" w:date="2023-03-03T03:54:00Z"/>
                    <w:rFonts w:ascii="Calibri" w:hAnsi="Calibri" w:cs="Calibri"/>
                    <w:color w:val="000000"/>
                    <w:sz w:val="18"/>
                    <w:szCs w:val="18"/>
                  </w:rPr>
                </w:rPrChange>
              </w:rPr>
            </w:pPr>
            <w:ins w:id="16258" w:author="Στάθης Καπ" w:date="2023-03-03T03:54:00Z">
              <w:r w:rsidRPr="00F665AE">
                <w:rPr>
                  <w:rFonts w:ascii="Calibri" w:hAnsi="Calibri" w:cs="Calibri"/>
                  <w:color w:val="000000"/>
                  <w:sz w:val="16"/>
                  <w:szCs w:val="16"/>
                  <w:rPrChange w:id="16259" w:author="Στάθης Καπ" w:date="2023-03-03T03:55:00Z">
                    <w:rPr>
                      <w:rFonts w:ascii="Calibri" w:hAnsi="Calibri" w:cs="Calibri"/>
                      <w:color w:val="000000"/>
                      <w:sz w:val="18"/>
                      <w:szCs w:val="18"/>
                    </w:rPr>
                  </w:rPrChange>
                </w:rPr>
                <w:t>0.165</w:t>
              </w:r>
            </w:ins>
          </w:p>
        </w:tc>
        <w:tc>
          <w:tcPr>
            <w:tcW w:w="669" w:type="dxa"/>
            <w:vAlign w:val="center"/>
            <w:tcPrChange w:id="16260" w:author="Στάθης Καπ" w:date="2023-03-03T06:26:00Z">
              <w:tcPr>
                <w:tcW w:w="669" w:type="dxa"/>
                <w:vAlign w:val="center"/>
              </w:tcPr>
            </w:tcPrChange>
          </w:tcPr>
          <w:p w14:paraId="679158FD" w14:textId="102DCC2A" w:rsidR="00C87CFE" w:rsidRPr="00F665AE" w:rsidRDefault="00C87CFE" w:rsidP="00C87CFE">
            <w:pPr>
              <w:jc w:val="center"/>
              <w:rPr>
                <w:ins w:id="16261" w:author="Στάθης Καπ" w:date="2023-03-03T03:54:00Z"/>
                <w:rFonts w:cstheme="minorHAnsi"/>
                <w:sz w:val="16"/>
                <w:szCs w:val="16"/>
              </w:rPr>
            </w:pPr>
            <w:ins w:id="16262" w:author="Στάθης Καπ" w:date="2023-03-03T06:18:00Z">
              <w:r>
                <w:rPr>
                  <w:rFonts w:ascii="Calibri" w:hAnsi="Calibri" w:cstheme="minorHAnsi"/>
                  <w:color w:val="000000"/>
                  <w:sz w:val="16"/>
                  <w:szCs w:val="16"/>
                </w:rPr>
                <w:t>12.44</w:t>
              </w:r>
            </w:ins>
          </w:p>
        </w:tc>
        <w:tc>
          <w:tcPr>
            <w:tcW w:w="508" w:type="dxa"/>
            <w:vAlign w:val="bottom"/>
            <w:tcPrChange w:id="16263" w:author="Στάθης Καπ" w:date="2023-03-03T06:26:00Z">
              <w:tcPr>
                <w:tcW w:w="508" w:type="dxa"/>
                <w:vAlign w:val="bottom"/>
              </w:tcPr>
            </w:tcPrChange>
          </w:tcPr>
          <w:p w14:paraId="4E0FD107" w14:textId="081FB7E2" w:rsidR="00C87CFE" w:rsidRPr="00F665AE" w:rsidRDefault="00C87CFE" w:rsidP="00C87CFE">
            <w:pPr>
              <w:jc w:val="center"/>
              <w:rPr>
                <w:ins w:id="16264" w:author="Στάθης Καπ" w:date="2023-03-03T03:54:00Z"/>
                <w:rFonts w:ascii="Calibri" w:hAnsi="Calibri" w:cs="Calibri"/>
                <w:color w:val="000000"/>
                <w:sz w:val="16"/>
                <w:szCs w:val="16"/>
                <w:rPrChange w:id="16265" w:author="Στάθης Καπ" w:date="2023-03-03T03:55:00Z">
                  <w:rPr>
                    <w:ins w:id="16266" w:author="Στάθης Καπ" w:date="2023-03-03T03:54:00Z"/>
                    <w:rFonts w:ascii="Calibri" w:hAnsi="Calibri" w:cs="Calibri"/>
                    <w:color w:val="000000"/>
                    <w:sz w:val="18"/>
                    <w:szCs w:val="18"/>
                  </w:rPr>
                </w:rPrChange>
              </w:rPr>
            </w:pPr>
            <w:ins w:id="16267" w:author="Στάθης Καπ" w:date="2023-03-03T03:54:00Z">
              <w:r w:rsidRPr="00F665AE">
                <w:rPr>
                  <w:rFonts w:ascii="Calibri" w:hAnsi="Calibri" w:cs="Calibri"/>
                  <w:color w:val="000000"/>
                  <w:sz w:val="16"/>
                  <w:szCs w:val="16"/>
                  <w:rPrChange w:id="16268" w:author="Στάθης Καπ" w:date="2023-03-03T03:55:00Z">
                    <w:rPr>
                      <w:rFonts w:ascii="Calibri" w:hAnsi="Calibri" w:cs="Calibri"/>
                      <w:color w:val="000000"/>
                      <w:sz w:val="18"/>
                      <w:szCs w:val="18"/>
                    </w:rPr>
                  </w:rPrChange>
                </w:rPr>
                <w:t>210</w:t>
              </w:r>
            </w:ins>
          </w:p>
        </w:tc>
        <w:tc>
          <w:tcPr>
            <w:tcW w:w="541" w:type="dxa"/>
            <w:vAlign w:val="bottom"/>
            <w:tcPrChange w:id="16269" w:author="Στάθης Καπ" w:date="2023-03-03T06:26:00Z">
              <w:tcPr>
                <w:tcW w:w="541" w:type="dxa"/>
                <w:vAlign w:val="bottom"/>
              </w:tcPr>
            </w:tcPrChange>
          </w:tcPr>
          <w:p w14:paraId="4FD2E1B1" w14:textId="43DE04C9" w:rsidR="00C87CFE" w:rsidRPr="00F665AE" w:rsidRDefault="00C87CFE" w:rsidP="00C87CFE">
            <w:pPr>
              <w:jc w:val="center"/>
              <w:rPr>
                <w:ins w:id="16270" w:author="Στάθης Καπ" w:date="2023-03-03T03:54:00Z"/>
                <w:rFonts w:ascii="Calibri" w:hAnsi="Calibri" w:cs="Calibri"/>
                <w:color w:val="000000"/>
                <w:sz w:val="16"/>
                <w:szCs w:val="16"/>
                <w:rPrChange w:id="16271" w:author="Στάθης Καπ" w:date="2023-03-03T03:55:00Z">
                  <w:rPr>
                    <w:ins w:id="16272" w:author="Στάθης Καπ" w:date="2023-03-03T03:54:00Z"/>
                    <w:rFonts w:ascii="Calibri" w:hAnsi="Calibri" w:cs="Calibri"/>
                    <w:color w:val="000000"/>
                    <w:sz w:val="18"/>
                    <w:szCs w:val="18"/>
                  </w:rPr>
                </w:rPrChange>
              </w:rPr>
            </w:pPr>
            <w:ins w:id="16273" w:author="Στάθης Καπ" w:date="2023-03-03T03:54:00Z">
              <w:r w:rsidRPr="00F665AE">
                <w:rPr>
                  <w:rFonts w:ascii="Calibri" w:hAnsi="Calibri" w:cs="Calibri"/>
                  <w:color w:val="000000"/>
                  <w:sz w:val="16"/>
                  <w:szCs w:val="16"/>
                  <w:rPrChange w:id="16274" w:author="Στάθης Καπ" w:date="2023-03-03T03:55:00Z">
                    <w:rPr>
                      <w:rFonts w:ascii="Calibri" w:hAnsi="Calibri" w:cs="Calibri"/>
                      <w:color w:val="000000"/>
                      <w:sz w:val="18"/>
                      <w:szCs w:val="18"/>
                    </w:rPr>
                  </w:rPrChange>
                </w:rPr>
                <w:t>0.204</w:t>
              </w:r>
            </w:ins>
          </w:p>
        </w:tc>
        <w:tc>
          <w:tcPr>
            <w:tcW w:w="589" w:type="dxa"/>
            <w:vAlign w:val="center"/>
            <w:tcPrChange w:id="16275" w:author="Στάθης Καπ" w:date="2023-03-03T06:26:00Z">
              <w:tcPr>
                <w:tcW w:w="589" w:type="dxa"/>
                <w:vAlign w:val="center"/>
              </w:tcPr>
            </w:tcPrChange>
          </w:tcPr>
          <w:p w14:paraId="68292F92" w14:textId="6248553E" w:rsidR="00C87CFE" w:rsidRPr="00F665AE" w:rsidRDefault="00C87CFE" w:rsidP="00C87CFE">
            <w:pPr>
              <w:jc w:val="center"/>
              <w:rPr>
                <w:ins w:id="16276" w:author="Στάθης Καπ" w:date="2023-03-03T03:54:00Z"/>
                <w:rFonts w:cstheme="minorHAnsi"/>
                <w:sz w:val="16"/>
                <w:szCs w:val="16"/>
              </w:rPr>
            </w:pPr>
            <w:ins w:id="16277" w:author="Στάθης Καπ" w:date="2023-03-03T06:18:00Z">
              <w:r>
                <w:rPr>
                  <w:rFonts w:ascii="Calibri" w:hAnsi="Calibri" w:cstheme="minorHAnsi"/>
                  <w:color w:val="000000"/>
                  <w:sz w:val="16"/>
                  <w:szCs w:val="16"/>
                </w:rPr>
                <w:t>6.67</w:t>
              </w:r>
            </w:ins>
          </w:p>
        </w:tc>
        <w:tc>
          <w:tcPr>
            <w:tcW w:w="463" w:type="dxa"/>
            <w:vAlign w:val="bottom"/>
            <w:tcPrChange w:id="16278" w:author="Στάθης Καπ" w:date="2023-03-03T06:26:00Z">
              <w:tcPr>
                <w:tcW w:w="463" w:type="dxa"/>
                <w:vAlign w:val="bottom"/>
              </w:tcPr>
            </w:tcPrChange>
          </w:tcPr>
          <w:p w14:paraId="0F12DFF0" w14:textId="376A68E3" w:rsidR="00C87CFE" w:rsidRPr="00F665AE" w:rsidRDefault="00C87CFE" w:rsidP="00C87CFE">
            <w:pPr>
              <w:jc w:val="center"/>
              <w:rPr>
                <w:ins w:id="16279" w:author="Στάθης Καπ" w:date="2023-03-03T03:54:00Z"/>
                <w:rFonts w:ascii="Calibri" w:hAnsi="Calibri" w:cs="Calibri"/>
                <w:color w:val="000000"/>
                <w:sz w:val="16"/>
                <w:szCs w:val="16"/>
                <w:rPrChange w:id="16280" w:author="Στάθης Καπ" w:date="2023-03-03T03:55:00Z">
                  <w:rPr>
                    <w:ins w:id="16281" w:author="Στάθης Καπ" w:date="2023-03-03T03:54:00Z"/>
                    <w:rFonts w:ascii="Calibri" w:hAnsi="Calibri" w:cs="Calibri"/>
                    <w:color w:val="000000"/>
                    <w:sz w:val="18"/>
                    <w:szCs w:val="18"/>
                  </w:rPr>
                </w:rPrChange>
              </w:rPr>
            </w:pPr>
            <w:ins w:id="16282" w:author="Στάθης Καπ" w:date="2023-03-03T03:54:00Z">
              <w:r w:rsidRPr="00F665AE">
                <w:rPr>
                  <w:rFonts w:ascii="Calibri" w:hAnsi="Calibri" w:cs="Calibri"/>
                  <w:color w:val="000000"/>
                  <w:sz w:val="16"/>
                  <w:szCs w:val="16"/>
                  <w:rPrChange w:id="16283" w:author="Στάθης Καπ" w:date="2023-03-03T03:55:00Z">
                    <w:rPr>
                      <w:rFonts w:ascii="Calibri" w:hAnsi="Calibri" w:cs="Calibri"/>
                      <w:color w:val="000000"/>
                      <w:sz w:val="18"/>
                      <w:szCs w:val="18"/>
                    </w:rPr>
                  </w:rPrChange>
                </w:rPr>
                <w:t>184</w:t>
              </w:r>
            </w:ins>
          </w:p>
        </w:tc>
        <w:tc>
          <w:tcPr>
            <w:tcW w:w="541" w:type="dxa"/>
            <w:vAlign w:val="bottom"/>
            <w:tcPrChange w:id="16284" w:author="Στάθης Καπ" w:date="2023-03-03T06:26:00Z">
              <w:tcPr>
                <w:tcW w:w="541" w:type="dxa"/>
                <w:vAlign w:val="bottom"/>
              </w:tcPr>
            </w:tcPrChange>
          </w:tcPr>
          <w:p w14:paraId="6225C33E" w14:textId="0846AC74" w:rsidR="00C87CFE" w:rsidRPr="00F665AE" w:rsidRDefault="00C87CFE" w:rsidP="00C87CFE">
            <w:pPr>
              <w:jc w:val="center"/>
              <w:rPr>
                <w:ins w:id="16285" w:author="Στάθης Καπ" w:date="2023-03-03T03:54:00Z"/>
                <w:rFonts w:ascii="Calibri" w:hAnsi="Calibri" w:cs="Calibri"/>
                <w:color w:val="000000"/>
                <w:sz w:val="16"/>
                <w:szCs w:val="16"/>
                <w:rPrChange w:id="16286" w:author="Στάθης Καπ" w:date="2023-03-03T03:55:00Z">
                  <w:rPr>
                    <w:ins w:id="16287" w:author="Στάθης Καπ" w:date="2023-03-03T03:54:00Z"/>
                    <w:rFonts w:ascii="Calibri" w:hAnsi="Calibri" w:cs="Calibri"/>
                    <w:color w:val="000000"/>
                    <w:sz w:val="18"/>
                    <w:szCs w:val="18"/>
                  </w:rPr>
                </w:rPrChange>
              </w:rPr>
            </w:pPr>
            <w:ins w:id="16288" w:author="Στάθης Καπ" w:date="2023-03-03T03:54:00Z">
              <w:r w:rsidRPr="00F665AE">
                <w:rPr>
                  <w:rFonts w:ascii="Calibri" w:hAnsi="Calibri" w:cs="Calibri"/>
                  <w:color w:val="000000"/>
                  <w:sz w:val="16"/>
                  <w:szCs w:val="16"/>
                  <w:rPrChange w:id="16289" w:author="Στάθης Καπ" w:date="2023-03-03T03:55:00Z">
                    <w:rPr>
                      <w:rFonts w:ascii="Calibri" w:hAnsi="Calibri" w:cs="Calibri"/>
                      <w:color w:val="000000"/>
                      <w:sz w:val="18"/>
                      <w:szCs w:val="18"/>
                    </w:rPr>
                  </w:rPrChange>
                </w:rPr>
                <w:t>0.172</w:t>
              </w:r>
            </w:ins>
          </w:p>
        </w:tc>
        <w:tc>
          <w:tcPr>
            <w:tcW w:w="589" w:type="dxa"/>
            <w:vAlign w:val="center"/>
            <w:tcPrChange w:id="16290" w:author="Στάθης Καπ" w:date="2023-03-03T06:26:00Z">
              <w:tcPr>
                <w:tcW w:w="589" w:type="dxa"/>
                <w:vAlign w:val="center"/>
              </w:tcPr>
            </w:tcPrChange>
          </w:tcPr>
          <w:p w14:paraId="5DBFFF2F" w14:textId="2661BDEB" w:rsidR="00C87CFE" w:rsidRPr="00F665AE" w:rsidRDefault="00C87CFE" w:rsidP="00C87CFE">
            <w:pPr>
              <w:jc w:val="center"/>
              <w:rPr>
                <w:ins w:id="16291" w:author="Στάθης Καπ" w:date="2023-03-03T03:54:00Z"/>
                <w:rFonts w:cstheme="minorHAnsi"/>
                <w:sz w:val="16"/>
                <w:szCs w:val="16"/>
              </w:rPr>
            </w:pPr>
            <w:ins w:id="16292" w:author="Στάθης Καπ" w:date="2023-03-03T06:19:00Z">
              <w:r>
                <w:rPr>
                  <w:rFonts w:ascii="Calibri" w:hAnsi="Calibri" w:cstheme="minorHAnsi"/>
                  <w:color w:val="000000"/>
                  <w:sz w:val="16"/>
                  <w:szCs w:val="16"/>
                </w:rPr>
                <w:t>18.22</w:t>
              </w:r>
            </w:ins>
          </w:p>
        </w:tc>
      </w:tr>
      <w:tr w:rsidR="00C87CFE" w:rsidRPr="00BB05AC" w14:paraId="5E2EE522" w14:textId="77777777" w:rsidTr="00F03C40">
        <w:tblPrEx>
          <w:tblW w:w="0" w:type="auto"/>
          <w:tblBorders>
            <w:insideH w:val="none" w:sz="0" w:space="0" w:color="auto"/>
            <w:insideV w:val="none" w:sz="0" w:space="0" w:color="auto"/>
          </w:tblBorders>
          <w:tblCellMar>
            <w:left w:w="0" w:type="dxa"/>
            <w:right w:w="0" w:type="dxa"/>
          </w:tblCellMar>
          <w:tblPrExChange w:id="1629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294" w:author="Στάθης Καπ" w:date="2023-03-03T03:54:00Z"/>
        </w:trPr>
        <w:tc>
          <w:tcPr>
            <w:tcW w:w="515" w:type="dxa"/>
            <w:tcBorders>
              <w:top w:val="nil"/>
              <w:bottom w:val="nil"/>
              <w:right w:val="single" w:sz="4" w:space="0" w:color="auto"/>
            </w:tcBorders>
            <w:shd w:val="clear" w:color="auto" w:fill="E7E6E6" w:themeFill="background2"/>
            <w:vAlign w:val="bottom"/>
            <w:tcPrChange w:id="16295" w:author="Στάθης Καπ" w:date="2023-03-03T06:26:00Z">
              <w:tcPr>
                <w:tcW w:w="515" w:type="dxa"/>
                <w:vAlign w:val="bottom"/>
              </w:tcPr>
            </w:tcPrChange>
          </w:tcPr>
          <w:p w14:paraId="4A3A428A" w14:textId="1A528568" w:rsidR="00C87CFE" w:rsidRPr="00F665AE" w:rsidRDefault="00C87CFE" w:rsidP="00C87CFE">
            <w:pPr>
              <w:jc w:val="center"/>
              <w:rPr>
                <w:ins w:id="16296" w:author="Στάθης Καπ" w:date="2023-03-03T03:54:00Z"/>
                <w:rFonts w:ascii="Calibri" w:hAnsi="Calibri" w:cs="Calibri"/>
                <w:color w:val="000000"/>
                <w:sz w:val="16"/>
                <w:szCs w:val="16"/>
                <w:rPrChange w:id="16297" w:author="Στάθης Καπ" w:date="2023-03-03T03:55:00Z">
                  <w:rPr>
                    <w:ins w:id="16298" w:author="Στάθης Καπ" w:date="2023-03-03T03:54:00Z"/>
                    <w:rFonts w:ascii="Calibri" w:hAnsi="Calibri" w:cs="Calibri"/>
                    <w:color w:val="000000"/>
                    <w:sz w:val="18"/>
                    <w:szCs w:val="18"/>
                  </w:rPr>
                </w:rPrChange>
              </w:rPr>
            </w:pPr>
            <w:ins w:id="16299" w:author="Στάθης Καπ" w:date="2023-03-03T03:54:00Z">
              <w:r w:rsidRPr="00F665AE">
                <w:rPr>
                  <w:rFonts w:ascii="Calibri" w:hAnsi="Calibri" w:cs="Calibri"/>
                  <w:color w:val="000000"/>
                  <w:sz w:val="16"/>
                  <w:szCs w:val="16"/>
                  <w:rPrChange w:id="16300" w:author="Στάθης Καπ" w:date="2023-03-03T03:55:00Z">
                    <w:rPr>
                      <w:rFonts w:ascii="Calibri" w:hAnsi="Calibri" w:cs="Calibri"/>
                      <w:color w:val="000000"/>
                      <w:sz w:val="18"/>
                      <w:szCs w:val="18"/>
                    </w:rPr>
                  </w:rPrChange>
                </w:rPr>
                <w:t>rc107</w:t>
              </w:r>
            </w:ins>
          </w:p>
        </w:tc>
        <w:tc>
          <w:tcPr>
            <w:tcW w:w="560" w:type="dxa"/>
            <w:tcBorders>
              <w:left w:val="single" w:sz="4" w:space="0" w:color="auto"/>
            </w:tcBorders>
            <w:tcPrChange w:id="16301" w:author="Στάθης Καπ" w:date="2023-03-03T06:26:00Z">
              <w:tcPr>
                <w:tcW w:w="560" w:type="dxa"/>
              </w:tcPr>
            </w:tcPrChange>
          </w:tcPr>
          <w:p w14:paraId="38178D83" w14:textId="6AD4A126" w:rsidR="00C87CFE" w:rsidRPr="00F665AE" w:rsidRDefault="00C87CFE" w:rsidP="00C87CFE">
            <w:pPr>
              <w:jc w:val="center"/>
              <w:rPr>
                <w:ins w:id="16302" w:author="Στάθης Καπ" w:date="2023-03-03T03:54:00Z"/>
                <w:sz w:val="16"/>
                <w:szCs w:val="16"/>
                <w:rPrChange w:id="16303" w:author="Στάθης Καπ" w:date="2023-03-03T03:55:00Z">
                  <w:rPr>
                    <w:ins w:id="16304" w:author="Στάθης Καπ" w:date="2023-03-03T03:54:00Z"/>
                    <w:sz w:val="18"/>
                    <w:szCs w:val="18"/>
                  </w:rPr>
                </w:rPrChange>
              </w:rPr>
            </w:pPr>
            <w:ins w:id="16305" w:author="Στάθης Καπ" w:date="2023-03-03T03:54:00Z">
              <w:r w:rsidRPr="00F665AE">
                <w:rPr>
                  <w:sz w:val="16"/>
                  <w:szCs w:val="16"/>
                  <w:rPrChange w:id="16306" w:author="Στάθης Καπ" w:date="2023-03-03T03:55:00Z">
                    <w:rPr>
                      <w:sz w:val="18"/>
                      <w:szCs w:val="18"/>
                    </w:rPr>
                  </w:rPrChange>
                </w:rPr>
                <w:t>277</w:t>
              </w:r>
            </w:ins>
          </w:p>
        </w:tc>
        <w:tc>
          <w:tcPr>
            <w:tcW w:w="855" w:type="dxa"/>
            <w:tcPrChange w:id="16307" w:author="Στάθης Καπ" w:date="2023-03-03T06:26:00Z">
              <w:tcPr>
                <w:tcW w:w="855" w:type="dxa"/>
              </w:tcPr>
            </w:tcPrChange>
          </w:tcPr>
          <w:p w14:paraId="7A9CAB36" w14:textId="7A371BBF" w:rsidR="00C87CFE" w:rsidRPr="00F665AE" w:rsidRDefault="00C87CFE" w:rsidP="00C87CFE">
            <w:pPr>
              <w:jc w:val="center"/>
              <w:rPr>
                <w:ins w:id="16308" w:author="Στάθης Καπ" w:date="2023-03-03T03:54:00Z"/>
                <w:sz w:val="16"/>
                <w:szCs w:val="16"/>
                <w:rPrChange w:id="16309" w:author="Στάθης Καπ" w:date="2023-03-03T03:55:00Z">
                  <w:rPr>
                    <w:ins w:id="16310" w:author="Στάθης Καπ" w:date="2023-03-03T03:54:00Z"/>
                    <w:sz w:val="18"/>
                    <w:szCs w:val="18"/>
                  </w:rPr>
                </w:rPrChange>
              </w:rPr>
            </w:pPr>
            <w:ins w:id="16311" w:author="Στάθης Καπ" w:date="2023-03-03T03:54:00Z">
              <w:r w:rsidRPr="00F665AE">
                <w:rPr>
                  <w:sz w:val="16"/>
                  <w:szCs w:val="16"/>
                  <w:rPrChange w:id="16312" w:author="Στάθης Καπ" w:date="2023-03-03T03:55:00Z">
                    <w:rPr>
                      <w:sz w:val="18"/>
                      <w:szCs w:val="18"/>
                    </w:rPr>
                  </w:rPrChange>
                </w:rPr>
                <w:t>274</w:t>
              </w:r>
            </w:ins>
          </w:p>
        </w:tc>
        <w:tc>
          <w:tcPr>
            <w:tcW w:w="544" w:type="dxa"/>
            <w:vAlign w:val="bottom"/>
            <w:tcPrChange w:id="16313" w:author="Στάθης Καπ" w:date="2023-03-03T06:26:00Z">
              <w:tcPr>
                <w:tcW w:w="544" w:type="dxa"/>
                <w:vAlign w:val="bottom"/>
              </w:tcPr>
            </w:tcPrChange>
          </w:tcPr>
          <w:p w14:paraId="6761218A" w14:textId="2F3072C9" w:rsidR="00C87CFE" w:rsidRPr="00F665AE" w:rsidRDefault="00C87CFE" w:rsidP="00C87CFE">
            <w:pPr>
              <w:jc w:val="center"/>
              <w:rPr>
                <w:ins w:id="16314" w:author="Στάθης Καπ" w:date="2023-03-03T03:54:00Z"/>
                <w:rFonts w:ascii="Calibri" w:hAnsi="Calibri" w:cs="Calibri"/>
                <w:color w:val="000000"/>
                <w:sz w:val="16"/>
                <w:szCs w:val="16"/>
                <w:rPrChange w:id="16315" w:author="Στάθης Καπ" w:date="2023-03-03T03:55:00Z">
                  <w:rPr>
                    <w:ins w:id="16316" w:author="Στάθης Καπ" w:date="2023-03-03T03:54:00Z"/>
                    <w:rFonts w:ascii="Calibri" w:hAnsi="Calibri" w:cs="Calibri"/>
                    <w:color w:val="000000"/>
                    <w:sz w:val="18"/>
                    <w:szCs w:val="18"/>
                  </w:rPr>
                </w:rPrChange>
              </w:rPr>
            </w:pPr>
            <w:ins w:id="16317" w:author="Στάθης Καπ" w:date="2023-03-03T03:54:00Z">
              <w:r w:rsidRPr="00F665AE">
                <w:rPr>
                  <w:rFonts w:ascii="Calibri" w:hAnsi="Calibri" w:cs="Calibri"/>
                  <w:color w:val="000000"/>
                  <w:sz w:val="16"/>
                  <w:szCs w:val="16"/>
                  <w:rPrChange w:id="16318" w:author="Στάθης Καπ" w:date="2023-03-03T03:55:00Z">
                    <w:rPr>
                      <w:rFonts w:ascii="Calibri" w:hAnsi="Calibri" w:cs="Calibri"/>
                      <w:color w:val="000000"/>
                      <w:sz w:val="18"/>
                      <w:szCs w:val="18"/>
                    </w:rPr>
                  </w:rPrChange>
                </w:rPr>
                <w:t>257</w:t>
              </w:r>
            </w:ins>
          </w:p>
        </w:tc>
        <w:tc>
          <w:tcPr>
            <w:tcW w:w="621" w:type="dxa"/>
            <w:vAlign w:val="bottom"/>
            <w:tcPrChange w:id="16319" w:author="Στάθης Καπ" w:date="2023-03-03T06:26:00Z">
              <w:tcPr>
                <w:tcW w:w="621" w:type="dxa"/>
                <w:vAlign w:val="bottom"/>
              </w:tcPr>
            </w:tcPrChange>
          </w:tcPr>
          <w:p w14:paraId="14508CC4" w14:textId="70B0615B" w:rsidR="00C87CFE" w:rsidRPr="00F665AE" w:rsidRDefault="00C87CFE" w:rsidP="00C87CFE">
            <w:pPr>
              <w:jc w:val="center"/>
              <w:rPr>
                <w:ins w:id="16320" w:author="Στάθης Καπ" w:date="2023-03-03T03:54:00Z"/>
                <w:rFonts w:ascii="Calibri" w:hAnsi="Calibri" w:cs="Calibri"/>
                <w:color w:val="000000"/>
                <w:sz w:val="16"/>
                <w:szCs w:val="16"/>
                <w:rPrChange w:id="16321" w:author="Στάθης Καπ" w:date="2023-03-03T03:55:00Z">
                  <w:rPr>
                    <w:ins w:id="16322" w:author="Στάθης Καπ" w:date="2023-03-03T03:54:00Z"/>
                    <w:rFonts w:ascii="Calibri" w:hAnsi="Calibri" w:cs="Calibri"/>
                    <w:color w:val="000000"/>
                    <w:sz w:val="18"/>
                    <w:szCs w:val="18"/>
                  </w:rPr>
                </w:rPrChange>
              </w:rPr>
            </w:pPr>
            <w:ins w:id="16323" w:author="Στάθης Καπ" w:date="2023-03-03T03:54:00Z">
              <w:r w:rsidRPr="00F665AE">
                <w:rPr>
                  <w:rFonts w:ascii="Calibri" w:hAnsi="Calibri" w:cs="Calibri"/>
                  <w:color w:val="000000"/>
                  <w:sz w:val="16"/>
                  <w:szCs w:val="16"/>
                  <w:rPrChange w:id="16324" w:author="Στάθης Καπ" w:date="2023-03-03T03:55:00Z">
                    <w:rPr>
                      <w:rFonts w:ascii="Calibri" w:hAnsi="Calibri" w:cs="Calibri"/>
                      <w:color w:val="000000"/>
                      <w:sz w:val="18"/>
                      <w:szCs w:val="18"/>
                    </w:rPr>
                  </w:rPrChange>
                </w:rPr>
                <w:t>0.19</w:t>
              </w:r>
            </w:ins>
          </w:p>
        </w:tc>
        <w:tc>
          <w:tcPr>
            <w:tcW w:w="669" w:type="dxa"/>
            <w:vAlign w:val="center"/>
            <w:tcPrChange w:id="16325" w:author="Στάθης Καπ" w:date="2023-03-03T06:26:00Z">
              <w:tcPr>
                <w:tcW w:w="669" w:type="dxa"/>
                <w:vAlign w:val="center"/>
              </w:tcPr>
            </w:tcPrChange>
          </w:tcPr>
          <w:p w14:paraId="713508AD" w14:textId="5E29595A" w:rsidR="00C87CFE" w:rsidRPr="00F665AE" w:rsidRDefault="00C87CFE" w:rsidP="00C87CFE">
            <w:pPr>
              <w:jc w:val="center"/>
              <w:rPr>
                <w:ins w:id="16326" w:author="Στάθης Καπ" w:date="2023-03-03T03:54:00Z"/>
                <w:rFonts w:cstheme="minorHAnsi"/>
                <w:sz w:val="16"/>
                <w:szCs w:val="16"/>
              </w:rPr>
            </w:pPr>
            <w:ins w:id="16327" w:author="Στάθης Καπ" w:date="2023-03-03T06:18:00Z">
              <w:r>
                <w:rPr>
                  <w:rFonts w:ascii="Calibri" w:hAnsi="Calibri" w:cstheme="minorHAnsi"/>
                  <w:color w:val="000000"/>
                  <w:sz w:val="16"/>
                  <w:szCs w:val="16"/>
                </w:rPr>
                <w:t>7.22</w:t>
              </w:r>
            </w:ins>
          </w:p>
        </w:tc>
        <w:tc>
          <w:tcPr>
            <w:tcW w:w="543" w:type="dxa"/>
            <w:vAlign w:val="bottom"/>
            <w:tcPrChange w:id="16328" w:author="Στάθης Καπ" w:date="2023-03-03T06:26:00Z">
              <w:tcPr>
                <w:tcW w:w="543" w:type="dxa"/>
                <w:vAlign w:val="bottom"/>
              </w:tcPr>
            </w:tcPrChange>
          </w:tcPr>
          <w:p w14:paraId="1A9ACE02" w14:textId="3993E62E" w:rsidR="00C87CFE" w:rsidRPr="00F665AE" w:rsidRDefault="00C87CFE" w:rsidP="00C87CFE">
            <w:pPr>
              <w:jc w:val="center"/>
              <w:rPr>
                <w:ins w:id="16329" w:author="Στάθης Καπ" w:date="2023-03-03T03:54:00Z"/>
                <w:rFonts w:ascii="Calibri" w:hAnsi="Calibri" w:cs="Calibri"/>
                <w:color w:val="000000"/>
                <w:sz w:val="16"/>
                <w:szCs w:val="16"/>
                <w:rPrChange w:id="16330" w:author="Στάθης Καπ" w:date="2023-03-03T03:55:00Z">
                  <w:rPr>
                    <w:ins w:id="16331" w:author="Στάθης Καπ" w:date="2023-03-03T03:54:00Z"/>
                    <w:rFonts w:ascii="Calibri" w:hAnsi="Calibri" w:cs="Calibri"/>
                    <w:color w:val="000000"/>
                    <w:sz w:val="18"/>
                    <w:szCs w:val="18"/>
                  </w:rPr>
                </w:rPrChange>
              </w:rPr>
            </w:pPr>
            <w:ins w:id="16332" w:author="Στάθης Καπ" w:date="2023-03-03T03:54:00Z">
              <w:r w:rsidRPr="00F665AE">
                <w:rPr>
                  <w:rFonts w:ascii="Calibri" w:hAnsi="Calibri" w:cs="Calibri"/>
                  <w:color w:val="000000"/>
                  <w:sz w:val="16"/>
                  <w:szCs w:val="16"/>
                  <w:rPrChange w:id="16333" w:author="Στάθης Καπ" w:date="2023-03-03T03:55:00Z">
                    <w:rPr>
                      <w:rFonts w:ascii="Calibri" w:hAnsi="Calibri" w:cs="Calibri"/>
                      <w:color w:val="000000"/>
                      <w:sz w:val="18"/>
                      <w:szCs w:val="18"/>
                    </w:rPr>
                  </w:rPrChange>
                </w:rPr>
                <w:t>240</w:t>
              </w:r>
            </w:ins>
          </w:p>
        </w:tc>
        <w:tc>
          <w:tcPr>
            <w:tcW w:w="621" w:type="dxa"/>
            <w:vAlign w:val="bottom"/>
            <w:tcPrChange w:id="16334" w:author="Στάθης Καπ" w:date="2023-03-03T06:26:00Z">
              <w:tcPr>
                <w:tcW w:w="621" w:type="dxa"/>
                <w:vAlign w:val="bottom"/>
              </w:tcPr>
            </w:tcPrChange>
          </w:tcPr>
          <w:p w14:paraId="3FDDF1A0" w14:textId="79F251F1" w:rsidR="00C87CFE" w:rsidRPr="00F665AE" w:rsidRDefault="00C87CFE" w:rsidP="00C87CFE">
            <w:pPr>
              <w:jc w:val="center"/>
              <w:rPr>
                <w:ins w:id="16335" w:author="Στάθης Καπ" w:date="2023-03-03T03:54:00Z"/>
                <w:rFonts w:ascii="Calibri" w:hAnsi="Calibri" w:cs="Calibri"/>
                <w:color w:val="000000"/>
                <w:sz w:val="16"/>
                <w:szCs w:val="16"/>
                <w:rPrChange w:id="16336" w:author="Στάθης Καπ" w:date="2023-03-03T03:55:00Z">
                  <w:rPr>
                    <w:ins w:id="16337" w:author="Στάθης Καπ" w:date="2023-03-03T03:54:00Z"/>
                    <w:rFonts w:ascii="Calibri" w:hAnsi="Calibri" w:cs="Calibri"/>
                    <w:color w:val="000000"/>
                    <w:sz w:val="18"/>
                    <w:szCs w:val="18"/>
                  </w:rPr>
                </w:rPrChange>
              </w:rPr>
            </w:pPr>
            <w:ins w:id="16338" w:author="Στάθης Καπ" w:date="2023-03-03T03:54:00Z">
              <w:r w:rsidRPr="00F665AE">
                <w:rPr>
                  <w:rFonts w:ascii="Calibri" w:hAnsi="Calibri" w:cs="Calibri"/>
                  <w:color w:val="000000"/>
                  <w:sz w:val="16"/>
                  <w:szCs w:val="16"/>
                  <w:rPrChange w:id="16339" w:author="Στάθης Καπ" w:date="2023-03-03T03:55:00Z">
                    <w:rPr>
                      <w:rFonts w:ascii="Calibri" w:hAnsi="Calibri" w:cs="Calibri"/>
                      <w:color w:val="000000"/>
                      <w:sz w:val="18"/>
                      <w:szCs w:val="18"/>
                    </w:rPr>
                  </w:rPrChange>
                </w:rPr>
                <w:t>0.171</w:t>
              </w:r>
            </w:ins>
          </w:p>
        </w:tc>
        <w:tc>
          <w:tcPr>
            <w:tcW w:w="669" w:type="dxa"/>
            <w:vAlign w:val="center"/>
            <w:tcPrChange w:id="16340" w:author="Στάθης Καπ" w:date="2023-03-03T06:26:00Z">
              <w:tcPr>
                <w:tcW w:w="669" w:type="dxa"/>
                <w:vAlign w:val="center"/>
              </w:tcPr>
            </w:tcPrChange>
          </w:tcPr>
          <w:p w14:paraId="408B6B3B" w14:textId="47FE30EA" w:rsidR="00C87CFE" w:rsidRPr="00F665AE" w:rsidRDefault="00C87CFE" w:rsidP="00C87CFE">
            <w:pPr>
              <w:jc w:val="center"/>
              <w:rPr>
                <w:ins w:id="16341" w:author="Στάθης Καπ" w:date="2023-03-03T03:54:00Z"/>
                <w:rFonts w:cstheme="minorHAnsi"/>
                <w:sz w:val="16"/>
                <w:szCs w:val="16"/>
              </w:rPr>
            </w:pPr>
            <w:ins w:id="16342" w:author="Στάθης Καπ" w:date="2023-03-03T06:18:00Z">
              <w:r>
                <w:rPr>
                  <w:rFonts w:ascii="Calibri" w:hAnsi="Calibri" w:cstheme="minorHAnsi"/>
                  <w:color w:val="000000"/>
                  <w:sz w:val="16"/>
                  <w:szCs w:val="16"/>
                </w:rPr>
                <w:t>6.61</w:t>
              </w:r>
            </w:ins>
          </w:p>
        </w:tc>
        <w:tc>
          <w:tcPr>
            <w:tcW w:w="508" w:type="dxa"/>
            <w:vAlign w:val="bottom"/>
            <w:tcPrChange w:id="16343" w:author="Στάθης Καπ" w:date="2023-03-03T06:26:00Z">
              <w:tcPr>
                <w:tcW w:w="508" w:type="dxa"/>
                <w:vAlign w:val="bottom"/>
              </w:tcPr>
            </w:tcPrChange>
          </w:tcPr>
          <w:p w14:paraId="3F9D83AF" w14:textId="603E8595" w:rsidR="00C87CFE" w:rsidRPr="00F665AE" w:rsidRDefault="00C87CFE" w:rsidP="00C87CFE">
            <w:pPr>
              <w:jc w:val="center"/>
              <w:rPr>
                <w:ins w:id="16344" w:author="Στάθης Καπ" w:date="2023-03-03T03:54:00Z"/>
                <w:rFonts w:ascii="Calibri" w:hAnsi="Calibri" w:cs="Calibri"/>
                <w:color w:val="000000"/>
                <w:sz w:val="16"/>
                <w:szCs w:val="16"/>
                <w:rPrChange w:id="16345" w:author="Στάθης Καπ" w:date="2023-03-03T03:55:00Z">
                  <w:rPr>
                    <w:ins w:id="16346" w:author="Στάθης Καπ" w:date="2023-03-03T03:54:00Z"/>
                    <w:rFonts w:ascii="Calibri" w:hAnsi="Calibri" w:cs="Calibri"/>
                    <w:color w:val="000000"/>
                    <w:sz w:val="18"/>
                    <w:szCs w:val="18"/>
                  </w:rPr>
                </w:rPrChange>
              </w:rPr>
            </w:pPr>
            <w:ins w:id="16347" w:author="Στάθης Καπ" w:date="2023-03-03T03:54:00Z">
              <w:r w:rsidRPr="00F665AE">
                <w:rPr>
                  <w:rFonts w:ascii="Calibri" w:hAnsi="Calibri" w:cs="Calibri"/>
                  <w:color w:val="000000"/>
                  <w:sz w:val="16"/>
                  <w:szCs w:val="16"/>
                  <w:rPrChange w:id="16348" w:author="Στάθης Καπ" w:date="2023-03-03T03:55:00Z">
                    <w:rPr>
                      <w:rFonts w:ascii="Calibri" w:hAnsi="Calibri" w:cs="Calibri"/>
                      <w:color w:val="000000"/>
                      <w:sz w:val="18"/>
                      <w:szCs w:val="18"/>
                    </w:rPr>
                  </w:rPrChange>
                </w:rPr>
                <w:t>216</w:t>
              </w:r>
            </w:ins>
          </w:p>
        </w:tc>
        <w:tc>
          <w:tcPr>
            <w:tcW w:w="541" w:type="dxa"/>
            <w:vAlign w:val="bottom"/>
            <w:tcPrChange w:id="16349" w:author="Στάθης Καπ" w:date="2023-03-03T06:26:00Z">
              <w:tcPr>
                <w:tcW w:w="541" w:type="dxa"/>
                <w:vAlign w:val="bottom"/>
              </w:tcPr>
            </w:tcPrChange>
          </w:tcPr>
          <w:p w14:paraId="18D1B4D5" w14:textId="599788DB" w:rsidR="00C87CFE" w:rsidRPr="00F665AE" w:rsidRDefault="00C87CFE" w:rsidP="00C87CFE">
            <w:pPr>
              <w:jc w:val="center"/>
              <w:rPr>
                <w:ins w:id="16350" w:author="Στάθης Καπ" w:date="2023-03-03T03:54:00Z"/>
                <w:rFonts w:ascii="Calibri" w:hAnsi="Calibri" w:cs="Calibri"/>
                <w:color w:val="000000"/>
                <w:sz w:val="16"/>
                <w:szCs w:val="16"/>
                <w:rPrChange w:id="16351" w:author="Στάθης Καπ" w:date="2023-03-03T03:55:00Z">
                  <w:rPr>
                    <w:ins w:id="16352" w:author="Στάθης Καπ" w:date="2023-03-03T03:54:00Z"/>
                    <w:rFonts w:ascii="Calibri" w:hAnsi="Calibri" w:cs="Calibri"/>
                    <w:color w:val="000000"/>
                    <w:sz w:val="18"/>
                    <w:szCs w:val="18"/>
                  </w:rPr>
                </w:rPrChange>
              </w:rPr>
            </w:pPr>
            <w:ins w:id="16353" w:author="Στάθης Καπ" w:date="2023-03-03T03:54:00Z">
              <w:r w:rsidRPr="00F665AE">
                <w:rPr>
                  <w:rFonts w:ascii="Calibri" w:hAnsi="Calibri" w:cs="Calibri"/>
                  <w:color w:val="000000"/>
                  <w:sz w:val="16"/>
                  <w:szCs w:val="16"/>
                  <w:rPrChange w:id="16354" w:author="Στάθης Καπ" w:date="2023-03-03T03:55:00Z">
                    <w:rPr>
                      <w:rFonts w:ascii="Calibri" w:hAnsi="Calibri" w:cs="Calibri"/>
                      <w:color w:val="000000"/>
                      <w:sz w:val="18"/>
                      <w:szCs w:val="18"/>
                    </w:rPr>
                  </w:rPrChange>
                </w:rPr>
                <w:t>0.164</w:t>
              </w:r>
            </w:ins>
          </w:p>
        </w:tc>
        <w:tc>
          <w:tcPr>
            <w:tcW w:w="589" w:type="dxa"/>
            <w:vAlign w:val="center"/>
            <w:tcPrChange w:id="16355" w:author="Στάθης Καπ" w:date="2023-03-03T06:26:00Z">
              <w:tcPr>
                <w:tcW w:w="589" w:type="dxa"/>
                <w:vAlign w:val="center"/>
              </w:tcPr>
            </w:tcPrChange>
          </w:tcPr>
          <w:p w14:paraId="40130434" w14:textId="0BFB25CF" w:rsidR="00C87CFE" w:rsidRPr="00F665AE" w:rsidRDefault="00C87CFE" w:rsidP="00C87CFE">
            <w:pPr>
              <w:jc w:val="center"/>
              <w:rPr>
                <w:ins w:id="16356" w:author="Στάθης Καπ" w:date="2023-03-03T03:54:00Z"/>
                <w:rFonts w:cstheme="minorHAnsi"/>
                <w:sz w:val="16"/>
                <w:szCs w:val="16"/>
              </w:rPr>
            </w:pPr>
            <w:ins w:id="16357" w:author="Στάθης Καπ" w:date="2023-03-03T06:18:00Z">
              <w:r>
                <w:rPr>
                  <w:rFonts w:ascii="Calibri" w:hAnsi="Calibri" w:cstheme="minorHAnsi"/>
                  <w:color w:val="000000"/>
                  <w:sz w:val="16"/>
                  <w:szCs w:val="16"/>
                </w:rPr>
                <w:t>15.95</w:t>
              </w:r>
            </w:ins>
          </w:p>
        </w:tc>
        <w:tc>
          <w:tcPr>
            <w:tcW w:w="463" w:type="dxa"/>
            <w:vAlign w:val="bottom"/>
            <w:tcPrChange w:id="16358" w:author="Στάθης Καπ" w:date="2023-03-03T06:26:00Z">
              <w:tcPr>
                <w:tcW w:w="463" w:type="dxa"/>
                <w:vAlign w:val="bottom"/>
              </w:tcPr>
            </w:tcPrChange>
          </w:tcPr>
          <w:p w14:paraId="34951AE7" w14:textId="256A30B2" w:rsidR="00C87CFE" w:rsidRPr="00F665AE" w:rsidRDefault="00C87CFE" w:rsidP="00C87CFE">
            <w:pPr>
              <w:jc w:val="center"/>
              <w:rPr>
                <w:ins w:id="16359" w:author="Στάθης Καπ" w:date="2023-03-03T03:54:00Z"/>
                <w:rFonts w:ascii="Calibri" w:hAnsi="Calibri" w:cs="Calibri"/>
                <w:color w:val="000000"/>
                <w:sz w:val="16"/>
                <w:szCs w:val="16"/>
                <w:rPrChange w:id="16360" w:author="Στάθης Καπ" w:date="2023-03-03T03:55:00Z">
                  <w:rPr>
                    <w:ins w:id="16361" w:author="Στάθης Καπ" w:date="2023-03-03T03:54:00Z"/>
                    <w:rFonts w:ascii="Calibri" w:hAnsi="Calibri" w:cs="Calibri"/>
                    <w:color w:val="000000"/>
                    <w:sz w:val="18"/>
                    <w:szCs w:val="18"/>
                  </w:rPr>
                </w:rPrChange>
              </w:rPr>
            </w:pPr>
            <w:ins w:id="16362" w:author="Στάθης Καπ" w:date="2023-03-03T03:54:00Z">
              <w:r w:rsidRPr="00F665AE">
                <w:rPr>
                  <w:rFonts w:ascii="Calibri" w:hAnsi="Calibri" w:cs="Calibri"/>
                  <w:color w:val="000000"/>
                  <w:sz w:val="16"/>
                  <w:szCs w:val="16"/>
                  <w:rPrChange w:id="16363" w:author="Στάθης Καπ" w:date="2023-03-03T03:55:00Z">
                    <w:rPr>
                      <w:rFonts w:ascii="Calibri" w:hAnsi="Calibri" w:cs="Calibri"/>
                      <w:color w:val="000000"/>
                      <w:sz w:val="18"/>
                      <w:szCs w:val="18"/>
                    </w:rPr>
                  </w:rPrChange>
                </w:rPr>
                <w:t>197</w:t>
              </w:r>
            </w:ins>
          </w:p>
        </w:tc>
        <w:tc>
          <w:tcPr>
            <w:tcW w:w="541" w:type="dxa"/>
            <w:vAlign w:val="bottom"/>
            <w:tcPrChange w:id="16364" w:author="Στάθης Καπ" w:date="2023-03-03T06:26:00Z">
              <w:tcPr>
                <w:tcW w:w="541" w:type="dxa"/>
                <w:vAlign w:val="bottom"/>
              </w:tcPr>
            </w:tcPrChange>
          </w:tcPr>
          <w:p w14:paraId="5735EBDB" w14:textId="75DAEF28" w:rsidR="00C87CFE" w:rsidRPr="00F665AE" w:rsidRDefault="00C87CFE" w:rsidP="00C87CFE">
            <w:pPr>
              <w:jc w:val="center"/>
              <w:rPr>
                <w:ins w:id="16365" w:author="Στάθης Καπ" w:date="2023-03-03T03:54:00Z"/>
                <w:rFonts w:ascii="Calibri" w:hAnsi="Calibri" w:cs="Calibri"/>
                <w:color w:val="000000"/>
                <w:sz w:val="16"/>
                <w:szCs w:val="16"/>
                <w:rPrChange w:id="16366" w:author="Στάθης Καπ" w:date="2023-03-03T03:55:00Z">
                  <w:rPr>
                    <w:ins w:id="16367" w:author="Στάθης Καπ" w:date="2023-03-03T03:54:00Z"/>
                    <w:rFonts w:ascii="Calibri" w:hAnsi="Calibri" w:cs="Calibri"/>
                    <w:color w:val="000000"/>
                    <w:sz w:val="18"/>
                    <w:szCs w:val="18"/>
                  </w:rPr>
                </w:rPrChange>
              </w:rPr>
            </w:pPr>
            <w:ins w:id="16368" w:author="Στάθης Καπ" w:date="2023-03-03T03:54:00Z">
              <w:r w:rsidRPr="00F665AE">
                <w:rPr>
                  <w:rFonts w:ascii="Calibri" w:hAnsi="Calibri" w:cs="Calibri"/>
                  <w:color w:val="000000"/>
                  <w:sz w:val="16"/>
                  <w:szCs w:val="16"/>
                  <w:rPrChange w:id="16369" w:author="Στάθης Καπ" w:date="2023-03-03T03:55:00Z">
                    <w:rPr>
                      <w:rFonts w:ascii="Calibri" w:hAnsi="Calibri" w:cs="Calibri"/>
                      <w:color w:val="000000"/>
                      <w:sz w:val="18"/>
                      <w:szCs w:val="18"/>
                    </w:rPr>
                  </w:rPrChange>
                </w:rPr>
                <w:t>0.181</w:t>
              </w:r>
            </w:ins>
          </w:p>
        </w:tc>
        <w:tc>
          <w:tcPr>
            <w:tcW w:w="589" w:type="dxa"/>
            <w:vAlign w:val="center"/>
            <w:tcPrChange w:id="16370" w:author="Στάθης Καπ" w:date="2023-03-03T06:26:00Z">
              <w:tcPr>
                <w:tcW w:w="589" w:type="dxa"/>
                <w:vAlign w:val="center"/>
              </w:tcPr>
            </w:tcPrChange>
          </w:tcPr>
          <w:p w14:paraId="4AA60587" w14:textId="0EBFA71B" w:rsidR="00C87CFE" w:rsidRPr="00F665AE" w:rsidRDefault="00C87CFE" w:rsidP="00C87CFE">
            <w:pPr>
              <w:jc w:val="center"/>
              <w:rPr>
                <w:ins w:id="16371" w:author="Στάθης Καπ" w:date="2023-03-03T03:54:00Z"/>
                <w:rFonts w:cstheme="minorHAnsi"/>
                <w:sz w:val="16"/>
                <w:szCs w:val="16"/>
              </w:rPr>
            </w:pPr>
            <w:ins w:id="16372" w:author="Στάθης Καπ" w:date="2023-03-03T06:19:00Z">
              <w:r>
                <w:rPr>
                  <w:rFonts w:ascii="Calibri" w:hAnsi="Calibri" w:cstheme="minorHAnsi"/>
                  <w:color w:val="000000"/>
                  <w:sz w:val="16"/>
                  <w:szCs w:val="16"/>
                </w:rPr>
                <w:t>23.35</w:t>
              </w:r>
            </w:ins>
          </w:p>
        </w:tc>
      </w:tr>
      <w:tr w:rsidR="00C87CFE" w:rsidRPr="00BB05AC" w14:paraId="0AC916C7" w14:textId="77777777" w:rsidTr="00F03C40">
        <w:tblPrEx>
          <w:tblW w:w="0" w:type="auto"/>
          <w:tblBorders>
            <w:insideH w:val="none" w:sz="0" w:space="0" w:color="auto"/>
            <w:insideV w:val="none" w:sz="0" w:space="0" w:color="auto"/>
          </w:tblBorders>
          <w:tblCellMar>
            <w:left w:w="0" w:type="dxa"/>
            <w:right w:w="0" w:type="dxa"/>
          </w:tblCellMar>
          <w:tblPrExChange w:id="1637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374" w:author="Στάθης Καπ" w:date="2023-03-03T03:54:00Z"/>
        </w:trPr>
        <w:tc>
          <w:tcPr>
            <w:tcW w:w="515" w:type="dxa"/>
            <w:tcBorders>
              <w:top w:val="nil"/>
              <w:bottom w:val="nil"/>
              <w:right w:val="single" w:sz="4" w:space="0" w:color="auto"/>
            </w:tcBorders>
            <w:shd w:val="clear" w:color="auto" w:fill="E7E6E6" w:themeFill="background2"/>
            <w:vAlign w:val="bottom"/>
            <w:tcPrChange w:id="16375" w:author="Στάθης Καπ" w:date="2023-03-03T06:26:00Z">
              <w:tcPr>
                <w:tcW w:w="515" w:type="dxa"/>
                <w:vAlign w:val="bottom"/>
              </w:tcPr>
            </w:tcPrChange>
          </w:tcPr>
          <w:p w14:paraId="7F793D7A" w14:textId="6B15D135" w:rsidR="00C87CFE" w:rsidRPr="00F665AE" w:rsidRDefault="00C87CFE" w:rsidP="00C87CFE">
            <w:pPr>
              <w:jc w:val="center"/>
              <w:rPr>
                <w:ins w:id="16376" w:author="Στάθης Καπ" w:date="2023-03-03T03:54:00Z"/>
                <w:rFonts w:ascii="Calibri" w:hAnsi="Calibri" w:cs="Calibri"/>
                <w:color w:val="000000"/>
                <w:sz w:val="16"/>
                <w:szCs w:val="16"/>
                <w:rPrChange w:id="16377" w:author="Στάθης Καπ" w:date="2023-03-03T03:55:00Z">
                  <w:rPr>
                    <w:ins w:id="16378" w:author="Στάθης Καπ" w:date="2023-03-03T03:54:00Z"/>
                    <w:rFonts w:ascii="Calibri" w:hAnsi="Calibri" w:cs="Calibri"/>
                    <w:color w:val="000000"/>
                    <w:sz w:val="18"/>
                    <w:szCs w:val="18"/>
                  </w:rPr>
                </w:rPrChange>
              </w:rPr>
            </w:pPr>
            <w:ins w:id="16379" w:author="Στάθης Καπ" w:date="2023-03-03T03:54:00Z">
              <w:r w:rsidRPr="00F665AE">
                <w:rPr>
                  <w:rFonts w:ascii="Calibri" w:hAnsi="Calibri" w:cs="Calibri"/>
                  <w:color w:val="000000"/>
                  <w:sz w:val="16"/>
                  <w:szCs w:val="16"/>
                  <w:rPrChange w:id="16380" w:author="Στάθης Καπ" w:date="2023-03-03T03:55:00Z">
                    <w:rPr>
                      <w:rFonts w:ascii="Calibri" w:hAnsi="Calibri" w:cs="Calibri"/>
                      <w:color w:val="000000"/>
                      <w:sz w:val="18"/>
                      <w:szCs w:val="18"/>
                    </w:rPr>
                  </w:rPrChange>
                </w:rPr>
                <w:t>rc108</w:t>
              </w:r>
            </w:ins>
          </w:p>
        </w:tc>
        <w:tc>
          <w:tcPr>
            <w:tcW w:w="560" w:type="dxa"/>
            <w:tcBorders>
              <w:left w:val="single" w:sz="4" w:space="0" w:color="auto"/>
            </w:tcBorders>
            <w:tcPrChange w:id="16381" w:author="Στάθης Καπ" w:date="2023-03-03T06:26:00Z">
              <w:tcPr>
                <w:tcW w:w="560" w:type="dxa"/>
              </w:tcPr>
            </w:tcPrChange>
          </w:tcPr>
          <w:p w14:paraId="69386947" w14:textId="3F07CBE0" w:rsidR="00C87CFE" w:rsidRPr="00F665AE" w:rsidRDefault="00C87CFE" w:rsidP="00C87CFE">
            <w:pPr>
              <w:jc w:val="center"/>
              <w:rPr>
                <w:ins w:id="16382" w:author="Στάθης Καπ" w:date="2023-03-03T03:54:00Z"/>
                <w:sz w:val="16"/>
                <w:szCs w:val="16"/>
                <w:rPrChange w:id="16383" w:author="Στάθης Καπ" w:date="2023-03-03T03:55:00Z">
                  <w:rPr>
                    <w:ins w:id="16384" w:author="Στάθης Καπ" w:date="2023-03-03T03:54:00Z"/>
                    <w:sz w:val="18"/>
                    <w:szCs w:val="18"/>
                  </w:rPr>
                </w:rPrChange>
              </w:rPr>
            </w:pPr>
            <w:ins w:id="16385" w:author="Στάθης Καπ" w:date="2023-03-03T03:54:00Z">
              <w:r w:rsidRPr="00F665AE">
                <w:rPr>
                  <w:sz w:val="16"/>
                  <w:szCs w:val="16"/>
                  <w:rPrChange w:id="16386" w:author="Στάθης Καπ" w:date="2023-03-03T03:55:00Z">
                    <w:rPr>
                      <w:sz w:val="18"/>
                      <w:szCs w:val="18"/>
                    </w:rPr>
                  </w:rPrChange>
                </w:rPr>
                <w:t>298</w:t>
              </w:r>
            </w:ins>
          </w:p>
        </w:tc>
        <w:tc>
          <w:tcPr>
            <w:tcW w:w="855" w:type="dxa"/>
            <w:tcPrChange w:id="16387" w:author="Στάθης Καπ" w:date="2023-03-03T06:26:00Z">
              <w:tcPr>
                <w:tcW w:w="855" w:type="dxa"/>
              </w:tcPr>
            </w:tcPrChange>
          </w:tcPr>
          <w:p w14:paraId="342BC1A7" w14:textId="29252053" w:rsidR="00C87CFE" w:rsidRPr="00F665AE" w:rsidRDefault="00C87CFE" w:rsidP="00C87CFE">
            <w:pPr>
              <w:jc w:val="center"/>
              <w:rPr>
                <w:ins w:id="16388" w:author="Στάθης Καπ" w:date="2023-03-03T03:54:00Z"/>
                <w:sz w:val="16"/>
                <w:szCs w:val="16"/>
                <w:rPrChange w:id="16389" w:author="Στάθης Καπ" w:date="2023-03-03T03:55:00Z">
                  <w:rPr>
                    <w:ins w:id="16390" w:author="Στάθης Καπ" w:date="2023-03-03T03:54:00Z"/>
                    <w:sz w:val="18"/>
                    <w:szCs w:val="18"/>
                  </w:rPr>
                </w:rPrChange>
              </w:rPr>
            </w:pPr>
            <w:ins w:id="16391" w:author="Στάθης Καπ" w:date="2023-03-03T03:54:00Z">
              <w:r w:rsidRPr="00F665AE">
                <w:rPr>
                  <w:sz w:val="16"/>
                  <w:szCs w:val="16"/>
                  <w:rPrChange w:id="16392" w:author="Στάθης Καπ" w:date="2023-03-03T03:55:00Z">
                    <w:rPr>
                      <w:sz w:val="18"/>
                      <w:szCs w:val="18"/>
                    </w:rPr>
                  </w:rPrChange>
                </w:rPr>
                <w:t>288</w:t>
              </w:r>
            </w:ins>
          </w:p>
        </w:tc>
        <w:tc>
          <w:tcPr>
            <w:tcW w:w="544" w:type="dxa"/>
            <w:vAlign w:val="bottom"/>
            <w:tcPrChange w:id="16393" w:author="Στάθης Καπ" w:date="2023-03-03T06:26:00Z">
              <w:tcPr>
                <w:tcW w:w="544" w:type="dxa"/>
                <w:vAlign w:val="bottom"/>
              </w:tcPr>
            </w:tcPrChange>
          </w:tcPr>
          <w:p w14:paraId="0DB0FCFC" w14:textId="1055E2BA" w:rsidR="00C87CFE" w:rsidRPr="00F665AE" w:rsidRDefault="00C87CFE" w:rsidP="00C87CFE">
            <w:pPr>
              <w:jc w:val="center"/>
              <w:rPr>
                <w:ins w:id="16394" w:author="Στάθης Καπ" w:date="2023-03-03T03:54:00Z"/>
                <w:rFonts w:ascii="Calibri" w:hAnsi="Calibri" w:cs="Calibri"/>
                <w:color w:val="000000"/>
                <w:sz w:val="16"/>
                <w:szCs w:val="16"/>
                <w:rPrChange w:id="16395" w:author="Στάθης Καπ" w:date="2023-03-03T03:55:00Z">
                  <w:rPr>
                    <w:ins w:id="16396" w:author="Στάθης Καπ" w:date="2023-03-03T03:54:00Z"/>
                    <w:rFonts w:ascii="Calibri" w:hAnsi="Calibri" w:cs="Calibri"/>
                    <w:color w:val="000000"/>
                    <w:sz w:val="18"/>
                    <w:szCs w:val="18"/>
                  </w:rPr>
                </w:rPrChange>
              </w:rPr>
            </w:pPr>
            <w:ins w:id="16397" w:author="Στάθης Καπ" w:date="2023-03-03T03:54:00Z">
              <w:r w:rsidRPr="00F665AE">
                <w:rPr>
                  <w:rFonts w:ascii="Calibri" w:hAnsi="Calibri" w:cs="Calibri"/>
                  <w:color w:val="000000"/>
                  <w:sz w:val="16"/>
                  <w:szCs w:val="16"/>
                  <w:rPrChange w:id="16398" w:author="Στάθης Καπ" w:date="2023-03-03T03:55:00Z">
                    <w:rPr>
                      <w:rFonts w:ascii="Calibri" w:hAnsi="Calibri" w:cs="Calibri"/>
                      <w:color w:val="000000"/>
                      <w:sz w:val="18"/>
                      <w:szCs w:val="18"/>
                    </w:rPr>
                  </w:rPrChange>
                </w:rPr>
                <w:t>278</w:t>
              </w:r>
            </w:ins>
          </w:p>
        </w:tc>
        <w:tc>
          <w:tcPr>
            <w:tcW w:w="621" w:type="dxa"/>
            <w:vAlign w:val="bottom"/>
            <w:tcPrChange w:id="16399" w:author="Στάθης Καπ" w:date="2023-03-03T06:26:00Z">
              <w:tcPr>
                <w:tcW w:w="621" w:type="dxa"/>
                <w:vAlign w:val="bottom"/>
              </w:tcPr>
            </w:tcPrChange>
          </w:tcPr>
          <w:p w14:paraId="59E616CD" w14:textId="49E7B37D" w:rsidR="00C87CFE" w:rsidRPr="00F665AE" w:rsidRDefault="00C87CFE" w:rsidP="00C87CFE">
            <w:pPr>
              <w:jc w:val="center"/>
              <w:rPr>
                <w:ins w:id="16400" w:author="Στάθης Καπ" w:date="2023-03-03T03:54:00Z"/>
                <w:rFonts w:ascii="Calibri" w:hAnsi="Calibri" w:cs="Calibri"/>
                <w:color w:val="000000"/>
                <w:sz w:val="16"/>
                <w:szCs w:val="16"/>
                <w:rPrChange w:id="16401" w:author="Στάθης Καπ" w:date="2023-03-03T03:55:00Z">
                  <w:rPr>
                    <w:ins w:id="16402" w:author="Στάθης Καπ" w:date="2023-03-03T03:54:00Z"/>
                    <w:rFonts w:ascii="Calibri" w:hAnsi="Calibri" w:cs="Calibri"/>
                    <w:color w:val="000000"/>
                    <w:sz w:val="18"/>
                    <w:szCs w:val="18"/>
                  </w:rPr>
                </w:rPrChange>
              </w:rPr>
            </w:pPr>
            <w:ins w:id="16403" w:author="Στάθης Καπ" w:date="2023-03-03T03:54:00Z">
              <w:r w:rsidRPr="00F665AE">
                <w:rPr>
                  <w:rFonts w:ascii="Calibri" w:hAnsi="Calibri" w:cs="Calibri"/>
                  <w:color w:val="000000"/>
                  <w:sz w:val="16"/>
                  <w:szCs w:val="16"/>
                  <w:rPrChange w:id="16404" w:author="Στάθης Καπ" w:date="2023-03-03T03:55:00Z">
                    <w:rPr>
                      <w:rFonts w:ascii="Calibri" w:hAnsi="Calibri" w:cs="Calibri"/>
                      <w:color w:val="000000"/>
                      <w:sz w:val="18"/>
                      <w:szCs w:val="18"/>
                    </w:rPr>
                  </w:rPrChange>
                </w:rPr>
                <w:t>0.194</w:t>
              </w:r>
            </w:ins>
          </w:p>
        </w:tc>
        <w:tc>
          <w:tcPr>
            <w:tcW w:w="669" w:type="dxa"/>
            <w:vAlign w:val="center"/>
            <w:tcPrChange w:id="16405" w:author="Στάθης Καπ" w:date="2023-03-03T06:26:00Z">
              <w:tcPr>
                <w:tcW w:w="669" w:type="dxa"/>
                <w:vAlign w:val="center"/>
              </w:tcPr>
            </w:tcPrChange>
          </w:tcPr>
          <w:p w14:paraId="6B05ACB5" w14:textId="7355C5FB" w:rsidR="00C87CFE" w:rsidRPr="00F665AE" w:rsidRDefault="00C87CFE" w:rsidP="00C87CFE">
            <w:pPr>
              <w:jc w:val="center"/>
              <w:rPr>
                <w:ins w:id="16406" w:author="Στάθης Καπ" w:date="2023-03-03T03:54:00Z"/>
                <w:rFonts w:cstheme="minorHAnsi"/>
                <w:sz w:val="16"/>
                <w:szCs w:val="16"/>
              </w:rPr>
            </w:pPr>
            <w:ins w:id="16407" w:author="Στάθης Καπ" w:date="2023-03-03T06:18:00Z">
              <w:r>
                <w:rPr>
                  <w:rFonts w:ascii="Calibri" w:hAnsi="Calibri" w:cstheme="minorHAnsi"/>
                  <w:color w:val="000000"/>
                  <w:sz w:val="16"/>
                  <w:szCs w:val="16"/>
                </w:rPr>
                <w:t>6.71</w:t>
              </w:r>
            </w:ins>
          </w:p>
        </w:tc>
        <w:tc>
          <w:tcPr>
            <w:tcW w:w="543" w:type="dxa"/>
            <w:vAlign w:val="bottom"/>
            <w:tcPrChange w:id="16408" w:author="Στάθης Καπ" w:date="2023-03-03T06:26:00Z">
              <w:tcPr>
                <w:tcW w:w="543" w:type="dxa"/>
                <w:vAlign w:val="bottom"/>
              </w:tcPr>
            </w:tcPrChange>
          </w:tcPr>
          <w:p w14:paraId="53BF8DB8" w14:textId="58DDABE8" w:rsidR="00C87CFE" w:rsidRPr="00F665AE" w:rsidRDefault="00C87CFE" w:rsidP="00C87CFE">
            <w:pPr>
              <w:jc w:val="center"/>
              <w:rPr>
                <w:ins w:id="16409" w:author="Στάθης Καπ" w:date="2023-03-03T03:54:00Z"/>
                <w:rFonts w:ascii="Calibri" w:hAnsi="Calibri" w:cs="Calibri"/>
                <w:color w:val="000000"/>
                <w:sz w:val="16"/>
                <w:szCs w:val="16"/>
                <w:rPrChange w:id="16410" w:author="Στάθης Καπ" w:date="2023-03-03T03:55:00Z">
                  <w:rPr>
                    <w:ins w:id="16411" w:author="Στάθης Καπ" w:date="2023-03-03T03:54:00Z"/>
                    <w:rFonts w:ascii="Calibri" w:hAnsi="Calibri" w:cs="Calibri"/>
                    <w:color w:val="000000"/>
                    <w:sz w:val="18"/>
                    <w:szCs w:val="18"/>
                  </w:rPr>
                </w:rPrChange>
              </w:rPr>
            </w:pPr>
            <w:ins w:id="16412" w:author="Στάθης Καπ" w:date="2023-03-03T03:54:00Z">
              <w:r w:rsidRPr="00F665AE">
                <w:rPr>
                  <w:rFonts w:ascii="Calibri" w:hAnsi="Calibri" w:cs="Calibri"/>
                  <w:color w:val="000000"/>
                  <w:sz w:val="16"/>
                  <w:szCs w:val="16"/>
                  <w:rPrChange w:id="16413" w:author="Στάθης Καπ" w:date="2023-03-03T03:55:00Z">
                    <w:rPr>
                      <w:rFonts w:ascii="Calibri" w:hAnsi="Calibri" w:cs="Calibri"/>
                      <w:color w:val="000000"/>
                      <w:sz w:val="18"/>
                      <w:szCs w:val="18"/>
                    </w:rPr>
                  </w:rPrChange>
                </w:rPr>
                <w:t>256</w:t>
              </w:r>
            </w:ins>
          </w:p>
        </w:tc>
        <w:tc>
          <w:tcPr>
            <w:tcW w:w="621" w:type="dxa"/>
            <w:vAlign w:val="bottom"/>
            <w:tcPrChange w:id="16414" w:author="Στάθης Καπ" w:date="2023-03-03T06:26:00Z">
              <w:tcPr>
                <w:tcW w:w="621" w:type="dxa"/>
                <w:vAlign w:val="bottom"/>
              </w:tcPr>
            </w:tcPrChange>
          </w:tcPr>
          <w:p w14:paraId="76ACB052" w14:textId="4B18D9E4" w:rsidR="00C87CFE" w:rsidRPr="00F665AE" w:rsidRDefault="00C87CFE" w:rsidP="00C87CFE">
            <w:pPr>
              <w:jc w:val="center"/>
              <w:rPr>
                <w:ins w:id="16415" w:author="Στάθης Καπ" w:date="2023-03-03T03:54:00Z"/>
                <w:rFonts w:ascii="Calibri" w:hAnsi="Calibri" w:cs="Calibri"/>
                <w:color w:val="000000"/>
                <w:sz w:val="16"/>
                <w:szCs w:val="16"/>
                <w:rPrChange w:id="16416" w:author="Στάθης Καπ" w:date="2023-03-03T03:55:00Z">
                  <w:rPr>
                    <w:ins w:id="16417" w:author="Στάθης Καπ" w:date="2023-03-03T03:54:00Z"/>
                    <w:rFonts w:ascii="Calibri" w:hAnsi="Calibri" w:cs="Calibri"/>
                    <w:color w:val="000000"/>
                    <w:sz w:val="18"/>
                    <w:szCs w:val="18"/>
                  </w:rPr>
                </w:rPrChange>
              </w:rPr>
            </w:pPr>
            <w:ins w:id="16418" w:author="Στάθης Καπ" w:date="2023-03-03T03:54:00Z">
              <w:r w:rsidRPr="00F665AE">
                <w:rPr>
                  <w:rFonts w:ascii="Calibri" w:hAnsi="Calibri" w:cs="Calibri"/>
                  <w:color w:val="000000"/>
                  <w:sz w:val="16"/>
                  <w:szCs w:val="16"/>
                  <w:rPrChange w:id="16419" w:author="Στάθης Καπ" w:date="2023-03-03T03:55:00Z">
                    <w:rPr>
                      <w:rFonts w:ascii="Calibri" w:hAnsi="Calibri" w:cs="Calibri"/>
                      <w:color w:val="000000"/>
                      <w:sz w:val="18"/>
                      <w:szCs w:val="18"/>
                    </w:rPr>
                  </w:rPrChange>
                </w:rPr>
                <w:t>0.193</w:t>
              </w:r>
            </w:ins>
          </w:p>
        </w:tc>
        <w:tc>
          <w:tcPr>
            <w:tcW w:w="669" w:type="dxa"/>
            <w:vAlign w:val="center"/>
            <w:tcPrChange w:id="16420" w:author="Στάθης Καπ" w:date="2023-03-03T06:26:00Z">
              <w:tcPr>
                <w:tcW w:w="669" w:type="dxa"/>
                <w:vAlign w:val="center"/>
              </w:tcPr>
            </w:tcPrChange>
          </w:tcPr>
          <w:p w14:paraId="59F529E1" w14:textId="7DA749AF" w:rsidR="00C87CFE" w:rsidRPr="00F665AE" w:rsidRDefault="00C87CFE" w:rsidP="00C87CFE">
            <w:pPr>
              <w:jc w:val="center"/>
              <w:rPr>
                <w:ins w:id="16421" w:author="Στάθης Καπ" w:date="2023-03-03T03:54:00Z"/>
                <w:rFonts w:cstheme="minorHAnsi"/>
                <w:sz w:val="16"/>
                <w:szCs w:val="16"/>
              </w:rPr>
            </w:pPr>
            <w:ins w:id="16422" w:author="Στάθης Καπ" w:date="2023-03-03T06:18:00Z">
              <w:r>
                <w:rPr>
                  <w:rFonts w:ascii="Calibri" w:hAnsi="Calibri" w:cstheme="minorHAnsi"/>
                  <w:color w:val="000000"/>
                  <w:sz w:val="16"/>
                  <w:szCs w:val="16"/>
                </w:rPr>
                <w:t>7.91</w:t>
              </w:r>
            </w:ins>
          </w:p>
        </w:tc>
        <w:tc>
          <w:tcPr>
            <w:tcW w:w="508" w:type="dxa"/>
            <w:vAlign w:val="bottom"/>
            <w:tcPrChange w:id="16423" w:author="Στάθης Καπ" w:date="2023-03-03T06:26:00Z">
              <w:tcPr>
                <w:tcW w:w="508" w:type="dxa"/>
                <w:vAlign w:val="bottom"/>
              </w:tcPr>
            </w:tcPrChange>
          </w:tcPr>
          <w:p w14:paraId="2D5492C0" w14:textId="136BEE47" w:rsidR="00C87CFE" w:rsidRPr="00F665AE" w:rsidRDefault="00C87CFE" w:rsidP="00C87CFE">
            <w:pPr>
              <w:jc w:val="center"/>
              <w:rPr>
                <w:ins w:id="16424" w:author="Στάθης Καπ" w:date="2023-03-03T03:54:00Z"/>
                <w:rFonts w:ascii="Calibri" w:hAnsi="Calibri" w:cs="Calibri"/>
                <w:color w:val="000000"/>
                <w:sz w:val="16"/>
                <w:szCs w:val="16"/>
                <w:rPrChange w:id="16425" w:author="Στάθης Καπ" w:date="2023-03-03T03:55:00Z">
                  <w:rPr>
                    <w:ins w:id="16426" w:author="Στάθης Καπ" w:date="2023-03-03T03:54:00Z"/>
                    <w:rFonts w:ascii="Calibri" w:hAnsi="Calibri" w:cs="Calibri"/>
                    <w:color w:val="000000"/>
                    <w:sz w:val="18"/>
                    <w:szCs w:val="18"/>
                  </w:rPr>
                </w:rPrChange>
              </w:rPr>
            </w:pPr>
            <w:ins w:id="16427" w:author="Στάθης Καπ" w:date="2023-03-03T03:54:00Z">
              <w:r w:rsidRPr="00F665AE">
                <w:rPr>
                  <w:rFonts w:ascii="Calibri" w:hAnsi="Calibri" w:cs="Calibri"/>
                  <w:color w:val="000000"/>
                  <w:sz w:val="16"/>
                  <w:szCs w:val="16"/>
                  <w:rPrChange w:id="16428" w:author="Στάθης Καπ" w:date="2023-03-03T03:55:00Z">
                    <w:rPr>
                      <w:rFonts w:ascii="Calibri" w:hAnsi="Calibri" w:cs="Calibri"/>
                      <w:color w:val="000000"/>
                      <w:sz w:val="18"/>
                      <w:szCs w:val="18"/>
                    </w:rPr>
                  </w:rPrChange>
                </w:rPr>
                <w:t>223</w:t>
              </w:r>
            </w:ins>
          </w:p>
        </w:tc>
        <w:tc>
          <w:tcPr>
            <w:tcW w:w="541" w:type="dxa"/>
            <w:vAlign w:val="bottom"/>
            <w:tcPrChange w:id="16429" w:author="Στάθης Καπ" w:date="2023-03-03T06:26:00Z">
              <w:tcPr>
                <w:tcW w:w="541" w:type="dxa"/>
                <w:vAlign w:val="bottom"/>
              </w:tcPr>
            </w:tcPrChange>
          </w:tcPr>
          <w:p w14:paraId="208EACD0" w14:textId="2EA0C33B" w:rsidR="00C87CFE" w:rsidRPr="00F665AE" w:rsidRDefault="00C87CFE" w:rsidP="00C87CFE">
            <w:pPr>
              <w:jc w:val="center"/>
              <w:rPr>
                <w:ins w:id="16430" w:author="Στάθης Καπ" w:date="2023-03-03T03:54:00Z"/>
                <w:rFonts w:ascii="Calibri" w:hAnsi="Calibri" w:cs="Calibri"/>
                <w:color w:val="000000"/>
                <w:sz w:val="16"/>
                <w:szCs w:val="16"/>
                <w:rPrChange w:id="16431" w:author="Στάθης Καπ" w:date="2023-03-03T03:55:00Z">
                  <w:rPr>
                    <w:ins w:id="16432" w:author="Στάθης Καπ" w:date="2023-03-03T03:54:00Z"/>
                    <w:rFonts w:ascii="Calibri" w:hAnsi="Calibri" w:cs="Calibri"/>
                    <w:color w:val="000000"/>
                    <w:sz w:val="18"/>
                    <w:szCs w:val="18"/>
                  </w:rPr>
                </w:rPrChange>
              </w:rPr>
            </w:pPr>
            <w:ins w:id="16433" w:author="Στάθης Καπ" w:date="2023-03-03T03:54:00Z">
              <w:r w:rsidRPr="00F665AE">
                <w:rPr>
                  <w:rFonts w:ascii="Calibri" w:hAnsi="Calibri" w:cs="Calibri"/>
                  <w:color w:val="000000"/>
                  <w:sz w:val="16"/>
                  <w:szCs w:val="16"/>
                  <w:rPrChange w:id="16434" w:author="Στάθης Καπ" w:date="2023-03-03T03:55:00Z">
                    <w:rPr>
                      <w:rFonts w:ascii="Calibri" w:hAnsi="Calibri" w:cs="Calibri"/>
                      <w:color w:val="000000"/>
                      <w:sz w:val="18"/>
                      <w:szCs w:val="18"/>
                    </w:rPr>
                  </w:rPrChange>
                </w:rPr>
                <w:t>0.31</w:t>
              </w:r>
            </w:ins>
          </w:p>
        </w:tc>
        <w:tc>
          <w:tcPr>
            <w:tcW w:w="589" w:type="dxa"/>
            <w:vAlign w:val="center"/>
            <w:tcPrChange w:id="16435" w:author="Στάθης Καπ" w:date="2023-03-03T06:26:00Z">
              <w:tcPr>
                <w:tcW w:w="589" w:type="dxa"/>
                <w:vAlign w:val="center"/>
              </w:tcPr>
            </w:tcPrChange>
          </w:tcPr>
          <w:p w14:paraId="1C8871F8" w14:textId="3CE63A76" w:rsidR="00C87CFE" w:rsidRPr="00F665AE" w:rsidRDefault="00C87CFE" w:rsidP="00C87CFE">
            <w:pPr>
              <w:jc w:val="center"/>
              <w:rPr>
                <w:ins w:id="16436" w:author="Στάθης Καπ" w:date="2023-03-03T03:54:00Z"/>
                <w:rFonts w:cstheme="minorHAnsi"/>
                <w:sz w:val="16"/>
                <w:szCs w:val="16"/>
              </w:rPr>
            </w:pPr>
            <w:ins w:id="16437" w:author="Στάθης Καπ" w:date="2023-03-03T06:18:00Z">
              <w:r>
                <w:rPr>
                  <w:rFonts w:ascii="Calibri" w:hAnsi="Calibri" w:cstheme="minorHAnsi"/>
                  <w:color w:val="000000"/>
                  <w:sz w:val="16"/>
                  <w:szCs w:val="16"/>
                </w:rPr>
                <w:t>19.78</w:t>
              </w:r>
            </w:ins>
          </w:p>
        </w:tc>
        <w:tc>
          <w:tcPr>
            <w:tcW w:w="463" w:type="dxa"/>
            <w:vAlign w:val="bottom"/>
            <w:tcPrChange w:id="16438" w:author="Στάθης Καπ" w:date="2023-03-03T06:26:00Z">
              <w:tcPr>
                <w:tcW w:w="463" w:type="dxa"/>
                <w:vAlign w:val="bottom"/>
              </w:tcPr>
            </w:tcPrChange>
          </w:tcPr>
          <w:p w14:paraId="3988F8BB" w14:textId="686E7311" w:rsidR="00C87CFE" w:rsidRPr="00F665AE" w:rsidRDefault="00C87CFE" w:rsidP="00C87CFE">
            <w:pPr>
              <w:jc w:val="center"/>
              <w:rPr>
                <w:ins w:id="16439" w:author="Στάθης Καπ" w:date="2023-03-03T03:54:00Z"/>
                <w:rFonts w:ascii="Calibri" w:hAnsi="Calibri" w:cs="Calibri"/>
                <w:color w:val="000000"/>
                <w:sz w:val="16"/>
                <w:szCs w:val="16"/>
                <w:rPrChange w:id="16440" w:author="Στάθης Καπ" w:date="2023-03-03T03:55:00Z">
                  <w:rPr>
                    <w:ins w:id="16441" w:author="Στάθης Καπ" w:date="2023-03-03T03:54:00Z"/>
                    <w:rFonts w:ascii="Calibri" w:hAnsi="Calibri" w:cs="Calibri"/>
                    <w:color w:val="000000"/>
                    <w:sz w:val="18"/>
                    <w:szCs w:val="18"/>
                  </w:rPr>
                </w:rPrChange>
              </w:rPr>
            </w:pPr>
            <w:ins w:id="16442" w:author="Στάθης Καπ" w:date="2023-03-03T03:54:00Z">
              <w:r w:rsidRPr="00F665AE">
                <w:rPr>
                  <w:rFonts w:ascii="Calibri" w:hAnsi="Calibri" w:cs="Calibri"/>
                  <w:color w:val="000000"/>
                  <w:sz w:val="16"/>
                  <w:szCs w:val="16"/>
                  <w:rPrChange w:id="16443" w:author="Στάθης Καπ" w:date="2023-03-03T03:55:00Z">
                    <w:rPr>
                      <w:rFonts w:ascii="Calibri" w:hAnsi="Calibri" w:cs="Calibri"/>
                      <w:color w:val="000000"/>
                      <w:sz w:val="18"/>
                      <w:szCs w:val="18"/>
                    </w:rPr>
                  </w:rPrChange>
                </w:rPr>
                <w:t>211</w:t>
              </w:r>
            </w:ins>
          </w:p>
        </w:tc>
        <w:tc>
          <w:tcPr>
            <w:tcW w:w="541" w:type="dxa"/>
            <w:vAlign w:val="bottom"/>
            <w:tcPrChange w:id="16444" w:author="Στάθης Καπ" w:date="2023-03-03T06:26:00Z">
              <w:tcPr>
                <w:tcW w:w="541" w:type="dxa"/>
                <w:vAlign w:val="bottom"/>
              </w:tcPr>
            </w:tcPrChange>
          </w:tcPr>
          <w:p w14:paraId="56BAFC44" w14:textId="70413BB3" w:rsidR="00C87CFE" w:rsidRPr="00F665AE" w:rsidRDefault="00C87CFE" w:rsidP="00C87CFE">
            <w:pPr>
              <w:jc w:val="center"/>
              <w:rPr>
                <w:ins w:id="16445" w:author="Στάθης Καπ" w:date="2023-03-03T03:54:00Z"/>
                <w:rFonts w:ascii="Calibri" w:hAnsi="Calibri" w:cs="Calibri"/>
                <w:color w:val="000000"/>
                <w:sz w:val="16"/>
                <w:szCs w:val="16"/>
                <w:rPrChange w:id="16446" w:author="Στάθης Καπ" w:date="2023-03-03T03:55:00Z">
                  <w:rPr>
                    <w:ins w:id="16447" w:author="Στάθης Καπ" w:date="2023-03-03T03:54:00Z"/>
                    <w:rFonts w:ascii="Calibri" w:hAnsi="Calibri" w:cs="Calibri"/>
                    <w:color w:val="000000"/>
                    <w:sz w:val="18"/>
                    <w:szCs w:val="18"/>
                  </w:rPr>
                </w:rPrChange>
              </w:rPr>
            </w:pPr>
            <w:ins w:id="16448" w:author="Στάθης Καπ" w:date="2023-03-03T03:54:00Z">
              <w:r w:rsidRPr="00F665AE">
                <w:rPr>
                  <w:rFonts w:ascii="Calibri" w:hAnsi="Calibri" w:cs="Calibri"/>
                  <w:color w:val="000000"/>
                  <w:sz w:val="16"/>
                  <w:szCs w:val="16"/>
                  <w:rPrChange w:id="16449" w:author="Στάθης Καπ" w:date="2023-03-03T03:55:00Z">
                    <w:rPr>
                      <w:rFonts w:ascii="Calibri" w:hAnsi="Calibri" w:cs="Calibri"/>
                      <w:color w:val="000000"/>
                      <w:sz w:val="18"/>
                      <w:szCs w:val="18"/>
                    </w:rPr>
                  </w:rPrChange>
                </w:rPr>
                <w:t>0.187</w:t>
              </w:r>
            </w:ins>
          </w:p>
        </w:tc>
        <w:tc>
          <w:tcPr>
            <w:tcW w:w="589" w:type="dxa"/>
            <w:vAlign w:val="center"/>
            <w:tcPrChange w:id="16450" w:author="Στάθης Καπ" w:date="2023-03-03T06:26:00Z">
              <w:tcPr>
                <w:tcW w:w="589" w:type="dxa"/>
                <w:vAlign w:val="center"/>
              </w:tcPr>
            </w:tcPrChange>
          </w:tcPr>
          <w:p w14:paraId="5E6CB0D7" w14:textId="697A7C44" w:rsidR="00C87CFE" w:rsidRPr="00F665AE" w:rsidRDefault="00C87CFE" w:rsidP="00C87CFE">
            <w:pPr>
              <w:jc w:val="center"/>
              <w:rPr>
                <w:ins w:id="16451" w:author="Στάθης Καπ" w:date="2023-03-03T03:54:00Z"/>
                <w:rFonts w:cstheme="minorHAnsi"/>
                <w:sz w:val="16"/>
                <w:szCs w:val="16"/>
              </w:rPr>
            </w:pPr>
            <w:ins w:id="16452" w:author="Στάθης Καπ" w:date="2023-03-03T06:19:00Z">
              <w:r>
                <w:rPr>
                  <w:rFonts w:ascii="Calibri" w:hAnsi="Calibri" w:cstheme="minorHAnsi"/>
                  <w:color w:val="000000"/>
                  <w:sz w:val="16"/>
                  <w:szCs w:val="16"/>
                </w:rPr>
                <w:t>24.1</w:t>
              </w:r>
            </w:ins>
          </w:p>
        </w:tc>
      </w:tr>
      <w:tr w:rsidR="00C87CFE" w:rsidRPr="00BB05AC" w14:paraId="33BB7285" w14:textId="77777777" w:rsidTr="00F03C40">
        <w:tblPrEx>
          <w:tblW w:w="0" w:type="auto"/>
          <w:tblBorders>
            <w:insideH w:val="none" w:sz="0" w:space="0" w:color="auto"/>
            <w:insideV w:val="none" w:sz="0" w:space="0" w:color="auto"/>
          </w:tblBorders>
          <w:tblCellMar>
            <w:left w:w="0" w:type="dxa"/>
            <w:right w:w="0" w:type="dxa"/>
          </w:tblCellMar>
          <w:tblPrExChange w:id="1645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16454" w:author="Στάθης Καπ" w:date="2023-03-03T03:54:00Z"/>
        </w:trPr>
        <w:tc>
          <w:tcPr>
            <w:tcW w:w="515" w:type="dxa"/>
            <w:tcBorders>
              <w:top w:val="nil"/>
              <w:bottom w:val="nil"/>
              <w:right w:val="single" w:sz="4" w:space="0" w:color="auto"/>
            </w:tcBorders>
            <w:shd w:val="clear" w:color="auto" w:fill="E7E6E6" w:themeFill="background2"/>
            <w:vAlign w:val="bottom"/>
            <w:tcPrChange w:id="16455" w:author="Στάθης Καπ" w:date="2023-03-03T06:27:00Z">
              <w:tcPr>
                <w:tcW w:w="515" w:type="dxa"/>
                <w:vAlign w:val="bottom"/>
              </w:tcPr>
            </w:tcPrChange>
          </w:tcPr>
          <w:p w14:paraId="5A3AD1B8" w14:textId="119C2AC8" w:rsidR="00C87CFE" w:rsidRPr="00F665AE" w:rsidRDefault="00C87CFE" w:rsidP="00C87CFE">
            <w:pPr>
              <w:jc w:val="center"/>
              <w:rPr>
                <w:ins w:id="16456" w:author="Στάθης Καπ" w:date="2023-03-03T03:54:00Z"/>
                <w:rFonts w:ascii="Calibri" w:hAnsi="Calibri" w:cs="Calibri"/>
                <w:color w:val="000000"/>
                <w:sz w:val="16"/>
                <w:szCs w:val="16"/>
                <w:rPrChange w:id="16457" w:author="Στάθης Καπ" w:date="2023-03-03T03:55:00Z">
                  <w:rPr>
                    <w:ins w:id="16458" w:author="Στάθης Καπ" w:date="2023-03-03T03:54:00Z"/>
                    <w:rFonts w:ascii="Calibri" w:hAnsi="Calibri" w:cs="Calibri"/>
                    <w:color w:val="000000"/>
                    <w:sz w:val="18"/>
                    <w:szCs w:val="18"/>
                  </w:rPr>
                </w:rPrChange>
              </w:rPr>
            </w:pPr>
            <w:ins w:id="16459" w:author="Στάθης Καπ" w:date="2023-03-03T03:54:00Z">
              <w:r w:rsidRPr="00F665AE">
                <w:rPr>
                  <w:rFonts w:ascii="Calibri" w:hAnsi="Calibri" w:cs="Calibri"/>
                  <w:color w:val="000000"/>
                  <w:sz w:val="16"/>
                  <w:szCs w:val="16"/>
                  <w:rPrChange w:id="16460" w:author="Στάθης Καπ" w:date="2023-03-03T03:55:00Z">
                    <w:rPr>
                      <w:rFonts w:ascii="Calibri" w:hAnsi="Calibri" w:cs="Calibri"/>
                      <w:color w:val="000000"/>
                      <w:sz w:val="18"/>
                      <w:szCs w:val="18"/>
                    </w:rPr>
                  </w:rPrChange>
                </w:rPr>
                <w:t>rc201</w:t>
              </w:r>
            </w:ins>
          </w:p>
        </w:tc>
        <w:tc>
          <w:tcPr>
            <w:tcW w:w="560" w:type="dxa"/>
            <w:tcBorders>
              <w:left w:val="single" w:sz="4" w:space="0" w:color="auto"/>
              <w:bottom w:val="nil"/>
            </w:tcBorders>
            <w:tcPrChange w:id="16461" w:author="Στάθης Καπ" w:date="2023-03-03T06:27:00Z">
              <w:tcPr>
                <w:tcW w:w="560" w:type="dxa"/>
              </w:tcPr>
            </w:tcPrChange>
          </w:tcPr>
          <w:p w14:paraId="1D8C5C3C" w14:textId="2F21EBBC" w:rsidR="00C87CFE" w:rsidRPr="00F665AE" w:rsidRDefault="00C87CFE" w:rsidP="00C87CFE">
            <w:pPr>
              <w:jc w:val="center"/>
              <w:rPr>
                <w:ins w:id="16462" w:author="Στάθης Καπ" w:date="2023-03-03T03:54:00Z"/>
                <w:sz w:val="16"/>
                <w:szCs w:val="16"/>
                <w:rPrChange w:id="16463" w:author="Στάθης Καπ" w:date="2023-03-03T03:55:00Z">
                  <w:rPr>
                    <w:ins w:id="16464" w:author="Στάθης Καπ" w:date="2023-03-03T03:54:00Z"/>
                    <w:sz w:val="18"/>
                    <w:szCs w:val="18"/>
                  </w:rPr>
                </w:rPrChange>
              </w:rPr>
            </w:pPr>
            <w:ins w:id="16465" w:author="Στάθης Καπ" w:date="2023-03-03T03:54:00Z">
              <w:r w:rsidRPr="00F665AE">
                <w:rPr>
                  <w:sz w:val="16"/>
                  <w:szCs w:val="16"/>
                  <w:rPrChange w:id="16466" w:author="Στάθης Καπ" w:date="2023-03-03T03:55:00Z">
                    <w:rPr>
                      <w:sz w:val="18"/>
                      <w:szCs w:val="18"/>
                    </w:rPr>
                  </w:rPrChange>
                </w:rPr>
                <w:t>795</w:t>
              </w:r>
            </w:ins>
          </w:p>
        </w:tc>
        <w:tc>
          <w:tcPr>
            <w:tcW w:w="855" w:type="dxa"/>
            <w:tcBorders>
              <w:bottom w:val="nil"/>
            </w:tcBorders>
            <w:tcPrChange w:id="16467" w:author="Στάθης Καπ" w:date="2023-03-03T06:27:00Z">
              <w:tcPr>
                <w:tcW w:w="855" w:type="dxa"/>
              </w:tcPr>
            </w:tcPrChange>
          </w:tcPr>
          <w:p w14:paraId="2CBB1BDA" w14:textId="435D6429" w:rsidR="00C87CFE" w:rsidRPr="00F665AE" w:rsidRDefault="00C87CFE" w:rsidP="00C87CFE">
            <w:pPr>
              <w:jc w:val="center"/>
              <w:rPr>
                <w:ins w:id="16468" w:author="Στάθης Καπ" w:date="2023-03-03T03:54:00Z"/>
                <w:sz w:val="16"/>
                <w:szCs w:val="16"/>
                <w:rPrChange w:id="16469" w:author="Στάθης Καπ" w:date="2023-03-03T03:55:00Z">
                  <w:rPr>
                    <w:ins w:id="16470" w:author="Στάθης Καπ" w:date="2023-03-03T03:54:00Z"/>
                    <w:sz w:val="18"/>
                    <w:szCs w:val="18"/>
                  </w:rPr>
                </w:rPrChange>
              </w:rPr>
            </w:pPr>
            <w:ins w:id="16471" w:author="Στάθης Καπ" w:date="2023-03-03T03:54:00Z">
              <w:r w:rsidRPr="00F665AE">
                <w:rPr>
                  <w:sz w:val="16"/>
                  <w:szCs w:val="16"/>
                  <w:rPrChange w:id="16472" w:author="Στάθης Καπ" w:date="2023-03-03T03:55:00Z">
                    <w:rPr>
                      <w:sz w:val="18"/>
                      <w:szCs w:val="18"/>
                    </w:rPr>
                  </w:rPrChange>
                </w:rPr>
                <w:t>780</w:t>
              </w:r>
            </w:ins>
          </w:p>
        </w:tc>
        <w:tc>
          <w:tcPr>
            <w:tcW w:w="544" w:type="dxa"/>
            <w:tcBorders>
              <w:bottom w:val="nil"/>
            </w:tcBorders>
            <w:vAlign w:val="bottom"/>
            <w:tcPrChange w:id="16473" w:author="Στάθης Καπ" w:date="2023-03-03T06:27:00Z">
              <w:tcPr>
                <w:tcW w:w="544" w:type="dxa"/>
                <w:vAlign w:val="bottom"/>
              </w:tcPr>
            </w:tcPrChange>
          </w:tcPr>
          <w:p w14:paraId="21283A90" w14:textId="70D86311" w:rsidR="00C87CFE" w:rsidRPr="00F665AE" w:rsidRDefault="00C87CFE" w:rsidP="00C87CFE">
            <w:pPr>
              <w:jc w:val="center"/>
              <w:rPr>
                <w:ins w:id="16474" w:author="Στάθης Καπ" w:date="2023-03-03T03:54:00Z"/>
                <w:rFonts w:ascii="Calibri" w:hAnsi="Calibri" w:cs="Calibri"/>
                <w:color w:val="000000"/>
                <w:sz w:val="16"/>
                <w:szCs w:val="16"/>
                <w:rPrChange w:id="16475" w:author="Στάθης Καπ" w:date="2023-03-03T03:55:00Z">
                  <w:rPr>
                    <w:ins w:id="16476" w:author="Στάθης Καπ" w:date="2023-03-03T03:54:00Z"/>
                    <w:rFonts w:ascii="Calibri" w:hAnsi="Calibri" w:cs="Calibri"/>
                    <w:color w:val="000000"/>
                    <w:sz w:val="18"/>
                    <w:szCs w:val="18"/>
                  </w:rPr>
                </w:rPrChange>
              </w:rPr>
            </w:pPr>
            <w:ins w:id="16477" w:author="Στάθης Καπ" w:date="2023-03-03T03:54:00Z">
              <w:r w:rsidRPr="00F665AE">
                <w:rPr>
                  <w:rFonts w:ascii="Calibri" w:hAnsi="Calibri" w:cs="Calibri"/>
                  <w:color w:val="000000"/>
                  <w:sz w:val="16"/>
                  <w:szCs w:val="16"/>
                  <w:rPrChange w:id="16478" w:author="Στάθης Καπ" w:date="2023-03-03T03:55:00Z">
                    <w:rPr>
                      <w:rFonts w:ascii="Calibri" w:hAnsi="Calibri" w:cs="Calibri"/>
                      <w:color w:val="000000"/>
                      <w:sz w:val="18"/>
                      <w:szCs w:val="18"/>
                    </w:rPr>
                  </w:rPrChange>
                </w:rPr>
                <w:t>771</w:t>
              </w:r>
            </w:ins>
          </w:p>
        </w:tc>
        <w:tc>
          <w:tcPr>
            <w:tcW w:w="621" w:type="dxa"/>
            <w:tcBorders>
              <w:bottom w:val="nil"/>
            </w:tcBorders>
            <w:vAlign w:val="bottom"/>
            <w:tcPrChange w:id="16479" w:author="Στάθης Καπ" w:date="2023-03-03T06:27:00Z">
              <w:tcPr>
                <w:tcW w:w="621" w:type="dxa"/>
                <w:vAlign w:val="bottom"/>
              </w:tcPr>
            </w:tcPrChange>
          </w:tcPr>
          <w:p w14:paraId="1F5B5AEA" w14:textId="385D6BC7" w:rsidR="00C87CFE" w:rsidRPr="00F665AE" w:rsidRDefault="00C87CFE" w:rsidP="00C87CFE">
            <w:pPr>
              <w:jc w:val="center"/>
              <w:rPr>
                <w:ins w:id="16480" w:author="Στάθης Καπ" w:date="2023-03-03T03:54:00Z"/>
                <w:rFonts w:ascii="Calibri" w:hAnsi="Calibri" w:cs="Calibri"/>
                <w:color w:val="000000"/>
                <w:sz w:val="16"/>
                <w:szCs w:val="16"/>
                <w:rPrChange w:id="16481" w:author="Στάθης Καπ" w:date="2023-03-03T03:55:00Z">
                  <w:rPr>
                    <w:ins w:id="16482" w:author="Στάθης Καπ" w:date="2023-03-03T03:54:00Z"/>
                    <w:rFonts w:ascii="Calibri" w:hAnsi="Calibri" w:cs="Calibri"/>
                    <w:color w:val="000000"/>
                    <w:sz w:val="18"/>
                    <w:szCs w:val="18"/>
                  </w:rPr>
                </w:rPrChange>
              </w:rPr>
            </w:pPr>
            <w:ins w:id="16483" w:author="Στάθης Καπ" w:date="2023-03-03T03:54:00Z">
              <w:r w:rsidRPr="00F665AE">
                <w:rPr>
                  <w:rFonts w:ascii="Calibri" w:hAnsi="Calibri" w:cs="Calibri"/>
                  <w:color w:val="000000"/>
                  <w:sz w:val="16"/>
                  <w:szCs w:val="16"/>
                  <w:rPrChange w:id="16484" w:author="Στάθης Καπ" w:date="2023-03-03T03:55:00Z">
                    <w:rPr>
                      <w:rFonts w:ascii="Calibri" w:hAnsi="Calibri" w:cs="Calibri"/>
                      <w:color w:val="000000"/>
                      <w:sz w:val="18"/>
                      <w:szCs w:val="18"/>
                    </w:rPr>
                  </w:rPrChange>
                </w:rPr>
                <w:t>0.303</w:t>
              </w:r>
            </w:ins>
          </w:p>
        </w:tc>
        <w:tc>
          <w:tcPr>
            <w:tcW w:w="669" w:type="dxa"/>
            <w:tcBorders>
              <w:bottom w:val="nil"/>
            </w:tcBorders>
            <w:vAlign w:val="center"/>
            <w:tcPrChange w:id="16485" w:author="Στάθης Καπ" w:date="2023-03-03T06:27:00Z">
              <w:tcPr>
                <w:tcW w:w="669" w:type="dxa"/>
                <w:vAlign w:val="center"/>
              </w:tcPr>
            </w:tcPrChange>
          </w:tcPr>
          <w:p w14:paraId="0EBB8A1E" w14:textId="3C992ACA" w:rsidR="00C87CFE" w:rsidRPr="00F665AE" w:rsidRDefault="00C87CFE" w:rsidP="00C87CFE">
            <w:pPr>
              <w:jc w:val="center"/>
              <w:rPr>
                <w:ins w:id="16486" w:author="Στάθης Καπ" w:date="2023-03-03T03:54:00Z"/>
                <w:rFonts w:cstheme="minorHAnsi"/>
                <w:sz w:val="16"/>
                <w:szCs w:val="16"/>
              </w:rPr>
            </w:pPr>
            <w:ins w:id="16487" w:author="Στάθης Καπ" w:date="2023-03-03T06:18:00Z">
              <w:r>
                <w:rPr>
                  <w:rFonts w:ascii="Calibri" w:hAnsi="Calibri" w:cstheme="minorHAnsi"/>
                  <w:color w:val="000000"/>
                  <w:sz w:val="16"/>
                  <w:szCs w:val="16"/>
                </w:rPr>
                <w:t>3.02</w:t>
              </w:r>
            </w:ins>
          </w:p>
        </w:tc>
        <w:tc>
          <w:tcPr>
            <w:tcW w:w="543" w:type="dxa"/>
            <w:tcBorders>
              <w:bottom w:val="nil"/>
            </w:tcBorders>
            <w:vAlign w:val="bottom"/>
            <w:tcPrChange w:id="16488" w:author="Στάθης Καπ" w:date="2023-03-03T06:27:00Z">
              <w:tcPr>
                <w:tcW w:w="543" w:type="dxa"/>
                <w:vAlign w:val="bottom"/>
              </w:tcPr>
            </w:tcPrChange>
          </w:tcPr>
          <w:p w14:paraId="4BAE62D6" w14:textId="72FC7AA5" w:rsidR="00C87CFE" w:rsidRPr="00F665AE" w:rsidRDefault="00C87CFE" w:rsidP="00C87CFE">
            <w:pPr>
              <w:jc w:val="center"/>
              <w:rPr>
                <w:ins w:id="16489" w:author="Στάθης Καπ" w:date="2023-03-03T03:54:00Z"/>
                <w:rFonts w:ascii="Calibri" w:hAnsi="Calibri" w:cs="Calibri"/>
                <w:color w:val="000000"/>
                <w:sz w:val="16"/>
                <w:szCs w:val="16"/>
                <w:rPrChange w:id="16490" w:author="Στάθης Καπ" w:date="2023-03-03T03:55:00Z">
                  <w:rPr>
                    <w:ins w:id="16491" w:author="Στάθης Καπ" w:date="2023-03-03T03:54:00Z"/>
                    <w:rFonts w:ascii="Calibri" w:hAnsi="Calibri" w:cs="Calibri"/>
                    <w:color w:val="000000"/>
                    <w:sz w:val="18"/>
                    <w:szCs w:val="18"/>
                  </w:rPr>
                </w:rPrChange>
              </w:rPr>
            </w:pPr>
            <w:ins w:id="16492" w:author="Στάθης Καπ" w:date="2023-03-03T03:54:00Z">
              <w:r w:rsidRPr="00F665AE">
                <w:rPr>
                  <w:rFonts w:ascii="Calibri" w:hAnsi="Calibri" w:cs="Calibri"/>
                  <w:color w:val="000000"/>
                  <w:sz w:val="16"/>
                  <w:szCs w:val="16"/>
                  <w:rPrChange w:id="16493" w:author="Στάθης Καπ" w:date="2023-03-03T03:55:00Z">
                    <w:rPr>
                      <w:rFonts w:ascii="Calibri" w:hAnsi="Calibri" w:cs="Calibri"/>
                      <w:color w:val="000000"/>
                      <w:sz w:val="18"/>
                      <w:szCs w:val="18"/>
                    </w:rPr>
                  </w:rPrChange>
                </w:rPr>
                <w:t>762</w:t>
              </w:r>
            </w:ins>
          </w:p>
        </w:tc>
        <w:tc>
          <w:tcPr>
            <w:tcW w:w="621" w:type="dxa"/>
            <w:tcBorders>
              <w:bottom w:val="nil"/>
            </w:tcBorders>
            <w:vAlign w:val="bottom"/>
            <w:tcPrChange w:id="16494" w:author="Στάθης Καπ" w:date="2023-03-03T06:27:00Z">
              <w:tcPr>
                <w:tcW w:w="621" w:type="dxa"/>
                <w:vAlign w:val="bottom"/>
              </w:tcPr>
            </w:tcPrChange>
          </w:tcPr>
          <w:p w14:paraId="7C127F95" w14:textId="5AFA0579" w:rsidR="00C87CFE" w:rsidRPr="00F665AE" w:rsidRDefault="00C87CFE" w:rsidP="00C87CFE">
            <w:pPr>
              <w:jc w:val="center"/>
              <w:rPr>
                <w:ins w:id="16495" w:author="Στάθης Καπ" w:date="2023-03-03T03:54:00Z"/>
                <w:rFonts w:ascii="Calibri" w:hAnsi="Calibri" w:cs="Calibri"/>
                <w:color w:val="000000"/>
                <w:sz w:val="16"/>
                <w:szCs w:val="16"/>
                <w:rPrChange w:id="16496" w:author="Στάθης Καπ" w:date="2023-03-03T03:55:00Z">
                  <w:rPr>
                    <w:ins w:id="16497" w:author="Στάθης Καπ" w:date="2023-03-03T03:54:00Z"/>
                    <w:rFonts w:ascii="Calibri" w:hAnsi="Calibri" w:cs="Calibri"/>
                    <w:color w:val="000000"/>
                    <w:sz w:val="18"/>
                    <w:szCs w:val="18"/>
                  </w:rPr>
                </w:rPrChange>
              </w:rPr>
            </w:pPr>
            <w:ins w:id="16498" w:author="Στάθης Καπ" w:date="2023-03-03T03:54:00Z">
              <w:r w:rsidRPr="00F665AE">
                <w:rPr>
                  <w:rFonts w:ascii="Calibri" w:hAnsi="Calibri" w:cs="Calibri"/>
                  <w:color w:val="000000"/>
                  <w:sz w:val="16"/>
                  <w:szCs w:val="16"/>
                  <w:rPrChange w:id="16499" w:author="Στάθης Καπ" w:date="2023-03-03T03:55:00Z">
                    <w:rPr>
                      <w:rFonts w:ascii="Calibri" w:hAnsi="Calibri" w:cs="Calibri"/>
                      <w:color w:val="000000"/>
                      <w:sz w:val="18"/>
                      <w:szCs w:val="18"/>
                    </w:rPr>
                  </w:rPrChange>
                </w:rPr>
                <w:t>0.355</w:t>
              </w:r>
            </w:ins>
          </w:p>
        </w:tc>
        <w:tc>
          <w:tcPr>
            <w:tcW w:w="669" w:type="dxa"/>
            <w:tcBorders>
              <w:bottom w:val="nil"/>
            </w:tcBorders>
            <w:vAlign w:val="center"/>
            <w:tcPrChange w:id="16500" w:author="Στάθης Καπ" w:date="2023-03-03T06:27:00Z">
              <w:tcPr>
                <w:tcW w:w="669" w:type="dxa"/>
                <w:vAlign w:val="center"/>
              </w:tcPr>
            </w:tcPrChange>
          </w:tcPr>
          <w:p w14:paraId="6CB58125" w14:textId="15C2C61F" w:rsidR="00C87CFE" w:rsidRPr="00F665AE" w:rsidRDefault="00C87CFE" w:rsidP="00C87CFE">
            <w:pPr>
              <w:jc w:val="center"/>
              <w:rPr>
                <w:ins w:id="16501" w:author="Στάθης Καπ" w:date="2023-03-03T03:54:00Z"/>
                <w:rFonts w:cstheme="minorHAnsi"/>
                <w:sz w:val="16"/>
                <w:szCs w:val="16"/>
              </w:rPr>
            </w:pPr>
            <w:ins w:id="16502" w:author="Στάθης Καπ" w:date="2023-03-03T06:18:00Z">
              <w:r>
                <w:rPr>
                  <w:rFonts w:ascii="Calibri" w:hAnsi="Calibri" w:cstheme="minorHAnsi"/>
                  <w:color w:val="000000"/>
                  <w:sz w:val="16"/>
                  <w:szCs w:val="16"/>
                </w:rPr>
                <w:t>1.17</w:t>
              </w:r>
            </w:ins>
          </w:p>
        </w:tc>
        <w:tc>
          <w:tcPr>
            <w:tcW w:w="508" w:type="dxa"/>
            <w:tcBorders>
              <w:bottom w:val="nil"/>
            </w:tcBorders>
            <w:vAlign w:val="bottom"/>
            <w:tcPrChange w:id="16503" w:author="Στάθης Καπ" w:date="2023-03-03T06:27:00Z">
              <w:tcPr>
                <w:tcW w:w="508" w:type="dxa"/>
                <w:vAlign w:val="bottom"/>
              </w:tcPr>
            </w:tcPrChange>
          </w:tcPr>
          <w:p w14:paraId="0A2858C3" w14:textId="44B0E4C6" w:rsidR="00C87CFE" w:rsidRPr="00F665AE" w:rsidRDefault="00C87CFE" w:rsidP="00C87CFE">
            <w:pPr>
              <w:jc w:val="center"/>
              <w:rPr>
                <w:ins w:id="16504" w:author="Στάθης Καπ" w:date="2023-03-03T03:54:00Z"/>
                <w:rFonts w:ascii="Calibri" w:hAnsi="Calibri" w:cs="Calibri"/>
                <w:color w:val="000000"/>
                <w:sz w:val="16"/>
                <w:szCs w:val="16"/>
                <w:rPrChange w:id="16505" w:author="Στάθης Καπ" w:date="2023-03-03T03:55:00Z">
                  <w:rPr>
                    <w:ins w:id="16506" w:author="Στάθης Καπ" w:date="2023-03-03T03:54:00Z"/>
                    <w:rFonts w:ascii="Calibri" w:hAnsi="Calibri" w:cs="Calibri"/>
                    <w:color w:val="000000"/>
                    <w:sz w:val="18"/>
                    <w:szCs w:val="18"/>
                  </w:rPr>
                </w:rPrChange>
              </w:rPr>
            </w:pPr>
            <w:ins w:id="16507" w:author="Στάθης Καπ" w:date="2023-03-03T03:54:00Z">
              <w:r w:rsidRPr="00F665AE">
                <w:rPr>
                  <w:rFonts w:ascii="Calibri" w:hAnsi="Calibri" w:cs="Calibri"/>
                  <w:color w:val="000000"/>
                  <w:sz w:val="16"/>
                  <w:szCs w:val="16"/>
                  <w:rPrChange w:id="16508" w:author="Στάθης Καπ" w:date="2023-03-03T03:55:00Z">
                    <w:rPr>
                      <w:rFonts w:ascii="Calibri" w:hAnsi="Calibri" w:cs="Calibri"/>
                      <w:color w:val="000000"/>
                      <w:sz w:val="18"/>
                      <w:szCs w:val="18"/>
                    </w:rPr>
                  </w:rPrChange>
                </w:rPr>
                <w:t>756</w:t>
              </w:r>
            </w:ins>
          </w:p>
        </w:tc>
        <w:tc>
          <w:tcPr>
            <w:tcW w:w="541" w:type="dxa"/>
            <w:tcBorders>
              <w:bottom w:val="nil"/>
            </w:tcBorders>
            <w:vAlign w:val="bottom"/>
            <w:tcPrChange w:id="16509" w:author="Στάθης Καπ" w:date="2023-03-03T06:27:00Z">
              <w:tcPr>
                <w:tcW w:w="541" w:type="dxa"/>
                <w:vAlign w:val="bottom"/>
              </w:tcPr>
            </w:tcPrChange>
          </w:tcPr>
          <w:p w14:paraId="48E1EF1B" w14:textId="51455665" w:rsidR="00C87CFE" w:rsidRPr="00F665AE" w:rsidRDefault="00C87CFE" w:rsidP="00C87CFE">
            <w:pPr>
              <w:jc w:val="center"/>
              <w:rPr>
                <w:ins w:id="16510" w:author="Στάθης Καπ" w:date="2023-03-03T03:54:00Z"/>
                <w:rFonts w:ascii="Calibri" w:hAnsi="Calibri" w:cs="Calibri"/>
                <w:color w:val="000000"/>
                <w:sz w:val="16"/>
                <w:szCs w:val="16"/>
                <w:rPrChange w:id="16511" w:author="Στάθης Καπ" w:date="2023-03-03T03:55:00Z">
                  <w:rPr>
                    <w:ins w:id="16512" w:author="Στάθης Καπ" w:date="2023-03-03T03:54:00Z"/>
                    <w:rFonts w:ascii="Calibri" w:hAnsi="Calibri" w:cs="Calibri"/>
                    <w:color w:val="000000"/>
                    <w:sz w:val="18"/>
                    <w:szCs w:val="18"/>
                  </w:rPr>
                </w:rPrChange>
              </w:rPr>
            </w:pPr>
            <w:ins w:id="16513" w:author="Στάθης Καπ" w:date="2023-03-03T03:54:00Z">
              <w:r w:rsidRPr="00F665AE">
                <w:rPr>
                  <w:rFonts w:ascii="Calibri" w:hAnsi="Calibri" w:cs="Calibri"/>
                  <w:color w:val="000000"/>
                  <w:sz w:val="16"/>
                  <w:szCs w:val="16"/>
                  <w:rPrChange w:id="16514" w:author="Στάθης Καπ" w:date="2023-03-03T03:55:00Z">
                    <w:rPr>
                      <w:rFonts w:ascii="Calibri" w:hAnsi="Calibri" w:cs="Calibri"/>
                      <w:color w:val="000000"/>
                      <w:sz w:val="18"/>
                      <w:szCs w:val="18"/>
                    </w:rPr>
                  </w:rPrChange>
                </w:rPr>
                <w:t>0.197</w:t>
              </w:r>
            </w:ins>
          </w:p>
        </w:tc>
        <w:tc>
          <w:tcPr>
            <w:tcW w:w="589" w:type="dxa"/>
            <w:tcBorders>
              <w:bottom w:val="nil"/>
            </w:tcBorders>
            <w:vAlign w:val="center"/>
            <w:tcPrChange w:id="16515" w:author="Στάθης Καπ" w:date="2023-03-03T06:27:00Z">
              <w:tcPr>
                <w:tcW w:w="589" w:type="dxa"/>
                <w:vAlign w:val="center"/>
              </w:tcPr>
            </w:tcPrChange>
          </w:tcPr>
          <w:p w14:paraId="1E9EB67A" w14:textId="675D868C" w:rsidR="00C87CFE" w:rsidRPr="00F665AE" w:rsidRDefault="00C87CFE" w:rsidP="00C87CFE">
            <w:pPr>
              <w:jc w:val="center"/>
              <w:rPr>
                <w:ins w:id="16516" w:author="Στάθης Καπ" w:date="2023-03-03T03:54:00Z"/>
                <w:rFonts w:cstheme="minorHAnsi"/>
                <w:sz w:val="16"/>
                <w:szCs w:val="16"/>
              </w:rPr>
            </w:pPr>
            <w:ins w:id="16517" w:author="Στάθης Καπ" w:date="2023-03-03T06:18:00Z">
              <w:r>
                <w:rPr>
                  <w:rFonts w:ascii="Calibri" w:hAnsi="Calibri" w:cstheme="minorHAnsi"/>
                  <w:color w:val="000000"/>
                  <w:sz w:val="16"/>
                  <w:szCs w:val="16"/>
                </w:rPr>
                <w:t>1.95</w:t>
              </w:r>
            </w:ins>
          </w:p>
        </w:tc>
        <w:tc>
          <w:tcPr>
            <w:tcW w:w="463" w:type="dxa"/>
            <w:tcBorders>
              <w:bottom w:val="nil"/>
            </w:tcBorders>
            <w:vAlign w:val="bottom"/>
            <w:tcPrChange w:id="16518" w:author="Στάθης Καπ" w:date="2023-03-03T06:27:00Z">
              <w:tcPr>
                <w:tcW w:w="463" w:type="dxa"/>
                <w:vAlign w:val="bottom"/>
              </w:tcPr>
            </w:tcPrChange>
          </w:tcPr>
          <w:p w14:paraId="49CB2DBA" w14:textId="6C10520E" w:rsidR="00C87CFE" w:rsidRPr="00F665AE" w:rsidRDefault="00C87CFE" w:rsidP="00C87CFE">
            <w:pPr>
              <w:jc w:val="center"/>
              <w:rPr>
                <w:ins w:id="16519" w:author="Στάθης Καπ" w:date="2023-03-03T03:54:00Z"/>
                <w:rFonts w:ascii="Calibri" w:hAnsi="Calibri" w:cs="Calibri"/>
                <w:color w:val="000000"/>
                <w:sz w:val="16"/>
                <w:szCs w:val="16"/>
                <w:rPrChange w:id="16520" w:author="Στάθης Καπ" w:date="2023-03-03T03:55:00Z">
                  <w:rPr>
                    <w:ins w:id="16521" w:author="Στάθης Καπ" w:date="2023-03-03T03:54:00Z"/>
                    <w:rFonts w:ascii="Calibri" w:hAnsi="Calibri" w:cs="Calibri"/>
                    <w:color w:val="000000"/>
                    <w:sz w:val="18"/>
                    <w:szCs w:val="18"/>
                  </w:rPr>
                </w:rPrChange>
              </w:rPr>
            </w:pPr>
            <w:ins w:id="16522" w:author="Στάθης Καπ" w:date="2023-03-03T03:54:00Z">
              <w:r w:rsidRPr="00F665AE">
                <w:rPr>
                  <w:rFonts w:ascii="Calibri" w:hAnsi="Calibri" w:cs="Calibri"/>
                  <w:color w:val="000000"/>
                  <w:sz w:val="16"/>
                  <w:szCs w:val="16"/>
                  <w:rPrChange w:id="16523" w:author="Στάθης Καπ" w:date="2023-03-03T03:55:00Z">
                    <w:rPr>
                      <w:rFonts w:ascii="Calibri" w:hAnsi="Calibri" w:cs="Calibri"/>
                      <w:color w:val="000000"/>
                      <w:sz w:val="18"/>
                      <w:szCs w:val="18"/>
                    </w:rPr>
                  </w:rPrChange>
                </w:rPr>
                <w:t>665</w:t>
              </w:r>
            </w:ins>
          </w:p>
        </w:tc>
        <w:tc>
          <w:tcPr>
            <w:tcW w:w="541" w:type="dxa"/>
            <w:tcBorders>
              <w:bottom w:val="nil"/>
            </w:tcBorders>
            <w:vAlign w:val="bottom"/>
            <w:tcPrChange w:id="16524" w:author="Στάθης Καπ" w:date="2023-03-03T06:27:00Z">
              <w:tcPr>
                <w:tcW w:w="541" w:type="dxa"/>
                <w:vAlign w:val="bottom"/>
              </w:tcPr>
            </w:tcPrChange>
          </w:tcPr>
          <w:p w14:paraId="12A61662" w14:textId="4928DC78" w:rsidR="00C87CFE" w:rsidRPr="00F665AE" w:rsidRDefault="00C87CFE" w:rsidP="00C87CFE">
            <w:pPr>
              <w:jc w:val="center"/>
              <w:rPr>
                <w:ins w:id="16525" w:author="Στάθης Καπ" w:date="2023-03-03T03:54:00Z"/>
                <w:rFonts w:ascii="Calibri" w:hAnsi="Calibri" w:cs="Calibri"/>
                <w:color w:val="000000"/>
                <w:sz w:val="16"/>
                <w:szCs w:val="16"/>
                <w:rPrChange w:id="16526" w:author="Στάθης Καπ" w:date="2023-03-03T03:55:00Z">
                  <w:rPr>
                    <w:ins w:id="16527" w:author="Στάθης Καπ" w:date="2023-03-03T03:54:00Z"/>
                    <w:rFonts w:ascii="Calibri" w:hAnsi="Calibri" w:cs="Calibri"/>
                    <w:color w:val="000000"/>
                    <w:sz w:val="18"/>
                    <w:szCs w:val="18"/>
                  </w:rPr>
                </w:rPrChange>
              </w:rPr>
            </w:pPr>
            <w:ins w:id="16528" w:author="Στάθης Καπ" w:date="2023-03-03T03:54:00Z">
              <w:r w:rsidRPr="00F665AE">
                <w:rPr>
                  <w:rFonts w:ascii="Calibri" w:hAnsi="Calibri" w:cs="Calibri"/>
                  <w:color w:val="000000"/>
                  <w:sz w:val="16"/>
                  <w:szCs w:val="16"/>
                  <w:rPrChange w:id="16529" w:author="Στάθης Καπ" w:date="2023-03-03T03:55:00Z">
                    <w:rPr>
                      <w:rFonts w:ascii="Calibri" w:hAnsi="Calibri" w:cs="Calibri"/>
                      <w:color w:val="000000"/>
                      <w:sz w:val="18"/>
                      <w:szCs w:val="18"/>
                    </w:rPr>
                  </w:rPrChange>
                </w:rPr>
                <w:t>0.184</w:t>
              </w:r>
            </w:ins>
          </w:p>
        </w:tc>
        <w:tc>
          <w:tcPr>
            <w:tcW w:w="589" w:type="dxa"/>
            <w:tcBorders>
              <w:bottom w:val="nil"/>
            </w:tcBorders>
            <w:vAlign w:val="center"/>
            <w:tcPrChange w:id="16530" w:author="Στάθης Καπ" w:date="2023-03-03T06:27:00Z">
              <w:tcPr>
                <w:tcW w:w="589" w:type="dxa"/>
                <w:vAlign w:val="center"/>
              </w:tcPr>
            </w:tcPrChange>
          </w:tcPr>
          <w:p w14:paraId="08B570F7" w14:textId="1AFE2528" w:rsidR="00C87CFE" w:rsidRPr="00F665AE" w:rsidRDefault="00C87CFE" w:rsidP="00C87CFE">
            <w:pPr>
              <w:jc w:val="center"/>
              <w:rPr>
                <w:ins w:id="16531" w:author="Στάθης Καπ" w:date="2023-03-03T03:54:00Z"/>
                <w:rFonts w:cstheme="minorHAnsi"/>
                <w:sz w:val="16"/>
                <w:szCs w:val="16"/>
              </w:rPr>
            </w:pPr>
            <w:ins w:id="16532" w:author="Στάθης Καπ" w:date="2023-03-03T06:19:00Z">
              <w:r>
                <w:rPr>
                  <w:rFonts w:ascii="Calibri" w:hAnsi="Calibri" w:cstheme="minorHAnsi"/>
                  <w:color w:val="000000"/>
                  <w:sz w:val="16"/>
                  <w:szCs w:val="16"/>
                </w:rPr>
                <w:t>13.75</w:t>
              </w:r>
            </w:ins>
          </w:p>
        </w:tc>
      </w:tr>
      <w:tr w:rsidR="00C87CFE" w:rsidRPr="00BB05AC" w14:paraId="48A9BF3E" w14:textId="77777777" w:rsidTr="00F03C40">
        <w:tblPrEx>
          <w:tblW w:w="0" w:type="auto"/>
          <w:tblBorders>
            <w:insideH w:val="none" w:sz="0" w:space="0" w:color="auto"/>
            <w:insideV w:val="none" w:sz="0" w:space="0" w:color="auto"/>
          </w:tblBorders>
          <w:tblCellMar>
            <w:left w:w="0" w:type="dxa"/>
            <w:right w:w="0" w:type="dxa"/>
          </w:tblCellMar>
          <w:tblPrExChange w:id="1653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16534" w:author="Στάθης Καπ" w:date="2023-03-03T03:54:00Z"/>
        </w:trPr>
        <w:tc>
          <w:tcPr>
            <w:tcW w:w="515" w:type="dxa"/>
            <w:tcBorders>
              <w:top w:val="nil"/>
              <w:bottom w:val="nil"/>
              <w:right w:val="single" w:sz="4" w:space="0" w:color="auto"/>
            </w:tcBorders>
            <w:shd w:val="clear" w:color="auto" w:fill="E7E6E6" w:themeFill="background2"/>
            <w:vAlign w:val="bottom"/>
            <w:tcPrChange w:id="16535" w:author="Στάθης Καπ" w:date="2023-03-03T06:27:00Z">
              <w:tcPr>
                <w:tcW w:w="515" w:type="dxa"/>
                <w:vAlign w:val="bottom"/>
              </w:tcPr>
            </w:tcPrChange>
          </w:tcPr>
          <w:p w14:paraId="134D996D" w14:textId="3F9ECB53" w:rsidR="00C87CFE" w:rsidRPr="00F665AE" w:rsidRDefault="00C87CFE" w:rsidP="00C87CFE">
            <w:pPr>
              <w:jc w:val="center"/>
              <w:rPr>
                <w:ins w:id="16536" w:author="Στάθης Καπ" w:date="2023-03-03T03:54:00Z"/>
                <w:rFonts w:ascii="Calibri" w:hAnsi="Calibri" w:cs="Calibri"/>
                <w:color w:val="000000"/>
                <w:sz w:val="16"/>
                <w:szCs w:val="16"/>
                <w:rPrChange w:id="16537" w:author="Στάθης Καπ" w:date="2023-03-03T03:55:00Z">
                  <w:rPr>
                    <w:ins w:id="16538" w:author="Στάθης Καπ" w:date="2023-03-03T03:54:00Z"/>
                    <w:rFonts w:ascii="Calibri" w:hAnsi="Calibri" w:cs="Calibri"/>
                    <w:color w:val="000000"/>
                    <w:sz w:val="18"/>
                    <w:szCs w:val="18"/>
                  </w:rPr>
                </w:rPrChange>
              </w:rPr>
            </w:pPr>
            <w:ins w:id="16539" w:author="Στάθης Καπ" w:date="2023-03-03T03:54:00Z">
              <w:r w:rsidRPr="00F665AE">
                <w:rPr>
                  <w:rFonts w:ascii="Calibri" w:hAnsi="Calibri" w:cs="Calibri"/>
                  <w:color w:val="000000"/>
                  <w:sz w:val="16"/>
                  <w:szCs w:val="16"/>
                  <w:rPrChange w:id="16540" w:author="Στάθης Καπ" w:date="2023-03-03T03:55:00Z">
                    <w:rPr>
                      <w:rFonts w:ascii="Calibri" w:hAnsi="Calibri" w:cs="Calibri"/>
                      <w:color w:val="000000"/>
                      <w:sz w:val="18"/>
                      <w:szCs w:val="18"/>
                    </w:rPr>
                  </w:rPrChange>
                </w:rPr>
                <w:t>rc202</w:t>
              </w:r>
            </w:ins>
          </w:p>
        </w:tc>
        <w:tc>
          <w:tcPr>
            <w:tcW w:w="560" w:type="dxa"/>
            <w:tcBorders>
              <w:top w:val="nil"/>
              <w:left w:val="single" w:sz="4" w:space="0" w:color="auto"/>
              <w:bottom w:val="nil"/>
            </w:tcBorders>
            <w:tcPrChange w:id="16541" w:author="Στάθης Καπ" w:date="2023-03-03T06:27:00Z">
              <w:tcPr>
                <w:tcW w:w="560" w:type="dxa"/>
              </w:tcPr>
            </w:tcPrChange>
          </w:tcPr>
          <w:p w14:paraId="2303B1EE" w14:textId="49EAFFED" w:rsidR="00C87CFE" w:rsidRPr="00F665AE" w:rsidRDefault="00C87CFE" w:rsidP="00C87CFE">
            <w:pPr>
              <w:jc w:val="center"/>
              <w:rPr>
                <w:ins w:id="16542" w:author="Στάθης Καπ" w:date="2023-03-03T03:54:00Z"/>
                <w:sz w:val="16"/>
                <w:szCs w:val="16"/>
                <w:rPrChange w:id="16543" w:author="Στάθης Καπ" w:date="2023-03-03T03:55:00Z">
                  <w:rPr>
                    <w:ins w:id="16544" w:author="Στάθης Καπ" w:date="2023-03-03T03:54:00Z"/>
                    <w:sz w:val="18"/>
                    <w:szCs w:val="18"/>
                  </w:rPr>
                </w:rPrChange>
              </w:rPr>
            </w:pPr>
            <w:ins w:id="16545" w:author="Στάθης Καπ" w:date="2023-03-03T03:54:00Z">
              <w:r w:rsidRPr="00F665AE">
                <w:rPr>
                  <w:sz w:val="16"/>
                  <w:szCs w:val="16"/>
                  <w:rPrChange w:id="16546" w:author="Στάθης Καπ" w:date="2023-03-03T03:55:00Z">
                    <w:rPr>
                      <w:sz w:val="18"/>
                      <w:szCs w:val="18"/>
                    </w:rPr>
                  </w:rPrChange>
                </w:rPr>
                <w:t>938</w:t>
              </w:r>
            </w:ins>
          </w:p>
        </w:tc>
        <w:tc>
          <w:tcPr>
            <w:tcW w:w="855" w:type="dxa"/>
            <w:tcBorders>
              <w:top w:val="nil"/>
              <w:bottom w:val="nil"/>
            </w:tcBorders>
            <w:tcPrChange w:id="16547" w:author="Στάθης Καπ" w:date="2023-03-03T06:27:00Z">
              <w:tcPr>
                <w:tcW w:w="855" w:type="dxa"/>
              </w:tcPr>
            </w:tcPrChange>
          </w:tcPr>
          <w:p w14:paraId="5FCDCE4D" w14:textId="5768F998" w:rsidR="00C87CFE" w:rsidRPr="00F665AE" w:rsidRDefault="00C87CFE" w:rsidP="00C87CFE">
            <w:pPr>
              <w:jc w:val="center"/>
              <w:rPr>
                <w:ins w:id="16548" w:author="Στάθης Καπ" w:date="2023-03-03T03:54:00Z"/>
                <w:sz w:val="16"/>
                <w:szCs w:val="16"/>
                <w:rPrChange w:id="16549" w:author="Στάθης Καπ" w:date="2023-03-03T03:55:00Z">
                  <w:rPr>
                    <w:ins w:id="16550" w:author="Στάθης Καπ" w:date="2023-03-03T03:54:00Z"/>
                    <w:sz w:val="18"/>
                    <w:szCs w:val="18"/>
                  </w:rPr>
                </w:rPrChange>
              </w:rPr>
            </w:pPr>
            <w:ins w:id="16551" w:author="Στάθης Καπ" w:date="2023-03-03T03:54:00Z">
              <w:r w:rsidRPr="00F665AE">
                <w:rPr>
                  <w:sz w:val="16"/>
                  <w:szCs w:val="16"/>
                  <w:rPrChange w:id="16552" w:author="Στάθης Καπ" w:date="2023-03-03T03:55:00Z">
                    <w:rPr>
                      <w:sz w:val="18"/>
                      <w:szCs w:val="18"/>
                    </w:rPr>
                  </w:rPrChange>
                </w:rPr>
                <w:t>882</w:t>
              </w:r>
            </w:ins>
          </w:p>
        </w:tc>
        <w:tc>
          <w:tcPr>
            <w:tcW w:w="544" w:type="dxa"/>
            <w:tcBorders>
              <w:top w:val="nil"/>
              <w:bottom w:val="nil"/>
            </w:tcBorders>
            <w:vAlign w:val="bottom"/>
            <w:tcPrChange w:id="16553" w:author="Στάθης Καπ" w:date="2023-03-03T06:27:00Z">
              <w:tcPr>
                <w:tcW w:w="544" w:type="dxa"/>
                <w:vAlign w:val="bottom"/>
              </w:tcPr>
            </w:tcPrChange>
          </w:tcPr>
          <w:p w14:paraId="75704DD1" w14:textId="713C1588" w:rsidR="00C87CFE" w:rsidRPr="00F665AE" w:rsidRDefault="00C87CFE" w:rsidP="00C87CFE">
            <w:pPr>
              <w:jc w:val="center"/>
              <w:rPr>
                <w:ins w:id="16554" w:author="Στάθης Καπ" w:date="2023-03-03T03:54:00Z"/>
                <w:rFonts w:ascii="Calibri" w:hAnsi="Calibri" w:cs="Calibri"/>
                <w:color w:val="000000"/>
                <w:sz w:val="16"/>
                <w:szCs w:val="16"/>
                <w:rPrChange w:id="16555" w:author="Στάθης Καπ" w:date="2023-03-03T03:55:00Z">
                  <w:rPr>
                    <w:ins w:id="16556" w:author="Στάθης Καπ" w:date="2023-03-03T03:54:00Z"/>
                    <w:rFonts w:ascii="Calibri" w:hAnsi="Calibri" w:cs="Calibri"/>
                    <w:color w:val="000000"/>
                    <w:sz w:val="18"/>
                    <w:szCs w:val="18"/>
                  </w:rPr>
                </w:rPrChange>
              </w:rPr>
            </w:pPr>
            <w:ins w:id="16557" w:author="Στάθης Καπ" w:date="2023-03-03T03:54:00Z">
              <w:r w:rsidRPr="00F665AE">
                <w:rPr>
                  <w:rFonts w:ascii="Calibri" w:hAnsi="Calibri" w:cs="Calibri"/>
                  <w:color w:val="000000"/>
                  <w:sz w:val="16"/>
                  <w:szCs w:val="16"/>
                  <w:rPrChange w:id="16558" w:author="Στάθης Καπ" w:date="2023-03-03T03:55:00Z">
                    <w:rPr>
                      <w:rFonts w:ascii="Calibri" w:hAnsi="Calibri" w:cs="Calibri"/>
                      <w:color w:val="000000"/>
                      <w:sz w:val="18"/>
                      <w:szCs w:val="18"/>
                    </w:rPr>
                  </w:rPrChange>
                </w:rPr>
                <w:t>856</w:t>
              </w:r>
            </w:ins>
          </w:p>
        </w:tc>
        <w:tc>
          <w:tcPr>
            <w:tcW w:w="621" w:type="dxa"/>
            <w:tcBorders>
              <w:top w:val="nil"/>
              <w:bottom w:val="nil"/>
            </w:tcBorders>
            <w:vAlign w:val="bottom"/>
            <w:tcPrChange w:id="16559" w:author="Στάθης Καπ" w:date="2023-03-03T06:27:00Z">
              <w:tcPr>
                <w:tcW w:w="621" w:type="dxa"/>
                <w:vAlign w:val="bottom"/>
              </w:tcPr>
            </w:tcPrChange>
          </w:tcPr>
          <w:p w14:paraId="70662FB4" w14:textId="2912F007" w:rsidR="00C87CFE" w:rsidRPr="00F665AE" w:rsidRDefault="00C87CFE" w:rsidP="00C87CFE">
            <w:pPr>
              <w:jc w:val="center"/>
              <w:rPr>
                <w:ins w:id="16560" w:author="Στάθης Καπ" w:date="2023-03-03T03:54:00Z"/>
                <w:rFonts w:ascii="Calibri" w:hAnsi="Calibri" w:cs="Calibri"/>
                <w:color w:val="000000"/>
                <w:sz w:val="16"/>
                <w:szCs w:val="16"/>
                <w:rPrChange w:id="16561" w:author="Στάθης Καπ" w:date="2023-03-03T03:55:00Z">
                  <w:rPr>
                    <w:ins w:id="16562" w:author="Στάθης Καπ" w:date="2023-03-03T03:54:00Z"/>
                    <w:rFonts w:ascii="Calibri" w:hAnsi="Calibri" w:cs="Calibri"/>
                    <w:color w:val="000000"/>
                    <w:sz w:val="18"/>
                    <w:szCs w:val="18"/>
                  </w:rPr>
                </w:rPrChange>
              </w:rPr>
            </w:pPr>
            <w:ins w:id="16563" w:author="Στάθης Καπ" w:date="2023-03-03T03:54:00Z">
              <w:r w:rsidRPr="00F665AE">
                <w:rPr>
                  <w:rFonts w:ascii="Calibri" w:hAnsi="Calibri" w:cs="Calibri"/>
                  <w:color w:val="000000"/>
                  <w:sz w:val="16"/>
                  <w:szCs w:val="16"/>
                  <w:rPrChange w:id="16564" w:author="Στάθης Καπ" w:date="2023-03-03T03:55:00Z">
                    <w:rPr>
                      <w:rFonts w:ascii="Calibri" w:hAnsi="Calibri" w:cs="Calibri"/>
                      <w:color w:val="000000"/>
                      <w:sz w:val="18"/>
                      <w:szCs w:val="18"/>
                    </w:rPr>
                  </w:rPrChange>
                </w:rPr>
                <w:t>0.445</w:t>
              </w:r>
            </w:ins>
          </w:p>
        </w:tc>
        <w:tc>
          <w:tcPr>
            <w:tcW w:w="669" w:type="dxa"/>
            <w:tcBorders>
              <w:top w:val="nil"/>
              <w:bottom w:val="nil"/>
            </w:tcBorders>
            <w:vAlign w:val="center"/>
            <w:tcPrChange w:id="16565" w:author="Στάθης Καπ" w:date="2023-03-03T06:27:00Z">
              <w:tcPr>
                <w:tcW w:w="669" w:type="dxa"/>
                <w:vAlign w:val="center"/>
              </w:tcPr>
            </w:tcPrChange>
          </w:tcPr>
          <w:p w14:paraId="1B40F212" w14:textId="5B0B63EB" w:rsidR="00C87CFE" w:rsidRPr="00F665AE" w:rsidRDefault="00C87CFE" w:rsidP="00C87CFE">
            <w:pPr>
              <w:jc w:val="center"/>
              <w:rPr>
                <w:ins w:id="16566" w:author="Στάθης Καπ" w:date="2023-03-03T03:54:00Z"/>
                <w:rFonts w:cstheme="minorHAnsi"/>
                <w:sz w:val="16"/>
                <w:szCs w:val="16"/>
              </w:rPr>
            </w:pPr>
            <w:ins w:id="16567" w:author="Στάθης Καπ" w:date="2023-03-03T06:18:00Z">
              <w:r>
                <w:rPr>
                  <w:rFonts w:ascii="Calibri" w:hAnsi="Calibri" w:cstheme="minorHAnsi"/>
                  <w:color w:val="000000"/>
                  <w:sz w:val="16"/>
                  <w:szCs w:val="16"/>
                </w:rPr>
                <w:t>8.74</w:t>
              </w:r>
            </w:ins>
          </w:p>
        </w:tc>
        <w:tc>
          <w:tcPr>
            <w:tcW w:w="543" w:type="dxa"/>
            <w:tcBorders>
              <w:top w:val="nil"/>
              <w:bottom w:val="nil"/>
            </w:tcBorders>
            <w:vAlign w:val="bottom"/>
            <w:tcPrChange w:id="16568" w:author="Στάθης Καπ" w:date="2023-03-03T06:27:00Z">
              <w:tcPr>
                <w:tcW w:w="543" w:type="dxa"/>
                <w:vAlign w:val="bottom"/>
              </w:tcPr>
            </w:tcPrChange>
          </w:tcPr>
          <w:p w14:paraId="259362C0" w14:textId="568F0C7E" w:rsidR="00C87CFE" w:rsidRPr="00F665AE" w:rsidRDefault="00C87CFE" w:rsidP="00C87CFE">
            <w:pPr>
              <w:jc w:val="center"/>
              <w:rPr>
                <w:ins w:id="16569" w:author="Στάθης Καπ" w:date="2023-03-03T03:54:00Z"/>
                <w:rFonts w:ascii="Calibri" w:hAnsi="Calibri" w:cs="Calibri"/>
                <w:color w:val="000000"/>
                <w:sz w:val="16"/>
                <w:szCs w:val="16"/>
                <w:rPrChange w:id="16570" w:author="Στάθης Καπ" w:date="2023-03-03T03:55:00Z">
                  <w:rPr>
                    <w:ins w:id="16571" w:author="Στάθης Καπ" w:date="2023-03-03T03:54:00Z"/>
                    <w:rFonts w:ascii="Calibri" w:hAnsi="Calibri" w:cs="Calibri"/>
                    <w:color w:val="000000"/>
                    <w:sz w:val="18"/>
                    <w:szCs w:val="18"/>
                  </w:rPr>
                </w:rPrChange>
              </w:rPr>
            </w:pPr>
            <w:ins w:id="16572" w:author="Στάθης Καπ" w:date="2023-03-03T03:54:00Z">
              <w:r w:rsidRPr="00F665AE">
                <w:rPr>
                  <w:rFonts w:ascii="Calibri" w:hAnsi="Calibri" w:cs="Calibri"/>
                  <w:color w:val="000000"/>
                  <w:sz w:val="16"/>
                  <w:szCs w:val="16"/>
                  <w:rPrChange w:id="16573" w:author="Στάθης Καπ" w:date="2023-03-03T03:55:00Z">
                    <w:rPr>
                      <w:rFonts w:ascii="Calibri" w:hAnsi="Calibri" w:cs="Calibri"/>
                      <w:color w:val="000000"/>
                      <w:sz w:val="18"/>
                      <w:szCs w:val="18"/>
                    </w:rPr>
                  </w:rPrChange>
                </w:rPr>
                <w:t>857</w:t>
              </w:r>
            </w:ins>
          </w:p>
        </w:tc>
        <w:tc>
          <w:tcPr>
            <w:tcW w:w="621" w:type="dxa"/>
            <w:tcBorders>
              <w:top w:val="nil"/>
              <w:bottom w:val="nil"/>
            </w:tcBorders>
            <w:vAlign w:val="bottom"/>
            <w:tcPrChange w:id="16574" w:author="Στάθης Καπ" w:date="2023-03-03T06:27:00Z">
              <w:tcPr>
                <w:tcW w:w="621" w:type="dxa"/>
                <w:vAlign w:val="bottom"/>
              </w:tcPr>
            </w:tcPrChange>
          </w:tcPr>
          <w:p w14:paraId="22401ACC" w14:textId="48DF1058" w:rsidR="00C87CFE" w:rsidRPr="00F665AE" w:rsidRDefault="00C87CFE" w:rsidP="00C87CFE">
            <w:pPr>
              <w:jc w:val="center"/>
              <w:rPr>
                <w:ins w:id="16575" w:author="Στάθης Καπ" w:date="2023-03-03T03:54:00Z"/>
                <w:rFonts w:ascii="Calibri" w:hAnsi="Calibri" w:cs="Calibri"/>
                <w:color w:val="000000"/>
                <w:sz w:val="16"/>
                <w:szCs w:val="16"/>
                <w:rPrChange w:id="16576" w:author="Στάθης Καπ" w:date="2023-03-03T03:55:00Z">
                  <w:rPr>
                    <w:ins w:id="16577" w:author="Στάθης Καπ" w:date="2023-03-03T03:54:00Z"/>
                    <w:rFonts w:ascii="Calibri" w:hAnsi="Calibri" w:cs="Calibri"/>
                    <w:color w:val="000000"/>
                    <w:sz w:val="18"/>
                    <w:szCs w:val="18"/>
                  </w:rPr>
                </w:rPrChange>
              </w:rPr>
            </w:pPr>
            <w:ins w:id="16578" w:author="Στάθης Καπ" w:date="2023-03-03T03:54:00Z">
              <w:r w:rsidRPr="00F665AE">
                <w:rPr>
                  <w:rFonts w:ascii="Calibri" w:hAnsi="Calibri" w:cs="Calibri"/>
                  <w:color w:val="000000"/>
                  <w:sz w:val="16"/>
                  <w:szCs w:val="16"/>
                  <w:rPrChange w:id="16579" w:author="Στάθης Καπ" w:date="2023-03-03T03:55:00Z">
                    <w:rPr>
                      <w:rFonts w:ascii="Calibri" w:hAnsi="Calibri" w:cs="Calibri"/>
                      <w:color w:val="000000"/>
                      <w:sz w:val="18"/>
                      <w:szCs w:val="18"/>
                    </w:rPr>
                  </w:rPrChange>
                </w:rPr>
                <w:t>0.277</w:t>
              </w:r>
            </w:ins>
          </w:p>
        </w:tc>
        <w:tc>
          <w:tcPr>
            <w:tcW w:w="669" w:type="dxa"/>
            <w:tcBorders>
              <w:top w:val="nil"/>
              <w:bottom w:val="nil"/>
            </w:tcBorders>
            <w:vAlign w:val="center"/>
            <w:tcPrChange w:id="16580" w:author="Στάθης Καπ" w:date="2023-03-03T06:27:00Z">
              <w:tcPr>
                <w:tcW w:w="669" w:type="dxa"/>
                <w:vAlign w:val="center"/>
              </w:tcPr>
            </w:tcPrChange>
          </w:tcPr>
          <w:p w14:paraId="1050BCAF" w14:textId="6C375D5D" w:rsidR="00C87CFE" w:rsidRPr="00F665AE" w:rsidRDefault="00C87CFE" w:rsidP="00C87CFE">
            <w:pPr>
              <w:jc w:val="center"/>
              <w:rPr>
                <w:ins w:id="16581" w:author="Στάθης Καπ" w:date="2023-03-03T03:54:00Z"/>
                <w:rFonts w:cstheme="minorHAnsi"/>
                <w:sz w:val="16"/>
                <w:szCs w:val="16"/>
              </w:rPr>
            </w:pPr>
            <w:ins w:id="16582" w:author="Στάθης Καπ" w:date="2023-03-03T06:18:00Z">
              <w:r>
                <w:rPr>
                  <w:rFonts w:ascii="Calibri" w:hAnsi="Calibri" w:cstheme="minorHAnsi"/>
                  <w:color w:val="000000"/>
                  <w:sz w:val="16"/>
                  <w:szCs w:val="16"/>
                </w:rPr>
                <w:t>-0.12</w:t>
              </w:r>
            </w:ins>
          </w:p>
        </w:tc>
        <w:tc>
          <w:tcPr>
            <w:tcW w:w="508" w:type="dxa"/>
            <w:tcBorders>
              <w:top w:val="nil"/>
              <w:bottom w:val="nil"/>
            </w:tcBorders>
            <w:vAlign w:val="bottom"/>
            <w:tcPrChange w:id="16583" w:author="Στάθης Καπ" w:date="2023-03-03T06:27:00Z">
              <w:tcPr>
                <w:tcW w:w="508" w:type="dxa"/>
                <w:vAlign w:val="bottom"/>
              </w:tcPr>
            </w:tcPrChange>
          </w:tcPr>
          <w:p w14:paraId="04633E60" w14:textId="3082E041" w:rsidR="00C87CFE" w:rsidRPr="00F665AE" w:rsidRDefault="00C87CFE" w:rsidP="00C87CFE">
            <w:pPr>
              <w:jc w:val="center"/>
              <w:rPr>
                <w:ins w:id="16584" w:author="Στάθης Καπ" w:date="2023-03-03T03:54:00Z"/>
                <w:rFonts w:ascii="Calibri" w:hAnsi="Calibri" w:cs="Calibri"/>
                <w:color w:val="000000"/>
                <w:sz w:val="16"/>
                <w:szCs w:val="16"/>
                <w:rPrChange w:id="16585" w:author="Στάθης Καπ" w:date="2023-03-03T03:55:00Z">
                  <w:rPr>
                    <w:ins w:id="16586" w:author="Στάθης Καπ" w:date="2023-03-03T03:54:00Z"/>
                    <w:rFonts w:ascii="Calibri" w:hAnsi="Calibri" w:cs="Calibri"/>
                    <w:color w:val="000000"/>
                    <w:sz w:val="18"/>
                    <w:szCs w:val="18"/>
                  </w:rPr>
                </w:rPrChange>
              </w:rPr>
            </w:pPr>
            <w:ins w:id="16587" w:author="Στάθης Καπ" w:date="2023-03-03T03:54:00Z">
              <w:r w:rsidRPr="00F665AE">
                <w:rPr>
                  <w:rFonts w:ascii="Calibri" w:hAnsi="Calibri" w:cs="Calibri"/>
                  <w:color w:val="000000"/>
                  <w:sz w:val="16"/>
                  <w:szCs w:val="16"/>
                  <w:rPrChange w:id="16588" w:author="Στάθης Καπ" w:date="2023-03-03T03:55:00Z">
                    <w:rPr>
                      <w:rFonts w:ascii="Calibri" w:hAnsi="Calibri" w:cs="Calibri"/>
                      <w:color w:val="000000"/>
                      <w:sz w:val="18"/>
                      <w:szCs w:val="18"/>
                    </w:rPr>
                  </w:rPrChange>
                </w:rPr>
                <w:t>792</w:t>
              </w:r>
            </w:ins>
          </w:p>
        </w:tc>
        <w:tc>
          <w:tcPr>
            <w:tcW w:w="541" w:type="dxa"/>
            <w:tcBorders>
              <w:top w:val="nil"/>
              <w:bottom w:val="nil"/>
            </w:tcBorders>
            <w:vAlign w:val="bottom"/>
            <w:tcPrChange w:id="16589" w:author="Στάθης Καπ" w:date="2023-03-03T06:27:00Z">
              <w:tcPr>
                <w:tcW w:w="541" w:type="dxa"/>
                <w:vAlign w:val="bottom"/>
              </w:tcPr>
            </w:tcPrChange>
          </w:tcPr>
          <w:p w14:paraId="6E5C9036" w14:textId="27E1E0C0" w:rsidR="00C87CFE" w:rsidRPr="00F665AE" w:rsidRDefault="00C87CFE" w:rsidP="00C87CFE">
            <w:pPr>
              <w:jc w:val="center"/>
              <w:rPr>
                <w:ins w:id="16590" w:author="Στάθης Καπ" w:date="2023-03-03T03:54:00Z"/>
                <w:rFonts w:ascii="Calibri" w:hAnsi="Calibri" w:cs="Calibri"/>
                <w:color w:val="000000"/>
                <w:sz w:val="16"/>
                <w:szCs w:val="16"/>
                <w:rPrChange w:id="16591" w:author="Στάθης Καπ" w:date="2023-03-03T03:55:00Z">
                  <w:rPr>
                    <w:ins w:id="16592" w:author="Στάθης Καπ" w:date="2023-03-03T03:54:00Z"/>
                    <w:rFonts w:ascii="Calibri" w:hAnsi="Calibri" w:cs="Calibri"/>
                    <w:color w:val="000000"/>
                    <w:sz w:val="18"/>
                    <w:szCs w:val="18"/>
                  </w:rPr>
                </w:rPrChange>
              </w:rPr>
            </w:pPr>
            <w:ins w:id="16593" w:author="Στάθης Καπ" w:date="2023-03-03T03:54:00Z">
              <w:r w:rsidRPr="00F665AE">
                <w:rPr>
                  <w:rFonts w:ascii="Calibri" w:hAnsi="Calibri" w:cs="Calibri"/>
                  <w:color w:val="000000"/>
                  <w:sz w:val="16"/>
                  <w:szCs w:val="16"/>
                  <w:rPrChange w:id="16594" w:author="Στάθης Καπ" w:date="2023-03-03T03:55:00Z">
                    <w:rPr>
                      <w:rFonts w:ascii="Calibri" w:hAnsi="Calibri" w:cs="Calibri"/>
                      <w:color w:val="000000"/>
                      <w:sz w:val="18"/>
                      <w:szCs w:val="18"/>
                    </w:rPr>
                  </w:rPrChange>
                </w:rPr>
                <w:t>0.266</w:t>
              </w:r>
            </w:ins>
          </w:p>
        </w:tc>
        <w:tc>
          <w:tcPr>
            <w:tcW w:w="589" w:type="dxa"/>
            <w:tcBorders>
              <w:top w:val="nil"/>
              <w:bottom w:val="nil"/>
            </w:tcBorders>
            <w:vAlign w:val="center"/>
            <w:tcPrChange w:id="16595" w:author="Στάθης Καπ" w:date="2023-03-03T06:27:00Z">
              <w:tcPr>
                <w:tcW w:w="589" w:type="dxa"/>
                <w:vAlign w:val="center"/>
              </w:tcPr>
            </w:tcPrChange>
          </w:tcPr>
          <w:p w14:paraId="70154F51" w14:textId="09FFA638" w:rsidR="00C87CFE" w:rsidRPr="00F665AE" w:rsidRDefault="00C87CFE" w:rsidP="00C87CFE">
            <w:pPr>
              <w:jc w:val="center"/>
              <w:rPr>
                <w:ins w:id="16596" w:author="Στάθης Καπ" w:date="2023-03-03T03:54:00Z"/>
                <w:rFonts w:cstheme="minorHAnsi"/>
                <w:sz w:val="16"/>
                <w:szCs w:val="16"/>
              </w:rPr>
            </w:pPr>
            <w:ins w:id="16597" w:author="Στάθης Καπ" w:date="2023-03-03T06:18:00Z">
              <w:r>
                <w:rPr>
                  <w:rFonts w:ascii="Calibri" w:hAnsi="Calibri" w:cstheme="minorHAnsi"/>
                  <w:color w:val="000000"/>
                  <w:sz w:val="16"/>
                  <w:szCs w:val="16"/>
                </w:rPr>
                <w:t>7.48</w:t>
              </w:r>
            </w:ins>
          </w:p>
        </w:tc>
        <w:tc>
          <w:tcPr>
            <w:tcW w:w="463" w:type="dxa"/>
            <w:tcBorders>
              <w:top w:val="nil"/>
              <w:bottom w:val="nil"/>
            </w:tcBorders>
            <w:vAlign w:val="bottom"/>
            <w:tcPrChange w:id="16598" w:author="Στάθης Καπ" w:date="2023-03-03T06:27:00Z">
              <w:tcPr>
                <w:tcW w:w="463" w:type="dxa"/>
                <w:vAlign w:val="bottom"/>
              </w:tcPr>
            </w:tcPrChange>
          </w:tcPr>
          <w:p w14:paraId="7C90BF3F" w14:textId="1F77F600" w:rsidR="00C87CFE" w:rsidRPr="00F665AE" w:rsidRDefault="00C87CFE" w:rsidP="00C87CFE">
            <w:pPr>
              <w:jc w:val="center"/>
              <w:rPr>
                <w:ins w:id="16599" w:author="Στάθης Καπ" w:date="2023-03-03T03:54:00Z"/>
                <w:rFonts w:ascii="Calibri" w:hAnsi="Calibri" w:cs="Calibri"/>
                <w:color w:val="000000"/>
                <w:sz w:val="16"/>
                <w:szCs w:val="16"/>
                <w:rPrChange w:id="16600" w:author="Στάθης Καπ" w:date="2023-03-03T03:55:00Z">
                  <w:rPr>
                    <w:ins w:id="16601" w:author="Στάθης Καπ" w:date="2023-03-03T03:54:00Z"/>
                    <w:rFonts w:ascii="Calibri" w:hAnsi="Calibri" w:cs="Calibri"/>
                    <w:color w:val="000000"/>
                    <w:sz w:val="18"/>
                    <w:szCs w:val="18"/>
                  </w:rPr>
                </w:rPrChange>
              </w:rPr>
            </w:pPr>
            <w:ins w:id="16602" w:author="Στάθης Καπ" w:date="2023-03-03T03:54:00Z">
              <w:r w:rsidRPr="00F665AE">
                <w:rPr>
                  <w:rFonts w:ascii="Calibri" w:hAnsi="Calibri" w:cs="Calibri"/>
                  <w:color w:val="000000"/>
                  <w:sz w:val="16"/>
                  <w:szCs w:val="16"/>
                  <w:rPrChange w:id="16603" w:author="Στάθης Καπ" w:date="2023-03-03T03:55:00Z">
                    <w:rPr>
                      <w:rFonts w:ascii="Calibri" w:hAnsi="Calibri" w:cs="Calibri"/>
                      <w:color w:val="000000"/>
                      <w:sz w:val="18"/>
                      <w:szCs w:val="18"/>
                    </w:rPr>
                  </w:rPrChange>
                </w:rPr>
                <w:t>872</w:t>
              </w:r>
            </w:ins>
          </w:p>
        </w:tc>
        <w:tc>
          <w:tcPr>
            <w:tcW w:w="541" w:type="dxa"/>
            <w:tcBorders>
              <w:top w:val="nil"/>
              <w:bottom w:val="nil"/>
            </w:tcBorders>
            <w:vAlign w:val="bottom"/>
            <w:tcPrChange w:id="16604" w:author="Στάθης Καπ" w:date="2023-03-03T06:27:00Z">
              <w:tcPr>
                <w:tcW w:w="541" w:type="dxa"/>
                <w:vAlign w:val="bottom"/>
              </w:tcPr>
            </w:tcPrChange>
          </w:tcPr>
          <w:p w14:paraId="5805D895" w14:textId="58252614" w:rsidR="00C87CFE" w:rsidRPr="00F665AE" w:rsidRDefault="00C87CFE" w:rsidP="00C87CFE">
            <w:pPr>
              <w:jc w:val="center"/>
              <w:rPr>
                <w:ins w:id="16605" w:author="Στάθης Καπ" w:date="2023-03-03T03:54:00Z"/>
                <w:rFonts w:ascii="Calibri" w:hAnsi="Calibri" w:cs="Calibri"/>
                <w:color w:val="000000"/>
                <w:sz w:val="16"/>
                <w:szCs w:val="16"/>
                <w:rPrChange w:id="16606" w:author="Στάθης Καπ" w:date="2023-03-03T03:55:00Z">
                  <w:rPr>
                    <w:ins w:id="16607" w:author="Στάθης Καπ" w:date="2023-03-03T03:54:00Z"/>
                    <w:rFonts w:ascii="Calibri" w:hAnsi="Calibri" w:cs="Calibri"/>
                    <w:color w:val="000000"/>
                    <w:sz w:val="18"/>
                    <w:szCs w:val="18"/>
                  </w:rPr>
                </w:rPrChange>
              </w:rPr>
            </w:pPr>
            <w:ins w:id="16608" w:author="Στάθης Καπ" w:date="2023-03-03T03:54:00Z">
              <w:r w:rsidRPr="00F665AE">
                <w:rPr>
                  <w:rFonts w:ascii="Calibri" w:hAnsi="Calibri" w:cs="Calibri"/>
                  <w:color w:val="000000"/>
                  <w:sz w:val="16"/>
                  <w:szCs w:val="16"/>
                  <w:rPrChange w:id="16609" w:author="Στάθης Καπ" w:date="2023-03-03T03:55:00Z">
                    <w:rPr>
                      <w:rFonts w:ascii="Calibri" w:hAnsi="Calibri" w:cs="Calibri"/>
                      <w:color w:val="000000"/>
                      <w:sz w:val="18"/>
                      <w:szCs w:val="18"/>
                    </w:rPr>
                  </w:rPrChange>
                </w:rPr>
                <w:t>0.326</w:t>
              </w:r>
            </w:ins>
          </w:p>
        </w:tc>
        <w:tc>
          <w:tcPr>
            <w:tcW w:w="589" w:type="dxa"/>
            <w:tcBorders>
              <w:top w:val="nil"/>
              <w:bottom w:val="nil"/>
            </w:tcBorders>
            <w:vAlign w:val="center"/>
            <w:tcPrChange w:id="16610" w:author="Στάθης Καπ" w:date="2023-03-03T06:27:00Z">
              <w:tcPr>
                <w:tcW w:w="589" w:type="dxa"/>
                <w:vAlign w:val="center"/>
              </w:tcPr>
            </w:tcPrChange>
          </w:tcPr>
          <w:p w14:paraId="7352C057" w14:textId="22E42AF4" w:rsidR="00C87CFE" w:rsidRPr="00F665AE" w:rsidRDefault="00C87CFE" w:rsidP="00C87CFE">
            <w:pPr>
              <w:jc w:val="center"/>
              <w:rPr>
                <w:ins w:id="16611" w:author="Στάθης Καπ" w:date="2023-03-03T03:54:00Z"/>
                <w:rFonts w:cstheme="minorHAnsi"/>
                <w:sz w:val="16"/>
                <w:szCs w:val="16"/>
              </w:rPr>
            </w:pPr>
            <w:ins w:id="16612" w:author="Στάθης Καπ" w:date="2023-03-03T06:19:00Z">
              <w:r>
                <w:rPr>
                  <w:rFonts w:ascii="Calibri" w:hAnsi="Calibri" w:cstheme="minorHAnsi"/>
                  <w:color w:val="000000"/>
                  <w:sz w:val="16"/>
                  <w:szCs w:val="16"/>
                </w:rPr>
                <w:t>-1.87</w:t>
              </w:r>
            </w:ins>
          </w:p>
        </w:tc>
      </w:tr>
      <w:tr w:rsidR="00C87CFE" w:rsidRPr="00BB05AC" w14:paraId="3A181202" w14:textId="77777777" w:rsidTr="00F03C40">
        <w:tblPrEx>
          <w:tblW w:w="0" w:type="auto"/>
          <w:tblBorders>
            <w:insideH w:val="none" w:sz="0" w:space="0" w:color="auto"/>
            <w:insideV w:val="none" w:sz="0" w:space="0" w:color="auto"/>
          </w:tblBorders>
          <w:tblCellMar>
            <w:left w:w="0" w:type="dxa"/>
            <w:right w:w="0" w:type="dxa"/>
          </w:tblCellMar>
          <w:tblPrExChange w:id="1661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16614" w:author="Στάθης Καπ" w:date="2023-03-03T03:54:00Z"/>
        </w:trPr>
        <w:tc>
          <w:tcPr>
            <w:tcW w:w="515" w:type="dxa"/>
            <w:tcBorders>
              <w:top w:val="nil"/>
              <w:bottom w:val="nil"/>
              <w:right w:val="single" w:sz="4" w:space="0" w:color="auto"/>
            </w:tcBorders>
            <w:shd w:val="clear" w:color="auto" w:fill="E7E6E6" w:themeFill="background2"/>
            <w:vAlign w:val="bottom"/>
            <w:tcPrChange w:id="16615" w:author="Στάθης Καπ" w:date="2023-03-03T06:27:00Z">
              <w:tcPr>
                <w:tcW w:w="515" w:type="dxa"/>
                <w:vAlign w:val="bottom"/>
              </w:tcPr>
            </w:tcPrChange>
          </w:tcPr>
          <w:p w14:paraId="6ED1A991" w14:textId="2432C36E" w:rsidR="00C87CFE" w:rsidRPr="00F665AE" w:rsidRDefault="00C87CFE" w:rsidP="00C87CFE">
            <w:pPr>
              <w:jc w:val="center"/>
              <w:rPr>
                <w:ins w:id="16616" w:author="Στάθης Καπ" w:date="2023-03-03T03:54:00Z"/>
                <w:rFonts w:ascii="Calibri" w:hAnsi="Calibri" w:cs="Calibri"/>
                <w:color w:val="000000"/>
                <w:sz w:val="16"/>
                <w:szCs w:val="16"/>
                <w:rPrChange w:id="16617" w:author="Στάθης Καπ" w:date="2023-03-03T03:55:00Z">
                  <w:rPr>
                    <w:ins w:id="16618" w:author="Στάθης Καπ" w:date="2023-03-03T03:54:00Z"/>
                    <w:rFonts w:ascii="Calibri" w:hAnsi="Calibri" w:cs="Calibri"/>
                    <w:color w:val="000000"/>
                    <w:sz w:val="18"/>
                    <w:szCs w:val="18"/>
                  </w:rPr>
                </w:rPrChange>
              </w:rPr>
            </w:pPr>
            <w:ins w:id="16619" w:author="Στάθης Καπ" w:date="2023-03-03T03:54:00Z">
              <w:r w:rsidRPr="00F665AE">
                <w:rPr>
                  <w:rFonts w:ascii="Calibri" w:hAnsi="Calibri" w:cs="Calibri"/>
                  <w:color w:val="000000"/>
                  <w:sz w:val="16"/>
                  <w:szCs w:val="16"/>
                  <w:rPrChange w:id="16620" w:author="Στάθης Καπ" w:date="2023-03-03T03:55:00Z">
                    <w:rPr>
                      <w:rFonts w:ascii="Calibri" w:hAnsi="Calibri" w:cs="Calibri"/>
                      <w:color w:val="000000"/>
                      <w:sz w:val="18"/>
                      <w:szCs w:val="18"/>
                    </w:rPr>
                  </w:rPrChange>
                </w:rPr>
                <w:t>rc203</w:t>
              </w:r>
            </w:ins>
          </w:p>
        </w:tc>
        <w:tc>
          <w:tcPr>
            <w:tcW w:w="560" w:type="dxa"/>
            <w:tcBorders>
              <w:top w:val="nil"/>
              <w:left w:val="single" w:sz="4" w:space="0" w:color="auto"/>
            </w:tcBorders>
            <w:tcPrChange w:id="16621" w:author="Στάθης Καπ" w:date="2023-03-03T06:27:00Z">
              <w:tcPr>
                <w:tcW w:w="560" w:type="dxa"/>
              </w:tcPr>
            </w:tcPrChange>
          </w:tcPr>
          <w:p w14:paraId="7C631622" w14:textId="4A801798" w:rsidR="00C87CFE" w:rsidRPr="00F665AE" w:rsidRDefault="00C87CFE" w:rsidP="00C87CFE">
            <w:pPr>
              <w:jc w:val="center"/>
              <w:rPr>
                <w:ins w:id="16622" w:author="Στάθης Καπ" w:date="2023-03-03T03:54:00Z"/>
                <w:sz w:val="16"/>
                <w:szCs w:val="16"/>
                <w:rPrChange w:id="16623" w:author="Στάθης Καπ" w:date="2023-03-03T03:55:00Z">
                  <w:rPr>
                    <w:ins w:id="16624" w:author="Στάθης Καπ" w:date="2023-03-03T03:54:00Z"/>
                    <w:sz w:val="18"/>
                    <w:szCs w:val="18"/>
                  </w:rPr>
                </w:rPrChange>
              </w:rPr>
            </w:pPr>
            <w:ins w:id="16625" w:author="Στάθης Καπ" w:date="2023-03-03T03:54:00Z">
              <w:r w:rsidRPr="00F665AE">
                <w:rPr>
                  <w:sz w:val="16"/>
                  <w:szCs w:val="16"/>
                  <w:rPrChange w:id="16626" w:author="Στάθης Καπ" w:date="2023-03-03T03:55:00Z">
                    <w:rPr>
                      <w:sz w:val="18"/>
                      <w:szCs w:val="18"/>
                    </w:rPr>
                  </w:rPrChange>
                </w:rPr>
                <w:t>1003</w:t>
              </w:r>
            </w:ins>
          </w:p>
        </w:tc>
        <w:tc>
          <w:tcPr>
            <w:tcW w:w="855" w:type="dxa"/>
            <w:tcBorders>
              <w:top w:val="nil"/>
            </w:tcBorders>
            <w:tcPrChange w:id="16627" w:author="Στάθης Καπ" w:date="2023-03-03T06:27:00Z">
              <w:tcPr>
                <w:tcW w:w="855" w:type="dxa"/>
              </w:tcPr>
            </w:tcPrChange>
          </w:tcPr>
          <w:p w14:paraId="00551D4D" w14:textId="2F160ABF" w:rsidR="00C87CFE" w:rsidRPr="00F665AE" w:rsidRDefault="00C87CFE" w:rsidP="00C87CFE">
            <w:pPr>
              <w:jc w:val="center"/>
              <w:rPr>
                <w:ins w:id="16628" w:author="Στάθης Καπ" w:date="2023-03-03T03:54:00Z"/>
                <w:sz w:val="16"/>
                <w:szCs w:val="16"/>
                <w:rPrChange w:id="16629" w:author="Στάθης Καπ" w:date="2023-03-03T03:55:00Z">
                  <w:rPr>
                    <w:ins w:id="16630" w:author="Στάθης Καπ" w:date="2023-03-03T03:54:00Z"/>
                    <w:sz w:val="18"/>
                    <w:szCs w:val="18"/>
                  </w:rPr>
                </w:rPrChange>
              </w:rPr>
            </w:pPr>
            <w:ins w:id="16631" w:author="Στάθης Καπ" w:date="2023-03-03T03:54:00Z">
              <w:r w:rsidRPr="00F665AE">
                <w:rPr>
                  <w:sz w:val="16"/>
                  <w:szCs w:val="16"/>
                  <w:rPrChange w:id="16632" w:author="Στάθης Καπ" w:date="2023-03-03T03:55:00Z">
                    <w:rPr>
                      <w:sz w:val="18"/>
                      <w:szCs w:val="18"/>
                    </w:rPr>
                  </w:rPrChange>
                </w:rPr>
                <w:t>960</w:t>
              </w:r>
            </w:ins>
          </w:p>
        </w:tc>
        <w:tc>
          <w:tcPr>
            <w:tcW w:w="544" w:type="dxa"/>
            <w:tcBorders>
              <w:top w:val="nil"/>
            </w:tcBorders>
            <w:vAlign w:val="bottom"/>
            <w:tcPrChange w:id="16633" w:author="Στάθης Καπ" w:date="2023-03-03T06:27:00Z">
              <w:tcPr>
                <w:tcW w:w="544" w:type="dxa"/>
                <w:vAlign w:val="bottom"/>
              </w:tcPr>
            </w:tcPrChange>
          </w:tcPr>
          <w:p w14:paraId="5C51CBB1" w14:textId="7BA703C5" w:rsidR="00C87CFE" w:rsidRPr="00F665AE" w:rsidRDefault="00C87CFE" w:rsidP="00C87CFE">
            <w:pPr>
              <w:jc w:val="center"/>
              <w:rPr>
                <w:ins w:id="16634" w:author="Στάθης Καπ" w:date="2023-03-03T03:54:00Z"/>
                <w:rFonts w:ascii="Calibri" w:hAnsi="Calibri" w:cs="Calibri"/>
                <w:color w:val="000000"/>
                <w:sz w:val="16"/>
                <w:szCs w:val="16"/>
                <w:rPrChange w:id="16635" w:author="Στάθης Καπ" w:date="2023-03-03T03:55:00Z">
                  <w:rPr>
                    <w:ins w:id="16636" w:author="Στάθης Καπ" w:date="2023-03-03T03:54:00Z"/>
                    <w:rFonts w:ascii="Calibri" w:hAnsi="Calibri" w:cs="Calibri"/>
                    <w:color w:val="000000"/>
                    <w:sz w:val="18"/>
                    <w:szCs w:val="18"/>
                  </w:rPr>
                </w:rPrChange>
              </w:rPr>
            </w:pPr>
            <w:ins w:id="16637" w:author="Στάθης Καπ" w:date="2023-03-03T03:54:00Z">
              <w:r w:rsidRPr="00F665AE">
                <w:rPr>
                  <w:rFonts w:ascii="Calibri" w:hAnsi="Calibri" w:cs="Calibri"/>
                  <w:color w:val="000000"/>
                  <w:sz w:val="16"/>
                  <w:szCs w:val="16"/>
                  <w:rPrChange w:id="16638" w:author="Στάθης Καπ" w:date="2023-03-03T03:55:00Z">
                    <w:rPr>
                      <w:rFonts w:ascii="Calibri" w:hAnsi="Calibri" w:cs="Calibri"/>
                      <w:color w:val="000000"/>
                      <w:sz w:val="18"/>
                      <w:szCs w:val="18"/>
                    </w:rPr>
                  </w:rPrChange>
                </w:rPr>
                <w:t>946</w:t>
              </w:r>
            </w:ins>
          </w:p>
        </w:tc>
        <w:tc>
          <w:tcPr>
            <w:tcW w:w="621" w:type="dxa"/>
            <w:tcBorders>
              <w:top w:val="nil"/>
            </w:tcBorders>
            <w:vAlign w:val="bottom"/>
            <w:tcPrChange w:id="16639" w:author="Στάθης Καπ" w:date="2023-03-03T06:27:00Z">
              <w:tcPr>
                <w:tcW w:w="621" w:type="dxa"/>
                <w:vAlign w:val="bottom"/>
              </w:tcPr>
            </w:tcPrChange>
          </w:tcPr>
          <w:p w14:paraId="49003266" w14:textId="51489A38" w:rsidR="00C87CFE" w:rsidRPr="00F665AE" w:rsidRDefault="00C87CFE" w:rsidP="00C87CFE">
            <w:pPr>
              <w:jc w:val="center"/>
              <w:rPr>
                <w:ins w:id="16640" w:author="Στάθης Καπ" w:date="2023-03-03T03:54:00Z"/>
                <w:rFonts w:ascii="Calibri" w:hAnsi="Calibri" w:cs="Calibri"/>
                <w:color w:val="000000"/>
                <w:sz w:val="16"/>
                <w:szCs w:val="16"/>
                <w:rPrChange w:id="16641" w:author="Στάθης Καπ" w:date="2023-03-03T03:55:00Z">
                  <w:rPr>
                    <w:ins w:id="16642" w:author="Στάθης Καπ" w:date="2023-03-03T03:54:00Z"/>
                    <w:rFonts w:ascii="Calibri" w:hAnsi="Calibri" w:cs="Calibri"/>
                    <w:color w:val="000000"/>
                    <w:sz w:val="18"/>
                    <w:szCs w:val="18"/>
                  </w:rPr>
                </w:rPrChange>
              </w:rPr>
            </w:pPr>
            <w:ins w:id="16643" w:author="Στάθης Καπ" w:date="2023-03-03T03:54:00Z">
              <w:r w:rsidRPr="00F665AE">
                <w:rPr>
                  <w:rFonts w:ascii="Calibri" w:hAnsi="Calibri" w:cs="Calibri"/>
                  <w:color w:val="000000"/>
                  <w:sz w:val="16"/>
                  <w:szCs w:val="16"/>
                  <w:rPrChange w:id="16644" w:author="Στάθης Καπ" w:date="2023-03-03T03:55:00Z">
                    <w:rPr>
                      <w:rFonts w:ascii="Calibri" w:hAnsi="Calibri" w:cs="Calibri"/>
                      <w:color w:val="000000"/>
                      <w:sz w:val="18"/>
                      <w:szCs w:val="18"/>
                    </w:rPr>
                  </w:rPrChange>
                </w:rPr>
                <w:t>0.458</w:t>
              </w:r>
            </w:ins>
          </w:p>
        </w:tc>
        <w:tc>
          <w:tcPr>
            <w:tcW w:w="669" w:type="dxa"/>
            <w:tcBorders>
              <w:top w:val="nil"/>
            </w:tcBorders>
            <w:vAlign w:val="center"/>
            <w:tcPrChange w:id="16645" w:author="Στάθης Καπ" w:date="2023-03-03T06:27:00Z">
              <w:tcPr>
                <w:tcW w:w="669" w:type="dxa"/>
                <w:vAlign w:val="center"/>
              </w:tcPr>
            </w:tcPrChange>
          </w:tcPr>
          <w:p w14:paraId="279A46E7" w14:textId="5F0514B9" w:rsidR="00C87CFE" w:rsidRPr="00F665AE" w:rsidRDefault="00C87CFE" w:rsidP="00C87CFE">
            <w:pPr>
              <w:jc w:val="center"/>
              <w:rPr>
                <w:ins w:id="16646" w:author="Στάθης Καπ" w:date="2023-03-03T03:54:00Z"/>
                <w:rFonts w:cstheme="minorHAnsi"/>
                <w:sz w:val="16"/>
                <w:szCs w:val="16"/>
              </w:rPr>
            </w:pPr>
            <w:ins w:id="16647" w:author="Στάθης Καπ" w:date="2023-03-03T06:18:00Z">
              <w:r>
                <w:rPr>
                  <w:rFonts w:ascii="Calibri" w:hAnsi="Calibri" w:cstheme="minorHAnsi"/>
                  <w:color w:val="000000"/>
                  <w:sz w:val="16"/>
                  <w:szCs w:val="16"/>
                </w:rPr>
                <w:t>5.68</w:t>
              </w:r>
            </w:ins>
          </w:p>
        </w:tc>
        <w:tc>
          <w:tcPr>
            <w:tcW w:w="543" w:type="dxa"/>
            <w:tcBorders>
              <w:top w:val="nil"/>
            </w:tcBorders>
            <w:vAlign w:val="bottom"/>
            <w:tcPrChange w:id="16648" w:author="Στάθης Καπ" w:date="2023-03-03T06:27:00Z">
              <w:tcPr>
                <w:tcW w:w="543" w:type="dxa"/>
                <w:vAlign w:val="bottom"/>
              </w:tcPr>
            </w:tcPrChange>
          </w:tcPr>
          <w:p w14:paraId="649EC935" w14:textId="695147B5" w:rsidR="00C87CFE" w:rsidRPr="00F665AE" w:rsidRDefault="00C87CFE" w:rsidP="00C87CFE">
            <w:pPr>
              <w:jc w:val="center"/>
              <w:rPr>
                <w:ins w:id="16649" w:author="Στάθης Καπ" w:date="2023-03-03T03:54:00Z"/>
                <w:rFonts w:ascii="Calibri" w:hAnsi="Calibri" w:cs="Calibri"/>
                <w:color w:val="000000"/>
                <w:sz w:val="16"/>
                <w:szCs w:val="16"/>
                <w:rPrChange w:id="16650" w:author="Στάθης Καπ" w:date="2023-03-03T03:55:00Z">
                  <w:rPr>
                    <w:ins w:id="16651" w:author="Στάθης Καπ" w:date="2023-03-03T03:54:00Z"/>
                    <w:rFonts w:ascii="Calibri" w:hAnsi="Calibri" w:cs="Calibri"/>
                    <w:color w:val="000000"/>
                    <w:sz w:val="18"/>
                    <w:szCs w:val="18"/>
                  </w:rPr>
                </w:rPrChange>
              </w:rPr>
            </w:pPr>
            <w:ins w:id="16652" w:author="Στάθης Καπ" w:date="2023-03-03T03:54:00Z">
              <w:r w:rsidRPr="00F665AE">
                <w:rPr>
                  <w:rFonts w:ascii="Calibri" w:hAnsi="Calibri" w:cs="Calibri"/>
                  <w:color w:val="000000"/>
                  <w:sz w:val="16"/>
                  <w:szCs w:val="16"/>
                  <w:rPrChange w:id="16653" w:author="Στάθης Καπ" w:date="2023-03-03T03:55:00Z">
                    <w:rPr>
                      <w:rFonts w:ascii="Calibri" w:hAnsi="Calibri" w:cs="Calibri"/>
                      <w:color w:val="000000"/>
                      <w:sz w:val="18"/>
                      <w:szCs w:val="18"/>
                    </w:rPr>
                  </w:rPrChange>
                </w:rPr>
                <w:t>915</w:t>
              </w:r>
            </w:ins>
          </w:p>
        </w:tc>
        <w:tc>
          <w:tcPr>
            <w:tcW w:w="621" w:type="dxa"/>
            <w:tcBorders>
              <w:top w:val="nil"/>
            </w:tcBorders>
            <w:vAlign w:val="bottom"/>
            <w:tcPrChange w:id="16654" w:author="Στάθης Καπ" w:date="2023-03-03T06:27:00Z">
              <w:tcPr>
                <w:tcW w:w="621" w:type="dxa"/>
                <w:vAlign w:val="bottom"/>
              </w:tcPr>
            </w:tcPrChange>
          </w:tcPr>
          <w:p w14:paraId="3A99E66C" w14:textId="6E38E423" w:rsidR="00C87CFE" w:rsidRPr="00F665AE" w:rsidRDefault="00C87CFE" w:rsidP="00C87CFE">
            <w:pPr>
              <w:jc w:val="center"/>
              <w:rPr>
                <w:ins w:id="16655" w:author="Στάθης Καπ" w:date="2023-03-03T03:54:00Z"/>
                <w:rFonts w:ascii="Calibri" w:hAnsi="Calibri" w:cs="Calibri"/>
                <w:color w:val="000000"/>
                <w:sz w:val="16"/>
                <w:szCs w:val="16"/>
                <w:rPrChange w:id="16656" w:author="Στάθης Καπ" w:date="2023-03-03T03:55:00Z">
                  <w:rPr>
                    <w:ins w:id="16657" w:author="Στάθης Καπ" w:date="2023-03-03T03:54:00Z"/>
                    <w:rFonts w:ascii="Calibri" w:hAnsi="Calibri" w:cs="Calibri"/>
                    <w:color w:val="000000"/>
                    <w:sz w:val="18"/>
                    <w:szCs w:val="18"/>
                  </w:rPr>
                </w:rPrChange>
              </w:rPr>
            </w:pPr>
            <w:ins w:id="16658" w:author="Στάθης Καπ" w:date="2023-03-03T03:54:00Z">
              <w:r w:rsidRPr="00F665AE">
                <w:rPr>
                  <w:rFonts w:ascii="Calibri" w:hAnsi="Calibri" w:cs="Calibri"/>
                  <w:color w:val="000000"/>
                  <w:sz w:val="16"/>
                  <w:szCs w:val="16"/>
                  <w:rPrChange w:id="16659" w:author="Στάθης Καπ" w:date="2023-03-03T03:55:00Z">
                    <w:rPr>
                      <w:rFonts w:ascii="Calibri" w:hAnsi="Calibri" w:cs="Calibri"/>
                      <w:color w:val="000000"/>
                      <w:sz w:val="18"/>
                      <w:szCs w:val="18"/>
                    </w:rPr>
                  </w:rPrChange>
                </w:rPr>
                <w:t>0.374</w:t>
              </w:r>
            </w:ins>
          </w:p>
        </w:tc>
        <w:tc>
          <w:tcPr>
            <w:tcW w:w="669" w:type="dxa"/>
            <w:tcBorders>
              <w:top w:val="nil"/>
            </w:tcBorders>
            <w:vAlign w:val="center"/>
            <w:tcPrChange w:id="16660" w:author="Στάθης Καπ" w:date="2023-03-03T06:27:00Z">
              <w:tcPr>
                <w:tcW w:w="669" w:type="dxa"/>
                <w:vAlign w:val="center"/>
              </w:tcPr>
            </w:tcPrChange>
          </w:tcPr>
          <w:p w14:paraId="3D2993DA" w14:textId="2305AB47" w:rsidR="00C87CFE" w:rsidRPr="00F665AE" w:rsidRDefault="00C87CFE" w:rsidP="00C87CFE">
            <w:pPr>
              <w:jc w:val="center"/>
              <w:rPr>
                <w:ins w:id="16661" w:author="Στάθης Καπ" w:date="2023-03-03T03:54:00Z"/>
                <w:rFonts w:cstheme="minorHAnsi"/>
                <w:sz w:val="16"/>
                <w:szCs w:val="16"/>
              </w:rPr>
            </w:pPr>
            <w:ins w:id="16662" w:author="Στάθης Καπ" w:date="2023-03-03T06:18:00Z">
              <w:r>
                <w:rPr>
                  <w:rFonts w:ascii="Calibri" w:hAnsi="Calibri" w:cstheme="minorHAnsi"/>
                  <w:color w:val="000000"/>
                  <w:sz w:val="16"/>
                  <w:szCs w:val="16"/>
                </w:rPr>
                <w:t>3.28</w:t>
              </w:r>
            </w:ins>
          </w:p>
        </w:tc>
        <w:tc>
          <w:tcPr>
            <w:tcW w:w="508" w:type="dxa"/>
            <w:tcBorders>
              <w:top w:val="nil"/>
            </w:tcBorders>
            <w:vAlign w:val="bottom"/>
            <w:tcPrChange w:id="16663" w:author="Στάθης Καπ" w:date="2023-03-03T06:27:00Z">
              <w:tcPr>
                <w:tcW w:w="508" w:type="dxa"/>
                <w:vAlign w:val="bottom"/>
              </w:tcPr>
            </w:tcPrChange>
          </w:tcPr>
          <w:p w14:paraId="7F19EB22" w14:textId="1794F672" w:rsidR="00C87CFE" w:rsidRPr="00F665AE" w:rsidRDefault="00C87CFE" w:rsidP="00C87CFE">
            <w:pPr>
              <w:jc w:val="center"/>
              <w:rPr>
                <w:ins w:id="16664" w:author="Στάθης Καπ" w:date="2023-03-03T03:54:00Z"/>
                <w:rFonts w:ascii="Calibri" w:hAnsi="Calibri" w:cs="Calibri"/>
                <w:color w:val="000000"/>
                <w:sz w:val="16"/>
                <w:szCs w:val="16"/>
                <w:rPrChange w:id="16665" w:author="Στάθης Καπ" w:date="2023-03-03T03:55:00Z">
                  <w:rPr>
                    <w:ins w:id="16666" w:author="Στάθης Καπ" w:date="2023-03-03T03:54:00Z"/>
                    <w:rFonts w:ascii="Calibri" w:hAnsi="Calibri" w:cs="Calibri"/>
                    <w:color w:val="000000"/>
                    <w:sz w:val="18"/>
                    <w:szCs w:val="18"/>
                  </w:rPr>
                </w:rPrChange>
              </w:rPr>
            </w:pPr>
            <w:ins w:id="16667" w:author="Στάθης Καπ" w:date="2023-03-03T03:54:00Z">
              <w:r w:rsidRPr="00F665AE">
                <w:rPr>
                  <w:rFonts w:ascii="Calibri" w:hAnsi="Calibri" w:cs="Calibri"/>
                  <w:color w:val="000000"/>
                  <w:sz w:val="16"/>
                  <w:szCs w:val="16"/>
                  <w:rPrChange w:id="16668" w:author="Στάθης Καπ" w:date="2023-03-03T03:55:00Z">
                    <w:rPr>
                      <w:rFonts w:ascii="Calibri" w:hAnsi="Calibri" w:cs="Calibri"/>
                      <w:color w:val="000000"/>
                      <w:sz w:val="18"/>
                      <w:szCs w:val="18"/>
                    </w:rPr>
                  </w:rPrChange>
                </w:rPr>
                <w:t>903</w:t>
              </w:r>
            </w:ins>
          </w:p>
        </w:tc>
        <w:tc>
          <w:tcPr>
            <w:tcW w:w="541" w:type="dxa"/>
            <w:tcBorders>
              <w:top w:val="nil"/>
            </w:tcBorders>
            <w:vAlign w:val="bottom"/>
            <w:tcPrChange w:id="16669" w:author="Στάθης Καπ" w:date="2023-03-03T06:27:00Z">
              <w:tcPr>
                <w:tcW w:w="541" w:type="dxa"/>
                <w:vAlign w:val="bottom"/>
              </w:tcPr>
            </w:tcPrChange>
          </w:tcPr>
          <w:p w14:paraId="205E687F" w14:textId="48BF4443" w:rsidR="00C87CFE" w:rsidRPr="00F665AE" w:rsidRDefault="00C87CFE" w:rsidP="00C87CFE">
            <w:pPr>
              <w:jc w:val="center"/>
              <w:rPr>
                <w:ins w:id="16670" w:author="Στάθης Καπ" w:date="2023-03-03T03:54:00Z"/>
                <w:rFonts w:ascii="Calibri" w:hAnsi="Calibri" w:cs="Calibri"/>
                <w:color w:val="000000"/>
                <w:sz w:val="16"/>
                <w:szCs w:val="16"/>
                <w:rPrChange w:id="16671" w:author="Στάθης Καπ" w:date="2023-03-03T03:55:00Z">
                  <w:rPr>
                    <w:ins w:id="16672" w:author="Στάθης Καπ" w:date="2023-03-03T03:54:00Z"/>
                    <w:rFonts w:ascii="Calibri" w:hAnsi="Calibri" w:cs="Calibri"/>
                    <w:color w:val="000000"/>
                    <w:sz w:val="18"/>
                    <w:szCs w:val="18"/>
                  </w:rPr>
                </w:rPrChange>
              </w:rPr>
            </w:pPr>
            <w:ins w:id="16673" w:author="Στάθης Καπ" w:date="2023-03-03T03:54:00Z">
              <w:r w:rsidRPr="00F665AE">
                <w:rPr>
                  <w:rFonts w:ascii="Calibri" w:hAnsi="Calibri" w:cs="Calibri"/>
                  <w:color w:val="000000"/>
                  <w:sz w:val="16"/>
                  <w:szCs w:val="16"/>
                  <w:rPrChange w:id="16674" w:author="Στάθης Καπ" w:date="2023-03-03T03:55:00Z">
                    <w:rPr>
                      <w:rFonts w:ascii="Calibri" w:hAnsi="Calibri" w:cs="Calibri"/>
                      <w:color w:val="000000"/>
                      <w:sz w:val="18"/>
                      <w:szCs w:val="18"/>
                    </w:rPr>
                  </w:rPrChange>
                </w:rPr>
                <w:t>0.241</w:t>
              </w:r>
            </w:ins>
          </w:p>
        </w:tc>
        <w:tc>
          <w:tcPr>
            <w:tcW w:w="589" w:type="dxa"/>
            <w:tcBorders>
              <w:top w:val="nil"/>
            </w:tcBorders>
            <w:vAlign w:val="center"/>
            <w:tcPrChange w:id="16675" w:author="Στάθης Καπ" w:date="2023-03-03T06:27:00Z">
              <w:tcPr>
                <w:tcW w:w="589" w:type="dxa"/>
                <w:vAlign w:val="center"/>
              </w:tcPr>
            </w:tcPrChange>
          </w:tcPr>
          <w:p w14:paraId="60DB8E67" w14:textId="2F986166" w:rsidR="00C87CFE" w:rsidRPr="00F665AE" w:rsidRDefault="00C87CFE" w:rsidP="00C87CFE">
            <w:pPr>
              <w:jc w:val="center"/>
              <w:rPr>
                <w:ins w:id="16676" w:author="Στάθης Καπ" w:date="2023-03-03T03:54:00Z"/>
                <w:rFonts w:cstheme="minorHAnsi"/>
                <w:sz w:val="16"/>
                <w:szCs w:val="16"/>
              </w:rPr>
            </w:pPr>
            <w:ins w:id="16677" w:author="Στάθης Καπ" w:date="2023-03-03T06:18:00Z">
              <w:r>
                <w:rPr>
                  <w:rFonts w:ascii="Calibri" w:hAnsi="Calibri" w:cstheme="minorHAnsi"/>
                  <w:color w:val="000000"/>
                  <w:sz w:val="16"/>
                  <w:szCs w:val="16"/>
                </w:rPr>
                <w:t>4.55</w:t>
              </w:r>
            </w:ins>
          </w:p>
        </w:tc>
        <w:tc>
          <w:tcPr>
            <w:tcW w:w="463" w:type="dxa"/>
            <w:tcBorders>
              <w:top w:val="nil"/>
            </w:tcBorders>
            <w:vAlign w:val="bottom"/>
            <w:tcPrChange w:id="16678" w:author="Στάθης Καπ" w:date="2023-03-03T06:27:00Z">
              <w:tcPr>
                <w:tcW w:w="463" w:type="dxa"/>
                <w:vAlign w:val="bottom"/>
              </w:tcPr>
            </w:tcPrChange>
          </w:tcPr>
          <w:p w14:paraId="61F2DD15" w14:textId="6CAA97CD" w:rsidR="00C87CFE" w:rsidRPr="00F665AE" w:rsidRDefault="00C87CFE" w:rsidP="00C87CFE">
            <w:pPr>
              <w:jc w:val="center"/>
              <w:rPr>
                <w:ins w:id="16679" w:author="Στάθης Καπ" w:date="2023-03-03T03:54:00Z"/>
                <w:rFonts w:ascii="Calibri" w:hAnsi="Calibri" w:cs="Calibri"/>
                <w:color w:val="000000"/>
                <w:sz w:val="16"/>
                <w:szCs w:val="16"/>
                <w:rPrChange w:id="16680" w:author="Στάθης Καπ" w:date="2023-03-03T03:55:00Z">
                  <w:rPr>
                    <w:ins w:id="16681" w:author="Στάθης Καπ" w:date="2023-03-03T03:54:00Z"/>
                    <w:rFonts w:ascii="Calibri" w:hAnsi="Calibri" w:cs="Calibri"/>
                    <w:color w:val="000000"/>
                    <w:sz w:val="18"/>
                    <w:szCs w:val="18"/>
                  </w:rPr>
                </w:rPrChange>
              </w:rPr>
            </w:pPr>
            <w:ins w:id="16682" w:author="Στάθης Καπ" w:date="2023-03-03T03:54:00Z">
              <w:r w:rsidRPr="00F665AE">
                <w:rPr>
                  <w:rFonts w:ascii="Calibri" w:hAnsi="Calibri" w:cs="Calibri"/>
                  <w:color w:val="000000"/>
                  <w:sz w:val="16"/>
                  <w:szCs w:val="16"/>
                  <w:rPrChange w:id="16683" w:author="Στάθης Καπ" w:date="2023-03-03T03:55:00Z">
                    <w:rPr>
                      <w:rFonts w:ascii="Calibri" w:hAnsi="Calibri" w:cs="Calibri"/>
                      <w:color w:val="000000"/>
                      <w:sz w:val="18"/>
                      <w:szCs w:val="18"/>
                    </w:rPr>
                  </w:rPrChange>
                </w:rPr>
                <w:t>892</w:t>
              </w:r>
            </w:ins>
          </w:p>
        </w:tc>
        <w:tc>
          <w:tcPr>
            <w:tcW w:w="541" w:type="dxa"/>
            <w:tcBorders>
              <w:top w:val="nil"/>
            </w:tcBorders>
            <w:vAlign w:val="bottom"/>
            <w:tcPrChange w:id="16684" w:author="Στάθης Καπ" w:date="2023-03-03T06:27:00Z">
              <w:tcPr>
                <w:tcW w:w="541" w:type="dxa"/>
                <w:vAlign w:val="bottom"/>
              </w:tcPr>
            </w:tcPrChange>
          </w:tcPr>
          <w:p w14:paraId="3D185C66" w14:textId="678E8F07" w:rsidR="00C87CFE" w:rsidRPr="00F665AE" w:rsidRDefault="00C87CFE" w:rsidP="00C87CFE">
            <w:pPr>
              <w:jc w:val="center"/>
              <w:rPr>
                <w:ins w:id="16685" w:author="Στάθης Καπ" w:date="2023-03-03T03:54:00Z"/>
                <w:rFonts w:ascii="Calibri" w:hAnsi="Calibri" w:cs="Calibri"/>
                <w:color w:val="000000"/>
                <w:sz w:val="16"/>
                <w:szCs w:val="16"/>
                <w:rPrChange w:id="16686" w:author="Στάθης Καπ" w:date="2023-03-03T03:55:00Z">
                  <w:rPr>
                    <w:ins w:id="16687" w:author="Στάθης Καπ" w:date="2023-03-03T03:54:00Z"/>
                    <w:rFonts w:ascii="Calibri" w:hAnsi="Calibri" w:cs="Calibri"/>
                    <w:color w:val="000000"/>
                    <w:sz w:val="18"/>
                    <w:szCs w:val="18"/>
                  </w:rPr>
                </w:rPrChange>
              </w:rPr>
            </w:pPr>
            <w:ins w:id="16688" w:author="Στάθης Καπ" w:date="2023-03-03T03:54:00Z">
              <w:r w:rsidRPr="00F665AE">
                <w:rPr>
                  <w:rFonts w:ascii="Calibri" w:hAnsi="Calibri" w:cs="Calibri"/>
                  <w:color w:val="000000"/>
                  <w:sz w:val="16"/>
                  <w:szCs w:val="16"/>
                  <w:rPrChange w:id="16689" w:author="Στάθης Καπ" w:date="2023-03-03T03:55:00Z">
                    <w:rPr>
                      <w:rFonts w:ascii="Calibri" w:hAnsi="Calibri" w:cs="Calibri"/>
                      <w:color w:val="000000"/>
                      <w:sz w:val="18"/>
                      <w:szCs w:val="18"/>
                    </w:rPr>
                  </w:rPrChange>
                </w:rPr>
                <w:t>0.341</w:t>
              </w:r>
            </w:ins>
          </w:p>
        </w:tc>
        <w:tc>
          <w:tcPr>
            <w:tcW w:w="589" w:type="dxa"/>
            <w:tcBorders>
              <w:top w:val="nil"/>
            </w:tcBorders>
            <w:vAlign w:val="center"/>
            <w:tcPrChange w:id="16690" w:author="Στάθης Καπ" w:date="2023-03-03T06:27:00Z">
              <w:tcPr>
                <w:tcW w:w="589" w:type="dxa"/>
                <w:vAlign w:val="center"/>
              </w:tcPr>
            </w:tcPrChange>
          </w:tcPr>
          <w:p w14:paraId="6A9D92DD" w14:textId="265087B1" w:rsidR="00C87CFE" w:rsidRPr="00F665AE" w:rsidRDefault="00C87CFE" w:rsidP="00C87CFE">
            <w:pPr>
              <w:jc w:val="center"/>
              <w:rPr>
                <w:ins w:id="16691" w:author="Στάθης Καπ" w:date="2023-03-03T03:54:00Z"/>
                <w:rFonts w:cstheme="minorHAnsi"/>
                <w:sz w:val="16"/>
                <w:szCs w:val="16"/>
              </w:rPr>
            </w:pPr>
            <w:ins w:id="16692" w:author="Στάθης Καπ" w:date="2023-03-03T06:19:00Z">
              <w:r>
                <w:rPr>
                  <w:rFonts w:ascii="Calibri" w:hAnsi="Calibri" w:cstheme="minorHAnsi"/>
                  <w:color w:val="000000"/>
                  <w:sz w:val="16"/>
                  <w:szCs w:val="16"/>
                </w:rPr>
                <w:t>5.71</w:t>
              </w:r>
            </w:ins>
          </w:p>
        </w:tc>
      </w:tr>
      <w:tr w:rsidR="00C87CFE" w:rsidRPr="00BB05AC" w14:paraId="424B15DA" w14:textId="77777777" w:rsidTr="00F03C40">
        <w:tblPrEx>
          <w:tblW w:w="0" w:type="auto"/>
          <w:tblBorders>
            <w:insideH w:val="none" w:sz="0" w:space="0" w:color="auto"/>
            <w:insideV w:val="none" w:sz="0" w:space="0" w:color="auto"/>
          </w:tblBorders>
          <w:tblCellMar>
            <w:left w:w="0" w:type="dxa"/>
            <w:right w:w="0" w:type="dxa"/>
          </w:tblCellMar>
          <w:tblPrExChange w:id="1669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694" w:author="Στάθης Καπ" w:date="2023-03-03T03:54:00Z"/>
        </w:trPr>
        <w:tc>
          <w:tcPr>
            <w:tcW w:w="515" w:type="dxa"/>
            <w:tcBorders>
              <w:top w:val="nil"/>
              <w:bottom w:val="nil"/>
              <w:right w:val="single" w:sz="4" w:space="0" w:color="auto"/>
            </w:tcBorders>
            <w:shd w:val="clear" w:color="auto" w:fill="E7E6E6" w:themeFill="background2"/>
            <w:vAlign w:val="bottom"/>
            <w:tcPrChange w:id="16695" w:author="Στάθης Καπ" w:date="2023-03-03T06:26:00Z">
              <w:tcPr>
                <w:tcW w:w="515" w:type="dxa"/>
                <w:vAlign w:val="bottom"/>
              </w:tcPr>
            </w:tcPrChange>
          </w:tcPr>
          <w:p w14:paraId="44165B52" w14:textId="6311ED9C" w:rsidR="00C87CFE" w:rsidRPr="00F665AE" w:rsidRDefault="00C87CFE" w:rsidP="00C87CFE">
            <w:pPr>
              <w:jc w:val="center"/>
              <w:rPr>
                <w:ins w:id="16696" w:author="Στάθης Καπ" w:date="2023-03-03T03:54:00Z"/>
                <w:rFonts w:ascii="Calibri" w:hAnsi="Calibri" w:cs="Calibri"/>
                <w:color w:val="000000"/>
                <w:sz w:val="16"/>
                <w:szCs w:val="16"/>
                <w:rPrChange w:id="16697" w:author="Στάθης Καπ" w:date="2023-03-03T03:55:00Z">
                  <w:rPr>
                    <w:ins w:id="16698" w:author="Στάθης Καπ" w:date="2023-03-03T03:54:00Z"/>
                    <w:rFonts w:ascii="Calibri" w:hAnsi="Calibri" w:cs="Calibri"/>
                    <w:color w:val="000000"/>
                    <w:sz w:val="18"/>
                    <w:szCs w:val="18"/>
                  </w:rPr>
                </w:rPrChange>
              </w:rPr>
            </w:pPr>
            <w:ins w:id="16699" w:author="Στάθης Καπ" w:date="2023-03-03T03:54:00Z">
              <w:r w:rsidRPr="00F665AE">
                <w:rPr>
                  <w:rFonts w:ascii="Calibri" w:hAnsi="Calibri" w:cs="Calibri"/>
                  <w:color w:val="000000"/>
                  <w:sz w:val="16"/>
                  <w:szCs w:val="16"/>
                  <w:rPrChange w:id="16700" w:author="Στάθης Καπ" w:date="2023-03-03T03:55:00Z">
                    <w:rPr>
                      <w:rFonts w:ascii="Calibri" w:hAnsi="Calibri" w:cs="Calibri"/>
                      <w:color w:val="000000"/>
                      <w:sz w:val="18"/>
                      <w:szCs w:val="18"/>
                    </w:rPr>
                  </w:rPrChange>
                </w:rPr>
                <w:t>rc204</w:t>
              </w:r>
            </w:ins>
          </w:p>
        </w:tc>
        <w:tc>
          <w:tcPr>
            <w:tcW w:w="560" w:type="dxa"/>
            <w:tcBorders>
              <w:left w:val="single" w:sz="4" w:space="0" w:color="auto"/>
            </w:tcBorders>
            <w:tcPrChange w:id="16701" w:author="Στάθης Καπ" w:date="2023-03-03T06:26:00Z">
              <w:tcPr>
                <w:tcW w:w="560" w:type="dxa"/>
              </w:tcPr>
            </w:tcPrChange>
          </w:tcPr>
          <w:p w14:paraId="28BA3062" w14:textId="41D5735B" w:rsidR="00C87CFE" w:rsidRPr="00F665AE" w:rsidRDefault="00C87CFE" w:rsidP="00C87CFE">
            <w:pPr>
              <w:jc w:val="center"/>
              <w:rPr>
                <w:ins w:id="16702" w:author="Στάθης Καπ" w:date="2023-03-03T03:54:00Z"/>
                <w:sz w:val="16"/>
                <w:szCs w:val="16"/>
                <w:rPrChange w:id="16703" w:author="Στάθης Καπ" w:date="2023-03-03T03:55:00Z">
                  <w:rPr>
                    <w:ins w:id="16704" w:author="Στάθης Καπ" w:date="2023-03-03T03:54:00Z"/>
                    <w:sz w:val="18"/>
                    <w:szCs w:val="18"/>
                  </w:rPr>
                </w:rPrChange>
              </w:rPr>
            </w:pPr>
            <w:ins w:id="16705" w:author="Στάθης Καπ" w:date="2023-03-03T03:54:00Z">
              <w:r w:rsidRPr="00F665AE">
                <w:rPr>
                  <w:sz w:val="16"/>
                  <w:szCs w:val="16"/>
                  <w:rPrChange w:id="16706" w:author="Στάθης Καπ" w:date="2023-03-03T03:55:00Z">
                    <w:rPr>
                      <w:sz w:val="18"/>
                      <w:szCs w:val="18"/>
                    </w:rPr>
                  </w:rPrChange>
                </w:rPr>
                <w:t>1140</w:t>
              </w:r>
            </w:ins>
          </w:p>
        </w:tc>
        <w:tc>
          <w:tcPr>
            <w:tcW w:w="855" w:type="dxa"/>
            <w:tcPrChange w:id="16707" w:author="Στάθης Καπ" w:date="2023-03-03T06:26:00Z">
              <w:tcPr>
                <w:tcW w:w="855" w:type="dxa"/>
              </w:tcPr>
            </w:tcPrChange>
          </w:tcPr>
          <w:p w14:paraId="09DEF70C" w14:textId="34B7434D" w:rsidR="00C87CFE" w:rsidRPr="00F665AE" w:rsidRDefault="00C87CFE" w:rsidP="00C87CFE">
            <w:pPr>
              <w:jc w:val="center"/>
              <w:rPr>
                <w:ins w:id="16708" w:author="Στάθης Καπ" w:date="2023-03-03T03:54:00Z"/>
                <w:sz w:val="16"/>
                <w:szCs w:val="16"/>
                <w:rPrChange w:id="16709" w:author="Στάθης Καπ" w:date="2023-03-03T03:55:00Z">
                  <w:rPr>
                    <w:ins w:id="16710" w:author="Στάθης Καπ" w:date="2023-03-03T03:54:00Z"/>
                    <w:sz w:val="18"/>
                    <w:szCs w:val="18"/>
                  </w:rPr>
                </w:rPrChange>
              </w:rPr>
            </w:pPr>
            <w:ins w:id="16711" w:author="Στάθης Καπ" w:date="2023-03-03T03:54:00Z">
              <w:r w:rsidRPr="00F665AE">
                <w:rPr>
                  <w:sz w:val="16"/>
                  <w:szCs w:val="16"/>
                  <w:rPrChange w:id="16712" w:author="Στάθης Καπ" w:date="2023-03-03T03:55:00Z">
                    <w:rPr>
                      <w:sz w:val="18"/>
                      <w:szCs w:val="18"/>
                    </w:rPr>
                  </w:rPrChange>
                </w:rPr>
                <w:t>1117</w:t>
              </w:r>
            </w:ins>
          </w:p>
        </w:tc>
        <w:tc>
          <w:tcPr>
            <w:tcW w:w="544" w:type="dxa"/>
            <w:vAlign w:val="bottom"/>
            <w:tcPrChange w:id="16713" w:author="Στάθης Καπ" w:date="2023-03-03T06:26:00Z">
              <w:tcPr>
                <w:tcW w:w="544" w:type="dxa"/>
                <w:vAlign w:val="bottom"/>
              </w:tcPr>
            </w:tcPrChange>
          </w:tcPr>
          <w:p w14:paraId="49B839DC" w14:textId="759DA142" w:rsidR="00C87CFE" w:rsidRPr="00F665AE" w:rsidRDefault="00C87CFE" w:rsidP="00C87CFE">
            <w:pPr>
              <w:jc w:val="center"/>
              <w:rPr>
                <w:ins w:id="16714" w:author="Στάθης Καπ" w:date="2023-03-03T03:54:00Z"/>
                <w:rFonts w:ascii="Calibri" w:hAnsi="Calibri" w:cs="Calibri"/>
                <w:color w:val="000000"/>
                <w:sz w:val="16"/>
                <w:szCs w:val="16"/>
                <w:rPrChange w:id="16715" w:author="Στάθης Καπ" w:date="2023-03-03T03:55:00Z">
                  <w:rPr>
                    <w:ins w:id="16716" w:author="Στάθης Καπ" w:date="2023-03-03T03:54:00Z"/>
                    <w:rFonts w:ascii="Calibri" w:hAnsi="Calibri" w:cs="Calibri"/>
                    <w:color w:val="000000"/>
                    <w:sz w:val="18"/>
                    <w:szCs w:val="18"/>
                  </w:rPr>
                </w:rPrChange>
              </w:rPr>
            </w:pPr>
            <w:ins w:id="16717" w:author="Στάθης Καπ" w:date="2023-03-03T03:54:00Z">
              <w:r w:rsidRPr="00F665AE">
                <w:rPr>
                  <w:rFonts w:ascii="Calibri" w:hAnsi="Calibri" w:cs="Calibri"/>
                  <w:color w:val="000000"/>
                  <w:sz w:val="16"/>
                  <w:szCs w:val="16"/>
                  <w:rPrChange w:id="16718" w:author="Στάθης Καπ" w:date="2023-03-03T03:55:00Z">
                    <w:rPr>
                      <w:rFonts w:ascii="Calibri" w:hAnsi="Calibri" w:cs="Calibri"/>
                      <w:color w:val="000000"/>
                      <w:sz w:val="18"/>
                      <w:szCs w:val="18"/>
                    </w:rPr>
                  </w:rPrChange>
                </w:rPr>
                <w:t>1099</w:t>
              </w:r>
            </w:ins>
          </w:p>
        </w:tc>
        <w:tc>
          <w:tcPr>
            <w:tcW w:w="621" w:type="dxa"/>
            <w:vAlign w:val="bottom"/>
            <w:tcPrChange w:id="16719" w:author="Στάθης Καπ" w:date="2023-03-03T06:26:00Z">
              <w:tcPr>
                <w:tcW w:w="621" w:type="dxa"/>
                <w:vAlign w:val="bottom"/>
              </w:tcPr>
            </w:tcPrChange>
          </w:tcPr>
          <w:p w14:paraId="3B909719" w14:textId="3B405B56" w:rsidR="00C87CFE" w:rsidRPr="00F665AE" w:rsidRDefault="00C87CFE" w:rsidP="00C87CFE">
            <w:pPr>
              <w:jc w:val="center"/>
              <w:rPr>
                <w:ins w:id="16720" w:author="Στάθης Καπ" w:date="2023-03-03T03:54:00Z"/>
                <w:rFonts w:ascii="Calibri" w:hAnsi="Calibri" w:cs="Calibri"/>
                <w:color w:val="000000"/>
                <w:sz w:val="16"/>
                <w:szCs w:val="16"/>
                <w:rPrChange w:id="16721" w:author="Στάθης Καπ" w:date="2023-03-03T03:55:00Z">
                  <w:rPr>
                    <w:ins w:id="16722" w:author="Στάθης Καπ" w:date="2023-03-03T03:54:00Z"/>
                    <w:rFonts w:ascii="Calibri" w:hAnsi="Calibri" w:cs="Calibri"/>
                    <w:color w:val="000000"/>
                    <w:sz w:val="18"/>
                    <w:szCs w:val="18"/>
                  </w:rPr>
                </w:rPrChange>
              </w:rPr>
            </w:pPr>
            <w:ins w:id="16723" w:author="Στάθης Καπ" w:date="2023-03-03T03:54:00Z">
              <w:r w:rsidRPr="00F665AE">
                <w:rPr>
                  <w:rFonts w:ascii="Calibri" w:hAnsi="Calibri" w:cs="Calibri"/>
                  <w:color w:val="000000"/>
                  <w:sz w:val="16"/>
                  <w:szCs w:val="16"/>
                  <w:rPrChange w:id="16724" w:author="Στάθης Καπ" w:date="2023-03-03T03:55:00Z">
                    <w:rPr>
                      <w:rFonts w:ascii="Calibri" w:hAnsi="Calibri" w:cs="Calibri"/>
                      <w:color w:val="000000"/>
                      <w:sz w:val="18"/>
                      <w:szCs w:val="18"/>
                    </w:rPr>
                  </w:rPrChange>
                </w:rPr>
                <w:t>0.357</w:t>
              </w:r>
            </w:ins>
          </w:p>
        </w:tc>
        <w:tc>
          <w:tcPr>
            <w:tcW w:w="669" w:type="dxa"/>
            <w:vAlign w:val="center"/>
            <w:tcPrChange w:id="16725" w:author="Στάθης Καπ" w:date="2023-03-03T06:26:00Z">
              <w:tcPr>
                <w:tcW w:w="669" w:type="dxa"/>
                <w:vAlign w:val="center"/>
              </w:tcPr>
            </w:tcPrChange>
          </w:tcPr>
          <w:p w14:paraId="35015C52" w14:textId="60F8DBB1" w:rsidR="00C87CFE" w:rsidRPr="00F665AE" w:rsidRDefault="00C87CFE" w:rsidP="00C87CFE">
            <w:pPr>
              <w:jc w:val="center"/>
              <w:rPr>
                <w:ins w:id="16726" w:author="Στάθης Καπ" w:date="2023-03-03T03:54:00Z"/>
                <w:rFonts w:cstheme="minorHAnsi"/>
                <w:sz w:val="16"/>
                <w:szCs w:val="16"/>
              </w:rPr>
            </w:pPr>
            <w:ins w:id="16727" w:author="Στάθης Καπ" w:date="2023-03-03T06:18:00Z">
              <w:r>
                <w:rPr>
                  <w:rFonts w:ascii="Calibri" w:hAnsi="Calibri" w:cstheme="minorHAnsi"/>
                  <w:color w:val="000000"/>
                  <w:sz w:val="16"/>
                  <w:szCs w:val="16"/>
                </w:rPr>
                <w:t>3.6</w:t>
              </w:r>
            </w:ins>
          </w:p>
        </w:tc>
        <w:tc>
          <w:tcPr>
            <w:tcW w:w="543" w:type="dxa"/>
            <w:vAlign w:val="bottom"/>
            <w:tcPrChange w:id="16728" w:author="Στάθης Καπ" w:date="2023-03-03T06:26:00Z">
              <w:tcPr>
                <w:tcW w:w="543" w:type="dxa"/>
                <w:vAlign w:val="bottom"/>
              </w:tcPr>
            </w:tcPrChange>
          </w:tcPr>
          <w:p w14:paraId="103F7F26" w14:textId="2EFCBD8C" w:rsidR="00C87CFE" w:rsidRPr="00F665AE" w:rsidRDefault="00C87CFE" w:rsidP="00C87CFE">
            <w:pPr>
              <w:jc w:val="center"/>
              <w:rPr>
                <w:ins w:id="16729" w:author="Στάθης Καπ" w:date="2023-03-03T03:54:00Z"/>
                <w:rFonts w:ascii="Calibri" w:hAnsi="Calibri" w:cs="Calibri"/>
                <w:color w:val="000000"/>
                <w:sz w:val="16"/>
                <w:szCs w:val="16"/>
                <w:rPrChange w:id="16730" w:author="Στάθης Καπ" w:date="2023-03-03T03:55:00Z">
                  <w:rPr>
                    <w:ins w:id="16731" w:author="Στάθης Καπ" w:date="2023-03-03T03:54:00Z"/>
                    <w:rFonts w:ascii="Calibri" w:hAnsi="Calibri" w:cs="Calibri"/>
                    <w:color w:val="000000"/>
                    <w:sz w:val="18"/>
                    <w:szCs w:val="18"/>
                  </w:rPr>
                </w:rPrChange>
              </w:rPr>
            </w:pPr>
            <w:ins w:id="16732" w:author="Στάθης Καπ" w:date="2023-03-03T03:54:00Z">
              <w:r w:rsidRPr="00F665AE">
                <w:rPr>
                  <w:rFonts w:ascii="Calibri" w:hAnsi="Calibri" w:cs="Calibri"/>
                  <w:color w:val="000000"/>
                  <w:sz w:val="16"/>
                  <w:szCs w:val="16"/>
                  <w:rPrChange w:id="16733" w:author="Στάθης Καπ" w:date="2023-03-03T03:55:00Z">
                    <w:rPr>
                      <w:rFonts w:ascii="Calibri" w:hAnsi="Calibri" w:cs="Calibri"/>
                      <w:color w:val="000000"/>
                      <w:sz w:val="18"/>
                      <w:szCs w:val="18"/>
                    </w:rPr>
                  </w:rPrChange>
                </w:rPr>
                <w:t>1009</w:t>
              </w:r>
            </w:ins>
          </w:p>
        </w:tc>
        <w:tc>
          <w:tcPr>
            <w:tcW w:w="621" w:type="dxa"/>
            <w:vAlign w:val="bottom"/>
            <w:tcPrChange w:id="16734" w:author="Στάθης Καπ" w:date="2023-03-03T06:26:00Z">
              <w:tcPr>
                <w:tcW w:w="621" w:type="dxa"/>
                <w:vAlign w:val="bottom"/>
              </w:tcPr>
            </w:tcPrChange>
          </w:tcPr>
          <w:p w14:paraId="6EFD819C" w14:textId="31006C64" w:rsidR="00C87CFE" w:rsidRPr="00F665AE" w:rsidRDefault="00C87CFE" w:rsidP="00C87CFE">
            <w:pPr>
              <w:jc w:val="center"/>
              <w:rPr>
                <w:ins w:id="16735" w:author="Στάθης Καπ" w:date="2023-03-03T03:54:00Z"/>
                <w:rFonts w:ascii="Calibri" w:hAnsi="Calibri" w:cs="Calibri"/>
                <w:color w:val="000000"/>
                <w:sz w:val="16"/>
                <w:szCs w:val="16"/>
                <w:rPrChange w:id="16736" w:author="Στάθης Καπ" w:date="2023-03-03T03:55:00Z">
                  <w:rPr>
                    <w:ins w:id="16737" w:author="Στάθης Καπ" w:date="2023-03-03T03:54:00Z"/>
                    <w:rFonts w:ascii="Calibri" w:hAnsi="Calibri" w:cs="Calibri"/>
                    <w:color w:val="000000"/>
                    <w:sz w:val="18"/>
                    <w:szCs w:val="18"/>
                  </w:rPr>
                </w:rPrChange>
              </w:rPr>
            </w:pPr>
            <w:ins w:id="16738" w:author="Στάθης Καπ" w:date="2023-03-03T03:54:00Z">
              <w:r w:rsidRPr="00F665AE">
                <w:rPr>
                  <w:rFonts w:ascii="Calibri" w:hAnsi="Calibri" w:cs="Calibri"/>
                  <w:color w:val="000000"/>
                  <w:sz w:val="16"/>
                  <w:szCs w:val="16"/>
                  <w:rPrChange w:id="16739" w:author="Στάθης Καπ" w:date="2023-03-03T03:55:00Z">
                    <w:rPr>
                      <w:rFonts w:ascii="Calibri" w:hAnsi="Calibri" w:cs="Calibri"/>
                      <w:color w:val="000000"/>
                      <w:sz w:val="18"/>
                      <w:szCs w:val="18"/>
                    </w:rPr>
                  </w:rPrChange>
                </w:rPr>
                <w:t>0.32</w:t>
              </w:r>
            </w:ins>
          </w:p>
        </w:tc>
        <w:tc>
          <w:tcPr>
            <w:tcW w:w="669" w:type="dxa"/>
            <w:vAlign w:val="center"/>
            <w:tcPrChange w:id="16740" w:author="Στάθης Καπ" w:date="2023-03-03T06:26:00Z">
              <w:tcPr>
                <w:tcW w:w="669" w:type="dxa"/>
                <w:vAlign w:val="center"/>
              </w:tcPr>
            </w:tcPrChange>
          </w:tcPr>
          <w:p w14:paraId="0E622F57" w14:textId="2B888B40" w:rsidR="00C87CFE" w:rsidRPr="00F665AE" w:rsidRDefault="00C87CFE" w:rsidP="00C87CFE">
            <w:pPr>
              <w:jc w:val="center"/>
              <w:rPr>
                <w:ins w:id="16741" w:author="Στάθης Καπ" w:date="2023-03-03T03:54:00Z"/>
                <w:rFonts w:cstheme="minorHAnsi"/>
                <w:sz w:val="16"/>
                <w:szCs w:val="16"/>
              </w:rPr>
            </w:pPr>
            <w:ins w:id="16742" w:author="Στάθης Καπ" w:date="2023-03-03T06:18:00Z">
              <w:r>
                <w:rPr>
                  <w:rFonts w:ascii="Calibri" w:hAnsi="Calibri" w:cstheme="minorHAnsi"/>
                  <w:color w:val="000000"/>
                  <w:sz w:val="16"/>
                  <w:szCs w:val="16"/>
                </w:rPr>
                <w:t>8.19</w:t>
              </w:r>
            </w:ins>
          </w:p>
        </w:tc>
        <w:tc>
          <w:tcPr>
            <w:tcW w:w="508" w:type="dxa"/>
            <w:vAlign w:val="bottom"/>
            <w:tcPrChange w:id="16743" w:author="Στάθης Καπ" w:date="2023-03-03T06:26:00Z">
              <w:tcPr>
                <w:tcW w:w="508" w:type="dxa"/>
                <w:vAlign w:val="bottom"/>
              </w:tcPr>
            </w:tcPrChange>
          </w:tcPr>
          <w:p w14:paraId="67BEE535" w14:textId="784B0B92" w:rsidR="00C87CFE" w:rsidRPr="00F665AE" w:rsidRDefault="00C87CFE" w:rsidP="00C87CFE">
            <w:pPr>
              <w:jc w:val="center"/>
              <w:rPr>
                <w:ins w:id="16744" w:author="Στάθης Καπ" w:date="2023-03-03T03:54:00Z"/>
                <w:rFonts w:ascii="Calibri" w:hAnsi="Calibri" w:cs="Calibri"/>
                <w:color w:val="000000"/>
                <w:sz w:val="16"/>
                <w:szCs w:val="16"/>
                <w:rPrChange w:id="16745" w:author="Στάθης Καπ" w:date="2023-03-03T03:55:00Z">
                  <w:rPr>
                    <w:ins w:id="16746" w:author="Στάθης Καπ" w:date="2023-03-03T03:54:00Z"/>
                    <w:rFonts w:ascii="Calibri" w:hAnsi="Calibri" w:cs="Calibri"/>
                    <w:color w:val="000000"/>
                    <w:sz w:val="18"/>
                    <w:szCs w:val="18"/>
                  </w:rPr>
                </w:rPrChange>
              </w:rPr>
            </w:pPr>
            <w:ins w:id="16747" w:author="Στάθης Καπ" w:date="2023-03-03T03:54:00Z">
              <w:r w:rsidRPr="00F665AE">
                <w:rPr>
                  <w:rFonts w:ascii="Calibri" w:hAnsi="Calibri" w:cs="Calibri"/>
                  <w:color w:val="000000"/>
                  <w:sz w:val="16"/>
                  <w:szCs w:val="16"/>
                  <w:rPrChange w:id="16748" w:author="Στάθης Καπ" w:date="2023-03-03T03:55:00Z">
                    <w:rPr>
                      <w:rFonts w:ascii="Calibri" w:hAnsi="Calibri" w:cs="Calibri"/>
                      <w:color w:val="000000"/>
                      <w:sz w:val="18"/>
                      <w:szCs w:val="18"/>
                    </w:rPr>
                  </w:rPrChange>
                </w:rPr>
                <w:t>1023</w:t>
              </w:r>
            </w:ins>
          </w:p>
        </w:tc>
        <w:tc>
          <w:tcPr>
            <w:tcW w:w="541" w:type="dxa"/>
            <w:vAlign w:val="bottom"/>
            <w:tcPrChange w:id="16749" w:author="Στάθης Καπ" w:date="2023-03-03T06:26:00Z">
              <w:tcPr>
                <w:tcW w:w="541" w:type="dxa"/>
                <w:vAlign w:val="bottom"/>
              </w:tcPr>
            </w:tcPrChange>
          </w:tcPr>
          <w:p w14:paraId="216C22D5" w14:textId="7207D8AC" w:rsidR="00C87CFE" w:rsidRPr="00F665AE" w:rsidRDefault="00C87CFE" w:rsidP="00C87CFE">
            <w:pPr>
              <w:jc w:val="center"/>
              <w:rPr>
                <w:ins w:id="16750" w:author="Στάθης Καπ" w:date="2023-03-03T03:54:00Z"/>
                <w:rFonts w:ascii="Calibri" w:hAnsi="Calibri" w:cs="Calibri"/>
                <w:color w:val="000000"/>
                <w:sz w:val="16"/>
                <w:szCs w:val="16"/>
                <w:rPrChange w:id="16751" w:author="Στάθης Καπ" w:date="2023-03-03T03:55:00Z">
                  <w:rPr>
                    <w:ins w:id="16752" w:author="Στάθης Καπ" w:date="2023-03-03T03:54:00Z"/>
                    <w:rFonts w:ascii="Calibri" w:hAnsi="Calibri" w:cs="Calibri"/>
                    <w:color w:val="000000"/>
                    <w:sz w:val="18"/>
                    <w:szCs w:val="18"/>
                  </w:rPr>
                </w:rPrChange>
              </w:rPr>
            </w:pPr>
            <w:ins w:id="16753" w:author="Στάθης Καπ" w:date="2023-03-03T03:54:00Z">
              <w:r w:rsidRPr="00F665AE">
                <w:rPr>
                  <w:rFonts w:ascii="Calibri" w:hAnsi="Calibri" w:cs="Calibri"/>
                  <w:color w:val="000000"/>
                  <w:sz w:val="16"/>
                  <w:szCs w:val="16"/>
                  <w:rPrChange w:id="16754" w:author="Στάθης Καπ" w:date="2023-03-03T03:55:00Z">
                    <w:rPr>
                      <w:rFonts w:ascii="Calibri" w:hAnsi="Calibri" w:cs="Calibri"/>
                      <w:color w:val="000000"/>
                      <w:sz w:val="18"/>
                      <w:szCs w:val="18"/>
                    </w:rPr>
                  </w:rPrChange>
                </w:rPr>
                <w:t>0.381</w:t>
              </w:r>
            </w:ins>
          </w:p>
        </w:tc>
        <w:tc>
          <w:tcPr>
            <w:tcW w:w="589" w:type="dxa"/>
            <w:vAlign w:val="center"/>
            <w:tcPrChange w:id="16755" w:author="Στάθης Καπ" w:date="2023-03-03T06:26:00Z">
              <w:tcPr>
                <w:tcW w:w="589" w:type="dxa"/>
                <w:vAlign w:val="center"/>
              </w:tcPr>
            </w:tcPrChange>
          </w:tcPr>
          <w:p w14:paraId="4C811387" w14:textId="03DD6298" w:rsidR="00C87CFE" w:rsidRPr="00F665AE" w:rsidRDefault="00C87CFE" w:rsidP="00C87CFE">
            <w:pPr>
              <w:jc w:val="center"/>
              <w:rPr>
                <w:ins w:id="16756" w:author="Στάθης Καπ" w:date="2023-03-03T03:54:00Z"/>
                <w:rFonts w:cstheme="minorHAnsi"/>
                <w:sz w:val="16"/>
                <w:szCs w:val="16"/>
              </w:rPr>
            </w:pPr>
            <w:ins w:id="16757" w:author="Στάθης Καπ" w:date="2023-03-03T06:18:00Z">
              <w:r>
                <w:rPr>
                  <w:rFonts w:ascii="Calibri" w:hAnsi="Calibri" w:cstheme="minorHAnsi"/>
                  <w:color w:val="000000"/>
                  <w:sz w:val="16"/>
                  <w:szCs w:val="16"/>
                </w:rPr>
                <w:t>6.92</w:t>
              </w:r>
            </w:ins>
          </w:p>
        </w:tc>
        <w:tc>
          <w:tcPr>
            <w:tcW w:w="463" w:type="dxa"/>
            <w:vAlign w:val="bottom"/>
            <w:tcPrChange w:id="16758" w:author="Στάθης Καπ" w:date="2023-03-03T06:26:00Z">
              <w:tcPr>
                <w:tcW w:w="463" w:type="dxa"/>
                <w:vAlign w:val="bottom"/>
              </w:tcPr>
            </w:tcPrChange>
          </w:tcPr>
          <w:p w14:paraId="0ED70D32" w14:textId="32102969" w:rsidR="00C87CFE" w:rsidRPr="00F665AE" w:rsidRDefault="00C87CFE" w:rsidP="00C87CFE">
            <w:pPr>
              <w:jc w:val="center"/>
              <w:rPr>
                <w:ins w:id="16759" w:author="Στάθης Καπ" w:date="2023-03-03T03:54:00Z"/>
                <w:rFonts w:ascii="Calibri" w:hAnsi="Calibri" w:cs="Calibri"/>
                <w:color w:val="000000"/>
                <w:sz w:val="16"/>
                <w:szCs w:val="16"/>
                <w:rPrChange w:id="16760" w:author="Στάθης Καπ" w:date="2023-03-03T03:55:00Z">
                  <w:rPr>
                    <w:ins w:id="16761" w:author="Στάθης Καπ" w:date="2023-03-03T03:54:00Z"/>
                    <w:rFonts w:ascii="Calibri" w:hAnsi="Calibri" w:cs="Calibri"/>
                    <w:color w:val="000000"/>
                    <w:sz w:val="18"/>
                    <w:szCs w:val="18"/>
                  </w:rPr>
                </w:rPrChange>
              </w:rPr>
            </w:pPr>
            <w:ins w:id="16762" w:author="Στάθης Καπ" w:date="2023-03-03T03:54:00Z">
              <w:r w:rsidRPr="00F665AE">
                <w:rPr>
                  <w:rFonts w:ascii="Calibri" w:hAnsi="Calibri" w:cs="Calibri"/>
                  <w:color w:val="000000"/>
                  <w:sz w:val="16"/>
                  <w:szCs w:val="16"/>
                  <w:rPrChange w:id="16763" w:author="Στάθης Καπ" w:date="2023-03-03T03:55:00Z">
                    <w:rPr>
                      <w:rFonts w:ascii="Calibri" w:hAnsi="Calibri" w:cs="Calibri"/>
                      <w:color w:val="000000"/>
                      <w:sz w:val="18"/>
                      <w:szCs w:val="18"/>
                    </w:rPr>
                  </w:rPrChange>
                </w:rPr>
                <w:t>982</w:t>
              </w:r>
            </w:ins>
          </w:p>
        </w:tc>
        <w:tc>
          <w:tcPr>
            <w:tcW w:w="541" w:type="dxa"/>
            <w:vAlign w:val="bottom"/>
            <w:tcPrChange w:id="16764" w:author="Στάθης Καπ" w:date="2023-03-03T06:26:00Z">
              <w:tcPr>
                <w:tcW w:w="541" w:type="dxa"/>
                <w:vAlign w:val="bottom"/>
              </w:tcPr>
            </w:tcPrChange>
          </w:tcPr>
          <w:p w14:paraId="6B21E0E6" w14:textId="31115C6A" w:rsidR="00C87CFE" w:rsidRPr="00F665AE" w:rsidRDefault="00C87CFE" w:rsidP="00C87CFE">
            <w:pPr>
              <w:jc w:val="center"/>
              <w:rPr>
                <w:ins w:id="16765" w:author="Στάθης Καπ" w:date="2023-03-03T03:54:00Z"/>
                <w:rFonts w:ascii="Calibri" w:hAnsi="Calibri" w:cs="Calibri"/>
                <w:color w:val="000000"/>
                <w:sz w:val="16"/>
                <w:szCs w:val="16"/>
                <w:rPrChange w:id="16766" w:author="Στάθης Καπ" w:date="2023-03-03T03:55:00Z">
                  <w:rPr>
                    <w:ins w:id="16767" w:author="Στάθης Καπ" w:date="2023-03-03T03:54:00Z"/>
                    <w:rFonts w:ascii="Calibri" w:hAnsi="Calibri" w:cs="Calibri"/>
                    <w:color w:val="000000"/>
                    <w:sz w:val="18"/>
                    <w:szCs w:val="18"/>
                  </w:rPr>
                </w:rPrChange>
              </w:rPr>
            </w:pPr>
            <w:ins w:id="16768" w:author="Στάθης Καπ" w:date="2023-03-03T03:54:00Z">
              <w:r w:rsidRPr="00F665AE">
                <w:rPr>
                  <w:rFonts w:ascii="Calibri" w:hAnsi="Calibri" w:cs="Calibri"/>
                  <w:color w:val="000000"/>
                  <w:sz w:val="16"/>
                  <w:szCs w:val="16"/>
                  <w:rPrChange w:id="16769" w:author="Στάθης Καπ" w:date="2023-03-03T03:55:00Z">
                    <w:rPr>
                      <w:rFonts w:ascii="Calibri" w:hAnsi="Calibri" w:cs="Calibri"/>
                      <w:color w:val="000000"/>
                      <w:sz w:val="18"/>
                      <w:szCs w:val="18"/>
                    </w:rPr>
                  </w:rPrChange>
                </w:rPr>
                <w:t>0.245</w:t>
              </w:r>
            </w:ins>
          </w:p>
        </w:tc>
        <w:tc>
          <w:tcPr>
            <w:tcW w:w="589" w:type="dxa"/>
            <w:vAlign w:val="center"/>
            <w:tcPrChange w:id="16770" w:author="Στάθης Καπ" w:date="2023-03-03T06:26:00Z">
              <w:tcPr>
                <w:tcW w:w="589" w:type="dxa"/>
                <w:vAlign w:val="center"/>
              </w:tcPr>
            </w:tcPrChange>
          </w:tcPr>
          <w:p w14:paraId="0DBDB811" w14:textId="7A725BDA" w:rsidR="00C87CFE" w:rsidRPr="00F665AE" w:rsidRDefault="00C87CFE" w:rsidP="00C87CFE">
            <w:pPr>
              <w:jc w:val="center"/>
              <w:rPr>
                <w:ins w:id="16771" w:author="Στάθης Καπ" w:date="2023-03-03T03:54:00Z"/>
                <w:rFonts w:cstheme="minorHAnsi"/>
                <w:sz w:val="16"/>
                <w:szCs w:val="16"/>
              </w:rPr>
            </w:pPr>
            <w:ins w:id="16772" w:author="Στάθης Καπ" w:date="2023-03-03T06:19:00Z">
              <w:r>
                <w:rPr>
                  <w:rFonts w:ascii="Calibri" w:hAnsi="Calibri" w:cstheme="minorHAnsi"/>
                  <w:color w:val="000000"/>
                  <w:sz w:val="16"/>
                  <w:szCs w:val="16"/>
                </w:rPr>
                <w:t>10.65</w:t>
              </w:r>
            </w:ins>
          </w:p>
        </w:tc>
      </w:tr>
      <w:tr w:rsidR="00C87CFE" w:rsidRPr="00BB05AC" w14:paraId="7B57C4C3" w14:textId="77777777" w:rsidTr="00F03C40">
        <w:tblPrEx>
          <w:tblW w:w="0" w:type="auto"/>
          <w:tblBorders>
            <w:insideH w:val="none" w:sz="0" w:space="0" w:color="auto"/>
            <w:insideV w:val="none" w:sz="0" w:space="0" w:color="auto"/>
          </w:tblBorders>
          <w:tblCellMar>
            <w:left w:w="0" w:type="dxa"/>
            <w:right w:w="0" w:type="dxa"/>
          </w:tblCellMar>
          <w:tblPrExChange w:id="1677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774" w:author="Στάθης Καπ" w:date="2023-03-03T03:54:00Z"/>
        </w:trPr>
        <w:tc>
          <w:tcPr>
            <w:tcW w:w="515" w:type="dxa"/>
            <w:tcBorders>
              <w:top w:val="nil"/>
              <w:bottom w:val="nil"/>
              <w:right w:val="single" w:sz="4" w:space="0" w:color="auto"/>
            </w:tcBorders>
            <w:shd w:val="clear" w:color="auto" w:fill="E7E6E6" w:themeFill="background2"/>
            <w:vAlign w:val="bottom"/>
            <w:tcPrChange w:id="16775" w:author="Στάθης Καπ" w:date="2023-03-03T06:26:00Z">
              <w:tcPr>
                <w:tcW w:w="515" w:type="dxa"/>
                <w:vAlign w:val="bottom"/>
              </w:tcPr>
            </w:tcPrChange>
          </w:tcPr>
          <w:p w14:paraId="77D1045F" w14:textId="02131BFD" w:rsidR="00C87CFE" w:rsidRPr="00F665AE" w:rsidRDefault="00C87CFE" w:rsidP="00C87CFE">
            <w:pPr>
              <w:jc w:val="center"/>
              <w:rPr>
                <w:ins w:id="16776" w:author="Στάθης Καπ" w:date="2023-03-03T03:54:00Z"/>
                <w:rFonts w:ascii="Calibri" w:hAnsi="Calibri" w:cs="Calibri"/>
                <w:color w:val="000000"/>
                <w:sz w:val="16"/>
                <w:szCs w:val="16"/>
                <w:rPrChange w:id="16777" w:author="Στάθης Καπ" w:date="2023-03-03T03:55:00Z">
                  <w:rPr>
                    <w:ins w:id="16778" w:author="Στάθης Καπ" w:date="2023-03-03T03:54:00Z"/>
                    <w:rFonts w:ascii="Calibri" w:hAnsi="Calibri" w:cs="Calibri"/>
                    <w:color w:val="000000"/>
                    <w:sz w:val="18"/>
                    <w:szCs w:val="18"/>
                  </w:rPr>
                </w:rPrChange>
              </w:rPr>
            </w:pPr>
            <w:ins w:id="16779" w:author="Στάθης Καπ" w:date="2023-03-03T03:54:00Z">
              <w:r w:rsidRPr="00F665AE">
                <w:rPr>
                  <w:rFonts w:ascii="Calibri" w:hAnsi="Calibri" w:cs="Calibri"/>
                  <w:color w:val="000000"/>
                  <w:sz w:val="16"/>
                  <w:szCs w:val="16"/>
                  <w:rPrChange w:id="16780" w:author="Στάθης Καπ" w:date="2023-03-03T03:55:00Z">
                    <w:rPr>
                      <w:rFonts w:ascii="Calibri" w:hAnsi="Calibri" w:cs="Calibri"/>
                      <w:color w:val="000000"/>
                      <w:sz w:val="18"/>
                      <w:szCs w:val="18"/>
                    </w:rPr>
                  </w:rPrChange>
                </w:rPr>
                <w:t>rc205</w:t>
              </w:r>
            </w:ins>
          </w:p>
        </w:tc>
        <w:tc>
          <w:tcPr>
            <w:tcW w:w="560" w:type="dxa"/>
            <w:tcBorders>
              <w:left w:val="single" w:sz="4" w:space="0" w:color="auto"/>
            </w:tcBorders>
            <w:tcPrChange w:id="16781" w:author="Στάθης Καπ" w:date="2023-03-03T06:26:00Z">
              <w:tcPr>
                <w:tcW w:w="560" w:type="dxa"/>
              </w:tcPr>
            </w:tcPrChange>
          </w:tcPr>
          <w:p w14:paraId="28A1A494" w14:textId="32256558" w:rsidR="00C87CFE" w:rsidRPr="00F665AE" w:rsidRDefault="00C87CFE" w:rsidP="00C87CFE">
            <w:pPr>
              <w:jc w:val="center"/>
              <w:rPr>
                <w:ins w:id="16782" w:author="Στάθης Καπ" w:date="2023-03-03T03:54:00Z"/>
                <w:sz w:val="16"/>
                <w:szCs w:val="16"/>
                <w:rPrChange w:id="16783" w:author="Στάθης Καπ" w:date="2023-03-03T03:55:00Z">
                  <w:rPr>
                    <w:ins w:id="16784" w:author="Στάθης Καπ" w:date="2023-03-03T03:54:00Z"/>
                    <w:sz w:val="18"/>
                    <w:szCs w:val="18"/>
                  </w:rPr>
                </w:rPrChange>
              </w:rPr>
            </w:pPr>
            <w:ins w:id="16785" w:author="Στάθης Καπ" w:date="2023-03-03T03:54:00Z">
              <w:r w:rsidRPr="00F665AE">
                <w:rPr>
                  <w:sz w:val="16"/>
                  <w:szCs w:val="16"/>
                  <w:rPrChange w:id="16786" w:author="Στάθης Καπ" w:date="2023-03-03T03:55:00Z">
                    <w:rPr>
                      <w:sz w:val="18"/>
                      <w:szCs w:val="18"/>
                    </w:rPr>
                  </w:rPrChange>
                </w:rPr>
                <w:t>859</w:t>
              </w:r>
            </w:ins>
          </w:p>
        </w:tc>
        <w:tc>
          <w:tcPr>
            <w:tcW w:w="855" w:type="dxa"/>
            <w:tcPrChange w:id="16787" w:author="Στάθης Καπ" w:date="2023-03-03T06:26:00Z">
              <w:tcPr>
                <w:tcW w:w="855" w:type="dxa"/>
              </w:tcPr>
            </w:tcPrChange>
          </w:tcPr>
          <w:p w14:paraId="5C33832D" w14:textId="5FADAFCB" w:rsidR="00C87CFE" w:rsidRPr="00F665AE" w:rsidRDefault="00C87CFE" w:rsidP="00C87CFE">
            <w:pPr>
              <w:jc w:val="center"/>
              <w:rPr>
                <w:ins w:id="16788" w:author="Στάθης Καπ" w:date="2023-03-03T03:54:00Z"/>
                <w:sz w:val="16"/>
                <w:szCs w:val="16"/>
                <w:rPrChange w:id="16789" w:author="Στάθης Καπ" w:date="2023-03-03T03:55:00Z">
                  <w:rPr>
                    <w:ins w:id="16790" w:author="Στάθης Καπ" w:date="2023-03-03T03:54:00Z"/>
                    <w:sz w:val="18"/>
                    <w:szCs w:val="18"/>
                  </w:rPr>
                </w:rPrChange>
              </w:rPr>
            </w:pPr>
            <w:ins w:id="16791" w:author="Στάθης Καπ" w:date="2023-03-03T03:54:00Z">
              <w:r w:rsidRPr="00F665AE">
                <w:rPr>
                  <w:sz w:val="16"/>
                  <w:szCs w:val="16"/>
                  <w:rPrChange w:id="16792" w:author="Στάθης Καπ" w:date="2023-03-03T03:55:00Z">
                    <w:rPr>
                      <w:sz w:val="18"/>
                      <w:szCs w:val="18"/>
                    </w:rPr>
                  </w:rPrChange>
                </w:rPr>
                <w:t>840</w:t>
              </w:r>
            </w:ins>
          </w:p>
        </w:tc>
        <w:tc>
          <w:tcPr>
            <w:tcW w:w="544" w:type="dxa"/>
            <w:vAlign w:val="bottom"/>
            <w:tcPrChange w:id="16793" w:author="Στάθης Καπ" w:date="2023-03-03T06:26:00Z">
              <w:tcPr>
                <w:tcW w:w="544" w:type="dxa"/>
                <w:vAlign w:val="bottom"/>
              </w:tcPr>
            </w:tcPrChange>
          </w:tcPr>
          <w:p w14:paraId="3F3C4524" w14:textId="253DF2E3" w:rsidR="00C87CFE" w:rsidRPr="00F665AE" w:rsidRDefault="00C87CFE" w:rsidP="00C87CFE">
            <w:pPr>
              <w:jc w:val="center"/>
              <w:rPr>
                <w:ins w:id="16794" w:author="Στάθης Καπ" w:date="2023-03-03T03:54:00Z"/>
                <w:rFonts w:ascii="Calibri" w:hAnsi="Calibri" w:cs="Calibri"/>
                <w:color w:val="000000"/>
                <w:sz w:val="16"/>
                <w:szCs w:val="16"/>
                <w:rPrChange w:id="16795" w:author="Στάθης Καπ" w:date="2023-03-03T03:55:00Z">
                  <w:rPr>
                    <w:ins w:id="16796" w:author="Στάθης Καπ" w:date="2023-03-03T03:54:00Z"/>
                    <w:rFonts w:ascii="Calibri" w:hAnsi="Calibri" w:cs="Calibri"/>
                    <w:color w:val="000000"/>
                    <w:sz w:val="18"/>
                    <w:szCs w:val="18"/>
                  </w:rPr>
                </w:rPrChange>
              </w:rPr>
            </w:pPr>
            <w:ins w:id="16797" w:author="Στάθης Καπ" w:date="2023-03-03T03:54:00Z">
              <w:r w:rsidRPr="00F665AE">
                <w:rPr>
                  <w:rFonts w:ascii="Calibri" w:hAnsi="Calibri" w:cs="Calibri"/>
                  <w:color w:val="000000"/>
                  <w:sz w:val="16"/>
                  <w:szCs w:val="16"/>
                  <w:rPrChange w:id="16798" w:author="Στάθης Καπ" w:date="2023-03-03T03:55:00Z">
                    <w:rPr>
                      <w:rFonts w:ascii="Calibri" w:hAnsi="Calibri" w:cs="Calibri"/>
                      <w:color w:val="000000"/>
                      <w:sz w:val="18"/>
                      <w:szCs w:val="18"/>
                    </w:rPr>
                  </w:rPrChange>
                </w:rPr>
                <w:t>819</w:t>
              </w:r>
            </w:ins>
          </w:p>
        </w:tc>
        <w:tc>
          <w:tcPr>
            <w:tcW w:w="621" w:type="dxa"/>
            <w:vAlign w:val="bottom"/>
            <w:tcPrChange w:id="16799" w:author="Στάθης Καπ" w:date="2023-03-03T06:26:00Z">
              <w:tcPr>
                <w:tcW w:w="621" w:type="dxa"/>
                <w:vAlign w:val="bottom"/>
              </w:tcPr>
            </w:tcPrChange>
          </w:tcPr>
          <w:p w14:paraId="06355039" w14:textId="549BB6C5" w:rsidR="00C87CFE" w:rsidRPr="00F665AE" w:rsidRDefault="00C87CFE" w:rsidP="00C87CFE">
            <w:pPr>
              <w:jc w:val="center"/>
              <w:rPr>
                <w:ins w:id="16800" w:author="Στάθης Καπ" w:date="2023-03-03T03:54:00Z"/>
                <w:rFonts w:ascii="Calibri" w:hAnsi="Calibri" w:cs="Calibri"/>
                <w:color w:val="000000"/>
                <w:sz w:val="16"/>
                <w:szCs w:val="16"/>
                <w:rPrChange w:id="16801" w:author="Στάθης Καπ" w:date="2023-03-03T03:55:00Z">
                  <w:rPr>
                    <w:ins w:id="16802" w:author="Στάθης Καπ" w:date="2023-03-03T03:54:00Z"/>
                    <w:rFonts w:ascii="Calibri" w:hAnsi="Calibri" w:cs="Calibri"/>
                    <w:color w:val="000000"/>
                    <w:sz w:val="18"/>
                    <w:szCs w:val="18"/>
                  </w:rPr>
                </w:rPrChange>
              </w:rPr>
            </w:pPr>
            <w:ins w:id="16803" w:author="Στάθης Καπ" w:date="2023-03-03T03:54:00Z">
              <w:r w:rsidRPr="00F665AE">
                <w:rPr>
                  <w:rFonts w:ascii="Calibri" w:hAnsi="Calibri" w:cs="Calibri"/>
                  <w:color w:val="000000"/>
                  <w:sz w:val="16"/>
                  <w:szCs w:val="16"/>
                  <w:rPrChange w:id="16804" w:author="Στάθης Καπ" w:date="2023-03-03T03:55:00Z">
                    <w:rPr>
                      <w:rFonts w:ascii="Calibri" w:hAnsi="Calibri" w:cs="Calibri"/>
                      <w:color w:val="000000"/>
                      <w:sz w:val="18"/>
                      <w:szCs w:val="18"/>
                    </w:rPr>
                  </w:rPrChange>
                </w:rPr>
                <w:t>0.377</w:t>
              </w:r>
            </w:ins>
          </w:p>
        </w:tc>
        <w:tc>
          <w:tcPr>
            <w:tcW w:w="669" w:type="dxa"/>
            <w:vAlign w:val="center"/>
            <w:tcPrChange w:id="16805" w:author="Στάθης Καπ" w:date="2023-03-03T06:26:00Z">
              <w:tcPr>
                <w:tcW w:w="669" w:type="dxa"/>
                <w:vAlign w:val="center"/>
              </w:tcPr>
            </w:tcPrChange>
          </w:tcPr>
          <w:p w14:paraId="46533B87" w14:textId="4610F103" w:rsidR="00C87CFE" w:rsidRPr="00F665AE" w:rsidRDefault="00C87CFE" w:rsidP="00C87CFE">
            <w:pPr>
              <w:jc w:val="center"/>
              <w:rPr>
                <w:ins w:id="16806" w:author="Στάθης Καπ" w:date="2023-03-03T03:54:00Z"/>
                <w:rFonts w:cstheme="minorHAnsi"/>
                <w:sz w:val="16"/>
                <w:szCs w:val="16"/>
              </w:rPr>
            </w:pPr>
            <w:ins w:id="16807" w:author="Στάθης Καπ" w:date="2023-03-03T06:18:00Z">
              <w:r>
                <w:rPr>
                  <w:rFonts w:ascii="Calibri" w:hAnsi="Calibri" w:cstheme="minorHAnsi"/>
                  <w:color w:val="000000"/>
                  <w:sz w:val="16"/>
                  <w:szCs w:val="16"/>
                </w:rPr>
                <w:t>4.66</w:t>
              </w:r>
            </w:ins>
          </w:p>
        </w:tc>
        <w:tc>
          <w:tcPr>
            <w:tcW w:w="543" w:type="dxa"/>
            <w:vAlign w:val="bottom"/>
            <w:tcPrChange w:id="16808" w:author="Στάθης Καπ" w:date="2023-03-03T06:26:00Z">
              <w:tcPr>
                <w:tcW w:w="543" w:type="dxa"/>
                <w:vAlign w:val="bottom"/>
              </w:tcPr>
            </w:tcPrChange>
          </w:tcPr>
          <w:p w14:paraId="021F72F4" w14:textId="74BF8844" w:rsidR="00C87CFE" w:rsidRPr="00F665AE" w:rsidRDefault="00C87CFE" w:rsidP="00C87CFE">
            <w:pPr>
              <w:jc w:val="center"/>
              <w:rPr>
                <w:ins w:id="16809" w:author="Στάθης Καπ" w:date="2023-03-03T03:54:00Z"/>
                <w:rFonts w:ascii="Calibri" w:hAnsi="Calibri" w:cs="Calibri"/>
                <w:color w:val="000000"/>
                <w:sz w:val="16"/>
                <w:szCs w:val="16"/>
                <w:rPrChange w:id="16810" w:author="Στάθης Καπ" w:date="2023-03-03T03:55:00Z">
                  <w:rPr>
                    <w:ins w:id="16811" w:author="Στάθης Καπ" w:date="2023-03-03T03:54:00Z"/>
                    <w:rFonts w:ascii="Calibri" w:hAnsi="Calibri" w:cs="Calibri"/>
                    <w:color w:val="000000"/>
                    <w:sz w:val="18"/>
                    <w:szCs w:val="18"/>
                  </w:rPr>
                </w:rPrChange>
              </w:rPr>
            </w:pPr>
            <w:ins w:id="16812" w:author="Στάθης Καπ" w:date="2023-03-03T03:54:00Z">
              <w:r w:rsidRPr="00F665AE">
                <w:rPr>
                  <w:rFonts w:ascii="Calibri" w:hAnsi="Calibri" w:cs="Calibri"/>
                  <w:color w:val="000000"/>
                  <w:sz w:val="16"/>
                  <w:szCs w:val="16"/>
                  <w:rPrChange w:id="16813" w:author="Στάθης Καπ" w:date="2023-03-03T03:55:00Z">
                    <w:rPr>
                      <w:rFonts w:ascii="Calibri" w:hAnsi="Calibri" w:cs="Calibri"/>
                      <w:color w:val="000000"/>
                      <w:sz w:val="18"/>
                      <w:szCs w:val="18"/>
                    </w:rPr>
                  </w:rPrChange>
                </w:rPr>
                <w:t>813</w:t>
              </w:r>
            </w:ins>
          </w:p>
        </w:tc>
        <w:tc>
          <w:tcPr>
            <w:tcW w:w="621" w:type="dxa"/>
            <w:vAlign w:val="bottom"/>
            <w:tcPrChange w:id="16814" w:author="Στάθης Καπ" w:date="2023-03-03T06:26:00Z">
              <w:tcPr>
                <w:tcW w:w="621" w:type="dxa"/>
                <w:vAlign w:val="bottom"/>
              </w:tcPr>
            </w:tcPrChange>
          </w:tcPr>
          <w:p w14:paraId="0B89A401" w14:textId="72DB9DB3" w:rsidR="00C87CFE" w:rsidRPr="00F665AE" w:rsidRDefault="00C87CFE" w:rsidP="00C87CFE">
            <w:pPr>
              <w:jc w:val="center"/>
              <w:rPr>
                <w:ins w:id="16815" w:author="Στάθης Καπ" w:date="2023-03-03T03:54:00Z"/>
                <w:rFonts w:ascii="Calibri" w:hAnsi="Calibri" w:cs="Calibri"/>
                <w:color w:val="000000"/>
                <w:sz w:val="16"/>
                <w:szCs w:val="16"/>
                <w:rPrChange w:id="16816" w:author="Στάθης Καπ" w:date="2023-03-03T03:55:00Z">
                  <w:rPr>
                    <w:ins w:id="16817" w:author="Στάθης Καπ" w:date="2023-03-03T03:54:00Z"/>
                    <w:rFonts w:ascii="Calibri" w:hAnsi="Calibri" w:cs="Calibri"/>
                    <w:color w:val="000000"/>
                    <w:sz w:val="18"/>
                    <w:szCs w:val="18"/>
                  </w:rPr>
                </w:rPrChange>
              </w:rPr>
            </w:pPr>
            <w:ins w:id="16818" w:author="Στάθης Καπ" w:date="2023-03-03T03:54:00Z">
              <w:r w:rsidRPr="00F665AE">
                <w:rPr>
                  <w:rFonts w:ascii="Calibri" w:hAnsi="Calibri" w:cs="Calibri"/>
                  <w:color w:val="000000"/>
                  <w:sz w:val="16"/>
                  <w:szCs w:val="16"/>
                  <w:rPrChange w:id="16819" w:author="Στάθης Καπ" w:date="2023-03-03T03:55:00Z">
                    <w:rPr>
                      <w:rFonts w:ascii="Calibri" w:hAnsi="Calibri" w:cs="Calibri"/>
                      <w:color w:val="000000"/>
                      <w:sz w:val="18"/>
                      <w:szCs w:val="18"/>
                    </w:rPr>
                  </w:rPrChange>
                </w:rPr>
                <w:t>0.251</w:t>
              </w:r>
            </w:ins>
          </w:p>
        </w:tc>
        <w:tc>
          <w:tcPr>
            <w:tcW w:w="669" w:type="dxa"/>
            <w:vAlign w:val="center"/>
            <w:tcPrChange w:id="16820" w:author="Στάθης Καπ" w:date="2023-03-03T06:26:00Z">
              <w:tcPr>
                <w:tcW w:w="669" w:type="dxa"/>
                <w:vAlign w:val="center"/>
              </w:tcPr>
            </w:tcPrChange>
          </w:tcPr>
          <w:p w14:paraId="3A657808" w14:textId="3052E287" w:rsidR="00C87CFE" w:rsidRPr="00F665AE" w:rsidRDefault="00C87CFE" w:rsidP="00C87CFE">
            <w:pPr>
              <w:jc w:val="center"/>
              <w:rPr>
                <w:ins w:id="16821" w:author="Στάθης Καπ" w:date="2023-03-03T03:54:00Z"/>
                <w:rFonts w:cstheme="minorHAnsi"/>
                <w:sz w:val="16"/>
                <w:szCs w:val="16"/>
              </w:rPr>
            </w:pPr>
            <w:ins w:id="16822" w:author="Στάθης Καπ" w:date="2023-03-03T06:18:00Z">
              <w:r>
                <w:rPr>
                  <w:rFonts w:ascii="Calibri" w:hAnsi="Calibri" w:cstheme="minorHAnsi"/>
                  <w:color w:val="000000"/>
                  <w:sz w:val="16"/>
                  <w:szCs w:val="16"/>
                </w:rPr>
                <w:t>0.73</w:t>
              </w:r>
            </w:ins>
          </w:p>
        </w:tc>
        <w:tc>
          <w:tcPr>
            <w:tcW w:w="508" w:type="dxa"/>
            <w:vAlign w:val="bottom"/>
            <w:tcPrChange w:id="16823" w:author="Στάθης Καπ" w:date="2023-03-03T06:26:00Z">
              <w:tcPr>
                <w:tcW w:w="508" w:type="dxa"/>
                <w:vAlign w:val="bottom"/>
              </w:tcPr>
            </w:tcPrChange>
          </w:tcPr>
          <w:p w14:paraId="61BAA82E" w14:textId="6E3DC5C0" w:rsidR="00C87CFE" w:rsidRPr="00F665AE" w:rsidRDefault="00C87CFE" w:rsidP="00C87CFE">
            <w:pPr>
              <w:jc w:val="center"/>
              <w:rPr>
                <w:ins w:id="16824" w:author="Στάθης Καπ" w:date="2023-03-03T03:54:00Z"/>
                <w:rFonts w:ascii="Calibri" w:hAnsi="Calibri" w:cs="Calibri"/>
                <w:color w:val="000000"/>
                <w:sz w:val="16"/>
                <w:szCs w:val="16"/>
                <w:rPrChange w:id="16825" w:author="Στάθης Καπ" w:date="2023-03-03T03:55:00Z">
                  <w:rPr>
                    <w:ins w:id="16826" w:author="Στάθης Καπ" w:date="2023-03-03T03:54:00Z"/>
                    <w:rFonts w:ascii="Calibri" w:hAnsi="Calibri" w:cs="Calibri"/>
                    <w:color w:val="000000"/>
                    <w:sz w:val="18"/>
                    <w:szCs w:val="18"/>
                  </w:rPr>
                </w:rPrChange>
              </w:rPr>
            </w:pPr>
            <w:ins w:id="16827" w:author="Στάθης Καπ" w:date="2023-03-03T03:54:00Z">
              <w:r w:rsidRPr="00F665AE">
                <w:rPr>
                  <w:rFonts w:ascii="Calibri" w:hAnsi="Calibri" w:cs="Calibri"/>
                  <w:color w:val="000000"/>
                  <w:sz w:val="16"/>
                  <w:szCs w:val="16"/>
                  <w:rPrChange w:id="16828" w:author="Στάθης Καπ" w:date="2023-03-03T03:55:00Z">
                    <w:rPr>
                      <w:rFonts w:ascii="Calibri" w:hAnsi="Calibri" w:cs="Calibri"/>
                      <w:color w:val="000000"/>
                      <w:sz w:val="18"/>
                      <w:szCs w:val="18"/>
                    </w:rPr>
                  </w:rPrChange>
                </w:rPr>
                <w:t>796</w:t>
              </w:r>
            </w:ins>
          </w:p>
        </w:tc>
        <w:tc>
          <w:tcPr>
            <w:tcW w:w="541" w:type="dxa"/>
            <w:vAlign w:val="bottom"/>
            <w:tcPrChange w:id="16829" w:author="Στάθης Καπ" w:date="2023-03-03T06:26:00Z">
              <w:tcPr>
                <w:tcW w:w="541" w:type="dxa"/>
                <w:vAlign w:val="bottom"/>
              </w:tcPr>
            </w:tcPrChange>
          </w:tcPr>
          <w:p w14:paraId="50D2E319" w14:textId="52D83BFA" w:rsidR="00C87CFE" w:rsidRPr="00F665AE" w:rsidRDefault="00C87CFE" w:rsidP="00C87CFE">
            <w:pPr>
              <w:jc w:val="center"/>
              <w:rPr>
                <w:ins w:id="16830" w:author="Στάθης Καπ" w:date="2023-03-03T03:54:00Z"/>
                <w:rFonts w:ascii="Calibri" w:hAnsi="Calibri" w:cs="Calibri"/>
                <w:color w:val="000000"/>
                <w:sz w:val="16"/>
                <w:szCs w:val="16"/>
                <w:rPrChange w:id="16831" w:author="Στάθης Καπ" w:date="2023-03-03T03:55:00Z">
                  <w:rPr>
                    <w:ins w:id="16832" w:author="Στάθης Καπ" w:date="2023-03-03T03:54:00Z"/>
                    <w:rFonts w:ascii="Calibri" w:hAnsi="Calibri" w:cs="Calibri"/>
                    <w:color w:val="000000"/>
                    <w:sz w:val="18"/>
                    <w:szCs w:val="18"/>
                  </w:rPr>
                </w:rPrChange>
              </w:rPr>
            </w:pPr>
            <w:ins w:id="16833" w:author="Στάθης Καπ" w:date="2023-03-03T03:54:00Z">
              <w:r w:rsidRPr="00F665AE">
                <w:rPr>
                  <w:rFonts w:ascii="Calibri" w:hAnsi="Calibri" w:cs="Calibri"/>
                  <w:color w:val="000000"/>
                  <w:sz w:val="16"/>
                  <w:szCs w:val="16"/>
                  <w:rPrChange w:id="16834" w:author="Στάθης Καπ" w:date="2023-03-03T03:55:00Z">
                    <w:rPr>
                      <w:rFonts w:ascii="Calibri" w:hAnsi="Calibri" w:cs="Calibri"/>
                      <w:color w:val="000000"/>
                      <w:sz w:val="18"/>
                      <w:szCs w:val="18"/>
                    </w:rPr>
                  </w:rPrChange>
                </w:rPr>
                <w:t>0.24</w:t>
              </w:r>
            </w:ins>
          </w:p>
        </w:tc>
        <w:tc>
          <w:tcPr>
            <w:tcW w:w="589" w:type="dxa"/>
            <w:vAlign w:val="center"/>
            <w:tcPrChange w:id="16835" w:author="Στάθης Καπ" w:date="2023-03-03T06:26:00Z">
              <w:tcPr>
                <w:tcW w:w="589" w:type="dxa"/>
                <w:vAlign w:val="center"/>
              </w:tcPr>
            </w:tcPrChange>
          </w:tcPr>
          <w:p w14:paraId="455F0F9F" w14:textId="5F1C2135" w:rsidR="00C87CFE" w:rsidRPr="00F665AE" w:rsidRDefault="00C87CFE" w:rsidP="00C87CFE">
            <w:pPr>
              <w:jc w:val="center"/>
              <w:rPr>
                <w:ins w:id="16836" w:author="Στάθης Καπ" w:date="2023-03-03T03:54:00Z"/>
                <w:rFonts w:cstheme="minorHAnsi"/>
                <w:sz w:val="16"/>
                <w:szCs w:val="16"/>
              </w:rPr>
            </w:pPr>
            <w:ins w:id="16837" w:author="Στάθης Καπ" w:date="2023-03-03T06:18:00Z">
              <w:r>
                <w:rPr>
                  <w:rFonts w:ascii="Calibri" w:hAnsi="Calibri" w:cstheme="minorHAnsi"/>
                  <w:color w:val="000000"/>
                  <w:sz w:val="16"/>
                  <w:szCs w:val="16"/>
                </w:rPr>
                <w:t>2.81</w:t>
              </w:r>
            </w:ins>
          </w:p>
        </w:tc>
        <w:tc>
          <w:tcPr>
            <w:tcW w:w="463" w:type="dxa"/>
            <w:vAlign w:val="bottom"/>
            <w:tcPrChange w:id="16838" w:author="Στάθης Καπ" w:date="2023-03-03T06:26:00Z">
              <w:tcPr>
                <w:tcW w:w="463" w:type="dxa"/>
                <w:vAlign w:val="bottom"/>
              </w:tcPr>
            </w:tcPrChange>
          </w:tcPr>
          <w:p w14:paraId="6AE722EC" w14:textId="4C81CEF2" w:rsidR="00C87CFE" w:rsidRPr="00F665AE" w:rsidRDefault="00C87CFE" w:rsidP="00C87CFE">
            <w:pPr>
              <w:jc w:val="center"/>
              <w:rPr>
                <w:ins w:id="16839" w:author="Στάθης Καπ" w:date="2023-03-03T03:54:00Z"/>
                <w:rFonts w:ascii="Calibri" w:hAnsi="Calibri" w:cs="Calibri"/>
                <w:color w:val="000000"/>
                <w:sz w:val="16"/>
                <w:szCs w:val="16"/>
                <w:rPrChange w:id="16840" w:author="Στάθης Καπ" w:date="2023-03-03T03:55:00Z">
                  <w:rPr>
                    <w:ins w:id="16841" w:author="Στάθης Καπ" w:date="2023-03-03T03:54:00Z"/>
                    <w:rFonts w:ascii="Calibri" w:hAnsi="Calibri" w:cs="Calibri"/>
                    <w:color w:val="000000"/>
                    <w:sz w:val="18"/>
                    <w:szCs w:val="18"/>
                  </w:rPr>
                </w:rPrChange>
              </w:rPr>
            </w:pPr>
            <w:ins w:id="16842" w:author="Στάθης Καπ" w:date="2023-03-03T03:54:00Z">
              <w:r w:rsidRPr="00F665AE">
                <w:rPr>
                  <w:rFonts w:ascii="Calibri" w:hAnsi="Calibri" w:cs="Calibri"/>
                  <w:color w:val="000000"/>
                  <w:sz w:val="16"/>
                  <w:szCs w:val="16"/>
                  <w:rPrChange w:id="16843" w:author="Στάθης Καπ" w:date="2023-03-03T03:55:00Z">
                    <w:rPr>
                      <w:rFonts w:ascii="Calibri" w:hAnsi="Calibri" w:cs="Calibri"/>
                      <w:color w:val="000000"/>
                      <w:sz w:val="18"/>
                      <w:szCs w:val="18"/>
                    </w:rPr>
                  </w:rPrChange>
                </w:rPr>
                <w:t>716</w:t>
              </w:r>
            </w:ins>
          </w:p>
        </w:tc>
        <w:tc>
          <w:tcPr>
            <w:tcW w:w="541" w:type="dxa"/>
            <w:vAlign w:val="bottom"/>
            <w:tcPrChange w:id="16844" w:author="Στάθης Καπ" w:date="2023-03-03T06:26:00Z">
              <w:tcPr>
                <w:tcW w:w="541" w:type="dxa"/>
                <w:vAlign w:val="bottom"/>
              </w:tcPr>
            </w:tcPrChange>
          </w:tcPr>
          <w:p w14:paraId="4033A19C" w14:textId="2AECEDAF" w:rsidR="00C87CFE" w:rsidRPr="00F665AE" w:rsidRDefault="00C87CFE" w:rsidP="00C87CFE">
            <w:pPr>
              <w:jc w:val="center"/>
              <w:rPr>
                <w:ins w:id="16845" w:author="Στάθης Καπ" w:date="2023-03-03T03:54:00Z"/>
                <w:rFonts w:ascii="Calibri" w:hAnsi="Calibri" w:cs="Calibri"/>
                <w:color w:val="000000"/>
                <w:sz w:val="16"/>
                <w:szCs w:val="16"/>
                <w:rPrChange w:id="16846" w:author="Στάθης Καπ" w:date="2023-03-03T03:55:00Z">
                  <w:rPr>
                    <w:ins w:id="16847" w:author="Στάθης Καπ" w:date="2023-03-03T03:54:00Z"/>
                    <w:rFonts w:ascii="Calibri" w:hAnsi="Calibri" w:cs="Calibri"/>
                    <w:color w:val="000000"/>
                    <w:sz w:val="18"/>
                    <w:szCs w:val="18"/>
                  </w:rPr>
                </w:rPrChange>
              </w:rPr>
            </w:pPr>
            <w:ins w:id="16848" w:author="Στάθης Καπ" w:date="2023-03-03T03:54:00Z">
              <w:r w:rsidRPr="00F665AE">
                <w:rPr>
                  <w:rFonts w:ascii="Calibri" w:hAnsi="Calibri" w:cs="Calibri"/>
                  <w:color w:val="000000"/>
                  <w:sz w:val="16"/>
                  <w:szCs w:val="16"/>
                  <w:rPrChange w:id="16849" w:author="Στάθης Καπ" w:date="2023-03-03T03:55:00Z">
                    <w:rPr>
                      <w:rFonts w:ascii="Calibri" w:hAnsi="Calibri" w:cs="Calibri"/>
                      <w:color w:val="000000"/>
                      <w:sz w:val="18"/>
                      <w:szCs w:val="18"/>
                    </w:rPr>
                  </w:rPrChange>
                </w:rPr>
                <w:t>0.201</w:t>
              </w:r>
            </w:ins>
          </w:p>
        </w:tc>
        <w:tc>
          <w:tcPr>
            <w:tcW w:w="589" w:type="dxa"/>
            <w:vAlign w:val="center"/>
            <w:tcPrChange w:id="16850" w:author="Στάθης Καπ" w:date="2023-03-03T06:26:00Z">
              <w:tcPr>
                <w:tcW w:w="589" w:type="dxa"/>
                <w:vAlign w:val="center"/>
              </w:tcPr>
            </w:tcPrChange>
          </w:tcPr>
          <w:p w14:paraId="17CBAA7A" w14:textId="103AB023" w:rsidR="00C87CFE" w:rsidRPr="00F665AE" w:rsidRDefault="00C87CFE" w:rsidP="00C87CFE">
            <w:pPr>
              <w:jc w:val="center"/>
              <w:rPr>
                <w:ins w:id="16851" w:author="Στάθης Καπ" w:date="2023-03-03T03:54:00Z"/>
                <w:rFonts w:cstheme="minorHAnsi"/>
                <w:sz w:val="16"/>
                <w:szCs w:val="16"/>
              </w:rPr>
            </w:pPr>
            <w:ins w:id="16852" w:author="Στάθης Καπ" w:date="2023-03-03T06:19:00Z">
              <w:r>
                <w:rPr>
                  <w:rFonts w:ascii="Calibri" w:hAnsi="Calibri" w:cstheme="minorHAnsi"/>
                  <w:color w:val="000000"/>
                  <w:sz w:val="16"/>
                  <w:szCs w:val="16"/>
                </w:rPr>
                <w:t>12.58</w:t>
              </w:r>
            </w:ins>
          </w:p>
        </w:tc>
      </w:tr>
      <w:tr w:rsidR="00C87CFE" w:rsidRPr="00BB05AC" w14:paraId="61EF9E64" w14:textId="77777777" w:rsidTr="00F03C40">
        <w:tblPrEx>
          <w:tblW w:w="0" w:type="auto"/>
          <w:tblBorders>
            <w:insideH w:val="none" w:sz="0" w:space="0" w:color="auto"/>
            <w:insideV w:val="none" w:sz="0" w:space="0" w:color="auto"/>
          </w:tblBorders>
          <w:tblCellMar>
            <w:left w:w="0" w:type="dxa"/>
            <w:right w:w="0" w:type="dxa"/>
          </w:tblCellMar>
          <w:tblPrExChange w:id="1685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854" w:author="Στάθης Καπ" w:date="2023-03-03T03:54:00Z"/>
        </w:trPr>
        <w:tc>
          <w:tcPr>
            <w:tcW w:w="515" w:type="dxa"/>
            <w:tcBorders>
              <w:top w:val="nil"/>
              <w:bottom w:val="nil"/>
              <w:right w:val="single" w:sz="4" w:space="0" w:color="auto"/>
            </w:tcBorders>
            <w:shd w:val="clear" w:color="auto" w:fill="E7E6E6" w:themeFill="background2"/>
            <w:vAlign w:val="bottom"/>
            <w:tcPrChange w:id="16855" w:author="Στάθης Καπ" w:date="2023-03-03T06:26:00Z">
              <w:tcPr>
                <w:tcW w:w="515" w:type="dxa"/>
                <w:vAlign w:val="bottom"/>
              </w:tcPr>
            </w:tcPrChange>
          </w:tcPr>
          <w:p w14:paraId="4E18DFDE" w14:textId="5E672F42" w:rsidR="00C87CFE" w:rsidRPr="00F665AE" w:rsidRDefault="00C87CFE" w:rsidP="00C87CFE">
            <w:pPr>
              <w:jc w:val="center"/>
              <w:rPr>
                <w:ins w:id="16856" w:author="Στάθης Καπ" w:date="2023-03-03T03:54:00Z"/>
                <w:rFonts w:ascii="Calibri" w:hAnsi="Calibri" w:cs="Calibri"/>
                <w:color w:val="000000"/>
                <w:sz w:val="16"/>
                <w:szCs w:val="16"/>
                <w:rPrChange w:id="16857" w:author="Στάθης Καπ" w:date="2023-03-03T03:55:00Z">
                  <w:rPr>
                    <w:ins w:id="16858" w:author="Στάθης Καπ" w:date="2023-03-03T03:54:00Z"/>
                    <w:rFonts w:ascii="Calibri" w:hAnsi="Calibri" w:cs="Calibri"/>
                    <w:color w:val="000000"/>
                    <w:sz w:val="18"/>
                    <w:szCs w:val="18"/>
                  </w:rPr>
                </w:rPrChange>
              </w:rPr>
            </w:pPr>
            <w:ins w:id="16859" w:author="Στάθης Καπ" w:date="2023-03-03T03:54:00Z">
              <w:r w:rsidRPr="00F665AE">
                <w:rPr>
                  <w:rFonts w:ascii="Calibri" w:hAnsi="Calibri" w:cs="Calibri"/>
                  <w:color w:val="000000"/>
                  <w:sz w:val="16"/>
                  <w:szCs w:val="16"/>
                  <w:rPrChange w:id="16860" w:author="Στάθης Καπ" w:date="2023-03-03T03:55:00Z">
                    <w:rPr>
                      <w:rFonts w:ascii="Calibri" w:hAnsi="Calibri" w:cs="Calibri"/>
                      <w:color w:val="000000"/>
                      <w:sz w:val="18"/>
                      <w:szCs w:val="18"/>
                    </w:rPr>
                  </w:rPrChange>
                </w:rPr>
                <w:t>rc206</w:t>
              </w:r>
            </w:ins>
          </w:p>
        </w:tc>
        <w:tc>
          <w:tcPr>
            <w:tcW w:w="560" w:type="dxa"/>
            <w:tcBorders>
              <w:left w:val="single" w:sz="4" w:space="0" w:color="auto"/>
            </w:tcBorders>
            <w:tcPrChange w:id="16861" w:author="Στάθης Καπ" w:date="2023-03-03T06:26:00Z">
              <w:tcPr>
                <w:tcW w:w="560" w:type="dxa"/>
              </w:tcPr>
            </w:tcPrChange>
          </w:tcPr>
          <w:p w14:paraId="2B5125C3" w14:textId="378CEB44" w:rsidR="00C87CFE" w:rsidRPr="00F665AE" w:rsidRDefault="00C87CFE" w:rsidP="00C87CFE">
            <w:pPr>
              <w:jc w:val="center"/>
              <w:rPr>
                <w:ins w:id="16862" w:author="Στάθης Καπ" w:date="2023-03-03T03:54:00Z"/>
                <w:sz w:val="16"/>
                <w:szCs w:val="16"/>
                <w:rPrChange w:id="16863" w:author="Στάθης Καπ" w:date="2023-03-03T03:55:00Z">
                  <w:rPr>
                    <w:ins w:id="16864" w:author="Στάθης Καπ" w:date="2023-03-03T03:54:00Z"/>
                    <w:sz w:val="18"/>
                    <w:szCs w:val="18"/>
                  </w:rPr>
                </w:rPrChange>
              </w:rPr>
            </w:pPr>
            <w:ins w:id="16865" w:author="Στάθης Καπ" w:date="2023-03-03T03:54:00Z">
              <w:r w:rsidRPr="00F665AE">
                <w:rPr>
                  <w:sz w:val="16"/>
                  <w:szCs w:val="16"/>
                  <w:rPrChange w:id="16866" w:author="Στάθης Καπ" w:date="2023-03-03T03:55:00Z">
                    <w:rPr>
                      <w:sz w:val="18"/>
                      <w:szCs w:val="18"/>
                    </w:rPr>
                  </w:rPrChange>
                </w:rPr>
                <w:t>899</w:t>
              </w:r>
            </w:ins>
          </w:p>
        </w:tc>
        <w:tc>
          <w:tcPr>
            <w:tcW w:w="855" w:type="dxa"/>
            <w:tcPrChange w:id="16867" w:author="Στάθης Καπ" w:date="2023-03-03T06:26:00Z">
              <w:tcPr>
                <w:tcW w:w="855" w:type="dxa"/>
              </w:tcPr>
            </w:tcPrChange>
          </w:tcPr>
          <w:p w14:paraId="632262B5" w14:textId="342A65F2" w:rsidR="00C87CFE" w:rsidRPr="00F665AE" w:rsidRDefault="00C87CFE" w:rsidP="00C87CFE">
            <w:pPr>
              <w:jc w:val="center"/>
              <w:rPr>
                <w:ins w:id="16868" w:author="Στάθης Καπ" w:date="2023-03-03T03:54:00Z"/>
                <w:sz w:val="16"/>
                <w:szCs w:val="16"/>
                <w:rPrChange w:id="16869" w:author="Στάθης Καπ" w:date="2023-03-03T03:55:00Z">
                  <w:rPr>
                    <w:ins w:id="16870" w:author="Στάθης Καπ" w:date="2023-03-03T03:54:00Z"/>
                    <w:sz w:val="18"/>
                    <w:szCs w:val="18"/>
                  </w:rPr>
                </w:rPrChange>
              </w:rPr>
            </w:pPr>
            <w:ins w:id="16871" w:author="Στάθης Καπ" w:date="2023-03-03T03:54:00Z">
              <w:r w:rsidRPr="00F665AE">
                <w:rPr>
                  <w:sz w:val="16"/>
                  <w:szCs w:val="16"/>
                  <w:rPrChange w:id="16872" w:author="Στάθης Καπ" w:date="2023-03-03T03:55:00Z">
                    <w:rPr>
                      <w:sz w:val="18"/>
                      <w:szCs w:val="18"/>
                    </w:rPr>
                  </w:rPrChange>
                </w:rPr>
                <w:t>860</w:t>
              </w:r>
            </w:ins>
          </w:p>
        </w:tc>
        <w:tc>
          <w:tcPr>
            <w:tcW w:w="544" w:type="dxa"/>
            <w:vAlign w:val="bottom"/>
            <w:tcPrChange w:id="16873" w:author="Στάθης Καπ" w:date="2023-03-03T06:26:00Z">
              <w:tcPr>
                <w:tcW w:w="544" w:type="dxa"/>
                <w:vAlign w:val="bottom"/>
              </w:tcPr>
            </w:tcPrChange>
          </w:tcPr>
          <w:p w14:paraId="3931B4C9" w14:textId="5995D160" w:rsidR="00C87CFE" w:rsidRPr="00F665AE" w:rsidRDefault="00C87CFE" w:rsidP="00C87CFE">
            <w:pPr>
              <w:jc w:val="center"/>
              <w:rPr>
                <w:ins w:id="16874" w:author="Στάθης Καπ" w:date="2023-03-03T03:54:00Z"/>
                <w:rFonts w:ascii="Calibri" w:hAnsi="Calibri" w:cs="Calibri"/>
                <w:color w:val="000000"/>
                <w:sz w:val="16"/>
                <w:szCs w:val="16"/>
                <w:rPrChange w:id="16875" w:author="Στάθης Καπ" w:date="2023-03-03T03:55:00Z">
                  <w:rPr>
                    <w:ins w:id="16876" w:author="Στάθης Καπ" w:date="2023-03-03T03:54:00Z"/>
                    <w:rFonts w:ascii="Calibri" w:hAnsi="Calibri" w:cs="Calibri"/>
                    <w:color w:val="000000"/>
                    <w:sz w:val="18"/>
                    <w:szCs w:val="18"/>
                  </w:rPr>
                </w:rPrChange>
              </w:rPr>
            </w:pPr>
            <w:ins w:id="16877" w:author="Στάθης Καπ" w:date="2023-03-03T03:54:00Z">
              <w:r w:rsidRPr="00F665AE">
                <w:rPr>
                  <w:rFonts w:ascii="Calibri" w:hAnsi="Calibri" w:cs="Calibri"/>
                  <w:color w:val="000000"/>
                  <w:sz w:val="16"/>
                  <w:szCs w:val="16"/>
                  <w:rPrChange w:id="16878" w:author="Στάθης Καπ" w:date="2023-03-03T03:55:00Z">
                    <w:rPr>
                      <w:rFonts w:ascii="Calibri" w:hAnsi="Calibri" w:cs="Calibri"/>
                      <w:color w:val="000000"/>
                      <w:sz w:val="18"/>
                      <w:szCs w:val="18"/>
                    </w:rPr>
                  </w:rPrChange>
                </w:rPr>
                <w:t>841</w:t>
              </w:r>
            </w:ins>
          </w:p>
        </w:tc>
        <w:tc>
          <w:tcPr>
            <w:tcW w:w="621" w:type="dxa"/>
            <w:vAlign w:val="bottom"/>
            <w:tcPrChange w:id="16879" w:author="Στάθης Καπ" w:date="2023-03-03T06:26:00Z">
              <w:tcPr>
                <w:tcW w:w="621" w:type="dxa"/>
                <w:vAlign w:val="bottom"/>
              </w:tcPr>
            </w:tcPrChange>
          </w:tcPr>
          <w:p w14:paraId="42F16699" w14:textId="638E2F42" w:rsidR="00C87CFE" w:rsidRPr="00F665AE" w:rsidRDefault="00C87CFE" w:rsidP="00C87CFE">
            <w:pPr>
              <w:jc w:val="center"/>
              <w:rPr>
                <w:ins w:id="16880" w:author="Στάθης Καπ" w:date="2023-03-03T03:54:00Z"/>
                <w:rFonts w:ascii="Calibri" w:hAnsi="Calibri" w:cs="Calibri"/>
                <w:color w:val="000000"/>
                <w:sz w:val="16"/>
                <w:szCs w:val="16"/>
                <w:rPrChange w:id="16881" w:author="Στάθης Καπ" w:date="2023-03-03T03:55:00Z">
                  <w:rPr>
                    <w:ins w:id="16882" w:author="Στάθης Καπ" w:date="2023-03-03T03:54:00Z"/>
                    <w:rFonts w:ascii="Calibri" w:hAnsi="Calibri" w:cs="Calibri"/>
                    <w:color w:val="000000"/>
                    <w:sz w:val="18"/>
                    <w:szCs w:val="18"/>
                  </w:rPr>
                </w:rPrChange>
              </w:rPr>
            </w:pPr>
            <w:ins w:id="16883" w:author="Στάθης Καπ" w:date="2023-03-03T03:54:00Z">
              <w:r w:rsidRPr="00F665AE">
                <w:rPr>
                  <w:rFonts w:ascii="Calibri" w:hAnsi="Calibri" w:cs="Calibri"/>
                  <w:color w:val="000000"/>
                  <w:sz w:val="16"/>
                  <w:szCs w:val="16"/>
                  <w:rPrChange w:id="16884" w:author="Στάθης Καπ" w:date="2023-03-03T03:55:00Z">
                    <w:rPr>
                      <w:rFonts w:ascii="Calibri" w:hAnsi="Calibri" w:cs="Calibri"/>
                      <w:color w:val="000000"/>
                      <w:sz w:val="18"/>
                      <w:szCs w:val="18"/>
                    </w:rPr>
                  </w:rPrChange>
                </w:rPr>
                <w:t>0.369</w:t>
              </w:r>
            </w:ins>
          </w:p>
        </w:tc>
        <w:tc>
          <w:tcPr>
            <w:tcW w:w="669" w:type="dxa"/>
            <w:vAlign w:val="center"/>
            <w:tcPrChange w:id="16885" w:author="Στάθης Καπ" w:date="2023-03-03T06:26:00Z">
              <w:tcPr>
                <w:tcW w:w="669" w:type="dxa"/>
                <w:vAlign w:val="center"/>
              </w:tcPr>
            </w:tcPrChange>
          </w:tcPr>
          <w:p w14:paraId="41F9E4C8" w14:textId="12FAE685" w:rsidR="00C87CFE" w:rsidRPr="00F665AE" w:rsidRDefault="00C87CFE" w:rsidP="00C87CFE">
            <w:pPr>
              <w:jc w:val="center"/>
              <w:rPr>
                <w:ins w:id="16886" w:author="Στάθης Καπ" w:date="2023-03-03T03:54:00Z"/>
                <w:rFonts w:cstheme="minorHAnsi"/>
                <w:sz w:val="16"/>
                <w:szCs w:val="16"/>
              </w:rPr>
            </w:pPr>
            <w:ins w:id="16887" w:author="Στάθης Καπ" w:date="2023-03-03T06:18:00Z">
              <w:r>
                <w:rPr>
                  <w:rFonts w:ascii="Calibri" w:hAnsi="Calibri" w:cstheme="minorHAnsi"/>
                  <w:color w:val="000000"/>
                  <w:sz w:val="16"/>
                  <w:szCs w:val="16"/>
                </w:rPr>
                <w:t>6.45</w:t>
              </w:r>
            </w:ins>
          </w:p>
        </w:tc>
        <w:tc>
          <w:tcPr>
            <w:tcW w:w="543" w:type="dxa"/>
            <w:vAlign w:val="bottom"/>
            <w:tcPrChange w:id="16888" w:author="Στάθης Καπ" w:date="2023-03-03T06:26:00Z">
              <w:tcPr>
                <w:tcW w:w="543" w:type="dxa"/>
                <w:vAlign w:val="bottom"/>
              </w:tcPr>
            </w:tcPrChange>
          </w:tcPr>
          <w:p w14:paraId="2ACAA765" w14:textId="60B7D995" w:rsidR="00C87CFE" w:rsidRPr="00F665AE" w:rsidRDefault="00C87CFE" w:rsidP="00C87CFE">
            <w:pPr>
              <w:jc w:val="center"/>
              <w:rPr>
                <w:ins w:id="16889" w:author="Στάθης Καπ" w:date="2023-03-03T03:54:00Z"/>
                <w:rFonts w:ascii="Calibri" w:hAnsi="Calibri" w:cs="Calibri"/>
                <w:color w:val="000000"/>
                <w:sz w:val="16"/>
                <w:szCs w:val="16"/>
                <w:rPrChange w:id="16890" w:author="Στάθης Καπ" w:date="2023-03-03T03:55:00Z">
                  <w:rPr>
                    <w:ins w:id="16891" w:author="Στάθης Καπ" w:date="2023-03-03T03:54:00Z"/>
                    <w:rFonts w:ascii="Calibri" w:hAnsi="Calibri" w:cs="Calibri"/>
                    <w:color w:val="000000"/>
                    <w:sz w:val="18"/>
                    <w:szCs w:val="18"/>
                  </w:rPr>
                </w:rPrChange>
              </w:rPr>
            </w:pPr>
            <w:ins w:id="16892" w:author="Στάθης Καπ" w:date="2023-03-03T03:54:00Z">
              <w:r w:rsidRPr="00F665AE">
                <w:rPr>
                  <w:rFonts w:ascii="Calibri" w:hAnsi="Calibri" w:cs="Calibri"/>
                  <w:color w:val="000000"/>
                  <w:sz w:val="16"/>
                  <w:szCs w:val="16"/>
                  <w:rPrChange w:id="16893" w:author="Στάθης Καπ" w:date="2023-03-03T03:55:00Z">
                    <w:rPr>
                      <w:rFonts w:ascii="Calibri" w:hAnsi="Calibri" w:cs="Calibri"/>
                      <w:color w:val="000000"/>
                      <w:sz w:val="18"/>
                      <w:szCs w:val="18"/>
                    </w:rPr>
                  </w:rPrChange>
                </w:rPr>
                <w:t>832</w:t>
              </w:r>
            </w:ins>
          </w:p>
        </w:tc>
        <w:tc>
          <w:tcPr>
            <w:tcW w:w="621" w:type="dxa"/>
            <w:vAlign w:val="bottom"/>
            <w:tcPrChange w:id="16894" w:author="Στάθης Καπ" w:date="2023-03-03T06:26:00Z">
              <w:tcPr>
                <w:tcW w:w="621" w:type="dxa"/>
                <w:vAlign w:val="bottom"/>
              </w:tcPr>
            </w:tcPrChange>
          </w:tcPr>
          <w:p w14:paraId="3B84A642" w14:textId="08230478" w:rsidR="00C87CFE" w:rsidRPr="00F665AE" w:rsidRDefault="00C87CFE" w:rsidP="00C87CFE">
            <w:pPr>
              <w:jc w:val="center"/>
              <w:rPr>
                <w:ins w:id="16895" w:author="Στάθης Καπ" w:date="2023-03-03T03:54:00Z"/>
                <w:rFonts w:ascii="Calibri" w:hAnsi="Calibri" w:cs="Calibri"/>
                <w:color w:val="000000"/>
                <w:sz w:val="16"/>
                <w:szCs w:val="16"/>
                <w:rPrChange w:id="16896" w:author="Στάθης Καπ" w:date="2023-03-03T03:55:00Z">
                  <w:rPr>
                    <w:ins w:id="16897" w:author="Στάθης Καπ" w:date="2023-03-03T03:54:00Z"/>
                    <w:rFonts w:ascii="Calibri" w:hAnsi="Calibri" w:cs="Calibri"/>
                    <w:color w:val="000000"/>
                    <w:sz w:val="18"/>
                    <w:szCs w:val="18"/>
                  </w:rPr>
                </w:rPrChange>
              </w:rPr>
            </w:pPr>
            <w:ins w:id="16898" w:author="Στάθης Καπ" w:date="2023-03-03T03:54:00Z">
              <w:r w:rsidRPr="00F665AE">
                <w:rPr>
                  <w:rFonts w:ascii="Calibri" w:hAnsi="Calibri" w:cs="Calibri"/>
                  <w:color w:val="000000"/>
                  <w:sz w:val="16"/>
                  <w:szCs w:val="16"/>
                  <w:rPrChange w:id="16899" w:author="Στάθης Καπ" w:date="2023-03-03T03:55:00Z">
                    <w:rPr>
                      <w:rFonts w:ascii="Calibri" w:hAnsi="Calibri" w:cs="Calibri"/>
                      <w:color w:val="000000"/>
                      <w:sz w:val="18"/>
                      <w:szCs w:val="18"/>
                    </w:rPr>
                  </w:rPrChange>
                </w:rPr>
                <w:t>0.227</w:t>
              </w:r>
            </w:ins>
          </w:p>
        </w:tc>
        <w:tc>
          <w:tcPr>
            <w:tcW w:w="669" w:type="dxa"/>
            <w:vAlign w:val="center"/>
            <w:tcPrChange w:id="16900" w:author="Στάθης Καπ" w:date="2023-03-03T06:26:00Z">
              <w:tcPr>
                <w:tcW w:w="669" w:type="dxa"/>
                <w:vAlign w:val="center"/>
              </w:tcPr>
            </w:tcPrChange>
          </w:tcPr>
          <w:p w14:paraId="6AEB0046" w14:textId="76C92B6F" w:rsidR="00C87CFE" w:rsidRPr="00F665AE" w:rsidRDefault="00C87CFE" w:rsidP="00C87CFE">
            <w:pPr>
              <w:jc w:val="center"/>
              <w:rPr>
                <w:ins w:id="16901" w:author="Στάθης Καπ" w:date="2023-03-03T03:54:00Z"/>
                <w:rFonts w:cstheme="minorHAnsi"/>
                <w:sz w:val="16"/>
                <w:szCs w:val="16"/>
              </w:rPr>
            </w:pPr>
            <w:ins w:id="16902" w:author="Στάθης Καπ" w:date="2023-03-03T06:18:00Z">
              <w:r>
                <w:rPr>
                  <w:rFonts w:ascii="Calibri" w:hAnsi="Calibri" w:cstheme="minorHAnsi"/>
                  <w:color w:val="000000"/>
                  <w:sz w:val="16"/>
                  <w:szCs w:val="16"/>
                </w:rPr>
                <w:t>1.07</w:t>
              </w:r>
            </w:ins>
          </w:p>
        </w:tc>
        <w:tc>
          <w:tcPr>
            <w:tcW w:w="508" w:type="dxa"/>
            <w:vAlign w:val="bottom"/>
            <w:tcPrChange w:id="16903" w:author="Στάθης Καπ" w:date="2023-03-03T06:26:00Z">
              <w:tcPr>
                <w:tcW w:w="508" w:type="dxa"/>
                <w:vAlign w:val="bottom"/>
              </w:tcPr>
            </w:tcPrChange>
          </w:tcPr>
          <w:p w14:paraId="54767683" w14:textId="426F332E" w:rsidR="00C87CFE" w:rsidRPr="00F665AE" w:rsidRDefault="00C87CFE" w:rsidP="00C87CFE">
            <w:pPr>
              <w:jc w:val="center"/>
              <w:rPr>
                <w:ins w:id="16904" w:author="Στάθης Καπ" w:date="2023-03-03T03:54:00Z"/>
                <w:rFonts w:ascii="Calibri" w:hAnsi="Calibri" w:cs="Calibri"/>
                <w:color w:val="000000"/>
                <w:sz w:val="16"/>
                <w:szCs w:val="16"/>
                <w:rPrChange w:id="16905" w:author="Στάθης Καπ" w:date="2023-03-03T03:55:00Z">
                  <w:rPr>
                    <w:ins w:id="16906" w:author="Στάθης Καπ" w:date="2023-03-03T03:54:00Z"/>
                    <w:rFonts w:ascii="Calibri" w:hAnsi="Calibri" w:cs="Calibri"/>
                    <w:color w:val="000000"/>
                    <w:sz w:val="18"/>
                    <w:szCs w:val="18"/>
                  </w:rPr>
                </w:rPrChange>
              </w:rPr>
            </w:pPr>
            <w:ins w:id="16907" w:author="Στάθης Καπ" w:date="2023-03-03T03:54:00Z">
              <w:r w:rsidRPr="00F665AE">
                <w:rPr>
                  <w:rFonts w:ascii="Calibri" w:hAnsi="Calibri" w:cs="Calibri"/>
                  <w:color w:val="000000"/>
                  <w:sz w:val="16"/>
                  <w:szCs w:val="16"/>
                  <w:rPrChange w:id="16908" w:author="Στάθης Καπ" w:date="2023-03-03T03:55:00Z">
                    <w:rPr>
                      <w:rFonts w:ascii="Calibri" w:hAnsi="Calibri" w:cs="Calibri"/>
                      <w:color w:val="000000"/>
                      <w:sz w:val="18"/>
                      <w:szCs w:val="18"/>
                    </w:rPr>
                  </w:rPrChange>
                </w:rPr>
                <w:t>828</w:t>
              </w:r>
            </w:ins>
          </w:p>
        </w:tc>
        <w:tc>
          <w:tcPr>
            <w:tcW w:w="541" w:type="dxa"/>
            <w:vAlign w:val="bottom"/>
            <w:tcPrChange w:id="16909" w:author="Στάθης Καπ" w:date="2023-03-03T06:26:00Z">
              <w:tcPr>
                <w:tcW w:w="541" w:type="dxa"/>
                <w:vAlign w:val="bottom"/>
              </w:tcPr>
            </w:tcPrChange>
          </w:tcPr>
          <w:p w14:paraId="5FAD6DCF" w14:textId="3F0B3F68" w:rsidR="00C87CFE" w:rsidRPr="00F665AE" w:rsidRDefault="00C87CFE" w:rsidP="00C87CFE">
            <w:pPr>
              <w:jc w:val="center"/>
              <w:rPr>
                <w:ins w:id="16910" w:author="Στάθης Καπ" w:date="2023-03-03T03:54:00Z"/>
                <w:rFonts w:ascii="Calibri" w:hAnsi="Calibri" w:cs="Calibri"/>
                <w:color w:val="000000"/>
                <w:sz w:val="16"/>
                <w:szCs w:val="16"/>
                <w:rPrChange w:id="16911" w:author="Στάθης Καπ" w:date="2023-03-03T03:55:00Z">
                  <w:rPr>
                    <w:ins w:id="16912" w:author="Στάθης Καπ" w:date="2023-03-03T03:54:00Z"/>
                    <w:rFonts w:ascii="Calibri" w:hAnsi="Calibri" w:cs="Calibri"/>
                    <w:color w:val="000000"/>
                    <w:sz w:val="18"/>
                    <w:szCs w:val="18"/>
                  </w:rPr>
                </w:rPrChange>
              </w:rPr>
            </w:pPr>
            <w:ins w:id="16913" w:author="Στάθης Καπ" w:date="2023-03-03T03:54:00Z">
              <w:r w:rsidRPr="00F665AE">
                <w:rPr>
                  <w:rFonts w:ascii="Calibri" w:hAnsi="Calibri" w:cs="Calibri"/>
                  <w:color w:val="000000"/>
                  <w:sz w:val="16"/>
                  <w:szCs w:val="16"/>
                  <w:rPrChange w:id="16914" w:author="Στάθης Καπ" w:date="2023-03-03T03:55:00Z">
                    <w:rPr>
                      <w:rFonts w:ascii="Calibri" w:hAnsi="Calibri" w:cs="Calibri"/>
                      <w:color w:val="000000"/>
                      <w:sz w:val="18"/>
                      <w:szCs w:val="18"/>
                    </w:rPr>
                  </w:rPrChange>
                </w:rPr>
                <w:t>0.224</w:t>
              </w:r>
            </w:ins>
          </w:p>
        </w:tc>
        <w:tc>
          <w:tcPr>
            <w:tcW w:w="589" w:type="dxa"/>
            <w:vAlign w:val="center"/>
            <w:tcPrChange w:id="16915" w:author="Στάθης Καπ" w:date="2023-03-03T06:26:00Z">
              <w:tcPr>
                <w:tcW w:w="589" w:type="dxa"/>
                <w:vAlign w:val="center"/>
              </w:tcPr>
            </w:tcPrChange>
          </w:tcPr>
          <w:p w14:paraId="1B5A7F75" w14:textId="5532CCBD" w:rsidR="00C87CFE" w:rsidRPr="00F665AE" w:rsidRDefault="00C87CFE" w:rsidP="00C87CFE">
            <w:pPr>
              <w:jc w:val="center"/>
              <w:rPr>
                <w:ins w:id="16916" w:author="Στάθης Καπ" w:date="2023-03-03T03:54:00Z"/>
                <w:rFonts w:cstheme="minorHAnsi"/>
                <w:sz w:val="16"/>
                <w:szCs w:val="16"/>
              </w:rPr>
            </w:pPr>
            <w:ins w:id="16917" w:author="Στάθης Καπ" w:date="2023-03-03T06:18:00Z">
              <w:r>
                <w:rPr>
                  <w:rFonts w:ascii="Calibri" w:hAnsi="Calibri" w:cstheme="minorHAnsi"/>
                  <w:color w:val="000000"/>
                  <w:sz w:val="16"/>
                  <w:szCs w:val="16"/>
                </w:rPr>
                <w:t>1.55</w:t>
              </w:r>
            </w:ins>
          </w:p>
        </w:tc>
        <w:tc>
          <w:tcPr>
            <w:tcW w:w="463" w:type="dxa"/>
            <w:vAlign w:val="bottom"/>
            <w:tcPrChange w:id="16918" w:author="Στάθης Καπ" w:date="2023-03-03T06:26:00Z">
              <w:tcPr>
                <w:tcW w:w="463" w:type="dxa"/>
                <w:vAlign w:val="bottom"/>
              </w:tcPr>
            </w:tcPrChange>
          </w:tcPr>
          <w:p w14:paraId="79D87C80" w14:textId="2D8C4E80" w:rsidR="00C87CFE" w:rsidRPr="00F665AE" w:rsidRDefault="00C87CFE" w:rsidP="00C87CFE">
            <w:pPr>
              <w:jc w:val="center"/>
              <w:rPr>
                <w:ins w:id="16919" w:author="Στάθης Καπ" w:date="2023-03-03T03:54:00Z"/>
                <w:rFonts w:ascii="Calibri" w:hAnsi="Calibri" w:cs="Calibri"/>
                <w:color w:val="000000"/>
                <w:sz w:val="16"/>
                <w:szCs w:val="16"/>
                <w:rPrChange w:id="16920" w:author="Στάθης Καπ" w:date="2023-03-03T03:55:00Z">
                  <w:rPr>
                    <w:ins w:id="16921" w:author="Στάθης Καπ" w:date="2023-03-03T03:54:00Z"/>
                    <w:rFonts w:ascii="Calibri" w:hAnsi="Calibri" w:cs="Calibri"/>
                    <w:color w:val="000000"/>
                    <w:sz w:val="18"/>
                    <w:szCs w:val="18"/>
                  </w:rPr>
                </w:rPrChange>
              </w:rPr>
            </w:pPr>
            <w:ins w:id="16922" w:author="Στάθης Καπ" w:date="2023-03-03T03:54:00Z">
              <w:r w:rsidRPr="00F665AE">
                <w:rPr>
                  <w:rFonts w:ascii="Calibri" w:hAnsi="Calibri" w:cs="Calibri"/>
                  <w:color w:val="000000"/>
                  <w:sz w:val="16"/>
                  <w:szCs w:val="16"/>
                  <w:rPrChange w:id="16923" w:author="Στάθης Καπ" w:date="2023-03-03T03:55:00Z">
                    <w:rPr>
                      <w:rFonts w:ascii="Calibri" w:hAnsi="Calibri" w:cs="Calibri"/>
                      <w:color w:val="000000"/>
                      <w:sz w:val="18"/>
                      <w:szCs w:val="18"/>
                    </w:rPr>
                  </w:rPrChange>
                </w:rPr>
                <w:t>813</w:t>
              </w:r>
            </w:ins>
          </w:p>
        </w:tc>
        <w:tc>
          <w:tcPr>
            <w:tcW w:w="541" w:type="dxa"/>
            <w:vAlign w:val="bottom"/>
            <w:tcPrChange w:id="16924" w:author="Στάθης Καπ" w:date="2023-03-03T06:26:00Z">
              <w:tcPr>
                <w:tcW w:w="541" w:type="dxa"/>
                <w:vAlign w:val="bottom"/>
              </w:tcPr>
            </w:tcPrChange>
          </w:tcPr>
          <w:p w14:paraId="012D21E8" w14:textId="7AAC568B" w:rsidR="00C87CFE" w:rsidRPr="00F665AE" w:rsidRDefault="00C87CFE" w:rsidP="00C87CFE">
            <w:pPr>
              <w:jc w:val="center"/>
              <w:rPr>
                <w:ins w:id="16925" w:author="Στάθης Καπ" w:date="2023-03-03T03:54:00Z"/>
                <w:rFonts w:ascii="Calibri" w:hAnsi="Calibri" w:cs="Calibri"/>
                <w:color w:val="000000"/>
                <w:sz w:val="16"/>
                <w:szCs w:val="16"/>
                <w:rPrChange w:id="16926" w:author="Στάθης Καπ" w:date="2023-03-03T03:55:00Z">
                  <w:rPr>
                    <w:ins w:id="16927" w:author="Στάθης Καπ" w:date="2023-03-03T03:54:00Z"/>
                    <w:rFonts w:ascii="Calibri" w:hAnsi="Calibri" w:cs="Calibri"/>
                    <w:color w:val="000000"/>
                    <w:sz w:val="18"/>
                    <w:szCs w:val="18"/>
                  </w:rPr>
                </w:rPrChange>
              </w:rPr>
            </w:pPr>
            <w:ins w:id="16928" w:author="Στάθης Καπ" w:date="2023-03-03T03:54:00Z">
              <w:r w:rsidRPr="00F665AE">
                <w:rPr>
                  <w:rFonts w:ascii="Calibri" w:hAnsi="Calibri" w:cs="Calibri"/>
                  <w:color w:val="000000"/>
                  <w:sz w:val="16"/>
                  <w:szCs w:val="16"/>
                  <w:rPrChange w:id="16929" w:author="Στάθης Καπ" w:date="2023-03-03T03:55:00Z">
                    <w:rPr>
                      <w:rFonts w:ascii="Calibri" w:hAnsi="Calibri" w:cs="Calibri"/>
                      <w:color w:val="000000"/>
                      <w:sz w:val="18"/>
                      <w:szCs w:val="18"/>
                    </w:rPr>
                  </w:rPrChange>
                </w:rPr>
                <w:t>0.225</w:t>
              </w:r>
            </w:ins>
          </w:p>
        </w:tc>
        <w:tc>
          <w:tcPr>
            <w:tcW w:w="589" w:type="dxa"/>
            <w:vAlign w:val="center"/>
            <w:tcPrChange w:id="16930" w:author="Στάθης Καπ" w:date="2023-03-03T06:26:00Z">
              <w:tcPr>
                <w:tcW w:w="589" w:type="dxa"/>
                <w:vAlign w:val="center"/>
              </w:tcPr>
            </w:tcPrChange>
          </w:tcPr>
          <w:p w14:paraId="3B7A67DF" w14:textId="3683DE98" w:rsidR="00C87CFE" w:rsidRPr="00F665AE" w:rsidRDefault="00C87CFE" w:rsidP="00C87CFE">
            <w:pPr>
              <w:jc w:val="center"/>
              <w:rPr>
                <w:ins w:id="16931" w:author="Στάθης Καπ" w:date="2023-03-03T03:54:00Z"/>
                <w:rFonts w:cstheme="minorHAnsi"/>
                <w:sz w:val="16"/>
                <w:szCs w:val="16"/>
              </w:rPr>
            </w:pPr>
            <w:ins w:id="16932" w:author="Στάθης Καπ" w:date="2023-03-03T06:19:00Z">
              <w:r>
                <w:rPr>
                  <w:rFonts w:ascii="Calibri" w:hAnsi="Calibri" w:cstheme="minorHAnsi"/>
                  <w:color w:val="000000"/>
                  <w:sz w:val="16"/>
                  <w:szCs w:val="16"/>
                </w:rPr>
                <w:t>3.33</w:t>
              </w:r>
            </w:ins>
          </w:p>
        </w:tc>
      </w:tr>
      <w:tr w:rsidR="00C87CFE" w:rsidRPr="00BB05AC" w14:paraId="2C684D38" w14:textId="77777777" w:rsidTr="00F03C40">
        <w:tblPrEx>
          <w:tblW w:w="0" w:type="auto"/>
          <w:tblBorders>
            <w:insideH w:val="none" w:sz="0" w:space="0" w:color="auto"/>
            <w:insideV w:val="none" w:sz="0" w:space="0" w:color="auto"/>
          </w:tblBorders>
          <w:tblCellMar>
            <w:left w:w="0" w:type="dxa"/>
            <w:right w:w="0" w:type="dxa"/>
          </w:tblCellMar>
          <w:tblPrExChange w:id="1693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934" w:author="Στάθης Καπ" w:date="2023-03-03T03:54:00Z"/>
        </w:trPr>
        <w:tc>
          <w:tcPr>
            <w:tcW w:w="515" w:type="dxa"/>
            <w:tcBorders>
              <w:top w:val="nil"/>
              <w:bottom w:val="nil"/>
              <w:right w:val="single" w:sz="4" w:space="0" w:color="auto"/>
            </w:tcBorders>
            <w:shd w:val="clear" w:color="auto" w:fill="E7E6E6" w:themeFill="background2"/>
            <w:vAlign w:val="bottom"/>
            <w:tcPrChange w:id="16935" w:author="Στάθης Καπ" w:date="2023-03-03T06:26:00Z">
              <w:tcPr>
                <w:tcW w:w="515" w:type="dxa"/>
                <w:vAlign w:val="bottom"/>
              </w:tcPr>
            </w:tcPrChange>
          </w:tcPr>
          <w:p w14:paraId="67DE5484" w14:textId="40810EBA" w:rsidR="00C87CFE" w:rsidRPr="00F665AE" w:rsidRDefault="00C87CFE" w:rsidP="00C87CFE">
            <w:pPr>
              <w:jc w:val="center"/>
              <w:rPr>
                <w:ins w:id="16936" w:author="Στάθης Καπ" w:date="2023-03-03T03:54:00Z"/>
                <w:rFonts w:ascii="Calibri" w:hAnsi="Calibri" w:cs="Calibri"/>
                <w:color w:val="000000"/>
                <w:sz w:val="16"/>
                <w:szCs w:val="16"/>
                <w:rPrChange w:id="16937" w:author="Στάθης Καπ" w:date="2023-03-03T03:55:00Z">
                  <w:rPr>
                    <w:ins w:id="16938" w:author="Στάθης Καπ" w:date="2023-03-03T03:54:00Z"/>
                    <w:rFonts w:ascii="Calibri" w:hAnsi="Calibri" w:cs="Calibri"/>
                    <w:color w:val="000000"/>
                    <w:sz w:val="18"/>
                    <w:szCs w:val="18"/>
                  </w:rPr>
                </w:rPrChange>
              </w:rPr>
            </w:pPr>
            <w:ins w:id="16939" w:author="Στάθης Καπ" w:date="2023-03-03T03:54:00Z">
              <w:r w:rsidRPr="00F665AE">
                <w:rPr>
                  <w:rFonts w:ascii="Calibri" w:hAnsi="Calibri" w:cs="Calibri"/>
                  <w:color w:val="000000"/>
                  <w:sz w:val="16"/>
                  <w:szCs w:val="16"/>
                  <w:rPrChange w:id="16940" w:author="Στάθης Καπ" w:date="2023-03-03T03:55:00Z">
                    <w:rPr>
                      <w:rFonts w:ascii="Calibri" w:hAnsi="Calibri" w:cs="Calibri"/>
                      <w:color w:val="000000"/>
                      <w:sz w:val="18"/>
                      <w:szCs w:val="18"/>
                    </w:rPr>
                  </w:rPrChange>
                </w:rPr>
                <w:t>rc207</w:t>
              </w:r>
            </w:ins>
          </w:p>
        </w:tc>
        <w:tc>
          <w:tcPr>
            <w:tcW w:w="560" w:type="dxa"/>
            <w:tcBorders>
              <w:left w:val="single" w:sz="4" w:space="0" w:color="auto"/>
            </w:tcBorders>
            <w:tcPrChange w:id="16941" w:author="Στάθης Καπ" w:date="2023-03-03T06:26:00Z">
              <w:tcPr>
                <w:tcW w:w="560" w:type="dxa"/>
              </w:tcPr>
            </w:tcPrChange>
          </w:tcPr>
          <w:p w14:paraId="575D3F57" w14:textId="321ED5B4" w:rsidR="00C87CFE" w:rsidRPr="00F665AE" w:rsidRDefault="00C87CFE" w:rsidP="00C87CFE">
            <w:pPr>
              <w:jc w:val="center"/>
              <w:rPr>
                <w:ins w:id="16942" w:author="Στάθης Καπ" w:date="2023-03-03T03:54:00Z"/>
                <w:sz w:val="16"/>
                <w:szCs w:val="16"/>
                <w:rPrChange w:id="16943" w:author="Στάθης Καπ" w:date="2023-03-03T03:55:00Z">
                  <w:rPr>
                    <w:ins w:id="16944" w:author="Στάθης Καπ" w:date="2023-03-03T03:54:00Z"/>
                    <w:sz w:val="18"/>
                    <w:szCs w:val="18"/>
                  </w:rPr>
                </w:rPrChange>
              </w:rPr>
            </w:pPr>
            <w:ins w:id="16945" w:author="Στάθης Καπ" w:date="2023-03-03T03:54:00Z">
              <w:r w:rsidRPr="00F665AE">
                <w:rPr>
                  <w:sz w:val="16"/>
                  <w:szCs w:val="16"/>
                  <w:rPrChange w:id="16946" w:author="Στάθης Καπ" w:date="2023-03-03T03:55:00Z">
                    <w:rPr>
                      <w:sz w:val="18"/>
                      <w:szCs w:val="18"/>
                    </w:rPr>
                  </w:rPrChange>
                </w:rPr>
                <w:t>983</w:t>
              </w:r>
            </w:ins>
          </w:p>
        </w:tc>
        <w:tc>
          <w:tcPr>
            <w:tcW w:w="855" w:type="dxa"/>
            <w:tcPrChange w:id="16947" w:author="Στάθης Καπ" w:date="2023-03-03T06:26:00Z">
              <w:tcPr>
                <w:tcW w:w="855" w:type="dxa"/>
              </w:tcPr>
            </w:tcPrChange>
          </w:tcPr>
          <w:p w14:paraId="2F53E252" w14:textId="63F935F3" w:rsidR="00C87CFE" w:rsidRPr="00F665AE" w:rsidRDefault="00C87CFE" w:rsidP="00C87CFE">
            <w:pPr>
              <w:jc w:val="center"/>
              <w:rPr>
                <w:ins w:id="16948" w:author="Στάθης Καπ" w:date="2023-03-03T03:54:00Z"/>
                <w:sz w:val="16"/>
                <w:szCs w:val="16"/>
                <w:rPrChange w:id="16949" w:author="Στάθης Καπ" w:date="2023-03-03T03:55:00Z">
                  <w:rPr>
                    <w:ins w:id="16950" w:author="Στάθης Καπ" w:date="2023-03-03T03:54:00Z"/>
                    <w:sz w:val="18"/>
                    <w:szCs w:val="18"/>
                  </w:rPr>
                </w:rPrChange>
              </w:rPr>
            </w:pPr>
            <w:ins w:id="16951" w:author="Στάθης Καπ" w:date="2023-03-03T03:54:00Z">
              <w:r w:rsidRPr="00F665AE">
                <w:rPr>
                  <w:sz w:val="16"/>
                  <w:szCs w:val="16"/>
                  <w:rPrChange w:id="16952" w:author="Στάθης Καπ" w:date="2023-03-03T03:55:00Z">
                    <w:rPr>
                      <w:sz w:val="18"/>
                      <w:szCs w:val="18"/>
                    </w:rPr>
                  </w:rPrChange>
                </w:rPr>
                <w:t>926</w:t>
              </w:r>
            </w:ins>
          </w:p>
        </w:tc>
        <w:tc>
          <w:tcPr>
            <w:tcW w:w="544" w:type="dxa"/>
            <w:vAlign w:val="bottom"/>
            <w:tcPrChange w:id="16953" w:author="Στάθης Καπ" w:date="2023-03-03T06:26:00Z">
              <w:tcPr>
                <w:tcW w:w="544" w:type="dxa"/>
                <w:vAlign w:val="bottom"/>
              </w:tcPr>
            </w:tcPrChange>
          </w:tcPr>
          <w:p w14:paraId="401E24FA" w14:textId="6A97AA21" w:rsidR="00C87CFE" w:rsidRPr="00F665AE" w:rsidRDefault="00C87CFE" w:rsidP="00C87CFE">
            <w:pPr>
              <w:jc w:val="center"/>
              <w:rPr>
                <w:ins w:id="16954" w:author="Στάθης Καπ" w:date="2023-03-03T03:54:00Z"/>
                <w:rFonts w:ascii="Calibri" w:hAnsi="Calibri" w:cs="Calibri"/>
                <w:color w:val="000000"/>
                <w:sz w:val="16"/>
                <w:szCs w:val="16"/>
                <w:rPrChange w:id="16955" w:author="Στάθης Καπ" w:date="2023-03-03T03:55:00Z">
                  <w:rPr>
                    <w:ins w:id="16956" w:author="Στάθης Καπ" w:date="2023-03-03T03:54:00Z"/>
                    <w:rFonts w:ascii="Calibri" w:hAnsi="Calibri" w:cs="Calibri"/>
                    <w:color w:val="000000"/>
                    <w:sz w:val="18"/>
                    <w:szCs w:val="18"/>
                  </w:rPr>
                </w:rPrChange>
              </w:rPr>
            </w:pPr>
            <w:ins w:id="16957" w:author="Στάθης Καπ" w:date="2023-03-03T03:54:00Z">
              <w:r w:rsidRPr="00F665AE">
                <w:rPr>
                  <w:rFonts w:ascii="Calibri" w:hAnsi="Calibri" w:cs="Calibri"/>
                  <w:color w:val="000000"/>
                  <w:sz w:val="16"/>
                  <w:szCs w:val="16"/>
                  <w:rPrChange w:id="16958" w:author="Στάθης Καπ" w:date="2023-03-03T03:55:00Z">
                    <w:rPr>
                      <w:rFonts w:ascii="Calibri" w:hAnsi="Calibri" w:cs="Calibri"/>
                      <w:color w:val="000000"/>
                      <w:sz w:val="18"/>
                      <w:szCs w:val="18"/>
                    </w:rPr>
                  </w:rPrChange>
                </w:rPr>
                <w:t>903</w:t>
              </w:r>
            </w:ins>
          </w:p>
        </w:tc>
        <w:tc>
          <w:tcPr>
            <w:tcW w:w="621" w:type="dxa"/>
            <w:vAlign w:val="bottom"/>
            <w:tcPrChange w:id="16959" w:author="Στάθης Καπ" w:date="2023-03-03T06:26:00Z">
              <w:tcPr>
                <w:tcW w:w="621" w:type="dxa"/>
                <w:vAlign w:val="bottom"/>
              </w:tcPr>
            </w:tcPrChange>
          </w:tcPr>
          <w:p w14:paraId="5F7D65B5" w14:textId="5766A1AF" w:rsidR="00C87CFE" w:rsidRPr="00F665AE" w:rsidRDefault="00C87CFE" w:rsidP="00C87CFE">
            <w:pPr>
              <w:jc w:val="center"/>
              <w:rPr>
                <w:ins w:id="16960" w:author="Στάθης Καπ" w:date="2023-03-03T03:54:00Z"/>
                <w:rFonts w:ascii="Calibri" w:hAnsi="Calibri" w:cs="Calibri"/>
                <w:color w:val="000000"/>
                <w:sz w:val="16"/>
                <w:szCs w:val="16"/>
                <w:rPrChange w:id="16961" w:author="Στάθης Καπ" w:date="2023-03-03T03:55:00Z">
                  <w:rPr>
                    <w:ins w:id="16962" w:author="Στάθης Καπ" w:date="2023-03-03T03:54:00Z"/>
                    <w:rFonts w:ascii="Calibri" w:hAnsi="Calibri" w:cs="Calibri"/>
                    <w:color w:val="000000"/>
                    <w:sz w:val="18"/>
                    <w:szCs w:val="18"/>
                  </w:rPr>
                </w:rPrChange>
              </w:rPr>
            </w:pPr>
            <w:ins w:id="16963" w:author="Στάθης Καπ" w:date="2023-03-03T03:54:00Z">
              <w:r w:rsidRPr="00F665AE">
                <w:rPr>
                  <w:rFonts w:ascii="Calibri" w:hAnsi="Calibri" w:cs="Calibri"/>
                  <w:color w:val="000000"/>
                  <w:sz w:val="16"/>
                  <w:szCs w:val="16"/>
                  <w:rPrChange w:id="16964" w:author="Στάθης Καπ" w:date="2023-03-03T03:55:00Z">
                    <w:rPr>
                      <w:rFonts w:ascii="Calibri" w:hAnsi="Calibri" w:cs="Calibri"/>
                      <w:color w:val="000000"/>
                      <w:sz w:val="18"/>
                      <w:szCs w:val="18"/>
                    </w:rPr>
                  </w:rPrChange>
                </w:rPr>
                <w:t>0.331</w:t>
              </w:r>
            </w:ins>
          </w:p>
        </w:tc>
        <w:tc>
          <w:tcPr>
            <w:tcW w:w="669" w:type="dxa"/>
            <w:vAlign w:val="center"/>
            <w:tcPrChange w:id="16965" w:author="Στάθης Καπ" w:date="2023-03-03T06:26:00Z">
              <w:tcPr>
                <w:tcW w:w="669" w:type="dxa"/>
                <w:vAlign w:val="center"/>
              </w:tcPr>
            </w:tcPrChange>
          </w:tcPr>
          <w:p w14:paraId="68B3B741" w14:textId="3E6A3B68" w:rsidR="00C87CFE" w:rsidRPr="00F665AE" w:rsidRDefault="00C87CFE" w:rsidP="00C87CFE">
            <w:pPr>
              <w:jc w:val="center"/>
              <w:rPr>
                <w:ins w:id="16966" w:author="Στάθης Καπ" w:date="2023-03-03T03:54:00Z"/>
                <w:rFonts w:cstheme="minorHAnsi"/>
                <w:sz w:val="16"/>
                <w:szCs w:val="16"/>
              </w:rPr>
            </w:pPr>
            <w:ins w:id="16967" w:author="Στάθης Καπ" w:date="2023-03-03T06:18:00Z">
              <w:r>
                <w:rPr>
                  <w:rFonts w:ascii="Calibri" w:hAnsi="Calibri" w:cstheme="minorHAnsi"/>
                  <w:color w:val="000000"/>
                  <w:sz w:val="16"/>
                  <w:szCs w:val="16"/>
                </w:rPr>
                <w:t>8.14</w:t>
              </w:r>
            </w:ins>
          </w:p>
        </w:tc>
        <w:tc>
          <w:tcPr>
            <w:tcW w:w="543" w:type="dxa"/>
            <w:vAlign w:val="bottom"/>
            <w:tcPrChange w:id="16968" w:author="Στάθης Καπ" w:date="2023-03-03T06:26:00Z">
              <w:tcPr>
                <w:tcW w:w="543" w:type="dxa"/>
                <w:vAlign w:val="bottom"/>
              </w:tcPr>
            </w:tcPrChange>
          </w:tcPr>
          <w:p w14:paraId="518A2509" w14:textId="17558D6B" w:rsidR="00C87CFE" w:rsidRPr="00F665AE" w:rsidRDefault="00C87CFE" w:rsidP="00C87CFE">
            <w:pPr>
              <w:jc w:val="center"/>
              <w:rPr>
                <w:ins w:id="16969" w:author="Στάθης Καπ" w:date="2023-03-03T03:54:00Z"/>
                <w:rFonts w:ascii="Calibri" w:hAnsi="Calibri" w:cs="Calibri"/>
                <w:color w:val="000000"/>
                <w:sz w:val="16"/>
                <w:szCs w:val="16"/>
                <w:rPrChange w:id="16970" w:author="Στάθης Καπ" w:date="2023-03-03T03:55:00Z">
                  <w:rPr>
                    <w:ins w:id="16971" w:author="Στάθης Καπ" w:date="2023-03-03T03:54:00Z"/>
                    <w:rFonts w:ascii="Calibri" w:hAnsi="Calibri" w:cs="Calibri"/>
                    <w:color w:val="000000"/>
                    <w:sz w:val="18"/>
                    <w:szCs w:val="18"/>
                  </w:rPr>
                </w:rPrChange>
              </w:rPr>
            </w:pPr>
            <w:ins w:id="16972" w:author="Στάθης Καπ" w:date="2023-03-03T03:54:00Z">
              <w:r w:rsidRPr="00F665AE">
                <w:rPr>
                  <w:rFonts w:ascii="Calibri" w:hAnsi="Calibri" w:cs="Calibri"/>
                  <w:color w:val="000000"/>
                  <w:sz w:val="16"/>
                  <w:szCs w:val="16"/>
                  <w:rPrChange w:id="16973" w:author="Στάθης Καπ" w:date="2023-03-03T03:55:00Z">
                    <w:rPr>
                      <w:rFonts w:ascii="Calibri" w:hAnsi="Calibri" w:cs="Calibri"/>
                      <w:color w:val="000000"/>
                      <w:sz w:val="18"/>
                      <w:szCs w:val="18"/>
                    </w:rPr>
                  </w:rPrChange>
                </w:rPr>
                <w:t>889</w:t>
              </w:r>
            </w:ins>
          </w:p>
        </w:tc>
        <w:tc>
          <w:tcPr>
            <w:tcW w:w="621" w:type="dxa"/>
            <w:vAlign w:val="bottom"/>
            <w:tcPrChange w:id="16974" w:author="Στάθης Καπ" w:date="2023-03-03T06:26:00Z">
              <w:tcPr>
                <w:tcW w:w="621" w:type="dxa"/>
                <w:vAlign w:val="bottom"/>
              </w:tcPr>
            </w:tcPrChange>
          </w:tcPr>
          <w:p w14:paraId="3BBB9DBE" w14:textId="481F095A" w:rsidR="00C87CFE" w:rsidRPr="00F665AE" w:rsidRDefault="00C87CFE" w:rsidP="00C87CFE">
            <w:pPr>
              <w:jc w:val="center"/>
              <w:rPr>
                <w:ins w:id="16975" w:author="Στάθης Καπ" w:date="2023-03-03T03:54:00Z"/>
                <w:rFonts w:ascii="Calibri" w:hAnsi="Calibri" w:cs="Calibri"/>
                <w:color w:val="000000"/>
                <w:sz w:val="16"/>
                <w:szCs w:val="16"/>
                <w:rPrChange w:id="16976" w:author="Στάθης Καπ" w:date="2023-03-03T03:55:00Z">
                  <w:rPr>
                    <w:ins w:id="16977" w:author="Στάθης Καπ" w:date="2023-03-03T03:54:00Z"/>
                    <w:rFonts w:ascii="Calibri" w:hAnsi="Calibri" w:cs="Calibri"/>
                    <w:color w:val="000000"/>
                    <w:sz w:val="18"/>
                    <w:szCs w:val="18"/>
                  </w:rPr>
                </w:rPrChange>
              </w:rPr>
            </w:pPr>
            <w:ins w:id="16978" w:author="Στάθης Καπ" w:date="2023-03-03T03:54:00Z">
              <w:r w:rsidRPr="00F665AE">
                <w:rPr>
                  <w:rFonts w:ascii="Calibri" w:hAnsi="Calibri" w:cs="Calibri"/>
                  <w:color w:val="000000"/>
                  <w:sz w:val="16"/>
                  <w:szCs w:val="16"/>
                  <w:rPrChange w:id="16979" w:author="Στάθης Καπ" w:date="2023-03-03T03:55:00Z">
                    <w:rPr>
                      <w:rFonts w:ascii="Calibri" w:hAnsi="Calibri" w:cs="Calibri"/>
                      <w:color w:val="000000"/>
                      <w:sz w:val="18"/>
                      <w:szCs w:val="18"/>
                    </w:rPr>
                  </w:rPrChange>
                </w:rPr>
                <w:t>0.228</w:t>
              </w:r>
            </w:ins>
          </w:p>
        </w:tc>
        <w:tc>
          <w:tcPr>
            <w:tcW w:w="669" w:type="dxa"/>
            <w:vAlign w:val="center"/>
            <w:tcPrChange w:id="16980" w:author="Στάθης Καπ" w:date="2023-03-03T06:26:00Z">
              <w:tcPr>
                <w:tcW w:w="669" w:type="dxa"/>
                <w:vAlign w:val="center"/>
              </w:tcPr>
            </w:tcPrChange>
          </w:tcPr>
          <w:p w14:paraId="279F42D7" w14:textId="1E942BBA" w:rsidR="00C87CFE" w:rsidRPr="00F665AE" w:rsidRDefault="00C87CFE" w:rsidP="00C87CFE">
            <w:pPr>
              <w:jc w:val="center"/>
              <w:rPr>
                <w:ins w:id="16981" w:author="Στάθης Καπ" w:date="2023-03-03T03:54:00Z"/>
                <w:rFonts w:cstheme="minorHAnsi"/>
                <w:sz w:val="16"/>
                <w:szCs w:val="16"/>
              </w:rPr>
            </w:pPr>
            <w:ins w:id="16982" w:author="Στάθης Καπ" w:date="2023-03-03T06:18:00Z">
              <w:r>
                <w:rPr>
                  <w:rFonts w:ascii="Calibri" w:hAnsi="Calibri" w:cstheme="minorHAnsi"/>
                  <w:color w:val="000000"/>
                  <w:sz w:val="16"/>
                  <w:szCs w:val="16"/>
                </w:rPr>
                <w:t>1.55</w:t>
              </w:r>
            </w:ins>
          </w:p>
        </w:tc>
        <w:tc>
          <w:tcPr>
            <w:tcW w:w="508" w:type="dxa"/>
            <w:vAlign w:val="bottom"/>
            <w:tcPrChange w:id="16983" w:author="Στάθης Καπ" w:date="2023-03-03T06:26:00Z">
              <w:tcPr>
                <w:tcW w:w="508" w:type="dxa"/>
                <w:vAlign w:val="bottom"/>
              </w:tcPr>
            </w:tcPrChange>
          </w:tcPr>
          <w:p w14:paraId="23D3EA27" w14:textId="69B6A679" w:rsidR="00C87CFE" w:rsidRPr="00F665AE" w:rsidRDefault="00C87CFE" w:rsidP="00C87CFE">
            <w:pPr>
              <w:jc w:val="center"/>
              <w:rPr>
                <w:ins w:id="16984" w:author="Στάθης Καπ" w:date="2023-03-03T03:54:00Z"/>
                <w:rFonts w:ascii="Calibri" w:hAnsi="Calibri" w:cs="Calibri"/>
                <w:color w:val="000000"/>
                <w:sz w:val="16"/>
                <w:szCs w:val="16"/>
                <w:rPrChange w:id="16985" w:author="Στάθης Καπ" w:date="2023-03-03T03:55:00Z">
                  <w:rPr>
                    <w:ins w:id="16986" w:author="Στάθης Καπ" w:date="2023-03-03T03:54:00Z"/>
                    <w:rFonts w:ascii="Calibri" w:hAnsi="Calibri" w:cs="Calibri"/>
                    <w:color w:val="000000"/>
                    <w:sz w:val="18"/>
                    <w:szCs w:val="18"/>
                  </w:rPr>
                </w:rPrChange>
              </w:rPr>
            </w:pPr>
            <w:ins w:id="16987" w:author="Στάθης Καπ" w:date="2023-03-03T03:54:00Z">
              <w:r w:rsidRPr="00F665AE">
                <w:rPr>
                  <w:rFonts w:ascii="Calibri" w:hAnsi="Calibri" w:cs="Calibri"/>
                  <w:color w:val="000000"/>
                  <w:sz w:val="16"/>
                  <w:szCs w:val="16"/>
                  <w:rPrChange w:id="16988" w:author="Στάθης Καπ" w:date="2023-03-03T03:55:00Z">
                    <w:rPr>
                      <w:rFonts w:ascii="Calibri" w:hAnsi="Calibri" w:cs="Calibri"/>
                      <w:color w:val="000000"/>
                      <w:sz w:val="18"/>
                      <w:szCs w:val="18"/>
                    </w:rPr>
                  </w:rPrChange>
                </w:rPr>
                <w:t>900</w:t>
              </w:r>
            </w:ins>
          </w:p>
        </w:tc>
        <w:tc>
          <w:tcPr>
            <w:tcW w:w="541" w:type="dxa"/>
            <w:vAlign w:val="bottom"/>
            <w:tcPrChange w:id="16989" w:author="Στάθης Καπ" w:date="2023-03-03T06:26:00Z">
              <w:tcPr>
                <w:tcW w:w="541" w:type="dxa"/>
                <w:vAlign w:val="bottom"/>
              </w:tcPr>
            </w:tcPrChange>
          </w:tcPr>
          <w:p w14:paraId="13CAAEEA" w14:textId="1F1D5590" w:rsidR="00C87CFE" w:rsidRPr="00F665AE" w:rsidRDefault="00C87CFE" w:rsidP="00C87CFE">
            <w:pPr>
              <w:jc w:val="center"/>
              <w:rPr>
                <w:ins w:id="16990" w:author="Στάθης Καπ" w:date="2023-03-03T03:54:00Z"/>
                <w:rFonts w:ascii="Calibri" w:hAnsi="Calibri" w:cs="Calibri"/>
                <w:color w:val="000000"/>
                <w:sz w:val="16"/>
                <w:szCs w:val="16"/>
                <w:rPrChange w:id="16991" w:author="Στάθης Καπ" w:date="2023-03-03T03:55:00Z">
                  <w:rPr>
                    <w:ins w:id="16992" w:author="Στάθης Καπ" w:date="2023-03-03T03:54:00Z"/>
                    <w:rFonts w:ascii="Calibri" w:hAnsi="Calibri" w:cs="Calibri"/>
                    <w:color w:val="000000"/>
                    <w:sz w:val="18"/>
                    <w:szCs w:val="18"/>
                  </w:rPr>
                </w:rPrChange>
              </w:rPr>
            </w:pPr>
            <w:ins w:id="16993" w:author="Στάθης Καπ" w:date="2023-03-03T03:54:00Z">
              <w:r w:rsidRPr="00F665AE">
                <w:rPr>
                  <w:rFonts w:ascii="Calibri" w:hAnsi="Calibri" w:cs="Calibri"/>
                  <w:color w:val="000000"/>
                  <w:sz w:val="16"/>
                  <w:szCs w:val="16"/>
                  <w:rPrChange w:id="16994" w:author="Στάθης Καπ" w:date="2023-03-03T03:55:00Z">
                    <w:rPr>
                      <w:rFonts w:ascii="Calibri" w:hAnsi="Calibri" w:cs="Calibri"/>
                      <w:color w:val="000000"/>
                      <w:sz w:val="18"/>
                      <w:szCs w:val="18"/>
                    </w:rPr>
                  </w:rPrChange>
                </w:rPr>
                <w:t>0.402</w:t>
              </w:r>
            </w:ins>
          </w:p>
        </w:tc>
        <w:tc>
          <w:tcPr>
            <w:tcW w:w="589" w:type="dxa"/>
            <w:vAlign w:val="center"/>
            <w:tcPrChange w:id="16995" w:author="Στάθης Καπ" w:date="2023-03-03T06:26:00Z">
              <w:tcPr>
                <w:tcW w:w="589" w:type="dxa"/>
                <w:vAlign w:val="center"/>
              </w:tcPr>
            </w:tcPrChange>
          </w:tcPr>
          <w:p w14:paraId="61A50B31" w14:textId="18E54A60" w:rsidR="00C87CFE" w:rsidRPr="00F665AE" w:rsidRDefault="00C87CFE" w:rsidP="00C87CFE">
            <w:pPr>
              <w:jc w:val="center"/>
              <w:rPr>
                <w:ins w:id="16996" w:author="Στάθης Καπ" w:date="2023-03-03T03:54:00Z"/>
                <w:rFonts w:cstheme="minorHAnsi"/>
                <w:sz w:val="16"/>
                <w:szCs w:val="16"/>
              </w:rPr>
            </w:pPr>
            <w:ins w:id="16997" w:author="Στάθης Καπ" w:date="2023-03-03T06:18:00Z">
              <w:r>
                <w:rPr>
                  <w:rFonts w:ascii="Calibri" w:hAnsi="Calibri" w:cstheme="minorHAnsi"/>
                  <w:color w:val="000000"/>
                  <w:sz w:val="16"/>
                  <w:szCs w:val="16"/>
                </w:rPr>
                <w:t>0.33</w:t>
              </w:r>
            </w:ins>
          </w:p>
        </w:tc>
        <w:tc>
          <w:tcPr>
            <w:tcW w:w="463" w:type="dxa"/>
            <w:vAlign w:val="bottom"/>
            <w:tcPrChange w:id="16998" w:author="Στάθης Καπ" w:date="2023-03-03T06:26:00Z">
              <w:tcPr>
                <w:tcW w:w="463" w:type="dxa"/>
                <w:vAlign w:val="bottom"/>
              </w:tcPr>
            </w:tcPrChange>
          </w:tcPr>
          <w:p w14:paraId="13AB3BE2" w14:textId="4368347A" w:rsidR="00C87CFE" w:rsidRPr="00F665AE" w:rsidRDefault="00C87CFE" w:rsidP="00C87CFE">
            <w:pPr>
              <w:jc w:val="center"/>
              <w:rPr>
                <w:ins w:id="16999" w:author="Στάθης Καπ" w:date="2023-03-03T03:54:00Z"/>
                <w:rFonts w:ascii="Calibri" w:hAnsi="Calibri" w:cs="Calibri"/>
                <w:color w:val="000000"/>
                <w:sz w:val="16"/>
                <w:szCs w:val="16"/>
                <w:rPrChange w:id="17000" w:author="Στάθης Καπ" w:date="2023-03-03T03:55:00Z">
                  <w:rPr>
                    <w:ins w:id="17001" w:author="Στάθης Καπ" w:date="2023-03-03T03:54:00Z"/>
                    <w:rFonts w:ascii="Calibri" w:hAnsi="Calibri" w:cs="Calibri"/>
                    <w:color w:val="000000"/>
                    <w:sz w:val="18"/>
                    <w:szCs w:val="18"/>
                  </w:rPr>
                </w:rPrChange>
              </w:rPr>
            </w:pPr>
            <w:ins w:id="17002" w:author="Στάθης Καπ" w:date="2023-03-03T03:54:00Z">
              <w:r w:rsidRPr="00F665AE">
                <w:rPr>
                  <w:rFonts w:ascii="Calibri" w:hAnsi="Calibri" w:cs="Calibri"/>
                  <w:color w:val="000000"/>
                  <w:sz w:val="16"/>
                  <w:szCs w:val="16"/>
                  <w:rPrChange w:id="17003" w:author="Στάθης Καπ" w:date="2023-03-03T03:55:00Z">
                    <w:rPr>
                      <w:rFonts w:ascii="Calibri" w:hAnsi="Calibri" w:cs="Calibri"/>
                      <w:color w:val="000000"/>
                      <w:sz w:val="18"/>
                      <w:szCs w:val="18"/>
                    </w:rPr>
                  </w:rPrChange>
                </w:rPr>
                <w:t>839</w:t>
              </w:r>
            </w:ins>
          </w:p>
        </w:tc>
        <w:tc>
          <w:tcPr>
            <w:tcW w:w="541" w:type="dxa"/>
            <w:vAlign w:val="bottom"/>
            <w:tcPrChange w:id="17004" w:author="Στάθης Καπ" w:date="2023-03-03T06:26:00Z">
              <w:tcPr>
                <w:tcW w:w="541" w:type="dxa"/>
                <w:vAlign w:val="bottom"/>
              </w:tcPr>
            </w:tcPrChange>
          </w:tcPr>
          <w:p w14:paraId="2B2501DA" w14:textId="0FB20AE2" w:rsidR="00C87CFE" w:rsidRPr="00F665AE" w:rsidRDefault="00C87CFE" w:rsidP="00C87CFE">
            <w:pPr>
              <w:jc w:val="center"/>
              <w:rPr>
                <w:ins w:id="17005" w:author="Στάθης Καπ" w:date="2023-03-03T03:54:00Z"/>
                <w:rFonts w:ascii="Calibri" w:hAnsi="Calibri" w:cs="Calibri"/>
                <w:color w:val="000000"/>
                <w:sz w:val="16"/>
                <w:szCs w:val="16"/>
                <w:rPrChange w:id="17006" w:author="Στάθης Καπ" w:date="2023-03-03T03:55:00Z">
                  <w:rPr>
                    <w:ins w:id="17007" w:author="Στάθης Καπ" w:date="2023-03-03T03:54:00Z"/>
                    <w:rFonts w:ascii="Calibri" w:hAnsi="Calibri" w:cs="Calibri"/>
                    <w:color w:val="000000"/>
                    <w:sz w:val="18"/>
                    <w:szCs w:val="18"/>
                  </w:rPr>
                </w:rPrChange>
              </w:rPr>
            </w:pPr>
            <w:ins w:id="17008" w:author="Στάθης Καπ" w:date="2023-03-03T03:54:00Z">
              <w:r w:rsidRPr="00F665AE">
                <w:rPr>
                  <w:rFonts w:ascii="Calibri" w:hAnsi="Calibri" w:cs="Calibri"/>
                  <w:color w:val="000000"/>
                  <w:sz w:val="16"/>
                  <w:szCs w:val="16"/>
                  <w:rPrChange w:id="17009" w:author="Στάθης Καπ" w:date="2023-03-03T03:55:00Z">
                    <w:rPr>
                      <w:rFonts w:ascii="Calibri" w:hAnsi="Calibri" w:cs="Calibri"/>
                      <w:color w:val="000000"/>
                      <w:sz w:val="18"/>
                      <w:szCs w:val="18"/>
                    </w:rPr>
                  </w:rPrChange>
                </w:rPr>
                <w:t>0.3</w:t>
              </w:r>
            </w:ins>
          </w:p>
        </w:tc>
        <w:tc>
          <w:tcPr>
            <w:tcW w:w="589" w:type="dxa"/>
            <w:vAlign w:val="center"/>
            <w:tcPrChange w:id="17010" w:author="Στάθης Καπ" w:date="2023-03-03T06:26:00Z">
              <w:tcPr>
                <w:tcW w:w="589" w:type="dxa"/>
                <w:vAlign w:val="center"/>
              </w:tcPr>
            </w:tcPrChange>
          </w:tcPr>
          <w:p w14:paraId="45C4DD3D" w14:textId="7BFF49AD" w:rsidR="00C87CFE" w:rsidRPr="00F665AE" w:rsidRDefault="00C87CFE" w:rsidP="00C87CFE">
            <w:pPr>
              <w:jc w:val="center"/>
              <w:rPr>
                <w:ins w:id="17011" w:author="Στάθης Καπ" w:date="2023-03-03T03:54:00Z"/>
                <w:rFonts w:cstheme="minorHAnsi"/>
                <w:sz w:val="16"/>
                <w:szCs w:val="16"/>
              </w:rPr>
            </w:pPr>
            <w:ins w:id="17012" w:author="Στάθης Καπ" w:date="2023-03-03T06:19:00Z">
              <w:r>
                <w:rPr>
                  <w:rFonts w:ascii="Calibri" w:hAnsi="Calibri" w:cstheme="minorHAnsi"/>
                  <w:color w:val="000000"/>
                  <w:sz w:val="16"/>
                  <w:szCs w:val="16"/>
                </w:rPr>
                <w:t>7.09</w:t>
              </w:r>
            </w:ins>
          </w:p>
        </w:tc>
      </w:tr>
      <w:tr w:rsidR="00C87CFE" w:rsidRPr="00BB05AC" w14:paraId="56091782" w14:textId="77777777" w:rsidTr="00F03C40">
        <w:tblPrEx>
          <w:tblW w:w="0" w:type="auto"/>
          <w:tblBorders>
            <w:insideH w:val="none" w:sz="0" w:space="0" w:color="auto"/>
            <w:insideV w:val="none" w:sz="0" w:space="0" w:color="auto"/>
          </w:tblBorders>
          <w:tblCellMar>
            <w:left w:w="0" w:type="dxa"/>
            <w:right w:w="0" w:type="dxa"/>
          </w:tblCellMar>
          <w:tblPrExChange w:id="1701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014" w:author="Στάθης Καπ" w:date="2023-03-03T03:54:00Z"/>
        </w:trPr>
        <w:tc>
          <w:tcPr>
            <w:tcW w:w="515" w:type="dxa"/>
            <w:tcBorders>
              <w:top w:val="nil"/>
              <w:bottom w:val="single" w:sz="4" w:space="0" w:color="auto"/>
              <w:right w:val="single" w:sz="4" w:space="0" w:color="auto"/>
            </w:tcBorders>
            <w:shd w:val="clear" w:color="auto" w:fill="E7E6E6" w:themeFill="background2"/>
            <w:vAlign w:val="bottom"/>
            <w:tcPrChange w:id="17015" w:author="Στάθης Καπ" w:date="2023-03-03T06:26:00Z">
              <w:tcPr>
                <w:tcW w:w="515" w:type="dxa"/>
                <w:vAlign w:val="bottom"/>
              </w:tcPr>
            </w:tcPrChange>
          </w:tcPr>
          <w:p w14:paraId="7171ADBC" w14:textId="3C583C6B" w:rsidR="00C87CFE" w:rsidRPr="00F665AE" w:rsidRDefault="00C87CFE" w:rsidP="00C87CFE">
            <w:pPr>
              <w:jc w:val="center"/>
              <w:rPr>
                <w:ins w:id="17016" w:author="Στάθης Καπ" w:date="2023-03-03T03:54:00Z"/>
                <w:rFonts w:ascii="Calibri" w:hAnsi="Calibri" w:cs="Calibri"/>
                <w:color w:val="000000"/>
                <w:sz w:val="16"/>
                <w:szCs w:val="16"/>
                <w:rPrChange w:id="17017" w:author="Στάθης Καπ" w:date="2023-03-03T03:55:00Z">
                  <w:rPr>
                    <w:ins w:id="17018" w:author="Στάθης Καπ" w:date="2023-03-03T03:54:00Z"/>
                    <w:rFonts w:ascii="Calibri" w:hAnsi="Calibri" w:cs="Calibri"/>
                    <w:color w:val="000000"/>
                    <w:sz w:val="18"/>
                    <w:szCs w:val="18"/>
                  </w:rPr>
                </w:rPrChange>
              </w:rPr>
            </w:pPr>
            <w:ins w:id="17019" w:author="Στάθης Καπ" w:date="2023-03-03T03:54:00Z">
              <w:r w:rsidRPr="00F665AE">
                <w:rPr>
                  <w:rFonts w:ascii="Calibri" w:hAnsi="Calibri" w:cs="Calibri"/>
                  <w:color w:val="000000"/>
                  <w:sz w:val="16"/>
                  <w:szCs w:val="16"/>
                  <w:rPrChange w:id="17020" w:author="Στάθης Καπ" w:date="2023-03-03T03:55:00Z">
                    <w:rPr>
                      <w:rFonts w:ascii="Calibri" w:hAnsi="Calibri" w:cs="Calibri"/>
                      <w:color w:val="000000"/>
                      <w:sz w:val="18"/>
                      <w:szCs w:val="18"/>
                    </w:rPr>
                  </w:rPrChange>
                </w:rPr>
                <w:t>rc208</w:t>
              </w:r>
            </w:ins>
          </w:p>
        </w:tc>
        <w:tc>
          <w:tcPr>
            <w:tcW w:w="560" w:type="dxa"/>
            <w:tcBorders>
              <w:left w:val="single" w:sz="4" w:space="0" w:color="auto"/>
            </w:tcBorders>
            <w:tcPrChange w:id="17021" w:author="Στάθης Καπ" w:date="2023-03-03T06:26:00Z">
              <w:tcPr>
                <w:tcW w:w="560" w:type="dxa"/>
              </w:tcPr>
            </w:tcPrChange>
          </w:tcPr>
          <w:p w14:paraId="3122EEF2" w14:textId="2012B72E" w:rsidR="00C87CFE" w:rsidRPr="00F665AE" w:rsidRDefault="00C87CFE" w:rsidP="00C87CFE">
            <w:pPr>
              <w:jc w:val="center"/>
              <w:rPr>
                <w:ins w:id="17022" w:author="Στάθης Καπ" w:date="2023-03-03T03:54:00Z"/>
                <w:sz w:val="16"/>
                <w:szCs w:val="16"/>
                <w:rPrChange w:id="17023" w:author="Στάθης Καπ" w:date="2023-03-03T03:55:00Z">
                  <w:rPr>
                    <w:ins w:id="17024" w:author="Στάθης Καπ" w:date="2023-03-03T03:54:00Z"/>
                    <w:sz w:val="18"/>
                    <w:szCs w:val="18"/>
                  </w:rPr>
                </w:rPrChange>
              </w:rPr>
            </w:pPr>
            <w:ins w:id="17025" w:author="Στάθης Καπ" w:date="2023-03-03T03:54:00Z">
              <w:r w:rsidRPr="00F665AE">
                <w:rPr>
                  <w:sz w:val="16"/>
                  <w:szCs w:val="16"/>
                  <w:rPrChange w:id="17026" w:author="Στάθης Καπ" w:date="2023-03-03T03:55:00Z">
                    <w:rPr>
                      <w:sz w:val="18"/>
                      <w:szCs w:val="18"/>
                    </w:rPr>
                  </w:rPrChange>
                </w:rPr>
                <w:t>1057</w:t>
              </w:r>
            </w:ins>
          </w:p>
        </w:tc>
        <w:tc>
          <w:tcPr>
            <w:tcW w:w="855" w:type="dxa"/>
            <w:tcPrChange w:id="17027" w:author="Στάθης Καπ" w:date="2023-03-03T06:26:00Z">
              <w:tcPr>
                <w:tcW w:w="855" w:type="dxa"/>
              </w:tcPr>
            </w:tcPrChange>
          </w:tcPr>
          <w:p w14:paraId="24359840" w14:textId="090A1F2E" w:rsidR="00C87CFE" w:rsidRPr="00F665AE" w:rsidRDefault="00C87CFE" w:rsidP="00C87CFE">
            <w:pPr>
              <w:jc w:val="center"/>
              <w:rPr>
                <w:ins w:id="17028" w:author="Στάθης Καπ" w:date="2023-03-03T03:54:00Z"/>
                <w:sz w:val="16"/>
                <w:szCs w:val="16"/>
                <w:rPrChange w:id="17029" w:author="Στάθης Καπ" w:date="2023-03-03T03:55:00Z">
                  <w:rPr>
                    <w:ins w:id="17030" w:author="Στάθης Καπ" w:date="2023-03-03T03:54:00Z"/>
                    <w:sz w:val="18"/>
                    <w:szCs w:val="18"/>
                  </w:rPr>
                </w:rPrChange>
              </w:rPr>
            </w:pPr>
            <w:ins w:id="17031" w:author="Στάθης Καπ" w:date="2023-03-03T03:54:00Z">
              <w:r w:rsidRPr="00F665AE">
                <w:rPr>
                  <w:sz w:val="16"/>
                  <w:szCs w:val="16"/>
                  <w:rPrChange w:id="17032" w:author="Στάθης Καπ" w:date="2023-03-03T03:55:00Z">
                    <w:rPr>
                      <w:sz w:val="18"/>
                      <w:szCs w:val="18"/>
                    </w:rPr>
                  </w:rPrChange>
                </w:rPr>
                <w:t>1037</w:t>
              </w:r>
            </w:ins>
          </w:p>
        </w:tc>
        <w:tc>
          <w:tcPr>
            <w:tcW w:w="544" w:type="dxa"/>
            <w:vAlign w:val="bottom"/>
            <w:tcPrChange w:id="17033" w:author="Στάθης Καπ" w:date="2023-03-03T06:26:00Z">
              <w:tcPr>
                <w:tcW w:w="544" w:type="dxa"/>
                <w:vAlign w:val="bottom"/>
              </w:tcPr>
            </w:tcPrChange>
          </w:tcPr>
          <w:p w14:paraId="371E9D07" w14:textId="645AD56A" w:rsidR="00C87CFE" w:rsidRPr="00F665AE" w:rsidRDefault="00C87CFE" w:rsidP="00C87CFE">
            <w:pPr>
              <w:jc w:val="center"/>
              <w:rPr>
                <w:ins w:id="17034" w:author="Στάθης Καπ" w:date="2023-03-03T03:54:00Z"/>
                <w:rFonts w:ascii="Calibri" w:hAnsi="Calibri" w:cs="Calibri"/>
                <w:color w:val="000000"/>
                <w:sz w:val="16"/>
                <w:szCs w:val="16"/>
                <w:rPrChange w:id="17035" w:author="Στάθης Καπ" w:date="2023-03-03T03:55:00Z">
                  <w:rPr>
                    <w:ins w:id="17036" w:author="Στάθης Καπ" w:date="2023-03-03T03:54:00Z"/>
                    <w:rFonts w:ascii="Calibri" w:hAnsi="Calibri" w:cs="Calibri"/>
                    <w:color w:val="000000"/>
                    <w:sz w:val="18"/>
                    <w:szCs w:val="18"/>
                  </w:rPr>
                </w:rPrChange>
              </w:rPr>
            </w:pPr>
            <w:ins w:id="17037" w:author="Στάθης Καπ" w:date="2023-03-03T03:54:00Z">
              <w:r w:rsidRPr="00F665AE">
                <w:rPr>
                  <w:rFonts w:ascii="Calibri" w:hAnsi="Calibri" w:cs="Calibri"/>
                  <w:color w:val="000000"/>
                  <w:sz w:val="16"/>
                  <w:szCs w:val="16"/>
                  <w:rPrChange w:id="17038" w:author="Στάθης Καπ" w:date="2023-03-03T03:55:00Z">
                    <w:rPr>
                      <w:rFonts w:ascii="Calibri" w:hAnsi="Calibri" w:cs="Calibri"/>
                      <w:color w:val="000000"/>
                      <w:sz w:val="18"/>
                      <w:szCs w:val="18"/>
                    </w:rPr>
                  </w:rPrChange>
                </w:rPr>
                <w:t>973</w:t>
              </w:r>
            </w:ins>
          </w:p>
        </w:tc>
        <w:tc>
          <w:tcPr>
            <w:tcW w:w="621" w:type="dxa"/>
            <w:vAlign w:val="bottom"/>
            <w:tcPrChange w:id="17039" w:author="Στάθης Καπ" w:date="2023-03-03T06:26:00Z">
              <w:tcPr>
                <w:tcW w:w="621" w:type="dxa"/>
                <w:vAlign w:val="bottom"/>
              </w:tcPr>
            </w:tcPrChange>
          </w:tcPr>
          <w:p w14:paraId="2C7ADDDA" w14:textId="0BBA3C12" w:rsidR="00C87CFE" w:rsidRPr="00F665AE" w:rsidRDefault="00C87CFE" w:rsidP="00C87CFE">
            <w:pPr>
              <w:jc w:val="center"/>
              <w:rPr>
                <w:ins w:id="17040" w:author="Στάθης Καπ" w:date="2023-03-03T03:54:00Z"/>
                <w:rFonts w:ascii="Calibri" w:hAnsi="Calibri" w:cs="Calibri"/>
                <w:color w:val="000000"/>
                <w:sz w:val="16"/>
                <w:szCs w:val="16"/>
                <w:rPrChange w:id="17041" w:author="Στάθης Καπ" w:date="2023-03-03T03:55:00Z">
                  <w:rPr>
                    <w:ins w:id="17042" w:author="Στάθης Καπ" w:date="2023-03-03T03:54:00Z"/>
                    <w:rFonts w:ascii="Calibri" w:hAnsi="Calibri" w:cs="Calibri"/>
                    <w:color w:val="000000"/>
                    <w:sz w:val="18"/>
                    <w:szCs w:val="18"/>
                  </w:rPr>
                </w:rPrChange>
              </w:rPr>
            </w:pPr>
            <w:ins w:id="17043" w:author="Στάθης Καπ" w:date="2023-03-03T03:54:00Z">
              <w:r w:rsidRPr="00F665AE">
                <w:rPr>
                  <w:rFonts w:ascii="Calibri" w:hAnsi="Calibri" w:cs="Calibri"/>
                  <w:color w:val="000000"/>
                  <w:sz w:val="16"/>
                  <w:szCs w:val="16"/>
                  <w:rPrChange w:id="17044" w:author="Στάθης Καπ" w:date="2023-03-03T03:55:00Z">
                    <w:rPr>
                      <w:rFonts w:ascii="Calibri" w:hAnsi="Calibri" w:cs="Calibri"/>
                      <w:color w:val="000000"/>
                      <w:sz w:val="18"/>
                      <w:szCs w:val="18"/>
                    </w:rPr>
                  </w:rPrChange>
                </w:rPr>
                <w:t>0.429</w:t>
              </w:r>
            </w:ins>
          </w:p>
        </w:tc>
        <w:tc>
          <w:tcPr>
            <w:tcW w:w="669" w:type="dxa"/>
            <w:vAlign w:val="center"/>
            <w:tcPrChange w:id="17045" w:author="Στάθης Καπ" w:date="2023-03-03T06:26:00Z">
              <w:tcPr>
                <w:tcW w:w="669" w:type="dxa"/>
                <w:vAlign w:val="center"/>
              </w:tcPr>
            </w:tcPrChange>
          </w:tcPr>
          <w:p w14:paraId="009DB28A" w14:textId="0C75DC60" w:rsidR="00C87CFE" w:rsidRPr="00F665AE" w:rsidRDefault="00C87CFE" w:rsidP="00C87CFE">
            <w:pPr>
              <w:jc w:val="center"/>
              <w:rPr>
                <w:ins w:id="17046" w:author="Στάθης Καπ" w:date="2023-03-03T03:54:00Z"/>
                <w:rFonts w:cstheme="minorHAnsi"/>
                <w:sz w:val="16"/>
                <w:szCs w:val="16"/>
              </w:rPr>
            </w:pPr>
            <w:ins w:id="17047" w:author="Στάθης Καπ" w:date="2023-03-03T06:18:00Z">
              <w:r>
                <w:rPr>
                  <w:rFonts w:ascii="Calibri" w:hAnsi="Calibri" w:cstheme="minorHAnsi"/>
                  <w:color w:val="000000"/>
                  <w:sz w:val="16"/>
                  <w:szCs w:val="16"/>
                </w:rPr>
                <w:t>7.95</w:t>
              </w:r>
            </w:ins>
          </w:p>
        </w:tc>
        <w:tc>
          <w:tcPr>
            <w:tcW w:w="543" w:type="dxa"/>
            <w:vAlign w:val="bottom"/>
            <w:tcPrChange w:id="17048" w:author="Στάθης Καπ" w:date="2023-03-03T06:26:00Z">
              <w:tcPr>
                <w:tcW w:w="543" w:type="dxa"/>
                <w:vAlign w:val="bottom"/>
              </w:tcPr>
            </w:tcPrChange>
          </w:tcPr>
          <w:p w14:paraId="3CD71068" w14:textId="029F3BFC" w:rsidR="00C87CFE" w:rsidRPr="00F665AE" w:rsidRDefault="00C87CFE" w:rsidP="00C87CFE">
            <w:pPr>
              <w:jc w:val="center"/>
              <w:rPr>
                <w:ins w:id="17049" w:author="Στάθης Καπ" w:date="2023-03-03T03:54:00Z"/>
                <w:rFonts w:ascii="Calibri" w:hAnsi="Calibri" w:cs="Calibri"/>
                <w:color w:val="000000"/>
                <w:sz w:val="16"/>
                <w:szCs w:val="16"/>
                <w:rPrChange w:id="17050" w:author="Στάθης Καπ" w:date="2023-03-03T03:55:00Z">
                  <w:rPr>
                    <w:ins w:id="17051" w:author="Στάθης Καπ" w:date="2023-03-03T03:54:00Z"/>
                    <w:rFonts w:ascii="Calibri" w:hAnsi="Calibri" w:cs="Calibri"/>
                    <w:color w:val="000000"/>
                    <w:sz w:val="18"/>
                    <w:szCs w:val="18"/>
                  </w:rPr>
                </w:rPrChange>
              </w:rPr>
            </w:pPr>
            <w:ins w:id="17052" w:author="Στάθης Καπ" w:date="2023-03-03T03:54:00Z">
              <w:r w:rsidRPr="00F665AE">
                <w:rPr>
                  <w:rFonts w:ascii="Calibri" w:hAnsi="Calibri" w:cs="Calibri"/>
                  <w:color w:val="000000"/>
                  <w:sz w:val="16"/>
                  <w:szCs w:val="16"/>
                  <w:rPrChange w:id="17053" w:author="Στάθης Καπ" w:date="2023-03-03T03:55:00Z">
                    <w:rPr>
                      <w:rFonts w:ascii="Calibri" w:hAnsi="Calibri" w:cs="Calibri"/>
                      <w:color w:val="000000"/>
                      <w:sz w:val="18"/>
                      <w:szCs w:val="18"/>
                    </w:rPr>
                  </w:rPrChange>
                </w:rPr>
                <w:t>941</w:t>
              </w:r>
            </w:ins>
          </w:p>
        </w:tc>
        <w:tc>
          <w:tcPr>
            <w:tcW w:w="621" w:type="dxa"/>
            <w:vAlign w:val="bottom"/>
            <w:tcPrChange w:id="17054" w:author="Στάθης Καπ" w:date="2023-03-03T06:26:00Z">
              <w:tcPr>
                <w:tcW w:w="621" w:type="dxa"/>
                <w:vAlign w:val="bottom"/>
              </w:tcPr>
            </w:tcPrChange>
          </w:tcPr>
          <w:p w14:paraId="219D2912" w14:textId="31CCE3ED" w:rsidR="00C87CFE" w:rsidRPr="00F665AE" w:rsidRDefault="00C87CFE" w:rsidP="00C87CFE">
            <w:pPr>
              <w:jc w:val="center"/>
              <w:rPr>
                <w:ins w:id="17055" w:author="Στάθης Καπ" w:date="2023-03-03T03:54:00Z"/>
                <w:rFonts w:ascii="Calibri" w:hAnsi="Calibri" w:cs="Calibri"/>
                <w:color w:val="000000"/>
                <w:sz w:val="16"/>
                <w:szCs w:val="16"/>
                <w:rPrChange w:id="17056" w:author="Στάθης Καπ" w:date="2023-03-03T03:55:00Z">
                  <w:rPr>
                    <w:ins w:id="17057" w:author="Στάθης Καπ" w:date="2023-03-03T03:54:00Z"/>
                    <w:rFonts w:ascii="Calibri" w:hAnsi="Calibri" w:cs="Calibri"/>
                    <w:color w:val="000000"/>
                    <w:sz w:val="18"/>
                    <w:szCs w:val="18"/>
                  </w:rPr>
                </w:rPrChange>
              </w:rPr>
            </w:pPr>
            <w:ins w:id="17058" w:author="Στάθης Καπ" w:date="2023-03-03T03:54:00Z">
              <w:r w:rsidRPr="00F665AE">
                <w:rPr>
                  <w:rFonts w:ascii="Calibri" w:hAnsi="Calibri" w:cs="Calibri"/>
                  <w:color w:val="000000"/>
                  <w:sz w:val="16"/>
                  <w:szCs w:val="16"/>
                  <w:rPrChange w:id="17059" w:author="Στάθης Καπ" w:date="2023-03-03T03:55:00Z">
                    <w:rPr>
                      <w:rFonts w:ascii="Calibri" w:hAnsi="Calibri" w:cs="Calibri"/>
                      <w:color w:val="000000"/>
                      <w:sz w:val="18"/>
                      <w:szCs w:val="18"/>
                    </w:rPr>
                  </w:rPrChange>
                </w:rPr>
                <w:t>0.23</w:t>
              </w:r>
            </w:ins>
          </w:p>
        </w:tc>
        <w:tc>
          <w:tcPr>
            <w:tcW w:w="669" w:type="dxa"/>
            <w:vAlign w:val="center"/>
            <w:tcPrChange w:id="17060" w:author="Στάθης Καπ" w:date="2023-03-03T06:26:00Z">
              <w:tcPr>
                <w:tcW w:w="669" w:type="dxa"/>
                <w:vAlign w:val="center"/>
              </w:tcPr>
            </w:tcPrChange>
          </w:tcPr>
          <w:p w14:paraId="253D5AD4" w14:textId="355E2F5A" w:rsidR="00C87CFE" w:rsidRPr="00F665AE" w:rsidRDefault="00C87CFE" w:rsidP="00C87CFE">
            <w:pPr>
              <w:jc w:val="center"/>
              <w:rPr>
                <w:ins w:id="17061" w:author="Στάθης Καπ" w:date="2023-03-03T03:54:00Z"/>
                <w:rFonts w:cstheme="minorHAnsi"/>
                <w:sz w:val="16"/>
                <w:szCs w:val="16"/>
              </w:rPr>
            </w:pPr>
            <w:ins w:id="17062" w:author="Στάθης Καπ" w:date="2023-03-03T06:18:00Z">
              <w:r>
                <w:rPr>
                  <w:rFonts w:ascii="Calibri" w:hAnsi="Calibri" w:cstheme="minorHAnsi"/>
                  <w:color w:val="000000"/>
                  <w:sz w:val="16"/>
                  <w:szCs w:val="16"/>
                </w:rPr>
                <w:t>3.29</w:t>
              </w:r>
            </w:ins>
          </w:p>
        </w:tc>
        <w:tc>
          <w:tcPr>
            <w:tcW w:w="508" w:type="dxa"/>
            <w:vAlign w:val="bottom"/>
            <w:tcPrChange w:id="17063" w:author="Στάθης Καπ" w:date="2023-03-03T06:26:00Z">
              <w:tcPr>
                <w:tcW w:w="508" w:type="dxa"/>
                <w:vAlign w:val="bottom"/>
              </w:tcPr>
            </w:tcPrChange>
          </w:tcPr>
          <w:p w14:paraId="3DD22ED6" w14:textId="1C50C97A" w:rsidR="00C87CFE" w:rsidRPr="00F665AE" w:rsidRDefault="00C87CFE" w:rsidP="00C87CFE">
            <w:pPr>
              <w:jc w:val="center"/>
              <w:rPr>
                <w:ins w:id="17064" w:author="Στάθης Καπ" w:date="2023-03-03T03:54:00Z"/>
                <w:rFonts w:ascii="Calibri" w:hAnsi="Calibri" w:cs="Calibri"/>
                <w:color w:val="000000"/>
                <w:sz w:val="16"/>
                <w:szCs w:val="16"/>
                <w:rPrChange w:id="17065" w:author="Στάθης Καπ" w:date="2023-03-03T03:55:00Z">
                  <w:rPr>
                    <w:ins w:id="17066" w:author="Στάθης Καπ" w:date="2023-03-03T03:54:00Z"/>
                    <w:rFonts w:ascii="Calibri" w:hAnsi="Calibri" w:cs="Calibri"/>
                    <w:color w:val="000000"/>
                    <w:sz w:val="18"/>
                    <w:szCs w:val="18"/>
                  </w:rPr>
                </w:rPrChange>
              </w:rPr>
            </w:pPr>
            <w:ins w:id="17067" w:author="Στάθης Καπ" w:date="2023-03-03T03:54:00Z">
              <w:r w:rsidRPr="00F665AE">
                <w:rPr>
                  <w:rFonts w:ascii="Calibri" w:hAnsi="Calibri" w:cs="Calibri"/>
                  <w:color w:val="000000"/>
                  <w:sz w:val="16"/>
                  <w:szCs w:val="16"/>
                  <w:rPrChange w:id="17068" w:author="Στάθης Καπ" w:date="2023-03-03T03:55:00Z">
                    <w:rPr>
                      <w:rFonts w:ascii="Calibri" w:hAnsi="Calibri" w:cs="Calibri"/>
                      <w:color w:val="000000"/>
                      <w:sz w:val="18"/>
                      <w:szCs w:val="18"/>
                    </w:rPr>
                  </w:rPrChange>
                </w:rPr>
                <w:t>986</w:t>
              </w:r>
            </w:ins>
          </w:p>
        </w:tc>
        <w:tc>
          <w:tcPr>
            <w:tcW w:w="541" w:type="dxa"/>
            <w:vAlign w:val="bottom"/>
            <w:tcPrChange w:id="17069" w:author="Στάθης Καπ" w:date="2023-03-03T06:26:00Z">
              <w:tcPr>
                <w:tcW w:w="541" w:type="dxa"/>
                <w:vAlign w:val="bottom"/>
              </w:tcPr>
            </w:tcPrChange>
          </w:tcPr>
          <w:p w14:paraId="435BADF2" w14:textId="624E17A6" w:rsidR="00C87CFE" w:rsidRPr="00F665AE" w:rsidRDefault="00C87CFE" w:rsidP="00C87CFE">
            <w:pPr>
              <w:jc w:val="center"/>
              <w:rPr>
                <w:ins w:id="17070" w:author="Στάθης Καπ" w:date="2023-03-03T03:54:00Z"/>
                <w:rFonts w:ascii="Calibri" w:hAnsi="Calibri" w:cs="Calibri"/>
                <w:color w:val="000000"/>
                <w:sz w:val="16"/>
                <w:szCs w:val="16"/>
                <w:rPrChange w:id="17071" w:author="Στάθης Καπ" w:date="2023-03-03T03:55:00Z">
                  <w:rPr>
                    <w:ins w:id="17072" w:author="Στάθης Καπ" w:date="2023-03-03T03:54:00Z"/>
                    <w:rFonts w:ascii="Calibri" w:hAnsi="Calibri" w:cs="Calibri"/>
                    <w:color w:val="000000"/>
                    <w:sz w:val="18"/>
                    <w:szCs w:val="18"/>
                  </w:rPr>
                </w:rPrChange>
              </w:rPr>
            </w:pPr>
            <w:ins w:id="17073" w:author="Στάθης Καπ" w:date="2023-03-03T03:54:00Z">
              <w:r w:rsidRPr="00F665AE">
                <w:rPr>
                  <w:rFonts w:ascii="Calibri" w:hAnsi="Calibri" w:cs="Calibri"/>
                  <w:color w:val="000000"/>
                  <w:sz w:val="16"/>
                  <w:szCs w:val="16"/>
                  <w:rPrChange w:id="17074" w:author="Στάθης Καπ" w:date="2023-03-03T03:55:00Z">
                    <w:rPr>
                      <w:rFonts w:ascii="Calibri" w:hAnsi="Calibri" w:cs="Calibri"/>
                      <w:color w:val="000000"/>
                      <w:sz w:val="18"/>
                      <w:szCs w:val="18"/>
                    </w:rPr>
                  </w:rPrChange>
                </w:rPr>
                <w:t>0.258</w:t>
              </w:r>
            </w:ins>
          </w:p>
        </w:tc>
        <w:tc>
          <w:tcPr>
            <w:tcW w:w="589" w:type="dxa"/>
            <w:vAlign w:val="center"/>
            <w:tcPrChange w:id="17075" w:author="Στάθης Καπ" w:date="2023-03-03T06:26:00Z">
              <w:tcPr>
                <w:tcW w:w="589" w:type="dxa"/>
                <w:vAlign w:val="center"/>
              </w:tcPr>
            </w:tcPrChange>
          </w:tcPr>
          <w:p w14:paraId="2F2CED77" w14:textId="2F6304F1" w:rsidR="00C87CFE" w:rsidRPr="00F665AE" w:rsidRDefault="00C87CFE" w:rsidP="00C87CFE">
            <w:pPr>
              <w:jc w:val="center"/>
              <w:rPr>
                <w:ins w:id="17076" w:author="Στάθης Καπ" w:date="2023-03-03T03:54:00Z"/>
                <w:rFonts w:cstheme="minorHAnsi"/>
                <w:sz w:val="16"/>
                <w:szCs w:val="16"/>
              </w:rPr>
            </w:pPr>
            <w:ins w:id="17077" w:author="Στάθης Καπ" w:date="2023-03-03T06:18:00Z">
              <w:r>
                <w:rPr>
                  <w:rFonts w:ascii="Calibri" w:hAnsi="Calibri" w:cstheme="minorHAnsi"/>
                  <w:color w:val="000000"/>
                  <w:sz w:val="16"/>
                  <w:szCs w:val="16"/>
                </w:rPr>
                <w:t>-1.34</w:t>
              </w:r>
            </w:ins>
          </w:p>
        </w:tc>
        <w:tc>
          <w:tcPr>
            <w:tcW w:w="463" w:type="dxa"/>
            <w:vAlign w:val="bottom"/>
            <w:tcPrChange w:id="17078" w:author="Στάθης Καπ" w:date="2023-03-03T06:26:00Z">
              <w:tcPr>
                <w:tcW w:w="463" w:type="dxa"/>
                <w:vAlign w:val="bottom"/>
              </w:tcPr>
            </w:tcPrChange>
          </w:tcPr>
          <w:p w14:paraId="699EABD2" w14:textId="68EE1C56" w:rsidR="00C87CFE" w:rsidRPr="00F665AE" w:rsidRDefault="00C87CFE" w:rsidP="00C87CFE">
            <w:pPr>
              <w:jc w:val="center"/>
              <w:rPr>
                <w:ins w:id="17079" w:author="Στάθης Καπ" w:date="2023-03-03T03:54:00Z"/>
                <w:rFonts w:ascii="Calibri" w:hAnsi="Calibri" w:cs="Calibri"/>
                <w:color w:val="000000"/>
                <w:sz w:val="16"/>
                <w:szCs w:val="16"/>
                <w:rPrChange w:id="17080" w:author="Στάθης Καπ" w:date="2023-03-03T03:55:00Z">
                  <w:rPr>
                    <w:ins w:id="17081" w:author="Στάθης Καπ" w:date="2023-03-03T03:54:00Z"/>
                    <w:rFonts w:ascii="Calibri" w:hAnsi="Calibri" w:cs="Calibri"/>
                    <w:color w:val="000000"/>
                    <w:sz w:val="18"/>
                    <w:szCs w:val="18"/>
                  </w:rPr>
                </w:rPrChange>
              </w:rPr>
            </w:pPr>
            <w:ins w:id="17082" w:author="Στάθης Καπ" w:date="2023-03-03T03:54:00Z">
              <w:r w:rsidRPr="00F665AE">
                <w:rPr>
                  <w:rFonts w:ascii="Calibri" w:hAnsi="Calibri" w:cs="Calibri"/>
                  <w:color w:val="000000"/>
                  <w:sz w:val="16"/>
                  <w:szCs w:val="16"/>
                  <w:rPrChange w:id="17083" w:author="Στάθης Καπ" w:date="2023-03-03T03:55:00Z">
                    <w:rPr>
                      <w:rFonts w:ascii="Calibri" w:hAnsi="Calibri" w:cs="Calibri"/>
                      <w:color w:val="000000"/>
                      <w:sz w:val="18"/>
                      <w:szCs w:val="18"/>
                    </w:rPr>
                  </w:rPrChange>
                </w:rPr>
                <w:t>911</w:t>
              </w:r>
            </w:ins>
          </w:p>
        </w:tc>
        <w:tc>
          <w:tcPr>
            <w:tcW w:w="541" w:type="dxa"/>
            <w:vAlign w:val="bottom"/>
            <w:tcPrChange w:id="17084" w:author="Στάθης Καπ" w:date="2023-03-03T06:26:00Z">
              <w:tcPr>
                <w:tcW w:w="541" w:type="dxa"/>
                <w:vAlign w:val="bottom"/>
              </w:tcPr>
            </w:tcPrChange>
          </w:tcPr>
          <w:p w14:paraId="07327CF8" w14:textId="11C1F1B3" w:rsidR="00C87CFE" w:rsidRPr="00F665AE" w:rsidRDefault="00C87CFE" w:rsidP="00C87CFE">
            <w:pPr>
              <w:jc w:val="center"/>
              <w:rPr>
                <w:ins w:id="17085" w:author="Στάθης Καπ" w:date="2023-03-03T03:54:00Z"/>
                <w:rFonts w:ascii="Calibri" w:hAnsi="Calibri" w:cs="Calibri"/>
                <w:color w:val="000000"/>
                <w:sz w:val="16"/>
                <w:szCs w:val="16"/>
                <w:rPrChange w:id="17086" w:author="Στάθης Καπ" w:date="2023-03-03T03:55:00Z">
                  <w:rPr>
                    <w:ins w:id="17087" w:author="Στάθης Καπ" w:date="2023-03-03T03:54:00Z"/>
                    <w:rFonts w:ascii="Calibri" w:hAnsi="Calibri" w:cs="Calibri"/>
                    <w:color w:val="000000"/>
                    <w:sz w:val="18"/>
                    <w:szCs w:val="18"/>
                  </w:rPr>
                </w:rPrChange>
              </w:rPr>
            </w:pPr>
            <w:ins w:id="17088" w:author="Στάθης Καπ" w:date="2023-03-03T03:54:00Z">
              <w:r w:rsidRPr="00F665AE">
                <w:rPr>
                  <w:rFonts w:ascii="Calibri" w:hAnsi="Calibri" w:cs="Calibri"/>
                  <w:color w:val="000000"/>
                  <w:sz w:val="16"/>
                  <w:szCs w:val="16"/>
                  <w:rPrChange w:id="17089" w:author="Στάθης Καπ" w:date="2023-03-03T03:55:00Z">
                    <w:rPr>
                      <w:rFonts w:ascii="Calibri" w:hAnsi="Calibri" w:cs="Calibri"/>
                      <w:color w:val="000000"/>
                      <w:sz w:val="18"/>
                      <w:szCs w:val="18"/>
                    </w:rPr>
                  </w:rPrChange>
                </w:rPr>
                <w:t>0.21</w:t>
              </w:r>
            </w:ins>
          </w:p>
        </w:tc>
        <w:tc>
          <w:tcPr>
            <w:tcW w:w="589" w:type="dxa"/>
            <w:vAlign w:val="center"/>
            <w:tcPrChange w:id="17090" w:author="Στάθης Καπ" w:date="2023-03-03T06:26:00Z">
              <w:tcPr>
                <w:tcW w:w="589" w:type="dxa"/>
                <w:vAlign w:val="center"/>
              </w:tcPr>
            </w:tcPrChange>
          </w:tcPr>
          <w:p w14:paraId="36F0FC3A" w14:textId="0BBA7799" w:rsidR="00C87CFE" w:rsidRPr="00F665AE" w:rsidRDefault="00C87CFE" w:rsidP="00C87CFE">
            <w:pPr>
              <w:jc w:val="center"/>
              <w:rPr>
                <w:ins w:id="17091" w:author="Στάθης Καπ" w:date="2023-03-03T03:54:00Z"/>
                <w:rFonts w:cstheme="minorHAnsi"/>
                <w:sz w:val="16"/>
                <w:szCs w:val="16"/>
              </w:rPr>
            </w:pPr>
            <w:ins w:id="17092" w:author="Στάθης Καπ" w:date="2023-03-03T06:19:00Z">
              <w:r>
                <w:rPr>
                  <w:rFonts w:ascii="Calibri" w:hAnsi="Calibri" w:cstheme="minorHAnsi"/>
                  <w:color w:val="000000"/>
                  <w:sz w:val="16"/>
                  <w:szCs w:val="16"/>
                </w:rPr>
                <w:t>6.37</w:t>
              </w:r>
            </w:ins>
          </w:p>
        </w:tc>
      </w:tr>
    </w:tbl>
    <w:p w14:paraId="1E68F43D" w14:textId="77777777" w:rsidR="00F665AE" w:rsidRDefault="00F665AE" w:rsidP="00AC6F02">
      <w:pPr>
        <w:rPr>
          <w:ins w:id="17093" w:author="Στάθης Καπ" w:date="2023-03-03T03:52:00Z"/>
        </w:rPr>
      </w:pPr>
    </w:p>
    <w:p w14:paraId="5C1DA55F" w14:textId="77777777" w:rsidR="00CD1347" w:rsidRDefault="00CD1347" w:rsidP="00F665AE">
      <w:pPr>
        <w:pStyle w:val="Caption"/>
        <w:keepNext/>
        <w:rPr>
          <w:ins w:id="17094" w:author="Στάθης Καπ" w:date="2023-03-03T04:12:00Z"/>
        </w:rPr>
      </w:pPr>
    </w:p>
    <w:p w14:paraId="77B60414" w14:textId="6261C70A" w:rsidR="00F665AE" w:rsidRDefault="00F665AE" w:rsidP="0033527D">
      <w:pPr>
        <w:pStyle w:val="Caption"/>
        <w:keepNext/>
        <w:spacing w:after="0"/>
        <w:rPr>
          <w:ins w:id="17095" w:author="Στάθης Καπ" w:date="2023-03-03T03:58:00Z"/>
        </w:rPr>
        <w:pPrChange w:id="17096" w:author="Στάθης Καπ" w:date="2023-03-03T04:34:00Z">
          <w:pPr/>
        </w:pPrChange>
      </w:pPr>
      <w:ins w:id="17097" w:author="Στάθης Καπ" w:date="2023-03-03T03:58:00Z">
        <w:r>
          <w:t xml:space="preserve">Πίνακας </w:t>
        </w:r>
      </w:ins>
      <w:ins w:id="17098" w:author="Στάθης Καπ" w:date="2023-03-03T04:02:00Z">
        <w:r>
          <w:fldChar w:fldCharType="begin"/>
        </w:r>
        <w:r>
          <w:instrText xml:space="preserve"> STYLEREF 1 \s </w:instrText>
        </w:r>
      </w:ins>
      <w:r>
        <w:fldChar w:fldCharType="separate"/>
      </w:r>
      <w:r>
        <w:rPr>
          <w:noProof/>
        </w:rPr>
        <w:t>5</w:t>
      </w:r>
      <w:ins w:id="17099" w:author="Στάθης Καπ" w:date="2023-03-03T04:02:00Z">
        <w:r>
          <w:fldChar w:fldCharType="end"/>
        </w:r>
        <w:r>
          <w:noBreakHyphen/>
        </w:r>
        <w:r>
          <w:fldChar w:fldCharType="begin"/>
        </w:r>
        <w:r>
          <w:instrText xml:space="preserve"> SEQ Πίνακας \* ARABIC \s 1 </w:instrText>
        </w:r>
      </w:ins>
      <w:r>
        <w:fldChar w:fldCharType="separate"/>
      </w:r>
      <w:ins w:id="17100" w:author="Στάθης Καπ" w:date="2023-03-03T04:02:00Z">
        <w:r>
          <w:rPr>
            <w:noProof/>
          </w:rPr>
          <w:t>6</w:t>
        </w:r>
        <w:r>
          <w:fldChar w:fldCharType="end"/>
        </w:r>
      </w:ins>
      <w:ins w:id="17101" w:author="Στάθης Καπ" w:date="2023-03-03T03:58:00Z">
        <w:r>
          <w:t>: m=2 Solomon</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17102">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F665AE" w:rsidRPr="009748F7" w14:paraId="7E568391" w14:textId="77777777" w:rsidTr="009748F7">
        <w:trPr>
          <w:ins w:id="17103" w:author="Στάθης Καπ" w:date="2023-03-03T03:57:00Z"/>
        </w:trPr>
        <w:tc>
          <w:tcPr>
            <w:tcW w:w="515" w:type="dxa"/>
            <w:tcBorders>
              <w:top w:val="single" w:sz="4" w:space="0" w:color="auto"/>
              <w:bottom w:val="single" w:sz="4" w:space="0" w:color="auto"/>
              <w:right w:val="nil"/>
            </w:tcBorders>
            <w:shd w:val="clear" w:color="auto" w:fill="E7E6E6" w:themeFill="background2"/>
            <w:vAlign w:val="center"/>
          </w:tcPr>
          <w:p w14:paraId="3D4F4341" w14:textId="77777777" w:rsidR="00F665AE" w:rsidRPr="009748F7" w:rsidRDefault="00F665AE" w:rsidP="009748F7">
            <w:pPr>
              <w:jc w:val="center"/>
              <w:rPr>
                <w:ins w:id="17104" w:author="Στάθης Καπ" w:date="2023-03-03T03:57:00Z"/>
                <w:sz w:val="16"/>
                <w:szCs w:val="16"/>
              </w:rPr>
            </w:pPr>
          </w:p>
        </w:tc>
        <w:tc>
          <w:tcPr>
            <w:tcW w:w="560" w:type="dxa"/>
            <w:tcBorders>
              <w:top w:val="single" w:sz="4" w:space="0" w:color="auto"/>
              <w:left w:val="nil"/>
              <w:bottom w:val="single" w:sz="4" w:space="0" w:color="auto"/>
            </w:tcBorders>
            <w:shd w:val="clear" w:color="auto" w:fill="E7E6E6" w:themeFill="background2"/>
            <w:vAlign w:val="center"/>
          </w:tcPr>
          <w:p w14:paraId="24D3E7C9" w14:textId="77777777" w:rsidR="00F665AE" w:rsidRPr="009748F7" w:rsidRDefault="00F665AE" w:rsidP="009748F7">
            <w:pPr>
              <w:jc w:val="center"/>
              <w:rPr>
                <w:ins w:id="17105" w:author="Στάθης Καπ" w:date="2023-03-03T03:57:00Z"/>
                <w:rFonts w:cstheme="minorHAnsi"/>
                <w:sz w:val="16"/>
                <w:szCs w:val="16"/>
              </w:rPr>
            </w:pPr>
            <w:ins w:id="17106" w:author="Στάθης Καπ" w:date="2023-03-03T03:57: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
          <w:p w14:paraId="706FD552" w14:textId="77777777" w:rsidR="00F665AE" w:rsidRPr="009748F7" w:rsidRDefault="00F665AE" w:rsidP="009748F7">
            <w:pPr>
              <w:jc w:val="center"/>
              <w:rPr>
                <w:ins w:id="17107" w:author="Στάθης Καπ" w:date="2023-03-03T03:57:00Z"/>
                <w:rFonts w:cstheme="minorHAnsi"/>
                <w:sz w:val="16"/>
                <w:szCs w:val="16"/>
              </w:rPr>
            </w:pPr>
            <w:ins w:id="17108" w:author="Στάθης Καπ" w:date="2023-03-03T03:57: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
          <w:p w14:paraId="0D5799B0" w14:textId="77777777" w:rsidR="00F665AE" w:rsidRPr="009748F7" w:rsidRDefault="00F665AE" w:rsidP="009748F7">
            <w:pPr>
              <w:jc w:val="center"/>
              <w:rPr>
                <w:ins w:id="17109" w:author="Στάθης Καπ" w:date="2023-03-03T03:57:00Z"/>
                <w:rFonts w:cstheme="minorHAnsi"/>
                <w:sz w:val="16"/>
                <w:szCs w:val="16"/>
              </w:rPr>
            </w:pPr>
            <w:ins w:id="17110" w:author="Στάθης Καπ" w:date="2023-03-03T03:57: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
          <w:p w14:paraId="74AFA1D1" w14:textId="77777777" w:rsidR="00F665AE" w:rsidRPr="009748F7" w:rsidRDefault="00F665AE" w:rsidP="009748F7">
            <w:pPr>
              <w:jc w:val="center"/>
              <w:rPr>
                <w:ins w:id="17111" w:author="Στάθης Καπ" w:date="2023-03-03T03:57:00Z"/>
                <w:rFonts w:cstheme="minorHAnsi"/>
                <w:sz w:val="16"/>
                <w:szCs w:val="16"/>
              </w:rPr>
            </w:pPr>
            <w:ins w:id="17112" w:author="Στάθης Καπ" w:date="2023-03-03T03:57: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
          <w:p w14:paraId="10DFC790" w14:textId="77777777" w:rsidR="00F665AE" w:rsidRPr="009748F7" w:rsidRDefault="00F665AE" w:rsidP="009748F7">
            <w:pPr>
              <w:jc w:val="center"/>
              <w:rPr>
                <w:ins w:id="17113" w:author="Στάθης Καπ" w:date="2023-03-03T03:57:00Z"/>
                <w:rFonts w:cstheme="minorHAnsi"/>
                <w:sz w:val="16"/>
                <w:szCs w:val="16"/>
              </w:rPr>
            </w:pPr>
            <w:ins w:id="17114" w:author="Στάθης Καπ" w:date="2023-03-03T03:57: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
          <w:p w14:paraId="73F7A3DE" w14:textId="77777777" w:rsidR="00F665AE" w:rsidRPr="009748F7" w:rsidRDefault="00F665AE" w:rsidP="009748F7">
            <w:pPr>
              <w:jc w:val="center"/>
              <w:rPr>
                <w:ins w:id="17115" w:author="Στάθης Καπ" w:date="2023-03-03T03:57:00Z"/>
                <w:rFonts w:cstheme="minorHAnsi"/>
                <w:sz w:val="16"/>
                <w:szCs w:val="16"/>
              </w:rPr>
            </w:pPr>
            <w:ins w:id="17116" w:author="Στάθης Καπ" w:date="2023-03-03T03:57:00Z">
              <w:r w:rsidRPr="009748F7">
                <w:rPr>
                  <w:rFonts w:cstheme="minorHAnsi"/>
                  <w:sz w:val="16"/>
                  <w:szCs w:val="16"/>
                </w:rPr>
                <w:t>S=4</w:t>
              </w:r>
            </w:ins>
          </w:p>
        </w:tc>
      </w:tr>
      <w:tr w:rsidR="00F665AE" w:rsidRPr="009748F7" w14:paraId="22E66489" w14:textId="77777777" w:rsidTr="00F03C40">
        <w:tblPrEx>
          <w:tblW w:w="0" w:type="auto"/>
          <w:tblBorders>
            <w:insideH w:val="none" w:sz="0" w:space="0" w:color="auto"/>
            <w:insideV w:val="none" w:sz="0" w:space="0" w:color="auto"/>
          </w:tblBorders>
          <w:tblCellMar>
            <w:left w:w="0" w:type="dxa"/>
            <w:right w:w="0" w:type="dxa"/>
          </w:tblCellMar>
          <w:tblPrExChange w:id="1711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118" w:author="Στάθης Καπ" w:date="2023-03-03T03:57:00Z"/>
        </w:trPr>
        <w:tc>
          <w:tcPr>
            <w:tcW w:w="515" w:type="dxa"/>
            <w:tcBorders>
              <w:top w:val="single" w:sz="4" w:space="0" w:color="auto"/>
              <w:bottom w:val="single" w:sz="4" w:space="0" w:color="auto"/>
              <w:right w:val="nil"/>
            </w:tcBorders>
            <w:shd w:val="clear" w:color="auto" w:fill="E7E6E6" w:themeFill="background2"/>
            <w:vAlign w:val="center"/>
            <w:tcPrChange w:id="17119"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58023EB2" w14:textId="77777777" w:rsidR="00F665AE" w:rsidRPr="009748F7" w:rsidRDefault="00F665AE" w:rsidP="009748F7">
            <w:pPr>
              <w:jc w:val="center"/>
              <w:rPr>
                <w:ins w:id="17120" w:author="Στάθης Καπ" w:date="2023-03-03T03:57:00Z"/>
                <w:sz w:val="16"/>
                <w:szCs w:val="16"/>
              </w:rPr>
            </w:pPr>
            <w:ins w:id="17121" w:author="Στάθης Καπ" w:date="2023-03-03T03:57: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7122"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692C1797" w14:textId="77777777" w:rsidR="00F665AE" w:rsidRPr="009748F7" w:rsidRDefault="00F665AE" w:rsidP="009748F7">
            <w:pPr>
              <w:jc w:val="center"/>
              <w:rPr>
                <w:ins w:id="17123" w:author="Στάθης Καπ" w:date="2023-03-03T03:57:00Z"/>
                <w:rFonts w:cstheme="minorHAnsi"/>
                <w:sz w:val="16"/>
                <w:szCs w:val="16"/>
              </w:rPr>
            </w:pPr>
            <w:ins w:id="17124" w:author="Στάθης Καπ" w:date="2023-03-03T03:57: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7125"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5B91EF65" w14:textId="77777777" w:rsidR="00F665AE" w:rsidRPr="009748F7" w:rsidRDefault="00F665AE" w:rsidP="009748F7">
            <w:pPr>
              <w:jc w:val="center"/>
              <w:rPr>
                <w:ins w:id="17126" w:author="Στάθης Καπ" w:date="2023-03-03T03:57:00Z"/>
                <w:rFonts w:cstheme="minorHAnsi"/>
                <w:sz w:val="16"/>
                <w:szCs w:val="16"/>
              </w:rPr>
            </w:pPr>
            <w:ins w:id="17127" w:author="Στάθης Καπ" w:date="2023-03-03T03:57: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7128"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0899D2FB" w14:textId="77777777" w:rsidR="00F665AE" w:rsidRPr="009748F7" w:rsidRDefault="00F665AE" w:rsidP="009748F7">
            <w:pPr>
              <w:jc w:val="center"/>
              <w:rPr>
                <w:ins w:id="17129" w:author="Στάθης Καπ" w:date="2023-03-03T03:57:00Z"/>
                <w:rFonts w:cstheme="minorHAnsi"/>
                <w:sz w:val="16"/>
                <w:szCs w:val="16"/>
              </w:rPr>
            </w:pPr>
            <w:ins w:id="17130" w:author="Στάθης Καπ" w:date="2023-03-03T03:57: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7131"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103FA022" w14:textId="77777777" w:rsidR="00F665AE" w:rsidRPr="009748F7" w:rsidRDefault="00F665AE" w:rsidP="009748F7">
            <w:pPr>
              <w:jc w:val="center"/>
              <w:rPr>
                <w:ins w:id="17132" w:author="Στάθης Καπ" w:date="2023-03-03T03:57:00Z"/>
                <w:rFonts w:cstheme="minorHAnsi"/>
                <w:sz w:val="16"/>
                <w:szCs w:val="16"/>
              </w:rPr>
            </w:pPr>
            <w:ins w:id="17133" w:author="Στάθης Καπ" w:date="2023-03-03T03:57: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7134"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73EEED9F" w14:textId="67480EEC" w:rsidR="00F665AE" w:rsidRPr="009748F7" w:rsidRDefault="00597F31" w:rsidP="009748F7">
            <w:pPr>
              <w:jc w:val="center"/>
              <w:rPr>
                <w:ins w:id="17135" w:author="Στάθης Καπ" w:date="2023-03-03T03:57:00Z"/>
                <w:rFonts w:cstheme="minorHAnsi"/>
                <w:sz w:val="16"/>
                <w:szCs w:val="16"/>
              </w:rPr>
            </w:pPr>
            <w:ins w:id="17136"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7137"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301EF296" w14:textId="77777777" w:rsidR="00F665AE" w:rsidRPr="009748F7" w:rsidRDefault="00F665AE" w:rsidP="009748F7">
            <w:pPr>
              <w:jc w:val="center"/>
              <w:rPr>
                <w:ins w:id="17138" w:author="Στάθης Καπ" w:date="2023-03-03T03:57:00Z"/>
                <w:rFonts w:cstheme="minorHAnsi"/>
                <w:sz w:val="16"/>
                <w:szCs w:val="16"/>
              </w:rPr>
            </w:pPr>
            <w:ins w:id="17139" w:author="Στάθης Καπ" w:date="2023-03-03T03:57: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7140"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2E4D27DB" w14:textId="77777777" w:rsidR="00F665AE" w:rsidRPr="009748F7" w:rsidRDefault="00F665AE" w:rsidP="009748F7">
            <w:pPr>
              <w:jc w:val="center"/>
              <w:rPr>
                <w:ins w:id="17141" w:author="Στάθης Καπ" w:date="2023-03-03T03:57:00Z"/>
                <w:rFonts w:cstheme="minorHAnsi"/>
                <w:sz w:val="16"/>
                <w:szCs w:val="16"/>
              </w:rPr>
            </w:pPr>
            <w:ins w:id="17142" w:author="Στάθης Καπ" w:date="2023-03-03T03:57: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7143"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60FEBB59" w14:textId="77777777" w:rsidR="00F665AE" w:rsidRPr="009748F7" w:rsidRDefault="00F665AE" w:rsidP="009748F7">
            <w:pPr>
              <w:jc w:val="center"/>
              <w:rPr>
                <w:ins w:id="17144" w:author="Στάθης Καπ" w:date="2023-03-03T03:57:00Z"/>
                <w:rFonts w:cstheme="minorHAnsi"/>
                <w:sz w:val="16"/>
                <w:szCs w:val="16"/>
              </w:rPr>
            </w:pPr>
            <w:ins w:id="17145" w:author="Στάθης Καπ" w:date="2023-03-03T03:57: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7146"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2766276A" w14:textId="77777777" w:rsidR="00F665AE" w:rsidRPr="009748F7" w:rsidRDefault="00F665AE" w:rsidP="009748F7">
            <w:pPr>
              <w:jc w:val="center"/>
              <w:rPr>
                <w:ins w:id="17147" w:author="Στάθης Καπ" w:date="2023-03-03T03:57:00Z"/>
                <w:rFonts w:cstheme="minorHAnsi"/>
                <w:sz w:val="16"/>
                <w:szCs w:val="16"/>
              </w:rPr>
            </w:pPr>
            <w:ins w:id="17148" w:author="Στάθης Καπ" w:date="2023-03-03T03:57: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7149"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1502DE6F" w14:textId="77777777" w:rsidR="00F665AE" w:rsidRPr="009748F7" w:rsidRDefault="00F665AE" w:rsidP="009748F7">
            <w:pPr>
              <w:jc w:val="center"/>
              <w:rPr>
                <w:ins w:id="17150" w:author="Στάθης Καπ" w:date="2023-03-03T03:57:00Z"/>
                <w:rFonts w:cstheme="minorHAnsi"/>
                <w:sz w:val="16"/>
                <w:szCs w:val="16"/>
              </w:rPr>
            </w:pPr>
            <w:ins w:id="17151" w:author="Στάθης Καπ" w:date="2023-03-03T03:57: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7152"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2A1C0265" w14:textId="77777777" w:rsidR="00F665AE" w:rsidRPr="009748F7" w:rsidRDefault="00F665AE" w:rsidP="009748F7">
            <w:pPr>
              <w:jc w:val="center"/>
              <w:rPr>
                <w:ins w:id="17153" w:author="Στάθης Καπ" w:date="2023-03-03T03:57:00Z"/>
                <w:rFonts w:cstheme="minorHAnsi"/>
                <w:sz w:val="16"/>
                <w:szCs w:val="16"/>
              </w:rPr>
            </w:pPr>
            <w:ins w:id="17154" w:author="Στάθης Καπ" w:date="2023-03-03T03:57: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7155"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0F94ADC4" w14:textId="77777777" w:rsidR="00F665AE" w:rsidRPr="009748F7" w:rsidRDefault="00F665AE" w:rsidP="009748F7">
            <w:pPr>
              <w:jc w:val="center"/>
              <w:rPr>
                <w:ins w:id="17156" w:author="Στάθης Καπ" w:date="2023-03-03T03:57:00Z"/>
                <w:rFonts w:cstheme="minorHAnsi"/>
                <w:sz w:val="16"/>
                <w:szCs w:val="16"/>
              </w:rPr>
            </w:pPr>
            <w:ins w:id="17157" w:author="Στάθης Καπ" w:date="2023-03-03T03:57: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7158"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55DB0035" w14:textId="77777777" w:rsidR="00F665AE" w:rsidRPr="009748F7" w:rsidRDefault="00F665AE" w:rsidP="009748F7">
            <w:pPr>
              <w:jc w:val="center"/>
              <w:rPr>
                <w:ins w:id="17159" w:author="Στάθης Καπ" w:date="2023-03-03T03:57:00Z"/>
                <w:rFonts w:cstheme="minorHAnsi"/>
                <w:sz w:val="16"/>
                <w:szCs w:val="16"/>
              </w:rPr>
            </w:pPr>
            <w:ins w:id="17160" w:author="Στάθης Καπ" w:date="2023-03-03T03:57: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7161"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4DA3E072" w14:textId="77777777" w:rsidR="00F665AE" w:rsidRPr="009748F7" w:rsidRDefault="00F665AE" w:rsidP="009748F7">
            <w:pPr>
              <w:jc w:val="center"/>
              <w:rPr>
                <w:ins w:id="17162" w:author="Στάθης Καπ" w:date="2023-03-03T03:57:00Z"/>
                <w:rFonts w:cstheme="minorHAnsi"/>
                <w:sz w:val="16"/>
                <w:szCs w:val="16"/>
              </w:rPr>
            </w:pPr>
            <w:ins w:id="17163" w:author="Στάθης Καπ" w:date="2023-03-03T03:57:00Z">
              <w:r w:rsidRPr="009748F7">
                <w:rPr>
                  <w:rFonts w:cstheme="minorHAnsi"/>
                  <w:sz w:val="16"/>
                  <w:szCs w:val="16"/>
                </w:rPr>
                <w:t>Gap (%) S=1</w:t>
              </w:r>
            </w:ins>
          </w:p>
        </w:tc>
      </w:tr>
      <w:tr w:rsidR="00F03C40" w:rsidRPr="00BB05AC" w14:paraId="2AA800CA" w14:textId="77777777" w:rsidTr="00F03C40">
        <w:tblPrEx>
          <w:tblW w:w="0" w:type="auto"/>
          <w:tblBorders>
            <w:insideH w:val="none" w:sz="0" w:space="0" w:color="auto"/>
            <w:insideV w:val="none" w:sz="0" w:space="0" w:color="auto"/>
          </w:tblBorders>
          <w:tblCellMar>
            <w:left w:w="0" w:type="dxa"/>
            <w:right w:w="0" w:type="dxa"/>
          </w:tblCellMar>
          <w:tblPrExChange w:id="1716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165" w:author="Στάθης Καπ" w:date="2023-03-03T03:57:00Z"/>
        </w:trPr>
        <w:tc>
          <w:tcPr>
            <w:tcW w:w="515" w:type="dxa"/>
            <w:tcBorders>
              <w:top w:val="single" w:sz="4" w:space="0" w:color="auto"/>
              <w:bottom w:val="nil"/>
              <w:right w:val="single" w:sz="4" w:space="0" w:color="auto"/>
            </w:tcBorders>
            <w:shd w:val="clear" w:color="auto" w:fill="E7E6E6" w:themeFill="background2"/>
            <w:vAlign w:val="bottom"/>
            <w:tcPrChange w:id="17166" w:author="Στάθης Καπ" w:date="2023-03-03T06:26:00Z">
              <w:tcPr>
                <w:tcW w:w="515" w:type="dxa"/>
                <w:tcBorders>
                  <w:top w:val="single" w:sz="4" w:space="0" w:color="auto"/>
                  <w:bottom w:val="nil"/>
                  <w:right w:val="single" w:sz="4" w:space="0" w:color="auto"/>
                </w:tcBorders>
                <w:vAlign w:val="bottom"/>
              </w:tcPr>
            </w:tcPrChange>
          </w:tcPr>
          <w:p w14:paraId="7BAB9D8E" w14:textId="1EF4D2BE" w:rsidR="00C87CFE" w:rsidRPr="00CD1347" w:rsidRDefault="00C87CFE" w:rsidP="00C87CFE">
            <w:pPr>
              <w:jc w:val="center"/>
              <w:rPr>
                <w:ins w:id="17167" w:author="Στάθης Καπ" w:date="2023-03-03T03:57:00Z"/>
                <w:sz w:val="16"/>
                <w:szCs w:val="16"/>
              </w:rPr>
            </w:pPr>
            <w:ins w:id="17168" w:author="Στάθης Καπ" w:date="2023-03-03T04:06:00Z">
              <w:r w:rsidRPr="00CD1347">
                <w:rPr>
                  <w:rFonts w:ascii="Calibri" w:hAnsi="Calibri" w:cs="Calibri"/>
                  <w:color w:val="000000"/>
                  <w:sz w:val="16"/>
                  <w:szCs w:val="16"/>
                  <w:rPrChange w:id="17169" w:author="Στάθης Καπ" w:date="2023-03-03T04:09:00Z">
                    <w:rPr>
                      <w:rFonts w:ascii="Calibri" w:hAnsi="Calibri" w:cs="Calibri"/>
                      <w:color w:val="000000"/>
                      <w:sz w:val="18"/>
                      <w:szCs w:val="18"/>
                    </w:rPr>
                  </w:rPrChange>
                </w:rPr>
                <w:t>c101</w:t>
              </w:r>
            </w:ins>
          </w:p>
        </w:tc>
        <w:tc>
          <w:tcPr>
            <w:tcW w:w="560" w:type="dxa"/>
            <w:tcBorders>
              <w:top w:val="single" w:sz="4" w:space="0" w:color="auto"/>
              <w:left w:val="single" w:sz="4" w:space="0" w:color="auto"/>
            </w:tcBorders>
            <w:vAlign w:val="center"/>
            <w:tcPrChange w:id="17170" w:author="Στάθης Καπ" w:date="2023-03-03T06:26:00Z">
              <w:tcPr>
                <w:tcW w:w="560" w:type="dxa"/>
                <w:tcBorders>
                  <w:top w:val="single" w:sz="4" w:space="0" w:color="auto"/>
                  <w:left w:val="single" w:sz="4" w:space="0" w:color="auto"/>
                </w:tcBorders>
                <w:vAlign w:val="center"/>
              </w:tcPr>
            </w:tcPrChange>
          </w:tcPr>
          <w:p w14:paraId="01C83CDD" w14:textId="4DACB635" w:rsidR="00C87CFE" w:rsidRPr="00CD1347" w:rsidRDefault="00C87CFE" w:rsidP="00C87CFE">
            <w:pPr>
              <w:jc w:val="center"/>
              <w:rPr>
                <w:ins w:id="17171" w:author="Στάθης Καπ" w:date="2023-03-03T03:57:00Z"/>
                <w:rFonts w:cstheme="minorHAnsi"/>
                <w:sz w:val="16"/>
                <w:szCs w:val="16"/>
              </w:rPr>
            </w:pPr>
            <w:ins w:id="17172" w:author="Στάθης Καπ" w:date="2023-03-03T06:20:00Z">
              <w:r>
                <w:rPr>
                  <w:rFonts w:ascii="Calibri" w:hAnsi="Calibri" w:cs="Calibri"/>
                  <w:color w:val="000000"/>
                  <w:sz w:val="16"/>
                  <w:szCs w:val="16"/>
                </w:rPr>
                <w:t>590</w:t>
              </w:r>
            </w:ins>
          </w:p>
        </w:tc>
        <w:tc>
          <w:tcPr>
            <w:tcW w:w="855" w:type="dxa"/>
            <w:tcBorders>
              <w:top w:val="single" w:sz="4" w:space="0" w:color="auto"/>
            </w:tcBorders>
            <w:vAlign w:val="center"/>
            <w:tcPrChange w:id="17173" w:author="Στάθης Καπ" w:date="2023-03-03T06:26:00Z">
              <w:tcPr>
                <w:tcW w:w="855" w:type="dxa"/>
                <w:tcBorders>
                  <w:top w:val="single" w:sz="4" w:space="0" w:color="auto"/>
                </w:tcBorders>
                <w:vAlign w:val="center"/>
              </w:tcPr>
            </w:tcPrChange>
          </w:tcPr>
          <w:p w14:paraId="79D38987" w14:textId="510C6BA4" w:rsidR="00C87CFE" w:rsidRPr="00CD1347" w:rsidRDefault="00C87CFE" w:rsidP="00C87CFE">
            <w:pPr>
              <w:jc w:val="center"/>
              <w:rPr>
                <w:ins w:id="17174" w:author="Στάθης Καπ" w:date="2023-03-03T03:57:00Z"/>
                <w:rFonts w:cstheme="minorHAnsi"/>
                <w:sz w:val="16"/>
                <w:szCs w:val="16"/>
              </w:rPr>
            </w:pPr>
            <w:ins w:id="17175" w:author="Στάθης Καπ" w:date="2023-03-03T06:20:00Z">
              <w:r>
                <w:rPr>
                  <w:rFonts w:ascii="Calibri" w:hAnsi="Calibri" w:cs="Calibri"/>
                  <w:color w:val="000000"/>
                  <w:sz w:val="16"/>
                  <w:szCs w:val="16"/>
                </w:rPr>
                <w:t>590</w:t>
              </w:r>
            </w:ins>
          </w:p>
        </w:tc>
        <w:tc>
          <w:tcPr>
            <w:tcW w:w="544" w:type="dxa"/>
            <w:tcBorders>
              <w:top w:val="single" w:sz="4" w:space="0" w:color="auto"/>
            </w:tcBorders>
            <w:vAlign w:val="center"/>
            <w:tcPrChange w:id="17176" w:author="Στάθης Καπ" w:date="2023-03-03T06:26:00Z">
              <w:tcPr>
                <w:tcW w:w="544" w:type="dxa"/>
                <w:tcBorders>
                  <w:top w:val="single" w:sz="4" w:space="0" w:color="auto"/>
                </w:tcBorders>
                <w:vAlign w:val="center"/>
              </w:tcPr>
            </w:tcPrChange>
          </w:tcPr>
          <w:p w14:paraId="434FF66F" w14:textId="27EA7ED2" w:rsidR="00C87CFE" w:rsidRPr="00CD1347" w:rsidRDefault="00C87CFE" w:rsidP="00C87CFE">
            <w:pPr>
              <w:jc w:val="center"/>
              <w:rPr>
                <w:ins w:id="17177" w:author="Στάθης Καπ" w:date="2023-03-03T03:57:00Z"/>
                <w:rFonts w:cstheme="minorHAnsi"/>
                <w:sz w:val="16"/>
                <w:szCs w:val="16"/>
                <w:lang w:val="el-GR"/>
              </w:rPr>
            </w:pPr>
            <w:ins w:id="17178" w:author="Στάθης Καπ" w:date="2023-03-03T06:20:00Z">
              <w:r>
                <w:rPr>
                  <w:rFonts w:ascii="Calibri" w:hAnsi="Calibri" w:cs="Calibri"/>
                  <w:color w:val="000000"/>
                  <w:sz w:val="16"/>
                  <w:szCs w:val="16"/>
                </w:rPr>
                <w:t>0</w:t>
              </w:r>
            </w:ins>
          </w:p>
        </w:tc>
        <w:tc>
          <w:tcPr>
            <w:tcW w:w="621" w:type="dxa"/>
            <w:tcBorders>
              <w:top w:val="single" w:sz="4" w:space="0" w:color="auto"/>
            </w:tcBorders>
            <w:vAlign w:val="center"/>
            <w:tcPrChange w:id="17179" w:author="Στάθης Καπ" w:date="2023-03-03T06:26:00Z">
              <w:tcPr>
                <w:tcW w:w="621" w:type="dxa"/>
                <w:tcBorders>
                  <w:top w:val="single" w:sz="4" w:space="0" w:color="auto"/>
                </w:tcBorders>
                <w:vAlign w:val="center"/>
              </w:tcPr>
            </w:tcPrChange>
          </w:tcPr>
          <w:p w14:paraId="6DADCA93" w14:textId="05B144B8" w:rsidR="00C87CFE" w:rsidRPr="00CD1347" w:rsidRDefault="00C87CFE" w:rsidP="00C87CFE">
            <w:pPr>
              <w:jc w:val="center"/>
              <w:rPr>
                <w:ins w:id="17180" w:author="Στάθης Καπ" w:date="2023-03-03T03:57:00Z"/>
                <w:rFonts w:cstheme="minorHAnsi"/>
                <w:sz w:val="16"/>
                <w:szCs w:val="16"/>
              </w:rPr>
            </w:pPr>
            <w:ins w:id="17181" w:author="Στάθης Καπ" w:date="2023-03-03T06:20:00Z">
              <w:r>
                <w:rPr>
                  <w:rFonts w:ascii="Calibri" w:hAnsi="Calibri" w:cs="Calibri"/>
                  <w:color w:val="000000"/>
                  <w:sz w:val="16"/>
                  <w:szCs w:val="16"/>
                </w:rPr>
                <w:t>0.133</w:t>
              </w:r>
            </w:ins>
          </w:p>
        </w:tc>
        <w:tc>
          <w:tcPr>
            <w:tcW w:w="669" w:type="dxa"/>
            <w:tcBorders>
              <w:top w:val="single" w:sz="4" w:space="0" w:color="auto"/>
            </w:tcBorders>
            <w:vAlign w:val="center"/>
            <w:tcPrChange w:id="17182" w:author="Στάθης Καπ" w:date="2023-03-03T06:26:00Z">
              <w:tcPr>
                <w:tcW w:w="669" w:type="dxa"/>
                <w:tcBorders>
                  <w:top w:val="single" w:sz="4" w:space="0" w:color="auto"/>
                </w:tcBorders>
                <w:vAlign w:val="center"/>
              </w:tcPr>
            </w:tcPrChange>
          </w:tcPr>
          <w:p w14:paraId="3F4169D4" w14:textId="7CA5E76F" w:rsidR="00C87CFE" w:rsidRPr="00CD1347" w:rsidRDefault="00C87CFE" w:rsidP="00C87CFE">
            <w:pPr>
              <w:jc w:val="center"/>
              <w:rPr>
                <w:ins w:id="17183" w:author="Στάθης Καπ" w:date="2023-03-03T03:57:00Z"/>
                <w:rFonts w:cstheme="minorHAnsi"/>
                <w:sz w:val="16"/>
                <w:szCs w:val="16"/>
              </w:rPr>
            </w:pPr>
            <w:ins w:id="17184" w:author="Στάθης Καπ" w:date="2023-03-03T06:20:00Z">
              <w:r>
                <w:rPr>
                  <w:rFonts w:ascii="Calibri" w:hAnsi="Calibri" w:cs="Calibri"/>
                  <w:color w:val="000000"/>
                  <w:sz w:val="16"/>
                  <w:szCs w:val="16"/>
                </w:rPr>
                <w:t>100</w:t>
              </w:r>
            </w:ins>
          </w:p>
        </w:tc>
        <w:tc>
          <w:tcPr>
            <w:tcW w:w="543" w:type="dxa"/>
            <w:tcBorders>
              <w:top w:val="single" w:sz="4" w:space="0" w:color="auto"/>
            </w:tcBorders>
            <w:vAlign w:val="center"/>
            <w:tcPrChange w:id="17185" w:author="Στάθης Καπ" w:date="2023-03-03T06:26:00Z">
              <w:tcPr>
                <w:tcW w:w="543" w:type="dxa"/>
                <w:tcBorders>
                  <w:top w:val="single" w:sz="4" w:space="0" w:color="auto"/>
                </w:tcBorders>
                <w:vAlign w:val="center"/>
              </w:tcPr>
            </w:tcPrChange>
          </w:tcPr>
          <w:p w14:paraId="4B85D0BE" w14:textId="0DD264F6" w:rsidR="00C87CFE" w:rsidRPr="00CD1347" w:rsidRDefault="00C87CFE" w:rsidP="00C87CFE">
            <w:pPr>
              <w:jc w:val="center"/>
              <w:rPr>
                <w:ins w:id="17186" w:author="Στάθης Καπ" w:date="2023-03-03T03:57:00Z"/>
                <w:rFonts w:cstheme="minorHAnsi"/>
                <w:sz w:val="16"/>
                <w:szCs w:val="16"/>
              </w:rPr>
            </w:pPr>
            <w:ins w:id="17187" w:author="Στάθης Καπ" w:date="2023-03-03T06:20:00Z">
              <w:r>
                <w:rPr>
                  <w:rFonts w:ascii="Calibri" w:hAnsi="Calibri" w:cs="Calibri"/>
                  <w:color w:val="000000"/>
                  <w:sz w:val="16"/>
                  <w:szCs w:val="16"/>
                </w:rPr>
                <w:t>0</w:t>
              </w:r>
            </w:ins>
          </w:p>
        </w:tc>
        <w:tc>
          <w:tcPr>
            <w:tcW w:w="621" w:type="dxa"/>
            <w:tcBorders>
              <w:top w:val="single" w:sz="4" w:space="0" w:color="auto"/>
            </w:tcBorders>
            <w:vAlign w:val="center"/>
            <w:tcPrChange w:id="17188" w:author="Στάθης Καπ" w:date="2023-03-03T06:26:00Z">
              <w:tcPr>
                <w:tcW w:w="621" w:type="dxa"/>
                <w:tcBorders>
                  <w:top w:val="single" w:sz="4" w:space="0" w:color="auto"/>
                </w:tcBorders>
                <w:vAlign w:val="center"/>
              </w:tcPr>
            </w:tcPrChange>
          </w:tcPr>
          <w:p w14:paraId="67A5E3FC" w14:textId="25057C71" w:rsidR="00C87CFE" w:rsidRPr="00CD1347" w:rsidRDefault="00C87CFE" w:rsidP="00C87CFE">
            <w:pPr>
              <w:jc w:val="center"/>
              <w:rPr>
                <w:ins w:id="17189" w:author="Στάθης Καπ" w:date="2023-03-03T03:57:00Z"/>
                <w:rFonts w:cstheme="minorHAnsi"/>
                <w:sz w:val="16"/>
                <w:szCs w:val="16"/>
              </w:rPr>
            </w:pPr>
            <w:ins w:id="17190" w:author="Στάθης Καπ" w:date="2023-03-03T06:20:00Z">
              <w:r>
                <w:rPr>
                  <w:rFonts w:ascii="Calibri" w:hAnsi="Calibri" w:cs="Calibri"/>
                  <w:color w:val="000000"/>
                  <w:sz w:val="16"/>
                  <w:szCs w:val="16"/>
                </w:rPr>
                <w:t>0.144</w:t>
              </w:r>
            </w:ins>
          </w:p>
        </w:tc>
        <w:tc>
          <w:tcPr>
            <w:tcW w:w="669" w:type="dxa"/>
            <w:tcBorders>
              <w:top w:val="single" w:sz="4" w:space="0" w:color="auto"/>
            </w:tcBorders>
            <w:vAlign w:val="center"/>
            <w:tcPrChange w:id="17191" w:author="Στάθης Καπ" w:date="2023-03-03T06:26:00Z">
              <w:tcPr>
                <w:tcW w:w="669" w:type="dxa"/>
                <w:tcBorders>
                  <w:top w:val="single" w:sz="4" w:space="0" w:color="auto"/>
                </w:tcBorders>
                <w:vAlign w:val="center"/>
              </w:tcPr>
            </w:tcPrChange>
          </w:tcPr>
          <w:p w14:paraId="62282804" w14:textId="5E83AEE6" w:rsidR="00C87CFE" w:rsidRPr="00CD1347" w:rsidRDefault="00C87CFE" w:rsidP="00C87CFE">
            <w:pPr>
              <w:jc w:val="center"/>
              <w:rPr>
                <w:ins w:id="17192" w:author="Στάθης Καπ" w:date="2023-03-03T03:57:00Z"/>
                <w:rFonts w:cstheme="minorHAnsi"/>
                <w:sz w:val="16"/>
                <w:szCs w:val="16"/>
              </w:rPr>
            </w:pPr>
            <w:ins w:id="17193" w:author="Στάθης Καπ" w:date="2023-03-03T06:20:00Z">
              <w:r>
                <w:rPr>
                  <w:rFonts w:ascii="Calibri" w:hAnsi="Calibri" w:cs="Calibri"/>
                  <w:color w:val="000000"/>
                  <w:sz w:val="16"/>
                  <w:szCs w:val="16"/>
                </w:rPr>
                <w:t>#DIV/0!</w:t>
              </w:r>
            </w:ins>
          </w:p>
        </w:tc>
        <w:tc>
          <w:tcPr>
            <w:tcW w:w="508" w:type="dxa"/>
            <w:tcBorders>
              <w:top w:val="single" w:sz="4" w:space="0" w:color="auto"/>
            </w:tcBorders>
            <w:vAlign w:val="center"/>
            <w:tcPrChange w:id="17194" w:author="Στάθης Καπ" w:date="2023-03-03T06:26:00Z">
              <w:tcPr>
                <w:tcW w:w="508" w:type="dxa"/>
                <w:tcBorders>
                  <w:top w:val="single" w:sz="4" w:space="0" w:color="auto"/>
                </w:tcBorders>
                <w:vAlign w:val="center"/>
              </w:tcPr>
            </w:tcPrChange>
          </w:tcPr>
          <w:p w14:paraId="399409C1" w14:textId="442B5153" w:rsidR="00C87CFE" w:rsidRPr="00CD1347" w:rsidRDefault="00C87CFE" w:rsidP="00C87CFE">
            <w:pPr>
              <w:jc w:val="center"/>
              <w:rPr>
                <w:ins w:id="17195" w:author="Στάθης Καπ" w:date="2023-03-03T03:57:00Z"/>
                <w:rFonts w:cstheme="minorHAnsi"/>
                <w:sz w:val="16"/>
                <w:szCs w:val="16"/>
              </w:rPr>
            </w:pPr>
            <w:ins w:id="17196" w:author="Στάθης Καπ" w:date="2023-03-03T06:20:00Z">
              <w:r>
                <w:rPr>
                  <w:rFonts w:ascii="Calibri" w:hAnsi="Calibri" w:cs="Calibri"/>
                  <w:color w:val="000000"/>
                  <w:sz w:val="16"/>
                  <w:szCs w:val="16"/>
                </w:rPr>
                <w:t>0</w:t>
              </w:r>
            </w:ins>
          </w:p>
        </w:tc>
        <w:tc>
          <w:tcPr>
            <w:tcW w:w="541" w:type="dxa"/>
            <w:tcBorders>
              <w:top w:val="single" w:sz="4" w:space="0" w:color="auto"/>
            </w:tcBorders>
            <w:vAlign w:val="center"/>
            <w:tcPrChange w:id="17197" w:author="Στάθης Καπ" w:date="2023-03-03T06:26:00Z">
              <w:tcPr>
                <w:tcW w:w="541" w:type="dxa"/>
                <w:tcBorders>
                  <w:top w:val="single" w:sz="4" w:space="0" w:color="auto"/>
                </w:tcBorders>
                <w:vAlign w:val="center"/>
              </w:tcPr>
            </w:tcPrChange>
          </w:tcPr>
          <w:p w14:paraId="7F4704F4" w14:textId="22981080" w:rsidR="00C87CFE" w:rsidRPr="00CD1347" w:rsidRDefault="00C87CFE" w:rsidP="00C87CFE">
            <w:pPr>
              <w:jc w:val="center"/>
              <w:rPr>
                <w:ins w:id="17198" w:author="Στάθης Καπ" w:date="2023-03-03T03:57:00Z"/>
                <w:rFonts w:cstheme="minorHAnsi"/>
                <w:sz w:val="16"/>
                <w:szCs w:val="16"/>
              </w:rPr>
            </w:pPr>
            <w:ins w:id="17199" w:author="Στάθης Καπ" w:date="2023-03-03T06:20:00Z">
              <w:r>
                <w:rPr>
                  <w:rFonts w:ascii="Calibri" w:hAnsi="Calibri" w:cs="Calibri"/>
                  <w:color w:val="000000"/>
                  <w:sz w:val="16"/>
                  <w:szCs w:val="16"/>
                </w:rPr>
                <w:t>0.153</w:t>
              </w:r>
            </w:ins>
          </w:p>
        </w:tc>
        <w:tc>
          <w:tcPr>
            <w:tcW w:w="589" w:type="dxa"/>
            <w:tcBorders>
              <w:top w:val="single" w:sz="4" w:space="0" w:color="auto"/>
            </w:tcBorders>
            <w:vAlign w:val="center"/>
            <w:tcPrChange w:id="17200" w:author="Στάθης Καπ" w:date="2023-03-03T06:26:00Z">
              <w:tcPr>
                <w:tcW w:w="589" w:type="dxa"/>
                <w:tcBorders>
                  <w:top w:val="single" w:sz="4" w:space="0" w:color="auto"/>
                </w:tcBorders>
                <w:vAlign w:val="center"/>
              </w:tcPr>
            </w:tcPrChange>
          </w:tcPr>
          <w:p w14:paraId="62960EA8" w14:textId="3EBDCE4D" w:rsidR="00C87CFE" w:rsidRPr="00CD1347" w:rsidRDefault="00C87CFE" w:rsidP="00C87CFE">
            <w:pPr>
              <w:jc w:val="center"/>
              <w:rPr>
                <w:ins w:id="17201" w:author="Στάθης Καπ" w:date="2023-03-03T03:57:00Z"/>
                <w:rFonts w:cstheme="minorHAnsi"/>
                <w:sz w:val="16"/>
                <w:szCs w:val="16"/>
              </w:rPr>
            </w:pPr>
            <w:ins w:id="17202" w:author="Στάθης Καπ" w:date="2023-03-03T06:20:00Z">
              <w:r>
                <w:rPr>
                  <w:rFonts w:ascii="Calibri" w:hAnsi="Calibri" w:cs="Calibri"/>
                  <w:color w:val="000000"/>
                  <w:sz w:val="16"/>
                  <w:szCs w:val="16"/>
                </w:rPr>
                <w:t>#DIV/0!</w:t>
              </w:r>
            </w:ins>
          </w:p>
        </w:tc>
        <w:tc>
          <w:tcPr>
            <w:tcW w:w="463" w:type="dxa"/>
            <w:tcBorders>
              <w:top w:val="single" w:sz="4" w:space="0" w:color="auto"/>
            </w:tcBorders>
            <w:vAlign w:val="center"/>
            <w:tcPrChange w:id="17203" w:author="Στάθης Καπ" w:date="2023-03-03T06:26:00Z">
              <w:tcPr>
                <w:tcW w:w="463" w:type="dxa"/>
                <w:tcBorders>
                  <w:top w:val="single" w:sz="4" w:space="0" w:color="auto"/>
                </w:tcBorders>
                <w:vAlign w:val="center"/>
              </w:tcPr>
            </w:tcPrChange>
          </w:tcPr>
          <w:p w14:paraId="31BD335A" w14:textId="24A936D6" w:rsidR="00C87CFE" w:rsidRPr="00CD1347" w:rsidRDefault="00C87CFE" w:rsidP="00C87CFE">
            <w:pPr>
              <w:jc w:val="center"/>
              <w:rPr>
                <w:ins w:id="17204" w:author="Στάθης Καπ" w:date="2023-03-03T03:57:00Z"/>
                <w:rFonts w:cstheme="minorHAnsi"/>
                <w:sz w:val="16"/>
                <w:szCs w:val="16"/>
              </w:rPr>
            </w:pPr>
            <w:ins w:id="17205" w:author="Στάθης Καπ" w:date="2023-03-03T06:20:00Z">
              <w:r>
                <w:rPr>
                  <w:rFonts w:ascii="Calibri" w:hAnsi="Calibri" w:cs="Calibri"/>
                  <w:color w:val="000000"/>
                  <w:sz w:val="16"/>
                  <w:szCs w:val="16"/>
                </w:rPr>
                <w:t>0</w:t>
              </w:r>
            </w:ins>
          </w:p>
        </w:tc>
        <w:tc>
          <w:tcPr>
            <w:tcW w:w="541" w:type="dxa"/>
            <w:tcBorders>
              <w:top w:val="single" w:sz="4" w:space="0" w:color="auto"/>
            </w:tcBorders>
            <w:vAlign w:val="center"/>
            <w:tcPrChange w:id="17206" w:author="Στάθης Καπ" w:date="2023-03-03T06:26:00Z">
              <w:tcPr>
                <w:tcW w:w="541" w:type="dxa"/>
                <w:tcBorders>
                  <w:top w:val="single" w:sz="4" w:space="0" w:color="auto"/>
                </w:tcBorders>
                <w:vAlign w:val="center"/>
              </w:tcPr>
            </w:tcPrChange>
          </w:tcPr>
          <w:p w14:paraId="4267C1E3" w14:textId="218C3348" w:rsidR="00C87CFE" w:rsidRPr="00CD1347" w:rsidRDefault="00C87CFE" w:rsidP="00C87CFE">
            <w:pPr>
              <w:jc w:val="center"/>
              <w:rPr>
                <w:ins w:id="17207" w:author="Στάθης Καπ" w:date="2023-03-03T03:57:00Z"/>
                <w:rFonts w:cstheme="minorHAnsi"/>
                <w:sz w:val="16"/>
                <w:szCs w:val="16"/>
              </w:rPr>
            </w:pPr>
            <w:ins w:id="17208" w:author="Στάθης Καπ" w:date="2023-03-03T06:20:00Z">
              <w:r>
                <w:rPr>
                  <w:rFonts w:ascii="Calibri" w:hAnsi="Calibri" w:cs="Calibri"/>
                  <w:color w:val="000000"/>
                  <w:sz w:val="16"/>
                  <w:szCs w:val="16"/>
                </w:rPr>
                <w:t>0.159</w:t>
              </w:r>
            </w:ins>
          </w:p>
        </w:tc>
        <w:tc>
          <w:tcPr>
            <w:tcW w:w="589" w:type="dxa"/>
            <w:tcBorders>
              <w:top w:val="single" w:sz="4" w:space="0" w:color="auto"/>
            </w:tcBorders>
            <w:vAlign w:val="center"/>
            <w:tcPrChange w:id="17209" w:author="Στάθης Καπ" w:date="2023-03-03T06:26:00Z">
              <w:tcPr>
                <w:tcW w:w="589" w:type="dxa"/>
                <w:tcBorders>
                  <w:top w:val="single" w:sz="4" w:space="0" w:color="auto"/>
                </w:tcBorders>
                <w:vAlign w:val="center"/>
              </w:tcPr>
            </w:tcPrChange>
          </w:tcPr>
          <w:p w14:paraId="2185F22A" w14:textId="1A981C16" w:rsidR="00C87CFE" w:rsidRPr="00CD1347" w:rsidRDefault="00C87CFE" w:rsidP="00C87CFE">
            <w:pPr>
              <w:jc w:val="center"/>
              <w:rPr>
                <w:ins w:id="17210" w:author="Στάθης Καπ" w:date="2023-03-03T03:57:00Z"/>
                <w:rFonts w:cstheme="minorHAnsi"/>
                <w:sz w:val="16"/>
                <w:szCs w:val="16"/>
              </w:rPr>
            </w:pPr>
            <w:ins w:id="17211" w:author="Στάθης Καπ" w:date="2023-03-03T06:20:00Z">
              <w:r>
                <w:rPr>
                  <w:rFonts w:ascii="Calibri" w:hAnsi="Calibri" w:cs="Calibri"/>
                  <w:color w:val="000000"/>
                  <w:sz w:val="16"/>
                  <w:szCs w:val="16"/>
                </w:rPr>
                <w:t>#DIV/0!</w:t>
              </w:r>
            </w:ins>
          </w:p>
        </w:tc>
      </w:tr>
      <w:tr w:rsidR="00F03C40" w:rsidRPr="00BB05AC" w14:paraId="05DE1EAB" w14:textId="77777777" w:rsidTr="00F03C40">
        <w:tblPrEx>
          <w:tblW w:w="0" w:type="auto"/>
          <w:tblBorders>
            <w:insideH w:val="none" w:sz="0" w:space="0" w:color="auto"/>
            <w:insideV w:val="none" w:sz="0" w:space="0" w:color="auto"/>
          </w:tblBorders>
          <w:tblCellMar>
            <w:left w:w="0" w:type="dxa"/>
            <w:right w:w="0" w:type="dxa"/>
          </w:tblCellMar>
          <w:tblPrExChange w:id="1721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213" w:author="Στάθης Καπ" w:date="2023-03-03T03:57:00Z"/>
        </w:trPr>
        <w:tc>
          <w:tcPr>
            <w:tcW w:w="515" w:type="dxa"/>
            <w:tcBorders>
              <w:top w:val="nil"/>
              <w:bottom w:val="nil"/>
              <w:right w:val="single" w:sz="4" w:space="0" w:color="auto"/>
            </w:tcBorders>
            <w:shd w:val="clear" w:color="auto" w:fill="E7E6E6" w:themeFill="background2"/>
            <w:vAlign w:val="bottom"/>
            <w:tcPrChange w:id="17214" w:author="Στάθης Καπ" w:date="2023-03-03T06:26:00Z">
              <w:tcPr>
                <w:tcW w:w="515" w:type="dxa"/>
                <w:tcBorders>
                  <w:top w:val="nil"/>
                  <w:bottom w:val="nil"/>
                  <w:right w:val="single" w:sz="4" w:space="0" w:color="auto"/>
                </w:tcBorders>
                <w:vAlign w:val="bottom"/>
              </w:tcPr>
            </w:tcPrChange>
          </w:tcPr>
          <w:p w14:paraId="0A32FC75" w14:textId="555FD727" w:rsidR="00C87CFE" w:rsidRPr="00CD1347" w:rsidRDefault="00C87CFE" w:rsidP="00C87CFE">
            <w:pPr>
              <w:jc w:val="center"/>
              <w:rPr>
                <w:ins w:id="17215" w:author="Στάθης Καπ" w:date="2023-03-03T03:57:00Z"/>
                <w:sz w:val="16"/>
                <w:szCs w:val="16"/>
              </w:rPr>
            </w:pPr>
            <w:ins w:id="17216" w:author="Στάθης Καπ" w:date="2023-03-03T04:06:00Z">
              <w:r w:rsidRPr="00CD1347">
                <w:rPr>
                  <w:rFonts w:ascii="Calibri" w:hAnsi="Calibri" w:cs="Calibri"/>
                  <w:color w:val="000000"/>
                  <w:sz w:val="16"/>
                  <w:szCs w:val="16"/>
                  <w:rPrChange w:id="17217" w:author="Στάθης Καπ" w:date="2023-03-03T04:09:00Z">
                    <w:rPr>
                      <w:rFonts w:ascii="Calibri" w:hAnsi="Calibri" w:cs="Calibri"/>
                      <w:color w:val="000000"/>
                      <w:sz w:val="18"/>
                      <w:szCs w:val="18"/>
                    </w:rPr>
                  </w:rPrChange>
                </w:rPr>
                <w:t>c102</w:t>
              </w:r>
            </w:ins>
          </w:p>
        </w:tc>
        <w:tc>
          <w:tcPr>
            <w:tcW w:w="560" w:type="dxa"/>
            <w:tcBorders>
              <w:left w:val="single" w:sz="4" w:space="0" w:color="auto"/>
            </w:tcBorders>
            <w:vAlign w:val="center"/>
            <w:tcPrChange w:id="17218" w:author="Στάθης Καπ" w:date="2023-03-03T06:26:00Z">
              <w:tcPr>
                <w:tcW w:w="560" w:type="dxa"/>
                <w:tcBorders>
                  <w:left w:val="single" w:sz="4" w:space="0" w:color="auto"/>
                </w:tcBorders>
                <w:vAlign w:val="center"/>
              </w:tcPr>
            </w:tcPrChange>
          </w:tcPr>
          <w:p w14:paraId="610BDB62" w14:textId="659141D8" w:rsidR="00C87CFE" w:rsidRPr="00CD1347" w:rsidRDefault="00C87CFE" w:rsidP="00C87CFE">
            <w:pPr>
              <w:jc w:val="center"/>
              <w:rPr>
                <w:ins w:id="17219" w:author="Στάθης Καπ" w:date="2023-03-03T03:57:00Z"/>
                <w:rFonts w:cstheme="minorHAnsi"/>
                <w:sz w:val="16"/>
                <w:szCs w:val="16"/>
              </w:rPr>
            </w:pPr>
            <w:ins w:id="17220" w:author="Στάθης Καπ" w:date="2023-03-03T06:20:00Z">
              <w:r>
                <w:rPr>
                  <w:rFonts w:ascii="Calibri" w:hAnsi="Calibri" w:cs="Calibri"/>
                  <w:color w:val="000000"/>
                  <w:sz w:val="16"/>
                  <w:szCs w:val="16"/>
                </w:rPr>
                <w:t>660</w:t>
              </w:r>
            </w:ins>
          </w:p>
        </w:tc>
        <w:tc>
          <w:tcPr>
            <w:tcW w:w="855" w:type="dxa"/>
            <w:vAlign w:val="center"/>
            <w:tcPrChange w:id="17221" w:author="Στάθης Καπ" w:date="2023-03-03T06:26:00Z">
              <w:tcPr>
                <w:tcW w:w="855" w:type="dxa"/>
                <w:vAlign w:val="center"/>
              </w:tcPr>
            </w:tcPrChange>
          </w:tcPr>
          <w:p w14:paraId="1EEC385D" w14:textId="30349774" w:rsidR="00C87CFE" w:rsidRPr="00CD1347" w:rsidRDefault="00C87CFE" w:rsidP="00C87CFE">
            <w:pPr>
              <w:jc w:val="center"/>
              <w:rPr>
                <w:ins w:id="17222" w:author="Στάθης Καπ" w:date="2023-03-03T03:57:00Z"/>
                <w:rFonts w:cstheme="minorHAnsi"/>
                <w:sz w:val="16"/>
                <w:szCs w:val="16"/>
              </w:rPr>
            </w:pPr>
            <w:ins w:id="17223" w:author="Στάθης Καπ" w:date="2023-03-03T06:20:00Z">
              <w:r>
                <w:rPr>
                  <w:rFonts w:ascii="Calibri" w:hAnsi="Calibri" w:cs="Calibri"/>
                  <w:color w:val="000000"/>
                  <w:sz w:val="16"/>
                  <w:szCs w:val="16"/>
                </w:rPr>
                <w:t>650</w:t>
              </w:r>
            </w:ins>
          </w:p>
        </w:tc>
        <w:tc>
          <w:tcPr>
            <w:tcW w:w="544" w:type="dxa"/>
            <w:vAlign w:val="center"/>
            <w:tcPrChange w:id="17224" w:author="Στάθης Καπ" w:date="2023-03-03T06:26:00Z">
              <w:tcPr>
                <w:tcW w:w="544" w:type="dxa"/>
                <w:vAlign w:val="center"/>
              </w:tcPr>
            </w:tcPrChange>
          </w:tcPr>
          <w:p w14:paraId="673B01A1" w14:textId="44F80C69" w:rsidR="00C87CFE" w:rsidRPr="00CD1347" w:rsidRDefault="00C87CFE" w:rsidP="00C87CFE">
            <w:pPr>
              <w:jc w:val="center"/>
              <w:rPr>
                <w:ins w:id="17225" w:author="Στάθης Καπ" w:date="2023-03-03T03:57:00Z"/>
                <w:rFonts w:cstheme="minorHAnsi"/>
                <w:sz w:val="16"/>
                <w:szCs w:val="16"/>
              </w:rPr>
            </w:pPr>
            <w:ins w:id="17226" w:author="Στάθης Καπ" w:date="2023-03-03T06:20:00Z">
              <w:r>
                <w:rPr>
                  <w:rFonts w:ascii="Calibri" w:hAnsi="Calibri" w:cs="Calibri"/>
                  <w:color w:val="000000"/>
                  <w:sz w:val="16"/>
                  <w:szCs w:val="16"/>
                </w:rPr>
                <w:t>360</w:t>
              </w:r>
            </w:ins>
          </w:p>
        </w:tc>
        <w:tc>
          <w:tcPr>
            <w:tcW w:w="621" w:type="dxa"/>
            <w:vAlign w:val="center"/>
            <w:tcPrChange w:id="17227" w:author="Στάθης Καπ" w:date="2023-03-03T06:26:00Z">
              <w:tcPr>
                <w:tcW w:w="621" w:type="dxa"/>
                <w:vAlign w:val="center"/>
              </w:tcPr>
            </w:tcPrChange>
          </w:tcPr>
          <w:p w14:paraId="5DBA6004" w14:textId="6F7B14C4" w:rsidR="00C87CFE" w:rsidRPr="00CD1347" w:rsidRDefault="00C87CFE" w:rsidP="00C87CFE">
            <w:pPr>
              <w:jc w:val="center"/>
              <w:rPr>
                <w:ins w:id="17228" w:author="Στάθης Καπ" w:date="2023-03-03T03:57:00Z"/>
                <w:rFonts w:cstheme="minorHAnsi"/>
                <w:sz w:val="16"/>
                <w:szCs w:val="16"/>
              </w:rPr>
            </w:pPr>
            <w:ins w:id="17229" w:author="Στάθης Καπ" w:date="2023-03-03T06:20:00Z">
              <w:r>
                <w:rPr>
                  <w:rFonts w:ascii="Calibri" w:hAnsi="Calibri" w:cs="Calibri"/>
                  <w:color w:val="000000"/>
                  <w:sz w:val="16"/>
                  <w:szCs w:val="16"/>
                </w:rPr>
                <w:t>0.299</w:t>
              </w:r>
            </w:ins>
          </w:p>
        </w:tc>
        <w:tc>
          <w:tcPr>
            <w:tcW w:w="669" w:type="dxa"/>
            <w:vAlign w:val="center"/>
            <w:tcPrChange w:id="17230" w:author="Στάθης Καπ" w:date="2023-03-03T06:26:00Z">
              <w:tcPr>
                <w:tcW w:w="669" w:type="dxa"/>
                <w:vAlign w:val="center"/>
              </w:tcPr>
            </w:tcPrChange>
          </w:tcPr>
          <w:p w14:paraId="5202742F" w14:textId="5FD89C83" w:rsidR="00C87CFE" w:rsidRPr="00CD1347" w:rsidRDefault="00C87CFE" w:rsidP="00C87CFE">
            <w:pPr>
              <w:jc w:val="center"/>
              <w:rPr>
                <w:ins w:id="17231" w:author="Στάθης Καπ" w:date="2023-03-03T03:57:00Z"/>
                <w:rFonts w:cstheme="minorHAnsi"/>
                <w:sz w:val="16"/>
                <w:szCs w:val="16"/>
              </w:rPr>
            </w:pPr>
            <w:ins w:id="17232" w:author="Στάθης Καπ" w:date="2023-03-03T06:20:00Z">
              <w:r>
                <w:rPr>
                  <w:rFonts w:ascii="Calibri" w:hAnsi="Calibri" w:cstheme="minorHAnsi"/>
                  <w:color w:val="000000"/>
                  <w:sz w:val="16"/>
                  <w:szCs w:val="16"/>
                </w:rPr>
                <w:t>45.45</w:t>
              </w:r>
            </w:ins>
          </w:p>
        </w:tc>
        <w:tc>
          <w:tcPr>
            <w:tcW w:w="543" w:type="dxa"/>
            <w:vAlign w:val="center"/>
            <w:tcPrChange w:id="17233" w:author="Στάθης Καπ" w:date="2023-03-03T06:26:00Z">
              <w:tcPr>
                <w:tcW w:w="543" w:type="dxa"/>
                <w:vAlign w:val="center"/>
              </w:tcPr>
            </w:tcPrChange>
          </w:tcPr>
          <w:p w14:paraId="43301D25" w14:textId="58DD7375" w:rsidR="00C87CFE" w:rsidRPr="00CD1347" w:rsidRDefault="00C87CFE" w:rsidP="00C87CFE">
            <w:pPr>
              <w:jc w:val="center"/>
              <w:rPr>
                <w:ins w:id="17234" w:author="Στάθης Καπ" w:date="2023-03-03T03:57:00Z"/>
                <w:rFonts w:cstheme="minorHAnsi"/>
                <w:sz w:val="16"/>
                <w:szCs w:val="16"/>
              </w:rPr>
            </w:pPr>
            <w:ins w:id="17235" w:author="Στάθης Καπ" w:date="2023-03-03T06:20:00Z">
              <w:r>
                <w:rPr>
                  <w:rFonts w:ascii="Calibri" w:hAnsi="Calibri" w:cs="Calibri"/>
                  <w:color w:val="000000"/>
                  <w:sz w:val="16"/>
                  <w:szCs w:val="16"/>
                </w:rPr>
                <w:t>360</w:t>
              </w:r>
            </w:ins>
          </w:p>
        </w:tc>
        <w:tc>
          <w:tcPr>
            <w:tcW w:w="621" w:type="dxa"/>
            <w:vAlign w:val="center"/>
            <w:tcPrChange w:id="17236" w:author="Στάθης Καπ" w:date="2023-03-03T06:26:00Z">
              <w:tcPr>
                <w:tcW w:w="621" w:type="dxa"/>
                <w:vAlign w:val="center"/>
              </w:tcPr>
            </w:tcPrChange>
          </w:tcPr>
          <w:p w14:paraId="27DAE7C3" w14:textId="0C6F78DD" w:rsidR="00C87CFE" w:rsidRPr="00CD1347" w:rsidRDefault="00C87CFE" w:rsidP="00C87CFE">
            <w:pPr>
              <w:jc w:val="center"/>
              <w:rPr>
                <w:ins w:id="17237" w:author="Στάθης Καπ" w:date="2023-03-03T03:57:00Z"/>
                <w:rFonts w:cstheme="minorHAnsi"/>
                <w:sz w:val="16"/>
                <w:szCs w:val="16"/>
              </w:rPr>
            </w:pPr>
            <w:ins w:id="17238" w:author="Στάθης Καπ" w:date="2023-03-03T06:20:00Z">
              <w:r>
                <w:rPr>
                  <w:rFonts w:ascii="Calibri" w:hAnsi="Calibri" w:cs="Calibri"/>
                  <w:color w:val="000000"/>
                  <w:sz w:val="16"/>
                  <w:szCs w:val="16"/>
                </w:rPr>
                <w:t>0.21</w:t>
              </w:r>
            </w:ins>
          </w:p>
        </w:tc>
        <w:tc>
          <w:tcPr>
            <w:tcW w:w="669" w:type="dxa"/>
            <w:vAlign w:val="center"/>
            <w:tcPrChange w:id="17239" w:author="Στάθης Καπ" w:date="2023-03-03T06:26:00Z">
              <w:tcPr>
                <w:tcW w:w="669" w:type="dxa"/>
                <w:vAlign w:val="center"/>
              </w:tcPr>
            </w:tcPrChange>
          </w:tcPr>
          <w:p w14:paraId="13F9FD15" w14:textId="2B7C6844" w:rsidR="00C87CFE" w:rsidRPr="00CD1347" w:rsidRDefault="00C87CFE" w:rsidP="00C87CFE">
            <w:pPr>
              <w:jc w:val="center"/>
              <w:rPr>
                <w:ins w:id="17240" w:author="Στάθης Καπ" w:date="2023-03-03T03:57:00Z"/>
                <w:rFonts w:cstheme="minorHAnsi"/>
                <w:sz w:val="16"/>
                <w:szCs w:val="16"/>
              </w:rPr>
            </w:pPr>
            <w:ins w:id="17241" w:author="Στάθης Καπ" w:date="2023-03-03T06:20:00Z">
              <w:r>
                <w:rPr>
                  <w:rFonts w:ascii="Calibri" w:hAnsi="Calibri" w:cstheme="minorHAnsi"/>
                  <w:color w:val="000000"/>
                  <w:sz w:val="16"/>
                  <w:szCs w:val="16"/>
                </w:rPr>
                <w:t>0</w:t>
              </w:r>
            </w:ins>
          </w:p>
        </w:tc>
        <w:tc>
          <w:tcPr>
            <w:tcW w:w="508" w:type="dxa"/>
            <w:vAlign w:val="center"/>
            <w:tcPrChange w:id="17242" w:author="Στάθης Καπ" w:date="2023-03-03T06:26:00Z">
              <w:tcPr>
                <w:tcW w:w="508" w:type="dxa"/>
                <w:vAlign w:val="center"/>
              </w:tcPr>
            </w:tcPrChange>
          </w:tcPr>
          <w:p w14:paraId="786ECEEA" w14:textId="6E95482A" w:rsidR="00C87CFE" w:rsidRPr="00CD1347" w:rsidRDefault="00C87CFE" w:rsidP="00C87CFE">
            <w:pPr>
              <w:jc w:val="center"/>
              <w:rPr>
                <w:ins w:id="17243" w:author="Στάθης Καπ" w:date="2023-03-03T03:57:00Z"/>
                <w:rFonts w:cstheme="minorHAnsi"/>
                <w:sz w:val="16"/>
                <w:szCs w:val="16"/>
              </w:rPr>
            </w:pPr>
            <w:ins w:id="17244" w:author="Στάθης Καπ" w:date="2023-03-03T06:20:00Z">
              <w:r>
                <w:rPr>
                  <w:rFonts w:ascii="Calibri" w:hAnsi="Calibri" w:cs="Calibri"/>
                  <w:color w:val="000000"/>
                  <w:sz w:val="16"/>
                  <w:szCs w:val="16"/>
                </w:rPr>
                <w:t>330</w:t>
              </w:r>
            </w:ins>
          </w:p>
        </w:tc>
        <w:tc>
          <w:tcPr>
            <w:tcW w:w="541" w:type="dxa"/>
            <w:vAlign w:val="center"/>
            <w:tcPrChange w:id="17245" w:author="Στάθης Καπ" w:date="2023-03-03T06:26:00Z">
              <w:tcPr>
                <w:tcW w:w="541" w:type="dxa"/>
                <w:vAlign w:val="center"/>
              </w:tcPr>
            </w:tcPrChange>
          </w:tcPr>
          <w:p w14:paraId="4E04E15D" w14:textId="0CC34885" w:rsidR="00C87CFE" w:rsidRPr="00CD1347" w:rsidRDefault="00C87CFE" w:rsidP="00C87CFE">
            <w:pPr>
              <w:jc w:val="center"/>
              <w:rPr>
                <w:ins w:id="17246" w:author="Στάθης Καπ" w:date="2023-03-03T03:57:00Z"/>
                <w:rFonts w:cstheme="minorHAnsi"/>
                <w:sz w:val="16"/>
                <w:szCs w:val="16"/>
              </w:rPr>
            </w:pPr>
            <w:ins w:id="17247" w:author="Στάθης Καπ" w:date="2023-03-03T06:20:00Z">
              <w:r>
                <w:rPr>
                  <w:rFonts w:ascii="Calibri" w:hAnsi="Calibri" w:cs="Calibri"/>
                  <w:color w:val="000000"/>
                  <w:sz w:val="16"/>
                  <w:szCs w:val="16"/>
                </w:rPr>
                <w:t>0.203</w:t>
              </w:r>
            </w:ins>
          </w:p>
        </w:tc>
        <w:tc>
          <w:tcPr>
            <w:tcW w:w="589" w:type="dxa"/>
            <w:vAlign w:val="center"/>
            <w:tcPrChange w:id="17248" w:author="Στάθης Καπ" w:date="2023-03-03T06:26:00Z">
              <w:tcPr>
                <w:tcW w:w="589" w:type="dxa"/>
                <w:vAlign w:val="center"/>
              </w:tcPr>
            </w:tcPrChange>
          </w:tcPr>
          <w:p w14:paraId="2C469E74" w14:textId="3AC1D87B" w:rsidR="00C87CFE" w:rsidRPr="00CD1347" w:rsidRDefault="00C87CFE" w:rsidP="00C87CFE">
            <w:pPr>
              <w:jc w:val="center"/>
              <w:rPr>
                <w:ins w:id="17249" w:author="Στάθης Καπ" w:date="2023-03-03T03:57:00Z"/>
                <w:rFonts w:cstheme="minorHAnsi"/>
                <w:sz w:val="16"/>
                <w:szCs w:val="16"/>
              </w:rPr>
            </w:pPr>
            <w:ins w:id="17250" w:author="Στάθης Καπ" w:date="2023-03-03T06:20:00Z">
              <w:r>
                <w:rPr>
                  <w:rFonts w:ascii="Calibri" w:hAnsi="Calibri" w:cstheme="minorHAnsi"/>
                  <w:color w:val="000000"/>
                  <w:sz w:val="16"/>
                  <w:szCs w:val="16"/>
                </w:rPr>
                <w:t>8.33</w:t>
              </w:r>
            </w:ins>
          </w:p>
        </w:tc>
        <w:tc>
          <w:tcPr>
            <w:tcW w:w="463" w:type="dxa"/>
            <w:vAlign w:val="center"/>
            <w:tcPrChange w:id="17251" w:author="Στάθης Καπ" w:date="2023-03-03T06:26:00Z">
              <w:tcPr>
                <w:tcW w:w="463" w:type="dxa"/>
                <w:vAlign w:val="center"/>
              </w:tcPr>
            </w:tcPrChange>
          </w:tcPr>
          <w:p w14:paraId="2C3990AC" w14:textId="7D54EED4" w:rsidR="00C87CFE" w:rsidRPr="00CD1347" w:rsidRDefault="00C87CFE" w:rsidP="00C87CFE">
            <w:pPr>
              <w:jc w:val="center"/>
              <w:rPr>
                <w:ins w:id="17252" w:author="Στάθης Καπ" w:date="2023-03-03T03:57:00Z"/>
                <w:rFonts w:cstheme="minorHAnsi"/>
                <w:sz w:val="16"/>
                <w:szCs w:val="16"/>
              </w:rPr>
            </w:pPr>
            <w:ins w:id="17253" w:author="Στάθης Καπ" w:date="2023-03-03T06:20:00Z">
              <w:r>
                <w:rPr>
                  <w:rFonts w:ascii="Calibri" w:hAnsi="Calibri" w:cs="Calibri"/>
                  <w:color w:val="000000"/>
                  <w:sz w:val="16"/>
                  <w:szCs w:val="16"/>
                </w:rPr>
                <w:t>320</w:t>
              </w:r>
            </w:ins>
          </w:p>
        </w:tc>
        <w:tc>
          <w:tcPr>
            <w:tcW w:w="541" w:type="dxa"/>
            <w:vAlign w:val="center"/>
            <w:tcPrChange w:id="17254" w:author="Στάθης Καπ" w:date="2023-03-03T06:26:00Z">
              <w:tcPr>
                <w:tcW w:w="541" w:type="dxa"/>
                <w:vAlign w:val="center"/>
              </w:tcPr>
            </w:tcPrChange>
          </w:tcPr>
          <w:p w14:paraId="376FE9BB" w14:textId="4ABF9EC0" w:rsidR="00C87CFE" w:rsidRPr="00CD1347" w:rsidRDefault="00C87CFE" w:rsidP="00C87CFE">
            <w:pPr>
              <w:jc w:val="center"/>
              <w:rPr>
                <w:ins w:id="17255" w:author="Στάθης Καπ" w:date="2023-03-03T03:57:00Z"/>
                <w:rFonts w:cstheme="minorHAnsi"/>
                <w:sz w:val="16"/>
                <w:szCs w:val="16"/>
              </w:rPr>
            </w:pPr>
            <w:ins w:id="17256" w:author="Στάθης Καπ" w:date="2023-03-03T06:20:00Z">
              <w:r>
                <w:rPr>
                  <w:rFonts w:ascii="Calibri" w:hAnsi="Calibri" w:cs="Calibri"/>
                  <w:color w:val="000000"/>
                  <w:sz w:val="16"/>
                  <w:szCs w:val="16"/>
                </w:rPr>
                <w:t>0.222</w:t>
              </w:r>
            </w:ins>
          </w:p>
        </w:tc>
        <w:tc>
          <w:tcPr>
            <w:tcW w:w="589" w:type="dxa"/>
            <w:vAlign w:val="center"/>
            <w:tcPrChange w:id="17257" w:author="Στάθης Καπ" w:date="2023-03-03T06:26:00Z">
              <w:tcPr>
                <w:tcW w:w="589" w:type="dxa"/>
                <w:vAlign w:val="center"/>
              </w:tcPr>
            </w:tcPrChange>
          </w:tcPr>
          <w:p w14:paraId="5B667D34" w14:textId="343A139A" w:rsidR="00C87CFE" w:rsidRPr="00CD1347" w:rsidRDefault="00C87CFE" w:rsidP="00C87CFE">
            <w:pPr>
              <w:jc w:val="center"/>
              <w:rPr>
                <w:ins w:id="17258" w:author="Στάθης Καπ" w:date="2023-03-03T03:57:00Z"/>
                <w:rFonts w:cstheme="minorHAnsi"/>
                <w:sz w:val="16"/>
                <w:szCs w:val="16"/>
              </w:rPr>
            </w:pPr>
            <w:ins w:id="17259" w:author="Στάθης Καπ" w:date="2023-03-03T06:20:00Z">
              <w:r>
                <w:rPr>
                  <w:rFonts w:ascii="Calibri" w:hAnsi="Calibri" w:cstheme="minorHAnsi"/>
                  <w:color w:val="000000"/>
                  <w:sz w:val="16"/>
                  <w:szCs w:val="16"/>
                </w:rPr>
                <w:t>11.11</w:t>
              </w:r>
            </w:ins>
          </w:p>
        </w:tc>
      </w:tr>
      <w:tr w:rsidR="00C87CFE" w:rsidRPr="00BB05AC" w14:paraId="23A6B14E" w14:textId="77777777" w:rsidTr="00F03C40">
        <w:tblPrEx>
          <w:tblW w:w="0" w:type="auto"/>
          <w:tblBorders>
            <w:insideH w:val="none" w:sz="0" w:space="0" w:color="auto"/>
            <w:insideV w:val="none" w:sz="0" w:space="0" w:color="auto"/>
          </w:tblBorders>
          <w:tblCellMar>
            <w:left w:w="0" w:type="dxa"/>
            <w:right w:w="0" w:type="dxa"/>
          </w:tblCellMar>
          <w:tblPrExChange w:id="1726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261" w:author="Στάθης Καπ" w:date="2023-03-03T03:57:00Z"/>
        </w:trPr>
        <w:tc>
          <w:tcPr>
            <w:tcW w:w="515" w:type="dxa"/>
            <w:tcBorders>
              <w:top w:val="nil"/>
              <w:bottom w:val="nil"/>
              <w:right w:val="single" w:sz="4" w:space="0" w:color="auto"/>
            </w:tcBorders>
            <w:shd w:val="clear" w:color="auto" w:fill="E7E6E6" w:themeFill="background2"/>
            <w:vAlign w:val="bottom"/>
            <w:tcPrChange w:id="17262" w:author="Στάθης Καπ" w:date="2023-03-03T06:26:00Z">
              <w:tcPr>
                <w:tcW w:w="515" w:type="dxa"/>
                <w:vAlign w:val="bottom"/>
              </w:tcPr>
            </w:tcPrChange>
          </w:tcPr>
          <w:p w14:paraId="354B3361" w14:textId="57FA7023" w:rsidR="00C87CFE" w:rsidRPr="00CD1347" w:rsidRDefault="00C87CFE" w:rsidP="00C87CFE">
            <w:pPr>
              <w:jc w:val="center"/>
              <w:rPr>
                <w:ins w:id="17263" w:author="Στάθης Καπ" w:date="2023-03-03T03:57:00Z"/>
                <w:sz w:val="16"/>
                <w:szCs w:val="16"/>
              </w:rPr>
            </w:pPr>
            <w:ins w:id="17264" w:author="Στάθης Καπ" w:date="2023-03-03T04:06:00Z">
              <w:r w:rsidRPr="00CD1347">
                <w:rPr>
                  <w:rFonts w:ascii="Calibri" w:hAnsi="Calibri" w:cs="Calibri"/>
                  <w:color w:val="000000"/>
                  <w:sz w:val="16"/>
                  <w:szCs w:val="16"/>
                  <w:rPrChange w:id="17265" w:author="Στάθης Καπ" w:date="2023-03-03T04:09:00Z">
                    <w:rPr>
                      <w:rFonts w:ascii="Calibri" w:hAnsi="Calibri" w:cs="Calibri"/>
                      <w:color w:val="000000"/>
                      <w:sz w:val="18"/>
                      <w:szCs w:val="18"/>
                    </w:rPr>
                  </w:rPrChange>
                </w:rPr>
                <w:t>c103</w:t>
              </w:r>
            </w:ins>
          </w:p>
        </w:tc>
        <w:tc>
          <w:tcPr>
            <w:tcW w:w="560" w:type="dxa"/>
            <w:tcBorders>
              <w:left w:val="single" w:sz="4" w:space="0" w:color="auto"/>
            </w:tcBorders>
            <w:vAlign w:val="center"/>
            <w:tcPrChange w:id="17266" w:author="Στάθης Καπ" w:date="2023-03-03T06:26:00Z">
              <w:tcPr>
                <w:tcW w:w="560" w:type="dxa"/>
              </w:tcPr>
            </w:tcPrChange>
          </w:tcPr>
          <w:p w14:paraId="20FEDEFD" w14:textId="599BC4FC" w:rsidR="00C87CFE" w:rsidRPr="00CD1347" w:rsidRDefault="00C87CFE" w:rsidP="00C87CFE">
            <w:pPr>
              <w:jc w:val="center"/>
              <w:rPr>
                <w:ins w:id="17267" w:author="Στάθης Καπ" w:date="2023-03-03T03:57:00Z"/>
                <w:rFonts w:cstheme="minorHAnsi"/>
                <w:sz w:val="16"/>
                <w:szCs w:val="16"/>
              </w:rPr>
            </w:pPr>
            <w:ins w:id="17268" w:author="Στάθης Καπ" w:date="2023-03-03T06:20:00Z">
              <w:r>
                <w:rPr>
                  <w:rFonts w:ascii="Calibri" w:hAnsi="Calibri" w:cs="Calibri"/>
                  <w:color w:val="000000"/>
                  <w:sz w:val="16"/>
                  <w:szCs w:val="16"/>
                </w:rPr>
                <w:t>720</w:t>
              </w:r>
            </w:ins>
          </w:p>
        </w:tc>
        <w:tc>
          <w:tcPr>
            <w:tcW w:w="855" w:type="dxa"/>
            <w:vAlign w:val="center"/>
            <w:tcPrChange w:id="17269" w:author="Στάθης Καπ" w:date="2023-03-03T06:26:00Z">
              <w:tcPr>
                <w:tcW w:w="855" w:type="dxa"/>
              </w:tcPr>
            </w:tcPrChange>
          </w:tcPr>
          <w:p w14:paraId="6CBD6613" w14:textId="19CFF1FB" w:rsidR="00C87CFE" w:rsidRPr="00CD1347" w:rsidRDefault="00C87CFE" w:rsidP="00C87CFE">
            <w:pPr>
              <w:jc w:val="center"/>
              <w:rPr>
                <w:ins w:id="17270" w:author="Στάθης Καπ" w:date="2023-03-03T03:57:00Z"/>
                <w:rFonts w:cstheme="minorHAnsi"/>
                <w:sz w:val="16"/>
                <w:szCs w:val="16"/>
              </w:rPr>
            </w:pPr>
            <w:ins w:id="17271" w:author="Στάθης Καπ" w:date="2023-03-03T06:20:00Z">
              <w:r>
                <w:rPr>
                  <w:rFonts w:ascii="Calibri" w:hAnsi="Calibri" w:cs="Calibri"/>
                  <w:color w:val="000000"/>
                  <w:sz w:val="16"/>
                  <w:szCs w:val="16"/>
                </w:rPr>
                <w:t>700</w:t>
              </w:r>
            </w:ins>
          </w:p>
        </w:tc>
        <w:tc>
          <w:tcPr>
            <w:tcW w:w="544" w:type="dxa"/>
            <w:vAlign w:val="center"/>
            <w:tcPrChange w:id="17272" w:author="Στάθης Καπ" w:date="2023-03-03T06:26:00Z">
              <w:tcPr>
                <w:tcW w:w="544" w:type="dxa"/>
                <w:vAlign w:val="bottom"/>
              </w:tcPr>
            </w:tcPrChange>
          </w:tcPr>
          <w:p w14:paraId="3901E2C2" w14:textId="0DA3A0E1" w:rsidR="00C87CFE" w:rsidRPr="00CD1347" w:rsidRDefault="00C87CFE" w:rsidP="00C87CFE">
            <w:pPr>
              <w:jc w:val="center"/>
              <w:rPr>
                <w:ins w:id="17273" w:author="Στάθης Καπ" w:date="2023-03-03T03:57:00Z"/>
                <w:rFonts w:cstheme="minorHAnsi"/>
                <w:sz w:val="16"/>
                <w:szCs w:val="16"/>
              </w:rPr>
            </w:pPr>
            <w:ins w:id="17274" w:author="Στάθης Καπ" w:date="2023-03-03T06:20:00Z">
              <w:r>
                <w:rPr>
                  <w:rFonts w:ascii="Calibri" w:hAnsi="Calibri" w:cs="Calibri"/>
                  <w:color w:val="000000"/>
                  <w:sz w:val="16"/>
                  <w:szCs w:val="16"/>
                </w:rPr>
                <w:t>580</w:t>
              </w:r>
            </w:ins>
          </w:p>
        </w:tc>
        <w:tc>
          <w:tcPr>
            <w:tcW w:w="621" w:type="dxa"/>
            <w:vAlign w:val="center"/>
            <w:tcPrChange w:id="17275" w:author="Στάθης Καπ" w:date="2023-03-03T06:26:00Z">
              <w:tcPr>
                <w:tcW w:w="621" w:type="dxa"/>
                <w:vAlign w:val="bottom"/>
              </w:tcPr>
            </w:tcPrChange>
          </w:tcPr>
          <w:p w14:paraId="1865100F" w14:textId="419A8C95" w:rsidR="00C87CFE" w:rsidRPr="00CD1347" w:rsidRDefault="00C87CFE" w:rsidP="00C87CFE">
            <w:pPr>
              <w:jc w:val="center"/>
              <w:rPr>
                <w:ins w:id="17276" w:author="Στάθης Καπ" w:date="2023-03-03T03:57:00Z"/>
                <w:rFonts w:cstheme="minorHAnsi"/>
                <w:sz w:val="16"/>
                <w:szCs w:val="16"/>
              </w:rPr>
            </w:pPr>
            <w:ins w:id="17277" w:author="Στάθης Καπ" w:date="2023-03-03T06:20:00Z">
              <w:r>
                <w:rPr>
                  <w:rFonts w:ascii="Calibri" w:hAnsi="Calibri" w:cs="Calibri"/>
                  <w:color w:val="000000"/>
                  <w:sz w:val="16"/>
                  <w:szCs w:val="16"/>
                </w:rPr>
                <w:t>0.57</w:t>
              </w:r>
            </w:ins>
          </w:p>
        </w:tc>
        <w:tc>
          <w:tcPr>
            <w:tcW w:w="669" w:type="dxa"/>
            <w:vAlign w:val="center"/>
            <w:tcPrChange w:id="17278" w:author="Στάθης Καπ" w:date="2023-03-03T06:26:00Z">
              <w:tcPr>
                <w:tcW w:w="669" w:type="dxa"/>
                <w:vAlign w:val="center"/>
              </w:tcPr>
            </w:tcPrChange>
          </w:tcPr>
          <w:p w14:paraId="7825D248" w14:textId="6110144E" w:rsidR="00C87CFE" w:rsidRPr="00CD1347" w:rsidRDefault="00C87CFE" w:rsidP="00C87CFE">
            <w:pPr>
              <w:jc w:val="center"/>
              <w:rPr>
                <w:ins w:id="17279" w:author="Στάθης Καπ" w:date="2023-03-03T03:57:00Z"/>
                <w:rFonts w:cstheme="minorHAnsi"/>
                <w:sz w:val="16"/>
                <w:szCs w:val="16"/>
              </w:rPr>
            </w:pPr>
            <w:ins w:id="17280" w:author="Στάθης Καπ" w:date="2023-03-03T06:20:00Z">
              <w:r>
                <w:rPr>
                  <w:rFonts w:ascii="Calibri" w:hAnsi="Calibri" w:cstheme="minorHAnsi"/>
                  <w:color w:val="000000"/>
                  <w:sz w:val="16"/>
                  <w:szCs w:val="16"/>
                </w:rPr>
                <w:t>19.44</w:t>
              </w:r>
            </w:ins>
          </w:p>
        </w:tc>
        <w:tc>
          <w:tcPr>
            <w:tcW w:w="543" w:type="dxa"/>
            <w:vAlign w:val="center"/>
            <w:tcPrChange w:id="17281" w:author="Στάθης Καπ" w:date="2023-03-03T06:26:00Z">
              <w:tcPr>
                <w:tcW w:w="543" w:type="dxa"/>
                <w:vAlign w:val="bottom"/>
              </w:tcPr>
            </w:tcPrChange>
          </w:tcPr>
          <w:p w14:paraId="5E011542" w14:textId="1CC58D82" w:rsidR="00C87CFE" w:rsidRPr="00CD1347" w:rsidRDefault="00C87CFE" w:rsidP="00C87CFE">
            <w:pPr>
              <w:jc w:val="center"/>
              <w:rPr>
                <w:ins w:id="17282" w:author="Στάθης Καπ" w:date="2023-03-03T03:57:00Z"/>
                <w:rFonts w:cstheme="minorHAnsi"/>
                <w:sz w:val="16"/>
                <w:szCs w:val="16"/>
              </w:rPr>
            </w:pPr>
            <w:ins w:id="17283" w:author="Στάθης Καπ" w:date="2023-03-03T06:20:00Z">
              <w:r>
                <w:rPr>
                  <w:rFonts w:ascii="Calibri" w:hAnsi="Calibri" w:cs="Calibri"/>
                  <w:color w:val="000000"/>
                  <w:sz w:val="16"/>
                  <w:szCs w:val="16"/>
                </w:rPr>
                <w:t>530</w:t>
              </w:r>
            </w:ins>
          </w:p>
        </w:tc>
        <w:tc>
          <w:tcPr>
            <w:tcW w:w="621" w:type="dxa"/>
            <w:vAlign w:val="center"/>
            <w:tcPrChange w:id="17284" w:author="Στάθης Καπ" w:date="2023-03-03T06:26:00Z">
              <w:tcPr>
                <w:tcW w:w="621" w:type="dxa"/>
                <w:vAlign w:val="bottom"/>
              </w:tcPr>
            </w:tcPrChange>
          </w:tcPr>
          <w:p w14:paraId="6A995D9D" w14:textId="60235316" w:rsidR="00C87CFE" w:rsidRPr="00CD1347" w:rsidRDefault="00C87CFE" w:rsidP="00C87CFE">
            <w:pPr>
              <w:jc w:val="center"/>
              <w:rPr>
                <w:ins w:id="17285" w:author="Στάθης Καπ" w:date="2023-03-03T03:57:00Z"/>
                <w:rFonts w:cstheme="minorHAnsi"/>
                <w:sz w:val="16"/>
                <w:szCs w:val="16"/>
              </w:rPr>
            </w:pPr>
            <w:ins w:id="17286" w:author="Στάθης Καπ" w:date="2023-03-03T06:20:00Z">
              <w:r>
                <w:rPr>
                  <w:rFonts w:ascii="Calibri" w:hAnsi="Calibri" w:cs="Calibri"/>
                  <w:color w:val="000000"/>
                  <w:sz w:val="16"/>
                  <w:szCs w:val="16"/>
                </w:rPr>
                <w:t>0.223</w:t>
              </w:r>
            </w:ins>
          </w:p>
        </w:tc>
        <w:tc>
          <w:tcPr>
            <w:tcW w:w="669" w:type="dxa"/>
            <w:vAlign w:val="center"/>
            <w:tcPrChange w:id="17287" w:author="Στάθης Καπ" w:date="2023-03-03T06:26:00Z">
              <w:tcPr>
                <w:tcW w:w="669" w:type="dxa"/>
                <w:vAlign w:val="center"/>
              </w:tcPr>
            </w:tcPrChange>
          </w:tcPr>
          <w:p w14:paraId="18A94BAB" w14:textId="463760B0" w:rsidR="00C87CFE" w:rsidRPr="00CD1347" w:rsidRDefault="00C87CFE" w:rsidP="00C87CFE">
            <w:pPr>
              <w:jc w:val="center"/>
              <w:rPr>
                <w:ins w:id="17288" w:author="Στάθης Καπ" w:date="2023-03-03T03:57:00Z"/>
                <w:rFonts w:cstheme="minorHAnsi"/>
                <w:sz w:val="16"/>
                <w:szCs w:val="16"/>
              </w:rPr>
            </w:pPr>
            <w:ins w:id="17289" w:author="Στάθης Καπ" w:date="2023-03-03T06:20:00Z">
              <w:r>
                <w:rPr>
                  <w:rFonts w:ascii="Calibri" w:hAnsi="Calibri" w:cstheme="minorHAnsi"/>
                  <w:color w:val="000000"/>
                  <w:sz w:val="16"/>
                  <w:szCs w:val="16"/>
                </w:rPr>
                <w:t>8.62</w:t>
              </w:r>
            </w:ins>
          </w:p>
        </w:tc>
        <w:tc>
          <w:tcPr>
            <w:tcW w:w="508" w:type="dxa"/>
            <w:vAlign w:val="center"/>
            <w:tcPrChange w:id="17290" w:author="Στάθης Καπ" w:date="2023-03-03T06:26:00Z">
              <w:tcPr>
                <w:tcW w:w="508" w:type="dxa"/>
                <w:vAlign w:val="bottom"/>
              </w:tcPr>
            </w:tcPrChange>
          </w:tcPr>
          <w:p w14:paraId="31C8ADB9" w14:textId="6DC7BE23" w:rsidR="00C87CFE" w:rsidRPr="00CD1347" w:rsidRDefault="00C87CFE" w:rsidP="00C87CFE">
            <w:pPr>
              <w:jc w:val="center"/>
              <w:rPr>
                <w:ins w:id="17291" w:author="Στάθης Καπ" w:date="2023-03-03T03:57:00Z"/>
                <w:rFonts w:cstheme="minorHAnsi"/>
                <w:sz w:val="16"/>
                <w:szCs w:val="16"/>
              </w:rPr>
            </w:pPr>
            <w:ins w:id="17292" w:author="Στάθης Καπ" w:date="2023-03-03T06:20:00Z">
              <w:r>
                <w:rPr>
                  <w:rFonts w:ascii="Calibri" w:hAnsi="Calibri" w:cs="Calibri"/>
                  <w:color w:val="000000"/>
                  <w:sz w:val="16"/>
                  <w:szCs w:val="16"/>
                </w:rPr>
                <w:t>520</w:t>
              </w:r>
            </w:ins>
          </w:p>
        </w:tc>
        <w:tc>
          <w:tcPr>
            <w:tcW w:w="541" w:type="dxa"/>
            <w:vAlign w:val="center"/>
            <w:tcPrChange w:id="17293" w:author="Στάθης Καπ" w:date="2023-03-03T06:26:00Z">
              <w:tcPr>
                <w:tcW w:w="541" w:type="dxa"/>
                <w:vAlign w:val="bottom"/>
              </w:tcPr>
            </w:tcPrChange>
          </w:tcPr>
          <w:p w14:paraId="7ABD5A6F" w14:textId="0D02AC74" w:rsidR="00C87CFE" w:rsidRPr="00CD1347" w:rsidRDefault="00C87CFE" w:rsidP="00C87CFE">
            <w:pPr>
              <w:jc w:val="center"/>
              <w:rPr>
                <w:ins w:id="17294" w:author="Στάθης Καπ" w:date="2023-03-03T03:57:00Z"/>
                <w:rFonts w:cstheme="minorHAnsi"/>
                <w:sz w:val="16"/>
                <w:szCs w:val="16"/>
              </w:rPr>
            </w:pPr>
            <w:ins w:id="17295" w:author="Στάθης Καπ" w:date="2023-03-03T06:20:00Z">
              <w:r>
                <w:rPr>
                  <w:rFonts w:ascii="Calibri" w:hAnsi="Calibri" w:cs="Calibri"/>
                  <w:color w:val="000000"/>
                  <w:sz w:val="16"/>
                  <w:szCs w:val="16"/>
                </w:rPr>
                <w:t>0.226</w:t>
              </w:r>
            </w:ins>
          </w:p>
        </w:tc>
        <w:tc>
          <w:tcPr>
            <w:tcW w:w="589" w:type="dxa"/>
            <w:vAlign w:val="center"/>
            <w:tcPrChange w:id="17296" w:author="Στάθης Καπ" w:date="2023-03-03T06:26:00Z">
              <w:tcPr>
                <w:tcW w:w="589" w:type="dxa"/>
                <w:vAlign w:val="center"/>
              </w:tcPr>
            </w:tcPrChange>
          </w:tcPr>
          <w:p w14:paraId="4D43586C" w14:textId="3A9EA446" w:rsidR="00C87CFE" w:rsidRPr="00CD1347" w:rsidRDefault="00C87CFE" w:rsidP="00C87CFE">
            <w:pPr>
              <w:jc w:val="center"/>
              <w:rPr>
                <w:ins w:id="17297" w:author="Στάθης Καπ" w:date="2023-03-03T03:57:00Z"/>
                <w:rFonts w:cstheme="minorHAnsi"/>
                <w:sz w:val="16"/>
                <w:szCs w:val="16"/>
              </w:rPr>
            </w:pPr>
            <w:ins w:id="17298" w:author="Στάθης Καπ" w:date="2023-03-03T06:20:00Z">
              <w:r>
                <w:rPr>
                  <w:rFonts w:ascii="Calibri" w:hAnsi="Calibri" w:cstheme="minorHAnsi"/>
                  <w:color w:val="000000"/>
                  <w:sz w:val="16"/>
                  <w:szCs w:val="16"/>
                </w:rPr>
                <w:t>10.34</w:t>
              </w:r>
            </w:ins>
          </w:p>
        </w:tc>
        <w:tc>
          <w:tcPr>
            <w:tcW w:w="463" w:type="dxa"/>
            <w:vAlign w:val="center"/>
            <w:tcPrChange w:id="17299" w:author="Στάθης Καπ" w:date="2023-03-03T06:26:00Z">
              <w:tcPr>
                <w:tcW w:w="463" w:type="dxa"/>
                <w:vAlign w:val="bottom"/>
              </w:tcPr>
            </w:tcPrChange>
          </w:tcPr>
          <w:p w14:paraId="2BA40A11" w14:textId="6B3586B4" w:rsidR="00C87CFE" w:rsidRPr="00CD1347" w:rsidRDefault="00C87CFE" w:rsidP="00C87CFE">
            <w:pPr>
              <w:jc w:val="center"/>
              <w:rPr>
                <w:ins w:id="17300" w:author="Στάθης Καπ" w:date="2023-03-03T03:57:00Z"/>
                <w:rFonts w:cstheme="minorHAnsi"/>
                <w:sz w:val="16"/>
                <w:szCs w:val="16"/>
              </w:rPr>
            </w:pPr>
            <w:ins w:id="17301" w:author="Στάθης Καπ" w:date="2023-03-03T06:20:00Z">
              <w:r>
                <w:rPr>
                  <w:rFonts w:ascii="Calibri" w:hAnsi="Calibri" w:cs="Calibri"/>
                  <w:color w:val="000000"/>
                  <w:sz w:val="16"/>
                  <w:szCs w:val="16"/>
                </w:rPr>
                <w:t>460</w:t>
              </w:r>
            </w:ins>
          </w:p>
        </w:tc>
        <w:tc>
          <w:tcPr>
            <w:tcW w:w="541" w:type="dxa"/>
            <w:vAlign w:val="center"/>
            <w:tcPrChange w:id="17302" w:author="Στάθης Καπ" w:date="2023-03-03T06:26:00Z">
              <w:tcPr>
                <w:tcW w:w="541" w:type="dxa"/>
                <w:vAlign w:val="bottom"/>
              </w:tcPr>
            </w:tcPrChange>
          </w:tcPr>
          <w:p w14:paraId="4F22F80E" w14:textId="0D96FD64" w:rsidR="00C87CFE" w:rsidRPr="00CD1347" w:rsidRDefault="00C87CFE" w:rsidP="00C87CFE">
            <w:pPr>
              <w:jc w:val="center"/>
              <w:rPr>
                <w:ins w:id="17303" w:author="Στάθης Καπ" w:date="2023-03-03T03:57:00Z"/>
                <w:rFonts w:cstheme="minorHAnsi"/>
                <w:sz w:val="16"/>
                <w:szCs w:val="16"/>
              </w:rPr>
            </w:pPr>
            <w:ins w:id="17304" w:author="Στάθης Καπ" w:date="2023-03-03T06:20:00Z">
              <w:r>
                <w:rPr>
                  <w:rFonts w:ascii="Calibri" w:hAnsi="Calibri" w:cs="Calibri"/>
                  <w:color w:val="000000"/>
                  <w:sz w:val="16"/>
                  <w:szCs w:val="16"/>
                </w:rPr>
                <w:t>0.248</w:t>
              </w:r>
            </w:ins>
          </w:p>
        </w:tc>
        <w:tc>
          <w:tcPr>
            <w:tcW w:w="589" w:type="dxa"/>
            <w:vAlign w:val="center"/>
            <w:tcPrChange w:id="17305" w:author="Στάθης Καπ" w:date="2023-03-03T06:26:00Z">
              <w:tcPr>
                <w:tcW w:w="589" w:type="dxa"/>
                <w:vAlign w:val="center"/>
              </w:tcPr>
            </w:tcPrChange>
          </w:tcPr>
          <w:p w14:paraId="0B930EAD" w14:textId="748393B5" w:rsidR="00C87CFE" w:rsidRPr="00CD1347" w:rsidRDefault="00C87CFE" w:rsidP="00C87CFE">
            <w:pPr>
              <w:jc w:val="center"/>
              <w:rPr>
                <w:ins w:id="17306" w:author="Στάθης Καπ" w:date="2023-03-03T03:57:00Z"/>
                <w:rFonts w:cstheme="minorHAnsi"/>
                <w:sz w:val="16"/>
                <w:szCs w:val="16"/>
              </w:rPr>
            </w:pPr>
            <w:ins w:id="17307" w:author="Στάθης Καπ" w:date="2023-03-03T06:20:00Z">
              <w:r>
                <w:rPr>
                  <w:rFonts w:ascii="Calibri" w:hAnsi="Calibri" w:cstheme="minorHAnsi"/>
                  <w:color w:val="000000"/>
                  <w:sz w:val="16"/>
                  <w:szCs w:val="16"/>
                </w:rPr>
                <w:t>20.69</w:t>
              </w:r>
            </w:ins>
          </w:p>
        </w:tc>
      </w:tr>
      <w:tr w:rsidR="00C87CFE" w:rsidRPr="00BB05AC" w14:paraId="210B83F0" w14:textId="77777777" w:rsidTr="00F03C40">
        <w:tblPrEx>
          <w:tblW w:w="0" w:type="auto"/>
          <w:tblBorders>
            <w:insideH w:val="none" w:sz="0" w:space="0" w:color="auto"/>
            <w:insideV w:val="none" w:sz="0" w:space="0" w:color="auto"/>
          </w:tblBorders>
          <w:tblCellMar>
            <w:left w:w="0" w:type="dxa"/>
            <w:right w:w="0" w:type="dxa"/>
          </w:tblCellMar>
          <w:tblPrExChange w:id="1730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309" w:author="Στάθης Καπ" w:date="2023-03-03T03:57:00Z"/>
        </w:trPr>
        <w:tc>
          <w:tcPr>
            <w:tcW w:w="515" w:type="dxa"/>
            <w:tcBorders>
              <w:top w:val="nil"/>
              <w:bottom w:val="nil"/>
              <w:right w:val="single" w:sz="4" w:space="0" w:color="auto"/>
            </w:tcBorders>
            <w:shd w:val="clear" w:color="auto" w:fill="E7E6E6" w:themeFill="background2"/>
            <w:vAlign w:val="bottom"/>
            <w:tcPrChange w:id="17310" w:author="Στάθης Καπ" w:date="2023-03-03T06:26:00Z">
              <w:tcPr>
                <w:tcW w:w="515" w:type="dxa"/>
                <w:vAlign w:val="bottom"/>
              </w:tcPr>
            </w:tcPrChange>
          </w:tcPr>
          <w:p w14:paraId="4CECC87D" w14:textId="04FE0A05" w:rsidR="00C87CFE" w:rsidRPr="00CD1347" w:rsidRDefault="00C87CFE" w:rsidP="00C87CFE">
            <w:pPr>
              <w:jc w:val="center"/>
              <w:rPr>
                <w:ins w:id="17311" w:author="Στάθης Καπ" w:date="2023-03-03T03:57:00Z"/>
                <w:sz w:val="16"/>
                <w:szCs w:val="16"/>
              </w:rPr>
            </w:pPr>
            <w:ins w:id="17312" w:author="Στάθης Καπ" w:date="2023-03-03T04:06:00Z">
              <w:r w:rsidRPr="00CD1347">
                <w:rPr>
                  <w:rFonts w:ascii="Calibri" w:hAnsi="Calibri" w:cs="Calibri"/>
                  <w:color w:val="000000"/>
                  <w:sz w:val="16"/>
                  <w:szCs w:val="16"/>
                  <w:rPrChange w:id="17313" w:author="Στάθης Καπ" w:date="2023-03-03T04:09:00Z">
                    <w:rPr>
                      <w:rFonts w:ascii="Calibri" w:hAnsi="Calibri" w:cs="Calibri"/>
                      <w:color w:val="000000"/>
                      <w:sz w:val="18"/>
                      <w:szCs w:val="18"/>
                    </w:rPr>
                  </w:rPrChange>
                </w:rPr>
                <w:t>c104</w:t>
              </w:r>
            </w:ins>
          </w:p>
        </w:tc>
        <w:tc>
          <w:tcPr>
            <w:tcW w:w="560" w:type="dxa"/>
            <w:tcBorders>
              <w:left w:val="single" w:sz="4" w:space="0" w:color="auto"/>
            </w:tcBorders>
            <w:vAlign w:val="center"/>
            <w:tcPrChange w:id="17314" w:author="Στάθης Καπ" w:date="2023-03-03T06:26:00Z">
              <w:tcPr>
                <w:tcW w:w="560" w:type="dxa"/>
              </w:tcPr>
            </w:tcPrChange>
          </w:tcPr>
          <w:p w14:paraId="32D4445E" w14:textId="35F57C34" w:rsidR="00C87CFE" w:rsidRPr="00CD1347" w:rsidRDefault="00C87CFE" w:rsidP="00C87CFE">
            <w:pPr>
              <w:jc w:val="center"/>
              <w:rPr>
                <w:ins w:id="17315" w:author="Στάθης Καπ" w:date="2023-03-03T03:57:00Z"/>
                <w:rFonts w:cstheme="minorHAnsi"/>
                <w:sz w:val="16"/>
                <w:szCs w:val="16"/>
              </w:rPr>
            </w:pPr>
            <w:ins w:id="17316" w:author="Στάθης Καπ" w:date="2023-03-03T06:20:00Z">
              <w:r>
                <w:rPr>
                  <w:rFonts w:ascii="Calibri" w:hAnsi="Calibri" w:cs="Calibri"/>
                  <w:color w:val="000000"/>
                  <w:sz w:val="16"/>
                  <w:szCs w:val="16"/>
                </w:rPr>
                <w:t>760</w:t>
              </w:r>
            </w:ins>
          </w:p>
        </w:tc>
        <w:tc>
          <w:tcPr>
            <w:tcW w:w="855" w:type="dxa"/>
            <w:vAlign w:val="center"/>
            <w:tcPrChange w:id="17317" w:author="Στάθης Καπ" w:date="2023-03-03T06:26:00Z">
              <w:tcPr>
                <w:tcW w:w="855" w:type="dxa"/>
              </w:tcPr>
            </w:tcPrChange>
          </w:tcPr>
          <w:p w14:paraId="144FA5A4" w14:textId="1CD56F71" w:rsidR="00C87CFE" w:rsidRPr="00CD1347" w:rsidRDefault="00C87CFE" w:rsidP="00C87CFE">
            <w:pPr>
              <w:jc w:val="center"/>
              <w:rPr>
                <w:ins w:id="17318" w:author="Στάθης Καπ" w:date="2023-03-03T03:57:00Z"/>
                <w:rFonts w:cstheme="minorHAnsi"/>
                <w:sz w:val="16"/>
                <w:szCs w:val="16"/>
              </w:rPr>
            </w:pPr>
            <w:ins w:id="17319" w:author="Στάθης Καπ" w:date="2023-03-03T06:20:00Z">
              <w:r>
                <w:rPr>
                  <w:rFonts w:ascii="Calibri" w:hAnsi="Calibri" w:cs="Calibri"/>
                  <w:color w:val="000000"/>
                  <w:sz w:val="16"/>
                  <w:szCs w:val="16"/>
                </w:rPr>
                <w:t>750</w:t>
              </w:r>
            </w:ins>
          </w:p>
        </w:tc>
        <w:tc>
          <w:tcPr>
            <w:tcW w:w="544" w:type="dxa"/>
            <w:vAlign w:val="center"/>
            <w:tcPrChange w:id="17320" w:author="Στάθης Καπ" w:date="2023-03-03T06:26:00Z">
              <w:tcPr>
                <w:tcW w:w="544" w:type="dxa"/>
                <w:vAlign w:val="bottom"/>
              </w:tcPr>
            </w:tcPrChange>
          </w:tcPr>
          <w:p w14:paraId="4E922FBC" w14:textId="62E548CC" w:rsidR="00C87CFE" w:rsidRPr="00CD1347" w:rsidRDefault="00C87CFE" w:rsidP="00C87CFE">
            <w:pPr>
              <w:jc w:val="center"/>
              <w:rPr>
                <w:ins w:id="17321" w:author="Στάθης Καπ" w:date="2023-03-03T03:57:00Z"/>
                <w:rFonts w:cstheme="minorHAnsi"/>
                <w:sz w:val="16"/>
                <w:szCs w:val="16"/>
              </w:rPr>
            </w:pPr>
            <w:ins w:id="17322" w:author="Στάθης Καπ" w:date="2023-03-03T06:20:00Z">
              <w:r>
                <w:rPr>
                  <w:rFonts w:ascii="Calibri" w:hAnsi="Calibri" w:cs="Calibri"/>
                  <w:color w:val="000000"/>
                  <w:sz w:val="16"/>
                  <w:szCs w:val="16"/>
                </w:rPr>
                <w:t>640</w:t>
              </w:r>
            </w:ins>
          </w:p>
        </w:tc>
        <w:tc>
          <w:tcPr>
            <w:tcW w:w="621" w:type="dxa"/>
            <w:vAlign w:val="center"/>
            <w:tcPrChange w:id="17323" w:author="Στάθης Καπ" w:date="2023-03-03T06:26:00Z">
              <w:tcPr>
                <w:tcW w:w="621" w:type="dxa"/>
                <w:vAlign w:val="bottom"/>
              </w:tcPr>
            </w:tcPrChange>
          </w:tcPr>
          <w:p w14:paraId="593E311D" w14:textId="153C66F2" w:rsidR="00C87CFE" w:rsidRPr="00CD1347" w:rsidRDefault="00C87CFE" w:rsidP="00C87CFE">
            <w:pPr>
              <w:jc w:val="center"/>
              <w:rPr>
                <w:ins w:id="17324" w:author="Στάθης Καπ" w:date="2023-03-03T03:57:00Z"/>
                <w:rFonts w:cstheme="minorHAnsi"/>
                <w:sz w:val="16"/>
                <w:szCs w:val="16"/>
              </w:rPr>
            </w:pPr>
            <w:ins w:id="17325" w:author="Στάθης Καπ" w:date="2023-03-03T06:20:00Z">
              <w:r>
                <w:rPr>
                  <w:rFonts w:ascii="Calibri" w:hAnsi="Calibri" w:cs="Calibri"/>
                  <w:color w:val="000000"/>
                  <w:sz w:val="16"/>
                  <w:szCs w:val="16"/>
                </w:rPr>
                <w:t>0.402</w:t>
              </w:r>
            </w:ins>
          </w:p>
        </w:tc>
        <w:tc>
          <w:tcPr>
            <w:tcW w:w="669" w:type="dxa"/>
            <w:vAlign w:val="center"/>
            <w:tcPrChange w:id="17326" w:author="Στάθης Καπ" w:date="2023-03-03T06:26:00Z">
              <w:tcPr>
                <w:tcW w:w="669" w:type="dxa"/>
                <w:vAlign w:val="center"/>
              </w:tcPr>
            </w:tcPrChange>
          </w:tcPr>
          <w:p w14:paraId="41EEFC01" w14:textId="49460AEF" w:rsidR="00C87CFE" w:rsidRPr="00CD1347" w:rsidRDefault="00C87CFE" w:rsidP="00C87CFE">
            <w:pPr>
              <w:jc w:val="center"/>
              <w:rPr>
                <w:ins w:id="17327" w:author="Στάθης Καπ" w:date="2023-03-03T03:57:00Z"/>
                <w:rFonts w:cstheme="minorHAnsi"/>
                <w:sz w:val="16"/>
                <w:szCs w:val="16"/>
              </w:rPr>
            </w:pPr>
            <w:ins w:id="17328" w:author="Στάθης Καπ" w:date="2023-03-03T06:20:00Z">
              <w:r>
                <w:rPr>
                  <w:rFonts w:ascii="Calibri" w:hAnsi="Calibri" w:cstheme="minorHAnsi"/>
                  <w:color w:val="000000"/>
                  <w:sz w:val="16"/>
                  <w:szCs w:val="16"/>
                </w:rPr>
                <w:t>15.79</w:t>
              </w:r>
            </w:ins>
          </w:p>
        </w:tc>
        <w:tc>
          <w:tcPr>
            <w:tcW w:w="543" w:type="dxa"/>
            <w:vAlign w:val="center"/>
            <w:tcPrChange w:id="17329" w:author="Στάθης Καπ" w:date="2023-03-03T06:26:00Z">
              <w:tcPr>
                <w:tcW w:w="543" w:type="dxa"/>
                <w:vAlign w:val="bottom"/>
              </w:tcPr>
            </w:tcPrChange>
          </w:tcPr>
          <w:p w14:paraId="08467D5F" w14:textId="69C0384C" w:rsidR="00C87CFE" w:rsidRPr="00CD1347" w:rsidRDefault="00C87CFE" w:rsidP="00C87CFE">
            <w:pPr>
              <w:jc w:val="center"/>
              <w:rPr>
                <w:ins w:id="17330" w:author="Στάθης Καπ" w:date="2023-03-03T03:57:00Z"/>
                <w:rFonts w:cstheme="minorHAnsi"/>
                <w:sz w:val="16"/>
                <w:szCs w:val="16"/>
              </w:rPr>
            </w:pPr>
            <w:ins w:id="17331" w:author="Στάθης Καπ" w:date="2023-03-03T06:20:00Z">
              <w:r>
                <w:rPr>
                  <w:rFonts w:ascii="Calibri" w:hAnsi="Calibri" w:cs="Calibri"/>
                  <w:color w:val="000000"/>
                  <w:sz w:val="16"/>
                  <w:szCs w:val="16"/>
                </w:rPr>
                <w:t>610</w:t>
              </w:r>
            </w:ins>
          </w:p>
        </w:tc>
        <w:tc>
          <w:tcPr>
            <w:tcW w:w="621" w:type="dxa"/>
            <w:vAlign w:val="center"/>
            <w:tcPrChange w:id="17332" w:author="Στάθης Καπ" w:date="2023-03-03T06:26:00Z">
              <w:tcPr>
                <w:tcW w:w="621" w:type="dxa"/>
                <w:vAlign w:val="bottom"/>
              </w:tcPr>
            </w:tcPrChange>
          </w:tcPr>
          <w:p w14:paraId="1344522C" w14:textId="47A832A5" w:rsidR="00C87CFE" w:rsidRPr="00CD1347" w:rsidRDefault="00C87CFE" w:rsidP="00C87CFE">
            <w:pPr>
              <w:jc w:val="center"/>
              <w:rPr>
                <w:ins w:id="17333" w:author="Στάθης Καπ" w:date="2023-03-03T03:57:00Z"/>
                <w:rFonts w:cstheme="minorHAnsi"/>
                <w:sz w:val="16"/>
                <w:szCs w:val="16"/>
              </w:rPr>
            </w:pPr>
            <w:ins w:id="17334" w:author="Στάθης Καπ" w:date="2023-03-03T06:20:00Z">
              <w:r>
                <w:rPr>
                  <w:rFonts w:ascii="Calibri" w:hAnsi="Calibri" w:cs="Calibri"/>
                  <w:color w:val="000000"/>
                  <w:sz w:val="16"/>
                  <w:szCs w:val="16"/>
                </w:rPr>
                <w:t>0.248</w:t>
              </w:r>
            </w:ins>
          </w:p>
        </w:tc>
        <w:tc>
          <w:tcPr>
            <w:tcW w:w="669" w:type="dxa"/>
            <w:vAlign w:val="center"/>
            <w:tcPrChange w:id="17335" w:author="Στάθης Καπ" w:date="2023-03-03T06:26:00Z">
              <w:tcPr>
                <w:tcW w:w="669" w:type="dxa"/>
                <w:vAlign w:val="center"/>
              </w:tcPr>
            </w:tcPrChange>
          </w:tcPr>
          <w:p w14:paraId="3F111F5A" w14:textId="1AABB9A9" w:rsidR="00C87CFE" w:rsidRPr="00CD1347" w:rsidRDefault="00C87CFE" w:rsidP="00C87CFE">
            <w:pPr>
              <w:jc w:val="center"/>
              <w:rPr>
                <w:ins w:id="17336" w:author="Στάθης Καπ" w:date="2023-03-03T03:57:00Z"/>
                <w:rFonts w:cstheme="minorHAnsi"/>
                <w:sz w:val="16"/>
                <w:szCs w:val="16"/>
              </w:rPr>
            </w:pPr>
            <w:ins w:id="17337" w:author="Στάθης Καπ" w:date="2023-03-03T06:20:00Z">
              <w:r>
                <w:rPr>
                  <w:rFonts w:ascii="Calibri" w:hAnsi="Calibri" w:cstheme="minorHAnsi"/>
                  <w:color w:val="000000"/>
                  <w:sz w:val="16"/>
                  <w:szCs w:val="16"/>
                </w:rPr>
                <w:t>4.69</w:t>
              </w:r>
            </w:ins>
          </w:p>
        </w:tc>
        <w:tc>
          <w:tcPr>
            <w:tcW w:w="508" w:type="dxa"/>
            <w:vAlign w:val="center"/>
            <w:tcPrChange w:id="17338" w:author="Στάθης Καπ" w:date="2023-03-03T06:26:00Z">
              <w:tcPr>
                <w:tcW w:w="508" w:type="dxa"/>
                <w:vAlign w:val="bottom"/>
              </w:tcPr>
            </w:tcPrChange>
          </w:tcPr>
          <w:p w14:paraId="0EEC9079" w14:textId="60E076EB" w:rsidR="00C87CFE" w:rsidRPr="00CD1347" w:rsidRDefault="00C87CFE" w:rsidP="00C87CFE">
            <w:pPr>
              <w:jc w:val="center"/>
              <w:rPr>
                <w:ins w:id="17339" w:author="Στάθης Καπ" w:date="2023-03-03T03:57:00Z"/>
                <w:rFonts w:cstheme="minorHAnsi"/>
                <w:sz w:val="16"/>
                <w:szCs w:val="16"/>
              </w:rPr>
            </w:pPr>
            <w:ins w:id="17340" w:author="Στάθης Καπ" w:date="2023-03-03T06:20:00Z">
              <w:r>
                <w:rPr>
                  <w:rFonts w:ascii="Calibri" w:hAnsi="Calibri" w:cs="Calibri"/>
                  <w:color w:val="000000"/>
                  <w:sz w:val="16"/>
                  <w:szCs w:val="16"/>
                </w:rPr>
                <w:t>580</w:t>
              </w:r>
            </w:ins>
          </w:p>
        </w:tc>
        <w:tc>
          <w:tcPr>
            <w:tcW w:w="541" w:type="dxa"/>
            <w:vAlign w:val="center"/>
            <w:tcPrChange w:id="17341" w:author="Στάθης Καπ" w:date="2023-03-03T06:26:00Z">
              <w:tcPr>
                <w:tcW w:w="541" w:type="dxa"/>
                <w:vAlign w:val="bottom"/>
              </w:tcPr>
            </w:tcPrChange>
          </w:tcPr>
          <w:p w14:paraId="246F1E18" w14:textId="705771AF" w:rsidR="00C87CFE" w:rsidRPr="00CD1347" w:rsidRDefault="00C87CFE" w:rsidP="00C87CFE">
            <w:pPr>
              <w:jc w:val="center"/>
              <w:rPr>
                <w:ins w:id="17342" w:author="Στάθης Καπ" w:date="2023-03-03T03:57:00Z"/>
                <w:rFonts w:cstheme="minorHAnsi"/>
                <w:sz w:val="16"/>
                <w:szCs w:val="16"/>
              </w:rPr>
            </w:pPr>
            <w:ins w:id="17343" w:author="Στάθης Καπ" w:date="2023-03-03T06:20:00Z">
              <w:r>
                <w:rPr>
                  <w:rFonts w:ascii="Calibri" w:hAnsi="Calibri" w:cs="Calibri"/>
                  <w:color w:val="000000"/>
                  <w:sz w:val="16"/>
                  <w:szCs w:val="16"/>
                </w:rPr>
                <w:t>0.243</w:t>
              </w:r>
            </w:ins>
          </w:p>
        </w:tc>
        <w:tc>
          <w:tcPr>
            <w:tcW w:w="589" w:type="dxa"/>
            <w:vAlign w:val="center"/>
            <w:tcPrChange w:id="17344" w:author="Στάθης Καπ" w:date="2023-03-03T06:26:00Z">
              <w:tcPr>
                <w:tcW w:w="589" w:type="dxa"/>
                <w:vAlign w:val="center"/>
              </w:tcPr>
            </w:tcPrChange>
          </w:tcPr>
          <w:p w14:paraId="55E231AB" w14:textId="65B1274E" w:rsidR="00C87CFE" w:rsidRPr="00CD1347" w:rsidRDefault="00C87CFE" w:rsidP="00C87CFE">
            <w:pPr>
              <w:jc w:val="center"/>
              <w:rPr>
                <w:ins w:id="17345" w:author="Στάθης Καπ" w:date="2023-03-03T03:57:00Z"/>
                <w:rFonts w:cstheme="minorHAnsi"/>
                <w:sz w:val="16"/>
                <w:szCs w:val="16"/>
              </w:rPr>
            </w:pPr>
            <w:ins w:id="17346" w:author="Στάθης Καπ" w:date="2023-03-03T06:20:00Z">
              <w:r>
                <w:rPr>
                  <w:rFonts w:ascii="Calibri" w:hAnsi="Calibri" w:cstheme="minorHAnsi"/>
                  <w:color w:val="000000"/>
                  <w:sz w:val="16"/>
                  <w:szCs w:val="16"/>
                </w:rPr>
                <w:t>9.38</w:t>
              </w:r>
            </w:ins>
          </w:p>
        </w:tc>
        <w:tc>
          <w:tcPr>
            <w:tcW w:w="463" w:type="dxa"/>
            <w:vAlign w:val="center"/>
            <w:tcPrChange w:id="17347" w:author="Στάθης Καπ" w:date="2023-03-03T06:26:00Z">
              <w:tcPr>
                <w:tcW w:w="463" w:type="dxa"/>
                <w:vAlign w:val="bottom"/>
              </w:tcPr>
            </w:tcPrChange>
          </w:tcPr>
          <w:p w14:paraId="61985ABD" w14:textId="553C2FE9" w:rsidR="00C87CFE" w:rsidRPr="00CD1347" w:rsidRDefault="00C87CFE" w:rsidP="00C87CFE">
            <w:pPr>
              <w:jc w:val="center"/>
              <w:rPr>
                <w:ins w:id="17348" w:author="Στάθης Καπ" w:date="2023-03-03T03:57:00Z"/>
                <w:rFonts w:cstheme="minorHAnsi"/>
                <w:sz w:val="16"/>
                <w:szCs w:val="16"/>
              </w:rPr>
            </w:pPr>
            <w:ins w:id="17349" w:author="Στάθης Καπ" w:date="2023-03-03T06:20:00Z">
              <w:r>
                <w:rPr>
                  <w:rFonts w:ascii="Calibri" w:hAnsi="Calibri" w:cs="Calibri"/>
                  <w:color w:val="000000"/>
                  <w:sz w:val="16"/>
                  <w:szCs w:val="16"/>
                </w:rPr>
                <w:t>550</w:t>
              </w:r>
            </w:ins>
          </w:p>
        </w:tc>
        <w:tc>
          <w:tcPr>
            <w:tcW w:w="541" w:type="dxa"/>
            <w:vAlign w:val="center"/>
            <w:tcPrChange w:id="17350" w:author="Στάθης Καπ" w:date="2023-03-03T06:26:00Z">
              <w:tcPr>
                <w:tcW w:w="541" w:type="dxa"/>
                <w:vAlign w:val="bottom"/>
              </w:tcPr>
            </w:tcPrChange>
          </w:tcPr>
          <w:p w14:paraId="2CDDFAE6" w14:textId="01542164" w:rsidR="00C87CFE" w:rsidRPr="00CD1347" w:rsidRDefault="00C87CFE" w:rsidP="00C87CFE">
            <w:pPr>
              <w:jc w:val="center"/>
              <w:rPr>
                <w:ins w:id="17351" w:author="Στάθης Καπ" w:date="2023-03-03T03:57:00Z"/>
                <w:rFonts w:cstheme="minorHAnsi"/>
                <w:sz w:val="16"/>
                <w:szCs w:val="16"/>
              </w:rPr>
            </w:pPr>
            <w:ins w:id="17352" w:author="Στάθης Καπ" w:date="2023-03-03T06:20:00Z">
              <w:r>
                <w:rPr>
                  <w:rFonts w:ascii="Calibri" w:hAnsi="Calibri" w:cs="Calibri"/>
                  <w:color w:val="000000"/>
                  <w:sz w:val="16"/>
                  <w:szCs w:val="16"/>
                </w:rPr>
                <w:t>0.267</w:t>
              </w:r>
            </w:ins>
          </w:p>
        </w:tc>
        <w:tc>
          <w:tcPr>
            <w:tcW w:w="589" w:type="dxa"/>
            <w:vAlign w:val="center"/>
            <w:tcPrChange w:id="17353" w:author="Στάθης Καπ" w:date="2023-03-03T06:26:00Z">
              <w:tcPr>
                <w:tcW w:w="589" w:type="dxa"/>
                <w:vAlign w:val="center"/>
              </w:tcPr>
            </w:tcPrChange>
          </w:tcPr>
          <w:p w14:paraId="5AEF1528" w14:textId="1391B1E7" w:rsidR="00C87CFE" w:rsidRPr="00CD1347" w:rsidRDefault="00C87CFE" w:rsidP="00C87CFE">
            <w:pPr>
              <w:jc w:val="center"/>
              <w:rPr>
                <w:ins w:id="17354" w:author="Στάθης Καπ" w:date="2023-03-03T03:57:00Z"/>
                <w:rFonts w:cstheme="minorHAnsi"/>
                <w:sz w:val="16"/>
                <w:szCs w:val="16"/>
              </w:rPr>
            </w:pPr>
            <w:ins w:id="17355" w:author="Στάθης Καπ" w:date="2023-03-03T06:20:00Z">
              <w:r>
                <w:rPr>
                  <w:rFonts w:ascii="Calibri" w:hAnsi="Calibri" w:cstheme="minorHAnsi"/>
                  <w:color w:val="000000"/>
                  <w:sz w:val="16"/>
                  <w:szCs w:val="16"/>
                </w:rPr>
                <w:t>14.06</w:t>
              </w:r>
            </w:ins>
          </w:p>
        </w:tc>
      </w:tr>
      <w:tr w:rsidR="00C87CFE" w:rsidRPr="00BB05AC" w14:paraId="2CAC10B3" w14:textId="77777777" w:rsidTr="00F03C40">
        <w:tblPrEx>
          <w:tblW w:w="0" w:type="auto"/>
          <w:tblBorders>
            <w:insideH w:val="none" w:sz="0" w:space="0" w:color="auto"/>
            <w:insideV w:val="none" w:sz="0" w:space="0" w:color="auto"/>
          </w:tblBorders>
          <w:tblCellMar>
            <w:left w:w="0" w:type="dxa"/>
            <w:right w:w="0" w:type="dxa"/>
          </w:tblCellMar>
          <w:tblPrExChange w:id="1735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357" w:author="Στάθης Καπ" w:date="2023-03-03T03:57:00Z"/>
        </w:trPr>
        <w:tc>
          <w:tcPr>
            <w:tcW w:w="515" w:type="dxa"/>
            <w:tcBorders>
              <w:top w:val="nil"/>
              <w:bottom w:val="nil"/>
              <w:right w:val="single" w:sz="4" w:space="0" w:color="auto"/>
            </w:tcBorders>
            <w:shd w:val="clear" w:color="auto" w:fill="E7E6E6" w:themeFill="background2"/>
            <w:vAlign w:val="bottom"/>
            <w:tcPrChange w:id="17358" w:author="Στάθης Καπ" w:date="2023-03-03T06:26:00Z">
              <w:tcPr>
                <w:tcW w:w="515" w:type="dxa"/>
                <w:vAlign w:val="bottom"/>
              </w:tcPr>
            </w:tcPrChange>
          </w:tcPr>
          <w:p w14:paraId="51D150F3" w14:textId="30569C62" w:rsidR="00C87CFE" w:rsidRPr="00CD1347" w:rsidRDefault="00C87CFE" w:rsidP="00C87CFE">
            <w:pPr>
              <w:jc w:val="center"/>
              <w:rPr>
                <w:ins w:id="17359" w:author="Στάθης Καπ" w:date="2023-03-03T03:57:00Z"/>
                <w:sz w:val="16"/>
                <w:szCs w:val="16"/>
              </w:rPr>
            </w:pPr>
            <w:ins w:id="17360" w:author="Στάθης Καπ" w:date="2023-03-03T04:06:00Z">
              <w:r w:rsidRPr="00CD1347">
                <w:rPr>
                  <w:rFonts w:ascii="Calibri" w:hAnsi="Calibri" w:cs="Calibri"/>
                  <w:color w:val="000000"/>
                  <w:sz w:val="16"/>
                  <w:szCs w:val="16"/>
                  <w:rPrChange w:id="17361" w:author="Στάθης Καπ" w:date="2023-03-03T04:09:00Z">
                    <w:rPr>
                      <w:rFonts w:ascii="Calibri" w:hAnsi="Calibri" w:cs="Calibri"/>
                      <w:color w:val="000000"/>
                      <w:sz w:val="18"/>
                      <w:szCs w:val="18"/>
                    </w:rPr>
                  </w:rPrChange>
                </w:rPr>
                <w:t>c105</w:t>
              </w:r>
            </w:ins>
          </w:p>
        </w:tc>
        <w:tc>
          <w:tcPr>
            <w:tcW w:w="560" w:type="dxa"/>
            <w:tcBorders>
              <w:left w:val="single" w:sz="4" w:space="0" w:color="auto"/>
            </w:tcBorders>
            <w:vAlign w:val="center"/>
            <w:tcPrChange w:id="17362" w:author="Στάθης Καπ" w:date="2023-03-03T06:26:00Z">
              <w:tcPr>
                <w:tcW w:w="560" w:type="dxa"/>
              </w:tcPr>
            </w:tcPrChange>
          </w:tcPr>
          <w:p w14:paraId="661B4E0C" w14:textId="7FE89653" w:rsidR="00C87CFE" w:rsidRPr="00CD1347" w:rsidRDefault="00C87CFE" w:rsidP="00C87CFE">
            <w:pPr>
              <w:jc w:val="center"/>
              <w:rPr>
                <w:ins w:id="17363" w:author="Στάθης Καπ" w:date="2023-03-03T03:57:00Z"/>
                <w:rFonts w:cstheme="minorHAnsi"/>
                <w:sz w:val="16"/>
                <w:szCs w:val="16"/>
              </w:rPr>
            </w:pPr>
            <w:ins w:id="17364" w:author="Στάθης Καπ" w:date="2023-03-03T06:20:00Z">
              <w:r>
                <w:rPr>
                  <w:rFonts w:ascii="Calibri" w:hAnsi="Calibri" w:cs="Calibri"/>
                  <w:color w:val="000000"/>
                  <w:sz w:val="16"/>
                  <w:szCs w:val="16"/>
                </w:rPr>
                <w:t>640</w:t>
              </w:r>
            </w:ins>
          </w:p>
        </w:tc>
        <w:tc>
          <w:tcPr>
            <w:tcW w:w="855" w:type="dxa"/>
            <w:vAlign w:val="center"/>
            <w:tcPrChange w:id="17365" w:author="Στάθης Καπ" w:date="2023-03-03T06:26:00Z">
              <w:tcPr>
                <w:tcW w:w="855" w:type="dxa"/>
              </w:tcPr>
            </w:tcPrChange>
          </w:tcPr>
          <w:p w14:paraId="408DFF0C" w14:textId="461224E0" w:rsidR="00C87CFE" w:rsidRPr="00CD1347" w:rsidRDefault="00C87CFE" w:rsidP="00C87CFE">
            <w:pPr>
              <w:jc w:val="center"/>
              <w:rPr>
                <w:ins w:id="17366" w:author="Στάθης Καπ" w:date="2023-03-03T03:57:00Z"/>
                <w:rFonts w:cstheme="minorHAnsi"/>
                <w:sz w:val="16"/>
                <w:szCs w:val="16"/>
              </w:rPr>
            </w:pPr>
            <w:ins w:id="17367" w:author="Στάθης Καπ" w:date="2023-03-03T06:20:00Z">
              <w:r>
                <w:rPr>
                  <w:rFonts w:ascii="Calibri" w:hAnsi="Calibri" w:cs="Calibri"/>
                  <w:color w:val="000000"/>
                  <w:sz w:val="16"/>
                  <w:szCs w:val="16"/>
                </w:rPr>
                <w:t>640</w:t>
              </w:r>
            </w:ins>
          </w:p>
        </w:tc>
        <w:tc>
          <w:tcPr>
            <w:tcW w:w="544" w:type="dxa"/>
            <w:vAlign w:val="center"/>
            <w:tcPrChange w:id="17368" w:author="Στάθης Καπ" w:date="2023-03-03T06:26:00Z">
              <w:tcPr>
                <w:tcW w:w="544" w:type="dxa"/>
                <w:vAlign w:val="bottom"/>
              </w:tcPr>
            </w:tcPrChange>
          </w:tcPr>
          <w:p w14:paraId="227E3D49" w14:textId="2352D668" w:rsidR="00C87CFE" w:rsidRPr="00CD1347" w:rsidRDefault="00C87CFE" w:rsidP="00C87CFE">
            <w:pPr>
              <w:jc w:val="center"/>
              <w:rPr>
                <w:ins w:id="17369" w:author="Στάθης Καπ" w:date="2023-03-03T03:57:00Z"/>
                <w:rFonts w:cstheme="minorHAnsi"/>
                <w:sz w:val="16"/>
                <w:szCs w:val="16"/>
              </w:rPr>
            </w:pPr>
            <w:ins w:id="17370" w:author="Στάθης Καπ" w:date="2023-03-03T06:20:00Z">
              <w:r>
                <w:rPr>
                  <w:rFonts w:ascii="Calibri" w:hAnsi="Calibri" w:cs="Calibri"/>
                  <w:color w:val="000000"/>
                  <w:sz w:val="16"/>
                  <w:szCs w:val="16"/>
                </w:rPr>
                <w:t>470</w:t>
              </w:r>
            </w:ins>
          </w:p>
        </w:tc>
        <w:tc>
          <w:tcPr>
            <w:tcW w:w="621" w:type="dxa"/>
            <w:vAlign w:val="center"/>
            <w:tcPrChange w:id="17371" w:author="Στάθης Καπ" w:date="2023-03-03T06:26:00Z">
              <w:tcPr>
                <w:tcW w:w="621" w:type="dxa"/>
                <w:vAlign w:val="bottom"/>
              </w:tcPr>
            </w:tcPrChange>
          </w:tcPr>
          <w:p w14:paraId="6001EFC3" w14:textId="35D399CC" w:rsidR="00C87CFE" w:rsidRPr="00CD1347" w:rsidRDefault="00C87CFE" w:rsidP="00C87CFE">
            <w:pPr>
              <w:jc w:val="center"/>
              <w:rPr>
                <w:ins w:id="17372" w:author="Στάθης Καπ" w:date="2023-03-03T03:57:00Z"/>
                <w:rFonts w:cstheme="minorHAnsi"/>
                <w:sz w:val="16"/>
                <w:szCs w:val="16"/>
              </w:rPr>
            </w:pPr>
            <w:ins w:id="17373" w:author="Στάθης Καπ" w:date="2023-03-03T06:20:00Z">
              <w:r>
                <w:rPr>
                  <w:rFonts w:ascii="Calibri" w:hAnsi="Calibri" w:cs="Calibri"/>
                  <w:color w:val="000000"/>
                  <w:sz w:val="16"/>
                  <w:szCs w:val="16"/>
                </w:rPr>
                <w:t>0.257</w:t>
              </w:r>
            </w:ins>
          </w:p>
        </w:tc>
        <w:tc>
          <w:tcPr>
            <w:tcW w:w="669" w:type="dxa"/>
            <w:vAlign w:val="center"/>
            <w:tcPrChange w:id="17374" w:author="Στάθης Καπ" w:date="2023-03-03T06:26:00Z">
              <w:tcPr>
                <w:tcW w:w="669" w:type="dxa"/>
                <w:vAlign w:val="center"/>
              </w:tcPr>
            </w:tcPrChange>
          </w:tcPr>
          <w:p w14:paraId="4557E84D" w14:textId="11BFE5E7" w:rsidR="00C87CFE" w:rsidRPr="00CD1347" w:rsidRDefault="00C87CFE" w:rsidP="00C87CFE">
            <w:pPr>
              <w:jc w:val="center"/>
              <w:rPr>
                <w:ins w:id="17375" w:author="Στάθης Καπ" w:date="2023-03-03T03:57:00Z"/>
                <w:rFonts w:cstheme="minorHAnsi"/>
                <w:sz w:val="16"/>
                <w:szCs w:val="16"/>
              </w:rPr>
            </w:pPr>
            <w:ins w:id="17376" w:author="Στάθης Καπ" w:date="2023-03-03T06:20:00Z">
              <w:r>
                <w:rPr>
                  <w:rFonts w:ascii="Calibri" w:hAnsi="Calibri" w:cstheme="minorHAnsi"/>
                  <w:color w:val="000000"/>
                  <w:sz w:val="16"/>
                  <w:szCs w:val="16"/>
                </w:rPr>
                <w:t>26.56</w:t>
              </w:r>
            </w:ins>
          </w:p>
        </w:tc>
        <w:tc>
          <w:tcPr>
            <w:tcW w:w="543" w:type="dxa"/>
            <w:vAlign w:val="center"/>
            <w:tcPrChange w:id="17377" w:author="Στάθης Καπ" w:date="2023-03-03T06:26:00Z">
              <w:tcPr>
                <w:tcW w:w="543" w:type="dxa"/>
                <w:vAlign w:val="bottom"/>
              </w:tcPr>
            </w:tcPrChange>
          </w:tcPr>
          <w:p w14:paraId="5877B15B" w14:textId="794A6022" w:rsidR="00C87CFE" w:rsidRPr="00CD1347" w:rsidRDefault="00C87CFE" w:rsidP="00C87CFE">
            <w:pPr>
              <w:jc w:val="center"/>
              <w:rPr>
                <w:ins w:id="17378" w:author="Στάθης Καπ" w:date="2023-03-03T03:57:00Z"/>
                <w:rFonts w:cstheme="minorHAnsi"/>
                <w:sz w:val="16"/>
                <w:szCs w:val="16"/>
              </w:rPr>
            </w:pPr>
            <w:ins w:id="17379" w:author="Στάθης Καπ" w:date="2023-03-03T06:20:00Z">
              <w:r>
                <w:rPr>
                  <w:rFonts w:ascii="Calibri" w:hAnsi="Calibri" w:cs="Calibri"/>
                  <w:color w:val="000000"/>
                  <w:sz w:val="16"/>
                  <w:szCs w:val="16"/>
                </w:rPr>
                <w:t>490</w:t>
              </w:r>
            </w:ins>
          </w:p>
        </w:tc>
        <w:tc>
          <w:tcPr>
            <w:tcW w:w="621" w:type="dxa"/>
            <w:vAlign w:val="center"/>
            <w:tcPrChange w:id="17380" w:author="Στάθης Καπ" w:date="2023-03-03T06:26:00Z">
              <w:tcPr>
                <w:tcW w:w="621" w:type="dxa"/>
                <w:vAlign w:val="bottom"/>
              </w:tcPr>
            </w:tcPrChange>
          </w:tcPr>
          <w:p w14:paraId="02DBD2AB" w14:textId="658725F3" w:rsidR="00C87CFE" w:rsidRPr="00CD1347" w:rsidRDefault="00C87CFE" w:rsidP="00C87CFE">
            <w:pPr>
              <w:jc w:val="center"/>
              <w:rPr>
                <w:ins w:id="17381" w:author="Στάθης Καπ" w:date="2023-03-03T03:57:00Z"/>
                <w:rFonts w:cstheme="minorHAnsi"/>
                <w:sz w:val="16"/>
                <w:szCs w:val="16"/>
              </w:rPr>
            </w:pPr>
            <w:ins w:id="17382" w:author="Στάθης Καπ" w:date="2023-03-03T06:20:00Z">
              <w:r>
                <w:rPr>
                  <w:rFonts w:ascii="Calibri" w:hAnsi="Calibri" w:cs="Calibri"/>
                  <w:color w:val="000000"/>
                  <w:sz w:val="16"/>
                  <w:szCs w:val="16"/>
                </w:rPr>
                <w:t>0.221</w:t>
              </w:r>
            </w:ins>
          </w:p>
        </w:tc>
        <w:tc>
          <w:tcPr>
            <w:tcW w:w="669" w:type="dxa"/>
            <w:vAlign w:val="center"/>
            <w:tcPrChange w:id="17383" w:author="Στάθης Καπ" w:date="2023-03-03T06:26:00Z">
              <w:tcPr>
                <w:tcW w:w="669" w:type="dxa"/>
                <w:vAlign w:val="center"/>
              </w:tcPr>
            </w:tcPrChange>
          </w:tcPr>
          <w:p w14:paraId="462D9F18" w14:textId="0CC7D09E" w:rsidR="00C87CFE" w:rsidRPr="00CD1347" w:rsidRDefault="00C87CFE" w:rsidP="00C87CFE">
            <w:pPr>
              <w:jc w:val="center"/>
              <w:rPr>
                <w:ins w:id="17384" w:author="Στάθης Καπ" w:date="2023-03-03T03:57:00Z"/>
                <w:rFonts w:cstheme="minorHAnsi"/>
                <w:sz w:val="16"/>
                <w:szCs w:val="16"/>
              </w:rPr>
            </w:pPr>
            <w:ins w:id="17385" w:author="Στάθης Καπ" w:date="2023-03-03T06:20:00Z">
              <w:r>
                <w:rPr>
                  <w:rFonts w:ascii="Calibri" w:hAnsi="Calibri" w:cstheme="minorHAnsi"/>
                  <w:color w:val="000000"/>
                  <w:sz w:val="16"/>
                  <w:szCs w:val="16"/>
                </w:rPr>
                <w:t>-4.26</w:t>
              </w:r>
            </w:ins>
          </w:p>
        </w:tc>
        <w:tc>
          <w:tcPr>
            <w:tcW w:w="508" w:type="dxa"/>
            <w:vAlign w:val="center"/>
            <w:tcPrChange w:id="17386" w:author="Στάθης Καπ" w:date="2023-03-03T06:26:00Z">
              <w:tcPr>
                <w:tcW w:w="508" w:type="dxa"/>
                <w:vAlign w:val="bottom"/>
              </w:tcPr>
            </w:tcPrChange>
          </w:tcPr>
          <w:p w14:paraId="5F3D45AB" w14:textId="1DACB54E" w:rsidR="00C87CFE" w:rsidRPr="00CD1347" w:rsidRDefault="00C87CFE" w:rsidP="00C87CFE">
            <w:pPr>
              <w:jc w:val="center"/>
              <w:rPr>
                <w:ins w:id="17387" w:author="Στάθης Καπ" w:date="2023-03-03T03:57:00Z"/>
                <w:rFonts w:cstheme="minorHAnsi"/>
                <w:sz w:val="16"/>
                <w:szCs w:val="16"/>
              </w:rPr>
            </w:pPr>
            <w:ins w:id="17388" w:author="Στάθης Καπ" w:date="2023-03-03T06:20:00Z">
              <w:r>
                <w:rPr>
                  <w:rFonts w:ascii="Calibri" w:hAnsi="Calibri" w:cs="Calibri"/>
                  <w:color w:val="000000"/>
                  <w:sz w:val="16"/>
                  <w:szCs w:val="16"/>
                </w:rPr>
                <w:t>450</w:t>
              </w:r>
            </w:ins>
          </w:p>
        </w:tc>
        <w:tc>
          <w:tcPr>
            <w:tcW w:w="541" w:type="dxa"/>
            <w:vAlign w:val="center"/>
            <w:tcPrChange w:id="17389" w:author="Στάθης Καπ" w:date="2023-03-03T06:26:00Z">
              <w:tcPr>
                <w:tcW w:w="541" w:type="dxa"/>
                <w:vAlign w:val="bottom"/>
              </w:tcPr>
            </w:tcPrChange>
          </w:tcPr>
          <w:p w14:paraId="4CA69BD2" w14:textId="6C92FE9C" w:rsidR="00C87CFE" w:rsidRPr="00CD1347" w:rsidRDefault="00C87CFE" w:rsidP="00C87CFE">
            <w:pPr>
              <w:jc w:val="center"/>
              <w:rPr>
                <w:ins w:id="17390" w:author="Στάθης Καπ" w:date="2023-03-03T03:57:00Z"/>
                <w:rFonts w:cstheme="minorHAnsi"/>
                <w:sz w:val="16"/>
                <w:szCs w:val="16"/>
              </w:rPr>
            </w:pPr>
            <w:ins w:id="17391" w:author="Στάθης Καπ" w:date="2023-03-03T06:20:00Z">
              <w:r>
                <w:rPr>
                  <w:rFonts w:ascii="Calibri" w:hAnsi="Calibri" w:cs="Calibri"/>
                  <w:color w:val="000000"/>
                  <w:sz w:val="16"/>
                  <w:szCs w:val="16"/>
                </w:rPr>
                <w:t>0.224</w:t>
              </w:r>
            </w:ins>
          </w:p>
        </w:tc>
        <w:tc>
          <w:tcPr>
            <w:tcW w:w="589" w:type="dxa"/>
            <w:vAlign w:val="center"/>
            <w:tcPrChange w:id="17392" w:author="Στάθης Καπ" w:date="2023-03-03T06:26:00Z">
              <w:tcPr>
                <w:tcW w:w="589" w:type="dxa"/>
                <w:vAlign w:val="center"/>
              </w:tcPr>
            </w:tcPrChange>
          </w:tcPr>
          <w:p w14:paraId="2EB493F1" w14:textId="5E3E9471" w:rsidR="00C87CFE" w:rsidRPr="00CD1347" w:rsidRDefault="00C87CFE" w:rsidP="00C87CFE">
            <w:pPr>
              <w:jc w:val="center"/>
              <w:rPr>
                <w:ins w:id="17393" w:author="Στάθης Καπ" w:date="2023-03-03T03:57:00Z"/>
                <w:rFonts w:cstheme="minorHAnsi"/>
                <w:sz w:val="16"/>
                <w:szCs w:val="16"/>
              </w:rPr>
            </w:pPr>
            <w:ins w:id="17394" w:author="Στάθης Καπ" w:date="2023-03-03T06:20:00Z">
              <w:r>
                <w:rPr>
                  <w:rFonts w:ascii="Calibri" w:hAnsi="Calibri" w:cstheme="minorHAnsi"/>
                  <w:color w:val="000000"/>
                  <w:sz w:val="16"/>
                  <w:szCs w:val="16"/>
                </w:rPr>
                <w:t>4.26</w:t>
              </w:r>
            </w:ins>
          </w:p>
        </w:tc>
        <w:tc>
          <w:tcPr>
            <w:tcW w:w="463" w:type="dxa"/>
            <w:vAlign w:val="center"/>
            <w:tcPrChange w:id="17395" w:author="Στάθης Καπ" w:date="2023-03-03T06:26:00Z">
              <w:tcPr>
                <w:tcW w:w="463" w:type="dxa"/>
                <w:vAlign w:val="bottom"/>
              </w:tcPr>
            </w:tcPrChange>
          </w:tcPr>
          <w:p w14:paraId="609C576B" w14:textId="7FB21183" w:rsidR="00C87CFE" w:rsidRPr="00CD1347" w:rsidRDefault="00C87CFE" w:rsidP="00C87CFE">
            <w:pPr>
              <w:jc w:val="center"/>
              <w:rPr>
                <w:ins w:id="17396" w:author="Στάθης Καπ" w:date="2023-03-03T03:57:00Z"/>
                <w:rFonts w:cstheme="minorHAnsi"/>
                <w:sz w:val="16"/>
                <w:szCs w:val="16"/>
              </w:rPr>
            </w:pPr>
            <w:ins w:id="17397" w:author="Στάθης Καπ" w:date="2023-03-03T06:20:00Z">
              <w:r>
                <w:rPr>
                  <w:rFonts w:ascii="Calibri" w:hAnsi="Calibri" w:cs="Calibri"/>
                  <w:color w:val="000000"/>
                  <w:sz w:val="16"/>
                  <w:szCs w:val="16"/>
                </w:rPr>
                <w:t>420</w:t>
              </w:r>
            </w:ins>
          </w:p>
        </w:tc>
        <w:tc>
          <w:tcPr>
            <w:tcW w:w="541" w:type="dxa"/>
            <w:vAlign w:val="center"/>
            <w:tcPrChange w:id="17398" w:author="Στάθης Καπ" w:date="2023-03-03T06:26:00Z">
              <w:tcPr>
                <w:tcW w:w="541" w:type="dxa"/>
                <w:vAlign w:val="bottom"/>
              </w:tcPr>
            </w:tcPrChange>
          </w:tcPr>
          <w:p w14:paraId="68D2A006" w14:textId="375C0714" w:rsidR="00C87CFE" w:rsidRPr="00CD1347" w:rsidRDefault="00C87CFE" w:rsidP="00C87CFE">
            <w:pPr>
              <w:jc w:val="center"/>
              <w:rPr>
                <w:ins w:id="17399" w:author="Στάθης Καπ" w:date="2023-03-03T03:57:00Z"/>
                <w:rFonts w:cstheme="minorHAnsi"/>
                <w:sz w:val="16"/>
                <w:szCs w:val="16"/>
              </w:rPr>
            </w:pPr>
            <w:ins w:id="17400" w:author="Στάθης Καπ" w:date="2023-03-03T06:20:00Z">
              <w:r>
                <w:rPr>
                  <w:rFonts w:ascii="Calibri" w:hAnsi="Calibri" w:cs="Calibri"/>
                  <w:color w:val="000000"/>
                  <w:sz w:val="16"/>
                  <w:szCs w:val="16"/>
                </w:rPr>
                <w:t>0.229</w:t>
              </w:r>
            </w:ins>
          </w:p>
        </w:tc>
        <w:tc>
          <w:tcPr>
            <w:tcW w:w="589" w:type="dxa"/>
            <w:vAlign w:val="center"/>
            <w:tcPrChange w:id="17401" w:author="Στάθης Καπ" w:date="2023-03-03T06:26:00Z">
              <w:tcPr>
                <w:tcW w:w="589" w:type="dxa"/>
                <w:vAlign w:val="center"/>
              </w:tcPr>
            </w:tcPrChange>
          </w:tcPr>
          <w:p w14:paraId="7352058E" w14:textId="60885EB5" w:rsidR="00C87CFE" w:rsidRPr="00CD1347" w:rsidRDefault="00C87CFE" w:rsidP="00C87CFE">
            <w:pPr>
              <w:jc w:val="center"/>
              <w:rPr>
                <w:ins w:id="17402" w:author="Στάθης Καπ" w:date="2023-03-03T03:57:00Z"/>
                <w:rFonts w:cstheme="minorHAnsi"/>
                <w:sz w:val="16"/>
                <w:szCs w:val="16"/>
              </w:rPr>
            </w:pPr>
            <w:ins w:id="17403" w:author="Στάθης Καπ" w:date="2023-03-03T06:20:00Z">
              <w:r>
                <w:rPr>
                  <w:rFonts w:ascii="Calibri" w:hAnsi="Calibri" w:cstheme="minorHAnsi"/>
                  <w:color w:val="000000"/>
                  <w:sz w:val="16"/>
                  <w:szCs w:val="16"/>
                </w:rPr>
                <w:t>10.64</w:t>
              </w:r>
            </w:ins>
          </w:p>
        </w:tc>
      </w:tr>
      <w:tr w:rsidR="00C87CFE" w:rsidRPr="00BB05AC" w14:paraId="4A178B16" w14:textId="77777777" w:rsidTr="00F03C40">
        <w:tblPrEx>
          <w:tblW w:w="0" w:type="auto"/>
          <w:tblBorders>
            <w:insideH w:val="none" w:sz="0" w:space="0" w:color="auto"/>
            <w:insideV w:val="none" w:sz="0" w:space="0" w:color="auto"/>
          </w:tblBorders>
          <w:tblCellMar>
            <w:left w:w="0" w:type="dxa"/>
            <w:right w:w="0" w:type="dxa"/>
          </w:tblCellMar>
          <w:tblPrExChange w:id="1740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405" w:author="Στάθης Καπ" w:date="2023-03-03T03:57:00Z"/>
        </w:trPr>
        <w:tc>
          <w:tcPr>
            <w:tcW w:w="515" w:type="dxa"/>
            <w:tcBorders>
              <w:top w:val="nil"/>
              <w:bottom w:val="nil"/>
              <w:right w:val="single" w:sz="4" w:space="0" w:color="auto"/>
            </w:tcBorders>
            <w:shd w:val="clear" w:color="auto" w:fill="E7E6E6" w:themeFill="background2"/>
            <w:vAlign w:val="bottom"/>
            <w:tcPrChange w:id="17406" w:author="Στάθης Καπ" w:date="2023-03-03T06:26:00Z">
              <w:tcPr>
                <w:tcW w:w="515" w:type="dxa"/>
                <w:vAlign w:val="bottom"/>
              </w:tcPr>
            </w:tcPrChange>
          </w:tcPr>
          <w:p w14:paraId="60095D18" w14:textId="4B025707" w:rsidR="00C87CFE" w:rsidRPr="00CD1347" w:rsidRDefault="00C87CFE" w:rsidP="00C87CFE">
            <w:pPr>
              <w:jc w:val="center"/>
              <w:rPr>
                <w:ins w:id="17407" w:author="Στάθης Καπ" w:date="2023-03-03T03:57:00Z"/>
                <w:sz w:val="16"/>
                <w:szCs w:val="16"/>
              </w:rPr>
            </w:pPr>
            <w:ins w:id="17408" w:author="Στάθης Καπ" w:date="2023-03-03T04:06:00Z">
              <w:r w:rsidRPr="00CD1347">
                <w:rPr>
                  <w:rFonts w:ascii="Calibri" w:hAnsi="Calibri" w:cs="Calibri"/>
                  <w:color w:val="000000"/>
                  <w:sz w:val="16"/>
                  <w:szCs w:val="16"/>
                  <w:rPrChange w:id="17409" w:author="Στάθης Καπ" w:date="2023-03-03T04:09:00Z">
                    <w:rPr>
                      <w:rFonts w:ascii="Calibri" w:hAnsi="Calibri" w:cs="Calibri"/>
                      <w:color w:val="000000"/>
                      <w:sz w:val="18"/>
                      <w:szCs w:val="18"/>
                    </w:rPr>
                  </w:rPrChange>
                </w:rPr>
                <w:t>c106</w:t>
              </w:r>
            </w:ins>
          </w:p>
        </w:tc>
        <w:tc>
          <w:tcPr>
            <w:tcW w:w="560" w:type="dxa"/>
            <w:tcBorders>
              <w:left w:val="single" w:sz="4" w:space="0" w:color="auto"/>
            </w:tcBorders>
            <w:vAlign w:val="center"/>
            <w:tcPrChange w:id="17410" w:author="Στάθης Καπ" w:date="2023-03-03T06:26:00Z">
              <w:tcPr>
                <w:tcW w:w="560" w:type="dxa"/>
              </w:tcPr>
            </w:tcPrChange>
          </w:tcPr>
          <w:p w14:paraId="62455927" w14:textId="062A4CF3" w:rsidR="00C87CFE" w:rsidRPr="00CD1347" w:rsidRDefault="00C87CFE" w:rsidP="00C87CFE">
            <w:pPr>
              <w:jc w:val="center"/>
              <w:rPr>
                <w:ins w:id="17411" w:author="Στάθης Καπ" w:date="2023-03-03T03:57:00Z"/>
                <w:rFonts w:cstheme="minorHAnsi"/>
                <w:sz w:val="16"/>
                <w:szCs w:val="16"/>
              </w:rPr>
            </w:pPr>
            <w:ins w:id="17412" w:author="Στάθης Καπ" w:date="2023-03-03T06:20:00Z">
              <w:r>
                <w:rPr>
                  <w:rFonts w:ascii="Calibri" w:hAnsi="Calibri" w:cs="Calibri"/>
                  <w:color w:val="000000"/>
                  <w:sz w:val="16"/>
                  <w:szCs w:val="16"/>
                </w:rPr>
                <w:t>620</w:t>
              </w:r>
            </w:ins>
          </w:p>
        </w:tc>
        <w:tc>
          <w:tcPr>
            <w:tcW w:w="855" w:type="dxa"/>
            <w:vAlign w:val="center"/>
            <w:tcPrChange w:id="17413" w:author="Στάθης Καπ" w:date="2023-03-03T06:26:00Z">
              <w:tcPr>
                <w:tcW w:w="855" w:type="dxa"/>
              </w:tcPr>
            </w:tcPrChange>
          </w:tcPr>
          <w:p w14:paraId="197A1B8A" w14:textId="0B98532D" w:rsidR="00C87CFE" w:rsidRPr="00CD1347" w:rsidRDefault="00C87CFE" w:rsidP="00C87CFE">
            <w:pPr>
              <w:jc w:val="center"/>
              <w:rPr>
                <w:ins w:id="17414" w:author="Στάθης Καπ" w:date="2023-03-03T03:57:00Z"/>
                <w:rFonts w:cstheme="minorHAnsi"/>
                <w:sz w:val="16"/>
                <w:szCs w:val="16"/>
              </w:rPr>
            </w:pPr>
            <w:ins w:id="17415" w:author="Στάθης Καπ" w:date="2023-03-03T06:20:00Z">
              <w:r>
                <w:rPr>
                  <w:rFonts w:ascii="Calibri" w:hAnsi="Calibri" w:cs="Calibri"/>
                  <w:color w:val="000000"/>
                  <w:sz w:val="16"/>
                  <w:szCs w:val="16"/>
                </w:rPr>
                <w:t>620</w:t>
              </w:r>
            </w:ins>
          </w:p>
        </w:tc>
        <w:tc>
          <w:tcPr>
            <w:tcW w:w="544" w:type="dxa"/>
            <w:vAlign w:val="center"/>
            <w:tcPrChange w:id="17416" w:author="Στάθης Καπ" w:date="2023-03-03T06:26:00Z">
              <w:tcPr>
                <w:tcW w:w="544" w:type="dxa"/>
                <w:vAlign w:val="bottom"/>
              </w:tcPr>
            </w:tcPrChange>
          </w:tcPr>
          <w:p w14:paraId="7C7F45F6" w14:textId="52ABB3C3" w:rsidR="00C87CFE" w:rsidRPr="00CD1347" w:rsidRDefault="00C87CFE" w:rsidP="00C87CFE">
            <w:pPr>
              <w:jc w:val="center"/>
              <w:rPr>
                <w:ins w:id="17417" w:author="Στάθης Καπ" w:date="2023-03-03T03:57:00Z"/>
                <w:rFonts w:cstheme="minorHAnsi"/>
                <w:sz w:val="16"/>
                <w:szCs w:val="16"/>
              </w:rPr>
            </w:pPr>
            <w:ins w:id="17418" w:author="Στάθης Καπ" w:date="2023-03-03T06:20:00Z">
              <w:r>
                <w:rPr>
                  <w:rFonts w:ascii="Calibri" w:hAnsi="Calibri" w:cs="Calibri"/>
                  <w:color w:val="000000"/>
                  <w:sz w:val="16"/>
                  <w:szCs w:val="16"/>
                </w:rPr>
                <w:t>500</w:t>
              </w:r>
            </w:ins>
          </w:p>
        </w:tc>
        <w:tc>
          <w:tcPr>
            <w:tcW w:w="621" w:type="dxa"/>
            <w:vAlign w:val="center"/>
            <w:tcPrChange w:id="17419" w:author="Στάθης Καπ" w:date="2023-03-03T06:26:00Z">
              <w:tcPr>
                <w:tcW w:w="621" w:type="dxa"/>
                <w:vAlign w:val="bottom"/>
              </w:tcPr>
            </w:tcPrChange>
          </w:tcPr>
          <w:p w14:paraId="39ABDD7D" w14:textId="708DBFD4" w:rsidR="00C87CFE" w:rsidRPr="00CD1347" w:rsidRDefault="00C87CFE" w:rsidP="00C87CFE">
            <w:pPr>
              <w:jc w:val="center"/>
              <w:rPr>
                <w:ins w:id="17420" w:author="Στάθης Καπ" w:date="2023-03-03T03:57:00Z"/>
                <w:rFonts w:cstheme="minorHAnsi"/>
                <w:sz w:val="16"/>
                <w:szCs w:val="16"/>
              </w:rPr>
            </w:pPr>
            <w:ins w:id="17421" w:author="Στάθης Καπ" w:date="2023-03-03T06:20:00Z">
              <w:r>
                <w:rPr>
                  <w:rFonts w:ascii="Calibri" w:hAnsi="Calibri" w:cs="Calibri"/>
                  <w:color w:val="000000"/>
                  <w:sz w:val="16"/>
                  <w:szCs w:val="16"/>
                </w:rPr>
                <w:t>0.27</w:t>
              </w:r>
            </w:ins>
          </w:p>
        </w:tc>
        <w:tc>
          <w:tcPr>
            <w:tcW w:w="669" w:type="dxa"/>
            <w:vAlign w:val="center"/>
            <w:tcPrChange w:id="17422" w:author="Στάθης Καπ" w:date="2023-03-03T06:26:00Z">
              <w:tcPr>
                <w:tcW w:w="669" w:type="dxa"/>
                <w:vAlign w:val="center"/>
              </w:tcPr>
            </w:tcPrChange>
          </w:tcPr>
          <w:p w14:paraId="115CC646" w14:textId="09052586" w:rsidR="00C87CFE" w:rsidRPr="00CD1347" w:rsidRDefault="00C87CFE" w:rsidP="00C87CFE">
            <w:pPr>
              <w:jc w:val="center"/>
              <w:rPr>
                <w:ins w:id="17423" w:author="Στάθης Καπ" w:date="2023-03-03T03:57:00Z"/>
                <w:rFonts w:cstheme="minorHAnsi"/>
                <w:sz w:val="16"/>
                <w:szCs w:val="16"/>
              </w:rPr>
            </w:pPr>
            <w:ins w:id="17424" w:author="Στάθης Καπ" w:date="2023-03-03T06:20:00Z">
              <w:r>
                <w:rPr>
                  <w:rFonts w:ascii="Calibri" w:hAnsi="Calibri" w:cstheme="minorHAnsi"/>
                  <w:color w:val="000000"/>
                  <w:sz w:val="16"/>
                  <w:szCs w:val="16"/>
                </w:rPr>
                <w:t>19.35</w:t>
              </w:r>
            </w:ins>
          </w:p>
        </w:tc>
        <w:tc>
          <w:tcPr>
            <w:tcW w:w="543" w:type="dxa"/>
            <w:vAlign w:val="center"/>
            <w:tcPrChange w:id="17425" w:author="Στάθης Καπ" w:date="2023-03-03T06:26:00Z">
              <w:tcPr>
                <w:tcW w:w="543" w:type="dxa"/>
                <w:vAlign w:val="bottom"/>
              </w:tcPr>
            </w:tcPrChange>
          </w:tcPr>
          <w:p w14:paraId="2F2F384F" w14:textId="517674A6" w:rsidR="00C87CFE" w:rsidRPr="00CD1347" w:rsidRDefault="00C87CFE" w:rsidP="00C87CFE">
            <w:pPr>
              <w:jc w:val="center"/>
              <w:rPr>
                <w:ins w:id="17426" w:author="Στάθης Καπ" w:date="2023-03-03T03:57:00Z"/>
                <w:rFonts w:cstheme="minorHAnsi"/>
                <w:sz w:val="16"/>
                <w:szCs w:val="16"/>
              </w:rPr>
            </w:pPr>
            <w:ins w:id="17427" w:author="Στάθης Καπ" w:date="2023-03-03T06:20:00Z">
              <w:r>
                <w:rPr>
                  <w:rFonts w:ascii="Calibri" w:hAnsi="Calibri" w:cs="Calibri"/>
                  <w:color w:val="000000"/>
                  <w:sz w:val="16"/>
                  <w:szCs w:val="16"/>
                </w:rPr>
                <w:t>480</w:t>
              </w:r>
            </w:ins>
          </w:p>
        </w:tc>
        <w:tc>
          <w:tcPr>
            <w:tcW w:w="621" w:type="dxa"/>
            <w:vAlign w:val="center"/>
            <w:tcPrChange w:id="17428" w:author="Στάθης Καπ" w:date="2023-03-03T06:26:00Z">
              <w:tcPr>
                <w:tcW w:w="621" w:type="dxa"/>
                <w:vAlign w:val="bottom"/>
              </w:tcPr>
            </w:tcPrChange>
          </w:tcPr>
          <w:p w14:paraId="418FF01D" w14:textId="0866B357" w:rsidR="00C87CFE" w:rsidRPr="00CD1347" w:rsidRDefault="00C87CFE" w:rsidP="00C87CFE">
            <w:pPr>
              <w:jc w:val="center"/>
              <w:rPr>
                <w:ins w:id="17429" w:author="Στάθης Καπ" w:date="2023-03-03T03:57:00Z"/>
                <w:rFonts w:cstheme="minorHAnsi"/>
                <w:sz w:val="16"/>
                <w:szCs w:val="16"/>
              </w:rPr>
            </w:pPr>
            <w:ins w:id="17430" w:author="Στάθης Καπ" w:date="2023-03-03T06:20:00Z">
              <w:r>
                <w:rPr>
                  <w:rFonts w:ascii="Calibri" w:hAnsi="Calibri" w:cs="Calibri"/>
                  <w:color w:val="000000"/>
                  <w:sz w:val="16"/>
                  <w:szCs w:val="16"/>
                </w:rPr>
                <w:t>0.21</w:t>
              </w:r>
            </w:ins>
          </w:p>
        </w:tc>
        <w:tc>
          <w:tcPr>
            <w:tcW w:w="669" w:type="dxa"/>
            <w:vAlign w:val="center"/>
            <w:tcPrChange w:id="17431" w:author="Στάθης Καπ" w:date="2023-03-03T06:26:00Z">
              <w:tcPr>
                <w:tcW w:w="669" w:type="dxa"/>
                <w:vAlign w:val="center"/>
              </w:tcPr>
            </w:tcPrChange>
          </w:tcPr>
          <w:p w14:paraId="49FB51F7" w14:textId="66FABF95" w:rsidR="00C87CFE" w:rsidRPr="00CD1347" w:rsidRDefault="00C87CFE" w:rsidP="00C87CFE">
            <w:pPr>
              <w:jc w:val="center"/>
              <w:rPr>
                <w:ins w:id="17432" w:author="Στάθης Καπ" w:date="2023-03-03T03:57:00Z"/>
                <w:rFonts w:cstheme="minorHAnsi"/>
                <w:sz w:val="16"/>
                <w:szCs w:val="16"/>
              </w:rPr>
            </w:pPr>
            <w:ins w:id="17433" w:author="Στάθης Καπ" w:date="2023-03-03T06:20:00Z">
              <w:r>
                <w:rPr>
                  <w:rFonts w:ascii="Calibri" w:hAnsi="Calibri" w:cstheme="minorHAnsi"/>
                  <w:color w:val="000000"/>
                  <w:sz w:val="16"/>
                  <w:szCs w:val="16"/>
                </w:rPr>
                <w:t>4</w:t>
              </w:r>
            </w:ins>
          </w:p>
        </w:tc>
        <w:tc>
          <w:tcPr>
            <w:tcW w:w="508" w:type="dxa"/>
            <w:vAlign w:val="center"/>
            <w:tcPrChange w:id="17434" w:author="Στάθης Καπ" w:date="2023-03-03T06:26:00Z">
              <w:tcPr>
                <w:tcW w:w="508" w:type="dxa"/>
                <w:vAlign w:val="bottom"/>
              </w:tcPr>
            </w:tcPrChange>
          </w:tcPr>
          <w:p w14:paraId="49844ADE" w14:textId="2FA630EC" w:rsidR="00C87CFE" w:rsidRPr="00CD1347" w:rsidRDefault="00C87CFE" w:rsidP="00C87CFE">
            <w:pPr>
              <w:jc w:val="center"/>
              <w:rPr>
                <w:ins w:id="17435" w:author="Στάθης Καπ" w:date="2023-03-03T03:57:00Z"/>
                <w:rFonts w:cstheme="minorHAnsi"/>
                <w:sz w:val="16"/>
                <w:szCs w:val="16"/>
              </w:rPr>
            </w:pPr>
            <w:ins w:id="17436" w:author="Στάθης Καπ" w:date="2023-03-03T06:20:00Z">
              <w:r>
                <w:rPr>
                  <w:rFonts w:ascii="Calibri" w:hAnsi="Calibri" w:cs="Calibri"/>
                  <w:color w:val="000000"/>
                  <w:sz w:val="16"/>
                  <w:szCs w:val="16"/>
                </w:rPr>
                <w:t>470</w:t>
              </w:r>
            </w:ins>
          </w:p>
        </w:tc>
        <w:tc>
          <w:tcPr>
            <w:tcW w:w="541" w:type="dxa"/>
            <w:vAlign w:val="center"/>
            <w:tcPrChange w:id="17437" w:author="Στάθης Καπ" w:date="2023-03-03T06:26:00Z">
              <w:tcPr>
                <w:tcW w:w="541" w:type="dxa"/>
                <w:vAlign w:val="bottom"/>
              </w:tcPr>
            </w:tcPrChange>
          </w:tcPr>
          <w:p w14:paraId="73391431" w14:textId="0F605CB5" w:rsidR="00C87CFE" w:rsidRPr="00CD1347" w:rsidRDefault="00C87CFE" w:rsidP="00C87CFE">
            <w:pPr>
              <w:jc w:val="center"/>
              <w:rPr>
                <w:ins w:id="17438" w:author="Στάθης Καπ" w:date="2023-03-03T03:57:00Z"/>
                <w:rFonts w:cstheme="minorHAnsi"/>
                <w:sz w:val="16"/>
                <w:szCs w:val="16"/>
              </w:rPr>
            </w:pPr>
            <w:ins w:id="17439" w:author="Στάθης Καπ" w:date="2023-03-03T06:20:00Z">
              <w:r>
                <w:rPr>
                  <w:rFonts w:ascii="Calibri" w:hAnsi="Calibri" w:cs="Calibri"/>
                  <w:color w:val="000000"/>
                  <w:sz w:val="16"/>
                  <w:szCs w:val="16"/>
                </w:rPr>
                <w:t>0.221</w:t>
              </w:r>
            </w:ins>
          </w:p>
        </w:tc>
        <w:tc>
          <w:tcPr>
            <w:tcW w:w="589" w:type="dxa"/>
            <w:vAlign w:val="center"/>
            <w:tcPrChange w:id="17440" w:author="Στάθης Καπ" w:date="2023-03-03T06:26:00Z">
              <w:tcPr>
                <w:tcW w:w="589" w:type="dxa"/>
                <w:vAlign w:val="center"/>
              </w:tcPr>
            </w:tcPrChange>
          </w:tcPr>
          <w:p w14:paraId="6FC88B11" w14:textId="7ED13A0E" w:rsidR="00C87CFE" w:rsidRPr="00CD1347" w:rsidRDefault="00C87CFE" w:rsidP="00C87CFE">
            <w:pPr>
              <w:jc w:val="center"/>
              <w:rPr>
                <w:ins w:id="17441" w:author="Στάθης Καπ" w:date="2023-03-03T03:57:00Z"/>
                <w:rFonts w:cstheme="minorHAnsi"/>
                <w:sz w:val="16"/>
                <w:szCs w:val="16"/>
              </w:rPr>
            </w:pPr>
            <w:ins w:id="17442" w:author="Στάθης Καπ" w:date="2023-03-03T06:20:00Z">
              <w:r>
                <w:rPr>
                  <w:rFonts w:ascii="Calibri" w:hAnsi="Calibri" w:cstheme="minorHAnsi"/>
                  <w:color w:val="000000"/>
                  <w:sz w:val="16"/>
                  <w:szCs w:val="16"/>
                </w:rPr>
                <w:t>6</w:t>
              </w:r>
            </w:ins>
          </w:p>
        </w:tc>
        <w:tc>
          <w:tcPr>
            <w:tcW w:w="463" w:type="dxa"/>
            <w:vAlign w:val="center"/>
            <w:tcPrChange w:id="17443" w:author="Στάθης Καπ" w:date="2023-03-03T06:26:00Z">
              <w:tcPr>
                <w:tcW w:w="463" w:type="dxa"/>
                <w:vAlign w:val="bottom"/>
              </w:tcPr>
            </w:tcPrChange>
          </w:tcPr>
          <w:p w14:paraId="7B8C0156" w14:textId="7ED836D0" w:rsidR="00C87CFE" w:rsidRPr="00CD1347" w:rsidRDefault="00C87CFE" w:rsidP="00C87CFE">
            <w:pPr>
              <w:jc w:val="center"/>
              <w:rPr>
                <w:ins w:id="17444" w:author="Στάθης Καπ" w:date="2023-03-03T03:57:00Z"/>
                <w:rFonts w:cstheme="minorHAnsi"/>
                <w:sz w:val="16"/>
                <w:szCs w:val="16"/>
              </w:rPr>
            </w:pPr>
            <w:ins w:id="17445" w:author="Στάθης Καπ" w:date="2023-03-03T06:20:00Z">
              <w:r>
                <w:rPr>
                  <w:rFonts w:ascii="Calibri" w:hAnsi="Calibri" w:cs="Calibri"/>
                  <w:color w:val="000000"/>
                  <w:sz w:val="16"/>
                  <w:szCs w:val="16"/>
                </w:rPr>
                <w:t>400</w:t>
              </w:r>
            </w:ins>
          </w:p>
        </w:tc>
        <w:tc>
          <w:tcPr>
            <w:tcW w:w="541" w:type="dxa"/>
            <w:vAlign w:val="center"/>
            <w:tcPrChange w:id="17446" w:author="Στάθης Καπ" w:date="2023-03-03T06:26:00Z">
              <w:tcPr>
                <w:tcW w:w="541" w:type="dxa"/>
                <w:vAlign w:val="bottom"/>
              </w:tcPr>
            </w:tcPrChange>
          </w:tcPr>
          <w:p w14:paraId="451C2B51" w14:textId="0B66084D" w:rsidR="00C87CFE" w:rsidRPr="00CD1347" w:rsidRDefault="00C87CFE" w:rsidP="00C87CFE">
            <w:pPr>
              <w:jc w:val="center"/>
              <w:rPr>
                <w:ins w:id="17447" w:author="Στάθης Καπ" w:date="2023-03-03T03:57:00Z"/>
                <w:rFonts w:cstheme="minorHAnsi"/>
                <w:sz w:val="16"/>
                <w:szCs w:val="16"/>
              </w:rPr>
            </w:pPr>
            <w:ins w:id="17448" w:author="Στάθης Καπ" w:date="2023-03-03T06:20:00Z">
              <w:r>
                <w:rPr>
                  <w:rFonts w:ascii="Calibri" w:hAnsi="Calibri" w:cs="Calibri"/>
                  <w:color w:val="000000"/>
                  <w:sz w:val="16"/>
                  <w:szCs w:val="16"/>
                </w:rPr>
                <w:t>0.222</w:t>
              </w:r>
            </w:ins>
          </w:p>
        </w:tc>
        <w:tc>
          <w:tcPr>
            <w:tcW w:w="589" w:type="dxa"/>
            <w:vAlign w:val="center"/>
            <w:tcPrChange w:id="17449" w:author="Στάθης Καπ" w:date="2023-03-03T06:26:00Z">
              <w:tcPr>
                <w:tcW w:w="589" w:type="dxa"/>
                <w:vAlign w:val="center"/>
              </w:tcPr>
            </w:tcPrChange>
          </w:tcPr>
          <w:p w14:paraId="64B68BA1" w14:textId="64591A48" w:rsidR="00C87CFE" w:rsidRPr="00CD1347" w:rsidRDefault="00C87CFE" w:rsidP="00C87CFE">
            <w:pPr>
              <w:jc w:val="center"/>
              <w:rPr>
                <w:ins w:id="17450" w:author="Στάθης Καπ" w:date="2023-03-03T03:57:00Z"/>
                <w:rFonts w:cstheme="minorHAnsi"/>
                <w:sz w:val="16"/>
                <w:szCs w:val="16"/>
              </w:rPr>
            </w:pPr>
            <w:ins w:id="17451" w:author="Στάθης Καπ" w:date="2023-03-03T06:20:00Z">
              <w:r>
                <w:rPr>
                  <w:rFonts w:ascii="Calibri" w:hAnsi="Calibri" w:cstheme="minorHAnsi"/>
                  <w:color w:val="000000"/>
                  <w:sz w:val="16"/>
                  <w:szCs w:val="16"/>
                </w:rPr>
                <w:t>20</w:t>
              </w:r>
            </w:ins>
          </w:p>
        </w:tc>
      </w:tr>
      <w:tr w:rsidR="00C87CFE" w:rsidRPr="00BB05AC" w14:paraId="2DC6AC5F" w14:textId="77777777" w:rsidTr="00F03C40">
        <w:tblPrEx>
          <w:tblW w:w="0" w:type="auto"/>
          <w:tblBorders>
            <w:insideH w:val="none" w:sz="0" w:space="0" w:color="auto"/>
            <w:insideV w:val="none" w:sz="0" w:space="0" w:color="auto"/>
          </w:tblBorders>
          <w:tblCellMar>
            <w:left w:w="0" w:type="dxa"/>
            <w:right w:w="0" w:type="dxa"/>
          </w:tblCellMar>
          <w:tblPrExChange w:id="1745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453" w:author="Στάθης Καπ" w:date="2023-03-03T03:57:00Z"/>
        </w:trPr>
        <w:tc>
          <w:tcPr>
            <w:tcW w:w="515" w:type="dxa"/>
            <w:tcBorders>
              <w:top w:val="nil"/>
              <w:bottom w:val="nil"/>
              <w:right w:val="single" w:sz="4" w:space="0" w:color="auto"/>
            </w:tcBorders>
            <w:shd w:val="clear" w:color="auto" w:fill="E7E6E6" w:themeFill="background2"/>
            <w:vAlign w:val="bottom"/>
            <w:tcPrChange w:id="17454" w:author="Στάθης Καπ" w:date="2023-03-03T06:26:00Z">
              <w:tcPr>
                <w:tcW w:w="515" w:type="dxa"/>
                <w:vAlign w:val="bottom"/>
              </w:tcPr>
            </w:tcPrChange>
          </w:tcPr>
          <w:p w14:paraId="043F9E8B" w14:textId="1B850ED0" w:rsidR="00C87CFE" w:rsidRPr="00CD1347" w:rsidRDefault="00C87CFE" w:rsidP="00C87CFE">
            <w:pPr>
              <w:jc w:val="center"/>
              <w:rPr>
                <w:ins w:id="17455" w:author="Στάθης Καπ" w:date="2023-03-03T03:57:00Z"/>
                <w:sz w:val="16"/>
                <w:szCs w:val="16"/>
              </w:rPr>
            </w:pPr>
            <w:ins w:id="17456" w:author="Στάθης Καπ" w:date="2023-03-03T04:06:00Z">
              <w:r w:rsidRPr="00CD1347">
                <w:rPr>
                  <w:rFonts w:ascii="Calibri" w:hAnsi="Calibri" w:cs="Calibri"/>
                  <w:color w:val="000000"/>
                  <w:sz w:val="16"/>
                  <w:szCs w:val="16"/>
                  <w:rPrChange w:id="17457" w:author="Στάθης Καπ" w:date="2023-03-03T04:09:00Z">
                    <w:rPr>
                      <w:rFonts w:ascii="Calibri" w:hAnsi="Calibri" w:cs="Calibri"/>
                      <w:color w:val="000000"/>
                      <w:sz w:val="18"/>
                      <w:szCs w:val="18"/>
                    </w:rPr>
                  </w:rPrChange>
                </w:rPr>
                <w:t>c107</w:t>
              </w:r>
            </w:ins>
          </w:p>
        </w:tc>
        <w:tc>
          <w:tcPr>
            <w:tcW w:w="560" w:type="dxa"/>
            <w:tcBorders>
              <w:left w:val="single" w:sz="4" w:space="0" w:color="auto"/>
            </w:tcBorders>
            <w:vAlign w:val="center"/>
            <w:tcPrChange w:id="17458" w:author="Στάθης Καπ" w:date="2023-03-03T06:26:00Z">
              <w:tcPr>
                <w:tcW w:w="560" w:type="dxa"/>
              </w:tcPr>
            </w:tcPrChange>
          </w:tcPr>
          <w:p w14:paraId="17B1DBEB" w14:textId="714A3975" w:rsidR="00C87CFE" w:rsidRPr="00CD1347" w:rsidRDefault="00C87CFE" w:rsidP="00C87CFE">
            <w:pPr>
              <w:jc w:val="center"/>
              <w:rPr>
                <w:ins w:id="17459" w:author="Στάθης Καπ" w:date="2023-03-03T03:57:00Z"/>
                <w:rFonts w:cstheme="minorHAnsi"/>
                <w:sz w:val="16"/>
                <w:szCs w:val="16"/>
              </w:rPr>
            </w:pPr>
            <w:ins w:id="17460" w:author="Στάθης Καπ" w:date="2023-03-03T06:20:00Z">
              <w:r>
                <w:rPr>
                  <w:rFonts w:ascii="Calibri" w:hAnsi="Calibri" w:cs="Calibri"/>
                  <w:color w:val="000000"/>
                  <w:sz w:val="16"/>
                  <w:szCs w:val="16"/>
                </w:rPr>
                <w:t>670</w:t>
              </w:r>
            </w:ins>
          </w:p>
        </w:tc>
        <w:tc>
          <w:tcPr>
            <w:tcW w:w="855" w:type="dxa"/>
            <w:vAlign w:val="center"/>
            <w:tcPrChange w:id="17461" w:author="Στάθης Καπ" w:date="2023-03-03T06:26:00Z">
              <w:tcPr>
                <w:tcW w:w="855" w:type="dxa"/>
              </w:tcPr>
            </w:tcPrChange>
          </w:tcPr>
          <w:p w14:paraId="1D4E7A4D" w14:textId="3F6FCCAE" w:rsidR="00C87CFE" w:rsidRPr="00CD1347" w:rsidRDefault="00C87CFE" w:rsidP="00C87CFE">
            <w:pPr>
              <w:jc w:val="center"/>
              <w:rPr>
                <w:ins w:id="17462" w:author="Στάθης Καπ" w:date="2023-03-03T03:57:00Z"/>
                <w:rFonts w:cstheme="minorHAnsi"/>
                <w:sz w:val="16"/>
                <w:szCs w:val="16"/>
              </w:rPr>
            </w:pPr>
            <w:ins w:id="17463" w:author="Στάθης Καπ" w:date="2023-03-03T06:20:00Z">
              <w:r>
                <w:rPr>
                  <w:rFonts w:ascii="Calibri" w:hAnsi="Calibri" w:cs="Calibri"/>
                  <w:color w:val="000000"/>
                  <w:sz w:val="16"/>
                  <w:szCs w:val="16"/>
                </w:rPr>
                <w:t>670</w:t>
              </w:r>
            </w:ins>
          </w:p>
        </w:tc>
        <w:tc>
          <w:tcPr>
            <w:tcW w:w="544" w:type="dxa"/>
            <w:vAlign w:val="center"/>
            <w:tcPrChange w:id="17464" w:author="Στάθης Καπ" w:date="2023-03-03T06:26:00Z">
              <w:tcPr>
                <w:tcW w:w="544" w:type="dxa"/>
                <w:vAlign w:val="bottom"/>
              </w:tcPr>
            </w:tcPrChange>
          </w:tcPr>
          <w:p w14:paraId="66B68ABA" w14:textId="4AE6B35A" w:rsidR="00C87CFE" w:rsidRPr="00CD1347" w:rsidRDefault="00C87CFE" w:rsidP="00C87CFE">
            <w:pPr>
              <w:jc w:val="center"/>
              <w:rPr>
                <w:ins w:id="17465" w:author="Στάθης Καπ" w:date="2023-03-03T03:57:00Z"/>
                <w:rFonts w:cstheme="minorHAnsi"/>
                <w:sz w:val="16"/>
                <w:szCs w:val="16"/>
              </w:rPr>
            </w:pPr>
            <w:ins w:id="17466" w:author="Στάθης Καπ" w:date="2023-03-03T06:20:00Z">
              <w:r>
                <w:rPr>
                  <w:rFonts w:ascii="Calibri" w:hAnsi="Calibri" w:cs="Calibri"/>
                  <w:color w:val="000000"/>
                  <w:sz w:val="16"/>
                  <w:szCs w:val="16"/>
                </w:rPr>
                <w:t>560</w:t>
              </w:r>
            </w:ins>
          </w:p>
        </w:tc>
        <w:tc>
          <w:tcPr>
            <w:tcW w:w="621" w:type="dxa"/>
            <w:vAlign w:val="center"/>
            <w:tcPrChange w:id="17467" w:author="Στάθης Καπ" w:date="2023-03-03T06:26:00Z">
              <w:tcPr>
                <w:tcW w:w="621" w:type="dxa"/>
                <w:vAlign w:val="bottom"/>
              </w:tcPr>
            </w:tcPrChange>
          </w:tcPr>
          <w:p w14:paraId="03F4E89A" w14:textId="0C3E713F" w:rsidR="00C87CFE" w:rsidRPr="00CD1347" w:rsidRDefault="00C87CFE" w:rsidP="00C87CFE">
            <w:pPr>
              <w:jc w:val="center"/>
              <w:rPr>
                <w:ins w:id="17468" w:author="Στάθης Καπ" w:date="2023-03-03T03:57:00Z"/>
                <w:rFonts w:cstheme="minorHAnsi"/>
                <w:sz w:val="16"/>
                <w:szCs w:val="16"/>
              </w:rPr>
            </w:pPr>
            <w:ins w:id="17469" w:author="Στάθης Καπ" w:date="2023-03-03T06:20:00Z">
              <w:r>
                <w:rPr>
                  <w:rFonts w:ascii="Calibri" w:hAnsi="Calibri" w:cs="Calibri"/>
                  <w:color w:val="000000"/>
                  <w:sz w:val="16"/>
                  <w:szCs w:val="16"/>
                </w:rPr>
                <w:t>0.279</w:t>
              </w:r>
            </w:ins>
          </w:p>
        </w:tc>
        <w:tc>
          <w:tcPr>
            <w:tcW w:w="669" w:type="dxa"/>
            <w:vAlign w:val="center"/>
            <w:tcPrChange w:id="17470" w:author="Στάθης Καπ" w:date="2023-03-03T06:26:00Z">
              <w:tcPr>
                <w:tcW w:w="669" w:type="dxa"/>
                <w:vAlign w:val="center"/>
              </w:tcPr>
            </w:tcPrChange>
          </w:tcPr>
          <w:p w14:paraId="658C060E" w14:textId="528B25E6" w:rsidR="00C87CFE" w:rsidRPr="00CD1347" w:rsidRDefault="00C87CFE" w:rsidP="00C87CFE">
            <w:pPr>
              <w:jc w:val="center"/>
              <w:rPr>
                <w:ins w:id="17471" w:author="Στάθης Καπ" w:date="2023-03-03T03:57:00Z"/>
                <w:rFonts w:cstheme="minorHAnsi"/>
                <w:sz w:val="16"/>
                <w:szCs w:val="16"/>
              </w:rPr>
            </w:pPr>
            <w:ins w:id="17472" w:author="Στάθης Καπ" w:date="2023-03-03T06:20:00Z">
              <w:r>
                <w:rPr>
                  <w:rFonts w:ascii="Calibri" w:hAnsi="Calibri" w:cstheme="minorHAnsi"/>
                  <w:color w:val="000000"/>
                  <w:sz w:val="16"/>
                  <w:szCs w:val="16"/>
                </w:rPr>
                <w:t>16.42</w:t>
              </w:r>
            </w:ins>
          </w:p>
        </w:tc>
        <w:tc>
          <w:tcPr>
            <w:tcW w:w="543" w:type="dxa"/>
            <w:vAlign w:val="center"/>
            <w:tcPrChange w:id="17473" w:author="Στάθης Καπ" w:date="2023-03-03T06:26:00Z">
              <w:tcPr>
                <w:tcW w:w="543" w:type="dxa"/>
                <w:vAlign w:val="bottom"/>
              </w:tcPr>
            </w:tcPrChange>
          </w:tcPr>
          <w:p w14:paraId="47D12412" w14:textId="25DDAEA0" w:rsidR="00C87CFE" w:rsidRPr="00CD1347" w:rsidRDefault="00C87CFE" w:rsidP="00C87CFE">
            <w:pPr>
              <w:jc w:val="center"/>
              <w:rPr>
                <w:ins w:id="17474" w:author="Στάθης Καπ" w:date="2023-03-03T03:57:00Z"/>
                <w:rFonts w:cstheme="minorHAnsi"/>
                <w:sz w:val="16"/>
                <w:szCs w:val="16"/>
              </w:rPr>
            </w:pPr>
            <w:ins w:id="17475" w:author="Στάθης Καπ" w:date="2023-03-03T06:20:00Z">
              <w:r>
                <w:rPr>
                  <w:rFonts w:ascii="Calibri" w:hAnsi="Calibri" w:cs="Calibri"/>
                  <w:color w:val="000000"/>
                  <w:sz w:val="16"/>
                  <w:szCs w:val="16"/>
                </w:rPr>
                <w:t>550</w:t>
              </w:r>
            </w:ins>
          </w:p>
        </w:tc>
        <w:tc>
          <w:tcPr>
            <w:tcW w:w="621" w:type="dxa"/>
            <w:vAlign w:val="center"/>
            <w:tcPrChange w:id="17476" w:author="Στάθης Καπ" w:date="2023-03-03T06:26:00Z">
              <w:tcPr>
                <w:tcW w:w="621" w:type="dxa"/>
                <w:vAlign w:val="bottom"/>
              </w:tcPr>
            </w:tcPrChange>
          </w:tcPr>
          <w:p w14:paraId="3D61B057" w14:textId="20D34F2B" w:rsidR="00C87CFE" w:rsidRPr="00CD1347" w:rsidRDefault="00C87CFE" w:rsidP="00C87CFE">
            <w:pPr>
              <w:jc w:val="center"/>
              <w:rPr>
                <w:ins w:id="17477" w:author="Στάθης Καπ" w:date="2023-03-03T03:57:00Z"/>
                <w:rFonts w:cstheme="minorHAnsi"/>
                <w:sz w:val="16"/>
                <w:szCs w:val="16"/>
              </w:rPr>
            </w:pPr>
            <w:ins w:id="17478" w:author="Στάθης Καπ" w:date="2023-03-03T06:20:00Z">
              <w:r>
                <w:rPr>
                  <w:rFonts w:ascii="Calibri" w:hAnsi="Calibri" w:cs="Calibri"/>
                  <w:color w:val="000000"/>
                  <w:sz w:val="16"/>
                  <w:szCs w:val="16"/>
                </w:rPr>
                <w:t>0.211</w:t>
              </w:r>
            </w:ins>
          </w:p>
        </w:tc>
        <w:tc>
          <w:tcPr>
            <w:tcW w:w="669" w:type="dxa"/>
            <w:vAlign w:val="center"/>
            <w:tcPrChange w:id="17479" w:author="Στάθης Καπ" w:date="2023-03-03T06:26:00Z">
              <w:tcPr>
                <w:tcW w:w="669" w:type="dxa"/>
                <w:vAlign w:val="center"/>
              </w:tcPr>
            </w:tcPrChange>
          </w:tcPr>
          <w:p w14:paraId="67B6BF5D" w14:textId="6590F76A" w:rsidR="00C87CFE" w:rsidRPr="00CD1347" w:rsidRDefault="00C87CFE" w:rsidP="00C87CFE">
            <w:pPr>
              <w:jc w:val="center"/>
              <w:rPr>
                <w:ins w:id="17480" w:author="Στάθης Καπ" w:date="2023-03-03T03:57:00Z"/>
                <w:rFonts w:cstheme="minorHAnsi"/>
                <w:sz w:val="16"/>
                <w:szCs w:val="16"/>
              </w:rPr>
            </w:pPr>
            <w:ins w:id="17481" w:author="Στάθης Καπ" w:date="2023-03-03T06:20:00Z">
              <w:r>
                <w:rPr>
                  <w:rFonts w:ascii="Calibri" w:hAnsi="Calibri" w:cstheme="minorHAnsi"/>
                  <w:color w:val="000000"/>
                  <w:sz w:val="16"/>
                  <w:szCs w:val="16"/>
                </w:rPr>
                <w:t>1.79</w:t>
              </w:r>
            </w:ins>
          </w:p>
        </w:tc>
        <w:tc>
          <w:tcPr>
            <w:tcW w:w="508" w:type="dxa"/>
            <w:vAlign w:val="center"/>
            <w:tcPrChange w:id="17482" w:author="Στάθης Καπ" w:date="2023-03-03T06:26:00Z">
              <w:tcPr>
                <w:tcW w:w="508" w:type="dxa"/>
                <w:vAlign w:val="bottom"/>
              </w:tcPr>
            </w:tcPrChange>
          </w:tcPr>
          <w:p w14:paraId="68D830BE" w14:textId="4AB893CD" w:rsidR="00C87CFE" w:rsidRPr="00CD1347" w:rsidRDefault="00C87CFE" w:rsidP="00C87CFE">
            <w:pPr>
              <w:jc w:val="center"/>
              <w:rPr>
                <w:ins w:id="17483" w:author="Στάθης Καπ" w:date="2023-03-03T03:57:00Z"/>
                <w:rFonts w:cstheme="minorHAnsi"/>
                <w:sz w:val="16"/>
                <w:szCs w:val="16"/>
              </w:rPr>
            </w:pPr>
            <w:ins w:id="17484" w:author="Στάθης Καπ" w:date="2023-03-03T06:20:00Z">
              <w:r>
                <w:rPr>
                  <w:rFonts w:ascii="Calibri" w:hAnsi="Calibri" w:cs="Calibri"/>
                  <w:color w:val="000000"/>
                  <w:sz w:val="16"/>
                  <w:szCs w:val="16"/>
                </w:rPr>
                <w:t>510</w:t>
              </w:r>
            </w:ins>
          </w:p>
        </w:tc>
        <w:tc>
          <w:tcPr>
            <w:tcW w:w="541" w:type="dxa"/>
            <w:vAlign w:val="center"/>
            <w:tcPrChange w:id="17485" w:author="Στάθης Καπ" w:date="2023-03-03T06:26:00Z">
              <w:tcPr>
                <w:tcW w:w="541" w:type="dxa"/>
                <w:vAlign w:val="bottom"/>
              </w:tcPr>
            </w:tcPrChange>
          </w:tcPr>
          <w:p w14:paraId="48D2E0AF" w14:textId="0CC6725A" w:rsidR="00C87CFE" w:rsidRPr="00CD1347" w:rsidRDefault="00C87CFE" w:rsidP="00C87CFE">
            <w:pPr>
              <w:jc w:val="center"/>
              <w:rPr>
                <w:ins w:id="17486" w:author="Στάθης Καπ" w:date="2023-03-03T03:57:00Z"/>
                <w:rFonts w:cstheme="minorHAnsi"/>
                <w:sz w:val="16"/>
                <w:szCs w:val="16"/>
              </w:rPr>
            </w:pPr>
            <w:ins w:id="17487" w:author="Στάθης Καπ" w:date="2023-03-03T06:20:00Z">
              <w:r>
                <w:rPr>
                  <w:rFonts w:ascii="Calibri" w:hAnsi="Calibri" w:cs="Calibri"/>
                  <w:color w:val="000000"/>
                  <w:sz w:val="16"/>
                  <w:szCs w:val="16"/>
                </w:rPr>
                <w:t>0.218</w:t>
              </w:r>
            </w:ins>
          </w:p>
        </w:tc>
        <w:tc>
          <w:tcPr>
            <w:tcW w:w="589" w:type="dxa"/>
            <w:vAlign w:val="center"/>
            <w:tcPrChange w:id="17488" w:author="Στάθης Καπ" w:date="2023-03-03T06:26:00Z">
              <w:tcPr>
                <w:tcW w:w="589" w:type="dxa"/>
                <w:vAlign w:val="center"/>
              </w:tcPr>
            </w:tcPrChange>
          </w:tcPr>
          <w:p w14:paraId="5D02767C" w14:textId="341D9F0B" w:rsidR="00C87CFE" w:rsidRPr="00CD1347" w:rsidRDefault="00C87CFE" w:rsidP="00C87CFE">
            <w:pPr>
              <w:jc w:val="center"/>
              <w:rPr>
                <w:ins w:id="17489" w:author="Στάθης Καπ" w:date="2023-03-03T03:57:00Z"/>
                <w:rFonts w:cstheme="minorHAnsi"/>
                <w:sz w:val="16"/>
                <w:szCs w:val="16"/>
              </w:rPr>
            </w:pPr>
            <w:ins w:id="17490" w:author="Στάθης Καπ" w:date="2023-03-03T06:20:00Z">
              <w:r>
                <w:rPr>
                  <w:rFonts w:ascii="Calibri" w:hAnsi="Calibri" w:cstheme="minorHAnsi"/>
                  <w:color w:val="000000"/>
                  <w:sz w:val="16"/>
                  <w:szCs w:val="16"/>
                </w:rPr>
                <w:t>8.93</w:t>
              </w:r>
            </w:ins>
          </w:p>
        </w:tc>
        <w:tc>
          <w:tcPr>
            <w:tcW w:w="463" w:type="dxa"/>
            <w:vAlign w:val="center"/>
            <w:tcPrChange w:id="17491" w:author="Στάθης Καπ" w:date="2023-03-03T06:26:00Z">
              <w:tcPr>
                <w:tcW w:w="463" w:type="dxa"/>
                <w:vAlign w:val="bottom"/>
              </w:tcPr>
            </w:tcPrChange>
          </w:tcPr>
          <w:p w14:paraId="428855E1" w14:textId="7E99F84F" w:rsidR="00C87CFE" w:rsidRPr="00CD1347" w:rsidRDefault="00C87CFE" w:rsidP="00C87CFE">
            <w:pPr>
              <w:jc w:val="center"/>
              <w:rPr>
                <w:ins w:id="17492" w:author="Στάθης Καπ" w:date="2023-03-03T03:57:00Z"/>
                <w:rFonts w:cstheme="minorHAnsi"/>
                <w:sz w:val="16"/>
                <w:szCs w:val="16"/>
              </w:rPr>
            </w:pPr>
            <w:ins w:id="17493" w:author="Στάθης Καπ" w:date="2023-03-03T06:20:00Z">
              <w:r>
                <w:rPr>
                  <w:rFonts w:ascii="Calibri" w:hAnsi="Calibri" w:cs="Calibri"/>
                  <w:color w:val="000000"/>
                  <w:sz w:val="16"/>
                  <w:szCs w:val="16"/>
                </w:rPr>
                <w:t>490</w:t>
              </w:r>
            </w:ins>
          </w:p>
        </w:tc>
        <w:tc>
          <w:tcPr>
            <w:tcW w:w="541" w:type="dxa"/>
            <w:vAlign w:val="center"/>
            <w:tcPrChange w:id="17494" w:author="Στάθης Καπ" w:date="2023-03-03T06:26:00Z">
              <w:tcPr>
                <w:tcW w:w="541" w:type="dxa"/>
                <w:vAlign w:val="bottom"/>
              </w:tcPr>
            </w:tcPrChange>
          </w:tcPr>
          <w:p w14:paraId="0353629F" w14:textId="3FE34F6C" w:rsidR="00C87CFE" w:rsidRPr="00CD1347" w:rsidRDefault="00C87CFE" w:rsidP="00C87CFE">
            <w:pPr>
              <w:jc w:val="center"/>
              <w:rPr>
                <w:ins w:id="17495" w:author="Στάθης Καπ" w:date="2023-03-03T03:57:00Z"/>
                <w:rFonts w:cstheme="minorHAnsi"/>
                <w:sz w:val="16"/>
                <w:szCs w:val="16"/>
              </w:rPr>
            </w:pPr>
            <w:ins w:id="17496" w:author="Στάθης Καπ" w:date="2023-03-03T06:20:00Z">
              <w:r>
                <w:rPr>
                  <w:rFonts w:ascii="Calibri" w:hAnsi="Calibri" w:cs="Calibri"/>
                  <w:color w:val="000000"/>
                  <w:sz w:val="16"/>
                  <w:szCs w:val="16"/>
                </w:rPr>
                <w:t>0.224</w:t>
              </w:r>
            </w:ins>
          </w:p>
        </w:tc>
        <w:tc>
          <w:tcPr>
            <w:tcW w:w="589" w:type="dxa"/>
            <w:vAlign w:val="center"/>
            <w:tcPrChange w:id="17497" w:author="Στάθης Καπ" w:date="2023-03-03T06:26:00Z">
              <w:tcPr>
                <w:tcW w:w="589" w:type="dxa"/>
                <w:vAlign w:val="center"/>
              </w:tcPr>
            </w:tcPrChange>
          </w:tcPr>
          <w:p w14:paraId="30FB24FC" w14:textId="0E6AB063" w:rsidR="00C87CFE" w:rsidRPr="00CD1347" w:rsidRDefault="00C87CFE" w:rsidP="00C87CFE">
            <w:pPr>
              <w:jc w:val="center"/>
              <w:rPr>
                <w:ins w:id="17498" w:author="Στάθης Καπ" w:date="2023-03-03T03:57:00Z"/>
                <w:rFonts w:cstheme="minorHAnsi"/>
                <w:sz w:val="16"/>
                <w:szCs w:val="16"/>
              </w:rPr>
            </w:pPr>
            <w:ins w:id="17499" w:author="Στάθης Καπ" w:date="2023-03-03T06:20:00Z">
              <w:r>
                <w:rPr>
                  <w:rFonts w:ascii="Calibri" w:hAnsi="Calibri" w:cstheme="minorHAnsi"/>
                  <w:color w:val="000000"/>
                  <w:sz w:val="16"/>
                  <w:szCs w:val="16"/>
                </w:rPr>
                <w:t>12.5</w:t>
              </w:r>
            </w:ins>
          </w:p>
        </w:tc>
      </w:tr>
      <w:tr w:rsidR="00C87CFE" w:rsidRPr="00BB05AC" w14:paraId="51D7D505" w14:textId="77777777" w:rsidTr="00F03C40">
        <w:tblPrEx>
          <w:tblW w:w="0" w:type="auto"/>
          <w:tblBorders>
            <w:insideH w:val="none" w:sz="0" w:space="0" w:color="auto"/>
            <w:insideV w:val="none" w:sz="0" w:space="0" w:color="auto"/>
          </w:tblBorders>
          <w:tblCellMar>
            <w:left w:w="0" w:type="dxa"/>
            <w:right w:w="0" w:type="dxa"/>
          </w:tblCellMar>
          <w:tblPrExChange w:id="1750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501" w:author="Στάθης Καπ" w:date="2023-03-03T03:57:00Z"/>
        </w:trPr>
        <w:tc>
          <w:tcPr>
            <w:tcW w:w="515" w:type="dxa"/>
            <w:tcBorders>
              <w:top w:val="nil"/>
              <w:bottom w:val="nil"/>
              <w:right w:val="single" w:sz="4" w:space="0" w:color="auto"/>
            </w:tcBorders>
            <w:shd w:val="clear" w:color="auto" w:fill="E7E6E6" w:themeFill="background2"/>
            <w:vAlign w:val="bottom"/>
            <w:tcPrChange w:id="17502" w:author="Στάθης Καπ" w:date="2023-03-03T06:26:00Z">
              <w:tcPr>
                <w:tcW w:w="515" w:type="dxa"/>
                <w:vAlign w:val="bottom"/>
              </w:tcPr>
            </w:tcPrChange>
          </w:tcPr>
          <w:p w14:paraId="39CF744E" w14:textId="60DB8261" w:rsidR="00C87CFE" w:rsidRPr="00CD1347" w:rsidRDefault="00C87CFE" w:rsidP="00C87CFE">
            <w:pPr>
              <w:jc w:val="center"/>
              <w:rPr>
                <w:ins w:id="17503" w:author="Στάθης Καπ" w:date="2023-03-03T03:57:00Z"/>
                <w:sz w:val="16"/>
                <w:szCs w:val="16"/>
              </w:rPr>
            </w:pPr>
            <w:ins w:id="17504" w:author="Στάθης Καπ" w:date="2023-03-03T04:06:00Z">
              <w:r w:rsidRPr="00CD1347">
                <w:rPr>
                  <w:rFonts w:ascii="Calibri" w:hAnsi="Calibri" w:cs="Calibri"/>
                  <w:color w:val="000000"/>
                  <w:sz w:val="16"/>
                  <w:szCs w:val="16"/>
                  <w:rPrChange w:id="17505" w:author="Στάθης Καπ" w:date="2023-03-03T04:09:00Z">
                    <w:rPr>
                      <w:rFonts w:ascii="Calibri" w:hAnsi="Calibri" w:cs="Calibri"/>
                      <w:color w:val="000000"/>
                      <w:sz w:val="18"/>
                      <w:szCs w:val="18"/>
                    </w:rPr>
                  </w:rPrChange>
                </w:rPr>
                <w:t>c108</w:t>
              </w:r>
            </w:ins>
          </w:p>
        </w:tc>
        <w:tc>
          <w:tcPr>
            <w:tcW w:w="560" w:type="dxa"/>
            <w:tcBorders>
              <w:left w:val="single" w:sz="4" w:space="0" w:color="auto"/>
            </w:tcBorders>
            <w:vAlign w:val="center"/>
            <w:tcPrChange w:id="17506" w:author="Στάθης Καπ" w:date="2023-03-03T06:26:00Z">
              <w:tcPr>
                <w:tcW w:w="560" w:type="dxa"/>
              </w:tcPr>
            </w:tcPrChange>
          </w:tcPr>
          <w:p w14:paraId="66ADAC3A" w14:textId="72C0B7D8" w:rsidR="00C87CFE" w:rsidRPr="00CD1347" w:rsidRDefault="00C87CFE" w:rsidP="00C87CFE">
            <w:pPr>
              <w:jc w:val="center"/>
              <w:rPr>
                <w:ins w:id="17507" w:author="Στάθης Καπ" w:date="2023-03-03T03:57:00Z"/>
                <w:rFonts w:cstheme="minorHAnsi"/>
                <w:sz w:val="16"/>
                <w:szCs w:val="16"/>
              </w:rPr>
            </w:pPr>
            <w:ins w:id="17508" w:author="Στάθης Καπ" w:date="2023-03-03T06:20:00Z">
              <w:r>
                <w:rPr>
                  <w:rFonts w:ascii="Calibri" w:hAnsi="Calibri" w:cs="Calibri"/>
                  <w:color w:val="000000"/>
                  <w:sz w:val="16"/>
                  <w:szCs w:val="16"/>
                </w:rPr>
                <w:t>680</w:t>
              </w:r>
            </w:ins>
          </w:p>
        </w:tc>
        <w:tc>
          <w:tcPr>
            <w:tcW w:w="855" w:type="dxa"/>
            <w:vAlign w:val="center"/>
            <w:tcPrChange w:id="17509" w:author="Στάθης Καπ" w:date="2023-03-03T06:26:00Z">
              <w:tcPr>
                <w:tcW w:w="855" w:type="dxa"/>
              </w:tcPr>
            </w:tcPrChange>
          </w:tcPr>
          <w:p w14:paraId="2FB50962" w14:textId="210041A6" w:rsidR="00C87CFE" w:rsidRPr="00CD1347" w:rsidRDefault="00C87CFE" w:rsidP="00C87CFE">
            <w:pPr>
              <w:jc w:val="center"/>
              <w:rPr>
                <w:ins w:id="17510" w:author="Στάθης Καπ" w:date="2023-03-03T03:57:00Z"/>
                <w:rFonts w:cstheme="minorHAnsi"/>
                <w:sz w:val="16"/>
                <w:szCs w:val="16"/>
              </w:rPr>
            </w:pPr>
            <w:ins w:id="17511" w:author="Στάθης Καπ" w:date="2023-03-03T06:20:00Z">
              <w:r>
                <w:rPr>
                  <w:rFonts w:ascii="Calibri" w:hAnsi="Calibri" w:cs="Calibri"/>
                  <w:color w:val="000000"/>
                  <w:sz w:val="16"/>
                  <w:szCs w:val="16"/>
                </w:rPr>
                <w:t>670</w:t>
              </w:r>
            </w:ins>
          </w:p>
        </w:tc>
        <w:tc>
          <w:tcPr>
            <w:tcW w:w="544" w:type="dxa"/>
            <w:vAlign w:val="center"/>
            <w:tcPrChange w:id="17512" w:author="Στάθης Καπ" w:date="2023-03-03T06:26:00Z">
              <w:tcPr>
                <w:tcW w:w="544" w:type="dxa"/>
                <w:vAlign w:val="bottom"/>
              </w:tcPr>
            </w:tcPrChange>
          </w:tcPr>
          <w:p w14:paraId="4F35C60C" w14:textId="2648BE02" w:rsidR="00C87CFE" w:rsidRPr="00CD1347" w:rsidRDefault="00C87CFE" w:rsidP="00C87CFE">
            <w:pPr>
              <w:jc w:val="center"/>
              <w:rPr>
                <w:ins w:id="17513" w:author="Στάθης Καπ" w:date="2023-03-03T03:57:00Z"/>
                <w:rFonts w:cstheme="minorHAnsi"/>
                <w:sz w:val="16"/>
                <w:szCs w:val="16"/>
              </w:rPr>
            </w:pPr>
            <w:ins w:id="17514" w:author="Στάθης Καπ" w:date="2023-03-03T06:20:00Z">
              <w:r>
                <w:rPr>
                  <w:rFonts w:ascii="Calibri" w:hAnsi="Calibri" w:cs="Calibri"/>
                  <w:color w:val="000000"/>
                  <w:sz w:val="16"/>
                  <w:szCs w:val="16"/>
                </w:rPr>
                <w:t>590</w:t>
              </w:r>
            </w:ins>
          </w:p>
        </w:tc>
        <w:tc>
          <w:tcPr>
            <w:tcW w:w="621" w:type="dxa"/>
            <w:vAlign w:val="center"/>
            <w:tcPrChange w:id="17515" w:author="Στάθης Καπ" w:date="2023-03-03T06:26:00Z">
              <w:tcPr>
                <w:tcW w:w="621" w:type="dxa"/>
                <w:vAlign w:val="bottom"/>
              </w:tcPr>
            </w:tcPrChange>
          </w:tcPr>
          <w:p w14:paraId="5CFBA535" w14:textId="64DA0BE9" w:rsidR="00C87CFE" w:rsidRPr="00CD1347" w:rsidRDefault="00C87CFE" w:rsidP="00C87CFE">
            <w:pPr>
              <w:jc w:val="center"/>
              <w:rPr>
                <w:ins w:id="17516" w:author="Στάθης Καπ" w:date="2023-03-03T03:57:00Z"/>
                <w:rFonts w:cstheme="minorHAnsi"/>
                <w:sz w:val="16"/>
                <w:szCs w:val="16"/>
              </w:rPr>
            </w:pPr>
            <w:ins w:id="17517" w:author="Στάθης Καπ" w:date="2023-03-03T06:20:00Z">
              <w:r>
                <w:rPr>
                  <w:rFonts w:ascii="Calibri" w:hAnsi="Calibri" w:cs="Calibri"/>
                  <w:color w:val="000000"/>
                  <w:sz w:val="16"/>
                  <w:szCs w:val="16"/>
                </w:rPr>
                <w:t>0.309</w:t>
              </w:r>
            </w:ins>
          </w:p>
        </w:tc>
        <w:tc>
          <w:tcPr>
            <w:tcW w:w="669" w:type="dxa"/>
            <w:vAlign w:val="center"/>
            <w:tcPrChange w:id="17518" w:author="Στάθης Καπ" w:date="2023-03-03T06:26:00Z">
              <w:tcPr>
                <w:tcW w:w="669" w:type="dxa"/>
                <w:vAlign w:val="center"/>
              </w:tcPr>
            </w:tcPrChange>
          </w:tcPr>
          <w:p w14:paraId="3CFDBCD8" w14:textId="1C07D7CB" w:rsidR="00C87CFE" w:rsidRPr="00CD1347" w:rsidRDefault="00C87CFE" w:rsidP="00C87CFE">
            <w:pPr>
              <w:jc w:val="center"/>
              <w:rPr>
                <w:ins w:id="17519" w:author="Στάθης Καπ" w:date="2023-03-03T03:57:00Z"/>
                <w:rFonts w:cstheme="minorHAnsi"/>
                <w:sz w:val="16"/>
                <w:szCs w:val="16"/>
              </w:rPr>
            </w:pPr>
            <w:ins w:id="17520" w:author="Στάθης Καπ" w:date="2023-03-03T06:20:00Z">
              <w:r>
                <w:rPr>
                  <w:rFonts w:ascii="Calibri" w:hAnsi="Calibri" w:cstheme="minorHAnsi"/>
                  <w:color w:val="000000"/>
                  <w:sz w:val="16"/>
                  <w:szCs w:val="16"/>
                </w:rPr>
                <w:t>13.24</w:t>
              </w:r>
            </w:ins>
          </w:p>
        </w:tc>
        <w:tc>
          <w:tcPr>
            <w:tcW w:w="543" w:type="dxa"/>
            <w:vAlign w:val="center"/>
            <w:tcPrChange w:id="17521" w:author="Στάθης Καπ" w:date="2023-03-03T06:26:00Z">
              <w:tcPr>
                <w:tcW w:w="543" w:type="dxa"/>
                <w:vAlign w:val="bottom"/>
              </w:tcPr>
            </w:tcPrChange>
          </w:tcPr>
          <w:p w14:paraId="6D427518" w14:textId="154DAD9B" w:rsidR="00C87CFE" w:rsidRPr="00CD1347" w:rsidRDefault="00C87CFE" w:rsidP="00C87CFE">
            <w:pPr>
              <w:jc w:val="center"/>
              <w:rPr>
                <w:ins w:id="17522" w:author="Στάθης Καπ" w:date="2023-03-03T03:57:00Z"/>
                <w:rFonts w:cstheme="minorHAnsi"/>
                <w:sz w:val="16"/>
                <w:szCs w:val="16"/>
              </w:rPr>
            </w:pPr>
            <w:ins w:id="17523" w:author="Στάθης Καπ" w:date="2023-03-03T06:20:00Z">
              <w:r>
                <w:rPr>
                  <w:rFonts w:ascii="Calibri" w:hAnsi="Calibri" w:cs="Calibri"/>
                  <w:color w:val="000000"/>
                  <w:sz w:val="16"/>
                  <w:szCs w:val="16"/>
                </w:rPr>
                <w:t>580</w:t>
              </w:r>
            </w:ins>
          </w:p>
        </w:tc>
        <w:tc>
          <w:tcPr>
            <w:tcW w:w="621" w:type="dxa"/>
            <w:vAlign w:val="center"/>
            <w:tcPrChange w:id="17524" w:author="Στάθης Καπ" w:date="2023-03-03T06:26:00Z">
              <w:tcPr>
                <w:tcW w:w="621" w:type="dxa"/>
                <w:vAlign w:val="bottom"/>
              </w:tcPr>
            </w:tcPrChange>
          </w:tcPr>
          <w:p w14:paraId="299316A0" w14:textId="7415C7ED" w:rsidR="00C87CFE" w:rsidRPr="00CD1347" w:rsidRDefault="00C87CFE" w:rsidP="00C87CFE">
            <w:pPr>
              <w:jc w:val="center"/>
              <w:rPr>
                <w:ins w:id="17525" w:author="Στάθης Καπ" w:date="2023-03-03T03:57:00Z"/>
                <w:rFonts w:cstheme="minorHAnsi"/>
                <w:sz w:val="16"/>
                <w:szCs w:val="16"/>
              </w:rPr>
            </w:pPr>
            <w:ins w:id="17526" w:author="Στάθης Καπ" w:date="2023-03-03T06:20:00Z">
              <w:r>
                <w:rPr>
                  <w:rFonts w:ascii="Calibri" w:hAnsi="Calibri" w:cs="Calibri"/>
                  <w:color w:val="000000"/>
                  <w:sz w:val="16"/>
                  <w:szCs w:val="16"/>
                </w:rPr>
                <w:t>0.228</w:t>
              </w:r>
            </w:ins>
          </w:p>
        </w:tc>
        <w:tc>
          <w:tcPr>
            <w:tcW w:w="669" w:type="dxa"/>
            <w:vAlign w:val="center"/>
            <w:tcPrChange w:id="17527" w:author="Στάθης Καπ" w:date="2023-03-03T06:26:00Z">
              <w:tcPr>
                <w:tcW w:w="669" w:type="dxa"/>
                <w:vAlign w:val="center"/>
              </w:tcPr>
            </w:tcPrChange>
          </w:tcPr>
          <w:p w14:paraId="0AD7CA2D" w14:textId="02A3D273" w:rsidR="00C87CFE" w:rsidRPr="00CD1347" w:rsidRDefault="00C87CFE" w:rsidP="00C87CFE">
            <w:pPr>
              <w:jc w:val="center"/>
              <w:rPr>
                <w:ins w:id="17528" w:author="Στάθης Καπ" w:date="2023-03-03T03:57:00Z"/>
                <w:rFonts w:cstheme="minorHAnsi"/>
                <w:sz w:val="16"/>
                <w:szCs w:val="16"/>
              </w:rPr>
            </w:pPr>
            <w:ins w:id="17529" w:author="Στάθης Καπ" w:date="2023-03-03T06:20:00Z">
              <w:r>
                <w:rPr>
                  <w:rFonts w:ascii="Calibri" w:hAnsi="Calibri" w:cstheme="minorHAnsi"/>
                  <w:color w:val="000000"/>
                  <w:sz w:val="16"/>
                  <w:szCs w:val="16"/>
                </w:rPr>
                <w:t>1.69</w:t>
              </w:r>
            </w:ins>
          </w:p>
        </w:tc>
        <w:tc>
          <w:tcPr>
            <w:tcW w:w="508" w:type="dxa"/>
            <w:vAlign w:val="center"/>
            <w:tcPrChange w:id="17530" w:author="Στάθης Καπ" w:date="2023-03-03T06:26:00Z">
              <w:tcPr>
                <w:tcW w:w="508" w:type="dxa"/>
                <w:vAlign w:val="bottom"/>
              </w:tcPr>
            </w:tcPrChange>
          </w:tcPr>
          <w:p w14:paraId="1373CFDB" w14:textId="1B81689D" w:rsidR="00C87CFE" w:rsidRPr="00CD1347" w:rsidRDefault="00C87CFE" w:rsidP="00C87CFE">
            <w:pPr>
              <w:jc w:val="center"/>
              <w:rPr>
                <w:ins w:id="17531" w:author="Στάθης Καπ" w:date="2023-03-03T03:57:00Z"/>
                <w:rFonts w:cstheme="minorHAnsi"/>
                <w:sz w:val="16"/>
                <w:szCs w:val="16"/>
              </w:rPr>
            </w:pPr>
            <w:ins w:id="17532" w:author="Στάθης Καπ" w:date="2023-03-03T06:20:00Z">
              <w:r>
                <w:rPr>
                  <w:rFonts w:ascii="Calibri" w:hAnsi="Calibri" w:cs="Calibri"/>
                  <w:color w:val="000000"/>
                  <w:sz w:val="16"/>
                  <w:szCs w:val="16"/>
                </w:rPr>
                <w:t>540</w:t>
              </w:r>
            </w:ins>
          </w:p>
        </w:tc>
        <w:tc>
          <w:tcPr>
            <w:tcW w:w="541" w:type="dxa"/>
            <w:vAlign w:val="center"/>
            <w:tcPrChange w:id="17533" w:author="Στάθης Καπ" w:date="2023-03-03T06:26:00Z">
              <w:tcPr>
                <w:tcW w:w="541" w:type="dxa"/>
                <w:vAlign w:val="bottom"/>
              </w:tcPr>
            </w:tcPrChange>
          </w:tcPr>
          <w:p w14:paraId="5CF9BE2D" w14:textId="15BAA590" w:rsidR="00C87CFE" w:rsidRPr="00CD1347" w:rsidRDefault="00C87CFE" w:rsidP="00C87CFE">
            <w:pPr>
              <w:jc w:val="center"/>
              <w:rPr>
                <w:ins w:id="17534" w:author="Στάθης Καπ" w:date="2023-03-03T03:57:00Z"/>
                <w:rFonts w:cstheme="minorHAnsi"/>
                <w:sz w:val="16"/>
                <w:szCs w:val="16"/>
              </w:rPr>
            </w:pPr>
            <w:ins w:id="17535" w:author="Στάθης Καπ" w:date="2023-03-03T06:20:00Z">
              <w:r>
                <w:rPr>
                  <w:rFonts w:ascii="Calibri" w:hAnsi="Calibri" w:cs="Calibri"/>
                  <w:color w:val="000000"/>
                  <w:sz w:val="16"/>
                  <w:szCs w:val="16"/>
                </w:rPr>
                <w:t>0.217</w:t>
              </w:r>
            </w:ins>
          </w:p>
        </w:tc>
        <w:tc>
          <w:tcPr>
            <w:tcW w:w="589" w:type="dxa"/>
            <w:vAlign w:val="center"/>
            <w:tcPrChange w:id="17536" w:author="Στάθης Καπ" w:date="2023-03-03T06:26:00Z">
              <w:tcPr>
                <w:tcW w:w="589" w:type="dxa"/>
                <w:vAlign w:val="center"/>
              </w:tcPr>
            </w:tcPrChange>
          </w:tcPr>
          <w:p w14:paraId="7401B855" w14:textId="346E392A" w:rsidR="00C87CFE" w:rsidRPr="00CD1347" w:rsidRDefault="00C87CFE" w:rsidP="00C87CFE">
            <w:pPr>
              <w:jc w:val="center"/>
              <w:rPr>
                <w:ins w:id="17537" w:author="Στάθης Καπ" w:date="2023-03-03T03:57:00Z"/>
                <w:rFonts w:cstheme="minorHAnsi"/>
                <w:sz w:val="16"/>
                <w:szCs w:val="16"/>
              </w:rPr>
            </w:pPr>
            <w:ins w:id="17538" w:author="Στάθης Καπ" w:date="2023-03-03T06:20:00Z">
              <w:r>
                <w:rPr>
                  <w:rFonts w:ascii="Calibri" w:hAnsi="Calibri" w:cstheme="minorHAnsi"/>
                  <w:color w:val="000000"/>
                  <w:sz w:val="16"/>
                  <w:szCs w:val="16"/>
                </w:rPr>
                <w:t>8.47</w:t>
              </w:r>
            </w:ins>
          </w:p>
        </w:tc>
        <w:tc>
          <w:tcPr>
            <w:tcW w:w="463" w:type="dxa"/>
            <w:vAlign w:val="center"/>
            <w:tcPrChange w:id="17539" w:author="Στάθης Καπ" w:date="2023-03-03T06:26:00Z">
              <w:tcPr>
                <w:tcW w:w="463" w:type="dxa"/>
                <w:vAlign w:val="bottom"/>
              </w:tcPr>
            </w:tcPrChange>
          </w:tcPr>
          <w:p w14:paraId="01099BFB" w14:textId="586256ED" w:rsidR="00C87CFE" w:rsidRPr="00CD1347" w:rsidRDefault="00C87CFE" w:rsidP="00C87CFE">
            <w:pPr>
              <w:jc w:val="center"/>
              <w:rPr>
                <w:ins w:id="17540" w:author="Στάθης Καπ" w:date="2023-03-03T03:57:00Z"/>
                <w:rFonts w:cstheme="minorHAnsi"/>
                <w:sz w:val="16"/>
                <w:szCs w:val="16"/>
              </w:rPr>
            </w:pPr>
            <w:ins w:id="17541" w:author="Στάθης Καπ" w:date="2023-03-03T06:20:00Z">
              <w:r>
                <w:rPr>
                  <w:rFonts w:ascii="Calibri" w:hAnsi="Calibri" w:cs="Calibri"/>
                  <w:color w:val="000000"/>
                  <w:sz w:val="16"/>
                  <w:szCs w:val="16"/>
                </w:rPr>
                <w:t>500</w:t>
              </w:r>
            </w:ins>
          </w:p>
        </w:tc>
        <w:tc>
          <w:tcPr>
            <w:tcW w:w="541" w:type="dxa"/>
            <w:vAlign w:val="center"/>
            <w:tcPrChange w:id="17542" w:author="Στάθης Καπ" w:date="2023-03-03T06:26:00Z">
              <w:tcPr>
                <w:tcW w:w="541" w:type="dxa"/>
                <w:vAlign w:val="bottom"/>
              </w:tcPr>
            </w:tcPrChange>
          </w:tcPr>
          <w:p w14:paraId="68B18C7A" w14:textId="568E2675" w:rsidR="00C87CFE" w:rsidRPr="00CD1347" w:rsidRDefault="00C87CFE" w:rsidP="00C87CFE">
            <w:pPr>
              <w:jc w:val="center"/>
              <w:rPr>
                <w:ins w:id="17543" w:author="Στάθης Καπ" w:date="2023-03-03T03:57:00Z"/>
                <w:rFonts w:cstheme="minorHAnsi"/>
                <w:sz w:val="16"/>
                <w:szCs w:val="16"/>
              </w:rPr>
            </w:pPr>
            <w:ins w:id="17544" w:author="Στάθης Καπ" w:date="2023-03-03T06:20:00Z">
              <w:r>
                <w:rPr>
                  <w:rFonts w:ascii="Calibri" w:hAnsi="Calibri" w:cs="Calibri"/>
                  <w:color w:val="000000"/>
                  <w:sz w:val="16"/>
                  <w:szCs w:val="16"/>
                </w:rPr>
                <w:t>0.235</w:t>
              </w:r>
            </w:ins>
          </w:p>
        </w:tc>
        <w:tc>
          <w:tcPr>
            <w:tcW w:w="589" w:type="dxa"/>
            <w:vAlign w:val="center"/>
            <w:tcPrChange w:id="17545" w:author="Στάθης Καπ" w:date="2023-03-03T06:26:00Z">
              <w:tcPr>
                <w:tcW w:w="589" w:type="dxa"/>
                <w:vAlign w:val="center"/>
              </w:tcPr>
            </w:tcPrChange>
          </w:tcPr>
          <w:p w14:paraId="7E67092C" w14:textId="26662E8C" w:rsidR="00C87CFE" w:rsidRPr="00CD1347" w:rsidRDefault="00C87CFE" w:rsidP="00C87CFE">
            <w:pPr>
              <w:jc w:val="center"/>
              <w:rPr>
                <w:ins w:id="17546" w:author="Στάθης Καπ" w:date="2023-03-03T03:57:00Z"/>
                <w:rFonts w:cstheme="minorHAnsi"/>
                <w:sz w:val="16"/>
                <w:szCs w:val="16"/>
              </w:rPr>
            </w:pPr>
            <w:ins w:id="17547" w:author="Στάθης Καπ" w:date="2023-03-03T06:20:00Z">
              <w:r>
                <w:rPr>
                  <w:rFonts w:ascii="Calibri" w:hAnsi="Calibri" w:cstheme="minorHAnsi"/>
                  <w:color w:val="000000"/>
                  <w:sz w:val="16"/>
                  <w:szCs w:val="16"/>
                </w:rPr>
                <w:t>15.25</w:t>
              </w:r>
            </w:ins>
          </w:p>
        </w:tc>
      </w:tr>
      <w:tr w:rsidR="00C87CFE" w:rsidRPr="00BB05AC" w14:paraId="5E5B7A1F" w14:textId="77777777" w:rsidTr="00F03C40">
        <w:tblPrEx>
          <w:tblW w:w="0" w:type="auto"/>
          <w:tblBorders>
            <w:insideH w:val="none" w:sz="0" w:space="0" w:color="auto"/>
            <w:insideV w:val="none" w:sz="0" w:space="0" w:color="auto"/>
          </w:tblBorders>
          <w:tblCellMar>
            <w:left w:w="0" w:type="dxa"/>
            <w:right w:w="0" w:type="dxa"/>
          </w:tblCellMar>
          <w:tblPrExChange w:id="1754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549" w:author="Στάθης Καπ" w:date="2023-03-03T03:57:00Z"/>
        </w:trPr>
        <w:tc>
          <w:tcPr>
            <w:tcW w:w="515" w:type="dxa"/>
            <w:tcBorders>
              <w:top w:val="nil"/>
              <w:bottom w:val="nil"/>
              <w:right w:val="single" w:sz="4" w:space="0" w:color="auto"/>
            </w:tcBorders>
            <w:shd w:val="clear" w:color="auto" w:fill="E7E6E6" w:themeFill="background2"/>
            <w:vAlign w:val="bottom"/>
            <w:tcPrChange w:id="17550" w:author="Στάθης Καπ" w:date="2023-03-03T06:26:00Z">
              <w:tcPr>
                <w:tcW w:w="515" w:type="dxa"/>
                <w:vAlign w:val="bottom"/>
              </w:tcPr>
            </w:tcPrChange>
          </w:tcPr>
          <w:p w14:paraId="6013FA5B" w14:textId="050F31F6" w:rsidR="00C87CFE" w:rsidRPr="00CD1347" w:rsidRDefault="00C87CFE" w:rsidP="00C87CFE">
            <w:pPr>
              <w:jc w:val="center"/>
              <w:rPr>
                <w:ins w:id="17551" w:author="Στάθης Καπ" w:date="2023-03-03T03:57:00Z"/>
                <w:sz w:val="16"/>
                <w:szCs w:val="16"/>
              </w:rPr>
            </w:pPr>
            <w:ins w:id="17552" w:author="Στάθης Καπ" w:date="2023-03-03T04:06:00Z">
              <w:r w:rsidRPr="00CD1347">
                <w:rPr>
                  <w:rFonts w:ascii="Calibri" w:hAnsi="Calibri" w:cs="Calibri"/>
                  <w:color w:val="000000"/>
                  <w:sz w:val="16"/>
                  <w:szCs w:val="16"/>
                  <w:rPrChange w:id="17553" w:author="Στάθης Καπ" w:date="2023-03-03T04:09:00Z">
                    <w:rPr>
                      <w:rFonts w:ascii="Calibri" w:hAnsi="Calibri" w:cs="Calibri"/>
                      <w:color w:val="000000"/>
                      <w:sz w:val="18"/>
                      <w:szCs w:val="18"/>
                    </w:rPr>
                  </w:rPrChange>
                </w:rPr>
                <w:t>c109</w:t>
              </w:r>
            </w:ins>
          </w:p>
        </w:tc>
        <w:tc>
          <w:tcPr>
            <w:tcW w:w="560" w:type="dxa"/>
            <w:tcBorders>
              <w:left w:val="single" w:sz="4" w:space="0" w:color="auto"/>
            </w:tcBorders>
            <w:vAlign w:val="center"/>
            <w:tcPrChange w:id="17554" w:author="Στάθης Καπ" w:date="2023-03-03T06:26:00Z">
              <w:tcPr>
                <w:tcW w:w="560" w:type="dxa"/>
              </w:tcPr>
            </w:tcPrChange>
          </w:tcPr>
          <w:p w14:paraId="79785138" w14:textId="60CF8C97" w:rsidR="00C87CFE" w:rsidRPr="00CD1347" w:rsidRDefault="00C87CFE" w:rsidP="00C87CFE">
            <w:pPr>
              <w:jc w:val="center"/>
              <w:rPr>
                <w:ins w:id="17555" w:author="Στάθης Καπ" w:date="2023-03-03T03:57:00Z"/>
                <w:rFonts w:cstheme="minorHAnsi"/>
                <w:sz w:val="16"/>
                <w:szCs w:val="16"/>
              </w:rPr>
            </w:pPr>
            <w:ins w:id="17556" w:author="Στάθης Καπ" w:date="2023-03-03T06:20:00Z">
              <w:r>
                <w:rPr>
                  <w:rFonts w:ascii="Calibri" w:hAnsi="Calibri" w:cs="Calibri"/>
                  <w:color w:val="000000"/>
                  <w:sz w:val="16"/>
                  <w:szCs w:val="16"/>
                </w:rPr>
                <w:t>720</w:t>
              </w:r>
            </w:ins>
          </w:p>
        </w:tc>
        <w:tc>
          <w:tcPr>
            <w:tcW w:w="855" w:type="dxa"/>
            <w:vAlign w:val="center"/>
            <w:tcPrChange w:id="17557" w:author="Στάθης Καπ" w:date="2023-03-03T06:26:00Z">
              <w:tcPr>
                <w:tcW w:w="855" w:type="dxa"/>
              </w:tcPr>
            </w:tcPrChange>
          </w:tcPr>
          <w:p w14:paraId="17D0BB38" w14:textId="6F20FDAF" w:rsidR="00C87CFE" w:rsidRPr="00CD1347" w:rsidRDefault="00C87CFE" w:rsidP="00C87CFE">
            <w:pPr>
              <w:jc w:val="center"/>
              <w:rPr>
                <w:ins w:id="17558" w:author="Στάθης Καπ" w:date="2023-03-03T03:57:00Z"/>
                <w:rFonts w:cstheme="minorHAnsi"/>
                <w:sz w:val="16"/>
                <w:szCs w:val="16"/>
              </w:rPr>
            </w:pPr>
            <w:ins w:id="17559" w:author="Στάθης Καπ" w:date="2023-03-03T06:20:00Z">
              <w:r>
                <w:rPr>
                  <w:rFonts w:ascii="Calibri" w:hAnsi="Calibri" w:cs="Calibri"/>
                  <w:color w:val="000000"/>
                  <w:sz w:val="16"/>
                  <w:szCs w:val="16"/>
                </w:rPr>
                <w:t>710</w:t>
              </w:r>
            </w:ins>
          </w:p>
        </w:tc>
        <w:tc>
          <w:tcPr>
            <w:tcW w:w="544" w:type="dxa"/>
            <w:vAlign w:val="center"/>
            <w:tcPrChange w:id="17560" w:author="Στάθης Καπ" w:date="2023-03-03T06:26:00Z">
              <w:tcPr>
                <w:tcW w:w="544" w:type="dxa"/>
                <w:vAlign w:val="bottom"/>
              </w:tcPr>
            </w:tcPrChange>
          </w:tcPr>
          <w:p w14:paraId="3DAB2025" w14:textId="26DB3D49" w:rsidR="00C87CFE" w:rsidRPr="00CD1347" w:rsidRDefault="00C87CFE" w:rsidP="00C87CFE">
            <w:pPr>
              <w:jc w:val="center"/>
              <w:rPr>
                <w:ins w:id="17561" w:author="Στάθης Καπ" w:date="2023-03-03T03:57:00Z"/>
                <w:rFonts w:cstheme="minorHAnsi"/>
                <w:sz w:val="16"/>
                <w:szCs w:val="16"/>
              </w:rPr>
            </w:pPr>
            <w:ins w:id="17562" w:author="Στάθης Καπ" w:date="2023-03-03T06:20:00Z">
              <w:r>
                <w:rPr>
                  <w:rFonts w:ascii="Calibri" w:hAnsi="Calibri" w:cs="Calibri"/>
                  <w:color w:val="000000"/>
                  <w:sz w:val="16"/>
                  <w:szCs w:val="16"/>
                </w:rPr>
                <w:t>640</w:t>
              </w:r>
            </w:ins>
          </w:p>
        </w:tc>
        <w:tc>
          <w:tcPr>
            <w:tcW w:w="621" w:type="dxa"/>
            <w:vAlign w:val="center"/>
            <w:tcPrChange w:id="17563" w:author="Στάθης Καπ" w:date="2023-03-03T06:26:00Z">
              <w:tcPr>
                <w:tcW w:w="621" w:type="dxa"/>
                <w:vAlign w:val="bottom"/>
              </w:tcPr>
            </w:tcPrChange>
          </w:tcPr>
          <w:p w14:paraId="68FD0C3F" w14:textId="5788B466" w:rsidR="00C87CFE" w:rsidRPr="00CD1347" w:rsidRDefault="00C87CFE" w:rsidP="00C87CFE">
            <w:pPr>
              <w:jc w:val="center"/>
              <w:rPr>
                <w:ins w:id="17564" w:author="Στάθης Καπ" w:date="2023-03-03T03:57:00Z"/>
                <w:rFonts w:cstheme="minorHAnsi"/>
                <w:sz w:val="16"/>
                <w:szCs w:val="16"/>
              </w:rPr>
            </w:pPr>
            <w:ins w:id="17565" w:author="Στάθης Καπ" w:date="2023-03-03T06:20:00Z">
              <w:r>
                <w:rPr>
                  <w:rFonts w:ascii="Calibri" w:hAnsi="Calibri" w:cs="Calibri"/>
                  <w:color w:val="000000"/>
                  <w:sz w:val="16"/>
                  <w:szCs w:val="16"/>
                </w:rPr>
                <w:t>0.326</w:t>
              </w:r>
            </w:ins>
          </w:p>
        </w:tc>
        <w:tc>
          <w:tcPr>
            <w:tcW w:w="669" w:type="dxa"/>
            <w:vAlign w:val="center"/>
            <w:tcPrChange w:id="17566" w:author="Στάθης Καπ" w:date="2023-03-03T06:26:00Z">
              <w:tcPr>
                <w:tcW w:w="669" w:type="dxa"/>
                <w:vAlign w:val="center"/>
              </w:tcPr>
            </w:tcPrChange>
          </w:tcPr>
          <w:p w14:paraId="4ECBC0CD" w14:textId="327DA4A4" w:rsidR="00C87CFE" w:rsidRPr="00CD1347" w:rsidRDefault="00C87CFE" w:rsidP="00C87CFE">
            <w:pPr>
              <w:jc w:val="center"/>
              <w:rPr>
                <w:ins w:id="17567" w:author="Στάθης Καπ" w:date="2023-03-03T03:57:00Z"/>
                <w:rFonts w:cstheme="minorHAnsi"/>
                <w:sz w:val="16"/>
                <w:szCs w:val="16"/>
              </w:rPr>
            </w:pPr>
            <w:ins w:id="17568" w:author="Στάθης Καπ" w:date="2023-03-03T06:20:00Z">
              <w:r>
                <w:rPr>
                  <w:rFonts w:ascii="Calibri" w:hAnsi="Calibri" w:cstheme="minorHAnsi"/>
                  <w:color w:val="000000"/>
                  <w:sz w:val="16"/>
                  <w:szCs w:val="16"/>
                </w:rPr>
                <w:t>11.11</w:t>
              </w:r>
            </w:ins>
          </w:p>
        </w:tc>
        <w:tc>
          <w:tcPr>
            <w:tcW w:w="543" w:type="dxa"/>
            <w:vAlign w:val="center"/>
            <w:tcPrChange w:id="17569" w:author="Στάθης Καπ" w:date="2023-03-03T06:26:00Z">
              <w:tcPr>
                <w:tcW w:w="543" w:type="dxa"/>
                <w:vAlign w:val="bottom"/>
              </w:tcPr>
            </w:tcPrChange>
          </w:tcPr>
          <w:p w14:paraId="79B0523C" w14:textId="4807BE45" w:rsidR="00C87CFE" w:rsidRPr="00CD1347" w:rsidRDefault="00C87CFE" w:rsidP="00C87CFE">
            <w:pPr>
              <w:jc w:val="center"/>
              <w:rPr>
                <w:ins w:id="17570" w:author="Στάθης Καπ" w:date="2023-03-03T03:57:00Z"/>
                <w:rFonts w:cstheme="minorHAnsi"/>
                <w:sz w:val="16"/>
                <w:szCs w:val="16"/>
              </w:rPr>
            </w:pPr>
            <w:ins w:id="17571" w:author="Στάθης Καπ" w:date="2023-03-03T06:20:00Z">
              <w:r>
                <w:rPr>
                  <w:rFonts w:ascii="Calibri" w:hAnsi="Calibri" w:cs="Calibri"/>
                  <w:color w:val="000000"/>
                  <w:sz w:val="16"/>
                  <w:szCs w:val="16"/>
                </w:rPr>
                <w:t>610</w:t>
              </w:r>
            </w:ins>
          </w:p>
        </w:tc>
        <w:tc>
          <w:tcPr>
            <w:tcW w:w="621" w:type="dxa"/>
            <w:vAlign w:val="center"/>
            <w:tcPrChange w:id="17572" w:author="Στάθης Καπ" w:date="2023-03-03T06:26:00Z">
              <w:tcPr>
                <w:tcW w:w="621" w:type="dxa"/>
                <w:vAlign w:val="bottom"/>
              </w:tcPr>
            </w:tcPrChange>
          </w:tcPr>
          <w:p w14:paraId="7C4FB8DC" w14:textId="68A39025" w:rsidR="00C87CFE" w:rsidRPr="00CD1347" w:rsidRDefault="00C87CFE" w:rsidP="00C87CFE">
            <w:pPr>
              <w:jc w:val="center"/>
              <w:rPr>
                <w:ins w:id="17573" w:author="Στάθης Καπ" w:date="2023-03-03T03:57:00Z"/>
                <w:rFonts w:cstheme="minorHAnsi"/>
                <w:sz w:val="16"/>
                <w:szCs w:val="16"/>
              </w:rPr>
            </w:pPr>
            <w:ins w:id="17574" w:author="Στάθης Καπ" w:date="2023-03-03T06:20:00Z">
              <w:r>
                <w:rPr>
                  <w:rFonts w:ascii="Calibri" w:hAnsi="Calibri" w:cs="Calibri"/>
                  <w:color w:val="000000"/>
                  <w:sz w:val="16"/>
                  <w:szCs w:val="16"/>
                </w:rPr>
                <w:t>0.215</w:t>
              </w:r>
            </w:ins>
          </w:p>
        </w:tc>
        <w:tc>
          <w:tcPr>
            <w:tcW w:w="669" w:type="dxa"/>
            <w:vAlign w:val="center"/>
            <w:tcPrChange w:id="17575" w:author="Στάθης Καπ" w:date="2023-03-03T06:26:00Z">
              <w:tcPr>
                <w:tcW w:w="669" w:type="dxa"/>
                <w:vAlign w:val="center"/>
              </w:tcPr>
            </w:tcPrChange>
          </w:tcPr>
          <w:p w14:paraId="1973D3E0" w14:textId="65DDC4DD" w:rsidR="00C87CFE" w:rsidRPr="00CD1347" w:rsidRDefault="00C87CFE" w:rsidP="00C87CFE">
            <w:pPr>
              <w:jc w:val="center"/>
              <w:rPr>
                <w:ins w:id="17576" w:author="Στάθης Καπ" w:date="2023-03-03T03:57:00Z"/>
                <w:rFonts w:cstheme="minorHAnsi"/>
                <w:sz w:val="16"/>
                <w:szCs w:val="16"/>
              </w:rPr>
            </w:pPr>
            <w:ins w:id="17577" w:author="Στάθης Καπ" w:date="2023-03-03T06:20:00Z">
              <w:r>
                <w:rPr>
                  <w:rFonts w:ascii="Calibri" w:hAnsi="Calibri" w:cstheme="minorHAnsi"/>
                  <w:color w:val="000000"/>
                  <w:sz w:val="16"/>
                  <w:szCs w:val="16"/>
                </w:rPr>
                <w:t>4.69</w:t>
              </w:r>
            </w:ins>
          </w:p>
        </w:tc>
        <w:tc>
          <w:tcPr>
            <w:tcW w:w="508" w:type="dxa"/>
            <w:vAlign w:val="center"/>
            <w:tcPrChange w:id="17578" w:author="Στάθης Καπ" w:date="2023-03-03T06:26:00Z">
              <w:tcPr>
                <w:tcW w:w="508" w:type="dxa"/>
                <w:vAlign w:val="bottom"/>
              </w:tcPr>
            </w:tcPrChange>
          </w:tcPr>
          <w:p w14:paraId="0B93E6E9" w14:textId="41AC13AA" w:rsidR="00C87CFE" w:rsidRPr="00CD1347" w:rsidRDefault="00C87CFE" w:rsidP="00C87CFE">
            <w:pPr>
              <w:jc w:val="center"/>
              <w:rPr>
                <w:ins w:id="17579" w:author="Στάθης Καπ" w:date="2023-03-03T03:57:00Z"/>
                <w:rFonts w:cstheme="minorHAnsi"/>
                <w:sz w:val="16"/>
                <w:szCs w:val="16"/>
              </w:rPr>
            </w:pPr>
            <w:ins w:id="17580" w:author="Στάθης Καπ" w:date="2023-03-03T06:20:00Z">
              <w:r>
                <w:rPr>
                  <w:rFonts w:ascii="Calibri" w:hAnsi="Calibri" w:cs="Calibri"/>
                  <w:color w:val="000000"/>
                  <w:sz w:val="16"/>
                  <w:szCs w:val="16"/>
                </w:rPr>
                <w:t>560</w:t>
              </w:r>
            </w:ins>
          </w:p>
        </w:tc>
        <w:tc>
          <w:tcPr>
            <w:tcW w:w="541" w:type="dxa"/>
            <w:vAlign w:val="center"/>
            <w:tcPrChange w:id="17581" w:author="Στάθης Καπ" w:date="2023-03-03T06:26:00Z">
              <w:tcPr>
                <w:tcW w:w="541" w:type="dxa"/>
                <w:vAlign w:val="bottom"/>
              </w:tcPr>
            </w:tcPrChange>
          </w:tcPr>
          <w:p w14:paraId="440E2467" w14:textId="6DF4433A" w:rsidR="00C87CFE" w:rsidRPr="00CD1347" w:rsidRDefault="00C87CFE" w:rsidP="00C87CFE">
            <w:pPr>
              <w:jc w:val="center"/>
              <w:rPr>
                <w:ins w:id="17582" w:author="Στάθης Καπ" w:date="2023-03-03T03:57:00Z"/>
                <w:rFonts w:cstheme="minorHAnsi"/>
                <w:sz w:val="16"/>
                <w:szCs w:val="16"/>
              </w:rPr>
            </w:pPr>
            <w:ins w:id="17583" w:author="Στάθης Καπ" w:date="2023-03-03T06:20:00Z">
              <w:r>
                <w:rPr>
                  <w:rFonts w:ascii="Calibri" w:hAnsi="Calibri" w:cs="Calibri"/>
                  <w:color w:val="000000"/>
                  <w:sz w:val="16"/>
                  <w:szCs w:val="16"/>
                </w:rPr>
                <w:t>0.245</w:t>
              </w:r>
            </w:ins>
          </w:p>
        </w:tc>
        <w:tc>
          <w:tcPr>
            <w:tcW w:w="589" w:type="dxa"/>
            <w:vAlign w:val="center"/>
            <w:tcPrChange w:id="17584" w:author="Στάθης Καπ" w:date="2023-03-03T06:26:00Z">
              <w:tcPr>
                <w:tcW w:w="589" w:type="dxa"/>
                <w:vAlign w:val="center"/>
              </w:tcPr>
            </w:tcPrChange>
          </w:tcPr>
          <w:p w14:paraId="6D976040" w14:textId="4EC40533" w:rsidR="00C87CFE" w:rsidRPr="00CD1347" w:rsidRDefault="00C87CFE" w:rsidP="00C87CFE">
            <w:pPr>
              <w:jc w:val="center"/>
              <w:rPr>
                <w:ins w:id="17585" w:author="Στάθης Καπ" w:date="2023-03-03T03:57:00Z"/>
                <w:rFonts w:cstheme="minorHAnsi"/>
                <w:sz w:val="16"/>
                <w:szCs w:val="16"/>
              </w:rPr>
            </w:pPr>
            <w:ins w:id="17586" w:author="Στάθης Καπ" w:date="2023-03-03T06:20:00Z">
              <w:r>
                <w:rPr>
                  <w:rFonts w:ascii="Calibri" w:hAnsi="Calibri" w:cstheme="minorHAnsi"/>
                  <w:color w:val="000000"/>
                  <w:sz w:val="16"/>
                  <w:szCs w:val="16"/>
                </w:rPr>
                <w:t>12.5</w:t>
              </w:r>
            </w:ins>
          </w:p>
        </w:tc>
        <w:tc>
          <w:tcPr>
            <w:tcW w:w="463" w:type="dxa"/>
            <w:vAlign w:val="center"/>
            <w:tcPrChange w:id="17587" w:author="Στάθης Καπ" w:date="2023-03-03T06:26:00Z">
              <w:tcPr>
                <w:tcW w:w="463" w:type="dxa"/>
                <w:vAlign w:val="bottom"/>
              </w:tcPr>
            </w:tcPrChange>
          </w:tcPr>
          <w:p w14:paraId="63547979" w14:textId="4A887067" w:rsidR="00C87CFE" w:rsidRPr="00CD1347" w:rsidRDefault="00C87CFE" w:rsidP="00C87CFE">
            <w:pPr>
              <w:jc w:val="center"/>
              <w:rPr>
                <w:ins w:id="17588" w:author="Στάθης Καπ" w:date="2023-03-03T03:57:00Z"/>
                <w:rFonts w:cstheme="minorHAnsi"/>
                <w:sz w:val="16"/>
                <w:szCs w:val="16"/>
              </w:rPr>
            </w:pPr>
            <w:ins w:id="17589" w:author="Στάθης Καπ" w:date="2023-03-03T06:20:00Z">
              <w:r>
                <w:rPr>
                  <w:rFonts w:ascii="Calibri" w:hAnsi="Calibri" w:cs="Calibri"/>
                  <w:color w:val="000000"/>
                  <w:sz w:val="16"/>
                  <w:szCs w:val="16"/>
                </w:rPr>
                <w:t>500</w:t>
              </w:r>
            </w:ins>
          </w:p>
        </w:tc>
        <w:tc>
          <w:tcPr>
            <w:tcW w:w="541" w:type="dxa"/>
            <w:vAlign w:val="center"/>
            <w:tcPrChange w:id="17590" w:author="Στάθης Καπ" w:date="2023-03-03T06:26:00Z">
              <w:tcPr>
                <w:tcW w:w="541" w:type="dxa"/>
                <w:vAlign w:val="bottom"/>
              </w:tcPr>
            </w:tcPrChange>
          </w:tcPr>
          <w:p w14:paraId="3AC50B79" w14:textId="7598FAF1" w:rsidR="00C87CFE" w:rsidRPr="00CD1347" w:rsidRDefault="00C87CFE" w:rsidP="00C87CFE">
            <w:pPr>
              <w:jc w:val="center"/>
              <w:rPr>
                <w:ins w:id="17591" w:author="Στάθης Καπ" w:date="2023-03-03T03:57:00Z"/>
                <w:rFonts w:cstheme="minorHAnsi"/>
                <w:sz w:val="16"/>
                <w:szCs w:val="16"/>
              </w:rPr>
            </w:pPr>
            <w:ins w:id="17592" w:author="Στάθης Καπ" w:date="2023-03-03T06:20:00Z">
              <w:r>
                <w:rPr>
                  <w:rFonts w:ascii="Calibri" w:hAnsi="Calibri" w:cs="Calibri"/>
                  <w:color w:val="000000"/>
                  <w:sz w:val="16"/>
                  <w:szCs w:val="16"/>
                </w:rPr>
                <w:t>0.228</w:t>
              </w:r>
            </w:ins>
          </w:p>
        </w:tc>
        <w:tc>
          <w:tcPr>
            <w:tcW w:w="589" w:type="dxa"/>
            <w:vAlign w:val="center"/>
            <w:tcPrChange w:id="17593" w:author="Στάθης Καπ" w:date="2023-03-03T06:26:00Z">
              <w:tcPr>
                <w:tcW w:w="589" w:type="dxa"/>
                <w:vAlign w:val="center"/>
              </w:tcPr>
            </w:tcPrChange>
          </w:tcPr>
          <w:p w14:paraId="3455E5BE" w14:textId="08DFDD79" w:rsidR="00C87CFE" w:rsidRPr="00CD1347" w:rsidRDefault="00C87CFE" w:rsidP="00C87CFE">
            <w:pPr>
              <w:jc w:val="center"/>
              <w:rPr>
                <w:ins w:id="17594" w:author="Στάθης Καπ" w:date="2023-03-03T03:57:00Z"/>
                <w:rFonts w:cstheme="minorHAnsi"/>
                <w:sz w:val="16"/>
                <w:szCs w:val="16"/>
              </w:rPr>
            </w:pPr>
            <w:ins w:id="17595" w:author="Στάθης Καπ" w:date="2023-03-03T06:20:00Z">
              <w:r>
                <w:rPr>
                  <w:rFonts w:ascii="Calibri" w:hAnsi="Calibri" w:cstheme="minorHAnsi"/>
                  <w:color w:val="000000"/>
                  <w:sz w:val="16"/>
                  <w:szCs w:val="16"/>
                </w:rPr>
                <w:t>21.88</w:t>
              </w:r>
            </w:ins>
          </w:p>
        </w:tc>
      </w:tr>
      <w:tr w:rsidR="00C87CFE" w:rsidRPr="00BB05AC" w14:paraId="0EE47BBA" w14:textId="77777777" w:rsidTr="00F03C40">
        <w:tblPrEx>
          <w:tblW w:w="0" w:type="auto"/>
          <w:tblBorders>
            <w:insideH w:val="none" w:sz="0" w:space="0" w:color="auto"/>
            <w:insideV w:val="none" w:sz="0" w:space="0" w:color="auto"/>
          </w:tblBorders>
          <w:tblCellMar>
            <w:left w:w="0" w:type="dxa"/>
            <w:right w:w="0" w:type="dxa"/>
          </w:tblCellMar>
          <w:tblPrExChange w:id="1759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597" w:author="Στάθης Καπ" w:date="2023-03-03T03:57:00Z"/>
        </w:trPr>
        <w:tc>
          <w:tcPr>
            <w:tcW w:w="515" w:type="dxa"/>
            <w:tcBorders>
              <w:top w:val="nil"/>
              <w:bottom w:val="nil"/>
              <w:right w:val="single" w:sz="4" w:space="0" w:color="auto"/>
            </w:tcBorders>
            <w:shd w:val="clear" w:color="auto" w:fill="E7E6E6" w:themeFill="background2"/>
            <w:vAlign w:val="bottom"/>
            <w:tcPrChange w:id="17598" w:author="Στάθης Καπ" w:date="2023-03-03T06:26:00Z">
              <w:tcPr>
                <w:tcW w:w="515" w:type="dxa"/>
                <w:vAlign w:val="bottom"/>
              </w:tcPr>
            </w:tcPrChange>
          </w:tcPr>
          <w:p w14:paraId="7668D7C4" w14:textId="26747C4E" w:rsidR="00C87CFE" w:rsidRPr="00CD1347" w:rsidRDefault="00C87CFE" w:rsidP="00C87CFE">
            <w:pPr>
              <w:jc w:val="center"/>
              <w:rPr>
                <w:ins w:id="17599" w:author="Στάθης Καπ" w:date="2023-03-03T03:57:00Z"/>
                <w:sz w:val="16"/>
                <w:szCs w:val="16"/>
              </w:rPr>
            </w:pPr>
            <w:ins w:id="17600" w:author="Στάθης Καπ" w:date="2023-03-03T04:06:00Z">
              <w:r w:rsidRPr="00CD1347">
                <w:rPr>
                  <w:rFonts w:ascii="Calibri" w:hAnsi="Calibri" w:cs="Calibri"/>
                  <w:color w:val="000000"/>
                  <w:sz w:val="16"/>
                  <w:szCs w:val="16"/>
                  <w:rPrChange w:id="17601" w:author="Στάθης Καπ" w:date="2023-03-03T04:09:00Z">
                    <w:rPr>
                      <w:rFonts w:ascii="Calibri" w:hAnsi="Calibri" w:cs="Calibri"/>
                      <w:color w:val="000000"/>
                      <w:sz w:val="18"/>
                      <w:szCs w:val="18"/>
                    </w:rPr>
                  </w:rPrChange>
                </w:rPr>
                <w:t>c201</w:t>
              </w:r>
            </w:ins>
          </w:p>
        </w:tc>
        <w:tc>
          <w:tcPr>
            <w:tcW w:w="560" w:type="dxa"/>
            <w:tcBorders>
              <w:left w:val="single" w:sz="4" w:space="0" w:color="auto"/>
            </w:tcBorders>
            <w:vAlign w:val="center"/>
            <w:tcPrChange w:id="17602" w:author="Στάθης Καπ" w:date="2023-03-03T06:26:00Z">
              <w:tcPr>
                <w:tcW w:w="560" w:type="dxa"/>
              </w:tcPr>
            </w:tcPrChange>
          </w:tcPr>
          <w:p w14:paraId="2F2A789C" w14:textId="2C8E3AF6" w:rsidR="00C87CFE" w:rsidRPr="00CD1347" w:rsidRDefault="00C87CFE" w:rsidP="00C87CFE">
            <w:pPr>
              <w:jc w:val="center"/>
              <w:rPr>
                <w:ins w:id="17603" w:author="Στάθης Καπ" w:date="2023-03-03T03:57:00Z"/>
                <w:rFonts w:cstheme="minorHAnsi"/>
                <w:sz w:val="16"/>
                <w:szCs w:val="16"/>
              </w:rPr>
            </w:pPr>
            <w:ins w:id="17604" w:author="Στάθης Καπ" w:date="2023-03-03T06:20:00Z">
              <w:r>
                <w:rPr>
                  <w:rFonts w:ascii="Calibri" w:hAnsi="Calibri" w:cs="Calibri"/>
                  <w:color w:val="000000"/>
                  <w:sz w:val="16"/>
                  <w:szCs w:val="16"/>
                </w:rPr>
                <w:t>1460</w:t>
              </w:r>
            </w:ins>
          </w:p>
        </w:tc>
        <w:tc>
          <w:tcPr>
            <w:tcW w:w="855" w:type="dxa"/>
            <w:vAlign w:val="center"/>
            <w:tcPrChange w:id="17605" w:author="Στάθης Καπ" w:date="2023-03-03T06:26:00Z">
              <w:tcPr>
                <w:tcW w:w="855" w:type="dxa"/>
              </w:tcPr>
            </w:tcPrChange>
          </w:tcPr>
          <w:p w14:paraId="0B61BCA3" w14:textId="1B3CBC6F" w:rsidR="00C87CFE" w:rsidRPr="00CD1347" w:rsidRDefault="00C87CFE" w:rsidP="00C87CFE">
            <w:pPr>
              <w:jc w:val="center"/>
              <w:rPr>
                <w:ins w:id="17606" w:author="Στάθης Καπ" w:date="2023-03-03T03:57:00Z"/>
                <w:rFonts w:cstheme="minorHAnsi"/>
                <w:sz w:val="16"/>
                <w:szCs w:val="16"/>
              </w:rPr>
            </w:pPr>
            <w:ins w:id="17607" w:author="Στάθης Καπ" w:date="2023-03-03T06:20:00Z">
              <w:r>
                <w:rPr>
                  <w:rFonts w:ascii="Calibri" w:hAnsi="Calibri" w:cs="Calibri"/>
                  <w:color w:val="000000"/>
                  <w:sz w:val="16"/>
                  <w:szCs w:val="16"/>
                </w:rPr>
                <w:t>1400</w:t>
              </w:r>
            </w:ins>
          </w:p>
        </w:tc>
        <w:tc>
          <w:tcPr>
            <w:tcW w:w="544" w:type="dxa"/>
            <w:vAlign w:val="center"/>
            <w:tcPrChange w:id="17608" w:author="Στάθης Καπ" w:date="2023-03-03T06:26:00Z">
              <w:tcPr>
                <w:tcW w:w="544" w:type="dxa"/>
                <w:vAlign w:val="bottom"/>
              </w:tcPr>
            </w:tcPrChange>
          </w:tcPr>
          <w:p w14:paraId="3F8E6306" w14:textId="50625F50" w:rsidR="00C87CFE" w:rsidRPr="00CD1347" w:rsidRDefault="00C87CFE" w:rsidP="00C87CFE">
            <w:pPr>
              <w:jc w:val="center"/>
              <w:rPr>
                <w:ins w:id="17609" w:author="Στάθης Καπ" w:date="2023-03-03T03:57:00Z"/>
                <w:rFonts w:cstheme="minorHAnsi"/>
                <w:sz w:val="16"/>
                <w:szCs w:val="16"/>
              </w:rPr>
            </w:pPr>
            <w:ins w:id="17610" w:author="Στάθης Καπ" w:date="2023-03-03T06:20:00Z">
              <w:r>
                <w:rPr>
                  <w:rFonts w:ascii="Calibri" w:hAnsi="Calibri" w:cs="Calibri"/>
                  <w:color w:val="000000"/>
                  <w:sz w:val="16"/>
                  <w:szCs w:val="16"/>
                </w:rPr>
                <w:t>1290</w:t>
              </w:r>
            </w:ins>
          </w:p>
        </w:tc>
        <w:tc>
          <w:tcPr>
            <w:tcW w:w="621" w:type="dxa"/>
            <w:vAlign w:val="center"/>
            <w:tcPrChange w:id="17611" w:author="Στάθης Καπ" w:date="2023-03-03T06:26:00Z">
              <w:tcPr>
                <w:tcW w:w="621" w:type="dxa"/>
                <w:vAlign w:val="bottom"/>
              </w:tcPr>
            </w:tcPrChange>
          </w:tcPr>
          <w:p w14:paraId="5479C4A8" w14:textId="40C90B0E" w:rsidR="00C87CFE" w:rsidRPr="00CD1347" w:rsidRDefault="00C87CFE" w:rsidP="00C87CFE">
            <w:pPr>
              <w:jc w:val="center"/>
              <w:rPr>
                <w:ins w:id="17612" w:author="Στάθης Καπ" w:date="2023-03-03T03:57:00Z"/>
                <w:rFonts w:cstheme="minorHAnsi"/>
                <w:sz w:val="16"/>
                <w:szCs w:val="16"/>
              </w:rPr>
            </w:pPr>
            <w:ins w:id="17613" w:author="Στάθης Καπ" w:date="2023-03-03T06:20:00Z">
              <w:r>
                <w:rPr>
                  <w:rFonts w:ascii="Calibri" w:hAnsi="Calibri" w:cs="Calibri"/>
                  <w:color w:val="000000"/>
                  <w:sz w:val="16"/>
                  <w:szCs w:val="16"/>
                </w:rPr>
                <w:t>0.427</w:t>
              </w:r>
            </w:ins>
          </w:p>
        </w:tc>
        <w:tc>
          <w:tcPr>
            <w:tcW w:w="669" w:type="dxa"/>
            <w:vAlign w:val="center"/>
            <w:tcPrChange w:id="17614" w:author="Στάθης Καπ" w:date="2023-03-03T06:26:00Z">
              <w:tcPr>
                <w:tcW w:w="669" w:type="dxa"/>
                <w:vAlign w:val="center"/>
              </w:tcPr>
            </w:tcPrChange>
          </w:tcPr>
          <w:p w14:paraId="5E7A34F3" w14:textId="7BB9FFB5" w:rsidR="00C87CFE" w:rsidRPr="00CD1347" w:rsidRDefault="00C87CFE" w:rsidP="00C87CFE">
            <w:pPr>
              <w:jc w:val="center"/>
              <w:rPr>
                <w:ins w:id="17615" w:author="Στάθης Καπ" w:date="2023-03-03T03:57:00Z"/>
                <w:rFonts w:cstheme="minorHAnsi"/>
                <w:sz w:val="16"/>
                <w:szCs w:val="16"/>
              </w:rPr>
            </w:pPr>
            <w:ins w:id="17616" w:author="Στάθης Καπ" w:date="2023-03-03T06:20:00Z">
              <w:r>
                <w:rPr>
                  <w:rFonts w:ascii="Calibri" w:hAnsi="Calibri" w:cstheme="minorHAnsi"/>
                  <w:color w:val="000000"/>
                  <w:sz w:val="16"/>
                  <w:szCs w:val="16"/>
                </w:rPr>
                <w:t>11.64</w:t>
              </w:r>
            </w:ins>
          </w:p>
        </w:tc>
        <w:tc>
          <w:tcPr>
            <w:tcW w:w="543" w:type="dxa"/>
            <w:vAlign w:val="center"/>
            <w:tcPrChange w:id="17617" w:author="Στάθης Καπ" w:date="2023-03-03T06:26:00Z">
              <w:tcPr>
                <w:tcW w:w="543" w:type="dxa"/>
                <w:vAlign w:val="bottom"/>
              </w:tcPr>
            </w:tcPrChange>
          </w:tcPr>
          <w:p w14:paraId="114E38E7" w14:textId="25DE94FD" w:rsidR="00C87CFE" w:rsidRPr="00CD1347" w:rsidRDefault="00C87CFE" w:rsidP="00C87CFE">
            <w:pPr>
              <w:jc w:val="center"/>
              <w:rPr>
                <w:ins w:id="17618" w:author="Στάθης Καπ" w:date="2023-03-03T03:57:00Z"/>
                <w:rFonts w:cstheme="minorHAnsi"/>
                <w:sz w:val="16"/>
                <w:szCs w:val="16"/>
              </w:rPr>
            </w:pPr>
            <w:ins w:id="17619" w:author="Στάθης Καπ" w:date="2023-03-03T06:20:00Z">
              <w:r>
                <w:rPr>
                  <w:rFonts w:ascii="Calibri" w:hAnsi="Calibri" w:cs="Calibri"/>
                  <w:color w:val="000000"/>
                  <w:sz w:val="16"/>
                  <w:szCs w:val="16"/>
                </w:rPr>
                <w:t>1280</w:t>
              </w:r>
            </w:ins>
          </w:p>
        </w:tc>
        <w:tc>
          <w:tcPr>
            <w:tcW w:w="621" w:type="dxa"/>
            <w:vAlign w:val="center"/>
            <w:tcPrChange w:id="17620" w:author="Στάθης Καπ" w:date="2023-03-03T06:26:00Z">
              <w:tcPr>
                <w:tcW w:w="621" w:type="dxa"/>
                <w:vAlign w:val="bottom"/>
              </w:tcPr>
            </w:tcPrChange>
          </w:tcPr>
          <w:p w14:paraId="00E9BB9B" w14:textId="7FC0CBDC" w:rsidR="00C87CFE" w:rsidRPr="00CD1347" w:rsidRDefault="00C87CFE" w:rsidP="00C87CFE">
            <w:pPr>
              <w:jc w:val="center"/>
              <w:rPr>
                <w:ins w:id="17621" w:author="Στάθης Καπ" w:date="2023-03-03T03:57:00Z"/>
                <w:rFonts w:cstheme="minorHAnsi"/>
                <w:sz w:val="16"/>
                <w:szCs w:val="16"/>
              </w:rPr>
            </w:pPr>
            <w:ins w:id="17622" w:author="Στάθης Καπ" w:date="2023-03-03T06:20:00Z">
              <w:r>
                <w:rPr>
                  <w:rFonts w:ascii="Calibri" w:hAnsi="Calibri" w:cs="Calibri"/>
                  <w:color w:val="000000"/>
                  <w:sz w:val="16"/>
                  <w:szCs w:val="16"/>
                </w:rPr>
                <w:t>0.248</w:t>
              </w:r>
            </w:ins>
          </w:p>
        </w:tc>
        <w:tc>
          <w:tcPr>
            <w:tcW w:w="669" w:type="dxa"/>
            <w:vAlign w:val="center"/>
            <w:tcPrChange w:id="17623" w:author="Στάθης Καπ" w:date="2023-03-03T06:26:00Z">
              <w:tcPr>
                <w:tcW w:w="669" w:type="dxa"/>
                <w:vAlign w:val="center"/>
              </w:tcPr>
            </w:tcPrChange>
          </w:tcPr>
          <w:p w14:paraId="21CED9F0" w14:textId="2259B09C" w:rsidR="00C87CFE" w:rsidRPr="00CD1347" w:rsidRDefault="00C87CFE" w:rsidP="00C87CFE">
            <w:pPr>
              <w:jc w:val="center"/>
              <w:rPr>
                <w:ins w:id="17624" w:author="Στάθης Καπ" w:date="2023-03-03T03:57:00Z"/>
                <w:rFonts w:cstheme="minorHAnsi"/>
                <w:sz w:val="16"/>
                <w:szCs w:val="16"/>
              </w:rPr>
            </w:pPr>
            <w:ins w:id="17625" w:author="Στάθης Καπ" w:date="2023-03-03T06:20:00Z">
              <w:r>
                <w:rPr>
                  <w:rFonts w:ascii="Calibri" w:hAnsi="Calibri" w:cstheme="minorHAnsi"/>
                  <w:color w:val="000000"/>
                  <w:sz w:val="16"/>
                  <w:szCs w:val="16"/>
                </w:rPr>
                <w:t>0.78</w:t>
              </w:r>
            </w:ins>
          </w:p>
        </w:tc>
        <w:tc>
          <w:tcPr>
            <w:tcW w:w="508" w:type="dxa"/>
            <w:vAlign w:val="center"/>
            <w:tcPrChange w:id="17626" w:author="Στάθης Καπ" w:date="2023-03-03T06:26:00Z">
              <w:tcPr>
                <w:tcW w:w="508" w:type="dxa"/>
                <w:vAlign w:val="bottom"/>
              </w:tcPr>
            </w:tcPrChange>
          </w:tcPr>
          <w:p w14:paraId="178BA19C" w14:textId="5169F883" w:rsidR="00C87CFE" w:rsidRPr="00CD1347" w:rsidRDefault="00C87CFE" w:rsidP="00C87CFE">
            <w:pPr>
              <w:jc w:val="center"/>
              <w:rPr>
                <w:ins w:id="17627" w:author="Στάθης Καπ" w:date="2023-03-03T03:57:00Z"/>
                <w:rFonts w:cstheme="minorHAnsi"/>
                <w:sz w:val="16"/>
                <w:szCs w:val="16"/>
              </w:rPr>
            </w:pPr>
            <w:ins w:id="17628" w:author="Στάθης Καπ" w:date="2023-03-03T06:20:00Z">
              <w:r>
                <w:rPr>
                  <w:rFonts w:ascii="Calibri" w:hAnsi="Calibri" w:cs="Calibri"/>
                  <w:color w:val="000000"/>
                  <w:sz w:val="16"/>
                  <w:szCs w:val="16"/>
                </w:rPr>
                <w:t>1310</w:t>
              </w:r>
            </w:ins>
          </w:p>
        </w:tc>
        <w:tc>
          <w:tcPr>
            <w:tcW w:w="541" w:type="dxa"/>
            <w:vAlign w:val="center"/>
            <w:tcPrChange w:id="17629" w:author="Στάθης Καπ" w:date="2023-03-03T06:26:00Z">
              <w:tcPr>
                <w:tcW w:w="541" w:type="dxa"/>
                <w:vAlign w:val="bottom"/>
              </w:tcPr>
            </w:tcPrChange>
          </w:tcPr>
          <w:p w14:paraId="62C39F58" w14:textId="77977EB8" w:rsidR="00C87CFE" w:rsidRPr="00CD1347" w:rsidRDefault="00C87CFE" w:rsidP="00C87CFE">
            <w:pPr>
              <w:jc w:val="center"/>
              <w:rPr>
                <w:ins w:id="17630" w:author="Στάθης Καπ" w:date="2023-03-03T03:57:00Z"/>
                <w:rFonts w:cstheme="minorHAnsi"/>
                <w:sz w:val="16"/>
                <w:szCs w:val="16"/>
              </w:rPr>
            </w:pPr>
            <w:ins w:id="17631" w:author="Στάθης Καπ" w:date="2023-03-03T06:20:00Z">
              <w:r>
                <w:rPr>
                  <w:rFonts w:ascii="Calibri" w:hAnsi="Calibri" w:cs="Calibri"/>
                  <w:color w:val="000000"/>
                  <w:sz w:val="16"/>
                  <w:szCs w:val="16"/>
                </w:rPr>
                <w:t>0.249</w:t>
              </w:r>
            </w:ins>
          </w:p>
        </w:tc>
        <w:tc>
          <w:tcPr>
            <w:tcW w:w="589" w:type="dxa"/>
            <w:vAlign w:val="center"/>
            <w:tcPrChange w:id="17632" w:author="Στάθης Καπ" w:date="2023-03-03T06:26:00Z">
              <w:tcPr>
                <w:tcW w:w="589" w:type="dxa"/>
                <w:vAlign w:val="center"/>
              </w:tcPr>
            </w:tcPrChange>
          </w:tcPr>
          <w:p w14:paraId="05C4E7F9" w14:textId="09E540C6" w:rsidR="00C87CFE" w:rsidRPr="00CD1347" w:rsidRDefault="00C87CFE" w:rsidP="00C87CFE">
            <w:pPr>
              <w:jc w:val="center"/>
              <w:rPr>
                <w:ins w:id="17633" w:author="Στάθης Καπ" w:date="2023-03-03T03:57:00Z"/>
                <w:rFonts w:cstheme="minorHAnsi"/>
                <w:sz w:val="16"/>
                <w:szCs w:val="16"/>
              </w:rPr>
            </w:pPr>
            <w:ins w:id="17634" w:author="Στάθης Καπ" w:date="2023-03-03T06:20:00Z">
              <w:r>
                <w:rPr>
                  <w:rFonts w:ascii="Calibri" w:hAnsi="Calibri" w:cstheme="minorHAnsi"/>
                  <w:color w:val="000000"/>
                  <w:sz w:val="16"/>
                  <w:szCs w:val="16"/>
                </w:rPr>
                <w:t>-1.55</w:t>
              </w:r>
            </w:ins>
          </w:p>
        </w:tc>
        <w:tc>
          <w:tcPr>
            <w:tcW w:w="463" w:type="dxa"/>
            <w:vAlign w:val="center"/>
            <w:tcPrChange w:id="17635" w:author="Στάθης Καπ" w:date="2023-03-03T06:26:00Z">
              <w:tcPr>
                <w:tcW w:w="463" w:type="dxa"/>
                <w:vAlign w:val="bottom"/>
              </w:tcPr>
            </w:tcPrChange>
          </w:tcPr>
          <w:p w14:paraId="6E03F3F3" w14:textId="087E2E98" w:rsidR="00C87CFE" w:rsidRPr="00CD1347" w:rsidRDefault="00C87CFE" w:rsidP="00C87CFE">
            <w:pPr>
              <w:jc w:val="center"/>
              <w:rPr>
                <w:ins w:id="17636" w:author="Στάθης Καπ" w:date="2023-03-03T03:57:00Z"/>
                <w:rFonts w:cstheme="minorHAnsi"/>
                <w:sz w:val="16"/>
                <w:szCs w:val="16"/>
              </w:rPr>
            </w:pPr>
            <w:ins w:id="17637" w:author="Στάθης Καπ" w:date="2023-03-03T06:20:00Z">
              <w:r>
                <w:rPr>
                  <w:rFonts w:ascii="Calibri" w:hAnsi="Calibri" w:cs="Calibri"/>
                  <w:color w:val="000000"/>
                  <w:sz w:val="16"/>
                  <w:szCs w:val="16"/>
                </w:rPr>
                <w:t>1330</w:t>
              </w:r>
            </w:ins>
          </w:p>
        </w:tc>
        <w:tc>
          <w:tcPr>
            <w:tcW w:w="541" w:type="dxa"/>
            <w:vAlign w:val="center"/>
            <w:tcPrChange w:id="17638" w:author="Στάθης Καπ" w:date="2023-03-03T06:26:00Z">
              <w:tcPr>
                <w:tcW w:w="541" w:type="dxa"/>
                <w:vAlign w:val="bottom"/>
              </w:tcPr>
            </w:tcPrChange>
          </w:tcPr>
          <w:p w14:paraId="28B2AFD5" w14:textId="62A19224" w:rsidR="00C87CFE" w:rsidRPr="00CD1347" w:rsidRDefault="00C87CFE" w:rsidP="00C87CFE">
            <w:pPr>
              <w:jc w:val="center"/>
              <w:rPr>
                <w:ins w:id="17639" w:author="Στάθης Καπ" w:date="2023-03-03T03:57:00Z"/>
                <w:rFonts w:cstheme="minorHAnsi"/>
                <w:sz w:val="16"/>
                <w:szCs w:val="16"/>
              </w:rPr>
            </w:pPr>
            <w:ins w:id="17640" w:author="Στάθης Καπ" w:date="2023-03-03T06:20:00Z">
              <w:r>
                <w:rPr>
                  <w:rFonts w:ascii="Calibri" w:hAnsi="Calibri" w:cs="Calibri"/>
                  <w:color w:val="000000"/>
                  <w:sz w:val="16"/>
                  <w:szCs w:val="16"/>
                </w:rPr>
                <w:t>0.219</w:t>
              </w:r>
            </w:ins>
          </w:p>
        </w:tc>
        <w:tc>
          <w:tcPr>
            <w:tcW w:w="589" w:type="dxa"/>
            <w:vAlign w:val="center"/>
            <w:tcPrChange w:id="17641" w:author="Στάθης Καπ" w:date="2023-03-03T06:26:00Z">
              <w:tcPr>
                <w:tcW w:w="589" w:type="dxa"/>
                <w:vAlign w:val="center"/>
              </w:tcPr>
            </w:tcPrChange>
          </w:tcPr>
          <w:p w14:paraId="6A105046" w14:textId="6B705ECB" w:rsidR="00C87CFE" w:rsidRPr="00CD1347" w:rsidRDefault="00C87CFE" w:rsidP="00C87CFE">
            <w:pPr>
              <w:jc w:val="center"/>
              <w:rPr>
                <w:ins w:id="17642" w:author="Στάθης Καπ" w:date="2023-03-03T03:57:00Z"/>
                <w:rFonts w:cstheme="minorHAnsi"/>
                <w:sz w:val="16"/>
                <w:szCs w:val="16"/>
              </w:rPr>
            </w:pPr>
            <w:ins w:id="17643" w:author="Στάθης Καπ" w:date="2023-03-03T06:20:00Z">
              <w:r>
                <w:rPr>
                  <w:rFonts w:ascii="Calibri" w:hAnsi="Calibri" w:cstheme="minorHAnsi"/>
                  <w:color w:val="000000"/>
                  <w:sz w:val="16"/>
                  <w:szCs w:val="16"/>
                </w:rPr>
                <w:t>-3.1</w:t>
              </w:r>
            </w:ins>
          </w:p>
        </w:tc>
      </w:tr>
      <w:tr w:rsidR="00C87CFE" w:rsidRPr="00BB05AC" w14:paraId="2271BEDB" w14:textId="77777777" w:rsidTr="00F03C40">
        <w:tblPrEx>
          <w:tblW w:w="0" w:type="auto"/>
          <w:tblBorders>
            <w:insideH w:val="none" w:sz="0" w:space="0" w:color="auto"/>
            <w:insideV w:val="none" w:sz="0" w:space="0" w:color="auto"/>
          </w:tblBorders>
          <w:tblCellMar>
            <w:left w:w="0" w:type="dxa"/>
            <w:right w:w="0" w:type="dxa"/>
          </w:tblCellMar>
          <w:tblPrExChange w:id="1764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645" w:author="Στάθης Καπ" w:date="2023-03-03T03:57:00Z"/>
        </w:trPr>
        <w:tc>
          <w:tcPr>
            <w:tcW w:w="515" w:type="dxa"/>
            <w:tcBorders>
              <w:top w:val="nil"/>
              <w:bottom w:val="nil"/>
              <w:right w:val="single" w:sz="4" w:space="0" w:color="auto"/>
            </w:tcBorders>
            <w:shd w:val="clear" w:color="auto" w:fill="E7E6E6" w:themeFill="background2"/>
            <w:vAlign w:val="bottom"/>
            <w:tcPrChange w:id="17646" w:author="Στάθης Καπ" w:date="2023-03-03T06:26:00Z">
              <w:tcPr>
                <w:tcW w:w="515" w:type="dxa"/>
                <w:vAlign w:val="bottom"/>
              </w:tcPr>
            </w:tcPrChange>
          </w:tcPr>
          <w:p w14:paraId="6E6B506E" w14:textId="29A53057" w:rsidR="00C87CFE" w:rsidRPr="00CD1347" w:rsidRDefault="00C87CFE" w:rsidP="00C87CFE">
            <w:pPr>
              <w:jc w:val="center"/>
              <w:rPr>
                <w:ins w:id="17647" w:author="Στάθης Καπ" w:date="2023-03-03T03:57:00Z"/>
                <w:sz w:val="16"/>
                <w:szCs w:val="16"/>
              </w:rPr>
            </w:pPr>
            <w:ins w:id="17648" w:author="Στάθης Καπ" w:date="2023-03-03T04:06:00Z">
              <w:r w:rsidRPr="00CD1347">
                <w:rPr>
                  <w:rFonts w:ascii="Calibri" w:hAnsi="Calibri" w:cs="Calibri"/>
                  <w:color w:val="000000"/>
                  <w:sz w:val="16"/>
                  <w:szCs w:val="16"/>
                  <w:rPrChange w:id="17649" w:author="Στάθης Καπ" w:date="2023-03-03T04:09:00Z">
                    <w:rPr>
                      <w:rFonts w:ascii="Calibri" w:hAnsi="Calibri" w:cs="Calibri"/>
                      <w:color w:val="000000"/>
                      <w:sz w:val="18"/>
                      <w:szCs w:val="18"/>
                    </w:rPr>
                  </w:rPrChange>
                </w:rPr>
                <w:t>c202</w:t>
              </w:r>
            </w:ins>
          </w:p>
        </w:tc>
        <w:tc>
          <w:tcPr>
            <w:tcW w:w="560" w:type="dxa"/>
            <w:tcBorders>
              <w:left w:val="single" w:sz="4" w:space="0" w:color="auto"/>
            </w:tcBorders>
            <w:vAlign w:val="center"/>
            <w:tcPrChange w:id="17650" w:author="Στάθης Καπ" w:date="2023-03-03T06:26:00Z">
              <w:tcPr>
                <w:tcW w:w="560" w:type="dxa"/>
              </w:tcPr>
            </w:tcPrChange>
          </w:tcPr>
          <w:p w14:paraId="25F97F34" w14:textId="5D79149C" w:rsidR="00C87CFE" w:rsidRPr="00CD1347" w:rsidRDefault="00C87CFE" w:rsidP="00C87CFE">
            <w:pPr>
              <w:jc w:val="center"/>
              <w:rPr>
                <w:ins w:id="17651" w:author="Στάθης Καπ" w:date="2023-03-03T03:57:00Z"/>
                <w:rFonts w:cstheme="minorHAnsi"/>
                <w:sz w:val="16"/>
                <w:szCs w:val="16"/>
              </w:rPr>
            </w:pPr>
            <w:ins w:id="17652" w:author="Στάθης Καπ" w:date="2023-03-03T06:20:00Z">
              <w:r>
                <w:rPr>
                  <w:rFonts w:ascii="Calibri" w:hAnsi="Calibri" w:cs="Calibri"/>
                  <w:color w:val="000000"/>
                  <w:sz w:val="16"/>
                  <w:szCs w:val="16"/>
                </w:rPr>
                <w:t>1470</w:t>
              </w:r>
            </w:ins>
          </w:p>
        </w:tc>
        <w:tc>
          <w:tcPr>
            <w:tcW w:w="855" w:type="dxa"/>
            <w:vAlign w:val="center"/>
            <w:tcPrChange w:id="17653" w:author="Στάθης Καπ" w:date="2023-03-03T06:26:00Z">
              <w:tcPr>
                <w:tcW w:w="855" w:type="dxa"/>
              </w:tcPr>
            </w:tcPrChange>
          </w:tcPr>
          <w:p w14:paraId="6F91AF73" w14:textId="0B38DF16" w:rsidR="00C87CFE" w:rsidRPr="00CD1347" w:rsidRDefault="00C87CFE" w:rsidP="00C87CFE">
            <w:pPr>
              <w:jc w:val="center"/>
              <w:rPr>
                <w:ins w:id="17654" w:author="Στάθης Καπ" w:date="2023-03-03T03:57:00Z"/>
                <w:rFonts w:cstheme="minorHAnsi"/>
                <w:sz w:val="16"/>
                <w:szCs w:val="16"/>
              </w:rPr>
            </w:pPr>
            <w:ins w:id="17655" w:author="Στάθης Καπ" w:date="2023-03-03T06:20:00Z">
              <w:r>
                <w:rPr>
                  <w:rFonts w:ascii="Calibri" w:hAnsi="Calibri" w:cs="Calibri"/>
                  <w:color w:val="000000"/>
                  <w:sz w:val="16"/>
                  <w:szCs w:val="16"/>
                </w:rPr>
                <w:t>1430</w:t>
              </w:r>
            </w:ins>
          </w:p>
        </w:tc>
        <w:tc>
          <w:tcPr>
            <w:tcW w:w="544" w:type="dxa"/>
            <w:vAlign w:val="center"/>
            <w:tcPrChange w:id="17656" w:author="Στάθης Καπ" w:date="2023-03-03T06:26:00Z">
              <w:tcPr>
                <w:tcW w:w="544" w:type="dxa"/>
                <w:vAlign w:val="bottom"/>
              </w:tcPr>
            </w:tcPrChange>
          </w:tcPr>
          <w:p w14:paraId="4304CC82" w14:textId="7C0CF308" w:rsidR="00C87CFE" w:rsidRPr="00CD1347" w:rsidRDefault="00C87CFE" w:rsidP="00C87CFE">
            <w:pPr>
              <w:jc w:val="center"/>
              <w:rPr>
                <w:ins w:id="17657" w:author="Στάθης Καπ" w:date="2023-03-03T03:57:00Z"/>
                <w:rFonts w:cstheme="minorHAnsi"/>
                <w:sz w:val="16"/>
                <w:szCs w:val="16"/>
              </w:rPr>
            </w:pPr>
            <w:ins w:id="17658" w:author="Στάθης Καπ" w:date="2023-03-03T06:20:00Z">
              <w:r>
                <w:rPr>
                  <w:rFonts w:ascii="Calibri" w:hAnsi="Calibri" w:cs="Calibri"/>
                  <w:color w:val="000000"/>
                  <w:sz w:val="16"/>
                  <w:szCs w:val="16"/>
                </w:rPr>
                <w:t>1370</w:t>
              </w:r>
            </w:ins>
          </w:p>
        </w:tc>
        <w:tc>
          <w:tcPr>
            <w:tcW w:w="621" w:type="dxa"/>
            <w:vAlign w:val="center"/>
            <w:tcPrChange w:id="17659" w:author="Στάθης Καπ" w:date="2023-03-03T06:26:00Z">
              <w:tcPr>
                <w:tcW w:w="621" w:type="dxa"/>
                <w:vAlign w:val="bottom"/>
              </w:tcPr>
            </w:tcPrChange>
          </w:tcPr>
          <w:p w14:paraId="2A266946" w14:textId="4C0185A4" w:rsidR="00C87CFE" w:rsidRPr="00CD1347" w:rsidRDefault="00C87CFE" w:rsidP="00C87CFE">
            <w:pPr>
              <w:jc w:val="center"/>
              <w:rPr>
                <w:ins w:id="17660" w:author="Στάθης Καπ" w:date="2023-03-03T03:57:00Z"/>
                <w:rFonts w:cstheme="minorHAnsi"/>
                <w:sz w:val="16"/>
                <w:szCs w:val="16"/>
              </w:rPr>
            </w:pPr>
            <w:ins w:id="17661" w:author="Στάθης Καπ" w:date="2023-03-03T06:20:00Z">
              <w:r>
                <w:rPr>
                  <w:rFonts w:ascii="Calibri" w:hAnsi="Calibri" w:cs="Calibri"/>
                  <w:color w:val="000000"/>
                  <w:sz w:val="16"/>
                  <w:szCs w:val="16"/>
                </w:rPr>
                <w:t>0.525</w:t>
              </w:r>
            </w:ins>
          </w:p>
        </w:tc>
        <w:tc>
          <w:tcPr>
            <w:tcW w:w="669" w:type="dxa"/>
            <w:vAlign w:val="center"/>
            <w:tcPrChange w:id="17662" w:author="Στάθης Καπ" w:date="2023-03-03T06:26:00Z">
              <w:tcPr>
                <w:tcW w:w="669" w:type="dxa"/>
                <w:vAlign w:val="center"/>
              </w:tcPr>
            </w:tcPrChange>
          </w:tcPr>
          <w:p w14:paraId="1EA1784D" w14:textId="7170CBD4" w:rsidR="00C87CFE" w:rsidRPr="00CD1347" w:rsidRDefault="00C87CFE" w:rsidP="00C87CFE">
            <w:pPr>
              <w:jc w:val="center"/>
              <w:rPr>
                <w:ins w:id="17663" w:author="Στάθης Καπ" w:date="2023-03-03T03:57:00Z"/>
                <w:rFonts w:cstheme="minorHAnsi"/>
                <w:sz w:val="16"/>
                <w:szCs w:val="16"/>
              </w:rPr>
            </w:pPr>
            <w:ins w:id="17664" w:author="Στάθης Καπ" w:date="2023-03-03T06:20:00Z">
              <w:r>
                <w:rPr>
                  <w:rFonts w:ascii="Calibri" w:hAnsi="Calibri" w:cstheme="minorHAnsi"/>
                  <w:color w:val="000000"/>
                  <w:sz w:val="16"/>
                  <w:szCs w:val="16"/>
                </w:rPr>
                <w:t>6.8</w:t>
              </w:r>
            </w:ins>
          </w:p>
        </w:tc>
        <w:tc>
          <w:tcPr>
            <w:tcW w:w="543" w:type="dxa"/>
            <w:vAlign w:val="center"/>
            <w:tcPrChange w:id="17665" w:author="Στάθης Καπ" w:date="2023-03-03T06:26:00Z">
              <w:tcPr>
                <w:tcW w:w="543" w:type="dxa"/>
                <w:vAlign w:val="bottom"/>
              </w:tcPr>
            </w:tcPrChange>
          </w:tcPr>
          <w:p w14:paraId="3390DB98" w14:textId="68001863" w:rsidR="00C87CFE" w:rsidRPr="00CD1347" w:rsidRDefault="00C87CFE" w:rsidP="00C87CFE">
            <w:pPr>
              <w:jc w:val="center"/>
              <w:rPr>
                <w:ins w:id="17666" w:author="Στάθης Καπ" w:date="2023-03-03T03:57:00Z"/>
                <w:rFonts w:cstheme="minorHAnsi"/>
                <w:sz w:val="16"/>
                <w:szCs w:val="16"/>
              </w:rPr>
            </w:pPr>
            <w:ins w:id="17667" w:author="Στάθης Καπ" w:date="2023-03-03T06:20:00Z">
              <w:r>
                <w:rPr>
                  <w:rFonts w:ascii="Calibri" w:hAnsi="Calibri" w:cs="Calibri"/>
                  <w:color w:val="000000"/>
                  <w:sz w:val="16"/>
                  <w:szCs w:val="16"/>
                </w:rPr>
                <w:t>1350</w:t>
              </w:r>
            </w:ins>
          </w:p>
        </w:tc>
        <w:tc>
          <w:tcPr>
            <w:tcW w:w="621" w:type="dxa"/>
            <w:vAlign w:val="center"/>
            <w:tcPrChange w:id="17668" w:author="Στάθης Καπ" w:date="2023-03-03T06:26:00Z">
              <w:tcPr>
                <w:tcW w:w="621" w:type="dxa"/>
                <w:vAlign w:val="bottom"/>
              </w:tcPr>
            </w:tcPrChange>
          </w:tcPr>
          <w:p w14:paraId="574523D8" w14:textId="3599D1FF" w:rsidR="00C87CFE" w:rsidRPr="00CD1347" w:rsidRDefault="00C87CFE" w:rsidP="00C87CFE">
            <w:pPr>
              <w:jc w:val="center"/>
              <w:rPr>
                <w:ins w:id="17669" w:author="Στάθης Καπ" w:date="2023-03-03T03:57:00Z"/>
                <w:rFonts w:cstheme="minorHAnsi"/>
                <w:sz w:val="16"/>
                <w:szCs w:val="16"/>
              </w:rPr>
            </w:pPr>
            <w:ins w:id="17670" w:author="Στάθης Καπ" w:date="2023-03-03T06:20:00Z">
              <w:r>
                <w:rPr>
                  <w:rFonts w:ascii="Calibri" w:hAnsi="Calibri" w:cs="Calibri"/>
                  <w:color w:val="000000"/>
                  <w:sz w:val="16"/>
                  <w:szCs w:val="16"/>
                </w:rPr>
                <w:t>0.442</w:t>
              </w:r>
            </w:ins>
          </w:p>
        </w:tc>
        <w:tc>
          <w:tcPr>
            <w:tcW w:w="669" w:type="dxa"/>
            <w:vAlign w:val="center"/>
            <w:tcPrChange w:id="17671" w:author="Στάθης Καπ" w:date="2023-03-03T06:26:00Z">
              <w:tcPr>
                <w:tcW w:w="669" w:type="dxa"/>
                <w:vAlign w:val="center"/>
              </w:tcPr>
            </w:tcPrChange>
          </w:tcPr>
          <w:p w14:paraId="127CF634" w14:textId="6919EA84" w:rsidR="00C87CFE" w:rsidRPr="00CD1347" w:rsidRDefault="00C87CFE" w:rsidP="00C87CFE">
            <w:pPr>
              <w:jc w:val="center"/>
              <w:rPr>
                <w:ins w:id="17672" w:author="Στάθης Καπ" w:date="2023-03-03T03:57:00Z"/>
                <w:rFonts w:cstheme="minorHAnsi"/>
                <w:sz w:val="16"/>
                <w:szCs w:val="16"/>
              </w:rPr>
            </w:pPr>
            <w:ins w:id="17673" w:author="Στάθης Καπ" w:date="2023-03-03T06:20:00Z">
              <w:r>
                <w:rPr>
                  <w:rFonts w:ascii="Calibri" w:hAnsi="Calibri" w:cstheme="minorHAnsi"/>
                  <w:color w:val="000000"/>
                  <w:sz w:val="16"/>
                  <w:szCs w:val="16"/>
                </w:rPr>
                <w:t>1.46</w:t>
              </w:r>
            </w:ins>
          </w:p>
        </w:tc>
        <w:tc>
          <w:tcPr>
            <w:tcW w:w="508" w:type="dxa"/>
            <w:vAlign w:val="center"/>
            <w:tcPrChange w:id="17674" w:author="Στάθης Καπ" w:date="2023-03-03T06:26:00Z">
              <w:tcPr>
                <w:tcW w:w="508" w:type="dxa"/>
                <w:vAlign w:val="bottom"/>
              </w:tcPr>
            </w:tcPrChange>
          </w:tcPr>
          <w:p w14:paraId="5EFDEF79" w14:textId="0FCEFD54" w:rsidR="00C87CFE" w:rsidRPr="00CD1347" w:rsidRDefault="00C87CFE" w:rsidP="00C87CFE">
            <w:pPr>
              <w:jc w:val="center"/>
              <w:rPr>
                <w:ins w:id="17675" w:author="Στάθης Καπ" w:date="2023-03-03T03:57:00Z"/>
                <w:rFonts w:cstheme="minorHAnsi"/>
                <w:sz w:val="16"/>
                <w:szCs w:val="16"/>
              </w:rPr>
            </w:pPr>
            <w:ins w:id="17676" w:author="Στάθης Καπ" w:date="2023-03-03T06:20:00Z">
              <w:r>
                <w:rPr>
                  <w:rFonts w:ascii="Calibri" w:hAnsi="Calibri" w:cs="Calibri"/>
                  <w:color w:val="000000"/>
                  <w:sz w:val="16"/>
                  <w:szCs w:val="16"/>
                </w:rPr>
                <w:t>1360</w:t>
              </w:r>
            </w:ins>
          </w:p>
        </w:tc>
        <w:tc>
          <w:tcPr>
            <w:tcW w:w="541" w:type="dxa"/>
            <w:vAlign w:val="center"/>
            <w:tcPrChange w:id="17677" w:author="Στάθης Καπ" w:date="2023-03-03T06:26:00Z">
              <w:tcPr>
                <w:tcW w:w="541" w:type="dxa"/>
                <w:vAlign w:val="bottom"/>
              </w:tcPr>
            </w:tcPrChange>
          </w:tcPr>
          <w:p w14:paraId="4ED8D2D7" w14:textId="32D37CF2" w:rsidR="00C87CFE" w:rsidRPr="00CD1347" w:rsidRDefault="00C87CFE" w:rsidP="00C87CFE">
            <w:pPr>
              <w:jc w:val="center"/>
              <w:rPr>
                <w:ins w:id="17678" w:author="Στάθης Καπ" w:date="2023-03-03T03:57:00Z"/>
                <w:rFonts w:cstheme="minorHAnsi"/>
                <w:sz w:val="16"/>
                <w:szCs w:val="16"/>
              </w:rPr>
            </w:pPr>
            <w:ins w:id="17679" w:author="Στάθης Καπ" w:date="2023-03-03T06:20:00Z">
              <w:r>
                <w:rPr>
                  <w:rFonts w:ascii="Calibri" w:hAnsi="Calibri" w:cs="Calibri"/>
                  <w:color w:val="000000"/>
                  <w:sz w:val="16"/>
                  <w:szCs w:val="16"/>
                </w:rPr>
                <w:t>0.391</w:t>
              </w:r>
            </w:ins>
          </w:p>
        </w:tc>
        <w:tc>
          <w:tcPr>
            <w:tcW w:w="589" w:type="dxa"/>
            <w:vAlign w:val="center"/>
            <w:tcPrChange w:id="17680" w:author="Στάθης Καπ" w:date="2023-03-03T06:26:00Z">
              <w:tcPr>
                <w:tcW w:w="589" w:type="dxa"/>
                <w:vAlign w:val="center"/>
              </w:tcPr>
            </w:tcPrChange>
          </w:tcPr>
          <w:p w14:paraId="6F1D72CC" w14:textId="766D179E" w:rsidR="00C87CFE" w:rsidRPr="00CD1347" w:rsidRDefault="00C87CFE" w:rsidP="00C87CFE">
            <w:pPr>
              <w:jc w:val="center"/>
              <w:rPr>
                <w:ins w:id="17681" w:author="Στάθης Καπ" w:date="2023-03-03T03:57:00Z"/>
                <w:rFonts w:cstheme="minorHAnsi"/>
                <w:sz w:val="16"/>
                <w:szCs w:val="16"/>
              </w:rPr>
            </w:pPr>
            <w:ins w:id="17682" w:author="Στάθης Καπ" w:date="2023-03-03T06:20:00Z">
              <w:r>
                <w:rPr>
                  <w:rFonts w:ascii="Calibri" w:hAnsi="Calibri" w:cstheme="minorHAnsi"/>
                  <w:color w:val="000000"/>
                  <w:sz w:val="16"/>
                  <w:szCs w:val="16"/>
                </w:rPr>
                <w:t>0.73</w:t>
              </w:r>
            </w:ins>
          </w:p>
        </w:tc>
        <w:tc>
          <w:tcPr>
            <w:tcW w:w="463" w:type="dxa"/>
            <w:vAlign w:val="center"/>
            <w:tcPrChange w:id="17683" w:author="Στάθης Καπ" w:date="2023-03-03T06:26:00Z">
              <w:tcPr>
                <w:tcW w:w="463" w:type="dxa"/>
                <w:vAlign w:val="bottom"/>
              </w:tcPr>
            </w:tcPrChange>
          </w:tcPr>
          <w:p w14:paraId="57C9DD24" w14:textId="16CCB8DF" w:rsidR="00C87CFE" w:rsidRPr="00CD1347" w:rsidRDefault="00C87CFE" w:rsidP="00C87CFE">
            <w:pPr>
              <w:jc w:val="center"/>
              <w:rPr>
                <w:ins w:id="17684" w:author="Στάθης Καπ" w:date="2023-03-03T03:57:00Z"/>
                <w:rFonts w:cstheme="minorHAnsi"/>
                <w:sz w:val="16"/>
                <w:szCs w:val="16"/>
              </w:rPr>
            </w:pPr>
            <w:ins w:id="17685" w:author="Στάθης Καπ" w:date="2023-03-03T06:20:00Z">
              <w:r>
                <w:rPr>
                  <w:rFonts w:ascii="Calibri" w:hAnsi="Calibri" w:cs="Calibri"/>
                  <w:color w:val="000000"/>
                  <w:sz w:val="16"/>
                  <w:szCs w:val="16"/>
                </w:rPr>
                <w:t>1300</w:t>
              </w:r>
            </w:ins>
          </w:p>
        </w:tc>
        <w:tc>
          <w:tcPr>
            <w:tcW w:w="541" w:type="dxa"/>
            <w:vAlign w:val="center"/>
            <w:tcPrChange w:id="17686" w:author="Στάθης Καπ" w:date="2023-03-03T06:26:00Z">
              <w:tcPr>
                <w:tcW w:w="541" w:type="dxa"/>
                <w:vAlign w:val="bottom"/>
              </w:tcPr>
            </w:tcPrChange>
          </w:tcPr>
          <w:p w14:paraId="7635909B" w14:textId="27D474F8" w:rsidR="00C87CFE" w:rsidRPr="00CD1347" w:rsidRDefault="00C87CFE" w:rsidP="00C87CFE">
            <w:pPr>
              <w:jc w:val="center"/>
              <w:rPr>
                <w:ins w:id="17687" w:author="Στάθης Καπ" w:date="2023-03-03T03:57:00Z"/>
                <w:rFonts w:cstheme="minorHAnsi"/>
                <w:sz w:val="16"/>
                <w:szCs w:val="16"/>
              </w:rPr>
            </w:pPr>
            <w:ins w:id="17688" w:author="Στάθης Καπ" w:date="2023-03-03T06:20:00Z">
              <w:r>
                <w:rPr>
                  <w:rFonts w:ascii="Calibri" w:hAnsi="Calibri" w:cs="Calibri"/>
                  <w:color w:val="000000"/>
                  <w:sz w:val="16"/>
                  <w:szCs w:val="16"/>
                </w:rPr>
                <w:t>0.328</w:t>
              </w:r>
            </w:ins>
          </w:p>
        </w:tc>
        <w:tc>
          <w:tcPr>
            <w:tcW w:w="589" w:type="dxa"/>
            <w:vAlign w:val="center"/>
            <w:tcPrChange w:id="17689" w:author="Στάθης Καπ" w:date="2023-03-03T06:26:00Z">
              <w:tcPr>
                <w:tcW w:w="589" w:type="dxa"/>
                <w:vAlign w:val="center"/>
              </w:tcPr>
            </w:tcPrChange>
          </w:tcPr>
          <w:p w14:paraId="7FF9850A" w14:textId="1C981953" w:rsidR="00C87CFE" w:rsidRPr="00CD1347" w:rsidRDefault="00C87CFE" w:rsidP="00C87CFE">
            <w:pPr>
              <w:jc w:val="center"/>
              <w:rPr>
                <w:ins w:id="17690" w:author="Στάθης Καπ" w:date="2023-03-03T03:57:00Z"/>
                <w:rFonts w:cstheme="minorHAnsi"/>
                <w:sz w:val="16"/>
                <w:szCs w:val="16"/>
              </w:rPr>
            </w:pPr>
            <w:ins w:id="17691" w:author="Στάθης Καπ" w:date="2023-03-03T06:20:00Z">
              <w:r>
                <w:rPr>
                  <w:rFonts w:ascii="Calibri" w:hAnsi="Calibri" w:cstheme="minorHAnsi"/>
                  <w:color w:val="000000"/>
                  <w:sz w:val="16"/>
                  <w:szCs w:val="16"/>
                </w:rPr>
                <w:t>5.11</w:t>
              </w:r>
            </w:ins>
          </w:p>
        </w:tc>
      </w:tr>
      <w:tr w:rsidR="00C87CFE" w:rsidRPr="00BB05AC" w14:paraId="191D1ADD" w14:textId="77777777" w:rsidTr="00F03C40">
        <w:tblPrEx>
          <w:tblW w:w="0" w:type="auto"/>
          <w:tblBorders>
            <w:insideH w:val="none" w:sz="0" w:space="0" w:color="auto"/>
            <w:insideV w:val="none" w:sz="0" w:space="0" w:color="auto"/>
          </w:tblBorders>
          <w:tblCellMar>
            <w:left w:w="0" w:type="dxa"/>
            <w:right w:w="0" w:type="dxa"/>
          </w:tblCellMar>
          <w:tblPrExChange w:id="1769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693" w:author="Στάθης Καπ" w:date="2023-03-03T03:57:00Z"/>
        </w:trPr>
        <w:tc>
          <w:tcPr>
            <w:tcW w:w="515" w:type="dxa"/>
            <w:tcBorders>
              <w:top w:val="nil"/>
              <w:bottom w:val="nil"/>
              <w:right w:val="single" w:sz="4" w:space="0" w:color="auto"/>
            </w:tcBorders>
            <w:shd w:val="clear" w:color="auto" w:fill="E7E6E6" w:themeFill="background2"/>
            <w:vAlign w:val="bottom"/>
            <w:tcPrChange w:id="17694" w:author="Στάθης Καπ" w:date="2023-03-03T06:26:00Z">
              <w:tcPr>
                <w:tcW w:w="515" w:type="dxa"/>
                <w:vAlign w:val="bottom"/>
              </w:tcPr>
            </w:tcPrChange>
          </w:tcPr>
          <w:p w14:paraId="00B39288" w14:textId="105E0B0F" w:rsidR="00C87CFE" w:rsidRPr="00CD1347" w:rsidRDefault="00C87CFE" w:rsidP="00C87CFE">
            <w:pPr>
              <w:jc w:val="center"/>
              <w:rPr>
                <w:ins w:id="17695" w:author="Στάθης Καπ" w:date="2023-03-03T03:57:00Z"/>
                <w:sz w:val="16"/>
                <w:szCs w:val="16"/>
              </w:rPr>
            </w:pPr>
            <w:ins w:id="17696" w:author="Στάθης Καπ" w:date="2023-03-03T04:06:00Z">
              <w:r w:rsidRPr="00CD1347">
                <w:rPr>
                  <w:rFonts w:ascii="Calibri" w:hAnsi="Calibri" w:cs="Calibri"/>
                  <w:color w:val="000000"/>
                  <w:sz w:val="16"/>
                  <w:szCs w:val="16"/>
                  <w:rPrChange w:id="17697" w:author="Στάθης Καπ" w:date="2023-03-03T04:09:00Z">
                    <w:rPr>
                      <w:rFonts w:ascii="Calibri" w:hAnsi="Calibri" w:cs="Calibri"/>
                      <w:color w:val="000000"/>
                      <w:sz w:val="18"/>
                      <w:szCs w:val="18"/>
                    </w:rPr>
                  </w:rPrChange>
                </w:rPr>
                <w:t>c203</w:t>
              </w:r>
            </w:ins>
          </w:p>
        </w:tc>
        <w:tc>
          <w:tcPr>
            <w:tcW w:w="560" w:type="dxa"/>
            <w:tcBorders>
              <w:left w:val="single" w:sz="4" w:space="0" w:color="auto"/>
            </w:tcBorders>
            <w:vAlign w:val="center"/>
            <w:tcPrChange w:id="17698" w:author="Στάθης Καπ" w:date="2023-03-03T06:26:00Z">
              <w:tcPr>
                <w:tcW w:w="560" w:type="dxa"/>
              </w:tcPr>
            </w:tcPrChange>
          </w:tcPr>
          <w:p w14:paraId="04091D03" w14:textId="1575B1DA" w:rsidR="00C87CFE" w:rsidRPr="00CD1347" w:rsidRDefault="00C87CFE" w:rsidP="00C87CFE">
            <w:pPr>
              <w:jc w:val="center"/>
              <w:rPr>
                <w:ins w:id="17699" w:author="Στάθης Καπ" w:date="2023-03-03T03:57:00Z"/>
                <w:rFonts w:cstheme="minorHAnsi"/>
                <w:sz w:val="16"/>
                <w:szCs w:val="16"/>
              </w:rPr>
            </w:pPr>
            <w:ins w:id="17700" w:author="Στάθης Καπ" w:date="2023-03-03T06:20:00Z">
              <w:r>
                <w:rPr>
                  <w:rFonts w:ascii="Calibri" w:hAnsi="Calibri" w:cs="Calibri"/>
                  <w:color w:val="000000"/>
                  <w:sz w:val="16"/>
                  <w:szCs w:val="16"/>
                </w:rPr>
                <w:t>1480</w:t>
              </w:r>
            </w:ins>
          </w:p>
        </w:tc>
        <w:tc>
          <w:tcPr>
            <w:tcW w:w="855" w:type="dxa"/>
            <w:vAlign w:val="center"/>
            <w:tcPrChange w:id="17701" w:author="Στάθης Καπ" w:date="2023-03-03T06:26:00Z">
              <w:tcPr>
                <w:tcW w:w="855" w:type="dxa"/>
              </w:tcPr>
            </w:tcPrChange>
          </w:tcPr>
          <w:p w14:paraId="6CAAB901" w14:textId="017A04DE" w:rsidR="00C87CFE" w:rsidRPr="00CD1347" w:rsidRDefault="00C87CFE" w:rsidP="00C87CFE">
            <w:pPr>
              <w:jc w:val="center"/>
              <w:rPr>
                <w:ins w:id="17702" w:author="Στάθης Καπ" w:date="2023-03-03T03:57:00Z"/>
                <w:rFonts w:cstheme="minorHAnsi"/>
                <w:sz w:val="16"/>
                <w:szCs w:val="16"/>
              </w:rPr>
            </w:pPr>
            <w:ins w:id="17703" w:author="Στάθης Καπ" w:date="2023-03-03T06:20:00Z">
              <w:r>
                <w:rPr>
                  <w:rFonts w:ascii="Calibri" w:hAnsi="Calibri" w:cs="Calibri"/>
                  <w:color w:val="000000"/>
                  <w:sz w:val="16"/>
                  <w:szCs w:val="16"/>
                </w:rPr>
                <w:t>1430</w:t>
              </w:r>
            </w:ins>
          </w:p>
        </w:tc>
        <w:tc>
          <w:tcPr>
            <w:tcW w:w="544" w:type="dxa"/>
            <w:vAlign w:val="center"/>
            <w:tcPrChange w:id="17704" w:author="Στάθης Καπ" w:date="2023-03-03T06:26:00Z">
              <w:tcPr>
                <w:tcW w:w="544" w:type="dxa"/>
                <w:vAlign w:val="bottom"/>
              </w:tcPr>
            </w:tcPrChange>
          </w:tcPr>
          <w:p w14:paraId="6C885A8C" w14:textId="097DC079" w:rsidR="00C87CFE" w:rsidRPr="00CD1347" w:rsidRDefault="00C87CFE" w:rsidP="00C87CFE">
            <w:pPr>
              <w:jc w:val="center"/>
              <w:rPr>
                <w:ins w:id="17705" w:author="Στάθης Καπ" w:date="2023-03-03T03:57:00Z"/>
                <w:rFonts w:cstheme="minorHAnsi"/>
                <w:sz w:val="16"/>
                <w:szCs w:val="16"/>
              </w:rPr>
            </w:pPr>
            <w:ins w:id="17706" w:author="Στάθης Καπ" w:date="2023-03-03T06:20:00Z">
              <w:r>
                <w:rPr>
                  <w:rFonts w:ascii="Calibri" w:hAnsi="Calibri" w:cs="Calibri"/>
                  <w:color w:val="000000"/>
                  <w:sz w:val="16"/>
                  <w:szCs w:val="16"/>
                </w:rPr>
                <w:t>1410</w:t>
              </w:r>
            </w:ins>
          </w:p>
        </w:tc>
        <w:tc>
          <w:tcPr>
            <w:tcW w:w="621" w:type="dxa"/>
            <w:vAlign w:val="center"/>
            <w:tcPrChange w:id="17707" w:author="Στάθης Καπ" w:date="2023-03-03T06:26:00Z">
              <w:tcPr>
                <w:tcW w:w="621" w:type="dxa"/>
                <w:vAlign w:val="bottom"/>
              </w:tcPr>
            </w:tcPrChange>
          </w:tcPr>
          <w:p w14:paraId="46069F20" w14:textId="11794B5F" w:rsidR="00C87CFE" w:rsidRPr="00CD1347" w:rsidRDefault="00C87CFE" w:rsidP="00C87CFE">
            <w:pPr>
              <w:jc w:val="center"/>
              <w:rPr>
                <w:ins w:id="17708" w:author="Στάθης Καπ" w:date="2023-03-03T03:57:00Z"/>
                <w:rFonts w:cstheme="minorHAnsi"/>
                <w:sz w:val="16"/>
                <w:szCs w:val="16"/>
              </w:rPr>
            </w:pPr>
            <w:ins w:id="17709" w:author="Στάθης Καπ" w:date="2023-03-03T06:20:00Z">
              <w:r>
                <w:rPr>
                  <w:rFonts w:ascii="Calibri" w:hAnsi="Calibri" w:cs="Calibri"/>
                  <w:color w:val="000000"/>
                  <w:sz w:val="16"/>
                  <w:szCs w:val="16"/>
                </w:rPr>
                <w:t>0.563</w:t>
              </w:r>
            </w:ins>
          </w:p>
        </w:tc>
        <w:tc>
          <w:tcPr>
            <w:tcW w:w="669" w:type="dxa"/>
            <w:vAlign w:val="center"/>
            <w:tcPrChange w:id="17710" w:author="Στάθης Καπ" w:date="2023-03-03T06:26:00Z">
              <w:tcPr>
                <w:tcW w:w="669" w:type="dxa"/>
                <w:vAlign w:val="center"/>
              </w:tcPr>
            </w:tcPrChange>
          </w:tcPr>
          <w:p w14:paraId="0713689E" w14:textId="754D44F0" w:rsidR="00C87CFE" w:rsidRPr="00CD1347" w:rsidRDefault="00C87CFE" w:rsidP="00C87CFE">
            <w:pPr>
              <w:jc w:val="center"/>
              <w:rPr>
                <w:ins w:id="17711" w:author="Στάθης Καπ" w:date="2023-03-03T03:57:00Z"/>
                <w:rFonts w:cstheme="minorHAnsi"/>
                <w:sz w:val="16"/>
                <w:szCs w:val="16"/>
              </w:rPr>
            </w:pPr>
            <w:ins w:id="17712" w:author="Στάθης Καπ" w:date="2023-03-03T06:20:00Z">
              <w:r>
                <w:rPr>
                  <w:rFonts w:ascii="Calibri" w:hAnsi="Calibri" w:cstheme="minorHAnsi"/>
                  <w:color w:val="000000"/>
                  <w:sz w:val="16"/>
                  <w:szCs w:val="16"/>
                </w:rPr>
                <w:t>4.73</w:t>
              </w:r>
            </w:ins>
          </w:p>
        </w:tc>
        <w:tc>
          <w:tcPr>
            <w:tcW w:w="543" w:type="dxa"/>
            <w:vAlign w:val="center"/>
            <w:tcPrChange w:id="17713" w:author="Στάθης Καπ" w:date="2023-03-03T06:26:00Z">
              <w:tcPr>
                <w:tcW w:w="543" w:type="dxa"/>
                <w:vAlign w:val="bottom"/>
              </w:tcPr>
            </w:tcPrChange>
          </w:tcPr>
          <w:p w14:paraId="0EA12EA6" w14:textId="21796C8F" w:rsidR="00C87CFE" w:rsidRPr="00CD1347" w:rsidRDefault="00C87CFE" w:rsidP="00C87CFE">
            <w:pPr>
              <w:jc w:val="center"/>
              <w:rPr>
                <w:ins w:id="17714" w:author="Στάθης Καπ" w:date="2023-03-03T03:57:00Z"/>
                <w:rFonts w:cstheme="minorHAnsi"/>
                <w:sz w:val="16"/>
                <w:szCs w:val="16"/>
              </w:rPr>
            </w:pPr>
            <w:ins w:id="17715" w:author="Στάθης Καπ" w:date="2023-03-03T06:20:00Z">
              <w:r>
                <w:rPr>
                  <w:rFonts w:ascii="Calibri" w:hAnsi="Calibri" w:cs="Calibri"/>
                  <w:color w:val="000000"/>
                  <w:sz w:val="16"/>
                  <w:szCs w:val="16"/>
                </w:rPr>
                <w:t>1360</w:t>
              </w:r>
            </w:ins>
          </w:p>
        </w:tc>
        <w:tc>
          <w:tcPr>
            <w:tcW w:w="621" w:type="dxa"/>
            <w:vAlign w:val="center"/>
            <w:tcPrChange w:id="17716" w:author="Στάθης Καπ" w:date="2023-03-03T06:26:00Z">
              <w:tcPr>
                <w:tcW w:w="621" w:type="dxa"/>
                <w:vAlign w:val="bottom"/>
              </w:tcPr>
            </w:tcPrChange>
          </w:tcPr>
          <w:p w14:paraId="58874116" w14:textId="0CBC5F42" w:rsidR="00C87CFE" w:rsidRPr="00CD1347" w:rsidRDefault="00C87CFE" w:rsidP="00C87CFE">
            <w:pPr>
              <w:jc w:val="center"/>
              <w:rPr>
                <w:ins w:id="17717" w:author="Στάθης Καπ" w:date="2023-03-03T03:57:00Z"/>
                <w:rFonts w:cstheme="minorHAnsi"/>
                <w:sz w:val="16"/>
                <w:szCs w:val="16"/>
              </w:rPr>
            </w:pPr>
            <w:ins w:id="17718" w:author="Στάθης Καπ" w:date="2023-03-03T06:20:00Z">
              <w:r>
                <w:rPr>
                  <w:rFonts w:ascii="Calibri" w:hAnsi="Calibri" w:cs="Calibri"/>
                  <w:color w:val="000000"/>
                  <w:sz w:val="16"/>
                  <w:szCs w:val="16"/>
                </w:rPr>
                <w:t>0.342</w:t>
              </w:r>
            </w:ins>
          </w:p>
        </w:tc>
        <w:tc>
          <w:tcPr>
            <w:tcW w:w="669" w:type="dxa"/>
            <w:vAlign w:val="center"/>
            <w:tcPrChange w:id="17719" w:author="Στάθης Καπ" w:date="2023-03-03T06:26:00Z">
              <w:tcPr>
                <w:tcW w:w="669" w:type="dxa"/>
                <w:vAlign w:val="center"/>
              </w:tcPr>
            </w:tcPrChange>
          </w:tcPr>
          <w:p w14:paraId="57D8DE54" w14:textId="319F2505" w:rsidR="00C87CFE" w:rsidRPr="00CD1347" w:rsidRDefault="00C87CFE" w:rsidP="00C87CFE">
            <w:pPr>
              <w:jc w:val="center"/>
              <w:rPr>
                <w:ins w:id="17720" w:author="Στάθης Καπ" w:date="2023-03-03T03:57:00Z"/>
                <w:rFonts w:cstheme="minorHAnsi"/>
                <w:sz w:val="16"/>
                <w:szCs w:val="16"/>
              </w:rPr>
            </w:pPr>
            <w:ins w:id="17721" w:author="Στάθης Καπ" w:date="2023-03-03T06:20:00Z">
              <w:r>
                <w:rPr>
                  <w:rFonts w:ascii="Calibri" w:hAnsi="Calibri" w:cstheme="minorHAnsi"/>
                  <w:color w:val="000000"/>
                  <w:sz w:val="16"/>
                  <w:szCs w:val="16"/>
                </w:rPr>
                <w:t>3.55</w:t>
              </w:r>
            </w:ins>
          </w:p>
        </w:tc>
        <w:tc>
          <w:tcPr>
            <w:tcW w:w="508" w:type="dxa"/>
            <w:vAlign w:val="center"/>
            <w:tcPrChange w:id="17722" w:author="Στάθης Καπ" w:date="2023-03-03T06:26:00Z">
              <w:tcPr>
                <w:tcW w:w="508" w:type="dxa"/>
                <w:vAlign w:val="bottom"/>
              </w:tcPr>
            </w:tcPrChange>
          </w:tcPr>
          <w:p w14:paraId="35D62797" w14:textId="7F9C4888" w:rsidR="00C87CFE" w:rsidRPr="00CD1347" w:rsidRDefault="00C87CFE" w:rsidP="00C87CFE">
            <w:pPr>
              <w:jc w:val="center"/>
              <w:rPr>
                <w:ins w:id="17723" w:author="Στάθης Καπ" w:date="2023-03-03T03:57:00Z"/>
                <w:rFonts w:cstheme="minorHAnsi"/>
                <w:sz w:val="16"/>
                <w:szCs w:val="16"/>
              </w:rPr>
            </w:pPr>
            <w:ins w:id="17724" w:author="Στάθης Καπ" w:date="2023-03-03T06:20:00Z">
              <w:r>
                <w:rPr>
                  <w:rFonts w:ascii="Calibri" w:hAnsi="Calibri" w:cs="Calibri"/>
                  <w:color w:val="000000"/>
                  <w:sz w:val="16"/>
                  <w:szCs w:val="16"/>
                </w:rPr>
                <w:t>1400</w:t>
              </w:r>
            </w:ins>
          </w:p>
        </w:tc>
        <w:tc>
          <w:tcPr>
            <w:tcW w:w="541" w:type="dxa"/>
            <w:vAlign w:val="center"/>
            <w:tcPrChange w:id="17725" w:author="Στάθης Καπ" w:date="2023-03-03T06:26:00Z">
              <w:tcPr>
                <w:tcW w:w="541" w:type="dxa"/>
                <w:vAlign w:val="bottom"/>
              </w:tcPr>
            </w:tcPrChange>
          </w:tcPr>
          <w:p w14:paraId="73B994FC" w14:textId="35F43281" w:rsidR="00C87CFE" w:rsidRPr="00CD1347" w:rsidRDefault="00C87CFE" w:rsidP="00C87CFE">
            <w:pPr>
              <w:jc w:val="center"/>
              <w:rPr>
                <w:ins w:id="17726" w:author="Στάθης Καπ" w:date="2023-03-03T03:57:00Z"/>
                <w:rFonts w:cstheme="minorHAnsi"/>
                <w:sz w:val="16"/>
                <w:szCs w:val="16"/>
              </w:rPr>
            </w:pPr>
            <w:ins w:id="17727" w:author="Στάθης Καπ" w:date="2023-03-03T06:20:00Z">
              <w:r>
                <w:rPr>
                  <w:rFonts w:ascii="Calibri" w:hAnsi="Calibri" w:cs="Calibri"/>
                  <w:color w:val="000000"/>
                  <w:sz w:val="16"/>
                  <w:szCs w:val="16"/>
                </w:rPr>
                <w:t>0.329</w:t>
              </w:r>
            </w:ins>
          </w:p>
        </w:tc>
        <w:tc>
          <w:tcPr>
            <w:tcW w:w="589" w:type="dxa"/>
            <w:vAlign w:val="center"/>
            <w:tcPrChange w:id="17728" w:author="Στάθης Καπ" w:date="2023-03-03T06:26:00Z">
              <w:tcPr>
                <w:tcW w:w="589" w:type="dxa"/>
                <w:vAlign w:val="center"/>
              </w:tcPr>
            </w:tcPrChange>
          </w:tcPr>
          <w:p w14:paraId="31956C2D" w14:textId="74425C12" w:rsidR="00C87CFE" w:rsidRPr="00CD1347" w:rsidRDefault="00C87CFE" w:rsidP="00C87CFE">
            <w:pPr>
              <w:jc w:val="center"/>
              <w:rPr>
                <w:ins w:id="17729" w:author="Στάθης Καπ" w:date="2023-03-03T03:57:00Z"/>
                <w:rFonts w:cstheme="minorHAnsi"/>
                <w:sz w:val="16"/>
                <w:szCs w:val="16"/>
              </w:rPr>
            </w:pPr>
            <w:ins w:id="17730" w:author="Στάθης Καπ" w:date="2023-03-03T06:20:00Z">
              <w:r>
                <w:rPr>
                  <w:rFonts w:ascii="Calibri" w:hAnsi="Calibri" w:cstheme="minorHAnsi"/>
                  <w:color w:val="000000"/>
                  <w:sz w:val="16"/>
                  <w:szCs w:val="16"/>
                </w:rPr>
                <w:t>0.71</w:t>
              </w:r>
            </w:ins>
          </w:p>
        </w:tc>
        <w:tc>
          <w:tcPr>
            <w:tcW w:w="463" w:type="dxa"/>
            <w:vAlign w:val="center"/>
            <w:tcPrChange w:id="17731" w:author="Στάθης Καπ" w:date="2023-03-03T06:26:00Z">
              <w:tcPr>
                <w:tcW w:w="463" w:type="dxa"/>
                <w:vAlign w:val="bottom"/>
              </w:tcPr>
            </w:tcPrChange>
          </w:tcPr>
          <w:p w14:paraId="4C63D217" w14:textId="2E15B35C" w:rsidR="00C87CFE" w:rsidRPr="00CD1347" w:rsidRDefault="00C87CFE" w:rsidP="00C87CFE">
            <w:pPr>
              <w:jc w:val="center"/>
              <w:rPr>
                <w:ins w:id="17732" w:author="Στάθης Καπ" w:date="2023-03-03T03:57:00Z"/>
                <w:rFonts w:cstheme="minorHAnsi"/>
                <w:sz w:val="16"/>
                <w:szCs w:val="16"/>
              </w:rPr>
            </w:pPr>
            <w:ins w:id="17733" w:author="Στάθης Καπ" w:date="2023-03-03T06:20:00Z">
              <w:r>
                <w:rPr>
                  <w:rFonts w:ascii="Calibri" w:hAnsi="Calibri" w:cs="Calibri"/>
                  <w:color w:val="000000"/>
                  <w:sz w:val="16"/>
                  <w:szCs w:val="16"/>
                </w:rPr>
                <w:t>1360</w:t>
              </w:r>
            </w:ins>
          </w:p>
        </w:tc>
        <w:tc>
          <w:tcPr>
            <w:tcW w:w="541" w:type="dxa"/>
            <w:vAlign w:val="center"/>
            <w:tcPrChange w:id="17734" w:author="Στάθης Καπ" w:date="2023-03-03T06:26:00Z">
              <w:tcPr>
                <w:tcW w:w="541" w:type="dxa"/>
                <w:vAlign w:val="bottom"/>
              </w:tcPr>
            </w:tcPrChange>
          </w:tcPr>
          <w:p w14:paraId="2C7F8ABB" w14:textId="253B6B26" w:rsidR="00C87CFE" w:rsidRPr="00CD1347" w:rsidRDefault="00C87CFE" w:rsidP="00C87CFE">
            <w:pPr>
              <w:jc w:val="center"/>
              <w:rPr>
                <w:ins w:id="17735" w:author="Στάθης Καπ" w:date="2023-03-03T03:57:00Z"/>
                <w:rFonts w:cstheme="minorHAnsi"/>
                <w:sz w:val="16"/>
                <w:szCs w:val="16"/>
              </w:rPr>
            </w:pPr>
            <w:ins w:id="17736" w:author="Στάθης Καπ" w:date="2023-03-03T06:20:00Z">
              <w:r>
                <w:rPr>
                  <w:rFonts w:ascii="Calibri" w:hAnsi="Calibri" w:cs="Calibri"/>
                  <w:color w:val="000000"/>
                  <w:sz w:val="16"/>
                  <w:szCs w:val="16"/>
                </w:rPr>
                <w:t>0.251</w:t>
              </w:r>
            </w:ins>
          </w:p>
        </w:tc>
        <w:tc>
          <w:tcPr>
            <w:tcW w:w="589" w:type="dxa"/>
            <w:vAlign w:val="center"/>
            <w:tcPrChange w:id="17737" w:author="Στάθης Καπ" w:date="2023-03-03T06:26:00Z">
              <w:tcPr>
                <w:tcW w:w="589" w:type="dxa"/>
                <w:vAlign w:val="center"/>
              </w:tcPr>
            </w:tcPrChange>
          </w:tcPr>
          <w:p w14:paraId="33FA01A0" w14:textId="738A56A3" w:rsidR="00C87CFE" w:rsidRPr="00CD1347" w:rsidRDefault="00C87CFE" w:rsidP="00C87CFE">
            <w:pPr>
              <w:jc w:val="center"/>
              <w:rPr>
                <w:ins w:id="17738" w:author="Στάθης Καπ" w:date="2023-03-03T03:57:00Z"/>
                <w:rFonts w:cstheme="minorHAnsi"/>
                <w:sz w:val="16"/>
                <w:szCs w:val="16"/>
              </w:rPr>
            </w:pPr>
            <w:ins w:id="17739" w:author="Στάθης Καπ" w:date="2023-03-03T06:20:00Z">
              <w:r>
                <w:rPr>
                  <w:rFonts w:ascii="Calibri" w:hAnsi="Calibri" w:cstheme="minorHAnsi"/>
                  <w:color w:val="000000"/>
                  <w:sz w:val="16"/>
                  <w:szCs w:val="16"/>
                </w:rPr>
                <w:t>3.55</w:t>
              </w:r>
            </w:ins>
          </w:p>
        </w:tc>
      </w:tr>
      <w:tr w:rsidR="00C87CFE" w:rsidRPr="00BB05AC" w14:paraId="5D98B55F" w14:textId="77777777" w:rsidTr="00F03C40">
        <w:tblPrEx>
          <w:tblW w:w="0" w:type="auto"/>
          <w:tblBorders>
            <w:insideH w:val="none" w:sz="0" w:space="0" w:color="auto"/>
            <w:insideV w:val="none" w:sz="0" w:space="0" w:color="auto"/>
          </w:tblBorders>
          <w:tblCellMar>
            <w:left w:w="0" w:type="dxa"/>
            <w:right w:w="0" w:type="dxa"/>
          </w:tblCellMar>
          <w:tblPrExChange w:id="1774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741" w:author="Στάθης Καπ" w:date="2023-03-03T03:57:00Z"/>
        </w:trPr>
        <w:tc>
          <w:tcPr>
            <w:tcW w:w="515" w:type="dxa"/>
            <w:tcBorders>
              <w:top w:val="nil"/>
              <w:bottom w:val="nil"/>
              <w:right w:val="single" w:sz="4" w:space="0" w:color="auto"/>
            </w:tcBorders>
            <w:shd w:val="clear" w:color="auto" w:fill="E7E6E6" w:themeFill="background2"/>
            <w:vAlign w:val="bottom"/>
            <w:tcPrChange w:id="17742" w:author="Στάθης Καπ" w:date="2023-03-03T06:26:00Z">
              <w:tcPr>
                <w:tcW w:w="515" w:type="dxa"/>
                <w:vAlign w:val="bottom"/>
              </w:tcPr>
            </w:tcPrChange>
          </w:tcPr>
          <w:p w14:paraId="0C9C4B8F" w14:textId="0A4F3538" w:rsidR="00C87CFE" w:rsidRPr="00CD1347" w:rsidRDefault="00C87CFE" w:rsidP="00C87CFE">
            <w:pPr>
              <w:jc w:val="center"/>
              <w:rPr>
                <w:ins w:id="17743" w:author="Στάθης Καπ" w:date="2023-03-03T03:57:00Z"/>
                <w:sz w:val="16"/>
                <w:szCs w:val="16"/>
              </w:rPr>
            </w:pPr>
            <w:ins w:id="17744" w:author="Στάθης Καπ" w:date="2023-03-03T04:06:00Z">
              <w:r w:rsidRPr="00CD1347">
                <w:rPr>
                  <w:rFonts w:ascii="Calibri" w:hAnsi="Calibri" w:cs="Calibri"/>
                  <w:color w:val="000000"/>
                  <w:sz w:val="16"/>
                  <w:szCs w:val="16"/>
                  <w:rPrChange w:id="17745" w:author="Στάθης Καπ" w:date="2023-03-03T04:09:00Z">
                    <w:rPr>
                      <w:rFonts w:ascii="Calibri" w:hAnsi="Calibri" w:cs="Calibri"/>
                      <w:color w:val="000000"/>
                      <w:sz w:val="18"/>
                      <w:szCs w:val="18"/>
                    </w:rPr>
                  </w:rPrChange>
                </w:rPr>
                <w:t>c204</w:t>
              </w:r>
            </w:ins>
          </w:p>
        </w:tc>
        <w:tc>
          <w:tcPr>
            <w:tcW w:w="560" w:type="dxa"/>
            <w:tcBorders>
              <w:left w:val="single" w:sz="4" w:space="0" w:color="auto"/>
            </w:tcBorders>
            <w:vAlign w:val="center"/>
            <w:tcPrChange w:id="17746" w:author="Στάθης Καπ" w:date="2023-03-03T06:26:00Z">
              <w:tcPr>
                <w:tcW w:w="560" w:type="dxa"/>
              </w:tcPr>
            </w:tcPrChange>
          </w:tcPr>
          <w:p w14:paraId="630B540F" w14:textId="04E8A8B2" w:rsidR="00C87CFE" w:rsidRPr="00CD1347" w:rsidRDefault="00C87CFE" w:rsidP="00C87CFE">
            <w:pPr>
              <w:jc w:val="center"/>
              <w:rPr>
                <w:ins w:id="17747" w:author="Στάθης Καπ" w:date="2023-03-03T03:57:00Z"/>
                <w:rFonts w:cstheme="minorHAnsi"/>
                <w:sz w:val="16"/>
                <w:szCs w:val="16"/>
              </w:rPr>
            </w:pPr>
            <w:ins w:id="17748" w:author="Στάθης Καπ" w:date="2023-03-03T06:20:00Z">
              <w:r>
                <w:rPr>
                  <w:rFonts w:ascii="Calibri" w:hAnsi="Calibri" w:cs="Calibri"/>
                  <w:color w:val="000000"/>
                  <w:sz w:val="16"/>
                  <w:szCs w:val="16"/>
                </w:rPr>
                <w:t>1490</w:t>
              </w:r>
            </w:ins>
          </w:p>
        </w:tc>
        <w:tc>
          <w:tcPr>
            <w:tcW w:w="855" w:type="dxa"/>
            <w:vAlign w:val="center"/>
            <w:tcPrChange w:id="17749" w:author="Στάθης Καπ" w:date="2023-03-03T06:26:00Z">
              <w:tcPr>
                <w:tcW w:w="855" w:type="dxa"/>
              </w:tcPr>
            </w:tcPrChange>
          </w:tcPr>
          <w:p w14:paraId="44A4BC9C" w14:textId="48E38CC6" w:rsidR="00C87CFE" w:rsidRPr="00CD1347" w:rsidRDefault="00C87CFE" w:rsidP="00C87CFE">
            <w:pPr>
              <w:jc w:val="center"/>
              <w:rPr>
                <w:ins w:id="17750" w:author="Στάθης Καπ" w:date="2023-03-03T03:57:00Z"/>
                <w:rFonts w:cstheme="minorHAnsi"/>
                <w:sz w:val="16"/>
                <w:szCs w:val="16"/>
              </w:rPr>
            </w:pPr>
            <w:ins w:id="17751" w:author="Στάθης Καπ" w:date="2023-03-03T06:20:00Z">
              <w:r>
                <w:rPr>
                  <w:rFonts w:ascii="Calibri" w:hAnsi="Calibri" w:cs="Calibri"/>
                  <w:color w:val="000000"/>
                  <w:sz w:val="16"/>
                  <w:szCs w:val="16"/>
                </w:rPr>
                <w:t>1460</w:t>
              </w:r>
            </w:ins>
          </w:p>
        </w:tc>
        <w:tc>
          <w:tcPr>
            <w:tcW w:w="544" w:type="dxa"/>
            <w:vAlign w:val="center"/>
            <w:tcPrChange w:id="17752" w:author="Στάθης Καπ" w:date="2023-03-03T06:26:00Z">
              <w:tcPr>
                <w:tcW w:w="544" w:type="dxa"/>
                <w:vAlign w:val="bottom"/>
              </w:tcPr>
            </w:tcPrChange>
          </w:tcPr>
          <w:p w14:paraId="7EE47B7E" w14:textId="76B5D05B" w:rsidR="00C87CFE" w:rsidRPr="00CD1347" w:rsidRDefault="00C87CFE" w:rsidP="00C87CFE">
            <w:pPr>
              <w:jc w:val="center"/>
              <w:rPr>
                <w:ins w:id="17753" w:author="Στάθης Καπ" w:date="2023-03-03T03:57:00Z"/>
                <w:rFonts w:cstheme="minorHAnsi"/>
                <w:sz w:val="16"/>
                <w:szCs w:val="16"/>
              </w:rPr>
            </w:pPr>
            <w:ins w:id="17754" w:author="Στάθης Καπ" w:date="2023-03-03T06:20:00Z">
              <w:r>
                <w:rPr>
                  <w:rFonts w:ascii="Calibri" w:hAnsi="Calibri" w:cs="Calibri"/>
                  <w:color w:val="000000"/>
                  <w:sz w:val="16"/>
                  <w:szCs w:val="16"/>
                </w:rPr>
                <w:t>1420</w:t>
              </w:r>
            </w:ins>
          </w:p>
        </w:tc>
        <w:tc>
          <w:tcPr>
            <w:tcW w:w="621" w:type="dxa"/>
            <w:vAlign w:val="center"/>
            <w:tcPrChange w:id="17755" w:author="Στάθης Καπ" w:date="2023-03-03T06:26:00Z">
              <w:tcPr>
                <w:tcW w:w="621" w:type="dxa"/>
                <w:vAlign w:val="bottom"/>
              </w:tcPr>
            </w:tcPrChange>
          </w:tcPr>
          <w:p w14:paraId="1E629446" w14:textId="05ED729C" w:rsidR="00C87CFE" w:rsidRPr="00CD1347" w:rsidRDefault="00C87CFE" w:rsidP="00C87CFE">
            <w:pPr>
              <w:jc w:val="center"/>
              <w:rPr>
                <w:ins w:id="17756" w:author="Στάθης Καπ" w:date="2023-03-03T03:57:00Z"/>
                <w:rFonts w:cstheme="minorHAnsi"/>
                <w:sz w:val="16"/>
                <w:szCs w:val="16"/>
              </w:rPr>
            </w:pPr>
            <w:ins w:id="17757" w:author="Στάθης Καπ" w:date="2023-03-03T06:20:00Z">
              <w:r>
                <w:rPr>
                  <w:rFonts w:ascii="Calibri" w:hAnsi="Calibri" w:cs="Calibri"/>
                  <w:color w:val="000000"/>
                  <w:sz w:val="16"/>
                  <w:szCs w:val="16"/>
                </w:rPr>
                <w:t>0.814</w:t>
              </w:r>
            </w:ins>
          </w:p>
        </w:tc>
        <w:tc>
          <w:tcPr>
            <w:tcW w:w="669" w:type="dxa"/>
            <w:vAlign w:val="center"/>
            <w:tcPrChange w:id="17758" w:author="Στάθης Καπ" w:date="2023-03-03T06:26:00Z">
              <w:tcPr>
                <w:tcW w:w="669" w:type="dxa"/>
                <w:vAlign w:val="center"/>
              </w:tcPr>
            </w:tcPrChange>
          </w:tcPr>
          <w:p w14:paraId="46DF12E0" w14:textId="01528079" w:rsidR="00C87CFE" w:rsidRPr="00CD1347" w:rsidRDefault="00C87CFE" w:rsidP="00C87CFE">
            <w:pPr>
              <w:jc w:val="center"/>
              <w:rPr>
                <w:ins w:id="17759" w:author="Στάθης Καπ" w:date="2023-03-03T03:57:00Z"/>
                <w:rFonts w:cstheme="minorHAnsi"/>
                <w:sz w:val="16"/>
                <w:szCs w:val="16"/>
              </w:rPr>
            </w:pPr>
            <w:ins w:id="17760" w:author="Στάθης Καπ" w:date="2023-03-03T06:20:00Z">
              <w:r>
                <w:rPr>
                  <w:rFonts w:ascii="Calibri" w:hAnsi="Calibri" w:cstheme="minorHAnsi"/>
                  <w:color w:val="000000"/>
                  <w:sz w:val="16"/>
                  <w:szCs w:val="16"/>
                </w:rPr>
                <w:t>4.7</w:t>
              </w:r>
            </w:ins>
          </w:p>
        </w:tc>
        <w:tc>
          <w:tcPr>
            <w:tcW w:w="543" w:type="dxa"/>
            <w:vAlign w:val="center"/>
            <w:tcPrChange w:id="17761" w:author="Στάθης Καπ" w:date="2023-03-03T06:26:00Z">
              <w:tcPr>
                <w:tcW w:w="543" w:type="dxa"/>
                <w:vAlign w:val="bottom"/>
              </w:tcPr>
            </w:tcPrChange>
          </w:tcPr>
          <w:p w14:paraId="76E40638" w14:textId="7D9C7951" w:rsidR="00C87CFE" w:rsidRPr="00CD1347" w:rsidRDefault="00C87CFE" w:rsidP="00C87CFE">
            <w:pPr>
              <w:jc w:val="center"/>
              <w:rPr>
                <w:ins w:id="17762" w:author="Στάθης Καπ" w:date="2023-03-03T03:57:00Z"/>
                <w:rFonts w:cstheme="minorHAnsi"/>
                <w:sz w:val="16"/>
                <w:szCs w:val="16"/>
              </w:rPr>
            </w:pPr>
            <w:ins w:id="17763" w:author="Στάθης Καπ" w:date="2023-03-03T06:20:00Z">
              <w:r>
                <w:rPr>
                  <w:rFonts w:ascii="Calibri" w:hAnsi="Calibri" w:cs="Calibri"/>
                  <w:color w:val="000000"/>
                  <w:sz w:val="16"/>
                  <w:szCs w:val="16"/>
                </w:rPr>
                <w:t>1410</w:t>
              </w:r>
            </w:ins>
          </w:p>
        </w:tc>
        <w:tc>
          <w:tcPr>
            <w:tcW w:w="621" w:type="dxa"/>
            <w:vAlign w:val="center"/>
            <w:tcPrChange w:id="17764" w:author="Στάθης Καπ" w:date="2023-03-03T06:26:00Z">
              <w:tcPr>
                <w:tcW w:w="621" w:type="dxa"/>
                <w:vAlign w:val="bottom"/>
              </w:tcPr>
            </w:tcPrChange>
          </w:tcPr>
          <w:p w14:paraId="24CF934C" w14:textId="1C607660" w:rsidR="00C87CFE" w:rsidRPr="00CD1347" w:rsidRDefault="00C87CFE" w:rsidP="00C87CFE">
            <w:pPr>
              <w:jc w:val="center"/>
              <w:rPr>
                <w:ins w:id="17765" w:author="Στάθης Καπ" w:date="2023-03-03T03:57:00Z"/>
                <w:rFonts w:cstheme="minorHAnsi"/>
                <w:sz w:val="16"/>
                <w:szCs w:val="16"/>
              </w:rPr>
            </w:pPr>
            <w:ins w:id="17766" w:author="Στάθης Καπ" w:date="2023-03-03T06:20:00Z">
              <w:r>
                <w:rPr>
                  <w:rFonts w:ascii="Calibri" w:hAnsi="Calibri" w:cs="Calibri"/>
                  <w:color w:val="000000"/>
                  <w:sz w:val="16"/>
                  <w:szCs w:val="16"/>
                </w:rPr>
                <w:t>0.438</w:t>
              </w:r>
            </w:ins>
          </w:p>
        </w:tc>
        <w:tc>
          <w:tcPr>
            <w:tcW w:w="669" w:type="dxa"/>
            <w:vAlign w:val="center"/>
            <w:tcPrChange w:id="17767" w:author="Στάθης Καπ" w:date="2023-03-03T06:26:00Z">
              <w:tcPr>
                <w:tcW w:w="669" w:type="dxa"/>
                <w:vAlign w:val="center"/>
              </w:tcPr>
            </w:tcPrChange>
          </w:tcPr>
          <w:p w14:paraId="4A529550" w14:textId="3BAA09A2" w:rsidR="00C87CFE" w:rsidRPr="00CD1347" w:rsidRDefault="00C87CFE" w:rsidP="00C87CFE">
            <w:pPr>
              <w:jc w:val="center"/>
              <w:rPr>
                <w:ins w:id="17768" w:author="Στάθης Καπ" w:date="2023-03-03T03:57:00Z"/>
                <w:rFonts w:cstheme="minorHAnsi"/>
                <w:sz w:val="16"/>
                <w:szCs w:val="16"/>
              </w:rPr>
            </w:pPr>
            <w:ins w:id="17769" w:author="Στάθης Καπ" w:date="2023-03-03T06:20:00Z">
              <w:r>
                <w:rPr>
                  <w:rFonts w:ascii="Calibri" w:hAnsi="Calibri" w:cstheme="minorHAnsi"/>
                  <w:color w:val="000000"/>
                  <w:sz w:val="16"/>
                  <w:szCs w:val="16"/>
                </w:rPr>
                <w:t>0.7</w:t>
              </w:r>
            </w:ins>
          </w:p>
        </w:tc>
        <w:tc>
          <w:tcPr>
            <w:tcW w:w="508" w:type="dxa"/>
            <w:vAlign w:val="center"/>
            <w:tcPrChange w:id="17770" w:author="Στάθης Καπ" w:date="2023-03-03T06:26:00Z">
              <w:tcPr>
                <w:tcW w:w="508" w:type="dxa"/>
                <w:vAlign w:val="bottom"/>
              </w:tcPr>
            </w:tcPrChange>
          </w:tcPr>
          <w:p w14:paraId="5D36FB92" w14:textId="0EEF527D" w:rsidR="00C87CFE" w:rsidRPr="00CD1347" w:rsidRDefault="00C87CFE" w:rsidP="00C87CFE">
            <w:pPr>
              <w:jc w:val="center"/>
              <w:rPr>
                <w:ins w:id="17771" w:author="Στάθης Καπ" w:date="2023-03-03T03:57:00Z"/>
                <w:rFonts w:cstheme="minorHAnsi"/>
                <w:sz w:val="16"/>
                <w:szCs w:val="16"/>
              </w:rPr>
            </w:pPr>
            <w:ins w:id="17772" w:author="Στάθης Καπ" w:date="2023-03-03T06:20:00Z">
              <w:r>
                <w:rPr>
                  <w:rFonts w:ascii="Calibri" w:hAnsi="Calibri" w:cs="Calibri"/>
                  <w:color w:val="000000"/>
                  <w:sz w:val="16"/>
                  <w:szCs w:val="16"/>
                </w:rPr>
                <w:t>1370</w:t>
              </w:r>
            </w:ins>
          </w:p>
        </w:tc>
        <w:tc>
          <w:tcPr>
            <w:tcW w:w="541" w:type="dxa"/>
            <w:vAlign w:val="center"/>
            <w:tcPrChange w:id="17773" w:author="Στάθης Καπ" w:date="2023-03-03T06:26:00Z">
              <w:tcPr>
                <w:tcW w:w="541" w:type="dxa"/>
                <w:vAlign w:val="bottom"/>
              </w:tcPr>
            </w:tcPrChange>
          </w:tcPr>
          <w:p w14:paraId="215E0441" w14:textId="3A13EEF8" w:rsidR="00C87CFE" w:rsidRPr="00CD1347" w:rsidRDefault="00C87CFE" w:rsidP="00C87CFE">
            <w:pPr>
              <w:jc w:val="center"/>
              <w:rPr>
                <w:ins w:id="17774" w:author="Στάθης Καπ" w:date="2023-03-03T03:57:00Z"/>
                <w:rFonts w:cstheme="minorHAnsi"/>
                <w:sz w:val="16"/>
                <w:szCs w:val="16"/>
              </w:rPr>
            </w:pPr>
            <w:ins w:id="17775" w:author="Στάθης Καπ" w:date="2023-03-03T06:20:00Z">
              <w:r>
                <w:rPr>
                  <w:rFonts w:ascii="Calibri" w:hAnsi="Calibri" w:cs="Calibri"/>
                  <w:color w:val="000000"/>
                  <w:sz w:val="16"/>
                  <w:szCs w:val="16"/>
                </w:rPr>
                <w:t>0.439</w:t>
              </w:r>
            </w:ins>
          </w:p>
        </w:tc>
        <w:tc>
          <w:tcPr>
            <w:tcW w:w="589" w:type="dxa"/>
            <w:vAlign w:val="center"/>
            <w:tcPrChange w:id="17776" w:author="Στάθης Καπ" w:date="2023-03-03T06:26:00Z">
              <w:tcPr>
                <w:tcW w:w="589" w:type="dxa"/>
                <w:vAlign w:val="center"/>
              </w:tcPr>
            </w:tcPrChange>
          </w:tcPr>
          <w:p w14:paraId="2ED600E4" w14:textId="29C37DC1" w:rsidR="00C87CFE" w:rsidRPr="00CD1347" w:rsidRDefault="00C87CFE" w:rsidP="00C87CFE">
            <w:pPr>
              <w:jc w:val="center"/>
              <w:rPr>
                <w:ins w:id="17777" w:author="Στάθης Καπ" w:date="2023-03-03T03:57:00Z"/>
                <w:rFonts w:cstheme="minorHAnsi"/>
                <w:sz w:val="16"/>
                <w:szCs w:val="16"/>
              </w:rPr>
            </w:pPr>
            <w:ins w:id="17778" w:author="Στάθης Καπ" w:date="2023-03-03T06:20:00Z">
              <w:r>
                <w:rPr>
                  <w:rFonts w:ascii="Calibri" w:hAnsi="Calibri" w:cstheme="minorHAnsi"/>
                  <w:color w:val="000000"/>
                  <w:sz w:val="16"/>
                  <w:szCs w:val="16"/>
                </w:rPr>
                <w:t>3.52</w:t>
              </w:r>
            </w:ins>
          </w:p>
        </w:tc>
        <w:tc>
          <w:tcPr>
            <w:tcW w:w="463" w:type="dxa"/>
            <w:vAlign w:val="center"/>
            <w:tcPrChange w:id="17779" w:author="Στάθης Καπ" w:date="2023-03-03T06:26:00Z">
              <w:tcPr>
                <w:tcW w:w="463" w:type="dxa"/>
                <w:vAlign w:val="bottom"/>
              </w:tcPr>
            </w:tcPrChange>
          </w:tcPr>
          <w:p w14:paraId="62ECE50C" w14:textId="0DACD4F4" w:rsidR="00C87CFE" w:rsidRPr="00CD1347" w:rsidRDefault="00C87CFE" w:rsidP="00C87CFE">
            <w:pPr>
              <w:jc w:val="center"/>
              <w:rPr>
                <w:ins w:id="17780" w:author="Στάθης Καπ" w:date="2023-03-03T03:57:00Z"/>
                <w:rFonts w:cstheme="minorHAnsi"/>
                <w:sz w:val="16"/>
                <w:szCs w:val="16"/>
              </w:rPr>
            </w:pPr>
            <w:ins w:id="17781" w:author="Στάθης Καπ" w:date="2023-03-03T06:20:00Z">
              <w:r>
                <w:rPr>
                  <w:rFonts w:ascii="Calibri" w:hAnsi="Calibri" w:cs="Calibri"/>
                  <w:color w:val="000000"/>
                  <w:sz w:val="16"/>
                  <w:szCs w:val="16"/>
                </w:rPr>
                <w:t>1370</w:t>
              </w:r>
            </w:ins>
          </w:p>
        </w:tc>
        <w:tc>
          <w:tcPr>
            <w:tcW w:w="541" w:type="dxa"/>
            <w:vAlign w:val="center"/>
            <w:tcPrChange w:id="17782" w:author="Στάθης Καπ" w:date="2023-03-03T06:26:00Z">
              <w:tcPr>
                <w:tcW w:w="541" w:type="dxa"/>
                <w:vAlign w:val="bottom"/>
              </w:tcPr>
            </w:tcPrChange>
          </w:tcPr>
          <w:p w14:paraId="351BDC5F" w14:textId="4E64EBA3" w:rsidR="00C87CFE" w:rsidRPr="00CD1347" w:rsidRDefault="00C87CFE" w:rsidP="00C87CFE">
            <w:pPr>
              <w:jc w:val="center"/>
              <w:rPr>
                <w:ins w:id="17783" w:author="Στάθης Καπ" w:date="2023-03-03T03:57:00Z"/>
                <w:rFonts w:cstheme="minorHAnsi"/>
                <w:sz w:val="16"/>
                <w:szCs w:val="16"/>
              </w:rPr>
            </w:pPr>
            <w:ins w:id="17784" w:author="Στάθης Καπ" w:date="2023-03-03T06:20:00Z">
              <w:r>
                <w:rPr>
                  <w:rFonts w:ascii="Calibri" w:hAnsi="Calibri" w:cs="Calibri"/>
                  <w:color w:val="000000"/>
                  <w:sz w:val="16"/>
                  <w:szCs w:val="16"/>
                </w:rPr>
                <w:t>0.22</w:t>
              </w:r>
            </w:ins>
          </w:p>
        </w:tc>
        <w:tc>
          <w:tcPr>
            <w:tcW w:w="589" w:type="dxa"/>
            <w:vAlign w:val="center"/>
            <w:tcPrChange w:id="17785" w:author="Στάθης Καπ" w:date="2023-03-03T06:26:00Z">
              <w:tcPr>
                <w:tcW w:w="589" w:type="dxa"/>
                <w:vAlign w:val="center"/>
              </w:tcPr>
            </w:tcPrChange>
          </w:tcPr>
          <w:p w14:paraId="08E1E848" w14:textId="10B0AF7F" w:rsidR="00C87CFE" w:rsidRPr="00CD1347" w:rsidRDefault="00C87CFE" w:rsidP="00C87CFE">
            <w:pPr>
              <w:jc w:val="center"/>
              <w:rPr>
                <w:ins w:id="17786" w:author="Στάθης Καπ" w:date="2023-03-03T03:57:00Z"/>
                <w:rFonts w:cstheme="minorHAnsi"/>
                <w:sz w:val="16"/>
                <w:szCs w:val="16"/>
              </w:rPr>
            </w:pPr>
            <w:ins w:id="17787" w:author="Στάθης Καπ" w:date="2023-03-03T06:20:00Z">
              <w:r>
                <w:rPr>
                  <w:rFonts w:ascii="Calibri" w:hAnsi="Calibri" w:cstheme="minorHAnsi"/>
                  <w:color w:val="000000"/>
                  <w:sz w:val="16"/>
                  <w:szCs w:val="16"/>
                </w:rPr>
                <w:t>3.52</w:t>
              </w:r>
            </w:ins>
          </w:p>
        </w:tc>
      </w:tr>
      <w:tr w:rsidR="00C87CFE" w:rsidRPr="00BB05AC" w14:paraId="0E7CC347" w14:textId="77777777" w:rsidTr="00F03C40">
        <w:tblPrEx>
          <w:tblW w:w="0" w:type="auto"/>
          <w:tblBorders>
            <w:insideH w:val="none" w:sz="0" w:space="0" w:color="auto"/>
            <w:insideV w:val="none" w:sz="0" w:space="0" w:color="auto"/>
          </w:tblBorders>
          <w:tblCellMar>
            <w:left w:w="0" w:type="dxa"/>
            <w:right w:w="0" w:type="dxa"/>
          </w:tblCellMar>
          <w:tblPrExChange w:id="1778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789" w:author="Στάθης Καπ" w:date="2023-03-03T03:57:00Z"/>
        </w:trPr>
        <w:tc>
          <w:tcPr>
            <w:tcW w:w="515" w:type="dxa"/>
            <w:tcBorders>
              <w:top w:val="nil"/>
              <w:bottom w:val="nil"/>
              <w:right w:val="single" w:sz="4" w:space="0" w:color="auto"/>
            </w:tcBorders>
            <w:shd w:val="clear" w:color="auto" w:fill="E7E6E6" w:themeFill="background2"/>
            <w:vAlign w:val="bottom"/>
            <w:tcPrChange w:id="17790" w:author="Στάθης Καπ" w:date="2023-03-03T06:26:00Z">
              <w:tcPr>
                <w:tcW w:w="515" w:type="dxa"/>
                <w:vAlign w:val="bottom"/>
              </w:tcPr>
            </w:tcPrChange>
          </w:tcPr>
          <w:p w14:paraId="4672E596" w14:textId="61C8281A" w:rsidR="00C87CFE" w:rsidRPr="00CD1347" w:rsidRDefault="00C87CFE" w:rsidP="00C87CFE">
            <w:pPr>
              <w:jc w:val="center"/>
              <w:rPr>
                <w:ins w:id="17791" w:author="Στάθης Καπ" w:date="2023-03-03T03:57:00Z"/>
                <w:sz w:val="16"/>
                <w:szCs w:val="16"/>
              </w:rPr>
            </w:pPr>
            <w:ins w:id="17792" w:author="Στάθης Καπ" w:date="2023-03-03T04:06:00Z">
              <w:r w:rsidRPr="00CD1347">
                <w:rPr>
                  <w:rFonts w:ascii="Calibri" w:hAnsi="Calibri" w:cs="Calibri"/>
                  <w:color w:val="000000"/>
                  <w:sz w:val="16"/>
                  <w:szCs w:val="16"/>
                  <w:rPrChange w:id="17793" w:author="Στάθης Καπ" w:date="2023-03-03T04:09:00Z">
                    <w:rPr>
                      <w:rFonts w:ascii="Calibri" w:hAnsi="Calibri" w:cs="Calibri"/>
                      <w:color w:val="000000"/>
                      <w:sz w:val="18"/>
                      <w:szCs w:val="18"/>
                    </w:rPr>
                  </w:rPrChange>
                </w:rPr>
                <w:t>c205</w:t>
              </w:r>
            </w:ins>
          </w:p>
        </w:tc>
        <w:tc>
          <w:tcPr>
            <w:tcW w:w="560" w:type="dxa"/>
            <w:tcBorders>
              <w:left w:val="single" w:sz="4" w:space="0" w:color="auto"/>
            </w:tcBorders>
            <w:vAlign w:val="center"/>
            <w:tcPrChange w:id="17794" w:author="Στάθης Καπ" w:date="2023-03-03T06:26:00Z">
              <w:tcPr>
                <w:tcW w:w="560" w:type="dxa"/>
              </w:tcPr>
            </w:tcPrChange>
          </w:tcPr>
          <w:p w14:paraId="40DE90CC" w14:textId="4C396217" w:rsidR="00C87CFE" w:rsidRPr="00CD1347" w:rsidRDefault="00C87CFE" w:rsidP="00C87CFE">
            <w:pPr>
              <w:jc w:val="center"/>
              <w:rPr>
                <w:ins w:id="17795" w:author="Στάθης Καπ" w:date="2023-03-03T03:57:00Z"/>
                <w:rFonts w:cstheme="minorHAnsi"/>
                <w:sz w:val="16"/>
                <w:szCs w:val="16"/>
              </w:rPr>
            </w:pPr>
            <w:ins w:id="17796" w:author="Στάθης Καπ" w:date="2023-03-03T06:20:00Z">
              <w:r>
                <w:rPr>
                  <w:rFonts w:ascii="Calibri" w:hAnsi="Calibri" w:cs="Calibri"/>
                  <w:color w:val="000000"/>
                  <w:sz w:val="16"/>
                  <w:szCs w:val="16"/>
                </w:rPr>
                <w:t>1470</w:t>
              </w:r>
            </w:ins>
          </w:p>
        </w:tc>
        <w:tc>
          <w:tcPr>
            <w:tcW w:w="855" w:type="dxa"/>
            <w:vAlign w:val="center"/>
            <w:tcPrChange w:id="17797" w:author="Στάθης Καπ" w:date="2023-03-03T06:26:00Z">
              <w:tcPr>
                <w:tcW w:w="855" w:type="dxa"/>
              </w:tcPr>
            </w:tcPrChange>
          </w:tcPr>
          <w:p w14:paraId="3565ABC4" w14:textId="2F45829F" w:rsidR="00C87CFE" w:rsidRPr="00CD1347" w:rsidRDefault="00C87CFE" w:rsidP="00C87CFE">
            <w:pPr>
              <w:jc w:val="center"/>
              <w:rPr>
                <w:ins w:id="17798" w:author="Στάθης Καπ" w:date="2023-03-03T03:57:00Z"/>
                <w:rFonts w:cstheme="minorHAnsi"/>
                <w:sz w:val="16"/>
                <w:szCs w:val="16"/>
              </w:rPr>
            </w:pPr>
            <w:ins w:id="17799" w:author="Στάθης Καπ" w:date="2023-03-03T06:20:00Z">
              <w:r>
                <w:rPr>
                  <w:rFonts w:ascii="Calibri" w:hAnsi="Calibri" w:cs="Calibri"/>
                  <w:color w:val="000000"/>
                  <w:sz w:val="16"/>
                  <w:szCs w:val="16"/>
                </w:rPr>
                <w:t>1450</w:t>
              </w:r>
            </w:ins>
          </w:p>
        </w:tc>
        <w:tc>
          <w:tcPr>
            <w:tcW w:w="544" w:type="dxa"/>
            <w:vAlign w:val="center"/>
            <w:tcPrChange w:id="17800" w:author="Στάθης Καπ" w:date="2023-03-03T06:26:00Z">
              <w:tcPr>
                <w:tcW w:w="544" w:type="dxa"/>
                <w:vAlign w:val="bottom"/>
              </w:tcPr>
            </w:tcPrChange>
          </w:tcPr>
          <w:p w14:paraId="187B46E3" w14:textId="557B3313" w:rsidR="00C87CFE" w:rsidRPr="00CD1347" w:rsidRDefault="00C87CFE" w:rsidP="00C87CFE">
            <w:pPr>
              <w:jc w:val="center"/>
              <w:rPr>
                <w:ins w:id="17801" w:author="Στάθης Καπ" w:date="2023-03-03T03:57:00Z"/>
                <w:rFonts w:cstheme="minorHAnsi"/>
                <w:sz w:val="16"/>
                <w:szCs w:val="16"/>
              </w:rPr>
            </w:pPr>
            <w:ins w:id="17802" w:author="Στάθης Καπ" w:date="2023-03-03T06:20:00Z">
              <w:r>
                <w:rPr>
                  <w:rFonts w:ascii="Calibri" w:hAnsi="Calibri" w:cs="Calibri"/>
                  <w:color w:val="000000"/>
                  <w:sz w:val="16"/>
                  <w:szCs w:val="16"/>
                </w:rPr>
                <w:t>1410</w:t>
              </w:r>
            </w:ins>
          </w:p>
        </w:tc>
        <w:tc>
          <w:tcPr>
            <w:tcW w:w="621" w:type="dxa"/>
            <w:vAlign w:val="center"/>
            <w:tcPrChange w:id="17803" w:author="Στάθης Καπ" w:date="2023-03-03T06:26:00Z">
              <w:tcPr>
                <w:tcW w:w="621" w:type="dxa"/>
                <w:vAlign w:val="bottom"/>
              </w:tcPr>
            </w:tcPrChange>
          </w:tcPr>
          <w:p w14:paraId="4C5B2D48" w14:textId="63D61DC1" w:rsidR="00C87CFE" w:rsidRPr="00CD1347" w:rsidRDefault="00C87CFE" w:rsidP="00C87CFE">
            <w:pPr>
              <w:jc w:val="center"/>
              <w:rPr>
                <w:ins w:id="17804" w:author="Στάθης Καπ" w:date="2023-03-03T03:57:00Z"/>
                <w:rFonts w:cstheme="minorHAnsi"/>
                <w:sz w:val="16"/>
                <w:szCs w:val="16"/>
              </w:rPr>
            </w:pPr>
            <w:ins w:id="17805" w:author="Στάθης Καπ" w:date="2023-03-03T06:20:00Z">
              <w:r>
                <w:rPr>
                  <w:rFonts w:ascii="Calibri" w:hAnsi="Calibri" w:cs="Calibri"/>
                  <w:color w:val="000000"/>
                  <w:sz w:val="16"/>
                  <w:szCs w:val="16"/>
                </w:rPr>
                <w:t>0.482</w:t>
              </w:r>
            </w:ins>
          </w:p>
        </w:tc>
        <w:tc>
          <w:tcPr>
            <w:tcW w:w="669" w:type="dxa"/>
            <w:vAlign w:val="center"/>
            <w:tcPrChange w:id="17806" w:author="Στάθης Καπ" w:date="2023-03-03T06:26:00Z">
              <w:tcPr>
                <w:tcW w:w="669" w:type="dxa"/>
                <w:vAlign w:val="center"/>
              </w:tcPr>
            </w:tcPrChange>
          </w:tcPr>
          <w:p w14:paraId="60E5138C" w14:textId="28405D7D" w:rsidR="00C87CFE" w:rsidRPr="00CD1347" w:rsidRDefault="00C87CFE" w:rsidP="00C87CFE">
            <w:pPr>
              <w:jc w:val="center"/>
              <w:rPr>
                <w:ins w:id="17807" w:author="Στάθης Καπ" w:date="2023-03-03T03:57:00Z"/>
                <w:rFonts w:cstheme="minorHAnsi"/>
                <w:sz w:val="16"/>
                <w:szCs w:val="16"/>
              </w:rPr>
            </w:pPr>
            <w:ins w:id="17808" w:author="Στάθης Καπ" w:date="2023-03-03T06:20:00Z">
              <w:r>
                <w:rPr>
                  <w:rFonts w:ascii="Calibri" w:hAnsi="Calibri" w:cstheme="minorHAnsi"/>
                  <w:color w:val="000000"/>
                  <w:sz w:val="16"/>
                  <w:szCs w:val="16"/>
                </w:rPr>
                <w:t>4.08</w:t>
              </w:r>
            </w:ins>
          </w:p>
        </w:tc>
        <w:tc>
          <w:tcPr>
            <w:tcW w:w="543" w:type="dxa"/>
            <w:vAlign w:val="center"/>
            <w:tcPrChange w:id="17809" w:author="Στάθης Καπ" w:date="2023-03-03T06:26:00Z">
              <w:tcPr>
                <w:tcW w:w="543" w:type="dxa"/>
                <w:vAlign w:val="bottom"/>
              </w:tcPr>
            </w:tcPrChange>
          </w:tcPr>
          <w:p w14:paraId="4F2BCD62" w14:textId="2804ED3E" w:rsidR="00C87CFE" w:rsidRPr="00CD1347" w:rsidRDefault="00C87CFE" w:rsidP="00C87CFE">
            <w:pPr>
              <w:jc w:val="center"/>
              <w:rPr>
                <w:ins w:id="17810" w:author="Στάθης Καπ" w:date="2023-03-03T03:57:00Z"/>
                <w:rFonts w:cstheme="minorHAnsi"/>
                <w:sz w:val="16"/>
                <w:szCs w:val="16"/>
              </w:rPr>
            </w:pPr>
            <w:ins w:id="17811" w:author="Στάθης Καπ" w:date="2023-03-03T06:20:00Z">
              <w:r>
                <w:rPr>
                  <w:rFonts w:ascii="Calibri" w:hAnsi="Calibri" w:cs="Calibri"/>
                  <w:color w:val="000000"/>
                  <w:sz w:val="16"/>
                  <w:szCs w:val="16"/>
                </w:rPr>
                <w:t>1430</w:t>
              </w:r>
            </w:ins>
          </w:p>
        </w:tc>
        <w:tc>
          <w:tcPr>
            <w:tcW w:w="621" w:type="dxa"/>
            <w:vAlign w:val="center"/>
            <w:tcPrChange w:id="17812" w:author="Στάθης Καπ" w:date="2023-03-03T06:26:00Z">
              <w:tcPr>
                <w:tcW w:w="621" w:type="dxa"/>
                <w:vAlign w:val="bottom"/>
              </w:tcPr>
            </w:tcPrChange>
          </w:tcPr>
          <w:p w14:paraId="5E72F52D" w14:textId="1AFC257D" w:rsidR="00C87CFE" w:rsidRPr="00CD1347" w:rsidRDefault="00C87CFE" w:rsidP="00C87CFE">
            <w:pPr>
              <w:jc w:val="center"/>
              <w:rPr>
                <w:ins w:id="17813" w:author="Στάθης Καπ" w:date="2023-03-03T03:57:00Z"/>
                <w:rFonts w:cstheme="minorHAnsi"/>
                <w:sz w:val="16"/>
                <w:szCs w:val="16"/>
              </w:rPr>
            </w:pPr>
            <w:ins w:id="17814" w:author="Στάθης Καπ" w:date="2023-03-03T06:20:00Z">
              <w:r>
                <w:rPr>
                  <w:rFonts w:ascii="Calibri" w:hAnsi="Calibri" w:cs="Calibri"/>
                  <w:color w:val="000000"/>
                  <w:sz w:val="16"/>
                  <w:szCs w:val="16"/>
                </w:rPr>
                <w:t>0.378</w:t>
              </w:r>
            </w:ins>
          </w:p>
        </w:tc>
        <w:tc>
          <w:tcPr>
            <w:tcW w:w="669" w:type="dxa"/>
            <w:vAlign w:val="center"/>
            <w:tcPrChange w:id="17815" w:author="Στάθης Καπ" w:date="2023-03-03T06:26:00Z">
              <w:tcPr>
                <w:tcW w:w="669" w:type="dxa"/>
                <w:vAlign w:val="center"/>
              </w:tcPr>
            </w:tcPrChange>
          </w:tcPr>
          <w:p w14:paraId="7B34B19C" w14:textId="5636F0BE" w:rsidR="00C87CFE" w:rsidRPr="00CD1347" w:rsidRDefault="00C87CFE" w:rsidP="00C87CFE">
            <w:pPr>
              <w:jc w:val="center"/>
              <w:rPr>
                <w:ins w:id="17816" w:author="Στάθης Καπ" w:date="2023-03-03T03:57:00Z"/>
                <w:rFonts w:cstheme="minorHAnsi"/>
                <w:sz w:val="16"/>
                <w:szCs w:val="16"/>
              </w:rPr>
            </w:pPr>
            <w:ins w:id="17817" w:author="Στάθης Καπ" w:date="2023-03-03T06:20:00Z">
              <w:r>
                <w:rPr>
                  <w:rFonts w:ascii="Calibri" w:hAnsi="Calibri" w:cstheme="minorHAnsi"/>
                  <w:color w:val="000000"/>
                  <w:sz w:val="16"/>
                  <w:szCs w:val="16"/>
                </w:rPr>
                <w:t>-1.42</w:t>
              </w:r>
            </w:ins>
          </w:p>
        </w:tc>
        <w:tc>
          <w:tcPr>
            <w:tcW w:w="508" w:type="dxa"/>
            <w:vAlign w:val="center"/>
            <w:tcPrChange w:id="17818" w:author="Στάθης Καπ" w:date="2023-03-03T06:26:00Z">
              <w:tcPr>
                <w:tcW w:w="508" w:type="dxa"/>
                <w:vAlign w:val="bottom"/>
              </w:tcPr>
            </w:tcPrChange>
          </w:tcPr>
          <w:p w14:paraId="2F8EADF3" w14:textId="6F74FE80" w:rsidR="00C87CFE" w:rsidRPr="00CD1347" w:rsidRDefault="00C87CFE" w:rsidP="00C87CFE">
            <w:pPr>
              <w:jc w:val="center"/>
              <w:rPr>
                <w:ins w:id="17819" w:author="Στάθης Καπ" w:date="2023-03-03T03:57:00Z"/>
                <w:rFonts w:cstheme="minorHAnsi"/>
                <w:sz w:val="16"/>
                <w:szCs w:val="16"/>
              </w:rPr>
            </w:pPr>
            <w:ins w:id="17820" w:author="Στάθης Καπ" w:date="2023-03-03T06:20:00Z">
              <w:r>
                <w:rPr>
                  <w:rFonts w:ascii="Calibri" w:hAnsi="Calibri" w:cs="Calibri"/>
                  <w:color w:val="000000"/>
                  <w:sz w:val="16"/>
                  <w:szCs w:val="16"/>
                </w:rPr>
                <w:t>1400</w:t>
              </w:r>
            </w:ins>
          </w:p>
        </w:tc>
        <w:tc>
          <w:tcPr>
            <w:tcW w:w="541" w:type="dxa"/>
            <w:vAlign w:val="center"/>
            <w:tcPrChange w:id="17821" w:author="Στάθης Καπ" w:date="2023-03-03T06:26:00Z">
              <w:tcPr>
                <w:tcW w:w="541" w:type="dxa"/>
                <w:vAlign w:val="bottom"/>
              </w:tcPr>
            </w:tcPrChange>
          </w:tcPr>
          <w:p w14:paraId="0FB41BEC" w14:textId="2072B620" w:rsidR="00C87CFE" w:rsidRPr="00CD1347" w:rsidRDefault="00C87CFE" w:rsidP="00C87CFE">
            <w:pPr>
              <w:jc w:val="center"/>
              <w:rPr>
                <w:ins w:id="17822" w:author="Στάθης Καπ" w:date="2023-03-03T03:57:00Z"/>
                <w:rFonts w:cstheme="minorHAnsi"/>
                <w:sz w:val="16"/>
                <w:szCs w:val="16"/>
              </w:rPr>
            </w:pPr>
            <w:ins w:id="17823" w:author="Στάθης Καπ" w:date="2023-03-03T06:20:00Z">
              <w:r>
                <w:rPr>
                  <w:rFonts w:ascii="Calibri" w:hAnsi="Calibri" w:cs="Calibri"/>
                  <w:color w:val="000000"/>
                  <w:sz w:val="16"/>
                  <w:szCs w:val="16"/>
                </w:rPr>
                <w:t>0.234</w:t>
              </w:r>
            </w:ins>
          </w:p>
        </w:tc>
        <w:tc>
          <w:tcPr>
            <w:tcW w:w="589" w:type="dxa"/>
            <w:vAlign w:val="center"/>
            <w:tcPrChange w:id="17824" w:author="Στάθης Καπ" w:date="2023-03-03T06:26:00Z">
              <w:tcPr>
                <w:tcW w:w="589" w:type="dxa"/>
                <w:vAlign w:val="center"/>
              </w:tcPr>
            </w:tcPrChange>
          </w:tcPr>
          <w:p w14:paraId="0B9FDBA5" w14:textId="6BC19C0D" w:rsidR="00C87CFE" w:rsidRPr="00CD1347" w:rsidRDefault="00C87CFE" w:rsidP="00C87CFE">
            <w:pPr>
              <w:jc w:val="center"/>
              <w:rPr>
                <w:ins w:id="17825" w:author="Στάθης Καπ" w:date="2023-03-03T03:57:00Z"/>
                <w:rFonts w:cstheme="minorHAnsi"/>
                <w:sz w:val="16"/>
                <w:szCs w:val="16"/>
              </w:rPr>
            </w:pPr>
            <w:ins w:id="17826" w:author="Στάθης Καπ" w:date="2023-03-03T06:20:00Z">
              <w:r>
                <w:rPr>
                  <w:rFonts w:ascii="Calibri" w:hAnsi="Calibri" w:cstheme="minorHAnsi"/>
                  <w:color w:val="000000"/>
                  <w:sz w:val="16"/>
                  <w:szCs w:val="16"/>
                </w:rPr>
                <w:t>0.71</w:t>
              </w:r>
            </w:ins>
          </w:p>
        </w:tc>
        <w:tc>
          <w:tcPr>
            <w:tcW w:w="463" w:type="dxa"/>
            <w:vAlign w:val="center"/>
            <w:tcPrChange w:id="17827" w:author="Στάθης Καπ" w:date="2023-03-03T06:26:00Z">
              <w:tcPr>
                <w:tcW w:w="463" w:type="dxa"/>
                <w:vAlign w:val="bottom"/>
              </w:tcPr>
            </w:tcPrChange>
          </w:tcPr>
          <w:p w14:paraId="0EB9F12E" w14:textId="12614DD2" w:rsidR="00C87CFE" w:rsidRPr="00CD1347" w:rsidRDefault="00C87CFE" w:rsidP="00C87CFE">
            <w:pPr>
              <w:jc w:val="center"/>
              <w:rPr>
                <w:ins w:id="17828" w:author="Στάθης Καπ" w:date="2023-03-03T03:57:00Z"/>
                <w:rFonts w:cstheme="minorHAnsi"/>
                <w:sz w:val="16"/>
                <w:szCs w:val="16"/>
              </w:rPr>
            </w:pPr>
            <w:ins w:id="17829" w:author="Στάθης Καπ" w:date="2023-03-03T06:20:00Z">
              <w:r>
                <w:rPr>
                  <w:rFonts w:ascii="Calibri" w:hAnsi="Calibri" w:cs="Calibri"/>
                  <w:color w:val="000000"/>
                  <w:sz w:val="16"/>
                  <w:szCs w:val="16"/>
                </w:rPr>
                <w:t>1380</w:t>
              </w:r>
            </w:ins>
          </w:p>
        </w:tc>
        <w:tc>
          <w:tcPr>
            <w:tcW w:w="541" w:type="dxa"/>
            <w:vAlign w:val="center"/>
            <w:tcPrChange w:id="17830" w:author="Στάθης Καπ" w:date="2023-03-03T06:26:00Z">
              <w:tcPr>
                <w:tcW w:w="541" w:type="dxa"/>
                <w:vAlign w:val="bottom"/>
              </w:tcPr>
            </w:tcPrChange>
          </w:tcPr>
          <w:p w14:paraId="0E6639F2" w14:textId="43121FA1" w:rsidR="00C87CFE" w:rsidRPr="00CD1347" w:rsidRDefault="00C87CFE" w:rsidP="00C87CFE">
            <w:pPr>
              <w:jc w:val="center"/>
              <w:rPr>
                <w:ins w:id="17831" w:author="Στάθης Καπ" w:date="2023-03-03T03:57:00Z"/>
                <w:rFonts w:cstheme="minorHAnsi"/>
                <w:sz w:val="16"/>
                <w:szCs w:val="16"/>
              </w:rPr>
            </w:pPr>
            <w:ins w:id="17832" w:author="Στάθης Καπ" w:date="2023-03-03T06:20:00Z">
              <w:r>
                <w:rPr>
                  <w:rFonts w:ascii="Calibri" w:hAnsi="Calibri" w:cs="Calibri"/>
                  <w:color w:val="000000"/>
                  <w:sz w:val="16"/>
                  <w:szCs w:val="16"/>
                </w:rPr>
                <w:t>0.236</w:t>
              </w:r>
            </w:ins>
          </w:p>
        </w:tc>
        <w:tc>
          <w:tcPr>
            <w:tcW w:w="589" w:type="dxa"/>
            <w:vAlign w:val="center"/>
            <w:tcPrChange w:id="17833" w:author="Στάθης Καπ" w:date="2023-03-03T06:26:00Z">
              <w:tcPr>
                <w:tcW w:w="589" w:type="dxa"/>
                <w:vAlign w:val="center"/>
              </w:tcPr>
            </w:tcPrChange>
          </w:tcPr>
          <w:p w14:paraId="02C9B04A" w14:textId="29543F47" w:rsidR="00C87CFE" w:rsidRPr="00CD1347" w:rsidRDefault="00C87CFE" w:rsidP="00C87CFE">
            <w:pPr>
              <w:jc w:val="center"/>
              <w:rPr>
                <w:ins w:id="17834" w:author="Στάθης Καπ" w:date="2023-03-03T03:57:00Z"/>
                <w:rFonts w:cstheme="minorHAnsi"/>
                <w:sz w:val="16"/>
                <w:szCs w:val="16"/>
              </w:rPr>
            </w:pPr>
            <w:ins w:id="17835" w:author="Στάθης Καπ" w:date="2023-03-03T06:20:00Z">
              <w:r>
                <w:rPr>
                  <w:rFonts w:ascii="Calibri" w:hAnsi="Calibri" w:cstheme="minorHAnsi"/>
                  <w:color w:val="000000"/>
                  <w:sz w:val="16"/>
                  <w:szCs w:val="16"/>
                </w:rPr>
                <w:t>2.13</w:t>
              </w:r>
            </w:ins>
          </w:p>
        </w:tc>
      </w:tr>
      <w:tr w:rsidR="00C87CFE" w:rsidRPr="00BB05AC" w14:paraId="56A5FC34" w14:textId="77777777" w:rsidTr="00F03C40">
        <w:tblPrEx>
          <w:tblW w:w="0" w:type="auto"/>
          <w:tblBorders>
            <w:insideH w:val="none" w:sz="0" w:space="0" w:color="auto"/>
            <w:insideV w:val="none" w:sz="0" w:space="0" w:color="auto"/>
          </w:tblBorders>
          <w:tblCellMar>
            <w:left w:w="0" w:type="dxa"/>
            <w:right w:w="0" w:type="dxa"/>
          </w:tblCellMar>
          <w:tblPrExChange w:id="1783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837" w:author="Στάθης Καπ" w:date="2023-03-03T03:57:00Z"/>
        </w:trPr>
        <w:tc>
          <w:tcPr>
            <w:tcW w:w="515" w:type="dxa"/>
            <w:tcBorders>
              <w:top w:val="nil"/>
              <w:bottom w:val="nil"/>
              <w:right w:val="single" w:sz="4" w:space="0" w:color="auto"/>
            </w:tcBorders>
            <w:shd w:val="clear" w:color="auto" w:fill="E7E6E6" w:themeFill="background2"/>
            <w:vAlign w:val="bottom"/>
            <w:tcPrChange w:id="17838" w:author="Στάθης Καπ" w:date="2023-03-03T06:26:00Z">
              <w:tcPr>
                <w:tcW w:w="515" w:type="dxa"/>
                <w:vAlign w:val="bottom"/>
              </w:tcPr>
            </w:tcPrChange>
          </w:tcPr>
          <w:p w14:paraId="635C3DB4" w14:textId="3EFDD7AC" w:rsidR="00C87CFE" w:rsidRPr="00CD1347" w:rsidRDefault="00C87CFE" w:rsidP="00C87CFE">
            <w:pPr>
              <w:jc w:val="center"/>
              <w:rPr>
                <w:ins w:id="17839" w:author="Στάθης Καπ" w:date="2023-03-03T03:57:00Z"/>
                <w:sz w:val="16"/>
                <w:szCs w:val="16"/>
              </w:rPr>
            </w:pPr>
            <w:ins w:id="17840" w:author="Στάθης Καπ" w:date="2023-03-03T04:06:00Z">
              <w:r w:rsidRPr="00CD1347">
                <w:rPr>
                  <w:rFonts w:ascii="Calibri" w:hAnsi="Calibri" w:cs="Calibri"/>
                  <w:color w:val="000000"/>
                  <w:sz w:val="16"/>
                  <w:szCs w:val="16"/>
                  <w:rPrChange w:id="17841" w:author="Στάθης Καπ" w:date="2023-03-03T04:09:00Z">
                    <w:rPr>
                      <w:rFonts w:ascii="Calibri" w:hAnsi="Calibri" w:cs="Calibri"/>
                      <w:color w:val="000000"/>
                      <w:sz w:val="18"/>
                      <w:szCs w:val="18"/>
                    </w:rPr>
                  </w:rPrChange>
                </w:rPr>
                <w:t>c206</w:t>
              </w:r>
            </w:ins>
          </w:p>
        </w:tc>
        <w:tc>
          <w:tcPr>
            <w:tcW w:w="560" w:type="dxa"/>
            <w:tcBorders>
              <w:left w:val="single" w:sz="4" w:space="0" w:color="auto"/>
            </w:tcBorders>
            <w:vAlign w:val="center"/>
            <w:tcPrChange w:id="17842" w:author="Στάθης Καπ" w:date="2023-03-03T06:26:00Z">
              <w:tcPr>
                <w:tcW w:w="560" w:type="dxa"/>
              </w:tcPr>
            </w:tcPrChange>
          </w:tcPr>
          <w:p w14:paraId="64B81B19" w14:textId="131278FD" w:rsidR="00C87CFE" w:rsidRPr="00CD1347" w:rsidRDefault="00C87CFE" w:rsidP="00C87CFE">
            <w:pPr>
              <w:jc w:val="center"/>
              <w:rPr>
                <w:ins w:id="17843" w:author="Στάθης Καπ" w:date="2023-03-03T03:57:00Z"/>
                <w:rFonts w:cstheme="minorHAnsi"/>
                <w:sz w:val="16"/>
                <w:szCs w:val="16"/>
              </w:rPr>
            </w:pPr>
            <w:ins w:id="17844" w:author="Στάθης Καπ" w:date="2023-03-03T06:20:00Z">
              <w:r>
                <w:rPr>
                  <w:rFonts w:ascii="Calibri" w:hAnsi="Calibri" w:cs="Calibri"/>
                  <w:color w:val="000000"/>
                  <w:sz w:val="16"/>
                  <w:szCs w:val="16"/>
                </w:rPr>
                <w:t>1480</w:t>
              </w:r>
            </w:ins>
          </w:p>
        </w:tc>
        <w:tc>
          <w:tcPr>
            <w:tcW w:w="855" w:type="dxa"/>
            <w:vAlign w:val="center"/>
            <w:tcPrChange w:id="17845" w:author="Στάθης Καπ" w:date="2023-03-03T06:26:00Z">
              <w:tcPr>
                <w:tcW w:w="855" w:type="dxa"/>
              </w:tcPr>
            </w:tcPrChange>
          </w:tcPr>
          <w:p w14:paraId="05F47FD4" w14:textId="239D0BDF" w:rsidR="00C87CFE" w:rsidRPr="00CD1347" w:rsidRDefault="00C87CFE" w:rsidP="00C87CFE">
            <w:pPr>
              <w:jc w:val="center"/>
              <w:rPr>
                <w:ins w:id="17846" w:author="Στάθης Καπ" w:date="2023-03-03T03:57:00Z"/>
                <w:rFonts w:cstheme="minorHAnsi"/>
                <w:sz w:val="16"/>
                <w:szCs w:val="16"/>
              </w:rPr>
            </w:pPr>
            <w:ins w:id="17847" w:author="Στάθης Καπ" w:date="2023-03-03T06:20:00Z">
              <w:r>
                <w:rPr>
                  <w:rFonts w:ascii="Calibri" w:hAnsi="Calibri" w:cs="Calibri"/>
                  <w:color w:val="000000"/>
                  <w:sz w:val="16"/>
                  <w:szCs w:val="16"/>
                </w:rPr>
                <w:t>1440</w:t>
              </w:r>
            </w:ins>
          </w:p>
        </w:tc>
        <w:tc>
          <w:tcPr>
            <w:tcW w:w="544" w:type="dxa"/>
            <w:vAlign w:val="center"/>
            <w:tcPrChange w:id="17848" w:author="Στάθης Καπ" w:date="2023-03-03T06:26:00Z">
              <w:tcPr>
                <w:tcW w:w="544" w:type="dxa"/>
                <w:vAlign w:val="bottom"/>
              </w:tcPr>
            </w:tcPrChange>
          </w:tcPr>
          <w:p w14:paraId="0FD89128" w14:textId="73A0C976" w:rsidR="00C87CFE" w:rsidRPr="00CD1347" w:rsidRDefault="00C87CFE" w:rsidP="00C87CFE">
            <w:pPr>
              <w:jc w:val="center"/>
              <w:rPr>
                <w:ins w:id="17849" w:author="Στάθης Καπ" w:date="2023-03-03T03:57:00Z"/>
                <w:rFonts w:cstheme="minorHAnsi"/>
                <w:sz w:val="16"/>
                <w:szCs w:val="16"/>
              </w:rPr>
            </w:pPr>
            <w:ins w:id="17850" w:author="Στάθης Καπ" w:date="2023-03-03T06:20:00Z">
              <w:r>
                <w:rPr>
                  <w:rFonts w:ascii="Calibri" w:hAnsi="Calibri" w:cs="Calibri"/>
                  <w:color w:val="000000"/>
                  <w:sz w:val="16"/>
                  <w:szCs w:val="16"/>
                </w:rPr>
                <w:t>1440</w:t>
              </w:r>
            </w:ins>
          </w:p>
        </w:tc>
        <w:tc>
          <w:tcPr>
            <w:tcW w:w="621" w:type="dxa"/>
            <w:vAlign w:val="center"/>
            <w:tcPrChange w:id="17851" w:author="Στάθης Καπ" w:date="2023-03-03T06:26:00Z">
              <w:tcPr>
                <w:tcW w:w="621" w:type="dxa"/>
                <w:vAlign w:val="bottom"/>
              </w:tcPr>
            </w:tcPrChange>
          </w:tcPr>
          <w:p w14:paraId="0245544C" w14:textId="77678D25" w:rsidR="00C87CFE" w:rsidRPr="00CD1347" w:rsidRDefault="00C87CFE" w:rsidP="00C87CFE">
            <w:pPr>
              <w:jc w:val="center"/>
              <w:rPr>
                <w:ins w:id="17852" w:author="Στάθης Καπ" w:date="2023-03-03T03:57:00Z"/>
                <w:rFonts w:cstheme="minorHAnsi"/>
                <w:sz w:val="16"/>
                <w:szCs w:val="16"/>
              </w:rPr>
            </w:pPr>
            <w:ins w:id="17853" w:author="Στάθης Καπ" w:date="2023-03-03T06:20:00Z">
              <w:r>
                <w:rPr>
                  <w:rFonts w:ascii="Calibri" w:hAnsi="Calibri" w:cs="Calibri"/>
                  <w:color w:val="000000"/>
                  <w:sz w:val="16"/>
                  <w:szCs w:val="16"/>
                </w:rPr>
                <w:t>0.543</w:t>
              </w:r>
            </w:ins>
          </w:p>
        </w:tc>
        <w:tc>
          <w:tcPr>
            <w:tcW w:w="669" w:type="dxa"/>
            <w:vAlign w:val="center"/>
            <w:tcPrChange w:id="17854" w:author="Στάθης Καπ" w:date="2023-03-03T06:26:00Z">
              <w:tcPr>
                <w:tcW w:w="669" w:type="dxa"/>
                <w:vAlign w:val="center"/>
              </w:tcPr>
            </w:tcPrChange>
          </w:tcPr>
          <w:p w14:paraId="38BF93E5" w14:textId="5A9EAADE" w:rsidR="00C87CFE" w:rsidRPr="00CD1347" w:rsidRDefault="00C87CFE" w:rsidP="00C87CFE">
            <w:pPr>
              <w:jc w:val="center"/>
              <w:rPr>
                <w:ins w:id="17855" w:author="Στάθης Καπ" w:date="2023-03-03T03:57:00Z"/>
                <w:rFonts w:cstheme="minorHAnsi"/>
                <w:sz w:val="16"/>
                <w:szCs w:val="16"/>
              </w:rPr>
            </w:pPr>
            <w:ins w:id="17856" w:author="Στάθης Καπ" w:date="2023-03-03T06:20:00Z">
              <w:r>
                <w:rPr>
                  <w:rFonts w:ascii="Calibri" w:hAnsi="Calibri" w:cstheme="minorHAnsi"/>
                  <w:color w:val="000000"/>
                  <w:sz w:val="16"/>
                  <w:szCs w:val="16"/>
                </w:rPr>
                <w:t>2.7</w:t>
              </w:r>
            </w:ins>
          </w:p>
        </w:tc>
        <w:tc>
          <w:tcPr>
            <w:tcW w:w="543" w:type="dxa"/>
            <w:vAlign w:val="center"/>
            <w:tcPrChange w:id="17857" w:author="Στάθης Καπ" w:date="2023-03-03T06:26:00Z">
              <w:tcPr>
                <w:tcW w:w="543" w:type="dxa"/>
                <w:vAlign w:val="bottom"/>
              </w:tcPr>
            </w:tcPrChange>
          </w:tcPr>
          <w:p w14:paraId="28997915" w14:textId="752A58E7" w:rsidR="00C87CFE" w:rsidRPr="00CD1347" w:rsidRDefault="00C87CFE" w:rsidP="00C87CFE">
            <w:pPr>
              <w:jc w:val="center"/>
              <w:rPr>
                <w:ins w:id="17858" w:author="Στάθης Καπ" w:date="2023-03-03T03:57:00Z"/>
                <w:rFonts w:cstheme="minorHAnsi"/>
                <w:sz w:val="16"/>
                <w:szCs w:val="16"/>
              </w:rPr>
            </w:pPr>
            <w:ins w:id="17859" w:author="Στάθης Καπ" w:date="2023-03-03T06:20:00Z">
              <w:r>
                <w:rPr>
                  <w:rFonts w:ascii="Calibri" w:hAnsi="Calibri" w:cs="Calibri"/>
                  <w:color w:val="000000"/>
                  <w:sz w:val="16"/>
                  <w:szCs w:val="16"/>
                </w:rPr>
                <w:t>1430</w:t>
              </w:r>
            </w:ins>
          </w:p>
        </w:tc>
        <w:tc>
          <w:tcPr>
            <w:tcW w:w="621" w:type="dxa"/>
            <w:vAlign w:val="center"/>
            <w:tcPrChange w:id="17860" w:author="Στάθης Καπ" w:date="2023-03-03T06:26:00Z">
              <w:tcPr>
                <w:tcW w:w="621" w:type="dxa"/>
                <w:vAlign w:val="bottom"/>
              </w:tcPr>
            </w:tcPrChange>
          </w:tcPr>
          <w:p w14:paraId="22C6F0A6" w14:textId="775C25BF" w:rsidR="00C87CFE" w:rsidRPr="00CD1347" w:rsidRDefault="00C87CFE" w:rsidP="00C87CFE">
            <w:pPr>
              <w:jc w:val="center"/>
              <w:rPr>
                <w:ins w:id="17861" w:author="Στάθης Καπ" w:date="2023-03-03T03:57:00Z"/>
                <w:rFonts w:cstheme="minorHAnsi"/>
                <w:sz w:val="16"/>
                <w:szCs w:val="16"/>
              </w:rPr>
            </w:pPr>
            <w:ins w:id="17862" w:author="Στάθης Καπ" w:date="2023-03-03T06:20:00Z">
              <w:r>
                <w:rPr>
                  <w:rFonts w:ascii="Calibri" w:hAnsi="Calibri" w:cs="Calibri"/>
                  <w:color w:val="000000"/>
                  <w:sz w:val="16"/>
                  <w:szCs w:val="16"/>
                </w:rPr>
                <w:t>0.342</w:t>
              </w:r>
            </w:ins>
          </w:p>
        </w:tc>
        <w:tc>
          <w:tcPr>
            <w:tcW w:w="669" w:type="dxa"/>
            <w:vAlign w:val="center"/>
            <w:tcPrChange w:id="17863" w:author="Στάθης Καπ" w:date="2023-03-03T06:26:00Z">
              <w:tcPr>
                <w:tcW w:w="669" w:type="dxa"/>
                <w:vAlign w:val="center"/>
              </w:tcPr>
            </w:tcPrChange>
          </w:tcPr>
          <w:p w14:paraId="450AD7DC" w14:textId="2520FD42" w:rsidR="00C87CFE" w:rsidRPr="00CD1347" w:rsidRDefault="00C87CFE" w:rsidP="00C87CFE">
            <w:pPr>
              <w:jc w:val="center"/>
              <w:rPr>
                <w:ins w:id="17864" w:author="Στάθης Καπ" w:date="2023-03-03T03:57:00Z"/>
                <w:rFonts w:cstheme="minorHAnsi"/>
                <w:sz w:val="16"/>
                <w:szCs w:val="16"/>
              </w:rPr>
            </w:pPr>
            <w:ins w:id="17865" w:author="Στάθης Καπ" w:date="2023-03-03T06:20:00Z">
              <w:r>
                <w:rPr>
                  <w:rFonts w:ascii="Calibri" w:hAnsi="Calibri" w:cstheme="minorHAnsi"/>
                  <w:color w:val="000000"/>
                  <w:sz w:val="16"/>
                  <w:szCs w:val="16"/>
                </w:rPr>
                <w:t>0.69</w:t>
              </w:r>
            </w:ins>
          </w:p>
        </w:tc>
        <w:tc>
          <w:tcPr>
            <w:tcW w:w="508" w:type="dxa"/>
            <w:vAlign w:val="center"/>
            <w:tcPrChange w:id="17866" w:author="Στάθης Καπ" w:date="2023-03-03T06:26:00Z">
              <w:tcPr>
                <w:tcW w:w="508" w:type="dxa"/>
                <w:vAlign w:val="bottom"/>
              </w:tcPr>
            </w:tcPrChange>
          </w:tcPr>
          <w:p w14:paraId="4C07FEAB" w14:textId="16BF3684" w:rsidR="00C87CFE" w:rsidRPr="00CD1347" w:rsidRDefault="00C87CFE" w:rsidP="00C87CFE">
            <w:pPr>
              <w:jc w:val="center"/>
              <w:rPr>
                <w:ins w:id="17867" w:author="Στάθης Καπ" w:date="2023-03-03T03:57:00Z"/>
                <w:rFonts w:cstheme="minorHAnsi"/>
                <w:sz w:val="16"/>
                <w:szCs w:val="16"/>
              </w:rPr>
            </w:pPr>
            <w:ins w:id="17868" w:author="Στάθης Καπ" w:date="2023-03-03T06:20:00Z">
              <w:r>
                <w:rPr>
                  <w:rFonts w:ascii="Calibri" w:hAnsi="Calibri" w:cs="Calibri"/>
                  <w:color w:val="000000"/>
                  <w:sz w:val="16"/>
                  <w:szCs w:val="16"/>
                </w:rPr>
                <w:t>1410</w:t>
              </w:r>
            </w:ins>
          </w:p>
        </w:tc>
        <w:tc>
          <w:tcPr>
            <w:tcW w:w="541" w:type="dxa"/>
            <w:vAlign w:val="center"/>
            <w:tcPrChange w:id="17869" w:author="Στάθης Καπ" w:date="2023-03-03T06:26:00Z">
              <w:tcPr>
                <w:tcW w:w="541" w:type="dxa"/>
                <w:vAlign w:val="bottom"/>
              </w:tcPr>
            </w:tcPrChange>
          </w:tcPr>
          <w:p w14:paraId="69C1C79A" w14:textId="1992DDFB" w:rsidR="00C87CFE" w:rsidRPr="00CD1347" w:rsidRDefault="00C87CFE" w:rsidP="00C87CFE">
            <w:pPr>
              <w:jc w:val="center"/>
              <w:rPr>
                <w:ins w:id="17870" w:author="Στάθης Καπ" w:date="2023-03-03T03:57:00Z"/>
                <w:rFonts w:cstheme="minorHAnsi"/>
                <w:sz w:val="16"/>
                <w:szCs w:val="16"/>
              </w:rPr>
            </w:pPr>
            <w:ins w:id="17871" w:author="Στάθης Καπ" w:date="2023-03-03T06:20:00Z">
              <w:r>
                <w:rPr>
                  <w:rFonts w:ascii="Calibri" w:hAnsi="Calibri" w:cs="Calibri"/>
                  <w:color w:val="000000"/>
                  <w:sz w:val="16"/>
                  <w:szCs w:val="16"/>
                </w:rPr>
                <w:t>0.23</w:t>
              </w:r>
            </w:ins>
          </w:p>
        </w:tc>
        <w:tc>
          <w:tcPr>
            <w:tcW w:w="589" w:type="dxa"/>
            <w:vAlign w:val="center"/>
            <w:tcPrChange w:id="17872" w:author="Στάθης Καπ" w:date="2023-03-03T06:26:00Z">
              <w:tcPr>
                <w:tcW w:w="589" w:type="dxa"/>
                <w:vAlign w:val="center"/>
              </w:tcPr>
            </w:tcPrChange>
          </w:tcPr>
          <w:p w14:paraId="4A1344D9" w14:textId="325A9E4E" w:rsidR="00C87CFE" w:rsidRPr="00CD1347" w:rsidRDefault="00C87CFE" w:rsidP="00C87CFE">
            <w:pPr>
              <w:jc w:val="center"/>
              <w:rPr>
                <w:ins w:id="17873" w:author="Στάθης Καπ" w:date="2023-03-03T03:57:00Z"/>
                <w:rFonts w:cstheme="minorHAnsi"/>
                <w:sz w:val="16"/>
                <w:szCs w:val="16"/>
              </w:rPr>
            </w:pPr>
            <w:ins w:id="17874" w:author="Στάθης Καπ" w:date="2023-03-03T06:20:00Z">
              <w:r>
                <w:rPr>
                  <w:rFonts w:ascii="Calibri" w:hAnsi="Calibri" w:cstheme="minorHAnsi"/>
                  <w:color w:val="000000"/>
                  <w:sz w:val="16"/>
                  <w:szCs w:val="16"/>
                </w:rPr>
                <w:t>2.08</w:t>
              </w:r>
            </w:ins>
          </w:p>
        </w:tc>
        <w:tc>
          <w:tcPr>
            <w:tcW w:w="463" w:type="dxa"/>
            <w:vAlign w:val="center"/>
            <w:tcPrChange w:id="17875" w:author="Στάθης Καπ" w:date="2023-03-03T06:26:00Z">
              <w:tcPr>
                <w:tcW w:w="463" w:type="dxa"/>
                <w:vAlign w:val="bottom"/>
              </w:tcPr>
            </w:tcPrChange>
          </w:tcPr>
          <w:p w14:paraId="604513DE" w14:textId="698D9CC9" w:rsidR="00C87CFE" w:rsidRPr="00CD1347" w:rsidRDefault="00C87CFE" w:rsidP="00C87CFE">
            <w:pPr>
              <w:jc w:val="center"/>
              <w:rPr>
                <w:ins w:id="17876" w:author="Στάθης Καπ" w:date="2023-03-03T03:57:00Z"/>
                <w:rFonts w:cstheme="minorHAnsi"/>
                <w:sz w:val="16"/>
                <w:szCs w:val="16"/>
              </w:rPr>
            </w:pPr>
            <w:ins w:id="17877" w:author="Στάθης Καπ" w:date="2023-03-03T06:20:00Z">
              <w:r>
                <w:rPr>
                  <w:rFonts w:ascii="Calibri" w:hAnsi="Calibri" w:cs="Calibri"/>
                  <w:color w:val="000000"/>
                  <w:sz w:val="16"/>
                  <w:szCs w:val="16"/>
                </w:rPr>
                <w:t>1390</w:t>
              </w:r>
            </w:ins>
          </w:p>
        </w:tc>
        <w:tc>
          <w:tcPr>
            <w:tcW w:w="541" w:type="dxa"/>
            <w:vAlign w:val="center"/>
            <w:tcPrChange w:id="17878" w:author="Στάθης Καπ" w:date="2023-03-03T06:26:00Z">
              <w:tcPr>
                <w:tcW w:w="541" w:type="dxa"/>
                <w:vAlign w:val="bottom"/>
              </w:tcPr>
            </w:tcPrChange>
          </w:tcPr>
          <w:p w14:paraId="55182016" w14:textId="2CB2E98D" w:rsidR="00C87CFE" w:rsidRPr="00CD1347" w:rsidRDefault="00C87CFE" w:rsidP="00C87CFE">
            <w:pPr>
              <w:jc w:val="center"/>
              <w:rPr>
                <w:ins w:id="17879" w:author="Στάθης Καπ" w:date="2023-03-03T03:57:00Z"/>
                <w:rFonts w:cstheme="minorHAnsi"/>
                <w:sz w:val="16"/>
                <w:szCs w:val="16"/>
              </w:rPr>
            </w:pPr>
            <w:ins w:id="17880" w:author="Στάθης Καπ" w:date="2023-03-03T06:20:00Z">
              <w:r>
                <w:rPr>
                  <w:rFonts w:ascii="Calibri" w:hAnsi="Calibri" w:cs="Calibri"/>
                  <w:color w:val="000000"/>
                  <w:sz w:val="16"/>
                  <w:szCs w:val="16"/>
                </w:rPr>
                <w:t>0.211</w:t>
              </w:r>
            </w:ins>
          </w:p>
        </w:tc>
        <w:tc>
          <w:tcPr>
            <w:tcW w:w="589" w:type="dxa"/>
            <w:vAlign w:val="center"/>
            <w:tcPrChange w:id="17881" w:author="Στάθης Καπ" w:date="2023-03-03T06:26:00Z">
              <w:tcPr>
                <w:tcW w:w="589" w:type="dxa"/>
                <w:vAlign w:val="center"/>
              </w:tcPr>
            </w:tcPrChange>
          </w:tcPr>
          <w:p w14:paraId="1993D02D" w14:textId="66B686BC" w:rsidR="00C87CFE" w:rsidRPr="00CD1347" w:rsidRDefault="00C87CFE" w:rsidP="00C87CFE">
            <w:pPr>
              <w:jc w:val="center"/>
              <w:rPr>
                <w:ins w:id="17882" w:author="Στάθης Καπ" w:date="2023-03-03T03:57:00Z"/>
                <w:rFonts w:cstheme="minorHAnsi"/>
                <w:sz w:val="16"/>
                <w:szCs w:val="16"/>
              </w:rPr>
            </w:pPr>
            <w:ins w:id="17883" w:author="Στάθης Καπ" w:date="2023-03-03T06:20:00Z">
              <w:r>
                <w:rPr>
                  <w:rFonts w:ascii="Calibri" w:hAnsi="Calibri" w:cstheme="minorHAnsi"/>
                  <w:color w:val="000000"/>
                  <w:sz w:val="16"/>
                  <w:szCs w:val="16"/>
                </w:rPr>
                <w:t>3.47</w:t>
              </w:r>
            </w:ins>
          </w:p>
        </w:tc>
      </w:tr>
      <w:tr w:rsidR="00C87CFE" w:rsidRPr="00BB05AC" w14:paraId="64045987" w14:textId="77777777" w:rsidTr="00F03C40">
        <w:tblPrEx>
          <w:tblW w:w="0" w:type="auto"/>
          <w:tblBorders>
            <w:insideH w:val="none" w:sz="0" w:space="0" w:color="auto"/>
            <w:insideV w:val="none" w:sz="0" w:space="0" w:color="auto"/>
          </w:tblBorders>
          <w:tblCellMar>
            <w:left w:w="0" w:type="dxa"/>
            <w:right w:w="0" w:type="dxa"/>
          </w:tblCellMar>
          <w:tblPrExChange w:id="1788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885" w:author="Στάθης Καπ" w:date="2023-03-03T03:57:00Z"/>
        </w:trPr>
        <w:tc>
          <w:tcPr>
            <w:tcW w:w="515" w:type="dxa"/>
            <w:tcBorders>
              <w:top w:val="nil"/>
              <w:bottom w:val="nil"/>
              <w:right w:val="single" w:sz="4" w:space="0" w:color="auto"/>
            </w:tcBorders>
            <w:shd w:val="clear" w:color="auto" w:fill="E7E6E6" w:themeFill="background2"/>
            <w:vAlign w:val="bottom"/>
            <w:tcPrChange w:id="17886" w:author="Στάθης Καπ" w:date="2023-03-03T06:26:00Z">
              <w:tcPr>
                <w:tcW w:w="515" w:type="dxa"/>
                <w:vAlign w:val="bottom"/>
              </w:tcPr>
            </w:tcPrChange>
          </w:tcPr>
          <w:p w14:paraId="38C93706" w14:textId="1EF6DEFF" w:rsidR="00C87CFE" w:rsidRPr="00CD1347" w:rsidRDefault="00C87CFE" w:rsidP="00C87CFE">
            <w:pPr>
              <w:jc w:val="center"/>
              <w:rPr>
                <w:ins w:id="17887" w:author="Στάθης Καπ" w:date="2023-03-03T03:57:00Z"/>
                <w:sz w:val="16"/>
                <w:szCs w:val="16"/>
              </w:rPr>
            </w:pPr>
            <w:ins w:id="17888" w:author="Στάθης Καπ" w:date="2023-03-03T04:06:00Z">
              <w:r w:rsidRPr="00CD1347">
                <w:rPr>
                  <w:rFonts w:ascii="Calibri" w:hAnsi="Calibri" w:cs="Calibri"/>
                  <w:color w:val="000000"/>
                  <w:sz w:val="16"/>
                  <w:szCs w:val="16"/>
                  <w:rPrChange w:id="17889" w:author="Στάθης Καπ" w:date="2023-03-03T04:09:00Z">
                    <w:rPr>
                      <w:rFonts w:ascii="Calibri" w:hAnsi="Calibri" w:cs="Calibri"/>
                      <w:color w:val="000000"/>
                      <w:sz w:val="18"/>
                      <w:szCs w:val="18"/>
                    </w:rPr>
                  </w:rPrChange>
                </w:rPr>
                <w:t>c207</w:t>
              </w:r>
            </w:ins>
          </w:p>
        </w:tc>
        <w:tc>
          <w:tcPr>
            <w:tcW w:w="560" w:type="dxa"/>
            <w:tcBorders>
              <w:left w:val="single" w:sz="4" w:space="0" w:color="auto"/>
            </w:tcBorders>
            <w:vAlign w:val="center"/>
            <w:tcPrChange w:id="17890" w:author="Στάθης Καπ" w:date="2023-03-03T06:26:00Z">
              <w:tcPr>
                <w:tcW w:w="560" w:type="dxa"/>
              </w:tcPr>
            </w:tcPrChange>
          </w:tcPr>
          <w:p w14:paraId="1A50BCBF" w14:textId="725C3A64" w:rsidR="00C87CFE" w:rsidRPr="00CD1347" w:rsidRDefault="00C87CFE" w:rsidP="00C87CFE">
            <w:pPr>
              <w:jc w:val="center"/>
              <w:rPr>
                <w:ins w:id="17891" w:author="Στάθης Καπ" w:date="2023-03-03T03:57:00Z"/>
                <w:rFonts w:cstheme="minorHAnsi"/>
                <w:sz w:val="16"/>
                <w:szCs w:val="16"/>
              </w:rPr>
            </w:pPr>
            <w:ins w:id="17892" w:author="Στάθης Καπ" w:date="2023-03-03T06:20:00Z">
              <w:r>
                <w:rPr>
                  <w:rFonts w:ascii="Calibri" w:hAnsi="Calibri" w:cs="Calibri"/>
                  <w:color w:val="000000"/>
                  <w:sz w:val="16"/>
                  <w:szCs w:val="16"/>
                </w:rPr>
                <w:t>1490</w:t>
              </w:r>
            </w:ins>
          </w:p>
        </w:tc>
        <w:tc>
          <w:tcPr>
            <w:tcW w:w="855" w:type="dxa"/>
            <w:vAlign w:val="center"/>
            <w:tcPrChange w:id="17893" w:author="Στάθης Καπ" w:date="2023-03-03T06:26:00Z">
              <w:tcPr>
                <w:tcW w:w="855" w:type="dxa"/>
              </w:tcPr>
            </w:tcPrChange>
          </w:tcPr>
          <w:p w14:paraId="26659D84" w14:textId="3F771131" w:rsidR="00C87CFE" w:rsidRPr="00CD1347" w:rsidRDefault="00C87CFE" w:rsidP="00C87CFE">
            <w:pPr>
              <w:jc w:val="center"/>
              <w:rPr>
                <w:ins w:id="17894" w:author="Στάθης Καπ" w:date="2023-03-03T03:57:00Z"/>
                <w:rFonts w:cstheme="minorHAnsi"/>
                <w:sz w:val="16"/>
                <w:szCs w:val="16"/>
              </w:rPr>
            </w:pPr>
            <w:ins w:id="17895" w:author="Στάθης Καπ" w:date="2023-03-03T06:20:00Z">
              <w:r>
                <w:rPr>
                  <w:rFonts w:ascii="Calibri" w:hAnsi="Calibri" w:cs="Calibri"/>
                  <w:color w:val="000000"/>
                  <w:sz w:val="16"/>
                  <w:szCs w:val="16"/>
                </w:rPr>
                <w:t>1450</w:t>
              </w:r>
            </w:ins>
          </w:p>
        </w:tc>
        <w:tc>
          <w:tcPr>
            <w:tcW w:w="544" w:type="dxa"/>
            <w:vAlign w:val="center"/>
            <w:tcPrChange w:id="17896" w:author="Στάθης Καπ" w:date="2023-03-03T06:26:00Z">
              <w:tcPr>
                <w:tcW w:w="544" w:type="dxa"/>
                <w:vAlign w:val="bottom"/>
              </w:tcPr>
            </w:tcPrChange>
          </w:tcPr>
          <w:p w14:paraId="23589849" w14:textId="592CC962" w:rsidR="00C87CFE" w:rsidRPr="00CD1347" w:rsidRDefault="00C87CFE" w:rsidP="00C87CFE">
            <w:pPr>
              <w:jc w:val="center"/>
              <w:rPr>
                <w:ins w:id="17897" w:author="Στάθης Καπ" w:date="2023-03-03T03:57:00Z"/>
                <w:rFonts w:cstheme="minorHAnsi"/>
                <w:sz w:val="16"/>
                <w:szCs w:val="16"/>
              </w:rPr>
            </w:pPr>
            <w:ins w:id="17898" w:author="Στάθης Καπ" w:date="2023-03-03T06:20:00Z">
              <w:r>
                <w:rPr>
                  <w:rFonts w:ascii="Calibri" w:hAnsi="Calibri" w:cs="Calibri"/>
                  <w:color w:val="000000"/>
                  <w:sz w:val="16"/>
                  <w:szCs w:val="16"/>
                </w:rPr>
                <w:t>1430</w:t>
              </w:r>
            </w:ins>
          </w:p>
        </w:tc>
        <w:tc>
          <w:tcPr>
            <w:tcW w:w="621" w:type="dxa"/>
            <w:vAlign w:val="center"/>
            <w:tcPrChange w:id="17899" w:author="Στάθης Καπ" w:date="2023-03-03T06:26:00Z">
              <w:tcPr>
                <w:tcW w:w="621" w:type="dxa"/>
                <w:vAlign w:val="bottom"/>
              </w:tcPr>
            </w:tcPrChange>
          </w:tcPr>
          <w:p w14:paraId="18D6FF5D" w14:textId="161D3590" w:rsidR="00C87CFE" w:rsidRPr="00CD1347" w:rsidRDefault="00C87CFE" w:rsidP="00C87CFE">
            <w:pPr>
              <w:jc w:val="center"/>
              <w:rPr>
                <w:ins w:id="17900" w:author="Στάθης Καπ" w:date="2023-03-03T03:57:00Z"/>
                <w:rFonts w:cstheme="minorHAnsi"/>
                <w:sz w:val="16"/>
                <w:szCs w:val="16"/>
              </w:rPr>
            </w:pPr>
            <w:ins w:id="17901" w:author="Στάθης Καπ" w:date="2023-03-03T06:20:00Z">
              <w:r>
                <w:rPr>
                  <w:rFonts w:ascii="Calibri" w:hAnsi="Calibri" w:cs="Calibri"/>
                  <w:color w:val="000000"/>
                  <w:sz w:val="16"/>
                  <w:szCs w:val="16"/>
                </w:rPr>
                <w:t>0.838</w:t>
              </w:r>
            </w:ins>
          </w:p>
        </w:tc>
        <w:tc>
          <w:tcPr>
            <w:tcW w:w="669" w:type="dxa"/>
            <w:vAlign w:val="center"/>
            <w:tcPrChange w:id="17902" w:author="Στάθης Καπ" w:date="2023-03-03T06:26:00Z">
              <w:tcPr>
                <w:tcW w:w="669" w:type="dxa"/>
                <w:vAlign w:val="center"/>
              </w:tcPr>
            </w:tcPrChange>
          </w:tcPr>
          <w:p w14:paraId="0B0F5A45" w14:textId="799C899C" w:rsidR="00C87CFE" w:rsidRPr="00CD1347" w:rsidRDefault="00C87CFE" w:rsidP="00C87CFE">
            <w:pPr>
              <w:jc w:val="center"/>
              <w:rPr>
                <w:ins w:id="17903" w:author="Στάθης Καπ" w:date="2023-03-03T03:57:00Z"/>
                <w:rFonts w:cstheme="minorHAnsi"/>
                <w:sz w:val="16"/>
                <w:szCs w:val="16"/>
              </w:rPr>
            </w:pPr>
            <w:ins w:id="17904" w:author="Στάθης Καπ" w:date="2023-03-03T06:20:00Z">
              <w:r>
                <w:rPr>
                  <w:rFonts w:ascii="Calibri" w:hAnsi="Calibri" w:cstheme="minorHAnsi"/>
                  <w:color w:val="000000"/>
                  <w:sz w:val="16"/>
                  <w:szCs w:val="16"/>
                </w:rPr>
                <w:t>4.03</w:t>
              </w:r>
            </w:ins>
          </w:p>
        </w:tc>
        <w:tc>
          <w:tcPr>
            <w:tcW w:w="543" w:type="dxa"/>
            <w:vAlign w:val="center"/>
            <w:tcPrChange w:id="17905" w:author="Στάθης Καπ" w:date="2023-03-03T06:26:00Z">
              <w:tcPr>
                <w:tcW w:w="543" w:type="dxa"/>
                <w:vAlign w:val="bottom"/>
              </w:tcPr>
            </w:tcPrChange>
          </w:tcPr>
          <w:p w14:paraId="6706C77B" w14:textId="2075A25A" w:rsidR="00C87CFE" w:rsidRPr="00CD1347" w:rsidRDefault="00C87CFE" w:rsidP="00C87CFE">
            <w:pPr>
              <w:jc w:val="center"/>
              <w:rPr>
                <w:ins w:id="17906" w:author="Στάθης Καπ" w:date="2023-03-03T03:57:00Z"/>
                <w:rFonts w:cstheme="minorHAnsi"/>
                <w:sz w:val="16"/>
                <w:szCs w:val="16"/>
              </w:rPr>
            </w:pPr>
            <w:ins w:id="17907" w:author="Στάθης Καπ" w:date="2023-03-03T06:20:00Z">
              <w:r>
                <w:rPr>
                  <w:rFonts w:ascii="Calibri" w:hAnsi="Calibri" w:cs="Calibri"/>
                  <w:color w:val="000000"/>
                  <w:sz w:val="16"/>
                  <w:szCs w:val="16"/>
                </w:rPr>
                <w:t>1440</w:t>
              </w:r>
            </w:ins>
          </w:p>
        </w:tc>
        <w:tc>
          <w:tcPr>
            <w:tcW w:w="621" w:type="dxa"/>
            <w:vAlign w:val="center"/>
            <w:tcPrChange w:id="17908" w:author="Στάθης Καπ" w:date="2023-03-03T06:26:00Z">
              <w:tcPr>
                <w:tcW w:w="621" w:type="dxa"/>
                <w:vAlign w:val="bottom"/>
              </w:tcPr>
            </w:tcPrChange>
          </w:tcPr>
          <w:p w14:paraId="0A1F9F4A" w14:textId="0998EC91" w:rsidR="00C87CFE" w:rsidRPr="00CD1347" w:rsidRDefault="00C87CFE" w:rsidP="00C87CFE">
            <w:pPr>
              <w:jc w:val="center"/>
              <w:rPr>
                <w:ins w:id="17909" w:author="Στάθης Καπ" w:date="2023-03-03T03:57:00Z"/>
                <w:rFonts w:cstheme="minorHAnsi"/>
                <w:sz w:val="16"/>
                <w:szCs w:val="16"/>
              </w:rPr>
            </w:pPr>
            <w:ins w:id="17910" w:author="Στάθης Καπ" w:date="2023-03-03T06:20:00Z">
              <w:r>
                <w:rPr>
                  <w:rFonts w:ascii="Calibri" w:hAnsi="Calibri" w:cs="Calibri"/>
                  <w:color w:val="000000"/>
                  <w:sz w:val="16"/>
                  <w:szCs w:val="16"/>
                </w:rPr>
                <w:t>0.403</w:t>
              </w:r>
            </w:ins>
          </w:p>
        </w:tc>
        <w:tc>
          <w:tcPr>
            <w:tcW w:w="669" w:type="dxa"/>
            <w:vAlign w:val="center"/>
            <w:tcPrChange w:id="17911" w:author="Στάθης Καπ" w:date="2023-03-03T06:26:00Z">
              <w:tcPr>
                <w:tcW w:w="669" w:type="dxa"/>
                <w:vAlign w:val="center"/>
              </w:tcPr>
            </w:tcPrChange>
          </w:tcPr>
          <w:p w14:paraId="7A2E990B" w14:textId="4AB82030" w:rsidR="00C87CFE" w:rsidRPr="00CD1347" w:rsidRDefault="00C87CFE" w:rsidP="00C87CFE">
            <w:pPr>
              <w:jc w:val="center"/>
              <w:rPr>
                <w:ins w:id="17912" w:author="Στάθης Καπ" w:date="2023-03-03T03:57:00Z"/>
                <w:rFonts w:cstheme="minorHAnsi"/>
                <w:sz w:val="16"/>
                <w:szCs w:val="16"/>
              </w:rPr>
            </w:pPr>
            <w:ins w:id="17913" w:author="Στάθης Καπ" w:date="2023-03-03T06:20:00Z">
              <w:r>
                <w:rPr>
                  <w:rFonts w:ascii="Calibri" w:hAnsi="Calibri" w:cstheme="minorHAnsi"/>
                  <w:color w:val="000000"/>
                  <w:sz w:val="16"/>
                  <w:szCs w:val="16"/>
                </w:rPr>
                <w:t>-0.7</w:t>
              </w:r>
            </w:ins>
          </w:p>
        </w:tc>
        <w:tc>
          <w:tcPr>
            <w:tcW w:w="508" w:type="dxa"/>
            <w:vAlign w:val="center"/>
            <w:tcPrChange w:id="17914" w:author="Στάθης Καπ" w:date="2023-03-03T06:26:00Z">
              <w:tcPr>
                <w:tcW w:w="508" w:type="dxa"/>
                <w:vAlign w:val="bottom"/>
              </w:tcPr>
            </w:tcPrChange>
          </w:tcPr>
          <w:p w14:paraId="68B23FEB" w14:textId="63106D09" w:rsidR="00C87CFE" w:rsidRPr="00CD1347" w:rsidRDefault="00C87CFE" w:rsidP="00C87CFE">
            <w:pPr>
              <w:jc w:val="center"/>
              <w:rPr>
                <w:ins w:id="17915" w:author="Στάθης Καπ" w:date="2023-03-03T03:57:00Z"/>
                <w:rFonts w:cstheme="minorHAnsi"/>
                <w:sz w:val="16"/>
                <w:szCs w:val="16"/>
              </w:rPr>
            </w:pPr>
            <w:ins w:id="17916" w:author="Στάθης Καπ" w:date="2023-03-03T06:20:00Z">
              <w:r>
                <w:rPr>
                  <w:rFonts w:ascii="Calibri" w:hAnsi="Calibri" w:cs="Calibri"/>
                  <w:color w:val="000000"/>
                  <w:sz w:val="16"/>
                  <w:szCs w:val="16"/>
                </w:rPr>
                <w:t>1420</w:t>
              </w:r>
            </w:ins>
          </w:p>
        </w:tc>
        <w:tc>
          <w:tcPr>
            <w:tcW w:w="541" w:type="dxa"/>
            <w:vAlign w:val="center"/>
            <w:tcPrChange w:id="17917" w:author="Στάθης Καπ" w:date="2023-03-03T06:26:00Z">
              <w:tcPr>
                <w:tcW w:w="541" w:type="dxa"/>
                <w:vAlign w:val="bottom"/>
              </w:tcPr>
            </w:tcPrChange>
          </w:tcPr>
          <w:p w14:paraId="194AFD34" w14:textId="48748576" w:rsidR="00C87CFE" w:rsidRPr="00CD1347" w:rsidRDefault="00C87CFE" w:rsidP="00C87CFE">
            <w:pPr>
              <w:jc w:val="center"/>
              <w:rPr>
                <w:ins w:id="17918" w:author="Στάθης Καπ" w:date="2023-03-03T03:57:00Z"/>
                <w:rFonts w:cstheme="minorHAnsi"/>
                <w:sz w:val="16"/>
                <w:szCs w:val="16"/>
              </w:rPr>
            </w:pPr>
            <w:ins w:id="17919" w:author="Στάθης Καπ" w:date="2023-03-03T06:20:00Z">
              <w:r>
                <w:rPr>
                  <w:rFonts w:ascii="Calibri" w:hAnsi="Calibri" w:cs="Calibri"/>
                  <w:color w:val="000000"/>
                  <w:sz w:val="16"/>
                  <w:szCs w:val="16"/>
                </w:rPr>
                <w:t>0.255</w:t>
              </w:r>
            </w:ins>
          </w:p>
        </w:tc>
        <w:tc>
          <w:tcPr>
            <w:tcW w:w="589" w:type="dxa"/>
            <w:vAlign w:val="center"/>
            <w:tcPrChange w:id="17920" w:author="Στάθης Καπ" w:date="2023-03-03T06:26:00Z">
              <w:tcPr>
                <w:tcW w:w="589" w:type="dxa"/>
                <w:vAlign w:val="center"/>
              </w:tcPr>
            </w:tcPrChange>
          </w:tcPr>
          <w:p w14:paraId="6CE07DC4" w14:textId="3930DC8E" w:rsidR="00C87CFE" w:rsidRPr="00CD1347" w:rsidRDefault="00C87CFE" w:rsidP="00C87CFE">
            <w:pPr>
              <w:jc w:val="center"/>
              <w:rPr>
                <w:ins w:id="17921" w:author="Στάθης Καπ" w:date="2023-03-03T03:57:00Z"/>
                <w:rFonts w:cstheme="minorHAnsi"/>
                <w:sz w:val="16"/>
                <w:szCs w:val="16"/>
              </w:rPr>
            </w:pPr>
            <w:ins w:id="17922" w:author="Στάθης Καπ" w:date="2023-03-03T06:20:00Z">
              <w:r>
                <w:rPr>
                  <w:rFonts w:ascii="Calibri" w:hAnsi="Calibri" w:cstheme="minorHAnsi"/>
                  <w:color w:val="000000"/>
                  <w:sz w:val="16"/>
                  <w:szCs w:val="16"/>
                </w:rPr>
                <w:t>0.7</w:t>
              </w:r>
            </w:ins>
          </w:p>
        </w:tc>
        <w:tc>
          <w:tcPr>
            <w:tcW w:w="463" w:type="dxa"/>
            <w:vAlign w:val="center"/>
            <w:tcPrChange w:id="17923" w:author="Στάθης Καπ" w:date="2023-03-03T06:26:00Z">
              <w:tcPr>
                <w:tcW w:w="463" w:type="dxa"/>
                <w:vAlign w:val="bottom"/>
              </w:tcPr>
            </w:tcPrChange>
          </w:tcPr>
          <w:p w14:paraId="7B45CC26" w14:textId="2368D4D6" w:rsidR="00C87CFE" w:rsidRPr="00CD1347" w:rsidRDefault="00C87CFE" w:rsidP="00C87CFE">
            <w:pPr>
              <w:jc w:val="center"/>
              <w:rPr>
                <w:ins w:id="17924" w:author="Στάθης Καπ" w:date="2023-03-03T03:57:00Z"/>
                <w:rFonts w:cstheme="minorHAnsi"/>
                <w:sz w:val="16"/>
                <w:szCs w:val="16"/>
              </w:rPr>
            </w:pPr>
            <w:ins w:id="17925" w:author="Στάθης Καπ" w:date="2023-03-03T06:20:00Z">
              <w:r>
                <w:rPr>
                  <w:rFonts w:ascii="Calibri" w:hAnsi="Calibri" w:cs="Calibri"/>
                  <w:color w:val="000000"/>
                  <w:sz w:val="16"/>
                  <w:szCs w:val="16"/>
                </w:rPr>
                <w:t>1390</w:t>
              </w:r>
            </w:ins>
          </w:p>
        </w:tc>
        <w:tc>
          <w:tcPr>
            <w:tcW w:w="541" w:type="dxa"/>
            <w:vAlign w:val="center"/>
            <w:tcPrChange w:id="17926" w:author="Στάθης Καπ" w:date="2023-03-03T06:26:00Z">
              <w:tcPr>
                <w:tcW w:w="541" w:type="dxa"/>
                <w:vAlign w:val="bottom"/>
              </w:tcPr>
            </w:tcPrChange>
          </w:tcPr>
          <w:p w14:paraId="3FB5C910" w14:textId="7DCDD67C" w:rsidR="00C87CFE" w:rsidRPr="00CD1347" w:rsidRDefault="00C87CFE" w:rsidP="00C87CFE">
            <w:pPr>
              <w:jc w:val="center"/>
              <w:rPr>
                <w:ins w:id="17927" w:author="Στάθης Καπ" w:date="2023-03-03T03:57:00Z"/>
                <w:rFonts w:cstheme="minorHAnsi"/>
                <w:sz w:val="16"/>
                <w:szCs w:val="16"/>
              </w:rPr>
            </w:pPr>
            <w:ins w:id="17928" w:author="Στάθης Καπ" w:date="2023-03-03T06:20:00Z">
              <w:r>
                <w:rPr>
                  <w:rFonts w:ascii="Calibri" w:hAnsi="Calibri" w:cs="Calibri"/>
                  <w:color w:val="000000"/>
                  <w:sz w:val="16"/>
                  <w:szCs w:val="16"/>
                </w:rPr>
                <w:t>0.217</w:t>
              </w:r>
            </w:ins>
          </w:p>
        </w:tc>
        <w:tc>
          <w:tcPr>
            <w:tcW w:w="589" w:type="dxa"/>
            <w:vAlign w:val="center"/>
            <w:tcPrChange w:id="17929" w:author="Στάθης Καπ" w:date="2023-03-03T06:26:00Z">
              <w:tcPr>
                <w:tcW w:w="589" w:type="dxa"/>
                <w:vAlign w:val="center"/>
              </w:tcPr>
            </w:tcPrChange>
          </w:tcPr>
          <w:p w14:paraId="3BEF3D02" w14:textId="5CAA5C04" w:rsidR="00C87CFE" w:rsidRPr="00CD1347" w:rsidRDefault="00C87CFE" w:rsidP="00C87CFE">
            <w:pPr>
              <w:jc w:val="center"/>
              <w:rPr>
                <w:ins w:id="17930" w:author="Στάθης Καπ" w:date="2023-03-03T03:57:00Z"/>
                <w:rFonts w:cstheme="minorHAnsi"/>
                <w:sz w:val="16"/>
                <w:szCs w:val="16"/>
              </w:rPr>
            </w:pPr>
            <w:ins w:id="17931" w:author="Στάθης Καπ" w:date="2023-03-03T06:20:00Z">
              <w:r>
                <w:rPr>
                  <w:rFonts w:ascii="Calibri" w:hAnsi="Calibri" w:cstheme="minorHAnsi"/>
                  <w:color w:val="000000"/>
                  <w:sz w:val="16"/>
                  <w:szCs w:val="16"/>
                </w:rPr>
                <w:t>2.8</w:t>
              </w:r>
            </w:ins>
          </w:p>
        </w:tc>
      </w:tr>
      <w:tr w:rsidR="00C87CFE" w:rsidRPr="00BB05AC" w14:paraId="008DABB7" w14:textId="77777777" w:rsidTr="00F03C40">
        <w:tblPrEx>
          <w:tblW w:w="0" w:type="auto"/>
          <w:tblBorders>
            <w:insideH w:val="none" w:sz="0" w:space="0" w:color="auto"/>
            <w:insideV w:val="none" w:sz="0" w:space="0" w:color="auto"/>
          </w:tblBorders>
          <w:tblCellMar>
            <w:left w:w="0" w:type="dxa"/>
            <w:right w:w="0" w:type="dxa"/>
          </w:tblCellMar>
          <w:tblPrExChange w:id="1793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933" w:author="Στάθης Καπ" w:date="2023-03-03T03:57:00Z"/>
        </w:trPr>
        <w:tc>
          <w:tcPr>
            <w:tcW w:w="515" w:type="dxa"/>
            <w:tcBorders>
              <w:top w:val="nil"/>
              <w:bottom w:val="nil"/>
              <w:right w:val="single" w:sz="4" w:space="0" w:color="auto"/>
            </w:tcBorders>
            <w:shd w:val="clear" w:color="auto" w:fill="E7E6E6" w:themeFill="background2"/>
            <w:vAlign w:val="bottom"/>
            <w:tcPrChange w:id="17934" w:author="Στάθης Καπ" w:date="2023-03-03T06:26:00Z">
              <w:tcPr>
                <w:tcW w:w="515" w:type="dxa"/>
                <w:vAlign w:val="bottom"/>
              </w:tcPr>
            </w:tcPrChange>
          </w:tcPr>
          <w:p w14:paraId="15EB8E26" w14:textId="66DD6723" w:rsidR="00C87CFE" w:rsidRPr="00CD1347" w:rsidRDefault="00C87CFE" w:rsidP="00C87CFE">
            <w:pPr>
              <w:jc w:val="center"/>
              <w:rPr>
                <w:ins w:id="17935" w:author="Στάθης Καπ" w:date="2023-03-03T03:57:00Z"/>
                <w:sz w:val="16"/>
                <w:szCs w:val="16"/>
              </w:rPr>
            </w:pPr>
            <w:ins w:id="17936" w:author="Στάθης Καπ" w:date="2023-03-03T04:06:00Z">
              <w:r w:rsidRPr="00CD1347">
                <w:rPr>
                  <w:rFonts w:ascii="Calibri" w:hAnsi="Calibri" w:cs="Calibri"/>
                  <w:color w:val="000000"/>
                  <w:sz w:val="16"/>
                  <w:szCs w:val="16"/>
                  <w:rPrChange w:id="17937" w:author="Στάθης Καπ" w:date="2023-03-03T04:09:00Z">
                    <w:rPr>
                      <w:rFonts w:ascii="Calibri" w:hAnsi="Calibri" w:cs="Calibri"/>
                      <w:color w:val="000000"/>
                      <w:sz w:val="18"/>
                      <w:szCs w:val="18"/>
                    </w:rPr>
                  </w:rPrChange>
                </w:rPr>
                <w:t>c208</w:t>
              </w:r>
            </w:ins>
          </w:p>
        </w:tc>
        <w:tc>
          <w:tcPr>
            <w:tcW w:w="560" w:type="dxa"/>
            <w:tcBorders>
              <w:left w:val="single" w:sz="4" w:space="0" w:color="auto"/>
            </w:tcBorders>
            <w:vAlign w:val="center"/>
            <w:tcPrChange w:id="17938" w:author="Στάθης Καπ" w:date="2023-03-03T06:26:00Z">
              <w:tcPr>
                <w:tcW w:w="560" w:type="dxa"/>
              </w:tcPr>
            </w:tcPrChange>
          </w:tcPr>
          <w:p w14:paraId="08B9162F" w14:textId="19F48F56" w:rsidR="00C87CFE" w:rsidRPr="00CD1347" w:rsidRDefault="00C87CFE" w:rsidP="00C87CFE">
            <w:pPr>
              <w:jc w:val="center"/>
              <w:rPr>
                <w:ins w:id="17939" w:author="Στάθης Καπ" w:date="2023-03-03T03:57:00Z"/>
                <w:rFonts w:cstheme="minorHAnsi"/>
                <w:sz w:val="16"/>
                <w:szCs w:val="16"/>
              </w:rPr>
            </w:pPr>
            <w:ins w:id="17940" w:author="Στάθης Καπ" w:date="2023-03-03T06:20:00Z">
              <w:r>
                <w:rPr>
                  <w:rFonts w:ascii="Calibri" w:hAnsi="Calibri" w:cs="Calibri"/>
                  <w:color w:val="000000"/>
                  <w:sz w:val="16"/>
                  <w:szCs w:val="16"/>
                </w:rPr>
                <w:t>1490</w:t>
              </w:r>
            </w:ins>
          </w:p>
        </w:tc>
        <w:tc>
          <w:tcPr>
            <w:tcW w:w="855" w:type="dxa"/>
            <w:vAlign w:val="center"/>
            <w:tcPrChange w:id="17941" w:author="Στάθης Καπ" w:date="2023-03-03T06:26:00Z">
              <w:tcPr>
                <w:tcW w:w="855" w:type="dxa"/>
              </w:tcPr>
            </w:tcPrChange>
          </w:tcPr>
          <w:p w14:paraId="3F94BC67" w14:textId="5E63741E" w:rsidR="00C87CFE" w:rsidRPr="00CD1347" w:rsidRDefault="00C87CFE" w:rsidP="00C87CFE">
            <w:pPr>
              <w:jc w:val="center"/>
              <w:rPr>
                <w:ins w:id="17942" w:author="Στάθης Καπ" w:date="2023-03-03T03:57:00Z"/>
                <w:rFonts w:cstheme="minorHAnsi"/>
                <w:sz w:val="16"/>
                <w:szCs w:val="16"/>
              </w:rPr>
            </w:pPr>
            <w:ins w:id="17943" w:author="Στάθης Καπ" w:date="2023-03-03T06:20:00Z">
              <w:r>
                <w:rPr>
                  <w:rFonts w:ascii="Calibri" w:hAnsi="Calibri" w:cs="Calibri"/>
                  <w:color w:val="000000"/>
                  <w:sz w:val="16"/>
                  <w:szCs w:val="16"/>
                </w:rPr>
                <w:t>1460</w:t>
              </w:r>
            </w:ins>
          </w:p>
        </w:tc>
        <w:tc>
          <w:tcPr>
            <w:tcW w:w="544" w:type="dxa"/>
            <w:vAlign w:val="center"/>
            <w:tcPrChange w:id="17944" w:author="Στάθης Καπ" w:date="2023-03-03T06:26:00Z">
              <w:tcPr>
                <w:tcW w:w="544" w:type="dxa"/>
                <w:vAlign w:val="bottom"/>
              </w:tcPr>
            </w:tcPrChange>
          </w:tcPr>
          <w:p w14:paraId="480C7F27" w14:textId="1CD4FB92" w:rsidR="00C87CFE" w:rsidRPr="00CD1347" w:rsidRDefault="00C87CFE" w:rsidP="00C87CFE">
            <w:pPr>
              <w:jc w:val="center"/>
              <w:rPr>
                <w:ins w:id="17945" w:author="Στάθης Καπ" w:date="2023-03-03T03:57:00Z"/>
                <w:rFonts w:cstheme="minorHAnsi"/>
                <w:sz w:val="16"/>
                <w:szCs w:val="16"/>
              </w:rPr>
            </w:pPr>
            <w:ins w:id="17946" w:author="Στάθης Καπ" w:date="2023-03-03T06:20:00Z">
              <w:r>
                <w:rPr>
                  <w:rFonts w:ascii="Calibri" w:hAnsi="Calibri" w:cs="Calibri"/>
                  <w:color w:val="000000"/>
                  <w:sz w:val="16"/>
                  <w:szCs w:val="16"/>
                </w:rPr>
                <w:t>1460</w:t>
              </w:r>
            </w:ins>
          </w:p>
        </w:tc>
        <w:tc>
          <w:tcPr>
            <w:tcW w:w="621" w:type="dxa"/>
            <w:vAlign w:val="center"/>
            <w:tcPrChange w:id="17947" w:author="Στάθης Καπ" w:date="2023-03-03T06:26:00Z">
              <w:tcPr>
                <w:tcW w:w="621" w:type="dxa"/>
                <w:vAlign w:val="bottom"/>
              </w:tcPr>
            </w:tcPrChange>
          </w:tcPr>
          <w:p w14:paraId="2276DCCD" w14:textId="3F1C2605" w:rsidR="00C87CFE" w:rsidRPr="00CD1347" w:rsidRDefault="00C87CFE" w:rsidP="00C87CFE">
            <w:pPr>
              <w:jc w:val="center"/>
              <w:rPr>
                <w:ins w:id="17948" w:author="Στάθης Καπ" w:date="2023-03-03T03:57:00Z"/>
                <w:rFonts w:cstheme="minorHAnsi"/>
                <w:sz w:val="16"/>
                <w:szCs w:val="16"/>
              </w:rPr>
            </w:pPr>
            <w:ins w:id="17949" w:author="Στάθης Καπ" w:date="2023-03-03T06:20:00Z">
              <w:r>
                <w:rPr>
                  <w:rFonts w:ascii="Calibri" w:hAnsi="Calibri" w:cs="Calibri"/>
                  <w:color w:val="000000"/>
                  <w:sz w:val="16"/>
                  <w:szCs w:val="16"/>
                </w:rPr>
                <w:t>0.763</w:t>
              </w:r>
            </w:ins>
          </w:p>
        </w:tc>
        <w:tc>
          <w:tcPr>
            <w:tcW w:w="669" w:type="dxa"/>
            <w:vAlign w:val="center"/>
            <w:tcPrChange w:id="17950" w:author="Στάθης Καπ" w:date="2023-03-03T06:26:00Z">
              <w:tcPr>
                <w:tcW w:w="669" w:type="dxa"/>
                <w:vAlign w:val="center"/>
              </w:tcPr>
            </w:tcPrChange>
          </w:tcPr>
          <w:p w14:paraId="450171F3" w14:textId="35EB6E8D" w:rsidR="00C87CFE" w:rsidRPr="00CD1347" w:rsidRDefault="00C87CFE" w:rsidP="00C87CFE">
            <w:pPr>
              <w:jc w:val="center"/>
              <w:rPr>
                <w:ins w:id="17951" w:author="Στάθης Καπ" w:date="2023-03-03T03:57:00Z"/>
                <w:rFonts w:cstheme="minorHAnsi"/>
                <w:sz w:val="16"/>
                <w:szCs w:val="16"/>
              </w:rPr>
            </w:pPr>
            <w:ins w:id="17952" w:author="Στάθης Καπ" w:date="2023-03-03T06:20:00Z">
              <w:r>
                <w:rPr>
                  <w:rFonts w:ascii="Calibri" w:hAnsi="Calibri" w:cstheme="minorHAnsi"/>
                  <w:color w:val="000000"/>
                  <w:sz w:val="16"/>
                  <w:szCs w:val="16"/>
                </w:rPr>
                <w:t>2.01</w:t>
              </w:r>
            </w:ins>
          </w:p>
        </w:tc>
        <w:tc>
          <w:tcPr>
            <w:tcW w:w="543" w:type="dxa"/>
            <w:vAlign w:val="center"/>
            <w:tcPrChange w:id="17953" w:author="Στάθης Καπ" w:date="2023-03-03T06:26:00Z">
              <w:tcPr>
                <w:tcW w:w="543" w:type="dxa"/>
                <w:vAlign w:val="bottom"/>
              </w:tcPr>
            </w:tcPrChange>
          </w:tcPr>
          <w:p w14:paraId="637D4A12" w14:textId="36D605B9" w:rsidR="00C87CFE" w:rsidRPr="00CD1347" w:rsidRDefault="00C87CFE" w:rsidP="00C87CFE">
            <w:pPr>
              <w:jc w:val="center"/>
              <w:rPr>
                <w:ins w:id="17954" w:author="Στάθης Καπ" w:date="2023-03-03T03:57:00Z"/>
                <w:rFonts w:cstheme="minorHAnsi"/>
                <w:sz w:val="16"/>
                <w:szCs w:val="16"/>
              </w:rPr>
            </w:pPr>
            <w:ins w:id="17955" w:author="Στάθης Καπ" w:date="2023-03-03T06:20:00Z">
              <w:r>
                <w:rPr>
                  <w:rFonts w:ascii="Calibri" w:hAnsi="Calibri" w:cs="Calibri"/>
                  <w:color w:val="000000"/>
                  <w:sz w:val="16"/>
                  <w:szCs w:val="16"/>
                </w:rPr>
                <w:t>1450</w:t>
              </w:r>
            </w:ins>
          </w:p>
        </w:tc>
        <w:tc>
          <w:tcPr>
            <w:tcW w:w="621" w:type="dxa"/>
            <w:vAlign w:val="center"/>
            <w:tcPrChange w:id="17956" w:author="Στάθης Καπ" w:date="2023-03-03T06:26:00Z">
              <w:tcPr>
                <w:tcW w:w="621" w:type="dxa"/>
                <w:vAlign w:val="bottom"/>
              </w:tcPr>
            </w:tcPrChange>
          </w:tcPr>
          <w:p w14:paraId="588F89BA" w14:textId="4705ECCD" w:rsidR="00C87CFE" w:rsidRPr="00CD1347" w:rsidRDefault="00C87CFE" w:rsidP="00C87CFE">
            <w:pPr>
              <w:jc w:val="center"/>
              <w:rPr>
                <w:ins w:id="17957" w:author="Στάθης Καπ" w:date="2023-03-03T03:57:00Z"/>
                <w:rFonts w:cstheme="minorHAnsi"/>
                <w:sz w:val="16"/>
                <w:szCs w:val="16"/>
              </w:rPr>
            </w:pPr>
            <w:ins w:id="17958" w:author="Στάθης Καπ" w:date="2023-03-03T06:20:00Z">
              <w:r>
                <w:rPr>
                  <w:rFonts w:ascii="Calibri" w:hAnsi="Calibri" w:cs="Calibri"/>
                  <w:color w:val="000000"/>
                  <w:sz w:val="16"/>
                  <w:szCs w:val="16"/>
                </w:rPr>
                <w:t>0.362</w:t>
              </w:r>
            </w:ins>
          </w:p>
        </w:tc>
        <w:tc>
          <w:tcPr>
            <w:tcW w:w="669" w:type="dxa"/>
            <w:vAlign w:val="center"/>
            <w:tcPrChange w:id="17959" w:author="Στάθης Καπ" w:date="2023-03-03T06:26:00Z">
              <w:tcPr>
                <w:tcW w:w="669" w:type="dxa"/>
                <w:vAlign w:val="center"/>
              </w:tcPr>
            </w:tcPrChange>
          </w:tcPr>
          <w:p w14:paraId="15A381B6" w14:textId="495A56EE" w:rsidR="00C87CFE" w:rsidRPr="00CD1347" w:rsidRDefault="00C87CFE" w:rsidP="00C87CFE">
            <w:pPr>
              <w:jc w:val="center"/>
              <w:rPr>
                <w:ins w:id="17960" w:author="Στάθης Καπ" w:date="2023-03-03T03:57:00Z"/>
                <w:rFonts w:cstheme="minorHAnsi"/>
                <w:sz w:val="16"/>
                <w:szCs w:val="16"/>
              </w:rPr>
            </w:pPr>
            <w:ins w:id="17961" w:author="Στάθης Καπ" w:date="2023-03-03T06:20:00Z">
              <w:r>
                <w:rPr>
                  <w:rFonts w:ascii="Calibri" w:hAnsi="Calibri" w:cstheme="minorHAnsi"/>
                  <w:color w:val="000000"/>
                  <w:sz w:val="16"/>
                  <w:szCs w:val="16"/>
                </w:rPr>
                <w:t>0.68</w:t>
              </w:r>
            </w:ins>
          </w:p>
        </w:tc>
        <w:tc>
          <w:tcPr>
            <w:tcW w:w="508" w:type="dxa"/>
            <w:vAlign w:val="center"/>
            <w:tcPrChange w:id="17962" w:author="Στάθης Καπ" w:date="2023-03-03T06:26:00Z">
              <w:tcPr>
                <w:tcW w:w="508" w:type="dxa"/>
                <w:vAlign w:val="bottom"/>
              </w:tcPr>
            </w:tcPrChange>
          </w:tcPr>
          <w:p w14:paraId="3CB3CE20" w14:textId="20DEAB1D" w:rsidR="00C87CFE" w:rsidRPr="00CD1347" w:rsidRDefault="00C87CFE" w:rsidP="00C87CFE">
            <w:pPr>
              <w:jc w:val="center"/>
              <w:rPr>
                <w:ins w:id="17963" w:author="Στάθης Καπ" w:date="2023-03-03T03:57:00Z"/>
                <w:rFonts w:cstheme="minorHAnsi"/>
                <w:sz w:val="16"/>
                <w:szCs w:val="16"/>
              </w:rPr>
            </w:pPr>
            <w:ins w:id="17964" w:author="Στάθης Καπ" w:date="2023-03-03T06:20:00Z">
              <w:r>
                <w:rPr>
                  <w:rFonts w:ascii="Calibri" w:hAnsi="Calibri" w:cs="Calibri"/>
                  <w:color w:val="000000"/>
                  <w:sz w:val="16"/>
                  <w:szCs w:val="16"/>
                </w:rPr>
                <w:t>1430</w:t>
              </w:r>
            </w:ins>
          </w:p>
        </w:tc>
        <w:tc>
          <w:tcPr>
            <w:tcW w:w="541" w:type="dxa"/>
            <w:vAlign w:val="center"/>
            <w:tcPrChange w:id="17965" w:author="Στάθης Καπ" w:date="2023-03-03T06:26:00Z">
              <w:tcPr>
                <w:tcW w:w="541" w:type="dxa"/>
                <w:vAlign w:val="bottom"/>
              </w:tcPr>
            </w:tcPrChange>
          </w:tcPr>
          <w:p w14:paraId="58F78581" w14:textId="44D12D72" w:rsidR="00C87CFE" w:rsidRPr="00CD1347" w:rsidRDefault="00C87CFE" w:rsidP="00C87CFE">
            <w:pPr>
              <w:jc w:val="center"/>
              <w:rPr>
                <w:ins w:id="17966" w:author="Στάθης Καπ" w:date="2023-03-03T03:57:00Z"/>
                <w:rFonts w:cstheme="minorHAnsi"/>
                <w:sz w:val="16"/>
                <w:szCs w:val="16"/>
              </w:rPr>
            </w:pPr>
            <w:ins w:id="17967" w:author="Στάθης Καπ" w:date="2023-03-03T06:20:00Z">
              <w:r>
                <w:rPr>
                  <w:rFonts w:ascii="Calibri" w:hAnsi="Calibri" w:cs="Calibri"/>
                  <w:color w:val="000000"/>
                  <w:sz w:val="16"/>
                  <w:szCs w:val="16"/>
                </w:rPr>
                <w:t>0.244</w:t>
              </w:r>
            </w:ins>
          </w:p>
        </w:tc>
        <w:tc>
          <w:tcPr>
            <w:tcW w:w="589" w:type="dxa"/>
            <w:vAlign w:val="center"/>
            <w:tcPrChange w:id="17968" w:author="Στάθης Καπ" w:date="2023-03-03T06:26:00Z">
              <w:tcPr>
                <w:tcW w:w="589" w:type="dxa"/>
                <w:vAlign w:val="center"/>
              </w:tcPr>
            </w:tcPrChange>
          </w:tcPr>
          <w:p w14:paraId="2AC98493" w14:textId="27C9434F" w:rsidR="00C87CFE" w:rsidRPr="00CD1347" w:rsidRDefault="00C87CFE" w:rsidP="00C87CFE">
            <w:pPr>
              <w:jc w:val="center"/>
              <w:rPr>
                <w:ins w:id="17969" w:author="Στάθης Καπ" w:date="2023-03-03T03:57:00Z"/>
                <w:rFonts w:cstheme="minorHAnsi"/>
                <w:sz w:val="16"/>
                <w:szCs w:val="16"/>
              </w:rPr>
            </w:pPr>
            <w:ins w:id="17970" w:author="Στάθης Καπ" w:date="2023-03-03T06:20:00Z">
              <w:r>
                <w:rPr>
                  <w:rFonts w:ascii="Calibri" w:hAnsi="Calibri" w:cstheme="minorHAnsi"/>
                  <w:color w:val="000000"/>
                  <w:sz w:val="16"/>
                  <w:szCs w:val="16"/>
                </w:rPr>
                <w:t>2.05</w:t>
              </w:r>
            </w:ins>
          </w:p>
        </w:tc>
        <w:tc>
          <w:tcPr>
            <w:tcW w:w="463" w:type="dxa"/>
            <w:vAlign w:val="center"/>
            <w:tcPrChange w:id="17971" w:author="Στάθης Καπ" w:date="2023-03-03T06:26:00Z">
              <w:tcPr>
                <w:tcW w:w="463" w:type="dxa"/>
                <w:vAlign w:val="bottom"/>
              </w:tcPr>
            </w:tcPrChange>
          </w:tcPr>
          <w:p w14:paraId="0FEFC5A9" w14:textId="6C8DF81F" w:rsidR="00C87CFE" w:rsidRPr="00CD1347" w:rsidRDefault="00C87CFE" w:rsidP="00C87CFE">
            <w:pPr>
              <w:jc w:val="center"/>
              <w:rPr>
                <w:ins w:id="17972" w:author="Στάθης Καπ" w:date="2023-03-03T03:57:00Z"/>
                <w:rFonts w:cstheme="minorHAnsi"/>
                <w:sz w:val="16"/>
                <w:szCs w:val="16"/>
              </w:rPr>
            </w:pPr>
            <w:ins w:id="17973" w:author="Στάθης Καπ" w:date="2023-03-03T06:20:00Z">
              <w:r>
                <w:rPr>
                  <w:rFonts w:ascii="Calibri" w:hAnsi="Calibri" w:cs="Calibri"/>
                  <w:color w:val="000000"/>
                  <w:sz w:val="16"/>
                  <w:szCs w:val="16"/>
                </w:rPr>
                <w:t>1420</w:t>
              </w:r>
            </w:ins>
          </w:p>
        </w:tc>
        <w:tc>
          <w:tcPr>
            <w:tcW w:w="541" w:type="dxa"/>
            <w:vAlign w:val="center"/>
            <w:tcPrChange w:id="17974" w:author="Στάθης Καπ" w:date="2023-03-03T06:26:00Z">
              <w:tcPr>
                <w:tcW w:w="541" w:type="dxa"/>
                <w:vAlign w:val="bottom"/>
              </w:tcPr>
            </w:tcPrChange>
          </w:tcPr>
          <w:p w14:paraId="7C7E9817" w14:textId="22E5CC5C" w:rsidR="00C87CFE" w:rsidRPr="00CD1347" w:rsidRDefault="00C87CFE" w:rsidP="00C87CFE">
            <w:pPr>
              <w:jc w:val="center"/>
              <w:rPr>
                <w:ins w:id="17975" w:author="Στάθης Καπ" w:date="2023-03-03T03:57:00Z"/>
                <w:rFonts w:cstheme="minorHAnsi"/>
                <w:sz w:val="16"/>
                <w:szCs w:val="16"/>
              </w:rPr>
            </w:pPr>
            <w:ins w:id="17976" w:author="Στάθης Καπ" w:date="2023-03-03T06:20:00Z">
              <w:r>
                <w:rPr>
                  <w:rFonts w:ascii="Calibri" w:hAnsi="Calibri" w:cs="Calibri"/>
                  <w:color w:val="000000"/>
                  <w:sz w:val="16"/>
                  <w:szCs w:val="16"/>
                </w:rPr>
                <w:t>0.249</w:t>
              </w:r>
            </w:ins>
          </w:p>
        </w:tc>
        <w:tc>
          <w:tcPr>
            <w:tcW w:w="589" w:type="dxa"/>
            <w:vAlign w:val="center"/>
            <w:tcPrChange w:id="17977" w:author="Στάθης Καπ" w:date="2023-03-03T06:26:00Z">
              <w:tcPr>
                <w:tcW w:w="589" w:type="dxa"/>
                <w:vAlign w:val="center"/>
              </w:tcPr>
            </w:tcPrChange>
          </w:tcPr>
          <w:p w14:paraId="1F9DB74C" w14:textId="64DD9F1D" w:rsidR="00C87CFE" w:rsidRPr="00CD1347" w:rsidRDefault="00C87CFE" w:rsidP="00C87CFE">
            <w:pPr>
              <w:jc w:val="center"/>
              <w:rPr>
                <w:ins w:id="17978" w:author="Στάθης Καπ" w:date="2023-03-03T03:57:00Z"/>
                <w:rFonts w:cstheme="minorHAnsi"/>
                <w:sz w:val="16"/>
                <w:szCs w:val="16"/>
              </w:rPr>
            </w:pPr>
            <w:ins w:id="17979" w:author="Στάθης Καπ" w:date="2023-03-03T06:20:00Z">
              <w:r>
                <w:rPr>
                  <w:rFonts w:ascii="Calibri" w:hAnsi="Calibri" w:cstheme="minorHAnsi"/>
                  <w:color w:val="000000"/>
                  <w:sz w:val="16"/>
                  <w:szCs w:val="16"/>
                </w:rPr>
                <w:t>2.74</w:t>
              </w:r>
            </w:ins>
          </w:p>
        </w:tc>
      </w:tr>
      <w:tr w:rsidR="00C87CFE" w:rsidRPr="00BB05AC" w14:paraId="11187836" w14:textId="77777777" w:rsidTr="00F03C40">
        <w:tblPrEx>
          <w:tblW w:w="0" w:type="auto"/>
          <w:tblBorders>
            <w:insideH w:val="none" w:sz="0" w:space="0" w:color="auto"/>
            <w:insideV w:val="none" w:sz="0" w:space="0" w:color="auto"/>
          </w:tblBorders>
          <w:tblCellMar>
            <w:left w:w="0" w:type="dxa"/>
            <w:right w:w="0" w:type="dxa"/>
          </w:tblCellMar>
          <w:tblPrExChange w:id="1798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981" w:author="Στάθης Καπ" w:date="2023-03-03T03:57:00Z"/>
        </w:trPr>
        <w:tc>
          <w:tcPr>
            <w:tcW w:w="515" w:type="dxa"/>
            <w:tcBorders>
              <w:top w:val="nil"/>
              <w:bottom w:val="nil"/>
              <w:right w:val="single" w:sz="4" w:space="0" w:color="auto"/>
            </w:tcBorders>
            <w:shd w:val="clear" w:color="auto" w:fill="E7E6E6" w:themeFill="background2"/>
            <w:vAlign w:val="bottom"/>
            <w:tcPrChange w:id="17982" w:author="Στάθης Καπ" w:date="2023-03-03T06:26:00Z">
              <w:tcPr>
                <w:tcW w:w="515" w:type="dxa"/>
                <w:vAlign w:val="bottom"/>
              </w:tcPr>
            </w:tcPrChange>
          </w:tcPr>
          <w:p w14:paraId="56013B6F" w14:textId="46F6DF1B" w:rsidR="00C87CFE" w:rsidRPr="00CD1347" w:rsidRDefault="00C87CFE" w:rsidP="00C87CFE">
            <w:pPr>
              <w:jc w:val="center"/>
              <w:rPr>
                <w:ins w:id="17983" w:author="Στάθης Καπ" w:date="2023-03-03T03:57:00Z"/>
                <w:sz w:val="16"/>
                <w:szCs w:val="16"/>
              </w:rPr>
            </w:pPr>
            <w:ins w:id="17984" w:author="Στάθης Καπ" w:date="2023-03-03T04:06:00Z">
              <w:r w:rsidRPr="00CD1347">
                <w:rPr>
                  <w:rFonts w:ascii="Calibri" w:hAnsi="Calibri" w:cs="Calibri"/>
                  <w:color w:val="000000"/>
                  <w:sz w:val="16"/>
                  <w:szCs w:val="16"/>
                  <w:rPrChange w:id="17985" w:author="Στάθης Καπ" w:date="2023-03-03T04:09:00Z">
                    <w:rPr>
                      <w:rFonts w:ascii="Calibri" w:hAnsi="Calibri" w:cs="Calibri"/>
                      <w:color w:val="000000"/>
                      <w:sz w:val="18"/>
                      <w:szCs w:val="18"/>
                    </w:rPr>
                  </w:rPrChange>
                </w:rPr>
                <w:t>r101</w:t>
              </w:r>
            </w:ins>
          </w:p>
        </w:tc>
        <w:tc>
          <w:tcPr>
            <w:tcW w:w="560" w:type="dxa"/>
            <w:tcBorders>
              <w:left w:val="single" w:sz="4" w:space="0" w:color="auto"/>
            </w:tcBorders>
            <w:vAlign w:val="center"/>
            <w:tcPrChange w:id="17986" w:author="Στάθης Καπ" w:date="2023-03-03T06:26:00Z">
              <w:tcPr>
                <w:tcW w:w="560" w:type="dxa"/>
              </w:tcPr>
            </w:tcPrChange>
          </w:tcPr>
          <w:p w14:paraId="0851F4C2" w14:textId="7421BC62" w:rsidR="00C87CFE" w:rsidRPr="00CD1347" w:rsidRDefault="00C87CFE" w:rsidP="00C87CFE">
            <w:pPr>
              <w:jc w:val="center"/>
              <w:rPr>
                <w:ins w:id="17987" w:author="Στάθης Καπ" w:date="2023-03-03T03:57:00Z"/>
                <w:rFonts w:cstheme="minorHAnsi"/>
                <w:sz w:val="16"/>
                <w:szCs w:val="16"/>
              </w:rPr>
            </w:pPr>
            <w:ins w:id="17988" w:author="Στάθης Καπ" w:date="2023-03-03T06:20:00Z">
              <w:r>
                <w:rPr>
                  <w:rFonts w:ascii="Calibri" w:hAnsi="Calibri" w:cs="Calibri"/>
                  <w:color w:val="000000"/>
                  <w:sz w:val="16"/>
                  <w:szCs w:val="16"/>
                </w:rPr>
                <w:t>349</w:t>
              </w:r>
            </w:ins>
          </w:p>
        </w:tc>
        <w:tc>
          <w:tcPr>
            <w:tcW w:w="855" w:type="dxa"/>
            <w:vAlign w:val="center"/>
            <w:tcPrChange w:id="17989" w:author="Στάθης Καπ" w:date="2023-03-03T06:26:00Z">
              <w:tcPr>
                <w:tcW w:w="855" w:type="dxa"/>
              </w:tcPr>
            </w:tcPrChange>
          </w:tcPr>
          <w:p w14:paraId="4B2776D7" w14:textId="67A8802C" w:rsidR="00C87CFE" w:rsidRPr="00CD1347" w:rsidRDefault="00C87CFE" w:rsidP="00C87CFE">
            <w:pPr>
              <w:jc w:val="center"/>
              <w:rPr>
                <w:ins w:id="17990" w:author="Στάθης Καπ" w:date="2023-03-03T03:57:00Z"/>
                <w:rFonts w:cstheme="minorHAnsi"/>
                <w:sz w:val="16"/>
                <w:szCs w:val="16"/>
              </w:rPr>
            </w:pPr>
            <w:ins w:id="17991" w:author="Στάθης Καπ" w:date="2023-03-03T06:20:00Z">
              <w:r>
                <w:rPr>
                  <w:rFonts w:ascii="Calibri" w:hAnsi="Calibri" w:cs="Calibri"/>
                  <w:color w:val="000000"/>
                  <w:sz w:val="16"/>
                  <w:szCs w:val="16"/>
                </w:rPr>
                <w:t>330</w:t>
              </w:r>
            </w:ins>
          </w:p>
        </w:tc>
        <w:tc>
          <w:tcPr>
            <w:tcW w:w="544" w:type="dxa"/>
            <w:vAlign w:val="center"/>
            <w:tcPrChange w:id="17992" w:author="Στάθης Καπ" w:date="2023-03-03T06:26:00Z">
              <w:tcPr>
                <w:tcW w:w="544" w:type="dxa"/>
                <w:vAlign w:val="bottom"/>
              </w:tcPr>
            </w:tcPrChange>
          </w:tcPr>
          <w:p w14:paraId="4406F112" w14:textId="1F308D6B" w:rsidR="00C87CFE" w:rsidRPr="00CD1347" w:rsidRDefault="00C87CFE" w:rsidP="00C87CFE">
            <w:pPr>
              <w:jc w:val="center"/>
              <w:rPr>
                <w:ins w:id="17993" w:author="Στάθης Καπ" w:date="2023-03-03T03:57:00Z"/>
                <w:rFonts w:cstheme="minorHAnsi"/>
                <w:sz w:val="16"/>
                <w:szCs w:val="16"/>
              </w:rPr>
            </w:pPr>
            <w:ins w:id="17994" w:author="Στάθης Καπ" w:date="2023-03-03T06:20:00Z">
              <w:r>
                <w:rPr>
                  <w:rFonts w:ascii="Calibri" w:hAnsi="Calibri" w:cs="Calibri"/>
                  <w:color w:val="000000"/>
                  <w:sz w:val="16"/>
                  <w:szCs w:val="16"/>
                </w:rPr>
                <w:t>275</w:t>
              </w:r>
            </w:ins>
          </w:p>
        </w:tc>
        <w:tc>
          <w:tcPr>
            <w:tcW w:w="621" w:type="dxa"/>
            <w:vAlign w:val="center"/>
            <w:tcPrChange w:id="17995" w:author="Στάθης Καπ" w:date="2023-03-03T06:26:00Z">
              <w:tcPr>
                <w:tcW w:w="621" w:type="dxa"/>
                <w:vAlign w:val="bottom"/>
              </w:tcPr>
            </w:tcPrChange>
          </w:tcPr>
          <w:p w14:paraId="595B06A5" w14:textId="451F55A9" w:rsidR="00C87CFE" w:rsidRPr="00CD1347" w:rsidRDefault="00C87CFE" w:rsidP="00C87CFE">
            <w:pPr>
              <w:jc w:val="center"/>
              <w:rPr>
                <w:ins w:id="17996" w:author="Στάθης Καπ" w:date="2023-03-03T03:57:00Z"/>
                <w:rFonts w:cstheme="minorHAnsi"/>
                <w:sz w:val="16"/>
                <w:szCs w:val="16"/>
              </w:rPr>
            </w:pPr>
            <w:ins w:id="17997" w:author="Στάθης Καπ" w:date="2023-03-03T06:20:00Z">
              <w:r>
                <w:rPr>
                  <w:rFonts w:ascii="Calibri" w:hAnsi="Calibri" w:cs="Calibri"/>
                  <w:color w:val="000000"/>
                  <w:sz w:val="16"/>
                  <w:szCs w:val="16"/>
                </w:rPr>
                <w:t>0.204</w:t>
              </w:r>
            </w:ins>
          </w:p>
        </w:tc>
        <w:tc>
          <w:tcPr>
            <w:tcW w:w="669" w:type="dxa"/>
            <w:vAlign w:val="center"/>
            <w:tcPrChange w:id="17998" w:author="Στάθης Καπ" w:date="2023-03-03T06:26:00Z">
              <w:tcPr>
                <w:tcW w:w="669" w:type="dxa"/>
                <w:vAlign w:val="center"/>
              </w:tcPr>
            </w:tcPrChange>
          </w:tcPr>
          <w:p w14:paraId="141AD03F" w14:textId="5E261B58" w:rsidR="00C87CFE" w:rsidRPr="00CD1347" w:rsidRDefault="00C87CFE" w:rsidP="00C87CFE">
            <w:pPr>
              <w:jc w:val="center"/>
              <w:rPr>
                <w:ins w:id="17999" w:author="Στάθης Καπ" w:date="2023-03-03T03:57:00Z"/>
                <w:rFonts w:cstheme="minorHAnsi"/>
                <w:sz w:val="16"/>
                <w:szCs w:val="16"/>
              </w:rPr>
            </w:pPr>
            <w:ins w:id="18000" w:author="Στάθης Καπ" w:date="2023-03-03T06:20:00Z">
              <w:r>
                <w:rPr>
                  <w:rFonts w:ascii="Calibri" w:hAnsi="Calibri" w:cstheme="minorHAnsi"/>
                  <w:color w:val="000000"/>
                  <w:sz w:val="16"/>
                  <w:szCs w:val="16"/>
                </w:rPr>
                <w:t>21.2</w:t>
              </w:r>
            </w:ins>
          </w:p>
        </w:tc>
        <w:tc>
          <w:tcPr>
            <w:tcW w:w="543" w:type="dxa"/>
            <w:vAlign w:val="center"/>
            <w:tcPrChange w:id="18001" w:author="Στάθης Καπ" w:date="2023-03-03T06:26:00Z">
              <w:tcPr>
                <w:tcW w:w="543" w:type="dxa"/>
                <w:vAlign w:val="bottom"/>
              </w:tcPr>
            </w:tcPrChange>
          </w:tcPr>
          <w:p w14:paraId="63B3AE5E" w14:textId="071E68DA" w:rsidR="00C87CFE" w:rsidRPr="00CD1347" w:rsidRDefault="00C87CFE" w:rsidP="00C87CFE">
            <w:pPr>
              <w:jc w:val="center"/>
              <w:rPr>
                <w:ins w:id="18002" w:author="Στάθης Καπ" w:date="2023-03-03T03:57:00Z"/>
                <w:rFonts w:cstheme="minorHAnsi"/>
                <w:sz w:val="16"/>
                <w:szCs w:val="16"/>
              </w:rPr>
            </w:pPr>
            <w:ins w:id="18003" w:author="Στάθης Καπ" w:date="2023-03-03T06:20:00Z">
              <w:r>
                <w:rPr>
                  <w:rFonts w:ascii="Calibri" w:hAnsi="Calibri" w:cs="Calibri"/>
                  <w:color w:val="000000"/>
                  <w:sz w:val="16"/>
                  <w:szCs w:val="16"/>
                </w:rPr>
                <w:t>217</w:t>
              </w:r>
            </w:ins>
          </w:p>
        </w:tc>
        <w:tc>
          <w:tcPr>
            <w:tcW w:w="621" w:type="dxa"/>
            <w:vAlign w:val="center"/>
            <w:tcPrChange w:id="18004" w:author="Στάθης Καπ" w:date="2023-03-03T06:26:00Z">
              <w:tcPr>
                <w:tcW w:w="621" w:type="dxa"/>
                <w:vAlign w:val="bottom"/>
              </w:tcPr>
            </w:tcPrChange>
          </w:tcPr>
          <w:p w14:paraId="7F352FCD" w14:textId="5A934B41" w:rsidR="00C87CFE" w:rsidRPr="00CD1347" w:rsidRDefault="00C87CFE" w:rsidP="00C87CFE">
            <w:pPr>
              <w:jc w:val="center"/>
              <w:rPr>
                <w:ins w:id="18005" w:author="Στάθης Καπ" w:date="2023-03-03T03:57:00Z"/>
                <w:rFonts w:cstheme="minorHAnsi"/>
                <w:sz w:val="16"/>
                <w:szCs w:val="16"/>
              </w:rPr>
            </w:pPr>
            <w:ins w:id="18006" w:author="Στάθης Καπ" w:date="2023-03-03T06:20:00Z">
              <w:r>
                <w:rPr>
                  <w:rFonts w:ascii="Calibri" w:hAnsi="Calibri" w:cs="Calibri"/>
                  <w:color w:val="000000"/>
                  <w:sz w:val="16"/>
                  <w:szCs w:val="16"/>
                </w:rPr>
                <w:t>0.2</w:t>
              </w:r>
            </w:ins>
          </w:p>
        </w:tc>
        <w:tc>
          <w:tcPr>
            <w:tcW w:w="669" w:type="dxa"/>
            <w:vAlign w:val="center"/>
            <w:tcPrChange w:id="18007" w:author="Στάθης Καπ" w:date="2023-03-03T06:26:00Z">
              <w:tcPr>
                <w:tcW w:w="669" w:type="dxa"/>
                <w:vAlign w:val="center"/>
              </w:tcPr>
            </w:tcPrChange>
          </w:tcPr>
          <w:p w14:paraId="3677BBA4" w14:textId="5FBAEF2D" w:rsidR="00C87CFE" w:rsidRPr="00CD1347" w:rsidRDefault="00C87CFE" w:rsidP="00C87CFE">
            <w:pPr>
              <w:jc w:val="center"/>
              <w:rPr>
                <w:ins w:id="18008" w:author="Στάθης Καπ" w:date="2023-03-03T03:57:00Z"/>
                <w:rFonts w:cstheme="minorHAnsi"/>
                <w:sz w:val="16"/>
                <w:szCs w:val="16"/>
              </w:rPr>
            </w:pPr>
            <w:ins w:id="18009" w:author="Στάθης Καπ" w:date="2023-03-03T06:20:00Z">
              <w:r>
                <w:rPr>
                  <w:rFonts w:ascii="Calibri" w:hAnsi="Calibri" w:cstheme="minorHAnsi"/>
                  <w:color w:val="000000"/>
                  <w:sz w:val="16"/>
                  <w:szCs w:val="16"/>
                </w:rPr>
                <w:t>21.09</w:t>
              </w:r>
            </w:ins>
          </w:p>
        </w:tc>
        <w:tc>
          <w:tcPr>
            <w:tcW w:w="508" w:type="dxa"/>
            <w:vAlign w:val="center"/>
            <w:tcPrChange w:id="18010" w:author="Στάθης Καπ" w:date="2023-03-03T06:26:00Z">
              <w:tcPr>
                <w:tcW w:w="508" w:type="dxa"/>
                <w:vAlign w:val="bottom"/>
              </w:tcPr>
            </w:tcPrChange>
          </w:tcPr>
          <w:p w14:paraId="2A665946" w14:textId="5B2B11DF" w:rsidR="00C87CFE" w:rsidRPr="00CD1347" w:rsidRDefault="00C87CFE" w:rsidP="00C87CFE">
            <w:pPr>
              <w:jc w:val="center"/>
              <w:rPr>
                <w:ins w:id="18011" w:author="Στάθης Καπ" w:date="2023-03-03T03:57:00Z"/>
                <w:rFonts w:cstheme="minorHAnsi"/>
                <w:sz w:val="16"/>
                <w:szCs w:val="16"/>
              </w:rPr>
            </w:pPr>
            <w:ins w:id="18012" w:author="Στάθης Καπ" w:date="2023-03-03T06:20:00Z">
              <w:r>
                <w:rPr>
                  <w:rFonts w:ascii="Calibri" w:hAnsi="Calibri" w:cs="Calibri"/>
                  <w:color w:val="000000"/>
                  <w:sz w:val="16"/>
                  <w:szCs w:val="16"/>
                </w:rPr>
                <w:t>257</w:t>
              </w:r>
            </w:ins>
          </w:p>
        </w:tc>
        <w:tc>
          <w:tcPr>
            <w:tcW w:w="541" w:type="dxa"/>
            <w:vAlign w:val="center"/>
            <w:tcPrChange w:id="18013" w:author="Στάθης Καπ" w:date="2023-03-03T06:26:00Z">
              <w:tcPr>
                <w:tcW w:w="541" w:type="dxa"/>
                <w:vAlign w:val="bottom"/>
              </w:tcPr>
            </w:tcPrChange>
          </w:tcPr>
          <w:p w14:paraId="337B8BFA" w14:textId="67FBAF2B" w:rsidR="00C87CFE" w:rsidRPr="00CD1347" w:rsidRDefault="00C87CFE" w:rsidP="00C87CFE">
            <w:pPr>
              <w:jc w:val="center"/>
              <w:rPr>
                <w:ins w:id="18014" w:author="Στάθης Καπ" w:date="2023-03-03T03:57:00Z"/>
                <w:rFonts w:cstheme="minorHAnsi"/>
                <w:sz w:val="16"/>
                <w:szCs w:val="16"/>
              </w:rPr>
            </w:pPr>
            <w:ins w:id="18015" w:author="Στάθης Καπ" w:date="2023-03-03T06:20:00Z">
              <w:r>
                <w:rPr>
                  <w:rFonts w:ascii="Calibri" w:hAnsi="Calibri" w:cs="Calibri"/>
                  <w:color w:val="000000"/>
                  <w:sz w:val="16"/>
                  <w:szCs w:val="16"/>
                </w:rPr>
                <w:t>0.2</w:t>
              </w:r>
            </w:ins>
          </w:p>
        </w:tc>
        <w:tc>
          <w:tcPr>
            <w:tcW w:w="589" w:type="dxa"/>
            <w:vAlign w:val="center"/>
            <w:tcPrChange w:id="18016" w:author="Στάθης Καπ" w:date="2023-03-03T06:26:00Z">
              <w:tcPr>
                <w:tcW w:w="589" w:type="dxa"/>
                <w:vAlign w:val="center"/>
              </w:tcPr>
            </w:tcPrChange>
          </w:tcPr>
          <w:p w14:paraId="25B5BC7B" w14:textId="3D7BED85" w:rsidR="00C87CFE" w:rsidRPr="00CD1347" w:rsidRDefault="00C87CFE" w:rsidP="00C87CFE">
            <w:pPr>
              <w:jc w:val="center"/>
              <w:rPr>
                <w:ins w:id="18017" w:author="Στάθης Καπ" w:date="2023-03-03T03:57:00Z"/>
                <w:rFonts w:cstheme="minorHAnsi"/>
                <w:sz w:val="16"/>
                <w:szCs w:val="16"/>
              </w:rPr>
            </w:pPr>
            <w:ins w:id="18018" w:author="Στάθης Καπ" w:date="2023-03-03T06:20:00Z">
              <w:r>
                <w:rPr>
                  <w:rFonts w:ascii="Calibri" w:hAnsi="Calibri" w:cstheme="minorHAnsi"/>
                  <w:color w:val="000000"/>
                  <w:sz w:val="16"/>
                  <w:szCs w:val="16"/>
                </w:rPr>
                <w:t>6.55</w:t>
              </w:r>
            </w:ins>
          </w:p>
        </w:tc>
        <w:tc>
          <w:tcPr>
            <w:tcW w:w="463" w:type="dxa"/>
            <w:vAlign w:val="center"/>
            <w:tcPrChange w:id="18019" w:author="Στάθης Καπ" w:date="2023-03-03T06:26:00Z">
              <w:tcPr>
                <w:tcW w:w="463" w:type="dxa"/>
                <w:vAlign w:val="bottom"/>
              </w:tcPr>
            </w:tcPrChange>
          </w:tcPr>
          <w:p w14:paraId="480C792C" w14:textId="6CA6798B" w:rsidR="00C87CFE" w:rsidRPr="00CD1347" w:rsidRDefault="00C87CFE" w:rsidP="00C87CFE">
            <w:pPr>
              <w:jc w:val="center"/>
              <w:rPr>
                <w:ins w:id="18020" w:author="Στάθης Καπ" w:date="2023-03-03T03:57:00Z"/>
                <w:rFonts w:cstheme="minorHAnsi"/>
                <w:sz w:val="16"/>
                <w:szCs w:val="16"/>
              </w:rPr>
            </w:pPr>
            <w:ins w:id="18021" w:author="Στάθης Καπ" w:date="2023-03-03T06:20:00Z">
              <w:r>
                <w:rPr>
                  <w:rFonts w:ascii="Calibri" w:hAnsi="Calibri" w:cs="Calibri"/>
                  <w:color w:val="000000"/>
                  <w:sz w:val="16"/>
                  <w:szCs w:val="16"/>
                </w:rPr>
                <w:t>186</w:t>
              </w:r>
            </w:ins>
          </w:p>
        </w:tc>
        <w:tc>
          <w:tcPr>
            <w:tcW w:w="541" w:type="dxa"/>
            <w:vAlign w:val="center"/>
            <w:tcPrChange w:id="18022" w:author="Στάθης Καπ" w:date="2023-03-03T06:26:00Z">
              <w:tcPr>
                <w:tcW w:w="541" w:type="dxa"/>
                <w:vAlign w:val="bottom"/>
              </w:tcPr>
            </w:tcPrChange>
          </w:tcPr>
          <w:p w14:paraId="2191798F" w14:textId="76FF8046" w:rsidR="00C87CFE" w:rsidRPr="00CD1347" w:rsidRDefault="00C87CFE" w:rsidP="00C87CFE">
            <w:pPr>
              <w:jc w:val="center"/>
              <w:rPr>
                <w:ins w:id="18023" w:author="Στάθης Καπ" w:date="2023-03-03T03:57:00Z"/>
                <w:rFonts w:cstheme="minorHAnsi"/>
                <w:sz w:val="16"/>
                <w:szCs w:val="16"/>
              </w:rPr>
            </w:pPr>
            <w:ins w:id="18024" w:author="Στάθης Καπ" w:date="2023-03-03T06:20:00Z">
              <w:r>
                <w:rPr>
                  <w:rFonts w:ascii="Calibri" w:hAnsi="Calibri" w:cs="Calibri"/>
                  <w:color w:val="000000"/>
                  <w:sz w:val="16"/>
                  <w:szCs w:val="16"/>
                </w:rPr>
                <w:t>0.199</w:t>
              </w:r>
            </w:ins>
          </w:p>
        </w:tc>
        <w:tc>
          <w:tcPr>
            <w:tcW w:w="589" w:type="dxa"/>
            <w:vAlign w:val="center"/>
            <w:tcPrChange w:id="18025" w:author="Στάθης Καπ" w:date="2023-03-03T06:26:00Z">
              <w:tcPr>
                <w:tcW w:w="589" w:type="dxa"/>
                <w:vAlign w:val="center"/>
              </w:tcPr>
            </w:tcPrChange>
          </w:tcPr>
          <w:p w14:paraId="64F11DFE" w14:textId="42E8F850" w:rsidR="00C87CFE" w:rsidRPr="00CD1347" w:rsidRDefault="00C87CFE" w:rsidP="00C87CFE">
            <w:pPr>
              <w:jc w:val="center"/>
              <w:rPr>
                <w:ins w:id="18026" w:author="Στάθης Καπ" w:date="2023-03-03T03:57:00Z"/>
                <w:rFonts w:cstheme="minorHAnsi"/>
                <w:sz w:val="16"/>
                <w:szCs w:val="16"/>
              </w:rPr>
            </w:pPr>
            <w:ins w:id="18027" w:author="Στάθης Καπ" w:date="2023-03-03T06:20:00Z">
              <w:r>
                <w:rPr>
                  <w:rFonts w:ascii="Calibri" w:hAnsi="Calibri" w:cstheme="minorHAnsi"/>
                  <w:color w:val="000000"/>
                  <w:sz w:val="16"/>
                  <w:szCs w:val="16"/>
                </w:rPr>
                <w:t>32.36</w:t>
              </w:r>
            </w:ins>
          </w:p>
        </w:tc>
      </w:tr>
      <w:tr w:rsidR="00C87CFE" w:rsidRPr="00BB05AC" w14:paraId="13B7A4BC" w14:textId="77777777" w:rsidTr="00F03C40">
        <w:tblPrEx>
          <w:tblW w:w="0" w:type="auto"/>
          <w:tblBorders>
            <w:insideH w:val="none" w:sz="0" w:space="0" w:color="auto"/>
            <w:insideV w:val="none" w:sz="0" w:space="0" w:color="auto"/>
          </w:tblBorders>
          <w:tblCellMar>
            <w:left w:w="0" w:type="dxa"/>
            <w:right w:w="0" w:type="dxa"/>
          </w:tblCellMar>
          <w:tblPrExChange w:id="1802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029" w:author="Στάθης Καπ" w:date="2023-03-03T03:57:00Z"/>
        </w:trPr>
        <w:tc>
          <w:tcPr>
            <w:tcW w:w="515" w:type="dxa"/>
            <w:tcBorders>
              <w:top w:val="nil"/>
              <w:bottom w:val="nil"/>
              <w:right w:val="single" w:sz="4" w:space="0" w:color="auto"/>
            </w:tcBorders>
            <w:shd w:val="clear" w:color="auto" w:fill="E7E6E6" w:themeFill="background2"/>
            <w:vAlign w:val="bottom"/>
            <w:tcPrChange w:id="18030" w:author="Στάθης Καπ" w:date="2023-03-03T06:26:00Z">
              <w:tcPr>
                <w:tcW w:w="515" w:type="dxa"/>
                <w:vAlign w:val="bottom"/>
              </w:tcPr>
            </w:tcPrChange>
          </w:tcPr>
          <w:p w14:paraId="72C86869" w14:textId="42E2303A" w:rsidR="00C87CFE" w:rsidRPr="00CD1347" w:rsidRDefault="00C87CFE" w:rsidP="00C87CFE">
            <w:pPr>
              <w:jc w:val="center"/>
              <w:rPr>
                <w:ins w:id="18031" w:author="Στάθης Καπ" w:date="2023-03-03T03:57:00Z"/>
                <w:sz w:val="16"/>
                <w:szCs w:val="16"/>
              </w:rPr>
            </w:pPr>
            <w:ins w:id="18032" w:author="Στάθης Καπ" w:date="2023-03-03T04:06:00Z">
              <w:r w:rsidRPr="00CD1347">
                <w:rPr>
                  <w:rFonts w:ascii="Calibri" w:hAnsi="Calibri" w:cs="Calibri"/>
                  <w:color w:val="000000"/>
                  <w:sz w:val="16"/>
                  <w:szCs w:val="16"/>
                  <w:rPrChange w:id="18033" w:author="Στάθης Καπ" w:date="2023-03-03T04:09:00Z">
                    <w:rPr>
                      <w:rFonts w:ascii="Calibri" w:hAnsi="Calibri" w:cs="Calibri"/>
                      <w:color w:val="000000"/>
                      <w:sz w:val="18"/>
                      <w:szCs w:val="18"/>
                    </w:rPr>
                  </w:rPrChange>
                </w:rPr>
                <w:t>r102</w:t>
              </w:r>
            </w:ins>
          </w:p>
        </w:tc>
        <w:tc>
          <w:tcPr>
            <w:tcW w:w="560" w:type="dxa"/>
            <w:tcBorders>
              <w:left w:val="single" w:sz="4" w:space="0" w:color="auto"/>
            </w:tcBorders>
            <w:vAlign w:val="center"/>
            <w:tcPrChange w:id="18034" w:author="Στάθης Καπ" w:date="2023-03-03T06:26:00Z">
              <w:tcPr>
                <w:tcW w:w="560" w:type="dxa"/>
              </w:tcPr>
            </w:tcPrChange>
          </w:tcPr>
          <w:p w14:paraId="0D5A7836" w14:textId="325AECD5" w:rsidR="00C87CFE" w:rsidRPr="00CD1347" w:rsidRDefault="00C87CFE" w:rsidP="00C87CFE">
            <w:pPr>
              <w:jc w:val="center"/>
              <w:rPr>
                <w:ins w:id="18035" w:author="Στάθης Καπ" w:date="2023-03-03T03:57:00Z"/>
                <w:rFonts w:cstheme="minorHAnsi"/>
                <w:sz w:val="16"/>
                <w:szCs w:val="16"/>
              </w:rPr>
            </w:pPr>
            <w:ins w:id="18036" w:author="Στάθης Καπ" w:date="2023-03-03T06:20:00Z">
              <w:r>
                <w:rPr>
                  <w:rFonts w:ascii="Calibri" w:hAnsi="Calibri" w:cs="Calibri"/>
                  <w:color w:val="000000"/>
                  <w:sz w:val="16"/>
                  <w:szCs w:val="16"/>
                </w:rPr>
                <w:t>508</w:t>
              </w:r>
            </w:ins>
          </w:p>
        </w:tc>
        <w:tc>
          <w:tcPr>
            <w:tcW w:w="855" w:type="dxa"/>
            <w:vAlign w:val="center"/>
            <w:tcPrChange w:id="18037" w:author="Στάθης Καπ" w:date="2023-03-03T06:26:00Z">
              <w:tcPr>
                <w:tcW w:w="855" w:type="dxa"/>
              </w:tcPr>
            </w:tcPrChange>
          </w:tcPr>
          <w:p w14:paraId="62C27107" w14:textId="5D41927F" w:rsidR="00C87CFE" w:rsidRPr="00CD1347" w:rsidRDefault="00C87CFE" w:rsidP="00C87CFE">
            <w:pPr>
              <w:jc w:val="center"/>
              <w:rPr>
                <w:ins w:id="18038" w:author="Στάθης Καπ" w:date="2023-03-03T03:57:00Z"/>
                <w:rFonts w:cstheme="minorHAnsi"/>
                <w:sz w:val="16"/>
                <w:szCs w:val="16"/>
              </w:rPr>
            </w:pPr>
            <w:ins w:id="18039" w:author="Στάθης Καπ" w:date="2023-03-03T06:20:00Z">
              <w:r>
                <w:rPr>
                  <w:rFonts w:ascii="Calibri" w:hAnsi="Calibri" w:cs="Calibri"/>
                  <w:color w:val="000000"/>
                  <w:sz w:val="16"/>
                  <w:szCs w:val="16"/>
                </w:rPr>
                <w:t>508</w:t>
              </w:r>
            </w:ins>
          </w:p>
        </w:tc>
        <w:tc>
          <w:tcPr>
            <w:tcW w:w="544" w:type="dxa"/>
            <w:vAlign w:val="center"/>
            <w:tcPrChange w:id="18040" w:author="Στάθης Καπ" w:date="2023-03-03T06:26:00Z">
              <w:tcPr>
                <w:tcW w:w="544" w:type="dxa"/>
                <w:vAlign w:val="bottom"/>
              </w:tcPr>
            </w:tcPrChange>
          </w:tcPr>
          <w:p w14:paraId="58770956" w14:textId="43A8C281" w:rsidR="00C87CFE" w:rsidRPr="00CD1347" w:rsidRDefault="00C87CFE" w:rsidP="00C87CFE">
            <w:pPr>
              <w:jc w:val="center"/>
              <w:rPr>
                <w:ins w:id="18041" w:author="Στάθης Καπ" w:date="2023-03-03T03:57:00Z"/>
                <w:rFonts w:cstheme="minorHAnsi"/>
                <w:sz w:val="16"/>
                <w:szCs w:val="16"/>
              </w:rPr>
            </w:pPr>
            <w:ins w:id="18042" w:author="Στάθης Καπ" w:date="2023-03-03T06:20:00Z">
              <w:r>
                <w:rPr>
                  <w:rFonts w:ascii="Calibri" w:hAnsi="Calibri" w:cs="Calibri"/>
                  <w:color w:val="000000"/>
                  <w:sz w:val="16"/>
                  <w:szCs w:val="16"/>
                </w:rPr>
                <w:t>461</w:t>
              </w:r>
            </w:ins>
          </w:p>
        </w:tc>
        <w:tc>
          <w:tcPr>
            <w:tcW w:w="621" w:type="dxa"/>
            <w:vAlign w:val="center"/>
            <w:tcPrChange w:id="18043" w:author="Στάθης Καπ" w:date="2023-03-03T06:26:00Z">
              <w:tcPr>
                <w:tcW w:w="621" w:type="dxa"/>
                <w:vAlign w:val="bottom"/>
              </w:tcPr>
            </w:tcPrChange>
          </w:tcPr>
          <w:p w14:paraId="69AE0261" w14:textId="32EDC17A" w:rsidR="00C87CFE" w:rsidRPr="00CD1347" w:rsidRDefault="00C87CFE" w:rsidP="00C87CFE">
            <w:pPr>
              <w:jc w:val="center"/>
              <w:rPr>
                <w:ins w:id="18044" w:author="Στάθης Καπ" w:date="2023-03-03T03:57:00Z"/>
                <w:rFonts w:cstheme="minorHAnsi"/>
                <w:sz w:val="16"/>
                <w:szCs w:val="16"/>
              </w:rPr>
            </w:pPr>
            <w:ins w:id="18045" w:author="Στάθης Καπ" w:date="2023-03-03T06:20:00Z">
              <w:r>
                <w:rPr>
                  <w:rFonts w:ascii="Calibri" w:hAnsi="Calibri" w:cs="Calibri"/>
                  <w:color w:val="000000"/>
                  <w:sz w:val="16"/>
                  <w:szCs w:val="16"/>
                </w:rPr>
                <w:t>0.358</w:t>
              </w:r>
            </w:ins>
          </w:p>
        </w:tc>
        <w:tc>
          <w:tcPr>
            <w:tcW w:w="669" w:type="dxa"/>
            <w:vAlign w:val="center"/>
            <w:tcPrChange w:id="18046" w:author="Στάθης Καπ" w:date="2023-03-03T06:26:00Z">
              <w:tcPr>
                <w:tcW w:w="669" w:type="dxa"/>
                <w:vAlign w:val="center"/>
              </w:tcPr>
            </w:tcPrChange>
          </w:tcPr>
          <w:p w14:paraId="539E30C8" w14:textId="66242755" w:rsidR="00C87CFE" w:rsidRPr="00CD1347" w:rsidRDefault="00C87CFE" w:rsidP="00C87CFE">
            <w:pPr>
              <w:jc w:val="center"/>
              <w:rPr>
                <w:ins w:id="18047" w:author="Στάθης Καπ" w:date="2023-03-03T03:57:00Z"/>
                <w:rFonts w:cstheme="minorHAnsi"/>
                <w:sz w:val="16"/>
                <w:szCs w:val="16"/>
              </w:rPr>
            </w:pPr>
            <w:ins w:id="18048" w:author="Στάθης Καπ" w:date="2023-03-03T06:20:00Z">
              <w:r>
                <w:rPr>
                  <w:rFonts w:ascii="Calibri" w:hAnsi="Calibri" w:cstheme="minorHAnsi"/>
                  <w:color w:val="000000"/>
                  <w:sz w:val="16"/>
                  <w:szCs w:val="16"/>
                </w:rPr>
                <w:t>9.25</w:t>
              </w:r>
            </w:ins>
          </w:p>
        </w:tc>
        <w:tc>
          <w:tcPr>
            <w:tcW w:w="543" w:type="dxa"/>
            <w:vAlign w:val="center"/>
            <w:tcPrChange w:id="18049" w:author="Στάθης Καπ" w:date="2023-03-03T06:26:00Z">
              <w:tcPr>
                <w:tcW w:w="543" w:type="dxa"/>
                <w:vAlign w:val="bottom"/>
              </w:tcPr>
            </w:tcPrChange>
          </w:tcPr>
          <w:p w14:paraId="76C257EC" w14:textId="3C0ADFD6" w:rsidR="00C87CFE" w:rsidRPr="00CD1347" w:rsidRDefault="00C87CFE" w:rsidP="00C87CFE">
            <w:pPr>
              <w:jc w:val="center"/>
              <w:rPr>
                <w:ins w:id="18050" w:author="Στάθης Καπ" w:date="2023-03-03T03:57:00Z"/>
                <w:rFonts w:cstheme="minorHAnsi"/>
                <w:sz w:val="16"/>
                <w:szCs w:val="16"/>
              </w:rPr>
            </w:pPr>
            <w:ins w:id="18051" w:author="Στάθης Καπ" w:date="2023-03-03T06:20:00Z">
              <w:r>
                <w:rPr>
                  <w:rFonts w:ascii="Calibri" w:hAnsi="Calibri" w:cs="Calibri"/>
                  <w:color w:val="000000"/>
                  <w:sz w:val="16"/>
                  <w:szCs w:val="16"/>
                </w:rPr>
                <w:t>408</w:t>
              </w:r>
            </w:ins>
          </w:p>
        </w:tc>
        <w:tc>
          <w:tcPr>
            <w:tcW w:w="621" w:type="dxa"/>
            <w:vAlign w:val="center"/>
            <w:tcPrChange w:id="18052" w:author="Στάθης Καπ" w:date="2023-03-03T06:26:00Z">
              <w:tcPr>
                <w:tcW w:w="621" w:type="dxa"/>
                <w:vAlign w:val="bottom"/>
              </w:tcPr>
            </w:tcPrChange>
          </w:tcPr>
          <w:p w14:paraId="18B3EED3" w14:textId="2F29D6D5" w:rsidR="00C87CFE" w:rsidRPr="00CD1347" w:rsidRDefault="00C87CFE" w:rsidP="00C87CFE">
            <w:pPr>
              <w:jc w:val="center"/>
              <w:rPr>
                <w:ins w:id="18053" w:author="Στάθης Καπ" w:date="2023-03-03T03:57:00Z"/>
                <w:rFonts w:cstheme="minorHAnsi"/>
                <w:sz w:val="16"/>
                <w:szCs w:val="16"/>
              </w:rPr>
            </w:pPr>
            <w:ins w:id="18054" w:author="Στάθης Καπ" w:date="2023-03-03T06:20:00Z">
              <w:r>
                <w:rPr>
                  <w:rFonts w:ascii="Calibri" w:hAnsi="Calibri" w:cs="Calibri"/>
                  <w:color w:val="000000"/>
                  <w:sz w:val="16"/>
                  <w:szCs w:val="16"/>
                </w:rPr>
                <w:t>0.215</w:t>
              </w:r>
            </w:ins>
          </w:p>
        </w:tc>
        <w:tc>
          <w:tcPr>
            <w:tcW w:w="669" w:type="dxa"/>
            <w:vAlign w:val="center"/>
            <w:tcPrChange w:id="18055" w:author="Στάθης Καπ" w:date="2023-03-03T06:26:00Z">
              <w:tcPr>
                <w:tcW w:w="669" w:type="dxa"/>
                <w:vAlign w:val="center"/>
              </w:tcPr>
            </w:tcPrChange>
          </w:tcPr>
          <w:p w14:paraId="49DDD251" w14:textId="73236DB6" w:rsidR="00C87CFE" w:rsidRPr="00CD1347" w:rsidRDefault="00C87CFE" w:rsidP="00C87CFE">
            <w:pPr>
              <w:jc w:val="center"/>
              <w:rPr>
                <w:ins w:id="18056" w:author="Στάθης Καπ" w:date="2023-03-03T03:57:00Z"/>
                <w:rFonts w:cstheme="minorHAnsi"/>
                <w:sz w:val="16"/>
                <w:szCs w:val="16"/>
              </w:rPr>
            </w:pPr>
            <w:ins w:id="18057" w:author="Στάθης Καπ" w:date="2023-03-03T06:20:00Z">
              <w:r>
                <w:rPr>
                  <w:rFonts w:ascii="Calibri" w:hAnsi="Calibri" w:cstheme="minorHAnsi"/>
                  <w:color w:val="000000"/>
                  <w:sz w:val="16"/>
                  <w:szCs w:val="16"/>
                </w:rPr>
                <w:t>11.5</w:t>
              </w:r>
            </w:ins>
          </w:p>
        </w:tc>
        <w:tc>
          <w:tcPr>
            <w:tcW w:w="508" w:type="dxa"/>
            <w:vAlign w:val="center"/>
            <w:tcPrChange w:id="18058" w:author="Στάθης Καπ" w:date="2023-03-03T06:26:00Z">
              <w:tcPr>
                <w:tcW w:w="508" w:type="dxa"/>
                <w:vAlign w:val="bottom"/>
              </w:tcPr>
            </w:tcPrChange>
          </w:tcPr>
          <w:p w14:paraId="5DDA5A12" w14:textId="526E354C" w:rsidR="00C87CFE" w:rsidRPr="00CD1347" w:rsidRDefault="00C87CFE" w:rsidP="00C87CFE">
            <w:pPr>
              <w:jc w:val="center"/>
              <w:rPr>
                <w:ins w:id="18059" w:author="Στάθης Καπ" w:date="2023-03-03T03:57:00Z"/>
                <w:rFonts w:cstheme="minorHAnsi"/>
                <w:sz w:val="16"/>
                <w:szCs w:val="16"/>
              </w:rPr>
            </w:pPr>
            <w:ins w:id="18060" w:author="Στάθης Καπ" w:date="2023-03-03T06:20:00Z">
              <w:r>
                <w:rPr>
                  <w:rFonts w:ascii="Calibri" w:hAnsi="Calibri" w:cs="Calibri"/>
                  <w:color w:val="000000"/>
                  <w:sz w:val="16"/>
                  <w:szCs w:val="16"/>
                </w:rPr>
                <w:t>411</w:t>
              </w:r>
            </w:ins>
          </w:p>
        </w:tc>
        <w:tc>
          <w:tcPr>
            <w:tcW w:w="541" w:type="dxa"/>
            <w:vAlign w:val="center"/>
            <w:tcPrChange w:id="18061" w:author="Στάθης Καπ" w:date="2023-03-03T06:26:00Z">
              <w:tcPr>
                <w:tcW w:w="541" w:type="dxa"/>
                <w:vAlign w:val="bottom"/>
              </w:tcPr>
            </w:tcPrChange>
          </w:tcPr>
          <w:p w14:paraId="1CBE4CEB" w14:textId="2D12EE68" w:rsidR="00C87CFE" w:rsidRPr="00CD1347" w:rsidRDefault="00C87CFE" w:rsidP="00C87CFE">
            <w:pPr>
              <w:jc w:val="center"/>
              <w:rPr>
                <w:ins w:id="18062" w:author="Στάθης Καπ" w:date="2023-03-03T03:57:00Z"/>
                <w:rFonts w:cstheme="minorHAnsi"/>
                <w:sz w:val="16"/>
                <w:szCs w:val="16"/>
              </w:rPr>
            </w:pPr>
            <w:ins w:id="18063" w:author="Στάθης Καπ" w:date="2023-03-03T06:20:00Z">
              <w:r>
                <w:rPr>
                  <w:rFonts w:ascii="Calibri" w:hAnsi="Calibri" w:cs="Calibri"/>
                  <w:color w:val="000000"/>
                  <w:sz w:val="16"/>
                  <w:szCs w:val="16"/>
                </w:rPr>
                <w:t>0.221</w:t>
              </w:r>
            </w:ins>
          </w:p>
        </w:tc>
        <w:tc>
          <w:tcPr>
            <w:tcW w:w="589" w:type="dxa"/>
            <w:vAlign w:val="center"/>
            <w:tcPrChange w:id="18064" w:author="Στάθης Καπ" w:date="2023-03-03T06:26:00Z">
              <w:tcPr>
                <w:tcW w:w="589" w:type="dxa"/>
                <w:vAlign w:val="center"/>
              </w:tcPr>
            </w:tcPrChange>
          </w:tcPr>
          <w:p w14:paraId="4B9987D2" w14:textId="4A50DDE7" w:rsidR="00C87CFE" w:rsidRPr="00CD1347" w:rsidRDefault="00C87CFE" w:rsidP="00C87CFE">
            <w:pPr>
              <w:jc w:val="center"/>
              <w:rPr>
                <w:ins w:id="18065" w:author="Στάθης Καπ" w:date="2023-03-03T03:57:00Z"/>
                <w:rFonts w:cstheme="minorHAnsi"/>
                <w:sz w:val="16"/>
                <w:szCs w:val="16"/>
              </w:rPr>
            </w:pPr>
            <w:ins w:id="18066" w:author="Στάθης Καπ" w:date="2023-03-03T06:20:00Z">
              <w:r>
                <w:rPr>
                  <w:rFonts w:ascii="Calibri" w:hAnsi="Calibri" w:cstheme="minorHAnsi"/>
                  <w:color w:val="000000"/>
                  <w:sz w:val="16"/>
                  <w:szCs w:val="16"/>
                </w:rPr>
                <w:t>10.85</w:t>
              </w:r>
            </w:ins>
          </w:p>
        </w:tc>
        <w:tc>
          <w:tcPr>
            <w:tcW w:w="463" w:type="dxa"/>
            <w:vAlign w:val="center"/>
            <w:tcPrChange w:id="18067" w:author="Στάθης Καπ" w:date="2023-03-03T06:26:00Z">
              <w:tcPr>
                <w:tcW w:w="463" w:type="dxa"/>
                <w:vAlign w:val="bottom"/>
              </w:tcPr>
            </w:tcPrChange>
          </w:tcPr>
          <w:p w14:paraId="5BFC62D2" w14:textId="772B9EF9" w:rsidR="00C87CFE" w:rsidRPr="00CD1347" w:rsidRDefault="00C87CFE" w:rsidP="00C87CFE">
            <w:pPr>
              <w:jc w:val="center"/>
              <w:rPr>
                <w:ins w:id="18068" w:author="Στάθης Καπ" w:date="2023-03-03T03:57:00Z"/>
                <w:rFonts w:cstheme="minorHAnsi"/>
                <w:sz w:val="16"/>
                <w:szCs w:val="16"/>
              </w:rPr>
            </w:pPr>
            <w:ins w:id="18069" w:author="Στάθης Καπ" w:date="2023-03-03T06:20:00Z">
              <w:r>
                <w:rPr>
                  <w:rFonts w:ascii="Calibri" w:hAnsi="Calibri" w:cs="Calibri"/>
                  <w:color w:val="000000"/>
                  <w:sz w:val="16"/>
                  <w:szCs w:val="16"/>
                </w:rPr>
                <w:t>355</w:t>
              </w:r>
            </w:ins>
          </w:p>
        </w:tc>
        <w:tc>
          <w:tcPr>
            <w:tcW w:w="541" w:type="dxa"/>
            <w:vAlign w:val="center"/>
            <w:tcPrChange w:id="18070" w:author="Στάθης Καπ" w:date="2023-03-03T06:26:00Z">
              <w:tcPr>
                <w:tcW w:w="541" w:type="dxa"/>
                <w:vAlign w:val="bottom"/>
              </w:tcPr>
            </w:tcPrChange>
          </w:tcPr>
          <w:p w14:paraId="7C6802D4" w14:textId="196C1794" w:rsidR="00C87CFE" w:rsidRPr="00CD1347" w:rsidRDefault="00C87CFE" w:rsidP="00C87CFE">
            <w:pPr>
              <w:jc w:val="center"/>
              <w:rPr>
                <w:ins w:id="18071" w:author="Στάθης Καπ" w:date="2023-03-03T03:57:00Z"/>
                <w:rFonts w:cstheme="minorHAnsi"/>
                <w:sz w:val="16"/>
                <w:szCs w:val="16"/>
              </w:rPr>
            </w:pPr>
            <w:ins w:id="18072" w:author="Στάθης Καπ" w:date="2023-03-03T06:20:00Z">
              <w:r>
                <w:rPr>
                  <w:rFonts w:ascii="Calibri" w:hAnsi="Calibri" w:cs="Calibri"/>
                  <w:color w:val="000000"/>
                  <w:sz w:val="16"/>
                  <w:szCs w:val="16"/>
                </w:rPr>
                <w:t>0.242</w:t>
              </w:r>
            </w:ins>
          </w:p>
        </w:tc>
        <w:tc>
          <w:tcPr>
            <w:tcW w:w="589" w:type="dxa"/>
            <w:vAlign w:val="center"/>
            <w:tcPrChange w:id="18073" w:author="Στάθης Καπ" w:date="2023-03-03T06:26:00Z">
              <w:tcPr>
                <w:tcW w:w="589" w:type="dxa"/>
                <w:vAlign w:val="center"/>
              </w:tcPr>
            </w:tcPrChange>
          </w:tcPr>
          <w:p w14:paraId="3D41787A" w14:textId="62D141B6" w:rsidR="00C87CFE" w:rsidRPr="00CD1347" w:rsidRDefault="00C87CFE" w:rsidP="00C87CFE">
            <w:pPr>
              <w:jc w:val="center"/>
              <w:rPr>
                <w:ins w:id="18074" w:author="Στάθης Καπ" w:date="2023-03-03T03:57:00Z"/>
                <w:rFonts w:cstheme="minorHAnsi"/>
                <w:sz w:val="16"/>
                <w:szCs w:val="16"/>
              </w:rPr>
            </w:pPr>
            <w:ins w:id="18075" w:author="Στάθης Καπ" w:date="2023-03-03T06:20:00Z">
              <w:r>
                <w:rPr>
                  <w:rFonts w:ascii="Calibri" w:hAnsi="Calibri" w:cstheme="minorHAnsi"/>
                  <w:color w:val="000000"/>
                  <w:sz w:val="16"/>
                  <w:szCs w:val="16"/>
                </w:rPr>
                <w:t>22.99</w:t>
              </w:r>
            </w:ins>
          </w:p>
        </w:tc>
      </w:tr>
      <w:tr w:rsidR="00C87CFE" w:rsidRPr="00BB05AC" w14:paraId="00ECF56A" w14:textId="77777777" w:rsidTr="00F03C40">
        <w:tblPrEx>
          <w:tblW w:w="0" w:type="auto"/>
          <w:tblBorders>
            <w:insideH w:val="none" w:sz="0" w:space="0" w:color="auto"/>
            <w:insideV w:val="none" w:sz="0" w:space="0" w:color="auto"/>
          </w:tblBorders>
          <w:tblCellMar>
            <w:left w:w="0" w:type="dxa"/>
            <w:right w:w="0" w:type="dxa"/>
          </w:tblCellMar>
          <w:tblPrExChange w:id="1807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077" w:author="Στάθης Καπ" w:date="2023-03-03T03:57:00Z"/>
        </w:trPr>
        <w:tc>
          <w:tcPr>
            <w:tcW w:w="515" w:type="dxa"/>
            <w:tcBorders>
              <w:top w:val="nil"/>
              <w:bottom w:val="nil"/>
              <w:right w:val="single" w:sz="4" w:space="0" w:color="auto"/>
            </w:tcBorders>
            <w:shd w:val="clear" w:color="auto" w:fill="E7E6E6" w:themeFill="background2"/>
            <w:vAlign w:val="bottom"/>
            <w:tcPrChange w:id="18078" w:author="Στάθης Καπ" w:date="2023-03-03T06:26:00Z">
              <w:tcPr>
                <w:tcW w:w="515" w:type="dxa"/>
                <w:vAlign w:val="bottom"/>
              </w:tcPr>
            </w:tcPrChange>
          </w:tcPr>
          <w:p w14:paraId="07376D8F" w14:textId="335ABE7D" w:rsidR="00C87CFE" w:rsidRPr="00CD1347" w:rsidRDefault="00C87CFE" w:rsidP="00C87CFE">
            <w:pPr>
              <w:jc w:val="center"/>
              <w:rPr>
                <w:ins w:id="18079" w:author="Στάθης Καπ" w:date="2023-03-03T03:57:00Z"/>
                <w:sz w:val="16"/>
                <w:szCs w:val="16"/>
              </w:rPr>
            </w:pPr>
            <w:ins w:id="18080" w:author="Στάθης Καπ" w:date="2023-03-03T04:06:00Z">
              <w:r w:rsidRPr="00CD1347">
                <w:rPr>
                  <w:rFonts w:ascii="Calibri" w:hAnsi="Calibri" w:cs="Calibri"/>
                  <w:color w:val="000000"/>
                  <w:sz w:val="16"/>
                  <w:szCs w:val="16"/>
                  <w:rPrChange w:id="18081" w:author="Στάθης Καπ" w:date="2023-03-03T04:09:00Z">
                    <w:rPr>
                      <w:rFonts w:ascii="Calibri" w:hAnsi="Calibri" w:cs="Calibri"/>
                      <w:color w:val="000000"/>
                      <w:sz w:val="18"/>
                      <w:szCs w:val="18"/>
                    </w:rPr>
                  </w:rPrChange>
                </w:rPr>
                <w:t>r103</w:t>
              </w:r>
            </w:ins>
          </w:p>
        </w:tc>
        <w:tc>
          <w:tcPr>
            <w:tcW w:w="560" w:type="dxa"/>
            <w:tcBorders>
              <w:left w:val="single" w:sz="4" w:space="0" w:color="auto"/>
            </w:tcBorders>
            <w:vAlign w:val="center"/>
            <w:tcPrChange w:id="18082" w:author="Στάθης Καπ" w:date="2023-03-03T06:26:00Z">
              <w:tcPr>
                <w:tcW w:w="560" w:type="dxa"/>
              </w:tcPr>
            </w:tcPrChange>
          </w:tcPr>
          <w:p w14:paraId="7472AF55" w14:textId="7FECD191" w:rsidR="00C87CFE" w:rsidRPr="00CD1347" w:rsidRDefault="00C87CFE" w:rsidP="00C87CFE">
            <w:pPr>
              <w:jc w:val="center"/>
              <w:rPr>
                <w:ins w:id="18083" w:author="Στάθης Καπ" w:date="2023-03-03T03:57:00Z"/>
                <w:rFonts w:cstheme="minorHAnsi"/>
                <w:sz w:val="16"/>
                <w:szCs w:val="16"/>
              </w:rPr>
            </w:pPr>
            <w:ins w:id="18084" w:author="Στάθης Καπ" w:date="2023-03-03T06:20:00Z">
              <w:r>
                <w:rPr>
                  <w:rFonts w:ascii="Calibri" w:hAnsi="Calibri" w:cs="Calibri"/>
                  <w:color w:val="000000"/>
                  <w:sz w:val="16"/>
                  <w:szCs w:val="16"/>
                </w:rPr>
                <w:t>522</w:t>
              </w:r>
            </w:ins>
          </w:p>
        </w:tc>
        <w:tc>
          <w:tcPr>
            <w:tcW w:w="855" w:type="dxa"/>
            <w:vAlign w:val="center"/>
            <w:tcPrChange w:id="18085" w:author="Στάθης Καπ" w:date="2023-03-03T06:26:00Z">
              <w:tcPr>
                <w:tcW w:w="855" w:type="dxa"/>
              </w:tcPr>
            </w:tcPrChange>
          </w:tcPr>
          <w:p w14:paraId="6EBD4C68" w14:textId="5700D953" w:rsidR="00C87CFE" w:rsidRPr="00CD1347" w:rsidRDefault="00C87CFE" w:rsidP="00C87CFE">
            <w:pPr>
              <w:jc w:val="center"/>
              <w:rPr>
                <w:ins w:id="18086" w:author="Στάθης Καπ" w:date="2023-03-03T03:57:00Z"/>
                <w:rFonts w:cstheme="minorHAnsi"/>
                <w:sz w:val="16"/>
                <w:szCs w:val="16"/>
              </w:rPr>
            </w:pPr>
            <w:ins w:id="18087" w:author="Στάθης Καπ" w:date="2023-03-03T06:20:00Z">
              <w:r>
                <w:rPr>
                  <w:rFonts w:ascii="Calibri" w:hAnsi="Calibri" w:cs="Calibri"/>
                  <w:color w:val="000000"/>
                  <w:sz w:val="16"/>
                  <w:szCs w:val="16"/>
                </w:rPr>
                <w:t>513</w:t>
              </w:r>
            </w:ins>
          </w:p>
        </w:tc>
        <w:tc>
          <w:tcPr>
            <w:tcW w:w="544" w:type="dxa"/>
            <w:vAlign w:val="center"/>
            <w:tcPrChange w:id="18088" w:author="Στάθης Καπ" w:date="2023-03-03T06:26:00Z">
              <w:tcPr>
                <w:tcW w:w="544" w:type="dxa"/>
                <w:vAlign w:val="bottom"/>
              </w:tcPr>
            </w:tcPrChange>
          </w:tcPr>
          <w:p w14:paraId="6F292DC9" w14:textId="0E9B7F78" w:rsidR="00C87CFE" w:rsidRPr="00CD1347" w:rsidRDefault="00C87CFE" w:rsidP="00C87CFE">
            <w:pPr>
              <w:jc w:val="center"/>
              <w:rPr>
                <w:ins w:id="18089" w:author="Στάθης Καπ" w:date="2023-03-03T03:57:00Z"/>
                <w:rFonts w:cstheme="minorHAnsi"/>
                <w:sz w:val="16"/>
                <w:szCs w:val="16"/>
              </w:rPr>
            </w:pPr>
            <w:ins w:id="18090" w:author="Στάθης Καπ" w:date="2023-03-03T06:20:00Z">
              <w:r>
                <w:rPr>
                  <w:rFonts w:ascii="Calibri" w:hAnsi="Calibri" w:cs="Calibri"/>
                  <w:color w:val="000000"/>
                  <w:sz w:val="16"/>
                  <w:szCs w:val="16"/>
                </w:rPr>
                <w:t>468</w:t>
              </w:r>
            </w:ins>
          </w:p>
        </w:tc>
        <w:tc>
          <w:tcPr>
            <w:tcW w:w="621" w:type="dxa"/>
            <w:vAlign w:val="center"/>
            <w:tcPrChange w:id="18091" w:author="Στάθης Καπ" w:date="2023-03-03T06:26:00Z">
              <w:tcPr>
                <w:tcW w:w="621" w:type="dxa"/>
                <w:vAlign w:val="bottom"/>
              </w:tcPr>
            </w:tcPrChange>
          </w:tcPr>
          <w:p w14:paraId="19CE698A" w14:textId="0B225608" w:rsidR="00C87CFE" w:rsidRPr="00CD1347" w:rsidRDefault="00C87CFE" w:rsidP="00C87CFE">
            <w:pPr>
              <w:jc w:val="center"/>
              <w:rPr>
                <w:ins w:id="18092" w:author="Στάθης Καπ" w:date="2023-03-03T03:57:00Z"/>
                <w:rFonts w:cstheme="minorHAnsi"/>
                <w:sz w:val="16"/>
                <w:szCs w:val="16"/>
              </w:rPr>
            </w:pPr>
            <w:ins w:id="18093" w:author="Στάθης Καπ" w:date="2023-03-03T06:20:00Z">
              <w:r>
                <w:rPr>
                  <w:rFonts w:ascii="Calibri" w:hAnsi="Calibri" w:cs="Calibri"/>
                  <w:color w:val="000000"/>
                  <w:sz w:val="16"/>
                  <w:szCs w:val="16"/>
                </w:rPr>
                <w:t>0.358</w:t>
              </w:r>
            </w:ins>
          </w:p>
        </w:tc>
        <w:tc>
          <w:tcPr>
            <w:tcW w:w="669" w:type="dxa"/>
            <w:vAlign w:val="center"/>
            <w:tcPrChange w:id="18094" w:author="Στάθης Καπ" w:date="2023-03-03T06:26:00Z">
              <w:tcPr>
                <w:tcW w:w="669" w:type="dxa"/>
                <w:vAlign w:val="center"/>
              </w:tcPr>
            </w:tcPrChange>
          </w:tcPr>
          <w:p w14:paraId="1EB38DCE" w14:textId="3F4B20A3" w:rsidR="00C87CFE" w:rsidRPr="00CD1347" w:rsidRDefault="00C87CFE" w:rsidP="00C87CFE">
            <w:pPr>
              <w:jc w:val="center"/>
              <w:rPr>
                <w:ins w:id="18095" w:author="Στάθης Καπ" w:date="2023-03-03T03:57:00Z"/>
                <w:rFonts w:cstheme="minorHAnsi"/>
                <w:sz w:val="16"/>
                <w:szCs w:val="16"/>
              </w:rPr>
            </w:pPr>
            <w:ins w:id="18096" w:author="Στάθης Καπ" w:date="2023-03-03T06:20:00Z">
              <w:r>
                <w:rPr>
                  <w:rFonts w:ascii="Calibri" w:hAnsi="Calibri" w:cstheme="minorHAnsi"/>
                  <w:color w:val="000000"/>
                  <w:sz w:val="16"/>
                  <w:szCs w:val="16"/>
                </w:rPr>
                <w:t>10.34</w:t>
              </w:r>
            </w:ins>
          </w:p>
        </w:tc>
        <w:tc>
          <w:tcPr>
            <w:tcW w:w="543" w:type="dxa"/>
            <w:vAlign w:val="center"/>
            <w:tcPrChange w:id="18097" w:author="Στάθης Καπ" w:date="2023-03-03T06:26:00Z">
              <w:tcPr>
                <w:tcW w:w="543" w:type="dxa"/>
                <w:vAlign w:val="bottom"/>
              </w:tcPr>
            </w:tcPrChange>
          </w:tcPr>
          <w:p w14:paraId="6953D3ED" w14:textId="070DC94A" w:rsidR="00C87CFE" w:rsidRPr="00CD1347" w:rsidRDefault="00C87CFE" w:rsidP="00C87CFE">
            <w:pPr>
              <w:jc w:val="center"/>
              <w:rPr>
                <w:ins w:id="18098" w:author="Στάθης Καπ" w:date="2023-03-03T03:57:00Z"/>
                <w:rFonts w:cstheme="minorHAnsi"/>
                <w:sz w:val="16"/>
                <w:szCs w:val="16"/>
              </w:rPr>
            </w:pPr>
            <w:ins w:id="18099" w:author="Στάθης Καπ" w:date="2023-03-03T06:20:00Z">
              <w:r>
                <w:rPr>
                  <w:rFonts w:ascii="Calibri" w:hAnsi="Calibri" w:cs="Calibri"/>
                  <w:color w:val="000000"/>
                  <w:sz w:val="16"/>
                  <w:szCs w:val="16"/>
                </w:rPr>
                <w:t>439</w:t>
              </w:r>
            </w:ins>
          </w:p>
        </w:tc>
        <w:tc>
          <w:tcPr>
            <w:tcW w:w="621" w:type="dxa"/>
            <w:vAlign w:val="center"/>
            <w:tcPrChange w:id="18100" w:author="Στάθης Καπ" w:date="2023-03-03T06:26:00Z">
              <w:tcPr>
                <w:tcW w:w="621" w:type="dxa"/>
                <w:vAlign w:val="bottom"/>
              </w:tcPr>
            </w:tcPrChange>
          </w:tcPr>
          <w:p w14:paraId="4FF61EDC" w14:textId="2A266042" w:rsidR="00C87CFE" w:rsidRPr="00CD1347" w:rsidRDefault="00C87CFE" w:rsidP="00C87CFE">
            <w:pPr>
              <w:jc w:val="center"/>
              <w:rPr>
                <w:ins w:id="18101" w:author="Στάθης Καπ" w:date="2023-03-03T03:57:00Z"/>
                <w:rFonts w:cstheme="minorHAnsi"/>
                <w:sz w:val="16"/>
                <w:szCs w:val="16"/>
              </w:rPr>
            </w:pPr>
            <w:ins w:id="18102" w:author="Στάθης Καπ" w:date="2023-03-03T06:20:00Z">
              <w:r>
                <w:rPr>
                  <w:rFonts w:ascii="Calibri" w:hAnsi="Calibri" w:cs="Calibri"/>
                  <w:color w:val="000000"/>
                  <w:sz w:val="16"/>
                  <w:szCs w:val="16"/>
                </w:rPr>
                <w:t>0.239</w:t>
              </w:r>
            </w:ins>
          </w:p>
        </w:tc>
        <w:tc>
          <w:tcPr>
            <w:tcW w:w="669" w:type="dxa"/>
            <w:vAlign w:val="center"/>
            <w:tcPrChange w:id="18103" w:author="Στάθης Καπ" w:date="2023-03-03T06:26:00Z">
              <w:tcPr>
                <w:tcW w:w="669" w:type="dxa"/>
                <w:vAlign w:val="center"/>
              </w:tcPr>
            </w:tcPrChange>
          </w:tcPr>
          <w:p w14:paraId="300AD01D" w14:textId="1D478A69" w:rsidR="00C87CFE" w:rsidRPr="00CD1347" w:rsidRDefault="00C87CFE" w:rsidP="00C87CFE">
            <w:pPr>
              <w:jc w:val="center"/>
              <w:rPr>
                <w:ins w:id="18104" w:author="Στάθης Καπ" w:date="2023-03-03T03:57:00Z"/>
                <w:rFonts w:cstheme="minorHAnsi"/>
                <w:sz w:val="16"/>
                <w:szCs w:val="16"/>
              </w:rPr>
            </w:pPr>
            <w:ins w:id="18105" w:author="Στάθης Καπ" w:date="2023-03-03T06:20:00Z">
              <w:r>
                <w:rPr>
                  <w:rFonts w:ascii="Calibri" w:hAnsi="Calibri" w:cstheme="minorHAnsi"/>
                  <w:color w:val="000000"/>
                  <w:sz w:val="16"/>
                  <w:szCs w:val="16"/>
                </w:rPr>
                <w:t>6.2</w:t>
              </w:r>
            </w:ins>
          </w:p>
        </w:tc>
        <w:tc>
          <w:tcPr>
            <w:tcW w:w="508" w:type="dxa"/>
            <w:vAlign w:val="center"/>
            <w:tcPrChange w:id="18106" w:author="Στάθης Καπ" w:date="2023-03-03T06:26:00Z">
              <w:tcPr>
                <w:tcW w:w="508" w:type="dxa"/>
                <w:vAlign w:val="bottom"/>
              </w:tcPr>
            </w:tcPrChange>
          </w:tcPr>
          <w:p w14:paraId="29DEBB7C" w14:textId="7544A149" w:rsidR="00C87CFE" w:rsidRPr="00CD1347" w:rsidRDefault="00C87CFE" w:rsidP="00C87CFE">
            <w:pPr>
              <w:jc w:val="center"/>
              <w:rPr>
                <w:ins w:id="18107" w:author="Στάθης Καπ" w:date="2023-03-03T03:57:00Z"/>
                <w:rFonts w:cstheme="minorHAnsi"/>
                <w:sz w:val="16"/>
                <w:szCs w:val="16"/>
              </w:rPr>
            </w:pPr>
            <w:ins w:id="18108" w:author="Στάθης Καπ" w:date="2023-03-03T06:20:00Z">
              <w:r>
                <w:rPr>
                  <w:rFonts w:ascii="Calibri" w:hAnsi="Calibri" w:cs="Calibri"/>
                  <w:color w:val="000000"/>
                  <w:sz w:val="16"/>
                  <w:szCs w:val="16"/>
                </w:rPr>
                <w:t>400</w:t>
              </w:r>
            </w:ins>
          </w:p>
        </w:tc>
        <w:tc>
          <w:tcPr>
            <w:tcW w:w="541" w:type="dxa"/>
            <w:vAlign w:val="center"/>
            <w:tcPrChange w:id="18109" w:author="Στάθης Καπ" w:date="2023-03-03T06:26:00Z">
              <w:tcPr>
                <w:tcW w:w="541" w:type="dxa"/>
                <w:vAlign w:val="bottom"/>
              </w:tcPr>
            </w:tcPrChange>
          </w:tcPr>
          <w:p w14:paraId="60CB3A71" w14:textId="5E3158D5" w:rsidR="00C87CFE" w:rsidRPr="00CD1347" w:rsidRDefault="00C87CFE" w:rsidP="00C87CFE">
            <w:pPr>
              <w:jc w:val="center"/>
              <w:rPr>
                <w:ins w:id="18110" w:author="Στάθης Καπ" w:date="2023-03-03T03:57:00Z"/>
                <w:rFonts w:cstheme="minorHAnsi"/>
                <w:sz w:val="16"/>
                <w:szCs w:val="16"/>
              </w:rPr>
            </w:pPr>
            <w:ins w:id="18111" w:author="Στάθης Καπ" w:date="2023-03-03T06:20:00Z">
              <w:r>
                <w:rPr>
                  <w:rFonts w:ascii="Calibri" w:hAnsi="Calibri" w:cs="Calibri"/>
                  <w:color w:val="000000"/>
                  <w:sz w:val="16"/>
                  <w:szCs w:val="16"/>
                </w:rPr>
                <w:t>0.235</w:t>
              </w:r>
            </w:ins>
          </w:p>
        </w:tc>
        <w:tc>
          <w:tcPr>
            <w:tcW w:w="589" w:type="dxa"/>
            <w:vAlign w:val="center"/>
            <w:tcPrChange w:id="18112" w:author="Στάθης Καπ" w:date="2023-03-03T06:26:00Z">
              <w:tcPr>
                <w:tcW w:w="589" w:type="dxa"/>
                <w:vAlign w:val="center"/>
              </w:tcPr>
            </w:tcPrChange>
          </w:tcPr>
          <w:p w14:paraId="6F8DFC4E" w14:textId="2629BA99" w:rsidR="00C87CFE" w:rsidRPr="00CD1347" w:rsidRDefault="00C87CFE" w:rsidP="00C87CFE">
            <w:pPr>
              <w:jc w:val="center"/>
              <w:rPr>
                <w:ins w:id="18113" w:author="Στάθης Καπ" w:date="2023-03-03T03:57:00Z"/>
                <w:rFonts w:cstheme="minorHAnsi"/>
                <w:sz w:val="16"/>
                <w:szCs w:val="16"/>
              </w:rPr>
            </w:pPr>
            <w:ins w:id="18114" w:author="Στάθης Καπ" w:date="2023-03-03T06:20:00Z">
              <w:r>
                <w:rPr>
                  <w:rFonts w:ascii="Calibri" w:hAnsi="Calibri" w:cstheme="minorHAnsi"/>
                  <w:color w:val="000000"/>
                  <w:sz w:val="16"/>
                  <w:szCs w:val="16"/>
                </w:rPr>
                <w:t>14.53</w:t>
              </w:r>
            </w:ins>
          </w:p>
        </w:tc>
        <w:tc>
          <w:tcPr>
            <w:tcW w:w="463" w:type="dxa"/>
            <w:vAlign w:val="center"/>
            <w:tcPrChange w:id="18115" w:author="Στάθης Καπ" w:date="2023-03-03T06:26:00Z">
              <w:tcPr>
                <w:tcW w:w="463" w:type="dxa"/>
                <w:vAlign w:val="bottom"/>
              </w:tcPr>
            </w:tcPrChange>
          </w:tcPr>
          <w:p w14:paraId="351534D2" w14:textId="4E73FBAB" w:rsidR="00C87CFE" w:rsidRPr="00CD1347" w:rsidRDefault="00C87CFE" w:rsidP="00C87CFE">
            <w:pPr>
              <w:jc w:val="center"/>
              <w:rPr>
                <w:ins w:id="18116" w:author="Στάθης Καπ" w:date="2023-03-03T03:57:00Z"/>
                <w:rFonts w:cstheme="minorHAnsi"/>
                <w:sz w:val="16"/>
                <w:szCs w:val="16"/>
              </w:rPr>
            </w:pPr>
            <w:ins w:id="18117" w:author="Στάθης Καπ" w:date="2023-03-03T06:20:00Z">
              <w:r>
                <w:rPr>
                  <w:rFonts w:ascii="Calibri" w:hAnsi="Calibri" w:cs="Calibri"/>
                  <w:color w:val="000000"/>
                  <w:sz w:val="16"/>
                  <w:szCs w:val="16"/>
                </w:rPr>
                <w:t>414</w:t>
              </w:r>
            </w:ins>
          </w:p>
        </w:tc>
        <w:tc>
          <w:tcPr>
            <w:tcW w:w="541" w:type="dxa"/>
            <w:vAlign w:val="center"/>
            <w:tcPrChange w:id="18118" w:author="Στάθης Καπ" w:date="2023-03-03T06:26:00Z">
              <w:tcPr>
                <w:tcW w:w="541" w:type="dxa"/>
                <w:vAlign w:val="bottom"/>
              </w:tcPr>
            </w:tcPrChange>
          </w:tcPr>
          <w:p w14:paraId="09983921" w14:textId="2E8BDF81" w:rsidR="00C87CFE" w:rsidRPr="00CD1347" w:rsidRDefault="00C87CFE" w:rsidP="00C87CFE">
            <w:pPr>
              <w:jc w:val="center"/>
              <w:rPr>
                <w:ins w:id="18119" w:author="Στάθης Καπ" w:date="2023-03-03T03:57:00Z"/>
                <w:rFonts w:cstheme="minorHAnsi"/>
                <w:sz w:val="16"/>
                <w:szCs w:val="16"/>
              </w:rPr>
            </w:pPr>
            <w:ins w:id="18120" w:author="Στάθης Καπ" w:date="2023-03-03T06:20:00Z">
              <w:r>
                <w:rPr>
                  <w:rFonts w:ascii="Calibri" w:hAnsi="Calibri" w:cs="Calibri"/>
                  <w:color w:val="000000"/>
                  <w:sz w:val="16"/>
                  <w:szCs w:val="16"/>
                </w:rPr>
                <w:t>0.279</w:t>
              </w:r>
            </w:ins>
          </w:p>
        </w:tc>
        <w:tc>
          <w:tcPr>
            <w:tcW w:w="589" w:type="dxa"/>
            <w:vAlign w:val="center"/>
            <w:tcPrChange w:id="18121" w:author="Στάθης Καπ" w:date="2023-03-03T06:26:00Z">
              <w:tcPr>
                <w:tcW w:w="589" w:type="dxa"/>
                <w:vAlign w:val="center"/>
              </w:tcPr>
            </w:tcPrChange>
          </w:tcPr>
          <w:p w14:paraId="2FD45C7D" w14:textId="470A1C1F" w:rsidR="00C87CFE" w:rsidRPr="00CD1347" w:rsidRDefault="00C87CFE" w:rsidP="00C87CFE">
            <w:pPr>
              <w:jc w:val="center"/>
              <w:rPr>
                <w:ins w:id="18122" w:author="Στάθης Καπ" w:date="2023-03-03T03:57:00Z"/>
                <w:rFonts w:cstheme="minorHAnsi"/>
                <w:sz w:val="16"/>
                <w:szCs w:val="16"/>
              </w:rPr>
            </w:pPr>
            <w:ins w:id="18123" w:author="Στάθης Καπ" w:date="2023-03-03T06:20:00Z">
              <w:r>
                <w:rPr>
                  <w:rFonts w:ascii="Calibri" w:hAnsi="Calibri" w:cstheme="minorHAnsi"/>
                  <w:color w:val="000000"/>
                  <w:sz w:val="16"/>
                  <w:szCs w:val="16"/>
                </w:rPr>
                <w:t>11.54</w:t>
              </w:r>
            </w:ins>
          </w:p>
        </w:tc>
      </w:tr>
      <w:tr w:rsidR="00C87CFE" w:rsidRPr="00BB05AC" w14:paraId="3D79DE31" w14:textId="77777777" w:rsidTr="00F03C40">
        <w:tblPrEx>
          <w:tblW w:w="0" w:type="auto"/>
          <w:tblBorders>
            <w:insideH w:val="none" w:sz="0" w:space="0" w:color="auto"/>
            <w:insideV w:val="none" w:sz="0" w:space="0" w:color="auto"/>
          </w:tblBorders>
          <w:tblCellMar>
            <w:left w:w="0" w:type="dxa"/>
            <w:right w:w="0" w:type="dxa"/>
          </w:tblCellMar>
          <w:tblPrExChange w:id="1812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125" w:author="Στάθης Καπ" w:date="2023-03-03T03:57:00Z"/>
        </w:trPr>
        <w:tc>
          <w:tcPr>
            <w:tcW w:w="515" w:type="dxa"/>
            <w:tcBorders>
              <w:top w:val="nil"/>
              <w:bottom w:val="nil"/>
              <w:right w:val="single" w:sz="4" w:space="0" w:color="auto"/>
            </w:tcBorders>
            <w:shd w:val="clear" w:color="auto" w:fill="E7E6E6" w:themeFill="background2"/>
            <w:vAlign w:val="bottom"/>
            <w:tcPrChange w:id="18126" w:author="Στάθης Καπ" w:date="2023-03-03T06:26:00Z">
              <w:tcPr>
                <w:tcW w:w="515" w:type="dxa"/>
                <w:vAlign w:val="bottom"/>
              </w:tcPr>
            </w:tcPrChange>
          </w:tcPr>
          <w:p w14:paraId="1D8F9A5C" w14:textId="157DE71F" w:rsidR="00C87CFE" w:rsidRPr="00CD1347" w:rsidRDefault="00C87CFE" w:rsidP="00C87CFE">
            <w:pPr>
              <w:jc w:val="center"/>
              <w:rPr>
                <w:ins w:id="18127" w:author="Στάθης Καπ" w:date="2023-03-03T03:57:00Z"/>
                <w:sz w:val="16"/>
                <w:szCs w:val="16"/>
              </w:rPr>
            </w:pPr>
            <w:ins w:id="18128" w:author="Στάθης Καπ" w:date="2023-03-03T04:06:00Z">
              <w:r w:rsidRPr="00CD1347">
                <w:rPr>
                  <w:rFonts w:ascii="Calibri" w:hAnsi="Calibri" w:cs="Calibri"/>
                  <w:color w:val="000000"/>
                  <w:sz w:val="16"/>
                  <w:szCs w:val="16"/>
                  <w:rPrChange w:id="18129" w:author="Στάθης Καπ" w:date="2023-03-03T04:09:00Z">
                    <w:rPr>
                      <w:rFonts w:ascii="Calibri" w:hAnsi="Calibri" w:cs="Calibri"/>
                      <w:color w:val="000000"/>
                      <w:sz w:val="18"/>
                      <w:szCs w:val="18"/>
                    </w:rPr>
                  </w:rPrChange>
                </w:rPr>
                <w:t>r104</w:t>
              </w:r>
            </w:ins>
          </w:p>
        </w:tc>
        <w:tc>
          <w:tcPr>
            <w:tcW w:w="560" w:type="dxa"/>
            <w:tcBorders>
              <w:left w:val="single" w:sz="4" w:space="0" w:color="auto"/>
            </w:tcBorders>
            <w:vAlign w:val="center"/>
            <w:tcPrChange w:id="18130" w:author="Στάθης Καπ" w:date="2023-03-03T06:26:00Z">
              <w:tcPr>
                <w:tcW w:w="560" w:type="dxa"/>
              </w:tcPr>
            </w:tcPrChange>
          </w:tcPr>
          <w:p w14:paraId="29216D67" w14:textId="2D9C56B1" w:rsidR="00C87CFE" w:rsidRPr="00CD1347" w:rsidRDefault="00C87CFE" w:rsidP="00C87CFE">
            <w:pPr>
              <w:jc w:val="center"/>
              <w:rPr>
                <w:ins w:id="18131" w:author="Στάθης Καπ" w:date="2023-03-03T03:57:00Z"/>
                <w:rFonts w:cstheme="minorHAnsi"/>
                <w:sz w:val="16"/>
                <w:szCs w:val="16"/>
              </w:rPr>
            </w:pPr>
            <w:ins w:id="18132" w:author="Στάθης Καπ" w:date="2023-03-03T06:20:00Z">
              <w:r>
                <w:rPr>
                  <w:rFonts w:ascii="Calibri" w:hAnsi="Calibri" w:cs="Calibri"/>
                  <w:color w:val="000000"/>
                  <w:sz w:val="16"/>
                  <w:szCs w:val="16"/>
                </w:rPr>
                <w:t>552</w:t>
              </w:r>
            </w:ins>
          </w:p>
        </w:tc>
        <w:tc>
          <w:tcPr>
            <w:tcW w:w="855" w:type="dxa"/>
            <w:vAlign w:val="center"/>
            <w:tcPrChange w:id="18133" w:author="Στάθης Καπ" w:date="2023-03-03T06:26:00Z">
              <w:tcPr>
                <w:tcW w:w="855" w:type="dxa"/>
              </w:tcPr>
            </w:tcPrChange>
          </w:tcPr>
          <w:p w14:paraId="026ECD52" w14:textId="35340462" w:rsidR="00C87CFE" w:rsidRPr="00CD1347" w:rsidRDefault="00C87CFE" w:rsidP="00C87CFE">
            <w:pPr>
              <w:jc w:val="center"/>
              <w:rPr>
                <w:ins w:id="18134" w:author="Στάθης Καπ" w:date="2023-03-03T03:57:00Z"/>
                <w:rFonts w:cstheme="minorHAnsi"/>
                <w:sz w:val="16"/>
                <w:szCs w:val="16"/>
              </w:rPr>
            </w:pPr>
            <w:ins w:id="18135" w:author="Στάθης Καπ" w:date="2023-03-03T06:20:00Z">
              <w:r>
                <w:rPr>
                  <w:rFonts w:ascii="Calibri" w:hAnsi="Calibri" w:cs="Calibri"/>
                  <w:color w:val="000000"/>
                  <w:sz w:val="16"/>
                  <w:szCs w:val="16"/>
                </w:rPr>
                <w:t>539</w:t>
              </w:r>
            </w:ins>
          </w:p>
        </w:tc>
        <w:tc>
          <w:tcPr>
            <w:tcW w:w="544" w:type="dxa"/>
            <w:vAlign w:val="center"/>
            <w:tcPrChange w:id="18136" w:author="Στάθης Καπ" w:date="2023-03-03T06:26:00Z">
              <w:tcPr>
                <w:tcW w:w="544" w:type="dxa"/>
                <w:vAlign w:val="bottom"/>
              </w:tcPr>
            </w:tcPrChange>
          </w:tcPr>
          <w:p w14:paraId="6FC763CB" w14:textId="2F5FF657" w:rsidR="00C87CFE" w:rsidRPr="00CD1347" w:rsidRDefault="00C87CFE" w:rsidP="00C87CFE">
            <w:pPr>
              <w:jc w:val="center"/>
              <w:rPr>
                <w:ins w:id="18137" w:author="Στάθης Καπ" w:date="2023-03-03T03:57:00Z"/>
                <w:rFonts w:cstheme="minorHAnsi"/>
                <w:sz w:val="16"/>
                <w:szCs w:val="16"/>
              </w:rPr>
            </w:pPr>
            <w:ins w:id="18138" w:author="Στάθης Καπ" w:date="2023-03-03T06:20:00Z">
              <w:r>
                <w:rPr>
                  <w:rFonts w:ascii="Calibri" w:hAnsi="Calibri" w:cs="Calibri"/>
                  <w:color w:val="000000"/>
                  <w:sz w:val="16"/>
                  <w:szCs w:val="16"/>
                </w:rPr>
                <w:t>506</w:t>
              </w:r>
            </w:ins>
          </w:p>
        </w:tc>
        <w:tc>
          <w:tcPr>
            <w:tcW w:w="621" w:type="dxa"/>
            <w:vAlign w:val="center"/>
            <w:tcPrChange w:id="18139" w:author="Στάθης Καπ" w:date="2023-03-03T06:26:00Z">
              <w:tcPr>
                <w:tcW w:w="621" w:type="dxa"/>
                <w:vAlign w:val="bottom"/>
              </w:tcPr>
            </w:tcPrChange>
          </w:tcPr>
          <w:p w14:paraId="4F4C5041" w14:textId="607560DA" w:rsidR="00C87CFE" w:rsidRPr="00CD1347" w:rsidRDefault="00C87CFE" w:rsidP="00C87CFE">
            <w:pPr>
              <w:jc w:val="center"/>
              <w:rPr>
                <w:ins w:id="18140" w:author="Στάθης Καπ" w:date="2023-03-03T03:57:00Z"/>
                <w:rFonts w:cstheme="minorHAnsi"/>
                <w:sz w:val="16"/>
                <w:szCs w:val="16"/>
              </w:rPr>
            </w:pPr>
            <w:ins w:id="18141" w:author="Στάθης Καπ" w:date="2023-03-03T06:20:00Z">
              <w:r>
                <w:rPr>
                  <w:rFonts w:ascii="Calibri" w:hAnsi="Calibri" w:cs="Calibri"/>
                  <w:color w:val="000000"/>
                  <w:sz w:val="16"/>
                  <w:szCs w:val="16"/>
                </w:rPr>
                <w:t>0.32</w:t>
              </w:r>
            </w:ins>
          </w:p>
        </w:tc>
        <w:tc>
          <w:tcPr>
            <w:tcW w:w="669" w:type="dxa"/>
            <w:vAlign w:val="center"/>
            <w:tcPrChange w:id="18142" w:author="Στάθης Καπ" w:date="2023-03-03T06:26:00Z">
              <w:tcPr>
                <w:tcW w:w="669" w:type="dxa"/>
                <w:vAlign w:val="center"/>
              </w:tcPr>
            </w:tcPrChange>
          </w:tcPr>
          <w:p w14:paraId="3DAFBD55" w14:textId="121170A7" w:rsidR="00C87CFE" w:rsidRPr="00CD1347" w:rsidRDefault="00C87CFE" w:rsidP="00C87CFE">
            <w:pPr>
              <w:jc w:val="center"/>
              <w:rPr>
                <w:ins w:id="18143" w:author="Στάθης Καπ" w:date="2023-03-03T03:57:00Z"/>
                <w:rFonts w:cstheme="minorHAnsi"/>
                <w:sz w:val="16"/>
                <w:szCs w:val="16"/>
              </w:rPr>
            </w:pPr>
            <w:ins w:id="18144" w:author="Στάθης Καπ" w:date="2023-03-03T06:20:00Z">
              <w:r>
                <w:rPr>
                  <w:rFonts w:ascii="Calibri" w:hAnsi="Calibri" w:cstheme="minorHAnsi"/>
                  <w:color w:val="000000"/>
                  <w:sz w:val="16"/>
                  <w:szCs w:val="16"/>
                </w:rPr>
                <w:t>8.33</w:t>
              </w:r>
            </w:ins>
          </w:p>
        </w:tc>
        <w:tc>
          <w:tcPr>
            <w:tcW w:w="543" w:type="dxa"/>
            <w:vAlign w:val="center"/>
            <w:tcPrChange w:id="18145" w:author="Στάθης Καπ" w:date="2023-03-03T06:26:00Z">
              <w:tcPr>
                <w:tcW w:w="543" w:type="dxa"/>
                <w:vAlign w:val="bottom"/>
              </w:tcPr>
            </w:tcPrChange>
          </w:tcPr>
          <w:p w14:paraId="19FF390D" w14:textId="306DA2FF" w:rsidR="00C87CFE" w:rsidRPr="00CD1347" w:rsidRDefault="00C87CFE" w:rsidP="00C87CFE">
            <w:pPr>
              <w:jc w:val="center"/>
              <w:rPr>
                <w:ins w:id="18146" w:author="Στάθης Καπ" w:date="2023-03-03T03:57:00Z"/>
                <w:rFonts w:cstheme="minorHAnsi"/>
                <w:sz w:val="16"/>
                <w:szCs w:val="16"/>
              </w:rPr>
            </w:pPr>
            <w:ins w:id="18147" w:author="Στάθης Καπ" w:date="2023-03-03T06:20:00Z">
              <w:r>
                <w:rPr>
                  <w:rFonts w:ascii="Calibri" w:hAnsi="Calibri" w:cs="Calibri"/>
                  <w:color w:val="000000"/>
                  <w:sz w:val="16"/>
                  <w:szCs w:val="16"/>
                </w:rPr>
                <w:t>470</w:t>
              </w:r>
            </w:ins>
          </w:p>
        </w:tc>
        <w:tc>
          <w:tcPr>
            <w:tcW w:w="621" w:type="dxa"/>
            <w:vAlign w:val="center"/>
            <w:tcPrChange w:id="18148" w:author="Στάθης Καπ" w:date="2023-03-03T06:26:00Z">
              <w:tcPr>
                <w:tcW w:w="621" w:type="dxa"/>
                <w:vAlign w:val="bottom"/>
              </w:tcPr>
            </w:tcPrChange>
          </w:tcPr>
          <w:p w14:paraId="6F3C7306" w14:textId="6130D03D" w:rsidR="00C87CFE" w:rsidRPr="00CD1347" w:rsidRDefault="00C87CFE" w:rsidP="00C87CFE">
            <w:pPr>
              <w:jc w:val="center"/>
              <w:rPr>
                <w:ins w:id="18149" w:author="Στάθης Καπ" w:date="2023-03-03T03:57:00Z"/>
                <w:rFonts w:cstheme="minorHAnsi"/>
                <w:sz w:val="16"/>
                <w:szCs w:val="16"/>
              </w:rPr>
            </w:pPr>
            <w:ins w:id="18150" w:author="Στάθης Καπ" w:date="2023-03-03T06:20:00Z">
              <w:r>
                <w:rPr>
                  <w:rFonts w:ascii="Calibri" w:hAnsi="Calibri" w:cs="Calibri"/>
                  <w:color w:val="000000"/>
                  <w:sz w:val="16"/>
                  <w:szCs w:val="16"/>
                </w:rPr>
                <w:t>0.249</w:t>
              </w:r>
            </w:ins>
          </w:p>
        </w:tc>
        <w:tc>
          <w:tcPr>
            <w:tcW w:w="669" w:type="dxa"/>
            <w:vAlign w:val="center"/>
            <w:tcPrChange w:id="18151" w:author="Στάθης Καπ" w:date="2023-03-03T06:26:00Z">
              <w:tcPr>
                <w:tcW w:w="669" w:type="dxa"/>
                <w:vAlign w:val="center"/>
              </w:tcPr>
            </w:tcPrChange>
          </w:tcPr>
          <w:p w14:paraId="7D159C12" w14:textId="28B19CFD" w:rsidR="00C87CFE" w:rsidRPr="00CD1347" w:rsidRDefault="00C87CFE" w:rsidP="00C87CFE">
            <w:pPr>
              <w:jc w:val="center"/>
              <w:rPr>
                <w:ins w:id="18152" w:author="Στάθης Καπ" w:date="2023-03-03T03:57:00Z"/>
                <w:rFonts w:cstheme="minorHAnsi"/>
                <w:sz w:val="16"/>
                <w:szCs w:val="16"/>
              </w:rPr>
            </w:pPr>
            <w:ins w:id="18153" w:author="Στάθης Καπ" w:date="2023-03-03T06:20:00Z">
              <w:r>
                <w:rPr>
                  <w:rFonts w:ascii="Calibri" w:hAnsi="Calibri" w:cstheme="minorHAnsi"/>
                  <w:color w:val="000000"/>
                  <w:sz w:val="16"/>
                  <w:szCs w:val="16"/>
                </w:rPr>
                <w:t>7.11</w:t>
              </w:r>
            </w:ins>
          </w:p>
        </w:tc>
        <w:tc>
          <w:tcPr>
            <w:tcW w:w="508" w:type="dxa"/>
            <w:vAlign w:val="center"/>
            <w:tcPrChange w:id="18154" w:author="Στάθης Καπ" w:date="2023-03-03T06:26:00Z">
              <w:tcPr>
                <w:tcW w:w="508" w:type="dxa"/>
                <w:vAlign w:val="bottom"/>
              </w:tcPr>
            </w:tcPrChange>
          </w:tcPr>
          <w:p w14:paraId="41115826" w14:textId="7815C501" w:rsidR="00C87CFE" w:rsidRPr="00CD1347" w:rsidRDefault="00C87CFE" w:rsidP="00C87CFE">
            <w:pPr>
              <w:jc w:val="center"/>
              <w:rPr>
                <w:ins w:id="18155" w:author="Στάθης Καπ" w:date="2023-03-03T03:57:00Z"/>
                <w:rFonts w:cstheme="minorHAnsi"/>
                <w:sz w:val="16"/>
                <w:szCs w:val="16"/>
              </w:rPr>
            </w:pPr>
            <w:ins w:id="18156" w:author="Στάθης Καπ" w:date="2023-03-03T06:20:00Z">
              <w:r>
                <w:rPr>
                  <w:rFonts w:ascii="Calibri" w:hAnsi="Calibri" w:cs="Calibri"/>
                  <w:color w:val="000000"/>
                  <w:sz w:val="16"/>
                  <w:szCs w:val="16"/>
                </w:rPr>
                <w:t>387</w:t>
              </w:r>
            </w:ins>
          </w:p>
        </w:tc>
        <w:tc>
          <w:tcPr>
            <w:tcW w:w="541" w:type="dxa"/>
            <w:vAlign w:val="center"/>
            <w:tcPrChange w:id="18157" w:author="Στάθης Καπ" w:date="2023-03-03T06:26:00Z">
              <w:tcPr>
                <w:tcW w:w="541" w:type="dxa"/>
                <w:vAlign w:val="bottom"/>
              </w:tcPr>
            </w:tcPrChange>
          </w:tcPr>
          <w:p w14:paraId="516F7C26" w14:textId="37137E7F" w:rsidR="00C87CFE" w:rsidRPr="00CD1347" w:rsidRDefault="00C87CFE" w:rsidP="00C87CFE">
            <w:pPr>
              <w:jc w:val="center"/>
              <w:rPr>
                <w:ins w:id="18158" w:author="Στάθης Καπ" w:date="2023-03-03T03:57:00Z"/>
                <w:rFonts w:cstheme="minorHAnsi"/>
                <w:sz w:val="16"/>
                <w:szCs w:val="16"/>
              </w:rPr>
            </w:pPr>
            <w:ins w:id="18159" w:author="Στάθης Καπ" w:date="2023-03-03T06:20:00Z">
              <w:r>
                <w:rPr>
                  <w:rFonts w:ascii="Calibri" w:hAnsi="Calibri" w:cs="Calibri"/>
                  <w:color w:val="000000"/>
                  <w:sz w:val="16"/>
                  <w:szCs w:val="16"/>
                </w:rPr>
                <w:t>0.279</w:t>
              </w:r>
            </w:ins>
          </w:p>
        </w:tc>
        <w:tc>
          <w:tcPr>
            <w:tcW w:w="589" w:type="dxa"/>
            <w:vAlign w:val="center"/>
            <w:tcPrChange w:id="18160" w:author="Στάθης Καπ" w:date="2023-03-03T06:26:00Z">
              <w:tcPr>
                <w:tcW w:w="589" w:type="dxa"/>
                <w:vAlign w:val="center"/>
              </w:tcPr>
            </w:tcPrChange>
          </w:tcPr>
          <w:p w14:paraId="3CFAAF8C" w14:textId="01E8B05F" w:rsidR="00C87CFE" w:rsidRPr="00CD1347" w:rsidRDefault="00C87CFE" w:rsidP="00C87CFE">
            <w:pPr>
              <w:jc w:val="center"/>
              <w:rPr>
                <w:ins w:id="18161" w:author="Στάθης Καπ" w:date="2023-03-03T03:57:00Z"/>
                <w:rFonts w:cstheme="minorHAnsi"/>
                <w:sz w:val="16"/>
                <w:szCs w:val="16"/>
              </w:rPr>
            </w:pPr>
            <w:ins w:id="18162" w:author="Στάθης Καπ" w:date="2023-03-03T06:20:00Z">
              <w:r>
                <w:rPr>
                  <w:rFonts w:ascii="Calibri" w:hAnsi="Calibri" w:cstheme="minorHAnsi"/>
                  <w:color w:val="000000"/>
                  <w:sz w:val="16"/>
                  <w:szCs w:val="16"/>
                </w:rPr>
                <w:t>23.52</w:t>
              </w:r>
            </w:ins>
          </w:p>
        </w:tc>
        <w:tc>
          <w:tcPr>
            <w:tcW w:w="463" w:type="dxa"/>
            <w:vAlign w:val="center"/>
            <w:tcPrChange w:id="18163" w:author="Στάθης Καπ" w:date="2023-03-03T06:26:00Z">
              <w:tcPr>
                <w:tcW w:w="463" w:type="dxa"/>
                <w:vAlign w:val="bottom"/>
              </w:tcPr>
            </w:tcPrChange>
          </w:tcPr>
          <w:p w14:paraId="782D5D5B" w14:textId="0DD855EC" w:rsidR="00C87CFE" w:rsidRPr="00CD1347" w:rsidRDefault="00C87CFE" w:rsidP="00C87CFE">
            <w:pPr>
              <w:jc w:val="center"/>
              <w:rPr>
                <w:ins w:id="18164" w:author="Στάθης Καπ" w:date="2023-03-03T03:57:00Z"/>
                <w:rFonts w:cstheme="minorHAnsi"/>
                <w:sz w:val="16"/>
                <w:szCs w:val="16"/>
              </w:rPr>
            </w:pPr>
            <w:ins w:id="18165" w:author="Στάθης Καπ" w:date="2023-03-03T06:20:00Z">
              <w:r>
                <w:rPr>
                  <w:rFonts w:ascii="Calibri" w:hAnsi="Calibri" w:cs="Calibri"/>
                  <w:color w:val="000000"/>
                  <w:sz w:val="16"/>
                  <w:szCs w:val="16"/>
                </w:rPr>
                <w:t>414</w:t>
              </w:r>
            </w:ins>
          </w:p>
        </w:tc>
        <w:tc>
          <w:tcPr>
            <w:tcW w:w="541" w:type="dxa"/>
            <w:vAlign w:val="center"/>
            <w:tcPrChange w:id="18166" w:author="Στάθης Καπ" w:date="2023-03-03T06:26:00Z">
              <w:tcPr>
                <w:tcW w:w="541" w:type="dxa"/>
                <w:vAlign w:val="bottom"/>
              </w:tcPr>
            </w:tcPrChange>
          </w:tcPr>
          <w:p w14:paraId="7F63618B" w14:textId="20EBB96D" w:rsidR="00C87CFE" w:rsidRPr="00CD1347" w:rsidRDefault="00C87CFE" w:rsidP="00C87CFE">
            <w:pPr>
              <w:jc w:val="center"/>
              <w:rPr>
                <w:ins w:id="18167" w:author="Στάθης Καπ" w:date="2023-03-03T03:57:00Z"/>
                <w:rFonts w:cstheme="minorHAnsi"/>
                <w:sz w:val="16"/>
                <w:szCs w:val="16"/>
              </w:rPr>
            </w:pPr>
            <w:ins w:id="18168" w:author="Στάθης Καπ" w:date="2023-03-03T06:20:00Z">
              <w:r>
                <w:rPr>
                  <w:rFonts w:ascii="Calibri" w:hAnsi="Calibri" w:cs="Calibri"/>
                  <w:color w:val="000000"/>
                  <w:sz w:val="16"/>
                  <w:szCs w:val="16"/>
                </w:rPr>
                <w:t>0.243</w:t>
              </w:r>
            </w:ins>
          </w:p>
        </w:tc>
        <w:tc>
          <w:tcPr>
            <w:tcW w:w="589" w:type="dxa"/>
            <w:vAlign w:val="center"/>
            <w:tcPrChange w:id="18169" w:author="Στάθης Καπ" w:date="2023-03-03T06:26:00Z">
              <w:tcPr>
                <w:tcW w:w="589" w:type="dxa"/>
                <w:vAlign w:val="center"/>
              </w:tcPr>
            </w:tcPrChange>
          </w:tcPr>
          <w:p w14:paraId="22A20A82" w14:textId="0E355169" w:rsidR="00C87CFE" w:rsidRPr="00CD1347" w:rsidRDefault="00C87CFE" w:rsidP="00C87CFE">
            <w:pPr>
              <w:jc w:val="center"/>
              <w:rPr>
                <w:ins w:id="18170" w:author="Στάθης Καπ" w:date="2023-03-03T03:57:00Z"/>
                <w:rFonts w:cstheme="minorHAnsi"/>
                <w:sz w:val="16"/>
                <w:szCs w:val="16"/>
              </w:rPr>
            </w:pPr>
            <w:ins w:id="18171" w:author="Στάθης Καπ" w:date="2023-03-03T06:20:00Z">
              <w:r>
                <w:rPr>
                  <w:rFonts w:ascii="Calibri" w:hAnsi="Calibri" w:cstheme="minorHAnsi"/>
                  <w:color w:val="000000"/>
                  <w:sz w:val="16"/>
                  <w:szCs w:val="16"/>
                </w:rPr>
                <w:t>18.18</w:t>
              </w:r>
            </w:ins>
          </w:p>
        </w:tc>
      </w:tr>
      <w:tr w:rsidR="00C87CFE" w:rsidRPr="00BB05AC" w14:paraId="39C471C4" w14:textId="77777777" w:rsidTr="00F03C40">
        <w:tblPrEx>
          <w:tblW w:w="0" w:type="auto"/>
          <w:tblBorders>
            <w:insideH w:val="none" w:sz="0" w:space="0" w:color="auto"/>
            <w:insideV w:val="none" w:sz="0" w:space="0" w:color="auto"/>
          </w:tblBorders>
          <w:tblCellMar>
            <w:left w:w="0" w:type="dxa"/>
            <w:right w:w="0" w:type="dxa"/>
          </w:tblCellMar>
          <w:tblPrExChange w:id="1817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173" w:author="Στάθης Καπ" w:date="2023-03-03T03:57:00Z"/>
        </w:trPr>
        <w:tc>
          <w:tcPr>
            <w:tcW w:w="515" w:type="dxa"/>
            <w:tcBorders>
              <w:top w:val="nil"/>
              <w:bottom w:val="nil"/>
              <w:right w:val="single" w:sz="4" w:space="0" w:color="auto"/>
            </w:tcBorders>
            <w:shd w:val="clear" w:color="auto" w:fill="E7E6E6" w:themeFill="background2"/>
            <w:vAlign w:val="bottom"/>
            <w:tcPrChange w:id="18174" w:author="Στάθης Καπ" w:date="2023-03-03T06:26:00Z">
              <w:tcPr>
                <w:tcW w:w="515" w:type="dxa"/>
                <w:vAlign w:val="bottom"/>
              </w:tcPr>
            </w:tcPrChange>
          </w:tcPr>
          <w:p w14:paraId="074DC3CA" w14:textId="13E9A25E" w:rsidR="00C87CFE" w:rsidRPr="00CD1347" w:rsidRDefault="00C87CFE" w:rsidP="00C87CFE">
            <w:pPr>
              <w:jc w:val="center"/>
              <w:rPr>
                <w:ins w:id="18175" w:author="Στάθης Καπ" w:date="2023-03-03T03:57:00Z"/>
                <w:sz w:val="16"/>
                <w:szCs w:val="16"/>
              </w:rPr>
            </w:pPr>
            <w:ins w:id="18176" w:author="Στάθης Καπ" w:date="2023-03-03T04:06:00Z">
              <w:r w:rsidRPr="00CD1347">
                <w:rPr>
                  <w:rFonts w:ascii="Calibri" w:hAnsi="Calibri" w:cs="Calibri"/>
                  <w:color w:val="000000"/>
                  <w:sz w:val="16"/>
                  <w:szCs w:val="16"/>
                  <w:rPrChange w:id="18177" w:author="Στάθης Καπ" w:date="2023-03-03T04:09:00Z">
                    <w:rPr>
                      <w:rFonts w:ascii="Calibri" w:hAnsi="Calibri" w:cs="Calibri"/>
                      <w:color w:val="000000"/>
                      <w:sz w:val="18"/>
                      <w:szCs w:val="18"/>
                    </w:rPr>
                  </w:rPrChange>
                </w:rPr>
                <w:t>r105</w:t>
              </w:r>
            </w:ins>
          </w:p>
        </w:tc>
        <w:tc>
          <w:tcPr>
            <w:tcW w:w="560" w:type="dxa"/>
            <w:tcBorders>
              <w:left w:val="single" w:sz="4" w:space="0" w:color="auto"/>
            </w:tcBorders>
            <w:vAlign w:val="center"/>
            <w:tcPrChange w:id="18178" w:author="Στάθης Καπ" w:date="2023-03-03T06:26:00Z">
              <w:tcPr>
                <w:tcW w:w="560" w:type="dxa"/>
              </w:tcPr>
            </w:tcPrChange>
          </w:tcPr>
          <w:p w14:paraId="4D5CC285" w14:textId="1E9A0896" w:rsidR="00C87CFE" w:rsidRPr="00CD1347" w:rsidRDefault="00C87CFE" w:rsidP="00C87CFE">
            <w:pPr>
              <w:jc w:val="center"/>
              <w:rPr>
                <w:ins w:id="18179" w:author="Στάθης Καπ" w:date="2023-03-03T03:57:00Z"/>
                <w:rFonts w:cstheme="minorHAnsi"/>
                <w:sz w:val="16"/>
                <w:szCs w:val="16"/>
              </w:rPr>
            </w:pPr>
            <w:ins w:id="18180" w:author="Στάθης Καπ" w:date="2023-03-03T06:20:00Z">
              <w:r>
                <w:rPr>
                  <w:rFonts w:ascii="Calibri" w:hAnsi="Calibri" w:cs="Calibri"/>
                  <w:color w:val="000000"/>
                  <w:sz w:val="16"/>
                  <w:szCs w:val="16"/>
                </w:rPr>
                <w:t>453</w:t>
              </w:r>
            </w:ins>
          </w:p>
        </w:tc>
        <w:tc>
          <w:tcPr>
            <w:tcW w:w="855" w:type="dxa"/>
            <w:vAlign w:val="center"/>
            <w:tcPrChange w:id="18181" w:author="Στάθης Καπ" w:date="2023-03-03T06:26:00Z">
              <w:tcPr>
                <w:tcW w:w="855" w:type="dxa"/>
              </w:tcPr>
            </w:tcPrChange>
          </w:tcPr>
          <w:p w14:paraId="7A9F539C" w14:textId="67BEAE69" w:rsidR="00C87CFE" w:rsidRPr="00CD1347" w:rsidRDefault="00C87CFE" w:rsidP="00C87CFE">
            <w:pPr>
              <w:jc w:val="center"/>
              <w:rPr>
                <w:ins w:id="18182" w:author="Στάθης Καπ" w:date="2023-03-03T03:57:00Z"/>
                <w:rFonts w:cstheme="minorHAnsi"/>
                <w:sz w:val="16"/>
                <w:szCs w:val="16"/>
              </w:rPr>
            </w:pPr>
            <w:ins w:id="18183" w:author="Στάθης Καπ" w:date="2023-03-03T06:20:00Z">
              <w:r>
                <w:rPr>
                  <w:rFonts w:ascii="Calibri" w:hAnsi="Calibri" w:cs="Calibri"/>
                  <w:color w:val="000000"/>
                  <w:sz w:val="16"/>
                  <w:szCs w:val="16"/>
                </w:rPr>
                <w:t>430</w:t>
              </w:r>
            </w:ins>
          </w:p>
        </w:tc>
        <w:tc>
          <w:tcPr>
            <w:tcW w:w="544" w:type="dxa"/>
            <w:vAlign w:val="center"/>
            <w:tcPrChange w:id="18184" w:author="Στάθης Καπ" w:date="2023-03-03T06:26:00Z">
              <w:tcPr>
                <w:tcW w:w="544" w:type="dxa"/>
                <w:vAlign w:val="bottom"/>
              </w:tcPr>
            </w:tcPrChange>
          </w:tcPr>
          <w:p w14:paraId="4D578C12" w14:textId="403E2FF4" w:rsidR="00C87CFE" w:rsidRPr="00CD1347" w:rsidRDefault="00C87CFE" w:rsidP="00C87CFE">
            <w:pPr>
              <w:jc w:val="center"/>
              <w:rPr>
                <w:ins w:id="18185" w:author="Στάθης Καπ" w:date="2023-03-03T03:57:00Z"/>
                <w:rFonts w:cstheme="minorHAnsi"/>
                <w:sz w:val="16"/>
                <w:szCs w:val="16"/>
              </w:rPr>
            </w:pPr>
            <w:ins w:id="18186" w:author="Στάθης Καπ" w:date="2023-03-03T06:20:00Z">
              <w:r>
                <w:rPr>
                  <w:rFonts w:ascii="Calibri" w:hAnsi="Calibri" w:cs="Calibri"/>
                  <w:color w:val="000000"/>
                  <w:sz w:val="16"/>
                  <w:szCs w:val="16"/>
                </w:rPr>
                <w:t>351</w:t>
              </w:r>
            </w:ins>
          </w:p>
        </w:tc>
        <w:tc>
          <w:tcPr>
            <w:tcW w:w="621" w:type="dxa"/>
            <w:vAlign w:val="center"/>
            <w:tcPrChange w:id="18187" w:author="Στάθης Καπ" w:date="2023-03-03T06:26:00Z">
              <w:tcPr>
                <w:tcW w:w="621" w:type="dxa"/>
                <w:vAlign w:val="bottom"/>
              </w:tcPr>
            </w:tcPrChange>
          </w:tcPr>
          <w:p w14:paraId="32A566E1" w14:textId="39216E37" w:rsidR="00C87CFE" w:rsidRPr="00CD1347" w:rsidRDefault="00C87CFE" w:rsidP="00C87CFE">
            <w:pPr>
              <w:jc w:val="center"/>
              <w:rPr>
                <w:ins w:id="18188" w:author="Στάθης Καπ" w:date="2023-03-03T03:57:00Z"/>
                <w:rFonts w:cstheme="minorHAnsi"/>
                <w:sz w:val="16"/>
                <w:szCs w:val="16"/>
              </w:rPr>
            </w:pPr>
            <w:ins w:id="18189" w:author="Στάθης Καπ" w:date="2023-03-03T06:20:00Z">
              <w:r>
                <w:rPr>
                  <w:rFonts w:ascii="Calibri" w:hAnsi="Calibri" w:cs="Calibri"/>
                  <w:color w:val="000000"/>
                  <w:sz w:val="16"/>
                  <w:szCs w:val="16"/>
                </w:rPr>
                <w:t>0.249</w:t>
              </w:r>
            </w:ins>
          </w:p>
        </w:tc>
        <w:tc>
          <w:tcPr>
            <w:tcW w:w="669" w:type="dxa"/>
            <w:vAlign w:val="center"/>
            <w:tcPrChange w:id="18190" w:author="Στάθης Καπ" w:date="2023-03-03T06:26:00Z">
              <w:tcPr>
                <w:tcW w:w="669" w:type="dxa"/>
                <w:vAlign w:val="center"/>
              </w:tcPr>
            </w:tcPrChange>
          </w:tcPr>
          <w:p w14:paraId="0E68A580" w14:textId="528DFE9C" w:rsidR="00C87CFE" w:rsidRPr="00CD1347" w:rsidRDefault="00C87CFE" w:rsidP="00C87CFE">
            <w:pPr>
              <w:jc w:val="center"/>
              <w:rPr>
                <w:ins w:id="18191" w:author="Στάθης Καπ" w:date="2023-03-03T03:57:00Z"/>
                <w:rFonts w:cstheme="minorHAnsi"/>
                <w:sz w:val="16"/>
                <w:szCs w:val="16"/>
              </w:rPr>
            </w:pPr>
            <w:ins w:id="18192" w:author="Στάθης Καπ" w:date="2023-03-03T06:20:00Z">
              <w:r>
                <w:rPr>
                  <w:rFonts w:ascii="Calibri" w:hAnsi="Calibri" w:cstheme="minorHAnsi"/>
                  <w:color w:val="000000"/>
                  <w:sz w:val="16"/>
                  <w:szCs w:val="16"/>
                </w:rPr>
                <w:t>22.52</w:t>
              </w:r>
            </w:ins>
          </w:p>
        </w:tc>
        <w:tc>
          <w:tcPr>
            <w:tcW w:w="543" w:type="dxa"/>
            <w:vAlign w:val="center"/>
            <w:tcPrChange w:id="18193" w:author="Στάθης Καπ" w:date="2023-03-03T06:26:00Z">
              <w:tcPr>
                <w:tcW w:w="543" w:type="dxa"/>
                <w:vAlign w:val="bottom"/>
              </w:tcPr>
            </w:tcPrChange>
          </w:tcPr>
          <w:p w14:paraId="5FA1D838" w14:textId="7F6978F3" w:rsidR="00C87CFE" w:rsidRPr="00CD1347" w:rsidRDefault="00C87CFE" w:rsidP="00C87CFE">
            <w:pPr>
              <w:jc w:val="center"/>
              <w:rPr>
                <w:ins w:id="18194" w:author="Στάθης Καπ" w:date="2023-03-03T03:57:00Z"/>
                <w:rFonts w:cstheme="minorHAnsi"/>
                <w:sz w:val="16"/>
                <w:szCs w:val="16"/>
              </w:rPr>
            </w:pPr>
            <w:ins w:id="18195" w:author="Στάθης Καπ" w:date="2023-03-03T06:20:00Z">
              <w:r>
                <w:rPr>
                  <w:rFonts w:ascii="Calibri" w:hAnsi="Calibri" w:cs="Calibri"/>
                  <w:color w:val="000000"/>
                  <w:sz w:val="16"/>
                  <w:szCs w:val="16"/>
                </w:rPr>
                <w:t>333</w:t>
              </w:r>
            </w:ins>
          </w:p>
        </w:tc>
        <w:tc>
          <w:tcPr>
            <w:tcW w:w="621" w:type="dxa"/>
            <w:vAlign w:val="center"/>
            <w:tcPrChange w:id="18196" w:author="Στάθης Καπ" w:date="2023-03-03T06:26:00Z">
              <w:tcPr>
                <w:tcW w:w="621" w:type="dxa"/>
                <w:vAlign w:val="bottom"/>
              </w:tcPr>
            </w:tcPrChange>
          </w:tcPr>
          <w:p w14:paraId="5EF0C970" w14:textId="3F924D50" w:rsidR="00C87CFE" w:rsidRPr="00CD1347" w:rsidRDefault="00C87CFE" w:rsidP="00C87CFE">
            <w:pPr>
              <w:jc w:val="center"/>
              <w:rPr>
                <w:ins w:id="18197" w:author="Στάθης Καπ" w:date="2023-03-03T03:57:00Z"/>
                <w:rFonts w:cstheme="minorHAnsi"/>
                <w:sz w:val="16"/>
                <w:szCs w:val="16"/>
              </w:rPr>
            </w:pPr>
            <w:ins w:id="18198" w:author="Στάθης Καπ" w:date="2023-03-03T06:20:00Z">
              <w:r>
                <w:rPr>
                  <w:rFonts w:ascii="Calibri" w:hAnsi="Calibri" w:cs="Calibri"/>
                  <w:color w:val="000000"/>
                  <w:sz w:val="16"/>
                  <w:szCs w:val="16"/>
                </w:rPr>
                <w:t>0.215</w:t>
              </w:r>
            </w:ins>
          </w:p>
        </w:tc>
        <w:tc>
          <w:tcPr>
            <w:tcW w:w="669" w:type="dxa"/>
            <w:vAlign w:val="center"/>
            <w:tcPrChange w:id="18199" w:author="Στάθης Καπ" w:date="2023-03-03T06:26:00Z">
              <w:tcPr>
                <w:tcW w:w="669" w:type="dxa"/>
                <w:vAlign w:val="center"/>
              </w:tcPr>
            </w:tcPrChange>
          </w:tcPr>
          <w:p w14:paraId="566CB982" w14:textId="6AACCA48" w:rsidR="00C87CFE" w:rsidRPr="00CD1347" w:rsidRDefault="00C87CFE" w:rsidP="00C87CFE">
            <w:pPr>
              <w:jc w:val="center"/>
              <w:rPr>
                <w:ins w:id="18200" w:author="Στάθης Καπ" w:date="2023-03-03T03:57:00Z"/>
                <w:rFonts w:cstheme="minorHAnsi"/>
                <w:sz w:val="16"/>
                <w:szCs w:val="16"/>
              </w:rPr>
            </w:pPr>
            <w:ins w:id="18201" w:author="Στάθης Καπ" w:date="2023-03-03T06:20:00Z">
              <w:r>
                <w:rPr>
                  <w:rFonts w:ascii="Calibri" w:hAnsi="Calibri" w:cstheme="minorHAnsi"/>
                  <w:color w:val="000000"/>
                  <w:sz w:val="16"/>
                  <w:szCs w:val="16"/>
                </w:rPr>
                <w:t>5.13</w:t>
              </w:r>
            </w:ins>
          </w:p>
        </w:tc>
        <w:tc>
          <w:tcPr>
            <w:tcW w:w="508" w:type="dxa"/>
            <w:vAlign w:val="center"/>
            <w:tcPrChange w:id="18202" w:author="Στάθης Καπ" w:date="2023-03-03T06:26:00Z">
              <w:tcPr>
                <w:tcW w:w="508" w:type="dxa"/>
                <w:vAlign w:val="bottom"/>
              </w:tcPr>
            </w:tcPrChange>
          </w:tcPr>
          <w:p w14:paraId="241598AE" w14:textId="7EB94E71" w:rsidR="00C87CFE" w:rsidRPr="00CD1347" w:rsidRDefault="00C87CFE" w:rsidP="00C87CFE">
            <w:pPr>
              <w:jc w:val="center"/>
              <w:rPr>
                <w:ins w:id="18203" w:author="Στάθης Καπ" w:date="2023-03-03T03:57:00Z"/>
                <w:rFonts w:cstheme="minorHAnsi"/>
                <w:sz w:val="16"/>
                <w:szCs w:val="16"/>
              </w:rPr>
            </w:pPr>
            <w:ins w:id="18204" w:author="Στάθης Καπ" w:date="2023-03-03T06:20:00Z">
              <w:r>
                <w:rPr>
                  <w:rFonts w:ascii="Calibri" w:hAnsi="Calibri" w:cs="Calibri"/>
                  <w:color w:val="000000"/>
                  <w:sz w:val="16"/>
                  <w:szCs w:val="16"/>
                </w:rPr>
                <w:t>329</w:t>
              </w:r>
            </w:ins>
          </w:p>
        </w:tc>
        <w:tc>
          <w:tcPr>
            <w:tcW w:w="541" w:type="dxa"/>
            <w:vAlign w:val="center"/>
            <w:tcPrChange w:id="18205" w:author="Στάθης Καπ" w:date="2023-03-03T06:26:00Z">
              <w:tcPr>
                <w:tcW w:w="541" w:type="dxa"/>
                <w:vAlign w:val="bottom"/>
              </w:tcPr>
            </w:tcPrChange>
          </w:tcPr>
          <w:p w14:paraId="6B8F06A0" w14:textId="6650F99D" w:rsidR="00C87CFE" w:rsidRPr="00CD1347" w:rsidRDefault="00C87CFE" w:rsidP="00C87CFE">
            <w:pPr>
              <w:jc w:val="center"/>
              <w:rPr>
                <w:ins w:id="18206" w:author="Στάθης Καπ" w:date="2023-03-03T03:57:00Z"/>
                <w:rFonts w:cstheme="minorHAnsi"/>
                <w:sz w:val="16"/>
                <w:szCs w:val="16"/>
              </w:rPr>
            </w:pPr>
            <w:ins w:id="18207" w:author="Στάθης Καπ" w:date="2023-03-03T06:20:00Z">
              <w:r>
                <w:rPr>
                  <w:rFonts w:ascii="Calibri" w:hAnsi="Calibri" w:cs="Calibri"/>
                  <w:color w:val="000000"/>
                  <w:sz w:val="16"/>
                  <w:szCs w:val="16"/>
                </w:rPr>
                <w:t>0.215</w:t>
              </w:r>
            </w:ins>
          </w:p>
        </w:tc>
        <w:tc>
          <w:tcPr>
            <w:tcW w:w="589" w:type="dxa"/>
            <w:vAlign w:val="center"/>
            <w:tcPrChange w:id="18208" w:author="Στάθης Καπ" w:date="2023-03-03T06:26:00Z">
              <w:tcPr>
                <w:tcW w:w="589" w:type="dxa"/>
                <w:vAlign w:val="center"/>
              </w:tcPr>
            </w:tcPrChange>
          </w:tcPr>
          <w:p w14:paraId="68FE29E6" w14:textId="4B84F02C" w:rsidR="00C87CFE" w:rsidRPr="00CD1347" w:rsidRDefault="00C87CFE" w:rsidP="00C87CFE">
            <w:pPr>
              <w:jc w:val="center"/>
              <w:rPr>
                <w:ins w:id="18209" w:author="Στάθης Καπ" w:date="2023-03-03T03:57:00Z"/>
                <w:rFonts w:cstheme="minorHAnsi"/>
                <w:sz w:val="16"/>
                <w:szCs w:val="16"/>
              </w:rPr>
            </w:pPr>
            <w:ins w:id="18210" w:author="Στάθης Καπ" w:date="2023-03-03T06:20:00Z">
              <w:r>
                <w:rPr>
                  <w:rFonts w:ascii="Calibri" w:hAnsi="Calibri" w:cstheme="minorHAnsi"/>
                  <w:color w:val="000000"/>
                  <w:sz w:val="16"/>
                  <w:szCs w:val="16"/>
                </w:rPr>
                <w:t>6.27</w:t>
              </w:r>
            </w:ins>
          </w:p>
        </w:tc>
        <w:tc>
          <w:tcPr>
            <w:tcW w:w="463" w:type="dxa"/>
            <w:vAlign w:val="center"/>
            <w:tcPrChange w:id="18211" w:author="Στάθης Καπ" w:date="2023-03-03T06:26:00Z">
              <w:tcPr>
                <w:tcW w:w="463" w:type="dxa"/>
                <w:vAlign w:val="bottom"/>
              </w:tcPr>
            </w:tcPrChange>
          </w:tcPr>
          <w:p w14:paraId="799A4D78" w14:textId="57B2095F" w:rsidR="00C87CFE" w:rsidRPr="00CD1347" w:rsidRDefault="00C87CFE" w:rsidP="00C87CFE">
            <w:pPr>
              <w:jc w:val="center"/>
              <w:rPr>
                <w:ins w:id="18212" w:author="Στάθης Καπ" w:date="2023-03-03T03:57:00Z"/>
                <w:rFonts w:cstheme="minorHAnsi"/>
                <w:sz w:val="16"/>
                <w:szCs w:val="16"/>
              </w:rPr>
            </w:pPr>
            <w:ins w:id="18213" w:author="Στάθης Καπ" w:date="2023-03-03T06:20:00Z">
              <w:r>
                <w:rPr>
                  <w:rFonts w:ascii="Calibri" w:hAnsi="Calibri" w:cs="Calibri"/>
                  <w:color w:val="000000"/>
                  <w:sz w:val="16"/>
                  <w:szCs w:val="16"/>
                </w:rPr>
                <w:t>320</w:t>
              </w:r>
            </w:ins>
          </w:p>
        </w:tc>
        <w:tc>
          <w:tcPr>
            <w:tcW w:w="541" w:type="dxa"/>
            <w:vAlign w:val="center"/>
            <w:tcPrChange w:id="18214" w:author="Στάθης Καπ" w:date="2023-03-03T06:26:00Z">
              <w:tcPr>
                <w:tcW w:w="541" w:type="dxa"/>
                <w:vAlign w:val="bottom"/>
              </w:tcPr>
            </w:tcPrChange>
          </w:tcPr>
          <w:p w14:paraId="2F9AEA88" w14:textId="7C5B5516" w:rsidR="00C87CFE" w:rsidRPr="00CD1347" w:rsidRDefault="00C87CFE" w:rsidP="00C87CFE">
            <w:pPr>
              <w:jc w:val="center"/>
              <w:rPr>
                <w:ins w:id="18215" w:author="Στάθης Καπ" w:date="2023-03-03T03:57:00Z"/>
                <w:rFonts w:cstheme="minorHAnsi"/>
                <w:sz w:val="16"/>
                <w:szCs w:val="16"/>
              </w:rPr>
            </w:pPr>
            <w:ins w:id="18216" w:author="Στάθης Καπ" w:date="2023-03-03T06:20:00Z">
              <w:r>
                <w:rPr>
                  <w:rFonts w:ascii="Calibri" w:hAnsi="Calibri" w:cs="Calibri"/>
                  <w:color w:val="000000"/>
                  <w:sz w:val="16"/>
                  <w:szCs w:val="16"/>
                </w:rPr>
                <w:t>0.224</w:t>
              </w:r>
            </w:ins>
          </w:p>
        </w:tc>
        <w:tc>
          <w:tcPr>
            <w:tcW w:w="589" w:type="dxa"/>
            <w:vAlign w:val="center"/>
            <w:tcPrChange w:id="18217" w:author="Στάθης Καπ" w:date="2023-03-03T06:26:00Z">
              <w:tcPr>
                <w:tcW w:w="589" w:type="dxa"/>
                <w:vAlign w:val="center"/>
              </w:tcPr>
            </w:tcPrChange>
          </w:tcPr>
          <w:p w14:paraId="652439A6" w14:textId="56DC318A" w:rsidR="00C87CFE" w:rsidRPr="00CD1347" w:rsidRDefault="00C87CFE" w:rsidP="00C87CFE">
            <w:pPr>
              <w:jc w:val="center"/>
              <w:rPr>
                <w:ins w:id="18218" w:author="Στάθης Καπ" w:date="2023-03-03T03:57:00Z"/>
                <w:rFonts w:cstheme="minorHAnsi"/>
                <w:sz w:val="16"/>
                <w:szCs w:val="16"/>
              </w:rPr>
            </w:pPr>
            <w:ins w:id="18219" w:author="Στάθης Καπ" w:date="2023-03-03T06:20:00Z">
              <w:r>
                <w:rPr>
                  <w:rFonts w:ascii="Calibri" w:hAnsi="Calibri" w:cstheme="minorHAnsi"/>
                  <w:color w:val="000000"/>
                  <w:sz w:val="16"/>
                  <w:szCs w:val="16"/>
                </w:rPr>
                <w:t>8.83</w:t>
              </w:r>
            </w:ins>
          </w:p>
        </w:tc>
      </w:tr>
      <w:tr w:rsidR="00C87CFE" w:rsidRPr="00BB05AC" w14:paraId="75EDFEF2" w14:textId="77777777" w:rsidTr="00F03C40">
        <w:tblPrEx>
          <w:tblW w:w="0" w:type="auto"/>
          <w:tblBorders>
            <w:insideH w:val="none" w:sz="0" w:space="0" w:color="auto"/>
            <w:insideV w:val="none" w:sz="0" w:space="0" w:color="auto"/>
          </w:tblBorders>
          <w:tblCellMar>
            <w:left w:w="0" w:type="dxa"/>
            <w:right w:w="0" w:type="dxa"/>
          </w:tblCellMar>
          <w:tblPrExChange w:id="1822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221" w:author="Στάθης Καπ" w:date="2023-03-03T03:57:00Z"/>
        </w:trPr>
        <w:tc>
          <w:tcPr>
            <w:tcW w:w="515" w:type="dxa"/>
            <w:tcBorders>
              <w:top w:val="nil"/>
              <w:bottom w:val="nil"/>
              <w:right w:val="single" w:sz="4" w:space="0" w:color="auto"/>
            </w:tcBorders>
            <w:shd w:val="clear" w:color="auto" w:fill="E7E6E6" w:themeFill="background2"/>
            <w:vAlign w:val="bottom"/>
            <w:tcPrChange w:id="18222" w:author="Στάθης Καπ" w:date="2023-03-03T06:26:00Z">
              <w:tcPr>
                <w:tcW w:w="515" w:type="dxa"/>
                <w:vAlign w:val="bottom"/>
              </w:tcPr>
            </w:tcPrChange>
          </w:tcPr>
          <w:p w14:paraId="404D4B96" w14:textId="21511924" w:rsidR="00C87CFE" w:rsidRPr="00CD1347" w:rsidRDefault="00C87CFE" w:rsidP="00C87CFE">
            <w:pPr>
              <w:jc w:val="center"/>
              <w:rPr>
                <w:ins w:id="18223" w:author="Στάθης Καπ" w:date="2023-03-03T03:57:00Z"/>
                <w:sz w:val="16"/>
                <w:szCs w:val="16"/>
              </w:rPr>
            </w:pPr>
            <w:ins w:id="18224" w:author="Στάθης Καπ" w:date="2023-03-03T04:06:00Z">
              <w:r w:rsidRPr="00CD1347">
                <w:rPr>
                  <w:rFonts w:ascii="Calibri" w:hAnsi="Calibri" w:cs="Calibri"/>
                  <w:color w:val="000000"/>
                  <w:sz w:val="16"/>
                  <w:szCs w:val="16"/>
                  <w:rPrChange w:id="18225" w:author="Στάθης Καπ" w:date="2023-03-03T04:09:00Z">
                    <w:rPr>
                      <w:rFonts w:ascii="Calibri" w:hAnsi="Calibri" w:cs="Calibri"/>
                      <w:color w:val="000000"/>
                      <w:sz w:val="18"/>
                      <w:szCs w:val="18"/>
                    </w:rPr>
                  </w:rPrChange>
                </w:rPr>
                <w:t>r106</w:t>
              </w:r>
            </w:ins>
          </w:p>
        </w:tc>
        <w:tc>
          <w:tcPr>
            <w:tcW w:w="560" w:type="dxa"/>
            <w:tcBorders>
              <w:left w:val="single" w:sz="4" w:space="0" w:color="auto"/>
            </w:tcBorders>
            <w:vAlign w:val="center"/>
            <w:tcPrChange w:id="18226" w:author="Στάθης Καπ" w:date="2023-03-03T06:26:00Z">
              <w:tcPr>
                <w:tcW w:w="560" w:type="dxa"/>
              </w:tcPr>
            </w:tcPrChange>
          </w:tcPr>
          <w:p w14:paraId="70599C18" w14:textId="4456D0A9" w:rsidR="00C87CFE" w:rsidRPr="00CD1347" w:rsidRDefault="00C87CFE" w:rsidP="00C87CFE">
            <w:pPr>
              <w:jc w:val="center"/>
              <w:rPr>
                <w:ins w:id="18227" w:author="Στάθης Καπ" w:date="2023-03-03T03:57:00Z"/>
                <w:rFonts w:cstheme="minorHAnsi"/>
                <w:sz w:val="16"/>
                <w:szCs w:val="16"/>
              </w:rPr>
            </w:pPr>
            <w:ins w:id="18228" w:author="Στάθης Καπ" w:date="2023-03-03T06:20:00Z">
              <w:r>
                <w:rPr>
                  <w:rFonts w:ascii="Calibri" w:hAnsi="Calibri" w:cs="Calibri"/>
                  <w:color w:val="000000"/>
                  <w:sz w:val="16"/>
                  <w:szCs w:val="16"/>
                </w:rPr>
                <w:t>529</w:t>
              </w:r>
            </w:ins>
          </w:p>
        </w:tc>
        <w:tc>
          <w:tcPr>
            <w:tcW w:w="855" w:type="dxa"/>
            <w:vAlign w:val="center"/>
            <w:tcPrChange w:id="18229" w:author="Στάθης Καπ" w:date="2023-03-03T06:26:00Z">
              <w:tcPr>
                <w:tcW w:w="855" w:type="dxa"/>
              </w:tcPr>
            </w:tcPrChange>
          </w:tcPr>
          <w:p w14:paraId="38C6466C" w14:textId="13416E20" w:rsidR="00C87CFE" w:rsidRPr="00CD1347" w:rsidRDefault="00C87CFE" w:rsidP="00C87CFE">
            <w:pPr>
              <w:jc w:val="center"/>
              <w:rPr>
                <w:ins w:id="18230" w:author="Στάθης Καπ" w:date="2023-03-03T03:57:00Z"/>
                <w:rFonts w:cstheme="minorHAnsi"/>
                <w:sz w:val="16"/>
                <w:szCs w:val="16"/>
              </w:rPr>
            </w:pPr>
            <w:ins w:id="18231" w:author="Στάθης Καπ" w:date="2023-03-03T06:20:00Z">
              <w:r>
                <w:rPr>
                  <w:rFonts w:ascii="Calibri" w:hAnsi="Calibri" w:cs="Calibri"/>
                  <w:color w:val="000000"/>
                  <w:sz w:val="16"/>
                  <w:szCs w:val="16"/>
                </w:rPr>
                <w:t>529</w:t>
              </w:r>
            </w:ins>
          </w:p>
        </w:tc>
        <w:tc>
          <w:tcPr>
            <w:tcW w:w="544" w:type="dxa"/>
            <w:vAlign w:val="center"/>
            <w:tcPrChange w:id="18232" w:author="Στάθης Καπ" w:date="2023-03-03T06:26:00Z">
              <w:tcPr>
                <w:tcW w:w="544" w:type="dxa"/>
                <w:vAlign w:val="bottom"/>
              </w:tcPr>
            </w:tcPrChange>
          </w:tcPr>
          <w:p w14:paraId="298860E5" w14:textId="0A1FDDFF" w:rsidR="00C87CFE" w:rsidRPr="00CD1347" w:rsidRDefault="00C87CFE" w:rsidP="00C87CFE">
            <w:pPr>
              <w:jc w:val="center"/>
              <w:rPr>
                <w:ins w:id="18233" w:author="Στάθης Καπ" w:date="2023-03-03T03:57:00Z"/>
                <w:rFonts w:cstheme="minorHAnsi"/>
                <w:sz w:val="16"/>
                <w:szCs w:val="16"/>
              </w:rPr>
            </w:pPr>
            <w:ins w:id="18234" w:author="Στάθης Καπ" w:date="2023-03-03T06:20:00Z">
              <w:r>
                <w:rPr>
                  <w:rFonts w:ascii="Calibri" w:hAnsi="Calibri" w:cs="Calibri"/>
                  <w:color w:val="000000"/>
                  <w:sz w:val="16"/>
                  <w:szCs w:val="16"/>
                </w:rPr>
                <w:t>438</w:t>
              </w:r>
            </w:ins>
          </w:p>
        </w:tc>
        <w:tc>
          <w:tcPr>
            <w:tcW w:w="621" w:type="dxa"/>
            <w:vAlign w:val="center"/>
            <w:tcPrChange w:id="18235" w:author="Στάθης Καπ" w:date="2023-03-03T06:26:00Z">
              <w:tcPr>
                <w:tcW w:w="621" w:type="dxa"/>
                <w:vAlign w:val="bottom"/>
              </w:tcPr>
            </w:tcPrChange>
          </w:tcPr>
          <w:p w14:paraId="6FFA0BDA" w14:textId="69231E11" w:rsidR="00C87CFE" w:rsidRPr="00CD1347" w:rsidRDefault="00C87CFE" w:rsidP="00C87CFE">
            <w:pPr>
              <w:jc w:val="center"/>
              <w:rPr>
                <w:ins w:id="18236" w:author="Στάθης Καπ" w:date="2023-03-03T03:57:00Z"/>
                <w:rFonts w:cstheme="minorHAnsi"/>
                <w:sz w:val="16"/>
                <w:szCs w:val="16"/>
              </w:rPr>
            </w:pPr>
            <w:ins w:id="18237" w:author="Στάθης Καπ" w:date="2023-03-03T06:20:00Z">
              <w:r>
                <w:rPr>
                  <w:rFonts w:ascii="Calibri" w:hAnsi="Calibri" w:cs="Calibri"/>
                  <w:color w:val="000000"/>
                  <w:sz w:val="16"/>
                  <w:szCs w:val="16"/>
                </w:rPr>
                <w:t>0.29</w:t>
              </w:r>
            </w:ins>
          </w:p>
        </w:tc>
        <w:tc>
          <w:tcPr>
            <w:tcW w:w="669" w:type="dxa"/>
            <w:vAlign w:val="center"/>
            <w:tcPrChange w:id="18238" w:author="Στάθης Καπ" w:date="2023-03-03T06:26:00Z">
              <w:tcPr>
                <w:tcW w:w="669" w:type="dxa"/>
                <w:vAlign w:val="center"/>
              </w:tcPr>
            </w:tcPrChange>
          </w:tcPr>
          <w:p w14:paraId="66A5A227" w14:textId="03454F77" w:rsidR="00C87CFE" w:rsidRPr="00CD1347" w:rsidRDefault="00C87CFE" w:rsidP="00C87CFE">
            <w:pPr>
              <w:jc w:val="center"/>
              <w:rPr>
                <w:ins w:id="18239" w:author="Στάθης Καπ" w:date="2023-03-03T03:57:00Z"/>
                <w:rFonts w:cstheme="minorHAnsi"/>
                <w:sz w:val="16"/>
                <w:szCs w:val="16"/>
              </w:rPr>
            </w:pPr>
            <w:ins w:id="18240" w:author="Στάθης Καπ" w:date="2023-03-03T06:20:00Z">
              <w:r>
                <w:rPr>
                  <w:rFonts w:ascii="Calibri" w:hAnsi="Calibri" w:cstheme="minorHAnsi"/>
                  <w:color w:val="000000"/>
                  <w:sz w:val="16"/>
                  <w:szCs w:val="16"/>
                </w:rPr>
                <w:t>17.2</w:t>
              </w:r>
            </w:ins>
          </w:p>
        </w:tc>
        <w:tc>
          <w:tcPr>
            <w:tcW w:w="543" w:type="dxa"/>
            <w:vAlign w:val="center"/>
            <w:tcPrChange w:id="18241" w:author="Στάθης Καπ" w:date="2023-03-03T06:26:00Z">
              <w:tcPr>
                <w:tcW w:w="543" w:type="dxa"/>
                <w:vAlign w:val="bottom"/>
              </w:tcPr>
            </w:tcPrChange>
          </w:tcPr>
          <w:p w14:paraId="7B4AAB06" w14:textId="2BFF36FD" w:rsidR="00C87CFE" w:rsidRPr="00CD1347" w:rsidRDefault="00C87CFE" w:rsidP="00C87CFE">
            <w:pPr>
              <w:jc w:val="center"/>
              <w:rPr>
                <w:ins w:id="18242" w:author="Στάθης Καπ" w:date="2023-03-03T03:57:00Z"/>
                <w:rFonts w:cstheme="minorHAnsi"/>
                <w:sz w:val="16"/>
                <w:szCs w:val="16"/>
              </w:rPr>
            </w:pPr>
            <w:ins w:id="18243" w:author="Στάθης Καπ" w:date="2023-03-03T06:20:00Z">
              <w:r>
                <w:rPr>
                  <w:rFonts w:ascii="Calibri" w:hAnsi="Calibri" w:cs="Calibri"/>
                  <w:color w:val="000000"/>
                  <w:sz w:val="16"/>
                  <w:szCs w:val="16"/>
                </w:rPr>
                <w:t>444</w:t>
              </w:r>
            </w:ins>
          </w:p>
        </w:tc>
        <w:tc>
          <w:tcPr>
            <w:tcW w:w="621" w:type="dxa"/>
            <w:vAlign w:val="center"/>
            <w:tcPrChange w:id="18244" w:author="Στάθης Καπ" w:date="2023-03-03T06:26:00Z">
              <w:tcPr>
                <w:tcW w:w="621" w:type="dxa"/>
                <w:vAlign w:val="bottom"/>
              </w:tcPr>
            </w:tcPrChange>
          </w:tcPr>
          <w:p w14:paraId="7A9004DB" w14:textId="4456253C" w:rsidR="00C87CFE" w:rsidRPr="00CD1347" w:rsidRDefault="00C87CFE" w:rsidP="00C87CFE">
            <w:pPr>
              <w:jc w:val="center"/>
              <w:rPr>
                <w:ins w:id="18245" w:author="Στάθης Καπ" w:date="2023-03-03T03:57:00Z"/>
                <w:rFonts w:cstheme="minorHAnsi"/>
                <w:sz w:val="16"/>
                <w:szCs w:val="16"/>
              </w:rPr>
            </w:pPr>
            <w:ins w:id="18246" w:author="Στάθης Καπ" w:date="2023-03-03T06:20:00Z">
              <w:r>
                <w:rPr>
                  <w:rFonts w:ascii="Calibri" w:hAnsi="Calibri" w:cs="Calibri"/>
                  <w:color w:val="000000"/>
                  <w:sz w:val="16"/>
                  <w:szCs w:val="16"/>
                </w:rPr>
                <w:t>0.256</w:t>
              </w:r>
            </w:ins>
          </w:p>
        </w:tc>
        <w:tc>
          <w:tcPr>
            <w:tcW w:w="669" w:type="dxa"/>
            <w:vAlign w:val="center"/>
            <w:tcPrChange w:id="18247" w:author="Στάθης Καπ" w:date="2023-03-03T06:26:00Z">
              <w:tcPr>
                <w:tcW w:w="669" w:type="dxa"/>
                <w:vAlign w:val="center"/>
              </w:tcPr>
            </w:tcPrChange>
          </w:tcPr>
          <w:p w14:paraId="0217332F" w14:textId="37DF46D7" w:rsidR="00C87CFE" w:rsidRPr="00CD1347" w:rsidRDefault="00C87CFE" w:rsidP="00C87CFE">
            <w:pPr>
              <w:jc w:val="center"/>
              <w:rPr>
                <w:ins w:id="18248" w:author="Στάθης Καπ" w:date="2023-03-03T03:57:00Z"/>
                <w:rFonts w:cstheme="minorHAnsi"/>
                <w:sz w:val="16"/>
                <w:szCs w:val="16"/>
              </w:rPr>
            </w:pPr>
            <w:ins w:id="18249" w:author="Στάθης Καπ" w:date="2023-03-03T06:20:00Z">
              <w:r>
                <w:rPr>
                  <w:rFonts w:ascii="Calibri" w:hAnsi="Calibri" w:cstheme="minorHAnsi"/>
                  <w:color w:val="000000"/>
                  <w:sz w:val="16"/>
                  <w:szCs w:val="16"/>
                </w:rPr>
                <w:t>-1.37</w:t>
              </w:r>
            </w:ins>
          </w:p>
        </w:tc>
        <w:tc>
          <w:tcPr>
            <w:tcW w:w="508" w:type="dxa"/>
            <w:vAlign w:val="center"/>
            <w:tcPrChange w:id="18250" w:author="Στάθης Καπ" w:date="2023-03-03T06:26:00Z">
              <w:tcPr>
                <w:tcW w:w="508" w:type="dxa"/>
                <w:vAlign w:val="bottom"/>
              </w:tcPr>
            </w:tcPrChange>
          </w:tcPr>
          <w:p w14:paraId="4F133BA9" w14:textId="16C7FE7B" w:rsidR="00C87CFE" w:rsidRPr="00CD1347" w:rsidRDefault="00C87CFE" w:rsidP="00C87CFE">
            <w:pPr>
              <w:jc w:val="center"/>
              <w:rPr>
                <w:ins w:id="18251" w:author="Στάθης Καπ" w:date="2023-03-03T03:57:00Z"/>
                <w:rFonts w:cstheme="minorHAnsi"/>
                <w:sz w:val="16"/>
                <w:szCs w:val="16"/>
              </w:rPr>
            </w:pPr>
            <w:ins w:id="18252" w:author="Στάθης Καπ" w:date="2023-03-03T06:20:00Z">
              <w:r>
                <w:rPr>
                  <w:rFonts w:ascii="Calibri" w:hAnsi="Calibri" w:cs="Calibri"/>
                  <w:color w:val="000000"/>
                  <w:sz w:val="16"/>
                  <w:szCs w:val="16"/>
                </w:rPr>
                <w:t>416</w:t>
              </w:r>
            </w:ins>
          </w:p>
        </w:tc>
        <w:tc>
          <w:tcPr>
            <w:tcW w:w="541" w:type="dxa"/>
            <w:vAlign w:val="center"/>
            <w:tcPrChange w:id="18253" w:author="Στάθης Καπ" w:date="2023-03-03T06:26:00Z">
              <w:tcPr>
                <w:tcW w:w="541" w:type="dxa"/>
                <w:vAlign w:val="bottom"/>
              </w:tcPr>
            </w:tcPrChange>
          </w:tcPr>
          <w:p w14:paraId="2FE494F8" w14:textId="22A3FFEB" w:rsidR="00C87CFE" w:rsidRPr="00CD1347" w:rsidRDefault="00C87CFE" w:rsidP="00C87CFE">
            <w:pPr>
              <w:jc w:val="center"/>
              <w:rPr>
                <w:ins w:id="18254" w:author="Στάθης Καπ" w:date="2023-03-03T03:57:00Z"/>
                <w:rFonts w:cstheme="minorHAnsi"/>
                <w:sz w:val="16"/>
                <w:szCs w:val="16"/>
              </w:rPr>
            </w:pPr>
            <w:ins w:id="18255" w:author="Στάθης Καπ" w:date="2023-03-03T06:20:00Z">
              <w:r>
                <w:rPr>
                  <w:rFonts w:ascii="Calibri" w:hAnsi="Calibri" w:cs="Calibri"/>
                  <w:color w:val="000000"/>
                  <w:sz w:val="16"/>
                  <w:szCs w:val="16"/>
                </w:rPr>
                <w:t>0.242</w:t>
              </w:r>
            </w:ins>
          </w:p>
        </w:tc>
        <w:tc>
          <w:tcPr>
            <w:tcW w:w="589" w:type="dxa"/>
            <w:vAlign w:val="center"/>
            <w:tcPrChange w:id="18256" w:author="Στάθης Καπ" w:date="2023-03-03T06:26:00Z">
              <w:tcPr>
                <w:tcW w:w="589" w:type="dxa"/>
                <w:vAlign w:val="center"/>
              </w:tcPr>
            </w:tcPrChange>
          </w:tcPr>
          <w:p w14:paraId="6F33BF04" w14:textId="089DA228" w:rsidR="00C87CFE" w:rsidRPr="00CD1347" w:rsidRDefault="00C87CFE" w:rsidP="00C87CFE">
            <w:pPr>
              <w:jc w:val="center"/>
              <w:rPr>
                <w:ins w:id="18257" w:author="Στάθης Καπ" w:date="2023-03-03T03:57:00Z"/>
                <w:rFonts w:cstheme="minorHAnsi"/>
                <w:sz w:val="16"/>
                <w:szCs w:val="16"/>
              </w:rPr>
            </w:pPr>
            <w:ins w:id="18258" w:author="Στάθης Καπ" w:date="2023-03-03T06:20:00Z">
              <w:r>
                <w:rPr>
                  <w:rFonts w:ascii="Calibri" w:hAnsi="Calibri" w:cstheme="minorHAnsi"/>
                  <w:color w:val="000000"/>
                  <w:sz w:val="16"/>
                  <w:szCs w:val="16"/>
                </w:rPr>
                <w:t>5.02</w:t>
              </w:r>
            </w:ins>
          </w:p>
        </w:tc>
        <w:tc>
          <w:tcPr>
            <w:tcW w:w="463" w:type="dxa"/>
            <w:vAlign w:val="center"/>
            <w:tcPrChange w:id="18259" w:author="Στάθης Καπ" w:date="2023-03-03T06:26:00Z">
              <w:tcPr>
                <w:tcW w:w="463" w:type="dxa"/>
                <w:vAlign w:val="bottom"/>
              </w:tcPr>
            </w:tcPrChange>
          </w:tcPr>
          <w:p w14:paraId="2F33DCE3" w14:textId="39B339A0" w:rsidR="00C87CFE" w:rsidRPr="00CD1347" w:rsidRDefault="00C87CFE" w:rsidP="00C87CFE">
            <w:pPr>
              <w:jc w:val="center"/>
              <w:rPr>
                <w:ins w:id="18260" w:author="Στάθης Καπ" w:date="2023-03-03T03:57:00Z"/>
                <w:rFonts w:cstheme="minorHAnsi"/>
                <w:sz w:val="16"/>
                <w:szCs w:val="16"/>
              </w:rPr>
            </w:pPr>
            <w:ins w:id="18261" w:author="Στάθης Καπ" w:date="2023-03-03T06:20:00Z">
              <w:r>
                <w:rPr>
                  <w:rFonts w:ascii="Calibri" w:hAnsi="Calibri" w:cs="Calibri"/>
                  <w:color w:val="000000"/>
                  <w:sz w:val="16"/>
                  <w:szCs w:val="16"/>
                </w:rPr>
                <w:t>382</w:t>
              </w:r>
            </w:ins>
          </w:p>
        </w:tc>
        <w:tc>
          <w:tcPr>
            <w:tcW w:w="541" w:type="dxa"/>
            <w:vAlign w:val="center"/>
            <w:tcPrChange w:id="18262" w:author="Στάθης Καπ" w:date="2023-03-03T06:26:00Z">
              <w:tcPr>
                <w:tcW w:w="541" w:type="dxa"/>
                <w:vAlign w:val="bottom"/>
              </w:tcPr>
            </w:tcPrChange>
          </w:tcPr>
          <w:p w14:paraId="73ADC19C" w14:textId="10EB68DC" w:rsidR="00C87CFE" w:rsidRPr="00CD1347" w:rsidRDefault="00C87CFE" w:rsidP="00C87CFE">
            <w:pPr>
              <w:jc w:val="center"/>
              <w:rPr>
                <w:ins w:id="18263" w:author="Στάθης Καπ" w:date="2023-03-03T03:57:00Z"/>
                <w:rFonts w:cstheme="minorHAnsi"/>
                <w:sz w:val="16"/>
                <w:szCs w:val="16"/>
              </w:rPr>
            </w:pPr>
            <w:ins w:id="18264" w:author="Στάθης Καπ" w:date="2023-03-03T06:20:00Z">
              <w:r>
                <w:rPr>
                  <w:rFonts w:ascii="Calibri" w:hAnsi="Calibri" w:cs="Calibri"/>
                  <w:color w:val="000000"/>
                  <w:sz w:val="16"/>
                  <w:szCs w:val="16"/>
                </w:rPr>
                <w:t>0.233</w:t>
              </w:r>
            </w:ins>
          </w:p>
        </w:tc>
        <w:tc>
          <w:tcPr>
            <w:tcW w:w="589" w:type="dxa"/>
            <w:vAlign w:val="center"/>
            <w:tcPrChange w:id="18265" w:author="Στάθης Καπ" w:date="2023-03-03T06:26:00Z">
              <w:tcPr>
                <w:tcW w:w="589" w:type="dxa"/>
                <w:vAlign w:val="center"/>
              </w:tcPr>
            </w:tcPrChange>
          </w:tcPr>
          <w:p w14:paraId="6BE97302" w14:textId="3222768C" w:rsidR="00C87CFE" w:rsidRPr="00CD1347" w:rsidRDefault="00C87CFE" w:rsidP="00C87CFE">
            <w:pPr>
              <w:jc w:val="center"/>
              <w:rPr>
                <w:ins w:id="18266" w:author="Στάθης Καπ" w:date="2023-03-03T03:57:00Z"/>
                <w:rFonts w:cstheme="minorHAnsi"/>
                <w:sz w:val="16"/>
                <w:szCs w:val="16"/>
              </w:rPr>
            </w:pPr>
            <w:ins w:id="18267" w:author="Στάθης Καπ" w:date="2023-03-03T06:20:00Z">
              <w:r>
                <w:rPr>
                  <w:rFonts w:ascii="Calibri" w:hAnsi="Calibri" w:cstheme="minorHAnsi"/>
                  <w:color w:val="000000"/>
                  <w:sz w:val="16"/>
                  <w:szCs w:val="16"/>
                </w:rPr>
                <w:t>12.79</w:t>
              </w:r>
            </w:ins>
          </w:p>
        </w:tc>
      </w:tr>
      <w:tr w:rsidR="00C87CFE" w:rsidRPr="00BB05AC" w14:paraId="5F6646D9" w14:textId="77777777" w:rsidTr="00F03C40">
        <w:tblPrEx>
          <w:tblW w:w="0" w:type="auto"/>
          <w:tblBorders>
            <w:insideH w:val="none" w:sz="0" w:space="0" w:color="auto"/>
            <w:insideV w:val="none" w:sz="0" w:space="0" w:color="auto"/>
          </w:tblBorders>
          <w:tblCellMar>
            <w:left w:w="0" w:type="dxa"/>
            <w:right w:w="0" w:type="dxa"/>
          </w:tblCellMar>
          <w:tblPrExChange w:id="1826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269" w:author="Στάθης Καπ" w:date="2023-03-03T03:57:00Z"/>
        </w:trPr>
        <w:tc>
          <w:tcPr>
            <w:tcW w:w="515" w:type="dxa"/>
            <w:tcBorders>
              <w:top w:val="nil"/>
              <w:bottom w:val="nil"/>
              <w:right w:val="single" w:sz="4" w:space="0" w:color="auto"/>
            </w:tcBorders>
            <w:shd w:val="clear" w:color="auto" w:fill="E7E6E6" w:themeFill="background2"/>
            <w:vAlign w:val="bottom"/>
            <w:tcPrChange w:id="18270" w:author="Στάθης Καπ" w:date="2023-03-03T06:26:00Z">
              <w:tcPr>
                <w:tcW w:w="515" w:type="dxa"/>
                <w:vAlign w:val="bottom"/>
              </w:tcPr>
            </w:tcPrChange>
          </w:tcPr>
          <w:p w14:paraId="465A876B" w14:textId="1FD0F332" w:rsidR="00C87CFE" w:rsidRPr="00CD1347" w:rsidRDefault="00C87CFE" w:rsidP="00C87CFE">
            <w:pPr>
              <w:jc w:val="center"/>
              <w:rPr>
                <w:ins w:id="18271" w:author="Στάθης Καπ" w:date="2023-03-03T03:57:00Z"/>
                <w:sz w:val="16"/>
                <w:szCs w:val="16"/>
              </w:rPr>
            </w:pPr>
            <w:ins w:id="18272" w:author="Στάθης Καπ" w:date="2023-03-03T04:06:00Z">
              <w:r w:rsidRPr="00CD1347">
                <w:rPr>
                  <w:rFonts w:ascii="Calibri" w:hAnsi="Calibri" w:cs="Calibri"/>
                  <w:color w:val="000000"/>
                  <w:sz w:val="16"/>
                  <w:szCs w:val="16"/>
                  <w:rPrChange w:id="18273" w:author="Στάθης Καπ" w:date="2023-03-03T04:09:00Z">
                    <w:rPr>
                      <w:rFonts w:ascii="Calibri" w:hAnsi="Calibri" w:cs="Calibri"/>
                      <w:color w:val="000000"/>
                      <w:sz w:val="18"/>
                      <w:szCs w:val="18"/>
                    </w:rPr>
                  </w:rPrChange>
                </w:rPr>
                <w:t>r107</w:t>
              </w:r>
            </w:ins>
          </w:p>
        </w:tc>
        <w:tc>
          <w:tcPr>
            <w:tcW w:w="560" w:type="dxa"/>
            <w:tcBorders>
              <w:left w:val="single" w:sz="4" w:space="0" w:color="auto"/>
            </w:tcBorders>
            <w:vAlign w:val="center"/>
            <w:tcPrChange w:id="18274" w:author="Στάθης Καπ" w:date="2023-03-03T06:26:00Z">
              <w:tcPr>
                <w:tcW w:w="560" w:type="dxa"/>
              </w:tcPr>
            </w:tcPrChange>
          </w:tcPr>
          <w:p w14:paraId="1A09F74E" w14:textId="50BAD55E" w:rsidR="00C87CFE" w:rsidRPr="00CD1347" w:rsidRDefault="00C87CFE" w:rsidP="00C87CFE">
            <w:pPr>
              <w:jc w:val="center"/>
              <w:rPr>
                <w:ins w:id="18275" w:author="Στάθης Καπ" w:date="2023-03-03T03:57:00Z"/>
                <w:rFonts w:cstheme="minorHAnsi"/>
                <w:sz w:val="16"/>
                <w:szCs w:val="16"/>
              </w:rPr>
            </w:pPr>
            <w:ins w:id="18276" w:author="Στάθης Καπ" w:date="2023-03-03T06:20:00Z">
              <w:r>
                <w:rPr>
                  <w:rFonts w:ascii="Calibri" w:hAnsi="Calibri" w:cs="Calibri"/>
                  <w:color w:val="000000"/>
                  <w:sz w:val="16"/>
                  <w:szCs w:val="16"/>
                </w:rPr>
                <w:t>538</w:t>
              </w:r>
            </w:ins>
          </w:p>
        </w:tc>
        <w:tc>
          <w:tcPr>
            <w:tcW w:w="855" w:type="dxa"/>
            <w:vAlign w:val="center"/>
            <w:tcPrChange w:id="18277" w:author="Στάθης Καπ" w:date="2023-03-03T06:26:00Z">
              <w:tcPr>
                <w:tcW w:w="855" w:type="dxa"/>
              </w:tcPr>
            </w:tcPrChange>
          </w:tcPr>
          <w:p w14:paraId="0B61203D" w14:textId="3108C457" w:rsidR="00C87CFE" w:rsidRPr="00CD1347" w:rsidRDefault="00C87CFE" w:rsidP="00C87CFE">
            <w:pPr>
              <w:jc w:val="center"/>
              <w:rPr>
                <w:ins w:id="18278" w:author="Στάθης Καπ" w:date="2023-03-03T03:57:00Z"/>
                <w:rFonts w:cstheme="minorHAnsi"/>
                <w:sz w:val="16"/>
                <w:szCs w:val="16"/>
              </w:rPr>
            </w:pPr>
            <w:ins w:id="18279" w:author="Στάθης Καπ" w:date="2023-03-03T06:20:00Z">
              <w:r>
                <w:rPr>
                  <w:rFonts w:ascii="Calibri" w:hAnsi="Calibri" w:cs="Calibri"/>
                  <w:color w:val="000000"/>
                  <w:sz w:val="16"/>
                  <w:szCs w:val="16"/>
                </w:rPr>
                <w:t>529</w:t>
              </w:r>
            </w:ins>
          </w:p>
        </w:tc>
        <w:tc>
          <w:tcPr>
            <w:tcW w:w="544" w:type="dxa"/>
            <w:vAlign w:val="center"/>
            <w:tcPrChange w:id="18280" w:author="Στάθης Καπ" w:date="2023-03-03T06:26:00Z">
              <w:tcPr>
                <w:tcW w:w="544" w:type="dxa"/>
                <w:vAlign w:val="bottom"/>
              </w:tcPr>
            </w:tcPrChange>
          </w:tcPr>
          <w:p w14:paraId="281E80C7" w14:textId="7FA503E5" w:rsidR="00C87CFE" w:rsidRPr="00CD1347" w:rsidRDefault="00C87CFE" w:rsidP="00C87CFE">
            <w:pPr>
              <w:jc w:val="center"/>
              <w:rPr>
                <w:ins w:id="18281" w:author="Στάθης Καπ" w:date="2023-03-03T03:57:00Z"/>
                <w:rFonts w:cstheme="minorHAnsi"/>
                <w:sz w:val="16"/>
                <w:szCs w:val="16"/>
              </w:rPr>
            </w:pPr>
            <w:ins w:id="18282" w:author="Στάθης Καπ" w:date="2023-03-03T06:20:00Z">
              <w:r>
                <w:rPr>
                  <w:rFonts w:ascii="Calibri" w:hAnsi="Calibri" w:cs="Calibri"/>
                  <w:color w:val="000000"/>
                  <w:sz w:val="16"/>
                  <w:szCs w:val="16"/>
                </w:rPr>
                <w:t>474</w:t>
              </w:r>
            </w:ins>
          </w:p>
        </w:tc>
        <w:tc>
          <w:tcPr>
            <w:tcW w:w="621" w:type="dxa"/>
            <w:vAlign w:val="center"/>
            <w:tcPrChange w:id="18283" w:author="Στάθης Καπ" w:date="2023-03-03T06:26:00Z">
              <w:tcPr>
                <w:tcW w:w="621" w:type="dxa"/>
                <w:vAlign w:val="bottom"/>
              </w:tcPr>
            </w:tcPrChange>
          </w:tcPr>
          <w:p w14:paraId="353F2A1C" w14:textId="472D5E10" w:rsidR="00C87CFE" w:rsidRPr="00CD1347" w:rsidRDefault="00C87CFE" w:rsidP="00C87CFE">
            <w:pPr>
              <w:jc w:val="center"/>
              <w:rPr>
                <w:ins w:id="18284" w:author="Στάθης Καπ" w:date="2023-03-03T03:57:00Z"/>
                <w:rFonts w:cstheme="minorHAnsi"/>
                <w:sz w:val="16"/>
                <w:szCs w:val="16"/>
              </w:rPr>
            </w:pPr>
            <w:ins w:id="18285" w:author="Στάθης Καπ" w:date="2023-03-03T06:20:00Z">
              <w:r>
                <w:rPr>
                  <w:rFonts w:ascii="Calibri" w:hAnsi="Calibri" w:cs="Calibri"/>
                  <w:color w:val="000000"/>
                  <w:sz w:val="16"/>
                  <w:szCs w:val="16"/>
                </w:rPr>
                <w:t>0.331</w:t>
              </w:r>
            </w:ins>
          </w:p>
        </w:tc>
        <w:tc>
          <w:tcPr>
            <w:tcW w:w="669" w:type="dxa"/>
            <w:vAlign w:val="center"/>
            <w:tcPrChange w:id="18286" w:author="Στάθης Καπ" w:date="2023-03-03T06:26:00Z">
              <w:tcPr>
                <w:tcW w:w="669" w:type="dxa"/>
                <w:vAlign w:val="center"/>
              </w:tcPr>
            </w:tcPrChange>
          </w:tcPr>
          <w:p w14:paraId="533F4984" w14:textId="327E698D" w:rsidR="00C87CFE" w:rsidRPr="00CD1347" w:rsidRDefault="00C87CFE" w:rsidP="00C87CFE">
            <w:pPr>
              <w:jc w:val="center"/>
              <w:rPr>
                <w:ins w:id="18287" w:author="Στάθης Καπ" w:date="2023-03-03T03:57:00Z"/>
                <w:rFonts w:cstheme="minorHAnsi"/>
                <w:sz w:val="16"/>
                <w:szCs w:val="16"/>
              </w:rPr>
            </w:pPr>
            <w:ins w:id="18288" w:author="Στάθης Καπ" w:date="2023-03-03T06:20:00Z">
              <w:r>
                <w:rPr>
                  <w:rFonts w:ascii="Calibri" w:hAnsi="Calibri" w:cstheme="minorHAnsi"/>
                  <w:color w:val="000000"/>
                  <w:sz w:val="16"/>
                  <w:szCs w:val="16"/>
                </w:rPr>
                <w:t>11.9</w:t>
              </w:r>
            </w:ins>
          </w:p>
        </w:tc>
        <w:tc>
          <w:tcPr>
            <w:tcW w:w="543" w:type="dxa"/>
            <w:vAlign w:val="center"/>
            <w:tcPrChange w:id="18289" w:author="Στάθης Καπ" w:date="2023-03-03T06:26:00Z">
              <w:tcPr>
                <w:tcW w:w="543" w:type="dxa"/>
                <w:vAlign w:val="bottom"/>
              </w:tcPr>
            </w:tcPrChange>
          </w:tcPr>
          <w:p w14:paraId="3DF42286" w14:textId="4D052A4F" w:rsidR="00C87CFE" w:rsidRPr="00CD1347" w:rsidRDefault="00C87CFE" w:rsidP="00C87CFE">
            <w:pPr>
              <w:jc w:val="center"/>
              <w:rPr>
                <w:ins w:id="18290" w:author="Στάθης Καπ" w:date="2023-03-03T03:57:00Z"/>
                <w:rFonts w:cstheme="minorHAnsi"/>
                <w:sz w:val="16"/>
                <w:szCs w:val="16"/>
              </w:rPr>
            </w:pPr>
            <w:ins w:id="18291" w:author="Στάθης Καπ" w:date="2023-03-03T06:20:00Z">
              <w:r>
                <w:rPr>
                  <w:rFonts w:ascii="Calibri" w:hAnsi="Calibri" w:cs="Calibri"/>
                  <w:color w:val="000000"/>
                  <w:sz w:val="16"/>
                  <w:szCs w:val="16"/>
                </w:rPr>
                <w:t>461</w:t>
              </w:r>
            </w:ins>
          </w:p>
        </w:tc>
        <w:tc>
          <w:tcPr>
            <w:tcW w:w="621" w:type="dxa"/>
            <w:vAlign w:val="center"/>
            <w:tcPrChange w:id="18292" w:author="Στάθης Καπ" w:date="2023-03-03T06:26:00Z">
              <w:tcPr>
                <w:tcW w:w="621" w:type="dxa"/>
                <w:vAlign w:val="bottom"/>
              </w:tcPr>
            </w:tcPrChange>
          </w:tcPr>
          <w:p w14:paraId="59DD32CA" w14:textId="3D773C3A" w:rsidR="00C87CFE" w:rsidRPr="00CD1347" w:rsidRDefault="00C87CFE" w:rsidP="00C87CFE">
            <w:pPr>
              <w:jc w:val="center"/>
              <w:rPr>
                <w:ins w:id="18293" w:author="Στάθης Καπ" w:date="2023-03-03T03:57:00Z"/>
                <w:rFonts w:cstheme="minorHAnsi"/>
                <w:sz w:val="16"/>
                <w:szCs w:val="16"/>
              </w:rPr>
            </w:pPr>
            <w:ins w:id="18294" w:author="Στάθης Καπ" w:date="2023-03-03T06:20:00Z">
              <w:r>
                <w:rPr>
                  <w:rFonts w:ascii="Calibri" w:hAnsi="Calibri" w:cs="Calibri"/>
                  <w:color w:val="000000"/>
                  <w:sz w:val="16"/>
                  <w:szCs w:val="16"/>
                </w:rPr>
                <w:t>0.228</w:t>
              </w:r>
            </w:ins>
          </w:p>
        </w:tc>
        <w:tc>
          <w:tcPr>
            <w:tcW w:w="669" w:type="dxa"/>
            <w:vAlign w:val="center"/>
            <w:tcPrChange w:id="18295" w:author="Στάθης Καπ" w:date="2023-03-03T06:26:00Z">
              <w:tcPr>
                <w:tcW w:w="669" w:type="dxa"/>
                <w:vAlign w:val="center"/>
              </w:tcPr>
            </w:tcPrChange>
          </w:tcPr>
          <w:p w14:paraId="15F24D7F" w14:textId="224E4BBF" w:rsidR="00C87CFE" w:rsidRPr="00CD1347" w:rsidRDefault="00C87CFE" w:rsidP="00C87CFE">
            <w:pPr>
              <w:jc w:val="center"/>
              <w:rPr>
                <w:ins w:id="18296" w:author="Στάθης Καπ" w:date="2023-03-03T03:57:00Z"/>
                <w:rFonts w:cstheme="minorHAnsi"/>
                <w:sz w:val="16"/>
                <w:szCs w:val="16"/>
              </w:rPr>
            </w:pPr>
            <w:ins w:id="18297" w:author="Στάθης Καπ" w:date="2023-03-03T06:20:00Z">
              <w:r>
                <w:rPr>
                  <w:rFonts w:ascii="Calibri" w:hAnsi="Calibri" w:cstheme="minorHAnsi"/>
                  <w:color w:val="000000"/>
                  <w:sz w:val="16"/>
                  <w:szCs w:val="16"/>
                </w:rPr>
                <w:t>2.74</w:t>
              </w:r>
            </w:ins>
          </w:p>
        </w:tc>
        <w:tc>
          <w:tcPr>
            <w:tcW w:w="508" w:type="dxa"/>
            <w:vAlign w:val="center"/>
            <w:tcPrChange w:id="18298" w:author="Στάθης Καπ" w:date="2023-03-03T06:26:00Z">
              <w:tcPr>
                <w:tcW w:w="508" w:type="dxa"/>
                <w:vAlign w:val="bottom"/>
              </w:tcPr>
            </w:tcPrChange>
          </w:tcPr>
          <w:p w14:paraId="0B93BA03" w14:textId="515C2D1B" w:rsidR="00C87CFE" w:rsidRPr="00CD1347" w:rsidRDefault="00C87CFE" w:rsidP="00C87CFE">
            <w:pPr>
              <w:jc w:val="center"/>
              <w:rPr>
                <w:ins w:id="18299" w:author="Στάθης Καπ" w:date="2023-03-03T03:57:00Z"/>
                <w:rFonts w:cstheme="minorHAnsi"/>
                <w:sz w:val="16"/>
                <w:szCs w:val="16"/>
              </w:rPr>
            </w:pPr>
            <w:ins w:id="18300" w:author="Στάθης Καπ" w:date="2023-03-03T06:20:00Z">
              <w:r>
                <w:rPr>
                  <w:rFonts w:ascii="Calibri" w:hAnsi="Calibri" w:cs="Calibri"/>
                  <w:color w:val="000000"/>
                  <w:sz w:val="16"/>
                  <w:szCs w:val="16"/>
                </w:rPr>
                <w:t>427</w:t>
              </w:r>
            </w:ins>
          </w:p>
        </w:tc>
        <w:tc>
          <w:tcPr>
            <w:tcW w:w="541" w:type="dxa"/>
            <w:vAlign w:val="center"/>
            <w:tcPrChange w:id="18301" w:author="Στάθης Καπ" w:date="2023-03-03T06:26:00Z">
              <w:tcPr>
                <w:tcW w:w="541" w:type="dxa"/>
                <w:vAlign w:val="bottom"/>
              </w:tcPr>
            </w:tcPrChange>
          </w:tcPr>
          <w:p w14:paraId="3D53B365" w14:textId="7543A7F0" w:rsidR="00C87CFE" w:rsidRPr="00CD1347" w:rsidRDefault="00C87CFE" w:rsidP="00C87CFE">
            <w:pPr>
              <w:jc w:val="center"/>
              <w:rPr>
                <w:ins w:id="18302" w:author="Στάθης Καπ" w:date="2023-03-03T03:57:00Z"/>
                <w:rFonts w:cstheme="minorHAnsi"/>
                <w:sz w:val="16"/>
                <w:szCs w:val="16"/>
              </w:rPr>
            </w:pPr>
            <w:ins w:id="18303" w:author="Στάθης Καπ" w:date="2023-03-03T06:20:00Z">
              <w:r>
                <w:rPr>
                  <w:rFonts w:ascii="Calibri" w:hAnsi="Calibri" w:cs="Calibri"/>
                  <w:color w:val="000000"/>
                  <w:sz w:val="16"/>
                  <w:szCs w:val="16"/>
                </w:rPr>
                <w:t>0.255</w:t>
              </w:r>
            </w:ins>
          </w:p>
        </w:tc>
        <w:tc>
          <w:tcPr>
            <w:tcW w:w="589" w:type="dxa"/>
            <w:vAlign w:val="center"/>
            <w:tcPrChange w:id="18304" w:author="Στάθης Καπ" w:date="2023-03-03T06:26:00Z">
              <w:tcPr>
                <w:tcW w:w="589" w:type="dxa"/>
                <w:vAlign w:val="center"/>
              </w:tcPr>
            </w:tcPrChange>
          </w:tcPr>
          <w:p w14:paraId="4F160D45" w14:textId="3F8E95A7" w:rsidR="00C87CFE" w:rsidRPr="00CD1347" w:rsidRDefault="00C87CFE" w:rsidP="00C87CFE">
            <w:pPr>
              <w:jc w:val="center"/>
              <w:rPr>
                <w:ins w:id="18305" w:author="Στάθης Καπ" w:date="2023-03-03T03:57:00Z"/>
                <w:rFonts w:cstheme="minorHAnsi"/>
                <w:sz w:val="16"/>
                <w:szCs w:val="16"/>
              </w:rPr>
            </w:pPr>
            <w:ins w:id="18306" w:author="Στάθης Καπ" w:date="2023-03-03T06:20:00Z">
              <w:r>
                <w:rPr>
                  <w:rFonts w:ascii="Calibri" w:hAnsi="Calibri" w:cstheme="minorHAnsi"/>
                  <w:color w:val="000000"/>
                  <w:sz w:val="16"/>
                  <w:szCs w:val="16"/>
                </w:rPr>
                <w:t>9.92</w:t>
              </w:r>
            </w:ins>
          </w:p>
        </w:tc>
        <w:tc>
          <w:tcPr>
            <w:tcW w:w="463" w:type="dxa"/>
            <w:vAlign w:val="center"/>
            <w:tcPrChange w:id="18307" w:author="Στάθης Καπ" w:date="2023-03-03T06:26:00Z">
              <w:tcPr>
                <w:tcW w:w="463" w:type="dxa"/>
                <w:vAlign w:val="bottom"/>
              </w:tcPr>
            </w:tcPrChange>
          </w:tcPr>
          <w:p w14:paraId="1C07F945" w14:textId="6C926FD8" w:rsidR="00C87CFE" w:rsidRPr="00CD1347" w:rsidRDefault="00C87CFE" w:rsidP="00C87CFE">
            <w:pPr>
              <w:jc w:val="center"/>
              <w:rPr>
                <w:ins w:id="18308" w:author="Στάθης Καπ" w:date="2023-03-03T03:57:00Z"/>
                <w:rFonts w:cstheme="minorHAnsi"/>
                <w:sz w:val="16"/>
                <w:szCs w:val="16"/>
              </w:rPr>
            </w:pPr>
            <w:ins w:id="18309" w:author="Στάθης Καπ" w:date="2023-03-03T06:20:00Z">
              <w:r>
                <w:rPr>
                  <w:rFonts w:ascii="Calibri" w:hAnsi="Calibri" w:cs="Calibri"/>
                  <w:color w:val="000000"/>
                  <w:sz w:val="16"/>
                  <w:szCs w:val="16"/>
                </w:rPr>
                <w:t>424</w:t>
              </w:r>
            </w:ins>
          </w:p>
        </w:tc>
        <w:tc>
          <w:tcPr>
            <w:tcW w:w="541" w:type="dxa"/>
            <w:vAlign w:val="center"/>
            <w:tcPrChange w:id="18310" w:author="Στάθης Καπ" w:date="2023-03-03T06:26:00Z">
              <w:tcPr>
                <w:tcW w:w="541" w:type="dxa"/>
                <w:vAlign w:val="bottom"/>
              </w:tcPr>
            </w:tcPrChange>
          </w:tcPr>
          <w:p w14:paraId="78F28070" w14:textId="621A69E3" w:rsidR="00C87CFE" w:rsidRPr="00CD1347" w:rsidRDefault="00C87CFE" w:rsidP="00C87CFE">
            <w:pPr>
              <w:jc w:val="center"/>
              <w:rPr>
                <w:ins w:id="18311" w:author="Στάθης Καπ" w:date="2023-03-03T03:57:00Z"/>
                <w:rFonts w:cstheme="minorHAnsi"/>
                <w:sz w:val="16"/>
                <w:szCs w:val="16"/>
              </w:rPr>
            </w:pPr>
            <w:ins w:id="18312" w:author="Στάθης Καπ" w:date="2023-03-03T06:20:00Z">
              <w:r>
                <w:rPr>
                  <w:rFonts w:ascii="Calibri" w:hAnsi="Calibri" w:cs="Calibri"/>
                  <w:color w:val="000000"/>
                  <w:sz w:val="16"/>
                  <w:szCs w:val="16"/>
                </w:rPr>
                <w:t>0.259</w:t>
              </w:r>
            </w:ins>
          </w:p>
        </w:tc>
        <w:tc>
          <w:tcPr>
            <w:tcW w:w="589" w:type="dxa"/>
            <w:vAlign w:val="center"/>
            <w:tcPrChange w:id="18313" w:author="Στάθης Καπ" w:date="2023-03-03T06:26:00Z">
              <w:tcPr>
                <w:tcW w:w="589" w:type="dxa"/>
                <w:vAlign w:val="center"/>
              </w:tcPr>
            </w:tcPrChange>
          </w:tcPr>
          <w:p w14:paraId="0A36479F" w14:textId="2A5D04BB" w:rsidR="00C87CFE" w:rsidRPr="00CD1347" w:rsidRDefault="00C87CFE" w:rsidP="00C87CFE">
            <w:pPr>
              <w:jc w:val="center"/>
              <w:rPr>
                <w:ins w:id="18314" w:author="Στάθης Καπ" w:date="2023-03-03T03:57:00Z"/>
                <w:rFonts w:cstheme="minorHAnsi"/>
                <w:sz w:val="16"/>
                <w:szCs w:val="16"/>
              </w:rPr>
            </w:pPr>
            <w:ins w:id="18315" w:author="Στάθης Καπ" w:date="2023-03-03T06:20:00Z">
              <w:r>
                <w:rPr>
                  <w:rFonts w:ascii="Calibri" w:hAnsi="Calibri" w:cstheme="minorHAnsi"/>
                  <w:color w:val="000000"/>
                  <w:sz w:val="16"/>
                  <w:szCs w:val="16"/>
                </w:rPr>
                <w:t>10.55</w:t>
              </w:r>
            </w:ins>
          </w:p>
        </w:tc>
      </w:tr>
      <w:tr w:rsidR="00C87CFE" w:rsidRPr="00BB05AC" w14:paraId="5A6E4B58" w14:textId="77777777" w:rsidTr="00F03C40">
        <w:tblPrEx>
          <w:tblW w:w="0" w:type="auto"/>
          <w:tblBorders>
            <w:insideH w:val="none" w:sz="0" w:space="0" w:color="auto"/>
            <w:insideV w:val="none" w:sz="0" w:space="0" w:color="auto"/>
          </w:tblBorders>
          <w:tblCellMar>
            <w:left w:w="0" w:type="dxa"/>
            <w:right w:w="0" w:type="dxa"/>
          </w:tblCellMar>
          <w:tblPrExChange w:id="1831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317" w:author="Στάθης Καπ" w:date="2023-03-03T03:57:00Z"/>
        </w:trPr>
        <w:tc>
          <w:tcPr>
            <w:tcW w:w="515" w:type="dxa"/>
            <w:tcBorders>
              <w:top w:val="nil"/>
              <w:bottom w:val="nil"/>
              <w:right w:val="single" w:sz="4" w:space="0" w:color="auto"/>
            </w:tcBorders>
            <w:shd w:val="clear" w:color="auto" w:fill="E7E6E6" w:themeFill="background2"/>
            <w:vAlign w:val="bottom"/>
            <w:tcPrChange w:id="18318" w:author="Στάθης Καπ" w:date="2023-03-03T06:26:00Z">
              <w:tcPr>
                <w:tcW w:w="515" w:type="dxa"/>
                <w:vAlign w:val="bottom"/>
              </w:tcPr>
            </w:tcPrChange>
          </w:tcPr>
          <w:p w14:paraId="71B8D37D" w14:textId="28898A6A" w:rsidR="00C87CFE" w:rsidRPr="00CD1347" w:rsidRDefault="00C87CFE" w:rsidP="00C87CFE">
            <w:pPr>
              <w:jc w:val="center"/>
              <w:rPr>
                <w:ins w:id="18319" w:author="Στάθης Καπ" w:date="2023-03-03T03:57:00Z"/>
                <w:sz w:val="16"/>
                <w:szCs w:val="16"/>
              </w:rPr>
            </w:pPr>
            <w:ins w:id="18320" w:author="Στάθης Καπ" w:date="2023-03-03T04:06:00Z">
              <w:r w:rsidRPr="00CD1347">
                <w:rPr>
                  <w:rFonts w:ascii="Calibri" w:hAnsi="Calibri" w:cs="Calibri"/>
                  <w:color w:val="000000"/>
                  <w:sz w:val="16"/>
                  <w:szCs w:val="16"/>
                  <w:rPrChange w:id="18321" w:author="Στάθης Καπ" w:date="2023-03-03T04:09:00Z">
                    <w:rPr>
                      <w:rFonts w:ascii="Calibri" w:hAnsi="Calibri" w:cs="Calibri"/>
                      <w:color w:val="000000"/>
                      <w:sz w:val="18"/>
                      <w:szCs w:val="18"/>
                    </w:rPr>
                  </w:rPrChange>
                </w:rPr>
                <w:t>r108</w:t>
              </w:r>
            </w:ins>
          </w:p>
        </w:tc>
        <w:tc>
          <w:tcPr>
            <w:tcW w:w="560" w:type="dxa"/>
            <w:tcBorders>
              <w:left w:val="single" w:sz="4" w:space="0" w:color="auto"/>
            </w:tcBorders>
            <w:vAlign w:val="center"/>
            <w:tcPrChange w:id="18322" w:author="Στάθης Καπ" w:date="2023-03-03T06:26:00Z">
              <w:tcPr>
                <w:tcW w:w="560" w:type="dxa"/>
              </w:tcPr>
            </w:tcPrChange>
          </w:tcPr>
          <w:p w14:paraId="5A964863" w14:textId="70B89709" w:rsidR="00C87CFE" w:rsidRPr="00CD1347" w:rsidRDefault="00C87CFE" w:rsidP="00C87CFE">
            <w:pPr>
              <w:jc w:val="center"/>
              <w:rPr>
                <w:ins w:id="18323" w:author="Στάθης Καπ" w:date="2023-03-03T03:57:00Z"/>
                <w:rFonts w:cstheme="minorHAnsi"/>
                <w:sz w:val="16"/>
                <w:szCs w:val="16"/>
              </w:rPr>
            </w:pPr>
            <w:ins w:id="18324" w:author="Στάθης Καπ" w:date="2023-03-03T06:20:00Z">
              <w:r>
                <w:rPr>
                  <w:rFonts w:ascii="Calibri" w:hAnsi="Calibri" w:cs="Calibri"/>
                  <w:color w:val="000000"/>
                  <w:sz w:val="16"/>
                  <w:szCs w:val="16"/>
                </w:rPr>
                <w:t>560</w:t>
              </w:r>
            </w:ins>
          </w:p>
        </w:tc>
        <w:tc>
          <w:tcPr>
            <w:tcW w:w="855" w:type="dxa"/>
            <w:vAlign w:val="center"/>
            <w:tcPrChange w:id="18325" w:author="Στάθης Καπ" w:date="2023-03-03T06:26:00Z">
              <w:tcPr>
                <w:tcW w:w="855" w:type="dxa"/>
              </w:tcPr>
            </w:tcPrChange>
          </w:tcPr>
          <w:p w14:paraId="5263E00C" w14:textId="01485F78" w:rsidR="00C87CFE" w:rsidRPr="00CD1347" w:rsidRDefault="00C87CFE" w:rsidP="00C87CFE">
            <w:pPr>
              <w:jc w:val="center"/>
              <w:rPr>
                <w:ins w:id="18326" w:author="Στάθης Καπ" w:date="2023-03-03T03:57:00Z"/>
                <w:rFonts w:cstheme="minorHAnsi"/>
                <w:sz w:val="16"/>
                <w:szCs w:val="16"/>
              </w:rPr>
            </w:pPr>
            <w:ins w:id="18327" w:author="Στάθης Καπ" w:date="2023-03-03T06:20:00Z">
              <w:r>
                <w:rPr>
                  <w:rFonts w:ascii="Calibri" w:hAnsi="Calibri" w:cs="Calibri"/>
                  <w:color w:val="000000"/>
                  <w:sz w:val="16"/>
                  <w:szCs w:val="16"/>
                </w:rPr>
                <w:t>549</w:t>
              </w:r>
            </w:ins>
          </w:p>
        </w:tc>
        <w:tc>
          <w:tcPr>
            <w:tcW w:w="544" w:type="dxa"/>
            <w:vAlign w:val="center"/>
            <w:tcPrChange w:id="18328" w:author="Στάθης Καπ" w:date="2023-03-03T06:26:00Z">
              <w:tcPr>
                <w:tcW w:w="544" w:type="dxa"/>
                <w:vAlign w:val="bottom"/>
              </w:tcPr>
            </w:tcPrChange>
          </w:tcPr>
          <w:p w14:paraId="5C96FD48" w14:textId="51F1478F" w:rsidR="00C87CFE" w:rsidRPr="00CD1347" w:rsidRDefault="00C87CFE" w:rsidP="00C87CFE">
            <w:pPr>
              <w:jc w:val="center"/>
              <w:rPr>
                <w:ins w:id="18329" w:author="Στάθης Καπ" w:date="2023-03-03T03:57:00Z"/>
                <w:rFonts w:cstheme="minorHAnsi"/>
                <w:sz w:val="16"/>
                <w:szCs w:val="16"/>
              </w:rPr>
            </w:pPr>
            <w:ins w:id="18330" w:author="Στάθης Καπ" w:date="2023-03-03T06:20:00Z">
              <w:r>
                <w:rPr>
                  <w:rFonts w:ascii="Calibri" w:hAnsi="Calibri" w:cs="Calibri"/>
                  <w:color w:val="000000"/>
                  <w:sz w:val="16"/>
                  <w:szCs w:val="16"/>
                </w:rPr>
                <w:t>513</w:t>
              </w:r>
            </w:ins>
          </w:p>
        </w:tc>
        <w:tc>
          <w:tcPr>
            <w:tcW w:w="621" w:type="dxa"/>
            <w:vAlign w:val="center"/>
            <w:tcPrChange w:id="18331" w:author="Στάθης Καπ" w:date="2023-03-03T06:26:00Z">
              <w:tcPr>
                <w:tcW w:w="621" w:type="dxa"/>
                <w:vAlign w:val="bottom"/>
              </w:tcPr>
            </w:tcPrChange>
          </w:tcPr>
          <w:p w14:paraId="277F9397" w14:textId="7FFBAA6B" w:rsidR="00C87CFE" w:rsidRPr="00CD1347" w:rsidRDefault="00C87CFE" w:rsidP="00C87CFE">
            <w:pPr>
              <w:jc w:val="center"/>
              <w:rPr>
                <w:ins w:id="18332" w:author="Στάθης Καπ" w:date="2023-03-03T03:57:00Z"/>
                <w:rFonts w:cstheme="minorHAnsi"/>
                <w:sz w:val="16"/>
                <w:szCs w:val="16"/>
              </w:rPr>
            </w:pPr>
            <w:ins w:id="18333" w:author="Στάθης Καπ" w:date="2023-03-03T06:20:00Z">
              <w:r>
                <w:rPr>
                  <w:rFonts w:ascii="Calibri" w:hAnsi="Calibri" w:cs="Calibri"/>
                  <w:color w:val="000000"/>
                  <w:sz w:val="16"/>
                  <w:szCs w:val="16"/>
                </w:rPr>
                <w:t>0.314</w:t>
              </w:r>
            </w:ins>
          </w:p>
        </w:tc>
        <w:tc>
          <w:tcPr>
            <w:tcW w:w="669" w:type="dxa"/>
            <w:vAlign w:val="center"/>
            <w:tcPrChange w:id="18334" w:author="Στάθης Καπ" w:date="2023-03-03T06:26:00Z">
              <w:tcPr>
                <w:tcW w:w="669" w:type="dxa"/>
                <w:vAlign w:val="center"/>
              </w:tcPr>
            </w:tcPrChange>
          </w:tcPr>
          <w:p w14:paraId="644DD8ED" w14:textId="74C5D257" w:rsidR="00C87CFE" w:rsidRPr="00CD1347" w:rsidRDefault="00C87CFE" w:rsidP="00C87CFE">
            <w:pPr>
              <w:jc w:val="center"/>
              <w:rPr>
                <w:ins w:id="18335" w:author="Στάθης Καπ" w:date="2023-03-03T03:57:00Z"/>
                <w:rFonts w:cstheme="minorHAnsi"/>
                <w:sz w:val="16"/>
                <w:szCs w:val="16"/>
              </w:rPr>
            </w:pPr>
            <w:ins w:id="18336" w:author="Στάθης Καπ" w:date="2023-03-03T06:20:00Z">
              <w:r>
                <w:rPr>
                  <w:rFonts w:ascii="Calibri" w:hAnsi="Calibri" w:cstheme="minorHAnsi"/>
                  <w:color w:val="000000"/>
                  <w:sz w:val="16"/>
                  <w:szCs w:val="16"/>
                </w:rPr>
                <w:t>8.39</w:t>
              </w:r>
            </w:ins>
          </w:p>
        </w:tc>
        <w:tc>
          <w:tcPr>
            <w:tcW w:w="543" w:type="dxa"/>
            <w:vAlign w:val="center"/>
            <w:tcPrChange w:id="18337" w:author="Στάθης Καπ" w:date="2023-03-03T06:26:00Z">
              <w:tcPr>
                <w:tcW w:w="543" w:type="dxa"/>
                <w:vAlign w:val="bottom"/>
              </w:tcPr>
            </w:tcPrChange>
          </w:tcPr>
          <w:p w14:paraId="1987EA78" w14:textId="36E92543" w:rsidR="00C87CFE" w:rsidRPr="00CD1347" w:rsidRDefault="00C87CFE" w:rsidP="00C87CFE">
            <w:pPr>
              <w:jc w:val="center"/>
              <w:rPr>
                <w:ins w:id="18338" w:author="Στάθης Καπ" w:date="2023-03-03T03:57:00Z"/>
                <w:rFonts w:cstheme="minorHAnsi"/>
                <w:sz w:val="16"/>
                <w:szCs w:val="16"/>
              </w:rPr>
            </w:pPr>
            <w:ins w:id="18339" w:author="Στάθης Καπ" w:date="2023-03-03T06:20:00Z">
              <w:r>
                <w:rPr>
                  <w:rFonts w:ascii="Calibri" w:hAnsi="Calibri" w:cs="Calibri"/>
                  <w:color w:val="000000"/>
                  <w:sz w:val="16"/>
                  <w:szCs w:val="16"/>
                </w:rPr>
                <w:t>485</w:t>
              </w:r>
            </w:ins>
          </w:p>
        </w:tc>
        <w:tc>
          <w:tcPr>
            <w:tcW w:w="621" w:type="dxa"/>
            <w:vAlign w:val="center"/>
            <w:tcPrChange w:id="18340" w:author="Στάθης Καπ" w:date="2023-03-03T06:26:00Z">
              <w:tcPr>
                <w:tcW w:w="621" w:type="dxa"/>
                <w:vAlign w:val="bottom"/>
              </w:tcPr>
            </w:tcPrChange>
          </w:tcPr>
          <w:p w14:paraId="0E3AC66D" w14:textId="2F9BC2E5" w:rsidR="00C87CFE" w:rsidRPr="00CD1347" w:rsidRDefault="00C87CFE" w:rsidP="00C87CFE">
            <w:pPr>
              <w:jc w:val="center"/>
              <w:rPr>
                <w:ins w:id="18341" w:author="Στάθης Καπ" w:date="2023-03-03T03:57:00Z"/>
                <w:rFonts w:cstheme="minorHAnsi"/>
                <w:sz w:val="16"/>
                <w:szCs w:val="16"/>
              </w:rPr>
            </w:pPr>
            <w:ins w:id="18342" w:author="Στάθης Καπ" w:date="2023-03-03T06:20:00Z">
              <w:r>
                <w:rPr>
                  <w:rFonts w:ascii="Calibri" w:hAnsi="Calibri" w:cs="Calibri"/>
                  <w:color w:val="000000"/>
                  <w:sz w:val="16"/>
                  <w:szCs w:val="16"/>
                </w:rPr>
                <w:t>0.253</w:t>
              </w:r>
            </w:ins>
          </w:p>
        </w:tc>
        <w:tc>
          <w:tcPr>
            <w:tcW w:w="669" w:type="dxa"/>
            <w:vAlign w:val="center"/>
            <w:tcPrChange w:id="18343" w:author="Στάθης Καπ" w:date="2023-03-03T06:26:00Z">
              <w:tcPr>
                <w:tcW w:w="669" w:type="dxa"/>
                <w:vAlign w:val="center"/>
              </w:tcPr>
            </w:tcPrChange>
          </w:tcPr>
          <w:p w14:paraId="7FDB0C59" w14:textId="059093BA" w:rsidR="00C87CFE" w:rsidRPr="00CD1347" w:rsidRDefault="00C87CFE" w:rsidP="00C87CFE">
            <w:pPr>
              <w:jc w:val="center"/>
              <w:rPr>
                <w:ins w:id="18344" w:author="Στάθης Καπ" w:date="2023-03-03T03:57:00Z"/>
                <w:rFonts w:cstheme="minorHAnsi"/>
                <w:sz w:val="16"/>
                <w:szCs w:val="16"/>
              </w:rPr>
            </w:pPr>
            <w:ins w:id="18345" w:author="Στάθης Καπ" w:date="2023-03-03T06:20:00Z">
              <w:r>
                <w:rPr>
                  <w:rFonts w:ascii="Calibri" w:hAnsi="Calibri" w:cstheme="minorHAnsi"/>
                  <w:color w:val="000000"/>
                  <w:sz w:val="16"/>
                  <w:szCs w:val="16"/>
                </w:rPr>
                <w:t>5.46</w:t>
              </w:r>
            </w:ins>
          </w:p>
        </w:tc>
        <w:tc>
          <w:tcPr>
            <w:tcW w:w="508" w:type="dxa"/>
            <w:vAlign w:val="center"/>
            <w:tcPrChange w:id="18346" w:author="Στάθης Καπ" w:date="2023-03-03T06:26:00Z">
              <w:tcPr>
                <w:tcW w:w="508" w:type="dxa"/>
                <w:vAlign w:val="bottom"/>
              </w:tcPr>
            </w:tcPrChange>
          </w:tcPr>
          <w:p w14:paraId="1175C0D9" w14:textId="45AB7B69" w:rsidR="00C87CFE" w:rsidRPr="00CD1347" w:rsidRDefault="00C87CFE" w:rsidP="00C87CFE">
            <w:pPr>
              <w:jc w:val="center"/>
              <w:rPr>
                <w:ins w:id="18347" w:author="Στάθης Καπ" w:date="2023-03-03T03:57:00Z"/>
                <w:rFonts w:cstheme="minorHAnsi"/>
                <w:sz w:val="16"/>
                <w:szCs w:val="16"/>
              </w:rPr>
            </w:pPr>
            <w:ins w:id="18348" w:author="Στάθης Καπ" w:date="2023-03-03T06:20:00Z">
              <w:r>
                <w:rPr>
                  <w:rFonts w:ascii="Calibri" w:hAnsi="Calibri" w:cs="Calibri"/>
                  <w:color w:val="000000"/>
                  <w:sz w:val="16"/>
                  <w:szCs w:val="16"/>
                </w:rPr>
                <w:t>429</w:t>
              </w:r>
            </w:ins>
          </w:p>
        </w:tc>
        <w:tc>
          <w:tcPr>
            <w:tcW w:w="541" w:type="dxa"/>
            <w:vAlign w:val="center"/>
            <w:tcPrChange w:id="18349" w:author="Στάθης Καπ" w:date="2023-03-03T06:26:00Z">
              <w:tcPr>
                <w:tcW w:w="541" w:type="dxa"/>
                <w:vAlign w:val="bottom"/>
              </w:tcPr>
            </w:tcPrChange>
          </w:tcPr>
          <w:p w14:paraId="6D740AE3" w14:textId="47AEEBFE" w:rsidR="00C87CFE" w:rsidRPr="00CD1347" w:rsidRDefault="00C87CFE" w:rsidP="00C87CFE">
            <w:pPr>
              <w:jc w:val="center"/>
              <w:rPr>
                <w:ins w:id="18350" w:author="Στάθης Καπ" w:date="2023-03-03T03:57:00Z"/>
                <w:rFonts w:cstheme="minorHAnsi"/>
                <w:sz w:val="16"/>
                <w:szCs w:val="16"/>
              </w:rPr>
            </w:pPr>
            <w:ins w:id="18351" w:author="Στάθης Καπ" w:date="2023-03-03T06:20:00Z">
              <w:r>
                <w:rPr>
                  <w:rFonts w:ascii="Calibri" w:hAnsi="Calibri" w:cs="Calibri"/>
                  <w:color w:val="000000"/>
                  <w:sz w:val="16"/>
                  <w:szCs w:val="16"/>
                </w:rPr>
                <w:t>0.218</w:t>
              </w:r>
            </w:ins>
          </w:p>
        </w:tc>
        <w:tc>
          <w:tcPr>
            <w:tcW w:w="589" w:type="dxa"/>
            <w:vAlign w:val="center"/>
            <w:tcPrChange w:id="18352" w:author="Στάθης Καπ" w:date="2023-03-03T06:26:00Z">
              <w:tcPr>
                <w:tcW w:w="589" w:type="dxa"/>
                <w:vAlign w:val="center"/>
              </w:tcPr>
            </w:tcPrChange>
          </w:tcPr>
          <w:p w14:paraId="17D2A04D" w14:textId="1CA03E07" w:rsidR="00C87CFE" w:rsidRPr="00CD1347" w:rsidRDefault="00C87CFE" w:rsidP="00C87CFE">
            <w:pPr>
              <w:jc w:val="center"/>
              <w:rPr>
                <w:ins w:id="18353" w:author="Στάθης Καπ" w:date="2023-03-03T03:57:00Z"/>
                <w:rFonts w:cstheme="minorHAnsi"/>
                <w:sz w:val="16"/>
                <w:szCs w:val="16"/>
              </w:rPr>
            </w:pPr>
            <w:ins w:id="18354" w:author="Στάθης Καπ" w:date="2023-03-03T06:20:00Z">
              <w:r>
                <w:rPr>
                  <w:rFonts w:ascii="Calibri" w:hAnsi="Calibri" w:cstheme="minorHAnsi"/>
                  <w:color w:val="000000"/>
                  <w:sz w:val="16"/>
                  <w:szCs w:val="16"/>
                </w:rPr>
                <w:t>16.37</w:t>
              </w:r>
            </w:ins>
          </w:p>
        </w:tc>
        <w:tc>
          <w:tcPr>
            <w:tcW w:w="463" w:type="dxa"/>
            <w:vAlign w:val="center"/>
            <w:tcPrChange w:id="18355" w:author="Στάθης Καπ" w:date="2023-03-03T06:26:00Z">
              <w:tcPr>
                <w:tcW w:w="463" w:type="dxa"/>
                <w:vAlign w:val="bottom"/>
              </w:tcPr>
            </w:tcPrChange>
          </w:tcPr>
          <w:p w14:paraId="065C6AF0" w14:textId="029625D4" w:rsidR="00C87CFE" w:rsidRPr="00CD1347" w:rsidRDefault="00C87CFE" w:rsidP="00C87CFE">
            <w:pPr>
              <w:jc w:val="center"/>
              <w:rPr>
                <w:ins w:id="18356" w:author="Στάθης Καπ" w:date="2023-03-03T03:57:00Z"/>
                <w:rFonts w:cstheme="minorHAnsi"/>
                <w:sz w:val="16"/>
                <w:szCs w:val="16"/>
              </w:rPr>
            </w:pPr>
            <w:ins w:id="18357" w:author="Στάθης Καπ" w:date="2023-03-03T06:20:00Z">
              <w:r>
                <w:rPr>
                  <w:rFonts w:ascii="Calibri" w:hAnsi="Calibri" w:cs="Calibri"/>
                  <w:color w:val="000000"/>
                  <w:sz w:val="16"/>
                  <w:szCs w:val="16"/>
                </w:rPr>
                <w:t>423</w:t>
              </w:r>
            </w:ins>
          </w:p>
        </w:tc>
        <w:tc>
          <w:tcPr>
            <w:tcW w:w="541" w:type="dxa"/>
            <w:vAlign w:val="center"/>
            <w:tcPrChange w:id="18358" w:author="Στάθης Καπ" w:date="2023-03-03T06:26:00Z">
              <w:tcPr>
                <w:tcW w:w="541" w:type="dxa"/>
                <w:vAlign w:val="bottom"/>
              </w:tcPr>
            </w:tcPrChange>
          </w:tcPr>
          <w:p w14:paraId="227F3F2C" w14:textId="11BE27C5" w:rsidR="00C87CFE" w:rsidRPr="00CD1347" w:rsidRDefault="00C87CFE" w:rsidP="00C87CFE">
            <w:pPr>
              <w:jc w:val="center"/>
              <w:rPr>
                <w:ins w:id="18359" w:author="Στάθης Καπ" w:date="2023-03-03T03:57:00Z"/>
                <w:rFonts w:cstheme="minorHAnsi"/>
                <w:sz w:val="16"/>
                <w:szCs w:val="16"/>
              </w:rPr>
            </w:pPr>
            <w:ins w:id="18360" w:author="Στάθης Καπ" w:date="2023-03-03T06:20:00Z">
              <w:r>
                <w:rPr>
                  <w:rFonts w:ascii="Calibri" w:hAnsi="Calibri" w:cs="Calibri"/>
                  <w:color w:val="000000"/>
                  <w:sz w:val="16"/>
                  <w:szCs w:val="16"/>
                </w:rPr>
                <w:t>0.455</w:t>
              </w:r>
            </w:ins>
          </w:p>
        </w:tc>
        <w:tc>
          <w:tcPr>
            <w:tcW w:w="589" w:type="dxa"/>
            <w:vAlign w:val="center"/>
            <w:tcPrChange w:id="18361" w:author="Στάθης Καπ" w:date="2023-03-03T06:26:00Z">
              <w:tcPr>
                <w:tcW w:w="589" w:type="dxa"/>
                <w:vAlign w:val="center"/>
              </w:tcPr>
            </w:tcPrChange>
          </w:tcPr>
          <w:p w14:paraId="06A7477D" w14:textId="470859B4" w:rsidR="00C87CFE" w:rsidRPr="00CD1347" w:rsidRDefault="00C87CFE" w:rsidP="00C87CFE">
            <w:pPr>
              <w:jc w:val="center"/>
              <w:rPr>
                <w:ins w:id="18362" w:author="Στάθης Καπ" w:date="2023-03-03T03:57:00Z"/>
                <w:rFonts w:cstheme="minorHAnsi"/>
                <w:sz w:val="16"/>
                <w:szCs w:val="16"/>
              </w:rPr>
            </w:pPr>
            <w:ins w:id="18363" w:author="Στάθης Καπ" w:date="2023-03-03T06:20:00Z">
              <w:r>
                <w:rPr>
                  <w:rFonts w:ascii="Calibri" w:hAnsi="Calibri" w:cstheme="minorHAnsi"/>
                  <w:color w:val="000000"/>
                  <w:sz w:val="16"/>
                  <w:szCs w:val="16"/>
                </w:rPr>
                <w:t>17.54</w:t>
              </w:r>
            </w:ins>
          </w:p>
        </w:tc>
      </w:tr>
      <w:tr w:rsidR="00C87CFE" w:rsidRPr="00BB05AC" w14:paraId="47A0351F" w14:textId="77777777" w:rsidTr="00F03C40">
        <w:tblPrEx>
          <w:tblW w:w="0" w:type="auto"/>
          <w:tblBorders>
            <w:insideH w:val="none" w:sz="0" w:space="0" w:color="auto"/>
            <w:insideV w:val="none" w:sz="0" w:space="0" w:color="auto"/>
          </w:tblBorders>
          <w:tblCellMar>
            <w:left w:w="0" w:type="dxa"/>
            <w:right w:w="0" w:type="dxa"/>
          </w:tblCellMar>
          <w:tblPrExChange w:id="1836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365" w:author="Στάθης Καπ" w:date="2023-03-03T03:57:00Z"/>
        </w:trPr>
        <w:tc>
          <w:tcPr>
            <w:tcW w:w="515" w:type="dxa"/>
            <w:tcBorders>
              <w:top w:val="nil"/>
              <w:bottom w:val="nil"/>
              <w:right w:val="single" w:sz="4" w:space="0" w:color="auto"/>
            </w:tcBorders>
            <w:shd w:val="clear" w:color="auto" w:fill="E7E6E6" w:themeFill="background2"/>
            <w:vAlign w:val="bottom"/>
            <w:tcPrChange w:id="18366" w:author="Στάθης Καπ" w:date="2023-03-03T06:26:00Z">
              <w:tcPr>
                <w:tcW w:w="515" w:type="dxa"/>
                <w:vAlign w:val="bottom"/>
              </w:tcPr>
            </w:tcPrChange>
          </w:tcPr>
          <w:p w14:paraId="544D4D01" w14:textId="16213FE1" w:rsidR="00C87CFE" w:rsidRPr="00CD1347" w:rsidRDefault="00C87CFE" w:rsidP="00C87CFE">
            <w:pPr>
              <w:jc w:val="center"/>
              <w:rPr>
                <w:ins w:id="18367" w:author="Στάθης Καπ" w:date="2023-03-03T03:57:00Z"/>
                <w:sz w:val="16"/>
                <w:szCs w:val="16"/>
              </w:rPr>
            </w:pPr>
            <w:ins w:id="18368" w:author="Στάθης Καπ" w:date="2023-03-03T04:06:00Z">
              <w:r w:rsidRPr="00CD1347">
                <w:rPr>
                  <w:rFonts w:ascii="Calibri" w:hAnsi="Calibri" w:cs="Calibri"/>
                  <w:color w:val="000000"/>
                  <w:sz w:val="16"/>
                  <w:szCs w:val="16"/>
                  <w:rPrChange w:id="18369" w:author="Στάθης Καπ" w:date="2023-03-03T04:09:00Z">
                    <w:rPr>
                      <w:rFonts w:ascii="Calibri" w:hAnsi="Calibri" w:cs="Calibri"/>
                      <w:color w:val="000000"/>
                      <w:sz w:val="18"/>
                      <w:szCs w:val="18"/>
                    </w:rPr>
                  </w:rPrChange>
                </w:rPr>
                <w:t>r109</w:t>
              </w:r>
            </w:ins>
          </w:p>
        </w:tc>
        <w:tc>
          <w:tcPr>
            <w:tcW w:w="560" w:type="dxa"/>
            <w:tcBorders>
              <w:left w:val="single" w:sz="4" w:space="0" w:color="auto"/>
            </w:tcBorders>
            <w:vAlign w:val="center"/>
            <w:tcPrChange w:id="18370" w:author="Στάθης Καπ" w:date="2023-03-03T06:26:00Z">
              <w:tcPr>
                <w:tcW w:w="560" w:type="dxa"/>
              </w:tcPr>
            </w:tcPrChange>
          </w:tcPr>
          <w:p w14:paraId="348FF7A1" w14:textId="3687239A" w:rsidR="00C87CFE" w:rsidRPr="00CD1347" w:rsidRDefault="00C87CFE" w:rsidP="00C87CFE">
            <w:pPr>
              <w:jc w:val="center"/>
              <w:rPr>
                <w:ins w:id="18371" w:author="Στάθης Καπ" w:date="2023-03-03T03:57:00Z"/>
                <w:rFonts w:cstheme="minorHAnsi"/>
                <w:sz w:val="16"/>
                <w:szCs w:val="16"/>
              </w:rPr>
            </w:pPr>
            <w:ins w:id="18372" w:author="Στάθης Καπ" w:date="2023-03-03T06:20:00Z">
              <w:r>
                <w:rPr>
                  <w:rFonts w:ascii="Calibri" w:hAnsi="Calibri" w:cs="Calibri"/>
                  <w:color w:val="000000"/>
                  <w:sz w:val="16"/>
                  <w:szCs w:val="16"/>
                </w:rPr>
                <w:t>506</w:t>
              </w:r>
            </w:ins>
          </w:p>
        </w:tc>
        <w:tc>
          <w:tcPr>
            <w:tcW w:w="855" w:type="dxa"/>
            <w:vAlign w:val="center"/>
            <w:tcPrChange w:id="18373" w:author="Στάθης Καπ" w:date="2023-03-03T06:26:00Z">
              <w:tcPr>
                <w:tcW w:w="855" w:type="dxa"/>
              </w:tcPr>
            </w:tcPrChange>
          </w:tcPr>
          <w:p w14:paraId="121BB448" w14:textId="7A9A4FC1" w:rsidR="00C87CFE" w:rsidRPr="00CD1347" w:rsidRDefault="00C87CFE" w:rsidP="00C87CFE">
            <w:pPr>
              <w:jc w:val="center"/>
              <w:rPr>
                <w:ins w:id="18374" w:author="Στάθης Καπ" w:date="2023-03-03T03:57:00Z"/>
                <w:rFonts w:cstheme="minorHAnsi"/>
                <w:sz w:val="16"/>
                <w:szCs w:val="16"/>
              </w:rPr>
            </w:pPr>
            <w:ins w:id="18375" w:author="Στάθης Καπ" w:date="2023-03-03T06:20:00Z">
              <w:r>
                <w:rPr>
                  <w:rFonts w:ascii="Calibri" w:hAnsi="Calibri" w:cs="Calibri"/>
                  <w:color w:val="000000"/>
                  <w:sz w:val="16"/>
                  <w:szCs w:val="16"/>
                </w:rPr>
                <w:t>498</w:t>
              </w:r>
            </w:ins>
          </w:p>
        </w:tc>
        <w:tc>
          <w:tcPr>
            <w:tcW w:w="544" w:type="dxa"/>
            <w:vAlign w:val="center"/>
            <w:tcPrChange w:id="18376" w:author="Στάθης Καπ" w:date="2023-03-03T06:26:00Z">
              <w:tcPr>
                <w:tcW w:w="544" w:type="dxa"/>
                <w:vAlign w:val="bottom"/>
              </w:tcPr>
            </w:tcPrChange>
          </w:tcPr>
          <w:p w14:paraId="4BDFEAFF" w14:textId="517807F3" w:rsidR="00C87CFE" w:rsidRPr="00CD1347" w:rsidRDefault="00C87CFE" w:rsidP="00C87CFE">
            <w:pPr>
              <w:jc w:val="center"/>
              <w:rPr>
                <w:ins w:id="18377" w:author="Στάθης Καπ" w:date="2023-03-03T03:57:00Z"/>
                <w:rFonts w:cstheme="minorHAnsi"/>
                <w:sz w:val="16"/>
                <w:szCs w:val="16"/>
              </w:rPr>
            </w:pPr>
            <w:ins w:id="18378" w:author="Στάθης Καπ" w:date="2023-03-03T06:20:00Z">
              <w:r>
                <w:rPr>
                  <w:rFonts w:ascii="Calibri" w:hAnsi="Calibri" w:cs="Calibri"/>
                  <w:color w:val="000000"/>
                  <w:sz w:val="16"/>
                  <w:szCs w:val="16"/>
                </w:rPr>
                <w:t>453</w:t>
              </w:r>
            </w:ins>
          </w:p>
        </w:tc>
        <w:tc>
          <w:tcPr>
            <w:tcW w:w="621" w:type="dxa"/>
            <w:vAlign w:val="center"/>
            <w:tcPrChange w:id="18379" w:author="Στάθης Καπ" w:date="2023-03-03T06:26:00Z">
              <w:tcPr>
                <w:tcW w:w="621" w:type="dxa"/>
                <w:vAlign w:val="bottom"/>
              </w:tcPr>
            </w:tcPrChange>
          </w:tcPr>
          <w:p w14:paraId="6847255B" w14:textId="1B0CD157" w:rsidR="00C87CFE" w:rsidRPr="00CD1347" w:rsidRDefault="00C87CFE" w:rsidP="00C87CFE">
            <w:pPr>
              <w:jc w:val="center"/>
              <w:rPr>
                <w:ins w:id="18380" w:author="Στάθης Καπ" w:date="2023-03-03T03:57:00Z"/>
                <w:rFonts w:cstheme="minorHAnsi"/>
                <w:sz w:val="16"/>
                <w:szCs w:val="16"/>
              </w:rPr>
            </w:pPr>
            <w:ins w:id="18381" w:author="Στάθης Καπ" w:date="2023-03-03T06:20:00Z">
              <w:r>
                <w:rPr>
                  <w:rFonts w:ascii="Calibri" w:hAnsi="Calibri" w:cs="Calibri"/>
                  <w:color w:val="000000"/>
                  <w:sz w:val="16"/>
                  <w:szCs w:val="16"/>
                </w:rPr>
                <w:t>0.329</w:t>
              </w:r>
            </w:ins>
          </w:p>
        </w:tc>
        <w:tc>
          <w:tcPr>
            <w:tcW w:w="669" w:type="dxa"/>
            <w:vAlign w:val="center"/>
            <w:tcPrChange w:id="18382" w:author="Στάθης Καπ" w:date="2023-03-03T06:26:00Z">
              <w:tcPr>
                <w:tcW w:w="669" w:type="dxa"/>
                <w:vAlign w:val="center"/>
              </w:tcPr>
            </w:tcPrChange>
          </w:tcPr>
          <w:p w14:paraId="0C710368" w14:textId="55C7A403" w:rsidR="00C87CFE" w:rsidRPr="00CD1347" w:rsidRDefault="00C87CFE" w:rsidP="00C87CFE">
            <w:pPr>
              <w:jc w:val="center"/>
              <w:rPr>
                <w:ins w:id="18383" w:author="Στάθης Καπ" w:date="2023-03-03T03:57:00Z"/>
                <w:rFonts w:cstheme="minorHAnsi"/>
                <w:sz w:val="16"/>
                <w:szCs w:val="16"/>
              </w:rPr>
            </w:pPr>
            <w:ins w:id="18384" w:author="Στάθης Καπ" w:date="2023-03-03T06:20:00Z">
              <w:r>
                <w:rPr>
                  <w:rFonts w:ascii="Calibri" w:hAnsi="Calibri" w:cstheme="minorHAnsi"/>
                  <w:color w:val="000000"/>
                  <w:sz w:val="16"/>
                  <w:szCs w:val="16"/>
                </w:rPr>
                <w:t>10.47</w:t>
              </w:r>
            </w:ins>
          </w:p>
        </w:tc>
        <w:tc>
          <w:tcPr>
            <w:tcW w:w="543" w:type="dxa"/>
            <w:vAlign w:val="center"/>
            <w:tcPrChange w:id="18385" w:author="Στάθης Καπ" w:date="2023-03-03T06:26:00Z">
              <w:tcPr>
                <w:tcW w:w="543" w:type="dxa"/>
                <w:vAlign w:val="bottom"/>
              </w:tcPr>
            </w:tcPrChange>
          </w:tcPr>
          <w:p w14:paraId="669C5D1C" w14:textId="028E1739" w:rsidR="00C87CFE" w:rsidRPr="00CD1347" w:rsidRDefault="00C87CFE" w:rsidP="00C87CFE">
            <w:pPr>
              <w:jc w:val="center"/>
              <w:rPr>
                <w:ins w:id="18386" w:author="Στάθης Καπ" w:date="2023-03-03T03:57:00Z"/>
                <w:rFonts w:cstheme="minorHAnsi"/>
                <w:sz w:val="16"/>
                <w:szCs w:val="16"/>
              </w:rPr>
            </w:pPr>
            <w:ins w:id="18387" w:author="Στάθης Καπ" w:date="2023-03-03T06:20:00Z">
              <w:r>
                <w:rPr>
                  <w:rFonts w:ascii="Calibri" w:hAnsi="Calibri" w:cs="Calibri"/>
                  <w:color w:val="000000"/>
                  <w:sz w:val="16"/>
                  <w:szCs w:val="16"/>
                </w:rPr>
                <w:t>407</w:t>
              </w:r>
            </w:ins>
          </w:p>
        </w:tc>
        <w:tc>
          <w:tcPr>
            <w:tcW w:w="621" w:type="dxa"/>
            <w:vAlign w:val="center"/>
            <w:tcPrChange w:id="18388" w:author="Στάθης Καπ" w:date="2023-03-03T06:26:00Z">
              <w:tcPr>
                <w:tcW w:w="621" w:type="dxa"/>
                <w:vAlign w:val="bottom"/>
              </w:tcPr>
            </w:tcPrChange>
          </w:tcPr>
          <w:p w14:paraId="17ACDB15" w14:textId="2A0077F5" w:rsidR="00C87CFE" w:rsidRPr="00CD1347" w:rsidRDefault="00C87CFE" w:rsidP="00C87CFE">
            <w:pPr>
              <w:jc w:val="center"/>
              <w:rPr>
                <w:ins w:id="18389" w:author="Στάθης Καπ" w:date="2023-03-03T03:57:00Z"/>
                <w:rFonts w:cstheme="minorHAnsi"/>
                <w:sz w:val="16"/>
                <w:szCs w:val="16"/>
              </w:rPr>
            </w:pPr>
            <w:ins w:id="18390" w:author="Στάθης Καπ" w:date="2023-03-03T06:20:00Z">
              <w:r>
                <w:rPr>
                  <w:rFonts w:ascii="Calibri" w:hAnsi="Calibri" w:cs="Calibri"/>
                  <w:color w:val="000000"/>
                  <w:sz w:val="16"/>
                  <w:szCs w:val="16"/>
                </w:rPr>
                <w:t>0.227</w:t>
              </w:r>
            </w:ins>
          </w:p>
        </w:tc>
        <w:tc>
          <w:tcPr>
            <w:tcW w:w="669" w:type="dxa"/>
            <w:vAlign w:val="center"/>
            <w:tcPrChange w:id="18391" w:author="Στάθης Καπ" w:date="2023-03-03T06:26:00Z">
              <w:tcPr>
                <w:tcW w:w="669" w:type="dxa"/>
                <w:vAlign w:val="center"/>
              </w:tcPr>
            </w:tcPrChange>
          </w:tcPr>
          <w:p w14:paraId="5D5D7B49" w14:textId="6F06C206" w:rsidR="00C87CFE" w:rsidRPr="00CD1347" w:rsidRDefault="00C87CFE" w:rsidP="00C87CFE">
            <w:pPr>
              <w:jc w:val="center"/>
              <w:rPr>
                <w:ins w:id="18392" w:author="Στάθης Καπ" w:date="2023-03-03T03:57:00Z"/>
                <w:rFonts w:cstheme="minorHAnsi"/>
                <w:sz w:val="16"/>
                <w:szCs w:val="16"/>
              </w:rPr>
            </w:pPr>
            <w:ins w:id="18393" w:author="Στάθης Καπ" w:date="2023-03-03T06:20:00Z">
              <w:r>
                <w:rPr>
                  <w:rFonts w:ascii="Calibri" w:hAnsi="Calibri" w:cstheme="minorHAnsi"/>
                  <w:color w:val="000000"/>
                  <w:sz w:val="16"/>
                  <w:szCs w:val="16"/>
                </w:rPr>
                <w:t>10.15</w:t>
              </w:r>
            </w:ins>
          </w:p>
        </w:tc>
        <w:tc>
          <w:tcPr>
            <w:tcW w:w="508" w:type="dxa"/>
            <w:vAlign w:val="center"/>
            <w:tcPrChange w:id="18394" w:author="Στάθης Καπ" w:date="2023-03-03T06:26:00Z">
              <w:tcPr>
                <w:tcW w:w="508" w:type="dxa"/>
                <w:vAlign w:val="bottom"/>
              </w:tcPr>
            </w:tcPrChange>
          </w:tcPr>
          <w:p w14:paraId="664F845F" w14:textId="66C8E1DD" w:rsidR="00C87CFE" w:rsidRPr="00CD1347" w:rsidRDefault="00C87CFE" w:rsidP="00C87CFE">
            <w:pPr>
              <w:jc w:val="center"/>
              <w:rPr>
                <w:ins w:id="18395" w:author="Στάθης Καπ" w:date="2023-03-03T03:57:00Z"/>
                <w:rFonts w:cstheme="minorHAnsi"/>
                <w:sz w:val="16"/>
                <w:szCs w:val="16"/>
              </w:rPr>
            </w:pPr>
            <w:ins w:id="18396" w:author="Στάθης Καπ" w:date="2023-03-03T06:20:00Z">
              <w:r>
                <w:rPr>
                  <w:rFonts w:ascii="Calibri" w:hAnsi="Calibri" w:cs="Calibri"/>
                  <w:color w:val="000000"/>
                  <w:sz w:val="16"/>
                  <w:szCs w:val="16"/>
                </w:rPr>
                <w:t>414</w:t>
              </w:r>
            </w:ins>
          </w:p>
        </w:tc>
        <w:tc>
          <w:tcPr>
            <w:tcW w:w="541" w:type="dxa"/>
            <w:vAlign w:val="center"/>
            <w:tcPrChange w:id="18397" w:author="Στάθης Καπ" w:date="2023-03-03T06:26:00Z">
              <w:tcPr>
                <w:tcW w:w="541" w:type="dxa"/>
                <w:vAlign w:val="bottom"/>
              </w:tcPr>
            </w:tcPrChange>
          </w:tcPr>
          <w:p w14:paraId="13961D16" w14:textId="31DFB677" w:rsidR="00C87CFE" w:rsidRPr="00CD1347" w:rsidRDefault="00C87CFE" w:rsidP="00C87CFE">
            <w:pPr>
              <w:jc w:val="center"/>
              <w:rPr>
                <w:ins w:id="18398" w:author="Στάθης Καπ" w:date="2023-03-03T03:57:00Z"/>
                <w:rFonts w:cstheme="minorHAnsi"/>
                <w:sz w:val="16"/>
                <w:szCs w:val="16"/>
              </w:rPr>
            </w:pPr>
            <w:ins w:id="18399" w:author="Στάθης Καπ" w:date="2023-03-03T06:20:00Z">
              <w:r>
                <w:rPr>
                  <w:rFonts w:ascii="Calibri" w:hAnsi="Calibri" w:cs="Calibri"/>
                  <w:color w:val="000000"/>
                  <w:sz w:val="16"/>
                  <w:szCs w:val="16"/>
                </w:rPr>
                <w:t>0.221</w:t>
              </w:r>
            </w:ins>
          </w:p>
        </w:tc>
        <w:tc>
          <w:tcPr>
            <w:tcW w:w="589" w:type="dxa"/>
            <w:vAlign w:val="center"/>
            <w:tcPrChange w:id="18400" w:author="Στάθης Καπ" w:date="2023-03-03T06:26:00Z">
              <w:tcPr>
                <w:tcW w:w="589" w:type="dxa"/>
                <w:vAlign w:val="center"/>
              </w:tcPr>
            </w:tcPrChange>
          </w:tcPr>
          <w:p w14:paraId="00E6900A" w14:textId="6E67C952" w:rsidR="00C87CFE" w:rsidRPr="00CD1347" w:rsidRDefault="00C87CFE" w:rsidP="00C87CFE">
            <w:pPr>
              <w:jc w:val="center"/>
              <w:rPr>
                <w:ins w:id="18401" w:author="Στάθης Καπ" w:date="2023-03-03T03:57:00Z"/>
                <w:rFonts w:cstheme="minorHAnsi"/>
                <w:sz w:val="16"/>
                <w:szCs w:val="16"/>
              </w:rPr>
            </w:pPr>
            <w:ins w:id="18402" w:author="Στάθης Καπ" w:date="2023-03-03T06:20:00Z">
              <w:r>
                <w:rPr>
                  <w:rFonts w:ascii="Calibri" w:hAnsi="Calibri" w:cstheme="minorHAnsi"/>
                  <w:color w:val="000000"/>
                  <w:sz w:val="16"/>
                  <w:szCs w:val="16"/>
                </w:rPr>
                <w:t>8.61</w:t>
              </w:r>
            </w:ins>
          </w:p>
        </w:tc>
        <w:tc>
          <w:tcPr>
            <w:tcW w:w="463" w:type="dxa"/>
            <w:vAlign w:val="center"/>
            <w:tcPrChange w:id="18403" w:author="Στάθης Καπ" w:date="2023-03-03T06:26:00Z">
              <w:tcPr>
                <w:tcW w:w="463" w:type="dxa"/>
                <w:vAlign w:val="bottom"/>
              </w:tcPr>
            </w:tcPrChange>
          </w:tcPr>
          <w:p w14:paraId="28308835" w14:textId="78682B78" w:rsidR="00C87CFE" w:rsidRPr="00CD1347" w:rsidRDefault="00C87CFE" w:rsidP="00C87CFE">
            <w:pPr>
              <w:jc w:val="center"/>
              <w:rPr>
                <w:ins w:id="18404" w:author="Στάθης Καπ" w:date="2023-03-03T03:57:00Z"/>
                <w:rFonts w:cstheme="minorHAnsi"/>
                <w:sz w:val="16"/>
                <w:szCs w:val="16"/>
              </w:rPr>
            </w:pPr>
            <w:ins w:id="18405" w:author="Στάθης Καπ" w:date="2023-03-03T06:20:00Z">
              <w:r>
                <w:rPr>
                  <w:rFonts w:ascii="Calibri" w:hAnsi="Calibri" w:cs="Calibri"/>
                  <w:color w:val="000000"/>
                  <w:sz w:val="16"/>
                  <w:szCs w:val="16"/>
                </w:rPr>
                <w:t>395</w:t>
              </w:r>
            </w:ins>
          </w:p>
        </w:tc>
        <w:tc>
          <w:tcPr>
            <w:tcW w:w="541" w:type="dxa"/>
            <w:vAlign w:val="center"/>
            <w:tcPrChange w:id="18406" w:author="Στάθης Καπ" w:date="2023-03-03T06:26:00Z">
              <w:tcPr>
                <w:tcW w:w="541" w:type="dxa"/>
                <w:vAlign w:val="bottom"/>
              </w:tcPr>
            </w:tcPrChange>
          </w:tcPr>
          <w:p w14:paraId="68E6120C" w14:textId="166AE819" w:rsidR="00C87CFE" w:rsidRPr="00CD1347" w:rsidRDefault="00C87CFE" w:rsidP="00C87CFE">
            <w:pPr>
              <w:jc w:val="center"/>
              <w:rPr>
                <w:ins w:id="18407" w:author="Στάθης Καπ" w:date="2023-03-03T03:57:00Z"/>
                <w:rFonts w:cstheme="minorHAnsi"/>
                <w:sz w:val="16"/>
                <w:szCs w:val="16"/>
              </w:rPr>
            </w:pPr>
            <w:ins w:id="18408" w:author="Στάθης Καπ" w:date="2023-03-03T06:20:00Z">
              <w:r>
                <w:rPr>
                  <w:rFonts w:ascii="Calibri" w:hAnsi="Calibri" w:cs="Calibri"/>
                  <w:color w:val="000000"/>
                  <w:sz w:val="16"/>
                  <w:szCs w:val="16"/>
                </w:rPr>
                <w:t>0.29</w:t>
              </w:r>
            </w:ins>
          </w:p>
        </w:tc>
        <w:tc>
          <w:tcPr>
            <w:tcW w:w="589" w:type="dxa"/>
            <w:vAlign w:val="center"/>
            <w:tcPrChange w:id="18409" w:author="Στάθης Καπ" w:date="2023-03-03T06:26:00Z">
              <w:tcPr>
                <w:tcW w:w="589" w:type="dxa"/>
                <w:vAlign w:val="center"/>
              </w:tcPr>
            </w:tcPrChange>
          </w:tcPr>
          <w:p w14:paraId="5D4F55EC" w14:textId="1E56B517" w:rsidR="00C87CFE" w:rsidRPr="00CD1347" w:rsidRDefault="00C87CFE" w:rsidP="00C87CFE">
            <w:pPr>
              <w:jc w:val="center"/>
              <w:rPr>
                <w:ins w:id="18410" w:author="Στάθης Καπ" w:date="2023-03-03T03:57:00Z"/>
                <w:rFonts w:cstheme="minorHAnsi"/>
                <w:sz w:val="16"/>
                <w:szCs w:val="16"/>
              </w:rPr>
            </w:pPr>
            <w:ins w:id="18411" w:author="Στάθης Καπ" w:date="2023-03-03T06:20:00Z">
              <w:r>
                <w:rPr>
                  <w:rFonts w:ascii="Calibri" w:hAnsi="Calibri" w:cstheme="minorHAnsi"/>
                  <w:color w:val="000000"/>
                  <w:sz w:val="16"/>
                  <w:szCs w:val="16"/>
                </w:rPr>
                <w:t>12.8</w:t>
              </w:r>
            </w:ins>
          </w:p>
        </w:tc>
      </w:tr>
      <w:tr w:rsidR="00C87CFE" w:rsidRPr="00BB05AC" w14:paraId="4A5752DD" w14:textId="77777777" w:rsidTr="00F03C40">
        <w:tblPrEx>
          <w:tblW w:w="0" w:type="auto"/>
          <w:tblBorders>
            <w:insideH w:val="none" w:sz="0" w:space="0" w:color="auto"/>
            <w:insideV w:val="none" w:sz="0" w:space="0" w:color="auto"/>
          </w:tblBorders>
          <w:tblCellMar>
            <w:left w:w="0" w:type="dxa"/>
            <w:right w:w="0" w:type="dxa"/>
          </w:tblCellMar>
          <w:tblPrExChange w:id="1841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413" w:author="Στάθης Καπ" w:date="2023-03-03T03:57:00Z"/>
        </w:trPr>
        <w:tc>
          <w:tcPr>
            <w:tcW w:w="515" w:type="dxa"/>
            <w:tcBorders>
              <w:top w:val="nil"/>
              <w:bottom w:val="nil"/>
              <w:right w:val="single" w:sz="4" w:space="0" w:color="auto"/>
            </w:tcBorders>
            <w:shd w:val="clear" w:color="auto" w:fill="E7E6E6" w:themeFill="background2"/>
            <w:vAlign w:val="bottom"/>
            <w:tcPrChange w:id="18414" w:author="Στάθης Καπ" w:date="2023-03-03T06:26:00Z">
              <w:tcPr>
                <w:tcW w:w="515" w:type="dxa"/>
                <w:vAlign w:val="bottom"/>
              </w:tcPr>
            </w:tcPrChange>
          </w:tcPr>
          <w:p w14:paraId="6822BFCD" w14:textId="0508DFA6" w:rsidR="00C87CFE" w:rsidRPr="00CD1347" w:rsidRDefault="00C87CFE" w:rsidP="00C87CFE">
            <w:pPr>
              <w:jc w:val="center"/>
              <w:rPr>
                <w:ins w:id="18415" w:author="Στάθης Καπ" w:date="2023-03-03T03:57:00Z"/>
                <w:sz w:val="16"/>
                <w:szCs w:val="16"/>
              </w:rPr>
            </w:pPr>
            <w:ins w:id="18416" w:author="Στάθης Καπ" w:date="2023-03-03T04:06:00Z">
              <w:r w:rsidRPr="00CD1347">
                <w:rPr>
                  <w:rFonts w:ascii="Calibri" w:hAnsi="Calibri" w:cs="Calibri"/>
                  <w:color w:val="000000"/>
                  <w:sz w:val="16"/>
                  <w:szCs w:val="16"/>
                  <w:rPrChange w:id="18417" w:author="Στάθης Καπ" w:date="2023-03-03T04:09:00Z">
                    <w:rPr>
                      <w:rFonts w:ascii="Calibri" w:hAnsi="Calibri" w:cs="Calibri"/>
                      <w:color w:val="000000"/>
                      <w:sz w:val="18"/>
                      <w:szCs w:val="18"/>
                    </w:rPr>
                  </w:rPrChange>
                </w:rPr>
                <w:t>r110</w:t>
              </w:r>
            </w:ins>
          </w:p>
        </w:tc>
        <w:tc>
          <w:tcPr>
            <w:tcW w:w="560" w:type="dxa"/>
            <w:tcBorders>
              <w:left w:val="single" w:sz="4" w:space="0" w:color="auto"/>
            </w:tcBorders>
            <w:vAlign w:val="center"/>
            <w:tcPrChange w:id="18418" w:author="Στάθης Καπ" w:date="2023-03-03T06:26:00Z">
              <w:tcPr>
                <w:tcW w:w="560" w:type="dxa"/>
              </w:tcPr>
            </w:tcPrChange>
          </w:tcPr>
          <w:p w14:paraId="1824F7A3" w14:textId="39456822" w:rsidR="00C87CFE" w:rsidRPr="00CD1347" w:rsidRDefault="00C87CFE" w:rsidP="00C87CFE">
            <w:pPr>
              <w:jc w:val="center"/>
              <w:rPr>
                <w:ins w:id="18419" w:author="Στάθης Καπ" w:date="2023-03-03T03:57:00Z"/>
                <w:rFonts w:cstheme="minorHAnsi"/>
                <w:sz w:val="16"/>
                <w:szCs w:val="16"/>
              </w:rPr>
            </w:pPr>
            <w:ins w:id="18420" w:author="Στάθης Καπ" w:date="2023-03-03T06:20:00Z">
              <w:r>
                <w:rPr>
                  <w:rFonts w:ascii="Calibri" w:hAnsi="Calibri" w:cs="Calibri"/>
                  <w:color w:val="000000"/>
                  <w:sz w:val="16"/>
                  <w:szCs w:val="16"/>
                </w:rPr>
                <w:t>525</w:t>
              </w:r>
            </w:ins>
          </w:p>
        </w:tc>
        <w:tc>
          <w:tcPr>
            <w:tcW w:w="855" w:type="dxa"/>
            <w:vAlign w:val="center"/>
            <w:tcPrChange w:id="18421" w:author="Στάθης Καπ" w:date="2023-03-03T06:26:00Z">
              <w:tcPr>
                <w:tcW w:w="855" w:type="dxa"/>
              </w:tcPr>
            </w:tcPrChange>
          </w:tcPr>
          <w:p w14:paraId="5D3CEBB9" w14:textId="67B4BC81" w:rsidR="00C87CFE" w:rsidRPr="00CD1347" w:rsidRDefault="00C87CFE" w:rsidP="00C87CFE">
            <w:pPr>
              <w:jc w:val="center"/>
              <w:rPr>
                <w:ins w:id="18422" w:author="Στάθης Καπ" w:date="2023-03-03T03:57:00Z"/>
                <w:rFonts w:cstheme="minorHAnsi"/>
                <w:sz w:val="16"/>
                <w:szCs w:val="16"/>
              </w:rPr>
            </w:pPr>
            <w:ins w:id="18423" w:author="Στάθης Καπ" w:date="2023-03-03T06:20:00Z">
              <w:r>
                <w:rPr>
                  <w:rFonts w:ascii="Calibri" w:hAnsi="Calibri" w:cs="Calibri"/>
                  <w:color w:val="000000"/>
                  <w:sz w:val="16"/>
                  <w:szCs w:val="16"/>
                </w:rPr>
                <w:t>515</w:t>
              </w:r>
            </w:ins>
          </w:p>
        </w:tc>
        <w:tc>
          <w:tcPr>
            <w:tcW w:w="544" w:type="dxa"/>
            <w:vAlign w:val="center"/>
            <w:tcPrChange w:id="18424" w:author="Στάθης Καπ" w:date="2023-03-03T06:26:00Z">
              <w:tcPr>
                <w:tcW w:w="544" w:type="dxa"/>
                <w:vAlign w:val="bottom"/>
              </w:tcPr>
            </w:tcPrChange>
          </w:tcPr>
          <w:p w14:paraId="052C0B4D" w14:textId="613FA4EF" w:rsidR="00C87CFE" w:rsidRPr="00CD1347" w:rsidRDefault="00C87CFE" w:rsidP="00C87CFE">
            <w:pPr>
              <w:jc w:val="center"/>
              <w:rPr>
                <w:ins w:id="18425" w:author="Στάθης Καπ" w:date="2023-03-03T03:57:00Z"/>
                <w:rFonts w:cstheme="minorHAnsi"/>
                <w:sz w:val="16"/>
                <w:szCs w:val="16"/>
              </w:rPr>
            </w:pPr>
            <w:ins w:id="18426" w:author="Στάθης Καπ" w:date="2023-03-03T06:20:00Z">
              <w:r>
                <w:rPr>
                  <w:rFonts w:ascii="Calibri" w:hAnsi="Calibri" w:cs="Calibri"/>
                  <w:color w:val="000000"/>
                  <w:sz w:val="16"/>
                  <w:szCs w:val="16"/>
                </w:rPr>
                <w:t>456</w:t>
              </w:r>
            </w:ins>
          </w:p>
        </w:tc>
        <w:tc>
          <w:tcPr>
            <w:tcW w:w="621" w:type="dxa"/>
            <w:vAlign w:val="center"/>
            <w:tcPrChange w:id="18427" w:author="Στάθης Καπ" w:date="2023-03-03T06:26:00Z">
              <w:tcPr>
                <w:tcW w:w="621" w:type="dxa"/>
                <w:vAlign w:val="bottom"/>
              </w:tcPr>
            </w:tcPrChange>
          </w:tcPr>
          <w:p w14:paraId="05BA3C74" w14:textId="6A38391D" w:rsidR="00C87CFE" w:rsidRPr="00CD1347" w:rsidRDefault="00C87CFE" w:rsidP="00C87CFE">
            <w:pPr>
              <w:jc w:val="center"/>
              <w:rPr>
                <w:ins w:id="18428" w:author="Στάθης Καπ" w:date="2023-03-03T03:57:00Z"/>
                <w:rFonts w:cstheme="minorHAnsi"/>
                <w:sz w:val="16"/>
                <w:szCs w:val="16"/>
              </w:rPr>
            </w:pPr>
            <w:ins w:id="18429" w:author="Στάθης Καπ" w:date="2023-03-03T06:20:00Z">
              <w:r>
                <w:rPr>
                  <w:rFonts w:ascii="Calibri" w:hAnsi="Calibri" w:cs="Calibri"/>
                  <w:color w:val="000000"/>
                  <w:sz w:val="16"/>
                  <w:szCs w:val="16"/>
                </w:rPr>
                <w:t>0.324</w:t>
              </w:r>
            </w:ins>
          </w:p>
        </w:tc>
        <w:tc>
          <w:tcPr>
            <w:tcW w:w="669" w:type="dxa"/>
            <w:vAlign w:val="center"/>
            <w:tcPrChange w:id="18430" w:author="Στάθης Καπ" w:date="2023-03-03T06:26:00Z">
              <w:tcPr>
                <w:tcW w:w="669" w:type="dxa"/>
                <w:vAlign w:val="center"/>
              </w:tcPr>
            </w:tcPrChange>
          </w:tcPr>
          <w:p w14:paraId="54ADD973" w14:textId="09F405CC" w:rsidR="00C87CFE" w:rsidRPr="00CD1347" w:rsidRDefault="00C87CFE" w:rsidP="00C87CFE">
            <w:pPr>
              <w:jc w:val="center"/>
              <w:rPr>
                <w:ins w:id="18431" w:author="Στάθης Καπ" w:date="2023-03-03T03:57:00Z"/>
                <w:rFonts w:cstheme="minorHAnsi"/>
                <w:sz w:val="16"/>
                <w:szCs w:val="16"/>
              </w:rPr>
            </w:pPr>
            <w:ins w:id="18432" w:author="Στάθης Καπ" w:date="2023-03-03T06:20:00Z">
              <w:r>
                <w:rPr>
                  <w:rFonts w:ascii="Calibri" w:hAnsi="Calibri" w:cstheme="minorHAnsi"/>
                  <w:color w:val="000000"/>
                  <w:sz w:val="16"/>
                  <w:szCs w:val="16"/>
                </w:rPr>
                <w:t>13.14</w:t>
              </w:r>
            </w:ins>
          </w:p>
        </w:tc>
        <w:tc>
          <w:tcPr>
            <w:tcW w:w="543" w:type="dxa"/>
            <w:vAlign w:val="center"/>
            <w:tcPrChange w:id="18433" w:author="Στάθης Καπ" w:date="2023-03-03T06:26:00Z">
              <w:tcPr>
                <w:tcW w:w="543" w:type="dxa"/>
                <w:vAlign w:val="bottom"/>
              </w:tcPr>
            </w:tcPrChange>
          </w:tcPr>
          <w:p w14:paraId="2C7BEA2B" w14:textId="1C7306DC" w:rsidR="00C87CFE" w:rsidRPr="00CD1347" w:rsidRDefault="00C87CFE" w:rsidP="00C87CFE">
            <w:pPr>
              <w:jc w:val="center"/>
              <w:rPr>
                <w:ins w:id="18434" w:author="Στάθης Καπ" w:date="2023-03-03T03:57:00Z"/>
                <w:rFonts w:cstheme="minorHAnsi"/>
                <w:sz w:val="16"/>
                <w:szCs w:val="16"/>
              </w:rPr>
            </w:pPr>
            <w:ins w:id="18435" w:author="Στάθης Καπ" w:date="2023-03-03T06:20:00Z">
              <w:r>
                <w:rPr>
                  <w:rFonts w:ascii="Calibri" w:hAnsi="Calibri" w:cs="Calibri"/>
                  <w:color w:val="000000"/>
                  <w:sz w:val="16"/>
                  <w:szCs w:val="16"/>
                </w:rPr>
                <w:t>432</w:t>
              </w:r>
            </w:ins>
          </w:p>
        </w:tc>
        <w:tc>
          <w:tcPr>
            <w:tcW w:w="621" w:type="dxa"/>
            <w:vAlign w:val="center"/>
            <w:tcPrChange w:id="18436" w:author="Στάθης Καπ" w:date="2023-03-03T06:26:00Z">
              <w:tcPr>
                <w:tcW w:w="621" w:type="dxa"/>
                <w:vAlign w:val="bottom"/>
              </w:tcPr>
            </w:tcPrChange>
          </w:tcPr>
          <w:p w14:paraId="28D341D9" w14:textId="01A443C3" w:rsidR="00C87CFE" w:rsidRPr="00CD1347" w:rsidRDefault="00C87CFE" w:rsidP="00C87CFE">
            <w:pPr>
              <w:jc w:val="center"/>
              <w:rPr>
                <w:ins w:id="18437" w:author="Στάθης Καπ" w:date="2023-03-03T03:57:00Z"/>
                <w:rFonts w:cstheme="minorHAnsi"/>
                <w:sz w:val="16"/>
                <w:szCs w:val="16"/>
              </w:rPr>
            </w:pPr>
            <w:ins w:id="18438" w:author="Στάθης Καπ" w:date="2023-03-03T06:20:00Z">
              <w:r>
                <w:rPr>
                  <w:rFonts w:ascii="Calibri" w:hAnsi="Calibri" w:cs="Calibri"/>
                  <w:color w:val="000000"/>
                  <w:sz w:val="16"/>
                  <w:szCs w:val="16"/>
                </w:rPr>
                <w:t>0.218</w:t>
              </w:r>
            </w:ins>
          </w:p>
        </w:tc>
        <w:tc>
          <w:tcPr>
            <w:tcW w:w="669" w:type="dxa"/>
            <w:vAlign w:val="center"/>
            <w:tcPrChange w:id="18439" w:author="Στάθης Καπ" w:date="2023-03-03T06:26:00Z">
              <w:tcPr>
                <w:tcW w:w="669" w:type="dxa"/>
                <w:vAlign w:val="center"/>
              </w:tcPr>
            </w:tcPrChange>
          </w:tcPr>
          <w:p w14:paraId="4B91ED96" w14:textId="15C82ECA" w:rsidR="00C87CFE" w:rsidRPr="00CD1347" w:rsidRDefault="00C87CFE" w:rsidP="00C87CFE">
            <w:pPr>
              <w:jc w:val="center"/>
              <w:rPr>
                <w:ins w:id="18440" w:author="Στάθης Καπ" w:date="2023-03-03T03:57:00Z"/>
                <w:rFonts w:cstheme="minorHAnsi"/>
                <w:sz w:val="16"/>
                <w:szCs w:val="16"/>
              </w:rPr>
            </w:pPr>
            <w:ins w:id="18441" w:author="Στάθης Καπ" w:date="2023-03-03T06:20:00Z">
              <w:r>
                <w:rPr>
                  <w:rFonts w:ascii="Calibri" w:hAnsi="Calibri" w:cstheme="minorHAnsi"/>
                  <w:color w:val="000000"/>
                  <w:sz w:val="16"/>
                  <w:szCs w:val="16"/>
                </w:rPr>
                <w:t>5.26</w:t>
              </w:r>
            </w:ins>
          </w:p>
        </w:tc>
        <w:tc>
          <w:tcPr>
            <w:tcW w:w="508" w:type="dxa"/>
            <w:vAlign w:val="center"/>
            <w:tcPrChange w:id="18442" w:author="Στάθης Καπ" w:date="2023-03-03T06:26:00Z">
              <w:tcPr>
                <w:tcW w:w="508" w:type="dxa"/>
                <w:vAlign w:val="bottom"/>
              </w:tcPr>
            </w:tcPrChange>
          </w:tcPr>
          <w:p w14:paraId="38545F78" w14:textId="10D5E9EF" w:rsidR="00C87CFE" w:rsidRPr="00CD1347" w:rsidRDefault="00C87CFE" w:rsidP="00C87CFE">
            <w:pPr>
              <w:jc w:val="center"/>
              <w:rPr>
                <w:ins w:id="18443" w:author="Στάθης Καπ" w:date="2023-03-03T03:57:00Z"/>
                <w:rFonts w:cstheme="minorHAnsi"/>
                <w:sz w:val="16"/>
                <w:szCs w:val="16"/>
              </w:rPr>
            </w:pPr>
            <w:ins w:id="18444" w:author="Στάθης Καπ" w:date="2023-03-03T06:20:00Z">
              <w:r>
                <w:rPr>
                  <w:rFonts w:ascii="Calibri" w:hAnsi="Calibri" w:cs="Calibri"/>
                  <w:color w:val="000000"/>
                  <w:sz w:val="16"/>
                  <w:szCs w:val="16"/>
                </w:rPr>
                <w:t>409</w:t>
              </w:r>
            </w:ins>
          </w:p>
        </w:tc>
        <w:tc>
          <w:tcPr>
            <w:tcW w:w="541" w:type="dxa"/>
            <w:vAlign w:val="center"/>
            <w:tcPrChange w:id="18445" w:author="Στάθης Καπ" w:date="2023-03-03T06:26:00Z">
              <w:tcPr>
                <w:tcW w:w="541" w:type="dxa"/>
                <w:vAlign w:val="bottom"/>
              </w:tcPr>
            </w:tcPrChange>
          </w:tcPr>
          <w:p w14:paraId="17DF5F7B" w14:textId="2D9C45E0" w:rsidR="00C87CFE" w:rsidRPr="00CD1347" w:rsidRDefault="00C87CFE" w:rsidP="00C87CFE">
            <w:pPr>
              <w:jc w:val="center"/>
              <w:rPr>
                <w:ins w:id="18446" w:author="Στάθης Καπ" w:date="2023-03-03T03:57:00Z"/>
                <w:rFonts w:cstheme="minorHAnsi"/>
                <w:sz w:val="16"/>
                <w:szCs w:val="16"/>
              </w:rPr>
            </w:pPr>
            <w:ins w:id="18447" w:author="Στάθης Καπ" w:date="2023-03-03T06:20:00Z">
              <w:r>
                <w:rPr>
                  <w:rFonts w:ascii="Calibri" w:hAnsi="Calibri" w:cs="Calibri"/>
                  <w:color w:val="000000"/>
                  <w:sz w:val="16"/>
                  <w:szCs w:val="16"/>
                </w:rPr>
                <w:t>0.229</w:t>
              </w:r>
            </w:ins>
          </w:p>
        </w:tc>
        <w:tc>
          <w:tcPr>
            <w:tcW w:w="589" w:type="dxa"/>
            <w:vAlign w:val="center"/>
            <w:tcPrChange w:id="18448" w:author="Στάθης Καπ" w:date="2023-03-03T06:26:00Z">
              <w:tcPr>
                <w:tcW w:w="589" w:type="dxa"/>
                <w:vAlign w:val="center"/>
              </w:tcPr>
            </w:tcPrChange>
          </w:tcPr>
          <w:p w14:paraId="6F5E9FD6" w14:textId="5F3172C5" w:rsidR="00C87CFE" w:rsidRPr="00CD1347" w:rsidRDefault="00C87CFE" w:rsidP="00C87CFE">
            <w:pPr>
              <w:jc w:val="center"/>
              <w:rPr>
                <w:ins w:id="18449" w:author="Στάθης Καπ" w:date="2023-03-03T03:57:00Z"/>
                <w:rFonts w:cstheme="minorHAnsi"/>
                <w:sz w:val="16"/>
                <w:szCs w:val="16"/>
              </w:rPr>
            </w:pPr>
            <w:ins w:id="18450" w:author="Στάθης Καπ" w:date="2023-03-03T06:20:00Z">
              <w:r>
                <w:rPr>
                  <w:rFonts w:ascii="Calibri" w:hAnsi="Calibri" w:cstheme="minorHAnsi"/>
                  <w:color w:val="000000"/>
                  <w:sz w:val="16"/>
                  <w:szCs w:val="16"/>
                </w:rPr>
                <w:t>10.31</w:t>
              </w:r>
            </w:ins>
          </w:p>
        </w:tc>
        <w:tc>
          <w:tcPr>
            <w:tcW w:w="463" w:type="dxa"/>
            <w:vAlign w:val="center"/>
            <w:tcPrChange w:id="18451" w:author="Στάθης Καπ" w:date="2023-03-03T06:26:00Z">
              <w:tcPr>
                <w:tcW w:w="463" w:type="dxa"/>
                <w:vAlign w:val="bottom"/>
              </w:tcPr>
            </w:tcPrChange>
          </w:tcPr>
          <w:p w14:paraId="1C26D0C0" w14:textId="15C490D6" w:rsidR="00C87CFE" w:rsidRPr="00CD1347" w:rsidRDefault="00C87CFE" w:rsidP="00C87CFE">
            <w:pPr>
              <w:jc w:val="center"/>
              <w:rPr>
                <w:ins w:id="18452" w:author="Στάθης Καπ" w:date="2023-03-03T03:57:00Z"/>
                <w:rFonts w:cstheme="minorHAnsi"/>
                <w:sz w:val="16"/>
                <w:szCs w:val="16"/>
              </w:rPr>
            </w:pPr>
            <w:ins w:id="18453" w:author="Στάθης Καπ" w:date="2023-03-03T06:20:00Z">
              <w:r>
                <w:rPr>
                  <w:rFonts w:ascii="Calibri" w:hAnsi="Calibri" w:cs="Calibri"/>
                  <w:color w:val="000000"/>
                  <w:sz w:val="16"/>
                  <w:szCs w:val="16"/>
                </w:rPr>
                <w:t>407</w:t>
              </w:r>
            </w:ins>
          </w:p>
        </w:tc>
        <w:tc>
          <w:tcPr>
            <w:tcW w:w="541" w:type="dxa"/>
            <w:vAlign w:val="center"/>
            <w:tcPrChange w:id="18454" w:author="Στάθης Καπ" w:date="2023-03-03T06:26:00Z">
              <w:tcPr>
                <w:tcW w:w="541" w:type="dxa"/>
                <w:vAlign w:val="bottom"/>
              </w:tcPr>
            </w:tcPrChange>
          </w:tcPr>
          <w:p w14:paraId="182320E8" w14:textId="47EAD81B" w:rsidR="00C87CFE" w:rsidRPr="00CD1347" w:rsidRDefault="00C87CFE" w:rsidP="00C87CFE">
            <w:pPr>
              <w:jc w:val="center"/>
              <w:rPr>
                <w:ins w:id="18455" w:author="Στάθης Καπ" w:date="2023-03-03T03:57:00Z"/>
                <w:rFonts w:cstheme="minorHAnsi"/>
                <w:sz w:val="16"/>
                <w:szCs w:val="16"/>
              </w:rPr>
            </w:pPr>
            <w:ins w:id="18456" w:author="Στάθης Καπ" w:date="2023-03-03T06:20:00Z">
              <w:r>
                <w:rPr>
                  <w:rFonts w:ascii="Calibri" w:hAnsi="Calibri" w:cs="Calibri"/>
                  <w:color w:val="000000"/>
                  <w:sz w:val="16"/>
                  <w:szCs w:val="16"/>
                </w:rPr>
                <w:t>0.222</w:t>
              </w:r>
            </w:ins>
          </w:p>
        </w:tc>
        <w:tc>
          <w:tcPr>
            <w:tcW w:w="589" w:type="dxa"/>
            <w:vAlign w:val="center"/>
            <w:tcPrChange w:id="18457" w:author="Στάθης Καπ" w:date="2023-03-03T06:26:00Z">
              <w:tcPr>
                <w:tcW w:w="589" w:type="dxa"/>
                <w:vAlign w:val="center"/>
              </w:tcPr>
            </w:tcPrChange>
          </w:tcPr>
          <w:p w14:paraId="16B21EE1" w14:textId="177169B7" w:rsidR="00C87CFE" w:rsidRPr="00CD1347" w:rsidRDefault="00C87CFE" w:rsidP="00C87CFE">
            <w:pPr>
              <w:jc w:val="center"/>
              <w:rPr>
                <w:ins w:id="18458" w:author="Στάθης Καπ" w:date="2023-03-03T03:57:00Z"/>
                <w:rFonts w:cstheme="minorHAnsi"/>
                <w:sz w:val="16"/>
                <w:szCs w:val="16"/>
              </w:rPr>
            </w:pPr>
            <w:ins w:id="18459" w:author="Στάθης Καπ" w:date="2023-03-03T06:20:00Z">
              <w:r>
                <w:rPr>
                  <w:rFonts w:ascii="Calibri" w:hAnsi="Calibri" w:cstheme="minorHAnsi"/>
                  <w:color w:val="000000"/>
                  <w:sz w:val="16"/>
                  <w:szCs w:val="16"/>
                </w:rPr>
                <w:t>10.75</w:t>
              </w:r>
            </w:ins>
          </w:p>
        </w:tc>
      </w:tr>
      <w:tr w:rsidR="00C87CFE" w:rsidRPr="00BB05AC" w14:paraId="26C9D471" w14:textId="77777777" w:rsidTr="00F03C40">
        <w:tblPrEx>
          <w:tblW w:w="0" w:type="auto"/>
          <w:tblBorders>
            <w:insideH w:val="none" w:sz="0" w:space="0" w:color="auto"/>
            <w:insideV w:val="none" w:sz="0" w:space="0" w:color="auto"/>
          </w:tblBorders>
          <w:tblCellMar>
            <w:left w:w="0" w:type="dxa"/>
            <w:right w:w="0" w:type="dxa"/>
          </w:tblCellMar>
          <w:tblPrExChange w:id="1846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461" w:author="Στάθης Καπ" w:date="2023-03-03T03:57:00Z"/>
        </w:trPr>
        <w:tc>
          <w:tcPr>
            <w:tcW w:w="515" w:type="dxa"/>
            <w:tcBorders>
              <w:top w:val="nil"/>
              <w:bottom w:val="nil"/>
              <w:right w:val="single" w:sz="4" w:space="0" w:color="auto"/>
            </w:tcBorders>
            <w:shd w:val="clear" w:color="auto" w:fill="E7E6E6" w:themeFill="background2"/>
            <w:vAlign w:val="bottom"/>
            <w:tcPrChange w:id="18462" w:author="Στάθης Καπ" w:date="2023-03-03T06:26:00Z">
              <w:tcPr>
                <w:tcW w:w="515" w:type="dxa"/>
                <w:vAlign w:val="bottom"/>
              </w:tcPr>
            </w:tcPrChange>
          </w:tcPr>
          <w:p w14:paraId="1312B9CF" w14:textId="798F441F" w:rsidR="00C87CFE" w:rsidRPr="00CD1347" w:rsidRDefault="00C87CFE" w:rsidP="00C87CFE">
            <w:pPr>
              <w:jc w:val="center"/>
              <w:rPr>
                <w:ins w:id="18463" w:author="Στάθης Καπ" w:date="2023-03-03T03:57:00Z"/>
                <w:sz w:val="16"/>
                <w:szCs w:val="16"/>
              </w:rPr>
            </w:pPr>
            <w:ins w:id="18464" w:author="Στάθης Καπ" w:date="2023-03-03T04:06:00Z">
              <w:r w:rsidRPr="00CD1347">
                <w:rPr>
                  <w:rFonts w:ascii="Calibri" w:hAnsi="Calibri" w:cs="Calibri"/>
                  <w:color w:val="000000"/>
                  <w:sz w:val="16"/>
                  <w:szCs w:val="16"/>
                  <w:rPrChange w:id="18465" w:author="Στάθης Καπ" w:date="2023-03-03T04:09:00Z">
                    <w:rPr>
                      <w:rFonts w:ascii="Calibri" w:hAnsi="Calibri" w:cs="Calibri"/>
                      <w:color w:val="000000"/>
                      <w:sz w:val="18"/>
                      <w:szCs w:val="18"/>
                    </w:rPr>
                  </w:rPrChange>
                </w:rPr>
                <w:t>r111</w:t>
              </w:r>
            </w:ins>
          </w:p>
        </w:tc>
        <w:tc>
          <w:tcPr>
            <w:tcW w:w="560" w:type="dxa"/>
            <w:tcBorders>
              <w:left w:val="single" w:sz="4" w:space="0" w:color="auto"/>
            </w:tcBorders>
            <w:vAlign w:val="center"/>
            <w:tcPrChange w:id="18466" w:author="Στάθης Καπ" w:date="2023-03-03T06:26:00Z">
              <w:tcPr>
                <w:tcW w:w="560" w:type="dxa"/>
              </w:tcPr>
            </w:tcPrChange>
          </w:tcPr>
          <w:p w14:paraId="506F05A7" w14:textId="671D3A9B" w:rsidR="00C87CFE" w:rsidRPr="00CD1347" w:rsidRDefault="00C87CFE" w:rsidP="00C87CFE">
            <w:pPr>
              <w:jc w:val="center"/>
              <w:rPr>
                <w:ins w:id="18467" w:author="Στάθης Καπ" w:date="2023-03-03T03:57:00Z"/>
                <w:rFonts w:cstheme="minorHAnsi"/>
                <w:sz w:val="16"/>
                <w:szCs w:val="16"/>
              </w:rPr>
            </w:pPr>
            <w:ins w:id="18468" w:author="Στάθης Καπ" w:date="2023-03-03T06:20:00Z">
              <w:r>
                <w:rPr>
                  <w:rFonts w:ascii="Calibri" w:hAnsi="Calibri" w:cs="Calibri"/>
                  <w:color w:val="000000"/>
                  <w:sz w:val="16"/>
                  <w:szCs w:val="16"/>
                </w:rPr>
                <w:t>544</w:t>
              </w:r>
            </w:ins>
          </w:p>
        </w:tc>
        <w:tc>
          <w:tcPr>
            <w:tcW w:w="855" w:type="dxa"/>
            <w:vAlign w:val="center"/>
            <w:tcPrChange w:id="18469" w:author="Στάθης Καπ" w:date="2023-03-03T06:26:00Z">
              <w:tcPr>
                <w:tcW w:w="855" w:type="dxa"/>
              </w:tcPr>
            </w:tcPrChange>
          </w:tcPr>
          <w:p w14:paraId="4E38AE22" w14:textId="237CBF5F" w:rsidR="00C87CFE" w:rsidRPr="00CD1347" w:rsidRDefault="00C87CFE" w:rsidP="00C87CFE">
            <w:pPr>
              <w:jc w:val="center"/>
              <w:rPr>
                <w:ins w:id="18470" w:author="Στάθης Καπ" w:date="2023-03-03T03:57:00Z"/>
                <w:rFonts w:cstheme="minorHAnsi"/>
                <w:sz w:val="16"/>
                <w:szCs w:val="16"/>
              </w:rPr>
            </w:pPr>
            <w:ins w:id="18471" w:author="Στάθης Καπ" w:date="2023-03-03T06:20:00Z">
              <w:r>
                <w:rPr>
                  <w:rFonts w:ascii="Calibri" w:hAnsi="Calibri" w:cs="Calibri"/>
                  <w:color w:val="000000"/>
                  <w:sz w:val="16"/>
                  <w:szCs w:val="16"/>
                </w:rPr>
                <w:t>535</w:t>
              </w:r>
            </w:ins>
          </w:p>
        </w:tc>
        <w:tc>
          <w:tcPr>
            <w:tcW w:w="544" w:type="dxa"/>
            <w:vAlign w:val="center"/>
            <w:tcPrChange w:id="18472" w:author="Στάθης Καπ" w:date="2023-03-03T06:26:00Z">
              <w:tcPr>
                <w:tcW w:w="544" w:type="dxa"/>
                <w:vAlign w:val="bottom"/>
              </w:tcPr>
            </w:tcPrChange>
          </w:tcPr>
          <w:p w14:paraId="6F7D3FB7" w14:textId="6FDF86BA" w:rsidR="00C87CFE" w:rsidRPr="00CD1347" w:rsidRDefault="00C87CFE" w:rsidP="00C87CFE">
            <w:pPr>
              <w:jc w:val="center"/>
              <w:rPr>
                <w:ins w:id="18473" w:author="Στάθης Καπ" w:date="2023-03-03T03:57:00Z"/>
                <w:rFonts w:cstheme="minorHAnsi"/>
                <w:sz w:val="16"/>
                <w:szCs w:val="16"/>
              </w:rPr>
            </w:pPr>
            <w:ins w:id="18474" w:author="Στάθης Καπ" w:date="2023-03-03T06:20:00Z">
              <w:r>
                <w:rPr>
                  <w:rFonts w:ascii="Calibri" w:hAnsi="Calibri" w:cs="Calibri"/>
                  <w:color w:val="000000"/>
                  <w:sz w:val="16"/>
                  <w:szCs w:val="16"/>
                </w:rPr>
                <w:t>490</w:t>
              </w:r>
            </w:ins>
          </w:p>
        </w:tc>
        <w:tc>
          <w:tcPr>
            <w:tcW w:w="621" w:type="dxa"/>
            <w:vAlign w:val="center"/>
            <w:tcPrChange w:id="18475" w:author="Στάθης Καπ" w:date="2023-03-03T06:26:00Z">
              <w:tcPr>
                <w:tcW w:w="621" w:type="dxa"/>
                <w:vAlign w:val="bottom"/>
              </w:tcPr>
            </w:tcPrChange>
          </w:tcPr>
          <w:p w14:paraId="330248DE" w14:textId="5F49C529" w:rsidR="00C87CFE" w:rsidRPr="00CD1347" w:rsidRDefault="00C87CFE" w:rsidP="00C87CFE">
            <w:pPr>
              <w:jc w:val="center"/>
              <w:rPr>
                <w:ins w:id="18476" w:author="Στάθης Καπ" w:date="2023-03-03T03:57:00Z"/>
                <w:rFonts w:cstheme="minorHAnsi"/>
                <w:sz w:val="16"/>
                <w:szCs w:val="16"/>
              </w:rPr>
            </w:pPr>
            <w:ins w:id="18477" w:author="Στάθης Καπ" w:date="2023-03-03T06:20:00Z">
              <w:r>
                <w:rPr>
                  <w:rFonts w:ascii="Calibri" w:hAnsi="Calibri" w:cs="Calibri"/>
                  <w:color w:val="000000"/>
                  <w:sz w:val="16"/>
                  <w:szCs w:val="16"/>
                </w:rPr>
                <w:t>0.333</w:t>
              </w:r>
            </w:ins>
          </w:p>
        </w:tc>
        <w:tc>
          <w:tcPr>
            <w:tcW w:w="669" w:type="dxa"/>
            <w:vAlign w:val="center"/>
            <w:tcPrChange w:id="18478" w:author="Στάθης Καπ" w:date="2023-03-03T06:26:00Z">
              <w:tcPr>
                <w:tcW w:w="669" w:type="dxa"/>
                <w:vAlign w:val="center"/>
              </w:tcPr>
            </w:tcPrChange>
          </w:tcPr>
          <w:p w14:paraId="79B22A03" w14:textId="2C1D9787" w:rsidR="00C87CFE" w:rsidRPr="00CD1347" w:rsidRDefault="00C87CFE" w:rsidP="00C87CFE">
            <w:pPr>
              <w:jc w:val="center"/>
              <w:rPr>
                <w:ins w:id="18479" w:author="Στάθης Καπ" w:date="2023-03-03T03:57:00Z"/>
                <w:rFonts w:cstheme="minorHAnsi"/>
                <w:sz w:val="16"/>
                <w:szCs w:val="16"/>
              </w:rPr>
            </w:pPr>
            <w:ins w:id="18480" w:author="Στάθης Καπ" w:date="2023-03-03T06:20:00Z">
              <w:r>
                <w:rPr>
                  <w:rFonts w:ascii="Calibri" w:hAnsi="Calibri" w:cstheme="minorHAnsi"/>
                  <w:color w:val="000000"/>
                  <w:sz w:val="16"/>
                  <w:szCs w:val="16"/>
                </w:rPr>
                <w:t>9.93</w:t>
              </w:r>
            </w:ins>
          </w:p>
        </w:tc>
        <w:tc>
          <w:tcPr>
            <w:tcW w:w="543" w:type="dxa"/>
            <w:vAlign w:val="center"/>
            <w:tcPrChange w:id="18481" w:author="Στάθης Καπ" w:date="2023-03-03T06:26:00Z">
              <w:tcPr>
                <w:tcW w:w="543" w:type="dxa"/>
                <w:vAlign w:val="bottom"/>
              </w:tcPr>
            </w:tcPrChange>
          </w:tcPr>
          <w:p w14:paraId="4302AC3A" w14:textId="0207381E" w:rsidR="00C87CFE" w:rsidRPr="00CD1347" w:rsidRDefault="00C87CFE" w:rsidP="00C87CFE">
            <w:pPr>
              <w:jc w:val="center"/>
              <w:rPr>
                <w:ins w:id="18482" w:author="Στάθης Καπ" w:date="2023-03-03T03:57:00Z"/>
                <w:rFonts w:cstheme="minorHAnsi"/>
                <w:sz w:val="16"/>
                <w:szCs w:val="16"/>
              </w:rPr>
            </w:pPr>
            <w:ins w:id="18483" w:author="Στάθης Καπ" w:date="2023-03-03T06:20:00Z">
              <w:r>
                <w:rPr>
                  <w:rFonts w:ascii="Calibri" w:hAnsi="Calibri" w:cs="Calibri"/>
                  <w:color w:val="000000"/>
                  <w:sz w:val="16"/>
                  <w:szCs w:val="16"/>
                </w:rPr>
                <w:t>479</w:t>
              </w:r>
            </w:ins>
          </w:p>
        </w:tc>
        <w:tc>
          <w:tcPr>
            <w:tcW w:w="621" w:type="dxa"/>
            <w:vAlign w:val="center"/>
            <w:tcPrChange w:id="18484" w:author="Στάθης Καπ" w:date="2023-03-03T06:26:00Z">
              <w:tcPr>
                <w:tcW w:w="621" w:type="dxa"/>
                <w:vAlign w:val="bottom"/>
              </w:tcPr>
            </w:tcPrChange>
          </w:tcPr>
          <w:p w14:paraId="5895FFB7" w14:textId="3022C990" w:rsidR="00C87CFE" w:rsidRPr="00CD1347" w:rsidRDefault="00C87CFE" w:rsidP="00C87CFE">
            <w:pPr>
              <w:jc w:val="center"/>
              <w:rPr>
                <w:ins w:id="18485" w:author="Στάθης Καπ" w:date="2023-03-03T03:57:00Z"/>
                <w:rFonts w:cstheme="minorHAnsi"/>
                <w:sz w:val="16"/>
                <w:szCs w:val="16"/>
              </w:rPr>
            </w:pPr>
            <w:ins w:id="18486" w:author="Στάθης Καπ" w:date="2023-03-03T06:20:00Z">
              <w:r>
                <w:rPr>
                  <w:rFonts w:ascii="Calibri" w:hAnsi="Calibri" w:cs="Calibri"/>
                  <w:color w:val="000000"/>
                  <w:sz w:val="16"/>
                  <w:szCs w:val="16"/>
                </w:rPr>
                <w:t>0.262</w:t>
              </w:r>
            </w:ins>
          </w:p>
        </w:tc>
        <w:tc>
          <w:tcPr>
            <w:tcW w:w="669" w:type="dxa"/>
            <w:vAlign w:val="center"/>
            <w:tcPrChange w:id="18487" w:author="Στάθης Καπ" w:date="2023-03-03T06:26:00Z">
              <w:tcPr>
                <w:tcW w:w="669" w:type="dxa"/>
                <w:vAlign w:val="center"/>
              </w:tcPr>
            </w:tcPrChange>
          </w:tcPr>
          <w:p w14:paraId="0D7FF6BC" w14:textId="419B5B53" w:rsidR="00C87CFE" w:rsidRPr="00CD1347" w:rsidRDefault="00C87CFE" w:rsidP="00C87CFE">
            <w:pPr>
              <w:jc w:val="center"/>
              <w:rPr>
                <w:ins w:id="18488" w:author="Στάθης Καπ" w:date="2023-03-03T03:57:00Z"/>
                <w:rFonts w:cstheme="minorHAnsi"/>
                <w:sz w:val="16"/>
                <w:szCs w:val="16"/>
              </w:rPr>
            </w:pPr>
            <w:ins w:id="18489" w:author="Στάθης Καπ" w:date="2023-03-03T06:20:00Z">
              <w:r>
                <w:rPr>
                  <w:rFonts w:ascii="Calibri" w:hAnsi="Calibri" w:cstheme="minorHAnsi"/>
                  <w:color w:val="000000"/>
                  <w:sz w:val="16"/>
                  <w:szCs w:val="16"/>
                </w:rPr>
                <w:t>2.24</w:t>
              </w:r>
            </w:ins>
          </w:p>
        </w:tc>
        <w:tc>
          <w:tcPr>
            <w:tcW w:w="508" w:type="dxa"/>
            <w:vAlign w:val="center"/>
            <w:tcPrChange w:id="18490" w:author="Στάθης Καπ" w:date="2023-03-03T06:26:00Z">
              <w:tcPr>
                <w:tcW w:w="508" w:type="dxa"/>
                <w:vAlign w:val="bottom"/>
              </w:tcPr>
            </w:tcPrChange>
          </w:tcPr>
          <w:p w14:paraId="01294951" w14:textId="4E873843" w:rsidR="00C87CFE" w:rsidRPr="00CD1347" w:rsidRDefault="00C87CFE" w:rsidP="00C87CFE">
            <w:pPr>
              <w:jc w:val="center"/>
              <w:rPr>
                <w:ins w:id="18491" w:author="Στάθης Καπ" w:date="2023-03-03T03:57:00Z"/>
                <w:rFonts w:cstheme="minorHAnsi"/>
                <w:sz w:val="16"/>
                <w:szCs w:val="16"/>
              </w:rPr>
            </w:pPr>
            <w:ins w:id="18492" w:author="Στάθης Καπ" w:date="2023-03-03T06:20:00Z">
              <w:r>
                <w:rPr>
                  <w:rFonts w:ascii="Calibri" w:hAnsi="Calibri" w:cs="Calibri"/>
                  <w:color w:val="000000"/>
                  <w:sz w:val="16"/>
                  <w:szCs w:val="16"/>
                </w:rPr>
                <w:t>460</w:t>
              </w:r>
            </w:ins>
          </w:p>
        </w:tc>
        <w:tc>
          <w:tcPr>
            <w:tcW w:w="541" w:type="dxa"/>
            <w:vAlign w:val="center"/>
            <w:tcPrChange w:id="18493" w:author="Στάθης Καπ" w:date="2023-03-03T06:26:00Z">
              <w:tcPr>
                <w:tcW w:w="541" w:type="dxa"/>
                <w:vAlign w:val="bottom"/>
              </w:tcPr>
            </w:tcPrChange>
          </w:tcPr>
          <w:p w14:paraId="27EE52B0" w14:textId="202688D6" w:rsidR="00C87CFE" w:rsidRPr="00CD1347" w:rsidRDefault="00C87CFE" w:rsidP="00C87CFE">
            <w:pPr>
              <w:jc w:val="center"/>
              <w:rPr>
                <w:ins w:id="18494" w:author="Στάθης Καπ" w:date="2023-03-03T03:57:00Z"/>
                <w:rFonts w:cstheme="minorHAnsi"/>
                <w:sz w:val="16"/>
                <w:szCs w:val="16"/>
              </w:rPr>
            </w:pPr>
            <w:ins w:id="18495" w:author="Στάθης Καπ" w:date="2023-03-03T06:20:00Z">
              <w:r>
                <w:rPr>
                  <w:rFonts w:ascii="Calibri" w:hAnsi="Calibri" w:cs="Calibri"/>
                  <w:color w:val="000000"/>
                  <w:sz w:val="16"/>
                  <w:szCs w:val="16"/>
                </w:rPr>
                <w:t>0.219</w:t>
              </w:r>
            </w:ins>
          </w:p>
        </w:tc>
        <w:tc>
          <w:tcPr>
            <w:tcW w:w="589" w:type="dxa"/>
            <w:vAlign w:val="center"/>
            <w:tcPrChange w:id="18496" w:author="Στάθης Καπ" w:date="2023-03-03T06:26:00Z">
              <w:tcPr>
                <w:tcW w:w="589" w:type="dxa"/>
                <w:vAlign w:val="center"/>
              </w:tcPr>
            </w:tcPrChange>
          </w:tcPr>
          <w:p w14:paraId="7CE6EE7F" w14:textId="015C4054" w:rsidR="00C87CFE" w:rsidRPr="00CD1347" w:rsidRDefault="00C87CFE" w:rsidP="00C87CFE">
            <w:pPr>
              <w:jc w:val="center"/>
              <w:rPr>
                <w:ins w:id="18497" w:author="Στάθης Καπ" w:date="2023-03-03T03:57:00Z"/>
                <w:rFonts w:cstheme="minorHAnsi"/>
                <w:sz w:val="16"/>
                <w:szCs w:val="16"/>
              </w:rPr>
            </w:pPr>
            <w:ins w:id="18498" w:author="Στάθης Καπ" w:date="2023-03-03T06:20:00Z">
              <w:r>
                <w:rPr>
                  <w:rFonts w:ascii="Calibri" w:hAnsi="Calibri" w:cstheme="minorHAnsi"/>
                  <w:color w:val="000000"/>
                  <w:sz w:val="16"/>
                  <w:szCs w:val="16"/>
                </w:rPr>
                <w:t>6.12</w:t>
              </w:r>
            </w:ins>
          </w:p>
        </w:tc>
        <w:tc>
          <w:tcPr>
            <w:tcW w:w="463" w:type="dxa"/>
            <w:vAlign w:val="center"/>
            <w:tcPrChange w:id="18499" w:author="Στάθης Καπ" w:date="2023-03-03T06:26:00Z">
              <w:tcPr>
                <w:tcW w:w="463" w:type="dxa"/>
                <w:vAlign w:val="bottom"/>
              </w:tcPr>
            </w:tcPrChange>
          </w:tcPr>
          <w:p w14:paraId="42586B32" w14:textId="2181DFF7" w:rsidR="00C87CFE" w:rsidRPr="00CD1347" w:rsidRDefault="00C87CFE" w:rsidP="00C87CFE">
            <w:pPr>
              <w:jc w:val="center"/>
              <w:rPr>
                <w:ins w:id="18500" w:author="Στάθης Καπ" w:date="2023-03-03T03:57:00Z"/>
                <w:rFonts w:cstheme="minorHAnsi"/>
                <w:sz w:val="16"/>
                <w:szCs w:val="16"/>
              </w:rPr>
            </w:pPr>
            <w:ins w:id="18501" w:author="Στάθης Καπ" w:date="2023-03-03T06:20:00Z">
              <w:r>
                <w:rPr>
                  <w:rFonts w:ascii="Calibri" w:hAnsi="Calibri" w:cs="Calibri"/>
                  <w:color w:val="000000"/>
                  <w:sz w:val="16"/>
                  <w:szCs w:val="16"/>
                </w:rPr>
                <w:t>383</w:t>
              </w:r>
            </w:ins>
          </w:p>
        </w:tc>
        <w:tc>
          <w:tcPr>
            <w:tcW w:w="541" w:type="dxa"/>
            <w:vAlign w:val="center"/>
            <w:tcPrChange w:id="18502" w:author="Στάθης Καπ" w:date="2023-03-03T06:26:00Z">
              <w:tcPr>
                <w:tcW w:w="541" w:type="dxa"/>
                <w:vAlign w:val="bottom"/>
              </w:tcPr>
            </w:tcPrChange>
          </w:tcPr>
          <w:p w14:paraId="5515325B" w14:textId="71B514B9" w:rsidR="00C87CFE" w:rsidRPr="00CD1347" w:rsidRDefault="00C87CFE" w:rsidP="00C87CFE">
            <w:pPr>
              <w:jc w:val="center"/>
              <w:rPr>
                <w:ins w:id="18503" w:author="Στάθης Καπ" w:date="2023-03-03T03:57:00Z"/>
                <w:rFonts w:cstheme="minorHAnsi"/>
                <w:sz w:val="16"/>
                <w:szCs w:val="16"/>
              </w:rPr>
            </w:pPr>
            <w:ins w:id="18504" w:author="Στάθης Καπ" w:date="2023-03-03T06:20:00Z">
              <w:r>
                <w:rPr>
                  <w:rFonts w:ascii="Calibri" w:hAnsi="Calibri" w:cs="Calibri"/>
                  <w:color w:val="000000"/>
                  <w:sz w:val="16"/>
                  <w:szCs w:val="16"/>
                </w:rPr>
                <w:t>0.225</w:t>
              </w:r>
            </w:ins>
          </w:p>
        </w:tc>
        <w:tc>
          <w:tcPr>
            <w:tcW w:w="589" w:type="dxa"/>
            <w:vAlign w:val="center"/>
            <w:tcPrChange w:id="18505" w:author="Στάθης Καπ" w:date="2023-03-03T06:26:00Z">
              <w:tcPr>
                <w:tcW w:w="589" w:type="dxa"/>
                <w:vAlign w:val="center"/>
              </w:tcPr>
            </w:tcPrChange>
          </w:tcPr>
          <w:p w14:paraId="2939BB0E" w14:textId="4AE8E043" w:rsidR="00C87CFE" w:rsidRPr="00CD1347" w:rsidRDefault="00C87CFE" w:rsidP="00C87CFE">
            <w:pPr>
              <w:jc w:val="center"/>
              <w:rPr>
                <w:ins w:id="18506" w:author="Στάθης Καπ" w:date="2023-03-03T03:57:00Z"/>
                <w:rFonts w:cstheme="minorHAnsi"/>
                <w:sz w:val="16"/>
                <w:szCs w:val="16"/>
              </w:rPr>
            </w:pPr>
            <w:ins w:id="18507" w:author="Στάθης Καπ" w:date="2023-03-03T06:20:00Z">
              <w:r>
                <w:rPr>
                  <w:rFonts w:ascii="Calibri" w:hAnsi="Calibri" w:cstheme="minorHAnsi"/>
                  <w:color w:val="000000"/>
                  <w:sz w:val="16"/>
                  <w:szCs w:val="16"/>
                </w:rPr>
                <w:t>21.84</w:t>
              </w:r>
            </w:ins>
          </w:p>
        </w:tc>
      </w:tr>
      <w:tr w:rsidR="00C87CFE" w:rsidRPr="00BB05AC" w14:paraId="43A98352" w14:textId="77777777" w:rsidTr="00F03C40">
        <w:tblPrEx>
          <w:tblW w:w="0" w:type="auto"/>
          <w:tblBorders>
            <w:insideH w:val="none" w:sz="0" w:space="0" w:color="auto"/>
            <w:insideV w:val="none" w:sz="0" w:space="0" w:color="auto"/>
          </w:tblBorders>
          <w:tblCellMar>
            <w:left w:w="0" w:type="dxa"/>
            <w:right w:w="0" w:type="dxa"/>
          </w:tblCellMar>
          <w:tblPrExChange w:id="1850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509" w:author="Στάθης Καπ" w:date="2023-03-03T03:57:00Z"/>
        </w:trPr>
        <w:tc>
          <w:tcPr>
            <w:tcW w:w="515" w:type="dxa"/>
            <w:tcBorders>
              <w:top w:val="nil"/>
              <w:bottom w:val="nil"/>
              <w:right w:val="single" w:sz="4" w:space="0" w:color="auto"/>
            </w:tcBorders>
            <w:shd w:val="clear" w:color="auto" w:fill="E7E6E6" w:themeFill="background2"/>
            <w:vAlign w:val="bottom"/>
            <w:tcPrChange w:id="18510" w:author="Στάθης Καπ" w:date="2023-03-03T06:26:00Z">
              <w:tcPr>
                <w:tcW w:w="515" w:type="dxa"/>
                <w:vAlign w:val="bottom"/>
              </w:tcPr>
            </w:tcPrChange>
          </w:tcPr>
          <w:p w14:paraId="27E7AA0D" w14:textId="2BEB0697" w:rsidR="00C87CFE" w:rsidRPr="00CD1347" w:rsidRDefault="00C87CFE" w:rsidP="00C87CFE">
            <w:pPr>
              <w:jc w:val="center"/>
              <w:rPr>
                <w:ins w:id="18511" w:author="Στάθης Καπ" w:date="2023-03-03T03:57:00Z"/>
                <w:sz w:val="16"/>
                <w:szCs w:val="16"/>
              </w:rPr>
            </w:pPr>
            <w:ins w:id="18512" w:author="Στάθης Καπ" w:date="2023-03-03T04:06:00Z">
              <w:r w:rsidRPr="00CD1347">
                <w:rPr>
                  <w:rFonts w:ascii="Calibri" w:hAnsi="Calibri" w:cs="Calibri"/>
                  <w:color w:val="000000"/>
                  <w:sz w:val="16"/>
                  <w:szCs w:val="16"/>
                  <w:rPrChange w:id="18513" w:author="Στάθης Καπ" w:date="2023-03-03T04:09:00Z">
                    <w:rPr>
                      <w:rFonts w:ascii="Calibri" w:hAnsi="Calibri" w:cs="Calibri"/>
                      <w:color w:val="000000"/>
                      <w:sz w:val="18"/>
                      <w:szCs w:val="18"/>
                    </w:rPr>
                  </w:rPrChange>
                </w:rPr>
                <w:t>r112</w:t>
              </w:r>
            </w:ins>
          </w:p>
        </w:tc>
        <w:tc>
          <w:tcPr>
            <w:tcW w:w="560" w:type="dxa"/>
            <w:tcBorders>
              <w:left w:val="single" w:sz="4" w:space="0" w:color="auto"/>
            </w:tcBorders>
            <w:vAlign w:val="center"/>
            <w:tcPrChange w:id="18514" w:author="Στάθης Καπ" w:date="2023-03-03T06:26:00Z">
              <w:tcPr>
                <w:tcW w:w="560" w:type="dxa"/>
              </w:tcPr>
            </w:tcPrChange>
          </w:tcPr>
          <w:p w14:paraId="7D7374A2" w14:textId="3737E197" w:rsidR="00C87CFE" w:rsidRPr="00CD1347" w:rsidRDefault="00C87CFE" w:rsidP="00C87CFE">
            <w:pPr>
              <w:jc w:val="center"/>
              <w:rPr>
                <w:ins w:id="18515" w:author="Στάθης Καπ" w:date="2023-03-03T03:57:00Z"/>
                <w:rFonts w:cstheme="minorHAnsi"/>
                <w:sz w:val="16"/>
                <w:szCs w:val="16"/>
              </w:rPr>
            </w:pPr>
            <w:ins w:id="18516" w:author="Στάθης Καπ" w:date="2023-03-03T06:20:00Z">
              <w:r>
                <w:rPr>
                  <w:rFonts w:ascii="Calibri" w:hAnsi="Calibri" w:cs="Calibri"/>
                  <w:color w:val="000000"/>
                  <w:sz w:val="16"/>
                  <w:szCs w:val="16"/>
                </w:rPr>
                <w:t>544</w:t>
              </w:r>
            </w:ins>
          </w:p>
        </w:tc>
        <w:tc>
          <w:tcPr>
            <w:tcW w:w="855" w:type="dxa"/>
            <w:vAlign w:val="center"/>
            <w:tcPrChange w:id="18517" w:author="Στάθης Καπ" w:date="2023-03-03T06:26:00Z">
              <w:tcPr>
                <w:tcW w:w="855" w:type="dxa"/>
              </w:tcPr>
            </w:tcPrChange>
          </w:tcPr>
          <w:p w14:paraId="514E68BB" w14:textId="3451CE4A" w:rsidR="00C87CFE" w:rsidRPr="00CD1347" w:rsidRDefault="00C87CFE" w:rsidP="00C87CFE">
            <w:pPr>
              <w:jc w:val="center"/>
              <w:rPr>
                <w:ins w:id="18518" w:author="Στάθης Καπ" w:date="2023-03-03T03:57:00Z"/>
                <w:rFonts w:cstheme="minorHAnsi"/>
                <w:sz w:val="16"/>
                <w:szCs w:val="16"/>
              </w:rPr>
            </w:pPr>
            <w:ins w:id="18519" w:author="Στάθης Καπ" w:date="2023-03-03T06:20:00Z">
              <w:r>
                <w:rPr>
                  <w:rFonts w:ascii="Calibri" w:hAnsi="Calibri" w:cs="Calibri"/>
                  <w:color w:val="000000"/>
                  <w:sz w:val="16"/>
                  <w:szCs w:val="16"/>
                </w:rPr>
                <w:t>515</w:t>
              </w:r>
            </w:ins>
          </w:p>
        </w:tc>
        <w:tc>
          <w:tcPr>
            <w:tcW w:w="544" w:type="dxa"/>
            <w:vAlign w:val="center"/>
            <w:tcPrChange w:id="18520" w:author="Στάθης Καπ" w:date="2023-03-03T06:26:00Z">
              <w:tcPr>
                <w:tcW w:w="544" w:type="dxa"/>
                <w:vAlign w:val="bottom"/>
              </w:tcPr>
            </w:tcPrChange>
          </w:tcPr>
          <w:p w14:paraId="4814ADC4" w14:textId="284AA13B" w:rsidR="00C87CFE" w:rsidRPr="00CD1347" w:rsidRDefault="00C87CFE" w:rsidP="00C87CFE">
            <w:pPr>
              <w:jc w:val="center"/>
              <w:rPr>
                <w:ins w:id="18521" w:author="Στάθης Καπ" w:date="2023-03-03T03:57:00Z"/>
                <w:rFonts w:cstheme="minorHAnsi"/>
                <w:sz w:val="16"/>
                <w:szCs w:val="16"/>
              </w:rPr>
            </w:pPr>
            <w:ins w:id="18522" w:author="Στάθης Καπ" w:date="2023-03-03T06:20:00Z">
              <w:r>
                <w:rPr>
                  <w:rFonts w:ascii="Calibri" w:hAnsi="Calibri" w:cs="Calibri"/>
                  <w:color w:val="000000"/>
                  <w:sz w:val="16"/>
                  <w:szCs w:val="16"/>
                </w:rPr>
                <w:t>491</w:t>
              </w:r>
            </w:ins>
          </w:p>
        </w:tc>
        <w:tc>
          <w:tcPr>
            <w:tcW w:w="621" w:type="dxa"/>
            <w:vAlign w:val="center"/>
            <w:tcPrChange w:id="18523" w:author="Στάθης Καπ" w:date="2023-03-03T06:26:00Z">
              <w:tcPr>
                <w:tcW w:w="621" w:type="dxa"/>
                <w:vAlign w:val="bottom"/>
              </w:tcPr>
            </w:tcPrChange>
          </w:tcPr>
          <w:p w14:paraId="5C5B1E41" w14:textId="01D9E5F4" w:rsidR="00C87CFE" w:rsidRPr="00CD1347" w:rsidRDefault="00C87CFE" w:rsidP="00C87CFE">
            <w:pPr>
              <w:jc w:val="center"/>
              <w:rPr>
                <w:ins w:id="18524" w:author="Στάθης Καπ" w:date="2023-03-03T03:57:00Z"/>
                <w:rFonts w:cstheme="minorHAnsi"/>
                <w:sz w:val="16"/>
                <w:szCs w:val="16"/>
              </w:rPr>
            </w:pPr>
            <w:ins w:id="18525" w:author="Στάθης Καπ" w:date="2023-03-03T06:20:00Z">
              <w:r>
                <w:rPr>
                  <w:rFonts w:ascii="Calibri" w:hAnsi="Calibri" w:cs="Calibri"/>
                  <w:color w:val="000000"/>
                  <w:sz w:val="16"/>
                  <w:szCs w:val="16"/>
                </w:rPr>
                <w:t>0.351</w:t>
              </w:r>
            </w:ins>
          </w:p>
        </w:tc>
        <w:tc>
          <w:tcPr>
            <w:tcW w:w="669" w:type="dxa"/>
            <w:vAlign w:val="center"/>
            <w:tcPrChange w:id="18526" w:author="Στάθης Καπ" w:date="2023-03-03T06:26:00Z">
              <w:tcPr>
                <w:tcW w:w="669" w:type="dxa"/>
                <w:vAlign w:val="center"/>
              </w:tcPr>
            </w:tcPrChange>
          </w:tcPr>
          <w:p w14:paraId="2EA48C97" w14:textId="1F577F9C" w:rsidR="00C87CFE" w:rsidRPr="00CD1347" w:rsidRDefault="00C87CFE" w:rsidP="00C87CFE">
            <w:pPr>
              <w:jc w:val="center"/>
              <w:rPr>
                <w:ins w:id="18527" w:author="Στάθης Καπ" w:date="2023-03-03T03:57:00Z"/>
                <w:rFonts w:cstheme="minorHAnsi"/>
                <w:sz w:val="16"/>
                <w:szCs w:val="16"/>
              </w:rPr>
            </w:pPr>
            <w:ins w:id="18528" w:author="Στάθης Καπ" w:date="2023-03-03T06:20:00Z">
              <w:r>
                <w:rPr>
                  <w:rFonts w:ascii="Calibri" w:hAnsi="Calibri" w:cstheme="minorHAnsi"/>
                  <w:color w:val="000000"/>
                  <w:sz w:val="16"/>
                  <w:szCs w:val="16"/>
                </w:rPr>
                <w:t>9.74</w:t>
              </w:r>
            </w:ins>
          </w:p>
        </w:tc>
        <w:tc>
          <w:tcPr>
            <w:tcW w:w="543" w:type="dxa"/>
            <w:vAlign w:val="center"/>
            <w:tcPrChange w:id="18529" w:author="Στάθης Καπ" w:date="2023-03-03T06:26:00Z">
              <w:tcPr>
                <w:tcW w:w="543" w:type="dxa"/>
                <w:vAlign w:val="bottom"/>
              </w:tcPr>
            </w:tcPrChange>
          </w:tcPr>
          <w:p w14:paraId="79B242AF" w14:textId="48DAA720" w:rsidR="00C87CFE" w:rsidRPr="00CD1347" w:rsidRDefault="00C87CFE" w:rsidP="00C87CFE">
            <w:pPr>
              <w:jc w:val="center"/>
              <w:rPr>
                <w:ins w:id="18530" w:author="Στάθης Καπ" w:date="2023-03-03T03:57:00Z"/>
                <w:rFonts w:cstheme="minorHAnsi"/>
                <w:sz w:val="16"/>
                <w:szCs w:val="16"/>
              </w:rPr>
            </w:pPr>
            <w:ins w:id="18531" w:author="Στάθης Καπ" w:date="2023-03-03T06:20:00Z">
              <w:r>
                <w:rPr>
                  <w:rFonts w:ascii="Calibri" w:hAnsi="Calibri" w:cs="Calibri"/>
                  <w:color w:val="000000"/>
                  <w:sz w:val="16"/>
                  <w:szCs w:val="16"/>
                </w:rPr>
                <w:t>469</w:t>
              </w:r>
            </w:ins>
          </w:p>
        </w:tc>
        <w:tc>
          <w:tcPr>
            <w:tcW w:w="621" w:type="dxa"/>
            <w:vAlign w:val="center"/>
            <w:tcPrChange w:id="18532" w:author="Στάθης Καπ" w:date="2023-03-03T06:26:00Z">
              <w:tcPr>
                <w:tcW w:w="621" w:type="dxa"/>
                <w:vAlign w:val="bottom"/>
              </w:tcPr>
            </w:tcPrChange>
          </w:tcPr>
          <w:p w14:paraId="46B53EDE" w14:textId="4800C248" w:rsidR="00C87CFE" w:rsidRPr="00CD1347" w:rsidRDefault="00C87CFE" w:rsidP="00C87CFE">
            <w:pPr>
              <w:jc w:val="center"/>
              <w:rPr>
                <w:ins w:id="18533" w:author="Στάθης Καπ" w:date="2023-03-03T03:57:00Z"/>
                <w:rFonts w:cstheme="minorHAnsi"/>
                <w:sz w:val="16"/>
                <w:szCs w:val="16"/>
              </w:rPr>
            </w:pPr>
            <w:ins w:id="18534" w:author="Στάθης Καπ" w:date="2023-03-03T06:20:00Z">
              <w:r>
                <w:rPr>
                  <w:rFonts w:ascii="Calibri" w:hAnsi="Calibri" w:cs="Calibri"/>
                  <w:color w:val="000000"/>
                  <w:sz w:val="16"/>
                  <w:szCs w:val="16"/>
                </w:rPr>
                <w:t>0.223</w:t>
              </w:r>
            </w:ins>
          </w:p>
        </w:tc>
        <w:tc>
          <w:tcPr>
            <w:tcW w:w="669" w:type="dxa"/>
            <w:vAlign w:val="center"/>
            <w:tcPrChange w:id="18535" w:author="Στάθης Καπ" w:date="2023-03-03T06:26:00Z">
              <w:tcPr>
                <w:tcW w:w="669" w:type="dxa"/>
                <w:vAlign w:val="center"/>
              </w:tcPr>
            </w:tcPrChange>
          </w:tcPr>
          <w:p w14:paraId="323997E7" w14:textId="602A2EED" w:rsidR="00C87CFE" w:rsidRPr="00CD1347" w:rsidRDefault="00C87CFE" w:rsidP="00C87CFE">
            <w:pPr>
              <w:jc w:val="center"/>
              <w:rPr>
                <w:ins w:id="18536" w:author="Στάθης Καπ" w:date="2023-03-03T03:57:00Z"/>
                <w:rFonts w:cstheme="minorHAnsi"/>
                <w:sz w:val="16"/>
                <w:szCs w:val="16"/>
              </w:rPr>
            </w:pPr>
            <w:ins w:id="18537" w:author="Στάθης Καπ" w:date="2023-03-03T06:20:00Z">
              <w:r>
                <w:rPr>
                  <w:rFonts w:ascii="Calibri" w:hAnsi="Calibri" w:cstheme="minorHAnsi"/>
                  <w:color w:val="000000"/>
                  <w:sz w:val="16"/>
                  <w:szCs w:val="16"/>
                </w:rPr>
                <w:t>4.48</w:t>
              </w:r>
            </w:ins>
          </w:p>
        </w:tc>
        <w:tc>
          <w:tcPr>
            <w:tcW w:w="508" w:type="dxa"/>
            <w:vAlign w:val="center"/>
            <w:tcPrChange w:id="18538" w:author="Στάθης Καπ" w:date="2023-03-03T06:26:00Z">
              <w:tcPr>
                <w:tcW w:w="508" w:type="dxa"/>
                <w:vAlign w:val="bottom"/>
              </w:tcPr>
            </w:tcPrChange>
          </w:tcPr>
          <w:p w14:paraId="668536CF" w14:textId="2575D861" w:rsidR="00C87CFE" w:rsidRPr="00CD1347" w:rsidRDefault="00C87CFE" w:rsidP="00C87CFE">
            <w:pPr>
              <w:jc w:val="center"/>
              <w:rPr>
                <w:ins w:id="18539" w:author="Στάθης Καπ" w:date="2023-03-03T03:57:00Z"/>
                <w:rFonts w:cstheme="minorHAnsi"/>
                <w:sz w:val="16"/>
                <w:szCs w:val="16"/>
              </w:rPr>
            </w:pPr>
            <w:ins w:id="18540" w:author="Στάθης Καπ" w:date="2023-03-03T06:20:00Z">
              <w:r>
                <w:rPr>
                  <w:rFonts w:ascii="Calibri" w:hAnsi="Calibri" w:cs="Calibri"/>
                  <w:color w:val="000000"/>
                  <w:sz w:val="16"/>
                  <w:szCs w:val="16"/>
                </w:rPr>
                <w:t>399</w:t>
              </w:r>
            </w:ins>
          </w:p>
        </w:tc>
        <w:tc>
          <w:tcPr>
            <w:tcW w:w="541" w:type="dxa"/>
            <w:vAlign w:val="center"/>
            <w:tcPrChange w:id="18541" w:author="Στάθης Καπ" w:date="2023-03-03T06:26:00Z">
              <w:tcPr>
                <w:tcW w:w="541" w:type="dxa"/>
                <w:vAlign w:val="bottom"/>
              </w:tcPr>
            </w:tcPrChange>
          </w:tcPr>
          <w:p w14:paraId="1F947E64" w14:textId="16268647" w:rsidR="00C87CFE" w:rsidRPr="00CD1347" w:rsidRDefault="00C87CFE" w:rsidP="00C87CFE">
            <w:pPr>
              <w:jc w:val="center"/>
              <w:rPr>
                <w:ins w:id="18542" w:author="Στάθης Καπ" w:date="2023-03-03T03:57:00Z"/>
                <w:rFonts w:cstheme="minorHAnsi"/>
                <w:sz w:val="16"/>
                <w:szCs w:val="16"/>
              </w:rPr>
            </w:pPr>
            <w:ins w:id="18543" w:author="Στάθης Καπ" w:date="2023-03-03T06:20:00Z">
              <w:r>
                <w:rPr>
                  <w:rFonts w:ascii="Calibri" w:hAnsi="Calibri" w:cs="Calibri"/>
                  <w:color w:val="000000"/>
                  <w:sz w:val="16"/>
                  <w:szCs w:val="16"/>
                </w:rPr>
                <w:t>0.22</w:t>
              </w:r>
            </w:ins>
          </w:p>
        </w:tc>
        <w:tc>
          <w:tcPr>
            <w:tcW w:w="589" w:type="dxa"/>
            <w:vAlign w:val="center"/>
            <w:tcPrChange w:id="18544" w:author="Στάθης Καπ" w:date="2023-03-03T06:26:00Z">
              <w:tcPr>
                <w:tcW w:w="589" w:type="dxa"/>
                <w:vAlign w:val="center"/>
              </w:tcPr>
            </w:tcPrChange>
          </w:tcPr>
          <w:p w14:paraId="1EC177FB" w14:textId="5EFA0EEF" w:rsidR="00C87CFE" w:rsidRPr="00CD1347" w:rsidRDefault="00C87CFE" w:rsidP="00C87CFE">
            <w:pPr>
              <w:jc w:val="center"/>
              <w:rPr>
                <w:ins w:id="18545" w:author="Στάθης Καπ" w:date="2023-03-03T03:57:00Z"/>
                <w:rFonts w:cstheme="minorHAnsi"/>
                <w:sz w:val="16"/>
                <w:szCs w:val="16"/>
              </w:rPr>
            </w:pPr>
            <w:ins w:id="18546" w:author="Στάθης Καπ" w:date="2023-03-03T06:20:00Z">
              <w:r>
                <w:rPr>
                  <w:rFonts w:ascii="Calibri" w:hAnsi="Calibri" w:cstheme="minorHAnsi"/>
                  <w:color w:val="000000"/>
                  <w:sz w:val="16"/>
                  <w:szCs w:val="16"/>
                </w:rPr>
                <w:t>18.74</w:t>
              </w:r>
            </w:ins>
          </w:p>
        </w:tc>
        <w:tc>
          <w:tcPr>
            <w:tcW w:w="463" w:type="dxa"/>
            <w:vAlign w:val="center"/>
            <w:tcPrChange w:id="18547" w:author="Στάθης Καπ" w:date="2023-03-03T06:26:00Z">
              <w:tcPr>
                <w:tcW w:w="463" w:type="dxa"/>
                <w:vAlign w:val="bottom"/>
              </w:tcPr>
            </w:tcPrChange>
          </w:tcPr>
          <w:p w14:paraId="7F248DC1" w14:textId="56FCFCF2" w:rsidR="00C87CFE" w:rsidRPr="00CD1347" w:rsidRDefault="00C87CFE" w:rsidP="00C87CFE">
            <w:pPr>
              <w:jc w:val="center"/>
              <w:rPr>
                <w:ins w:id="18548" w:author="Στάθης Καπ" w:date="2023-03-03T03:57:00Z"/>
                <w:rFonts w:cstheme="minorHAnsi"/>
                <w:sz w:val="16"/>
                <w:szCs w:val="16"/>
              </w:rPr>
            </w:pPr>
            <w:ins w:id="18549" w:author="Στάθης Καπ" w:date="2023-03-03T06:20:00Z">
              <w:r>
                <w:rPr>
                  <w:rFonts w:ascii="Calibri" w:hAnsi="Calibri" w:cs="Calibri"/>
                  <w:color w:val="000000"/>
                  <w:sz w:val="16"/>
                  <w:szCs w:val="16"/>
                </w:rPr>
                <w:t>424</w:t>
              </w:r>
            </w:ins>
          </w:p>
        </w:tc>
        <w:tc>
          <w:tcPr>
            <w:tcW w:w="541" w:type="dxa"/>
            <w:vAlign w:val="center"/>
            <w:tcPrChange w:id="18550" w:author="Στάθης Καπ" w:date="2023-03-03T06:26:00Z">
              <w:tcPr>
                <w:tcW w:w="541" w:type="dxa"/>
                <w:vAlign w:val="bottom"/>
              </w:tcPr>
            </w:tcPrChange>
          </w:tcPr>
          <w:p w14:paraId="385F2072" w14:textId="5CBDE5A1" w:rsidR="00C87CFE" w:rsidRPr="00CD1347" w:rsidRDefault="00C87CFE" w:rsidP="00C87CFE">
            <w:pPr>
              <w:jc w:val="center"/>
              <w:rPr>
                <w:ins w:id="18551" w:author="Στάθης Καπ" w:date="2023-03-03T03:57:00Z"/>
                <w:rFonts w:cstheme="minorHAnsi"/>
                <w:sz w:val="16"/>
                <w:szCs w:val="16"/>
              </w:rPr>
            </w:pPr>
            <w:ins w:id="18552" w:author="Στάθης Καπ" w:date="2023-03-03T06:20:00Z">
              <w:r>
                <w:rPr>
                  <w:rFonts w:ascii="Calibri" w:hAnsi="Calibri" w:cs="Calibri"/>
                  <w:color w:val="000000"/>
                  <w:sz w:val="16"/>
                  <w:szCs w:val="16"/>
                </w:rPr>
                <w:t>0.232</w:t>
              </w:r>
            </w:ins>
          </w:p>
        </w:tc>
        <w:tc>
          <w:tcPr>
            <w:tcW w:w="589" w:type="dxa"/>
            <w:vAlign w:val="center"/>
            <w:tcPrChange w:id="18553" w:author="Στάθης Καπ" w:date="2023-03-03T06:26:00Z">
              <w:tcPr>
                <w:tcW w:w="589" w:type="dxa"/>
                <w:vAlign w:val="center"/>
              </w:tcPr>
            </w:tcPrChange>
          </w:tcPr>
          <w:p w14:paraId="346C8EA8" w14:textId="7C1F38D0" w:rsidR="00C87CFE" w:rsidRPr="00CD1347" w:rsidRDefault="00C87CFE" w:rsidP="00C87CFE">
            <w:pPr>
              <w:jc w:val="center"/>
              <w:rPr>
                <w:ins w:id="18554" w:author="Στάθης Καπ" w:date="2023-03-03T03:57:00Z"/>
                <w:rFonts w:cstheme="minorHAnsi"/>
                <w:sz w:val="16"/>
                <w:szCs w:val="16"/>
              </w:rPr>
            </w:pPr>
            <w:ins w:id="18555" w:author="Στάθης Καπ" w:date="2023-03-03T06:20:00Z">
              <w:r>
                <w:rPr>
                  <w:rFonts w:ascii="Calibri" w:hAnsi="Calibri" w:cstheme="minorHAnsi"/>
                  <w:color w:val="000000"/>
                  <w:sz w:val="16"/>
                  <w:szCs w:val="16"/>
                </w:rPr>
                <w:t>13.65</w:t>
              </w:r>
            </w:ins>
          </w:p>
        </w:tc>
      </w:tr>
      <w:tr w:rsidR="00C87CFE" w:rsidRPr="00BB05AC" w14:paraId="7C988D7E" w14:textId="77777777" w:rsidTr="00F03C40">
        <w:tblPrEx>
          <w:tblW w:w="0" w:type="auto"/>
          <w:tblBorders>
            <w:insideH w:val="none" w:sz="0" w:space="0" w:color="auto"/>
            <w:insideV w:val="none" w:sz="0" w:space="0" w:color="auto"/>
          </w:tblBorders>
          <w:tblCellMar>
            <w:left w:w="0" w:type="dxa"/>
            <w:right w:w="0" w:type="dxa"/>
          </w:tblCellMar>
          <w:tblPrExChange w:id="1855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557" w:author="Στάθης Καπ" w:date="2023-03-03T03:57:00Z"/>
        </w:trPr>
        <w:tc>
          <w:tcPr>
            <w:tcW w:w="515" w:type="dxa"/>
            <w:tcBorders>
              <w:top w:val="nil"/>
              <w:bottom w:val="nil"/>
              <w:right w:val="single" w:sz="4" w:space="0" w:color="auto"/>
            </w:tcBorders>
            <w:shd w:val="clear" w:color="auto" w:fill="E7E6E6" w:themeFill="background2"/>
            <w:vAlign w:val="bottom"/>
            <w:tcPrChange w:id="18558" w:author="Στάθης Καπ" w:date="2023-03-03T06:26:00Z">
              <w:tcPr>
                <w:tcW w:w="515" w:type="dxa"/>
                <w:vAlign w:val="bottom"/>
              </w:tcPr>
            </w:tcPrChange>
          </w:tcPr>
          <w:p w14:paraId="591FB4C8" w14:textId="56461DA6" w:rsidR="00C87CFE" w:rsidRPr="00CD1347" w:rsidRDefault="00C87CFE" w:rsidP="00C87CFE">
            <w:pPr>
              <w:jc w:val="center"/>
              <w:rPr>
                <w:ins w:id="18559" w:author="Στάθης Καπ" w:date="2023-03-03T03:57:00Z"/>
                <w:sz w:val="16"/>
                <w:szCs w:val="16"/>
              </w:rPr>
            </w:pPr>
            <w:ins w:id="18560" w:author="Στάθης Καπ" w:date="2023-03-03T04:06:00Z">
              <w:r w:rsidRPr="00CD1347">
                <w:rPr>
                  <w:rFonts w:ascii="Calibri" w:hAnsi="Calibri" w:cs="Calibri"/>
                  <w:color w:val="000000"/>
                  <w:sz w:val="16"/>
                  <w:szCs w:val="16"/>
                  <w:rPrChange w:id="18561" w:author="Στάθης Καπ" w:date="2023-03-03T04:09:00Z">
                    <w:rPr>
                      <w:rFonts w:ascii="Calibri" w:hAnsi="Calibri" w:cs="Calibri"/>
                      <w:color w:val="000000"/>
                      <w:sz w:val="18"/>
                      <w:szCs w:val="18"/>
                    </w:rPr>
                  </w:rPrChange>
                </w:rPr>
                <w:t>r201</w:t>
              </w:r>
            </w:ins>
          </w:p>
        </w:tc>
        <w:tc>
          <w:tcPr>
            <w:tcW w:w="560" w:type="dxa"/>
            <w:tcBorders>
              <w:left w:val="single" w:sz="4" w:space="0" w:color="auto"/>
            </w:tcBorders>
            <w:vAlign w:val="center"/>
            <w:tcPrChange w:id="18562" w:author="Στάθης Καπ" w:date="2023-03-03T06:26:00Z">
              <w:tcPr>
                <w:tcW w:w="560" w:type="dxa"/>
              </w:tcPr>
            </w:tcPrChange>
          </w:tcPr>
          <w:p w14:paraId="30674E40" w14:textId="4E790A4C" w:rsidR="00C87CFE" w:rsidRPr="00CD1347" w:rsidRDefault="00C87CFE" w:rsidP="00C87CFE">
            <w:pPr>
              <w:jc w:val="center"/>
              <w:rPr>
                <w:ins w:id="18563" w:author="Στάθης Καπ" w:date="2023-03-03T03:57:00Z"/>
                <w:rFonts w:cstheme="minorHAnsi"/>
                <w:sz w:val="16"/>
                <w:szCs w:val="16"/>
              </w:rPr>
            </w:pPr>
            <w:ins w:id="18564" w:author="Στάθης Καπ" w:date="2023-03-03T06:20:00Z">
              <w:r>
                <w:rPr>
                  <w:rFonts w:ascii="Calibri" w:hAnsi="Calibri" w:cs="Calibri"/>
                  <w:color w:val="000000"/>
                  <w:sz w:val="16"/>
                  <w:szCs w:val="16"/>
                </w:rPr>
                <w:t>1256</w:t>
              </w:r>
            </w:ins>
          </w:p>
        </w:tc>
        <w:tc>
          <w:tcPr>
            <w:tcW w:w="855" w:type="dxa"/>
            <w:vAlign w:val="center"/>
            <w:tcPrChange w:id="18565" w:author="Στάθης Καπ" w:date="2023-03-03T06:26:00Z">
              <w:tcPr>
                <w:tcW w:w="855" w:type="dxa"/>
              </w:tcPr>
            </w:tcPrChange>
          </w:tcPr>
          <w:p w14:paraId="0631AED1" w14:textId="7A59BC79" w:rsidR="00C87CFE" w:rsidRPr="00CD1347" w:rsidRDefault="00C87CFE" w:rsidP="00C87CFE">
            <w:pPr>
              <w:jc w:val="center"/>
              <w:rPr>
                <w:ins w:id="18566" w:author="Στάθης Καπ" w:date="2023-03-03T03:57:00Z"/>
                <w:rFonts w:cstheme="minorHAnsi"/>
                <w:sz w:val="16"/>
                <w:szCs w:val="16"/>
              </w:rPr>
            </w:pPr>
            <w:ins w:id="18567" w:author="Στάθης Καπ" w:date="2023-03-03T06:20:00Z">
              <w:r>
                <w:rPr>
                  <w:rFonts w:ascii="Calibri" w:hAnsi="Calibri" w:cs="Calibri"/>
                  <w:color w:val="000000"/>
                  <w:sz w:val="16"/>
                  <w:szCs w:val="16"/>
                </w:rPr>
                <w:t>1231</w:t>
              </w:r>
            </w:ins>
          </w:p>
        </w:tc>
        <w:tc>
          <w:tcPr>
            <w:tcW w:w="544" w:type="dxa"/>
            <w:vAlign w:val="center"/>
            <w:tcPrChange w:id="18568" w:author="Στάθης Καπ" w:date="2023-03-03T06:26:00Z">
              <w:tcPr>
                <w:tcW w:w="544" w:type="dxa"/>
                <w:vAlign w:val="bottom"/>
              </w:tcPr>
            </w:tcPrChange>
          </w:tcPr>
          <w:p w14:paraId="3B0C38EE" w14:textId="288F4DFE" w:rsidR="00C87CFE" w:rsidRPr="00CD1347" w:rsidRDefault="00C87CFE" w:rsidP="00C87CFE">
            <w:pPr>
              <w:jc w:val="center"/>
              <w:rPr>
                <w:ins w:id="18569" w:author="Στάθης Καπ" w:date="2023-03-03T03:57:00Z"/>
                <w:rFonts w:cstheme="minorHAnsi"/>
                <w:sz w:val="16"/>
                <w:szCs w:val="16"/>
              </w:rPr>
            </w:pPr>
            <w:ins w:id="18570" w:author="Στάθης Καπ" w:date="2023-03-03T06:20:00Z">
              <w:r>
                <w:rPr>
                  <w:rFonts w:ascii="Calibri" w:hAnsi="Calibri" w:cs="Calibri"/>
                  <w:color w:val="000000"/>
                  <w:sz w:val="16"/>
                  <w:szCs w:val="16"/>
                </w:rPr>
                <w:t>1192</w:t>
              </w:r>
            </w:ins>
          </w:p>
        </w:tc>
        <w:tc>
          <w:tcPr>
            <w:tcW w:w="621" w:type="dxa"/>
            <w:vAlign w:val="center"/>
            <w:tcPrChange w:id="18571" w:author="Στάθης Καπ" w:date="2023-03-03T06:26:00Z">
              <w:tcPr>
                <w:tcW w:w="621" w:type="dxa"/>
                <w:vAlign w:val="bottom"/>
              </w:tcPr>
            </w:tcPrChange>
          </w:tcPr>
          <w:p w14:paraId="5EF0D45B" w14:textId="1DE2F82C" w:rsidR="00C87CFE" w:rsidRPr="00CD1347" w:rsidRDefault="00C87CFE" w:rsidP="00C87CFE">
            <w:pPr>
              <w:jc w:val="center"/>
              <w:rPr>
                <w:ins w:id="18572" w:author="Στάθης Καπ" w:date="2023-03-03T03:57:00Z"/>
                <w:rFonts w:cstheme="minorHAnsi"/>
                <w:sz w:val="16"/>
                <w:szCs w:val="16"/>
              </w:rPr>
            </w:pPr>
            <w:ins w:id="18573" w:author="Στάθης Καπ" w:date="2023-03-03T06:20:00Z">
              <w:r>
                <w:rPr>
                  <w:rFonts w:ascii="Calibri" w:hAnsi="Calibri" w:cs="Calibri"/>
                  <w:color w:val="000000"/>
                  <w:sz w:val="16"/>
                  <w:szCs w:val="16"/>
                </w:rPr>
                <w:t>0.784</w:t>
              </w:r>
            </w:ins>
          </w:p>
        </w:tc>
        <w:tc>
          <w:tcPr>
            <w:tcW w:w="669" w:type="dxa"/>
            <w:vAlign w:val="center"/>
            <w:tcPrChange w:id="18574" w:author="Στάθης Καπ" w:date="2023-03-03T06:26:00Z">
              <w:tcPr>
                <w:tcW w:w="669" w:type="dxa"/>
                <w:vAlign w:val="center"/>
              </w:tcPr>
            </w:tcPrChange>
          </w:tcPr>
          <w:p w14:paraId="580F955A" w14:textId="27577C1D" w:rsidR="00C87CFE" w:rsidRPr="00CD1347" w:rsidRDefault="00C87CFE" w:rsidP="00C87CFE">
            <w:pPr>
              <w:jc w:val="center"/>
              <w:rPr>
                <w:ins w:id="18575" w:author="Στάθης Καπ" w:date="2023-03-03T03:57:00Z"/>
                <w:rFonts w:cstheme="minorHAnsi"/>
                <w:sz w:val="16"/>
                <w:szCs w:val="16"/>
              </w:rPr>
            </w:pPr>
            <w:ins w:id="18576" w:author="Στάθης Καπ" w:date="2023-03-03T06:20:00Z">
              <w:r>
                <w:rPr>
                  <w:rFonts w:ascii="Calibri" w:hAnsi="Calibri" w:cstheme="minorHAnsi"/>
                  <w:color w:val="000000"/>
                  <w:sz w:val="16"/>
                  <w:szCs w:val="16"/>
                </w:rPr>
                <w:t>5.1</w:t>
              </w:r>
            </w:ins>
          </w:p>
        </w:tc>
        <w:tc>
          <w:tcPr>
            <w:tcW w:w="543" w:type="dxa"/>
            <w:vAlign w:val="center"/>
            <w:tcPrChange w:id="18577" w:author="Στάθης Καπ" w:date="2023-03-03T06:26:00Z">
              <w:tcPr>
                <w:tcW w:w="543" w:type="dxa"/>
                <w:vAlign w:val="bottom"/>
              </w:tcPr>
            </w:tcPrChange>
          </w:tcPr>
          <w:p w14:paraId="68E185EB" w14:textId="7967D88C" w:rsidR="00C87CFE" w:rsidRPr="00CD1347" w:rsidRDefault="00C87CFE" w:rsidP="00C87CFE">
            <w:pPr>
              <w:jc w:val="center"/>
              <w:rPr>
                <w:ins w:id="18578" w:author="Στάθης Καπ" w:date="2023-03-03T03:57:00Z"/>
                <w:rFonts w:cstheme="minorHAnsi"/>
                <w:sz w:val="16"/>
                <w:szCs w:val="16"/>
              </w:rPr>
            </w:pPr>
            <w:ins w:id="18579" w:author="Στάθης Καπ" w:date="2023-03-03T06:20:00Z">
              <w:r>
                <w:rPr>
                  <w:rFonts w:ascii="Calibri" w:hAnsi="Calibri" w:cs="Calibri"/>
                  <w:color w:val="000000"/>
                  <w:sz w:val="16"/>
                  <w:szCs w:val="16"/>
                </w:rPr>
                <w:t>1148</w:t>
              </w:r>
            </w:ins>
          </w:p>
        </w:tc>
        <w:tc>
          <w:tcPr>
            <w:tcW w:w="621" w:type="dxa"/>
            <w:vAlign w:val="center"/>
            <w:tcPrChange w:id="18580" w:author="Στάθης Καπ" w:date="2023-03-03T06:26:00Z">
              <w:tcPr>
                <w:tcW w:w="621" w:type="dxa"/>
                <w:vAlign w:val="bottom"/>
              </w:tcPr>
            </w:tcPrChange>
          </w:tcPr>
          <w:p w14:paraId="2EDB7B9D" w14:textId="2625C483" w:rsidR="00C87CFE" w:rsidRPr="00CD1347" w:rsidRDefault="00C87CFE" w:rsidP="00C87CFE">
            <w:pPr>
              <w:jc w:val="center"/>
              <w:rPr>
                <w:ins w:id="18581" w:author="Στάθης Καπ" w:date="2023-03-03T03:57:00Z"/>
                <w:rFonts w:cstheme="minorHAnsi"/>
                <w:sz w:val="16"/>
                <w:szCs w:val="16"/>
              </w:rPr>
            </w:pPr>
            <w:ins w:id="18582" w:author="Στάθης Καπ" w:date="2023-03-03T06:20:00Z">
              <w:r>
                <w:rPr>
                  <w:rFonts w:ascii="Calibri" w:hAnsi="Calibri" w:cs="Calibri"/>
                  <w:color w:val="000000"/>
                  <w:sz w:val="16"/>
                  <w:szCs w:val="16"/>
                </w:rPr>
                <w:t>0.298</w:t>
              </w:r>
            </w:ins>
          </w:p>
        </w:tc>
        <w:tc>
          <w:tcPr>
            <w:tcW w:w="669" w:type="dxa"/>
            <w:vAlign w:val="center"/>
            <w:tcPrChange w:id="18583" w:author="Στάθης Καπ" w:date="2023-03-03T06:26:00Z">
              <w:tcPr>
                <w:tcW w:w="669" w:type="dxa"/>
                <w:vAlign w:val="center"/>
              </w:tcPr>
            </w:tcPrChange>
          </w:tcPr>
          <w:p w14:paraId="3521F773" w14:textId="11F08D57" w:rsidR="00C87CFE" w:rsidRPr="00CD1347" w:rsidRDefault="00C87CFE" w:rsidP="00C87CFE">
            <w:pPr>
              <w:jc w:val="center"/>
              <w:rPr>
                <w:ins w:id="18584" w:author="Στάθης Καπ" w:date="2023-03-03T03:57:00Z"/>
                <w:rFonts w:cstheme="minorHAnsi"/>
                <w:sz w:val="16"/>
                <w:szCs w:val="16"/>
              </w:rPr>
            </w:pPr>
            <w:ins w:id="18585" w:author="Στάθης Καπ" w:date="2023-03-03T06:20:00Z">
              <w:r>
                <w:rPr>
                  <w:rFonts w:ascii="Calibri" w:hAnsi="Calibri" w:cstheme="minorHAnsi"/>
                  <w:color w:val="000000"/>
                  <w:sz w:val="16"/>
                  <w:szCs w:val="16"/>
                </w:rPr>
                <w:t>3.69</w:t>
              </w:r>
            </w:ins>
          </w:p>
        </w:tc>
        <w:tc>
          <w:tcPr>
            <w:tcW w:w="508" w:type="dxa"/>
            <w:vAlign w:val="center"/>
            <w:tcPrChange w:id="18586" w:author="Στάθης Καπ" w:date="2023-03-03T06:26:00Z">
              <w:tcPr>
                <w:tcW w:w="508" w:type="dxa"/>
                <w:vAlign w:val="bottom"/>
              </w:tcPr>
            </w:tcPrChange>
          </w:tcPr>
          <w:p w14:paraId="731EC034" w14:textId="273E4BFE" w:rsidR="00C87CFE" w:rsidRPr="00CD1347" w:rsidRDefault="00C87CFE" w:rsidP="00C87CFE">
            <w:pPr>
              <w:jc w:val="center"/>
              <w:rPr>
                <w:ins w:id="18587" w:author="Στάθης Καπ" w:date="2023-03-03T03:57:00Z"/>
                <w:rFonts w:cstheme="minorHAnsi"/>
                <w:sz w:val="16"/>
                <w:szCs w:val="16"/>
              </w:rPr>
            </w:pPr>
            <w:ins w:id="18588" w:author="Στάθης Καπ" w:date="2023-03-03T06:20:00Z">
              <w:r>
                <w:rPr>
                  <w:rFonts w:ascii="Calibri" w:hAnsi="Calibri" w:cs="Calibri"/>
                  <w:color w:val="000000"/>
                  <w:sz w:val="16"/>
                  <w:szCs w:val="16"/>
                </w:rPr>
                <w:t>1170</w:t>
              </w:r>
            </w:ins>
          </w:p>
        </w:tc>
        <w:tc>
          <w:tcPr>
            <w:tcW w:w="541" w:type="dxa"/>
            <w:vAlign w:val="center"/>
            <w:tcPrChange w:id="18589" w:author="Στάθης Καπ" w:date="2023-03-03T06:26:00Z">
              <w:tcPr>
                <w:tcW w:w="541" w:type="dxa"/>
                <w:vAlign w:val="bottom"/>
              </w:tcPr>
            </w:tcPrChange>
          </w:tcPr>
          <w:p w14:paraId="7DC08B64" w14:textId="494A009C" w:rsidR="00C87CFE" w:rsidRPr="00CD1347" w:rsidRDefault="00C87CFE" w:rsidP="00C87CFE">
            <w:pPr>
              <w:jc w:val="center"/>
              <w:rPr>
                <w:ins w:id="18590" w:author="Στάθης Καπ" w:date="2023-03-03T03:57:00Z"/>
                <w:rFonts w:cstheme="minorHAnsi"/>
                <w:sz w:val="16"/>
                <w:szCs w:val="16"/>
              </w:rPr>
            </w:pPr>
            <w:ins w:id="18591" w:author="Στάθης Καπ" w:date="2023-03-03T06:20:00Z">
              <w:r>
                <w:rPr>
                  <w:rFonts w:ascii="Calibri" w:hAnsi="Calibri" w:cs="Calibri"/>
                  <w:color w:val="000000"/>
                  <w:sz w:val="16"/>
                  <w:szCs w:val="16"/>
                </w:rPr>
                <w:t>0.467</w:t>
              </w:r>
            </w:ins>
          </w:p>
        </w:tc>
        <w:tc>
          <w:tcPr>
            <w:tcW w:w="589" w:type="dxa"/>
            <w:vAlign w:val="center"/>
            <w:tcPrChange w:id="18592" w:author="Στάθης Καπ" w:date="2023-03-03T06:26:00Z">
              <w:tcPr>
                <w:tcW w:w="589" w:type="dxa"/>
                <w:vAlign w:val="center"/>
              </w:tcPr>
            </w:tcPrChange>
          </w:tcPr>
          <w:p w14:paraId="5EB068F2" w14:textId="37063B69" w:rsidR="00C87CFE" w:rsidRPr="00CD1347" w:rsidRDefault="00C87CFE" w:rsidP="00C87CFE">
            <w:pPr>
              <w:jc w:val="center"/>
              <w:rPr>
                <w:ins w:id="18593" w:author="Στάθης Καπ" w:date="2023-03-03T03:57:00Z"/>
                <w:rFonts w:cstheme="minorHAnsi"/>
                <w:sz w:val="16"/>
                <w:szCs w:val="16"/>
              </w:rPr>
            </w:pPr>
            <w:ins w:id="18594" w:author="Στάθης Καπ" w:date="2023-03-03T06:20:00Z">
              <w:r>
                <w:rPr>
                  <w:rFonts w:ascii="Calibri" w:hAnsi="Calibri" w:cstheme="minorHAnsi"/>
                  <w:color w:val="000000"/>
                  <w:sz w:val="16"/>
                  <w:szCs w:val="16"/>
                </w:rPr>
                <w:t>1.85</w:t>
              </w:r>
            </w:ins>
          </w:p>
        </w:tc>
        <w:tc>
          <w:tcPr>
            <w:tcW w:w="463" w:type="dxa"/>
            <w:vAlign w:val="center"/>
            <w:tcPrChange w:id="18595" w:author="Στάθης Καπ" w:date="2023-03-03T06:26:00Z">
              <w:tcPr>
                <w:tcW w:w="463" w:type="dxa"/>
                <w:vAlign w:val="bottom"/>
              </w:tcPr>
            </w:tcPrChange>
          </w:tcPr>
          <w:p w14:paraId="30B7023A" w14:textId="04F52B6C" w:rsidR="00C87CFE" w:rsidRPr="00CD1347" w:rsidRDefault="00C87CFE" w:rsidP="00C87CFE">
            <w:pPr>
              <w:jc w:val="center"/>
              <w:rPr>
                <w:ins w:id="18596" w:author="Στάθης Καπ" w:date="2023-03-03T03:57:00Z"/>
                <w:rFonts w:cstheme="minorHAnsi"/>
                <w:sz w:val="16"/>
                <w:szCs w:val="16"/>
              </w:rPr>
            </w:pPr>
            <w:ins w:id="18597" w:author="Στάθης Καπ" w:date="2023-03-03T06:20:00Z">
              <w:r>
                <w:rPr>
                  <w:rFonts w:ascii="Calibri" w:hAnsi="Calibri" w:cs="Calibri"/>
                  <w:color w:val="000000"/>
                  <w:sz w:val="16"/>
                  <w:szCs w:val="16"/>
                </w:rPr>
                <w:t>1132</w:t>
              </w:r>
            </w:ins>
          </w:p>
        </w:tc>
        <w:tc>
          <w:tcPr>
            <w:tcW w:w="541" w:type="dxa"/>
            <w:vAlign w:val="center"/>
            <w:tcPrChange w:id="18598" w:author="Στάθης Καπ" w:date="2023-03-03T06:26:00Z">
              <w:tcPr>
                <w:tcW w:w="541" w:type="dxa"/>
                <w:vAlign w:val="bottom"/>
              </w:tcPr>
            </w:tcPrChange>
          </w:tcPr>
          <w:p w14:paraId="77DD3DA3" w14:textId="375EE113" w:rsidR="00C87CFE" w:rsidRPr="00CD1347" w:rsidRDefault="00C87CFE" w:rsidP="00C87CFE">
            <w:pPr>
              <w:jc w:val="center"/>
              <w:rPr>
                <w:ins w:id="18599" w:author="Στάθης Καπ" w:date="2023-03-03T03:57:00Z"/>
                <w:rFonts w:cstheme="minorHAnsi"/>
                <w:sz w:val="16"/>
                <w:szCs w:val="16"/>
              </w:rPr>
            </w:pPr>
            <w:ins w:id="18600" w:author="Στάθης Καπ" w:date="2023-03-03T06:20:00Z">
              <w:r>
                <w:rPr>
                  <w:rFonts w:ascii="Calibri" w:hAnsi="Calibri" w:cs="Calibri"/>
                  <w:color w:val="000000"/>
                  <w:sz w:val="16"/>
                  <w:szCs w:val="16"/>
                </w:rPr>
                <w:t>0.254</w:t>
              </w:r>
            </w:ins>
          </w:p>
        </w:tc>
        <w:tc>
          <w:tcPr>
            <w:tcW w:w="589" w:type="dxa"/>
            <w:vAlign w:val="center"/>
            <w:tcPrChange w:id="18601" w:author="Στάθης Καπ" w:date="2023-03-03T06:26:00Z">
              <w:tcPr>
                <w:tcW w:w="589" w:type="dxa"/>
                <w:vAlign w:val="center"/>
              </w:tcPr>
            </w:tcPrChange>
          </w:tcPr>
          <w:p w14:paraId="7D929CDC" w14:textId="4DED7729" w:rsidR="00C87CFE" w:rsidRPr="00CD1347" w:rsidRDefault="00C87CFE" w:rsidP="00C87CFE">
            <w:pPr>
              <w:jc w:val="center"/>
              <w:rPr>
                <w:ins w:id="18602" w:author="Στάθης Καπ" w:date="2023-03-03T03:57:00Z"/>
                <w:rFonts w:cstheme="minorHAnsi"/>
                <w:sz w:val="16"/>
                <w:szCs w:val="16"/>
              </w:rPr>
            </w:pPr>
            <w:ins w:id="18603" w:author="Στάθης Καπ" w:date="2023-03-03T06:20:00Z">
              <w:r>
                <w:rPr>
                  <w:rFonts w:ascii="Calibri" w:hAnsi="Calibri" w:cstheme="minorHAnsi"/>
                  <w:color w:val="000000"/>
                  <w:sz w:val="16"/>
                  <w:szCs w:val="16"/>
                </w:rPr>
                <w:t>5.03</w:t>
              </w:r>
            </w:ins>
          </w:p>
        </w:tc>
      </w:tr>
      <w:tr w:rsidR="00C87CFE" w:rsidRPr="00BB05AC" w14:paraId="4786388B" w14:textId="77777777" w:rsidTr="00F03C40">
        <w:tblPrEx>
          <w:tblW w:w="0" w:type="auto"/>
          <w:tblBorders>
            <w:insideH w:val="none" w:sz="0" w:space="0" w:color="auto"/>
            <w:insideV w:val="none" w:sz="0" w:space="0" w:color="auto"/>
          </w:tblBorders>
          <w:tblCellMar>
            <w:left w:w="0" w:type="dxa"/>
            <w:right w:w="0" w:type="dxa"/>
          </w:tblCellMar>
          <w:tblPrExChange w:id="1860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605" w:author="Στάθης Καπ" w:date="2023-03-03T03:57:00Z"/>
        </w:trPr>
        <w:tc>
          <w:tcPr>
            <w:tcW w:w="515" w:type="dxa"/>
            <w:tcBorders>
              <w:top w:val="nil"/>
              <w:bottom w:val="nil"/>
              <w:right w:val="single" w:sz="4" w:space="0" w:color="auto"/>
            </w:tcBorders>
            <w:shd w:val="clear" w:color="auto" w:fill="E7E6E6" w:themeFill="background2"/>
            <w:vAlign w:val="bottom"/>
            <w:tcPrChange w:id="18606" w:author="Στάθης Καπ" w:date="2023-03-03T06:26:00Z">
              <w:tcPr>
                <w:tcW w:w="515" w:type="dxa"/>
                <w:vAlign w:val="bottom"/>
              </w:tcPr>
            </w:tcPrChange>
          </w:tcPr>
          <w:p w14:paraId="0379186F" w14:textId="6817706C" w:rsidR="00C87CFE" w:rsidRPr="00CD1347" w:rsidRDefault="00C87CFE" w:rsidP="00C87CFE">
            <w:pPr>
              <w:jc w:val="center"/>
              <w:rPr>
                <w:ins w:id="18607" w:author="Στάθης Καπ" w:date="2023-03-03T03:57:00Z"/>
                <w:sz w:val="16"/>
                <w:szCs w:val="16"/>
              </w:rPr>
            </w:pPr>
            <w:ins w:id="18608" w:author="Στάθης Καπ" w:date="2023-03-03T04:06:00Z">
              <w:r w:rsidRPr="00CD1347">
                <w:rPr>
                  <w:rFonts w:ascii="Calibri" w:hAnsi="Calibri" w:cs="Calibri"/>
                  <w:color w:val="000000"/>
                  <w:sz w:val="16"/>
                  <w:szCs w:val="16"/>
                  <w:rPrChange w:id="18609" w:author="Στάθης Καπ" w:date="2023-03-03T04:09:00Z">
                    <w:rPr>
                      <w:rFonts w:ascii="Calibri" w:hAnsi="Calibri" w:cs="Calibri"/>
                      <w:color w:val="000000"/>
                      <w:sz w:val="18"/>
                      <w:szCs w:val="18"/>
                    </w:rPr>
                  </w:rPrChange>
                </w:rPr>
                <w:t>r202</w:t>
              </w:r>
            </w:ins>
          </w:p>
        </w:tc>
        <w:tc>
          <w:tcPr>
            <w:tcW w:w="560" w:type="dxa"/>
            <w:tcBorders>
              <w:left w:val="single" w:sz="4" w:space="0" w:color="auto"/>
            </w:tcBorders>
            <w:vAlign w:val="center"/>
            <w:tcPrChange w:id="18610" w:author="Στάθης Καπ" w:date="2023-03-03T06:26:00Z">
              <w:tcPr>
                <w:tcW w:w="560" w:type="dxa"/>
              </w:tcPr>
            </w:tcPrChange>
          </w:tcPr>
          <w:p w14:paraId="57AAFEF7" w14:textId="0ABD823C" w:rsidR="00C87CFE" w:rsidRPr="00CD1347" w:rsidRDefault="00C87CFE" w:rsidP="00C87CFE">
            <w:pPr>
              <w:jc w:val="center"/>
              <w:rPr>
                <w:ins w:id="18611" w:author="Στάθης Καπ" w:date="2023-03-03T03:57:00Z"/>
                <w:rFonts w:cstheme="minorHAnsi"/>
                <w:sz w:val="16"/>
                <w:szCs w:val="16"/>
              </w:rPr>
            </w:pPr>
            <w:ins w:id="18612" w:author="Στάθης Καπ" w:date="2023-03-03T06:20:00Z">
              <w:r>
                <w:rPr>
                  <w:rFonts w:ascii="Calibri" w:hAnsi="Calibri" w:cs="Calibri"/>
                  <w:color w:val="000000"/>
                  <w:sz w:val="16"/>
                  <w:szCs w:val="16"/>
                </w:rPr>
                <w:t>1348</w:t>
              </w:r>
            </w:ins>
          </w:p>
        </w:tc>
        <w:tc>
          <w:tcPr>
            <w:tcW w:w="855" w:type="dxa"/>
            <w:vAlign w:val="center"/>
            <w:tcPrChange w:id="18613" w:author="Στάθης Καπ" w:date="2023-03-03T06:26:00Z">
              <w:tcPr>
                <w:tcW w:w="855" w:type="dxa"/>
              </w:tcPr>
            </w:tcPrChange>
          </w:tcPr>
          <w:p w14:paraId="56041CC0" w14:textId="7E154458" w:rsidR="00C87CFE" w:rsidRPr="00CD1347" w:rsidRDefault="00C87CFE" w:rsidP="00C87CFE">
            <w:pPr>
              <w:jc w:val="center"/>
              <w:rPr>
                <w:ins w:id="18614" w:author="Στάθης Καπ" w:date="2023-03-03T03:57:00Z"/>
                <w:rFonts w:cstheme="minorHAnsi"/>
                <w:sz w:val="16"/>
                <w:szCs w:val="16"/>
              </w:rPr>
            </w:pPr>
            <w:ins w:id="18615" w:author="Στάθης Καπ" w:date="2023-03-03T06:20:00Z">
              <w:r>
                <w:rPr>
                  <w:rFonts w:ascii="Calibri" w:hAnsi="Calibri" w:cs="Calibri"/>
                  <w:color w:val="000000"/>
                  <w:sz w:val="16"/>
                  <w:szCs w:val="16"/>
                </w:rPr>
                <w:t>1270</w:t>
              </w:r>
            </w:ins>
          </w:p>
        </w:tc>
        <w:tc>
          <w:tcPr>
            <w:tcW w:w="544" w:type="dxa"/>
            <w:vAlign w:val="center"/>
            <w:tcPrChange w:id="18616" w:author="Στάθης Καπ" w:date="2023-03-03T06:26:00Z">
              <w:tcPr>
                <w:tcW w:w="544" w:type="dxa"/>
                <w:vAlign w:val="bottom"/>
              </w:tcPr>
            </w:tcPrChange>
          </w:tcPr>
          <w:p w14:paraId="76CFD57A" w14:textId="4189A12B" w:rsidR="00C87CFE" w:rsidRPr="00CD1347" w:rsidRDefault="00C87CFE" w:rsidP="00C87CFE">
            <w:pPr>
              <w:jc w:val="center"/>
              <w:rPr>
                <w:ins w:id="18617" w:author="Στάθης Καπ" w:date="2023-03-03T03:57:00Z"/>
                <w:rFonts w:cstheme="minorHAnsi"/>
                <w:sz w:val="16"/>
                <w:szCs w:val="16"/>
              </w:rPr>
            </w:pPr>
            <w:ins w:id="18618" w:author="Στάθης Καπ" w:date="2023-03-03T06:20:00Z">
              <w:r>
                <w:rPr>
                  <w:rFonts w:ascii="Calibri" w:hAnsi="Calibri" w:cs="Calibri"/>
                  <w:color w:val="000000"/>
                  <w:sz w:val="16"/>
                  <w:szCs w:val="16"/>
                </w:rPr>
                <w:t>1300</w:t>
              </w:r>
            </w:ins>
          </w:p>
        </w:tc>
        <w:tc>
          <w:tcPr>
            <w:tcW w:w="621" w:type="dxa"/>
            <w:vAlign w:val="center"/>
            <w:tcPrChange w:id="18619" w:author="Στάθης Καπ" w:date="2023-03-03T06:26:00Z">
              <w:tcPr>
                <w:tcW w:w="621" w:type="dxa"/>
                <w:vAlign w:val="bottom"/>
              </w:tcPr>
            </w:tcPrChange>
          </w:tcPr>
          <w:p w14:paraId="1E3DA075" w14:textId="7BE7A2CA" w:rsidR="00C87CFE" w:rsidRPr="00CD1347" w:rsidRDefault="00C87CFE" w:rsidP="00C87CFE">
            <w:pPr>
              <w:jc w:val="center"/>
              <w:rPr>
                <w:ins w:id="18620" w:author="Στάθης Καπ" w:date="2023-03-03T03:57:00Z"/>
                <w:rFonts w:cstheme="minorHAnsi"/>
                <w:sz w:val="16"/>
                <w:szCs w:val="16"/>
              </w:rPr>
            </w:pPr>
            <w:ins w:id="18621" w:author="Στάθης Καπ" w:date="2023-03-03T06:20:00Z">
              <w:r>
                <w:rPr>
                  <w:rFonts w:ascii="Calibri" w:hAnsi="Calibri" w:cs="Calibri"/>
                  <w:color w:val="000000"/>
                  <w:sz w:val="16"/>
                  <w:szCs w:val="16"/>
                </w:rPr>
                <w:t>0.668</w:t>
              </w:r>
            </w:ins>
          </w:p>
        </w:tc>
        <w:tc>
          <w:tcPr>
            <w:tcW w:w="669" w:type="dxa"/>
            <w:vAlign w:val="center"/>
            <w:tcPrChange w:id="18622" w:author="Στάθης Καπ" w:date="2023-03-03T06:26:00Z">
              <w:tcPr>
                <w:tcW w:w="669" w:type="dxa"/>
                <w:vAlign w:val="center"/>
              </w:tcPr>
            </w:tcPrChange>
          </w:tcPr>
          <w:p w14:paraId="3D417B26" w14:textId="005D17B9" w:rsidR="00C87CFE" w:rsidRPr="00CD1347" w:rsidRDefault="00C87CFE" w:rsidP="00C87CFE">
            <w:pPr>
              <w:jc w:val="center"/>
              <w:rPr>
                <w:ins w:id="18623" w:author="Στάθης Καπ" w:date="2023-03-03T03:57:00Z"/>
                <w:rFonts w:cstheme="minorHAnsi"/>
                <w:sz w:val="16"/>
                <w:szCs w:val="16"/>
              </w:rPr>
            </w:pPr>
            <w:ins w:id="18624" w:author="Στάθης Καπ" w:date="2023-03-03T06:20:00Z">
              <w:r>
                <w:rPr>
                  <w:rFonts w:ascii="Calibri" w:hAnsi="Calibri" w:cstheme="minorHAnsi"/>
                  <w:color w:val="000000"/>
                  <w:sz w:val="16"/>
                  <w:szCs w:val="16"/>
                </w:rPr>
                <w:t>3.56</w:t>
              </w:r>
            </w:ins>
          </w:p>
        </w:tc>
        <w:tc>
          <w:tcPr>
            <w:tcW w:w="543" w:type="dxa"/>
            <w:vAlign w:val="center"/>
            <w:tcPrChange w:id="18625" w:author="Στάθης Καπ" w:date="2023-03-03T06:26:00Z">
              <w:tcPr>
                <w:tcW w:w="543" w:type="dxa"/>
                <w:vAlign w:val="bottom"/>
              </w:tcPr>
            </w:tcPrChange>
          </w:tcPr>
          <w:p w14:paraId="141E480F" w14:textId="235268DF" w:rsidR="00C87CFE" w:rsidRPr="00CD1347" w:rsidRDefault="00C87CFE" w:rsidP="00C87CFE">
            <w:pPr>
              <w:jc w:val="center"/>
              <w:rPr>
                <w:ins w:id="18626" w:author="Στάθης Καπ" w:date="2023-03-03T03:57:00Z"/>
                <w:rFonts w:cstheme="minorHAnsi"/>
                <w:sz w:val="16"/>
                <w:szCs w:val="16"/>
              </w:rPr>
            </w:pPr>
            <w:ins w:id="18627" w:author="Στάθης Καπ" w:date="2023-03-03T06:20:00Z">
              <w:r>
                <w:rPr>
                  <w:rFonts w:ascii="Calibri" w:hAnsi="Calibri" w:cs="Calibri"/>
                  <w:color w:val="000000"/>
                  <w:sz w:val="16"/>
                  <w:szCs w:val="16"/>
                </w:rPr>
                <w:t>1308</w:t>
              </w:r>
            </w:ins>
          </w:p>
        </w:tc>
        <w:tc>
          <w:tcPr>
            <w:tcW w:w="621" w:type="dxa"/>
            <w:vAlign w:val="center"/>
            <w:tcPrChange w:id="18628" w:author="Στάθης Καπ" w:date="2023-03-03T06:26:00Z">
              <w:tcPr>
                <w:tcW w:w="621" w:type="dxa"/>
                <w:vAlign w:val="bottom"/>
              </w:tcPr>
            </w:tcPrChange>
          </w:tcPr>
          <w:p w14:paraId="68BF2676" w14:textId="0297EC0B" w:rsidR="00C87CFE" w:rsidRPr="00CD1347" w:rsidRDefault="00C87CFE" w:rsidP="00C87CFE">
            <w:pPr>
              <w:jc w:val="center"/>
              <w:rPr>
                <w:ins w:id="18629" w:author="Στάθης Καπ" w:date="2023-03-03T03:57:00Z"/>
                <w:rFonts w:cstheme="minorHAnsi"/>
                <w:sz w:val="16"/>
                <w:szCs w:val="16"/>
              </w:rPr>
            </w:pPr>
            <w:ins w:id="18630" w:author="Στάθης Καπ" w:date="2023-03-03T06:20:00Z">
              <w:r>
                <w:rPr>
                  <w:rFonts w:ascii="Calibri" w:hAnsi="Calibri" w:cs="Calibri"/>
                  <w:color w:val="000000"/>
                  <w:sz w:val="16"/>
                  <w:szCs w:val="16"/>
                </w:rPr>
                <w:t>0.775</w:t>
              </w:r>
            </w:ins>
          </w:p>
        </w:tc>
        <w:tc>
          <w:tcPr>
            <w:tcW w:w="669" w:type="dxa"/>
            <w:vAlign w:val="center"/>
            <w:tcPrChange w:id="18631" w:author="Στάθης Καπ" w:date="2023-03-03T06:26:00Z">
              <w:tcPr>
                <w:tcW w:w="669" w:type="dxa"/>
                <w:vAlign w:val="center"/>
              </w:tcPr>
            </w:tcPrChange>
          </w:tcPr>
          <w:p w14:paraId="083373DB" w14:textId="194720F0" w:rsidR="00C87CFE" w:rsidRPr="00CD1347" w:rsidRDefault="00C87CFE" w:rsidP="00C87CFE">
            <w:pPr>
              <w:jc w:val="center"/>
              <w:rPr>
                <w:ins w:id="18632" w:author="Στάθης Καπ" w:date="2023-03-03T03:57:00Z"/>
                <w:rFonts w:cstheme="minorHAnsi"/>
                <w:sz w:val="16"/>
                <w:szCs w:val="16"/>
              </w:rPr>
            </w:pPr>
            <w:ins w:id="18633" w:author="Στάθης Καπ" w:date="2023-03-03T06:20:00Z">
              <w:r>
                <w:rPr>
                  <w:rFonts w:ascii="Calibri" w:hAnsi="Calibri" w:cstheme="minorHAnsi"/>
                  <w:color w:val="000000"/>
                  <w:sz w:val="16"/>
                  <w:szCs w:val="16"/>
                </w:rPr>
                <w:t>-0.62</w:t>
              </w:r>
            </w:ins>
          </w:p>
        </w:tc>
        <w:tc>
          <w:tcPr>
            <w:tcW w:w="508" w:type="dxa"/>
            <w:vAlign w:val="center"/>
            <w:tcPrChange w:id="18634" w:author="Στάθης Καπ" w:date="2023-03-03T06:26:00Z">
              <w:tcPr>
                <w:tcW w:w="508" w:type="dxa"/>
                <w:vAlign w:val="bottom"/>
              </w:tcPr>
            </w:tcPrChange>
          </w:tcPr>
          <w:p w14:paraId="38F05D1E" w14:textId="73DB1E26" w:rsidR="00C87CFE" w:rsidRPr="00CD1347" w:rsidRDefault="00C87CFE" w:rsidP="00C87CFE">
            <w:pPr>
              <w:jc w:val="center"/>
              <w:rPr>
                <w:ins w:id="18635" w:author="Στάθης Καπ" w:date="2023-03-03T03:57:00Z"/>
                <w:rFonts w:cstheme="minorHAnsi"/>
                <w:sz w:val="16"/>
                <w:szCs w:val="16"/>
              </w:rPr>
            </w:pPr>
            <w:ins w:id="18636" w:author="Στάθης Καπ" w:date="2023-03-03T06:20:00Z">
              <w:r>
                <w:rPr>
                  <w:rFonts w:ascii="Calibri" w:hAnsi="Calibri" w:cs="Calibri"/>
                  <w:color w:val="000000"/>
                  <w:sz w:val="16"/>
                  <w:szCs w:val="16"/>
                </w:rPr>
                <w:t>1219</w:t>
              </w:r>
            </w:ins>
          </w:p>
        </w:tc>
        <w:tc>
          <w:tcPr>
            <w:tcW w:w="541" w:type="dxa"/>
            <w:vAlign w:val="center"/>
            <w:tcPrChange w:id="18637" w:author="Στάθης Καπ" w:date="2023-03-03T06:26:00Z">
              <w:tcPr>
                <w:tcW w:w="541" w:type="dxa"/>
                <w:vAlign w:val="bottom"/>
              </w:tcPr>
            </w:tcPrChange>
          </w:tcPr>
          <w:p w14:paraId="78312974" w14:textId="5532395F" w:rsidR="00C87CFE" w:rsidRPr="00CD1347" w:rsidRDefault="00C87CFE" w:rsidP="00C87CFE">
            <w:pPr>
              <w:jc w:val="center"/>
              <w:rPr>
                <w:ins w:id="18638" w:author="Στάθης Καπ" w:date="2023-03-03T03:57:00Z"/>
                <w:rFonts w:cstheme="minorHAnsi"/>
                <w:sz w:val="16"/>
                <w:szCs w:val="16"/>
              </w:rPr>
            </w:pPr>
            <w:ins w:id="18639" w:author="Στάθης Καπ" w:date="2023-03-03T06:20:00Z">
              <w:r>
                <w:rPr>
                  <w:rFonts w:ascii="Calibri" w:hAnsi="Calibri" w:cs="Calibri"/>
                  <w:color w:val="000000"/>
                  <w:sz w:val="16"/>
                  <w:szCs w:val="16"/>
                </w:rPr>
                <w:t>0.214</w:t>
              </w:r>
            </w:ins>
          </w:p>
        </w:tc>
        <w:tc>
          <w:tcPr>
            <w:tcW w:w="589" w:type="dxa"/>
            <w:vAlign w:val="center"/>
            <w:tcPrChange w:id="18640" w:author="Στάθης Καπ" w:date="2023-03-03T06:26:00Z">
              <w:tcPr>
                <w:tcW w:w="589" w:type="dxa"/>
                <w:vAlign w:val="center"/>
              </w:tcPr>
            </w:tcPrChange>
          </w:tcPr>
          <w:p w14:paraId="11103404" w14:textId="02CFDCF7" w:rsidR="00C87CFE" w:rsidRPr="00CD1347" w:rsidRDefault="00C87CFE" w:rsidP="00C87CFE">
            <w:pPr>
              <w:jc w:val="center"/>
              <w:rPr>
                <w:ins w:id="18641" w:author="Στάθης Καπ" w:date="2023-03-03T03:57:00Z"/>
                <w:rFonts w:cstheme="minorHAnsi"/>
                <w:sz w:val="16"/>
                <w:szCs w:val="16"/>
              </w:rPr>
            </w:pPr>
            <w:ins w:id="18642" w:author="Στάθης Καπ" w:date="2023-03-03T06:20:00Z">
              <w:r>
                <w:rPr>
                  <w:rFonts w:ascii="Calibri" w:hAnsi="Calibri" w:cstheme="minorHAnsi"/>
                  <w:color w:val="000000"/>
                  <w:sz w:val="16"/>
                  <w:szCs w:val="16"/>
                </w:rPr>
                <w:t>6.23</w:t>
              </w:r>
            </w:ins>
          </w:p>
        </w:tc>
        <w:tc>
          <w:tcPr>
            <w:tcW w:w="463" w:type="dxa"/>
            <w:vAlign w:val="center"/>
            <w:tcPrChange w:id="18643" w:author="Στάθης Καπ" w:date="2023-03-03T06:26:00Z">
              <w:tcPr>
                <w:tcW w:w="463" w:type="dxa"/>
                <w:vAlign w:val="bottom"/>
              </w:tcPr>
            </w:tcPrChange>
          </w:tcPr>
          <w:p w14:paraId="35A82E15" w14:textId="28E5DCD9" w:rsidR="00C87CFE" w:rsidRPr="00CD1347" w:rsidRDefault="00C87CFE" w:rsidP="00C87CFE">
            <w:pPr>
              <w:jc w:val="center"/>
              <w:rPr>
                <w:ins w:id="18644" w:author="Στάθης Καπ" w:date="2023-03-03T03:57:00Z"/>
                <w:rFonts w:cstheme="minorHAnsi"/>
                <w:sz w:val="16"/>
                <w:szCs w:val="16"/>
              </w:rPr>
            </w:pPr>
            <w:ins w:id="18645" w:author="Στάθης Καπ" w:date="2023-03-03T06:20:00Z">
              <w:r>
                <w:rPr>
                  <w:rFonts w:ascii="Calibri" w:hAnsi="Calibri" w:cs="Calibri"/>
                  <w:color w:val="000000"/>
                  <w:sz w:val="16"/>
                  <w:szCs w:val="16"/>
                </w:rPr>
                <w:t>1252</w:t>
              </w:r>
            </w:ins>
          </w:p>
        </w:tc>
        <w:tc>
          <w:tcPr>
            <w:tcW w:w="541" w:type="dxa"/>
            <w:vAlign w:val="center"/>
            <w:tcPrChange w:id="18646" w:author="Στάθης Καπ" w:date="2023-03-03T06:26:00Z">
              <w:tcPr>
                <w:tcW w:w="541" w:type="dxa"/>
                <w:vAlign w:val="bottom"/>
              </w:tcPr>
            </w:tcPrChange>
          </w:tcPr>
          <w:p w14:paraId="0FFCB10D" w14:textId="2825950F" w:rsidR="00C87CFE" w:rsidRPr="00CD1347" w:rsidRDefault="00C87CFE" w:rsidP="00C87CFE">
            <w:pPr>
              <w:jc w:val="center"/>
              <w:rPr>
                <w:ins w:id="18647" w:author="Στάθης Καπ" w:date="2023-03-03T03:57:00Z"/>
                <w:rFonts w:cstheme="minorHAnsi"/>
                <w:sz w:val="16"/>
                <w:szCs w:val="16"/>
              </w:rPr>
            </w:pPr>
            <w:ins w:id="18648" w:author="Στάθης Καπ" w:date="2023-03-03T06:20:00Z">
              <w:r>
                <w:rPr>
                  <w:rFonts w:ascii="Calibri" w:hAnsi="Calibri" w:cs="Calibri"/>
                  <w:color w:val="000000"/>
                  <w:sz w:val="16"/>
                  <w:szCs w:val="16"/>
                </w:rPr>
                <w:t>0.499</w:t>
              </w:r>
            </w:ins>
          </w:p>
        </w:tc>
        <w:tc>
          <w:tcPr>
            <w:tcW w:w="589" w:type="dxa"/>
            <w:vAlign w:val="center"/>
            <w:tcPrChange w:id="18649" w:author="Στάθης Καπ" w:date="2023-03-03T06:26:00Z">
              <w:tcPr>
                <w:tcW w:w="589" w:type="dxa"/>
                <w:vAlign w:val="center"/>
              </w:tcPr>
            </w:tcPrChange>
          </w:tcPr>
          <w:p w14:paraId="6C20F5E5" w14:textId="44D420AA" w:rsidR="00C87CFE" w:rsidRPr="00CD1347" w:rsidRDefault="00C87CFE" w:rsidP="00C87CFE">
            <w:pPr>
              <w:jc w:val="center"/>
              <w:rPr>
                <w:ins w:id="18650" w:author="Στάθης Καπ" w:date="2023-03-03T03:57:00Z"/>
                <w:rFonts w:cstheme="minorHAnsi"/>
                <w:sz w:val="16"/>
                <w:szCs w:val="16"/>
              </w:rPr>
            </w:pPr>
            <w:ins w:id="18651" w:author="Στάθης Καπ" w:date="2023-03-03T06:20:00Z">
              <w:r>
                <w:rPr>
                  <w:rFonts w:ascii="Calibri" w:hAnsi="Calibri" w:cstheme="minorHAnsi"/>
                  <w:color w:val="000000"/>
                  <w:sz w:val="16"/>
                  <w:szCs w:val="16"/>
                </w:rPr>
                <w:t>3.69</w:t>
              </w:r>
            </w:ins>
          </w:p>
        </w:tc>
      </w:tr>
      <w:tr w:rsidR="00C87CFE" w:rsidRPr="00BB05AC" w14:paraId="25EB8445" w14:textId="77777777" w:rsidTr="00F03C40">
        <w:tblPrEx>
          <w:tblW w:w="0" w:type="auto"/>
          <w:tblBorders>
            <w:insideH w:val="none" w:sz="0" w:space="0" w:color="auto"/>
            <w:insideV w:val="none" w:sz="0" w:space="0" w:color="auto"/>
          </w:tblBorders>
          <w:tblCellMar>
            <w:left w:w="0" w:type="dxa"/>
            <w:right w:w="0" w:type="dxa"/>
          </w:tblCellMar>
          <w:tblPrExChange w:id="1865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653" w:author="Στάθης Καπ" w:date="2023-03-03T03:57:00Z"/>
        </w:trPr>
        <w:tc>
          <w:tcPr>
            <w:tcW w:w="515" w:type="dxa"/>
            <w:tcBorders>
              <w:top w:val="nil"/>
              <w:bottom w:val="nil"/>
              <w:right w:val="single" w:sz="4" w:space="0" w:color="auto"/>
            </w:tcBorders>
            <w:shd w:val="clear" w:color="auto" w:fill="E7E6E6" w:themeFill="background2"/>
            <w:vAlign w:val="bottom"/>
            <w:tcPrChange w:id="18654" w:author="Στάθης Καπ" w:date="2023-03-03T06:26:00Z">
              <w:tcPr>
                <w:tcW w:w="515" w:type="dxa"/>
                <w:vAlign w:val="bottom"/>
              </w:tcPr>
            </w:tcPrChange>
          </w:tcPr>
          <w:p w14:paraId="03340B22" w14:textId="3FD3894F" w:rsidR="00C87CFE" w:rsidRPr="00CD1347" w:rsidRDefault="00C87CFE" w:rsidP="00C87CFE">
            <w:pPr>
              <w:jc w:val="center"/>
              <w:rPr>
                <w:ins w:id="18655" w:author="Στάθης Καπ" w:date="2023-03-03T03:57:00Z"/>
                <w:sz w:val="16"/>
                <w:szCs w:val="16"/>
              </w:rPr>
            </w:pPr>
            <w:ins w:id="18656" w:author="Στάθης Καπ" w:date="2023-03-03T04:06:00Z">
              <w:r w:rsidRPr="00CD1347">
                <w:rPr>
                  <w:rFonts w:ascii="Calibri" w:hAnsi="Calibri" w:cs="Calibri"/>
                  <w:color w:val="000000"/>
                  <w:sz w:val="16"/>
                  <w:szCs w:val="16"/>
                  <w:rPrChange w:id="18657" w:author="Στάθης Καπ" w:date="2023-03-03T04:09:00Z">
                    <w:rPr>
                      <w:rFonts w:ascii="Calibri" w:hAnsi="Calibri" w:cs="Calibri"/>
                      <w:color w:val="000000"/>
                      <w:sz w:val="18"/>
                      <w:szCs w:val="18"/>
                    </w:rPr>
                  </w:rPrChange>
                </w:rPr>
                <w:t>r203</w:t>
              </w:r>
            </w:ins>
          </w:p>
        </w:tc>
        <w:tc>
          <w:tcPr>
            <w:tcW w:w="560" w:type="dxa"/>
            <w:tcBorders>
              <w:left w:val="single" w:sz="4" w:space="0" w:color="auto"/>
            </w:tcBorders>
            <w:vAlign w:val="center"/>
            <w:tcPrChange w:id="18658" w:author="Στάθης Καπ" w:date="2023-03-03T06:26:00Z">
              <w:tcPr>
                <w:tcW w:w="560" w:type="dxa"/>
              </w:tcPr>
            </w:tcPrChange>
          </w:tcPr>
          <w:p w14:paraId="7E9BDAA2" w14:textId="2CA37C5F" w:rsidR="00C87CFE" w:rsidRPr="00CD1347" w:rsidRDefault="00C87CFE" w:rsidP="00C87CFE">
            <w:pPr>
              <w:jc w:val="center"/>
              <w:rPr>
                <w:ins w:id="18659" w:author="Στάθης Καπ" w:date="2023-03-03T03:57:00Z"/>
                <w:rFonts w:cstheme="minorHAnsi"/>
                <w:sz w:val="16"/>
                <w:szCs w:val="16"/>
              </w:rPr>
            </w:pPr>
            <w:ins w:id="18660" w:author="Στάθης Καπ" w:date="2023-03-03T06:20:00Z">
              <w:r>
                <w:rPr>
                  <w:rFonts w:ascii="Calibri" w:hAnsi="Calibri" w:cs="Calibri"/>
                  <w:color w:val="000000"/>
                  <w:sz w:val="16"/>
                  <w:szCs w:val="16"/>
                </w:rPr>
                <w:t>1418</w:t>
              </w:r>
            </w:ins>
          </w:p>
        </w:tc>
        <w:tc>
          <w:tcPr>
            <w:tcW w:w="855" w:type="dxa"/>
            <w:vAlign w:val="center"/>
            <w:tcPrChange w:id="18661" w:author="Στάθης Καπ" w:date="2023-03-03T06:26:00Z">
              <w:tcPr>
                <w:tcW w:w="855" w:type="dxa"/>
              </w:tcPr>
            </w:tcPrChange>
          </w:tcPr>
          <w:p w14:paraId="3C1F7D67" w14:textId="386BF2EB" w:rsidR="00C87CFE" w:rsidRPr="00CD1347" w:rsidRDefault="00C87CFE" w:rsidP="00C87CFE">
            <w:pPr>
              <w:jc w:val="center"/>
              <w:rPr>
                <w:ins w:id="18662" w:author="Στάθης Καπ" w:date="2023-03-03T03:57:00Z"/>
                <w:rFonts w:cstheme="minorHAnsi"/>
                <w:sz w:val="16"/>
                <w:szCs w:val="16"/>
              </w:rPr>
            </w:pPr>
            <w:ins w:id="18663" w:author="Στάθης Καπ" w:date="2023-03-03T06:20:00Z">
              <w:r>
                <w:rPr>
                  <w:rFonts w:ascii="Calibri" w:hAnsi="Calibri" w:cs="Calibri"/>
                  <w:color w:val="000000"/>
                  <w:sz w:val="16"/>
                  <w:szCs w:val="16"/>
                </w:rPr>
                <w:t>1377</w:t>
              </w:r>
            </w:ins>
          </w:p>
        </w:tc>
        <w:tc>
          <w:tcPr>
            <w:tcW w:w="544" w:type="dxa"/>
            <w:vAlign w:val="center"/>
            <w:tcPrChange w:id="18664" w:author="Στάθης Καπ" w:date="2023-03-03T06:26:00Z">
              <w:tcPr>
                <w:tcW w:w="544" w:type="dxa"/>
                <w:vAlign w:val="bottom"/>
              </w:tcPr>
            </w:tcPrChange>
          </w:tcPr>
          <w:p w14:paraId="1F1AAF43" w14:textId="26A224A6" w:rsidR="00C87CFE" w:rsidRPr="00CD1347" w:rsidRDefault="00C87CFE" w:rsidP="00C87CFE">
            <w:pPr>
              <w:jc w:val="center"/>
              <w:rPr>
                <w:ins w:id="18665" w:author="Στάθης Καπ" w:date="2023-03-03T03:57:00Z"/>
                <w:rFonts w:cstheme="minorHAnsi"/>
                <w:sz w:val="16"/>
                <w:szCs w:val="16"/>
              </w:rPr>
            </w:pPr>
            <w:ins w:id="18666" w:author="Στάθης Καπ" w:date="2023-03-03T06:20:00Z">
              <w:r>
                <w:rPr>
                  <w:rFonts w:ascii="Calibri" w:hAnsi="Calibri" w:cs="Calibri"/>
                  <w:color w:val="000000"/>
                  <w:sz w:val="16"/>
                  <w:szCs w:val="16"/>
                </w:rPr>
                <w:t>1345</w:t>
              </w:r>
            </w:ins>
          </w:p>
        </w:tc>
        <w:tc>
          <w:tcPr>
            <w:tcW w:w="621" w:type="dxa"/>
            <w:vAlign w:val="center"/>
            <w:tcPrChange w:id="18667" w:author="Στάθης Καπ" w:date="2023-03-03T06:26:00Z">
              <w:tcPr>
                <w:tcW w:w="621" w:type="dxa"/>
                <w:vAlign w:val="bottom"/>
              </w:tcPr>
            </w:tcPrChange>
          </w:tcPr>
          <w:p w14:paraId="5DC264D2" w14:textId="7650DE1A" w:rsidR="00C87CFE" w:rsidRPr="00CD1347" w:rsidRDefault="00C87CFE" w:rsidP="00C87CFE">
            <w:pPr>
              <w:jc w:val="center"/>
              <w:rPr>
                <w:ins w:id="18668" w:author="Στάθης Καπ" w:date="2023-03-03T03:57:00Z"/>
                <w:rFonts w:cstheme="minorHAnsi"/>
                <w:sz w:val="16"/>
                <w:szCs w:val="16"/>
              </w:rPr>
            </w:pPr>
            <w:ins w:id="18669" w:author="Στάθης Καπ" w:date="2023-03-03T06:20:00Z">
              <w:r>
                <w:rPr>
                  <w:rFonts w:ascii="Calibri" w:hAnsi="Calibri" w:cs="Calibri"/>
                  <w:color w:val="000000"/>
                  <w:sz w:val="16"/>
                  <w:szCs w:val="16"/>
                </w:rPr>
                <w:t>0.588</w:t>
              </w:r>
            </w:ins>
          </w:p>
        </w:tc>
        <w:tc>
          <w:tcPr>
            <w:tcW w:w="669" w:type="dxa"/>
            <w:vAlign w:val="center"/>
            <w:tcPrChange w:id="18670" w:author="Στάθης Καπ" w:date="2023-03-03T06:26:00Z">
              <w:tcPr>
                <w:tcW w:w="669" w:type="dxa"/>
                <w:vAlign w:val="center"/>
              </w:tcPr>
            </w:tcPrChange>
          </w:tcPr>
          <w:p w14:paraId="05A2B112" w14:textId="17659039" w:rsidR="00C87CFE" w:rsidRPr="00CD1347" w:rsidRDefault="00C87CFE" w:rsidP="00C87CFE">
            <w:pPr>
              <w:jc w:val="center"/>
              <w:rPr>
                <w:ins w:id="18671" w:author="Στάθης Καπ" w:date="2023-03-03T03:57:00Z"/>
                <w:rFonts w:cstheme="minorHAnsi"/>
                <w:sz w:val="16"/>
                <w:szCs w:val="16"/>
              </w:rPr>
            </w:pPr>
            <w:ins w:id="18672" w:author="Στάθης Καπ" w:date="2023-03-03T06:20:00Z">
              <w:r>
                <w:rPr>
                  <w:rFonts w:ascii="Calibri" w:hAnsi="Calibri" w:cstheme="minorHAnsi"/>
                  <w:color w:val="000000"/>
                  <w:sz w:val="16"/>
                  <w:szCs w:val="16"/>
                </w:rPr>
                <w:t>5.15</w:t>
              </w:r>
            </w:ins>
          </w:p>
        </w:tc>
        <w:tc>
          <w:tcPr>
            <w:tcW w:w="543" w:type="dxa"/>
            <w:vAlign w:val="center"/>
            <w:tcPrChange w:id="18673" w:author="Στάθης Καπ" w:date="2023-03-03T06:26:00Z">
              <w:tcPr>
                <w:tcW w:w="543" w:type="dxa"/>
                <w:vAlign w:val="bottom"/>
              </w:tcPr>
            </w:tcPrChange>
          </w:tcPr>
          <w:p w14:paraId="4D6FBEC7" w14:textId="6249FB8A" w:rsidR="00C87CFE" w:rsidRPr="00CD1347" w:rsidRDefault="00C87CFE" w:rsidP="00C87CFE">
            <w:pPr>
              <w:jc w:val="center"/>
              <w:rPr>
                <w:ins w:id="18674" w:author="Στάθης Καπ" w:date="2023-03-03T03:57:00Z"/>
                <w:rFonts w:cstheme="minorHAnsi"/>
                <w:sz w:val="16"/>
                <w:szCs w:val="16"/>
              </w:rPr>
            </w:pPr>
            <w:ins w:id="18675" w:author="Στάθης Καπ" w:date="2023-03-03T06:20:00Z">
              <w:r>
                <w:rPr>
                  <w:rFonts w:ascii="Calibri" w:hAnsi="Calibri" w:cs="Calibri"/>
                  <w:color w:val="000000"/>
                  <w:sz w:val="16"/>
                  <w:szCs w:val="16"/>
                </w:rPr>
                <w:t>1355</w:t>
              </w:r>
            </w:ins>
          </w:p>
        </w:tc>
        <w:tc>
          <w:tcPr>
            <w:tcW w:w="621" w:type="dxa"/>
            <w:vAlign w:val="center"/>
            <w:tcPrChange w:id="18676" w:author="Στάθης Καπ" w:date="2023-03-03T06:26:00Z">
              <w:tcPr>
                <w:tcW w:w="621" w:type="dxa"/>
                <w:vAlign w:val="bottom"/>
              </w:tcPr>
            </w:tcPrChange>
          </w:tcPr>
          <w:p w14:paraId="52F6BDD2" w14:textId="017E6CBC" w:rsidR="00C87CFE" w:rsidRPr="00CD1347" w:rsidRDefault="00C87CFE" w:rsidP="00C87CFE">
            <w:pPr>
              <w:jc w:val="center"/>
              <w:rPr>
                <w:ins w:id="18677" w:author="Στάθης Καπ" w:date="2023-03-03T03:57:00Z"/>
                <w:rFonts w:cstheme="minorHAnsi"/>
                <w:sz w:val="16"/>
                <w:szCs w:val="16"/>
              </w:rPr>
            </w:pPr>
            <w:ins w:id="18678" w:author="Στάθης Καπ" w:date="2023-03-03T06:20:00Z">
              <w:r>
                <w:rPr>
                  <w:rFonts w:ascii="Calibri" w:hAnsi="Calibri" w:cs="Calibri"/>
                  <w:color w:val="000000"/>
                  <w:sz w:val="16"/>
                  <w:szCs w:val="16"/>
                </w:rPr>
                <w:t>0.283</w:t>
              </w:r>
            </w:ins>
          </w:p>
        </w:tc>
        <w:tc>
          <w:tcPr>
            <w:tcW w:w="669" w:type="dxa"/>
            <w:vAlign w:val="center"/>
            <w:tcPrChange w:id="18679" w:author="Στάθης Καπ" w:date="2023-03-03T06:26:00Z">
              <w:tcPr>
                <w:tcW w:w="669" w:type="dxa"/>
                <w:vAlign w:val="center"/>
              </w:tcPr>
            </w:tcPrChange>
          </w:tcPr>
          <w:p w14:paraId="5EDCFFD9" w14:textId="6A1E16FA" w:rsidR="00C87CFE" w:rsidRPr="00CD1347" w:rsidRDefault="00C87CFE" w:rsidP="00C87CFE">
            <w:pPr>
              <w:jc w:val="center"/>
              <w:rPr>
                <w:ins w:id="18680" w:author="Στάθης Καπ" w:date="2023-03-03T03:57:00Z"/>
                <w:rFonts w:cstheme="minorHAnsi"/>
                <w:sz w:val="16"/>
                <w:szCs w:val="16"/>
              </w:rPr>
            </w:pPr>
            <w:ins w:id="18681" w:author="Στάθης Καπ" w:date="2023-03-03T06:20:00Z">
              <w:r>
                <w:rPr>
                  <w:rFonts w:ascii="Calibri" w:hAnsi="Calibri" w:cstheme="minorHAnsi"/>
                  <w:color w:val="000000"/>
                  <w:sz w:val="16"/>
                  <w:szCs w:val="16"/>
                </w:rPr>
                <w:t>-0.74</w:t>
              </w:r>
            </w:ins>
          </w:p>
        </w:tc>
        <w:tc>
          <w:tcPr>
            <w:tcW w:w="508" w:type="dxa"/>
            <w:vAlign w:val="center"/>
            <w:tcPrChange w:id="18682" w:author="Στάθης Καπ" w:date="2023-03-03T06:26:00Z">
              <w:tcPr>
                <w:tcW w:w="508" w:type="dxa"/>
                <w:vAlign w:val="bottom"/>
              </w:tcPr>
            </w:tcPrChange>
          </w:tcPr>
          <w:p w14:paraId="5F500A83" w14:textId="67191BCB" w:rsidR="00C87CFE" w:rsidRPr="00CD1347" w:rsidRDefault="00C87CFE" w:rsidP="00C87CFE">
            <w:pPr>
              <w:jc w:val="center"/>
              <w:rPr>
                <w:ins w:id="18683" w:author="Στάθης Καπ" w:date="2023-03-03T03:57:00Z"/>
                <w:rFonts w:cstheme="minorHAnsi"/>
                <w:sz w:val="16"/>
                <w:szCs w:val="16"/>
              </w:rPr>
            </w:pPr>
            <w:ins w:id="18684" w:author="Στάθης Καπ" w:date="2023-03-03T06:20:00Z">
              <w:r>
                <w:rPr>
                  <w:rFonts w:ascii="Calibri" w:hAnsi="Calibri" w:cs="Calibri"/>
                  <w:color w:val="000000"/>
                  <w:sz w:val="16"/>
                  <w:szCs w:val="16"/>
                </w:rPr>
                <w:t>1300</w:t>
              </w:r>
            </w:ins>
          </w:p>
        </w:tc>
        <w:tc>
          <w:tcPr>
            <w:tcW w:w="541" w:type="dxa"/>
            <w:vAlign w:val="center"/>
            <w:tcPrChange w:id="18685" w:author="Στάθης Καπ" w:date="2023-03-03T06:26:00Z">
              <w:tcPr>
                <w:tcW w:w="541" w:type="dxa"/>
                <w:vAlign w:val="bottom"/>
              </w:tcPr>
            </w:tcPrChange>
          </w:tcPr>
          <w:p w14:paraId="1CB025E6" w14:textId="0BB51701" w:rsidR="00C87CFE" w:rsidRPr="00CD1347" w:rsidRDefault="00C87CFE" w:rsidP="00C87CFE">
            <w:pPr>
              <w:jc w:val="center"/>
              <w:rPr>
                <w:ins w:id="18686" w:author="Στάθης Καπ" w:date="2023-03-03T03:57:00Z"/>
                <w:rFonts w:cstheme="minorHAnsi"/>
                <w:sz w:val="16"/>
                <w:szCs w:val="16"/>
              </w:rPr>
            </w:pPr>
            <w:ins w:id="18687" w:author="Στάθης Καπ" w:date="2023-03-03T06:20:00Z">
              <w:r>
                <w:rPr>
                  <w:rFonts w:ascii="Calibri" w:hAnsi="Calibri" w:cs="Calibri"/>
                  <w:color w:val="000000"/>
                  <w:sz w:val="16"/>
                  <w:szCs w:val="16"/>
                </w:rPr>
                <w:t>0.215</w:t>
              </w:r>
            </w:ins>
          </w:p>
        </w:tc>
        <w:tc>
          <w:tcPr>
            <w:tcW w:w="589" w:type="dxa"/>
            <w:vAlign w:val="center"/>
            <w:tcPrChange w:id="18688" w:author="Στάθης Καπ" w:date="2023-03-03T06:26:00Z">
              <w:tcPr>
                <w:tcW w:w="589" w:type="dxa"/>
                <w:vAlign w:val="center"/>
              </w:tcPr>
            </w:tcPrChange>
          </w:tcPr>
          <w:p w14:paraId="2CAAA805" w14:textId="3D404852" w:rsidR="00C87CFE" w:rsidRPr="00CD1347" w:rsidRDefault="00C87CFE" w:rsidP="00C87CFE">
            <w:pPr>
              <w:jc w:val="center"/>
              <w:rPr>
                <w:ins w:id="18689" w:author="Στάθης Καπ" w:date="2023-03-03T03:57:00Z"/>
                <w:rFonts w:cstheme="minorHAnsi"/>
                <w:sz w:val="16"/>
                <w:szCs w:val="16"/>
              </w:rPr>
            </w:pPr>
            <w:ins w:id="18690" w:author="Στάθης Καπ" w:date="2023-03-03T06:20:00Z">
              <w:r>
                <w:rPr>
                  <w:rFonts w:ascii="Calibri" w:hAnsi="Calibri" w:cstheme="minorHAnsi"/>
                  <w:color w:val="000000"/>
                  <w:sz w:val="16"/>
                  <w:szCs w:val="16"/>
                </w:rPr>
                <w:t>3.35</w:t>
              </w:r>
            </w:ins>
          </w:p>
        </w:tc>
        <w:tc>
          <w:tcPr>
            <w:tcW w:w="463" w:type="dxa"/>
            <w:vAlign w:val="center"/>
            <w:tcPrChange w:id="18691" w:author="Στάθης Καπ" w:date="2023-03-03T06:26:00Z">
              <w:tcPr>
                <w:tcW w:w="463" w:type="dxa"/>
                <w:vAlign w:val="bottom"/>
              </w:tcPr>
            </w:tcPrChange>
          </w:tcPr>
          <w:p w14:paraId="29FC9BE3" w14:textId="732D5041" w:rsidR="00C87CFE" w:rsidRPr="00CD1347" w:rsidRDefault="00C87CFE" w:rsidP="00C87CFE">
            <w:pPr>
              <w:jc w:val="center"/>
              <w:rPr>
                <w:ins w:id="18692" w:author="Στάθης Καπ" w:date="2023-03-03T03:57:00Z"/>
                <w:rFonts w:cstheme="minorHAnsi"/>
                <w:sz w:val="16"/>
                <w:szCs w:val="16"/>
              </w:rPr>
            </w:pPr>
            <w:ins w:id="18693" w:author="Στάθης Καπ" w:date="2023-03-03T06:20:00Z">
              <w:r>
                <w:rPr>
                  <w:rFonts w:ascii="Calibri" w:hAnsi="Calibri" w:cs="Calibri"/>
                  <w:color w:val="000000"/>
                  <w:sz w:val="16"/>
                  <w:szCs w:val="16"/>
                </w:rPr>
                <w:t>1307</w:t>
              </w:r>
            </w:ins>
          </w:p>
        </w:tc>
        <w:tc>
          <w:tcPr>
            <w:tcW w:w="541" w:type="dxa"/>
            <w:vAlign w:val="center"/>
            <w:tcPrChange w:id="18694" w:author="Στάθης Καπ" w:date="2023-03-03T06:26:00Z">
              <w:tcPr>
                <w:tcW w:w="541" w:type="dxa"/>
                <w:vAlign w:val="bottom"/>
              </w:tcPr>
            </w:tcPrChange>
          </w:tcPr>
          <w:p w14:paraId="5AF525A9" w14:textId="60BCAF2A" w:rsidR="00C87CFE" w:rsidRPr="00CD1347" w:rsidRDefault="00C87CFE" w:rsidP="00C87CFE">
            <w:pPr>
              <w:jc w:val="center"/>
              <w:rPr>
                <w:ins w:id="18695" w:author="Στάθης Καπ" w:date="2023-03-03T03:57:00Z"/>
                <w:rFonts w:cstheme="minorHAnsi"/>
                <w:sz w:val="16"/>
                <w:szCs w:val="16"/>
              </w:rPr>
            </w:pPr>
            <w:ins w:id="18696" w:author="Στάθης Καπ" w:date="2023-03-03T06:20:00Z">
              <w:r>
                <w:rPr>
                  <w:rFonts w:ascii="Calibri" w:hAnsi="Calibri" w:cs="Calibri"/>
                  <w:color w:val="000000"/>
                  <w:sz w:val="16"/>
                  <w:szCs w:val="16"/>
                </w:rPr>
                <w:t>0.213</w:t>
              </w:r>
            </w:ins>
          </w:p>
        </w:tc>
        <w:tc>
          <w:tcPr>
            <w:tcW w:w="589" w:type="dxa"/>
            <w:vAlign w:val="center"/>
            <w:tcPrChange w:id="18697" w:author="Στάθης Καπ" w:date="2023-03-03T06:26:00Z">
              <w:tcPr>
                <w:tcW w:w="589" w:type="dxa"/>
                <w:vAlign w:val="center"/>
              </w:tcPr>
            </w:tcPrChange>
          </w:tcPr>
          <w:p w14:paraId="09B2A834" w14:textId="4198B7B9" w:rsidR="00C87CFE" w:rsidRPr="00CD1347" w:rsidRDefault="00C87CFE" w:rsidP="00C87CFE">
            <w:pPr>
              <w:jc w:val="center"/>
              <w:rPr>
                <w:ins w:id="18698" w:author="Στάθης Καπ" w:date="2023-03-03T03:57:00Z"/>
                <w:rFonts w:cstheme="minorHAnsi"/>
                <w:sz w:val="16"/>
                <w:szCs w:val="16"/>
              </w:rPr>
            </w:pPr>
            <w:ins w:id="18699" w:author="Στάθης Καπ" w:date="2023-03-03T06:20:00Z">
              <w:r>
                <w:rPr>
                  <w:rFonts w:ascii="Calibri" w:hAnsi="Calibri" w:cstheme="minorHAnsi"/>
                  <w:color w:val="000000"/>
                  <w:sz w:val="16"/>
                  <w:szCs w:val="16"/>
                </w:rPr>
                <w:t>2.83</w:t>
              </w:r>
            </w:ins>
          </w:p>
        </w:tc>
      </w:tr>
      <w:tr w:rsidR="00C87CFE" w:rsidRPr="00BB05AC" w14:paraId="1DA03506" w14:textId="77777777" w:rsidTr="00F03C40">
        <w:tblPrEx>
          <w:tblW w:w="0" w:type="auto"/>
          <w:tblBorders>
            <w:insideH w:val="none" w:sz="0" w:space="0" w:color="auto"/>
            <w:insideV w:val="none" w:sz="0" w:space="0" w:color="auto"/>
          </w:tblBorders>
          <w:tblCellMar>
            <w:left w:w="0" w:type="dxa"/>
            <w:right w:w="0" w:type="dxa"/>
          </w:tblCellMar>
          <w:tblPrExChange w:id="1870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701" w:author="Στάθης Καπ" w:date="2023-03-03T03:57:00Z"/>
        </w:trPr>
        <w:tc>
          <w:tcPr>
            <w:tcW w:w="515" w:type="dxa"/>
            <w:tcBorders>
              <w:top w:val="nil"/>
              <w:bottom w:val="nil"/>
              <w:right w:val="single" w:sz="4" w:space="0" w:color="auto"/>
            </w:tcBorders>
            <w:shd w:val="clear" w:color="auto" w:fill="E7E6E6" w:themeFill="background2"/>
            <w:vAlign w:val="bottom"/>
            <w:tcPrChange w:id="18702" w:author="Στάθης Καπ" w:date="2023-03-03T06:26:00Z">
              <w:tcPr>
                <w:tcW w:w="515" w:type="dxa"/>
                <w:vAlign w:val="bottom"/>
              </w:tcPr>
            </w:tcPrChange>
          </w:tcPr>
          <w:p w14:paraId="573E1971" w14:textId="4C6BAA56" w:rsidR="00C87CFE" w:rsidRPr="00CD1347" w:rsidRDefault="00C87CFE" w:rsidP="00C87CFE">
            <w:pPr>
              <w:jc w:val="center"/>
              <w:rPr>
                <w:ins w:id="18703" w:author="Στάθης Καπ" w:date="2023-03-03T03:57:00Z"/>
                <w:sz w:val="16"/>
                <w:szCs w:val="16"/>
              </w:rPr>
            </w:pPr>
            <w:ins w:id="18704" w:author="Στάθης Καπ" w:date="2023-03-03T04:06:00Z">
              <w:r w:rsidRPr="00CD1347">
                <w:rPr>
                  <w:rFonts w:ascii="Calibri" w:hAnsi="Calibri" w:cs="Calibri"/>
                  <w:color w:val="000000"/>
                  <w:sz w:val="16"/>
                  <w:szCs w:val="16"/>
                  <w:rPrChange w:id="18705" w:author="Στάθης Καπ" w:date="2023-03-03T04:09:00Z">
                    <w:rPr>
                      <w:rFonts w:ascii="Calibri" w:hAnsi="Calibri" w:cs="Calibri"/>
                      <w:color w:val="000000"/>
                      <w:sz w:val="18"/>
                      <w:szCs w:val="18"/>
                    </w:rPr>
                  </w:rPrChange>
                </w:rPr>
                <w:t>r204</w:t>
              </w:r>
            </w:ins>
          </w:p>
        </w:tc>
        <w:tc>
          <w:tcPr>
            <w:tcW w:w="560" w:type="dxa"/>
            <w:tcBorders>
              <w:left w:val="single" w:sz="4" w:space="0" w:color="auto"/>
            </w:tcBorders>
            <w:vAlign w:val="center"/>
            <w:tcPrChange w:id="18706" w:author="Στάθης Καπ" w:date="2023-03-03T06:26:00Z">
              <w:tcPr>
                <w:tcW w:w="560" w:type="dxa"/>
              </w:tcPr>
            </w:tcPrChange>
          </w:tcPr>
          <w:p w14:paraId="0462DDBE" w14:textId="46EE7C0D" w:rsidR="00C87CFE" w:rsidRPr="00CD1347" w:rsidRDefault="00C87CFE" w:rsidP="00C87CFE">
            <w:pPr>
              <w:jc w:val="center"/>
              <w:rPr>
                <w:ins w:id="18707" w:author="Στάθης Καπ" w:date="2023-03-03T03:57:00Z"/>
                <w:rFonts w:cstheme="minorHAnsi"/>
                <w:sz w:val="16"/>
                <w:szCs w:val="16"/>
              </w:rPr>
            </w:pPr>
            <w:ins w:id="18708" w:author="Στάθης Καπ" w:date="2023-03-03T06:20:00Z">
              <w:r>
                <w:rPr>
                  <w:rFonts w:ascii="Calibri" w:hAnsi="Calibri" w:cs="Calibri"/>
                  <w:color w:val="000000"/>
                  <w:sz w:val="16"/>
                  <w:szCs w:val="16"/>
                </w:rPr>
                <w:t>1458</w:t>
              </w:r>
            </w:ins>
          </w:p>
        </w:tc>
        <w:tc>
          <w:tcPr>
            <w:tcW w:w="855" w:type="dxa"/>
            <w:vAlign w:val="center"/>
            <w:tcPrChange w:id="18709" w:author="Στάθης Καπ" w:date="2023-03-03T06:26:00Z">
              <w:tcPr>
                <w:tcW w:w="855" w:type="dxa"/>
              </w:tcPr>
            </w:tcPrChange>
          </w:tcPr>
          <w:p w14:paraId="5FE185C2" w14:textId="66907543" w:rsidR="00C87CFE" w:rsidRPr="00CD1347" w:rsidRDefault="00C87CFE" w:rsidP="00C87CFE">
            <w:pPr>
              <w:jc w:val="center"/>
              <w:rPr>
                <w:ins w:id="18710" w:author="Στάθης Καπ" w:date="2023-03-03T03:57:00Z"/>
                <w:rFonts w:cstheme="minorHAnsi"/>
                <w:sz w:val="16"/>
                <w:szCs w:val="16"/>
              </w:rPr>
            </w:pPr>
            <w:ins w:id="18711" w:author="Στάθης Καπ" w:date="2023-03-03T06:20:00Z">
              <w:r>
                <w:rPr>
                  <w:rFonts w:ascii="Calibri" w:hAnsi="Calibri" w:cs="Calibri"/>
                  <w:color w:val="000000"/>
                  <w:sz w:val="16"/>
                  <w:szCs w:val="16"/>
                </w:rPr>
                <w:t>1440</w:t>
              </w:r>
            </w:ins>
          </w:p>
        </w:tc>
        <w:tc>
          <w:tcPr>
            <w:tcW w:w="544" w:type="dxa"/>
            <w:vAlign w:val="center"/>
            <w:tcPrChange w:id="18712" w:author="Στάθης Καπ" w:date="2023-03-03T06:26:00Z">
              <w:tcPr>
                <w:tcW w:w="544" w:type="dxa"/>
                <w:vAlign w:val="bottom"/>
              </w:tcPr>
            </w:tcPrChange>
          </w:tcPr>
          <w:p w14:paraId="69D5451B" w14:textId="52E691EA" w:rsidR="00C87CFE" w:rsidRPr="00CD1347" w:rsidRDefault="00C87CFE" w:rsidP="00C87CFE">
            <w:pPr>
              <w:jc w:val="center"/>
              <w:rPr>
                <w:ins w:id="18713" w:author="Στάθης Καπ" w:date="2023-03-03T03:57:00Z"/>
                <w:rFonts w:cstheme="minorHAnsi"/>
                <w:sz w:val="16"/>
                <w:szCs w:val="16"/>
              </w:rPr>
            </w:pPr>
            <w:ins w:id="18714" w:author="Στάθης Καπ" w:date="2023-03-03T06:20:00Z">
              <w:r>
                <w:rPr>
                  <w:rFonts w:ascii="Calibri" w:hAnsi="Calibri" w:cs="Calibri"/>
                  <w:color w:val="000000"/>
                  <w:sz w:val="16"/>
                  <w:szCs w:val="16"/>
                </w:rPr>
                <w:t>1431</w:t>
              </w:r>
            </w:ins>
          </w:p>
        </w:tc>
        <w:tc>
          <w:tcPr>
            <w:tcW w:w="621" w:type="dxa"/>
            <w:vAlign w:val="center"/>
            <w:tcPrChange w:id="18715" w:author="Στάθης Καπ" w:date="2023-03-03T06:26:00Z">
              <w:tcPr>
                <w:tcW w:w="621" w:type="dxa"/>
                <w:vAlign w:val="bottom"/>
              </w:tcPr>
            </w:tcPrChange>
          </w:tcPr>
          <w:p w14:paraId="35C910A6" w14:textId="184C2729" w:rsidR="00C87CFE" w:rsidRPr="00CD1347" w:rsidRDefault="00C87CFE" w:rsidP="00C87CFE">
            <w:pPr>
              <w:jc w:val="center"/>
              <w:rPr>
                <w:ins w:id="18716" w:author="Στάθης Καπ" w:date="2023-03-03T03:57:00Z"/>
                <w:rFonts w:cstheme="minorHAnsi"/>
                <w:sz w:val="16"/>
                <w:szCs w:val="16"/>
              </w:rPr>
            </w:pPr>
            <w:ins w:id="18717" w:author="Στάθης Καπ" w:date="2023-03-03T06:20:00Z">
              <w:r>
                <w:rPr>
                  <w:rFonts w:ascii="Calibri" w:hAnsi="Calibri" w:cs="Calibri"/>
                  <w:color w:val="000000"/>
                  <w:sz w:val="16"/>
                  <w:szCs w:val="16"/>
                </w:rPr>
                <w:t>0.523</w:t>
              </w:r>
            </w:ins>
          </w:p>
        </w:tc>
        <w:tc>
          <w:tcPr>
            <w:tcW w:w="669" w:type="dxa"/>
            <w:vAlign w:val="center"/>
            <w:tcPrChange w:id="18718" w:author="Στάθης Καπ" w:date="2023-03-03T06:26:00Z">
              <w:tcPr>
                <w:tcW w:w="669" w:type="dxa"/>
                <w:vAlign w:val="center"/>
              </w:tcPr>
            </w:tcPrChange>
          </w:tcPr>
          <w:p w14:paraId="7D908319" w14:textId="3C8712A8" w:rsidR="00C87CFE" w:rsidRPr="00CD1347" w:rsidRDefault="00C87CFE" w:rsidP="00C87CFE">
            <w:pPr>
              <w:jc w:val="center"/>
              <w:rPr>
                <w:ins w:id="18719" w:author="Στάθης Καπ" w:date="2023-03-03T03:57:00Z"/>
                <w:rFonts w:cstheme="minorHAnsi"/>
                <w:sz w:val="16"/>
                <w:szCs w:val="16"/>
              </w:rPr>
            </w:pPr>
            <w:ins w:id="18720" w:author="Στάθης Καπ" w:date="2023-03-03T06:20:00Z">
              <w:r>
                <w:rPr>
                  <w:rFonts w:ascii="Calibri" w:hAnsi="Calibri" w:cstheme="minorHAnsi"/>
                  <w:color w:val="000000"/>
                  <w:sz w:val="16"/>
                  <w:szCs w:val="16"/>
                </w:rPr>
                <w:t>1.85</w:t>
              </w:r>
            </w:ins>
          </w:p>
        </w:tc>
        <w:tc>
          <w:tcPr>
            <w:tcW w:w="543" w:type="dxa"/>
            <w:vAlign w:val="center"/>
            <w:tcPrChange w:id="18721" w:author="Στάθης Καπ" w:date="2023-03-03T06:26:00Z">
              <w:tcPr>
                <w:tcW w:w="543" w:type="dxa"/>
                <w:vAlign w:val="bottom"/>
              </w:tcPr>
            </w:tcPrChange>
          </w:tcPr>
          <w:p w14:paraId="2C024B45" w14:textId="4850B729" w:rsidR="00C87CFE" w:rsidRPr="00CD1347" w:rsidRDefault="00C87CFE" w:rsidP="00C87CFE">
            <w:pPr>
              <w:jc w:val="center"/>
              <w:rPr>
                <w:ins w:id="18722" w:author="Στάθης Καπ" w:date="2023-03-03T03:57:00Z"/>
                <w:rFonts w:cstheme="minorHAnsi"/>
                <w:sz w:val="16"/>
                <w:szCs w:val="16"/>
              </w:rPr>
            </w:pPr>
            <w:ins w:id="18723" w:author="Στάθης Καπ" w:date="2023-03-03T06:20:00Z">
              <w:r>
                <w:rPr>
                  <w:rFonts w:ascii="Calibri" w:hAnsi="Calibri" w:cs="Calibri"/>
                  <w:color w:val="000000"/>
                  <w:sz w:val="16"/>
                  <w:szCs w:val="16"/>
                </w:rPr>
                <w:t>1424</w:t>
              </w:r>
            </w:ins>
          </w:p>
        </w:tc>
        <w:tc>
          <w:tcPr>
            <w:tcW w:w="621" w:type="dxa"/>
            <w:vAlign w:val="center"/>
            <w:tcPrChange w:id="18724" w:author="Στάθης Καπ" w:date="2023-03-03T06:26:00Z">
              <w:tcPr>
                <w:tcW w:w="621" w:type="dxa"/>
                <w:vAlign w:val="bottom"/>
              </w:tcPr>
            </w:tcPrChange>
          </w:tcPr>
          <w:p w14:paraId="6F0E7333" w14:textId="2874E789" w:rsidR="00C87CFE" w:rsidRPr="00CD1347" w:rsidRDefault="00C87CFE" w:rsidP="00C87CFE">
            <w:pPr>
              <w:jc w:val="center"/>
              <w:rPr>
                <w:ins w:id="18725" w:author="Στάθης Καπ" w:date="2023-03-03T03:57:00Z"/>
                <w:rFonts w:cstheme="minorHAnsi"/>
                <w:sz w:val="16"/>
                <w:szCs w:val="16"/>
              </w:rPr>
            </w:pPr>
            <w:ins w:id="18726" w:author="Στάθης Καπ" w:date="2023-03-03T06:20:00Z">
              <w:r>
                <w:rPr>
                  <w:rFonts w:ascii="Calibri" w:hAnsi="Calibri" w:cs="Calibri"/>
                  <w:color w:val="000000"/>
                  <w:sz w:val="16"/>
                  <w:szCs w:val="16"/>
                </w:rPr>
                <w:t>0.247</w:t>
              </w:r>
            </w:ins>
          </w:p>
        </w:tc>
        <w:tc>
          <w:tcPr>
            <w:tcW w:w="669" w:type="dxa"/>
            <w:vAlign w:val="center"/>
            <w:tcPrChange w:id="18727" w:author="Στάθης Καπ" w:date="2023-03-03T06:26:00Z">
              <w:tcPr>
                <w:tcW w:w="669" w:type="dxa"/>
                <w:vAlign w:val="center"/>
              </w:tcPr>
            </w:tcPrChange>
          </w:tcPr>
          <w:p w14:paraId="18666344" w14:textId="27E328DF" w:rsidR="00C87CFE" w:rsidRPr="00CD1347" w:rsidRDefault="00C87CFE" w:rsidP="00C87CFE">
            <w:pPr>
              <w:jc w:val="center"/>
              <w:rPr>
                <w:ins w:id="18728" w:author="Στάθης Καπ" w:date="2023-03-03T03:57:00Z"/>
                <w:rFonts w:cstheme="minorHAnsi"/>
                <w:sz w:val="16"/>
                <w:szCs w:val="16"/>
              </w:rPr>
            </w:pPr>
            <w:ins w:id="18729" w:author="Στάθης Καπ" w:date="2023-03-03T06:20:00Z">
              <w:r>
                <w:rPr>
                  <w:rFonts w:ascii="Calibri" w:hAnsi="Calibri" w:cstheme="minorHAnsi"/>
                  <w:color w:val="000000"/>
                  <w:sz w:val="16"/>
                  <w:szCs w:val="16"/>
                </w:rPr>
                <w:t>0.49</w:t>
              </w:r>
            </w:ins>
          </w:p>
        </w:tc>
        <w:tc>
          <w:tcPr>
            <w:tcW w:w="508" w:type="dxa"/>
            <w:vAlign w:val="center"/>
            <w:tcPrChange w:id="18730" w:author="Στάθης Καπ" w:date="2023-03-03T06:26:00Z">
              <w:tcPr>
                <w:tcW w:w="508" w:type="dxa"/>
                <w:vAlign w:val="bottom"/>
              </w:tcPr>
            </w:tcPrChange>
          </w:tcPr>
          <w:p w14:paraId="2AFAE55F" w14:textId="320B9183" w:rsidR="00C87CFE" w:rsidRPr="00CD1347" w:rsidRDefault="00C87CFE" w:rsidP="00C87CFE">
            <w:pPr>
              <w:jc w:val="center"/>
              <w:rPr>
                <w:ins w:id="18731" w:author="Στάθης Καπ" w:date="2023-03-03T03:57:00Z"/>
                <w:rFonts w:cstheme="minorHAnsi"/>
                <w:sz w:val="16"/>
                <w:szCs w:val="16"/>
              </w:rPr>
            </w:pPr>
            <w:ins w:id="18732" w:author="Στάθης Καπ" w:date="2023-03-03T06:20:00Z">
              <w:r>
                <w:rPr>
                  <w:rFonts w:ascii="Calibri" w:hAnsi="Calibri" w:cs="Calibri"/>
                  <w:color w:val="000000"/>
                  <w:sz w:val="16"/>
                  <w:szCs w:val="16"/>
                </w:rPr>
                <w:t>1396</w:t>
              </w:r>
            </w:ins>
          </w:p>
        </w:tc>
        <w:tc>
          <w:tcPr>
            <w:tcW w:w="541" w:type="dxa"/>
            <w:vAlign w:val="center"/>
            <w:tcPrChange w:id="18733" w:author="Στάθης Καπ" w:date="2023-03-03T06:26:00Z">
              <w:tcPr>
                <w:tcW w:w="541" w:type="dxa"/>
                <w:vAlign w:val="bottom"/>
              </w:tcPr>
            </w:tcPrChange>
          </w:tcPr>
          <w:p w14:paraId="763E33CB" w14:textId="4C87530C" w:rsidR="00C87CFE" w:rsidRPr="00CD1347" w:rsidRDefault="00C87CFE" w:rsidP="00C87CFE">
            <w:pPr>
              <w:jc w:val="center"/>
              <w:rPr>
                <w:ins w:id="18734" w:author="Στάθης Καπ" w:date="2023-03-03T03:57:00Z"/>
                <w:rFonts w:cstheme="minorHAnsi"/>
                <w:sz w:val="16"/>
                <w:szCs w:val="16"/>
              </w:rPr>
            </w:pPr>
            <w:ins w:id="18735" w:author="Στάθης Καπ" w:date="2023-03-03T06:20:00Z">
              <w:r>
                <w:rPr>
                  <w:rFonts w:ascii="Calibri" w:hAnsi="Calibri" w:cs="Calibri"/>
                  <w:color w:val="000000"/>
                  <w:sz w:val="16"/>
                  <w:szCs w:val="16"/>
                </w:rPr>
                <w:t>0.195</w:t>
              </w:r>
            </w:ins>
          </w:p>
        </w:tc>
        <w:tc>
          <w:tcPr>
            <w:tcW w:w="589" w:type="dxa"/>
            <w:vAlign w:val="center"/>
            <w:tcPrChange w:id="18736" w:author="Στάθης Καπ" w:date="2023-03-03T06:26:00Z">
              <w:tcPr>
                <w:tcW w:w="589" w:type="dxa"/>
                <w:vAlign w:val="center"/>
              </w:tcPr>
            </w:tcPrChange>
          </w:tcPr>
          <w:p w14:paraId="4B55DB1F" w14:textId="7E89C70D" w:rsidR="00C87CFE" w:rsidRPr="00CD1347" w:rsidRDefault="00C87CFE" w:rsidP="00C87CFE">
            <w:pPr>
              <w:jc w:val="center"/>
              <w:rPr>
                <w:ins w:id="18737" w:author="Στάθης Καπ" w:date="2023-03-03T03:57:00Z"/>
                <w:rFonts w:cstheme="minorHAnsi"/>
                <w:sz w:val="16"/>
                <w:szCs w:val="16"/>
              </w:rPr>
            </w:pPr>
            <w:ins w:id="18738" w:author="Στάθης Καπ" w:date="2023-03-03T06:20:00Z">
              <w:r>
                <w:rPr>
                  <w:rFonts w:ascii="Calibri" w:hAnsi="Calibri" w:cstheme="minorHAnsi"/>
                  <w:color w:val="000000"/>
                  <w:sz w:val="16"/>
                  <w:szCs w:val="16"/>
                </w:rPr>
                <w:t>2.45</w:t>
              </w:r>
            </w:ins>
          </w:p>
        </w:tc>
        <w:tc>
          <w:tcPr>
            <w:tcW w:w="463" w:type="dxa"/>
            <w:vAlign w:val="center"/>
            <w:tcPrChange w:id="18739" w:author="Στάθης Καπ" w:date="2023-03-03T06:26:00Z">
              <w:tcPr>
                <w:tcW w:w="463" w:type="dxa"/>
                <w:vAlign w:val="bottom"/>
              </w:tcPr>
            </w:tcPrChange>
          </w:tcPr>
          <w:p w14:paraId="37C40F27" w14:textId="33BC322C" w:rsidR="00C87CFE" w:rsidRPr="00CD1347" w:rsidRDefault="00C87CFE" w:rsidP="00C87CFE">
            <w:pPr>
              <w:jc w:val="center"/>
              <w:rPr>
                <w:ins w:id="18740" w:author="Στάθης Καπ" w:date="2023-03-03T03:57:00Z"/>
                <w:rFonts w:cstheme="minorHAnsi"/>
                <w:sz w:val="16"/>
                <w:szCs w:val="16"/>
              </w:rPr>
            </w:pPr>
            <w:ins w:id="18741" w:author="Στάθης Καπ" w:date="2023-03-03T06:20:00Z">
              <w:r>
                <w:rPr>
                  <w:rFonts w:ascii="Calibri" w:hAnsi="Calibri" w:cs="Calibri"/>
                  <w:color w:val="000000"/>
                  <w:sz w:val="16"/>
                  <w:szCs w:val="16"/>
                </w:rPr>
                <w:t>1410</w:t>
              </w:r>
            </w:ins>
          </w:p>
        </w:tc>
        <w:tc>
          <w:tcPr>
            <w:tcW w:w="541" w:type="dxa"/>
            <w:vAlign w:val="center"/>
            <w:tcPrChange w:id="18742" w:author="Στάθης Καπ" w:date="2023-03-03T06:26:00Z">
              <w:tcPr>
                <w:tcW w:w="541" w:type="dxa"/>
                <w:vAlign w:val="bottom"/>
              </w:tcPr>
            </w:tcPrChange>
          </w:tcPr>
          <w:p w14:paraId="77860B4E" w14:textId="2FA1B6FE" w:rsidR="00C87CFE" w:rsidRPr="00CD1347" w:rsidRDefault="00C87CFE" w:rsidP="00C87CFE">
            <w:pPr>
              <w:jc w:val="center"/>
              <w:rPr>
                <w:ins w:id="18743" w:author="Στάθης Καπ" w:date="2023-03-03T03:57:00Z"/>
                <w:rFonts w:cstheme="minorHAnsi"/>
                <w:sz w:val="16"/>
                <w:szCs w:val="16"/>
              </w:rPr>
            </w:pPr>
            <w:ins w:id="18744" w:author="Στάθης Καπ" w:date="2023-03-03T06:20:00Z">
              <w:r>
                <w:rPr>
                  <w:rFonts w:ascii="Calibri" w:hAnsi="Calibri" w:cs="Calibri"/>
                  <w:color w:val="000000"/>
                  <w:sz w:val="16"/>
                  <w:szCs w:val="16"/>
                </w:rPr>
                <w:t>0.337</w:t>
              </w:r>
            </w:ins>
          </w:p>
        </w:tc>
        <w:tc>
          <w:tcPr>
            <w:tcW w:w="589" w:type="dxa"/>
            <w:vAlign w:val="center"/>
            <w:tcPrChange w:id="18745" w:author="Στάθης Καπ" w:date="2023-03-03T06:26:00Z">
              <w:tcPr>
                <w:tcW w:w="589" w:type="dxa"/>
                <w:vAlign w:val="center"/>
              </w:tcPr>
            </w:tcPrChange>
          </w:tcPr>
          <w:p w14:paraId="6C6C9BC1" w14:textId="69F5FA8C" w:rsidR="00C87CFE" w:rsidRPr="00CD1347" w:rsidRDefault="00C87CFE" w:rsidP="00C87CFE">
            <w:pPr>
              <w:jc w:val="center"/>
              <w:rPr>
                <w:ins w:id="18746" w:author="Στάθης Καπ" w:date="2023-03-03T03:57:00Z"/>
                <w:rFonts w:cstheme="minorHAnsi"/>
                <w:sz w:val="16"/>
                <w:szCs w:val="16"/>
              </w:rPr>
            </w:pPr>
            <w:ins w:id="18747" w:author="Στάθης Καπ" w:date="2023-03-03T06:20:00Z">
              <w:r>
                <w:rPr>
                  <w:rFonts w:ascii="Calibri" w:hAnsi="Calibri" w:cstheme="minorHAnsi"/>
                  <w:color w:val="000000"/>
                  <w:sz w:val="16"/>
                  <w:szCs w:val="16"/>
                </w:rPr>
                <w:t>1.47</w:t>
              </w:r>
            </w:ins>
          </w:p>
        </w:tc>
      </w:tr>
      <w:tr w:rsidR="00C87CFE" w:rsidRPr="00BB05AC" w14:paraId="432FB81F" w14:textId="77777777" w:rsidTr="00F03C40">
        <w:tblPrEx>
          <w:tblW w:w="0" w:type="auto"/>
          <w:tblBorders>
            <w:insideH w:val="none" w:sz="0" w:space="0" w:color="auto"/>
            <w:insideV w:val="none" w:sz="0" w:space="0" w:color="auto"/>
          </w:tblBorders>
          <w:tblCellMar>
            <w:left w:w="0" w:type="dxa"/>
            <w:right w:w="0" w:type="dxa"/>
          </w:tblCellMar>
          <w:tblPrExChange w:id="1874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749" w:author="Στάθης Καπ" w:date="2023-03-03T03:57:00Z"/>
        </w:trPr>
        <w:tc>
          <w:tcPr>
            <w:tcW w:w="515" w:type="dxa"/>
            <w:tcBorders>
              <w:top w:val="nil"/>
              <w:bottom w:val="nil"/>
              <w:right w:val="single" w:sz="4" w:space="0" w:color="auto"/>
            </w:tcBorders>
            <w:shd w:val="clear" w:color="auto" w:fill="E7E6E6" w:themeFill="background2"/>
            <w:vAlign w:val="bottom"/>
            <w:tcPrChange w:id="18750" w:author="Στάθης Καπ" w:date="2023-03-03T06:26:00Z">
              <w:tcPr>
                <w:tcW w:w="515" w:type="dxa"/>
                <w:vAlign w:val="bottom"/>
              </w:tcPr>
            </w:tcPrChange>
          </w:tcPr>
          <w:p w14:paraId="261EEF0A" w14:textId="2AAECB46" w:rsidR="00C87CFE" w:rsidRPr="00CD1347" w:rsidRDefault="00C87CFE" w:rsidP="00C87CFE">
            <w:pPr>
              <w:jc w:val="center"/>
              <w:rPr>
                <w:ins w:id="18751" w:author="Στάθης Καπ" w:date="2023-03-03T03:57:00Z"/>
                <w:sz w:val="16"/>
                <w:szCs w:val="16"/>
              </w:rPr>
            </w:pPr>
            <w:ins w:id="18752" w:author="Στάθης Καπ" w:date="2023-03-03T04:06:00Z">
              <w:r w:rsidRPr="00CD1347">
                <w:rPr>
                  <w:rFonts w:ascii="Calibri" w:hAnsi="Calibri" w:cs="Calibri"/>
                  <w:color w:val="000000"/>
                  <w:sz w:val="16"/>
                  <w:szCs w:val="16"/>
                  <w:rPrChange w:id="18753" w:author="Στάθης Καπ" w:date="2023-03-03T04:09:00Z">
                    <w:rPr>
                      <w:rFonts w:ascii="Calibri" w:hAnsi="Calibri" w:cs="Calibri"/>
                      <w:color w:val="000000"/>
                      <w:sz w:val="18"/>
                      <w:szCs w:val="18"/>
                    </w:rPr>
                  </w:rPrChange>
                </w:rPr>
                <w:t>r205</w:t>
              </w:r>
            </w:ins>
          </w:p>
        </w:tc>
        <w:tc>
          <w:tcPr>
            <w:tcW w:w="560" w:type="dxa"/>
            <w:tcBorders>
              <w:left w:val="single" w:sz="4" w:space="0" w:color="auto"/>
            </w:tcBorders>
            <w:vAlign w:val="center"/>
            <w:tcPrChange w:id="18754" w:author="Στάθης Καπ" w:date="2023-03-03T06:26:00Z">
              <w:tcPr>
                <w:tcW w:w="560" w:type="dxa"/>
              </w:tcPr>
            </w:tcPrChange>
          </w:tcPr>
          <w:p w14:paraId="0BC50D88" w14:textId="52D8766F" w:rsidR="00C87CFE" w:rsidRPr="00CD1347" w:rsidRDefault="00C87CFE" w:rsidP="00C87CFE">
            <w:pPr>
              <w:jc w:val="center"/>
              <w:rPr>
                <w:ins w:id="18755" w:author="Στάθης Καπ" w:date="2023-03-03T03:57:00Z"/>
                <w:rFonts w:cstheme="minorHAnsi"/>
                <w:sz w:val="16"/>
                <w:szCs w:val="16"/>
              </w:rPr>
            </w:pPr>
            <w:ins w:id="18756" w:author="Στάθης Καπ" w:date="2023-03-03T06:20:00Z">
              <w:r>
                <w:rPr>
                  <w:rFonts w:ascii="Calibri" w:hAnsi="Calibri" w:cs="Calibri"/>
                  <w:color w:val="000000"/>
                  <w:sz w:val="16"/>
                  <w:szCs w:val="16"/>
                </w:rPr>
                <w:t>1386</w:t>
              </w:r>
            </w:ins>
          </w:p>
        </w:tc>
        <w:tc>
          <w:tcPr>
            <w:tcW w:w="855" w:type="dxa"/>
            <w:vAlign w:val="center"/>
            <w:tcPrChange w:id="18757" w:author="Στάθης Καπ" w:date="2023-03-03T06:26:00Z">
              <w:tcPr>
                <w:tcW w:w="855" w:type="dxa"/>
              </w:tcPr>
            </w:tcPrChange>
          </w:tcPr>
          <w:p w14:paraId="21A4C50B" w14:textId="39DC5396" w:rsidR="00C87CFE" w:rsidRPr="00CD1347" w:rsidRDefault="00C87CFE" w:rsidP="00C87CFE">
            <w:pPr>
              <w:jc w:val="center"/>
              <w:rPr>
                <w:ins w:id="18758" w:author="Στάθης Καπ" w:date="2023-03-03T03:57:00Z"/>
                <w:rFonts w:cstheme="minorHAnsi"/>
                <w:sz w:val="16"/>
                <w:szCs w:val="16"/>
              </w:rPr>
            </w:pPr>
            <w:ins w:id="18759" w:author="Στάθης Καπ" w:date="2023-03-03T06:20:00Z">
              <w:r>
                <w:rPr>
                  <w:rFonts w:ascii="Calibri" w:hAnsi="Calibri" w:cs="Calibri"/>
                  <w:color w:val="000000"/>
                  <w:sz w:val="16"/>
                  <w:szCs w:val="16"/>
                </w:rPr>
                <w:t>1338</w:t>
              </w:r>
            </w:ins>
          </w:p>
        </w:tc>
        <w:tc>
          <w:tcPr>
            <w:tcW w:w="544" w:type="dxa"/>
            <w:vAlign w:val="center"/>
            <w:tcPrChange w:id="18760" w:author="Στάθης Καπ" w:date="2023-03-03T06:26:00Z">
              <w:tcPr>
                <w:tcW w:w="544" w:type="dxa"/>
                <w:vAlign w:val="bottom"/>
              </w:tcPr>
            </w:tcPrChange>
          </w:tcPr>
          <w:p w14:paraId="4927F809" w14:textId="38D6871F" w:rsidR="00C87CFE" w:rsidRPr="00CD1347" w:rsidRDefault="00C87CFE" w:rsidP="00C87CFE">
            <w:pPr>
              <w:jc w:val="center"/>
              <w:rPr>
                <w:ins w:id="18761" w:author="Στάθης Καπ" w:date="2023-03-03T03:57:00Z"/>
                <w:rFonts w:cstheme="minorHAnsi"/>
                <w:sz w:val="16"/>
                <w:szCs w:val="16"/>
              </w:rPr>
            </w:pPr>
            <w:ins w:id="18762" w:author="Στάθης Καπ" w:date="2023-03-03T06:20:00Z">
              <w:r>
                <w:rPr>
                  <w:rFonts w:ascii="Calibri" w:hAnsi="Calibri" w:cs="Calibri"/>
                  <w:color w:val="000000"/>
                  <w:sz w:val="16"/>
                  <w:szCs w:val="16"/>
                </w:rPr>
                <w:t>1324</w:t>
              </w:r>
            </w:ins>
          </w:p>
        </w:tc>
        <w:tc>
          <w:tcPr>
            <w:tcW w:w="621" w:type="dxa"/>
            <w:vAlign w:val="center"/>
            <w:tcPrChange w:id="18763" w:author="Στάθης Καπ" w:date="2023-03-03T06:26:00Z">
              <w:tcPr>
                <w:tcW w:w="621" w:type="dxa"/>
                <w:vAlign w:val="bottom"/>
              </w:tcPr>
            </w:tcPrChange>
          </w:tcPr>
          <w:p w14:paraId="1D633E39" w14:textId="4404DD41" w:rsidR="00C87CFE" w:rsidRPr="00CD1347" w:rsidRDefault="00C87CFE" w:rsidP="00C87CFE">
            <w:pPr>
              <w:jc w:val="center"/>
              <w:rPr>
                <w:ins w:id="18764" w:author="Στάθης Καπ" w:date="2023-03-03T03:57:00Z"/>
                <w:rFonts w:cstheme="minorHAnsi"/>
                <w:sz w:val="16"/>
                <w:szCs w:val="16"/>
              </w:rPr>
            </w:pPr>
            <w:ins w:id="18765" w:author="Στάθης Καπ" w:date="2023-03-03T06:20:00Z">
              <w:r>
                <w:rPr>
                  <w:rFonts w:ascii="Calibri" w:hAnsi="Calibri" w:cs="Calibri"/>
                  <w:color w:val="000000"/>
                  <w:sz w:val="16"/>
                  <w:szCs w:val="16"/>
                </w:rPr>
                <w:t>0.576</w:t>
              </w:r>
            </w:ins>
          </w:p>
        </w:tc>
        <w:tc>
          <w:tcPr>
            <w:tcW w:w="669" w:type="dxa"/>
            <w:vAlign w:val="center"/>
            <w:tcPrChange w:id="18766" w:author="Στάθης Καπ" w:date="2023-03-03T06:26:00Z">
              <w:tcPr>
                <w:tcW w:w="669" w:type="dxa"/>
                <w:vAlign w:val="center"/>
              </w:tcPr>
            </w:tcPrChange>
          </w:tcPr>
          <w:p w14:paraId="0356D917" w14:textId="09A8F0CA" w:rsidR="00C87CFE" w:rsidRPr="00CD1347" w:rsidRDefault="00C87CFE" w:rsidP="00C87CFE">
            <w:pPr>
              <w:jc w:val="center"/>
              <w:rPr>
                <w:ins w:id="18767" w:author="Στάθης Καπ" w:date="2023-03-03T03:57:00Z"/>
                <w:rFonts w:cstheme="minorHAnsi"/>
                <w:sz w:val="16"/>
                <w:szCs w:val="16"/>
              </w:rPr>
            </w:pPr>
            <w:ins w:id="18768" w:author="Στάθης Καπ" w:date="2023-03-03T06:20:00Z">
              <w:r>
                <w:rPr>
                  <w:rFonts w:ascii="Calibri" w:hAnsi="Calibri" w:cstheme="minorHAnsi"/>
                  <w:color w:val="000000"/>
                  <w:sz w:val="16"/>
                  <w:szCs w:val="16"/>
                </w:rPr>
                <w:t>4.47</w:t>
              </w:r>
            </w:ins>
          </w:p>
        </w:tc>
        <w:tc>
          <w:tcPr>
            <w:tcW w:w="543" w:type="dxa"/>
            <w:vAlign w:val="center"/>
            <w:tcPrChange w:id="18769" w:author="Στάθης Καπ" w:date="2023-03-03T06:26:00Z">
              <w:tcPr>
                <w:tcW w:w="543" w:type="dxa"/>
                <w:vAlign w:val="bottom"/>
              </w:tcPr>
            </w:tcPrChange>
          </w:tcPr>
          <w:p w14:paraId="35D30CAA" w14:textId="3BA4981E" w:rsidR="00C87CFE" w:rsidRPr="00CD1347" w:rsidRDefault="00C87CFE" w:rsidP="00C87CFE">
            <w:pPr>
              <w:jc w:val="center"/>
              <w:rPr>
                <w:ins w:id="18770" w:author="Στάθης Καπ" w:date="2023-03-03T03:57:00Z"/>
                <w:rFonts w:cstheme="minorHAnsi"/>
                <w:sz w:val="16"/>
                <w:szCs w:val="16"/>
              </w:rPr>
            </w:pPr>
            <w:ins w:id="18771" w:author="Στάθης Καπ" w:date="2023-03-03T06:20:00Z">
              <w:r>
                <w:rPr>
                  <w:rFonts w:ascii="Calibri" w:hAnsi="Calibri" w:cs="Calibri"/>
                  <w:color w:val="000000"/>
                  <w:sz w:val="16"/>
                  <w:szCs w:val="16"/>
                </w:rPr>
                <w:t>1339</w:t>
              </w:r>
            </w:ins>
          </w:p>
        </w:tc>
        <w:tc>
          <w:tcPr>
            <w:tcW w:w="621" w:type="dxa"/>
            <w:vAlign w:val="center"/>
            <w:tcPrChange w:id="18772" w:author="Στάθης Καπ" w:date="2023-03-03T06:26:00Z">
              <w:tcPr>
                <w:tcW w:w="621" w:type="dxa"/>
                <w:vAlign w:val="bottom"/>
              </w:tcPr>
            </w:tcPrChange>
          </w:tcPr>
          <w:p w14:paraId="7C99B045" w14:textId="42F99FD8" w:rsidR="00C87CFE" w:rsidRPr="00CD1347" w:rsidRDefault="00C87CFE" w:rsidP="00C87CFE">
            <w:pPr>
              <w:jc w:val="center"/>
              <w:rPr>
                <w:ins w:id="18773" w:author="Στάθης Καπ" w:date="2023-03-03T03:57:00Z"/>
                <w:rFonts w:cstheme="minorHAnsi"/>
                <w:sz w:val="16"/>
                <w:szCs w:val="16"/>
              </w:rPr>
            </w:pPr>
            <w:ins w:id="18774" w:author="Στάθης Καπ" w:date="2023-03-03T06:20:00Z">
              <w:r>
                <w:rPr>
                  <w:rFonts w:ascii="Calibri" w:hAnsi="Calibri" w:cs="Calibri"/>
                  <w:color w:val="000000"/>
                  <w:sz w:val="16"/>
                  <w:szCs w:val="16"/>
                </w:rPr>
                <w:t>0.373</w:t>
              </w:r>
            </w:ins>
          </w:p>
        </w:tc>
        <w:tc>
          <w:tcPr>
            <w:tcW w:w="669" w:type="dxa"/>
            <w:vAlign w:val="center"/>
            <w:tcPrChange w:id="18775" w:author="Στάθης Καπ" w:date="2023-03-03T06:26:00Z">
              <w:tcPr>
                <w:tcW w:w="669" w:type="dxa"/>
                <w:vAlign w:val="center"/>
              </w:tcPr>
            </w:tcPrChange>
          </w:tcPr>
          <w:p w14:paraId="2F0C3117" w14:textId="7D75E9FF" w:rsidR="00C87CFE" w:rsidRPr="00CD1347" w:rsidRDefault="00C87CFE" w:rsidP="00C87CFE">
            <w:pPr>
              <w:jc w:val="center"/>
              <w:rPr>
                <w:ins w:id="18776" w:author="Στάθης Καπ" w:date="2023-03-03T03:57:00Z"/>
                <w:rFonts w:cstheme="minorHAnsi"/>
                <w:sz w:val="16"/>
                <w:szCs w:val="16"/>
              </w:rPr>
            </w:pPr>
            <w:ins w:id="18777" w:author="Στάθης Καπ" w:date="2023-03-03T06:20:00Z">
              <w:r>
                <w:rPr>
                  <w:rFonts w:ascii="Calibri" w:hAnsi="Calibri" w:cstheme="minorHAnsi"/>
                  <w:color w:val="000000"/>
                  <w:sz w:val="16"/>
                  <w:szCs w:val="16"/>
                </w:rPr>
                <w:t>-1.13</w:t>
              </w:r>
            </w:ins>
          </w:p>
        </w:tc>
        <w:tc>
          <w:tcPr>
            <w:tcW w:w="508" w:type="dxa"/>
            <w:vAlign w:val="center"/>
            <w:tcPrChange w:id="18778" w:author="Στάθης Καπ" w:date="2023-03-03T06:26:00Z">
              <w:tcPr>
                <w:tcW w:w="508" w:type="dxa"/>
                <w:vAlign w:val="bottom"/>
              </w:tcPr>
            </w:tcPrChange>
          </w:tcPr>
          <w:p w14:paraId="01C41A19" w14:textId="7B67A43B" w:rsidR="00C87CFE" w:rsidRPr="00CD1347" w:rsidRDefault="00C87CFE" w:rsidP="00C87CFE">
            <w:pPr>
              <w:jc w:val="center"/>
              <w:rPr>
                <w:ins w:id="18779" w:author="Στάθης Καπ" w:date="2023-03-03T03:57:00Z"/>
                <w:rFonts w:cstheme="minorHAnsi"/>
                <w:sz w:val="16"/>
                <w:szCs w:val="16"/>
              </w:rPr>
            </w:pPr>
            <w:ins w:id="18780" w:author="Στάθης Καπ" w:date="2023-03-03T06:20:00Z">
              <w:r>
                <w:rPr>
                  <w:rFonts w:ascii="Calibri" w:hAnsi="Calibri" w:cs="Calibri"/>
                  <w:color w:val="000000"/>
                  <w:sz w:val="16"/>
                  <w:szCs w:val="16"/>
                </w:rPr>
                <w:t>1315</w:t>
              </w:r>
            </w:ins>
          </w:p>
        </w:tc>
        <w:tc>
          <w:tcPr>
            <w:tcW w:w="541" w:type="dxa"/>
            <w:vAlign w:val="center"/>
            <w:tcPrChange w:id="18781" w:author="Στάθης Καπ" w:date="2023-03-03T06:26:00Z">
              <w:tcPr>
                <w:tcW w:w="541" w:type="dxa"/>
                <w:vAlign w:val="bottom"/>
              </w:tcPr>
            </w:tcPrChange>
          </w:tcPr>
          <w:p w14:paraId="5B29E348" w14:textId="724756FE" w:rsidR="00C87CFE" w:rsidRPr="00CD1347" w:rsidRDefault="00C87CFE" w:rsidP="00C87CFE">
            <w:pPr>
              <w:jc w:val="center"/>
              <w:rPr>
                <w:ins w:id="18782" w:author="Στάθης Καπ" w:date="2023-03-03T03:57:00Z"/>
                <w:rFonts w:cstheme="minorHAnsi"/>
                <w:sz w:val="16"/>
                <w:szCs w:val="16"/>
              </w:rPr>
            </w:pPr>
            <w:ins w:id="18783" w:author="Στάθης Καπ" w:date="2023-03-03T06:20:00Z">
              <w:r>
                <w:rPr>
                  <w:rFonts w:ascii="Calibri" w:hAnsi="Calibri" w:cs="Calibri"/>
                  <w:color w:val="000000"/>
                  <w:sz w:val="16"/>
                  <w:szCs w:val="16"/>
                </w:rPr>
                <w:t>0.378</w:t>
              </w:r>
            </w:ins>
          </w:p>
        </w:tc>
        <w:tc>
          <w:tcPr>
            <w:tcW w:w="589" w:type="dxa"/>
            <w:vAlign w:val="center"/>
            <w:tcPrChange w:id="18784" w:author="Στάθης Καπ" w:date="2023-03-03T06:26:00Z">
              <w:tcPr>
                <w:tcW w:w="589" w:type="dxa"/>
                <w:vAlign w:val="center"/>
              </w:tcPr>
            </w:tcPrChange>
          </w:tcPr>
          <w:p w14:paraId="710135D2" w14:textId="35E151B3" w:rsidR="00C87CFE" w:rsidRPr="00CD1347" w:rsidRDefault="00C87CFE" w:rsidP="00C87CFE">
            <w:pPr>
              <w:jc w:val="center"/>
              <w:rPr>
                <w:ins w:id="18785" w:author="Στάθης Καπ" w:date="2023-03-03T03:57:00Z"/>
                <w:rFonts w:cstheme="minorHAnsi"/>
                <w:sz w:val="16"/>
                <w:szCs w:val="16"/>
              </w:rPr>
            </w:pPr>
            <w:ins w:id="18786" w:author="Στάθης Καπ" w:date="2023-03-03T06:20:00Z">
              <w:r>
                <w:rPr>
                  <w:rFonts w:ascii="Calibri" w:hAnsi="Calibri" w:cstheme="minorHAnsi"/>
                  <w:color w:val="000000"/>
                  <w:sz w:val="16"/>
                  <w:szCs w:val="16"/>
                </w:rPr>
                <w:t>0.68</w:t>
              </w:r>
            </w:ins>
          </w:p>
        </w:tc>
        <w:tc>
          <w:tcPr>
            <w:tcW w:w="463" w:type="dxa"/>
            <w:vAlign w:val="center"/>
            <w:tcPrChange w:id="18787" w:author="Στάθης Καπ" w:date="2023-03-03T06:26:00Z">
              <w:tcPr>
                <w:tcW w:w="463" w:type="dxa"/>
                <w:vAlign w:val="bottom"/>
              </w:tcPr>
            </w:tcPrChange>
          </w:tcPr>
          <w:p w14:paraId="567AA303" w14:textId="6F8AC5B3" w:rsidR="00C87CFE" w:rsidRPr="00CD1347" w:rsidRDefault="00C87CFE" w:rsidP="00C87CFE">
            <w:pPr>
              <w:jc w:val="center"/>
              <w:rPr>
                <w:ins w:id="18788" w:author="Στάθης Καπ" w:date="2023-03-03T03:57:00Z"/>
                <w:rFonts w:cstheme="minorHAnsi"/>
                <w:sz w:val="16"/>
                <w:szCs w:val="16"/>
              </w:rPr>
            </w:pPr>
            <w:ins w:id="18789" w:author="Στάθης Καπ" w:date="2023-03-03T06:20:00Z">
              <w:r>
                <w:rPr>
                  <w:rFonts w:ascii="Calibri" w:hAnsi="Calibri" w:cs="Calibri"/>
                  <w:color w:val="000000"/>
                  <w:sz w:val="16"/>
                  <w:szCs w:val="16"/>
                </w:rPr>
                <w:t>1271</w:t>
              </w:r>
            </w:ins>
          </w:p>
        </w:tc>
        <w:tc>
          <w:tcPr>
            <w:tcW w:w="541" w:type="dxa"/>
            <w:vAlign w:val="center"/>
            <w:tcPrChange w:id="18790" w:author="Στάθης Καπ" w:date="2023-03-03T06:26:00Z">
              <w:tcPr>
                <w:tcW w:w="541" w:type="dxa"/>
                <w:vAlign w:val="bottom"/>
              </w:tcPr>
            </w:tcPrChange>
          </w:tcPr>
          <w:p w14:paraId="39CC8F52" w14:textId="63B543A5" w:rsidR="00C87CFE" w:rsidRPr="00CD1347" w:rsidRDefault="00C87CFE" w:rsidP="00C87CFE">
            <w:pPr>
              <w:jc w:val="center"/>
              <w:rPr>
                <w:ins w:id="18791" w:author="Στάθης Καπ" w:date="2023-03-03T03:57:00Z"/>
                <w:rFonts w:cstheme="minorHAnsi"/>
                <w:sz w:val="16"/>
                <w:szCs w:val="16"/>
              </w:rPr>
            </w:pPr>
            <w:ins w:id="18792" w:author="Στάθης Καπ" w:date="2023-03-03T06:20:00Z">
              <w:r>
                <w:rPr>
                  <w:rFonts w:ascii="Calibri" w:hAnsi="Calibri" w:cs="Calibri"/>
                  <w:color w:val="000000"/>
                  <w:sz w:val="16"/>
                  <w:szCs w:val="16"/>
                </w:rPr>
                <w:t>0.258</w:t>
              </w:r>
            </w:ins>
          </w:p>
        </w:tc>
        <w:tc>
          <w:tcPr>
            <w:tcW w:w="589" w:type="dxa"/>
            <w:vAlign w:val="center"/>
            <w:tcPrChange w:id="18793" w:author="Στάθης Καπ" w:date="2023-03-03T06:26:00Z">
              <w:tcPr>
                <w:tcW w:w="589" w:type="dxa"/>
                <w:vAlign w:val="center"/>
              </w:tcPr>
            </w:tcPrChange>
          </w:tcPr>
          <w:p w14:paraId="77A2FF79" w14:textId="3BF0FF89" w:rsidR="00C87CFE" w:rsidRPr="00CD1347" w:rsidRDefault="00C87CFE" w:rsidP="00C87CFE">
            <w:pPr>
              <w:jc w:val="center"/>
              <w:rPr>
                <w:ins w:id="18794" w:author="Στάθης Καπ" w:date="2023-03-03T03:57:00Z"/>
                <w:rFonts w:cstheme="minorHAnsi"/>
                <w:sz w:val="16"/>
                <w:szCs w:val="16"/>
              </w:rPr>
            </w:pPr>
            <w:ins w:id="18795" w:author="Στάθης Καπ" w:date="2023-03-03T06:20:00Z">
              <w:r>
                <w:rPr>
                  <w:rFonts w:ascii="Calibri" w:hAnsi="Calibri" w:cstheme="minorHAnsi"/>
                  <w:color w:val="000000"/>
                  <w:sz w:val="16"/>
                  <w:szCs w:val="16"/>
                </w:rPr>
                <w:t>4</w:t>
              </w:r>
            </w:ins>
          </w:p>
        </w:tc>
      </w:tr>
      <w:tr w:rsidR="00C87CFE" w:rsidRPr="00BB05AC" w14:paraId="1291D20B" w14:textId="77777777" w:rsidTr="00F03C40">
        <w:tblPrEx>
          <w:tblW w:w="0" w:type="auto"/>
          <w:tblBorders>
            <w:insideH w:val="none" w:sz="0" w:space="0" w:color="auto"/>
            <w:insideV w:val="none" w:sz="0" w:space="0" w:color="auto"/>
          </w:tblBorders>
          <w:tblCellMar>
            <w:left w:w="0" w:type="dxa"/>
            <w:right w:w="0" w:type="dxa"/>
          </w:tblCellMar>
          <w:tblPrExChange w:id="1879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797" w:author="Στάθης Καπ" w:date="2023-03-03T03:57:00Z"/>
        </w:trPr>
        <w:tc>
          <w:tcPr>
            <w:tcW w:w="515" w:type="dxa"/>
            <w:tcBorders>
              <w:top w:val="nil"/>
              <w:bottom w:val="nil"/>
              <w:right w:val="single" w:sz="4" w:space="0" w:color="auto"/>
            </w:tcBorders>
            <w:shd w:val="clear" w:color="auto" w:fill="E7E6E6" w:themeFill="background2"/>
            <w:vAlign w:val="bottom"/>
            <w:tcPrChange w:id="18798" w:author="Στάθης Καπ" w:date="2023-03-03T06:26:00Z">
              <w:tcPr>
                <w:tcW w:w="515" w:type="dxa"/>
                <w:vAlign w:val="bottom"/>
              </w:tcPr>
            </w:tcPrChange>
          </w:tcPr>
          <w:p w14:paraId="18B75E26" w14:textId="7BAAA621" w:rsidR="00C87CFE" w:rsidRPr="00CD1347" w:rsidRDefault="00C87CFE" w:rsidP="00C87CFE">
            <w:pPr>
              <w:jc w:val="center"/>
              <w:rPr>
                <w:ins w:id="18799" w:author="Στάθης Καπ" w:date="2023-03-03T03:57:00Z"/>
                <w:sz w:val="16"/>
                <w:szCs w:val="16"/>
              </w:rPr>
            </w:pPr>
            <w:ins w:id="18800" w:author="Στάθης Καπ" w:date="2023-03-03T04:06:00Z">
              <w:r w:rsidRPr="00CD1347">
                <w:rPr>
                  <w:rFonts w:ascii="Calibri" w:hAnsi="Calibri" w:cs="Calibri"/>
                  <w:color w:val="000000"/>
                  <w:sz w:val="16"/>
                  <w:szCs w:val="16"/>
                  <w:rPrChange w:id="18801" w:author="Στάθης Καπ" w:date="2023-03-03T04:09:00Z">
                    <w:rPr>
                      <w:rFonts w:ascii="Calibri" w:hAnsi="Calibri" w:cs="Calibri"/>
                      <w:color w:val="000000"/>
                      <w:sz w:val="18"/>
                      <w:szCs w:val="18"/>
                    </w:rPr>
                  </w:rPrChange>
                </w:rPr>
                <w:t>r206</w:t>
              </w:r>
            </w:ins>
          </w:p>
        </w:tc>
        <w:tc>
          <w:tcPr>
            <w:tcW w:w="560" w:type="dxa"/>
            <w:tcBorders>
              <w:left w:val="single" w:sz="4" w:space="0" w:color="auto"/>
            </w:tcBorders>
            <w:vAlign w:val="center"/>
            <w:tcPrChange w:id="18802" w:author="Στάθης Καπ" w:date="2023-03-03T06:26:00Z">
              <w:tcPr>
                <w:tcW w:w="560" w:type="dxa"/>
              </w:tcPr>
            </w:tcPrChange>
          </w:tcPr>
          <w:p w14:paraId="4DA385F6" w14:textId="28BB1F9F" w:rsidR="00C87CFE" w:rsidRPr="00CD1347" w:rsidRDefault="00C87CFE" w:rsidP="00C87CFE">
            <w:pPr>
              <w:jc w:val="center"/>
              <w:rPr>
                <w:ins w:id="18803" w:author="Στάθης Καπ" w:date="2023-03-03T03:57:00Z"/>
                <w:rFonts w:cstheme="minorHAnsi"/>
                <w:sz w:val="16"/>
                <w:szCs w:val="16"/>
              </w:rPr>
            </w:pPr>
            <w:ins w:id="18804" w:author="Στάθης Καπ" w:date="2023-03-03T06:20:00Z">
              <w:r>
                <w:rPr>
                  <w:rFonts w:ascii="Calibri" w:hAnsi="Calibri" w:cs="Calibri"/>
                  <w:color w:val="000000"/>
                  <w:sz w:val="16"/>
                  <w:szCs w:val="16"/>
                </w:rPr>
                <w:t>1450</w:t>
              </w:r>
            </w:ins>
          </w:p>
        </w:tc>
        <w:tc>
          <w:tcPr>
            <w:tcW w:w="855" w:type="dxa"/>
            <w:vAlign w:val="center"/>
            <w:tcPrChange w:id="18805" w:author="Στάθης Καπ" w:date="2023-03-03T06:26:00Z">
              <w:tcPr>
                <w:tcW w:w="855" w:type="dxa"/>
              </w:tcPr>
            </w:tcPrChange>
          </w:tcPr>
          <w:p w14:paraId="15570403" w14:textId="27837D31" w:rsidR="00C87CFE" w:rsidRPr="00CD1347" w:rsidRDefault="00C87CFE" w:rsidP="00C87CFE">
            <w:pPr>
              <w:jc w:val="center"/>
              <w:rPr>
                <w:ins w:id="18806" w:author="Στάθης Καπ" w:date="2023-03-03T03:57:00Z"/>
                <w:rFonts w:cstheme="minorHAnsi"/>
                <w:sz w:val="16"/>
                <w:szCs w:val="16"/>
              </w:rPr>
            </w:pPr>
            <w:ins w:id="18807" w:author="Στάθης Καπ" w:date="2023-03-03T06:20:00Z">
              <w:r>
                <w:rPr>
                  <w:rFonts w:ascii="Calibri" w:hAnsi="Calibri" w:cs="Calibri"/>
                  <w:color w:val="000000"/>
                  <w:sz w:val="16"/>
                  <w:szCs w:val="16"/>
                </w:rPr>
                <w:t>1401</w:t>
              </w:r>
            </w:ins>
          </w:p>
        </w:tc>
        <w:tc>
          <w:tcPr>
            <w:tcW w:w="544" w:type="dxa"/>
            <w:vAlign w:val="center"/>
            <w:tcPrChange w:id="18808" w:author="Στάθης Καπ" w:date="2023-03-03T06:26:00Z">
              <w:tcPr>
                <w:tcW w:w="544" w:type="dxa"/>
                <w:vAlign w:val="bottom"/>
              </w:tcPr>
            </w:tcPrChange>
          </w:tcPr>
          <w:p w14:paraId="4641B22B" w14:textId="4C786090" w:rsidR="00C87CFE" w:rsidRPr="00CD1347" w:rsidRDefault="00C87CFE" w:rsidP="00C87CFE">
            <w:pPr>
              <w:jc w:val="center"/>
              <w:rPr>
                <w:ins w:id="18809" w:author="Στάθης Καπ" w:date="2023-03-03T03:57:00Z"/>
                <w:rFonts w:cstheme="minorHAnsi"/>
                <w:sz w:val="16"/>
                <w:szCs w:val="16"/>
              </w:rPr>
            </w:pPr>
            <w:ins w:id="18810" w:author="Στάθης Καπ" w:date="2023-03-03T06:20:00Z">
              <w:r>
                <w:rPr>
                  <w:rFonts w:ascii="Calibri" w:hAnsi="Calibri" w:cs="Calibri"/>
                  <w:color w:val="000000"/>
                  <w:sz w:val="16"/>
                  <w:szCs w:val="16"/>
                </w:rPr>
                <w:t>1380</w:t>
              </w:r>
            </w:ins>
          </w:p>
        </w:tc>
        <w:tc>
          <w:tcPr>
            <w:tcW w:w="621" w:type="dxa"/>
            <w:vAlign w:val="center"/>
            <w:tcPrChange w:id="18811" w:author="Στάθης Καπ" w:date="2023-03-03T06:26:00Z">
              <w:tcPr>
                <w:tcW w:w="621" w:type="dxa"/>
                <w:vAlign w:val="bottom"/>
              </w:tcPr>
            </w:tcPrChange>
          </w:tcPr>
          <w:p w14:paraId="615CF59C" w14:textId="1AB991F3" w:rsidR="00C87CFE" w:rsidRPr="00CD1347" w:rsidRDefault="00C87CFE" w:rsidP="00C87CFE">
            <w:pPr>
              <w:jc w:val="center"/>
              <w:rPr>
                <w:ins w:id="18812" w:author="Στάθης Καπ" w:date="2023-03-03T03:57:00Z"/>
                <w:rFonts w:cstheme="minorHAnsi"/>
                <w:sz w:val="16"/>
                <w:szCs w:val="16"/>
              </w:rPr>
            </w:pPr>
            <w:ins w:id="18813" w:author="Στάθης Καπ" w:date="2023-03-03T06:20:00Z">
              <w:r>
                <w:rPr>
                  <w:rFonts w:ascii="Calibri" w:hAnsi="Calibri" w:cs="Calibri"/>
                  <w:color w:val="000000"/>
                  <w:sz w:val="16"/>
                  <w:szCs w:val="16"/>
                </w:rPr>
                <w:t>0.422</w:t>
              </w:r>
            </w:ins>
          </w:p>
        </w:tc>
        <w:tc>
          <w:tcPr>
            <w:tcW w:w="669" w:type="dxa"/>
            <w:vAlign w:val="center"/>
            <w:tcPrChange w:id="18814" w:author="Στάθης Καπ" w:date="2023-03-03T06:26:00Z">
              <w:tcPr>
                <w:tcW w:w="669" w:type="dxa"/>
                <w:vAlign w:val="center"/>
              </w:tcPr>
            </w:tcPrChange>
          </w:tcPr>
          <w:p w14:paraId="46474148" w14:textId="5C20CBCD" w:rsidR="00C87CFE" w:rsidRPr="00CD1347" w:rsidRDefault="00C87CFE" w:rsidP="00C87CFE">
            <w:pPr>
              <w:jc w:val="center"/>
              <w:rPr>
                <w:ins w:id="18815" w:author="Στάθης Καπ" w:date="2023-03-03T03:57:00Z"/>
                <w:rFonts w:cstheme="minorHAnsi"/>
                <w:sz w:val="16"/>
                <w:szCs w:val="16"/>
              </w:rPr>
            </w:pPr>
            <w:ins w:id="18816" w:author="Στάθης Καπ" w:date="2023-03-03T06:20:00Z">
              <w:r>
                <w:rPr>
                  <w:rFonts w:ascii="Calibri" w:hAnsi="Calibri" w:cstheme="minorHAnsi"/>
                  <w:color w:val="000000"/>
                  <w:sz w:val="16"/>
                  <w:szCs w:val="16"/>
                </w:rPr>
                <w:t>4.83</w:t>
              </w:r>
            </w:ins>
          </w:p>
        </w:tc>
        <w:tc>
          <w:tcPr>
            <w:tcW w:w="543" w:type="dxa"/>
            <w:vAlign w:val="center"/>
            <w:tcPrChange w:id="18817" w:author="Στάθης Καπ" w:date="2023-03-03T06:26:00Z">
              <w:tcPr>
                <w:tcW w:w="543" w:type="dxa"/>
                <w:vAlign w:val="bottom"/>
              </w:tcPr>
            </w:tcPrChange>
          </w:tcPr>
          <w:p w14:paraId="36A0384E" w14:textId="741D05E0" w:rsidR="00C87CFE" w:rsidRPr="00CD1347" w:rsidRDefault="00C87CFE" w:rsidP="00C87CFE">
            <w:pPr>
              <w:jc w:val="center"/>
              <w:rPr>
                <w:ins w:id="18818" w:author="Στάθης Καπ" w:date="2023-03-03T03:57:00Z"/>
                <w:rFonts w:cstheme="minorHAnsi"/>
                <w:sz w:val="16"/>
                <w:szCs w:val="16"/>
              </w:rPr>
            </w:pPr>
            <w:ins w:id="18819" w:author="Στάθης Καπ" w:date="2023-03-03T06:20:00Z">
              <w:r>
                <w:rPr>
                  <w:rFonts w:ascii="Calibri" w:hAnsi="Calibri" w:cs="Calibri"/>
                  <w:color w:val="000000"/>
                  <w:sz w:val="16"/>
                  <w:szCs w:val="16"/>
                </w:rPr>
                <w:t>1378</w:t>
              </w:r>
            </w:ins>
          </w:p>
        </w:tc>
        <w:tc>
          <w:tcPr>
            <w:tcW w:w="621" w:type="dxa"/>
            <w:vAlign w:val="center"/>
            <w:tcPrChange w:id="18820" w:author="Στάθης Καπ" w:date="2023-03-03T06:26:00Z">
              <w:tcPr>
                <w:tcW w:w="621" w:type="dxa"/>
                <w:vAlign w:val="bottom"/>
              </w:tcPr>
            </w:tcPrChange>
          </w:tcPr>
          <w:p w14:paraId="3B9CD750" w14:textId="361C2460" w:rsidR="00C87CFE" w:rsidRPr="00CD1347" w:rsidRDefault="00C87CFE" w:rsidP="00C87CFE">
            <w:pPr>
              <w:jc w:val="center"/>
              <w:rPr>
                <w:ins w:id="18821" w:author="Στάθης Καπ" w:date="2023-03-03T03:57:00Z"/>
                <w:rFonts w:cstheme="minorHAnsi"/>
                <w:sz w:val="16"/>
                <w:szCs w:val="16"/>
              </w:rPr>
            </w:pPr>
            <w:ins w:id="18822" w:author="Στάθης Καπ" w:date="2023-03-03T06:20:00Z">
              <w:r>
                <w:rPr>
                  <w:rFonts w:ascii="Calibri" w:hAnsi="Calibri" w:cs="Calibri"/>
                  <w:color w:val="000000"/>
                  <w:sz w:val="16"/>
                  <w:szCs w:val="16"/>
                </w:rPr>
                <w:t>0.288</w:t>
              </w:r>
            </w:ins>
          </w:p>
        </w:tc>
        <w:tc>
          <w:tcPr>
            <w:tcW w:w="669" w:type="dxa"/>
            <w:vAlign w:val="center"/>
            <w:tcPrChange w:id="18823" w:author="Στάθης Καπ" w:date="2023-03-03T06:26:00Z">
              <w:tcPr>
                <w:tcW w:w="669" w:type="dxa"/>
                <w:vAlign w:val="center"/>
              </w:tcPr>
            </w:tcPrChange>
          </w:tcPr>
          <w:p w14:paraId="0AFCDCC6" w14:textId="70AC5821" w:rsidR="00C87CFE" w:rsidRPr="00CD1347" w:rsidRDefault="00C87CFE" w:rsidP="00C87CFE">
            <w:pPr>
              <w:jc w:val="center"/>
              <w:rPr>
                <w:ins w:id="18824" w:author="Στάθης Καπ" w:date="2023-03-03T03:57:00Z"/>
                <w:rFonts w:cstheme="minorHAnsi"/>
                <w:sz w:val="16"/>
                <w:szCs w:val="16"/>
              </w:rPr>
            </w:pPr>
            <w:ins w:id="18825" w:author="Στάθης Καπ" w:date="2023-03-03T06:20:00Z">
              <w:r>
                <w:rPr>
                  <w:rFonts w:ascii="Calibri" w:hAnsi="Calibri" w:cstheme="minorHAnsi"/>
                  <w:color w:val="000000"/>
                  <w:sz w:val="16"/>
                  <w:szCs w:val="16"/>
                </w:rPr>
                <w:t>0.14</w:t>
              </w:r>
            </w:ins>
          </w:p>
        </w:tc>
        <w:tc>
          <w:tcPr>
            <w:tcW w:w="508" w:type="dxa"/>
            <w:vAlign w:val="center"/>
            <w:tcPrChange w:id="18826" w:author="Στάθης Καπ" w:date="2023-03-03T06:26:00Z">
              <w:tcPr>
                <w:tcW w:w="508" w:type="dxa"/>
                <w:vAlign w:val="bottom"/>
              </w:tcPr>
            </w:tcPrChange>
          </w:tcPr>
          <w:p w14:paraId="21AE6110" w14:textId="757AFACE" w:rsidR="00C87CFE" w:rsidRPr="00CD1347" w:rsidRDefault="00C87CFE" w:rsidP="00C87CFE">
            <w:pPr>
              <w:jc w:val="center"/>
              <w:rPr>
                <w:ins w:id="18827" w:author="Στάθης Καπ" w:date="2023-03-03T03:57:00Z"/>
                <w:rFonts w:cstheme="minorHAnsi"/>
                <w:sz w:val="16"/>
                <w:szCs w:val="16"/>
              </w:rPr>
            </w:pPr>
            <w:ins w:id="18828" w:author="Στάθης Καπ" w:date="2023-03-03T06:20:00Z">
              <w:r>
                <w:rPr>
                  <w:rFonts w:ascii="Calibri" w:hAnsi="Calibri" w:cs="Calibri"/>
                  <w:color w:val="000000"/>
                  <w:sz w:val="16"/>
                  <w:szCs w:val="16"/>
                </w:rPr>
                <w:t>1349</w:t>
              </w:r>
            </w:ins>
          </w:p>
        </w:tc>
        <w:tc>
          <w:tcPr>
            <w:tcW w:w="541" w:type="dxa"/>
            <w:vAlign w:val="center"/>
            <w:tcPrChange w:id="18829" w:author="Στάθης Καπ" w:date="2023-03-03T06:26:00Z">
              <w:tcPr>
                <w:tcW w:w="541" w:type="dxa"/>
                <w:vAlign w:val="bottom"/>
              </w:tcPr>
            </w:tcPrChange>
          </w:tcPr>
          <w:p w14:paraId="39CE6114" w14:textId="0A558886" w:rsidR="00C87CFE" w:rsidRPr="00CD1347" w:rsidRDefault="00C87CFE" w:rsidP="00C87CFE">
            <w:pPr>
              <w:jc w:val="center"/>
              <w:rPr>
                <w:ins w:id="18830" w:author="Στάθης Καπ" w:date="2023-03-03T03:57:00Z"/>
                <w:rFonts w:cstheme="minorHAnsi"/>
                <w:sz w:val="16"/>
                <w:szCs w:val="16"/>
              </w:rPr>
            </w:pPr>
            <w:ins w:id="18831" w:author="Στάθης Καπ" w:date="2023-03-03T06:20:00Z">
              <w:r>
                <w:rPr>
                  <w:rFonts w:ascii="Calibri" w:hAnsi="Calibri" w:cs="Calibri"/>
                  <w:color w:val="000000"/>
                  <w:sz w:val="16"/>
                  <w:szCs w:val="16"/>
                </w:rPr>
                <w:t>0.275</w:t>
              </w:r>
            </w:ins>
          </w:p>
        </w:tc>
        <w:tc>
          <w:tcPr>
            <w:tcW w:w="589" w:type="dxa"/>
            <w:vAlign w:val="center"/>
            <w:tcPrChange w:id="18832" w:author="Στάθης Καπ" w:date="2023-03-03T06:26:00Z">
              <w:tcPr>
                <w:tcW w:w="589" w:type="dxa"/>
                <w:vAlign w:val="center"/>
              </w:tcPr>
            </w:tcPrChange>
          </w:tcPr>
          <w:p w14:paraId="3D6F13EF" w14:textId="0E63425E" w:rsidR="00C87CFE" w:rsidRPr="00CD1347" w:rsidRDefault="00C87CFE" w:rsidP="00C87CFE">
            <w:pPr>
              <w:jc w:val="center"/>
              <w:rPr>
                <w:ins w:id="18833" w:author="Στάθης Καπ" w:date="2023-03-03T03:57:00Z"/>
                <w:rFonts w:cstheme="minorHAnsi"/>
                <w:sz w:val="16"/>
                <w:szCs w:val="16"/>
              </w:rPr>
            </w:pPr>
            <w:ins w:id="18834" w:author="Στάθης Καπ" w:date="2023-03-03T06:20:00Z">
              <w:r>
                <w:rPr>
                  <w:rFonts w:ascii="Calibri" w:hAnsi="Calibri" w:cstheme="minorHAnsi"/>
                  <w:color w:val="000000"/>
                  <w:sz w:val="16"/>
                  <w:szCs w:val="16"/>
                </w:rPr>
                <w:t>2.25</w:t>
              </w:r>
            </w:ins>
          </w:p>
        </w:tc>
        <w:tc>
          <w:tcPr>
            <w:tcW w:w="463" w:type="dxa"/>
            <w:vAlign w:val="center"/>
            <w:tcPrChange w:id="18835" w:author="Στάθης Καπ" w:date="2023-03-03T06:26:00Z">
              <w:tcPr>
                <w:tcW w:w="463" w:type="dxa"/>
                <w:vAlign w:val="bottom"/>
              </w:tcPr>
            </w:tcPrChange>
          </w:tcPr>
          <w:p w14:paraId="695C7F3B" w14:textId="3EF167B6" w:rsidR="00C87CFE" w:rsidRPr="00CD1347" w:rsidRDefault="00C87CFE" w:rsidP="00C87CFE">
            <w:pPr>
              <w:jc w:val="center"/>
              <w:rPr>
                <w:ins w:id="18836" w:author="Στάθης Καπ" w:date="2023-03-03T03:57:00Z"/>
                <w:rFonts w:cstheme="minorHAnsi"/>
                <w:sz w:val="16"/>
                <w:szCs w:val="16"/>
              </w:rPr>
            </w:pPr>
            <w:ins w:id="18837" w:author="Στάθης Καπ" w:date="2023-03-03T06:20:00Z">
              <w:r>
                <w:rPr>
                  <w:rFonts w:ascii="Calibri" w:hAnsi="Calibri" w:cs="Calibri"/>
                  <w:color w:val="000000"/>
                  <w:sz w:val="16"/>
                  <w:szCs w:val="16"/>
                </w:rPr>
                <w:t>1399</w:t>
              </w:r>
            </w:ins>
          </w:p>
        </w:tc>
        <w:tc>
          <w:tcPr>
            <w:tcW w:w="541" w:type="dxa"/>
            <w:vAlign w:val="center"/>
            <w:tcPrChange w:id="18838" w:author="Στάθης Καπ" w:date="2023-03-03T06:26:00Z">
              <w:tcPr>
                <w:tcW w:w="541" w:type="dxa"/>
                <w:vAlign w:val="bottom"/>
              </w:tcPr>
            </w:tcPrChange>
          </w:tcPr>
          <w:p w14:paraId="1C89D83F" w14:textId="6B5B2605" w:rsidR="00C87CFE" w:rsidRPr="00CD1347" w:rsidRDefault="00C87CFE" w:rsidP="00C87CFE">
            <w:pPr>
              <w:jc w:val="center"/>
              <w:rPr>
                <w:ins w:id="18839" w:author="Στάθης Καπ" w:date="2023-03-03T03:57:00Z"/>
                <w:rFonts w:cstheme="minorHAnsi"/>
                <w:sz w:val="16"/>
                <w:szCs w:val="16"/>
              </w:rPr>
            </w:pPr>
            <w:ins w:id="18840" w:author="Στάθης Καπ" w:date="2023-03-03T06:20:00Z">
              <w:r>
                <w:rPr>
                  <w:rFonts w:ascii="Calibri" w:hAnsi="Calibri" w:cs="Calibri"/>
                  <w:color w:val="000000"/>
                  <w:sz w:val="16"/>
                  <w:szCs w:val="16"/>
                </w:rPr>
                <w:t>0.334</w:t>
              </w:r>
            </w:ins>
          </w:p>
        </w:tc>
        <w:tc>
          <w:tcPr>
            <w:tcW w:w="589" w:type="dxa"/>
            <w:vAlign w:val="center"/>
            <w:tcPrChange w:id="18841" w:author="Στάθης Καπ" w:date="2023-03-03T06:26:00Z">
              <w:tcPr>
                <w:tcW w:w="589" w:type="dxa"/>
                <w:vAlign w:val="center"/>
              </w:tcPr>
            </w:tcPrChange>
          </w:tcPr>
          <w:p w14:paraId="6F39AC3F" w14:textId="22CE6C4E" w:rsidR="00C87CFE" w:rsidRPr="00CD1347" w:rsidRDefault="00C87CFE" w:rsidP="00C87CFE">
            <w:pPr>
              <w:jc w:val="center"/>
              <w:rPr>
                <w:ins w:id="18842" w:author="Στάθης Καπ" w:date="2023-03-03T03:57:00Z"/>
                <w:rFonts w:cstheme="minorHAnsi"/>
                <w:sz w:val="16"/>
                <w:szCs w:val="16"/>
              </w:rPr>
            </w:pPr>
            <w:ins w:id="18843" w:author="Στάθης Καπ" w:date="2023-03-03T06:20:00Z">
              <w:r>
                <w:rPr>
                  <w:rFonts w:ascii="Calibri" w:hAnsi="Calibri" w:cstheme="minorHAnsi"/>
                  <w:color w:val="000000"/>
                  <w:sz w:val="16"/>
                  <w:szCs w:val="16"/>
                </w:rPr>
                <w:t>-1.38</w:t>
              </w:r>
            </w:ins>
          </w:p>
        </w:tc>
      </w:tr>
      <w:tr w:rsidR="00C87CFE" w:rsidRPr="00BB05AC" w14:paraId="2C9206DB" w14:textId="77777777" w:rsidTr="00F03C40">
        <w:tblPrEx>
          <w:tblW w:w="0" w:type="auto"/>
          <w:tblBorders>
            <w:insideH w:val="none" w:sz="0" w:space="0" w:color="auto"/>
            <w:insideV w:val="none" w:sz="0" w:space="0" w:color="auto"/>
          </w:tblBorders>
          <w:tblCellMar>
            <w:left w:w="0" w:type="dxa"/>
            <w:right w:w="0" w:type="dxa"/>
          </w:tblCellMar>
          <w:tblPrExChange w:id="1884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845" w:author="Στάθης Καπ" w:date="2023-03-03T03:57:00Z"/>
        </w:trPr>
        <w:tc>
          <w:tcPr>
            <w:tcW w:w="515" w:type="dxa"/>
            <w:tcBorders>
              <w:top w:val="nil"/>
              <w:bottom w:val="nil"/>
              <w:right w:val="single" w:sz="4" w:space="0" w:color="auto"/>
            </w:tcBorders>
            <w:shd w:val="clear" w:color="auto" w:fill="E7E6E6" w:themeFill="background2"/>
            <w:vAlign w:val="bottom"/>
            <w:tcPrChange w:id="18846" w:author="Στάθης Καπ" w:date="2023-03-03T06:26:00Z">
              <w:tcPr>
                <w:tcW w:w="515" w:type="dxa"/>
                <w:vAlign w:val="bottom"/>
              </w:tcPr>
            </w:tcPrChange>
          </w:tcPr>
          <w:p w14:paraId="7F33ABDC" w14:textId="3550346C" w:rsidR="00C87CFE" w:rsidRPr="00CD1347" w:rsidRDefault="00C87CFE" w:rsidP="00C87CFE">
            <w:pPr>
              <w:jc w:val="center"/>
              <w:rPr>
                <w:ins w:id="18847" w:author="Στάθης Καπ" w:date="2023-03-03T03:57:00Z"/>
                <w:sz w:val="16"/>
                <w:szCs w:val="16"/>
              </w:rPr>
            </w:pPr>
            <w:ins w:id="18848" w:author="Στάθης Καπ" w:date="2023-03-03T04:06:00Z">
              <w:r w:rsidRPr="00CD1347">
                <w:rPr>
                  <w:rFonts w:ascii="Calibri" w:hAnsi="Calibri" w:cs="Calibri"/>
                  <w:color w:val="000000"/>
                  <w:sz w:val="16"/>
                  <w:szCs w:val="16"/>
                  <w:rPrChange w:id="18849" w:author="Στάθης Καπ" w:date="2023-03-03T04:09:00Z">
                    <w:rPr>
                      <w:rFonts w:ascii="Calibri" w:hAnsi="Calibri" w:cs="Calibri"/>
                      <w:color w:val="000000"/>
                      <w:sz w:val="18"/>
                      <w:szCs w:val="18"/>
                    </w:rPr>
                  </w:rPrChange>
                </w:rPr>
                <w:t>r207</w:t>
              </w:r>
            </w:ins>
          </w:p>
        </w:tc>
        <w:tc>
          <w:tcPr>
            <w:tcW w:w="560" w:type="dxa"/>
            <w:tcBorders>
              <w:left w:val="single" w:sz="4" w:space="0" w:color="auto"/>
            </w:tcBorders>
            <w:vAlign w:val="center"/>
            <w:tcPrChange w:id="18850" w:author="Στάθης Καπ" w:date="2023-03-03T06:26:00Z">
              <w:tcPr>
                <w:tcW w:w="560" w:type="dxa"/>
              </w:tcPr>
            </w:tcPrChange>
          </w:tcPr>
          <w:p w14:paraId="7C551C24" w14:textId="5FD37CDF" w:rsidR="00C87CFE" w:rsidRPr="00CD1347" w:rsidRDefault="00C87CFE" w:rsidP="00C87CFE">
            <w:pPr>
              <w:jc w:val="center"/>
              <w:rPr>
                <w:ins w:id="18851" w:author="Στάθης Καπ" w:date="2023-03-03T03:57:00Z"/>
                <w:rFonts w:cstheme="minorHAnsi"/>
                <w:sz w:val="16"/>
                <w:szCs w:val="16"/>
              </w:rPr>
            </w:pPr>
            <w:ins w:id="18852" w:author="Στάθης Καπ" w:date="2023-03-03T06:20:00Z">
              <w:r>
                <w:rPr>
                  <w:rFonts w:ascii="Calibri" w:hAnsi="Calibri" w:cs="Calibri"/>
                  <w:color w:val="000000"/>
                  <w:sz w:val="16"/>
                  <w:szCs w:val="16"/>
                </w:rPr>
                <w:t>1458</w:t>
              </w:r>
            </w:ins>
          </w:p>
        </w:tc>
        <w:tc>
          <w:tcPr>
            <w:tcW w:w="855" w:type="dxa"/>
            <w:vAlign w:val="center"/>
            <w:tcPrChange w:id="18853" w:author="Στάθης Καπ" w:date="2023-03-03T06:26:00Z">
              <w:tcPr>
                <w:tcW w:w="855" w:type="dxa"/>
              </w:tcPr>
            </w:tcPrChange>
          </w:tcPr>
          <w:p w14:paraId="68258FC8" w14:textId="3DCBFFEF" w:rsidR="00C87CFE" w:rsidRPr="00CD1347" w:rsidRDefault="00C87CFE" w:rsidP="00C87CFE">
            <w:pPr>
              <w:jc w:val="center"/>
              <w:rPr>
                <w:ins w:id="18854" w:author="Στάθης Καπ" w:date="2023-03-03T03:57:00Z"/>
                <w:rFonts w:cstheme="minorHAnsi"/>
                <w:sz w:val="16"/>
                <w:szCs w:val="16"/>
              </w:rPr>
            </w:pPr>
            <w:ins w:id="18855" w:author="Στάθης Καπ" w:date="2023-03-03T06:20:00Z">
              <w:r>
                <w:rPr>
                  <w:rFonts w:ascii="Calibri" w:hAnsi="Calibri" w:cs="Calibri"/>
                  <w:color w:val="000000"/>
                  <w:sz w:val="16"/>
                  <w:szCs w:val="16"/>
                </w:rPr>
                <w:t>1428</w:t>
              </w:r>
            </w:ins>
          </w:p>
        </w:tc>
        <w:tc>
          <w:tcPr>
            <w:tcW w:w="544" w:type="dxa"/>
            <w:vAlign w:val="center"/>
            <w:tcPrChange w:id="18856" w:author="Στάθης Καπ" w:date="2023-03-03T06:26:00Z">
              <w:tcPr>
                <w:tcW w:w="544" w:type="dxa"/>
                <w:vAlign w:val="bottom"/>
              </w:tcPr>
            </w:tcPrChange>
          </w:tcPr>
          <w:p w14:paraId="0409CB7E" w14:textId="17E87423" w:rsidR="00C87CFE" w:rsidRPr="00CD1347" w:rsidRDefault="00C87CFE" w:rsidP="00C87CFE">
            <w:pPr>
              <w:jc w:val="center"/>
              <w:rPr>
                <w:ins w:id="18857" w:author="Στάθης Καπ" w:date="2023-03-03T03:57:00Z"/>
                <w:rFonts w:cstheme="minorHAnsi"/>
                <w:sz w:val="16"/>
                <w:szCs w:val="16"/>
              </w:rPr>
            </w:pPr>
            <w:ins w:id="18858" w:author="Στάθης Καπ" w:date="2023-03-03T06:20:00Z">
              <w:r>
                <w:rPr>
                  <w:rFonts w:ascii="Calibri" w:hAnsi="Calibri" w:cs="Calibri"/>
                  <w:color w:val="000000"/>
                  <w:sz w:val="16"/>
                  <w:szCs w:val="16"/>
                </w:rPr>
                <w:t>1417</w:t>
              </w:r>
            </w:ins>
          </w:p>
        </w:tc>
        <w:tc>
          <w:tcPr>
            <w:tcW w:w="621" w:type="dxa"/>
            <w:vAlign w:val="center"/>
            <w:tcPrChange w:id="18859" w:author="Στάθης Καπ" w:date="2023-03-03T06:26:00Z">
              <w:tcPr>
                <w:tcW w:w="621" w:type="dxa"/>
                <w:vAlign w:val="bottom"/>
              </w:tcPr>
            </w:tcPrChange>
          </w:tcPr>
          <w:p w14:paraId="06D06077" w14:textId="0C470979" w:rsidR="00C87CFE" w:rsidRPr="00CD1347" w:rsidRDefault="00C87CFE" w:rsidP="00C87CFE">
            <w:pPr>
              <w:jc w:val="center"/>
              <w:rPr>
                <w:ins w:id="18860" w:author="Στάθης Καπ" w:date="2023-03-03T03:57:00Z"/>
                <w:rFonts w:cstheme="minorHAnsi"/>
                <w:sz w:val="16"/>
                <w:szCs w:val="16"/>
              </w:rPr>
            </w:pPr>
            <w:ins w:id="18861" w:author="Στάθης Καπ" w:date="2023-03-03T06:20:00Z">
              <w:r>
                <w:rPr>
                  <w:rFonts w:ascii="Calibri" w:hAnsi="Calibri" w:cs="Calibri"/>
                  <w:color w:val="000000"/>
                  <w:sz w:val="16"/>
                  <w:szCs w:val="16"/>
                </w:rPr>
                <w:t>0.407</w:t>
              </w:r>
            </w:ins>
          </w:p>
        </w:tc>
        <w:tc>
          <w:tcPr>
            <w:tcW w:w="669" w:type="dxa"/>
            <w:vAlign w:val="center"/>
            <w:tcPrChange w:id="18862" w:author="Στάθης Καπ" w:date="2023-03-03T06:26:00Z">
              <w:tcPr>
                <w:tcW w:w="669" w:type="dxa"/>
                <w:vAlign w:val="center"/>
              </w:tcPr>
            </w:tcPrChange>
          </w:tcPr>
          <w:p w14:paraId="031177D9" w14:textId="1C431CFC" w:rsidR="00C87CFE" w:rsidRPr="00CD1347" w:rsidRDefault="00C87CFE" w:rsidP="00C87CFE">
            <w:pPr>
              <w:jc w:val="center"/>
              <w:rPr>
                <w:ins w:id="18863" w:author="Στάθης Καπ" w:date="2023-03-03T03:57:00Z"/>
                <w:rFonts w:cstheme="minorHAnsi"/>
                <w:sz w:val="16"/>
                <w:szCs w:val="16"/>
              </w:rPr>
            </w:pPr>
            <w:ins w:id="18864" w:author="Στάθης Καπ" w:date="2023-03-03T06:20:00Z">
              <w:r>
                <w:rPr>
                  <w:rFonts w:ascii="Calibri" w:hAnsi="Calibri" w:cstheme="minorHAnsi"/>
                  <w:color w:val="000000"/>
                  <w:sz w:val="16"/>
                  <w:szCs w:val="16"/>
                </w:rPr>
                <w:t>2.81</w:t>
              </w:r>
            </w:ins>
          </w:p>
        </w:tc>
        <w:tc>
          <w:tcPr>
            <w:tcW w:w="543" w:type="dxa"/>
            <w:vAlign w:val="center"/>
            <w:tcPrChange w:id="18865" w:author="Στάθης Καπ" w:date="2023-03-03T06:26:00Z">
              <w:tcPr>
                <w:tcW w:w="543" w:type="dxa"/>
                <w:vAlign w:val="bottom"/>
              </w:tcPr>
            </w:tcPrChange>
          </w:tcPr>
          <w:p w14:paraId="502F5F4D" w14:textId="1A335150" w:rsidR="00C87CFE" w:rsidRPr="00CD1347" w:rsidRDefault="00C87CFE" w:rsidP="00C87CFE">
            <w:pPr>
              <w:jc w:val="center"/>
              <w:rPr>
                <w:ins w:id="18866" w:author="Στάθης Καπ" w:date="2023-03-03T03:57:00Z"/>
                <w:rFonts w:cstheme="minorHAnsi"/>
                <w:sz w:val="16"/>
                <w:szCs w:val="16"/>
              </w:rPr>
            </w:pPr>
            <w:ins w:id="18867" w:author="Στάθης Καπ" w:date="2023-03-03T06:20:00Z">
              <w:r>
                <w:rPr>
                  <w:rFonts w:ascii="Calibri" w:hAnsi="Calibri" w:cs="Calibri"/>
                  <w:color w:val="000000"/>
                  <w:sz w:val="16"/>
                  <w:szCs w:val="16"/>
                </w:rPr>
                <w:t>1417</w:t>
              </w:r>
            </w:ins>
          </w:p>
        </w:tc>
        <w:tc>
          <w:tcPr>
            <w:tcW w:w="621" w:type="dxa"/>
            <w:vAlign w:val="center"/>
            <w:tcPrChange w:id="18868" w:author="Στάθης Καπ" w:date="2023-03-03T06:26:00Z">
              <w:tcPr>
                <w:tcW w:w="621" w:type="dxa"/>
                <w:vAlign w:val="bottom"/>
              </w:tcPr>
            </w:tcPrChange>
          </w:tcPr>
          <w:p w14:paraId="4467F1E7" w14:textId="017C26DE" w:rsidR="00C87CFE" w:rsidRPr="00CD1347" w:rsidRDefault="00C87CFE" w:rsidP="00C87CFE">
            <w:pPr>
              <w:jc w:val="center"/>
              <w:rPr>
                <w:ins w:id="18869" w:author="Στάθης Καπ" w:date="2023-03-03T03:57:00Z"/>
                <w:rFonts w:cstheme="minorHAnsi"/>
                <w:sz w:val="16"/>
                <w:szCs w:val="16"/>
              </w:rPr>
            </w:pPr>
            <w:ins w:id="18870" w:author="Στάθης Καπ" w:date="2023-03-03T06:20:00Z">
              <w:r>
                <w:rPr>
                  <w:rFonts w:ascii="Calibri" w:hAnsi="Calibri" w:cs="Calibri"/>
                  <w:color w:val="000000"/>
                  <w:sz w:val="16"/>
                  <w:szCs w:val="16"/>
                </w:rPr>
                <w:t>0.614</w:t>
              </w:r>
            </w:ins>
          </w:p>
        </w:tc>
        <w:tc>
          <w:tcPr>
            <w:tcW w:w="669" w:type="dxa"/>
            <w:vAlign w:val="center"/>
            <w:tcPrChange w:id="18871" w:author="Στάθης Καπ" w:date="2023-03-03T06:26:00Z">
              <w:tcPr>
                <w:tcW w:w="669" w:type="dxa"/>
                <w:vAlign w:val="center"/>
              </w:tcPr>
            </w:tcPrChange>
          </w:tcPr>
          <w:p w14:paraId="62B80F18" w14:textId="12EBD497" w:rsidR="00C87CFE" w:rsidRPr="00CD1347" w:rsidRDefault="00C87CFE" w:rsidP="00C87CFE">
            <w:pPr>
              <w:jc w:val="center"/>
              <w:rPr>
                <w:ins w:id="18872" w:author="Στάθης Καπ" w:date="2023-03-03T03:57:00Z"/>
                <w:rFonts w:cstheme="minorHAnsi"/>
                <w:sz w:val="16"/>
                <w:szCs w:val="16"/>
              </w:rPr>
            </w:pPr>
            <w:ins w:id="18873" w:author="Στάθης Καπ" w:date="2023-03-03T06:20:00Z">
              <w:r>
                <w:rPr>
                  <w:rFonts w:ascii="Calibri" w:hAnsi="Calibri" w:cstheme="minorHAnsi"/>
                  <w:color w:val="000000"/>
                  <w:sz w:val="16"/>
                  <w:szCs w:val="16"/>
                </w:rPr>
                <w:t>0</w:t>
              </w:r>
            </w:ins>
          </w:p>
        </w:tc>
        <w:tc>
          <w:tcPr>
            <w:tcW w:w="508" w:type="dxa"/>
            <w:vAlign w:val="center"/>
            <w:tcPrChange w:id="18874" w:author="Στάθης Καπ" w:date="2023-03-03T06:26:00Z">
              <w:tcPr>
                <w:tcW w:w="508" w:type="dxa"/>
                <w:vAlign w:val="bottom"/>
              </w:tcPr>
            </w:tcPrChange>
          </w:tcPr>
          <w:p w14:paraId="4A28064D" w14:textId="572E9C66" w:rsidR="00C87CFE" w:rsidRPr="00CD1347" w:rsidRDefault="00C87CFE" w:rsidP="00C87CFE">
            <w:pPr>
              <w:jc w:val="center"/>
              <w:rPr>
                <w:ins w:id="18875" w:author="Στάθης Καπ" w:date="2023-03-03T03:57:00Z"/>
                <w:rFonts w:cstheme="minorHAnsi"/>
                <w:sz w:val="16"/>
                <w:szCs w:val="16"/>
              </w:rPr>
            </w:pPr>
            <w:ins w:id="18876" w:author="Στάθης Καπ" w:date="2023-03-03T06:20:00Z">
              <w:r>
                <w:rPr>
                  <w:rFonts w:ascii="Calibri" w:hAnsi="Calibri" w:cs="Calibri"/>
                  <w:color w:val="000000"/>
                  <w:sz w:val="16"/>
                  <w:szCs w:val="16"/>
                </w:rPr>
                <w:t>1370</w:t>
              </w:r>
            </w:ins>
          </w:p>
        </w:tc>
        <w:tc>
          <w:tcPr>
            <w:tcW w:w="541" w:type="dxa"/>
            <w:vAlign w:val="center"/>
            <w:tcPrChange w:id="18877" w:author="Στάθης Καπ" w:date="2023-03-03T06:26:00Z">
              <w:tcPr>
                <w:tcW w:w="541" w:type="dxa"/>
                <w:vAlign w:val="bottom"/>
              </w:tcPr>
            </w:tcPrChange>
          </w:tcPr>
          <w:p w14:paraId="7C86981A" w14:textId="62043B30" w:rsidR="00C87CFE" w:rsidRPr="00CD1347" w:rsidRDefault="00C87CFE" w:rsidP="00C87CFE">
            <w:pPr>
              <w:jc w:val="center"/>
              <w:rPr>
                <w:ins w:id="18878" w:author="Στάθης Καπ" w:date="2023-03-03T03:57:00Z"/>
                <w:rFonts w:cstheme="minorHAnsi"/>
                <w:sz w:val="16"/>
                <w:szCs w:val="16"/>
              </w:rPr>
            </w:pPr>
            <w:ins w:id="18879" w:author="Στάθης Καπ" w:date="2023-03-03T06:20:00Z">
              <w:r>
                <w:rPr>
                  <w:rFonts w:ascii="Calibri" w:hAnsi="Calibri" w:cs="Calibri"/>
                  <w:color w:val="000000"/>
                  <w:sz w:val="16"/>
                  <w:szCs w:val="16"/>
                </w:rPr>
                <w:t>0.265</w:t>
              </w:r>
            </w:ins>
          </w:p>
        </w:tc>
        <w:tc>
          <w:tcPr>
            <w:tcW w:w="589" w:type="dxa"/>
            <w:vAlign w:val="center"/>
            <w:tcPrChange w:id="18880" w:author="Στάθης Καπ" w:date="2023-03-03T06:26:00Z">
              <w:tcPr>
                <w:tcW w:w="589" w:type="dxa"/>
                <w:vAlign w:val="center"/>
              </w:tcPr>
            </w:tcPrChange>
          </w:tcPr>
          <w:p w14:paraId="52861F5F" w14:textId="575F9DA4" w:rsidR="00C87CFE" w:rsidRPr="00CD1347" w:rsidRDefault="00C87CFE" w:rsidP="00C87CFE">
            <w:pPr>
              <w:jc w:val="center"/>
              <w:rPr>
                <w:ins w:id="18881" w:author="Στάθης Καπ" w:date="2023-03-03T03:57:00Z"/>
                <w:rFonts w:cstheme="minorHAnsi"/>
                <w:sz w:val="16"/>
                <w:szCs w:val="16"/>
              </w:rPr>
            </w:pPr>
            <w:ins w:id="18882" w:author="Στάθης Καπ" w:date="2023-03-03T06:20:00Z">
              <w:r>
                <w:rPr>
                  <w:rFonts w:ascii="Calibri" w:hAnsi="Calibri" w:cstheme="minorHAnsi"/>
                  <w:color w:val="000000"/>
                  <w:sz w:val="16"/>
                  <w:szCs w:val="16"/>
                </w:rPr>
                <w:t>3.32</w:t>
              </w:r>
            </w:ins>
          </w:p>
        </w:tc>
        <w:tc>
          <w:tcPr>
            <w:tcW w:w="463" w:type="dxa"/>
            <w:vAlign w:val="center"/>
            <w:tcPrChange w:id="18883" w:author="Στάθης Καπ" w:date="2023-03-03T06:26:00Z">
              <w:tcPr>
                <w:tcW w:w="463" w:type="dxa"/>
                <w:vAlign w:val="bottom"/>
              </w:tcPr>
            </w:tcPrChange>
          </w:tcPr>
          <w:p w14:paraId="7E6E5826" w14:textId="5CDE3603" w:rsidR="00C87CFE" w:rsidRPr="00CD1347" w:rsidRDefault="00C87CFE" w:rsidP="00C87CFE">
            <w:pPr>
              <w:jc w:val="center"/>
              <w:rPr>
                <w:ins w:id="18884" w:author="Στάθης Καπ" w:date="2023-03-03T03:57:00Z"/>
                <w:rFonts w:cstheme="minorHAnsi"/>
                <w:sz w:val="16"/>
                <w:szCs w:val="16"/>
              </w:rPr>
            </w:pPr>
            <w:ins w:id="18885" w:author="Στάθης Καπ" w:date="2023-03-03T06:20:00Z">
              <w:r>
                <w:rPr>
                  <w:rFonts w:ascii="Calibri" w:hAnsi="Calibri" w:cs="Calibri"/>
                  <w:color w:val="000000"/>
                  <w:sz w:val="16"/>
                  <w:szCs w:val="16"/>
                </w:rPr>
                <w:t>1407</w:t>
              </w:r>
            </w:ins>
          </w:p>
        </w:tc>
        <w:tc>
          <w:tcPr>
            <w:tcW w:w="541" w:type="dxa"/>
            <w:vAlign w:val="center"/>
            <w:tcPrChange w:id="18886" w:author="Στάθης Καπ" w:date="2023-03-03T06:26:00Z">
              <w:tcPr>
                <w:tcW w:w="541" w:type="dxa"/>
                <w:vAlign w:val="bottom"/>
              </w:tcPr>
            </w:tcPrChange>
          </w:tcPr>
          <w:p w14:paraId="6A38A56F" w14:textId="2C66C9D5" w:rsidR="00C87CFE" w:rsidRPr="00CD1347" w:rsidRDefault="00C87CFE" w:rsidP="00C87CFE">
            <w:pPr>
              <w:jc w:val="center"/>
              <w:rPr>
                <w:ins w:id="18887" w:author="Στάθης Καπ" w:date="2023-03-03T03:57:00Z"/>
                <w:rFonts w:cstheme="minorHAnsi"/>
                <w:sz w:val="16"/>
                <w:szCs w:val="16"/>
              </w:rPr>
            </w:pPr>
            <w:ins w:id="18888" w:author="Στάθης Καπ" w:date="2023-03-03T06:20:00Z">
              <w:r>
                <w:rPr>
                  <w:rFonts w:ascii="Calibri" w:hAnsi="Calibri" w:cs="Calibri"/>
                  <w:color w:val="000000"/>
                  <w:sz w:val="16"/>
                  <w:szCs w:val="16"/>
                </w:rPr>
                <w:t>0.516</w:t>
              </w:r>
            </w:ins>
          </w:p>
        </w:tc>
        <w:tc>
          <w:tcPr>
            <w:tcW w:w="589" w:type="dxa"/>
            <w:vAlign w:val="center"/>
            <w:tcPrChange w:id="18889" w:author="Στάθης Καπ" w:date="2023-03-03T06:26:00Z">
              <w:tcPr>
                <w:tcW w:w="589" w:type="dxa"/>
                <w:vAlign w:val="center"/>
              </w:tcPr>
            </w:tcPrChange>
          </w:tcPr>
          <w:p w14:paraId="1A2F8871" w14:textId="7E59A892" w:rsidR="00C87CFE" w:rsidRPr="00CD1347" w:rsidRDefault="00C87CFE" w:rsidP="00C87CFE">
            <w:pPr>
              <w:jc w:val="center"/>
              <w:rPr>
                <w:ins w:id="18890" w:author="Στάθης Καπ" w:date="2023-03-03T03:57:00Z"/>
                <w:rFonts w:cstheme="minorHAnsi"/>
                <w:sz w:val="16"/>
                <w:szCs w:val="16"/>
              </w:rPr>
            </w:pPr>
            <w:ins w:id="18891" w:author="Στάθης Καπ" w:date="2023-03-03T06:20:00Z">
              <w:r>
                <w:rPr>
                  <w:rFonts w:ascii="Calibri" w:hAnsi="Calibri" w:cstheme="minorHAnsi"/>
                  <w:color w:val="000000"/>
                  <w:sz w:val="16"/>
                  <w:szCs w:val="16"/>
                </w:rPr>
                <w:t>0.71</w:t>
              </w:r>
            </w:ins>
          </w:p>
        </w:tc>
      </w:tr>
      <w:tr w:rsidR="00C87CFE" w:rsidRPr="00BB05AC" w14:paraId="46BE3DDF" w14:textId="77777777" w:rsidTr="00F03C40">
        <w:tblPrEx>
          <w:tblW w:w="0" w:type="auto"/>
          <w:tblBorders>
            <w:insideH w:val="none" w:sz="0" w:space="0" w:color="auto"/>
            <w:insideV w:val="none" w:sz="0" w:space="0" w:color="auto"/>
          </w:tblBorders>
          <w:tblCellMar>
            <w:left w:w="0" w:type="dxa"/>
            <w:right w:w="0" w:type="dxa"/>
          </w:tblCellMar>
          <w:tblPrExChange w:id="1889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893" w:author="Στάθης Καπ" w:date="2023-03-03T03:57:00Z"/>
        </w:trPr>
        <w:tc>
          <w:tcPr>
            <w:tcW w:w="515" w:type="dxa"/>
            <w:tcBorders>
              <w:top w:val="nil"/>
              <w:bottom w:val="nil"/>
              <w:right w:val="single" w:sz="4" w:space="0" w:color="auto"/>
            </w:tcBorders>
            <w:shd w:val="clear" w:color="auto" w:fill="E7E6E6" w:themeFill="background2"/>
            <w:vAlign w:val="bottom"/>
            <w:tcPrChange w:id="18894" w:author="Στάθης Καπ" w:date="2023-03-03T06:26:00Z">
              <w:tcPr>
                <w:tcW w:w="515" w:type="dxa"/>
                <w:vAlign w:val="bottom"/>
              </w:tcPr>
            </w:tcPrChange>
          </w:tcPr>
          <w:p w14:paraId="791DD50C" w14:textId="17FE051A" w:rsidR="00C87CFE" w:rsidRPr="00CD1347" w:rsidRDefault="00C87CFE" w:rsidP="00C87CFE">
            <w:pPr>
              <w:jc w:val="center"/>
              <w:rPr>
                <w:ins w:id="18895" w:author="Στάθης Καπ" w:date="2023-03-03T03:57:00Z"/>
                <w:sz w:val="16"/>
                <w:szCs w:val="16"/>
              </w:rPr>
            </w:pPr>
            <w:ins w:id="18896" w:author="Στάθης Καπ" w:date="2023-03-03T04:06:00Z">
              <w:r w:rsidRPr="00CD1347">
                <w:rPr>
                  <w:rFonts w:ascii="Calibri" w:hAnsi="Calibri" w:cs="Calibri"/>
                  <w:color w:val="000000"/>
                  <w:sz w:val="16"/>
                  <w:szCs w:val="16"/>
                  <w:rPrChange w:id="18897" w:author="Στάθης Καπ" w:date="2023-03-03T04:09:00Z">
                    <w:rPr>
                      <w:rFonts w:ascii="Calibri" w:hAnsi="Calibri" w:cs="Calibri"/>
                      <w:color w:val="000000"/>
                      <w:sz w:val="18"/>
                      <w:szCs w:val="18"/>
                    </w:rPr>
                  </w:rPrChange>
                </w:rPr>
                <w:t>r208</w:t>
              </w:r>
            </w:ins>
          </w:p>
        </w:tc>
        <w:tc>
          <w:tcPr>
            <w:tcW w:w="560" w:type="dxa"/>
            <w:tcBorders>
              <w:left w:val="single" w:sz="4" w:space="0" w:color="auto"/>
            </w:tcBorders>
            <w:vAlign w:val="center"/>
            <w:tcPrChange w:id="18898" w:author="Στάθης Καπ" w:date="2023-03-03T06:26:00Z">
              <w:tcPr>
                <w:tcW w:w="560" w:type="dxa"/>
              </w:tcPr>
            </w:tcPrChange>
          </w:tcPr>
          <w:p w14:paraId="0883373B" w14:textId="62E7F202" w:rsidR="00C87CFE" w:rsidRPr="00CD1347" w:rsidRDefault="00C87CFE" w:rsidP="00C87CFE">
            <w:pPr>
              <w:jc w:val="center"/>
              <w:rPr>
                <w:ins w:id="18899" w:author="Στάθης Καπ" w:date="2023-03-03T03:57:00Z"/>
                <w:rFonts w:cstheme="minorHAnsi"/>
                <w:sz w:val="16"/>
                <w:szCs w:val="16"/>
              </w:rPr>
            </w:pPr>
            <w:ins w:id="18900" w:author="Στάθης Καπ" w:date="2023-03-03T06:20:00Z">
              <w:r>
                <w:rPr>
                  <w:rFonts w:ascii="Calibri" w:hAnsi="Calibri" w:cs="Calibri"/>
                  <w:color w:val="000000"/>
                  <w:sz w:val="16"/>
                  <w:szCs w:val="16"/>
                </w:rPr>
                <w:t>1458</w:t>
              </w:r>
            </w:ins>
          </w:p>
        </w:tc>
        <w:tc>
          <w:tcPr>
            <w:tcW w:w="855" w:type="dxa"/>
            <w:vAlign w:val="center"/>
            <w:tcPrChange w:id="18901" w:author="Στάθης Καπ" w:date="2023-03-03T06:26:00Z">
              <w:tcPr>
                <w:tcW w:w="855" w:type="dxa"/>
              </w:tcPr>
            </w:tcPrChange>
          </w:tcPr>
          <w:p w14:paraId="2CEA8E4E" w14:textId="592B9BA1" w:rsidR="00C87CFE" w:rsidRPr="00CD1347" w:rsidRDefault="00C87CFE" w:rsidP="00C87CFE">
            <w:pPr>
              <w:jc w:val="center"/>
              <w:rPr>
                <w:ins w:id="18902" w:author="Στάθης Καπ" w:date="2023-03-03T03:57:00Z"/>
                <w:rFonts w:cstheme="minorHAnsi"/>
                <w:sz w:val="16"/>
                <w:szCs w:val="16"/>
              </w:rPr>
            </w:pPr>
            <w:ins w:id="18903" w:author="Στάθης Καπ" w:date="2023-03-03T06:20:00Z">
              <w:r>
                <w:rPr>
                  <w:rFonts w:ascii="Calibri" w:hAnsi="Calibri" w:cs="Calibri"/>
                  <w:color w:val="000000"/>
                  <w:sz w:val="16"/>
                  <w:szCs w:val="16"/>
                </w:rPr>
                <w:t>1458</w:t>
              </w:r>
            </w:ins>
          </w:p>
        </w:tc>
        <w:tc>
          <w:tcPr>
            <w:tcW w:w="544" w:type="dxa"/>
            <w:vAlign w:val="center"/>
            <w:tcPrChange w:id="18904" w:author="Στάθης Καπ" w:date="2023-03-03T06:26:00Z">
              <w:tcPr>
                <w:tcW w:w="544" w:type="dxa"/>
                <w:vAlign w:val="bottom"/>
              </w:tcPr>
            </w:tcPrChange>
          </w:tcPr>
          <w:p w14:paraId="3D61FED5" w14:textId="4D3BF99A" w:rsidR="00C87CFE" w:rsidRPr="00CD1347" w:rsidRDefault="00C87CFE" w:rsidP="00C87CFE">
            <w:pPr>
              <w:jc w:val="center"/>
              <w:rPr>
                <w:ins w:id="18905" w:author="Στάθης Καπ" w:date="2023-03-03T03:57:00Z"/>
                <w:rFonts w:cstheme="minorHAnsi"/>
                <w:sz w:val="16"/>
                <w:szCs w:val="16"/>
              </w:rPr>
            </w:pPr>
            <w:ins w:id="18906" w:author="Στάθης Καπ" w:date="2023-03-03T06:20:00Z">
              <w:r>
                <w:rPr>
                  <w:rFonts w:ascii="Calibri" w:hAnsi="Calibri" w:cs="Calibri"/>
                  <w:color w:val="000000"/>
                  <w:sz w:val="16"/>
                  <w:szCs w:val="16"/>
                </w:rPr>
                <w:t>1456</w:t>
              </w:r>
            </w:ins>
          </w:p>
        </w:tc>
        <w:tc>
          <w:tcPr>
            <w:tcW w:w="621" w:type="dxa"/>
            <w:vAlign w:val="center"/>
            <w:tcPrChange w:id="18907" w:author="Στάθης Καπ" w:date="2023-03-03T06:26:00Z">
              <w:tcPr>
                <w:tcW w:w="621" w:type="dxa"/>
                <w:vAlign w:val="bottom"/>
              </w:tcPr>
            </w:tcPrChange>
          </w:tcPr>
          <w:p w14:paraId="737A0991" w14:textId="0011F685" w:rsidR="00C87CFE" w:rsidRPr="00CD1347" w:rsidRDefault="00C87CFE" w:rsidP="00C87CFE">
            <w:pPr>
              <w:jc w:val="center"/>
              <w:rPr>
                <w:ins w:id="18908" w:author="Στάθης Καπ" w:date="2023-03-03T03:57:00Z"/>
                <w:rFonts w:cstheme="minorHAnsi"/>
                <w:sz w:val="16"/>
                <w:szCs w:val="16"/>
              </w:rPr>
            </w:pPr>
            <w:ins w:id="18909" w:author="Στάθης Καπ" w:date="2023-03-03T06:20:00Z">
              <w:r>
                <w:rPr>
                  <w:rFonts w:ascii="Calibri" w:hAnsi="Calibri" w:cs="Calibri"/>
                  <w:color w:val="000000"/>
                  <w:sz w:val="16"/>
                  <w:szCs w:val="16"/>
                </w:rPr>
                <w:t>0.298</w:t>
              </w:r>
            </w:ins>
          </w:p>
        </w:tc>
        <w:tc>
          <w:tcPr>
            <w:tcW w:w="669" w:type="dxa"/>
            <w:vAlign w:val="center"/>
            <w:tcPrChange w:id="18910" w:author="Στάθης Καπ" w:date="2023-03-03T06:26:00Z">
              <w:tcPr>
                <w:tcW w:w="669" w:type="dxa"/>
                <w:vAlign w:val="center"/>
              </w:tcPr>
            </w:tcPrChange>
          </w:tcPr>
          <w:p w14:paraId="2BCDF7DD" w14:textId="4C2B08A2" w:rsidR="00C87CFE" w:rsidRPr="00CD1347" w:rsidRDefault="00C87CFE" w:rsidP="00C87CFE">
            <w:pPr>
              <w:jc w:val="center"/>
              <w:rPr>
                <w:ins w:id="18911" w:author="Στάθης Καπ" w:date="2023-03-03T03:57:00Z"/>
                <w:rFonts w:cstheme="minorHAnsi"/>
                <w:sz w:val="16"/>
                <w:szCs w:val="16"/>
              </w:rPr>
            </w:pPr>
            <w:ins w:id="18912" w:author="Στάθης Καπ" w:date="2023-03-03T06:20:00Z">
              <w:r>
                <w:rPr>
                  <w:rFonts w:ascii="Calibri" w:hAnsi="Calibri" w:cstheme="minorHAnsi"/>
                  <w:color w:val="000000"/>
                  <w:sz w:val="16"/>
                  <w:szCs w:val="16"/>
                </w:rPr>
                <w:t>0.14</w:t>
              </w:r>
            </w:ins>
          </w:p>
        </w:tc>
        <w:tc>
          <w:tcPr>
            <w:tcW w:w="543" w:type="dxa"/>
            <w:vAlign w:val="center"/>
            <w:tcPrChange w:id="18913" w:author="Στάθης Καπ" w:date="2023-03-03T06:26:00Z">
              <w:tcPr>
                <w:tcW w:w="543" w:type="dxa"/>
                <w:vAlign w:val="bottom"/>
              </w:tcPr>
            </w:tcPrChange>
          </w:tcPr>
          <w:p w14:paraId="17AA9A40" w14:textId="065A1F00" w:rsidR="00C87CFE" w:rsidRPr="00CD1347" w:rsidRDefault="00C87CFE" w:rsidP="00C87CFE">
            <w:pPr>
              <w:jc w:val="center"/>
              <w:rPr>
                <w:ins w:id="18914" w:author="Στάθης Καπ" w:date="2023-03-03T03:57:00Z"/>
                <w:rFonts w:cstheme="minorHAnsi"/>
                <w:sz w:val="16"/>
                <w:szCs w:val="16"/>
              </w:rPr>
            </w:pPr>
            <w:ins w:id="18915" w:author="Στάθης Καπ" w:date="2023-03-03T06:20:00Z">
              <w:r>
                <w:rPr>
                  <w:rFonts w:ascii="Calibri" w:hAnsi="Calibri" w:cs="Calibri"/>
                  <w:color w:val="000000"/>
                  <w:sz w:val="16"/>
                  <w:szCs w:val="16"/>
                </w:rPr>
                <w:t>1451</w:t>
              </w:r>
            </w:ins>
          </w:p>
        </w:tc>
        <w:tc>
          <w:tcPr>
            <w:tcW w:w="621" w:type="dxa"/>
            <w:vAlign w:val="center"/>
            <w:tcPrChange w:id="18916" w:author="Στάθης Καπ" w:date="2023-03-03T06:26:00Z">
              <w:tcPr>
                <w:tcW w:w="621" w:type="dxa"/>
                <w:vAlign w:val="bottom"/>
              </w:tcPr>
            </w:tcPrChange>
          </w:tcPr>
          <w:p w14:paraId="06EC4F3D" w14:textId="776C5E11" w:rsidR="00C87CFE" w:rsidRPr="00CD1347" w:rsidRDefault="00C87CFE" w:rsidP="00C87CFE">
            <w:pPr>
              <w:jc w:val="center"/>
              <w:rPr>
                <w:ins w:id="18917" w:author="Στάθης Καπ" w:date="2023-03-03T03:57:00Z"/>
                <w:rFonts w:cstheme="minorHAnsi"/>
                <w:sz w:val="16"/>
                <w:szCs w:val="16"/>
              </w:rPr>
            </w:pPr>
            <w:ins w:id="18918" w:author="Στάθης Καπ" w:date="2023-03-03T06:20:00Z">
              <w:r>
                <w:rPr>
                  <w:rFonts w:ascii="Calibri" w:hAnsi="Calibri" w:cs="Calibri"/>
                  <w:color w:val="000000"/>
                  <w:sz w:val="16"/>
                  <w:szCs w:val="16"/>
                </w:rPr>
                <w:t>0.183</w:t>
              </w:r>
            </w:ins>
          </w:p>
        </w:tc>
        <w:tc>
          <w:tcPr>
            <w:tcW w:w="669" w:type="dxa"/>
            <w:vAlign w:val="center"/>
            <w:tcPrChange w:id="18919" w:author="Στάθης Καπ" w:date="2023-03-03T06:26:00Z">
              <w:tcPr>
                <w:tcW w:w="669" w:type="dxa"/>
                <w:vAlign w:val="center"/>
              </w:tcPr>
            </w:tcPrChange>
          </w:tcPr>
          <w:p w14:paraId="32A87D4D" w14:textId="1361B3CE" w:rsidR="00C87CFE" w:rsidRPr="00CD1347" w:rsidRDefault="00C87CFE" w:rsidP="00C87CFE">
            <w:pPr>
              <w:jc w:val="center"/>
              <w:rPr>
                <w:ins w:id="18920" w:author="Στάθης Καπ" w:date="2023-03-03T03:57:00Z"/>
                <w:rFonts w:cstheme="minorHAnsi"/>
                <w:sz w:val="16"/>
                <w:szCs w:val="16"/>
              </w:rPr>
            </w:pPr>
            <w:ins w:id="18921" w:author="Στάθης Καπ" w:date="2023-03-03T06:20:00Z">
              <w:r>
                <w:rPr>
                  <w:rFonts w:ascii="Calibri" w:hAnsi="Calibri" w:cstheme="minorHAnsi"/>
                  <w:color w:val="000000"/>
                  <w:sz w:val="16"/>
                  <w:szCs w:val="16"/>
                </w:rPr>
                <w:t>0.34</w:t>
              </w:r>
            </w:ins>
          </w:p>
        </w:tc>
        <w:tc>
          <w:tcPr>
            <w:tcW w:w="508" w:type="dxa"/>
            <w:vAlign w:val="center"/>
            <w:tcPrChange w:id="18922" w:author="Στάθης Καπ" w:date="2023-03-03T06:26:00Z">
              <w:tcPr>
                <w:tcW w:w="508" w:type="dxa"/>
                <w:vAlign w:val="bottom"/>
              </w:tcPr>
            </w:tcPrChange>
          </w:tcPr>
          <w:p w14:paraId="04DBB7E9" w14:textId="58D9D3B2" w:rsidR="00C87CFE" w:rsidRPr="00CD1347" w:rsidRDefault="00C87CFE" w:rsidP="00C87CFE">
            <w:pPr>
              <w:jc w:val="center"/>
              <w:rPr>
                <w:ins w:id="18923" w:author="Στάθης Καπ" w:date="2023-03-03T03:57:00Z"/>
                <w:rFonts w:cstheme="minorHAnsi"/>
                <w:sz w:val="16"/>
                <w:szCs w:val="16"/>
              </w:rPr>
            </w:pPr>
            <w:ins w:id="18924" w:author="Στάθης Καπ" w:date="2023-03-03T06:20:00Z">
              <w:r>
                <w:rPr>
                  <w:rFonts w:ascii="Calibri" w:hAnsi="Calibri" w:cs="Calibri"/>
                  <w:color w:val="000000"/>
                  <w:sz w:val="16"/>
                  <w:szCs w:val="16"/>
                </w:rPr>
                <w:t>1429</w:t>
              </w:r>
            </w:ins>
          </w:p>
        </w:tc>
        <w:tc>
          <w:tcPr>
            <w:tcW w:w="541" w:type="dxa"/>
            <w:vAlign w:val="center"/>
            <w:tcPrChange w:id="18925" w:author="Στάθης Καπ" w:date="2023-03-03T06:26:00Z">
              <w:tcPr>
                <w:tcW w:w="541" w:type="dxa"/>
                <w:vAlign w:val="bottom"/>
              </w:tcPr>
            </w:tcPrChange>
          </w:tcPr>
          <w:p w14:paraId="7C2B1D50" w14:textId="5B04934E" w:rsidR="00C87CFE" w:rsidRPr="00CD1347" w:rsidRDefault="00C87CFE" w:rsidP="00C87CFE">
            <w:pPr>
              <w:jc w:val="center"/>
              <w:rPr>
                <w:ins w:id="18926" w:author="Στάθης Καπ" w:date="2023-03-03T03:57:00Z"/>
                <w:rFonts w:cstheme="minorHAnsi"/>
                <w:sz w:val="16"/>
                <w:szCs w:val="16"/>
              </w:rPr>
            </w:pPr>
            <w:ins w:id="18927" w:author="Στάθης Καπ" w:date="2023-03-03T06:20:00Z">
              <w:r>
                <w:rPr>
                  <w:rFonts w:ascii="Calibri" w:hAnsi="Calibri" w:cs="Calibri"/>
                  <w:color w:val="000000"/>
                  <w:sz w:val="16"/>
                  <w:szCs w:val="16"/>
                </w:rPr>
                <w:t>0.382</w:t>
              </w:r>
            </w:ins>
          </w:p>
        </w:tc>
        <w:tc>
          <w:tcPr>
            <w:tcW w:w="589" w:type="dxa"/>
            <w:vAlign w:val="center"/>
            <w:tcPrChange w:id="18928" w:author="Στάθης Καπ" w:date="2023-03-03T06:26:00Z">
              <w:tcPr>
                <w:tcW w:w="589" w:type="dxa"/>
                <w:vAlign w:val="center"/>
              </w:tcPr>
            </w:tcPrChange>
          </w:tcPr>
          <w:p w14:paraId="1D1084B2" w14:textId="5993FAC4" w:rsidR="00C87CFE" w:rsidRPr="00CD1347" w:rsidRDefault="00C87CFE" w:rsidP="00C87CFE">
            <w:pPr>
              <w:jc w:val="center"/>
              <w:rPr>
                <w:ins w:id="18929" w:author="Στάθης Καπ" w:date="2023-03-03T03:57:00Z"/>
                <w:rFonts w:cstheme="minorHAnsi"/>
                <w:sz w:val="16"/>
                <w:szCs w:val="16"/>
              </w:rPr>
            </w:pPr>
            <w:ins w:id="18930" w:author="Στάθης Καπ" w:date="2023-03-03T06:20:00Z">
              <w:r>
                <w:rPr>
                  <w:rFonts w:ascii="Calibri" w:hAnsi="Calibri" w:cstheme="minorHAnsi"/>
                  <w:color w:val="000000"/>
                  <w:sz w:val="16"/>
                  <w:szCs w:val="16"/>
                </w:rPr>
                <w:t>1.85</w:t>
              </w:r>
            </w:ins>
          </w:p>
        </w:tc>
        <w:tc>
          <w:tcPr>
            <w:tcW w:w="463" w:type="dxa"/>
            <w:vAlign w:val="center"/>
            <w:tcPrChange w:id="18931" w:author="Στάθης Καπ" w:date="2023-03-03T06:26:00Z">
              <w:tcPr>
                <w:tcW w:w="463" w:type="dxa"/>
                <w:vAlign w:val="bottom"/>
              </w:tcPr>
            </w:tcPrChange>
          </w:tcPr>
          <w:p w14:paraId="1DBF533E" w14:textId="58D31436" w:rsidR="00C87CFE" w:rsidRPr="00CD1347" w:rsidRDefault="00C87CFE" w:rsidP="00C87CFE">
            <w:pPr>
              <w:jc w:val="center"/>
              <w:rPr>
                <w:ins w:id="18932" w:author="Στάθης Καπ" w:date="2023-03-03T03:57:00Z"/>
                <w:rFonts w:cstheme="minorHAnsi"/>
                <w:sz w:val="16"/>
                <w:szCs w:val="16"/>
              </w:rPr>
            </w:pPr>
            <w:ins w:id="18933" w:author="Στάθης Καπ" w:date="2023-03-03T06:20:00Z">
              <w:r>
                <w:rPr>
                  <w:rFonts w:ascii="Calibri" w:hAnsi="Calibri" w:cs="Calibri"/>
                  <w:color w:val="000000"/>
                  <w:sz w:val="16"/>
                  <w:szCs w:val="16"/>
                </w:rPr>
                <w:t>1436</w:t>
              </w:r>
            </w:ins>
          </w:p>
        </w:tc>
        <w:tc>
          <w:tcPr>
            <w:tcW w:w="541" w:type="dxa"/>
            <w:vAlign w:val="center"/>
            <w:tcPrChange w:id="18934" w:author="Στάθης Καπ" w:date="2023-03-03T06:26:00Z">
              <w:tcPr>
                <w:tcW w:w="541" w:type="dxa"/>
                <w:vAlign w:val="bottom"/>
              </w:tcPr>
            </w:tcPrChange>
          </w:tcPr>
          <w:p w14:paraId="4FE93C4D" w14:textId="0CB0FEAC" w:rsidR="00C87CFE" w:rsidRPr="00CD1347" w:rsidRDefault="00C87CFE" w:rsidP="00C87CFE">
            <w:pPr>
              <w:jc w:val="center"/>
              <w:rPr>
                <w:ins w:id="18935" w:author="Στάθης Καπ" w:date="2023-03-03T03:57:00Z"/>
                <w:rFonts w:cstheme="minorHAnsi"/>
                <w:sz w:val="16"/>
                <w:szCs w:val="16"/>
              </w:rPr>
            </w:pPr>
            <w:ins w:id="18936" w:author="Στάθης Καπ" w:date="2023-03-03T06:20:00Z">
              <w:r>
                <w:rPr>
                  <w:rFonts w:ascii="Calibri" w:hAnsi="Calibri" w:cs="Calibri"/>
                  <w:color w:val="000000"/>
                  <w:sz w:val="16"/>
                  <w:szCs w:val="16"/>
                </w:rPr>
                <w:t>0.4</w:t>
              </w:r>
            </w:ins>
          </w:p>
        </w:tc>
        <w:tc>
          <w:tcPr>
            <w:tcW w:w="589" w:type="dxa"/>
            <w:vAlign w:val="center"/>
            <w:tcPrChange w:id="18937" w:author="Στάθης Καπ" w:date="2023-03-03T06:26:00Z">
              <w:tcPr>
                <w:tcW w:w="589" w:type="dxa"/>
                <w:vAlign w:val="center"/>
              </w:tcPr>
            </w:tcPrChange>
          </w:tcPr>
          <w:p w14:paraId="41BB3A74" w14:textId="7D26BBB0" w:rsidR="00C87CFE" w:rsidRPr="00CD1347" w:rsidRDefault="00C87CFE" w:rsidP="00C87CFE">
            <w:pPr>
              <w:jc w:val="center"/>
              <w:rPr>
                <w:ins w:id="18938" w:author="Στάθης Καπ" w:date="2023-03-03T03:57:00Z"/>
                <w:rFonts w:cstheme="minorHAnsi"/>
                <w:sz w:val="16"/>
                <w:szCs w:val="16"/>
              </w:rPr>
            </w:pPr>
            <w:ins w:id="18939" w:author="Στάθης Καπ" w:date="2023-03-03T06:20:00Z">
              <w:r>
                <w:rPr>
                  <w:rFonts w:ascii="Calibri" w:hAnsi="Calibri" w:cstheme="minorHAnsi"/>
                  <w:color w:val="000000"/>
                  <w:sz w:val="16"/>
                  <w:szCs w:val="16"/>
                </w:rPr>
                <w:t>1.37</w:t>
              </w:r>
            </w:ins>
          </w:p>
        </w:tc>
      </w:tr>
      <w:tr w:rsidR="00C87CFE" w:rsidRPr="00BB05AC" w14:paraId="6EEDD851" w14:textId="77777777" w:rsidTr="00F03C40">
        <w:tblPrEx>
          <w:tblW w:w="0" w:type="auto"/>
          <w:tblBorders>
            <w:insideH w:val="none" w:sz="0" w:space="0" w:color="auto"/>
            <w:insideV w:val="none" w:sz="0" w:space="0" w:color="auto"/>
          </w:tblBorders>
          <w:tblCellMar>
            <w:left w:w="0" w:type="dxa"/>
            <w:right w:w="0" w:type="dxa"/>
          </w:tblCellMar>
          <w:tblPrExChange w:id="1894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941" w:author="Στάθης Καπ" w:date="2023-03-03T03:57:00Z"/>
        </w:trPr>
        <w:tc>
          <w:tcPr>
            <w:tcW w:w="515" w:type="dxa"/>
            <w:tcBorders>
              <w:top w:val="nil"/>
              <w:bottom w:val="nil"/>
              <w:right w:val="single" w:sz="4" w:space="0" w:color="auto"/>
            </w:tcBorders>
            <w:shd w:val="clear" w:color="auto" w:fill="E7E6E6" w:themeFill="background2"/>
            <w:vAlign w:val="bottom"/>
            <w:tcPrChange w:id="18942" w:author="Στάθης Καπ" w:date="2023-03-03T06:26:00Z">
              <w:tcPr>
                <w:tcW w:w="515" w:type="dxa"/>
                <w:vAlign w:val="bottom"/>
              </w:tcPr>
            </w:tcPrChange>
          </w:tcPr>
          <w:p w14:paraId="0B5863AA" w14:textId="5168D1BD" w:rsidR="00C87CFE" w:rsidRPr="00CD1347" w:rsidRDefault="00C87CFE" w:rsidP="00C87CFE">
            <w:pPr>
              <w:jc w:val="center"/>
              <w:rPr>
                <w:ins w:id="18943" w:author="Στάθης Καπ" w:date="2023-03-03T03:57:00Z"/>
                <w:sz w:val="16"/>
                <w:szCs w:val="16"/>
              </w:rPr>
            </w:pPr>
            <w:ins w:id="18944" w:author="Στάθης Καπ" w:date="2023-03-03T04:06:00Z">
              <w:r w:rsidRPr="00CD1347">
                <w:rPr>
                  <w:rFonts w:ascii="Calibri" w:hAnsi="Calibri" w:cs="Calibri"/>
                  <w:color w:val="000000"/>
                  <w:sz w:val="16"/>
                  <w:szCs w:val="16"/>
                  <w:rPrChange w:id="18945" w:author="Στάθης Καπ" w:date="2023-03-03T04:09:00Z">
                    <w:rPr>
                      <w:rFonts w:ascii="Calibri" w:hAnsi="Calibri" w:cs="Calibri"/>
                      <w:color w:val="000000"/>
                      <w:sz w:val="18"/>
                      <w:szCs w:val="18"/>
                    </w:rPr>
                  </w:rPrChange>
                </w:rPr>
                <w:t>r209</w:t>
              </w:r>
            </w:ins>
          </w:p>
        </w:tc>
        <w:tc>
          <w:tcPr>
            <w:tcW w:w="560" w:type="dxa"/>
            <w:tcBorders>
              <w:left w:val="single" w:sz="4" w:space="0" w:color="auto"/>
            </w:tcBorders>
            <w:vAlign w:val="center"/>
            <w:tcPrChange w:id="18946" w:author="Στάθης Καπ" w:date="2023-03-03T06:26:00Z">
              <w:tcPr>
                <w:tcW w:w="560" w:type="dxa"/>
              </w:tcPr>
            </w:tcPrChange>
          </w:tcPr>
          <w:p w14:paraId="58F42774" w14:textId="2DD64F55" w:rsidR="00C87CFE" w:rsidRPr="00CD1347" w:rsidRDefault="00C87CFE" w:rsidP="00C87CFE">
            <w:pPr>
              <w:jc w:val="center"/>
              <w:rPr>
                <w:ins w:id="18947" w:author="Στάθης Καπ" w:date="2023-03-03T03:57:00Z"/>
                <w:rFonts w:cstheme="minorHAnsi"/>
                <w:sz w:val="16"/>
                <w:szCs w:val="16"/>
              </w:rPr>
            </w:pPr>
            <w:ins w:id="18948" w:author="Στάθης Καπ" w:date="2023-03-03T06:20:00Z">
              <w:r>
                <w:rPr>
                  <w:rFonts w:ascii="Calibri" w:hAnsi="Calibri" w:cs="Calibri"/>
                  <w:color w:val="000000"/>
                  <w:sz w:val="16"/>
                  <w:szCs w:val="16"/>
                </w:rPr>
                <w:t>1414</w:t>
              </w:r>
            </w:ins>
          </w:p>
        </w:tc>
        <w:tc>
          <w:tcPr>
            <w:tcW w:w="855" w:type="dxa"/>
            <w:vAlign w:val="center"/>
            <w:tcPrChange w:id="18949" w:author="Στάθης Καπ" w:date="2023-03-03T06:26:00Z">
              <w:tcPr>
                <w:tcW w:w="855" w:type="dxa"/>
              </w:tcPr>
            </w:tcPrChange>
          </w:tcPr>
          <w:p w14:paraId="299A7DE9" w14:textId="62697664" w:rsidR="00C87CFE" w:rsidRPr="00CD1347" w:rsidRDefault="00C87CFE" w:rsidP="00C87CFE">
            <w:pPr>
              <w:jc w:val="center"/>
              <w:rPr>
                <w:ins w:id="18950" w:author="Στάθης Καπ" w:date="2023-03-03T03:57:00Z"/>
                <w:rFonts w:cstheme="minorHAnsi"/>
                <w:sz w:val="16"/>
                <w:szCs w:val="16"/>
              </w:rPr>
            </w:pPr>
            <w:ins w:id="18951" w:author="Στάθης Καπ" w:date="2023-03-03T06:20:00Z">
              <w:r>
                <w:rPr>
                  <w:rFonts w:ascii="Calibri" w:hAnsi="Calibri" w:cs="Calibri"/>
                  <w:color w:val="000000"/>
                  <w:sz w:val="16"/>
                  <w:szCs w:val="16"/>
                </w:rPr>
                <w:t>1345</w:t>
              </w:r>
            </w:ins>
          </w:p>
        </w:tc>
        <w:tc>
          <w:tcPr>
            <w:tcW w:w="544" w:type="dxa"/>
            <w:vAlign w:val="center"/>
            <w:tcPrChange w:id="18952" w:author="Στάθης Καπ" w:date="2023-03-03T06:26:00Z">
              <w:tcPr>
                <w:tcW w:w="544" w:type="dxa"/>
                <w:vAlign w:val="bottom"/>
              </w:tcPr>
            </w:tcPrChange>
          </w:tcPr>
          <w:p w14:paraId="26DD1549" w14:textId="4263B5D6" w:rsidR="00C87CFE" w:rsidRPr="00CD1347" w:rsidRDefault="00C87CFE" w:rsidP="00C87CFE">
            <w:pPr>
              <w:jc w:val="center"/>
              <w:rPr>
                <w:ins w:id="18953" w:author="Στάθης Καπ" w:date="2023-03-03T03:57:00Z"/>
                <w:rFonts w:cstheme="minorHAnsi"/>
                <w:sz w:val="16"/>
                <w:szCs w:val="16"/>
              </w:rPr>
            </w:pPr>
            <w:ins w:id="18954" w:author="Στάθης Καπ" w:date="2023-03-03T06:20:00Z">
              <w:r>
                <w:rPr>
                  <w:rFonts w:ascii="Calibri" w:hAnsi="Calibri" w:cs="Calibri"/>
                  <w:color w:val="000000"/>
                  <w:sz w:val="16"/>
                  <w:szCs w:val="16"/>
                </w:rPr>
                <w:t>1357</w:t>
              </w:r>
            </w:ins>
          </w:p>
        </w:tc>
        <w:tc>
          <w:tcPr>
            <w:tcW w:w="621" w:type="dxa"/>
            <w:vAlign w:val="center"/>
            <w:tcPrChange w:id="18955" w:author="Στάθης Καπ" w:date="2023-03-03T06:26:00Z">
              <w:tcPr>
                <w:tcW w:w="621" w:type="dxa"/>
                <w:vAlign w:val="bottom"/>
              </w:tcPr>
            </w:tcPrChange>
          </w:tcPr>
          <w:p w14:paraId="0A86497F" w14:textId="6A4CBAD0" w:rsidR="00C87CFE" w:rsidRPr="00CD1347" w:rsidRDefault="00C87CFE" w:rsidP="00C87CFE">
            <w:pPr>
              <w:jc w:val="center"/>
              <w:rPr>
                <w:ins w:id="18956" w:author="Στάθης Καπ" w:date="2023-03-03T03:57:00Z"/>
                <w:rFonts w:cstheme="minorHAnsi"/>
                <w:sz w:val="16"/>
                <w:szCs w:val="16"/>
              </w:rPr>
            </w:pPr>
            <w:ins w:id="18957" w:author="Στάθης Καπ" w:date="2023-03-03T06:20:00Z">
              <w:r>
                <w:rPr>
                  <w:rFonts w:ascii="Calibri" w:hAnsi="Calibri" w:cs="Calibri"/>
                  <w:color w:val="000000"/>
                  <w:sz w:val="16"/>
                  <w:szCs w:val="16"/>
                </w:rPr>
                <w:t>0.442</w:t>
              </w:r>
            </w:ins>
          </w:p>
        </w:tc>
        <w:tc>
          <w:tcPr>
            <w:tcW w:w="669" w:type="dxa"/>
            <w:vAlign w:val="center"/>
            <w:tcPrChange w:id="18958" w:author="Στάθης Καπ" w:date="2023-03-03T06:26:00Z">
              <w:tcPr>
                <w:tcW w:w="669" w:type="dxa"/>
                <w:vAlign w:val="center"/>
              </w:tcPr>
            </w:tcPrChange>
          </w:tcPr>
          <w:p w14:paraId="5CBE348C" w14:textId="1CA7BDEB" w:rsidR="00C87CFE" w:rsidRPr="00CD1347" w:rsidRDefault="00C87CFE" w:rsidP="00C87CFE">
            <w:pPr>
              <w:jc w:val="center"/>
              <w:rPr>
                <w:ins w:id="18959" w:author="Στάθης Καπ" w:date="2023-03-03T03:57:00Z"/>
                <w:rFonts w:cstheme="minorHAnsi"/>
                <w:sz w:val="16"/>
                <w:szCs w:val="16"/>
              </w:rPr>
            </w:pPr>
            <w:ins w:id="18960" w:author="Στάθης Καπ" w:date="2023-03-03T06:20:00Z">
              <w:r>
                <w:rPr>
                  <w:rFonts w:ascii="Calibri" w:hAnsi="Calibri" w:cstheme="minorHAnsi"/>
                  <w:color w:val="000000"/>
                  <w:sz w:val="16"/>
                  <w:szCs w:val="16"/>
                </w:rPr>
                <w:t>4.03</w:t>
              </w:r>
            </w:ins>
          </w:p>
        </w:tc>
        <w:tc>
          <w:tcPr>
            <w:tcW w:w="543" w:type="dxa"/>
            <w:vAlign w:val="center"/>
            <w:tcPrChange w:id="18961" w:author="Στάθης Καπ" w:date="2023-03-03T06:26:00Z">
              <w:tcPr>
                <w:tcW w:w="543" w:type="dxa"/>
                <w:vAlign w:val="bottom"/>
              </w:tcPr>
            </w:tcPrChange>
          </w:tcPr>
          <w:p w14:paraId="07F2CD88" w14:textId="726B138B" w:rsidR="00C87CFE" w:rsidRPr="00CD1347" w:rsidRDefault="00C87CFE" w:rsidP="00C87CFE">
            <w:pPr>
              <w:jc w:val="center"/>
              <w:rPr>
                <w:ins w:id="18962" w:author="Στάθης Καπ" w:date="2023-03-03T03:57:00Z"/>
                <w:rFonts w:cstheme="minorHAnsi"/>
                <w:sz w:val="16"/>
                <w:szCs w:val="16"/>
              </w:rPr>
            </w:pPr>
            <w:ins w:id="18963" w:author="Στάθης Καπ" w:date="2023-03-03T06:20:00Z">
              <w:r>
                <w:rPr>
                  <w:rFonts w:ascii="Calibri" w:hAnsi="Calibri" w:cs="Calibri"/>
                  <w:color w:val="000000"/>
                  <w:sz w:val="16"/>
                  <w:szCs w:val="16"/>
                </w:rPr>
                <w:t>1331</w:t>
              </w:r>
            </w:ins>
          </w:p>
        </w:tc>
        <w:tc>
          <w:tcPr>
            <w:tcW w:w="621" w:type="dxa"/>
            <w:vAlign w:val="center"/>
            <w:tcPrChange w:id="18964" w:author="Στάθης Καπ" w:date="2023-03-03T06:26:00Z">
              <w:tcPr>
                <w:tcW w:w="621" w:type="dxa"/>
                <w:vAlign w:val="bottom"/>
              </w:tcPr>
            </w:tcPrChange>
          </w:tcPr>
          <w:p w14:paraId="08C398C0" w14:textId="0A61C69B" w:rsidR="00C87CFE" w:rsidRPr="00CD1347" w:rsidRDefault="00C87CFE" w:rsidP="00C87CFE">
            <w:pPr>
              <w:jc w:val="center"/>
              <w:rPr>
                <w:ins w:id="18965" w:author="Στάθης Καπ" w:date="2023-03-03T03:57:00Z"/>
                <w:rFonts w:cstheme="minorHAnsi"/>
                <w:sz w:val="16"/>
                <w:szCs w:val="16"/>
              </w:rPr>
            </w:pPr>
            <w:ins w:id="18966" w:author="Στάθης Καπ" w:date="2023-03-03T06:20:00Z">
              <w:r>
                <w:rPr>
                  <w:rFonts w:ascii="Calibri" w:hAnsi="Calibri" w:cs="Calibri"/>
                  <w:color w:val="000000"/>
                  <w:sz w:val="16"/>
                  <w:szCs w:val="16"/>
                </w:rPr>
                <w:t>0.416</w:t>
              </w:r>
            </w:ins>
          </w:p>
        </w:tc>
        <w:tc>
          <w:tcPr>
            <w:tcW w:w="669" w:type="dxa"/>
            <w:vAlign w:val="center"/>
            <w:tcPrChange w:id="18967" w:author="Στάθης Καπ" w:date="2023-03-03T06:26:00Z">
              <w:tcPr>
                <w:tcW w:w="669" w:type="dxa"/>
                <w:vAlign w:val="center"/>
              </w:tcPr>
            </w:tcPrChange>
          </w:tcPr>
          <w:p w14:paraId="52C7B605" w14:textId="640CD903" w:rsidR="00C87CFE" w:rsidRPr="00CD1347" w:rsidRDefault="00C87CFE" w:rsidP="00C87CFE">
            <w:pPr>
              <w:jc w:val="center"/>
              <w:rPr>
                <w:ins w:id="18968" w:author="Στάθης Καπ" w:date="2023-03-03T03:57:00Z"/>
                <w:rFonts w:cstheme="minorHAnsi"/>
                <w:sz w:val="16"/>
                <w:szCs w:val="16"/>
              </w:rPr>
            </w:pPr>
            <w:ins w:id="18969" w:author="Στάθης Καπ" w:date="2023-03-03T06:20:00Z">
              <w:r>
                <w:rPr>
                  <w:rFonts w:ascii="Calibri" w:hAnsi="Calibri" w:cstheme="minorHAnsi"/>
                  <w:color w:val="000000"/>
                  <w:sz w:val="16"/>
                  <w:szCs w:val="16"/>
                </w:rPr>
                <w:t>1.92</w:t>
              </w:r>
            </w:ins>
          </w:p>
        </w:tc>
        <w:tc>
          <w:tcPr>
            <w:tcW w:w="508" w:type="dxa"/>
            <w:vAlign w:val="center"/>
            <w:tcPrChange w:id="18970" w:author="Στάθης Καπ" w:date="2023-03-03T06:26:00Z">
              <w:tcPr>
                <w:tcW w:w="508" w:type="dxa"/>
                <w:vAlign w:val="bottom"/>
              </w:tcPr>
            </w:tcPrChange>
          </w:tcPr>
          <w:p w14:paraId="529EC777" w14:textId="59FA34BC" w:rsidR="00C87CFE" w:rsidRPr="00CD1347" w:rsidRDefault="00C87CFE" w:rsidP="00C87CFE">
            <w:pPr>
              <w:jc w:val="center"/>
              <w:rPr>
                <w:ins w:id="18971" w:author="Στάθης Καπ" w:date="2023-03-03T03:57:00Z"/>
                <w:rFonts w:cstheme="minorHAnsi"/>
                <w:sz w:val="16"/>
                <w:szCs w:val="16"/>
              </w:rPr>
            </w:pPr>
            <w:ins w:id="18972" w:author="Στάθης Καπ" w:date="2023-03-03T06:20:00Z">
              <w:r>
                <w:rPr>
                  <w:rFonts w:ascii="Calibri" w:hAnsi="Calibri" w:cs="Calibri"/>
                  <w:color w:val="000000"/>
                  <w:sz w:val="16"/>
                  <w:szCs w:val="16"/>
                </w:rPr>
                <w:t>1331</w:t>
              </w:r>
            </w:ins>
          </w:p>
        </w:tc>
        <w:tc>
          <w:tcPr>
            <w:tcW w:w="541" w:type="dxa"/>
            <w:vAlign w:val="center"/>
            <w:tcPrChange w:id="18973" w:author="Στάθης Καπ" w:date="2023-03-03T06:26:00Z">
              <w:tcPr>
                <w:tcW w:w="541" w:type="dxa"/>
                <w:vAlign w:val="bottom"/>
              </w:tcPr>
            </w:tcPrChange>
          </w:tcPr>
          <w:p w14:paraId="3056FE6B" w14:textId="3BA27C25" w:rsidR="00C87CFE" w:rsidRPr="00CD1347" w:rsidRDefault="00C87CFE" w:rsidP="00C87CFE">
            <w:pPr>
              <w:jc w:val="center"/>
              <w:rPr>
                <w:ins w:id="18974" w:author="Στάθης Καπ" w:date="2023-03-03T03:57:00Z"/>
                <w:rFonts w:cstheme="minorHAnsi"/>
                <w:sz w:val="16"/>
                <w:szCs w:val="16"/>
              </w:rPr>
            </w:pPr>
            <w:ins w:id="18975" w:author="Στάθης Καπ" w:date="2023-03-03T06:20:00Z">
              <w:r>
                <w:rPr>
                  <w:rFonts w:ascii="Calibri" w:hAnsi="Calibri" w:cs="Calibri"/>
                  <w:color w:val="000000"/>
                  <w:sz w:val="16"/>
                  <w:szCs w:val="16"/>
                </w:rPr>
                <w:t>0.456</w:t>
              </w:r>
            </w:ins>
          </w:p>
        </w:tc>
        <w:tc>
          <w:tcPr>
            <w:tcW w:w="589" w:type="dxa"/>
            <w:vAlign w:val="center"/>
            <w:tcPrChange w:id="18976" w:author="Στάθης Καπ" w:date="2023-03-03T06:26:00Z">
              <w:tcPr>
                <w:tcW w:w="589" w:type="dxa"/>
                <w:vAlign w:val="center"/>
              </w:tcPr>
            </w:tcPrChange>
          </w:tcPr>
          <w:p w14:paraId="146B0EB7" w14:textId="63815EB2" w:rsidR="00C87CFE" w:rsidRPr="00CD1347" w:rsidRDefault="00C87CFE" w:rsidP="00C87CFE">
            <w:pPr>
              <w:jc w:val="center"/>
              <w:rPr>
                <w:ins w:id="18977" w:author="Στάθης Καπ" w:date="2023-03-03T03:57:00Z"/>
                <w:rFonts w:cstheme="minorHAnsi"/>
                <w:sz w:val="16"/>
                <w:szCs w:val="16"/>
              </w:rPr>
            </w:pPr>
            <w:ins w:id="18978" w:author="Στάθης Καπ" w:date="2023-03-03T06:20:00Z">
              <w:r>
                <w:rPr>
                  <w:rFonts w:ascii="Calibri" w:hAnsi="Calibri" w:cstheme="minorHAnsi"/>
                  <w:color w:val="000000"/>
                  <w:sz w:val="16"/>
                  <w:szCs w:val="16"/>
                </w:rPr>
                <w:t>1.92</w:t>
              </w:r>
            </w:ins>
          </w:p>
        </w:tc>
        <w:tc>
          <w:tcPr>
            <w:tcW w:w="463" w:type="dxa"/>
            <w:vAlign w:val="center"/>
            <w:tcPrChange w:id="18979" w:author="Στάθης Καπ" w:date="2023-03-03T06:26:00Z">
              <w:tcPr>
                <w:tcW w:w="463" w:type="dxa"/>
                <w:vAlign w:val="bottom"/>
              </w:tcPr>
            </w:tcPrChange>
          </w:tcPr>
          <w:p w14:paraId="6A202CAA" w14:textId="1F9A1186" w:rsidR="00C87CFE" w:rsidRPr="00CD1347" w:rsidRDefault="00C87CFE" w:rsidP="00C87CFE">
            <w:pPr>
              <w:jc w:val="center"/>
              <w:rPr>
                <w:ins w:id="18980" w:author="Στάθης Καπ" w:date="2023-03-03T03:57:00Z"/>
                <w:rFonts w:cstheme="minorHAnsi"/>
                <w:sz w:val="16"/>
                <w:szCs w:val="16"/>
              </w:rPr>
            </w:pPr>
            <w:ins w:id="18981" w:author="Στάθης Καπ" w:date="2023-03-03T06:20:00Z">
              <w:r>
                <w:rPr>
                  <w:rFonts w:ascii="Calibri" w:hAnsi="Calibri" w:cs="Calibri"/>
                  <w:color w:val="000000"/>
                  <w:sz w:val="16"/>
                  <w:szCs w:val="16"/>
                </w:rPr>
                <w:t>1334</w:t>
              </w:r>
            </w:ins>
          </w:p>
        </w:tc>
        <w:tc>
          <w:tcPr>
            <w:tcW w:w="541" w:type="dxa"/>
            <w:vAlign w:val="center"/>
            <w:tcPrChange w:id="18982" w:author="Στάθης Καπ" w:date="2023-03-03T06:26:00Z">
              <w:tcPr>
                <w:tcW w:w="541" w:type="dxa"/>
                <w:vAlign w:val="bottom"/>
              </w:tcPr>
            </w:tcPrChange>
          </w:tcPr>
          <w:p w14:paraId="6F5E59B6" w14:textId="12C7FED8" w:rsidR="00C87CFE" w:rsidRPr="00CD1347" w:rsidRDefault="00C87CFE" w:rsidP="00C87CFE">
            <w:pPr>
              <w:jc w:val="center"/>
              <w:rPr>
                <w:ins w:id="18983" w:author="Στάθης Καπ" w:date="2023-03-03T03:57:00Z"/>
                <w:rFonts w:cstheme="minorHAnsi"/>
                <w:sz w:val="16"/>
                <w:szCs w:val="16"/>
              </w:rPr>
            </w:pPr>
            <w:ins w:id="18984" w:author="Στάθης Καπ" w:date="2023-03-03T06:20:00Z">
              <w:r>
                <w:rPr>
                  <w:rFonts w:ascii="Calibri" w:hAnsi="Calibri" w:cs="Calibri"/>
                  <w:color w:val="000000"/>
                  <w:sz w:val="16"/>
                  <w:szCs w:val="16"/>
                </w:rPr>
                <w:t>0.376</w:t>
              </w:r>
            </w:ins>
          </w:p>
        </w:tc>
        <w:tc>
          <w:tcPr>
            <w:tcW w:w="589" w:type="dxa"/>
            <w:vAlign w:val="center"/>
            <w:tcPrChange w:id="18985" w:author="Στάθης Καπ" w:date="2023-03-03T06:26:00Z">
              <w:tcPr>
                <w:tcW w:w="589" w:type="dxa"/>
                <w:vAlign w:val="center"/>
              </w:tcPr>
            </w:tcPrChange>
          </w:tcPr>
          <w:p w14:paraId="11A480CC" w14:textId="1D884DC2" w:rsidR="00C87CFE" w:rsidRPr="00CD1347" w:rsidRDefault="00C87CFE" w:rsidP="00C87CFE">
            <w:pPr>
              <w:jc w:val="center"/>
              <w:rPr>
                <w:ins w:id="18986" w:author="Στάθης Καπ" w:date="2023-03-03T03:57:00Z"/>
                <w:rFonts w:cstheme="minorHAnsi"/>
                <w:sz w:val="16"/>
                <w:szCs w:val="16"/>
              </w:rPr>
            </w:pPr>
            <w:ins w:id="18987" w:author="Στάθης Καπ" w:date="2023-03-03T06:20:00Z">
              <w:r>
                <w:rPr>
                  <w:rFonts w:ascii="Calibri" w:hAnsi="Calibri" w:cstheme="minorHAnsi"/>
                  <w:color w:val="000000"/>
                  <w:sz w:val="16"/>
                  <w:szCs w:val="16"/>
                </w:rPr>
                <w:t>1.69</w:t>
              </w:r>
            </w:ins>
          </w:p>
        </w:tc>
      </w:tr>
      <w:tr w:rsidR="00C87CFE" w:rsidRPr="00BB05AC" w14:paraId="62BFC480" w14:textId="77777777" w:rsidTr="00F03C40">
        <w:tblPrEx>
          <w:tblW w:w="0" w:type="auto"/>
          <w:tblBorders>
            <w:insideH w:val="none" w:sz="0" w:space="0" w:color="auto"/>
            <w:insideV w:val="none" w:sz="0" w:space="0" w:color="auto"/>
          </w:tblBorders>
          <w:tblCellMar>
            <w:left w:w="0" w:type="dxa"/>
            <w:right w:w="0" w:type="dxa"/>
          </w:tblCellMar>
          <w:tblPrExChange w:id="1898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989" w:author="Στάθης Καπ" w:date="2023-03-03T03:57:00Z"/>
        </w:trPr>
        <w:tc>
          <w:tcPr>
            <w:tcW w:w="515" w:type="dxa"/>
            <w:tcBorders>
              <w:top w:val="nil"/>
              <w:bottom w:val="nil"/>
              <w:right w:val="single" w:sz="4" w:space="0" w:color="auto"/>
            </w:tcBorders>
            <w:shd w:val="clear" w:color="auto" w:fill="E7E6E6" w:themeFill="background2"/>
            <w:vAlign w:val="bottom"/>
            <w:tcPrChange w:id="18990" w:author="Στάθης Καπ" w:date="2023-03-03T06:26:00Z">
              <w:tcPr>
                <w:tcW w:w="515" w:type="dxa"/>
                <w:vAlign w:val="bottom"/>
              </w:tcPr>
            </w:tcPrChange>
          </w:tcPr>
          <w:p w14:paraId="35907CD5" w14:textId="7F83AF2F" w:rsidR="00C87CFE" w:rsidRPr="00CD1347" w:rsidRDefault="00C87CFE" w:rsidP="00C87CFE">
            <w:pPr>
              <w:jc w:val="center"/>
              <w:rPr>
                <w:ins w:id="18991" w:author="Στάθης Καπ" w:date="2023-03-03T03:57:00Z"/>
                <w:sz w:val="16"/>
                <w:szCs w:val="16"/>
              </w:rPr>
            </w:pPr>
            <w:ins w:id="18992" w:author="Στάθης Καπ" w:date="2023-03-03T04:06:00Z">
              <w:r w:rsidRPr="00CD1347">
                <w:rPr>
                  <w:rFonts w:ascii="Calibri" w:hAnsi="Calibri" w:cs="Calibri"/>
                  <w:color w:val="000000"/>
                  <w:sz w:val="16"/>
                  <w:szCs w:val="16"/>
                  <w:rPrChange w:id="18993" w:author="Στάθης Καπ" w:date="2023-03-03T04:09:00Z">
                    <w:rPr>
                      <w:rFonts w:ascii="Calibri" w:hAnsi="Calibri" w:cs="Calibri"/>
                      <w:color w:val="000000"/>
                      <w:sz w:val="18"/>
                      <w:szCs w:val="18"/>
                    </w:rPr>
                  </w:rPrChange>
                </w:rPr>
                <w:t>r210</w:t>
              </w:r>
            </w:ins>
          </w:p>
        </w:tc>
        <w:tc>
          <w:tcPr>
            <w:tcW w:w="560" w:type="dxa"/>
            <w:tcBorders>
              <w:left w:val="single" w:sz="4" w:space="0" w:color="auto"/>
            </w:tcBorders>
            <w:vAlign w:val="center"/>
            <w:tcPrChange w:id="18994" w:author="Στάθης Καπ" w:date="2023-03-03T06:26:00Z">
              <w:tcPr>
                <w:tcW w:w="560" w:type="dxa"/>
              </w:tcPr>
            </w:tcPrChange>
          </w:tcPr>
          <w:p w14:paraId="0311D651" w14:textId="70F502C0" w:rsidR="00C87CFE" w:rsidRPr="00CD1347" w:rsidRDefault="00C87CFE" w:rsidP="00C87CFE">
            <w:pPr>
              <w:jc w:val="center"/>
              <w:rPr>
                <w:ins w:id="18995" w:author="Στάθης Καπ" w:date="2023-03-03T03:57:00Z"/>
                <w:rFonts w:cstheme="minorHAnsi"/>
                <w:sz w:val="16"/>
                <w:szCs w:val="16"/>
              </w:rPr>
            </w:pPr>
            <w:ins w:id="18996" w:author="Στάθης Καπ" w:date="2023-03-03T06:20:00Z">
              <w:r>
                <w:rPr>
                  <w:rFonts w:ascii="Calibri" w:hAnsi="Calibri" w:cs="Calibri"/>
                  <w:color w:val="000000"/>
                  <w:sz w:val="16"/>
                  <w:szCs w:val="16"/>
                </w:rPr>
                <w:t>1427</w:t>
              </w:r>
            </w:ins>
          </w:p>
        </w:tc>
        <w:tc>
          <w:tcPr>
            <w:tcW w:w="855" w:type="dxa"/>
            <w:vAlign w:val="center"/>
            <w:tcPrChange w:id="18997" w:author="Στάθης Καπ" w:date="2023-03-03T06:26:00Z">
              <w:tcPr>
                <w:tcW w:w="855" w:type="dxa"/>
              </w:tcPr>
            </w:tcPrChange>
          </w:tcPr>
          <w:p w14:paraId="5E579A38" w14:textId="39D40F16" w:rsidR="00C87CFE" w:rsidRPr="00CD1347" w:rsidRDefault="00C87CFE" w:rsidP="00C87CFE">
            <w:pPr>
              <w:jc w:val="center"/>
              <w:rPr>
                <w:ins w:id="18998" w:author="Στάθης Καπ" w:date="2023-03-03T03:57:00Z"/>
                <w:rFonts w:cstheme="minorHAnsi"/>
                <w:sz w:val="16"/>
                <w:szCs w:val="16"/>
              </w:rPr>
            </w:pPr>
            <w:ins w:id="18999" w:author="Στάθης Καπ" w:date="2023-03-03T06:20:00Z">
              <w:r>
                <w:rPr>
                  <w:rFonts w:ascii="Calibri" w:hAnsi="Calibri" w:cs="Calibri"/>
                  <w:color w:val="000000"/>
                  <w:sz w:val="16"/>
                  <w:szCs w:val="16"/>
                </w:rPr>
                <w:t>1365</w:t>
              </w:r>
            </w:ins>
          </w:p>
        </w:tc>
        <w:tc>
          <w:tcPr>
            <w:tcW w:w="544" w:type="dxa"/>
            <w:vAlign w:val="center"/>
            <w:tcPrChange w:id="19000" w:author="Στάθης Καπ" w:date="2023-03-03T06:26:00Z">
              <w:tcPr>
                <w:tcW w:w="544" w:type="dxa"/>
                <w:vAlign w:val="bottom"/>
              </w:tcPr>
            </w:tcPrChange>
          </w:tcPr>
          <w:p w14:paraId="61C44A69" w14:textId="7B4C40DF" w:rsidR="00C87CFE" w:rsidRPr="00CD1347" w:rsidRDefault="00C87CFE" w:rsidP="00C87CFE">
            <w:pPr>
              <w:jc w:val="center"/>
              <w:rPr>
                <w:ins w:id="19001" w:author="Στάθης Καπ" w:date="2023-03-03T03:57:00Z"/>
                <w:rFonts w:cstheme="minorHAnsi"/>
                <w:sz w:val="16"/>
                <w:szCs w:val="16"/>
              </w:rPr>
            </w:pPr>
            <w:ins w:id="19002" w:author="Στάθης Καπ" w:date="2023-03-03T06:20:00Z">
              <w:r>
                <w:rPr>
                  <w:rFonts w:ascii="Calibri" w:hAnsi="Calibri" w:cs="Calibri"/>
                  <w:color w:val="000000"/>
                  <w:sz w:val="16"/>
                  <w:szCs w:val="16"/>
                </w:rPr>
                <w:t>1358</w:t>
              </w:r>
            </w:ins>
          </w:p>
        </w:tc>
        <w:tc>
          <w:tcPr>
            <w:tcW w:w="621" w:type="dxa"/>
            <w:vAlign w:val="center"/>
            <w:tcPrChange w:id="19003" w:author="Στάθης Καπ" w:date="2023-03-03T06:26:00Z">
              <w:tcPr>
                <w:tcW w:w="621" w:type="dxa"/>
                <w:vAlign w:val="bottom"/>
              </w:tcPr>
            </w:tcPrChange>
          </w:tcPr>
          <w:p w14:paraId="4267767C" w14:textId="39372BA0" w:rsidR="00C87CFE" w:rsidRPr="00CD1347" w:rsidRDefault="00C87CFE" w:rsidP="00C87CFE">
            <w:pPr>
              <w:jc w:val="center"/>
              <w:rPr>
                <w:ins w:id="19004" w:author="Στάθης Καπ" w:date="2023-03-03T03:57:00Z"/>
                <w:rFonts w:cstheme="minorHAnsi"/>
                <w:sz w:val="16"/>
                <w:szCs w:val="16"/>
              </w:rPr>
            </w:pPr>
            <w:ins w:id="19005" w:author="Στάθης Καπ" w:date="2023-03-03T06:20:00Z">
              <w:r>
                <w:rPr>
                  <w:rFonts w:ascii="Calibri" w:hAnsi="Calibri" w:cs="Calibri"/>
                  <w:color w:val="000000"/>
                  <w:sz w:val="16"/>
                  <w:szCs w:val="16"/>
                </w:rPr>
                <w:t>0.624</w:t>
              </w:r>
            </w:ins>
          </w:p>
        </w:tc>
        <w:tc>
          <w:tcPr>
            <w:tcW w:w="669" w:type="dxa"/>
            <w:vAlign w:val="center"/>
            <w:tcPrChange w:id="19006" w:author="Στάθης Καπ" w:date="2023-03-03T06:26:00Z">
              <w:tcPr>
                <w:tcW w:w="669" w:type="dxa"/>
                <w:vAlign w:val="center"/>
              </w:tcPr>
            </w:tcPrChange>
          </w:tcPr>
          <w:p w14:paraId="163952CF" w14:textId="1491634F" w:rsidR="00C87CFE" w:rsidRPr="00CD1347" w:rsidRDefault="00C87CFE" w:rsidP="00C87CFE">
            <w:pPr>
              <w:jc w:val="center"/>
              <w:rPr>
                <w:ins w:id="19007" w:author="Στάθης Καπ" w:date="2023-03-03T03:57:00Z"/>
                <w:rFonts w:cstheme="minorHAnsi"/>
                <w:sz w:val="16"/>
                <w:szCs w:val="16"/>
              </w:rPr>
            </w:pPr>
            <w:ins w:id="19008" w:author="Στάθης Καπ" w:date="2023-03-03T06:20:00Z">
              <w:r>
                <w:rPr>
                  <w:rFonts w:ascii="Calibri" w:hAnsi="Calibri" w:cstheme="minorHAnsi"/>
                  <w:color w:val="000000"/>
                  <w:sz w:val="16"/>
                  <w:szCs w:val="16"/>
                </w:rPr>
                <w:t>4.84</w:t>
              </w:r>
            </w:ins>
          </w:p>
        </w:tc>
        <w:tc>
          <w:tcPr>
            <w:tcW w:w="543" w:type="dxa"/>
            <w:vAlign w:val="center"/>
            <w:tcPrChange w:id="19009" w:author="Στάθης Καπ" w:date="2023-03-03T06:26:00Z">
              <w:tcPr>
                <w:tcW w:w="543" w:type="dxa"/>
                <w:vAlign w:val="bottom"/>
              </w:tcPr>
            </w:tcPrChange>
          </w:tcPr>
          <w:p w14:paraId="302A87EC" w14:textId="6FB4B8A8" w:rsidR="00C87CFE" w:rsidRPr="00CD1347" w:rsidRDefault="00C87CFE" w:rsidP="00C87CFE">
            <w:pPr>
              <w:jc w:val="center"/>
              <w:rPr>
                <w:ins w:id="19010" w:author="Στάθης Καπ" w:date="2023-03-03T03:57:00Z"/>
                <w:rFonts w:cstheme="minorHAnsi"/>
                <w:sz w:val="16"/>
                <w:szCs w:val="16"/>
              </w:rPr>
            </w:pPr>
            <w:ins w:id="19011" w:author="Στάθης Καπ" w:date="2023-03-03T06:20:00Z">
              <w:r>
                <w:rPr>
                  <w:rFonts w:ascii="Calibri" w:hAnsi="Calibri" w:cs="Calibri"/>
                  <w:color w:val="000000"/>
                  <w:sz w:val="16"/>
                  <w:szCs w:val="16"/>
                </w:rPr>
                <w:t>1367</w:t>
              </w:r>
            </w:ins>
          </w:p>
        </w:tc>
        <w:tc>
          <w:tcPr>
            <w:tcW w:w="621" w:type="dxa"/>
            <w:vAlign w:val="center"/>
            <w:tcPrChange w:id="19012" w:author="Στάθης Καπ" w:date="2023-03-03T06:26:00Z">
              <w:tcPr>
                <w:tcW w:w="621" w:type="dxa"/>
                <w:vAlign w:val="bottom"/>
              </w:tcPr>
            </w:tcPrChange>
          </w:tcPr>
          <w:p w14:paraId="6AAD2F77" w14:textId="0964B74F" w:rsidR="00C87CFE" w:rsidRPr="00CD1347" w:rsidRDefault="00C87CFE" w:rsidP="00C87CFE">
            <w:pPr>
              <w:jc w:val="center"/>
              <w:rPr>
                <w:ins w:id="19013" w:author="Στάθης Καπ" w:date="2023-03-03T03:57:00Z"/>
                <w:rFonts w:cstheme="minorHAnsi"/>
                <w:sz w:val="16"/>
                <w:szCs w:val="16"/>
              </w:rPr>
            </w:pPr>
            <w:ins w:id="19014" w:author="Στάθης Καπ" w:date="2023-03-03T06:20:00Z">
              <w:r>
                <w:rPr>
                  <w:rFonts w:ascii="Calibri" w:hAnsi="Calibri" w:cs="Calibri"/>
                  <w:color w:val="000000"/>
                  <w:sz w:val="16"/>
                  <w:szCs w:val="16"/>
                </w:rPr>
                <w:t>0.332</w:t>
              </w:r>
            </w:ins>
          </w:p>
        </w:tc>
        <w:tc>
          <w:tcPr>
            <w:tcW w:w="669" w:type="dxa"/>
            <w:vAlign w:val="center"/>
            <w:tcPrChange w:id="19015" w:author="Στάθης Καπ" w:date="2023-03-03T06:26:00Z">
              <w:tcPr>
                <w:tcW w:w="669" w:type="dxa"/>
                <w:vAlign w:val="center"/>
              </w:tcPr>
            </w:tcPrChange>
          </w:tcPr>
          <w:p w14:paraId="1102D40E" w14:textId="77D90819" w:rsidR="00C87CFE" w:rsidRPr="00CD1347" w:rsidRDefault="00C87CFE" w:rsidP="00C87CFE">
            <w:pPr>
              <w:jc w:val="center"/>
              <w:rPr>
                <w:ins w:id="19016" w:author="Στάθης Καπ" w:date="2023-03-03T03:57:00Z"/>
                <w:rFonts w:cstheme="minorHAnsi"/>
                <w:sz w:val="16"/>
                <w:szCs w:val="16"/>
              </w:rPr>
            </w:pPr>
            <w:ins w:id="19017" w:author="Στάθης Καπ" w:date="2023-03-03T06:20:00Z">
              <w:r>
                <w:rPr>
                  <w:rFonts w:ascii="Calibri" w:hAnsi="Calibri" w:cstheme="minorHAnsi"/>
                  <w:color w:val="000000"/>
                  <w:sz w:val="16"/>
                  <w:szCs w:val="16"/>
                </w:rPr>
                <w:t>-0.66</w:t>
              </w:r>
            </w:ins>
          </w:p>
        </w:tc>
        <w:tc>
          <w:tcPr>
            <w:tcW w:w="508" w:type="dxa"/>
            <w:vAlign w:val="center"/>
            <w:tcPrChange w:id="19018" w:author="Στάθης Καπ" w:date="2023-03-03T06:26:00Z">
              <w:tcPr>
                <w:tcW w:w="508" w:type="dxa"/>
                <w:vAlign w:val="bottom"/>
              </w:tcPr>
            </w:tcPrChange>
          </w:tcPr>
          <w:p w14:paraId="348DDF2C" w14:textId="35CB1461" w:rsidR="00C87CFE" w:rsidRPr="00CD1347" w:rsidRDefault="00C87CFE" w:rsidP="00C87CFE">
            <w:pPr>
              <w:jc w:val="center"/>
              <w:rPr>
                <w:ins w:id="19019" w:author="Στάθης Καπ" w:date="2023-03-03T03:57:00Z"/>
                <w:rFonts w:cstheme="minorHAnsi"/>
                <w:sz w:val="16"/>
                <w:szCs w:val="16"/>
              </w:rPr>
            </w:pPr>
            <w:ins w:id="19020" w:author="Στάθης Καπ" w:date="2023-03-03T06:20:00Z">
              <w:r>
                <w:rPr>
                  <w:rFonts w:ascii="Calibri" w:hAnsi="Calibri" w:cs="Calibri"/>
                  <w:color w:val="000000"/>
                  <w:sz w:val="16"/>
                  <w:szCs w:val="16"/>
                </w:rPr>
                <w:t>1326</w:t>
              </w:r>
            </w:ins>
          </w:p>
        </w:tc>
        <w:tc>
          <w:tcPr>
            <w:tcW w:w="541" w:type="dxa"/>
            <w:vAlign w:val="center"/>
            <w:tcPrChange w:id="19021" w:author="Στάθης Καπ" w:date="2023-03-03T06:26:00Z">
              <w:tcPr>
                <w:tcW w:w="541" w:type="dxa"/>
                <w:vAlign w:val="bottom"/>
              </w:tcPr>
            </w:tcPrChange>
          </w:tcPr>
          <w:p w14:paraId="41B77CC4" w14:textId="17848320" w:rsidR="00C87CFE" w:rsidRPr="00CD1347" w:rsidRDefault="00C87CFE" w:rsidP="00C87CFE">
            <w:pPr>
              <w:jc w:val="center"/>
              <w:rPr>
                <w:ins w:id="19022" w:author="Στάθης Καπ" w:date="2023-03-03T03:57:00Z"/>
                <w:rFonts w:cstheme="minorHAnsi"/>
                <w:sz w:val="16"/>
                <w:szCs w:val="16"/>
              </w:rPr>
            </w:pPr>
            <w:ins w:id="19023" w:author="Στάθης Καπ" w:date="2023-03-03T06:20:00Z">
              <w:r>
                <w:rPr>
                  <w:rFonts w:ascii="Calibri" w:hAnsi="Calibri" w:cs="Calibri"/>
                  <w:color w:val="000000"/>
                  <w:sz w:val="16"/>
                  <w:szCs w:val="16"/>
                </w:rPr>
                <w:t>0.388</w:t>
              </w:r>
            </w:ins>
          </w:p>
        </w:tc>
        <w:tc>
          <w:tcPr>
            <w:tcW w:w="589" w:type="dxa"/>
            <w:vAlign w:val="center"/>
            <w:tcPrChange w:id="19024" w:author="Στάθης Καπ" w:date="2023-03-03T06:26:00Z">
              <w:tcPr>
                <w:tcW w:w="589" w:type="dxa"/>
                <w:vAlign w:val="center"/>
              </w:tcPr>
            </w:tcPrChange>
          </w:tcPr>
          <w:p w14:paraId="373A469E" w14:textId="51A72AB5" w:rsidR="00C87CFE" w:rsidRPr="00CD1347" w:rsidRDefault="00C87CFE" w:rsidP="00C87CFE">
            <w:pPr>
              <w:jc w:val="center"/>
              <w:rPr>
                <w:ins w:id="19025" w:author="Στάθης Καπ" w:date="2023-03-03T03:57:00Z"/>
                <w:rFonts w:cstheme="minorHAnsi"/>
                <w:sz w:val="16"/>
                <w:szCs w:val="16"/>
              </w:rPr>
            </w:pPr>
            <w:ins w:id="19026" w:author="Στάθης Καπ" w:date="2023-03-03T06:20:00Z">
              <w:r>
                <w:rPr>
                  <w:rFonts w:ascii="Calibri" w:hAnsi="Calibri" w:cstheme="minorHAnsi"/>
                  <w:color w:val="000000"/>
                  <w:sz w:val="16"/>
                  <w:szCs w:val="16"/>
                </w:rPr>
                <w:t>2.36</w:t>
              </w:r>
            </w:ins>
          </w:p>
        </w:tc>
        <w:tc>
          <w:tcPr>
            <w:tcW w:w="463" w:type="dxa"/>
            <w:vAlign w:val="center"/>
            <w:tcPrChange w:id="19027" w:author="Στάθης Καπ" w:date="2023-03-03T06:26:00Z">
              <w:tcPr>
                <w:tcW w:w="463" w:type="dxa"/>
                <w:vAlign w:val="bottom"/>
              </w:tcPr>
            </w:tcPrChange>
          </w:tcPr>
          <w:p w14:paraId="51B3E5F4" w14:textId="425FD938" w:rsidR="00C87CFE" w:rsidRPr="00CD1347" w:rsidRDefault="00C87CFE" w:rsidP="00C87CFE">
            <w:pPr>
              <w:jc w:val="center"/>
              <w:rPr>
                <w:ins w:id="19028" w:author="Στάθης Καπ" w:date="2023-03-03T03:57:00Z"/>
                <w:rFonts w:cstheme="minorHAnsi"/>
                <w:sz w:val="16"/>
                <w:szCs w:val="16"/>
              </w:rPr>
            </w:pPr>
            <w:ins w:id="19029" w:author="Στάθης Καπ" w:date="2023-03-03T06:20:00Z">
              <w:r>
                <w:rPr>
                  <w:rFonts w:ascii="Calibri" w:hAnsi="Calibri" w:cs="Calibri"/>
                  <w:color w:val="000000"/>
                  <w:sz w:val="16"/>
                  <w:szCs w:val="16"/>
                </w:rPr>
                <w:t>1328</w:t>
              </w:r>
            </w:ins>
          </w:p>
        </w:tc>
        <w:tc>
          <w:tcPr>
            <w:tcW w:w="541" w:type="dxa"/>
            <w:vAlign w:val="center"/>
            <w:tcPrChange w:id="19030" w:author="Στάθης Καπ" w:date="2023-03-03T06:26:00Z">
              <w:tcPr>
                <w:tcW w:w="541" w:type="dxa"/>
                <w:vAlign w:val="bottom"/>
              </w:tcPr>
            </w:tcPrChange>
          </w:tcPr>
          <w:p w14:paraId="7D899136" w14:textId="62A92A65" w:rsidR="00C87CFE" w:rsidRPr="00CD1347" w:rsidRDefault="00C87CFE" w:rsidP="00C87CFE">
            <w:pPr>
              <w:jc w:val="center"/>
              <w:rPr>
                <w:ins w:id="19031" w:author="Στάθης Καπ" w:date="2023-03-03T03:57:00Z"/>
                <w:rFonts w:cstheme="minorHAnsi"/>
                <w:sz w:val="16"/>
                <w:szCs w:val="16"/>
              </w:rPr>
            </w:pPr>
            <w:ins w:id="19032" w:author="Στάθης Καπ" w:date="2023-03-03T06:20:00Z">
              <w:r>
                <w:rPr>
                  <w:rFonts w:ascii="Calibri" w:hAnsi="Calibri" w:cs="Calibri"/>
                  <w:color w:val="000000"/>
                  <w:sz w:val="16"/>
                  <w:szCs w:val="16"/>
                </w:rPr>
                <w:t>0.259</w:t>
              </w:r>
            </w:ins>
          </w:p>
        </w:tc>
        <w:tc>
          <w:tcPr>
            <w:tcW w:w="589" w:type="dxa"/>
            <w:vAlign w:val="center"/>
            <w:tcPrChange w:id="19033" w:author="Στάθης Καπ" w:date="2023-03-03T06:26:00Z">
              <w:tcPr>
                <w:tcW w:w="589" w:type="dxa"/>
                <w:vAlign w:val="center"/>
              </w:tcPr>
            </w:tcPrChange>
          </w:tcPr>
          <w:p w14:paraId="2194C113" w14:textId="0ECC6280" w:rsidR="00C87CFE" w:rsidRPr="00CD1347" w:rsidRDefault="00C87CFE" w:rsidP="00C87CFE">
            <w:pPr>
              <w:jc w:val="center"/>
              <w:rPr>
                <w:ins w:id="19034" w:author="Στάθης Καπ" w:date="2023-03-03T03:57:00Z"/>
                <w:rFonts w:cstheme="minorHAnsi"/>
                <w:sz w:val="16"/>
                <w:szCs w:val="16"/>
              </w:rPr>
            </w:pPr>
            <w:ins w:id="19035" w:author="Στάθης Καπ" w:date="2023-03-03T06:20:00Z">
              <w:r>
                <w:rPr>
                  <w:rFonts w:ascii="Calibri" w:hAnsi="Calibri" w:cstheme="minorHAnsi"/>
                  <w:color w:val="000000"/>
                  <w:sz w:val="16"/>
                  <w:szCs w:val="16"/>
                </w:rPr>
                <w:t>2.21</w:t>
              </w:r>
            </w:ins>
          </w:p>
        </w:tc>
      </w:tr>
      <w:tr w:rsidR="00C87CFE" w:rsidRPr="00BB05AC" w14:paraId="26D7F277" w14:textId="77777777" w:rsidTr="00F03C40">
        <w:tblPrEx>
          <w:tblW w:w="0" w:type="auto"/>
          <w:tblBorders>
            <w:insideH w:val="none" w:sz="0" w:space="0" w:color="auto"/>
            <w:insideV w:val="none" w:sz="0" w:space="0" w:color="auto"/>
          </w:tblBorders>
          <w:tblCellMar>
            <w:left w:w="0" w:type="dxa"/>
            <w:right w:w="0" w:type="dxa"/>
          </w:tblCellMar>
          <w:tblPrExChange w:id="1903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037" w:author="Στάθης Καπ" w:date="2023-03-03T03:57:00Z"/>
        </w:trPr>
        <w:tc>
          <w:tcPr>
            <w:tcW w:w="515" w:type="dxa"/>
            <w:tcBorders>
              <w:top w:val="nil"/>
              <w:bottom w:val="nil"/>
              <w:right w:val="single" w:sz="4" w:space="0" w:color="auto"/>
            </w:tcBorders>
            <w:shd w:val="clear" w:color="auto" w:fill="E7E6E6" w:themeFill="background2"/>
            <w:vAlign w:val="bottom"/>
            <w:tcPrChange w:id="19038" w:author="Στάθης Καπ" w:date="2023-03-03T06:26:00Z">
              <w:tcPr>
                <w:tcW w:w="515" w:type="dxa"/>
                <w:vAlign w:val="bottom"/>
              </w:tcPr>
            </w:tcPrChange>
          </w:tcPr>
          <w:p w14:paraId="71E25117" w14:textId="57BFBBB0" w:rsidR="00C87CFE" w:rsidRPr="00CD1347" w:rsidRDefault="00C87CFE" w:rsidP="00C87CFE">
            <w:pPr>
              <w:jc w:val="center"/>
              <w:rPr>
                <w:ins w:id="19039" w:author="Στάθης Καπ" w:date="2023-03-03T03:57:00Z"/>
                <w:sz w:val="16"/>
                <w:szCs w:val="16"/>
              </w:rPr>
            </w:pPr>
            <w:ins w:id="19040" w:author="Στάθης Καπ" w:date="2023-03-03T04:06:00Z">
              <w:r w:rsidRPr="00CD1347">
                <w:rPr>
                  <w:rFonts w:ascii="Calibri" w:hAnsi="Calibri" w:cs="Calibri"/>
                  <w:color w:val="000000"/>
                  <w:sz w:val="16"/>
                  <w:szCs w:val="16"/>
                  <w:rPrChange w:id="19041" w:author="Στάθης Καπ" w:date="2023-03-03T04:09:00Z">
                    <w:rPr>
                      <w:rFonts w:ascii="Calibri" w:hAnsi="Calibri" w:cs="Calibri"/>
                      <w:color w:val="000000"/>
                      <w:sz w:val="18"/>
                      <w:szCs w:val="18"/>
                    </w:rPr>
                  </w:rPrChange>
                </w:rPr>
                <w:t>r211</w:t>
              </w:r>
            </w:ins>
          </w:p>
        </w:tc>
        <w:tc>
          <w:tcPr>
            <w:tcW w:w="560" w:type="dxa"/>
            <w:tcBorders>
              <w:left w:val="single" w:sz="4" w:space="0" w:color="auto"/>
            </w:tcBorders>
            <w:vAlign w:val="center"/>
            <w:tcPrChange w:id="19042" w:author="Στάθης Καπ" w:date="2023-03-03T06:26:00Z">
              <w:tcPr>
                <w:tcW w:w="560" w:type="dxa"/>
              </w:tcPr>
            </w:tcPrChange>
          </w:tcPr>
          <w:p w14:paraId="124DE375" w14:textId="51DA992C" w:rsidR="00C87CFE" w:rsidRPr="00CD1347" w:rsidRDefault="00C87CFE" w:rsidP="00C87CFE">
            <w:pPr>
              <w:jc w:val="center"/>
              <w:rPr>
                <w:ins w:id="19043" w:author="Στάθης Καπ" w:date="2023-03-03T03:57:00Z"/>
                <w:rFonts w:cstheme="minorHAnsi"/>
                <w:sz w:val="16"/>
                <w:szCs w:val="16"/>
              </w:rPr>
            </w:pPr>
            <w:ins w:id="19044" w:author="Στάθης Καπ" w:date="2023-03-03T06:20:00Z">
              <w:r>
                <w:rPr>
                  <w:rFonts w:ascii="Calibri" w:hAnsi="Calibri" w:cs="Calibri"/>
                  <w:color w:val="000000"/>
                  <w:sz w:val="16"/>
                  <w:szCs w:val="16"/>
                </w:rPr>
                <w:t>1458</w:t>
              </w:r>
            </w:ins>
          </w:p>
        </w:tc>
        <w:tc>
          <w:tcPr>
            <w:tcW w:w="855" w:type="dxa"/>
            <w:vAlign w:val="center"/>
            <w:tcPrChange w:id="19045" w:author="Στάθης Καπ" w:date="2023-03-03T06:26:00Z">
              <w:tcPr>
                <w:tcW w:w="855" w:type="dxa"/>
              </w:tcPr>
            </w:tcPrChange>
          </w:tcPr>
          <w:p w14:paraId="511BBBF8" w14:textId="24CFE4D9" w:rsidR="00C87CFE" w:rsidRPr="00CD1347" w:rsidRDefault="00C87CFE" w:rsidP="00C87CFE">
            <w:pPr>
              <w:jc w:val="center"/>
              <w:rPr>
                <w:ins w:id="19046" w:author="Στάθης Καπ" w:date="2023-03-03T03:57:00Z"/>
                <w:rFonts w:cstheme="minorHAnsi"/>
                <w:sz w:val="16"/>
                <w:szCs w:val="16"/>
              </w:rPr>
            </w:pPr>
            <w:ins w:id="19047" w:author="Στάθης Καπ" w:date="2023-03-03T06:20:00Z">
              <w:r>
                <w:rPr>
                  <w:rFonts w:ascii="Calibri" w:hAnsi="Calibri" w:cs="Calibri"/>
                  <w:color w:val="000000"/>
                  <w:sz w:val="16"/>
                  <w:szCs w:val="16"/>
                </w:rPr>
                <w:t>1422</w:t>
              </w:r>
            </w:ins>
          </w:p>
        </w:tc>
        <w:tc>
          <w:tcPr>
            <w:tcW w:w="544" w:type="dxa"/>
            <w:vAlign w:val="center"/>
            <w:tcPrChange w:id="19048" w:author="Στάθης Καπ" w:date="2023-03-03T06:26:00Z">
              <w:tcPr>
                <w:tcW w:w="544" w:type="dxa"/>
                <w:vAlign w:val="bottom"/>
              </w:tcPr>
            </w:tcPrChange>
          </w:tcPr>
          <w:p w14:paraId="30070956" w14:textId="3423EDAB" w:rsidR="00C87CFE" w:rsidRPr="00CD1347" w:rsidRDefault="00C87CFE" w:rsidP="00C87CFE">
            <w:pPr>
              <w:jc w:val="center"/>
              <w:rPr>
                <w:ins w:id="19049" w:author="Στάθης Καπ" w:date="2023-03-03T03:57:00Z"/>
                <w:rFonts w:cstheme="minorHAnsi"/>
                <w:sz w:val="16"/>
                <w:szCs w:val="16"/>
              </w:rPr>
            </w:pPr>
            <w:ins w:id="19050" w:author="Στάθης Καπ" w:date="2023-03-03T06:20:00Z">
              <w:r>
                <w:rPr>
                  <w:rFonts w:ascii="Calibri" w:hAnsi="Calibri" w:cs="Calibri"/>
                  <w:color w:val="000000"/>
                  <w:sz w:val="16"/>
                  <w:szCs w:val="16"/>
                </w:rPr>
                <w:t>1435</w:t>
              </w:r>
            </w:ins>
          </w:p>
        </w:tc>
        <w:tc>
          <w:tcPr>
            <w:tcW w:w="621" w:type="dxa"/>
            <w:vAlign w:val="center"/>
            <w:tcPrChange w:id="19051" w:author="Στάθης Καπ" w:date="2023-03-03T06:26:00Z">
              <w:tcPr>
                <w:tcW w:w="621" w:type="dxa"/>
                <w:vAlign w:val="bottom"/>
              </w:tcPr>
            </w:tcPrChange>
          </w:tcPr>
          <w:p w14:paraId="18FE05D5" w14:textId="74B7B6E9" w:rsidR="00C87CFE" w:rsidRPr="00CD1347" w:rsidRDefault="00C87CFE" w:rsidP="00C87CFE">
            <w:pPr>
              <w:jc w:val="center"/>
              <w:rPr>
                <w:ins w:id="19052" w:author="Στάθης Καπ" w:date="2023-03-03T03:57:00Z"/>
                <w:rFonts w:cstheme="minorHAnsi"/>
                <w:sz w:val="16"/>
                <w:szCs w:val="16"/>
              </w:rPr>
            </w:pPr>
            <w:ins w:id="19053" w:author="Στάθης Καπ" w:date="2023-03-03T06:20:00Z">
              <w:r>
                <w:rPr>
                  <w:rFonts w:ascii="Calibri" w:hAnsi="Calibri" w:cs="Calibri"/>
                  <w:color w:val="000000"/>
                  <w:sz w:val="16"/>
                  <w:szCs w:val="16"/>
                </w:rPr>
                <w:t>0.552</w:t>
              </w:r>
            </w:ins>
          </w:p>
        </w:tc>
        <w:tc>
          <w:tcPr>
            <w:tcW w:w="669" w:type="dxa"/>
            <w:vAlign w:val="center"/>
            <w:tcPrChange w:id="19054" w:author="Στάθης Καπ" w:date="2023-03-03T06:26:00Z">
              <w:tcPr>
                <w:tcW w:w="669" w:type="dxa"/>
                <w:vAlign w:val="center"/>
              </w:tcPr>
            </w:tcPrChange>
          </w:tcPr>
          <w:p w14:paraId="64326AD5" w14:textId="46F10147" w:rsidR="00C87CFE" w:rsidRPr="00CD1347" w:rsidRDefault="00C87CFE" w:rsidP="00C87CFE">
            <w:pPr>
              <w:jc w:val="center"/>
              <w:rPr>
                <w:ins w:id="19055" w:author="Στάθης Καπ" w:date="2023-03-03T03:57:00Z"/>
                <w:rFonts w:cstheme="minorHAnsi"/>
                <w:sz w:val="16"/>
                <w:szCs w:val="16"/>
              </w:rPr>
            </w:pPr>
            <w:ins w:id="19056" w:author="Στάθης Καπ" w:date="2023-03-03T06:20:00Z">
              <w:r>
                <w:rPr>
                  <w:rFonts w:ascii="Calibri" w:hAnsi="Calibri" w:cstheme="minorHAnsi"/>
                  <w:color w:val="000000"/>
                  <w:sz w:val="16"/>
                  <w:szCs w:val="16"/>
                </w:rPr>
                <w:t>1.58</w:t>
              </w:r>
            </w:ins>
          </w:p>
        </w:tc>
        <w:tc>
          <w:tcPr>
            <w:tcW w:w="543" w:type="dxa"/>
            <w:vAlign w:val="center"/>
            <w:tcPrChange w:id="19057" w:author="Στάθης Καπ" w:date="2023-03-03T06:26:00Z">
              <w:tcPr>
                <w:tcW w:w="543" w:type="dxa"/>
                <w:vAlign w:val="bottom"/>
              </w:tcPr>
            </w:tcPrChange>
          </w:tcPr>
          <w:p w14:paraId="7D395EE4" w14:textId="51C1AD09" w:rsidR="00C87CFE" w:rsidRPr="00CD1347" w:rsidRDefault="00C87CFE" w:rsidP="00C87CFE">
            <w:pPr>
              <w:jc w:val="center"/>
              <w:rPr>
                <w:ins w:id="19058" w:author="Στάθης Καπ" w:date="2023-03-03T03:57:00Z"/>
                <w:rFonts w:cstheme="minorHAnsi"/>
                <w:sz w:val="16"/>
                <w:szCs w:val="16"/>
              </w:rPr>
            </w:pPr>
            <w:ins w:id="19059" w:author="Στάθης Καπ" w:date="2023-03-03T06:20:00Z">
              <w:r>
                <w:rPr>
                  <w:rFonts w:ascii="Calibri" w:hAnsi="Calibri" w:cs="Calibri"/>
                  <w:color w:val="000000"/>
                  <w:sz w:val="16"/>
                  <w:szCs w:val="16"/>
                </w:rPr>
                <w:t>1431</w:t>
              </w:r>
            </w:ins>
          </w:p>
        </w:tc>
        <w:tc>
          <w:tcPr>
            <w:tcW w:w="621" w:type="dxa"/>
            <w:vAlign w:val="center"/>
            <w:tcPrChange w:id="19060" w:author="Στάθης Καπ" w:date="2023-03-03T06:26:00Z">
              <w:tcPr>
                <w:tcW w:w="621" w:type="dxa"/>
                <w:vAlign w:val="bottom"/>
              </w:tcPr>
            </w:tcPrChange>
          </w:tcPr>
          <w:p w14:paraId="1CFA5827" w14:textId="4E6F7EFF" w:rsidR="00C87CFE" w:rsidRPr="00CD1347" w:rsidRDefault="00C87CFE" w:rsidP="00C87CFE">
            <w:pPr>
              <w:jc w:val="center"/>
              <w:rPr>
                <w:ins w:id="19061" w:author="Στάθης Καπ" w:date="2023-03-03T03:57:00Z"/>
                <w:rFonts w:cstheme="minorHAnsi"/>
                <w:sz w:val="16"/>
                <w:szCs w:val="16"/>
              </w:rPr>
            </w:pPr>
            <w:ins w:id="19062" w:author="Στάθης Καπ" w:date="2023-03-03T06:20:00Z">
              <w:r>
                <w:rPr>
                  <w:rFonts w:ascii="Calibri" w:hAnsi="Calibri" w:cs="Calibri"/>
                  <w:color w:val="000000"/>
                  <w:sz w:val="16"/>
                  <w:szCs w:val="16"/>
                </w:rPr>
                <w:t>0.402</w:t>
              </w:r>
            </w:ins>
          </w:p>
        </w:tc>
        <w:tc>
          <w:tcPr>
            <w:tcW w:w="669" w:type="dxa"/>
            <w:vAlign w:val="center"/>
            <w:tcPrChange w:id="19063" w:author="Στάθης Καπ" w:date="2023-03-03T06:26:00Z">
              <w:tcPr>
                <w:tcW w:w="669" w:type="dxa"/>
                <w:vAlign w:val="center"/>
              </w:tcPr>
            </w:tcPrChange>
          </w:tcPr>
          <w:p w14:paraId="4B148571" w14:textId="2667CB17" w:rsidR="00C87CFE" w:rsidRPr="00CD1347" w:rsidRDefault="00C87CFE" w:rsidP="00C87CFE">
            <w:pPr>
              <w:jc w:val="center"/>
              <w:rPr>
                <w:ins w:id="19064" w:author="Στάθης Καπ" w:date="2023-03-03T03:57:00Z"/>
                <w:rFonts w:cstheme="minorHAnsi"/>
                <w:sz w:val="16"/>
                <w:szCs w:val="16"/>
              </w:rPr>
            </w:pPr>
            <w:ins w:id="19065" w:author="Στάθης Καπ" w:date="2023-03-03T06:20:00Z">
              <w:r>
                <w:rPr>
                  <w:rFonts w:ascii="Calibri" w:hAnsi="Calibri" w:cstheme="minorHAnsi"/>
                  <w:color w:val="000000"/>
                  <w:sz w:val="16"/>
                  <w:szCs w:val="16"/>
                </w:rPr>
                <w:t>0.28</w:t>
              </w:r>
            </w:ins>
          </w:p>
        </w:tc>
        <w:tc>
          <w:tcPr>
            <w:tcW w:w="508" w:type="dxa"/>
            <w:vAlign w:val="center"/>
            <w:tcPrChange w:id="19066" w:author="Στάθης Καπ" w:date="2023-03-03T06:26:00Z">
              <w:tcPr>
                <w:tcW w:w="508" w:type="dxa"/>
                <w:vAlign w:val="bottom"/>
              </w:tcPr>
            </w:tcPrChange>
          </w:tcPr>
          <w:p w14:paraId="6D501F82" w14:textId="13EB2549" w:rsidR="00C87CFE" w:rsidRPr="00CD1347" w:rsidRDefault="00C87CFE" w:rsidP="00C87CFE">
            <w:pPr>
              <w:jc w:val="center"/>
              <w:rPr>
                <w:ins w:id="19067" w:author="Στάθης Καπ" w:date="2023-03-03T03:57:00Z"/>
                <w:rFonts w:cstheme="minorHAnsi"/>
                <w:sz w:val="16"/>
                <w:szCs w:val="16"/>
              </w:rPr>
            </w:pPr>
            <w:ins w:id="19068" w:author="Στάθης Καπ" w:date="2023-03-03T06:20:00Z">
              <w:r>
                <w:rPr>
                  <w:rFonts w:ascii="Calibri" w:hAnsi="Calibri" w:cs="Calibri"/>
                  <w:color w:val="000000"/>
                  <w:sz w:val="16"/>
                  <w:szCs w:val="16"/>
                </w:rPr>
                <w:t>1386</w:t>
              </w:r>
            </w:ins>
          </w:p>
        </w:tc>
        <w:tc>
          <w:tcPr>
            <w:tcW w:w="541" w:type="dxa"/>
            <w:vAlign w:val="center"/>
            <w:tcPrChange w:id="19069" w:author="Στάθης Καπ" w:date="2023-03-03T06:26:00Z">
              <w:tcPr>
                <w:tcW w:w="541" w:type="dxa"/>
                <w:vAlign w:val="bottom"/>
              </w:tcPr>
            </w:tcPrChange>
          </w:tcPr>
          <w:p w14:paraId="35D5A7CD" w14:textId="4F287E15" w:rsidR="00C87CFE" w:rsidRPr="00CD1347" w:rsidRDefault="00C87CFE" w:rsidP="00C87CFE">
            <w:pPr>
              <w:jc w:val="center"/>
              <w:rPr>
                <w:ins w:id="19070" w:author="Στάθης Καπ" w:date="2023-03-03T03:57:00Z"/>
                <w:rFonts w:cstheme="minorHAnsi"/>
                <w:sz w:val="16"/>
                <w:szCs w:val="16"/>
              </w:rPr>
            </w:pPr>
            <w:ins w:id="19071" w:author="Στάθης Καπ" w:date="2023-03-03T06:20:00Z">
              <w:r>
                <w:rPr>
                  <w:rFonts w:ascii="Calibri" w:hAnsi="Calibri" w:cs="Calibri"/>
                  <w:color w:val="000000"/>
                  <w:sz w:val="16"/>
                  <w:szCs w:val="16"/>
                </w:rPr>
                <w:t>0.23</w:t>
              </w:r>
            </w:ins>
          </w:p>
        </w:tc>
        <w:tc>
          <w:tcPr>
            <w:tcW w:w="589" w:type="dxa"/>
            <w:vAlign w:val="center"/>
            <w:tcPrChange w:id="19072" w:author="Στάθης Καπ" w:date="2023-03-03T06:26:00Z">
              <w:tcPr>
                <w:tcW w:w="589" w:type="dxa"/>
                <w:vAlign w:val="center"/>
              </w:tcPr>
            </w:tcPrChange>
          </w:tcPr>
          <w:p w14:paraId="60933AC3" w14:textId="5F79CC0F" w:rsidR="00C87CFE" w:rsidRPr="00CD1347" w:rsidRDefault="00C87CFE" w:rsidP="00C87CFE">
            <w:pPr>
              <w:jc w:val="center"/>
              <w:rPr>
                <w:ins w:id="19073" w:author="Στάθης Καπ" w:date="2023-03-03T03:57:00Z"/>
                <w:rFonts w:cstheme="minorHAnsi"/>
                <w:sz w:val="16"/>
                <w:szCs w:val="16"/>
              </w:rPr>
            </w:pPr>
            <w:ins w:id="19074" w:author="Στάθης Καπ" w:date="2023-03-03T06:20:00Z">
              <w:r>
                <w:rPr>
                  <w:rFonts w:ascii="Calibri" w:hAnsi="Calibri" w:cstheme="minorHAnsi"/>
                  <w:color w:val="000000"/>
                  <w:sz w:val="16"/>
                  <w:szCs w:val="16"/>
                </w:rPr>
                <w:t>3.41</w:t>
              </w:r>
            </w:ins>
          </w:p>
        </w:tc>
        <w:tc>
          <w:tcPr>
            <w:tcW w:w="463" w:type="dxa"/>
            <w:vAlign w:val="center"/>
            <w:tcPrChange w:id="19075" w:author="Στάθης Καπ" w:date="2023-03-03T06:26:00Z">
              <w:tcPr>
                <w:tcW w:w="463" w:type="dxa"/>
                <w:vAlign w:val="bottom"/>
              </w:tcPr>
            </w:tcPrChange>
          </w:tcPr>
          <w:p w14:paraId="0B423C23" w14:textId="47F69679" w:rsidR="00C87CFE" w:rsidRPr="00CD1347" w:rsidRDefault="00C87CFE" w:rsidP="00C87CFE">
            <w:pPr>
              <w:jc w:val="center"/>
              <w:rPr>
                <w:ins w:id="19076" w:author="Στάθης Καπ" w:date="2023-03-03T03:57:00Z"/>
                <w:rFonts w:cstheme="minorHAnsi"/>
                <w:sz w:val="16"/>
                <w:szCs w:val="16"/>
              </w:rPr>
            </w:pPr>
            <w:ins w:id="19077" w:author="Στάθης Καπ" w:date="2023-03-03T06:20:00Z">
              <w:r>
                <w:rPr>
                  <w:rFonts w:ascii="Calibri" w:hAnsi="Calibri" w:cs="Calibri"/>
                  <w:color w:val="000000"/>
                  <w:sz w:val="16"/>
                  <w:szCs w:val="16"/>
                </w:rPr>
                <w:t>1374</w:t>
              </w:r>
            </w:ins>
          </w:p>
        </w:tc>
        <w:tc>
          <w:tcPr>
            <w:tcW w:w="541" w:type="dxa"/>
            <w:vAlign w:val="center"/>
            <w:tcPrChange w:id="19078" w:author="Στάθης Καπ" w:date="2023-03-03T06:26:00Z">
              <w:tcPr>
                <w:tcW w:w="541" w:type="dxa"/>
                <w:vAlign w:val="bottom"/>
              </w:tcPr>
            </w:tcPrChange>
          </w:tcPr>
          <w:p w14:paraId="0709B068" w14:textId="037BD624" w:rsidR="00C87CFE" w:rsidRPr="00CD1347" w:rsidRDefault="00C87CFE" w:rsidP="00C87CFE">
            <w:pPr>
              <w:jc w:val="center"/>
              <w:rPr>
                <w:ins w:id="19079" w:author="Στάθης Καπ" w:date="2023-03-03T03:57:00Z"/>
                <w:rFonts w:cstheme="minorHAnsi"/>
                <w:sz w:val="16"/>
                <w:szCs w:val="16"/>
              </w:rPr>
            </w:pPr>
            <w:ins w:id="19080" w:author="Στάθης Καπ" w:date="2023-03-03T06:20:00Z">
              <w:r>
                <w:rPr>
                  <w:rFonts w:ascii="Calibri" w:hAnsi="Calibri" w:cs="Calibri"/>
                  <w:color w:val="000000"/>
                  <w:sz w:val="16"/>
                  <w:szCs w:val="16"/>
                </w:rPr>
                <w:t>0.343</w:t>
              </w:r>
            </w:ins>
          </w:p>
        </w:tc>
        <w:tc>
          <w:tcPr>
            <w:tcW w:w="589" w:type="dxa"/>
            <w:vAlign w:val="center"/>
            <w:tcPrChange w:id="19081" w:author="Στάθης Καπ" w:date="2023-03-03T06:26:00Z">
              <w:tcPr>
                <w:tcW w:w="589" w:type="dxa"/>
                <w:vAlign w:val="center"/>
              </w:tcPr>
            </w:tcPrChange>
          </w:tcPr>
          <w:p w14:paraId="19C14745" w14:textId="40D2E4DE" w:rsidR="00C87CFE" w:rsidRPr="00CD1347" w:rsidRDefault="00C87CFE" w:rsidP="00C87CFE">
            <w:pPr>
              <w:jc w:val="center"/>
              <w:rPr>
                <w:ins w:id="19082" w:author="Στάθης Καπ" w:date="2023-03-03T03:57:00Z"/>
                <w:rFonts w:cstheme="minorHAnsi"/>
                <w:sz w:val="16"/>
                <w:szCs w:val="16"/>
              </w:rPr>
            </w:pPr>
            <w:ins w:id="19083" w:author="Στάθης Καπ" w:date="2023-03-03T06:20:00Z">
              <w:r>
                <w:rPr>
                  <w:rFonts w:ascii="Calibri" w:hAnsi="Calibri" w:cstheme="minorHAnsi"/>
                  <w:color w:val="000000"/>
                  <w:sz w:val="16"/>
                  <w:szCs w:val="16"/>
                </w:rPr>
                <w:t>4.25</w:t>
              </w:r>
            </w:ins>
          </w:p>
        </w:tc>
      </w:tr>
      <w:tr w:rsidR="00C87CFE" w:rsidRPr="00BB05AC" w14:paraId="6677E74B" w14:textId="77777777" w:rsidTr="00F03C40">
        <w:tblPrEx>
          <w:tblW w:w="0" w:type="auto"/>
          <w:tblBorders>
            <w:insideH w:val="none" w:sz="0" w:space="0" w:color="auto"/>
            <w:insideV w:val="none" w:sz="0" w:space="0" w:color="auto"/>
          </w:tblBorders>
          <w:tblCellMar>
            <w:left w:w="0" w:type="dxa"/>
            <w:right w:w="0" w:type="dxa"/>
          </w:tblCellMar>
          <w:tblPrExChange w:id="1908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085" w:author="Στάθης Καπ" w:date="2023-03-03T03:57:00Z"/>
        </w:trPr>
        <w:tc>
          <w:tcPr>
            <w:tcW w:w="515" w:type="dxa"/>
            <w:tcBorders>
              <w:top w:val="nil"/>
              <w:bottom w:val="nil"/>
              <w:right w:val="single" w:sz="4" w:space="0" w:color="auto"/>
            </w:tcBorders>
            <w:shd w:val="clear" w:color="auto" w:fill="E7E6E6" w:themeFill="background2"/>
            <w:vAlign w:val="bottom"/>
            <w:tcPrChange w:id="19086" w:author="Στάθης Καπ" w:date="2023-03-03T06:26:00Z">
              <w:tcPr>
                <w:tcW w:w="515" w:type="dxa"/>
                <w:vAlign w:val="bottom"/>
              </w:tcPr>
            </w:tcPrChange>
          </w:tcPr>
          <w:p w14:paraId="457D9540" w14:textId="750B71A5" w:rsidR="00C87CFE" w:rsidRPr="00CD1347" w:rsidRDefault="00C87CFE" w:rsidP="00C87CFE">
            <w:pPr>
              <w:jc w:val="center"/>
              <w:rPr>
                <w:ins w:id="19087" w:author="Στάθης Καπ" w:date="2023-03-03T03:57:00Z"/>
                <w:sz w:val="16"/>
                <w:szCs w:val="16"/>
              </w:rPr>
            </w:pPr>
            <w:ins w:id="19088" w:author="Στάθης Καπ" w:date="2023-03-03T04:06:00Z">
              <w:r w:rsidRPr="00CD1347">
                <w:rPr>
                  <w:rFonts w:ascii="Calibri" w:hAnsi="Calibri" w:cs="Calibri"/>
                  <w:color w:val="000000"/>
                  <w:sz w:val="16"/>
                  <w:szCs w:val="16"/>
                  <w:rPrChange w:id="19089" w:author="Στάθης Καπ" w:date="2023-03-03T04:09:00Z">
                    <w:rPr>
                      <w:rFonts w:ascii="Calibri" w:hAnsi="Calibri" w:cs="Calibri"/>
                      <w:color w:val="000000"/>
                      <w:sz w:val="18"/>
                      <w:szCs w:val="18"/>
                    </w:rPr>
                  </w:rPrChange>
                </w:rPr>
                <w:t>rc101</w:t>
              </w:r>
            </w:ins>
          </w:p>
        </w:tc>
        <w:tc>
          <w:tcPr>
            <w:tcW w:w="560" w:type="dxa"/>
            <w:tcBorders>
              <w:left w:val="single" w:sz="4" w:space="0" w:color="auto"/>
            </w:tcBorders>
            <w:vAlign w:val="center"/>
            <w:tcPrChange w:id="19090" w:author="Στάθης Καπ" w:date="2023-03-03T06:26:00Z">
              <w:tcPr>
                <w:tcW w:w="560" w:type="dxa"/>
              </w:tcPr>
            </w:tcPrChange>
          </w:tcPr>
          <w:p w14:paraId="7DD37FCE" w14:textId="0440D97D" w:rsidR="00C87CFE" w:rsidRPr="00CD1347" w:rsidRDefault="00C87CFE" w:rsidP="00C87CFE">
            <w:pPr>
              <w:jc w:val="center"/>
              <w:rPr>
                <w:ins w:id="19091" w:author="Στάθης Καπ" w:date="2023-03-03T03:57:00Z"/>
                <w:rFonts w:cstheme="minorHAnsi"/>
                <w:sz w:val="16"/>
                <w:szCs w:val="16"/>
              </w:rPr>
            </w:pPr>
            <w:ins w:id="19092" w:author="Στάθης Καπ" w:date="2023-03-03T06:20:00Z">
              <w:r>
                <w:rPr>
                  <w:rFonts w:ascii="Calibri" w:hAnsi="Calibri" w:cs="Calibri"/>
                  <w:color w:val="000000"/>
                  <w:sz w:val="16"/>
                  <w:szCs w:val="16"/>
                </w:rPr>
                <w:t>427</w:t>
              </w:r>
            </w:ins>
          </w:p>
        </w:tc>
        <w:tc>
          <w:tcPr>
            <w:tcW w:w="855" w:type="dxa"/>
            <w:vAlign w:val="center"/>
            <w:tcPrChange w:id="19093" w:author="Στάθης Καπ" w:date="2023-03-03T06:26:00Z">
              <w:tcPr>
                <w:tcW w:w="855" w:type="dxa"/>
              </w:tcPr>
            </w:tcPrChange>
          </w:tcPr>
          <w:p w14:paraId="35DAED95" w14:textId="3B894A1B" w:rsidR="00C87CFE" w:rsidRPr="00CD1347" w:rsidRDefault="00C87CFE" w:rsidP="00C87CFE">
            <w:pPr>
              <w:jc w:val="center"/>
              <w:rPr>
                <w:ins w:id="19094" w:author="Στάθης Καπ" w:date="2023-03-03T03:57:00Z"/>
                <w:rFonts w:cstheme="minorHAnsi"/>
                <w:sz w:val="16"/>
                <w:szCs w:val="16"/>
              </w:rPr>
            </w:pPr>
            <w:ins w:id="19095" w:author="Στάθης Καπ" w:date="2023-03-03T06:20:00Z">
              <w:r>
                <w:rPr>
                  <w:rFonts w:ascii="Calibri" w:hAnsi="Calibri" w:cs="Calibri"/>
                  <w:color w:val="000000"/>
                  <w:sz w:val="16"/>
                  <w:szCs w:val="16"/>
                </w:rPr>
                <w:t>427</w:t>
              </w:r>
            </w:ins>
          </w:p>
        </w:tc>
        <w:tc>
          <w:tcPr>
            <w:tcW w:w="544" w:type="dxa"/>
            <w:vAlign w:val="center"/>
            <w:tcPrChange w:id="19096" w:author="Στάθης Καπ" w:date="2023-03-03T06:26:00Z">
              <w:tcPr>
                <w:tcW w:w="544" w:type="dxa"/>
                <w:vAlign w:val="bottom"/>
              </w:tcPr>
            </w:tcPrChange>
          </w:tcPr>
          <w:p w14:paraId="2AD94EC3" w14:textId="42FEB99D" w:rsidR="00C87CFE" w:rsidRPr="00CD1347" w:rsidRDefault="00C87CFE" w:rsidP="00C87CFE">
            <w:pPr>
              <w:jc w:val="center"/>
              <w:rPr>
                <w:ins w:id="19097" w:author="Στάθης Καπ" w:date="2023-03-03T03:57:00Z"/>
                <w:rFonts w:cstheme="minorHAnsi"/>
                <w:sz w:val="16"/>
                <w:szCs w:val="16"/>
              </w:rPr>
            </w:pPr>
            <w:ins w:id="19098" w:author="Στάθης Καπ" w:date="2023-03-03T06:20:00Z">
              <w:r>
                <w:rPr>
                  <w:rFonts w:ascii="Calibri" w:hAnsi="Calibri" w:cs="Calibri"/>
                  <w:color w:val="000000"/>
                  <w:sz w:val="16"/>
                  <w:szCs w:val="16"/>
                </w:rPr>
                <w:t>378</w:t>
              </w:r>
            </w:ins>
          </w:p>
        </w:tc>
        <w:tc>
          <w:tcPr>
            <w:tcW w:w="621" w:type="dxa"/>
            <w:vAlign w:val="center"/>
            <w:tcPrChange w:id="19099" w:author="Στάθης Καπ" w:date="2023-03-03T06:26:00Z">
              <w:tcPr>
                <w:tcW w:w="621" w:type="dxa"/>
                <w:vAlign w:val="bottom"/>
              </w:tcPr>
            </w:tcPrChange>
          </w:tcPr>
          <w:p w14:paraId="6DAF5C50" w14:textId="0E58F71E" w:rsidR="00C87CFE" w:rsidRPr="00CD1347" w:rsidRDefault="00C87CFE" w:rsidP="00C87CFE">
            <w:pPr>
              <w:jc w:val="center"/>
              <w:rPr>
                <w:ins w:id="19100" w:author="Στάθης Καπ" w:date="2023-03-03T03:57:00Z"/>
                <w:rFonts w:cstheme="minorHAnsi"/>
                <w:sz w:val="16"/>
                <w:szCs w:val="16"/>
              </w:rPr>
            </w:pPr>
            <w:ins w:id="19101" w:author="Στάθης Καπ" w:date="2023-03-03T06:20:00Z">
              <w:r>
                <w:rPr>
                  <w:rFonts w:ascii="Calibri" w:hAnsi="Calibri" w:cs="Calibri"/>
                  <w:color w:val="000000"/>
                  <w:sz w:val="16"/>
                  <w:szCs w:val="16"/>
                </w:rPr>
                <w:t>0.257</w:t>
              </w:r>
            </w:ins>
          </w:p>
        </w:tc>
        <w:tc>
          <w:tcPr>
            <w:tcW w:w="669" w:type="dxa"/>
            <w:vAlign w:val="center"/>
            <w:tcPrChange w:id="19102" w:author="Στάθης Καπ" w:date="2023-03-03T06:26:00Z">
              <w:tcPr>
                <w:tcW w:w="669" w:type="dxa"/>
                <w:vAlign w:val="center"/>
              </w:tcPr>
            </w:tcPrChange>
          </w:tcPr>
          <w:p w14:paraId="7B756238" w14:textId="060CF6D2" w:rsidR="00C87CFE" w:rsidRPr="00CD1347" w:rsidRDefault="00C87CFE" w:rsidP="00C87CFE">
            <w:pPr>
              <w:jc w:val="center"/>
              <w:rPr>
                <w:ins w:id="19103" w:author="Στάθης Καπ" w:date="2023-03-03T03:57:00Z"/>
                <w:rFonts w:cstheme="minorHAnsi"/>
                <w:sz w:val="16"/>
                <w:szCs w:val="16"/>
              </w:rPr>
            </w:pPr>
            <w:ins w:id="19104" w:author="Στάθης Καπ" w:date="2023-03-03T06:20:00Z">
              <w:r>
                <w:rPr>
                  <w:rFonts w:ascii="Calibri" w:hAnsi="Calibri" w:cstheme="minorHAnsi"/>
                  <w:color w:val="000000"/>
                  <w:sz w:val="16"/>
                  <w:szCs w:val="16"/>
                </w:rPr>
                <w:t>11.48</w:t>
              </w:r>
            </w:ins>
          </w:p>
        </w:tc>
        <w:tc>
          <w:tcPr>
            <w:tcW w:w="543" w:type="dxa"/>
            <w:vAlign w:val="center"/>
            <w:tcPrChange w:id="19105" w:author="Στάθης Καπ" w:date="2023-03-03T06:26:00Z">
              <w:tcPr>
                <w:tcW w:w="543" w:type="dxa"/>
                <w:vAlign w:val="bottom"/>
              </w:tcPr>
            </w:tcPrChange>
          </w:tcPr>
          <w:p w14:paraId="6145F39B" w14:textId="6282EB78" w:rsidR="00C87CFE" w:rsidRPr="00CD1347" w:rsidRDefault="00C87CFE" w:rsidP="00C87CFE">
            <w:pPr>
              <w:jc w:val="center"/>
              <w:rPr>
                <w:ins w:id="19106" w:author="Στάθης Καπ" w:date="2023-03-03T03:57:00Z"/>
                <w:rFonts w:cstheme="minorHAnsi"/>
                <w:sz w:val="16"/>
                <w:szCs w:val="16"/>
              </w:rPr>
            </w:pPr>
            <w:ins w:id="19107" w:author="Στάθης Καπ" w:date="2023-03-03T06:20:00Z">
              <w:r>
                <w:rPr>
                  <w:rFonts w:ascii="Calibri" w:hAnsi="Calibri" w:cs="Calibri"/>
                  <w:color w:val="000000"/>
                  <w:sz w:val="16"/>
                  <w:szCs w:val="16"/>
                </w:rPr>
                <w:t>356</w:t>
              </w:r>
            </w:ins>
          </w:p>
        </w:tc>
        <w:tc>
          <w:tcPr>
            <w:tcW w:w="621" w:type="dxa"/>
            <w:vAlign w:val="center"/>
            <w:tcPrChange w:id="19108" w:author="Στάθης Καπ" w:date="2023-03-03T06:26:00Z">
              <w:tcPr>
                <w:tcW w:w="621" w:type="dxa"/>
                <w:vAlign w:val="bottom"/>
              </w:tcPr>
            </w:tcPrChange>
          </w:tcPr>
          <w:p w14:paraId="539F657D" w14:textId="638DBA90" w:rsidR="00C87CFE" w:rsidRPr="00CD1347" w:rsidRDefault="00C87CFE" w:rsidP="00C87CFE">
            <w:pPr>
              <w:jc w:val="center"/>
              <w:rPr>
                <w:ins w:id="19109" w:author="Στάθης Καπ" w:date="2023-03-03T03:57:00Z"/>
                <w:rFonts w:cstheme="minorHAnsi"/>
                <w:sz w:val="16"/>
                <w:szCs w:val="16"/>
              </w:rPr>
            </w:pPr>
            <w:ins w:id="19110" w:author="Στάθης Καπ" w:date="2023-03-03T06:20:00Z">
              <w:r>
                <w:rPr>
                  <w:rFonts w:ascii="Calibri" w:hAnsi="Calibri" w:cs="Calibri"/>
                  <w:color w:val="000000"/>
                  <w:sz w:val="16"/>
                  <w:szCs w:val="16"/>
                </w:rPr>
                <w:t>0.217</w:t>
              </w:r>
            </w:ins>
          </w:p>
        </w:tc>
        <w:tc>
          <w:tcPr>
            <w:tcW w:w="669" w:type="dxa"/>
            <w:vAlign w:val="center"/>
            <w:tcPrChange w:id="19111" w:author="Στάθης Καπ" w:date="2023-03-03T06:26:00Z">
              <w:tcPr>
                <w:tcW w:w="669" w:type="dxa"/>
                <w:vAlign w:val="center"/>
              </w:tcPr>
            </w:tcPrChange>
          </w:tcPr>
          <w:p w14:paraId="250540A2" w14:textId="4F3B2517" w:rsidR="00C87CFE" w:rsidRPr="00CD1347" w:rsidRDefault="00C87CFE" w:rsidP="00C87CFE">
            <w:pPr>
              <w:jc w:val="center"/>
              <w:rPr>
                <w:ins w:id="19112" w:author="Στάθης Καπ" w:date="2023-03-03T03:57:00Z"/>
                <w:rFonts w:cstheme="minorHAnsi"/>
                <w:sz w:val="16"/>
                <w:szCs w:val="16"/>
              </w:rPr>
            </w:pPr>
            <w:ins w:id="19113" w:author="Στάθης Καπ" w:date="2023-03-03T06:20:00Z">
              <w:r>
                <w:rPr>
                  <w:rFonts w:ascii="Calibri" w:hAnsi="Calibri" w:cstheme="minorHAnsi"/>
                  <w:color w:val="000000"/>
                  <w:sz w:val="16"/>
                  <w:szCs w:val="16"/>
                </w:rPr>
                <w:t>5.82</w:t>
              </w:r>
            </w:ins>
          </w:p>
        </w:tc>
        <w:tc>
          <w:tcPr>
            <w:tcW w:w="508" w:type="dxa"/>
            <w:vAlign w:val="center"/>
            <w:tcPrChange w:id="19114" w:author="Στάθης Καπ" w:date="2023-03-03T06:26:00Z">
              <w:tcPr>
                <w:tcW w:w="508" w:type="dxa"/>
                <w:vAlign w:val="bottom"/>
              </w:tcPr>
            </w:tcPrChange>
          </w:tcPr>
          <w:p w14:paraId="558D409F" w14:textId="57F76297" w:rsidR="00C87CFE" w:rsidRPr="00CD1347" w:rsidRDefault="00C87CFE" w:rsidP="00C87CFE">
            <w:pPr>
              <w:jc w:val="center"/>
              <w:rPr>
                <w:ins w:id="19115" w:author="Στάθης Καπ" w:date="2023-03-03T03:57:00Z"/>
                <w:rFonts w:cstheme="minorHAnsi"/>
                <w:sz w:val="16"/>
                <w:szCs w:val="16"/>
              </w:rPr>
            </w:pPr>
            <w:ins w:id="19116" w:author="Στάθης Καπ" w:date="2023-03-03T06:20:00Z">
              <w:r>
                <w:rPr>
                  <w:rFonts w:ascii="Calibri" w:hAnsi="Calibri" w:cs="Calibri"/>
                  <w:color w:val="000000"/>
                  <w:sz w:val="16"/>
                  <w:szCs w:val="16"/>
                </w:rPr>
                <w:t>311</w:t>
              </w:r>
            </w:ins>
          </w:p>
        </w:tc>
        <w:tc>
          <w:tcPr>
            <w:tcW w:w="541" w:type="dxa"/>
            <w:vAlign w:val="center"/>
            <w:tcPrChange w:id="19117" w:author="Στάθης Καπ" w:date="2023-03-03T06:26:00Z">
              <w:tcPr>
                <w:tcW w:w="541" w:type="dxa"/>
                <w:vAlign w:val="bottom"/>
              </w:tcPr>
            </w:tcPrChange>
          </w:tcPr>
          <w:p w14:paraId="26F4EF53" w14:textId="10ADE075" w:rsidR="00C87CFE" w:rsidRPr="00CD1347" w:rsidRDefault="00C87CFE" w:rsidP="00C87CFE">
            <w:pPr>
              <w:jc w:val="center"/>
              <w:rPr>
                <w:ins w:id="19118" w:author="Στάθης Καπ" w:date="2023-03-03T03:57:00Z"/>
                <w:rFonts w:cstheme="minorHAnsi"/>
                <w:sz w:val="16"/>
                <w:szCs w:val="16"/>
              </w:rPr>
            </w:pPr>
            <w:ins w:id="19119" w:author="Στάθης Καπ" w:date="2023-03-03T06:20:00Z">
              <w:r>
                <w:rPr>
                  <w:rFonts w:ascii="Calibri" w:hAnsi="Calibri" w:cs="Calibri"/>
                  <w:color w:val="000000"/>
                  <w:sz w:val="16"/>
                  <w:szCs w:val="16"/>
                </w:rPr>
                <w:t>0.211</w:t>
              </w:r>
            </w:ins>
          </w:p>
        </w:tc>
        <w:tc>
          <w:tcPr>
            <w:tcW w:w="589" w:type="dxa"/>
            <w:vAlign w:val="center"/>
            <w:tcPrChange w:id="19120" w:author="Στάθης Καπ" w:date="2023-03-03T06:26:00Z">
              <w:tcPr>
                <w:tcW w:w="589" w:type="dxa"/>
                <w:vAlign w:val="center"/>
              </w:tcPr>
            </w:tcPrChange>
          </w:tcPr>
          <w:p w14:paraId="1D8E1BA5" w14:textId="798895FB" w:rsidR="00C87CFE" w:rsidRPr="00CD1347" w:rsidRDefault="00C87CFE" w:rsidP="00C87CFE">
            <w:pPr>
              <w:jc w:val="center"/>
              <w:rPr>
                <w:ins w:id="19121" w:author="Στάθης Καπ" w:date="2023-03-03T03:57:00Z"/>
                <w:rFonts w:cstheme="minorHAnsi"/>
                <w:sz w:val="16"/>
                <w:szCs w:val="16"/>
              </w:rPr>
            </w:pPr>
            <w:ins w:id="19122" w:author="Στάθης Καπ" w:date="2023-03-03T06:20:00Z">
              <w:r>
                <w:rPr>
                  <w:rFonts w:ascii="Calibri" w:hAnsi="Calibri" w:cstheme="minorHAnsi"/>
                  <w:color w:val="000000"/>
                  <w:sz w:val="16"/>
                  <w:szCs w:val="16"/>
                </w:rPr>
                <w:t>17.72</w:t>
              </w:r>
            </w:ins>
          </w:p>
        </w:tc>
        <w:tc>
          <w:tcPr>
            <w:tcW w:w="463" w:type="dxa"/>
            <w:vAlign w:val="center"/>
            <w:tcPrChange w:id="19123" w:author="Στάθης Καπ" w:date="2023-03-03T06:26:00Z">
              <w:tcPr>
                <w:tcW w:w="463" w:type="dxa"/>
                <w:vAlign w:val="bottom"/>
              </w:tcPr>
            </w:tcPrChange>
          </w:tcPr>
          <w:p w14:paraId="6FC75045" w14:textId="6E833CD8" w:rsidR="00C87CFE" w:rsidRPr="00CD1347" w:rsidRDefault="00C87CFE" w:rsidP="00C87CFE">
            <w:pPr>
              <w:jc w:val="center"/>
              <w:rPr>
                <w:ins w:id="19124" w:author="Στάθης Καπ" w:date="2023-03-03T03:57:00Z"/>
                <w:rFonts w:cstheme="minorHAnsi"/>
                <w:sz w:val="16"/>
                <w:szCs w:val="16"/>
              </w:rPr>
            </w:pPr>
            <w:ins w:id="19125" w:author="Στάθης Καπ" w:date="2023-03-03T06:20:00Z">
              <w:r>
                <w:rPr>
                  <w:rFonts w:ascii="Calibri" w:hAnsi="Calibri" w:cs="Calibri"/>
                  <w:color w:val="000000"/>
                  <w:sz w:val="16"/>
                  <w:szCs w:val="16"/>
                </w:rPr>
                <w:t>294</w:t>
              </w:r>
            </w:ins>
          </w:p>
        </w:tc>
        <w:tc>
          <w:tcPr>
            <w:tcW w:w="541" w:type="dxa"/>
            <w:vAlign w:val="center"/>
            <w:tcPrChange w:id="19126" w:author="Στάθης Καπ" w:date="2023-03-03T06:26:00Z">
              <w:tcPr>
                <w:tcW w:w="541" w:type="dxa"/>
                <w:vAlign w:val="bottom"/>
              </w:tcPr>
            </w:tcPrChange>
          </w:tcPr>
          <w:p w14:paraId="4C5F6445" w14:textId="1EC72A08" w:rsidR="00C87CFE" w:rsidRPr="00CD1347" w:rsidRDefault="00C87CFE" w:rsidP="00C87CFE">
            <w:pPr>
              <w:jc w:val="center"/>
              <w:rPr>
                <w:ins w:id="19127" w:author="Στάθης Καπ" w:date="2023-03-03T03:57:00Z"/>
                <w:rFonts w:cstheme="minorHAnsi"/>
                <w:sz w:val="16"/>
                <w:szCs w:val="16"/>
              </w:rPr>
            </w:pPr>
            <w:ins w:id="19128" w:author="Στάθης Καπ" w:date="2023-03-03T06:20:00Z">
              <w:r>
                <w:rPr>
                  <w:rFonts w:ascii="Calibri" w:hAnsi="Calibri" w:cs="Calibri"/>
                  <w:color w:val="000000"/>
                  <w:sz w:val="16"/>
                  <w:szCs w:val="16"/>
                </w:rPr>
                <w:t>0.22</w:t>
              </w:r>
            </w:ins>
          </w:p>
        </w:tc>
        <w:tc>
          <w:tcPr>
            <w:tcW w:w="589" w:type="dxa"/>
            <w:vAlign w:val="center"/>
            <w:tcPrChange w:id="19129" w:author="Στάθης Καπ" w:date="2023-03-03T06:26:00Z">
              <w:tcPr>
                <w:tcW w:w="589" w:type="dxa"/>
                <w:vAlign w:val="center"/>
              </w:tcPr>
            </w:tcPrChange>
          </w:tcPr>
          <w:p w14:paraId="029698FE" w14:textId="59A42802" w:rsidR="00C87CFE" w:rsidRPr="00CD1347" w:rsidRDefault="00C87CFE" w:rsidP="00C87CFE">
            <w:pPr>
              <w:jc w:val="center"/>
              <w:rPr>
                <w:ins w:id="19130" w:author="Στάθης Καπ" w:date="2023-03-03T03:57:00Z"/>
                <w:rFonts w:cstheme="minorHAnsi"/>
                <w:sz w:val="16"/>
                <w:szCs w:val="16"/>
              </w:rPr>
            </w:pPr>
            <w:ins w:id="19131" w:author="Στάθης Καπ" w:date="2023-03-03T06:20:00Z">
              <w:r>
                <w:rPr>
                  <w:rFonts w:ascii="Calibri" w:hAnsi="Calibri" w:cstheme="minorHAnsi"/>
                  <w:color w:val="000000"/>
                  <w:sz w:val="16"/>
                  <w:szCs w:val="16"/>
                </w:rPr>
                <w:t>22.22</w:t>
              </w:r>
            </w:ins>
          </w:p>
        </w:tc>
      </w:tr>
      <w:tr w:rsidR="00C87CFE" w:rsidRPr="00BB05AC" w14:paraId="4C0DB7E4" w14:textId="77777777" w:rsidTr="00F03C40">
        <w:tblPrEx>
          <w:tblW w:w="0" w:type="auto"/>
          <w:tblBorders>
            <w:insideH w:val="none" w:sz="0" w:space="0" w:color="auto"/>
            <w:insideV w:val="none" w:sz="0" w:space="0" w:color="auto"/>
          </w:tblBorders>
          <w:tblCellMar>
            <w:left w:w="0" w:type="dxa"/>
            <w:right w:w="0" w:type="dxa"/>
          </w:tblCellMar>
          <w:tblPrExChange w:id="1913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133" w:author="Στάθης Καπ" w:date="2023-03-03T03:57:00Z"/>
        </w:trPr>
        <w:tc>
          <w:tcPr>
            <w:tcW w:w="515" w:type="dxa"/>
            <w:tcBorders>
              <w:top w:val="nil"/>
              <w:bottom w:val="nil"/>
              <w:right w:val="single" w:sz="4" w:space="0" w:color="auto"/>
            </w:tcBorders>
            <w:shd w:val="clear" w:color="auto" w:fill="E7E6E6" w:themeFill="background2"/>
            <w:vAlign w:val="bottom"/>
            <w:tcPrChange w:id="19134" w:author="Στάθης Καπ" w:date="2023-03-03T06:26:00Z">
              <w:tcPr>
                <w:tcW w:w="515" w:type="dxa"/>
                <w:vAlign w:val="bottom"/>
              </w:tcPr>
            </w:tcPrChange>
          </w:tcPr>
          <w:p w14:paraId="20F109BB" w14:textId="0C94DE70" w:rsidR="00C87CFE" w:rsidRPr="00CD1347" w:rsidRDefault="00C87CFE" w:rsidP="00C87CFE">
            <w:pPr>
              <w:jc w:val="center"/>
              <w:rPr>
                <w:ins w:id="19135" w:author="Στάθης Καπ" w:date="2023-03-03T03:57:00Z"/>
                <w:sz w:val="16"/>
                <w:szCs w:val="16"/>
              </w:rPr>
            </w:pPr>
            <w:ins w:id="19136" w:author="Στάθης Καπ" w:date="2023-03-03T04:06:00Z">
              <w:r w:rsidRPr="00CD1347">
                <w:rPr>
                  <w:rFonts w:ascii="Calibri" w:hAnsi="Calibri" w:cs="Calibri"/>
                  <w:color w:val="000000"/>
                  <w:sz w:val="16"/>
                  <w:szCs w:val="16"/>
                  <w:rPrChange w:id="19137" w:author="Στάθης Καπ" w:date="2023-03-03T04:09:00Z">
                    <w:rPr>
                      <w:rFonts w:ascii="Calibri" w:hAnsi="Calibri" w:cs="Calibri"/>
                      <w:color w:val="000000"/>
                      <w:sz w:val="18"/>
                      <w:szCs w:val="18"/>
                    </w:rPr>
                  </w:rPrChange>
                </w:rPr>
                <w:t>rc102</w:t>
              </w:r>
            </w:ins>
          </w:p>
        </w:tc>
        <w:tc>
          <w:tcPr>
            <w:tcW w:w="560" w:type="dxa"/>
            <w:tcBorders>
              <w:left w:val="single" w:sz="4" w:space="0" w:color="auto"/>
            </w:tcBorders>
            <w:vAlign w:val="center"/>
            <w:tcPrChange w:id="19138" w:author="Στάθης Καπ" w:date="2023-03-03T06:26:00Z">
              <w:tcPr>
                <w:tcW w:w="560" w:type="dxa"/>
              </w:tcPr>
            </w:tcPrChange>
          </w:tcPr>
          <w:p w14:paraId="5A0F2179" w14:textId="4D468A5E" w:rsidR="00C87CFE" w:rsidRPr="00CD1347" w:rsidRDefault="00C87CFE" w:rsidP="00C87CFE">
            <w:pPr>
              <w:jc w:val="center"/>
              <w:rPr>
                <w:ins w:id="19139" w:author="Στάθης Καπ" w:date="2023-03-03T03:57:00Z"/>
                <w:rFonts w:cstheme="minorHAnsi"/>
                <w:sz w:val="16"/>
                <w:szCs w:val="16"/>
              </w:rPr>
            </w:pPr>
            <w:ins w:id="19140" w:author="Στάθης Καπ" w:date="2023-03-03T06:20:00Z">
              <w:r>
                <w:rPr>
                  <w:rFonts w:ascii="Calibri" w:hAnsi="Calibri" w:cs="Calibri"/>
                  <w:color w:val="000000"/>
                  <w:sz w:val="16"/>
                  <w:szCs w:val="16"/>
                </w:rPr>
                <w:t>505</w:t>
              </w:r>
            </w:ins>
          </w:p>
        </w:tc>
        <w:tc>
          <w:tcPr>
            <w:tcW w:w="855" w:type="dxa"/>
            <w:vAlign w:val="center"/>
            <w:tcPrChange w:id="19141" w:author="Στάθης Καπ" w:date="2023-03-03T06:26:00Z">
              <w:tcPr>
                <w:tcW w:w="855" w:type="dxa"/>
              </w:tcPr>
            </w:tcPrChange>
          </w:tcPr>
          <w:p w14:paraId="1184174C" w14:textId="27B47FDD" w:rsidR="00C87CFE" w:rsidRPr="00CD1347" w:rsidRDefault="00C87CFE" w:rsidP="00C87CFE">
            <w:pPr>
              <w:jc w:val="center"/>
              <w:rPr>
                <w:ins w:id="19142" w:author="Στάθης Καπ" w:date="2023-03-03T03:57:00Z"/>
                <w:rFonts w:cstheme="minorHAnsi"/>
                <w:sz w:val="16"/>
                <w:szCs w:val="16"/>
              </w:rPr>
            </w:pPr>
            <w:ins w:id="19143" w:author="Στάθης Καπ" w:date="2023-03-03T06:20:00Z">
              <w:r>
                <w:rPr>
                  <w:rFonts w:ascii="Calibri" w:hAnsi="Calibri" w:cs="Calibri"/>
                  <w:color w:val="000000"/>
                  <w:sz w:val="16"/>
                  <w:szCs w:val="16"/>
                </w:rPr>
                <w:t>494</w:t>
              </w:r>
            </w:ins>
          </w:p>
        </w:tc>
        <w:tc>
          <w:tcPr>
            <w:tcW w:w="544" w:type="dxa"/>
            <w:vAlign w:val="center"/>
            <w:tcPrChange w:id="19144" w:author="Στάθης Καπ" w:date="2023-03-03T06:26:00Z">
              <w:tcPr>
                <w:tcW w:w="544" w:type="dxa"/>
                <w:vAlign w:val="bottom"/>
              </w:tcPr>
            </w:tcPrChange>
          </w:tcPr>
          <w:p w14:paraId="137E6726" w14:textId="792CD90A" w:rsidR="00C87CFE" w:rsidRPr="00CD1347" w:rsidRDefault="00C87CFE" w:rsidP="00C87CFE">
            <w:pPr>
              <w:jc w:val="center"/>
              <w:rPr>
                <w:ins w:id="19145" w:author="Στάθης Καπ" w:date="2023-03-03T03:57:00Z"/>
                <w:rFonts w:cstheme="minorHAnsi"/>
                <w:sz w:val="16"/>
                <w:szCs w:val="16"/>
              </w:rPr>
            </w:pPr>
            <w:ins w:id="19146" w:author="Στάθης Καπ" w:date="2023-03-03T06:20:00Z">
              <w:r>
                <w:rPr>
                  <w:rFonts w:ascii="Calibri" w:hAnsi="Calibri" w:cs="Calibri"/>
                  <w:color w:val="000000"/>
                  <w:sz w:val="16"/>
                  <w:szCs w:val="16"/>
                </w:rPr>
                <w:t>457</w:t>
              </w:r>
            </w:ins>
          </w:p>
        </w:tc>
        <w:tc>
          <w:tcPr>
            <w:tcW w:w="621" w:type="dxa"/>
            <w:vAlign w:val="center"/>
            <w:tcPrChange w:id="19147" w:author="Στάθης Καπ" w:date="2023-03-03T06:26:00Z">
              <w:tcPr>
                <w:tcW w:w="621" w:type="dxa"/>
                <w:vAlign w:val="bottom"/>
              </w:tcPr>
            </w:tcPrChange>
          </w:tcPr>
          <w:p w14:paraId="7347DA8B" w14:textId="3E9C5D25" w:rsidR="00C87CFE" w:rsidRPr="00CD1347" w:rsidRDefault="00C87CFE" w:rsidP="00C87CFE">
            <w:pPr>
              <w:jc w:val="center"/>
              <w:rPr>
                <w:ins w:id="19148" w:author="Στάθης Καπ" w:date="2023-03-03T03:57:00Z"/>
                <w:rFonts w:cstheme="minorHAnsi"/>
                <w:sz w:val="16"/>
                <w:szCs w:val="16"/>
              </w:rPr>
            </w:pPr>
            <w:ins w:id="19149" w:author="Στάθης Καπ" w:date="2023-03-03T06:20:00Z">
              <w:r>
                <w:rPr>
                  <w:rFonts w:ascii="Calibri" w:hAnsi="Calibri" w:cs="Calibri"/>
                  <w:color w:val="000000"/>
                  <w:sz w:val="16"/>
                  <w:szCs w:val="16"/>
                </w:rPr>
                <w:t>0.29</w:t>
              </w:r>
            </w:ins>
          </w:p>
        </w:tc>
        <w:tc>
          <w:tcPr>
            <w:tcW w:w="669" w:type="dxa"/>
            <w:vAlign w:val="center"/>
            <w:tcPrChange w:id="19150" w:author="Στάθης Καπ" w:date="2023-03-03T06:26:00Z">
              <w:tcPr>
                <w:tcW w:w="669" w:type="dxa"/>
                <w:vAlign w:val="center"/>
              </w:tcPr>
            </w:tcPrChange>
          </w:tcPr>
          <w:p w14:paraId="2697FA1D" w14:textId="0FAE1E06" w:rsidR="00C87CFE" w:rsidRPr="00CD1347" w:rsidRDefault="00C87CFE" w:rsidP="00C87CFE">
            <w:pPr>
              <w:jc w:val="center"/>
              <w:rPr>
                <w:ins w:id="19151" w:author="Στάθης Καπ" w:date="2023-03-03T03:57:00Z"/>
                <w:rFonts w:cstheme="minorHAnsi"/>
                <w:sz w:val="16"/>
                <w:szCs w:val="16"/>
              </w:rPr>
            </w:pPr>
            <w:ins w:id="19152" w:author="Στάθης Καπ" w:date="2023-03-03T06:20:00Z">
              <w:r>
                <w:rPr>
                  <w:rFonts w:ascii="Calibri" w:hAnsi="Calibri" w:cstheme="minorHAnsi"/>
                  <w:color w:val="000000"/>
                  <w:sz w:val="16"/>
                  <w:szCs w:val="16"/>
                </w:rPr>
                <w:t>9.5</w:t>
              </w:r>
            </w:ins>
          </w:p>
        </w:tc>
        <w:tc>
          <w:tcPr>
            <w:tcW w:w="543" w:type="dxa"/>
            <w:vAlign w:val="center"/>
            <w:tcPrChange w:id="19153" w:author="Στάθης Καπ" w:date="2023-03-03T06:26:00Z">
              <w:tcPr>
                <w:tcW w:w="543" w:type="dxa"/>
                <w:vAlign w:val="bottom"/>
              </w:tcPr>
            </w:tcPrChange>
          </w:tcPr>
          <w:p w14:paraId="2F62E881" w14:textId="33CA4922" w:rsidR="00C87CFE" w:rsidRPr="00CD1347" w:rsidRDefault="00C87CFE" w:rsidP="00C87CFE">
            <w:pPr>
              <w:jc w:val="center"/>
              <w:rPr>
                <w:ins w:id="19154" w:author="Στάθης Καπ" w:date="2023-03-03T03:57:00Z"/>
                <w:rFonts w:cstheme="minorHAnsi"/>
                <w:sz w:val="16"/>
                <w:szCs w:val="16"/>
              </w:rPr>
            </w:pPr>
            <w:ins w:id="19155" w:author="Στάθης Καπ" w:date="2023-03-03T06:20:00Z">
              <w:r>
                <w:rPr>
                  <w:rFonts w:ascii="Calibri" w:hAnsi="Calibri" w:cs="Calibri"/>
                  <w:color w:val="000000"/>
                  <w:sz w:val="16"/>
                  <w:szCs w:val="16"/>
                </w:rPr>
                <w:t>403</w:t>
              </w:r>
            </w:ins>
          </w:p>
        </w:tc>
        <w:tc>
          <w:tcPr>
            <w:tcW w:w="621" w:type="dxa"/>
            <w:vAlign w:val="center"/>
            <w:tcPrChange w:id="19156" w:author="Στάθης Καπ" w:date="2023-03-03T06:26:00Z">
              <w:tcPr>
                <w:tcW w:w="621" w:type="dxa"/>
                <w:vAlign w:val="bottom"/>
              </w:tcPr>
            </w:tcPrChange>
          </w:tcPr>
          <w:p w14:paraId="007E58A9" w14:textId="10D08069" w:rsidR="00C87CFE" w:rsidRPr="00CD1347" w:rsidRDefault="00C87CFE" w:rsidP="00C87CFE">
            <w:pPr>
              <w:jc w:val="center"/>
              <w:rPr>
                <w:ins w:id="19157" w:author="Στάθης Καπ" w:date="2023-03-03T03:57:00Z"/>
                <w:rFonts w:cstheme="minorHAnsi"/>
                <w:sz w:val="16"/>
                <w:szCs w:val="16"/>
              </w:rPr>
            </w:pPr>
            <w:ins w:id="19158" w:author="Στάθης Καπ" w:date="2023-03-03T06:20:00Z">
              <w:r>
                <w:rPr>
                  <w:rFonts w:ascii="Calibri" w:hAnsi="Calibri" w:cs="Calibri"/>
                  <w:color w:val="000000"/>
                  <w:sz w:val="16"/>
                  <w:szCs w:val="16"/>
                </w:rPr>
                <w:t>0.252</w:t>
              </w:r>
            </w:ins>
          </w:p>
        </w:tc>
        <w:tc>
          <w:tcPr>
            <w:tcW w:w="669" w:type="dxa"/>
            <w:vAlign w:val="center"/>
            <w:tcPrChange w:id="19159" w:author="Στάθης Καπ" w:date="2023-03-03T06:26:00Z">
              <w:tcPr>
                <w:tcW w:w="669" w:type="dxa"/>
                <w:vAlign w:val="center"/>
              </w:tcPr>
            </w:tcPrChange>
          </w:tcPr>
          <w:p w14:paraId="0A1BFCED" w14:textId="29DAF71D" w:rsidR="00C87CFE" w:rsidRPr="00CD1347" w:rsidRDefault="00C87CFE" w:rsidP="00C87CFE">
            <w:pPr>
              <w:jc w:val="center"/>
              <w:rPr>
                <w:ins w:id="19160" w:author="Στάθης Καπ" w:date="2023-03-03T03:57:00Z"/>
                <w:rFonts w:cstheme="minorHAnsi"/>
                <w:sz w:val="16"/>
                <w:szCs w:val="16"/>
              </w:rPr>
            </w:pPr>
            <w:ins w:id="19161" w:author="Στάθης Καπ" w:date="2023-03-03T06:20:00Z">
              <w:r>
                <w:rPr>
                  <w:rFonts w:ascii="Calibri" w:hAnsi="Calibri" w:cstheme="minorHAnsi"/>
                  <w:color w:val="000000"/>
                  <w:sz w:val="16"/>
                  <w:szCs w:val="16"/>
                </w:rPr>
                <w:t>11.82</w:t>
              </w:r>
            </w:ins>
          </w:p>
        </w:tc>
        <w:tc>
          <w:tcPr>
            <w:tcW w:w="508" w:type="dxa"/>
            <w:vAlign w:val="center"/>
            <w:tcPrChange w:id="19162" w:author="Στάθης Καπ" w:date="2023-03-03T06:26:00Z">
              <w:tcPr>
                <w:tcW w:w="508" w:type="dxa"/>
                <w:vAlign w:val="bottom"/>
              </w:tcPr>
            </w:tcPrChange>
          </w:tcPr>
          <w:p w14:paraId="6EC2C60B" w14:textId="4BC570C8" w:rsidR="00C87CFE" w:rsidRPr="00CD1347" w:rsidRDefault="00C87CFE" w:rsidP="00C87CFE">
            <w:pPr>
              <w:jc w:val="center"/>
              <w:rPr>
                <w:ins w:id="19163" w:author="Στάθης Καπ" w:date="2023-03-03T03:57:00Z"/>
                <w:rFonts w:cstheme="minorHAnsi"/>
                <w:sz w:val="16"/>
                <w:szCs w:val="16"/>
              </w:rPr>
            </w:pPr>
            <w:ins w:id="19164" w:author="Στάθης Καπ" w:date="2023-03-03T06:20:00Z">
              <w:r>
                <w:rPr>
                  <w:rFonts w:ascii="Calibri" w:hAnsi="Calibri" w:cs="Calibri"/>
                  <w:color w:val="000000"/>
                  <w:sz w:val="16"/>
                  <w:szCs w:val="16"/>
                </w:rPr>
                <w:t>392</w:t>
              </w:r>
            </w:ins>
          </w:p>
        </w:tc>
        <w:tc>
          <w:tcPr>
            <w:tcW w:w="541" w:type="dxa"/>
            <w:vAlign w:val="center"/>
            <w:tcPrChange w:id="19165" w:author="Στάθης Καπ" w:date="2023-03-03T06:26:00Z">
              <w:tcPr>
                <w:tcW w:w="541" w:type="dxa"/>
                <w:vAlign w:val="bottom"/>
              </w:tcPr>
            </w:tcPrChange>
          </w:tcPr>
          <w:p w14:paraId="4134974F" w14:textId="24AF0968" w:rsidR="00C87CFE" w:rsidRPr="00CD1347" w:rsidRDefault="00C87CFE" w:rsidP="00C87CFE">
            <w:pPr>
              <w:jc w:val="center"/>
              <w:rPr>
                <w:ins w:id="19166" w:author="Στάθης Καπ" w:date="2023-03-03T03:57:00Z"/>
                <w:rFonts w:cstheme="minorHAnsi"/>
                <w:sz w:val="16"/>
                <w:szCs w:val="16"/>
              </w:rPr>
            </w:pPr>
            <w:ins w:id="19167" w:author="Στάθης Καπ" w:date="2023-03-03T06:20:00Z">
              <w:r>
                <w:rPr>
                  <w:rFonts w:ascii="Calibri" w:hAnsi="Calibri" w:cs="Calibri"/>
                  <w:color w:val="000000"/>
                  <w:sz w:val="16"/>
                  <w:szCs w:val="16"/>
                </w:rPr>
                <w:t>0.234</w:t>
              </w:r>
            </w:ins>
          </w:p>
        </w:tc>
        <w:tc>
          <w:tcPr>
            <w:tcW w:w="589" w:type="dxa"/>
            <w:vAlign w:val="center"/>
            <w:tcPrChange w:id="19168" w:author="Στάθης Καπ" w:date="2023-03-03T06:26:00Z">
              <w:tcPr>
                <w:tcW w:w="589" w:type="dxa"/>
                <w:vAlign w:val="center"/>
              </w:tcPr>
            </w:tcPrChange>
          </w:tcPr>
          <w:p w14:paraId="199D84F2" w14:textId="6A08B1EC" w:rsidR="00C87CFE" w:rsidRPr="00CD1347" w:rsidRDefault="00C87CFE" w:rsidP="00C87CFE">
            <w:pPr>
              <w:jc w:val="center"/>
              <w:rPr>
                <w:ins w:id="19169" w:author="Στάθης Καπ" w:date="2023-03-03T03:57:00Z"/>
                <w:rFonts w:cstheme="minorHAnsi"/>
                <w:sz w:val="16"/>
                <w:szCs w:val="16"/>
              </w:rPr>
            </w:pPr>
            <w:ins w:id="19170" w:author="Στάθης Καπ" w:date="2023-03-03T06:20:00Z">
              <w:r>
                <w:rPr>
                  <w:rFonts w:ascii="Calibri" w:hAnsi="Calibri" w:cstheme="minorHAnsi"/>
                  <w:color w:val="000000"/>
                  <w:sz w:val="16"/>
                  <w:szCs w:val="16"/>
                </w:rPr>
                <w:t>14.22</w:t>
              </w:r>
            </w:ins>
          </w:p>
        </w:tc>
        <w:tc>
          <w:tcPr>
            <w:tcW w:w="463" w:type="dxa"/>
            <w:vAlign w:val="center"/>
            <w:tcPrChange w:id="19171" w:author="Στάθης Καπ" w:date="2023-03-03T06:26:00Z">
              <w:tcPr>
                <w:tcW w:w="463" w:type="dxa"/>
                <w:vAlign w:val="bottom"/>
              </w:tcPr>
            </w:tcPrChange>
          </w:tcPr>
          <w:p w14:paraId="4B020A2F" w14:textId="5FBDDCA6" w:rsidR="00C87CFE" w:rsidRPr="00CD1347" w:rsidRDefault="00C87CFE" w:rsidP="00C87CFE">
            <w:pPr>
              <w:jc w:val="center"/>
              <w:rPr>
                <w:ins w:id="19172" w:author="Στάθης Καπ" w:date="2023-03-03T03:57:00Z"/>
                <w:rFonts w:cstheme="minorHAnsi"/>
                <w:sz w:val="16"/>
                <w:szCs w:val="16"/>
              </w:rPr>
            </w:pPr>
            <w:ins w:id="19173" w:author="Στάθης Καπ" w:date="2023-03-03T06:20:00Z">
              <w:r>
                <w:rPr>
                  <w:rFonts w:ascii="Calibri" w:hAnsi="Calibri" w:cs="Calibri"/>
                  <w:color w:val="000000"/>
                  <w:sz w:val="16"/>
                  <w:szCs w:val="16"/>
                </w:rPr>
                <w:t>395</w:t>
              </w:r>
            </w:ins>
          </w:p>
        </w:tc>
        <w:tc>
          <w:tcPr>
            <w:tcW w:w="541" w:type="dxa"/>
            <w:vAlign w:val="center"/>
            <w:tcPrChange w:id="19174" w:author="Στάθης Καπ" w:date="2023-03-03T06:26:00Z">
              <w:tcPr>
                <w:tcW w:w="541" w:type="dxa"/>
                <w:vAlign w:val="bottom"/>
              </w:tcPr>
            </w:tcPrChange>
          </w:tcPr>
          <w:p w14:paraId="284D97D9" w14:textId="0EDD743A" w:rsidR="00C87CFE" w:rsidRPr="00CD1347" w:rsidRDefault="00C87CFE" w:rsidP="00C87CFE">
            <w:pPr>
              <w:jc w:val="center"/>
              <w:rPr>
                <w:ins w:id="19175" w:author="Στάθης Καπ" w:date="2023-03-03T03:57:00Z"/>
                <w:rFonts w:cstheme="minorHAnsi"/>
                <w:sz w:val="16"/>
                <w:szCs w:val="16"/>
              </w:rPr>
            </w:pPr>
            <w:ins w:id="19176" w:author="Στάθης Καπ" w:date="2023-03-03T06:20:00Z">
              <w:r>
                <w:rPr>
                  <w:rFonts w:ascii="Calibri" w:hAnsi="Calibri" w:cs="Calibri"/>
                  <w:color w:val="000000"/>
                  <w:sz w:val="16"/>
                  <w:szCs w:val="16"/>
                </w:rPr>
                <w:t>0.233</w:t>
              </w:r>
            </w:ins>
          </w:p>
        </w:tc>
        <w:tc>
          <w:tcPr>
            <w:tcW w:w="589" w:type="dxa"/>
            <w:vAlign w:val="center"/>
            <w:tcPrChange w:id="19177" w:author="Στάθης Καπ" w:date="2023-03-03T06:26:00Z">
              <w:tcPr>
                <w:tcW w:w="589" w:type="dxa"/>
                <w:vAlign w:val="center"/>
              </w:tcPr>
            </w:tcPrChange>
          </w:tcPr>
          <w:p w14:paraId="43C73374" w14:textId="60C08792" w:rsidR="00C87CFE" w:rsidRPr="00CD1347" w:rsidRDefault="00C87CFE" w:rsidP="00C87CFE">
            <w:pPr>
              <w:jc w:val="center"/>
              <w:rPr>
                <w:ins w:id="19178" w:author="Στάθης Καπ" w:date="2023-03-03T03:57:00Z"/>
                <w:rFonts w:cstheme="minorHAnsi"/>
                <w:sz w:val="16"/>
                <w:szCs w:val="16"/>
              </w:rPr>
            </w:pPr>
            <w:ins w:id="19179" w:author="Στάθης Καπ" w:date="2023-03-03T06:20:00Z">
              <w:r>
                <w:rPr>
                  <w:rFonts w:ascii="Calibri" w:hAnsi="Calibri" w:cstheme="minorHAnsi"/>
                  <w:color w:val="000000"/>
                  <w:sz w:val="16"/>
                  <w:szCs w:val="16"/>
                </w:rPr>
                <w:t>13.57</w:t>
              </w:r>
            </w:ins>
          </w:p>
        </w:tc>
      </w:tr>
      <w:tr w:rsidR="00C87CFE" w:rsidRPr="00BB05AC" w14:paraId="7E915760" w14:textId="77777777" w:rsidTr="00F03C40">
        <w:tblPrEx>
          <w:tblW w:w="0" w:type="auto"/>
          <w:tblBorders>
            <w:insideH w:val="none" w:sz="0" w:space="0" w:color="auto"/>
            <w:insideV w:val="none" w:sz="0" w:space="0" w:color="auto"/>
          </w:tblBorders>
          <w:tblCellMar>
            <w:left w:w="0" w:type="dxa"/>
            <w:right w:w="0" w:type="dxa"/>
          </w:tblCellMar>
          <w:tblPrExChange w:id="1918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181" w:author="Στάθης Καπ" w:date="2023-03-03T03:57:00Z"/>
        </w:trPr>
        <w:tc>
          <w:tcPr>
            <w:tcW w:w="515" w:type="dxa"/>
            <w:tcBorders>
              <w:top w:val="nil"/>
              <w:bottom w:val="nil"/>
              <w:right w:val="single" w:sz="4" w:space="0" w:color="auto"/>
            </w:tcBorders>
            <w:shd w:val="clear" w:color="auto" w:fill="E7E6E6" w:themeFill="background2"/>
            <w:vAlign w:val="bottom"/>
            <w:tcPrChange w:id="19182" w:author="Στάθης Καπ" w:date="2023-03-03T06:26:00Z">
              <w:tcPr>
                <w:tcW w:w="515" w:type="dxa"/>
                <w:vAlign w:val="bottom"/>
              </w:tcPr>
            </w:tcPrChange>
          </w:tcPr>
          <w:p w14:paraId="45547BFF" w14:textId="73B70163" w:rsidR="00C87CFE" w:rsidRPr="00CD1347" w:rsidRDefault="00C87CFE" w:rsidP="00C87CFE">
            <w:pPr>
              <w:jc w:val="center"/>
              <w:rPr>
                <w:ins w:id="19183" w:author="Στάθης Καπ" w:date="2023-03-03T03:57:00Z"/>
                <w:sz w:val="16"/>
                <w:szCs w:val="16"/>
              </w:rPr>
            </w:pPr>
            <w:ins w:id="19184" w:author="Στάθης Καπ" w:date="2023-03-03T04:06:00Z">
              <w:r w:rsidRPr="00CD1347">
                <w:rPr>
                  <w:rFonts w:ascii="Calibri" w:hAnsi="Calibri" w:cs="Calibri"/>
                  <w:color w:val="000000"/>
                  <w:sz w:val="16"/>
                  <w:szCs w:val="16"/>
                  <w:rPrChange w:id="19185" w:author="Στάθης Καπ" w:date="2023-03-03T04:09:00Z">
                    <w:rPr>
                      <w:rFonts w:ascii="Calibri" w:hAnsi="Calibri" w:cs="Calibri"/>
                      <w:color w:val="000000"/>
                      <w:sz w:val="18"/>
                      <w:szCs w:val="18"/>
                    </w:rPr>
                  </w:rPrChange>
                </w:rPr>
                <w:t>rc103</w:t>
              </w:r>
            </w:ins>
          </w:p>
        </w:tc>
        <w:tc>
          <w:tcPr>
            <w:tcW w:w="560" w:type="dxa"/>
            <w:tcBorders>
              <w:left w:val="single" w:sz="4" w:space="0" w:color="auto"/>
            </w:tcBorders>
            <w:vAlign w:val="center"/>
            <w:tcPrChange w:id="19186" w:author="Στάθης Καπ" w:date="2023-03-03T06:26:00Z">
              <w:tcPr>
                <w:tcW w:w="560" w:type="dxa"/>
              </w:tcPr>
            </w:tcPrChange>
          </w:tcPr>
          <w:p w14:paraId="5525BB21" w14:textId="74AFBE37" w:rsidR="00C87CFE" w:rsidRPr="00CD1347" w:rsidRDefault="00C87CFE" w:rsidP="00C87CFE">
            <w:pPr>
              <w:jc w:val="center"/>
              <w:rPr>
                <w:ins w:id="19187" w:author="Στάθης Καπ" w:date="2023-03-03T03:57:00Z"/>
                <w:rFonts w:cstheme="minorHAnsi"/>
                <w:sz w:val="16"/>
                <w:szCs w:val="16"/>
              </w:rPr>
            </w:pPr>
            <w:ins w:id="19188" w:author="Στάθης Καπ" w:date="2023-03-03T06:20:00Z">
              <w:r>
                <w:rPr>
                  <w:rFonts w:ascii="Calibri" w:hAnsi="Calibri" w:cs="Calibri"/>
                  <w:color w:val="000000"/>
                  <w:sz w:val="16"/>
                  <w:szCs w:val="16"/>
                </w:rPr>
                <w:t>524</w:t>
              </w:r>
            </w:ins>
          </w:p>
        </w:tc>
        <w:tc>
          <w:tcPr>
            <w:tcW w:w="855" w:type="dxa"/>
            <w:vAlign w:val="center"/>
            <w:tcPrChange w:id="19189" w:author="Στάθης Καπ" w:date="2023-03-03T06:26:00Z">
              <w:tcPr>
                <w:tcW w:w="855" w:type="dxa"/>
              </w:tcPr>
            </w:tcPrChange>
          </w:tcPr>
          <w:p w14:paraId="2388C47F" w14:textId="35C92D46" w:rsidR="00C87CFE" w:rsidRPr="00CD1347" w:rsidRDefault="00C87CFE" w:rsidP="00C87CFE">
            <w:pPr>
              <w:jc w:val="center"/>
              <w:rPr>
                <w:ins w:id="19190" w:author="Στάθης Καπ" w:date="2023-03-03T03:57:00Z"/>
                <w:rFonts w:cstheme="minorHAnsi"/>
                <w:sz w:val="16"/>
                <w:szCs w:val="16"/>
              </w:rPr>
            </w:pPr>
            <w:ins w:id="19191" w:author="Στάθης Καπ" w:date="2023-03-03T06:20:00Z">
              <w:r>
                <w:rPr>
                  <w:rFonts w:ascii="Calibri" w:hAnsi="Calibri" w:cs="Calibri"/>
                  <w:color w:val="000000"/>
                  <w:sz w:val="16"/>
                  <w:szCs w:val="16"/>
                </w:rPr>
                <w:t>519</w:t>
              </w:r>
            </w:ins>
          </w:p>
        </w:tc>
        <w:tc>
          <w:tcPr>
            <w:tcW w:w="544" w:type="dxa"/>
            <w:vAlign w:val="center"/>
            <w:tcPrChange w:id="19192" w:author="Στάθης Καπ" w:date="2023-03-03T06:26:00Z">
              <w:tcPr>
                <w:tcW w:w="544" w:type="dxa"/>
                <w:vAlign w:val="bottom"/>
              </w:tcPr>
            </w:tcPrChange>
          </w:tcPr>
          <w:p w14:paraId="50E6F801" w14:textId="3C86C5CD" w:rsidR="00C87CFE" w:rsidRPr="00CD1347" w:rsidRDefault="00C87CFE" w:rsidP="00C87CFE">
            <w:pPr>
              <w:jc w:val="center"/>
              <w:rPr>
                <w:ins w:id="19193" w:author="Στάθης Καπ" w:date="2023-03-03T03:57:00Z"/>
                <w:rFonts w:cstheme="minorHAnsi"/>
                <w:sz w:val="16"/>
                <w:szCs w:val="16"/>
              </w:rPr>
            </w:pPr>
            <w:ins w:id="19194" w:author="Στάθης Καπ" w:date="2023-03-03T06:20:00Z">
              <w:r>
                <w:rPr>
                  <w:rFonts w:ascii="Calibri" w:hAnsi="Calibri" w:cs="Calibri"/>
                  <w:color w:val="000000"/>
                  <w:sz w:val="16"/>
                  <w:szCs w:val="16"/>
                </w:rPr>
                <w:t>464</w:t>
              </w:r>
            </w:ins>
          </w:p>
        </w:tc>
        <w:tc>
          <w:tcPr>
            <w:tcW w:w="621" w:type="dxa"/>
            <w:vAlign w:val="center"/>
            <w:tcPrChange w:id="19195" w:author="Στάθης Καπ" w:date="2023-03-03T06:26:00Z">
              <w:tcPr>
                <w:tcW w:w="621" w:type="dxa"/>
                <w:vAlign w:val="bottom"/>
              </w:tcPr>
            </w:tcPrChange>
          </w:tcPr>
          <w:p w14:paraId="47C51D39" w14:textId="70EC0778" w:rsidR="00C87CFE" w:rsidRPr="00CD1347" w:rsidRDefault="00C87CFE" w:rsidP="00C87CFE">
            <w:pPr>
              <w:jc w:val="center"/>
              <w:rPr>
                <w:ins w:id="19196" w:author="Στάθης Καπ" w:date="2023-03-03T03:57:00Z"/>
                <w:rFonts w:cstheme="minorHAnsi"/>
                <w:sz w:val="16"/>
                <w:szCs w:val="16"/>
              </w:rPr>
            </w:pPr>
            <w:ins w:id="19197" w:author="Στάθης Καπ" w:date="2023-03-03T06:20:00Z">
              <w:r>
                <w:rPr>
                  <w:rFonts w:ascii="Calibri" w:hAnsi="Calibri" w:cs="Calibri"/>
                  <w:color w:val="000000"/>
                  <w:sz w:val="16"/>
                  <w:szCs w:val="16"/>
                </w:rPr>
                <w:t>0.367</w:t>
              </w:r>
            </w:ins>
          </w:p>
        </w:tc>
        <w:tc>
          <w:tcPr>
            <w:tcW w:w="669" w:type="dxa"/>
            <w:vAlign w:val="center"/>
            <w:tcPrChange w:id="19198" w:author="Στάθης Καπ" w:date="2023-03-03T06:26:00Z">
              <w:tcPr>
                <w:tcW w:w="669" w:type="dxa"/>
                <w:vAlign w:val="center"/>
              </w:tcPr>
            </w:tcPrChange>
          </w:tcPr>
          <w:p w14:paraId="6FFEEBE5" w14:textId="29E77A0F" w:rsidR="00C87CFE" w:rsidRPr="00CD1347" w:rsidRDefault="00C87CFE" w:rsidP="00C87CFE">
            <w:pPr>
              <w:jc w:val="center"/>
              <w:rPr>
                <w:ins w:id="19199" w:author="Στάθης Καπ" w:date="2023-03-03T03:57:00Z"/>
                <w:rFonts w:cstheme="minorHAnsi"/>
                <w:sz w:val="16"/>
                <w:szCs w:val="16"/>
              </w:rPr>
            </w:pPr>
            <w:ins w:id="19200" w:author="Στάθης Καπ" w:date="2023-03-03T06:20:00Z">
              <w:r>
                <w:rPr>
                  <w:rFonts w:ascii="Calibri" w:hAnsi="Calibri" w:cstheme="minorHAnsi"/>
                  <w:color w:val="000000"/>
                  <w:sz w:val="16"/>
                  <w:szCs w:val="16"/>
                </w:rPr>
                <w:t>11.45</w:t>
              </w:r>
            </w:ins>
          </w:p>
        </w:tc>
        <w:tc>
          <w:tcPr>
            <w:tcW w:w="543" w:type="dxa"/>
            <w:vAlign w:val="center"/>
            <w:tcPrChange w:id="19201" w:author="Στάθης Καπ" w:date="2023-03-03T06:26:00Z">
              <w:tcPr>
                <w:tcW w:w="543" w:type="dxa"/>
                <w:vAlign w:val="bottom"/>
              </w:tcPr>
            </w:tcPrChange>
          </w:tcPr>
          <w:p w14:paraId="21ACA861" w14:textId="7E968D80" w:rsidR="00C87CFE" w:rsidRPr="00CD1347" w:rsidRDefault="00C87CFE" w:rsidP="00C87CFE">
            <w:pPr>
              <w:jc w:val="center"/>
              <w:rPr>
                <w:ins w:id="19202" w:author="Στάθης Καπ" w:date="2023-03-03T03:57:00Z"/>
                <w:rFonts w:cstheme="minorHAnsi"/>
                <w:sz w:val="16"/>
                <w:szCs w:val="16"/>
              </w:rPr>
            </w:pPr>
            <w:ins w:id="19203" w:author="Στάθης Καπ" w:date="2023-03-03T06:20:00Z">
              <w:r>
                <w:rPr>
                  <w:rFonts w:ascii="Calibri" w:hAnsi="Calibri" w:cs="Calibri"/>
                  <w:color w:val="000000"/>
                  <w:sz w:val="16"/>
                  <w:szCs w:val="16"/>
                </w:rPr>
                <w:t>431</w:t>
              </w:r>
            </w:ins>
          </w:p>
        </w:tc>
        <w:tc>
          <w:tcPr>
            <w:tcW w:w="621" w:type="dxa"/>
            <w:vAlign w:val="center"/>
            <w:tcPrChange w:id="19204" w:author="Στάθης Καπ" w:date="2023-03-03T06:26:00Z">
              <w:tcPr>
                <w:tcW w:w="621" w:type="dxa"/>
                <w:vAlign w:val="bottom"/>
              </w:tcPr>
            </w:tcPrChange>
          </w:tcPr>
          <w:p w14:paraId="77C45233" w14:textId="7992BACA" w:rsidR="00C87CFE" w:rsidRPr="00CD1347" w:rsidRDefault="00C87CFE" w:rsidP="00C87CFE">
            <w:pPr>
              <w:jc w:val="center"/>
              <w:rPr>
                <w:ins w:id="19205" w:author="Στάθης Καπ" w:date="2023-03-03T03:57:00Z"/>
                <w:rFonts w:cstheme="minorHAnsi"/>
                <w:sz w:val="16"/>
                <w:szCs w:val="16"/>
              </w:rPr>
            </w:pPr>
            <w:ins w:id="19206" w:author="Στάθης Καπ" w:date="2023-03-03T06:20:00Z">
              <w:r>
                <w:rPr>
                  <w:rFonts w:ascii="Calibri" w:hAnsi="Calibri" w:cs="Calibri"/>
                  <w:color w:val="000000"/>
                  <w:sz w:val="16"/>
                  <w:szCs w:val="16"/>
                </w:rPr>
                <w:t>0.26</w:t>
              </w:r>
            </w:ins>
          </w:p>
        </w:tc>
        <w:tc>
          <w:tcPr>
            <w:tcW w:w="669" w:type="dxa"/>
            <w:vAlign w:val="center"/>
            <w:tcPrChange w:id="19207" w:author="Στάθης Καπ" w:date="2023-03-03T06:26:00Z">
              <w:tcPr>
                <w:tcW w:w="669" w:type="dxa"/>
                <w:vAlign w:val="center"/>
              </w:tcPr>
            </w:tcPrChange>
          </w:tcPr>
          <w:p w14:paraId="41925AE0" w14:textId="0D14D916" w:rsidR="00C87CFE" w:rsidRPr="00CD1347" w:rsidRDefault="00C87CFE" w:rsidP="00C87CFE">
            <w:pPr>
              <w:jc w:val="center"/>
              <w:rPr>
                <w:ins w:id="19208" w:author="Στάθης Καπ" w:date="2023-03-03T03:57:00Z"/>
                <w:rFonts w:cstheme="minorHAnsi"/>
                <w:sz w:val="16"/>
                <w:szCs w:val="16"/>
              </w:rPr>
            </w:pPr>
            <w:ins w:id="19209" w:author="Στάθης Καπ" w:date="2023-03-03T06:20:00Z">
              <w:r>
                <w:rPr>
                  <w:rFonts w:ascii="Calibri" w:hAnsi="Calibri" w:cstheme="minorHAnsi"/>
                  <w:color w:val="000000"/>
                  <w:sz w:val="16"/>
                  <w:szCs w:val="16"/>
                </w:rPr>
                <w:t>7.11</w:t>
              </w:r>
            </w:ins>
          </w:p>
        </w:tc>
        <w:tc>
          <w:tcPr>
            <w:tcW w:w="508" w:type="dxa"/>
            <w:vAlign w:val="center"/>
            <w:tcPrChange w:id="19210" w:author="Στάθης Καπ" w:date="2023-03-03T06:26:00Z">
              <w:tcPr>
                <w:tcW w:w="508" w:type="dxa"/>
                <w:vAlign w:val="bottom"/>
              </w:tcPr>
            </w:tcPrChange>
          </w:tcPr>
          <w:p w14:paraId="26B51007" w14:textId="62C8B554" w:rsidR="00C87CFE" w:rsidRPr="00CD1347" w:rsidRDefault="00C87CFE" w:rsidP="00C87CFE">
            <w:pPr>
              <w:jc w:val="center"/>
              <w:rPr>
                <w:ins w:id="19211" w:author="Στάθης Καπ" w:date="2023-03-03T03:57:00Z"/>
                <w:rFonts w:cstheme="minorHAnsi"/>
                <w:sz w:val="16"/>
                <w:szCs w:val="16"/>
              </w:rPr>
            </w:pPr>
            <w:ins w:id="19212" w:author="Στάθης Καπ" w:date="2023-03-03T06:20:00Z">
              <w:r>
                <w:rPr>
                  <w:rFonts w:ascii="Calibri" w:hAnsi="Calibri" w:cs="Calibri"/>
                  <w:color w:val="000000"/>
                  <w:sz w:val="16"/>
                  <w:szCs w:val="16"/>
                </w:rPr>
                <w:t>426</w:t>
              </w:r>
            </w:ins>
          </w:p>
        </w:tc>
        <w:tc>
          <w:tcPr>
            <w:tcW w:w="541" w:type="dxa"/>
            <w:vAlign w:val="center"/>
            <w:tcPrChange w:id="19213" w:author="Στάθης Καπ" w:date="2023-03-03T06:26:00Z">
              <w:tcPr>
                <w:tcW w:w="541" w:type="dxa"/>
                <w:vAlign w:val="bottom"/>
              </w:tcPr>
            </w:tcPrChange>
          </w:tcPr>
          <w:p w14:paraId="0B34AF6B" w14:textId="06B88D7D" w:rsidR="00C87CFE" w:rsidRPr="00CD1347" w:rsidRDefault="00C87CFE" w:rsidP="00C87CFE">
            <w:pPr>
              <w:jc w:val="center"/>
              <w:rPr>
                <w:ins w:id="19214" w:author="Στάθης Καπ" w:date="2023-03-03T03:57:00Z"/>
                <w:rFonts w:cstheme="minorHAnsi"/>
                <w:sz w:val="16"/>
                <w:szCs w:val="16"/>
              </w:rPr>
            </w:pPr>
            <w:ins w:id="19215" w:author="Στάθης Καπ" w:date="2023-03-03T06:20:00Z">
              <w:r>
                <w:rPr>
                  <w:rFonts w:ascii="Calibri" w:hAnsi="Calibri" w:cs="Calibri"/>
                  <w:color w:val="000000"/>
                  <w:sz w:val="16"/>
                  <w:szCs w:val="16"/>
                </w:rPr>
                <w:t>0.22</w:t>
              </w:r>
            </w:ins>
          </w:p>
        </w:tc>
        <w:tc>
          <w:tcPr>
            <w:tcW w:w="589" w:type="dxa"/>
            <w:vAlign w:val="center"/>
            <w:tcPrChange w:id="19216" w:author="Στάθης Καπ" w:date="2023-03-03T06:26:00Z">
              <w:tcPr>
                <w:tcW w:w="589" w:type="dxa"/>
                <w:vAlign w:val="center"/>
              </w:tcPr>
            </w:tcPrChange>
          </w:tcPr>
          <w:p w14:paraId="7F3A4B4C" w14:textId="71189826" w:rsidR="00C87CFE" w:rsidRPr="00CD1347" w:rsidRDefault="00C87CFE" w:rsidP="00C87CFE">
            <w:pPr>
              <w:jc w:val="center"/>
              <w:rPr>
                <w:ins w:id="19217" w:author="Στάθης Καπ" w:date="2023-03-03T03:57:00Z"/>
                <w:rFonts w:cstheme="minorHAnsi"/>
                <w:sz w:val="16"/>
                <w:szCs w:val="16"/>
              </w:rPr>
            </w:pPr>
            <w:ins w:id="19218" w:author="Στάθης Καπ" w:date="2023-03-03T06:20:00Z">
              <w:r>
                <w:rPr>
                  <w:rFonts w:ascii="Calibri" w:hAnsi="Calibri" w:cstheme="minorHAnsi"/>
                  <w:color w:val="000000"/>
                  <w:sz w:val="16"/>
                  <w:szCs w:val="16"/>
                </w:rPr>
                <w:t>8.19</w:t>
              </w:r>
            </w:ins>
          </w:p>
        </w:tc>
        <w:tc>
          <w:tcPr>
            <w:tcW w:w="463" w:type="dxa"/>
            <w:vAlign w:val="center"/>
            <w:tcPrChange w:id="19219" w:author="Στάθης Καπ" w:date="2023-03-03T06:26:00Z">
              <w:tcPr>
                <w:tcW w:w="463" w:type="dxa"/>
                <w:vAlign w:val="bottom"/>
              </w:tcPr>
            </w:tcPrChange>
          </w:tcPr>
          <w:p w14:paraId="7A67A1FC" w14:textId="11BD1811" w:rsidR="00C87CFE" w:rsidRPr="00CD1347" w:rsidRDefault="00C87CFE" w:rsidP="00C87CFE">
            <w:pPr>
              <w:jc w:val="center"/>
              <w:rPr>
                <w:ins w:id="19220" w:author="Στάθης Καπ" w:date="2023-03-03T03:57:00Z"/>
                <w:rFonts w:cstheme="minorHAnsi"/>
                <w:sz w:val="16"/>
                <w:szCs w:val="16"/>
              </w:rPr>
            </w:pPr>
            <w:ins w:id="19221" w:author="Στάθης Καπ" w:date="2023-03-03T06:20:00Z">
              <w:r>
                <w:rPr>
                  <w:rFonts w:ascii="Calibri" w:hAnsi="Calibri" w:cs="Calibri"/>
                  <w:color w:val="000000"/>
                  <w:sz w:val="16"/>
                  <w:szCs w:val="16"/>
                </w:rPr>
                <w:t>376</w:t>
              </w:r>
            </w:ins>
          </w:p>
        </w:tc>
        <w:tc>
          <w:tcPr>
            <w:tcW w:w="541" w:type="dxa"/>
            <w:vAlign w:val="center"/>
            <w:tcPrChange w:id="19222" w:author="Στάθης Καπ" w:date="2023-03-03T06:26:00Z">
              <w:tcPr>
                <w:tcW w:w="541" w:type="dxa"/>
                <w:vAlign w:val="bottom"/>
              </w:tcPr>
            </w:tcPrChange>
          </w:tcPr>
          <w:p w14:paraId="74BE38A7" w14:textId="26F10889" w:rsidR="00C87CFE" w:rsidRPr="00CD1347" w:rsidRDefault="00C87CFE" w:rsidP="00C87CFE">
            <w:pPr>
              <w:jc w:val="center"/>
              <w:rPr>
                <w:ins w:id="19223" w:author="Στάθης Καπ" w:date="2023-03-03T03:57:00Z"/>
                <w:rFonts w:cstheme="minorHAnsi"/>
                <w:sz w:val="16"/>
                <w:szCs w:val="16"/>
              </w:rPr>
            </w:pPr>
            <w:ins w:id="19224" w:author="Στάθης Καπ" w:date="2023-03-03T06:20:00Z">
              <w:r>
                <w:rPr>
                  <w:rFonts w:ascii="Calibri" w:hAnsi="Calibri" w:cs="Calibri"/>
                  <w:color w:val="000000"/>
                  <w:sz w:val="16"/>
                  <w:szCs w:val="16"/>
                </w:rPr>
                <w:t>0.239</w:t>
              </w:r>
            </w:ins>
          </w:p>
        </w:tc>
        <w:tc>
          <w:tcPr>
            <w:tcW w:w="589" w:type="dxa"/>
            <w:vAlign w:val="center"/>
            <w:tcPrChange w:id="19225" w:author="Στάθης Καπ" w:date="2023-03-03T06:26:00Z">
              <w:tcPr>
                <w:tcW w:w="589" w:type="dxa"/>
                <w:vAlign w:val="center"/>
              </w:tcPr>
            </w:tcPrChange>
          </w:tcPr>
          <w:p w14:paraId="40906577" w14:textId="07E133CF" w:rsidR="00C87CFE" w:rsidRPr="00CD1347" w:rsidRDefault="00C87CFE" w:rsidP="00C87CFE">
            <w:pPr>
              <w:jc w:val="center"/>
              <w:rPr>
                <w:ins w:id="19226" w:author="Στάθης Καπ" w:date="2023-03-03T03:57:00Z"/>
                <w:rFonts w:cstheme="minorHAnsi"/>
                <w:sz w:val="16"/>
                <w:szCs w:val="16"/>
              </w:rPr>
            </w:pPr>
            <w:ins w:id="19227" w:author="Στάθης Καπ" w:date="2023-03-03T06:20:00Z">
              <w:r>
                <w:rPr>
                  <w:rFonts w:ascii="Calibri" w:hAnsi="Calibri" w:cstheme="minorHAnsi"/>
                  <w:color w:val="000000"/>
                  <w:sz w:val="16"/>
                  <w:szCs w:val="16"/>
                </w:rPr>
                <w:t>18.97</w:t>
              </w:r>
            </w:ins>
          </w:p>
        </w:tc>
      </w:tr>
      <w:tr w:rsidR="00C87CFE" w:rsidRPr="00BB05AC" w14:paraId="788BEB33" w14:textId="77777777" w:rsidTr="00F03C40">
        <w:tblPrEx>
          <w:tblW w:w="0" w:type="auto"/>
          <w:tblBorders>
            <w:insideH w:val="none" w:sz="0" w:space="0" w:color="auto"/>
            <w:insideV w:val="none" w:sz="0" w:space="0" w:color="auto"/>
          </w:tblBorders>
          <w:tblCellMar>
            <w:left w:w="0" w:type="dxa"/>
            <w:right w:w="0" w:type="dxa"/>
          </w:tblCellMar>
          <w:tblPrExChange w:id="1922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229" w:author="Στάθης Καπ" w:date="2023-03-03T03:57:00Z"/>
        </w:trPr>
        <w:tc>
          <w:tcPr>
            <w:tcW w:w="515" w:type="dxa"/>
            <w:tcBorders>
              <w:top w:val="nil"/>
              <w:bottom w:val="nil"/>
              <w:right w:val="single" w:sz="4" w:space="0" w:color="auto"/>
            </w:tcBorders>
            <w:shd w:val="clear" w:color="auto" w:fill="E7E6E6" w:themeFill="background2"/>
            <w:vAlign w:val="bottom"/>
            <w:tcPrChange w:id="19230" w:author="Στάθης Καπ" w:date="2023-03-03T06:26:00Z">
              <w:tcPr>
                <w:tcW w:w="515" w:type="dxa"/>
                <w:vAlign w:val="bottom"/>
              </w:tcPr>
            </w:tcPrChange>
          </w:tcPr>
          <w:p w14:paraId="28D1F337" w14:textId="7694B097" w:rsidR="00C87CFE" w:rsidRPr="00CD1347" w:rsidRDefault="00C87CFE" w:rsidP="00C87CFE">
            <w:pPr>
              <w:jc w:val="center"/>
              <w:rPr>
                <w:ins w:id="19231" w:author="Στάθης Καπ" w:date="2023-03-03T03:57:00Z"/>
                <w:rFonts w:ascii="Calibri" w:hAnsi="Calibri" w:cs="Calibri"/>
                <w:color w:val="000000"/>
                <w:sz w:val="16"/>
                <w:szCs w:val="16"/>
              </w:rPr>
            </w:pPr>
            <w:ins w:id="19232" w:author="Στάθης Καπ" w:date="2023-03-03T04:06:00Z">
              <w:r w:rsidRPr="00CD1347">
                <w:rPr>
                  <w:rFonts w:ascii="Calibri" w:hAnsi="Calibri" w:cs="Calibri"/>
                  <w:color w:val="000000"/>
                  <w:sz w:val="16"/>
                  <w:szCs w:val="16"/>
                  <w:rPrChange w:id="19233" w:author="Στάθης Καπ" w:date="2023-03-03T04:09:00Z">
                    <w:rPr>
                      <w:rFonts w:ascii="Calibri" w:hAnsi="Calibri" w:cs="Calibri"/>
                      <w:color w:val="000000"/>
                      <w:sz w:val="18"/>
                      <w:szCs w:val="18"/>
                    </w:rPr>
                  </w:rPrChange>
                </w:rPr>
                <w:t>rc104</w:t>
              </w:r>
            </w:ins>
          </w:p>
        </w:tc>
        <w:tc>
          <w:tcPr>
            <w:tcW w:w="560" w:type="dxa"/>
            <w:tcBorders>
              <w:left w:val="single" w:sz="4" w:space="0" w:color="auto"/>
            </w:tcBorders>
            <w:vAlign w:val="center"/>
            <w:tcPrChange w:id="19234" w:author="Στάθης Καπ" w:date="2023-03-03T06:26:00Z">
              <w:tcPr>
                <w:tcW w:w="560" w:type="dxa"/>
              </w:tcPr>
            </w:tcPrChange>
          </w:tcPr>
          <w:p w14:paraId="196C49D8" w14:textId="7669262C" w:rsidR="00C87CFE" w:rsidRPr="00CD1347" w:rsidRDefault="00C87CFE" w:rsidP="00C87CFE">
            <w:pPr>
              <w:jc w:val="center"/>
              <w:rPr>
                <w:ins w:id="19235" w:author="Στάθης Καπ" w:date="2023-03-03T03:57:00Z"/>
                <w:sz w:val="16"/>
                <w:szCs w:val="16"/>
              </w:rPr>
            </w:pPr>
            <w:ins w:id="19236" w:author="Στάθης Καπ" w:date="2023-03-03T06:20:00Z">
              <w:r>
                <w:rPr>
                  <w:rFonts w:ascii="Calibri" w:hAnsi="Calibri" w:cs="Calibri"/>
                  <w:color w:val="000000"/>
                  <w:sz w:val="16"/>
                  <w:szCs w:val="16"/>
                </w:rPr>
                <w:t>575</w:t>
              </w:r>
            </w:ins>
          </w:p>
        </w:tc>
        <w:tc>
          <w:tcPr>
            <w:tcW w:w="855" w:type="dxa"/>
            <w:vAlign w:val="center"/>
            <w:tcPrChange w:id="19237" w:author="Στάθης Καπ" w:date="2023-03-03T06:26:00Z">
              <w:tcPr>
                <w:tcW w:w="855" w:type="dxa"/>
              </w:tcPr>
            </w:tcPrChange>
          </w:tcPr>
          <w:p w14:paraId="6A59942B" w14:textId="4C8A5AC1" w:rsidR="00C87CFE" w:rsidRPr="00CD1347" w:rsidRDefault="00C87CFE" w:rsidP="00C87CFE">
            <w:pPr>
              <w:jc w:val="center"/>
              <w:rPr>
                <w:ins w:id="19238" w:author="Στάθης Καπ" w:date="2023-03-03T03:57:00Z"/>
                <w:sz w:val="16"/>
                <w:szCs w:val="16"/>
              </w:rPr>
            </w:pPr>
            <w:ins w:id="19239" w:author="Στάθης Καπ" w:date="2023-03-03T06:20:00Z">
              <w:r>
                <w:rPr>
                  <w:rFonts w:ascii="Calibri" w:hAnsi="Calibri" w:cs="Calibri"/>
                  <w:color w:val="000000"/>
                  <w:sz w:val="16"/>
                  <w:szCs w:val="16"/>
                </w:rPr>
                <w:t>565</w:t>
              </w:r>
            </w:ins>
          </w:p>
        </w:tc>
        <w:tc>
          <w:tcPr>
            <w:tcW w:w="544" w:type="dxa"/>
            <w:vAlign w:val="center"/>
            <w:tcPrChange w:id="19240" w:author="Στάθης Καπ" w:date="2023-03-03T06:26:00Z">
              <w:tcPr>
                <w:tcW w:w="544" w:type="dxa"/>
                <w:vAlign w:val="bottom"/>
              </w:tcPr>
            </w:tcPrChange>
          </w:tcPr>
          <w:p w14:paraId="09963860" w14:textId="105DF56D" w:rsidR="00C87CFE" w:rsidRPr="00CD1347" w:rsidRDefault="00C87CFE" w:rsidP="00C87CFE">
            <w:pPr>
              <w:jc w:val="center"/>
              <w:rPr>
                <w:ins w:id="19241" w:author="Στάθης Καπ" w:date="2023-03-03T03:57:00Z"/>
                <w:rFonts w:ascii="Calibri" w:hAnsi="Calibri" w:cs="Calibri"/>
                <w:color w:val="000000"/>
                <w:sz w:val="16"/>
                <w:szCs w:val="16"/>
              </w:rPr>
            </w:pPr>
            <w:ins w:id="19242" w:author="Στάθης Καπ" w:date="2023-03-03T06:20:00Z">
              <w:r>
                <w:rPr>
                  <w:rFonts w:ascii="Calibri" w:hAnsi="Calibri" w:cs="Calibri"/>
                  <w:color w:val="000000"/>
                  <w:sz w:val="16"/>
                  <w:szCs w:val="16"/>
                </w:rPr>
                <w:t>520</w:t>
              </w:r>
            </w:ins>
          </w:p>
        </w:tc>
        <w:tc>
          <w:tcPr>
            <w:tcW w:w="621" w:type="dxa"/>
            <w:vAlign w:val="center"/>
            <w:tcPrChange w:id="19243" w:author="Στάθης Καπ" w:date="2023-03-03T06:26:00Z">
              <w:tcPr>
                <w:tcW w:w="621" w:type="dxa"/>
                <w:vAlign w:val="bottom"/>
              </w:tcPr>
            </w:tcPrChange>
          </w:tcPr>
          <w:p w14:paraId="62FD6CED" w14:textId="491C2F9B" w:rsidR="00C87CFE" w:rsidRPr="00CD1347" w:rsidRDefault="00C87CFE" w:rsidP="00C87CFE">
            <w:pPr>
              <w:jc w:val="center"/>
              <w:rPr>
                <w:ins w:id="19244" w:author="Στάθης Καπ" w:date="2023-03-03T03:57:00Z"/>
                <w:rFonts w:ascii="Calibri" w:hAnsi="Calibri" w:cs="Calibri"/>
                <w:color w:val="000000"/>
                <w:sz w:val="16"/>
                <w:szCs w:val="16"/>
              </w:rPr>
            </w:pPr>
            <w:ins w:id="19245" w:author="Στάθης Καπ" w:date="2023-03-03T06:20:00Z">
              <w:r>
                <w:rPr>
                  <w:rFonts w:ascii="Calibri" w:hAnsi="Calibri" w:cs="Calibri"/>
                  <w:color w:val="000000"/>
                  <w:sz w:val="16"/>
                  <w:szCs w:val="16"/>
                </w:rPr>
                <w:t>0.313</w:t>
              </w:r>
            </w:ins>
          </w:p>
        </w:tc>
        <w:tc>
          <w:tcPr>
            <w:tcW w:w="669" w:type="dxa"/>
            <w:vAlign w:val="center"/>
            <w:tcPrChange w:id="19246" w:author="Στάθης Καπ" w:date="2023-03-03T06:26:00Z">
              <w:tcPr>
                <w:tcW w:w="669" w:type="dxa"/>
                <w:vAlign w:val="center"/>
              </w:tcPr>
            </w:tcPrChange>
          </w:tcPr>
          <w:p w14:paraId="2F48A6D3" w14:textId="595B2473" w:rsidR="00C87CFE" w:rsidRPr="00CD1347" w:rsidRDefault="00C87CFE" w:rsidP="00C87CFE">
            <w:pPr>
              <w:jc w:val="center"/>
              <w:rPr>
                <w:ins w:id="19247" w:author="Στάθης Καπ" w:date="2023-03-03T03:57:00Z"/>
                <w:rFonts w:cstheme="minorHAnsi"/>
                <w:sz w:val="16"/>
                <w:szCs w:val="16"/>
              </w:rPr>
            </w:pPr>
            <w:ins w:id="19248" w:author="Στάθης Καπ" w:date="2023-03-03T06:20:00Z">
              <w:r>
                <w:rPr>
                  <w:rFonts w:ascii="Calibri" w:hAnsi="Calibri" w:cstheme="minorHAnsi"/>
                  <w:color w:val="000000"/>
                  <w:sz w:val="16"/>
                  <w:szCs w:val="16"/>
                </w:rPr>
                <w:t>9.57</w:t>
              </w:r>
            </w:ins>
          </w:p>
        </w:tc>
        <w:tc>
          <w:tcPr>
            <w:tcW w:w="543" w:type="dxa"/>
            <w:vAlign w:val="center"/>
            <w:tcPrChange w:id="19249" w:author="Στάθης Καπ" w:date="2023-03-03T06:26:00Z">
              <w:tcPr>
                <w:tcW w:w="543" w:type="dxa"/>
                <w:vAlign w:val="bottom"/>
              </w:tcPr>
            </w:tcPrChange>
          </w:tcPr>
          <w:p w14:paraId="1134C79E" w14:textId="3BC073A5" w:rsidR="00C87CFE" w:rsidRPr="00CD1347" w:rsidRDefault="00C87CFE" w:rsidP="00C87CFE">
            <w:pPr>
              <w:jc w:val="center"/>
              <w:rPr>
                <w:ins w:id="19250" w:author="Στάθης Καπ" w:date="2023-03-03T03:57:00Z"/>
                <w:rFonts w:ascii="Calibri" w:hAnsi="Calibri" w:cs="Calibri"/>
                <w:color w:val="000000"/>
                <w:sz w:val="16"/>
                <w:szCs w:val="16"/>
              </w:rPr>
            </w:pPr>
            <w:ins w:id="19251" w:author="Στάθης Καπ" w:date="2023-03-03T06:20:00Z">
              <w:r>
                <w:rPr>
                  <w:rFonts w:ascii="Calibri" w:hAnsi="Calibri" w:cs="Calibri"/>
                  <w:color w:val="000000"/>
                  <w:sz w:val="16"/>
                  <w:szCs w:val="16"/>
                </w:rPr>
                <w:t>437</w:t>
              </w:r>
            </w:ins>
          </w:p>
        </w:tc>
        <w:tc>
          <w:tcPr>
            <w:tcW w:w="621" w:type="dxa"/>
            <w:vAlign w:val="center"/>
            <w:tcPrChange w:id="19252" w:author="Στάθης Καπ" w:date="2023-03-03T06:26:00Z">
              <w:tcPr>
                <w:tcW w:w="621" w:type="dxa"/>
                <w:vAlign w:val="bottom"/>
              </w:tcPr>
            </w:tcPrChange>
          </w:tcPr>
          <w:p w14:paraId="30DABF82" w14:textId="59A14570" w:rsidR="00C87CFE" w:rsidRPr="00CD1347" w:rsidRDefault="00C87CFE" w:rsidP="00C87CFE">
            <w:pPr>
              <w:jc w:val="center"/>
              <w:rPr>
                <w:ins w:id="19253" w:author="Στάθης Καπ" w:date="2023-03-03T03:57:00Z"/>
                <w:rFonts w:ascii="Calibri" w:hAnsi="Calibri" w:cs="Calibri"/>
                <w:color w:val="000000"/>
                <w:sz w:val="16"/>
                <w:szCs w:val="16"/>
              </w:rPr>
            </w:pPr>
            <w:ins w:id="19254" w:author="Στάθης Καπ" w:date="2023-03-03T06:20:00Z">
              <w:r>
                <w:rPr>
                  <w:rFonts w:ascii="Calibri" w:hAnsi="Calibri" w:cs="Calibri"/>
                  <w:color w:val="000000"/>
                  <w:sz w:val="16"/>
                  <w:szCs w:val="16"/>
                </w:rPr>
                <w:t>0.24</w:t>
              </w:r>
            </w:ins>
          </w:p>
        </w:tc>
        <w:tc>
          <w:tcPr>
            <w:tcW w:w="669" w:type="dxa"/>
            <w:vAlign w:val="center"/>
            <w:tcPrChange w:id="19255" w:author="Στάθης Καπ" w:date="2023-03-03T06:26:00Z">
              <w:tcPr>
                <w:tcW w:w="669" w:type="dxa"/>
                <w:vAlign w:val="center"/>
              </w:tcPr>
            </w:tcPrChange>
          </w:tcPr>
          <w:p w14:paraId="52F1A02A" w14:textId="1AF1B28E" w:rsidR="00C87CFE" w:rsidRPr="00CD1347" w:rsidRDefault="00C87CFE" w:rsidP="00C87CFE">
            <w:pPr>
              <w:jc w:val="center"/>
              <w:rPr>
                <w:ins w:id="19256" w:author="Στάθης Καπ" w:date="2023-03-03T03:57:00Z"/>
                <w:rFonts w:cstheme="minorHAnsi"/>
                <w:sz w:val="16"/>
                <w:szCs w:val="16"/>
              </w:rPr>
            </w:pPr>
            <w:ins w:id="19257" w:author="Στάθης Καπ" w:date="2023-03-03T06:20:00Z">
              <w:r>
                <w:rPr>
                  <w:rFonts w:ascii="Calibri" w:hAnsi="Calibri" w:cstheme="minorHAnsi"/>
                  <w:color w:val="000000"/>
                  <w:sz w:val="16"/>
                  <w:szCs w:val="16"/>
                </w:rPr>
                <w:t>15.96</w:t>
              </w:r>
            </w:ins>
          </w:p>
        </w:tc>
        <w:tc>
          <w:tcPr>
            <w:tcW w:w="508" w:type="dxa"/>
            <w:vAlign w:val="center"/>
            <w:tcPrChange w:id="19258" w:author="Στάθης Καπ" w:date="2023-03-03T06:26:00Z">
              <w:tcPr>
                <w:tcW w:w="508" w:type="dxa"/>
                <w:vAlign w:val="bottom"/>
              </w:tcPr>
            </w:tcPrChange>
          </w:tcPr>
          <w:p w14:paraId="1A9A3F1B" w14:textId="6A4ACC4A" w:rsidR="00C87CFE" w:rsidRPr="00CD1347" w:rsidRDefault="00C87CFE" w:rsidP="00C87CFE">
            <w:pPr>
              <w:jc w:val="center"/>
              <w:rPr>
                <w:ins w:id="19259" w:author="Στάθης Καπ" w:date="2023-03-03T03:57:00Z"/>
                <w:rFonts w:ascii="Calibri" w:hAnsi="Calibri" w:cs="Calibri"/>
                <w:color w:val="000000"/>
                <w:sz w:val="16"/>
                <w:szCs w:val="16"/>
              </w:rPr>
            </w:pPr>
            <w:ins w:id="19260" w:author="Στάθης Καπ" w:date="2023-03-03T06:20:00Z">
              <w:r>
                <w:rPr>
                  <w:rFonts w:ascii="Calibri" w:hAnsi="Calibri" w:cs="Calibri"/>
                  <w:color w:val="000000"/>
                  <w:sz w:val="16"/>
                  <w:szCs w:val="16"/>
                </w:rPr>
                <w:t>446</w:t>
              </w:r>
            </w:ins>
          </w:p>
        </w:tc>
        <w:tc>
          <w:tcPr>
            <w:tcW w:w="541" w:type="dxa"/>
            <w:vAlign w:val="center"/>
            <w:tcPrChange w:id="19261" w:author="Στάθης Καπ" w:date="2023-03-03T06:26:00Z">
              <w:tcPr>
                <w:tcW w:w="541" w:type="dxa"/>
                <w:vAlign w:val="bottom"/>
              </w:tcPr>
            </w:tcPrChange>
          </w:tcPr>
          <w:p w14:paraId="2A73AC1A" w14:textId="6518411D" w:rsidR="00C87CFE" w:rsidRPr="00CD1347" w:rsidRDefault="00C87CFE" w:rsidP="00C87CFE">
            <w:pPr>
              <w:jc w:val="center"/>
              <w:rPr>
                <w:ins w:id="19262" w:author="Στάθης Καπ" w:date="2023-03-03T03:57:00Z"/>
                <w:rFonts w:ascii="Calibri" w:hAnsi="Calibri" w:cs="Calibri"/>
                <w:color w:val="000000"/>
                <w:sz w:val="16"/>
                <w:szCs w:val="16"/>
              </w:rPr>
            </w:pPr>
            <w:ins w:id="19263" w:author="Στάθης Καπ" w:date="2023-03-03T06:20:00Z">
              <w:r>
                <w:rPr>
                  <w:rFonts w:ascii="Calibri" w:hAnsi="Calibri" w:cs="Calibri"/>
                  <w:color w:val="000000"/>
                  <w:sz w:val="16"/>
                  <w:szCs w:val="16"/>
                </w:rPr>
                <w:t>0.217</w:t>
              </w:r>
            </w:ins>
          </w:p>
        </w:tc>
        <w:tc>
          <w:tcPr>
            <w:tcW w:w="589" w:type="dxa"/>
            <w:vAlign w:val="center"/>
            <w:tcPrChange w:id="19264" w:author="Στάθης Καπ" w:date="2023-03-03T06:26:00Z">
              <w:tcPr>
                <w:tcW w:w="589" w:type="dxa"/>
                <w:vAlign w:val="center"/>
              </w:tcPr>
            </w:tcPrChange>
          </w:tcPr>
          <w:p w14:paraId="329E2B40" w14:textId="6E86E733" w:rsidR="00C87CFE" w:rsidRPr="00CD1347" w:rsidRDefault="00C87CFE" w:rsidP="00C87CFE">
            <w:pPr>
              <w:jc w:val="center"/>
              <w:rPr>
                <w:ins w:id="19265" w:author="Στάθης Καπ" w:date="2023-03-03T03:57:00Z"/>
                <w:rFonts w:cstheme="minorHAnsi"/>
                <w:sz w:val="16"/>
                <w:szCs w:val="16"/>
              </w:rPr>
            </w:pPr>
            <w:ins w:id="19266" w:author="Στάθης Καπ" w:date="2023-03-03T06:20:00Z">
              <w:r>
                <w:rPr>
                  <w:rFonts w:ascii="Calibri" w:hAnsi="Calibri" w:cstheme="minorHAnsi"/>
                  <w:color w:val="000000"/>
                  <w:sz w:val="16"/>
                  <w:szCs w:val="16"/>
                </w:rPr>
                <w:t>14.23</w:t>
              </w:r>
            </w:ins>
          </w:p>
        </w:tc>
        <w:tc>
          <w:tcPr>
            <w:tcW w:w="463" w:type="dxa"/>
            <w:vAlign w:val="center"/>
            <w:tcPrChange w:id="19267" w:author="Στάθης Καπ" w:date="2023-03-03T06:26:00Z">
              <w:tcPr>
                <w:tcW w:w="463" w:type="dxa"/>
                <w:vAlign w:val="bottom"/>
              </w:tcPr>
            </w:tcPrChange>
          </w:tcPr>
          <w:p w14:paraId="78EE0CDD" w14:textId="38DEC87B" w:rsidR="00C87CFE" w:rsidRPr="00CD1347" w:rsidRDefault="00C87CFE" w:rsidP="00C87CFE">
            <w:pPr>
              <w:jc w:val="center"/>
              <w:rPr>
                <w:ins w:id="19268" w:author="Στάθης Καπ" w:date="2023-03-03T03:57:00Z"/>
                <w:rFonts w:ascii="Calibri" w:hAnsi="Calibri" w:cs="Calibri"/>
                <w:color w:val="000000"/>
                <w:sz w:val="16"/>
                <w:szCs w:val="16"/>
              </w:rPr>
            </w:pPr>
            <w:ins w:id="19269" w:author="Στάθης Καπ" w:date="2023-03-03T06:20:00Z">
              <w:r>
                <w:rPr>
                  <w:rFonts w:ascii="Calibri" w:hAnsi="Calibri" w:cs="Calibri"/>
                  <w:color w:val="000000"/>
                  <w:sz w:val="16"/>
                  <w:szCs w:val="16"/>
                </w:rPr>
                <w:t>360</w:t>
              </w:r>
            </w:ins>
          </w:p>
        </w:tc>
        <w:tc>
          <w:tcPr>
            <w:tcW w:w="541" w:type="dxa"/>
            <w:vAlign w:val="center"/>
            <w:tcPrChange w:id="19270" w:author="Στάθης Καπ" w:date="2023-03-03T06:26:00Z">
              <w:tcPr>
                <w:tcW w:w="541" w:type="dxa"/>
                <w:vAlign w:val="bottom"/>
              </w:tcPr>
            </w:tcPrChange>
          </w:tcPr>
          <w:p w14:paraId="5F707996" w14:textId="719EC369" w:rsidR="00C87CFE" w:rsidRPr="00CD1347" w:rsidRDefault="00C87CFE" w:rsidP="00C87CFE">
            <w:pPr>
              <w:jc w:val="center"/>
              <w:rPr>
                <w:ins w:id="19271" w:author="Στάθης Καπ" w:date="2023-03-03T03:57:00Z"/>
                <w:rFonts w:ascii="Calibri" w:hAnsi="Calibri" w:cs="Calibri"/>
                <w:color w:val="000000"/>
                <w:sz w:val="16"/>
                <w:szCs w:val="16"/>
              </w:rPr>
            </w:pPr>
            <w:ins w:id="19272" w:author="Στάθης Καπ" w:date="2023-03-03T06:20:00Z">
              <w:r>
                <w:rPr>
                  <w:rFonts w:ascii="Calibri" w:hAnsi="Calibri" w:cs="Calibri"/>
                  <w:color w:val="000000"/>
                  <w:sz w:val="16"/>
                  <w:szCs w:val="16"/>
                </w:rPr>
                <w:t>0.274</w:t>
              </w:r>
            </w:ins>
          </w:p>
        </w:tc>
        <w:tc>
          <w:tcPr>
            <w:tcW w:w="589" w:type="dxa"/>
            <w:vAlign w:val="center"/>
            <w:tcPrChange w:id="19273" w:author="Στάθης Καπ" w:date="2023-03-03T06:26:00Z">
              <w:tcPr>
                <w:tcW w:w="589" w:type="dxa"/>
                <w:vAlign w:val="center"/>
              </w:tcPr>
            </w:tcPrChange>
          </w:tcPr>
          <w:p w14:paraId="78F560B5" w14:textId="72BB8D20" w:rsidR="00C87CFE" w:rsidRPr="00CD1347" w:rsidRDefault="00C87CFE" w:rsidP="00C87CFE">
            <w:pPr>
              <w:jc w:val="center"/>
              <w:rPr>
                <w:ins w:id="19274" w:author="Στάθης Καπ" w:date="2023-03-03T03:57:00Z"/>
                <w:rFonts w:cstheme="minorHAnsi"/>
                <w:sz w:val="16"/>
                <w:szCs w:val="16"/>
              </w:rPr>
            </w:pPr>
            <w:ins w:id="19275" w:author="Στάθης Καπ" w:date="2023-03-03T06:20:00Z">
              <w:r>
                <w:rPr>
                  <w:rFonts w:ascii="Calibri" w:hAnsi="Calibri" w:cstheme="minorHAnsi"/>
                  <w:color w:val="000000"/>
                  <w:sz w:val="16"/>
                  <w:szCs w:val="16"/>
                </w:rPr>
                <w:t>30.77</w:t>
              </w:r>
            </w:ins>
          </w:p>
        </w:tc>
      </w:tr>
      <w:tr w:rsidR="00C87CFE" w:rsidRPr="00BB05AC" w14:paraId="5900A692" w14:textId="77777777" w:rsidTr="00F03C40">
        <w:tblPrEx>
          <w:tblW w:w="0" w:type="auto"/>
          <w:tblBorders>
            <w:insideH w:val="none" w:sz="0" w:space="0" w:color="auto"/>
            <w:insideV w:val="none" w:sz="0" w:space="0" w:color="auto"/>
          </w:tblBorders>
          <w:tblCellMar>
            <w:left w:w="0" w:type="dxa"/>
            <w:right w:w="0" w:type="dxa"/>
          </w:tblCellMar>
          <w:tblPrExChange w:id="19276"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19277" w:author="Στάθης Καπ" w:date="2023-03-03T03:57:00Z"/>
        </w:trPr>
        <w:tc>
          <w:tcPr>
            <w:tcW w:w="515" w:type="dxa"/>
            <w:tcBorders>
              <w:top w:val="nil"/>
              <w:bottom w:val="nil"/>
              <w:right w:val="single" w:sz="4" w:space="0" w:color="auto"/>
            </w:tcBorders>
            <w:shd w:val="clear" w:color="auto" w:fill="E7E6E6" w:themeFill="background2"/>
            <w:vAlign w:val="bottom"/>
            <w:tcPrChange w:id="19278" w:author="Στάθης Καπ" w:date="2023-03-03T06:28:00Z">
              <w:tcPr>
                <w:tcW w:w="515" w:type="dxa"/>
                <w:vAlign w:val="bottom"/>
              </w:tcPr>
            </w:tcPrChange>
          </w:tcPr>
          <w:p w14:paraId="2ACAEFA7" w14:textId="5DC2D0D7" w:rsidR="00C87CFE" w:rsidRPr="00CD1347" w:rsidRDefault="00C87CFE" w:rsidP="00C87CFE">
            <w:pPr>
              <w:jc w:val="center"/>
              <w:rPr>
                <w:ins w:id="19279" w:author="Στάθης Καπ" w:date="2023-03-03T03:57:00Z"/>
                <w:rFonts w:ascii="Calibri" w:hAnsi="Calibri" w:cs="Calibri"/>
                <w:color w:val="000000"/>
                <w:sz w:val="16"/>
                <w:szCs w:val="16"/>
              </w:rPr>
            </w:pPr>
            <w:ins w:id="19280" w:author="Στάθης Καπ" w:date="2023-03-03T04:06:00Z">
              <w:r w:rsidRPr="00CD1347">
                <w:rPr>
                  <w:rFonts w:ascii="Calibri" w:hAnsi="Calibri" w:cs="Calibri"/>
                  <w:color w:val="000000"/>
                  <w:sz w:val="16"/>
                  <w:szCs w:val="16"/>
                  <w:rPrChange w:id="19281" w:author="Στάθης Καπ" w:date="2023-03-03T04:09:00Z">
                    <w:rPr>
                      <w:rFonts w:ascii="Calibri" w:hAnsi="Calibri" w:cs="Calibri"/>
                      <w:color w:val="000000"/>
                      <w:sz w:val="18"/>
                      <w:szCs w:val="18"/>
                    </w:rPr>
                  </w:rPrChange>
                </w:rPr>
                <w:t>rc105</w:t>
              </w:r>
            </w:ins>
          </w:p>
        </w:tc>
        <w:tc>
          <w:tcPr>
            <w:tcW w:w="560" w:type="dxa"/>
            <w:tcBorders>
              <w:left w:val="single" w:sz="4" w:space="0" w:color="auto"/>
              <w:bottom w:val="nil"/>
            </w:tcBorders>
            <w:vAlign w:val="center"/>
            <w:tcPrChange w:id="19282" w:author="Στάθης Καπ" w:date="2023-03-03T06:28:00Z">
              <w:tcPr>
                <w:tcW w:w="560" w:type="dxa"/>
              </w:tcPr>
            </w:tcPrChange>
          </w:tcPr>
          <w:p w14:paraId="46589157" w14:textId="52769DE7" w:rsidR="00C87CFE" w:rsidRPr="00CD1347" w:rsidRDefault="00C87CFE" w:rsidP="00C87CFE">
            <w:pPr>
              <w:jc w:val="center"/>
              <w:rPr>
                <w:ins w:id="19283" w:author="Στάθης Καπ" w:date="2023-03-03T03:57:00Z"/>
                <w:sz w:val="16"/>
                <w:szCs w:val="16"/>
              </w:rPr>
            </w:pPr>
            <w:ins w:id="19284" w:author="Στάθης Καπ" w:date="2023-03-03T06:20:00Z">
              <w:r>
                <w:rPr>
                  <w:rFonts w:ascii="Calibri" w:hAnsi="Calibri" w:cs="Calibri"/>
                  <w:color w:val="000000"/>
                  <w:sz w:val="16"/>
                  <w:szCs w:val="16"/>
                </w:rPr>
                <w:t>480</w:t>
              </w:r>
            </w:ins>
          </w:p>
        </w:tc>
        <w:tc>
          <w:tcPr>
            <w:tcW w:w="855" w:type="dxa"/>
            <w:tcBorders>
              <w:bottom w:val="nil"/>
            </w:tcBorders>
            <w:vAlign w:val="center"/>
            <w:tcPrChange w:id="19285" w:author="Στάθης Καπ" w:date="2023-03-03T06:28:00Z">
              <w:tcPr>
                <w:tcW w:w="855" w:type="dxa"/>
              </w:tcPr>
            </w:tcPrChange>
          </w:tcPr>
          <w:p w14:paraId="4ECC8EDF" w14:textId="7B80FF9E" w:rsidR="00C87CFE" w:rsidRPr="00CD1347" w:rsidRDefault="00C87CFE" w:rsidP="00C87CFE">
            <w:pPr>
              <w:jc w:val="center"/>
              <w:rPr>
                <w:ins w:id="19286" w:author="Στάθης Καπ" w:date="2023-03-03T03:57:00Z"/>
                <w:sz w:val="16"/>
                <w:szCs w:val="16"/>
              </w:rPr>
            </w:pPr>
            <w:ins w:id="19287" w:author="Στάθης Καπ" w:date="2023-03-03T06:20:00Z">
              <w:r>
                <w:rPr>
                  <w:rFonts w:ascii="Calibri" w:hAnsi="Calibri" w:cs="Calibri"/>
                  <w:color w:val="000000"/>
                  <w:sz w:val="16"/>
                  <w:szCs w:val="16"/>
                </w:rPr>
                <w:t>459</w:t>
              </w:r>
            </w:ins>
          </w:p>
        </w:tc>
        <w:tc>
          <w:tcPr>
            <w:tcW w:w="544" w:type="dxa"/>
            <w:tcBorders>
              <w:bottom w:val="nil"/>
            </w:tcBorders>
            <w:vAlign w:val="center"/>
            <w:tcPrChange w:id="19288" w:author="Στάθης Καπ" w:date="2023-03-03T06:28:00Z">
              <w:tcPr>
                <w:tcW w:w="544" w:type="dxa"/>
                <w:vAlign w:val="bottom"/>
              </w:tcPr>
            </w:tcPrChange>
          </w:tcPr>
          <w:p w14:paraId="1891D9CE" w14:textId="6000467C" w:rsidR="00C87CFE" w:rsidRPr="00CD1347" w:rsidRDefault="00C87CFE" w:rsidP="00C87CFE">
            <w:pPr>
              <w:jc w:val="center"/>
              <w:rPr>
                <w:ins w:id="19289" w:author="Στάθης Καπ" w:date="2023-03-03T03:57:00Z"/>
                <w:rFonts w:ascii="Calibri" w:hAnsi="Calibri" w:cs="Calibri"/>
                <w:color w:val="000000"/>
                <w:sz w:val="16"/>
                <w:szCs w:val="16"/>
              </w:rPr>
            </w:pPr>
            <w:ins w:id="19290" w:author="Στάθης Καπ" w:date="2023-03-03T06:20:00Z">
              <w:r>
                <w:rPr>
                  <w:rFonts w:ascii="Calibri" w:hAnsi="Calibri" w:cs="Calibri"/>
                  <w:color w:val="000000"/>
                  <w:sz w:val="16"/>
                  <w:szCs w:val="16"/>
                </w:rPr>
                <w:t>384</w:t>
              </w:r>
            </w:ins>
          </w:p>
        </w:tc>
        <w:tc>
          <w:tcPr>
            <w:tcW w:w="621" w:type="dxa"/>
            <w:tcBorders>
              <w:bottom w:val="nil"/>
            </w:tcBorders>
            <w:vAlign w:val="center"/>
            <w:tcPrChange w:id="19291" w:author="Στάθης Καπ" w:date="2023-03-03T06:28:00Z">
              <w:tcPr>
                <w:tcW w:w="621" w:type="dxa"/>
                <w:vAlign w:val="bottom"/>
              </w:tcPr>
            </w:tcPrChange>
          </w:tcPr>
          <w:p w14:paraId="2E5D70AE" w14:textId="703CC654" w:rsidR="00C87CFE" w:rsidRPr="00CD1347" w:rsidRDefault="00C87CFE" w:rsidP="00C87CFE">
            <w:pPr>
              <w:jc w:val="center"/>
              <w:rPr>
                <w:ins w:id="19292" w:author="Στάθης Καπ" w:date="2023-03-03T03:57:00Z"/>
                <w:rFonts w:ascii="Calibri" w:hAnsi="Calibri" w:cs="Calibri"/>
                <w:color w:val="000000"/>
                <w:sz w:val="16"/>
                <w:szCs w:val="16"/>
              </w:rPr>
            </w:pPr>
            <w:ins w:id="19293" w:author="Στάθης Καπ" w:date="2023-03-03T06:20:00Z">
              <w:r>
                <w:rPr>
                  <w:rFonts w:ascii="Calibri" w:hAnsi="Calibri" w:cs="Calibri"/>
                  <w:color w:val="000000"/>
                  <w:sz w:val="16"/>
                  <w:szCs w:val="16"/>
                </w:rPr>
                <w:t>0.253</w:t>
              </w:r>
            </w:ins>
          </w:p>
        </w:tc>
        <w:tc>
          <w:tcPr>
            <w:tcW w:w="669" w:type="dxa"/>
            <w:tcBorders>
              <w:bottom w:val="nil"/>
            </w:tcBorders>
            <w:vAlign w:val="center"/>
            <w:tcPrChange w:id="19294" w:author="Στάθης Καπ" w:date="2023-03-03T06:28:00Z">
              <w:tcPr>
                <w:tcW w:w="669" w:type="dxa"/>
                <w:vAlign w:val="center"/>
              </w:tcPr>
            </w:tcPrChange>
          </w:tcPr>
          <w:p w14:paraId="51B88991" w14:textId="66918098" w:rsidR="00C87CFE" w:rsidRPr="00CD1347" w:rsidRDefault="00C87CFE" w:rsidP="00C87CFE">
            <w:pPr>
              <w:jc w:val="center"/>
              <w:rPr>
                <w:ins w:id="19295" w:author="Στάθης Καπ" w:date="2023-03-03T03:57:00Z"/>
                <w:rFonts w:cstheme="minorHAnsi"/>
                <w:sz w:val="16"/>
                <w:szCs w:val="16"/>
              </w:rPr>
            </w:pPr>
            <w:ins w:id="19296" w:author="Στάθης Καπ" w:date="2023-03-03T06:20:00Z">
              <w:r>
                <w:rPr>
                  <w:rFonts w:ascii="Calibri" w:hAnsi="Calibri" w:cstheme="minorHAnsi"/>
                  <w:color w:val="000000"/>
                  <w:sz w:val="16"/>
                  <w:szCs w:val="16"/>
                </w:rPr>
                <w:t>20</w:t>
              </w:r>
            </w:ins>
          </w:p>
        </w:tc>
        <w:tc>
          <w:tcPr>
            <w:tcW w:w="543" w:type="dxa"/>
            <w:tcBorders>
              <w:bottom w:val="nil"/>
            </w:tcBorders>
            <w:vAlign w:val="center"/>
            <w:tcPrChange w:id="19297" w:author="Στάθης Καπ" w:date="2023-03-03T06:28:00Z">
              <w:tcPr>
                <w:tcW w:w="543" w:type="dxa"/>
                <w:vAlign w:val="bottom"/>
              </w:tcPr>
            </w:tcPrChange>
          </w:tcPr>
          <w:p w14:paraId="2F826F05" w14:textId="3938D95B" w:rsidR="00C87CFE" w:rsidRPr="00CD1347" w:rsidRDefault="00C87CFE" w:rsidP="00C87CFE">
            <w:pPr>
              <w:jc w:val="center"/>
              <w:rPr>
                <w:ins w:id="19298" w:author="Στάθης Καπ" w:date="2023-03-03T03:57:00Z"/>
                <w:rFonts w:ascii="Calibri" w:hAnsi="Calibri" w:cs="Calibri"/>
                <w:color w:val="000000"/>
                <w:sz w:val="16"/>
                <w:szCs w:val="16"/>
              </w:rPr>
            </w:pPr>
            <w:ins w:id="19299" w:author="Στάθης Καπ" w:date="2023-03-03T06:20:00Z">
              <w:r>
                <w:rPr>
                  <w:rFonts w:ascii="Calibri" w:hAnsi="Calibri" w:cs="Calibri"/>
                  <w:color w:val="000000"/>
                  <w:sz w:val="16"/>
                  <w:szCs w:val="16"/>
                </w:rPr>
                <w:t>328</w:t>
              </w:r>
            </w:ins>
          </w:p>
        </w:tc>
        <w:tc>
          <w:tcPr>
            <w:tcW w:w="621" w:type="dxa"/>
            <w:tcBorders>
              <w:bottom w:val="nil"/>
            </w:tcBorders>
            <w:vAlign w:val="center"/>
            <w:tcPrChange w:id="19300" w:author="Στάθης Καπ" w:date="2023-03-03T06:28:00Z">
              <w:tcPr>
                <w:tcW w:w="621" w:type="dxa"/>
                <w:vAlign w:val="bottom"/>
              </w:tcPr>
            </w:tcPrChange>
          </w:tcPr>
          <w:p w14:paraId="39E9E982" w14:textId="2FFF2B5D" w:rsidR="00C87CFE" w:rsidRPr="00CD1347" w:rsidRDefault="00C87CFE" w:rsidP="00C87CFE">
            <w:pPr>
              <w:jc w:val="center"/>
              <w:rPr>
                <w:ins w:id="19301" w:author="Στάθης Καπ" w:date="2023-03-03T03:57:00Z"/>
                <w:rFonts w:ascii="Calibri" w:hAnsi="Calibri" w:cs="Calibri"/>
                <w:color w:val="000000"/>
                <w:sz w:val="16"/>
                <w:szCs w:val="16"/>
              </w:rPr>
            </w:pPr>
            <w:ins w:id="19302" w:author="Στάθης Καπ" w:date="2023-03-03T06:20:00Z">
              <w:r>
                <w:rPr>
                  <w:rFonts w:ascii="Calibri" w:hAnsi="Calibri" w:cs="Calibri"/>
                  <w:color w:val="000000"/>
                  <w:sz w:val="16"/>
                  <w:szCs w:val="16"/>
                </w:rPr>
                <w:t>0.224</w:t>
              </w:r>
            </w:ins>
          </w:p>
        </w:tc>
        <w:tc>
          <w:tcPr>
            <w:tcW w:w="669" w:type="dxa"/>
            <w:tcBorders>
              <w:bottom w:val="nil"/>
            </w:tcBorders>
            <w:vAlign w:val="center"/>
            <w:tcPrChange w:id="19303" w:author="Στάθης Καπ" w:date="2023-03-03T06:28:00Z">
              <w:tcPr>
                <w:tcW w:w="669" w:type="dxa"/>
                <w:vAlign w:val="center"/>
              </w:tcPr>
            </w:tcPrChange>
          </w:tcPr>
          <w:p w14:paraId="5DB00022" w14:textId="6B2F6746" w:rsidR="00C87CFE" w:rsidRPr="00CD1347" w:rsidRDefault="00C87CFE" w:rsidP="00C87CFE">
            <w:pPr>
              <w:jc w:val="center"/>
              <w:rPr>
                <w:ins w:id="19304" w:author="Στάθης Καπ" w:date="2023-03-03T03:57:00Z"/>
                <w:rFonts w:cstheme="minorHAnsi"/>
                <w:sz w:val="16"/>
                <w:szCs w:val="16"/>
              </w:rPr>
            </w:pPr>
            <w:ins w:id="19305" w:author="Στάθης Καπ" w:date="2023-03-03T06:20:00Z">
              <w:r>
                <w:rPr>
                  <w:rFonts w:ascii="Calibri" w:hAnsi="Calibri" w:cstheme="minorHAnsi"/>
                  <w:color w:val="000000"/>
                  <w:sz w:val="16"/>
                  <w:szCs w:val="16"/>
                </w:rPr>
                <w:t>14.58</w:t>
              </w:r>
            </w:ins>
          </w:p>
        </w:tc>
        <w:tc>
          <w:tcPr>
            <w:tcW w:w="508" w:type="dxa"/>
            <w:tcBorders>
              <w:bottom w:val="nil"/>
            </w:tcBorders>
            <w:vAlign w:val="center"/>
            <w:tcPrChange w:id="19306" w:author="Στάθης Καπ" w:date="2023-03-03T06:28:00Z">
              <w:tcPr>
                <w:tcW w:w="508" w:type="dxa"/>
                <w:vAlign w:val="bottom"/>
              </w:tcPr>
            </w:tcPrChange>
          </w:tcPr>
          <w:p w14:paraId="4402055F" w14:textId="6CB86077" w:rsidR="00C87CFE" w:rsidRPr="00CD1347" w:rsidRDefault="00C87CFE" w:rsidP="00C87CFE">
            <w:pPr>
              <w:jc w:val="center"/>
              <w:rPr>
                <w:ins w:id="19307" w:author="Στάθης Καπ" w:date="2023-03-03T03:57:00Z"/>
                <w:rFonts w:ascii="Calibri" w:hAnsi="Calibri" w:cs="Calibri"/>
                <w:color w:val="000000"/>
                <w:sz w:val="16"/>
                <w:szCs w:val="16"/>
              </w:rPr>
            </w:pPr>
            <w:ins w:id="19308" w:author="Στάθης Καπ" w:date="2023-03-03T06:20:00Z">
              <w:r>
                <w:rPr>
                  <w:rFonts w:ascii="Calibri" w:hAnsi="Calibri" w:cs="Calibri"/>
                  <w:color w:val="000000"/>
                  <w:sz w:val="16"/>
                  <w:szCs w:val="16"/>
                </w:rPr>
                <w:t>325</w:t>
              </w:r>
            </w:ins>
          </w:p>
        </w:tc>
        <w:tc>
          <w:tcPr>
            <w:tcW w:w="541" w:type="dxa"/>
            <w:tcBorders>
              <w:bottom w:val="nil"/>
            </w:tcBorders>
            <w:vAlign w:val="center"/>
            <w:tcPrChange w:id="19309" w:author="Στάθης Καπ" w:date="2023-03-03T06:28:00Z">
              <w:tcPr>
                <w:tcW w:w="541" w:type="dxa"/>
                <w:vAlign w:val="bottom"/>
              </w:tcPr>
            </w:tcPrChange>
          </w:tcPr>
          <w:p w14:paraId="1C94F25E" w14:textId="21D1F4D5" w:rsidR="00C87CFE" w:rsidRPr="00CD1347" w:rsidRDefault="00C87CFE" w:rsidP="00C87CFE">
            <w:pPr>
              <w:jc w:val="center"/>
              <w:rPr>
                <w:ins w:id="19310" w:author="Στάθης Καπ" w:date="2023-03-03T03:57:00Z"/>
                <w:rFonts w:ascii="Calibri" w:hAnsi="Calibri" w:cs="Calibri"/>
                <w:color w:val="000000"/>
                <w:sz w:val="16"/>
                <w:szCs w:val="16"/>
              </w:rPr>
            </w:pPr>
            <w:ins w:id="19311" w:author="Στάθης Καπ" w:date="2023-03-03T06:20:00Z">
              <w:r>
                <w:rPr>
                  <w:rFonts w:ascii="Calibri" w:hAnsi="Calibri" w:cs="Calibri"/>
                  <w:color w:val="000000"/>
                  <w:sz w:val="16"/>
                  <w:szCs w:val="16"/>
                </w:rPr>
                <w:t>0.218</w:t>
              </w:r>
            </w:ins>
          </w:p>
        </w:tc>
        <w:tc>
          <w:tcPr>
            <w:tcW w:w="589" w:type="dxa"/>
            <w:tcBorders>
              <w:bottom w:val="nil"/>
            </w:tcBorders>
            <w:vAlign w:val="center"/>
            <w:tcPrChange w:id="19312" w:author="Στάθης Καπ" w:date="2023-03-03T06:28:00Z">
              <w:tcPr>
                <w:tcW w:w="589" w:type="dxa"/>
                <w:vAlign w:val="center"/>
              </w:tcPr>
            </w:tcPrChange>
          </w:tcPr>
          <w:p w14:paraId="1922C65C" w14:textId="0EAA5CA2" w:rsidR="00C87CFE" w:rsidRPr="00CD1347" w:rsidRDefault="00C87CFE" w:rsidP="00C87CFE">
            <w:pPr>
              <w:jc w:val="center"/>
              <w:rPr>
                <w:ins w:id="19313" w:author="Στάθης Καπ" w:date="2023-03-03T03:57:00Z"/>
                <w:rFonts w:cstheme="minorHAnsi"/>
                <w:sz w:val="16"/>
                <w:szCs w:val="16"/>
              </w:rPr>
            </w:pPr>
            <w:ins w:id="19314" w:author="Στάθης Καπ" w:date="2023-03-03T06:20:00Z">
              <w:r>
                <w:rPr>
                  <w:rFonts w:ascii="Calibri" w:hAnsi="Calibri" w:cstheme="minorHAnsi"/>
                  <w:color w:val="000000"/>
                  <w:sz w:val="16"/>
                  <w:szCs w:val="16"/>
                </w:rPr>
                <w:t>15.36</w:t>
              </w:r>
            </w:ins>
          </w:p>
        </w:tc>
        <w:tc>
          <w:tcPr>
            <w:tcW w:w="463" w:type="dxa"/>
            <w:tcBorders>
              <w:bottom w:val="nil"/>
            </w:tcBorders>
            <w:vAlign w:val="center"/>
            <w:tcPrChange w:id="19315" w:author="Στάθης Καπ" w:date="2023-03-03T06:28:00Z">
              <w:tcPr>
                <w:tcW w:w="463" w:type="dxa"/>
                <w:vAlign w:val="bottom"/>
              </w:tcPr>
            </w:tcPrChange>
          </w:tcPr>
          <w:p w14:paraId="66207277" w14:textId="63E20436" w:rsidR="00C87CFE" w:rsidRPr="00CD1347" w:rsidRDefault="00C87CFE" w:rsidP="00C87CFE">
            <w:pPr>
              <w:jc w:val="center"/>
              <w:rPr>
                <w:ins w:id="19316" w:author="Στάθης Καπ" w:date="2023-03-03T03:57:00Z"/>
                <w:rFonts w:ascii="Calibri" w:hAnsi="Calibri" w:cs="Calibri"/>
                <w:color w:val="000000"/>
                <w:sz w:val="16"/>
                <w:szCs w:val="16"/>
              </w:rPr>
            </w:pPr>
            <w:ins w:id="19317" w:author="Στάθης Καπ" w:date="2023-03-03T06:20:00Z">
              <w:r>
                <w:rPr>
                  <w:rFonts w:ascii="Calibri" w:hAnsi="Calibri" w:cs="Calibri"/>
                  <w:color w:val="000000"/>
                  <w:sz w:val="16"/>
                  <w:szCs w:val="16"/>
                </w:rPr>
                <w:t>352</w:t>
              </w:r>
            </w:ins>
          </w:p>
        </w:tc>
        <w:tc>
          <w:tcPr>
            <w:tcW w:w="541" w:type="dxa"/>
            <w:tcBorders>
              <w:bottom w:val="nil"/>
            </w:tcBorders>
            <w:vAlign w:val="center"/>
            <w:tcPrChange w:id="19318" w:author="Στάθης Καπ" w:date="2023-03-03T06:28:00Z">
              <w:tcPr>
                <w:tcW w:w="541" w:type="dxa"/>
                <w:vAlign w:val="bottom"/>
              </w:tcPr>
            </w:tcPrChange>
          </w:tcPr>
          <w:p w14:paraId="05D41E2B" w14:textId="533C676D" w:rsidR="00C87CFE" w:rsidRPr="00CD1347" w:rsidRDefault="00C87CFE" w:rsidP="00C87CFE">
            <w:pPr>
              <w:jc w:val="center"/>
              <w:rPr>
                <w:ins w:id="19319" w:author="Στάθης Καπ" w:date="2023-03-03T03:57:00Z"/>
                <w:rFonts w:ascii="Calibri" w:hAnsi="Calibri" w:cs="Calibri"/>
                <w:color w:val="000000"/>
                <w:sz w:val="16"/>
                <w:szCs w:val="16"/>
              </w:rPr>
            </w:pPr>
            <w:ins w:id="19320" w:author="Στάθης Καπ" w:date="2023-03-03T06:20:00Z">
              <w:r>
                <w:rPr>
                  <w:rFonts w:ascii="Calibri" w:hAnsi="Calibri" w:cs="Calibri"/>
                  <w:color w:val="000000"/>
                  <w:sz w:val="16"/>
                  <w:szCs w:val="16"/>
                </w:rPr>
                <w:t>0.236</w:t>
              </w:r>
            </w:ins>
          </w:p>
        </w:tc>
        <w:tc>
          <w:tcPr>
            <w:tcW w:w="589" w:type="dxa"/>
            <w:tcBorders>
              <w:bottom w:val="nil"/>
            </w:tcBorders>
            <w:vAlign w:val="center"/>
            <w:tcPrChange w:id="19321" w:author="Στάθης Καπ" w:date="2023-03-03T06:28:00Z">
              <w:tcPr>
                <w:tcW w:w="589" w:type="dxa"/>
                <w:vAlign w:val="center"/>
              </w:tcPr>
            </w:tcPrChange>
          </w:tcPr>
          <w:p w14:paraId="3596106B" w14:textId="4F5895A4" w:rsidR="00C87CFE" w:rsidRPr="00CD1347" w:rsidRDefault="00C87CFE" w:rsidP="00C87CFE">
            <w:pPr>
              <w:jc w:val="center"/>
              <w:rPr>
                <w:ins w:id="19322" w:author="Στάθης Καπ" w:date="2023-03-03T03:57:00Z"/>
                <w:rFonts w:cstheme="minorHAnsi"/>
                <w:sz w:val="16"/>
                <w:szCs w:val="16"/>
              </w:rPr>
            </w:pPr>
            <w:ins w:id="19323" w:author="Στάθης Καπ" w:date="2023-03-03T06:20:00Z">
              <w:r>
                <w:rPr>
                  <w:rFonts w:ascii="Calibri" w:hAnsi="Calibri" w:cstheme="minorHAnsi"/>
                  <w:color w:val="000000"/>
                  <w:sz w:val="16"/>
                  <w:szCs w:val="16"/>
                </w:rPr>
                <w:t>8.33</w:t>
              </w:r>
            </w:ins>
          </w:p>
        </w:tc>
      </w:tr>
      <w:tr w:rsidR="00C87CFE" w:rsidRPr="00BB05AC" w14:paraId="0D34D69E" w14:textId="77777777" w:rsidTr="00F03C40">
        <w:tblPrEx>
          <w:tblW w:w="0" w:type="auto"/>
          <w:tblBorders>
            <w:insideH w:val="none" w:sz="0" w:space="0" w:color="auto"/>
            <w:insideV w:val="none" w:sz="0" w:space="0" w:color="auto"/>
          </w:tblBorders>
          <w:tblCellMar>
            <w:left w:w="0" w:type="dxa"/>
            <w:right w:w="0" w:type="dxa"/>
          </w:tblCellMar>
          <w:tblPrExChange w:id="19324"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19325" w:author="Στάθης Καπ" w:date="2023-03-03T03:57:00Z"/>
        </w:trPr>
        <w:tc>
          <w:tcPr>
            <w:tcW w:w="515" w:type="dxa"/>
            <w:tcBorders>
              <w:top w:val="nil"/>
              <w:bottom w:val="nil"/>
              <w:right w:val="single" w:sz="4" w:space="0" w:color="auto"/>
            </w:tcBorders>
            <w:shd w:val="clear" w:color="auto" w:fill="E7E6E6" w:themeFill="background2"/>
            <w:vAlign w:val="bottom"/>
            <w:tcPrChange w:id="19326" w:author="Στάθης Καπ" w:date="2023-03-03T06:28:00Z">
              <w:tcPr>
                <w:tcW w:w="515" w:type="dxa"/>
                <w:vAlign w:val="bottom"/>
              </w:tcPr>
            </w:tcPrChange>
          </w:tcPr>
          <w:p w14:paraId="090316BE" w14:textId="54F73EBE" w:rsidR="00C87CFE" w:rsidRPr="00CD1347" w:rsidRDefault="00C87CFE" w:rsidP="00C87CFE">
            <w:pPr>
              <w:jc w:val="center"/>
              <w:rPr>
                <w:ins w:id="19327" w:author="Στάθης Καπ" w:date="2023-03-03T03:57:00Z"/>
                <w:rFonts w:ascii="Calibri" w:hAnsi="Calibri" w:cs="Calibri"/>
                <w:color w:val="000000"/>
                <w:sz w:val="16"/>
                <w:szCs w:val="16"/>
              </w:rPr>
            </w:pPr>
            <w:ins w:id="19328" w:author="Στάθης Καπ" w:date="2023-03-03T04:06:00Z">
              <w:r w:rsidRPr="00CD1347">
                <w:rPr>
                  <w:rFonts w:ascii="Calibri" w:hAnsi="Calibri" w:cs="Calibri"/>
                  <w:color w:val="000000"/>
                  <w:sz w:val="16"/>
                  <w:szCs w:val="16"/>
                  <w:rPrChange w:id="19329" w:author="Στάθης Καπ" w:date="2023-03-03T04:09:00Z">
                    <w:rPr>
                      <w:rFonts w:ascii="Calibri" w:hAnsi="Calibri" w:cs="Calibri"/>
                      <w:color w:val="000000"/>
                      <w:sz w:val="18"/>
                      <w:szCs w:val="18"/>
                    </w:rPr>
                  </w:rPrChange>
                </w:rPr>
                <w:t>rc106</w:t>
              </w:r>
            </w:ins>
          </w:p>
        </w:tc>
        <w:tc>
          <w:tcPr>
            <w:tcW w:w="560" w:type="dxa"/>
            <w:tcBorders>
              <w:top w:val="nil"/>
              <w:left w:val="single" w:sz="4" w:space="0" w:color="auto"/>
              <w:bottom w:val="nil"/>
            </w:tcBorders>
            <w:vAlign w:val="center"/>
            <w:tcPrChange w:id="19330" w:author="Στάθης Καπ" w:date="2023-03-03T06:28:00Z">
              <w:tcPr>
                <w:tcW w:w="560" w:type="dxa"/>
              </w:tcPr>
            </w:tcPrChange>
          </w:tcPr>
          <w:p w14:paraId="568C397C" w14:textId="646005CF" w:rsidR="00C87CFE" w:rsidRPr="00CD1347" w:rsidRDefault="00C87CFE" w:rsidP="00C87CFE">
            <w:pPr>
              <w:jc w:val="center"/>
              <w:rPr>
                <w:ins w:id="19331" w:author="Στάθης Καπ" w:date="2023-03-03T03:57:00Z"/>
                <w:sz w:val="16"/>
                <w:szCs w:val="16"/>
              </w:rPr>
            </w:pPr>
            <w:ins w:id="19332" w:author="Στάθης Καπ" w:date="2023-03-03T06:20:00Z">
              <w:r>
                <w:rPr>
                  <w:rFonts w:ascii="Calibri" w:hAnsi="Calibri" w:cs="Calibri"/>
                  <w:color w:val="000000"/>
                  <w:sz w:val="16"/>
                  <w:szCs w:val="16"/>
                </w:rPr>
                <w:t>483</w:t>
              </w:r>
            </w:ins>
          </w:p>
        </w:tc>
        <w:tc>
          <w:tcPr>
            <w:tcW w:w="855" w:type="dxa"/>
            <w:tcBorders>
              <w:top w:val="nil"/>
              <w:bottom w:val="nil"/>
            </w:tcBorders>
            <w:vAlign w:val="center"/>
            <w:tcPrChange w:id="19333" w:author="Στάθης Καπ" w:date="2023-03-03T06:28:00Z">
              <w:tcPr>
                <w:tcW w:w="855" w:type="dxa"/>
              </w:tcPr>
            </w:tcPrChange>
          </w:tcPr>
          <w:p w14:paraId="5C86284E" w14:textId="6B979C84" w:rsidR="00C87CFE" w:rsidRPr="00CD1347" w:rsidRDefault="00C87CFE" w:rsidP="00C87CFE">
            <w:pPr>
              <w:jc w:val="center"/>
              <w:rPr>
                <w:ins w:id="19334" w:author="Στάθης Καπ" w:date="2023-03-03T03:57:00Z"/>
                <w:sz w:val="16"/>
                <w:szCs w:val="16"/>
              </w:rPr>
            </w:pPr>
            <w:ins w:id="19335" w:author="Στάθης Καπ" w:date="2023-03-03T06:20:00Z">
              <w:r>
                <w:rPr>
                  <w:rFonts w:ascii="Calibri" w:hAnsi="Calibri" w:cs="Calibri"/>
                  <w:color w:val="000000"/>
                  <w:sz w:val="16"/>
                  <w:szCs w:val="16"/>
                </w:rPr>
                <w:t>458</w:t>
              </w:r>
            </w:ins>
          </w:p>
        </w:tc>
        <w:tc>
          <w:tcPr>
            <w:tcW w:w="544" w:type="dxa"/>
            <w:tcBorders>
              <w:top w:val="nil"/>
              <w:bottom w:val="nil"/>
            </w:tcBorders>
            <w:vAlign w:val="center"/>
            <w:tcPrChange w:id="19336" w:author="Στάθης Καπ" w:date="2023-03-03T06:28:00Z">
              <w:tcPr>
                <w:tcW w:w="544" w:type="dxa"/>
                <w:vAlign w:val="bottom"/>
              </w:tcPr>
            </w:tcPrChange>
          </w:tcPr>
          <w:p w14:paraId="21C52582" w14:textId="1FF51373" w:rsidR="00C87CFE" w:rsidRPr="00CD1347" w:rsidRDefault="00C87CFE" w:rsidP="00C87CFE">
            <w:pPr>
              <w:jc w:val="center"/>
              <w:rPr>
                <w:ins w:id="19337" w:author="Στάθης Καπ" w:date="2023-03-03T03:57:00Z"/>
                <w:rFonts w:ascii="Calibri" w:hAnsi="Calibri" w:cs="Calibri"/>
                <w:color w:val="000000"/>
                <w:sz w:val="16"/>
                <w:szCs w:val="16"/>
              </w:rPr>
            </w:pPr>
            <w:ins w:id="19338" w:author="Στάθης Καπ" w:date="2023-03-03T06:20:00Z">
              <w:r>
                <w:rPr>
                  <w:rFonts w:ascii="Calibri" w:hAnsi="Calibri" w:cs="Calibri"/>
                  <w:color w:val="000000"/>
                  <w:sz w:val="16"/>
                  <w:szCs w:val="16"/>
                </w:rPr>
                <w:t>422</w:t>
              </w:r>
            </w:ins>
          </w:p>
        </w:tc>
        <w:tc>
          <w:tcPr>
            <w:tcW w:w="621" w:type="dxa"/>
            <w:tcBorders>
              <w:top w:val="nil"/>
              <w:bottom w:val="nil"/>
            </w:tcBorders>
            <w:vAlign w:val="center"/>
            <w:tcPrChange w:id="19339" w:author="Στάθης Καπ" w:date="2023-03-03T06:28:00Z">
              <w:tcPr>
                <w:tcW w:w="621" w:type="dxa"/>
                <w:vAlign w:val="bottom"/>
              </w:tcPr>
            </w:tcPrChange>
          </w:tcPr>
          <w:p w14:paraId="233CB8A8" w14:textId="1D55C596" w:rsidR="00C87CFE" w:rsidRPr="00CD1347" w:rsidRDefault="00C87CFE" w:rsidP="00C87CFE">
            <w:pPr>
              <w:jc w:val="center"/>
              <w:rPr>
                <w:ins w:id="19340" w:author="Στάθης Καπ" w:date="2023-03-03T03:57:00Z"/>
                <w:rFonts w:ascii="Calibri" w:hAnsi="Calibri" w:cs="Calibri"/>
                <w:color w:val="000000"/>
                <w:sz w:val="16"/>
                <w:szCs w:val="16"/>
              </w:rPr>
            </w:pPr>
            <w:ins w:id="19341" w:author="Στάθης Καπ" w:date="2023-03-03T06:20:00Z">
              <w:r>
                <w:rPr>
                  <w:rFonts w:ascii="Calibri" w:hAnsi="Calibri" w:cs="Calibri"/>
                  <w:color w:val="000000"/>
                  <w:sz w:val="16"/>
                  <w:szCs w:val="16"/>
                </w:rPr>
                <w:t>0.287</w:t>
              </w:r>
            </w:ins>
          </w:p>
        </w:tc>
        <w:tc>
          <w:tcPr>
            <w:tcW w:w="669" w:type="dxa"/>
            <w:tcBorders>
              <w:top w:val="nil"/>
              <w:bottom w:val="nil"/>
            </w:tcBorders>
            <w:vAlign w:val="center"/>
            <w:tcPrChange w:id="19342" w:author="Στάθης Καπ" w:date="2023-03-03T06:28:00Z">
              <w:tcPr>
                <w:tcW w:w="669" w:type="dxa"/>
                <w:vAlign w:val="center"/>
              </w:tcPr>
            </w:tcPrChange>
          </w:tcPr>
          <w:p w14:paraId="6B84C2FF" w14:textId="7E89BF57" w:rsidR="00C87CFE" w:rsidRPr="00CD1347" w:rsidRDefault="00C87CFE" w:rsidP="00C87CFE">
            <w:pPr>
              <w:jc w:val="center"/>
              <w:rPr>
                <w:ins w:id="19343" w:author="Στάθης Καπ" w:date="2023-03-03T03:57:00Z"/>
                <w:rFonts w:cstheme="minorHAnsi"/>
                <w:sz w:val="16"/>
                <w:szCs w:val="16"/>
              </w:rPr>
            </w:pPr>
            <w:ins w:id="19344" w:author="Στάθης Καπ" w:date="2023-03-03T06:20:00Z">
              <w:r>
                <w:rPr>
                  <w:rFonts w:ascii="Calibri" w:hAnsi="Calibri" w:cstheme="minorHAnsi"/>
                  <w:color w:val="000000"/>
                  <w:sz w:val="16"/>
                  <w:szCs w:val="16"/>
                </w:rPr>
                <w:t>12.63</w:t>
              </w:r>
            </w:ins>
          </w:p>
        </w:tc>
        <w:tc>
          <w:tcPr>
            <w:tcW w:w="543" w:type="dxa"/>
            <w:tcBorders>
              <w:top w:val="nil"/>
              <w:bottom w:val="nil"/>
            </w:tcBorders>
            <w:vAlign w:val="center"/>
            <w:tcPrChange w:id="19345" w:author="Στάθης Καπ" w:date="2023-03-03T06:28:00Z">
              <w:tcPr>
                <w:tcW w:w="543" w:type="dxa"/>
                <w:vAlign w:val="bottom"/>
              </w:tcPr>
            </w:tcPrChange>
          </w:tcPr>
          <w:p w14:paraId="5F3992CB" w14:textId="5C60A71F" w:rsidR="00C87CFE" w:rsidRPr="00CD1347" w:rsidRDefault="00C87CFE" w:rsidP="00C87CFE">
            <w:pPr>
              <w:jc w:val="center"/>
              <w:rPr>
                <w:ins w:id="19346" w:author="Στάθης Καπ" w:date="2023-03-03T03:57:00Z"/>
                <w:rFonts w:ascii="Calibri" w:hAnsi="Calibri" w:cs="Calibri"/>
                <w:color w:val="000000"/>
                <w:sz w:val="16"/>
                <w:szCs w:val="16"/>
              </w:rPr>
            </w:pPr>
            <w:ins w:id="19347" w:author="Στάθης Καπ" w:date="2023-03-03T06:20:00Z">
              <w:r>
                <w:rPr>
                  <w:rFonts w:ascii="Calibri" w:hAnsi="Calibri" w:cs="Calibri"/>
                  <w:color w:val="000000"/>
                  <w:sz w:val="16"/>
                  <w:szCs w:val="16"/>
                </w:rPr>
                <w:t>407</w:t>
              </w:r>
            </w:ins>
          </w:p>
        </w:tc>
        <w:tc>
          <w:tcPr>
            <w:tcW w:w="621" w:type="dxa"/>
            <w:tcBorders>
              <w:top w:val="nil"/>
              <w:bottom w:val="nil"/>
            </w:tcBorders>
            <w:vAlign w:val="center"/>
            <w:tcPrChange w:id="19348" w:author="Στάθης Καπ" w:date="2023-03-03T06:28:00Z">
              <w:tcPr>
                <w:tcW w:w="621" w:type="dxa"/>
                <w:vAlign w:val="bottom"/>
              </w:tcPr>
            </w:tcPrChange>
          </w:tcPr>
          <w:p w14:paraId="3EC14DCA" w14:textId="05099DE8" w:rsidR="00C87CFE" w:rsidRPr="00CD1347" w:rsidRDefault="00C87CFE" w:rsidP="00C87CFE">
            <w:pPr>
              <w:jc w:val="center"/>
              <w:rPr>
                <w:ins w:id="19349" w:author="Στάθης Καπ" w:date="2023-03-03T03:57:00Z"/>
                <w:rFonts w:ascii="Calibri" w:hAnsi="Calibri" w:cs="Calibri"/>
                <w:color w:val="000000"/>
                <w:sz w:val="16"/>
                <w:szCs w:val="16"/>
              </w:rPr>
            </w:pPr>
            <w:ins w:id="19350" w:author="Στάθης Καπ" w:date="2023-03-03T06:20:00Z">
              <w:r>
                <w:rPr>
                  <w:rFonts w:ascii="Calibri" w:hAnsi="Calibri" w:cs="Calibri"/>
                  <w:color w:val="000000"/>
                  <w:sz w:val="16"/>
                  <w:szCs w:val="16"/>
                </w:rPr>
                <w:t>0.214</w:t>
              </w:r>
            </w:ins>
          </w:p>
        </w:tc>
        <w:tc>
          <w:tcPr>
            <w:tcW w:w="669" w:type="dxa"/>
            <w:tcBorders>
              <w:top w:val="nil"/>
              <w:bottom w:val="nil"/>
            </w:tcBorders>
            <w:vAlign w:val="center"/>
            <w:tcPrChange w:id="19351" w:author="Στάθης Καπ" w:date="2023-03-03T06:28:00Z">
              <w:tcPr>
                <w:tcW w:w="669" w:type="dxa"/>
                <w:vAlign w:val="center"/>
              </w:tcPr>
            </w:tcPrChange>
          </w:tcPr>
          <w:p w14:paraId="18D20245" w14:textId="5CFB7F56" w:rsidR="00C87CFE" w:rsidRPr="00CD1347" w:rsidRDefault="00C87CFE" w:rsidP="00C87CFE">
            <w:pPr>
              <w:jc w:val="center"/>
              <w:rPr>
                <w:ins w:id="19352" w:author="Στάθης Καπ" w:date="2023-03-03T03:57:00Z"/>
                <w:rFonts w:cstheme="minorHAnsi"/>
                <w:sz w:val="16"/>
                <w:szCs w:val="16"/>
              </w:rPr>
            </w:pPr>
            <w:ins w:id="19353" w:author="Στάθης Καπ" w:date="2023-03-03T06:20:00Z">
              <w:r>
                <w:rPr>
                  <w:rFonts w:ascii="Calibri" w:hAnsi="Calibri" w:cstheme="minorHAnsi"/>
                  <w:color w:val="000000"/>
                  <w:sz w:val="16"/>
                  <w:szCs w:val="16"/>
                </w:rPr>
                <w:t>3.55</w:t>
              </w:r>
            </w:ins>
          </w:p>
        </w:tc>
        <w:tc>
          <w:tcPr>
            <w:tcW w:w="508" w:type="dxa"/>
            <w:tcBorders>
              <w:top w:val="nil"/>
              <w:bottom w:val="nil"/>
            </w:tcBorders>
            <w:vAlign w:val="center"/>
            <w:tcPrChange w:id="19354" w:author="Στάθης Καπ" w:date="2023-03-03T06:28:00Z">
              <w:tcPr>
                <w:tcW w:w="508" w:type="dxa"/>
                <w:vAlign w:val="bottom"/>
              </w:tcPr>
            </w:tcPrChange>
          </w:tcPr>
          <w:p w14:paraId="4BADDA45" w14:textId="34521F8F" w:rsidR="00C87CFE" w:rsidRPr="00CD1347" w:rsidRDefault="00C87CFE" w:rsidP="00C87CFE">
            <w:pPr>
              <w:jc w:val="center"/>
              <w:rPr>
                <w:ins w:id="19355" w:author="Στάθης Καπ" w:date="2023-03-03T03:57:00Z"/>
                <w:rFonts w:ascii="Calibri" w:hAnsi="Calibri" w:cs="Calibri"/>
                <w:color w:val="000000"/>
                <w:sz w:val="16"/>
                <w:szCs w:val="16"/>
              </w:rPr>
            </w:pPr>
            <w:ins w:id="19356" w:author="Στάθης Καπ" w:date="2023-03-03T06:20:00Z">
              <w:r>
                <w:rPr>
                  <w:rFonts w:ascii="Calibri" w:hAnsi="Calibri" w:cs="Calibri"/>
                  <w:color w:val="000000"/>
                  <w:sz w:val="16"/>
                  <w:szCs w:val="16"/>
                </w:rPr>
                <w:t>383</w:t>
              </w:r>
            </w:ins>
          </w:p>
        </w:tc>
        <w:tc>
          <w:tcPr>
            <w:tcW w:w="541" w:type="dxa"/>
            <w:tcBorders>
              <w:top w:val="nil"/>
              <w:bottom w:val="nil"/>
            </w:tcBorders>
            <w:vAlign w:val="center"/>
            <w:tcPrChange w:id="19357" w:author="Στάθης Καπ" w:date="2023-03-03T06:28:00Z">
              <w:tcPr>
                <w:tcW w:w="541" w:type="dxa"/>
                <w:vAlign w:val="bottom"/>
              </w:tcPr>
            </w:tcPrChange>
          </w:tcPr>
          <w:p w14:paraId="679B74A9" w14:textId="6086BB95" w:rsidR="00C87CFE" w:rsidRPr="00CD1347" w:rsidRDefault="00C87CFE" w:rsidP="00C87CFE">
            <w:pPr>
              <w:jc w:val="center"/>
              <w:rPr>
                <w:ins w:id="19358" w:author="Στάθης Καπ" w:date="2023-03-03T03:57:00Z"/>
                <w:rFonts w:ascii="Calibri" w:hAnsi="Calibri" w:cs="Calibri"/>
                <w:color w:val="000000"/>
                <w:sz w:val="16"/>
                <w:szCs w:val="16"/>
              </w:rPr>
            </w:pPr>
            <w:ins w:id="19359" w:author="Στάθης Καπ" w:date="2023-03-03T06:20:00Z">
              <w:r>
                <w:rPr>
                  <w:rFonts w:ascii="Calibri" w:hAnsi="Calibri" w:cs="Calibri"/>
                  <w:color w:val="000000"/>
                  <w:sz w:val="16"/>
                  <w:szCs w:val="16"/>
                </w:rPr>
                <w:t>0.213</w:t>
              </w:r>
            </w:ins>
          </w:p>
        </w:tc>
        <w:tc>
          <w:tcPr>
            <w:tcW w:w="589" w:type="dxa"/>
            <w:tcBorders>
              <w:top w:val="nil"/>
              <w:bottom w:val="nil"/>
            </w:tcBorders>
            <w:vAlign w:val="center"/>
            <w:tcPrChange w:id="19360" w:author="Στάθης Καπ" w:date="2023-03-03T06:28:00Z">
              <w:tcPr>
                <w:tcW w:w="589" w:type="dxa"/>
                <w:vAlign w:val="center"/>
              </w:tcPr>
            </w:tcPrChange>
          </w:tcPr>
          <w:p w14:paraId="51D7714D" w14:textId="2BD736AB" w:rsidR="00C87CFE" w:rsidRPr="00CD1347" w:rsidRDefault="00C87CFE" w:rsidP="00C87CFE">
            <w:pPr>
              <w:jc w:val="center"/>
              <w:rPr>
                <w:ins w:id="19361" w:author="Στάθης Καπ" w:date="2023-03-03T03:57:00Z"/>
                <w:rFonts w:cstheme="minorHAnsi"/>
                <w:sz w:val="16"/>
                <w:szCs w:val="16"/>
              </w:rPr>
            </w:pPr>
            <w:ins w:id="19362" w:author="Στάθης Καπ" w:date="2023-03-03T06:20:00Z">
              <w:r>
                <w:rPr>
                  <w:rFonts w:ascii="Calibri" w:hAnsi="Calibri" w:cstheme="minorHAnsi"/>
                  <w:color w:val="000000"/>
                  <w:sz w:val="16"/>
                  <w:szCs w:val="16"/>
                </w:rPr>
                <w:t>9.24</w:t>
              </w:r>
            </w:ins>
          </w:p>
        </w:tc>
        <w:tc>
          <w:tcPr>
            <w:tcW w:w="463" w:type="dxa"/>
            <w:tcBorders>
              <w:top w:val="nil"/>
              <w:bottom w:val="nil"/>
            </w:tcBorders>
            <w:vAlign w:val="center"/>
            <w:tcPrChange w:id="19363" w:author="Στάθης Καπ" w:date="2023-03-03T06:28:00Z">
              <w:tcPr>
                <w:tcW w:w="463" w:type="dxa"/>
                <w:vAlign w:val="bottom"/>
              </w:tcPr>
            </w:tcPrChange>
          </w:tcPr>
          <w:p w14:paraId="5122851E" w14:textId="477D4417" w:rsidR="00C87CFE" w:rsidRPr="00CD1347" w:rsidRDefault="00C87CFE" w:rsidP="00C87CFE">
            <w:pPr>
              <w:jc w:val="center"/>
              <w:rPr>
                <w:ins w:id="19364" w:author="Στάθης Καπ" w:date="2023-03-03T03:57:00Z"/>
                <w:rFonts w:ascii="Calibri" w:hAnsi="Calibri" w:cs="Calibri"/>
                <w:color w:val="000000"/>
                <w:sz w:val="16"/>
                <w:szCs w:val="16"/>
              </w:rPr>
            </w:pPr>
            <w:ins w:id="19365" w:author="Στάθης Καπ" w:date="2023-03-03T06:20:00Z">
              <w:r>
                <w:rPr>
                  <w:rFonts w:ascii="Calibri" w:hAnsi="Calibri" w:cs="Calibri"/>
                  <w:color w:val="000000"/>
                  <w:sz w:val="16"/>
                  <w:szCs w:val="16"/>
                </w:rPr>
                <w:t>324</w:t>
              </w:r>
            </w:ins>
          </w:p>
        </w:tc>
        <w:tc>
          <w:tcPr>
            <w:tcW w:w="541" w:type="dxa"/>
            <w:tcBorders>
              <w:top w:val="nil"/>
              <w:bottom w:val="nil"/>
            </w:tcBorders>
            <w:vAlign w:val="center"/>
            <w:tcPrChange w:id="19366" w:author="Στάθης Καπ" w:date="2023-03-03T06:28:00Z">
              <w:tcPr>
                <w:tcW w:w="541" w:type="dxa"/>
                <w:vAlign w:val="bottom"/>
              </w:tcPr>
            </w:tcPrChange>
          </w:tcPr>
          <w:p w14:paraId="3459AA30" w14:textId="341B4CBC" w:rsidR="00C87CFE" w:rsidRPr="00CD1347" w:rsidRDefault="00C87CFE" w:rsidP="00C87CFE">
            <w:pPr>
              <w:jc w:val="center"/>
              <w:rPr>
                <w:ins w:id="19367" w:author="Στάθης Καπ" w:date="2023-03-03T03:57:00Z"/>
                <w:rFonts w:ascii="Calibri" w:hAnsi="Calibri" w:cs="Calibri"/>
                <w:color w:val="000000"/>
                <w:sz w:val="16"/>
                <w:szCs w:val="16"/>
              </w:rPr>
            </w:pPr>
            <w:ins w:id="19368" w:author="Στάθης Καπ" w:date="2023-03-03T06:20:00Z">
              <w:r>
                <w:rPr>
                  <w:rFonts w:ascii="Calibri" w:hAnsi="Calibri" w:cs="Calibri"/>
                  <w:color w:val="000000"/>
                  <w:sz w:val="16"/>
                  <w:szCs w:val="16"/>
                </w:rPr>
                <w:t>0.217</w:t>
              </w:r>
            </w:ins>
          </w:p>
        </w:tc>
        <w:tc>
          <w:tcPr>
            <w:tcW w:w="589" w:type="dxa"/>
            <w:tcBorders>
              <w:top w:val="nil"/>
              <w:bottom w:val="nil"/>
            </w:tcBorders>
            <w:vAlign w:val="center"/>
            <w:tcPrChange w:id="19369" w:author="Στάθης Καπ" w:date="2023-03-03T06:28:00Z">
              <w:tcPr>
                <w:tcW w:w="589" w:type="dxa"/>
                <w:vAlign w:val="center"/>
              </w:tcPr>
            </w:tcPrChange>
          </w:tcPr>
          <w:p w14:paraId="6EE2C88E" w14:textId="165B8B83" w:rsidR="00C87CFE" w:rsidRPr="00CD1347" w:rsidRDefault="00C87CFE" w:rsidP="00C87CFE">
            <w:pPr>
              <w:jc w:val="center"/>
              <w:rPr>
                <w:ins w:id="19370" w:author="Στάθης Καπ" w:date="2023-03-03T03:57:00Z"/>
                <w:rFonts w:cstheme="minorHAnsi"/>
                <w:sz w:val="16"/>
                <w:szCs w:val="16"/>
              </w:rPr>
            </w:pPr>
            <w:ins w:id="19371" w:author="Στάθης Καπ" w:date="2023-03-03T06:20:00Z">
              <w:r>
                <w:rPr>
                  <w:rFonts w:ascii="Calibri" w:hAnsi="Calibri" w:cstheme="minorHAnsi"/>
                  <w:color w:val="000000"/>
                  <w:sz w:val="16"/>
                  <w:szCs w:val="16"/>
                </w:rPr>
                <w:t>23.22</w:t>
              </w:r>
            </w:ins>
          </w:p>
        </w:tc>
      </w:tr>
      <w:tr w:rsidR="00C87CFE" w:rsidRPr="00BB05AC" w14:paraId="4D9F96C9" w14:textId="77777777" w:rsidTr="00F03C40">
        <w:tblPrEx>
          <w:tblW w:w="0" w:type="auto"/>
          <w:tblBorders>
            <w:insideH w:val="none" w:sz="0" w:space="0" w:color="auto"/>
            <w:insideV w:val="none" w:sz="0" w:space="0" w:color="auto"/>
          </w:tblBorders>
          <w:tblCellMar>
            <w:left w:w="0" w:type="dxa"/>
            <w:right w:w="0" w:type="dxa"/>
          </w:tblCellMar>
          <w:tblPrExChange w:id="19372"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19373" w:author="Στάθης Καπ" w:date="2023-03-03T03:57:00Z"/>
        </w:trPr>
        <w:tc>
          <w:tcPr>
            <w:tcW w:w="515" w:type="dxa"/>
            <w:tcBorders>
              <w:top w:val="nil"/>
              <w:bottom w:val="nil"/>
              <w:right w:val="single" w:sz="4" w:space="0" w:color="auto"/>
            </w:tcBorders>
            <w:shd w:val="clear" w:color="auto" w:fill="E7E6E6" w:themeFill="background2"/>
            <w:vAlign w:val="bottom"/>
            <w:tcPrChange w:id="19374" w:author="Στάθης Καπ" w:date="2023-03-03T06:28:00Z">
              <w:tcPr>
                <w:tcW w:w="515" w:type="dxa"/>
                <w:vAlign w:val="bottom"/>
              </w:tcPr>
            </w:tcPrChange>
          </w:tcPr>
          <w:p w14:paraId="3F1A1595" w14:textId="3897C04F" w:rsidR="00C87CFE" w:rsidRPr="00CD1347" w:rsidRDefault="00C87CFE" w:rsidP="00C87CFE">
            <w:pPr>
              <w:jc w:val="center"/>
              <w:rPr>
                <w:ins w:id="19375" w:author="Στάθης Καπ" w:date="2023-03-03T03:57:00Z"/>
                <w:rFonts w:ascii="Calibri" w:hAnsi="Calibri" w:cs="Calibri"/>
                <w:color w:val="000000"/>
                <w:sz w:val="16"/>
                <w:szCs w:val="16"/>
              </w:rPr>
            </w:pPr>
            <w:ins w:id="19376" w:author="Στάθης Καπ" w:date="2023-03-03T04:06:00Z">
              <w:r w:rsidRPr="00CD1347">
                <w:rPr>
                  <w:rFonts w:ascii="Calibri" w:hAnsi="Calibri" w:cs="Calibri"/>
                  <w:color w:val="000000"/>
                  <w:sz w:val="16"/>
                  <w:szCs w:val="16"/>
                  <w:rPrChange w:id="19377" w:author="Στάθης Καπ" w:date="2023-03-03T04:09:00Z">
                    <w:rPr>
                      <w:rFonts w:ascii="Calibri" w:hAnsi="Calibri" w:cs="Calibri"/>
                      <w:color w:val="000000"/>
                      <w:sz w:val="18"/>
                      <w:szCs w:val="18"/>
                    </w:rPr>
                  </w:rPrChange>
                </w:rPr>
                <w:t>rc107</w:t>
              </w:r>
            </w:ins>
          </w:p>
        </w:tc>
        <w:tc>
          <w:tcPr>
            <w:tcW w:w="560" w:type="dxa"/>
            <w:tcBorders>
              <w:top w:val="nil"/>
              <w:left w:val="single" w:sz="4" w:space="0" w:color="auto"/>
            </w:tcBorders>
            <w:vAlign w:val="center"/>
            <w:tcPrChange w:id="19378" w:author="Στάθης Καπ" w:date="2023-03-03T06:28:00Z">
              <w:tcPr>
                <w:tcW w:w="560" w:type="dxa"/>
              </w:tcPr>
            </w:tcPrChange>
          </w:tcPr>
          <w:p w14:paraId="66BAD915" w14:textId="1A86C660" w:rsidR="00C87CFE" w:rsidRPr="00CD1347" w:rsidRDefault="00C87CFE" w:rsidP="00C87CFE">
            <w:pPr>
              <w:jc w:val="center"/>
              <w:rPr>
                <w:ins w:id="19379" w:author="Στάθης Καπ" w:date="2023-03-03T03:57:00Z"/>
                <w:sz w:val="16"/>
                <w:szCs w:val="16"/>
              </w:rPr>
            </w:pPr>
            <w:ins w:id="19380" w:author="Στάθης Καπ" w:date="2023-03-03T06:20:00Z">
              <w:r>
                <w:rPr>
                  <w:rFonts w:ascii="Calibri" w:hAnsi="Calibri" w:cs="Calibri"/>
                  <w:color w:val="000000"/>
                  <w:sz w:val="16"/>
                  <w:szCs w:val="16"/>
                </w:rPr>
                <w:t>534</w:t>
              </w:r>
            </w:ins>
          </w:p>
        </w:tc>
        <w:tc>
          <w:tcPr>
            <w:tcW w:w="855" w:type="dxa"/>
            <w:tcBorders>
              <w:top w:val="nil"/>
            </w:tcBorders>
            <w:vAlign w:val="center"/>
            <w:tcPrChange w:id="19381" w:author="Στάθης Καπ" w:date="2023-03-03T06:28:00Z">
              <w:tcPr>
                <w:tcW w:w="855" w:type="dxa"/>
              </w:tcPr>
            </w:tcPrChange>
          </w:tcPr>
          <w:p w14:paraId="2926E04F" w14:textId="0B81B0D7" w:rsidR="00C87CFE" w:rsidRPr="00CD1347" w:rsidRDefault="00C87CFE" w:rsidP="00C87CFE">
            <w:pPr>
              <w:jc w:val="center"/>
              <w:rPr>
                <w:ins w:id="19382" w:author="Στάθης Καπ" w:date="2023-03-03T03:57:00Z"/>
                <w:sz w:val="16"/>
                <w:szCs w:val="16"/>
              </w:rPr>
            </w:pPr>
            <w:ins w:id="19383" w:author="Στάθης Καπ" w:date="2023-03-03T06:20:00Z">
              <w:r>
                <w:rPr>
                  <w:rFonts w:ascii="Calibri" w:hAnsi="Calibri" w:cs="Calibri"/>
                  <w:color w:val="000000"/>
                  <w:sz w:val="16"/>
                  <w:szCs w:val="16"/>
                </w:rPr>
                <w:t>515</w:t>
              </w:r>
            </w:ins>
          </w:p>
        </w:tc>
        <w:tc>
          <w:tcPr>
            <w:tcW w:w="544" w:type="dxa"/>
            <w:tcBorders>
              <w:top w:val="nil"/>
            </w:tcBorders>
            <w:vAlign w:val="center"/>
            <w:tcPrChange w:id="19384" w:author="Στάθης Καπ" w:date="2023-03-03T06:28:00Z">
              <w:tcPr>
                <w:tcW w:w="544" w:type="dxa"/>
                <w:vAlign w:val="bottom"/>
              </w:tcPr>
            </w:tcPrChange>
          </w:tcPr>
          <w:p w14:paraId="5377FCD5" w14:textId="3C369F05" w:rsidR="00C87CFE" w:rsidRPr="00CD1347" w:rsidRDefault="00C87CFE" w:rsidP="00C87CFE">
            <w:pPr>
              <w:jc w:val="center"/>
              <w:rPr>
                <w:ins w:id="19385" w:author="Στάθης Καπ" w:date="2023-03-03T03:57:00Z"/>
                <w:rFonts w:ascii="Calibri" w:hAnsi="Calibri" w:cs="Calibri"/>
                <w:color w:val="000000"/>
                <w:sz w:val="16"/>
                <w:szCs w:val="16"/>
              </w:rPr>
            </w:pPr>
            <w:ins w:id="19386" w:author="Στάθης Καπ" w:date="2023-03-03T06:20:00Z">
              <w:r>
                <w:rPr>
                  <w:rFonts w:ascii="Calibri" w:hAnsi="Calibri" w:cs="Calibri"/>
                  <w:color w:val="000000"/>
                  <w:sz w:val="16"/>
                  <w:szCs w:val="16"/>
                </w:rPr>
                <w:t>484</w:t>
              </w:r>
            </w:ins>
          </w:p>
        </w:tc>
        <w:tc>
          <w:tcPr>
            <w:tcW w:w="621" w:type="dxa"/>
            <w:tcBorders>
              <w:top w:val="nil"/>
            </w:tcBorders>
            <w:vAlign w:val="center"/>
            <w:tcPrChange w:id="19387" w:author="Στάθης Καπ" w:date="2023-03-03T06:28:00Z">
              <w:tcPr>
                <w:tcW w:w="621" w:type="dxa"/>
                <w:vAlign w:val="bottom"/>
              </w:tcPr>
            </w:tcPrChange>
          </w:tcPr>
          <w:p w14:paraId="3D2B51D1" w14:textId="2C0D2D7E" w:rsidR="00C87CFE" w:rsidRPr="00CD1347" w:rsidRDefault="00C87CFE" w:rsidP="00C87CFE">
            <w:pPr>
              <w:jc w:val="center"/>
              <w:rPr>
                <w:ins w:id="19388" w:author="Στάθης Καπ" w:date="2023-03-03T03:57:00Z"/>
                <w:rFonts w:ascii="Calibri" w:hAnsi="Calibri" w:cs="Calibri"/>
                <w:color w:val="000000"/>
                <w:sz w:val="16"/>
                <w:szCs w:val="16"/>
              </w:rPr>
            </w:pPr>
            <w:ins w:id="19389" w:author="Στάθης Καπ" w:date="2023-03-03T06:20:00Z">
              <w:r>
                <w:rPr>
                  <w:rFonts w:ascii="Calibri" w:hAnsi="Calibri" w:cs="Calibri"/>
                  <w:color w:val="000000"/>
                  <w:sz w:val="16"/>
                  <w:szCs w:val="16"/>
                </w:rPr>
                <w:t>0.328</w:t>
              </w:r>
            </w:ins>
          </w:p>
        </w:tc>
        <w:tc>
          <w:tcPr>
            <w:tcW w:w="669" w:type="dxa"/>
            <w:tcBorders>
              <w:top w:val="nil"/>
            </w:tcBorders>
            <w:vAlign w:val="center"/>
            <w:tcPrChange w:id="19390" w:author="Στάθης Καπ" w:date="2023-03-03T06:28:00Z">
              <w:tcPr>
                <w:tcW w:w="669" w:type="dxa"/>
                <w:vAlign w:val="center"/>
              </w:tcPr>
            </w:tcPrChange>
          </w:tcPr>
          <w:p w14:paraId="41EEA1FB" w14:textId="10971032" w:rsidR="00C87CFE" w:rsidRPr="00CD1347" w:rsidRDefault="00C87CFE" w:rsidP="00C87CFE">
            <w:pPr>
              <w:jc w:val="center"/>
              <w:rPr>
                <w:ins w:id="19391" w:author="Στάθης Καπ" w:date="2023-03-03T03:57:00Z"/>
                <w:rFonts w:cstheme="minorHAnsi"/>
                <w:sz w:val="16"/>
                <w:szCs w:val="16"/>
              </w:rPr>
            </w:pPr>
            <w:ins w:id="19392" w:author="Στάθης Καπ" w:date="2023-03-03T06:20:00Z">
              <w:r>
                <w:rPr>
                  <w:rFonts w:ascii="Calibri" w:hAnsi="Calibri" w:cstheme="minorHAnsi"/>
                  <w:color w:val="000000"/>
                  <w:sz w:val="16"/>
                  <w:szCs w:val="16"/>
                </w:rPr>
                <w:t>9.36</w:t>
              </w:r>
            </w:ins>
          </w:p>
        </w:tc>
        <w:tc>
          <w:tcPr>
            <w:tcW w:w="543" w:type="dxa"/>
            <w:tcBorders>
              <w:top w:val="nil"/>
            </w:tcBorders>
            <w:vAlign w:val="center"/>
            <w:tcPrChange w:id="19393" w:author="Στάθης Καπ" w:date="2023-03-03T06:28:00Z">
              <w:tcPr>
                <w:tcW w:w="543" w:type="dxa"/>
                <w:vAlign w:val="bottom"/>
              </w:tcPr>
            </w:tcPrChange>
          </w:tcPr>
          <w:p w14:paraId="7AC8F8F7" w14:textId="6E943D97" w:rsidR="00C87CFE" w:rsidRPr="00CD1347" w:rsidRDefault="00C87CFE" w:rsidP="00C87CFE">
            <w:pPr>
              <w:jc w:val="center"/>
              <w:rPr>
                <w:ins w:id="19394" w:author="Στάθης Καπ" w:date="2023-03-03T03:57:00Z"/>
                <w:rFonts w:ascii="Calibri" w:hAnsi="Calibri" w:cs="Calibri"/>
                <w:color w:val="000000"/>
                <w:sz w:val="16"/>
                <w:szCs w:val="16"/>
              </w:rPr>
            </w:pPr>
            <w:ins w:id="19395" w:author="Στάθης Καπ" w:date="2023-03-03T06:20:00Z">
              <w:r>
                <w:rPr>
                  <w:rFonts w:ascii="Calibri" w:hAnsi="Calibri" w:cs="Calibri"/>
                  <w:color w:val="000000"/>
                  <w:sz w:val="16"/>
                  <w:szCs w:val="16"/>
                </w:rPr>
                <w:t>476</w:t>
              </w:r>
            </w:ins>
          </w:p>
        </w:tc>
        <w:tc>
          <w:tcPr>
            <w:tcW w:w="621" w:type="dxa"/>
            <w:tcBorders>
              <w:top w:val="nil"/>
            </w:tcBorders>
            <w:vAlign w:val="center"/>
            <w:tcPrChange w:id="19396" w:author="Στάθης Καπ" w:date="2023-03-03T06:28:00Z">
              <w:tcPr>
                <w:tcW w:w="621" w:type="dxa"/>
                <w:vAlign w:val="bottom"/>
              </w:tcPr>
            </w:tcPrChange>
          </w:tcPr>
          <w:p w14:paraId="0B041352" w14:textId="0805AB2E" w:rsidR="00C87CFE" w:rsidRPr="00CD1347" w:rsidRDefault="00C87CFE" w:rsidP="00C87CFE">
            <w:pPr>
              <w:jc w:val="center"/>
              <w:rPr>
                <w:ins w:id="19397" w:author="Στάθης Καπ" w:date="2023-03-03T03:57:00Z"/>
                <w:rFonts w:ascii="Calibri" w:hAnsi="Calibri" w:cs="Calibri"/>
                <w:color w:val="000000"/>
                <w:sz w:val="16"/>
                <w:szCs w:val="16"/>
              </w:rPr>
            </w:pPr>
            <w:ins w:id="19398" w:author="Στάθης Καπ" w:date="2023-03-03T06:20:00Z">
              <w:r>
                <w:rPr>
                  <w:rFonts w:ascii="Calibri" w:hAnsi="Calibri" w:cs="Calibri"/>
                  <w:color w:val="000000"/>
                  <w:sz w:val="16"/>
                  <w:szCs w:val="16"/>
                </w:rPr>
                <w:t>0.231</w:t>
              </w:r>
            </w:ins>
          </w:p>
        </w:tc>
        <w:tc>
          <w:tcPr>
            <w:tcW w:w="669" w:type="dxa"/>
            <w:tcBorders>
              <w:top w:val="nil"/>
            </w:tcBorders>
            <w:vAlign w:val="center"/>
            <w:tcPrChange w:id="19399" w:author="Στάθης Καπ" w:date="2023-03-03T06:28:00Z">
              <w:tcPr>
                <w:tcW w:w="669" w:type="dxa"/>
                <w:vAlign w:val="center"/>
              </w:tcPr>
            </w:tcPrChange>
          </w:tcPr>
          <w:p w14:paraId="3665E05F" w14:textId="5C84CABE" w:rsidR="00C87CFE" w:rsidRPr="00CD1347" w:rsidRDefault="00C87CFE" w:rsidP="00C87CFE">
            <w:pPr>
              <w:jc w:val="center"/>
              <w:rPr>
                <w:ins w:id="19400" w:author="Στάθης Καπ" w:date="2023-03-03T03:57:00Z"/>
                <w:rFonts w:cstheme="minorHAnsi"/>
                <w:sz w:val="16"/>
                <w:szCs w:val="16"/>
              </w:rPr>
            </w:pPr>
            <w:ins w:id="19401" w:author="Στάθης Καπ" w:date="2023-03-03T06:20:00Z">
              <w:r>
                <w:rPr>
                  <w:rFonts w:ascii="Calibri" w:hAnsi="Calibri" w:cstheme="minorHAnsi"/>
                  <w:color w:val="000000"/>
                  <w:sz w:val="16"/>
                  <w:szCs w:val="16"/>
                </w:rPr>
                <w:t>1.65</w:t>
              </w:r>
            </w:ins>
          </w:p>
        </w:tc>
        <w:tc>
          <w:tcPr>
            <w:tcW w:w="508" w:type="dxa"/>
            <w:tcBorders>
              <w:top w:val="nil"/>
            </w:tcBorders>
            <w:vAlign w:val="center"/>
            <w:tcPrChange w:id="19402" w:author="Στάθης Καπ" w:date="2023-03-03T06:28:00Z">
              <w:tcPr>
                <w:tcW w:w="508" w:type="dxa"/>
                <w:vAlign w:val="bottom"/>
              </w:tcPr>
            </w:tcPrChange>
          </w:tcPr>
          <w:p w14:paraId="7D5D5D19" w14:textId="7FE0C705" w:rsidR="00C87CFE" w:rsidRPr="00CD1347" w:rsidRDefault="00C87CFE" w:rsidP="00C87CFE">
            <w:pPr>
              <w:jc w:val="center"/>
              <w:rPr>
                <w:ins w:id="19403" w:author="Στάθης Καπ" w:date="2023-03-03T03:57:00Z"/>
                <w:rFonts w:ascii="Calibri" w:hAnsi="Calibri" w:cs="Calibri"/>
                <w:color w:val="000000"/>
                <w:sz w:val="16"/>
                <w:szCs w:val="16"/>
              </w:rPr>
            </w:pPr>
            <w:ins w:id="19404" w:author="Στάθης Καπ" w:date="2023-03-03T06:20:00Z">
              <w:r>
                <w:rPr>
                  <w:rFonts w:ascii="Calibri" w:hAnsi="Calibri" w:cs="Calibri"/>
                  <w:color w:val="000000"/>
                  <w:sz w:val="16"/>
                  <w:szCs w:val="16"/>
                </w:rPr>
                <w:t>430</w:t>
              </w:r>
            </w:ins>
          </w:p>
        </w:tc>
        <w:tc>
          <w:tcPr>
            <w:tcW w:w="541" w:type="dxa"/>
            <w:tcBorders>
              <w:top w:val="nil"/>
            </w:tcBorders>
            <w:vAlign w:val="center"/>
            <w:tcPrChange w:id="19405" w:author="Στάθης Καπ" w:date="2023-03-03T06:28:00Z">
              <w:tcPr>
                <w:tcW w:w="541" w:type="dxa"/>
                <w:vAlign w:val="bottom"/>
              </w:tcPr>
            </w:tcPrChange>
          </w:tcPr>
          <w:p w14:paraId="01C977F4" w14:textId="4E638002" w:rsidR="00C87CFE" w:rsidRPr="00CD1347" w:rsidRDefault="00C87CFE" w:rsidP="00C87CFE">
            <w:pPr>
              <w:jc w:val="center"/>
              <w:rPr>
                <w:ins w:id="19406" w:author="Στάθης Καπ" w:date="2023-03-03T03:57:00Z"/>
                <w:rFonts w:ascii="Calibri" w:hAnsi="Calibri" w:cs="Calibri"/>
                <w:color w:val="000000"/>
                <w:sz w:val="16"/>
                <w:szCs w:val="16"/>
              </w:rPr>
            </w:pPr>
            <w:ins w:id="19407" w:author="Στάθης Καπ" w:date="2023-03-03T06:20:00Z">
              <w:r>
                <w:rPr>
                  <w:rFonts w:ascii="Calibri" w:hAnsi="Calibri" w:cs="Calibri"/>
                  <w:color w:val="000000"/>
                  <w:sz w:val="16"/>
                  <w:szCs w:val="16"/>
                </w:rPr>
                <w:t>0.203</w:t>
              </w:r>
            </w:ins>
          </w:p>
        </w:tc>
        <w:tc>
          <w:tcPr>
            <w:tcW w:w="589" w:type="dxa"/>
            <w:tcBorders>
              <w:top w:val="nil"/>
            </w:tcBorders>
            <w:vAlign w:val="center"/>
            <w:tcPrChange w:id="19408" w:author="Στάθης Καπ" w:date="2023-03-03T06:28:00Z">
              <w:tcPr>
                <w:tcW w:w="589" w:type="dxa"/>
                <w:vAlign w:val="center"/>
              </w:tcPr>
            </w:tcPrChange>
          </w:tcPr>
          <w:p w14:paraId="290B8676" w14:textId="5A32B6C0" w:rsidR="00C87CFE" w:rsidRPr="00CD1347" w:rsidRDefault="00C87CFE" w:rsidP="00C87CFE">
            <w:pPr>
              <w:jc w:val="center"/>
              <w:rPr>
                <w:ins w:id="19409" w:author="Στάθης Καπ" w:date="2023-03-03T03:57:00Z"/>
                <w:rFonts w:cstheme="minorHAnsi"/>
                <w:sz w:val="16"/>
                <w:szCs w:val="16"/>
              </w:rPr>
            </w:pPr>
            <w:ins w:id="19410" w:author="Στάθης Καπ" w:date="2023-03-03T06:20:00Z">
              <w:r>
                <w:rPr>
                  <w:rFonts w:ascii="Calibri" w:hAnsi="Calibri" w:cstheme="minorHAnsi"/>
                  <w:color w:val="000000"/>
                  <w:sz w:val="16"/>
                  <w:szCs w:val="16"/>
                </w:rPr>
                <w:t>11.16</w:t>
              </w:r>
            </w:ins>
          </w:p>
        </w:tc>
        <w:tc>
          <w:tcPr>
            <w:tcW w:w="463" w:type="dxa"/>
            <w:tcBorders>
              <w:top w:val="nil"/>
            </w:tcBorders>
            <w:vAlign w:val="center"/>
            <w:tcPrChange w:id="19411" w:author="Στάθης Καπ" w:date="2023-03-03T06:28:00Z">
              <w:tcPr>
                <w:tcW w:w="463" w:type="dxa"/>
                <w:vAlign w:val="bottom"/>
              </w:tcPr>
            </w:tcPrChange>
          </w:tcPr>
          <w:p w14:paraId="3A3226E6" w14:textId="332ABA1B" w:rsidR="00C87CFE" w:rsidRPr="00CD1347" w:rsidRDefault="00C87CFE" w:rsidP="00C87CFE">
            <w:pPr>
              <w:jc w:val="center"/>
              <w:rPr>
                <w:ins w:id="19412" w:author="Στάθης Καπ" w:date="2023-03-03T03:57:00Z"/>
                <w:rFonts w:ascii="Calibri" w:hAnsi="Calibri" w:cs="Calibri"/>
                <w:color w:val="000000"/>
                <w:sz w:val="16"/>
                <w:szCs w:val="16"/>
              </w:rPr>
            </w:pPr>
            <w:ins w:id="19413" w:author="Στάθης Καπ" w:date="2023-03-03T06:20:00Z">
              <w:r>
                <w:rPr>
                  <w:rFonts w:ascii="Calibri" w:hAnsi="Calibri" w:cs="Calibri"/>
                  <w:color w:val="000000"/>
                  <w:sz w:val="16"/>
                  <w:szCs w:val="16"/>
                </w:rPr>
                <w:t>353</w:t>
              </w:r>
            </w:ins>
          </w:p>
        </w:tc>
        <w:tc>
          <w:tcPr>
            <w:tcW w:w="541" w:type="dxa"/>
            <w:tcBorders>
              <w:top w:val="nil"/>
            </w:tcBorders>
            <w:vAlign w:val="center"/>
            <w:tcPrChange w:id="19414" w:author="Στάθης Καπ" w:date="2023-03-03T06:28:00Z">
              <w:tcPr>
                <w:tcW w:w="541" w:type="dxa"/>
                <w:vAlign w:val="bottom"/>
              </w:tcPr>
            </w:tcPrChange>
          </w:tcPr>
          <w:p w14:paraId="310B21B8" w14:textId="6F0859C7" w:rsidR="00C87CFE" w:rsidRPr="00CD1347" w:rsidRDefault="00C87CFE" w:rsidP="00C87CFE">
            <w:pPr>
              <w:jc w:val="center"/>
              <w:rPr>
                <w:ins w:id="19415" w:author="Στάθης Καπ" w:date="2023-03-03T03:57:00Z"/>
                <w:rFonts w:ascii="Calibri" w:hAnsi="Calibri" w:cs="Calibri"/>
                <w:color w:val="000000"/>
                <w:sz w:val="16"/>
                <w:szCs w:val="16"/>
              </w:rPr>
            </w:pPr>
            <w:ins w:id="19416" w:author="Στάθης Καπ" w:date="2023-03-03T06:20:00Z">
              <w:r>
                <w:rPr>
                  <w:rFonts w:ascii="Calibri" w:hAnsi="Calibri" w:cs="Calibri"/>
                  <w:color w:val="000000"/>
                  <w:sz w:val="16"/>
                  <w:szCs w:val="16"/>
                </w:rPr>
                <w:t>0.299</w:t>
              </w:r>
            </w:ins>
          </w:p>
        </w:tc>
        <w:tc>
          <w:tcPr>
            <w:tcW w:w="589" w:type="dxa"/>
            <w:tcBorders>
              <w:top w:val="nil"/>
            </w:tcBorders>
            <w:vAlign w:val="center"/>
            <w:tcPrChange w:id="19417" w:author="Στάθης Καπ" w:date="2023-03-03T06:28:00Z">
              <w:tcPr>
                <w:tcW w:w="589" w:type="dxa"/>
                <w:vAlign w:val="center"/>
              </w:tcPr>
            </w:tcPrChange>
          </w:tcPr>
          <w:p w14:paraId="1319535B" w14:textId="2E691909" w:rsidR="00C87CFE" w:rsidRPr="00CD1347" w:rsidRDefault="00C87CFE" w:rsidP="00C87CFE">
            <w:pPr>
              <w:jc w:val="center"/>
              <w:rPr>
                <w:ins w:id="19418" w:author="Στάθης Καπ" w:date="2023-03-03T03:57:00Z"/>
                <w:rFonts w:cstheme="minorHAnsi"/>
                <w:sz w:val="16"/>
                <w:szCs w:val="16"/>
              </w:rPr>
            </w:pPr>
            <w:ins w:id="19419" w:author="Στάθης Καπ" w:date="2023-03-03T06:20:00Z">
              <w:r>
                <w:rPr>
                  <w:rFonts w:ascii="Calibri" w:hAnsi="Calibri" w:cstheme="minorHAnsi"/>
                  <w:color w:val="000000"/>
                  <w:sz w:val="16"/>
                  <w:szCs w:val="16"/>
                </w:rPr>
                <w:t>27.07</w:t>
              </w:r>
            </w:ins>
          </w:p>
        </w:tc>
      </w:tr>
      <w:tr w:rsidR="00C87CFE" w:rsidRPr="00BB05AC" w14:paraId="2D9A4B99" w14:textId="77777777" w:rsidTr="00F03C40">
        <w:tblPrEx>
          <w:tblW w:w="0" w:type="auto"/>
          <w:tblBorders>
            <w:insideH w:val="none" w:sz="0" w:space="0" w:color="auto"/>
            <w:insideV w:val="none" w:sz="0" w:space="0" w:color="auto"/>
          </w:tblBorders>
          <w:tblCellMar>
            <w:left w:w="0" w:type="dxa"/>
            <w:right w:w="0" w:type="dxa"/>
          </w:tblCellMar>
          <w:tblPrExChange w:id="1942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421" w:author="Στάθης Καπ" w:date="2023-03-03T03:57:00Z"/>
        </w:trPr>
        <w:tc>
          <w:tcPr>
            <w:tcW w:w="515" w:type="dxa"/>
            <w:tcBorders>
              <w:top w:val="nil"/>
              <w:bottom w:val="nil"/>
              <w:right w:val="single" w:sz="4" w:space="0" w:color="auto"/>
            </w:tcBorders>
            <w:shd w:val="clear" w:color="auto" w:fill="E7E6E6" w:themeFill="background2"/>
            <w:vAlign w:val="bottom"/>
            <w:tcPrChange w:id="19422" w:author="Στάθης Καπ" w:date="2023-03-03T06:26:00Z">
              <w:tcPr>
                <w:tcW w:w="515" w:type="dxa"/>
                <w:vAlign w:val="bottom"/>
              </w:tcPr>
            </w:tcPrChange>
          </w:tcPr>
          <w:p w14:paraId="7E6876DB" w14:textId="25E46178" w:rsidR="00C87CFE" w:rsidRPr="00CD1347" w:rsidRDefault="00C87CFE" w:rsidP="00C87CFE">
            <w:pPr>
              <w:jc w:val="center"/>
              <w:rPr>
                <w:ins w:id="19423" w:author="Στάθης Καπ" w:date="2023-03-03T03:57:00Z"/>
                <w:rFonts w:ascii="Calibri" w:hAnsi="Calibri" w:cs="Calibri"/>
                <w:color w:val="000000"/>
                <w:sz w:val="16"/>
                <w:szCs w:val="16"/>
              </w:rPr>
            </w:pPr>
            <w:ins w:id="19424" w:author="Στάθης Καπ" w:date="2023-03-03T04:06:00Z">
              <w:r w:rsidRPr="00CD1347">
                <w:rPr>
                  <w:rFonts w:ascii="Calibri" w:hAnsi="Calibri" w:cs="Calibri"/>
                  <w:color w:val="000000"/>
                  <w:sz w:val="16"/>
                  <w:szCs w:val="16"/>
                  <w:rPrChange w:id="19425" w:author="Στάθης Καπ" w:date="2023-03-03T04:09:00Z">
                    <w:rPr>
                      <w:rFonts w:ascii="Calibri" w:hAnsi="Calibri" w:cs="Calibri"/>
                      <w:color w:val="000000"/>
                      <w:sz w:val="18"/>
                      <w:szCs w:val="18"/>
                    </w:rPr>
                  </w:rPrChange>
                </w:rPr>
                <w:t>rc108</w:t>
              </w:r>
            </w:ins>
          </w:p>
        </w:tc>
        <w:tc>
          <w:tcPr>
            <w:tcW w:w="560" w:type="dxa"/>
            <w:tcBorders>
              <w:left w:val="single" w:sz="4" w:space="0" w:color="auto"/>
            </w:tcBorders>
            <w:vAlign w:val="center"/>
            <w:tcPrChange w:id="19426" w:author="Στάθης Καπ" w:date="2023-03-03T06:26:00Z">
              <w:tcPr>
                <w:tcW w:w="560" w:type="dxa"/>
              </w:tcPr>
            </w:tcPrChange>
          </w:tcPr>
          <w:p w14:paraId="08A4A799" w14:textId="383E3D6F" w:rsidR="00C87CFE" w:rsidRPr="00CD1347" w:rsidRDefault="00C87CFE" w:rsidP="00C87CFE">
            <w:pPr>
              <w:jc w:val="center"/>
              <w:rPr>
                <w:ins w:id="19427" w:author="Στάθης Καπ" w:date="2023-03-03T03:57:00Z"/>
                <w:sz w:val="16"/>
                <w:szCs w:val="16"/>
              </w:rPr>
            </w:pPr>
            <w:ins w:id="19428" w:author="Στάθης Καπ" w:date="2023-03-03T06:20:00Z">
              <w:r>
                <w:rPr>
                  <w:rFonts w:ascii="Calibri" w:hAnsi="Calibri" w:cs="Calibri"/>
                  <w:color w:val="000000"/>
                  <w:sz w:val="16"/>
                  <w:szCs w:val="16"/>
                </w:rPr>
                <w:t>556</w:t>
              </w:r>
            </w:ins>
          </w:p>
        </w:tc>
        <w:tc>
          <w:tcPr>
            <w:tcW w:w="855" w:type="dxa"/>
            <w:vAlign w:val="center"/>
            <w:tcPrChange w:id="19429" w:author="Στάθης Καπ" w:date="2023-03-03T06:26:00Z">
              <w:tcPr>
                <w:tcW w:w="855" w:type="dxa"/>
              </w:tcPr>
            </w:tcPrChange>
          </w:tcPr>
          <w:p w14:paraId="2FBE4BC2" w14:textId="71C7E891" w:rsidR="00C87CFE" w:rsidRPr="00CD1347" w:rsidRDefault="00C87CFE" w:rsidP="00C87CFE">
            <w:pPr>
              <w:jc w:val="center"/>
              <w:rPr>
                <w:ins w:id="19430" w:author="Στάθης Καπ" w:date="2023-03-03T03:57:00Z"/>
                <w:sz w:val="16"/>
                <w:szCs w:val="16"/>
              </w:rPr>
            </w:pPr>
            <w:ins w:id="19431" w:author="Στάθης Καπ" w:date="2023-03-03T06:20:00Z">
              <w:r>
                <w:rPr>
                  <w:rFonts w:ascii="Calibri" w:hAnsi="Calibri" w:cs="Calibri"/>
                  <w:color w:val="000000"/>
                  <w:sz w:val="16"/>
                  <w:szCs w:val="16"/>
                </w:rPr>
                <w:t>546</w:t>
              </w:r>
            </w:ins>
          </w:p>
        </w:tc>
        <w:tc>
          <w:tcPr>
            <w:tcW w:w="544" w:type="dxa"/>
            <w:vAlign w:val="center"/>
            <w:tcPrChange w:id="19432" w:author="Στάθης Καπ" w:date="2023-03-03T06:26:00Z">
              <w:tcPr>
                <w:tcW w:w="544" w:type="dxa"/>
                <w:vAlign w:val="bottom"/>
              </w:tcPr>
            </w:tcPrChange>
          </w:tcPr>
          <w:p w14:paraId="326D2DA4" w14:textId="2351BBBA" w:rsidR="00C87CFE" w:rsidRPr="00CD1347" w:rsidRDefault="00C87CFE" w:rsidP="00C87CFE">
            <w:pPr>
              <w:jc w:val="center"/>
              <w:rPr>
                <w:ins w:id="19433" w:author="Στάθης Καπ" w:date="2023-03-03T03:57:00Z"/>
                <w:rFonts w:ascii="Calibri" w:hAnsi="Calibri" w:cs="Calibri"/>
                <w:color w:val="000000"/>
                <w:sz w:val="16"/>
                <w:szCs w:val="16"/>
              </w:rPr>
            </w:pPr>
            <w:ins w:id="19434" w:author="Στάθης Καπ" w:date="2023-03-03T06:20:00Z">
              <w:r>
                <w:rPr>
                  <w:rFonts w:ascii="Calibri" w:hAnsi="Calibri" w:cs="Calibri"/>
                  <w:color w:val="000000"/>
                  <w:sz w:val="16"/>
                  <w:szCs w:val="16"/>
                </w:rPr>
                <w:t>517</w:t>
              </w:r>
            </w:ins>
          </w:p>
        </w:tc>
        <w:tc>
          <w:tcPr>
            <w:tcW w:w="621" w:type="dxa"/>
            <w:vAlign w:val="center"/>
            <w:tcPrChange w:id="19435" w:author="Στάθης Καπ" w:date="2023-03-03T06:26:00Z">
              <w:tcPr>
                <w:tcW w:w="621" w:type="dxa"/>
                <w:vAlign w:val="bottom"/>
              </w:tcPr>
            </w:tcPrChange>
          </w:tcPr>
          <w:p w14:paraId="217CB017" w14:textId="1A03480E" w:rsidR="00C87CFE" w:rsidRPr="00CD1347" w:rsidRDefault="00C87CFE" w:rsidP="00C87CFE">
            <w:pPr>
              <w:jc w:val="center"/>
              <w:rPr>
                <w:ins w:id="19436" w:author="Στάθης Καπ" w:date="2023-03-03T03:57:00Z"/>
                <w:rFonts w:ascii="Calibri" w:hAnsi="Calibri" w:cs="Calibri"/>
                <w:color w:val="000000"/>
                <w:sz w:val="16"/>
                <w:szCs w:val="16"/>
              </w:rPr>
            </w:pPr>
            <w:ins w:id="19437" w:author="Στάθης Καπ" w:date="2023-03-03T06:20:00Z">
              <w:r>
                <w:rPr>
                  <w:rFonts w:ascii="Calibri" w:hAnsi="Calibri" w:cs="Calibri"/>
                  <w:color w:val="000000"/>
                  <w:sz w:val="16"/>
                  <w:szCs w:val="16"/>
                </w:rPr>
                <w:t>0.312</w:t>
              </w:r>
            </w:ins>
          </w:p>
        </w:tc>
        <w:tc>
          <w:tcPr>
            <w:tcW w:w="669" w:type="dxa"/>
            <w:vAlign w:val="center"/>
            <w:tcPrChange w:id="19438" w:author="Στάθης Καπ" w:date="2023-03-03T06:26:00Z">
              <w:tcPr>
                <w:tcW w:w="669" w:type="dxa"/>
                <w:vAlign w:val="center"/>
              </w:tcPr>
            </w:tcPrChange>
          </w:tcPr>
          <w:p w14:paraId="477C2F15" w14:textId="0AEFF9BC" w:rsidR="00C87CFE" w:rsidRPr="00CD1347" w:rsidRDefault="00C87CFE" w:rsidP="00C87CFE">
            <w:pPr>
              <w:jc w:val="center"/>
              <w:rPr>
                <w:ins w:id="19439" w:author="Στάθης Καπ" w:date="2023-03-03T03:57:00Z"/>
                <w:rFonts w:cstheme="minorHAnsi"/>
                <w:sz w:val="16"/>
                <w:szCs w:val="16"/>
              </w:rPr>
            </w:pPr>
            <w:ins w:id="19440" w:author="Στάθης Καπ" w:date="2023-03-03T06:20:00Z">
              <w:r>
                <w:rPr>
                  <w:rFonts w:ascii="Calibri" w:hAnsi="Calibri" w:cstheme="minorHAnsi"/>
                  <w:color w:val="000000"/>
                  <w:sz w:val="16"/>
                  <w:szCs w:val="16"/>
                </w:rPr>
                <w:t>7.01</w:t>
              </w:r>
            </w:ins>
          </w:p>
        </w:tc>
        <w:tc>
          <w:tcPr>
            <w:tcW w:w="543" w:type="dxa"/>
            <w:vAlign w:val="center"/>
            <w:tcPrChange w:id="19441" w:author="Στάθης Καπ" w:date="2023-03-03T06:26:00Z">
              <w:tcPr>
                <w:tcW w:w="543" w:type="dxa"/>
                <w:vAlign w:val="bottom"/>
              </w:tcPr>
            </w:tcPrChange>
          </w:tcPr>
          <w:p w14:paraId="02271279" w14:textId="14346C65" w:rsidR="00C87CFE" w:rsidRPr="00CD1347" w:rsidRDefault="00C87CFE" w:rsidP="00C87CFE">
            <w:pPr>
              <w:jc w:val="center"/>
              <w:rPr>
                <w:ins w:id="19442" w:author="Στάθης Καπ" w:date="2023-03-03T03:57:00Z"/>
                <w:rFonts w:ascii="Calibri" w:hAnsi="Calibri" w:cs="Calibri"/>
                <w:color w:val="000000"/>
                <w:sz w:val="16"/>
                <w:szCs w:val="16"/>
              </w:rPr>
            </w:pPr>
            <w:ins w:id="19443" w:author="Στάθης Καπ" w:date="2023-03-03T06:20:00Z">
              <w:r>
                <w:rPr>
                  <w:rFonts w:ascii="Calibri" w:hAnsi="Calibri" w:cs="Calibri"/>
                  <w:color w:val="000000"/>
                  <w:sz w:val="16"/>
                  <w:szCs w:val="16"/>
                </w:rPr>
                <w:t>455</w:t>
              </w:r>
            </w:ins>
          </w:p>
        </w:tc>
        <w:tc>
          <w:tcPr>
            <w:tcW w:w="621" w:type="dxa"/>
            <w:vAlign w:val="center"/>
            <w:tcPrChange w:id="19444" w:author="Στάθης Καπ" w:date="2023-03-03T06:26:00Z">
              <w:tcPr>
                <w:tcW w:w="621" w:type="dxa"/>
                <w:vAlign w:val="bottom"/>
              </w:tcPr>
            </w:tcPrChange>
          </w:tcPr>
          <w:p w14:paraId="2FFC5744" w14:textId="3CFAF4B9" w:rsidR="00C87CFE" w:rsidRPr="00CD1347" w:rsidRDefault="00C87CFE" w:rsidP="00C87CFE">
            <w:pPr>
              <w:jc w:val="center"/>
              <w:rPr>
                <w:ins w:id="19445" w:author="Στάθης Καπ" w:date="2023-03-03T03:57:00Z"/>
                <w:rFonts w:ascii="Calibri" w:hAnsi="Calibri" w:cs="Calibri"/>
                <w:color w:val="000000"/>
                <w:sz w:val="16"/>
                <w:szCs w:val="16"/>
              </w:rPr>
            </w:pPr>
            <w:ins w:id="19446" w:author="Στάθης Καπ" w:date="2023-03-03T06:20:00Z">
              <w:r>
                <w:rPr>
                  <w:rFonts w:ascii="Calibri" w:hAnsi="Calibri" w:cs="Calibri"/>
                  <w:color w:val="000000"/>
                  <w:sz w:val="16"/>
                  <w:szCs w:val="16"/>
                </w:rPr>
                <w:t>0.295</w:t>
              </w:r>
            </w:ins>
          </w:p>
        </w:tc>
        <w:tc>
          <w:tcPr>
            <w:tcW w:w="669" w:type="dxa"/>
            <w:vAlign w:val="center"/>
            <w:tcPrChange w:id="19447" w:author="Στάθης Καπ" w:date="2023-03-03T06:26:00Z">
              <w:tcPr>
                <w:tcW w:w="669" w:type="dxa"/>
                <w:vAlign w:val="center"/>
              </w:tcPr>
            </w:tcPrChange>
          </w:tcPr>
          <w:p w14:paraId="7EACA517" w14:textId="028B26DE" w:rsidR="00C87CFE" w:rsidRPr="00CD1347" w:rsidRDefault="00C87CFE" w:rsidP="00C87CFE">
            <w:pPr>
              <w:jc w:val="center"/>
              <w:rPr>
                <w:ins w:id="19448" w:author="Στάθης Καπ" w:date="2023-03-03T03:57:00Z"/>
                <w:rFonts w:cstheme="minorHAnsi"/>
                <w:sz w:val="16"/>
                <w:szCs w:val="16"/>
              </w:rPr>
            </w:pPr>
            <w:ins w:id="19449" w:author="Στάθης Καπ" w:date="2023-03-03T06:20:00Z">
              <w:r>
                <w:rPr>
                  <w:rFonts w:ascii="Calibri" w:hAnsi="Calibri" w:cstheme="minorHAnsi"/>
                  <w:color w:val="000000"/>
                  <w:sz w:val="16"/>
                  <w:szCs w:val="16"/>
                </w:rPr>
                <w:t>11.99</w:t>
              </w:r>
            </w:ins>
          </w:p>
        </w:tc>
        <w:tc>
          <w:tcPr>
            <w:tcW w:w="508" w:type="dxa"/>
            <w:vAlign w:val="center"/>
            <w:tcPrChange w:id="19450" w:author="Στάθης Καπ" w:date="2023-03-03T06:26:00Z">
              <w:tcPr>
                <w:tcW w:w="508" w:type="dxa"/>
                <w:vAlign w:val="bottom"/>
              </w:tcPr>
            </w:tcPrChange>
          </w:tcPr>
          <w:p w14:paraId="40466EF2" w14:textId="5F5148EA" w:rsidR="00C87CFE" w:rsidRPr="00CD1347" w:rsidRDefault="00C87CFE" w:rsidP="00C87CFE">
            <w:pPr>
              <w:jc w:val="center"/>
              <w:rPr>
                <w:ins w:id="19451" w:author="Στάθης Καπ" w:date="2023-03-03T03:57:00Z"/>
                <w:rFonts w:ascii="Calibri" w:hAnsi="Calibri" w:cs="Calibri"/>
                <w:color w:val="000000"/>
                <w:sz w:val="16"/>
                <w:szCs w:val="16"/>
              </w:rPr>
            </w:pPr>
            <w:ins w:id="19452" w:author="Στάθης Καπ" w:date="2023-03-03T06:20:00Z">
              <w:r>
                <w:rPr>
                  <w:rFonts w:ascii="Calibri" w:hAnsi="Calibri" w:cs="Calibri"/>
                  <w:color w:val="000000"/>
                  <w:sz w:val="16"/>
                  <w:szCs w:val="16"/>
                </w:rPr>
                <w:t>377</w:t>
              </w:r>
            </w:ins>
          </w:p>
        </w:tc>
        <w:tc>
          <w:tcPr>
            <w:tcW w:w="541" w:type="dxa"/>
            <w:vAlign w:val="center"/>
            <w:tcPrChange w:id="19453" w:author="Στάθης Καπ" w:date="2023-03-03T06:26:00Z">
              <w:tcPr>
                <w:tcW w:w="541" w:type="dxa"/>
                <w:vAlign w:val="bottom"/>
              </w:tcPr>
            </w:tcPrChange>
          </w:tcPr>
          <w:p w14:paraId="691B2309" w14:textId="2A5ED417" w:rsidR="00C87CFE" w:rsidRPr="00CD1347" w:rsidRDefault="00C87CFE" w:rsidP="00C87CFE">
            <w:pPr>
              <w:jc w:val="center"/>
              <w:rPr>
                <w:ins w:id="19454" w:author="Στάθης Καπ" w:date="2023-03-03T03:57:00Z"/>
                <w:rFonts w:ascii="Calibri" w:hAnsi="Calibri" w:cs="Calibri"/>
                <w:color w:val="000000"/>
                <w:sz w:val="16"/>
                <w:szCs w:val="16"/>
              </w:rPr>
            </w:pPr>
            <w:ins w:id="19455" w:author="Στάθης Καπ" w:date="2023-03-03T06:20:00Z">
              <w:r>
                <w:rPr>
                  <w:rFonts w:ascii="Calibri" w:hAnsi="Calibri" w:cs="Calibri"/>
                  <w:color w:val="000000"/>
                  <w:sz w:val="16"/>
                  <w:szCs w:val="16"/>
                </w:rPr>
                <w:t>0.239</w:t>
              </w:r>
            </w:ins>
          </w:p>
        </w:tc>
        <w:tc>
          <w:tcPr>
            <w:tcW w:w="589" w:type="dxa"/>
            <w:vAlign w:val="center"/>
            <w:tcPrChange w:id="19456" w:author="Στάθης Καπ" w:date="2023-03-03T06:26:00Z">
              <w:tcPr>
                <w:tcW w:w="589" w:type="dxa"/>
                <w:vAlign w:val="center"/>
              </w:tcPr>
            </w:tcPrChange>
          </w:tcPr>
          <w:p w14:paraId="511C0A67" w14:textId="12FB43C2" w:rsidR="00C87CFE" w:rsidRPr="00CD1347" w:rsidRDefault="00C87CFE" w:rsidP="00C87CFE">
            <w:pPr>
              <w:jc w:val="center"/>
              <w:rPr>
                <w:ins w:id="19457" w:author="Στάθης Καπ" w:date="2023-03-03T03:57:00Z"/>
                <w:rFonts w:cstheme="minorHAnsi"/>
                <w:sz w:val="16"/>
                <w:szCs w:val="16"/>
              </w:rPr>
            </w:pPr>
            <w:ins w:id="19458" w:author="Στάθης Καπ" w:date="2023-03-03T06:20:00Z">
              <w:r>
                <w:rPr>
                  <w:rFonts w:ascii="Calibri" w:hAnsi="Calibri" w:cstheme="minorHAnsi"/>
                  <w:color w:val="000000"/>
                  <w:sz w:val="16"/>
                  <w:szCs w:val="16"/>
                </w:rPr>
                <w:t>27.08</w:t>
              </w:r>
            </w:ins>
          </w:p>
        </w:tc>
        <w:tc>
          <w:tcPr>
            <w:tcW w:w="463" w:type="dxa"/>
            <w:vAlign w:val="center"/>
            <w:tcPrChange w:id="19459" w:author="Στάθης Καπ" w:date="2023-03-03T06:26:00Z">
              <w:tcPr>
                <w:tcW w:w="463" w:type="dxa"/>
                <w:vAlign w:val="bottom"/>
              </w:tcPr>
            </w:tcPrChange>
          </w:tcPr>
          <w:p w14:paraId="3BC7EE1B" w14:textId="1500C449" w:rsidR="00C87CFE" w:rsidRPr="00CD1347" w:rsidRDefault="00C87CFE" w:rsidP="00C87CFE">
            <w:pPr>
              <w:jc w:val="center"/>
              <w:rPr>
                <w:ins w:id="19460" w:author="Στάθης Καπ" w:date="2023-03-03T03:57:00Z"/>
                <w:rFonts w:ascii="Calibri" w:hAnsi="Calibri" w:cs="Calibri"/>
                <w:color w:val="000000"/>
                <w:sz w:val="16"/>
                <w:szCs w:val="16"/>
              </w:rPr>
            </w:pPr>
            <w:ins w:id="19461" w:author="Στάθης Καπ" w:date="2023-03-03T06:20:00Z">
              <w:r>
                <w:rPr>
                  <w:rFonts w:ascii="Calibri" w:hAnsi="Calibri" w:cs="Calibri"/>
                  <w:color w:val="000000"/>
                  <w:sz w:val="16"/>
                  <w:szCs w:val="16"/>
                </w:rPr>
                <w:t>403</w:t>
              </w:r>
            </w:ins>
          </w:p>
        </w:tc>
        <w:tc>
          <w:tcPr>
            <w:tcW w:w="541" w:type="dxa"/>
            <w:vAlign w:val="center"/>
            <w:tcPrChange w:id="19462" w:author="Στάθης Καπ" w:date="2023-03-03T06:26:00Z">
              <w:tcPr>
                <w:tcW w:w="541" w:type="dxa"/>
                <w:vAlign w:val="bottom"/>
              </w:tcPr>
            </w:tcPrChange>
          </w:tcPr>
          <w:p w14:paraId="00064FBD" w14:textId="3FB93E44" w:rsidR="00C87CFE" w:rsidRPr="00CD1347" w:rsidRDefault="00C87CFE" w:rsidP="00C87CFE">
            <w:pPr>
              <w:jc w:val="center"/>
              <w:rPr>
                <w:ins w:id="19463" w:author="Στάθης Καπ" w:date="2023-03-03T03:57:00Z"/>
                <w:rFonts w:ascii="Calibri" w:hAnsi="Calibri" w:cs="Calibri"/>
                <w:color w:val="000000"/>
                <w:sz w:val="16"/>
                <w:szCs w:val="16"/>
              </w:rPr>
            </w:pPr>
            <w:ins w:id="19464" w:author="Στάθης Καπ" w:date="2023-03-03T06:20:00Z">
              <w:r>
                <w:rPr>
                  <w:rFonts w:ascii="Calibri" w:hAnsi="Calibri" w:cs="Calibri"/>
                  <w:color w:val="000000"/>
                  <w:sz w:val="16"/>
                  <w:szCs w:val="16"/>
                </w:rPr>
                <w:t>0.225</w:t>
              </w:r>
            </w:ins>
          </w:p>
        </w:tc>
        <w:tc>
          <w:tcPr>
            <w:tcW w:w="589" w:type="dxa"/>
            <w:vAlign w:val="center"/>
            <w:tcPrChange w:id="19465" w:author="Στάθης Καπ" w:date="2023-03-03T06:26:00Z">
              <w:tcPr>
                <w:tcW w:w="589" w:type="dxa"/>
                <w:vAlign w:val="center"/>
              </w:tcPr>
            </w:tcPrChange>
          </w:tcPr>
          <w:p w14:paraId="0D2DB58B" w14:textId="409688D3" w:rsidR="00C87CFE" w:rsidRPr="00CD1347" w:rsidRDefault="00C87CFE" w:rsidP="00C87CFE">
            <w:pPr>
              <w:jc w:val="center"/>
              <w:rPr>
                <w:ins w:id="19466" w:author="Στάθης Καπ" w:date="2023-03-03T03:57:00Z"/>
                <w:rFonts w:cstheme="minorHAnsi"/>
                <w:sz w:val="16"/>
                <w:szCs w:val="16"/>
              </w:rPr>
            </w:pPr>
            <w:ins w:id="19467" w:author="Στάθης Καπ" w:date="2023-03-03T06:20:00Z">
              <w:r>
                <w:rPr>
                  <w:rFonts w:ascii="Calibri" w:hAnsi="Calibri" w:cstheme="minorHAnsi"/>
                  <w:color w:val="000000"/>
                  <w:sz w:val="16"/>
                  <w:szCs w:val="16"/>
                </w:rPr>
                <w:t>22.05</w:t>
              </w:r>
            </w:ins>
          </w:p>
        </w:tc>
      </w:tr>
      <w:tr w:rsidR="00C87CFE" w:rsidRPr="00BB05AC" w14:paraId="2D0596E9" w14:textId="77777777" w:rsidTr="00F03C40">
        <w:tblPrEx>
          <w:tblW w:w="0" w:type="auto"/>
          <w:tblBorders>
            <w:insideH w:val="none" w:sz="0" w:space="0" w:color="auto"/>
            <w:insideV w:val="none" w:sz="0" w:space="0" w:color="auto"/>
          </w:tblBorders>
          <w:tblCellMar>
            <w:left w:w="0" w:type="dxa"/>
            <w:right w:w="0" w:type="dxa"/>
          </w:tblCellMar>
          <w:tblPrExChange w:id="1946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469" w:author="Στάθης Καπ" w:date="2023-03-03T03:57:00Z"/>
        </w:trPr>
        <w:tc>
          <w:tcPr>
            <w:tcW w:w="515" w:type="dxa"/>
            <w:tcBorders>
              <w:top w:val="nil"/>
              <w:bottom w:val="nil"/>
              <w:right w:val="single" w:sz="4" w:space="0" w:color="auto"/>
            </w:tcBorders>
            <w:shd w:val="clear" w:color="auto" w:fill="E7E6E6" w:themeFill="background2"/>
            <w:vAlign w:val="bottom"/>
            <w:tcPrChange w:id="19470" w:author="Στάθης Καπ" w:date="2023-03-03T06:26:00Z">
              <w:tcPr>
                <w:tcW w:w="515" w:type="dxa"/>
                <w:vAlign w:val="bottom"/>
              </w:tcPr>
            </w:tcPrChange>
          </w:tcPr>
          <w:p w14:paraId="1352F343" w14:textId="64BFBA33" w:rsidR="00C87CFE" w:rsidRPr="00CD1347" w:rsidRDefault="00C87CFE" w:rsidP="00C87CFE">
            <w:pPr>
              <w:jc w:val="center"/>
              <w:rPr>
                <w:ins w:id="19471" w:author="Στάθης Καπ" w:date="2023-03-03T03:57:00Z"/>
                <w:rFonts w:ascii="Calibri" w:hAnsi="Calibri" w:cs="Calibri"/>
                <w:color w:val="000000"/>
                <w:sz w:val="16"/>
                <w:szCs w:val="16"/>
              </w:rPr>
            </w:pPr>
            <w:ins w:id="19472" w:author="Στάθης Καπ" w:date="2023-03-03T04:06:00Z">
              <w:r w:rsidRPr="00CD1347">
                <w:rPr>
                  <w:rFonts w:ascii="Calibri" w:hAnsi="Calibri" w:cs="Calibri"/>
                  <w:color w:val="000000"/>
                  <w:sz w:val="16"/>
                  <w:szCs w:val="16"/>
                  <w:rPrChange w:id="19473" w:author="Στάθης Καπ" w:date="2023-03-03T04:09:00Z">
                    <w:rPr>
                      <w:rFonts w:ascii="Calibri" w:hAnsi="Calibri" w:cs="Calibri"/>
                      <w:color w:val="000000"/>
                      <w:sz w:val="18"/>
                      <w:szCs w:val="18"/>
                    </w:rPr>
                  </w:rPrChange>
                </w:rPr>
                <w:t>rc201</w:t>
              </w:r>
            </w:ins>
          </w:p>
        </w:tc>
        <w:tc>
          <w:tcPr>
            <w:tcW w:w="560" w:type="dxa"/>
            <w:tcBorders>
              <w:left w:val="single" w:sz="4" w:space="0" w:color="auto"/>
            </w:tcBorders>
            <w:vAlign w:val="center"/>
            <w:tcPrChange w:id="19474" w:author="Στάθης Καπ" w:date="2023-03-03T06:26:00Z">
              <w:tcPr>
                <w:tcW w:w="560" w:type="dxa"/>
              </w:tcPr>
            </w:tcPrChange>
          </w:tcPr>
          <w:p w14:paraId="704B07F6" w14:textId="65230E45" w:rsidR="00C87CFE" w:rsidRPr="00CD1347" w:rsidRDefault="00C87CFE" w:rsidP="00C87CFE">
            <w:pPr>
              <w:jc w:val="center"/>
              <w:rPr>
                <w:ins w:id="19475" w:author="Στάθης Καπ" w:date="2023-03-03T03:57:00Z"/>
                <w:sz w:val="16"/>
                <w:szCs w:val="16"/>
              </w:rPr>
            </w:pPr>
            <w:ins w:id="19476" w:author="Στάθης Καπ" w:date="2023-03-03T06:20:00Z">
              <w:r>
                <w:rPr>
                  <w:rFonts w:ascii="Calibri" w:hAnsi="Calibri" w:cs="Calibri"/>
                  <w:color w:val="000000"/>
                  <w:sz w:val="16"/>
                  <w:szCs w:val="16"/>
                </w:rPr>
                <w:t>1385</w:t>
              </w:r>
            </w:ins>
          </w:p>
        </w:tc>
        <w:tc>
          <w:tcPr>
            <w:tcW w:w="855" w:type="dxa"/>
            <w:vAlign w:val="center"/>
            <w:tcPrChange w:id="19477" w:author="Στάθης Καπ" w:date="2023-03-03T06:26:00Z">
              <w:tcPr>
                <w:tcW w:w="855" w:type="dxa"/>
              </w:tcPr>
            </w:tcPrChange>
          </w:tcPr>
          <w:p w14:paraId="097D522B" w14:textId="2391962C" w:rsidR="00C87CFE" w:rsidRPr="00CD1347" w:rsidRDefault="00C87CFE" w:rsidP="00C87CFE">
            <w:pPr>
              <w:jc w:val="center"/>
              <w:rPr>
                <w:ins w:id="19478" w:author="Στάθης Καπ" w:date="2023-03-03T03:57:00Z"/>
                <w:sz w:val="16"/>
                <w:szCs w:val="16"/>
              </w:rPr>
            </w:pPr>
            <w:ins w:id="19479" w:author="Στάθης Καπ" w:date="2023-03-03T06:20:00Z">
              <w:r>
                <w:rPr>
                  <w:rFonts w:ascii="Calibri" w:hAnsi="Calibri" w:cs="Calibri"/>
                  <w:color w:val="000000"/>
                  <w:sz w:val="16"/>
                  <w:szCs w:val="16"/>
                </w:rPr>
                <w:t>1305</w:t>
              </w:r>
            </w:ins>
          </w:p>
        </w:tc>
        <w:tc>
          <w:tcPr>
            <w:tcW w:w="544" w:type="dxa"/>
            <w:vAlign w:val="center"/>
            <w:tcPrChange w:id="19480" w:author="Στάθης Καπ" w:date="2023-03-03T06:26:00Z">
              <w:tcPr>
                <w:tcW w:w="544" w:type="dxa"/>
                <w:vAlign w:val="bottom"/>
              </w:tcPr>
            </w:tcPrChange>
          </w:tcPr>
          <w:p w14:paraId="27C60162" w14:textId="26D5C5EA" w:rsidR="00C87CFE" w:rsidRPr="00CD1347" w:rsidRDefault="00C87CFE" w:rsidP="00C87CFE">
            <w:pPr>
              <w:jc w:val="center"/>
              <w:rPr>
                <w:ins w:id="19481" w:author="Στάθης Καπ" w:date="2023-03-03T03:57:00Z"/>
                <w:rFonts w:ascii="Calibri" w:hAnsi="Calibri" w:cs="Calibri"/>
                <w:color w:val="000000"/>
                <w:sz w:val="16"/>
                <w:szCs w:val="16"/>
              </w:rPr>
            </w:pPr>
            <w:ins w:id="19482" w:author="Στάθης Καπ" w:date="2023-03-03T06:20:00Z">
              <w:r>
                <w:rPr>
                  <w:rFonts w:ascii="Calibri" w:hAnsi="Calibri" w:cs="Calibri"/>
                  <w:color w:val="000000"/>
                  <w:sz w:val="16"/>
                  <w:szCs w:val="16"/>
                </w:rPr>
                <w:t>1294</w:t>
              </w:r>
            </w:ins>
          </w:p>
        </w:tc>
        <w:tc>
          <w:tcPr>
            <w:tcW w:w="621" w:type="dxa"/>
            <w:vAlign w:val="center"/>
            <w:tcPrChange w:id="19483" w:author="Στάθης Καπ" w:date="2023-03-03T06:26:00Z">
              <w:tcPr>
                <w:tcW w:w="621" w:type="dxa"/>
                <w:vAlign w:val="bottom"/>
              </w:tcPr>
            </w:tcPrChange>
          </w:tcPr>
          <w:p w14:paraId="722FC432" w14:textId="5EA37EAA" w:rsidR="00C87CFE" w:rsidRPr="00CD1347" w:rsidRDefault="00C87CFE" w:rsidP="00C87CFE">
            <w:pPr>
              <w:jc w:val="center"/>
              <w:rPr>
                <w:ins w:id="19484" w:author="Στάθης Καπ" w:date="2023-03-03T03:57:00Z"/>
                <w:rFonts w:ascii="Calibri" w:hAnsi="Calibri" w:cs="Calibri"/>
                <w:color w:val="000000"/>
                <w:sz w:val="16"/>
                <w:szCs w:val="16"/>
              </w:rPr>
            </w:pPr>
            <w:ins w:id="19485" w:author="Στάθης Καπ" w:date="2023-03-03T06:20:00Z">
              <w:r>
                <w:rPr>
                  <w:rFonts w:ascii="Calibri" w:hAnsi="Calibri" w:cs="Calibri"/>
                  <w:color w:val="000000"/>
                  <w:sz w:val="16"/>
                  <w:szCs w:val="16"/>
                </w:rPr>
                <w:t>0.643</w:t>
              </w:r>
            </w:ins>
          </w:p>
        </w:tc>
        <w:tc>
          <w:tcPr>
            <w:tcW w:w="669" w:type="dxa"/>
            <w:vAlign w:val="center"/>
            <w:tcPrChange w:id="19486" w:author="Στάθης Καπ" w:date="2023-03-03T06:26:00Z">
              <w:tcPr>
                <w:tcW w:w="669" w:type="dxa"/>
                <w:vAlign w:val="center"/>
              </w:tcPr>
            </w:tcPrChange>
          </w:tcPr>
          <w:p w14:paraId="2D86A9D3" w14:textId="413F2B94" w:rsidR="00C87CFE" w:rsidRPr="00CD1347" w:rsidRDefault="00C87CFE" w:rsidP="00C87CFE">
            <w:pPr>
              <w:jc w:val="center"/>
              <w:rPr>
                <w:ins w:id="19487" w:author="Στάθης Καπ" w:date="2023-03-03T03:57:00Z"/>
                <w:rFonts w:cstheme="minorHAnsi"/>
                <w:sz w:val="16"/>
                <w:szCs w:val="16"/>
              </w:rPr>
            </w:pPr>
            <w:ins w:id="19488" w:author="Στάθης Καπ" w:date="2023-03-03T06:20:00Z">
              <w:r>
                <w:rPr>
                  <w:rFonts w:ascii="Calibri" w:hAnsi="Calibri" w:cstheme="minorHAnsi"/>
                  <w:color w:val="000000"/>
                  <w:sz w:val="16"/>
                  <w:szCs w:val="16"/>
                </w:rPr>
                <w:t>6.57</w:t>
              </w:r>
            </w:ins>
          </w:p>
        </w:tc>
        <w:tc>
          <w:tcPr>
            <w:tcW w:w="543" w:type="dxa"/>
            <w:vAlign w:val="center"/>
            <w:tcPrChange w:id="19489" w:author="Στάθης Καπ" w:date="2023-03-03T06:26:00Z">
              <w:tcPr>
                <w:tcW w:w="543" w:type="dxa"/>
                <w:vAlign w:val="bottom"/>
              </w:tcPr>
            </w:tcPrChange>
          </w:tcPr>
          <w:p w14:paraId="222DE0A4" w14:textId="1E6FE0C4" w:rsidR="00C87CFE" w:rsidRPr="00CD1347" w:rsidRDefault="00C87CFE" w:rsidP="00C87CFE">
            <w:pPr>
              <w:jc w:val="center"/>
              <w:rPr>
                <w:ins w:id="19490" w:author="Στάθης Καπ" w:date="2023-03-03T03:57:00Z"/>
                <w:rFonts w:ascii="Calibri" w:hAnsi="Calibri" w:cs="Calibri"/>
                <w:color w:val="000000"/>
                <w:sz w:val="16"/>
                <w:szCs w:val="16"/>
              </w:rPr>
            </w:pPr>
            <w:ins w:id="19491" w:author="Στάθης Καπ" w:date="2023-03-03T06:20:00Z">
              <w:r>
                <w:rPr>
                  <w:rFonts w:ascii="Calibri" w:hAnsi="Calibri" w:cs="Calibri"/>
                  <w:color w:val="000000"/>
                  <w:sz w:val="16"/>
                  <w:szCs w:val="16"/>
                </w:rPr>
                <w:t>1249</w:t>
              </w:r>
            </w:ins>
          </w:p>
        </w:tc>
        <w:tc>
          <w:tcPr>
            <w:tcW w:w="621" w:type="dxa"/>
            <w:vAlign w:val="center"/>
            <w:tcPrChange w:id="19492" w:author="Στάθης Καπ" w:date="2023-03-03T06:26:00Z">
              <w:tcPr>
                <w:tcW w:w="621" w:type="dxa"/>
                <w:vAlign w:val="bottom"/>
              </w:tcPr>
            </w:tcPrChange>
          </w:tcPr>
          <w:p w14:paraId="550FB703" w14:textId="568EAC2A" w:rsidR="00C87CFE" w:rsidRPr="00CD1347" w:rsidRDefault="00C87CFE" w:rsidP="00C87CFE">
            <w:pPr>
              <w:jc w:val="center"/>
              <w:rPr>
                <w:ins w:id="19493" w:author="Στάθης Καπ" w:date="2023-03-03T03:57:00Z"/>
                <w:rFonts w:ascii="Calibri" w:hAnsi="Calibri" w:cs="Calibri"/>
                <w:color w:val="000000"/>
                <w:sz w:val="16"/>
                <w:szCs w:val="16"/>
              </w:rPr>
            </w:pPr>
            <w:ins w:id="19494" w:author="Στάθης Καπ" w:date="2023-03-03T06:20:00Z">
              <w:r>
                <w:rPr>
                  <w:rFonts w:ascii="Calibri" w:hAnsi="Calibri" w:cs="Calibri"/>
                  <w:color w:val="000000"/>
                  <w:sz w:val="16"/>
                  <w:szCs w:val="16"/>
                </w:rPr>
                <w:t>0.273</w:t>
              </w:r>
            </w:ins>
          </w:p>
        </w:tc>
        <w:tc>
          <w:tcPr>
            <w:tcW w:w="669" w:type="dxa"/>
            <w:vAlign w:val="center"/>
            <w:tcPrChange w:id="19495" w:author="Στάθης Καπ" w:date="2023-03-03T06:26:00Z">
              <w:tcPr>
                <w:tcW w:w="669" w:type="dxa"/>
                <w:vAlign w:val="center"/>
              </w:tcPr>
            </w:tcPrChange>
          </w:tcPr>
          <w:p w14:paraId="56ECDA36" w14:textId="3A6FBD32" w:rsidR="00C87CFE" w:rsidRPr="00CD1347" w:rsidRDefault="00C87CFE" w:rsidP="00C87CFE">
            <w:pPr>
              <w:jc w:val="center"/>
              <w:rPr>
                <w:ins w:id="19496" w:author="Στάθης Καπ" w:date="2023-03-03T03:57:00Z"/>
                <w:rFonts w:cstheme="minorHAnsi"/>
                <w:sz w:val="16"/>
                <w:szCs w:val="16"/>
              </w:rPr>
            </w:pPr>
            <w:ins w:id="19497" w:author="Στάθης Καπ" w:date="2023-03-03T06:20:00Z">
              <w:r>
                <w:rPr>
                  <w:rFonts w:ascii="Calibri" w:hAnsi="Calibri" w:cstheme="minorHAnsi"/>
                  <w:color w:val="000000"/>
                  <w:sz w:val="16"/>
                  <w:szCs w:val="16"/>
                </w:rPr>
                <w:t>3.48</w:t>
              </w:r>
            </w:ins>
          </w:p>
        </w:tc>
        <w:tc>
          <w:tcPr>
            <w:tcW w:w="508" w:type="dxa"/>
            <w:vAlign w:val="center"/>
            <w:tcPrChange w:id="19498" w:author="Στάθης Καπ" w:date="2023-03-03T06:26:00Z">
              <w:tcPr>
                <w:tcW w:w="508" w:type="dxa"/>
                <w:vAlign w:val="bottom"/>
              </w:tcPr>
            </w:tcPrChange>
          </w:tcPr>
          <w:p w14:paraId="577C2793" w14:textId="59359B80" w:rsidR="00C87CFE" w:rsidRPr="00CD1347" w:rsidRDefault="00C87CFE" w:rsidP="00C87CFE">
            <w:pPr>
              <w:jc w:val="center"/>
              <w:rPr>
                <w:ins w:id="19499" w:author="Στάθης Καπ" w:date="2023-03-03T03:57:00Z"/>
                <w:rFonts w:ascii="Calibri" w:hAnsi="Calibri" w:cs="Calibri"/>
                <w:color w:val="000000"/>
                <w:sz w:val="16"/>
                <w:szCs w:val="16"/>
              </w:rPr>
            </w:pPr>
            <w:ins w:id="19500" w:author="Στάθης Καπ" w:date="2023-03-03T06:20:00Z">
              <w:r>
                <w:rPr>
                  <w:rFonts w:ascii="Calibri" w:hAnsi="Calibri" w:cs="Calibri"/>
                  <w:color w:val="000000"/>
                  <w:sz w:val="16"/>
                  <w:szCs w:val="16"/>
                </w:rPr>
                <w:t>1265</w:t>
              </w:r>
            </w:ins>
          </w:p>
        </w:tc>
        <w:tc>
          <w:tcPr>
            <w:tcW w:w="541" w:type="dxa"/>
            <w:vAlign w:val="center"/>
            <w:tcPrChange w:id="19501" w:author="Στάθης Καπ" w:date="2023-03-03T06:26:00Z">
              <w:tcPr>
                <w:tcW w:w="541" w:type="dxa"/>
                <w:vAlign w:val="bottom"/>
              </w:tcPr>
            </w:tcPrChange>
          </w:tcPr>
          <w:p w14:paraId="51072A10" w14:textId="7C835E7A" w:rsidR="00C87CFE" w:rsidRPr="00CD1347" w:rsidRDefault="00C87CFE" w:rsidP="00C87CFE">
            <w:pPr>
              <w:jc w:val="center"/>
              <w:rPr>
                <w:ins w:id="19502" w:author="Στάθης Καπ" w:date="2023-03-03T03:57:00Z"/>
                <w:rFonts w:ascii="Calibri" w:hAnsi="Calibri" w:cs="Calibri"/>
                <w:color w:val="000000"/>
                <w:sz w:val="16"/>
                <w:szCs w:val="16"/>
              </w:rPr>
            </w:pPr>
            <w:ins w:id="19503" w:author="Στάθης Καπ" w:date="2023-03-03T06:20:00Z">
              <w:r>
                <w:rPr>
                  <w:rFonts w:ascii="Calibri" w:hAnsi="Calibri" w:cs="Calibri"/>
                  <w:color w:val="000000"/>
                  <w:sz w:val="16"/>
                  <w:szCs w:val="16"/>
                </w:rPr>
                <w:t>0.251</w:t>
              </w:r>
            </w:ins>
          </w:p>
        </w:tc>
        <w:tc>
          <w:tcPr>
            <w:tcW w:w="589" w:type="dxa"/>
            <w:vAlign w:val="center"/>
            <w:tcPrChange w:id="19504" w:author="Στάθης Καπ" w:date="2023-03-03T06:26:00Z">
              <w:tcPr>
                <w:tcW w:w="589" w:type="dxa"/>
                <w:vAlign w:val="center"/>
              </w:tcPr>
            </w:tcPrChange>
          </w:tcPr>
          <w:p w14:paraId="1AE584BA" w14:textId="56CC7737" w:rsidR="00C87CFE" w:rsidRPr="00CD1347" w:rsidRDefault="00C87CFE" w:rsidP="00C87CFE">
            <w:pPr>
              <w:jc w:val="center"/>
              <w:rPr>
                <w:ins w:id="19505" w:author="Στάθης Καπ" w:date="2023-03-03T03:57:00Z"/>
                <w:rFonts w:cstheme="minorHAnsi"/>
                <w:sz w:val="16"/>
                <w:szCs w:val="16"/>
              </w:rPr>
            </w:pPr>
            <w:ins w:id="19506" w:author="Στάθης Καπ" w:date="2023-03-03T06:20:00Z">
              <w:r>
                <w:rPr>
                  <w:rFonts w:ascii="Calibri" w:hAnsi="Calibri" w:cstheme="minorHAnsi"/>
                  <w:color w:val="000000"/>
                  <w:sz w:val="16"/>
                  <w:szCs w:val="16"/>
                </w:rPr>
                <w:t>2.24</w:t>
              </w:r>
            </w:ins>
          </w:p>
        </w:tc>
        <w:tc>
          <w:tcPr>
            <w:tcW w:w="463" w:type="dxa"/>
            <w:vAlign w:val="center"/>
            <w:tcPrChange w:id="19507" w:author="Στάθης Καπ" w:date="2023-03-03T06:26:00Z">
              <w:tcPr>
                <w:tcW w:w="463" w:type="dxa"/>
                <w:vAlign w:val="bottom"/>
              </w:tcPr>
            </w:tcPrChange>
          </w:tcPr>
          <w:p w14:paraId="72219009" w14:textId="75D51D45" w:rsidR="00C87CFE" w:rsidRPr="00CD1347" w:rsidRDefault="00C87CFE" w:rsidP="00C87CFE">
            <w:pPr>
              <w:jc w:val="center"/>
              <w:rPr>
                <w:ins w:id="19508" w:author="Στάθης Καπ" w:date="2023-03-03T03:57:00Z"/>
                <w:rFonts w:ascii="Calibri" w:hAnsi="Calibri" w:cs="Calibri"/>
                <w:color w:val="000000"/>
                <w:sz w:val="16"/>
                <w:szCs w:val="16"/>
              </w:rPr>
            </w:pPr>
            <w:ins w:id="19509" w:author="Στάθης Καπ" w:date="2023-03-03T06:20:00Z">
              <w:r>
                <w:rPr>
                  <w:rFonts w:ascii="Calibri" w:hAnsi="Calibri" w:cs="Calibri"/>
                  <w:color w:val="000000"/>
                  <w:sz w:val="16"/>
                  <w:szCs w:val="16"/>
                </w:rPr>
                <w:t>1245</w:t>
              </w:r>
            </w:ins>
          </w:p>
        </w:tc>
        <w:tc>
          <w:tcPr>
            <w:tcW w:w="541" w:type="dxa"/>
            <w:vAlign w:val="center"/>
            <w:tcPrChange w:id="19510" w:author="Στάθης Καπ" w:date="2023-03-03T06:26:00Z">
              <w:tcPr>
                <w:tcW w:w="541" w:type="dxa"/>
                <w:vAlign w:val="bottom"/>
              </w:tcPr>
            </w:tcPrChange>
          </w:tcPr>
          <w:p w14:paraId="0C9F9984" w14:textId="65A61AEB" w:rsidR="00C87CFE" w:rsidRPr="00CD1347" w:rsidRDefault="00C87CFE" w:rsidP="00C87CFE">
            <w:pPr>
              <w:jc w:val="center"/>
              <w:rPr>
                <w:ins w:id="19511" w:author="Στάθης Καπ" w:date="2023-03-03T03:57:00Z"/>
                <w:rFonts w:ascii="Calibri" w:hAnsi="Calibri" w:cs="Calibri"/>
                <w:color w:val="000000"/>
                <w:sz w:val="16"/>
                <w:szCs w:val="16"/>
              </w:rPr>
            </w:pPr>
            <w:ins w:id="19512" w:author="Στάθης Καπ" w:date="2023-03-03T06:20:00Z">
              <w:r>
                <w:rPr>
                  <w:rFonts w:ascii="Calibri" w:hAnsi="Calibri" w:cs="Calibri"/>
                  <w:color w:val="000000"/>
                  <w:sz w:val="16"/>
                  <w:szCs w:val="16"/>
                </w:rPr>
                <w:t>0.209</w:t>
              </w:r>
            </w:ins>
          </w:p>
        </w:tc>
        <w:tc>
          <w:tcPr>
            <w:tcW w:w="589" w:type="dxa"/>
            <w:vAlign w:val="center"/>
            <w:tcPrChange w:id="19513" w:author="Στάθης Καπ" w:date="2023-03-03T06:26:00Z">
              <w:tcPr>
                <w:tcW w:w="589" w:type="dxa"/>
                <w:vAlign w:val="center"/>
              </w:tcPr>
            </w:tcPrChange>
          </w:tcPr>
          <w:p w14:paraId="61D11453" w14:textId="30638B3B" w:rsidR="00C87CFE" w:rsidRPr="00CD1347" w:rsidRDefault="00C87CFE" w:rsidP="00C87CFE">
            <w:pPr>
              <w:jc w:val="center"/>
              <w:rPr>
                <w:ins w:id="19514" w:author="Στάθης Καπ" w:date="2023-03-03T03:57:00Z"/>
                <w:rFonts w:cstheme="minorHAnsi"/>
                <w:sz w:val="16"/>
                <w:szCs w:val="16"/>
              </w:rPr>
            </w:pPr>
            <w:ins w:id="19515" w:author="Στάθης Καπ" w:date="2023-03-03T06:20:00Z">
              <w:r>
                <w:rPr>
                  <w:rFonts w:ascii="Calibri" w:hAnsi="Calibri" w:cstheme="minorHAnsi"/>
                  <w:color w:val="000000"/>
                  <w:sz w:val="16"/>
                  <w:szCs w:val="16"/>
                </w:rPr>
                <w:t>3.79</w:t>
              </w:r>
            </w:ins>
          </w:p>
        </w:tc>
      </w:tr>
      <w:tr w:rsidR="00C87CFE" w:rsidRPr="00BB05AC" w14:paraId="3640E7B6" w14:textId="77777777" w:rsidTr="00F03C40">
        <w:tblPrEx>
          <w:tblW w:w="0" w:type="auto"/>
          <w:tblBorders>
            <w:insideH w:val="none" w:sz="0" w:space="0" w:color="auto"/>
            <w:insideV w:val="none" w:sz="0" w:space="0" w:color="auto"/>
          </w:tblBorders>
          <w:tblCellMar>
            <w:left w:w="0" w:type="dxa"/>
            <w:right w:w="0" w:type="dxa"/>
          </w:tblCellMar>
          <w:tblPrExChange w:id="1951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517" w:author="Στάθης Καπ" w:date="2023-03-03T03:57:00Z"/>
        </w:trPr>
        <w:tc>
          <w:tcPr>
            <w:tcW w:w="515" w:type="dxa"/>
            <w:tcBorders>
              <w:top w:val="nil"/>
              <w:bottom w:val="nil"/>
              <w:right w:val="single" w:sz="4" w:space="0" w:color="auto"/>
            </w:tcBorders>
            <w:shd w:val="clear" w:color="auto" w:fill="E7E6E6" w:themeFill="background2"/>
            <w:vAlign w:val="bottom"/>
            <w:tcPrChange w:id="19518" w:author="Στάθης Καπ" w:date="2023-03-03T06:26:00Z">
              <w:tcPr>
                <w:tcW w:w="515" w:type="dxa"/>
                <w:vAlign w:val="bottom"/>
              </w:tcPr>
            </w:tcPrChange>
          </w:tcPr>
          <w:p w14:paraId="4A7B2B8E" w14:textId="15659D3B" w:rsidR="00C87CFE" w:rsidRPr="00CD1347" w:rsidRDefault="00C87CFE" w:rsidP="00C87CFE">
            <w:pPr>
              <w:jc w:val="center"/>
              <w:rPr>
                <w:ins w:id="19519" w:author="Στάθης Καπ" w:date="2023-03-03T03:57:00Z"/>
                <w:rFonts w:ascii="Calibri" w:hAnsi="Calibri" w:cs="Calibri"/>
                <w:color w:val="000000"/>
                <w:sz w:val="16"/>
                <w:szCs w:val="16"/>
              </w:rPr>
            </w:pPr>
            <w:ins w:id="19520" w:author="Στάθης Καπ" w:date="2023-03-03T04:06:00Z">
              <w:r w:rsidRPr="00CD1347">
                <w:rPr>
                  <w:rFonts w:ascii="Calibri" w:hAnsi="Calibri" w:cs="Calibri"/>
                  <w:color w:val="000000"/>
                  <w:sz w:val="16"/>
                  <w:szCs w:val="16"/>
                  <w:rPrChange w:id="19521" w:author="Στάθης Καπ" w:date="2023-03-03T04:09:00Z">
                    <w:rPr>
                      <w:rFonts w:ascii="Calibri" w:hAnsi="Calibri" w:cs="Calibri"/>
                      <w:color w:val="000000"/>
                      <w:sz w:val="18"/>
                      <w:szCs w:val="18"/>
                    </w:rPr>
                  </w:rPrChange>
                </w:rPr>
                <w:t>rc202</w:t>
              </w:r>
            </w:ins>
          </w:p>
        </w:tc>
        <w:tc>
          <w:tcPr>
            <w:tcW w:w="560" w:type="dxa"/>
            <w:tcBorders>
              <w:left w:val="single" w:sz="4" w:space="0" w:color="auto"/>
            </w:tcBorders>
            <w:vAlign w:val="center"/>
            <w:tcPrChange w:id="19522" w:author="Στάθης Καπ" w:date="2023-03-03T06:26:00Z">
              <w:tcPr>
                <w:tcW w:w="560" w:type="dxa"/>
              </w:tcPr>
            </w:tcPrChange>
          </w:tcPr>
          <w:p w14:paraId="7242C84A" w14:textId="568DB292" w:rsidR="00C87CFE" w:rsidRPr="00CD1347" w:rsidRDefault="00C87CFE" w:rsidP="00C87CFE">
            <w:pPr>
              <w:jc w:val="center"/>
              <w:rPr>
                <w:ins w:id="19523" w:author="Στάθης Καπ" w:date="2023-03-03T03:57:00Z"/>
                <w:sz w:val="16"/>
                <w:szCs w:val="16"/>
              </w:rPr>
            </w:pPr>
            <w:ins w:id="19524" w:author="Στάθης Καπ" w:date="2023-03-03T06:20:00Z">
              <w:r>
                <w:rPr>
                  <w:rFonts w:ascii="Calibri" w:hAnsi="Calibri" w:cs="Calibri"/>
                  <w:color w:val="000000"/>
                  <w:sz w:val="16"/>
                  <w:szCs w:val="16"/>
                </w:rPr>
                <w:t>1512</w:t>
              </w:r>
            </w:ins>
          </w:p>
        </w:tc>
        <w:tc>
          <w:tcPr>
            <w:tcW w:w="855" w:type="dxa"/>
            <w:vAlign w:val="center"/>
            <w:tcPrChange w:id="19525" w:author="Στάθης Καπ" w:date="2023-03-03T06:26:00Z">
              <w:tcPr>
                <w:tcW w:w="855" w:type="dxa"/>
              </w:tcPr>
            </w:tcPrChange>
          </w:tcPr>
          <w:p w14:paraId="070AB9B2" w14:textId="02572C45" w:rsidR="00C87CFE" w:rsidRPr="00CD1347" w:rsidRDefault="00C87CFE" w:rsidP="00C87CFE">
            <w:pPr>
              <w:jc w:val="center"/>
              <w:rPr>
                <w:ins w:id="19526" w:author="Στάθης Καπ" w:date="2023-03-03T03:57:00Z"/>
                <w:sz w:val="16"/>
                <w:szCs w:val="16"/>
              </w:rPr>
            </w:pPr>
            <w:ins w:id="19527" w:author="Στάθης Καπ" w:date="2023-03-03T06:20:00Z">
              <w:r>
                <w:rPr>
                  <w:rFonts w:ascii="Calibri" w:hAnsi="Calibri" w:cs="Calibri"/>
                  <w:color w:val="000000"/>
                  <w:sz w:val="16"/>
                  <w:szCs w:val="16"/>
                </w:rPr>
                <w:t>1461</w:t>
              </w:r>
            </w:ins>
          </w:p>
        </w:tc>
        <w:tc>
          <w:tcPr>
            <w:tcW w:w="544" w:type="dxa"/>
            <w:vAlign w:val="center"/>
            <w:tcPrChange w:id="19528" w:author="Στάθης Καπ" w:date="2023-03-03T06:26:00Z">
              <w:tcPr>
                <w:tcW w:w="544" w:type="dxa"/>
                <w:vAlign w:val="bottom"/>
              </w:tcPr>
            </w:tcPrChange>
          </w:tcPr>
          <w:p w14:paraId="41828A0D" w14:textId="64E1090C" w:rsidR="00C87CFE" w:rsidRPr="00CD1347" w:rsidRDefault="00C87CFE" w:rsidP="00C87CFE">
            <w:pPr>
              <w:jc w:val="center"/>
              <w:rPr>
                <w:ins w:id="19529" w:author="Στάθης Καπ" w:date="2023-03-03T03:57:00Z"/>
                <w:rFonts w:ascii="Calibri" w:hAnsi="Calibri" w:cs="Calibri"/>
                <w:color w:val="000000"/>
                <w:sz w:val="16"/>
                <w:szCs w:val="16"/>
              </w:rPr>
            </w:pPr>
            <w:ins w:id="19530" w:author="Στάθης Καπ" w:date="2023-03-03T06:20:00Z">
              <w:r>
                <w:rPr>
                  <w:rFonts w:ascii="Calibri" w:hAnsi="Calibri" w:cs="Calibri"/>
                  <w:color w:val="000000"/>
                  <w:sz w:val="16"/>
                  <w:szCs w:val="16"/>
                </w:rPr>
                <w:t>1436</w:t>
              </w:r>
            </w:ins>
          </w:p>
        </w:tc>
        <w:tc>
          <w:tcPr>
            <w:tcW w:w="621" w:type="dxa"/>
            <w:vAlign w:val="center"/>
            <w:tcPrChange w:id="19531" w:author="Στάθης Καπ" w:date="2023-03-03T06:26:00Z">
              <w:tcPr>
                <w:tcW w:w="621" w:type="dxa"/>
                <w:vAlign w:val="bottom"/>
              </w:tcPr>
            </w:tcPrChange>
          </w:tcPr>
          <w:p w14:paraId="47F6EAE4" w14:textId="2D625E0D" w:rsidR="00C87CFE" w:rsidRPr="00CD1347" w:rsidRDefault="00C87CFE" w:rsidP="00C87CFE">
            <w:pPr>
              <w:jc w:val="center"/>
              <w:rPr>
                <w:ins w:id="19532" w:author="Στάθης Καπ" w:date="2023-03-03T03:57:00Z"/>
                <w:rFonts w:ascii="Calibri" w:hAnsi="Calibri" w:cs="Calibri"/>
                <w:color w:val="000000"/>
                <w:sz w:val="16"/>
                <w:szCs w:val="16"/>
              </w:rPr>
            </w:pPr>
            <w:ins w:id="19533" w:author="Στάθης Καπ" w:date="2023-03-03T06:20:00Z">
              <w:r>
                <w:rPr>
                  <w:rFonts w:ascii="Calibri" w:hAnsi="Calibri" w:cs="Calibri"/>
                  <w:color w:val="000000"/>
                  <w:sz w:val="16"/>
                  <w:szCs w:val="16"/>
                </w:rPr>
                <w:t>1.321</w:t>
              </w:r>
            </w:ins>
          </w:p>
        </w:tc>
        <w:tc>
          <w:tcPr>
            <w:tcW w:w="669" w:type="dxa"/>
            <w:vAlign w:val="center"/>
            <w:tcPrChange w:id="19534" w:author="Στάθης Καπ" w:date="2023-03-03T06:26:00Z">
              <w:tcPr>
                <w:tcW w:w="669" w:type="dxa"/>
                <w:vAlign w:val="center"/>
              </w:tcPr>
            </w:tcPrChange>
          </w:tcPr>
          <w:p w14:paraId="669E0252" w14:textId="31BEE959" w:rsidR="00C87CFE" w:rsidRPr="00CD1347" w:rsidRDefault="00C87CFE" w:rsidP="00C87CFE">
            <w:pPr>
              <w:jc w:val="center"/>
              <w:rPr>
                <w:ins w:id="19535" w:author="Στάθης Καπ" w:date="2023-03-03T03:57:00Z"/>
                <w:rFonts w:cstheme="minorHAnsi"/>
                <w:sz w:val="16"/>
                <w:szCs w:val="16"/>
              </w:rPr>
            </w:pPr>
            <w:ins w:id="19536" w:author="Στάθης Καπ" w:date="2023-03-03T06:20:00Z">
              <w:r>
                <w:rPr>
                  <w:rFonts w:ascii="Calibri" w:hAnsi="Calibri" w:cstheme="minorHAnsi"/>
                  <w:color w:val="000000"/>
                  <w:sz w:val="16"/>
                  <w:szCs w:val="16"/>
                </w:rPr>
                <w:t>5.03</w:t>
              </w:r>
            </w:ins>
          </w:p>
        </w:tc>
        <w:tc>
          <w:tcPr>
            <w:tcW w:w="543" w:type="dxa"/>
            <w:vAlign w:val="center"/>
            <w:tcPrChange w:id="19537" w:author="Στάθης Καπ" w:date="2023-03-03T06:26:00Z">
              <w:tcPr>
                <w:tcW w:w="543" w:type="dxa"/>
                <w:vAlign w:val="bottom"/>
              </w:tcPr>
            </w:tcPrChange>
          </w:tcPr>
          <w:p w14:paraId="56CBE74B" w14:textId="2B706F63" w:rsidR="00C87CFE" w:rsidRPr="00CD1347" w:rsidRDefault="00C87CFE" w:rsidP="00C87CFE">
            <w:pPr>
              <w:jc w:val="center"/>
              <w:rPr>
                <w:ins w:id="19538" w:author="Στάθης Καπ" w:date="2023-03-03T03:57:00Z"/>
                <w:rFonts w:ascii="Calibri" w:hAnsi="Calibri" w:cs="Calibri"/>
                <w:color w:val="000000"/>
                <w:sz w:val="16"/>
                <w:szCs w:val="16"/>
              </w:rPr>
            </w:pPr>
            <w:ins w:id="19539" w:author="Στάθης Καπ" w:date="2023-03-03T06:20:00Z">
              <w:r>
                <w:rPr>
                  <w:rFonts w:ascii="Calibri" w:hAnsi="Calibri" w:cs="Calibri"/>
                  <w:color w:val="000000"/>
                  <w:sz w:val="16"/>
                  <w:szCs w:val="16"/>
                </w:rPr>
                <w:t>1383</w:t>
              </w:r>
            </w:ins>
          </w:p>
        </w:tc>
        <w:tc>
          <w:tcPr>
            <w:tcW w:w="621" w:type="dxa"/>
            <w:vAlign w:val="center"/>
            <w:tcPrChange w:id="19540" w:author="Στάθης Καπ" w:date="2023-03-03T06:26:00Z">
              <w:tcPr>
                <w:tcW w:w="621" w:type="dxa"/>
                <w:vAlign w:val="bottom"/>
              </w:tcPr>
            </w:tcPrChange>
          </w:tcPr>
          <w:p w14:paraId="67750A7A" w14:textId="7B88CBDF" w:rsidR="00C87CFE" w:rsidRPr="00CD1347" w:rsidRDefault="00C87CFE" w:rsidP="00C87CFE">
            <w:pPr>
              <w:jc w:val="center"/>
              <w:rPr>
                <w:ins w:id="19541" w:author="Στάθης Καπ" w:date="2023-03-03T03:57:00Z"/>
                <w:rFonts w:ascii="Calibri" w:hAnsi="Calibri" w:cs="Calibri"/>
                <w:color w:val="000000"/>
                <w:sz w:val="16"/>
                <w:szCs w:val="16"/>
              </w:rPr>
            </w:pPr>
            <w:ins w:id="19542" w:author="Στάθης Καπ" w:date="2023-03-03T06:20:00Z">
              <w:r>
                <w:rPr>
                  <w:rFonts w:ascii="Calibri" w:hAnsi="Calibri" w:cs="Calibri"/>
                  <w:color w:val="000000"/>
                  <w:sz w:val="16"/>
                  <w:szCs w:val="16"/>
                </w:rPr>
                <w:t>0.287</w:t>
              </w:r>
            </w:ins>
          </w:p>
        </w:tc>
        <w:tc>
          <w:tcPr>
            <w:tcW w:w="669" w:type="dxa"/>
            <w:vAlign w:val="center"/>
            <w:tcPrChange w:id="19543" w:author="Στάθης Καπ" w:date="2023-03-03T06:26:00Z">
              <w:tcPr>
                <w:tcW w:w="669" w:type="dxa"/>
                <w:vAlign w:val="center"/>
              </w:tcPr>
            </w:tcPrChange>
          </w:tcPr>
          <w:p w14:paraId="101FC92F" w14:textId="4A021ED3" w:rsidR="00C87CFE" w:rsidRPr="00CD1347" w:rsidRDefault="00C87CFE" w:rsidP="00C87CFE">
            <w:pPr>
              <w:jc w:val="center"/>
              <w:rPr>
                <w:ins w:id="19544" w:author="Στάθης Καπ" w:date="2023-03-03T03:57:00Z"/>
                <w:rFonts w:cstheme="minorHAnsi"/>
                <w:sz w:val="16"/>
                <w:szCs w:val="16"/>
              </w:rPr>
            </w:pPr>
            <w:ins w:id="19545" w:author="Στάθης Καπ" w:date="2023-03-03T06:20:00Z">
              <w:r>
                <w:rPr>
                  <w:rFonts w:ascii="Calibri" w:hAnsi="Calibri" w:cstheme="minorHAnsi"/>
                  <w:color w:val="000000"/>
                  <w:sz w:val="16"/>
                  <w:szCs w:val="16"/>
                </w:rPr>
                <w:t>3.69</w:t>
              </w:r>
            </w:ins>
          </w:p>
        </w:tc>
        <w:tc>
          <w:tcPr>
            <w:tcW w:w="508" w:type="dxa"/>
            <w:vAlign w:val="center"/>
            <w:tcPrChange w:id="19546" w:author="Στάθης Καπ" w:date="2023-03-03T06:26:00Z">
              <w:tcPr>
                <w:tcW w:w="508" w:type="dxa"/>
                <w:vAlign w:val="bottom"/>
              </w:tcPr>
            </w:tcPrChange>
          </w:tcPr>
          <w:p w14:paraId="2E75C1E7" w14:textId="22EF4D8D" w:rsidR="00C87CFE" w:rsidRPr="00CD1347" w:rsidRDefault="00C87CFE" w:rsidP="00C87CFE">
            <w:pPr>
              <w:jc w:val="center"/>
              <w:rPr>
                <w:ins w:id="19547" w:author="Στάθης Καπ" w:date="2023-03-03T03:57:00Z"/>
                <w:rFonts w:ascii="Calibri" w:hAnsi="Calibri" w:cs="Calibri"/>
                <w:color w:val="000000"/>
                <w:sz w:val="16"/>
                <w:szCs w:val="16"/>
              </w:rPr>
            </w:pPr>
            <w:ins w:id="19548" w:author="Στάθης Καπ" w:date="2023-03-03T06:20:00Z">
              <w:r>
                <w:rPr>
                  <w:rFonts w:ascii="Calibri" w:hAnsi="Calibri" w:cs="Calibri"/>
                  <w:color w:val="000000"/>
                  <w:sz w:val="16"/>
                  <w:szCs w:val="16"/>
                </w:rPr>
                <w:t>1372</w:t>
              </w:r>
            </w:ins>
          </w:p>
        </w:tc>
        <w:tc>
          <w:tcPr>
            <w:tcW w:w="541" w:type="dxa"/>
            <w:vAlign w:val="center"/>
            <w:tcPrChange w:id="19549" w:author="Στάθης Καπ" w:date="2023-03-03T06:26:00Z">
              <w:tcPr>
                <w:tcW w:w="541" w:type="dxa"/>
                <w:vAlign w:val="bottom"/>
              </w:tcPr>
            </w:tcPrChange>
          </w:tcPr>
          <w:p w14:paraId="769C8CBD" w14:textId="094156B8" w:rsidR="00C87CFE" w:rsidRPr="00CD1347" w:rsidRDefault="00C87CFE" w:rsidP="00C87CFE">
            <w:pPr>
              <w:jc w:val="center"/>
              <w:rPr>
                <w:ins w:id="19550" w:author="Στάθης Καπ" w:date="2023-03-03T03:57:00Z"/>
                <w:rFonts w:ascii="Calibri" w:hAnsi="Calibri" w:cs="Calibri"/>
                <w:color w:val="000000"/>
                <w:sz w:val="16"/>
                <w:szCs w:val="16"/>
              </w:rPr>
            </w:pPr>
            <w:ins w:id="19551" w:author="Στάθης Καπ" w:date="2023-03-03T06:20:00Z">
              <w:r>
                <w:rPr>
                  <w:rFonts w:ascii="Calibri" w:hAnsi="Calibri" w:cs="Calibri"/>
                  <w:color w:val="000000"/>
                  <w:sz w:val="16"/>
                  <w:szCs w:val="16"/>
                </w:rPr>
                <w:t>0.219</w:t>
              </w:r>
            </w:ins>
          </w:p>
        </w:tc>
        <w:tc>
          <w:tcPr>
            <w:tcW w:w="589" w:type="dxa"/>
            <w:vAlign w:val="center"/>
            <w:tcPrChange w:id="19552" w:author="Στάθης Καπ" w:date="2023-03-03T06:26:00Z">
              <w:tcPr>
                <w:tcW w:w="589" w:type="dxa"/>
                <w:vAlign w:val="center"/>
              </w:tcPr>
            </w:tcPrChange>
          </w:tcPr>
          <w:p w14:paraId="6ED015FC" w14:textId="2AA88B84" w:rsidR="00C87CFE" w:rsidRPr="00CD1347" w:rsidRDefault="00C87CFE" w:rsidP="00C87CFE">
            <w:pPr>
              <w:jc w:val="center"/>
              <w:rPr>
                <w:ins w:id="19553" w:author="Στάθης Καπ" w:date="2023-03-03T03:57:00Z"/>
                <w:rFonts w:cstheme="minorHAnsi"/>
                <w:sz w:val="16"/>
                <w:szCs w:val="16"/>
              </w:rPr>
            </w:pPr>
            <w:ins w:id="19554" w:author="Στάθης Καπ" w:date="2023-03-03T06:20:00Z">
              <w:r>
                <w:rPr>
                  <w:rFonts w:ascii="Calibri" w:hAnsi="Calibri" w:cstheme="minorHAnsi"/>
                  <w:color w:val="000000"/>
                  <w:sz w:val="16"/>
                  <w:szCs w:val="16"/>
                </w:rPr>
                <w:t>4.46</w:t>
              </w:r>
            </w:ins>
          </w:p>
        </w:tc>
        <w:tc>
          <w:tcPr>
            <w:tcW w:w="463" w:type="dxa"/>
            <w:vAlign w:val="center"/>
            <w:tcPrChange w:id="19555" w:author="Στάθης Καπ" w:date="2023-03-03T06:26:00Z">
              <w:tcPr>
                <w:tcW w:w="463" w:type="dxa"/>
                <w:vAlign w:val="bottom"/>
              </w:tcPr>
            </w:tcPrChange>
          </w:tcPr>
          <w:p w14:paraId="3FE850F8" w14:textId="6B6AB0C2" w:rsidR="00C87CFE" w:rsidRPr="00CD1347" w:rsidRDefault="00C87CFE" w:rsidP="00C87CFE">
            <w:pPr>
              <w:jc w:val="center"/>
              <w:rPr>
                <w:ins w:id="19556" w:author="Στάθης Καπ" w:date="2023-03-03T03:57:00Z"/>
                <w:rFonts w:ascii="Calibri" w:hAnsi="Calibri" w:cs="Calibri"/>
                <w:color w:val="000000"/>
                <w:sz w:val="16"/>
                <w:szCs w:val="16"/>
              </w:rPr>
            </w:pPr>
            <w:ins w:id="19557" w:author="Στάθης Καπ" w:date="2023-03-03T06:20:00Z">
              <w:r>
                <w:rPr>
                  <w:rFonts w:ascii="Calibri" w:hAnsi="Calibri" w:cs="Calibri"/>
                  <w:color w:val="000000"/>
                  <w:sz w:val="16"/>
                  <w:szCs w:val="16"/>
                </w:rPr>
                <w:t>1349</w:t>
              </w:r>
            </w:ins>
          </w:p>
        </w:tc>
        <w:tc>
          <w:tcPr>
            <w:tcW w:w="541" w:type="dxa"/>
            <w:vAlign w:val="center"/>
            <w:tcPrChange w:id="19558" w:author="Στάθης Καπ" w:date="2023-03-03T06:26:00Z">
              <w:tcPr>
                <w:tcW w:w="541" w:type="dxa"/>
                <w:vAlign w:val="bottom"/>
              </w:tcPr>
            </w:tcPrChange>
          </w:tcPr>
          <w:p w14:paraId="4E770DA3" w14:textId="20B61712" w:rsidR="00C87CFE" w:rsidRPr="00CD1347" w:rsidRDefault="00C87CFE" w:rsidP="00C87CFE">
            <w:pPr>
              <w:jc w:val="center"/>
              <w:rPr>
                <w:ins w:id="19559" w:author="Στάθης Καπ" w:date="2023-03-03T03:57:00Z"/>
                <w:rFonts w:ascii="Calibri" w:hAnsi="Calibri" w:cs="Calibri"/>
                <w:color w:val="000000"/>
                <w:sz w:val="16"/>
                <w:szCs w:val="16"/>
              </w:rPr>
            </w:pPr>
            <w:ins w:id="19560" w:author="Στάθης Καπ" w:date="2023-03-03T06:20:00Z">
              <w:r>
                <w:rPr>
                  <w:rFonts w:ascii="Calibri" w:hAnsi="Calibri" w:cs="Calibri"/>
                  <w:color w:val="000000"/>
                  <w:sz w:val="16"/>
                  <w:szCs w:val="16"/>
                </w:rPr>
                <w:t>0.4</w:t>
              </w:r>
            </w:ins>
          </w:p>
        </w:tc>
        <w:tc>
          <w:tcPr>
            <w:tcW w:w="589" w:type="dxa"/>
            <w:vAlign w:val="center"/>
            <w:tcPrChange w:id="19561" w:author="Στάθης Καπ" w:date="2023-03-03T06:26:00Z">
              <w:tcPr>
                <w:tcW w:w="589" w:type="dxa"/>
                <w:vAlign w:val="center"/>
              </w:tcPr>
            </w:tcPrChange>
          </w:tcPr>
          <w:p w14:paraId="4853145C" w14:textId="049FC404" w:rsidR="00C87CFE" w:rsidRPr="00CD1347" w:rsidRDefault="00C87CFE" w:rsidP="00C87CFE">
            <w:pPr>
              <w:jc w:val="center"/>
              <w:rPr>
                <w:ins w:id="19562" w:author="Στάθης Καπ" w:date="2023-03-03T03:57:00Z"/>
                <w:rFonts w:cstheme="minorHAnsi"/>
                <w:sz w:val="16"/>
                <w:szCs w:val="16"/>
              </w:rPr>
            </w:pPr>
            <w:ins w:id="19563" w:author="Στάθης Καπ" w:date="2023-03-03T06:20:00Z">
              <w:r>
                <w:rPr>
                  <w:rFonts w:ascii="Calibri" w:hAnsi="Calibri" w:cstheme="minorHAnsi"/>
                  <w:color w:val="000000"/>
                  <w:sz w:val="16"/>
                  <w:szCs w:val="16"/>
                </w:rPr>
                <w:t>6.06</w:t>
              </w:r>
            </w:ins>
          </w:p>
        </w:tc>
      </w:tr>
      <w:tr w:rsidR="00C87CFE" w:rsidRPr="00BB05AC" w14:paraId="4B64966E" w14:textId="77777777" w:rsidTr="00F03C40">
        <w:tblPrEx>
          <w:tblW w:w="0" w:type="auto"/>
          <w:tblBorders>
            <w:insideH w:val="none" w:sz="0" w:space="0" w:color="auto"/>
            <w:insideV w:val="none" w:sz="0" w:space="0" w:color="auto"/>
          </w:tblBorders>
          <w:tblCellMar>
            <w:left w:w="0" w:type="dxa"/>
            <w:right w:w="0" w:type="dxa"/>
          </w:tblCellMar>
          <w:tblPrExChange w:id="1956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565" w:author="Στάθης Καπ" w:date="2023-03-03T03:57:00Z"/>
        </w:trPr>
        <w:tc>
          <w:tcPr>
            <w:tcW w:w="515" w:type="dxa"/>
            <w:tcBorders>
              <w:top w:val="nil"/>
              <w:bottom w:val="nil"/>
              <w:right w:val="single" w:sz="4" w:space="0" w:color="auto"/>
            </w:tcBorders>
            <w:shd w:val="clear" w:color="auto" w:fill="E7E6E6" w:themeFill="background2"/>
            <w:vAlign w:val="bottom"/>
            <w:tcPrChange w:id="19566" w:author="Στάθης Καπ" w:date="2023-03-03T06:26:00Z">
              <w:tcPr>
                <w:tcW w:w="515" w:type="dxa"/>
                <w:vAlign w:val="bottom"/>
              </w:tcPr>
            </w:tcPrChange>
          </w:tcPr>
          <w:p w14:paraId="7306063C" w14:textId="46595647" w:rsidR="00C87CFE" w:rsidRPr="00CD1347" w:rsidRDefault="00C87CFE" w:rsidP="00C87CFE">
            <w:pPr>
              <w:jc w:val="center"/>
              <w:rPr>
                <w:ins w:id="19567" w:author="Στάθης Καπ" w:date="2023-03-03T03:57:00Z"/>
                <w:rFonts w:ascii="Calibri" w:hAnsi="Calibri" w:cs="Calibri"/>
                <w:color w:val="000000"/>
                <w:sz w:val="16"/>
                <w:szCs w:val="16"/>
              </w:rPr>
            </w:pPr>
            <w:ins w:id="19568" w:author="Στάθης Καπ" w:date="2023-03-03T04:06:00Z">
              <w:r w:rsidRPr="00CD1347">
                <w:rPr>
                  <w:rFonts w:ascii="Calibri" w:hAnsi="Calibri" w:cs="Calibri"/>
                  <w:color w:val="000000"/>
                  <w:sz w:val="16"/>
                  <w:szCs w:val="16"/>
                  <w:rPrChange w:id="19569" w:author="Στάθης Καπ" w:date="2023-03-03T04:09:00Z">
                    <w:rPr>
                      <w:rFonts w:ascii="Calibri" w:hAnsi="Calibri" w:cs="Calibri"/>
                      <w:color w:val="000000"/>
                      <w:sz w:val="18"/>
                      <w:szCs w:val="18"/>
                    </w:rPr>
                  </w:rPrChange>
                </w:rPr>
                <w:t>rc203</w:t>
              </w:r>
            </w:ins>
          </w:p>
        </w:tc>
        <w:tc>
          <w:tcPr>
            <w:tcW w:w="560" w:type="dxa"/>
            <w:tcBorders>
              <w:left w:val="single" w:sz="4" w:space="0" w:color="auto"/>
            </w:tcBorders>
            <w:vAlign w:val="center"/>
            <w:tcPrChange w:id="19570" w:author="Στάθης Καπ" w:date="2023-03-03T06:26:00Z">
              <w:tcPr>
                <w:tcW w:w="560" w:type="dxa"/>
              </w:tcPr>
            </w:tcPrChange>
          </w:tcPr>
          <w:p w14:paraId="492A12D3" w14:textId="39BF98A4" w:rsidR="00C87CFE" w:rsidRPr="00CD1347" w:rsidRDefault="00C87CFE" w:rsidP="00C87CFE">
            <w:pPr>
              <w:jc w:val="center"/>
              <w:rPr>
                <w:ins w:id="19571" w:author="Στάθης Καπ" w:date="2023-03-03T03:57:00Z"/>
                <w:sz w:val="16"/>
                <w:szCs w:val="16"/>
              </w:rPr>
            </w:pPr>
            <w:ins w:id="19572" w:author="Στάθης Καπ" w:date="2023-03-03T06:20:00Z">
              <w:r>
                <w:rPr>
                  <w:rFonts w:ascii="Calibri" w:hAnsi="Calibri" w:cs="Calibri"/>
                  <w:color w:val="000000"/>
                  <w:sz w:val="16"/>
                  <w:szCs w:val="16"/>
                </w:rPr>
                <w:t>1632</w:t>
              </w:r>
            </w:ins>
          </w:p>
        </w:tc>
        <w:tc>
          <w:tcPr>
            <w:tcW w:w="855" w:type="dxa"/>
            <w:vAlign w:val="center"/>
            <w:tcPrChange w:id="19573" w:author="Στάθης Καπ" w:date="2023-03-03T06:26:00Z">
              <w:tcPr>
                <w:tcW w:w="855" w:type="dxa"/>
              </w:tcPr>
            </w:tcPrChange>
          </w:tcPr>
          <w:p w14:paraId="6E20F933" w14:textId="390B341C" w:rsidR="00C87CFE" w:rsidRPr="00CD1347" w:rsidRDefault="00C87CFE" w:rsidP="00C87CFE">
            <w:pPr>
              <w:jc w:val="center"/>
              <w:rPr>
                <w:ins w:id="19574" w:author="Στάθης Καπ" w:date="2023-03-03T03:57:00Z"/>
                <w:sz w:val="16"/>
                <w:szCs w:val="16"/>
              </w:rPr>
            </w:pPr>
            <w:ins w:id="19575" w:author="Στάθης Καπ" w:date="2023-03-03T06:20:00Z">
              <w:r>
                <w:rPr>
                  <w:rFonts w:ascii="Calibri" w:hAnsi="Calibri" w:cs="Calibri"/>
                  <w:color w:val="000000"/>
                  <w:sz w:val="16"/>
                  <w:szCs w:val="16"/>
                </w:rPr>
                <w:t>1573</w:t>
              </w:r>
            </w:ins>
          </w:p>
        </w:tc>
        <w:tc>
          <w:tcPr>
            <w:tcW w:w="544" w:type="dxa"/>
            <w:vAlign w:val="center"/>
            <w:tcPrChange w:id="19576" w:author="Στάθης Καπ" w:date="2023-03-03T06:26:00Z">
              <w:tcPr>
                <w:tcW w:w="544" w:type="dxa"/>
                <w:vAlign w:val="bottom"/>
              </w:tcPr>
            </w:tcPrChange>
          </w:tcPr>
          <w:p w14:paraId="0204FD7C" w14:textId="536192D2" w:rsidR="00C87CFE" w:rsidRPr="00CD1347" w:rsidRDefault="00C87CFE" w:rsidP="00C87CFE">
            <w:pPr>
              <w:jc w:val="center"/>
              <w:rPr>
                <w:ins w:id="19577" w:author="Στάθης Καπ" w:date="2023-03-03T03:57:00Z"/>
                <w:rFonts w:ascii="Calibri" w:hAnsi="Calibri" w:cs="Calibri"/>
                <w:color w:val="000000"/>
                <w:sz w:val="16"/>
                <w:szCs w:val="16"/>
              </w:rPr>
            </w:pPr>
            <w:ins w:id="19578" w:author="Στάθης Καπ" w:date="2023-03-03T06:20:00Z">
              <w:r>
                <w:rPr>
                  <w:rFonts w:ascii="Calibri" w:hAnsi="Calibri" w:cs="Calibri"/>
                  <w:color w:val="000000"/>
                  <w:sz w:val="16"/>
                  <w:szCs w:val="16"/>
                </w:rPr>
                <w:t>1502</w:t>
              </w:r>
            </w:ins>
          </w:p>
        </w:tc>
        <w:tc>
          <w:tcPr>
            <w:tcW w:w="621" w:type="dxa"/>
            <w:vAlign w:val="center"/>
            <w:tcPrChange w:id="19579" w:author="Στάθης Καπ" w:date="2023-03-03T06:26:00Z">
              <w:tcPr>
                <w:tcW w:w="621" w:type="dxa"/>
                <w:vAlign w:val="bottom"/>
              </w:tcPr>
            </w:tcPrChange>
          </w:tcPr>
          <w:p w14:paraId="147D3D84" w14:textId="7EEAD691" w:rsidR="00C87CFE" w:rsidRPr="00CD1347" w:rsidRDefault="00C87CFE" w:rsidP="00C87CFE">
            <w:pPr>
              <w:jc w:val="center"/>
              <w:rPr>
                <w:ins w:id="19580" w:author="Στάθης Καπ" w:date="2023-03-03T03:57:00Z"/>
                <w:rFonts w:ascii="Calibri" w:hAnsi="Calibri" w:cs="Calibri"/>
                <w:color w:val="000000"/>
                <w:sz w:val="16"/>
                <w:szCs w:val="16"/>
              </w:rPr>
            </w:pPr>
            <w:ins w:id="19581" w:author="Στάθης Καπ" w:date="2023-03-03T06:20:00Z">
              <w:r>
                <w:rPr>
                  <w:rFonts w:ascii="Calibri" w:hAnsi="Calibri" w:cs="Calibri"/>
                  <w:color w:val="000000"/>
                  <w:sz w:val="16"/>
                  <w:szCs w:val="16"/>
                </w:rPr>
                <w:t>0.512</w:t>
              </w:r>
            </w:ins>
          </w:p>
        </w:tc>
        <w:tc>
          <w:tcPr>
            <w:tcW w:w="669" w:type="dxa"/>
            <w:vAlign w:val="center"/>
            <w:tcPrChange w:id="19582" w:author="Στάθης Καπ" w:date="2023-03-03T06:26:00Z">
              <w:tcPr>
                <w:tcW w:w="669" w:type="dxa"/>
                <w:vAlign w:val="center"/>
              </w:tcPr>
            </w:tcPrChange>
          </w:tcPr>
          <w:p w14:paraId="23AD9EAA" w14:textId="12367E93" w:rsidR="00C87CFE" w:rsidRPr="00CD1347" w:rsidRDefault="00C87CFE" w:rsidP="00C87CFE">
            <w:pPr>
              <w:jc w:val="center"/>
              <w:rPr>
                <w:ins w:id="19583" w:author="Στάθης Καπ" w:date="2023-03-03T03:57:00Z"/>
                <w:rFonts w:cstheme="minorHAnsi"/>
                <w:sz w:val="16"/>
                <w:szCs w:val="16"/>
              </w:rPr>
            </w:pPr>
            <w:ins w:id="19584" w:author="Στάθης Καπ" w:date="2023-03-03T06:20:00Z">
              <w:r>
                <w:rPr>
                  <w:rFonts w:ascii="Calibri" w:hAnsi="Calibri" w:cstheme="minorHAnsi"/>
                  <w:color w:val="000000"/>
                  <w:sz w:val="16"/>
                  <w:szCs w:val="16"/>
                </w:rPr>
                <w:t>7.97</w:t>
              </w:r>
            </w:ins>
          </w:p>
        </w:tc>
        <w:tc>
          <w:tcPr>
            <w:tcW w:w="543" w:type="dxa"/>
            <w:vAlign w:val="center"/>
            <w:tcPrChange w:id="19585" w:author="Στάθης Καπ" w:date="2023-03-03T06:26:00Z">
              <w:tcPr>
                <w:tcW w:w="543" w:type="dxa"/>
                <w:vAlign w:val="bottom"/>
              </w:tcPr>
            </w:tcPrChange>
          </w:tcPr>
          <w:p w14:paraId="56ACA298" w14:textId="2BA0E219" w:rsidR="00C87CFE" w:rsidRPr="00CD1347" w:rsidRDefault="00C87CFE" w:rsidP="00C87CFE">
            <w:pPr>
              <w:jc w:val="center"/>
              <w:rPr>
                <w:ins w:id="19586" w:author="Στάθης Καπ" w:date="2023-03-03T03:57:00Z"/>
                <w:rFonts w:ascii="Calibri" w:hAnsi="Calibri" w:cs="Calibri"/>
                <w:color w:val="000000"/>
                <w:sz w:val="16"/>
                <w:szCs w:val="16"/>
              </w:rPr>
            </w:pPr>
            <w:ins w:id="19587" w:author="Στάθης Καπ" w:date="2023-03-03T06:20:00Z">
              <w:r>
                <w:rPr>
                  <w:rFonts w:ascii="Calibri" w:hAnsi="Calibri" w:cs="Calibri"/>
                  <w:color w:val="000000"/>
                  <w:sz w:val="16"/>
                  <w:szCs w:val="16"/>
                </w:rPr>
                <w:t>1471</w:t>
              </w:r>
            </w:ins>
          </w:p>
        </w:tc>
        <w:tc>
          <w:tcPr>
            <w:tcW w:w="621" w:type="dxa"/>
            <w:vAlign w:val="center"/>
            <w:tcPrChange w:id="19588" w:author="Στάθης Καπ" w:date="2023-03-03T06:26:00Z">
              <w:tcPr>
                <w:tcW w:w="621" w:type="dxa"/>
                <w:vAlign w:val="bottom"/>
              </w:tcPr>
            </w:tcPrChange>
          </w:tcPr>
          <w:p w14:paraId="37E67BF5" w14:textId="091BC5A4" w:rsidR="00C87CFE" w:rsidRPr="00CD1347" w:rsidRDefault="00C87CFE" w:rsidP="00C87CFE">
            <w:pPr>
              <w:jc w:val="center"/>
              <w:rPr>
                <w:ins w:id="19589" w:author="Στάθης Καπ" w:date="2023-03-03T03:57:00Z"/>
                <w:rFonts w:ascii="Calibri" w:hAnsi="Calibri" w:cs="Calibri"/>
                <w:color w:val="000000"/>
                <w:sz w:val="16"/>
                <w:szCs w:val="16"/>
              </w:rPr>
            </w:pPr>
            <w:ins w:id="19590" w:author="Στάθης Καπ" w:date="2023-03-03T06:20:00Z">
              <w:r>
                <w:rPr>
                  <w:rFonts w:ascii="Calibri" w:hAnsi="Calibri" w:cs="Calibri"/>
                  <w:color w:val="000000"/>
                  <w:sz w:val="16"/>
                  <w:szCs w:val="16"/>
                </w:rPr>
                <w:t>0.445</w:t>
              </w:r>
            </w:ins>
          </w:p>
        </w:tc>
        <w:tc>
          <w:tcPr>
            <w:tcW w:w="669" w:type="dxa"/>
            <w:vAlign w:val="center"/>
            <w:tcPrChange w:id="19591" w:author="Στάθης Καπ" w:date="2023-03-03T06:26:00Z">
              <w:tcPr>
                <w:tcW w:w="669" w:type="dxa"/>
                <w:vAlign w:val="center"/>
              </w:tcPr>
            </w:tcPrChange>
          </w:tcPr>
          <w:p w14:paraId="202E3E92" w14:textId="0979CD91" w:rsidR="00C87CFE" w:rsidRPr="00CD1347" w:rsidRDefault="00C87CFE" w:rsidP="00C87CFE">
            <w:pPr>
              <w:jc w:val="center"/>
              <w:rPr>
                <w:ins w:id="19592" w:author="Στάθης Καπ" w:date="2023-03-03T03:57:00Z"/>
                <w:rFonts w:cstheme="minorHAnsi"/>
                <w:sz w:val="16"/>
                <w:szCs w:val="16"/>
              </w:rPr>
            </w:pPr>
            <w:ins w:id="19593" w:author="Στάθης Καπ" w:date="2023-03-03T06:20:00Z">
              <w:r>
                <w:rPr>
                  <w:rFonts w:ascii="Calibri" w:hAnsi="Calibri" w:cstheme="minorHAnsi"/>
                  <w:color w:val="000000"/>
                  <w:sz w:val="16"/>
                  <w:szCs w:val="16"/>
                </w:rPr>
                <w:t>2.06</w:t>
              </w:r>
            </w:ins>
          </w:p>
        </w:tc>
        <w:tc>
          <w:tcPr>
            <w:tcW w:w="508" w:type="dxa"/>
            <w:vAlign w:val="center"/>
            <w:tcPrChange w:id="19594" w:author="Στάθης Καπ" w:date="2023-03-03T06:26:00Z">
              <w:tcPr>
                <w:tcW w:w="508" w:type="dxa"/>
                <w:vAlign w:val="bottom"/>
              </w:tcPr>
            </w:tcPrChange>
          </w:tcPr>
          <w:p w14:paraId="29233557" w14:textId="64F19D2C" w:rsidR="00C87CFE" w:rsidRPr="00CD1347" w:rsidRDefault="00C87CFE" w:rsidP="00C87CFE">
            <w:pPr>
              <w:jc w:val="center"/>
              <w:rPr>
                <w:ins w:id="19595" w:author="Στάθης Καπ" w:date="2023-03-03T03:57:00Z"/>
                <w:rFonts w:ascii="Calibri" w:hAnsi="Calibri" w:cs="Calibri"/>
                <w:color w:val="000000"/>
                <w:sz w:val="16"/>
                <w:szCs w:val="16"/>
              </w:rPr>
            </w:pPr>
            <w:ins w:id="19596" w:author="Στάθης Καπ" w:date="2023-03-03T06:20:00Z">
              <w:r>
                <w:rPr>
                  <w:rFonts w:ascii="Calibri" w:hAnsi="Calibri" w:cs="Calibri"/>
                  <w:color w:val="000000"/>
                  <w:sz w:val="16"/>
                  <w:szCs w:val="16"/>
                </w:rPr>
                <w:t>1454</w:t>
              </w:r>
            </w:ins>
          </w:p>
        </w:tc>
        <w:tc>
          <w:tcPr>
            <w:tcW w:w="541" w:type="dxa"/>
            <w:vAlign w:val="center"/>
            <w:tcPrChange w:id="19597" w:author="Στάθης Καπ" w:date="2023-03-03T06:26:00Z">
              <w:tcPr>
                <w:tcW w:w="541" w:type="dxa"/>
                <w:vAlign w:val="bottom"/>
              </w:tcPr>
            </w:tcPrChange>
          </w:tcPr>
          <w:p w14:paraId="46C21D54" w14:textId="1B858C78" w:rsidR="00C87CFE" w:rsidRPr="00CD1347" w:rsidRDefault="00C87CFE" w:rsidP="00C87CFE">
            <w:pPr>
              <w:jc w:val="center"/>
              <w:rPr>
                <w:ins w:id="19598" w:author="Στάθης Καπ" w:date="2023-03-03T03:57:00Z"/>
                <w:rFonts w:ascii="Calibri" w:hAnsi="Calibri" w:cs="Calibri"/>
                <w:color w:val="000000"/>
                <w:sz w:val="16"/>
                <w:szCs w:val="16"/>
              </w:rPr>
            </w:pPr>
            <w:ins w:id="19599" w:author="Στάθης Καπ" w:date="2023-03-03T06:20:00Z">
              <w:r>
                <w:rPr>
                  <w:rFonts w:ascii="Calibri" w:hAnsi="Calibri" w:cs="Calibri"/>
                  <w:color w:val="000000"/>
                  <w:sz w:val="16"/>
                  <w:szCs w:val="16"/>
                </w:rPr>
                <w:t>0.665</w:t>
              </w:r>
            </w:ins>
          </w:p>
        </w:tc>
        <w:tc>
          <w:tcPr>
            <w:tcW w:w="589" w:type="dxa"/>
            <w:vAlign w:val="center"/>
            <w:tcPrChange w:id="19600" w:author="Στάθης Καπ" w:date="2023-03-03T06:26:00Z">
              <w:tcPr>
                <w:tcW w:w="589" w:type="dxa"/>
                <w:vAlign w:val="center"/>
              </w:tcPr>
            </w:tcPrChange>
          </w:tcPr>
          <w:p w14:paraId="1FEBE760" w14:textId="6D6AAB10" w:rsidR="00C87CFE" w:rsidRPr="00CD1347" w:rsidRDefault="00C87CFE" w:rsidP="00C87CFE">
            <w:pPr>
              <w:jc w:val="center"/>
              <w:rPr>
                <w:ins w:id="19601" w:author="Στάθης Καπ" w:date="2023-03-03T03:57:00Z"/>
                <w:rFonts w:cstheme="minorHAnsi"/>
                <w:sz w:val="16"/>
                <w:szCs w:val="16"/>
              </w:rPr>
            </w:pPr>
            <w:ins w:id="19602" w:author="Στάθης Καπ" w:date="2023-03-03T06:20:00Z">
              <w:r>
                <w:rPr>
                  <w:rFonts w:ascii="Calibri" w:hAnsi="Calibri" w:cstheme="minorHAnsi"/>
                  <w:color w:val="000000"/>
                  <w:sz w:val="16"/>
                  <w:szCs w:val="16"/>
                </w:rPr>
                <w:t>3.2</w:t>
              </w:r>
            </w:ins>
          </w:p>
        </w:tc>
        <w:tc>
          <w:tcPr>
            <w:tcW w:w="463" w:type="dxa"/>
            <w:vAlign w:val="center"/>
            <w:tcPrChange w:id="19603" w:author="Στάθης Καπ" w:date="2023-03-03T06:26:00Z">
              <w:tcPr>
                <w:tcW w:w="463" w:type="dxa"/>
                <w:vAlign w:val="bottom"/>
              </w:tcPr>
            </w:tcPrChange>
          </w:tcPr>
          <w:p w14:paraId="381808C5" w14:textId="7308A764" w:rsidR="00C87CFE" w:rsidRPr="00CD1347" w:rsidRDefault="00C87CFE" w:rsidP="00C87CFE">
            <w:pPr>
              <w:jc w:val="center"/>
              <w:rPr>
                <w:ins w:id="19604" w:author="Στάθης Καπ" w:date="2023-03-03T03:57:00Z"/>
                <w:rFonts w:ascii="Calibri" w:hAnsi="Calibri" w:cs="Calibri"/>
                <w:color w:val="000000"/>
                <w:sz w:val="16"/>
                <w:szCs w:val="16"/>
              </w:rPr>
            </w:pPr>
            <w:ins w:id="19605" w:author="Στάθης Καπ" w:date="2023-03-03T06:20:00Z">
              <w:r>
                <w:rPr>
                  <w:rFonts w:ascii="Calibri" w:hAnsi="Calibri" w:cs="Calibri"/>
                  <w:color w:val="000000"/>
                  <w:sz w:val="16"/>
                  <w:szCs w:val="16"/>
                </w:rPr>
                <w:t>1439</w:t>
              </w:r>
            </w:ins>
          </w:p>
        </w:tc>
        <w:tc>
          <w:tcPr>
            <w:tcW w:w="541" w:type="dxa"/>
            <w:vAlign w:val="center"/>
            <w:tcPrChange w:id="19606" w:author="Στάθης Καπ" w:date="2023-03-03T06:26:00Z">
              <w:tcPr>
                <w:tcW w:w="541" w:type="dxa"/>
                <w:vAlign w:val="bottom"/>
              </w:tcPr>
            </w:tcPrChange>
          </w:tcPr>
          <w:p w14:paraId="0D153E91" w14:textId="6A11BAD8" w:rsidR="00C87CFE" w:rsidRPr="00CD1347" w:rsidRDefault="00C87CFE" w:rsidP="00C87CFE">
            <w:pPr>
              <w:jc w:val="center"/>
              <w:rPr>
                <w:ins w:id="19607" w:author="Στάθης Καπ" w:date="2023-03-03T03:57:00Z"/>
                <w:rFonts w:ascii="Calibri" w:hAnsi="Calibri" w:cs="Calibri"/>
                <w:color w:val="000000"/>
                <w:sz w:val="16"/>
                <w:szCs w:val="16"/>
              </w:rPr>
            </w:pPr>
            <w:ins w:id="19608" w:author="Στάθης Καπ" w:date="2023-03-03T06:20:00Z">
              <w:r>
                <w:rPr>
                  <w:rFonts w:ascii="Calibri" w:hAnsi="Calibri" w:cs="Calibri"/>
                  <w:color w:val="000000"/>
                  <w:sz w:val="16"/>
                  <w:szCs w:val="16"/>
                </w:rPr>
                <w:t>0.428</w:t>
              </w:r>
            </w:ins>
          </w:p>
        </w:tc>
        <w:tc>
          <w:tcPr>
            <w:tcW w:w="589" w:type="dxa"/>
            <w:vAlign w:val="center"/>
            <w:tcPrChange w:id="19609" w:author="Στάθης Καπ" w:date="2023-03-03T06:26:00Z">
              <w:tcPr>
                <w:tcW w:w="589" w:type="dxa"/>
                <w:vAlign w:val="center"/>
              </w:tcPr>
            </w:tcPrChange>
          </w:tcPr>
          <w:p w14:paraId="030E01B8" w14:textId="4539D5EC" w:rsidR="00C87CFE" w:rsidRPr="00CD1347" w:rsidRDefault="00C87CFE" w:rsidP="00C87CFE">
            <w:pPr>
              <w:jc w:val="center"/>
              <w:rPr>
                <w:ins w:id="19610" w:author="Στάθης Καπ" w:date="2023-03-03T03:57:00Z"/>
                <w:rFonts w:cstheme="minorHAnsi"/>
                <w:sz w:val="16"/>
                <w:szCs w:val="16"/>
              </w:rPr>
            </w:pPr>
            <w:ins w:id="19611" w:author="Στάθης Καπ" w:date="2023-03-03T06:20:00Z">
              <w:r>
                <w:rPr>
                  <w:rFonts w:ascii="Calibri" w:hAnsi="Calibri" w:cstheme="minorHAnsi"/>
                  <w:color w:val="000000"/>
                  <w:sz w:val="16"/>
                  <w:szCs w:val="16"/>
                </w:rPr>
                <w:t>4.19</w:t>
              </w:r>
            </w:ins>
          </w:p>
        </w:tc>
      </w:tr>
      <w:tr w:rsidR="00C87CFE" w:rsidRPr="00BB05AC" w14:paraId="40653975" w14:textId="77777777" w:rsidTr="00F03C40">
        <w:tblPrEx>
          <w:tblW w:w="0" w:type="auto"/>
          <w:tblBorders>
            <w:insideH w:val="none" w:sz="0" w:space="0" w:color="auto"/>
            <w:insideV w:val="none" w:sz="0" w:space="0" w:color="auto"/>
          </w:tblBorders>
          <w:tblCellMar>
            <w:left w:w="0" w:type="dxa"/>
            <w:right w:w="0" w:type="dxa"/>
          </w:tblCellMar>
          <w:tblPrExChange w:id="1961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613" w:author="Στάθης Καπ" w:date="2023-03-03T03:57:00Z"/>
        </w:trPr>
        <w:tc>
          <w:tcPr>
            <w:tcW w:w="515" w:type="dxa"/>
            <w:tcBorders>
              <w:top w:val="nil"/>
              <w:bottom w:val="nil"/>
              <w:right w:val="single" w:sz="4" w:space="0" w:color="auto"/>
            </w:tcBorders>
            <w:shd w:val="clear" w:color="auto" w:fill="E7E6E6" w:themeFill="background2"/>
            <w:vAlign w:val="bottom"/>
            <w:tcPrChange w:id="19614" w:author="Στάθης Καπ" w:date="2023-03-03T06:26:00Z">
              <w:tcPr>
                <w:tcW w:w="515" w:type="dxa"/>
                <w:vAlign w:val="bottom"/>
              </w:tcPr>
            </w:tcPrChange>
          </w:tcPr>
          <w:p w14:paraId="6CEBE8B4" w14:textId="273091C6" w:rsidR="00C87CFE" w:rsidRPr="00CD1347" w:rsidRDefault="00C87CFE" w:rsidP="00C87CFE">
            <w:pPr>
              <w:jc w:val="center"/>
              <w:rPr>
                <w:ins w:id="19615" w:author="Στάθης Καπ" w:date="2023-03-03T03:57:00Z"/>
                <w:rFonts w:ascii="Calibri" w:hAnsi="Calibri" w:cs="Calibri"/>
                <w:color w:val="000000"/>
                <w:sz w:val="16"/>
                <w:szCs w:val="16"/>
              </w:rPr>
            </w:pPr>
            <w:ins w:id="19616" w:author="Στάθης Καπ" w:date="2023-03-03T04:06:00Z">
              <w:r w:rsidRPr="00CD1347">
                <w:rPr>
                  <w:rFonts w:ascii="Calibri" w:hAnsi="Calibri" w:cs="Calibri"/>
                  <w:color w:val="000000"/>
                  <w:sz w:val="16"/>
                  <w:szCs w:val="16"/>
                  <w:rPrChange w:id="19617" w:author="Στάθης Καπ" w:date="2023-03-03T04:09:00Z">
                    <w:rPr>
                      <w:rFonts w:ascii="Calibri" w:hAnsi="Calibri" w:cs="Calibri"/>
                      <w:color w:val="000000"/>
                      <w:sz w:val="18"/>
                      <w:szCs w:val="18"/>
                    </w:rPr>
                  </w:rPrChange>
                </w:rPr>
                <w:t>rc204</w:t>
              </w:r>
            </w:ins>
          </w:p>
        </w:tc>
        <w:tc>
          <w:tcPr>
            <w:tcW w:w="560" w:type="dxa"/>
            <w:tcBorders>
              <w:left w:val="single" w:sz="4" w:space="0" w:color="auto"/>
            </w:tcBorders>
            <w:vAlign w:val="center"/>
            <w:tcPrChange w:id="19618" w:author="Στάθης Καπ" w:date="2023-03-03T06:26:00Z">
              <w:tcPr>
                <w:tcW w:w="560" w:type="dxa"/>
              </w:tcPr>
            </w:tcPrChange>
          </w:tcPr>
          <w:p w14:paraId="314B4411" w14:textId="1B23D4F5" w:rsidR="00C87CFE" w:rsidRPr="00CD1347" w:rsidRDefault="00C87CFE" w:rsidP="00C87CFE">
            <w:pPr>
              <w:jc w:val="center"/>
              <w:rPr>
                <w:ins w:id="19619" w:author="Στάθης Καπ" w:date="2023-03-03T03:57:00Z"/>
                <w:sz w:val="16"/>
                <w:szCs w:val="16"/>
              </w:rPr>
            </w:pPr>
            <w:ins w:id="19620" w:author="Στάθης Καπ" w:date="2023-03-03T06:20:00Z">
              <w:r>
                <w:rPr>
                  <w:rFonts w:ascii="Calibri" w:hAnsi="Calibri" w:cs="Calibri"/>
                  <w:color w:val="000000"/>
                  <w:sz w:val="16"/>
                  <w:szCs w:val="16"/>
                </w:rPr>
                <w:t>1716</w:t>
              </w:r>
            </w:ins>
          </w:p>
        </w:tc>
        <w:tc>
          <w:tcPr>
            <w:tcW w:w="855" w:type="dxa"/>
            <w:vAlign w:val="center"/>
            <w:tcPrChange w:id="19621" w:author="Στάθης Καπ" w:date="2023-03-03T06:26:00Z">
              <w:tcPr>
                <w:tcW w:w="855" w:type="dxa"/>
              </w:tcPr>
            </w:tcPrChange>
          </w:tcPr>
          <w:p w14:paraId="2F7F11A0" w14:textId="41AAA863" w:rsidR="00C87CFE" w:rsidRPr="00CD1347" w:rsidRDefault="00C87CFE" w:rsidP="00C87CFE">
            <w:pPr>
              <w:jc w:val="center"/>
              <w:rPr>
                <w:ins w:id="19622" w:author="Στάθης Καπ" w:date="2023-03-03T03:57:00Z"/>
                <w:sz w:val="16"/>
                <w:szCs w:val="16"/>
              </w:rPr>
            </w:pPr>
            <w:ins w:id="19623" w:author="Στάθης Καπ" w:date="2023-03-03T06:20:00Z">
              <w:r>
                <w:rPr>
                  <w:rFonts w:ascii="Calibri" w:hAnsi="Calibri" w:cs="Calibri"/>
                  <w:color w:val="000000"/>
                  <w:sz w:val="16"/>
                  <w:szCs w:val="16"/>
                </w:rPr>
                <w:t>1656</w:t>
              </w:r>
            </w:ins>
          </w:p>
        </w:tc>
        <w:tc>
          <w:tcPr>
            <w:tcW w:w="544" w:type="dxa"/>
            <w:vAlign w:val="center"/>
            <w:tcPrChange w:id="19624" w:author="Στάθης Καπ" w:date="2023-03-03T06:26:00Z">
              <w:tcPr>
                <w:tcW w:w="544" w:type="dxa"/>
                <w:vAlign w:val="bottom"/>
              </w:tcPr>
            </w:tcPrChange>
          </w:tcPr>
          <w:p w14:paraId="38D3EB9C" w14:textId="777351E6" w:rsidR="00C87CFE" w:rsidRPr="00CD1347" w:rsidRDefault="00C87CFE" w:rsidP="00C87CFE">
            <w:pPr>
              <w:jc w:val="center"/>
              <w:rPr>
                <w:ins w:id="19625" w:author="Στάθης Καπ" w:date="2023-03-03T03:57:00Z"/>
                <w:rFonts w:ascii="Calibri" w:hAnsi="Calibri" w:cs="Calibri"/>
                <w:color w:val="000000"/>
                <w:sz w:val="16"/>
                <w:szCs w:val="16"/>
              </w:rPr>
            </w:pPr>
            <w:ins w:id="19626" w:author="Στάθης Καπ" w:date="2023-03-03T06:20:00Z">
              <w:r>
                <w:rPr>
                  <w:rFonts w:ascii="Calibri" w:hAnsi="Calibri" w:cs="Calibri"/>
                  <w:color w:val="000000"/>
                  <w:sz w:val="16"/>
                  <w:szCs w:val="16"/>
                </w:rPr>
                <w:t>1650</w:t>
              </w:r>
            </w:ins>
          </w:p>
        </w:tc>
        <w:tc>
          <w:tcPr>
            <w:tcW w:w="621" w:type="dxa"/>
            <w:vAlign w:val="center"/>
            <w:tcPrChange w:id="19627" w:author="Στάθης Καπ" w:date="2023-03-03T06:26:00Z">
              <w:tcPr>
                <w:tcW w:w="621" w:type="dxa"/>
                <w:vAlign w:val="bottom"/>
              </w:tcPr>
            </w:tcPrChange>
          </w:tcPr>
          <w:p w14:paraId="35029A43" w14:textId="60CBCAD8" w:rsidR="00C87CFE" w:rsidRPr="00CD1347" w:rsidRDefault="00C87CFE" w:rsidP="00C87CFE">
            <w:pPr>
              <w:jc w:val="center"/>
              <w:rPr>
                <w:ins w:id="19628" w:author="Στάθης Καπ" w:date="2023-03-03T03:57:00Z"/>
                <w:rFonts w:ascii="Calibri" w:hAnsi="Calibri" w:cs="Calibri"/>
                <w:color w:val="000000"/>
                <w:sz w:val="16"/>
                <w:szCs w:val="16"/>
              </w:rPr>
            </w:pPr>
            <w:ins w:id="19629" w:author="Στάθης Καπ" w:date="2023-03-03T06:20:00Z">
              <w:r>
                <w:rPr>
                  <w:rFonts w:ascii="Calibri" w:hAnsi="Calibri" w:cs="Calibri"/>
                  <w:color w:val="000000"/>
                  <w:sz w:val="16"/>
                  <w:szCs w:val="16"/>
                </w:rPr>
                <w:t>0.615</w:t>
              </w:r>
            </w:ins>
          </w:p>
        </w:tc>
        <w:tc>
          <w:tcPr>
            <w:tcW w:w="669" w:type="dxa"/>
            <w:vAlign w:val="center"/>
            <w:tcPrChange w:id="19630" w:author="Στάθης Καπ" w:date="2023-03-03T06:26:00Z">
              <w:tcPr>
                <w:tcW w:w="669" w:type="dxa"/>
                <w:vAlign w:val="center"/>
              </w:tcPr>
            </w:tcPrChange>
          </w:tcPr>
          <w:p w14:paraId="3FE4C6F8" w14:textId="0531B2D0" w:rsidR="00C87CFE" w:rsidRPr="00CD1347" w:rsidRDefault="00C87CFE" w:rsidP="00C87CFE">
            <w:pPr>
              <w:jc w:val="center"/>
              <w:rPr>
                <w:ins w:id="19631" w:author="Στάθης Καπ" w:date="2023-03-03T03:57:00Z"/>
                <w:rFonts w:cstheme="minorHAnsi"/>
                <w:sz w:val="16"/>
                <w:szCs w:val="16"/>
              </w:rPr>
            </w:pPr>
            <w:ins w:id="19632" w:author="Στάθης Καπ" w:date="2023-03-03T06:20:00Z">
              <w:r>
                <w:rPr>
                  <w:rFonts w:ascii="Calibri" w:hAnsi="Calibri" w:cstheme="minorHAnsi"/>
                  <w:color w:val="000000"/>
                  <w:sz w:val="16"/>
                  <w:szCs w:val="16"/>
                </w:rPr>
                <w:t>3.85</w:t>
              </w:r>
            </w:ins>
          </w:p>
        </w:tc>
        <w:tc>
          <w:tcPr>
            <w:tcW w:w="543" w:type="dxa"/>
            <w:vAlign w:val="center"/>
            <w:tcPrChange w:id="19633" w:author="Στάθης Καπ" w:date="2023-03-03T06:26:00Z">
              <w:tcPr>
                <w:tcW w:w="543" w:type="dxa"/>
                <w:vAlign w:val="bottom"/>
              </w:tcPr>
            </w:tcPrChange>
          </w:tcPr>
          <w:p w14:paraId="46B1EEA3" w14:textId="10954A27" w:rsidR="00C87CFE" w:rsidRPr="00CD1347" w:rsidRDefault="00C87CFE" w:rsidP="00C87CFE">
            <w:pPr>
              <w:jc w:val="center"/>
              <w:rPr>
                <w:ins w:id="19634" w:author="Στάθης Καπ" w:date="2023-03-03T03:57:00Z"/>
                <w:rFonts w:ascii="Calibri" w:hAnsi="Calibri" w:cs="Calibri"/>
                <w:color w:val="000000"/>
                <w:sz w:val="16"/>
                <w:szCs w:val="16"/>
              </w:rPr>
            </w:pPr>
            <w:ins w:id="19635" w:author="Στάθης Καπ" w:date="2023-03-03T06:20:00Z">
              <w:r>
                <w:rPr>
                  <w:rFonts w:ascii="Calibri" w:hAnsi="Calibri" w:cs="Calibri"/>
                  <w:color w:val="000000"/>
                  <w:sz w:val="16"/>
                  <w:szCs w:val="16"/>
                </w:rPr>
                <w:t>1621</w:t>
              </w:r>
            </w:ins>
          </w:p>
        </w:tc>
        <w:tc>
          <w:tcPr>
            <w:tcW w:w="621" w:type="dxa"/>
            <w:vAlign w:val="center"/>
            <w:tcPrChange w:id="19636" w:author="Στάθης Καπ" w:date="2023-03-03T06:26:00Z">
              <w:tcPr>
                <w:tcW w:w="621" w:type="dxa"/>
                <w:vAlign w:val="bottom"/>
              </w:tcPr>
            </w:tcPrChange>
          </w:tcPr>
          <w:p w14:paraId="331CB530" w14:textId="23BC2BDC" w:rsidR="00C87CFE" w:rsidRPr="00CD1347" w:rsidRDefault="00C87CFE" w:rsidP="00C87CFE">
            <w:pPr>
              <w:jc w:val="center"/>
              <w:rPr>
                <w:ins w:id="19637" w:author="Στάθης Καπ" w:date="2023-03-03T03:57:00Z"/>
                <w:rFonts w:ascii="Calibri" w:hAnsi="Calibri" w:cs="Calibri"/>
                <w:color w:val="000000"/>
                <w:sz w:val="16"/>
                <w:szCs w:val="16"/>
              </w:rPr>
            </w:pPr>
            <w:ins w:id="19638" w:author="Στάθης Καπ" w:date="2023-03-03T06:20:00Z">
              <w:r>
                <w:rPr>
                  <w:rFonts w:ascii="Calibri" w:hAnsi="Calibri" w:cs="Calibri"/>
                  <w:color w:val="000000"/>
                  <w:sz w:val="16"/>
                  <w:szCs w:val="16"/>
                </w:rPr>
                <w:t>0.535</w:t>
              </w:r>
            </w:ins>
          </w:p>
        </w:tc>
        <w:tc>
          <w:tcPr>
            <w:tcW w:w="669" w:type="dxa"/>
            <w:vAlign w:val="center"/>
            <w:tcPrChange w:id="19639" w:author="Στάθης Καπ" w:date="2023-03-03T06:26:00Z">
              <w:tcPr>
                <w:tcW w:w="669" w:type="dxa"/>
                <w:vAlign w:val="center"/>
              </w:tcPr>
            </w:tcPrChange>
          </w:tcPr>
          <w:p w14:paraId="6F5FC156" w14:textId="04EB4A8D" w:rsidR="00C87CFE" w:rsidRPr="00CD1347" w:rsidRDefault="00C87CFE" w:rsidP="00C87CFE">
            <w:pPr>
              <w:jc w:val="center"/>
              <w:rPr>
                <w:ins w:id="19640" w:author="Στάθης Καπ" w:date="2023-03-03T03:57:00Z"/>
                <w:rFonts w:cstheme="minorHAnsi"/>
                <w:sz w:val="16"/>
                <w:szCs w:val="16"/>
              </w:rPr>
            </w:pPr>
            <w:ins w:id="19641" w:author="Στάθης Καπ" w:date="2023-03-03T06:20:00Z">
              <w:r>
                <w:rPr>
                  <w:rFonts w:ascii="Calibri" w:hAnsi="Calibri" w:cstheme="minorHAnsi"/>
                  <w:color w:val="000000"/>
                  <w:sz w:val="16"/>
                  <w:szCs w:val="16"/>
                </w:rPr>
                <w:t>1.76</w:t>
              </w:r>
            </w:ins>
          </w:p>
        </w:tc>
        <w:tc>
          <w:tcPr>
            <w:tcW w:w="508" w:type="dxa"/>
            <w:vAlign w:val="center"/>
            <w:tcPrChange w:id="19642" w:author="Στάθης Καπ" w:date="2023-03-03T06:26:00Z">
              <w:tcPr>
                <w:tcW w:w="508" w:type="dxa"/>
                <w:vAlign w:val="bottom"/>
              </w:tcPr>
            </w:tcPrChange>
          </w:tcPr>
          <w:p w14:paraId="4788E459" w14:textId="452618BE" w:rsidR="00C87CFE" w:rsidRPr="00CD1347" w:rsidRDefault="00C87CFE" w:rsidP="00C87CFE">
            <w:pPr>
              <w:jc w:val="center"/>
              <w:rPr>
                <w:ins w:id="19643" w:author="Στάθης Καπ" w:date="2023-03-03T03:57:00Z"/>
                <w:rFonts w:ascii="Calibri" w:hAnsi="Calibri" w:cs="Calibri"/>
                <w:color w:val="000000"/>
                <w:sz w:val="16"/>
                <w:szCs w:val="16"/>
              </w:rPr>
            </w:pPr>
            <w:ins w:id="19644" w:author="Στάθης Καπ" w:date="2023-03-03T06:20:00Z">
              <w:r>
                <w:rPr>
                  <w:rFonts w:ascii="Calibri" w:hAnsi="Calibri" w:cs="Calibri"/>
                  <w:color w:val="000000"/>
                  <w:sz w:val="16"/>
                  <w:szCs w:val="16"/>
                </w:rPr>
                <w:t>1556</w:t>
              </w:r>
            </w:ins>
          </w:p>
        </w:tc>
        <w:tc>
          <w:tcPr>
            <w:tcW w:w="541" w:type="dxa"/>
            <w:vAlign w:val="center"/>
            <w:tcPrChange w:id="19645" w:author="Στάθης Καπ" w:date="2023-03-03T06:26:00Z">
              <w:tcPr>
                <w:tcW w:w="541" w:type="dxa"/>
                <w:vAlign w:val="bottom"/>
              </w:tcPr>
            </w:tcPrChange>
          </w:tcPr>
          <w:p w14:paraId="69ACF795" w14:textId="6C5CC4B5" w:rsidR="00C87CFE" w:rsidRPr="00CD1347" w:rsidRDefault="00C87CFE" w:rsidP="00C87CFE">
            <w:pPr>
              <w:jc w:val="center"/>
              <w:rPr>
                <w:ins w:id="19646" w:author="Στάθης Καπ" w:date="2023-03-03T03:57:00Z"/>
                <w:rFonts w:ascii="Calibri" w:hAnsi="Calibri" w:cs="Calibri"/>
                <w:color w:val="000000"/>
                <w:sz w:val="16"/>
                <w:szCs w:val="16"/>
              </w:rPr>
            </w:pPr>
            <w:ins w:id="19647" w:author="Στάθης Καπ" w:date="2023-03-03T06:20:00Z">
              <w:r>
                <w:rPr>
                  <w:rFonts w:ascii="Calibri" w:hAnsi="Calibri" w:cs="Calibri"/>
                  <w:color w:val="000000"/>
                  <w:sz w:val="16"/>
                  <w:szCs w:val="16"/>
                </w:rPr>
                <w:t>0.234</w:t>
              </w:r>
            </w:ins>
          </w:p>
        </w:tc>
        <w:tc>
          <w:tcPr>
            <w:tcW w:w="589" w:type="dxa"/>
            <w:vAlign w:val="center"/>
            <w:tcPrChange w:id="19648" w:author="Στάθης Καπ" w:date="2023-03-03T06:26:00Z">
              <w:tcPr>
                <w:tcW w:w="589" w:type="dxa"/>
                <w:vAlign w:val="center"/>
              </w:tcPr>
            </w:tcPrChange>
          </w:tcPr>
          <w:p w14:paraId="2BA2F362" w14:textId="3DF3433F" w:rsidR="00C87CFE" w:rsidRPr="00CD1347" w:rsidRDefault="00C87CFE" w:rsidP="00C87CFE">
            <w:pPr>
              <w:jc w:val="center"/>
              <w:rPr>
                <w:ins w:id="19649" w:author="Στάθης Καπ" w:date="2023-03-03T03:57:00Z"/>
                <w:rFonts w:cstheme="minorHAnsi"/>
                <w:sz w:val="16"/>
                <w:szCs w:val="16"/>
              </w:rPr>
            </w:pPr>
            <w:ins w:id="19650" w:author="Στάθης Καπ" w:date="2023-03-03T06:20:00Z">
              <w:r>
                <w:rPr>
                  <w:rFonts w:ascii="Calibri" w:hAnsi="Calibri" w:cstheme="minorHAnsi"/>
                  <w:color w:val="000000"/>
                  <w:sz w:val="16"/>
                  <w:szCs w:val="16"/>
                </w:rPr>
                <w:t>5.7</w:t>
              </w:r>
            </w:ins>
          </w:p>
        </w:tc>
        <w:tc>
          <w:tcPr>
            <w:tcW w:w="463" w:type="dxa"/>
            <w:vAlign w:val="center"/>
            <w:tcPrChange w:id="19651" w:author="Στάθης Καπ" w:date="2023-03-03T06:26:00Z">
              <w:tcPr>
                <w:tcW w:w="463" w:type="dxa"/>
                <w:vAlign w:val="bottom"/>
              </w:tcPr>
            </w:tcPrChange>
          </w:tcPr>
          <w:p w14:paraId="255FD1CB" w14:textId="7C521B9E" w:rsidR="00C87CFE" w:rsidRPr="00CD1347" w:rsidRDefault="00C87CFE" w:rsidP="00C87CFE">
            <w:pPr>
              <w:jc w:val="center"/>
              <w:rPr>
                <w:ins w:id="19652" w:author="Στάθης Καπ" w:date="2023-03-03T03:57:00Z"/>
                <w:rFonts w:ascii="Calibri" w:hAnsi="Calibri" w:cs="Calibri"/>
                <w:color w:val="000000"/>
                <w:sz w:val="16"/>
                <w:szCs w:val="16"/>
              </w:rPr>
            </w:pPr>
            <w:ins w:id="19653" w:author="Στάθης Καπ" w:date="2023-03-03T06:20:00Z">
              <w:r>
                <w:rPr>
                  <w:rFonts w:ascii="Calibri" w:hAnsi="Calibri" w:cs="Calibri"/>
                  <w:color w:val="000000"/>
                  <w:sz w:val="16"/>
                  <w:szCs w:val="16"/>
                </w:rPr>
                <w:t>1564</w:t>
              </w:r>
            </w:ins>
          </w:p>
        </w:tc>
        <w:tc>
          <w:tcPr>
            <w:tcW w:w="541" w:type="dxa"/>
            <w:vAlign w:val="center"/>
            <w:tcPrChange w:id="19654" w:author="Στάθης Καπ" w:date="2023-03-03T06:26:00Z">
              <w:tcPr>
                <w:tcW w:w="541" w:type="dxa"/>
                <w:vAlign w:val="bottom"/>
              </w:tcPr>
            </w:tcPrChange>
          </w:tcPr>
          <w:p w14:paraId="68000E65" w14:textId="45C7D182" w:rsidR="00C87CFE" w:rsidRPr="00CD1347" w:rsidRDefault="00C87CFE" w:rsidP="00C87CFE">
            <w:pPr>
              <w:jc w:val="center"/>
              <w:rPr>
                <w:ins w:id="19655" w:author="Στάθης Καπ" w:date="2023-03-03T03:57:00Z"/>
                <w:rFonts w:ascii="Calibri" w:hAnsi="Calibri" w:cs="Calibri"/>
                <w:color w:val="000000"/>
                <w:sz w:val="16"/>
                <w:szCs w:val="16"/>
              </w:rPr>
            </w:pPr>
            <w:ins w:id="19656" w:author="Στάθης Καπ" w:date="2023-03-03T06:20:00Z">
              <w:r>
                <w:rPr>
                  <w:rFonts w:ascii="Calibri" w:hAnsi="Calibri" w:cs="Calibri"/>
                  <w:color w:val="000000"/>
                  <w:sz w:val="16"/>
                  <w:szCs w:val="16"/>
                </w:rPr>
                <w:t>0.517</w:t>
              </w:r>
            </w:ins>
          </w:p>
        </w:tc>
        <w:tc>
          <w:tcPr>
            <w:tcW w:w="589" w:type="dxa"/>
            <w:vAlign w:val="center"/>
            <w:tcPrChange w:id="19657" w:author="Στάθης Καπ" w:date="2023-03-03T06:26:00Z">
              <w:tcPr>
                <w:tcW w:w="589" w:type="dxa"/>
                <w:vAlign w:val="center"/>
              </w:tcPr>
            </w:tcPrChange>
          </w:tcPr>
          <w:p w14:paraId="653514A0" w14:textId="1DBD32A2" w:rsidR="00C87CFE" w:rsidRPr="00CD1347" w:rsidRDefault="00C87CFE" w:rsidP="00C87CFE">
            <w:pPr>
              <w:jc w:val="center"/>
              <w:rPr>
                <w:ins w:id="19658" w:author="Στάθης Καπ" w:date="2023-03-03T03:57:00Z"/>
                <w:rFonts w:cstheme="minorHAnsi"/>
                <w:sz w:val="16"/>
                <w:szCs w:val="16"/>
              </w:rPr>
            </w:pPr>
            <w:ins w:id="19659" w:author="Στάθης Καπ" w:date="2023-03-03T06:20:00Z">
              <w:r>
                <w:rPr>
                  <w:rFonts w:ascii="Calibri" w:hAnsi="Calibri" w:cstheme="minorHAnsi"/>
                  <w:color w:val="000000"/>
                  <w:sz w:val="16"/>
                  <w:szCs w:val="16"/>
                </w:rPr>
                <w:t>5.21</w:t>
              </w:r>
            </w:ins>
          </w:p>
        </w:tc>
      </w:tr>
      <w:tr w:rsidR="00C87CFE" w:rsidRPr="00BB05AC" w14:paraId="425FE0AF" w14:textId="77777777" w:rsidTr="00F03C40">
        <w:tblPrEx>
          <w:tblW w:w="0" w:type="auto"/>
          <w:tblBorders>
            <w:insideH w:val="none" w:sz="0" w:space="0" w:color="auto"/>
            <w:insideV w:val="none" w:sz="0" w:space="0" w:color="auto"/>
          </w:tblBorders>
          <w:tblCellMar>
            <w:left w:w="0" w:type="dxa"/>
            <w:right w:w="0" w:type="dxa"/>
          </w:tblCellMar>
          <w:tblPrExChange w:id="1966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661" w:author="Στάθης Καπ" w:date="2023-03-03T03:57:00Z"/>
        </w:trPr>
        <w:tc>
          <w:tcPr>
            <w:tcW w:w="515" w:type="dxa"/>
            <w:tcBorders>
              <w:top w:val="nil"/>
              <w:bottom w:val="nil"/>
              <w:right w:val="single" w:sz="4" w:space="0" w:color="auto"/>
            </w:tcBorders>
            <w:shd w:val="clear" w:color="auto" w:fill="E7E6E6" w:themeFill="background2"/>
            <w:vAlign w:val="bottom"/>
            <w:tcPrChange w:id="19662" w:author="Στάθης Καπ" w:date="2023-03-03T06:26:00Z">
              <w:tcPr>
                <w:tcW w:w="515" w:type="dxa"/>
                <w:vAlign w:val="bottom"/>
              </w:tcPr>
            </w:tcPrChange>
          </w:tcPr>
          <w:p w14:paraId="065A1699" w14:textId="5A2E4EE8" w:rsidR="00C87CFE" w:rsidRPr="00CD1347" w:rsidRDefault="00C87CFE" w:rsidP="00C87CFE">
            <w:pPr>
              <w:jc w:val="center"/>
              <w:rPr>
                <w:ins w:id="19663" w:author="Στάθης Καπ" w:date="2023-03-03T03:57:00Z"/>
                <w:rFonts w:ascii="Calibri" w:hAnsi="Calibri" w:cs="Calibri"/>
                <w:color w:val="000000"/>
                <w:sz w:val="16"/>
                <w:szCs w:val="16"/>
              </w:rPr>
            </w:pPr>
            <w:ins w:id="19664" w:author="Στάθης Καπ" w:date="2023-03-03T04:06:00Z">
              <w:r w:rsidRPr="00CD1347">
                <w:rPr>
                  <w:rFonts w:ascii="Calibri" w:hAnsi="Calibri" w:cs="Calibri"/>
                  <w:color w:val="000000"/>
                  <w:sz w:val="16"/>
                  <w:szCs w:val="16"/>
                  <w:rPrChange w:id="19665" w:author="Στάθης Καπ" w:date="2023-03-03T04:09:00Z">
                    <w:rPr>
                      <w:rFonts w:ascii="Calibri" w:hAnsi="Calibri" w:cs="Calibri"/>
                      <w:color w:val="000000"/>
                      <w:sz w:val="18"/>
                      <w:szCs w:val="18"/>
                    </w:rPr>
                  </w:rPrChange>
                </w:rPr>
                <w:t>rc205</w:t>
              </w:r>
            </w:ins>
          </w:p>
        </w:tc>
        <w:tc>
          <w:tcPr>
            <w:tcW w:w="560" w:type="dxa"/>
            <w:tcBorders>
              <w:left w:val="single" w:sz="4" w:space="0" w:color="auto"/>
            </w:tcBorders>
            <w:vAlign w:val="center"/>
            <w:tcPrChange w:id="19666" w:author="Στάθης Καπ" w:date="2023-03-03T06:26:00Z">
              <w:tcPr>
                <w:tcW w:w="560" w:type="dxa"/>
              </w:tcPr>
            </w:tcPrChange>
          </w:tcPr>
          <w:p w14:paraId="49219DEF" w14:textId="4C39C3BF" w:rsidR="00C87CFE" w:rsidRPr="00CD1347" w:rsidRDefault="00C87CFE" w:rsidP="00C87CFE">
            <w:pPr>
              <w:jc w:val="center"/>
              <w:rPr>
                <w:ins w:id="19667" w:author="Στάθης Καπ" w:date="2023-03-03T03:57:00Z"/>
                <w:sz w:val="16"/>
                <w:szCs w:val="16"/>
              </w:rPr>
            </w:pPr>
            <w:ins w:id="19668" w:author="Στάθης Καπ" w:date="2023-03-03T06:20:00Z">
              <w:r>
                <w:rPr>
                  <w:rFonts w:ascii="Calibri" w:hAnsi="Calibri" w:cs="Calibri"/>
                  <w:color w:val="000000"/>
                  <w:sz w:val="16"/>
                  <w:szCs w:val="16"/>
                </w:rPr>
                <w:t>1458</w:t>
              </w:r>
            </w:ins>
          </w:p>
        </w:tc>
        <w:tc>
          <w:tcPr>
            <w:tcW w:w="855" w:type="dxa"/>
            <w:vAlign w:val="center"/>
            <w:tcPrChange w:id="19669" w:author="Στάθης Καπ" w:date="2023-03-03T06:26:00Z">
              <w:tcPr>
                <w:tcW w:w="855" w:type="dxa"/>
              </w:tcPr>
            </w:tcPrChange>
          </w:tcPr>
          <w:p w14:paraId="29B4B610" w14:textId="1AA1A770" w:rsidR="00C87CFE" w:rsidRPr="00CD1347" w:rsidRDefault="00C87CFE" w:rsidP="00C87CFE">
            <w:pPr>
              <w:jc w:val="center"/>
              <w:rPr>
                <w:ins w:id="19670" w:author="Στάθης Καπ" w:date="2023-03-03T03:57:00Z"/>
                <w:sz w:val="16"/>
                <w:szCs w:val="16"/>
              </w:rPr>
            </w:pPr>
            <w:ins w:id="19671" w:author="Στάθης Καπ" w:date="2023-03-03T06:20:00Z">
              <w:r>
                <w:rPr>
                  <w:rFonts w:ascii="Calibri" w:hAnsi="Calibri" w:cs="Calibri"/>
                  <w:color w:val="000000"/>
                  <w:sz w:val="16"/>
                  <w:szCs w:val="16"/>
                </w:rPr>
                <w:t>1381</w:t>
              </w:r>
            </w:ins>
          </w:p>
        </w:tc>
        <w:tc>
          <w:tcPr>
            <w:tcW w:w="544" w:type="dxa"/>
            <w:vAlign w:val="center"/>
            <w:tcPrChange w:id="19672" w:author="Στάθης Καπ" w:date="2023-03-03T06:26:00Z">
              <w:tcPr>
                <w:tcW w:w="544" w:type="dxa"/>
                <w:vAlign w:val="bottom"/>
              </w:tcPr>
            </w:tcPrChange>
          </w:tcPr>
          <w:p w14:paraId="14B94E4B" w14:textId="306AFC4B" w:rsidR="00C87CFE" w:rsidRPr="00CD1347" w:rsidRDefault="00C87CFE" w:rsidP="00C87CFE">
            <w:pPr>
              <w:jc w:val="center"/>
              <w:rPr>
                <w:ins w:id="19673" w:author="Στάθης Καπ" w:date="2023-03-03T03:57:00Z"/>
                <w:rFonts w:ascii="Calibri" w:hAnsi="Calibri" w:cs="Calibri"/>
                <w:color w:val="000000"/>
                <w:sz w:val="16"/>
                <w:szCs w:val="16"/>
              </w:rPr>
            </w:pPr>
            <w:ins w:id="19674" w:author="Στάθης Καπ" w:date="2023-03-03T06:20:00Z">
              <w:r>
                <w:rPr>
                  <w:rFonts w:ascii="Calibri" w:hAnsi="Calibri" w:cs="Calibri"/>
                  <w:color w:val="000000"/>
                  <w:sz w:val="16"/>
                  <w:szCs w:val="16"/>
                </w:rPr>
                <w:t>1362</w:t>
              </w:r>
            </w:ins>
          </w:p>
        </w:tc>
        <w:tc>
          <w:tcPr>
            <w:tcW w:w="621" w:type="dxa"/>
            <w:vAlign w:val="center"/>
            <w:tcPrChange w:id="19675" w:author="Στάθης Καπ" w:date="2023-03-03T06:26:00Z">
              <w:tcPr>
                <w:tcW w:w="621" w:type="dxa"/>
                <w:vAlign w:val="bottom"/>
              </w:tcPr>
            </w:tcPrChange>
          </w:tcPr>
          <w:p w14:paraId="23FD5BDB" w14:textId="065E01AC" w:rsidR="00C87CFE" w:rsidRPr="00CD1347" w:rsidRDefault="00C87CFE" w:rsidP="00C87CFE">
            <w:pPr>
              <w:jc w:val="center"/>
              <w:rPr>
                <w:ins w:id="19676" w:author="Στάθης Καπ" w:date="2023-03-03T03:57:00Z"/>
                <w:rFonts w:ascii="Calibri" w:hAnsi="Calibri" w:cs="Calibri"/>
                <w:color w:val="000000"/>
                <w:sz w:val="16"/>
                <w:szCs w:val="16"/>
              </w:rPr>
            </w:pPr>
            <w:ins w:id="19677" w:author="Στάθης Καπ" w:date="2023-03-03T06:20:00Z">
              <w:r>
                <w:rPr>
                  <w:rFonts w:ascii="Calibri" w:hAnsi="Calibri" w:cs="Calibri"/>
                  <w:color w:val="000000"/>
                  <w:sz w:val="16"/>
                  <w:szCs w:val="16"/>
                </w:rPr>
                <w:t>0.692</w:t>
              </w:r>
            </w:ins>
          </w:p>
        </w:tc>
        <w:tc>
          <w:tcPr>
            <w:tcW w:w="669" w:type="dxa"/>
            <w:vAlign w:val="center"/>
            <w:tcPrChange w:id="19678" w:author="Στάθης Καπ" w:date="2023-03-03T06:26:00Z">
              <w:tcPr>
                <w:tcW w:w="669" w:type="dxa"/>
                <w:vAlign w:val="center"/>
              </w:tcPr>
            </w:tcPrChange>
          </w:tcPr>
          <w:p w14:paraId="49B99469" w14:textId="5F72E532" w:rsidR="00C87CFE" w:rsidRPr="00CD1347" w:rsidRDefault="00C87CFE" w:rsidP="00C87CFE">
            <w:pPr>
              <w:jc w:val="center"/>
              <w:rPr>
                <w:ins w:id="19679" w:author="Στάθης Καπ" w:date="2023-03-03T03:57:00Z"/>
                <w:rFonts w:cstheme="minorHAnsi"/>
                <w:sz w:val="16"/>
                <w:szCs w:val="16"/>
              </w:rPr>
            </w:pPr>
            <w:ins w:id="19680" w:author="Στάθης Καπ" w:date="2023-03-03T06:20:00Z">
              <w:r>
                <w:rPr>
                  <w:rFonts w:ascii="Calibri" w:hAnsi="Calibri" w:cstheme="minorHAnsi"/>
                  <w:color w:val="000000"/>
                  <w:sz w:val="16"/>
                  <w:szCs w:val="16"/>
                </w:rPr>
                <w:t>6.58</w:t>
              </w:r>
            </w:ins>
          </w:p>
        </w:tc>
        <w:tc>
          <w:tcPr>
            <w:tcW w:w="543" w:type="dxa"/>
            <w:vAlign w:val="center"/>
            <w:tcPrChange w:id="19681" w:author="Στάθης Καπ" w:date="2023-03-03T06:26:00Z">
              <w:tcPr>
                <w:tcW w:w="543" w:type="dxa"/>
                <w:vAlign w:val="bottom"/>
              </w:tcPr>
            </w:tcPrChange>
          </w:tcPr>
          <w:p w14:paraId="6F7F4E4B" w14:textId="177F8940" w:rsidR="00C87CFE" w:rsidRPr="00CD1347" w:rsidRDefault="00C87CFE" w:rsidP="00C87CFE">
            <w:pPr>
              <w:jc w:val="center"/>
              <w:rPr>
                <w:ins w:id="19682" w:author="Στάθης Καπ" w:date="2023-03-03T03:57:00Z"/>
                <w:rFonts w:ascii="Calibri" w:hAnsi="Calibri" w:cs="Calibri"/>
                <w:color w:val="000000"/>
                <w:sz w:val="16"/>
                <w:szCs w:val="16"/>
              </w:rPr>
            </w:pPr>
            <w:ins w:id="19683" w:author="Στάθης Καπ" w:date="2023-03-03T06:20:00Z">
              <w:r>
                <w:rPr>
                  <w:rFonts w:ascii="Calibri" w:hAnsi="Calibri" w:cs="Calibri"/>
                  <w:color w:val="000000"/>
                  <w:sz w:val="16"/>
                  <w:szCs w:val="16"/>
                </w:rPr>
                <w:t>1373</w:t>
              </w:r>
            </w:ins>
          </w:p>
        </w:tc>
        <w:tc>
          <w:tcPr>
            <w:tcW w:w="621" w:type="dxa"/>
            <w:vAlign w:val="center"/>
            <w:tcPrChange w:id="19684" w:author="Στάθης Καπ" w:date="2023-03-03T06:26:00Z">
              <w:tcPr>
                <w:tcW w:w="621" w:type="dxa"/>
                <w:vAlign w:val="bottom"/>
              </w:tcPr>
            </w:tcPrChange>
          </w:tcPr>
          <w:p w14:paraId="01EB7E66" w14:textId="16B29FA5" w:rsidR="00C87CFE" w:rsidRPr="00CD1347" w:rsidRDefault="00C87CFE" w:rsidP="00C87CFE">
            <w:pPr>
              <w:jc w:val="center"/>
              <w:rPr>
                <w:ins w:id="19685" w:author="Στάθης Καπ" w:date="2023-03-03T03:57:00Z"/>
                <w:rFonts w:ascii="Calibri" w:hAnsi="Calibri" w:cs="Calibri"/>
                <w:color w:val="000000"/>
                <w:sz w:val="16"/>
                <w:szCs w:val="16"/>
              </w:rPr>
            </w:pPr>
            <w:ins w:id="19686" w:author="Στάθης Καπ" w:date="2023-03-03T06:20:00Z">
              <w:r>
                <w:rPr>
                  <w:rFonts w:ascii="Calibri" w:hAnsi="Calibri" w:cs="Calibri"/>
                  <w:color w:val="000000"/>
                  <w:sz w:val="16"/>
                  <w:szCs w:val="16"/>
                </w:rPr>
                <w:t>0.406</w:t>
              </w:r>
            </w:ins>
          </w:p>
        </w:tc>
        <w:tc>
          <w:tcPr>
            <w:tcW w:w="669" w:type="dxa"/>
            <w:vAlign w:val="center"/>
            <w:tcPrChange w:id="19687" w:author="Στάθης Καπ" w:date="2023-03-03T06:26:00Z">
              <w:tcPr>
                <w:tcW w:w="669" w:type="dxa"/>
                <w:vAlign w:val="center"/>
              </w:tcPr>
            </w:tcPrChange>
          </w:tcPr>
          <w:p w14:paraId="425CB8F1" w14:textId="5DA346F8" w:rsidR="00C87CFE" w:rsidRPr="00CD1347" w:rsidRDefault="00C87CFE" w:rsidP="00C87CFE">
            <w:pPr>
              <w:jc w:val="center"/>
              <w:rPr>
                <w:ins w:id="19688" w:author="Στάθης Καπ" w:date="2023-03-03T03:57:00Z"/>
                <w:rFonts w:cstheme="minorHAnsi"/>
                <w:sz w:val="16"/>
                <w:szCs w:val="16"/>
              </w:rPr>
            </w:pPr>
            <w:ins w:id="19689" w:author="Στάθης Καπ" w:date="2023-03-03T06:20:00Z">
              <w:r>
                <w:rPr>
                  <w:rFonts w:ascii="Calibri" w:hAnsi="Calibri" w:cstheme="minorHAnsi"/>
                  <w:color w:val="000000"/>
                  <w:sz w:val="16"/>
                  <w:szCs w:val="16"/>
                </w:rPr>
                <w:t>-0.81</w:t>
              </w:r>
            </w:ins>
          </w:p>
        </w:tc>
        <w:tc>
          <w:tcPr>
            <w:tcW w:w="508" w:type="dxa"/>
            <w:vAlign w:val="center"/>
            <w:tcPrChange w:id="19690" w:author="Στάθης Καπ" w:date="2023-03-03T06:26:00Z">
              <w:tcPr>
                <w:tcW w:w="508" w:type="dxa"/>
                <w:vAlign w:val="bottom"/>
              </w:tcPr>
            </w:tcPrChange>
          </w:tcPr>
          <w:p w14:paraId="7A2FBDA2" w14:textId="355410FA" w:rsidR="00C87CFE" w:rsidRPr="00CD1347" w:rsidRDefault="00C87CFE" w:rsidP="00C87CFE">
            <w:pPr>
              <w:jc w:val="center"/>
              <w:rPr>
                <w:ins w:id="19691" w:author="Στάθης Καπ" w:date="2023-03-03T03:57:00Z"/>
                <w:rFonts w:ascii="Calibri" w:hAnsi="Calibri" w:cs="Calibri"/>
                <w:color w:val="000000"/>
                <w:sz w:val="16"/>
                <w:szCs w:val="16"/>
              </w:rPr>
            </w:pPr>
            <w:ins w:id="19692" w:author="Στάθης Καπ" w:date="2023-03-03T06:20:00Z">
              <w:r>
                <w:rPr>
                  <w:rFonts w:ascii="Calibri" w:hAnsi="Calibri" w:cs="Calibri"/>
                  <w:color w:val="000000"/>
                  <w:sz w:val="16"/>
                  <w:szCs w:val="16"/>
                </w:rPr>
                <w:t>1348</w:t>
              </w:r>
            </w:ins>
          </w:p>
        </w:tc>
        <w:tc>
          <w:tcPr>
            <w:tcW w:w="541" w:type="dxa"/>
            <w:vAlign w:val="center"/>
            <w:tcPrChange w:id="19693" w:author="Στάθης Καπ" w:date="2023-03-03T06:26:00Z">
              <w:tcPr>
                <w:tcW w:w="541" w:type="dxa"/>
                <w:vAlign w:val="bottom"/>
              </w:tcPr>
            </w:tcPrChange>
          </w:tcPr>
          <w:p w14:paraId="148AD6A8" w14:textId="51071D1F" w:rsidR="00C87CFE" w:rsidRPr="00CD1347" w:rsidRDefault="00C87CFE" w:rsidP="00C87CFE">
            <w:pPr>
              <w:jc w:val="center"/>
              <w:rPr>
                <w:ins w:id="19694" w:author="Στάθης Καπ" w:date="2023-03-03T03:57:00Z"/>
                <w:rFonts w:ascii="Calibri" w:hAnsi="Calibri" w:cs="Calibri"/>
                <w:color w:val="000000"/>
                <w:sz w:val="16"/>
                <w:szCs w:val="16"/>
              </w:rPr>
            </w:pPr>
            <w:ins w:id="19695" w:author="Στάθης Καπ" w:date="2023-03-03T06:20:00Z">
              <w:r>
                <w:rPr>
                  <w:rFonts w:ascii="Calibri" w:hAnsi="Calibri" w:cs="Calibri"/>
                  <w:color w:val="000000"/>
                  <w:sz w:val="16"/>
                  <w:szCs w:val="16"/>
                </w:rPr>
                <w:t>0.305</w:t>
              </w:r>
            </w:ins>
          </w:p>
        </w:tc>
        <w:tc>
          <w:tcPr>
            <w:tcW w:w="589" w:type="dxa"/>
            <w:vAlign w:val="center"/>
            <w:tcPrChange w:id="19696" w:author="Στάθης Καπ" w:date="2023-03-03T06:26:00Z">
              <w:tcPr>
                <w:tcW w:w="589" w:type="dxa"/>
                <w:vAlign w:val="center"/>
              </w:tcPr>
            </w:tcPrChange>
          </w:tcPr>
          <w:p w14:paraId="2D59A69A" w14:textId="18F506E8" w:rsidR="00C87CFE" w:rsidRPr="00CD1347" w:rsidRDefault="00C87CFE" w:rsidP="00C87CFE">
            <w:pPr>
              <w:jc w:val="center"/>
              <w:rPr>
                <w:ins w:id="19697" w:author="Στάθης Καπ" w:date="2023-03-03T03:57:00Z"/>
                <w:rFonts w:cstheme="minorHAnsi"/>
                <w:sz w:val="16"/>
                <w:szCs w:val="16"/>
              </w:rPr>
            </w:pPr>
            <w:ins w:id="19698" w:author="Στάθης Καπ" w:date="2023-03-03T06:20:00Z">
              <w:r>
                <w:rPr>
                  <w:rFonts w:ascii="Calibri" w:hAnsi="Calibri" w:cstheme="minorHAnsi"/>
                  <w:color w:val="000000"/>
                  <w:sz w:val="16"/>
                  <w:szCs w:val="16"/>
                </w:rPr>
                <w:t>1.03</w:t>
              </w:r>
            </w:ins>
          </w:p>
        </w:tc>
        <w:tc>
          <w:tcPr>
            <w:tcW w:w="463" w:type="dxa"/>
            <w:vAlign w:val="center"/>
            <w:tcPrChange w:id="19699" w:author="Στάθης Καπ" w:date="2023-03-03T06:26:00Z">
              <w:tcPr>
                <w:tcW w:w="463" w:type="dxa"/>
                <w:vAlign w:val="bottom"/>
              </w:tcPr>
            </w:tcPrChange>
          </w:tcPr>
          <w:p w14:paraId="635924EE" w14:textId="7E327D09" w:rsidR="00C87CFE" w:rsidRPr="00CD1347" w:rsidRDefault="00C87CFE" w:rsidP="00C87CFE">
            <w:pPr>
              <w:jc w:val="center"/>
              <w:rPr>
                <w:ins w:id="19700" w:author="Στάθης Καπ" w:date="2023-03-03T03:57:00Z"/>
                <w:rFonts w:ascii="Calibri" w:hAnsi="Calibri" w:cs="Calibri"/>
                <w:color w:val="000000"/>
                <w:sz w:val="16"/>
                <w:szCs w:val="16"/>
              </w:rPr>
            </w:pPr>
            <w:ins w:id="19701" w:author="Στάθης Καπ" w:date="2023-03-03T06:20:00Z">
              <w:r>
                <w:rPr>
                  <w:rFonts w:ascii="Calibri" w:hAnsi="Calibri" w:cs="Calibri"/>
                  <w:color w:val="000000"/>
                  <w:sz w:val="16"/>
                  <w:szCs w:val="16"/>
                </w:rPr>
                <w:t>1283</w:t>
              </w:r>
            </w:ins>
          </w:p>
        </w:tc>
        <w:tc>
          <w:tcPr>
            <w:tcW w:w="541" w:type="dxa"/>
            <w:vAlign w:val="center"/>
            <w:tcPrChange w:id="19702" w:author="Στάθης Καπ" w:date="2023-03-03T06:26:00Z">
              <w:tcPr>
                <w:tcW w:w="541" w:type="dxa"/>
                <w:vAlign w:val="bottom"/>
              </w:tcPr>
            </w:tcPrChange>
          </w:tcPr>
          <w:p w14:paraId="6DEAA722" w14:textId="2CD4EC06" w:rsidR="00C87CFE" w:rsidRPr="00CD1347" w:rsidRDefault="00C87CFE" w:rsidP="00C87CFE">
            <w:pPr>
              <w:jc w:val="center"/>
              <w:rPr>
                <w:ins w:id="19703" w:author="Στάθης Καπ" w:date="2023-03-03T03:57:00Z"/>
                <w:rFonts w:ascii="Calibri" w:hAnsi="Calibri" w:cs="Calibri"/>
                <w:color w:val="000000"/>
                <w:sz w:val="16"/>
                <w:szCs w:val="16"/>
              </w:rPr>
            </w:pPr>
            <w:ins w:id="19704" w:author="Στάθης Καπ" w:date="2023-03-03T06:20:00Z">
              <w:r>
                <w:rPr>
                  <w:rFonts w:ascii="Calibri" w:hAnsi="Calibri" w:cs="Calibri"/>
                  <w:color w:val="000000"/>
                  <w:sz w:val="16"/>
                  <w:szCs w:val="16"/>
                </w:rPr>
                <w:t>0.333</w:t>
              </w:r>
            </w:ins>
          </w:p>
        </w:tc>
        <w:tc>
          <w:tcPr>
            <w:tcW w:w="589" w:type="dxa"/>
            <w:vAlign w:val="center"/>
            <w:tcPrChange w:id="19705" w:author="Στάθης Καπ" w:date="2023-03-03T06:26:00Z">
              <w:tcPr>
                <w:tcW w:w="589" w:type="dxa"/>
                <w:vAlign w:val="center"/>
              </w:tcPr>
            </w:tcPrChange>
          </w:tcPr>
          <w:p w14:paraId="5E1ABA09" w14:textId="7F6F5EA5" w:rsidR="00C87CFE" w:rsidRPr="00CD1347" w:rsidRDefault="00C87CFE" w:rsidP="00C87CFE">
            <w:pPr>
              <w:jc w:val="center"/>
              <w:rPr>
                <w:ins w:id="19706" w:author="Στάθης Καπ" w:date="2023-03-03T03:57:00Z"/>
                <w:rFonts w:cstheme="minorHAnsi"/>
                <w:sz w:val="16"/>
                <w:szCs w:val="16"/>
              </w:rPr>
            </w:pPr>
            <w:ins w:id="19707" w:author="Στάθης Καπ" w:date="2023-03-03T06:20:00Z">
              <w:r>
                <w:rPr>
                  <w:rFonts w:ascii="Calibri" w:hAnsi="Calibri" w:cstheme="minorHAnsi"/>
                  <w:color w:val="000000"/>
                  <w:sz w:val="16"/>
                  <w:szCs w:val="16"/>
                </w:rPr>
                <w:t>5.8</w:t>
              </w:r>
            </w:ins>
          </w:p>
        </w:tc>
      </w:tr>
      <w:tr w:rsidR="00C87CFE" w:rsidRPr="00BB05AC" w14:paraId="21049B46" w14:textId="77777777" w:rsidTr="00F03C40">
        <w:tblPrEx>
          <w:tblW w:w="0" w:type="auto"/>
          <w:tblBorders>
            <w:insideH w:val="none" w:sz="0" w:space="0" w:color="auto"/>
            <w:insideV w:val="none" w:sz="0" w:space="0" w:color="auto"/>
          </w:tblBorders>
          <w:tblCellMar>
            <w:left w:w="0" w:type="dxa"/>
            <w:right w:w="0" w:type="dxa"/>
          </w:tblCellMar>
          <w:tblPrExChange w:id="1970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709" w:author="Στάθης Καπ" w:date="2023-03-03T03:57:00Z"/>
        </w:trPr>
        <w:tc>
          <w:tcPr>
            <w:tcW w:w="515" w:type="dxa"/>
            <w:tcBorders>
              <w:top w:val="nil"/>
              <w:bottom w:val="nil"/>
              <w:right w:val="single" w:sz="4" w:space="0" w:color="auto"/>
            </w:tcBorders>
            <w:shd w:val="clear" w:color="auto" w:fill="E7E6E6" w:themeFill="background2"/>
            <w:vAlign w:val="bottom"/>
            <w:tcPrChange w:id="19710" w:author="Στάθης Καπ" w:date="2023-03-03T06:26:00Z">
              <w:tcPr>
                <w:tcW w:w="515" w:type="dxa"/>
                <w:vAlign w:val="bottom"/>
              </w:tcPr>
            </w:tcPrChange>
          </w:tcPr>
          <w:p w14:paraId="733B6540" w14:textId="6EB64B5B" w:rsidR="00C87CFE" w:rsidRPr="00CD1347" w:rsidRDefault="00C87CFE" w:rsidP="00C87CFE">
            <w:pPr>
              <w:jc w:val="center"/>
              <w:rPr>
                <w:ins w:id="19711" w:author="Στάθης Καπ" w:date="2023-03-03T03:57:00Z"/>
                <w:rFonts w:ascii="Calibri" w:hAnsi="Calibri" w:cs="Calibri"/>
                <w:color w:val="000000"/>
                <w:sz w:val="16"/>
                <w:szCs w:val="16"/>
              </w:rPr>
            </w:pPr>
            <w:ins w:id="19712" w:author="Στάθης Καπ" w:date="2023-03-03T04:06:00Z">
              <w:r w:rsidRPr="00CD1347">
                <w:rPr>
                  <w:rFonts w:ascii="Calibri" w:hAnsi="Calibri" w:cs="Calibri"/>
                  <w:color w:val="000000"/>
                  <w:sz w:val="16"/>
                  <w:szCs w:val="16"/>
                  <w:rPrChange w:id="19713" w:author="Στάθης Καπ" w:date="2023-03-03T04:09:00Z">
                    <w:rPr>
                      <w:rFonts w:ascii="Calibri" w:hAnsi="Calibri" w:cs="Calibri"/>
                      <w:color w:val="000000"/>
                      <w:sz w:val="18"/>
                      <w:szCs w:val="18"/>
                    </w:rPr>
                  </w:rPrChange>
                </w:rPr>
                <w:t>rc206</w:t>
              </w:r>
            </w:ins>
          </w:p>
        </w:tc>
        <w:tc>
          <w:tcPr>
            <w:tcW w:w="560" w:type="dxa"/>
            <w:tcBorders>
              <w:left w:val="single" w:sz="4" w:space="0" w:color="auto"/>
            </w:tcBorders>
            <w:vAlign w:val="center"/>
            <w:tcPrChange w:id="19714" w:author="Στάθης Καπ" w:date="2023-03-03T06:26:00Z">
              <w:tcPr>
                <w:tcW w:w="560" w:type="dxa"/>
              </w:tcPr>
            </w:tcPrChange>
          </w:tcPr>
          <w:p w14:paraId="48A8339F" w14:textId="77D578CE" w:rsidR="00C87CFE" w:rsidRPr="00CD1347" w:rsidRDefault="00C87CFE" w:rsidP="00C87CFE">
            <w:pPr>
              <w:jc w:val="center"/>
              <w:rPr>
                <w:ins w:id="19715" w:author="Στάθης Καπ" w:date="2023-03-03T03:57:00Z"/>
                <w:sz w:val="16"/>
                <w:szCs w:val="16"/>
              </w:rPr>
            </w:pPr>
            <w:ins w:id="19716" w:author="Στάθης Καπ" w:date="2023-03-03T06:20:00Z">
              <w:r>
                <w:rPr>
                  <w:rFonts w:ascii="Calibri" w:hAnsi="Calibri" w:cs="Calibri"/>
                  <w:color w:val="000000"/>
                  <w:sz w:val="16"/>
                  <w:szCs w:val="16"/>
                </w:rPr>
                <w:t>1552</w:t>
              </w:r>
            </w:ins>
          </w:p>
        </w:tc>
        <w:tc>
          <w:tcPr>
            <w:tcW w:w="855" w:type="dxa"/>
            <w:vAlign w:val="center"/>
            <w:tcPrChange w:id="19717" w:author="Στάθης Καπ" w:date="2023-03-03T06:26:00Z">
              <w:tcPr>
                <w:tcW w:w="855" w:type="dxa"/>
              </w:tcPr>
            </w:tcPrChange>
          </w:tcPr>
          <w:p w14:paraId="77D13FD6" w14:textId="36A47CDD" w:rsidR="00C87CFE" w:rsidRPr="00CD1347" w:rsidRDefault="00C87CFE" w:rsidP="00C87CFE">
            <w:pPr>
              <w:jc w:val="center"/>
              <w:rPr>
                <w:ins w:id="19718" w:author="Στάθης Καπ" w:date="2023-03-03T03:57:00Z"/>
                <w:sz w:val="16"/>
                <w:szCs w:val="16"/>
              </w:rPr>
            </w:pPr>
            <w:ins w:id="19719" w:author="Στάθης Καπ" w:date="2023-03-03T06:20:00Z">
              <w:r>
                <w:rPr>
                  <w:rFonts w:ascii="Calibri" w:hAnsi="Calibri" w:cs="Calibri"/>
                  <w:color w:val="000000"/>
                  <w:sz w:val="16"/>
                  <w:szCs w:val="16"/>
                </w:rPr>
                <w:t>1495</w:t>
              </w:r>
            </w:ins>
          </w:p>
        </w:tc>
        <w:tc>
          <w:tcPr>
            <w:tcW w:w="544" w:type="dxa"/>
            <w:vAlign w:val="center"/>
            <w:tcPrChange w:id="19720" w:author="Στάθης Καπ" w:date="2023-03-03T06:26:00Z">
              <w:tcPr>
                <w:tcW w:w="544" w:type="dxa"/>
                <w:vAlign w:val="bottom"/>
              </w:tcPr>
            </w:tcPrChange>
          </w:tcPr>
          <w:p w14:paraId="318AF638" w14:textId="24216105" w:rsidR="00C87CFE" w:rsidRPr="00CD1347" w:rsidRDefault="00C87CFE" w:rsidP="00C87CFE">
            <w:pPr>
              <w:jc w:val="center"/>
              <w:rPr>
                <w:ins w:id="19721" w:author="Στάθης Καπ" w:date="2023-03-03T03:57:00Z"/>
                <w:rFonts w:ascii="Calibri" w:hAnsi="Calibri" w:cs="Calibri"/>
                <w:color w:val="000000"/>
                <w:sz w:val="16"/>
                <w:szCs w:val="16"/>
              </w:rPr>
            </w:pPr>
            <w:ins w:id="19722" w:author="Στάθης Καπ" w:date="2023-03-03T06:20:00Z">
              <w:r>
                <w:rPr>
                  <w:rFonts w:ascii="Calibri" w:hAnsi="Calibri" w:cs="Calibri"/>
                  <w:color w:val="000000"/>
                  <w:sz w:val="16"/>
                  <w:szCs w:val="16"/>
                </w:rPr>
                <w:t>1451</w:t>
              </w:r>
            </w:ins>
          </w:p>
        </w:tc>
        <w:tc>
          <w:tcPr>
            <w:tcW w:w="621" w:type="dxa"/>
            <w:vAlign w:val="center"/>
            <w:tcPrChange w:id="19723" w:author="Στάθης Καπ" w:date="2023-03-03T06:26:00Z">
              <w:tcPr>
                <w:tcW w:w="621" w:type="dxa"/>
                <w:vAlign w:val="bottom"/>
              </w:tcPr>
            </w:tcPrChange>
          </w:tcPr>
          <w:p w14:paraId="3B149763" w14:textId="5379B567" w:rsidR="00C87CFE" w:rsidRPr="00CD1347" w:rsidRDefault="00C87CFE" w:rsidP="00C87CFE">
            <w:pPr>
              <w:jc w:val="center"/>
              <w:rPr>
                <w:ins w:id="19724" w:author="Στάθης Καπ" w:date="2023-03-03T03:57:00Z"/>
                <w:rFonts w:ascii="Calibri" w:hAnsi="Calibri" w:cs="Calibri"/>
                <w:color w:val="000000"/>
                <w:sz w:val="16"/>
                <w:szCs w:val="16"/>
              </w:rPr>
            </w:pPr>
            <w:ins w:id="19725" w:author="Στάθης Καπ" w:date="2023-03-03T06:20:00Z">
              <w:r>
                <w:rPr>
                  <w:rFonts w:ascii="Calibri" w:hAnsi="Calibri" w:cs="Calibri"/>
                  <w:color w:val="000000"/>
                  <w:sz w:val="16"/>
                  <w:szCs w:val="16"/>
                </w:rPr>
                <w:t>0.972</w:t>
              </w:r>
            </w:ins>
          </w:p>
        </w:tc>
        <w:tc>
          <w:tcPr>
            <w:tcW w:w="669" w:type="dxa"/>
            <w:vAlign w:val="center"/>
            <w:tcPrChange w:id="19726" w:author="Στάθης Καπ" w:date="2023-03-03T06:26:00Z">
              <w:tcPr>
                <w:tcW w:w="669" w:type="dxa"/>
                <w:vAlign w:val="center"/>
              </w:tcPr>
            </w:tcPrChange>
          </w:tcPr>
          <w:p w14:paraId="20009106" w14:textId="7F311DA9" w:rsidR="00C87CFE" w:rsidRPr="00CD1347" w:rsidRDefault="00C87CFE" w:rsidP="00C87CFE">
            <w:pPr>
              <w:jc w:val="center"/>
              <w:rPr>
                <w:ins w:id="19727" w:author="Στάθης Καπ" w:date="2023-03-03T03:57:00Z"/>
                <w:rFonts w:cstheme="minorHAnsi"/>
                <w:sz w:val="16"/>
                <w:szCs w:val="16"/>
              </w:rPr>
            </w:pPr>
            <w:ins w:id="19728" w:author="Στάθης Καπ" w:date="2023-03-03T06:20:00Z">
              <w:r>
                <w:rPr>
                  <w:rFonts w:ascii="Calibri" w:hAnsi="Calibri" w:cstheme="minorHAnsi"/>
                  <w:color w:val="000000"/>
                  <w:sz w:val="16"/>
                  <w:szCs w:val="16"/>
                </w:rPr>
                <w:t>6.51</w:t>
              </w:r>
            </w:ins>
          </w:p>
        </w:tc>
        <w:tc>
          <w:tcPr>
            <w:tcW w:w="543" w:type="dxa"/>
            <w:vAlign w:val="center"/>
            <w:tcPrChange w:id="19729" w:author="Στάθης Καπ" w:date="2023-03-03T06:26:00Z">
              <w:tcPr>
                <w:tcW w:w="543" w:type="dxa"/>
                <w:vAlign w:val="bottom"/>
              </w:tcPr>
            </w:tcPrChange>
          </w:tcPr>
          <w:p w14:paraId="50C867C6" w14:textId="6A637673" w:rsidR="00C87CFE" w:rsidRPr="00CD1347" w:rsidRDefault="00C87CFE" w:rsidP="00C87CFE">
            <w:pPr>
              <w:jc w:val="center"/>
              <w:rPr>
                <w:ins w:id="19730" w:author="Στάθης Καπ" w:date="2023-03-03T03:57:00Z"/>
                <w:rFonts w:ascii="Calibri" w:hAnsi="Calibri" w:cs="Calibri"/>
                <w:color w:val="000000"/>
                <w:sz w:val="16"/>
                <w:szCs w:val="16"/>
              </w:rPr>
            </w:pPr>
            <w:ins w:id="19731" w:author="Στάθης Καπ" w:date="2023-03-03T06:20:00Z">
              <w:r>
                <w:rPr>
                  <w:rFonts w:ascii="Calibri" w:hAnsi="Calibri" w:cs="Calibri"/>
                  <w:color w:val="000000"/>
                  <w:sz w:val="16"/>
                  <w:szCs w:val="16"/>
                </w:rPr>
                <w:t>1427</w:t>
              </w:r>
            </w:ins>
          </w:p>
        </w:tc>
        <w:tc>
          <w:tcPr>
            <w:tcW w:w="621" w:type="dxa"/>
            <w:vAlign w:val="center"/>
            <w:tcPrChange w:id="19732" w:author="Στάθης Καπ" w:date="2023-03-03T06:26:00Z">
              <w:tcPr>
                <w:tcW w:w="621" w:type="dxa"/>
                <w:vAlign w:val="bottom"/>
              </w:tcPr>
            </w:tcPrChange>
          </w:tcPr>
          <w:p w14:paraId="3341F38B" w14:textId="6EBE8B0A" w:rsidR="00C87CFE" w:rsidRPr="00CD1347" w:rsidRDefault="00C87CFE" w:rsidP="00C87CFE">
            <w:pPr>
              <w:jc w:val="center"/>
              <w:rPr>
                <w:ins w:id="19733" w:author="Στάθης Καπ" w:date="2023-03-03T03:57:00Z"/>
                <w:rFonts w:ascii="Calibri" w:hAnsi="Calibri" w:cs="Calibri"/>
                <w:color w:val="000000"/>
                <w:sz w:val="16"/>
                <w:szCs w:val="16"/>
              </w:rPr>
            </w:pPr>
            <w:ins w:id="19734" w:author="Στάθης Καπ" w:date="2023-03-03T06:20:00Z">
              <w:r>
                <w:rPr>
                  <w:rFonts w:ascii="Calibri" w:hAnsi="Calibri" w:cs="Calibri"/>
                  <w:color w:val="000000"/>
                  <w:sz w:val="16"/>
                  <w:szCs w:val="16"/>
                </w:rPr>
                <w:t>0.297</w:t>
              </w:r>
            </w:ins>
          </w:p>
        </w:tc>
        <w:tc>
          <w:tcPr>
            <w:tcW w:w="669" w:type="dxa"/>
            <w:vAlign w:val="center"/>
            <w:tcPrChange w:id="19735" w:author="Στάθης Καπ" w:date="2023-03-03T06:26:00Z">
              <w:tcPr>
                <w:tcW w:w="669" w:type="dxa"/>
                <w:vAlign w:val="center"/>
              </w:tcPr>
            </w:tcPrChange>
          </w:tcPr>
          <w:p w14:paraId="0428E275" w14:textId="1EE8ED14" w:rsidR="00C87CFE" w:rsidRPr="00CD1347" w:rsidRDefault="00C87CFE" w:rsidP="00C87CFE">
            <w:pPr>
              <w:jc w:val="center"/>
              <w:rPr>
                <w:ins w:id="19736" w:author="Στάθης Καπ" w:date="2023-03-03T03:57:00Z"/>
                <w:rFonts w:cstheme="minorHAnsi"/>
                <w:sz w:val="16"/>
                <w:szCs w:val="16"/>
              </w:rPr>
            </w:pPr>
            <w:ins w:id="19737" w:author="Στάθης Καπ" w:date="2023-03-03T06:20:00Z">
              <w:r>
                <w:rPr>
                  <w:rFonts w:ascii="Calibri" w:hAnsi="Calibri" w:cstheme="minorHAnsi"/>
                  <w:color w:val="000000"/>
                  <w:sz w:val="16"/>
                  <w:szCs w:val="16"/>
                </w:rPr>
                <w:t>1.65</w:t>
              </w:r>
            </w:ins>
          </w:p>
        </w:tc>
        <w:tc>
          <w:tcPr>
            <w:tcW w:w="508" w:type="dxa"/>
            <w:vAlign w:val="center"/>
            <w:tcPrChange w:id="19738" w:author="Στάθης Καπ" w:date="2023-03-03T06:26:00Z">
              <w:tcPr>
                <w:tcW w:w="508" w:type="dxa"/>
                <w:vAlign w:val="bottom"/>
              </w:tcPr>
            </w:tcPrChange>
          </w:tcPr>
          <w:p w14:paraId="2F845681" w14:textId="5768588D" w:rsidR="00C87CFE" w:rsidRPr="00CD1347" w:rsidRDefault="00C87CFE" w:rsidP="00C87CFE">
            <w:pPr>
              <w:jc w:val="center"/>
              <w:rPr>
                <w:ins w:id="19739" w:author="Στάθης Καπ" w:date="2023-03-03T03:57:00Z"/>
                <w:rFonts w:ascii="Calibri" w:hAnsi="Calibri" w:cs="Calibri"/>
                <w:color w:val="000000"/>
                <w:sz w:val="16"/>
                <w:szCs w:val="16"/>
              </w:rPr>
            </w:pPr>
            <w:ins w:id="19740" w:author="Στάθης Καπ" w:date="2023-03-03T06:20:00Z">
              <w:r>
                <w:rPr>
                  <w:rFonts w:ascii="Calibri" w:hAnsi="Calibri" w:cs="Calibri"/>
                  <w:color w:val="000000"/>
                  <w:sz w:val="16"/>
                  <w:szCs w:val="16"/>
                </w:rPr>
                <w:t>1421</w:t>
              </w:r>
            </w:ins>
          </w:p>
        </w:tc>
        <w:tc>
          <w:tcPr>
            <w:tcW w:w="541" w:type="dxa"/>
            <w:vAlign w:val="center"/>
            <w:tcPrChange w:id="19741" w:author="Στάθης Καπ" w:date="2023-03-03T06:26:00Z">
              <w:tcPr>
                <w:tcW w:w="541" w:type="dxa"/>
                <w:vAlign w:val="bottom"/>
              </w:tcPr>
            </w:tcPrChange>
          </w:tcPr>
          <w:p w14:paraId="02F76EF4" w14:textId="5485B35D" w:rsidR="00C87CFE" w:rsidRPr="00CD1347" w:rsidRDefault="00C87CFE" w:rsidP="00C87CFE">
            <w:pPr>
              <w:jc w:val="center"/>
              <w:rPr>
                <w:ins w:id="19742" w:author="Στάθης Καπ" w:date="2023-03-03T03:57:00Z"/>
                <w:rFonts w:ascii="Calibri" w:hAnsi="Calibri" w:cs="Calibri"/>
                <w:color w:val="000000"/>
                <w:sz w:val="16"/>
                <w:szCs w:val="16"/>
              </w:rPr>
            </w:pPr>
            <w:ins w:id="19743" w:author="Στάθης Καπ" w:date="2023-03-03T06:20:00Z">
              <w:r>
                <w:rPr>
                  <w:rFonts w:ascii="Calibri" w:hAnsi="Calibri" w:cs="Calibri"/>
                  <w:color w:val="000000"/>
                  <w:sz w:val="16"/>
                  <w:szCs w:val="16"/>
                </w:rPr>
                <w:t>0.388</w:t>
              </w:r>
            </w:ins>
          </w:p>
        </w:tc>
        <w:tc>
          <w:tcPr>
            <w:tcW w:w="589" w:type="dxa"/>
            <w:vAlign w:val="center"/>
            <w:tcPrChange w:id="19744" w:author="Στάθης Καπ" w:date="2023-03-03T06:26:00Z">
              <w:tcPr>
                <w:tcW w:w="589" w:type="dxa"/>
                <w:vAlign w:val="center"/>
              </w:tcPr>
            </w:tcPrChange>
          </w:tcPr>
          <w:p w14:paraId="6968432E" w14:textId="283EC709" w:rsidR="00C87CFE" w:rsidRPr="00CD1347" w:rsidRDefault="00C87CFE" w:rsidP="00C87CFE">
            <w:pPr>
              <w:jc w:val="center"/>
              <w:rPr>
                <w:ins w:id="19745" w:author="Στάθης Καπ" w:date="2023-03-03T03:57:00Z"/>
                <w:rFonts w:cstheme="minorHAnsi"/>
                <w:sz w:val="16"/>
                <w:szCs w:val="16"/>
              </w:rPr>
            </w:pPr>
            <w:ins w:id="19746" w:author="Στάθης Καπ" w:date="2023-03-03T06:20:00Z">
              <w:r>
                <w:rPr>
                  <w:rFonts w:ascii="Calibri" w:hAnsi="Calibri" w:cstheme="minorHAnsi"/>
                  <w:color w:val="000000"/>
                  <w:sz w:val="16"/>
                  <w:szCs w:val="16"/>
                </w:rPr>
                <w:t>2.07</w:t>
              </w:r>
            </w:ins>
          </w:p>
        </w:tc>
        <w:tc>
          <w:tcPr>
            <w:tcW w:w="463" w:type="dxa"/>
            <w:vAlign w:val="center"/>
            <w:tcPrChange w:id="19747" w:author="Στάθης Καπ" w:date="2023-03-03T06:26:00Z">
              <w:tcPr>
                <w:tcW w:w="463" w:type="dxa"/>
                <w:vAlign w:val="bottom"/>
              </w:tcPr>
            </w:tcPrChange>
          </w:tcPr>
          <w:p w14:paraId="5FE632EC" w14:textId="7357887E" w:rsidR="00C87CFE" w:rsidRPr="00CD1347" w:rsidRDefault="00C87CFE" w:rsidP="00C87CFE">
            <w:pPr>
              <w:jc w:val="center"/>
              <w:rPr>
                <w:ins w:id="19748" w:author="Στάθης Καπ" w:date="2023-03-03T03:57:00Z"/>
                <w:rFonts w:ascii="Calibri" w:hAnsi="Calibri" w:cs="Calibri"/>
                <w:color w:val="000000"/>
                <w:sz w:val="16"/>
                <w:szCs w:val="16"/>
              </w:rPr>
            </w:pPr>
            <w:ins w:id="19749" w:author="Στάθης Καπ" w:date="2023-03-03T06:20:00Z">
              <w:r>
                <w:rPr>
                  <w:rFonts w:ascii="Calibri" w:hAnsi="Calibri" w:cs="Calibri"/>
                  <w:color w:val="000000"/>
                  <w:sz w:val="16"/>
                  <w:szCs w:val="16"/>
                </w:rPr>
                <w:t>1343</w:t>
              </w:r>
            </w:ins>
          </w:p>
        </w:tc>
        <w:tc>
          <w:tcPr>
            <w:tcW w:w="541" w:type="dxa"/>
            <w:vAlign w:val="center"/>
            <w:tcPrChange w:id="19750" w:author="Στάθης Καπ" w:date="2023-03-03T06:26:00Z">
              <w:tcPr>
                <w:tcW w:w="541" w:type="dxa"/>
                <w:vAlign w:val="bottom"/>
              </w:tcPr>
            </w:tcPrChange>
          </w:tcPr>
          <w:p w14:paraId="1D3C7834" w14:textId="55215217" w:rsidR="00C87CFE" w:rsidRPr="00CD1347" w:rsidRDefault="00C87CFE" w:rsidP="00C87CFE">
            <w:pPr>
              <w:jc w:val="center"/>
              <w:rPr>
                <w:ins w:id="19751" w:author="Στάθης Καπ" w:date="2023-03-03T03:57:00Z"/>
                <w:rFonts w:ascii="Calibri" w:hAnsi="Calibri" w:cs="Calibri"/>
                <w:color w:val="000000"/>
                <w:sz w:val="16"/>
                <w:szCs w:val="16"/>
              </w:rPr>
            </w:pPr>
            <w:ins w:id="19752" w:author="Στάθης Καπ" w:date="2023-03-03T06:20:00Z">
              <w:r>
                <w:rPr>
                  <w:rFonts w:ascii="Calibri" w:hAnsi="Calibri" w:cs="Calibri"/>
                  <w:color w:val="000000"/>
                  <w:sz w:val="16"/>
                  <w:szCs w:val="16"/>
                </w:rPr>
                <w:t>0.229</w:t>
              </w:r>
            </w:ins>
          </w:p>
        </w:tc>
        <w:tc>
          <w:tcPr>
            <w:tcW w:w="589" w:type="dxa"/>
            <w:vAlign w:val="center"/>
            <w:tcPrChange w:id="19753" w:author="Στάθης Καπ" w:date="2023-03-03T06:26:00Z">
              <w:tcPr>
                <w:tcW w:w="589" w:type="dxa"/>
                <w:vAlign w:val="center"/>
              </w:tcPr>
            </w:tcPrChange>
          </w:tcPr>
          <w:p w14:paraId="33DC2F05" w14:textId="7A57251A" w:rsidR="00C87CFE" w:rsidRPr="00CD1347" w:rsidRDefault="00C87CFE" w:rsidP="00C87CFE">
            <w:pPr>
              <w:jc w:val="center"/>
              <w:rPr>
                <w:ins w:id="19754" w:author="Στάθης Καπ" w:date="2023-03-03T03:57:00Z"/>
                <w:rFonts w:cstheme="minorHAnsi"/>
                <w:sz w:val="16"/>
                <w:szCs w:val="16"/>
              </w:rPr>
            </w:pPr>
            <w:ins w:id="19755" w:author="Στάθης Καπ" w:date="2023-03-03T06:20:00Z">
              <w:r>
                <w:rPr>
                  <w:rFonts w:ascii="Calibri" w:hAnsi="Calibri" w:cstheme="minorHAnsi"/>
                  <w:color w:val="000000"/>
                  <w:sz w:val="16"/>
                  <w:szCs w:val="16"/>
                </w:rPr>
                <w:t>7.44</w:t>
              </w:r>
            </w:ins>
          </w:p>
        </w:tc>
      </w:tr>
      <w:tr w:rsidR="00C87CFE" w:rsidRPr="00BB05AC" w14:paraId="5C6FE292" w14:textId="77777777" w:rsidTr="00F03C40">
        <w:tblPrEx>
          <w:tblW w:w="0" w:type="auto"/>
          <w:tblBorders>
            <w:insideH w:val="none" w:sz="0" w:space="0" w:color="auto"/>
            <w:insideV w:val="none" w:sz="0" w:space="0" w:color="auto"/>
          </w:tblBorders>
          <w:tblCellMar>
            <w:left w:w="0" w:type="dxa"/>
            <w:right w:w="0" w:type="dxa"/>
          </w:tblCellMar>
          <w:tblPrExChange w:id="1975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757" w:author="Στάθης Καπ" w:date="2023-03-03T03:57:00Z"/>
        </w:trPr>
        <w:tc>
          <w:tcPr>
            <w:tcW w:w="515" w:type="dxa"/>
            <w:tcBorders>
              <w:top w:val="nil"/>
              <w:bottom w:val="nil"/>
              <w:right w:val="single" w:sz="4" w:space="0" w:color="auto"/>
            </w:tcBorders>
            <w:shd w:val="clear" w:color="auto" w:fill="E7E6E6" w:themeFill="background2"/>
            <w:vAlign w:val="bottom"/>
            <w:tcPrChange w:id="19758" w:author="Στάθης Καπ" w:date="2023-03-03T06:26:00Z">
              <w:tcPr>
                <w:tcW w:w="515" w:type="dxa"/>
                <w:vAlign w:val="bottom"/>
              </w:tcPr>
            </w:tcPrChange>
          </w:tcPr>
          <w:p w14:paraId="48C598B5" w14:textId="2E0BF15B" w:rsidR="00C87CFE" w:rsidRPr="00CD1347" w:rsidRDefault="00C87CFE" w:rsidP="00C87CFE">
            <w:pPr>
              <w:jc w:val="center"/>
              <w:rPr>
                <w:ins w:id="19759" w:author="Στάθης Καπ" w:date="2023-03-03T03:57:00Z"/>
                <w:rFonts w:ascii="Calibri" w:hAnsi="Calibri" w:cs="Calibri"/>
                <w:color w:val="000000"/>
                <w:sz w:val="16"/>
                <w:szCs w:val="16"/>
              </w:rPr>
            </w:pPr>
            <w:ins w:id="19760" w:author="Στάθης Καπ" w:date="2023-03-03T04:06:00Z">
              <w:r w:rsidRPr="00CD1347">
                <w:rPr>
                  <w:rFonts w:ascii="Calibri" w:hAnsi="Calibri" w:cs="Calibri"/>
                  <w:color w:val="000000"/>
                  <w:sz w:val="16"/>
                  <w:szCs w:val="16"/>
                  <w:rPrChange w:id="19761" w:author="Στάθης Καπ" w:date="2023-03-03T04:09:00Z">
                    <w:rPr>
                      <w:rFonts w:ascii="Calibri" w:hAnsi="Calibri" w:cs="Calibri"/>
                      <w:color w:val="000000"/>
                      <w:sz w:val="18"/>
                      <w:szCs w:val="18"/>
                    </w:rPr>
                  </w:rPrChange>
                </w:rPr>
                <w:t>rc207</w:t>
              </w:r>
            </w:ins>
          </w:p>
        </w:tc>
        <w:tc>
          <w:tcPr>
            <w:tcW w:w="560" w:type="dxa"/>
            <w:tcBorders>
              <w:left w:val="single" w:sz="4" w:space="0" w:color="auto"/>
            </w:tcBorders>
            <w:vAlign w:val="center"/>
            <w:tcPrChange w:id="19762" w:author="Στάθης Καπ" w:date="2023-03-03T06:26:00Z">
              <w:tcPr>
                <w:tcW w:w="560" w:type="dxa"/>
              </w:tcPr>
            </w:tcPrChange>
          </w:tcPr>
          <w:p w14:paraId="5F802E25" w14:textId="73CA1B9D" w:rsidR="00C87CFE" w:rsidRPr="00CD1347" w:rsidRDefault="00C87CFE" w:rsidP="00C87CFE">
            <w:pPr>
              <w:jc w:val="center"/>
              <w:rPr>
                <w:ins w:id="19763" w:author="Στάθης Καπ" w:date="2023-03-03T03:57:00Z"/>
                <w:sz w:val="16"/>
                <w:szCs w:val="16"/>
              </w:rPr>
            </w:pPr>
            <w:ins w:id="19764" w:author="Στάθης Καπ" w:date="2023-03-03T06:20:00Z">
              <w:r>
                <w:rPr>
                  <w:rFonts w:ascii="Calibri" w:hAnsi="Calibri" w:cs="Calibri"/>
                  <w:color w:val="000000"/>
                  <w:sz w:val="16"/>
                  <w:szCs w:val="16"/>
                </w:rPr>
                <w:t>1599</w:t>
              </w:r>
            </w:ins>
          </w:p>
        </w:tc>
        <w:tc>
          <w:tcPr>
            <w:tcW w:w="855" w:type="dxa"/>
            <w:vAlign w:val="center"/>
            <w:tcPrChange w:id="19765" w:author="Στάθης Καπ" w:date="2023-03-03T06:26:00Z">
              <w:tcPr>
                <w:tcW w:w="855" w:type="dxa"/>
              </w:tcPr>
            </w:tcPrChange>
          </w:tcPr>
          <w:p w14:paraId="53772BD7" w14:textId="292866B8" w:rsidR="00C87CFE" w:rsidRPr="00CD1347" w:rsidRDefault="00C87CFE" w:rsidP="00C87CFE">
            <w:pPr>
              <w:jc w:val="center"/>
              <w:rPr>
                <w:ins w:id="19766" w:author="Στάθης Καπ" w:date="2023-03-03T03:57:00Z"/>
                <w:sz w:val="16"/>
                <w:szCs w:val="16"/>
              </w:rPr>
            </w:pPr>
            <w:ins w:id="19767" w:author="Στάθης Καπ" w:date="2023-03-03T06:20:00Z">
              <w:r>
                <w:rPr>
                  <w:rFonts w:ascii="Calibri" w:hAnsi="Calibri" w:cs="Calibri"/>
                  <w:color w:val="000000"/>
                  <w:sz w:val="16"/>
                  <w:szCs w:val="16"/>
                </w:rPr>
                <w:t>1531</w:t>
              </w:r>
            </w:ins>
          </w:p>
        </w:tc>
        <w:tc>
          <w:tcPr>
            <w:tcW w:w="544" w:type="dxa"/>
            <w:vAlign w:val="center"/>
            <w:tcPrChange w:id="19768" w:author="Στάθης Καπ" w:date="2023-03-03T06:26:00Z">
              <w:tcPr>
                <w:tcW w:w="544" w:type="dxa"/>
                <w:vAlign w:val="bottom"/>
              </w:tcPr>
            </w:tcPrChange>
          </w:tcPr>
          <w:p w14:paraId="1DD9AE40" w14:textId="325DF15E" w:rsidR="00C87CFE" w:rsidRPr="00CD1347" w:rsidRDefault="00C87CFE" w:rsidP="00C87CFE">
            <w:pPr>
              <w:jc w:val="center"/>
              <w:rPr>
                <w:ins w:id="19769" w:author="Στάθης Καπ" w:date="2023-03-03T03:57:00Z"/>
                <w:rFonts w:ascii="Calibri" w:hAnsi="Calibri" w:cs="Calibri"/>
                <w:color w:val="000000"/>
                <w:sz w:val="16"/>
                <w:szCs w:val="16"/>
              </w:rPr>
            </w:pPr>
            <w:ins w:id="19770" w:author="Στάθης Καπ" w:date="2023-03-03T06:20:00Z">
              <w:r>
                <w:rPr>
                  <w:rFonts w:ascii="Calibri" w:hAnsi="Calibri" w:cs="Calibri"/>
                  <w:color w:val="000000"/>
                  <w:sz w:val="16"/>
                  <w:szCs w:val="16"/>
                </w:rPr>
                <w:t>1547</w:t>
              </w:r>
            </w:ins>
          </w:p>
        </w:tc>
        <w:tc>
          <w:tcPr>
            <w:tcW w:w="621" w:type="dxa"/>
            <w:vAlign w:val="center"/>
            <w:tcPrChange w:id="19771" w:author="Στάθης Καπ" w:date="2023-03-03T06:26:00Z">
              <w:tcPr>
                <w:tcW w:w="621" w:type="dxa"/>
                <w:vAlign w:val="bottom"/>
              </w:tcPr>
            </w:tcPrChange>
          </w:tcPr>
          <w:p w14:paraId="42FE8A3E" w14:textId="2500174E" w:rsidR="00C87CFE" w:rsidRPr="00CD1347" w:rsidRDefault="00C87CFE" w:rsidP="00C87CFE">
            <w:pPr>
              <w:jc w:val="center"/>
              <w:rPr>
                <w:ins w:id="19772" w:author="Στάθης Καπ" w:date="2023-03-03T03:57:00Z"/>
                <w:rFonts w:ascii="Calibri" w:hAnsi="Calibri" w:cs="Calibri"/>
                <w:color w:val="000000"/>
                <w:sz w:val="16"/>
                <w:szCs w:val="16"/>
              </w:rPr>
            </w:pPr>
            <w:ins w:id="19773" w:author="Στάθης Καπ" w:date="2023-03-03T06:20:00Z">
              <w:r>
                <w:rPr>
                  <w:rFonts w:ascii="Calibri" w:hAnsi="Calibri" w:cs="Calibri"/>
                  <w:color w:val="000000"/>
                  <w:sz w:val="16"/>
                  <w:szCs w:val="16"/>
                </w:rPr>
                <w:t>0.76</w:t>
              </w:r>
            </w:ins>
          </w:p>
        </w:tc>
        <w:tc>
          <w:tcPr>
            <w:tcW w:w="669" w:type="dxa"/>
            <w:vAlign w:val="center"/>
            <w:tcPrChange w:id="19774" w:author="Στάθης Καπ" w:date="2023-03-03T06:26:00Z">
              <w:tcPr>
                <w:tcW w:w="669" w:type="dxa"/>
                <w:vAlign w:val="center"/>
              </w:tcPr>
            </w:tcPrChange>
          </w:tcPr>
          <w:p w14:paraId="3A0A40D2" w14:textId="0F8AD6DE" w:rsidR="00C87CFE" w:rsidRPr="00CD1347" w:rsidRDefault="00C87CFE" w:rsidP="00C87CFE">
            <w:pPr>
              <w:jc w:val="center"/>
              <w:rPr>
                <w:ins w:id="19775" w:author="Στάθης Καπ" w:date="2023-03-03T03:57:00Z"/>
                <w:rFonts w:cstheme="minorHAnsi"/>
                <w:sz w:val="16"/>
                <w:szCs w:val="16"/>
              </w:rPr>
            </w:pPr>
            <w:ins w:id="19776" w:author="Στάθης Καπ" w:date="2023-03-03T06:20:00Z">
              <w:r>
                <w:rPr>
                  <w:rFonts w:ascii="Calibri" w:hAnsi="Calibri" w:cstheme="minorHAnsi"/>
                  <w:color w:val="000000"/>
                  <w:sz w:val="16"/>
                  <w:szCs w:val="16"/>
                </w:rPr>
                <w:t>3.25</w:t>
              </w:r>
            </w:ins>
          </w:p>
        </w:tc>
        <w:tc>
          <w:tcPr>
            <w:tcW w:w="543" w:type="dxa"/>
            <w:vAlign w:val="center"/>
            <w:tcPrChange w:id="19777" w:author="Στάθης Καπ" w:date="2023-03-03T06:26:00Z">
              <w:tcPr>
                <w:tcW w:w="543" w:type="dxa"/>
                <w:vAlign w:val="bottom"/>
              </w:tcPr>
            </w:tcPrChange>
          </w:tcPr>
          <w:p w14:paraId="36657907" w14:textId="2C1EB517" w:rsidR="00C87CFE" w:rsidRPr="00CD1347" w:rsidRDefault="00C87CFE" w:rsidP="00C87CFE">
            <w:pPr>
              <w:jc w:val="center"/>
              <w:rPr>
                <w:ins w:id="19778" w:author="Στάθης Καπ" w:date="2023-03-03T03:57:00Z"/>
                <w:rFonts w:ascii="Calibri" w:hAnsi="Calibri" w:cs="Calibri"/>
                <w:color w:val="000000"/>
                <w:sz w:val="16"/>
                <w:szCs w:val="16"/>
              </w:rPr>
            </w:pPr>
            <w:ins w:id="19779" w:author="Στάθης Καπ" w:date="2023-03-03T06:20:00Z">
              <w:r>
                <w:rPr>
                  <w:rFonts w:ascii="Calibri" w:hAnsi="Calibri" w:cs="Calibri"/>
                  <w:color w:val="000000"/>
                  <w:sz w:val="16"/>
                  <w:szCs w:val="16"/>
                </w:rPr>
                <w:t>1487</w:t>
              </w:r>
            </w:ins>
          </w:p>
        </w:tc>
        <w:tc>
          <w:tcPr>
            <w:tcW w:w="621" w:type="dxa"/>
            <w:vAlign w:val="center"/>
            <w:tcPrChange w:id="19780" w:author="Στάθης Καπ" w:date="2023-03-03T06:26:00Z">
              <w:tcPr>
                <w:tcW w:w="621" w:type="dxa"/>
                <w:vAlign w:val="bottom"/>
              </w:tcPr>
            </w:tcPrChange>
          </w:tcPr>
          <w:p w14:paraId="6DE0D8FB" w14:textId="350DD3F5" w:rsidR="00C87CFE" w:rsidRPr="00CD1347" w:rsidRDefault="00C87CFE" w:rsidP="00C87CFE">
            <w:pPr>
              <w:jc w:val="center"/>
              <w:rPr>
                <w:ins w:id="19781" w:author="Στάθης Καπ" w:date="2023-03-03T03:57:00Z"/>
                <w:rFonts w:ascii="Calibri" w:hAnsi="Calibri" w:cs="Calibri"/>
                <w:color w:val="000000"/>
                <w:sz w:val="16"/>
                <w:szCs w:val="16"/>
              </w:rPr>
            </w:pPr>
            <w:ins w:id="19782" w:author="Στάθης Καπ" w:date="2023-03-03T06:20:00Z">
              <w:r>
                <w:rPr>
                  <w:rFonts w:ascii="Calibri" w:hAnsi="Calibri" w:cs="Calibri"/>
                  <w:color w:val="000000"/>
                  <w:sz w:val="16"/>
                  <w:szCs w:val="16"/>
                </w:rPr>
                <w:t>0.344</w:t>
              </w:r>
            </w:ins>
          </w:p>
        </w:tc>
        <w:tc>
          <w:tcPr>
            <w:tcW w:w="669" w:type="dxa"/>
            <w:vAlign w:val="center"/>
            <w:tcPrChange w:id="19783" w:author="Στάθης Καπ" w:date="2023-03-03T06:26:00Z">
              <w:tcPr>
                <w:tcW w:w="669" w:type="dxa"/>
                <w:vAlign w:val="center"/>
              </w:tcPr>
            </w:tcPrChange>
          </w:tcPr>
          <w:p w14:paraId="65F11469" w14:textId="6E894088" w:rsidR="00C87CFE" w:rsidRPr="00CD1347" w:rsidRDefault="00C87CFE" w:rsidP="00C87CFE">
            <w:pPr>
              <w:jc w:val="center"/>
              <w:rPr>
                <w:ins w:id="19784" w:author="Στάθης Καπ" w:date="2023-03-03T03:57:00Z"/>
                <w:rFonts w:cstheme="minorHAnsi"/>
                <w:sz w:val="16"/>
                <w:szCs w:val="16"/>
              </w:rPr>
            </w:pPr>
            <w:ins w:id="19785" w:author="Στάθης Καπ" w:date="2023-03-03T06:20:00Z">
              <w:r>
                <w:rPr>
                  <w:rFonts w:ascii="Calibri" w:hAnsi="Calibri" w:cstheme="minorHAnsi"/>
                  <w:color w:val="000000"/>
                  <w:sz w:val="16"/>
                  <w:szCs w:val="16"/>
                </w:rPr>
                <w:t>3.88</w:t>
              </w:r>
            </w:ins>
          </w:p>
        </w:tc>
        <w:tc>
          <w:tcPr>
            <w:tcW w:w="508" w:type="dxa"/>
            <w:vAlign w:val="center"/>
            <w:tcPrChange w:id="19786" w:author="Στάθης Καπ" w:date="2023-03-03T06:26:00Z">
              <w:tcPr>
                <w:tcW w:w="508" w:type="dxa"/>
                <w:vAlign w:val="bottom"/>
              </w:tcPr>
            </w:tcPrChange>
          </w:tcPr>
          <w:p w14:paraId="6CA8EA77" w14:textId="47DBD8EF" w:rsidR="00C87CFE" w:rsidRPr="00CD1347" w:rsidRDefault="00C87CFE" w:rsidP="00C87CFE">
            <w:pPr>
              <w:jc w:val="center"/>
              <w:rPr>
                <w:ins w:id="19787" w:author="Στάθης Καπ" w:date="2023-03-03T03:57:00Z"/>
                <w:rFonts w:ascii="Calibri" w:hAnsi="Calibri" w:cs="Calibri"/>
                <w:color w:val="000000"/>
                <w:sz w:val="16"/>
                <w:szCs w:val="16"/>
              </w:rPr>
            </w:pPr>
            <w:ins w:id="19788" w:author="Στάθης Καπ" w:date="2023-03-03T06:20:00Z">
              <w:r>
                <w:rPr>
                  <w:rFonts w:ascii="Calibri" w:hAnsi="Calibri" w:cs="Calibri"/>
                  <w:color w:val="000000"/>
                  <w:sz w:val="16"/>
                  <w:szCs w:val="16"/>
                </w:rPr>
                <w:t>1495</w:t>
              </w:r>
            </w:ins>
          </w:p>
        </w:tc>
        <w:tc>
          <w:tcPr>
            <w:tcW w:w="541" w:type="dxa"/>
            <w:vAlign w:val="center"/>
            <w:tcPrChange w:id="19789" w:author="Στάθης Καπ" w:date="2023-03-03T06:26:00Z">
              <w:tcPr>
                <w:tcW w:w="541" w:type="dxa"/>
                <w:vAlign w:val="bottom"/>
              </w:tcPr>
            </w:tcPrChange>
          </w:tcPr>
          <w:p w14:paraId="2737CDC5" w14:textId="184138A1" w:rsidR="00C87CFE" w:rsidRPr="00CD1347" w:rsidRDefault="00C87CFE" w:rsidP="00C87CFE">
            <w:pPr>
              <w:jc w:val="center"/>
              <w:rPr>
                <w:ins w:id="19790" w:author="Στάθης Καπ" w:date="2023-03-03T03:57:00Z"/>
                <w:rFonts w:ascii="Calibri" w:hAnsi="Calibri" w:cs="Calibri"/>
                <w:color w:val="000000"/>
                <w:sz w:val="16"/>
                <w:szCs w:val="16"/>
              </w:rPr>
            </w:pPr>
            <w:ins w:id="19791" w:author="Στάθης Καπ" w:date="2023-03-03T06:20:00Z">
              <w:r>
                <w:rPr>
                  <w:rFonts w:ascii="Calibri" w:hAnsi="Calibri" w:cs="Calibri"/>
                  <w:color w:val="000000"/>
                  <w:sz w:val="16"/>
                  <w:szCs w:val="16"/>
                </w:rPr>
                <w:t>0.475</w:t>
              </w:r>
            </w:ins>
          </w:p>
        </w:tc>
        <w:tc>
          <w:tcPr>
            <w:tcW w:w="589" w:type="dxa"/>
            <w:vAlign w:val="center"/>
            <w:tcPrChange w:id="19792" w:author="Στάθης Καπ" w:date="2023-03-03T06:26:00Z">
              <w:tcPr>
                <w:tcW w:w="589" w:type="dxa"/>
                <w:vAlign w:val="center"/>
              </w:tcPr>
            </w:tcPrChange>
          </w:tcPr>
          <w:p w14:paraId="22DDBFD5" w14:textId="19263987" w:rsidR="00C87CFE" w:rsidRPr="00CD1347" w:rsidRDefault="00C87CFE" w:rsidP="00C87CFE">
            <w:pPr>
              <w:jc w:val="center"/>
              <w:rPr>
                <w:ins w:id="19793" w:author="Στάθης Καπ" w:date="2023-03-03T03:57:00Z"/>
                <w:rFonts w:cstheme="minorHAnsi"/>
                <w:sz w:val="16"/>
                <w:szCs w:val="16"/>
              </w:rPr>
            </w:pPr>
            <w:ins w:id="19794" w:author="Στάθης Καπ" w:date="2023-03-03T06:20:00Z">
              <w:r>
                <w:rPr>
                  <w:rFonts w:ascii="Calibri" w:hAnsi="Calibri" w:cstheme="minorHAnsi"/>
                  <w:color w:val="000000"/>
                  <w:sz w:val="16"/>
                  <w:szCs w:val="16"/>
                </w:rPr>
                <w:t>3.36</w:t>
              </w:r>
            </w:ins>
          </w:p>
        </w:tc>
        <w:tc>
          <w:tcPr>
            <w:tcW w:w="463" w:type="dxa"/>
            <w:vAlign w:val="center"/>
            <w:tcPrChange w:id="19795" w:author="Στάθης Καπ" w:date="2023-03-03T06:26:00Z">
              <w:tcPr>
                <w:tcW w:w="463" w:type="dxa"/>
                <w:vAlign w:val="bottom"/>
              </w:tcPr>
            </w:tcPrChange>
          </w:tcPr>
          <w:p w14:paraId="301509E0" w14:textId="5B544B04" w:rsidR="00C87CFE" w:rsidRPr="00CD1347" w:rsidRDefault="00C87CFE" w:rsidP="00C87CFE">
            <w:pPr>
              <w:jc w:val="center"/>
              <w:rPr>
                <w:ins w:id="19796" w:author="Στάθης Καπ" w:date="2023-03-03T03:57:00Z"/>
                <w:rFonts w:ascii="Calibri" w:hAnsi="Calibri" w:cs="Calibri"/>
                <w:color w:val="000000"/>
                <w:sz w:val="16"/>
                <w:szCs w:val="16"/>
              </w:rPr>
            </w:pPr>
            <w:ins w:id="19797" w:author="Στάθης Καπ" w:date="2023-03-03T06:20:00Z">
              <w:r>
                <w:rPr>
                  <w:rFonts w:ascii="Calibri" w:hAnsi="Calibri" w:cs="Calibri"/>
                  <w:color w:val="000000"/>
                  <w:sz w:val="16"/>
                  <w:szCs w:val="16"/>
                </w:rPr>
                <w:t>1391</w:t>
              </w:r>
            </w:ins>
          </w:p>
        </w:tc>
        <w:tc>
          <w:tcPr>
            <w:tcW w:w="541" w:type="dxa"/>
            <w:vAlign w:val="center"/>
            <w:tcPrChange w:id="19798" w:author="Στάθης Καπ" w:date="2023-03-03T06:26:00Z">
              <w:tcPr>
                <w:tcW w:w="541" w:type="dxa"/>
                <w:vAlign w:val="bottom"/>
              </w:tcPr>
            </w:tcPrChange>
          </w:tcPr>
          <w:p w14:paraId="32289265" w14:textId="5646DA23" w:rsidR="00C87CFE" w:rsidRPr="00CD1347" w:rsidRDefault="00C87CFE" w:rsidP="00C87CFE">
            <w:pPr>
              <w:jc w:val="center"/>
              <w:rPr>
                <w:ins w:id="19799" w:author="Στάθης Καπ" w:date="2023-03-03T03:57:00Z"/>
                <w:rFonts w:ascii="Calibri" w:hAnsi="Calibri" w:cs="Calibri"/>
                <w:color w:val="000000"/>
                <w:sz w:val="16"/>
                <w:szCs w:val="16"/>
              </w:rPr>
            </w:pPr>
            <w:ins w:id="19800" w:author="Στάθης Καπ" w:date="2023-03-03T06:20:00Z">
              <w:r>
                <w:rPr>
                  <w:rFonts w:ascii="Calibri" w:hAnsi="Calibri" w:cs="Calibri"/>
                  <w:color w:val="000000"/>
                  <w:sz w:val="16"/>
                  <w:szCs w:val="16"/>
                </w:rPr>
                <w:t>0.488</w:t>
              </w:r>
            </w:ins>
          </w:p>
        </w:tc>
        <w:tc>
          <w:tcPr>
            <w:tcW w:w="589" w:type="dxa"/>
            <w:vAlign w:val="center"/>
            <w:tcPrChange w:id="19801" w:author="Στάθης Καπ" w:date="2023-03-03T06:26:00Z">
              <w:tcPr>
                <w:tcW w:w="589" w:type="dxa"/>
                <w:vAlign w:val="center"/>
              </w:tcPr>
            </w:tcPrChange>
          </w:tcPr>
          <w:p w14:paraId="5984F31F" w14:textId="772B5ABC" w:rsidR="00C87CFE" w:rsidRPr="00CD1347" w:rsidRDefault="00C87CFE" w:rsidP="00C87CFE">
            <w:pPr>
              <w:jc w:val="center"/>
              <w:rPr>
                <w:ins w:id="19802" w:author="Στάθης Καπ" w:date="2023-03-03T03:57:00Z"/>
                <w:rFonts w:cstheme="minorHAnsi"/>
                <w:sz w:val="16"/>
                <w:szCs w:val="16"/>
              </w:rPr>
            </w:pPr>
            <w:ins w:id="19803" w:author="Στάθης Καπ" w:date="2023-03-03T06:20:00Z">
              <w:r>
                <w:rPr>
                  <w:rFonts w:ascii="Calibri" w:hAnsi="Calibri" w:cstheme="minorHAnsi"/>
                  <w:color w:val="000000"/>
                  <w:sz w:val="16"/>
                  <w:szCs w:val="16"/>
                </w:rPr>
                <w:t>10.08</w:t>
              </w:r>
            </w:ins>
          </w:p>
        </w:tc>
      </w:tr>
      <w:tr w:rsidR="00C87CFE" w:rsidRPr="00BB05AC" w14:paraId="4AF1F690" w14:textId="77777777" w:rsidTr="00F03C40">
        <w:tblPrEx>
          <w:tblW w:w="0" w:type="auto"/>
          <w:tblBorders>
            <w:insideH w:val="none" w:sz="0" w:space="0" w:color="auto"/>
            <w:insideV w:val="none" w:sz="0" w:space="0" w:color="auto"/>
          </w:tblBorders>
          <w:tblCellMar>
            <w:left w:w="0" w:type="dxa"/>
            <w:right w:w="0" w:type="dxa"/>
          </w:tblCellMar>
          <w:tblPrExChange w:id="1980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805" w:author="Στάθης Καπ" w:date="2023-03-03T03:57:00Z"/>
        </w:trPr>
        <w:tc>
          <w:tcPr>
            <w:tcW w:w="515" w:type="dxa"/>
            <w:tcBorders>
              <w:top w:val="nil"/>
              <w:bottom w:val="single" w:sz="4" w:space="0" w:color="auto"/>
              <w:right w:val="single" w:sz="4" w:space="0" w:color="auto"/>
            </w:tcBorders>
            <w:shd w:val="clear" w:color="auto" w:fill="E7E6E6" w:themeFill="background2"/>
            <w:vAlign w:val="bottom"/>
            <w:tcPrChange w:id="19806" w:author="Στάθης Καπ" w:date="2023-03-03T06:26:00Z">
              <w:tcPr>
                <w:tcW w:w="515" w:type="dxa"/>
                <w:vAlign w:val="bottom"/>
              </w:tcPr>
            </w:tcPrChange>
          </w:tcPr>
          <w:p w14:paraId="4B53F3F9" w14:textId="4ECA026F" w:rsidR="00C87CFE" w:rsidRPr="00CD1347" w:rsidRDefault="00C87CFE" w:rsidP="00C87CFE">
            <w:pPr>
              <w:jc w:val="center"/>
              <w:rPr>
                <w:ins w:id="19807" w:author="Στάθης Καπ" w:date="2023-03-03T03:57:00Z"/>
                <w:rFonts w:ascii="Calibri" w:hAnsi="Calibri" w:cs="Calibri"/>
                <w:color w:val="000000"/>
                <w:sz w:val="16"/>
                <w:szCs w:val="16"/>
              </w:rPr>
            </w:pPr>
            <w:ins w:id="19808" w:author="Στάθης Καπ" w:date="2023-03-03T04:06:00Z">
              <w:r w:rsidRPr="00CD1347">
                <w:rPr>
                  <w:rFonts w:ascii="Calibri" w:hAnsi="Calibri" w:cs="Calibri"/>
                  <w:color w:val="000000"/>
                  <w:sz w:val="16"/>
                  <w:szCs w:val="16"/>
                  <w:rPrChange w:id="19809" w:author="Στάθης Καπ" w:date="2023-03-03T04:09:00Z">
                    <w:rPr>
                      <w:rFonts w:ascii="Calibri" w:hAnsi="Calibri" w:cs="Calibri"/>
                      <w:color w:val="000000"/>
                      <w:sz w:val="18"/>
                      <w:szCs w:val="18"/>
                    </w:rPr>
                  </w:rPrChange>
                </w:rPr>
                <w:t>rc208</w:t>
              </w:r>
            </w:ins>
          </w:p>
        </w:tc>
        <w:tc>
          <w:tcPr>
            <w:tcW w:w="560" w:type="dxa"/>
            <w:tcBorders>
              <w:left w:val="single" w:sz="4" w:space="0" w:color="auto"/>
            </w:tcBorders>
            <w:vAlign w:val="center"/>
            <w:tcPrChange w:id="19810" w:author="Στάθης Καπ" w:date="2023-03-03T06:26:00Z">
              <w:tcPr>
                <w:tcW w:w="560" w:type="dxa"/>
              </w:tcPr>
            </w:tcPrChange>
          </w:tcPr>
          <w:p w14:paraId="6EC377BD" w14:textId="4E3844E6" w:rsidR="00C87CFE" w:rsidRPr="00CD1347" w:rsidRDefault="00C87CFE" w:rsidP="00C87CFE">
            <w:pPr>
              <w:jc w:val="center"/>
              <w:rPr>
                <w:ins w:id="19811" w:author="Στάθης Καπ" w:date="2023-03-03T03:57:00Z"/>
                <w:sz w:val="16"/>
                <w:szCs w:val="16"/>
              </w:rPr>
            </w:pPr>
            <w:ins w:id="19812" w:author="Στάθης Καπ" w:date="2023-03-03T06:20:00Z">
              <w:r>
                <w:rPr>
                  <w:rFonts w:ascii="Calibri" w:hAnsi="Calibri" w:cs="Calibri"/>
                  <w:color w:val="000000"/>
                  <w:sz w:val="16"/>
                  <w:szCs w:val="16"/>
                </w:rPr>
                <w:t>1692</w:t>
              </w:r>
            </w:ins>
          </w:p>
        </w:tc>
        <w:tc>
          <w:tcPr>
            <w:tcW w:w="855" w:type="dxa"/>
            <w:vAlign w:val="center"/>
            <w:tcPrChange w:id="19813" w:author="Στάθης Καπ" w:date="2023-03-03T06:26:00Z">
              <w:tcPr>
                <w:tcW w:w="855" w:type="dxa"/>
              </w:tcPr>
            </w:tcPrChange>
          </w:tcPr>
          <w:p w14:paraId="5BD57728" w14:textId="32ADDA1D" w:rsidR="00C87CFE" w:rsidRPr="00CD1347" w:rsidRDefault="00C87CFE" w:rsidP="00C87CFE">
            <w:pPr>
              <w:jc w:val="center"/>
              <w:rPr>
                <w:ins w:id="19814" w:author="Στάθης Καπ" w:date="2023-03-03T03:57:00Z"/>
                <w:sz w:val="16"/>
                <w:szCs w:val="16"/>
              </w:rPr>
            </w:pPr>
            <w:ins w:id="19815" w:author="Στάθης Καπ" w:date="2023-03-03T06:20:00Z">
              <w:r>
                <w:rPr>
                  <w:rFonts w:ascii="Calibri" w:hAnsi="Calibri" w:cs="Calibri"/>
                  <w:color w:val="000000"/>
                  <w:sz w:val="16"/>
                  <w:szCs w:val="16"/>
                </w:rPr>
                <w:t>1606s</w:t>
              </w:r>
            </w:ins>
          </w:p>
        </w:tc>
        <w:tc>
          <w:tcPr>
            <w:tcW w:w="544" w:type="dxa"/>
            <w:vAlign w:val="center"/>
            <w:tcPrChange w:id="19816" w:author="Στάθης Καπ" w:date="2023-03-03T06:26:00Z">
              <w:tcPr>
                <w:tcW w:w="544" w:type="dxa"/>
                <w:vAlign w:val="bottom"/>
              </w:tcPr>
            </w:tcPrChange>
          </w:tcPr>
          <w:p w14:paraId="27493025" w14:textId="462A8037" w:rsidR="00C87CFE" w:rsidRPr="00CD1347" w:rsidRDefault="00C87CFE" w:rsidP="00C87CFE">
            <w:pPr>
              <w:jc w:val="center"/>
              <w:rPr>
                <w:ins w:id="19817" w:author="Στάθης Καπ" w:date="2023-03-03T03:57:00Z"/>
                <w:rFonts w:ascii="Calibri" w:hAnsi="Calibri" w:cs="Calibri"/>
                <w:color w:val="000000"/>
                <w:sz w:val="16"/>
                <w:szCs w:val="16"/>
              </w:rPr>
            </w:pPr>
            <w:ins w:id="19818" w:author="Στάθης Καπ" w:date="2023-03-03T06:20:00Z">
              <w:r>
                <w:rPr>
                  <w:rFonts w:ascii="Calibri" w:hAnsi="Calibri" w:cs="Calibri"/>
                  <w:color w:val="000000"/>
                  <w:sz w:val="16"/>
                  <w:szCs w:val="16"/>
                </w:rPr>
                <w:t>1633</w:t>
              </w:r>
            </w:ins>
          </w:p>
        </w:tc>
        <w:tc>
          <w:tcPr>
            <w:tcW w:w="621" w:type="dxa"/>
            <w:vAlign w:val="center"/>
            <w:tcPrChange w:id="19819" w:author="Στάθης Καπ" w:date="2023-03-03T06:26:00Z">
              <w:tcPr>
                <w:tcW w:w="621" w:type="dxa"/>
                <w:vAlign w:val="bottom"/>
              </w:tcPr>
            </w:tcPrChange>
          </w:tcPr>
          <w:p w14:paraId="3DC8C386" w14:textId="0915DC5F" w:rsidR="00C87CFE" w:rsidRPr="00CD1347" w:rsidRDefault="00C87CFE" w:rsidP="00C87CFE">
            <w:pPr>
              <w:jc w:val="center"/>
              <w:rPr>
                <w:ins w:id="19820" w:author="Στάθης Καπ" w:date="2023-03-03T03:57:00Z"/>
                <w:rFonts w:ascii="Calibri" w:hAnsi="Calibri" w:cs="Calibri"/>
                <w:color w:val="000000"/>
                <w:sz w:val="16"/>
                <w:szCs w:val="16"/>
              </w:rPr>
            </w:pPr>
            <w:ins w:id="19821" w:author="Στάθης Καπ" w:date="2023-03-03T06:20:00Z">
              <w:r>
                <w:rPr>
                  <w:rFonts w:ascii="Calibri" w:hAnsi="Calibri" w:cs="Calibri"/>
                  <w:color w:val="000000"/>
                  <w:sz w:val="16"/>
                  <w:szCs w:val="16"/>
                </w:rPr>
                <w:t>1.012</w:t>
              </w:r>
            </w:ins>
          </w:p>
        </w:tc>
        <w:tc>
          <w:tcPr>
            <w:tcW w:w="669" w:type="dxa"/>
            <w:vAlign w:val="center"/>
            <w:tcPrChange w:id="19822" w:author="Στάθης Καπ" w:date="2023-03-03T06:26:00Z">
              <w:tcPr>
                <w:tcW w:w="669" w:type="dxa"/>
                <w:vAlign w:val="center"/>
              </w:tcPr>
            </w:tcPrChange>
          </w:tcPr>
          <w:p w14:paraId="5A01BB7A" w14:textId="26B3EC8C" w:rsidR="00C87CFE" w:rsidRPr="00CD1347" w:rsidRDefault="00C87CFE" w:rsidP="00C87CFE">
            <w:pPr>
              <w:jc w:val="center"/>
              <w:rPr>
                <w:ins w:id="19823" w:author="Στάθης Καπ" w:date="2023-03-03T03:57:00Z"/>
                <w:rFonts w:cstheme="minorHAnsi"/>
                <w:sz w:val="16"/>
                <w:szCs w:val="16"/>
              </w:rPr>
            </w:pPr>
            <w:ins w:id="19824" w:author="Στάθης Καπ" w:date="2023-03-03T06:20:00Z">
              <w:r>
                <w:rPr>
                  <w:rFonts w:ascii="Calibri" w:hAnsi="Calibri" w:cstheme="minorHAnsi"/>
                  <w:color w:val="000000"/>
                  <w:sz w:val="16"/>
                  <w:szCs w:val="16"/>
                </w:rPr>
                <w:t>3.49</w:t>
              </w:r>
            </w:ins>
          </w:p>
        </w:tc>
        <w:tc>
          <w:tcPr>
            <w:tcW w:w="543" w:type="dxa"/>
            <w:vAlign w:val="center"/>
            <w:tcPrChange w:id="19825" w:author="Στάθης Καπ" w:date="2023-03-03T06:26:00Z">
              <w:tcPr>
                <w:tcW w:w="543" w:type="dxa"/>
                <w:vAlign w:val="bottom"/>
              </w:tcPr>
            </w:tcPrChange>
          </w:tcPr>
          <w:p w14:paraId="0F822252" w14:textId="4802795B" w:rsidR="00C87CFE" w:rsidRPr="00CD1347" w:rsidRDefault="00C87CFE" w:rsidP="00C87CFE">
            <w:pPr>
              <w:jc w:val="center"/>
              <w:rPr>
                <w:ins w:id="19826" w:author="Στάθης Καπ" w:date="2023-03-03T03:57:00Z"/>
                <w:rFonts w:ascii="Calibri" w:hAnsi="Calibri" w:cs="Calibri"/>
                <w:color w:val="000000"/>
                <w:sz w:val="16"/>
                <w:szCs w:val="16"/>
              </w:rPr>
            </w:pPr>
            <w:ins w:id="19827" w:author="Στάθης Καπ" w:date="2023-03-03T06:20:00Z">
              <w:r>
                <w:rPr>
                  <w:rFonts w:ascii="Calibri" w:hAnsi="Calibri" w:cs="Calibri"/>
                  <w:color w:val="000000"/>
                  <w:sz w:val="16"/>
                  <w:szCs w:val="16"/>
                </w:rPr>
                <w:t>1615</w:t>
              </w:r>
            </w:ins>
          </w:p>
        </w:tc>
        <w:tc>
          <w:tcPr>
            <w:tcW w:w="621" w:type="dxa"/>
            <w:vAlign w:val="center"/>
            <w:tcPrChange w:id="19828" w:author="Στάθης Καπ" w:date="2023-03-03T06:26:00Z">
              <w:tcPr>
                <w:tcW w:w="621" w:type="dxa"/>
                <w:vAlign w:val="bottom"/>
              </w:tcPr>
            </w:tcPrChange>
          </w:tcPr>
          <w:p w14:paraId="0E6B65F4" w14:textId="05A79FCD" w:rsidR="00C87CFE" w:rsidRPr="00CD1347" w:rsidRDefault="00C87CFE" w:rsidP="00C87CFE">
            <w:pPr>
              <w:jc w:val="center"/>
              <w:rPr>
                <w:ins w:id="19829" w:author="Στάθης Καπ" w:date="2023-03-03T03:57:00Z"/>
                <w:rFonts w:ascii="Calibri" w:hAnsi="Calibri" w:cs="Calibri"/>
                <w:color w:val="000000"/>
                <w:sz w:val="16"/>
                <w:szCs w:val="16"/>
              </w:rPr>
            </w:pPr>
            <w:ins w:id="19830" w:author="Στάθης Καπ" w:date="2023-03-03T06:20:00Z">
              <w:r>
                <w:rPr>
                  <w:rFonts w:ascii="Calibri" w:hAnsi="Calibri" w:cs="Calibri"/>
                  <w:color w:val="000000"/>
                  <w:sz w:val="16"/>
                  <w:szCs w:val="16"/>
                </w:rPr>
                <w:t>0.292</w:t>
              </w:r>
            </w:ins>
          </w:p>
        </w:tc>
        <w:tc>
          <w:tcPr>
            <w:tcW w:w="669" w:type="dxa"/>
            <w:vAlign w:val="center"/>
            <w:tcPrChange w:id="19831" w:author="Στάθης Καπ" w:date="2023-03-03T06:26:00Z">
              <w:tcPr>
                <w:tcW w:w="669" w:type="dxa"/>
                <w:vAlign w:val="center"/>
              </w:tcPr>
            </w:tcPrChange>
          </w:tcPr>
          <w:p w14:paraId="49330407" w14:textId="0AAA2C8E" w:rsidR="00C87CFE" w:rsidRPr="00CD1347" w:rsidRDefault="00C87CFE" w:rsidP="00C87CFE">
            <w:pPr>
              <w:jc w:val="center"/>
              <w:rPr>
                <w:ins w:id="19832" w:author="Στάθης Καπ" w:date="2023-03-03T03:57:00Z"/>
                <w:rFonts w:cstheme="minorHAnsi"/>
                <w:sz w:val="16"/>
                <w:szCs w:val="16"/>
              </w:rPr>
            </w:pPr>
            <w:ins w:id="19833" w:author="Στάθης Καπ" w:date="2023-03-03T06:20:00Z">
              <w:r>
                <w:rPr>
                  <w:rFonts w:ascii="Calibri" w:hAnsi="Calibri" w:cstheme="minorHAnsi"/>
                  <w:color w:val="000000"/>
                  <w:sz w:val="16"/>
                  <w:szCs w:val="16"/>
                </w:rPr>
                <w:t>1.1</w:t>
              </w:r>
            </w:ins>
          </w:p>
        </w:tc>
        <w:tc>
          <w:tcPr>
            <w:tcW w:w="508" w:type="dxa"/>
            <w:vAlign w:val="center"/>
            <w:tcPrChange w:id="19834" w:author="Στάθης Καπ" w:date="2023-03-03T06:26:00Z">
              <w:tcPr>
                <w:tcW w:w="508" w:type="dxa"/>
                <w:vAlign w:val="bottom"/>
              </w:tcPr>
            </w:tcPrChange>
          </w:tcPr>
          <w:p w14:paraId="452E57D6" w14:textId="579C942A" w:rsidR="00C87CFE" w:rsidRPr="00CD1347" w:rsidRDefault="00C87CFE" w:rsidP="00C87CFE">
            <w:pPr>
              <w:jc w:val="center"/>
              <w:rPr>
                <w:ins w:id="19835" w:author="Στάθης Καπ" w:date="2023-03-03T03:57:00Z"/>
                <w:rFonts w:ascii="Calibri" w:hAnsi="Calibri" w:cs="Calibri"/>
                <w:color w:val="000000"/>
                <w:sz w:val="16"/>
                <w:szCs w:val="16"/>
              </w:rPr>
            </w:pPr>
            <w:ins w:id="19836" w:author="Στάθης Καπ" w:date="2023-03-03T06:20:00Z">
              <w:r>
                <w:rPr>
                  <w:rFonts w:ascii="Calibri" w:hAnsi="Calibri" w:cs="Calibri"/>
                  <w:color w:val="000000"/>
                  <w:sz w:val="16"/>
                  <w:szCs w:val="16"/>
                </w:rPr>
                <w:t>1574</w:t>
              </w:r>
            </w:ins>
          </w:p>
        </w:tc>
        <w:tc>
          <w:tcPr>
            <w:tcW w:w="541" w:type="dxa"/>
            <w:vAlign w:val="center"/>
            <w:tcPrChange w:id="19837" w:author="Στάθης Καπ" w:date="2023-03-03T06:26:00Z">
              <w:tcPr>
                <w:tcW w:w="541" w:type="dxa"/>
                <w:vAlign w:val="bottom"/>
              </w:tcPr>
            </w:tcPrChange>
          </w:tcPr>
          <w:p w14:paraId="1DEC77AC" w14:textId="19ED7C48" w:rsidR="00C87CFE" w:rsidRPr="00CD1347" w:rsidRDefault="00C87CFE" w:rsidP="00C87CFE">
            <w:pPr>
              <w:jc w:val="center"/>
              <w:rPr>
                <w:ins w:id="19838" w:author="Στάθης Καπ" w:date="2023-03-03T03:57:00Z"/>
                <w:rFonts w:ascii="Calibri" w:hAnsi="Calibri" w:cs="Calibri"/>
                <w:color w:val="000000"/>
                <w:sz w:val="16"/>
                <w:szCs w:val="16"/>
              </w:rPr>
            </w:pPr>
            <w:ins w:id="19839" w:author="Στάθης Καπ" w:date="2023-03-03T06:20:00Z">
              <w:r>
                <w:rPr>
                  <w:rFonts w:ascii="Calibri" w:hAnsi="Calibri" w:cs="Calibri"/>
                  <w:color w:val="000000"/>
                  <w:sz w:val="16"/>
                  <w:szCs w:val="16"/>
                </w:rPr>
                <w:t>0.719</w:t>
              </w:r>
            </w:ins>
          </w:p>
        </w:tc>
        <w:tc>
          <w:tcPr>
            <w:tcW w:w="589" w:type="dxa"/>
            <w:vAlign w:val="center"/>
            <w:tcPrChange w:id="19840" w:author="Στάθης Καπ" w:date="2023-03-03T06:26:00Z">
              <w:tcPr>
                <w:tcW w:w="589" w:type="dxa"/>
                <w:vAlign w:val="center"/>
              </w:tcPr>
            </w:tcPrChange>
          </w:tcPr>
          <w:p w14:paraId="13B7CD8A" w14:textId="46C582F7" w:rsidR="00C87CFE" w:rsidRPr="00CD1347" w:rsidRDefault="00C87CFE" w:rsidP="00C87CFE">
            <w:pPr>
              <w:jc w:val="center"/>
              <w:rPr>
                <w:ins w:id="19841" w:author="Στάθης Καπ" w:date="2023-03-03T03:57:00Z"/>
                <w:rFonts w:cstheme="minorHAnsi"/>
                <w:sz w:val="16"/>
                <w:szCs w:val="16"/>
              </w:rPr>
            </w:pPr>
            <w:ins w:id="19842" w:author="Στάθης Καπ" w:date="2023-03-03T06:20:00Z">
              <w:r>
                <w:rPr>
                  <w:rFonts w:ascii="Calibri" w:hAnsi="Calibri" w:cstheme="minorHAnsi"/>
                  <w:color w:val="000000"/>
                  <w:sz w:val="16"/>
                  <w:szCs w:val="16"/>
                </w:rPr>
                <w:t>3.61</w:t>
              </w:r>
            </w:ins>
          </w:p>
        </w:tc>
        <w:tc>
          <w:tcPr>
            <w:tcW w:w="463" w:type="dxa"/>
            <w:vAlign w:val="center"/>
            <w:tcPrChange w:id="19843" w:author="Στάθης Καπ" w:date="2023-03-03T06:26:00Z">
              <w:tcPr>
                <w:tcW w:w="463" w:type="dxa"/>
                <w:vAlign w:val="bottom"/>
              </w:tcPr>
            </w:tcPrChange>
          </w:tcPr>
          <w:p w14:paraId="0D54E8A0" w14:textId="40ED66CD" w:rsidR="00C87CFE" w:rsidRPr="00CD1347" w:rsidRDefault="00C87CFE" w:rsidP="00C87CFE">
            <w:pPr>
              <w:jc w:val="center"/>
              <w:rPr>
                <w:ins w:id="19844" w:author="Στάθης Καπ" w:date="2023-03-03T03:57:00Z"/>
                <w:rFonts w:ascii="Calibri" w:hAnsi="Calibri" w:cs="Calibri"/>
                <w:color w:val="000000"/>
                <w:sz w:val="16"/>
                <w:szCs w:val="16"/>
              </w:rPr>
            </w:pPr>
            <w:ins w:id="19845" w:author="Στάθης Καπ" w:date="2023-03-03T06:20:00Z">
              <w:r>
                <w:rPr>
                  <w:rFonts w:ascii="Calibri" w:hAnsi="Calibri" w:cs="Calibri"/>
                  <w:color w:val="000000"/>
                  <w:sz w:val="16"/>
                  <w:szCs w:val="16"/>
                </w:rPr>
                <w:t>1507</w:t>
              </w:r>
            </w:ins>
          </w:p>
        </w:tc>
        <w:tc>
          <w:tcPr>
            <w:tcW w:w="541" w:type="dxa"/>
            <w:vAlign w:val="center"/>
            <w:tcPrChange w:id="19846" w:author="Στάθης Καπ" w:date="2023-03-03T06:26:00Z">
              <w:tcPr>
                <w:tcW w:w="541" w:type="dxa"/>
                <w:vAlign w:val="bottom"/>
              </w:tcPr>
            </w:tcPrChange>
          </w:tcPr>
          <w:p w14:paraId="0D6CEC2A" w14:textId="494EFA1D" w:rsidR="00C87CFE" w:rsidRPr="00CD1347" w:rsidRDefault="00C87CFE" w:rsidP="00C87CFE">
            <w:pPr>
              <w:jc w:val="center"/>
              <w:rPr>
                <w:ins w:id="19847" w:author="Στάθης Καπ" w:date="2023-03-03T03:57:00Z"/>
                <w:rFonts w:ascii="Calibri" w:hAnsi="Calibri" w:cs="Calibri"/>
                <w:color w:val="000000"/>
                <w:sz w:val="16"/>
                <w:szCs w:val="16"/>
              </w:rPr>
            </w:pPr>
            <w:ins w:id="19848" w:author="Στάθης Καπ" w:date="2023-03-03T06:20:00Z">
              <w:r>
                <w:rPr>
                  <w:rFonts w:ascii="Calibri" w:hAnsi="Calibri" w:cs="Calibri"/>
                  <w:color w:val="000000"/>
                  <w:sz w:val="16"/>
                  <w:szCs w:val="16"/>
                </w:rPr>
                <w:t>0.328</w:t>
              </w:r>
            </w:ins>
          </w:p>
        </w:tc>
        <w:tc>
          <w:tcPr>
            <w:tcW w:w="589" w:type="dxa"/>
            <w:vAlign w:val="center"/>
            <w:tcPrChange w:id="19849" w:author="Στάθης Καπ" w:date="2023-03-03T06:26:00Z">
              <w:tcPr>
                <w:tcW w:w="589" w:type="dxa"/>
                <w:vAlign w:val="center"/>
              </w:tcPr>
            </w:tcPrChange>
          </w:tcPr>
          <w:p w14:paraId="26ACB6EA" w14:textId="75DE1574" w:rsidR="00C87CFE" w:rsidRPr="00CD1347" w:rsidRDefault="00C87CFE" w:rsidP="00C87CFE">
            <w:pPr>
              <w:jc w:val="center"/>
              <w:rPr>
                <w:ins w:id="19850" w:author="Στάθης Καπ" w:date="2023-03-03T03:57:00Z"/>
                <w:rFonts w:cstheme="minorHAnsi"/>
                <w:sz w:val="16"/>
                <w:szCs w:val="16"/>
              </w:rPr>
            </w:pPr>
            <w:ins w:id="19851" w:author="Στάθης Καπ" w:date="2023-03-03T06:20:00Z">
              <w:r>
                <w:rPr>
                  <w:rFonts w:ascii="Calibri" w:hAnsi="Calibri" w:cstheme="minorHAnsi"/>
                  <w:color w:val="000000"/>
                  <w:sz w:val="16"/>
                  <w:szCs w:val="16"/>
                </w:rPr>
                <w:t>7.72</w:t>
              </w:r>
            </w:ins>
          </w:p>
        </w:tc>
      </w:tr>
    </w:tbl>
    <w:p w14:paraId="61706D0C" w14:textId="38802F82" w:rsidR="00F665AE" w:rsidRDefault="00F665AE" w:rsidP="00AC6F02">
      <w:pPr>
        <w:rPr>
          <w:ins w:id="19852" w:author="Στάθης Καπ" w:date="2023-03-03T03:58:00Z"/>
        </w:rPr>
      </w:pPr>
    </w:p>
    <w:p w14:paraId="6D106DF5" w14:textId="10402B6A" w:rsidR="00F665AE" w:rsidRDefault="00F665AE" w:rsidP="0033527D">
      <w:pPr>
        <w:pStyle w:val="Caption"/>
        <w:keepNext/>
        <w:spacing w:after="0"/>
        <w:rPr>
          <w:ins w:id="19853" w:author="Στάθης Καπ" w:date="2023-03-03T04:02:00Z"/>
        </w:rPr>
        <w:pPrChange w:id="19854" w:author="Στάθης Καπ" w:date="2023-03-03T04:34:00Z">
          <w:pPr/>
        </w:pPrChange>
      </w:pPr>
      <w:ins w:id="19855" w:author="Στάθης Καπ" w:date="2023-03-03T04:02:00Z">
        <w:r>
          <w:t xml:space="preserve">Πίνακας </w:t>
        </w:r>
        <w:r>
          <w:fldChar w:fldCharType="begin"/>
        </w:r>
        <w:r>
          <w:instrText xml:space="preserve"> STYLEREF 1 \s </w:instrText>
        </w:r>
      </w:ins>
      <w:r>
        <w:fldChar w:fldCharType="separate"/>
      </w:r>
      <w:r>
        <w:rPr>
          <w:noProof/>
        </w:rPr>
        <w:t>5</w:t>
      </w:r>
      <w:ins w:id="19856" w:author="Στάθης Καπ" w:date="2023-03-03T04:02:00Z">
        <w:r>
          <w:fldChar w:fldCharType="end"/>
        </w:r>
        <w:r>
          <w:noBreakHyphen/>
        </w:r>
        <w:r>
          <w:fldChar w:fldCharType="begin"/>
        </w:r>
        <w:r>
          <w:instrText xml:space="preserve"> SEQ Πίνακας \* ARABIC \s 1 </w:instrText>
        </w:r>
      </w:ins>
      <w:r>
        <w:fldChar w:fldCharType="separate"/>
      </w:r>
      <w:ins w:id="19857" w:author="Στάθης Καπ" w:date="2023-03-03T04:02:00Z">
        <w:r>
          <w:rPr>
            <w:noProof/>
          </w:rPr>
          <w:t>7</w:t>
        </w:r>
        <w:r>
          <w:fldChar w:fldCharType="end"/>
        </w:r>
        <w:r>
          <w:t>: m=3 Solomon</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19858">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F665AE" w:rsidRPr="009748F7" w14:paraId="60FB1B40" w14:textId="77777777" w:rsidTr="009748F7">
        <w:trPr>
          <w:ins w:id="19859" w:author="Στάθης Καπ" w:date="2023-03-03T04:01:00Z"/>
        </w:trPr>
        <w:tc>
          <w:tcPr>
            <w:tcW w:w="515" w:type="dxa"/>
            <w:tcBorders>
              <w:top w:val="single" w:sz="4" w:space="0" w:color="auto"/>
              <w:bottom w:val="single" w:sz="4" w:space="0" w:color="auto"/>
              <w:right w:val="nil"/>
            </w:tcBorders>
            <w:shd w:val="clear" w:color="auto" w:fill="E7E6E6" w:themeFill="background2"/>
            <w:vAlign w:val="center"/>
          </w:tcPr>
          <w:p w14:paraId="610944F1" w14:textId="77777777" w:rsidR="00F665AE" w:rsidRPr="009748F7" w:rsidRDefault="00F665AE" w:rsidP="009748F7">
            <w:pPr>
              <w:jc w:val="center"/>
              <w:rPr>
                <w:ins w:id="19860" w:author="Στάθης Καπ" w:date="2023-03-03T04:01:00Z"/>
                <w:sz w:val="16"/>
                <w:szCs w:val="16"/>
              </w:rPr>
            </w:pPr>
          </w:p>
        </w:tc>
        <w:tc>
          <w:tcPr>
            <w:tcW w:w="560" w:type="dxa"/>
            <w:tcBorders>
              <w:top w:val="single" w:sz="4" w:space="0" w:color="auto"/>
              <w:left w:val="nil"/>
              <w:bottom w:val="single" w:sz="4" w:space="0" w:color="auto"/>
            </w:tcBorders>
            <w:shd w:val="clear" w:color="auto" w:fill="E7E6E6" w:themeFill="background2"/>
            <w:vAlign w:val="center"/>
          </w:tcPr>
          <w:p w14:paraId="3BA6B62E" w14:textId="77777777" w:rsidR="00F665AE" w:rsidRPr="009748F7" w:rsidRDefault="00F665AE" w:rsidP="009748F7">
            <w:pPr>
              <w:jc w:val="center"/>
              <w:rPr>
                <w:ins w:id="19861" w:author="Στάθης Καπ" w:date="2023-03-03T04:01:00Z"/>
                <w:rFonts w:cstheme="minorHAnsi"/>
                <w:sz w:val="16"/>
                <w:szCs w:val="16"/>
              </w:rPr>
            </w:pPr>
            <w:ins w:id="19862" w:author="Στάθης Καπ" w:date="2023-03-03T04:01: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
          <w:p w14:paraId="05A7DA62" w14:textId="77777777" w:rsidR="00F665AE" w:rsidRPr="009748F7" w:rsidRDefault="00F665AE" w:rsidP="009748F7">
            <w:pPr>
              <w:jc w:val="center"/>
              <w:rPr>
                <w:ins w:id="19863" w:author="Στάθης Καπ" w:date="2023-03-03T04:01:00Z"/>
                <w:rFonts w:cstheme="minorHAnsi"/>
                <w:sz w:val="16"/>
                <w:szCs w:val="16"/>
              </w:rPr>
            </w:pPr>
            <w:ins w:id="19864" w:author="Στάθης Καπ" w:date="2023-03-03T04:01: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
          <w:p w14:paraId="137182A6" w14:textId="77777777" w:rsidR="00F665AE" w:rsidRPr="009748F7" w:rsidRDefault="00F665AE" w:rsidP="009748F7">
            <w:pPr>
              <w:jc w:val="center"/>
              <w:rPr>
                <w:ins w:id="19865" w:author="Στάθης Καπ" w:date="2023-03-03T04:01:00Z"/>
                <w:rFonts w:cstheme="minorHAnsi"/>
                <w:sz w:val="16"/>
                <w:szCs w:val="16"/>
              </w:rPr>
            </w:pPr>
            <w:ins w:id="19866" w:author="Στάθης Καπ" w:date="2023-03-03T04:01: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
          <w:p w14:paraId="04ADD1C1" w14:textId="77777777" w:rsidR="00F665AE" w:rsidRPr="009748F7" w:rsidRDefault="00F665AE" w:rsidP="009748F7">
            <w:pPr>
              <w:jc w:val="center"/>
              <w:rPr>
                <w:ins w:id="19867" w:author="Στάθης Καπ" w:date="2023-03-03T04:01:00Z"/>
                <w:rFonts w:cstheme="minorHAnsi"/>
                <w:sz w:val="16"/>
                <w:szCs w:val="16"/>
              </w:rPr>
            </w:pPr>
            <w:ins w:id="19868" w:author="Στάθης Καπ" w:date="2023-03-03T04:01: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
          <w:p w14:paraId="1B549C7A" w14:textId="77777777" w:rsidR="00F665AE" w:rsidRPr="009748F7" w:rsidRDefault="00F665AE" w:rsidP="009748F7">
            <w:pPr>
              <w:jc w:val="center"/>
              <w:rPr>
                <w:ins w:id="19869" w:author="Στάθης Καπ" w:date="2023-03-03T04:01:00Z"/>
                <w:rFonts w:cstheme="minorHAnsi"/>
                <w:sz w:val="16"/>
                <w:szCs w:val="16"/>
              </w:rPr>
            </w:pPr>
            <w:ins w:id="19870" w:author="Στάθης Καπ" w:date="2023-03-03T04:01: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
          <w:p w14:paraId="1803B31D" w14:textId="77777777" w:rsidR="00F665AE" w:rsidRPr="009748F7" w:rsidRDefault="00F665AE" w:rsidP="009748F7">
            <w:pPr>
              <w:jc w:val="center"/>
              <w:rPr>
                <w:ins w:id="19871" w:author="Στάθης Καπ" w:date="2023-03-03T04:01:00Z"/>
                <w:rFonts w:cstheme="minorHAnsi"/>
                <w:sz w:val="16"/>
                <w:szCs w:val="16"/>
              </w:rPr>
            </w:pPr>
            <w:ins w:id="19872" w:author="Στάθης Καπ" w:date="2023-03-03T04:01:00Z">
              <w:r w:rsidRPr="009748F7">
                <w:rPr>
                  <w:rFonts w:cstheme="minorHAnsi"/>
                  <w:sz w:val="16"/>
                  <w:szCs w:val="16"/>
                </w:rPr>
                <w:t>S=4</w:t>
              </w:r>
            </w:ins>
          </w:p>
        </w:tc>
      </w:tr>
      <w:tr w:rsidR="00F665AE" w:rsidRPr="009748F7" w14:paraId="24437B9E" w14:textId="77777777" w:rsidTr="00F03C40">
        <w:tblPrEx>
          <w:tblW w:w="0" w:type="auto"/>
          <w:tblBorders>
            <w:insideH w:val="none" w:sz="0" w:space="0" w:color="auto"/>
            <w:insideV w:val="none" w:sz="0" w:space="0" w:color="auto"/>
          </w:tblBorders>
          <w:tblCellMar>
            <w:left w:w="0" w:type="dxa"/>
            <w:right w:w="0" w:type="dxa"/>
          </w:tblCellMar>
          <w:tblPrExChange w:id="1987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874" w:author="Στάθης Καπ" w:date="2023-03-03T04:01:00Z"/>
        </w:trPr>
        <w:tc>
          <w:tcPr>
            <w:tcW w:w="515" w:type="dxa"/>
            <w:tcBorders>
              <w:top w:val="single" w:sz="4" w:space="0" w:color="auto"/>
              <w:bottom w:val="single" w:sz="4" w:space="0" w:color="auto"/>
              <w:right w:val="nil"/>
            </w:tcBorders>
            <w:shd w:val="clear" w:color="auto" w:fill="E7E6E6" w:themeFill="background2"/>
            <w:vAlign w:val="center"/>
            <w:tcPrChange w:id="19875"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1C515D8A" w14:textId="77777777" w:rsidR="00F665AE" w:rsidRPr="009748F7" w:rsidRDefault="00F665AE" w:rsidP="009748F7">
            <w:pPr>
              <w:jc w:val="center"/>
              <w:rPr>
                <w:ins w:id="19876" w:author="Στάθης Καπ" w:date="2023-03-03T04:01:00Z"/>
                <w:sz w:val="16"/>
                <w:szCs w:val="16"/>
              </w:rPr>
            </w:pPr>
            <w:ins w:id="19877" w:author="Στάθης Καπ" w:date="2023-03-03T04:01: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9878"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787E3133" w14:textId="77777777" w:rsidR="00F665AE" w:rsidRPr="009748F7" w:rsidRDefault="00F665AE" w:rsidP="009748F7">
            <w:pPr>
              <w:jc w:val="center"/>
              <w:rPr>
                <w:ins w:id="19879" w:author="Στάθης Καπ" w:date="2023-03-03T04:01:00Z"/>
                <w:rFonts w:cstheme="minorHAnsi"/>
                <w:sz w:val="16"/>
                <w:szCs w:val="16"/>
              </w:rPr>
            </w:pPr>
            <w:ins w:id="19880" w:author="Στάθης Καπ" w:date="2023-03-03T04:01: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9881"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1C3268F7" w14:textId="77777777" w:rsidR="00F665AE" w:rsidRPr="009748F7" w:rsidRDefault="00F665AE" w:rsidP="009748F7">
            <w:pPr>
              <w:jc w:val="center"/>
              <w:rPr>
                <w:ins w:id="19882" w:author="Στάθης Καπ" w:date="2023-03-03T04:01:00Z"/>
                <w:rFonts w:cstheme="minorHAnsi"/>
                <w:sz w:val="16"/>
                <w:szCs w:val="16"/>
              </w:rPr>
            </w:pPr>
            <w:ins w:id="19883" w:author="Στάθης Καπ" w:date="2023-03-03T04:01: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9884"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54F193E3" w14:textId="77777777" w:rsidR="00F665AE" w:rsidRPr="009748F7" w:rsidRDefault="00F665AE" w:rsidP="009748F7">
            <w:pPr>
              <w:jc w:val="center"/>
              <w:rPr>
                <w:ins w:id="19885" w:author="Στάθης Καπ" w:date="2023-03-03T04:01:00Z"/>
                <w:rFonts w:cstheme="minorHAnsi"/>
                <w:sz w:val="16"/>
                <w:szCs w:val="16"/>
              </w:rPr>
            </w:pPr>
            <w:ins w:id="19886" w:author="Στάθης Καπ" w:date="2023-03-03T04:01: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9887"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52C3423B" w14:textId="77777777" w:rsidR="00F665AE" w:rsidRPr="009748F7" w:rsidRDefault="00F665AE" w:rsidP="009748F7">
            <w:pPr>
              <w:jc w:val="center"/>
              <w:rPr>
                <w:ins w:id="19888" w:author="Στάθης Καπ" w:date="2023-03-03T04:01:00Z"/>
                <w:rFonts w:cstheme="minorHAnsi"/>
                <w:sz w:val="16"/>
                <w:szCs w:val="16"/>
              </w:rPr>
            </w:pPr>
            <w:ins w:id="19889" w:author="Στάθης Καπ" w:date="2023-03-03T04:01: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9890"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27D0B850" w14:textId="739F3480" w:rsidR="00F665AE" w:rsidRPr="009748F7" w:rsidRDefault="00597F31" w:rsidP="009748F7">
            <w:pPr>
              <w:jc w:val="center"/>
              <w:rPr>
                <w:ins w:id="19891" w:author="Στάθης Καπ" w:date="2023-03-03T04:01:00Z"/>
                <w:rFonts w:cstheme="minorHAnsi"/>
                <w:sz w:val="16"/>
                <w:szCs w:val="16"/>
              </w:rPr>
            </w:pPr>
            <w:ins w:id="19892"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9893"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0D3B979A" w14:textId="77777777" w:rsidR="00F665AE" w:rsidRPr="009748F7" w:rsidRDefault="00F665AE" w:rsidP="009748F7">
            <w:pPr>
              <w:jc w:val="center"/>
              <w:rPr>
                <w:ins w:id="19894" w:author="Στάθης Καπ" w:date="2023-03-03T04:01:00Z"/>
                <w:rFonts w:cstheme="minorHAnsi"/>
                <w:sz w:val="16"/>
                <w:szCs w:val="16"/>
              </w:rPr>
            </w:pPr>
            <w:ins w:id="19895" w:author="Στάθης Καπ" w:date="2023-03-03T04:01: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9896"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4233ADCF" w14:textId="77777777" w:rsidR="00F665AE" w:rsidRPr="009748F7" w:rsidRDefault="00F665AE" w:rsidP="009748F7">
            <w:pPr>
              <w:jc w:val="center"/>
              <w:rPr>
                <w:ins w:id="19897" w:author="Στάθης Καπ" w:date="2023-03-03T04:01:00Z"/>
                <w:rFonts w:cstheme="minorHAnsi"/>
                <w:sz w:val="16"/>
                <w:szCs w:val="16"/>
              </w:rPr>
            </w:pPr>
            <w:ins w:id="19898" w:author="Στάθης Καπ" w:date="2023-03-03T04:01: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9899"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539FC73F" w14:textId="77777777" w:rsidR="00F665AE" w:rsidRPr="009748F7" w:rsidRDefault="00F665AE" w:rsidP="009748F7">
            <w:pPr>
              <w:jc w:val="center"/>
              <w:rPr>
                <w:ins w:id="19900" w:author="Στάθης Καπ" w:date="2023-03-03T04:01:00Z"/>
                <w:rFonts w:cstheme="minorHAnsi"/>
                <w:sz w:val="16"/>
                <w:szCs w:val="16"/>
              </w:rPr>
            </w:pPr>
            <w:ins w:id="19901" w:author="Στάθης Καπ" w:date="2023-03-03T04:01: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9902"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33ABAF0D" w14:textId="77777777" w:rsidR="00F665AE" w:rsidRPr="009748F7" w:rsidRDefault="00F665AE" w:rsidP="009748F7">
            <w:pPr>
              <w:jc w:val="center"/>
              <w:rPr>
                <w:ins w:id="19903" w:author="Στάθης Καπ" w:date="2023-03-03T04:01:00Z"/>
                <w:rFonts w:cstheme="minorHAnsi"/>
                <w:sz w:val="16"/>
                <w:szCs w:val="16"/>
              </w:rPr>
            </w:pPr>
            <w:ins w:id="19904" w:author="Στάθης Καπ" w:date="2023-03-03T04:01: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9905"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5C676687" w14:textId="77777777" w:rsidR="00F665AE" w:rsidRPr="009748F7" w:rsidRDefault="00F665AE" w:rsidP="009748F7">
            <w:pPr>
              <w:jc w:val="center"/>
              <w:rPr>
                <w:ins w:id="19906" w:author="Στάθης Καπ" w:date="2023-03-03T04:01:00Z"/>
                <w:rFonts w:cstheme="minorHAnsi"/>
                <w:sz w:val="16"/>
                <w:szCs w:val="16"/>
              </w:rPr>
            </w:pPr>
            <w:ins w:id="19907" w:author="Στάθης Καπ" w:date="2023-03-03T04:01: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9908"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05D53CF6" w14:textId="77777777" w:rsidR="00F665AE" w:rsidRPr="009748F7" w:rsidRDefault="00F665AE" w:rsidP="009748F7">
            <w:pPr>
              <w:jc w:val="center"/>
              <w:rPr>
                <w:ins w:id="19909" w:author="Στάθης Καπ" w:date="2023-03-03T04:01:00Z"/>
                <w:rFonts w:cstheme="minorHAnsi"/>
                <w:sz w:val="16"/>
                <w:szCs w:val="16"/>
              </w:rPr>
            </w:pPr>
            <w:ins w:id="19910" w:author="Στάθης Καπ" w:date="2023-03-03T04:01: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9911"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60905CC4" w14:textId="77777777" w:rsidR="00F665AE" w:rsidRPr="009748F7" w:rsidRDefault="00F665AE" w:rsidP="009748F7">
            <w:pPr>
              <w:jc w:val="center"/>
              <w:rPr>
                <w:ins w:id="19912" w:author="Στάθης Καπ" w:date="2023-03-03T04:01:00Z"/>
                <w:rFonts w:cstheme="minorHAnsi"/>
                <w:sz w:val="16"/>
                <w:szCs w:val="16"/>
              </w:rPr>
            </w:pPr>
            <w:ins w:id="19913" w:author="Στάθης Καπ" w:date="2023-03-03T04:01: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9914"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1D43BC46" w14:textId="77777777" w:rsidR="00F665AE" w:rsidRPr="009748F7" w:rsidRDefault="00F665AE" w:rsidP="009748F7">
            <w:pPr>
              <w:jc w:val="center"/>
              <w:rPr>
                <w:ins w:id="19915" w:author="Στάθης Καπ" w:date="2023-03-03T04:01:00Z"/>
                <w:rFonts w:cstheme="minorHAnsi"/>
                <w:sz w:val="16"/>
                <w:szCs w:val="16"/>
              </w:rPr>
            </w:pPr>
            <w:ins w:id="19916" w:author="Στάθης Καπ" w:date="2023-03-03T04:01: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9917"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4A9A8094" w14:textId="77777777" w:rsidR="00F665AE" w:rsidRPr="009748F7" w:rsidRDefault="00F665AE" w:rsidP="009748F7">
            <w:pPr>
              <w:jc w:val="center"/>
              <w:rPr>
                <w:ins w:id="19918" w:author="Στάθης Καπ" w:date="2023-03-03T04:01:00Z"/>
                <w:rFonts w:cstheme="minorHAnsi"/>
                <w:sz w:val="16"/>
                <w:szCs w:val="16"/>
              </w:rPr>
            </w:pPr>
            <w:ins w:id="19919" w:author="Στάθης Καπ" w:date="2023-03-03T04:01:00Z">
              <w:r w:rsidRPr="009748F7">
                <w:rPr>
                  <w:rFonts w:cstheme="minorHAnsi"/>
                  <w:sz w:val="16"/>
                  <w:szCs w:val="16"/>
                </w:rPr>
                <w:t>Gap (%) S=1</w:t>
              </w:r>
            </w:ins>
          </w:p>
        </w:tc>
      </w:tr>
      <w:tr w:rsidR="00C87CFE" w:rsidRPr="00BB05AC" w14:paraId="45BEEB67" w14:textId="77777777" w:rsidTr="00F03C40">
        <w:tblPrEx>
          <w:tblW w:w="0" w:type="auto"/>
          <w:tblBorders>
            <w:insideH w:val="none" w:sz="0" w:space="0" w:color="auto"/>
            <w:insideV w:val="none" w:sz="0" w:space="0" w:color="auto"/>
          </w:tblBorders>
          <w:tblCellMar>
            <w:left w:w="0" w:type="dxa"/>
            <w:right w:w="0" w:type="dxa"/>
          </w:tblCellMar>
          <w:tblPrExChange w:id="1992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921" w:author="Στάθης Καπ" w:date="2023-03-03T04:01:00Z"/>
        </w:trPr>
        <w:tc>
          <w:tcPr>
            <w:tcW w:w="515" w:type="dxa"/>
            <w:tcBorders>
              <w:top w:val="single" w:sz="4" w:space="0" w:color="auto"/>
              <w:bottom w:val="nil"/>
              <w:right w:val="single" w:sz="4" w:space="0" w:color="auto"/>
            </w:tcBorders>
            <w:shd w:val="clear" w:color="auto" w:fill="E7E6E6" w:themeFill="background2"/>
            <w:vAlign w:val="bottom"/>
            <w:tcPrChange w:id="19922" w:author="Στάθης Καπ" w:date="2023-03-03T06:26:00Z">
              <w:tcPr>
                <w:tcW w:w="515" w:type="dxa"/>
                <w:tcBorders>
                  <w:top w:val="single" w:sz="4" w:space="0" w:color="auto"/>
                </w:tcBorders>
                <w:vAlign w:val="bottom"/>
              </w:tcPr>
            </w:tcPrChange>
          </w:tcPr>
          <w:p w14:paraId="4BEA2BAC" w14:textId="7CD79FA2" w:rsidR="00C87CFE" w:rsidRPr="00CD1347" w:rsidRDefault="00C87CFE" w:rsidP="00C87CFE">
            <w:pPr>
              <w:jc w:val="center"/>
              <w:rPr>
                <w:ins w:id="19923" w:author="Στάθης Καπ" w:date="2023-03-03T04:01:00Z"/>
                <w:sz w:val="16"/>
                <w:szCs w:val="16"/>
              </w:rPr>
            </w:pPr>
            <w:ins w:id="19924" w:author="Στάθης Καπ" w:date="2023-03-03T04:08:00Z">
              <w:r w:rsidRPr="00CD1347">
                <w:rPr>
                  <w:rFonts w:ascii="Calibri" w:hAnsi="Calibri" w:cs="Calibri"/>
                  <w:color w:val="000000"/>
                  <w:sz w:val="16"/>
                  <w:szCs w:val="16"/>
                  <w:rPrChange w:id="19925" w:author="Στάθης Καπ" w:date="2023-03-03T04:09:00Z">
                    <w:rPr>
                      <w:rFonts w:ascii="Calibri" w:hAnsi="Calibri" w:cs="Calibri"/>
                      <w:color w:val="000000"/>
                      <w:sz w:val="18"/>
                      <w:szCs w:val="18"/>
                    </w:rPr>
                  </w:rPrChange>
                </w:rPr>
                <w:t>c101</w:t>
              </w:r>
            </w:ins>
          </w:p>
        </w:tc>
        <w:tc>
          <w:tcPr>
            <w:tcW w:w="560" w:type="dxa"/>
            <w:tcBorders>
              <w:top w:val="single" w:sz="4" w:space="0" w:color="auto"/>
              <w:left w:val="single" w:sz="4" w:space="0" w:color="auto"/>
            </w:tcBorders>
            <w:vAlign w:val="center"/>
            <w:tcPrChange w:id="19926" w:author="Στάθης Καπ" w:date="2023-03-03T06:26:00Z">
              <w:tcPr>
                <w:tcW w:w="560" w:type="dxa"/>
                <w:tcBorders>
                  <w:top w:val="single" w:sz="4" w:space="0" w:color="auto"/>
                </w:tcBorders>
                <w:vAlign w:val="center"/>
              </w:tcPr>
            </w:tcPrChange>
          </w:tcPr>
          <w:p w14:paraId="719A4610" w14:textId="6CDEF863" w:rsidR="00C87CFE" w:rsidRPr="00CD1347" w:rsidRDefault="00C87CFE" w:rsidP="00C87CFE">
            <w:pPr>
              <w:jc w:val="center"/>
              <w:rPr>
                <w:ins w:id="19927" w:author="Στάθης Καπ" w:date="2023-03-03T04:01:00Z"/>
                <w:rFonts w:cstheme="minorHAnsi"/>
                <w:sz w:val="16"/>
                <w:szCs w:val="16"/>
              </w:rPr>
            </w:pPr>
            <w:ins w:id="19928" w:author="Στάθης Καπ" w:date="2023-03-03T06:21:00Z">
              <w:r>
                <w:rPr>
                  <w:rFonts w:ascii="Calibri" w:hAnsi="Calibri" w:cs="Calibri"/>
                  <w:color w:val="000000"/>
                  <w:sz w:val="16"/>
                  <w:szCs w:val="16"/>
                </w:rPr>
                <w:t>810</w:t>
              </w:r>
            </w:ins>
          </w:p>
        </w:tc>
        <w:tc>
          <w:tcPr>
            <w:tcW w:w="855" w:type="dxa"/>
            <w:tcBorders>
              <w:top w:val="single" w:sz="4" w:space="0" w:color="auto"/>
            </w:tcBorders>
            <w:vAlign w:val="center"/>
            <w:tcPrChange w:id="19929" w:author="Στάθης Καπ" w:date="2023-03-03T06:26:00Z">
              <w:tcPr>
                <w:tcW w:w="855" w:type="dxa"/>
                <w:tcBorders>
                  <w:top w:val="single" w:sz="4" w:space="0" w:color="auto"/>
                </w:tcBorders>
                <w:vAlign w:val="center"/>
              </w:tcPr>
            </w:tcPrChange>
          </w:tcPr>
          <w:p w14:paraId="467ED92F" w14:textId="318ACDEE" w:rsidR="00C87CFE" w:rsidRPr="00CD1347" w:rsidRDefault="00C87CFE" w:rsidP="00C87CFE">
            <w:pPr>
              <w:jc w:val="center"/>
              <w:rPr>
                <w:ins w:id="19930" w:author="Στάθης Καπ" w:date="2023-03-03T04:01:00Z"/>
                <w:rFonts w:cstheme="minorHAnsi"/>
                <w:sz w:val="16"/>
                <w:szCs w:val="16"/>
              </w:rPr>
            </w:pPr>
            <w:ins w:id="19931" w:author="Στάθης Καπ" w:date="2023-03-03T06:21:00Z">
              <w:r>
                <w:rPr>
                  <w:rFonts w:ascii="Calibri" w:hAnsi="Calibri" w:cs="Calibri"/>
                  <w:color w:val="000000"/>
                  <w:sz w:val="16"/>
                  <w:szCs w:val="16"/>
                </w:rPr>
                <w:t>790</w:t>
              </w:r>
            </w:ins>
          </w:p>
        </w:tc>
        <w:tc>
          <w:tcPr>
            <w:tcW w:w="544" w:type="dxa"/>
            <w:tcBorders>
              <w:top w:val="single" w:sz="4" w:space="0" w:color="auto"/>
            </w:tcBorders>
            <w:vAlign w:val="center"/>
            <w:tcPrChange w:id="19932" w:author="Στάθης Καπ" w:date="2023-03-03T06:26:00Z">
              <w:tcPr>
                <w:tcW w:w="544" w:type="dxa"/>
                <w:tcBorders>
                  <w:top w:val="single" w:sz="4" w:space="0" w:color="auto"/>
                </w:tcBorders>
                <w:vAlign w:val="center"/>
              </w:tcPr>
            </w:tcPrChange>
          </w:tcPr>
          <w:p w14:paraId="0B5EC634" w14:textId="7FF7F7E9" w:rsidR="00C87CFE" w:rsidRPr="00CD1347" w:rsidRDefault="00C87CFE" w:rsidP="00C87CFE">
            <w:pPr>
              <w:jc w:val="center"/>
              <w:rPr>
                <w:ins w:id="19933" w:author="Στάθης Καπ" w:date="2023-03-03T04:01:00Z"/>
                <w:rFonts w:cstheme="minorHAnsi"/>
                <w:sz w:val="16"/>
                <w:szCs w:val="16"/>
                <w:lang w:val="el-GR"/>
              </w:rPr>
            </w:pPr>
            <w:ins w:id="19934" w:author="Στάθης Καπ" w:date="2023-03-03T06:21:00Z">
              <w:r>
                <w:rPr>
                  <w:rFonts w:ascii="Calibri" w:hAnsi="Calibri" w:cs="Calibri"/>
                  <w:color w:val="000000"/>
                  <w:sz w:val="16"/>
                  <w:szCs w:val="16"/>
                </w:rPr>
                <w:t>0</w:t>
              </w:r>
            </w:ins>
          </w:p>
        </w:tc>
        <w:tc>
          <w:tcPr>
            <w:tcW w:w="621" w:type="dxa"/>
            <w:tcBorders>
              <w:top w:val="single" w:sz="4" w:space="0" w:color="auto"/>
            </w:tcBorders>
            <w:vAlign w:val="center"/>
            <w:tcPrChange w:id="19935" w:author="Στάθης Καπ" w:date="2023-03-03T06:26:00Z">
              <w:tcPr>
                <w:tcW w:w="621" w:type="dxa"/>
                <w:tcBorders>
                  <w:top w:val="single" w:sz="4" w:space="0" w:color="auto"/>
                </w:tcBorders>
                <w:vAlign w:val="center"/>
              </w:tcPr>
            </w:tcPrChange>
          </w:tcPr>
          <w:p w14:paraId="4DE68278" w14:textId="6C54A7E4" w:rsidR="00C87CFE" w:rsidRPr="00CD1347" w:rsidRDefault="00C87CFE" w:rsidP="00C87CFE">
            <w:pPr>
              <w:jc w:val="center"/>
              <w:rPr>
                <w:ins w:id="19936" w:author="Στάθης Καπ" w:date="2023-03-03T04:01:00Z"/>
                <w:rFonts w:cstheme="minorHAnsi"/>
                <w:sz w:val="16"/>
                <w:szCs w:val="16"/>
              </w:rPr>
            </w:pPr>
            <w:ins w:id="19937" w:author="Στάθης Καπ" w:date="2023-03-03T06:21:00Z">
              <w:r>
                <w:rPr>
                  <w:rFonts w:ascii="Calibri" w:hAnsi="Calibri" w:cs="Calibri"/>
                  <w:color w:val="000000"/>
                  <w:sz w:val="16"/>
                  <w:szCs w:val="16"/>
                </w:rPr>
                <w:t>0.141</w:t>
              </w:r>
            </w:ins>
          </w:p>
        </w:tc>
        <w:tc>
          <w:tcPr>
            <w:tcW w:w="669" w:type="dxa"/>
            <w:tcBorders>
              <w:top w:val="single" w:sz="4" w:space="0" w:color="auto"/>
            </w:tcBorders>
            <w:vAlign w:val="center"/>
            <w:tcPrChange w:id="19938" w:author="Στάθης Καπ" w:date="2023-03-03T06:26:00Z">
              <w:tcPr>
                <w:tcW w:w="669" w:type="dxa"/>
                <w:tcBorders>
                  <w:top w:val="single" w:sz="4" w:space="0" w:color="auto"/>
                </w:tcBorders>
                <w:vAlign w:val="center"/>
              </w:tcPr>
            </w:tcPrChange>
          </w:tcPr>
          <w:p w14:paraId="1F281DAC" w14:textId="06B9BB96" w:rsidR="00C87CFE" w:rsidRPr="00CD1347" w:rsidRDefault="00C87CFE" w:rsidP="00C87CFE">
            <w:pPr>
              <w:jc w:val="center"/>
              <w:rPr>
                <w:ins w:id="19939" w:author="Στάθης Καπ" w:date="2023-03-03T04:01:00Z"/>
                <w:rFonts w:cstheme="minorHAnsi"/>
                <w:sz w:val="16"/>
                <w:szCs w:val="16"/>
              </w:rPr>
            </w:pPr>
            <w:ins w:id="19940" w:author="Στάθης Καπ" w:date="2023-03-03T06:21:00Z">
              <w:r>
                <w:rPr>
                  <w:rFonts w:ascii="Calibri" w:hAnsi="Calibri" w:cs="Calibri"/>
                  <w:color w:val="000000"/>
                  <w:sz w:val="16"/>
                  <w:szCs w:val="16"/>
                </w:rPr>
                <w:t>100</w:t>
              </w:r>
            </w:ins>
          </w:p>
        </w:tc>
        <w:tc>
          <w:tcPr>
            <w:tcW w:w="543" w:type="dxa"/>
            <w:tcBorders>
              <w:top w:val="single" w:sz="4" w:space="0" w:color="auto"/>
            </w:tcBorders>
            <w:vAlign w:val="center"/>
            <w:tcPrChange w:id="19941" w:author="Στάθης Καπ" w:date="2023-03-03T06:26:00Z">
              <w:tcPr>
                <w:tcW w:w="543" w:type="dxa"/>
                <w:tcBorders>
                  <w:top w:val="single" w:sz="4" w:space="0" w:color="auto"/>
                </w:tcBorders>
                <w:vAlign w:val="center"/>
              </w:tcPr>
            </w:tcPrChange>
          </w:tcPr>
          <w:p w14:paraId="61070E6C" w14:textId="19A73D7F" w:rsidR="00C87CFE" w:rsidRPr="00CD1347" w:rsidRDefault="00C87CFE" w:rsidP="00C87CFE">
            <w:pPr>
              <w:jc w:val="center"/>
              <w:rPr>
                <w:ins w:id="19942" w:author="Στάθης Καπ" w:date="2023-03-03T04:01:00Z"/>
                <w:rFonts w:cstheme="minorHAnsi"/>
                <w:sz w:val="16"/>
                <w:szCs w:val="16"/>
              </w:rPr>
            </w:pPr>
            <w:ins w:id="19943" w:author="Στάθης Καπ" w:date="2023-03-03T06:21:00Z">
              <w:r>
                <w:rPr>
                  <w:rFonts w:ascii="Calibri" w:hAnsi="Calibri" w:cs="Calibri"/>
                  <w:color w:val="000000"/>
                  <w:sz w:val="16"/>
                  <w:szCs w:val="16"/>
                </w:rPr>
                <w:t>0</w:t>
              </w:r>
            </w:ins>
          </w:p>
        </w:tc>
        <w:tc>
          <w:tcPr>
            <w:tcW w:w="621" w:type="dxa"/>
            <w:tcBorders>
              <w:top w:val="single" w:sz="4" w:space="0" w:color="auto"/>
            </w:tcBorders>
            <w:vAlign w:val="center"/>
            <w:tcPrChange w:id="19944" w:author="Στάθης Καπ" w:date="2023-03-03T06:26:00Z">
              <w:tcPr>
                <w:tcW w:w="621" w:type="dxa"/>
                <w:tcBorders>
                  <w:top w:val="single" w:sz="4" w:space="0" w:color="auto"/>
                </w:tcBorders>
                <w:vAlign w:val="center"/>
              </w:tcPr>
            </w:tcPrChange>
          </w:tcPr>
          <w:p w14:paraId="66C13540" w14:textId="4AF8EA61" w:rsidR="00C87CFE" w:rsidRPr="00CD1347" w:rsidRDefault="00C87CFE" w:rsidP="00C87CFE">
            <w:pPr>
              <w:jc w:val="center"/>
              <w:rPr>
                <w:ins w:id="19945" w:author="Στάθης Καπ" w:date="2023-03-03T04:01:00Z"/>
                <w:rFonts w:cstheme="minorHAnsi"/>
                <w:sz w:val="16"/>
                <w:szCs w:val="16"/>
              </w:rPr>
            </w:pPr>
            <w:ins w:id="19946" w:author="Στάθης Καπ" w:date="2023-03-03T06:21:00Z">
              <w:r>
                <w:rPr>
                  <w:rFonts w:ascii="Calibri" w:hAnsi="Calibri" w:cs="Calibri"/>
                  <w:color w:val="000000"/>
                  <w:sz w:val="16"/>
                  <w:szCs w:val="16"/>
                </w:rPr>
                <w:t>0.15</w:t>
              </w:r>
            </w:ins>
          </w:p>
        </w:tc>
        <w:tc>
          <w:tcPr>
            <w:tcW w:w="669" w:type="dxa"/>
            <w:tcBorders>
              <w:top w:val="single" w:sz="4" w:space="0" w:color="auto"/>
            </w:tcBorders>
            <w:vAlign w:val="center"/>
            <w:tcPrChange w:id="19947" w:author="Στάθης Καπ" w:date="2023-03-03T06:26:00Z">
              <w:tcPr>
                <w:tcW w:w="669" w:type="dxa"/>
                <w:tcBorders>
                  <w:top w:val="single" w:sz="4" w:space="0" w:color="auto"/>
                </w:tcBorders>
                <w:vAlign w:val="center"/>
              </w:tcPr>
            </w:tcPrChange>
          </w:tcPr>
          <w:p w14:paraId="1D24C74C" w14:textId="4A44672D" w:rsidR="00C87CFE" w:rsidRPr="00CD1347" w:rsidRDefault="00C87CFE" w:rsidP="00C87CFE">
            <w:pPr>
              <w:jc w:val="center"/>
              <w:rPr>
                <w:ins w:id="19948" w:author="Στάθης Καπ" w:date="2023-03-03T04:01:00Z"/>
                <w:rFonts w:cstheme="minorHAnsi"/>
                <w:sz w:val="16"/>
                <w:szCs w:val="16"/>
              </w:rPr>
            </w:pPr>
            <w:ins w:id="19949" w:author="Στάθης Καπ" w:date="2023-03-03T06:21:00Z">
              <w:r>
                <w:rPr>
                  <w:rFonts w:ascii="Calibri" w:hAnsi="Calibri" w:cs="Calibri"/>
                  <w:color w:val="000000"/>
                  <w:sz w:val="16"/>
                  <w:szCs w:val="16"/>
                </w:rPr>
                <w:t>#DIV/0!</w:t>
              </w:r>
            </w:ins>
          </w:p>
        </w:tc>
        <w:tc>
          <w:tcPr>
            <w:tcW w:w="508" w:type="dxa"/>
            <w:tcBorders>
              <w:top w:val="single" w:sz="4" w:space="0" w:color="auto"/>
            </w:tcBorders>
            <w:vAlign w:val="center"/>
            <w:tcPrChange w:id="19950" w:author="Στάθης Καπ" w:date="2023-03-03T06:26:00Z">
              <w:tcPr>
                <w:tcW w:w="508" w:type="dxa"/>
                <w:tcBorders>
                  <w:top w:val="single" w:sz="4" w:space="0" w:color="auto"/>
                </w:tcBorders>
                <w:vAlign w:val="center"/>
              </w:tcPr>
            </w:tcPrChange>
          </w:tcPr>
          <w:p w14:paraId="26FE696E" w14:textId="01C74285" w:rsidR="00C87CFE" w:rsidRPr="00CD1347" w:rsidRDefault="00C87CFE" w:rsidP="00C87CFE">
            <w:pPr>
              <w:jc w:val="center"/>
              <w:rPr>
                <w:ins w:id="19951" w:author="Στάθης Καπ" w:date="2023-03-03T04:01:00Z"/>
                <w:rFonts w:cstheme="minorHAnsi"/>
                <w:sz w:val="16"/>
                <w:szCs w:val="16"/>
              </w:rPr>
            </w:pPr>
            <w:ins w:id="19952" w:author="Στάθης Καπ" w:date="2023-03-03T06:21:00Z">
              <w:r>
                <w:rPr>
                  <w:rFonts w:ascii="Calibri" w:hAnsi="Calibri" w:cs="Calibri"/>
                  <w:color w:val="000000"/>
                  <w:sz w:val="16"/>
                  <w:szCs w:val="16"/>
                </w:rPr>
                <w:t>0</w:t>
              </w:r>
            </w:ins>
          </w:p>
        </w:tc>
        <w:tc>
          <w:tcPr>
            <w:tcW w:w="541" w:type="dxa"/>
            <w:tcBorders>
              <w:top w:val="single" w:sz="4" w:space="0" w:color="auto"/>
            </w:tcBorders>
            <w:vAlign w:val="center"/>
            <w:tcPrChange w:id="19953" w:author="Στάθης Καπ" w:date="2023-03-03T06:26:00Z">
              <w:tcPr>
                <w:tcW w:w="541" w:type="dxa"/>
                <w:tcBorders>
                  <w:top w:val="single" w:sz="4" w:space="0" w:color="auto"/>
                </w:tcBorders>
                <w:vAlign w:val="center"/>
              </w:tcPr>
            </w:tcPrChange>
          </w:tcPr>
          <w:p w14:paraId="091F6AFE" w14:textId="0CED6E5D" w:rsidR="00C87CFE" w:rsidRPr="00CD1347" w:rsidRDefault="00C87CFE" w:rsidP="00C87CFE">
            <w:pPr>
              <w:jc w:val="center"/>
              <w:rPr>
                <w:ins w:id="19954" w:author="Στάθης Καπ" w:date="2023-03-03T04:01:00Z"/>
                <w:rFonts w:cstheme="minorHAnsi"/>
                <w:sz w:val="16"/>
                <w:szCs w:val="16"/>
              </w:rPr>
            </w:pPr>
            <w:ins w:id="19955" w:author="Στάθης Καπ" w:date="2023-03-03T06:21:00Z">
              <w:r>
                <w:rPr>
                  <w:rFonts w:ascii="Calibri" w:hAnsi="Calibri" w:cs="Calibri"/>
                  <w:color w:val="000000"/>
                  <w:sz w:val="16"/>
                  <w:szCs w:val="16"/>
                </w:rPr>
                <w:t>0.158</w:t>
              </w:r>
            </w:ins>
          </w:p>
        </w:tc>
        <w:tc>
          <w:tcPr>
            <w:tcW w:w="589" w:type="dxa"/>
            <w:tcBorders>
              <w:top w:val="single" w:sz="4" w:space="0" w:color="auto"/>
            </w:tcBorders>
            <w:vAlign w:val="center"/>
            <w:tcPrChange w:id="19956" w:author="Στάθης Καπ" w:date="2023-03-03T06:26:00Z">
              <w:tcPr>
                <w:tcW w:w="589" w:type="dxa"/>
                <w:tcBorders>
                  <w:top w:val="single" w:sz="4" w:space="0" w:color="auto"/>
                </w:tcBorders>
                <w:vAlign w:val="center"/>
              </w:tcPr>
            </w:tcPrChange>
          </w:tcPr>
          <w:p w14:paraId="1558576F" w14:textId="0BAFA0E8" w:rsidR="00C87CFE" w:rsidRPr="00CD1347" w:rsidRDefault="00C87CFE" w:rsidP="00C87CFE">
            <w:pPr>
              <w:jc w:val="center"/>
              <w:rPr>
                <w:ins w:id="19957" w:author="Στάθης Καπ" w:date="2023-03-03T04:01:00Z"/>
                <w:rFonts w:cstheme="minorHAnsi"/>
                <w:sz w:val="16"/>
                <w:szCs w:val="16"/>
              </w:rPr>
            </w:pPr>
            <w:ins w:id="19958" w:author="Στάθης Καπ" w:date="2023-03-03T06:21:00Z">
              <w:r>
                <w:rPr>
                  <w:rFonts w:ascii="Calibri" w:hAnsi="Calibri" w:cs="Calibri"/>
                  <w:color w:val="000000"/>
                  <w:sz w:val="16"/>
                  <w:szCs w:val="16"/>
                </w:rPr>
                <w:t>#DIV/0!</w:t>
              </w:r>
            </w:ins>
          </w:p>
        </w:tc>
        <w:tc>
          <w:tcPr>
            <w:tcW w:w="463" w:type="dxa"/>
            <w:tcBorders>
              <w:top w:val="single" w:sz="4" w:space="0" w:color="auto"/>
            </w:tcBorders>
            <w:vAlign w:val="center"/>
            <w:tcPrChange w:id="19959" w:author="Στάθης Καπ" w:date="2023-03-03T06:26:00Z">
              <w:tcPr>
                <w:tcW w:w="463" w:type="dxa"/>
                <w:tcBorders>
                  <w:top w:val="single" w:sz="4" w:space="0" w:color="auto"/>
                </w:tcBorders>
                <w:vAlign w:val="center"/>
              </w:tcPr>
            </w:tcPrChange>
          </w:tcPr>
          <w:p w14:paraId="791F09E6" w14:textId="3EE58A54" w:rsidR="00C87CFE" w:rsidRPr="00CD1347" w:rsidRDefault="00C87CFE" w:rsidP="00C87CFE">
            <w:pPr>
              <w:jc w:val="center"/>
              <w:rPr>
                <w:ins w:id="19960" w:author="Στάθης Καπ" w:date="2023-03-03T04:01:00Z"/>
                <w:rFonts w:cstheme="minorHAnsi"/>
                <w:sz w:val="16"/>
                <w:szCs w:val="16"/>
              </w:rPr>
            </w:pPr>
            <w:ins w:id="19961" w:author="Στάθης Καπ" w:date="2023-03-03T06:21:00Z">
              <w:r>
                <w:rPr>
                  <w:rFonts w:ascii="Calibri" w:hAnsi="Calibri" w:cs="Calibri"/>
                  <w:color w:val="000000"/>
                  <w:sz w:val="16"/>
                  <w:szCs w:val="16"/>
                </w:rPr>
                <w:t>0</w:t>
              </w:r>
            </w:ins>
          </w:p>
        </w:tc>
        <w:tc>
          <w:tcPr>
            <w:tcW w:w="541" w:type="dxa"/>
            <w:tcBorders>
              <w:top w:val="single" w:sz="4" w:space="0" w:color="auto"/>
            </w:tcBorders>
            <w:vAlign w:val="center"/>
            <w:tcPrChange w:id="19962" w:author="Στάθης Καπ" w:date="2023-03-03T06:26:00Z">
              <w:tcPr>
                <w:tcW w:w="541" w:type="dxa"/>
                <w:tcBorders>
                  <w:top w:val="single" w:sz="4" w:space="0" w:color="auto"/>
                </w:tcBorders>
                <w:vAlign w:val="center"/>
              </w:tcPr>
            </w:tcPrChange>
          </w:tcPr>
          <w:p w14:paraId="36CBAED2" w14:textId="075312E9" w:rsidR="00C87CFE" w:rsidRPr="00CD1347" w:rsidRDefault="00C87CFE" w:rsidP="00C87CFE">
            <w:pPr>
              <w:jc w:val="center"/>
              <w:rPr>
                <w:ins w:id="19963" w:author="Στάθης Καπ" w:date="2023-03-03T04:01:00Z"/>
                <w:rFonts w:cstheme="minorHAnsi"/>
                <w:sz w:val="16"/>
                <w:szCs w:val="16"/>
              </w:rPr>
            </w:pPr>
            <w:ins w:id="19964" w:author="Στάθης Καπ" w:date="2023-03-03T06:21:00Z">
              <w:r>
                <w:rPr>
                  <w:rFonts w:ascii="Calibri" w:hAnsi="Calibri" w:cs="Calibri"/>
                  <w:color w:val="000000"/>
                  <w:sz w:val="16"/>
                  <w:szCs w:val="16"/>
                </w:rPr>
                <w:t>0.17</w:t>
              </w:r>
            </w:ins>
          </w:p>
        </w:tc>
        <w:tc>
          <w:tcPr>
            <w:tcW w:w="589" w:type="dxa"/>
            <w:tcBorders>
              <w:top w:val="single" w:sz="4" w:space="0" w:color="auto"/>
            </w:tcBorders>
            <w:vAlign w:val="center"/>
            <w:tcPrChange w:id="19965" w:author="Στάθης Καπ" w:date="2023-03-03T06:26:00Z">
              <w:tcPr>
                <w:tcW w:w="589" w:type="dxa"/>
                <w:tcBorders>
                  <w:top w:val="single" w:sz="4" w:space="0" w:color="auto"/>
                </w:tcBorders>
                <w:vAlign w:val="center"/>
              </w:tcPr>
            </w:tcPrChange>
          </w:tcPr>
          <w:p w14:paraId="3EFE8847" w14:textId="19091E62" w:rsidR="00C87CFE" w:rsidRPr="00CD1347" w:rsidRDefault="00C87CFE" w:rsidP="00C87CFE">
            <w:pPr>
              <w:jc w:val="center"/>
              <w:rPr>
                <w:ins w:id="19966" w:author="Στάθης Καπ" w:date="2023-03-03T04:01:00Z"/>
                <w:rFonts w:cstheme="minorHAnsi"/>
                <w:sz w:val="16"/>
                <w:szCs w:val="16"/>
              </w:rPr>
            </w:pPr>
            <w:ins w:id="19967" w:author="Στάθης Καπ" w:date="2023-03-03T06:21:00Z">
              <w:r>
                <w:rPr>
                  <w:rFonts w:ascii="Calibri" w:hAnsi="Calibri" w:cs="Calibri"/>
                  <w:color w:val="000000"/>
                  <w:sz w:val="16"/>
                  <w:szCs w:val="16"/>
                </w:rPr>
                <w:t>#DIV/0!</w:t>
              </w:r>
            </w:ins>
          </w:p>
        </w:tc>
      </w:tr>
      <w:tr w:rsidR="00C87CFE" w:rsidRPr="00BB05AC" w14:paraId="2F18FDD7" w14:textId="77777777" w:rsidTr="00F03C40">
        <w:tblPrEx>
          <w:tblW w:w="0" w:type="auto"/>
          <w:tblBorders>
            <w:insideH w:val="none" w:sz="0" w:space="0" w:color="auto"/>
            <w:insideV w:val="none" w:sz="0" w:space="0" w:color="auto"/>
          </w:tblBorders>
          <w:tblCellMar>
            <w:left w:w="0" w:type="dxa"/>
            <w:right w:w="0" w:type="dxa"/>
          </w:tblCellMar>
          <w:tblPrExChange w:id="1996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969" w:author="Στάθης Καπ" w:date="2023-03-03T04:01:00Z"/>
        </w:trPr>
        <w:tc>
          <w:tcPr>
            <w:tcW w:w="515" w:type="dxa"/>
            <w:tcBorders>
              <w:top w:val="nil"/>
              <w:bottom w:val="nil"/>
              <w:right w:val="single" w:sz="4" w:space="0" w:color="auto"/>
            </w:tcBorders>
            <w:shd w:val="clear" w:color="auto" w:fill="E7E6E6" w:themeFill="background2"/>
            <w:vAlign w:val="bottom"/>
            <w:tcPrChange w:id="19970" w:author="Στάθης Καπ" w:date="2023-03-03T06:26:00Z">
              <w:tcPr>
                <w:tcW w:w="515" w:type="dxa"/>
                <w:vAlign w:val="bottom"/>
              </w:tcPr>
            </w:tcPrChange>
          </w:tcPr>
          <w:p w14:paraId="48599F91" w14:textId="3F0B9FDD" w:rsidR="00C87CFE" w:rsidRPr="00CD1347" w:rsidRDefault="00C87CFE" w:rsidP="00C87CFE">
            <w:pPr>
              <w:jc w:val="center"/>
              <w:rPr>
                <w:ins w:id="19971" w:author="Στάθης Καπ" w:date="2023-03-03T04:01:00Z"/>
                <w:sz w:val="16"/>
                <w:szCs w:val="16"/>
              </w:rPr>
            </w:pPr>
            <w:ins w:id="19972" w:author="Στάθης Καπ" w:date="2023-03-03T04:08:00Z">
              <w:r w:rsidRPr="00CD1347">
                <w:rPr>
                  <w:rFonts w:ascii="Calibri" w:hAnsi="Calibri" w:cs="Calibri"/>
                  <w:color w:val="000000"/>
                  <w:sz w:val="16"/>
                  <w:szCs w:val="16"/>
                  <w:rPrChange w:id="19973" w:author="Στάθης Καπ" w:date="2023-03-03T04:09:00Z">
                    <w:rPr>
                      <w:rFonts w:ascii="Calibri" w:hAnsi="Calibri" w:cs="Calibri"/>
                      <w:color w:val="000000"/>
                      <w:sz w:val="18"/>
                      <w:szCs w:val="18"/>
                    </w:rPr>
                  </w:rPrChange>
                </w:rPr>
                <w:t>c102</w:t>
              </w:r>
            </w:ins>
          </w:p>
        </w:tc>
        <w:tc>
          <w:tcPr>
            <w:tcW w:w="560" w:type="dxa"/>
            <w:tcBorders>
              <w:left w:val="single" w:sz="4" w:space="0" w:color="auto"/>
            </w:tcBorders>
            <w:vAlign w:val="center"/>
            <w:tcPrChange w:id="19974" w:author="Στάθης Καπ" w:date="2023-03-03T06:26:00Z">
              <w:tcPr>
                <w:tcW w:w="560" w:type="dxa"/>
                <w:vAlign w:val="center"/>
              </w:tcPr>
            </w:tcPrChange>
          </w:tcPr>
          <w:p w14:paraId="314B4CA7" w14:textId="4B032A6D" w:rsidR="00C87CFE" w:rsidRPr="00CD1347" w:rsidRDefault="00C87CFE" w:rsidP="00C87CFE">
            <w:pPr>
              <w:jc w:val="center"/>
              <w:rPr>
                <w:ins w:id="19975" w:author="Στάθης Καπ" w:date="2023-03-03T04:01:00Z"/>
                <w:rFonts w:cstheme="minorHAnsi"/>
                <w:sz w:val="16"/>
                <w:szCs w:val="16"/>
              </w:rPr>
            </w:pPr>
            <w:ins w:id="19976" w:author="Στάθης Καπ" w:date="2023-03-03T06:21:00Z">
              <w:r>
                <w:rPr>
                  <w:rFonts w:ascii="Calibri" w:hAnsi="Calibri" w:cs="Calibri"/>
                  <w:color w:val="000000"/>
                  <w:sz w:val="16"/>
                  <w:szCs w:val="16"/>
                </w:rPr>
                <w:t>920</w:t>
              </w:r>
            </w:ins>
          </w:p>
        </w:tc>
        <w:tc>
          <w:tcPr>
            <w:tcW w:w="855" w:type="dxa"/>
            <w:vAlign w:val="center"/>
            <w:tcPrChange w:id="19977" w:author="Στάθης Καπ" w:date="2023-03-03T06:26:00Z">
              <w:tcPr>
                <w:tcW w:w="855" w:type="dxa"/>
                <w:vAlign w:val="center"/>
              </w:tcPr>
            </w:tcPrChange>
          </w:tcPr>
          <w:p w14:paraId="30C86761" w14:textId="5DA52B09" w:rsidR="00C87CFE" w:rsidRPr="00CD1347" w:rsidRDefault="00C87CFE" w:rsidP="00C87CFE">
            <w:pPr>
              <w:jc w:val="center"/>
              <w:rPr>
                <w:ins w:id="19978" w:author="Στάθης Καπ" w:date="2023-03-03T04:01:00Z"/>
                <w:rFonts w:cstheme="minorHAnsi"/>
                <w:sz w:val="16"/>
                <w:szCs w:val="16"/>
              </w:rPr>
            </w:pPr>
            <w:ins w:id="19979" w:author="Στάθης Καπ" w:date="2023-03-03T06:21:00Z">
              <w:r>
                <w:rPr>
                  <w:rFonts w:ascii="Calibri" w:hAnsi="Calibri" w:cs="Calibri"/>
                  <w:color w:val="000000"/>
                  <w:sz w:val="16"/>
                  <w:szCs w:val="16"/>
                </w:rPr>
                <w:t>890</w:t>
              </w:r>
            </w:ins>
          </w:p>
        </w:tc>
        <w:tc>
          <w:tcPr>
            <w:tcW w:w="544" w:type="dxa"/>
            <w:vAlign w:val="center"/>
            <w:tcPrChange w:id="19980" w:author="Στάθης Καπ" w:date="2023-03-03T06:26:00Z">
              <w:tcPr>
                <w:tcW w:w="544" w:type="dxa"/>
                <w:vAlign w:val="center"/>
              </w:tcPr>
            </w:tcPrChange>
          </w:tcPr>
          <w:p w14:paraId="1332BD5F" w14:textId="19E28F32" w:rsidR="00C87CFE" w:rsidRPr="00CD1347" w:rsidRDefault="00C87CFE" w:rsidP="00C87CFE">
            <w:pPr>
              <w:jc w:val="center"/>
              <w:rPr>
                <w:ins w:id="19981" w:author="Στάθης Καπ" w:date="2023-03-03T04:01:00Z"/>
                <w:rFonts w:cstheme="minorHAnsi"/>
                <w:sz w:val="16"/>
                <w:szCs w:val="16"/>
              </w:rPr>
            </w:pPr>
            <w:ins w:id="19982" w:author="Στάθης Καπ" w:date="2023-03-03T06:21:00Z">
              <w:r>
                <w:rPr>
                  <w:rFonts w:ascii="Calibri" w:hAnsi="Calibri" w:cs="Calibri"/>
                  <w:color w:val="000000"/>
                  <w:sz w:val="16"/>
                  <w:szCs w:val="16"/>
                </w:rPr>
                <w:t>400</w:t>
              </w:r>
            </w:ins>
          </w:p>
        </w:tc>
        <w:tc>
          <w:tcPr>
            <w:tcW w:w="621" w:type="dxa"/>
            <w:vAlign w:val="center"/>
            <w:tcPrChange w:id="19983" w:author="Στάθης Καπ" w:date="2023-03-03T06:26:00Z">
              <w:tcPr>
                <w:tcW w:w="621" w:type="dxa"/>
                <w:vAlign w:val="center"/>
              </w:tcPr>
            </w:tcPrChange>
          </w:tcPr>
          <w:p w14:paraId="1C97A3C8" w14:textId="3B417634" w:rsidR="00C87CFE" w:rsidRPr="00CD1347" w:rsidRDefault="00C87CFE" w:rsidP="00C87CFE">
            <w:pPr>
              <w:jc w:val="center"/>
              <w:rPr>
                <w:ins w:id="19984" w:author="Στάθης Καπ" w:date="2023-03-03T04:01:00Z"/>
                <w:rFonts w:cstheme="minorHAnsi"/>
                <w:sz w:val="16"/>
                <w:szCs w:val="16"/>
              </w:rPr>
            </w:pPr>
            <w:ins w:id="19985" w:author="Στάθης Καπ" w:date="2023-03-03T06:21:00Z">
              <w:r>
                <w:rPr>
                  <w:rFonts w:ascii="Calibri" w:hAnsi="Calibri" w:cs="Calibri"/>
                  <w:color w:val="000000"/>
                  <w:sz w:val="16"/>
                  <w:szCs w:val="16"/>
                </w:rPr>
                <w:t>0.351</w:t>
              </w:r>
            </w:ins>
          </w:p>
        </w:tc>
        <w:tc>
          <w:tcPr>
            <w:tcW w:w="669" w:type="dxa"/>
            <w:vAlign w:val="center"/>
            <w:tcPrChange w:id="19986" w:author="Στάθης Καπ" w:date="2023-03-03T06:26:00Z">
              <w:tcPr>
                <w:tcW w:w="669" w:type="dxa"/>
                <w:vAlign w:val="center"/>
              </w:tcPr>
            </w:tcPrChange>
          </w:tcPr>
          <w:p w14:paraId="0072E0F7" w14:textId="59607E02" w:rsidR="00C87CFE" w:rsidRPr="00CD1347" w:rsidRDefault="00C87CFE" w:rsidP="00C87CFE">
            <w:pPr>
              <w:jc w:val="center"/>
              <w:rPr>
                <w:ins w:id="19987" w:author="Στάθης Καπ" w:date="2023-03-03T04:01:00Z"/>
                <w:rFonts w:cstheme="minorHAnsi"/>
                <w:sz w:val="16"/>
                <w:szCs w:val="16"/>
              </w:rPr>
            </w:pPr>
            <w:ins w:id="19988" w:author="Στάθης Καπ" w:date="2023-03-03T06:21:00Z">
              <w:r>
                <w:rPr>
                  <w:rFonts w:ascii="Calibri" w:hAnsi="Calibri" w:cstheme="minorHAnsi"/>
                  <w:color w:val="000000"/>
                  <w:sz w:val="16"/>
                  <w:szCs w:val="16"/>
                </w:rPr>
                <w:t>56.52</w:t>
              </w:r>
            </w:ins>
          </w:p>
        </w:tc>
        <w:tc>
          <w:tcPr>
            <w:tcW w:w="543" w:type="dxa"/>
            <w:vAlign w:val="center"/>
            <w:tcPrChange w:id="19989" w:author="Στάθης Καπ" w:date="2023-03-03T06:26:00Z">
              <w:tcPr>
                <w:tcW w:w="543" w:type="dxa"/>
                <w:vAlign w:val="center"/>
              </w:tcPr>
            </w:tcPrChange>
          </w:tcPr>
          <w:p w14:paraId="522D04C6" w14:textId="50503196" w:rsidR="00C87CFE" w:rsidRPr="00CD1347" w:rsidRDefault="00C87CFE" w:rsidP="00C87CFE">
            <w:pPr>
              <w:jc w:val="center"/>
              <w:rPr>
                <w:ins w:id="19990" w:author="Στάθης Καπ" w:date="2023-03-03T04:01:00Z"/>
                <w:rFonts w:cstheme="minorHAnsi"/>
                <w:sz w:val="16"/>
                <w:szCs w:val="16"/>
              </w:rPr>
            </w:pPr>
            <w:ins w:id="19991" w:author="Στάθης Καπ" w:date="2023-03-03T06:21:00Z">
              <w:r>
                <w:rPr>
                  <w:rFonts w:ascii="Calibri" w:hAnsi="Calibri" w:cs="Calibri"/>
                  <w:color w:val="000000"/>
                  <w:sz w:val="16"/>
                  <w:szCs w:val="16"/>
                </w:rPr>
                <w:t>400</w:t>
              </w:r>
            </w:ins>
          </w:p>
        </w:tc>
        <w:tc>
          <w:tcPr>
            <w:tcW w:w="621" w:type="dxa"/>
            <w:vAlign w:val="center"/>
            <w:tcPrChange w:id="19992" w:author="Στάθης Καπ" w:date="2023-03-03T06:26:00Z">
              <w:tcPr>
                <w:tcW w:w="621" w:type="dxa"/>
                <w:vAlign w:val="center"/>
              </w:tcPr>
            </w:tcPrChange>
          </w:tcPr>
          <w:p w14:paraId="241CFDBE" w14:textId="0803461F" w:rsidR="00C87CFE" w:rsidRPr="00CD1347" w:rsidRDefault="00C87CFE" w:rsidP="00C87CFE">
            <w:pPr>
              <w:jc w:val="center"/>
              <w:rPr>
                <w:ins w:id="19993" w:author="Στάθης Καπ" w:date="2023-03-03T04:01:00Z"/>
                <w:rFonts w:cstheme="minorHAnsi"/>
                <w:sz w:val="16"/>
                <w:szCs w:val="16"/>
              </w:rPr>
            </w:pPr>
            <w:ins w:id="19994" w:author="Στάθης Καπ" w:date="2023-03-03T06:21:00Z">
              <w:r>
                <w:rPr>
                  <w:rFonts w:ascii="Calibri" w:hAnsi="Calibri" w:cs="Calibri"/>
                  <w:color w:val="000000"/>
                  <w:sz w:val="16"/>
                  <w:szCs w:val="16"/>
                </w:rPr>
                <w:t>0.241</w:t>
              </w:r>
            </w:ins>
          </w:p>
        </w:tc>
        <w:tc>
          <w:tcPr>
            <w:tcW w:w="669" w:type="dxa"/>
            <w:vAlign w:val="center"/>
            <w:tcPrChange w:id="19995" w:author="Στάθης Καπ" w:date="2023-03-03T06:26:00Z">
              <w:tcPr>
                <w:tcW w:w="669" w:type="dxa"/>
                <w:vAlign w:val="center"/>
              </w:tcPr>
            </w:tcPrChange>
          </w:tcPr>
          <w:p w14:paraId="073F30DA" w14:textId="00A5D906" w:rsidR="00C87CFE" w:rsidRPr="00CD1347" w:rsidRDefault="00C87CFE" w:rsidP="00C87CFE">
            <w:pPr>
              <w:jc w:val="center"/>
              <w:rPr>
                <w:ins w:id="19996" w:author="Στάθης Καπ" w:date="2023-03-03T04:01:00Z"/>
                <w:rFonts w:cstheme="minorHAnsi"/>
                <w:sz w:val="16"/>
                <w:szCs w:val="16"/>
              </w:rPr>
            </w:pPr>
            <w:ins w:id="19997" w:author="Στάθης Καπ" w:date="2023-03-03T06:21:00Z">
              <w:r>
                <w:rPr>
                  <w:rFonts w:ascii="Calibri" w:hAnsi="Calibri" w:cstheme="minorHAnsi"/>
                  <w:color w:val="000000"/>
                  <w:sz w:val="16"/>
                  <w:szCs w:val="16"/>
                </w:rPr>
                <w:t>0</w:t>
              </w:r>
            </w:ins>
          </w:p>
        </w:tc>
        <w:tc>
          <w:tcPr>
            <w:tcW w:w="508" w:type="dxa"/>
            <w:vAlign w:val="center"/>
            <w:tcPrChange w:id="19998" w:author="Στάθης Καπ" w:date="2023-03-03T06:26:00Z">
              <w:tcPr>
                <w:tcW w:w="508" w:type="dxa"/>
                <w:vAlign w:val="center"/>
              </w:tcPr>
            </w:tcPrChange>
          </w:tcPr>
          <w:p w14:paraId="1E41D1F8" w14:textId="4ED70D97" w:rsidR="00C87CFE" w:rsidRPr="00CD1347" w:rsidRDefault="00C87CFE" w:rsidP="00C87CFE">
            <w:pPr>
              <w:jc w:val="center"/>
              <w:rPr>
                <w:ins w:id="19999" w:author="Στάθης Καπ" w:date="2023-03-03T04:01:00Z"/>
                <w:rFonts w:cstheme="minorHAnsi"/>
                <w:sz w:val="16"/>
                <w:szCs w:val="16"/>
              </w:rPr>
            </w:pPr>
            <w:ins w:id="20000" w:author="Στάθης Καπ" w:date="2023-03-03T06:21:00Z">
              <w:r>
                <w:rPr>
                  <w:rFonts w:ascii="Calibri" w:hAnsi="Calibri" w:cs="Calibri"/>
                  <w:color w:val="000000"/>
                  <w:sz w:val="16"/>
                  <w:szCs w:val="16"/>
                </w:rPr>
                <w:t>400</w:t>
              </w:r>
            </w:ins>
          </w:p>
        </w:tc>
        <w:tc>
          <w:tcPr>
            <w:tcW w:w="541" w:type="dxa"/>
            <w:vAlign w:val="center"/>
            <w:tcPrChange w:id="20001" w:author="Στάθης Καπ" w:date="2023-03-03T06:26:00Z">
              <w:tcPr>
                <w:tcW w:w="541" w:type="dxa"/>
                <w:vAlign w:val="center"/>
              </w:tcPr>
            </w:tcPrChange>
          </w:tcPr>
          <w:p w14:paraId="5E20E877" w14:textId="1BCC6BFE" w:rsidR="00C87CFE" w:rsidRPr="00CD1347" w:rsidRDefault="00C87CFE" w:rsidP="00C87CFE">
            <w:pPr>
              <w:jc w:val="center"/>
              <w:rPr>
                <w:ins w:id="20002" w:author="Στάθης Καπ" w:date="2023-03-03T04:01:00Z"/>
                <w:rFonts w:cstheme="minorHAnsi"/>
                <w:sz w:val="16"/>
                <w:szCs w:val="16"/>
              </w:rPr>
            </w:pPr>
            <w:ins w:id="20003" w:author="Στάθης Καπ" w:date="2023-03-03T06:21:00Z">
              <w:r>
                <w:rPr>
                  <w:rFonts w:ascii="Calibri" w:hAnsi="Calibri" w:cs="Calibri"/>
                  <w:color w:val="000000"/>
                  <w:sz w:val="16"/>
                  <w:szCs w:val="16"/>
                </w:rPr>
                <w:t>0.245</w:t>
              </w:r>
            </w:ins>
          </w:p>
        </w:tc>
        <w:tc>
          <w:tcPr>
            <w:tcW w:w="589" w:type="dxa"/>
            <w:vAlign w:val="center"/>
            <w:tcPrChange w:id="20004" w:author="Στάθης Καπ" w:date="2023-03-03T06:26:00Z">
              <w:tcPr>
                <w:tcW w:w="589" w:type="dxa"/>
                <w:vAlign w:val="center"/>
              </w:tcPr>
            </w:tcPrChange>
          </w:tcPr>
          <w:p w14:paraId="2F83011C" w14:textId="0C57A035" w:rsidR="00C87CFE" w:rsidRPr="00CD1347" w:rsidRDefault="00C87CFE" w:rsidP="00C87CFE">
            <w:pPr>
              <w:jc w:val="center"/>
              <w:rPr>
                <w:ins w:id="20005" w:author="Στάθης Καπ" w:date="2023-03-03T04:01:00Z"/>
                <w:rFonts w:cstheme="minorHAnsi"/>
                <w:sz w:val="16"/>
                <w:szCs w:val="16"/>
              </w:rPr>
            </w:pPr>
            <w:ins w:id="20006" w:author="Στάθης Καπ" w:date="2023-03-03T06:21:00Z">
              <w:r>
                <w:rPr>
                  <w:rFonts w:ascii="Calibri" w:hAnsi="Calibri" w:cstheme="minorHAnsi"/>
                  <w:color w:val="000000"/>
                  <w:sz w:val="16"/>
                  <w:szCs w:val="16"/>
                </w:rPr>
                <w:t>0</w:t>
              </w:r>
            </w:ins>
          </w:p>
        </w:tc>
        <w:tc>
          <w:tcPr>
            <w:tcW w:w="463" w:type="dxa"/>
            <w:vAlign w:val="center"/>
            <w:tcPrChange w:id="20007" w:author="Στάθης Καπ" w:date="2023-03-03T06:26:00Z">
              <w:tcPr>
                <w:tcW w:w="463" w:type="dxa"/>
                <w:vAlign w:val="center"/>
              </w:tcPr>
            </w:tcPrChange>
          </w:tcPr>
          <w:p w14:paraId="4FCE6DE1" w14:textId="41B10557" w:rsidR="00C87CFE" w:rsidRPr="00CD1347" w:rsidRDefault="00C87CFE" w:rsidP="00C87CFE">
            <w:pPr>
              <w:jc w:val="center"/>
              <w:rPr>
                <w:ins w:id="20008" w:author="Στάθης Καπ" w:date="2023-03-03T04:01:00Z"/>
                <w:rFonts w:cstheme="minorHAnsi"/>
                <w:sz w:val="16"/>
                <w:szCs w:val="16"/>
              </w:rPr>
            </w:pPr>
            <w:ins w:id="20009" w:author="Στάθης Καπ" w:date="2023-03-03T06:21:00Z">
              <w:r>
                <w:rPr>
                  <w:rFonts w:ascii="Calibri" w:hAnsi="Calibri" w:cs="Calibri"/>
                  <w:color w:val="000000"/>
                  <w:sz w:val="16"/>
                  <w:szCs w:val="16"/>
                </w:rPr>
                <w:t>380</w:t>
              </w:r>
            </w:ins>
          </w:p>
        </w:tc>
        <w:tc>
          <w:tcPr>
            <w:tcW w:w="541" w:type="dxa"/>
            <w:vAlign w:val="center"/>
            <w:tcPrChange w:id="20010" w:author="Στάθης Καπ" w:date="2023-03-03T06:26:00Z">
              <w:tcPr>
                <w:tcW w:w="541" w:type="dxa"/>
                <w:vAlign w:val="center"/>
              </w:tcPr>
            </w:tcPrChange>
          </w:tcPr>
          <w:p w14:paraId="3D5A415B" w14:textId="4CFED2E7" w:rsidR="00C87CFE" w:rsidRPr="00CD1347" w:rsidRDefault="00C87CFE" w:rsidP="00C87CFE">
            <w:pPr>
              <w:jc w:val="center"/>
              <w:rPr>
                <w:ins w:id="20011" w:author="Στάθης Καπ" w:date="2023-03-03T04:01:00Z"/>
                <w:rFonts w:cstheme="minorHAnsi"/>
                <w:sz w:val="16"/>
                <w:szCs w:val="16"/>
              </w:rPr>
            </w:pPr>
            <w:ins w:id="20012" w:author="Στάθης Καπ" w:date="2023-03-03T06:21:00Z">
              <w:r>
                <w:rPr>
                  <w:rFonts w:ascii="Calibri" w:hAnsi="Calibri" w:cs="Calibri"/>
                  <w:color w:val="000000"/>
                  <w:sz w:val="16"/>
                  <w:szCs w:val="16"/>
                </w:rPr>
                <w:t>0.271</w:t>
              </w:r>
            </w:ins>
          </w:p>
        </w:tc>
        <w:tc>
          <w:tcPr>
            <w:tcW w:w="589" w:type="dxa"/>
            <w:vAlign w:val="center"/>
            <w:tcPrChange w:id="20013" w:author="Στάθης Καπ" w:date="2023-03-03T06:26:00Z">
              <w:tcPr>
                <w:tcW w:w="589" w:type="dxa"/>
                <w:vAlign w:val="center"/>
              </w:tcPr>
            </w:tcPrChange>
          </w:tcPr>
          <w:p w14:paraId="4A8A1A1F" w14:textId="66EDBDEF" w:rsidR="00C87CFE" w:rsidRPr="00CD1347" w:rsidRDefault="00C87CFE" w:rsidP="00C87CFE">
            <w:pPr>
              <w:jc w:val="center"/>
              <w:rPr>
                <w:ins w:id="20014" w:author="Στάθης Καπ" w:date="2023-03-03T04:01:00Z"/>
                <w:rFonts w:cstheme="minorHAnsi"/>
                <w:sz w:val="16"/>
                <w:szCs w:val="16"/>
              </w:rPr>
            </w:pPr>
            <w:ins w:id="20015" w:author="Στάθης Καπ" w:date="2023-03-03T06:21:00Z">
              <w:r>
                <w:rPr>
                  <w:rFonts w:ascii="Calibri" w:hAnsi="Calibri" w:cstheme="minorHAnsi"/>
                  <w:color w:val="000000"/>
                  <w:sz w:val="16"/>
                  <w:szCs w:val="16"/>
                </w:rPr>
                <w:t>5</w:t>
              </w:r>
            </w:ins>
          </w:p>
        </w:tc>
      </w:tr>
      <w:tr w:rsidR="00C87CFE" w:rsidRPr="00BB05AC" w14:paraId="1C07D1F6" w14:textId="77777777" w:rsidTr="00F03C40">
        <w:tblPrEx>
          <w:tblW w:w="0" w:type="auto"/>
          <w:tblBorders>
            <w:insideH w:val="none" w:sz="0" w:space="0" w:color="auto"/>
            <w:insideV w:val="none" w:sz="0" w:space="0" w:color="auto"/>
          </w:tblBorders>
          <w:tblCellMar>
            <w:left w:w="0" w:type="dxa"/>
            <w:right w:w="0" w:type="dxa"/>
          </w:tblCellMar>
          <w:tblPrExChange w:id="2001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017" w:author="Στάθης Καπ" w:date="2023-03-03T04:01:00Z"/>
        </w:trPr>
        <w:tc>
          <w:tcPr>
            <w:tcW w:w="515" w:type="dxa"/>
            <w:tcBorders>
              <w:top w:val="nil"/>
              <w:bottom w:val="nil"/>
              <w:right w:val="single" w:sz="4" w:space="0" w:color="auto"/>
            </w:tcBorders>
            <w:shd w:val="clear" w:color="auto" w:fill="E7E6E6" w:themeFill="background2"/>
            <w:vAlign w:val="bottom"/>
            <w:tcPrChange w:id="20018" w:author="Στάθης Καπ" w:date="2023-03-03T06:26:00Z">
              <w:tcPr>
                <w:tcW w:w="515" w:type="dxa"/>
                <w:vAlign w:val="bottom"/>
              </w:tcPr>
            </w:tcPrChange>
          </w:tcPr>
          <w:p w14:paraId="6CCEEE21" w14:textId="7899F0E5" w:rsidR="00C87CFE" w:rsidRPr="00CD1347" w:rsidRDefault="00C87CFE" w:rsidP="00C87CFE">
            <w:pPr>
              <w:jc w:val="center"/>
              <w:rPr>
                <w:ins w:id="20019" w:author="Στάθης Καπ" w:date="2023-03-03T04:01:00Z"/>
                <w:sz w:val="16"/>
                <w:szCs w:val="16"/>
              </w:rPr>
            </w:pPr>
            <w:ins w:id="20020" w:author="Στάθης Καπ" w:date="2023-03-03T04:08:00Z">
              <w:r w:rsidRPr="00CD1347">
                <w:rPr>
                  <w:rFonts w:ascii="Calibri" w:hAnsi="Calibri" w:cs="Calibri"/>
                  <w:color w:val="000000"/>
                  <w:sz w:val="16"/>
                  <w:szCs w:val="16"/>
                  <w:rPrChange w:id="20021" w:author="Στάθης Καπ" w:date="2023-03-03T04:09:00Z">
                    <w:rPr>
                      <w:rFonts w:ascii="Calibri" w:hAnsi="Calibri" w:cs="Calibri"/>
                      <w:color w:val="000000"/>
                      <w:sz w:val="18"/>
                      <w:szCs w:val="18"/>
                    </w:rPr>
                  </w:rPrChange>
                </w:rPr>
                <w:t>c103</w:t>
              </w:r>
            </w:ins>
          </w:p>
        </w:tc>
        <w:tc>
          <w:tcPr>
            <w:tcW w:w="560" w:type="dxa"/>
            <w:tcBorders>
              <w:left w:val="single" w:sz="4" w:space="0" w:color="auto"/>
            </w:tcBorders>
            <w:vAlign w:val="center"/>
            <w:tcPrChange w:id="20022" w:author="Στάθης Καπ" w:date="2023-03-03T06:26:00Z">
              <w:tcPr>
                <w:tcW w:w="560" w:type="dxa"/>
              </w:tcPr>
            </w:tcPrChange>
          </w:tcPr>
          <w:p w14:paraId="59925DB3" w14:textId="1044CFC6" w:rsidR="00C87CFE" w:rsidRPr="00CD1347" w:rsidRDefault="00C87CFE" w:rsidP="00C87CFE">
            <w:pPr>
              <w:jc w:val="center"/>
              <w:rPr>
                <w:ins w:id="20023" w:author="Στάθης Καπ" w:date="2023-03-03T04:01:00Z"/>
                <w:rFonts w:cstheme="minorHAnsi"/>
                <w:sz w:val="16"/>
                <w:szCs w:val="16"/>
              </w:rPr>
            </w:pPr>
            <w:ins w:id="20024" w:author="Στάθης Καπ" w:date="2023-03-03T06:21:00Z">
              <w:r>
                <w:rPr>
                  <w:rFonts w:ascii="Calibri" w:hAnsi="Calibri" w:cs="Calibri"/>
                  <w:color w:val="000000"/>
                  <w:sz w:val="16"/>
                  <w:szCs w:val="16"/>
                </w:rPr>
                <w:t>990</w:t>
              </w:r>
            </w:ins>
          </w:p>
        </w:tc>
        <w:tc>
          <w:tcPr>
            <w:tcW w:w="855" w:type="dxa"/>
            <w:vAlign w:val="center"/>
            <w:tcPrChange w:id="20025" w:author="Στάθης Καπ" w:date="2023-03-03T06:26:00Z">
              <w:tcPr>
                <w:tcW w:w="855" w:type="dxa"/>
              </w:tcPr>
            </w:tcPrChange>
          </w:tcPr>
          <w:p w14:paraId="5F2183A7" w14:textId="4899A443" w:rsidR="00C87CFE" w:rsidRPr="00CD1347" w:rsidRDefault="00C87CFE" w:rsidP="00C87CFE">
            <w:pPr>
              <w:jc w:val="center"/>
              <w:rPr>
                <w:ins w:id="20026" w:author="Στάθης Καπ" w:date="2023-03-03T04:01:00Z"/>
                <w:rFonts w:cstheme="minorHAnsi"/>
                <w:sz w:val="16"/>
                <w:szCs w:val="16"/>
              </w:rPr>
            </w:pPr>
            <w:ins w:id="20027" w:author="Στάθης Καπ" w:date="2023-03-03T06:21:00Z">
              <w:r>
                <w:rPr>
                  <w:rFonts w:ascii="Calibri" w:hAnsi="Calibri" w:cs="Calibri"/>
                  <w:color w:val="000000"/>
                  <w:sz w:val="16"/>
                  <w:szCs w:val="16"/>
                </w:rPr>
                <w:t>960</w:t>
              </w:r>
            </w:ins>
          </w:p>
        </w:tc>
        <w:tc>
          <w:tcPr>
            <w:tcW w:w="544" w:type="dxa"/>
            <w:vAlign w:val="center"/>
            <w:tcPrChange w:id="20028" w:author="Στάθης Καπ" w:date="2023-03-03T06:26:00Z">
              <w:tcPr>
                <w:tcW w:w="544" w:type="dxa"/>
                <w:vAlign w:val="bottom"/>
              </w:tcPr>
            </w:tcPrChange>
          </w:tcPr>
          <w:p w14:paraId="23C47F87" w14:textId="23204C51" w:rsidR="00C87CFE" w:rsidRPr="00CD1347" w:rsidRDefault="00C87CFE" w:rsidP="00C87CFE">
            <w:pPr>
              <w:jc w:val="center"/>
              <w:rPr>
                <w:ins w:id="20029" w:author="Στάθης Καπ" w:date="2023-03-03T04:01:00Z"/>
                <w:rFonts w:cstheme="minorHAnsi"/>
                <w:sz w:val="16"/>
                <w:szCs w:val="16"/>
              </w:rPr>
            </w:pPr>
            <w:ins w:id="20030" w:author="Στάθης Καπ" w:date="2023-03-03T06:21:00Z">
              <w:r>
                <w:rPr>
                  <w:rFonts w:ascii="Calibri" w:hAnsi="Calibri" w:cs="Calibri"/>
                  <w:color w:val="000000"/>
                  <w:sz w:val="16"/>
                  <w:szCs w:val="16"/>
                </w:rPr>
                <w:t>720</w:t>
              </w:r>
            </w:ins>
          </w:p>
        </w:tc>
        <w:tc>
          <w:tcPr>
            <w:tcW w:w="621" w:type="dxa"/>
            <w:vAlign w:val="center"/>
            <w:tcPrChange w:id="20031" w:author="Στάθης Καπ" w:date="2023-03-03T06:26:00Z">
              <w:tcPr>
                <w:tcW w:w="621" w:type="dxa"/>
                <w:vAlign w:val="bottom"/>
              </w:tcPr>
            </w:tcPrChange>
          </w:tcPr>
          <w:p w14:paraId="445D1A10" w14:textId="44FD87BE" w:rsidR="00C87CFE" w:rsidRPr="00CD1347" w:rsidRDefault="00C87CFE" w:rsidP="00C87CFE">
            <w:pPr>
              <w:jc w:val="center"/>
              <w:rPr>
                <w:ins w:id="20032" w:author="Στάθης Καπ" w:date="2023-03-03T04:01:00Z"/>
                <w:rFonts w:cstheme="minorHAnsi"/>
                <w:sz w:val="16"/>
                <w:szCs w:val="16"/>
              </w:rPr>
            </w:pPr>
            <w:ins w:id="20033" w:author="Στάθης Καπ" w:date="2023-03-03T06:21:00Z">
              <w:r>
                <w:rPr>
                  <w:rFonts w:ascii="Calibri" w:hAnsi="Calibri" w:cs="Calibri"/>
                  <w:color w:val="000000"/>
                  <w:sz w:val="16"/>
                  <w:szCs w:val="16"/>
                </w:rPr>
                <w:t>0.462</w:t>
              </w:r>
            </w:ins>
          </w:p>
        </w:tc>
        <w:tc>
          <w:tcPr>
            <w:tcW w:w="669" w:type="dxa"/>
            <w:vAlign w:val="center"/>
            <w:tcPrChange w:id="20034" w:author="Στάθης Καπ" w:date="2023-03-03T06:26:00Z">
              <w:tcPr>
                <w:tcW w:w="669" w:type="dxa"/>
                <w:vAlign w:val="center"/>
              </w:tcPr>
            </w:tcPrChange>
          </w:tcPr>
          <w:p w14:paraId="42BD9E3F" w14:textId="4D4D6428" w:rsidR="00C87CFE" w:rsidRPr="00CD1347" w:rsidRDefault="00C87CFE" w:rsidP="00C87CFE">
            <w:pPr>
              <w:jc w:val="center"/>
              <w:rPr>
                <w:ins w:id="20035" w:author="Στάθης Καπ" w:date="2023-03-03T04:01:00Z"/>
                <w:rFonts w:cstheme="minorHAnsi"/>
                <w:sz w:val="16"/>
                <w:szCs w:val="16"/>
              </w:rPr>
            </w:pPr>
            <w:ins w:id="20036" w:author="Στάθης Καπ" w:date="2023-03-03T06:21:00Z">
              <w:r>
                <w:rPr>
                  <w:rFonts w:ascii="Calibri" w:hAnsi="Calibri" w:cstheme="minorHAnsi"/>
                  <w:color w:val="000000"/>
                  <w:sz w:val="16"/>
                  <w:szCs w:val="16"/>
                </w:rPr>
                <w:t>27.27</w:t>
              </w:r>
            </w:ins>
          </w:p>
        </w:tc>
        <w:tc>
          <w:tcPr>
            <w:tcW w:w="543" w:type="dxa"/>
            <w:vAlign w:val="center"/>
            <w:tcPrChange w:id="20037" w:author="Στάθης Καπ" w:date="2023-03-03T06:26:00Z">
              <w:tcPr>
                <w:tcW w:w="543" w:type="dxa"/>
                <w:vAlign w:val="bottom"/>
              </w:tcPr>
            </w:tcPrChange>
          </w:tcPr>
          <w:p w14:paraId="7F6CA6D5" w14:textId="2DDD2736" w:rsidR="00C87CFE" w:rsidRPr="00CD1347" w:rsidRDefault="00C87CFE" w:rsidP="00C87CFE">
            <w:pPr>
              <w:jc w:val="center"/>
              <w:rPr>
                <w:ins w:id="20038" w:author="Στάθης Καπ" w:date="2023-03-03T04:01:00Z"/>
                <w:rFonts w:cstheme="minorHAnsi"/>
                <w:sz w:val="16"/>
                <w:szCs w:val="16"/>
              </w:rPr>
            </w:pPr>
            <w:ins w:id="20039" w:author="Στάθης Καπ" w:date="2023-03-03T06:21:00Z">
              <w:r>
                <w:rPr>
                  <w:rFonts w:ascii="Calibri" w:hAnsi="Calibri" w:cs="Calibri"/>
                  <w:color w:val="000000"/>
                  <w:sz w:val="16"/>
                  <w:szCs w:val="16"/>
                </w:rPr>
                <w:t>700</w:t>
              </w:r>
            </w:ins>
          </w:p>
        </w:tc>
        <w:tc>
          <w:tcPr>
            <w:tcW w:w="621" w:type="dxa"/>
            <w:vAlign w:val="center"/>
            <w:tcPrChange w:id="20040" w:author="Στάθης Καπ" w:date="2023-03-03T06:26:00Z">
              <w:tcPr>
                <w:tcW w:w="621" w:type="dxa"/>
                <w:vAlign w:val="bottom"/>
              </w:tcPr>
            </w:tcPrChange>
          </w:tcPr>
          <w:p w14:paraId="06493251" w14:textId="6C28861E" w:rsidR="00C87CFE" w:rsidRPr="00CD1347" w:rsidRDefault="00C87CFE" w:rsidP="00C87CFE">
            <w:pPr>
              <w:jc w:val="center"/>
              <w:rPr>
                <w:ins w:id="20041" w:author="Στάθης Καπ" w:date="2023-03-03T04:01:00Z"/>
                <w:rFonts w:cstheme="minorHAnsi"/>
                <w:sz w:val="16"/>
                <w:szCs w:val="16"/>
              </w:rPr>
            </w:pPr>
            <w:ins w:id="20042" w:author="Στάθης Καπ" w:date="2023-03-03T06:21:00Z">
              <w:r>
                <w:rPr>
                  <w:rFonts w:ascii="Calibri" w:hAnsi="Calibri" w:cs="Calibri"/>
                  <w:color w:val="000000"/>
                  <w:sz w:val="16"/>
                  <w:szCs w:val="16"/>
                </w:rPr>
                <w:t>0.295</w:t>
              </w:r>
            </w:ins>
          </w:p>
        </w:tc>
        <w:tc>
          <w:tcPr>
            <w:tcW w:w="669" w:type="dxa"/>
            <w:vAlign w:val="center"/>
            <w:tcPrChange w:id="20043" w:author="Στάθης Καπ" w:date="2023-03-03T06:26:00Z">
              <w:tcPr>
                <w:tcW w:w="669" w:type="dxa"/>
                <w:vAlign w:val="center"/>
              </w:tcPr>
            </w:tcPrChange>
          </w:tcPr>
          <w:p w14:paraId="411C077F" w14:textId="69AE1ABE" w:rsidR="00C87CFE" w:rsidRPr="00CD1347" w:rsidRDefault="00C87CFE" w:rsidP="00C87CFE">
            <w:pPr>
              <w:jc w:val="center"/>
              <w:rPr>
                <w:ins w:id="20044" w:author="Στάθης Καπ" w:date="2023-03-03T04:01:00Z"/>
                <w:rFonts w:cstheme="minorHAnsi"/>
                <w:sz w:val="16"/>
                <w:szCs w:val="16"/>
              </w:rPr>
            </w:pPr>
            <w:ins w:id="20045" w:author="Στάθης Καπ" w:date="2023-03-03T06:21:00Z">
              <w:r>
                <w:rPr>
                  <w:rFonts w:ascii="Calibri" w:hAnsi="Calibri" w:cstheme="minorHAnsi"/>
                  <w:color w:val="000000"/>
                  <w:sz w:val="16"/>
                  <w:szCs w:val="16"/>
                </w:rPr>
                <w:t>2.78</w:t>
              </w:r>
            </w:ins>
          </w:p>
        </w:tc>
        <w:tc>
          <w:tcPr>
            <w:tcW w:w="508" w:type="dxa"/>
            <w:vAlign w:val="center"/>
            <w:tcPrChange w:id="20046" w:author="Στάθης Καπ" w:date="2023-03-03T06:26:00Z">
              <w:tcPr>
                <w:tcW w:w="508" w:type="dxa"/>
                <w:vAlign w:val="bottom"/>
              </w:tcPr>
            </w:tcPrChange>
          </w:tcPr>
          <w:p w14:paraId="6B586435" w14:textId="05EA90D2" w:rsidR="00C87CFE" w:rsidRPr="00CD1347" w:rsidRDefault="00C87CFE" w:rsidP="00C87CFE">
            <w:pPr>
              <w:jc w:val="center"/>
              <w:rPr>
                <w:ins w:id="20047" w:author="Στάθης Καπ" w:date="2023-03-03T04:01:00Z"/>
                <w:rFonts w:cstheme="minorHAnsi"/>
                <w:sz w:val="16"/>
                <w:szCs w:val="16"/>
              </w:rPr>
            </w:pPr>
            <w:ins w:id="20048" w:author="Στάθης Καπ" w:date="2023-03-03T06:21:00Z">
              <w:r>
                <w:rPr>
                  <w:rFonts w:ascii="Calibri" w:hAnsi="Calibri" w:cs="Calibri"/>
                  <w:color w:val="000000"/>
                  <w:sz w:val="16"/>
                  <w:szCs w:val="16"/>
                </w:rPr>
                <w:t>670</w:t>
              </w:r>
            </w:ins>
          </w:p>
        </w:tc>
        <w:tc>
          <w:tcPr>
            <w:tcW w:w="541" w:type="dxa"/>
            <w:vAlign w:val="center"/>
            <w:tcPrChange w:id="20049" w:author="Στάθης Καπ" w:date="2023-03-03T06:26:00Z">
              <w:tcPr>
                <w:tcW w:w="541" w:type="dxa"/>
                <w:vAlign w:val="bottom"/>
              </w:tcPr>
            </w:tcPrChange>
          </w:tcPr>
          <w:p w14:paraId="390933A0" w14:textId="4A9719ED" w:rsidR="00C87CFE" w:rsidRPr="00CD1347" w:rsidRDefault="00C87CFE" w:rsidP="00C87CFE">
            <w:pPr>
              <w:jc w:val="center"/>
              <w:rPr>
                <w:ins w:id="20050" w:author="Στάθης Καπ" w:date="2023-03-03T04:01:00Z"/>
                <w:rFonts w:cstheme="minorHAnsi"/>
                <w:sz w:val="16"/>
                <w:szCs w:val="16"/>
              </w:rPr>
            </w:pPr>
            <w:ins w:id="20051" w:author="Στάθης Καπ" w:date="2023-03-03T06:21:00Z">
              <w:r>
                <w:rPr>
                  <w:rFonts w:ascii="Calibri" w:hAnsi="Calibri" w:cs="Calibri"/>
                  <w:color w:val="000000"/>
                  <w:sz w:val="16"/>
                  <w:szCs w:val="16"/>
                </w:rPr>
                <w:t>0.324</w:t>
              </w:r>
            </w:ins>
          </w:p>
        </w:tc>
        <w:tc>
          <w:tcPr>
            <w:tcW w:w="589" w:type="dxa"/>
            <w:vAlign w:val="center"/>
            <w:tcPrChange w:id="20052" w:author="Στάθης Καπ" w:date="2023-03-03T06:26:00Z">
              <w:tcPr>
                <w:tcW w:w="589" w:type="dxa"/>
                <w:vAlign w:val="center"/>
              </w:tcPr>
            </w:tcPrChange>
          </w:tcPr>
          <w:p w14:paraId="310E4A08" w14:textId="21CA74BD" w:rsidR="00C87CFE" w:rsidRPr="00CD1347" w:rsidRDefault="00C87CFE" w:rsidP="00C87CFE">
            <w:pPr>
              <w:jc w:val="center"/>
              <w:rPr>
                <w:ins w:id="20053" w:author="Στάθης Καπ" w:date="2023-03-03T04:01:00Z"/>
                <w:rFonts w:cstheme="minorHAnsi"/>
                <w:sz w:val="16"/>
                <w:szCs w:val="16"/>
              </w:rPr>
            </w:pPr>
            <w:ins w:id="20054" w:author="Στάθης Καπ" w:date="2023-03-03T06:21:00Z">
              <w:r>
                <w:rPr>
                  <w:rFonts w:ascii="Calibri" w:hAnsi="Calibri" w:cstheme="minorHAnsi"/>
                  <w:color w:val="000000"/>
                  <w:sz w:val="16"/>
                  <w:szCs w:val="16"/>
                </w:rPr>
                <w:t>6.94</w:t>
              </w:r>
            </w:ins>
          </w:p>
        </w:tc>
        <w:tc>
          <w:tcPr>
            <w:tcW w:w="463" w:type="dxa"/>
            <w:vAlign w:val="center"/>
            <w:tcPrChange w:id="20055" w:author="Στάθης Καπ" w:date="2023-03-03T06:26:00Z">
              <w:tcPr>
                <w:tcW w:w="463" w:type="dxa"/>
                <w:vAlign w:val="bottom"/>
              </w:tcPr>
            </w:tcPrChange>
          </w:tcPr>
          <w:p w14:paraId="0C3AE4A2" w14:textId="1C4DE8B1" w:rsidR="00C87CFE" w:rsidRPr="00CD1347" w:rsidRDefault="00C87CFE" w:rsidP="00C87CFE">
            <w:pPr>
              <w:jc w:val="center"/>
              <w:rPr>
                <w:ins w:id="20056" w:author="Στάθης Καπ" w:date="2023-03-03T04:01:00Z"/>
                <w:rFonts w:cstheme="minorHAnsi"/>
                <w:sz w:val="16"/>
                <w:szCs w:val="16"/>
              </w:rPr>
            </w:pPr>
            <w:ins w:id="20057" w:author="Στάθης Καπ" w:date="2023-03-03T06:21:00Z">
              <w:r>
                <w:rPr>
                  <w:rFonts w:ascii="Calibri" w:hAnsi="Calibri" w:cs="Calibri"/>
                  <w:color w:val="000000"/>
                  <w:sz w:val="16"/>
                  <w:szCs w:val="16"/>
                </w:rPr>
                <w:t>610</w:t>
              </w:r>
            </w:ins>
          </w:p>
        </w:tc>
        <w:tc>
          <w:tcPr>
            <w:tcW w:w="541" w:type="dxa"/>
            <w:vAlign w:val="center"/>
            <w:tcPrChange w:id="20058" w:author="Στάθης Καπ" w:date="2023-03-03T06:26:00Z">
              <w:tcPr>
                <w:tcW w:w="541" w:type="dxa"/>
                <w:vAlign w:val="bottom"/>
              </w:tcPr>
            </w:tcPrChange>
          </w:tcPr>
          <w:p w14:paraId="4A61D884" w14:textId="1FF1C55D" w:rsidR="00C87CFE" w:rsidRPr="00CD1347" w:rsidRDefault="00C87CFE" w:rsidP="00C87CFE">
            <w:pPr>
              <w:jc w:val="center"/>
              <w:rPr>
                <w:ins w:id="20059" w:author="Στάθης Καπ" w:date="2023-03-03T04:01:00Z"/>
                <w:rFonts w:cstheme="minorHAnsi"/>
                <w:sz w:val="16"/>
                <w:szCs w:val="16"/>
              </w:rPr>
            </w:pPr>
            <w:ins w:id="20060" w:author="Στάθης Καπ" w:date="2023-03-03T06:21:00Z">
              <w:r>
                <w:rPr>
                  <w:rFonts w:ascii="Calibri" w:hAnsi="Calibri" w:cs="Calibri"/>
                  <w:color w:val="000000"/>
                  <w:sz w:val="16"/>
                  <w:szCs w:val="16"/>
                </w:rPr>
                <w:t>0.308</w:t>
              </w:r>
            </w:ins>
          </w:p>
        </w:tc>
        <w:tc>
          <w:tcPr>
            <w:tcW w:w="589" w:type="dxa"/>
            <w:vAlign w:val="center"/>
            <w:tcPrChange w:id="20061" w:author="Στάθης Καπ" w:date="2023-03-03T06:26:00Z">
              <w:tcPr>
                <w:tcW w:w="589" w:type="dxa"/>
                <w:vAlign w:val="center"/>
              </w:tcPr>
            </w:tcPrChange>
          </w:tcPr>
          <w:p w14:paraId="26BC2C9A" w14:textId="192D4CD7" w:rsidR="00C87CFE" w:rsidRPr="00CD1347" w:rsidRDefault="00C87CFE" w:rsidP="00C87CFE">
            <w:pPr>
              <w:jc w:val="center"/>
              <w:rPr>
                <w:ins w:id="20062" w:author="Στάθης Καπ" w:date="2023-03-03T04:01:00Z"/>
                <w:rFonts w:cstheme="minorHAnsi"/>
                <w:sz w:val="16"/>
                <w:szCs w:val="16"/>
              </w:rPr>
            </w:pPr>
            <w:ins w:id="20063" w:author="Στάθης Καπ" w:date="2023-03-03T06:21:00Z">
              <w:r>
                <w:rPr>
                  <w:rFonts w:ascii="Calibri" w:hAnsi="Calibri" w:cstheme="minorHAnsi"/>
                  <w:color w:val="000000"/>
                  <w:sz w:val="16"/>
                  <w:szCs w:val="16"/>
                </w:rPr>
                <w:t>15.28</w:t>
              </w:r>
            </w:ins>
          </w:p>
        </w:tc>
      </w:tr>
      <w:tr w:rsidR="00C87CFE" w:rsidRPr="00BB05AC" w14:paraId="70958F4B" w14:textId="77777777" w:rsidTr="00F03C40">
        <w:tblPrEx>
          <w:tblW w:w="0" w:type="auto"/>
          <w:tblBorders>
            <w:insideH w:val="none" w:sz="0" w:space="0" w:color="auto"/>
            <w:insideV w:val="none" w:sz="0" w:space="0" w:color="auto"/>
          </w:tblBorders>
          <w:tblCellMar>
            <w:left w:w="0" w:type="dxa"/>
            <w:right w:w="0" w:type="dxa"/>
          </w:tblCellMar>
          <w:tblPrExChange w:id="2006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065" w:author="Στάθης Καπ" w:date="2023-03-03T04:01:00Z"/>
        </w:trPr>
        <w:tc>
          <w:tcPr>
            <w:tcW w:w="515" w:type="dxa"/>
            <w:tcBorders>
              <w:top w:val="nil"/>
              <w:bottom w:val="nil"/>
              <w:right w:val="single" w:sz="4" w:space="0" w:color="auto"/>
            </w:tcBorders>
            <w:shd w:val="clear" w:color="auto" w:fill="E7E6E6" w:themeFill="background2"/>
            <w:vAlign w:val="bottom"/>
            <w:tcPrChange w:id="20066" w:author="Στάθης Καπ" w:date="2023-03-03T06:26:00Z">
              <w:tcPr>
                <w:tcW w:w="515" w:type="dxa"/>
                <w:vAlign w:val="bottom"/>
              </w:tcPr>
            </w:tcPrChange>
          </w:tcPr>
          <w:p w14:paraId="730E7ED0" w14:textId="775D47F9" w:rsidR="00C87CFE" w:rsidRPr="00CD1347" w:rsidRDefault="00C87CFE" w:rsidP="00C87CFE">
            <w:pPr>
              <w:jc w:val="center"/>
              <w:rPr>
                <w:ins w:id="20067" w:author="Στάθης Καπ" w:date="2023-03-03T04:01:00Z"/>
                <w:sz w:val="16"/>
                <w:szCs w:val="16"/>
              </w:rPr>
            </w:pPr>
            <w:ins w:id="20068" w:author="Στάθης Καπ" w:date="2023-03-03T04:08:00Z">
              <w:r w:rsidRPr="00CD1347">
                <w:rPr>
                  <w:rFonts w:ascii="Calibri" w:hAnsi="Calibri" w:cs="Calibri"/>
                  <w:color w:val="000000"/>
                  <w:sz w:val="16"/>
                  <w:szCs w:val="16"/>
                  <w:rPrChange w:id="20069" w:author="Στάθης Καπ" w:date="2023-03-03T04:09:00Z">
                    <w:rPr>
                      <w:rFonts w:ascii="Calibri" w:hAnsi="Calibri" w:cs="Calibri"/>
                      <w:color w:val="000000"/>
                      <w:sz w:val="18"/>
                      <w:szCs w:val="18"/>
                    </w:rPr>
                  </w:rPrChange>
                </w:rPr>
                <w:t>c104</w:t>
              </w:r>
            </w:ins>
          </w:p>
        </w:tc>
        <w:tc>
          <w:tcPr>
            <w:tcW w:w="560" w:type="dxa"/>
            <w:tcBorders>
              <w:left w:val="single" w:sz="4" w:space="0" w:color="auto"/>
            </w:tcBorders>
            <w:vAlign w:val="center"/>
            <w:tcPrChange w:id="20070" w:author="Στάθης Καπ" w:date="2023-03-03T06:26:00Z">
              <w:tcPr>
                <w:tcW w:w="560" w:type="dxa"/>
              </w:tcPr>
            </w:tcPrChange>
          </w:tcPr>
          <w:p w14:paraId="0E23F776" w14:textId="111CB89F" w:rsidR="00C87CFE" w:rsidRPr="00CD1347" w:rsidRDefault="00C87CFE" w:rsidP="00C87CFE">
            <w:pPr>
              <w:jc w:val="center"/>
              <w:rPr>
                <w:ins w:id="20071" w:author="Στάθης Καπ" w:date="2023-03-03T04:01:00Z"/>
                <w:rFonts w:cstheme="minorHAnsi"/>
                <w:sz w:val="16"/>
                <w:szCs w:val="16"/>
              </w:rPr>
            </w:pPr>
            <w:ins w:id="20072" w:author="Στάθης Καπ" w:date="2023-03-03T06:21:00Z">
              <w:r>
                <w:rPr>
                  <w:rFonts w:ascii="Calibri" w:hAnsi="Calibri" w:cs="Calibri"/>
                  <w:color w:val="000000"/>
                  <w:sz w:val="16"/>
                  <w:szCs w:val="16"/>
                </w:rPr>
                <w:t>1030</w:t>
              </w:r>
            </w:ins>
          </w:p>
        </w:tc>
        <w:tc>
          <w:tcPr>
            <w:tcW w:w="855" w:type="dxa"/>
            <w:vAlign w:val="center"/>
            <w:tcPrChange w:id="20073" w:author="Στάθης Καπ" w:date="2023-03-03T06:26:00Z">
              <w:tcPr>
                <w:tcW w:w="855" w:type="dxa"/>
              </w:tcPr>
            </w:tcPrChange>
          </w:tcPr>
          <w:p w14:paraId="14D93420" w14:textId="4E39BF4C" w:rsidR="00C87CFE" w:rsidRPr="00CD1347" w:rsidRDefault="00C87CFE" w:rsidP="00C87CFE">
            <w:pPr>
              <w:jc w:val="center"/>
              <w:rPr>
                <w:ins w:id="20074" w:author="Στάθης Καπ" w:date="2023-03-03T04:01:00Z"/>
                <w:rFonts w:cstheme="minorHAnsi"/>
                <w:sz w:val="16"/>
                <w:szCs w:val="16"/>
              </w:rPr>
            </w:pPr>
            <w:ins w:id="20075" w:author="Στάθης Καπ" w:date="2023-03-03T06:21:00Z">
              <w:r>
                <w:rPr>
                  <w:rFonts w:ascii="Calibri" w:hAnsi="Calibri" w:cs="Calibri"/>
                  <w:color w:val="000000"/>
                  <w:sz w:val="16"/>
                  <w:szCs w:val="16"/>
                </w:rPr>
                <w:t>1010</w:t>
              </w:r>
            </w:ins>
          </w:p>
        </w:tc>
        <w:tc>
          <w:tcPr>
            <w:tcW w:w="544" w:type="dxa"/>
            <w:vAlign w:val="center"/>
            <w:tcPrChange w:id="20076" w:author="Στάθης Καπ" w:date="2023-03-03T06:26:00Z">
              <w:tcPr>
                <w:tcW w:w="544" w:type="dxa"/>
                <w:vAlign w:val="bottom"/>
              </w:tcPr>
            </w:tcPrChange>
          </w:tcPr>
          <w:p w14:paraId="6BB16353" w14:textId="1C6515A8" w:rsidR="00C87CFE" w:rsidRPr="00CD1347" w:rsidRDefault="00C87CFE" w:rsidP="00C87CFE">
            <w:pPr>
              <w:jc w:val="center"/>
              <w:rPr>
                <w:ins w:id="20077" w:author="Στάθης Καπ" w:date="2023-03-03T04:01:00Z"/>
                <w:rFonts w:cstheme="minorHAnsi"/>
                <w:sz w:val="16"/>
                <w:szCs w:val="16"/>
              </w:rPr>
            </w:pPr>
            <w:ins w:id="20078" w:author="Στάθης Καπ" w:date="2023-03-03T06:21:00Z">
              <w:r>
                <w:rPr>
                  <w:rFonts w:ascii="Calibri" w:hAnsi="Calibri" w:cs="Calibri"/>
                  <w:color w:val="000000"/>
                  <w:sz w:val="16"/>
                  <w:szCs w:val="16"/>
                </w:rPr>
                <w:t>870</w:t>
              </w:r>
            </w:ins>
          </w:p>
        </w:tc>
        <w:tc>
          <w:tcPr>
            <w:tcW w:w="621" w:type="dxa"/>
            <w:vAlign w:val="center"/>
            <w:tcPrChange w:id="20079" w:author="Στάθης Καπ" w:date="2023-03-03T06:26:00Z">
              <w:tcPr>
                <w:tcW w:w="621" w:type="dxa"/>
                <w:vAlign w:val="bottom"/>
              </w:tcPr>
            </w:tcPrChange>
          </w:tcPr>
          <w:p w14:paraId="0F3C4DBC" w14:textId="2F48DB28" w:rsidR="00C87CFE" w:rsidRPr="00CD1347" w:rsidRDefault="00C87CFE" w:rsidP="00C87CFE">
            <w:pPr>
              <w:jc w:val="center"/>
              <w:rPr>
                <w:ins w:id="20080" w:author="Στάθης Καπ" w:date="2023-03-03T04:01:00Z"/>
                <w:rFonts w:cstheme="minorHAnsi"/>
                <w:sz w:val="16"/>
                <w:szCs w:val="16"/>
              </w:rPr>
            </w:pPr>
            <w:ins w:id="20081" w:author="Στάθης Καπ" w:date="2023-03-03T06:21:00Z">
              <w:r>
                <w:rPr>
                  <w:rFonts w:ascii="Calibri" w:hAnsi="Calibri" w:cs="Calibri"/>
                  <w:color w:val="000000"/>
                  <w:sz w:val="16"/>
                  <w:szCs w:val="16"/>
                </w:rPr>
                <w:t>0.462</w:t>
              </w:r>
            </w:ins>
          </w:p>
        </w:tc>
        <w:tc>
          <w:tcPr>
            <w:tcW w:w="669" w:type="dxa"/>
            <w:vAlign w:val="center"/>
            <w:tcPrChange w:id="20082" w:author="Στάθης Καπ" w:date="2023-03-03T06:26:00Z">
              <w:tcPr>
                <w:tcW w:w="669" w:type="dxa"/>
                <w:vAlign w:val="center"/>
              </w:tcPr>
            </w:tcPrChange>
          </w:tcPr>
          <w:p w14:paraId="177ECC0A" w14:textId="190C5D7C" w:rsidR="00C87CFE" w:rsidRPr="00CD1347" w:rsidRDefault="00C87CFE" w:rsidP="00C87CFE">
            <w:pPr>
              <w:jc w:val="center"/>
              <w:rPr>
                <w:ins w:id="20083" w:author="Στάθης Καπ" w:date="2023-03-03T04:01:00Z"/>
                <w:rFonts w:cstheme="minorHAnsi"/>
                <w:sz w:val="16"/>
                <w:szCs w:val="16"/>
              </w:rPr>
            </w:pPr>
            <w:ins w:id="20084" w:author="Στάθης Καπ" w:date="2023-03-03T06:21:00Z">
              <w:r>
                <w:rPr>
                  <w:rFonts w:ascii="Calibri" w:hAnsi="Calibri" w:cstheme="minorHAnsi"/>
                  <w:color w:val="000000"/>
                  <w:sz w:val="16"/>
                  <w:szCs w:val="16"/>
                </w:rPr>
                <w:t>15.53</w:t>
              </w:r>
            </w:ins>
          </w:p>
        </w:tc>
        <w:tc>
          <w:tcPr>
            <w:tcW w:w="543" w:type="dxa"/>
            <w:vAlign w:val="center"/>
            <w:tcPrChange w:id="20085" w:author="Στάθης Καπ" w:date="2023-03-03T06:26:00Z">
              <w:tcPr>
                <w:tcW w:w="543" w:type="dxa"/>
                <w:vAlign w:val="bottom"/>
              </w:tcPr>
            </w:tcPrChange>
          </w:tcPr>
          <w:p w14:paraId="76664B95" w14:textId="47753FE5" w:rsidR="00C87CFE" w:rsidRPr="00CD1347" w:rsidRDefault="00C87CFE" w:rsidP="00C87CFE">
            <w:pPr>
              <w:jc w:val="center"/>
              <w:rPr>
                <w:ins w:id="20086" w:author="Στάθης Καπ" w:date="2023-03-03T04:01:00Z"/>
                <w:rFonts w:cstheme="minorHAnsi"/>
                <w:sz w:val="16"/>
                <w:szCs w:val="16"/>
              </w:rPr>
            </w:pPr>
            <w:ins w:id="20087" w:author="Στάθης Καπ" w:date="2023-03-03T06:21:00Z">
              <w:r>
                <w:rPr>
                  <w:rFonts w:ascii="Calibri" w:hAnsi="Calibri" w:cs="Calibri"/>
                  <w:color w:val="000000"/>
                  <w:sz w:val="16"/>
                  <w:szCs w:val="16"/>
                </w:rPr>
                <w:t>810</w:t>
              </w:r>
            </w:ins>
          </w:p>
        </w:tc>
        <w:tc>
          <w:tcPr>
            <w:tcW w:w="621" w:type="dxa"/>
            <w:vAlign w:val="center"/>
            <w:tcPrChange w:id="20088" w:author="Στάθης Καπ" w:date="2023-03-03T06:26:00Z">
              <w:tcPr>
                <w:tcW w:w="621" w:type="dxa"/>
                <w:vAlign w:val="bottom"/>
              </w:tcPr>
            </w:tcPrChange>
          </w:tcPr>
          <w:p w14:paraId="4D6E9CEC" w14:textId="297CDF8D" w:rsidR="00C87CFE" w:rsidRPr="00CD1347" w:rsidRDefault="00C87CFE" w:rsidP="00C87CFE">
            <w:pPr>
              <w:jc w:val="center"/>
              <w:rPr>
                <w:ins w:id="20089" w:author="Στάθης Καπ" w:date="2023-03-03T04:01:00Z"/>
                <w:rFonts w:cstheme="minorHAnsi"/>
                <w:sz w:val="16"/>
                <w:szCs w:val="16"/>
              </w:rPr>
            </w:pPr>
            <w:ins w:id="20090" w:author="Στάθης Καπ" w:date="2023-03-03T06:21:00Z">
              <w:r>
                <w:rPr>
                  <w:rFonts w:ascii="Calibri" w:hAnsi="Calibri" w:cs="Calibri"/>
                  <w:color w:val="000000"/>
                  <w:sz w:val="16"/>
                  <w:szCs w:val="16"/>
                </w:rPr>
                <w:t>0.278</w:t>
              </w:r>
            </w:ins>
          </w:p>
        </w:tc>
        <w:tc>
          <w:tcPr>
            <w:tcW w:w="669" w:type="dxa"/>
            <w:vAlign w:val="center"/>
            <w:tcPrChange w:id="20091" w:author="Στάθης Καπ" w:date="2023-03-03T06:26:00Z">
              <w:tcPr>
                <w:tcW w:w="669" w:type="dxa"/>
                <w:vAlign w:val="center"/>
              </w:tcPr>
            </w:tcPrChange>
          </w:tcPr>
          <w:p w14:paraId="2786E513" w14:textId="3698EC61" w:rsidR="00C87CFE" w:rsidRPr="00CD1347" w:rsidRDefault="00C87CFE" w:rsidP="00C87CFE">
            <w:pPr>
              <w:jc w:val="center"/>
              <w:rPr>
                <w:ins w:id="20092" w:author="Στάθης Καπ" w:date="2023-03-03T04:01:00Z"/>
                <w:rFonts w:cstheme="minorHAnsi"/>
                <w:sz w:val="16"/>
                <w:szCs w:val="16"/>
              </w:rPr>
            </w:pPr>
            <w:ins w:id="20093" w:author="Στάθης Καπ" w:date="2023-03-03T06:21:00Z">
              <w:r>
                <w:rPr>
                  <w:rFonts w:ascii="Calibri" w:hAnsi="Calibri" w:cstheme="minorHAnsi"/>
                  <w:color w:val="000000"/>
                  <w:sz w:val="16"/>
                  <w:szCs w:val="16"/>
                </w:rPr>
                <w:t>6.9</w:t>
              </w:r>
            </w:ins>
          </w:p>
        </w:tc>
        <w:tc>
          <w:tcPr>
            <w:tcW w:w="508" w:type="dxa"/>
            <w:vAlign w:val="center"/>
            <w:tcPrChange w:id="20094" w:author="Στάθης Καπ" w:date="2023-03-03T06:26:00Z">
              <w:tcPr>
                <w:tcW w:w="508" w:type="dxa"/>
                <w:vAlign w:val="bottom"/>
              </w:tcPr>
            </w:tcPrChange>
          </w:tcPr>
          <w:p w14:paraId="7D0ECD7C" w14:textId="5C8C393D" w:rsidR="00C87CFE" w:rsidRPr="00CD1347" w:rsidRDefault="00C87CFE" w:rsidP="00C87CFE">
            <w:pPr>
              <w:jc w:val="center"/>
              <w:rPr>
                <w:ins w:id="20095" w:author="Στάθης Καπ" w:date="2023-03-03T04:01:00Z"/>
                <w:rFonts w:cstheme="minorHAnsi"/>
                <w:sz w:val="16"/>
                <w:szCs w:val="16"/>
              </w:rPr>
            </w:pPr>
            <w:ins w:id="20096" w:author="Στάθης Καπ" w:date="2023-03-03T06:21:00Z">
              <w:r>
                <w:rPr>
                  <w:rFonts w:ascii="Calibri" w:hAnsi="Calibri" w:cs="Calibri"/>
                  <w:color w:val="000000"/>
                  <w:sz w:val="16"/>
                  <w:szCs w:val="16"/>
                </w:rPr>
                <w:t>760</w:t>
              </w:r>
            </w:ins>
          </w:p>
        </w:tc>
        <w:tc>
          <w:tcPr>
            <w:tcW w:w="541" w:type="dxa"/>
            <w:vAlign w:val="center"/>
            <w:tcPrChange w:id="20097" w:author="Στάθης Καπ" w:date="2023-03-03T06:26:00Z">
              <w:tcPr>
                <w:tcW w:w="541" w:type="dxa"/>
                <w:vAlign w:val="bottom"/>
              </w:tcPr>
            </w:tcPrChange>
          </w:tcPr>
          <w:p w14:paraId="3BEE081B" w14:textId="6F2D9EAD" w:rsidR="00C87CFE" w:rsidRPr="00CD1347" w:rsidRDefault="00C87CFE" w:rsidP="00C87CFE">
            <w:pPr>
              <w:jc w:val="center"/>
              <w:rPr>
                <w:ins w:id="20098" w:author="Στάθης Καπ" w:date="2023-03-03T04:01:00Z"/>
                <w:rFonts w:cstheme="minorHAnsi"/>
                <w:sz w:val="16"/>
                <w:szCs w:val="16"/>
              </w:rPr>
            </w:pPr>
            <w:ins w:id="20099" w:author="Στάθης Καπ" w:date="2023-03-03T06:21:00Z">
              <w:r>
                <w:rPr>
                  <w:rFonts w:ascii="Calibri" w:hAnsi="Calibri" w:cs="Calibri"/>
                  <w:color w:val="000000"/>
                  <w:sz w:val="16"/>
                  <w:szCs w:val="16"/>
                </w:rPr>
                <w:t>0.249</w:t>
              </w:r>
            </w:ins>
          </w:p>
        </w:tc>
        <w:tc>
          <w:tcPr>
            <w:tcW w:w="589" w:type="dxa"/>
            <w:vAlign w:val="center"/>
            <w:tcPrChange w:id="20100" w:author="Στάθης Καπ" w:date="2023-03-03T06:26:00Z">
              <w:tcPr>
                <w:tcW w:w="589" w:type="dxa"/>
                <w:vAlign w:val="center"/>
              </w:tcPr>
            </w:tcPrChange>
          </w:tcPr>
          <w:p w14:paraId="35B9C99A" w14:textId="442D3BE6" w:rsidR="00C87CFE" w:rsidRPr="00CD1347" w:rsidRDefault="00C87CFE" w:rsidP="00C87CFE">
            <w:pPr>
              <w:jc w:val="center"/>
              <w:rPr>
                <w:ins w:id="20101" w:author="Στάθης Καπ" w:date="2023-03-03T04:01:00Z"/>
                <w:rFonts w:cstheme="minorHAnsi"/>
                <w:sz w:val="16"/>
                <w:szCs w:val="16"/>
              </w:rPr>
            </w:pPr>
            <w:ins w:id="20102" w:author="Στάθης Καπ" w:date="2023-03-03T06:21:00Z">
              <w:r>
                <w:rPr>
                  <w:rFonts w:ascii="Calibri" w:hAnsi="Calibri" w:cstheme="minorHAnsi"/>
                  <w:color w:val="000000"/>
                  <w:sz w:val="16"/>
                  <w:szCs w:val="16"/>
                </w:rPr>
                <w:t>12.64</w:t>
              </w:r>
            </w:ins>
          </w:p>
        </w:tc>
        <w:tc>
          <w:tcPr>
            <w:tcW w:w="463" w:type="dxa"/>
            <w:vAlign w:val="center"/>
            <w:tcPrChange w:id="20103" w:author="Στάθης Καπ" w:date="2023-03-03T06:26:00Z">
              <w:tcPr>
                <w:tcW w:w="463" w:type="dxa"/>
                <w:vAlign w:val="bottom"/>
              </w:tcPr>
            </w:tcPrChange>
          </w:tcPr>
          <w:p w14:paraId="3377F1F6" w14:textId="70764A9B" w:rsidR="00C87CFE" w:rsidRPr="00CD1347" w:rsidRDefault="00C87CFE" w:rsidP="00C87CFE">
            <w:pPr>
              <w:jc w:val="center"/>
              <w:rPr>
                <w:ins w:id="20104" w:author="Στάθης Καπ" w:date="2023-03-03T04:01:00Z"/>
                <w:rFonts w:cstheme="minorHAnsi"/>
                <w:sz w:val="16"/>
                <w:szCs w:val="16"/>
              </w:rPr>
            </w:pPr>
            <w:ins w:id="20105" w:author="Στάθης Καπ" w:date="2023-03-03T06:21:00Z">
              <w:r>
                <w:rPr>
                  <w:rFonts w:ascii="Calibri" w:hAnsi="Calibri" w:cs="Calibri"/>
                  <w:color w:val="000000"/>
                  <w:sz w:val="16"/>
                  <w:szCs w:val="16"/>
                </w:rPr>
                <w:t>730</w:t>
              </w:r>
            </w:ins>
          </w:p>
        </w:tc>
        <w:tc>
          <w:tcPr>
            <w:tcW w:w="541" w:type="dxa"/>
            <w:vAlign w:val="center"/>
            <w:tcPrChange w:id="20106" w:author="Στάθης Καπ" w:date="2023-03-03T06:26:00Z">
              <w:tcPr>
                <w:tcW w:w="541" w:type="dxa"/>
                <w:vAlign w:val="bottom"/>
              </w:tcPr>
            </w:tcPrChange>
          </w:tcPr>
          <w:p w14:paraId="1B8A3C1E" w14:textId="2C5402C6" w:rsidR="00C87CFE" w:rsidRPr="00CD1347" w:rsidRDefault="00C87CFE" w:rsidP="00C87CFE">
            <w:pPr>
              <w:jc w:val="center"/>
              <w:rPr>
                <w:ins w:id="20107" w:author="Στάθης Καπ" w:date="2023-03-03T04:01:00Z"/>
                <w:rFonts w:cstheme="minorHAnsi"/>
                <w:sz w:val="16"/>
                <w:szCs w:val="16"/>
              </w:rPr>
            </w:pPr>
            <w:ins w:id="20108" w:author="Στάθης Καπ" w:date="2023-03-03T06:21:00Z">
              <w:r>
                <w:rPr>
                  <w:rFonts w:ascii="Calibri" w:hAnsi="Calibri" w:cs="Calibri"/>
                  <w:color w:val="000000"/>
                  <w:sz w:val="16"/>
                  <w:szCs w:val="16"/>
                </w:rPr>
                <w:t>0.382</w:t>
              </w:r>
            </w:ins>
          </w:p>
        </w:tc>
        <w:tc>
          <w:tcPr>
            <w:tcW w:w="589" w:type="dxa"/>
            <w:vAlign w:val="center"/>
            <w:tcPrChange w:id="20109" w:author="Στάθης Καπ" w:date="2023-03-03T06:26:00Z">
              <w:tcPr>
                <w:tcW w:w="589" w:type="dxa"/>
                <w:vAlign w:val="center"/>
              </w:tcPr>
            </w:tcPrChange>
          </w:tcPr>
          <w:p w14:paraId="213104E5" w14:textId="2DFB308F" w:rsidR="00C87CFE" w:rsidRPr="00CD1347" w:rsidRDefault="00C87CFE" w:rsidP="00C87CFE">
            <w:pPr>
              <w:jc w:val="center"/>
              <w:rPr>
                <w:ins w:id="20110" w:author="Στάθης Καπ" w:date="2023-03-03T04:01:00Z"/>
                <w:rFonts w:cstheme="minorHAnsi"/>
                <w:sz w:val="16"/>
                <w:szCs w:val="16"/>
              </w:rPr>
            </w:pPr>
            <w:ins w:id="20111" w:author="Στάθης Καπ" w:date="2023-03-03T06:21:00Z">
              <w:r>
                <w:rPr>
                  <w:rFonts w:ascii="Calibri" w:hAnsi="Calibri" w:cstheme="minorHAnsi"/>
                  <w:color w:val="000000"/>
                  <w:sz w:val="16"/>
                  <w:szCs w:val="16"/>
                </w:rPr>
                <w:t>16.09</w:t>
              </w:r>
            </w:ins>
          </w:p>
        </w:tc>
      </w:tr>
      <w:tr w:rsidR="00C87CFE" w:rsidRPr="00BB05AC" w14:paraId="781D91E3" w14:textId="77777777" w:rsidTr="00F03C40">
        <w:tblPrEx>
          <w:tblW w:w="0" w:type="auto"/>
          <w:tblBorders>
            <w:insideH w:val="none" w:sz="0" w:space="0" w:color="auto"/>
            <w:insideV w:val="none" w:sz="0" w:space="0" w:color="auto"/>
          </w:tblBorders>
          <w:tblCellMar>
            <w:left w:w="0" w:type="dxa"/>
            <w:right w:w="0" w:type="dxa"/>
          </w:tblCellMar>
          <w:tblPrExChange w:id="2011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113" w:author="Στάθης Καπ" w:date="2023-03-03T04:01:00Z"/>
        </w:trPr>
        <w:tc>
          <w:tcPr>
            <w:tcW w:w="515" w:type="dxa"/>
            <w:tcBorders>
              <w:top w:val="nil"/>
              <w:bottom w:val="nil"/>
              <w:right w:val="single" w:sz="4" w:space="0" w:color="auto"/>
            </w:tcBorders>
            <w:shd w:val="clear" w:color="auto" w:fill="E7E6E6" w:themeFill="background2"/>
            <w:vAlign w:val="bottom"/>
            <w:tcPrChange w:id="20114" w:author="Στάθης Καπ" w:date="2023-03-03T06:26:00Z">
              <w:tcPr>
                <w:tcW w:w="515" w:type="dxa"/>
                <w:vAlign w:val="bottom"/>
              </w:tcPr>
            </w:tcPrChange>
          </w:tcPr>
          <w:p w14:paraId="34A722BD" w14:textId="628CBA3D" w:rsidR="00C87CFE" w:rsidRPr="00CD1347" w:rsidRDefault="00C87CFE" w:rsidP="00C87CFE">
            <w:pPr>
              <w:jc w:val="center"/>
              <w:rPr>
                <w:ins w:id="20115" w:author="Στάθης Καπ" w:date="2023-03-03T04:01:00Z"/>
                <w:sz w:val="16"/>
                <w:szCs w:val="16"/>
              </w:rPr>
            </w:pPr>
            <w:ins w:id="20116" w:author="Στάθης Καπ" w:date="2023-03-03T04:08:00Z">
              <w:r w:rsidRPr="00CD1347">
                <w:rPr>
                  <w:rFonts w:ascii="Calibri" w:hAnsi="Calibri" w:cs="Calibri"/>
                  <w:color w:val="000000"/>
                  <w:sz w:val="16"/>
                  <w:szCs w:val="16"/>
                  <w:rPrChange w:id="20117" w:author="Στάθης Καπ" w:date="2023-03-03T04:09:00Z">
                    <w:rPr>
                      <w:rFonts w:ascii="Calibri" w:hAnsi="Calibri" w:cs="Calibri"/>
                      <w:color w:val="000000"/>
                      <w:sz w:val="18"/>
                      <w:szCs w:val="18"/>
                    </w:rPr>
                  </w:rPrChange>
                </w:rPr>
                <w:t>c105</w:t>
              </w:r>
            </w:ins>
          </w:p>
        </w:tc>
        <w:tc>
          <w:tcPr>
            <w:tcW w:w="560" w:type="dxa"/>
            <w:tcBorders>
              <w:left w:val="single" w:sz="4" w:space="0" w:color="auto"/>
            </w:tcBorders>
            <w:vAlign w:val="center"/>
            <w:tcPrChange w:id="20118" w:author="Στάθης Καπ" w:date="2023-03-03T06:26:00Z">
              <w:tcPr>
                <w:tcW w:w="560" w:type="dxa"/>
              </w:tcPr>
            </w:tcPrChange>
          </w:tcPr>
          <w:p w14:paraId="0AEC751F" w14:textId="695317BE" w:rsidR="00C87CFE" w:rsidRPr="00CD1347" w:rsidRDefault="00C87CFE" w:rsidP="00C87CFE">
            <w:pPr>
              <w:jc w:val="center"/>
              <w:rPr>
                <w:ins w:id="20119" w:author="Στάθης Καπ" w:date="2023-03-03T04:01:00Z"/>
                <w:rFonts w:cstheme="minorHAnsi"/>
                <w:sz w:val="16"/>
                <w:szCs w:val="16"/>
              </w:rPr>
            </w:pPr>
            <w:ins w:id="20120" w:author="Στάθης Καπ" w:date="2023-03-03T06:21:00Z">
              <w:r>
                <w:rPr>
                  <w:rFonts w:ascii="Calibri" w:hAnsi="Calibri" w:cs="Calibri"/>
                  <w:color w:val="000000"/>
                  <w:sz w:val="16"/>
                  <w:szCs w:val="16"/>
                </w:rPr>
                <w:t>870</w:t>
              </w:r>
            </w:ins>
          </w:p>
        </w:tc>
        <w:tc>
          <w:tcPr>
            <w:tcW w:w="855" w:type="dxa"/>
            <w:vAlign w:val="center"/>
            <w:tcPrChange w:id="20121" w:author="Στάθης Καπ" w:date="2023-03-03T06:26:00Z">
              <w:tcPr>
                <w:tcW w:w="855" w:type="dxa"/>
              </w:tcPr>
            </w:tcPrChange>
          </w:tcPr>
          <w:p w14:paraId="2C55CC2D" w14:textId="52B0D99F" w:rsidR="00C87CFE" w:rsidRPr="00CD1347" w:rsidRDefault="00C87CFE" w:rsidP="00C87CFE">
            <w:pPr>
              <w:jc w:val="center"/>
              <w:rPr>
                <w:ins w:id="20122" w:author="Στάθης Καπ" w:date="2023-03-03T04:01:00Z"/>
                <w:rFonts w:cstheme="minorHAnsi"/>
                <w:sz w:val="16"/>
                <w:szCs w:val="16"/>
              </w:rPr>
            </w:pPr>
            <w:ins w:id="20123" w:author="Στάθης Καπ" w:date="2023-03-03T06:21:00Z">
              <w:r>
                <w:rPr>
                  <w:rFonts w:ascii="Calibri" w:hAnsi="Calibri" w:cs="Calibri"/>
                  <w:color w:val="000000"/>
                  <w:sz w:val="16"/>
                  <w:szCs w:val="16"/>
                </w:rPr>
                <w:t>840</w:t>
              </w:r>
            </w:ins>
          </w:p>
        </w:tc>
        <w:tc>
          <w:tcPr>
            <w:tcW w:w="544" w:type="dxa"/>
            <w:vAlign w:val="center"/>
            <w:tcPrChange w:id="20124" w:author="Στάθης Καπ" w:date="2023-03-03T06:26:00Z">
              <w:tcPr>
                <w:tcW w:w="544" w:type="dxa"/>
                <w:vAlign w:val="bottom"/>
              </w:tcPr>
            </w:tcPrChange>
          </w:tcPr>
          <w:p w14:paraId="7286B0BD" w14:textId="5110F321" w:rsidR="00C87CFE" w:rsidRPr="00CD1347" w:rsidRDefault="00C87CFE" w:rsidP="00C87CFE">
            <w:pPr>
              <w:jc w:val="center"/>
              <w:rPr>
                <w:ins w:id="20125" w:author="Στάθης Καπ" w:date="2023-03-03T04:01:00Z"/>
                <w:rFonts w:cstheme="minorHAnsi"/>
                <w:sz w:val="16"/>
                <w:szCs w:val="16"/>
              </w:rPr>
            </w:pPr>
            <w:ins w:id="20126" w:author="Στάθης Καπ" w:date="2023-03-03T06:21:00Z">
              <w:r>
                <w:rPr>
                  <w:rFonts w:ascii="Calibri" w:hAnsi="Calibri" w:cs="Calibri"/>
                  <w:color w:val="000000"/>
                  <w:sz w:val="16"/>
                  <w:szCs w:val="16"/>
                </w:rPr>
                <w:t>680</w:t>
              </w:r>
            </w:ins>
          </w:p>
        </w:tc>
        <w:tc>
          <w:tcPr>
            <w:tcW w:w="621" w:type="dxa"/>
            <w:vAlign w:val="center"/>
            <w:tcPrChange w:id="20127" w:author="Στάθης Καπ" w:date="2023-03-03T06:26:00Z">
              <w:tcPr>
                <w:tcW w:w="621" w:type="dxa"/>
                <w:vAlign w:val="bottom"/>
              </w:tcPr>
            </w:tcPrChange>
          </w:tcPr>
          <w:p w14:paraId="34372D0F" w14:textId="0BAEDE5D" w:rsidR="00C87CFE" w:rsidRPr="00CD1347" w:rsidRDefault="00C87CFE" w:rsidP="00C87CFE">
            <w:pPr>
              <w:jc w:val="center"/>
              <w:rPr>
                <w:ins w:id="20128" w:author="Στάθης Καπ" w:date="2023-03-03T04:01:00Z"/>
                <w:rFonts w:cstheme="minorHAnsi"/>
                <w:sz w:val="16"/>
                <w:szCs w:val="16"/>
              </w:rPr>
            </w:pPr>
            <w:ins w:id="20129" w:author="Στάθης Καπ" w:date="2023-03-03T06:21:00Z">
              <w:r>
                <w:rPr>
                  <w:rFonts w:ascii="Calibri" w:hAnsi="Calibri" w:cs="Calibri"/>
                  <w:color w:val="000000"/>
                  <w:sz w:val="16"/>
                  <w:szCs w:val="16"/>
                </w:rPr>
                <w:t>0.378</w:t>
              </w:r>
            </w:ins>
          </w:p>
        </w:tc>
        <w:tc>
          <w:tcPr>
            <w:tcW w:w="669" w:type="dxa"/>
            <w:vAlign w:val="center"/>
            <w:tcPrChange w:id="20130" w:author="Στάθης Καπ" w:date="2023-03-03T06:26:00Z">
              <w:tcPr>
                <w:tcW w:w="669" w:type="dxa"/>
                <w:vAlign w:val="center"/>
              </w:tcPr>
            </w:tcPrChange>
          </w:tcPr>
          <w:p w14:paraId="43C86F97" w14:textId="4E954B5C" w:rsidR="00C87CFE" w:rsidRPr="00CD1347" w:rsidRDefault="00C87CFE" w:rsidP="00C87CFE">
            <w:pPr>
              <w:jc w:val="center"/>
              <w:rPr>
                <w:ins w:id="20131" w:author="Στάθης Καπ" w:date="2023-03-03T04:01:00Z"/>
                <w:rFonts w:cstheme="minorHAnsi"/>
                <w:sz w:val="16"/>
                <w:szCs w:val="16"/>
              </w:rPr>
            </w:pPr>
            <w:ins w:id="20132" w:author="Στάθης Καπ" w:date="2023-03-03T06:21:00Z">
              <w:r>
                <w:rPr>
                  <w:rFonts w:ascii="Calibri" w:hAnsi="Calibri" w:cstheme="minorHAnsi"/>
                  <w:color w:val="000000"/>
                  <w:sz w:val="16"/>
                  <w:szCs w:val="16"/>
                </w:rPr>
                <w:t>21.84</w:t>
              </w:r>
            </w:ins>
          </w:p>
        </w:tc>
        <w:tc>
          <w:tcPr>
            <w:tcW w:w="543" w:type="dxa"/>
            <w:vAlign w:val="center"/>
            <w:tcPrChange w:id="20133" w:author="Στάθης Καπ" w:date="2023-03-03T06:26:00Z">
              <w:tcPr>
                <w:tcW w:w="543" w:type="dxa"/>
                <w:vAlign w:val="bottom"/>
              </w:tcPr>
            </w:tcPrChange>
          </w:tcPr>
          <w:p w14:paraId="7B6DD735" w14:textId="47D21E6B" w:rsidR="00C87CFE" w:rsidRPr="00CD1347" w:rsidRDefault="00C87CFE" w:rsidP="00C87CFE">
            <w:pPr>
              <w:jc w:val="center"/>
              <w:rPr>
                <w:ins w:id="20134" w:author="Στάθης Καπ" w:date="2023-03-03T04:01:00Z"/>
                <w:rFonts w:cstheme="minorHAnsi"/>
                <w:sz w:val="16"/>
                <w:szCs w:val="16"/>
              </w:rPr>
            </w:pPr>
            <w:ins w:id="20135" w:author="Στάθης Καπ" w:date="2023-03-03T06:21:00Z">
              <w:r>
                <w:rPr>
                  <w:rFonts w:ascii="Calibri" w:hAnsi="Calibri" w:cs="Calibri"/>
                  <w:color w:val="000000"/>
                  <w:sz w:val="16"/>
                  <w:szCs w:val="16"/>
                </w:rPr>
                <w:t>670</w:t>
              </w:r>
            </w:ins>
          </w:p>
        </w:tc>
        <w:tc>
          <w:tcPr>
            <w:tcW w:w="621" w:type="dxa"/>
            <w:vAlign w:val="center"/>
            <w:tcPrChange w:id="20136" w:author="Στάθης Καπ" w:date="2023-03-03T06:26:00Z">
              <w:tcPr>
                <w:tcW w:w="621" w:type="dxa"/>
                <w:vAlign w:val="bottom"/>
              </w:tcPr>
            </w:tcPrChange>
          </w:tcPr>
          <w:p w14:paraId="3FE606E9" w14:textId="2426A1BB" w:rsidR="00C87CFE" w:rsidRPr="00CD1347" w:rsidRDefault="00C87CFE" w:rsidP="00C87CFE">
            <w:pPr>
              <w:jc w:val="center"/>
              <w:rPr>
                <w:ins w:id="20137" w:author="Στάθης Καπ" w:date="2023-03-03T04:01:00Z"/>
                <w:rFonts w:cstheme="minorHAnsi"/>
                <w:sz w:val="16"/>
                <w:szCs w:val="16"/>
              </w:rPr>
            </w:pPr>
            <w:ins w:id="20138" w:author="Στάθης Καπ" w:date="2023-03-03T06:21:00Z">
              <w:r>
                <w:rPr>
                  <w:rFonts w:ascii="Calibri" w:hAnsi="Calibri" w:cs="Calibri"/>
                  <w:color w:val="000000"/>
                  <w:sz w:val="16"/>
                  <w:szCs w:val="16"/>
                </w:rPr>
                <w:t>0.313</w:t>
              </w:r>
            </w:ins>
          </w:p>
        </w:tc>
        <w:tc>
          <w:tcPr>
            <w:tcW w:w="669" w:type="dxa"/>
            <w:vAlign w:val="center"/>
            <w:tcPrChange w:id="20139" w:author="Στάθης Καπ" w:date="2023-03-03T06:26:00Z">
              <w:tcPr>
                <w:tcW w:w="669" w:type="dxa"/>
                <w:vAlign w:val="center"/>
              </w:tcPr>
            </w:tcPrChange>
          </w:tcPr>
          <w:p w14:paraId="76A3FFD1" w14:textId="79174D69" w:rsidR="00C87CFE" w:rsidRPr="00CD1347" w:rsidRDefault="00C87CFE" w:rsidP="00C87CFE">
            <w:pPr>
              <w:jc w:val="center"/>
              <w:rPr>
                <w:ins w:id="20140" w:author="Στάθης Καπ" w:date="2023-03-03T04:01:00Z"/>
                <w:rFonts w:cstheme="minorHAnsi"/>
                <w:sz w:val="16"/>
                <w:szCs w:val="16"/>
              </w:rPr>
            </w:pPr>
            <w:ins w:id="20141" w:author="Στάθης Καπ" w:date="2023-03-03T06:21:00Z">
              <w:r>
                <w:rPr>
                  <w:rFonts w:ascii="Calibri" w:hAnsi="Calibri" w:cstheme="minorHAnsi"/>
                  <w:color w:val="000000"/>
                  <w:sz w:val="16"/>
                  <w:szCs w:val="16"/>
                </w:rPr>
                <w:t>1.47</w:t>
              </w:r>
            </w:ins>
          </w:p>
        </w:tc>
        <w:tc>
          <w:tcPr>
            <w:tcW w:w="508" w:type="dxa"/>
            <w:vAlign w:val="center"/>
            <w:tcPrChange w:id="20142" w:author="Στάθης Καπ" w:date="2023-03-03T06:26:00Z">
              <w:tcPr>
                <w:tcW w:w="508" w:type="dxa"/>
                <w:vAlign w:val="bottom"/>
              </w:tcPr>
            </w:tcPrChange>
          </w:tcPr>
          <w:p w14:paraId="0C99F9B4" w14:textId="7001C6D2" w:rsidR="00C87CFE" w:rsidRPr="00CD1347" w:rsidRDefault="00C87CFE" w:rsidP="00C87CFE">
            <w:pPr>
              <w:jc w:val="center"/>
              <w:rPr>
                <w:ins w:id="20143" w:author="Στάθης Καπ" w:date="2023-03-03T04:01:00Z"/>
                <w:rFonts w:cstheme="minorHAnsi"/>
                <w:sz w:val="16"/>
                <w:szCs w:val="16"/>
              </w:rPr>
            </w:pPr>
            <w:ins w:id="20144" w:author="Στάθης Καπ" w:date="2023-03-03T06:21:00Z">
              <w:r>
                <w:rPr>
                  <w:rFonts w:ascii="Calibri" w:hAnsi="Calibri" w:cs="Calibri"/>
                  <w:color w:val="000000"/>
                  <w:sz w:val="16"/>
                  <w:szCs w:val="16"/>
                </w:rPr>
                <w:t>630</w:t>
              </w:r>
            </w:ins>
          </w:p>
        </w:tc>
        <w:tc>
          <w:tcPr>
            <w:tcW w:w="541" w:type="dxa"/>
            <w:vAlign w:val="center"/>
            <w:tcPrChange w:id="20145" w:author="Στάθης Καπ" w:date="2023-03-03T06:26:00Z">
              <w:tcPr>
                <w:tcW w:w="541" w:type="dxa"/>
                <w:vAlign w:val="bottom"/>
              </w:tcPr>
            </w:tcPrChange>
          </w:tcPr>
          <w:p w14:paraId="0A0D1CC6" w14:textId="0DF4A999" w:rsidR="00C87CFE" w:rsidRPr="00CD1347" w:rsidRDefault="00C87CFE" w:rsidP="00C87CFE">
            <w:pPr>
              <w:jc w:val="center"/>
              <w:rPr>
                <w:ins w:id="20146" w:author="Στάθης Καπ" w:date="2023-03-03T04:01:00Z"/>
                <w:rFonts w:cstheme="minorHAnsi"/>
                <w:sz w:val="16"/>
                <w:szCs w:val="16"/>
              </w:rPr>
            </w:pPr>
            <w:ins w:id="20147" w:author="Στάθης Καπ" w:date="2023-03-03T06:21:00Z">
              <w:r>
                <w:rPr>
                  <w:rFonts w:ascii="Calibri" w:hAnsi="Calibri" w:cs="Calibri"/>
                  <w:color w:val="000000"/>
                  <w:sz w:val="16"/>
                  <w:szCs w:val="16"/>
                </w:rPr>
                <w:t>0.281</w:t>
              </w:r>
            </w:ins>
          </w:p>
        </w:tc>
        <w:tc>
          <w:tcPr>
            <w:tcW w:w="589" w:type="dxa"/>
            <w:vAlign w:val="center"/>
            <w:tcPrChange w:id="20148" w:author="Στάθης Καπ" w:date="2023-03-03T06:26:00Z">
              <w:tcPr>
                <w:tcW w:w="589" w:type="dxa"/>
                <w:vAlign w:val="center"/>
              </w:tcPr>
            </w:tcPrChange>
          </w:tcPr>
          <w:p w14:paraId="34159C1E" w14:textId="7E1AFCB0" w:rsidR="00C87CFE" w:rsidRPr="00CD1347" w:rsidRDefault="00C87CFE" w:rsidP="00C87CFE">
            <w:pPr>
              <w:jc w:val="center"/>
              <w:rPr>
                <w:ins w:id="20149" w:author="Στάθης Καπ" w:date="2023-03-03T04:01:00Z"/>
                <w:rFonts w:cstheme="minorHAnsi"/>
                <w:sz w:val="16"/>
                <w:szCs w:val="16"/>
              </w:rPr>
            </w:pPr>
            <w:ins w:id="20150" w:author="Στάθης Καπ" w:date="2023-03-03T06:21:00Z">
              <w:r>
                <w:rPr>
                  <w:rFonts w:ascii="Calibri" w:hAnsi="Calibri" w:cstheme="minorHAnsi"/>
                  <w:color w:val="000000"/>
                  <w:sz w:val="16"/>
                  <w:szCs w:val="16"/>
                </w:rPr>
                <w:t>7.35</w:t>
              </w:r>
            </w:ins>
          </w:p>
        </w:tc>
        <w:tc>
          <w:tcPr>
            <w:tcW w:w="463" w:type="dxa"/>
            <w:vAlign w:val="center"/>
            <w:tcPrChange w:id="20151" w:author="Στάθης Καπ" w:date="2023-03-03T06:26:00Z">
              <w:tcPr>
                <w:tcW w:w="463" w:type="dxa"/>
                <w:vAlign w:val="bottom"/>
              </w:tcPr>
            </w:tcPrChange>
          </w:tcPr>
          <w:p w14:paraId="3C12E99D" w14:textId="4454AD65" w:rsidR="00C87CFE" w:rsidRPr="00CD1347" w:rsidRDefault="00C87CFE" w:rsidP="00C87CFE">
            <w:pPr>
              <w:jc w:val="center"/>
              <w:rPr>
                <w:ins w:id="20152" w:author="Στάθης Καπ" w:date="2023-03-03T04:01:00Z"/>
                <w:rFonts w:cstheme="minorHAnsi"/>
                <w:sz w:val="16"/>
                <w:szCs w:val="16"/>
              </w:rPr>
            </w:pPr>
            <w:ins w:id="20153" w:author="Στάθης Καπ" w:date="2023-03-03T06:21:00Z">
              <w:r>
                <w:rPr>
                  <w:rFonts w:ascii="Calibri" w:hAnsi="Calibri" w:cs="Calibri"/>
                  <w:color w:val="000000"/>
                  <w:sz w:val="16"/>
                  <w:szCs w:val="16"/>
                </w:rPr>
                <w:t>560</w:t>
              </w:r>
            </w:ins>
          </w:p>
        </w:tc>
        <w:tc>
          <w:tcPr>
            <w:tcW w:w="541" w:type="dxa"/>
            <w:vAlign w:val="center"/>
            <w:tcPrChange w:id="20154" w:author="Στάθης Καπ" w:date="2023-03-03T06:26:00Z">
              <w:tcPr>
                <w:tcW w:w="541" w:type="dxa"/>
                <w:vAlign w:val="bottom"/>
              </w:tcPr>
            </w:tcPrChange>
          </w:tcPr>
          <w:p w14:paraId="3C990726" w14:textId="56F46A94" w:rsidR="00C87CFE" w:rsidRPr="00CD1347" w:rsidRDefault="00C87CFE" w:rsidP="00C87CFE">
            <w:pPr>
              <w:jc w:val="center"/>
              <w:rPr>
                <w:ins w:id="20155" w:author="Στάθης Καπ" w:date="2023-03-03T04:01:00Z"/>
                <w:rFonts w:cstheme="minorHAnsi"/>
                <w:sz w:val="16"/>
                <w:szCs w:val="16"/>
              </w:rPr>
            </w:pPr>
            <w:ins w:id="20156" w:author="Στάθης Καπ" w:date="2023-03-03T06:21:00Z">
              <w:r>
                <w:rPr>
                  <w:rFonts w:ascii="Calibri" w:hAnsi="Calibri" w:cs="Calibri"/>
                  <w:color w:val="000000"/>
                  <w:sz w:val="16"/>
                  <w:szCs w:val="16"/>
                </w:rPr>
                <w:t>0.312</w:t>
              </w:r>
            </w:ins>
          </w:p>
        </w:tc>
        <w:tc>
          <w:tcPr>
            <w:tcW w:w="589" w:type="dxa"/>
            <w:vAlign w:val="center"/>
            <w:tcPrChange w:id="20157" w:author="Στάθης Καπ" w:date="2023-03-03T06:26:00Z">
              <w:tcPr>
                <w:tcW w:w="589" w:type="dxa"/>
                <w:vAlign w:val="center"/>
              </w:tcPr>
            </w:tcPrChange>
          </w:tcPr>
          <w:p w14:paraId="55B411D9" w14:textId="79A9A3AD" w:rsidR="00C87CFE" w:rsidRPr="00CD1347" w:rsidRDefault="00C87CFE" w:rsidP="00C87CFE">
            <w:pPr>
              <w:jc w:val="center"/>
              <w:rPr>
                <w:ins w:id="20158" w:author="Στάθης Καπ" w:date="2023-03-03T04:01:00Z"/>
                <w:rFonts w:cstheme="minorHAnsi"/>
                <w:sz w:val="16"/>
                <w:szCs w:val="16"/>
              </w:rPr>
            </w:pPr>
            <w:ins w:id="20159" w:author="Στάθης Καπ" w:date="2023-03-03T06:21:00Z">
              <w:r>
                <w:rPr>
                  <w:rFonts w:ascii="Calibri" w:hAnsi="Calibri" w:cstheme="minorHAnsi"/>
                  <w:color w:val="000000"/>
                  <w:sz w:val="16"/>
                  <w:szCs w:val="16"/>
                </w:rPr>
                <w:t>17.65</w:t>
              </w:r>
            </w:ins>
          </w:p>
        </w:tc>
      </w:tr>
      <w:tr w:rsidR="00C87CFE" w:rsidRPr="00BB05AC" w14:paraId="5B00F77A" w14:textId="77777777" w:rsidTr="00F03C40">
        <w:tblPrEx>
          <w:tblW w:w="0" w:type="auto"/>
          <w:tblBorders>
            <w:insideH w:val="none" w:sz="0" w:space="0" w:color="auto"/>
            <w:insideV w:val="none" w:sz="0" w:space="0" w:color="auto"/>
          </w:tblBorders>
          <w:tblCellMar>
            <w:left w:w="0" w:type="dxa"/>
            <w:right w:w="0" w:type="dxa"/>
          </w:tblCellMar>
          <w:tblPrExChange w:id="2016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161" w:author="Στάθης Καπ" w:date="2023-03-03T04:01:00Z"/>
        </w:trPr>
        <w:tc>
          <w:tcPr>
            <w:tcW w:w="515" w:type="dxa"/>
            <w:tcBorders>
              <w:top w:val="nil"/>
              <w:bottom w:val="nil"/>
              <w:right w:val="single" w:sz="4" w:space="0" w:color="auto"/>
            </w:tcBorders>
            <w:shd w:val="clear" w:color="auto" w:fill="E7E6E6" w:themeFill="background2"/>
            <w:vAlign w:val="bottom"/>
            <w:tcPrChange w:id="20162" w:author="Στάθης Καπ" w:date="2023-03-03T06:26:00Z">
              <w:tcPr>
                <w:tcW w:w="515" w:type="dxa"/>
                <w:vAlign w:val="bottom"/>
              </w:tcPr>
            </w:tcPrChange>
          </w:tcPr>
          <w:p w14:paraId="2172AC6D" w14:textId="5EC378C6" w:rsidR="00C87CFE" w:rsidRPr="00CD1347" w:rsidRDefault="00C87CFE" w:rsidP="00C87CFE">
            <w:pPr>
              <w:jc w:val="center"/>
              <w:rPr>
                <w:ins w:id="20163" w:author="Στάθης Καπ" w:date="2023-03-03T04:01:00Z"/>
                <w:sz w:val="16"/>
                <w:szCs w:val="16"/>
              </w:rPr>
            </w:pPr>
            <w:ins w:id="20164" w:author="Στάθης Καπ" w:date="2023-03-03T04:08:00Z">
              <w:r w:rsidRPr="00CD1347">
                <w:rPr>
                  <w:rFonts w:ascii="Calibri" w:hAnsi="Calibri" w:cs="Calibri"/>
                  <w:color w:val="000000"/>
                  <w:sz w:val="16"/>
                  <w:szCs w:val="16"/>
                  <w:rPrChange w:id="20165" w:author="Στάθης Καπ" w:date="2023-03-03T04:09:00Z">
                    <w:rPr>
                      <w:rFonts w:ascii="Calibri" w:hAnsi="Calibri" w:cs="Calibri"/>
                      <w:color w:val="000000"/>
                      <w:sz w:val="18"/>
                      <w:szCs w:val="18"/>
                    </w:rPr>
                  </w:rPrChange>
                </w:rPr>
                <w:t>c106</w:t>
              </w:r>
            </w:ins>
          </w:p>
        </w:tc>
        <w:tc>
          <w:tcPr>
            <w:tcW w:w="560" w:type="dxa"/>
            <w:tcBorders>
              <w:left w:val="single" w:sz="4" w:space="0" w:color="auto"/>
            </w:tcBorders>
            <w:vAlign w:val="center"/>
            <w:tcPrChange w:id="20166" w:author="Στάθης Καπ" w:date="2023-03-03T06:26:00Z">
              <w:tcPr>
                <w:tcW w:w="560" w:type="dxa"/>
              </w:tcPr>
            </w:tcPrChange>
          </w:tcPr>
          <w:p w14:paraId="474D87EC" w14:textId="1FE5F8AD" w:rsidR="00C87CFE" w:rsidRPr="00CD1347" w:rsidRDefault="00C87CFE" w:rsidP="00C87CFE">
            <w:pPr>
              <w:jc w:val="center"/>
              <w:rPr>
                <w:ins w:id="20167" w:author="Στάθης Καπ" w:date="2023-03-03T04:01:00Z"/>
                <w:rFonts w:cstheme="minorHAnsi"/>
                <w:sz w:val="16"/>
                <w:szCs w:val="16"/>
              </w:rPr>
            </w:pPr>
            <w:ins w:id="20168" w:author="Στάθης Καπ" w:date="2023-03-03T06:21:00Z">
              <w:r>
                <w:rPr>
                  <w:rFonts w:ascii="Calibri" w:hAnsi="Calibri" w:cs="Calibri"/>
                  <w:color w:val="000000"/>
                  <w:sz w:val="16"/>
                  <w:szCs w:val="16"/>
                </w:rPr>
                <w:t>870</w:t>
              </w:r>
            </w:ins>
          </w:p>
        </w:tc>
        <w:tc>
          <w:tcPr>
            <w:tcW w:w="855" w:type="dxa"/>
            <w:vAlign w:val="center"/>
            <w:tcPrChange w:id="20169" w:author="Στάθης Καπ" w:date="2023-03-03T06:26:00Z">
              <w:tcPr>
                <w:tcW w:w="855" w:type="dxa"/>
              </w:tcPr>
            </w:tcPrChange>
          </w:tcPr>
          <w:p w14:paraId="046436AA" w14:textId="122F7B4E" w:rsidR="00C87CFE" w:rsidRPr="00CD1347" w:rsidRDefault="00C87CFE" w:rsidP="00C87CFE">
            <w:pPr>
              <w:jc w:val="center"/>
              <w:rPr>
                <w:ins w:id="20170" w:author="Στάθης Καπ" w:date="2023-03-03T04:01:00Z"/>
                <w:rFonts w:cstheme="minorHAnsi"/>
                <w:sz w:val="16"/>
                <w:szCs w:val="16"/>
              </w:rPr>
            </w:pPr>
            <w:ins w:id="20171" w:author="Στάθης Καπ" w:date="2023-03-03T06:21:00Z">
              <w:r>
                <w:rPr>
                  <w:rFonts w:ascii="Calibri" w:hAnsi="Calibri" w:cs="Calibri"/>
                  <w:color w:val="000000"/>
                  <w:sz w:val="16"/>
                  <w:szCs w:val="16"/>
                </w:rPr>
                <w:t>840</w:t>
              </w:r>
            </w:ins>
          </w:p>
        </w:tc>
        <w:tc>
          <w:tcPr>
            <w:tcW w:w="544" w:type="dxa"/>
            <w:vAlign w:val="center"/>
            <w:tcPrChange w:id="20172" w:author="Στάθης Καπ" w:date="2023-03-03T06:26:00Z">
              <w:tcPr>
                <w:tcW w:w="544" w:type="dxa"/>
                <w:vAlign w:val="bottom"/>
              </w:tcPr>
            </w:tcPrChange>
          </w:tcPr>
          <w:p w14:paraId="1391C7A4" w14:textId="2F799D13" w:rsidR="00C87CFE" w:rsidRPr="00CD1347" w:rsidRDefault="00C87CFE" w:rsidP="00C87CFE">
            <w:pPr>
              <w:jc w:val="center"/>
              <w:rPr>
                <w:ins w:id="20173" w:author="Στάθης Καπ" w:date="2023-03-03T04:01:00Z"/>
                <w:rFonts w:cstheme="minorHAnsi"/>
                <w:sz w:val="16"/>
                <w:szCs w:val="16"/>
              </w:rPr>
            </w:pPr>
            <w:ins w:id="20174" w:author="Στάθης Καπ" w:date="2023-03-03T06:21:00Z">
              <w:r>
                <w:rPr>
                  <w:rFonts w:ascii="Calibri" w:hAnsi="Calibri" w:cs="Calibri"/>
                  <w:color w:val="000000"/>
                  <w:sz w:val="16"/>
                  <w:szCs w:val="16"/>
                </w:rPr>
                <w:t>710</w:t>
              </w:r>
            </w:ins>
          </w:p>
        </w:tc>
        <w:tc>
          <w:tcPr>
            <w:tcW w:w="621" w:type="dxa"/>
            <w:vAlign w:val="center"/>
            <w:tcPrChange w:id="20175" w:author="Στάθης Καπ" w:date="2023-03-03T06:26:00Z">
              <w:tcPr>
                <w:tcW w:w="621" w:type="dxa"/>
                <w:vAlign w:val="bottom"/>
              </w:tcPr>
            </w:tcPrChange>
          </w:tcPr>
          <w:p w14:paraId="5AA494AD" w14:textId="76803BC3" w:rsidR="00C87CFE" w:rsidRPr="00CD1347" w:rsidRDefault="00C87CFE" w:rsidP="00C87CFE">
            <w:pPr>
              <w:jc w:val="center"/>
              <w:rPr>
                <w:ins w:id="20176" w:author="Στάθης Καπ" w:date="2023-03-03T04:01:00Z"/>
                <w:rFonts w:cstheme="minorHAnsi"/>
                <w:sz w:val="16"/>
                <w:szCs w:val="16"/>
              </w:rPr>
            </w:pPr>
            <w:ins w:id="20177" w:author="Στάθης Καπ" w:date="2023-03-03T06:21:00Z">
              <w:r>
                <w:rPr>
                  <w:rFonts w:ascii="Calibri" w:hAnsi="Calibri" w:cs="Calibri"/>
                  <w:color w:val="000000"/>
                  <w:sz w:val="16"/>
                  <w:szCs w:val="16"/>
                </w:rPr>
                <w:t>0.413</w:t>
              </w:r>
            </w:ins>
          </w:p>
        </w:tc>
        <w:tc>
          <w:tcPr>
            <w:tcW w:w="669" w:type="dxa"/>
            <w:vAlign w:val="center"/>
            <w:tcPrChange w:id="20178" w:author="Στάθης Καπ" w:date="2023-03-03T06:26:00Z">
              <w:tcPr>
                <w:tcW w:w="669" w:type="dxa"/>
                <w:vAlign w:val="center"/>
              </w:tcPr>
            </w:tcPrChange>
          </w:tcPr>
          <w:p w14:paraId="76E8903A" w14:textId="30819CCE" w:rsidR="00C87CFE" w:rsidRPr="00CD1347" w:rsidRDefault="00C87CFE" w:rsidP="00C87CFE">
            <w:pPr>
              <w:jc w:val="center"/>
              <w:rPr>
                <w:ins w:id="20179" w:author="Στάθης Καπ" w:date="2023-03-03T04:01:00Z"/>
                <w:rFonts w:cstheme="minorHAnsi"/>
                <w:sz w:val="16"/>
                <w:szCs w:val="16"/>
              </w:rPr>
            </w:pPr>
            <w:ins w:id="20180" w:author="Στάθης Καπ" w:date="2023-03-03T06:21:00Z">
              <w:r>
                <w:rPr>
                  <w:rFonts w:ascii="Calibri" w:hAnsi="Calibri" w:cstheme="minorHAnsi"/>
                  <w:color w:val="000000"/>
                  <w:sz w:val="16"/>
                  <w:szCs w:val="16"/>
                </w:rPr>
                <w:t>18.39</w:t>
              </w:r>
            </w:ins>
          </w:p>
        </w:tc>
        <w:tc>
          <w:tcPr>
            <w:tcW w:w="543" w:type="dxa"/>
            <w:vAlign w:val="center"/>
            <w:tcPrChange w:id="20181" w:author="Στάθης Καπ" w:date="2023-03-03T06:26:00Z">
              <w:tcPr>
                <w:tcW w:w="543" w:type="dxa"/>
                <w:vAlign w:val="bottom"/>
              </w:tcPr>
            </w:tcPrChange>
          </w:tcPr>
          <w:p w14:paraId="52F20A0A" w14:textId="1EA770C9" w:rsidR="00C87CFE" w:rsidRPr="00CD1347" w:rsidRDefault="00C87CFE" w:rsidP="00C87CFE">
            <w:pPr>
              <w:jc w:val="center"/>
              <w:rPr>
                <w:ins w:id="20182" w:author="Στάθης Καπ" w:date="2023-03-03T04:01:00Z"/>
                <w:rFonts w:cstheme="minorHAnsi"/>
                <w:sz w:val="16"/>
                <w:szCs w:val="16"/>
              </w:rPr>
            </w:pPr>
            <w:ins w:id="20183" w:author="Στάθης Καπ" w:date="2023-03-03T06:21:00Z">
              <w:r>
                <w:rPr>
                  <w:rFonts w:ascii="Calibri" w:hAnsi="Calibri" w:cs="Calibri"/>
                  <w:color w:val="000000"/>
                  <w:sz w:val="16"/>
                  <w:szCs w:val="16"/>
                </w:rPr>
                <w:t>650</w:t>
              </w:r>
            </w:ins>
          </w:p>
        </w:tc>
        <w:tc>
          <w:tcPr>
            <w:tcW w:w="621" w:type="dxa"/>
            <w:vAlign w:val="center"/>
            <w:tcPrChange w:id="20184" w:author="Στάθης Καπ" w:date="2023-03-03T06:26:00Z">
              <w:tcPr>
                <w:tcW w:w="621" w:type="dxa"/>
                <w:vAlign w:val="bottom"/>
              </w:tcPr>
            </w:tcPrChange>
          </w:tcPr>
          <w:p w14:paraId="2A77FCF9" w14:textId="14B90B89" w:rsidR="00C87CFE" w:rsidRPr="00CD1347" w:rsidRDefault="00C87CFE" w:rsidP="00C87CFE">
            <w:pPr>
              <w:jc w:val="center"/>
              <w:rPr>
                <w:ins w:id="20185" w:author="Στάθης Καπ" w:date="2023-03-03T04:01:00Z"/>
                <w:rFonts w:cstheme="minorHAnsi"/>
                <w:sz w:val="16"/>
                <w:szCs w:val="16"/>
              </w:rPr>
            </w:pPr>
            <w:ins w:id="20186" w:author="Στάθης Καπ" w:date="2023-03-03T06:21:00Z">
              <w:r>
                <w:rPr>
                  <w:rFonts w:ascii="Calibri" w:hAnsi="Calibri" w:cs="Calibri"/>
                  <w:color w:val="000000"/>
                  <w:sz w:val="16"/>
                  <w:szCs w:val="16"/>
                </w:rPr>
                <w:t>0.276</w:t>
              </w:r>
            </w:ins>
          </w:p>
        </w:tc>
        <w:tc>
          <w:tcPr>
            <w:tcW w:w="669" w:type="dxa"/>
            <w:vAlign w:val="center"/>
            <w:tcPrChange w:id="20187" w:author="Στάθης Καπ" w:date="2023-03-03T06:26:00Z">
              <w:tcPr>
                <w:tcW w:w="669" w:type="dxa"/>
                <w:vAlign w:val="center"/>
              </w:tcPr>
            </w:tcPrChange>
          </w:tcPr>
          <w:p w14:paraId="5830A00B" w14:textId="19FC3E98" w:rsidR="00C87CFE" w:rsidRPr="00CD1347" w:rsidRDefault="00C87CFE" w:rsidP="00C87CFE">
            <w:pPr>
              <w:jc w:val="center"/>
              <w:rPr>
                <w:ins w:id="20188" w:author="Στάθης Καπ" w:date="2023-03-03T04:01:00Z"/>
                <w:rFonts w:cstheme="minorHAnsi"/>
                <w:sz w:val="16"/>
                <w:szCs w:val="16"/>
              </w:rPr>
            </w:pPr>
            <w:ins w:id="20189" w:author="Στάθης Καπ" w:date="2023-03-03T06:21:00Z">
              <w:r>
                <w:rPr>
                  <w:rFonts w:ascii="Calibri" w:hAnsi="Calibri" w:cstheme="minorHAnsi"/>
                  <w:color w:val="000000"/>
                  <w:sz w:val="16"/>
                  <w:szCs w:val="16"/>
                </w:rPr>
                <w:t>8.45</w:t>
              </w:r>
            </w:ins>
          </w:p>
        </w:tc>
        <w:tc>
          <w:tcPr>
            <w:tcW w:w="508" w:type="dxa"/>
            <w:vAlign w:val="center"/>
            <w:tcPrChange w:id="20190" w:author="Στάθης Καπ" w:date="2023-03-03T06:26:00Z">
              <w:tcPr>
                <w:tcW w:w="508" w:type="dxa"/>
                <w:vAlign w:val="bottom"/>
              </w:tcPr>
            </w:tcPrChange>
          </w:tcPr>
          <w:p w14:paraId="5C7899B1" w14:textId="1FD3C900" w:rsidR="00C87CFE" w:rsidRPr="00CD1347" w:rsidRDefault="00C87CFE" w:rsidP="00C87CFE">
            <w:pPr>
              <w:jc w:val="center"/>
              <w:rPr>
                <w:ins w:id="20191" w:author="Στάθης Καπ" w:date="2023-03-03T04:01:00Z"/>
                <w:rFonts w:cstheme="minorHAnsi"/>
                <w:sz w:val="16"/>
                <w:szCs w:val="16"/>
              </w:rPr>
            </w:pPr>
            <w:ins w:id="20192" w:author="Στάθης Καπ" w:date="2023-03-03T06:21:00Z">
              <w:r>
                <w:rPr>
                  <w:rFonts w:ascii="Calibri" w:hAnsi="Calibri" w:cs="Calibri"/>
                  <w:color w:val="000000"/>
                  <w:sz w:val="16"/>
                  <w:szCs w:val="16"/>
                </w:rPr>
                <w:t>640</w:t>
              </w:r>
            </w:ins>
          </w:p>
        </w:tc>
        <w:tc>
          <w:tcPr>
            <w:tcW w:w="541" w:type="dxa"/>
            <w:vAlign w:val="center"/>
            <w:tcPrChange w:id="20193" w:author="Στάθης Καπ" w:date="2023-03-03T06:26:00Z">
              <w:tcPr>
                <w:tcW w:w="541" w:type="dxa"/>
                <w:vAlign w:val="bottom"/>
              </w:tcPr>
            </w:tcPrChange>
          </w:tcPr>
          <w:p w14:paraId="19ACF105" w14:textId="2282E068" w:rsidR="00C87CFE" w:rsidRPr="00CD1347" w:rsidRDefault="00C87CFE" w:rsidP="00C87CFE">
            <w:pPr>
              <w:jc w:val="center"/>
              <w:rPr>
                <w:ins w:id="20194" w:author="Στάθης Καπ" w:date="2023-03-03T04:01:00Z"/>
                <w:rFonts w:cstheme="minorHAnsi"/>
                <w:sz w:val="16"/>
                <w:szCs w:val="16"/>
              </w:rPr>
            </w:pPr>
            <w:ins w:id="20195" w:author="Στάθης Καπ" w:date="2023-03-03T06:21:00Z">
              <w:r>
                <w:rPr>
                  <w:rFonts w:ascii="Calibri" w:hAnsi="Calibri" w:cs="Calibri"/>
                  <w:color w:val="000000"/>
                  <w:sz w:val="16"/>
                  <w:szCs w:val="16"/>
                </w:rPr>
                <w:t>0.265</w:t>
              </w:r>
            </w:ins>
          </w:p>
        </w:tc>
        <w:tc>
          <w:tcPr>
            <w:tcW w:w="589" w:type="dxa"/>
            <w:vAlign w:val="center"/>
            <w:tcPrChange w:id="20196" w:author="Στάθης Καπ" w:date="2023-03-03T06:26:00Z">
              <w:tcPr>
                <w:tcW w:w="589" w:type="dxa"/>
                <w:vAlign w:val="center"/>
              </w:tcPr>
            </w:tcPrChange>
          </w:tcPr>
          <w:p w14:paraId="1AA71EDE" w14:textId="11E7B7CC" w:rsidR="00C87CFE" w:rsidRPr="00CD1347" w:rsidRDefault="00C87CFE" w:rsidP="00C87CFE">
            <w:pPr>
              <w:jc w:val="center"/>
              <w:rPr>
                <w:ins w:id="20197" w:author="Στάθης Καπ" w:date="2023-03-03T04:01:00Z"/>
                <w:rFonts w:cstheme="minorHAnsi"/>
                <w:sz w:val="16"/>
                <w:szCs w:val="16"/>
              </w:rPr>
            </w:pPr>
            <w:ins w:id="20198" w:author="Στάθης Καπ" w:date="2023-03-03T06:21:00Z">
              <w:r>
                <w:rPr>
                  <w:rFonts w:ascii="Calibri" w:hAnsi="Calibri" w:cstheme="minorHAnsi"/>
                  <w:color w:val="000000"/>
                  <w:sz w:val="16"/>
                  <w:szCs w:val="16"/>
                </w:rPr>
                <w:t>9.86</w:t>
              </w:r>
            </w:ins>
          </w:p>
        </w:tc>
        <w:tc>
          <w:tcPr>
            <w:tcW w:w="463" w:type="dxa"/>
            <w:vAlign w:val="center"/>
            <w:tcPrChange w:id="20199" w:author="Στάθης Καπ" w:date="2023-03-03T06:26:00Z">
              <w:tcPr>
                <w:tcW w:w="463" w:type="dxa"/>
                <w:vAlign w:val="bottom"/>
              </w:tcPr>
            </w:tcPrChange>
          </w:tcPr>
          <w:p w14:paraId="1857DA28" w14:textId="10486A7C" w:rsidR="00C87CFE" w:rsidRPr="00CD1347" w:rsidRDefault="00C87CFE" w:rsidP="00C87CFE">
            <w:pPr>
              <w:jc w:val="center"/>
              <w:rPr>
                <w:ins w:id="20200" w:author="Στάθης Καπ" w:date="2023-03-03T04:01:00Z"/>
                <w:rFonts w:cstheme="minorHAnsi"/>
                <w:sz w:val="16"/>
                <w:szCs w:val="16"/>
              </w:rPr>
            </w:pPr>
            <w:ins w:id="20201" w:author="Στάθης Καπ" w:date="2023-03-03T06:21:00Z">
              <w:r>
                <w:rPr>
                  <w:rFonts w:ascii="Calibri" w:hAnsi="Calibri" w:cs="Calibri"/>
                  <w:color w:val="000000"/>
                  <w:sz w:val="16"/>
                  <w:szCs w:val="16"/>
                </w:rPr>
                <w:t>540</w:t>
              </w:r>
            </w:ins>
          </w:p>
        </w:tc>
        <w:tc>
          <w:tcPr>
            <w:tcW w:w="541" w:type="dxa"/>
            <w:vAlign w:val="center"/>
            <w:tcPrChange w:id="20202" w:author="Στάθης Καπ" w:date="2023-03-03T06:26:00Z">
              <w:tcPr>
                <w:tcW w:w="541" w:type="dxa"/>
                <w:vAlign w:val="bottom"/>
              </w:tcPr>
            </w:tcPrChange>
          </w:tcPr>
          <w:p w14:paraId="7D58EA26" w14:textId="72B24CAA" w:rsidR="00C87CFE" w:rsidRPr="00CD1347" w:rsidRDefault="00C87CFE" w:rsidP="00C87CFE">
            <w:pPr>
              <w:jc w:val="center"/>
              <w:rPr>
                <w:ins w:id="20203" w:author="Στάθης Καπ" w:date="2023-03-03T04:01:00Z"/>
                <w:rFonts w:cstheme="minorHAnsi"/>
                <w:sz w:val="16"/>
                <w:szCs w:val="16"/>
              </w:rPr>
            </w:pPr>
            <w:ins w:id="20204" w:author="Στάθης Καπ" w:date="2023-03-03T06:21:00Z">
              <w:r>
                <w:rPr>
                  <w:rFonts w:ascii="Calibri" w:hAnsi="Calibri" w:cs="Calibri"/>
                  <w:color w:val="000000"/>
                  <w:sz w:val="16"/>
                  <w:szCs w:val="16"/>
                </w:rPr>
                <w:t>0.266</w:t>
              </w:r>
            </w:ins>
          </w:p>
        </w:tc>
        <w:tc>
          <w:tcPr>
            <w:tcW w:w="589" w:type="dxa"/>
            <w:vAlign w:val="center"/>
            <w:tcPrChange w:id="20205" w:author="Στάθης Καπ" w:date="2023-03-03T06:26:00Z">
              <w:tcPr>
                <w:tcW w:w="589" w:type="dxa"/>
                <w:vAlign w:val="center"/>
              </w:tcPr>
            </w:tcPrChange>
          </w:tcPr>
          <w:p w14:paraId="571BA7CB" w14:textId="3D340F24" w:rsidR="00C87CFE" w:rsidRPr="00CD1347" w:rsidRDefault="00C87CFE" w:rsidP="00C87CFE">
            <w:pPr>
              <w:jc w:val="center"/>
              <w:rPr>
                <w:ins w:id="20206" w:author="Στάθης Καπ" w:date="2023-03-03T04:01:00Z"/>
                <w:rFonts w:cstheme="minorHAnsi"/>
                <w:sz w:val="16"/>
                <w:szCs w:val="16"/>
              </w:rPr>
            </w:pPr>
            <w:ins w:id="20207" w:author="Στάθης Καπ" w:date="2023-03-03T06:21:00Z">
              <w:r>
                <w:rPr>
                  <w:rFonts w:ascii="Calibri" w:hAnsi="Calibri" w:cstheme="minorHAnsi"/>
                  <w:color w:val="000000"/>
                  <w:sz w:val="16"/>
                  <w:szCs w:val="16"/>
                </w:rPr>
                <w:t>23.94</w:t>
              </w:r>
            </w:ins>
          </w:p>
        </w:tc>
      </w:tr>
      <w:tr w:rsidR="00C87CFE" w:rsidRPr="00BB05AC" w14:paraId="5986734E" w14:textId="77777777" w:rsidTr="00F03C40">
        <w:tblPrEx>
          <w:tblW w:w="0" w:type="auto"/>
          <w:tblBorders>
            <w:insideH w:val="none" w:sz="0" w:space="0" w:color="auto"/>
            <w:insideV w:val="none" w:sz="0" w:space="0" w:color="auto"/>
          </w:tblBorders>
          <w:tblCellMar>
            <w:left w:w="0" w:type="dxa"/>
            <w:right w:w="0" w:type="dxa"/>
          </w:tblCellMar>
          <w:tblPrExChange w:id="2020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209" w:author="Στάθης Καπ" w:date="2023-03-03T04:01:00Z"/>
        </w:trPr>
        <w:tc>
          <w:tcPr>
            <w:tcW w:w="515" w:type="dxa"/>
            <w:tcBorders>
              <w:top w:val="nil"/>
              <w:bottom w:val="nil"/>
              <w:right w:val="single" w:sz="4" w:space="0" w:color="auto"/>
            </w:tcBorders>
            <w:shd w:val="clear" w:color="auto" w:fill="E7E6E6" w:themeFill="background2"/>
            <w:vAlign w:val="bottom"/>
            <w:tcPrChange w:id="20210" w:author="Στάθης Καπ" w:date="2023-03-03T06:26:00Z">
              <w:tcPr>
                <w:tcW w:w="515" w:type="dxa"/>
                <w:vAlign w:val="bottom"/>
              </w:tcPr>
            </w:tcPrChange>
          </w:tcPr>
          <w:p w14:paraId="4F22F044" w14:textId="599C3D2D" w:rsidR="00C87CFE" w:rsidRPr="00CD1347" w:rsidRDefault="00C87CFE" w:rsidP="00C87CFE">
            <w:pPr>
              <w:jc w:val="center"/>
              <w:rPr>
                <w:ins w:id="20211" w:author="Στάθης Καπ" w:date="2023-03-03T04:01:00Z"/>
                <w:sz w:val="16"/>
                <w:szCs w:val="16"/>
              </w:rPr>
            </w:pPr>
            <w:ins w:id="20212" w:author="Στάθης Καπ" w:date="2023-03-03T04:08:00Z">
              <w:r w:rsidRPr="00CD1347">
                <w:rPr>
                  <w:rFonts w:ascii="Calibri" w:hAnsi="Calibri" w:cs="Calibri"/>
                  <w:color w:val="000000"/>
                  <w:sz w:val="16"/>
                  <w:szCs w:val="16"/>
                  <w:rPrChange w:id="20213" w:author="Στάθης Καπ" w:date="2023-03-03T04:09:00Z">
                    <w:rPr>
                      <w:rFonts w:ascii="Calibri" w:hAnsi="Calibri" w:cs="Calibri"/>
                      <w:color w:val="000000"/>
                      <w:sz w:val="18"/>
                      <w:szCs w:val="18"/>
                    </w:rPr>
                  </w:rPrChange>
                </w:rPr>
                <w:t>c107</w:t>
              </w:r>
            </w:ins>
          </w:p>
        </w:tc>
        <w:tc>
          <w:tcPr>
            <w:tcW w:w="560" w:type="dxa"/>
            <w:tcBorders>
              <w:left w:val="single" w:sz="4" w:space="0" w:color="auto"/>
            </w:tcBorders>
            <w:vAlign w:val="center"/>
            <w:tcPrChange w:id="20214" w:author="Στάθης Καπ" w:date="2023-03-03T06:26:00Z">
              <w:tcPr>
                <w:tcW w:w="560" w:type="dxa"/>
              </w:tcPr>
            </w:tcPrChange>
          </w:tcPr>
          <w:p w14:paraId="0A683E98" w14:textId="5572C4F9" w:rsidR="00C87CFE" w:rsidRPr="00CD1347" w:rsidRDefault="00C87CFE" w:rsidP="00C87CFE">
            <w:pPr>
              <w:jc w:val="center"/>
              <w:rPr>
                <w:ins w:id="20215" w:author="Στάθης Καπ" w:date="2023-03-03T04:01:00Z"/>
                <w:rFonts w:cstheme="minorHAnsi"/>
                <w:sz w:val="16"/>
                <w:szCs w:val="16"/>
              </w:rPr>
            </w:pPr>
            <w:ins w:id="20216" w:author="Στάθης Καπ" w:date="2023-03-03T06:21:00Z">
              <w:r>
                <w:rPr>
                  <w:rFonts w:ascii="Calibri" w:hAnsi="Calibri" w:cs="Calibri"/>
                  <w:color w:val="000000"/>
                  <w:sz w:val="16"/>
                  <w:szCs w:val="16"/>
                </w:rPr>
                <w:t>910</w:t>
              </w:r>
            </w:ins>
          </w:p>
        </w:tc>
        <w:tc>
          <w:tcPr>
            <w:tcW w:w="855" w:type="dxa"/>
            <w:vAlign w:val="center"/>
            <w:tcPrChange w:id="20217" w:author="Στάθης Καπ" w:date="2023-03-03T06:26:00Z">
              <w:tcPr>
                <w:tcW w:w="855" w:type="dxa"/>
              </w:tcPr>
            </w:tcPrChange>
          </w:tcPr>
          <w:p w14:paraId="5C35F12F" w14:textId="7B43A7F4" w:rsidR="00C87CFE" w:rsidRPr="00CD1347" w:rsidRDefault="00C87CFE" w:rsidP="00C87CFE">
            <w:pPr>
              <w:jc w:val="center"/>
              <w:rPr>
                <w:ins w:id="20218" w:author="Στάθης Καπ" w:date="2023-03-03T04:01:00Z"/>
                <w:rFonts w:cstheme="minorHAnsi"/>
                <w:sz w:val="16"/>
                <w:szCs w:val="16"/>
              </w:rPr>
            </w:pPr>
            <w:ins w:id="20219" w:author="Στάθης Καπ" w:date="2023-03-03T06:21:00Z">
              <w:r>
                <w:rPr>
                  <w:rFonts w:ascii="Calibri" w:hAnsi="Calibri" w:cs="Calibri"/>
                  <w:color w:val="000000"/>
                  <w:sz w:val="16"/>
                  <w:szCs w:val="16"/>
                </w:rPr>
                <w:t>900</w:t>
              </w:r>
            </w:ins>
          </w:p>
        </w:tc>
        <w:tc>
          <w:tcPr>
            <w:tcW w:w="544" w:type="dxa"/>
            <w:vAlign w:val="center"/>
            <w:tcPrChange w:id="20220" w:author="Στάθης Καπ" w:date="2023-03-03T06:26:00Z">
              <w:tcPr>
                <w:tcW w:w="544" w:type="dxa"/>
                <w:vAlign w:val="bottom"/>
              </w:tcPr>
            </w:tcPrChange>
          </w:tcPr>
          <w:p w14:paraId="1C72791C" w14:textId="282EBF4A" w:rsidR="00C87CFE" w:rsidRPr="00CD1347" w:rsidRDefault="00C87CFE" w:rsidP="00C87CFE">
            <w:pPr>
              <w:jc w:val="center"/>
              <w:rPr>
                <w:ins w:id="20221" w:author="Στάθης Καπ" w:date="2023-03-03T04:01:00Z"/>
                <w:rFonts w:cstheme="minorHAnsi"/>
                <w:sz w:val="16"/>
                <w:szCs w:val="16"/>
              </w:rPr>
            </w:pPr>
            <w:ins w:id="20222" w:author="Στάθης Καπ" w:date="2023-03-03T06:21:00Z">
              <w:r>
                <w:rPr>
                  <w:rFonts w:ascii="Calibri" w:hAnsi="Calibri" w:cs="Calibri"/>
                  <w:color w:val="000000"/>
                  <w:sz w:val="16"/>
                  <w:szCs w:val="16"/>
                </w:rPr>
                <w:t>780</w:t>
              </w:r>
            </w:ins>
          </w:p>
        </w:tc>
        <w:tc>
          <w:tcPr>
            <w:tcW w:w="621" w:type="dxa"/>
            <w:vAlign w:val="center"/>
            <w:tcPrChange w:id="20223" w:author="Στάθης Καπ" w:date="2023-03-03T06:26:00Z">
              <w:tcPr>
                <w:tcW w:w="621" w:type="dxa"/>
                <w:vAlign w:val="bottom"/>
              </w:tcPr>
            </w:tcPrChange>
          </w:tcPr>
          <w:p w14:paraId="6E9CE343" w14:textId="101DBE4C" w:rsidR="00C87CFE" w:rsidRPr="00CD1347" w:rsidRDefault="00C87CFE" w:rsidP="00C87CFE">
            <w:pPr>
              <w:jc w:val="center"/>
              <w:rPr>
                <w:ins w:id="20224" w:author="Στάθης Καπ" w:date="2023-03-03T04:01:00Z"/>
                <w:rFonts w:cstheme="minorHAnsi"/>
                <w:sz w:val="16"/>
                <w:szCs w:val="16"/>
              </w:rPr>
            </w:pPr>
            <w:ins w:id="20225" w:author="Στάθης Καπ" w:date="2023-03-03T06:21:00Z">
              <w:r>
                <w:rPr>
                  <w:rFonts w:ascii="Calibri" w:hAnsi="Calibri" w:cs="Calibri"/>
                  <w:color w:val="000000"/>
                  <w:sz w:val="16"/>
                  <w:szCs w:val="16"/>
                </w:rPr>
                <w:t>0.401</w:t>
              </w:r>
            </w:ins>
          </w:p>
        </w:tc>
        <w:tc>
          <w:tcPr>
            <w:tcW w:w="669" w:type="dxa"/>
            <w:vAlign w:val="center"/>
            <w:tcPrChange w:id="20226" w:author="Στάθης Καπ" w:date="2023-03-03T06:26:00Z">
              <w:tcPr>
                <w:tcW w:w="669" w:type="dxa"/>
                <w:vAlign w:val="center"/>
              </w:tcPr>
            </w:tcPrChange>
          </w:tcPr>
          <w:p w14:paraId="13C7751B" w14:textId="601A289F" w:rsidR="00C87CFE" w:rsidRPr="00CD1347" w:rsidRDefault="00C87CFE" w:rsidP="00C87CFE">
            <w:pPr>
              <w:jc w:val="center"/>
              <w:rPr>
                <w:ins w:id="20227" w:author="Στάθης Καπ" w:date="2023-03-03T04:01:00Z"/>
                <w:rFonts w:cstheme="minorHAnsi"/>
                <w:sz w:val="16"/>
                <w:szCs w:val="16"/>
              </w:rPr>
            </w:pPr>
            <w:ins w:id="20228" w:author="Στάθης Καπ" w:date="2023-03-03T06:21:00Z">
              <w:r>
                <w:rPr>
                  <w:rFonts w:ascii="Calibri" w:hAnsi="Calibri" w:cstheme="minorHAnsi"/>
                  <w:color w:val="000000"/>
                  <w:sz w:val="16"/>
                  <w:szCs w:val="16"/>
                </w:rPr>
                <w:t>14.29</w:t>
              </w:r>
            </w:ins>
          </w:p>
        </w:tc>
        <w:tc>
          <w:tcPr>
            <w:tcW w:w="543" w:type="dxa"/>
            <w:vAlign w:val="center"/>
            <w:tcPrChange w:id="20229" w:author="Στάθης Καπ" w:date="2023-03-03T06:26:00Z">
              <w:tcPr>
                <w:tcW w:w="543" w:type="dxa"/>
                <w:vAlign w:val="bottom"/>
              </w:tcPr>
            </w:tcPrChange>
          </w:tcPr>
          <w:p w14:paraId="65E458B5" w14:textId="09945450" w:rsidR="00C87CFE" w:rsidRPr="00CD1347" w:rsidRDefault="00C87CFE" w:rsidP="00C87CFE">
            <w:pPr>
              <w:jc w:val="center"/>
              <w:rPr>
                <w:ins w:id="20230" w:author="Στάθης Καπ" w:date="2023-03-03T04:01:00Z"/>
                <w:rFonts w:cstheme="minorHAnsi"/>
                <w:sz w:val="16"/>
                <w:szCs w:val="16"/>
              </w:rPr>
            </w:pPr>
            <w:ins w:id="20231" w:author="Στάθης Καπ" w:date="2023-03-03T06:21:00Z">
              <w:r>
                <w:rPr>
                  <w:rFonts w:ascii="Calibri" w:hAnsi="Calibri" w:cs="Calibri"/>
                  <w:color w:val="000000"/>
                  <w:sz w:val="16"/>
                  <w:szCs w:val="16"/>
                </w:rPr>
                <w:t>790</w:t>
              </w:r>
            </w:ins>
          </w:p>
        </w:tc>
        <w:tc>
          <w:tcPr>
            <w:tcW w:w="621" w:type="dxa"/>
            <w:vAlign w:val="center"/>
            <w:tcPrChange w:id="20232" w:author="Στάθης Καπ" w:date="2023-03-03T06:26:00Z">
              <w:tcPr>
                <w:tcW w:w="621" w:type="dxa"/>
                <w:vAlign w:val="bottom"/>
              </w:tcPr>
            </w:tcPrChange>
          </w:tcPr>
          <w:p w14:paraId="042C1809" w14:textId="51DB767C" w:rsidR="00C87CFE" w:rsidRPr="00CD1347" w:rsidRDefault="00C87CFE" w:rsidP="00C87CFE">
            <w:pPr>
              <w:jc w:val="center"/>
              <w:rPr>
                <w:ins w:id="20233" w:author="Στάθης Καπ" w:date="2023-03-03T04:01:00Z"/>
                <w:rFonts w:cstheme="minorHAnsi"/>
                <w:sz w:val="16"/>
                <w:szCs w:val="16"/>
              </w:rPr>
            </w:pPr>
            <w:ins w:id="20234" w:author="Στάθης Καπ" w:date="2023-03-03T06:21:00Z">
              <w:r>
                <w:rPr>
                  <w:rFonts w:ascii="Calibri" w:hAnsi="Calibri" w:cs="Calibri"/>
                  <w:color w:val="000000"/>
                  <w:sz w:val="16"/>
                  <w:szCs w:val="16"/>
                </w:rPr>
                <w:t>0.308</w:t>
              </w:r>
            </w:ins>
          </w:p>
        </w:tc>
        <w:tc>
          <w:tcPr>
            <w:tcW w:w="669" w:type="dxa"/>
            <w:vAlign w:val="center"/>
            <w:tcPrChange w:id="20235" w:author="Στάθης Καπ" w:date="2023-03-03T06:26:00Z">
              <w:tcPr>
                <w:tcW w:w="669" w:type="dxa"/>
                <w:vAlign w:val="center"/>
              </w:tcPr>
            </w:tcPrChange>
          </w:tcPr>
          <w:p w14:paraId="2AA2C38C" w14:textId="6B5D49F6" w:rsidR="00C87CFE" w:rsidRPr="00CD1347" w:rsidRDefault="00C87CFE" w:rsidP="00C87CFE">
            <w:pPr>
              <w:jc w:val="center"/>
              <w:rPr>
                <w:ins w:id="20236" w:author="Στάθης Καπ" w:date="2023-03-03T04:01:00Z"/>
                <w:rFonts w:cstheme="minorHAnsi"/>
                <w:sz w:val="16"/>
                <w:szCs w:val="16"/>
              </w:rPr>
            </w:pPr>
            <w:ins w:id="20237" w:author="Στάθης Καπ" w:date="2023-03-03T06:21:00Z">
              <w:r>
                <w:rPr>
                  <w:rFonts w:ascii="Calibri" w:hAnsi="Calibri" w:cstheme="minorHAnsi"/>
                  <w:color w:val="000000"/>
                  <w:sz w:val="16"/>
                  <w:szCs w:val="16"/>
                </w:rPr>
                <w:t>-1.28</w:t>
              </w:r>
            </w:ins>
          </w:p>
        </w:tc>
        <w:tc>
          <w:tcPr>
            <w:tcW w:w="508" w:type="dxa"/>
            <w:vAlign w:val="center"/>
            <w:tcPrChange w:id="20238" w:author="Στάθης Καπ" w:date="2023-03-03T06:26:00Z">
              <w:tcPr>
                <w:tcW w:w="508" w:type="dxa"/>
                <w:vAlign w:val="bottom"/>
              </w:tcPr>
            </w:tcPrChange>
          </w:tcPr>
          <w:p w14:paraId="4134A721" w14:textId="037C6073" w:rsidR="00C87CFE" w:rsidRPr="00CD1347" w:rsidRDefault="00C87CFE" w:rsidP="00C87CFE">
            <w:pPr>
              <w:jc w:val="center"/>
              <w:rPr>
                <w:ins w:id="20239" w:author="Στάθης Καπ" w:date="2023-03-03T04:01:00Z"/>
                <w:rFonts w:cstheme="minorHAnsi"/>
                <w:sz w:val="16"/>
                <w:szCs w:val="16"/>
              </w:rPr>
            </w:pPr>
            <w:ins w:id="20240" w:author="Στάθης Καπ" w:date="2023-03-03T06:21:00Z">
              <w:r>
                <w:rPr>
                  <w:rFonts w:ascii="Calibri" w:hAnsi="Calibri" w:cs="Calibri"/>
                  <w:color w:val="000000"/>
                  <w:sz w:val="16"/>
                  <w:szCs w:val="16"/>
                </w:rPr>
                <w:t>710</w:t>
              </w:r>
            </w:ins>
          </w:p>
        </w:tc>
        <w:tc>
          <w:tcPr>
            <w:tcW w:w="541" w:type="dxa"/>
            <w:vAlign w:val="center"/>
            <w:tcPrChange w:id="20241" w:author="Στάθης Καπ" w:date="2023-03-03T06:26:00Z">
              <w:tcPr>
                <w:tcW w:w="541" w:type="dxa"/>
                <w:vAlign w:val="bottom"/>
              </w:tcPr>
            </w:tcPrChange>
          </w:tcPr>
          <w:p w14:paraId="1BFC6B97" w14:textId="1317E365" w:rsidR="00C87CFE" w:rsidRPr="00CD1347" w:rsidRDefault="00C87CFE" w:rsidP="00C87CFE">
            <w:pPr>
              <w:jc w:val="center"/>
              <w:rPr>
                <w:ins w:id="20242" w:author="Στάθης Καπ" w:date="2023-03-03T04:01:00Z"/>
                <w:rFonts w:cstheme="minorHAnsi"/>
                <w:sz w:val="16"/>
                <w:szCs w:val="16"/>
              </w:rPr>
            </w:pPr>
            <w:ins w:id="20243" w:author="Στάθης Καπ" w:date="2023-03-03T06:21:00Z">
              <w:r>
                <w:rPr>
                  <w:rFonts w:ascii="Calibri" w:hAnsi="Calibri" w:cs="Calibri"/>
                  <w:color w:val="000000"/>
                  <w:sz w:val="16"/>
                  <w:szCs w:val="16"/>
                </w:rPr>
                <w:t>0.269</w:t>
              </w:r>
            </w:ins>
          </w:p>
        </w:tc>
        <w:tc>
          <w:tcPr>
            <w:tcW w:w="589" w:type="dxa"/>
            <w:vAlign w:val="center"/>
            <w:tcPrChange w:id="20244" w:author="Στάθης Καπ" w:date="2023-03-03T06:26:00Z">
              <w:tcPr>
                <w:tcW w:w="589" w:type="dxa"/>
                <w:vAlign w:val="center"/>
              </w:tcPr>
            </w:tcPrChange>
          </w:tcPr>
          <w:p w14:paraId="3DB84816" w14:textId="167B5FE7" w:rsidR="00C87CFE" w:rsidRPr="00CD1347" w:rsidRDefault="00C87CFE" w:rsidP="00C87CFE">
            <w:pPr>
              <w:jc w:val="center"/>
              <w:rPr>
                <w:ins w:id="20245" w:author="Στάθης Καπ" w:date="2023-03-03T04:01:00Z"/>
                <w:rFonts w:cstheme="minorHAnsi"/>
                <w:sz w:val="16"/>
                <w:szCs w:val="16"/>
              </w:rPr>
            </w:pPr>
            <w:ins w:id="20246" w:author="Στάθης Καπ" w:date="2023-03-03T06:21:00Z">
              <w:r>
                <w:rPr>
                  <w:rFonts w:ascii="Calibri" w:hAnsi="Calibri" w:cstheme="minorHAnsi"/>
                  <w:color w:val="000000"/>
                  <w:sz w:val="16"/>
                  <w:szCs w:val="16"/>
                </w:rPr>
                <w:t>8.97</w:t>
              </w:r>
            </w:ins>
          </w:p>
        </w:tc>
        <w:tc>
          <w:tcPr>
            <w:tcW w:w="463" w:type="dxa"/>
            <w:vAlign w:val="center"/>
            <w:tcPrChange w:id="20247" w:author="Στάθης Καπ" w:date="2023-03-03T06:26:00Z">
              <w:tcPr>
                <w:tcW w:w="463" w:type="dxa"/>
                <w:vAlign w:val="bottom"/>
              </w:tcPr>
            </w:tcPrChange>
          </w:tcPr>
          <w:p w14:paraId="61B251BA" w14:textId="1F754B4E" w:rsidR="00C87CFE" w:rsidRPr="00CD1347" w:rsidRDefault="00C87CFE" w:rsidP="00C87CFE">
            <w:pPr>
              <w:jc w:val="center"/>
              <w:rPr>
                <w:ins w:id="20248" w:author="Στάθης Καπ" w:date="2023-03-03T04:01:00Z"/>
                <w:rFonts w:cstheme="minorHAnsi"/>
                <w:sz w:val="16"/>
                <w:szCs w:val="16"/>
              </w:rPr>
            </w:pPr>
            <w:ins w:id="20249" w:author="Στάθης Καπ" w:date="2023-03-03T06:21:00Z">
              <w:r>
                <w:rPr>
                  <w:rFonts w:ascii="Calibri" w:hAnsi="Calibri" w:cs="Calibri"/>
                  <w:color w:val="000000"/>
                  <w:sz w:val="16"/>
                  <w:szCs w:val="16"/>
                </w:rPr>
                <w:t>690</w:t>
              </w:r>
            </w:ins>
          </w:p>
        </w:tc>
        <w:tc>
          <w:tcPr>
            <w:tcW w:w="541" w:type="dxa"/>
            <w:vAlign w:val="center"/>
            <w:tcPrChange w:id="20250" w:author="Στάθης Καπ" w:date="2023-03-03T06:26:00Z">
              <w:tcPr>
                <w:tcW w:w="541" w:type="dxa"/>
                <w:vAlign w:val="bottom"/>
              </w:tcPr>
            </w:tcPrChange>
          </w:tcPr>
          <w:p w14:paraId="10F62F54" w14:textId="52FCEE0D" w:rsidR="00C87CFE" w:rsidRPr="00CD1347" w:rsidRDefault="00C87CFE" w:rsidP="00C87CFE">
            <w:pPr>
              <w:jc w:val="center"/>
              <w:rPr>
                <w:ins w:id="20251" w:author="Στάθης Καπ" w:date="2023-03-03T04:01:00Z"/>
                <w:rFonts w:cstheme="minorHAnsi"/>
                <w:sz w:val="16"/>
                <w:szCs w:val="16"/>
              </w:rPr>
            </w:pPr>
            <w:ins w:id="20252" w:author="Στάθης Καπ" w:date="2023-03-03T06:21:00Z">
              <w:r>
                <w:rPr>
                  <w:rFonts w:ascii="Calibri" w:hAnsi="Calibri" w:cs="Calibri"/>
                  <w:color w:val="000000"/>
                  <w:sz w:val="16"/>
                  <w:szCs w:val="16"/>
                </w:rPr>
                <w:t>0.269</w:t>
              </w:r>
            </w:ins>
          </w:p>
        </w:tc>
        <w:tc>
          <w:tcPr>
            <w:tcW w:w="589" w:type="dxa"/>
            <w:vAlign w:val="center"/>
            <w:tcPrChange w:id="20253" w:author="Στάθης Καπ" w:date="2023-03-03T06:26:00Z">
              <w:tcPr>
                <w:tcW w:w="589" w:type="dxa"/>
                <w:vAlign w:val="center"/>
              </w:tcPr>
            </w:tcPrChange>
          </w:tcPr>
          <w:p w14:paraId="4F826C6D" w14:textId="4C45507F" w:rsidR="00C87CFE" w:rsidRPr="00CD1347" w:rsidRDefault="00C87CFE" w:rsidP="00C87CFE">
            <w:pPr>
              <w:jc w:val="center"/>
              <w:rPr>
                <w:ins w:id="20254" w:author="Στάθης Καπ" w:date="2023-03-03T04:01:00Z"/>
                <w:rFonts w:cstheme="minorHAnsi"/>
                <w:sz w:val="16"/>
                <w:szCs w:val="16"/>
              </w:rPr>
            </w:pPr>
            <w:ins w:id="20255" w:author="Στάθης Καπ" w:date="2023-03-03T06:21:00Z">
              <w:r>
                <w:rPr>
                  <w:rFonts w:ascii="Calibri" w:hAnsi="Calibri" w:cstheme="minorHAnsi"/>
                  <w:color w:val="000000"/>
                  <w:sz w:val="16"/>
                  <w:szCs w:val="16"/>
                </w:rPr>
                <w:t>11.54</w:t>
              </w:r>
            </w:ins>
          </w:p>
        </w:tc>
      </w:tr>
      <w:tr w:rsidR="00C87CFE" w:rsidRPr="00BB05AC" w14:paraId="4C7B9FFA" w14:textId="77777777" w:rsidTr="00F03C40">
        <w:tblPrEx>
          <w:tblW w:w="0" w:type="auto"/>
          <w:tblBorders>
            <w:insideH w:val="none" w:sz="0" w:space="0" w:color="auto"/>
            <w:insideV w:val="none" w:sz="0" w:space="0" w:color="auto"/>
          </w:tblBorders>
          <w:tblCellMar>
            <w:left w:w="0" w:type="dxa"/>
            <w:right w:w="0" w:type="dxa"/>
          </w:tblCellMar>
          <w:tblPrExChange w:id="2025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257" w:author="Στάθης Καπ" w:date="2023-03-03T04:01:00Z"/>
        </w:trPr>
        <w:tc>
          <w:tcPr>
            <w:tcW w:w="515" w:type="dxa"/>
            <w:tcBorders>
              <w:top w:val="nil"/>
              <w:bottom w:val="nil"/>
              <w:right w:val="single" w:sz="4" w:space="0" w:color="auto"/>
            </w:tcBorders>
            <w:shd w:val="clear" w:color="auto" w:fill="E7E6E6" w:themeFill="background2"/>
            <w:vAlign w:val="bottom"/>
            <w:tcPrChange w:id="20258" w:author="Στάθης Καπ" w:date="2023-03-03T06:26:00Z">
              <w:tcPr>
                <w:tcW w:w="515" w:type="dxa"/>
                <w:vAlign w:val="bottom"/>
              </w:tcPr>
            </w:tcPrChange>
          </w:tcPr>
          <w:p w14:paraId="16024BC8" w14:textId="5BD8F18C" w:rsidR="00C87CFE" w:rsidRPr="00CD1347" w:rsidRDefault="00C87CFE" w:rsidP="00C87CFE">
            <w:pPr>
              <w:jc w:val="center"/>
              <w:rPr>
                <w:ins w:id="20259" w:author="Στάθης Καπ" w:date="2023-03-03T04:01:00Z"/>
                <w:sz w:val="16"/>
                <w:szCs w:val="16"/>
              </w:rPr>
            </w:pPr>
            <w:ins w:id="20260" w:author="Στάθης Καπ" w:date="2023-03-03T04:08:00Z">
              <w:r w:rsidRPr="00CD1347">
                <w:rPr>
                  <w:rFonts w:ascii="Calibri" w:hAnsi="Calibri" w:cs="Calibri"/>
                  <w:color w:val="000000"/>
                  <w:sz w:val="16"/>
                  <w:szCs w:val="16"/>
                  <w:rPrChange w:id="20261" w:author="Στάθης Καπ" w:date="2023-03-03T04:09:00Z">
                    <w:rPr>
                      <w:rFonts w:ascii="Calibri" w:hAnsi="Calibri" w:cs="Calibri"/>
                      <w:color w:val="000000"/>
                      <w:sz w:val="18"/>
                      <w:szCs w:val="18"/>
                    </w:rPr>
                  </w:rPrChange>
                </w:rPr>
                <w:t>c108</w:t>
              </w:r>
            </w:ins>
          </w:p>
        </w:tc>
        <w:tc>
          <w:tcPr>
            <w:tcW w:w="560" w:type="dxa"/>
            <w:tcBorders>
              <w:left w:val="single" w:sz="4" w:space="0" w:color="auto"/>
            </w:tcBorders>
            <w:vAlign w:val="center"/>
            <w:tcPrChange w:id="20262" w:author="Στάθης Καπ" w:date="2023-03-03T06:26:00Z">
              <w:tcPr>
                <w:tcW w:w="560" w:type="dxa"/>
              </w:tcPr>
            </w:tcPrChange>
          </w:tcPr>
          <w:p w14:paraId="71220654" w14:textId="72F30F99" w:rsidR="00C87CFE" w:rsidRPr="00CD1347" w:rsidRDefault="00C87CFE" w:rsidP="00C87CFE">
            <w:pPr>
              <w:jc w:val="center"/>
              <w:rPr>
                <w:ins w:id="20263" w:author="Στάθης Καπ" w:date="2023-03-03T04:01:00Z"/>
                <w:rFonts w:cstheme="minorHAnsi"/>
                <w:sz w:val="16"/>
                <w:szCs w:val="16"/>
              </w:rPr>
            </w:pPr>
            <w:ins w:id="20264" w:author="Στάθης Καπ" w:date="2023-03-03T06:21:00Z">
              <w:r>
                <w:rPr>
                  <w:rFonts w:ascii="Calibri" w:hAnsi="Calibri" w:cs="Calibri"/>
                  <w:color w:val="000000"/>
                  <w:sz w:val="16"/>
                  <w:szCs w:val="16"/>
                </w:rPr>
                <w:t>920</w:t>
              </w:r>
            </w:ins>
          </w:p>
        </w:tc>
        <w:tc>
          <w:tcPr>
            <w:tcW w:w="855" w:type="dxa"/>
            <w:vAlign w:val="center"/>
            <w:tcPrChange w:id="20265" w:author="Στάθης Καπ" w:date="2023-03-03T06:26:00Z">
              <w:tcPr>
                <w:tcW w:w="855" w:type="dxa"/>
              </w:tcPr>
            </w:tcPrChange>
          </w:tcPr>
          <w:p w14:paraId="4159BA14" w14:textId="2D84110B" w:rsidR="00C87CFE" w:rsidRPr="00CD1347" w:rsidRDefault="00C87CFE" w:rsidP="00C87CFE">
            <w:pPr>
              <w:jc w:val="center"/>
              <w:rPr>
                <w:ins w:id="20266" w:author="Στάθης Καπ" w:date="2023-03-03T04:01:00Z"/>
                <w:rFonts w:cstheme="minorHAnsi"/>
                <w:sz w:val="16"/>
                <w:szCs w:val="16"/>
              </w:rPr>
            </w:pPr>
            <w:ins w:id="20267" w:author="Στάθης Καπ" w:date="2023-03-03T06:21:00Z">
              <w:r>
                <w:rPr>
                  <w:rFonts w:ascii="Calibri" w:hAnsi="Calibri" w:cs="Calibri"/>
                  <w:color w:val="000000"/>
                  <w:sz w:val="16"/>
                  <w:szCs w:val="16"/>
                </w:rPr>
                <w:t>900</w:t>
              </w:r>
            </w:ins>
          </w:p>
        </w:tc>
        <w:tc>
          <w:tcPr>
            <w:tcW w:w="544" w:type="dxa"/>
            <w:vAlign w:val="center"/>
            <w:tcPrChange w:id="20268" w:author="Στάθης Καπ" w:date="2023-03-03T06:26:00Z">
              <w:tcPr>
                <w:tcW w:w="544" w:type="dxa"/>
                <w:vAlign w:val="bottom"/>
              </w:tcPr>
            </w:tcPrChange>
          </w:tcPr>
          <w:p w14:paraId="2A446AF5" w14:textId="031ED8B1" w:rsidR="00C87CFE" w:rsidRPr="00CD1347" w:rsidRDefault="00C87CFE" w:rsidP="00C87CFE">
            <w:pPr>
              <w:jc w:val="center"/>
              <w:rPr>
                <w:ins w:id="20269" w:author="Στάθης Καπ" w:date="2023-03-03T04:01:00Z"/>
                <w:rFonts w:cstheme="minorHAnsi"/>
                <w:sz w:val="16"/>
                <w:szCs w:val="16"/>
              </w:rPr>
            </w:pPr>
            <w:ins w:id="20270" w:author="Στάθης Καπ" w:date="2023-03-03T06:21:00Z">
              <w:r>
                <w:rPr>
                  <w:rFonts w:ascii="Calibri" w:hAnsi="Calibri" w:cs="Calibri"/>
                  <w:color w:val="000000"/>
                  <w:sz w:val="16"/>
                  <w:szCs w:val="16"/>
                </w:rPr>
                <w:t>800</w:t>
              </w:r>
            </w:ins>
          </w:p>
        </w:tc>
        <w:tc>
          <w:tcPr>
            <w:tcW w:w="621" w:type="dxa"/>
            <w:vAlign w:val="center"/>
            <w:tcPrChange w:id="20271" w:author="Στάθης Καπ" w:date="2023-03-03T06:26:00Z">
              <w:tcPr>
                <w:tcW w:w="621" w:type="dxa"/>
                <w:vAlign w:val="bottom"/>
              </w:tcPr>
            </w:tcPrChange>
          </w:tcPr>
          <w:p w14:paraId="1DC7FCBE" w14:textId="2DE01654" w:rsidR="00C87CFE" w:rsidRPr="00CD1347" w:rsidRDefault="00C87CFE" w:rsidP="00C87CFE">
            <w:pPr>
              <w:jc w:val="center"/>
              <w:rPr>
                <w:ins w:id="20272" w:author="Στάθης Καπ" w:date="2023-03-03T04:01:00Z"/>
                <w:rFonts w:cstheme="minorHAnsi"/>
                <w:sz w:val="16"/>
                <w:szCs w:val="16"/>
              </w:rPr>
            </w:pPr>
            <w:ins w:id="20273" w:author="Στάθης Καπ" w:date="2023-03-03T06:21:00Z">
              <w:r>
                <w:rPr>
                  <w:rFonts w:ascii="Calibri" w:hAnsi="Calibri" w:cs="Calibri"/>
                  <w:color w:val="000000"/>
                  <w:sz w:val="16"/>
                  <w:szCs w:val="16"/>
                </w:rPr>
                <w:t>0.506</w:t>
              </w:r>
            </w:ins>
          </w:p>
        </w:tc>
        <w:tc>
          <w:tcPr>
            <w:tcW w:w="669" w:type="dxa"/>
            <w:vAlign w:val="center"/>
            <w:tcPrChange w:id="20274" w:author="Στάθης Καπ" w:date="2023-03-03T06:26:00Z">
              <w:tcPr>
                <w:tcW w:w="669" w:type="dxa"/>
                <w:vAlign w:val="center"/>
              </w:tcPr>
            </w:tcPrChange>
          </w:tcPr>
          <w:p w14:paraId="1C37C04B" w14:textId="08C5599A" w:rsidR="00C87CFE" w:rsidRPr="00CD1347" w:rsidRDefault="00C87CFE" w:rsidP="00C87CFE">
            <w:pPr>
              <w:jc w:val="center"/>
              <w:rPr>
                <w:ins w:id="20275" w:author="Στάθης Καπ" w:date="2023-03-03T04:01:00Z"/>
                <w:rFonts w:cstheme="minorHAnsi"/>
                <w:sz w:val="16"/>
                <w:szCs w:val="16"/>
              </w:rPr>
            </w:pPr>
            <w:ins w:id="20276" w:author="Στάθης Καπ" w:date="2023-03-03T06:21:00Z">
              <w:r>
                <w:rPr>
                  <w:rFonts w:ascii="Calibri" w:hAnsi="Calibri" w:cstheme="minorHAnsi"/>
                  <w:color w:val="000000"/>
                  <w:sz w:val="16"/>
                  <w:szCs w:val="16"/>
                </w:rPr>
                <w:t>13.04</w:t>
              </w:r>
            </w:ins>
          </w:p>
        </w:tc>
        <w:tc>
          <w:tcPr>
            <w:tcW w:w="543" w:type="dxa"/>
            <w:vAlign w:val="center"/>
            <w:tcPrChange w:id="20277" w:author="Στάθης Καπ" w:date="2023-03-03T06:26:00Z">
              <w:tcPr>
                <w:tcW w:w="543" w:type="dxa"/>
                <w:vAlign w:val="bottom"/>
              </w:tcPr>
            </w:tcPrChange>
          </w:tcPr>
          <w:p w14:paraId="21D8CAB9" w14:textId="4605CD9C" w:rsidR="00C87CFE" w:rsidRPr="00CD1347" w:rsidRDefault="00C87CFE" w:rsidP="00C87CFE">
            <w:pPr>
              <w:jc w:val="center"/>
              <w:rPr>
                <w:ins w:id="20278" w:author="Στάθης Καπ" w:date="2023-03-03T04:01:00Z"/>
                <w:rFonts w:cstheme="minorHAnsi"/>
                <w:sz w:val="16"/>
                <w:szCs w:val="16"/>
              </w:rPr>
            </w:pPr>
            <w:ins w:id="20279" w:author="Στάθης Καπ" w:date="2023-03-03T06:21:00Z">
              <w:r>
                <w:rPr>
                  <w:rFonts w:ascii="Calibri" w:hAnsi="Calibri" w:cs="Calibri"/>
                  <w:color w:val="000000"/>
                  <w:sz w:val="16"/>
                  <w:szCs w:val="16"/>
                </w:rPr>
                <w:t>800</w:t>
              </w:r>
            </w:ins>
          </w:p>
        </w:tc>
        <w:tc>
          <w:tcPr>
            <w:tcW w:w="621" w:type="dxa"/>
            <w:vAlign w:val="center"/>
            <w:tcPrChange w:id="20280" w:author="Στάθης Καπ" w:date="2023-03-03T06:26:00Z">
              <w:tcPr>
                <w:tcW w:w="621" w:type="dxa"/>
                <w:vAlign w:val="bottom"/>
              </w:tcPr>
            </w:tcPrChange>
          </w:tcPr>
          <w:p w14:paraId="14E5EE01" w14:textId="0DC0FAC8" w:rsidR="00C87CFE" w:rsidRPr="00CD1347" w:rsidRDefault="00C87CFE" w:rsidP="00C87CFE">
            <w:pPr>
              <w:jc w:val="center"/>
              <w:rPr>
                <w:ins w:id="20281" w:author="Στάθης Καπ" w:date="2023-03-03T04:01:00Z"/>
                <w:rFonts w:cstheme="minorHAnsi"/>
                <w:sz w:val="16"/>
                <w:szCs w:val="16"/>
              </w:rPr>
            </w:pPr>
            <w:ins w:id="20282" w:author="Στάθης Καπ" w:date="2023-03-03T06:21:00Z">
              <w:r>
                <w:rPr>
                  <w:rFonts w:ascii="Calibri" w:hAnsi="Calibri" w:cs="Calibri"/>
                  <w:color w:val="000000"/>
                  <w:sz w:val="16"/>
                  <w:szCs w:val="16"/>
                </w:rPr>
                <w:t>0.291</w:t>
              </w:r>
            </w:ins>
          </w:p>
        </w:tc>
        <w:tc>
          <w:tcPr>
            <w:tcW w:w="669" w:type="dxa"/>
            <w:vAlign w:val="center"/>
            <w:tcPrChange w:id="20283" w:author="Στάθης Καπ" w:date="2023-03-03T06:26:00Z">
              <w:tcPr>
                <w:tcW w:w="669" w:type="dxa"/>
                <w:vAlign w:val="center"/>
              </w:tcPr>
            </w:tcPrChange>
          </w:tcPr>
          <w:p w14:paraId="53E86B30" w14:textId="3F618E2B" w:rsidR="00C87CFE" w:rsidRPr="00CD1347" w:rsidRDefault="00C87CFE" w:rsidP="00C87CFE">
            <w:pPr>
              <w:jc w:val="center"/>
              <w:rPr>
                <w:ins w:id="20284" w:author="Στάθης Καπ" w:date="2023-03-03T04:01:00Z"/>
                <w:rFonts w:cstheme="minorHAnsi"/>
                <w:sz w:val="16"/>
                <w:szCs w:val="16"/>
              </w:rPr>
            </w:pPr>
            <w:ins w:id="20285" w:author="Στάθης Καπ" w:date="2023-03-03T06:21:00Z">
              <w:r>
                <w:rPr>
                  <w:rFonts w:ascii="Calibri" w:hAnsi="Calibri" w:cstheme="minorHAnsi"/>
                  <w:color w:val="000000"/>
                  <w:sz w:val="16"/>
                  <w:szCs w:val="16"/>
                </w:rPr>
                <w:t>0</w:t>
              </w:r>
            </w:ins>
          </w:p>
        </w:tc>
        <w:tc>
          <w:tcPr>
            <w:tcW w:w="508" w:type="dxa"/>
            <w:vAlign w:val="center"/>
            <w:tcPrChange w:id="20286" w:author="Στάθης Καπ" w:date="2023-03-03T06:26:00Z">
              <w:tcPr>
                <w:tcW w:w="508" w:type="dxa"/>
                <w:vAlign w:val="bottom"/>
              </w:tcPr>
            </w:tcPrChange>
          </w:tcPr>
          <w:p w14:paraId="1664ED94" w14:textId="07BA342D" w:rsidR="00C87CFE" w:rsidRPr="00CD1347" w:rsidRDefault="00C87CFE" w:rsidP="00C87CFE">
            <w:pPr>
              <w:jc w:val="center"/>
              <w:rPr>
                <w:ins w:id="20287" w:author="Στάθης Καπ" w:date="2023-03-03T04:01:00Z"/>
                <w:rFonts w:cstheme="minorHAnsi"/>
                <w:sz w:val="16"/>
                <w:szCs w:val="16"/>
              </w:rPr>
            </w:pPr>
            <w:ins w:id="20288" w:author="Στάθης Καπ" w:date="2023-03-03T06:21:00Z">
              <w:r>
                <w:rPr>
                  <w:rFonts w:ascii="Calibri" w:hAnsi="Calibri" w:cs="Calibri"/>
                  <w:color w:val="000000"/>
                  <w:sz w:val="16"/>
                  <w:szCs w:val="16"/>
                </w:rPr>
                <w:t>760</w:t>
              </w:r>
            </w:ins>
          </w:p>
        </w:tc>
        <w:tc>
          <w:tcPr>
            <w:tcW w:w="541" w:type="dxa"/>
            <w:vAlign w:val="center"/>
            <w:tcPrChange w:id="20289" w:author="Στάθης Καπ" w:date="2023-03-03T06:26:00Z">
              <w:tcPr>
                <w:tcW w:w="541" w:type="dxa"/>
                <w:vAlign w:val="bottom"/>
              </w:tcPr>
            </w:tcPrChange>
          </w:tcPr>
          <w:p w14:paraId="38FAF1C6" w14:textId="285FFF6C" w:rsidR="00C87CFE" w:rsidRPr="00CD1347" w:rsidRDefault="00C87CFE" w:rsidP="00C87CFE">
            <w:pPr>
              <w:jc w:val="center"/>
              <w:rPr>
                <w:ins w:id="20290" w:author="Στάθης Καπ" w:date="2023-03-03T04:01:00Z"/>
                <w:rFonts w:cstheme="minorHAnsi"/>
                <w:sz w:val="16"/>
                <w:szCs w:val="16"/>
              </w:rPr>
            </w:pPr>
            <w:ins w:id="20291" w:author="Στάθης Καπ" w:date="2023-03-03T06:21:00Z">
              <w:r>
                <w:rPr>
                  <w:rFonts w:ascii="Calibri" w:hAnsi="Calibri" w:cs="Calibri"/>
                  <w:color w:val="000000"/>
                  <w:sz w:val="16"/>
                  <w:szCs w:val="16"/>
                </w:rPr>
                <w:t>0.279</w:t>
              </w:r>
            </w:ins>
          </w:p>
        </w:tc>
        <w:tc>
          <w:tcPr>
            <w:tcW w:w="589" w:type="dxa"/>
            <w:vAlign w:val="center"/>
            <w:tcPrChange w:id="20292" w:author="Στάθης Καπ" w:date="2023-03-03T06:26:00Z">
              <w:tcPr>
                <w:tcW w:w="589" w:type="dxa"/>
                <w:vAlign w:val="center"/>
              </w:tcPr>
            </w:tcPrChange>
          </w:tcPr>
          <w:p w14:paraId="0E1A1CD0" w14:textId="05D6A077" w:rsidR="00C87CFE" w:rsidRPr="00CD1347" w:rsidRDefault="00C87CFE" w:rsidP="00C87CFE">
            <w:pPr>
              <w:jc w:val="center"/>
              <w:rPr>
                <w:ins w:id="20293" w:author="Στάθης Καπ" w:date="2023-03-03T04:01:00Z"/>
                <w:rFonts w:cstheme="minorHAnsi"/>
                <w:sz w:val="16"/>
                <w:szCs w:val="16"/>
              </w:rPr>
            </w:pPr>
            <w:ins w:id="20294" w:author="Στάθης Καπ" w:date="2023-03-03T06:21:00Z">
              <w:r>
                <w:rPr>
                  <w:rFonts w:ascii="Calibri" w:hAnsi="Calibri" w:cstheme="minorHAnsi"/>
                  <w:color w:val="000000"/>
                  <w:sz w:val="16"/>
                  <w:szCs w:val="16"/>
                </w:rPr>
                <w:t>5</w:t>
              </w:r>
            </w:ins>
          </w:p>
        </w:tc>
        <w:tc>
          <w:tcPr>
            <w:tcW w:w="463" w:type="dxa"/>
            <w:vAlign w:val="center"/>
            <w:tcPrChange w:id="20295" w:author="Στάθης Καπ" w:date="2023-03-03T06:26:00Z">
              <w:tcPr>
                <w:tcW w:w="463" w:type="dxa"/>
                <w:vAlign w:val="bottom"/>
              </w:tcPr>
            </w:tcPrChange>
          </w:tcPr>
          <w:p w14:paraId="1AD00FE9" w14:textId="64F691BD" w:rsidR="00C87CFE" w:rsidRPr="00CD1347" w:rsidRDefault="00C87CFE" w:rsidP="00C87CFE">
            <w:pPr>
              <w:jc w:val="center"/>
              <w:rPr>
                <w:ins w:id="20296" w:author="Στάθης Καπ" w:date="2023-03-03T04:01:00Z"/>
                <w:rFonts w:cstheme="minorHAnsi"/>
                <w:sz w:val="16"/>
                <w:szCs w:val="16"/>
              </w:rPr>
            </w:pPr>
            <w:ins w:id="20297" w:author="Στάθης Καπ" w:date="2023-03-03T06:21:00Z">
              <w:r>
                <w:rPr>
                  <w:rFonts w:ascii="Calibri" w:hAnsi="Calibri" w:cs="Calibri"/>
                  <w:color w:val="000000"/>
                  <w:sz w:val="16"/>
                  <w:szCs w:val="16"/>
                </w:rPr>
                <w:t>720</w:t>
              </w:r>
            </w:ins>
          </w:p>
        </w:tc>
        <w:tc>
          <w:tcPr>
            <w:tcW w:w="541" w:type="dxa"/>
            <w:vAlign w:val="center"/>
            <w:tcPrChange w:id="20298" w:author="Στάθης Καπ" w:date="2023-03-03T06:26:00Z">
              <w:tcPr>
                <w:tcW w:w="541" w:type="dxa"/>
                <w:vAlign w:val="bottom"/>
              </w:tcPr>
            </w:tcPrChange>
          </w:tcPr>
          <w:p w14:paraId="3AFF27E6" w14:textId="14500905" w:rsidR="00C87CFE" w:rsidRPr="00CD1347" w:rsidRDefault="00C87CFE" w:rsidP="00C87CFE">
            <w:pPr>
              <w:jc w:val="center"/>
              <w:rPr>
                <w:ins w:id="20299" w:author="Στάθης Καπ" w:date="2023-03-03T04:01:00Z"/>
                <w:rFonts w:cstheme="minorHAnsi"/>
                <w:sz w:val="16"/>
                <w:szCs w:val="16"/>
              </w:rPr>
            </w:pPr>
            <w:ins w:id="20300" w:author="Στάθης Καπ" w:date="2023-03-03T06:21:00Z">
              <w:r>
                <w:rPr>
                  <w:rFonts w:ascii="Calibri" w:hAnsi="Calibri" w:cs="Calibri"/>
                  <w:color w:val="000000"/>
                  <w:sz w:val="16"/>
                  <w:szCs w:val="16"/>
                </w:rPr>
                <w:t>0.281</w:t>
              </w:r>
            </w:ins>
          </w:p>
        </w:tc>
        <w:tc>
          <w:tcPr>
            <w:tcW w:w="589" w:type="dxa"/>
            <w:vAlign w:val="center"/>
            <w:tcPrChange w:id="20301" w:author="Στάθης Καπ" w:date="2023-03-03T06:26:00Z">
              <w:tcPr>
                <w:tcW w:w="589" w:type="dxa"/>
                <w:vAlign w:val="center"/>
              </w:tcPr>
            </w:tcPrChange>
          </w:tcPr>
          <w:p w14:paraId="69AA7C9E" w14:textId="5D76B418" w:rsidR="00C87CFE" w:rsidRPr="00CD1347" w:rsidRDefault="00C87CFE" w:rsidP="00C87CFE">
            <w:pPr>
              <w:jc w:val="center"/>
              <w:rPr>
                <w:ins w:id="20302" w:author="Στάθης Καπ" w:date="2023-03-03T04:01:00Z"/>
                <w:rFonts w:cstheme="minorHAnsi"/>
                <w:sz w:val="16"/>
                <w:szCs w:val="16"/>
              </w:rPr>
            </w:pPr>
            <w:ins w:id="20303" w:author="Στάθης Καπ" w:date="2023-03-03T06:21:00Z">
              <w:r>
                <w:rPr>
                  <w:rFonts w:ascii="Calibri" w:hAnsi="Calibri" w:cstheme="minorHAnsi"/>
                  <w:color w:val="000000"/>
                  <w:sz w:val="16"/>
                  <w:szCs w:val="16"/>
                </w:rPr>
                <w:t>10</w:t>
              </w:r>
            </w:ins>
          </w:p>
        </w:tc>
      </w:tr>
      <w:tr w:rsidR="00C87CFE" w:rsidRPr="00BB05AC" w14:paraId="43C1A091" w14:textId="77777777" w:rsidTr="00F03C40">
        <w:tblPrEx>
          <w:tblW w:w="0" w:type="auto"/>
          <w:tblBorders>
            <w:insideH w:val="none" w:sz="0" w:space="0" w:color="auto"/>
            <w:insideV w:val="none" w:sz="0" w:space="0" w:color="auto"/>
          </w:tblBorders>
          <w:tblCellMar>
            <w:left w:w="0" w:type="dxa"/>
            <w:right w:w="0" w:type="dxa"/>
          </w:tblCellMar>
          <w:tblPrExChange w:id="2030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305" w:author="Στάθης Καπ" w:date="2023-03-03T04:01:00Z"/>
        </w:trPr>
        <w:tc>
          <w:tcPr>
            <w:tcW w:w="515" w:type="dxa"/>
            <w:tcBorders>
              <w:top w:val="nil"/>
              <w:bottom w:val="nil"/>
              <w:right w:val="single" w:sz="4" w:space="0" w:color="auto"/>
            </w:tcBorders>
            <w:shd w:val="clear" w:color="auto" w:fill="E7E6E6" w:themeFill="background2"/>
            <w:vAlign w:val="bottom"/>
            <w:tcPrChange w:id="20306" w:author="Στάθης Καπ" w:date="2023-03-03T06:26:00Z">
              <w:tcPr>
                <w:tcW w:w="515" w:type="dxa"/>
                <w:vAlign w:val="bottom"/>
              </w:tcPr>
            </w:tcPrChange>
          </w:tcPr>
          <w:p w14:paraId="3DB506D9" w14:textId="12201B1D" w:rsidR="00C87CFE" w:rsidRPr="00CD1347" w:rsidRDefault="00C87CFE" w:rsidP="00C87CFE">
            <w:pPr>
              <w:jc w:val="center"/>
              <w:rPr>
                <w:ins w:id="20307" w:author="Στάθης Καπ" w:date="2023-03-03T04:01:00Z"/>
                <w:sz w:val="16"/>
                <w:szCs w:val="16"/>
              </w:rPr>
            </w:pPr>
            <w:ins w:id="20308" w:author="Στάθης Καπ" w:date="2023-03-03T04:08:00Z">
              <w:r w:rsidRPr="00CD1347">
                <w:rPr>
                  <w:rFonts w:ascii="Calibri" w:hAnsi="Calibri" w:cs="Calibri"/>
                  <w:color w:val="000000"/>
                  <w:sz w:val="16"/>
                  <w:szCs w:val="16"/>
                  <w:rPrChange w:id="20309" w:author="Στάθης Καπ" w:date="2023-03-03T04:09:00Z">
                    <w:rPr>
                      <w:rFonts w:ascii="Calibri" w:hAnsi="Calibri" w:cs="Calibri"/>
                      <w:color w:val="000000"/>
                      <w:sz w:val="18"/>
                      <w:szCs w:val="18"/>
                    </w:rPr>
                  </w:rPrChange>
                </w:rPr>
                <w:t>c109</w:t>
              </w:r>
            </w:ins>
          </w:p>
        </w:tc>
        <w:tc>
          <w:tcPr>
            <w:tcW w:w="560" w:type="dxa"/>
            <w:tcBorders>
              <w:left w:val="single" w:sz="4" w:space="0" w:color="auto"/>
            </w:tcBorders>
            <w:vAlign w:val="center"/>
            <w:tcPrChange w:id="20310" w:author="Στάθης Καπ" w:date="2023-03-03T06:26:00Z">
              <w:tcPr>
                <w:tcW w:w="560" w:type="dxa"/>
              </w:tcPr>
            </w:tcPrChange>
          </w:tcPr>
          <w:p w14:paraId="64D4822E" w14:textId="35A874E2" w:rsidR="00C87CFE" w:rsidRPr="00CD1347" w:rsidRDefault="00C87CFE" w:rsidP="00C87CFE">
            <w:pPr>
              <w:jc w:val="center"/>
              <w:rPr>
                <w:ins w:id="20311" w:author="Στάθης Καπ" w:date="2023-03-03T04:01:00Z"/>
                <w:rFonts w:cstheme="minorHAnsi"/>
                <w:sz w:val="16"/>
                <w:szCs w:val="16"/>
              </w:rPr>
            </w:pPr>
            <w:ins w:id="20312" w:author="Στάθης Καπ" w:date="2023-03-03T06:21:00Z">
              <w:r>
                <w:rPr>
                  <w:rFonts w:ascii="Calibri" w:hAnsi="Calibri" w:cs="Calibri"/>
                  <w:color w:val="000000"/>
                  <w:sz w:val="16"/>
                  <w:szCs w:val="16"/>
                </w:rPr>
                <w:t>970</w:t>
              </w:r>
            </w:ins>
          </w:p>
        </w:tc>
        <w:tc>
          <w:tcPr>
            <w:tcW w:w="855" w:type="dxa"/>
            <w:vAlign w:val="center"/>
            <w:tcPrChange w:id="20313" w:author="Στάθης Καπ" w:date="2023-03-03T06:26:00Z">
              <w:tcPr>
                <w:tcW w:w="855" w:type="dxa"/>
              </w:tcPr>
            </w:tcPrChange>
          </w:tcPr>
          <w:p w14:paraId="47930643" w14:textId="7617D443" w:rsidR="00C87CFE" w:rsidRPr="00CD1347" w:rsidRDefault="00C87CFE" w:rsidP="00C87CFE">
            <w:pPr>
              <w:jc w:val="center"/>
              <w:rPr>
                <w:ins w:id="20314" w:author="Στάθης Καπ" w:date="2023-03-03T04:01:00Z"/>
                <w:rFonts w:cstheme="minorHAnsi"/>
                <w:sz w:val="16"/>
                <w:szCs w:val="16"/>
              </w:rPr>
            </w:pPr>
            <w:ins w:id="20315" w:author="Στάθης Καπ" w:date="2023-03-03T06:21:00Z">
              <w:r>
                <w:rPr>
                  <w:rFonts w:ascii="Calibri" w:hAnsi="Calibri" w:cs="Calibri"/>
                  <w:color w:val="000000"/>
                  <w:sz w:val="16"/>
                  <w:szCs w:val="16"/>
                </w:rPr>
                <w:t>950</w:t>
              </w:r>
            </w:ins>
          </w:p>
        </w:tc>
        <w:tc>
          <w:tcPr>
            <w:tcW w:w="544" w:type="dxa"/>
            <w:vAlign w:val="center"/>
            <w:tcPrChange w:id="20316" w:author="Στάθης Καπ" w:date="2023-03-03T06:26:00Z">
              <w:tcPr>
                <w:tcW w:w="544" w:type="dxa"/>
                <w:vAlign w:val="bottom"/>
              </w:tcPr>
            </w:tcPrChange>
          </w:tcPr>
          <w:p w14:paraId="6E64133A" w14:textId="5894EF12" w:rsidR="00C87CFE" w:rsidRPr="00CD1347" w:rsidRDefault="00C87CFE" w:rsidP="00C87CFE">
            <w:pPr>
              <w:jc w:val="center"/>
              <w:rPr>
                <w:ins w:id="20317" w:author="Στάθης Καπ" w:date="2023-03-03T04:01:00Z"/>
                <w:rFonts w:cstheme="minorHAnsi"/>
                <w:sz w:val="16"/>
                <w:szCs w:val="16"/>
              </w:rPr>
            </w:pPr>
            <w:ins w:id="20318" w:author="Στάθης Καπ" w:date="2023-03-03T06:21:00Z">
              <w:r>
                <w:rPr>
                  <w:rFonts w:ascii="Calibri" w:hAnsi="Calibri" w:cs="Calibri"/>
                  <w:color w:val="000000"/>
                  <w:sz w:val="16"/>
                  <w:szCs w:val="16"/>
                </w:rPr>
                <w:t>880</w:t>
              </w:r>
            </w:ins>
          </w:p>
        </w:tc>
        <w:tc>
          <w:tcPr>
            <w:tcW w:w="621" w:type="dxa"/>
            <w:vAlign w:val="center"/>
            <w:tcPrChange w:id="20319" w:author="Στάθης Καπ" w:date="2023-03-03T06:26:00Z">
              <w:tcPr>
                <w:tcW w:w="621" w:type="dxa"/>
                <w:vAlign w:val="bottom"/>
              </w:tcPr>
            </w:tcPrChange>
          </w:tcPr>
          <w:p w14:paraId="10427E93" w14:textId="108182B3" w:rsidR="00C87CFE" w:rsidRPr="00CD1347" w:rsidRDefault="00C87CFE" w:rsidP="00C87CFE">
            <w:pPr>
              <w:jc w:val="center"/>
              <w:rPr>
                <w:ins w:id="20320" w:author="Στάθης Καπ" w:date="2023-03-03T04:01:00Z"/>
                <w:rFonts w:cstheme="minorHAnsi"/>
                <w:sz w:val="16"/>
                <w:szCs w:val="16"/>
              </w:rPr>
            </w:pPr>
            <w:ins w:id="20321" w:author="Στάθης Καπ" w:date="2023-03-03T06:21:00Z">
              <w:r>
                <w:rPr>
                  <w:rFonts w:ascii="Calibri" w:hAnsi="Calibri" w:cs="Calibri"/>
                  <w:color w:val="000000"/>
                  <w:sz w:val="16"/>
                  <w:szCs w:val="16"/>
                </w:rPr>
                <w:t>0.573</w:t>
              </w:r>
            </w:ins>
          </w:p>
        </w:tc>
        <w:tc>
          <w:tcPr>
            <w:tcW w:w="669" w:type="dxa"/>
            <w:vAlign w:val="center"/>
            <w:tcPrChange w:id="20322" w:author="Στάθης Καπ" w:date="2023-03-03T06:26:00Z">
              <w:tcPr>
                <w:tcW w:w="669" w:type="dxa"/>
                <w:vAlign w:val="center"/>
              </w:tcPr>
            </w:tcPrChange>
          </w:tcPr>
          <w:p w14:paraId="61FE9375" w14:textId="537FBF14" w:rsidR="00C87CFE" w:rsidRPr="00CD1347" w:rsidRDefault="00C87CFE" w:rsidP="00C87CFE">
            <w:pPr>
              <w:jc w:val="center"/>
              <w:rPr>
                <w:ins w:id="20323" w:author="Στάθης Καπ" w:date="2023-03-03T04:01:00Z"/>
                <w:rFonts w:cstheme="minorHAnsi"/>
                <w:sz w:val="16"/>
                <w:szCs w:val="16"/>
              </w:rPr>
            </w:pPr>
            <w:ins w:id="20324" w:author="Στάθης Καπ" w:date="2023-03-03T06:21:00Z">
              <w:r>
                <w:rPr>
                  <w:rFonts w:ascii="Calibri" w:hAnsi="Calibri" w:cstheme="minorHAnsi"/>
                  <w:color w:val="000000"/>
                  <w:sz w:val="16"/>
                  <w:szCs w:val="16"/>
                </w:rPr>
                <w:t>9.28</w:t>
              </w:r>
            </w:ins>
          </w:p>
        </w:tc>
        <w:tc>
          <w:tcPr>
            <w:tcW w:w="543" w:type="dxa"/>
            <w:vAlign w:val="center"/>
            <w:tcPrChange w:id="20325" w:author="Στάθης Καπ" w:date="2023-03-03T06:26:00Z">
              <w:tcPr>
                <w:tcW w:w="543" w:type="dxa"/>
                <w:vAlign w:val="bottom"/>
              </w:tcPr>
            </w:tcPrChange>
          </w:tcPr>
          <w:p w14:paraId="7E6BE955" w14:textId="2C47133D" w:rsidR="00C87CFE" w:rsidRPr="00CD1347" w:rsidRDefault="00C87CFE" w:rsidP="00C87CFE">
            <w:pPr>
              <w:jc w:val="center"/>
              <w:rPr>
                <w:ins w:id="20326" w:author="Στάθης Καπ" w:date="2023-03-03T04:01:00Z"/>
                <w:rFonts w:cstheme="minorHAnsi"/>
                <w:sz w:val="16"/>
                <w:szCs w:val="16"/>
              </w:rPr>
            </w:pPr>
            <w:ins w:id="20327" w:author="Στάθης Καπ" w:date="2023-03-03T06:21:00Z">
              <w:r>
                <w:rPr>
                  <w:rFonts w:ascii="Calibri" w:hAnsi="Calibri" w:cs="Calibri"/>
                  <w:color w:val="000000"/>
                  <w:sz w:val="16"/>
                  <w:szCs w:val="16"/>
                </w:rPr>
                <w:t>820</w:t>
              </w:r>
            </w:ins>
          </w:p>
        </w:tc>
        <w:tc>
          <w:tcPr>
            <w:tcW w:w="621" w:type="dxa"/>
            <w:vAlign w:val="center"/>
            <w:tcPrChange w:id="20328" w:author="Στάθης Καπ" w:date="2023-03-03T06:26:00Z">
              <w:tcPr>
                <w:tcW w:w="621" w:type="dxa"/>
                <w:vAlign w:val="bottom"/>
              </w:tcPr>
            </w:tcPrChange>
          </w:tcPr>
          <w:p w14:paraId="0CE36F6C" w14:textId="1CC46301" w:rsidR="00C87CFE" w:rsidRPr="00CD1347" w:rsidRDefault="00C87CFE" w:rsidP="00C87CFE">
            <w:pPr>
              <w:jc w:val="center"/>
              <w:rPr>
                <w:ins w:id="20329" w:author="Στάθης Καπ" w:date="2023-03-03T04:01:00Z"/>
                <w:rFonts w:cstheme="minorHAnsi"/>
                <w:sz w:val="16"/>
                <w:szCs w:val="16"/>
              </w:rPr>
            </w:pPr>
            <w:ins w:id="20330" w:author="Στάθης Καπ" w:date="2023-03-03T06:21:00Z">
              <w:r>
                <w:rPr>
                  <w:rFonts w:ascii="Calibri" w:hAnsi="Calibri" w:cs="Calibri"/>
                  <w:color w:val="000000"/>
                  <w:sz w:val="16"/>
                  <w:szCs w:val="16"/>
                </w:rPr>
                <w:t>0.277</w:t>
              </w:r>
            </w:ins>
          </w:p>
        </w:tc>
        <w:tc>
          <w:tcPr>
            <w:tcW w:w="669" w:type="dxa"/>
            <w:vAlign w:val="center"/>
            <w:tcPrChange w:id="20331" w:author="Στάθης Καπ" w:date="2023-03-03T06:26:00Z">
              <w:tcPr>
                <w:tcW w:w="669" w:type="dxa"/>
                <w:vAlign w:val="center"/>
              </w:tcPr>
            </w:tcPrChange>
          </w:tcPr>
          <w:p w14:paraId="0C363A5C" w14:textId="3516F136" w:rsidR="00C87CFE" w:rsidRPr="00CD1347" w:rsidRDefault="00C87CFE" w:rsidP="00C87CFE">
            <w:pPr>
              <w:jc w:val="center"/>
              <w:rPr>
                <w:ins w:id="20332" w:author="Στάθης Καπ" w:date="2023-03-03T04:01:00Z"/>
                <w:rFonts w:cstheme="minorHAnsi"/>
                <w:sz w:val="16"/>
                <w:szCs w:val="16"/>
              </w:rPr>
            </w:pPr>
            <w:ins w:id="20333" w:author="Στάθης Καπ" w:date="2023-03-03T06:21:00Z">
              <w:r>
                <w:rPr>
                  <w:rFonts w:ascii="Calibri" w:hAnsi="Calibri" w:cstheme="minorHAnsi"/>
                  <w:color w:val="000000"/>
                  <w:sz w:val="16"/>
                  <w:szCs w:val="16"/>
                </w:rPr>
                <w:t>6.82</w:t>
              </w:r>
            </w:ins>
          </w:p>
        </w:tc>
        <w:tc>
          <w:tcPr>
            <w:tcW w:w="508" w:type="dxa"/>
            <w:vAlign w:val="center"/>
            <w:tcPrChange w:id="20334" w:author="Στάθης Καπ" w:date="2023-03-03T06:26:00Z">
              <w:tcPr>
                <w:tcW w:w="508" w:type="dxa"/>
                <w:vAlign w:val="bottom"/>
              </w:tcPr>
            </w:tcPrChange>
          </w:tcPr>
          <w:p w14:paraId="176990C6" w14:textId="7728F172" w:rsidR="00C87CFE" w:rsidRPr="00CD1347" w:rsidRDefault="00C87CFE" w:rsidP="00C87CFE">
            <w:pPr>
              <w:jc w:val="center"/>
              <w:rPr>
                <w:ins w:id="20335" w:author="Στάθης Καπ" w:date="2023-03-03T04:01:00Z"/>
                <w:rFonts w:cstheme="minorHAnsi"/>
                <w:sz w:val="16"/>
                <w:szCs w:val="16"/>
              </w:rPr>
            </w:pPr>
            <w:ins w:id="20336" w:author="Στάθης Καπ" w:date="2023-03-03T06:21:00Z">
              <w:r>
                <w:rPr>
                  <w:rFonts w:ascii="Calibri" w:hAnsi="Calibri" w:cs="Calibri"/>
                  <w:color w:val="000000"/>
                  <w:sz w:val="16"/>
                  <w:szCs w:val="16"/>
                </w:rPr>
                <w:t>760</w:t>
              </w:r>
            </w:ins>
          </w:p>
        </w:tc>
        <w:tc>
          <w:tcPr>
            <w:tcW w:w="541" w:type="dxa"/>
            <w:vAlign w:val="center"/>
            <w:tcPrChange w:id="20337" w:author="Στάθης Καπ" w:date="2023-03-03T06:26:00Z">
              <w:tcPr>
                <w:tcW w:w="541" w:type="dxa"/>
                <w:vAlign w:val="bottom"/>
              </w:tcPr>
            </w:tcPrChange>
          </w:tcPr>
          <w:p w14:paraId="47E3BBFE" w14:textId="03C6BEA3" w:rsidR="00C87CFE" w:rsidRPr="00CD1347" w:rsidRDefault="00C87CFE" w:rsidP="00C87CFE">
            <w:pPr>
              <w:jc w:val="center"/>
              <w:rPr>
                <w:ins w:id="20338" w:author="Στάθης Καπ" w:date="2023-03-03T04:01:00Z"/>
                <w:rFonts w:cstheme="minorHAnsi"/>
                <w:sz w:val="16"/>
                <w:szCs w:val="16"/>
              </w:rPr>
            </w:pPr>
            <w:ins w:id="20339" w:author="Στάθης Καπ" w:date="2023-03-03T06:21:00Z">
              <w:r>
                <w:rPr>
                  <w:rFonts w:ascii="Calibri" w:hAnsi="Calibri" w:cs="Calibri"/>
                  <w:color w:val="000000"/>
                  <w:sz w:val="16"/>
                  <w:szCs w:val="16"/>
                </w:rPr>
                <w:t>0.281</w:t>
              </w:r>
            </w:ins>
          </w:p>
        </w:tc>
        <w:tc>
          <w:tcPr>
            <w:tcW w:w="589" w:type="dxa"/>
            <w:vAlign w:val="center"/>
            <w:tcPrChange w:id="20340" w:author="Στάθης Καπ" w:date="2023-03-03T06:26:00Z">
              <w:tcPr>
                <w:tcW w:w="589" w:type="dxa"/>
                <w:vAlign w:val="center"/>
              </w:tcPr>
            </w:tcPrChange>
          </w:tcPr>
          <w:p w14:paraId="06AFE4BB" w14:textId="7A8C17B4" w:rsidR="00C87CFE" w:rsidRPr="00CD1347" w:rsidRDefault="00C87CFE" w:rsidP="00C87CFE">
            <w:pPr>
              <w:jc w:val="center"/>
              <w:rPr>
                <w:ins w:id="20341" w:author="Στάθης Καπ" w:date="2023-03-03T04:01:00Z"/>
                <w:rFonts w:cstheme="minorHAnsi"/>
                <w:sz w:val="16"/>
                <w:szCs w:val="16"/>
              </w:rPr>
            </w:pPr>
            <w:ins w:id="20342" w:author="Στάθης Καπ" w:date="2023-03-03T06:21:00Z">
              <w:r>
                <w:rPr>
                  <w:rFonts w:ascii="Calibri" w:hAnsi="Calibri" w:cstheme="minorHAnsi"/>
                  <w:color w:val="000000"/>
                  <w:sz w:val="16"/>
                  <w:szCs w:val="16"/>
                </w:rPr>
                <w:t>13.64</w:t>
              </w:r>
            </w:ins>
          </w:p>
        </w:tc>
        <w:tc>
          <w:tcPr>
            <w:tcW w:w="463" w:type="dxa"/>
            <w:vAlign w:val="center"/>
            <w:tcPrChange w:id="20343" w:author="Στάθης Καπ" w:date="2023-03-03T06:26:00Z">
              <w:tcPr>
                <w:tcW w:w="463" w:type="dxa"/>
                <w:vAlign w:val="bottom"/>
              </w:tcPr>
            </w:tcPrChange>
          </w:tcPr>
          <w:p w14:paraId="24E68B2A" w14:textId="327BE0DD" w:rsidR="00C87CFE" w:rsidRPr="00CD1347" w:rsidRDefault="00C87CFE" w:rsidP="00C87CFE">
            <w:pPr>
              <w:jc w:val="center"/>
              <w:rPr>
                <w:ins w:id="20344" w:author="Στάθης Καπ" w:date="2023-03-03T04:01:00Z"/>
                <w:rFonts w:cstheme="minorHAnsi"/>
                <w:sz w:val="16"/>
                <w:szCs w:val="16"/>
              </w:rPr>
            </w:pPr>
            <w:ins w:id="20345" w:author="Στάθης Καπ" w:date="2023-03-03T06:21:00Z">
              <w:r>
                <w:rPr>
                  <w:rFonts w:ascii="Calibri" w:hAnsi="Calibri" w:cs="Calibri"/>
                  <w:color w:val="000000"/>
                  <w:sz w:val="16"/>
                  <w:szCs w:val="16"/>
                </w:rPr>
                <w:t>670</w:t>
              </w:r>
            </w:ins>
          </w:p>
        </w:tc>
        <w:tc>
          <w:tcPr>
            <w:tcW w:w="541" w:type="dxa"/>
            <w:vAlign w:val="center"/>
            <w:tcPrChange w:id="20346" w:author="Στάθης Καπ" w:date="2023-03-03T06:26:00Z">
              <w:tcPr>
                <w:tcW w:w="541" w:type="dxa"/>
                <w:vAlign w:val="bottom"/>
              </w:tcPr>
            </w:tcPrChange>
          </w:tcPr>
          <w:p w14:paraId="3B758AB2" w14:textId="05D88E0F" w:rsidR="00C87CFE" w:rsidRPr="00CD1347" w:rsidRDefault="00C87CFE" w:rsidP="00C87CFE">
            <w:pPr>
              <w:jc w:val="center"/>
              <w:rPr>
                <w:ins w:id="20347" w:author="Στάθης Καπ" w:date="2023-03-03T04:01:00Z"/>
                <w:rFonts w:cstheme="minorHAnsi"/>
                <w:sz w:val="16"/>
                <w:szCs w:val="16"/>
              </w:rPr>
            </w:pPr>
            <w:ins w:id="20348" w:author="Στάθης Καπ" w:date="2023-03-03T06:21:00Z">
              <w:r>
                <w:rPr>
                  <w:rFonts w:ascii="Calibri" w:hAnsi="Calibri" w:cs="Calibri"/>
                  <w:color w:val="000000"/>
                  <w:sz w:val="16"/>
                  <w:szCs w:val="16"/>
                </w:rPr>
                <w:t>0.264</w:t>
              </w:r>
            </w:ins>
          </w:p>
        </w:tc>
        <w:tc>
          <w:tcPr>
            <w:tcW w:w="589" w:type="dxa"/>
            <w:vAlign w:val="center"/>
            <w:tcPrChange w:id="20349" w:author="Στάθης Καπ" w:date="2023-03-03T06:26:00Z">
              <w:tcPr>
                <w:tcW w:w="589" w:type="dxa"/>
                <w:vAlign w:val="center"/>
              </w:tcPr>
            </w:tcPrChange>
          </w:tcPr>
          <w:p w14:paraId="2756B099" w14:textId="5FCE87E0" w:rsidR="00C87CFE" w:rsidRPr="00CD1347" w:rsidRDefault="00C87CFE" w:rsidP="00C87CFE">
            <w:pPr>
              <w:jc w:val="center"/>
              <w:rPr>
                <w:ins w:id="20350" w:author="Στάθης Καπ" w:date="2023-03-03T04:01:00Z"/>
                <w:rFonts w:cstheme="minorHAnsi"/>
                <w:sz w:val="16"/>
                <w:szCs w:val="16"/>
              </w:rPr>
            </w:pPr>
            <w:ins w:id="20351" w:author="Στάθης Καπ" w:date="2023-03-03T06:21:00Z">
              <w:r>
                <w:rPr>
                  <w:rFonts w:ascii="Calibri" w:hAnsi="Calibri" w:cstheme="minorHAnsi"/>
                  <w:color w:val="000000"/>
                  <w:sz w:val="16"/>
                  <w:szCs w:val="16"/>
                </w:rPr>
                <w:t>23.86</w:t>
              </w:r>
            </w:ins>
          </w:p>
        </w:tc>
      </w:tr>
      <w:tr w:rsidR="00C87CFE" w:rsidRPr="00BB05AC" w14:paraId="4E51C4E0" w14:textId="77777777" w:rsidTr="00F03C40">
        <w:tblPrEx>
          <w:tblW w:w="0" w:type="auto"/>
          <w:tblBorders>
            <w:insideH w:val="none" w:sz="0" w:space="0" w:color="auto"/>
            <w:insideV w:val="none" w:sz="0" w:space="0" w:color="auto"/>
          </w:tblBorders>
          <w:tblCellMar>
            <w:left w:w="0" w:type="dxa"/>
            <w:right w:w="0" w:type="dxa"/>
          </w:tblCellMar>
          <w:tblPrExChange w:id="2035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353" w:author="Στάθης Καπ" w:date="2023-03-03T04:01:00Z"/>
        </w:trPr>
        <w:tc>
          <w:tcPr>
            <w:tcW w:w="515" w:type="dxa"/>
            <w:tcBorders>
              <w:top w:val="nil"/>
              <w:bottom w:val="nil"/>
              <w:right w:val="single" w:sz="4" w:space="0" w:color="auto"/>
            </w:tcBorders>
            <w:shd w:val="clear" w:color="auto" w:fill="E7E6E6" w:themeFill="background2"/>
            <w:vAlign w:val="bottom"/>
            <w:tcPrChange w:id="20354" w:author="Στάθης Καπ" w:date="2023-03-03T06:26:00Z">
              <w:tcPr>
                <w:tcW w:w="515" w:type="dxa"/>
                <w:vAlign w:val="bottom"/>
              </w:tcPr>
            </w:tcPrChange>
          </w:tcPr>
          <w:p w14:paraId="7639C359" w14:textId="3565D79A" w:rsidR="00C87CFE" w:rsidRPr="00CD1347" w:rsidRDefault="00C87CFE" w:rsidP="00C87CFE">
            <w:pPr>
              <w:jc w:val="center"/>
              <w:rPr>
                <w:ins w:id="20355" w:author="Στάθης Καπ" w:date="2023-03-03T04:01:00Z"/>
                <w:sz w:val="16"/>
                <w:szCs w:val="16"/>
              </w:rPr>
            </w:pPr>
            <w:ins w:id="20356" w:author="Στάθης Καπ" w:date="2023-03-03T04:08:00Z">
              <w:r w:rsidRPr="00CD1347">
                <w:rPr>
                  <w:rFonts w:ascii="Calibri" w:hAnsi="Calibri" w:cs="Calibri"/>
                  <w:color w:val="000000"/>
                  <w:sz w:val="16"/>
                  <w:szCs w:val="16"/>
                  <w:rPrChange w:id="20357" w:author="Στάθης Καπ" w:date="2023-03-03T04:09:00Z">
                    <w:rPr>
                      <w:rFonts w:ascii="Calibri" w:hAnsi="Calibri" w:cs="Calibri"/>
                      <w:color w:val="000000"/>
                      <w:sz w:val="18"/>
                      <w:szCs w:val="18"/>
                    </w:rPr>
                  </w:rPrChange>
                </w:rPr>
                <w:t>c201</w:t>
              </w:r>
            </w:ins>
          </w:p>
        </w:tc>
        <w:tc>
          <w:tcPr>
            <w:tcW w:w="560" w:type="dxa"/>
            <w:tcBorders>
              <w:left w:val="single" w:sz="4" w:space="0" w:color="auto"/>
            </w:tcBorders>
            <w:vAlign w:val="center"/>
            <w:tcPrChange w:id="20358" w:author="Στάθης Καπ" w:date="2023-03-03T06:26:00Z">
              <w:tcPr>
                <w:tcW w:w="560" w:type="dxa"/>
              </w:tcPr>
            </w:tcPrChange>
          </w:tcPr>
          <w:p w14:paraId="21082405" w14:textId="4C0E3D7C" w:rsidR="00C87CFE" w:rsidRPr="00CD1347" w:rsidRDefault="00C87CFE" w:rsidP="00C87CFE">
            <w:pPr>
              <w:jc w:val="center"/>
              <w:rPr>
                <w:ins w:id="20359" w:author="Στάθης Καπ" w:date="2023-03-03T04:01:00Z"/>
                <w:rFonts w:cstheme="minorHAnsi"/>
                <w:sz w:val="16"/>
                <w:szCs w:val="16"/>
              </w:rPr>
            </w:pPr>
            <w:ins w:id="20360" w:author="Στάθης Καπ" w:date="2023-03-03T06:21:00Z">
              <w:r>
                <w:rPr>
                  <w:rFonts w:ascii="Calibri" w:hAnsi="Calibri" w:cs="Calibri"/>
                  <w:color w:val="000000"/>
                  <w:sz w:val="16"/>
                  <w:szCs w:val="16"/>
                </w:rPr>
                <w:t>1810</w:t>
              </w:r>
            </w:ins>
          </w:p>
        </w:tc>
        <w:tc>
          <w:tcPr>
            <w:tcW w:w="855" w:type="dxa"/>
            <w:vAlign w:val="center"/>
            <w:tcPrChange w:id="20361" w:author="Στάθης Καπ" w:date="2023-03-03T06:26:00Z">
              <w:tcPr>
                <w:tcW w:w="855" w:type="dxa"/>
              </w:tcPr>
            </w:tcPrChange>
          </w:tcPr>
          <w:p w14:paraId="505AA2DD" w14:textId="605DAC05" w:rsidR="00C87CFE" w:rsidRPr="00CD1347" w:rsidRDefault="00C87CFE" w:rsidP="00C87CFE">
            <w:pPr>
              <w:jc w:val="center"/>
              <w:rPr>
                <w:ins w:id="20362" w:author="Στάθης Καπ" w:date="2023-03-03T04:01:00Z"/>
                <w:rFonts w:cstheme="minorHAnsi"/>
                <w:sz w:val="16"/>
                <w:szCs w:val="16"/>
              </w:rPr>
            </w:pPr>
            <w:ins w:id="20363" w:author="Στάθης Καπ" w:date="2023-03-03T06:21:00Z">
              <w:r>
                <w:rPr>
                  <w:rFonts w:ascii="Calibri" w:hAnsi="Calibri" w:cs="Calibri"/>
                  <w:color w:val="000000"/>
                  <w:sz w:val="16"/>
                  <w:szCs w:val="16"/>
                </w:rPr>
                <w:t>1750</w:t>
              </w:r>
            </w:ins>
          </w:p>
        </w:tc>
        <w:tc>
          <w:tcPr>
            <w:tcW w:w="544" w:type="dxa"/>
            <w:vAlign w:val="center"/>
            <w:tcPrChange w:id="20364" w:author="Στάθης Καπ" w:date="2023-03-03T06:26:00Z">
              <w:tcPr>
                <w:tcW w:w="544" w:type="dxa"/>
                <w:vAlign w:val="bottom"/>
              </w:tcPr>
            </w:tcPrChange>
          </w:tcPr>
          <w:p w14:paraId="4026EA54" w14:textId="1A3D753B" w:rsidR="00C87CFE" w:rsidRPr="00CD1347" w:rsidRDefault="00C87CFE" w:rsidP="00C87CFE">
            <w:pPr>
              <w:jc w:val="center"/>
              <w:rPr>
                <w:ins w:id="20365" w:author="Στάθης Καπ" w:date="2023-03-03T04:01:00Z"/>
                <w:rFonts w:cstheme="minorHAnsi"/>
                <w:sz w:val="16"/>
                <w:szCs w:val="16"/>
              </w:rPr>
            </w:pPr>
            <w:ins w:id="20366" w:author="Στάθης Καπ" w:date="2023-03-03T06:21:00Z">
              <w:r>
                <w:rPr>
                  <w:rFonts w:ascii="Calibri" w:hAnsi="Calibri" w:cs="Calibri"/>
                  <w:color w:val="000000"/>
                  <w:sz w:val="16"/>
                  <w:szCs w:val="16"/>
                </w:rPr>
                <w:t>1750</w:t>
              </w:r>
            </w:ins>
          </w:p>
        </w:tc>
        <w:tc>
          <w:tcPr>
            <w:tcW w:w="621" w:type="dxa"/>
            <w:vAlign w:val="center"/>
            <w:tcPrChange w:id="20367" w:author="Στάθης Καπ" w:date="2023-03-03T06:26:00Z">
              <w:tcPr>
                <w:tcW w:w="621" w:type="dxa"/>
                <w:vAlign w:val="bottom"/>
              </w:tcPr>
            </w:tcPrChange>
          </w:tcPr>
          <w:p w14:paraId="2FF85D87" w14:textId="6AC7484E" w:rsidR="00C87CFE" w:rsidRPr="00CD1347" w:rsidRDefault="00C87CFE" w:rsidP="00C87CFE">
            <w:pPr>
              <w:jc w:val="center"/>
              <w:rPr>
                <w:ins w:id="20368" w:author="Στάθης Καπ" w:date="2023-03-03T04:01:00Z"/>
                <w:rFonts w:cstheme="minorHAnsi"/>
                <w:sz w:val="16"/>
                <w:szCs w:val="16"/>
              </w:rPr>
            </w:pPr>
            <w:ins w:id="20369" w:author="Στάθης Καπ" w:date="2023-03-03T06:21:00Z">
              <w:r>
                <w:rPr>
                  <w:rFonts w:ascii="Calibri" w:hAnsi="Calibri" w:cs="Calibri"/>
                  <w:color w:val="000000"/>
                  <w:sz w:val="16"/>
                  <w:szCs w:val="16"/>
                </w:rPr>
                <w:t>0.401</w:t>
              </w:r>
            </w:ins>
          </w:p>
        </w:tc>
        <w:tc>
          <w:tcPr>
            <w:tcW w:w="669" w:type="dxa"/>
            <w:vAlign w:val="center"/>
            <w:tcPrChange w:id="20370" w:author="Στάθης Καπ" w:date="2023-03-03T06:26:00Z">
              <w:tcPr>
                <w:tcW w:w="669" w:type="dxa"/>
                <w:vAlign w:val="center"/>
              </w:tcPr>
            </w:tcPrChange>
          </w:tcPr>
          <w:p w14:paraId="6628C2AE" w14:textId="7A2DB9BD" w:rsidR="00C87CFE" w:rsidRPr="00CD1347" w:rsidRDefault="00C87CFE" w:rsidP="00C87CFE">
            <w:pPr>
              <w:jc w:val="center"/>
              <w:rPr>
                <w:ins w:id="20371" w:author="Στάθης Καπ" w:date="2023-03-03T04:01:00Z"/>
                <w:rFonts w:cstheme="minorHAnsi"/>
                <w:sz w:val="16"/>
                <w:szCs w:val="16"/>
              </w:rPr>
            </w:pPr>
            <w:ins w:id="20372" w:author="Στάθης Καπ" w:date="2023-03-03T06:21:00Z">
              <w:r>
                <w:rPr>
                  <w:rFonts w:ascii="Calibri" w:hAnsi="Calibri" w:cstheme="minorHAnsi"/>
                  <w:color w:val="000000"/>
                  <w:sz w:val="16"/>
                  <w:szCs w:val="16"/>
                </w:rPr>
                <w:t>3.31</w:t>
              </w:r>
            </w:ins>
          </w:p>
        </w:tc>
        <w:tc>
          <w:tcPr>
            <w:tcW w:w="543" w:type="dxa"/>
            <w:vAlign w:val="center"/>
            <w:tcPrChange w:id="20373" w:author="Στάθης Καπ" w:date="2023-03-03T06:26:00Z">
              <w:tcPr>
                <w:tcW w:w="543" w:type="dxa"/>
                <w:vAlign w:val="bottom"/>
              </w:tcPr>
            </w:tcPrChange>
          </w:tcPr>
          <w:p w14:paraId="44C187B8" w14:textId="529B723D" w:rsidR="00C87CFE" w:rsidRPr="00CD1347" w:rsidRDefault="00C87CFE" w:rsidP="00C87CFE">
            <w:pPr>
              <w:jc w:val="center"/>
              <w:rPr>
                <w:ins w:id="20374" w:author="Στάθης Καπ" w:date="2023-03-03T04:01:00Z"/>
                <w:rFonts w:cstheme="minorHAnsi"/>
                <w:sz w:val="16"/>
                <w:szCs w:val="16"/>
              </w:rPr>
            </w:pPr>
            <w:ins w:id="20375" w:author="Στάθης Καπ" w:date="2023-03-03T06:21:00Z">
              <w:r>
                <w:rPr>
                  <w:rFonts w:ascii="Calibri" w:hAnsi="Calibri" w:cs="Calibri"/>
                  <w:color w:val="000000"/>
                  <w:sz w:val="16"/>
                  <w:szCs w:val="16"/>
                </w:rPr>
                <w:t>1670</w:t>
              </w:r>
            </w:ins>
          </w:p>
        </w:tc>
        <w:tc>
          <w:tcPr>
            <w:tcW w:w="621" w:type="dxa"/>
            <w:vAlign w:val="center"/>
            <w:tcPrChange w:id="20376" w:author="Στάθης Καπ" w:date="2023-03-03T06:26:00Z">
              <w:tcPr>
                <w:tcW w:w="621" w:type="dxa"/>
                <w:vAlign w:val="bottom"/>
              </w:tcPr>
            </w:tcPrChange>
          </w:tcPr>
          <w:p w14:paraId="4F807702" w14:textId="622E4298" w:rsidR="00C87CFE" w:rsidRPr="00CD1347" w:rsidRDefault="00C87CFE" w:rsidP="00C87CFE">
            <w:pPr>
              <w:jc w:val="center"/>
              <w:rPr>
                <w:ins w:id="20377" w:author="Στάθης Καπ" w:date="2023-03-03T04:01:00Z"/>
                <w:rFonts w:cstheme="minorHAnsi"/>
                <w:sz w:val="16"/>
                <w:szCs w:val="16"/>
              </w:rPr>
            </w:pPr>
            <w:ins w:id="20378" w:author="Στάθης Καπ" w:date="2023-03-03T06:21:00Z">
              <w:r>
                <w:rPr>
                  <w:rFonts w:ascii="Calibri" w:hAnsi="Calibri" w:cs="Calibri"/>
                  <w:color w:val="000000"/>
                  <w:sz w:val="16"/>
                  <w:szCs w:val="16"/>
                </w:rPr>
                <w:t>0.257</w:t>
              </w:r>
            </w:ins>
          </w:p>
        </w:tc>
        <w:tc>
          <w:tcPr>
            <w:tcW w:w="669" w:type="dxa"/>
            <w:vAlign w:val="center"/>
            <w:tcPrChange w:id="20379" w:author="Στάθης Καπ" w:date="2023-03-03T06:26:00Z">
              <w:tcPr>
                <w:tcW w:w="669" w:type="dxa"/>
                <w:vAlign w:val="center"/>
              </w:tcPr>
            </w:tcPrChange>
          </w:tcPr>
          <w:p w14:paraId="0E62676A" w14:textId="23BDAA6C" w:rsidR="00C87CFE" w:rsidRPr="00CD1347" w:rsidRDefault="00C87CFE" w:rsidP="00C87CFE">
            <w:pPr>
              <w:jc w:val="center"/>
              <w:rPr>
                <w:ins w:id="20380" w:author="Στάθης Καπ" w:date="2023-03-03T04:01:00Z"/>
                <w:rFonts w:cstheme="minorHAnsi"/>
                <w:sz w:val="16"/>
                <w:szCs w:val="16"/>
              </w:rPr>
            </w:pPr>
            <w:ins w:id="20381" w:author="Στάθης Καπ" w:date="2023-03-03T06:21:00Z">
              <w:r>
                <w:rPr>
                  <w:rFonts w:ascii="Calibri" w:hAnsi="Calibri" w:cstheme="minorHAnsi"/>
                  <w:color w:val="000000"/>
                  <w:sz w:val="16"/>
                  <w:szCs w:val="16"/>
                </w:rPr>
                <w:t>4.57</w:t>
              </w:r>
            </w:ins>
          </w:p>
        </w:tc>
        <w:tc>
          <w:tcPr>
            <w:tcW w:w="508" w:type="dxa"/>
            <w:vAlign w:val="center"/>
            <w:tcPrChange w:id="20382" w:author="Στάθης Καπ" w:date="2023-03-03T06:26:00Z">
              <w:tcPr>
                <w:tcW w:w="508" w:type="dxa"/>
                <w:vAlign w:val="bottom"/>
              </w:tcPr>
            </w:tcPrChange>
          </w:tcPr>
          <w:p w14:paraId="7025FF42" w14:textId="2AC12A3D" w:rsidR="00C87CFE" w:rsidRPr="00CD1347" w:rsidRDefault="00C87CFE" w:rsidP="00C87CFE">
            <w:pPr>
              <w:jc w:val="center"/>
              <w:rPr>
                <w:ins w:id="20383" w:author="Στάθης Καπ" w:date="2023-03-03T04:01:00Z"/>
                <w:rFonts w:cstheme="minorHAnsi"/>
                <w:sz w:val="16"/>
                <w:szCs w:val="16"/>
              </w:rPr>
            </w:pPr>
            <w:ins w:id="20384" w:author="Στάθης Καπ" w:date="2023-03-03T06:21:00Z">
              <w:r>
                <w:rPr>
                  <w:rFonts w:ascii="Calibri" w:hAnsi="Calibri" w:cs="Calibri"/>
                  <w:color w:val="000000"/>
                  <w:sz w:val="16"/>
                  <w:szCs w:val="16"/>
                </w:rPr>
                <w:t>1610</w:t>
              </w:r>
            </w:ins>
          </w:p>
        </w:tc>
        <w:tc>
          <w:tcPr>
            <w:tcW w:w="541" w:type="dxa"/>
            <w:vAlign w:val="center"/>
            <w:tcPrChange w:id="20385" w:author="Στάθης Καπ" w:date="2023-03-03T06:26:00Z">
              <w:tcPr>
                <w:tcW w:w="541" w:type="dxa"/>
                <w:vAlign w:val="bottom"/>
              </w:tcPr>
            </w:tcPrChange>
          </w:tcPr>
          <w:p w14:paraId="7CBE7831" w14:textId="37AF6597" w:rsidR="00C87CFE" w:rsidRPr="00CD1347" w:rsidRDefault="00C87CFE" w:rsidP="00C87CFE">
            <w:pPr>
              <w:jc w:val="center"/>
              <w:rPr>
                <w:ins w:id="20386" w:author="Στάθης Καπ" w:date="2023-03-03T04:01:00Z"/>
                <w:rFonts w:cstheme="minorHAnsi"/>
                <w:sz w:val="16"/>
                <w:szCs w:val="16"/>
              </w:rPr>
            </w:pPr>
            <w:ins w:id="20387" w:author="Στάθης Καπ" w:date="2023-03-03T06:21:00Z">
              <w:r>
                <w:rPr>
                  <w:rFonts w:ascii="Calibri" w:hAnsi="Calibri" w:cs="Calibri"/>
                  <w:color w:val="000000"/>
                  <w:sz w:val="16"/>
                  <w:szCs w:val="16"/>
                </w:rPr>
                <w:t>0.247</w:t>
              </w:r>
            </w:ins>
          </w:p>
        </w:tc>
        <w:tc>
          <w:tcPr>
            <w:tcW w:w="589" w:type="dxa"/>
            <w:vAlign w:val="center"/>
            <w:tcPrChange w:id="20388" w:author="Στάθης Καπ" w:date="2023-03-03T06:26:00Z">
              <w:tcPr>
                <w:tcW w:w="589" w:type="dxa"/>
                <w:vAlign w:val="center"/>
              </w:tcPr>
            </w:tcPrChange>
          </w:tcPr>
          <w:p w14:paraId="3215DB53" w14:textId="5ED919B6" w:rsidR="00C87CFE" w:rsidRPr="00CD1347" w:rsidRDefault="00C87CFE" w:rsidP="00C87CFE">
            <w:pPr>
              <w:jc w:val="center"/>
              <w:rPr>
                <w:ins w:id="20389" w:author="Στάθης Καπ" w:date="2023-03-03T04:01:00Z"/>
                <w:rFonts w:cstheme="minorHAnsi"/>
                <w:sz w:val="16"/>
                <w:szCs w:val="16"/>
              </w:rPr>
            </w:pPr>
            <w:ins w:id="20390" w:author="Στάθης Καπ" w:date="2023-03-03T06:21:00Z">
              <w:r>
                <w:rPr>
                  <w:rFonts w:ascii="Calibri" w:hAnsi="Calibri" w:cstheme="minorHAnsi"/>
                  <w:color w:val="000000"/>
                  <w:sz w:val="16"/>
                  <w:szCs w:val="16"/>
                </w:rPr>
                <w:t>8</w:t>
              </w:r>
            </w:ins>
          </w:p>
        </w:tc>
        <w:tc>
          <w:tcPr>
            <w:tcW w:w="463" w:type="dxa"/>
            <w:vAlign w:val="center"/>
            <w:tcPrChange w:id="20391" w:author="Στάθης Καπ" w:date="2023-03-03T06:26:00Z">
              <w:tcPr>
                <w:tcW w:w="463" w:type="dxa"/>
                <w:vAlign w:val="bottom"/>
              </w:tcPr>
            </w:tcPrChange>
          </w:tcPr>
          <w:p w14:paraId="0B8BCBCF" w14:textId="5564FFDF" w:rsidR="00C87CFE" w:rsidRPr="00CD1347" w:rsidRDefault="00C87CFE" w:rsidP="00C87CFE">
            <w:pPr>
              <w:jc w:val="center"/>
              <w:rPr>
                <w:ins w:id="20392" w:author="Στάθης Καπ" w:date="2023-03-03T04:01:00Z"/>
                <w:rFonts w:cstheme="minorHAnsi"/>
                <w:sz w:val="16"/>
                <w:szCs w:val="16"/>
              </w:rPr>
            </w:pPr>
            <w:ins w:id="20393" w:author="Στάθης Καπ" w:date="2023-03-03T06:21:00Z">
              <w:r>
                <w:rPr>
                  <w:rFonts w:ascii="Calibri" w:hAnsi="Calibri" w:cs="Calibri"/>
                  <w:color w:val="000000"/>
                  <w:sz w:val="16"/>
                  <w:szCs w:val="16"/>
                </w:rPr>
                <w:t>1720</w:t>
              </w:r>
            </w:ins>
          </w:p>
        </w:tc>
        <w:tc>
          <w:tcPr>
            <w:tcW w:w="541" w:type="dxa"/>
            <w:vAlign w:val="center"/>
            <w:tcPrChange w:id="20394" w:author="Στάθης Καπ" w:date="2023-03-03T06:26:00Z">
              <w:tcPr>
                <w:tcW w:w="541" w:type="dxa"/>
                <w:vAlign w:val="bottom"/>
              </w:tcPr>
            </w:tcPrChange>
          </w:tcPr>
          <w:p w14:paraId="0D1670B6" w14:textId="38ABB076" w:rsidR="00C87CFE" w:rsidRPr="00CD1347" w:rsidRDefault="00C87CFE" w:rsidP="00C87CFE">
            <w:pPr>
              <w:jc w:val="center"/>
              <w:rPr>
                <w:ins w:id="20395" w:author="Στάθης Καπ" w:date="2023-03-03T04:01:00Z"/>
                <w:rFonts w:cstheme="minorHAnsi"/>
                <w:sz w:val="16"/>
                <w:szCs w:val="16"/>
              </w:rPr>
            </w:pPr>
            <w:ins w:id="20396" w:author="Στάθης Καπ" w:date="2023-03-03T06:21:00Z">
              <w:r>
                <w:rPr>
                  <w:rFonts w:ascii="Calibri" w:hAnsi="Calibri" w:cs="Calibri"/>
                  <w:color w:val="000000"/>
                  <w:sz w:val="16"/>
                  <w:szCs w:val="16"/>
                </w:rPr>
                <w:t>0.233</w:t>
              </w:r>
            </w:ins>
          </w:p>
        </w:tc>
        <w:tc>
          <w:tcPr>
            <w:tcW w:w="589" w:type="dxa"/>
            <w:vAlign w:val="center"/>
            <w:tcPrChange w:id="20397" w:author="Στάθης Καπ" w:date="2023-03-03T06:26:00Z">
              <w:tcPr>
                <w:tcW w:w="589" w:type="dxa"/>
                <w:vAlign w:val="center"/>
              </w:tcPr>
            </w:tcPrChange>
          </w:tcPr>
          <w:p w14:paraId="30EEA58C" w14:textId="2D9D6740" w:rsidR="00C87CFE" w:rsidRPr="00CD1347" w:rsidRDefault="00C87CFE" w:rsidP="00C87CFE">
            <w:pPr>
              <w:jc w:val="center"/>
              <w:rPr>
                <w:ins w:id="20398" w:author="Στάθης Καπ" w:date="2023-03-03T04:01:00Z"/>
                <w:rFonts w:cstheme="minorHAnsi"/>
                <w:sz w:val="16"/>
                <w:szCs w:val="16"/>
              </w:rPr>
            </w:pPr>
            <w:ins w:id="20399" w:author="Στάθης Καπ" w:date="2023-03-03T06:21:00Z">
              <w:r>
                <w:rPr>
                  <w:rFonts w:ascii="Calibri" w:hAnsi="Calibri" w:cstheme="minorHAnsi"/>
                  <w:color w:val="000000"/>
                  <w:sz w:val="16"/>
                  <w:szCs w:val="16"/>
                </w:rPr>
                <w:t>1.71</w:t>
              </w:r>
            </w:ins>
          </w:p>
        </w:tc>
      </w:tr>
      <w:tr w:rsidR="00C87CFE" w:rsidRPr="00BB05AC" w14:paraId="6295A5C2" w14:textId="77777777" w:rsidTr="00F03C40">
        <w:tblPrEx>
          <w:tblW w:w="0" w:type="auto"/>
          <w:tblBorders>
            <w:insideH w:val="none" w:sz="0" w:space="0" w:color="auto"/>
            <w:insideV w:val="none" w:sz="0" w:space="0" w:color="auto"/>
          </w:tblBorders>
          <w:tblCellMar>
            <w:left w:w="0" w:type="dxa"/>
            <w:right w:w="0" w:type="dxa"/>
          </w:tblCellMar>
          <w:tblPrExChange w:id="2040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401" w:author="Στάθης Καπ" w:date="2023-03-03T04:01:00Z"/>
        </w:trPr>
        <w:tc>
          <w:tcPr>
            <w:tcW w:w="515" w:type="dxa"/>
            <w:tcBorders>
              <w:top w:val="nil"/>
              <w:bottom w:val="nil"/>
              <w:right w:val="single" w:sz="4" w:space="0" w:color="auto"/>
            </w:tcBorders>
            <w:shd w:val="clear" w:color="auto" w:fill="E7E6E6" w:themeFill="background2"/>
            <w:vAlign w:val="bottom"/>
            <w:tcPrChange w:id="20402" w:author="Στάθης Καπ" w:date="2023-03-03T06:26:00Z">
              <w:tcPr>
                <w:tcW w:w="515" w:type="dxa"/>
                <w:vAlign w:val="bottom"/>
              </w:tcPr>
            </w:tcPrChange>
          </w:tcPr>
          <w:p w14:paraId="31FA971F" w14:textId="07EF6D4E" w:rsidR="00C87CFE" w:rsidRPr="00CD1347" w:rsidRDefault="00C87CFE" w:rsidP="00C87CFE">
            <w:pPr>
              <w:jc w:val="center"/>
              <w:rPr>
                <w:ins w:id="20403" w:author="Στάθης Καπ" w:date="2023-03-03T04:01:00Z"/>
                <w:sz w:val="16"/>
                <w:szCs w:val="16"/>
              </w:rPr>
            </w:pPr>
            <w:ins w:id="20404" w:author="Στάθης Καπ" w:date="2023-03-03T04:08:00Z">
              <w:r w:rsidRPr="00CD1347">
                <w:rPr>
                  <w:rFonts w:ascii="Calibri" w:hAnsi="Calibri" w:cs="Calibri"/>
                  <w:color w:val="000000"/>
                  <w:sz w:val="16"/>
                  <w:szCs w:val="16"/>
                  <w:rPrChange w:id="20405" w:author="Στάθης Καπ" w:date="2023-03-03T04:09:00Z">
                    <w:rPr>
                      <w:rFonts w:ascii="Calibri" w:hAnsi="Calibri" w:cs="Calibri"/>
                      <w:color w:val="000000"/>
                      <w:sz w:val="18"/>
                      <w:szCs w:val="18"/>
                    </w:rPr>
                  </w:rPrChange>
                </w:rPr>
                <w:t>c202</w:t>
              </w:r>
            </w:ins>
          </w:p>
        </w:tc>
        <w:tc>
          <w:tcPr>
            <w:tcW w:w="560" w:type="dxa"/>
            <w:tcBorders>
              <w:left w:val="single" w:sz="4" w:space="0" w:color="auto"/>
            </w:tcBorders>
            <w:vAlign w:val="center"/>
            <w:tcPrChange w:id="20406" w:author="Στάθης Καπ" w:date="2023-03-03T06:26:00Z">
              <w:tcPr>
                <w:tcW w:w="560" w:type="dxa"/>
              </w:tcPr>
            </w:tcPrChange>
          </w:tcPr>
          <w:p w14:paraId="7584609E" w14:textId="228A9377" w:rsidR="00C87CFE" w:rsidRPr="00CD1347" w:rsidRDefault="00C87CFE" w:rsidP="00C87CFE">
            <w:pPr>
              <w:jc w:val="center"/>
              <w:rPr>
                <w:ins w:id="20407" w:author="Στάθης Καπ" w:date="2023-03-03T04:01:00Z"/>
                <w:rFonts w:cstheme="minorHAnsi"/>
                <w:sz w:val="16"/>
                <w:szCs w:val="16"/>
              </w:rPr>
            </w:pPr>
            <w:ins w:id="20408" w:author="Στάθης Καπ" w:date="2023-03-03T06:21:00Z">
              <w:r>
                <w:rPr>
                  <w:rFonts w:ascii="Calibri" w:hAnsi="Calibri" w:cs="Calibri"/>
                  <w:color w:val="000000"/>
                  <w:sz w:val="16"/>
                  <w:szCs w:val="16"/>
                </w:rPr>
                <w:t>1810</w:t>
              </w:r>
            </w:ins>
          </w:p>
        </w:tc>
        <w:tc>
          <w:tcPr>
            <w:tcW w:w="855" w:type="dxa"/>
            <w:vAlign w:val="center"/>
            <w:tcPrChange w:id="20409" w:author="Στάθης Καπ" w:date="2023-03-03T06:26:00Z">
              <w:tcPr>
                <w:tcW w:w="855" w:type="dxa"/>
              </w:tcPr>
            </w:tcPrChange>
          </w:tcPr>
          <w:p w14:paraId="727B7DDD" w14:textId="1A30A87E" w:rsidR="00C87CFE" w:rsidRPr="00CD1347" w:rsidRDefault="00C87CFE" w:rsidP="00C87CFE">
            <w:pPr>
              <w:jc w:val="center"/>
              <w:rPr>
                <w:ins w:id="20410" w:author="Στάθης Καπ" w:date="2023-03-03T04:01:00Z"/>
                <w:rFonts w:cstheme="minorHAnsi"/>
                <w:sz w:val="16"/>
                <w:szCs w:val="16"/>
              </w:rPr>
            </w:pPr>
            <w:ins w:id="20411" w:author="Στάθης Καπ" w:date="2023-03-03T06:21:00Z">
              <w:r>
                <w:rPr>
                  <w:rFonts w:ascii="Calibri" w:hAnsi="Calibri" w:cs="Calibri"/>
                  <w:color w:val="000000"/>
                  <w:sz w:val="16"/>
                  <w:szCs w:val="16"/>
                </w:rPr>
                <w:t>1750</w:t>
              </w:r>
            </w:ins>
          </w:p>
        </w:tc>
        <w:tc>
          <w:tcPr>
            <w:tcW w:w="544" w:type="dxa"/>
            <w:vAlign w:val="center"/>
            <w:tcPrChange w:id="20412" w:author="Στάθης Καπ" w:date="2023-03-03T06:26:00Z">
              <w:tcPr>
                <w:tcW w:w="544" w:type="dxa"/>
                <w:vAlign w:val="bottom"/>
              </w:tcPr>
            </w:tcPrChange>
          </w:tcPr>
          <w:p w14:paraId="069879DB" w14:textId="7E6CFDEE" w:rsidR="00C87CFE" w:rsidRPr="00CD1347" w:rsidRDefault="00C87CFE" w:rsidP="00C87CFE">
            <w:pPr>
              <w:jc w:val="center"/>
              <w:rPr>
                <w:ins w:id="20413" w:author="Στάθης Καπ" w:date="2023-03-03T04:01:00Z"/>
                <w:rFonts w:cstheme="minorHAnsi"/>
                <w:sz w:val="16"/>
                <w:szCs w:val="16"/>
              </w:rPr>
            </w:pPr>
            <w:ins w:id="20414" w:author="Στάθης Καπ" w:date="2023-03-03T06:21:00Z">
              <w:r>
                <w:rPr>
                  <w:rFonts w:ascii="Calibri" w:hAnsi="Calibri" w:cs="Calibri"/>
                  <w:color w:val="000000"/>
                  <w:sz w:val="16"/>
                  <w:szCs w:val="16"/>
                </w:rPr>
                <w:t>1690</w:t>
              </w:r>
            </w:ins>
          </w:p>
        </w:tc>
        <w:tc>
          <w:tcPr>
            <w:tcW w:w="621" w:type="dxa"/>
            <w:vAlign w:val="center"/>
            <w:tcPrChange w:id="20415" w:author="Στάθης Καπ" w:date="2023-03-03T06:26:00Z">
              <w:tcPr>
                <w:tcW w:w="621" w:type="dxa"/>
                <w:vAlign w:val="bottom"/>
              </w:tcPr>
            </w:tcPrChange>
          </w:tcPr>
          <w:p w14:paraId="22876FB2" w14:textId="314C3F70" w:rsidR="00C87CFE" w:rsidRPr="00CD1347" w:rsidRDefault="00C87CFE" w:rsidP="00C87CFE">
            <w:pPr>
              <w:jc w:val="center"/>
              <w:rPr>
                <w:ins w:id="20416" w:author="Στάθης Καπ" w:date="2023-03-03T04:01:00Z"/>
                <w:rFonts w:cstheme="minorHAnsi"/>
                <w:sz w:val="16"/>
                <w:szCs w:val="16"/>
              </w:rPr>
            </w:pPr>
            <w:ins w:id="20417" w:author="Στάθης Καπ" w:date="2023-03-03T06:21:00Z">
              <w:r>
                <w:rPr>
                  <w:rFonts w:ascii="Calibri" w:hAnsi="Calibri" w:cs="Calibri"/>
                  <w:color w:val="000000"/>
                  <w:sz w:val="16"/>
                  <w:szCs w:val="16"/>
                </w:rPr>
                <w:t>0.542</w:t>
              </w:r>
            </w:ins>
          </w:p>
        </w:tc>
        <w:tc>
          <w:tcPr>
            <w:tcW w:w="669" w:type="dxa"/>
            <w:vAlign w:val="center"/>
            <w:tcPrChange w:id="20418" w:author="Στάθης Καπ" w:date="2023-03-03T06:26:00Z">
              <w:tcPr>
                <w:tcW w:w="669" w:type="dxa"/>
                <w:vAlign w:val="center"/>
              </w:tcPr>
            </w:tcPrChange>
          </w:tcPr>
          <w:p w14:paraId="40D4CECA" w14:textId="552A8227" w:rsidR="00C87CFE" w:rsidRPr="00CD1347" w:rsidRDefault="00C87CFE" w:rsidP="00C87CFE">
            <w:pPr>
              <w:jc w:val="center"/>
              <w:rPr>
                <w:ins w:id="20419" w:author="Στάθης Καπ" w:date="2023-03-03T04:01:00Z"/>
                <w:rFonts w:cstheme="minorHAnsi"/>
                <w:sz w:val="16"/>
                <w:szCs w:val="16"/>
              </w:rPr>
            </w:pPr>
            <w:ins w:id="20420" w:author="Στάθης Καπ" w:date="2023-03-03T06:21:00Z">
              <w:r>
                <w:rPr>
                  <w:rFonts w:ascii="Calibri" w:hAnsi="Calibri" w:cstheme="minorHAnsi"/>
                  <w:color w:val="000000"/>
                  <w:sz w:val="16"/>
                  <w:szCs w:val="16"/>
                </w:rPr>
                <w:t>6.63</w:t>
              </w:r>
            </w:ins>
          </w:p>
        </w:tc>
        <w:tc>
          <w:tcPr>
            <w:tcW w:w="543" w:type="dxa"/>
            <w:vAlign w:val="center"/>
            <w:tcPrChange w:id="20421" w:author="Στάθης Καπ" w:date="2023-03-03T06:26:00Z">
              <w:tcPr>
                <w:tcW w:w="543" w:type="dxa"/>
                <w:vAlign w:val="bottom"/>
              </w:tcPr>
            </w:tcPrChange>
          </w:tcPr>
          <w:p w14:paraId="3F0DEE07" w14:textId="792471C9" w:rsidR="00C87CFE" w:rsidRPr="00CD1347" w:rsidRDefault="00C87CFE" w:rsidP="00C87CFE">
            <w:pPr>
              <w:jc w:val="center"/>
              <w:rPr>
                <w:ins w:id="20422" w:author="Στάθης Καπ" w:date="2023-03-03T04:01:00Z"/>
                <w:rFonts w:cstheme="minorHAnsi"/>
                <w:sz w:val="16"/>
                <w:szCs w:val="16"/>
              </w:rPr>
            </w:pPr>
            <w:ins w:id="20423" w:author="Στάθης Καπ" w:date="2023-03-03T06:21:00Z">
              <w:r>
                <w:rPr>
                  <w:rFonts w:ascii="Calibri" w:hAnsi="Calibri" w:cs="Calibri"/>
                  <w:color w:val="000000"/>
                  <w:sz w:val="16"/>
                  <w:szCs w:val="16"/>
                </w:rPr>
                <w:t>1670</w:t>
              </w:r>
            </w:ins>
          </w:p>
        </w:tc>
        <w:tc>
          <w:tcPr>
            <w:tcW w:w="621" w:type="dxa"/>
            <w:vAlign w:val="center"/>
            <w:tcPrChange w:id="20424" w:author="Στάθης Καπ" w:date="2023-03-03T06:26:00Z">
              <w:tcPr>
                <w:tcW w:w="621" w:type="dxa"/>
                <w:vAlign w:val="bottom"/>
              </w:tcPr>
            </w:tcPrChange>
          </w:tcPr>
          <w:p w14:paraId="147169CC" w14:textId="35DEC762" w:rsidR="00C87CFE" w:rsidRPr="00CD1347" w:rsidRDefault="00C87CFE" w:rsidP="00C87CFE">
            <w:pPr>
              <w:jc w:val="center"/>
              <w:rPr>
                <w:ins w:id="20425" w:author="Στάθης Καπ" w:date="2023-03-03T04:01:00Z"/>
                <w:rFonts w:cstheme="minorHAnsi"/>
                <w:sz w:val="16"/>
                <w:szCs w:val="16"/>
              </w:rPr>
            </w:pPr>
            <w:ins w:id="20426" w:author="Στάθης Καπ" w:date="2023-03-03T06:21:00Z">
              <w:r>
                <w:rPr>
                  <w:rFonts w:ascii="Calibri" w:hAnsi="Calibri" w:cs="Calibri"/>
                  <w:color w:val="000000"/>
                  <w:sz w:val="16"/>
                  <w:szCs w:val="16"/>
                </w:rPr>
                <w:t>0.513</w:t>
              </w:r>
            </w:ins>
          </w:p>
        </w:tc>
        <w:tc>
          <w:tcPr>
            <w:tcW w:w="669" w:type="dxa"/>
            <w:vAlign w:val="center"/>
            <w:tcPrChange w:id="20427" w:author="Στάθης Καπ" w:date="2023-03-03T06:26:00Z">
              <w:tcPr>
                <w:tcW w:w="669" w:type="dxa"/>
                <w:vAlign w:val="center"/>
              </w:tcPr>
            </w:tcPrChange>
          </w:tcPr>
          <w:p w14:paraId="5DF4761F" w14:textId="3E93D411" w:rsidR="00C87CFE" w:rsidRPr="00CD1347" w:rsidRDefault="00C87CFE" w:rsidP="00C87CFE">
            <w:pPr>
              <w:jc w:val="center"/>
              <w:rPr>
                <w:ins w:id="20428" w:author="Στάθης Καπ" w:date="2023-03-03T04:01:00Z"/>
                <w:rFonts w:cstheme="minorHAnsi"/>
                <w:sz w:val="16"/>
                <w:szCs w:val="16"/>
              </w:rPr>
            </w:pPr>
            <w:ins w:id="20429" w:author="Στάθης Καπ" w:date="2023-03-03T06:21:00Z">
              <w:r>
                <w:rPr>
                  <w:rFonts w:ascii="Calibri" w:hAnsi="Calibri" w:cstheme="minorHAnsi"/>
                  <w:color w:val="000000"/>
                  <w:sz w:val="16"/>
                  <w:szCs w:val="16"/>
                </w:rPr>
                <w:t>1.18</w:t>
              </w:r>
            </w:ins>
          </w:p>
        </w:tc>
        <w:tc>
          <w:tcPr>
            <w:tcW w:w="508" w:type="dxa"/>
            <w:vAlign w:val="center"/>
            <w:tcPrChange w:id="20430" w:author="Στάθης Καπ" w:date="2023-03-03T06:26:00Z">
              <w:tcPr>
                <w:tcW w:w="508" w:type="dxa"/>
                <w:vAlign w:val="bottom"/>
              </w:tcPr>
            </w:tcPrChange>
          </w:tcPr>
          <w:p w14:paraId="06647A40" w14:textId="29ACB525" w:rsidR="00C87CFE" w:rsidRPr="00CD1347" w:rsidRDefault="00C87CFE" w:rsidP="00C87CFE">
            <w:pPr>
              <w:jc w:val="center"/>
              <w:rPr>
                <w:ins w:id="20431" w:author="Στάθης Καπ" w:date="2023-03-03T04:01:00Z"/>
                <w:rFonts w:cstheme="minorHAnsi"/>
                <w:sz w:val="16"/>
                <w:szCs w:val="16"/>
              </w:rPr>
            </w:pPr>
            <w:ins w:id="20432" w:author="Στάθης Καπ" w:date="2023-03-03T06:21:00Z">
              <w:r>
                <w:rPr>
                  <w:rFonts w:ascii="Calibri" w:hAnsi="Calibri" w:cs="Calibri"/>
                  <w:color w:val="000000"/>
                  <w:sz w:val="16"/>
                  <w:szCs w:val="16"/>
                </w:rPr>
                <w:t>1680</w:t>
              </w:r>
            </w:ins>
          </w:p>
        </w:tc>
        <w:tc>
          <w:tcPr>
            <w:tcW w:w="541" w:type="dxa"/>
            <w:vAlign w:val="center"/>
            <w:tcPrChange w:id="20433" w:author="Στάθης Καπ" w:date="2023-03-03T06:26:00Z">
              <w:tcPr>
                <w:tcW w:w="541" w:type="dxa"/>
                <w:vAlign w:val="bottom"/>
              </w:tcPr>
            </w:tcPrChange>
          </w:tcPr>
          <w:p w14:paraId="57B2ADCF" w14:textId="6EFA011B" w:rsidR="00C87CFE" w:rsidRPr="00CD1347" w:rsidRDefault="00C87CFE" w:rsidP="00C87CFE">
            <w:pPr>
              <w:jc w:val="center"/>
              <w:rPr>
                <w:ins w:id="20434" w:author="Στάθης Καπ" w:date="2023-03-03T04:01:00Z"/>
                <w:rFonts w:cstheme="minorHAnsi"/>
                <w:sz w:val="16"/>
                <w:szCs w:val="16"/>
              </w:rPr>
            </w:pPr>
            <w:ins w:id="20435" w:author="Στάθης Καπ" w:date="2023-03-03T06:21:00Z">
              <w:r>
                <w:rPr>
                  <w:rFonts w:ascii="Calibri" w:hAnsi="Calibri" w:cs="Calibri"/>
                  <w:color w:val="000000"/>
                  <w:sz w:val="16"/>
                  <w:szCs w:val="16"/>
                </w:rPr>
                <w:t>0.383</w:t>
              </w:r>
            </w:ins>
          </w:p>
        </w:tc>
        <w:tc>
          <w:tcPr>
            <w:tcW w:w="589" w:type="dxa"/>
            <w:vAlign w:val="center"/>
            <w:tcPrChange w:id="20436" w:author="Στάθης Καπ" w:date="2023-03-03T06:26:00Z">
              <w:tcPr>
                <w:tcW w:w="589" w:type="dxa"/>
                <w:vAlign w:val="center"/>
              </w:tcPr>
            </w:tcPrChange>
          </w:tcPr>
          <w:p w14:paraId="7CC2BFC1" w14:textId="08094F17" w:rsidR="00C87CFE" w:rsidRPr="00CD1347" w:rsidRDefault="00C87CFE" w:rsidP="00C87CFE">
            <w:pPr>
              <w:jc w:val="center"/>
              <w:rPr>
                <w:ins w:id="20437" w:author="Στάθης Καπ" w:date="2023-03-03T04:01:00Z"/>
                <w:rFonts w:cstheme="minorHAnsi"/>
                <w:sz w:val="16"/>
                <w:szCs w:val="16"/>
              </w:rPr>
            </w:pPr>
            <w:ins w:id="20438" w:author="Στάθης Καπ" w:date="2023-03-03T06:21:00Z">
              <w:r>
                <w:rPr>
                  <w:rFonts w:ascii="Calibri" w:hAnsi="Calibri" w:cstheme="minorHAnsi"/>
                  <w:color w:val="000000"/>
                  <w:sz w:val="16"/>
                  <w:szCs w:val="16"/>
                </w:rPr>
                <w:t>0.59</w:t>
              </w:r>
            </w:ins>
          </w:p>
        </w:tc>
        <w:tc>
          <w:tcPr>
            <w:tcW w:w="463" w:type="dxa"/>
            <w:vAlign w:val="center"/>
            <w:tcPrChange w:id="20439" w:author="Στάθης Καπ" w:date="2023-03-03T06:26:00Z">
              <w:tcPr>
                <w:tcW w:w="463" w:type="dxa"/>
                <w:vAlign w:val="bottom"/>
              </w:tcPr>
            </w:tcPrChange>
          </w:tcPr>
          <w:p w14:paraId="56433BFC" w14:textId="74D3F8ED" w:rsidR="00C87CFE" w:rsidRPr="00CD1347" w:rsidRDefault="00C87CFE" w:rsidP="00C87CFE">
            <w:pPr>
              <w:jc w:val="center"/>
              <w:rPr>
                <w:ins w:id="20440" w:author="Στάθης Καπ" w:date="2023-03-03T04:01:00Z"/>
                <w:rFonts w:cstheme="minorHAnsi"/>
                <w:sz w:val="16"/>
                <w:szCs w:val="16"/>
              </w:rPr>
            </w:pPr>
            <w:ins w:id="20441" w:author="Στάθης Καπ" w:date="2023-03-03T06:21:00Z">
              <w:r>
                <w:rPr>
                  <w:rFonts w:ascii="Calibri" w:hAnsi="Calibri" w:cs="Calibri"/>
                  <w:color w:val="000000"/>
                  <w:sz w:val="16"/>
                  <w:szCs w:val="16"/>
                </w:rPr>
                <w:t>1640</w:t>
              </w:r>
            </w:ins>
          </w:p>
        </w:tc>
        <w:tc>
          <w:tcPr>
            <w:tcW w:w="541" w:type="dxa"/>
            <w:vAlign w:val="center"/>
            <w:tcPrChange w:id="20442" w:author="Στάθης Καπ" w:date="2023-03-03T06:26:00Z">
              <w:tcPr>
                <w:tcW w:w="541" w:type="dxa"/>
                <w:vAlign w:val="bottom"/>
              </w:tcPr>
            </w:tcPrChange>
          </w:tcPr>
          <w:p w14:paraId="6C610989" w14:textId="710C79C0" w:rsidR="00C87CFE" w:rsidRPr="00CD1347" w:rsidRDefault="00C87CFE" w:rsidP="00C87CFE">
            <w:pPr>
              <w:jc w:val="center"/>
              <w:rPr>
                <w:ins w:id="20443" w:author="Στάθης Καπ" w:date="2023-03-03T04:01:00Z"/>
                <w:rFonts w:cstheme="minorHAnsi"/>
                <w:sz w:val="16"/>
                <w:szCs w:val="16"/>
              </w:rPr>
            </w:pPr>
            <w:ins w:id="20444" w:author="Στάθης Καπ" w:date="2023-03-03T06:21:00Z">
              <w:r>
                <w:rPr>
                  <w:rFonts w:ascii="Calibri" w:hAnsi="Calibri" w:cs="Calibri"/>
                  <w:color w:val="000000"/>
                  <w:sz w:val="16"/>
                  <w:szCs w:val="16"/>
                </w:rPr>
                <w:t>0.244</w:t>
              </w:r>
            </w:ins>
          </w:p>
        </w:tc>
        <w:tc>
          <w:tcPr>
            <w:tcW w:w="589" w:type="dxa"/>
            <w:vAlign w:val="center"/>
            <w:tcPrChange w:id="20445" w:author="Στάθης Καπ" w:date="2023-03-03T06:26:00Z">
              <w:tcPr>
                <w:tcW w:w="589" w:type="dxa"/>
                <w:vAlign w:val="center"/>
              </w:tcPr>
            </w:tcPrChange>
          </w:tcPr>
          <w:p w14:paraId="61B7C88D" w14:textId="06A7AA66" w:rsidR="00C87CFE" w:rsidRPr="00CD1347" w:rsidRDefault="00C87CFE" w:rsidP="00C87CFE">
            <w:pPr>
              <w:jc w:val="center"/>
              <w:rPr>
                <w:ins w:id="20446" w:author="Στάθης Καπ" w:date="2023-03-03T04:01:00Z"/>
                <w:rFonts w:cstheme="minorHAnsi"/>
                <w:sz w:val="16"/>
                <w:szCs w:val="16"/>
              </w:rPr>
            </w:pPr>
            <w:ins w:id="20447" w:author="Στάθης Καπ" w:date="2023-03-03T06:21:00Z">
              <w:r>
                <w:rPr>
                  <w:rFonts w:ascii="Calibri" w:hAnsi="Calibri" w:cstheme="minorHAnsi"/>
                  <w:color w:val="000000"/>
                  <w:sz w:val="16"/>
                  <w:szCs w:val="16"/>
                </w:rPr>
                <w:t>2.96</w:t>
              </w:r>
            </w:ins>
          </w:p>
        </w:tc>
      </w:tr>
      <w:tr w:rsidR="00C87CFE" w:rsidRPr="00BB05AC" w14:paraId="389F7375" w14:textId="77777777" w:rsidTr="00F03C40">
        <w:tblPrEx>
          <w:tblW w:w="0" w:type="auto"/>
          <w:tblBorders>
            <w:insideH w:val="none" w:sz="0" w:space="0" w:color="auto"/>
            <w:insideV w:val="none" w:sz="0" w:space="0" w:color="auto"/>
          </w:tblBorders>
          <w:tblCellMar>
            <w:left w:w="0" w:type="dxa"/>
            <w:right w:w="0" w:type="dxa"/>
          </w:tblCellMar>
          <w:tblPrExChange w:id="2044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449" w:author="Στάθης Καπ" w:date="2023-03-03T04:01:00Z"/>
        </w:trPr>
        <w:tc>
          <w:tcPr>
            <w:tcW w:w="515" w:type="dxa"/>
            <w:tcBorders>
              <w:top w:val="nil"/>
              <w:bottom w:val="nil"/>
              <w:right w:val="single" w:sz="4" w:space="0" w:color="auto"/>
            </w:tcBorders>
            <w:shd w:val="clear" w:color="auto" w:fill="E7E6E6" w:themeFill="background2"/>
            <w:vAlign w:val="bottom"/>
            <w:tcPrChange w:id="20450" w:author="Στάθης Καπ" w:date="2023-03-03T06:26:00Z">
              <w:tcPr>
                <w:tcW w:w="515" w:type="dxa"/>
                <w:vAlign w:val="bottom"/>
              </w:tcPr>
            </w:tcPrChange>
          </w:tcPr>
          <w:p w14:paraId="2204E9D5" w14:textId="727BE3E2" w:rsidR="00C87CFE" w:rsidRPr="00CD1347" w:rsidRDefault="00C87CFE" w:rsidP="00C87CFE">
            <w:pPr>
              <w:jc w:val="center"/>
              <w:rPr>
                <w:ins w:id="20451" w:author="Στάθης Καπ" w:date="2023-03-03T04:01:00Z"/>
                <w:sz w:val="16"/>
                <w:szCs w:val="16"/>
              </w:rPr>
            </w:pPr>
            <w:ins w:id="20452" w:author="Στάθης Καπ" w:date="2023-03-03T04:08:00Z">
              <w:r w:rsidRPr="00CD1347">
                <w:rPr>
                  <w:rFonts w:ascii="Calibri" w:hAnsi="Calibri" w:cs="Calibri"/>
                  <w:color w:val="000000"/>
                  <w:sz w:val="16"/>
                  <w:szCs w:val="16"/>
                  <w:rPrChange w:id="20453" w:author="Στάθης Καπ" w:date="2023-03-03T04:09:00Z">
                    <w:rPr>
                      <w:rFonts w:ascii="Calibri" w:hAnsi="Calibri" w:cs="Calibri"/>
                      <w:color w:val="000000"/>
                      <w:sz w:val="18"/>
                      <w:szCs w:val="18"/>
                    </w:rPr>
                  </w:rPrChange>
                </w:rPr>
                <w:t>c203</w:t>
              </w:r>
            </w:ins>
          </w:p>
        </w:tc>
        <w:tc>
          <w:tcPr>
            <w:tcW w:w="560" w:type="dxa"/>
            <w:tcBorders>
              <w:left w:val="single" w:sz="4" w:space="0" w:color="auto"/>
            </w:tcBorders>
            <w:vAlign w:val="center"/>
            <w:tcPrChange w:id="20454" w:author="Στάθης Καπ" w:date="2023-03-03T06:26:00Z">
              <w:tcPr>
                <w:tcW w:w="560" w:type="dxa"/>
              </w:tcPr>
            </w:tcPrChange>
          </w:tcPr>
          <w:p w14:paraId="318B4880" w14:textId="754468C8" w:rsidR="00C87CFE" w:rsidRPr="00CD1347" w:rsidRDefault="00C87CFE" w:rsidP="00C87CFE">
            <w:pPr>
              <w:jc w:val="center"/>
              <w:rPr>
                <w:ins w:id="20455" w:author="Στάθης Καπ" w:date="2023-03-03T04:01:00Z"/>
                <w:rFonts w:cstheme="minorHAnsi"/>
                <w:sz w:val="16"/>
                <w:szCs w:val="16"/>
              </w:rPr>
            </w:pPr>
            <w:ins w:id="20456" w:author="Στάθης Καπ" w:date="2023-03-03T06:21:00Z">
              <w:r>
                <w:rPr>
                  <w:rFonts w:ascii="Calibri" w:hAnsi="Calibri" w:cs="Calibri"/>
                  <w:color w:val="000000"/>
                  <w:sz w:val="16"/>
                  <w:szCs w:val="16"/>
                </w:rPr>
                <w:t>1810</w:t>
              </w:r>
            </w:ins>
          </w:p>
        </w:tc>
        <w:tc>
          <w:tcPr>
            <w:tcW w:w="855" w:type="dxa"/>
            <w:vAlign w:val="center"/>
            <w:tcPrChange w:id="20457" w:author="Στάθης Καπ" w:date="2023-03-03T06:26:00Z">
              <w:tcPr>
                <w:tcW w:w="855" w:type="dxa"/>
              </w:tcPr>
            </w:tcPrChange>
          </w:tcPr>
          <w:p w14:paraId="47693236" w14:textId="02F2ADE2" w:rsidR="00C87CFE" w:rsidRPr="00CD1347" w:rsidRDefault="00C87CFE" w:rsidP="00C87CFE">
            <w:pPr>
              <w:jc w:val="center"/>
              <w:rPr>
                <w:ins w:id="20458" w:author="Στάθης Καπ" w:date="2023-03-03T04:01:00Z"/>
                <w:rFonts w:cstheme="minorHAnsi"/>
                <w:sz w:val="16"/>
                <w:szCs w:val="16"/>
              </w:rPr>
            </w:pPr>
            <w:ins w:id="20459" w:author="Στάθης Καπ" w:date="2023-03-03T06:21:00Z">
              <w:r>
                <w:rPr>
                  <w:rFonts w:ascii="Calibri" w:hAnsi="Calibri" w:cs="Calibri"/>
                  <w:color w:val="000000"/>
                  <w:sz w:val="16"/>
                  <w:szCs w:val="16"/>
                </w:rPr>
                <w:t>1760</w:t>
              </w:r>
            </w:ins>
          </w:p>
        </w:tc>
        <w:tc>
          <w:tcPr>
            <w:tcW w:w="544" w:type="dxa"/>
            <w:vAlign w:val="center"/>
            <w:tcPrChange w:id="20460" w:author="Στάθης Καπ" w:date="2023-03-03T06:26:00Z">
              <w:tcPr>
                <w:tcW w:w="544" w:type="dxa"/>
                <w:vAlign w:val="bottom"/>
              </w:tcPr>
            </w:tcPrChange>
          </w:tcPr>
          <w:p w14:paraId="29B8280C" w14:textId="73439103" w:rsidR="00C87CFE" w:rsidRPr="00CD1347" w:rsidRDefault="00C87CFE" w:rsidP="00C87CFE">
            <w:pPr>
              <w:jc w:val="center"/>
              <w:rPr>
                <w:ins w:id="20461" w:author="Στάθης Καπ" w:date="2023-03-03T04:01:00Z"/>
                <w:rFonts w:cstheme="minorHAnsi"/>
                <w:sz w:val="16"/>
                <w:szCs w:val="16"/>
              </w:rPr>
            </w:pPr>
            <w:ins w:id="20462" w:author="Στάθης Καπ" w:date="2023-03-03T06:21:00Z">
              <w:r>
                <w:rPr>
                  <w:rFonts w:ascii="Calibri" w:hAnsi="Calibri" w:cs="Calibri"/>
                  <w:color w:val="000000"/>
                  <w:sz w:val="16"/>
                  <w:szCs w:val="16"/>
                </w:rPr>
                <w:t>1710</w:t>
              </w:r>
            </w:ins>
          </w:p>
        </w:tc>
        <w:tc>
          <w:tcPr>
            <w:tcW w:w="621" w:type="dxa"/>
            <w:vAlign w:val="center"/>
            <w:tcPrChange w:id="20463" w:author="Στάθης Καπ" w:date="2023-03-03T06:26:00Z">
              <w:tcPr>
                <w:tcW w:w="621" w:type="dxa"/>
                <w:vAlign w:val="bottom"/>
              </w:tcPr>
            </w:tcPrChange>
          </w:tcPr>
          <w:p w14:paraId="18E51374" w14:textId="7ED6329C" w:rsidR="00C87CFE" w:rsidRPr="00CD1347" w:rsidRDefault="00C87CFE" w:rsidP="00C87CFE">
            <w:pPr>
              <w:jc w:val="center"/>
              <w:rPr>
                <w:ins w:id="20464" w:author="Στάθης Καπ" w:date="2023-03-03T04:01:00Z"/>
                <w:rFonts w:cstheme="minorHAnsi"/>
                <w:sz w:val="16"/>
                <w:szCs w:val="16"/>
              </w:rPr>
            </w:pPr>
            <w:ins w:id="20465" w:author="Στάθης Καπ" w:date="2023-03-03T06:21:00Z">
              <w:r>
                <w:rPr>
                  <w:rFonts w:ascii="Calibri" w:hAnsi="Calibri" w:cs="Calibri"/>
                  <w:color w:val="000000"/>
                  <w:sz w:val="16"/>
                  <w:szCs w:val="16"/>
                </w:rPr>
                <w:t>0.42</w:t>
              </w:r>
            </w:ins>
          </w:p>
        </w:tc>
        <w:tc>
          <w:tcPr>
            <w:tcW w:w="669" w:type="dxa"/>
            <w:vAlign w:val="center"/>
            <w:tcPrChange w:id="20466" w:author="Στάθης Καπ" w:date="2023-03-03T06:26:00Z">
              <w:tcPr>
                <w:tcW w:w="669" w:type="dxa"/>
                <w:vAlign w:val="center"/>
              </w:tcPr>
            </w:tcPrChange>
          </w:tcPr>
          <w:p w14:paraId="2727FA5F" w14:textId="7A6091B1" w:rsidR="00C87CFE" w:rsidRPr="00CD1347" w:rsidRDefault="00C87CFE" w:rsidP="00C87CFE">
            <w:pPr>
              <w:jc w:val="center"/>
              <w:rPr>
                <w:ins w:id="20467" w:author="Στάθης Καπ" w:date="2023-03-03T04:01:00Z"/>
                <w:rFonts w:cstheme="minorHAnsi"/>
                <w:sz w:val="16"/>
                <w:szCs w:val="16"/>
              </w:rPr>
            </w:pPr>
            <w:ins w:id="20468" w:author="Στάθης Καπ" w:date="2023-03-03T06:21:00Z">
              <w:r>
                <w:rPr>
                  <w:rFonts w:ascii="Calibri" w:hAnsi="Calibri" w:cstheme="minorHAnsi"/>
                  <w:color w:val="000000"/>
                  <w:sz w:val="16"/>
                  <w:szCs w:val="16"/>
                </w:rPr>
                <w:t>5.52</w:t>
              </w:r>
            </w:ins>
          </w:p>
        </w:tc>
        <w:tc>
          <w:tcPr>
            <w:tcW w:w="543" w:type="dxa"/>
            <w:vAlign w:val="center"/>
            <w:tcPrChange w:id="20469" w:author="Στάθης Καπ" w:date="2023-03-03T06:26:00Z">
              <w:tcPr>
                <w:tcW w:w="543" w:type="dxa"/>
                <w:vAlign w:val="bottom"/>
              </w:tcPr>
            </w:tcPrChange>
          </w:tcPr>
          <w:p w14:paraId="43BCCEF3" w14:textId="65C5F30A" w:rsidR="00C87CFE" w:rsidRPr="00CD1347" w:rsidRDefault="00C87CFE" w:rsidP="00C87CFE">
            <w:pPr>
              <w:jc w:val="center"/>
              <w:rPr>
                <w:ins w:id="20470" w:author="Στάθης Καπ" w:date="2023-03-03T04:01:00Z"/>
                <w:rFonts w:cstheme="minorHAnsi"/>
                <w:sz w:val="16"/>
                <w:szCs w:val="16"/>
              </w:rPr>
            </w:pPr>
            <w:ins w:id="20471" w:author="Στάθης Καπ" w:date="2023-03-03T06:21:00Z">
              <w:r>
                <w:rPr>
                  <w:rFonts w:ascii="Calibri" w:hAnsi="Calibri" w:cs="Calibri"/>
                  <w:color w:val="000000"/>
                  <w:sz w:val="16"/>
                  <w:szCs w:val="16"/>
                </w:rPr>
                <w:t>1710</w:t>
              </w:r>
            </w:ins>
          </w:p>
        </w:tc>
        <w:tc>
          <w:tcPr>
            <w:tcW w:w="621" w:type="dxa"/>
            <w:vAlign w:val="center"/>
            <w:tcPrChange w:id="20472" w:author="Στάθης Καπ" w:date="2023-03-03T06:26:00Z">
              <w:tcPr>
                <w:tcW w:w="621" w:type="dxa"/>
                <w:vAlign w:val="bottom"/>
              </w:tcPr>
            </w:tcPrChange>
          </w:tcPr>
          <w:p w14:paraId="3D5C2236" w14:textId="6E49467E" w:rsidR="00C87CFE" w:rsidRPr="00CD1347" w:rsidRDefault="00C87CFE" w:rsidP="00C87CFE">
            <w:pPr>
              <w:jc w:val="center"/>
              <w:rPr>
                <w:ins w:id="20473" w:author="Στάθης Καπ" w:date="2023-03-03T04:01:00Z"/>
                <w:rFonts w:cstheme="minorHAnsi"/>
                <w:sz w:val="16"/>
                <w:szCs w:val="16"/>
              </w:rPr>
            </w:pPr>
            <w:ins w:id="20474" w:author="Στάθης Καπ" w:date="2023-03-03T06:21:00Z">
              <w:r>
                <w:rPr>
                  <w:rFonts w:ascii="Calibri" w:hAnsi="Calibri" w:cs="Calibri"/>
                  <w:color w:val="000000"/>
                  <w:sz w:val="16"/>
                  <w:szCs w:val="16"/>
                </w:rPr>
                <w:t>0.552</w:t>
              </w:r>
            </w:ins>
          </w:p>
        </w:tc>
        <w:tc>
          <w:tcPr>
            <w:tcW w:w="669" w:type="dxa"/>
            <w:vAlign w:val="center"/>
            <w:tcPrChange w:id="20475" w:author="Στάθης Καπ" w:date="2023-03-03T06:26:00Z">
              <w:tcPr>
                <w:tcW w:w="669" w:type="dxa"/>
                <w:vAlign w:val="center"/>
              </w:tcPr>
            </w:tcPrChange>
          </w:tcPr>
          <w:p w14:paraId="1299349B" w14:textId="0C223CCC" w:rsidR="00C87CFE" w:rsidRPr="00CD1347" w:rsidRDefault="00C87CFE" w:rsidP="00C87CFE">
            <w:pPr>
              <w:jc w:val="center"/>
              <w:rPr>
                <w:ins w:id="20476" w:author="Στάθης Καπ" w:date="2023-03-03T04:01:00Z"/>
                <w:rFonts w:cstheme="minorHAnsi"/>
                <w:sz w:val="16"/>
                <w:szCs w:val="16"/>
              </w:rPr>
            </w:pPr>
            <w:ins w:id="20477" w:author="Στάθης Καπ" w:date="2023-03-03T06:21:00Z">
              <w:r>
                <w:rPr>
                  <w:rFonts w:ascii="Calibri" w:hAnsi="Calibri" w:cstheme="minorHAnsi"/>
                  <w:color w:val="000000"/>
                  <w:sz w:val="16"/>
                  <w:szCs w:val="16"/>
                </w:rPr>
                <w:t>0</w:t>
              </w:r>
            </w:ins>
          </w:p>
        </w:tc>
        <w:tc>
          <w:tcPr>
            <w:tcW w:w="508" w:type="dxa"/>
            <w:vAlign w:val="center"/>
            <w:tcPrChange w:id="20478" w:author="Στάθης Καπ" w:date="2023-03-03T06:26:00Z">
              <w:tcPr>
                <w:tcW w:w="508" w:type="dxa"/>
                <w:vAlign w:val="bottom"/>
              </w:tcPr>
            </w:tcPrChange>
          </w:tcPr>
          <w:p w14:paraId="1A83E09F" w14:textId="78EFE605" w:rsidR="00C87CFE" w:rsidRPr="00CD1347" w:rsidRDefault="00C87CFE" w:rsidP="00C87CFE">
            <w:pPr>
              <w:jc w:val="center"/>
              <w:rPr>
                <w:ins w:id="20479" w:author="Στάθης Καπ" w:date="2023-03-03T04:01:00Z"/>
                <w:rFonts w:cstheme="minorHAnsi"/>
                <w:sz w:val="16"/>
                <w:szCs w:val="16"/>
              </w:rPr>
            </w:pPr>
            <w:ins w:id="20480" w:author="Στάθης Καπ" w:date="2023-03-03T06:21:00Z">
              <w:r>
                <w:rPr>
                  <w:rFonts w:ascii="Calibri" w:hAnsi="Calibri" w:cs="Calibri"/>
                  <w:color w:val="000000"/>
                  <w:sz w:val="16"/>
                  <w:szCs w:val="16"/>
                </w:rPr>
                <w:t>1690</w:t>
              </w:r>
            </w:ins>
          </w:p>
        </w:tc>
        <w:tc>
          <w:tcPr>
            <w:tcW w:w="541" w:type="dxa"/>
            <w:vAlign w:val="center"/>
            <w:tcPrChange w:id="20481" w:author="Στάθης Καπ" w:date="2023-03-03T06:26:00Z">
              <w:tcPr>
                <w:tcW w:w="541" w:type="dxa"/>
                <w:vAlign w:val="bottom"/>
              </w:tcPr>
            </w:tcPrChange>
          </w:tcPr>
          <w:p w14:paraId="504D0416" w14:textId="253A219E" w:rsidR="00C87CFE" w:rsidRPr="00CD1347" w:rsidRDefault="00C87CFE" w:rsidP="00C87CFE">
            <w:pPr>
              <w:jc w:val="center"/>
              <w:rPr>
                <w:ins w:id="20482" w:author="Στάθης Καπ" w:date="2023-03-03T04:01:00Z"/>
                <w:rFonts w:cstheme="minorHAnsi"/>
                <w:sz w:val="16"/>
                <w:szCs w:val="16"/>
              </w:rPr>
            </w:pPr>
            <w:ins w:id="20483" w:author="Στάθης Καπ" w:date="2023-03-03T06:21:00Z">
              <w:r>
                <w:rPr>
                  <w:rFonts w:ascii="Calibri" w:hAnsi="Calibri" w:cs="Calibri"/>
                  <w:color w:val="000000"/>
                  <w:sz w:val="16"/>
                  <w:szCs w:val="16"/>
                </w:rPr>
                <w:t>0.411</w:t>
              </w:r>
            </w:ins>
          </w:p>
        </w:tc>
        <w:tc>
          <w:tcPr>
            <w:tcW w:w="589" w:type="dxa"/>
            <w:vAlign w:val="center"/>
            <w:tcPrChange w:id="20484" w:author="Στάθης Καπ" w:date="2023-03-03T06:26:00Z">
              <w:tcPr>
                <w:tcW w:w="589" w:type="dxa"/>
                <w:vAlign w:val="center"/>
              </w:tcPr>
            </w:tcPrChange>
          </w:tcPr>
          <w:p w14:paraId="35A28F0B" w14:textId="422866A4" w:rsidR="00C87CFE" w:rsidRPr="00CD1347" w:rsidRDefault="00C87CFE" w:rsidP="00C87CFE">
            <w:pPr>
              <w:jc w:val="center"/>
              <w:rPr>
                <w:ins w:id="20485" w:author="Στάθης Καπ" w:date="2023-03-03T04:01:00Z"/>
                <w:rFonts w:cstheme="minorHAnsi"/>
                <w:sz w:val="16"/>
                <w:szCs w:val="16"/>
              </w:rPr>
            </w:pPr>
            <w:ins w:id="20486" w:author="Στάθης Καπ" w:date="2023-03-03T06:21:00Z">
              <w:r>
                <w:rPr>
                  <w:rFonts w:ascii="Calibri" w:hAnsi="Calibri" w:cstheme="minorHAnsi"/>
                  <w:color w:val="000000"/>
                  <w:sz w:val="16"/>
                  <w:szCs w:val="16"/>
                </w:rPr>
                <w:t>1.17</w:t>
              </w:r>
            </w:ins>
          </w:p>
        </w:tc>
        <w:tc>
          <w:tcPr>
            <w:tcW w:w="463" w:type="dxa"/>
            <w:vAlign w:val="center"/>
            <w:tcPrChange w:id="20487" w:author="Στάθης Καπ" w:date="2023-03-03T06:26:00Z">
              <w:tcPr>
                <w:tcW w:w="463" w:type="dxa"/>
                <w:vAlign w:val="bottom"/>
              </w:tcPr>
            </w:tcPrChange>
          </w:tcPr>
          <w:p w14:paraId="385664AD" w14:textId="652306F4" w:rsidR="00C87CFE" w:rsidRPr="00CD1347" w:rsidRDefault="00C87CFE" w:rsidP="00C87CFE">
            <w:pPr>
              <w:jc w:val="center"/>
              <w:rPr>
                <w:ins w:id="20488" w:author="Στάθης Καπ" w:date="2023-03-03T04:01:00Z"/>
                <w:rFonts w:cstheme="minorHAnsi"/>
                <w:sz w:val="16"/>
                <w:szCs w:val="16"/>
              </w:rPr>
            </w:pPr>
            <w:ins w:id="20489" w:author="Στάθης Καπ" w:date="2023-03-03T06:21:00Z">
              <w:r>
                <w:rPr>
                  <w:rFonts w:ascii="Calibri" w:hAnsi="Calibri" w:cs="Calibri"/>
                  <w:color w:val="000000"/>
                  <w:sz w:val="16"/>
                  <w:szCs w:val="16"/>
                </w:rPr>
                <w:t>1680</w:t>
              </w:r>
            </w:ins>
          </w:p>
        </w:tc>
        <w:tc>
          <w:tcPr>
            <w:tcW w:w="541" w:type="dxa"/>
            <w:vAlign w:val="center"/>
            <w:tcPrChange w:id="20490" w:author="Στάθης Καπ" w:date="2023-03-03T06:26:00Z">
              <w:tcPr>
                <w:tcW w:w="541" w:type="dxa"/>
                <w:vAlign w:val="bottom"/>
              </w:tcPr>
            </w:tcPrChange>
          </w:tcPr>
          <w:p w14:paraId="656105DB" w14:textId="149080C0" w:rsidR="00C87CFE" w:rsidRPr="00CD1347" w:rsidRDefault="00C87CFE" w:rsidP="00C87CFE">
            <w:pPr>
              <w:jc w:val="center"/>
              <w:rPr>
                <w:ins w:id="20491" w:author="Στάθης Καπ" w:date="2023-03-03T04:01:00Z"/>
                <w:rFonts w:cstheme="minorHAnsi"/>
                <w:sz w:val="16"/>
                <w:szCs w:val="16"/>
              </w:rPr>
            </w:pPr>
            <w:ins w:id="20492" w:author="Στάθης Καπ" w:date="2023-03-03T06:21:00Z">
              <w:r>
                <w:rPr>
                  <w:rFonts w:ascii="Calibri" w:hAnsi="Calibri" w:cs="Calibri"/>
                  <w:color w:val="000000"/>
                  <w:sz w:val="16"/>
                  <w:szCs w:val="16"/>
                </w:rPr>
                <w:t>0.301</w:t>
              </w:r>
            </w:ins>
          </w:p>
        </w:tc>
        <w:tc>
          <w:tcPr>
            <w:tcW w:w="589" w:type="dxa"/>
            <w:vAlign w:val="center"/>
            <w:tcPrChange w:id="20493" w:author="Στάθης Καπ" w:date="2023-03-03T06:26:00Z">
              <w:tcPr>
                <w:tcW w:w="589" w:type="dxa"/>
                <w:vAlign w:val="center"/>
              </w:tcPr>
            </w:tcPrChange>
          </w:tcPr>
          <w:p w14:paraId="562A8790" w14:textId="06A7F170" w:rsidR="00C87CFE" w:rsidRPr="00CD1347" w:rsidRDefault="00C87CFE" w:rsidP="00C87CFE">
            <w:pPr>
              <w:jc w:val="center"/>
              <w:rPr>
                <w:ins w:id="20494" w:author="Στάθης Καπ" w:date="2023-03-03T04:01:00Z"/>
                <w:rFonts w:cstheme="minorHAnsi"/>
                <w:sz w:val="16"/>
                <w:szCs w:val="16"/>
              </w:rPr>
            </w:pPr>
            <w:ins w:id="20495" w:author="Στάθης Καπ" w:date="2023-03-03T06:21:00Z">
              <w:r>
                <w:rPr>
                  <w:rFonts w:ascii="Calibri" w:hAnsi="Calibri" w:cstheme="minorHAnsi"/>
                  <w:color w:val="000000"/>
                  <w:sz w:val="16"/>
                  <w:szCs w:val="16"/>
                </w:rPr>
                <w:t>1.75</w:t>
              </w:r>
            </w:ins>
          </w:p>
        </w:tc>
      </w:tr>
      <w:tr w:rsidR="00C87CFE" w:rsidRPr="00BB05AC" w14:paraId="3F3A579D" w14:textId="77777777" w:rsidTr="00F03C40">
        <w:tblPrEx>
          <w:tblW w:w="0" w:type="auto"/>
          <w:tblBorders>
            <w:insideH w:val="none" w:sz="0" w:space="0" w:color="auto"/>
            <w:insideV w:val="none" w:sz="0" w:space="0" w:color="auto"/>
          </w:tblBorders>
          <w:tblCellMar>
            <w:left w:w="0" w:type="dxa"/>
            <w:right w:w="0" w:type="dxa"/>
          </w:tblCellMar>
          <w:tblPrExChange w:id="2049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497" w:author="Στάθης Καπ" w:date="2023-03-03T04:01:00Z"/>
        </w:trPr>
        <w:tc>
          <w:tcPr>
            <w:tcW w:w="515" w:type="dxa"/>
            <w:tcBorders>
              <w:top w:val="nil"/>
              <w:bottom w:val="nil"/>
              <w:right w:val="single" w:sz="4" w:space="0" w:color="auto"/>
            </w:tcBorders>
            <w:shd w:val="clear" w:color="auto" w:fill="E7E6E6" w:themeFill="background2"/>
            <w:vAlign w:val="bottom"/>
            <w:tcPrChange w:id="20498" w:author="Στάθης Καπ" w:date="2023-03-03T06:26:00Z">
              <w:tcPr>
                <w:tcW w:w="515" w:type="dxa"/>
                <w:vAlign w:val="bottom"/>
              </w:tcPr>
            </w:tcPrChange>
          </w:tcPr>
          <w:p w14:paraId="581D28AB" w14:textId="634AEEDD" w:rsidR="00C87CFE" w:rsidRPr="00CD1347" w:rsidRDefault="00C87CFE" w:rsidP="00C87CFE">
            <w:pPr>
              <w:jc w:val="center"/>
              <w:rPr>
                <w:ins w:id="20499" w:author="Στάθης Καπ" w:date="2023-03-03T04:01:00Z"/>
                <w:sz w:val="16"/>
                <w:szCs w:val="16"/>
              </w:rPr>
            </w:pPr>
            <w:ins w:id="20500" w:author="Στάθης Καπ" w:date="2023-03-03T04:08:00Z">
              <w:r w:rsidRPr="00CD1347">
                <w:rPr>
                  <w:rFonts w:ascii="Calibri" w:hAnsi="Calibri" w:cs="Calibri"/>
                  <w:color w:val="000000"/>
                  <w:sz w:val="16"/>
                  <w:szCs w:val="16"/>
                  <w:rPrChange w:id="20501" w:author="Στάθης Καπ" w:date="2023-03-03T04:09:00Z">
                    <w:rPr>
                      <w:rFonts w:ascii="Calibri" w:hAnsi="Calibri" w:cs="Calibri"/>
                      <w:color w:val="000000"/>
                      <w:sz w:val="18"/>
                      <w:szCs w:val="18"/>
                    </w:rPr>
                  </w:rPrChange>
                </w:rPr>
                <w:t>c204</w:t>
              </w:r>
            </w:ins>
          </w:p>
        </w:tc>
        <w:tc>
          <w:tcPr>
            <w:tcW w:w="560" w:type="dxa"/>
            <w:tcBorders>
              <w:left w:val="single" w:sz="4" w:space="0" w:color="auto"/>
            </w:tcBorders>
            <w:vAlign w:val="center"/>
            <w:tcPrChange w:id="20502" w:author="Στάθης Καπ" w:date="2023-03-03T06:26:00Z">
              <w:tcPr>
                <w:tcW w:w="560" w:type="dxa"/>
              </w:tcPr>
            </w:tcPrChange>
          </w:tcPr>
          <w:p w14:paraId="71AE07CD" w14:textId="5A6208C8" w:rsidR="00C87CFE" w:rsidRPr="00CD1347" w:rsidRDefault="00C87CFE" w:rsidP="00C87CFE">
            <w:pPr>
              <w:jc w:val="center"/>
              <w:rPr>
                <w:ins w:id="20503" w:author="Στάθης Καπ" w:date="2023-03-03T04:01:00Z"/>
                <w:rFonts w:cstheme="minorHAnsi"/>
                <w:sz w:val="16"/>
                <w:szCs w:val="16"/>
              </w:rPr>
            </w:pPr>
            <w:ins w:id="20504" w:author="Στάθης Καπ" w:date="2023-03-03T06:21:00Z">
              <w:r>
                <w:rPr>
                  <w:rFonts w:ascii="Calibri" w:hAnsi="Calibri" w:cs="Calibri"/>
                  <w:color w:val="000000"/>
                  <w:sz w:val="16"/>
                  <w:szCs w:val="16"/>
                </w:rPr>
                <w:t>1810</w:t>
              </w:r>
            </w:ins>
          </w:p>
        </w:tc>
        <w:tc>
          <w:tcPr>
            <w:tcW w:w="855" w:type="dxa"/>
            <w:vAlign w:val="center"/>
            <w:tcPrChange w:id="20505" w:author="Στάθης Καπ" w:date="2023-03-03T06:26:00Z">
              <w:tcPr>
                <w:tcW w:w="855" w:type="dxa"/>
              </w:tcPr>
            </w:tcPrChange>
          </w:tcPr>
          <w:p w14:paraId="3C6E41F4" w14:textId="27A87E8C" w:rsidR="00C87CFE" w:rsidRPr="00CD1347" w:rsidRDefault="00C87CFE" w:rsidP="00C87CFE">
            <w:pPr>
              <w:jc w:val="center"/>
              <w:rPr>
                <w:ins w:id="20506" w:author="Στάθης Καπ" w:date="2023-03-03T04:01:00Z"/>
                <w:rFonts w:cstheme="minorHAnsi"/>
                <w:sz w:val="16"/>
                <w:szCs w:val="16"/>
              </w:rPr>
            </w:pPr>
            <w:ins w:id="20507" w:author="Στάθης Καπ" w:date="2023-03-03T06:21:00Z">
              <w:r>
                <w:rPr>
                  <w:rFonts w:ascii="Calibri" w:hAnsi="Calibri" w:cs="Calibri"/>
                  <w:color w:val="000000"/>
                  <w:sz w:val="16"/>
                  <w:szCs w:val="16"/>
                </w:rPr>
                <w:t>1780</w:t>
              </w:r>
            </w:ins>
          </w:p>
        </w:tc>
        <w:tc>
          <w:tcPr>
            <w:tcW w:w="544" w:type="dxa"/>
            <w:vAlign w:val="center"/>
            <w:tcPrChange w:id="20508" w:author="Στάθης Καπ" w:date="2023-03-03T06:26:00Z">
              <w:tcPr>
                <w:tcW w:w="544" w:type="dxa"/>
                <w:vAlign w:val="bottom"/>
              </w:tcPr>
            </w:tcPrChange>
          </w:tcPr>
          <w:p w14:paraId="6CE4F87E" w14:textId="02B9BF0E" w:rsidR="00C87CFE" w:rsidRPr="00CD1347" w:rsidRDefault="00C87CFE" w:rsidP="00C87CFE">
            <w:pPr>
              <w:jc w:val="center"/>
              <w:rPr>
                <w:ins w:id="20509" w:author="Στάθης Καπ" w:date="2023-03-03T04:01:00Z"/>
                <w:rFonts w:cstheme="minorHAnsi"/>
                <w:sz w:val="16"/>
                <w:szCs w:val="16"/>
              </w:rPr>
            </w:pPr>
            <w:ins w:id="20510" w:author="Στάθης Καπ" w:date="2023-03-03T06:21:00Z">
              <w:r>
                <w:rPr>
                  <w:rFonts w:ascii="Calibri" w:hAnsi="Calibri" w:cs="Calibri"/>
                  <w:color w:val="000000"/>
                  <w:sz w:val="16"/>
                  <w:szCs w:val="16"/>
                </w:rPr>
                <w:t>1740</w:t>
              </w:r>
            </w:ins>
          </w:p>
        </w:tc>
        <w:tc>
          <w:tcPr>
            <w:tcW w:w="621" w:type="dxa"/>
            <w:vAlign w:val="center"/>
            <w:tcPrChange w:id="20511" w:author="Στάθης Καπ" w:date="2023-03-03T06:26:00Z">
              <w:tcPr>
                <w:tcW w:w="621" w:type="dxa"/>
                <w:vAlign w:val="bottom"/>
              </w:tcPr>
            </w:tcPrChange>
          </w:tcPr>
          <w:p w14:paraId="271DE539" w14:textId="65CA59D5" w:rsidR="00C87CFE" w:rsidRPr="00CD1347" w:rsidRDefault="00C87CFE" w:rsidP="00C87CFE">
            <w:pPr>
              <w:jc w:val="center"/>
              <w:rPr>
                <w:ins w:id="20512" w:author="Στάθης Καπ" w:date="2023-03-03T04:01:00Z"/>
                <w:rFonts w:cstheme="minorHAnsi"/>
                <w:sz w:val="16"/>
                <w:szCs w:val="16"/>
              </w:rPr>
            </w:pPr>
            <w:ins w:id="20513" w:author="Στάθης Καπ" w:date="2023-03-03T06:21:00Z">
              <w:r>
                <w:rPr>
                  <w:rFonts w:ascii="Calibri" w:hAnsi="Calibri" w:cs="Calibri"/>
                  <w:color w:val="000000"/>
                  <w:sz w:val="16"/>
                  <w:szCs w:val="16"/>
                </w:rPr>
                <w:t>0.326</w:t>
              </w:r>
            </w:ins>
          </w:p>
        </w:tc>
        <w:tc>
          <w:tcPr>
            <w:tcW w:w="669" w:type="dxa"/>
            <w:vAlign w:val="center"/>
            <w:tcPrChange w:id="20514" w:author="Στάθης Καπ" w:date="2023-03-03T06:26:00Z">
              <w:tcPr>
                <w:tcW w:w="669" w:type="dxa"/>
                <w:vAlign w:val="center"/>
              </w:tcPr>
            </w:tcPrChange>
          </w:tcPr>
          <w:p w14:paraId="40EF8177" w14:textId="1EE53BB7" w:rsidR="00C87CFE" w:rsidRPr="00CD1347" w:rsidRDefault="00C87CFE" w:rsidP="00C87CFE">
            <w:pPr>
              <w:jc w:val="center"/>
              <w:rPr>
                <w:ins w:id="20515" w:author="Στάθης Καπ" w:date="2023-03-03T04:01:00Z"/>
                <w:rFonts w:cstheme="minorHAnsi"/>
                <w:sz w:val="16"/>
                <w:szCs w:val="16"/>
              </w:rPr>
            </w:pPr>
            <w:ins w:id="20516" w:author="Στάθης Καπ" w:date="2023-03-03T06:21:00Z">
              <w:r>
                <w:rPr>
                  <w:rFonts w:ascii="Calibri" w:hAnsi="Calibri" w:cstheme="minorHAnsi"/>
                  <w:color w:val="000000"/>
                  <w:sz w:val="16"/>
                  <w:szCs w:val="16"/>
                </w:rPr>
                <w:t>3.87</w:t>
              </w:r>
            </w:ins>
          </w:p>
        </w:tc>
        <w:tc>
          <w:tcPr>
            <w:tcW w:w="543" w:type="dxa"/>
            <w:vAlign w:val="center"/>
            <w:tcPrChange w:id="20517" w:author="Στάθης Καπ" w:date="2023-03-03T06:26:00Z">
              <w:tcPr>
                <w:tcW w:w="543" w:type="dxa"/>
                <w:vAlign w:val="bottom"/>
              </w:tcPr>
            </w:tcPrChange>
          </w:tcPr>
          <w:p w14:paraId="3F469031" w14:textId="70CC5FF7" w:rsidR="00C87CFE" w:rsidRPr="00CD1347" w:rsidRDefault="00C87CFE" w:rsidP="00C87CFE">
            <w:pPr>
              <w:jc w:val="center"/>
              <w:rPr>
                <w:ins w:id="20518" w:author="Στάθης Καπ" w:date="2023-03-03T04:01:00Z"/>
                <w:rFonts w:cstheme="minorHAnsi"/>
                <w:sz w:val="16"/>
                <w:szCs w:val="16"/>
              </w:rPr>
            </w:pPr>
            <w:ins w:id="20519" w:author="Στάθης Καπ" w:date="2023-03-03T06:21:00Z">
              <w:r>
                <w:rPr>
                  <w:rFonts w:ascii="Calibri" w:hAnsi="Calibri" w:cs="Calibri"/>
                  <w:color w:val="000000"/>
                  <w:sz w:val="16"/>
                  <w:szCs w:val="16"/>
                </w:rPr>
                <w:t>1720</w:t>
              </w:r>
            </w:ins>
          </w:p>
        </w:tc>
        <w:tc>
          <w:tcPr>
            <w:tcW w:w="621" w:type="dxa"/>
            <w:vAlign w:val="center"/>
            <w:tcPrChange w:id="20520" w:author="Στάθης Καπ" w:date="2023-03-03T06:26:00Z">
              <w:tcPr>
                <w:tcW w:w="621" w:type="dxa"/>
                <w:vAlign w:val="bottom"/>
              </w:tcPr>
            </w:tcPrChange>
          </w:tcPr>
          <w:p w14:paraId="1116791A" w14:textId="3CC34C6F" w:rsidR="00C87CFE" w:rsidRPr="00CD1347" w:rsidRDefault="00C87CFE" w:rsidP="00C87CFE">
            <w:pPr>
              <w:jc w:val="center"/>
              <w:rPr>
                <w:ins w:id="20521" w:author="Στάθης Καπ" w:date="2023-03-03T04:01:00Z"/>
                <w:rFonts w:cstheme="minorHAnsi"/>
                <w:sz w:val="16"/>
                <w:szCs w:val="16"/>
              </w:rPr>
            </w:pPr>
            <w:ins w:id="20522" w:author="Στάθης Καπ" w:date="2023-03-03T06:21:00Z">
              <w:r>
                <w:rPr>
                  <w:rFonts w:ascii="Calibri" w:hAnsi="Calibri" w:cs="Calibri"/>
                  <w:color w:val="000000"/>
                  <w:sz w:val="16"/>
                  <w:szCs w:val="16"/>
                </w:rPr>
                <w:t>0.441</w:t>
              </w:r>
            </w:ins>
          </w:p>
        </w:tc>
        <w:tc>
          <w:tcPr>
            <w:tcW w:w="669" w:type="dxa"/>
            <w:vAlign w:val="center"/>
            <w:tcPrChange w:id="20523" w:author="Στάθης Καπ" w:date="2023-03-03T06:26:00Z">
              <w:tcPr>
                <w:tcW w:w="669" w:type="dxa"/>
                <w:vAlign w:val="center"/>
              </w:tcPr>
            </w:tcPrChange>
          </w:tcPr>
          <w:p w14:paraId="263090FF" w14:textId="2B580DF9" w:rsidR="00C87CFE" w:rsidRPr="00CD1347" w:rsidRDefault="00C87CFE" w:rsidP="00C87CFE">
            <w:pPr>
              <w:jc w:val="center"/>
              <w:rPr>
                <w:ins w:id="20524" w:author="Στάθης Καπ" w:date="2023-03-03T04:01:00Z"/>
                <w:rFonts w:cstheme="minorHAnsi"/>
                <w:sz w:val="16"/>
                <w:szCs w:val="16"/>
              </w:rPr>
            </w:pPr>
            <w:ins w:id="20525" w:author="Στάθης Καπ" w:date="2023-03-03T06:21:00Z">
              <w:r>
                <w:rPr>
                  <w:rFonts w:ascii="Calibri" w:hAnsi="Calibri" w:cstheme="minorHAnsi"/>
                  <w:color w:val="000000"/>
                  <w:sz w:val="16"/>
                  <w:szCs w:val="16"/>
                </w:rPr>
                <w:t>1.15</w:t>
              </w:r>
            </w:ins>
          </w:p>
        </w:tc>
        <w:tc>
          <w:tcPr>
            <w:tcW w:w="508" w:type="dxa"/>
            <w:vAlign w:val="center"/>
            <w:tcPrChange w:id="20526" w:author="Στάθης Καπ" w:date="2023-03-03T06:26:00Z">
              <w:tcPr>
                <w:tcW w:w="508" w:type="dxa"/>
                <w:vAlign w:val="bottom"/>
              </w:tcPr>
            </w:tcPrChange>
          </w:tcPr>
          <w:p w14:paraId="3037431B" w14:textId="2BC446B9" w:rsidR="00C87CFE" w:rsidRPr="00CD1347" w:rsidRDefault="00C87CFE" w:rsidP="00C87CFE">
            <w:pPr>
              <w:jc w:val="center"/>
              <w:rPr>
                <w:ins w:id="20527" w:author="Στάθης Καπ" w:date="2023-03-03T04:01:00Z"/>
                <w:rFonts w:cstheme="minorHAnsi"/>
                <w:sz w:val="16"/>
                <w:szCs w:val="16"/>
              </w:rPr>
            </w:pPr>
            <w:ins w:id="20528" w:author="Στάθης Καπ" w:date="2023-03-03T06:21:00Z">
              <w:r>
                <w:rPr>
                  <w:rFonts w:ascii="Calibri" w:hAnsi="Calibri" w:cs="Calibri"/>
                  <w:color w:val="000000"/>
                  <w:sz w:val="16"/>
                  <w:szCs w:val="16"/>
                </w:rPr>
                <w:t>1690</w:t>
              </w:r>
            </w:ins>
          </w:p>
        </w:tc>
        <w:tc>
          <w:tcPr>
            <w:tcW w:w="541" w:type="dxa"/>
            <w:vAlign w:val="center"/>
            <w:tcPrChange w:id="20529" w:author="Στάθης Καπ" w:date="2023-03-03T06:26:00Z">
              <w:tcPr>
                <w:tcW w:w="541" w:type="dxa"/>
                <w:vAlign w:val="bottom"/>
              </w:tcPr>
            </w:tcPrChange>
          </w:tcPr>
          <w:p w14:paraId="53162CB0" w14:textId="79C964AC" w:rsidR="00C87CFE" w:rsidRPr="00CD1347" w:rsidRDefault="00C87CFE" w:rsidP="00C87CFE">
            <w:pPr>
              <w:jc w:val="center"/>
              <w:rPr>
                <w:ins w:id="20530" w:author="Στάθης Καπ" w:date="2023-03-03T04:01:00Z"/>
                <w:rFonts w:cstheme="minorHAnsi"/>
                <w:sz w:val="16"/>
                <w:szCs w:val="16"/>
              </w:rPr>
            </w:pPr>
            <w:ins w:id="20531" w:author="Στάθης Καπ" w:date="2023-03-03T06:21:00Z">
              <w:r>
                <w:rPr>
                  <w:rFonts w:ascii="Calibri" w:hAnsi="Calibri" w:cs="Calibri"/>
                  <w:color w:val="000000"/>
                  <w:sz w:val="16"/>
                  <w:szCs w:val="16"/>
                </w:rPr>
                <w:t>0.243</w:t>
              </w:r>
            </w:ins>
          </w:p>
        </w:tc>
        <w:tc>
          <w:tcPr>
            <w:tcW w:w="589" w:type="dxa"/>
            <w:vAlign w:val="center"/>
            <w:tcPrChange w:id="20532" w:author="Στάθης Καπ" w:date="2023-03-03T06:26:00Z">
              <w:tcPr>
                <w:tcW w:w="589" w:type="dxa"/>
                <w:vAlign w:val="center"/>
              </w:tcPr>
            </w:tcPrChange>
          </w:tcPr>
          <w:p w14:paraId="14BD3987" w14:textId="3E280A81" w:rsidR="00C87CFE" w:rsidRPr="00CD1347" w:rsidRDefault="00C87CFE" w:rsidP="00C87CFE">
            <w:pPr>
              <w:jc w:val="center"/>
              <w:rPr>
                <w:ins w:id="20533" w:author="Στάθης Καπ" w:date="2023-03-03T04:01:00Z"/>
                <w:rFonts w:cstheme="minorHAnsi"/>
                <w:sz w:val="16"/>
                <w:szCs w:val="16"/>
              </w:rPr>
            </w:pPr>
            <w:ins w:id="20534" w:author="Στάθης Καπ" w:date="2023-03-03T06:21:00Z">
              <w:r>
                <w:rPr>
                  <w:rFonts w:ascii="Calibri" w:hAnsi="Calibri" w:cstheme="minorHAnsi"/>
                  <w:color w:val="000000"/>
                  <w:sz w:val="16"/>
                  <w:szCs w:val="16"/>
                </w:rPr>
                <w:t>2.87</w:t>
              </w:r>
            </w:ins>
          </w:p>
        </w:tc>
        <w:tc>
          <w:tcPr>
            <w:tcW w:w="463" w:type="dxa"/>
            <w:vAlign w:val="center"/>
            <w:tcPrChange w:id="20535" w:author="Στάθης Καπ" w:date="2023-03-03T06:26:00Z">
              <w:tcPr>
                <w:tcW w:w="463" w:type="dxa"/>
                <w:vAlign w:val="bottom"/>
              </w:tcPr>
            </w:tcPrChange>
          </w:tcPr>
          <w:p w14:paraId="3A549E80" w14:textId="0CEEF88D" w:rsidR="00C87CFE" w:rsidRPr="00CD1347" w:rsidRDefault="00C87CFE" w:rsidP="00C87CFE">
            <w:pPr>
              <w:jc w:val="center"/>
              <w:rPr>
                <w:ins w:id="20536" w:author="Στάθης Καπ" w:date="2023-03-03T04:01:00Z"/>
                <w:rFonts w:cstheme="minorHAnsi"/>
                <w:sz w:val="16"/>
                <w:szCs w:val="16"/>
              </w:rPr>
            </w:pPr>
            <w:ins w:id="20537" w:author="Στάθης Καπ" w:date="2023-03-03T06:21:00Z">
              <w:r>
                <w:rPr>
                  <w:rFonts w:ascii="Calibri" w:hAnsi="Calibri" w:cs="Calibri"/>
                  <w:color w:val="000000"/>
                  <w:sz w:val="16"/>
                  <w:szCs w:val="16"/>
                </w:rPr>
                <w:t>1680</w:t>
              </w:r>
            </w:ins>
          </w:p>
        </w:tc>
        <w:tc>
          <w:tcPr>
            <w:tcW w:w="541" w:type="dxa"/>
            <w:vAlign w:val="center"/>
            <w:tcPrChange w:id="20538" w:author="Στάθης Καπ" w:date="2023-03-03T06:26:00Z">
              <w:tcPr>
                <w:tcW w:w="541" w:type="dxa"/>
                <w:vAlign w:val="bottom"/>
              </w:tcPr>
            </w:tcPrChange>
          </w:tcPr>
          <w:p w14:paraId="5B515FA7" w14:textId="1B6580E3" w:rsidR="00C87CFE" w:rsidRPr="00CD1347" w:rsidRDefault="00C87CFE" w:rsidP="00C87CFE">
            <w:pPr>
              <w:jc w:val="center"/>
              <w:rPr>
                <w:ins w:id="20539" w:author="Στάθης Καπ" w:date="2023-03-03T04:01:00Z"/>
                <w:rFonts w:cstheme="minorHAnsi"/>
                <w:sz w:val="16"/>
                <w:szCs w:val="16"/>
              </w:rPr>
            </w:pPr>
            <w:ins w:id="20540" w:author="Στάθης Καπ" w:date="2023-03-03T06:21:00Z">
              <w:r>
                <w:rPr>
                  <w:rFonts w:ascii="Calibri" w:hAnsi="Calibri" w:cs="Calibri"/>
                  <w:color w:val="000000"/>
                  <w:sz w:val="16"/>
                  <w:szCs w:val="16"/>
                </w:rPr>
                <w:t>0.211</w:t>
              </w:r>
            </w:ins>
          </w:p>
        </w:tc>
        <w:tc>
          <w:tcPr>
            <w:tcW w:w="589" w:type="dxa"/>
            <w:vAlign w:val="center"/>
            <w:tcPrChange w:id="20541" w:author="Στάθης Καπ" w:date="2023-03-03T06:26:00Z">
              <w:tcPr>
                <w:tcW w:w="589" w:type="dxa"/>
                <w:vAlign w:val="center"/>
              </w:tcPr>
            </w:tcPrChange>
          </w:tcPr>
          <w:p w14:paraId="5BCF6AA0" w14:textId="200E4D86" w:rsidR="00C87CFE" w:rsidRPr="00CD1347" w:rsidRDefault="00C87CFE" w:rsidP="00C87CFE">
            <w:pPr>
              <w:jc w:val="center"/>
              <w:rPr>
                <w:ins w:id="20542" w:author="Στάθης Καπ" w:date="2023-03-03T04:01:00Z"/>
                <w:rFonts w:cstheme="minorHAnsi"/>
                <w:sz w:val="16"/>
                <w:szCs w:val="16"/>
              </w:rPr>
            </w:pPr>
            <w:ins w:id="20543" w:author="Στάθης Καπ" w:date="2023-03-03T06:21:00Z">
              <w:r>
                <w:rPr>
                  <w:rFonts w:ascii="Calibri" w:hAnsi="Calibri" w:cstheme="minorHAnsi"/>
                  <w:color w:val="000000"/>
                  <w:sz w:val="16"/>
                  <w:szCs w:val="16"/>
                </w:rPr>
                <w:t>3.45</w:t>
              </w:r>
            </w:ins>
          </w:p>
        </w:tc>
      </w:tr>
      <w:tr w:rsidR="00C87CFE" w:rsidRPr="00BB05AC" w14:paraId="03F3EA29" w14:textId="77777777" w:rsidTr="00F03C40">
        <w:tblPrEx>
          <w:tblW w:w="0" w:type="auto"/>
          <w:tblBorders>
            <w:insideH w:val="none" w:sz="0" w:space="0" w:color="auto"/>
            <w:insideV w:val="none" w:sz="0" w:space="0" w:color="auto"/>
          </w:tblBorders>
          <w:tblCellMar>
            <w:left w:w="0" w:type="dxa"/>
            <w:right w:w="0" w:type="dxa"/>
          </w:tblCellMar>
          <w:tblPrExChange w:id="2054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545" w:author="Στάθης Καπ" w:date="2023-03-03T04:01:00Z"/>
        </w:trPr>
        <w:tc>
          <w:tcPr>
            <w:tcW w:w="515" w:type="dxa"/>
            <w:tcBorders>
              <w:top w:val="nil"/>
              <w:bottom w:val="nil"/>
              <w:right w:val="single" w:sz="4" w:space="0" w:color="auto"/>
            </w:tcBorders>
            <w:shd w:val="clear" w:color="auto" w:fill="E7E6E6" w:themeFill="background2"/>
            <w:vAlign w:val="bottom"/>
            <w:tcPrChange w:id="20546" w:author="Στάθης Καπ" w:date="2023-03-03T06:26:00Z">
              <w:tcPr>
                <w:tcW w:w="515" w:type="dxa"/>
                <w:vAlign w:val="bottom"/>
              </w:tcPr>
            </w:tcPrChange>
          </w:tcPr>
          <w:p w14:paraId="3C3FF38F" w14:textId="6B934B2D" w:rsidR="00C87CFE" w:rsidRPr="00CD1347" w:rsidRDefault="00C87CFE" w:rsidP="00C87CFE">
            <w:pPr>
              <w:jc w:val="center"/>
              <w:rPr>
                <w:ins w:id="20547" w:author="Στάθης Καπ" w:date="2023-03-03T04:01:00Z"/>
                <w:sz w:val="16"/>
                <w:szCs w:val="16"/>
              </w:rPr>
            </w:pPr>
            <w:ins w:id="20548" w:author="Στάθης Καπ" w:date="2023-03-03T04:08:00Z">
              <w:r w:rsidRPr="00CD1347">
                <w:rPr>
                  <w:rFonts w:ascii="Calibri" w:hAnsi="Calibri" w:cs="Calibri"/>
                  <w:color w:val="000000"/>
                  <w:sz w:val="16"/>
                  <w:szCs w:val="16"/>
                  <w:rPrChange w:id="20549" w:author="Στάθης Καπ" w:date="2023-03-03T04:09:00Z">
                    <w:rPr>
                      <w:rFonts w:ascii="Calibri" w:hAnsi="Calibri" w:cs="Calibri"/>
                      <w:color w:val="000000"/>
                      <w:sz w:val="18"/>
                      <w:szCs w:val="18"/>
                    </w:rPr>
                  </w:rPrChange>
                </w:rPr>
                <w:t>c205</w:t>
              </w:r>
            </w:ins>
          </w:p>
        </w:tc>
        <w:tc>
          <w:tcPr>
            <w:tcW w:w="560" w:type="dxa"/>
            <w:tcBorders>
              <w:left w:val="single" w:sz="4" w:space="0" w:color="auto"/>
            </w:tcBorders>
            <w:vAlign w:val="center"/>
            <w:tcPrChange w:id="20550" w:author="Στάθης Καπ" w:date="2023-03-03T06:26:00Z">
              <w:tcPr>
                <w:tcW w:w="560" w:type="dxa"/>
              </w:tcPr>
            </w:tcPrChange>
          </w:tcPr>
          <w:p w14:paraId="7C6F8066" w14:textId="0151869D" w:rsidR="00C87CFE" w:rsidRPr="00CD1347" w:rsidRDefault="00C87CFE" w:rsidP="00C87CFE">
            <w:pPr>
              <w:jc w:val="center"/>
              <w:rPr>
                <w:ins w:id="20551" w:author="Στάθης Καπ" w:date="2023-03-03T04:01:00Z"/>
                <w:rFonts w:cstheme="minorHAnsi"/>
                <w:sz w:val="16"/>
                <w:szCs w:val="16"/>
              </w:rPr>
            </w:pPr>
            <w:ins w:id="20552" w:author="Στάθης Καπ" w:date="2023-03-03T06:21:00Z">
              <w:r>
                <w:rPr>
                  <w:rFonts w:ascii="Calibri" w:hAnsi="Calibri" w:cs="Calibri"/>
                  <w:color w:val="000000"/>
                  <w:sz w:val="16"/>
                  <w:szCs w:val="16"/>
                </w:rPr>
                <w:t>1810</w:t>
              </w:r>
            </w:ins>
          </w:p>
        </w:tc>
        <w:tc>
          <w:tcPr>
            <w:tcW w:w="855" w:type="dxa"/>
            <w:vAlign w:val="center"/>
            <w:tcPrChange w:id="20553" w:author="Στάθης Καπ" w:date="2023-03-03T06:26:00Z">
              <w:tcPr>
                <w:tcW w:w="855" w:type="dxa"/>
              </w:tcPr>
            </w:tcPrChange>
          </w:tcPr>
          <w:p w14:paraId="5C9DC5E2" w14:textId="08043BBA" w:rsidR="00C87CFE" w:rsidRPr="00CD1347" w:rsidRDefault="00C87CFE" w:rsidP="00C87CFE">
            <w:pPr>
              <w:jc w:val="center"/>
              <w:rPr>
                <w:ins w:id="20554" w:author="Στάθης Καπ" w:date="2023-03-03T04:01:00Z"/>
                <w:rFonts w:cstheme="minorHAnsi"/>
                <w:sz w:val="16"/>
                <w:szCs w:val="16"/>
              </w:rPr>
            </w:pPr>
            <w:ins w:id="20555" w:author="Στάθης Καπ" w:date="2023-03-03T06:21:00Z">
              <w:r>
                <w:rPr>
                  <w:rFonts w:ascii="Calibri" w:hAnsi="Calibri" w:cs="Calibri"/>
                  <w:color w:val="000000"/>
                  <w:sz w:val="16"/>
                  <w:szCs w:val="16"/>
                </w:rPr>
                <w:t>1770</w:t>
              </w:r>
            </w:ins>
          </w:p>
        </w:tc>
        <w:tc>
          <w:tcPr>
            <w:tcW w:w="544" w:type="dxa"/>
            <w:vAlign w:val="center"/>
            <w:tcPrChange w:id="20556" w:author="Στάθης Καπ" w:date="2023-03-03T06:26:00Z">
              <w:tcPr>
                <w:tcW w:w="544" w:type="dxa"/>
                <w:vAlign w:val="bottom"/>
              </w:tcPr>
            </w:tcPrChange>
          </w:tcPr>
          <w:p w14:paraId="2BBD609F" w14:textId="6FF0B769" w:rsidR="00C87CFE" w:rsidRPr="00CD1347" w:rsidRDefault="00C87CFE" w:rsidP="00C87CFE">
            <w:pPr>
              <w:jc w:val="center"/>
              <w:rPr>
                <w:ins w:id="20557" w:author="Στάθης Καπ" w:date="2023-03-03T04:01:00Z"/>
                <w:rFonts w:cstheme="minorHAnsi"/>
                <w:sz w:val="16"/>
                <w:szCs w:val="16"/>
              </w:rPr>
            </w:pPr>
            <w:ins w:id="20558" w:author="Στάθης Καπ" w:date="2023-03-03T06:21:00Z">
              <w:r>
                <w:rPr>
                  <w:rFonts w:ascii="Calibri" w:hAnsi="Calibri" w:cs="Calibri"/>
                  <w:color w:val="000000"/>
                  <w:sz w:val="16"/>
                  <w:szCs w:val="16"/>
                </w:rPr>
                <w:t>1750</w:t>
              </w:r>
            </w:ins>
          </w:p>
        </w:tc>
        <w:tc>
          <w:tcPr>
            <w:tcW w:w="621" w:type="dxa"/>
            <w:vAlign w:val="center"/>
            <w:tcPrChange w:id="20559" w:author="Στάθης Καπ" w:date="2023-03-03T06:26:00Z">
              <w:tcPr>
                <w:tcW w:w="621" w:type="dxa"/>
                <w:vAlign w:val="bottom"/>
              </w:tcPr>
            </w:tcPrChange>
          </w:tcPr>
          <w:p w14:paraId="1B306E5C" w14:textId="5ABCE7ED" w:rsidR="00C87CFE" w:rsidRPr="00CD1347" w:rsidRDefault="00C87CFE" w:rsidP="00C87CFE">
            <w:pPr>
              <w:jc w:val="center"/>
              <w:rPr>
                <w:ins w:id="20560" w:author="Στάθης Καπ" w:date="2023-03-03T04:01:00Z"/>
                <w:rFonts w:cstheme="minorHAnsi"/>
                <w:sz w:val="16"/>
                <w:szCs w:val="16"/>
              </w:rPr>
            </w:pPr>
            <w:ins w:id="20561" w:author="Στάθης Καπ" w:date="2023-03-03T06:21:00Z">
              <w:r>
                <w:rPr>
                  <w:rFonts w:ascii="Calibri" w:hAnsi="Calibri" w:cs="Calibri"/>
                  <w:color w:val="000000"/>
                  <w:sz w:val="16"/>
                  <w:szCs w:val="16"/>
                </w:rPr>
                <w:t>0.666</w:t>
              </w:r>
            </w:ins>
          </w:p>
        </w:tc>
        <w:tc>
          <w:tcPr>
            <w:tcW w:w="669" w:type="dxa"/>
            <w:vAlign w:val="center"/>
            <w:tcPrChange w:id="20562" w:author="Στάθης Καπ" w:date="2023-03-03T06:26:00Z">
              <w:tcPr>
                <w:tcW w:w="669" w:type="dxa"/>
                <w:vAlign w:val="center"/>
              </w:tcPr>
            </w:tcPrChange>
          </w:tcPr>
          <w:p w14:paraId="2C06748C" w14:textId="1C1A595A" w:rsidR="00C87CFE" w:rsidRPr="00CD1347" w:rsidRDefault="00C87CFE" w:rsidP="00C87CFE">
            <w:pPr>
              <w:jc w:val="center"/>
              <w:rPr>
                <w:ins w:id="20563" w:author="Στάθης Καπ" w:date="2023-03-03T04:01:00Z"/>
                <w:rFonts w:cstheme="minorHAnsi"/>
                <w:sz w:val="16"/>
                <w:szCs w:val="16"/>
              </w:rPr>
            </w:pPr>
            <w:ins w:id="20564" w:author="Στάθης Καπ" w:date="2023-03-03T06:21:00Z">
              <w:r>
                <w:rPr>
                  <w:rFonts w:ascii="Calibri" w:hAnsi="Calibri" w:cstheme="minorHAnsi"/>
                  <w:color w:val="000000"/>
                  <w:sz w:val="16"/>
                  <w:szCs w:val="16"/>
                </w:rPr>
                <w:t>3.31</w:t>
              </w:r>
            </w:ins>
          </w:p>
        </w:tc>
        <w:tc>
          <w:tcPr>
            <w:tcW w:w="543" w:type="dxa"/>
            <w:vAlign w:val="center"/>
            <w:tcPrChange w:id="20565" w:author="Στάθης Καπ" w:date="2023-03-03T06:26:00Z">
              <w:tcPr>
                <w:tcW w:w="543" w:type="dxa"/>
                <w:vAlign w:val="bottom"/>
              </w:tcPr>
            </w:tcPrChange>
          </w:tcPr>
          <w:p w14:paraId="0EB1F062" w14:textId="41556394" w:rsidR="00C87CFE" w:rsidRPr="00CD1347" w:rsidRDefault="00C87CFE" w:rsidP="00C87CFE">
            <w:pPr>
              <w:jc w:val="center"/>
              <w:rPr>
                <w:ins w:id="20566" w:author="Στάθης Καπ" w:date="2023-03-03T04:01:00Z"/>
                <w:rFonts w:cstheme="minorHAnsi"/>
                <w:sz w:val="16"/>
                <w:szCs w:val="16"/>
              </w:rPr>
            </w:pPr>
            <w:ins w:id="20567" w:author="Στάθης Καπ" w:date="2023-03-03T06:21:00Z">
              <w:r>
                <w:rPr>
                  <w:rFonts w:ascii="Calibri" w:hAnsi="Calibri" w:cs="Calibri"/>
                  <w:color w:val="000000"/>
                  <w:sz w:val="16"/>
                  <w:szCs w:val="16"/>
                </w:rPr>
                <w:t>1760</w:t>
              </w:r>
            </w:ins>
          </w:p>
        </w:tc>
        <w:tc>
          <w:tcPr>
            <w:tcW w:w="621" w:type="dxa"/>
            <w:vAlign w:val="center"/>
            <w:tcPrChange w:id="20568" w:author="Στάθης Καπ" w:date="2023-03-03T06:26:00Z">
              <w:tcPr>
                <w:tcW w:w="621" w:type="dxa"/>
                <w:vAlign w:val="bottom"/>
              </w:tcPr>
            </w:tcPrChange>
          </w:tcPr>
          <w:p w14:paraId="5B5FAB0E" w14:textId="5F569778" w:rsidR="00C87CFE" w:rsidRPr="00CD1347" w:rsidRDefault="00C87CFE" w:rsidP="00C87CFE">
            <w:pPr>
              <w:jc w:val="center"/>
              <w:rPr>
                <w:ins w:id="20569" w:author="Στάθης Καπ" w:date="2023-03-03T04:01:00Z"/>
                <w:rFonts w:cstheme="minorHAnsi"/>
                <w:sz w:val="16"/>
                <w:szCs w:val="16"/>
              </w:rPr>
            </w:pPr>
            <w:ins w:id="20570" w:author="Στάθης Καπ" w:date="2023-03-03T06:21:00Z">
              <w:r>
                <w:rPr>
                  <w:rFonts w:ascii="Calibri" w:hAnsi="Calibri" w:cs="Calibri"/>
                  <w:color w:val="000000"/>
                  <w:sz w:val="16"/>
                  <w:szCs w:val="16"/>
                </w:rPr>
                <w:t>0.276</w:t>
              </w:r>
            </w:ins>
          </w:p>
        </w:tc>
        <w:tc>
          <w:tcPr>
            <w:tcW w:w="669" w:type="dxa"/>
            <w:vAlign w:val="center"/>
            <w:tcPrChange w:id="20571" w:author="Στάθης Καπ" w:date="2023-03-03T06:26:00Z">
              <w:tcPr>
                <w:tcW w:w="669" w:type="dxa"/>
                <w:vAlign w:val="center"/>
              </w:tcPr>
            </w:tcPrChange>
          </w:tcPr>
          <w:p w14:paraId="00320E8F" w14:textId="17FDAF29" w:rsidR="00C87CFE" w:rsidRPr="00CD1347" w:rsidRDefault="00C87CFE" w:rsidP="00C87CFE">
            <w:pPr>
              <w:jc w:val="center"/>
              <w:rPr>
                <w:ins w:id="20572" w:author="Στάθης Καπ" w:date="2023-03-03T04:01:00Z"/>
                <w:rFonts w:cstheme="minorHAnsi"/>
                <w:sz w:val="16"/>
                <w:szCs w:val="16"/>
              </w:rPr>
            </w:pPr>
            <w:ins w:id="20573" w:author="Στάθης Καπ" w:date="2023-03-03T06:21:00Z">
              <w:r>
                <w:rPr>
                  <w:rFonts w:ascii="Calibri" w:hAnsi="Calibri" w:cstheme="minorHAnsi"/>
                  <w:color w:val="000000"/>
                  <w:sz w:val="16"/>
                  <w:szCs w:val="16"/>
                </w:rPr>
                <w:t>-0.57</w:t>
              </w:r>
            </w:ins>
          </w:p>
        </w:tc>
        <w:tc>
          <w:tcPr>
            <w:tcW w:w="508" w:type="dxa"/>
            <w:vAlign w:val="center"/>
            <w:tcPrChange w:id="20574" w:author="Στάθης Καπ" w:date="2023-03-03T06:26:00Z">
              <w:tcPr>
                <w:tcW w:w="508" w:type="dxa"/>
                <w:vAlign w:val="bottom"/>
              </w:tcPr>
            </w:tcPrChange>
          </w:tcPr>
          <w:p w14:paraId="1B652897" w14:textId="7269FEE2" w:rsidR="00C87CFE" w:rsidRPr="00CD1347" w:rsidRDefault="00C87CFE" w:rsidP="00C87CFE">
            <w:pPr>
              <w:jc w:val="center"/>
              <w:rPr>
                <w:ins w:id="20575" w:author="Στάθης Καπ" w:date="2023-03-03T04:01:00Z"/>
                <w:rFonts w:cstheme="minorHAnsi"/>
                <w:sz w:val="16"/>
                <w:szCs w:val="16"/>
              </w:rPr>
            </w:pPr>
            <w:ins w:id="20576" w:author="Στάθης Καπ" w:date="2023-03-03T06:21:00Z">
              <w:r>
                <w:rPr>
                  <w:rFonts w:ascii="Calibri" w:hAnsi="Calibri" w:cs="Calibri"/>
                  <w:color w:val="000000"/>
                  <w:sz w:val="16"/>
                  <w:szCs w:val="16"/>
                </w:rPr>
                <w:t>1720</w:t>
              </w:r>
            </w:ins>
          </w:p>
        </w:tc>
        <w:tc>
          <w:tcPr>
            <w:tcW w:w="541" w:type="dxa"/>
            <w:vAlign w:val="center"/>
            <w:tcPrChange w:id="20577" w:author="Στάθης Καπ" w:date="2023-03-03T06:26:00Z">
              <w:tcPr>
                <w:tcW w:w="541" w:type="dxa"/>
                <w:vAlign w:val="bottom"/>
              </w:tcPr>
            </w:tcPrChange>
          </w:tcPr>
          <w:p w14:paraId="12D2FBE1" w14:textId="051FB520" w:rsidR="00C87CFE" w:rsidRPr="00CD1347" w:rsidRDefault="00C87CFE" w:rsidP="00C87CFE">
            <w:pPr>
              <w:jc w:val="center"/>
              <w:rPr>
                <w:ins w:id="20578" w:author="Στάθης Καπ" w:date="2023-03-03T04:01:00Z"/>
                <w:rFonts w:cstheme="minorHAnsi"/>
                <w:sz w:val="16"/>
                <w:szCs w:val="16"/>
              </w:rPr>
            </w:pPr>
            <w:ins w:id="20579" w:author="Στάθης Καπ" w:date="2023-03-03T06:21:00Z">
              <w:r>
                <w:rPr>
                  <w:rFonts w:ascii="Calibri" w:hAnsi="Calibri" w:cs="Calibri"/>
                  <w:color w:val="000000"/>
                  <w:sz w:val="16"/>
                  <w:szCs w:val="16"/>
                </w:rPr>
                <w:t>0.222</w:t>
              </w:r>
            </w:ins>
          </w:p>
        </w:tc>
        <w:tc>
          <w:tcPr>
            <w:tcW w:w="589" w:type="dxa"/>
            <w:vAlign w:val="center"/>
            <w:tcPrChange w:id="20580" w:author="Στάθης Καπ" w:date="2023-03-03T06:26:00Z">
              <w:tcPr>
                <w:tcW w:w="589" w:type="dxa"/>
                <w:vAlign w:val="center"/>
              </w:tcPr>
            </w:tcPrChange>
          </w:tcPr>
          <w:p w14:paraId="4315B27E" w14:textId="2C743E3B" w:rsidR="00C87CFE" w:rsidRPr="00CD1347" w:rsidRDefault="00C87CFE" w:rsidP="00C87CFE">
            <w:pPr>
              <w:jc w:val="center"/>
              <w:rPr>
                <w:ins w:id="20581" w:author="Στάθης Καπ" w:date="2023-03-03T04:01:00Z"/>
                <w:rFonts w:cstheme="minorHAnsi"/>
                <w:sz w:val="16"/>
                <w:szCs w:val="16"/>
              </w:rPr>
            </w:pPr>
            <w:ins w:id="20582" w:author="Στάθης Καπ" w:date="2023-03-03T06:21:00Z">
              <w:r>
                <w:rPr>
                  <w:rFonts w:ascii="Calibri" w:hAnsi="Calibri" w:cstheme="minorHAnsi"/>
                  <w:color w:val="000000"/>
                  <w:sz w:val="16"/>
                  <w:szCs w:val="16"/>
                </w:rPr>
                <w:t>1.71</w:t>
              </w:r>
            </w:ins>
          </w:p>
        </w:tc>
        <w:tc>
          <w:tcPr>
            <w:tcW w:w="463" w:type="dxa"/>
            <w:vAlign w:val="center"/>
            <w:tcPrChange w:id="20583" w:author="Στάθης Καπ" w:date="2023-03-03T06:26:00Z">
              <w:tcPr>
                <w:tcW w:w="463" w:type="dxa"/>
                <w:vAlign w:val="bottom"/>
              </w:tcPr>
            </w:tcPrChange>
          </w:tcPr>
          <w:p w14:paraId="326D57C0" w14:textId="20F3BC06" w:rsidR="00C87CFE" w:rsidRPr="00CD1347" w:rsidRDefault="00C87CFE" w:rsidP="00C87CFE">
            <w:pPr>
              <w:jc w:val="center"/>
              <w:rPr>
                <w:ins w:id="20584" w:author="Στάθης Καπ" w:date="2023-03-03T04:01:00Z"/>
                <w:rFonts w:cstheme="minorHAnsi"/>
                <w:sz w:val="16"/>
                <w:szCs w:val="16"/>
              </w:rPr>
            </w:pPr>
            <w:ins w:id="20585" w:author="Στάθης Καπ" w:date="2023-03-03T06:21:00Z">
              <w:r>
                <w:rPr>
                  <w:rFonts w:ascii="Calibri" w:hAnsi="Calibri" w:cs="Calibri"/>
                  <w:color w:val="000000"/>
                  <w:sz w:val="16"/>
                  <w:szCs w:val="16"/>
                </w:rPr>
                <w:t>1740</w:t>
              </w:r>
            </w:ins>
          </w:p>
        </w:tc>
        <w:tc>
          <w:tcPr>
            <w:tcW w:w="541" w:type="dxa"/>
            <w:vAlign w:val="center"/>
            <w:tcPrChange w:id="20586" w:author="Στάθης Καπ" w:date="2023-03-03T06:26:00Z">
              <w:tcPr>
                <w:tcW w:w="541" w:type="dxa"/>
                <w:vAlign w:val="bottom"/>
              </w:tcPr>
            </w:tcPrChange>
          </w:tcPr>
          <w:p w14:paraId="27CC41A2" w14:textId="0B9228B5" w:rsidR="00C87CFE" w:rsidRPr="00CD1347" w:rsidRDefault="00C87CFE" w:rsidP="00C87CFE">
            <w:pPr>
              <w:jc w:val="center"/>
              <w:rPr>
                <w:ins w:id="20587" w:author="Στάθης Καπ" w:date="2023-03-03T04:01:00Z"/>
                <w:rFonts w:cstheme="minorHAnsi"/>
                <w:sz w:val="16"/>
                <w:szCs w:val="16"/>
              </w:rPr>
            </w:pPr>
            <w:ins w:id="20588" w:author="Στάθης Καπ" w:date="2023-03-03T06:21:00Z">
              <w:r>
                <w:rPr>
                  <w:rFonts w:ascii="Calibri" w:hAnsi="Calibri" w:cs="Calibri"/>
                  <w:color w:val="000000"/>
                  <w:sz w:val="16"/>
                  <w:szCs w:val="16"/>
                </w:rPr>
                <w:t>0.186</w:t>
              </w:r>
            </w:ins>
          </w:p>
        </w:tc>
        <w:tc>
          <w:tcPr>
            <w:tcW w:w="589" w:type="dxa"/>
            <w:vAlign w:val="center"/>
            <w:tcPrChange w:id="20589" w:author="Στάθης Καπ" w:date="2023-03-03T06:26:00Z">
              <w:tcPr>
                <w:tcW w:w="589" w:type="dxa"/>
                <w:vAlign w:val="center"/>
              </w:tcPr>
            </w:tcPrChange>
          </w:tcPr>
          <w:p w14:paraId="61FEB85E" w14:textId="013054B7" w:rsidR="00C87CFE" w:rsidRPr="00CD1347" w:rsidRDefault="00C87CFE" w:rsidP="00C87CFE">
            <w:pPr>
              <w:jc w:val="center"/>
              <w:rPr>
                <w:ins w:id="20590" w:author="Στάθης Καπ" w:date="2023-03-03T04:01:00Z"/>
                <w:rFonts w:cstheme="minorHAnsi"/>
                <w:sz w:val="16"/>
                <w:szCs w:val="16"/>
              </w:rPr>
            </w:pPr>
            <w:ins w:id="20591" w:author="Στάθης Καπ" w:date="2023-03-03T06:21:00Z">
              <w:r>
                <w:rPr>
                  <w:rFonts w:ascii="Calibri" w:hAnsi="Calibri" w:cstheme="minorHAnsi"/>
                  <w:color w:val="000000"/>
                  <w:sz w:val="16"/>
                  <w:szCs w:val="16"/>
                </w:rPr>
                <w:t>0.57</w:t>
              </w:r>
            </w:ins>
          </w:p>
        </w:tc>
      </w:tr>
      <w:tr w:rsidR="00C87CFE" w:rsidRPr="00BB05AC" w14:paraId="26376ED9" w14:textId="77777777" w:rsidTr="00F03C40">
        <w:tblPrEx>
          <w:tblW w:w="0" w:type="auto"/>
          <w:tblBorders>
            <w:insideH w:val="none" w:sz="0" w:space="0" w:color="auto"/>
            <w:insideV w:val="none" w:sz="0" w:space="0" w:color="auto"/>
          </w:tblBorders>
          <w:tblCellMar>
            <w:left w:w="0" w:type="dxa"/>
            <w:right w:w="0" w:type="dxa"/>
          </w:tblCellMar>
          <w:tblPrExChange w:id="2059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593" w:author="Στάθης Καπ" w:date="2023-03-03T04:01:00Z"/>
        </w:trPr>
        <w:tc>
          <w:tcPr>
            <w:tcW w:w="515" w:type="dxa"/>
            <w:tcBorders>
              <w:top w:val="nil"/>
              <w:bottom w:val="nil"/>
              <w:right w:val="single" w:sz="4" w:space="0" w:color="auto"/>
            </w:tcBorders>
            <w:shd w:val="clear" w:color="auto" w:fill="E7E6E6" w:themeFill="background2"/>
            <w:vAlign w:val="bottom"/>
            <w:tcPrChange w:id="20594" w:author="Στάθης Καπ" w:date="2023-03-03T06:26:00Z">
              <w:tcPr>
                <w:tcW w:w="515" w:type="dxa"/>
                <w:vAlign w:val="bottom"/>
              </w:tcPr>
            </w:tcPrChange>
          </w:tcPr>
          <w:p w14:paraId="3F6ACB9C" w14:textId="3EB076D2" w:rsidR="00C87CFE" w:rsidRPr="00CD1347" w:rsidRDefault="00C87CFE" w:rsidP="00C87CFE">
            <w:pPr>
              <w:jc w:val="center"/>
              <w:rPr>
                <w:ins w:id="20595" w:author="Στάθης Καπ" w:date="2023-03-03T04:01:00Z"/>
                <w:sz w:val="16"/>
                <w:szCs w:val="16"/>
              </w:rPr>
            </w:pPr>
            <w:ins w:id="20596" w:author="Στάθης Καπ" w:date="2023-03-03T04:08:00Z">
              <w:r w:rsidRPr="00CD1347">
                <w:rPr>
                  <w:rFonts w:ascii="Calibri" w:hAnsi="Calibri" w:cs="Calibri"/>
                  <w:color w:val="000000"/>
                  <w:sz w:val="16"/>
                  <w:szCs w:val="16"/>
                  <w:rPrChange w:id="20597" w:author="Στάθης Καπ" w:date="2023-03-03T04:09:00Z">
                    <w:rPr>
                      <w:rFonts w:ascii="Calibri" w:hAnsi="Calibri" w:cs="Calibri"/>
                      <w:color w:val="000000"/>
                      <w:sz w:val="18"/>
                      <w:szCs w:val="18"/>
                    </w:rPr>
                  </w:rPrChange>
                </w:rPr>
                <w:t>c206</w:t>
              </w:r>
            </w:ins>
          </w:p>
        </w:tc>
        <w:tc>
          <w:tcPr>
            <w:tcW w:w="560" w:type="dxa"/>
            <w:tcBorders>
              <w:left w:val="single" w:sz="4" w:space="0" w:color="auto"/>
            </w:tcBorders>
            <w:vAlign w:val="center"/>
            <w:tcPrChange w:id="20598" w:author="Στάθης Καπ" w:date="2023-03-03T06:26:00Z">
              <w:tcPr>
                <w:tcW w:w="560" w:type="dxa"/>
              </w:tcPr>
            </w:tcPrChange>
          </w:tcPr>
          <w:p w14:paraId="7F11F9A8" w14:textId="363DC0B6" w:rsidR="00C87CFE" w:rsidRPr="00CD1347" w:rsidRDefault="00C87CFE" w:rsidP="00C87CFE">
            <w:pPr>
              <w:jc w:val="center"/>
              <w:rPr>
                <w:ins w:id="20599" w:author="Στάθης Καπ" w:date="2023-03-03T04:01:00Z"/>
                <w:rFonts w:cstheme="minorHAnsi"/>
                <w:sz w:val="16"/>
                <w:szCs w:val="16"/>
              </w:rPr>
            </w:pPr>
            <w:ins w:id="20600" w:author="Στάθης Καπ" w:date="2023-03-03T06:21:00Z">
              <w:r>
                <w:rPr>
                  <w:rFonts w:ascii="Calibri" w:hAnsi="Calibri" w:cs="Calibri"/>
                  <w:color w:val="000000"/>
                  <w:sz w:val="16"/>
                  <w:szCs w:val="16"/>
                </w:rPr>
                <w:t>1810</w:t>
              </w:r>
            </w:ins>
          </w:p>
        </w:tc>
        <w:tc>
          <w:tcPr>
            <w:tcW w:w="855" w:type="dxa"/>
            <w:vAlign w:val="center"/>
            <w:tcPrChange w:id="20601" w:author="Στάθης Καπ" w:date="2023-03-03T06:26:00Z">
              <w:tcPr>
                <w:tcW w:w="855" w:type="dxa"/>
              </w:tcPr>
            </w:tcPrChange>
          </w:tcPr>
          <w:p w14:paraId="6FA3A800" w14:textId="5B7221FA" w:rsidR="00C87CFE" w:rsidRPr="00CD1347" w:rsidRDefault="00C87CFE" w:rsidP="00C87CFE">
            <w:pPr>
              <w:jc w:val="center"/>
              <w:rPr>
                <w:ins w:id="20602" w:author="Στάθης Καπ" w:date="2023-03-03T04:01:00Z"/>
                <w:rFonts w:cstheme="minorHAnsi"/>
                <w:sz w:val="16"/>
                <w:szCs w:val="16"/>
              </w:rPr>
            </w:pPr>
            <w:ins w:id="20603" w:author="Στάθης Καπ" w:date="2023-03-03T06:21:00Z">
              <w:r>
                <w:rPr>
                  <w:rFonts w:ascii="Calibri" w:hAnsi="Calibri" w:cs="Calibri"/>
                  <w:color w:val="000000"/>
                  <w:sz w:val="16"/>
                  <w:szCs w:val="16"/>
                </w:rPr>
                <w:t>1770</w:t>
              </w:r>
            </w:ins>
          </w:p>
        </w:tc>
        <w:tc>
          <w:tcPr>
            <w:tcW w:w="544" w:type="dxa"/>
            <w:vAlign w:val="center"/>
            <w:tcPrChange w:id="20604" w:author="Στάθης Καπ" w:date="2023-03-03T06:26:00Z">
              <w:tcPr>
                <w:tcW w:w="544" w:type="dxa"/>
                <w:vAlign w:val="bottom"/>
              </w:tcPr>
            </w:tcPrChange>
          </w:tcPr>
          <w:p w14:paraId="7470FF82" w14:textId="21E46277" w:rsidR="00C87CFE" w:rsidRPr="00CD1347" w:rsidRDefault="00C87CFE" w:rsidP="00C87CFE">
            <w:pPr>
              <w:jc w:val="center"/>
              <w:rPr>
                <w:ins w:id="20605" w:author="Στάθης Καπ" w:date="2023-03-03T04:01:00Z"/>
                <w:rFonts w:cstheme="minorHAnsi"/>
                <w:sz w:val="16"/>
                <w:szCs w:val="16"/>
              </w:rPr>
            </w:pPr>
            <w:ins w:id="20606" w:author="Στάθης Καπ" w:date="2023-03-03T06:21:00Z">
              <w:r>
                <w:rPr>
                  <w:rFonts w:ascii="Calibri" w:hAnsi="Calibri" w:cs="Calibri"/>
                  <w:color w:val="000000"/>
                  <w:sz w:val="16"/>
                  <w:szCs w:val="16"/>
                </w:rPr>
                <w:t>1760</w:t>
              </w:r>
            </w:ins>
          </w:p>
        </w:tc>
        <w:tc>
          <w:tcPr>
            <w:tcW w:w="621" w:type="dxa"/>
            <w:vAlign w:val="center"/>
            <w:tcPrChange w:id="20607" w:author="Στάθης Καπ" w:date="2023-03-03T06:26:00Z">
              <w:tcPr>
                <w:tcW w:w="621" w:type="dxa"/>
                <w:vAlign w:val="bottom"/>
              </w:tcPr>
            </w:tcPrChange>
          </w:tcPr>
          <w:p w14:paraId="2E0713A4" w14:textId="57C92101" w:rsidR="00C87CFE" w:rsidRPr="00CD1347" w:rsidRDefault="00C87CFE" w:rsidP="00C87CFE">
            <w:pPr>
              <w:jc w:val="center"/>
              <w:rPr>
                <w:ins w:id="20608" w:author="Στάθης Καπ" w:date="2023-03-03T04:01:00Z"/>
                <w:rFonts w:cstheme="minorHAnsi"/>
                <w:sz w:val="16"/>
                <w:szCs w:val="16"/>
              </w:rPr>
            </w:pPr>
            <w:ins w:id="20609" w:author="Στάθης Καπ" w:date="2023-03-03T06:21:00Z">
              <w:r>
                <w:rPr>
                  <w:rFonts w:ascii="Calibri" w:hAnsi="Calibri" w:cs="Calibri"/>
                  <w:color w:val="000000"/>
                  <w:sz w:val="16"/>
                  <w:szCs w:val="16"/>
                </w:rPr>
                <w:t>0.349</w:t>
              </w:r>
            </w:ins>
          </w:p>
        </w:tc>
        <w:tc>
          <w:tcPr>
            <w:tcW w:w="669" w:type="dxa"/>
            <w:vAlign w:val="center"/>
            <w:tcPrChange w:id="20610" w:author="Στάθης Καπ" w:date="2023-03-03T06:26:00Z">
              <w:tcPr>
                <w:tcW w:w="669" w:type="dxa"/>
                <w:vAlign w:val="center"/>
              </w:tcPr>
            </w:tcPrChange>
          </w:tcPr>
          <w:p w14:paraId="60894654" w14:textId="5A041A20" w:rsidR="00C87CFE" w:rsidRPr="00CD1347" w:rsidRDefault="00C87CFE" w:rsidP="00C87CFE">
            <w:pPr>
              <w:jc w:val="center"/>
              <w:rPr>
                <w:ins w:id="20611" w:author="Στάθης Καπ" w:date="2023-03-03T04:01:00Z"/>
                <w:rFonts w:cstheme="minorHAnsi"/>
                <w:sz w:val="16"/>
                <w:szCs w:val="16"/>
              </w:rPr>
            </w:pPr>
            <w:ins w:id="20612" w:author="Στάθης Καπ" w:date="2023-03-03T06:21:00Z">
              <w:r>
                <w:rPr>
                  <w:rFonts w:ascii="Calibri" w:hAnsi="Calibri" w:cstheme="minorHAnsi"/>
                  <w:color w:val="000000"/>
                  <w:sz w:val="16"/>
                  <w:szCs w:val="16"/>
                </w:rPr>
                <w:t>2.76</w:t>
              </w:r>
            </w:ins>
          </w:p>
        </w:tc>
        <w:tc>
          <w:tcPr>
            <w:tcW w:w="543" w:type="dxa"/>
            <w:vAlign w:val="center"/>
            <w:tcPrChange w:id="20613" w:author="Στάθης Καπ" w:date="2023-03-03T06:26:00Z">
              <w:tcPr>
                <w:tcW w:w="543" w:type="dxa"/>
                <w:vAlign w:val="bottom"/>
              </w:tcPr>
            </w:tcPrChange>
          </w:tcPr>
          <w:p w14:paraId="0D5BF6DC" w14:textId="28DD6880" w:rsidR="00C87CFE" w:rsidRPr="00CD1347" w:rsidRDefault="00C87CFE" w:rsidP="00C87CFE">
            <w:pPr>
              <w:jc w:val="center"/>
              <w:rPr>
                <w:ins w:id="20614" w:author="Στάθης Καπ" w:date="2023-03-03T04:01:00Z"/>
                <w:rFonts w:cstheme="minorHAnsi"/>
                <w:sz w:val="16"/>
                <w:szCs w:val="16"/>
              </w:rPr>
            </w:pPr>
            <w:ins w:id="20615" w:author="Στάθης Καπ" w:date="2023-03-03T06:21:00Z">
              <w:r>
                <w:rPr>
                  <w:rFonts w:ascii="Calibri" w:hAnsi="Calibri" w:cs="Calibri"/>
                  <w:color w:val="000000"/>
                  <w:sz w:val="16"/>
                  <w:szCs w:val="16"/>
                </w:rPr>
                <w:t>1750</w:t>
              </w:r>
            </w:ins>
          </w:p>
        </w:tc>
        <w:tc>
          <w:tcPr>
            <w:tcW w:w="621" w:type="dxa"/>
            <w:vAlign w:val="center"/>
            <w:tcPrChange w:id="20616" w:author="Στάθης Καπ" w:date="2023-03-03T06:26:00Z">
              <w:tcPr>
                <w:tcW w:w="621" w:type="dxa"/>
                <w:vAlign w:val="bottom"/>
              </w:tcPr>
            </w:tcPrChange>
          </w:tcPr>
          <w:p w14:paraId="1C1A1072" w14:textId="577AAE95" w:rsidR="00C87CFE" w:rsidRPr="00CD1347" w:rsidRDefault="00C87CFE" w:rsidP="00C87CFE">
            <w:pPr>
              <w:jc w:val="center"/>
              <w:rPr>
                <w:ins w:id="20617" w:author="Στάθης Καπ" w:date="2023-03-03T04:01:00Z"/>
                <w:rFonts w:cstheme="minorHAnsi"/>
                <w:sz w:val="16"/>
                <w:szCs w:val="16"/>
              </w:rPr>
            </w:pPr>
            <w:ins w:id="20618" w:author="Στάθης Καπ" w:date="2023-03-03T06:21:00Z">
              <w:r>
                <w:rPr>
                  <w:rFonts w:ascii="Calibri" w:hAnsi="Calibri" w:cs="Calibri"/>
                  <w:color w:val="000000"/>
                  <w:sz w:val="16"/>
                  <w:szCs w:val="16"/>
                </w:rPr>
                <w:t>0.256</w:t>
              </w:r>
            </w:ins>
          </w:p>
        </w:tc>
        <w:tc>
          <w:tcPr>
            <w:tcW w:w="669" w:type="dxa"/>
            <w:vAlign w:val="center"/>
            <w:tcPrChange w:id="20619" w:author="Στάθης Καπ" w:date="2023-03-03T06:26:00Z">
              <w:tcPr>
                <w:tcW w:w="669" w:type="dxa"/>
                <w:vAlign w:val="center"/>
              </w:tcPr>
            </w:tcPrChange>
          </w:tcPr>
          <w:p w14:paraId="2EF59392" w14:textId="18887009" w:rsidR="00C87CFE" w:rsidRPr="00CD1347" w:rsidRDefault="00C87CFE" w:rsidP="00C87CFE">
            <w:pPr>
              <w:jc w:val="center"/>
              <w:rPr>
                <w:ins w:id="20620" w:author="Στάθης Καπ" w:date="2023-03-03T04:01:00Z"/>
                <w:rFonts w:cstheme="minorHAnsi"/>
                <w:sz w:val="16"/>
                <w:szCs w:val="16"/>
              </w:rPr>
            </w:pPr>
            <w:ins w:id="20621" w:author="Στάθης Καπ" w:date="2023-03-03T06:21:00Z">
              <w:r>
                <w:rPr>
                  <w:rFonts w:ascii="Calibri" w:hAnsi="Calibri" w:cstheme="minorHAnsi"/>
                  <w:color w:val="000000"/>
                  <w:sz w:val="16"/>
                  <w:szCs w:val="16"/>
                </w:rPr>
                <w:t>0.57</w:t>
              </w:r>
            </w:ins>
          </w:p>
        </w:tc>
        <w:tc>
          <w:tcPr>
            <w:tcW w:w="508" w:type="dxa"/>
            <w:vAlign w:val="center"/>
            <w:tcPrChange w:id="20622" w:author="Στάθης Καπ" w:date="2023-03-03T06:26:00Z">
              <w:tcPr>
                <w:tcW w:w="508" w:type="dxa"/>
                <w:vAlign w:val="bottom"/>
              </w:tcPr>
            </w:tcPrChange>
          </w:tcPr>
          <w:p w14:paraId="1E2B1DAF" w14:textId="1309BAFE" w:rsidR="00C87CFE" w:rsidRPr="00CD1347" w:rsidRDefault="00C87CFE" w:rsidP="00C87CFE">
            <w:pPr>
              <w:jc w:val="center"/>
              <w:rPr>
                <w:ins w:id="20623" w:author="Στάθης Καπ" w:date="2023-03-03T04:01:00Z"/>
                <w:rFonts w:cstheme="minorHAnsi"/>
                <w:sz w:val="16"/>
                <w:szCs w:val="16"/>
              </w:rPr>
            </w:pPr>
            <w:ins w:id="20624" w:author="Στάθης Καπ" w:date="2023-03-03T06:21:00Z">
              <w:r>
                <w:rPr>
                  <w:rFonts w:ascii="Calibri" w:hAnsi="Calibri" w:cs="Calibri"/>
                  <w:color w:val="000000"/>
                  <w:sz w:val="16"/>
                  <w:szCs w:val="16"/>
                </w:rPr>
                <w:t>1750</w:t>
              </w:r>
            </w:ins>
          </w:p>
        </w:tc>
        <w:tc>
          <w:tcPr>
            <w:tcW w:w="541" w:type="dxa"/>
            <w:vAlign w:val="center"/>
            <w:tcPrChange w:id="20625" w:author="Στάθης Καπ" w:date="2023-03-03T06:26:00Z">
              <w:tcPr>
                <w:tcW w:w="541" w:type="dxa"/>
                <w:vAlign w:val="bottom"/>
              </w:tcPr>
            </w:tcPrChange>
          </w:tcPr>
          <w:p w14:paraId="771E8DA6" w14:textId="6E0E2693" w:rsidR="00C87CFE" w:rsidRPr="00CD1347" w:rsidRDefault="00C87CFE" w:rsidP="00C87CFE">
            <w:pPr>
              <w:jc w:val="center"/>
              <w:rPr>
                <w:ins w:id="20626" w:author="Στάθης Καπ" w:date="2023-03-03T04:01:00Z"/>
                <w:rFonts w:cstheme="minorHAnsi"/>
                <w:sz w:val="16"/>
                <w:szCs w:val="16"/>
              </w:rPr>
            </w:pPr>
            <w:ins w:id="20627" w:author="Στάθης Καπ" w:date="2023-03-03T06:21:00Z">
              <w:r>
                <w:rPr>
                  <w:rFonts w:ascii="Calibri" w:hAnsi="Calibri" w:cs="Calibri"/>
                  <w:color w:val="000000"/>
                  <w:sz w:val="16"/>
                  <w:szCs w:val="16"/>
                </w:rPr>
                <w:t>0.296</w:t>
              </w:r>
            </w:ins>
          </w:p>
        </w:tc>
        <w:tc>
          <w:tcPr>
            <w:tcW w:w="589" w:type="dxa"/>
            <w:vAlign w:val="center"/>
            <w:tcPrChange w:id="20628" w:author="Στάθης Καπ" w:date="2023-03-03T06:26:00Z">
              <w:tcPr>
                <w:tcW w:w="589" w:type="dxa"/>
                <w:vAlign w:val="center"/>
              </w:tcPr>
            </w:tcPrChange>
          </w:tcPr>
          <w:p w14:paraId="6A2D19A8" w14:textId="2FEAB589" w:rsidR="00C87CFE" w:rsidRPr="00CD1347" w:rsidRDefault="00C87CFE" w:rsidP="00C87CFE">
            <w:pPr>
              <w:jc w:val="center"/>
              <w:rPr>
                <w:ins w:id="20629" w:author="Στάθης Καπ" w:date="2023-03-03T04:01:00Z"/>
                <w:rFonts w:cstheme="minorHAnsi"/>
                <w:sz w:val="16"/>
                <w:szCs w:val="16"/>
              </w:rPr>
            </w:pPr>
            <w:ins w:id="20630" w:author="Στάθης Καπ" w:date="2023-03-03T06:21:00Z">
              <w:r>
                <w:rPr>
                  <w:rFonts w:ascii="Calibri" w:hAnsi="Calibri" w:cstheme="minorHAnsi"/>
                  <w:color w:val="000000"/>
                  <w:sz w:val="16"/>
                  <w:szCs w:val="16"/>
                </w:rPr>
                <w:t>0.57</w:t>
              </w:r>
            </w:ins>
          </w:p>
        </w:tc>
        <w:tc>
          <w:tcPr>
            <w:tcW w:w="463" w:type="dxa"/>
            <w:vAlign w:val="center"/>
            <w:tcPrChange w:id="20631" w:author="Στάθης Καπ" w:date="2023-03-03T06:26:00Z">
              <w:tcPr>
                <w:tcW w:w="463" w:type="dxa"/>
                <w:vAlign w:val="bottom"/>
              </w:tcPr>
            </w:tcPrChange>
          </w:tcPr>
          <w:p w14:paraId="5F3E21B7" w14:textId="5CD8893D" w:rsidR="00C87CFE" w:rsidRPr="00CD1347" w:rsidRDefault="00C87CFE" w:rsidP="00C87CFE">
            <w:pPr>
              <w:jc w:val="center"/>
              <w:rPr>
                <w:ins w:id="20632" w:author="Στάθης Καπ" w:date="2023-03-03T04:01:00Z"/>
                <w:rFonts w:cstheme="minorHAnsi"/>
                <w:sz w:val="16"/>
                <w:szCs w:val="16"/>
              </w:rPr>
            </w:pPr>
            <w:ins w:id="20633" w:author="Στάθης Καπ" w:date="2023-03-03T06:21:00Z">
              <w:r>
                <w:rPr>
                  <w:rFonts w:ascii="Calibri" w:hAnsi="Calibri" w:cs="Calibri"/>
                  <w:color w:val="000000"/>
                  <w:sz w:val="16"/>
                  <w:szCs w:val="16"/>
                </w:rPr>
                <w:t>1740</w:t>
              </w:r>
            </w:ins>
          </w:p>
        </w:tc>
        <w:tc>
          <w:tcPr>
            <w:tcW w:w="541" w:type="dxa"/>
            <w:vAlign w:val="center"/>
            <w:tcPrChange w:id="20634" w:author="Στάθης Καπ" w:date="2023-03-03T06:26:00Z">
              <w:tcPr>
                <w:tcW w:w="541" w:type="dxa"/>
                <w:vAlign w:val="bottom"/>
              </w:tcPr>
            </w:tcPrChange>
          </w:tcPr>
          <w:p w14:paraId="6DA04198" w14:textId="32424D84" w:rsidR="00C87CFE" w:rsidRPr="00CD1347" w:rsidRDefault="00C87CFE" w:rsidP="00C87CFE">
            <w:pPr>
              <w:jc w:val="center"/>
              <w:rPr>
                <w:ins w:id="20635" w:author="Στάθης Καπ" w:date="2023-03-03T04:01:00Z"/>
                <w:rFonts w:cstheme="minorHAnsi"/>
                <w:sz w:val="16"/>
                <w:szCs w:val="16"/>
              </w:rPr>
            </w:pPr>
            <w:ins w:id="20636" w:author="Στάθης Καπ" w:date="2023-03-03T06:21:00Z">
              <w:r>
                <w:rPr>
                  <w:rFonts w:ascii="Calibri" w:hAnsi="Calibri" w:cs="Calibri"/>
                  <w:color w:val="000000"/>
                  <w:sz w:val="16"/>
                  <w:szCs w:val="16"/>
                </w:rPr>
                <w:t>0.239</w:t>
              </w:r>
            </w:ins>
          </w:p>
        </w:tc>
        <w:tc>
          <w:tcPr>
            <w:tcW w:w="589" w:type="dxa"/>
            <w:vAlign w:val="center"/>
            <w:tcPrChange w:id="20637" w:author="Στάθης Καπ" w:date="2023-03-03T06:26:00Z">
              <w:tcPr>
                <w:tcW w:w="589" w:type="dxa"/>
                <w:vAlign w:val="center"/>
              </w:tcPr>
            </w:tcPrChange>
          </w:tcPr>
          <w:p w14:paraId="38015570" w14:textId="34A484EA" w:rsidR="00C87CFE" w:rsidRPr="00CD1347" w:rsidRDefault="00C87CFE" w:rsidP="00C87CFE">
            <w:pPr>
              <w:jc w:val="center"/>
              <w:rPr>
                <w:ins w:id="20638" w:author="Στάθης Καπ" w:date="2023-03-03T04:01:00Z"/>
                <w:rFonts w:cstheme="minorHAnsi"/>
                <w:sz w:val="16"/>
                <w:szCs w:val="16"/>
              </w:rPr>
            </w:pPr>
            <w:ins w:id="20639" w:author="Στάθης Καπ" w:date="2023-03-03T06:21:00Z">
              <w:r>
                <w:rPr>
                  <w:rFonts w:ascii="Calibri" w:hAnsi="Calibri" w:cstheme="minorHAnsi"/>
                  <w:color w:val="000000"/>
                  <w:sz w:val="16"/>
                  <w:szCs w:val="16"/>
                </w:rPr>
                <w:t>1.14</w:t>
              </w:r>
            </w:ins>
          </w:p>
        </w:tc>
      </w:tr>
      <w:tr w:rsidR="00C87CFE" w:rsidRPr="00BB05AC" w14:paraId="503E41EC" w14:textId="77777777" w:rsidTr="00F03C40">
        <w:tblPrEx>
          <w:tblW w:w="0" w:type="auto"/>
          <w:tblBorders>
            <w:insideH w:val="none" w:sz="0" w:space="0" w:color="auto"/>
            <w:insideV w:val="none" w:sz="0" w:space="0" w:color="auto"/>
          </w:tblBorders>
          <w:tblCellMar>
            <w:left w:w="0" w:type="dxa"/>
            <w:right w:w="0" w:type="dxa"/>
          </w:tblCellMar>
          <w:tblPrExChange w:id="2064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641" w:author="Στάθης Καπ" w:date="2023-03-03T04:01:00Z"/>
        </w:trPr>
        <w:tc>
          <w:tcPr>
            <w:tcW w:w="515" w:type="dxa"/>
            <w:tcBorders>
              <w:top w:val="nil"/>
              <w:bottom w:val="nil"/>
              <w:right w:val="single" w:sz="4" w:space="0" w:color="auto"/>
            </w:tcBorders>
            <w:shd w:val="clear" w:color="auto" w:fill="E7E6E6" w:themeFill="background2"/>
            <w:vAlign w:val="bottom"/>
            <w:tcPrChange w:id="20642" w:author="Στάθης Καπ" w:date="2023-03-03T06:26:00Z">
              <w:tcPr>
                <w:tcW w:w="515" w:type="dxa"/>
                <w:vAlign w:val="bottom"/>
              </w:tcPr>
            </w:tcPrChange>
          </w:tcPr>
          <w:p w14:paraId="37A44769" w14:textId="23CF86C3" w:rsidR="00C87CFE" w:rsidRPr="00CD1347" w:rsidRDefault="00C87CFE" w:rsidP="00C87CFE">
            <w:pPr>
              <w:jc w:val="center"/>
              <w:rPr>
                <w:ins w:id="20643" w:author="Στάθης Καπ" w:date="2023-03-03T04:01:00Z"/>
                <w:sz w:val="16"/>
                <w:szCs w:val="16"/>
              </w:rPr>
            </w:pPr>
            <w:ins w:id="20644" w:author="Στάθης Καπ" w:date="2023-03-03T04:08:00Z">
              <w:r w:rsidRPr="00CD1347">
                <w:rPr>
                  <w:rFonts w:ascii="Calibri" w:hAnsi="Calibri" w:cs="Calibri"/>
                  <w:color w:val="000000"/>
                  <w:sz w:val="16"/>
                  <w:szCs w:val="16"/>
                  <w:rPrChange w:id="20645" w:author="Στάθης Καπ" w:date="2023-03-03T04:09:00Z">
                    <w:rPr>
                      <w:rFonts w:ascii="Calibri" w:hAnsi="Calibri" w:cs="Calibri"/>
                      <w:color w:val="000000"/>
                      <w:sz w:val="18"/>
                      <w:szCs w:val="18"/>
                    </w:rPr>
                  </w:rPrChange>
                </w:rPr>
                <w:t>c207</w:t>
              </w:r>
            </w:ins>
          </w:p>
        </w:tc>
        <w:tc>
          <w:tcPr>
            <w:tcW w:w="560" w:type="dxa"/>
            <w:tcBorders>
              <w:left w:val="single" w:sz="4" w:space="0" w:color="auto"/>
            </w:tcBorders>
            <w:vAlign w:val="center"/>
            <w:tcPrChange w:id="20646" w:author="Στάθης Καπ" w:date="2023-03-03T06:26:00Z">
              <w:tcPr>
                <w:tcW w:w="560" w:type="dxa"/>
              </w:tcPr>
            </w:tcPrChange>
          </w:tcPr>
          <w:p w14:paraId="3454530C" w14:textId="5D7E2D2F" w:rsidR="00C87CFE" w:rsidRPr="00CD1347" w:rsidRDefault="00C87CFE" w:rsidP="00C87CFE">
            <w:pPr>
              <w:jc w:val="center"/>
              <w:rPr>
                <w:ins w:id="20647" w:author="Στάθης Καπ" w:date="2023-03-03T04:01:00Z"/>
                <w:rFonts w:cstheme="minorHAnsi"/>
                <w:sz w:val="16"/>
                <w:szCs w:val="16"/>
              </w:rPr>
            </w:pPr>
            <w:ins w:id="20648" w:author="Στάθης Καπ" w:date="2023-03-03T06:21:00Z">
              <w:r>
                <w:rPr>
                  <w:rFonts w:ascii="Calibri" w:hAnsi="Calibri" w:cs="Calibri"/>
                  <w:color w:val="000000"/>
                  <w:sz w:val="16"/>
                  <w:szCs w:val="16"/>
                </w:rPr>
                <w:t>1810</w:t>
              </w:r>
            </w:ins>
          </w:p>
        </w:tc>
        <w:tc>
          <w:tcPr>
            <w:tcW w:w="855" w:type="dxa"/>
            <w:vAlign w:val="center"/>
            <w:tcPrChange w:id="20649" w:author="Στάθης Καπ" w:date="2023-03-03T06:26:00Z">
              <w:tcPr>
                <w:tcW w:w="855" w:type="dxa"/>
              </w:tcPr>
            </w:tcPrChange>
          </w:tcPr>
          <w:p w14:paraId="2202CD47" w14:textId="0C68B3AF" w:rsidR="00C87CFE" w:rsidRPr="00CD1347" w:rsidRDefault="00C87CFE" w:rsidP="00C87CFE">
            <w:pPr>
              <w:jc w:val="center"/>
              <w:rPr>
                <w:ins w:id="20650" w:author="Στάθης Καπ" w:date="2023-03-03T04:01:00Z"/>
                <w:rFonts w:cstheme="minorHAnsi"/>
                <w:sz w:val="16"/>
                <w:szCs w:val="16"/>
              </w:rPr>
            </w:pPr>
            <w:ins w:id="20651" w:author="Στάθης Καπ" w:date="2023-03-03T06:21:00Z">
              <w:r>
                <w:rPr>
                  <w:rFonts w:ascii="Calibri" w:hAnsi="Calibri" w:cs="Calibri"/>
                  <w:color w:val="000000"/>
                  <w:sz w:val="16"/>
                  <w:szCs w:val="16"/>
                </w:rPr>
                <w:t>1810</w:t>
              </w:r>
            </w:ins>
          </w:p>
        </w:tc>
        <w:tc>
          <w:tcPr>
            <w:tcW w:w="544" w:type="dxa"/>
            <w:vAlign w:val="center"/>
            <w:tcPrChange w:id="20652" w:author="Στάθης Καπ" w:date="2023-03-03T06:26:00Z">
              <w:tcPr>
                <w:tcW w:w="544" w:type="dxa"/>
                <w:vAlign w:val="bottom"/>
              </w:tcPr>
            </w:tcPrChange>
          </w:tcPr>
          <w:p w14:paraId="6089CF11" w14:textId="5976E8F8" w:rsidR="00C87CFE" w:rsidRPr="00CD1347" w:rsidRDefault="00C87CFE" w:rsidP="00C87CFE">
            <w:pPr>
              <w:jc w:val="center"/>
              <w:rPr>
                <w:ins w:id="20653" w:author="Στάθης Καπ" w:date="2023-03-03T04:01:00Z"/>
                <w:rFonts w:cstheme="minorHAnsi"/>
                <w:sz w:val="16"/>
                <w:szCs w:val="16"/>
              </w:rPr>
            </w:pPr>
            <w:ins w:id="20654" w:author="Στάθης Καπ" w:date="2023-03-03T06:21:00Z">
              <w:r>
                <w:rPr>
                  <w:rFonts w:ascii="Calibri" w:hAnsi="Calibri" w:cs="Calibri"/>
                  <w:color w:val="000000"/>
                  <w:sz w:val="16"/>
                  <w:szCs w:val="16"/>
                </w:rPr>
                <w:t>1790</w:t>
              </w:r>
            </w:ins>
          </w:p>
        </w:tc>
        <w:tc>
          <w:tcPr>
            <w:tcW w:w="621" w:type="dxa"/>
            <w:vAlign w:val="center"/>
            <w:tcPrChange w:id="20655" w:author="Στάθης Καπ" w:date="2023-03-03T06:26:00Z">
              <w:tcPr>
                <w:tcW w:w="621" w:type="dxa"/>
                <w:vAlign w:val="bottom"/>
              </w:tcPr>
            </w:tcPrChange>
          </w:tcPr>
          <w:p w14:paraId="21D9BACF" w14:textId="07C84921" w:rsidR="00C87CFE" w:rsidRPr="00CD1347" w:rsidRDefault="00C87CFE" w:rsidP="00C87CFE">
            <w:pPr>
              <w:jc w:val="center"/>
              <w:rPr>
                <w:ins w:id="20656" w:author="Στάθης Καπ" w:date="2023-03-03T04:01:00Z"/>
                <w:rFonts w:cstheme="minorHAnsi"/>
                <w:sz w:val="16"/>
                <w:szCs w:val="16"/>
              </w:rPr>
            </w:pPr>
            <w:ins w:id="20657" w:author="Στάθης Καπ" w:date="2023-03-03T06:21:00Z">
              <w:r>
                <w:rPr>
                  <w:rFonts w:ascii="Calibri" w:hAnsi="Calibri" w:cs="Calibri"/>
                  <w:color w:val="000000"/>
                  <w:sz w:val="16"/>
                  <w:szCs w:val="16"/>
                </w:rPr>
                <w:t>0.915</w:t>
              </w:r>
            </w:ins>
          </w:p>
        </w:tc>
        <w:tc>
          <w:tcPr>
            <w:tcW w:w="669" w:type="dxa"/>
            <w:vAlign w:val="center"/>
            <w:tcPrChange w:id="20658" w:author="Στάθης Καπ" w:date="2023-03-03T06:26:00Z">
              <w:tcPr>
                <w:tcW w:w="669" w:type="dxa"/>
                <w:vAlign w:val="center"/>
              </w:tcPr>
            </w:tcPrChange>
          </w:tcPr>
          <w:p w14:paraId="38E065CD" w14:textId="29AA36FB" w:rsidR="00C87CFE" w:rsidRPr="00CD1347" w:rsidRDefault="00C87CFE" w:rsidP="00C87CFE">
            <w:pPr>
              <w:jc w:val="center"/>
              <w:rPr>
                <w:ins w:id="20659" w:author="Στάθης Καπ" w:date="2023-03-03T04:01:00Z"/>
                <w:rFonts w:cstheme="minorHAnsi"/>
                <w:sz w:val="16"/>
                <w:szCs w:val="16"/>
              </w:rPr>
            </w:pPr>
            <w:ins w:id="20660" w:author="Στάθης Καπ" w:date="2023-03-03T06:21:00Z">
              <w:r>
                <w:rPr>
                  <w:rFonts w:ascii="Calibri" w:hAnsi="Calibri" w:cstheme="minorHAnsi"/>
                  <w:color w:val="000000"/>
                  <w:sz w:val="16"/>
                  <w:szCs w:val="16"/>
                </w:rPr>
                <w:t>1.1</w:t>
              </w:r>
            </w:ins>
          </w:p>
        </w:tc>
        <w:tc>
          <w:tcPr>
            <w:tcW w:w="543" w:type="dxa"/>
            <w:vAlign w:val="center"/>
            <w:tcPrChange w:id="20661" w:author="Στάθης Καπ" w:date="2023-03-03T06:26:00Z">
              <w:tcPr>
                <w:tcW w:w="543" w:type="dxa"/>
                <w:vAlign w:val="bottom"/>
              </w:tcPr>
            </w:tcPrChange>
          </w:tcPr>
          <w:p w14:paraId="13AE31B5" w14:textId="1F81D30D" w:rsidR="00C87CFE" w:rsidRPr="00CD1347" w:rsidRDefault="00C87CFE" w:rsidP="00C87CFE">
            <w:pPr>
              <w:jc w:val="center"/>
              <w:rPr>
                <w:ins w:id="20662" w:author="Στάθης Καπ" w:date="2023-03-03T04:01:00Z"/>
                <w:rFonts w:cstheme="minorHAnsi"/>
                <w:sz w:val="16"/>
                <w:szCs w:val="16"/>
              </w:rPr>
            </w:pPr>
            <w:ins w:id="20663" w:author="Στάθης Καπ" w:date="2023-03-03T06:21:00Z">
              <w:r>
                <w:rPr>
                  <w:rFonts w:ascii="Calibri" w:hAnsi="Calibri" w:cs="Calibri"/>
                  <w:color w:val="000000"/>
                  <w:sz w:val="16"/>
                  <w:szCs w:val="16"/>
                </w:rPr>
                <w:t>1780</w:t>
              </w:r>
            </w:ins>
          </w:p>
        </w:tc>
        <w:tc>
          <w:tcPr>
            <w:tcW w:w="621" w:type="dxa"/>
            <w:vAlign w:val="center"/>
            <w:tcPrChange w:id="20664" w:author="Στάθης Καπ" w:date="2023-03-03T06:26:00Z">
              <w:tcPr>
                <w:tcW w:w="621" w:type="dxa"/>
                <w:vAlign w:val="bottom"/>
              </w:tcPr>
            </w:tcPrChange>
          </w:tcPr>
          <w:p w14:paraId="1CB5A421" w14:textId="20A3707A" w:rsidR="00C87CFE" w:rsidRPr="00CD1347" w:rsidRDefault="00C87CFE" w:rsidP="00C87CFE">
            <w:pPr>
              <w:jc w:val="center"/>
              <w:rPr>
                <w:ins w:id="20665" w:author="Στάθης Καπ" w:date="2023-03-03T04:01:00Z"/>
                <w:rFonts w:cstheme="minorHAnsi"/>
                <w:sz w:val="16"/>
                <w:szCs w:val="16"/>
              </w:rPr>
            </w:pPr>
            <w:ins w:id="20666" w:author="Στάθης Καπ" w:date="2023-03-03T06:21:00Z">
              <w:r>
                <w:rPr>
                  <w:rFonts w:ascii="Calibri" w:hAnsi="Calibri" w:cs="Calibri"/>
                  <w:color w:val="000000"/>
                  <w:sz w:val="16"/>
                  <w:szCs w:val="16"/>
                </w:rPr>
                <w:t>0.319</w:t>
              </w:r>
            </w:ins>
          </w:p>
        </w:tc>
        <w:tc>
          <w:tcPr>
            <w:tcW w:w="669" w:type="dxa"/>
            <w:vAlign w:val="center"/>
            <w:tcPrChange w:id="20667" w:author="Στάθης Καπ" w:date="2023-03-03T06:26:00Z">
              <w:tcPr>
                <w:tcW w:w="669" w:type="dxa"/>
                <w:vAlign w:val="center"/>
              </w:tcPr>
            </w:tcPrChange>
          </w:tcPr>
          <w:p w14:paraId="7F664260" w14:textId="391EC6D9" w:rsidR="00C87CFE" w:rsidRPr="00CD1347" w:rsidRDefault="00C87CFE" w:rsidP="00C87CFE">
            <w:pPr>
              <w:jc w:val="center"/>
              <w:rPr>
                <w:ins w:id="20668" w:author="Στάθης Καπ" w:date="2023-03-03T04:01:00Z"/>
                <w:rFonts w:cstheme="minorHAnsi"/>
                <w:sz w:val="16"/>
                <w:szCs w:val="16"/>
              </w:rPr>
            </w:pPr>
            <w:ins w:id="20669" w:author="Στάθης Καπ" w:date="2023-03-03T06:21:00Z">
              <w:r>
                <w:rPr>
                  <w:rFonts w:ascii="Calibri" w:hAnsi="Calibri" w:cstheme="minorHAnsi"/>
                  <w:color w:val="000000"/>
                  <w:sz w:val="16"/>
                  <w:szCs w:val="16"/>
                </w:rPr>
                <w:t>0.56</w:t>
              </w:r>
            </w:ins>
          </w:p>
        </w:tc>
        <w:tc>
          <w:tcPr>
            <w:tcW w:w="508" w:type="dxa"/>
            <w:vAlign w:val="center"/>
            <w:tcPrChange w:id="20670" w:author="Στάθης Καπ" w:date="2023-03-03T06:26:00Z">
              <w:tcPr>
                <w:tcW w:w="508" w:type="dxa"/>
                <w:vAlign w:val="bottom"/>
              </w:tcPr>
            </w:tcPrChange>
          </w:tcPr>
          <w:p w14:paraId="110D6C84" w14:textId="7E3E5E92" w:rsidR="00C87CFE" w:rsidRPr="00CD1347" w:rsidRDefault="00C87CFE" w:rsidP="00C87CFE">
            <w:pPr>
              <w:jc w:val="center"/>
              <w:rPr>
                <w:ins w:id="20671" w:author="Στάθης Καπ" w:date="2023-03-03T04:01:00Z"/>
                <w:rFonts w:cstheme="minorHAnsi"/>
                <w:sz w:val="16"/>
                <w:szCs w:val="16"/>
              </w:rPr>
            </w:pPr>
            <w:ins w:id="20672" w:author="Στάθης Καπ" w:date="2023-03-03T06:21:00Z">
              <w:r>
                <w:rPr>
                  <w:rFonts w:ascii="Calibri" w:hAnsi="Calibri" w:cs="Calibri"/>
                  <w:color w:val="000000"/>
                  <w:sz w:val="16"/>
                  <w:szCs w:val="16"/>
                </w:rPr>
                <w:t>1730</w:t>
              </w:r>
            </w:ins>
          </w:p>
        </w:tc>
        <w:tc>
          <w:tcPr>
            <w:tcW w:w="541" w:type="dxa"/>
            <w:vAlign w:val="center"/>
            <w:tcPrChange w:id="20673" w:author="Στάθης Καπ" w:date="2023-03-03T06:26:00Z">
              <w:tcPr>
                <w:tcW w:w="541" w:type="dxa"/>
                <w:vAlign w:val="bottom"/>
              </w:tcPr>
            </w:tcPrChange>
          </w:tcPr>
          <w:p w14:paraId="4B08BF5F" w14:textId="71D31844" w:rsidR="00C87CFE" w:rsidRPr="00CD1347" w:rsidRDefault="00C87CFE" w:rsidP="00C87CFE">
            <w:pPr>
              <w:jc w:val="center"/>
              <w:rPr>
                <w:ins w:id="20674" w:author="Στάθης Καπ" w:date="2023-03-03T04:01:00Z"/>
                <w:rFonts w:cstheme="minorHAnsi"/>
                <w:sz w:val="16"/>
                <w:szCs w:val="16"/>
              </w:rPr>
            </w:pPr>
            <w:ins w:id="20675" w:author="Στάθης Καπ" w:date="2023-03-03T06:21:00Z">
              <w:r>
                <w:rPr>
                  <w:rFonts w:ascii="Calibri" w:hAnsi="Calibri" w:cs="Calibri"/>
                  <w:color w:val="000000"/>
                  <w:sz w:val="16"/>
                  <w:szCs w:val="16"/>
                </w:rPr>
                <w:t>0.203</w:t>
              </w:r>
            </w:ins>
          </w:p>
        </w:tc>
        <w:tc>
          <w:tcPr>
            <w:tcW w:w="589" w:type="dxa"/>
            <w:vAlign w:val="center"/>
            <w:tcPrChange w:id="20676" w:author="Στάθης Καπ" w:date="2023-03-03T06:26:00Z">
              <w:tcPr>
                <w:tcW w:w="589" w:type="dxa"/>
                <w:vAlign w:val="center"/>
              </w:tcPr>
            </w:tcPrChange>
          </w:tcPr>
          <w:p w14:paraId="29A27AED" w14:textId="4A56DDBE" w:rsidR="00C87CFE" w:rsidRPr="00CD1347" w:rsidRDefault="00C87CFE" w:rsidP="00C87CFE">
            <w:pPr>
              <w:jc w:val="center"/>
              <w:rPr>
                <w:ins w:id="20677" w:author="Στάθης Καπ" w:date="2023-03-03T04:01:00Z"/>
                <w:rFonts w:cstheme="minorHAnsi"/>
                <w:sz w:val="16"/>
                <w:szCs w:val="16"/>
              </w:rPr>
            </w:pPr>
            <w:ins w:id="20678" w:author="Στάθης Καπ" w:date="2023-03-03T06:21:00Z">
              <w:r>
                <w:rPr>
                  <w:rFonts w:ascii="Calibri" w:hAnsi="Calibri" w:cstheme="minorHAnsi"/>
                  <w:color w:val="000000"/>
                  <w:sz w:val="16"/>
                  <w:szCs w:val="16"/>
                </w:rPr>
                <w:t>3.35</w:t>
              </w:r>
            </w:ins>
          </w:p>
        </w:tc>
        <w:tc>
          <w:tcPr>
            <w:tcW w:w="463" w:type="dxa"/>
            <w:vAlign w:val="center"/>
            <w:tcPrChange w:id="20679" w:author="Στάθης Καπ" w:date="2023-03-03T06:26:00Z">
              <w:tcPr>
                <w:tcW w:w="463" w:type="dxa"/>
                <w:vAlign w:val="bottom"/>
              </w:tcPr>
            </w:tcPrChange>
          </w:tcPr>
          <w:p w14:paraId="5952A0A6" w14:textId="7C26D10F" w:rsidR="00C87CFE" w:rsidRPr="00CD1347" w:rsidRDefault="00C87CFE" w:rsidP="00C87CFE">
            <w:pPr>
              <w:jc w:val="center"/>
              <w:rPr>
                <w:ins w:id="20680" w:author="Στάθης Καπ" w:date="2023-03-03T04:01:00Z"/>
                <w:rFonts w:cstheme="minorHAnsi"/>
                <w:sz w:val="16"/>
                <w:szCs w:val="16"/>
              </w:rPr>
            </w:pPr>
            <w:ins w:id="20681" w:author="Στάθης Καπ" w:date="2023-03-03T06:21:00Z">
              <w:r>
                <w:rPr>
                  <w:rFonts w:ascii="Calibri" w:hAnsi="Calibri" w:cs="Calibri"/>
                  <w:color w:val="000000"/>
                  <w:sz w:val="16"/>
                  <w:szCs w:val="16"/>
                </w:rPr>
                <w:t>1730</w:t>
              </w:r>
            </w:ins>
          </w:p>
        </w:tc>
        <w:tc>
          <w:tcPr>
            <w:tcW w:w="541" w:type="dxa"/>
            <w:vAlign w:val="center"/>
            <w:tcPrChange w:id="20682" w:author="Στάθης Καπ" w:date="2023-03-03T06:26:00Z">
              <w:tcPr>
                <w:tcW w:w="541" w:type="dxa"/>
                <w:vAlign w:val="bottom"/>
              </w:tcPr>
            </w:tcPrChange>
          </w:tcPr>
          <w:p w14:paraId="51E9F63E" w14:textId="44F91E25" w:rsidR="00C87CFE" w:rsidRPr="00CD1347" w:rsidRDefault="00C87CFE" w:rsidP="00C87CFE">
            <w:pPr>
              <w:jc w:val="center"/>
              <w:rPr>
                <w:ins w:id="20683" w:author="Στάθης Καπ" w:date="2023-03-03T04:01:00Z"/>
                <w:rFonts w:cstheme="minorHAnsi"/>
                <w:sz w:val="16"/>
                <w:szCs w:val="16"/>
              </w:rPr>
            </w:pPr>
            <w:ins w:id="20684" w:author="Στάθης Καπ" w:date="2023-03-03T06:21:00Z">
              <w:r>
                <w:rPr>
                  <w:rFonts w:ascii="Calibri" w:hAnsi="Calibri" w:cs="Calibri"/>
                  <w:color w:val="000000"/>
                  <w:sz w:val="16"/>
                  <w:szCs w:val="16"/>
                </w:rPr>
                <w:t>0.241</w:t>
              </w:r>
            </w:ins>
          </w:p>
        </w:tc>
        <w:tc>
          <w:tcPr>
            <w:tcW w:w="589" w:type="dxa"/>
            <w:vAlign w:val="center"/>
            <w:tcPrChange w:id="20685" w:author="Στάθης Καπ" w:date="2023-03-03T06:26:00Z">
              <w:tcPr>
                <w:tcW w:w="589" w:type="dxa"/>
                <w:vAlign w:val="center"/>
              </w:tcPr>
            </w:tcPrChange>
          </w:tcPr>
          <w:p w14:paraId="17987E9E" w14:textId="24063D7F" w:rsidR="00C87CFE" w:rsidRPr="00CD1347" w:rsidRDefault="00C87CFE" w:rsidP="00C87CFE">
            <w:pPr>
              <w:jc w:val="center"/>
              <w:rPr>
                <w:ins w:id="20686" w:author="Στάθης Καπ" w:date="2023-03-03T04:01:00Z"/>
                <w:rFonts w:cstheme="minorHAnsi"/>
                <w:sz w:val="16"/>
                <w:szCs w:val="16"/>
              </w:rPr>
            </w:pPr>
            <w:ins w:id="20687" w:author="Στάθης Καπ" w:date="2023-03-03T06:21:00Z">
              <w:r>
                <w:rPr>
                  <w:rFonts w:ascii="Calibri" w:hAnsi="Calibri" w:cstheme="minorHAnsi"/>
                  <w:color w:val="000000"/>
                  <w:sz w:val="16"/>
                  <w:szCs w:val="16"/>
                </w:rPr>
                <w:t>3.35</w:t>
              </w:r>
            </w:ins>
          </w:p>
        </w:tc>
      </w:tr>
      <w:tr w:rsidR="00C87CFE" w:rsidRPr="00BB05AC" w14:paraId="4A4EABDE" w14:textId="77777777" w:rsidTr="00F03C40">
        <w:tblPrEx>
          <w:tblW w:w="0" w:type="auto"/>
          <w:tblBorders>
            <w:insideH w:val="none" w:sz="0" w:space="0" w:color="auto"/>
            <w:insideV w:val="none" w:sz="0" w:space="0" w:color="auto"/>
          </w:tblBorders>
          <w:tblCellMar>
            <w:left w:w="0" w:type="dxa"/>
            <w:right w:w="0" w:type="dxa"/>
          </w:tblCellMar>
          <w:tblPrExChange w:id="2068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689" w:author="Στάθης Καπ" w:date="2023-03-03T04:01:00Z"/>
        </w:trPr>
        <w:tc>
          <w:tcPr>
            <w:tcW w:w="515" w:type="dxa"/>
            <w:tcBorders>
              <w:top w:val="nil"/>
              <w:bottom w:val="nil"/>
              <w:right w:val="single" w:sz="4" w:space="0" w:color="auto"/>
            </w:tcBorders>
            <w:shd w:val="clear" w:color="auto" w:fill="E7E6E6" w:themeFill="background2"/>
            <w:vAlign w:val="bottom"/>
            <w:tcPrChange w:id="20690" w:author="Στάθης Καπ" w:date="2023-03-03T06:26:00Z">
              <w:tcPr>
                <w:tcW w:w="515" w:type="dxa"/>
                <w:vAlign w:val="bottom"/>
              </w:tcPr>
            </w:tcPrChange>
          </w:tcPr>
          <w:p w14:paraId="7F73E25B" w14:textId="3C40A474" w:rsidR="00C87CFE" w:rsidRPr="00CD1347" w:rsidRDefault="00C87CFE" w:rsidP="00C87CFE">
            <w:pPr>
              <w:jc w:val="center"/>
              <w:rPr>
                <w:ins w:id="20691" w:author="Στάθης Καπ" w:date="2023-03-03T04:01:00Z"/>
                <w:sz w:val="16"/>
                <w:szCs w:val="16"/>
              </w:rPr>
            </w:pPr>
            <w:ins w:id="20692" w:author="Στάθης Καπ" w:date="2023-03-03T04:08:00Z">
              <w:r w:rsidRPr="00CD1347">
                <w:rPr>
                  <w:rFonts w:ascii="Calibri" w:hAnsi="Calibri" w:cs="Calibri"/>
                  <w:color w:val="000000"/>
                  <w:sz w:val="16"/>
                  <w:szCs w:val="16"/>
                  <w:rPrChange w:id="20693" w:author="Στάθης Καπ" w:date="2023-03-03T04:09:00Z">
                    <w:rPr>
                      <w:rFonts w:ascii="Calibri" w:hAnsi="Calibri" w:cs="Calibri"/>
                      <w:color w:val="000000"/>
                      <w:sz w:val="18"/>
                      <w:szCs w:val="18"/>
                    </w:rPr>
                  </w:rPrChange>
                </w:rPr>
                <w:t>c208</w:t>
              </w:r>
            </w:ins>
          </w:p>
        </w:tc>
        <w:tc>
          <w:tcPr>
            <w:tcW w:w="560" w:type="dxa"/>
            <w:tcBorders>
              <w:left w:val="single" w:sz="4" w:space="0" w:color="auto"/>
            </w:tcBorders>
            <w:vAlign w:val="center"/>
            <w:tcPrChange w:id="20694" w:author="Στάθης Καπ" w:date="2023-03-03T06:26:00Z">
              <w:tcPr>
                <w:tcW w:w="560" w:type="dxa"/>
              </w:tcPr>
            </w:tcPrChange>
          </w:tcPr>
          <w:p w14:paraId="1BBFC548" w14:textId="1475B487" w:rsidR="00C87CFE" w:rsidRPr="00CD1347" w:rsidRDefault="00C87CFE" w:rsidP="00C87CFE">
            <w:pPr>
              <w:jc w:val="center"/>
              <w:rPr>
                <w:ins w:id="20695" w:author="Στάθης Καπ" w:date="2023-03-03T04:01:00Z"/>
                <w:rFonts w:cstheme="minorHAnsi"/>
                <w:sz w:val="16"/>
                <w:szCs w:val="16"/>
              </w:rPr>
            </w:pPr>
            <w:ins w:id="20696" w:author="Στάθης Καπ" w:date="2023-03-03T06:21:00Z">
              <w:r>
                <w:rPr>
                  <w:rFonts w:ascii="Calibri" w:hAnsi="Calibri" w:cs="Calibri"/>
                  <w:color w:val="000000"/>
                  <w:sz w:val="16"/>
                  <w:szCs w:val="16"/>
                </w:rPr>
                <w:t>1810</w:t>
              </w:r>
            </w:ins>
          </w:p>
        </w:tc>
        <w:tc>
          <w:tcPr>
            <w:tcW w:w="855" w:type="dxa"/>
            <w:vAlign w:val="center"/>
            <w:tcPrChange w:id="20697" w:author="Στάθης Καπ" w:date="2023-03-03T06:26:00Z">
              <w:tcPr>
                <w:tcW w:w="855" w:type="dxa"/>
              </w:tcPr>
            </w:tcPrChange>
          </w:tcPr>
          <w:p w14:paraId="27001753" w14:textId="1B26F096" w:rsidR="00C87CFE" w:rsidRPr="00CD1347" w:rsidRDefault="00C87CFE" w:rsidP="00C87CFE">
            <w:pPr>
              <w:jc w:val="center"/>
              <w:rPr>
                <w:ins w:id="20698" w:author="Στάθης Καπ" w:date="2023-03-03T04:01:00Z"/>
                <w:rFonts w:cstheme="minorHAnsi"/>
                <w:sz w:val="16"/>
                <w:szCs w:val="16"/>
              </w:rPr>
            </w:pPr>
            <w:ins w:id="20699" w:author="Στάθης Καπ" w:date="2023-03-03T06:21:00Z">
              <w:r>
                <w:rPr>
                  <w:rFonts w:ascii="Calibri" w:hAnsi="Calibri" w:cs="Calibri"/>
                  <w:color w:val="000000"/>
                  <w:sz w:val="16"/>
                  <w:szCs w:val="16"/>
                </w:rPr>
                <w:t>1810</w:t>
              </w:r>
            </w:ins>
          </w:p>
        </w:tc>
        <w:tc>
          <w:tcPr>
            <w:tcW w:w="544" w:type="dxa"/>
            <w:vAlign w:val="center"/>
            <w:tcPrChange w:id="20700" w:author="Στάθης Καπ" w:date="2023-03-03T06:26:00Z">
              <w:tcPr>
                <w:tcW w:w="544" w:type="dxa"/>
                <w:vAlign w:val="bottom"/>
              </w:tcPr>
            </w:tcPrChange>
          </w:tcPr>
          <w:p w14:paraId="498B9F85" w14:textId="5318DCDC" w:rsidR="00C87CFE" w:rsidRPr="00CD1347" w:rsidRDefault="00C87CFE" w:rsidP="00C87CFE">
            <w:pPr>
              <w:jc w:val="center"/>
              <w:rPr>
                <w:ins w:id="20701" w:author="Στάθης Καπ" w:date="2023-03-03T04:01:00Z"/>
                <w:rFonts w:cstheme="minorHAnsi"/>
                <w:sz w:val="16"/>
                <w:szCs w:val="16"/>
              </w:rPr>
            </w:pPr>
            <w:ins w:id="20702" w:author="Στάθης Καπ" w:date="2023-03-03T06:21:00Z">
              <w:r>
                <w:rPr>
                  <w:rFonts w:ascii="Calibri" w:hAnsi="Calibri" w:cs="Calibri"/>
                  <w:color w:val="000000"/>
                  <w:sz w:val="16"/>
                  <w:szCs w:val="16"/>
                </w:rPr>
                <w:t>1810</w:t>
              </w:r>
            </w:ins>
          </w:p>
        </w:tc>
        <w:tc>
          <w:tcPr>
            <w:tcW w:w="621" w:type="dxa"/>
            <w:vAlign w:val="center"/>
            <w:tcPrChange w:id="20703" w:author="Στάθης Καπ" w:date="2023-03-03T06:26:00Z">
              <w:tcPr>
                <w:tcW w:w="621" w:type="dxa"/>
                <w:vAlign w:val="bottom"/>
              </w:tcPr>
            </w:tcPrChange>
          </w:tcPr>
          <w:p w14:paraId="0C739F64" w14:textId="0538AE58" w:rsidR="00C87CFE" w:rsidRPr="00CD1347" w:rsidRDefault="00C87CFE" w:rsidP="00C87CFE">
            <w:pPr>
              <w:jc w:val="center"/>
              <w:rPr>
                <w:ins w:id="20704" w:author="Στάθης Καπ" w:date="2023-03-03T04:01:00Z"/>
                <w:rFonts w:cstheme="minorHAnsi"/>
                <w:sz w:val="16"/>
                <w:szCs w:val="16"/>
              </w:rPr>
            </w:pPr>
            <w:ins w:id="20705" w:author="Στάθης Καπ" w:date="2023-03-03T06:21:00Z">
              <w:r>
                <w:rPr>
                  <w:rFonts w:ascii="Calibri" w:hAnsi="Calibri" w:cs="Calibri"/>
                  <w:color w:val="000000"/>
                  <w:sz w:val="16"/>
                  <w:szCs w:val="16"/>
                </w:rPr>
                <w:t>0.415</w:t>
              </w:r>
            </w:ins>
          </w:p>
        </w:tc>
        <w:tc>
          <w:tcPr>
            <w:tcW w:w="669" w:type="dxa"/>
            <w:vAlign w:val="center"/>
            <w:tcPrChange w:id="20706" w:author="Στάθης Καπ" w:date="2023-03-03T06:26:00Z">
              <w:tcPr>
                <w:tcW w:w="669" w:type="dxa"/>
                <w:vAlign w:val="center"/>
              </w:tcPr>
            </w:tcPrChange>
          </w:tcPr>
          <w:p w14:paraId="4AB66C49" w14:textId="6A850DC1" w:rsidR="00C87CFE" w:rsidRPr="00CD1347" w:rsidRDefault="00C87CFE" w:rsidP="00C87CFE">
            <w:pPr>
              <w:jc w:val="center"/>
              <w:rPr>
                <w:ins w:id="20707" w:author="Στάθης Καπ" w:date="2023-03-03T04:01:00Z"/>
                <w:rFonts w:cstheme="minorHAnsi"/>
                <w:sz w:val="16"/>
                <w:szCs w:val="16"/>
              </w:rPr>
            </w:pPr>
            <w:ins w:id="20708" w:author="Στάθης Καπ" w:date="2023-03-03T06:21:00Z">
              <w:r>
                <w:rPr>
                  <w:rFonts w:ascii="Calibri" w:hAnsi="Calibri" w:cstheme="minorHAnsi"/>
                  <w:color w:val="000000"/>
                  <w:sz w:val="16"/>
                  <w:szCs w:val="16"/>
                </w:rPr>
                <w:t>0</w:t>
              </w:r>
            </w:ins>
          </w:p>
        </w:tc>
        <w:tc>
          <w:tcPr>
            <w:tcW w:w="543" w:type="dxa"/>
            <w:vAlign w:val="center"/>
            <w:tcPrChange w:id="20709" w:author="Στάθης Καπ" w:date="2023-03-03T06:26:00Z">
              <w:tcPr>
                <w:tcW w:w="543" w:type="dxa"/>
                <w:vAlign w:val="bottom"/>
              </w:tcPr>
            </w:tcPrChange>
          </w:tcPr>
          <w:p w14:paraId="536505C2" w14:textId="3F442A70" w:rsidR="00C87CFE" w:rsidRPr="00CD1347" w:rsidRDefault="00C87CFE" w:rsidP="00C87CFE">
            <w:pPr>
              <w:jc w:val="center"/>
              <w:rPr>
                <w:ins w:id="20710" w:author="Στάθης Καπ" w:date="2023-03-03T04:01:00Z"/>
                <w:rFonts w:cstheme="minorHAnsi"/>
                <w:sz w:val="16"/>
                <w:szCs w:val="16"/>
              </w:rPr>
            </w:pPr>
            <w:ins w:id="20711" w:author="Στάθης Καπ" w:date="2023-03-03T06:21:00Z">
              <w:r>
                <w:rPr>
                  <w:rFonts w:ascii="Calibri" w:hAnsi="Calibri" w:cs="Calibri"/>
                  <w:color w:val="000000"/>
                  <w:sz w:val="16"/>
                  <w:szCs w:val="16"/>
                </w:rPr>
                <w:t>1760</w:t>
              </w:r>
            </w:ins>
          </w:p>
        </w:tc>
        <w:tc>
          <w:tcPr>
            <w:tcW w:w="621" w:type="dxa"/>
            <w:vAlign w:val="center"/>
            <w:tcPrChange w:id="20712" w:author="Στάθης Καπ" w:date="2023-03-03T06:26:00Z">
              <w:tcPr>
                <w:tcW w:w="621" w:type="dxa"/>
                <w:vAlign w:val="bottom"/>
              </w:tcPr>
            </w:tcPrChange>
          </w:tcPr>
          <w:p w14:paraId="659ACA20" w14:textId="3177B535" w:rsidR="00C87CFE" w:rsidRPr="00CD1347" w:rsidRDefault="00C87CFE" w:rsidP="00C87CFE">
            <w:pPr>
              <w:jc w:val="center"/>
              <w:rPr>
                <w:ins w:id="20713" w:author="Στάθης Καπ" w:date="2023-03-03T04:01:00Z"/>
                <w:rFonts w:cstheme="minorHAnsi"/>
                <w:sz w:val="16"/>
                <w:szCs w:val="16"/>
              </w:rPr>
            </w:pPr>
            <w:ins w:id="20714" w:author="Στάθης Καπ" w:date="2023-03-03T06:21:00Z">
              <w:r>
                <w:rPr>
                  <w:rFonts w:ascii="Calibri" w:hAnsi="Calibri" w:cs="Calibri"/>
                  <w:color w:val="000000"/>
                  <w:sz w:val="16"/>
                  <w:szCs w:val="16"/>
                </w:rPr>
                <w:t>0.242</w:t>
              </w:r>
            </w:ins>
          </w:p>
        </w:tc>
        <w:tc>
          <w:tcPr>
            <w:tcW w:w="669" w:type="dxa"/>
            <w:vAlign w:val="center"/>
            <w:tcPrChange w:id="20715" w:author="Στάθης Καπ" w:date="2023-03-03T06:26:00Z">
              <w:tcPr>
                <w:tcW w:w="669" w:type="dxa"/>
                <w:vAlign w:val="center"/>
              </w:tcPr>
            </w:tcPrChange>
          </w:tcPr>
          <w:p w14:paraId="7E4927FB" w14:textId="586F7623" w:rsidR="00C87CFE" w:rsidRPr="00CD1347" w:rsidRDefault="00C87CFE" w:rsidP="00C87CFE">
            <w:pPr>
              <w:jc w:val="center"/>
              <w:rPr>
                <w:ins w:id="20716" w:author="Στάθης Καπ" w:date="2023-03-03T04:01:00Z"/>
                <w:rFonts w:cstheme="minorHAnsi"/>
                <w:sz w:val="16"/>
                <w:szCs w:val="16"/>
              </w:rPr>
            </w:pPr>
            <w:ins w:id="20717" w:author="Στάθης Καπ" w:date="2023-03-03T06:21:00Z">
              <w:r>
                <w:rPr>
                  <w:rFonts w:ascii="Calibri" w:hAnsi="Calibri" w:cstheme="minorHAnsi"/>
                  <w:color w:val="000000"/>
                  <w:sz w:val="16"/>
                  <w:szCs w:val="16"/>
                </w:rPr>
                <w:t>2.76</w:t>
              </w:r>
            </w:ins>
          </w:p>
        </w:tc>
        <w:tc>
          <w:tcPr>
            <w:tcW w:w="508" w:type="dxa"/>
            <w:vAlign w:val="center"/>
            <w:tcPrChange w:id="20718" w:author="Στάθης Καπ" w:date="2023-03-03T06:26:00Z">
              <w:tcPr>
                <w:tcW w:w="508" w:type="dxa"/>
                <w:vAlign w:val="bottom"/>
              </w:tcPr>
            </w:tcPrChange>
          </w:tcPr>
          <w:p w14:paraId="578FB9C6" w14:textId="672811C0" w:rsidR="00C87CFE" w:rsidRPr="00CD1347" w:rsidRDefault="00C87CFE" w:rsidP="00C87CFE">
            <w:pPr>
              <w:jc w:val="center"/>
              <w:rPr>
                <w:ins w:id="20719" w:author="Στάθης Καπ" w:date="2023-03-03T04:01:00Z"/>
                <w:rFonts w:cstheme="minorHAnsi"/>
                <w:sz w:val="16"/>
                <w:szCs w:val="16"/>
              </w:rPr>
            </w:pPr>
            <w:ins w:id="20720" w:author="Στάθης Καπ" w:date="2023-03-03T06:21:00Z">
              <w:r>
                <w:rPr>
                  <w:rFonts w:ascii="Calibri" w:hAnsi="Calibri" w:cs="Calibri"/>
                  <w:color w:val="000000"/>
                  <w:sz w:val="16"/>
                  <w:szCs w:val="16"/>
                </w:rPr>
                <w:t>1750</w:t>
              </w:r>
            </w:ins>
          </w:p>
        </w:tc>
        <w:tc>
          <w:tcPr>
            <w:tcW w:w="541" w:type="dxa"/>
            <w:vAlign w:val="center"/>
            <w:tcPrChange w:id="20721" w:author="Στάθης Καπ" w:date="2023-03-03T06:26:00Z">
              <w:tcPr>
                <w:tcW w:w="541" w:type="dxa"/>
                <w:vAlign w:val="bottom"/>
              </w:tcPr>
            </w:tcPrChange>
          </w:tcPr>
          <w:p w14:paraId="3FD6C8DB" w14:textId="6DACD72C" w:rsidR="00C87CFE" w:rsidRPr="00CD1347" w:rsidRDefault="00C87CFE" w:rsidP="00C87CFE">
            <w:pPr>
              <w:jc w:val="center"/>
              <w:rPr>
                <w:ins w:id="20722" w:author="Στάθης Καπ" w:date="2023-03-03T04:01:00Z"/>
                <w:rFonts w:cstheme="minorHAnsi"/>
                <w:sz w:val="16"/>
                <w:szCs w:val="16"/>
              </w:rPr>
            </w:pPr>
            <w:ins w:id="20723" w:author="Στάθης Καπ" w:date="2023-03-03T06:21:00Z">
              <w:r>
                <w:rPr>
                  <w:rFonts w:ascii="Calibri" w:hAnsi="Calibri" w:cs="Calibri"/>
                  <w:color w:val="000000"/>
                  <w:sz w:val="16"/>
                  <w:szCs w:val="16"/>
                </w:rPr>
                <w:t>0.204</w:t>
              </w:r>
            </w:ins>
          </w:p>
        </w:tc>
        <w:tc>
          <w:tcPr>
            <w:tcW w:w="589" w:type="dxa"/>
            <w:vAlign w:val="center"/>
            <w:tcPrChange w:id="20724" w:author="Στάθης Καπ" w:date="2023-03-03T06:26:00Z">
              <w:tcPr>
                <w:tcW w:w="589" w:type="dxa"/>
                <w:vAlign w:val="center"/>
              </w:tcPr>
            </w:tcPrChange>
          </w:tcPr>
          <w:p w14:paraId="2DE450ED" w14:textId="1AC7B3A4" w:rsidR="00C87CFE" w:rsidRPr="00CD1347" w:rsidRDefault="00C87CFE" w:rsidP="00C87CFE">
            <w:pPr>
              <w:jc w:val="center"/>
              <w:rPr>
                <w:ins w:id="20725" w:author="Στάθης Καπ" w:date="2023-03-03T04:01:00Z"/>
                <w:rFonts w:cstheme="minorHAnsi"/>
                <w:sz w:val="16"/>
                <w:szCs w:val="16"/>
              </w:rPr>
            </w:pPr>
            <w:ins w:id="20726" w:author="Στάθης Καπ" w:date="2023-03-03T06:21:00Z">
              <w:r>
                <w:rPr>
                  <w:rFonts w:ascii="Calibri" w:hAnsi="Calibri" w:cstheme="minorHAnsi"/>
                  <w:color w:val="000000"/>
                  <w:sz w:val="16"/>
                  <w:szCs w:val="16"/>
                </w:rPr>
                <w:t>3.31</w:t>
              </w:r>
            </w:ins>
          </w:p>
        </w:tc>
        <w:tc>
          <w:tcPr>
            <w:tcW w:w="463" w:type="dxa"/>
            <w:vAlign w:val="center"/>
            <w:tcPrChange w:id="20727" w:author="Στάθης Καπ" w:date="2023-03-03T06:26:00Z">
              <w:tcPr>
                <w:tcW w:w="463" w:type="dxa"/>
                <w:vAlign w:val="bottom"/>
              </w:tcPr>
            </w:tcPrChange>
          </w:tcPr>
          <w:p w14:paraId="2B0165FF" w14:textId="026408C8" w:rsidR="00C87CFE" w:rsidRPr="00CD1347" w:rsidRDefault="00C87CFE" w:rsidP="00C87CFE">
            <w:pPr>
              <w:jc w:val="center"/>
              <w:rPr>
                <w:ins w:id="20728" w:author="Στάθης Καπ" w:date="2023-03-03T04:01:00Z"/>
                <w:rFonts w:cstheme="minorHAnsi"/>
                <w:sz w:val="16"/>
                <w:szCs w:val="16"/>
              </w:rPr>
            </w:pPr>
            <w:ins w:id="20729" w:author="Στάθης Καπ" w:date="2023-03-03T06:21:00Z">
              <w:r>
                <w:rPr>
                  <w:rFonts w:ascii="Calibri" w:hAnsi="Calibri" w:cs="Calibri"/>
                  <w:color w:val="000000"/>
                  <w:sz w:val="16"/>
                  <w:szCs w:val="16"/>
                </w:rPr>
                <w:t>1730</w:t>
              </w:r>
            </w:ins>
          </w:p>
        </w:tc>
        <w:tc>
          <w:tcPr>
            <w:tcW w:w="541" w:type="dxa"/>
            <w:vAlign w:val="center"/>
            <w:tcPrChange w:id="20730" w:author="Στάθης Καπ" w:date="2023-03-03T06:26:00Z">
              <w:tcPr>
                <w:tcW w:w="541" w:type="dxa"/>
                <w:vAlign w:val="bottom"/>
              </w:tcPr>
            </w:tcPrChange>
          </w:tcPr>
          <w:p w14:paraId="6FB2AF91" w14:textId="7F87454D" w:rsidR="00C87CFE" w:rsidRPr="00CD1347" w:rsidRDefault="00C87CFE" w:rsidP="00C87CFE">
            <w:pPr>
              <w:jc w:val="center"/>
              <w:rPr>
                <w:ins w:id="20731" w:author="Στάθης Καπ" w:date="2023-03-03T04:01:00Z"/>
                <w:rFonts w:cstheme="minorHAnsi"/>
                <w:sz w:val="16"/>
                <w:szCs w:val="16"/>
              </w:rPr>
            </w:pPr>
            <w:ins w:id="20732" w:author="Στάθης Καπ" w:date="2023-03-03T06:21:00Z">
              <w:r>
                <w:rPr>
                  <w:rFonts w:ascii="Calibri" w:hAnsi="Calibri" w:cs="Calibri"/>
                  <w:color w:val="000000"/>
                  <w:sz w:val="16"/>
                  <w:szCs w:val="16"/>
                </w:rPr>
                <w:t>0.195</w:t>
              </w:r>
            </w:ins>
          </w:p>
        </w:tc>
        <w:tc>
          <w:tcPr>
            <w:tcW w:w="589" w:type="dxa"/>
            <w:vAlign w:val="center"/>
            <w:tcPrChange w:id="20733" w:author="Στάθης Καπ" w:date="2023-03-03T06:26:00Z">
              <w:tcPr>
                <w:tcW w:w="589" w:type="dxa"/>
                <w:vAlign w:val="center"/>
              </w:tcPr>
            </w:tcPrChange>
          </w:tcPr>
          <w:p w14:paraId="350635E7" w14:textId="037A9842" w:rsidR="00C87CFE" w:rsidRPr="00CD1347" w:rsidRDefault="00C87CFE" w:rsidP="00C87CFE">
            <w:pPr>
              <w:jc w:val="center"/>
              <w:rPr>
                <w:ins w:id="20734" w:author="Στάθης Καπ" w:date="2023-03-03T04:01:00Z"/>
                <w:rFonts w:cstheme="minorHAnsi"/>
                <w:sz w:val="16"/>
                <w:szCs w:val="16"/>
              </w:rPr>
            </w:pPr>
            <w:ins w:id="20735" w:author="Στάθης Καπ" w:date="2023-03-03T06:21:00Z">
              <w:r>
                <w:rPr>
                  <w:rFonts w:ascii="Calibri" w:hAnsi="Calibri" w:cstheme="minorHAnsi"/>
                  <w:color w:val="000000"/>
                  <w:sz w:val="16"/>
                  <w:szCs w:val="16"/>
                </w:rPr>
                <w:t>4.42</w:t>
              </w:r>
            </w:ins>
          </w:p>
        </w:tc>
      </w:tr>
      <w:tr w:rsidR="00C87CFE" w:rsidRPr="00BB05AC" w14:paraId="2C5C2620" w14:textId="77777777" w:rsidTr="00F03C40">
        <w:tblPrEx>
          <w:tblW w:w="0" w:type="auto"/>
          <w:tblBorders>
            <w:insideH w:val="none" w:sz="0" w:space="0" w:color="auto"/>
            <w:insideV w:val="none" w:sz="0" w:space="0" w:color="auto"/>
          </w:tblBorders>
          <w:tblCellMar>
            <w:left w:w="0" w:type="dxa"/>
            <w:right w:w="0" w:type="dxa"/>
          </w:tblCellMar>
          <w:tblPrExChange w:id="2073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737" w:author="Στάθης Καπ" w:date="2023-03-03T04:01:00Z"/>
        </w:trPr>
        <w:tc>
          <w:tcPr>
            <w:tcW w:w="515" w:type="dxa"/>
            <w:tcBorders>
              <w:top w:val="nil"/>
              <w:bottom w:val="nil"/>
              <w:right w:val="single" w:sz="4" w:space="0" w:color="auto"/>
            </w:tcBorders>
            <w:shd w:val="clear" w:color="auto" w:fill="E7E6E6" w:themeFill="background2"/>
            <w:vAlign w:val="bottom"/>
            <w:tcPrChange w:id="20738" w:author="Στάθης Καπ" w:date="2023-03-03T06:26:00Z">
              <w:tcPr>
                <w:tcW w:w="515" w:type="dxa"/>
                <w:vAlign w:val="bottom"/>
              </w:tcPr>
            </w:tcPrChange>
          </w:tcPr>
          <w:p w14:paraId="47245264" w14:textId="3907AF0A" w:rsidR="00C87CFE" w:rsidRPr="00CD1347" w:rsidRDefault="00C87CFE" w:rsidP="00C87CFE">
            <w:pPr>
              <w:jc w:val="center"/>
              <w:rPr>
                <w:ins w:id="20739" w:author="Στάθης Καπ" w:date="2023-03-03T04:01:00Z"/>
                <w:sz w:val="16"/>
                <w:szCs w:val="16"/>
              </w:rPr>
            </w:pPr>
            <w:ins w:id="20740" w:author="Στάθης Καπ" w:date="2023-03-03T04:08:00Z">
              <w:r w:rsidRPr="00CD1347">
                <w:rPr>
                  <w:rFonts w:ascii="Calibri" w:hAnsi="Calibri" w:cs="Calibri"/>
                  <w:color w:val="000000"/>
                  <w:sz w:val="16"/>
                  <w:szCs w:val="16"/>
                  <w:rPrChange w:id="20741" w:author="Στάθης Καπ" w:date="2023-03-03T04:09:00Z">
                    <w:rPr>
                      <w:rFonts w:ascii="Calibri" w:hAnsi="Calibri" w:cs="Calibri"/>
                      <w:color w:val="000000"/>
                      <w:sz w:val="18"/>
                      <w:szCs w:val="18"/>
                    </w:rPr>
                  </w:rPrChange>
                </w:rPr>
                <w:t>r101</w:t>
              </w:r>
            </w:ins>
          </w:p>
        </w:tc>
        <w:tc>
          <w:tcPr>
            <w:tcW w:w="560" w:type="dxa"/>
            <w:tcBorders>
              <w:left w:val="single" w:sz="4" w:space="0" w:color="auto"/>
            </w:tcBorders>
            <w:vAlign w:val="center"/>
            <w:tcPrChange w:id="20742" w:author="Στάθης Καπ" w:date="2023-03-03T06:26:00Z">
              <w:tcPr>
                <w:tcW w:w="560" w:type="dxa"/>
              </w:tcPr>
            </w:tcPrChange>
          </w:tcPr>
          <w:p w14:paraId="5779B200" w14:textId="70817A78" w:rsidR="00C87CFE" w:rsidRPr="00CD1347" w:rsidRDefault="00C87CFE" w:rsidP="00C87CFE">
            <w:pPr>
              <w:jc w:val="center"/>
              <w:rPr>
                <w:ins w:id="20743" w:author="Στάθης Καπ" w:date="2023-03-03T04:01:00Z"/>
                <w:rFonts w:cstheme="minorHAnsi"/>
                <w:sz w:val="16"/>
                <w:szCs w:val="16"/>
              </w:rPr>
            </w:pPr>
            <w:ins w:id="20744" w:author="Στάθης Καπ" w:date="2023-03-03T06:21:00Z">
              <w:r>
                <w:rPr>
                  <w:rFonts w:ascii="Calibri" w:hAnsi="Calibri" w:cs="Calibri"/>
                  <w:color w:val="000000"/>
                  <w:sz w:val="16"/>
                  <w:szCs w:val="16"/>
                </w:rPr>
                <w:t>484</w:t>
              </w:r>
            </w:ins>
          </w:p>
        </w:tc>
        <w:tc>
          <w:tcPr>
            <w:tcW w:w="855" w:type="dxa"/>
            <w:vAlign w:val="center"/>
            <w:tcPrChange w:id="20745" w:author="Στάθης Καπ" w:date="2023-03-03T06:26:00Z">
              <w:tcPr>
                <w:tcW w:w="855" w:type="dxa"/>
              </w:tcPr>
            </w:tcPrChange>
          </w:tcPr>
          <w:p w14:paraId="72AE8483" w14:textId="7D7B4A1E" w:rsidR="00C87CFE" w:rsidRPr="00CD1347" w:rsidRDefault="00C87CFE" w:rsidP="00C87CFE">
            <w:pPr>
              <w:jc w:val="center"/>
              <w:rPr>
                <w:ins w:id="20746" w:author="Στάθης Καπ" w:date="2023-03-03T04:01:00Z"/>
                <w:rFonts w:cstheme="minorHAnsi"/>
                <w:sz w:val="16"/>
                <w:szCs w:val="16"/>
              </w:rPr>
            </w:pPr>
            <w:ins w:id="20747" w:author="Στάθης Καπ" w:date="2023-03-03T06:21:00Z">
              <w:r>
                <w:rPr>
                  <w:rFonts w:ascii="Calibri" w:hAnsi="Calibri" w:cs="Calibri"/>
                  <w:color w:val="000000"/>
                  <w:sz w:val="16"/>
                  <w:szCs w:val="16"/>
                </w:rPr>
                <w:t>481</w:t>
              </w:r>
            </w:ins>
          </w:p>
        </w:tc>
        <w:tc>
          <w:tcPr>
            <w:tcW w:w="544" w:type="dxa"/>
            <w:vAlign w:val="center"/>
            <w:tcPrChange w:id="20748" w:author="Στάθης Καπ" w:date="2023-03-03T06:26:00Z">
              <w:tcPr>
                <w:tcW w:w="544" w:type="dxa"/>
                <w:vAlign w:val="bottom"/>
              </w:tcPr>
            </w:tcPrChange>
          </w:tcPr>
          <w:p w14:paraId="2C1E7F9D" w14:textId="495EE382" w:rsidR="00C87CFE" w:rsidRPr="00CD1347" w:rsidRDefault="00C87CFE" w:rsidP="00C87CFE">
            <w:pPr>
              <w:jc w:val="center"/>
              <w:rPr>
                <w:ins w:id="20749" w:author="Στάθης Καπ" w:date="2023-03-03T04:01:00Z"/>
                <w:rFonts w:cstheme="minorHAnsi"/>
                <w:sz w:val="16"/>
                <w:szCs w:val="16"/>
              </w:rPr>
            </w:pPr>
            <w:ins w:id="20750" w:author="Στάθης Καπ" w:date="2023-03-03T06:21:00Z">
              <w:r>
                <w:rPr>
                  <w:rFonts w:ascii="Calibri" w:hAnsi="Calibri" w:cs="Calibri"/>
                  <w:color w:val="000000"/>
                  <w:sz w:val="16"/>
                  <w:szCs w:val="16"/>
                </w:rPr>
                <w:t>412</w:t>
              </w:r>
            </w:ins>
          </w:p>
        </w:tc>
        <w:tc>
          <w:tcPr>
            <w:tcW w:w="621" w:type="dxa"/>
            <w:vAlign w:val="center"/>
            <w:tcPrChange w:id="20751" w:author="Στάθης Καπ" w:date="2023-03-03T06:26:00Z">
              <w:tcPr>
                <w:tcW w:w="621" w:type="dxa"/>
                <w:vAlign w:val="bottom"/>
              </w:tcPr>
            </w:tcPrChange>
          </w:tcPr>
          <w:p w14:paraId="291284C6" w14:textId="473608D9" w:rsidR="00C87CFE" w:rsidRPr="00CD1347" w:rsidRDefault="00C87CFE" w:rsidP="00C87CFE">
            <w:pPr>
              <w:jc w:val="center"/>
              <w:rPr>
                <w:ins w:id="20752" w:author="Στάθης Καπ" w:date="2023-03-03T04:01:00Z"/>
                <w:rFonts w:cstheme="minorHAnsi"/>
                <w:sz w:val="16"/>
                <w:szCs w:val="16"/>
              </w:rPr>
            </w:pPr>
            <w:ins w:id="20753" w:author="Στάθης Καπ" w:date="2023-03-03T06:21:00Z">
              <w:r>
                <w:rPr>
                  <w:rFonts w:ascii="Calibri" w:hAnsi="Calibri" w:cs="Calibri"/>
                  <w:color w:val="000000"/>
                  <w:sz w:val="16"/>
                  <w:szCs w:val="16"/>
                </w:rPr>
                <w:t>0.275</w:t>
              </w:r>
            </w:ins>
          </w:p>
        </w:tc>
        <w:tc>
          <w:tcPr>
            <w:tcW w:w="669" w:type="dxa"/>
            <w:vAlign w:val="center"/>
            <w:tcPrChange w:id="20754" w:author="Στάθης Καπ" w:date="2023-03-03T06:26:00Z">
              <w:tcPr>
                <w:tcW w:w="669" w:type="dxa"/>
                <w:vAlign w:val="center"/>
              </w:tcPr>
            </w:tcPrChange>
          </w:tcPr>
          <w:p w14:paraId="467C787F" w14:textId="7EFE57E7" w:rsidR="00C87CFE" w:rsidRPr="00CD1347" w:rsidRDefault="00C87CFE" w:rsidP="00C87CFE">
            <w:pPr>
              <w:jc w:val="center"/>
              <w:rPr>
                <w:ins w:id="20755" w:author="Στάθης Καπ" w:date="2023-03-03T04:01:00Z"/>
                <w:rFonts w:cstheme="minorHAnsi"/>
                <w:sz w:val="16"/>
                <w:szCs w:val="16"/>
              </w:rPr>
            </w:pPr>
            <w:ins w:id="20756" w:author="Στάθης Καπ" w:date="2023-03-03T06:21:00Z">
              <w:r>
                <w:rPr>
                  <w:rFonts w:ascii="Calibri" w:hAnsi="Calibri" w:cstheme="minorHAnsi"/>
                  <w:color w:val="000000"/>
                  <w:sz w:val="16"/>
                  <w:szCs w:val="16"/>
                </w:rPr>
                <w:t>14.88</w:t>
              </w:r>
            </w:ins>
          </w:p>
        </w:tc>
        <w:tc>
          <w:tcPr>
            <w:tcW w:w="543" w:type="dxa"/>
            <w:vAlign w:val="center"/>
            <w:tcPrChange w:id="20757" w:author="Στάθης Καπ" w:date="2023-03-03T06:26:00Z">
              <w:tcPr>
                <w:tcW w:w="543" w:type="dxa"/>
                <w:vAlign w:val="bottom"/>
              </w:tcPr>
            </w:tcPrChange>
          </w:tcPr>
          <w:p w14:paraId="30276E70" w14:textId="6F3E28C5" w:rsidR="00C87CFE" w:rsidRPr="00CD1347" w:rsidRDefault="00C87CFE" w:rsidP="00C87CFE">
            <w:pPr>
              <w:jc w:val="center"/>
              <w:rPr>
                <w:ins w:id="20758" w:author="Στάθης Καπ" w:date="2023-03-03T04:01:00Z"/>
                <w:rFonts w:cstheme="minorHAnsi"/>
                <w:sz w:val="16"/>
                <w:szCs w:val="16"/>
              </w:rPr>
            </w:pPr>
            <w:ins w:id="20759" w:author="Στάθης Καπ" w:date="2023-03-03T06:21:00Z">
              <w:r>
                <w:rPr>
                  <w:rFonts w:ascii="Calibri" w:hAnsi="Calibri" w:cs="Calibri"/>
                  <w:color w:val="000000"/>
                  <w:sz w:val="16"/>
                  <w:szCs w:val="16"/>
                </w:rPr>
                <w:t>318</w:t>
              </w:r>
            </w:ins>
          </w:p>
        </w:tc>
        <w:tc>
          <w:tcPr>
            <w:tcW w:w="621" w:type="dxa"/>
            <w:vAlign w:val="center"/>
            <w:tcPrChange w:id="20760" w:author="Στάθης Καπ" w:date="2023-03-03T06:26:00Z">
              <w:tcPr>
                <w:tcW w:w="621" w:type="dxa"/>
                <w:vAlign w:val="bottom"/>
              </w:tcPr>
            </w:tcPrChange>
          </w:tcPr>
          <w:p w14:paraId="73C49168" w14:textId="5C5F93EF" w:rsidR="00C87CFE" w:rsidRPr="00CD1347" w:rsidRDefault="00C87CFE" w:rsidP="00C87CFE">
            <w:pPr>
              <w:jc w:val="center"/>
              <w:rPr>
                <w:ins w:id="20761" w:author="Στάθης Καπ" w:date="2023-03-03T04:01:00Z"/>
                <w:rFonts w:cstheme="minorHAnsi"/>
                <w:sz w:val="16"/>
                <w:szCs w:val="16"/>
              </w:rPr>
            </w:pPr>
            <w:ins w:id="20762" w:author="Στάθης Καπ" w:date="2023-03-03T06:21:00Z">
              <w:r>
                <w:rPr>
                  <w:rFonts w:ascii="Calibri" w:hAnsi="Calibri" w:cs="Calibri"/>
                  <w:color w:val="000000"/>
                  <w:sz w:val="16"/>
                  <w:szCs w:val="16"/>
                </w:rPr>
                <w:t>0.255</w:t>
              </w:r>
            </w:ins>
          </w:p>
        </w:tc>
        <w:tc>
          <w:tcPr>
            <w:tcW w:w="669" w:type="dxa"/>
            <w:vAlign w:val="center"/>
            <w:tcPrChange w:id="20763" w:author="Στάθης Καπ" w:date="2023-03-03T06:26:00Z">
              <w:tcPr>
                <w:tcW w:w="669" w:type="dxa"/>
                <w:vAlign w:val="center"/>
              </w:tcPr>
            </w:tcPrChange>
          </w:tcPr>
          <w:p w14:paraId="570B3100" w14:textId="59BB187B" w:rsidR="00C87CFE" w:rsidRPr="00CD1347" w:rsidRDefault="00C87CFE" w:rsidP="00C87CFE">
            <w:pPr>
              <w:jc w:val="center"/>
              <w:rPr>
                <w:ins w:id="20764" w:author="Στάθης Καπ" w:date="2023-03-03T04:01:00Z"/>
                <w:rFonts w:cstheme="minorHAnsi"/>
                <w:sz w:val="16"/>
                <w:szCs w:val="16"/>
              </w:rPr>
            </w:pPr>
            <w:ins w:id="20765" w:author="Στάθης Καπ" w:date="2023-03-03T06:21:00Z">
              <w:r>
                <w:rPr>
                  <w:rFonts w:ascii="Calibri" w:hAnsi="Calibri" w:cstheme="minorHAnsi"/>
                  <w:color w:val="000000"/>
                  <w:sz w:val="16"/>
                  <w:szCs w:val="16"/>
                </w:rPr>
                <w:t>22.82</w:t>
              </w:r>
            </w:ins>
          </w:p>
        </w:tc>
        <w:tc>
          <w:tcPr>
            <w:tcW w:w="508" w:type="dxa"/>
            <w:vAlign w:val="center"/>
            <w:tcPrChange w:id="20766" w:author="Στάθης Καπ" w:date="2023-03-03T06:26:00Z">
              <w:tcPr>
                <w:tcW w:w="508" w:type="dxa"/>
                <w:vAlign w:val="bottom"/>
              </w:tcPr>
            </w:tcPrChange>
          </w:tcPr>
          <w:p w14:paraId="6363AE54" w14:textId="189D9167" w:rsidR="00C87CFE" w:rsidRPr="00CD1347" w:rsidRDefault="00C87CFE" w:rsidP="00C87CFE">
            <w:pPr>
              <w:jc w:val="center"/>
              <w:rPr>
                <w:ins w:id="20767" w:author="Στάθης Καπ" w:date="2023-03-03T04:01:00Z"/>
                <w:rFonts w:cstheme="minorHAnsi"/>
                <w:sz w:val="16"/>
                <w:szCs w:val="16"/>
              </w:rPr>
            </w:pPr>
            <w:ins w:id="20768" w:author="Στάθης Καπ" w:date="2023-03-03T06:21:00Z">
              <w:r>
                <w:rPr>
                  <w:rFonts w:ascii="Calibri" w:hAnsi="Calibri" w:cs="Calibri"/>
                  <w:color w:val="000000"/>
                  <w:sz w:val="16"/>
                  <w:szCs w:val="16"/>
                </w:rPr>
                <w:t>370</w:t>
              </w:r>
            </w:ins>
          </w:p>
        </w:tc>
        <w:tc>
          <w:tcPr>
            <w:tcW w:w="541" w:type="dxa"/>
            <w:vAlign w:val="center"/>
            <w:tcPrChange w:id="20769" w:author="Στάθης Καπ" w:date="2023-03-03T06:26:00Z">
              <w:tcPr>
                <w:tcW w:w="541" w:type="dxa"/>
                <w:vAlign w:val="bottom"/>
              </w:tcPr>
            </w:tcPrChange>
          </w:tcPr>
          <w:p w14:paraId="0223CAD9" w14:textId="7B95AF10" w:rsidR="00C87CFE" w:rsidRPr="00CD1347" w:rsidRDefault="00C87CFE" w:rsidP="00C87CFE">
            <w:pPr>
              <w:jc w:val="center"/>
              <w:rPr>
                <w:ins w:id="20770" w:author="Στάθης Καπ" w:date="2023-03-03T04:01:00Z"/>
                <w:rFonts w:cstheme="minorHAnsi"/>
                <w:sz w:val="16"/>
                <w:szCs w:val="16"/>
              </w:rPr>
            </w:pPr>
            <w:ins w:id="20771" w:author="Στάθης Καπ" w:date="2023-03-03T06:21:00Z">
              <w:r>
                <w:rPr>
                  <w:rFonts w:ascii="Calibri" w:hAnsi="Calibri" w:cs="Calibri"/>
                  <w:color w:val="000000"/>
                  <w:sz w:val="16"/>
                  <w:szCs w:val="16"/>
                </w:rPr>
                <w:t>0.237</w:t>
              </w:r>
            </w:ins>
          </w:p>
        </w:tc>
        <w:tc>
          <w:tcPr>
            <w:tcW w:w="589" w:type="dxa"/>
            <w:vAlign w:val="center"/>
            <w:tcPrChange w:id="20772" w:author="Στάθης Καπ" w:date="2023-03-03T06:26:00Z">
              <w:tcPr>
                <w:tcW w:w="589" w:type="dxa"/>
                <w:vAlign w:val="center"/>
              </w:tcPr>
            </w:tcPrChange>
          </w:tcPr>
          <w:p w14:paraId="3229A3C0" w14:textId="3869F006" w:rsidR="00C87CFE" w:rsidRPr="00CD1347" w:rsidRDefault="00C87CFE" w:rsidP="00C87CFE">
            <w:pPr>
              <w:jc w:val="center"/>
              <w:rPr>
                <w:ins w:id="20773" w:author="Στάθης Καπ" w:date="2023-03-03T04:01:00Z"/>
                <w:rFonts w:cstheme="minorHAnsi"/>
                <w:sz w:val="16"/>
                <w:szCs w:val="16"/>
              </w:rPr>
            </w:pPr>
            <w:ins w:id="20774" w:author="Στάθης Καπ" w:date="2023-03-03T06:21:00Z">
              <w:r>
                <w:rPr>
                  <w:rFonts w:ascii="Calibri" w:hAnsi="Calibri" w:cstheme="minorHAnsi"/>
                  <w:color w:val="000000"/>
                  <w:sz w:val="16"/>
                  <w:szCs w:val="16"/>
                </w:rPr>
                <w:t>10.19</w:t>
              </w:r>
            </w:ins>
          </w:p>
        </w:tc>
        <w:tc>
          <w:tcPr>
            <w:tcW w:w="463" w:type="dxa"/>
            <w:vAlign w:val="center"/>
            <w:tcPrChange w:id="20775" w:author="Στάθης Καπ" w:date="2023-03-03T06:26:00Z">
              <w:tcPr>
                <w:tcW w:w="463" w:type="dxa"/>
                <w:vAlign w:val="bottom"/>
              </w:tcPr>
            </w:tcPrChange>
          </w:tcPr>
          <w:p w14:paraId="027BCA15" w14:textId="0ADE4202" w:rsidR="00C87CFE" w:rsidRPr="00CD1347" w:rsidRDefault="00C87CFE" w:rsidP="00C87CFE">
            <w:pPr>
              <w:jc w:val="center"/>
              <w:rPr>
                <w:ins w:id="20776" w:author="Στάθης Καπ" w:date="2023-03-03T04:01:00Z"/>
                <w:rFonts w:cstheme="minorHAnsi"/>
                <w:sz w:val="16"/>
                <w:szCs w:val="16"/>
              </w:rPr>
            </w:pPr>
            <w:ins w:id="20777" w:author="Στάθης Καπ" w:date="2023-03-03T06:21:00Z">
              <w:r>
                <w:rPr>
                  <w:rFonts w:ascii="Calibri" w:hAnsi="Calibri" w:cs="Calibri"/>
                  <w:color w:val="000000"/>
                  <w:sz w:val="16"/>
                  <w:szCs w:val="16"/>
                </w:rPr>
                <w:t>270</w:t>
              </w:r>
            </w:ins>
          </w:p>
        </w:tc>
        <w:tc>
          <w:tcPr>
            <w:tcW w:w="541" w:type="dxa"/>
            <w:vAlign w:val="center"/>
            <w:tcPrChange w:id="20778" w:author="Στάθης Καπ" w:date="2023-03-03T06:26:00Z">
              <w:tcPr>
                <w:tcW w:w="541" w:type="dxa"/>
                <w:vAlign w:val="bottom"/>
              </w:tcPr>
            </w:tcPrChange>
          </w:tcPr>
          <w:p w14:paraId="62043D20" w14:textId="3C7092E3" w:rsidR="00C87CFE" w:rsidRPr="00CD1347" w:rsidRDefault="00C87CFE" w:rsidP="00C87CFE">
            <w:pPr>
              <w:jc w:val="center"/>
              <w:rPr>
                <w:ins w:id="20779" w:author="Στάθης Καπ" w:date="2023-03-03T04:01:00Z"/>
                <w:rFonts w:cstheme="minorHAnsi"/>
                <w:sz w:val="16"/>
                <w:szCs w:val="16"/>
              </w:rPr>
            </w:pPr>
            <w:ins w:id="20780" w:author="Στάθης Καπ" w:date="2023-03-03T06:21:00Z">
              <w:r>
                <w:rPr>
                  <w:rFonts w:ascii="Calibri" w:hAnsi="Calibri" w:cs="Calibri"/>
                  <w:color w:val="000000"/>
                  <w:sz w:val="16"/>
                  <w:szCs w:val="16"/>
                </w:rPr>
                <w:t>0.23</w:t>
              </w:r>
            </w:ins>
          </w:p>
        </w:tc>
        <w:tc>
          <w:tcPr>
            <w:tcW w:w="589" w:type="dxa"/>
            <w:vAlign w:val="center"/>
            <w:tcPrChange w:id="20781" w:author="Στάθης Καπ" w:date="2023-03-03T06:26:00Z">
              <w:tcPr>
                <w:tcW w:w="589" w:type="dxa"/>
                <w:vAlign w:val="center"/>
              </w:tcPr>
            </w:tcPrChange>
          </w:tcPr>
          <w:p w14:paraId="57A9E8FD" w14:textId="45BFE84E" w:rsidR="00C87CFE" w:rsidRPr="00CD1347" w:rsidRDefault="00C87CFE" w:rsidP="00C87CFE">
            <w:pPr>
              <w:jc w:val="center"/>
              <w:rPr>
                <w:ins w:id="20782" w:author="Στάθης Καπ" w:date="2023-03-03T04:01:00Z"/>
                <w:rFonts w:cstheme="minorHAnsi"/>
                <w:sz w:val="16"/>
                <w:szCs w:val="16"/>
              </w:rPr>
            </w:pPr>
            <w:ins w:id="20783" w:author="Στάθης Καπ" w:date="2023-03-03T06:21:00Z">
              <w:r>
                <w:rPr>
                  <w:rFonts w:ascii="Calibri" w:hAnsi="Calibri" w:cstheme="minorHAnsi"/>
                  <w:color w:val="000000"/>
                  <w:sz w:val="16"/>
                  <w:szCs w:val="16"/>
                </w:rPr>
                <w:t>34.47</w:t>
              </w:r>
            </w:ins>
          </w:p>
        </w:tc>
      </w:tr>
      <w:tr w:rsidR="00C87CFE" w:rsidRPr="00BB05AC" w14:paraId="79800089" w14:textId="77777777" w:rsidTr="00F03C40">
        <w:tblPrEx>
          <w:tblW w:w="0" w:type="auto"/>
          <w:tblBorders>
            <w:insideH w:val="none" w:sz="0" w:space="0" w:color="auto"/>
            <w:insideV w:val="none" w:sz="0" w:space="0" w:color="auto"/>
          </w:tblBorders>
          <w:tblCellMar>
            <w:left w:w="0" w:type="dxa"/>
            <w:right w:w="0" w:type="dxa"/>
          </w:tblCellMar>
          <w:tblPrExChange w:id="2078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785" w:author="Στάθης Καπ" w:date="2023-03-03T04:01:00Z"/>
        </w:trPr>
        <w:tc>
          <w:tcPr>
            <w:tcW w:w="515" w:type="dxa"/>
            <w:tcBorders>
              <w:top w:val="nil"/>
              <w:bottom w:val="nil"/>
              <w:right w:val="single" w:sz="4" w:space="0" w:color="auto"/>
            </w:tcBorders>
            <w:shd w:val="clear" w:color="auto" w:fill="E7E6E6" w:themeFill="background2"/>
            <w:vAlign w:val="bottom"/>
            <w:tcPrChange w:id="20786" w:author="Στάθης Καπ" w:date="2023-03-03T06:26:00Z">
              <w:tcPr>
                <w:tcW w:w="515" w:type="dxa"/>
                <w:vAlign w:val="bottom"/>
              </w:tcPr>
            </w:tcPrChange>
          </w:tcPr>
          <w:p w14:paraId="662F68E6" w14:textId="75969A18" w:rsidR="00C87CFE" w:rsidRPr="00CD1347" w:rsidRDefault="00C87CFE" w:rsidP="00C87CFE">
            <w:pPr>
              <w:jc w:val="center"/>
              <w:rPr>
                <w:ins w:id="20787" w:author="Στάθης Καπ" w:date="2023-03-03T04:01:00Z"/>
                <w:sz w:val="16"/>
                <w:szCs w:val="16"/>
              </w:rPr>
            </w:pPr>
            <w:ins w:id="20788" w:author="Στάθης Καπ" w:date="2023-03-03T04:08:00Z">
              <w:r w:rsidRPr="00CD1347">
                <w:rPr>
                  <w:rFonts w:ascii="Calibri" w:hAnsi="Calibri" w:cs="Calibri"/>
                  <w:color w:val="000000"/>
                  <w:sz w:val="16"/>
                  <w:szCs w:val="16"/>
                  <w:rPrChange w:id="20789" w:author="Στάθης Καπ" w:date="2023-03-03T04:09:00Z">
                    <w:rPr>
                      <w:rFonts w:ascii="Calibri" w:hAnsi="Calibri" w:cs="Calibri"/>
                      <w:color w:val="000000"/>
                      <w:sz w:val="18"/>
                      <w:szCs w:val="18"/>
                    </w:rPr>
                  </w:rPrChange>
                </w:rPr>
                <w:t>r102</w:t>
              </w:r>
            </w:ins>
          </w:p>
        </w:tc>
        <w:tc>
          <w:tcPr>
            <w:tcW w:w="560" w:type="dxa"/>
            <w:tcBorders>
              <w:left w:val="single" w:sz="4" w:space="0" w:color="auto"/>
            </w:tcBorders>
            <w:vAlign w:val="center"/>
            <w:tcPrChange w:id="20790" w:author="Στάθης Καπ" w:date="2023-03-03T06:26:00Z">
              <w:tcPr>
                <w:tcW w:w="560" w:type="dxa"/>
              </w:tcPr>
            </w:tcPrChange>
          </w:tcPr>
          <w:p w14:paraId="43D82023" w14:textId="2035881E" w:rsidR="00C87CFE" w:rsidRPr="00CD1347" w:rsidRDefault="00C87CFE" w:rsidP="00C87CFE">
            <w:pPr>
              <w:jc w:val="center"/>
              <w:rPr>
                <w:ins w:id="20791" w:author="Στάθης Καπ" w:date="2023-03-03T04:01:00Z"/>
                <w:rFonts w:cstheme="minorHAnsi"/>
                <w:sz w:val="16"/>
                <w:szCs w:val="16"/>
              </w:rPr>
            </w:pPr>
            <w:ins w:id="20792" w:author="Στάθης Καπ" w:date="2023-03-03T06:21:00Z">
              <w:r>
                <w:rPr>
                  <w:rFonts w:ascii="Calibri" w:hAnsi="Calibri" w:cs="Calibri"/>
                  <w:color w:val="000000"/>
                  <w:sz w:val="16"/>
                  <w:szCs w:val="16"/>
                </w:rPr>
                <w:t>694</w:t>
              </w:r>
            </w:ins>
          </w:p>
        </w:tc>
        <w:tc>
          <w:tcPr>
            <w:tcW w:w="855" w:type="dxa"/>
            <w:vAlign w:val="center"/>
            <w:tcPrChange w:id="20793" w:author="Στάθης Καπ" w:date="2023-03-03T06:26:00Z">
              <w:tcPr>
                <w:tcW w:w="855" w:type="dxa"/>
              </w:tcPr>
            </w:tcPrChange>
          </w:tcPr>
          <w:p w14:paraId="5555BDB9" w14:textId="493B383F" w:rsidR="00C87CFE" w:rsidRPr="00CD1347" w:rsidRDefault="00C87CFE" w:rsidP="00C87CFE">
            <w:pPr>
              <w:jc w:val="center"/>
              <w:rPr>
                <w:ins w:id="20794" w:author="Στάθης Καπ" w:date="2023-03-03T04:01:00Z"/>
                <w:rFonts w:cstheme="minorHAnsi"/>
                <w:sz w:val="16"/>
                <w:szCs w:val="16"/>
              </w:rPr>
            </w:pPr>
            <w:ins w:id="20795" w:author="Στάθης Καπ" w:date="2023-03-03T06:21:00Z">
              <w:r>
                <w:rPr>
                  <w:rFonts w:ascii="Calibri" w:hAnsi="Calibri" w:cs="Calibri"/>
                  <w:color w:val="000000"/>
                  <w:sz w:val="16"/>
                  <w:szCs w:val="16"/>
                </w:rPr>
                <w:t>685</w:t>
              </w:r>
            </w:ins>
          </w:p>
        </w:tc>
        <w:tc>
          <w:tcPr>
            <w:tcW w:w="544" w:type="dxa"/>
            <w:vAlign w:val="center"/>
            <w:tcPrChange w:id="20796" w:author="Στάθης Καπ" w:date="2023-03-03T06:26:00Z">
              <w:tcPr>
                <w:tcW w:w="544" w:type="dxa"/>
                <w:vAlign w:val="bottom"/>
              </w:tcPr>
            </w:tcPrChange>
          </w:tcPr>
          <w:p w14:paraId="555C4855" w14:textId="44226811" w:rsidR="00C87CFE" w:rsidRPr="00CD1347" w:rsidRDefault="00C87CFE" w:rsidP="00C87CFE">
            <w:pPr>
              <w:jc w:val="center"/>
              <w:rPr>
                <w:ins w:id="20797" w:author="Στάθης Καπ" w:date="2023-03-03T04:01:00Z"/>
                <w:rFonts w:cstheme="minorHAnsi"/>
                <w:sz w:val="16"/>
                <w:szCs w:val="16"/>
              </w:rPr>
            </w:pPr>
            <w:ins w:id="20798" w:author="Στάθης Καπ" w:date="2023-03-03T06:21:00Z">
              <w:r>
                <w:rPr>
                  <w:rFonts w:ascii="Calibri" w:hAnsi="Calibri" w:cs="Calibri"/>
                  <w:color w:val="000000"/>
                  <w:sz w:val="16"/>
                  <w:szCs w:val="16"/>
                </w:rPr>
                <w:t>565</w:t>
              </w:r>
            </w:ins>
          </w:p>
        </w:tc>
        <w:tc>
          <w:tcPr>
            <w:tcW w:w="621" w:type="dxa"/>
            <w:vAlign w:val="center"/>
            <w:tcPrChange w:id="20799" w:author="Στάθης Καπ" w:date="2023-03-03T06:26:00Z">
              <w:tcPr>
                <w:tcW w:w="621" w:type="dxa"/>
                <w:vAlign w:val="bottom"/>
              </w:tcPr>
            </w:tcPrChange>
          </w:tcPr>
          <w:p w14:paraId="504FD4D2" w14:textId="3547B021" w:rsidR="00C87CFE" w:rsidRPr="00CD1347" w:rsidRDefault="00C87CFE" w:rsidP="00C87CFE">
            <w:pPr>
              <w:jc w:val="center"/>
              <w:rPr>
                <w:ins w:id="20800" w:author="Στάθης Καπ" w:date="2023-03-03T04:01:00Z"/>
                <w:rFonts w:cstheme="minorHAnsi"/>
                <w:sz w:val="16"/>
                <w:szCs w:val="16"/>
              </w:rPr>
            </w:pPr>
            <w:ins w:id="20801" w:author="Στάθης Καπ" w:date="2023-03-03T06:21:00Z">
              <w:r>
                <w:rPr>
                  <w:rFonts w:ascii="Calibri" w:hAnsi="Calibri" w:cs="Calibri"/>
                  <w:color w:val="000000"/>
                  <w:sz w:val="16"/>
                  <w:szCs w:val="16"/>
                </w:rPr>
                <w:t>0.383</w:t>
              </w:r>
            </w:ins>
          </w:p>
        </w:tc>
        <w:tc>
          <w:tcPr>
            <w:tcW w:w="669" w:type="dxa"/>
            <w:vAlign w:val="center"/>
            <w:tcPrChange w:id="20802" w:author="Στάθης Καπ" w:date="2023-03-03T06:26:00Z">
              <w:tcPr>
                <w:tcW w:w="669" w:type="dxa"/>
                <w:vAlign w:val="center"/>
              </w:tcPr>
            </w:tcPrChange>
          </w:tcPr>
          <w:p w14:paraId="21A4645E" w14:textId="1A3CA6DA" w:rsidR="00C87CFE" w:rsidRPr="00CD1347" w:rsidRDefault="00C87CFE" w:rsidP="00C87CFE">
            <w:pPr>
              <w:jc w:val="center"/>
              <w:rPr>
                <w:ins w:id="20803" w:author="Στάθης Καπ" w:date="2023-03-03T04:01:00Z"/>
                <w:rFonts w:cstheme="minorHAnsi"/>
                <w:sz w:val="16"/>
                <w:szCs w:val="16"/>
              </w:rPr>
            </w:pPr>
            <w:ins w:id="20804" w:author="Στάθης Καπ" w:date="2023-03-03T06:21:00Z">
              <w:r>
                <w:rPr>
                  <w:rFonts w:ascii="Calibri" w:hAnsi="Calibri" w:cstheme="minorHAnsi"/>
                  <w:color w:val="000000"/>
                  <w:sz w:val="16"/>
                  <w:szCs w:val="16"/>
                </w:rPr>
                <w:t>18.59</w:t>
              </w:r>
            </w:ins>
          </w:p>
        </w:tc>
        <w:tc>
          <w:tcPr>
            <w:tcW w:w="543" w:type="dxa"/>
            <w:vAlign w:val="center"/>
            <w:tcPrChange w:id="20805" w:author="Στάθης Καπ" w:date="2023-03-03T06:26:00Z">
              <w:tcPr>
                <w:tcW w:w="543" w:type="dxa"/>
                <w:vAlign w:val="bottom"/>
              </w:tcPr>
            </w:tcPrChange>
          </w:tcPr>
          <w:p w14:paraId="3AAB2917" w14:textId="7057B8F0" w:rsidR="00C87CFE" w:rsidRPr="00CD1347" w:rsidRDefault="00C87CFE" w:rsidP="00C87CFE">
            <w:pPr>
              <w:jc w:val="center"/>
              <w:rPr>
                <w:ins w:id="20806" w:author="Στάθης Καπ" w:date="2023-03-03T04:01:00Z"/>
                <w:rFonts w:cstheme="minorHAnsi"/>
                <w:sz w:val="16"/>
                <w:szCs w:val="16"/>
              </w:rPr>
            </w:pPr>
            <w:ins w:id="20807" w:author="Στάθης Καπ" w:date="2023-03-03T06:21:00Z">
              <w:r>
                <w:rPr>
                  <w:rFonts w:ascii="Calibri" w:hAnsi="Calibri" w:cs="Calibri"/>
                  <w:color w:val="000000"/>
                  <w:sz w:val="16"/>
                  <w:szCs w:val="16"/>
                </w:rPr>
                <w:t>523</w:t>
              </w:r>
            </w:ins>
          </w:p>
        </w:tc>
        <w:tc>
          <w:tcPr>
            <w:tcW w:w="621" w:type="dxa"/>
            <w:vAlign w:val="center"/>
            <w:tcPrChange w:id="20808" w:author="Στάθης Καπ" w:date="2023-03-03T06:26:00Z">
              <w:tcPr>
                <w:tcW w:w="621" w:type="dxa"/>
                <w:vAlign w:val="bottom"/>
              </w:tcPr>
            </w:tcPrChange>
          </w:tcPr>
          <w:p w14:paraId="53542102" w14:textId="00106376" w:rsidR="00C87CFE" w:rsidRPr="00CD1347" w:rsidRDefault="00C87CFE" w:rsidP="00C87CFE">
            <w:pPr>
              <w:jc w:val="center"/>
              <w:rPr>
                <w:ins w:id="20809" w:author="Στάθης Καπ" w:date="2023-03-03T04:01:00Z"/>
                <w:rFonts w:cstheme="minorHAnsi"/>
                <w:sz w:val="16"/>
                <w:szCs w:val="16"/>
              </w:rPr>
            </w:pPr>
            <w:ins w:id="20810" w:author="Στάθης Καπ" w:date="2023-03-03T06:21:00Z">
              <w:r>
                <w:rPr>
                  <w:rFonts w:ascii="Calibri" w:hAnsi="Calibri" w:cs="Calibri"/>
                  <w:color w:val="000000"/>
                  <w:sz w:val="16"/>
                  <w:szCs w:val="16"/>
                </w:rPr>
                <w:t>0.275</w:t>
              </w:r>
            </w:ins>
          </w:p>
        </w:tc>
        <w:tc>
          <w:tcPr>
            <w:tcW w:w="669" w:type="dxa"/>
            <w:vAlign w:val="center"/>
            <w:tcPrChange w:id="20811" w:author="Στάθης Καπ" w:date="2023-03-03T06:26:00Z">
              <w:tcPr>
                <w:tcW w:w="669" w:type="dxa"/>
                <w:vAlign w:val="center"/>
              </w:tcPr>
            </w:tcPrChange>
          </w:tcPr>
          <w:p w14:paraId="5D8338C5" w14:textId="0FC45A8C" w:rsidR="00C87CFE" w:rsidRPr="00CD1347" w:rsidRDefault="00C87CFE" w:rsidP="00C87CFE">
            <w:pPr>
              <w:jc w:val="center"/>
              <w:rPr>
                <w:ins w:id="20812" w:author="Στάθης Καπ" w:date="2023-03-03T04:01:00Z"/>
                <w:rFonts w:cstheme="minorHAnsi"/>
                <w:sz w:val="16"/>
                <w:szCs w:val="16"/>
              </w:rPr>
            </w:pPr>
            <w:ins w:id="20813" w:author="Στάθης Καπ" w:date="2023-03-03T06:21:00Z">
              <w:r>
                <w:rPr>
                  <w:rFonts w:ascii="Calibri" w:hAnsi="Calibri" w:cstheme="minorHAnsi"/>
                  <w:color w:val="000000"/>
                  <w:sz w:val="16"/>
                  <w:szCs w:val="16"/>
                </w:rPr>
                <w:t>7.43</w:t>
              </w:r>
            </w:ins>
          </w:p>
        </w:tc>
        <w:tc>
          <w:tcPr>
            <w:tcW w:w="508" w:type="dxa"/>
            <w:vAlign w:val="center"/>
            <w:tcPrChange w:id="20814" w:author="Στάθης Καπ" w:date="2023-03-03T06:26:00Z">
              <w:tcPr>
                <w:tcW w:w="508" w:type="dxa"/>
                <w:vAlign w:val="bottom"/>
              </w:tcPr>
            </w:tcPrChange>
          </w:tcPr>
          <w:p w14:paraId="0E25BEC0" w14:textId="720356DF" w:rsidR="00C87CFE" w:rsidRPr="00CD1347" w:rsidRDefault="00C87CFE" w:rsidP="00C87CFE">
            <w:pPr>
              <w:jc w:val="center"/>
              <w:rPr>
                <w:ins w:id="20815" w:author="Στάθης Καπ" w:date="2023-03-03T04:01:00Z"/>
                <w:rFonts w:cstheme="minorHAnsi"/>
                <w:sz w:val="16"/>
                <w:szCs w:val="16"/>
              </w:rPr>
            </w:pPr>
            <w:ins w:id="20816" w:author="Στάθης Καπ" w:date="2023-03-03T06:21:00Z">
              <w:r>
                <w:rPr>
                  <w:rFonts w:ascii="Calibri" w:hAnsi="Calibri" w:cs="Calibri"/>
                  <w:color w:val="000000"/>
                  <w:sz w:val="16"/>
                  <w:szCs w:val="16"/>
                </w:rPr>
                <w:t>492</w:t>
              </w:r>
            </w:ins>
          </w:p>
        </w:tc>
        <w:tc>
          <w:tcPr>
            <w:tcW w:w="541" w:type="dxa"/>
            <w:vAlign w:val="center"/>
            <w:tcPrChange w:id="20817" w:author="Στάθης Καπ" w:date="2023-03-03T06:26:00Z">
              <w:tcPr>
                <w:tcW w:w="541" w:type="dxa"/>
                <w:vAlign w:val="bottom"/>
              </w:tcPr>
            </w:tcPrChange>
          </w:tcPr>
          <w:p w14:paraId="591395C7" w14:textId="024707DF" w:rsidR="00C87CFE" w:rsidRPr="00CD1347" w:rsidRDefault="00C87CFE" w:rsidP="00C87CFE">
            <w:pPr>
              <w:jc w:val="center"/>
              <w:rPr>
                <w:ins w:id="20818" w:author="Στάθης Καπ" w:date="2023-03-03T04:01:00Z"/>
                <w:rFonts w:cstheme="minorHAnsi"/>
                <w:sz w:val="16"/>
                <w:szCs w:val="16"/>
              </w:rPr>
            </w:pPr>
            <w:ins w:id="20819" w:author="Στάθης Καπ" w:date="2023-03-03T06:21:00Z">
              <w:r>
                <w:rPr>
                  <w:rFonts w:ascii="Calibri" w:hAnsi="Calibri" w:cs="Calibri"/>
                  <w:color w:val="000000"/>
                  <w:sz w:val="16"/>
                  <w:szCs w:val="16"/>
                </w:rPr>
                <w:t>0.282</w:t>
              </w:r>
            </w:ins>
          </w:p>
        </w:tc>
        <w:tc>
          <w:tcPr>
            <w:tcW w:w="589" w:type="dxa"/>
            <w:vAlign w:val="center"/>
            <w:tcPrChange w:id="20820" w:author="Στάθης Καπ" w:date="2023-03-03T06:26:00Z">
              <w:tcPr>
                <w:tcW w:w="589" w:type="dxa"/>
                <w:vAlign w:val="center"/>
              </w:tcPr>
            </w:tcPrChange>
          </w:tcPr>
          <w:p w14:paraId="5F65DED0" w14:textId="7A05AC1B" w:rsidR="00C87CFE" w:rsidRPr="00CD1347" w:rsidRDefault="00C87CFE" w:rsidP="00C87CFE">
            <w:pPr>
              <w:jc w:val="center"/>
              <w:rPr>
                <w:ins w:id="20821" w:author="Στάθης Καπ" w:date="2023-03-03T04:01:00Z"/>
                <w:rFonts w:cstheme="minorHAnsi"/>
                <w:sz w:val="16"/>
                <w:szCs w:val="16"/>
              </w:rPr>
            </w:pPr>
            <w:ins w:id="20822" w:author="Στάθης Καπ" w:date="2023-03-03T06:21:00Z">
              <w:r>
                <w:rPr>
                  <w:rFonts w:ascii="Calibri" w:hAnsi="Calibri" w:cstheme="minorHAnsi"/>
                  <w:color w:val="000000"/>
                  <w:sz w:val="16"/>
                  <w:szCs w:val="16"/>
                </w:rPr>
                <w:t>12.92</w:t>
              </w:r>
            </w:ins>
          </w:p>
        </w:tc>
        <w:tc>
          <w:tcPr>
            <w:tcW w:w="463" w:type="dxa"/>
            <w:vAlign w:val="center"/>
            <w:tcPrChange w:id="20823" w:author="Στάθης Καπ" w:date="2023-03-03T06:26:00Z">
              <w:tcPr>
                <w:tcW w:w="463" w:type="dxa"/>
                <w:vAlign w:val="bottom"/>
              </w:tcPr>
            </w:tcPrChange>
          </w:tcPr>
          <w:p w14:paraId="6221C480" w14:textId="4B4B7A32" w:rsidR="00C87CFE" w:rsidRPr="00CD1347" w:rsidRDefault="00C87CFE" w:rsidP="00C87CFE">
            <w:pPr>
              <w:jc w:val="center"/>
              <w:rPr>
                <w:ins w:id="20824" w:author="Στάθης Καπ" w:date="2023-03-03T04:01:00Z"/>
                <w:rFonts w:cstheme="minorHAnsi"/>
                <w:sz w:val="16"/>
                <w:szCs w:val="16"/>
              </w:rPr>
            </w:pPr>
            <w:ins w:id="20825" w:author="Στάθης Καπ" w:date="2023-03-03T06:21:00Z">
              <w:r>
                <w:rPr>
                  <w:rFonts w:ascii="Calibri" w:hAnsi="Calibri" w:cs="Calibri"/>
                  <w:color w:val="000000"/>
                  <w:sz w:val="16"/>
                  <w:szCs w:val="16"/>
                </w:rPr>
                <w:t>440</w:t>
              </w:r>
            </w:ins>
          </w:p>
        </w:tc>
        <w:tc>
          <w:tcPr>
            <w:tcW w:w="541" w:type="dxa"/>
            <w:vAlign w:val="center"/>
            <w:tcPrChange w:id="20826" w:author="Στάθης Καπ" w:date="2023-03-03T06:26:00Z">
              <w:tcPr>
                <w:tcW w:w="541" w:type="dxa"/>
                <w:vAlign w:val="bottom"/>
              </w:tcPr>
            </w:tcPrChange>
          </w:tcPr>
          <w:p w14:paraId="447C54C4" w14:textId="52B36719" w:rsidR="00C87CFE" w:rsidRPr="00CD1347" w:rsidRDefault="00C87CFE" w:rsidP="00C87CFE">
            <w:pPr>
              <w:jc w:val="center"/>
              <w:rPr>
                <w:ins w:id="20827" w:author="Στάθης Καπ" w:date="2023-03-03T04:01:00Z"/>
                <w:rFonts w:cstheme="minorHAnsi"/>
                <w:sz w:val="16"/>
                <w:szCs w:val="16"/>
              </w:rPr>
            </w:pPr>
            <w:ins w:id="20828" w:author="Στάθης Καπ" w:date="2023-03-03T06:21:00Z">
              <w:r>
                <w:rPr>
                  <w:rFonts w:ascii="Calibri" w:hAnsi="Calibri" w:cs="Calibri"/>
                  <w:color w:val="000000"/>
                  <w:sz w:val="16"/>
                  <w:szCs w:val="16"/>
                </w:rPr>
                <w:t>0.412</w:t>
              </w:r>
            </w:ins>
          </w:p>
        </w:tc>
        <w:tc>
          <w:tcPr>
            <w:tcW w:w="589" w:type="dxa"/>
            <w:vAlign w:val="center"/>
            <w:tcPrChange w:id="20829" w:author="Στάθης Καπ" w:date="2023-03-03T06:26:00Z">
              <w:tcPr>
                <w:tcW w:w="589" w:type="dxa"/>
                <w:vAlign w:val="center"/>
              </w:tcPr>
            </w:tcPrChange>
          </w:tcPr>
          <w:p w14:paraId="70CCBD1D" w14:textId="4786FDB4" w:rsidR="00C87CFE" w:rsidRPr="00CD1347" w:rsidRDefault="00C87CFE" w:rsidP="00C87CFE">
            <w:pPr>
              <w:jc w:val="center"/>
              <w:rPr>
                <w:ins w:id="20830" w:author="Στάθης Καπ" w:date="2023-03-03T04:01:00Z"/>
                <w:rFonts w:cstheme="minorHAnsi"/>
                <w:sz w:val="16"/>
                <w:szCs w:val="16"/>
              </w:rPr>
            </w:pPr>
            <w:ins w:id="20831" w:author="Στάθης Καπ" w:date="2023-03-03T06:21:00Z">
              <w:r>
                <w:rPr>
                  <w:rFonts w:ascii="Calibri" w:hAnsi="Calibri" w:cstheme="minorHAnsi"/>
                  <w:color w:val="000000"/>
                  <w:sz w:val="16"/>
                  <w:szCs w:val="16"/>
                </w:rPr>
                <w:t>22.12</w:t>
              </w:r>
            </w:ins>
          </w:p>
        </w:tc>
      </w:tr>
      <w:tr w:rsidR="00C87CFE" w:rsidRPr="00BB05AC" w14:paraId="4588F80B" w14:textId="77777777" w:rsidTr="00F03C40">
        <w:tblPrEx>
          <w:tblW w:w="0" w:type="auto"/>
          <w:tblBorders>
            <w:insideH w:val="none" w:sz="0" w:space="0" w:color="auto"/>
            <w:insideV w:val="none" w:sz="0" w:space="0" w:color="auto"/>
          </w:tblBorders>
          <w:tblCellMar>
            <w:left w:w="0" w:type="dxa"/>
            <w:right w:w="0" w:type="dxa"/>
          </w:tblCellMar>
          <w:tblPrExChange w:id="2083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833" w:author="Στάθης Καπ" w:date="2023-03-03T04:01:00Z"/>
        </w:trPr>
        <w:tc>
          <w:tcPr>
            <w:tcW w:w="515" w:type="dxa"/>
            <w:tcBorders>
              <w:top w:val="nil"/>
              <w:bottom w:val="nil"/>
              <w:right w:val="single" w:sz="4" w:space="0" w:color="auto"/>
            </w:tcBorders>
            <w:shd w:val="clear" w:color="auto" w:fill="E7E6E6" w:themeFill="background2"/>
            <w:vAlign w:val="bottom"/>
            <w:tcPrChange w:id="20834" w:author="Στάθης Καπ" w:date="2023-03-03T06:26:00Z">
              <w:tcPr>
                <w:tcW w:w="515" w:type="dxa"/>
                <w:vAlign w:val="bottom"/>
              </w:tcPr>
            </w:tcPrChange>
          </w:tcPr>
          <w:p w14:paraId="3EA1837A" w14:textId="481D0502" w:rsidR="00C87CFE" w:rsidRPr="00CD1347" w:rsidRDefault="00C87CFE" w:rsidP="00C87CFE">
            <w:pPr>
              <w:jc w:val="center"/>
              <w:rPr>
                <w:ins w:id="20835" w:author="Στάθης Καπ" w:date="2023-03-03T04:01:00Z"/>
                <w:sz w:val="16"/>
                <w:szCs w:val="16"/>
              </w:rPr>
            </w:pPr>
            <w:ins w:id="20836" w:author="Στάθης Καπ" w:date="2023-03-03T04:08:00Z">
              <w:r w:rsidRPr="00CD1347">
                <w:rPr>
                  <w:rFonts w:ascii="Calibri" w:hAnsi="Calibri" w:cs="Calibri"/>
                  <w:color w:val="000000"/>
                  <w:sz w:val="16"/>
                  <w:szCs w:val="16"/>
                  <w:rPrChange w:id="20837" w:author="Στάθης Καπ" w:date="2023-03-03T04:09:00Z">
                    <w:rPr>
                      <w:rFonts w:ascii="Calibri" w:hAnsi="Calibri" w:cs="Calibri"/>
                      <w:color w:val="000000"/>
                      <w:sz w:val="18"/>
                      <w:szCs w:val="18"/>
                    </w:rPr>
                  </w:rPrChange>
                </w:rPr>
                <w:t>r103</w:t>
              </w:r>
            </w:ins>
          </w:p>
        </w:tc>
        <w:tc>
          <w:tcPr>
            <w:tcW w:w="560" w:type="dxa"/>
            <w:tcBorders>
              <w:left w:val="single" w:sz="4" w:space="0" w:color="auto"/>
            </w:tcBorders>
            <w:vAlign w:val="center"/>
            <w:tcPrChange w:id="20838" w:author="Στάθης Καπ" w:date="2023-03-03T06:26:00Z">
              <w:tcPr>
                <w:tcW w:w="560" w:type="dxa"/>
              </w:tcPr>
            </w:tcPrChange>
          </w:tcPr>
          <w:p w14:paraId="553DB4F6" w14:textId="74FB883E" w:rsidR="00C87CFE" w:rsidRPr="00CD1347" w:rsidRDefault="00C87CFE" w:rsidP="00C87CFE">
            <w:pPr>
              <w:jc w:val="center"/>
              <w:rPr>
                <w:ins w:id="20839" w:author="Στάθης Καπ" w:date="2023-03-03T04:01:00Z"/>
                <w:rFonts w:cstheme="minorHAnsi"/>
                <w:sz w:val="16"/>
                <w:szCs w:val="16"/>
              </w:rPr>
            </w:pPr>
            <w:ins w:id="20840" w:author="Στάθης Καπ" w:date="2023-03-03T06:21:00Z">
              <w:r>
                <w:rPr>
                  <w:rFonts w:ascii="Calibri" w:hAnsi="Calibri" w:cs="Calibri"/>
                  <w:color w:val="000000"/>
                  <w:sz w:val="16"/>
                  <w:szCs w:val="16"/>
                </w:rPr>
                <w:t>747</w:t>
              </w:r>
            </w:ins>
          </w:p>
        </w:tc>
        <w:tc>
          <w:tcPr>
            <w:tcW w:w="855" w:type="dxa"/>
            <w:vAlign w:val="center"/>
            <w:tcPrChange w:id="20841" w:author="Στάθης Καπ" w:date="2023-03-03T06:26:00Z">
              <w:tcPr>
                <w:tcW w:w="855" w:type="dxa"/>
              </w:tcPr>
            </w:tcPrChange>
          </w:tcPr>
          <w:p w14:paraId="3B5432CF" w14:textId="457CA2D1" w:rsidR="00C87CFE" w:rsidRPr="00CD1347" w:rsidRDefault="00C87CFE" w:rsidP="00C87CFE">
            <w:pPr>
              <w:jc w:val="center"/>
              <w:rPr>
                <w:ins w:id="20842" w:author="Στάθης Καπ" w:date="2023-03-03T04:01:00Z"/>
                <w:rFonts w:cstheme="minorHAnsi"/>
                <w:sz w:val="16"/>
                <w:szCs w:val="16"/>
              </w:rPr>
            </w:pPr>
            <w:ins w:id="20843" w:author="Στάθης Καπ" w:date="2023-03-03T06:21:00Z">
              <w:r>
                <w:rPr>
                  <w:rFonts w:ascii="Calibri" w:hAnsi="Calibri" w:cs="Calibri"/>
                  <w:color w:val="000000"/>
                  <w:sz w:val="16"/>
                  <w:szCs w:val="16"/>
                </w:rPr>
                <w:t>720</w:t>
              </w:r>
            </w:ins>
          </w:p>
        </w:tc>
        <w:tc>
          <w:tcPr>
            <w:tcW w:w="544" w:type="dxa"/>
            <w:vAlign w:val="center"/>
            <w:tcPrChange w:id="20844" w:author="Στάθης Καπ" w:date="2023-03-03T06:26:00Z">
              <w:tcPr>
                <w:tcW w:w="544" w:type="dxa"/>
                <w:vAlign w:val="bottom"/>
              </w:tcPr>
            </w:tcPrChange>
          </w:tcPr>
          <w:p w14:paraId="282E0931" w14:textId="7B5D273B" w:rsidR="00C87CFE" w:rsidRPr="00CD1347" w:rsidRDefault="00C87CFE" w:rsidP="00C87CFE">
            <w:pPr>
              <w:jc w:val="center"/>
              <w:rPr>
                <w:ins w:id="20845" w:author="Στάθης Καπ" w:date="2023-03-03T04:01:00Z"/>
                <w:rFonts w:cstheme="minorHAnsi"/>
                <w:sz w:val="16"/>
                <w:szCs w:val="16"/>
              </w:rPr>
            </w:pPr>
            <w:ins w:id="20846" w:author="Στάθης Καπ" w:date="2023-03-03T06:21:00Z">
              <w:r>
                <w:rPr>
                  <w:rFonts w:ascii="Calibri" w:hAnsi="Calibri" w:cs="Calibri"/>
                  <w:color w:val="000000"/>
                  <w:sz w:val="16"/>
                  <w:szCs w:val="16"/>
                </w:rPr>
                <w:t>650</w:t>
              </w:r>
            </w:ins>
          </w:p>
        </w:tc>
        <w:tc>
          <w:tcPr>
            <w:tcW w:w="621" w:type="dxa"/>
            <w:vAlign w:val="center"/>
            <w:tcPrChange w:id="20847" w:author="Στάθης Καπ" w:date="2023-03-03T06:26:00Z">
              <w:tcPr>
                <w:tcW w:w="621" w:type="dxa"/>
                <w:vAlign w:val="bottom"/>
              </w:tcPr>
            </w:tcPrChange>
          </w:tcPr>
          <w:p w14:paraId="0923560D" w14:textId="6A1E0245" w:rsidR="00C87CFE" w:rsidRPr="00CD1347" w:rsidRDefault="00C87CFE" w:rsidP="00C87CFE">
            <w:pPr>
              <w:jc w:val="center"/>
              <w:rPr>
                <w:ins w:id="20848" w:author="Στάθης Καπ" w:date="2023-03-03T04:01:00Z"/>
                <w:rFonts w:cstheme="minorHAnsi"/>
                <w:sz w:val="16"/>
                <w:szCs w:val="16"/>
              </w:rPr>
            </w:pPr>
            <w:ins w:id="20849" w:author="Στάθης Καπ" w:date="2023-03-03T06:21:00Z">
              <w:r>
                <w:rPr>
                  <w:rFonts w:ascii="Calibri" w:hAnsi="Calibri" w:cs="Calibri"/>
                  <w:color w:val="000000"/>
                  <w:sz w:val="16"/>
                  <w:szCs w:val="16"/>
                </w:rPr>
                <w:t>0.443</w:t>
              </w:r>
            </w:ins>
          </w:p>
        </w:tc>
        <w:tc>
          <w:tcPr>
            <w:tcW w:w="669" w:type="dxa"/>
            <w:vAlign w:val="center"/>
            <w:tcPrChange w:id="20850" w:author="Στάθης Καπ" w:date="2023-03-03T06:26:00Z">
              <w:tcPr>
                <w:tcW w:w="669" w:type="dxa"/>
                <w:vAlign w:val="center"/>
              </w:tcPr>
            </w:tcPrChange>
          </w:tcPr>
          <w:p w14:paraId="2BA8DB82" w14:textId="1C4A0D9A" w:rsidR="00C87CFE" w:rsidRPr="00CD1347" w:rsidRDefault="00C87CFE" w:rsidP="00C87CFE">
            <w:pPr>
              <w:jc w:val="center"/>
              <w:rPr>
                <w:ins w:id="20851" w:author="Στάθης Καπ" w:date="2023-03-03T04:01:00Z"/>
                <w:rFonts w:cstheme="minorHAnsi"/>
                <w:sz w:val="16"/>
                <w:szCs w:val="16"/>
              </w:rPr>
            </w:pPr>
            <w:ins w:id="20852" w:author="Στάθης Καπ" w:date="2023-03-03T06:21:00Z">
              <w:r>
                <w:rPr>
                  <w:rFonts w:ascii="Calibri" w:hAnsi="Calibri" w:cstheme="minorHAnsi"/>
                  <w:color w:val="000000"/>
                  <w:sz w:val="16"/>
                  <w:szCs w:val="16"/>
                </w:rPr>
                <w:t>12.99</w:t>
              </w:r>
            </w:ins>
          </w:p>
        </w:tc>
        <w:tc>
          <w:tcPr>
            <w:tcW w:w="543" w:type="dxa"/>
            <w:vAlign w:val="center"/>
            <w:tcPrChange w:id="20853" w:author="Στάθης Καπ" w:date="2023-03-03T06:26:00Z">
              <w:tcPr>
                <w:tcW w:w="543" w:type="dxa"/>
                <w:vAlign w:val="bottom"/>
              </w:tcPr>
            </w:tcPrChange>
          </w:tcPr>
          <w:p w14:paraId="07F9D934" w14:textId="5ABCC868" w:rsidR="00C87CFE" w:rsidRPr="00CD1347" w:rsidRDefault="00C87CFE" w:rsidP="00C87CFE">
            <w:pPr>
              <w:jc w:val="center"/>
              <w:rPr>
                <w:ins w:id="20854" w:author="Στάθης Καπ" w:date="2023-03-03T04:01:00Z"/>
                <w:rFonts w:cstheme="minorHAnsi"/>
                <w:sz w:val="16"/>
                <w:szCs w:val="16"/>
              </w:rPr>
            </w:pPr>
            <w:ins w:id="20855" w:author="Στάθης Καπ" w:date="2023-03-03T06:21:00Z">
              <w:r>
                <w:rPr>
                  <w:rFonts w:ascii="Calibri" w:hAnsi="Calibri" w:cs="Calibri"/>
                  <w:color w:val="000000"/>
                  <w:sz w:val="16"/>
                  <w:szCs w:val="16"/>
                </w:rPr>
                <w:t>623</w:t>
              </w:r>
            </w:ins>
          </w:p>
        </w:tc>
        <w:tc>
          <w:tcPr>
            <w:tcW w:w="621" w:type="dxa"/>
            <w:vAlign w:val="center"/>
            <w:tcPrChange w:id="20856" w:author="Στάθης Καπ" w:date="2023-03-03T06:26:00Z">
              <w:tcPr>
                <w:tcW w:w="621" w:type="dxa"/>
                <w:vAlign w:val="bottom"/>
              </w:tcPr>
            </w:tcPrChange>
          </w:tcPr>
          <w:p w14:paraId="170E649A" w14:textId="0415F1F4" w:rsidR="00C87CFE" w:rsidRPr="00CD1347" w:rsidRDefault="00C87CFE" w:rsidP="00C87CFE">
            <w:pPr>
              <w:jc w:val="center"/>
              <w:rPr>
                <w:ins w:id="20857" w:author="Στάθης Καπ" w:date="2023-03-03T04:01:00Z"/>
                <w:rFonts w:cstheme="minorHAnsi"/>
                <w:sz w:val="16"/>
                <w:szCs w:val="16"/>
              </w:rPr>
            </w:pPr>
            <w:ins w:id="20858" w:author="Στάθης Καπ" w:date="2023-03-03T06:21:00Z">
              <w:r>
                <w:rPr>
                  <w:rFonts w:ascii="Calibri" w:hAnsi="Calibri" w:cs="Calibri"/>
                  <w:color w:val="000000"/>
                  <w:sz w:val="16"/>
                  <w:szCs w:val="16"/>
                </w:rPr>
                <w:t>0.332</w:t>
              </w:r>
            </w:ins>
          </w:p>
        </w:tc>
        <w:tc>
          <w:tcPr>
            <w:tcW w:w="669" w:type="dxa"/>
            <w:vAlign w:val="center"/>
            <w:tcPrChange w:id="20859" w:author="Στάθης Καπ" w:date="2023-03-03T06:26:00Z">
              <w:tcPr>
                <w:tcW w:w="669" w:type="dxa"/>
                <w:vAlign w:val="center"/>
              </w:tcPr>
            </w:tcPrChange>
          </w:tcPr>
          <w:p w14:paraId="1E363114" w14:textId="58EFCF77" w:rsidR="00C87CFE" w:rsidRPr="00CD1347" w:rsidRDefault="00C87CFE" w:rsidP="00C87CFE">
            <w:pPr>
              <w:jc w:val="center"/>
              <w:rPr>
                <w:ins w:id="20860" w:author="Στάθης Καπ" w:date="2023-03-03T04:01:00Z"/>
                <w:rFonts w:cstheme="minorHAnsi"/>
                <w:sz w:val="16"/>
                <w:szCs w:val="16"/>
              </w:rPr>
            </w:pPr>
            <w:ins w:id="20861" w:author="Στάθης Καπ" w:date="2023-03-03T06:21:00Z">
              <w:r>
                <w:rPr>
                  <w:rFonts w:ascii="Calibri" w:hAnsi="Calibri" w:cstheme="minorHAnsi"/>
                  <w:color w:val="000000"/>
                  <w:sz w:val="16"/>
                  <w:szCs w:val="16"/>
                </w:rPr>
                <w:t>4.15</w:t>
              </w:r>
            </w:ins>
          </w:p>
        </w:tc>
        <w:tc>
          <w:tcPr>
            <w:tcW w:w="508" w:type="dxa"/>
            <w:vAlign w:val="center"/>
            <w:tcPrChange w:id="20862" w:author="Στάθης Καπ" w:date="2023-03-03T06:26:00Z">
              <w:tcPr>
                <w:tcW w:w="508" w:type="dxa"/>
                <w:vAlign w:val="bottom"/>
              </w:tcPr>
            </w:tcPrChange>
          </w:tcPr>
          <w:p w14:paraId="20058A89" w14:textId="58D7C9D5" w:rsidR="00C87CFE" w:rsidRPr="00CD1347" w:rsidRDefault="00C87CFE" w:rsidP="00C87CFE">
            <w:pPr>
              <w:jc w:val="center"/>
              <w:rPr>
                <w:ins w:id="20863" w:author="Στάθης Καπ" w:date="2023-03-03T04:01:00Z"/>
                <w:rFonts w:cstheme="minorHAnsi"/>
                <w:sz w:val="16"/>
                <w:szCs w:val="16"/>
              </w:rPr>
            </w:pPr>
            <w:ins w:id="20864" w:author="Στάθης Καπ" w:date="2023-03-03T06:21:00Z">
              <w:r>
                <w:rPr>
                  <w:rFonts w:ascii="Calibri" w:hAnsi="Calibri" w:cs="Calibri"/>
                  <w:color w:val="000000"/>
                  <w:sz w:val="16"/>
                  <w:szCs w:val="16"/>
                </w:rPr>
                <w:t>540</w:t>
              </w:r>
            </w:ins>
          </w:p>
        </w:tc>
        <w:tc>
          <w:tcPr>
            <w:tcW w:w="541" w:type="dxa"/>
            <w:vAlign w:val="center"/>
            <w:tcPrChange w:id="20865" w:author="Στάθης Καπ" w:date="2023-03-03T06:26:00Z">
              <w:tcPr>
                <w:tcW w:w="541" w:type="dxa"/>
                <w:vAlign w:val="bottom"/>
              </w:tcPr>
            </w:tcPrChange>
          </w:tcPr>
          <w:p w14:paraId="0FA05B13" w14:textId="2A2EAF14" w:rsidR="00C87CFE" w:rsidRPr="00CD1347" w:rsidRDefault="00C87CFE" w:rsidP="00C87CFE">
            <w:pPr>
              <w:jc w:val="center"/>
              <w:rPr>
                <w:ins w:id="20866" w:author="Στάθης Καπ" w:date="2023-03-03T04:01:00Z"/>
                <w:rFonts w:cstheme="minorHAnsi"/>
                <w:sz w:val="16"/>
                <w:szCs w:val="16"/>
              </w:rPr>
            </w:pPr>
            <w:ins w:id="20867" w:author="Στάθης Καπ" w:date="2023-03-03T06:21:00Z">
              <w:r>
                <w:rPr>
                  <w:rFonts w:ascii="Calibri" w:hAnsi="Calibri" w:cs="Calibri"/>
                  <w:color w:val="000000"/>
                  <w:sz w:val="16"/>
                  <w:szCs w:val="16"/>
                </w:rPr>
                <w:t>0.345</w:t>
              </w:r>
            </w:ins>
          </w:p>
        </w:tc>
        <w:tc>
          <w:tcPr>
            <w:tcW w:w="589" w:type="dxa"/>
            <w:vAlign w:val="center"/>
            <w:tcPrChange w:id="20868" w:author="Στάθης Καπ" w:date="2023-03-03T06:26:00Z">
              <w:tcPr>
                <w:tcW w:w="589" w:type="dxa"/>
                <w:vAlign w:val="center"/>
              </w:tcPr>
            </w:tcPrChange>
          </w:tcPr>
          <w:p w14:paraId="15D2AF50" w14:textId="5BFF4E22" w:rsidR="00C87CFE" w:rsidRPr="00CD1347" w:rsidRDefault="00C87CFE" w:rsidP="00C87CFE">
            <w:pPr>
              <w:jc w:val="center"/>
              <w:rPr>
                <w:ins w:id="20869" w:author="Στάθης Καπ" w:date="2023-03-03T04:01:00Z"/>
                <w:rFonts w:cstheme="minorHAnsi"/>
                <w:sz w:val="16"/>
                <w:szCs w:val="16"/>
              </w:rPr>
            </w:pPr>
            <w:ins w:id="20870" w:author="Στάθης Καπ" w:date="2023-03-03T06:21:00Z">
              <w:r>
                <w:rPr>
                  <w:rFonts w:ascii="Calibri" w:hAnsi="Calibri" w:cstheme="minorHAnsi"/>
                  <w:color w:val="000000"/>
                  <w:sz w:val="16"/>
                  <w:szCs w:val="16"/>
                </w:rPr>
                <w:t>16.92</w:t>
              </w:r>
            </w:ins>
          </w:p>
        </w:tc>
        <w:tc>
          <w:tcPr>
            <w:tcW w:w="463" w:type="dxa"/>
            <w:vAlign w:val="center"/>
            <w:tcPrChange w:id="20871" w:author="Στάθης Καπ" w:date="2023-03-03T06:26:00Z">
              <w:tcPr>
                <w:tcW w:w="463" w:type="dxa"/>
                <w:vAlign w:val="bottom"/>
              </w:tcPr>
            </w:tcPrChange>
          </w:tcPr>
          <w:p w14:paraId="4E9C4782" w14:textId="054FE8D0" w:rsidR="00C87CFE" w:rsidRPr="00CD1347" w:rsidRDefault="00C87CFE" w:rsidP="00C87CFE">
            <w:pPr>
              <w:jc w:val="center"/>
              <w:rPr>
                <w:ins w:id="20872" w:author="Στάθης Καπ" w:date="2023-03-03T04:01:00Z"/>
                <w:rFonts w:cstheme="minorHAnsi"/>
                <w:sz w:val="16"/>
                <w:szCs w:val="16"/>
              </w:rPr>
            </w:pPr>
            <w:ins w:id="20873" w:author="Στάθης Καπ" w:date="2023-03-03T06:21:00Z">
              <w:r>
                <w:rPr>
                  <w:rFonts w:ascii="Calibri" w:hAnsi="Calibri" w:cs="Calibri"/>
                  <w:color w:val="000000"/>
                  <w:sz w:val="16"/>
                  <w:szCs w:val="16"/>
                </w:rPr>
                <w:t>530</w:t>
              </w:r>
            </w:ins>
          </w:p>
        </w:tc>
        <w:tc>
          <w:tcPr>
            <w:tcW w:w="541" w:type="dxa"/>
            <w:vAlign w:val="center"/>
            <w:tcPrChange w:id="20874" w:author="Στάθης Καπ" w:date="2023-03-03T06:26:00Z">
              <w:tcPr>
                <w:tcW w:w="541" w:type="dxa"/>
                <w:vAlign w:val="bottom"/>
              </w:tcPr>
            </w:tcPrChange>
          </w:tcPr>
          <w:p w14:paraId="5C702FF3" w14:textId="3DECCA03" w:rsidR="00C87CFE" w:rsidRPr="00CD1347" w:rsidRDefault="00C87CFE" w:rsidP="00C87CFE">
            <w:pPr>
              <w:jc w:val="center"/>
              <w:rPr>
                <w:ins w:id="20875" w:author="Στάθης Καπ" w:date="2023-03-03T04:01:00Z"/>
                <w:rFonts w:cstheme="minorHAnsi"/>
                <w:sz w:val="16"/>
                <w:szCs w:val="16"/>
              </w:rPr>
            </w:pPr>
            <w:ins w:id="20876" w:author="Στάθης Καπ" w:date="2023-03-03T06:21:00Z">
              <w:r>
                <w:rPr>
                  <w:rFonts w:ascii="Calibri" w:hAnsi="Calibri" w:cs="Calibri"/>
                  <w:color w:val="000000"/>
                  <w:sz w:val="16"/>
                  <w:szCs w:val="16"/>
                </w:rPr>
                <w:t>0.306</w:t>
              </w:r>
            </w:ins>
          </w:p>
        </w:tc>
        <w:tc>
          <w:tcPr>
            <w:tcW w:w="589" w:type="dxa"/>
            <w:vAlign w:val="center"/>
            <w:tcPrChange w:id="20877" w:author="Στάθης Καπ" w:date="2023-03-03T06:26:00Z">
              <w:tcPr>
                <w:tcW w:w="589" w:type="dxa"/>
                <w:vAlign w:val="center"/>
              </w:tcPr>
            </w:tcPrChange>
          </w:tcPr>
          <w:p w14:paraId="56EC626E" w14:textId="400EBD51" w:rsidR="00C87CFE" w:rsidRPr="00CD1347" w:rsidRDefault="00C87CFE" w:rsidP="00C87CFE">
            <w:pPr>
              <w:jc w:val="center"/>
              <w:rPr>
                <w:ins w:id="20878" w:author="Στάθης Καπ" w:date="2023-03-03T04:01:00Z"/>
                <w:rFonts w:cstheme="minorHAnsi"/>
                <w:sz w:val="16"/>
                <w:szCs w:val="16"/>
              </w:rPr>
            </w:pPr>
            <w:ins w:id="20879" w:author="Στάθης Καπ" w:date="2023-03-03T06:21:00Z">
              <w:r>
                <w:rPr>
                  <w:rFonts w:ascii="Calibri" w:hAnsi="Calibri" w:cstheme="minorHAnsi"/>
                  <w:color w:val="000000"/>
                  <w:sz w:val="16"/>
                  <w:szCs w:val="16"/>
                </w:rPr>
                <w:t>18.46</w:t>
              </w:r>
            </w:ins>
          </w:p>
        </w:tc>
      </w:tr>
      <w:tr w:rsidR="00C87CFE" w:rsidRPr="00BB05AC" w14:paraId="37CDD814" w14:textId="77777777" w:rsidTr="00F03C40">
        <w:tblPrEx>
          <w:tblW w:w="0" w:type="auto"/>
          <w:tblBorders>
            <w:insideH w:val="none" w:sz="0" w:space="0" w:color="auto"/>
            <w:insideV w:val="none" w:sz="0" w:space="0" w:color="auto"/>
          </w:tblBorders>
          <w:tblCellMar>
            <w:left w:w="0" w:type="dxa"/>
            <w:right w:w="0" w:type="dxa"/>
          </w:tblCellMar>
          <w:tblPrExChange w:id="2088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881" w:author="Στάθης Καπ" w:date="2023-03-03T04:01:00Z"/>
        </w:trPr>
        <w:tc>
          <w:tcPr>
            <w:tcW w:w="515" w:type="dxa"/>
            <w:tcBorders>
              <w:top w:val="nil"/>
              <w:bottom w:val="nil"/>
              <w:right w:val="single" w:sz="4" w:space="0" w:color="auto"/>
            </w:tcBorders>
            <w:shd w:val="clear" w:color="auto" w:fill="E7E6E6" w:themeFill="background2"/>
            <w:vAlign w:val="bottom"/>
            <w:tcPrChange w:id="20882" w:author="Στάθης Καπ" w:date="2023-03-03T06:26:00Z">
              <w:tcPr>
                <w:tcW w:w="515" w:type="dxa"/>
                <w:vAlign w:val="bottom"/>
              </w:tcPr>
            </w:tcPrChange>
          </w:tcPr>
          <w:p w14:paraId="32A08EEB" w14:textId="618DA2E3" w:rsidR="00C87CFE" w:rsidRPr="00CD1347" w:rsidRDefault="00C87CFE" w:rsidP="00C87CFE">
            <w:pPr>
              <w:jc w:val="center"/>
              <w:rPr>
                <w:ins w:id="20883" w:author="Στάθης Καπ" w:date="2023-03-03T04:01:00Z"/>
                <w:sz w:val="16"/>
                <w:szCs w:val="16"/>
              </w:rPr>
            </w:pPr>
            <w:ins w:id="20884" w:author="Στάθης Καπ" w:date="2023-03-03T04:08:00Z">
              <w:r w:rsidRPr="00CD1347">
                <w:rPr>
                  <w:rFonts w:ascii="Calibri" w:hAnsi="Calibri" w:cs="Calibri"/>
                  <w:color w:val="000000"/>
                  <w:sz w:val="16"/>
                  <w:szCs w:val="16"/>
                  <w:rPrChange w:id="20885" w:author="Στάθης Καπ" w:date="2023-03-03T04:09:00Z">
                    <w:rPr>
                      <w:rFonts w:ascii="Calibri" w:hAnsi="Calibri" w:cs="Calibri"/>
                      <w:color w:val="000000"/>
                      <w:sz w:val="18"/>
                      <w:szCs w:val="18"/>
                    </w:rPr>
                  </w:rPrChange>
                </w:rPr>
                <w:t>r104</w:t>
              </w:r>
            </w:ins>
          </w:p>
        </w:tc>
        <w:tc>
          <w:tcPr>
            <w:tcW w:w="560" w:type="dxa"/>
            <w:tcBorders>
              <w:left w:val="single" w:sz="4" w:space="0" w:color="auto"/>
            </w:tcBorders>
            <w:vAlign w:val="center"/>
            <w:tcPrChange w:id="20886" w:author="Στάθης Καπ" w:date="2023-03-03T06:26:00Z">
              <w:tcPr>
                <w:tcW w:w="560" w:type="dxa"/>
              </w:tcPr>
            </w:tcPrChange>
          </w:tcPr>
          <w:p w14:paraId="5497ADCE" w14:textId="56E306BF" w:rsidR="00C87CFE" w:rsidRPr="00CD1347" w:rsidRDefault="00C87CFE" w:rsidP="00C87CFE">
            <w:pPr>
              <w:jc w:val="center"/>
              <w:rPr>
                <w:ins w:id="20887" w:author="Στάθης Καπ" w:date="2023-03-03T04:01:00Z"/>
                <w:rFonts w:cstheme="minorHAnsi"/>
                <w:sz w:val="16"/>
                <w:szCs w:val="16"/>
              </w:rPr>
            </w:pPr>
            <w:ins w:id="20888" w:author="Στάθης Καπ" w:date="2023-03-03T06:21:00Z">
              <w:r>
                <w:rPr>
                  <w:rFonts w:ascii="Calibri" w:hAnsi="Calibri" w:cs="Calibri"/>
                  <w:color w:val="000000"/>
                  <w:sz w:val="16"/>
                  <w:szCs w:val="16"/>
                </w:rPr>
                <w:t>778</w:t>
              </w:r>
            </w:ins>
          </w:p>
        </w:tc>
        <w:tc>
          <w:tcPr>
            <w:tcW w:w="855" w:type="dxa"/>
            <w:vAlign w:val="center"/>
            <w:tcPrChange w:id="20889" w:author="Στάθης Καπ" w:date="2023-03-03T06:26:00Z">
              <w:tcPr>
                <w:tcW w:w="855" w:type="dxa"/>
              </w:tcPr>
            </w:tcPrChange>
          </w:tcPr>
          <w:p w14:paraId="59F388E8" w14:textId="721467D9" w:rsidR="00C87CFE" w:rsidRPr="00CD1347" w:rsidRDefault="00C87CFE" w:rsidP="00C87CFE">
            <w:pPr>
              <w:jc w:val="center"/>
              <w:rPr>
                <w:ins w:id="20890" w:author="Στάθης Καπ" w:date="2023-03-03T04:01:00Z"/>
                <w:rFonts w:cstheme="minorHAnsi"/>
                <w:sz w:val="16"/>
                <w:szCs w:val="16"/>
              </w:rPr>
            </w:pPr>
            <w:ins w:id="20891" w:author="Στάθης Καπ" w:date="2023-03-03T06:21:00Z">
              <w:r>
                <w:rPr>
                  <w:rFonts w:ascii="Calibri" w:hAnsi="Calibri" w:cs="Calibri"/>
                  <w:color w:val="000000"/>
                  <w:sz w:val="16"/>
                  <w:szCs w:val="16"/>
                </w:rPr>
                <w:t>765</w:t>
              </w:r>
            </w:ins>
          </w:p>
        </w:tc>
        <w:tc>
          <w:tcPr>
            <w:tcW w:w="544" w:type="dxa"/>
            <w:vAlign w:val="center"/>
            <w:tcPrChange w:id="20892" w:author="Στάθης Καπ" w:date="2023-03-03T06:26:00Z">
              <w:tcPr>
                <w:tcW w:w="544" w:type="dxa"/>
                <w:vAlign w:val="bottom"/>
              </w:tcPr>
            </w:tcPrChange>
          </w:tcPr>
          <w:p w14:paraId="6ED81AA6" w14:textId="34999B4B" w:rsidR="00C87CFE" w:rsidRPr="00CD1347" w:rsidRDefault="00C87CFE" w:rsidP="00C87CFE">
            <w:pPr>
              <w:jc w:val="center"/>
              <w:rPr>
                <w:ins w:id="20893" w:author="Στάθης Καπ" w:date="2023-03-03T04:01:00Z"/>
                <w:rFonts w:cstheme="minorHAnsi"/>
                <w:sz w:val="16"/>
                <w:szCs w:val="16"/>
              </w:rPr>
            </w:pPr>
            <w:ins w:id="20894" w:author="Στάθης Καπ" w:date="2023-03-03T06:21:00Z">
              <w:r>
                <w:rPr>
                  <w:rFonts w:ascii="Calibri" w:hAnsi="Calibri" w:cs="Calibri"/>
                  <w:color w:val="000000"/>
                  <w:sz w:val="16"/>
                  <w:szCs w:val="16"/>
                </w:rPr>
                <w:t>709</w:t>
              </w:r>
            </w:ins>
          </w:p>
        </w:tc>
        <w:tc>
          <w:tcPr>
            <w:tcW w:w="621" w:type="dxa"/>
            <w:vAlign w:val="center"/>
            <w:tcPrChange w:id="20895" w:author="Στάθης Καπ" w:date="2023-03-03T06:26:00Z">
              <w:tcPr>
                <w:tcW w:w="621" w:type="dxa"/>
                <w:vAlign w:val="bottom"/>
              </w:tcPr>
            </w:tcPrChange>
          </w:tcPr>
          <w:p w14:paraId="7383417F" w14:textId="5FD6C511" w:rsidR="00C87CFE" w:rsidRPr="00CD1347" w:rsidRDefault="00C87CFE" w:rsidP="00C87CFE">
            <w:pPr>
              <w:jc w:val="center"/>
              <w:rPr>
                <w:ins w:id="20896" w:author="Στάθης Καπ" w:date="2023-03-03T04:01:00Z"/>
                <w:rFonts w:cstheme="minorHAnsi"/>
                <w:sz w:val="16"/>
                <w:szCs w:val="16"/>
              </w:rPr>
            </w:pPr>
            <w:ins w:id="20897" w:author="Στάθης Καπ" w:date="2023-03-03T06:21:00Z">
              <w:r>
                <w:rPr>
                  <w:rFonts w:ascii="Calibri" w:hAnsi="Calibri" w:cs="Calibri"/>
                  <w:color w:val="000000"/>
                  <w:sz w:val="16"/>
                  <w:szCs w:val="16"/>
                </w:rPr>
                <w:t>0.533</w:t>
              </w:r>
            </w:ins>
          </w:p>
        </w:tc>
        <w:tc>
          <w:tcPr>
            <w:tcW w:w="669" w:type="dxa"/>
            <w:vAlign w:val="center"/>
            <w:tcPrChange w:id="20898" w:author="Στάθης Καπ" w:date="2023-03-03T06:26:00Z">
              <w:tcPr>
                <w:tcW w:w="669" w:type="dxa"/>
                <w:vAlign w:val="center"/>
              </w:tcPr>
            </w:tcPrChange>
          </w:tcPr>
          <w:p w14:paraId="0D749442" w14:textId="4D530A92" w:rsidR="00C87CFE" w:rsidRPr="00CD1347" w:rsidRDefault="00C87CFE" w:rsidP="00C87CFE">
            <w:pPr>
              <w:jc w:val="center"/>
              <w:rPr>
                <w:ins w:id="20899" w:author="Στάθης Καπ" w:date="2023-03-03T04:01:00Z"/>
                <w:rFonts w:cstheme="minorHAnsi"/>
                <w:sz w:val="16"/>
                <w:szCs w:val="16"/>
              </w:rPr>
            </w:pPr>
            <w:ins w:id="20900" w:author="Στάθης Καπ" w:date="2023-03-03T06:21:00Z">
              <w:r>
                <w:rPr>
                  <w:rFonts w:ascii="Calibri" w:hAnsi="Calibri" w:cstheme="minorHAnsi"/>
                  <w:color w:val="000000"/>
                  <w:sz w:val="16"/>
                  <w:szCs w:val="16"/>
                </w:rPr>
                <w:t>8.87</w:t>
              </w:r>
            </w:ins>
          </w:p>
        </w:tc>
        <w:tc>
          <w:tcPr>
            <w:tcW w:w="543" w:type="dxa"/>
            <w:vAlign w:val="center"/>
            <w:tcPrChange w:id="20901" w:author="Στάθης Καπ" w:date="2023-03-03T06:26:00Z">
              <w:tcPr>
                <w:tcW w:w="543" w:type="dxa"/>
                <w:vAlign w:val="bottom"/>
              </w:tcPr>
            </w:tcPrChange>
          </w:tcPr>
          <w:p w14:paraId="4C6869D7" w14:textId="1A1C687B" w:rsidR="00C87CFE" w:rsidRPr="00CD1347" w:rsidRDefault="00C87CFE" w:rsidP="00C87CFE">
            <w:pPr>
              <w:jc w:val="center"/>
              <w:rPr>
                <w:ins w:id="20902" w:author="Στάθης Καπ" w:date="2023-03-03T04:01:00Z"/>
                <w:rFonts w:cstheme="minorHAnsi"/>
                <w:sz w:val="16"/>
                <w:szCs w:val="16"/>
              </w:rPr>
            </w:pPr>
            <w:ins w:id="20903" w:author="Στάθης Καπ" w:date="2023-03-03T06:21:00Z">
              <w:r>
                <w:rPr>
                  <w:rFonts w:ascii="Calibri" w:hAnsi="Calibri" w:cs="Calibri"/>
                  <w:color w:val="000000"/>
                  <w:sz w:val="16"/>
                  <w:szCs w:val="16"/>
                </w:rPr>
                <w:t>693</w:t>
              </w:r>
            </w:ins>
          </w:p>
        </w:tc>
        <w:tc>
          <w:tcPr>
            <w:tcW w:w="621" w:type="dxa"/>
            <w:vAlign w:val="center"/>
            <w:tcPrChange w:id="20904" w:author="Στάθης Καπ" w:date="2023-03-03T06:26:00Z">
              <w:tcPr>
                <w:tcW w:w="621" w:type="dxa"/>
                <w:vAlign w:val="bottom"/>
              </w:tcPr>
            </w:tcPrChange>
          </w:tcPr>
          <w:p w14:paraId="5CB129FB" w14:textId="26EE2846" w:rsidR="00C87CFE" w:rsidRPr="00CD1347" w:rsidRDefault="00C87CFE" w:rsidP="00C87CFE">
            <w:pPr>
              <w:jc w:val="center"/>
              <w:rPr>
                <w:ins w:id="20905" w:author="Στάθης Καπ" w:date="2023-03-03T04:01:00Z"/>
                <w:rFonts w:cstheme="minorHAnsi"/>
                <w:sz w:val="16"/>
                <w:szCs w:val="16"/>
              </w:rPr>
            </w:pPr>
            <w:ins w:id="20906" w:author="Στάθης Καπ" w:date="2023-03-03T06:21:00Z">
              <w:r>
                <w:rPr>
                  <w:rFonts w:ascii="Calibri" w:hAnsi="Calibri" w:cs="Calibri"/>
                  <w:color w:val="000000"/>
                  <w:sz w:val="16"/>
                  <w:szCs w:val="16"/>
                </w:rPr>
                <w:t>0.425</w:t>
              </w:r>
            </w:ins>
          </w:p>
        </w:tc>
        <w:tc>
          <w:tcPr>
            <w:tcW w:w="669" w:type="dxa"/>
            <w:vAlign w:val="center"/>
            <w:tcPrChange w:id="20907" w:author="Στάθης Καπ" w:date="2023-03-03T06:26:00Z">
              <w:tcPr>
                <w:tcW w:w="669" w:type="dxa"/>
                <w:vAlign w:val="center"/>
              </w:tcPr>
            </w:tcPrChange>
          </w:tcPr>
          <w:p w14:paraId="13A469F6" w14:textId="198BCA4B" w:rsidR="00C87CFE" w:rsidRPr="00CD1347" w:rsidRDefault="00C87CFE" w:rsidP="00C87CFE">
            <w:pPr>
              <w:jc w:val="center"/>
              <w:rPr>
                <w:ins w:id="20908" w:author="Στάθης Καπ" w:date="2023-03-03T04:01:00Z"/>
                <w:rFonts w:cstheme="minorHAnsi"/>
                <w:sz w:val="16"/>
                <w:szCs w:val="16"/>
              </w:rPr>
            </w:pPr>
            <w:ins w:id="20909" w:author="Στάθης Καπ" w:date="2023-03-03T06:21:00Z">
              <w:r>
                <w:rPr>
                  <w:rFonts w:ascii="Calibri" w:hAnsi="Calibri" w:cstheme="minorHAnsi"/>
                  <w:color w:val="000000"/>
                  <w:sz w:val="16"/>
                  <w:szCs w:val="16"/>
                </w:rPr>
                <w:t>2.26</w:t>
              </w:r>
            </w:ins>
          </w:p>
        </w:tc>
        <w:tc>
          <w:tcPr>
            <w:tcW w:w="508" w:type="dxa"/>
            <w:vAlign w:val="center"/>
            <w:tcPrChange w:id="20910" w:author="Στάθης Καπ" w:date="2023-03-03T06:26:00Z">
              <w:tcPr>
                <w:tcW w:w="508" w:type="dxa"/>
                <w:vAlign w:val="bottom"/>
              </w:tcPr>
            </w:tcPrChange>
          </w:tcPr>
          <w:p w14:paraId="2581CBCD" w14:textId="78F3F9A9" w:rsidR="00C87CFE" w:rsidRPr="00CD1347" w:rsidRDefault="00C87CFE" w:rsidP="00C87CFE">
            <w:pPr>
              <w:jc w:val="center"/>
              <w:rPr>
                <w:ins w:id="20911" w:author="Στάθης Καπ" w:date="2023-03-03T04:01:00Z"/>
                <w:rFonts w:cstheme="minorHAnsi"/>
                <w:sz w:val="16"/>
                <w:szCs w:val="16"/>
              </w:rPr>
            </w:pPr>
            <w:ins w:id="20912" w:author="Στάθης Καπ" w:date="2023-03-03T06:21:00Z">
              <w:r>
                <w:rPr>
                  <w:rFonts w:ascii="Calibri" w:hAnsi="Calibri" w:cs="Calibri"/>
                  <w:color w:val="000000"/>
                  <w:sz w:val="16"/>
                  <w:szCs w:val="16"/>
                </w:rPr>
                <w:t>554</w:t>
              </w:r>
            </w:ins>
          </w:p>
        </w:tc>
        <w:tc>
          <w:tcPr>
            <w:tcW w:w="541" w:type="dxa"/>
            <w:vAlign w:val="center"/>
            <w:tcPrChange w:id="20913" w:author="Στάθης Καπ" w:date="2023-03-03T06:26:00Z">
              <w:tcPr>
                <w:tcW w:w="541" w:type="dxa"/>
                <w:vAlign w:val="bottom"/>
              </w:tcPr>
            </w:tcPrChange>
          </w:tcPr>
          <w:p w14:paraId="7F742B3F" w14:textId="058EC9B7" w:rsidR="00C87CFE" w:rsidRPr="00CD1347" w:rsidRDefault="00C87CFE" w:rsidP="00C87CFE">
            <w:pPr>
              <w:jc w:val="center"/>
              <w:rPr>
                <w:ins w:id="20914" w:author="Στάθης Καπ" w:date="2023-03-03T04:01:00Z"/>
                <w:rFonts w:cstheme="minorHAnsi"/>
                <w:sz w:val="16"/>
                <w:szCs w:val="16"/>
              </w:rPr>
            </w:pPr>
            <w:ins w:id="20915" w:author="Στάθης Καπ" w:date="2023-03-03T06:21:00Z">
              <w:r>
                <w:rPr>
                  <w:rFonts w:ascii="Calibri" w:hAnsi="Calibri" w:cs="Calibri"/>
                  <w:color w:val="000000"/>
                  <w:sz w:val="16"/>
                  <w:szCs w:val="16"/>
                </w:rPr>
                <w:t>0.265</w:t>
              </w:r>
            </w:ins>
          </w:p>
        </w:tc>
        <w:tc>
          <w:tcPr>
            <w:tcW w:w="589" w:type="dxa"/>
            <w:vAlign w:val="center"/>
            <w:tcPrChange w:id="20916" w:author="Στάθης Καπ" w:date="2023-03-03T06:26:00Z">
              <w:tcPr>
                <w:tcW w:w="589" w:type="dxa"/>
                <w:vAlign w:val="center"/>
              </w:tcPr>
            </w:tcPrChange>
          </w:tcPr>
          <w:p w14:paraId="26ABFD6F" w14:textId="51DD2614" w:rsidR="00C87CFE" w:rsidRPr="00CD1347" w:rsidRDefault="00C87CFE" w:rsidP="00C87CFE">
            <w:pPr>
              <w:jc w:val="center"/>
              <w:rPr>
                <w:ins w:id="20917" w:author="Στάθης Καπ" w:date="2023-03-03T04:01:00Z"/>
                <w:rFonts w:cstheme="minorHAnsi"/>
                <w:sz w:val="16"/>
                <w:szCs w:val="16"/>
              </w:rPr>
            </w:pPr>
            <w:ins w:id="20918" w:author="Στάθης Καπ" w:date="2023-03-03T06:21:00Z">
              <w:r>
                <w:rPr>
                  <w:rFonts w:ascii="Calibri" w:hAnsi="Calibri" w:cstheme="minorHAnsi"/>
                  <w:color w:val="000000"/>
                  <w:sz w:val="16"/>
                  <w:szCs w:val="16"/>
                </w:rPr>
                <w:t>21.86</w:t>
              </w:r>
            </w:ins>
          </w:p>
        </w:tc>
        <w:tc>
          <w:tcPr>
            <w:tcW w:w="463" w:type="dxa"/>
            <w:vAlign w:val="center"/>
            <w:tcPrChange w:id="20919" w:author="Στάθης Καπ" w:date="2023-03-03T06:26:00Z">
              <w:tcPr>
                <w:tcW w:w="463" w:type="dxa"/>
                <w:vAlign w:val="bottom"/>
              </w:tcPr>
            </w:tcPrChange>
          </w:tcPr>
          <w:p w14:paraId="2F265461" w14:textId="32AAA699" w:rsidR="00C87CFE" w:rsidRPr="00CD1347" w:rsidRDefault="00C87CFE" w:rsidP="00C87CFE">
            <w:pPr>
              <w:jc w:val="center"/>
              <w:rPr>
                <w:ins w:id="20920" w:author="Στάθης Καπ" w:date="2023-03-03T04:01:00Z"/>
                <w:rFonts w:cstheme="minorHAnsi"/>
                <w:sz w:val="16"/>
                <w:szCs w:val="16"/>
              </w:rPr>
            </w:pPr>
            <w:ins w:id="20921" w:author="Στάθης Καπ" w:date="2023-03-03T06:21:00Z">
              <w:r>
                <w:rPr>
                  <w:rFonts w:ascii="Calibri" w:hAnsi="Calibri" w:cs="Calibri"/>
                  <w:color w:val="000000"/>
                  <w:sz w:val="16"/>
                  <w:szCs w:val="16"/>
                </w:rPr>
                <w:t>577</w:t>
              </w:r>
            </w:ins>
          </w:p>
        </w:tc>
        <w:tc>
          <w:tcPr>
            <w:tcW w:w="541" w:type="dxa"/>
            <w:vAlign w:val="center"/>
            <w:tcPrChange w:id="20922" w:author="Στάθης Καπ" w:date="2023-03-03T06:26:00Z">
              <w:tcPr>
                <w:tcW w:w="541" w:type="dxa"/>
                <w:vAlign w:val="bottom"/>
              </w:tcPr>
            </w:tcPrChange>
          </w:tcPr>
          <w:p w14:paraId="6C7FEAE5" w14:textId="644AAC40" w:rsidR="00C87CFE" w:rsidRPr="00CD1347" w:rsidRDefault="00C87CFE" w:rsidP="00C87CFE">
            <w:pPr>
              <w:jc w:val="center"/>
              <w:rPr>
                <w:ins w:id="20923" w:author="Στάθης Καπ" w:date="2023-03-03T04:01:00Z"/>
                <w:rFonts w:cstheme="minorHAnsi"/>
                <w:sz w:val="16"/>
                <w:szCs w:val="16"/>
              </w:rPr>
            </w:pPr>
            <w:ins w:id="20924" w:author="Στάθης Καπ" w:date="2023-03-03T06:21:00Z">
              <w:r>
                <w:rPr>
                  <w:rFonts w:ascii="Calibri" w:hAnsi="Calibri" w:cs="Calibri"/>
                  <w:color w:val="000000"/>
                  <w:sz w:val="16"/>
                  <w:szCs w:val="16"/>
                </w:rPr>
                <w:t>0.379</w:t>
              </w:r>
            </w:ins>
          </w:p>
        </w:tc>
        <w:tc>
          <w:tcPr>
            <w:tcW w:w="589" w:type="dxa"/>
            <w:vAlign w:val="center"/>
            <w:tcPrChange w:id="20925" w:author="Στάθης Καπ" w:date="2023-03-03T06:26:00Z">
              <w:tcPr>
                <w:tcW w:w="589" w:type="dxa"/>
                <w:vAlign w:val="center"/>
              </w:tcPr>
            </w:tcPrChange>
          </w:tcPr>
          <w:p w14:paraId="02635559" w14:textId="1FBF036C" w:rsidR="00C87CFE" w:rsidRPr="00CD1347" w:rsidRDefault="00C87CFE" w:rsidP="00C87CFE">
            <w:pPr>
              <w:jc w:val="center"/>
              <w:rPr>
                <w:ins w:id="20926" w:author="Στάθης Καπ" w:date="2023-03-03T04:01:00Z"/>
                <w:rFonts w:cstheme="minorHAnsi"/>
                <w:sz w:val="16"/>
                <w:szCs w:val="16"/>
              </w:rPr>
            </w:pPr>
            <w:ins w:id="20927" w:author="Στάθης Καπ" w:date="2023-03-03T06:21:00Z">
              <w:r>
                <w:rPr>
                  <w:rFonts w:ascii="Calibri" w:hAnsi="Calibri" w:cstheme="minorHAnsi"/>
                  <w:color w:val="000000"/>
                  <w:sz w:val="16"/>
                  <w:szCs w:val="16"/>
                </w:rPr>
                <w:t>18.62</w:t>
              </w:r>
            </w:ins>
          </w:p>
        </w:tc>
      </w:tr>
      <w:tr w:rsidR="00C87CFE" w:rsidRPr="00BB05AC" w14:paraId="0BDF5AAA" w14:textId="77777777" w:rsidTr="00F03C40">
        <w:tblPrEx>
          <w:tblW w:w="0" w:type="auto"/>
          <w:tblBorders>
            <w:insideH w:val="none" w:sz="0" w:space="0" w:color="auto"/>
            <w:insideV w:val="none" w:sz="0" w:space="0" w:color="auto"/>
          </w:tblBorders>
          <w:tblCellMar>
            <w:left w:w="0" w:type="dxa"/>
            <w:right w:w="0" w:type="dxa"/>
          </w:tblCellMar>
          <w:tblPrExChange w:id="2092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929" w:author="Στάθης Καπ" w:date="2023-03-03T04:01:00Z"/>
        </w:trPr>
        <w:tc>
          <w:tcPr>
            <w:tcW w:w="515" w:type="dxa"/>
            <w:tcBorders>
              <w:top w:val="nil"/>
              <w:bottom w:val="nil"/>
              <w:right w:val="single" w:sz="4" w:space="0" w:color="auto"/>
            </w:tcBorders>
            <w:shd w:val="clear" w:color="auto" w:fill="E7E6E6" w:themeFill="background2"/>
            <w:vAlign w:val="bottom"/>
            <w:tcPrChange w:id="20930" w:author="Στάθης Καπ" w:date="2023-03-03T06:26:00Z">
              <w:tcPr>
                <w:tcW w:w="515" w:type="dxa"/>
                <w:vAlign w:val="bottom"/>
              </w:tcPr>
            </w:tcPrChange>
          </w:tcPr>
          <w:p w14:paraId="6EE73934" w14:textId="1876E13F" w:rsidR="00C87CFE" w:rsidRPr="00CD1347" w:rsidRDefault="00C87CFE" w:rsidP="00C87CFE">
            <w:pPr>
              <w:jc w:val="center"/>
              <w:rPr>
                <w:ins w:id="20931" w:author="Στάθης Καπ" w:date="2023-03-03T04:01:00Z"/>
                <w:sz w:val="16"/>
                <w:szCs w:val="16"/>
              </w:rPr>
            </w:pPr>
            <w:ins w:id="20932" w:author="Στάθης Καπ" w:date="2023-03-03T04:08:00Z">
              <w:r w:rsidRPr="00CD1347">
                <w:rPr>
                  <w:rFonts w:ascii="Calibri" w:hAnsi="Calibri" w:cs="Calibri"/>
                  <w:color w:val="000000"/>
                  <w:sz w:val="16"/>
                  <w:szCs w:val="16"/>
                  <w:rPrChange w:id="20933" w:author="Στάθης Καπ" w:date="2023-03-03T04:09:00Z">
                    <w:rPr>
                      <w:rFonts w:ascii="Calibri" w:hAnsi="Calibri" w:cs="Calibri"/>
                      <w:color w:val="000000"/>
                      <w:sz w:val="18"/>
                      <w:szCs w:val="18"/>
                    </w:rPr>
                  </w:rPrChange>
                </w:rPr>
                <w:t>r105</w:t>
              </w:r>
            </w:ins>
          </w:p>
        </w:tc>
        <w:tc>
          <w:tcPr>
            <w:tcW w:w="560" w:type="dxa"/>
            <w:tcBorders>
              <w:left w:val="single" w:sz="4" w:space="0" w:color="auto"/>
            </w:tcBorders>
            <w:vAlign w:val="center"/>
            <w:tcPrChange w:id="20934" w:author="Στάθης Καπ" w:date="2023-03-03T06:26:00Z">
              <w:tcPr>
                <w:tcW w:w="560" w:type="dxa"/>
              </w:tcPr>
            </w:tcPrChange>
          </w:tcPr>
          <w:p w14:paraId="378A6ABD" w14:textId="6CE6F259" w:rsidR="00C87CFE" w:rsidRPr="00CD1347" w:rsidRDefault="00C87CFE" w:rsidP="00C87CFE">
            <w:pPr>
              <w:jc w:val="center"/>
              <w:rPr>
                <w:ins w:id="20935" w:author="Στάθης Καπ" w:date="2023-03-03T04:01:00Z"/>
                <w:rFonts w:cstheme="minorHAnsi"/>
                <w:sz w:val="16"/>
                <w:szCs w:val="16"/>
              </w:rPr>
            </w:pPr>
            <w:ins w:id="20936" w:author="Στάθης Καπ" w:date="2023-03-03T06:21:00Z">
              <w:r>
                <w:rPr>
                  <w:rFonts w:ascii="Calibri" w:hAnsi="Calibri" w:cs="Calibri"/>
                  <w:color w:val="000000"/>
                  <w:sz w:val="16"/>
                  <w:szCs w:val="16"/>
                </w:rPr>
                <w:t>620</w:t>
              </w:r>
            </w:ins>
          </w:p>
        </w:tc>
        <w:tc>
          <w:tcPr>
            <w:tcW w:w="855" w:type="dxa"/>
            <w:vAlign w:val="center"/>
            <w:tcPrChange w:id="20937" w:author="Στάθης Καπ" w:date="2023-03-03T06:26:00Z">
              <w:tcPr>
                <w:tcW w:w="855" w:type="dxa"/>
              </w:tcPr>
            </w:tcPrChange>
          </w:tcPr>
          <w:p w14:paraId="542DAF66" w14:textId="6A35B361" w:rsidR="00C87CFE" w:rsidRPr="00CD1347" w:rsidRDefault="00C87CFE" w:rsidP="00C87CFE">
            <w:pPr>
              <w:jc w:val="center"/>
              <w:rPr>
                <w:ins w:id="20938" w:author="Στάθης Καπ" w:date="2023-03-03T04:01:00Z"/>
                <w:rFonts w:cstheme="minorHAnsi"/>
                <w:sz w:val="16"/>
                <w:szCs w:val="16"/>
              </w:rPr>
            </w:pPr>
            <w:ins w:id="20939" w:author="Στάθης Καπ" w:date="2023-03-03T06:21:00Z">
              <w:r>
                <w:rPr>
                  <w:rFonts w:ascii="Calibri" w:hAnsi="Calibri" w:cs="Calibri"/>
                  <w:color w:val="000000"/>
                  <w:sz w:val="16"/>
                  <w:szCs w:val="16"/>
                </w:rPr>
                <w:t>609</w:t>
              </w:r>
            </w:ins>
          </w:p>
        </w:tc>
        <w:tc>
          <w:tcPr>
            <w:tcW w:w="544" w:type="dxa"/>
            <w:vAlign w:val="center"/>
            <w:tcPrChange w:id="20940" w:author="Στάθης Καπ" w:date="2023-03-03T06:26:00Z">
              <w:tcPr>
                <w:tcW w:w="544" w:type="dxa"/>
                <w:vAlign w:val="bottom"/>
              </w:tcPr>
            </w:tcPrChange>
          </w:tcPr>
          <w:p w14:paraId="77AEB49E" w14:textId="1ECB277C" w:rsidR="00C87CFE" w:rsidRPr="00CD1347" w:rsidRDefault="00C87CFE" w:rsidP="00C87CFE">
            <w:pPr>
              <w:jc w:val="center"/>
              <w:rPr>
                <w:ins w:id="20941" w:author="Στάθης Καπ" w:date="2023-03-03T04:01:00Z"/>
                <w:rFonts w:cstheme="minorHAnsi"/>
                <w:sz w:val="16"/>
                <w:szCs w:val="16"/>
              </w:rPr>
            </w:pPr>
            <w:ins w:id="20942" w:author="Στάθης Καπ" w:date="2023-03-03T06:21:00Z">
              <w:r>
                <w:rPr>
                  <w:rFonts w:ascii="Calibri" w:hAnsi="Calibri" w:cs="Calibri"/>
                  <w:color w:val="000000"/>
                  <w:sz w:val="16"/>
                  <w:szCs w:val="16"/>
                </w:rPr>
                <w:t>527</w:t>
              </w:r>
            </w:ins>
          </w:p>
        </w:tc>
        <w:tc>
          <w:tcPr>
            <w:tcW w:w="621" w:type="dxa"/>
            <w:vAlign w:val="center"/>
            <w:tcPrChange w:id="20943" w:author="Στάθης Καπ" w:date="2023-03-03T06:26:00Z">
              <w:tcPr>
                <w:tcW w:w="621" w:type="dxa"/>
                <w:vAlign w:val="bottom"/>
              </w:tcPr>
            </w:tcPrChange>
          </w:tcPr>
          <w:p w14:paraId="04540611" w14:textId="619F321E" w:rsidR="00C87CFE" w:rsidRPr="00CD1347" w:rsidRDefault="00C87CFE" w:rsidP="00C87CFE">
            <w:pPr>
              <w:jc w:val="center"/>
              <w:rPr>
                <w:ins w:id="20944" w:author="Στάθης Καπ" w:date="2023-03-03T04:01:00Z"/>
                <w:rFonts w:cstheme="minorHAnsi"/>
                <w:sz w:val="16"/>
                <w:szCs w:val="16"/>
              </w:rPr>
            </w:pPr>
            <w:ins w:id="20945" w:author="Στάθης Καπ" w:date="2023-03-03T06:21:00Z">
              <w:r>
                <w:rPr>
                  <w:rFonts w:ascii="Calibri" w:hAnsi="Calibri" w:cs="Calibri"/>
                  <w:color w:val="000000"/>
                  <w:sz w:val="16"/>
                  <w:szCs w:val="16"/>
                </w:rPr>
                <w:t>0.363</w:t>
              </w:r>
            </w:ins>
          </w:p>
        </w:tc>
        <w:tc>
          <w:tcPr>
            <w:tcW w:w="669" w:type="dxa"/>
            <w:vAlign w:val="center"/>
            <w:tcPrChange w:id="20946" w:author="Στάθης Καπ" w:date="2023-03-03T06:26:00Z">
              <w:tcPr>
                <w:tcW w:w="669" w:type="dxa"/>
                <w:vAlign w:val="center"/>
              </w:tcPr>
            </w:tcPrChange>
          </w:tcPr>
          <w:p w14:paraId="2679669C" w14:textId="3352A102" w:rsidR="00C87CFE" w:rsidRPr="00CD1347" w:rsidRDefault="00C87CFE" w:rsidP="00C87CFE">
            <w:pPr>
              <w:jc w:val="center"/>
              <w:rPr>
                <w:ins w:id="20947" w:author="Στάθης Καπ" w:date="2023-03-03T04:01:00Z"/>
                <w:rFonts w:cstheme="minorHAnsi"/>
                <w:sz w:val="16"/>
                <w:szCs w:val="16"/>
              </w:rPr>
            </w:pPr>
            <w:ins w:id="20948" w:author="Στάθης Καπ" w:date="2023-03-03T06:21:00Z">
              <w:r>
                <w:rPr>
                  <w:rFonts w:ascii="Calibri" w:hAnsi="Calibri" w:cstheme="minorHAnsi"/>
                  <w:color w:val="000000"/>
                  <w:sz w:val="16"/>
                  <w:szCs w:val="16"/>
                </w:rPr>
                <w:t>15</w:t>
              </w:r>
            </w:ins>
          </w:p>
        </w:tc>
        <w:tc>
          <w:tcPr>
            <w:tcW w:w="543" w:type="dxa"/>
            <w:vAlign w:val="center"/>
            <w:tcPrChange w:id="20949" w:author="Στάθης Καπ" w:date="2023-03-03T06:26:00Z">
              <w:tcPr>
                <w:tcW w:w="543" w:type="dxa"/>
                <w:vAlign w:val="bottom"/>
              </w:tcPr>
            </w:tcPrChange>
          </w:tcPr>
          <w:p w14:paraId="1A623D80" w14:textId="4F44D818" w:rsidR="00C87CFE" w:rsidRPr="00CD1347" w:rsidRDefault="00C87CFE" w:rsidP="00C87CFE">
            <w:pPr>
              <w:jc w:val="center"/>
              <w:rPr>
                <w:ins w:id="20950" w:author="Στάθης Καπ" w:date="2023-03-03T04:01:00Z"/>
                <w:rFonts w:cstheme="minorHAnsi"/>
                <w:sz w:val="16"/>
                <w:szCs w:val="16"/>
              </w:rPr>
            </w:pPr>
            <w:ins w:id="20951" w:author="Στάθης Καπ" w:date="2023-03-03T06:21:00Z">
              <w:r>
                <w:rPr>
                  <w:rFonts w:ascii="Calibri" w:hAnsi="Calibri" w:cs="Calibri"/>
                  <w:color w:val="000000"/>
                  <w:sz w:val="16"/>
                  <w:szCs w:val="16"/>
                </w:rPr>
                <w:t>462</w:t>
              </w:r>
            </w:ins>
          </w:p>
        </w:tc>
        <w:tc>
          <w:tcPr>
            <w:tcW w:w="621" w:type="dxa"/>
            <w:vAlign w:val="center"/>
            <w:tcPrChange w:id="20952" w:author="Στάθης Καπ" w:date="2023-03-03T06:26:00Z">
              <w:tcPr>
                <w:tcW w:w="621" w:type="dxa"/>
                <w:vAlign w:val="bottom"/>
              </w:tcPr>
            </w:tcPrChange>
          </w:tcPr>
          <w:p w14:paraId="45DE0E46" w14:textId="1D3EF713" w:rsidR="00C87CFE" w:rsidRPr="00CD1347" w:rsidRDefault="00C87CFE" w:rsidP="00C87CFE">
            <w:pPr>
              <w:jc w:val="center"/>
              <w:rPr>
                <w:ins w:id="20953" w:author="Στάθης Καπ" w:date="2023-03-03T04:01:00Z"/>
                <w:rFonts w:cstheme="minorHAnsi"/>
                <w:sz w:val="16"/>
                <w:szCs w:val="16"/>
              </w:rPr>
            </w:pPr>
            <w:ins w:id="20954" w:author="Στάθης Καπ" w:date="2023-03-03T06:21:00Z">
              <w:r>
                <w:rPr>
                  <w:rFonts w:ascii="Calibri" w:hAnsi="Calibri" w:cs="Calibri"/>
                  <w:color w:val="000000"/>
                  <w:sz w:val="16"/>
                  <w:szCs w:val="16"/>
                </w:rPr>
                <w:t>0.278</w:t>
              </w:r>
            </w:ins>
          </w:p>
        </w:tc>
        <w:tc>
          <w:tcPr>
            <w:tcW w:w="669" w:type="dxa"/>
            <w:vAlign w:val="center"/>
            <w:tcPrChange w:id="20955" w:author="Στάθης Καπ" w:date="2023-03-03T06:26:00Z">
              <w:tcPr>
                <w:tcW w:w="669" w:type="dxa"/>
                <w:vAlign w:val="center"/>
              </w:tcPr>
            </w:tcPrChange>
          </w:tcPr>
          <w:p w14:paraId="72D664CD" w14:textId="1399602F" w:rsidR="00C87CFE" w:rsidRPr="00CD1347" w:rsidRDefault="00C87CFE" w:rsidP="00C87CFE">
            <w:pPr>
              <w:jc w:val="center"/>
              <w:rPr>
                <w:ins w:id="20956" w:author="Στάθης Καπ" w:date="2023-03-03T04:01:00Z"/>
                <w:rFonts w:cstheme="minorHAnsi"/>
                <w:sz w:val="16"/>
                <w:szCs w:val="16"/>
              </w:rPr>
            </w:pPr>
            <w:ins w:id="20957" w:author="Στάθης Καπ" w:date="2023-03-03T06:21:00Z">
              <w:r>
                <w:rPr>
                  <w:rFonts w:ascii="Calibri" w:hAnsi="Calibri" w:cstheme="minorHAnsi"/>
                  <w:color w:val="000000"/>
                  <w:sz w:val="16"/>
                  <w:szCs w:val="16"/>
                </w:rPr>
                <w:t>12.33</w:t>
              </w:r>
            </w:ins>
          </w:p>
        </w:tc>
        <w:tc>
          <w:tcPr>
            <w:tcW w:w="508" w:type="dxa"/>
            <w:vAlign w:val="center"/>
            <w:tcPrChange w:id="20958" w:author="Στάθης Καπ" w:date="2023-03-03T06:26:00Z">
              <w:tcPr>
                <w:tcW w:w="508" w:type="dxa"/>
                <w:vAlign w:val="bottom"/>
              </w:tcPr>
            </w:tcPrChange>
          </w:tcPr>
          <w:p w14:paraId="25E5F05B" w14:textId="1E4A1ED9" w:rsidR="00C87CFE" w:rsidRPr="00CD1347" w:rsidRDefault="00C87CFE" w:rsidP="00C87CFE">
            <w:pPr>
              <w:jc w:val="center"/>
              <w:rPr>
                <w:ins w:id="20959" w:author="Στάθης Καπ" w:date="2023-03-03T04:01:00Z"/>
                <w:rFonts w:cstheme="minorHAnsi"/>
                <w:sz w:val="16"/>
                <w:szCs w:val="16"/>
              </w:rPr>
            </w:pPr>
            <w:ins w:id="20960" w:author="Στάθης Καπ" w:date="2023-03-03T06:21:00Z">
              <w:r>
                <w:rPr>
                  <w:rFonts w:ascii="Calibri" w:hAnsi="Calibri" w:cs="Calibri"/>
                  <w:color w:val="000000"/>
                  <w:sz w:val="16"/>
                  <w:szCs w:val="16"/>
                </w:rPr>
                <w:t>468</w:t>
              </w:r>
            </w:ins>
          </w:p>
        </w:tc>
        <w:tc>
          <w:tcPr>
            <w:tcW w:w="541" w:type="dxa"/>
            <w:vAlign w:val="center"/>
            <w:tcPrChange w:id="20961" w:author="Στάθης Καπ" w:date="2023-03-03T06:26:00Z">
              <w:tcPr>
                <w:tcW w:w="541" w:type="dxa"/>
                <w:vAlign w:val="bottom"/>
              </w:tcPr>
            </w:tcPrChange>
          </w:tcPr>
          <w:p w14:paraId="01428B7C" w14:textId="12C61308" w:rsidR="00C87CFE" w:rsidRPr="00CD1347" w:rsidRDefault="00C87CFE" w:rsidP="00C87CFE">
            <w:pPr>
              <w:jc w:val="center"/>
              <w:rPr>
                <w:ins w:id="20962" w:author="Στάθης Καπ" w:date="2023-03-03T04:01:00Z"/>
                <w:rFonts w:cstheme="minorHAnsi"/>
                <w:sz w:val="16"/>
                <w:szCs w:val="16"/>
              </w:rPr>
            </w:pPr>
            <w:ins w:id="20963" w:author="Στάθης Καπ" w:date="2023-03-03T06:21:00Z">
              <w:r>
                <w:rPr>
                  <w:rFonts w:ascii="Calibri" w:hAnsi="Calibri" w:cs="Calibri"/>
                  <w:color w:val="000000"/>
                  <w:sz w:val="16"/>
                  <w:szCs w:val="16"/>
                </w:rPr>
                <w:t>0.26</w:t>
              </w:r>
            </w:ins>
          </w:p>
        </w:tc>
        <w:tc>
          <w:tcPr>
            <w:tcW w:w="589" w:type="dxa"/>
            <w:vAlign w:val="center"/>
            <w:tcPrChange w:id="20964" w:author="Στάθης Καπ" w:date="2023-03-03T06:26:00Z">
              <w:tcPr>
                <w:tcW w:w="589" w:type="dxa"/>
                <w:vAlign w:val="center"/>
              </w:tcPr>
            </w:tcPrChange>
          </w:tcPr>
          <w:p w14:paraId="70EDBEE7" w14:textId="53D4C7D6" w:rsidR="00C87CFE" w:rsidRPr="00CD1347" w:rsidRDefault="00C87CFE" w:rsidP="00C87CFE">
            <w:pPr>
              <w:jc w:val="center"/>
              <w:rPr>
                <w:ins w:id="20965" w:author="Στάθης Καπ" w:date="2023-03-03T04:01:00Z"/>
                <w:rFonts w:cstheme="minorHAnsi"/>
                <w:sz w:val="16"/>
                <w:szCs w:val="16"/>
              </w:rPr>
            </w:pPr>
            <w:ins w:id="20966" w:author="Στάθης Καπ" w:date="2023-03-03T06:21:00Z">
              <w:r>
                <w:rPr>
                  <w:rFonts w:ascii="Calibri" w:hAnsi="Calibri" w:cstheme="minorHAnsi"/>
                  <w:color w:val="000000"/>
                  <w:sz w:val="16"/>
                  <w:szCs w:val="16"/>
                </w:rPr>
                <w:t>11.2</w:t>
              </w:r>
            </w:ins>
          </w:p>
        </w:tc>
        <w:tc>
          <w:tcPr>
            <w:tcW w:w="463" w:type="dxa"/>
            <w:vAlign w:val="center"/>
            <w:tcPrChange w:id="20967" w:author="Στάθης Καπ" w:date="2023-03-03T06:26:00Z">
              <w:tcPr>
                <w:tcW w:w="463" w:type="dxa"/>
                <w:vAlign w:val="bottom"/>
              </w:tcPr>
            </w:tcPrChange>
          </w:tcPr>
          <w:p w14:paraId="6BC1A039" w14:textId="094E8CEA" w:rsidR="00C87CFE" w:rsidRPr="00CD1347" w:rsidRDefault="00C87CFE" w:rsidP="00C87CFE">
            <w:pPr>
              <w:jc w:val="center"/>
              <w:rPr>
                <w:ins w:id="20968" w:author="Στάθης Καπ" w:date="2023-03-03T04:01:00Z"/>
                <w:rFonts w:cstheme="minorHAnsi"/>
                <w:sz w:val="16"/>
                <w:szCs w:val="16"/>
              </w:rPr>
            </w:pPr>
            <w:ins w:id="20969" w:author="Στάθης Καπ" w:date="2023-03-03T06:21:00Z">
              <w:r>
                <w:rPr>
                  <w:rFonts w:ascii="Calibri" w:hAnsi="Calibri" w:cs="Calibri"/>
                  <w:color w:val="000000"/>
                  <w:sz w:val="16"/>
                  <w:szCs w:val="16"/>
                </w:rPr>
                <w:t>441</w:t>
              </w:r>
            </w:ins>
          </w:p>
        </w:tc>
        <w:tc>
          <w:tcPr>
            <w:tcW w:w="541" w:type="dxa"/>
            <w:vAlign w:val="center"/>
            <w:tcPrChange w:id="20970" w:author="Στάθης Καπ" w:date="2023-03-03T06:26:00Z">
              <w:tcPr>
                <w:tcW w:w="541" w:type="dxa"/>
                <w:vAlign w:val="bottom"/>
              </w:tcPr>
            </w:tcPrChange>
          </w:tcPr>
          <w:p w14:paraId="7E2C9D45" w14:textId="52742866" w:rsidR="00C87CFE" w:rsidRPr="00CD1347" w:rsidRDefault="00C87CFE" w:rsidP="00C87CFE">
            <w:pPr>
              <w:jc w:val="center"/>
              <w:rPr>
                <w:ins w:id="20971" w:author="Στάθης Καπ" w:date="2023-03-03T04:01:00Z"/>
                <w:rFonts w:cstheme="minorHAnsi"/>
                <w:sz w:val="16"/>
                <w:szCs w:val="16"/>
              </w:rPr>
            </w:pPr>
            <w:ins w:id="20972" w:author="Στάθης Καπ" w:date="2023-03-03T06:21:00Z">
              <w:r>
                <w:rPr>
                  <w:rFonts w:ascii="Calibri" w:hAnsi="Calibri" w:cs="Calibri"/>
                  <w:color w:val="000000"/>
                  <w:sz w:val="16"/>
                  <w:szCs w:val="16"/>
                </w:rPr>
                <w:t>0.261</w:t>
              </w:r>
            </w:ins>
          </w:p>
        </w:tc>
        <w:tc>
          <w:tcPr>
            <w:tcW w:w="589" w:type="dxa"/>
            <w:vAlign w:val="center"/>
            <w:tcPrChange w:id="20973" w:author="Στάθης Καπ" w:date="2023-03-03T06:26:00Z">
              <w:tcPr>
                <w:tcW w:w="589" w:type="dxa"/>
                <w:vAlign w:val="center"/>
              </w:tcPr>
            </w:tcPrChange>
          </w:tcPr>
          <w:p w14:paraId="109A55EF" w14:textId="4D3EB9A7" w:rsidR="00C87CFE" w:rsidRPr="00CD1347" w:rsidRDefault="00C87CFE" w:rsidP="00C87CFE">
            <w:pPr>
              <w:jc w:val="center"/>
              <w:rPr>
                <w:ins w:id="20974" w:author="Στάθης Καπ" w:date="2023-03-03T04:01:00Z"/>
                <w:rFonts w:cstheme="minorHAnsi"/>
                <w:sz w:val="16"/>
                <w:szCs w:val="16"/>
              </w:rPr>
            </w:pPr>
            <w:ins w:id="20975" w:author="Στάθης Καπ" w:date="2023-03-03T06:21:00Z">
              <w:r>
                <w:rPr>
                  <w:rFonts w:ascii="Calibri" w:hAnsi="Calibri" w:cstheme="minorHAnsi"/>
                  <w:color w:val="000000"/>
                  <w:sz w:val="16"/>
                  <w:szCs w:val="16"/>
                </w:rPr>
                <w:t>16.32</w:t>
              </w:r>
            </w:ins>
          </w:p>
        </w:tc>
      </w:tr>
      <w:tr w:rsidR="00C87CFE" w:rsidRPr="00BB05AC" w14:paraId="599960F7" w14:textId="77777777" w:rsidTr="00F03C40">
        <w:tblPrEx>
          <w:tblW w:w="0" w:type="auto"/>
          <w:tblBorders>
            <w:insideH w:val="none" w:sz="0" w:space="0" w:color="auto"/>
            <w:insideV w:val="none" w:sz="0" w:space="0" w:color="auto"/>
          </w:tblBorders>
          <w:tblCellMar>
            <w:left w:w="0" w:type="dxa"/>
            <w:right w:w="0" w:type="dxa"/>
          </w:tblCellMar>
          <w:tblPrExChange w:id="2097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977" w:author="Στάθης Καπ" w:date="2023-03-03T04:01:00Z"/>
        </w:trPr>
        <w:tc>
          <w:tcPr>
            <w:tcW w:w="515" w:type="dxa"/>
            <w:tcBorders>
              <w:top w:val="nil"/>
              <w:bottom w:val="nil"/>
              <w:right w:val="single" w:sz="4" w:space="0" w:color="auto"/>
            </w:tcBorders>
            <w:shd w:val="clear" w:color="auto" w:fill="E7E6E6" w:themeFill="background2"/>
            <w:vAlign w:val="bottom"/>
            <w:tcPrChange w:id="20978" w:author="Στάθης Καπ" w:date="2023-03-03T06:26:00Z">
              <w:tcPr>
                <w:tcW w:w="515" w:type="dxa"/>
                <w:vAlign w:val="bottom"/>
              </w:tcPr>
            </w:tcPrChange>
          </w:tcPr>
          <w:p w14:paraId="12A5DF03" w14:textId="1FFF7652" w:rsidR="00C87CFE" w:rsidRPr="00CD1347" w:rsidRDefault="00C87CFE" w:rsidP="00C87CFE">
            <w:pPr>
              <w:jc w:val="center"/>
              <w:rPr>
                <w:ins w:id="20979" w:author="Στάθης Καπ" w:date="2023-03-03T04:01:00Z"/>
                <w:sz w:val="16"/>
                <w:szCs w:val="16"/>
              </w:rPr>
            </w:pPr>
            <w:ins w:id="20980" w:author="Στάθης Καπ" w:date="2023-03-03T04:08:00Z">
              <w:r w:rsidRPr="00CD1347">
                <w:rPr>
                  <w:rFonts w:ascii="Calibri" w:hAnsi="Calibri" w:cs="Calibri"/>
                  <w:color w:val="000000"/>
                  <w:sz w:val="16"/>
                  <w:szCs w:val="16"/>
                  <w:rPrChange w:id="20981" w:author="Στάθης Καπ" w:date="2023-03-03T04:09:00Z">
                    <w:rPr>
                      <w:rFonts w:ascii="Calibri" w:hAnsi="Calibri" w:cs="Calibri"/>
                      <w:color w:val="000000"/>
                      <w:sz w:val="18"/>
                      <w:szCs w:val="18"/>
                    </w:rPr>
                  </w:rPrChange>
                </w:rPr>
                <w:t>r106</w:t>
              </w:r>
            </w:ins>
          </w:p>
        </w:tc>
        <w:tc>
          <w:tcPr>
            <w:tcW w:w="560" w:type="dxa"/>
            <w:tcBorders>
              <w:left w:val="single" w:sz="4" w:space="0" w:color="auto"/>
            </w:tcBorders>
            <w:vAlign w:val="center"/>
            <w:tcPrChange w:id="20982" w:author="Στάθης Καπ" w:date="2023-03-03T06:26:00Z">
              <w:tcPr>
                <w:tcW w:w="560" w:type="dxa"/>
              </w:tcPr>
            </w:tcPrChange>
          </w:tcPr>
          <w:p w14:paraId="006932DC" w14:textId="163E4823" w:rsidR="00C87CFE" w:rsidRPr="00CD1347" w:rsidRDefault="00C87CFE" w:rsidP="00C87CFE">
            <w:pPr>
              <w:jc w:val="center"/>
              <w:rPr>
                <w:ins w:id="20983" w:author="Στάθης Καπ" w:date="2023-03-03T04:01:00Z"/>
                <w:rFonts w:cstheme="minorHAnsi"/>
                <w:sz w:val="16"/>
                <w:szCs w:val="16"/>
              </w:rPr>
            </w:pPr>
            <w:ins w:id="20984" w:author="Στάθης Καπ" w:date="2023-03-03T06:21:00Z">
              <w:r>
                <w:rPr>
                  <w:rFonts w:ascii="Calibri" w:hAnsi="Calibri" w:cs="Calibri"/>
                  <w:color w:val="000000"/>
                  <w:sz w:val="16"/>
                  <w:szCs w:val="16"/>
                </w:rPr>
                <w:t>729</w:t>
              </w:r>
            </w:ins>
          </w:p>
        </w:tc>
        <w:tc>
          <w:tcPr>
            <w:tcW w:w="855" w:type="dxa"/>
            <w:vAlign w:val="center"/>
            <w:tcPrChange w:id="20985" w:author="Στάθης Καπ" w:date="2023-03-03T06:26:00Z">
              <w:tcPr>
                <w:tcW w:w="855" w:type="dxa"/>
              </w:tcPr>
            </w:tcPrChange>
          </w:tcPr>
          <w:p w14:paraId="5ED0E14F" w14:textId="482B7217" w:rsidR="00C87CFE" w:rsidRPr="00CD1347" w:rsidRDefault="00C87CFE" w:rsidP="00C87CFE">
            <w:pPr>
              <w:jc w:val="center"/>
              <w:rPr>
                <w:ins w:id="20986" w:author="Στάθης Καπ" w:date="2023-03-03T04:01:00Z"/>
                <w:rFonts w:cstheme="minorHAnsi"/>
                <w:sz w:val="16"/>
                <w:szCs w:val="16"/>
              </w:rPr>
            </w:pPr>
            <w:ins w:id="20987" w:author="Στάθης Καπ" w:date="2023-03-03T06:21:00Z">
              <w:r>
                <w:rPr>
                  <w:rFonts w:ascii="Calibri" w:hAnsi="Calibri" w:cs="Calibri"/>
                  <w:color w:val="000000"/>
                  <w:sz w:val="16"/>
                  <w:szCs w:val="16"/>
                </w:rPr>
                <w:t>719</w:t>
              </w:r>
            </w:ins>
          </w:p>
        </w:tc>
        <w:tc>
          <w:tcPr>
            <w:tcW w:w="544" w:type="dxa"/>
            <w:vAlign w:val="center"/>
            <w:tcPrChange w:id="20988" w:author="Στάθης Καπ" w:date="2023-03-03T06:26:00Z">
              <w:tcPr>
                <w:tcW w:w="544" w:type="dxa"/>
                <w:vAlign w:val="bottom"/>
              </w:tcPr>
            </w:tcPrChange>
          </w:tcPr>
          <w:p w14:paraId="0E60872B" w14:textId="245B0730" w:rsidR="00C87CFE" w:rsidRPr="00CD1347" w:rsidRDefault="00C87CFE" w:rsidP="00C87CFE">
            <w:pPr>
              <w:jc w:val="center"/>
              <w:rPr>
                <w:ins w:id="20989" w:author="Στάθης Καπ" w:date="2023-03-03T04:01:00Z"/>
                <w:rFonts w:cstheme="minorHAnsi"/>
                <w:sz w:val="16"/>
                <w:szCs w:val="16"/>
              </w:rPr>
            </w:pPr>
            <w:ins w:id="20990" w:author="Στάθης Καπ" w:date="2023-03-03T06:21:00Z">
              <w:r>
                <w:rPr>
                  <w:rFonts w:ascii="Calibri" w:hAnsi="Calibri" w:cs="Calibri"/>
                  <w:color w:val="000000"/>
                  <w:sz w:val="16"/>
                  <w:szCs w:val="16"/>
                </w:rPr>
                <w:t>651</w:t>
              </w:r>
            </w:ins>
          </w:p>
        </w:tc>
        <w:tc>
          <w:tcPr>
            <w:tcW w:w="621" w:type="dxa"/>
            <w:vAlign w:val="center"/>
            <w:tcPrChange w:id="20991" w:author="Στάθης Καπ" w:date="2023-03-03T06:26:00Z">
              <w:tcPr>
                <w:tcW w:w="621" w:type="dxa"/>
                <w:vAlign w:val="bottom"/>
              </w:tcPr>
            </w:tcPrChange>
          </w:tcPr>
          <w:p w14:paraId="282E3AF7" w14:textId="5E2472D5" w:rsidR="00C87CFE" w:rsidRPr="00CD1347" w:rsidRDefault="00C87CFE" w:rsidP="00C87CFE">
            <w:pPr>
              <w:jc w:val="center"/>
              <w:rPr>
                <w:ins w:id="20992" w:author="Στάθης Καπ" w:date="2023-03-03T04:01:00Z"/>
                <w:rFonts w:cstheme="minorHAnsi"/>
                <w:sz w:val="16"/>
                <w:szCs w:val="16"/>
              </w:rPr>
            </w:pPr>
            <w:ins w:id="20993" w:author="Στάθης Καπ" w:date="2023-03-03T06:21:00Z">
              <w:r>
                <w:rPr>
                  <w:rFonts w:ascii="Calibri" w:hAnsi="Calibri" w:cs="Calibri"/>
                  <w:color w:val="000000"/>
                  <w:sz w:val="16"/>
                  <w:szCs w:val="16"/>
                </w:rPr>
                <w:t>0.441</w:t>
              </w:r>
            </w:ins>
          </w:p>
        </w:tc>
        <w:tc>
          <w:tcPr>
            <w:tcW w:w="669" w:type="dxa"/>
            <w:vAlign w:val="center"/>
            <w:tcPrChange w:id="20994" w:author="Στάθης Καπ" w:date="2023-03-03T06:26:00Z">
              <w:tcPr>
                <w:tcW w:w="669" w:type="dxa"/>
                <w:vAlign w:val="center"/>
              </w:tcPr>
            </w:tcPrChange>
          </w:tcPr>
          <w:p w14:paraId="1098CE01" w14:textId="37564732" w:rsidR="00C87CFE" w:rsidRPr="00CD1347" w:rsidRDefault="00C87CFE" w:rsidP="00C87CFE">
            <w:pPr>
              <w:jc w:val="center"/>
              <w:rPr>
                <w:ins w:id="20995" w:author="Στάθης Καπ" w:date="2023-03-03T04:01:00Z"/>
                <w:rFonts w:cstheme="minorHAnsi"/>
                <w:sz w:val="16"/>
                <w:szCs w:val="16"/>
              </w:rPr>
            </w:pPr>
            <w:ins w:id="20996" w:author="Στάθης Καπ" w:date="2023-03-03T06:21:00Z">
              <w:r>
                <w:rPr>
                  <w:rFonts w:ascii="Calibri" w:hAnsi="Calibri" w:cstheme="minorHAnsi"/>
                  <w:color w:val="000000"/>
                  <w:sz w:val="16"/>
                  <w:szCs w:val="16"/>
                </w:rPr>
                <w:t>10.7</w:t>
              </w:r>
            </w:ins>
          </w:p>
        </w:tc>
        <w:tc>
          <w:tcPr>
            <w:tcW w:w="543" w:type="dxa"/>
            <w:vAlign w:val="center"/>
            <w:tcPrChange w:id="20997" w:author="Στάθης Καπ" w:date="2023-03-03T06:26:00Z">
              <w:tcPr>
                <w:tcW w:w="543" w:type="dxa"/>
                <w:vAlign w:val="bottom"/>
              </w:tcPr>
            </w:tcPrChange>
          </w:tcPr>
          <w:p w14:paraId="5123BFA6" w14:textId="142854DC" w:rsidR="00C87CFE" w:rsidRPr="00CD1347" w:rsidRDefault="00C87CFE" w:rsidP="00C87CFE">
            <w:pPr>
              <w:jc w:val="center"/>
              <w:rPr>
                <w:ins w:id="20998" w:author="Στάθης Καπ" w:date="2023-03-03T04:01:00Z"/>
                <w:rFonts w:cstheme="minorHAnsi"/>
                <w:sz w:val="16"/>
                <w:szCs w:val="16"/>
              </w:rPr>
            </w:pPr>
            <w:ins w:id="20999" w:author="Στάθης Καπ" w:date="2023-03-03T06:21:00Z">
              <w:r>
                <w:rPr>
                  <w:rFonts w:ascii="Calibri" w:hAnsi="Calibri" w:cs="Calibri"/>
                  <w:color w:val="000000"/>
                  <w:sz w:val="16"/>
                  <w:szCs w:val="16"/>
                </w:rPr>
                <w:t>615</w:t>
              </w:r>
            </w:ins>
          </w:p>
        </w:tc>
        <w:tc>
          <w:tcPr>
            <w:tcW w:w="621" w:type="dxa"/>
            <w:vAlign w:val="center"/>
            <w:tcPrChange w:id="21000" w:author="Στάθης Καπ" w:date="2023-03-03T06:26:00Z">
              <w:tcPr>
                <w:tcW w:w="621" w:type="dxa"/>
                <w:vAlign w:val="bottom"/>
              </w:tcPr>
            </w:tcPrChange>
          </w:tcPr>
          <w:p w14:paraId="637C217D" w14:textId="06BD9980" w:rsidR="00C87CFE" w:rsidRPr="00CD1347" w:rsidRDefault="00C87CFE" w:rsidP="00C87CFE">
            <w:pPr>
              <w:jc w:val="center"/>
              <w:rPr>
                <w:ins w:id="21001" w:author="Στάθης Καπ" w:date="2023-03-03T04:01:00Z"/>
                <w:rFonts w:cstheme="minorHAnsi"/>
                <w:sz w:val="16"/>
                <w:szCs w:val="16"/>
              </w:rPr>
            </w:pPr>
            <w:ins w:id="21002" w:author="Στάθης Καπ" w:date="2023-03-03T06:21:00Z">
              <w:r>
                <w:rPr>
                  <w:rFonts w:ascii="Calibri" w:hAnsi="Calibri" w:cs="Calibri"/>
                  <w:color w:val="000000"/>
                  <w:sz w:val="16"/>
                  <w:szCs w:val="16"/>
                </w:rPr>
                <w:t>0.349</w:t>
              </w:r>
            </w:ins>
          </w:p>
        </w:tc>
        <w:tc>
          <w:tcPr>
            <w:tcW w:w="669" w:type="dxa"/>
            <w:vAlign w:val="center"/>
            <w:tcPrChange w:id="21003" w:author="Στάθης Καπ" w:date="2023-03-03T06:26:00Z">
              <w:tcPr>
                <w:tcW w:w="669" w:type="dxa"/>
                <w:vAlign w:val="center"/>
              </w:tcPr>
            </w:tcPrChange>
          </w:tcPr>
          <w:p w14:paraId="2C1D9E9D" w14:textId="32B66DE9" w:rsidR="00C87CFE" w:rsidRPr="00CD1347" w:rsidRDefault="00C87CFE" w:rsidP="00C87CFE">
            <w:pPr>
              <w:jc w:val="center"/>
              <w:rPr>
                <w:ins w:id="21004" w:author="Στάθης Καπ" w:date="2023-03-03T04:01:00Z"/>
                <w:rFonts w:cstheme="minorHAnsi"/>
                <w:sz w:val="16"/>
                <w:szCs w:val="16"/>
              </w:rPr>
            </w:pPr>
            <w:ins w:id="21005" w:author="Στάθης Καπ" w:date="2023-03-03T06:21:00Z">
              <w:r>
                <w:rPr>
                  <w:rFonts w:ascii="Calibri" w:hAnsi="Calibri" w:cstheme="minorHAnsi"/>
                  <w:color w:val="000000"/>
                  <w:sz w:val="16"/>
                  <w:szCs w:val="16"/>
                </w:rPr>
                <w:t>5.53</w:t>
              </w:r>
            </w:ins>
          </w:p>
        </w:tc>
        <w:tc>
          <w:tcPr>
            <w:tcW w:w="508" w:type="dxa"/>
            <w:vAlign w:val="center"/>
            <w:tcPrChange w:id="21006" w:author="Στάθης Καπ" w:date="2023-03-03T06:26:00Z">
              <w:tcPr>
                <w:tcW w:w="508" w:type="dxa"/>
                <w:vAlign w:val="bottom"/>
              </w:tcPr>
            </w:tcPrChange>
          </w:tcPr>
          <w:p w14:paraId="075ABD96" w14:textId="642C7C64" w:rsidR="00C87CFE" w:rsidRPr="00CD1347" w:rsidRDefault="00C87CFE" w:rsidP="00C87CFE">
            <w:pPr>
              <w:jc w:val="center"/>
              <w:rPr>
                <w:ins w:id="21007" w:author="Στάθης Καπ" w:date="2023-03-03T04:01:00Z"/>
                <w:rFonts w:cstheme="minorHAnsi"/>
                <w:sz w:val="16"/>
                <w:szCs w:val="16"/>
              </w:rPr>
            </w:pPr>
            <w:ins w:id="21008" w:author="Στάθης Καπ" w:date="2023-03-03T06:21:00Z">
              <w:r>
                <w:rPr>
                  <w:rFonts w:ascii="Calibri" w:hAnsi="Calibri" w:cs="Calibri"/>
                  <w:color w:val="000000"/>
                  <w:sz w:val="16"/>
                  <w:szCs w:val="16"/>
                </w:rPr>
                <w:t>533</w:t>
              </w:r>
            </w:ins>
          </w:p>
        </w:tc>
        <w:tc>
          <w:tcPr>
            <w:tcW w:w="541" w:type="dxa"/>
            <w:vAlign w:val="center"/>
            <w:tcPrChange w:id="21009" w:author="Στάθης Καπ" w:date="2023-03-03T06:26:00Z">
              <w:tcPr>
                <w:tcW w:w="541" w:type="dxa"/>
                <w:vAlign w:val="bottom"/>
              </w:tcPr>
            </w:tcPrChange>
          </w:tcPr>
          <w:p w14:paraId="3F27E115" w14:textId="1B643B27" w:rsidR="00C87CFE" w:rsidRPr="00CD1347" w:rsidRDefault="00C87CFE" w:rsidP="00C87CFE">
            <w:pPr>
              <w:jc w:val="center"/>
              <w:rPr>
                <w:ins w:id="21010" w:author="Στάθης Καπ" w:date="2023-03-03T04:01:00Z"/>
                <w:rFonts w:cstheme="minorHAnsi"/>
                <w:sz w:val="16"/>
                <w:szCs w:val="16"/>
              </w:rPr>
            </w:pPr>
            <w:ins w:id="21011" w:author="Στάθης Καπ" w:date="2023-03-03T06:21:00Z">
              <w:r>
                <w:rPr>
                  <w:rFonts w:ascii="Calibri" w:hAnsi="Calibri" w:cs="Calibri"/>
                  <w:color w:val="000000"/>
                  <w:sz w:val="16"/>
                  <w:szCs w:val="16"/>
                </w:rPr>
                <w:t>0.273</w:t>
              </w:r>
            </w:ins>
          </w:p>
        </w:tc>
        <w:tc>
          <w:tcPr>
            <w:tcW w:w="589" w:type="dxa"/>
            <w:vAlign w:val="center"/>
            <w:tcPrChange w:id="21012" w:author="Στάθης Καπ" w:date="2023-03-03T06:26:00Z">
              <w:tcPr>
                <w:tcW w:w="589" w:type="dxa"/>
                <w:vAlign w:val="center"/>
              </w:tcPr>
            </w:tcPrChange>
          </w:tcPr>
          <w:p w14:paraId="77F2C84E" w14:textId="6F3E12C5" w:rsidR="00C87CFE" w:rsidRPr="00CD1347" w:rsidRDefault="00C87CFE" w:rsidP="00C87CFE">
            <w:pPr>
              <w:jc w:val="center"/>
              <w:rPr>
                <w:ins w:id="21013" w:author="Στάθης Καπ" w:date="2023-03-03T04:01:00Z"/>
                <w:rFonts w:cstheme="minorHAnsi"/>
                <w:sz w:val="16"/>
                <w:szCs w:val="16"/>
              </w:rPr>
            </w:pPr>
            <w:ins w:id="21014" w:author="Στάθης Καπ" w:date="2023-03-03T06:21:00Z">
              <w:r>
                <w:rPr>
                  <w:rFonts w:ascii="Calibri" w:hAnsi="Calibri" w:cstheme="minorHAnsi"/>
                  <w:color w:val="000000"/>
                  <w:sz w:val="16"/>
                  <w:szCs w:val="16"/>
                </w:rPr>
                <w:t>18.13</w:t>
              </w:r>
            </w:ins>
          </w:p>
        </w:tc>
        <w:tc>
          <w:tcPr>
            <w:tcW w:w="463" w:type="dxa"/>
            <w:vAlign w:val="center"/>
            <w:tcPrChange w:id="21015" w:author="Στάθης Καπ" w:date="2023-03-03T06:26:00Z">
              <w:tcPr>
                <w:tcW w:w="463" w:type="dxa"/>
                <w:vAlign w:val="bottom"/>
              </w:tcPr>
            </w:tcPrChange>
          </w:tcPr>
          <w:p w14:paraId="37FB44D5" w14:textId="5E365A37" w:rsidR="00C87CFE" w:rsidRPr="00CD1347" w:rsidRDefault="00C87CFE" w:rsidP="00C87CFE">
            <w:pPr>
              <w:jc w:val="center"/>
              <w:rPr>
                <w:ins w:id="21016" w:author="Στάθης Καπ" w:date="2023-03-03T04:01:00Z"/>
                <w:rFonts w:cstheme="minorHAnsi"/>
                <w:sz w:val="16"/>
                <w:szCs w:val="16"/>
              </w:rPr>
            </w:pPr>
            <w:ins w:id="21017" w:author="Στάθης Καπ" w:date="2023-03-03T06:21:00Z">
              <w:r>
                <w:rPr>
                  <w:rFonts w:ascii="Calibri" w:hAnsi="Calibri" w:cs="Calibri"/>
                  <w:color w:val="000000"/>
                  <w:sz w:val="16"/>
                  <w:szCs w:val="16"/>
                </w:rPr>
                <w:t>521</w:t>
              </w:r>
            </w:ins>
          </w:p>
        </w:tc>
        <w:tc>
          <w:tcPr>
            <w:tcW w:w="541" w:type="dxa"/>
            <w:vAlign w:val="center"/>
            <w:tcPrChange w:id="21018" w:author="Στάθης Καπ" w:date="2023-03-03T06:26:00Z">
              <w:tcPr>
                <w:tcW w:w="541" w:type="dxa"/>
                <w:vAlign w:val="bottom"/>
              </w:tcPr>
            </w:tcPrChange>
          </w:tcPr>
          <w:p w14:paraId="3D8C79D1" w14:textId="57353738" w:rsidR="00C87CFE" w:rsidRPr="00CD1347" w:rsidRDefault="00C87CFE" w:rsidP="00C87CFE">
            <w:pPr>
              <w:jc w:val="center"/>
              <w:rPr>
                <w:ins w:id="21019" w:author="Στάθης Καπ" w:date="2023-03-03T04:01:00Z"/>
                <w:rFonts w:cstheme="minorHAnsi"/>
                <w:sz w:val="16"/>
                <w:szCs w:val="16"/>
              </w:rPr>
            </w:pPr>
            <w:ins w:id="21020" w:author="Στάθης Καπ" w:date="2023-03-03T06:21:00Z">
              <w:r>
                <w:rPr>
                  <w:rFonts w:ascii="Calibri" w:hAnsi="Calibri" w:cs="Calibri"/>
                  <w:color w:val="000000"/>
                  <w:sz w:val="16"/>
                  <w:szCs w:val="16"/>
                </w:rPr>
                <w:t>0.265</w:t>
              </w:r>
            </w:ins>
          </w:p>
        </w:tc>
        <w:tc>
          <w:tcPr>
            <w:tcW w:w="589" w:type="dxa"/>
            <w:vAlign w:val="center"/>
            <w:tcPrChange w:id="21021" w:author="Στάθης Καπ" w:date="2023-03-03T06:26:00Z">
              <w:tcPr>
                <w:tcW w:w="589" w:type="dxa"/>
                <w:vAlign w:val="center"/>
              </w:tcPr>
            </w:tcPrChange>
          </w:tcPr>
          <w:p w14:paraId="512A29FB" w14:textId="2F9453A2" w:rsidR="00C87CFE" w:rsidRPr="00CD1347" w:rsidRDefault="00C87CFE" w:rsidP="00C87CFE">
            <w:pPr>
              <w:jc w:val="center"/>
              <w:rPr>
                <w:ins w:id="21022" w:author="Στάθης Καπ" w:date="2023-03-03T04:01:00Z"/>
                <w:rFonts w:cstheme="minorHAnsi"/>
                <w:sz w:val="16"/>
                <w:szCs w:val="16"/>
              </w:rPr>
            </w:pPr>
            <w:ins w:id="21023" w:author="Στάθης Καπ" w:date="2023-03-03T06:21:00Z">
              <w:r>
                <w:rPr>
                  <w:rFonts w:ascii="Calibri" w:hAnsi="Calibri" w:cstheme="minorHAnsi"/>
                  <w:color w:val="000000"/>
                  <w:sz w:val="16"/>
                  <w:szCs w:val="16"/>
                </w:rPr>
                <w:t>19.97</w:t>
              </w:r>
            </w:ins>
          </w:p>
        </w:tc>
      </w:tr>
      <w:tr w:rsidR="00C87CFE" w:rsidRPr="00BB05AC" w14:paraId="0270A9DA" w14:textId="77777777" w:rsidTr="00F03C40">
        <w:tblPrEx>
          <w:tblW w:w="0" w:type="auto"/>
          <w:tblBorders>
            <w:insideH w:val="none" w:sz="0" w:space="0" w:color="auto"/>
            <w:insideV w:val="none" w:sz="0" w:space="0" w:color="auto"/>
          </w:tblBorders>
          <w:tblCellMar>
            <w:left w:w="0" w:type="dxa"/>
            <w:right w:w="0" w:type="dxa"/>
          </w:tblCellMar>
          <w:tblPrExChange w:id="2102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025" w:author="Στάθης Καπ" w:date="2023-03-03T04:01:00Z"/>
        </w:trPr>
        <w:tc>
          <w:tcPr>
            <w:tcW w:w="515" w:type="dxa"/>
            <w:tcBorders>
              <w:top w:val="nil"/>
              <w:bottom w:val="nil"/>
              <w:right w:val="single" w:sz="4" w:space="0" w:color="auto"/>
            </w:tcBorders>
            <w:shd w:val="clear" w:color="auto" w:fill="E7E6E6" w:themeFill="background2"/>
            <w:vAlign w:val="bottom"/>
            <w:tcPrChange w:id="21026" w:author="Στάθης Καπ" w:date="2023-03-03T06:26:00Z">
              <w:tcPr>
                <w:tcW w:w="515" w:type="dxa"/>
                <w:vAlign w:val="bottom"/>
              </w:tcPr>
            </w:tcPrChange>
          </w:tcPr>
          <w:p w14:paraId="6C29DB50" w14:textId="04B34D1E" w:rsidR="00C87CFE" w:rsidRPr="00CD1347" w:rsidRDefault="00C87CFE" w:rsidP="00C87CFE">
            <w:pPr>
              <w:jc w:val="center"/>
              <w:rPr>
                <w:ins w:id="21027" w:author="Στάθης Καπ" w:date="2023-03-03T04:01:00Z"/>
                <w:sz w:val="16"/>
                <w:szCs w:val="16"/>
              </w:rPr>
            </w:pPr>
            <w:ins w:id="21028" w:author="Στάθης Καπ" w:date="2023-03-03T04:08:00Z">
              <w:r w:rsidRPr="00CD1347">
                <w:rPr>
                  <w:rFonts w:ascii="Calibri" w:hAnsi="Calibri" w:cs="Calibri"/>
                  <w:color w:val="000000"/>
                  <w:sz w:val="16"/>
                  <w:szCs w:val="16"/>
                  <w:rPrChange w:id="21029" w:author="Στάθης Καπ" w:date="2023-03-03T04:09:00Z">
                    <w:rPr>
                      <w:rFonts w:ascii="Calibri" w:hAnsi="Calibri" w:cs="Calibri"/>
                      <w:color w:val="000000"/>
                      <w:sz w:val="18"/>
                      <w:szCs w:val="18"/>
                    </w:rPr>
                  </w:rPrChange>
                </w:rPr>
                <w:t>r107</w:t>
              </w:r>
            </w:ins>
          </w:p>
        </w:tc>
        <w:tc>
          <w:tcPr>
            <w:tcW w:w="560" w:type="dxa"/>
            <w:tcBorders>
              <w:left w:val="single" w:sz="4" w:space="0" w:color="auto"/>
            </w:tcBorders>
            <w:vAlign w:val="center"/>
            <w:tcPrChange w:id="21030" w:author="Στάθης Καπ" w:date="2023-03-03T06:26:00Z">
              <w:tcPr>
                <w:tcW w:w="560" w:type="dxa"/>
              </w:tcPr>
            </w:tcPrChange>
          </w:tcPr>
          <w:p w14:paraId="1CCF885F" w14:textId="4396292E" w:rsidR="00C87CFE" w:rsidRPr="00CD1347" w:rsidRDefault="00C87CFE" w:rsidP="00C87CFE">
            <w:pPr>
              <w:jc w:val="center"/>
              <w:rPr>
                <w:ins w:id="21031" w:author="Στάθης Καπ" w:date="2023-03-03T04:01:00Z"/>
                <w:rFonts w:cstheme="minorHAnsi"/>
                <w:sz w:val="16"/>
                <w:szCs w:val="16"/>
              </w:rPr>
            </w:pPr>
            <w:ins w:id="21032" w:author="Στάθης Καπ" w:date="2023-03-03T06:21:00Z">
              <w:r>
                <w:rPr>
                  <w:rFonts w:ascii="Calibri" w:hAnsi="Calibri" w:cs="Calibri"/>
                  <w:color w:val="000000"/>
                  <w:sz w:val="16"/>
                  <w:szCs w:val="16"/>
                </w:rPr>
                <w:t>760</w:t>
              </w:r>
            </w:ins>
          </w:p>
        </w:tc>
        <w:tc>
          <w:tcPr>
            <w:tcW w:w="855" w:type="dxa"/>
            <w:vAlign w:val="center"/>
            <w:tcPrChange w:id="21033" w:author="Στάθης Καπ" w:date="2023-03-03T06:26:00Z">
              <w:tcPr>
                <w:tcW w:w="855" w:type="dxa"/>
              </w:tcPr>
            </w:tcPrChange>
          </w:tcPr>
          <w:p w14:paraId="60AF652C" w14:textId="6481E053" w:rsidR="00C87CFE" w:rsidRPr="00CD1347" w:rsidRDefault="00C87CFE" w:rsidP="00C87CFE">
            <w:pPr>
              <w:jc w:val="center"/>
              <w:rPr>
                <w:ins w:id="21034" w:author="Στάθης Καπ" w:date="2023-03-03T04:01:00Z"/>
                <w:rFonts w:cstheme="minorHAnsi"/>
                <w:sz w:val="16"/>
                <w:szCs w:val="16"/>
              </w:rPr>
            </w:pPr>
            <w:ins w:id="21035" w:author="Στάθης Καπ" w:date="2023-03-03T06:21:00Z">
              <w:r>
                <w:rPr>
                  <w:rFonts w:ascii="Calibri" w:hAnsi="Calibri" w:cs="Calibri"/>
                  <w:color w:val="000000"/>
                  <w:sz w:val="16"/>
                  <w:szCs w:val="16"/>
                </w:rPr>
                <w:t>747</w:t>
              </w:r>
            </w:ins>
          </w:p>
        </w:tc>
        <w:tc>
          <w:tcPr>
            <w:tcW w:w="544" w:type="dxa"/>
            <w:vAlign w:val="center"/>
            <w:tcPrChange w:id="21036" w:author="Στάθης Καπ" w:date="2023-03-03T06:26:00Z">
              <w:tcPr>
                <w:tcW w:w="544" w:type="dxa"/>
                <w:vAlign w:val="bottom"/>
              </w:tcPr>
            </w:tcPrChange>
          </w:tcPr>
          <w:p w14:paraId="43C93FD2" w14:textId="20CAC45C" w:rsidR="00C87CFE" w:rsidRPr="00CD1347" w:rsidRDefault="00C87CFE" w:rsidP="00C87CFE">
            <w:pPr>
              <w:jc w:val="center"/>
              <w:rPr>
                <w:ins w:id="21037" w:author="Στάθης Καπ" w:date="2023-03-03T04:01:00Z"/>
                <w:rFonts w:cstheme="minorHAnsi"/>
                <w:sz w:val="16"/>
                <w:szCs w:val="16"/>
              </w:rPr>
            </w:pPr>
            <w:ins w:id="21038" w:author="Στάθης Καπ" w:date="2023-03-03T06:21:00Z">
              <w:r>
                <w:rPr>
                  <w:rFonts w:ascii="Calibri" w:hAnsi="Calibri" w:cs="Calibri"/>
                  <w:color w:val="000000"/>
                  <w:sz w:val="16"/>
                  <w:szCs w:val="16"/>
                </w:rPr>
                <w:t>674</w:t>
              </w:r>
            </w:ins>
          </w:p>
        </w:tc>
        <w:tc>
          <w:tcPr>
            <w:tcW w:w="621" w:type="dxa"/>
            <w:vAlign w:val="center"/>
            <w:tcPrChange w:id="21039" w:author="Στάθης Καπ" w:date="2023-03-03T06:26:00Z">
              <w:tcPr>
                <w:tcW w:w="621" w:type="dxa"/>
                <w:vAlign w:val="bottom"/>
              </w:tcPr>
            </w:tcPrChange>
          </w:tcPr>
          <w:p w14:paraId="1AA23847" w14:textId="14F2419F" w:rsidR="00C87CFE" w:rsidRPr="00CD1347" w:rsidRDefault="00C87CFE" w:rsidP="00C87CFE">
            <w:pPr>
              <w:jc w:val="center"/>
              <w:rPr>
                <w:ins w:id="21040" w:author="Στάθης Καπ" w:date="2023-03-03T04:01:00Z"/>
                <w:rFonts w:cstheme="minorHAnsi"/>
                <w:sz w:val="16"/>
                <w:szCs w:val="16"/>
              </w:rPr>
            </w:pPr>
            <w:ins w:id="21041" w:author="Στάθης Καπ" w:date="2023-03-03T06:21:00Z">
              <w:r>
                <w:rPr>
                  <w:rFonts w:ascii="Calibri" w:hAnsi="Calibri" w:cs="Calibri"/>
                  <w:color w:val="000000"/>
                  <w:sz w:val="16"/>
                  <w:szCs w:val="16"/>
                </w:rPr>
                <w:t>0.407</w:t>
              </w:r>
            </w:ins>
          </w:p>
        </w:tc>
        <w:tc>
          <w:tcPr>
            <w:tcW w:w="669" w:type="dxa"/>
            <w:vAlign w:val="center"/>
            <w:tcPrChange w:id="21042" w:author="Στάθης Καπ" w:date="2023-03-03T06:26:00Z">
              <w:tcPr>
                <w:tcW w:w="669" w:type="dxa"/>
                <w:vAlign w:val="center"/>
              </w:tcPr>
            </w:tcPrChange>
          </w:tcPr>
          <w:p w14:paraId="5C55BF3A" w14:textId="2CCC1C72" w:rsidR="00C87CFE" w:rsidRPr="00CD1347" w:rsidRDefault="00C87CFE" w:rsidP="00C87CFE">
            <w:pPr>
              <w:jc w:val="center"/>
              <w:rPr>
                <w:ins w:id="21043" w:author="Στάθης Καπ" w:date="2023-03-03T04:01:00Z"/>
                <w:rFonts w:cstheme="minorHAnsi"/>
                <w:sz w:val="16"/>
                <w:szCs w:val="16"/>
              </w:rPr>
            </w:pPr>
            <w:ins w:id="21044" w:author="Στάθης Καπ" w:date="2023-03-03T06:21:00Z">
              <w:r>
                <w:rPr>
                  <w:rFonts w:ascii="Calibri" w:hAnsi="Calibri" w:cstheme="minorHAnsi"/>
                  <w:color w:val="000000"/>
                  <w:sz w:val="16"/>
                  <w:szCs w:val="16"/>
                </w:rPr>
                <w:t>11.32</w:t>
              </w:r>
            </w:ins>
          </w:p>
        </w:tc>
        <w:tc>
          <w:tcPr>
            <w:tcW w:w="543" w:type="dxa"/>
            <w:vAlign w:val="center"/>
            <w:tcPrChange w:id="21045" w:author="Στάθης Καπ" w:date="2023-03-03T06:26:00Z">
              <w:tcPr>
                <w:tcW w:w="543" w:type="dxa"/>
                <w:vAlign w:val="bottom"/>
              </w:tcPr>
            </w:tcPrChange>
          </w:tcPr>
          <w:p w14:paraId="60960031" w14:textId="26C60524" w:rsidR="00C87CFE" w:rsidRPr="00CD1347" w:rsidRDefault="00C87CFE" w:rsidP="00C87CFE">
            <w:pPr>
              <w:jc w:val="center"/>
              <w:rPr>
                <w:ins w:id="21046" w:author="Στάθης Καπ" w:date="2023-03-03T04:01:00Z"/>
                <w:rFonts w:cstheme="minorHAnsi"/>
                <w:sz w:val="16"/>
                <w:szCs w:val="16"/>
              </w:rPr>
            </w:pPr>
            <w:ins w:id="21047" w:author="Στάθης Καπ" w:date="2023-03-03T06:21:00Z">
              <w:r>
                <w:rPr>
                  <w:rFonts w:ascii="Calibri" w:hAnsi="Calibri" w:cs="Calibri"/>
                  <w:color w:val="000000"/>
                  <w:sz w:val="16"/>
                  <w:szCs w:val="16"/>
                </w:rPr>
                <w:t>651</w:t>
              </w:r>
            </w:ins>
          </w:p>
        </w:tc>
        <w:tc>
          <w:tcPr>
            <w:tcW w:w="621" w:type="dxa"/>
            <w:vAlign w:val="center"/>
            <w:tcPrChange w:id="21048" w:author="Στάθης Καπ" w:date="2023-03-03T06:26:00Z">
              <w:tcPr>
                <w:tcW w:w="621" w:type="dxa"/>
                <w:vAlign w:val="bottom"/>
              </w:tcPr>
            </w:tcPrChange>
          </w:tcPr>
          <w:p w14:paraId="759235C2" w14:textId="025AF121" w:rsidR="00C87CFE" w:rsidRPr="00CD1347" w:rsidRDefault="00C87CFE" w:rsidP="00C87CFE">
            <w:pPr>
              <w:jc w:val="center"/>
              <w:rPr>
                <w:ins w:id="21049" w:author="Στάθης Καπ" w:date="2023-03-03T04:01:00Z"/>
                <w:rFonts w:cstheme="minorHAnsi"/>
                <w:sz w:val="16"/>
                <w:szCs w:val="16"/>
              </w:rPr>
            </w:pPr>
            <w:ins w:id="21050" w:author="Στάθης Καπ" w:date="2023-03-03T06:21:00Z">
              <w:r>
                <w:rPr>
                  <w:rFonts w:ascii="Calibri" w:hAnsi="Calibri" w:cs="Calibri"/>
                  <w:color w:val="000000"/>
                  <w:sz w:val="16"/>
                  <w:szCs w:val="16"/>
                </w:rPr>
                <w:t>0.347</w:t>
              </w:r>
            </w:ins>
          </w:p>
        </w:tc>
        <w:tc>
          <w:tcPr>
            <w:tcW w:w="669" w:type="dxa"/>
            <w:vAlign w:val="center"/>
            <w:tcPrChange w:id="21051" w:author="Στάθης Καπ" w:date="2023-03-03T06:26:00Z">
              <w:tcPr>
                <w:tcW w:w="669" w:type="dxa"/>
                <w:vAlign w:val="center"/>
              </w:tcPr>
            </w:tcPrChange>
          </w:tcPr>
          <w:p w14:paraId="05254B24" w14:textId="75E11F34" w:rsidR="00C87CFE" w:rsidRPr="00CD1347" w:rsidRDefault="00C87CFE" w:rsidP="00C87CFE">
            <w:pPr>
              <w:jc w:val="center"/>
              <w:rPr>
                <w:ins w:id="21052" w:author="Στάθης Καπ" w:date="2023-03-03T04:01:00Z"/>
                <w:rFonts w:cstheme="minorHAnsi"/>
                <w:sz w:val="16"/>
                <w:szCs w:val="16"/>
              </w:rPr>
            </w:pPr>
            <w:ins w:id="21053" w:author="Στάθης Καπ" w:date="2023-03-03T06:21:00Z">
              <w:r>
                <w:rPr>
                  <w:rFonts w:ascii="Calibri" w:hAnsi="Calibri" w:cstheme="minorHAnsi"/>
                  <w:color w:val="000000"/>
                  <w:sz w:val="16"/>
                  <w:szCs w:val="16"/>
                </w:rPr>
                <w:t>3.41</w:t>
              </w:r>
            </w:ins>
          </w:p>
        </w:tc>
        <w:tc>
          <w:tcPr>
            <w:tcW w:w="508" w:type="dxa"/>
            <w:vAlign w:val="center"/>
            <w:tcPrChange w:id="21054" w:author="Στάθης Καπ" w:date="2023-03-03T06:26:00Z">
              <w:tcPr>
                <w:tcW w:w="508" w:type="dxa"/>
                <w:vAlign w:val="bottom"/>
              </w:tcPr>
            </w:tcPrChange>
          </w:tcPr>
          <w:p w14:paraId="02C05AB4" w14:textId="6AFFD068" w:rsidR="00C87CFE" w:rsidRPr="00CD1347" w:rsidRDefault="00C87CFE" w:rsidP="00C87CFE">
            <w:pPr>
              <w:jc w:val="center"/>
              <w:rPr>
                <w:ins w:id="21055" w:author="Στάθης Καπ" w:date="2023-03-03T04:01:00Z"/>
                <w:rFonts w:cstheme="minorHAnsi"/>
                <w:sz w:val="16"/>
                <w:szCs w:val="16"/>
              </w:rPr>
            </w:pPr>
            <w:ins w:id="21056" w:author="Στάθης Καπ" w:date="2023-03-03T06:21:00Z">
              <w:r>
                <w:rPr>
                  <w:rFonts w:ascii="Calibri" w:hAnsi="Calibri" w:cs="Calibri"/>
                  <w:color w:val="000000"/>
                  <w:sz w:val="16"/>
                  <w:szCs w:val="16"/>
                </w:rPr>
                <w:t>565</w:t>
              </w:r>
            </w:ins>
          </w:p>
        </w:tc>
        <w:tc>
          <w:tcPr>
            <w:tcW w:w="541" w:type="dxa"/>
            <w:vAlign w:val="center"/>
            <w:tcPrChange w:id="21057" w:author="Στάθης Καπ" w:date="2023-03-03T06:26:00Z">
              <w:tcPr>
                <w:tcW w:w="541" w:type="dxa"/>
                <w:vAlign w:val="bottom"/>
              </w:tcPr>
            </w:tcPrChange>
          </w:tcPr>
          <w:p w14:paraId="28646ED4" w14:textId="41D5299A" w:rsidR="00C87CFE" w:rsidRPr="00CD1347" w:rsidRDefault="00C87CFE" w:rsidP="00C87CFE">
            <w:pPr>
              <w:jc w:val="center"/>
              <w:rPr>
                <w:ins w:id="21058" w:author="Στάθης Καπ" w:date="2023-03-03T04:01:00Z"/>
                <w:rFonts w:cstheme="minorHAnsi"/>
                <w:sz w:val="16"/>
                <w:szCs w:val="16"/>
              </w:rPr>
            </w:pPr>
            <w:ins w:id="21059" w:author="Στάθης Καπ" w:date="2023-03-03T06:21:00Z">
              <w:r>
                <w:rPr>
                  <w:rFonts w:ascii="Calibri" w:hAnsi="Calibri" w:cs="Calibri"/>
                  <w:color w:val="000000"/>
                  <w:sz w:val="16"/>
                  <w:szCs w:val="16"/>
                </w:rPr>
                <w:t>0.319</w:t>
              </w:r>
            </w:ins>
          </w:p>
        </w:tc>
        <w:tc>
          <w:tcPr>
            <w:tcW w:w="589" w:type="dxa"/>
            <w:vAlign w:val="center"/>
            <w:tcPrChange w:id="21060" w:author="Στάθης Καπ" w:date="2023-03-03T06:26:00Z">
              <w:tcPr>
                <w:tcW w:w="589" w:type="dxa"/>
                <w:vAlign w:val="center"/>
              </w:tcPr>
            </w:tcPrChange>
          </w:tcPr>
          <w:p w14:paraId="2FFC80C7" w14:textId="29A9D449" w:rsidR="00C87CFE" w:rsidRPr="00CD1347" w:rsidRDefault="00C87CFE" w:rsidP="00C87CFE">
            <w:pPr>
              <w:jc w:val="center"/>
              <w:rPr>
                <w:ins w:id="21061" w:author="Στάθης Καπ" w:date="2023-03-03T04:01:00Z"/>
                <w:rFonts w:cstheme="minorHAnsi"/>
                <w:sz w:val="16"/>
                <w:szCs w:val="16"/>
              </w:rPr>
            </w:pPr>
            <w:ins w:id="21062" w:author="Στάθης Καπ" w:date="2023-03-03T06:21:00Z">
              <w:r>
                <w:rPr>
                  <w:rFonts w:ascii="Calibri" w:hAnsi="Calibri" w:cstheme="minorHAnsi"/>
                  <w:color w:val="000000"/>
                  <w:sz w:val="16"/>
                  <w:szCs w:val="16"/>
                </w:rPr>
                <w:t>16.17</w:t>
              </w:r>
            </w:ins>
          </w:p>
        </w:tc>
        <w:tc>
          <w:tcPr>
            <w:tcW w:w="463" w:type="dxa"/>
            <w:vAlign w:val="center"/>
            <w:tcPrChange w:id="21063" w:author="Στάθης Καπ" w:date="2023-03-03T06:26:00Z">
              <w:tcPr>
                <w:tcW w:w="463" w:type="dxa"/>
                <w:vAlign w:val="bottom"/>
              </w:tcPr>
            </w:tcPrChange>
          </w:tcPr>
          <w:p w14:paraId="04E520E6" w14:textId="3B40B781" w:rsidR="00C87CFE" w:rsidRPr="00CD1347" w:rsidRDefault="00C87CFE" w:rsidP="00C87CFE">
            <w:pPr>
              <w:jc w:val="center"/>
              <w:rPr>
                <w:ins w:id="21064" w:author="Στάθης Καπ" w:date="2023-03-03T04:01:00Z"/>
                <w:rFonts w:cstheme="minorHAnsi"/>
                <w:sz w:val="16"/>
                <w:szCs w:val="16"/>
              </w:rPr>
            </w:pPr>
            <w:ins w:id="21065" w:author="Στάθης Καπ" w:date="2023-03-03T06:21:00Z">
              <w:r>
                <w:rPr>
                  <w:rFonts w:ascii="Calibri" w:hAnsi="Calibri" w:cs="Calibri"/>
                  <w:color w:val="000000"/>
                  <w:sz w:val="16"/>
                  <w:szCs w:val="16"/>
                </w:rPr>
                <w:t>552</w:t>
              </w:r>
            </w:ins>
          </w:p>
        </w:tc>
        <w:tc>
          <w:tcPr>
            <w:tcW w:w="541" w:type="dxa"/>
            <w:vAlign w:val="center"/>
            <w:tcPrChange w:id="21066" w:author="Στάθης Καπ" w:date="2023-03-03T06:26:00Z">
              <w:tcPr>
                <w:tcW w:w="541" w:type="dxa"/>
                <w:vAlign w:val="bottom"/>
              </w:tcPr>
            </w:tcPrChange>
          </w:tcPr>
          <w:p w14:paraId="652BB96C" w14:textId="11FBF70D" w:rsidR="00C87CFE" w:rsidRPr="00CD1347" w:rsidRDefault="00C87CFE" w:rsidP="00C87CFE">
            <w:pPr>
              <w:jc w:val="center"/>
              <w:rPr>
                <w:ins w:id="21067" w:author="Στάθης Καπ" w:date="2023-03-03T04:01:00Z"/>
                <w:rFonts w:cstheme="minorHAnsi"/>
                <w:sz w:val="16"/>
                <w:szCs w:val="16"/>
              </w:rPr>
            </w:pPr>
            <w:ins w:id="21068" w:author="Στάθης Καπ" w:date="2023-03-03T06:21:00Z">
              <w:r>
                <w:rPr>
                  <w:rFonts w:ascii="Calibri" w:hAnsi="Calibri" w:cs="Calibri"/>
                  <w:color w:val="000000"/>
                  <w:sz w:val="16"/>
                  <w:szCs w:val="16"/>
                </w:rPr>
                <w:t>0.43</w:t>
              </w:r>
            </w:ins>
          </w:p>
        </w:tc>
        <w:tc>
          <w:tcPr>
            <w:tcW w:w="589" w:type="dxa"/>
            <w:vAlign w:val="center"/>
            <w:tcPrChange w:id="21069" w:author="Στάθης Καπ" w:date="2023-03-03T06:26:00Z">
              <w:tcPr>
                <w:tcW w:w="589" w:type="dxa"/>
                <w:vAlign w:val="center"/>
              </w:tcPr>
            </w:tcPrChange>
          </w:tcPr>
          <w:p w14:paraId="597541F8" w14:textId="0A41591C" w:rsidR="00C87CFE" w:rsidRPr="00CD1347" w:rsidRDefault="00C87CFE" w:rsidP="00C87CFE">
            <w:pPr>
              <w:jc w:val="center"/>
              <w:rPr>
                <w:ins w:id="21070" w:author="Στάθης Καπ" w:date="2023-03-03T04:01:00Z"/>
                <w:rFonts w:cstheme="minorHAnsi"/>
                <w:sz w:val="16"/>
                <w:szCs w:val="16"/>
              </w:rPr>
            </w:pPr>
            <w:ins w:id="21071" w:author="Στάθης Καπ" w:date="2023-03-03T06:21:00Z">
              <w:r>
                <w:rPr>
                  <w:rFonts w:ascii="Calibri" w:hAnsi="Calibri" w:cstheme="minorHAnsi"/>
                  <w:color w:val="000000"/>
                  <w:sz w:val="16"/>
                  <w:szCs w:val="16"/>
                </w:rPr>
                <w:t>18.1</w:t>
              </w:r>
            </w:ins>
          </w:p>
        </w:tc>
      </w:tr>
      <w:tr w:rsidR="00C87CFE" w:rsidRPr="00BB05AC" w14:paraId="6E6045CA" w14:textId="77777777" w:rsidTr="00F03C40">
        <w:tblPrEx>
          <w:tblW w:w="0" w:type="auto"/>
          <w:tblBorders>
            <w:insideH w:val="none" w:sz="0" w:space="0" w:color="auto"/>
            <w:insideV w:val="none" w:sz="0" w:space="0" w:color="auto"/>
          </w:tblBorders>
          <w:tblCellMar>
            <w:left w:w="0" w:type="dxa"/>
            <w:right w:w="0" w:type="dxa"/>
          </w:tblCellMar>
          <w:tblPrExChange w:id="2107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073" w:author="Στάθης Καπ" w:date="2023-03-03T04:01:00Z"/>
        </w:trPr>
        <w:tc>
          <w:tcPr>
            <w:tcW w:w="515" w:type="dxa"/>
            <w:tcBorders>
              <w:top w:val="nil"/>
              <w:bottom w:val="nil"/>
              <w:right w:val="single" w:sz="4" w:space="0" w:color="auto"/>
            </w:tcBorders>
            <w:shd w:val="clear" w:color="auto" w:fill="E7E6E6" w:themeFill="background2"/>
            <w:vAlign w:val="bottom"/>
            <w:tcPrChange w:id="21074" w:author="Στάθης Καπ" w:date="2023-03-03T06:26:00Z">
              <w:tcPr>
                <w:tcW w:w="515" w:type="dxa"/>
                <w:vAlign w:val="bottom"/>
              </w:tcPr>
            </w:tcPrChange>
          </w:tcPr>
          <w:p w14:paraId="3730D31B" w14:textId="220B998C" w:rsidR="00C87CFE" w:rsidRPr="00CD1347" w:rsidRDefault="00C87CFE" w:rsidP="00C87CFE">
            <w:pPr>
              <w:jc w:val="center"/>
              <w:rPr>
                <w:ins w:id="21075" w:author="Στάθης Καπ" w:date="2023-03-03T04:01:00Z"/>
                <w:sz w:val="16"/>
                <w:szCs w:val="16"/>
              </w:rPr>
            </w:pPr>
            <w:ins w:id="21076" w:author="Στάθης Καπ" w:date="2023-03-03T04:08:00Z">
              <w:r w:rsidRPr="00CD1347">
                <w:rPr>
                  <w:rFonts w:ascii="Calibri" w:hAnsi="Calibri" w:cs="Calibri"/>
                  <w:color w:val="000000"/>
                  <w:sz w:val="16"/>
                  <w:szCs w:val="16"/>
                  <w:rPrChange w:id="21077" w:author="Στάθης Καπ" w:date="2023-03-03T04:09:00Z">
                    <w:rPr>
                      <w:rFonts w:ascii="Calibri" w:hAnsi="Calibri" w:cs="Calibri"/>
                      <w:color w:val="000000"/>
                      <w:sz w:val="18"/>
                      <w:szCs w:val="18"/>
                    </w:rPr>
                  </w:rPrChange>
                </w:rPr>
                <w:t>r108</w:t>
              </w:r>
            </w:ins>
          </w:p>
        </w:tc>
        <w:tc>
          <w:tcPr>
            <w:tcW w:w="560" w:type="dxa"/>
            <w:tcBorders>
              <w:left w:val="single" w:sz="4" w:space="0" w:color="auto"/>
            </w:tcBorders>
            <w:vAlign w:val="center"/>
            <w:tcPrChange w:id="21078" w:author="Στάθης Καπ" w:date="2023-03-03T06:26:00Z">
              <w:tcPr>
                <w:tcW w:w="560" w:type="dxa"/>
              </w:tcPr>
            </w:tcPrChange>
          </w:tcPr>
          <w:p w14:paraId="671F9484" w14:textId="2644D8BA" w:rsidR="00C87CFE" w:rsidRPr="00CD1347" w:rsidRDefault="00C87CFE" w:rsidP="00C87CFE">
            <w:pPr>
              <w:jc w:val="center"/>
              <w:rPr>
                <w:ins w:id="21079" w:author="Στάθης Καπ" w:date="2023-03-03T04:01:00Z"/>
                <w:rFonts w:cstheme="minorHAnsi"/>
                <w:sz w:val="16"/>
                <w:szCs w:val="16"/>
              </w:rPr>
            </w:pPr>
            <w:ins w:id="21080" w:author="Στάθης Καπ" w:date="2023-03-03T06:21:00Z">
              <w:r>
                <w:rPr>
                  <w:rFonts w:ascii="Calibri" w:hAnsi="Calibri" w:cs="Calibri"/>
                  <w:color w:val="000000"/>
                  <w:sz w:val="16"/>
                  <w:szCs w:val="16"/>
                </w:rPr>
                <w:t>797</w:t>
              </w:r>
            </w:ins>
          </w:p>
        </w:tc>
        <w:tc>
          <w:tcPr>
            <w:tcW w:w="855" w:type="dxa"/>
            <w:vAlign w:val="center"/>
            <w:tcPrChange w:id="21081" w:author="Στάθης Καπ" w:date="2023-03-03T06:26:00Z">
              <w:tcPr>
                <w:tcW w:w="855" w:type="dxa"/>
              </w:tcPr>
            </w:tcPrChange>
          </w:tcPr>
          <w:p w14:paraId="41917767" w14:textId="09D5527D" w:rsidR="00C87CFE" w:rsidRPr="00CD1347" w:rsidRDefault="00C87CFE" w:rsidP="00C87CFE">
            <w:pPr>
              <w:jc w:val="center"/>
              <w:rPr>
                <w:ins w:id="21082" w:author="Στάθης Καπ" w:date="2023-03-03T04:01:00Z"/>
                <w:rFonts w:cstheme="minorHAnsi"/>
                <w:sz w:val="16"/>
                <w:szCs w:val="16"/>
              </w:rPr>
            </w:pPr>
            <w:ins w:id="21083" w:author="Στάθης Καπ" w:date="2023-03-03T06:21:00Z">
              <w:r>
                <w:rPr>
                  <w:rFonts w:ascii="Calibri" w:hAnsi="Calibri" w:cs="Calibri"/>
                  <w:color w:val="000000"/>
                  <w:sz w:val="16"/>
                  <w:szCs w:val="16"/>
                </w:rPr>
                <w:t>790</w:t>
              </w:r>
            </w:ins>
          </w:p>
        </w:tc>
        <w:tc>
          <w:tcPr>
            <w:tcW w:w="544" w:type="dxa"/>
            <w:vAlign w:val="center"/>
            <w:tcPrChange w:id="21084" w:author="Στάθης Καπ" w:date="2023-03-03T06:26:00Z">
              <w:tcPr>
                <w:tcW w:w="544" w:type="dxa"/>
                <w:vAlign w:val="bottom"/>
              </w:tcPr>
            </w:tcPrChange>
          </w:tcPr>
          <w:p w14:paraId="6B9D019B" w14:textId="01ECE58C" w:rsidR="00C87CFE" w:rsidRPr="00CD1347" w:rsidRDefault="00C87CFE" w:rsidP="00C87CFE">
            <w:pPr>
              <w:jc w:val="center"/>
              <w:rPr>
                <w:ins w:id="21085" w:author="Στάθης Καπ" w:date="2023-03-03T04:01:00Z"/>
                <w:rFonts w:cstheme="minorHAnsi"/>
                <w:sz w:val="16"/>
                <w:szCs w:val="16"/>
              </w:rPr>
            </w:pPr>
            <w:ins w:id="21086" w:author="Στάθης Καπ" w:date="2023-03-03T06:21:00Z">
              <w:r>
                <w:rPr>
                  <w:rFonts w:ascii="Calibri" w:hAnsi="Calibri" w:cs="Calibri"/>
                  <w:color w:val="000000"/>
                  <w:sz w:val="16"/>
                  <w:szCs w:val="16"/>
                </w:rPr>
                <w:t>712</w:t>
              </w:r>
            </w:ins>
          </w:p>
        </w:tc>
        <w:tc>
          <w:tcPr>
            <w:tcW w:w="621" w:type="dxa"/>
            <w:vAlign w:val="center"/>
            <w:tcPrChange w:id="21087" w:author="Στάθης Καπ" w:date="2023-03-03T06:26:00Z">
              <w:tcPr>
                <w:tcW w:w="621" w:type="dxa"/>
                <w:vAlign w:val="bottom"/>
              </w:tcPr>
            </w:tcPrChange>
          </w:tcPr>
          <w:p w14:paraId="015376EC" w14:textId="3BB5FB56" w:rsidR="00C87CFE" w:rsidRPr="00CD1347" w:rsidRDefault="00C87CFE" w:rsidP="00C87CFE">
            <w:pPr>
              <w:jc w:val="center"/>
              <w:rPr>
                <w:ins w:id="21088" w:author="Στάθης Καπ" w:date="2023-03-03T04:01:00Z"/>
                <w:rFonts w:cstheme="minorHAnsi"/>
                <w:sz w:val="16"/>
                <w:szCs w:val="16"/>
              </w:rPr>
            </w:pPr>
            <w:ins w:id="21089" w:author="Στάθης Καπ" w:date="2023-03-03T06:21:00Z">
              <w:r>
                <w:rPr>
                  <w:rFonts w:ascii="Calibri" w:hAnsi="Calibri" w:cs="Calibri"/>
                  <w:color w:val="000000"/>
                  <w:sz w:val="16"/>
                  <w:szCs w:val="16"/>
                </w:rPr>
                <w:t>0.455</w:t>
              </w:r>
            </w:ins>
          </w:p>
        </w:tc>
        <w:tc>
          <w:tcPr>
            <w:tcW w:w="669" w:type="dxa"/>
            <w:vAlign w:val="center"/>
            <w:tcPrChange w:id="21090" w:author="Στάθης Καπ" w:date="2023-03-03T06:26:00Z">
              <w:tcPr>
                <w:tcW w:w="669" w:type="dxa"/>
                <w:vAlign w:val="center"/>
              </w:tcPr>
            </w:tcPrChange>
          </w:tcPr>
          <w:p w14:paraId="7A05E684" w14:textId="4F77E63C" w:rsidR="00C87CFE" w:rsidRPr="00CD1347" w:rsidRDefault="00C87CFE" w:rsidP="00C87CFE">
            <w:pPr>
              <w:jc w:val="center"/>
              <w:rPr>
                <w:ins w:id="21091" w:author="Στάθης Καπ" w:date="2023-03-03T04:01:00Z"/>
                <w:rFonts w:cstheme="minorHAnsi"/>
                <w:sz w:val="16"/>
                <w:szCs w:val="16"/>
              </w:rPr>
            </w:pPr>
            <w:ins w:id="21092" w:author="Στάθης Καπ" w:date="2023-03-03T06:21:00Z">
              <w:r>
                <w:rPr>
                  <w:rFonts w:ascii="Calibri" w:hAnsi="Calibri" w:cstheme="minorHAnsi"/>
                  <w:color w:val="000000"/>
                  <w:sz w:val="16"/>
                  <w:szCs w:val="16"/>
                </w:rPr>
                <w:t>10.66</w:t>
              </w:r>
            </w:ins>
          </w:p>
        </w:tc>
        <w:tc>
          <w:tcPr>
            <w:tcW w:w="543" w:type="dxa"/>
            <w:vAlign w:val="center"/>
            <w:tcPrChange w:id="21093" w:author="Στάθης Καπ" w:date="2023-03-03T06:26:00Z">
              <w:tcPr>
                <w:tcW w:w="543" w:type="dxa"/>
                <w:vAlign w:val="bottom"/>
              </w:tcPr>
            </w:tcPrChange>
          </w:tcPr>
          <w:p w14:paraId="4F694B4B" w14:textId="377F26E4" w:rsidR="00C87CFE" w:rsidRPr="00CD1347" w:rsidRDefault="00C87CFE" w:rsidP="00C87CFE">
            <w:pPr>
              <w:jc w:val="center"/>
              <w:rPr>
                <w:ins w:id="21094" w:author="Στάθης Καπ" w:date="2023-03-03T04:01:00Z"/>
                <w:rFonts w:cstheme="minorHAnsi"/>
                <w:sz w:val="16"/>
                <w:szCs w:val="16"/>
              </w:rPr>
            </w:pPr>
            <w:ins w:id="21095" w:author="Στάθης Καπ" w:date="2023-03-03T06:21:00Z">
              <w:r>
                <w:rPr>
                  <w:rFonts w:ascii="Calibri" w:hAnsi="Calibri" w:cs="Calibri"/>
                  <w:color w:val="000000"/>
                  <w:sz w:val="16"/>
                  <w:szCs w:val="16"/>
                </w:rPr>
                <w:t>681</w:t>
              </w:r>
            </w:ins>
          </w:p>
        </w:tc>
        <w:tc>
          <w:tcPr>
            <w:tcW w:w="621" w:type="dxa"/>
            <w:vAlign w:val="center"/>
            <w:tcPrChange w:id="21096" w:author="Στάθης Καπ" w:date="2023-03-03T06:26:00Z">
              <w:tcPr>
                <w:tcW w:w="621" w:type="dxa"/>
                <w:vAlign w:val="bottom"/>
              </w:tcPr>
            </w:tcPrChange>
          </w:tcPr>
          <w:p w14:paraId="157A4C7F" w14:textId="4156E010" w:rsidR="00C87CFE" w:rsidRPr="00CD1347" w:rsidRDefault="00C87CFE" w:rsidP="00C87CFE">
            <w:pPr>
              <w:jc w:val="center"/>
              <w:rPr>
                <w:ins w:id="21097" w:author="Στάθης Καπ" w:date="2023-03-03T04:01:00Z"/>
                <w:rFonts w:cstheme="minorHAnsi"/>
                <w:sz w:val="16"/>
                <w:szCs w:val="16"/>
              </w:rPr>
            </w:pPr>
            <w:ins w:id="21098" w:author="Στάθης Καπ" w:date="2023-03-03T06:21:00Z">
              <w:r>
                <w:rPr>
                  <w:rFonts w:ascii="Calibri" w:hAnsi="Calibri" w:cs="Calibri"/>
                  <w:color w:val="000000"/>
                  <w:sz w:val="16"/>
                  <w:szCs w:val="16"/>
                </w:rPr>
                <w:t>0.313</w:t>
              </w:r>
            </w:ins>
          </w:p>
        </w:tc>
        <w:tc>
          <w:tcPr>
            <w:tcW w:w="669" w:type="dxa"/>
            <w:vAlign w:val="center"/>
            <w:tcPrChange w:id="21099" w:author="Στάθης Καπ" w:date="2023-03-03T06:26:00Z">
              <w:tcPr>
                <w:tcW w:w="669" w:type="dxa"/>
                <w:vAlign w:val="center"/>
              </w:tcPr>
            </w:tcPrChange>
          </w:tcPr>
          <w:p w14:paraId="0FD56C39" w14:textId="3CDE8DBF" w:rsidR="00C87CFE" w:rsidRPr="00CD1347" w:rsidRDefault="00C87CFE" w:rsidP="00C87CFE">
            <w:pPr>
              <w:jc w:val="center"/>
              <w:rPr>
                <w:ins w:id="21100" w:author="Στάθης Καπ" w:date="2023-03-03T04:01:00Z"/>
                <w:rFonts w:cstheme="minorHAnsi"/>
                <w:sz w:val="16"/>
                <w:szCs w:val="16"/>
              </w:rPr>
            </w:pPr>
            <w:ins w:id="21101" w:author="Στάθης Καπ" w:date="2023-03-03T06:21:00Z">
              <w:r>
                <w:rPr>
                  <w:rFonts w:ascii="Calibri" w:hAnsi="Calibri" w:cstheme="minorHAnsi"/>
                  <w:color w:val="000000"/>
                  <w:sz w:val="16"/>
                  <w:szCs w:val="16"/>
                </w:rPr>
                <w:t>4.35</w:t>
              </w:r>
            </w:ins>
          </w:p>
        </w:tc>
        <w:tc>
          <w:tcPr>
            <w:tcW w:w="508" w:type="dxa"/>
            <w:vAlign w:val="center"/>
            <w:tcPrChange w:id="21102" w:author="Στάθης Καπ" w:date="2023-03-03T06:26:00Z">
              <w:tcPr>
                <w:tcW w:w="508" w:type="dxa"/>
                <w:vAlign w:val="bottom"/>
              </w:tcPr>
            </w:tcPrChange>
          </w:tcPr>
          <w:p w14:paraId="09A57025" w14:textId="695A5620" w:rsidR="00C87CFE" w:rsidRPr="00CD1347" w:rsidRDefault="00C87CFE" w:rsidP="00C87CFE">
            <w:pPr>
              <w:jc w:val="center"/>
              <w:rPr>
                <w:ins w:id="21103" w:author="Στάθης Καπ" w:date="2023-03-03T04:01:00Z"/>
                <w:rFonts w:cstheme="minorHAnsi"/>
                <w:sz w:val="16"/>
                <w:szCs w:val="16"/>
              </w:rPr>
            </w:pPr>
            <w:ins w:id="21104" w:author="Στάθης Καπ" w:date="2023-03-03T06:21:00Z">
              <w:r>
                <w:rPr>
                  <w:rFonts w:ascii="Calibri" w:hAnsi="Calibri" w:cs="Calibri"/>
                  <w:color w:val="000000"/>
                  <w:sz w:val="16"/>
                  <w:szCs w:val="16"/>
                </w:rPr>
                <w:t>598</w:t>
              </w:r>
            </w:ins>
          </w:p>
        </w:tc>
        <w:tc>
          <w:tcPr>
            <w:tcW w:w="541" w:type="dxa"/>
            <w:vAlign w:val="center"/>
            <w:tcPrChange w:id="21105" w:author="Στάθης Καπ" w:date="2023-03-03T06:26:00Z">
              <w:tcPr>
                <w:tcW w:w="541" w:type="dxa"/>
                <w:vAlign w:val="bottom"/>
              </w:tcPr>
            </w:tcPrChange>
          </w:tcPr>
          <w:p w14:paraId="2ACC0014" w14:textId="2487C5DA" w:rsidR="00C87CFE" w:rsidRPr="00CD1347" w:rsidRDefault="00C87CFE" w:rsidP="00C87CFE">
            <w:pPr>
              <w:jc w:val="center"/>
              <w:rPr>
                <w:ins w:id="21106" w:author="Στάθης Καπ" w:date="2023-03-03T04:01:00Z"/>
                <w:rFonts w:cstheme="minorHAnsi"/>
                <w:sz w:val="16"/>
                <w:szCs w:val="16"/>
              </w:rPr>
            </w:pPr>
            <w:ins w:id="21107" w:author="Στάθης Καπ" w:date="2023-03-03T06:21:00Z">
              <w:r>
                <w:rPr>
                  <w:rFonts w:ascii="Calibri" w:hAnsi="Calibri" w:cs="Calibri"/>
                  <w:color w:val="000000"/>
                  <w:sz w:val="16"/>
                  <w:szCs w:val="16"/>
                </w:rPr>
                <w:t>0.356</w:t>
              </w:r>
            </w:ins>
          </w:p>
        </w:tc>
        <w:tc>
          <w:tcPr>
            <w:tcW w:w="589" w:type="dxa"/>
            <w:vAlign w:val="center"/>
            <w:tcPrChange w:id="21108" w:author="Στάθης Καπ" w:date="2023-03-03T06:26:00Z">
              <w:tcPr>
                <w:tcW w:w="589" w:type="dxa"/>
                <w:vAlign w:val="center"/>
              </w:tcPr>
            </w:tcPrChange>
          </w:tcPr>
          <w:p w14:paraId="6F2BC16D" w14:textId="07BDEFF9" w:rsidR="00C87CFE" w:rsidRPr="00CD1347" w:rsidRDefault="00C87CFE" w:rsidP="00C87CFE">
            <w:pPr>
              <w:jc w:val="center"/>
              <w:rPr>
                <w:ins w:id="21109" w:author="Στάθης Καπ" w:date="2023-03-03T04:01:00Z"/>
                <w:rFonts w:cstheme="minorHAnsi"/>
                <w:sz w:val="16"/>
                <w:szCs w:val="16"/>
              </w:rPr>
            </w:pPr>
            <w:ins w:id="21110" w:author="Στάθης Καπ" w:date="2023-03-03T06:21:00Z">
              <w:r>
                <w:rPr>
                  <w:rFonts w:ascii="Calibri" w:hAnsi="Calibri" w:cstheme="minorHAnsi"/>
                  <w:color w:val="000000"/>
                  <w:sz w:val="16"/>
                  <w:szCs w:val="16"/>
                </w:rPr>
                <w:t>16.01</w:t>
              </w:r>
            </w:ins>
          </w:p>
        </w:tc>
        <w:tc>
          <w:tcPr>
            <w:tcW w:w="463" w:type="dxa"/>
            <w:vAlign w:val="center"/>
            <w:tcPrChange w:id="21111" w:author="Στάθης Καπ" w:date="2023-03-03T06:26:00Z">
              <w:tcPr>
                <w:tcW w:w="463" w:type="dxa"/>
                <w:vAlign w:val="bottom"/>
              </w:tcPr>
            </w:tcPrChange>
          </w:tcPr>
          <w:p w14:paraId="7CA85B58" w14:textId="0A555E7D" w:rsidR="00C87CFE" w:rsidRPr="00CD1347" w:rsidRDefault="00C87CFE" w:rsidP="00C87CFE">
            <w:pPr>
              <w:jc w:val="center"/>
              <w:rPr>
                <w:ins w:id="21112" w:author="Στάθης Καπ" w:date="2023-03-03T04:01:00Z"/>
                <w:rFonts w:cstheme="minorHAnsi"/>
                <w:sz w:val="16"/>
                <w:szCs w:val="16"/>
              </w:rPr>
            </w:pPr>
            <w:ins w:id="21113" w:author="Στάθης Καπ" w:date="2023-03-03T06:21:00Z">
              <w:r>
                <w:rPr>
                  <w:rFonts w:ascii="Calibri" w:hAnsi="Calibri" w:cs="Calibri"/>
                  <w:color w:val="000000"/>
                  <w:sz w:val="16"/>
                  <w:szCs w:val="16"/>
                </w:rPr>
                <w:t>618</w:t>
              </w:r>
            </w:ins>
          </w:p>
        </w:tc>
        <w:tc>
          <w:tcPr>
            <w:tcW w:w="541" w:type="dxa"/>
            <w:vAlign w:val="center"/>
            <w:tcPrChange w:id="21114" w:author="Στάθης Καπ" w:date="2023-03-03T06:26:00Z">
              <w:tcPr>
                <w:tcW w:w="541" w:type="dxa"/>
                <w:vAlign w:val="bottom"/>
              </w:tcPr>
            </w:tcPrChange>
          </w:tcPr>
          <w:p w14:paraId="61C53CC6" w14:textId="63D68B98" w:rsidR="00C87CFE" w:rsidRPr="00CD1347" w:rsidRDefault="00C87CFE" w:rsidP="00C87CFE">
            <w:pPr>
              <w:jc w:val="center"/>
              <w:rPr>
                <w:ins w:id="21115" w:author="Στάθης Καπ" w:date="2023-03-03T04:01:00Z"/>
                <w:rFonts w:cstheme="minorHAnsi"/>
                <w:sz w:val="16"/>
                <w:szCs w:val="16"/>
              </w:rPr>
            </w:pPr>
            <w:ins w:id="21116" w:author="Στάθης Καπ" w:date="2023-03-03T06:21:00Z">
              <w:r>
                <w:rPr>
                  <w:rFonts w:ascii="Calibri" w:hAnsi="Calibri" w:cs="Calibri"/>
                  <w:color w:val="000000"/>
                  <w:sz w:val="16"/>
                  <w:szCs w:val="16"/>
                </w:rPr>
                <w:t>0.29</w:t>
              </w:r>
            </w:ins>
          </w:p>
        </w:tc>
        <w:tc>
          <w:tcPr>
            <w:tcW w:w="589" w:type="dxa"/>
            <w:vAlign w:val="center"/>
            <w:tcPrChange w:id="21117" w:author="Στάθης Καπ" w:date="2023-03-03T06:26:00Z">
              <w:tcPr>
                <w:tcW w:w="589" w:type="dxa"/>
                <w:vAlign w:val="center"/>
              </w:tcPr>
            </w:tcPrChange>
          </w:tcPr>
          <w:p w14:paraId="66B950DE" w14:textId="38B632DE" w:rsidR="00C87CFE" w:rsidRPr="00CD1347" w:rsidRDefault="00C87CFE" w:rsidP="00C87CFE">
            <w:pPr>
              <w:jc w:val="center"/>
              <w:rPr>
                <w:ins w:id="21118" w:author="Στάθης Καπ" w:date="2023-03-03T04:01:00Z"/>
                <w:rFonts w:cstheme="minorHAnsi"/>
                <w:sz w:val="16"/>
                <w:szCs w:val="16"/>
              </w:rPr>
            </w:pPr>
            <w:ins w:id="21119" w:author="Στάθης Καπ" w:date="2023-03-03T06:21:00Z">
              <w:r>
                <w:rPr>
                  <w:rFonts w:ascii="Calibri" w:hAnsi="Calibri" w:cstheme="minorHAnsi"/>
                  <w:color w:val="000000"/>
                  <w:sz w:val="16"/>
                  <w:szCs w:val="16"/>
                </w:rPr>
                <w:t>13.2</w:t>
              </w:r>
            </w:ins>
          </w:p>
        </w:tc>
      </w:tr>
      <w:tr w:rsidR="00C87CFE" w:rsidRPr="00BB05AC" w14:paraId="239C7C76" w14:textId="77777777" w:rsidTr="00F03C40">
        <w:tblPrEx>
          <w:tblW w:w="0" w:type="auto"/>
          <w:tblBorders>
            <w:insideH w:val="none" w:sz="0" w:space="0" w:color="auto"/>
            <w:insideV w:val="none" w:sz="0" w:space="0" w:color="auto"/>
          </w:tblBorders>
          <w:tblCellMar>
            <w:left w:w="0" w:type="dxa"/>
            <w:right w:w="0" w:type="dxa"/>
          </w:tblCellMar>
          <w:tblPrExChange w:id="2112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121" w:author="Στάθης Καπ" w:date="2023-03-03T04:01:00Z"/>
        </w:trPr>
        <w:tc>
          <w:tcPr>
            <w:tcW w:w="515" w:type="dxa"/>
            <w:tcBorders>
              <w:top w:val="nil"/>
              <w:bottom w:val="nil"/>
              <w:right w:val="single" w:sz="4" w:space="0" w:color="auto"/>
            </w:tcBorders>
            <w:shd w:val="clear" w:color="auto" w:fill="E7E6E6" w:themeFill="background2"/>
            <w:vAlign w:val="bottom"/>
            <w:tcPrChange w:id="21122" w:author="Στάθης Καπ" w:date="2023-03-03T06:26:00Z">
              <w:tcPr>
                <w:tcW w:w="515" w:type="dxa"/>
                <w:vAlign w:val="bottom"/>
              </w:tcPr>
            </w:tcPrChange>
          </w:tcPr>
          <w:p w14:paraId="7E623ADC" w14:textId="6EDD02C3" w:rsidR="00C87CFE" w:rsidRPr="00CD1347" w:rsidRDefault="00C87CFE" w:rsidP="00C87CFE">
            <w:pPr>
              <w:jc w:val="center"/>
              <w:rPr>
                <w:ins w:id="21123" w:author="Στάθης Καπ" w:date="2023-03-03T04:01:00Z"/>
                <w:sz w:val="16"/>
                <w:szCs w:val="16"/>
              </w:rPr>
            </w:pPr>
            <w:ins w:id="21124" w:author="Στάθης Καπ" w:date="2023-03-03T04:08:00Z">
              <w:r w:rsidRPr="00CD1347">
                <w:rPr>
                  <w:rFonts w:ascii="Calibri" w:hAnsi="Calibri" w:cs="Calibri"/>
                  <w:color w:val="000000"/>
                  <w:sz w:val="16"/>
                  <w:szCs w:val="16"/>
                  <w:rPrChange w:id="21125" w:author="Στάθης Καπ" w:date="2023-03-03T04:09:00Z">
                    <w:rPr>
                      <w:rFonts w:ascii="Calibri" w:hAnsi="Calibri" w:cs="Calibri"/>
                      <w:color w:val="000000"/>
                      <w:sz w:val="18"/>
                      <w:szCs w:val="18"/>
                    </w:rPr>
                  </w:rPrChange>
                </w:rPr>
                <w:t>r109</w:t>
              </w:r>
            </w:ins>
          </w:p>
        </w:tc>
        <w:tc>
          <w:tcPr>
            <w:tcW w:w="560" w:type="dxa"/>
            <w:tcBorders>
              <w:left w:val="single" w:sz="4" w:space="0" w:color="auto"/>
            </w:tcBorders>
            <w:vAlign w:val="center"/>
            <w:tcPrChange w:id="21126" w:author="Στάθης Καπ" w:date="2023-03-03T06:26:00Z">
              <w:tcPr>
                <w:tcW w:w="560" w:type="dxa"/>
              </w:tcPr>
            </w:tcPrChange>
          </w:tcPr>
          <w:p w14:paraId="1978FA18" w14:textId="27B99E36" w:rsidR="00C87CFE" w:rsidRPr="00CD1347" w:rsidRDefault="00C87CFE" w:rsidP="00C87CFE">
            <w:pPr>
              <w:jc w:val="center"/>
              <w:rPr>
                <w:ins w:id="21127" w:author="Στάθης Καπ" w:date="2023-03-03T04:01:00Z"/>
                <w:rFonts w:cstheme="minorHAnsi"/>
                <w:sz w:val="16"/>
                <w:szCs w:val="16"/>
              </w:rPr>
            </w:pPr>
            <w:ins w:id="21128" w:author="Στάθης Καπ" w:date="2023-03-03T06:21:00Z">
              <w:r>
                <w:rPr>
                  <w:rFonts w:ascii="Calibri" w:hAnsi="Calibri" w:cs="Calibri"/>
                  <w:color w:val="000000"/>
                  <w:sz w:val="16"/>
                  <w:szCs w:val="16"/>
                </w:rPr>
                <w:t>710</w:t>
              </w:r>
            </w:ins>
          </w:p>
        </w:tc>
        <w:tc>
          <w:tcPr>
            <w:tcW w:w="855" w:type="dxa"/>
            <w:vAlign w:val="center"/>
            <w:tcPrChange w:id="21129" w:author="Στάθης Καπ" w:date="2023-03-03T06:26:00Z">
              <w:tcPr>
                <w:tcW w:w="855" w:type="dxa"/>
              </w:tcPr>
            </w:tcPrChange>
          </w:tcPr>
          <w:p w14:paraId="511F1B0C" w14:textId="24FDAD90" w:rsidR="00C87CFE" w:rsidRPr="00CD1347" w:rsidRDefault="00C87CFE" w:rsidP="00C87CFE">
            <w:pPr>
              <w:jc w:val="center"/>
              <w:rPr>
                <w:ins w:id="21130" w:author="Στάθης Καπ" w:date="2023-03-03T04:01:00Z"/>
                <w:rFonts w:cstheme="minorHAnsi"/>
                <w:sz w:val="16"/>
                <w:szCs w:val="16"/>
              </w:rPr>
            </w:pPr>
            <w:ins w:id="21131" w:author="Στάθης Καπ" w:date="2023-03-03T06:21:00Z">
              <w:r>
                <w:rPr>
                  <w:rFonts w:ascii="Calibri" w:hAnsi="Calibri" w:cs="Calibri"/>
                  <w:color w:val="000000"/>
                  <w:sz w:val="16"/>
                  <w:szCs w:val="16"/>
                </w:rPr>
                <w:t>699</w:t>
              </w:r>
            </w:ins>
          </w:p>
        </w:tc>
        <w:tc>
          <w:tcPr>
            <w:tcW w:w="544" w:type="dxa"/>
            <w:vAlign w:val="center"/>
            <w:tcPrChange w:id="21132" w:author="Στάθης Καπ" w:date="2023-03-03T06:26:00Z">
              <w:tcPr>
                <w:tcW w:w="544" w:type="dxa"/>
                <w:vAlign w:val="bottom"/>
              </w:tcPr>
            </w:tcPrChange>
          </w:tcPr>
          <w:p w14:paraId="315D7B45" w14:textId="78CBC07A" w:rsidR="00C87CFE" w:rsidRPr="00CD1347" w:rsidRDefault="00C87CFE" w:rsidP="00C87CFE">
            <w:pPr>
              <w:jc w:val="center"/>
              <w:rPr>
                <w:ins w:id="21133" w:author="Στάθης Καπ" w:date="2023-03-03T04:01:00Z"/>
                <w:rFonts w:cstheme="minorHAnsi"/>
                <w:sz w:val="16"/>
                <w:szCs w:val="16"/>
              </w:rPr>
            </w:pPr>
            <w:ins w:id="21134" w:author="Στάθης Καπ" w:date="2023-03-03T06:21:00Z">
              <w:r>
                <w:rPr>
                  <w:rFonts w:ascii="Calibri" w:hAnsi="Calibri" w:cs="Calibri"/>
                  <w:color w:val="000000"/>
                  <w:sz w:val="16"/>
                  <w:szCs w:val="16"/>
                </w:rPr>
                <w:t>639</w:t>
              </w:r>
            </w:ins>
          </w:p>
        </w:tc>
        <w:tc>
          <w:tcPr>
            <w:tcW w:w="621" w:type="dxa"/>
            <w:vAlign w:val="center"/>
            <w:tcPrChange w:id="21135" w:author="Στάθης Καπ" w:date="2023-03-03T06:26:00Z">
              <w:tcPr>
                <w:tcW w:w="621" w:type="dxa"/>
                <w:vAlign w:val="bottom"/>
              </w:tcPr>
            </w:tcPrChange>
          </w:tcPr>
          <w:p w14:paraId="6A4ECCB9" w14:textId="1CEDE531" w:rsidR="00C87CFE" w:rsidRPr="00CD1347" w:rsidRDefault="00C87CFE" w:rsidP="00C87CFE">
            <w:pPr>
              <w:jc w:val="center"/>
              <w:rPr>
                <w:ins w:id="21136" w:author="Στάθης Καπ" w:date="2023-03-03T04:01:00Z"/>
                <w:rFonts w:cstheme="minorHAnsi"/>
                <w:sz w:val="16"/>
                <w:szCs w:val="16"/>
              </w:rPr>
            </w:pPr>
            <w:ins w:id="21137" w:author="Στάθης Καπ" w:date="2023-03-03T06:21:00Z">
              <w:r>
                <w:rPr>
                  <w:rFonts w:ascii="Calibri" w:hAnsi="Calibri" w:cs="Calibri"/>
                  <w:color w:val="000000"/>
                  <w:sz w:val="16"/>
                  <w:szCs w:val="16"/>
                </w:rPr>
                <w:t>0.395</w:t>
              </w:r>
            </w:ins>
          </w:p>
        </w:tc>
        <w:tc>
          <w:tcPr>
            <w:tcW w:w="669" w:type="dxa"/>
            <w:vAlign w:val="center"/>
            <w:tcPrChange w:id="21138" w:author="Στάθης Καπ" w:date="2023-03-03T06:26:00Z">
              <w:tcPr>
                <w:tcW w:w="669" w:type="dxa"/>
                <w:vAlign w:val="center"/>
              </w:tcPr>
            </w:tcPrChange>
          </w:tcPr>
          <w:p w14:paraId="6C10BA0F" w14:textId="6D7E3F32" w:rsidR="00C87CFE" w:rsidRPr="00CD1347" w:rsidRDefault="00C87CFE" w:rsidP="00C87CFE">
            <w:pPr>
              <w:jc w:val="center"/>
              <w:rPr>
                <w:ins w:id="21139" w:author="Στάθης Καπ" w:date="2023-03-03T04:01:00Z"/>
                <w:rFonts w:cstheme="minorHAnsi"/>
                <w:sz w:val="16"/>
                <w:szCs w:val="16"/>
              </w:rPr>
            </w:pPr>
            <w:ins w:id="21140" w:author="Στάθης Καπ" w:date="2023-03-03T06:21:00Z">
              <w:r>
                <w:rPr>
                  <w:rFonts w:ascii="Calibri" w:hAnsi="Calibri" w:cstheme="minorHAnsi"/>
                  <w:color w:val="000000"/>
                  <w:sz w:val="16"/>
                  <w:szCs w:val="16"/>
                </w:rPr>
                <w:t>10</w:t>
              </w:r>
            </w:ins>
          </w:p>
        </w:tc>
        <w:tc>
          <w:tcPr>
            <w:tcW w:w="543" w:type="dxa"/>
            <w:vAlign w:val="center"/>
            <w:tcPrChange w:id="21141" w:author="Στάθης Καπ" w:date="2023-03-03T06:26:00Z">
              <w:tcPr>
                <w:tcW w:w="543" w:type="dxa"/>
                <w:vAlign w:val="bottom"/>
              </w:tcPr>
            </w:tcPrChange>
          </w:tcPr>
          <w:p w14:paraId="58BEBE05" w14:textId="29256D6F" w:rsidR="00C87CFE" w:rsidRPr="00CD1347" w:rsidRDefault="00C87CFE" w:rsidP="00C87CFE">
            <w:pPr>
              <w:jc w:val="center"/>
              <w:rPr>
                <w:ins w:id="21142" w:author="Στάθης Καπ" w:date="2023-03-03T04:01:00Z"/>
                <w:rFonts w:cstheme="minorHAnsi"/>
                <w:sz w:val="16"/>
                <w:szCs w:val="16"/>
              </w:rPr>
            </w:pPr>
            <w:ins w:id="21143" w:author="Στάθης Καπ" w:date="2023-03-03T06:21:00Z">
              <w:r>
                <w:rPr>
                  <w:rFonts w:ascii="Calibri" w:hAnsi="Calibri" w:cs="Calibri"/>
                  <w:color w:val="000000"/>
                  <w:sz w:val="16"/>
                  <w:szCs w:val="16"/>
                </w:rPr>
                <w:t>605</w:t>
              </w:r>
            </w:ins>
          </w:p>
        </w:tc>
        <w:tc>
          <w:tcPr>
            <w:tcW w:w="621" w:type="dxa"/>
            <w:vAlign w:val="center"/>
            <w:tcPrChange w:id="21144" w:author="Στάθης Καπ" w:date="2023-03-03T06:26:00Z">
              <w:tcPr>
                <w:tcW w:w="621" w:type="dxa"/>
                <w:vAlign w:val="bottom"/>
              </w:tcPr>
            </w:tcPrChange>
          </w:tcPr>
          <w:p w14:paraId="288CA74D" w14:textId="13CB4EF2" w:rsidR="00C87CFE" w:rsidRPr="00CD1347" w:rsidRDefault="00C87CFE" w:rsidP="00C87CFE">
            <w:pPr>
              <w:jc w:val="center"/>
              <w:rPr>
                <w:ins w:id="21145" w:author="Στάθης Καπ" w:date="2023-03-03T04:01:00Z"/>
                <w:rFonts w:cstheme="minorHAnsi"/>
                <w:sz w:val="16"/>
                <w:szCs w:val="16"/>
              </w:rPr>
            </w:pPr>
            <w:ins w:id="21146" w:author="Στάθης Καπ" w:date="2023-03-03T06:21:00Z">
              <w:r>
                <w:rPr>
                  <w:rFonts w:ascii="Calibri" w:hAnsi="Calibri" w:cs="Calibri"/>
                  <w:color w:val="000000"/>
                  <w:sz w:val="16"/>
                  <w:szCs w:val="16"/>
                </w:rPr>
                <w:t>0.3</w:t>
              </w:r>
            </w:ins>
          </w:p>
        </w:tc>
        <w:tc>
          <w:tcPr>
            <w:tcW w:w="669" w:type="dxa"/>
            <w:vAlign w:val="center"/>
            <w:tcPrChange w:id="21147" w:author="Στάθης Καπ" w:date="2023-03-03T06:26:00Z">
              <w:tcPr>
                <w:tcW w:w="669" w:type="dxa"/>
                <w:vAlign w:val="center"/>
              </w:tcPr>
            </w:tcPrChange>
          </w:tcPr>
          <w:p w14:paraId="36FAF483" w14:textId="79A06849" w:rsidR="00C87CFE" w:rsidRPr="00CD1347" w:rsidRDefault="00C87CFE" w:rsidP="00C87CFE">
            <w:pPr>
              <w:jc w:val="center"/>
              <w:rPr>
                <w:ins w:id="21148" w:author="Στάθης Καπ" w:date="2023-03-03T04:01:00Z"/>
                <w:rFonts w:cstheme="minorHAnsi"/>
                <w:sz w:val="16"/>
                <w:szCs w:val="16"/>
              </w:rPr>
            </w:pPr>
            <w:ins w:id="21149" w:author="Στάθης Καπ" w:date="2023-03-03T06:21:00Z">
              <w:r>
                <w:rPr>
                  <w:rFonts w:ascii="Calibri" w:hAnsi="Calibri" w:cstheme="minorHAnsi"/>
                  <w:color w:val="000000"/>
                  <w:sz w:val="16"/>
                  <w:szCs w:val="16"/>
                </w:rPr>
                <w:t>5.32</w:t>
              </w:r>
            </w:ins>
          </w:p>
        </w:tc>
        <w:tc>
          <w:tcPr>
            <w:tcW w:w="508" w:type="dxa"/>
            <w:vAlign w:val="center"/>
            <w:tcPrChange w:id="21150" w:author="Στάθης Καπ" w:date="2023-03-03T06:26:00Z">
              <w:tcPr>
                <w:tcW w:w="508" w:type="dxa"/>
                <w:vAlign w:val="bottom"/>
              </w:tcPr>
            </w:tcPrChange>
          </w:tcPr>
          <w:p w14:paraId="548320A0" w14:textId="042EA337" w:rsidR="00C87CFE" w:rsidRPr="00CD1347" w:rsidRDefault="00C87CFE" w:rsidP="00C87CFE">
            <w:pPr>
              <w:jc w:val="center"/>
              <w:rPr>
                <w:ins w:id="21151" w:author="Στάθης Καπ" w:date="2023-03-03T04:01:00Z"/>
                <w:rFonts w:cstheme="minorHAnsi"/>
                <w:sz w:val="16"/>
                <w:szCs w:val="16"/>
              </w:rPr>
            </w:pPr>
            <w:ins w:id="21152" w:author="Στάθης Καπ" w:date="2023-03-03T06:21:00Z">
              <w:r>
                <w:rPr>
                  <w:rFonts w:ascii="Calibri" w:hAnsi="Calibri" w:cs="Calibri"/>
                  <w:color w:val="000000"/>
                  <w:sz w:val="16"/>
                  <w:szCs w:val="16"/>
                </w:rPr>
                <w:t>533</w:t>
              </w:r>
            </w:ins>
          </w:p>
        </w:tc>
        <w:tc>
          <w:tcPr>
            <w:tcW w:w="541" w:type="dxa"/>
            <w:vAlign w:val="center"/>
            <w:tcPrChange w:id="21153" w:author="Στάθης Καπ" w:date="2023-03-03T06:26:00Z">
              <w:tcPr>
                <w:tcW w:w="541" w:type="dxa"/>
                <w:vAlign w:val="bottom"/>
              </w:tcPr>
            </w:tcPrChange>
          </w:tcPr>
          <w:p w14:paraId="45878E90" w14:textId="63AB28B2" w:rsidR="00C87CFE" w:rsidRPr="00CD1347" w:rsidRDefault="00C87CFE" w:rsidP="00C87CFE">
            <w:pPr>
              <w:jc w:val="center"/>
              <w:rPr>
                <w:ins w:id="21154" w:author="Στάθης Καπ" w:date="2023-03-03T04:01:00Z"/>
                <w:rFonts w:cstheme="minorHAnsi"/>
                <w:sz w:val="16"/>
                <w:szCs w:val="16"/>
              </w:rPr>
            </w:pPr>
            <w:ins w:id="21155" w:author="Στάθης Καπ" w:date="2023-03-03T06:21:00Z">
              <w:r>
                <w:rPr>
                  <w:rFonts w:ascii="Calibri" w:hAnsi="Calibri" w:cs="Calibri"/>
                  <w:color w:val="000000"/>
                  <w:sz w:val="16"/>
                  <w:szCs w:val="16"/>
                </w:rPr>
                <w:t>0.271</w:t>
              </w:r>
            </w:ins>
          </w:p>
        </w:tc>
        <w:tc>
          <w:tcPr>
            <w:tcW w:w="589" w:type="dxa"/>
            <w:vAlign w:val="center"/>
            <w:tcPrChange w:id="21156" w:author="Στάθης Καπ" w:date="2023-03-03T06:26:00Z">
              <w:tcPr>
                <w:tcW w:w="589" w:type="dxa"/>
                <w:vAlign w:val="center"/>
              </w:tcPr>
            </w:tcPrChange>
          </w:tcPr>
          <w:p w14:paraId="7C750E7D" w14:textId="38452E33" w:rsidR="00C87CFE" w:rsidRPr="00CD1347" w:rsidRDefault="00C87CFE" w:rsidP="00C87CFE">
            <w:pPr>
              <w:jc w:val="center"/>
              <w:rPr>
                <w:ins w:id="21157" w:author="Στάθης Καπ" w:date="2023-03-03T04:01:00Z"/>
                <w:rFonts w:cstheme="minorHAnsi"/>
                <w:sz w:val="16"/>
                <w:szCs w:val="16"/>
              </w:rPr>
            </w:pPr>
            <w:ins w:id="21158" w:author="Στάθης Καπ" w:date="2023-03-03T06:21:00Z">
              <w:r>
                <w:rPr>
                  <w:rFonts w:ascii="Calibri" w:hAnsi="Calibri" w:cstheme="minorHAnsi"/>
                  <w:color w:val="000000"/>
                  <w:sz w:val="16"/>
                  <w:szCs w:val="16"/>
                </w:rPr>
                <w:t>16.59</w:t>
              </w:r>
            </w:ins>
          </w:p>
        </w:tc>
        <w:tc>
          <w:tcPr>
            <w:tcW w:w="463" w:type="dxa"/>
            <w:vAlign w:val="center"/>
            <w:tcPrChange w:id="21159" w:author="Στάθης Καπ" w:date="2023-03-03T06:26:00Z">
              <w:tcPr>
                <w:tcW w:w="463" w:type="dxa"/>
                <w:vAlign w:val="bottom"/>
              </w:tcPr>
            </w:tcPrChange>
          </w:tcPr>
          <w:p w14:paraId="31B9CBFE" w14:textId="0D5A24EA" w:rsidR="00C87CFE" w:rsidRPr="00CD1347" w:rsidRDefault="00C87CFE" w:rsidP="00C87CFE">
            <w:pPr>
              <w:jc w:val="center"/>
              <w:rPr>
                <w:ins w:id="21160" w:author="Στάθης Καπ" w:date="2023-03-03T04:01:00Z"/>
                <w:rFonts w:cstheme="minorHAnsi"/>
                <w:sz w:val="16"/>
                <w:szCs w:val="16"/>
              </w:rPr>
            </w:pPr>
            <w:ins w:id="21161" w:author="Στάθης Καπ" w:date="2023-03-03T06:21:00Z">
              <w:r>
                <w:rPr>
                  <w:rFonts w:ascii="Calibri" w:hAnsi="Calibri" w:cs="Calibri"/>
                  <w:color w:val="000000"/>
                  <w:sz w:val="16"/>
                  <w:szCs w:val="16"/>
                </w:rPr>
                <w:t>535</w:t>
              </w:r>
            </w:ins>
          </w:p>
        </w:tc>
        <w:tc>
          <w:tcPr>
            <w:tcW w:w="541" w:type="dxa"/>
            <w:vAlign w:val="center"/>
            <w:tcPrChange w:id="21162" w:author="Στάθης Καπ" w:date="2023-03-03T06:26:00Z">
              <w:tcPr>
                <w:tcW w:w="541" w:type="dxa"/>
                <w:vAlign w:val="bottom"/>
              </w:tcPr>
            </w:tcPrChange>
          </w:tcPr>
          <w:p w14:paraId="3FD3AF68" w14:textId="75EEEA19" w:rsidR="00C87CFE" w:rsidRPr="00CD1347" w:rsidRDefault="00C87CFE" w:rsidP="00C87CFE">
            <w:pPr>
              <w:jc w:val="center"/>
              <w:rPr>
                <w:ins w:id="21163" w:author="Στάθης Καπ" w:date="2023-03-03T04:01:00Z"/>
                <w:rFonts w:cstheme="minorHAnsi"/>
                <w:sz w:val="16"/>
                <w:szCs w:val="16"/>
              </w:rPr>
            </w:pPr>
            <w:ins w:id="21164" w:author="Στάθης Καπ" w:date="2023-03-03T06:21:00Z">
              <w:r>
                <w:rPr>
                  <w:rFonts w:ascii="Calibri" w:hAnsi="Calibri" w:cs="Calibri"/>
                  <w:color w:val="000000"/>
                  <w:sz w:val="16"/>
                  <w:szCs w:val="16"/>
                </w:rPr>
                <w:t>0.293</w:t>
              </w:r>
            </w:ins>
          </w:p>
        </w:tc>
        <w:tc>
          <w:tcPr>
            <w:tcW w:w="589" w:type="dxa"/>
            <w:vAlign w:val="center"/>
            <w:tcPrChange w:id="21165" w:author="Στάθης Καπ" w:date="2023-03-03T06:26:00Z">
              <w:tcPr>
                <w:tcW w:w="589" w:type="dxa"/>
                <w:vAlign w:val="center"/>
              </w:tcPr>
            </w:tcPrChange>
          </w:tcPr>
          <w:p w14:paraId="36FD0458" w14:textId="6997ABDA" w:rsidR="00C87CFE" w:rsidRPr="00CD1347" w:rsidRDefault="00C87CFE" w:rsidP="00C87CFE">
            <w:pPr>
              <w:jc w:val="center"/>
              <w:rPr>
                <w:ins w:id="21166" w:author="Στάθης Καπ" w:date="2023-03-03T04:01:00Z"/>
                <w:rFonts w:cstheme="minorHAnsi"/>
                <w:sz w:val="16"/>
                <w:szCs w:val="16"/>
              </w:rPr>
            </w:pPr>
            <w:ins w:id="21167" w:author="Στάθης Καπ" w:date="2023-03-03T06:21:00Z">
              <w:r>
                <w:rPr>
                  <w:rFonts w:ascii="Calibri" w:hAnsi="Calibri" w:cstheme="minorHAnsi"/>
                  <w:color w:val="000000"/>
                  <w:sz w:val="16"/>
                  <w:szCs w:val="16"/>
                </w:rPr>
                <w:t>16.28</w:t>
              </w:r>
            </w:ins>
          </w:p>
        </w:tc>
      </w:tr>
      <w:tr w:rsidR="00C87CFE" w:rsidRPr="00BB05AC" w14:paraId="7C6D8F13" w14:textId="77777777" w:rsidTr="00F03C40">
        <w:tblPrEx>
          <w:tblW w:w="0" w:type="auto"/>
          <w:tblBorders>
            <w:insideH w:val="none" w:sz="0" w:space="0" w:color="auto"/>
            <w:insideV w:val="none" w:sz="0" w:space="0" w:color="auto"/>
          </w:tblBorders>
          <w:tblCellMar>
            <w:left w:w="0" w:type="dxa"/>
            <w:right w:w="0" w:type="dxa"/>
          </w:tblCellMar>
          <w:tblPrExChange w:id="2116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169" w:author="Στάθης Καπ" w:date="2023-03-03T04:01:00Z"/>
        </w:trPr>
        <w:tc>
          <w:tcPr>
            <w:tcW w:w="515" w:type="dxa"/>
            <w:tcBorders>
              <w:top w:val="nil"/>
              <w:bottom w:val="nil"/>
              <w:right w:val="single" w:sz="4" w:space="0" w:color="auto"/>
            </w:tcBorders>
            <w:shd w:val="clear" w:color="auto" w:fill="E7E6E6" w:themeFill="background2"/>
            <w:vAlign w:val="bottom"/>
            <w:tcPrChange w:id="21170" w:author="Στάθης Καπ" w:date="2023-03-03T06:26:00Z">
              <w:tcPr>
                <w:tcW w:w="515" w:type="dxa"/>
                <w:vAlign w:val="bottom"/>
              </w:tcPr>
            </w:tcPrChange>
          </w:tcPr>
          <w:p w14:paraId="455F8233" w14:textId="1670E84D" w:rsidR="00C87CFE" w:rsidRPr="00CD1347" w:rsidRDefault="00C87CFE" w:rsidP="00C87CFE">
            <w:pPr>
              <w:jc w:val="center"/>
              <w:rPr>
                <w:ins w:id="21171" w:author="Στάθης Καπ" w:date="2023-03-03T04:01:00Z"/>
                <w:sz w:val="16"/>
                <w:szCs w:val="16"/>
              </w:rPr>
            </w:pPr>
            <w:ins w:id="21172" w:author="Στάθης Καπ" w:date="2023-03-03T04:08:00Z">
              <w:r w:rsidRPr="00CD1347">
                <w:rPr>
                  <w:rFonts w:ascii="Calibri" w:hAnsi="Calibri" w:cs="Calibri"/>
                  <w:color w:val="000000"/>
                  <w:sz w:val="16"/>
                  <w:szCs w:val="16"/>
                  <w:rPrChange w:id="21173" w:author="Στάθης Καπ" w:date="2023-03-03T04:09:00Z">
                    <w:rPr>
                      <w:rFonts w:ascii="Calibri" w:hAnsi="Calibri" w:cs="Calibri"/>
                      <w:color w:val="000000"/>
                      <w:sz w:val="18"/>
                      <w:szCs w:val="18"/>
                    </w:rPr>
                  </w:rPrChange>
                </w:rPr>
                <w:t>r110</w:t>
              </w:r>
            </w:ins>
          </w:p>
        </w:tc>
        <w:tc>
          <w:tcPr>
            <w:tcW w:w="560" w:type="dxa"/>
            <w:tcBorders>
              <w:left w:val="single" w:sz="4" w:space="0" w:color="auto"/>
            </w:tcBorders>
            <w:vAlign w:val="center"/>
            <w:tcPrChange w:id="21174" w:author="Στάθης Καπ" w:date="2023-03-03T06:26:00Z">
              <w:tcPr>
                <w:tcW w:w="560" w:type="dxa"/>
              </w:tcPr>
            </w:tcPrChange>
          </w:tcPr>
          <w:p w14:paraId="7C12B55E" w14:textId="377DC755" w:rsidR="00C87CFE" w:rsidRPr="00CD1347" w:rsidRDefault="00C87CFE" w:rsidP="00C87CFE">
            <w:pPr>
              <w:jc w:val="center"/>
              <w:rPr>
                <w:ins w:id="21175" w:author="Στάθης Καπ" w:date="2023-03-03T04:01:00Z"/>
                <w:rFonts w:cstheme="minorHAnsi"/>
                <w:sz w:val="16"/>
                <w:szCs w:val="16"/>
              </w:rPr>
            </w:pPr>
            <w:ins w:id="21176" w:author="Στάθης Καπ" w:date="2023-03-03T06:21:00Z">
              <w:r>
                <w:rPr>
                  <w:rFonts w:ascii="Calibri" w:hAnsi="Calibri" w:cs="Calibri"/>
                  <w:color w:val="000000"/>
                  <w:sz w:val="16"/>
                  <w:szCs w:val="16"/>
                </w:rPr>
                <w:t>737</w:t>
              </w:r>
            </w:ins>
          </w:p>
        </w:tc>
        <w:tc>
          <w:tcPr>
            <w:tcW w:w="855" w:type="dxa"/>
            <w:vAlign w:val="center"/>
            <w:tcPrChange w:id="21177" w:author="Στάθης Καπ" w:date="2023-03-03T06:26:00Z">
              <w:tcPr>
                <w:tcW w:w="855" w:type="dxa"/>
              </w:tcPr>
            </w:tcPrChange>
          </w:tcPr>
          <w:p w14:paraId="74C4C4FE" w14:textId="25392EF8" w:rsidR="00C87CFE" w:rsidRPr="00CD1347" w:rsidRDefault="00C87CFE" w:rsidP="00C87CFE">
            <w:pPr>
              <w:jc w:val="center"/>
              <w:rPr>
                <w:ins w:id="21178" w:author="Στάθης Καπ" w:date="2023-03-03T04:01:00Z"/>
                <w:rFonts w:cstheme="minorHAnsi"/>
                <w:sz w:val="16"/>
                <w:szCs w:val="16"/>
              </w:rPr>
            </w:pPr>
            <w:ins w:id="21179" w:author="Στάθης Καπ" w:date="2023-03-03T06:21:00Z">
              <w:r>
                <w:rPr>
                  <w:rFonts w:ascii="Calibri" w:hAnsi="Calibri" w:cs="Calibri"/>
                  <w:color w:val="000000"/>
                  <w:sz w:val="16"/>
                  <w:szCs w:val="16"/>
                </w:rPr>
                <w:t>711</w:t>
              </w:r>
            </w:ins>
          </w:p>
        </w:tc>
        <w:tc>
          <w:tcPr>
            <w:tcW w:w="544" w:type="dxa"/>
            <w:vAlign w:val="center"/>
            <w:tcPrChange w:id="21180" w:author="Στάθης Καπ" w:date="2023-03-03T06:26:00Z">
              <w:tcPr>
                <w:tcW w:w="544" w:type="dxa"/>
                <w:vAlign w:val="bottom"/>
              </w:tcPr>
            </w:tcPrChange>
          </w:tcPr>
          <w:p w14:paraId="3BC62934" w14:textId="26DA8ED9" w:rsidR="00C87CFE" w:rsidRPr="00CD1347" w:rsidRDefault="00C87CFE" w:rsidP="00C87CFE">
            <w:pPr>
              <w:jc w:val="center"/>
              <w:rPr>
                <w:ins w:id="21181" w:author="Στάθης Καπ" w:date="2023-03-03T04:01:00Z"/>
                <w:rFonts w:cstheme="minorHAnsi"/>
                <w:sz w:val="16"/>
                <w:szCs w:val="16"/>
              </w:rPr>
            </w:pPr>
            <w:ins w:id="21182" w:author="Στάθης Καπ" w:date="2023-03-03T06:21:00Z">
              <w:r>
                <w:rPr>
                  <w:rFonts w:ascii="Calibri" w:hAnsi="Calibri" w:cs="Calibri"/>
                  <w:color w:val="000000"/>
                  <w:sz w:val="16"/>
                  <w:szCs w:val="16"/>
                </w:rPr>
                <w:t>668</w:t>
              </w:r>
            </w:ins>
          </w:p>
        </w:tc>
        <w:tc>
          <w:tcPr>
            <w:tcW w:w="621" w:type="dxa"/>
            <w:vAlign w:val="center"/>
            <w:tcPrChange w:id="21183" w:author="Στάθης Καπ" w:date="2023-03-03T06:26:00Z">
              <w:tcPr>
                <w:tcW w:w="621" w:type="dxa"/>
                <w:vAlign w:val="bottom"/>
              </w:tcPr>
            </w:tcPrChange>
          </w:tcPr>
          <w:p w14:paraId="3C277D24" w14:textId="04D17E7D" w:rsidR="00C87CFE" w:rsidRPr="00CD1347" w:rsidRDefault="00C87CFE" w:rsidP="00C87CFE">
            <w:pPr>
              <w:jc w:val="center"/>
              <w:rPr>
                <w:ins w:id="21184" w:author="Στάθης Καπ" w:date="2023-03-03T04:01:00Z"/>
                <w:rFonts w:cstheme="minorHAnsi"/>
                <w:sz w:val="16"/>
                <w:szCs w:val="16"/>
              </w:rPr>
            </w:pPr>
            <w:ins w:id="21185" w:author="Στάθης Καπ" w:date="2023-03-03T06:21:00Z">
              <w:r>
                <w:rPr>
                  <w:rFonts w:ascii="Calibri" w:hAnsi="Calibri" w:cs="Calibri"/>
                  <w:color w:val="000000"/>
                  <w:sz w:val="16"/>
                  <w:szCs w:val="16"/>
                </w:rPr>
                <w:t>0.423</w:t>
              </w:r>
            </w:ins>
          </w:p>
        </w:tc>
        <w:tc>
          <w:tcPr>
            <w:tcW w:w="669" w:type="dxa"/>
            <w:vAlign w:val="center"/>
            <w:tcPrChange w:id="21186" w:author="Στάθης Καπ" w:date="2023-03-03T06:26:00Z">
              <w:tcPr>
                <w:tcW w:w="669" w:type="dxa"/>
                <w:vAlign w:val="center"/>
              </w:tcPr>
            </w:tcPrChange>
          </w:tcPr>
          <w:p w14:paraId="51F8B255" w14:textId="73EE31E3" w:rsidR="00C87CFE" w:rsidRPr="00CD1347" w:rsidRDefault="00C87CFE" w:rsidP="00C87CFE">
            <w:pPr>
              <w:jc w:val="center"/>
              <w:rPr>
                <w:ins w:id="21187" w:author="Στάθης Καπ" w:date="2023-03-03T04:01:00Z"/>
                <w:rFonts w:cstheme="minorHAnsi"/>
                <w:sz w:val="16"/>
                <w:szCs w:val="16"/>
              </w:rPr>
            </w:pPr>
            <w:ins w:id="21188" w:author="Στάθης Καπ" w:date="2023-03-03T06:21:00Z">
              <w:r>
                <w:rPr>
                  <w:rFonts w:ascii="Calibri" w:hAnsi="Calibri" w:cstheme="minorHAnsi"/>
                  <w:color w:val="000000"/>
                  <w:sz w:val="16"/>
                  <w:szCs w:val="16"/>
                </w:rPr>
                <w:t>9.36</w:t>
              </w:r>
            </w:ins>
          </w:p>
        </w:tc>
        <w:tc>
          <w:tcPr>
            <w:tcW w:w="543" w:type="dxa"/>
            <w:vAlign w:val="center"/>
            <w:tcPrChange w:id="21189" w:author="Στάθης Καπ" w:date="2023-03-03T06:26:00Z">
              <w:tcPr>
                <w:tcW w:w="543" w:type="dxa"/>
                <w:vAlign w:val="bottom"/>
              </w:tcPr>
            </w:tcPrChange>
          </w:tcPr>
          <w:p w14:paraId="4CDE4211" w14:textId="62441EA0" w:rsidR="00C87CFE" w:rsidRPr="00CD1347" w:rsidRDefault="00C87CFE" w:rsidP="00C87CFE">
            <w:pPr>
              <w:jc w:val="center"/>
              <w:rPr>
                <w:ins w:id="21190" w:author="Στάθης Καπ" w:date="2023-03-03T04:01:00Z"/>
                <w:rFonts w:cstheme="minorHAnsi"/>
                <w:sz w:val="16"/>
                <w:szCs w:val="16"/>
              </w:rPr>
            </w:pPr>
            <w:ins w:id="21191" w:author="Στάθης Καπ" w:date="2023-03-03T06:21:00Z">
              <w:r>
                <w:rPr>
                  <w:rFonts w:ascii="Calibri" w:hAnsi="Calibri" w:cs="Calibri"/>
                  <w:color w:val="000000"/>
                  <w:sz w:val="16"/>
                  <w:szCs w:val="16"/>
                </w:rPr>
                <w:t>640</w:t>
              </w:r>
            </w:ins>
          </w:p>
        </w:tc>
        <w:tc>
          <w:tcPr>
            <w:tcW w:w="621" w:type="dxa"/>
            <w:vAlign w:val="center"/>
            <w:tcPrChange w:id="21192" w:author="Στάθης Καπ" w:date="2023-03-03T06:26:00Z">
              <w:tcPr>
                <w:tcW w:w="621" w:type="dxa"/>
                <w:vAlign w:val="bottom"/>
              </w:tcPr>
            </w:tcPrChange>
          </w:tcPr>
          <w:p w14:paraId="05996231" w14:textId="465FFE0B" w:rsidR="00C87CFE" w:rsidRPr="00CD1347" w:rsidRDefault="00C87CFE" w:rsidP="00C87CFE">
            <w:pPr>
              <w:jc w:val="center"/>
              <w:rPr>
                <w:ins w:id="21193" w:author="Στάθης Καπ" w:date="2023-03-03T04:01:00Z"/>
                <w:rFonts w:cstheme="minorHAnsi"/>
                <w:sz w:val="16"/>
                <w:szCs w:val="16"/>
              </w:rPr>
            </w:pPr>
            <w:ins w:id="21194" w:author="Στάθης Καπ" w:date="2023-03-03T06:21:00Z">
              <w:r>
                <w:rPr>
                  <w:rFonts w:ascii="Calibri" w:hAnsi="Calibri" w:cs="Calibri"/>
                  <w:color w:val="000000"/>
                  <w:sz w:val="16"/>
                  <w:szCs w:val="16"/>
                </w:rPr>
                <w:t>0.395</w:t>
              </w:r>
            </w:ins>
          </w:p>
        </w:tc>
        <w:tc>
          <w:tcPr>
            <w:tcW w:w="669" w:type="dxa"/>
            <w:vAlign w:val="center"/>
            <w:tcPrChange w:id="21195" w:author="Στάθης Καπ" w:date="2023-03-03T06:26:00Z">
              <w:tcPr>
                <w:tcW w:w="669" w:type="dxa"/>
                <w:vAlign w:val="center"/>
              </w:tcPr>
            </w:tcPrChange>
          </w:tcPr>
          <w:p w14:paraId="6858A75F" w14:textId="6BA1CB4D" w:rsidR="00C87CFE" w:rsidRPr="00CD1347" w:rsidRDefault="00C87CFE" w:rsidP="00C87CFE">
            <w:pPr>
              <w:jc w:val="center"/>
              <w:rPr>
                <w:ins w:id="21196" w:author="Στάθης Καπ" w:date="2023-03-03T04:01:00Z"/>
                <w:rFonts w:cstheme="minorHAnsi"/>
                <w:sz w:val="16"/>
                <w:szCs w:val="16"/>
              </w:rPr>
            </w:pPr>
            <w:ins w:id="21197" w:author="Στάθης Καπ" w:date="2023-03-03T06:21:00Z">
              <w:r>
                <w:rPr>
                  <w:rFonts w:ascii="Calibri" w:hAnsi="Calibri" w:cstheme="minorHAnsi"/>
                  <w:color w:val="000000"/>
                  <w:sz w:val="16"/>
                  <w:szCs w:val="16"/>
                </w:rPr>
                <w:t>4.19</w:t>
              </w:r>
            </w:ins>
          </w:p>
        </w:tc>
        <w:tc>
          <w:tcPr>
            <w:tcW w:w="508" w:type="dxa"/>
            <w:vAlign w:val="center"/>
            <w:tcPrChange w:id="21198" w:author="Στάθης Καπ" w:date="2023-03-03T06:26:00Z">
              <w:tcPr>
                <w:tcW w:w="508" w:type="dxa"/>
                <w:vAlign w:val="bottom"/>
              </w:tcPr>
            </w:tcPrChange>
          </w:tcPr>
          <w:p w14:paraId="2C19E2D8" w14:textId="01A611FF" w:rsidR="00C87CFE" w:rsidRPr="00CD1347" w:rsidRDefault="00C87CFE" w:rsidP="00C87CFE">
            <w:pPr>
              <w:jc w:val="center"/>
              <w:rPr>
                <w:ins w:id="21199" w:author="Στάθης Καπ" w:date="2023-03-03T04:01:00Z"/>
                <w:rFonts w:cstheme="minorHAnsi"/>
                <w:sz w:val="16"/>
                <w:szCs w:val="16"/>
              </w:rPr>
            </w:pPr>
            <w:ins w:id="21200" w:author="Στάθης Καπ" w:date="2023-03-03T06:21:00Z">
              <w:r>
                <w:rPr>
                  <w:rFonts w:ascii="Calibri" w:hAnsi="Calibri" w:cs="Calibri"/>
                  <w:color w:val="000000"/>
                  <w:sz w:val="16"/>
                  <w:szCs w:val="16"/>
                </w:rPr>
                <w:t>618</w:t>
              </w:r>
            </w:ins>
          </w:p>
        </w:tc>
        <w:tc>
          <w:tcPr>
            <w:tcW w:w="541" w:type="dxa"/>
            <w:vAlign w:val="center"/>
            <w:tcPrChange w:id="21201" w:author="Στάθης Καπ" w:date="2023-03-03T06:26:00Z">
              <w:tcPr>
                <w:tcW w:w="541" w:type="dxa"/>
                <w:vAlign w:val="bottom"/>
              </w:tcPr>
            </w:tcPrChange>
          </w:tcPr>
          <w:p w14:paraId="7820518E" w14:textId="1DE3C03D" w:rsidR="00C87CFE" w:rsidRPr="00CD1347" w:rsidRDefault="00C87CFE" w:rsidP="00C87CFE">
            <w:pPr>
              <w:jc w:val="center"/>
              <w:rPr>
                <w:ins w:id="21202" w:author="Στάθης Καπ" w:date="2023-03-03T04:01:00Z"/>
                <w:rFonts w:cstheme="minorHAnsi"/>
                <w:sz w:val="16"/>
                <w:szCs w:val="16"/>
              </w:rPr>
            </w:pPr>
            <w:ins w:id="21203" w:author="Στάθης Καπ" w:date="2023-03-03T06:21:00Z">
              <w:r>
                <w:rPr>
                  <w:rFonts w:ascii="Calibri" w:hAnsi="Calibri" w:cs="Calibri"/>
                  <w:color w:val="000000"/>
                  <w:sz w:val="16"/>
                  <w:szCs w:val="16"/>
                </w:rPr>
                <w:t>0.268</w:t>
              </w:r>
            </w:ins>
          </w:p>
        </w:tc>
        <w:tc>
          <w:tcPr>
            <w:tcW w:w="589" w:type="dxa"/>
            <w:vAlign w:val="center"/>
            <w:tcPrChange w:id="21204" w:author="Στάθης Καπ" w:date="2023-03-03T06:26:00Z">
              <w:tcPr>
                <w:tcW w:w="589" w:type="dxa"/>
                <w:vAlign w:val="center"/>
              </w:tcPr>
            </w:tcPrChange>
          </w:tcPr>
          <w:p w14:paraId="0AE5B3AB" w14:textId="4552B3F5" w:rsidR="00C87CFE" w:rsidRPr="00CD1347" w:rsidRDefault="00C87CFE" w:rsidP="00C87CFE">
            <w:pPr>
              <w:jc w:val="center"/>
              <w:rPr>
                <w:ins w:id="21205" w:author="Στάθης Καπ" w:date="2023-03-03T04:01:00Z"/>
                <w:rFonts w:cstheme="minorHAnsi"/>
                <w:sz w:val="16"/>
                <w:szCs w:val="16"/>
              </w:rPr>
            </w:pPr>
            <w:ins w:id="21206" w:author="Στάθης Καπ" w:date="2023-03-03T06:21:00Z">
              <w:r>
                <w:rPr>
                  <w:rFonts w:ascii="Calibri" w:hAnsi="Calibri" w:cstheme="minorHAnsi"/>
                  <w:color w:val="000000"/>
                  <w:sz w:val="16"/>
                  <w:szCs w:val="16"/>
                </w:rPr>
                <w:t>7.49</w:t>
              </w:r>
            </w:ins>
          </w:p>
        </w:tc>
        <w:tc>
          <w:tcPr>
            <w:tcW w:w="463" w:type="dxa"/>
            <w:vAlign w:val="center"/>
            <w:tcPrChange w:id="21207" w:author="Στάθης Καπ" w:date="2023-03-03T06:26:00Z">
              <w:tcPr>
                <w:tcW w:w="463" w:type="dxa"/>
                <w:vAlign w:val="bottom"/>
              </w:tcPr>
            </w:tcPrChange>
          </w:tcPr>
          <w:p w14:paraId="292A5CFF" w14:textId="63364D86" w:rsidR="00C87CFE" w:rsidRPr="00CD1347" w:rsidRDefault="00C87CFE" w:rsidP="00C87CFE">
            <w:pPr>
              <w:jc w:val="center"/>
              <w:rPr>
                <w:ins w:id="21208" w:author="Στάθης Καπ" w:date="2023-03-03T04:01:00Z"/>
                <w:rFonts w:cstheme="minorHAnsi"/>
                <w:sz w:val="16"/>
                <w:szCs w:val="16"/>
              </w:rPr>
            </w:pPr>
            <w:ins w:id="21209" w:author="Στάθης Καπ" w:date="2023-03-03T06:21:00Z">
              <w:r>
                <w:rPr>
                  <w:rFonts w:ascii="Calibri" w:hAnsi="Calibri" w:cs="Calibri"/>
                  <w:color w:val="000000"/>
                  <w:sz w:val="16"/>
                  <w:szCs w:val="16"/>
                </w:rPr>
                <w:t>597</w:t>
              </w:r>
            </w:ins>
          </w:p>
        </w:tc>
        <w:tc>
          <w:tcPr>
            <w:tcW w:w="541" w:type="dxa"/>
            <w:vAlign w:val="center"/>
            <w:tcPrChange w:id="21210" w:author="Στάθης Καπ" w:date="2023-03-03T06:26:00Z">
              <w:tcPr>
                <w:tcW w:w="541" w:type="dxa"/>
                <w:vAlign w:val="bottom"/>
              </w:tcPr>
            </w:tcPrChange>
          </w:tcPr>
          <w:p w14:paraId="593E6D1D" w14:textId="4B22B141" w:rsidR="00C87CFE" w:rsidRPr="00CD1347" w:rsidRDefault="00C87CFE" w:rsidP="00C87CFE">
            <w:pPr>
              <w:jc w:val="center"/>
              <w:rPr>
                <w:ins w:id="21211" w:author="Στάθης Καπ" w:date="2023-03-03T04:01:00Z"/>
                <w:rFonts w:cstheme="minorHAnsi"/>
                <w:sz w:val="16"/>
                <w:szCs w:val="16"/>
              </w:rPr>
            </w:pPr>
            <w:ins w:id="21212" w:author="Στάθης Καπ" w:date="2023-03-03T06:21:00Z">
              <w:r>
                <w:rPr>
                  <w:rFonts w:ascii="Calibri" w:hAnsi="Calibri" w:cs="Calibri"/>
                  <w:color w:val="000000"/>
                  <w:sz w:val="16"/>
                  <w:szCs w:val="16"/>
                </w:rPr>
                <w:t>0.266</w:t>
              </w:r>
            </w:ins>
          </w:p>
        </w:tc>
        <w:tc>
          <w:tcPr>
            <w:tcW w:w="589" w:type="dxa"/>
            <w:vAlign w:val="center"/>
            <w:tcPrChange w:id="21213" w:author="Στάθης Καπ" w:date="2023-03-03T06:26:00Z">
              <w:tcPr>
                <w:tcW w:w="589" w:type="dxa"/>
                <w:vAlign w:val="center"/>
              </w:tcPr>
            </w:tcPrChange>
          </w:tcPr>
          <w:p w14:paraId="4AECE081" w14:textId="0CF6D58C" w:rsidR="00C87CFE" w:rsidRPr="00CD1347" w:rsidRDefault="00C87CFE" w:rsidP="00C87CFE">
            <w:pPr>
              <w:jc w:val="center"/>
              <w:rPr>
                <w:ins w:id="21214" w:author="Στάθης Καπ" w:date="2023-03-03T04:01:00Z"/>
                <w:rFonts w:cstheme="minorHAnsi"/>
                <w:sz w:val="16"/>
                <w:szCs w:val="16"/>
              </w:rPr>
            </w:pPr>
            <w:ins w:id="21215" w:author="Στάθης Καπ" w:date="2023-03-03T06:21:00Z">
              <w:r>
                <w:rPr>
                  <w:rFonts w:ascii="Calibri" w:hAnsi="Calibri" w:cstheme="minorHAnsi"/>
                  <w:color w:val="000000"/>
                  <w:sz w:val="16"/>
                  <w:szCs w:val="16"/>
                </w:rPr>
                <w:t>10.63</w:t>
              </w:r>
            </w:ins>
          </w:p>
        </w:tc>
      </w:tr>
      <w:tr w:rsidR="00C87CFE" w:rsidRPr="00BB05AC" w14:paraId="7EE081BF" w14:textId="77777777" w:rsidTr="00F03C40">
        <w:tblPrEx>
          <w:tblW w:w="0" w:type="auto"/>
          <w:tblBorders>
            <w:insideH w:val="none" w:sz="0" w:space="0" w:color="auto"/>
            <w:insideV w:val="none" w:sz="0" w:space="0" w:color="auto"/>
          </w:tblBorders>
          <w:tblCellMar>
            <w:left w:w="0" w:type="dxa"/>
            <w:right w:w="0" w:type="dxa"/>
          </w:tblCellMar>
          <w:tblPrExChange w:id="2121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217" w:author="Στάθης Καπ" w:date="2023-03-03T04:01:00Z"/>
        </w:trPr>
        <w:tc>
          <w:tcPr>
            <w:tcW w:w="515" w:type="dxa"/>
            <w:tcBorders>
              <w:top w:val="nil"/>
              <w:bottom w:val="nil"/>
              <w:right w:val="single" w:sz="4" w:space="0" w:color="auto"/>
            </w:tcBorders>
            <w:shd w:val="clear" w:color="auto" w:fill="E7E6E6" w:themeFill="background2"/>
            <w:vAlign w:val="bottom"/>
            <w:tcPrChange w:id="21218" w:author="Στάθης Καπ" w:date="2023-03-03T06:26:00Z">
              <w:tcPr>
                <w:tcW w:w="515" w:type="dxa"/>
                <w:vAlign w:val="bottom"/>
              </w:tcPr>
            </w:tcPrChange>
          </w:tcPr>
          <w:p w14:paraId="1216C06B" w14:textId="0E43D77B" w:rsidR="00C87CFE" w:rsidRPr="00CD1347" w:rsidRDefault="00C87CFE" w:rsidP="00C87CFE">
            <w:pPr>
              <w:jc w:val="center"/>
              <w:rPr>
                <w:ins w:id="21219" w:author="Στάθης Καπ" w:date="2023-03-03T04:01:00Z"/>
                <w:sz w:val="16"/>
                <w:szCs w:val="16"/>
              </w:rPr>
            </w:pPr>
            <w:ins w:id="21220" w:author="Στάθης Καπ" w:date="2023-03-03T04:08:00Z">
              <w:r w:rsidRPr="00CD1347">
                <w:rPr>
                  <w:rFonts w:ascii="Calibri" w:hAnsi="Calibri" w:cs="Calibri"/>
                  <w:color w:val="000000"/>
                  <w:sz w:val="16"/>
                  <w:szCs w:val="16"/>
                  <w:rPrChange w:id="21221" w:author="Στάθης Καπ" w:date="2023-03-03T04:09:00Z">
                    <w:rPr>
                      <w:rFonts w:ascii="Calibri" w:hAnsi="Calibri" w:cs="Calibri"/>
                      <w:color w:val="000000"/>
                      <w:sz w:val="18"/>
                      <w:szCs w:val="18"/>
                    </w:rPr>
                  </w:rPrChange>
                </w:rPr>
                <w:t>r111</w:t>
              </w:r>
            </w:ins>
          </w:p>
        </w:tc>
        <w:tc>
          <w:tcPr>
            <w:tcW w:w="560" w:type="dxa"/>
            <w:tcBorders>
              <w:left w:val="single" w:sz="4" w:space="0" w:color="auto"/>
            </w:tcBorders>
            <w:vAlign w:val="center"/>
            <w:tcPrChange w:id="21222" w:author="Στάθης Καπ" w:date="2023-03-03T06:26:00Z">
              <w:tcPr>
                <w:tcW w:w="560" w:type="dxa"/>
              </w:tcPr>
            </w:tcPrChange>
          </w:tcPr>
          <w:p w14:paraId="0DE08DBC" w14:textId="48273FB6" w:rsidR="00C87CFE" w:rsidRPr="00CD1347" w:rsidRDefault="00C87CFE" w:rsidP="00C87CFE">
            <w:pPr>
              <w:jc w:val="center"/>
              <w:rPr>
                <w:ins w:id="21223" w:author="Στάθης Καπ" w:date="2023-03-03T04:01:00Z"/>
                <w:rFonts w:cstheme="minorHAnsi"/>
                <w:sz w:val="16"/>
                <w:szCs w:val="16"/>
              </w:rPr>
            </w:pPr>
            <w:ins w:id="21224" w:author="Στάθης Καπ" w:date="2023-03-03T06:21:00Z">
              <w:r>
                <w:rPr>
                  <w:rFonts w:ascii="Calibri" w:hAnsi="Calibri" w:cs="Calibri"/>
                  <w:color w:val="000000"/>
                  <w:sz w:val="16"/>
                  <w:szCs w:val="16"/>
                </w:rPr>
                <w:t>774</w:t>
              </w:r>
            </w:ins>
          </w:p>
        </w:tc>
        <w:tc>
          <w:tcPr>
            <w:tcW w:w="855" w:type="dxa"/>
            <w:vAlign w:val="center"/>
            <w:tcPrChange w:id="21225" w:author="Στάθης Καπ" w:date="2023-03-03T06:26:00Z">
              <w:tcPr>
                <w:tcW w:w="855" w:type="dxa"/>
              </w:tcPr>
            </w:tcPrChange>
          </w:tcPr>
          <w:p w14:paraId="7AAA15FF" w14:textId="0D4DD2B7" w:rsidR="00C87CFE" w:rsidRPr="00CD1347" w:rsidRDefault="00C87CFE" w:rsidP="00C87CFE">
            <w:pPr>
              <w:jc w:val="center"/>
              <w:rPr>
                <w:ins w:id="21226" w:author="Στάθης Καπ" w:date="2023-03-03T04:01:00Z"/>
                <w:rFonts w:cstheme="minorHAnsi"/>
                <w:sz w:val="16"/>
                <w:szCs w:val="16"/>
              </w:rPr>
            </w:pPr>
            <w:ins w:id="21227" w:author="Στάθης Καπ" w:date="2023-03-03T06:21:00Z">
              <w:r>
                <w:rPr>
                  <w:rFonts w:ascii="Calibri" w:hAnsi="Calibri" w:cs="Calibri"/>
                  <w:color w:val="000000"/>
                  <w:sz w:val="16"/>
                  <w:szCs w:val="16"/>
                </w:rPr>
                <w:t>764</w:t>
              </w:r>
            </w:ins>
          </w:p>
        </w:tc>
        <w:tc>
          <w:tcPr>
            <w:tcW w:w="544" w:type="dxa"/>
            <w:vAlign w:val="center"/>
            <w:tcPrChange w:id="21228" w:author="Στάθης Καπ" w:date="2023-03-03T06:26:00Z">
              <w:tcPr>
                <w:tcW w:w="544" w:type="dxa"/>
                <w:vAlign w:val="bottom"/>
              </w:tcPr>
            </w:tcPrChange>
          </w:tcPr>
          <w:p w14:paraId="6A1ADA62" w14:textId="0348D93F" w:rsidR="00C87CFE" w:rsidRPr="00CD1347" w:rsidRDefault="00C87CFE" w:rsidP="00C87CFE">
            <w:pPr>
              <w:jc w:val="center"/>
              <w:rPr>
                <w:ins w:id="21229" w:author="Στάθης Καπ" w:date="2023-03-03T04:01:00Z"/>
                <w:rFonts w:cstheme="minorHAnsi"/>
                <w:sz w:val="16"/>
                <w:szCs w:val="16"/>
              </w:rPr>
            </w:pPr>
            <w:ins w:id="21230" w:author="Στάθης Καπ" w:date="2023-03-03T06:21:00Z">
              <w:r>
                <w:rPr>
                  <w:rFonts w:ascii="Calibri" w:hAnsi="Calibri" w:cs="Calibri"/>
                  <w:color w:val="000000"/>
                  <w:sz w:val="16"/>
                  <w:szCs w:val="16"/>
                </w:rPr>
                <w:t>707</w:t>
              </w:r>
            </w:ins>
          </w:p>
        </w:tc>
        <w:tc>
          <w:tcPr>
            <w:tcW w:w="621" w:type="dxa"/>
            <w:vAlign w:val="center"/>
            <w:tcPrChange w:id="21231" w:author="Στάθης Καπ" w:date="2023-03-03T06:26:00Z">
              <w:tcPr>
                <w:tcW w:w="621" w:type="dxa"/>
                <w:vAlign w:val="bottom"/>
              </w:tcPr>
            </w:tcPrChange>
          </w:tcPr>
          <w:p w14:paraId="2338E075" w14:textId="7EFC356C" w:rsidR="00C87CFE" w:rsidRPr="00CD1347" w:rsidRDefault="00C87CFE" w:rsidP="00C87CFE">
            <w:pPr>
              <w:jc w:val="center"/>
              <w:rPr>
                <w:ins w:id="21232" w:author="Στάθης Καπ" w:date="2023-03-03T04:01:00Z"/>
                <w:rFonts w:cstheme="minorHAnsi"/>
                <w:sz w:val="16"/>
                <w:szCs w:val="16"/>
              </w:rPr>
            </w:pPr>
            <w:ins w:id="21233" w:author="Στάθης Καπ" w:date="2023-03-03T06:21:00Z">
              <w:r>
                <w:rPr>
                  <w:rFonts w:ascii="Calibri" w:hAnsi="Calibri" w:cs="Calibri"/>
                  <w:color w:val="000000"/>
                  <w:sz w:val="16"/>
                  <w:szCs w:val="16"/>
                </w:rPr>
                <w:t>0.402</w:t>
              </w:r>
            </w:ins>
          </w:p>
        </w:tc>
        <w:tc>
          <w:tcPr>
            <w:tcW w:w="669" w:type="dxa"/>
            <w:vAlign w:val="center"/>
            <w:tcPrChange w:id="21234" w:author="Στάθης Καπ" w:date="2023-03-03T06:26:00Z">
              <w:tcPr>
                <w:tcW w:w="669" w:type="dxa"/>
                <w:vAlign w:val="center"/>
              </w:tcPr>
            </w:tcPrChange>
          </w:tcPr>
          <w:p w14:paraId="5807AFD6" w14:textId="2C9A6606" w:rsidR="00C87CFE" w:rsidRPr="00CD1347" w:rsidRDefault="00C87CFE" w:rsidP="00C87CFE">
            <w:pPr>
              <w:jc w:val="center"/>
              <w:rPr>
                <w:ins w:id="21235" w:author="Στάθης Καπ" w:date="2023-03-03T04:01:00Z"/>
                <w:rFonts w:cstheme="minorHAnsi"/>
                <w:sz w:val="16"/>
                <w:szCs w:val="16"/>
              </w:rPr>
            </w:pPr>
            <w:ins w:id="21236" w:author="Στάθης Καπ" w:date="2023-03-03T06:21:00Z">
              <w:r>
                <w:rPr>
                  <w:rFonts w:ascii="Calibri" w:hAnsi="Calibri" w:cstheme="minorHAnsi"/>
                  <w:color w:val="000000"/>
                  <w:sz w:val="16"/>
                  <w:szCs w:val="16"/>
                </w:rPr>
                <w:t>8.66</w:t>
              </w:r>
            </w:ins>
          </w:p>
        </w:tc>
        <w:tc>
          <w:tcPr>
            <w:tcW w:w="543" w:type="dxa"/>
            <w:vAlign w:val="center"/>
            <w:tcPrChange w:id="21237" w:author="Στάθης Καπ" w:date="2023-03-03T06:26:00Z">
              <w:tcPr>
                <w:tcW w:w="543" w:type="dxa"/>
                <w:vAlign w:val="bottom"/>
              </w:tcPr>
            </w:tcPrChange>
          </w:tcPr>
          <w:p w14:paraId="39F17B96" w14:textId="136E0603" w:rsidR="00C87CFE" w:rsidRPr="00CD1347" w:rsidRDefault="00C87CFE" w:rsidP="00C87CFE">
            <w:pPr>
              <w:jc w:val="center"/>
              <w:rPr>
                <w:ins w:id="21238" w:author="Στάθης Καπ" w:date="2023-03-03T04:01:00Z"/>
                <w:rFonts w:cstheme="minorHAnsi"/>
                <w:sz w:val="16"/>
                <w:szCs w:val="16"/>
              </w:rPr>
            </w:pPr>
            <w:ins w:id="21239" w:author="Στάθης Καπ" w:date="2023-03-03T06:21:00Z">
              <w:r>
                <w:rPr>
                  <w:rFonts w:ascii="Calibri" w:hAnsi="Calibri" w:cs="Calibri"/>
                  <w:color w:val="000000"/>
                  <w:sz w:val="16"/>
                  <w:szCs w:val="16"/>
                </w:rPr>
                <w:t>630</w:t>
              </w:r>
            </w:ins>
          </w:p>
        </w:tc>
        <w:tc>
          <w:tcPr>
            <w:tcW w:w="621" w:type="dxa"/>
            <w:vAlign w:val="center"/>
            <w:tcPrChange w:id="21240" w:author="Στάθης Καπ" w:date="2023-03-03T06:26:00Z">
              <w:tcPr>
                <w:tcW w:w="621" w:type="dxa"/>
                <w:vAlign w:val="bottom"/>
              </w:tcPr>
            </w:tcPrChange>
          </w:tcPr>
          <w:p w14:paraId="001EF0FA" w14:textId="5A5239D8" w:rsidR="00C87CFE" w:rsidRPr="00CD1347" w:rsidRDefault="00C87CFE" w:rsidP="00C87CFE">
            <w:pPr>
              <w:jc w:val="center"/>
              <w:rPr>
                <w:ins w:id="21241" w:author="Στάθης Καπ" w:date="2023-03-03T04:01:00Z"/>
                <w:rFonts w:cstheme="minorHAnsi"/>
                <w:sz w:val="16"/>
                <w:szCs w:val="16"/>
              </w:rPr>
            </w:pPr>
            <w:ins w:id="21242" w:author="Στάθης Καπ" w:date="2023-03-03T06:21:00Z">
              <w:r>
                <w:rPr>
                  <w:rFonts w:ascii="Calibri" w:hAnsi="Calibri" w:cs="Calibri"/>
                  <w:color w:val="000000"/>
                  <w:sz w:val="16"/>
                  <w:szCs w:val="16"/>
                </w:rPr>
                <w:t>0.274</w:t>
              </w:r>
            </w:ins>
          </w:p>
        </w:tc>
        <w:tc>
          <w:tcPr>
            <w:tcW w:w="669" w:type="dxa"/>
            <w:vAlign w:val="center"/>
            <w:tcPrChange w:id="21243" w:author="Στάθης Καπ" w:date="2023-03-03T06:26:00Z">
              <w:tcPr>
                <w:tcW w:w="669" w:type="dxa"/>
                <w:vAlign w:val="center"/>
              </w:tcPr>
            </w:tcPrChange>
          </w:tcPr>
          <w:p w14:paraId="3E0F653C" w14:textId="1F81F8B3" w:rsidR="00C87CFE" w:rsidRPr="00CD1347" w:rsidRDefault="00C87CFE" w:rsidP="00C87CFE">
            <w:pPr>
              <w:jc w:val="center"/>
              <w:rPr>
                <w:ins w:id="21244" w:author="Στάθης Καπ" w:date="2023-03-03T04:01:00Z"/>
                <w:rFonts w:cstheme="minorHAnsi"/>
                <w:sz w:val="16"/>
                <w:szCs w:val="16"/>
              </w:rPr>
            </w:pPr>
            <w:ins w:id="21245" w:author="Στάθης Καπ" w:date="2023-03-03T06:21:00Z">
              <w:r>
                <w:rPr>
                  <w:rFonts w:ascii="Calibri" w:hAnsi="Calibri" w:cstheme="minorHAnsi"/>
                  <w:color w:val="000000"/>
                  <w:sz w:val="16"/>
                  <w:szCs w:val="16"/>
                </w:rPr>
                <w:t>10.89</w:t>
              </w:r>
            </w:ins>
          </w:p>
        </w:tc>
        <w:tc>
          <w:tcPr>
            <w:tcW w:w="508" w:type="dxa"/>
            <w:vAlign w:val="center"/>
            <w:tcPrChange w:id="21246" w:author="Στάθης Καπ" w:date="2023-03-03T06:26:00Z">
              <w:tcPr>
                <w:tcW w:w="508" w:type="dxa"/>
                <w:vAlign w:val="bottom"/>
              </w:tcPr>
            </w:tcPrChange>
          </w:tcPr>
          <w:p w14:paraId="6FAB9466" w14:textId="11CB1249" w:rsidR="00C87CFE" w:rsidRPr="00CD1347" w:rsidRDefault="00C87CFE" w:rsidP="00C87CFE">
            <w:pPr>
              <w:jc w:val="center"/>
              <w:rPr>
                <w:ins w:id="21247" w:author="Στάθης Καπ" w:date="2023-03-03T04:01:00Z"/>
                <w:rFonts w:cstheme="minorHAnsi"/>
                <w:sz w:val="16"/>
                <w:szCs w:val="16"/>
              </w:rPr>
            </w:pPr>
            <w:ins w:id="21248" w:author="Στάθης Καπ" w:date="2023-03-03T06:21:00Z">
              <w:r>
                <w:rPr>
                  <w:rFonts w:ascii="Calibri" w:hAnsi="Calibri" w:cs="Calibri"/>
                  <w:color w:val="000000"/>
                  <w:sz w:val="16"/>
                  <w:szCs w:val="16"/>
                </w:rPr>
                <w:t>587</w:t>
              </w:r>
            </w:ins>
          </w:p>
        </w:tc>
        <w:tc>
          <w:tcPr>
            <w:tcW w:w="541" w:type="dxa"/>
            <w:vAlign w:val="center"/>
            <w:tcPrChange w:id="21249" w:author="Στάθης Καπ" w:date="2023-03-03T06:26:00Z">
              <w:tcPr>
                <w:tcW w:w="541" w:type="dxa"/>
                <w:vAlign w:val="bottom"/>
              </w:tcPr>
            </w:tcPrChange>
          </w:tcPr>
          <w:p w14:paraId="246900F9" w14:textId="48C1B548" w:rsidR="00C87CFE" w:rsidRPr="00CD1347" w:rsidRDefault="00C87CFE" w:rsidP="00C87CFE">
            <w:pPr>
              <w:jc w:val="center"/>
              <w:rPr>
                <w:ins w:id="21250" w:author="Στάθης Καπ" w:date="2023-03-03T04:01:00Z"/>
                <w:rFonts w:cstheme="minorHAnsi"/>
                <w:sz w:val="16"/>
                <w:szCs w:val="16"/>
              </w:rPr>
            </w:pPr>
            <w:ins w:id="21251" w:author="Στάθης Καπ" w:date="2023-03-03T06:21:00Z">
              <w:r>
                <w:rPr>
                  <w:rFonts w:ascii="Calibri" w:hAnsi="Calibri" w:cs="Calibri"/>
                  <w:color w:val="000000"/>
                  <w:sz w:val="16"/>
                  <w:szCs w:val="16"/>
                </w:rPr>
                <w:t>0.26</w:t>
              </w:r>
            </w:ins>
          </w:p>
        </w:tc>
        <w:tc>
          <w:tcPr>
            <w:tcW w:w="589" w:type="dxa"/>
            <w:vAlign w:val="center"/>
            <w:tcPrChange w:id="21252" w:author="Στάθης Καπ" w:date="2023-03-03T06:26:00Z">
              <w:tcPr>
                <w:tcW w:w="589" w:type="dxa"/>
                <w:vAlign w:val="center"/>
              </w:tcPr>
            </w:tcPrChange>
          </w:tcPr>
          <w:p w14:paraId="6B5703EE" w14:textId="4A5464EC" w:rsidR="00C87CFE" w:rsidRPr="00CD1347" w:rsidRDefault="00C87CFE" w:rsidP="00C87CFE">
            <w:pPr>
              <w:jc w:val="center"/>
              <w:rPr>
                <w:ins w:id="21253" w:author="Στάθης Καπ" w:date="2023-03-03T04:01:00Z"/>
                <w:rFonts w:cstheme="minorHAnsi"/>
                <w:sz w:val="16"/>
                <w:szCs w:val="16"/>
              </w:rPr>
            </w:pPr>
            <w:ins w:id="21254" w:author="Στάθης Καπ" w:date="2023-03-03T06:21:00Z">
              <w:r>
                <w:rPr>
                  <w:rFonts w:ascii="Calibri" w:hAnsi="Calibri" w:cstheme="minorHAnsi"/>
                  <w:color w:val="000000"/>
                  <w:sz w:val="16"/>
                  <w:szCs w:val="16"/>
                </w:rPr>
                <w:t>16.97</w:t>
              </w:r>
            </w:ins>
          </w:p>
        </w:tc>
        <w:tc>
          <w:tcPr>
            <w:tcW w:w="463" w:type="dxa"/>
            <w:vAlign w:val="center"/>
            <w:tcPrChange w:id="21255" w:author="Στάθης Καπ" w:date="2023-03-03T06:26:00Z">
              <w:tcPr>
                <w:tcW w:w="463" w:type="dxa"/>
                <w:vAlign w:val="bottom"/>
              </w:tcPr>
            </w:tcPrChange>
          </w:tcPr>
          <w:p w14:paraId="043EB980" w14:textId="67A2B232" w:rsidR="00C87CFE" w:rsidRPr="00CD1347" w:rsidRDefault="00C87CFE" w:rsidP="00C87CFE">
            <w:pPr>
              <w:jc w:val="center"/>
              <w:rPr>
                <w:ins w:id="21256" w:author="Στάθης Καπ" w:date="2023-03-03T04:01:00Z"/>
                <w:rFonts w:cstheme="minorHAnsi"/>
                <w:sz w:val="16"/>
                <w:szCs w:val="16"/>
              </w:rPr>
            </w:pPr>
            <w:ins w:id="21257" w:author="Στάθης Καπ" w:date="2023-03-03T06:21:00Z">
              <w:r>
                <w:rPr>
                  <w:rFonts w:ascii="Calibri" w:hAnsi="Calibri" w:cs="Calibri"/>
                  <w:color w:val="000000"/>
                  <w:sz w:val="16"/>
                  <w:szCs w:val="16"/>
                </w:rPr>
                <w:t>571</w:t>
              </w:r>
            </w:ins>
          </w:p>
        </w:tc>
        <w:tc>
          <w:tcPr>
            <w:tcW w:w="541" w:type="dxa"/>
            <w:vAlign w:val="center"/>
            <w:tcPrChange w:id="21258" w:author="Στάθης Καπ" w:date="2023-03-03T06:26:00Z">
              <w:tcPr>
                <w:tcW w:w="541" w:type="dxa"/>
                <w:vAlign w:val="bottom"/>
              </w:tcPr>
            </w:tcPrChange>
          </w:tcPr>
          <w:p w14:paraId="755F16AC" w14:textId="449C8483" w:rsidR="00C87CFE" w:rsidRPr="00CD1347" w:rsidRDefault="00C87CFE" w:rsidP="00C87CFE">
            <w:pPr>
              <w:jc w:val="center"/>
              <w:rPr>
                <w:ins w:id="21259" w:author="Στάθης Καπ" w:date="2023-03-03T04:01:00Z"/>
                <w:rFonts w:cstheme="minorHAnsi"/>
                <w:sz w:val="16"/>
                <w:szCs w:val="16"/>
              </w:rPr>
            </w:pPr>
            <w:ins w:id="21260" w:author="Στάθης Καπ" w:date="2023-03-03T06:21:00Z">
              <w:r>
                <w:rPr>
                  <w:rFonts w:ascii="Calibri" w:hAnsi="Calibri" w:cs="Calibri"/>
                  <w:color w:val="000000"/>
                  <w:sz w:val="16"/>
                  <w:szCs w:val="16"/>
                </w:rPr>
                <w:t>0.299</w:t>
              </w:r>
            </w:ins>
          </w:p>
        </w:tc>
        <w:tc>
          <w:tcPr>
            <w:tcW w:w="589" w:type="dxa"/>
            <w:vAlign w:val="center"/>
            <w:tcPrChange w:id="21261" w:author="Στάθης Καπ" w:date="2023-03-03T06:26:00Z">
              <w:tcPr>
                <w:tcW w:w="589" w:type="dxa"/>
                <w:vAlign w:val="center"/>
              </w:tcPr>
            </w:tcPrChange>
          </w:tcPr>
          <w:p w14:paraId="5BF5C702" w14:textId="4394762C" w:rsidR="00C87CFE" w:rsidRPr="00CD1347" w:rsidRDefault="00C87CFE" w:rsidP="00C87CFE">
            <w:pPr>
              <w:jc w:val="center"/>
              <w:rPr>
                <w:ins w:id="21262" w:author="Στάθης Καπ" w:date="2023-03-03T04:01:00Z"/>
                <w:rFonts w:cstheme="minorHAnsi"/>
                <w:sz w:val="16"/>
                <w:szCs w:val="16"/>
              </w:rPr>
            </w:pPr>
            <w:ins w:id="21263" w:author="Στάθης Καπ" w:date="2023-03-03T06:21:00Z">
              <w:r>
                <w:rPr>
                  <w:rFonts w:ascii="Calibri" w:hAnsi="Calibri" w:cstheme="minorHAnsi"/>
                  <w:color w:val="000000"/>
                  <w:sz w:val="16"/>
                  <w:szCs w:val="16"/>
                </w:rPr>
                <w:t>19.24</w:t>
              </w:r>
            </w:ins>
          </w:p>
        </w:tc>
      </w:tr>
      <w:tr w:rsidR="00C87CFE" w:rsidRPr="00BB05AC" w14:paraId="01A47EDC" w14:textId="77777777" w:rsidTr="00F03C40">
        <w:tblPrEx>
          <w:tblW w:w="0" w:type="auto"/>
          <w:tblBorders>
            <w:insideH w:val="none" w:sz="0" w:space="0" w:color="auto"/>
            <w:insideV w:val="none" w:sz="0" w:space="0" w:color="auto"/>
          </w:tblBorders>
          <w:tblCellMar>
            <w:left w:w="0" w:type="dxa"/>
            <w:right w:w="0" w:type="dxa"/>
          </w:tblCellMar>
          <w:tblPrExChange w:id="2126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265" w:author="Στάθης Καπ" w:date="2023-03-03T04:01:00Z"/>
        </w:trPr>
        <w:tc>
          <w:tcPr>
            <w:tcW w:w="515" w:type="dxa"/>
            <w:tcBorders>
              <w:top w:val="nil"/>
              <w:bottom w:val="nil"/>
              <w:right w:val="single" w:sz="4" w:space="0" w:color="auto"/>
            </w:tcBorders>
            <w:shd w:val="clear" w:color="auto" w:fill="E7E6E6" w:themeFill="background2"/>
            <w:vAlign w:val="bottom"/>
            <w:tcPrChange w:id="21266" w:author="Στάθης Καπ" w:date="2023-03-03T06:26:00Z">
              <w:tcPr>
                <w:tcW w:w="515" w:type="dxa"/>
                <w:vAlign w:val="bottom"/>
              </w:tcPr>
            </w:tcPrChange>
          </w:tcPr>
          <w:p w14:paraId="05DE7D6B" w14:textId="6C4C2029" w:rsidR="00C87CFE" w:rsidRPr="00CD1347" w:rsidRDefault="00C87CFE" w:rsidP="00C87CFE">
            <w:pPr>
              <w:jc w:val="center"/>
              <w:rPr>
                <w:ins w:id="21267" w:author="Στάθης Καπ" w:date="2023-03-03T04:01:00Z"/>
                <w:sz w:val="16"/>
                <w:szCs w:val="16"/>
              </w:rPr>
            </w:pPr>
            <w:ins w:id="21268" w:author="Στάθης Καπ" w:date="2023-03-03T04:08:00Z">
              <w:r w:rsidRPr="00CD1347">
                <w:rPr>
                  <w:rFonts w:ascii="Calibri" w:hAnsi="Calibri" w:cs="Calibri"/>
                  <w:color w:val="000000"/>
                  <w:sz w:val="16"/>
                  <w:szCs w:val="16"/>
                  <w:rPrChange w:id="21269" w:author="Στάθης Καπ" w:date="2023-03-03T04:09:00Z">
                    <w:rPr>
                      <w:rFonts w:ascii="Calibri" w:hAnsi="Calibri" w:cs="Calibri"/>
                      <w:color w:val="000000"/>
                      <w:sz w:val="18"/>
                      <w:szCs w:val="18"/>
                    </w:rPr>
                  </w:rPrChange>
                </w:rPr>
                <w:t>r112</w:t>
              </w:r>
            </w:ins>
          </w:p>
        </w:tc>
        <w:tc>
          <w:tcPr>
            <w:tcW w:w="560" w:type="dxa"/>
            <w:tcBorders>
              <w:left w:val="single" w:sz="4" w:space="0" w:color="auto"/>
            </w:tcBorders>
            <w:vAlign w:val="center"/>
            <w:tcPrChange w:id="21270" w:author="Στάθης Καπ" w:date="2023-03-03T06:26:00Z">
              <w:tcPr>
                <w:tcW w:w="560" w:type="dxa"/>
              </w:tcPr>
            </w:tcPrChange>
          </w:tcPr>
          <w:p w14:paraId="437E1D41" w14:textId="09777A68" w:rsidR="00C87CFE" w:rsidRPr="00CD1347" w:rsidRDefault="00C87CFE" w:rsidP="00C87CFE">
            <w:pPr>
              <w:jc w:val="center"/>
              <w:rPr>
                <w:ins w:id="21271" w:author="Στάθης Καπ" w:date="2023-03-03T04:01:00Z"/>
                <w:rFonts w:cstheme="minorHAnsi"/>
                <w:sz w:val="16"/>
                <w:szCs w:val="16"/>
              </w:rPr>
            </w:pPr>
            <w:ins w:id="21272" w:author="Στάθης Καπ" w:date="2023-03-03T06:21:00Z">
              <w:r>
                <w:rPr>
                  <w:rFonts w:ascii="Calibri" w:hAnsi="Calibri" w:cs="Calibri"/>
                  <w:color w:val="000000"/>
                  <w:sz w:val="16"/>
                  <w:szCs w:val="16"/>
                </w:rPr>
                <w:t>776</w:t>
              </w:r>
            </w:ins>
          </w:p>
        </w:tc>
        <w:tc>
          <w:tcPr>
            <w:tcW w:w="855" w:type="dxa"/>
            <w:vAlign w:val="center"/>
            <w:tcPrChange w:id="21273" w:author="Στάθης Καπ" w:date="2023-03-03T06:26:00Z">
              <w:tcPr>
                <w:tcW w:w="855" w:type="dxa"/>
              </w:tcPr>
            </w:tcPrChange>
          </w:tcPr>
          <w:p w14:paraId="583526F8" w14:textId="4EA440B6" w:rsidR="00C87CFE" w:rsidRPr="00CD1347" w:rsidRDefault="00C87CFE" w:rsidP="00C87CFE">
            <w:pPr>
              <w:jc w:val="center"/>
              <w:rPr>
                <w:ins w:id="21274" w:author="Στάθης Καπ" w:date="2023-03-03T04:01:00Z"/>
                <w:rFonts w:cstheme="minorHAnsi"/>
                <w:sz w:val="16"/>
                <w:szCs w:val="16"/>
              </w:rPr>
            </w:pPr>
            <w:ins w:id="21275" w:author="Στάθης Καπ" w:date="2023-03-03T06:21:00Z">
              <w:r>
                <w:rPr>
                  <w:rFonts w:ascii="Calibri" w:hAnsi="Calibri" w:cs="Calibri"/>
                  <w:color w:val="000000"/>
                  <w:sz w:val="16"/>
                  <w:szCs w:val="16"/>
                </w:rPr>
                <w:t>758</w:t>
              </w:r>
            </w:ins>
          </w:p>
        </w:tc>
        <w:tc>
          <w:tcPr>
            <w:tcW w:w="544" w:type="dxa"/>
            <w:vAlign w:val="center"/>
            <w:tcPrChange w:id="21276" w:author="Στάθης Καπ" w:date="2023-03-03T06:26:00Z">
              <w:tcPr>
                <w:tcW w:w="544" w:type="dxa"/>
                <w:vAlign w:val="bottom"/>
              </w:tcPr>
            </w:tcPrChange>
          </w:tcPr>
          <w:p w14:paraId="0A24E891" w14:textId="314CD7E4" w:rsidR="00C87CFE" w:rsidRPr="00CD1347" w:rsidRDefault="00C87CFE" w:rsidP="00C87CFE">
            <w:pPr>
              <w:jc w:val="center"/>
              <w:rPr>
                <w:ins w:id="21277" w:author="Στάθης Καπ" w:date="2023-03-03T04:01:00Z"/>
                <w:rFonts w:cstheme="minorHAnsi"/>
                <w:sz w:val="16"/>
                <w:szCs w:val="16"/>
              </w:rPr>
            </w:pPr>
            <w:ins w:id="21278" w:author="Στάθης Καπ" w:date="2023-03-03T06:21:00Z">
              <w:r>
                <w:rPr>
                  <w:rFonts w:ascii="Calibri" w:hAnsi="Calibri" w:cs="Calibri"/>
                  <w:color w:val="000000"/>
                  <w:sz w:val="16"/>
                  <w:szCs w:val="16"/>
                </w:rPr>
                <w:t>707</w:t>
              </w:r>
            </w:ins>
          </w:p>
        </w:tc>
        <w:tc>
          <w:tcPr>
            <w:tcW w:w="621" w:type="dxa"/>
            <w:vAlign w:val="center"/>
            <w:tcPrChange w:id="21279" w:author="Στάθης Καπ" w:date="2023-03-03T06:26:00Z">
              <w:tcPr>
                <w:tcW w:w="621" w:type="dxa"/>
                <w:vAlign w:val="bottom"/>
              </w:tcPr>
            </w:tcPrChange>
          </w:tcPr>
          <w:p w14:paraId="44FAA871" w14:textId="4C507268" w:rsidR="00C87CFE" w:rsidRPr="00CD1347" w:rsidRDefault="00C87CFE" w:rsidP="00C87CFE">
            <w:pPr>
              <w:jc w:val="center"/>
              <w:rPr>
                <w:ins w:id="21280" w:author="Στάθης Καπ" w:date="2023-03-03T04:01:00Z"/>
                <w:rFonts w:cstheme="minorHAnsi"/>
                <w:sz w:val="16"/>
                <w:szCs w:val="16"/>
              </w:rPr>
            </w:pPr>
            <w:ins w:id="21281" w:author="Στάθης Καπ" w:date="2023-03-03T06:21:00Z">
              <w:r>
                <w:rPr>
                  <w:rFonts w:ascii="Calibri" w:hAnsi="Calibri" w:cs="Calibri"/>
                  <w:color w:val="000000"/>
                  <w:sz w:val="16"/>
                  <w:szCs w:val="16"/>
                </w:rPr>
                <w:t>0.476</w:t>
              </w:r>
            </w:ins>
          </w:p>
        </w:tc>
        <w:tc>
          <w:tcPr>
            <w:tcW w:w="669" w:type="dxa"/>
            <w:vAlign w:val="center"/>
            <w:tcPrChange w:id="21282" w:author="Στάθης Καπ" w:date="2023-03-03T06:26:00Z">
              <w:tcPr>
                <w:tcW w:w="669" w:type="dxa"/>
                <w:vAlign w:val="center"/>
              </w:tcPr>
            </w:tcPrChange>
          </w:tcPr>
          <w:p w14:paraId="5F1CBF81" w14:textId="4541F040" w:rsidR="00C87CFE" w:rsidRPr="00CD1347" w:rsidRDefault="00C87CFE" w:rsidP="00C87CFE">
            <w:pPr>
              <w:jc w:val="center"/>
              <w:rPr>
                <w:ins w:id="21283" w:author="Στάθης Καπ" w:date="2023-03-03T04:01:00Z"/>
                <w:rFonts w:cstheme="minorHAnsi"/>
                <w:sz w:val="16"/>
                <w:szCs w:val="16"/>
              </w:rPr>
            </w:pPr>
            <w:ins w:id="21284" w:author="Στάθης Καπ" w:date="2023-03-03T06:21:00Z">
              <w:r>
                <w:rPr>
                  <w:rFonts w:ascii="Calibri" w:hAnsi="Calibri" w:cstheme="minorHAnsi"/>
                  <w:color w:val="000000"/>
                  <w:sz w:val="16"/>
                  <w:szCs w:val="16"/>
                </w:rPr>
                <w:t>8.89</w:t>
              </w:r>
            </w:ins>
          </w:p>
        </w:tc>
        <w:tc>
          <w:tcPr>
            <w:tcW w:w="543" w:type="dxa"/>
            <w:vAlign w:val="center"/>
            <w:tcPrChange w:id="21285" w:author="Στάθης Καπ" w:date="2023-03-03T06:26:00Z">
              <w:tcPr>
                <w:tcW w:w="543" w:type="dxa"/>
                <w:vAlign w:val="bottom"/>
              </w:tcPr>
            </w:tcPrChange>
          </w:tcPr>
          <w:p w14:paraId="6CEBAA80" w14:textId="63E4B8B1" w:rsidR="00C87CFE" w:rsidRPr="00CD1347" w:rsidRDefault="00C87CFE" w:rsidP="00C87CFE">
            <w:pPr>
              <w:jc w:val="center"/>
              <w:rPr>
                <w:ins w:id="21286" w:author="Στάθης Καπ" w:date="2023-03-03T04:01:00Z"/>
                <w:rFonts w:cstheme="minorHAnsi"/>
                <w:sz w:val="16"/>
                <w:szCs w:val="16"/>
              </w:rPr>
            </w:pPr>
            <w:ins w:id="21287" w:author="Στάθης Καπ" w:date="2023-03-03T06:21:00Z">
              <w:r>
                <w:rPr>
                  <w:rFonts w:ascii="Calibri" w:hAnsi="Calibri" w:cs="Calibri"/>
                  <w:color w:val="000000"/>
                  <w:sz w:val="16"/>
                  <w:szCs w:val="16"/>
                </w:rPr>
                <w:t>656</w:t>
              </w:r>
            </w:ins>
          </w:p>
        </w:tc>
        <w:tc>
          <w:tcPr>
            <w:tcW w:w="621" w:type="dxa"/>
            <w:vAlign w:val="center"/>
            <w:tcPrChange w:id="21288" w:author="Στάθης Καπ" w:date="2023-03-03T06:26:00Z">
              <w:tcPr>
                <w:tcW w:w="621" w:type="dxa"/>
                <w:vAlign w:val="bottom"/>
              </w:tcPr>
            </w:tcPrChange>
          </w:tcPr>
          <w:p w14:paraId="27F8ED42" w14:textId="66C403F1" w:rsidR="00C87CFE" w:rsidRPr="00CD1347" w:rsidRDefault="00C87CFE" w:rsidP="00C87CFE">
            <w:pPr>
              <w:jc w:val="center"/>
              <w:rPr>
                <w:ins w:id="21289" w:author="Στάθης Καπ" w:date="2023-03-03T04:01:00Z"/>
                <w:rFonts w:cstheme="minorHAnsi"/>
                <w:sz w:val="16"/>
                <w:szCs w:val="16"/>
              </w:rPr>
            </w:pPr>
            <w:ins w:id="21290" w:author="Στάθης Καπ" w:date="2023-03-03T06:21:00Z">
              <w:r>
                <w:rPr>
                  <w:rFonts w:ascii="Calibri" w:hAnsi="Calibri" w:cs="Calibri"/>
                  <w:color w:val="000000"/>
                  <w:sz w:val="16"/>
                  <w:szCs w:val="16"/>
                </w:rPr>
                <w:t>0.312</w:t>
              </w:r>
            </w:ins>
          </w:p>
        </w:tc>
        <w:tc>
          <w:tcPr>
            <w:tcW w:w="669" w:type="dxa"/>
            <w:vAlign w:val="center"/>
            <w:tcPrChange w:id="21291" w:author="Στάθης Καπ" w:date="2023-03-03T06:26:00Z">
              <w:tcPr>
                <w:tcW w:w="669" w:type="dxa"/>
                <w:vAlign w:val="center"/>
              </w:tcPr>
            </w:tcPrChange>
          </w:tcPr>
          <w:p w14:paraId="13B2C117" w14:textId="08D81EF4" w:rsidR="00C87CFE" w:rsidRPr="00CD1347" w:rsidRDefault="00C87CFE" w:rsidP="00C87CFE">
            <w:pPr>
              <w:jc w:val="center"/>
              <w:rPr>
                <w:ins w:id="21292" w:author="Στάθης Καπ" w:date="2023-03-03T04:01:00Z"/>
                <w:rFonts w:cstheme="minorHAnsi"/>
                <w:sz w:val="16"/>
                <w:szCs w:val="16"/>
              </w:rPr>
            </w:pPr>
            <w:ins w:id="21293" w:author="Στάθης Καπ" w:date="2023-03-03T06:21:00Z">
              <w:r>
                <w:rPr>
                  <w:rFonts w:ascii="Calibri" w:hAnsi="Calibri" w:cstheme="minorHAnsi"/>
                  <w:color w:val="000000"/>
                  <w:sz w:val="16"/>
                  <w:szCs w:val="16"/>
                </w:rPr>
                <w:t>7.21</w:t>
              </w:r>
            </w:ins>
          </w:p>
        </w:tc>
        <w:tc>
          <w:tcPr>
            <w:tcW w:w="508" w:type="dxa"/>
            <w:vAlign w:val="center"/>
            <w:tcPrChange w:id="21294" w:author="Στάθης Καπ" w:date="2023-03-03T06:26:00Z">
              <w:tcPr>
                <w:tcW w:w="508" w:type="dxa"/>
                <w:vAlign w:val="bottom"/>
              </w:tcPr>
            </w:tcPrChange>
          </w:tcPr>
          <w:p w14:paraId="4BA6471A" w14:textId="2D7D173A" w:rsidR="00C87CFE" w:rsidRPr="00CD1347" w:rsidRDefault="00C87CFE" w:rsidP="00C87CFE">
            <w:pPr>
              <w:jc w:val="center"/>
              <w:rPr>
                <w:ins w:id="21295" w:author="Στάθης Καπ" w:date="2023-03-03T04:01:00Z"/>
                <w:rFonts w:cstheme="minorHAnsi"/>
                <w:sz w:val="16"/>
                <w:szCs w:val="16"/>
              </w:rPr>
            </w:pPr>
            <w:ins w:id="21296" w:author="Στάθης Καπ" w:date="2023-03-03T06:21:00Z">
              <w:r>
                <w:rPr>
                  <w:rFonts w:ascii="Calibri" w:hAnsi="Calibri" w:cs="Calibri"/>
                  <w:color w:val="000000"/>
                  <w:sz w:val="16"/>
                  <w:szCs w:val="16"/>
                </w:rPr>
                <w:t>583</w:t>
              </w:r>
            </w:ins>
          </w:p>
        </w:tc>
        <w:tc>
          <w:tcPr>
            <w:tcW w:w="541" w:type="dxa"/>
            <w:vAlign w:val="center"/>
            <w:tcPrChange w:id="21297" w:author="Στάθης Καπ" w:date="2023-03-03T06:26:00Z">
              <w:tcPr>
                <w:tcW w:w="541" w:type="dxa"/>
                <w:vAlign w:val="bottom"/>
              </w:tcPr>
            </w:tcPrChange>
          </w:tcPr>
          <w:p w14:paraId="45028FAE" w14:textId="5DDC36E3" w:rsidR="00C87CFE" w:rsidRPr="00CD1347" w:rsidRDefault="00C87CFE" w:rsidP="00C87CFE">
            <w:pPr>
              <w:jc w:val="center"/>
              <w:rPr>
                <w:ins w:id="21298" w:author="Στάθης Καπ" w:date="2023-03-03T04:01:00Z"/>
                <w:rFonts w:cstheme="minorHAnsi"/>
                <w:sz w:val="16"/>
                <w:szCs w:val="16"/>
              </w:rPr>
            </w:pPr>
            <w:ins w:id="21299" w:author="Στάθης Καπ" w:date="2023-03-03T06:21:00Z">
              <w:r>
                <w:rPr>
                  <w:rFonts w:ascii="Calibri" w:hAnsi="Calibri" w:cs="Calibri"/>
                  <w:color w:val="000000"/>
                  <w:sz w:val="16"/>
                  <w:szCs w:val="16"/>
                </w:rPr>
                <w:t>0.327</w:t>
              </w:r>
            </w:ins>
          </w:p>
        </w:tc>
        <w:tc>
          <w:tcPr>
            <w:tcW w:w="589" w:type="dxa"/>
            <w:vAlign w:val="center"/>
            <w:tcPrChange w:id="21300" w:author="Στάθης Καπ" w:date="2023-03-03T06:26:00Z">
              <w:tcPr>
                <w:tcW w:w="589" w:type="dxa"/>
                <w:vAlign w:val="center"/>
              </w:tcPr>
            </w:tcPrChange>
          </w:tcPr>
          <w:p w14:paraId="0E4EDAE2" w14:textId="643279E7" w:rsidR="00C87CFE" w:rsidRPr="00CD1347" w:rsidRDefault="00C87CFE" w:rsidP="00C87CFE">
            <w:pPr>
              <w:jc w:val="center"/>
              <w:rPr>
                <w:ins w:id="21301" w:author="Στάθης Καπ" w:date="2023-03-03T04:01:00Z"/>
                <w:rFonts w:cstheme="minorHAnsi"/>
                <w:sz w:val="16"/>
                <w:szCs w:val="16"/>
              </w:rPr>
            </w:pPr>
            <w:ins w:id="21302" w:author="Στάθης Καπ" w:date="2023-03-03T06:21:00Z">
              <w:r>
                <w:rPr>
                  <w:rFonts w:ascii="Calibri" w:hAnsi="Calibri" w:cstheme="minorHAnsi"/>
                  <w:color w:val="000000"/>
                  <w:sz w:val="16"/>
                  <w:szCs w:val="16"/>
                </w:rPr>
                <w:t>17.54</w:t>
              </w:r>
            </w:ins>
          </w:p>
        </w:tc>
        <w:tc>
          <w:tcPr>
            <w:tcW w:w="463" w:type="dxa"/>
            <w:vAlign w:val="center"/>
            <w:tcPrChange w:id="21303" w:author="Στάθης Καπ" w:date="2023-03-03T06:26:00Z">
              <w:tcPr>
                <w:tcW w:w="463" w:type="dxa"/>
                <w:vAlign w:val="bottom"/>
              </w:tcPr>
            </w:tcPrChange>
          </w:tcPr>
          <w:p w14:paraId="022FCD52" w14:textId="42A27F9D" w:rsidR="00C87CFE" w:rsidRPr="00CD1347" w:rsidRDefault="00C87CFE" w:rsidP="00C87CFE">
            <w:pPr>
              <w:jc w:val="center"/>
              <w:rPr>
                <w:ins w:id="21304" w:author="Στάθης Καπ" w:date="2023-03-03T04:01:00Z"/>
                <w:rFonts w:cstheme="minorHAnsi"/>
                <w:sz w:val="16"/>
                <w:szCs w:val="16"/>
              </w:rPr>
            </w:pPr>
            <w:ins w:id="21305" w:author="Στάθης Καπ" w:date="2023-03-03T06:21:00Z">
              <w:r>
                <w:rPr>
                  <w:rFonts w:ascii="Calibri" w:hAnsi="Calibri" w:cs="Calibri"/>
                  <w:color w:val="000000"/>
                  <w:sz w:val="16"/>
                  <w:szCs w:val="16"/>
                </w:rPr>
                <w:t>597</w:t>
              </w:r>
            </w:ins>
          </w:p>
        </w:tc>
        <w:tc>
          <w:tcPr>
            <w:tcW w:w="541" w:type="dxa"/>
            <w:vAlign w:val="center"/>
            <w:tcPrChange w:id="21306" w:author="Στάθης Καπ" w:date="2023-03-03T06:26:00Z">
              <w:tcPr>
                <w:tcW w:w="541" w:type="dxa"/>
                <w:vAlign w:val="bottom"/>
              </w:tcPr>
            </w:tcPrChange>
          </w:tcPr>
          <w:p w14:paraId="7EE4859F" w14:textId="6A372070" w:rsidR="00C87CFE" w:rsidRPr="00CD1347" w:rsidRDefault="00C87CFE" w:rsidP="00C87CFE">
            <w:pPr>
              <w:jc w:val="center"/>
              <w:rPr>
                <w:ins w:id="21307" w:author="Στάθης Καπ" w:date="2023-03-03T04:01:00Z"/>
                <w:rFonts w:cstheme="minorHAnsi"/>
                <w:sz w:val="16"/>
                <w:szCs w:val="16"/>
              </w:rPr>
            </w:pPr>
            <w:ins w:id="21308" w:author="Στάθης Καπ" w:date="2023-03-03T06:21:00Z">
              <w:r>
                <w:rPr>
                  <w:rFonts w:ascii="Calibri" w:hAnsi="Calibri" w:cs="Calibri"/>
                  <w:color w:val="000000"/>
                  <w:sz w:val="16"/>
                  <w:szCs w:val="16"/>
                </w:rPr>
                <w:t>0.277</w:t>
              </w:r>
            </w:ins>
          </w:p>
        </w:tc>
        <w:tc>
          <w:tcPr>
            <w:tcW w:w="589" w:type="dxa"/>
            <w:vAlign w:val="center"/>
            <w:tcPrChange w:id="21309" w:author="Στάθης Καπ" w:date="2023-03-03T06:26:00Z">
              <w:tcPr>
                <w:tcW w:w="589" w:type="dxa"/>
                <w:vAlign w:val="center"/>
              </w:tcPr>
            </w:tcPrChange>
          </w:tcPr>
          <w:p w14:paraId="1FE725DE" w14:textId="5FE45E19" w:rsidR="00C87CFE" w:rsidRPr="00CD1347" w:rsidRDefault="00C87CFE" w:rsidP="00C87CFE">
            <w:pPr>
              <w:jc w:val="center"/>
              <w:rPr>
                <w:ins w:id="21310" w:author="Στάθης Καπ" w:date="2023-03-03T04:01:00Z"/>
                <w:rFonts w:cstheme="minorHAnsi"/>
                <w:sz w:val="16"/>
                <w:szCs w:val="16"/>
              </w:rPr>
            </w:pPr>
            <w:ins w:id="21311" w:author="Στάθης Καπ" w:date="2023-03-03T06:21:00Z">
              <w:r>
                <w:rPr>
                  <w:rFonts w:ascii="Calibri" w:hAnsi="Calibri" w:cstheme="minorHAnsi"/>
                  <w:color w:val="000000"/>
                  <w:sz w:val="16"/>
                  <w:szCs w:val="16"/>
                </w:rPr>
                <w:t>15.56</w:t>
              </w:r>
            </w:ins>
          </w:p>
        </w:tc>
      </w:tr>
      <w:tr w:rsidR="00C87CFE" w:rsidRPr="00BB05AC" w14:paraId="38B5B7EC" w14:textId="77777777" w:rsidTr="00F03C40">
        <w:tblPrEx>
          <w:tblW w:w="0" w:type="auto"/>
          <w:tblBorders>
            <w:insideH w:val="none" w:sz="0" w:space="0" w:color="auto"/>
            <w:insideV w:val="none" w:sz="0" w:space="0" w:color="auto"/>
          </w:tblBorders>
          <w:tblCellMar>
            <w:left w:w="0" w:type="dxa"/>
            <w:right w:w="0" w:type="dxa"/>
          </w:tblCellMar>
          <w:tblPrExChange w:id="2131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313" w:author="Στάθης Καπ" w:date="2023-03-03T04:01:00Z"/>
        </w:trPr>
        <w:tc>
          <w:tcPr>
            <w:tcW w:w="515" w:type="dxa"/>
            <w:tcBorders>
              <w:top w:val="nil"/>
              <w:bottom w:val="nil"/>
              <w:right w:val="single" w:sz="4" w:space="0" w:color="auto"/>
            </w:tcBorders>
            <w:shd w:val="clear" w:color="auto" w:fill="E7E6E6" w:themeFill="background2"/>
            <w:vAlign w:val="bottom"/>
            <w:tcPrChange w:id="21314" w:author="Στάθης Καπ" w:date="2023-03-03T06:26:00Z">
              <w:tcPr>
                <w:tcW w:w="515" w:type="dxa"/>
                <w:vAlign w:val="bottom"/>
              </w:tcPr>
            </w:tcPrChange>
          </w:tcPr>
          <w:p w14:paraId="1EA35CCB" w14:textId="19972A58" w:rsidR="00C87CFE" w:rsidRPr="00CD1347" w:rsidRDefault="00C87CFE" w:rsidP="00C87CFE">
            <w:pPr>
              <w:jc w:val="center"/>
              <w:rPr>
                <w:ins w:id="21315" w:author="Στάθης Καπ" w:date="2023-03-03T04:01:00Z"/>
                <w:sz w:val="16"/>
                <w:szCs w:val="16"/>
              </w:rPr>
            </w:pPr>
            <w:ins w:id="21316" w:author="Στάθης Καπ" w:date="2023-03-03T04:08:00Z">
              <w:r w:rsidRPr="00CD1347">
                <w:rPr>
                  <w:rFonts w:ascii="Calibri" w:hAnsi="Calibri" w:cs="Calibri"/>
                  <w:color w:val="000000"/>
                  <w:sz w:val="16"/>
                  <w:szCs w:val="16"/>
                  <w:rPrChange w:id="21317" w:author="Στάθης Καπ" w:date="2023-03-03T04:09:00Z">
                    <w:rPr>
                      <w:rFonts w:ascii="Calibri" w:hAnsi="Calibri" w:cs="Calibri"/>
                      <w:color w:val="000000"/>
                      <w:sz w:val="18"/>
                      <w:szCs w:val="18"/>
                    </w:rPr>
                  </w:rPrChange>
                </w:rPr>
                <w:t>r201</w:t>
              </w:r>
            </w:ins>
          </w:p>
        </w:tc>
        <w:tc>
          <w:tcPr>
            <w:tcW w:w="560" w:type="dxa"/>
            <w:tcBorders>
              <w:left w:val="single" w:sz="4" w:space="0" w:color="auto"/>
            </w:tcBorders>
            <w:vAlign w:val="center"/>
            <w:tcPrChange w:id="21318" w:author="Στάθης Καπ" w:date="2023-03-03T06:26:00Z">
              <w:tcPr>
                <w:tcW w:w="560" w:type="dxa"/>
              </w:tcPr>
            </w:tcPrChange>
          </w:tcPr>
          <w:p w14:paraId="7C2BAB4A" w14:textId="701BABA2" w:rsidR="00C87CFE" w:rsidRPr="00CD1347" w:rsidRDefault="00C87CFE" w:rsidP="00C87CFE">
            <w:pPr>
              <w:jc w:val="center"/>
              <w:rPr>
                <w:ins w:id="21319" w:author="Στάθης Καπ" w:date="2023-03-03T04:01:00Z"/>
                <w:rFonts w:cstheme="minorHAnsi"/>
                <w:sz w:val="16"/>
                <w:szCs w:val="16"/>
              </w:rPr>
            </w:pPr>
            <w:ins w:id="21320" w:author="Στάθης Καπ" w:date="2023-03-03T06:21:00Z">
              <w:r>
                <w:rPr>
                  <w:rFonts w:ascii="Calibri" w:hAnsi="Calibri" w:cs="Calibri"/>
                  <w:color w:val="000000"/>
                  <w:sz w:val="16"/>
                  <w:szCs w:val="16"/>
                </w:rPr>
                <w:t>1442</w:t>
              </w:r>
            </w:ins>
          </w:p>
        </w:tc>
        <w:tc>
          <w:tcPr>
            <w:tcW w:w="855" w:type="dxa"/>
            <w:vAlign w:val="center"/>
            <w:tcPrChange w:id="21321" w:author="Στάθης Καπ" w:date="2023-03-03T06:26:00Z">
              <w:tcPr>
                <w:tcW w:w="855" w:type="dxa"/>
              </w:tcPr>
            </w:tcPrChange>
          </w:tcPr>
          <w:p w14:paraId="32572F88" w14:textId="040887B5" w:rsidR="00C87CFE" w:rsidRPr="00CD1347" w:rsidRDefault="00C87CFE" w:rsidP="00C87CFE">
            <w:pPr>
              <w:jc w:val="center"/>
              <w:rPr>
                <w:ins w:id="21322" w:author="Στάθης Καπ" w:date="2023-03-03T04:01:00Z"/>
                <w:rFonts w:cstheme="minorHAnsi"/>
                <w:sz w:val="16"/>
                <w:szCs w:val="16"/>
              </w:rPr>
            </w:pPr>
            <w:ins w:id="21323" w:author="Στάθης Καπ" w:date="2023-03-03T06:21:00Z">
              <w:r>
                <w:rPr>
                  <w:rFonts w:ascii="Calibri" w:hAnsi="Calibri" w:cs="Calibri"/>
                  <w:color w:val="000000"/>
                  <w:sz w:val="16"/>
                  <w:szCs w:val="16"/>
                </w:rPr>
                <w:t>1408</w:t>
              </w:r>
            </w:ins>
          </w:p>
        </w:tc>
        <w:tc>
          <w:tcPr>
            <w:tcW w:w="544" w:type="dxa"/>
            <w:vAlign w:val="center"/>
            <w:tcPrChange w:id="21324" w:author="Στάθης Καπ" w:date="2023-03-03T06:26:00Z">
              <w:tcPr>
                <w:tcW w:w="544" w:type="dxa"/>
                <w:vAlign w:val="bottom"/>
              </w:tcPr>
            </w:tcPrChange>
          </w:tcPr>
          <w:p w14:paraId="55C73704" w14:textId="11255025" w:rsidR="00C87CFE" w:rsidRPr="00CD1347" w:rsidRDefault="00C87CFE" w:rsidP="00C87CFE">
            <w:pPr>
              <w:jc w:val="center"/>
              <w:rPr>
                <w:ins w:id="21325" w:author="Στάθης Καπ" w:date="2023-03-03T04:01:00Z"/>
                <w:rFonts w:cstheme="minorHAnsi"/>
                <w:sz w:val="16"/>
                <w:szCs w:val="16"/>
              </w:rPr>
            </w:pPr>
            <w:ins w:id="21326" w:author="Στάθης Καπ" w:date="2023-03-03T06:21:00Z">
              <w:r>
                <w:rPr>
                  <w:rFonts w:ascii="Calibri" w:hAnsi="Calibri" w:cs="Calibri"/>
                  <w:color w:val="000000"/>
                  <w:sz w:val="16"/>
                  <w:szCs w:val="16"/>
                </w:rPr>
                <w:t>1384</w:t>
              </w:r>
            </w:ins>
          </w:p>
        </w:tc>
        <w:tc>
          <w:tcPr>
            <w:tcW w:w="621" w:type="dxa"/>
            <w:vAlign w:val="center"/>
            <w:tcPrChange w:id="21327" w:author="Στάθης Καπ" w:date="2023-03-03T06:26:00Z">
              <w:tcPr>
                <w:tcW w:w="621" w:type="dxa"/>
                <w:vAlign w:val="bottom"/>
              </w:tcPr>
            </w:tcPrChange>
          </w:tcPr>
          <w:p w14:paraId="569680A6" w14:textId="57802921" w:rsidR="00C87CFE" w:rsidRPr="00CD1347" w:rsidRDefault="00C87CFE" w:rsidP="00C87CFE">
            <w:pPr>
              <w:jc w:val="center"/>
              <w:rPr>
                <w:ins w:id="21328" w:author="Στάθης Καπ" w:date="2023-03-03T04:01:00Z"/>
                <w:rFonts w:cstheme="minorHAnsi"/>
                <w:sz w:val="16"/>
                <w:szCs w:val="16"/>
              </w:rPr>
            </w:pPr>
            <w:ins w:id="21329" w:author="Στάθης Καπ" w:date="2023-03-03T06:21:00Z">
              <w:r>
                <w:rPr>
                  <w:rFonts w:ascii="Calibri" w:hAnsi="Calibri" w:cs="Calibri"/>
                  <w:color w:val="000000"/>
                  <w:sz w:val="16"/>
                  <w:szCs w:val="16"/>
                </w:rPr>
                <w:t>0.409</w:t>
              </w:r>
            </w:ins>
          </w:p>
        </w:tc>
        <w:tc>
          <w:tcPr>
            <w:tcW w:w="669" w:type="dxa"/>
            <w:vAlign w:val="center"/>
            <w:tcPrChange w:id="21330" w:author="Στάθης Καπ" w:date="2023-03-03T06:26:00Z">
              <w:tcPr>
                <w:tcW w:w="669" w:type="dxa"/>
                <w:vAlign w:val="center"/>
              </w:tcPr>
            </w:tcPrChange>
          </w:tcPr>
          <w:p w14:paraId="66D2453B" w14:textId="6AB6BEE9" w:rsidR="00C87CFE" w:rsidRPr="00CD1347" w:rsidRDefault="00C87CFE" w:rsidP="00C87CFE">
            <w:pPr>
              <w:jc w:val="center"/>
              <w:rPr>
                <w:ins w:id="21331" w:author="Στάθης Καπ" w:date="2023-03-03T04:01:00Z"/>
                <w:rFonts w:cstheme="minorHAnsi"/>
                <w:sz w:val="16"/>
                <w:szCs w:val="16"/>
              </w:rPr>
            </w:pPr>
            <w:ins w:id="21332" w:author="Στάθης Καπ" w:date="2023-03-03T06:21:00Z">
              <w:r>
                <w:rPr>
                  <w:rFonts w:ascii="Calibri" w:hAnsi="Calibri" w:cstheme="minorHAnsi"/>
                  <w:color w:val="000000"/>
                  <w:sz w:val="16"/>
                  <w:szCs w:val="16"/>
                </w:rPr>
                <w:t>4.02</w:t>
              </w:r>
            </w:ins>
          </w:p>
        </w:tc>
        <w:tc>
          <w:tcPr>
            <w:tcW w:w="543" w:type="dxa"/>
            <w:vAlign w:val="center"/>
            <w:tcPrChange w:id="21333" w:author="Στάθης Καπ" w:date="2023-03-03T06:26:00Z">
              <w:tcPr>
                <w:tcW w:w="543" w:type="dxa"/>
                <w:vAlign w:val="bottom"/>
              </w:tcPr>
            </w:tcPrChange>
          </w:tcPr>
          <w:p w14:paraId="2BB6DBF9" w14:textId="0DB3AAC6" w:rsidR="00C87CFE" w:rsidRPr="00CD1347" w:rsidRDefault="00C87CFE" w:rsidP="00C87CFE">
            <w:pPr>
              <w:jc w:val="center"/>
              <w:rPr>
                <w:ins w:id="21334" w:author="Στάθης Καπ" w:date="2023-03-03T04:01:00Z"/>
                <w:rFonts w:cstheme="minorHAnsi"/>
                <w:sz w:val="16"/>
                <w:szCs w:val="16"/>
              </w:rPr>
            </w:pPr>
            <w:ins w:id="21335" w:author="Στάθης Καπ" w:date="2023-03-03T06:21:00Z">
              <w:r>
                <w:rPr>
                  <w:rFonts w:ascii="Calibri" w:hAnsi="Calibri" w:cs="Calibri"/>
                  <w:color w:val="000000"/>
                  <w:sz w:val="16"/>
                  <w:szCs w:val="16"/>
                </w:rPr>
                <w:t>1377</w:t>
              </w:r>
            </w:ins>
          </w:p>
        </w:tc>
        <w:tc>
          <w:tcPr>
            <w:tcW w:w="621" w:type="dxa"/>
            <w:vAlign w:val="center"/>
            <w:tcPrChange w:id="21336" w:author="Στάθης Καπ" w:date="2023-03-03T06:26:00Z">
              <w:tcPr>
                <w:tcW w:w="621" w:type="dxa"/>
                <w:vAlign w:val="bottom"/>
              </w:tcPr>
            </w:tcPrChange>
          </w:tcPr>
          <w:p w14:paraId="2121BCBF" w14:textId="03410106" w:rsidR="00C87CFE" w:rsidRPr="00CD1347" w:rsidRDefault="00C87CFE" w:rsidP="00C87CFE">
            <w:pPr>
              <w:jc w:val="center"/>
              <w:rPr>
                <w:ins w:id="21337" w:author="Στάθης Καπ" w:date="2023-03-03T04:01:00Z"/>
                <w:rFonts w:cstheme="minorHAnsi"/>
                <w:sz w:val="16"/>
                <w:szCs w:val="16"/>
              </w:rPr>
            </w:pPr>
            <w:ins w:id="21338" w:author="Στάθης Καπ" w:date="2023-03-03T06:21:00Z">
              <w:r>
                <w:rPr>
                  <w:rFonts w:ascii="Calibri" w:hAnsi="Calibri" w:cs="Calibri"/>
                  <w:color w:val="000000"/>
                  <w:sz w:val="16"/>
                  <w:szCs w:val="16"/>
                </w:rPr>
                <w:t>0.415</w:t>
              </w:r>
            </w:ins>
          </w:p>
        </w:tc>
        <w:tc>
          <w:tcPr>
            <w:tcW w:w="669" w:type="dxa"/>
            <w:vAlign w:val="center"/>
            <w:tcPrChange w:id="21339" w:author="Στάθης Καπ" w:date="2023-03-03T06:26:00Z">
              <w:tcPr>
                <w:tcW w:w="669" w:type="dxa"/>
                <w:vAlign w:val="center"/>
              </w:tcPr>
            </w:tcPrChange>
          </w:tcPr>
          <w:p w14:paraId="2652A456" w14:textId="6FD0E592" w:rsidR="00C87CFE" w:rsidRPr="00CD1347" w:rsidRDefault="00C87CFE" w:rsidP="00C87CFE">
            <w:pPr>
              <w:jc w:val="center"/>
              <w:rPr>
                <w:ins w:id="21340" w:author="Στάθης Καπ" w:date="2023-03-03T04:01:00Z"/>
                <w:rFonts w:cstheme="minorHAnsi"/>
                <w:sz w:val="16"/>
                <w:szCs w:val="16"/>
              </w:rPr>
            </w:pPr>
            <w:ins w:id="21341" w:author="Στάθης Καπ" w:date="2023-03-03T06:21:00Z">
              <w:r>
                <w:rPr>
                  <w:rFonts w:ascii="Calibri" w:hAnsi="Calibri" w:cstheme="minorHAnsi"/>
                  <w:color w:val="000000"/>
                  <w:sz w:val="16"/>
                  <w:szCs w:val="16"/>
                </w:rPr>
                <w:t>0.51</w:t>
              </w:r>
            </w:ins>
          </w:p>
        </w:tc>
        <w:tc>
          <w:tcPr>
            <w:tcW w:w="508" w:type="dxa"/>
            <w:vAlign w:val="center"/>
            <w:tcPrChange w:id="21342" w:author="Στάθης Καπ" w:date="2023-03-03T06:26:00Z">
              <w:tcPr>
                <w:tcW w:w="508" w:type="dxa"/>
                <w:vAlign w:val="bottom"/>
              </w:tcPr>
            </w:tcPrChange>
          </w:tcPr>
          <w:p w14:paraId="4B772C84" w14:textId="7FA206C9" w:rsidR="00C87CFE" w:rsidRPr="00CD1347" w:rsidRDefault="00C87CFE" w:rsidP="00C87CFE">
            <w:pPr>
              <w:jc w:val="center"/>
              <w:rPr>
                <w:ins w:id="21343" w:author="Στάθης Καπ" w:date="2023-03-03T04:01:00Z"/>
                <w:rFonts w:cstheme="minorHAnsi"/>
                <w:sz w:val="16"/>
                <w:szCs w:val="16"/>
              </w:rPr>
            </w:pPr>
            <w:ins w:id="21344" w:author="Στάθης Καπ" w:date="2023-03-03T06:21:00Z">
              <w:r>
                <w:rPr>
                  <w:rFonts w:ascii="Calibri" w:hAnsi="Calibri" w:cs="Calibri"/>
                  <w:color w:val="000000"/>
                  <w:sz w:val="16"/>
                  <w:szCs w:val="16"/>
                </w:rPr>
                <w:t>1375</w:t>
              </w:r>
            </w:ins>
          </w:p>
        </w:tc>
        <w:tc>
          <w:tcPr>
            <w:tcW w:w="541" w:type="dxa"/>
            <w:vAlign w:val="center"/>
            <w:tcPrChange w:id="21345" w:author="Στάθης Καπ" w:date="2023-03-03T06:26:00Z">
              <w:tcPr>
                <w:tcW w:w="541" w:type="dxa"/>
                <w:vAlign w:val="bottom"/>
              </w:tcPr>
            </w:tcPrChange>
          </w:tcPr>
          <w:p w14:paraId="35F3A36A" w14:textId="2BA2DC0D" w:rsidR="00C87CFE" w:rsidRPr="00CD1347" w:rsidRDefault="00C87CFE" w:rsidP="00C87CFE">
            <w:pPr>
              <w:jc w:val="center"/>
              <w:rPr>
                <w:ins w:id="21346" w:author="Στάθης Καπ" w:date="2023-03-03T04:01:00Z"/>
                <w:rFonts w:cstheme="minorHAnsi"/>
                <w:sz w:val="16"/>
                <w:szCs w:val="16"/>
              </w:rPr>
            </w:pPr>
            <w:ins w:id="21347" w:author="Στάθης Καπ" w:date="2023-03-03T06:21:00Z">
              <w:r>
                <w:rPr>
                  <w:rFonts w:ascii="Calibri" w:hAnsi="Calibri" w:cs="Calibri"/>
                  <w:color w:val="000000"/>
                  <w:sz w:val="16"/>
                  <w:szCs w:val="16"/>
                </w:rPr>
                <w:t>0.262</w:t>
              </w:r>
            </w:ins>
          </w:p>
        </w:tc>
        <w:tc>
          <w:tcPr>
            <w:tcW w:w="589" w:type="dxa"/>
            <w:vAlign w:val="center"/>
            <w:tcPrChange w:id="21348" w:author="Στάθης Καπ" w:date="2023-03-03T06:26:00Z">
              <w:tcPr>
                <w:tcW w:w="589" w:type="dxa"/>
                <w:vAlign w:val="center"/>
              </w:tcPr>
            </w:tcPrChange>
          </w:tcPr>
          <w:p w14:paraId="5ED0DCB8" w14:textId="21E09652" w:rsidR="00C87CFE" w:rsidRPr="00CD1347" w:rsidRDefault="00C87CFE" w:rsidP="00C87CFE">
            <w:pPr>
              <w:jc w:val="center"/>
              <w:rPr>
                <w:ins w:id="21349" w:author="Στάθης Καπ" w:date="2023-03-03T04:01:00Z"/>
                <w:rFonts w:cstheme="minorHAnsi"/>
                <w:sz w:val="16"/>
                <w:szCs w:val="16"/>
              </w:rPr>
            </w:pPr>
            <w:ins w:id="21350" w:author="Στάθης Καπ" w:date="2023-03-03T06:21:00Z">
              <w:r>
                <w:rPr>
                  <w:rFonts w:ascii="Calibri" w:hAnsi="Calibri" w:cstheme="minorHAnsi"/>
                  <w:color w:val="000000"/>
                  <w:sz w:val="16"/>
                  <w:szCs w:val="16"/>
                </w:rPr>
                <w:t>0.65</w:t>
              </w:r>
            </w:ins>
          </w:p>
        </w:tc>
        <w:tc>
          <w:tcPr>
            <w:tcW w:w="463" w:type="dxa"/>
            <w:vAlign w:val="center"/>
            <w:tcPrChange w:id="21351" w:author="Στάθης Καπ" w:date="2023-03-03T06:26:00Z">
              <w:tcPr>
                <w:tcW w:w="463" w:type="dxa"/>
                <w:vAlign w:val="bottom"/>
              </w:tcPr>
            </w:tcPrChange>
          </w:tcPr>
          <w:p w14:paraId="0DB05610" w14:textId="7F44BDE6" w:rsidR="00C87CFE" w:rsidRPr="00CD1347" w:rsidRDefault="00C87CFE" w:rsidP="00C87CFE">
            <w:pPr>
              <w:jc w:val="center"/>
              <w:rPr>
                <w:ins w:id="21352" w:author="Στάθης Καπ" w:date="2023-03-03T04:01:00Z"/>
                <w:rFonts w:cstheme="minorHAnsi"/>
                <w:sz w:val="16"/>
                <w:szCs w:val="16"/>
              </w:rPr>
            </w:pPr>
            <w:ins w:id="21353" w:author="Στάθης Καπ" w:date="2023-03-03T06:21:00Z">
              <w:r>
                <w:rPr>
                  <w:rFonts w:ascii="Calibri" w:hAnsi="Calibri" w:cs="Calibri"/>
                  <w:color w:val="000000"/>
                  <w:sz w:val="16"/>
                  <w:szCs w:val="16"/>
                </w:rPr>
                <w:t>1343</w:t>
              </w:r>
            </w:ins>
          </w:p>
        </w:tc>
        <w:tc>
          <w:tcPr>
            <w:tcW w:w="541" w:type="dxa"/>
            <w:vAlign w:val="center"/>
            <w:tcPrChange w:id="21354" w:author="Στάθης Καπ" w:date="2023-03-03T06:26:00Z">
              <w:tcPr>
                <w:tcW w:w="541" w:type="dxa"/>
                <w:vAlign w:val="bottom"/>
              </w:tcPr>
            </w:tcPrChange>
          </w:tcPr>
          <w:p w14:paraId="40E267C6" w14:textId="37EC74B4" w:rsidR="00C87CFE" w:rsidRPr="00CD1347" w:rsidRDefault="00C87CFE" w:rsidP="00C87CFE">
            <w:pPr>
              <w:jc w:val="center"/>
              <w:rPr>
                <w:ins w:id="21355" w:author="Στάθης Καπ" w:date="2023-03-03T04:01:00Z"/>
                <w:rFonts w:cstheme="minorHAnsi"/>
                <w:sz w:val="16"/>
                <w:szCs w:val="16"/>
              </w:rPr>
            </w:pPr>
            <w:ins w:id="21356" w:author="Στάθης Καπ" w:date="2023-03-03T06:21:00Z">
              <w:r>
                <w:rPr>
                  <w:rFonts w:ascii="Calibri" w:hAnsi="Calibri" w:cs="Calibri"/>
                  <w:color w:val="000000"/>
                  <w:sz w:val="16"/>
                  <w:szCs w:val="16"/>
                </w:rPr>
                <w:t>0.272</w:t>
              </w:r>
            </w:ins>
          </w:p>
        </w:tc>
        <w:tc>
          <w:tcPr>
            <w:tcW w:w="589" w:type="dxa"/>
            <w:vAlign w:val="center"/>
            <w:tcPrChange w:id="21357" w:author="Στάθης Καπ" w:date="2023-03-03T06:26:00Z">
              <w:tcPr>
                <w:tcW w:w="589" w:type="dxa"/>
                <w:vAlign w:val="center"/>
              </w:tcPr>
            </w:tcPrChange>
          </w:tcPr>
          <w:p w14:paraId="48B3E71A" w14:textId="054601F3" w:rsidR="00C87CFE" w:rsidRPr="00CD1347" w:rsidRDefault="00C87CFE" w:rsidP="00C87CFE">
            <w:pPr>
              <w:jc w:val="center"/>
              <w:rPr>
                <w:ins w:id="21358" w:author="Στάθης Καπ" w:date="2023-03-03T04:01:00Z"/>
                <w:rFonts w:cstheme="minorHAnsi"/>
                <w:sz w:val="16"/>
                <w:szCs w:val="16"/>
              </w:rPr>
            </w:pPr>
            <w:ins w:id="21359" w:author="Στάθης Καπ" w:date="2023-03-03T06:21:00Z">
              <w:r>
                <w:rPr>
                  <w:rFonts w:ascii="Calibri" w:hAnsi="Calibri" w:cstheme="minorHAnsi"/>
                  <w:color w:val="000000"/>
                  <w:sz w:val="16"/>
                  <w:szCs w:val="16"/>
                </w:rPr>
                <w:t>2.96</w:t>
              </w:r>
            </w:ins>
          </w:p>
        </w:tc>
      </w:tr>
      <w:tr w:rsidR="00C87CFE" w:rsidRPr="00BB05AC" w14:paraId="2206CB71" w14:textId="77777777" w:rsidTr="00F03C40">
        <w:tblPrEx>
          <w:tblW w:w="0" w:type="auto"/>
          <w:tblBorders>
            <w:insideH w:val="none" w:sz="0" w:space="0" w:color="auto"/>
            <w:insideV w:val="none" w:sz="0" w:space="0" w:color="auto"/>
          </w:tblBorders>
          <w:tblCellMar>
            <w:left w:w="0" w:type="dxa"/>
            <w:right w:w="0" w:type="dxa"/>
          </w:tblCellMar>
          <w:tblPrExChange w:id="2136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361" w:author="Στάθης Καπ" w:date="2023-03-03T04:01:00Z"/>
        </w:trPr>
        <w:tc>
          <w:tcPr>
            <w:tcW w:w="515" w:type="dxa"/>
            <w:tcBorders>
              <w:top w:val="nil"/>
              <w:bottom w:val="nil"/>
              <w:right w:val="single" w:sz="4" w:space="0" w:color="auto"/>
            </w:tcBorders>
            <w:shd w:val="clear" w:color="auto" w:fill="E7E6E6" w:themeFill="background2"/>
            <w:vAlign w:val="bottom"/>
            <w:tcPrChange w:id="21362" w:author="Στάθης Καπ" w:date="2023-03-03T06:26:00Z">
              <w:tcPr>
                <w:tcW w:w="515" w:type="dxa"/>
                <w:vAlign w:val="bottom"/>
              </w:tcPr>
            </w:tcPrChange>
          </w:tcPr>
          <w:p w14:paraId="2E5DACA8" w14:textId="4BD55144" w:rsidR="00C87CFE" w:rsidRPr="00CD1347" w:rsidRDefault="00C87CFE" w:rsidP="00C87CFE">
            <w:pPr>
              <w:jc w:val="center"/>
              <w:rPr>
                <w:ins w:id="21363" w:author="Στάθης Καπ" w:date="2023-03-03T04:01:00Z"/>
                <w:sz w:val="16"/>
                <w:szCs w:val="16"/>
              </w:rPr>
            </w:pPr>
            <w:ins w:id="21364" w:author="Στάθης Καπ" w:date="2023-03-03T04:08:00Z">
              <w:r w:rsidRPr="00CD1347">
                <w:rPr>
                  <w:rFonts w:ascii="Calibri" w:hAnsi="Calibri" w:cs="Calibri"/>
                  <w:color w:val="000000"/>
                  <w:sz w:val="16"/>
                  <w:szCs w:val="16"/>
                  <w:rPrChange w:id="21365" w:author="Στάθης Καπ" w:date="2023-03-03T04:09:00Z">
                    <w:rPr>
                      <w:rFonts w:ascii="Calibri" w:hAnsi="Calibri" w:cs="Calibri"/>
                      <w:color w:val="000000"/>
                      <w:sz w:val="18"/>
                      <w:szCs w:val="18"/>
                    </w:rPr>
                  </w:rPrChange>
                </w:rPr>
                <w:t>r202</w:t>
              </w:r>
            </w:ins>
          </w:p>
        </w:tc>
        <w:tc>
          <w:tcPr>
            <w:tcW w:w="560" w:type="dxa"/>
            <w:tcBorders>
              <w:left w:val="single" w:sz="4" w:space="0" w:color="auto"/>
            </w:tcBorders>
            <w:vAlign w:val="center"/>
            <w:tcPrChange w:id="21366" w:author="Στάθης Καπ" w:date="2023-03-03T06:26:00Z">
              <w:tcPr>
                <w:tcW w:w="560" w:type="dxa"/>
              </w:tcPr>
            </w:tcPrChange>
          </w:tcPr>
          <w:p w14:paraId="5AB56D4A" w14:textId="56A45F90" w:rsidR="00C87CFE" w:rsidRPr="00CD1347" w:rsidRDefault="00C87CFE" w:rsidP="00C87CFE">
            <w:pPr>
              <w:jc w:val="center"/>
              <w:rPr>
                <w:ins w:id="21367" w:author="Στάθης Καπ" w:date="2023-03-03T04:01:00Z"/>
                <w:rFonts w:cstheme="minorHAnsi"/>
                <w:sz w:val="16"/>
                <w:szCs w:val="16"/>
              </w:rPr>
            </w:pPr>
            <w:ins w:id="21368" w:author="Στάθης Καπ" w:date="2023-03-03T06:21:00Z">
              <w:r>
                <w:rPr>
                  <w:rFonts w:ascii="Calibri" w:hAnsi="Calibri" w:cs="Calibri"/>
                  <w:color w:val="000000"/>
                  <w:sz w:val="16"/>
                  <w:szCs w:val="16"/>
                </w:rPr>
                <w:t>1458</w:t>
              </w:r>
            </w:ins>
          </w:p>
        </w:tc>
        <w:tc>
          <w:tcPr>
            <w:tcW w:w="855" w:type="dxa"/>
            <w:vAlign w:val="center"/>
            <w:tcPrChange w:id="21369" w:author="Στάθης Καπ" w:date="2023-03-03T06:26:00Z">
              <w:tcPr>
                <w:tcW w:w="855" w:type="dxa"/>
              </w:tcPr>
            </w:tcPrChange>
          </w:tcPr>
          <w:p w14:paraId="7D2E9BED" w14:textId="55A430A2" w:rsidR="00C87CFE" w:rsidRPr="00CD1347" w:rsidRDefault="00C87CFE" w:rsidP="00C87CFE">
            <w:pPr>
              <w:jc w:val="center"/>
              <w:rPr>
                <w:ins w:id="21370" w:author="Στάθης Καπ" w:date="2023-03-03T04:01:00Z"/>
                <w:rFonts w:cstheme="minorHAnsi"/>
                <w:sz w:val="16"/>
                <w:szCs w:val="16"/>
              </w:rPr>
            </w:pPr>
            <w:ins w:id="21371" w:author="Στάθης Καπ" w:date="2023-03-03T06:21:00Z">
              <w:r>
                <w:rPr>
                  <w:rFonts w:ascii="Calibri" w:hAnsi="Calibri" w:cs="Calibri"/>
                  <w:color w:val="000000"/>
                  <w:sz w:val="16"/>
                  <w:szCs w:val="16"/>
                </w:rPr>
                <w:t>1443</w:t>
              </w:r>
            </w:ins>
          </w:p>
        </w:tc>
        <w:tc>
          <w:tcPr>
            <w:tcW w:w="544" w:type="dxa"/>
            <w:vAlign w:val="center"/>
            <w:tcPrChange w:id="21372" w:author="Στάθης Καπ" w:date="2023-03-03T06:26:00Z">
              <w:tcPr>
                <w:tcW w:w="544" w:type="dxa"/>
                <w:vAlign w:val="bottom"/>
              </w:tcPr>
            </w:tcPrChange>
          </w:tcPr>
          <w:p w14:paraId="0020D075" w14:textId="3ECC32D6" w:rsidR="00C87CFE" w:rsidRPr="00CD1347" w:rsidRDefault="00C87CFE" w:rsidP="00C87CFE">
            <w:pPr>
              <w:jc w:val="center"/>
              <w:rPr>
                <w:ins w:id="21373" w:author="Στάθης Καπ" w:date="2023-03-03T04:01:00Z"/>
                <w:rFonts w:cstheme="minorHAnsi"/>
                <w:sz w:val="16"/>
                <w:szCs w:val="16"/>
              </w:rPr>
            </w:pPr>
            <w:ins w:id="21374" w:author="Στάθης Καπ" w:date="2023-03-03T06:21:00Z">
              <w:r>
                <w:rPr>
                  <w:rFonts w:ascii="Calibri" w:hAnsi="Calibri" w:cs="Calibri"/>
                  <w:color w:val="000000"/>
                  <w:sz w:val="16"/>
                  <w:szCs w:val="16"/>
                </w:rPr>
                <w:t>1443</w:t>
              </w:r>
            </w:ins>
          </w:p>
        </w:tc>
        <w:tc>
          <w:tcPr>
            <w:tcW w:w="621" w:type="dxa"/>
            <w:vAlign w:val="center"/>
            <w:tcPrChange w:id="21375" w:author="Στάθης Καπ" w:date="2023-03-03T06:26:00Z">
              <w:tcPr>
                <w:tcW w:w="621" w:type="dxa"/>
                <w:vAlign w:val="bottom"/>
              </w:tcPr>
            </w:tcPrChange>
          </w:tcPr>
          <w:p w14:paraId="05E9C7A3" w14:textId="02A50607" w:rsidR="00C87CFE" w:rsidRPr="00CD1347" w:rsidRDefault="00C87CFE" w:rsidP="00C87CFE">
            <w:pPr>
              <w:jc w:val="center"/>
              <w:rPr>
                <w:ins w:id="21376" w:author="Στάθης Καπ" w:date="2023-03-03T04:01:00Z"/>
                <w:rFonts w:cstheme="minorHAnsi"/>
                <w:sz w:val="16"/>
                <w:szCs w:val="16"/>
              </w:rPr>
            </w:pPr>
            <w:ins w:id="21377" w:author="Στάθης Καπ" w:date="2023-03-03T06:21:00Z">
              <w:r>
                <w:rPr>
                  <w:rFonts w:ascii="Calibri" w:hAnsi="Calibri" w:cs="Calibri"/>
                  <w:color w:val="000000"/>
                  <w:sz w:val="16"/>
                  <w:szCs w:val="16"/>
                </w:rPr>
                <w:t>0.535</w:t>
              </w:r>
            </w:ins>
          </w:p>
        </w:tc>
        <w:tc>
          <w:tcPr>
            <w:tcW w:w="669" w:type="dxa"/>
            <w:vAlign w:val="center"/>
            <w:tcPrChange w:id="21378" w:author="Στάθης Καπ" w:date="2023-03-03T06:26:00Z">
              <w:tcPr>
                <w:tcW w:w="669" w:type="dxa"/>
                <w:vAlign w:val="center"/>
              </w:tcPr>
            </w:tcPrChange>
          </w:tcPr>
          <w:p w14:paraId="749C755B" w14:textId="0FE4FB36" w:rsidR="00C87CFE" w:rsidRPr="00CD1347" w:rsidRDefault="00C87CFE" w:rsidP="00C87CFE">
            <w:pPr>
              <w:jc w:val="center"/>
              <w:rPr>
                <w:ins w:id="21379" w:author="Στάθης Καπ" w:date="2023-03-03T04:01:00Z"/>
                <w:rFonts w:cstheme="minorHAnsi"/>
                <w:sz w:val="16"/>
                <w:szCs w:val="16"/>
              </w:rPr>
            </w:pPr>
            <w:ins w:id="21380" w:author="Στάθης Καπ" w:date="2023-03-03T06:21:00Z">
              <w:r>
                <w:rPr>
                  <w:rFonts w:ascii="Calibri" w:hAnsi="Calibri" w:cstheme="minorHAnsi"/>
                  <w:color w:val="000000"/>
                  <w:sz w:val="16"/>
                  <w:szCs w:val="16"/>
                </w:rPr>
                <w:t>1.03</w:t>
              </w:r>
            </w:ins>
          </w:p>
        </w:tc>
        <w:tc>
          <w:tcPr>
            <w:tcW w:w="543" w:type="dxa"/>
            <w:vAlign w:val="center"/>
            <w:tcPrChange w:id="21381" w:author="Στάθης Καπ" w:date="2023-03-03T06:26:00Z">
              <w:tcPr>
                <w:tcW w:w="543" w:type="dxa"/>
                <w:vAlign w:val="bottom"/>
              </w:tcPr>
            </w:tcPrChange>
          </w:tcPr>
          <w:p w14:paraId="314F14AA" w14:textId="5371038F" w:rsidR="00C87CFE" w:rsidRPr="00CD1347" w:rsidRDefault="00C87CFE" w:rsidP="00C87CFE">
            <w:pPr>
              <w:jc w:val="center"/>
              <w:rPr>
                <w:ins w:id="21382" w:author="Στάθης Καπ" w:date="2023-03-03T04:01:00Z"/>
                <w:rFonts w:cstheme="minorHAnsi"/>
                <w:sz w:val="16"/>
                <w:szCs w:val="16"/>
              </w:rPr>
            </w:pPr>
            <w:ins w:id="21383" w:author="Στάθης Καπ" w:date="2023-03-03T06:21:00Z">
              <w:r>
                <w:rPr>
                  <w:rFonts w:ascii="Calibri" w:hAnsi="Calibri" w:cs="Calibri"/>
                  <w:color w:val="000000"/>
                  <w:sz w:val="16"/>
                  <w:szCs w:val="16"/>
                </w:rPr>
                <w:t>1434</w:t>
              </w:r>
            </w:ins>
          </w:p>
        </w:tc>
        <w:tc>
          <w:tcPr>
            <w:tcW w:w="621" w:type="dxa"/>
            <w:vAlign w:val="center"/>
            <w:tcPrChange w:id="21384" w:author="Στάθης Καπ" w:date="2023-03-03T06:26:00Z">
              <w:tcPr>
                <w:tcW w:w="621" w:type="dxa"/>
                <w:vAlign w:val="bottom"/>
              </w:tcPr>
            </w:tcPrChange>
          </w:tcPr>
          <w:p w14:paraId="41D880F8" w14:textId="3E23B128" w:rsidR="00C87CFE" w:rsidRPr="00CD1347" w:rsidRDefault="00C87CFE" w:rsidP="00C87CFE">
            <w:pPr>
              <w:jc w:val="center"/>
              <w:rPr>
                <w:ins w:id="21385" w:author="Στάθης Καπ" w:date="2023-03-03T04:01:00Z"/>
                <w:rFonts w:cstheme="minorHAnsi"/>
                <w:sz w:val="16"/>
                <w:szCs w:val="16"/>
              </w:rPr>
            </w:pPr>
            <w:ins w:id="21386" w:author="Στάθης Καπ" w:date="2023-03-03T06:21:00Z">
              <w:r>
                <w:rPr>
                  <w:rFonts w:ascii="Calibri" w:hAnsi="Calibri" w:cs="Calibri"/>
                  <w:color w:val="000000"/>
                  <w:sz w:val="16"/>
                  <w:szCs w:val="16"/>
                </w:rPr>
                <w:t>0.336</w:t>
              </w:r>
            </w:ins>
          </w:p>
        </w:tc>
        <w:tc>
          <w:tcPr>
            <w:tcW w:w="669" w:type="dxa"/>
            <w:vAlign w:val="center"/>
            <w:tcPrChange w:id="21387" w:author="Στάθης Καπ" w:date="2023-03-03T06:26:00Z">
              <w:tcPr>
                <w:tcW w:w="669" w:type="dxa"/>
                <w:vAlign w:val="center"/>
              </w:tcPr>
            </w:tcPrChange>
          </w:tcPr>
          <w:p w14:paraId="29D88150" w14:textId="7A50296A" w:rsidR="00C87CFE" w:rsidRPr="00CD1347" w:rsidRDefault="00C87CFE" w:rsidP="00C87CFE">
            <w:pPr>
              <w:jc w:val="center"/>
              <w:rPr>
                <w:ins w:id="21388" w:author="Στάθης Καπ" w:date="2023-03-03T04:01:00Z"/>
                <w:rFonts w:cstheme="minorHAnsi"/>
                <w:sz w:val="16"/>
                <w:szCs w:val="16"/>
              </w:rPr>
            </w:pPr>
            <w:ins w:id="21389" w:author="Στάθης Καπ" w:date="2023-03-03T06:21:00Z">
              <w:r>
                <w:rPr>
                  <w:rFonts w:ascii="Calibri" w:hAnsi="Calibri" w:cstheme="minorHAnsi"/>
                  <w:color w:val="000000"/>
                  <w:sz w:val="16"/>
                  <w:szCs w:val="16"/>
                </w:rPr>
                <w:t>0.62</w:t>
              </w:r>
            </w:ins>
          </w:p>
        </w:tc>
        <w:tc>
          <w:tcPr>
            <w:tcW w:w="508" w:type="dxa"/>
            <w:vAlign w:val="center"/>
            <w:tcPrChange w:id="21390" w:author="Στάθης Καπ" w:date="2023-03-03T06:26:00Z">
              <w:tcPr>
                <w:tcW w:w="508" w:type="dxa"/>
                <w:vAlign w:val="bottom"/>
              </w:tcPr>
            </w:tcPrChange>
          </w:tcPr>
          <w:p w14:paraId="71E59E05" w14:textId="0A145D90" w:rsidR="00C87CFE" w:rsidRPr="00CD1347" w:rsidRDefault="00C87CFE" w:rsidP="00C87CFE">
            <w:pPr>
              <w:jc w:val="center"/>
              <w:rPr>
                <w:ins w:id="21391" w:author="Στάθης Καπ" w:date="2023-03-03T04:01:00Z"/>
                <w:rFonts w:cstheme="minorHAnsi"/>
                <w:sz w:val="16"/>
                <w:szCs w:val="16"/>
              </w:rPr>
            </w:pPr>
            <w:ins w:id="21392" w:author="Στάθης Καπ" w:date="2023-03-03T06:21:00Z">
              <w:r>
                <w:rPr>
                  <w:rFonts w:ascii="Calibri" w:hAnsi="Calibri" w:cs="Calibri"/>
                  <w:color w:val="000000"/>
                  <w:sz w:val="16"/>
                  <w:szCs w:val="16"/>
                </w:rPr>
                <w:t>1423</w:t>
              </w:r>
            </w:ins>
          </w:p>
        </w:tc>
        <w:tc>
          <w:tcPr>
            <w:tcW w:w="541" w:type="dxa"/>
            <w:vAlign w:val="center"/>
            <w:tcPrChange w:id="21393" w:author="Στάθης Καπ" w:date="2023-03-03T06:26:00Z">
              <w:tcPr>
                <w:tcW w:w="541" w:type="dxa"/>
                <w:vAlign w:val="bottom"/>
              </w:tcPr>
            </w:tcPrChange>
          </w:tcPr>
          <w:p w14:paraId="10EC1C5B" w14:textId="641C580D" w:rsidR="00C87CFE" w:rsidRPr="00CD1347" w:rsidRDefault="00C87CFE" w:rsidP="00C87CFE">
            <w:pPr>
              <w:jc w:val="center"/>
              <w:rPr>
                <w:ins w:id="21394" w:author="Στάθης Καπ" w:date="2023-03-03T04:01:00Z"/>
                <w:rFonts w:cstheme="minorHAnsi"/>
                <w:sz w:val="16"/>
                <w:szCs w:val="16"/>
              </w:rPr>
            </w:pPr>
            <w:ins w:id="21395" w:author="Στάθης Καπ" w:date="2023-03-03T06:21:00Z">
              <w:r>
                <w:rPr>
                  <w:rFonts w:ascii="Calibri" w:hAnsi="Calibri" w:cs="Calibri"/>
                  <w:color w:val="000000"/>
                  <w:sz w:val="16"/>
                  <w:szCs w:val="16"/>
                </w:rPr>
                <w:t>0.451</w:t>
              </w:r>
            </w:ins>
          </w:p>
        </w:tc>
        <w:tc>
          <w:tcPr>
            <w:tcW w:w="589" w:type="dxa"/>
            <w:vAlign w:val="center"/>
            <w:tcPrChange w:id="21396" w:author="Στάθης Καπ" w:date="2023-03-03T06:26:00Z">
              <w:tcPr>
                <w:tcW w:w="589" w:type="dxa"/>
                <w:vAlign w:val="center"/>
              </w:tcPr>
            </w:tcPrChange>
          </w:tcPr>
          <w:p w14:paraId="4D089052" w14:textId="2E6AD8CB" w:rsidR="00C87CFE" w:rsidRPr="00CD1347" w:rsidRDefault="00C87CFE" w:rsidP="00C87CFE">
            <w:pPr>
              <w:jc w:val="center"/>
              <w:rPr>
                <w:ins w:id="21397" w:author="Στάθης Καπ" w:date="2023-03-03T04:01:00Z"/>
                <w:rFonts w:cstheme="minorHAnsi"/>
                <w:sz w:val="16"/>
                <w:szCs w:val="16"/>
              </w:rPr>
            </w:pPr>
            <w:ins w:id="21398" w:author="Στάθης Καπ" w:date="2023-03-03T06:21:00Z">
              <w:r>
                <w:rPr>
                  <w:rFonts w:ascii="Calibri" w:hAnsi="Calibri" w:cstheme="minorHAnsi"/>
                  <w:color w:val="000000"/>
                  <w:sz w:val="16"/>
                  <w:szCs w:val="16"/>
                </w:rPr>
                <w:t>1.39</w:t>
              </w:r>
            </w:ins>
          </w:p>
        </w:tc>
        <w:tc>
          <w:tcPr>
            <w:tcW w:w="463" w:type="dxa"/>
            <w:vAlign w:val="center"/>
            <w:tcPrChange w:id="21399" w:author="Στάθης Καπ" w:date="2023-03-03T06:26:00Z">
              <w:tcPr>
                <w:tcW w:w="463" w:type="dxa"/>
                <w:vAlign w:val="bottom"/>
              </w:tcPr>
            </w:tcPrChange>
          </w:tcPr>
          <w:p w14:paraId="5C957BA5" w14:textId="607AE06A" w:rsidR="00C87CFE" w:rsidRPr="00CD1347" w:rsidRDefault="00C87CFE" w:rsidP="00C87CFE">
            <w:pPr>
              <w:jc w:val="center"/>
              <w:rPr>
                <w:ins w:id="21400" w:author="Στάθης Καπ" w:date="2023-03-03T04:01:00Z"/>
                <w:rFonts w:cstheme="minorHAnsi"/>
                <w:sz w:val="16"/>
                <w:szCs w:val="16"/>
              </w:rPr>
            </w:pPr>
            <w:ins w:id="21401" w:author="Στάθης Καπ" w:date="2023-03-03T06:21:00Z">
              <w:r>
                <w:rPr>
                  <w:rFonts w:ascii="Calibri" w:hAnsi="Calibri" w:cs="Calibri"/>
                  <w:color w:val="000000"/>
                  <w:sz w:val="16"/>
                  <w:szCs w:val="16"/>
                </w:rPr>
                <w:t>1415</w:t>
              </w:r>
            </w:ins>
          </w:p>
        </w:tc>
        <w:tc>
          <w:tcPr>
            <w:tcW w:w="541" w:type="dxa"/>
            <w:vAlign w:val="center"/>
            <w:tcPrChange w:id="21402" w:author="Στάθης Καπ" w:date="2023-03-03T06:26:00Z">
              <w:tcPr>
                <w:tcW w:w="541" w:type="dxa"/>
                <w:vAlign w:val="bottom"/>
              </w:tcPr>
            </w:tcPrChange>
          </w:tcPr>
          <w:p w14:paraId="6DB54B52" w14:textId="5237DDE3" w:rsidR="00C87CFE" w:rsidRPr="00CD1347" w:rsidRDefault="00C87CFE" w:rsidP="00C87CFE">
            <w:pPr>
              <w:jc w:val="center"/>
              <w:rPr>
                <w:ins w:id="21403" w:author="Στάθης Καπ" w:date="2023-03-03T04:01:00Z"/>
                <w:rFonts w:cstheme="minorHAnsi"/>
                <w:sz w:val="16"/>
                <w:szCs w:val="16"/>
              </w:rPr>
            </w:pPr>
            <w:ins w:id="21404" w:author="Στάθης Καπ" w:date="2023-03-03T06:21:00Z">
              <w:r>
                <w:rPr>
                  <w:rFonts w:ascii="Calibri" w:hAnsi="Calibri" w:cs="Calibri"/>
                  <w:color w:val="000000"/>
                  <w:sz w:val="16"/>
                  <w:szCs w:val="16"/>
                </w:rPr>
                <w:t>0.176</w:t>
              </w:r>
            </w:ins>
          </w:p>
        </w:tc>
        <w:tc>
          <w:tcPr>
            <w:tcW w:w="589" w:type="dxa"/>
            <w:vAlign w:val="center"/>
            <w:tcPrChange w:id="21405" w:author="Στάθης Καπ" w:date="2023-03-03T06:26:00Z">
              <w:tcPr>
                <w:tcW w:w="589" w:type="dxa"/>
                <w:vAlign w:val="center"/>
              </w:tcPr>
            </w:tcPrChange>
          </w:tcPr>
          <w:p w14:paraId="5F177595" w14:textId="44483F0E" w:rsidR="00C87CFE" w:rsidRPr="00CD1347" w:rsidRDefault="00C87CFE" w:rsidP="00C87CFE">
            <w:pPr>
              <w:jc w:val="center"/>
              <w:rPr>
                <w:ins w:id="21406" w:author="Στάθης Καπ" w:date="2023-03-03T04:01:00Z"/>
                <w:rFonts w:cstheme="minorHAnsi"/>
                <w:sz w:val="16"/>
                <w:szCs w:val="16"/>
              </w:rPr>
            </w:pPr>
            <w:ins w:id="21407" w:author="Στάθης Καπ" w:date="2023-03-03T06:21:00Z">
              <w:r>
                <w:rPr>
                  <w:rFonts w:ascii="Calibri" w:hAnsi="Calibri" w:cstheme="minorHAnsi"/>
                  <w:color w:val="000000"/>
                  <w:sz w:val="16"/>
                  <w:szCs w:val="16"/>
                </w:rPr>
                <w:t>1.94</w:t>
              </w:r>
            </w:ins>
          </w:p>
        </w:tc>
      </w:tr>
      <w:tr w:rsidR="00C87CFE" w:rsidRPr="00BB05AC" w14:paraId="275989BB" w14:textId="77777777" w:rsidTr="00F03C40">
        <w:tblPrEx>
          <w:tblW w:w="0" w:type="auto"/>
          <w:tblBorders>
            <w:insideH w:val="none" w:sz="0" w:space="0" w:color="auto"/>
            <w:insideV w:val="none" w:sz="0" w:space="0" w:color="auto"/>
          </w:tblBorders>
          <w:tblCellMar>
            <w:left w:w="0" w:type="dxa"/>
            <w:right w:w="0" w:type="dxa"/>
          </w:tblCellMar>
          <w:tblPrExChange w:id="2140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409" w:author="Στάθης Καπ" w:date="2023-03-03T04:01:00Z"/>
        </w:trPr>
        <w:tc>
          <w:tcPr>
            <w:tcW w:w="515" w:type="dxa"/>
            <w:tcBorders>
              <w:top w:val="nil"/>
              <w:bottom w:val="nil"/>
              <w:right w:val="single" w:sz="4" w:space="0" w:color="auto"/>
            </w:tcBorders>
            <w:shd w:val="clear" w:color="auto" w:fill="E7E6E6" w:themeFill="background2"/>
            <w:vAlign w:val="bottom"/>
            <w:tcPrChange w:id="21410" w:author="Στάθης Καπ" w:date="2023-03-03T06:26:00Z">
              <w:tcPr>
                <w:tcW w:w="515" w:type="dxa"/>
                <w:vAlign w:val="bottom"/>
              </w:tcPr>
            </w:tcPrChange>
          </w:tcPr>
          <w:p w14:paraId="79B7809E" w14:textId="33E28224" w:rsidR="00C87CFE" w:rsidRPr="00CD1347" w:rsidRDefault="00C87CFE" w:rsidP="00C87CFE">
            <w:pPr>
              <w:jc w:val="center"/>
              <w:rPr>
                <w:ins w:id="21411" w:author="Στάθης Καπ" w:date="2023-03-03T04:01:00Z"/>
                <w:sz w:val="16"/>
                <w:szCs w:val="16"/>
              </w:rPr>
            </w:pPr>
            <w:ins w:id="21412" w:author="Στάθης Καπ" w:date="2023-03-03T04:08:00Z">
              <w:r w:rsidRPr="00CD1347">
                <w:rPr>
                  <w:rFonts w:ascii="Calibri" w:hAnsi="Calibri" w:cs="Calibri"/>
                  <w:color w:val="000000"/>
                  <w:sz w:val="16"/>
                  <w:szCs w:val="16"/>
                  <w:rPrChange w:id="21413" w:author="Στάθης Καπ" w:date="2023-03-03T04:09:00Z">
                    <w:rPr>
                      <w:rFonts w:ascii="Calibri" w:hAnsi="Calibri" w:cs="Calibri"/>
                      <w:color w:val="000000"/>
                      <w:sz w:val="18"/>
                      <w:szCs w:val="18"/>
                    </w:rPr>
                  </w:rPrChange>
                </w:rPr>
                <w:t>r203</w:t>
              </w:r>
            </w:ins>
          </w:p>
        </w:tc>
        <w:tc>
          <w:tcPr>
            <w:tcW w:w="560" w:type="dxa"/>
            <w:tcBorders>
              <w:left w:val="single" w:sz="4" w:space="0" w:color="auto"/>
            </w:tcBorders>
            <w:vAlign w:val="center"/>
            <w:tcPrChange w:id="21414" w:author="Στάθης Καπ" w:date="2023-03-03T06:26:00Z">
              <w:tcPr>
                <w:tcW w:w="560" w:type="dxa"/>
              </w:tcPr>
            </w:tcPrChange>
          </w:tcPr>
          <w:p w14:paraId="0FCE340C" w14:textId="1DE31E75" w:rsidR="00C87CFE" w:rsidRPr="00CD1347" w:rsidRDefault="00C87CFE" w:rsidP="00C87CFE">
            <w:pPr>
              <w:jc w:val="center"/>
              <w:rPr>
                <w:ins w:id="21415" w:author="Στάθης Καπ" w:date="2023-03-03T04:01:00Z"/>
                <w:rFonts w:cstheme="minorHAnsi"/>
                <w:sz w:val="16"/>
                <w:szCs w:val="16"/>
              </w:rPr>
            </w:pPr>
            <w:ins w:id="21416" w:author="Στάθης Καπ" w:date="2023-03-03T06:21:00Z">
              <w:r>
                <w:rPr>
                  <w:rFonts w:ascii="Calibri" w:hAnsi="Calibri" w:cs="Calibri"/>
                  <w:color w:val="000000"/>
                  <w:sz w:val="16"/>
                  <w:szCs w:val="16"/>
                </w:rPr>
                <w:t>1458</w:t>
              </w:r>
            </w:ins>
          </w:p>
        </w:tc>
        <w:tc>
          <w:tcPr>
            <w:tcW w:w="855" w:type="dxa"/>
            <w:vAlign w:val="center"/>
            <w:tcPrChange w:id="21417" w:author="Στάθης Καπ" w:date="2023-03-03T06:26:00Z">
              <w:tcPr>
                <w:tcW w:w="855" w:type="dxa"/>
              </w:tcPr>
            </w:tcPrChange>
          </w:tcPr>
          <w:p w14:paraId="74AF7391" w14:textId="7CF77759" w:rsidR="00C87CFE" w:rsidRPr="00CD1347" w:rsidRDefault="00C87CFE" w:rsidP="00C87CFE">
            <w:pPr>
              <w:jc w:val="center"/>
              <w:rPr>
                <w:ins w:id="21418" w:author="Στάθης Καπ" w:date="2023-03-03T04:01:00Z"/>
                <w:rFonts w:cstheme="minorHAnsi"/>
                <w:sz w:val="16"/>
                <w:szCs w:val="16"/>
              </w:rPr>
            </w:pPr>
            <w:ins w:id="21419" w:author="Στάθης Καπ" w:date="2023-03-03T06:21:00Z">
              <w:r>
                <w:rPr>
                  <w:rFonts w:ascii="Calibri" w:hAnsi="Calibri" w:cs="Calibri"/>
                  <w:color w:val="000000"/>
                  <w:sz w:val="16"/>
                  <w:szCs w:val="16"/>
                </w:rPr>
                <w:t>1458</w:t>
              </w:r>
            </w:ins>
          </w:p>
        </w:tc>
        <w:tc>
          <w:tcPr>
            <w:tcW w:w="544" w:type="dxa"/>
            <w:vAlign w:val="center"/>
            <w:tcPrChange w:id="21420" w:author="Στάθης Καπ" w:date="2023-03-03T06:26:00Z">
              <w:tcPr>
                <w:tcW w:w="544" w:type="dxa"/>
                <w:vAlign w:val="bottom"/>
              </w:tcPr>
            </w:tcPrChange>
          </w:tcPr>
          <w:p w14:paraId="09F17F42" w14:textId="73062FE6" w:rsidR="00C87CFE" w:rsidRPr="00CD1347" w:rsidRDefault="00C87CFE" w:rsidP="00C87CFE">
            <w:pPr>
              <w:jc w:val="center"/>
              <w:rPr>
                <w:ins w:id="21421" w:author="Στάθης Καπ" w:date="2023-03-03T04:01:00Z"/>
                <w:rFonts w:cstheme="minorHAnsi"/>
                <w:sz w:val="16"/>
                <w:szCs w:val="16"/>
              </w:rPr>
            </w:pPr>
            <w:ins w:id="21422" w:author="Στάθης Καπ" w:date="2023-03-03T06:21:00Z">
              <w:r>
                <w:rPr>
                  <w:rFonts w:ascii="Calibri" w:hAnsi="Calibri" w:cs="Calibri"/>
                  <w:color w:val="000000"/>
                  <w:sz w:val="16"/>
                  <w:szCs w:val="16"/>
                </w:rPr>
                <w:t>1458</w:t>
              </w:r>
            </w:ins>
          </w:p>
        </w:tc>
        <w:tc>
          <w:tcPr>
            <w:tcW w:w="621" w:type="dxa"/>
            <w:vAlign w:val="center"/>
            <w:tcPrChange w:id="21423" w:author="Στάθης Καπ" w:date="2023-03-03T06:26:00Z">
              <w:tcPr>
                <w:tcW w:w="621" w:type="dxa"/>
                <w:vAlign w:val="bottom"/>
              </w:tcPr>
            </w:tcPrChange>
          </w:tcPr>
          <w:p w14:paraId="10ABCAF1" w14:textId="7602446E" w:rsidR="00C87CFE" w:rsidRPr="00CD1347" w:rsidRDefault="00C87CFE" w:rsidP="00C87CFE">
            <w:pPr>
              <w:jc w:val="center"/>
              <w:rPr>
                <w:ins w:id="21424" w:author="Στάθης Καπ" w:date="2023-03-03T04:01:00Z"/>
                <w:rFonts w:cstheme="minorHAnsi"/>
                <w:sz w:val="16"/>
                <w:szCs w:val="16"/>
              </w:rPr>
            </w:pPr>
            <w:ins w:id="21425" w:author="Στάθης Καπ" w:date="2023-03-03T06:21:00Z">
              <w:r>
                <w:rPr>
                  <w:rFonts w:ascii="Calibri" w:hAnsi="Calibri" w:cs="Calibri"/>
                  <w:color w:val="000000"/>
                  <w:sz w:val="16"/>
                  <w:szCs w:val="16"/>
                </w:rPr>
                <w:t>0.308</w:t>
              </w:r>
            </w:ins>
          </w:p>
        </w:tc>
        <w:tc>
          <w:tcPr>
            <w:tcW w:w="669" w:type="dxa"/>
            <w:vAlign w:val="center"/>
            <w:tcPrChange w:id="21426" w:author="Στάθης Καπ" w:date="2023-03-03T06:26:00Z">
              <w:tcPr>
                <w:tcW w:w="669" w:type="dxa"/>
                <w:vAlign w:val="center"/>
              </w:tcPr>
            </w:tcPrChange>
          </w:tcPr>
          <w:p w14:paraId="2995295D" w14:textId="50081869" w:rsidR="00C87CFE" w:rsidRPr="00CD1347" w:rsidRDefault="00C87CFE" w:rsidP="00C87CFE">
            <w:pPr>
              <w:jc w:val="center"/>
              <w:rPr>
                <w:ins w:id="21427" w:author="Στάθης Καπ" w:date="2023-03-03T04:01:00Z"/>
                <w:rFonts w:cstheme="minorHAnsi"/>
                <w:sz w:val="16"/>
                <w:szCs w:val="16"/>
              </w:rPr>
            </w:pPr>
            <w:ins w:id="21428" w:author="Στάθης Καπ" w:date="2023-03-03T06:21:00Z">
              <w:r>
                <w:rPr>
                  <w:rFonts w:ascii="Calibri" w:hAnsi="Calibri" w:cstheme="minorHAnsi"/>
                  <w:color w:val="000000"/>
                  <w:sz w:val="16"/>
                  <w:szCs w:val="16"/>
                </w:rPr>
                <w:t>0</w:t>
              </w:r>
            </w:ins>
          </w:p>
        </w:tc>
        <w:tc>
          <w:tcPr>
            <w:tcW w:w="543" w:type="dxa"/>
            <w:vAlign w:val="center"/>
            <w:tcPrChange w:id="21429" w:author="Στάθης Καπ" w:date="2023-03-03T06:26:00Z">
              <w:tcPr>
                <w:tcW w:w="543" w:type="dxa"/>
                <w:vAlign w:val="bottom"/>
              </w:tcPr>
            </w:tcPrChange>
          </w:tcPr>
          <w:p w14:paraId="5A6095E6" w14:textId="6BFC0040" w:rsidR="00C87CFE" w:rsidRPr="00CD1347" w:rsidRDefault="00C87CFE" w:rsidP="00C87CFE">
            <w:pPr>
              <w:jc w:val="center"/>
              <w:rPr>
                <w:ins w:id="21430" w:author="Στάθης Καπ" w:date="2023-03-03T04:01:00Z"/>
                <w:rFonts w:cstheme="minorHAnsi"/>
                <w:sz w:val="16"/>
                <w:szCs w:val="16"/>
              </w:rPr>
            </w:pPr>
            <w:ins w:id="21431" w:author="Στάθης Καπ" w:date="2023-03-03T06:21:00Z">
              <w:r>
                <w:rPr>
                  <w:rFonts w:ascii="Calibri" w:hAnsi="Calibri" w:cs="Calibri"/>
                  <w:color w:val="000000"/>
                  <w:sz w:val="16"/>
                  <w:szCs w:val="16"/>
                </w:rPr>
                <w:t>1458</w:t>
              </w:r>
            </w:ins>
          </w:p>
        </w:tc>
        <w:tc>
          <w:tcPr>
            <w:tcW w:w="621" w:type="dxa"/>
            <w:vAlign w:val="center"/>
            <w:tcPrChange w:id="21432" w:author="Στάθης Καπ" w:date="2023-03-03T06:26:00Z">
              <w:tcPr>
                <w:tcW w:w="621" w:type="dxa"/>
                <w:vAlign w:val="bottom"/>
              </w:tcPr>
            </w:tcPrChange>
          </w:tcPr>
          <w:p w14:paraId="46636C79" w14:textId="1E127780" w:rsidR="00C87CFE" w:rsidRPr="00CD1347" w:rsidRDefault="00C87CFE" w:rsidP="00C87CFE">
            <w:pPr>
              <w:jc w:val="center"/>
              <w:rPr>
                <w:ins w:id="21433" w:author="Στάθης Καπ" w:date="2023-03-03T04:01:00Z"/>
                <w:rFonts w:cstheme="minorHAnsi"/>
                <w:sz w:val="16"/>
                <w:szCs w:val="16"/>
              </w:rPr>
            </w:pPr>
            <w:ins w:id="21434" w:author="Στάθης Καπ" w:date="2023-03-03T06:21:00Z">
              <w:r>
                <w:rPr>
                  <w:rFonts w:ascii="Calibri" w:hAnsi="Calibri" w:cs="Calibri"/>
                  <w:color w:val="000000"/>
                  <w:sz w:val="16"/>
                  <w:szCs w:val="16"/>
                </w:rPr>
                <w:t>0.19</w:t>
              </w:r>
            </w:ins>
          </w:p>
        </w:tc>
        <w:tc>
          <w:tcPr>
            <w:tcW w:w="669" w:type="dxa"/>
            <w:vAlign w:val="center"/>
            <w:tcPrChange w:id="21435" w:author="Στάθης Καπ" w:date="2023-03-03T06:26:00Z">
              <w:tcPr>
                <w:tcW w:w="669" w:type="dxa"/>
                <w:vAlign w:val="center"/>
              </w:tcPr>
            </w:tcPrChange>
          </w:tcPr>
          <w:p w14:paraId="6F454894" w14:textId="457F1928" w:rsidR="00C87CFE" w:rsidRPr="00CD1347" w:rsidRDefault="00C87CFE" w:rsidP="00C87CFE">
            <w:pPr>
              <w:jc w:val="center"/>
              <w:rPr>
                <w:ins w:id="21436" w:author="Στάθης Καπ" w:date="2023-03-03T04:01:00Z"/>
                <w:rFonts w:cstheme="minorHAnsi"/>
                <w:sz w:val="16"/>
                <w:szCs w:val="16"/>
              </w:rPr>
            </w:pPr>
            <w:ins w:id="21437" w:author="Στάθης Καπ" w:date="2023-03-03T06:21:00Z">
              <w:r>
                <w:rPr>
                  <w:rFonts w:ascii="Calibri" w:hAnsi="Calibri" w:cstheme="minorHAnsi"/>
                  <w:color w:val="000000"/>
                  <w:sz w:val="16"/>
                  <w:szCs w:val="16"/>
                </w:rPr>
                <w:t>0</w:t>
              </w:r>
            </w:ins>
          </w:p>
        </w:tc>
        <w:tc>
          <w:tcPr>
            <w:tcW w:w="508" w:type="dxa"/>
            <w:vAlign w:val="center"/>
            <w:tcPrChange w:id="21438" w:author="Στάθης Καπ" w:date="2023-03-03T06:26:00Z">
              <w:tcPr>
                <w:tcW w:w="508" w:type="dxa"/>
                <w:vAlign w:val="bottom"/>
              </w:tcPr>
            </w:tcPrChange>
          </w:tcPr>
          <w:p w14:paraId="4FFE41D0" w14:textId="4785C6BD" w:rsidR="00C87CFE" w:rsidRPr="00CD1347" w:rsidRDefault="00C87CFE" w:rsidP="00C87CFE">
            <w:pPr>
              <w:jc w:val="center"/>
              <w:rPr>
                <w:ins w:id="21439" w:author="Στάθης Καπ" w:date="2023-03-03T04:01:00Z"/>
                <w:rFonts w:cstheme="minorHAnsi"/>
                <w:sz w:val="16"/>
                <w:szCs w:val="16"/>
              </w:rPr>
            </w:pPr>
            <w:ins w:id="21440" w:author="Στάθης Καπ" w:date="2023-03-03T06:21:00Z">
              <w:r>
                <w:rPr>
                  <w:rFonts w:ascii="Calibri" w:hAnsi="Calibri" w:cs="Calibri"/>
                  <w:color w:val="000000"/>
                  <w:sz w:val="16"/>
                  <w:szCs w:val="16"/>
                </w:rPr>
                <w:t>1458</w:t>
              </w:r>
            </w:ins>
          </w:p>
        </w:tc>
        <w:tc>
          <w:tcPr>
            <w:tcW w:w="541" w:type="dxa"/>
            <w:vAlign w:val="center"/>
            <w:tcPrChange w:id="21441" w:author="Στάθης Καπ" w:date="2023-03-03T06:26:00Z">
              <w:tcPr>
                <w:tcW w:w="541" w:type="dxa"/>
                <w:vAlign w:val="bottom"/>
              </w:tcPr>
            </w:tcPrChange>
          </w:tcPr>
          <w:p w14:paraId="682F9FB4" w14:textId="3BF8A4FB" w:rsidR="00C87CFE" w:rsidRPr="00CD1347" w:rsidRDefault="00C87CFE" w:rsidP="00C87CFE">
            <w:pPr>
              <w:jc w:val="center"/>
              <w:rPr>
                <w:ins w:id="21442" w:author="Στάθης Καπ" w:date="2023-03-03T04:01:00Z"/>
                <w:rFonts w:cstheme="minorHAnsi"/>
                <w:sz w:val="16"/>
                <w:szCs w:val="16"/>
              </w:rPr>
            </w:pPr>
            <w:ins w:id="21443" w:author="Στάθης Καπ" w:date="2023-03-03T06:21:00Z">
              <w:r>
                <w:rPr>
                  <w:rFonts w:ascii="Calibri" w:hAnsi="Calibri" w:cs="Calibri"/>
                  <w:color w:val="000000"/>
                  <w:sz w:val="16"/>
                  <w:szCs w:val="16"/>
                </w:rPr>
                <w:t>0.473</w:t>
              </w:r>
            </w:ins>
          </w:p>
        </w:tc>
        <w:tc>
          <w:tcPr>
            <w:tcW w:w="589" w:type="dxa"/>
            <w:vAlign w:val="center"/>
            <w:tcPrChange w:id="21444" w:author="Στάθης Καπ" w:date="2023-03-03T06:26:00Z">
              <w:tcPr>
                <w:tcW w:w="589" w:type="dxa"/>
                <w:vAlign w:val="center"/>
              </w:tcPr>
            </w:tcPrChange>
          </w:tcPr>
          <w:p w14:paraId="060E9FC0" w14:textId="4CDE0C39" w:rsidR="00C87CFE" w:rsidRPr="00CD1347" w:rsidRDefault="00C87CFE" w:rsidP="00C87CFE">
            <w:pPr>
              <w:jc w:val="center"/>
              <w:rPr>
                <w:ins w:id="21445" w:author="Στάθης Καπ" w:date="2023-03-03T04:01:00Z"/>
                <w:rFonts w:cstheme="minorHAnsi"/>
                <w:sz w:val="16"/>
                <w:szCs w:val="16"/>
              </w:rPr>
            </w:pPr>
            <w:ins w:id="21446" w:author="Στάθης Καπ" w:date="2023-03-03T06:21:00Z">
              <w:r>
                <w:rPr>
                  <w:rFonts w:ascii="Calibri" w:hAnsi="Calibri" w:cstheme="minorHAnsi"/>
                  <w:color w:val="000000"/>
                  <w:sz w:val="16"/>
                  <w:szCs w:val="16"/>
                </w:rPr>
                <w:t>0</w:t>
              </w:r>
            </w:ins>
          </w:p>
        </w:tc>
        <w:tc>
          <w:tcPr>
            <w:tcW w:w="463" w:type="dxa"/>
            <w:vAlign w:val="center"/>
            <w:tcPrChange w:id="21447" w:author="Στάθης Καπ" w:date="2023-03-03T06:26:00Z">
              <w:tcPr>
                <w:tcW w:w="463" w:type="dxa"/>
                <w:vAlign w:val="bottom"/>
              </w:tcPr>
            </w:tcPrChange>
          </w:tcPr>
          <w:p w14:paraId="7A1336AE" w14:textId="5A2F40D6" w:rsidR="00C87CFE" w:rsidRPr="00CD1347" w:rsidRDefault="00C87CFE" w:rsidP="00C87CFE">
            <w:pPr>
              <w:jc w:val="center"/>
              <w:rPr>
                <w:ins w:id="21448" w:author="Στάθης Καπ" w:date="2023-03-03T04:01:00Z"/>
                <w:rFonts w:cstheme="minorHAnsi"/>
                <w:sz w:val="16"/>
                <w:szCs w:val="16"/>
              </w:rPr>
            </w:pPr>
            <w:ins w:id="21449" w:author="Στάθης Καπ" w:date="2023-03-03T06:21:00Z">
              <w:r>
                <w:rPr>
                  <w:rFonts w:ascii="Calibri" w:hAnsi="Calibri" w:cs="Calibri"/>
                  <w:color w:val="000000"/>
                  <w:sz w:val="16"/>
                  <w:szCs w:val="16"/>
                </w:rPr>
                <w:t>1447</w:t>
              </w:r>
            </w:ins>
          </w:p>
        </w:tc>
        <w:tc>
          <w:tcPr>
            <w:tcW w:w="541" w:type="dxa"/>
            <w:vAlign w:val="center"/>
            <w:tcPrChange w:id="21450" w:author="Στάθης Καπ" w:date="2023-03-03T06:26:00Z">
              <w:tcPr>
                <w:tcW w:w="541" w:type="dxa"/>
                <w:vAlign w:val="bottom"/>
              </w:tcPr>
            </w:tcPrChange>
          </w:tcPr>
          <w:p w14:paraId="4E259850" w14:textId="15DB0E60" w:rsidR="00C87CFE" w:rsidRPr="00CD1347" w:rsidRDefault="00C87CFE" w:rsidP="00C87CFE">
            <w:pPr>
              <w:jc w:val="center"/>
              <w:rPr>
                <w:ins w:id="21451" w:author="Στάθης Καπ" w:date="2023-03-03T04:01:00Z"/>
                <w:rFonts w:cstheme="minorHAnsi"/>
                <w:sz w:val="16"/>
                <w:szCs w:val="16"/>
              </w:rPr>
            </w:pPr>
            <w:ins w:id="21452" w:author="Στάθης Καπ" w:date="2023-03-03T06:21:00Z">
              <w:r>
                <w:rPr>
                  <w:rFonts w:ascii="Calibri" w:hAnsi="Calibri" w:cs="Calibri"/>
                  <w:color w:val="000000"/>
                  <w:sz w:val="16"/>
                  <w:szCs w:val="16"/>
                </w:rPr>
                <w:t>0.207</w:t>
              </w:r>
            </w:ins>
          </w:p>
        </w:tc>
        <w:tc>
          <w:tcPr>
            <w:tcW w:w="589" w:type="dxa"/>
            <w:vAlign w:val="center"/>
            <w:tcPrChange w:id="21453" w:author="Στάθης Καπ" w:date="2023-03-03T06:26:00Z">
              <w:tcPr>
                <w:tcW w:w="589" w:type="dxa"/>
                <w:vAlign w:val="center"/>
              </w:tcPr>
            </w:tcPrChange>
          </w:tcPr>
          <w:p w14:paraId="13510C82" w14:textId="0FC329F5" w:rsidR="00C87CFE" w:rsidRPr="00CD1347" w:rsidRDefault="00C87CFE" w:rsidP="00C87CFE">
            <w:pPr>
              <w:jc w:val="center"/>
              <w:rPr>
                <w:ins w:id="21454" w:author="Στάθης Καπ" w:date="2023-03-03T04:01:00Z"/>
                <w:rFonts w:cstheme="minorHAnsi"/>
                <w:sz w:val="16"/>
                <w:szCs w:val="16"/>
              </w:rPr>
            </w:pPr>
            <w:ins w:id="21455" w:author="Στάθης Καπ" w:date="2023-03-03T06:21:00Z">
              <w:r>
                <w:rPr>
                  <w:rFonts w:ascii="Calibri" w:hAnsi="Calibri" w:cstheme="minorHAnsi"/>
                  <w:color w:val="000000"/>
                  <w:sz w:val="16"/>
                  <w:szCs w:val="16"/>
                </w:rPr>
                <w:t>0.75</w:t>
              </w:r>
            </w:ins>
          </w:p>
        </w:tc>
      </w:tr>
      <w:tr w:rsidR="00C87CFE" w:rsidRPr="00BB05AC" w14:paraId="6079D975" w14:textId="77777777" w:rsidTr="00F03C40">
        <w:tblPrEx>
          <w:tblW w:w="0" w:type="auto"/>
          <w:tblBorders>
            <w:insideH w:val="none" w:sz="0" w:space="0" w:color="auto"/>
            <w:insideV w:val="none" w:sz="0" w:space="0" w:color="auto"/>
          </w:tblBorders>
          <w:tblCellMar>
            <w:left w:w="0" w:type="dxa"/>
            <w:right w:w="0" w:type="dxa"/>
          </w:tblCellMar>
          <w:tblPrExChange w:id="2145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457" w:author="Στάθης Καπ" w:date="2023-03-03T04:01:00Z"/>
        </w:trPr>
        <w:tc>
          <w:tcPr>
            <w:tcW w:w="515" w:type="dxa"/>
            <w:tcBorders>
              <w:top w:val="nil"/>
              <w:bottom w:val="nil"/>
              <w:right w:val="single" w:sz="4" w:space="0" w:color="auto"/>
            </w:tcBorders>
            <w:shd w:val="clear" w:color="auto" w:fill="E7E6E6" w:themeFill="background2"/>
            <w:vAlign w:val="bottom"/>
            <w:tcPrChange w:id="21458" w:author="Στάθης Καπ" w:date="2023-03-03T06:26:00Z">
              <w:tcPr>
                <w:tcW w:w="515" w:type="dxa"/>
                <w:vAlign w:val="bottom"/>
              </w:tcPr>
            </w:tcPrChange>
          </w:tcPr>
          <w:p w14:paraId="31058EBF" w14:textId="4D5A18CF" w:rsidR="00C87CFE" w:rsidRPr="00CD1347" w:rsidRDefault="00C87CFE" w:rsidP="00C87CFE">
            <w:pPr>
              <w:jc w:val="center"/>
              <w:rPr>
                <w:ins w:id="21459" w:author="Στάθης Καπ" w:date="2023-03-03T04:01:00Z"/>
                <w:sz w:val="16"/>
                <w:szCs w:val="16"/>
              </w:rPr>
            </w:pPr>
            <w:ins w:id="21460" w:author="Στάθης Καπ" w:date="2023-03-03T04:08:00Z">
              <w:r w:rsidRPr="00CD1347">
                <w:rPr>
                  <w:rFonts w:ascii="Calibri" w:hAnsi="Calibri" w:cs="Calibri"/>
                  <w:color w:val="000000"/>
                  <w:sz w:val="16"/>
                  <w:szCs w:val="16"/>
                  <w:rPrChange w:id="21461" w:author="Στάθης Καπ" w:date="2023-03-03T04:09:00Z">
                    <w:rPr>
                      <w:rFonts w:ascii="Calibri" w:hAnsi="Calibri" w:cs="Calibri"/>
                      <w:color w:val="000000"/>
                      <w:sz w:val="18"/>
                      <w:szCs w:val="18"/>
                    </w:rPr>
                  </w:rPrChange>
                </w:rPr>
                <w:t>r204</w:t>
              </w:r>
            </w:ins>
          </w:p>
        </w:tc>
        <w:tc>
          <w:tcPr>
            <w:tcW w:w="560" w:type="dxa"/>
            <w:tcBorders>
              <w:left w:val="single" w:sz="4" w:space="0" w:color="auto"/>
            </w:tcBorders>
            <w:vAlign w:val="center"/>
            <w:tcPrChange w:id="21462" w:author="Στάθης Καπ" w:date="2023-03-03T06:26:00Z">
              <w:tcPr>
                <w:tcW w:w="560" w:type="dxa"/>
              </w:tcPr>
            </w:tcPrChange>
          </w:tcPr>
          <w:p w14:paraId="3D41F7A0" w14:textId="5E299509" w:rsidR="00C87CFE" w:rsidRPr="00CD1347" w:rsidRDefault="00C87CFE" w:rsidP="00C87CFE">
            <w:pPr>
              <w:jc w:val="center"/>
              <w:rPr>
                <w:ins w:id="21463" w:author="Στάθης Καπ" w:date="2023-03-03T04:01:00Z"/>
                <w:rFonts w:cstheme="minorHAnsi"/>
                <w:sz w:val="16"/>
                <w:szCs w:val="16"/>
              </w:rPr>
            </w:pPr>
            <w:ins w:id="21464" w:author="Στάθης Καπ" w:date="2023-03-03T06:21:00Z">
              <w:r>
                <w:rPr>
                  <w:rFonts w:ascii="Calibri" w:hAnsi="Calibri" w:cs="Calibri"/>
                  <w:color w:val="000000"/>
                  <w:sz w:val="16"/>
                  <w:szCs w:val="16"/>
                </w:rPr>
                <w:t>1458</w:t>
              </w:r>
            </w:ins>
          </w:p>
        </w:tc>
        <w:tc>
          <w:tcPr>
            <w:tcW w:w="855" w:type="dxa"/>
            <w:vAlign w:val="center"/>
            <w:tcPrChange w:id="21465" w:author="Στάθης Καπ" w:date="2023-03-03T06:26:00Z">
              <w:tcPr>
                <w:tcW w:w="855" w:type="dxa"/>
              </w:tcPr>
            </w:tcPrChange>
          </w:tcPr>
          <w:p w14:paraId="26C57E7B" w14:textId="59A8CE5E" w:rsidR="00C87CFE" w:rsidRPr="00CD1347" w:rsidRDefault="00C87CFE" w:rsidP="00C87CFE">
            <w:pPr>
              <w:jc w:val="center"/>
              <w:rPr>
                <w:ins w:id="21466" w:author="Στάθης Καπ" w:date="2023-03-03T04:01:00Z"/>
                <w:rFonts w:cstheme="minorHAnsi"/>
                <w:sz w:val="16"/>
                <w:szCs w:val="16"/>
              </w:rPr>
            </w:pPr>
            <w:ins w:id="21467" w:author="Στάθης Καπ" w:date="2023-03-03T06:21:00Z">
              <w:r>
                <w:rPr>
                  <w:rFonts w:ascii="Calibri" w:hAnsi="Calibri" w:cs="Calibri"/>
                  <w:color w:val="000000"/>
                  <w:sz w:val="16"/>
                  <w:szCs w:val="16"/>
                </w:rPr>
                <w:t>1458</w:t>
              </w:r>
            </w:ins>
          </w:p>
        </w:tc>
        <w:tc>
          <w:tcPr>
            <w:tcW w:w="544" w:type="dxa"/>
            <w:vAlign w:val="center"/>
            <w:tcPrChange w:id="21468" w:author="Στάθης Καπ" w:date="2023-03-03T06:26:00Z">
              <w:tcPr>
                <w:tcW w:w="544" w:type="dxa"/>
                <w:vAlign w:val="bottom"/>
              </w:tcPr>
            </w:tcPrChange>
          </w:tcPr>
          <w:p w14:paraId="019207DC" w14:textId="2A1857F7" w:rsidR="00C87CFE" w:rsidRPr="00CD1347" w:rsidRDefault="00C87CFE" w:rsidP="00C87CFE">
            <w:pPr>
              <w:jc w:val="center"/>
              <w:rPr>
                <w:ins w:id="21469" w:author="Στάθης Καπ" w:date="2023-03-03T04:01:00Z"/>
                <w:rFonts w:cstheme="minorHAnsi"/>
                <w:sz w:val="16"/>
                <w:szCs w:val="16"/>
              </w:rPr>
            </w:pPr>
            <w:ins w:id="21470" w:author="Στάθης Καπ" w:date="2023-03-03T06:21:00Z">
              <w:r>
                <w:rPr>
                  <w:rFonts w:ascii="Calibri" w:hAnsi="Calibri" w:cs="Calibri"/>
                  <w:color w:val="000000"/>
                  <w:sz w:val="16"/>
                  <w:szCs w:val="16"/>
                </w:rPr>
                <w:t>1458</w:t>
              </w:r>
            </w:ins>
          </w:p>
        </w:tc>
        <w:tc>
          <w:tcPr>
            <w:tcW w:w="621" w:type="dxa"/>
            <w:vAlign w:val="center"/>
            <w:tcPrChange w:id="21471" w:author="Στάθης Καπ" w:date="2023-03-03T06:26:00Z">
              <w:tcPr>
                <w:tcW w:w="621" w:type="dxa"/>
                <w:vAlign w:val="bottom"/>
              </w:tcPr>
            </w:tcPrChange>
          </w:tcPr>
          <w:p w14:paraId="5A4427DC" w14:textId="4E2F2FB3" w:rsidR="00C87CFE" w:rsidRPr="00CD1347" w:rsidRDefault="00C87CFE" w:rsidP="00C87CFE">
            <w:pPr>
              <w:jc w:val="center"/>
              <w:rPr>
                <w:ins w:id="21472" w:author="Στάθης Καπ" w:date="2023-03-03T04:01:00Z"/>
                <w:rFonts w:cstheme="minorHAnsi"/>
                <w:sz w:val="16"/>
                <w:szCs w:val="16"/>
              </w:rPr>
            </w:pPr>
            <w:ins w:id="21473" w:author="Στάθης Καπ" w:date="2023-03-03T06:21:00Z">
              <w:r>
                <w:rPr>
                  <w:rFonts w:ascii="Calibri" w:hAnsi="Calibri" w:cs="Calibri"/>
                  <w:color w:val="000000"/>
                  <w:sz w:val="16"/>
                  <w:szCs w:val="16"/>
                </w:rPr>
                <w:t>0.149</w:t>
              </w:r>
            </w:ins>
          </w:p>
        </w:tc>
        <w:tc>
          <w:tcPr>
            <w:tcW w:w="669" w:type="dxa"/>
            <w:vAlign w:val="center"/>
            <w:tcPrChange w:id="21474" w:author="Στάθης Καπ" w:date="2023-03-03T06:26:00Z">
              <w:tcPr>
                <w:tcW w:w="669" w:type="dxa"/>
                <w:vAlign w:val="center"/>
              </w:tcPr>
            </w:tcPrChange>
          </w:tcPr>
          <w:p w14:paraId="03BA11D2" w14:textId="0345B4C9" w:rsidR="00C87CFE" w:rsidRPr="00CD1347" w:rsidRDefault="00C87CFE" w:rsidP="00C87CFE">
            <w:pPr>
              <w:jc w:val="center"/>
              <w:rPr>
                <w:ins w:id="21475" w:author="Στάθης Καπ" w:date="2023-03-03T04:01:00Z"/>
                <w:rFonts w:cstheme="minorHAnsi"/>
                <w:sz w:val="16"/>
                <w:szCs w:val="16"/>
              </w:rPr>
            </w:pPr>
            <w:ins w:id="21476" w:author="Στάθης Καπ" w:date="2023-03-03T06:21:00Z">
              <w:r>
                <w:rPr>
                  <w:rFonts w:ascii="Calibri" w:hAnsi="Calibri" w:cstheme="minorHAnsi"/>
                  <w:color w:val="000000"/>
                  <w:sz w:val="16"/>
                  <w:szCs w:val="16"/>
                </w:rPr>
                <w:t>0</w:t>
              </w:r>
            </w:ins>
          </w:p>
        </w:tc>
        <w:tc>
          <w:tcPr>
            <w:tcW w:w="543" w:type="dxa"/>
            <w:vAlign w:val="center"/>
            <w:tcPrChange w:id="21477" w:author="Στάθης Καπ" w:date="2023-03-03T06:26:00Z">
              <w:tcPr>
                <w:tcW w:w="543" w:type="dxa"/>
                <w:vAlign w:val="bottom"/>
              </w:tcPr>
            </w:tcPrChange>
          </w:tcPr>
          <w:p w14:paraId="144A5DA3" w14:textId="259E58A9" w:rsidR="00C87CFE" w:rsidRPr="00CD1347" w:rsidRDefault="00C87CFE" w:rsidP="00C87CFE">
            <w:pPr>
              <w:jc w:val="center"/>
              <w:rPr>
                <w:ins w:id="21478" w:author="Στάθης Καπ" w:date="2023-03-03T04:01:00Z"/>
                <w:rFonts w:cstheme="minorHAnsi"/>
                <w:sz w:val="16"/>
                <w:szCs w:val="16"/>
              </w:rPr>
            </w:pPr>
            <w:ins w:id="21479" w:author="Στάθης Καπ" w:date="2023-03-03T06:21:00Z">
              <w:r>
                <w:rPr>
                  <w:rFonts w:ascii="Calibri" w:hAnsi="Calibri" w:cs="Calibri"/>
                  <w:color w:val="000000"/>
                  <w:sz w:val="16"/>
                  <w:szCs w:val="16"/>
                </w:rPr>
                <w:t>1458</w:t>
              </w:r>
            </w:ins>
          </w:p>
        </w:tc>
        <w:tc>
          <w:tcPr>
            <w:tcW w:w="621" w:type="dxa"/>
            <w:vAlign w:val="center"/>
            <w:tcPrChange w:id="21480" w:author="Στάθης Καπ" w:date="2023-03-03T06:26:00Z">
              <w:tcPr>
                <w:tcW w:w="621" w:type="dxa"/>
                <w:vAlign w:val="bottom"/>
              </w:tcPr>
            </w:tcPrChange>
          </w:tcPr>
          <w:p w14:paraId="03F70079" w14:textId="3A3268E0" w:rsidR="00C87CFE" w:rsidRPr="00CD1347" w:rsidRDefault="00C87CFE" w:rsidP="00C87CFE">
            <w:pPr>
              <w:jc w:val="center"/>
              <w:rPr>
                <w:ins w:id="21481" w:author="Στάθης Καπ" w:date="2023-03-03T04:01:00Z"/>
                <w:rFonts w:cstheme="minorHAnsi"/>
                <w:sz w:val="16"/>
                <w:szCs w:val="16"/>
              </w:rPr>
            </w:pPr>
            <w:ins w:id="21482" w:author="Στάθης Καπ" w:date="2023-03-03T06:21:00Z">
              <w:r>
                <w:rPr>
                  <w:rFonts w:ascii="Calibri" w:hAnsi="Calibri" w:cs="Calibri"/>
                  <w:color w:val="000000"/>
                  <w:sz w:val="16"/>
                  <w:szCs w:val="16"/>
                </w:rPr>
                <w:t>0.155</w:t>
              </w:r>
            </w:ins>
          </w:p>
        </w:tc>
        <w:tc>
          <w:tcPr>
            <w:tcW w:w="669" w:type="dxa"/>
            <w:vAlign w:val="center"/>
            <w:tcPrChange w:id="21483" w:author="Στάθης Καπ" w:date="2023-03-03T06:26:00Z">
              <w:tcPr>
                <w:tcW w:w="669" w:type="dxa"/>
                <w:vAlign w:val="center"/>
              </w:tcPr>
            </w:tcPrChange>
          </w:tcPr>
          <w:p w14:paraId="35D9D5A9" w14:textId="3AEE3217" w:rsidR="00C87CFE" w:rsidRPr="00CD1347" w:rsidRDefault="00C87CFE" w:rsidP="00C87CFE">
            <w:pPr>
              <w:jc w:val="center"/>
              <w:rPr>
                <w:ins w:id="21484" w:author="Στάθης Καπ" w:date="2023-03-03T04:01:00Z"/>
                <w:rFonts w:cstheme="minorHAnsi"/>
                <w:sz w:val="16"/>
                <w:szCs w:val="16"/>
              </w:rPr>
            </w:pPr>
            <w:ins w:id="21485" w:author="Στάθης Καπ" w:date="2023-03-03T06:21:00Z">
              <w:r>
                <w:rPr>
                  <w:rFonts w:ascii="Calibri" w:hAnsi="Calibri" w:cstheme="minorHAnsi"/>
                  <w:color w:val="000000"/>
                  <w:sz w:val="16"/>
                  <w:szCs w:val="16"/>
                </w:rPr>
                <w:t>0</w:t>
              </w:r>
            </w:ins>
          </w:p>
        </w:tc>
        <w:tc>
          <w:tcPr>
            <w:tcW w:w="508" w:type="dxa"/>
            <w:vAlign w:val="center"/>
            <w:tcPrChange w:id="21486" w:author="Στάθης Καπ" w:date="2023-03-03T06:26:00Z">
              <w:tcPr>
                <w:tcW w:w="508" w:type="dxa"/>
                <w:vAlign w:val="bottom"/>
              </w:tcPr>
            </w:tcPrChange>
          </w:tcPr>
          <w:p w14:paraId="00E6749D" w14:textId="499329B2" w:rsidR="00C87CFE" w:rsidRPr="00CD1347" w:rsidRDefault="00C87CFE" w:rsidP="00C87CFE">
            <w:pPr>
              <w:jc w:val="center"/>
              <w:rPr>
                <w:ins w:id="21487" w:author="Στάθης Καπ" w:date="2023-03-03T04:01:00Z"/>
                <w:rFonts w:cstheme="minorHAnsi"/>
                <w:sz w:val="16"/>
                <w:szCs w:val="16"/>
              </w:rPr>
            </w:pPr>
            <w:ins w:id="21488" w:author="Στάθης Καπ" w:date="2023-03-03T06:21:00Z">
              <w:r>
                <w:rPr>
                  <w:rFonts w:ascii="Calibri" w:hAnsi="Calibri" w:cs="Calibri"/>
                  <w:color w:val="000000"/>
                  <w:sz w:val="16"/>
                  <w:szCs w:val="16"/>
                </w:rPr>
                <w:t>1445</w:t>
              </w:r>
            </w:ins>
          </w:p>
        </w:tc>
        <w:tc>
          <w:tcPr>
            <w:tcW w:w="541" w:type="dxa"/>
            <w:vAlign w:val="center"/>
            <w:tcPrChange w:id="21489" w:author="Στάθης Καπ" w:date="2023-03-03T06:26:00Z">
              <w:tcPr>
                <w:tcW w:w="541" w:type="dxa"/>
                <w:vAlign w:val="bottom"/>
              </w:tcPr>
            </w:tcPrChange>
          </w:tcPr>
          <w:p w14:paraId="241451B3" w14:textId="5A5AA110" w:rsidR="00C87CFE" w:rsidRPr="00CD1347" w:rsidRDefault="00C87CFE" w:rsidP="00C87CFE">
            <w:pPr>
              <w:jc w:val="center"/>
              <w:rPr>
                <w:ins w:id="21490" w:author="Στάθης Καπ" w:date="2023-03-03T04:01:00Z"/>
                <w:rFonts w:cstheme="minorHAnsi"/>
                <w:sz w:val="16"/>
                <w:szCs w:val="16"/>
              </w:rPr>
            </w:pPr>
            <w:ins w:id="21491" w:author="Στάθης Καπ" w:date="2023-03-03T06:21:00Z">
              <w:r>
                <w:rPr>
                  <w:rFonts w:ascii="Calibri" w:hAnsi="Calibri" w:cs="Calibri"/>
                  <w:color w:val="000000"/>
                  <w:sz w:val="16"/>
                  <w:szCs w:val="16"/>
                </w:rPr>
                <w:t>0.166</w:t>
              </w:r>
            </w:ins>
          </w:p>
        </w:tc>
        <w:tc>
          <w:tcPr>
            <w:tcW w:w="589" w:type="dxa"/>
            <w:vAlign w:val="center"/>
            <w:tcPrChange w:id="21492" w:author="Στάθης Καπ" w:date="2023-03-03T06:26:00Z">
              <w:tcPr>
                <w:tcW w:w="589" w:type="dxa"/>
                <w:vAlign w:val="center"/>
              </w:tcPr>
            </w:tcPrChange>
          </w:tcPr>
          <w:p w14:paraId="3A8F0F61" w14:textId="61E1D753" w:rsidR="00C87CFE" w:rsidRPr="00CD1347" w:rsidRDefault="00C87CFE" w:rsidP="00C87CFE">
            <w:pPr>
              <w:jc w:val="center"/>
              <w:rPr>
                <w:ins w:id="21493" w:author="Στάθης Καπ" w:date="2023-03-03T04:01:00Z"/>
                <w:rFonts w:cstheme="minorHAnsi"/>
                <w:sz w:val="16"/>
                <w:szCs w:val="16"/>
              </w:rPr>
            </w:pPr>
            <w:ins w:id="21494" w:author="Στάθης Καπ" w:date="2023-03-03T06:21:00Z">
              <w:r>
                <w:rPr>
                  <w:rFonts w:ascii="Calibri" w:hAnsi="Calibri" w:cstheme="minorHAnsi"/>
                  <w:color w:val="000000"/>
                  <w:sz w:val="16"/>
                  <w:szCs w:val="16"/>
                </w:rPr>
                <w:t>0.89</w:t>
              </w:r>
            </w:ins>
          </w:p>
        </w:tc>
        <w:tc>
          <w:tcPr>
            <w:tcW w:w="463" w:type="dxa"/>
            <w:vAlign w:val="center"/>
            <w:tcPrChange w:id="21495" w:author="Στάθης Καπ" w:date="2023-03-03T06:26:00Z">
              <w:tcPr>
                <w:tcW w:w="463" w:type="dxa"/>
                <w:vAlign w:val="bottom"/>
              </w:tcPr>
            </w:tcPrChange>
          </w:tcPr>
          <w:p w14:paraId="1D4DC8EE" w14:textId="35DD3812" w:rsidR="00C87CFE" w:rsidRPr="00CD1347" w:rsidRDefault="00C87CFE" w:rsidP="00C87CFE">
            <w:pPr>
              <w:jc w:val="center"/>
              <w:rPr>
                <w:ins w:id="21496" w:author="Στάθης Καπ" w:date="2023-03-03T04:01:00Z"/>
                <w:rFonts w:cstheme="minorHAnsi"/>
                <w:sz w:val="16"/>
                <w:szCs w:val="16"/>
              </w:rPr>
            </w:pPr>
            <w:ins w:id="21497" w:author="Στάθης Καπ" w:date="2023-03-03T06:21:00Z">
              <w:r>
                <w:rPr>
                  <w:rFonts w:ascii="Calibri" w:hAnsi="Calibri" w:cs="Calibri"/>
                  <w:color w:val="000000"/>
                  <w:sz w:val="16"/>
                  <w:szCs w:val="16"/>
                </w:rPr>
                <w:t>1449</w:t>
              </w:r>
            </w:ins>
          </w:p>
        </w:tc>
        <w:tc>
          <w:tcPr>
            <w:tcW w:w="541" w:type="dxa"/>
            <w:vAlign w:val="center"/>
            <w:tcPrChange w:id="21498" w:author="Στάθης Καπ" w:date="2023-03-03T06:26:00Z">
              <w:tcPr>
                <w:tcW w:w="541" w:type="dxa"/>
                <w:vAlign w:val="bottom"/>
              </w:tcPr>
            </w:tcPrChange>
          </w:tcPr>
          <w:p w14:paraId="4C221599" w14:textId="24920367" w:rsidR="00C87CFE" w:rsidRPr="00CD1347" w:rsidRDefault="00C87CFE" w:rsidP="00C87CFE">
            <w:pPr>
              <w:jc w:val="center"/>
              <w:rPr>
                <w:ins w:id="21499" w:author="Στάθης Καπ" w:date="2023-03-03T04:01:00Z"/>
                <w:rFonts w:cstheme="minorHAnsi"/>
                <w:sz w:val="16"/>
                <w:szCs w:val="16"/>
              </w:rPr>
            </w:pPr>
            <w:ins w:id="21500" w:author="Στάθης Καπ" w:date="2023-03-03T06:21:00Z">
              <w:r>
                <w:rPr>
                  <w:rFonts w:ascii="Calibri" w:hAnsi="Calibri" w:cs="Calibri"/>
                  <w:color w:val="000000"/>
                  <w:sz w:val="16"/>
                  <w:szCs w:val="16"/>
                </w:rPr>
                <w:t>0.15</w:t>
              </w:r>
            </w:ins>
          </w:p>
        </w:tc>
        <w:tc>
          <w:tcPr>
            <w:tcW w:w="589" w:type="dxa"/>
            <w:vAlign w:val="center"/>
            <w:tcPrChange w:id="21501" w:author="Στάθης Καπ" w:date="2023-03-03T06:26:00Z">
              <w:tcPr>
                <w:tcW w:w="589" w:type="dxa"/>
                <w:vAlign w:val="center"/>
              </w:tcPr>
            </w:tcPrChange>
          </w:tcPr>
          <w:p w14:paraId="52A35ED4" w14:textId="10994A4F" w:rsidR="00C87CFE" w:rsidRPr="00CD1347" w:rsidRDefault="00C87CFE" w:rsidP="00C87CFE">
            <w:pPr>
              <w:jc w:val="center"/>
              <w:rPr>
                <w:ins w:id="21502" w:author="Στάθης Καπ" w:date="2023-03-03T04:01:00Z"/>
                <w:rFonts w:cstheme="minorHAnsi"/>
                <w:sz w:val="16"/>
                <w:szCs w:val="16"/>
              </w:rPr>
            </w:pPr>
            <w:ins w:id="21503" w:author="Στάθης Καπ" w:date="2023-03-03T06:21:00Z">
              <w:r>
                <w:rPr>
                  <w:rFonts w:ascii="Calibri" w:hAnsi="Calibri" w:cstheme="minorHAnsi"/>
                  <w:color w:val="000000"/>
                  <w:sz w:val="16"/>
                  <w:szCs w:val="16"/>
                </w:rPr>
                <w:t>0.62</w:t>
              </w:r>
            </w:ins>
          </w:p>
        </w:tc>
      </w:tr>
      <w:tr w:rsidR="00C87CFE" w:rsidRPr="00BB05AC" w14:paraId="20315B93" w14:textId="77777777" w:rsidTr="00F03C40">
        <w:tblPrEx>
          <w:tblW w:w="0" w:type="auto"/>
          <w:tblBorders>
            <w:insideH w:val="none" w:sz="0" w:space="0" w:color="auto"/>
            <w:insideV w:val="none" w:sz="0" w:space="0" w:color="auto"/>
          </w:tblBorders>
          <w:tblCellMar>
            <w:left w:w="0" w:type="dxa"/>
            <w:right w:w="0" w:type="dxa"/>
          </w:tblCellMar>
          <w:tblPrExChange w:id="2150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505" w:author="Στάθης Καπ" w:date="2023-03-03T04:01:00Z"/>
        </w:trPr>
        <w:tc>
          <w:tcPr>
            <w:tcW w:w="515" w:type="dxa"/>
            <w:tcBorders>
              <w:top w:val="nil"/>
              <w:bottom w:val="nil"/>
              <w:right w:val="single" w:sz="4" w:space="0" w:color="auto"/>
            </w:tcBorders>
            <w:shd w:val="clear" w:color="auto" w:fill="E7E6E6" w:themeFill="background2"/>
            <w:vAlign w:val="bottom"/>
            <w:tcPrChange w:id="21506" w:author="Στάθης Καπ" w:date="2023-03-03T06:26:00Z">
              <w:tcPr>
                <w:tcW w:w="515" w:type="dxa"/>
                <w:vAlign w:val="bottom"/>
              </w:tcPr>
            </w:tcPrChange>
          </w:tcPr>
          <w:p w14:paraId="3D9853AB" w14:textId="7669C939" w:rsidR="00C87CFE" w:rsidRPr="00CD1347" w:rsidRDefault="00C87CFE" w:rsidP="00C87CFE">
            <w:pPr>
              <w:jc w:val="center"/>
              <w:rPr>
                <w:ins w:id="21507" w:author="Στάθης Καπ" w:date="2023-03-03T04:01:00Z"/>
                <w:sz w:val="16"/>
                <w:szCs w:val="16"/>
              </w:rPr>
            </w:pPr>
            <w:ins w:id="21508" w:author="Στάθης Καπ" w:date="2023-03-03T04:08:00Z">
              <w:r w:rsidRPr="00CD1347">
                <w:rPr>
                  <w:rFonts w:ascii="Calibri" w:hAnsi="Calibri" w:cs="Calibri"/>
                  <w:color w:val="000000"/>
                  <w:sz w:val="16"/>
                  <w:szCs w:val="16"/>
                  <w:rPrChange w:id="21509" w:author="Στάθης Καπ" w:date="2023-03-03T04:09:00Z">
                    <w:rPr>
                      <w:rFonts w:ascii="Calibri" w:hAnsi="Calibri" w:cs="Calibri"/>
                      <w:color w:val="000000"/>
                      <w:sz w:val="18"/>
                      <w:szCs w:val="18"/>
                    </w:rPr>
                  </w:rPrChange>
                </w:rPr>
                <w:t>r205</w:t>
              </w:r>
            </w:ins>
          </w:p>
        </w:tc>
        <w:tc>
          <w:tcPr>
            <w:tcW w:w="560" w:type="dxa"/>
            <w:tcBorders>
              <w:left w:val="single" w:sz="4" w:space="0" w:color="auto"/>
            </w:tcBorders>
            <w:vAlign w:val="center"/>
            <w:tcPrChange w:id="21510" w:author="Στάθης Καπ" w:date="2023-03-03T06:26:00Z">
              <w:tcPr>
                <w:tcW w:w="560" w:type="dxa"/>
              </w:tcPr>
            </w:tcPrChange>
          </w:tcPr>
          <w:p w14:paraId="17CE8BC2" w14:textId="026B2108" w:rsidR="00C87CFE" w:rsidRPr="00CD1347" w:rsidRDefault="00C87CFE" w:rsidP="00C87CFE">
            <w:pPr>
              <w:jc w:val="center"/>
              <w:rPr>
                <w:ins w:id="21511" w:author="Στάθης Καπ" w:date="2023-03-03T04:01:00Z"/>
                <w:rFonts w:cstheme="minorHAnsi"/>
                <w:sz w:val="16"/>
                <w:szCs w:val="16"/>
              </w:rPr>
            </w:pPr>
            <w:ins w:id="21512" w:author="Στάθης Καπ" w:date="2023-03-03T06:21:00Z">
              <w:r>
                <w:rPr>
                  <w:rFonts w:ascii="Calibri" w:hAnsi="Calibri" w:cs="Calibri"/>
                  <w:color w:val="000000"/>
                  <w:sz w:val="16"/>
                  <w:szCs w:val="16"/>
                </w:rPr>
                <w:t>1458</w:t>
              </w:r>
            </w:ins>
          </w:p>
        </w:tc>
        <w:tc>
          <w:tcPr>
            <w:tcW w:w="855" w:type="dxa"/>
            <w:vAlign w:val="center"/>
            <w:tcPrChange w:id="21513" w:author="Στάθης Καπ" w:date="2023-03-03T06:26:00Z">
              <w:tcPr>
                <w:tcW w:w="855" w:type="dxa"/>
              </w:tcPr>
            </w:tcPrChange>
          </w:tcPr>
          <w:p w14:paraId="69D453A3" w14:textId="1AF421B8" w:rsidR="00C87CFE" w:rsidRPr="00CD1347" w:rsidRDefault="00C87CFE" w:rsidP="00C87CFE">
            <w:pPr>
              <w:jc w:val="center"/>
              <w:rPr>
                <w:ins w:id="21514" w:author="Στάθης Καπ" w:date="2023-03-03T04:01:00Z"/>
                <w:rFonts w:cstheme="minorHAnsi"/>
                <w:sz w:val="16"/>
                <w:szCs w:val="16"/>
              </w:rPr>
            </w:pPr>
            <w:ins w:id="21515" w:author="Στάθης Καπ" w:date="2023-03-03T06:21:00Z">
              <w:r>
                <w:rPr>
                  <w:rFonts w:ascii="Calibri" w:hAnsi="Calibri" w:cs="Calibri"/>
                  <w:color w:val="000000"/>
                  <w:sz w:val="16"/>
                  <w:szCs w:val="16"/>
                </w:rPr>
                <w:t>1458</w:t>
              </w:r>
            </w:ins>
          </w:p>
        </w:tc>
        <w:tc>
          <w:tcPr>
            <w:tcW w:w="544" w:type="dxa"/>
            <w:vAlign w:val="center"/>
            <w:tcPrChange w:id="21516" w:author="Στάθης Καπ" w:date="2023-03-03T06:26:00Z">
              <w:tcPr>
                <w:tcW w:w="544" w:type="dxa"/>
                <w:vAlign w:val="bottom"/>
              </w:tcPr>
            </w:tcPrChange>
          </w:tcPr>
          <w:p w14:paraId="11997CF8" w14:textId="7AA1D602" w:rsidR="00C87CFE" w:rsidRPr="00CD1347" w:rsidRDefault="00C87CFE" w:rsidP="00C87CFE">
            <w:pPr>
              <w:jc w:val="center"/>
              <w:rPr>
                <w:ins w:id="21517" w:author="Στάθης Καπ" w:date="2023-03-03T04:01:00Z"/>
                <w:rFonts w:cstheme="minorHAnsi"/>
                <w:sz w:val="16"/>
                <w:szCs w:val="16"/>
              </w:rPr>
            </w:pPr>
            <w:ins w:id="21518" w:author="Στάθης Καπ" w:date="2023-03-03T06:21:00Z">
              <w:r>
                <w:rPr>
                  <w:rFonts w:ascii="Calibri" w:hAnsi="Calibri" w:cs="Calibri"/>
                  <w:color w:val="000000"/>
                  <w:sz w:val="16"/>
                  <w:szCs w:val="16"/>
                </w:rPr>
                <w:t>1458</w:t>
              </w:r>
            </w:ins>
          </w:p>
        </w:tc>
        <w:tc>
          <w:tcPr>
            <w:tcW w:w="621" w:type="dxa"/>
            <w:vAlign w:val="center"/>
            <w:tcPrChange w:id="21519" w:author="Στάθης Καπ" w:date="2023-03-03T06:26:00Z">
              <w:tcPr>
                <w:tcW w:w="621" w:type="dxa"/>
                <w:vAlign w:val="bottom"/>
              </w:tcPr>
            </w:tcPrChange>
          </w:tcPr>
          <w:p w14:paraId="485BE706" w14:textId="52A788E2" w:rsidR="00C87CFE" w:rsidRPr="00CD1347" w:rsidRDefault="00C87CFE" w:rsidP="00C87CFE">
            <w:pPr>
              <w:jc w:val="center"/>
              <w:rPr>
                <w:ins w:id="21520" w:author="Στάθης Καπ" w:date="2023-03-03T04:01:00Z"/>
                <w:rFonts w:cstheme="minorHAnsi"/>
                <w:sz w:val="16"/>
                <w:szCs w:val="16"/>
              </w:rPr>
            </w:pPr>
            <w:ins w:id="21521" w:author="Στάθης Καπ" w:date="2023-03-03T06:21:00Z">
              <w:r>
                <w:rPr>
                  <w:rFonts w:ascii="Calibri" w:hAnsi="Calibri" w:cs="Calibri"/>
                  <w:color w:val="000000"/>
                  <w:sz w:val="16"/>
                  <w:szCs w:val="16"/>
                </w:rPr>
                <w:t>0.214</w:t>
              </w:r>
            </w:ins>
          </w:p>
        </w:tc>
        <w:tc>
          <w:tcPr>
            <w:tcW w:w="669" w:type="dxa"/>
            <w:vAlign w:val="center"/>
            <w:tcPrChange w:id="21522" w:author="Στάθης Καπ" w:date="2023-03-03T06:26:00Z">
              <w:tcPr>
                <w:tcW w:w="669" w:type="dxa"/>
                <w:vAlign w:val="center"/>
              </w:tcPr>
            </w:tcPrChange>
          </w:tcPr>
          <w:p w14:paraId="08BA9C1D" w14:textId="003B37B2" w:rsidR="00C87CFE" w:rsidRPr="00CD1347" w:rsidRDefault="00C87CFE" w:rsidP="00C87CFE">
            <w:pPr>
              <w:jc w:val="center"/>
              <w:rPr>
                <w:ins w:id="21523" w:author="Στάθης Καπ" w:date="2023-03-03T04:01:00Z"/>
                <w:rFonts w:cstheme="minorHAnsi"/>
                <w:sz w:val="16"/>
                <w:szCs w:val="16"/>
              </w:rPr>
            </w:pPr>
            <w:ins w:id="21524" w:author="Στάθης Καπ" w:date="2023-03-03T06:21:00Z">
              <w:r>
                <w:rPr>
                  <w:rFonts w:ascii="Calibri" w:hAnsi="Calibri" w:cstheme="minorHAnsi"/>
                  <w:color w:val="000000"/>
                  <w:sz w:val="16"/>
                  <w:szCs w:val="16"/>
                </w:rPr>
                <w:t>0</w:t>
              </w:r>
            </w:ins>
          </w:p>
        </w:tc>
        <w:tc>
          <w:tcPr>
            <w:tcW w:w="543" w:type="dxa"/>
            <w:vAlign w:val="center"/>
            <w:tcPrChange w:id="21525" w:author="Στάθης Καπ" w:date="2023-03-03T06:26:00Z">
              <w:tcPr>
                <w:tcW w:w="543" w:type="dxa"/>
                <w:vAlign w:val="bottom"/>
              </w:tcPr>
            </w:tcPrChange>
          </w:tcPr>
          <w:p w14:paraId="7A03AA39" w14:textId="41D5AD70" w:rsidR="00C87CFE" w:rsidRPr="00CD1347" w:rsidRDefault="00C87CFE" w:rsidP="00C87CFE">
            <w:pPr>
              <w:jc w:val="center"/>
              <w:rPr>
                <w:ins w:id="21526" w:author="Στάθης Καπ" w:date="2023-03-03T04:01:00Z"/>
                <w:rFonts w:cstheme="minorHAnsi"/>
                <w:sz w:val="16"/>
                <w:szCs w:val="16"/>
              </w:rPr>
            </w:pPr>
            <w:ins w:id="21527" w:author="Στάθης Καπ" w:date="2023-03-03T06:21:00Z">
              <w:r>
                <w:rPr>
                  <w:rFonts w:ascii="Calibri" w:hAnsi="Calibri" w:cs="Calibri"/>
                  <w:color w:val="000000"/>
                  <w:sz w:val="16"/>
                  <w:szCs w:val="16"/>
                </w:rPr>
                <w:t>1458</w:t>
              </w:r>
            </w:ins>
          </w:p>
        </w:tc>
        <w:tc>
          <w:tcPr>
            <w:tcW w:w="621" w:type="dxa"/>
            <w:vAlign w:val="center"/>
            <w:tcPrChange w:id="21528" w:author="Στάθης Καπ" w:date="2023-03-03T06:26:00Z">
              <w:tcPr>
                <w:tcW w:w="621" w:type="dxa"/>
                <w:vAlign w:val="bottom"/>
              </w:tcPr>
            </w:tcPrChange>
          </w:tcPr>
          <w:p w14:paraId="79A6348E" w14:textId="6065F097" w:rsidR="00C87CFE" w:rsidRPr="00CD1347" w:rsidRDefault="00C87CFE" w:rsidP="00C87CFE">
            <w:pPr>
              <w:jc w:val="center"/>
              <w:rPr>
                <w:ins w:id="21529" w:author="Στάθης Καπ" w:date="2023-03-03T04:01:00Z"/>
                <w:rFonts w:cstheme="minorHAnsi"/>
                <w:sz w:val="16"/>
                <w:szCs w:val="16"/>
              </w:rPr>
            </w:pPr>
            <w:ins w:id="21530" w:author="Στάθης Καπ" w:date="2023-03-03T06:21:00Z">
              <w:r>
                <w:rPr>
                  <w:rFonts w:ascii="Calibri" w:hAnsi="Calibri" w:cs="Calibri"/>
                  <w:color w:val="000000"/>
                  <w:sz w:val="16"/>
                  <w:szCs w:val="16"/>
                </w:rPr>
                <w:t>0.172</w:t>
              </w:r>
            </w:ins>
          </w:p>
        </w:tc>
        <w:tc>
          <w:tcPr>
            <w:tcW w:w="669" w:type="dxa"/>
            <w:vAlign w:val="center"/>
            <w:tcPrChange w:id="21531" w:author="Στάθης Καπ" w:date="2023-03-03T06:26:00Z">
              <w:tcPr>
                <w:tcW w:w="669" w:type="dxa"/>
                <w:vAlign w:val="center"/>
              </w:tcPr>
            </w:tcPrChange>
          </w:tcPr>
          <w:p w14:paraId="783B227E" w14:textId="41CBC778" w:rsidR="00C87CFE" w:rsidRPr="00CD1347" w:rsidRDefault="00C87CFE" w:rsidP="00C87CFE">
            <w:pPr>
              <w:jc w:val="center"/>
              <w:rPr>
                <w:ins w:id="21532" w:author="Στάθης Καπ" w:date="2023-03-03T04:01:00Z"/>
                <w:rFonts w:cstheme="minorHAnsi"/>
                <w:sz w:val="16"/>
                <w:szCs w:val="16"/>
              </w:rPr>
            </w:pPr>
            <w:ins w:id="21533" w:author="Στάθης Καπ" w:date="2023-03-03T06:21:00Z">
              <w:r>
                <w:rPr>
                  <w:rFonts w:ascii="Calibri" w:hAnsi="Calibri" w:cstheme="minorHAnsi"/>
                  <w:color w:val="000000"/>
                  <w:sz w:val="16"/>
                  <w:szCs w:val="16"/>
                </w:rPr>
                <w:t>0</w:t>
              </w:r>
            </w:ins>
          </w:p>
        </w:tc>
        <w:tc>
          <w:tcPr>
            <w:tcW w:w="508" w:type="dxa"/>
            <w:vAlign w:val="center"/>
            <w:tcPrChange w:id="21534" w:author="Στάθης Καπ" w:date="2023-03-03T06:26:00Z">
              <w:tcPr>
                <w:tcW w:w="508" w:type="dxa"/>
                <w:vAlign w:val="bottom"/>
              </w:tcPr>
            </w:tcPrChange>
          </w:tcPr>
          <w:p w14:paraId="0FA7462B" w14:textId="1A2FD2A6" w:rsidR="00C87CFE" w:rsidRPr="00CD1347" w:rsidRDefault="00C87CFE" w:rsidP="00C87CFE">
            <w:pPr>
              <w:jc w:val="center"/>
              <w:rPr>
                <w:ins w:id="21535" w:author="Στάθης Καπ" w:date="2023-03-03T04:01:00Z"/>
                <w:rFonts w:cstheme="minorHAnsi"/>
                <w:sz w:val="16"/>
                <w:szCs w:val="16"/>
              </w:rPr>
            </w:pPr>
            <w:ins w:id="21536" w:author="Στάθης Καπ" w:date="2023-03-03T06:21:00Z">
              <w:r>
                <w:rPr>
                  <w:rFonts w:ascii="Calibri" w:hAnsi="Calibri" w:cs="Calibri"/>
                  <w:color w:val="000000"/>
                  <w:sz w:val="16"/>
                  <w:szCs w:val="16"/>
                </w:rPr>
                <w:t>1457</w:t>
              </w:r>
            </w:ins>
          </w:p>
        </w:tc>
        <w:tc>
          <w:tcPr>
            <w:tcW w:w="541" w:type="dxa"/>
            <w:vAlign w:val="center"/>
            <w:tcPrChange w:id="21537" w:author="Στάθης Καπ" w:date="2023-03-03T06:26:00Z">
              <w:tcPr>
                <w:tcW w:w="541" w:type="dxa"/>
                <w:vAlign w:val="bottom"/>
              </w:tcPr>
            </w:tcPrChange>
          </w:tcPr>
          <w:p w14:paraId="1F3BA5FB" w14:textId="19CB55B7" w:rsidR="00C87CFE" w:rsidRPr="00CD1347" w:rsidRDefault="00C87CFE" w:rsidP="00C87CFE">
            <w:pPr>
              <w:jc w:val="center"/>
              <w:rPr>
                <w:ins w:id="21538" w:author="Στάθης Καπ" w:date="2023-03-03T04:01:00Z"/>
                <w:rFonts w:cstheme="minorHAnsi"/>
                <w:sz w:val="16"/>
                <w:szCs w:val="16"/>
              </w:rPr>
            </w:pPr>
            <w:ins w:id="21539" w:author="Στάθης Καπ" w:date="2023-03-03T06:21:00Z">
              <w:r>
                <w:rPr>
                  <w:rFonts w:ascii="Calibri" w:hAnsi="Calibri" w:cs="Calibri"/>
                  <w:color w:val="000000"/>
                  <w:sz w:val="16"/>
                  <w:szCs w:val="16"/>
                </w:rPr>
                <w:t>0.187</w:t>
              </w:r>
            </w:ins>
          </w:p>
        </w:tc>
        <w:tc>
          <w:tcPr>
            <w:tcW w:w="589" w:type="dxa"/>
            <w:vAlign w:val="center"/>
            <w:tcPrChange w:id="21540" w:author="Στάθης Καπ" w:date="2023-03-03T06:26:00Z">
              <w:tcPr>
                <w:tcW w:w="589" w:type="dxa"/>
                <w:vAlign w:val="center"/>
              </w:tcPr>
            </w:tcPrChange>
          </w:tcPr>
          <w:p w14:paraId="4E5B572A" w14:textId="28A40FDE" w:rsidR="00C87CFE" w:rsidRPr="00CD1347" w:rsidRDefault="00C87CFE" w:rsidP="00C87CFE">
            <w:pPr>
              <w:jc w:val="center"/>
              <w:rPr>
                <w:ins w:id="21541" w:author="Στάθης Καπ" w:date="2023-03-03T04:01:00Z"/>
                <w:rFonts w:cstheme="minorHAnsi"/>
                <w:sz w:val="16"/>
                <w:szCs w:val="16"/>
              </w:rPr>
            </w:pPr>
            <w:ins w:id="21542" w:author="Στάθης Καπ" w:date="2023-03-03T06:21:00Z">
              <w:r>
                <w:rPr>
                  <w:rFonts w:ascii="Calibri" w:hAnsi="Calibri" w:cstheme="minorHAnsi"/>
                  <w:color w:val="000000"/>
                  <w:sz w:val="16"/>
                  <w:szCs w:val="16"/>
                </w:rPr>
                <w:t>0.07</w:t>
              </w:r>
            </w:ins>
          </w:p>
        </w:tc>
        <w:tc>
          <w:tcPr>
            <w:tcW w:w="463" w:type="dxa"/>
            <w:vAlign w:val="center"/>
            <w:tcPrChange w:id="21543" w:author="Στάθης Καπ" w:date="2023-03-03T06:26:00Z">
              <w:tcPr>
                <w:tcW w:w="463" w:type="dxa"/>
                <w:vAlign w:val="bottom"/>
              </w:tcPr>
            </w:tcPrChange>
          </w:tcPr>
          <w:p w14:paraId="212BBCF4" w14:textId="0BD57E7C" w:rsidR="00C87CFE" w:rsidRPr="00CD1347" w:rsidRDefault="00C87CFE" w:rsidP="00C87CFE">
            <w:pPr>
              <w:jc w:val="center"/>
              <w:rPr>
                <w:ins w:id="21544" w:author="Στάθης Καπ" w:date="2023-03-03T04:01:00Z"/>
                <w:rFonts w:cstheme="minorHAnsi"/>
                <w:sz w:val="16"/>
                <w:szCs w:val="16"/>
              </w:rPr>
            </w:pPr>
            <w:ins w:id="21545" w:author="Στάθης Καπ" w:date="2023-03-03T06:21:00Z">
              <w:r>
                <w:rPr>
                  <w:rFonts w:ascii="Calibri" w:hAnsi="Calibri" w:cs="Calibri"/>
                  <w:color w:val="000000"/>
                  <w:sz w:val="16"/>
                  <w:szCs w:val="16"/>
                </w:rPr>
                <w:t>1446</w:t>
              </w:r>
            </w:ins>
          </w:p>
        </w:tc>
        <w:tc>
          <w:tcPr>
            <w:tcW w:w="541" w:type="dxa"/>
            <w:vAlign w:val="center"/>
            <w:tcPrChange w:id="21546" w:author="Στάθης Καπ" w:date="2023-03-03T06:26:00Z">
              <w:tcPr>
                <w:tcW w:w="541" w:type="dxa"/>
                <w:vAlign w:val="bottom"/>
              </w:tcPr>
            </w:tcPrChange>
          </w:tcPr>
          <w:p w14:paraId="25FC9630" w14:textId="02C31427" w:rsidR="00C87CFE" w:rsidRPr="00CD1347" w:rsidRDefault="00C87CFE" w:rsidP="00C87CFE">
            <w:pPr>
              <w:jc w:val="center"/>
              <w:rPr>
                <w:ins w:id="21547" w:author="Στάθης Καπ" w:date="2023-03-03T04:01:00Z"/>
                <w:rFonts w:cstheme="minorHAnsi"/>
                <w:sz w:val="16"/>
                <w:szCs w:val="16"/>
              </w:rPr>
            </w:pPr>
            <w:ins w:id="21548" w:author="Στάθης Καπ" w:date="2023-03-03T06:21:00Z">
              <w:r>
                <w:rPr>
                  <w:rFonts w:ascii="Calibri" w:hAnsi="Calibri" w:cs="Calibri"/>
                  <w:color w:val="000000"/>
                  <w:sz w:val="16"/>
                  <w:szCs w:val="16"/>
                </w:rPr>
                <w:t>0.183</w:t>
              </w:r>
            </w:ins>
          </w:p>
        </w:tc>
        <w:tc>
          <w:tcPr>
            <w:tcW w:w="589" w:type="dxa"/>
            <w:vAlign w:val="center"/>
            <w:tcPrChange w:id="21549" w:author="Στάθης Καπ" w:date="2023-03-03T06:26:00Z">
              <w:tcPr>
                <w:tcW w:w="589" w:type="dxa"/>
                <w:vAlign w:val="center"/>
              </w:tcPr>
            </w:tcPrChange>
          </w:tcPr>
          <w:p w14:paraId="661A7618" w14:textId="10E8C635" w:rsidR="00C87CFE" w:rsidRPr="00CD1347" w:rsidRDefault="00C87CFE" w:rsidP="00C87CFE">
            <w:pPr>
              <w:jc w:val="center"/>
              <w:rPr>
                <w:ins w:id="21550" w:author="Στάθης Καπ" w:date="2023-03-03T04:01:00Z"/>
                <w:rFonts w:cstheme="minorHAnsi"/>
                <w:sz w:val="16"/>
                <w:szCs w:val="16"/>
              </w:rPr>
            </w:pPr>
            <w:ins w:id="21551" w:author="Στάθης Καπ" w:date="2023-03-03T06:21:00Z">
              <w:r>
                <w:rPr>
                  <w:rFonts w:ascii="Calibri" w:hAnsi="Calibri" w:cstheme="minorHAnsi"/>
                  <w:color w:val="000000"/>
                  <w:sz w:val="16"/>
                  <w:szCs w:val="16"/>
                </w:rPr>
                <w:t>0.82</w:t>
              </w:r>
            </w:ins>
          </w:p>
        </w:tc>
      </w:tr>
      <w:tr w:rsidR="00C87CFE" w:rsidRPr="00BB05AC" w14:paraId="45B455FC" w14:textId="77777777" w:rsidTr="00F03C40">
        <w:tblPrEx>
          <w:tblW w:w="0" w:type="auto"/>
          <w:tblBorders>
            <w:insideH w:val="none" w:sz="0" w:space="0" w:color="auto"/>
            <w:insideV w:val="none" w:sz="0" w:space="0" w:color="auto"/>
          </w:tblBorders>
          <w:tblCellMar>
            <w:left w:w="0" w:type="dxa"/>
            <w:right w:w="0" w:type="dxa"/>
          </w:tblCellMar>
          <w:tblPrExChange w:id="2155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553" w:author="Στάθης Καπ" w:date="2023-03-03T04:01:00Z"/>
        </w:trPr>
        <w:tc>
          <w:tcPr>
            <w:tcW w:w="515" w:type="dxa"/>
            <w:tcBorders>
              <w:top w:val="nil"/>
              <w:bottom w:val="nil"/>
              <w:right w:val="single" w:sz="4" w:space="0" w:color="auto"/>
            </w:tcBorders>
            <w:shd w:val="clear" w:color="auto" w:fill="E7E6E6" w:themeFill="background2"/>
            <w:vAlign w:val="bottom"/>
            <w:tcPrChange w:id="21554" w:author="Στάθης Καπ" w:date="2023-03-03T06:26:00Z">
              <w:tcPr>
                <w:tcW w:w="515" w:type="dxa"/>
                <w:vAlign w:val="bottom"/>
              </w:tcPr>
            </w:tcPrChange>
          </w:tcPr>
          <w:p w14:paraId="2092DC9D" w14:textId="47EB415E" w:rsidR="00C87CFE" w:rsidRPr="00CD1347" w:rsidRDefault="00C87CFE" w:rsidP="00C87CFE">
            <w:pPr>
              <w:jc w:val="center"/>
              <w:rPr>
                <w:ins w:id="21555" w:author="Στάθης Καπ" w:date="2023-03-03T04:01:00Z"/>
                <w:sz w:val="16"/>
                <w:szCs w:val="16"/>
              </w:rPr>
            </w:pPr>
            <w:ins w:id="21556" w:author="Στάθης Καπ" w:date="2023-03-03T04:08:00Z">
              <w:r w:rsidRPr="00CD1347">
                <w:rPr>
                  <w:rFonts w:ascii="Calibri" w:hAnsi="Calibri" w:cs="Calibri"/>
                  <w:color w:val="000000"/>
                  <w:sz w:val="16"/>
                  <w:szCs w:val="16"/>
                  <w:rPrChange w:id="21557" w:author="Στάθης Καπ" w:date="2023-03-03T04:09:00Z">
                    <w:rPr>
                      <w:rFonts w:ascii="Calibri" w:hAnsi="Calibri" w:cs="Calibri"/>
                      <w:color w:val="000000"/>
                      <w:sz w:val="18"/>
                      <w:szCs w:val="18"/>
                    </w:rPr>
                  </w:rPrChange>
                </w:rPr>
                <w:t>r206</w:t>
              </w:r>
            </w:ins>
          </w:p>
        </w:tc>
        <w:tc>
          <w:tcPr>
            <w:tcW w:w="560" w:type="dxa"/>
            <w:tcBorders>
              <w:left w:val="single" w:sz="4" w:space="0" w:color="auto"/>
            </w:tcBorders>
            <w:vAlign w:val="center"/>
            <w:tcPrChange w:id="21558" w:author="Στάθης Καπ" w:date="2023-03-03T06:26:00Z">
              <w:tcPr>
                <w:tcW w:w="560" w:type="dxa"/>
              </w:tcPr>
            </w:tcPrChange>
          </w:tcPr>
          <w:p w14:paraId="3D262E14" w14:textId="5C5F5F34" w:rsidR="00C87CFE" w:rsidRPr="00CD1347" w:rsidRDefault="00C87CFE" w:rsidP="00C87CFE">
            <w:pPr>
              <w:jc w:val="center"/>
              <w:rPr>
                <w:ins w:id="21559" w:author="Στάθης Καπ" w:date="2023-03-03T04:01:00Z"/>
                <w:rFonts w:cstheme="minorHAnsi"/>
                <w:sz w:val="16"/>
                <w:szCs w:val="16"/>
              </w:rPr>
            </w:pPr>
            <w:ins w:id="21560" w:author="Στάθης Καπ" w:date="2023-03-03T06:21:00Z">
              <w:r>
                <w:rPr>
                  <w:rFonts w:ascii="Calibri" w:hAnsi="Calibri" w:cs="Calibri"/>
                  <w:color w:val="000000"/>
                  <w:sz w:val="16"/>
                  <w:szCs w:val="16"/>
                </w:rPr>
                <w:t>1458</w:t>
              </w:r>
            </w:ins>
          </w:p>
        </w:tc>
        <w:tc>
          <w:tcPr>
            <w:tcW w:w="855" w:type="dxa"/>
            <w:vAlign w:val="center"/>
            <w:tcPrChange w:id="21561" w:author="Στάθης Καπ" w:date="2023-03-03T06:26:00Z">
              <w:tcPr>
                <w:tcW w:w="855" w:type="dxa"/>
              </w:tcPr>
            </w:tcPrChange>
          </w:tcPr>
          <w:p w14:paraId="7CC29432" w14:textId="54583358" w:rsidR="00C87CFE" w:rsidRPr="00CD1347" w:rsidRDefault="00C87CFE" w:rsidP="00C87CFE">
            <w:pPr>
              <w:jc w:val="center"/>
              <w:rPr>
                <w:ins w:id="21562" w:author="Στάθης Καπ" w:date="2023-03-03T04:01:00Z"/>
                <w:rFonts w:cstheme="minorHAnsi"/>
                <w:sz w:val="16"/>
                <w:szCs w:val="16"/>
              </w:rPr>
            </w:pPr>
            <w:ins w:id="21563" w:author="Στάθης Καπ" w:date="2023-03-03T06:21:00Z">
              <w:r>
                <w:rPr>
                  <w:rFonts w:ascii="Calibri" w:hAnsi="Calibri" w:cs="Calibri"/>
                  <w:color w:val="000000"/>
                  <w:sz w:val="16"/>
                  <w:szCs w:val="16"/>
                </w:rPr>
                <w:t>1458</w:t>
              </w:r>
            </w:ins>
          </w:p>
        </w:tc>
        <w:tc>
          <w:tcPr>
            <w:tcW w:w="544" w:type="dxa"/>
            <w:vAlign w:val="center"/>
            <w:tcPrChange w:id="21564" w:author="Στάθης Καπ" w:date="2023-03-03T06:26:00Z">
              <w:tcPr>
                <w:tcW w:w="544" w:type="dxa"/>
                <w:vAlign w:val="bottom"/>
              </w:tcPr>
            </w:tcPrChange>
          </w:tcPr>
          <w:p w14:paraId="4FBC47B0" w14:textId="36AA122E" w:rsidR="00C87CFE" w:rsidRPr="00CD1347" w:rsidRDefault="00C87CFE" w:rsidP="00C87CFE">
            <w:pPr>
              <w:jc w:val="center"/>
              <w:rPr>
                <w:ins w:id="21565" w:author="Στάθης Καπ" w:date="2023-03-03T04:01:00Z"/>
                <w:rFonts w:cstheme="minorHAnsi"/>
                <w:sz w:val="16"/>
                <w:szCs w:val="16"/>
              </w:rPr>
            </w:pPr>
            <w:ins w:id="21566" w:author="Στάθης Καπ" w:date="2023-03-03T06:21:00Z">
              <w:r>
                <w:rPr>
                  <w:rFonts w:ascii="Calibri" w:hAnsi="Calibri" w:cs="Calibri"/>
                  <w:color w:val="000000"/>
                  <w:sz w:val="16"/>
                  <w:szCs w:val="16"/>
                </w:rPr>
                <w:t>1458</w:t>
              </w:r>
            </w:ins>
          </w:p>
        </w:tc>
        <w:tc>
          <w:tcPr>
            <w:tcW w:w="621" w:type="dxa"/>
            <w:vAlign w:val="center"/>
            <w:tcPrChange w:id="21567" w:author="Στάθης Καπ" w:date="2023-03-03T06:26:00Z">
              <w:tcPr>
                <w:tcW w:w="621" w:type="dxa"/>
                <w:vAlign w:val="bottom"/>
              </w:tcPr>
            </w:tcPrChange>
          </w:tcPr>
          <w:p w14:paraId="0516F8CB" w14:textId="472EE816" w:rsidR="00C87CFE" w:rsidRPr="00CD1347" w:rsidRDefault="00C87CFE" w:rsidP="00C87CFE">
            <w:pPr>
              <w:jc w:val="center"/>
              <w:rPr>
                <w:ins w:id="21568" w:author="Στάθης Καπ" w:date="2023-03-03T04:01:00Z"/>
                <w:rFonts w:cstheme="minorHAnsi"/>
                <w:sz w:val="16"/>
                <w:szCs w:val="16"/>
              </w:rPr>
            </w:pPr>
            <w:ins w:id="21569" w:author="Στάθης Καπ" w:date="2023-03-03T06:21:00Z">
              <w:r>
                <w:rPr>
                  <w:rFonts w:ascii="Calibri" w:hAnsi="Calibri" w:cs="Calibri"/>
                  <w:color w:val="000000"/>
                  <w:sz w:val="16"/>
                  <w:szCs w:val="16"/>
                </w:rPr>
                <w:t>0.19</w:t>
              </w:r>
            </w:ins>
          </w:p>
        </w:tc>
        <w:tc>
          <w:tcPr>
            <w:tcW w:w="669" w:type="dxa"/>
            <w:vAlign w:val="center"/>
            <w:tcPrChange w:id="21570" w:author="Στάθης Καπ" w:date="2023-03-03T06:26:00Z">
              <w:tcPr>
                <w:tcW w:w="669" w:type="dxa"/>
                <w:vAlign w:val="center"/>
              </w:tcPr>
            </w:tcPrChange>
          </w:tcPr>
          <w:p w14:paraId="5D532CA8" w14:textId="6D8A6BBB" w:rsidR="00C87CFE" w:rsidRPr="00CD1347" w:rsidRDefault="00C87CFE" w:rsidP="00C87CFE">
            <w:pPr>
              <w:jc w:val="center"/>
              <w:rPr>
                <w:ins w:id="21571" w:author="Στάθης Καπ" w:date="2023-03-03T04:01:00Z"/>
                <w:rFonts w:cstheme="minorHAnsi"/>
                <w:sz w:val="16"/>
                <w:szCs w:val="16"/>
              </w:rPr>
            </w:pPr>
            <w:ins w:id="21572" w:author="Στάθης Καπ" w:date="2023-03-03T06:21:00Z">
              <w:r>
                <w:rPr>
                  <w:rFonts w:ascii="Calibri" w:hAnsi="Calibri" w:cstheme="minorHAnsi"/>
                  <w:color w:val="000000"/>
                  <w:sz w:val="16"/>
                  <w:szCs w:val="16"/>
                </w:rPr>
                <w:t>0</w:t>
              </w:r>
            </w:ins>
          </w:p>
        </w:tc>
        <w:tc>
          <w:tcPr>
            <w:tcW w:w="543" w:type="dxa"/>
            <w:vAlign w:val="center"/>
            <w:tcPrChange w:id="21573" w:author="Στάθης Καπ" w:date="2023-03-03T06:26:00Z">
              <w:tcPr>
                <w:tcW w:w="543" w:type="dxa"/>
                <w:vAlign w:val="bottom"/>
              </w:tcPr>
            </w:tcPrChange>
          </w:tcPr>
          <w:p w14:paraId="5AE5099D" w14:textId="15D27554" w:rsidR="00C87CFE" w:rsidRPr="00CD1347" w:rsidRDefault="00C87CFE" w:rsidP="00C87CFE">
            <w:pPr>
              <w:jc w:val="center"/>
              <w:rPr>
                <w:ins w:id="21574" w:author="Στάθης Καπ" w:date="2023-03-03T04:01:00Z"/>
                <w:rFonts w:cstheme="minorHAnsi"/>
                <w:sz w:val="16"/>
                <w:szCs w:val="16"/>
              </w:rPr>
            </w:pPr>
            <w:ins w:id="21575" w:author="Στάθης Καπ" w:date="2023-03-03T06:21:00Z">
              <w:r>
                <w:rPr>
                  <w:rFonts w:ascii="Calibri" w:hAnsi="Calibri" w:cs="Calibri"/>
                  <w:color w:val="000000"/>
                  <w:sz w:val="16"/>
                  <w:szCs w:val="16"/>
                </w:rPr>
                <w:t>1458</w:t>
              </w:r>
            </w:ins>
          </w:p>
        </w:tc>
        <w:tc>
          <w:tcPr>
            <w:tcW w:w="621" w:type="dxa"/>
            <w:vAlign w:val="center"/>
            <w:tcPrChange w:id="21576" w:author="Στάθης Καπ" w:date="2023-03-03T06:26:00Z">
              <w:tcPr>
                <w:tcW w:w="621" w:type="dxa"/>
                <w:vAlign w:val="bottom"/>
              </w:tcPr>
            </w:tcPrChange>
          </w:tcPr>
          <w:p w14:paraId="1FAEAB0C" w14:textId="00A0D1EB" w:rsidR="00C87CFE" w:rsidRPr="00CD1347" w:rsidRDefault="00C87CFE" w:rsidP="00C87CFE">
            <w:pPr>
              <w:jc w:val="center"/>
              <w:rPr>
                <w:ins w:id="21577" w:author="Στάθης Καπ" w:date="2023-03-03T04:01:00Z"/>
                <w:rFonts w:cstheme="minorHAnsi"/>
                <w:sz w:val="16"/>
                <w:szCs w:val="16"/>
              </w:rPr>
            </w:pPr>
            <w:ins w:id="21578" w:author="Στάθης Καπ" w:date="2023-03-03T06:21:00Z">
              <w:r>
                <w:rPr>
                  <w:rFonts w:ascii="Calibri" w:hAnsi="Calibri" w:cs="Calibri"/>
                  <w:color w:val="000000"/>
                  <w:sz w:val="16"/>
                  <w:szCs w:val="16"/>
                </w:rPr>
                <w:t>0.14</w:t>
              </w:r>
            </w:ins>
          </w:p>
        </w:tc>
        <w:tc>
          <w:tcPr>
            <w:tcW w:w="669" w:type="dxa"/>
            <w:vAlign w:val="center"/>
            <w:tcPrChange w:id="21579" w:author="Στάθης Καπ" w:date="2023-03-03T06:26:00Z">
              <w:tcPr>
                <w:tcW w:w="669" w:type="dxa"/>
                <w:vAlign w:val="center"/>
              </w:tcPr>
            </w:tcPrChange>
          </w:tcPr>
          <w:p w14:paraId="0AE4AB20" w14:textId="34A1C81D" w:rsidR="00C87CFE" w:rsidRPr="00CD1347" w:rsidRDefault="00C87CFE" w:rsidP="00C87CFE">
            <w:pPr>
              <w:jc w:val="center"/>
              <w:rPr>
                <w:ins w:id="21580" w:author="Στάθης Καπ" w:date="2023-03-03T04:01:00Z"/>
                <w:rFonts w:cstheme="minorHAnsi"/>
                <w:sz w:val="16"/>
                <w:szCs w:val="16"/>
              </w:rPr>
            </w:pPr>
            <w:ins w:id="21581" w:author="Στάθης Καπ" w:date="2023-03-03T06:21:00Z">
              <w:r>
                <w:rPr>
                  <w:rFonts w:ascii="Calibri" w:hAnsi="Calibri" w:cstheme="minorHAnsi"/>
                  <w:color w:val="000000"/>
                  <w:sz w:val="16"/>
                  <w:szCs w:val="16"/>
                </w:rPr>
                <w:t>0</w:t>
              </w:r>
            </w:ins>
          </w:p>
        </w:tc>
        <w:tc>
          <w:tcPr>
            <w:tcW w:w="508" w:type="dxa"/>
            <w:vAlign w:val="center"/>
            <w:tcPrChange w:id="21582" w:author="Στάθης Καπ" w:date="2023-03-03T06:26:00Z">
              <w:tcPr>
                <w:tcW w:w="508" w:type="dxa"/>
                <w:vAlign w:val="bottom"/>
              </w:tcPr>
            </w:tcPrChange>
          </w:tcPr>
          <w:p w14:paraId="0185B435" w14:textId="776669B6" w:rsidR="00C87CFE" w:rsidRPr="00CD1347" w:rsidRDefault="00C87CFE" w:rsidP="00C87CFE">
            <w:pPr>
              <w:jc w:val="center"/>
              <w:rPr>
                <w:ins w:id="21583" w:author="Στάθης Καπ" w:date="2023-03-03T04:01:00Z"/>
                <w:rFonts w:cstheme="minorHAnsi"/>
                <w:sz w:val="16"/>
                <w:szCs w:val="16"/>
              </w:rPr>
            </w:pPr>
            <w:ins w:id="21584" w:author="Στάθης Καπ" w:date="2023-03-03T06:21:00Z">
              <w:r>
                <w:rPr>
                  <w:rFonts w:ascii="Calibri" w:hAnsi="Calibri" w:cs="Calibri"/>
                  <w:color w:val="000000"/>
                  <w:sz w:val="16"/>
                  <w:szCs w:val="16"/>
                </w:rPr>
                <w:t>1458</w:t>
              </w:r>
            </w:ins>
          </w:p>
        </w:tc>
        <w:tc>
          <w:tcPr>
            <w:tcW w:w="541" w:type="dxa"/>
            <w:vAlign w:val="center"/>
            <w:tcPrChange w:id="21585" w:author="Στάθης Καπ" w:date="2023-03-03T06:26:00Z">
              <w:tcPr>
                <w:tcW w:w="541" w:type="dxa"/>
                <w:vAlign w:val="bottom"/>
              </w:tcPr>
            </w:tcPrChange>
          </w:tcPr>
          <w:p w14:paraId="015F16F8" w14:textId="253718AC" w:rsidR="00C87CFE" w:rsidRPr="00CD1347" w:rsidRDefault="00C87CFE" w:rsidP="00C87CFE">
            <w:pPr>
              <w:jc w:val="center"/>
              <w:rPr>
                <w:ins w:id="21586" w:author="Στάθης Καπ" w:date="2023-03-03T04:01:00Z"/>
                <w:rFonts w:cstheme="minorHAnsi"/>
                <w:sz w:val="16"/>
                <w:szCs w:val="16"/>
              </w:rPr>
            </w:pPr>
            <w:ins w:id="21587" w:author="Στάθης Καπ" w:date="2023-03-03T06:21:00Z">
              <w:r>
                <w:rPr>
                  <w:rFonts w:ascii="Calibri" w:hAnsi="Calibri" w:cs="Calibri"/>
                  <w:color w:val="000000"/>
                  <w:sz w:val="16"/>
                  <w:szCs w:val="16"/>
                </w:rPr>
                <w:t>0.308</w:t>
              </w:r>
            </w:ins>
          </w:p>
        </w:tc>
        <w:tc>
          <w:tcPr>
            <w:tcW w:w="589" w:type="dxa"/>
            <w:vAlign w:val="center"/>
            <w:tcPrChange w:id="21588" w:author="Στάθης Καπ" w:date="2023-03-03T06:26:00Z">
              <w:tcPr>
                <w:tcW w:w="589" w:type="dxa"/>
                <w:vAlign w:val="center"/>
              </w:tcPr>
            </w:tcPrChange>
          </w:tcPr>
          <w:p w14:paraId="3800E709" w14:textId="4DBA4E5C" w:rsidR="00C87CFE" w:rsidRPr="00CD1347" w:rsidRDefault="00C87CFE" w:rsidP="00C87CFE">
            <w:pPr>
              <w:jc w:val="center"/>
              <w:rPr>
                <w:ins w:id="21589" w:author="Στάθης Καπ" w:date="2023-03-03T04:01:00Z"/>
                <w:rFonts w:cstheme="minorHAnsi"/>
                <w:sz w:val="16"/>
                <w:szCs w:val="16"/>
              </w:rPr>
            </w:pPr>
            <w:ins w:id="21590" w:author="Στάθης Καπ" w:date="2023-03-03T06:21:00Z">
              <w:r>
                <w:rPr>
                  <w:rFonts w:ascii="Calibri" w:hAnsi="Calibri" w:cstheme="minorHAnsi"/>
                  <w:color w:val="000000"/>
                  <w:sz w:val="16"/>
                  <w:szCs w:val="16"/>
                </w:rPr>
                <w:t>0</w:t>
              </w:r>
            </w:ins>
          </w:p>
        </w:tc>
        <w:tc>
          <w:tcPr>
            <w:tcW w:w="463" w:type="dxa"/>
            <w:vAlign w:val="center"/>
            <w:tcPrChange w:id="21591" w:author="Στάθης Καπ" w:date="2023-03-03T06:26:00Z">
              <w:tcPr>
                <w:tcW w:w="463" w:type="dxa"/>
                <w:vAlign w:val="bottom"/>
              </w:tcPr>
            </w:tcPrChange>
          </w:tcPr>
          <w:p w14:paraId="15AC196D" w14:textId="2AB12996" w:rsidR="00C87CFE" w:rsidRPr="00CD1347" w:rsidRDefault="00C87CFE" w:rsidP="00C87CFE">
            <w:pPr>
              <w:jc w:val="center"/>
              <w:rPr>
                <w:ins w:id="21592" w:author="Στάθης Καπ" w:date="2023-03-03T04:01:00Z"/>
                <w:rFonts w:cstheme="minorHAnsi"/>
                <w:sz w:val="16"/>
                <w:szCs w:val="16"/>
              </w:rPr>
            </w:pPr>
            <w:ins w:id="21593" w:author="Στάθης Καπ" w:date="2023-03-03T06:21:00Z">
              <w:r>
                <w:rPr>
                  <w:rFonts w:ascii="Calibri" w:hAnsi="Calibri" w:cs="Calibri"/>
                  <w:color w:val="000000"/>
                  <w:sz w:val="16"/>
                  <w:szCs w:val="16"/>
                </w:rPr>
                <w:t>1458</w:t>
              </w:r>
            </w:ins>
          </w:p>
        </w:tc>
        <w:tc>
          <w:tcPr>
            <w:tcW w:w="541" w:type="dxa"/>
            <w:vAlign w:val="center"/>
            <w:tcPrChange w:id="21594" w:author="Στάθης Καπ" w:date="2023-03-03T06:26:00Z">
              <w:tcPr>
                <w:tcW w:w="541" w:type="dxa"/>
                <w:vAlign w:val="bottom"/>
              </w:tcPr>
            </w:tcPrChange>
          </w:tcPr>
          <w:p w14:paraId="06582AF7" w14:textId="194FEB63" w:rsidR="00C87CFE" w:rsidRPr="00CD1347" w:rsidRDefault="00C87CFE" w:rsidP="00C87CFE">
            <w:pPr>
              <w:jc w:val="center"/>
              <w:rPr>
                <w:ins w:id="21595" w:author="Στάθης Καπ" w:date="2023-03-03T04:01:00Z"/>
                <w:rFonts w:cstheme="minorHAnsi"/>
                <w:sz w:val="16"/>
                <w:szCs w:val="16"/>
              </w:rPr>
            </w:pPr>
            <w:ins w:id="21596" w:author="Στάθης Καπ" w:date="2023-03-03T06:21:00Z">
              <w:r>
                <w:rPr>
                  <w:rFonts w:ascii="Calibri" w:hAnsi="Calibri" w:cs="Calibri"/>
                  <w:color w:val="000000"/>
                  <w:sz w:val="16"/>
                  <w:szCs w:val="16"/>
                </w:rPr>
                <w:t>0.158</w:t>
              </w:r>
            </w:ins>
          </w:p>
        </w:tc>
        <w:tc>
          <w:tcPr>
            <w:tcW w:w="589" w:type="dxa"/>
            <w:vAlign w:val="center"/>
            <w:tcPrChange w:id="21597" w:author="Στάθης Καπ" w:date="2023-03-03T06:26:00Z">
              <w:tcPr>
                <w:tcW w:w="589" w:type="dxa"/>
                <w:vAlign w:val="center"/>
              </w:tcPr>
            </w:tcPrChange>
          </w:tcPr>
          <w:p w14:paraId="7F74FA54" w14:textId="2A05EB4A" w:rsidR="00C87CFE" w:rsidRPr="00CD1347" w:rsidRDefault="00C87CFE" w:rsidP="00C87CFE">
            <w:pPr>
              <w:jc w:val="center"/>
              <w:rPr>
                <w:ins w:id="21598" w:author="Στάθης Καπ" w:date="2023-03-03T04:01:00Z"/>
                <w:rFonts w:cstheme="minorHAnsi"/>
                <w:sz w:val="16"/>
                <w:szCs w:val="16"/>
              </w:rPr>
            </w:pPr>
            <w:ins w:id="21599" w:author="Στάθης Καπ" w:date="2023-03-03T06:21:00Z">
              <w:r>
                <w:rPr>
                  <w:rFonts w:ascii="Calibri" w:hAnsi="Calibri" w:cstheme="minorHAnsi"/>
                  <w:color w:val="000000"/>
                  <w:sz w:val="16"/>
                  <w:szCs w:val="16"/>
                </w:rPr>
                <w:t>0</w:t>
              </w:r>
            </w:ins>
          </w:p>
        </w:tc>
      </w:tr>
      <w:tr w:rsidR="00C87CFE" w:rsidRPr="00BB05AC" w14:paraId="10185A33" w14:textId="77777777" w:rsidTr="00F03C40">
        <w:tblPrEx>
          <w:tblW w:w="0" w:type="auto"/>
          <w:tblBorders>
            <w:insideH w:val="none" w:sz="0" w:space="0" w:color="auto"/>
            <w:insideV w:val="none" w:sz="0" w:space="0" w:color="auto"/>
          </w:tblBorders>
          <w:tblCellMar>
            <w:left w:w="0" w:type="dxa"/>
            <w:right w:w="0" w:type="dxa"/>
          </w:tblCellMar>
          <w:tblPrExChange w:id="2160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601" w:author="Στάθης Καπ" w:date="2023-03-03T04:01:00Z"/>
        </w:trPr>
        <w:tc>
          <w:tcPr>
            <w:tcW w:w="515" w:type="dxa"/>
            <w:tcBorders>
              <w:top w:val="nil"/>
              <w:bottom w:val="nil"/>
              <w:right w:val="single" w:sz="4" w:space="0" w:color="auto"/>
            </w:tcBorders>
            <w:shd w:val="clear" w:color="auto" w:fill="E7E6E6" w:themeFill="background2"/>
            <w:vAlign w:val="bottom"/>
            <w:tcPrChange w:id="21602" w:author="Στάθης Καπ" w:date="2023-03-03T06:26:00Z">
              <w:tcPr>
                <w:tcW w:w="515" w:type="dxa"/>
                <w:vAlign w:val="bottom"/>
              </w:tcPr>
            </w:tcPrChange>
          </w:tcPr>
          <w:p w14:paraId="32538CEC" w14:textId="717A5F8B" w:rsidR="00C87CFE" w:rsidRPr="00CD1347" w:rsidRDefault="00C87CFE" w:rsidP="00C87CFE">
            <w:pPr>
              <w:jc w:val="center"/>
              <w:rPr>
                <w:ins w:id="21603" w:author="Στάθης Καπ" w:date="2023-03-03T04:01:00Z"/>
                <w:sz w:val="16"/>
                <w:szCs w:val="16"/>
              </w:rPr>
            </w:pPr>
            <w:ins w:id="21604" w:author="Στάθης Καπ" w:date="2023-03-03T04:08:00Z">
              <w:r w:rsidRPr="00CD1347">
                <w:rPr>
                  <w:rFonts w:ascii="Calibri" w:hAnsi="Calibri" w:cs="Calibri"/>
                  <w:color w:val="000000"/>
                  <w:sz w:val="16"/>
                  <w:szCs w:val="16"/>
                  <w:rPrChange w:id="21605" w:author="Στάθης Καπ" w:date="2023-03-03T04:09:00Z">
                    <w:rPr>
                      <w:rFonts w:ascii="Calibri" w:hAnsi="Calibri" w:cs="Calibri"/>
                      <w:color w:val="000000"/>
                      <w:sz w:val="18"/>
                      <w:szCs w:val="18"/>
                    </w:rPr>
                  </w:rPrChange>
                </w:rPr>
                <w:t>r207</w:t>
              </w:r>
            </w:ins>
          </w:p>
        </w:tc>
        <w:tc>
          <w:tcPr>
            <w:tcW w:w="560" w:type="dxa"/>
            <w:tcBorders>
              <w:left w:val="single" w:sz="4" w:space="0" w:color="auto"/>
            </w:tcBorders>
            <w:vAlign w:val="center"/>
            <w:tcPrChange w:id="21606" w:author="Στάθης Καπ" w:date="2023-03-03T06:26:00Z">
              <w:tcPr>
                <w:tcW w:w="560" w:type="dxa"/>
              </w:tcPr>
            </w:tcPrChange>
          </w:tcPr>
          <w:p w14:paraId="4A52148C" w14:textId="30D63271" w:rsidR="00C87CFE" w:rsidRPr="00CD1347" w:rsidRDefault="00C87CFE" w:rsidP="00C87CFE">
            <w:pPr>
              <w:jc w:val="center"/>
              <w:rPr>
                <w:ins w:id="21607" w:author="Στάθης Καπ" w:date="2023-03-03T04:01:00Z"/>
                <w:rFonts w:cstheme="minorHAnsi"/>
                <w:sz w:val="16"/>
                <w:szCs w:val="16"/>
              </w:rPr>
            </w:pPr>
            <w:ins w:id="21608" w:author="Στάθης Καπ" w:date="2023-03-03T06:21:00Z">
              <w:r>
                <w:rPr>
                  <w:rFonts w:ascii="Calibri" w:hAnsi="Calibri" w:cs="Calibri"/>
                  <w:color w:val="000000"/>
                  <w:sz w:val="16"/>
                  <w:szCs w:val="16"/>
                </w:rPr>
                <w:t>1458</w:t>
              </w:r>
            </w:ins>
          </w:p>
        </w:tc>
        <w:tc>
          <w:tcPr>
            <w:tcW w:w="855" w:type="dxa"/>
            <w:vAlign w:val="center"/>
            <w:tcPrChange w:id="21609" w:author="Στάθης Καπ" w:date="2023-03-03T06:26:00Z">
              <w:tcPr>
                <w:tcW w:w="855" w:type="dxa"/>
              </w:tcPr>
            </w:tcPrChange>
          </w:tcPr>
          <w:p w14:paraId="49EB1E65" w14:textId="2A2C81FA" w:rsidR="00C87CFE" w:rsidRPr="00CD1347" w:rsidRDefault="00C87CFE" w:rsidP="00C87CFE">
            <w:pPr>
              <w:jc w:val="center"/>
              <w:rPr>
                <w:ins w:id="21610" w:author="Στάθης Καπ" w:date="2023-03-03T04:01:00Z"/>
                <w:rFonts w:cstheme="minorHAnsi"/>
                <w:sz w:val="16"/>
                <w:szCs w:val="16"/>
              </w:rPr>
            </w:pPr>
            <w:ins w:id="21611" w:author="Στάθης Καπ" w:date="2023-03-03T06:21:00Z">
              <w:r>
                <w:rPr>
                  <w:rFonts w:ascii="Calibri" w:hAnsi="Calibri" w:cs="Calibri"/>
                  <w:color w:val="000000"/>
                  <w:sz w:val="16"/>
                  <w:szCs w:val="16"/>
                </w:rPr>
                <w:t>1458</w:t>
              </w:r>
            </w:ins>
          </w:p>
        </w:tc>
        <w:tc>
          <w:tcPr>
            <w:tcW w:w="544" w:type="dxa"/>
            <w:vAlign w:val="center"/>
            <w:tcPrChange w:id="21612" w:author="Στάθης Καπ" w:date="2023-03-03T06:26:00Z">
              <w:tcPr>
                <w:tcW w:w="544" w:type="dxa"/>
                <w:vAlign w:val="bottom"/>
              </w:tcPr>
            </w:tcPrChange>
          </w:tcPr>
          <w:p w14:paraId="5BF9D2DE" w14:textId="270C1127" w:rsidR="00C87CFE" w:rsidRPr="00CD1347" w:rsidRDefault="00C87CFE" w:rsidP="00C87CFE">
            <w:pPr>
              <w:jc w:val="center"/>
              <w:rPr>
                <w:ins w:id="21613" w:author="Στάθης Καπ" w:date="2023-03-03T04:01:00Z"/>
                <w:rFonts w:cstheme="minorHAnsi"/>
                <w:sz w:val="16"/>
                <w:szCs w:val="16"/>
              </w:rPr>
            </w:pPr>
            <w:ins w:id="21614" w:author="Στάθης Καπ" w:date="2023-03-03T06:21:00Z">
              <w:r>
                <w:rPr>
                  <w:rFonts w:ascii="Calibri" w:hAnsi="Calibri" w:cs="Calibri"/>
                  <w:color w:val="000000"/>
                  <w:sz w:val="16"/>
                  <w:szCs w:val="16"/>
                </w:rPr>
                <w:t>1458</w:t>
              </w:r>
            </w:ins>
          </w:p>
        </w:tc>
        <w:tc>
          <w:tcPr>
            <w:tcW w:w="621" w:type="dxa"/>
            <w:vAlign w:val="center"/>
            <w:tcPrChange w:id="21615" w:author="Στάθης Καπ" w:date="2023-03-03T06:26:00Z">
              <w:tcPr>
                <w:tcW w:w="621" w:type="dxa"/>
                <w:vAlign w:val="bottom"/>
              </w:tcPr>
            </w:tcPrChange>
          </w:tcPr>
          <w:p w14:paraId="1A1B881C" w14:textId="73F467CE" w:rsidR="00C87CFE" w:rsidRPr="00CD1347" w:rsidRDefault="00C87CFE" w:rsidP="00C87CFE">
            <w:pPr>
              <w:jc w:val="center"/>
              <w:rPr>
                <w:ins w:id="21616" w:author="Στάθης Καπ" w:date="2023-03-03T04:01:00Z"/>
                <w:rFonts w:cstheme="minorHAnsi"/>
                <w:sz w:val="16"/>
                <w:szCs w:val="16"/>
              </w:rPr>
            </w:pPr>
            <w:ins w:id="21617" w:author="Στάθης Καπ" w:date="2023-03-03T06:21:00Z">
              <w:r>
                <w:rPr>
                  <w:rFonts w:ascii="Calibri" w:hAnsi="Calibri" w:cs="Calibri"/>
                  <w:color w:val="000000"/>
                  <w:sz w:val="16"/>
                  <w:szCs w:val="16"/>
                </w:rPr>
                <w:t>0.157</w:t>
              </w:r>
            </w:ins>
          </w:p>
        </w:tc>
        <w:tc>
          <w:tcPr>
            <w:tcW w:w="669" w:type="dxa"/>
            <w:vAlign w:val="center"/>
            <w:tcPrChange w:id="21618" w:author="Στάθης Καπ" w:date="2023-03-03T06:26:00Z">
              <w:tcPr>
                <w:tcW w:w="669" w:type="dxa"/>
                <w:vAlign w:val="center"/>
              </w:tcPr>
            </w:tcPrChange>
          </w:tcPr>
          <w:p w14:paraId="2D415E82" w14:textId="023F45EC" w:rsidR="00C87CFE" w:rsidRPr="00CD1347" w:rsidRDefault="00C87CFE" w:rsidP="00C87CFE">
            <w:pPr>
              <w:jc w:val="center"/>
              <w:rPr>
                <w:ins w:id="21619" w:author="Στάθης Καπ" w:date="2023-03-03T04:01:00Z"/>
                <w:rFonts w:cstheme="minorHAnsi"/>
                <w:sz w:val="16"/>
                <w:szCs w:val="16"/>
              </w:rPr>
            </w:pPr>
            <w:ins w:id="21620" w:author="Στάθης Καπ" w:date="2023-03-03T06:21:00Z">
              <w:r>
                <w:rPr>
                  <w:rFonts w:ascii="Calibri" w:hAnsi="Calibri" w:cstheme="minorHAnsi"/>
                  <w:color w:val="000000"/>
                  <w:sz w:val="16"/>
                  <w:szCs w:val="16"/>
                </w:rPr>
                <w:t>0</w:t>
              </w:r>
            </w:ins>
          </w:p>
        </w:tc>
        <w:tc>
          <w:tcPr>
            <w:tcW w:w="543" w:type="dxa"/>
            <w:vAlign w:val="center"/>
            <w:tcPrChange w:id="21621" w:author="Στάθης Καπ" w:date="2023-03-03T06:26:00Z">
              <w:tcPr>
                <w:tcW w:w="543" w:type="dxa"/>
                <w:vAlign w:val="bottom"/>
              </w:tcPr>
            </w:tcPrChange>
          </w:tcPr>
          <w:p w14:paraId="3FD36DE1" w14:textId="118450BF" w:rsidR="00C87CFE" w:rsidRPr="00CD1347" w:rsidRDefault="00C87CFE" w:rsidP="00C87CFE">
            <w:pPr>
              <w:jc w:val="center"/>
              <w:rPr>
                <w:ins w:id="21622" w:author="Στάθης Καπ" w:date="2023-03-03T04:01:00Z"/>
                <w:rFonts w:cstheme="minorHAnsi"/>
                <w:sz w:val="16"/>
                <w:szCs w:val="16"/>
              </w:rPr>
            </w:pPr>
            <w:ins w:id="21623" w:author="Στάθης Καπ" w:date="2023-03-03T06:21:00Z">
              <w:r>
                <w:rPr>
                  <w:rFonts w:ascii="Calibri" w:hAnsi="Calibri" w:cs="Calibri"/>
                  <w:color w:val="000000"/>
                  <w:sz w:val="16"/>
                  <w:szCs w:val="16"/>
                </w:rPr>
                <w:t>1458</w:t>
              </w:r>
            </w:ins>
          </w:p>
        </w:tc>
        <w:tc>
          <w:tcPr>
            <w:tcW w:w="621" w:type="dxa"/>
            <w:vAlign w:val="center"/>
            <w:tcPrChange w:id="21624" w:author="Στάθης Καπ" w:date="2023-03-03T06:26:00Z">
              <w:tcPr>
                <w:tcW w:w="621" w:type="dxa"/>
                <w:vAlign w:val="bottom"/>
              </w:tcPr>
            </w:tcPrChange>
          </w:tcPr>
          <w:p w14:paraId="2D2B239C" w14:textId="39EDF9DD" w:rsidR="00C87CFE" w:rsidRPr="00CD1347" w:rsidRDefault="00C87CFE" w:rsidP="00C87CFE">
            <w:pPr>
              <w:jc w:val="center"/>
              <w:rPr>
                <w:ins w:id="21625" w:author="Στάθης Καπ" w:date="2023-03-03T04:01:00Z"/>
                <w:rFonts w:cstheme="minorHAnsi"/>
                <w:sz w:val="16"/>
                <w:szCs w:val="16"/>
              </w:rPr>
            </w:pPr>
            <w:ins w:id="21626" w:author="Στάθης Καπ" w:date="2023-03-03T06:21:00Z">
              <w:r>
                <w:rPr>
                  <w:rFonts w:ascii="Calibri" w:hAnsi="Calibri" w:cs="Calibri"/>
                  <w:color w:val="000000"/>
                  <w:sz w:val="16"/>
                  <w:szCs w:val="16"/>
                </w:rPr>
                <w:t>0.142</w:t>
              </w:r>
            </w:ins>
          </w:p>
        </w:tc>
        <w:tc>
          <w:tcPr>
            <w:tcW w:w="669" w:type="dxa"/>
            <w:vAlign w:val="center"/>
            <w:tcPrChange w:id="21627" w:author="Στάθης Καπ" w:date="2023-03-03T06:26:00Z">
              <w:tcPr>
                <w:tcW w:w="669" w:type="dxa"/>
                <w:vAlign w:val="center"/>
              </w:tcPr>
            </w:tcPrChange>
          </w:tcPr>
          <w:p w14:paraId="6B01ED76" w14:textId="799774D7" w:rsidR="00C87CFE" w:rsidRPr="00CD1347" w:rsidRDefault="00C87CFE" w:rsidP="00C87CFE">
            <w:pPr>
              <w:jc w:val="center"/>
              <w:rPr>
                <w:ins w:id="21628" w:author="Στάθης Καπ" w:date="2023-03-03T04:01:00Z"/>
                <w:rFonts w:cstheme="minorHAnsi"/>
                <w:sz w:val="16"/>
                <w:szCs w:val="16"/>
              </w:rPr>
            </w:pPr>
            <w:ins w:id="21629" w:author="Στάθης Καπ" w:date="2023-03-03T06:21:00Z">
              <w:r>
                <w:rPr>
                  <w:rFonts w:ascii="Calibri" w:hAnsi="Calibri" w:cstheme="minorHAnsi"/>
                  <w:color w:val="000000"/>
                  <w:sz w:val="16"/>
                  <w:szCs w:val="16"/>
                </w:rPr>
                <w:t>0</w:t>
              </w:r>
            </w:ins>
          </w:p>
        </w:tc>
        <w:tc>
          <w:tcPr>
            <w:tcW w:w="508" w:type="dxa"/>
            <w:vAlign w:val="center"/>
            <w:tcPrChange w:id="21630" w:author="Στάθης Καπ" w:date="2023-03-03T06:26:00Z">
              <w:tcPr>
                <w:tcW w:w="508" w:type="dxa"/>
                <w:vAlign w:val="bottom"/>
              </w:tcPr>
            </w:tcPrChange>
          </w:tcPr>
          <w:p w14:paraId="43FFC73F" w14:textId="027E75D1" w:rsidR="00C87CFE" w:rsidRPr="00CD1347" w:rsidRDefault="00C87CFE" w:rsidP="00C87CFE">
            <w:pPr>
              <w:jc w:val="center"/>
              <w:rPr>
                <w:ins w:id="21631" w:author="Στάθης Καπ" w:date="2023-03-03T04:01:00Z"/>
                <w:rFonts w:cstheme="minorHAnsi"/>
                <w:sz w:val="16"/>
                <w:szCs w:val="16"/>
              </w:rPr>
            </w:pPr>
            <w:ins w:id="21632" w:author="Στάθης Καπ" w:date="2023-03-03T06:21:00Z">
              <w:r>
                <w:rPr>
                  <w:rFonts w:ascii="Calibri" w:hAnsi="Calibri" w:cs="Calibri"/>
                  <w:color w:val="000000"/>
                  <w:sz w:val="16"/>
                  <w:szCs w:val="16"/>
                </w:rPr>
                <w:t>1458</w:t>
              </w:r>
            </w:ins>
          </w:p>
        </w:tc>
        <w:tc>
          <w:tcPr>
            <w:tcW w:w="541" w:type="dxa"/>
            <w:vAlign w:val="center"/>
            <w:tcPrChange w:id="21633" w:author="Στάθης Καπ" w:date="2023-03-03T06:26:00Z">
              <w:tcPr>
                <w:tcW w:w="541" w:type="dxa"/>
                <w:vAlign w:val="bottom"/>
              </w:tcPr>
            </w:tcPrChange>
          </w:tcPr>
          <w:p w14:paraId="468B8DA2" w14:textId="1ED956BA" w:rsidR="00C87CFE" w:rsidRPr="00CD1347" w:rsidRDefault="00C87CFE" w:rsidP="00C87CFE">
            <w:pPr>
              <w:jc w:val="center"/>
              <w:rPr>
                <w:ins w:id="21634" w:author="Στάθης Καπ" w:date="2023-03-03T04:01:00Z"/>
                <w:rFonts w:cstheme="minorHAnsi"/>
                <w:sz w:val="16"/>
                <w:szCs w:val="16"/>
              </w:rPr>
            </w:pPr>
            <w:ins w:id="21635" w:author="Στάθης Καπ" w:date="2023-03-03T06:21:00Z">
              <w:r>
                <w:rPr>
                  <w:rFonts w:ascii="Calibri" w:hAnsi="Calibri" w:cs="Calibri"/>
                  <w:color w:val="000000"/>
                  <w:sz w:val="16"/>
                  <w:szCs w:val="16"/>
                </w:rPr>
                <w:t>0.144</w:t>
              </w:r>
            </w:ins>
          </w:p>
        </w:tc>
        <w:tc>
          <w:tcPr>
            <w:tcW w:w="589" w:type="dxa"/>
            <w:vAlign w:val="center"/>
            <w:tcPrChange w:id="21636" w:author="Στάθης Καπ" w:date="2023-03-03T06:26:00Z">
              <w:tcPr>
                <w:tcW w:w="589" w:type="dxa"/>
                <w:vAlign w:val="center"/>
              </w:tcPr>
            </w:tcPrChange>
          </w:tcPr>
          <w:p w14:paraId="72C56035" w14:textId="12E0CE34" w:rsidR="00C87CFE" w:rsidRPr="00CD1347" w:rsidRDefault="00C87CFE" w:rsidP="00C87CFE">
            <w:pPr>
              <w:jc w:val="center"/>
              <w:rPr>
                <w:ins w:id="21637" w:author="Στάθης Καπ" w:date="2023-03-03T04:01:00Z"/>
                <w:rFonts w:cstheme="minorHAnsi"/>
                <w:sz w:val="16"/>
                <w:szCs w:val="16"/>
              </w:rPr>
            </w:pPr>
            <w:ins w:id="21638" w:author="Στάθης Καπ" w:date="2023-03-03T06:21:00Z">
              <w:r>
                <w:rPr>
                  <w:rFonts w:ascii="Calibri" w:hAnsi="Calibri" w:cstheme="minorHAnsi"/>
                  <w:color w:val="000000"/>
                  <w:sz w:val="16"/>
                  <w:szCs w:val="16"/>
                </w:rPr>
                <w:t>0</w:t>
              </w:r>
            </w:ins>
          </w:p>
        </w:tc>
        <w:tc>
          <w:tcPr>
            <w:tcW w:w="463" w:type="dxa"/>
            <w:vAlign w:val="center"/>
            <w:tcPrChange w:id="21639" w:author="Στάθης Καπ" w:date="2023-03-03T06:26:00Z">
              <w:tcPr>
                <w:tcW w:w="463" w:type="dxa"/>
                <w:vAlign w:val="bottom"/>
              </w:tcPr>
            </w:tcPrChange>
          </w:tcPr>
          <w:p w14:paraId="1908C1B9" w14:textId="782ED373" w:rsidR="00C87CFE" w:rsidRPr="00CD1347" w:rsidRDefault="00C87CFE" w:rsidP="00C87CFE">
            <w:pPr>
              <w:jc w:val="center"/>
              <w:rPr>
                <w:ins w:id="21640" w:author="Στάθης Καπ" w:date="2023-03-03T04:01:00Z"/>
                <w:rFonts w:cstheme="minorHAnsi"/>
                <w:sz w:val="16"/>
                <w:szCs w:val="16"/>
              </w:rPr>
            </w:pPr>
            <w:ins w:id="21641" w:author="Στάθης Καπ" w:date="2023-03-03T06:21:00Z">
              <w:r>
                <w:rPr>
                  <w:rFonts w:ascii="Calibri" w:hAnsi="Calibri" w:cs="Calibri"/>
                  <w:color w:val="000000"/>
                  <w:sz w:val="16"/>
                  <w:szCs w:val="16"/>
                </w:rPr>
                <w:t>1458</w:t>
              </w:r>
            </w:ins>
          </w:p>
        </w:tc>
        <w:tc>
          <w:tcPr>
            <w:tcW w:w="541" w:type="dxa"/>
            <w:vAlign w:val="center"/>
            <w:tcPrChange w:id="21642" w:author="Στάθης Καπ" w:date="2023-03-03T06:26:00Z">
              <w:tcPr>
                <w:tcW w:w="541" w:type="dxa"/>
                <w:vAlign w:val="bottom"/>
              </w:tcPr>
            </w:tcPrChange>
          </w:tcPr>
          <w:p w14:paraId="7FFCA268" w14:textId="499AD59F" w:rsidR="00C87CFE" w:rsidRPr="00CD1347" w:rsidRDefault="00C87CFE" w:rsidP="00C87CFE">
            <w:pPr>
              <w:jc w:val="center"/>
              <w:rPr>
                <w:ins w:id="21643" w:author="Στάθης Καπ" w:date="2023-03-03T04:01:00Z"/>
                <w:rFonts w:cstheme="minorHAnsi"/>
                <w:sz w:val="16"/>
                <w:szCs w:val="16"/>
              </w:rPr>
            </w:pPr>
            <w:ins w:id="21644" w:author="Στάθης Καπ" w:date="2023-03-03T06:21:00Z">
              <w:r>
                <w:rPr>
                  <w:rFonts w:ascii="Calibri" w:hAnsi="Calibri" w:cs="Calibri"/>
                  <w:color w:val="000000"/>
                  <w:sz w:val="16"/>
                  <w:szCs w:val="16"/>
                </w:rPr>
                <w:t>0.139</w:t>
              </w:r>
            </w:ins>
          </w:p>
        </w:tc>
        <w:tc>
          <w:tcPr>
            <w:tcW w:w="589" w:type="dxa"/>
            <w:vAlign w:val="center"/>
            <w:tcPrChange w:id="21645" w:author="Στάθης Καπ" w:date="2023-03-03T06:26:00Z">
              <w:tcPr>
                <w:tcW w:w="589" w:type="dxa"/>
                <w:vAlign w:val="center"/>
              </w:tcPr>
            </w:tcPrChange>
          </w:tcPr>
          <w:p w14:paraId="19EF6592" w14:textId="54021E69" w:rsidR="00C87CFE" w:rsidRPr="00CD1347" w:rsidRDefault="00C87CFE" w:rsidP="00C87CFE">
            <w:pPr>
              <w:jc w:val="center"/>
              <w:rPr>
                <w:ins w:id="21646" w:author="Στάθης Καπ" w:date="2023-03-03T04:01:00Z"/>
                <w:rFonts w:cstheme="minorHAnsi"/>
                <w:sz w:val="16"/>
                <w:szCs w:val="16"/>
              </w:rPr>
            </w:pPr>
            <w:ins w:id="21647" w:author="Στάθης Καπ" w:date="2023-03-03T06:21:00Z">
              <w:r>
                <w:rPr>
                  <w:rFonts w:ascii="Calibri" w:hAnsi="Calibri" w:cstheme="minorHAnsi"/>
                  <w:color w:val="000000"/>
                  <w:sz w:val="16"/>
                  <w:szCs w:val="16"/>
                </w:rPr>
                <w:t>0</w:t>
              </w:r>
            </w:ins>
          </w:p>
        </w:tc>
      </w:tr>
      <w:tr w:rsidR="00C87CFE" w:rsidRPr="00BB05AC" w14:paraId="6231B216" w14:textId="77777777" w:rsidTr="00F03C40">
        <w:tblPrEx>
          <w:tblW w:w="0" w:type="auto"/>
          <w:tblBorders>
            <w:insideH w:val="none" w:sz="0" w:space="0" w:color="auto"/>
            <w:insideV w:val="none" w:sz="0" w:space="0" w:color="auto"/>
          </w:tblBorders>
          <w:tblCellMar>
            <w:left w:w="0" w:type="dxa"/>
            <w:right w:w="0" w:type="dxa"/>
          </w:tblCellMar>
          <w:tblPrExChange w:id="2164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649" w:author="Στάθης Καπ" w:date="2023-03-03T04:01:00Z"/>
        </w:trPr>
        <w:tc>
          <w:tcPr>
            <w:tcW w:w="515" w:type="dxa"/>
            <w:tcBorders>
              <w:top w:val="nil"/>
              <w:bottom w:val="nil"/>
              <w:right w:val="single" w:sz="4" w:space="0" w:color="auto"/>
            </w:tcBorders>
            <w:shd w:val="clear" w:color="auto" w:fill="E7E6E6" w:themeFill="background2"/>
            <w:vAlign w:val="bottom"/>
            <w:tcPrChange w:id="21650" w:author="Στάθης Καπ" w:date="2023-03-03T06:26:00Z">
              <w:tcPr>
                <w:tcW w:w="515" w:type="dxa"/>
                <w:vAlign w:val="bottom"/>
              </w:tcPr>
            </w:tcPrChange>
          </w:tcPr>
          <w:p w14:paraId="114906EF" w14:textId="03D44E74" w:rsidR="00C87CFE" w:rsidRPr="00CD1347" w:rsidRDefault="00C87CFE" w:rsidP="00C87CFE">
            <w:pPr>
              <w:jc w:val="center"/>
              <w:rPr>
                <w:ins w:id="21651" w:author="Στάθης Καπ" w:date="2023-03-03T04:01:00Z"/>
                <w:sz w:val="16"/>
                <w:szCs w:val="16"/>
              </w:rPr>
            </w:pPr>
            <w:ins w:id="21652" w:author="Στάθης Καπ" w:date="2023-03-03T04:08:00Z">
              <w:r w:rsidRPr="00CD1347">
                <w:rPr>
                  <w:rFonts w:ascii="Calibri" w:hAnsi="Calibri" w:cs="Calibri"/>
                  <w:color w:val="000000"/>
                  <w:sz w:val="16"/>
                  <w:szCs w:val="16"/>
                  <w:rPrChange w:id="21653" w:author="Στάθης Καπ" w:date="2023-03-03T04:09:00Z">
                    <w:rPr>
                      <w:rFonts w:ascii="Calibri" w:hAnsi="Calibri" w:cs="Calibri"/>
                      <w:color w:val="000000"/>
                      <w:sz w:val="18"/>
                      <w:szCs w:val="18"/>
                    </w:rPr>
                  </w:rPrChange>
                </w:rPr>
                <w:t>r208</w:t>
              </w:r>
            </w:ins>
          </w:p>
        </w:tc>
        <w:tc>
          <w:tcPr>
            <w:tcW w:w="560" w:type="dxa"/>
            <w:tcBorders>
              <w:left w:val="single" w:sz="4" w:space="0" w:color="auto"/>
            </w:tcBorders>
            <w:vAlign w:val="center"/>
            <w:tcPrChange w:id="21654" w:author="Στάθης Καπ" w:date="2023-03-03T06:26:00Z">
              <w:tcPr>
                <w:tcW w:w="560" w:type="dxa"/>
              </w:tcPr>
            </w:tcPrChange>
          </w:tcPr>
          <w:p w14:paraId="399BBF57" w14:textId="1B28FCB8" w:rsidR="00C87CFE" w:rsidRPr="00CD1347" w:rsidRDefault="00C87CFE" w:rsidP="00C87CFE">
            <w:pPr>
              <w:jc w:val="center"/>
              <w:rPr>
                <w:ins w:id="21655" w:author="Στάθης Καπ" w:date="2023-03-03T04:01:00Z"/>
                <w:rFonts w:cstheme="minorHAnsi"/>
                <w:sz w:val="16"/>
                <w:szCs w:val="16"/>
              </w:rPr>
            </w:pPr>
            <w:ins w:id="21656" w:author="Στάθης Καπ" w:date="2023-03-03T06:21:00Z">
              <w:r>
                <w:rPr>
                  <w:rFonts w:ascii="Calibri" w:hAnsi="Calibri" w:cs="Calibri"/>
                  <w:color w:val="000000"/>
                  <w:sz w:val="16"/>
                  <w:szCs w:val="16"/>
                </w:rPr>
                <w:t>1458</w:t>
              </w:r>
            </w:ins>
          </w:p>
        </w:tc>
        <w:tc>
          <w:tcPr>
            <w:tcW w:w="855" w:type="dxa"/>
            <w:vAlign w:val="center"/>
            <w:tcPrChange w:id="21657" w:author="Στάθης Καπ" w:date="2023-03-03T06:26:00Z">
              <w:tcPr>
                <w:tcW w:w="855" w:type="dxa"/>
              </w:tcPr>
            </w:tcPrChange>
          </w:tcPr>
          <w:p w14:paraId="27082F25" w14:textId="10B3B349" w:rsidR="00C87CFE" w:rsidRPr="00CD1347" w:rsidRDefault="00C87CFE" w:rsidP="00C87CFE">
            <w:pPr>
              <w:jc w:val="center"/>
              <w:rPr>
                <w:ins w:id="21658" w:author="Στάθης Καπ" w:date="2023-03-03T04:01:00Z"/>
                <w:rFonts w:cstheme="minorHAnsi"/>
                <w:sz w:val="16"/>
                <w:szCs w:val="16"/>
              </w:rPr>
            </w:pPr>
            <w:ins w:id="21659" w:author="Στάθης Καπ" w:date="2023-03-03T06:21:00Z">
              <w:r>
                <w:rPr>
                  <w:rFonts w:ascii="Calibri" w:hAnsi="Calibri" w:cs="Calibri"/>
                  <w:color w:val="000000"/>
                  <w:sz w:val="16"/>
                  <w:szCs w:val="16"/>
                </w:rPr>
                <w:t>1458</w:t>
              </w:r>
            </w:ins>
          </w:p>
        </w:tc>
        <w:tc>
          <w:tcPr>
            <w:tcW w:w="544" w:type="dxa"/>
            <w:vAlign w:val="center"/>
            <w:tcPrChange w:id="21660" w:author="Στάθης Καπ" w:date="2023-03-03T06:26:00Z">
              <w:tcPr>
                <w:tcW w:w="544" w:type="dxa"/>
                <w:vAlign w:val="bottom"/>
              </w:tcPr>
            </w:tcPrChange>
          </w:tcPr>
          <w:p w14:paraId="00055D4F" w14:textId="4BFFF5E0" w:rsidR="00C87CFE" w:rsidRPr="00CD1347" w:rsidRDefault="00C87CFE" w:rsidP="00C87CFE">
            <w:pPr>
              <w:jc w:val="center"/>
              <w:rPr>
                <w:ins w:id="21661" w:author="Στάθης Καπ" w:date="2023-03-03T04:01:00Z"/>
                <w:rFonts w:cstheme="minorHAnsi"/>
                <w:sz w:val="16"/>
                <w:szCs w:val="16"/>
              </w:rPr>
            </w:pPr>
            <w:ins w:id="21662" w:author="Στάθης Καπ" w:date="2023-03-03T06:21:00Z">
              <w:r>
                <w:rPr>
                  <w:rFonts w:ascii="Calibri" w:hAnsi="Calibri" w:cs="Calibri"/>
                  <w:color w:val="000000"/>
                  <w:sz w:val="16"/>
                  <w:szCs w:val="16"/>
                </w:rPr>
                <w:t>1458</w:t>
              </w:r>
            </w:ins>
          </w:p>
        </w:tc>
        <w:tc>
          <w:tcPr>
            <w:tcW w:w="621" w:type="dxa"/>
            <w:vAlign w:val="center"/>
            <w:tcPrChange w:id="21663" w:author="Στάθης Καπ" w:date="2023-03-03T06:26:00Z">
              <w:tcPr>
                <w:tcW w:w="621" w:type="dxa"/>
                <w:vAlign w:val="bottom"/>
              </w:tcPr>
            </w:tcPrChange>
          </w:tcPr>
          <w:p w14:paraId="68D96262" w14:textId="4DC34A9E" w:rsidR="00C87CFE" w:rsidRPr="00CD1347" w:rsidRDefault="00C87CFE" w:rsidP="00C87CFE">
            <w:pPr>
              <w:jc w:val="center"/>
              <w:rPr>
                <w:ins w:id="21664" w:author="Στάθης Καπ" w:date="2023-03-03T04:01:00Z"/>
                <w:rFonts w:cstheme="minorHAnsi"/>
                <w:sz w:val="16"/>
                <w:szCs w:val="16"/>
              </w:rPr>
            </w:pPr>
            <w:ins w:id="21665" w:author="Στάθης Καπ" w:date="2023-03-03T06:21:00Z">
              <w:r>
                <w:rPr>
                  <w:rFonts w:ascii="Calibri" w:hAnsi="Calibri" w:cs="Calibri"/>
                  <w:color w:val="000000"/>
                  <w:sz w:val="16"/>
                  <w:szCs w:val="16"/>
                </w:rPr>
                <w:t>0.112</w:t>
              </w:r>
            </w:ins>
          </w:p>
        </w:tc>
        <w:tc>
          <w:tcPr>
            <w:tcW w:w="669" w:type="dxa"/>
            <w:vAlign w:val="center"/>
            <w:tcPrChange w:id="21666" w:author="Στάθης Καπ" w:date="2023-03-03T06:26:00Z">
              <w:tcPr>
                <w:tcW w:w="669" w:type="dxa"/>
                <w:vAlign w:val="center"/>
              </w:tcPr>
            </w:tcPrChange>
          </w:tcPr>
          <w:p w14:paraId="76A03CC4" w14:textId="58126E2E" w:rsidR="00C87CFE" w:rsidRPr="00CD1347" w:rsidRDefault="00C87CFE" w:rsidP="00C87CFE">
            <w:pPr>
              <w:jc w:val="center"/>
              <w:rPr>
                <w:ins w:id="21667" w:author="Στάθης Καπ" w:date="2023-03-03T04:01:00Z"/>
                <w:rFonts w:cstheme="minorHAnsi"/>
                <w:sz w:val="16"/>
                <w:szCs w:val="16"/>
              </w:rPr>
            </w:pPr>
            <w:ins w:id="21668" w:author="Στάθης Καπ" w:date="2023-03-03T06:21:00Z">
              <w:r>
                <w:rPr>
                  <w:rFonts w:ascii="Calibri" w:hAnsi="Calibri" w:cstheme="minorHAnsi"/>
                  <w:color w:val="000000"/>
                  <w:sz w:val="16"/>
                  <w:szCs w:val="16"/>
                </w:rPr>
                <w:t>0</w:t>
              </w:r>
            </w:ins>
          </w:p>
        </w:tc>
        <w:tc>
          <w:tcPr>
            <w:tcW w:w="543" w:type="dxa"/>
            <w:vAlign w:val="center"/>
            <w:tcPrChange w:id="21669" w:author="Στάθης Καπ" w:date="2023-03-03T06:26:00Z">
              <w:tcPr>
                <w:tcW w:w="543" w:type="dxa"/>
                <w:vAlign w:val="bottom"/>
              </w:tcPr>
            </w:tcPrChange>
          </w:tcPr>
          <w:p w14:paraId="7C4819DE" w14:textId="37A5838E" w:rsidR="00C87CFE" w:rsidRPr="00CD1347" w:rsidRDefault="00C87CFE" w:rsidP="00C87CFE">
            <w:pPr>
              <w:jc w:val="center"/>
              <w:rPr>
                <w:ins w:id="21670" w:author="Στάθης Καπ" w:date="2023-03-03T04:01:00Z"/>
                <w:rFonts w:cstheme="minorHAnsi"/>
                <w:sz w:val="16"/>
                <w:szCs w:val="16"/>
              </w:rPr>
            </w:pPr>
            <w:ins w:id="21671" w:author="Στάθης Καπ" w:date="2023-03-03T06:21:00Z">
              <w:r>
                <w:rPr>
                  <w:rFonts w:ascii="Calibri" w:hAnsi="Calibri" w:cs="Calibri"/>
                  <w:color w:val="000000"/>
                  <w:sz w:val="16"/>
                  <w:szCs w:val="16"/>
                </w:rPr>
                <w:t>1458</w:t>
              </w:r>
            </w:ins>
          </w:p>
        </w:tc>
        <w:tc>
          <w:tcPr>
            <w:tcW w:w="621" w:type="dxa"/>
            <w:vAlign w:val="center"/>
            <w:tcPrChange w:id="21672" w:author="Στάθης Καπ" w:date="2023-03-03T06:26:00Z">
              <w:tcPr>
                <w:tcW w:w="621" w:type="dxa"/>
                <w:vAlign w:val="bottom"/>
              </w:tcPr>
            </w:tcPrChange>
          </w:tcPr>
          <w:p w14:paraId="751564CA" w14:textId="234B4ADB" w:rsidR="00C87CFE" w:rsidRPr="00CD1347" w:rsidRDefault="00C87CFE" w:rsidP="00C87CFE">
            <w:pPr>
              <w:jc w:val="center"/>
              <w:rPr>
                <w:ins w:id="21673" w:author="Στάθης Καπ" w:date="2023-03-03T04:01:00Z"/>
                <w:rFonts w:cstheme="minorHAnsi"/>
                <w:sz w:val="16"/>
                <w:szCs w:val="16"/>
              </w:rPr>
            </w:pPr>
            <w:ins w:id="21674" w:author="Στάθης Καπ" w:date="2023-03-03T06:21:00Z">
              <w:r>
                <w:rPr>
                  <w:rFonts w:ascii="Calibri" w:hAnsi="Calibri" w:cs="Calibri"/>
                  <w:color w:val="000000"/>
                  <w:sz w:val="16"/>
                  <w:szCs w:val="16"/>
                </w:rPr>
                <w:t>0.149</w:t>
              </w:r>
            </w:ins>
          </w:p>
        </w:tc>
        <w:tc>
          <w:tcPr>
            <w:tcW w:w="669" w:type="dxa"/>
            <w:vAlign w:val="center"/>
            <w:tcPrChange w:id="21675" w:author="Στάθης Καπ" w:date="2023-03-03T06:26:00Z">
              <w:tcPr>
                <w:tcW w:w="669" w:type="dxa"/>
                <w:vAlign w:val="center"/>
              </w:tcPr>
            </w:tcPrChange>
          </w:tcPr>
          <w:p w14:paraId="50C87F0F" w14:textId="1A836E4E" w:rsidR="00C87CFE" w:rsidRPr="00CD1347" w:rsidRDefault="00C87CFE" w:rsidP="00C87CFE">
            <w:pPr>
              <w:jc w:val="center"/>
              <w:rPr>
                <w:ins w:id="21676" w:author="Στάθης Καπ" w:date="2023-03-03T04:01:00Z"/>
                <w:rFonts w:cstheme="minorHAnsi"/>
                <w:sz w:val="16"/>
                <w:szCs w:val="16"/>
              </w:rPr>
            </w:pPr>
            <w:ins w:id="21677" w:author="Στάθης Καπ" w:date="2023-03-03T06:21:00Z">
              <w:r>
                <w:rPr>
                  <w:rFonts w:ascii="Calibri" w:hAnsi="Calibri" w:cstheme="minorHAnsi"/>
                  <w:color w:val="000000"/>
                  <w:sz w:val="16"/>
                  <w:szCs w:val="16"/>
                </w:rPr>
                <w:t>0</w:t>
              </w:r>
            </w:ins>
          </w:p>
        </w:tc>
        <w:tc>
          <w:tcPr>
            <w:tcW w:w="508" w:type="dxa"/>
            <w:vAlign w:val="center"/>
            <w:tcPrChange w:id="21678" w:author="Στάθης Καπ" w:date="2023-03-03T06:26:00Z">
              <w:tcPr>
                <w:tcW w:w="508" w:type="dxa"/>
                <w:vAlign w:val="bottom"/>
              </w:tcPr>
            </w:tcPrChange>
          </w:tcPr>
          <w:p w14:paraId="36BF4F05" w14:textId="7F773755" w:rsidR="00C87CFE" w:rsidRPr="00CD1347" w:rsidRDefault="00C87CFE" w:rsidP="00C87CFE">
            <w:pPr>
              <w:jc w:val="center"/>
              <w:rPr>
                <w:ins w:id="21679" w:author="Στάθης Καπ" w:date="2023-03-03T04:01:00Z"/>
                <w:rFonts w:cstheme="minorHAnsi"/>
                <w:sz w:val="16"/>
                <w:szCs w:val="16"/>
              </w:rPr>
            </w:pPr>
            <w:ins w:id="21680" w:author="Στάθης Καπ" w:date="2023-03-03T06:21:00Z">
              <w:r>
                <w:rPr>
                  <w:rFonts w:ascii="Calibri" w:hAnsi="Calibri" w:cs="Calibri"/>
                  <w:color w:val="000000"/>
                  <w:sz w:val="16"/>
                  <w:szCs w:val="16"/>
                </w:rPr>
                <w:t>1458</w:t>
              </w:r>
            </w:ins>
          </w:p>
        </w:tc>
        <w:tc>
          <w:tcPr>
            <w:tcW w:w="541" w:type="dxa"/>
            <w:vAlign w:val="center"/>
            <w:tcPrChange w:id="21681" w:author="Στάθης Καπ" w:date="2023-03-03T06:26:00Z">
              <w:tcPr>
                <w:tcW w:w="541" w:type="dxa"/>
                <w:vAlign w:val="bottom"/>
              </w:tcPr>
            </w:tcPrChange>
          </w:tcPr>
          <w:p w14:paraId="64475439" w14:textId="64A1A6E9" w:rsidR="00C87CFE" w:rsidRPr="00CD1347" w:rsidRDefault="00C87CFE" w:rsidP="00C87CFE">
            <w:pPr>
              <w:jc w:val="center"/>
              <w:rPr>
                <w:ins w:id="21682" w:author="Στάθης Καπ" w:date="2023-03-03T04:01:00Z"/>
                <w:rFonts w:cstheme="minorHAnsi"/>
                <w:sz w:val="16"/>
                <w:szCs w:val="16"/>
              </w:rPr>
            </w:pPr>
            <w:ins w:id="21683" w:author="Στάθης Καπ" w:date="2023-03-03T06:21:00Z">
              <w:r>
                <w:rPr>
                  <w:rFonts w:ascii="Calibri" w:hAnsi="Calibri" w:cs="Calibri"/>
                  <w:color w:val="000000"/>
                  <w:sz w:val="16"/>
                  <w:szCs w:val="16"/>
                </w:rPr>
                <w:t>0.129</w:t>
              </w:r>
            </w:ins>
          </w:p>
        </w:tc>
        <w:tc>
          <w:tcPr>
            <w:tcW w:w="589" w:type="dxa"/>
            <w:vAlign w:val="center"/>
            <w:tcPrChange w:id="21684" w:author="Στάθης Καπ" w:date="2023-03-03T06:26:00Z">
              <w:tcPr>
                <w:tcW w:w="589" w:type="dxa"/>
                <w:vAlign w:val="center"/>
              </w:tcPr>
            </w:tcPrChange>
          </w:tcPr>
          <w:p w14:paraId="1F76EDA5" w14:textId="288D2E22" w:rsidR="00C87CFE" w:rsidRPr="00CD1347" w:rsidRDefault="00C87CFE" w:rsidP="00C87CFE">
            <w:pPr>
              <w:jc w:val="center"/>
              <w:rPr>
                <w:ins w:id="21685" w:author="Στάθης Καπ" w:date="2023-03-03T04:01:00Z"/>
                <w:rFonts w:cstheme="minorHAnsi"/>
                <w:sz w:val="16"/>
                <w:szCs w:val="16"/>
              </w:rPr>
            </w:pPr>
            <w:ins w:id="21686" w:author="Στάθης Καπ" w:date="2023-03-03T06:21:00Z">
              <w:r>
                <w:rPr>
                  <w:rFonts w:ascii="Calibri" w:hAnsi="Calibri" w:cstheme="minorHAnsi"/>
                  <w:color w:val="000000"/>
                  <w:sz w:val="16"/>
                  <w:szCs w:val="16"/>
                </w:rPr>
                <w:t>0</w:t>
              </w:r>
            </w:ins>
          </w:p>
        </w:tc>
        <w:tc>
          <w:tcPr>
            <w:tcW w:w="463" w:type="dxa"/>
            <w:vAlign w:val="center"/>
            <w:tcPrChange w:id="21687" w:author="Στάθης Καπ" w:date="2023-03-03T06:26:00Z">
              <w:tcPr>
                <w:tcW w:w="463" w:type="dxa"/>
                <w:vAlign w:val="bottom"/>
              </w:tcPr>
            </w:tcPrChange>
          </w:tcPr>
          <w:p w14:paraId="30878BBD" w14:textId="7D403DE2" w:rsidR="00C87CFE" w:rsidRPr="00CD1347" w:rsidRDefault="00C87CFE" w:rsidP="00C87CFE">
            <w:pPr>
              <w:jc w:val="center"/>
              <w:rPr>
                <w:ins w:id="21688" w:author="Στάθης Καπ" w:date="2023-03-03T04:01:00Z"/>
                <w:rFonts w:cstheme="minorHAnsi"/>
                <w:sz w:val="16"/>
                <w:szCs w:val="16"/>
              </w:rPr>
            </w:pPr>
            <w:ins w:id="21689" w:author="Στάθης Καπ" w:date="2023-03-03T06:21:00Z">
              <w:r>
                <w:rPr>
                  <w:rFonts w:ascii="Calibri" w:hAnsi="Calibri" w:cs="Calibri"/>
                  <w:color w:val="000000"/>
                  <w:sz w:val="16"/>
                  <w:szCs w:val="16"/>
                </w:rPr>
                <w:t>1458</w:t>
              </w:r>
            </w:ins>
          </w:p>
        </w:tc>
        <w:tc>
          <w:tcPr>
            <w:tcW w:w="541" w:type="dxa"/>
            <w:vAlign w:val="center"/>
            <w:tcPrChange w:id="21690" w:author="Στάθης Καπ" w:date="2023-03-03T06:26:00Z">
              <w:tcPr>
                <w:tcW w:w="541" w:type="dxa"/>
                <w:vAlign w:val="bottom"/>
              </w:tcPr>
            </w:tcPrChange>
          </w:tcPr>
          <w:p w14:paraId="5B089F5C" w14:textId="3946B92B" w:rsidR="00C87CFE" w:rsidRPr="00CD1347" w:rsidRDefault="00C87CFE" w:rsidP="00C87CFE">
            <w:pPr>
              <w:jc w:val="center"/>
              <w:rPr>
                <w:ins w:id="21691" w:author="Στάθης Καπ" w:date="2023-03-03T04:01:00Z"/>
                <w:rFonts w:cstheme="minorHAnsi"/>
                <w:sz w:val="16"/>
                <w:szCs w:val="16"/>
              </w:rPr>
            </w:pPr>
            <w:ins w:id="21692" w:author="Στάθης Καπ" w:date="2023-03-03T06:21:00Z">
              <w:r>
                <w:rPr>
                  <w:rFonts w:ascii="Calibri" w:hAnsi="Calibri" w:cs="Calibri"/>
                  <w:color w:val="000000"/>
                  <w:sz w:val="16"/>
                  <w:szCs w:val="16"/>
                </w:rPr>
                <w:t>0.141</w:t>
              </w:r>
            </w:ins>
          </w:p>
        </w:tc>
        <w:tc>
          <w:tcPr>
            <w:tcW w:w="589" w:type="dxa"/>
            <w:vAlign w:val="center"/>
            <w:tcPrChange w:id="21693" w:author="Στάθης Καπ" w:date="2023-03-03T06:26:00Z">
              <w:tcPr>
                <w:tcW w:w="589" w:type="dxa"/>
                <w:vAlign w:val="center"/>
              </w:tcPr>
            </w:tcPrChange>
          </w:tcPr>
          <w:p w14:paraId="74D6741F" w14:textId="693A7226" w:rsidR="00C87CFE" w:rsidRPr="00CD1347" w:rsidRDefault="00C87CFE" w:rsidP="00C87CFE">
            <w:pPr>
              <w:jc w:val="center"/>
              <w:rPr>
                <w:ins w:id="21694" w:author="Στάθης Καπ" w:date="2023-03-03T04:01:00Z"/>
                <w:rFonts w:cstheme="minorHAnsi"/>
                <w:sz w:val="16"/>
                <w:szCs w:val="16"/>
              </w:rPr>
            </w:pPr>
            <w:ins w:id="21695" w:author="Στάθης Καπ" w:date="2023-03-03T06:21:00Z">
              <w:r>
                <w:rPr>
                  <w:rFonts w:ascii="Calibri" w:hAnsi="Calibri" w:cstheme="minorHAnsi"/>
                  <w:color w:val="000000"/>
                  <w:sz w:val="16"/>
                  <w:szCs w:val="16"/>
                </w:rPr>
                <w:t>0</w:t>
              </w:r>
            </w:ins>
          </w:p>
        </w:tc>
      </w:tr>
      <w:tr w:rsidR="00C87CFE" w:rsidRPr="00BB05AC" w14:paraId="5CE9B0F9" w14:textId="77777777" w:rsidTr="00F03C40">
        <w:tblPrEx>
          <w:tblW w:w="0" w:type="auto"/>
          <w:tblBorders>
            <w:insideH w:val="none" w:sz="0" w:space="0" w:color="auto"/>
            <w:insideV w:val="none" w:sz="0" w:space="0" w:color="auto"/>
          </w:tblBorders>
          <w:tblCellMar>
            <w:left w:w="0" w:type="dxa"/>
            <w:right w:w="0" w:type="dxa"/>
          </w:tblCellMar>
          <w:tblPrExChange w:id="2169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697" w:author="Στάθης Καπ" w:date="2023-03-03T04:01:00Z"/>
        </w:trPr>
        <w:tc>
          <w:tcPr>
            <w:tcW w:w="515" w:type="dxa"/>
            <w:tcBorders>
              <w:top w:val="nil"/>
              <w:bottom w:val="nil"/>
              <w:right w:val="single" w:sz="4" w:space="0" w:color="auto"/>
            </w:tcBorders>
            <w:shd w:val="clear" w:color="auto" w:fill="E7E6E6" w:themeFill="background2"/>
            <w:vAlign w:val="bottom"/>
            <w:tcPrChange w:id="21698" w:author="Στάθης Καπ" w:date="2023-03-03T06:26:00Z">
              <w:tcPr>
                <w:tcW w:w="515" w:type="dxa"/>
                <w:vAlign w:val="bottom"/>
              </w:tcPr>
            </w:tcPrChange>
          </w:tcPr>
          <w:p w14:paraId="2789D454" w14:textId="7B0FC19D" w:rsidR="00C87CFE" w:rsidRPr="00CD1347" w:rsidRDefault="00C87CFE" w:rsidP="00C87CFE">
            <w:pPr>
              <w:jc w:val="center"/>
              <w:rPr>
                <w:ins w:id="21699" w:author="Στάθης Καπ" w:date="2023-03-03T04:01:00Z"/>
                <w:sz w:val="16"/>
                <w:szCs w:val="16"/>
              </w:rPr>
            </w:pPr>
            <w:ins w:id="21700" w:author="Στάθης Καπ" w:date="2023-03-03T04:08:00Z">
              <w:r w:rsidRPr="00CD1347">
                <w:rPr>
                  <w:rFonts w:ascii="Calibri" w:hAnsi="Calibri" w:cs="Calibri"/>
                  <w:color w:val="000000"/>
                  <w:sz w:val="16"/>
                  <w:szCs w:val="16"/>
                  <w:rPrChange w:id="21701" w:author="Στάθης Καπ" w:date="2023-03-03T04:09:00Z">
                    <w:rPr>
                      <w:rFonts w:ascii="Calibri" w:hAnsi="Calibri" w:cs="Calibri"/>
                      <w:color w:val="000000"/>
                      <w:sz w:val="18"/>
                      <w:szCs w:val="18"/>
                    </w:rPr>
                  </w:rPrChange>
                </w:rPr>
                <w:t>r209</w:t>
              </w:r>
            </w:ins>
          </w:p>
        </w:tc>
        <w:tc>
          <w:tcPr>
            <w:tcW w:w="560" w:type="dxa"/>
            <w:tcBorders>
              <w:left w:val="single" w:sz="4" w:space="0" w:color="auto"/>
            </w:tcBorders>
            <w:vAlign w:val="center"/>
            <w:tcPrChange w:id="21702" w:author="Στάθης Καπ" w:date="2023-03-03T06:26:00Z">
              <w:tcPr>
                <w:tcW w:w="560" w:type="dxa"/>
              </w:tcPr>
            </w:tcPrChange>
          </w:tcPr>
          <w:p w14:paraId="6DA3684A" w14:textId="051B8669" w:rsidR="00C87CFE" w:rsidRPr="00CD1347" w:rsidRDefault="00C87CFE" w:rsidP="00C87CFE">
            <w:pPr>
              <w:jc w:val="center"/>
              <w:rPr>
                <w:ins w:id="21703" w:author="Στάθης Καπ" w:date="2023-03-03T04:01:00Z"/>
                <w:rFonts w:cstheme="minorHAnsi"/>
                <w:sz w:val="16"/>
                <w:szCs w:val="16"/>
              </w:rPr>
            </w:pPr>
            <w:ins w:id="21704" w:author="Στάθης Καπ" w:date="2023-03-03T06:21:00Z">
              <w:r>
                <w:rPr>
                  <w:rFonts w:ascii="Calibri" w:hAnsi="Calibri" w:cs="Calibri"/>
                  <w:color w:val="000000"/>
                  <w:sz w:val="16"/>
                  <w:szCs w:val="16"/>
                </w:rPr>
                <w:t>1458</w:t>
              </w:r>
            </w:ins>
          </w:p>
        </w:tc>
        <w:tc>
          <w:tcPr>
            <w:tcW w:w="855" w:type="dxa"/>
            <w:vAlign w:val="center"/>
            <w:tcPrChange w:id="21705" w:author="Στάθης Καπ" w:date="2023-03-03T06:26:00Z">
              <w:tcPr>
                <w:tcW w:w="855" w:type="dxa"/>
              </w:tcPr>
            </w:tcPrChange>
          </w:tcPr>
          <w:p w14:paraId="30E4CD8E" w14:textId="7A86108C" w:rsidR="00C87CFE" w:rsidRPr="00CD1347" w:rsidRDefault="00C87CFE" w:rsidP="00C87CFE">
            <w:pPr>
              <w:jc w:val="center"/>
              <w:rPr>
                <w:ins w:id="21706" w:author="Στάθης Καπ" w:date="2023-03-03T04:01:00Z"/>
                <w:rFonts w:cstheme="minorHAnsi"/>
                <w:sz w:val="16"/>
                <w:szCs w:val="16"/>
              </w:rPr>
            </w:pPr>
            <w:ins w:id="21707" w:author="Στάθης Καπ" w:date="2023-03-03T06:21:00Z">
              <w:r>
                <w:rPr>
                  <w:rFonts w:ascii="Calibri" w:hAnsi="Calibri" w:cs="Calibri"/>
                  <w:color w:val="000000"/>
                  <w:sz w:val="16"/>
                  <w:szCs w:val="16"/>
                </w:rPr>
                <w:t>1458</w:t>
              </w:r>
            </w:ins>
          </w:p>
        </w:tc>
        <w:tc>
          <w:tcPr>
            <w:tcW w:w="544" w:type="dxa"/>
            <w:vAlign w:val="center"/>
            <w:tcPrChange w:id="21708" w:author="Στάθης Καπ" w:date="2023-03-03T06:26:00Z">
              <w:tcPr>
                <w:tcW w:w="544" w:type="dxa"/>
                <w:vAlign w:val="bottom"/>
              </w:tcPr>
            </w:tcPrChange>
          </w:tcPr>
          <w:p w14:paraId="54AE7F00" w14:textId="1C64458D" w:rsidR="00C87CFE" w:rsidRPr="00CD1347" w:rsidRDefault="00C87CFE" w:rsidP="00C87CFE">
            <w:pPr>
              <w:jc w:val="center"/>
              <w:rPr>
                <w:ins w:id="21709" w:author="Στάθης Καπ" w:date="2023-03-03T04:01:00Z"/>
                <w:rFonts w:cstheme="minorHAnsi"/>
                <w:sz w:val="16"/>
                <w:szCs w:val="16"/>
              </w:rPr>
            </w:pPr>
            <w:ins w:id="21710" w:author="Στάθης Καπ" w:date="2023-03-03T06:21:00Z">
              <w:r>
                <w:rPr>
                  <w:rFonts w:ascii="Calibri" w:hAnsi="Calibri" w:cs="Calibri"/>
                  <w:color w:val="000000"/>
                  <w:sz w:val="16"/>
                  <w:szCs w:val="16"/>
                </w:rPr>
                <w:t>1458</w:t>
              </w:r>
            </w:ins>
          </w:p>
        </w:tc>
        <w:tc>
          <w:tcPr>
            <w:tcW w:w="621" w:type="dxa"/>
            <w:vAlign w:val="center"/>
            <w:tcPrChange w:id="21711" w:author="Στάθης Καπ" w:date="2023-03-03T06:26:00Z">
              <w:tcPr>
                <w:tcW w:w="621" w:type="dxa"/>
                <w:vAlign w:val="bottom"/>
              </w:tcPr>
            </w:tcPrChange>
          </w:tcPr>
          <w:p w14:paraId="454B089A" w14:textId="4C0D0DBD" w:rsidR="00C87CFE" w:rsidRPr="00CD1347" w:rsidRDefault="00C87CFE" w:rsidP="00C87CFE">
            <w:pPr>
              <w:jc w:val="center"/>
              <w:rPr>
                <w:ins w:id="21712" w:author="Στάθης Καπ" w:date="2023-03-03T04:01:00Z"/>
                <w:rFonts w:cstheme="minorHAnsi"/>
                <w:sz w:val="16"/>
                <w:szCs w:val="16"/>
              </w:rPr>
            </w:pPr>
            <w:ins w:id="21713" w:author="Στάθης Καπ" w:date="2023-03-03T06:21:00Z">
              <w:r>
                <w:rPr>
                  <w:rFonts w:ascii="Calibri" w:hAnsi="Calibri" w:cs="Calibri"/>
                  <w:color w:val="000000"/>
                  <w:sz w:val="16"/>
                  <w:szCs w:val="16"/>
                </w:rPr>
                <w:t>0.214</w:t>
              </w:r>
            </w:ins>
          </w:p>
        </w:tc>
        <w:tc>
          <w:tcPr>
            <w:tcW w:w="669" w:type="dxa"/>
            <w:vAlign w:val="center"/>
            <w:tcPrChange w:id="21714" w:author="Στάθης Καπ" w:date="2023-03-03T06:26:00Z">
              <w:tcPr>
                <w:tcW w:w="669" w:type="dxa"/>
                <w:vAlign w:val="center"/>
              </w:tcPr>
            </w:tcPrChange>
          </w:tcPr>
          <w:p w14:paraId="6A95E179" w14:textId="2BD4DDA2" w:rsidR="00C87CFE" w:rsidRPr="00CD1347" w:rsidRDefault="00C87CFE" w:rsidP="00C87CFE">
            <w:pPr>
              <w:jc w:val="center"/>
              <w:rPr>
                <w:ins w:id="21715" w:author="Στάθης Καπ" w:date="2023-03-03T04:01:00Z"/>
                <w:rFonts w:cstheme="minorHAnsi"/>
                <w:sz w:val="16"/>
                <w:szCs w:val="16"/>
              </w:rPr>
            </w:pPr>
            <w:ins w:id="21716" w:author="Στάθης Καπ" w:date="2023-03-03T06:21:00Z">
              <w:r>
                <w:rPr>
                  <w:rFonts w:ascii="Calibri" w:hAnsi="Calibri" w:cstheme="minorHAnsi"/>
                  <w:color w:val="000000"/>
                  <w:sz w:val="16"/>
                  <w:szCs w:val="16"/>
                </w:rPr>
                <w:t>0</w:t>
              </w:r>
            </w:ins>
          </w:p>
        </w:tc>
        <w:tc>
          <w:tcPr>
            <w:tcW w:w="543" w:type="dxa"/>
            <w:vAlign w:val="center"/>
            <w:tcPrChange w:id="21717" w:author="Στάθης Καπ" w:date="2023-03-03T06:26:00Z">
              <w:tcPr>
                <w:tcW w:w="543" w:type="dxa"/>
                <w:vAlign w:val="bottom"/>
              </w:tcPr>
            </w:tcPrChange>
          </w:tcPr>
          <w:p w14:paraId="12F7BD85" w14:textId="6D0ACFDA" w:rsidR="00C87CFE" w:rsidRPr="00CD1347" w:rsidRDefault="00C87CFE" w:rsidP="00C87CFE">
            <w:pPr>
              <w:jc w:val="center"/>
              <w:rPr>
                <w:ins w:id="21718" w:author="Στάθης Καπ" w:date="2023-03-03T04:01:00Z"/>
                <w:rFonts w:cstheme="minorHAnsi"/>
                <w:sz w:val="16"/>
                <w:szCs w:val="16"/>
              </w:rPr>
            </w:pPr>
            <w:ins w:id="21719" w:author="Στάθης Καπ" w:date="2023-03-03T06:21:00Z">
              <w:r>
                <w:rPr>
                  <w:rFonts w:ascii="Calibri" w:hAnsi="Calibri" w:cs="Calibri"/>
                  <w:color w:val="000000"/>
                  <w:sz w:val="16"/>
                  <w:szCs w:val="16"/>
                </w:rPr>
                <w:t>1458</w:t>
              </w:r>
            </w:ins>
          </w:p>
        </w:tc>
        <w:tc>
          <w:tcPr>
            <w:tcW w:w="621" w:type="dxa"/>
            <w:vAlign w:val="center"/>
            <w:tcPrChange w:id="21720" w:author="Στάθης Καπ" w:date="2023-03-03T06:26:00Z">
              <w:tcPr>
                <w:tcW w:w="621" w:type="dxa"/>
                <w:vAlign w:val="bottom"/>
              </w:tcPr>
            </w:tcPrChange>
          </w:tcPr>
          <w:p w14:paraId="452E53A2" w14:textId="4981D687" w:rsidR="00C87CFE" w:rsidRPr="00CD1347" w:rsidRDefault="00C87CFE" w:rsidP="00C87CFE">
            <w:pPr>
              <w:jc w:val="center"/>
              <w:rPr>
                <w:ins w:id="21721" w:author="Στάθης Καπ" w:date="2023-03-03T04:01:00Z"/>
                <w:rFonts w:cstheme="minorHAnsi"/>
                <w:sz w:val="16"/>
                <w:szCs w:val="16"/>
              </w:rPr>
            </w:pPr>
            <w:ins w:id="21722" w:author="Στάθης Καπ" w:date="2023-03-03T06:21:00Z">
              <w:r>
                <w:rPr>
                  <w:rFonts w:ascii="Calibri" w:hAnsi="Calibri" w:cs="Calibri"/>
                  <w:color w:val="000000"/>
                  <w:sz w:val="16"/>
                  <w:szCs w:val="16"/>
                </w:rPr>
                <w:t>0.261</w:t>
              </w:r>
            </w:ins>
          </w:p>
        </w:tc>
        <w:tc>
          <w:tcPr>
            <w:tcW w:w="669" w:type="dxa"/>
            <w:vAlign w:val="center"/>
            <w:tcPrChange w:id="21723" w:author="Στάθης Καπ" w:date="2023-03-03T06:26:00Z">
              <w:tcPr>
                <w:tcW w:w="669" w:type="dxa"/>
                <w:vAlign w:val="center"/>
              </w:tcPr>
            </w:tcPrChange>
          </w:tcPr>
          <w:p w14:paraId="1D4B5029" w14:textId="150FDB34" w:rsidR="00C87CFE" w:rsidRPr="00CD1347" w:rsidRDefault="00C87CFE" w:rsidP="00C87CFE">
            <w:pPr>
              <w:jc w:val="center"/>
              <w:rPr>
                <w:ins w:id="21724" w:author="Στάθης Καπ" w:date="2023-03-03T04:01:00Z"/>
                <w:rFonts w:cstheme="minorHAnsi"/>
                <w:sz w:val="16"/>
                <w:szCs w:val="16"/>
              </w:rPr>
            </w:pPr>
            <w:ins w:id="21725" w:author="Στάθης Καπ" w:date="2023-03-03T06:21:00Z">
              <w:r>
                <w:rPr>
                  <w:rFonts w:ascii="Calibri" w:hAnsi="Calibri" w:cstheme="minorHAnsi"/>
                  <w:color w:val="000000"/>
                  <w:sz w:val="16"/>
                  <w:szCs w:val="16"/>
                </w:rPr>
                <w:t>0</w:t>
              </w:r>
            </w:ins>
          </w:p>
        </w:tc>
        <w:tc>
          <w:tcPr>
            <w:tcW w:w="508" w:type="dxa"/>
            <w:vAlign w:val="center"/>
            <w:tcPrChange w:id="21726" w:author="Στάθης Καπ" w:date="2023-03-03T06:26:00Z">
              <w:tcPr>
                <w:tcW w:w="508" w:type="dxa"/>
                <w:vAlign w:val="bottom"/>
              </w:tcPr>
            </w:tcPrChange>
          </w:tcPr>
          <w:p w14:paraId="6D4EF45B" w14:textId="1F17E42F" w:rsidR="00C87CFE" w:rsidRPr="00CD1347" w:rsidRDefault="00C87CFE" w:rsidP="00C87CFE">
            <w:pPr>
              <w:jc w:val="center"/>
              <w:rPr>
                <w:ins w:id="21727" w:author="Στάθης Καπ" w:date="2023-03-03T04:01:00Z"/>
                <w:rFonts w:cstheme="minorHAnsi"/>
                <w:sz w:val="16"/>
                <w:szCs w:val="16"/>
              </w:rPr>
            </w:pPr>
            <w:ins w:id="21728" w:author="Στάθης Καπ" w:date="2023-03-03T06:21:00Z">
              <w:r>
                <w:rPr>
                  <w:rFonts w:ascii="Calibri" w:hAnsi="Calibri" w:cs="Calibri"/>
                  <w:color w:val="000000"/>
                  <w:sz w:val="16"/>
                  <w:szCs w:val="16"/>
                </w:rPr>
                <w:t>1458</w:t>
              </w:r>
            </w:ins>
          </w:p>
        </w:tc>
        <w:tc>
          <w:tcPr>
            <w:tcW w:w="541" w:type="dxa"/>
            <w:vAlign w:val="center"/>
            <w:tcPrChange w:id="21729" w:author="Στάθης Καπ" w:date="2023-03-03T06:26:00Z">
              <w:tcPr>
                <w:tcW w:w="541" w:type="dxa"/>
                <w:vAlign w:val="bottom"/>
              </w:tcPr>
            </w:tcPrChange>
          </w:tcPr>
          <w:p w14:paraId="0901417F" w14:textId="0D15C92B" w:rsidR="00C87CFE" w:rsidRPr="00CD1347" w:rsidRDefault="00C87CFE" w:rsidP="00C87CFE">
            <w:pPr>
              <w:jc w:val="center"/>
              <w:rPr>
                <w:ins w:id="21730" w:author="Στάθης Καπ" w:date="2023-03-03T04:01:00Z"/>
                <w:rFonts w:cstheme="minorHAnsi"/>
                <w:sz w:val="16"/>
                <w:szCs w:val="16"/>
              </w:rPr>
            </w:pPr>
            <w:ins w:id="21731" w:author="Στάθης Καπ" w:date="2023-03-03T06:21:00Z">
              <w:r>
                <w:rPr>
                  <w:rFonts w:ascii="Calibri" w:hAnsi="Calibri" w:cs="Calibri"/>
                  <w:color w:val="000000"/>
                  <w:sz w:val="16"/>
                  <w:szCs w:val="16"/>
                </w:rPr>
                <w:t>0.161</w:t>
              </w:r>
            </w:ins>
          </w:p>
        </w:tc>
        <w:tc>
          <w:tcPr>
            <w:tcW w:w="589" w:type="dxa"/>
            <w:vAlign w:val="center"/>
            <w:tcPrChange w:id="21732" w:author="Στάθης Καπ" w:date="2023-03-03T06:26:00Z">
              <w:tcPr>
                <w:tcW w:w="589" w:type="dxa"/>
                <w:vAlign w:val="center"/>
              </w:tcPr>
            </w:tcPrChange>
          </w:tcPr>
          <w:p w14:paraId="103A511F" w14:textId="17D32B00" w:rsidR="00C87CFE" w:rsidRPr="00CD1347" w:rsidRDefault="00C87CFE" w:rsidP="00C87CFE">
            <w:pPr>
              <w:jc w:val="center"/>
              <w:rPr>
                <w:ins w:id="21733" w:author="Στάθης Καπ" w:date="2023-03-03T04:01:00Z"/>
                <w:rFonts w:cstheme="minorHAnsi"/>
                <w:sz w:val="16"/>
                <w:szCs w:val="16"/>
              </w:rPr>
            </w:pPr>
            <w:ins w:id="21734" w:author="Στάθης Καπ" w:date="2023-03-03T06:21:00Z">
              <w:r>
                <w:rPr>
                  <w:rFonts w:ascii="Calibri" w:hAnsi="Calibri" w:cstheme="minorHAnsi"/>
                  <w:color w:val="000000"/>
                  <w:sz w:val="16"/>
                  <w:szCs w:val="16"/>
                </w:rPr>
                <w:t>0</w:t>
              </w:r>
            </w:ins>
          </w:p>
        </w:tc>
        <w:tc>
          <w:tcPr>
            <w:tcW w:w="463" w:type="dxa"/>
            <w:vAlign w:val="center"/>
            <w:tcPrChange w:id="21735" w:author="Στάθης Καπ" w:date="2023-03-03T06:26:00Z">
              <w:tcPr>
                <w:tcW w:w="463" w:type="dxa"/>
                <w:vAlign w:val="bottom"/>
              </w:tcPr>
            </w:tcPrChange>
          </w:tcPr>
          <w:p w14:paraId="2846DDA4" w14:textId="01A90632" w:rsidR="00C87CFE" w:rsidRPr="00CD1347" w:rsidRDefault="00C87CFE" w:rsidP="00C87CFE">
            <w:pPr>
              <w:jc w:val="center"/>
              <w:rPr>
                <w:ins w:id="21736" w:author="Στάθης Καπ" w:date="2023-03-03T04:01:00Z"/>
                <w:rFonts w:cstheme="minorHAnsi"/>
                <w:sz w:val="16"/>
                <w:szCs w:val="16"/>
              </w:rPr>
            </w:pPr>
            <w:ins w:id="21737" w:author="Στάθης Καπ" w:date="2023-03-03T06:21:00Z">
              <w:r>
                <w:rPr>
                  <w:rFonts w:ascii="Calibri" w:hAnsi="Calibri" w:cs="Calibri"/>
                  <w:color w:val="000000"/>
                  <w:sz w:val="16"/>
                  <w:szCs w:val="16"/>
                </w:rPr>
                <w:t>1458</w:t>
              </w:r>
            </w:ins>
          </w:p>
        </w:tc>
        <w:tc>
          <w:tcPr>
            <w:tcW w:w="541" w:type="dxa"/>
            <w:vAlign w:val="center"/>
            <w:tcPrChange w:id="21738" w:author="Στάθης Καπ" w:date="2023-03-03T06:26:00Z">
              <w:tcPr>
                <w:tcW w:w="541" w:type="dxa"/>
                <w:vAlign w:val="bottom"/>
              </w:tcPr>
            </w:tcPrChange>
          </w:tcPr>
          <w:p w14:paraId="41B1AC14" w14:textId="00D3D48B" w:rsidR="00C87CFE" w:rsidRPr="00CD1347" w:rsidRDefault="00C87CFE" w:rsidP="00C87CFE">
            <w:pPr>
              <w:jc w:val="center"/>
              <w:rPr>
                <w:ins w:id="21739" w:author="Στάθης Καπ" w:date="2023-03-03T04:01:00Z"/>
                <w:rFonts w:cstheme="minorHAnsi"/>
                <w:sz w:val="16"/>
                <w:szCs w:val="16"/>
              </w:rPr>
            </w:pPr>
            <w:ins w:id="21740" w:author="Στάθης Καπ" w:date="2023-03-03T06:21:00Z">
              <w:r>
                <w:rPr>
                  <w:rFonts w:ascii="Calibri" w:hAnsi="Calibri" w:cs="Calibri"/>
                  <w:color w:val="000000"/>
                  <w:sz w:val="16"/>
                  <w:szCs w:val="16"/>
                </w:rPr>
                <w:t>0.179</w:t>
              </w:r>
            </w:ins>
          </w:p>
        </w:tc>
        <w:tc>
          <w:tcPr>
            <w:tcW w:w="589" w:type="dxa"/>
            <w:vAlign w:val="center"/>
            <w:tcPrChange w:id="21741" w:author="Στάθης Καπ" w:date="2023-03-03T06:26:00Z">
              <w:tcPr>
                <w:tcW w:w="589" w:type="dxa"/>
                <w:vAlign w:val="center"/>
              </w:tcPr>
            </w:tcPrChange>
          </w:tcPr>
          <w:p w14:paraId="58234A64" w14:textId="598D787D" w:rsidR="00C87CFE" w:rsidRPr="00CD1347" w:rsidRDefault="00C87CFE" w:rsidP="00C87CFE">
            <w:pPr>
              <w:jc w:val="center"/>
              <w:rPr>
                <w:ins w:id="21742" w:author="Στάθης Καπ" w:date="2023-03-03T04:01:00Z"/>
                <w:rFonts w:cstheme="minorHAnsi"/>
                <w:sz w:val="16"/>
                <w:szCs w:val="16"/>
              </w:rPr>
            </w:pPr>
            <w:ins w:id="21743" w:author="Στάθης Καπ" w:date="2023-03-03T06:21:00Z">
              <w:r>
                <w:rPr>
                  <w:rFonts w:ascii="Calibri" w:hAnsi="Calibri" w:cstheme="minorHAnsi"/>
                  <w:color w:val="000000"/>
                  <w:sz w:val="16"/>
                  <w:szCs w:val="16"/>
                </w:rPr>
                <w:t>0</w:t>
              </w:r>
            </w:ins>
          </w:p>
        </w:tc>
      </w:tr>
      <w:tr w:rsidR="00C87CFE" w:rsidRPr="00BB05AC" w14:paraId="65F05B85" w14:textId="77777777" w:rsidTr="00F03C40">
        <w:tblPrEx>
          <w:tblW w:w="0" w:type="auto"/>
          <w:tblBorders>
            <w:insideH w:val="none" w:sz="0" w:space="0" w:color="auto"/>
            <w:insideV w:val="none" w:sz="0" w:space="0" w:color="auto"/>
          </w:tblBorders>
          <w:tblCellMar>
            <w:left w:w="0" w:type="dxa"/>
            <w:right w:w="0" w:type="dxa"/>
          </w:tblCellMar>
          <w:tblPrExChange w:id="2174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745" w:author="Στάθης Καπ" w:date="2023-03-03T04:01:00Z"/>
        </w:trPr>
        <w:tc>
          <w:tcPr>
            <w:tcW w:w="515" w:type="dxa"/>
            <w:tcBorders>
              <w:top w:val="nil"/>
              <w:bottom w:val="nil"/>
              <w:right w:val="single" w:sz="4" w:space="0" w:color="auto"/>
            </w:tcBorders>
            <w:shd w:val="clear" w:color="auto" w:fill="E7E6E6" w:themeFill="background2"/>
            <w:vAlign w:val="bottom"/>
            <w:tcPrChange w:id="21746" w:author="Στάθης Καπ" w:date="2023-03-03T06:26:00Z">
              <w:tcPr>
                <w:tcW w:w="515" w:type="dxa"/>
                <w:vAlign w:val="bottom"/>
              </w:tcPr>
            </w:tcPrChange>
          </w:tcPr>
          <w:p w14:paraId="0C3727B6" w14:textId="36F31DC5" w:rsidR="00C87CFE" w:rsidRPr="00CD1347" w:rsidRDefault="00C87CFE" w:rsidP="00C87CFE">
            <w:pPr>
              <w:jc w:val="center"/>
              <w:rPr>
                <w:ins w:id="21747" w:author="Στάθης Καπ" w:date="2023-03-03T04:01:00Z"/>
                <w:sz w:val="16"/>
                <w:szCs w:val="16"/>
              </w:rPr>
            </w:pPr>
            <w:ins w:id="21748" w:author="Στάθης Καπ" w:date="2023-03-03T04:08:00Z">
              <w:r w:rsidRPr="00CD1347">
                <w:rPr>
                  <w:rFonts w:ascii="Calibri" w:hAnsi="Calibri" w:cs="Calibri"/>
                  <w:color w:val="000000"/>
                  <w:sz w:val="16"/>
                  <w:szCs w:val="16"/>
                  <w:rPrChange w:id="21749" w:author="Στάθης Καπ" w:date="2023-03-03T04:09:00Z">
                    <w:rPr>
                      <w:rFonts w:ascii="Calibri" w:hAnsi="Calibri" w:cs="Calibri"/>
                      <w:color w:val="000000"/>
                      <w:sz w:val="18"/>
                      <w:szCs w:val="18"/>
                    </w:rPr>
                  </w:rPrChange>
                </w:rPr>
                <w:t>r210</w:t>
              </w:r>
            </w:ins>
          </w:p>
        </w:tc>
        <w:tc>
          <w:tcPr>
            <w:tcW w:w="560" w:type="dxa"/>
            <w:tcBorders>
              <w:left w:val="single" w:sz="4" w:space="0" w:color="auto"/>
            </w:tcBorders>
            <w:vAlign w:val="center"/>
            <w:tcPrChange w:id="21750" w:author="Στάθης Καπ" w:date="2023-03-03T06:26:00Z">
              <w:tcPr>
                <w:tcW w:w="560" w:type="dxa"/>
              </w:tcPr>
            </w:tcPrChange>
          </w:tcPr>
          <w:p w14:paraId="3AFB3022" w14:textId="7291C844" w:rsidR="00C87CFE" w:rsidRPr="00CD1347" w:rsidRDefault="00C87CFE" w:rsidP="00C87CFE">
            <w:pPr>
              <w:jc w:val="center"/>
              <w:rPr>
                <w:ins w:id="21751" w:author="Στάθης Καπ" w:date="2023-03-03T04:01:00Z"/>
                <w:rFonts w:cstheme="minorHAnsi"/>
                <w:sz w:val="16"/>
                <w:szCs w:val="16"/>
              </w:rPr>
            </w:pPr>
            <w:ins w:id="21752" w:author="Στάθης Καπ" w:date="2023-03-03T06:21:00Z">
              <w:r>
                <w:rPr>
                  <w:rFonts w:ascii="Calibri" w:hAnsi="Calibri" w:cs="Calibri"/>
                  <w:color w:val="000000"/>
                  <w:sz w:val="16"/>
                  <w:szCs w:val="16"/>
                </w:rPr>
                <w:t>1458</w:t>
              </w:r>
            </w:ins>
          </w:p>
        </w:tc>
        <w:tc>
          <w:tcPr>
            <w:tcW w:w="855" w:type="dxa"/>
            <w:vAlign w:val="center"/>
            <w:tcPrChange w:id="21753" w:author="Στάθης Καπ" w:date="2023-03-03T06:26:00Z">
              <w:tcPr>
                <w:tcW w:w="855" w:type="dxa"/>
              </w:tcPr>
            </w:tcPrChange>
          </w:tcPr>
          <w:p w14:paraId="517258F9" w14:textId="308F5164" w:rsidR="00C87CFE" w:rsidRPr="00CD1347" w:rsidRDefault="00C87CFE" w:rsidP="00C87CFE">
            <w:pPr>
              <w:jc w:val="center"/>
              <w:rPr>
                <w:ins w:id="21754" w:author="Στάθης Καπ" w:date="2023-03-03T04:01:00Z"/>
                <w:rFonts w:cstheme="minorHAnsi"/>
                <w:sz w:val="16"/>
                <w:szCs w:val="16"/>
              </w:rPr>
            </w:pPr>
            <w:ins w:id="21755" w:author="Στάθης Καπ" w:date="2023-03-03T06:21:00Z">
              <w:r>
                <w:rPr>
                  <w:rFonts w:ascii="Calibri" w:hAnsi="Calibri" w:cs="Calibri"/>
                  <w:color w:val="000000"/>
                  <w:sz w:val="16"/>
                  <w:szCs w:val="16"/>
                </w:rPr>
                <w:t>1458</w:t>
              </w:r>
            </w:ins>
          </w:p>
        </w:tc>
        <w:tc>
          <w:tcPr>
            <w:tcW w:w="544" w:type="dxa"/>
            <w:vAlign w:val="center"/>
            <w:tcPrChange w:id="21756" w:author="Στάθης Καπ" w:date="2023-03-03T06:26:00Z">
              <w:tcPr>
                <w:tcW w:w="544" w:type="dxa"/>
                <w:vAlign w:val="bottom"/>
              </w:tcPr>
            </w:tcPrChange>
          </w:tcPr>
          <w:p w14:paraId="2ACC3362" w14:textId="7410FCBF" w:rsidR="00C87CFE" w:rsidRPr="00CD1347" w:rsidRDefault="00C87CFE" w:rsidP="00C87CFE">
            <w:pPr>
              <w:jc w:val="center"/>
              <w:rPr>
                <w:ins w:id="21757" w:author="Στάθης Καπ" w:date="2023-03-03T04:01:00Z"/>
                <w:rFonts w:cstheme="minorHAnsi"/>
                <w:sz w:val="16"/>
                <w:szCs w:val="16"/>
              </w:rPr>
            </w:pPr>
            <w:ins w:id="21758" w:author="Στάθης Καπ" w:date="2023-03-03T06:21:00Z">
              <w:r>
                <w:rPr>
                  <w:rFonts w:ascii="Calibri" w:hAnsi="Calibri" w:cs="Calibri"/>
                  <w:color w:val="000000"/>
                  <w:sz w:val="16"/>
                  <w:szCs w:val="16"/>
                </w:rPr>
                <w:t>1458</w:t>
              </w:r>
            </w:ins>
          </w:p>
        </w:tc>
        <w:tc>
          <w:tcPr>
            <w:tcW w:w="621" w:type="dxa"/>
            <w:vAlign w:val="center"/>
            <w:tcPrChange w:id="21759" w:author="Στάθης Καπ" w:date="2023-03-03T06:26:00Z">
              <w:tcPr>
                <w:tcW w:w="621" w:type="dxa"/>
                <w:vAlign w:val="bottom"/>
              </w:tcPr>
            </w:tcPrChange>
          </w:tcPr>
          <w:p w14:paraId="76DBF1CB" w14:textId="56692FBC" w:rsidR="00C87CFE" w:rsidRPr="00CD1347" w:rsidRDefault="00C87CFE" w:rsidP="00C87CFE">
            <w:pPr>
              <w:jc w:val="center"/>
              <w:rPr>
                <w:ins w:id="21760" w:author="Στάθης Καπ" w:date="2023-03-03T04:01:00Z"/>
                <w:rFonts w:cstheme="minorHAnsi"/>
                <w:sz w:val="16"/>
                <w:szCs w:val="16"/>
              </w:rPr>
            </w:pPr>
            <w:ins w:id="21761" w:author="Στάθης Καπ" w:date="2023-03-03T06:21:00Z">
              <w:r>
                <w:rPr>
                  <w:rFonts w:ascii="Calibri" w:hAnsi="Calibri" w:cs="Calibri"/>
                  <w:color w:val="000000"/>
                  <w:sz w:val="16"/>
                  <w:szCs w:val="16"/>
                </w:rPr>
                <w:t>0.203</w:t>
              </w:r>
            </w:ins>
          </w:p>
        </w:tc>
        <w:tc>
          <w:tcPr>
            <w:tcW w:w="669" w:type="dxa"/>
            <w:vAlign w:val="center"/>
            <w:tcPrChange w:id="21762" w:author="Στάθης Καπ" w:date="2023-03-03T06:26:00Z">
              <w:tcPr>
                <w:tcW w:w="669" w:type="dxa"/>
                <w:vAlign w:val="center"/>
              </w:tcPr>
            </w:tcPrChange>
          </w:tcPr>
          <w:p w14:paraId="6ED7E59D" w14:textId="1C593589" w:rsidR="00C87CFE" w:rsidRPr="00CD1347" w:rsidRDefault="00C87CFE" w:rsidP="00C87CFE">
            <w:pPr>
              <w:jc w:val="center"/>
              <w:rPr>
                <w:ins w:id="21763" w:author="Στάθης Καπ" w:date="2023-03-03T04:01:00Z"/>
                <w:rFonts w:cstheme="minorHAnsi"/>
                <w:sz w:val="16"/>
                <w:szCs w:val="16"/>
              </w:rPr>
            </w:pPr>
            <w:ins w:id="21764" w:author="Στάθης Καπ" w:date="2023-03-03T06:21:00Z">
              <w:r>
                <w:rPr>
                  <w:rFonts w:ascii="Calibri" w:hAnsi="Calibri" w:cstheme="minorHAnsi"/>
                  <w:color w:val="000000"/>
                  <w:sz w:val="16"/>
                  <w:szCs w:val="16"/>
                </w:rPr>
                <w:t>0</w:t>
              </w:r>
            </w:ins>
          </w:p>
        </w:tc>
        <w:tc>
          <w:tcPr>
            <w:tcW w:w="543" w:type="dxa"/>
            <w:vAlign w:val="center"/>
            <w:tcPrChange w:id="21765" w:author="Στάθης Καπ" w:date="2023-03-03T06:26:00Z">
              <w:tcPr>
                <w:tcW w:w="543" w:type="dxa"/>
                <w:vAlign w:val="bottom"/>
              </w:tcPr>
            </w:tcPrChange>
          </w:tcPr>
          <w:p w14:paraId="6B90B563" w14:textId="11B3E4EB" w:rsidR="00C87CFE" w:rsidRPr="00CD1347" w:rsidRDefault="00C87CFE" w:rsidP="00C87CFE">
            <w:pPr>
              <w:jc w:val="center"/>
              <w:rPr>
                <w:ins w:id="21766" w:author="Στάθης Καπ" w:date="2023-03-03T04:01:00Z"/>
                <w:rFonts w:cstheme="minorHAnsi"/>
                <w:sz w:val="16"/>
                <w:szCs w:val="16"/>
              </w:rPr>
            </w:pPr>
            <w:ins w:id="21767" w:author="Στάθης Καπ" w:date="2023-03-03T06:21:00Z">
              <w:r>
                <w:rPr>
                  <w:rFonts w:ascii="Calibri" w:hAnsi="Calibri" w:cs="Calibri"/>
                  <w:color w:val="000000"/>
                  <w:sz w:val="16"/>
                  <w:szCs w:val="16"/>
                </w:rPr>
                <w:t>1458</w:t>
              </w:r>
            </w:ins>
          </w:p>
        </w:tc>
        <w:tc>
          <w:tcPr>
            <w:tcW w:w="621" w:type="dxa"/>
            <w:vAlign w:val="center"/>
            <w:tcPrChange w:id="21768" w:author="Στάθης Καπ" w:date="2023-03-03T06:26:00Z">
              <w:tcPr>
                <w:tcW w:w="621" w:type="dxa"/>
                <w:vAlign w:val="bottom"/>
              </w:tcPr>
            </w:tcPrChange>
          </w:tcPr>
          <w:p w14:paraId="298B92D3" w14:textId="6C2DC21E" w:rsidR="00C87CFE" w:rsidRPr="00CD1347" w:rsidRDefault="00C87CFE" w:rsidP="00C87CFE">
            <w:pPr>
              <w:jc w:val="center"/>
              <w:rPr>
                <w:ins w:id="21769" w:author="Στάθης Καπ" w:date="2023-03-03T04:01:00Z"/>
                <w:rFonts w:cstheme="minorHAnsi"/>
                <w:sz w:val="16"/>
                <w:szCs w:val="16"/>
              </w:rPr>
            </w:pPr>
            <w:ins w:id="21770" w:author="Στάθης Καπ" w:date="2023-03-03T06:21:00Z">
              <w:r>
                <w:rPr>
                  <w:rFonts w:ascii="Calibri" w:hAnsi="Calibri" w:cs="Calibri"/>
                  <w:color w:val="000000"/>
                  <w:sz w:val="16"/>
                  <w:szCs w:val="16"/>
                </w:rPr>
                <w:t>0.171</w:t>
              </w:r>
            </w:ins>
          </w:p>
        </w:tc>
        <w:tc>
          <w:tcPr>
            <w:tcW w:w="669" w:type="dxa"/>
            <w:vAlign w:val="center"/>
            <w:tcPrChange w:id="21771" w:author="Στάθης Καπ" w:date="2023-03-03T06:26:00Z">
              <w:tcPr>
                <w:tcW w:w="669" w:type="dxa"/>
                <w:vAlign w:val="center"/>
              </w:tcPr>
            </w:tcPrChange>
          </w:tcPr>
          <w:p w14:paraId="6A8C65DE" w14:textId="327CFBF3" w:rsidR="00C87CFE" w:rsidRPr="00CD1347" w:rsidRDefault="00C87CFE" w:rsidP="00C87CFE">
            <w:pPr>
              <w:jc w:val="center"/>
              <w:rPr>
                <w:ins w:id="21772" w:author="Στάθης Καπ" w:date="2023-03-03T04:01:00Z"/>
                <w:rFonts w:cstheme="minorHAnsi"/>
                <w:sz w:val="16"/>
                <w:szCs w:val="16"/>
              </w:rPr>
            </w:pPr>
            <w:ins w:id="21773" w:author="Στάθης Καπ" w:date="2023-03-03T06:21:00Z">
              <w:r>
                <w:rPr>
                  <w:rFonts w:ascii="Calibri" w:hAnsi="Calibri" w:cstheme="minorHAnsi"/>
                  <w:color w:val="000000"/>
                  <w:sz w:val="16"/>
                  <w:szCs w:val="16"/>
                </w:rPr>
                <w:t>0</w:t>
              </w:r>
            </w:ins>
          </w:p>
        </w:tc>
        <w:tc>
          <w:tcPr>
            <w:tcW w:w="508" w:type="dxa"/>
            <w:vAlign w:val="center"/>
            <w:tcPrChange w:id="21774" w:author="Στάθης Καπ" w:date="2023-03-03T06:26:00Z">
              <w:tcPr>
                <w:tcW w:w="508" w:type="dxa"/>
                <w:vAlign w:val="bottom"/>
              </w:tcPr>
            </w:tcPrChange>
          </w:tcPr>
          <w:p w14:paraId="272CDED9" w14:textId="78B8EC00" w:rsidR="00C87CFE" w:rsidRPr="00CD1347" w:rsidRDefault="00C87CFE" w:rsidP="00C87CFE">
            <w:pPr>
              <w:jc w:val="center"/>
              <w:rPr>
                <w:ins w:id="21775" w:author="Στάθης Καπ" w:date="2023-03-03T04:01:00Z"/>
                <w:rFonts w:cstheme="minorHAnsi"/>
                <w:sz w:val="16"/>
                <w:szCs w:val="16"/>
              </w:rPr>
            </w:pPr>
            <w:ins w:id="21776" w:author="Στάθης Καπ" w:date="2023-03-03T06:21:00Z">
              <w:r>
                <w:rPr>
                  <w:rFonts w:ascii="Calibri" w:hAnsi="Calibri" w:cs="Calibri"/>
                  <w:color w:val="000000"/>
                  <w:sz w:val="16"/>
                  <w:szCs w:val="16"/>
                </w:rPr>
                <w:t>1458</w:t>
              </w:r>
            </w:ins>
          </w:p>
        </w:tc>
        <w:tc>
          <w:tcPr>
            <w:tcW w:w="541" w:type="dxa"/>
            <w:vAlign w:val="center"/>
            <w:tcPrChange w:id="21777" w:author="Στάθης Καπ" w:date="2023-03-03T06:26:00Z">
              <w:tcPr>
                <w:tcW w:w="541" w:type="dxa"/>
                <w:vAlign w:val="bottom"/>
              </w:tcPr>
            </w:tcPrChange>
          </w:tcPr>
          <w:p w14:paraId="7F6E0591" w14:textId="40016B39" w:rsidR="00C87CFE" w:rsidRPr="00CD1347" w:rsidRDefault="00C87CFE" w:rsidP="00C87CFE">
            <w:pPr>
              <w:jc w:val="center"/>
              <w:rPr>
                <w:ins w:id="21778" w:author="Στάθης Καπ" w:date="2023-03-03T04:01:00Z"/>
                <w:rFonts w:cstheme="minorHAnsi"/>
                <w:sz w:val="16"/>
                <w:szCs w:val="16"/>
              </w:rPr>
            </w:pPr>
            <w:ins w:id="21779" w:author="Στάθης Καπ" w:date="2023-03-03T06:21:00Z">
              <w:r>
                <w:rPr>
                  <w:rFonts w:ascii="Calibri" w:hAnsi="Calibri" w:cs="Calibri"/>
                  <w:color w:val="000000"/>
                  <w:sz w:val="16"/>
                  <w:szCs w:val="16"/>
                </w:rPr>
                <w:t>0.141</w:t>
              </w:r>
            </w:ins>
          </w:p>
        </w:tc>
        <w:tc>
          <w:tcPr>
            <w:tcW w:w="589" w:type="dxa"/>
            <w:vAlign w:val="center"/>
            <w:tcPrChange w:id="21780" w:author="Στάθης Καπ" w:date="2023-03-03T06:26:00Z">
              <w:tcPr>
                <w:tcW w:w="589" w:type="dxa"/>
                <w:vAlign w:val="center"/>
              </w:tcPr>
            </w:tcPrChange>
          </w:tcPr>
          <w:p w14:paraId="3AD88A9B" w14:textId="117B4FC3" w:rsidR="00C87CFE" w:rsidRPr="00CD1347" w:rsidRDefault="00C87CFE" w:rsidP="00C87CFE">
            <w:pPr>
              <w:jc w:val="center"/>
              <w:rPr>
                <w:ins w:id="21781" w:author="Στάθης Καπ" w:date="2023-03-03T04:01:00Z"/>
                <w:rFonts w:cstheme="minorHAnsi"/>
                <w:sz w:val="16"/>
                <w:szCs w:val="16"/>
              </w:rPr>
            </w:pPr>
            <w:ins w:id="21782" w:author="Στάθης Καπ" w:date="2023-03-03T06:21:00Z">
              <w:r>
                <w:rPr>
                  <w:rFonts w:ascii="Calibri" w:hAnsi="Calibri" w:cstheme="minorHAnsi"/>
                  <w:color w:val="000000"/>
                  <w:sz w:val="16"/>
                  <w:szCs w:val="16"/>
                </w:rPr>
                <w:t>0</w:t>
              </w:r>
            </w:ins>
          </w:p>
        </w:tc>
        <w:tc>
          <w:tcPr>
            <w:tcW w:w="463" w:type="dxa"/>
            <w:vAlign w:val="center"/>
            <w:tcPrChange w:id="21783" w:author="Στάθης Καπ" w:date="2023-03-03T06:26:00Z">
              <w:tcPr>
                <w:tcW w:w="463" w:type="dxa"/>
                <w:vAlign w:val="bottom"/>
              </w:tcPr>
            </w:tcPrChange>
          </w:tcPr>
          <w:p w14:paraId="204A2AC3" w14:textId="68C45DF9" w:rsidR="00C87CFE" w:rsidRPr="00CD1347" w:rsidRDefault="00C87CFE" w:rsidP="00C87CFE">
            <w:pPr>
              <w:jc w:val="center"/>
              <w:rPr>
                <w:ins w:id="21784" w:author="Στάθης Καπ" w:date="2023-03-03T04:01:00Z"/>
                <w:rFonts w:cstheme="minorHAnsi"/>
                <w:sz w:val="16"/>
                <w:szCs w:val="16"/>
              </w:rPr>
            </w:pPr>
            <w:ins w:id="21785" w:author="Στάθης Καπ" w:date="2023-03-03T06:21:00Z">
              <w:r>
                <w:rPr>
                  <w:rFonts w:ascii="Calibri" w:hAnsi="Calibri" w:cs="Calibri"/>
                  <w:color w:val="000000"/>
                  <w:sz w:val="16"/>
                  <w:szCs w:val="16"/>
                </w:rPr>
                <w:t>1458</w:t>
              </w:r>
            </w:ins>
          </w:p>
        </w:tc>
        <w:tc>
          <w:tcPr>
            <w:tcW w:w="541" w:type="dxa"/>
            <w:vAlign w:val="center"/>
            <w:tcPrChange w:id="21786" w:author="Στάθης Καπ" w:date="2023-03-03T06:26:00Z">
              <w:tcPr>
                <w:tcW w:w="541" w:type="dxa"/>
                <w:vAlign w:val="bottom"/>
              </w:tcPr>
            </w:tcPrChange>
          </w:tcPr>
          <w:p w14:paraId="58573522" w14:textId="0E0CE925" w:rsidR="00C87CFE" w:rsidRPr="00CD1347" w:rsidRDefault="00C87CFE" w:rsidP="00C87CFE">
            <w:pPr>
              <w:jc w:val="center"/>
              <w:rPr>
                <w:ins w:id="21787" w:author="Στάθης Καπ" w:date="2023-03-03T04:01:00Z"/>
                <w:rFonts w:cstheme="minorHAnsi"/>
                <w:sz w:val="16"/>
                <w:szCs w:val="16"/>
              </w:rPr>
            </w:pPr>
            <w:ins w:id="21788" w:author="Στάθης Καπ" w:date="2023-03-03T06:21:00Z">
              <w:r>
                <w:rPr>
                  <w:rFonts w:ascii="Calibri" w:hAnsi="Calibri" w:cs="Calibri"/>
                  <w:color w:val="000000"/>
                  <w:sz w:val="16"/>
                  <w:szCs w:val="16"/>
                </w:rPr>
                <w:t>0.166</w:t>
              </w:r>
            </w:ins>
          </w:p>
        </w:tc>
        <w:tc>
          <w:tcPr>
            <w:tcW w:w="589" w:type="dxa"/>
            <w:vAlign w:val="center"/>
            <w:tcPrChange w:id="21789" w:author="Στάθης Καπ" w:date="2023-03-03T06:26:00Z">
              <w:tcPr>
                <w:tcW w:w="589" w:type="dxa"/>
                <w:vAlign w:val="center"/>
              </w:tcPr>
            </w:tcPrChange>
          </w:tcPr>
          <w:p w14:paraId="249E3F55" w14:textId="2058E75E" w:rsidR="00C87CFE" w:rsidRPr="00CD1347" w:rsidRDefault="00C87CFE" w:rsidP="00C87CFE">
            <w:pPr>
              <w:jc w:val="center"/>
              <w:rPr>
                <w:ins w:id="21790" w:author="Στάθης Καπ" w:date="2023-03-03T04:01:00Z"/>
                <w:rFonts w:cstheme="minorHAnsi"/>
                <w:sz w:val="16"/>
                <w:szCs w:val="16"/>
              </w:rPr>
            </w:pPr>
            <w:ins w:id="21791" w:author="Στάθης Καπ" w:date="2023-03-03T06:21:00Z">
              <w:r>
                <w:rPr>
                  <w:rFonts w:ascii="Calibri" w:hAnsi="Calibri" w:cstheme="minorHAnsi"/>
                  <w:color w:val="000000"/>
                  <w:sz w:val="16"/>
                  <w:szCs w:val="16"/>
                </w:rPr>
                <w:t>0</w:t>
              </w:r>
            </w:ins>
          </w:p>
        </w:tc>
      </w:tr>
      <w:tr w:rsidR="00C87CFE" w:rsidRPr="00BB05AC" w14:paraId="47AF9C7F" w14:textId="77777777" w:rsidTr="00F03C40">
        <w:tblPrEx>
          <w:tblW w:w="0" w:type="auto"/>
          <w:tblBorders>
            <w:insideH w:val="none" w:sz="0" w:space="0" w:color="auto"/>
            <w:insideV w:val="none" w:sz="0" w:space="0" w:color="auto"/>
          </w:tblBorders>
          <w:tblCellMar>
            <w:left w:w="0" w:type="dxa"/>
            <w:right w:w="0" w:type="dxa"/>
          </w:tblCellMar>
          <w:tblPrExChange w:id="2179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793" w:author="Στάθης Καπ" w:date="2023-03-03T04:01:00Z"/>
        </w:trPr>
        <w:tc>
          <w:tcPr>
            <w:tcW w:w="515" w:type="dxa"/>
            <w:tcBorders>
              <w:top w:val="nil"/>
              <w:bottom w:val="nil"/>
              <w:right w:val="single" w:sz="4" w:space="0" w:color="auto"/>
            </w:tcBorders>
            <w:shd w:val="clear" w:color="auto" w:fill="E7E6E6" w:themeFill="background2"/>
            <w:vAlign w:val="bottom"/>
            <w:tcPrChange w:id="21794" w:author="Στάθης Καπ" w:date="2023-03-03T06:26:00Z">
              <w:tcPr>
                <w:tcW w:w="515" w:type="dxa"/>
                <w:vAlign w:val="bottom"/>
              </w:tcPr>
            </w:tcPrChange>
          </w:tcPr>
          <w:p w14:paraId="50F3EDA2" w14:textId="4BDF7ECD" w:rsidR="00C87CFE" w:rsidRPr="00CD1347" w:rsidRDefault="00C87CFE" w:rsidP="00C87CFE">
            <w:pPr>
              <w:jc w:val="center"/>
              <w:rPr>
                <w:ins w:id="21795" w:author="Στάθης Καπ" w:date="2023-03-03T04:01:00Z"/>
                <w:sz w:val="16"/>
                <w:szCs w:val="16"/>
              </w:rPr>
            </w:pPr>
            <w:ins w:id="21796" w:author="Στάθης Καπ" w:date="2023-03-03T04:08:00Z">
              <w:r w:rsidRPr="00CD1347">
                <w:rPr>
                  <w:rFonts w:ascii="Calibri" w:hAnsi="Calibri" w:cs="Calibri"/>
                  <w:color w:val="000000"/>
                  <w:sz w:val="16"/>
                  <w:szCs w:val="16"/>
                  <w:rPrChange w:id="21797" w:author="Στάθης Καπ" w:date="2023-03-03T04:09:00Z">
                    <w:rPr>
                      <w:rFonts w:ascii="Calibri" w:hAnsi="Calibri" w:cs="Calibri"/>
                      <w:color w:val="000000"/>
                      <w:sz w:val="18"/>
                      <w:szCs w:val="18"/>
                    </w:rPr>
                  </w:rPrChange>
                </w:rPr>
                <w:t>r211</w:t>
              </w:r>
            </w:ins>
          </w:p>
        </w:tc>
        <w:tc>
          <w:tcPr>
            <w:tcW w:w="560" w:type="dxa"/>
            <w:tcBorders>
              <w:left w:val="single" w:sz="4" w:space="0" w:color="auto"/>
            </w:tcBorders>
            <w:vAlign w:val="center"/>
            <w:tcPrChange w:id="21798" w:author="Στάθης Καπ" w:date="2023-03-03T06:26:00Z">
              <w:tcPr>
                <w:tcW w:w="560" w:type="dxa"/>
              </w:tcPr>
            </w:tcPrChange>
          </w:tcPr>
          <w:p w14:paraId="38F04468" w14:textId="4FE0065B" w:rsidR="00C87CFE" w:rsidRPr="00CD1347" w:rsidRDefault="00C87CFE" w:rsidP="00C87CFE">
            <w:pPr>
              <w:jc w:val="center"/>
              <w:rPr>
                <w:ins w:id="21799" w:author="Στάθης Καπ" w:date="2023-03-03T04:01:00Z"/>
                <w:rFonts w:cstheme="minorHAnsi"/>
                <w:sz w:val="16"/>
                <w:szCs w:val="16"/>
              </w:rPr>
            </w:pPr>
            <w:ins w:id="21800" w:author="Στάθης Καπ" w:date="2023-03-03T06:21:00Z">
              <w:r>
                <w:rPr>
                  <w:rFonts w:ascii="Calibri" w:hAnsi="Calibri" w:cs="Calibri"/>
                  <w:color w:val="000000"/>
                  <w:sz w:val="16"/>
                  <w:szCs w:val="16"/>
                </w:rPr>
                <w:t>1458</w:t>
              </w:r>
            </w:ins>
          </w:p>
        </w:tc>
        <w:tc>
          <w:tcPr>
            <w:tcW w:w="855" w:type="dxa"/>
            <w:vAlign w:val="center"/>
            <w:tcPrChange w:id="21801" w:author="Στάθης Καπ" w:date="2023-03-03T06:26:00Z">
              <w:tcPr>
                <w:tcW w:w="855" w:type="dxa"/>
              </w:tcPr>
            </w:tcPrChange>
          </w:tcPr>
          <w:p w14:paraId="747D1A7A" w14:textId="7860A186" w:rsidR="00C87CFE" w:rsidRPr="00CD1347" w:rsidRDefault="00C87CFE" w:rsidP="00C87CFE">
            <w:pPr>
              <w:jc w:val="center"/>
              <w:rPr>
                <w:ins w:id="21802" w:author="Στάθης Καπ" w:date="2023-03-03T04:01:00Z"/>
                <w:rFonts w:cstheme="minorHAnsi"/>
                <w:sz w:val="16"/>
                <w:szCs w:val="16"/>
              </w:rPr>
            </w:pPr>
            <w:ins w:id="21803" w:author="Στάθης Καπ" w:date="2023-03-03T06:21:00Z">
              <w:r>
                <w:rPr>
                  <w:rFonts w:ascii="Calibri" w:hAnsi="Calibri" w:cs="Calibri"/>
                  <w:color w:val="000000"/>
                  <w:sz w:val="16"/>
                  <w:szCs w:val="16"/>
                </w:rPr>
                <w:t>1458</w:t>
              </w:r>
            </w:ins>
          </w:p>
        </w:tc>
        <w:tc>
          <w:tcPr>
            <w:tcW w:w="544" w:type="dxa"/>
            <w:vAlign w:val="center"/>
            <w:tcPrChange w:id="21804" w:author="Στάθης Καπ" w:date="2023-03-03T06:26:00Z">
              <w:tcPr>
                <w:tcW w:w="544" w:type="dxa"/>
                <w:vAlign w:val="bottom"/>
              </w:tcPr>
            </w:tcPrChange>
          </w:tcPr>
          <w:p w14:paraId="7E6DAC35" w14:textId="5881C14C" w:rsidR="00C87CFE" w:rsidRPr="00CD1347" w:rsidRDefault="00C87CFE" w:rsidP="00C87CFE">
            <w:pPr>
              <w:jc w:val="center"/>
              <w:rPr>
                <w:ins w:id="21805" w:author="Στάθης Καπ" w:date="2023-03-03T04:01:00Z"/>
                <w:rFonts w:cstheme="minorHAnsi"/>
                <w:sz w:val="16"/>
                <w:szCs w:val="16"/>
              </w:rPr>
            </w:pPr>
            <w:ins w:id="21806" w:author="Στάθης Καπ" w:date="2023-03-03T06:21:00Z">
              <w:r>
                <w:rPr>
                  <w:rFonts w:ascii="Calibri" w:hAnsi="Calibri" w:cs="Calibri"/>
                  <w:color w:val="000000"/>
                  <w:sz w:val="16"/>
                  <w:szCs w:val="16"/>
                </w:rPr>
                <w:t>1458</w:t>
              </w:r>
            </w:ins>
          </w:p>
        </w:tc>
        <w:tc>
          <w:tcPr>
            <w:tcW w:w="621" w:type="dxa"/>
            <w:vAlign w:val="center"/>
            <w:tcPrChange w:id="21807" w:author="Στάθης Καπ" w:date="2023-03-03T06:26:00Z">
              <w:tcPr>
                <w:tcW w:w="621" w:type="dxa"/>
                <w:vAlign w:val="bottom"/>
              </w:tcPr>
            </w:tcPrChange>
          </w:tcPr>
          <w:p w14:paraId="5074710D" w14:textId="58A4ADEB" w:rsidR="00C87CFE" w:rsidRPr="00CD1347" w:rsidRDefault="00C87CFE" w:rsidP="00C87CFE">
            <w:pPr>
              <w:jc w:val="center"/>
              <w:rPr>
                <w:ins w:id="21808" w:author="Στάθης Καπ" w:date="2023-03-03T04:01:00Z"/>
                <w:rFonts w:cstheme="minorHAnsi"/>
                <w:sz w:val="16"/>
                <w:szCs w:val="16"/>
              </w:rPr>
            </w:pPr>
            <w:ins w:id="21809" w:author="Στάθης Καπ" w:date="2023-03-03T06:21:00Z">
              <w:r>
                <w:rPr>
                  <w:rFonts w:ascii="Calibri" w:hAnsi="Calibri" w:cs="Calibri"/>
                  <w:color w:val="000000"/>
                  <w:sz w:val="16"/>
                  <w:szCs w:val="16"/>
                </w:rPr>
                <w:t>0.164</w:t>
              </w:r>
            </w:ins>
          </w:p>
        </w:tc>
        <w:tc>
          <w:tcPr>
            <w:tcW w:w="669" w:type="dxa"/>
            <w:vAlign w:val="center"/>
            <w:tcPrChange w:id="21810" w:author="Στάθης Καπ" w:date="2023-03-03T06:26:00Z">
              <w:tcPr>
                <w:tcW w:w="669" w:type="dxa"/>
                <w:vAlign w:val="center"/>
              </w:tcPr>
            </w:tcPrChange>
          </w:tcPr>
          <w:p w14:paraId="1E21ED0C" w14:textId="40B0E44B" w:rsidR="00C87CFE" w:rsidRPr="00CD1347" w:rsidRDefault="00C87CFE" w:rsidP="00C87CFE">
            <w:pPr>
              <w:jc w:val="center"/>
              <w:rPr>
                <w:ins w:id="21811" w:author="Στάθης Καπ" w:date="2023-03-03T04:01:00Z"/>
                <w:rFonts w:cstheme="minorHAnsi"/>
                <w:sz w:val="16"/>
                <w:szCs w:val="16"/>
              </w:rPr>
            </w:pPr>
            <w:ins w:id="21812" w:author="Στάθης Καπ" w:date="2023-03-03T06:21:00Z">
              <w:r>
                <w:rPr>
                  <w:rFonts w:ascii="Calibri" w:hAnsi="Calibri" w:cstheme="minorHAnsi"/>
                  <w:color w:val="000000"/>
                  <w:sz w:val="16"/>
                  <w:szCs w:val="16"/>
                </w:rPr>
                <w:t>0</w:t>
              </w:r>
            </w:ins>
          </w:p>
        </w:tc>
        <w:tc>
          <w:tcPr>
            <w:tcW w:w="543" w:type="dxa"/>
            <w:vAlign w:val="center"/>
            <w:tcPrChange w:id="21813" w:author="Στάθης Καπ" w:date="2023-03-03T06:26:00Z">
              <w:tcPr>
                <w:tcW w:w="543" w:type="dxa"/>
                <w:vAlign w:val="bottom"/>
              </w:tcPr>
            </w:tcPrChange>
          </w:tcPr>
          <w:p w14:paraId="168F995D" w14:textId="0235A1EA" w:rsidR="00C87CFE" w:rsidRPr="00CD1347" w:rsidRDefault="00C87CFE" w:rsidP="00C87CFE">
            <w:pPr>
              <w:jc w:val="center"/>
              <w:rPr>
                <w:ins w:id="21814" w:author="Στάθης Καπ" w:date="2023-03-03T04:01:00Z"/>
                <w:rFonts w:cstheme="minorHAnsi"/>
                <w:sz w:val="16"/>
                <w:szCs w:val="16"/>
              </w:rPr>
            </w:pPr>
            <w:ins w:id="21815" w:author="Στάθης Καπ" w:date="2023-03-03T06:21:00Z">
              <w:r>
                <w:rPr>
                  <w:rFonts w:ascii="Calibri" w:hAnsi="Calibri" w:cs="Calibri"/>
                  <w:color w:val="000000"/>
                  <w:sz w:val="16"/>
                  <w:szCs w:val="16"/>
                </w:rPr>
                <w:t>1458</w:t>
              </w:r>
            </w:ins>
          </w:p>
        </w:tc>
        <w:tc>
          <w:tcPr>
            <w:tcW w:w="621" w:type="dxa"/>
            <w:vAlign w:val="center"/>
            <w:tcPrChange w:id="21816" w:author="Στάθης Καπ" w:date="2023-03-03T06:26:00Z">
              <w:tcPr>
                <w:tcW w:w="621" w:type="dxa"/>
                <w:vAlign w:val="bottom"/>
              </w:tcPr>
            </w:tcPrChange>
          </w:tcPr>
          <w:p w14:paraId="1DFB3A83" w14:textId="051CC8A4" w:rsidR="00C87CFE" w:rsidRPr="00CD1347" w:rsidRDefault="00C87CFE" w:rsidP="00C87CFE">
            <w:pPr>
              <w:jc w:val="center"/>
              <w:rPr>
                <w:ins w:id="21817" w:author="Στάθης Καπ" w:date="2023-03-03T04:01:00Z"/>
                <w:rFonts w:cstheme="minorHAnsi"/>
                <w:sz w:val="16"/>
                <w:szCs w:val="16"/>
              </w:rPr>
            </w:pPr>
            <w:ins w:id="21818" w:author="Στάθης Καπ" w:date="2023-03-03T06:21:00Z">
              <w:r>
                <w:rPr>
                  <w:rFonts w:ascii="Calibri" w:hAnsi="Calibri" w:cs="Calibri"/>
                  <w:color w:val="000000"/>
                  <w:sz w:val="16"/>
                  <w:szCs w:val="16"/>
                </w:rPr>
                <w:t>0.103</w:t>
              </w:r>
            </w:ins>
          </w:p>
        </w:tc>
        <w:tc>
          <w:tcPr>
            <w:tcW w:w="669" w:type="dxa"/>
            <w:vAlign w:val="center"/>
            <w:tcPrChange w:id="21819" w:author="Στάθης Καπ" w:date="2023-03-03T06:26:00Z">
              <w:tcPr>
                <w:tcW w:w="669" w:type="dxa"/>
                <w:vAlign w:val="center"/>
              </w:tcPr>
            </w:tcPrChange>
          </w:tcPr>
          <w:p w14:paraId="4A007022" w14:textId="3C49E264" w:rsidR="00C87CFE" w:rsidRPr="00CD1347" w:rsidRDefault="00C87CFE" w:rsidP="00C87CFE">
            <w:pPr>
              <w:jc w:val="center"/>
              <w:rPr>
                <w:ins w:id="21820" w:author="Στάθης Καπ" w:date="2023-03-03T04:01:00Z"/>
                <w:rFonts w:cstheme="minorHAnsi"/>
                <w:sz w:val="16"/>
                <w:szCs w:val="16"/>
              </w:rPr>
            </w:pPr>
            <w:ins w:id="21821" w:author="Στάθης Καπ" w:date="2023-03-03T06:21:00Z">
              <w:r>
                <w:rPr>
                  <w:rFonts w:ascii="Calibri" w:hAnsi="Calibri" w:cstheme="minorHAnsi"/>
                  <w:color w:val="000000"/>
                  <w:sz w:val="16"/>
                  <w:szCs w:val="16"/>
                </w:rPr>
                <w:t>0</w:t>
              </w:r>
            </w:ins>
          </w:p>
        </w:tc>
        <w:tc>
          <w:tcPr>
            <w:tcW w:w="508" w:type="dxa"/>
            <w:vAlign w:val="center"/>
            <w:tcPrChange w:id="21822" w:author="Στάθης Καπ" w:date="2023-03-03T06:26:00Z">
              <w:tcPr>
                <w:tcW w:w="508" w:type="dxa"/>
                <w:vAlign w:val="bottom"/>
              </w:tcPr>
            </w:tcPrChange>
          </w:tcPr>
          <w:p w14:paraId="0DDA9934" w14:textId="1654AD59" w:rsidR="00C87CFE" w:rsidRPr="00CD1347" w:rsidRDefault="00C87CFE" w:rsidP="00C87CFE">
            <w:pPr>
              <w:jc w:val="center"/>
              <w:rPr>
                <w:ins w:id="21823" w:author="Στάθης Καπ" w:date="2023-03-03T04:01:00Z"/>
                <w:rFonts w:cstheme="minorHAnsi"/>
                <w:sz w:val="16"/>
                <w:szCs w:val="16"/>
              </w:rPr>
            </w:pPr>
            <w:ins w:id="21824" w:author="Στάθης Καπ" w:date="2023-03-03T06:21:00Z">
              <w:r>
                <w:rPr>
                  <w:rFonts w:ascii="Calibri" w:hAnsi="Calibri" w:cs="Calibri"/>
                  <w:color w:val="000000"/>
                  <w:sz w:val="16"/>
                  <w:szCs w:val="16"/>
                </w:rPr>
                <w:t>1458</w:t>
              </w:r>
            </w:ins>
          </w:p>
        </w:tc>
        <w:tc>
          <w:tcPr>
            <w:tcW w:w="541" w:type="dxa"/>
            <w:vAlign w:val="center"/>
            <w:tcPrChange w:id="21825" w:author="Στάθης Καπ" w:date="2023-03-03T06:26:00Z">
              <w:tcPr>
                <w:tcW w:w="541" w:type="dxa"/>
                <w:vAlign w:val="bottom"/>
              </w:tcPr>
            </w:tcPrChange>
          </w:tcPr>
          <w:p w14:paraId="163412FF" w14:textId="7070EDC4" w:rsidR="00C87CFE" w:rsidRPr="00CD1347" w:rsidRDefault="00C87CFE" w:rsidP="00C87CFE">
            <w:pPr>
              <w:jc w:val="center"/>
              <w:rPr>
                <w:ins w:id="21826" w:author="Στάθης Καπ" w:date="2023-03-03T04:01:00Z"/>
                <w:rFonts w:cstheme="minorHAnsi"/>
                <w:sz w:val="16"/>
                <w:szCs w:val="16"/>
              </w:rPr>
            </w:pPr>
            <w:ins w:id="21827" w:author="Στάθης Καπ" w:date="2023-03-03T06:21:00Z">
              <w:r>
                <w:rPr>
                  <w:rFonts w:ascii="Calibri" w:hAnsi="Calibri" w:cs="Calibri"/>
                  <w:color w:val="000000"/>
                  <w:sz w:val="16"/>
                  <w:szCs w:val="16"/>
                </w:rPr>
                <w:t>0.112</w:t>
              </w:r>
            </w:ins>
          </w:p>
        </w:tc>
        <w:tc>
          <w:tcPr>
            <w:tcW w:w="589" w:type="dxa"/>
            <w:vAlign w:val="center"/>
            <w:tcPrChange w:id="21828" w:author="Στάθης Καπ" w:date="2023-03-03T06:26:00Z">
              <w:tcPr>
                <w:tcW w:w="589" w:type="dxa"/>
                <w:vAlign w:val="center"/>
              </w:tcPr>
            </w:tcPrChange>
          </w:tcPr>
          <w:p w14:paraId="66C96F77" w14:textId="375E61C7" w:rsidR="00C87CFE" w:rsidRPr="00CD1347" w:rsidRDefault="00C87CFE" w:rsidP="00C87CFE">
            <w:pPr>
              <w:jc w:val="center"/>
              <w:rPr>
                <w:ins w:id="21829" w:author="Στάθης Καπ" w:date="2023-03-03T04:01:00Z"/>
                <w:rFonts w:cstheme="minorHAnsi"/>
                <w:sz w:val="16"/>
                <w:szCs w:val="16"/>
              </w:rPr>
            </w:pPr>
            <w:ins w:id="21830" w:author="Στάθης Καπ" w:date="2023-03-03T06:21:00Z">
              <w:r>
                <w:rPr>
                  <w:rFonts w:ascii="Calibri" w:hAnsi="Calibri" w:cstheme="minorHAnsi"/>
                  <w:color w:val="000000"/>
                  <w:sz w:val="16"/>
                  <w:szCs w:val="16"/>
                </w:rPr>
                <w:t>0</w:t>
              </w:r>
            </w:ins>
          </w:p>
        </w:tc>
        <w:tc>
          <w:tcPr>
            <w:tcW w:w="463" w:type="dxa"/>
            <w:vAlign w:val="center"/>
            <w:tcPrChange w:id="21831" w:author="Στάθης Καπ" w:date="2023-03-03T06:26:00Z">
              <w:tcPr>
                <w:tcW w:w="463" w:type="dxa"/>
                <w:vAlign w:val="bottom"/>
              </w:tcPr>
            </w:tcPrChange>
          </w:tcPr>
          <w:p w14:paraId="58C61639" w14:textId="546FD36B" w:rsidR="00C87CFE" w:rsidRPr="00CD1347" w:rsidRDefault="00C87CFE" w:rsidP="00C87CFE">
            <w:pPr>
              <w:jc w:val="center"/>
              <w:rPr>
                <w:ins w:id="21832" w:author="Στάθης Καπ" w:date="2023-03-03T04:01:00Z"/>
                <w:rFonts w:cstheme="minorHAnsi"/>
                <w:sz w:val="16"/>
                <w:szCs w:val="16"/>
              </w:rPr>
            </w:pPr>
            <w:ins w:id="21833" w:author="Στάθης Καπ" w:date="2023-03-03T06:21:00Z">
              <w:r>
                <w:rPr>
                  <w:rFonts w:ascii="Calibri" w:hAnsi="Calibri" w:cs="Calibri"/>
                  <w:color w:val="000000"/>
                  <w:sz w:val="16"/>
                  <w:szCs w:val="16"/>
                </w:rPr>
                <w:t>1458</w:t>
              </w:r>
            </w:ins>
          </w:p>
        </w:tc>
        <w:tc>
          <w:tcPr>
            <w:tcW w:w="541" w:type="dxa"/>
            <w:vAlign w:val="center"/>
            <w:tcPrChange w:id="21834" w:author="Στάθης Καπ" w:date="2023-03-03T06:26:00Z">
              <w:tcPr>
                <w:tcW w:w="541" w:type="dxa"/>
                <w:vAlign w:val="bottom"/>
              </w:tcPr>
            </w:tcPrChange>
          </w:tcPr>
          <w:p w14:paraId="424F7B6C" w14:textId="0974B260" w:rsidR="00C87CFE" w:rsidRPr="00CD1347" w:rsidRDefault="00C87CFE" w:rsidP="00C87CFE">
            <w:pPr>
              <w:jc w:val="center"/>
              <w:rPr>
                <w:ins w:id="21835" w:author="Στάθης Καπ" w:date="2023-03-03T04:01:00Z"/>
                <w:rFonts w:cstheme="minorHAnsi"/>
                <w:sz w:val="16"/>
                <w:szCs w:val="16"/>
              </w:rPr>
            </w:pPr>
            <w:ins w:id="21836" w:author="Στάθης Καπ" w:date="2023-03-03T06:21:00Z">
              <w:r>
                <w:rPr>
                  <w:rFonts w:ascii="Calibri" w:hAnsi="Calibri" w:cs="Calibri"/>
                  <w:color w:val="000000"/>
                  <w:sz w:val="16"/>
                  <w:szCs w:val="16"/>
                </w:rPr>
                <w:t>0.126</w:t>
              </w:r>
            </w:ins>
          </w:p>
        </w:tc>
        <w:tc>
          <w:tcPr>
            <w:tcW w:w="589" w:type="dxa"/>
            <w:vAlign w:val="center"/>
            <w:tcPrChange w:id="21837" w:author="Στάθης Καπ" w:date="2023-03-03T06:26:00Z">
              <w:tcPr>
                <w:tcW w:w="589" w:type="dxa"/>
                <w:vAlign w:val="center"/>
              </w:tcPr>
            </w:tcPrChange>
          </w:tcPr>
          <w:p w14:paraId="7E3EBB97" w14:textId="5CEBB6E9" w:rsidR="00C87CFE" w:rsidRPr="00CD1347" w:rsidRDefault="00C87CFE" w:rsidP="00C87CFE">
            <w:pPr>
              <w:jc w:val="center"/>
              <w:rPr>
                <w:ins w:id="21838" w:author="Στάθης Καπ" w:date="2023-03-03T04:01:00Z"/>
                <w:rFonts w:cstheme="minorHAnsi"/>
                <w:sz w:val="16"/>
                <w:szCs w:val="16"/>
              </w:rPr>
            </w:pPr>
            <w:ins w:id="21839" w:author="Στάθης Καπ" w:date="2023-03-03T06:21:00Z">
              <w:r>
                <w:rPr>
                  <w:rFonts w:ascii="Calibri" w:hAnsi="Calibri" w:cstheme="minorHAnsi"/>
                  <w:color w:val="000000"/>
                  <w:sz w:val="16"/>
                  <w:szCs w:val="16"/>
                </w:rPr>
                <w:t>0</w:t>
              </w:r>
            </w:ins>
          </w:p>
        </w:tc>
      </w:tr>
      <w:tr w:rsidR="00C87CFE" w:rsidRPr="00BB05AC" w14:paraId="0D00071E" w14:textId="77777777" w:rsidTr="00F03C40">
        <w:tblPrEx>
          <w:tblW w:w="0" w:type="auto"/>
          <w:tblBorders>
            <w:insideH w:val="none" w:sz="0" w:space="0" w:color="auto"/>
            <w:insideV w:val="none" w:sz="0" w:space="0" w:color="auto"/>
          </w:tblBorders>
          <w:tblCellMar>
            <w:left w:w="0" w:type="dxa"/>
            <w:right w:w="0" w:type="dxa"/>
          </w:tblCellMar>
          <w:tblPrExChange w:id="2184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841" w:author="Στάθης Καπ" w:date="2023-03-03T04:01:00Z"/>
        </w:trPr>
        <w:tc>
          <w:tcPr>
            <w:tcW w:w="515" w:type="dxa"/>
            <w:tcBorders>
              <w:top w:val="nil"/>
              <w:bottom w:val="nil"/>
              <w:right w:val="single" w:sz="4" w:space="0" w:color="auto"/>
            </w:tcBorders>
            <w:shd w:val="clear" w:color="auto" w:fill="E7E6E6" w:themeFill="background2"/>
            <w:vAlign w:val="bottom"/>
            <w:tcPrChange w:id="21842" w:author="Στάθης Καπ" w:date="2023-03-03T06:26:00Z">
              <w:tcPr>
                <w:tcW w:w="515" w:type="dxa"/>
                <w:vAlign w:val="bottom"/>
              </w:tcPr>
            </w:tcPrChange>
          </w:tcPr>
          <w:p w14:paraId="37138BBB" w14:textId="0F8FB793" w:rsidR="00C87CFE" w:rsidRPr="00CD1347" w:rsidRDefault="00C87CFE" w:rsidP="00C87CFE">
            <w:pPr>
              <w:jc w:val="center"/>
              <w:rPr>
                <w:ins w:id="21843" w:author="Στάθης Καπ" w:date="2023-03-03T04:01:00Z"/>
                <w:sz w:val="16"/>
                <w:szCs w:val="16"/>
              </w:rPr>
            </w:pPr>
            <w:ins w:id="21844" w:author="Στάθης Καπ" w:date="2023-03-03T04:08:00Z">
              <w:r w:rsidRPr="00CD1347">
                <w:rPr>
                  <w:rFonts w:ascii="Calibri" w:hAnsi="Calibri" w:cs="Calibri"/>
                  <w:color w:val="000000"/>
                  <w:sz w:val="16"/>
                  <w:szCs w:val="16"/>
                  <w:rPrChange w:id="21845" w:author="Στάθης Καπ" w:date="2023-03-03T04:09:00Z">
                    <w:rPr>
                      <w:rFonts w:ascii="Calibri" w:hAnsi="Calibri" w:cs="Calibri"/>
                      <w:color w:val="000000"/>
                      <w:sz w:val="18"/>
                      <w:szCs w:val="18"/>
                    </w:rPr>
                  </w:rPrChange>
                </w:rPr>
                <w:t>rc101</w:t>
              </w:r>
            </w:ins>
          </w:p>
        </w:tc>
        <w:tc>
          <w:tcPr>
            <w:tcW w:w="560" w:type="dxa"/>
            <w:tcBorders>
              <w:left w:val="single" w:sz="4" w:space="0" w:color="auto"/>
            </w:tcBorders>
            <w:vAlign w:val="center"/>
            <w:tcPrChange w:id="21846" w:author="Στάθης Καπ" w:date="2023-03-03T06:26:00Z">
              <w:tcPr>
                <w:tcW w:w="560" w:type="dxa"/>
              </w:tcPr>
            </w:tcPrChange>
          </w:tcPr>
          <w:p w14:paraId="03E44560" w14:textId="566EE750" w:rsidR="00C87CFE" w:rsidRPr="00CD1347" w:rsidRDefault="00C87CFE" w:rsidP="00C87CFE">
            <w:pPr>
              <w:jc w:val="center"/>
              <w:rPr>
                <w:ins w:id="21847" w:author="Στάθης Καπ" w:date="2023-03-03T04:01:00Z"/>
                <w:rFonts w:cstheme="minorHAnsi"/>
                <w:sz w:val="16"/>
                <w:szCs w:val="16"/>
              </w:rPr>
            </w:pPr>
            <w:ins w:id="21848" w:author="Στάθης Καπ" w:date="2023-03-03T06:21:00Z">
              <w:r>
                <w:rPr>
                  <w:rFonts w:ascii="Calibri" w:hAnsi="Calibri" w:cs="Calibri"/>
                  <w:color w:val="000000"/>
                  <w:sz w:val="16"/>
                  <w:szCs w:val="16"/>
                </w:rPr>
                <w:t>621</w:t>
              </w:r>
            </w:ins>
          </w:p>
        </w:tc>
        <w:tc>
          <w:tcPr>
            <w:tcW w:w="855" w:type="dxa"/>
            <w:vAlign w:val="center"/>
            <w:tcPrChange w:id="21849" w:author="Στάθης Καπ" w:date="2023-03-03T06:26:00Z">
              <w:tcPr>
                <w:tcW w:w="855" w:type="dxa"/>
              </w:tcPr>
            </w:tcPrChange>
          </w:tcPr>
          <w:p w14:paraId="67462F71" w14:textId="3C468DAE" w:rsidR="00C87CFE" w:rsidRPr="00CD1347" w:rsidRDefault="00C87CFE" w:rsidP="00C87CFE">
            <w:pPr>
              <w:jc w:val="center"/>
              <w:rPr>
                <w:ins w:id="21850" w:author="Στάθης Καπ" w:date="2023-03-03T04:01:00Z"/>
                <w:rFonts w:cstheme="minorHAnsi"/>
                <w:sz w:val="16"/>
                <w:szCs w:val="16"/>
              </w:rPr>
            </w:pPr>
            <w:ins w:id="21851" w:author="Στάθης Καπ" w:date="2023-03-03T06:21:00Z">
              <w:r>
                <w:rPr>
                  <w:rFonts w:ascii="Calibri" w:hAnsi="Calibri" w:cs="Calibri"/>
                  <w:color w:val="000000"/>
                  <w:sz w:val="16"/>
                  <w:szCs w:val="16"/>
                </w:rPr>
                <w:t>604</w:t>
              </w:r>
            </w:ins>
          </w:p>
        </w:tc>
        <w:tc>
          <w:tcPr>
            <w:tcW w:w="544" w:type="dxa"/>
            <w:vAlign w:val="center"/>
            <w:tcPrChange w:id="21852" w:author="Στάθης Καπ" w:date="2023-03-03T06:26:00Z">
              <w:tcPr>
                <w:tcW w:w="544" w:type="dxa"/>
                <w:vAlign w:val="bottom"/>
              </w:tcPr>
            </w:tcPrChange>
          </w:tcPr>
          <w:p w14:paraId="0A96EB67" w14:textId="5DB03D71" w:rsidR="00C87CFE" w:rsidRPr="00CD1347" w:rsidRDefault="00C87CFE" w:rsidP="00C87CFE">
            <w:pPr>
              <w:jc w:val="center"/>
              <w:rPr>
                <w:ins w:id="21853" w:author="Στάθης Καπ" w:date="2023-03-03T04:01:00Z"/>
                <w:rFonts w:cstheme="minorHAnsi"/>
                <w:sz w:val="16"/>
                <w:szCs w:val="16"/>
              </w:rPr>
            </w:pPr>
            <w:ins w:id="21854" w:author="Στάθης Καπ" w:date="2023-03-03T06:21:00Z">
              <w:r>
                <w:rPr>
                  <w:rFonts w:ascii="Calibri" w:hAnsi="Calibri" w:cs="Calibri"/>
                  <w:color w:val="000000"/>
                  <w:sz w:val="16"/>
                  <w:szCs w:val="16"/>
                </w:rPr>
                <w:t>514</w:t>
              </w:r>
            </w:ins>
          </w:p>
        </w:tc>
        <w:tc>
          <w:tcPr>
            <w:tcW w:w="621" w:type="dxa"/>
            <w:vAlign w:val="center"/>
            <w:tcPrChange w:id="21855" w:author="Στάθης Καπ" w:date="2023-03-03T06:26:00Z">
              <w:tcPr>
                <w:tcW w:w="621" w:type="dxa"/>
                <w:vAlign w:val="bottom"/>
              </w:tcPr>
            </w:tcPrChange>
          </w:tcPr>
          <w:p w14:paraId="5AD190BA" w14:textId="1377E2B5" w:rsidR="00C87CFE" w:rsidRPr="00CD1347" w:rsidRDefault="00C87CFE" w:rsidP="00C87CFE">
            <w:pPr>
              <w:jc w:val="center"/>
              <w:rPr>
                <w:ins w:id="21856" w:author="Στάθης Καπ" w:date="2023-03-03T04:01:00Z"/>
                <w:rFonts w:cstheme="minorHAnsi"/>
                <w:sz w:val="16"/>
                <w:szCs w:val="16"/>
              </w:rPr>
            </w:pPr>
            <w:ins w:id="21857" w:author="Στάθης Καπ" w:date="2023-03-03T06:21:00Z">
              <w:r>
                <w:rPr>
                  <w:rFonts w:ascii="Calibri" w:hAnsi="Calibri" w:cs="Calibri"/>
                  <w:color w:val="000000"/>
                  <w:sz w:val="16"/>
                  <w:szCs w:val="16"/>
                </w:rPr>
                <w:t>0.361</w:t>
              </w:r>
            </w:ins>
          </w:p>
        </w:tc>
        <w:tc>
          <w:tcPr>
            <w:tcW w:w="669" w:type="dxa"/>
            <w:vAlign w:val="center"/>
            <w:tcPrChange w:id="21858" w:author="Στάθης Καπ" w:date="2023-03-03T06:26:00Z">
              <w:tcPr>
                <w:tcW w:w="669" w:type="dxa"/>
                <w:vAlign w:val="center"/>
              </w:tcPr>
            </w:tcPrChange>
          </w:tcPr>
          <w:p w14:paraId="34AA2642" w14:textId="7940E416" w:rsidR="00C87CFE" w:rsidRPr="00CD1347" w:rsidRDefault="00C87CFE" w:rsidP="00C87CFE">
            <w:pPr>
              <w:jc w:val="center"/>
              <w:rPr>
                <w:ins w:id="21859" w:author="Στάθης Καπ" w:date="2023-03-03T04:01:00Z"/>
                <w:rFonts w:cstheme="minorHAnsi"/>
                <w:sz w:val="16"/>
                <w:szCs w:val="16"/>
              </w:rPr>
            </w:pPr>
            <w:ins w:id="21860" w:author="Στάθης Καπ" w:date="2023-03-03T06:21:00Z">
              <w:r>
                <w:rPr>
                  <w:rFonts w:ascii="Calibri" w:hAnsi="Calibri" w:cstheme="minorHAnsi"/>
                  <w:color w:val="000000"/>
                  <w:sz w:val="16"/>
                  <w:szCs w:val="16"/>
                </w:rPr>
                <w:t>17.23</w:t>
              </w:r>
            </w:ins>
          </w:p>
        </w:tc>
        <w:tc>
          <w:tcPr>
            <w:tcW w:w="543" w:type="dxa"/>
            <w:vAlign w:val="center"/>
            <w:tcPrChange w:id="21861" w:author="Στάθης Καπ" w:date="2023-03-03T06:26:00Z">
              <w:tcPr>
                <w:tcW w:w="543" w:type="dxa"/>
                <w:vAlign w:val="bottom"/>
              </w:tcPr>
            </w:tcPrChange>
          </w:tcPr>
          <w:p w14:paraId="7E8A8106" w14:textId="1169E88A" w:rsidR="00C87CFE" w:rsidRPr="00CD1347" w:rsidRDefault="00C87CFE" w:rsidP="00C87CFE">
            <w:pPr>
              <w:jc w:val="center"/>
              <w:rPr>
                <w:ins w:id="21862" w:author="Στάθης Καπ" w:date="2023-03-03T04:01:00Z"/>
                <w:rFonts w:cstheme="minorHAnsi"/>
                <w:sz w:val="16"/>
                <w:szCs w:val="16"/>
              </w:rPr>
            </w:pPr>
            <w:ins w:id="21863" w:author="Στάθης Καπ" w:date="2023-03-03T06:21:00Z">
              <w:r>
                <w:rPr>
                  <w:rFonts w:ascii="Calibri" w:hAnsi="Calibri" w:cs="Calibri"/>
                  <w:color w:val="000000"/>
                  <w:sz w:val="16"/>
                  <w:szCs w:val="16"/>
                </w:rPr>
                <w:t>525</w:t>
              </w:r>
            </w:ins>
          </w:p>
        </w:tc>
        <w:tc>
          <w:tcPr>
            <w:tcW w:w="621" w:type="dxa"/>
            <w:vAlign w:val="center"/>
            <w:tcPrChange w:id="21864" w:author="Στάθης Καπ" w:date="2023-03-03T06:26:00Z">
              <w:tcPr>
                <w:tcW w:w="621" w:type="dxa"/>
                <w:vAlign w:val="bottom"/>
              </w:tcPr>
            </w:tcPrChange>
          </w:tcPr>
          <w:p w14:paraId="2284B539" w14:textId="620215D9" w:rsidR="00C87CFE" w:rsidRPr="00CD1347" w:rsidRDefault="00C87CFE" w:rsidP="00C87CFE">
            <w:pPr>
              <w:jc w:val="center"/>
              <w:rPr>
                <w:ins w:id="21865" w:author="Στάθης Καπ" w:date="2023-03-03T04:01:00Z"/>
                <w:rFonts w:cstheme="minorHAnsi"/>
                <w:sz w:val="16"/>
                <w:szCs w:val="16"/>
              </w:rPr>
            </w:pPr>
            <w:ins w:id="21866" w:author="Στάθης Καπ" w:date="2023-03-03T06:21:00Z">
              <w:r>
                <w:rPr>
                  <w:rFonts w:ascii="Calibri" w:hAnsi="Calibri" w:cs="Calibri"/>
                  <w:color w:val="000000"/>
                  <w:sz w:val="16"/>
                  <w:szCs w:val="16"/>
                </w:rPr>
                <w:t>0.281</w:t>
              </w:r>
            </w:ins>
          </w:p>
        </w:tc>
        <w:tc>
          <w:tcPr>
            <w:tcW w:w="669" w:type="dxa"/>
            <w:vAlign w:val="center"/>
            <w:tcPrChange w:id="21867" w:author="Στάθης Καπ" w:date="2023-03-03T06:26:00Z">
              <w:tcPr>
                <w:tcW w:w="669" w:type="dxa"/>
                <w:vAlign w:val="center"/>
              </w:tcPr>
            </w:tcPrChange>
          </w:tcPr>
          <w:p w14:paraId="582910DD" w14:textId="050D060B" w:rsidR="00C87CFE" w:rsidRPr="00CD1347" w:rsidRDefault="00C87CFE" w:rsidP="00C87CFE">
            <w:pPr>
              <w:jc w:val="center"/>
              <w:rPr>
                <w:ins w:id="21868" w:author="Στάθης Καπ" w:date="2023-03-03T04:01:00Z"/>
                <w:rFonts w:cstheme="minorHAnsi"/>
                <w:sz w:val="16"/>
                <w:szCs w:val="16"/>
              </w:rPr>
            </w:pPr>
            <w:ins w:id="21869" w:author="Στάθης Καπ" w:date="2023-03-03T06:21:00Z">
              <w:r>
                <w:rPr>
                  <w:rFonts w:ascii="Calibri" w:hAnsi="Calibri" w:cstheme="minorHAnsi"/>
                  <w:color w:val="000000"/>
                  <w:sz w:val="16"/>
                  <w:szCs w:val="16"/>
                </w:rPr>
                <w:t>-2.14</w:t>
              </w:r>
            </w:ins>
          </w:p>
        </w:tc>
        <w:tc>
          <w:tcPr>
            <w:tcW w:w="508" w:type="dxa"/>
            <w:vAlign w:val="center"/>
            <w:tcPrChange w:id="21870" w:author="Στάθης Καπ" w:date="2023-03-03T06:26:00Z">
              <w:tcPr>
                <w:tcW w:w="508" w:type="dxa"/>
                <w:vAlign w:val="bottom"/>
              </w:tcPr>
            </w:tcPrChange>
          </w:tcPr>
          <w:p w14:paraId="3A78E13A" w14:textId="20806FA1" w:rsidR="00C87CFE" w:rsidRPr="00CD1347" w:rsidRDefault="00C87CFE" w:rsidP="00C87CFE">
            <w:pPr>
              <w:jc w:val="center"/>
              <w:rPr>
                <w:ins w:id="21871" w:author="Στάθης Καπ" w:date="2023-03-03T04:01:00Z"/>
                <w:rFonts w:cstheme="minorHAnsi"/>
                <w:sz w:val="16"/>
                <w:szCs w:val="16"/>
              </w:rPr>
            </w:pPr>
            <w:ins w:id="21872" w:author="Στάθης Καπ" w:date="2023-03-03T06:21:00Z">
              <w:r>
                <w:rPr>
                  <w:rFonts w:ascii="Calibri" w:hAnsi="Calibri" w:cs="Calibri"/>
                  <w:color w:val="000000"/>
                  <w:sz w:val="16"/>
                  <w:szCs w:val="16"/>
                </w:rPr>
                <w:t>459</w:t>
              </w:r>
            </w:ins>
          </w:p>
        </w:tc>
        <w:tc>
          <w:tcPr>
            <w:tcW w:w="541" w:type="dxa"/>
            <w:vAlign w:val="center"/>
            <w:tcPrChange w:id="21873" w:author="Στάθης Καπ" w:date="2023-03-03T06:26:00Z">
              <w:tcPr>
                <w:tcW w:w="541" w:type="dxa"/>
                <w:vAlign w:val="bottom"/>
              </w:tcPr>
            </w:tcPrChange>
          </w:tcPr>
          <w:p w14:paraId="4A6539F9" w14:textId="19B6C07D" w:rsidR="00C87CFE" w:rsidRPr="00CD1347" w:rsidRDefault="00C87CFE" w:rsidP="00C87CFE">
            <w:pPr>
              <w:jc w:val="center"/>
              <w:rPr>
                <w:ins w:id="21874" w:author="Στάθης Καπ" w:date="2023-03-03T04:01:00Z"/>
                <w:rFonts w:cstheme="minorHAnsi"/>
                <w:sz w:val="16"/>
                <w:szCs w:val="16"/>
              </w:rPr>
            </w:pPr>
            <w:ins w:id="21875" w:author="Στάθης Καπ" w:date="2023-03-03T06:21:00Z">
              <w:r>
                <w:rPr>
                  <w:rFonts w:ascii="Calibri" w:hAnsi="Calibri" w:cs="Calibri"/>
                  <w:color w:val="000000"/>
                  <w:sz w:val="16"/>
                  <w:szCs w:val="16"/>
                </w:rPr>
                <w:t>0.251</w:t>
              </w:r>
            </w:ins>
          </w:p>
        </w:tc>
        <w:tc>
          <w:tcPr>
            <w:tcW w:w="589" w:type="dxa"/>
            <w:vAlign w:val="center"/>
            <w:tcPrChange w:id="21876" w:author="Στάθης Καπ" w:date="2023-03-03T06:26:00Z">
              <w:tcPr>
                <w:tcW w:w="589" w:type="dxa"/>
                <w:vAlign w:val="center"/>
              </w:tcPr>
            </w:tcPrChange>
          </w:tcPr>
          <w:p w14:paraId="286DDF5F" w14:textId="13032E4A" w:rsidR="00C87CFE" w:rsidRPr="00CD1347" w:rsidRDefault="00C87CFE" w:rsidP="00C87CFE">
            <w:pPr>
              <w:jc w:val="center"/>
              <w:rPr>
                <w:ins w:id="21877" w:author="Στάθης Καπ" w:date="2023-03-03T04:01:00Z"/>
                <w:rFonts w:cstheme="minorHAnsi"/>
                <w:sz w:val="16"/>
                <w:szCs w:val="16"/>
              </w:rPr>
            </w:pPr>
            <w:ins w:id="21878" w:author="Στάθης Καπ" w:date="2023-03-03T06:21:00Z">
              <w:r>
                <w:rPr>
                  <w:rFonts w:ascii="Calibri" w:hAnsi="Calibri" w:cstheme="minorHAnsi"/>
                  <w:color w:val="000000"/>
                  <w:sz w:val="16"/>
                  <w:szCs w:val="16"/>
                </w:rPr>
                <w:t>10.7</w:t>
              </w:r>
            </w:ins>
          </w:p>
        </w:tc>
        <w:tc>
          <w:tcPr>
            <w:tcW w:w="463" w:type="dxa"/>
            <w:vAlign w:val="center"/>
            <w:tcPrChange w:id="21879" w:author="Στάθης Καπ" w:date="2023-03-03T06:26:00Z">
              <w:tcPr>
                <w:tcW w:w="463" w:type="dxa"/>
                <w:vAlign w:val="bottom"/>
              </w:tcPr>
            </w:tcPrChange>
          </w:tcPr>
          <w:p w14:paraId="1A1F1828" w14:textId="151BA4FB" w:rsidR="00C87CFE" w:rsidRPr="00CD1347" w:rsidRDefault="00C87CFE" w:rsidP="00C87CFE">
            <w:pPr>
              <w:jc w:val="center"/>
              <w:rPr>
                <w:ins w:id="21880" w:author="Στάθης Καπ" w:date="2023-03-03T04:01:00Z"/>
                <w:rFonts w:cstheme="minorHAnsi"/>
                <w:sz w:val="16"/>
                <w:szCs w:val="16"/>
              </w:rPr>
            </w:pPr>
            <w:ins w:id="21881" w:author="Στάθης Καπ" w:date="2023-03-03T06:21:00Z">
              <w:r>
                <w:rPr>
                  <w:rFonts w:ascii="Calibri" w:hAnsi="Calibri" w:cs="Calibri"/>
                  <w:color w:val="000000"/>
                  <w:sz w:val="16"/>
                  <w:szCs w:val="16"/>
                </w:rPr>
                <w:t>452</w:t>
              </w:r>
            </w:ins>
          </w:p>
        </w:tc>
        <w:tc>
          <w:tcPr>
            <w:tcW w:w="541" w:type="dxa"/>
            <w:vAlign w:val="center"/>
            <w:tcPrChange w:id="21882" w:author="Στάθης Καπ" w:date="2023-03-03T06:26:00Z">
              <w:tcPr>
                <w:tcW w:w="541" w:type="dxa"/>
                <w:vAlign w:val="bottom"/>
              </w:tcPr>
            </w:tcPrChange>
          </w:tcPr>
          <w:p w14:paraId="35EE6570" w14:textId="4EA70FF1" w:rsidR="00C87CFE" w:rsidRPr="00CD1347" w:rsidRDefault="00C87CFE" w:rsidP="00C87CFE">
            <w:pPr>
              <w:jc w:val="center"/>
              <w:rPr>
                <w:ins w:id="21883" w:author="Στάθης Καπ" w:date="2023-03-03T04:01:00Z"/>
                <w:rFonts w:cstheme="minorHAnsi"/>
                <w:sz w:val="16"/>
                <w:szCs w:val="16"/>
              </w:rPr>
            </w:pPr>
            <w:ins w:id="21884" w:author="Στάθης Καπ" w:date="2023-03-03T06:21:00Z">
              <w:r>
                <w:rPr>
                  <w:rFonts w:ascii="Calibri" w:hAnsi="Calibri" w:cs="Calibri"/>
                  <w:color w:val="000000"/>
                  <w:sz w:val="16"/>
                  <w:szCs w:val="16"/>
                </w:rPr>
                <w:t>0.269</w:t>
              </w:r>
            </w:ins>
          </w:p>
        </w:tc>
        <w:tc>
          <w:tcPr>
            <w:tcW w:w="589" w:type="dxa"/>
            <w:vAlign w:val="center"/>
            <w:tcPrChange w:id="21885" w:author="Στάθης Καπ" w:date="2023-03-03T06:26:00Z">
              <w:tcPr>
                <w:tcW w:w="589" w:type="dxa"/>
                <w:vAlign w:val="center"/>
              </w:tcPr>
            </w:tcPrChange>
          </w:tcPr>
          <w:p w14:paraId="15B6484A" w14:textId="7A1B63CB" w:rsidR="00C87CFE" w:rsidRPr="00CD1347" w:rsidRDefault="00C87CFE" w:rsidP="00C87CFE">
            <w:pPr>
              <w:jc w:val="center"/>
              <w:rPr>
                <w:ins w:id="21886" w:author="Στάθης Καπ" w:date="2023-03-03T04:01:00Z"/>
                <w:rFonts w:cstheme="minorHAnsi"/>
                <w:sz w:val="16"/>
                <w:szCs w:val="16"/>
              </w:rPr>
            </w:pPr>
            <w:ins w:id="21887" w:author="Στάθης Καπ" w:date="2023-03-03T06:21:00Z">
              <w:r>
                <w:rPr>
                  <w:rFonts w:ascii="Calibri" w:hAnsi="Calibri" w:cstheme="minorHAnsi"/>
                  <w:color w:val="000000"/>
                  <w:sz w:val="16"/>
                  <w:szCs w:val="16"/>
                </w:rPr>
                <w:t>12.06</w:t>
              </w:r>
            </w:ins>
          </w:p>
        </w:tc>
      </w:tr>
      <w:tr w:rsidR="00C87CFE" w:rsidRPr="00BB05AC" w14:paraId="2C8103A1" w14:textId="77777777" w:rsidTr="00F03C40">
        <w:tblPrEx>
          <w:tblW w:w="0" w:type="auto"/>
          <w:tblBorders>
            <w:insideH w:val="none" w:sz="0" w:space="0" w:color="auto"/>
            <w:insideV w:val="none" w:sz="0" w:space="0" w:color="auto"/>
          </w:tblBorders>
          <w:tblCellMar>
            <w:left w:w="0" w:type="dxa"/>
            <w:right w:w="0" w:type="dxa"/>
          </w:tblCellMar>
          <w:tblPrExChange w:id="2188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889" w:author="Στάθης Καπ" w:date="2023-03-03T04:01:00Z"/>
        </w:trPr>
        <w:tc>
          <w:tcPr>
            <w:tcW w:w="515" w:type="dxa"/>
            <w:tcBorders>
              <w:top w:val="nil"/>
              <w:bottom w:val="nil"/>
              <w:right w:val="single" w:sz="4" w:space="0" w:color="auto"/>
            </w:tcBorders>
            <w:shd w:val="clear" w:color="auto" w:fill="E7E6E6" w:themeFill="background2"/>
            <w:vAlign w:val="bottom"/>
            <w:tcPrChange w:id="21890" w:author="Στάθης Καπ" w:date="2023-03-03T06:26:00Z">
              <w:tcPr>
                <w:tcW w:w="515" w:type="dxa"/>
                <w:vAlign w:val="bottom"/>
              </w:tcPr>
            </w:tcPrChange>
          </w:tcPr>
          <w:p w14:paraId="551DC145" w14:textId="60615682" w:rsidR="00C87CFE" w:rsidRPr="00CD1347" w:rsidRDefault="00C87CFE" w:rsidP="00C87CFE">
            <w:pPr>
              <w:jc w:val="center"/>
              <w:rPr>
                <w:ins w:id="21891" w:author="Στάθης Καπ" w:date="2023-03-03T04:01:00Z"/>
                <w:sz w:val="16"/>
                <w:szCs w:val="16"/>
              </w:rPr>
            </w:pPr>
            <w:ins w:id="21892" w:author="Στάθης Καπ" w:date="2023-03-03T04:08:00Z">
              <w:r w:rsidRPr="00CD1347">
                <w:rPr>
                  <w:rFonts w:ascii="Calibri" w:hAnsi="Calibri" w:cs="Calibri"/>
                  <w:color w:val="000000"/>
                  <w:sz w:val="16"/>
                  <w:szCs w:val="16"/>
                  <w:rPrChange w:id="21893" w:author="Στάθης Καπ" w:date="2023-03-03T04:09:00Z">
                    <w:rPr>
                      <w:rFonts w:ascii="Calibri" w:hAnsi="Calibri" w:cs="Calibri"/>
                      <w:color w:val="000000"/>
                      <w:sz w:val="18"/>
                      <w:szCs w:val="18"/>
                    </w:rPr>
                  </w:rPrChange>
                </w:rPr>
                <w:t>rc102</w:t>
              </w:r>
            </w:ins>
          </w:p>
        </w:tc>
        <w:tc>
          <w:tcPr>
            <w:tcW w:w="560" w:type="dxa"/>
            <w:tcBorders>
              <w:left w:val="single" w:sz="4" w:space="0" w:color="auto"/>
            </w:tcBorders>
            <w:vAlign w:val="center"/>
            <w:tcPrChange w:id="21894" w:author="Στάθης Καπ" w:date="2023-03-03T06:26:00Z">
              <w:tcPr>
                <w:tcW w:w="560" w:type="dxa"/>
              </w:tcPr>
            </w:tcPrChange>
          </w:tcPr>
          <w:p w14:paraId="718C56D2" w14:textId="5F4E8329" w:rsidR="00C87CFE" w:rsidRPr="00CD1347" w:rsidRDefault="00C87CFE" w:rsidP="00C87CFE">
            <w:pPr>
              <w:jc w:val="center"/>
              <w:rPr>
                <w:ins w:id="21895" w:author="Στάθης Καπ" w:date="2023-03-03T04:01:00Z"/>
                <w:rFonts w:cstheme="minorHAnsi"/>
                <w:sz w:val="16"/>
                <w:szCs w:val="16"/>
              </w:rPr>
            </w:pPr>
            <w:ins w:id="21896" w:author="Στάθης Καπ" w:date="2023-03-03T06:21:00Z">
              <w:r>
                <w:rPr>
                  <w:rFonts w:ascii="Calibri" w:hAnsi="Calibri" w:cs="Calibri"/>
                  <w:color w:val="000000"/>
                  <w:sz w:val="16"/>
                  <w:szCs w:val="16"/>
                </w:rPr>
                <w:t>714</w:t>
              </w:r>
            </w:ins>
          </w:p>
        </w:tc>
        <w:tc>
          <w:tcPr>
            <w:tcW w:w="855" w:type="dxa"/>
            <w:vAlign w:val="center"/>
            <w:tcPrChange w:id="21897" w:author="Στάθης Καπ" w:date="2023-03-03T06:26:00Z">
              <w:tcPr>
                <w:tcW w:w="855" w:type="dxa"/>
              </w:tcPr>
            </w:tcPrChange>
          </w:tcPr>
          <w:p w14:paraId="2FEB9F91" w14:textId="4C4731A6" w:rsidR="00C87CFE" w:rsidRPr="00CD1347" w:rsidRDefault="00C87CFE" w:rsidP="00C87CFE">
            <w:pPr>
              <w:jc w:val="center"/>
              <w:rPr>
                <w:ins w:id="21898" w:author="Στάθης Καπ" w:date="2023-03-03T04:01:00Z"/>
                <w:rFonts w:cstheme="minorHAnsi"/>
                <w:sz w:val="16"/>
                <w:szCs w:val="16"/>
              </w:rPr>
            </w:pPr>
            <w:ins w:id="21899" w:author="Στάθης Καπ" w:date="2023-03-03T06:21:00Z">
              <w:r>
                <w:rPr>
                  <w:rFonts w:ascii="Calibri" w:hAnsi="Calibri" w:cs="Calibri"/>
                  <w:color w:val="000000"/>
                  <w:sz w:val="16"/>
                  <w:szCs w:val="16"/>
                </w:rPr>
                <w:t>698</w:t>
              </w:r>
            </w:ins>
          </w:p>
        </w:tc>
        <w:tc>
          <w:tcPr>
            <w:tcW w:w="544" w:type="dxa"/>
            <w:vAlign w:val="center"/>
            <w:tcPrChange w:id="21900" w:author="Στάθης Καπ" w:date="2023-03-03T06:26:00Z">
              <w:tcPr>
                <w:tcW w:w="544" w:type="dxa"/>
                <w:vAlign w:val="bottom"/>
              </w:tcPr>
            </w:tcPrChange>
          </w:tcPr>
          <w:p w14:paraId="7D553917" w14:textId="13054D29" w:rsidR="00C87CFE" w:rsidRPr="00CD1347" w:rsidRDefault="00C87CFE" w:rsidP="00C87CFE">
            <w:pPr>
              <w:jc w:val="center"/>
              <w:rPr>
                <w:ins w:id="21901" w:author="Στάθης Καπ" w:date="2023-03-03T04:01:00Z"/>
                <w:rFonts w:cstheme="minorHAnsi"/>
                <w:sz w:val="16"/>
                <w:szCs w:val="16"/>
              </w:rPr>
            </w:pPr>
            <w:ins w:id="21902" w:author="Στάθης Καπ" w:date="2023-03-03T06:21:00Z">
              <w:r>
                <w:rPr>
                  <w:rFonts w:ascii="Calibri" w:hAnsi="Calibri" w:cs="Calibri"/>
                  <w:color w:val="000000"/>
                  <w:sz w:val="16"/>
                  <w:szCs w:val="16"/>
                </w:rPr>
                <w:t>625</w:t>
              </w:r>
            </w:ins>
          </w:p>
        </w:tc>
        <w:tc>
          <w:tcPr>
            <w:tcW w:w="621" w:type="dxa"/>
            <w:vAlign w:val="center"/>
            <w:tcPrChange w:id="21903" w:author="Στάθης Καπ" w:date="2023-03-03T06:26:00Z">
              <w:tcPr>
                <w:tcW w:w="621" w:type="dxa"/>
                <w:vAlign w:val="bottom"/>
              </w:tcPr>
            </w:tcPrChange>
          </w:tcPr>
          <w:p w14:paraId="497C2922" w14:textId="0A0B8F6B" w:rsidR="00C87CFE" w:rsidRPr="00CD1347" w:rsidRDefault="00C87CFE" w:rsidP="00C87CFE">
            <w:pPr>
              <w:jc w:val="center"/>
              <w:rPr>
                <w:ins w:id="21904" w:author="Στάθης Καπ" w:date="2023-03-03T04:01:00Z"/>
                <w:rFonts w:cstheme="minorHAnsi"/>
                <w:sz w:val="16"/>
                <w:szCs w:val="16"/>
              </w:rPr>
            </w:pPr>
            <w:ins w:id="21905" w:author="Στάθης Καπ" w:date="2023-03-03T06:21:00Z">
              <w:r>
                <w:rPr>
                  <w:rFonts w:ascii="Calibri" w:hAnsi="Calibri" w:cs="Calibri"/>
                  <w:color w:val="000000"/>
                  <w:sz w:val="16"/>
                  <w:szCs w:val="16"/>
                </w:rPr>
                <w:t>0.387</w:t>
              </w:r>
            </w:ins>
          </w:p>
        </w:tc>
        <w:tc>
          <w:tcPr>
            <w:tcW w:w="669" w:type="dxa"/>
            <w:vAlign w:val="center"/>
            <w:tcPrChange w:id="21906" w:author="Στάθης Καπ" w:date="2023-03-03T06:26:00Z">
              <w:tcPr>
                <w:tcW w:w="669" w:type="dxa"/>
                <w:vAlign w:val="center"/>
              </w:tcPr>
            </w:tcPrChange>
          </w:tcPr>
          <w:p w14:paraId="3B42C7E8" w14:textId="7889B783" w:rsidR="00C87CFE" w:rsidRPr="00CD1347" w:rsidRDefault="00C87CFE" w:rsidP="00C87CFE">
            <w:pPr>
              <w:jc w:val="center"/>
              <w:rPr>
                <w:ins w:id="21907" w:author="Στάθης Καπ" w:date="2023-03-03T04:01:00Z"/>
                <w:rFonts w:cstheme="minorHAnsi"/>
                <w:sz w:val="16"/>
                <w:szCs w:val="16"/>
              </w:rPr>
            </w:pPr>
            <w:ins w:id="21908" w:author="Στάθης Καπ" w:date="2023-03-03T06:21:00Z">
              <w:r>
                <w:rPr>
                  <w:rFonts w:ascii="Calibri" w:hAnsi="Calibri" w:cstheme="minorHAnsi"/>
                  <w:color w:val="000000"/>
                  <w:sz w:val="16"/>
                  <w:szCs w:val="16"/>
                </w:rPr>
                <w:t>12.46</w:t>
              </w:r>
            </w:ins>
          </w:p>
        </w:tc>
        <w:tc>
          <w:tcPr>
            <w:tcW w:w="543" w:type="dxa"/>
            <w:vAlign w:val="center"/>
            <w:tcPrChange w:id="21909" w:author="Στάθης Καπ" w:date="2023-03-03T06:26:00Z">
              <w:tcPr>
                <w:tcW w:w="543" w:type="dxa"/>
                <w:vAlign w:val="bottom"/>
              </w:tcPr>
            </w:tcPrChange>
          </w:tcPr>
          <w:p w14:paraId="0BFBDEDC" w14:textId="24C604E9" w:rsidR="00C87CFE" w:rsidRPr="00CD1347" w:rsidRDefault="00C87CFE" w:rsidP="00C87CFE">
            <w:pPr>
              <w:jc w:val="center"/>
              <w:rPr>
                <w:ins w:id="21910" w:author="Στάθης Καπ" w:date="2023-03-03T04:01:00Z"/>
                <w:rFonts w:cstheme="minorHAnsi"/>
                <w:sz w:val="16"/>
                <w:szCs w:val="16"/>
              </w:rPr>
            </w:pPr>
            <w:ins w:id="21911" w:author="Στάθης Καπ" w:date="2023-03-03T06:21:00Z">
              <w:r>
                <w:rPr>
                  <w:rFonts w:ascii="Calibri" w:hAnsi="Calibri" w:cs="Calibri"/>
                  <w:color w:val="000000"/>
                  <w:sz w:val="16"/>
                  <w:szCs w:val="16"/>
                </w:rPr>
                <w:t>586</w:t>
              </w:r>
            </w:ins>
          </w:p>
        </w:tc>
        <w:tc>
          <w:tcPr>
            <w:tcW w:w="621" w:type="dxa"/>
            <w:vAlign w:val="center"/>
            <w:tcPrChange w:id="21912" w:author="Στάθης Καπ" w:date="2023-03-03T06:26:00Z">
              <w:tcPr>
                <w:tcW w:w="621" w:type="dxa"/>
                <w:vAlign w:val="bottom"/>
              </w:tcPr>
            </w:tcPrChange>
          </w:tcPr>
          <w:p w14:paraId="58A14DA6" w14:textId="1EAB6279" w:rsidR="00C87CFE" w:rsidRPr="00CD1347" w:rsidRDefault="00C87CFE" w:rsidP="00C87CFE">
            <w:pPr>
              <w:jc w:val="center"/>
              <w:rPr>
                <w:ins w:id="21913" w:author="Στάθης Καπ" w:date="2023-03-03T04:01:00Z"/>
                <w:rFonts w:cstheme="minorHAnsi"/>
                <w:sz w:val="16"/>
                <w:szCs w:val="16"/>
              </w:rPr>
            </w:pPr>
            <w:ins w:id="21914" w:author="Στάθης Καπ" w:date="2023-03-03T06:21:00Z">
              <w:r>
                <w:rPr>
                  <w:rFonts w:ascii="Calibri" w:hAnsi="Calibri" w:cs="Calibri"/>
                  <w:color w:val="000000"/>
                  <w:sz w:val="16"/>
                  <w:szCs w:val="16"/>
                </w:rPr>
                <w:t>0.275</w:t>
              </w:r>
            </w:ins>
          </w:p>
        </w:tc>
        <w:tc>
          <w:tcPr>
            <w:tcW w:w="669" w:type="dxa"/>
            <w:vAlign w:val="center"/>
            <w:tcPrChange w:id="21915" w:author="Στάθης Καπ" w:date="2023-03-03T06:26:00Z">
              <w:tcPr>
                <w:tcW w:w="669" w:type="dxa"/>
                <w:vAlign w:val="center"/>
              </w:tcPr>
            </w:tcPrChange>
          </w:tcPr>
          <w:p w14:paraId="3F2CCE31" w14:textId="2FED7368" w:rsidR="00C87CFE" w:rsidRPr="00CD1347" w:rsidRDefault="00C87CFE" w:rsidP="00C87CFE">
            <w:pPr>
              <w:jc w:val="center"/>
              <w:rPr>
                <w:ins w:id="21916" w:author="Στάθης Καπ" w:date="2023-03-03T04:01:00Z"/>
                <w:rFonts w:cstheme="minorHAnsi"/>
                <w:sz w:val="16"/>
                <w:szCs w:val="16"/>
              </w:rPr>
            </w:pPr>
            <w:ins w:id="21917" w:author="Στάθης Καπ" w:date="2023-03-03T06:21:00Z">
              <w:r>
                <w:rPr>
                  <w:rFonts w:ascii="Calibri" w:hAnsi="Calibri" w:cstheme="minorHAnsi"/>
                  <w:color w:val="000000"/>
                  <w:sz w:val="16"/>
                  <w:szCs w:val="16"/>
                </w:rPr>
                <w:t>6.24</w:t>
              </w:r>
            </w:ins>
          </w:p>
        </w:tc>
        <w:tc>
          <w:tcPr>
            <w:tcW w:w="508" w:type="dxa"/>
            <w:vAlign w:val="center"/>
            <w:tcPrChange w:id="21918" w:author="Στάθης Καπ" w:date="2023-03-03T06:26:00Z">
              <w:tcPr>
                <w:tcW w:w="508" w:type="dxa"/>
                <w:vAlign w:val="bottom"/>
              </w:tcPr>
            </w:tcPrChange>
          </w:tcPr>
          <w:p w14:paraId="34EF156D" w14:textId="65EAEA3B" w:rsidR="00C87CFE" w:rsidRPr="00CD1347" w:rsidRDefault="00C87CFE" w:rsidP="00C87CFE">
            <w:pPr>
              <w:jc w:val="center"/>
              <w:rPr>
                <w:ins w:id="21919" w:author="Στάθης Καπ" w:date="2023-03-03T04:01:00Z"/>
                <w:rFonts w:cstheme="minorHAnsi"/>
                <w:sz w:val="16"/>
                <w:szCs w:val="16"/>
              </w:rPr>
            </w:pPr>
            <w:ins w:id="21920" w:author="Στάθης Καπ" w:date="2023-03-03T06:21:00Z">
              <w:r>
                <w:rPr>
                  <w:rFonts w:ascii="Calibri" w:hAnsi="Calibri" w:cs="Calibri"/>
                  <w:color w:val="000000"/>
                  <w:sz w:val="16"/>
                  <w:szCs w:val="16"/>
                </w:rPr>
                <w:t>560</w:t>
              </w:r>
            </w:ins>
          </w:p>
        </w:tc>
        <w:tc>
          <w:tcPr>
            <w:tcW w:w="541" w:type="dxa"/>
            <w:vAlign w:val="center"/>
            <w:tcPrChange w:id="21921" w:author="Στάθης Καπ" w:date="2023-03-03T06:26:00Z">
              <w:tcPr>
                <w:tcW w:w="541" w:type="dxa"/>
                <w:vAlign w:val="bottom"/>
              </w:tcPr>
            </w:tcPrChange>
          </w:tcPr>
          <w:p w14:paraId="5315D874" w14:textId="35AE87E0" w:rsidR="00C87CFE" w:rsidRPr="00CD1347" w:rsidRDefault="00C87CFE" w:rsidP="00C87CFE">
            <w:pPr>
              <w:jc w:val="center"/>
              <w:rPr>
                <w:ins w:id="21922" w:author="Στάθης Καπ" w:date="2023-03-03T04:01:00Z"/>
                <w:rFonts w:cstheme="minorHAnsi"/>
                <w:sz w:val="16"/>
                <w:szCs w:val="16"/>
              </w:rPr>
            </w:pPr>
            <w:ins w:id="21923" w:author="Στάθης Καπ" w:date="2023-03-03T06:21:00Z">
              <w:r>
                <w:rPr>
                  <w:rFonts w:ascii="Calibri" w:hAnsi="Calibri" w:cs="Calibri"/>
                  <w:color w:val="000000"/>
                  <w:sz w:val="16"/>
                  <w:szCs w:val="16"/>
                </w:rPr>
                <w:t>0.29</w:t>
              </w:r>
            </w:ins>
          </w:p>
        </w:tc>
        <w:tc>
          <w:tcPr>
            <w:tcW w:w="589" w:type="dxa"/>
            <w:vAlign w:val="center"/>
            <w:tcPrChange w:id="21924" w:author="Στάθης Καπ" w:date="2023-03-03T06:26:00Z">
              <w:tcPr>
                <w:tcW w:w="589" w:type="dxa"/>
                <w:vAlign w:val="center"/>
              </w:tcPr>
            </w:tcPrChange>
          </w:tcPr>
          <w:p w14:paraId="081DBC86" w14:textId="039F7CD0" w:rsidR="00C87CFE" w:rsidRPr="00CD1347" w:rsidRDefault="00C87CFE" w:rsidP="00C87CFE">
            <w:pPr>
              <w:jc w:val="center"/>
              <w:rPr>
                <w:ins w:id="21925" w:author="Στάθης Καπ" w:date="2023-03-03T04:01:00Z"/>
                <w:rFonts w:cstheme="minorHAnsi"/>
                <w:sz w:val="16"/>
                <w:szCs w:val="16"/>
              </w:rPr>
            </w:pPr>
            <w:ins w:id="21926" w:author="Στάθης Καπ" w:date="2023-03-03T06:21:00Z">
              <w:r>
                <w:rPr>
                  <w:rFonts w:ascii="Calibri" w:hAnsi="Calibri" w:cstheme="minorHAnsi"/>
                  <w:color w:val="000000"/>
                  <w:sz w:val="16"/>
                  <w:szCs w:val="16"/>
                </w:rPr>
                <w:t>10.4</w:t>
              </w:r>
            </w:ins>
          </w:p>
        </w:tc>
        <w:tc>
          <w:tcPr>
            <w:tcW w:w="463" w:type="dxa"/>
            <w:vAlign w:val="center"/>
            <w:tcPrChange w:id="21927" w:author="Στάθης Καπ" w:date="2023-03-03T06:26:00Z">
              <w:tcPr>
                <w:tcW w:w="463" w:type="dxa"/>
                <w:vAlign w:val="bottom"/>
              </w:tcPr>
            </w:tcPrChange>
          </w:tcPr>
          <w:p w14:paraId="77D6271C" w14:textId="18B4469C" w:rsidR="00C87CFE" w:rsidRPr="00CD1347" w:rsidRDefault="00C87CFE" w:rsidP="00C87CFE">
            <w:pPr>
              <w:jc w:val="center"/>
              <w:rPr>
                <w:ins w:id="21928" w:author="Στάθης Καπ" w:date="2023-03-03T04:01:00Z"/>
                <w:rFonts w:cstheme="minorHAnsi"/>
                <w:sz w:val="16"/>
                <w:szCs w:val="16"/>
              </w:rPr>
            </w:pPr>
            <w:ins w:id="21929" w:author="Στάθης Καπ" w:date="2023-03-03T06:21:00Z">
              <w:r>
                <w:rPr>
                  <w:rFonts w:ascii="Calibri" w:hAnsi="Calibri" w:cs="Calibri"/>
                  <w:color w:val="000000"/>
                  <w:sz w:val="16"/>
                  <w:szCs w:val="16"/>
                </w:rPr>
                <w:t>513</w:t>
              </w:r>
            </w:ins>
          </w:p>
        </w:tc>
        <w:tc>
          <w:tcPr>
            <w:tcW w:w="541" w:type="dxa"/>
            <w:vAlign w:val="center"/>
            <w:tcPrChange w:id="21930" w:author="Στάθης Καπ" w:date="2023-03-03T06:26:00Z">
              <w:tcPr>
                <w:tcW w:w="541" w:type="dxa"/>
                <w:vAlign w:val="bottom"/>
              </w:tcPr>
            </w:tcPrChange>
          </w:tcPr>
          <w:p w14:paraId="6DA7537B" w14:textId="08FA2202" w:rsidR="00C87CFE" w:rsidRPr="00CD1347" w:rsidRDefault="00C87CFE" w:rsidP="00C87CFE">
            <w:pPr>
              <w:jc w:val="center"/>
              <w:rPr>
                <w:ins w:id="21931" w:author="Στάθης Καπ" w:date="2023-03-03T04:01:00Z"/>
                <w:rFonts w:cstheme="minorHAnsi"/>
                <w:sz w:val="16"/>
                <w:szCs w:val="16"/>
              </w:rPr>
            </w:pPr>
            <w:ins w:id="21932" w:author="Στάθης Καπ" w:date="2023-03-03T06:21:00Z">
              <w:r>
                <w:rPr>
                  <w:rFonts w:ascii="Calibri" w:hAnsi="Calibri" w:cs="Calibri"/>
                  <w:color w:val="000000"/>
                  <w:sz w:val="16"/>
                  <w:szCs w:val="16"/>
                </w:rPr>
                <w:t>0.274</w:t>
              </w:r>
            </w:ins>
          </w:p>
        </w:tc>
        <w:tc>
          <w:tcPr>
            <w:tcW w:w="589" w:type="dxa"/>
            <w:vAlign w:val="center"/>
            <w:tcPrChange w:id="21933" w:author="Στάθης Καπ" w:date="2023-03-03T06:26:00Z">
              <w:tcPr>
                <w:tcW w:w="589" w:type="dxa"/>
                <w:vAlign w:val="center"/>
              </w:tcPr>
            </w:tcPrChange>
          </w:tcPr>
          <w:p w14:paraId="473A8EB1" w14:textId="7EF75088" w:rsidR="00C87CFE" w:rsidRPr="00CD1347" w:rsidRDefault="00C87CFE" w:rsidP="00C87CFE">
            <w:pPr>
              <w:jc w:val="center"/>
              <w:rPr>
                <w:ins w:id="21934" w:author="Στάθης Καπ" w:date="2023-03-03T04:01:00Z"/>
                <w:rFonts w:cstheme="minorHAnsi"/>
                <w:sz w:val="16"/>
                <w:szCs w:val="16"/>
              </w:rPr>
            </w:pPr>
            <w:ins w:id="21935" w:author="Στάθης Καπ" w:date="2023-03-03T06:21:00Z">
              <w:r>
                <w:rPr>
                  <w:rFonts w:ascii="Calibri" w:hAnsi="Calibri" w:cstheme="minorHAnsi"/>
                  <w:color w:val="000000"/>
                  <w:sz w:val="16"/>
                  <w:szCs w:val="16"/>
                </w:rPr>
                <w:t>17.92</w:t>
              </w:r>
            </w:ins>
          </w:p>
        </w:tc>
      </w:tr>
      <w:tr w:rsidR="00C87CFE" w:rsidRPr="00BB05AC" w14:paraId="5E041BD9" w14:textId="77777777" w:rsidTr="00F03C40">
        <w:tblPrEx>
          <w:tblW w:w="0" w:type="auto"/>
          <w:tblBorders>
            <w:insideH w:val="none" w:sz="0" w:space="0" w:color="auto"/>
            <w:insideV w:val="none" w:sz="0" w:space="0" w:color="auto"/>
          </w:tblBorders>
          <w:tblCellMar>
            <w:left w:w="0" w:type="dxa"/>
            <w:right w:w="0" w:type="dxa"/>
          </w:tblCellMar>
          <w:tblPrExChange w:id="21936"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21937" w:author="Στάθης Καπ" w:date="2023-03-03T04:01:00Z"/>
        </w:trPr>
        <w:tc>
          <w:tcPr>
            <w:tcW w:w="515" w:type="dxa"/>
            <w:tcBorders>
              <w:top w:val="nil"/>
              <w:bottom w:val="nil"/>
              <w:right w:val="single" w:sz="4" w:space="0" w:color="auto"/>
            </w:tcBorders>
            <w:shd w:val="clear" w:color="auto" w:fill="E7E6E6" w:themeFill="background2"/>
            <w:vAlign w:val="bottom"/>
            <w:tcPrChange w:id="21938" w:author="Στάθης Καπ" w:date="2023-03-03T06:28:00Z">
              <w:tcPr>
                <w:tcW w:w="515" w:type="dxa"/>
                <w:vAlign w:val="bottom"/>
              </w:tcPr>
            </w:tcPrChange>
          </w:tcPr>
          <w:p w14:paraId="6C74FD78" w14:textId="2EE99276" w:rsidR="00C87CFE" w:rsidRPr="00CD1347" w:rsidRDefault="00C87CFE" w:rsidP="00C87CFE">
            <w:pPr>
              <w:jc w:val="center"/>
              <w:rPr>
                <w:ins w:id="21939" w:author="Στάθης Καπ" w:date="2023-03-03T04:01:00Z"/>
                <w:sz w:val="16"/>
                <w:szCs w:val="16"/>
              </w:rPr>
            </w:pPr>
            <w:ins w:id="21940" w:author="Στάθης Καπ" w:date="2023-03-03T04:08:00Z">
              <w:r w:rsidRPr="00CD1347">
                <w:rPr>
                  <w:rFonts w:ascii="Calibri" w:hAnsi="Calibri" w:cs="Calibri"/>
                  <w:color w:val="000000"/>
                  <w:sz w:val="16"/>
                  <w:szCs w:val="16"/>
                  <w:rPrChange w:id="21941" w:author="Στάθης Καπ" w:date="2023-03-03T04:09:00Z">
                    <w:rPr>
                      <w:rFonts w:ascii="Calibri" w:hAnsi="Calibri" w:cs="Calibri"/>
                      <w:color w:val="000000"/>
                      <w:sz w:val="18"/>
                      <w:szCs w:val="18"/>
                    </w:rPr>
                  </w:rPrChange>
                </w:rPr>
                <w:t>rc103</w:t>
              </w:r>
            </w:ins>
          </w:p>
        </w:tc>
        <w:tc>
          <w:tcPr>
            <w:tcW w:w="560" w:type="dxa"/>
            <w:tcBorders>
              <w:left w:val="single" w:sz="4" w:space="0" w:color="auto"/>
              <w:bottom w:val="nil"/>
            </w:tcBorders>
            <w:vAlign w:val="center"/>
            <w:tcPrChange w:id="21942" w:author="Στάθης Καπ" w:date="2023-03-03T06:28:00Z">
              <w:tcPr>
                <w:tcW w:w="560" w:type="dxa"/>
              </w:tcPr>
            </w:tcPrChange>
          </w:tcPr>
          <w:p w14:paraId="5F2CD775" w14:textId="62F367E1" w:rsidR="00C87CFE" w:rsidRPr="00CD1347" w:rsidRDefault="00C87CFE" w:rsidP="00C87CFE">
            <w:pPr>
              <w:jc w:val="center"/>
              <w:rPr>
                <w:ins w:id="21943" w:author="Στάθης Καπ" w:date="2023-03-03T04:01:00Z"/>
                <w:rFonts w:cstheme="minorHAnsi"/>
                <w:sz w:val="16"/>
                <w:szCs w:val="16"/>
              </w:rPr>
            </w:pPr>
            <w:ins w:id="21944" w:author="Στάθης Καπ" w:date="2023-03-03T06:21:00Z">
              <w:r>
                <w:rPr>
                  <w:rFonts w:ascii="Calibri" w:hAnsi="Calibri" w:cs="Calibri"/>
                  <w:color w:val="000000"/>
                  <w:sz w:val="16"/>
                  <w:szCs w:val="16"/>
                </w:rPr>
                <w:t>764</w:t>
              </w:r>
            </w:ins>
          </w:p>
        </w:tc>
        <w:tc>
          <w:tcPr>
            <w:tcW w:w="855" w:type="dxa"/>
            <w:tcBorders>
              <w:bottom w:val="nil"/>
            </w:tcBorders>
            <w:vAlign w:val="center"/>
            <w:tcPrChange w:id="21945" w:author="Στάθης Καπ" w:date="2023-03-03T06:28:00Z">
              <w:tcPr>
                <w:tcW w:w="855" w:type="dxa"/>
              </w:tcPr>
            </w:tcPrChange>
          </w:tcPr>
          <w:p w14:paraId="56528EE0" w14:textId="254CA250" w:rsidR="00C87CFE" w:rsidRPr="00CD1347" w:rsidRDefault="00C87CFE" w:rsidP="00C87CFE">
            <w:pPr>
              <w:jc w:val="center"/>
              <w:rPr>
                <w:ins w:id="21946" w:author="Στάθης Καπ" w:date="2023-03-03T04:01:00Z"/>
                <w:rFonts w:cstheme="minorHAnsi"/>
                <w:sz w:val="16"/>
                <w:szCs w:val="16"/>
              </w:rPr>
            </w:pPr>
            <w:ins w:id="21947" w:author="Στάθης Καπ" w:date="2023-03-03T06:21:00Z">
              <w:r>
                <w:rPr>
                  <w:rFonts w:ascii="Calibri" w:hAnsi="Calibri" w:cs="Calibri"/>
                  <w:color w:val="000000"/>
                  <w:sz w:val="16"/>
                  <w:szCs w:val="16"/>
                </w:rPr>
                <w:t>747</w:t>
              </w:r>
            </w:ins>
          </w:p>
        </w:tc>
        <w:tc>
          <w:tcPr>
            <w:tcW w:w="544" w:type="dxa"/>
            <w:tcBorders>
              <w:bottom w:val="nil"/>
            </w:tcBorders>
            <w:vAlign w:val="center"/>
            <w:tcPrChange w:id="21948" w:author="Στάθης Καπ" w:date="2023-03-03T06:28:00Z">
              <w:tcPr>
                <w:tcW w:w="544" w:type="dxa"/>
                <w:vAlign w:val="bottom"/>
              </w:tcPr>
            </w:tcPrChange>
          </w:tcPr>
          <w:p w14:paraId="38400C61" w14:textId="5CC16AF8" w:rsidR="00C87CFE" w:rsidRPr="00CD1347" w:rsidRDefault="00C87CFE" w:rsidP="00C87CFE">
            <w:pPr>
              <w:jc w:val="center"/>
              <w:rPr>
                <w:ins w:id="21949" w:author="Στάθης Καπ" w:date="2023-03-03T04:01:00Z"/>
                <w:rFonts w:cstheme="minorHAnsi"/>
                <w:sz w:val="16"/>
                <w:szCs w:val="16"/>
              </w:rPr>
            </w:pPr>
            <w:ins w:id="21950" w:author="Στάθης Καπ" w:date="2023-03-03T06:21:00Z">
              <w:r>
                <w:rPr>
                  <w:rFonts w:ascii="Calibri" w:hAnsi="Calibri" w:cs="Calibri"/>
                  <w:color w:val="000000"/>
                  <w:sz w:val="16"/>
                  <w:szCs w:val="16"/>
                </w:rPr>
                <w:t>701</w:t>
              </w:r>
            </w:ins>
          </w:p>
        </w:tc>
        <w:tc>
          <w:tcPr>
            <w:tcW w:w="621" w:type="dxa"/>
            <w:tcBorders>
              <w:bottom w:val="nil"/>
            </w:tcBorders>
            <w:vAlign w:val="center"/>
            <w:tcPrChange w:id="21951" w:author="Στάθης Καπ" w:date="2023-03-03T06:28:00Z">
              <w:tcPr>
                <w:tcW w:w="621" w:type="dxa"/>
                <w:vAlign w:val="bottom"/>
              </w:tcPr>
            </w:tcPrChange>
          </w:tcPr>
          <w:p w14:paraId="0C27B963" w14:textId="20759645" w:rsidR="00C87CFE" w:rsidRPr="00CD1347" w:rsidRDefault="00C87CFE" w:rsidP="00C87CFE">
            <w:pPr>
              <w:jc w:val="center"/>
              <w:rPr>
                <w:ins w:id="21952" w:author="Στάθης Καπ" w:date="2023-03-03T04:01:00Z"/>
                <w:rFonts w:cstheme="minorHAnsi"/>
                <w:sz w:val="16"/>
                <w:szCs w:val="16"/>
              </w:rPr>
            </w:pPr>
            <w:ins w:id="21953" w:author="Στάθης Καπ" w:date="2023-03-03T06:21:00Z">
              <w:r>
                <w:rPr>
                  <w:rFonts w:ascii="Calibri" w:hAnsi="Calibri" w:cs="Calibri"/>
                  <w:color w:val="000000"/>
                  <w:sz w:val="16"/>
                  <w:szCs w:val="16"/>
                </w:rPr>
                <w:t>0.607</w:t>
              </w:r>
            </w:ins>
          </w:p>
        </w:tc>
        <w:tc>
          <w:tcPr>
            <w:tcW w:w="669" w:type="dxa"/>
            <w:tcBorders>
              <w:bottom w:val="nil"/>
            </w:tcBorders>
            <w:vAlign w:val="center"/>
            <w:tcPrChange w:id="21954" w:author="Στάθης Καπ" w:date="2023-03-03T06:28:00Z">
              <w:tcPr>
                <w:tcW w:w="669" w:type="dxa"/>
                <w:vAlign w:val="center"/>
              </w:tcPr>
            </w:tcPrChange>
          </w:tcPr>
          <w:p w14:paraId="6AFFBDC4" w14:textId="5A12A3D1" w:rsidR="00C87CFE" w:rsidRPr="00CD1347" w:rsidRDefault="00C87CFE" w:rsidP="00C87CFE">
            <w:pPr>
              <w:jc w:val="center"/>
              <w:rPr>
                <w:ins w:id="21955" w:author="Στάθης Καπ" w:date="2023-03-03T04:01:00Z"/>
                <w:rFonts w:cstheme="minorHAnsi"/>
                <w:sz w:val="16"/>
                <w:szCs w:val="16"/>
              </w:rPr>
            </w:pPr>
            <w:ins w:id="21956" w:author="Στάθης Καπ" w:date="2023-03-03T06:21:00Z">
              <w:r>
                <w:rPr>
                  <w:rFonts w:ascii="Calibri" w:hAnsi="Calibri" w:cstheme="minorHAnsi"/>
                  <w:color w:val="000000"/>
                  <w:sz w:val="16"/>
                  <w:szCs w:val="16"/>
                </w:rPr>
                <w:t>8.25</w:t>
              </w:r>
            </w:ins>
          </w:p>
        </w:tc>
        <w:tc>
          <w:tcPr>
            <w:tcW w:w="543" w:type="dxa"/>
            <w:tcBorders>
              <w:bottom w:val="nil"/>
            </w:tcBorders>
            <w:vAlign w:val="center"/>
            <w:tcPrChange w:id="21957" w:author="Στάθης Καπ" w:date="2023-03-03T06:28:00Z">
              <w:tcPr>
                <w:tcW w:w="543" w:type="dxa"/>
                <w:vAlign w:val="bottom"/>
              </w:tcPr>
            </w:tcPrChange>
          </w:tcPr>
          <w:p w14:paraId="701FE7E2" w14:textId="23766983" w:rsidR="00C87CFE" w:rsidRPr="00CD1347" w:rsidRDefault="00C87CFE" w:rsidP="00C87CFE">
            <w:pPr>
              <w:jc w:val="center"/>
              <w:rPr>
                <w:ins w:id="21958" w:author="Στάθης Καπ" w:date="2023-03-03T04:01:00Z"/>
                <w:rFonts w:cstheme="minorHAnsi"/>
                <w:sz w:val="16"/>
                <w:szCs w:val="16"/>
              </w:rPr>
            </w:pPr>
            <w:ins w:id="21959" w:author="Στάθης Καπ" w:date="2023-03-03T06:21:00Z">
              <w:r>
                <w:rPr>
                  <w:rFonts w:ascii="Calibri" w:hAnsi="Calibri" w:cs="Calibri"/>
                  <w:color w:val="000000"/>
                  <w:sz w:val="16"/>
                  <w:szCs w:val="16"/>
                </w:rPr>
                <w:t>654</w:t>
              </w:r>
            </w:ins>
          </w:p>
        </w:tc>
        <w:tc>
          <w:tcPr>
            <w:tcW w:w="621" w:type="dxa"/>
            <w:tcBorders>
              <w:bottom w:val="nil"/>
            </w:tcBorders>
            <w:vAlign w:val="center"/>
            <w:tcPrChange w:id="21960" w:author="Στάθης Καπ" w:date="2023-03-03T06:28:00Z">
              <w:tcPr>
                <w:tcW w:w="621" w:type="dxa"/>
                <w:vAlign w:val="bottom"/>
              </w:tcPr>
            </w:tcPrChange>
          </w:tcPr>
          <w:p w14:paraId="130FC7A9" w14:textId="5E7C1DBE" w:rsidR="00C87CFE" w:rsidRPr="00CD1347" w:rsidRDefault="00C87CFE" w:rsidP="00C87CFE">
            <w:pPr>
              <w:jc w:val="center"/>
              <w:rPr>
                <w:ins w:id="21961" w:author="Στάθης Καπ" w:date="2023-03-03T04:01:00Z"/>
                <w:rFonts w:cstheme="minorHAnsi"/>
                <w:sz w:val="16"/>
                <w:szCs w:val="16"/>
              </w:rPr>
            </w:pPr>
            <w:ins w:id="21962" w:author="Στάθης Καπ" w:date="2023-03-03T06:21:00Z">
              <w:r>
                <w:rPr>
                  <w:rFonts w:ascii="Calibri" w:hAnsi="Calibri" w:cs="Calibri"/>
                  <w:color w:val="000000"/>
                  <w:sz w:val="16"/>
                  <w:szCs w:val="16"/>
                </w:rPr>
                <w:t>0.279</w:t>
              </w:r>
            </w:ins>
          </w:p>
        </w:tc>
        <w:tc>
          <w:tcPr>
            <w:tcW w:w="669" w:type="dxa"/>
            <w:tcBorders>
              <w:bottom w:val="nil"/>
            </w:tcBorders>
            <w:vAlign w:val="center"/>
            <w:tcPrChange w:id="21963" w:author="Στάθης Καπ" w:date="2023-03-03T06:28:00Z">
              <w:tcPr>
                <w:tcW w:w="669" w:type="dxa"/>
                <w:vAlign w:val="center"/>
              </w:tcPr>
            </w:tcPrChange>
          </w:tcPr>
          <w:p w14:paraId="5F6B49ED" w14:textId="5A8DD9EA" w:rsidR="00C87CFE" w:rsidRPr="00CD1347" w:rsidRDefault="00C87CFE" w:rsidP="00C87CFE">
            <w:pPr>
              <w:jc w:val="center"/>
              <w:rPr>
                <w:ins w:id="21964" w:author="Στάθης Καπ" w:date="2023-03-03T04:01:00Z"/>
                <w:rFonts w:cstheme="minorHAnsi"/>
                <w:sz w:val="16"/>
                <w:szCs w:val="16"/>
              </w:rPr>
            </w:pPr>
            <w:ins w:id="21965" w:author="Στάθης Καπ" w:date="2023-03-03T06:21:00Z">
              <w:r>
                <w:rPr>
                  <w:rFonts w:ascii="Calibri" w:hAnsi="Calibri" w:cstheme="minorHAnsi"/>
                  <w:color w:val="000000"/>
                  <w:sz w:val="16"/>
                  <w:szCs w:val="16"/>
                </w:rPr>
                <w:t>6.7</w:t>
              </w:r>
            </w:ins>
          </w:p>
        </w:tc>
        <w:tc>
          <w:tcPr>
            <w:tcW w:w="508" w:type="dxa"/>
            <w:tcBorders>
              <w:bottom w:val="nil"/>
            </w:tcBorders>
            <w:vAlign w:val="center"/>
            <w:tcPrChange w:id="21966" w:author="Στάθης Καπ" w:date="2023-03-03T06:28:00Z">
              <w:tcPr>
                <w:tcW w:w="508" w:type="dxa"/>
                <w:vAlign w:val="bottom"/>
              </w:tcPr>
            </w:tcPrChange>
          </w:tcPr>
          <w:p w14:paraId="31FFF765" w14:textId="5244953C" w:rsidR="00C87CFE" w:rsidRPr="00CD1347" w:rsidRDefault="00C87CFE" w:rsidP="00C87CFE">
            <w:pPr>
              <w:jc w:val="center"/>
              <w:rPr>
                <w:ins w:id="21967" w:author="Στάθης Καπ" w:date="2023-03-03T04:01:00Z"/>
                <w:rFonts w:cstheme="minorHAnsi"/>
                <w:sz w:val="16"/>
                <w:szCs w:val="16"/>
              </w:rPr>
            </w:pPr>
            <w:ins w:id="21968" w:author="Στάθης Καπ" w:date="2023-03-03T06:21:00Z">
              <w:r>
                <w:rPr>
                  <w:rFonts w:ascii="Calibri" w:hAnsi="Calibri" w:cs="Calibri"/>
                  <w:color w:val="000000"/>
                  <w:sz w:val="16"/>
                  <w:szCs w:val="16"/>
                </w:rPr>
                <w:t>623</w:t>
              </w:r>
            </w:ins>
          </w:p>
        </w:tc>
        <w:tc>
          <w:tcPr>
            <w:tcW w:w="541" w:type="dxa"/>
            <w:tcBorders>
              <w:bottom w:val="nil"/>
            </w:tcBorders>
            <w:vAlign w:val="center"/>
            <w:tcPrChange w:id="21969" w:author="Στάθης Καπ" w:date="2023-03-03T06:28:00Z">
              <w:tcPr>
                <w:tcW w:w="541" w:type="dxa"/>
                <w:vAlign w:val="bottom"/>
              </w:tcPr>
            </w:tcPrChange>
          </w:tcPr>
          <w:p w14:paraId="43C29F8E" w14:textId="1764D988" w:rsidR="00C87CFE" w:rsidRPr="00CD1347" w:rsidRDefault="00C87CFE" w:rsidP="00C87CFE">
            <w:pPr>
              <w:jc w:val="center"/>
              <w:rPr>
                <w:ins w:id="21970" w:author="Στάθης Καπ" w:date="2023-03-03T04:01:00Z"/>
                <w:rFonts w:cstheme="minorHAnsi"/>
                <w:sz w:val="16"/>
                <w:szCs w:val="16"/>
              </w:rPr>
            </w:pPr>
            <w:ins w:id="21971" w:author="Στάθης Καπ" w:date="2023-03-03T06:21:00Z">
              <w:r>
                <w:rPr>
                  <w:rFonts w:ascii="Calibri" w:hAnsi="Calibri" w:cs="Calibri"/>
                  <w:color w:val="000000"/>
                  <w:sz w:val="16"/>
                  <w:szCs w:val="16"/>
                </w:rPr>
                <w:t>0.291</w:t>
              </w:r>
            </w:ins>
          </w:p>
        </w:tc>
        <w:tc>
          <w:tcPr>
            <w:tcW w:w="589" w:type="dxa"/>
            <w:tcBorders>
              <w:bottom w:val="nil"/>
            </w:tcBorders>
            <w:vAlign w:val="center"/>
            <w:tcPrChange w:id="21972" w:author="Στάθης Καπ" w:date="2023-03-03T06:28:00Z">
              <w:tcPr>
                <w:tcW w:w="589" w:type="dxa"/>
                <w:vAlign w:val="center"/>
              </w:tcPr>
            </w:tcPrChange>
          </w:tcPr>
          <w:p w14:paraId="1C6FD777" w14:textId="12FA010A" w:rsidR="00C87CFE" w:rsidRPr="00CD1347" w:rsidRDefault="00C87CFE" w:rsidP="00C87CFE">
            <w:pPr>
              <w:jc w:val="center"/>
              <w:rPr>
                <w:ins w:id="21973" w:author="Στάθης Καπ" w:date="2023-03-03T04:01:00Z"/>
                <w:rFonts w:cstheme="minorHAnsi"/>
                <w:sz w:val="16"/>
                <w:szCs w:val="16"/>
              </w:rPr>
            </w:pPr>
            <w:ins w:id="21974" w:author="Στάθης Καπ" w:date="2023-03-03T06:21:00Z">
              <w:r>
                <w:rPr>
                  <w:rFonts w:ascii="Calibri" w:hAnsi="Calibri" w:cstheme="minorHAnsi"/>
                  <w:color w:val="000000"/>
                  <w:sz w:val="16"/>
                  <w:szCs w:val="16"/>
                </w:rPr>
                <w:t>11.13</w:t>
              </w:r>
            </w:ins>
          </w:p>
        </w:tc>
        <w:tc>
          <w:tcPr>
            <w:tcW w:w="463" w:type="dxa"/>
            <w:tcBorders>
              <w:bottom w:val="nil"/>
            </w:tcBorders>
            <w:vAlign w:val="center"/>
            <w:tcPrChange w:id="21975" w:author="Στάθης Καπ" w:date="2023-03-03T06:28:00Z">
              <w:tcPr>
                <w:tcW w:w="463" w:type="dxa"/>
                <w:vAlign w:val="bottom"/>
              </w:tcPr>
            </w:tcPrChange>
          </w:tcPr>
          <w:p w14:paraId="09A9B1A6" w14:textId="4254D989" w:rsidR="00C87CFE" w:rsidRPr="00CD1347" w:rsidRDefault="00C87CFE" w:rsidP="00C87CFE">
            <w:pPr>
              <w:jc w:val="center"/>
              <w:rPr>
                <w:ins w:id="21976" w:author="Στάθης Καπ" w:date="2023-03-03T04:01:00Z"/>
                <w:rFonts w:cstheme="minorHAnsi"/>
                <w:sz w:val="16"/>
                <w:szCs w:val="16"/>
              </w:rPr>
            </w:pPr>
            <w:ins w:id="21977" w:author="Στάθης Καπ" w:date="2023-03-03T06:21:00Z">
              <w:r>
                <w:rPr>
                  <w:rFonts w:ascii="Calibri" w:hAnsi="Calibri" w:cs="Calibri"/>
                  <w:color w:val="000000"/>
                  <w:sz w:val="16"/>
                  <w:szCs w:val="16"/>
                </w:rPr>
                <w:t>503</w:t>
              </w:r>
            </w:ins>
          </w:p>
        </w:tc>
        <w:tc>
          <w:tcPr>
            <w:tcW w:w="541" w:type="dxa"/>
            <w:tcBorders>
              <w:bottom w:val="nil"/>
            </w:tcBorders>
            <w:vAlign w:val="center"/>
            <w:tcPrChange w:id="21978" w:author="Στάθης Καπ" w:date="2023-03-03T06:28:00Z">
              <w:tcPr>
                <w:tcW w:w="541" w:type="dxa"/>
                <w:vAlign w:val="bottom"/>
              </w:tcPr>
            </w:tcPrChange>
          </w:tcPr>
          <w:p w14:paraId="4E10D05F" w14:textId="08DA233B" w:rsidR="00C87CFE" w:rsidRPr="00CD1347" w:rsidRDefault="00C87CFE" w:rsidP="00C87CFE">
            <w:pPr>
              <w:jc w:val="center"/>
              <w:rPr>
                <w:ins w:id="21979" w:author="Στάθης Καπ" w:date="2023-03-03T04:01:00Z"/>
                <w:rFonts w:cstheme="minorHAnsi"/>
                <w:sz w:val="16"/>
                <w:szCs w:val="16"/>
              </w:rPr>
            </w:pPr>
            <w:ins w:id="21980" w:author="Στάθης Καπ" w:date="2023-03-03T06:21:00Z">
              <w:r>
                <w:rPr>
                  <w:rFonts w:ascii="Calibri" w:hAnsi="Calibri" w:cs="Calibri"/>
                  <w:color w:val="000000"/>
                  <w:sz w:val="16"/>
                  <w:szCs w:val="16"/>
                </w:rPr>
                <w:t>0.618</w:t>
              </w:r>
            </w:ins>
          </w:p>
        </w:tc>
        <w:tc>
          <w:tcPr>
            <w:tcW w:w="589" w:type="dxa"/>
            <w:tcBorders>
              <w:bottom w:val="nil"/>
            </w:tcBorders>
            <w:vAlign w:val="center"/>
            <w:tcPrChange w:id="21981" w:author="Στάθης Καπ" w:date="2023-03-03T06:28:00Z">
              <w:tcPr>
                <w:tcW w:w="589" w:type="dxa"/>
                <w:vAlign w:val="center"/>
              </w:tcPr>
            </w:tcPrChange>
          </w:tcPr>
          <w:p w14:paraId="7616A6A6" w14:textId="33863553" w:rsidR="00C87CFE" w:rsidRPr="00CD1347" w:rsidRDefault="00C87CFE" w:rsidP="00C87CFE">
            <w:pPr>
              <w:jc w:val="center"/>
              <w:rPr>
                <w:ins w:id="21982" w:author="Στάθης Καπ" w:date="2023-03-03T04:01:00Z"/>
                <w:rFonts w:cstheme="minorHAnsi"/>
                <w:sz w:val="16"/>
                <w:szCs w:val="16"/>
              </w:rPr>
            </w:pPr>
            <w:ins w:id="21983" w:author="Στάθης Καπ" w:date="2023-03-03T06:21:00Z">
              <w:r>
                <w:rPr>
                  <w:rFonts w:ascii="Calibri" w:hAnsi="Calibri" w:cstheme="minorHAnsi"/>
                  <w:color w:val="000000"/>
                  <w:sz w:val="16"/>
                  <w:szCs w:val="16"/>
                </w:rPr>
                <w:t>28.25</w:t>
              </w:r>
            </w:ins>
          </w:p>
        </w:tc>
      </w:tr>
      <w:tr w:rsidR="00C87CFE" w:rsidRPr="00BB05AC" w14:paraId="2035DA36" w14:textId="77777777" w:rsidTr="00F03C40">
        <w:tblPrEx>
          <w:tblW w:w="0" w:type="auto"/>
          <w:tblBorders>
            <w:insideH w:val="none" w:sz="0" w:space="0" w:color="auto"/>
            <w:insideV w:val="none" w:sz="0" w:space="0" w:color="auto"/>
          </w:tblBorders>
          <w:tblCellMar>
            <w:left w:w="0" w:type="dxa"/>
            <w:right w:w="0" w:type="dxa"/>
          </w:tblCellMar>
          <w:tblPrExChange w:id="21984"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21985" w:author="Στάθης Καπ" w:date="2023-03-03T04:01:00Z"/>
        </w:trPr>
        <w:tc>
          <w:tcPr>
            <w:tcW w:w="515" w:type="dxa"/>
            <w:tcBorders>
              <w:top w:val="nil"/>
              <w:bottom w:val="nil"/>
              <w:right w:val="single" w:sz="4" w:space="0" w:color="auto"/>
            </w:tcBorders>
            <w:shd w:val="clear" w:color="auto" w:fill="E7E6E6" w:themeFill="background2"/>
            <w:vAlign w:val="bottom"/>
            <w:tcPrChange w:id="21986" w:author="Στάθης Καπ" w:date="2023-03-03T06:28:00Z">
              <w:tcPr>
                <w:tcW w:w="515" w:type="dxa"/>
                <w:vAlign w:val="bottom"/>
              </w:tcPr>
            </w:tcPrChange>
          </w:tcPr>
          <w:p w14:paraId="5EAD4340" w14:textId="08BB312F" w:rsidR="00C87CFE" w:rsidRPr="00CD1347" w:rsidRDefault="00C87CFE" w:rsidP="00C87CFE">
            <w:pPr>
              <w:jc w:val="center"/>
              <w:rPr>
                <w:ins w:id="21987" w:author="Στάθης Καπ" w:date="2023-03-03T04:01:00Z"/>
                <w:rFonts w:ascii="Calibri" w:hAnsi="Calibri" w:cs="Calibri"/>
                <w:color w:val="000000"/>
                <w:sz w:val="16"/>
                <w:szCs w:val="16"/>
              </w:rPr>
            </w:pPr>
            <w:ins w:id="21988" w:author="Στάθης Καπ" w:date="2023-03-03T04:08:00Z">
              <w:r w:rsidRPr="00CD1347">
                <w:rPr>
                  <w:rFonts w:ascii="Calibri" w:hAnsi="Calibri" w:cs="Calibri"/>
                  <w:color w:val="000000"/>
                  <w:sz w:val="16"/>
                  <w:szCs w:val="16"/>
                  <w:rPrChange w:id="21989" w:author="Στάθης Καπ" w:date="2023-03-03T04:09:00Z">
                    <w:rPr>
                      <w:rFonts w:ascii="Calibri" w:hAnsi="Calibri" w:cs="Calibri"/>
                      <w:color w:val="000000"/>
                      <w:sz w:val="18"/>
                      <w:szCs w:val="18"/>
                    </w:rPr>
                  </w:rPrChange>
                </w:rPr>
                <w:t>rc104</w:t>
              </w:r>
            </w:ins>
          </w:p>
        </w:tc>
        <w:tc>
          <w:tcPr>
            <w:tcW w:w="560" w:type="dxa"/>
            <w:tcBorders>
              <w:top w:val="nil"/>
              <w:left w:val="single" w:sz="4" w:space="0" w:color="auto"/>
              <w:bottom w:val="nil"/>
            </w:tcBorders>
            <w:vAlign w:val="center"/>
            <w:tcPrChange w:id="21990" w:author="Στάθης Καπ" w:date="2023-03-03T06:28:00Z">
              <w:tcPr>
                <w:tcW w:w="560" w:type="dxa"/>
              </w:tcPr>
            </w:tcPrChange>
          </w:tcPr>
          <w:p w14:paraId="37F9CBE9" w14:textId="4488D42F" w:rsidR="00C87CFE" w:rsidRPr="00CD1347" w:rsidRDefault="00C87CFE" w:rsidP="00C87CFE">
            <w:pPr>
              <w:jc w:val="center"/>
              <w:rPr>
                <w:ins w:id="21991" w:author="Στάθης Καπ" w:date="2023-03-03T04:01:00Z"/>
                <w:sz w:val="16"/>
                <w:szCs w:val="16"/>
              </w:rPr>
            </w:pPr>
            <w:ins w:id="21992" w:author="Στάθης Καπ" w:date="2023-03-03T06:21:00Z">
              <w:r>
                <w:rPr>
                  <w:rFonts w:ascii="Calibri" w:hAnsi="Calibri" w:cs="Calibri"/>
                  <w:color w:val="000000"/>
                  <w:sz w:val="16"/>
                  <w:szCs w:val="16"/>
                </w:rPr>
                <w:t>835</w:t>
              </w:r>
            </w:ins>
          </w:p>
        </w:tc>
        <w:tc>
          <w:tcPr>
            <w:tcW w:w="855" w:type="dxa"/>
            <w:tcBorders>
              <w:top w:val="nil"/>
              <w:bottom w:val="nil"/>
            </w:tcBorders>
            <w:vAlign w:val="center"/>
            <w:tcPrChange w:id="21993" w:author="Στάθης Καπ" w:date="2023-03-03T06:28:00Z">
              <w:tcPr>
                <w:tcW w:w="855" w:type="dxa"/>
              </w:tcPr>
            </w:tcPrChange>
          </w:tcPr>
          <w:p w14:paraId="05108570" w14:textId="658786ED" w:rsidR="00C87CFE" w:rsidRPr="00CD1347" w:rsidRDefault="00C87CFE" w:rsidP="00C87CFE">
            <w:pPr>
              <w:jc w:val="center"/>
              <w:rPr>
                <w:ins w:id="21994" w:author="Στάθης Καπ" w:date="2023-03-03T04:01:00Z"/>
                <w:sz w:val="16"/>
                <w:szCs w:val="16"/>
              </w:rPr>
            </w:pPr>
            <w:ins w:id="21995" w:author="Στάθης Καπ" w:date="2023-03-03T06:21:00Z">
              <w:r>
                <w:rPr>
                  <w:rFonts w:ascii="Calibri" w:hAnsi="Calibri" w:cs="Calibri"/>
                  <w:color w:val="000000"/>
                  <w:sz w:val="16"/>
                  <w:szCs w:val="16"/>
                </w:rPr>
                <w:t>822</w:t>
              </w:r>
            </w:ins>
          </w:p>
        </w:tc>
        <w:tc>
          <w:tcPr>
            <w:tcW w:w="544" w:type="dxa"/>
            <w:tcBorders>
              <w:top w:val="nil"/>
              <w:bottom w:val="nil"/>
            </w:tcBorders>
            <w:vAlign w:val="center"/>
            <w:tcPrChange w:id="21996" w:author="Στάθης Καπ" w:date="2023-03-03T06:28:00Z">
              <w:tcPr>
                <w:tcW w:w="544" w:type="dxa"/>
                <w:vAlign w:val="bottom"/>
              </w:tcPr>
            </w:tcPrChange>
          </w:tcPr>
          <w:p w14:paraId="65DBBA5B" w14:textId="6DEBAE0C" w:rsidR="00C87CFE" w:rsidRPr="00CD1347" w:rsidRDefault="00C87CFE" w:rsidP="00C87CFE">
            <w:pPr>
              <w:jc w:val="center"/>
              <w:rPr>
                <w:ins w:id="21997" w:author="Στάθης Καπ" w:date="2023-03-03T04:01:00Z"/>
                <w:rFonts w:ascii="Calibri" w:hAnsi="Calibri" w:cs="Calibri"/>
                <w:color w:val="000000"/>
                <w:sz w:val="16"/>
                <w:szCs w:val="16"/>
              </w:rPr>
            </w:pPr>
            <w:ins w:id="21998" w:author="Στάθης Καπ" w:date="2023-03-03T06:21:00Z">
              <w:r>
                <w:rPr>
                  <w:rFonts w:ascii="Calibri" w:hAnsi="Calibri" w:cs="Calibri"/>
                  <w:color w:val="000000"/>
                  <w:sz w:val="16"/>
                  <w:szCs w:val="16"/>
                </w:rPr>
                <w:t>788</w:t>
              </w:r>
            </w:ins>
          </w:p>
        </w:tc>
        <w:tc>
          <w:tcPr>
            <w:tcW w:w="621" w:type="dxa"/>
            <w:tcBorders>
              <w:top w:val="nil"/>
              <w:bottom w:val="nil"/>
            </w:tcBorders>
            <w:vAlign w:val="center"/>
            <w:tcPrChange w:id="21999" w:author="Στάθης Καπ" w:date="2023-03-03T06:28:00Z">
              <w:tcPr>
                <w:tcW w:w="621" w:type="dxa"/>
                <w:vAlign w:val="bottom"/>
              </w:tcPr>
            </w:tcPrChange>
          </w:tcPr>
          <w:p w14:paraId="39891664" w14:textId="412101ED" w:rsidR="00C87CFE" w:rsidRPr="00CD1347" w:rsidRDefault="00C87CFE" w:rsidP="00C87CFE">
            <w:pPr>
              <w:jc w:val="center"/>
              <w:rPr>
                <w:ins w:id="22000" w:author="Στάθης Καπ" w:date="2023-03-03T04:01:00Z"/>
                <w:rFonts w:ascii="Calibri" w:hAnsi="Calibri" w:cs="Calibri"/>
                <w:color w:val="000000"/>
                <w:sz w:val="16"/>
                <w:szCs w:val="16"/>
              </w:rPr>
            </w:pPr>
            <w:ins w:id="22001" w:author="Στάθης Καπ" w:date="2023-03-03T06:21:00Z">
              <w:r>
                <w:rPr>
                  <w:rFonts w:ascii="Calibri" w:hAnsi="Calibri" w:cs="Calibri"/>
                  <w:color w:val="000000"/>
                  <w:sz w:val="16"/>
                  <w:szCs w:val="16"/>
                </w:rPr>
                <w:t>0.594</w:t>
              </w:r>
            </w:ins>
          </w:p>
        </w:tc>
        <w:tc>
          <w:tcPr>
            <w:tcW w:w="669" w:type="dxa"/>
            <w:tcBorders>
              <w:top w:val="nil"/>
              <w:bottom w:val="nil"/>
            </w:tcBorders>
            <w:vAlign w:val="center"/>
            <w:tcPrChange w:id="22002" w:author="Στάθης Καπ" w:date="2023-03-03T06:28:00Z">
              <w:tcPr>
                <w:tcW w:w="669" w:type="dxa"/>
                <w:vAlign w:val="center"/>
              </w:tcPr>
            </w:tcPrChange>
          </w:tcPr>
          <w:p w14:paraId="5B2CD24B" w14:textId="2A53AB94" w:rsidR="00C87CFE" w:rsidRPr="00CD1347" w:rsidRDefault="00C87CFE" w:rsidP="00C87CFE">
            <w:pPr>
              <w:jc w:val="center"/>
              <w:rPr>
                <w:ins w:id="22003" w:author="Στάθης Καπ" w:date="2023-03-03T04:01:00Z"/>
                <w:rFonts w:cstheme="minorHAnsi"/>
                <w:sz w:val="16"/>
                <w:szCs w:val="16"/>
              </w:rPr>
            </w:pPr>
            <w:ins w:id="22004" w:author="Στάθης Καπ" w:date="2023-03-03T06:21:00Z">
              <w:r>
                <w:rPr>
                  <w:rFonts w:ascii="Calibri" w:hAnsi="Calibri" w:cstheme="minorHAnsi"/>
                  <w:color w:val="000000"/>
                  <w:sz w:val="16"/>
                  <w:szCs w:val="16"/>
                </w:rPr>
                <w:t>5.63</w:t>
              </w:r>
            </w:ins>
          </w:p>
        </w:tc>
        <w:tc>
          <w:tcPr>
            <w:tcW w:w="543" w:type="dxa"/>
            <w:tcBorders>
              <w:top w:val="nil"/>
              <w:bottom w:val="nil"/>
            </w:tcBorders>
            <w:vAlign w:val="center"/>
            <w:tcPrChange w:id="22005" w:author="Στάθης Καπ" w:date="2023-03-03T06:28:00Z">
              <w:tcPr>
                <w:tcW w:w="543" w:type="dxa"/>
                <w:vAlign w:val="bottom"/>
              </w:tcPr>
            </w:tcPrChange>
          </w:tcPr>
          <w:p w14:paraId="618C6A86" w14:textId="3D42B7BA" w:rsidR="00C87CFE" w:rsidRPr="00CD1347" w:rsidRDefault="00C87CFE" w:rsidP="00C87CFE">
            <w:pPr>
              <w:jc w:val="center"/>
              <w:rPr>
                <w:ins w:id="22006" w:author="Στάθης Καπ" w:date="2023-03-03T04:01:00Z"/>
                <w:rFonts w:ascii="Calibri" w:hAnsi="Calibri" w:cs="Calibri"/>
                <w:color w:val="000000"/>
                <w:sz w:val="16"/>
                <w:szCs w:val="16"/>
              </w:rPr>
            </w:pPr>
            <w:ins w:id="22007" w:author="Στάθης Καπ" w:date="2023-03-03T06:21:00Z">
              <w:r>
                <w:rPr>
                  <w:rFonts w:ascii="Calibri" w:hAnsi="Calibri" w:cs="Calibri"/>
                  <w:color w:val="000000"/>
                  <w:sz w:val="16"/>
                  <w:szCs w:val="16"/>
                </w:rPr>
                <w:t>639</w:t>
              </w:r>
            </w:ins>
          </w:p>
        </w:tc>
        <w:tc>
          <w:tcPr>
            <w:tcW w:w="621" w:type="dxa"/>
            <w:tcBorders>
              <w:top w:val="nil"/>
              <w:bottom w:val="nil"/>
            </w:tcBorders>
            <w:vAlign w:val="center"/>
            <w:tcPrChange w:id="22008" w:author="Στάθης Καπ" w:date="2023-03-03T06:28:00Z">
              <w:tcPr>
                <w:tcW w:w="621" w:type="dxa"/>
                <w:vAlign w:val="bottom"/>
              </w:tcPr>
            </w:tcPrChange>
          </w:tcPr>
          <w:p w14:paraId="62DF8A5E" w14:textId="661A05FD" w:rsidR="00C87CFE" w:rsidRPr="00CD1347" w:rsidRDefault="00C87CFE" w:rsidP="00C87CFE">
            <w:pPr>
              <w:jc w:val="center"/>
              <w:rPr>
                <w:ins w:id="22009" w:author="Στάθης Καπ" w:date="2023-03-03T04:01:00Z"/>
                <w:rFonts w:ascii="Calibri" w:hAnsi="Calibri" w:cs="Calibri"/>
                <w:color w:val="000000"/>
                <w:sz w:val="16"/>
                <w:szCs w:val="16"/>
              </w:rPr>
            </w:pPr>
            <w:ins w:id="22010" w:author="Στάθης Καπ" w:date="2023-03-03T06:21:00Z">
              <w:r>
                <w:rPr>
                  <w:rFonts w:ascii="Calibri" w:hAnsi="Calibri" w:cs="Calibri"/>
                  <w:color w:val="000000"/>
                  <w:sz w:val="16"/>
                  <w:szCs w:val="16"/>
                </w:rPr>
                <w:t>0.29</w:t>
              </w:r>
            </w:ins>
          </w:p>
        </w:tc>
        <w:tc>
          <w:tcPr>
            <w:tcW w:w="669" w:type="dxa"/>
            <w:tcBorders>
              <w:top w:val="nil"/>
              <w:bottom w:val="nil"/>
            </w:tcBorders>
            <w:vAlign w:val="center"/>
            <w:tcPrChange w:id="22011" w:author="Στάθης Καπ" w:date="2023-03-03T06:28:00Z">
              <w:tcPr>
                <w:tcW w:w="669" w:type="dxa"/>
                <w:vAlign w:val="center"/>
              </w:tcPr>
            </w:tcPrChange>
          </w:tcPr>
          <w:p w14:paraId="34CC235F" w14:textId="0F64B160" w:rsidR="00C87CFE" w:rsidRPr="00CD1347" w:rsidRDefault="00C87CFE" w:rsidP="00C87CFE">
            <w:pPr>
              <w:jc w:val="center"/>
              <w:rPr>
                <w:ins w:id="22012" w:author="Στάθης Καπ" w:date="2023-03-03T04:01:00Z"/>
                <w:rFonts w:cstheme="minorHAnsi"/>
                <w:sz w:val="16"/>
                <w:szCs w:val="16"/>
              </w:rPr>
            </w:pPr>
            <w:ins w:id="22013" w:author="Στάθης Καπ" w:date="2023-03-03T06:21:00Z">
              <w:r>
                <w:rPr>
                  <w:rFonts w:ascii="Calibri" w:hAnsi="Calibri" w:cstheme="minorHAnsi"/>
                  <w:color w:val="000000"/>
                  <w:sz w:val="16"/>
                  <w:szCs w:val="16"/>
                </w:rPr>
                <w:t>18.91</w:t>
              </w:r>
            </w:ins>
          </w:p>
        </w:tc>
        <w:tc>
          <w:tcPr>
            <w:tcW w:w="508" w:type="dxa"/>
            <w:tcBorders>
              <w:top w:val="nil"/>
              <w:bottom w:val="nil"/>
            </w:tcBorders>
            <w:vAlign w:val="center"/>
            <w:tcPrChange w:id="22014" w:author="Στάθης Καπ" w:date="2023-03-03T06:28:00Z">
              <w:tcPr>
                <w:tcW w:w="508" w:type="dxa"/>
                <w:vAlign w:val="bottom"/>
              </w:tcPr>
            </w:tcPrChange>
          </w:tcPr>
          <w:p w14:paraId="1675CA95" w14:textId="75F119DB" w:rsidR="00C87CFE" w:rsidRPr="00CD1347" w:rsidRDefault="00C87CFE" w:rsidP="00C87CFE">
            <w:pPr>
              <w:jc w:val="center"/>
              <w:rPr>
                <w:ins w:id="22015" w:author="Στάθης Καπ" w:date="2023-03-03T04:01:00Z"/>
                <w:rFonts w:ascii="Calibri" w:hAnsi="Calibri" w:cs="Calibri"/>
                <w:color w:val="000000"/>
                <w:sz w:val="16"/>
                <w:szCs w:val="16"/>
              </w:rPr>
            </w:pPr>
            <w:ins w:id="22016" w:author="Στάθης Καπ" w:date="2023-03-03T06:21:00Z">
              <w:r>
                <w:rPr>
                  <w:rFonts w:ascii="Calibri" w:hAnsi="Calibri" w:cs="Calibri"/>
                  <w:color w:val="000000"/>
                  <w:sz w:val="16"/>
                  <w:szCs w:val="16"/>
                </w:rPr>
                <w:t>617</w:t>
              </w:r>
            </w:ins>
          </w:p>
        </w:tc>
        <w:tc>
          <w:tcPr>
            <w:tcW w:w="541" w:type="dxa"/>
            <w:tcBorders>
              <w:top w:val="nil"/>
              <w:bottom w:val="nil"/>
            </w:tcBorders>
            <w:vAlign w:val="center"/>
            <w:tcPrChange w:id="22017" w:author="Στάθης Καπ" w:date="2023-03-03T06:28:00Z">
              <w:tcPr>
                <w:tcW w:w="541" w:type="dxa"/>
                <w:vAlign w:val="bottom"/>
              </w:tcPr>
            </w:tcPrChange>
          </w:tcPr>
          <w:p w14:paraId="3FE96C27" w14:textId="054C5E8F" w:rsidR="00C87CFE" w:rsidRPr="00CD1347" w:rsidRDefault="00C87CFE" w:rsidP="00C87CFE">
            <w:pPr>
              <w:jc w:val="center"/>
              <w:rPr>
                <w:ins w:id="22018" w:author="Στάθης Καπ" w:date="2023-03-03T04:01:00Z"/>
                <w:rFonts w:ascii="Calibri" w:hAnsi="Calibri" w:cs="Calibri"/>
                <w:color w:val="000000"/>
                <w:sz w:val="16"/>
                <w:szCs w:val="16"/>
              </w:rPr>
            </w:pPr>
            <w:ins w:id="22019" w:author="Στάθης Καπ" w:date="2023-03-03T06:21:00Z">
              <w:r>
                <w:rPr>
                  <w:rFonts w:ascii="Calibri" w:hAnsi="Calibri" w:cs="Calibri"/>
                  <w:color w:val="000000"/>
                  <w:sz w:val="16"/>
                  <w:szCs w:val="16"/>
                </w:rPr>
                <w:t>0.324</w:t>
              </w:r>
            </w:ins>
          </w:p>
        </w:tc>
        <w:tc>
          <w:tcPr>
            <w:tcW w:w="589" w:type="dxa"/>
            <w:tcBorders>
              <w:top w:val="nil"/>
              <w:bottom w:val="nil"/>
            </w:tcBorders>
            <w:vAlign w:val="center"/>
            <w:tcPrChange w:id="22020" w:author="Στάθης Καπ" w:date="2023-03-03T06:28:00Z">
              <w:tcPr>
                <w:tcW w:w="589" w:type="dxa"/>
                <w:vAlign w:val="center"/>
              </w:tcPr>
            </w:tcPrChange>
          </w:tcPr>
          <w:p w14:paraId="78E6EC95" w14:textId="5DD440C1" w:rsidR="00C87CFE" w:rsidRPr="00CD1347" w:rsidRDefault="00C87CFE" w:rsidP="00C87CFE">
            <w:pPr>
              <w:jc w:val="center"/>
              <w:rPr>
                <w:ins w:id="22021" w:author="Στάθης Καπ" w:date="2023-03-03T04:01:00Z"/>
                <w:rFonts w:cstheme="minorHAnsi"/>
                <w:sz w:val="16"/>
                <w:szCs w:val="16"/>
              </w:rPr>
            </w:pPr>
            <w:ins w:id="22022" w:author="Στάθης Καπ" w:date="2023-03-03T06:21:00Z">
              <w:r>
                <w:rPr>
                  <w:rFonts w:ascii="Calibri" w:hAnsi="Calibri" w:cstheme="minorHAnsi"/>
                  <w:color w:val="000000"/>
                  <w:sz w:val="16"/>
                  <w:szCs w:val="16"/>
                </w:rPr>
                <w:t>21.7</w:t>
              </w:r>
            </w:ins>
          </w:p>
        </w:tc>
        <w:tc>
          <w:tcPr>
            <w:tcW w:w="463" w:type="dxa"/>
            <w:tcBorders>
              <w:top w:val="nil"/>
              <w:bottom w:val="nil"/>
            </w:tcBorders>
            <w:vAlign w:val="center"/>
            <w:tcPrChange w:id="22023" w:author="Στάθης Καπ" w:date="2023-03-03T06:28:00Z">
              <w:tcPr>
                <w:tcW w:w="463" w:type="dxa"/>
                <w:vAlign w:val="bottom"/>
              </w:tcPr>
            </w:tcPrChange>
          </w:tcPr>
          <w:p w14:paraId="4E0EF6DB" w14:textId="4F144A30" w:rsidR="00C87CFE" w:rsidRPr="00CD1347" w:rsidRDefault="00C87CFE" w:rsidP="00C87CFE">
            <w:pPr>
              <w:jc w:val="center"/>
              <w:rPr>
                <w:ins w:id="22024" w:author="Στάθης Καπ" w:date="2023-03-03T04:01:00Z"/>
                <w:rFonts w:ascii="Calibri" w:hAnsi="Calibri" w:cs="Calibri"/>
                <w:color w:val="000000"/>
                <w:sz w:val="16"/>
                <w:szCs w:val="16"/>
              </w:rPr>
            </w:pPr>
            <w:ins w:id="22025" w:author="Στάθης Καπ" w:date="2023-03-03T06:21:00Z">
              <w:r>
                <w:rPr>
                  <w:rFonts w:ascii="Calibri" w:hAnsi="Calibri" w:cs="Calibri"/>
                  <w:color w:val="000000"/>
                  <w:sz w:val="16"/>
                  <w:szCs w:val="16"/>
                </w:rPr>
                <w:t>549</w:t>
              </w:r>
            </w:ins>
          </w:p>
        </w:tc>
        <w:tc>
          <w:tcPr>
            <w:tcW w:w="541" w:type="dxa"/>
            <w:tcBorders>
              <w:top w:val="nil"/>
              <w:bottom w:val="nil"/>
            </w:tcBorders>
            <w:vAlign w:val="center"/>
            <w:tcPrChange w:id="22026" w:author="Στάθης Καπ" w:date="2023-03-03T06:28:00Z">
              <w:tcPr>
                <w:tcW w:w="541" w:type="dxa"/>
                <w:vAlign w:val="bottom"/>
              </w:tcPr>
            </w:tcPrChange>
          </w:tcPr>
          <w:p w14:paraId="2F210A99" w14:textId="319499D9" w:rsidR="00C87CFE" w:rsidRPr="00CD1347" w:rsidRDefault="00C87CFE" w:rsidP="00C87CFE">
            <w:pPr>
              <w:jc w:val="center"/>
              <w:rPr>
                <w:ins w:id="22027" w:author="Στάθης Καπ" w:date="2023-03-03T04:01:00Z"/>
                <w:rFonts w:ascii="Calibri" w:hAnsi="Calibri" w:cs="Calibri"/>
                <w:color w:val="000000"/>
                <w:sz w:val="16"/>
                <w:szCs w:val="16"/>
              </w:rPr>
            </w:pPr>
            <w:ins w:id="22028" w:author="Στάθης Καπ" w:date="2023-03-03T06:21:00Z">
              <w:r>
                <w:rPr>
                  <w:rFonts w:ascii="Calibri" w:hAnsi="Calibri" w:cs="Calibri"/>
                  <w:color w:val="000000"/>
                  <w:sz w:val="16"/>
                  <w:szCs w:val="16"/>
                </w:rPr>
                <w:t>0.413</w:t>
              </w:r>
            </w:ins>
          </w:p>
        </w:tc>
        <w:tc>
          <w:tcPr>
            <w:tcW w:w="589" w:type="dxa"/>
            <w:tcBorders>
              <w:top w:val="nil"/>
              <w:bottom w:val="nil"/>
            </w:tcBorders>
            <w:vAlign w:val="center"/>
            <w:tcPrChange w:id="22029" w:author="Στάθης Καπ" w:date="2023-03-03T06:28:00Z">
              <w:tcPr>
                <w:tcW w:w="589" w:type="dxa"/>
                <w:vAlign w:val="center"/>
              </w:tcPr>
            </w:tcPrChange>
          </w:tcPr>
          <w:p w14:paraId="21A05DA9" w14:textId="2CDEDE3E" w:rsidR="00C87CFE" w:rsidRPr="00CD1347" w:rsidRDefault="00C87CFE" w:rsidP="00C87CFE">
            <w:pPr>
              <w:jc w:val="center"/>
              <w:rPr>
                <w:ins w:id="22030" w:author="Στάθης Καπ" w:date="2023-03-03T04:01:00Z"/>
                <w:rFonts w:cstheme="minorHAnsi"/>
                <w:sz w:val="16"/>
                <w:szCs w:val="16"/>
              </w:rPr>
            </w:pPr>
            <w:ins w:id="22031" w:author="Στάθης Καπ" w:date="2023-03-03T06:21:00Z">
              <w:r>
                <w:rPr>
                  <w:rFonts w:ascii="Calibri" w:hAnsi="Calibri" w:cstheme="minorHAnsi"/>
                  <w:color w:val="000000"/>
                  <w:sz w:val="16"/>
                  <w:szCs w:val="16"/>
                </w:rPr>
                <w:t>30.33</w:t>
              </w:r>
            </w:ins>
          </w:p>
        </w:tc>
      </w:tr>
      <w:tr w:rsidR="00C87CFE" w:rsidRPr="00BB05AC" w14:paraId="11360CDE" w14:textId="77777777" w:rsidTr="00F03C40">
        <w:tblPrEx>
          <w:tblW w:w="0" w:type="auto"/>
          <w:tblBorders>
            <w:insideH w:val="none" w:sz="0" w:space="0" w:color="auto"/>
            <w:insideV w:val="none" w:sz="0" w:space="0" w:color="auto"/>
          </w:tblBorders>
          <w:tblCellMar>
            <w:left w:w="0" w:type="dxa"/>
            <w:right w:w="0" w:type="dxa"/>
          </w:tblCellMar>
          <w:tblPrExChange w:id="22032"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22033" w:author="Στάθης Καπ" w:date="2023-03-03T04:01:00Z"/>
        </w:trPr>
        <w:tc>
          <w:tcPr>
            <w:tcW w:w="515" w:type="dxa"/>
            <w:tcBorders>
              <w:top w:val="nil"/>
              <w:bottom w:val="nil"/>
              <w:right w:val="single" w:sz="4" w:space="0" w:color="auto"/>
            </w:tcBorders>
            <w:shd w:val="clear" w:color="auto" w:fill="E7E6E6" w:themeFill="background2"/>
            <w:vAlign w:val="bottom"/>
            <w:tcPrChange w:id="22034" w:author="Στάθης Καπ" w:date="2023-03-03T06:28:00Z">
              <w:tcPr>
                <w:tcW w:w="515" w:type="dxa"/>
                <w:vAlign w:val="bottom"/>
              </w:tcPr>
            </w:tcPrChange>
          </w:tcPr>
          <w:p w14:paraId="4D011DD6" w14:textId="15B7E7C7" w:rsidR="00C87CFE" w:rsidRPr="00CD1347" w:rsidRDefault="00C87CFE" w:rsidP="00C87CFE">
            <w:pPr>
              <w:jc w:val="center"/>
              <w:rPr>
                <w:ins w:id="22035" w:author="Στάθης Καπ" w:date="2023-03-03T04:01:00Z"/>
                <w:rFonts w:ascii="Calibri" w:hAnsi="Calibri" w:cs="Calibri"/>
                <w:color w:val="000000"/>
                <w:sz w:val="16"/>
                <w:szCs w:val="16"/>
              </w:rPr>
            </w:pPr>
            <w:ins w:id="22036" w:author="Στάθης Καπ" w:date="2023-03-03T04:08:00Z">
              <w:r w:rsidRPr="00CD1347">
                <w:rPr>
                  <w:rFonts w:ascii="Calibri" w:hAnsi="Calibri" w:cs="Calibri"/>
                  <w:color w:val="000000"/>
                  <w:sz w:val="16"/>
                  <w:szCs w:val="16"/>
                  <w:rPrChange w:id="22037" w:author="Στάθης Καπ" w:date="2023-03-03T04:09:00Z">
                    <w:rPr>
                      <w:rFonts w:ascii="Calibri" w:hAnsi="Calibri" w:cs="Calibri"/>
                      <w:color w:val="000000"/>
                      <w:sz w:val="18"/>
                      <w:szCs w:val="18"/>
                    </w:rPr>
                  </w:rPrChange>
                </w:rPr>
                <w:t>rc105</w:t>
              </w:r>
            </w:ins>
          </w:p>
        </w:tc>
        <w:tc>
          <w:tcPr>
            <w:tcW w:w="560" w:type="dxa"/>
            <w:tcBorders>
              <w:top w:val="nil"/>
              <w:left w:val="single" w:sz="4" w:space="0" w:color="auto"/>
            </w:tcBorders>
            <w:vAlign w:val="center"/>
            <w:tcPrChange w:id="22038" w:author="Στάθης Καπ" w:date="2023-03-03T06:28:00Z">
              <w:tcPr>
                <w:tcW w:w="560" w:type="dxa"/>
              </w:tcPr>
            </w:tcPrChange>
          </w:tcPr>
          <w:p w14:paraId="3EE27AE0" w14:textId="21718E31" w:rsidR="00C87CFE" w:rsidRPr="00CD1347" w:rsidRDefault="00C87CFE" w:rsidP="00C87CFE">
            <w:pPr>
              <w:jc w:val="center"/>
              <w:rPr>
                <w:ins w:id="22039" w:author="Στάθης Καπ" w:date="2023-03-03T04:01:00Z"/>
                <w:sz w:val="16"/>
                <w:szCs w:val="16"/>
              </w:rPr>
            </w:pPr>
            <w:ins w:id="22040" w:author="Στάθης Καπ" w:date="2023-03-03T06:21:00Z">
              <w:r>
                <w:rPr>
                  <w:rFonts w:ascii="Calibri" w:hAnsi="Calibri" w:cs="Calibri"/>
                  <w:color w:val="000000"/>
                  <w:sz w:val="16"/>
                  <w:szCs w:val="16"/>
                </w:rPr>
                <w:t>682</w:t>
              </w:r>
            </w:ins>
          </w:p>
        </w:tc>
        <w:tc>
          <w:tcPr>
            <w:tcW w:w="855" w:type="dxa"/>
            <w:tcBorders>
              <w:top w:val="nil"/>
            </w:tcBorders>
            <w:vAlign w:val="center"/>
            <w:tcPrChange w:id="22041" w:author="Στάθης Καπ" w:date="2023-03-03T06:28:00Z">
              <w:tcPr>
                <w:tcW w:w="855" w:type="dxa"/>
              </w:tcPr>
            </w:tcPrChange>
          </w:tcPr>
          <w:p w14:paraId="1190BEF1" w14:textId="7A35B674" w:rsidR="00C87CFE" w:rsidRPr="00CD1347" w:rsidRDefault="00C87CFE" w:rsidP="00C87CFE">
            <w:pPr>
              <w:jc w:val="center"/>
              <w:rPr>
                <w:ins w:id="22042" w:author="Στάθης Καπ" w:date="2023-03-03T04:01:00Z"/>
                <w:sz w:val="16"/>
                <w:szCs w:val="16"/>
              </w:rPr>
            </w:pPr>
            <w:ins w:id="22043" w:author="Στάθης Καπ" w:date="2023-03-03T06:21:00Z">
              <w:r>
                <w:rPr>
                  <w:rFonts w:ascii="Calibri" w:hAnsi="Calibri" w:cs="Calibri"/>
                  <w:color w:val="000000"/>
                  <w:sz w:val="16"/>
                  <w:szCs w:val="16"/>
                </w:rPr>
                <w:t>654</w:t>
              </w:r>
            </w:ins>
          </w:p>
        </w:tc>
        <w:tc>
          <w:tcPr>
            <w:tcW w:w="544" w:type="dxa"/>
            <w:tcBorders>
              <w:top w:val="nil"/>
            </w:tcBorders>
            <w:vAlign w:val="center"/>
            <w:tcPrChange w:id="22044" w:author="Στάθης Καπ" w:date="2023-03-03T06:28:00Z">
              <w:tcPr>
                <w:tcW w:w="544" w:type="dxa"/>
                <w:vAlign w:val="bottom"/>
              </w:tcPr>
            </w:tcPrChange>
          </w:tcPr>
          <w:p w14:paraId="78F9D5AD" w14:textId="5E0E3825" w:rsidR="00C87CFE" w:rsidRPr="00CD1347" w:rsidRDefault="00C87CFE" w:rsidP="00C87CFE">
            <w:pPr>
              <w:jc w:val="center"/>
              <w:rPr>
                <w:ins w:id="22045" w:author="Στάθης Καπ" w:date="2023-03-03T04:01:00Z"/>
                <w:rFonts w:ascii="Calibri" w:hAnsi="Calibri" w:cs="Calibri"/>
                <w:color w:val="000000"/>
                <w:sz w:val="16"/>
                <w:szCs w:val="16"/>
              </w:rPr>
            </w:pPr>
            <w:ins w:id="22046" w:author="Στάθης Καπ" w:date="2023-03-03T06:21:00Z">
              <w:r>
                <w:rPr>
                  <w:rFonts w:ascii="Calibri" w:hAnsi="Calibri" w:cs="Calibri"/>
                  <w:color w:val="000000"/>
                  <w:sz w:val="16"/>
                  <w:szCs w:val="16"/>
                </w:rPr>
                <w:t>598</w:t>
              </w:r>
            </w:ins>
          </w:p>
        </w:tc>
        <w:tc>
          <w:tcPr>
            <w:tcW w:w="621" w:type="dxa"/>
            <w:tcBorders>
              <w:top w:val="nil"/>
            </w:tcBorders>
            <w:vAlign w:val="center"/>
            <w:tcPrChange w:id="22047" w:author="Στάθης Καπ" w:date="2023-03-03T06:28:00Z">
              <w:tcPr>
                <w:tcW w:w="621" w:type="dxa"/>
                <w:vAlign w:val="bottom"/>
              </w:tcPr>
            </w:tcPrChange>
          </w:tcPr>
          <w:p w14:paraId="23873B8B" w14:textId="4D8DF616" w:rsidR="00C87CFE" w:rsidRPr="00CD1347" w:rsidRDefault="00C87CFE" w:rsidP="00C87CFE">
            <w:pPr>
              <w:jc w:val="center"/>
              <w:rPr>
                <w:ins w:id="22048" w:author="Στάθης Καπ" w:date="2023-03-03T04:01:00Z"/>
                <w:rFonts w:ascii="Calibri" w:hAnsi="Calibri" w:cs="Calibri"/>
                <w:color w:val="000000"/>
                <w:sz w:val="16"/>
                <w:szCs w:val="16"/>
              </w:rPr>
            </w:pPr>
            <w:ins w:id="22049" w:author="Στάθης Καπ" w:date="2023-03-03T06:21:00Z">
              <w:r>
                <w:rPr>
                  <w:rFonts w:ascii="Calibri" w:hAnsi="Calibri" w:cs="Calibri"/>
                  <w:color w:val="000000"/>
                  <w:sz w:val="16"/>
                  <w:szCs w:val="16"/>
                </w:rPr>
                <w:t>0.361</w:t>
              </w:r>
            </w:ins>
          </w:p>
        </w:tc>
        <w:tc>
          <w:tcPr>
            <w:tcW w:w="669" w:type="dxa"/>
            <w:tcBorders>
              <w:top w:val="nil"/>
            </w:tcBorders>
            <w:vAlign w:val="center"/>
            <w:tcPrChange w:id="22050" w:author="Στάθης Καπ" w:date="2023-03-03T06:28:00Z">
              <w:tcPr>
                <w:tcW w:w="669" w:type="dxa"/>
                <w:vAlign w:val="center"/>
              </w:tcPr>
            </w:tcPrChange>
          </w:tcPr>
          <w:p w14:paraId="16041A57" w14:textId="5A2679F0" w:rsidR="00C87CFE" w:rsidRPr="00CD1347" w:rsidRDefault="00C87CFE" w:rsidP="00C87CFE">
            <w:pPr>
              <w:jc w:val="center"/>
              <w:rPr>
                <w:ins w:id="22051" w:author="Στάθης Καπ" w:date="2023-03-03T04:01:00Z"/>
                <w:rFonts w:cstheme="minorHAnsi"/>
                <w:sz w:val="16"/>
                <w:szCs w:val="16"/>
              </w:rPr>
            </w:pPr>
            <w:ins w:id="22052" w:author="Στάθης Καπ" w:date="2023-03-03T06:21:00Z">
              <w:r>
                <w:rPr>
                  <w:rFonts w:ascii="Calibri" w:hAnsi="Calibri" w:cstheme="minorHAnsi"/>
                  <w:color w:val="000000"/>
                  <w:sz w:val="16"/>
                  <w:szCs w:val="16"/>
                </w:rPr>
                <w:t>12.32</w:t>
              </w:r>
            </w:ins>
          </w:p>
        </w:tc>
        <w:tc>
          <w:tcPr>
            <w:tcW w:w="543" w:type="dxa"/>
            <w:tcBorders>
              <w:top w:val="nil"/>
            </w:tcBorders>
            <w:vAlign w:val="center"/>
            <w:tcPrChange w:id="22053" w:author="Στάθης Καπ" w:date="2023-03-03T06:28:00Z">
              <w:tcPr>
                <w:tcW w:w="543" w:type="dxa"/>
                <w:vAlign w:val="bottom"/>
              </w:tcPr>
            </w:tcPrChange>
          </w:tcPr>
          <w:p w14:paraId="36734317" w14:textId="3602B68C" w:rsidR="00C87CFE" w:rsidRPr="00CD1347" w:rsidRDefault="00C87CFE" w:rsidP="00C87CFE">
            <w:pPr>
              <w:jc w:val="center"/>
              <w:rPr>
                <w:ins w:id="22054" w:author="Στάθης Καπ" w:date="2023-03-03T04:01:00Z"/>
                <w:rFonts w:ascii="Calibri" w:hAnsi="Calibri" w:cs="Calibri"/>
                <w:color w:val="000000"/>
                <w:sz w:val="16"/>
                <w:szCs w:val="16"/>
              </w:rPr>
            </w:pPr>
            <w:ins w:id="22055" w:author="Στάθης Καπ" w:date="2023-03-03T06:21:00Z">
              <w:r>
                <w:rPr>
                  <w:rFonts w:ascii="Calibri" w:hAnsi="Calibri" w:cs="Calibri"/>
                  <w:color w:val="000000"/>
                  <w:sz w:val="16"/>
                  <w:szCs w:val="16"/>
                </w:rPr>
                <w:t>497</w:t>
              </w:r>
            </w:ins>
          </w:p>
        </w:tc>
        <w:tc>
          <w:tcPr>
            <w:tcW w:w="621" w:type="dxa"/>
            <w:tcBorders>
              <w:top w:val="nil"/>
            </w:tcBorders>
            <w:vAlign w:val="center"/>
            <w:tcPrChange w:id="22056" w:author="Στάθης Καπ" w:date="2023-03-03T06:28:00Z">
              <w:tcPr>
                <w:tcW w:w="621" w:type="dxa"/>
                <w:vAlign w:val="bottom"/>
              </w:tcPr>
            </w:tcPrChange>
          </w:tcPr>
          <w:p w14:paraId="7EE187C4" w14:textId="2B0195E3" w:rsidR="00C87CFE" w:rsidRPr="00CD1347" w:rsidRDefault="00C87CFE" w:rsidP="00C87CFE">
            <w:pPr>
              <w:jc w:val="center"/>
              <w:rPr>
                <w:ins w:id="22057" w:author="Στάθης Καπ" w:date="2023-03-03T04:01:00Z"/>
                <w:rFonts w:ascii="Calibri" w:hAnsi="Calibri" w:cs="Calibri"/>
                <w:color w:val="000000"/>
                <w:sz w:val="16"/>
                <w:szCs w:val="16"/>
              </w:rPr>
            </w:pPr>
            <w:ins w:id="22058" w:author="Στάθης Καπ" w:date="2023-03-03T06:21:00Z">
              <w:r>
                <w:rPr>
                  <w:rFonts w:ascii="Calibri" w:hAnsi="Calibri" w:cs="Calibri"/>
                  <w:color w:val="000000"/>
                  <w:sz w:val="16"/>
                  <w:szCs w:val="16"/>
                </w:rPr>
                <w:t>0.316</w:t>
              </w:r>
            </w:ins>
          </w:p>
        </w:tc>
        <w:tc>
          <w:tcPr>
            <w:tcW w:w="669" w:type="dxa"/>
            <w:tcBorders>
              <w:top w:val="nil"/>
            </w:tcBorders>
            <w:vAlign w:val="center"/>
            <w:tcPrChange w:id="22059" w:author="Στάθης Καπ" w:date="2023-03-03T06:28:00Z">
              <w:tcPr>
                <w:tcW w:w="669" w:type="dxa"/>
                <w:vAlign w:val="center"/>
              </w:tcPr>
            </w:tcPrChange>
          </w:tcPr>
          <w:p w14:paraId="2D22762C" w14:textId="76DFED8B" w:rsidR="00C87CFE" w:rsidRPr="00CD1347" w:rsidRDefault="00C87CFE" w:rsidP="00C87CFE">
            <w:pPr>
              <w:jc w:val="center"/>
              <w:rPr>
                <w:ins w:id="22060" w:author="Στάθης Καπ" w:date="2023-03-03T04:01:00Z"/>
                <w:rFonts w:cstheme="minorHAnsi"/>
                <w:sz w:val="16"/>
                <w:szCs w:val="16"/>
              </w:rPr>
            </w:pPr>
            <w:ins w:id="22061" w:author="Στάθης Καπ" w:date="2023-03-03T06:21:00Z">
              <w:r>
                <w:rPr>
                  <w:rFonts w:ascii="Calibri" w:hAnsi="Calibri" w:cstheme="minorHAnsi"/>
                  <w:color w:val="000000"/>
                  <w:sz w:val="16"/>
                  <w:szCs w:val="16"/>
                </w:rPr>
                <w:t>16.89</w:t>
              </w:r>
            </w:ins>
          </w:p>
        </w:tc>
        <w:tc>
          <w:tcPr>
            <w:tcW w:w="508" w:type="dxa"/>
            <w:tcBorders>
              <w:top w:val="nil"/>
            </w:tcBorders>
            <w:vAlign w:val="center"/>
            <w:tcPrChange w:id="22062" w:author="Στάθης Καπ" w:date="2023-03-03T06:28:00Z">
              <w:tcPr>
                <w:tcW w:w="508" w:type="dxa"/>
                <w:vAlign w:val="bottom"/>
              </w:tcPr>
            </w:tcPrChange>
          </w:tcPr>
          <w:p w14:paraId="1E1C3527" w14:textId="75328F1A" w:rsidR="00C87CFE" w:rsidRPr="00CD1347" w:rsidRDefault="00C87CFE" w:rsidP="00C87CFE">
            <w:pPr>
              <w:jc w:val="center"/>
              <w:rPr>
                <w:ins w:id="22063" w:author="Στάθης Καπ" w:date="2023-03-03T04:01:00Z"/>
                <w:rFonts w:ascii="Calibri" w:hAnsi="Calibri" w:cs="Calibri"/>
                <w:color w:val="000000"/>
                <w:sz w:val="16"/>
                <w:szCs w:val="16"/>
              </w:rPr>
            </w:pPr>
            <w:ins w:id="22064" w:author="Στάθης Καπ" w:date="2023-03-03T06:21:00Z">
              <w:r>
                <w:rPr>
                  <w:rFonts w:ascii="Calibri" w:hAnsi="Calibri" w:cs="Calibri"/>
                  <w:color w:val="000000"/>
                  <w:sz w:val="16"/>
                  <w:szCs w:val="16"/>
                </w:rPr>
                <w:t>474</w:t>
              </w:r>
            </w:ins>
          </w:p>
        </w:tc>
        <w:tc>
          <w:tcPr>
            <w:tcW w:w="541" w:type="dxa"/>
            <w:tcBorders>
              <w:top w:val="nil"/>
            </w:tcBorders>
            <w:vAlign w:val="center"/>
            <w:tcPrChange w:id="22065" w:author="Στάθης Καπ" w:date="2023-03-03T06:28:00Z">
              <w:tcPr>
                <w:tcW w:w="541" w:type="dxa"/>
                <w:vAlign w:val="bottom"/>
              </w:tcPr>
            </w:tcPrChange>
          </w:tcPr>
          <w:p w14:paraId="3B2FD15D" w14:textId="790B26D0" w:rsidR="00C87CFE" w:rsidRPr="00CD1347" w:rsidRDefault="00C87CFE" w:rsidP="00C87CFE">
            <w:pPr>
              <w:jc w:val="center"/>
              <w:rPr>
                <w:ins w:id="22066" w:author="Στάθης Καπ" w:date="2023-03-03T04:01:00Z"/>
                <w:rFonts w:ascii="Calibri" w:hAnsi="Calibri" w:cs="Calibri"/>
                <w:color w:val="000000"/>
                <w:sz w:val="16"/>
                <w:szCs w:val="16"/>
              </w:rPr>
            </w:pPr>
            <w:ins w:id="22067" w:author="Στάθης Καπ" w:date="2023-03-03T06:21:00Z">
              <w:r>
                <w:rPr>
                  <w:rFonts w:ascii="Calibri" w:hAnsi="Calibri" w:cs="Calibri"/>
                  <w:color w:val="000000"/>
                  <w:sz w:val="16"/>
                  <w:szCs w:val="16"/>
                </w:rPr>
                <w:t>0.275</w:t>
              </w:r>
            </w:ins>
          </w:p>
        </w:tc>
        <w:tc>
          <w:tcPr>
            <w:tcW w:w="589" w:type="dxa"/>
            <w:tcBorders>
              <w:top w:val="nil"/>
            </w:tcBorders>
            <w:vAlign w:val="center"/>
            <w:tcPrChange w:id="22068" w:author="Στάθης Καπ" w:date="2023-03-03T06:28:00Z">
              <w:tcPr>
                <w:tcW w:w="589" w:type="dxa"/>
                <w:vAlign w:val="center"/>
              </w:tcPr>
            </w:tcPrChange>
          </w:tcPr>
          <w:p w14:paraId="347FBF77" w14:textId="3BDCF798" w:rsidR="00C87CFE" w:rsidRPr="00CD1347" w:rsidRDefault="00C87CFE" w:rsidP="00C87CFE">
            <w:pPr>
              <w:jc w:val="center"/>
              <w:rPr>
                <w:ins w:id="22069" w:author="Στάθης Καπ" w:date="2023-03-03T04:01:00Z"/>
                <w:rFonts w:cstheme="minorHAnsi"/>
                <w:sz w:val="16"/>
                <w:szCs w:val="16"/>
              </w:rPr>
            </w:pPr>
            <w:ins w:id="22070" w:author="Στάθης Καπ" w:date="2023-03-03T06:21:00Z">
              <w:r>
                <w:rPr>
                  <w:rFonts w:ascii="Calibri" w:hAnsi="Calibri" w:cstheme="minorHAnsi"/>
                  <w:color w:val="000000"/>
                  <w:sz w:val="16"/>
                  <w:szCs w:val="16"/>
                </w:rPr>
                <w:t>20.74</w:t>
              </w:r>
            </w:ins>
          </w:p>
        </w:tc>
        <w:tc>
          <w:tcPr>
            <w:tcW w:w="463" w:type="dxa"/>
            <w:tcBorders>
              <w:top w:val="nil"/>
            </w:tcBorders>
            <w:vAlign w:val="center"/>
            <w:tcPrChange w:id="22071" w:author="Στάθης Καπ" w:date="2023-03-03T06:28:00Z">
              <w:tcPr>
                <w:tcW w:w="463" w:type="dxa"/>
                <w:vAlign w:val="bottom"/>
              </w:tcPr>
            </w:tcPrChange>
          </w:tcPr>
          <w:p w14:paraId="23E11A8A" w14:textId="2A021CAE" w:rsidR="00C87CFE" w:rsidRPr="00CD1347" w:rsidRDefault="00C87CFE" w:rsidP="00C87CFE">
            <w:pPr>
              <w:jc w:val="center"/>
              <w:rPr>
                <w:ins w:id="22072" w:author="Στάθης Καπ" w:date="2023-03-03T04:01:00Z"/>
                <w:rFonts w:ascii="Calibri" w:hAnsi="Calibri" w:cs="Calibri"/>
                <w:color w:val="000000"/>
                <w:sz w:val="16"/>
                <w:szCs w:val="16"/>
              </w:rPr>
            </w:pPr>
            <w:ins w:id="22073" w:author="Στάθης Καπ" w:date="2023-03-03T06:21:00Z">
              <w:r>
                <w:rPr>
                  <w:rFonts w:ascii="Calibri" w:hAnsi="Calibri" w:cs="Calibri"/>
                  <w:color w:val="000000"/>
                  <w:sz w:val="16"/>
                  <w:szCs w:val="16"/>
                </w:rPr>
                <w:t>469</w:t>
              </w:r>
            </w:ins>
          </w:p>
        </w:tc>
        <w:tc>
          <w:tcPr>
            <w:tcW w:w="541" w:type="dxa"/>
            <w:tcBorders>
              <w:top w:val="nil"/>
            </w:tcBorders>
            <w:vAlign w:val="center"/>
            <w:tcPrChange w:id="22074" w:author="Στάθης Καπ" w:date="2023-03-03T06:28:00Z">
              <w:tcPr>
                <w:tcW w:w="541" w:type="dxa"/>
                <w:vAlign w:val="bottom"/>
              </w:tcPr>
            </w:tcPrChange>
          </w:tcPr>
          <w:p w14:paraId="0DC3DF9A" w14:textId="291A4E6B" w:rsidR="00C87CFE" w:rsidRPr="00CD1347" w:rsidRDefault="00C87CFE" w:rsidP="00C87CFE">
            <w:pPr>
              <w:jc w:val="center"/>
              <w:rPr>
                <w:ins w:id="22075" w:author="Στάθης Καπ" w:date="2023-03-03T04:01:00Z"/>
                <w:rFonts w:ascii="Calibri" w:hAnsi="Calibri" w:cs="Calibri"/>
                <w:color w:val="000000"/>
                <w:sz w:val="16"/>
                <w:szCs w:val="16"/>
              </w:rPr>
            </w:pPr>
            <w:ins w:id="22076" w:author="Στάθης Καπ" w:date="2023-03-03T06:21:00Z">
              <w:r>
                <w:rPr>
                  <w:rFonts w:ascii="Calibri" w:hAnsi="Calibri" w:cs="Calibri"/>
                  <w:color w:val="000000"/>
                  <w:sz w:val="16"/>
                  <w:szCs w:val="16"/>
                </w:rPr>
                <w:t>0.267</w:t>
              </w:r>
            </w:ins>
          </w:p>
        </w:tc>
        <w:tc>
          <w:tcPr>
            <w:tcW w:w="589" w:type="dxa"/>
            <w:tcBorders>
              <w:top w:val="nil"/>
            </w:tcBorders>
            <w:vAlign w:val="center"/>
            <w:tcPrChange w:id="22077" w:author="Στάθης Καπ" w:date="2023-03-03T06:28:00Z">
              <w:tcPr>
                <w:tcW w:w="589" w:type="dxa"/>
                <w:vAlign w:val="center"/>
              </w:tcPr>
            </w:tcPrChange>
          </w:tcPr>
          <w:p w14:paraId="2E65C4A7" w14:textId="713F39E8" w:rsidR="00C87CFE" w:rsidRPr="00CD1347" w:rsidRDefault="00C87CFE" w:rsidP="00C87CFE">
            <w:pPr>
              <w:jc w:val="center"/>
              <w:rPr>
                <w:ins w:id="22078" w:author="Στάθης Καπ" w:date="2023-03-03T04:01:00Z"/>
                <w:rFonts w:cstheme="minorHAnsi"/>
                <w:sz w:val="16"/>
                <w:szCs w:val="16"/>
              </w:rPr>
            </w:pPr>
            <w:ins w:id="22079" w:author="Στάθης Καπ" w:date="2023-03-03T06:21:00Z">
              <w:r>
                <w:rPr>
                  <w:rFonts w:ascii="Calibri" w:hAnsi="Calibri" w:cstheme="minorHAnsi"/>
                  <w:color w:val="000000"/>
                  <w:sz w:val="16"/>
                  <w:szCs w:val="16"/>
                </w:rPr>
                <w:t>21.57</w:t>
              </w:r>
            </w:ins>
          </w:p>
        </w:tc>
      </w:tr>
      <w:tr w:rsidR="00C87CFE" w:rsidRPr="00BB05AC" w14:paraId="404064E8" w14:textId="77777777" w:rsidTr="00F03C40">
        <w:tblPrEx>
          <w:tblW w:w="0" w:type="auto"/>
          <w:tblBorders>
            <w:insideH w:val="none" w:sz="0" w:space="0" w:color="auto"/>
            <w:insideV w:val="none" w:sz="0" w:space="0" w:color="auto"/>
          </w:tblBorders>
          <w:tblCellMar>
            <w:left w:w="0" w:type="dxa"/>
            <w:right w:w="0" w:type="dxa"/>
          </w:tblCellMar>
          <w:tblPrExChange w:id="2208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081" w:author="Στάθης Καπ" w:date="2023-03-03T04:01:00Z"/>
        </w:trPr>
        <w:tc>
          <w:tcPr>
            <w:tcW w:w="515" w:type="dxa"/>
            <w:tcBorders>
              <w:top w:val="nil"/>
              <w:bottom w:val="nil"/>
              <w:right w:val="single" w:sz="4" w:space="0" w:color="auto"/>
            </w:tcBorders>
            <w:shd w:val="clear" w:color="auto" w:fill="E7E6E6" w:themeFill="background2"/>
            <w:vAlign w:val="bottom"/>
            <w:tcPrChange w:id="22082" w:author="Στάθης Καπ" w:date="2023-03-03T06:26:00Z">
              <w:tcPr>
                <w:tcW w:w="515" w:type="dxa"/>
                <w:vAlign w:val="bottom"/>
              </w:tcPr>
            </w:tcPrChange>
          </w:tcPr>
          <w:p w14:paraId="61985E17" w14:textId="1C285654" w:rsidR="00C87CFE" w:rsidRPr="00CD1347" w:rsidRDefault="00C87CFE" w:rsidP="00C87CFE">
            <w:pPr>
              <w:jc w:val="center"/>
              <w:rPr>
                <w:ins w:id="22083" w:author="Στάθης Καπ" w:date="2023-03-03T04:01:00Z"/>
                <w:rFonts w:ascii="Calibri" w:hAnsi="Calibri" w:cs="Calibri"/>
                <w:color w:val="000000"/>
                <w:sz w:val="16"/>
                <w:szCs w:val="16"/>
              </w:rPr>
            </w:pPr>
            <w:ins w:id="22084" w:author="Στάθης Καπ" w:date="2023-03-03T04:08:00Z">
              <w:r w:rsidRPr="00CD1347">
                <w:rPr>
                  <w:rFonts w:ascii="Calibri" w:hAnsi="Calibri" w:cs="Calibri"/>
                  <w:color w:val="000000"/>
                  <w:sz w:val="16"/>
                  <w:szCs w:val="16"/>
                  <w:rPrChange w:id="22085" w:author="Στάθης Καπ" w:date="2023-03-03T04:09:00Z">
                    <w:rPr>
                      <w:rFonts w:ascii="Calibri" w:hAnsi="Calibri" w:cs="Calibri"/>
                      <w:color w:val="000000"/>
                      <w:sz w:val="18"/>
                      <w:szCs w:val="18"/>
                    </w:rPr>
                  </w:rPrChange>
                </w:rPr>
                <w:t>rc106</w:t>
              </w:r>
            </w:ins>
          </w:p>
        </w:tc>
        <w:tc>
          <w:tcPr>
            <w:tcW w:w="560" w:type="dxa"/>
            <w:tcBorders>
              <w:left w:val="single" w:sz="4" w:space="0" w:color="auto"/>
            </w:tcBorders>
            <w:vAlign w:val="center"/>
            <w:tcPrChange w:id="22086" w:author="Στάθης Καπ" w:date="2023-03-03T06:26:00Z">
              <w:tcPr>
                <w:tcW w:w="560" w:type="dxa"/>
              </w:tcPr>
            </w:tcPrChange>
          </w:tcPr>
          <w:p w14:paraId="2D5E7019" w14:textId="2F87102D" w:rsidR="00C87CFE" w:rsidRPr="00CD1347" w:rsidRDefault="00C87CFE" w:rsidP="00C87CFE">
            <w:pPr>
              <w:jc w:val="center"/>
              <w:rPr>
                <w:ins w:id="22087" w:author="Στάθης Καπ" w:date="2023-03-03T04:01:00Z"/>
                <w:sz w:val="16"/>
                <w:szCs w:val="16"/>
              </w:rPr>
            </w:pPr>
            <w:ins w:id="22088" w:author="Στάθης Καπ" w:date="2023-03-03T06:21:00Z">
              <w:r>
                <w:rPr>
                  <w:rFonts w:ascii="Calibri" w:hAnsi="Calibri" w:cs="Calibri"/>
                  <w:color w:val="000000"/>
                  <w:sz w:val="16"/>
                  <w:szCs w:val="16"/>
                </w:rPr>
                <w:t>706</w:t>
              </w:r>
            </w:ins>
          </w:p>
        </w:tc>
        <w:tc>
          <w:tcPr>
            <w:tcW w:w="855" w:type="dxa"/>
            <w:vAlign w:val="center"/>
            <w:tcPrChange w:id="22089" w:author="Στάθης Καπ" w:date="2023-03-03T06:26:00Z">
              <w:tcPr>
                <w:tcW w:w="855" w:type="dxa"/>
              </w:tcPr>
            </w:tcPrChange>
          </w:tcPr>
          <w:p w14:paraId="1AFF3D76" w14:textId="4D1D1EF8" w:rsidR="00C87CFE" w:rsidRPr="00CD1347" w:rsidRDefault="00C87CFE" w:rsidP="00C87CFE">
            <w:pPr>
              <w:jc w:val="center"/>
              <w:rPr>
                <w:ins w:id="22090" w:author="Στάθης Καπ" w:date="2023-03-03T04:01:00Z"/>
                <w:sz w:val="16"/>
                <w:szCs w:val="16"/>
              </w:rPr>
            </w:pPr>
            <w:ins w:id="22091" w:author="Στάθης Καπ" w:date="2023-03-03T06:21:00Z">
              <w:r>
                <w:rPr>
                  <w:rFonts w:ascii="Calibri" w:hAnsi="Calibri" w:cs="Calibri"/>
                  <w:color w:val="000000"/>
                  <w:sz w:val="16"/>
                  <w:szCs w:val="16"/>
                </w:rPr>
                <w:t>678</w:t>
              </w:r>
            </w:ins>
          </w:p>
        </w:tc>
        <w:tc>
          <w:tcPr>
            <w:tcW w:w="544" w:type="dxa"/>
            <w:vAlign w:val="center"/>
            <w:tcPrChange w:id="22092" w:author="Στάθης Καπ" w:date="2023-03-03T06:26:00Z">
              <w:tcPr>
                <w:tcW w:w="544" w:type="dxa"/>
                <w:vAlign w:val="bottom"/>
              </w:tcPr>
            </w:tcPrChange>
          </w:tcPr>
          <w:p w14:paraId="4CE58B31" w14:textId="56320319" w:rsidR="00C87CFE" w:rsidRPr="00CD1347" w:rsidRDefault="00C87CFE" w:rsidP="00C87CFE">
            <w:pPr>
              <w:jc w:val="center"/>
              <w:rPr>
                <w:ins w:id="22093" w:author="Στάθης Καπ" w:date="2023-03-03T04:01:00Z"/>
                <w:rFonts w:ascii="Calibri" w:hAnsi="Calibri" w:cs="Calibri"/>
                <w:color w:val="000000"/>
                <w:sz w:val="16"/>
                <w:szCs w:val="16"/>
              </w:rPr>
            </w:pPr>
            <w:ins w:id="22094" w:author="Στάθης Καπ" w:date="2023-03-03T06:21:00Z">
              <w:r>
                <w:rPr>
                  <w:rFonts w:ascii="Calibri" w:hAnsi="Calibri" w:cs="Calibri"/>
                  <w:color w:val="000000"/>
                  <w:sz w:val="16"/>
                  <w:szCs w:val="16"/>
                </w:rPr>
                <w:t>632</w:t>
              </w:r>
            </w:ins>
          </w:p>
        </w:tc>
        <w:tc>
          <w:tcPr>
            <w:tcW w:w="621" w:type="dxa"/>
            <w:vAlign w:val="center"/>
            <w:tcPrChange w:id="22095" w:author="Στάθης Καπ" w:date="2023-03-03T06:26:00Z">
              <w:tcPr>
                <w:tcW w:w="621" w:type="dxa"/>
                <w:vAlign w:val="bottom"/>
              </w:tcPr>
            </w:tcPrChange>
          </w:tcPr>
          <w:p w14:paraId="1D19C0E7" w14:textId="3F312C2A" w:rsidR="00C87CFE" w:rsidRPr="00CD1347" w:rsidRDefault="00C87CFE" w:rsidP="00C87CFE">
            <w:pPr>
              <w:jc w:val="center"/>
              <w:rPr>
                <w:ins w:id="22096" w:author="Στάθης Καπ" w:date="2023-03-03T04:01:00Z"/>
                <w:rFonts w:ascii="Calibri" w:hAnsi="Calibri" w:cs="Calibri"/>
                <w:color w:val="000000"/>
                <w:sz w:val="16"/>
                <w:szCs w:val="16"/>
              </w:rPr>
            </w:pPr>
            <w:ins w:id="22097" w:author="Στάθης Καπ" w:date="2023-03-03T06:21:00Z">
              <w:r>
                <w:rPr>
                  <w:rFonts w:ascii="Calibri" w:hAnsi="Calibri" w:cs="Calibri"/>
                  <w:color w:val="000000"/>
                  <w:sz w:val="16"/>
                  <w:szCs w:val="16"/>
                </w:rPr>
                <w:t>0.423</w:t>
              </w:r>
            </w:ins>
          </w:p>
        </w:tc>
        <w:tc>
          <w:tcPr>
            <w:tcW w:w="669" w:type="dxa"/>
            <w:vAlign w:val="center"/>
            <w:tcPrChange w:id="22098" w:author="Στάθης Καπ" w:date="2023-03-03T06:26:00Z">
              <w:tcPr>
                <w:tcW w:w="669" w:type="dxa"/>
                <w:vAlign w:val="center"/>
              </w:tcPr>
            </w:tcPrChange>
          </w:tcPr>
          <w:p w14:paraId="000A1931" w14:textId="5C780E5D" w:rsidR="00C87CFE" w:rsidRPr="00CD1347" w:rsidRDefault="00C87CFE" w:rsidP="00C87CFE">
            <w:pPr>
              <w:jc w:val="center"/>
              <w:rPr>
                <w:ins w:id="22099" w:author="Στάθης Καπ" w:date="2023-03-03T04:01:00Z"/>
                <w:rFonts w:cstheme="minorHAnsi"/>
                <w:sz w:val="16"/>
                <w:szCs w:val="16"/>
              </w:rPr>
            </w:pPr>
            <w:ins w:id="22100" w:author="Στάθης Καπ" w:date="2023-03-03T06:21:00Z">
              <w:r>
                <w:rPr>
                  <w:rFonts w:ascii="Calibri" w:hAnsi="Calibri" w:cstheme="minorHAnsi"/>
                  <w:color w:val="000000"/>
                  <w:sz w:val="16"/>
                  <w:szCs w:val="16"/>
                </w:rPr>
                <w:t>10.48</w:t>
              </w:r>
            </w:ins>
          </w:p>
        </w:tc>
        <w:tc>
          <w:tcPr>
            <w:tcW w:w="543" w:type="dxa"/>
            <w:vAlign w:val="center"/>
            <w:tcPrChange w:id="22101" w:author="Στάθης Καπ" w:date="2023-03-03T06:26:00Z">
              <w:tcPr>
                <w:tcW w:w="543" w:type="dxa"/>
                <w:vAlign w:val="bottom"/>
              </w:tcPr>
            </w:tcPrChange>
          </w:tcPr>
          <w:p w14:paraId="1E7513EA" w14:textId="1E7995D7" w:rsidR="00C87CFE" w:rsidRPr="00CD1347" w:rsidRDefault="00C87CFE" w:rsidP="00C87CFE">
            <w:pPr>
              <w:jc w:val="center"/>
              <w:rPr>
                <w:ins w:id="22102" w:author="Στάθης Καπ" w:date="2023-03-03T04:01:00Z"/>
                <w:rFonts w:ascii="Calibri" w:hAnsi="Calibri" w:cs="Calibri"/>
                <w:color w:val="000000"/>
                <w:sz w:val="16"/>
                <w:szCs w:val="16"/>
              </w:rPr>
            </w:pPr>
            <w:ins w:id="22103" w:author="Στάθης Καπ" w:date="2023-03-03T06:21:00Z">
              <w:r>
                <w:rPr>
                  <w:rFonts w:ascii="Calibri" w:hAnsi="Calibri" w:cs="Calibri"/>
                  <w:color w:val="000000"/>
                  <w:sz w:val="16"/>
                  <w:szCs w:val="16"/>
                </w:rPr>
                <w:t>613</w:t>
              </w:r>
            </w:ins>
          </w:p>
        </w:tc>
        <w:tc>
          <w:tcPr>
            <w:tcW w:w="621" w:type="dxa"/>
            <w:vAlign w:val="center"/>
            <w:tcPrChange w:id="22104" w:author="Στάθης Καπ" w:date="2023-03-03T06:26:00Z">
              <w:tcPr>
                <w:tcW w:w="621" w:type="dxa"/>
                <w:vAlign w:val="bottom"/>
              </w:tcPr>
            </w:tcPrChange>
          </w:tcPr>
          <w:p w14:paraId="0C89CACF" w14:textId="024610DD" w:rsidR="00C87CFE" w:rsidRPr="00CD1347" w:rsidRDefault="00C87CFE" w:rsidP="00C87CFE">
            <w:pPr>
              <w:jc w:val="center"/>
              <w:rPr>
                <w:ins w:id="22105" w:author="Στάθης Καπ" w:date="2023-03-03T04:01:00Z"/>
                <w:rFonts w:ascii="Calibri" w:hAnsi="Calibri" w:cs="Calibri"/>
                <w:color w:val="000000"/>
                <w:sz w:val="16"/>
                <w:szCs w:val="16"/>
              </w:rPr>
            </w:pPr>
            <w:ins w:id="22106" w:author="Στάθης Καπ" w:date="2023-03-03T06:21:00Z">
              <w:r>
                <w:rPr>
                  <w:rFonts w:ascii="Calibri" w:hAnsi="Calibri" w:cs="Calibri"/>
                  <w:color w:val="000000"/>
                  <w:sz w:val="16"/>
                  <w:szCs w:val="16"/>
                </w:rPr>
                <w:t>0.299</w:t>
              </w:r>
            </w:ins>
          </w:p>
        </w:tc>
        <w:tc>
          <w:tcPr>
            <w:tcW w:w="669" w:type="dxa"/>
            <w:vAlign w:val="center"/>
            <w:tcPrChange w:id="22107" w:author="Στάθης Καπ" w:date="2023-03-03T06:26:00Z">
              <w:tcPr>
                <w:tcW w:w="669" w:type="dxa"/>
                <w:vAlign w:val="center"/>
              </w:tcPr>
            </w:tcPrChange>
          </w:tcPr>
          <w:p w14:paraId="1D361D4D" w14:textId="55019E8A" w:rsidR="00C87CFE" w:rsidRPr="00CD1347" w:rsidRDefault="00C87CFE" w:rsidP="00C87CFE">
            <w:pPr>
              <w:jc w:val="center"/>
              <w:rPr>
                <w:ins w:id="22108" w:author="Στάθης Καπ" w:date="2023-03-03T04:01:00Z"/>
                <w:rFonts w:cstheme="minorHAnsi"/>
                <w:sz w:val="16"/>
                <w:szCs w:val="16"/>
              </w:rPr>
            </w:pPr>
            <w:ins w:id="22109" w:author="Στάθης Καπ" w:date="2023-03-03T06:21:00Z">
              <w:r>
                <w:rPr>
                  <w:rFonts w:ascii="Calibri" w:hAnsi="Calibri" w:cstheme="minorHAnsi"/>
                  <w:color w:val="000000"/>
                  <w:sz w:val="16"/>
                  <w:szCs w:val="16"/>
                </w:rPr>
                <w:t>3.01</w:t>
              </w:r>
            </w:ins>
          </w:p>
        </w:tc>
        <w:tc>
          <w:tcPr>
            <w:tcW w:w="508" w:type="dxa"/>
            <w:vAlign w:val="center"/>
            <w:tcPrChange w:id="22110" w:author="Στάθης Καπ" w:date="2023-03-03T06:26:00Z">
              <w:tcPr>
                <w:tcW w:w="508" w:type="dxa"/>
                <w:vAlign w:val="bottom"/>
              </w:tcPr>
            </w:tcPrChange>
          </w:tcPr>
          <w:p w14:paraId="400ECBFE" w14:textId="4232D3AF" w:rsidR="00C87CFE" w:rsidRPr="00CD1347" w:rsidRDefault="00C87CFE" w:rsidP="00C87CFE">
            <w:pPr>
              <w:jc w:val="center"/>
              <w:rPr>
                <w:ins w:id="22111" w:author="Στάθης Καπ" w:date="2023-03-03T04:01:00Z"/>
                <w:rFonts w:ascii="Calibri" w:hAnsi="Calibri" w:cs="Calibri"/>
                <w:color w:val="000000"/>
                <w:sz w:val="16"/>
                <w:szCs w:val="16"/>
              </w:rPr>
            </w:pPr>
            <w:ins w:id="22112" w:author="Στάθης Καπ" w:date="2023-03-03T06:21:00Z">
              <w:r>
                <w:rPr>
                  <w:rFonts w:ascii="Calibri" w:hAnsi="Calibri" w:cs="Calibri"/>
                  <w:color w:val="000000"/>
                  <w:sz w:val="16"/>
                  <w:szCs w:val="16"/>
                </w:rPr>
                <w:t>552</w:t>
              </w:r>
            </w:ins>
          </w:p>
        </w:tc>
        <w:tc>
          <w:tcPr>
            <w:tcW w:w="541" w:type="dxa"/>
            <w:vAlign w:val="center"/>
            <w:tcPrChange w:id="22113" w:author="Στάθης Καπ" w:date="2023-03-03T06:26:00Z">
              <w:tcPr>
                <w:tcW w:w="541" w:type="dxa"/>
                <w:vAlign w:val="bottom"/>
              </w:tcPr>
            </w:tcPrChange>
          </w:tcPr>
          <w:p w14:paraId="12B4B1E2" w14:textId="320BA377" w:rsidR="00C87CFE" w:rsidRPr="00CD1347" w:rsidRDefault="00C87CFE" w:rsidP="00C87CFE">
            <w:pPr>
              <w:jc w:val="center"/>
              <w:rPr>
                <w:ins w:id="22114" w:author="Στάθης Καπ" w:date="2023-03-03T04:01:00Z"/>
                <w:rFonts w:ascii="Calibri" w:hAnsi="Calibri" w:cs="Calibri"/>
                <w:color w:val="000000"/>
                <w:sz w:val="16"/>
                <w:szCs w:val="16"/>
              </w:rPr>
            </w:pPr>
            <w:ins w:id="22115" w:author="Στάθης Καπ" w:date="2023-03-03T06:21:00Z">
              <w:r>
                <w:rPr>
                  <w:rFonts w:ascii="Calibri" w:hAnsi="Calibri" w:cs="Calibri"/>
                  <w:color w:val="000000"/>
                  <w:sz w:val="16"/>
                  <w:szCs w:val="16"/>
                </w:rPr>
                <w:t>0.265</w:t>
              </w:r>
            </w:ins>
          </w:p>
        </w:tc>
        <w:tc>
          <w:tcPr>
            <w:tcW w:w="589" w:type="dxa"/>
            <w:vAlign w:val="center"/>
            <w:tcPrChange w:id="22116" w:author="Στάθης Καπ" w:date="2023-03-03T06:26:00Z">
              <w:tcPr>
                <w:tcW w:w="589" w:type="dxa"/>
                <w:vAlign w:val="center"/>
              </w:tcPr>
            </w:tcPrChange>
          </w:tcPr>
          <w:p w14:paraId="3918E014" w14:textId="038ADBCF" w:rsidR="00C87CFE" w:rsidRPr="00CD1347" w:rsidRDefault="00C87CFE" w:rsidP="00C87CFE">
            <w:pPr>
              <w:jc w:val="center"/>
              <w:rPr>
                <w:ins w:id="22117" w:author="Στάθης Καπ" w:date="2023-03-03T04:01:00Z"/>
                <w:rFonts w:cstheme="minorHAnsi"/>
                <w:sz w:val="16"/>
                <w:szCs w:val="16"/>
              </w:rPr>
            </w:pPr>
            <w:ins w:id="22118" w:author="Στάθης Καπ" w:date="2023-03-03T06:21:00Z">
              <w:r>
                <w:rPr>
                  <w:rFonts w:ascii="Calibri" w:hAnsi="Calibri" w:cstheme="minorHAnsi"/>
                  <w:color w:val="000000"/>
                  <w:sz w:val="16"/>
                  <w:szCs w:val="16"/>
                </w:rPr>
                <w:t>12.66</w:t>
              </w:r>
            </w:ins>
          </w:p>
        </w:tc>
        <w:tc>
          <w:tcPr>
            <w:tcW w:w="463" w:type="dxa"/>
            <w:vAlign w:val="center"/>
            <w:tcPrChange w:id="22119" w:author="Στάθης Καπ" w:date="2023-03-03T06:26:00Z">
              <w:tcPr>
                <w:tcW w:w="463" w:type="dxa"/>
                <w:vAlign w:val="bottom"/>
              </w:tcPr>
            </w:tcPrChange>
          </w:tcPr>
          <w:p w14:paraId="0A5922DB" w14:textId="277DCFFD" w:rsidR="00C87CFE" w:rsidRPr="00CD1347" w:rsidRDefault="00C87CFE" w:rsidP="00C87CFE">
            <w:pPr>
              <w:jc w:val="center"/>
              <w:rPr>
                <w:ins w:id="22120" w:author="Στάθης Καπ" w:date="2023-03-03T04:01:00Z"/>
                <w:rFonts w:ascii="Calibri" w:hAnsi="Calibri" w:cs="Calibri"/>
                <w:color w:val="000000"/>
                <w:sz w:val="16"/>
                <w:szCs w:val="16"/>
              </w:rPr>
            </w:pPr>
            <w:ins w:id="22121" w:author="Στάθης Καπ" w:date="2023-03-03T06:21:00Z">
              <w:r>
                <w:rPr>
                  <w:rFonts w:ascii="Calibri" w:hAnsi="Calibri" w:cs="Calibri"/>
                  <w:color w:val="000000"/>
                  <w:sz w:val="16"/>
                  <w:szCs w:val="16"/>
                </w:rPr>
                <w:t>481</w:t>
              </w:r>
            </w:ins>
          </w:p>
        </w:tc>
        <w:tc>
          <w:tcPr>
            <w:tcW w:w="541" w:type="dxa"/>
            <w:vAlign w:val="center"/>
            <w:tcPrChange w:id="22122" w:author="Στάθης Καπ" w:date="2023-03-03T06:26:00Z">
              <w:tcPr>
                <w:tcW w:w="541" w:type="dxa"/>
                <w:vAlign w:val="bottom"/>
              </w:tcPr>
            </w:tcPrChange>
          </w:tcPr>
          <w:p w14:paraId="189AD8E5" w14:textId="56782B57" w:rsidR="00C87CFE" w:rsidRPr="00CD1347" w:rsidRDefault="00C87CFE" w:rsidP="00C87CFE">
            <w:pPr>
              <w:jc w:val="center"/>
              <w:rPr>
                <w:ins w:id="22123" w:author="Στάθης Καπ" w:date="2023-03-03T04:01:00Z"/>
                <w:rFonts w:ascii="Calibri" w:hAnsi="Calibri" w:cs="Calibri"/>
                <w:color w:val="000000"/>
                <w:sz w:val="16"/>
                <w:szCs w:val="16"/>
              </w:rPr>
            </w:pPr>
            <w:ins w:id="22124" w:author="Στάθης Καπ" w:date="2023-03-03T06:21:00Z">
              <w:r>
                <w:rPr>
                  <w:rFonts w:ascii="Calibri" w:hAnsi="Calibri" w:cs="Calibri"/>
                  <w:color w:val="000000"/>
                  <w:sz w:val="16"/>
                  <w:szCs w:val="16"/>
                </w:rPr>
                <w:t>0.34</w:t>
              </w:r>
            </w:ins>
          </w:p>
        </w:tc>
        <w:tc>
          <w:tcPr>
            <w:tcW w:w="589" w:type="dxa"/>
            <w:vAlign w:val="center"/>
            <w:tcPrChange w:id="22125" w:author="Στάθης Καπ" w:date="2023-03-03T06:26:00Z">
              <w:tcPr>
                <w:tcW w:w="589" w:type="dxa"/>
                <w:vAlign w:val="center"/>
              </w:tcPr>
            </w:tcPrChange>
          </w:tcPr>
          <w:p w14:paraId="077F788D" w14:textId="5B2399A2" w:rsidR="00C87CFE" w:rsidRPr="00CD1347" w:rsidRDefault="00C87CFE" w:rsidP="00C87CFE">
            <w:pPr>
              <w:jc w:val="center"/>
              <w:rPr>
                <w:ins w:id="22126" w:author="Στάθης Καπ" w:date="2023-03-03T04:01:00Z"/>
                <w:rFonts w:cstheme="minorHAnsi"/>
                <w:sz w:val="16"/>
                <w:szCs w:val="16"/>
              </w:rPr>
            </w:pPr>
            <w:ins w:id="22127" w:author="Στάθης Καπ" w:date="2023-03-03T06:21:00Z">
              <w:r>
                <w:rPr>
                  <w:rFonts w:ascii="Calibri" w:hAnsi="Calibri" w:cstheme="minorHAnsi"/>
                  <w:color w:val="000000"/>
                  <w:sz w:val="16"/>
                  <w:szCs w:val="16"/>
                </w:rPr>
                <w:t>23.89</w:t>
              </w:r>
            </w:ins>
          </w:p>
        </w:tc>
      </w:tr>
      <w:tr w:rsidR="00C87CFE" w:rsidRPr="00BB05AC" w14:paraId="68DA1875" w14:textId="77777777" w:rsidTr="00F03C40">
        <w:tblPrEx>
          <w:tblW w:w="0" w:type="auto"/>
          <w:tblBorders>
            <w:insideH w:val="none" w:sz="0" w:space="0" w:color="auto"/>
            <w:insideV w:val="none" w:sz="0" w:space="0" w:color="auto"/>
          </w:tblBorders>
          <w:tblCellMar>
            <w:left w:w="0" w:type="dxa"/>
            <w:right w:w="0" w:type="dxa"/>
          </w:tblCellMar>
          <w:tblPrExChange w:id="2212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129" w:author="Στάθης Καπ" w:date="2023-03-03T04:01:00Z"/>
        </w:trPr>
        <w:tc>
          <w:tcPr>
            <w:tcW w:w="515" w:type="dxa"/>
            <w:tcBorders>
              <w:top w:val="nil"/>
              <w:bottom w:val="nil"/>
              <w:right w:val="single" w:sz="4" w:space="0" w:color="auto"/>
            </w:tcBorders>
            <w:shd w:val="clear" w:color="auto" w:fill="E7E6E6" w:themeFill="background2"/>
            <w:vAlign w:val="bottom"/>
            <w:tcPrChange w:id="22130" w:author="Στάθης Καπ" w:date="2023-03-03T06:26:00Z">
              <w:tcPr>
                <w:tcW w:w="515" w:type="dxa"/>
                <w:vAlign w:val="bottom"/>
              </w:tcPr>
            </w:tcPrChange>
          </w:tcPr>
          <w:p w14:paraId="016BEE27" w14:textId="3405467C" w:rsidR="00C87CFE" w:rsidRPr="00CD1347" w:rsidRDefault="00C87CFE" w:rsidP="00C87CFE">
            <w:pPr>
              <w:jc w:val="center"/>
              <w:rPr>
                <w:ins w:id="22131" w:author="Στάθης Καπ" w:date="2023-03-03T04:01:00Z"/>
                <w:rFonts w:ascii="Calibri" w:hAnsi="Calibri" w:cs="Calibri"/>
                <w:color w:val="000000"/>
                <w:sz w:val="16"/>
                <w:szCs w:val="16"/>
              </w:rPr>
            </w:pPr>
            <w:ins w:id="22132" w:author="Στάθης Καπ" w:date="2023-03-03T04:08:00Z">
              <w:r w:rsidRPr="00CD1347">
                <w:rPr>
                  <w:rFonts w:ascii="Calibri" w:hAnsi="Calibri" w:cs="Calibri"/>
                  <w:color w:val="000000"/>
                  <w:sz w:val="16"/>
                  <w:szCs w:val="16"/>
                  <w:rPrChange w:id="22133" w:author="Στάθης Καπ" w:date="2023-03-03T04:09:00Z">
                    <w:rPr>
                      <w:rFonts w:ascii="Calibri" w:hAnsi="Calibri" w:cs="Calibri"/>
                      <w:color w:val="000000"/>
                      <w:sz w:val="18"/>
                      <w:szCs w:val="18"/>
                    </w:rPr>
                  </w:rPrChange>
                </w:rPr>
                <w:t>rc107</w:t>
              </w:r>
            </w:ins>
          </w:p>
        </w:tc>
        <w:tc>
          <w:tcPr>
            <w:tcW w:w="560" w:type="dxa"/>
            <w:tcBorders>
              <w:left w:val="single" w:sz="4" w:space="0" w:color="auto"/>
            </w:tcBorders>
            <w:vAlign w:val="center"/>
            <w:tcPrChange w:id="22134" w:author="Στάθης Καπ" w:date="2023-03-03T06:26:00Z">
              <w:tcPr>
                <w:tcW w:w="560" w:type="dxa"/>
              </w:tcPr>
            </w:tcPrChange>
          </w:tcPr>
          <w:p w14:paraId="249C07CA" w14:textId="7B349779" w:rsidR="00C87CFE" w:rsidRPr="00CD1347" w:rsidRDefault="00C87CFE" w:rsidP="00C87CFE">
            <w:pPr>
              <w:jc w:val="center"/>
              <w:rPr>
                <w:ins w:id="22135" w:author="Στάθης Καπ" w:date="2023-03-03T04:01:00Z"/>
                <w:sz w:val="16"/>
                <w:szCs w:val="16"/>
              </w:rPr>
            </w:pPr>
            <w:ins w:id="22136" w:author="Στάθης Καπ" w:date="2023-03-03T06:21:00Z">
              <w:r>
                <w:rPr>
                  <w:rFonts w:ascii="Calibri" w:hAnsi="Calibri" w:cs="Calibri"/>
                  <w:color w:val="000000"/>
                  <w:sz w:val="16"/>
                  <w:szCs w:val="16"/>
                </w:rPr>
                <w:t>773</w:t>
              </w:r>
            </w:ins>
          </w:p>
        </w:tc>
        <w:tc>
          <w:tcPr>
            <w:tcW w:w="855" w:type="dxa"/>
            <w:vAlign w:val="center"/>
            <w:tcPrChange w:id="22137" w:author="Στάθης Καπ" w:date="2023-03-03T06:26:00Z">
              <w:tcPr>
                <w:tcW w:w="855" w:type="dxa"/>
              </w:tcPr>
            </w:tcPrChange>
          </w:tcPr>
          <w:p w14:paraId="10E39E03" w14:textId="4E2B1485" w:rsidR="00C87CFE" w:rsidRPr="00CD1347" w:rsidRDefault="00C87CFE" w:rsidP="00C87CFE">
            <w:pPr>
              <w:jc w:val="center"/>
              <w:rPr>
                <w:ins w:id="22138" w:author="Στάθης Καπ" w:date="2023-03-03T04:01:00Z"/>
                <w:sz w:val="16"/>
                <w:szCs w:val="16"/>
              </w:rPr>
            </w:pPr>
            <w:ins w:id="22139" w:author="Στάθης Καπ" w:date="2023-03-03T06:21:00Z">
              <w:r>
                <w:rPr>
                  <w:rFonts w:ascii="Calibri" w:hAnsi="Calibri" w:cs="Calibri"/>
                  <w:color w:val="000000"/>
                  <w:sz w:val="16"/>
                  <w:szCs w:val="16"/>
                </w:rPr>
                <w:t>745</w:t>
              </w:r>
            </w:ins>
          </w:p>
        </w:tc>
        <w:tc>
          <w:tcPr>
            <w:tcW w:w="544" w:type="dxa"/>
            <w:vAlign w:val="center"/>
            <w:tcPrChange w:id="22140" w:author="Στάθης Καπ" w:date="2023-03-03T06:26:00Z">
              <w:tcPr>
                <w:tcW w:w="544" w:type="dxa"/>
                <w:vAlign w:val="bottom"/>
              </w:tcPr>
            </w:tcPrChange>
          </w:tcPr>
          <w:p w14:paraId="07319EF7" w14:textId="6CDD90BA" w:rsidR="00C87CFE" w:rsidRPr="00CD1347" w:rsidRDefault="00C87CFE" w:rsidP="00C87CFE">
            <w:pPr>
              <w:jc w:val="center"/>
              <w:rPr>
                <w:ins w:id="22141" w:author="Στάθης Καπ" w:date="2023-03-03T04:01:00Z"/>
                <w:rFonts w:ascii="Calibri" w:hAnsi="Calibri" w:cs="Calibri"/>
                <w:color w:val="000000"/>
                <w:sz w:val="16"/>
                <w:szCs w:val="16"/>
              </w:rPr>
            </w:pPr>
            <w:ins w:id="22142" w:author="Στάθης Καπ" w:date="2023-03-03T06:21:00Z">
              <w:r>
                <w:rPr>
                  <w:rFonts w:ascii="Calibri" w:hAnsi="Calibri" w:cs="Calibri"/>
                  <w:color w:val="000000"/>
                  <w:sz w:val="16"/>
                  <w:szCs w:val="16"/>
                </w:rPr>
                <w:t>704</w:t>
              </w:r>
            </w:ins>
          </w:p>
        </w:tc>
        <w:tc>
          <w:tcPr>
            <w:tcW w:w="621" w:type="dxa"/>
            <w:vAlign w:val="center"/>
            <w:tcPrChange w:id="22143" w:author="Στάθης Καπ" w:date="2023-03-03T06:26:00Z">
              <w:tcPr>
                <w:tcW w:w="621" w:type="dxa"/>
                <w:vAlign w:val="bottom"/>
              </w:tcPr>
            </w:tcPrChange>
          </w:tcPr>
          <w:p w14:paraId="15AC189A" w14:textId="05F0C170" w:rsidR="00C87CFE" w:rsidRPr="00CD1347" w:rsidRDefault="00C87CFE" w:rsidP="00C87CFE">
            <w:pPr>
              <w:jc w:val="center"/>
              <w:rPr>
                <w:ins w:id="22144" w:author="Στάθης Καπ" w:date="2023-03-03T04:01:00Z"/>
                <w:rFonts w:ascii="Calibri" w:hAnsi="Calibri" w:cs="Calibri"/>
                <w:color w:val="000000"/>
                <w:sz w:val="16"/>
                <w:szCs w:val="16"/>
              </w:rPr>
            </w:pPr>
            <w:ins w:id="22145" w:author="Στάθης Καπ" w:date="2023-03-03T06:21:00Z">
              <w:r>
                <w:rPr>
                  <w:rFonts w:ascii="Calibri" w:hAnsi="Calibri" w:cs="Calibri"/>
                  <w:color w:val="000000"/>
                  <w:sz w:val="16"/>
                  <w:szCs w:val="16"/>
                </w:rPr>
                <w:t>0.411</w:t>
              </w:r>
            </w:ins>
          </w:p>
        </w:tc>
        <w:tc>
          <w:tcPr>
            <w:tcW w:w="669" w:type="dxa"/>
            <w:vAlign w:val="center"/>
            <w:tcPrChange w:id="22146" w:author="Στάθης Καπ" w:date="2023-03-03T06:26:00Z">
              <w:tcPr>
                <w:tcW w:w="669" w:type="dxa"/>
                <w:vAlign w:val="center"/>
              </w:tcPr>
            </w:tcPrChange>
          </w:tcPr>
          <w:p w14:paraId="063883E2" w14:textId="0039A12F" w:rsidR="00C87CFE" w:rsidRPr="00CD1347" w:rsidRDefault="00C87CFE" w:rsidP="00C87CFE">
            <w:pPr>
              <w:jc w:val="center"/>
              <w:rPr>
                <w:ins w:id="22147" w:author="Στάθης Καπ" w:date="2023-03-03T04:01:00Z"/>
                <w:rFonts w:cstheme="minorHAnsi"/>
                <w:sz w:val="16"/>
                <w:szCs w:val="16"/>
              </w:rPr>
            </w:pPr>
            <w:ins w:id="22148" w:author="Στάθης Καπ" w:date="2023-03-03T06:21:00Z">
              <w:r>
                <w:rPr>
                  <w:rFonts w:ascii="Calibri" w:hAnsi="Calibri" w:cstheme="minorHAnsi"/>
                  <w:color w:val="000000"/>
                  <w:sz w:val="16"/>
                  <w:szCs w:val="16"/>
                </w:rPr>
                <w:t>8.93</w:t>
              </w:r>
            </w:ins>
          </w:p>
        </w:tc>
        <w:tc>
          <w:tcPr>
            <w:tcW w:w="543" w:type="dxa"/>
            <w:vAlign w:val="center"/>
            <w:tcPrChange w:id="22149" w:author="Στάθης Καπ" w:date="2023-03-03T06:26:00Z">
              <w:tcPr>
                <w:tcW w:w="543" w:type="dxa"/>
                <w:vAlign w:val="bottom"/>
              </w:tcPr>
            </w:tcPrChange>
          </w:tcPr>
          <w:p w14:paraId="41282C36" w14:textId="38E61327" w:rsidR="00C87CFE" w:rsidRPr="00CD1347" w:rsidRDefault="00C87CFE" w:rsidP="00C87CFE">
            <w:pPr>
              <w:jc w:val="center"/>
              <w:rPr>
                <w:ins w:id="22150" w:author="Στάθης Καπ" w:date="2023-03-03T04:01:00Z"/>
                <w:rFonts w:ascii="Calibri" w:hAnsi="Calibri" w:cs="Calibri"/>
                <w:color w:val="000000"/>
                <w:sz w:val="16"/>
                <w:szCs w:val="16"/>
              </w:rPr>
            </w:pPr>
            <w:ins w:id="22151" w:author="Στάθης Καπ" w:date="2023-03-03T06:21:00Z">
              <w:r>
                <w:rPr>
                  <w:rFonts w:ascii="Calibri" w:hAnsi="Calibri" w:cs="Calibri"/>
                  <w:color w:val="000000"/>
                  <w:sz w:val="16"/>
                  <w:szCs w:val="16"/>
                </w:rPr>
                <w:t>688</w:t>
              </w:r>
            </w:ins>
          </w:p>
        </w:tc>
        <w:tc>
          <w:tcPr>
            <w:tcW w:w="621" w:type="dxa"/>
            <w:vAlign w:val="center"/>
            <w:tcPrChange w:id="22152" w:author="Στάθης Καπ" w:date="2023-03-03T06:26:00Z">
              <w:tcPr>
                <w:tcW w:w="621" w:type="dxa"/>
                <w:vAlign w:val="bottom"/>
              </w:tcPr>
            </w:tcPrChange>
          </w:tcPr>
          <w:p w14:paraId="3D34F12A" w14:textId="6D9C2BA3" w:rsidR="00C87CFE" w:rsidRPr="00CD1347" w:rsidRDefault="00C87CFE" w:rsidP="00C87CFE">
            <w:pPr>
              <w:jc w:val="center"/>
              <w:rPr>
                <w:ins w:id="22153" w:author="Στάθης Καπ" w:date="2023-03-03T04:01:00Z"/>
                <w:rFonts w:ascii="Calibri" w:hAnsi="Calibri" w:cs="Calibri"/>
                <w:color w:val="000000"/>
                <w:sz w:val="16"/>
                <w:szCs w:val="16"/>
              </w:rPr>
            </w:pPr>
            <w:ins w:id="22154" w:author="Στάθης Καπ" w:date="2023-03-03T06:21:00Z">
              <w:r>
                <w:rPr>
                  <w:rFonts w:ascii="Calibri" w:hAnsi="Calibri" w:cs="Calibri"/>
                  <w:color w:val="000000"/>
                  <w:sz w:val="16"/>
                  <w:szCs w:val="16"/>
                </w:rPr>
                <w:t>0.3</w:t>
              </w:r>
            </w:ins>
          </w:p>
        </w:tc>
        <w:tc>
          <w:tcPr>
            <w:tcW w:w="669" w:type="dxa"/>
            <w:vAlign w:val="center"/>
            <w:tcPrChange w:id="22155" w:author="Στάθης Καπ" w:date="2023-03-03T06:26:00Z">
              <w:tcPr>
                <w:tcW w:w="669" w:type="dxa"/>
                <w:vAlign w:val="center"/>
              </w:tcPr>
            </w:tcPrChange>
          </w:tcPr>
          <w:p w14:paraId="3314BCD0" w14:textId="1B42FB09" w:rsidR="00C87CFE" w:rsidRPr="00CD1347" w:rsidRDefault="00C87CFE" w:rsidP="00C87CFE">
            <w:pPr>
              <w:jc w:val="center"/>
              <w:rPr>
                <w:ins w:id="22156" w:author="Στάθης Καπ" w:date="2023-03-03T04:01:00Z"/>
                <w:rFonts w:cstheme="minorHAnsi"/>
                <w:sz w:val="16"/>
                <w:szCs w:val="16"/>
              </w:rPr>
            </w:pPr>
            <w:ins w:id="22157" w:author="Στάθης Καπ" w:date="2023-03-03T06:21:00Z">
              <w:r>
                <w:rPr>
                  <w:rFonts w:ascii="Calibri" w:hAnsi="Calibri" w:cstheme="minorHAnsi"/>
                  <w:color w:val="000000"/>
                  <w:sz w:val="16"/>
                  <w:szCs w:val="16"/>
                </w:rPr>
                <w:t>2.27</w:t>
              </w:r>
            </w:ins>
          </w:p>
        </w:tc>
        <w:tc>
          <w:tcPr>
            <w:tcW w:w="508" w:type="dxa"/>
            <w:vAlign w:val="center"/>
            <w:tcPrChange w:id="22158" w:author="Στάθης Καπ" w:date="2023-03-03T06:26:00Z">
              <w:tcPr>
                <w:tcW w:w="508" w:type="dxa"/>
                <w:vAlign w:val="bottom"/>
              </w:tcPr>
            </w:tcPrChange>
          </w:tcPr>
          <w:p w14:paraId="3D9C4843" w14:textId="28AC3520" w:rsidR="00C87CFE" w:rsidRPr="00CD1347" w:rsidRDefault="00C87CFE" w:rsidP="00C87CFE">
            <w:pPr>
              <w:jc w:val="center"/>
              <w:rPr>
                <w:ins w:id="22159" w:author="Στάθης Καπ" w:date="2023-03-03T04:01:00Z"/>
                <w:rFonts w:ascii="Calibri" w:hAnsi="Calibri" w:cs="Calibri"/>
                <w:color w:val="000000"/>
                <w:sz w:val="16"/>
                <w:szCs w:val="16"/>
              </w:rPr>
            </w:pPr>
            <w:ins w:id="22160" w:author="Στάθης Καπ" w:date="2023-03-03T06:21:00Z">
              <w:r>
                <w:rPr>
                  <w:rFonts w:ascii="Calibri" w:hAnsi="Calibri" w:cs="Calibri"/>
                  <w:color w:val="000000"/>
                  <w:sz w:val="16"/>
                  <w:szCs w:val="16"/>
                </w:rPr>
                <w:t>630</w:t>
              </w:r>
            </w:ins>
          </w:p>
        </w:tc>
        <w:tc>
          <w:tcPr>
            <w:tcW w:w="541" w:type="dxa"/>
            <w:vAlign w:val="center"/>
            <w:tcPrChange w:id="22161" w:author="Στάθης Καπ" w:date="2023-03-03T06:26:00Z">
              <w:tcPr>
                <w:tcW w:w="541" w:type="dxa"/>
                <w:vAlign w:val="bottom"/>
              </w:tcPr>
            </w:tcPrChange>
          </w:tcPr>
          <w:p w14:paraId="2F8CFDDE" w14:textId="287F6164" w:rsidR="00C87CFE" w:rsidRPr="00CD1347" w:rsidRDefault="00C87CFE" w:rsidP="00C87CFE">
            <w:pPr>
              <w:jc w:val="center"/>
              <w:rPr>
                <w:ins w:id="22162" w:author="Στάθης Καπ" w:date="2023-03-03T04:01:00Z"/>
                <w:rFonts w:ascii="Calibri" w:hAnsi="Calibri" w:cs="Calibri"/>
                <w:color w:val="000000"/>
                <w:sz w:val="16"/>
                <w:szCs w:val="16"/>
              </w:rPr>
            </w:pPr>
            <w:ins w:id="22163" w:author="Στάθης Καπ" w:date="2023-03-03T06:21:00Z">
              <w:r>
                <w:rPr>
                  <w:rFonts w:ascii="Calibri" w:hAnsi="Calibri" w:cs="Calibri"/>
                  <w:color w:val="000000"/>
                  <w:sz w:val="16"/>
                  <w:szCs w:val="16"/>
                </w:rPr>
                <w:t>0.274</w:t>
              </w:r>
            </w:ins>
          </w:p>
        </w:tc>
        <w:tc>
          <w:tcPr>
            <w:tcW w:w="589" w:type="dxa"/>
            <w:vAlign w:val="center"/>
            <w:tcPrChange w:id="22164" w:author="Στάθης Καπ" w:date="2023-03-03T06:26:00Z">
              <w:tcPr>
                <w:tcW w:w="589" w:type="dxa"/>
                <w:vAlign w:val="center"/>
              </w:tcPr>
            </w:tcPrChange>
          </w:tcPr>
          <w:p w14:paraId="4EF40B15" w14:textId="39C81112" w:rsidR="00C87CFE" w:rsidRPr="00CD1347" w:rsidRDefault="00C87CFE" w:rsidP="00C87CFE">
            <w:pPr>
              <w:jc w:val="center"/>
              <w:rPr>
                <w:ins w:id="22165" w:author="Στάθης Καπ" w:date="2023-03-03T04:01:00Z"/>
                <w:rFonts w:cstheme="minorHAnsi"/>
                <w:sz w:val="16"/>
                <w:szCs w:val="16"/>
              </w:rPr>
            </w:pPr>
            <w:ins w:id="22166" w:author="Στάθης Καπ" w:date="2023-03-03T06:21:00Z">
              <w:r>
                <w:rPr>
                  <w:rFonts w:ascii="Calibri" w:hAnsi="Calibri" w:cstheme="minorHAnsi"/>
                  <w:color w:val="000000"/>
                  <w:sz w:val="16"/>
                  <w:szCs w:val="16"/>
                </w:rPr>
                <w:t>10.51</w:t>
              </w:r>
            </w:ins>
          </w:p>
        </w:tc>
        <w:tc>
          <w:tcPr>
            <w:tcW w:w="463" w:type="dxa"/>
            <w:vAlign w:val="center"/>
            <w:tcPrChange w:id="22167" w:author="Στάθης Καπ" w:date="2023-03-03T06:26:00Z">
              <w:tcPr>
                <w:tcW w:w="463" w:type="dxa"/>
                <w:vAlign w:val="bottom"/>
              </w:tcPr>
            </w:tcPrChange>
          </w:tcPr>
          <w:p w14:paraId="035A11E1" w14:textId="7E73C3B2" w:rsidR="00C87CFE" w:rsidRPr="00CD1347" w:rsidRDefault="00C87CFE" w:rsidP="00C87CFE">
            <w:pPr>
              <w:jc w:val="center"/>
              <w:rPr>
                <w:ins w:id="22168" w:author="Στάθης Καπ" w:date="2023-03-03T04:01:00Z"/>
                <w:rFonts w:ascii="Calibri" w:hAnsi="Calibri" w:cs="Calibri"/>
                <w:color w:val="000000"/>
                <w:sz w:val="16"/>
                <w:szCs w:val="16"/>
              </w:rPr>
            </w:pPr>
            <w:ins w:id="22169" w:author="Στάθης Καπ" w:date="2023-03-03T06:21:00Z">
              <w:r>
                <w:rPr>
                  <w:rFonts w:ascii="Calibri" w:hAnsi="Calibri" w:cs="Calibri"/>
                  <w:color w:val="000000"/>
                  <w:sz w:val="16"/>
                  <w:szCs w:val="16"/>
                </w:rPr>
                <w:t>530</w:t>
              </w:r>
            </w:ins>
          </w:p>
        </w:tc>
        <w:tc>
          <w:tcPr>
            <w:tcW w:w="541" w:type="dxa"/>
            <w:vAlign w:val="center"/>
            <w:tcPrChange w:id="22170" w:author="Στάθης Καπ" w:date="2023-03-03T06:26:00Z">
              <w:tcPr>
                <w:tcW w:w="541" w:type="dxa"/>
                <w:vAlign w:val="bottom"/>
              </w:tcPr>
            </w:tcPrChange>
          </w:tcPr>
          <w:p w14:paraId="316C91C5" w14:textId="15AAB379" w:rsidR="00C87CFE" w:rsidRPr="00CD1347" w:rsidRDefault="00C87CFE" w:rsidP="00C87CFE">
            <w:pPr>
              <w:jc w:val="center"/>
              <w:rPr>
                <w:ins w:id="22171" w:author="Στάθης Καπ" w:date="2023-03-03T04:01:00Z"/>
                <w:rFonts w:ascii="Calibri" w:hAnsi="Calibri" w:cs="Calibri"/>
                <w:color w:val="000000"/>
                <w:sz w:val="16"/>
                <w:szCs w:val="16"/>
              </w:rPr>
            </w:pPr>
            <w:ins w:id="22172" w:author="Στάθης Καπ" w:date="2023-03-03T06:21:00Z">
              <w:r>
                <w:rPr>
                  <w:rFonts w:ascii="Calibri" w:hAnsi="Calibri" w:cs="Calibri"/>
                  <w:color w:val="000000"/>
                  <w:sz w:val="16"/>
                  <w:szCs w:val="16"/>
                </w:rPr>
                <w:t>0.338</w:t>
              </w:r>
            </w:ins>
          </w:p>
        </w:tc>
        <w:tc>
          <w:tcPr>
            <w:tcW w:w="589" w:type="dxa"/>
            <w:vAlign w:val="center"/>
            <w:tcPrChange w:id="22173" w:author="Στάθης Καπ" w:date="2023-03-03T06:26:00Z">
              <w:tcPr>
                <w:tcW w:w="589" w:type="dxa"/>
                <w:vAlign w:val="center"/>
              </w:tcPr>
            </w:tcPrChange>
          </w:tcPr>
          <w:p w14:paraId="2D2112C7" w14:textId="50B3F66F" w:rsidR="00C87CFE" w:rsidRPr="00CD1347" w:rsidRDefault="00C87CFE" w:rsidP="00C87CFE">
            <w:pPr>
              <w:jc w:val="center"/>
              <w:rPr>
                <w:ins w:id="22174" w:author="Στάθης Καπ" w:date="2023-03-03T04:01:00Z"/>
                <w:rFonts w:cstheme="minorHAnsi"/>
                <w:sz w:val="16"/>
                <w:szCs w:val="16"/>
              </w:rPr>
            </w:pPr>
            <w:ins w:id="22175" w:author="Στάθης Καπ" w:date="2023-03-03T06:21:00Z">
              <w:r>
                <w:rPr>
                  <w:rFonts w:ascii="Calibri" w:hAnsi="Calibri" w:cstheme="minorHAnsi"/>
                  <w:color w:val="000000"/>
                  <w:sz w:val="16"/>
                  <w:szCs w:val="16"/>
                </w:rPr>
                <w:t>24.72</w:t>
              </w:r>
            </w:ins>
          </w:p>
        </w:tc>
      </w:tr>
      <w:tr w:rsidR="00C87CFE" w:rsidRPr="00BB05AC" w14:paraId="61847467" w14:textId="77777777" w:rsidTr="00F03C40">
        <w:tblPrEx>
          <w:tblW w:w="0" w:type="auto"/>
          <w:tblBorders>
            <w:insideH w:val="none" w:sz="0" w:space="0" w:color="auto"/>
            <w:insideV w:val="none" w:sz="0" w:space="0" w:color="auto"/>
          </w:tblBorders>
          <w:tblCellMar>
            <w:left w:w="0" w:type="dxa"/>
            <w:right w:w="0" w:type="dxa"/>
          </w:tblCellMar>
          <w:tblPrExChange w:id="2217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177" w:author="Στάθης Καπ" w:date="2023-03-03T04:01:00Z"/>
        </w:trPr>
        <w:tc>
          <w:tcPr>
            <w:tcW w:w="515" w:type="dxa"/>
            <w:tcBorders>
              <w:top w:val="nil"/>
              <w:bottom w:val="nil"/>
              <w:right w:val="single" w:sz="4" w:space="0" w:color="auto"/>
            </w:tcBorders>
            <w:shd w:val="clear" w:color="auto" w:fill="E7E6E6" w:themeFill="background2"/>
            <w:vAlign w:val="bottom"/>
            <w:tcPrChange w:id="22178" w:author="Στάθης Καπ" w:date="2023-03-03T06:26:00Z">
              <w:tcPr>
                <w:tcW w:w="515" w:type="dxa"/>
                <w:vAlign w:val="bottom"/>
              </w:tcPr>
            </w:tcPrChange>
          </w:tcPr>
          <w:p w14:paraId="11E93B3D" w14:textId="0479A065" w:rsidR="00C87CFE" w:rsidRPr="00CD1347" w:rsidRDefault="00C87CFE" w:rsidP="00C87CFE">
            <w:pPr>
              <w:jc w:val="center"/>
              <w:rPr>
                <w:ins w:id="22179" w:author="Στάθης Καπ" w:date="2023-03-03T04:01:00Z"/>
                <w:rFonts w:ascii="Calibri" w:hAnsi="Calibri" w:cs="Calibri"/>
                <w:color w:val="000000"/>
                <w:sz w:val="16"/>
                <w:szCs w:val="16"/>
              </w:rPr>
            </w:pPr>
            <w:ins w:id="22180" w:author="Στάθης Καπ" w:date="2023-03-03T04:08:00Z">
              <w:r w:rsidRPr="00CD1347">
                <w:rPr>
                  <w:rFonts w:ascii="Calibri" w:hAnsi="Calibri" w:cs="Calibri"/>
                  <w:color w:val="000000"/>
                  <w:sz w:val="16"/>
                  <w:szCs w:val="16"/>
                  <w:rPrChange w:id="22181" w:author="Στάθης Καπ" w:date="2023-03-03T04:09:00Z">
                    <w:rPr>
                      <w:rFonts w:ascii="Calibri" w:hAnsi="Calibri" w:cs="Calibri"/>
                      <w:color w:val="000000"/>
                      <w:sz w:val="18"/>
                      <w:szCs w:val="18"/>
                    </w:rPr>
                  </w:rPrChange>
                </w:rPr>
                <w:t>rc108</w:t>
              </w:r>
            </w:ins>
          </w:p>
        </w:tc>
        <w:tc>
          <w:tcPr>
            <w:tcW w:w="560" w:type="dxa"/>
            <w:tcBorders>
              <w:left w:val="single" w:sz="4" w:space="0" w:color="auto"/>
            </w:tcBorders>
            <w:vAlign w:val="center"/>
            <w:tcPrChange w:id="22182" w:author="Στάθης Καπ" w:date="2023-03-03T06:26:00Z">
              <w:tcPr>
                <w:tcW w:w="560" w:type="dxa"/>
              </w:tcPr>
            </w:tcPrChange>
          </w:tcPr>
          <w:p w14:paraId="3B925ADE" w14:textId="180D1B17" w:rsidR="00C87CFE" w:rsidRPr="00CD1347" w:rsidRDefault="00C87CFE" w:rsidP="00C87CFE">
            <w:pPr>
              <w:jc w:val="center"/>
              <w:rPr>
                <w:ins w:id="22183" w:author="Στάθης Καπ" w:date="2023-03-03T04:01:00Z"/>
                <w:sz w:val="16"/>
                <w:szCs w:val="16"/>
              </w:rPr>
            </w:pPr>
            <w:ins w:id="22184" w:author="Στάθης Καπ" w:date="2023-03-03T06:21:00Z">
              <w:r>
                <w:rPr>
                  <w:rFonts w:ascii="Calibri" w:hAnsi="Calibri" w:cs="Calibri"/>
                  <w:color w:val="000000"/>
                  <w:sz w:val="16"/>
                  <w:szCs w:val="16"/>
                </w:rPr>
                <w:t>795</w:t>
              </w:r>
            </w:ins>
          </w:p>
        </w:tc>
        <w:tc>
          <w:tcPr>
            <w:tcW w:w="855" w:type="dxa"/>
            <w:vAlign w:val="center"/>
            <w:tcPrChange w:id="22185" w:author="Στάθης Καπ" w:date="2023-03-03T06:26:00Z">
              <w:tcPr>
                <w:tcW w:w="855" w:type="dxa"/>
              </w:tcPr>
            </w:tcPrChange>
          </w:tcPr>
          <w:p w14:paraId="78B4C9F7" w14:textId="0A3FDB5D" w:rsidR="00C87CFE" w:rsidRPr="00CD1347" w:rsidRDefault="00C87CFE" w:rsidP="00C87CFE">
            <w:pPr>
              <w:jc w:val="center"/>
              <w:rPr>
                <w:ins w:id="22186" w:author="Στάθης Καπ" w:date="2023-03-03T04:01:00Z"/>
                <w:sz w:val="16"/>
                <w:szCs w:val="16"/>
              </w:rPr>
            </w:pPr>
            <w:ins w:id="22187" w:author="Στάθης Καπ" w:date="2023-03-03T06:21:00Z">
              <w:r>
                <w:rPr>
                  <w:rFonts w:ascii="Calibri" w:hAnsi="Calibri" w:cs="Calibri"/>
                  <w:color w:val="000000"/>
                  <w:sz w:val="16"/>
                  <w:szCs w:val="16"/>
                </w:rPr>
                <w:t>757</w:t>
              </w:r>
            </w:ins>
          </w:p>
        </w:tc>
        <w:tc>
          <w:tcPr>
            <w:tcW w:w="544" w:type="dxa"/>
            <w:vAlign w:val="center"/>
            <w:tcPrChange w:id="22188" w:author="Στάθης Καπ" w:date="2023-03-03T06:26:00Z">
              <w:tcPr>
                <w:tcW w:w="544" w:type="dxa"/>
                <w:vAlign w:val="bottom"/>
              </w:tcPr>
            </w:tcPrChange>
          </w:tcPr>
          <w:p w14:paraId="4AB50855" w14:textId="7F4934AE" w:rsidR="00C87CFE" w:rsidRPr="00CD1347" w:rsidRDefault="00C87CFE" w:rsidP="00C87CFE">
            <w:pPr>
              <w:jc w:val="center"/>
              <w:rPr>
                <w:ins w:id="22189" w:author="Στάθης Καπ" w:date="2023-03-03T04:01:00Z"/>
                <w:rFonts w:ascii="Calibri" w:hAnsi="Calibri" w:cs="Calibri"/>
                <w:color w:val="000000"/>
                <w:sz w:val="16"/>
                <w:szCs w:val="16"/>
              </w:rPr>
            </w:pPr>
            <w:ins w:id="22190" w:author="Στάθης Καπ" w:date="2023-03-03T06:21:00Z">
              <w:r>
                <w:rPr>
                  <w:rFonts w:ascii="Calibri" w:hAnsi="Calibri" w:cs="Calibri"/>
                  <w:color w:val="000000"/>
                  <w:sz w:val="16"/>
                  <w:szCs w:val="16"/>
                </w:rPr>
                <w:t>744</w:t>
              </w:r>
            </w:ins>
          </w:p>
        </w:tc>
        <w:tc>
          <w:tcPr>
            <w:tcW w:w="621" w:type="dxa"/>
            <w:vAlign w:val="center"/>
            <w:tcPrChange w:id="22191" w:author="Στάθης Καπ" w:date="2023-03-03T06:26:00Z">
              <w:tcPr>
                <w:tcW w:w="621" w:type="dxa"/>
                <w:vAlign w:val="bottom"/>
              </w:tcPr>
            </w:tcPrChange>
          </w:tcPr>
          <w:p w14:paraId="1E0D8B9C" w14:textId="0AA88A28" w:rsidR="00C87CFE" w:rsidRPr="00CD1347" w:rsidRDefault="00C87CFE" w:rsidP="00C87CFE">
            <w:pPr>
              <w:jc w:val="center"/>
              <w:rPr>
                <w:ins w:id="22192" w:author="Στάθης Καπ" w:date="2023-03-03T04:01:00Z"/>
                <w:rFonts w:ascii="Calibri" w:hAnsi="Calibri" w:cs="Calibri"/>
                <w:color w:val="000000"/>
                <w:sz w:val="16"/>
                <w:szCs w:val="16"/>
              </w:rPr>
            </w:pPr>
            <w:ins w:id="22193" w:author="Στάθης Καπ" w:date="2023-03-03T06:21:00Z">
              <w:r>
                <w:rPr>
                  <w:rFonts w:ascii="Calibri" w:hAnsi="Calibri" w:cs="Calibri"/>
                  <w:color w:val="000000"/>
                  <w:sz w:val="16"/>
                  <w:szCs w:val="16"/>
                </w:rPr>
                <w:t>0.54</w:t>
              </w:r>
            </w:ins>
          </w:p>
        </w:tc>
        <w:tc>
          <w:tcPr>
            <w:tcW w:w="669" w:type="dxa"/>
            <w:vAlign w:val="center"/>
            <w:tcPrChange w:id="22194" w:author="Στάθης Καπ" w:date="2023-03-03T06:26:00Z">
              <w:tcPr>
                <w:tcW w:w="669" w:type="dxa"/>
                <w:vAlign w:val="center"/>
              </w:tcPr>
            </w:tcPrChange>
          </w:tcPr>
          <w:p w14:paraId="08B19446" w14:textId="7EC8E7B6" w:rsidR="00C87CFE" w:rsidRPr="00CD1347" w:rsidRDefault="00C87CFE" w:rsidP="00C87CFE">
            <w:pPr>
              <w:jc w:val="center"/>
              <w:rPr>
                <w:ins w:id="22195" w:author="Στάθης Καπ" w:date="2023-03-03T04:01:00Z"/>
                <w:rFonts w:cstheme="minorHAnsi"/>
                <w:sz w:val="16"/>
                <w:szCs w:val="16"/>
              </w:rPr>
            </w:pPr>
            <w:ins w:id="22196" w:author="Στάθης Καπ" w:date="2023-03-03T06:21:00Z">
              <w:r>
                <w:rPr>
                  <w:rFonts w:ascii="Calibri" w:hAnsi="Calibri" w:cstheme="minorHAnsi"/>
                  <w:color w:val="000000"/>
                  <w:sz w:val="16"/>
                  <w:szCs w:val="16"/>
                </w:rPr>
                <w:t>6.42</w:t>
              </w:r>
            </w:ins>
          </w:p>
        </w:tc>
        <w:tc>
          <w:tcPr>
            <w:tcW w:w="543" w:type="dxa"/>
            <w:vAlign w:val="center"/>
            <w:tcPrChange w:id="22197" w:author="Στάθης Καπ" w:date="2023-03-03T06:26:00Z">
              <w:tcPr>
                <w:tcW w:w="543" w:type="dxa"/>
                <w:vAlign w:val="bottom"/>
              </w:tcPr>
            </w:tcPrChange>
          </w:tcPr>
          <w:p w14:paraId="1F92088A" w14:textId="27DD45C4" w:rsidR="00C87CFE" w:rsidRPr="00CD1347" w:rsidRDefault="00C87CFE" w:rsidP="00C87CFE">
            <w:pPr>
              <w:jc w:val="center"/>
              <w:rPr>
                <w:ins w:id="22198" w:author="Στάθης Καπ" w:date="2023-03-03T04:01:00Z"/>
                <w:rFonts w:ascii="Calibri" w:hAnsi="Calibri" w:cs="Calibri"/>
                <w:color w:val="000000"/>
                <w:sz w:val="16"/>
                <w:szCs w:val="16"/>
              </w:rPr>
            </w:pPr>
            <w:ins w:id="22199" w:author="Στάθης Καπ" w:date="2023-03-03T06:21:00Z">
              <w:r>
                <w:rPr>
                  <w:rFonts w:ascii="Calibri" w:hAnsi="Calibri" w:cs="Calibri"/>
                  <w:color w:val="000000"/>
                  <w:sz w:val="16"/>
                  <w:szCs w:val="16"/>
                </w:rPr>
                <w:t>651</w:t>
              </w:r>
            </w:ins>
          </w:p>
        </w:tc>
        <w:tc>
          <w:tcPr>
            <w:tcW w:w="621" w:type="dxa"/>
            <w:vAlign w:val="center"/>
            <w:tcPrChange w:id="22200" w:author="Στάθης Καπ" w:date="2023-03-03T06:26:00Z">
              <w:tcPr>
                <w:tcW w:w="621" w:type="dxa"/>
                <w:vAlign w:val="bottom"/>
              </w:tcPr>
            </w:tcPrChange>
          </w:tcPr>
          <w:p w14:paraId="405E5812" w14:textId="5E5CBE23" w:rsidR="00C87CFE" w:rsidRPr="00CD1347" w:rsidRDefault="00C87CFE" w:rsidP="00C87CFE">
            <w:pPr>
              <w:jc w:val="center"/>
              <w:rPr>
                <w:ins w:id="22201" w:author="Στάθης Καπ" w:date="2023-03-03T04:01:00Z"/>
                <w:rFonts w:ascii="Calibri" w:hAnsi="Calibri" w:cs="Calibri"/>
                <w:color w:val="000000"/>
                <w:sz w:val="16"/>
                <w:szCs w:val="16"/>
              </w:rPr>
            </w:pPr>
            <w:ins w:id="22202" w:author="Στάθης Καπ" w:date="2023-03-03T06:21:00Z">
              <w:r>
                <w:rPr>
                  <w:rFonts w:ascii="Calibri" w:hAnsi="Calibri" w:cs="Calibri"/>
                  <w:color w:val="000000"/>
                  <w:sz w:val="16"/>
                  <w:szCs w:val="16"/>
                </w:rPr>
                <w:t>0.312</w:t>
              </w:r>
            </w:ins>
          </w:p>
        </w:tc>
        <w:tc>
          <w:tcPr>
            <w:tcW w:w="669" w:type="dxa"/>
            <w:vAlign w:val="center"/>
            <w:tcPrChange w:id="22203" w:author="Στάθης Καπ" w:date="2023-03-03T06:26:00Z">
              <w:tcPr>
                <w:tcW w:w="669" w:type="dxa"/>
                <w:vAlign w:val="center"/>
              </w:tcPr>
            </w:tcPrChange>
          </w:tcPr>
          <w:p w14:paraId="7E657E61" w14:textId="26F72958" w:rsidR="00C87CFE" w:rsidRPr="00CD1347" w:rsidRDefault="00C87CFE" w:rsidP="00C87CFE">
            <w:pPr>
              <w:jc w:val="center"/>
              <w:rPr>
                <w:ins w:id="22204" w:author="Στάθης Καπ" w:date="2023-03-03T04:01:00Z"/>
                <w:rFonts w:cstheme="minorHAnsi"/>
                <w:sz w:val="16"/>
                <w:szCs w:val="16"/>
              </w:rPr>
            </w:pPr>
            <w:ins w:id="22205" w:author="Στάθης Καπ" w:date="2023-03-03T06:21:00Z">
              <w:r>
                <w:rPr>
                  <w:rFonts w:ascii="Calibri" w:hAnsi="Calibri" w:cstheme="minorHAnsi"/>
                  <w:color w:val="000000"/>
                  <w:sz w:val="16"/>
                  <w:szCs w:val="16"/>
                </w:rPr>
                <w:t>12.5</w:t>
              </w:r>
            </w:ins>
          </w:p>
        </w:tc>
        <w:tc>
          <w:tcPr>
            <w:tcW w:w="508" w:type="dxa"/>
            <w:vAlign w:val="center"/>
            <w:tcPrChange w:id="22206" w:author="Στάθης Καπ" w:date="2023-03-03T06:26:00Z">
              <w:tcPr>
                <w:tcW w:w="508" w:type="dxa"/>
                <w:vAlign w:val="bottom"/>
              </w:tcPr>
            </w:tcPrChange>
          </w:tcPr>
          <w:p w14:paraId="16AE5942" w14:textId="78F7F09E" w:rsidR="00C87CFE" w:rsidRPr="00CD1347" w:rsidRDefault="00C87CFE" w:rsidP="00C87CFE">
            <w:pPr>
              <w:jc w:val="center"/>
              <w:rPr>
                <w:ins w:id="22207" w:author="Στάθης Καπ" w:date="2023-03-03T04:01:00Z"/>
                <w:rFonts w:ascii="Calibri" w:hAnsi="Calibri" w:cs="Calibri"/>
                <w:color w:val="000000"/>
                <w:sz w:val="16"/>
                <w:szCs w:val="16"/>
              </w:rPr>
            </w:pPr>
            <w:ins w:id="22208" w:author="Στάθης Καπ" w:date="2023-03-03T06:21:00Z">
              <w:r>
                <w:rPr>
                  <w:rFonts w:ascii="Calibri" w:hAnsi="Calibri" w:cs="Calibri"/>
                  <w:color w:val="000000"/>
                  <w:sz w:val="16"/>
                  <w:szCs w:val="16"/>
                </w:rPr>
                <w:t>587</w:t>
              </w:r>
            </w:ins>
          </w:p>
        </w:tc>
        <w:tc>
          <w:tcPr>
            <w:tcW w:w="541" w:type="dxa"/>
            <w:vAlign w:val="center"/>
            <w:tcPrChange w:id="22209" w:author="Στάθης Καπ" w:date="2023-03-03T06:26:00Z">
              <w:tcPr>
                <w:tcW w:w="541" w:type="dxa"/>
                <w:vAlign w:val="bottom"/>
              </w:tcPr>
            </w:tcPrChange>
          </w:tcPr>
          <w:p w14:paraId="39A302EE" w14:textId="009B67B6" w:rsidR="00C87CFE" w:rsidRPr="00CD1347" w:rsidRDefault="00C87CFE" w:rsidP="00C87CFE">
            <w:pPr>
              <w:jc w:val="center"/>
              <w:rPr>
                <w:ins w:id="22210" w:author="Στάθης Καπ" w:date="2023-03-03T04:01:00Z"/>
                <w:rFonts w:ascii="Calibri" w:hAnsi="Calibri" w:cs="Calibri"/>
                <w:color w:val="000000"/>
                <w:sz w:val="16"/>
                <w:szCs w:val="16"/>
              </w:rPr>
            </w:pPr>
            <w:ins w:id="22211" w:author="Στάθης Καπ" w:date="2023-03-03T06:21:00Z">
              <w:r>
                <w:rPr>
                  <w:rFonts w:ascii="Calibri" w:hAnsi="Calibri" w:cs="Calibri"/>
                  <w:color w:val="000000"/>
                  <w:sz w:val="16"/>
                  <w:szCs w:val="16"/>
                </w:rPr>
                <w:t>0.263</w:t>
              </w:r>
            </w:ins>
          </w:p>
        </w:tc>
        <w:tc>
          <w:tcPr>
            <w:tcW w:w="589" w:type="dxa"/>
            <w:vAlign w:val="center"/>
            <w:tcPrChange w:id="22212" w:author="Στάθης Καπ" w:date="2023-03-03T06:26:00Z">
              <w:tcPr>
                <w:tcW w:w="589" w:type="dxa"/>
                <w:vAlign w:val="center"/>
              </w:tcPr>
            </w:tcPrChange>
          </w:tcPr>
          <w:p w14:paraId="3DB44904" w14:textId="64E672C1" w:rsidR="00C87CFE" w:rsidRPr="00CD1347" w:rsidRDefault="00C87CFE" w:rsidP="00C87CFE">
            <w:pPr>
              <w:jc w:val="center"/>
              <w:rPr>
                <w:ins w:id="22213" w:author="Στάθης Καπ" w:date="2023-03-03T04:01:00Z"/>
                <w:rFonts w:cstheme="minorHAnsi"/>
                <w:sz w:val="16"/>
                <w:szCs w:val="16"/>
              </w:rPr>
            </w:pPr>
            <w:ins w:id="22214" w:author="Στάθης Καπ" w:date="2023-03-03T06:21:00Z">
              <w:r>
                <w:rPr>
                  <w:rFonts w:ascii="Calibri" w:hAnsi="Calibri" w:cstheme="minorHAnsi"/>
                  <w:color w:val="000000"/>
                  <w:sz w:val="16"/>
                  <w:szCs w:val="16"/>
                </w:rPr>
                <w:t>21.1</w:t>
              </w:r>
            </w:ins>
          </w:p>
        </w:tc>
        <w:tc>
          <w:tcPr>
            <w:tcW w:w="463" w:type="dxa"/>
            <w:vAlign w:val="center"/>
            <w:tcPrChange w:id="22215" w:author="Στάθης Καπ" w:date="2023-03-03T06:26:00Z">
              <w:tcPr>
                <w:tcW w:w="463" w:type="dxa"/>
                <w:vAlign w:val="bottom"/>
              </w:tcPr>
            </w:tcPrChange>
          </w:tcPr>
          <w:p w14:paraId="4861EF27" w14:textId="1661F905" w:rsidR="00C87CFE" w:rsidRPr="00CD1347" w:rsidRDefault="00C87CFE" w:rsidP="00C87CFE">
            <w:pPr>
              <w:jc w:val="center"/>
              <w:rPr>
                <w:ins w:id="22216" w:author="Στάθης Καπ" w:date="2023-03-03T04:01:00Z"/>
                <w:rFonts w:ascii="Calibri" w:hAnsi="Calibri" w:cs="Calibri"/>
                <w:color w:val="000000"/>
                <w:sz w:val="16"/>
                <w:szCs w:val="16"/>
              </w:rPr>
            </w:pPr>
            <w:ins w:id="22217" w:author="Στάθης Καπ" w:date="2023-03-03T06:21:00Z">
              <w:r>
                <w:rPr>
                  <w:rFonts w:ascii="Calibri" w:hAnsi="Calibri" w:cs="Calibri"/>
                  <w:color w:val="000000"/>
                  <w:sz w:val="16"/>
                  <w:szCs w:val="16"/>
                </w:rPr>
                <w:t>587</w:t>
              </w:r>
            </w:ins>
          </w:p>
        </w:tc>
        <w:tc>
          <w:tcPr>
            <w:tcW w:w="541" w:type="dxa"/>
            <w:vAlign w:val="center"/>
            <w:tcPrChange w:id="22218" w:author="Στάθης Καπ" w:date="2023-03-03T06:26:00Z">
              <w:tcPr>
                <w:tcW w:w="541" w:type="dxa"/>
                <w:vAlign w:val="bottom"/>
              </w:tcPr>
            </w:tcPrChange>
          </w:tcPr>
          <w:p w14:paraId="702076B1" w14:textId="1EBCC0AD" w:rsidR="00C87CFE" w:rsidRPr="00CD1347" w:rsidRDefault="00C87CFE" w:rsidP="00C87CFE">
            <w:pPr>
              <w:jc w:val="center"/>
              <w:rPr>
                <w:ins w:id="22219" w:author="Στάθης Καπ" w:date="2023-03-03T04:01:00Z"/>
                <w:rFonts w:ascii="Calibri" w:hAnsi="Calibri" w:cs="Calibri"/>
                <w:color w:val="000000"/>
                <w:sz w:val="16"/>
                <w:szCs w:val="16"/>
              </w:rPr>
            </w:pPr>
            <w:ins w:id="22220" w:author="Στάθης Καπ" w:date="2023-03-03T06:21:00Z">
              <w:r>
                <w:rPr>
                  <w:rFonts w:ascii="Calibri" w:hAnsi="Calibri" w:cs="Calibri"/>
                  <w:color w:val="000000"/>
                  <w:sz w:val="16"/>
                  <w:szCs w:val="16"/>
                </w:rPr>
                <w:t>0.257</w:t>
              </w:r>
            </w:ins>
          </w:p>
        </w:tc>
        <w:tc>
          <w:tcPr>
            <w:tcW w:w="589" w:type="dxa"/>
            <w:vAlign w:val="center"/>
            <w:tcPrChange w:id="22221" w:author="Στάθης Καπ" w:date="2023-03-03T06:26:00Z">
              <w:tcPr>
                <w:tcW w:w="589" w:type="dxa"/>
                <w:vAlign w:val="center"/>
              </w:tcPr>
            </w:tcPrChange>
          </w:tcPr>
          <w:p w14:paraId="2876681A" w14:textId="4A3873F4" w:rsidR="00C87CFE" w:rsidRPr="00CD1347" w:rsidRDefault="00C87CFE" w:rsidP="00C87CFE">
            <w:pPr>
              <w:jc w:val="center"/>
              <w:rPr>
                <w:ins w:id="22222" w:author="Στάθης Καπ" w:date="2023-03-03T04:01:00Z"/>
                <w:rFonts w:cstheme="minorHAnsi"/>
                <w:sz w:val="16"/>
                <w:szCs w:val="16"/>
              </w:rPr>
            </w:pPr>
            <w:ins w:id="22223" w:author="Στάθης Καπ" w:date="2023-03-03T06:21:00Z">
              <w:r>
                <w:rPr>
                  <w:rFonts w:ascii="Calibri" w:hAnsi="Calibri" w:cstheme="minorHAnsi"/>
                  <w:color w:val="000000"/>
                  <w:sz w:val="16"/>
                  <w:szCs w:val="16"/>
                </w:rPr>
                <w:t>21.1</w:t>
              </w:r>
            </w:ins>
          </w:p>
        </w:tc>
      </w:tr>
      <w:tr w:rsidR="00C87CFE" w:rsidRPr="00BB05AC" w14:paraId="132BB809" w14:textId="77777777" w:rsidTr="00F03C40">
        <w:tblPrEx>
          <w:tblW w:w="0" w:type="auto"/>
          <w:tblBorders>
            <w:insideH w:val="none" w:sz="0" w:space="0" w:color="auto"/>
            <w:insideV w:val="none" w:sz="0" w:space="0" w:color="auto"/>
          </w:tblBorders>
          <w:tblCellMar>
            <w:left w:w="0" w:type="dxa"/>
            <w:right w:w="0" w:type="dxa"/>
          </w:tblCellMar>
          <w:tblPrExChange w:id="2222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225" w:author="Στάθης Καπ" w:date="2023-03-03T04:01:00Z"/>
        </w:trPr>
        <w:tc>
          <w:tcPr>
            <w:tcW w:w="515" w:type="dxa"/>
            <w:tcBorders>
              <w:top w:val="nil"/>
              <w:bottom w:val="nil"/>
              <w:right w:val="single" w:sz="4" w:space="0" w:color="auto"/>
            </w:tcBorders>
            <w:shd w:val="clear" w:color="auto" w:fill="E7E6E6" w:themeFill="background2"/>
            <w:vAlign w:val="bottom"/>
            <w:tcPrChange w:id="22226" w:author="Στάθης Καπ" w:date="2023-03-03T06:26:00Z">
              <w:tcPr>
                <w:tcW w:w="515" w:type="dxa"/>
                <w:vAlign w:val="bottom"/>
              </w:tcPr>
            </w:tcPrChange>
          </w:tcPr>
          <w:p w14:paraId="31726DC8" w14:textId="76F1C2F4" w:rsidR="00C87CFE" w:rsidRPr="00CD1347" w:rsidRDefault="00C87CFE" w:rsidP="00C87CFE">
            <w:pPr>
              <w:jc w:val="center"/>
              <w:rPr>
                <w:ins w:id="22227" w:author="Στάθης Καπ" w:date="2023-03-03T04:01:00Z"/>
                <w:rFonts w:ascii="Calibri" w:hAnsi="Calibri" w:cs="Calibri"/>
                <w:color w:val="000000"/>
                <w:sz w:val="16"/>
                <w:szCs w:val="16"/>
              </w:rPr>
            </w:pPr>
            <w:ins w:id="22228" w:author="Στάθης Καπ" w:date="2023-03-03T04:08:00Z">
              <w:r w:rsidRPr="00CD1347">
                <w:rPr>
                  <w:rFonts w:ascii="Calibri" w:hAnsi="Calibri" w:cs="Calibri"/>
                  <w:color w:val="000000"/>
                  <w:sz w:val="16"/>
                  <w:szCs w:val="16"/>
                  <w:rPrChange w:id="22229" w:author="Στάθης Καπ" w:date="2023-03-03T04:09:00Z">
                    <w:rPr>
                      <w:rFonts w:ascii="Calibri" w:hAnsi="Calibri" w:cs="Calibri"/>
                      <w:color w:val="000000"/>
                      <w:sz w:val="18"/>
                      <w:szCs w:val="18"/>
                    </w:rPr>
                  </w:rPrChange>
                </w:rPr>
                <w:t>rc201</w:t>
              </w:r>
            </w:ins>
          </w:p>
        </w:tc>
        <w:tc>
          <w:tcPr>
            <w:tcW w:w="560" w:type="dxa"/>
            <w:tcBorders>
              <w:left w:val="single" w:sz="4" w:space="0" w:color="auto"/>
            </w:tcBorders>
            <w:vAlign w:val="center"/>
            <w:tcPrChange w:id="22230" w:author="Στάθης Καπ" w:date="2023-03-03T06:26:00Z">
              <w:tcPr>
                <w:tcW w:w="560" w:type="dxa"/>
              </w:tcPr>
            </w:tcPrChange>
          </w:tcPr>
          <w:p w14:paraId="0DEA6DBF" w14:textId="1432D466" w:rsidR="00C87CFE" w:rsidRPr="00CD1347" w:rsidRDefault="00C87CFE" w:rsidP="00C87CFE">
            <w:pPr>
              <w:jc w:val="center"/>
              <w:rPr>
                <w:ins w:id="22231" w:author="Στάθης Καπ" w:date="2023-03-03T04:01:00Z"/>
                <w:sz w:val="16"/>
                <w:szCs w:val="16"/>
              </w:rPr>
            </w:pPr>
            <w:ins w:id="22232" w:author="Στάθης Καπ" w:date="2023-03-03T06:21:00Z">
              <w:r>
                <w:rPr>
                  <w:rFonts w:ascii="Calibri" w:hAnsi="Calibri" w:cs="Calibri"/>
                  <w:color w:val="000000"/>
                  <w:sz w:val="16"/>
                  <w:szCs w:val="16"/>
                </w:rPr>
                <w:t>1698</w:t>
              </w:r>
            </w:ins>
          </w:p>
        </w:tc>
        <w:tc>
          <w:tcPr>
            <w:tcW w:w="855" w:type="dxa"/>
            <w:vAlign w:val="center"/>
            <w:tcPrChange w:id="22233" w:author="Στάθης Καπ" w:date="2023-03-03T06:26:00Z">
              <w:tcPr>
                <w:tcW w:w="855" w:type="dxa"/>
              </w:tcPr>
            </w:tcPrChange>
          </w:tcPr>
          <w:p w14:paraId="7580F4ED" w14:textId="2B9BA202" w:rsidR="00C87CFE" w:rsidRPr="00CD1347" w:rsidRDefault="00C87CFE" w:rsidP="00C87CFE">
            <w:pPr>
              <w:jc w:val="center"/>
              <w:rPr>
                <w:ins w:id="22234" w:author="Στάθης Καπ" w:date="2023-03-03T04:01:00Z"/>
                <w:sz w:val="16"/>
                <w:szCs w:val="16"/>
              </w:rPr>
            </w:pPr>
            <w:ins w:id="22235" w:author="Στάθης Καπ" w:date="2023-03-03T06:21:00Z">
              <w:r>
                <w:rPr>
                  <w:rFonts w:ascii="Calibri" w:hAnsi="Calibri" w:cs="Calibri"/>
                  <w:color w:val="000000"/>
                  <w:sz w:val="16"/>
                  <w:szCs w:val="16"/>
                </w:rPr>
                <w:t>1625</w:t>
              </w:r>
            </w:ins>
          </w:p>
        </w:tc>
        <w:tc>
          <w:tcPr>
            <w:tcW w:w="544" w:type="dxa"/>
            <w:vAlign w:val="center"/>
            <w:tcPrChange w:id="22236" w:author="Στάθης Καπ" w:date="2023-03-03T06:26:00Z">
              <w:tcPr>
                <w:tcW w:w="544" w:type="dxa"/>
                <w:vAlign w:val="bottom"/>
              </w:tcPr>
            </w:tcPrChange>
          </w:tcPr>
          <w:p w14:paraId="6F411F4E" w14:textId="634598C3" w:rsidR="00C87CFE" w:rsidRPr="00CD1347" w:rsidRDefault="00C87CFE" w:rsidP="00C87CFE">
            <w:pPr>
              <w:jc w:val="center"/>
              <w:rPr>
                <w:ins w:id="22237" w:author="Στάθης Καπ" w:date="2023-03-03T04:01:00Z"/>
                <w:rFonts w:ascii="Calibri" w:hAnsi="Calibri" w:cs="Calibri"/>
                <w:color w:val="000000"/>
                <w:sz w:val="16"/>
                <w:szCs w:val="16"/>
              </w:rPr>
            </w:pPr>
            <w:ins w:id="22238" w:author="Στάθης Καπ" w:date="2023-03-03T06:21:00Z">
              <w:r>
                <w:rPr>
                  <w:rFonts w:ascii="Calibri" w:hAnsi="Calibri" w:cs="Calibri"/>
                  <w:color w:val="000000"/>
                  <w:sz w:val="16"/>
                  <w:szCs w:val="16"/>
                </w:rPr>
                <w:t>1625</w:t>
              </w:r>
            </w:ins>
          </w:p>
        </w:tc>
        <w:tc>
          <w:tcPr>
            <w:tcW w:w="621" w:type="dxa"/>
            <w:vAlign w:val="center"/>
            <w:tcPrChange w:id="22239" w:author="Στάθης Καπ" w:date="2023-03-03T06:26:00Z">
              <w:tcPr>
                <w:tcW w:w="621" w:type="dxa"/>
                <w:vAlign w:val="bottom"/>
              </w:tcPr>
            </w:tcPrChange>
          </w:tcPr>
          <w:p w14:paraId="305AF33D" w14:textId="74B272F7" w:rsidR="00C87CFE" w:rsidRPr="00CD1347" w:rsidRDefault="00C87CFE" w:rsidP="00C87CFE">
            <w:pPr>
              <w:jc w:val="center"/>
              <w:rPr>
                <w:ins w:id="22240" w:author="Στάθης Καπ" w:date="2023-03-03T04:01:00Z"/>
                <w:rFonts w:ascii="Calibri" w:hAnsi="Calibri" w:cs="Calibri"/>
                <w:color w:val="000000"/>
                <w:sz w:val="16"/>
                <w:szCs w:val="16"/>
              </w:rPr>
            </w:pPr>
            <w:ins w:id="22241" w:author="Στάθης Καπ" w:date="2023-03-03T06:21:00Z">
              <w:r>
                <w:rPr>
                  <w:rFonts w:ascii="Calibri" w:hAnsi="Calibri" w:cs="Calibri"/>
                  <w:color w:val="000000"/>
                  <w:sz w:val="16"/>
                  <w:szCs w:val="16"/>
                </w:rPr>
                <w:t>0.692</w:t>
              </w:r>
            </w:ins>
          </w:p>
        </w:tc>
        <w:tc>
          <w:tcPr>
            <w:tcW w:w="669" w:type="dxa"/>
            <w:vAlign w:val="center"/>
            <w:tcPrChange w:id="22242" w:author="Στάθης Καπ" w:date="2023-03-03T06:26:00Z">
              <w:tcPr>
                <w:tcW w:w="669" w:type="dxa"/>
                <w:vAlign w:val="center"/>
              </w:tcPr>
            </w:tcPrChange>
          </w:tcPr>
          <w:p w14:paraId="2C324766" w14:textId="7CF158A7" w:rsidR="00C87CFE" w:rsidRPr="00CD1347" w:rsidRDefault="00C87CFE" w:rsidP="00C87CFE">
            <w:pPr>
              <w:jc w:val="center"/>
              <w:rPr>
                <w:ins w:id="22243" w:author="Στάθης Καπ" w:date="2023-03-03T04:01:00Z"/>
                <w:rFonts w:cstheme="minorHAnsi"/>
                <w:sz w:val="16"/>
                <w:szCs w:val="16"/>
              </w:rPr>
            </w:pPr>
            <w:ins w:id="22244" w:author="Στάθης Καπ" w:date="2023-03-03T06:21:00Z">
              <w:r>
                <w:rPr>
                  <w:rFonts w:ascii="Calibri" w:hAnsi="Calibri" w:cstheme="minorHAnsi"/>
                  <w:color w:val="000000"/>
                  <w:sz w:val="16"/>
                  <w:szCs w:val="16"/>
                </w:rPr>
                <w:t>4.3</w:t>
              </w:r>
            </w:ins>
          </w:p>
        </w:tc>
        <w:tc>
          <w:tcPr>
            <w:tcW w:w="543" w:type="dxa"/>
            <w:vAlign w:val="center"/>
            <w:tcPrChange w:id="22245" w:author="Στάθης Καπ" w:date="2023-03-03T06:26:00Z">
              <w:tcPr>
                <w:tcW w:w="543" w:type="dxa"/>
                <w:vAlign w:val="bottom"/>
              </w:tcPr>
            </w:tcPrChange>
          </w:tcPr>
          <w:p w14:paraId="1FE9DE89" w14:textId="09D49FBB" w:rsidR="00C87CFE" w:rsidRPr="00CD1347" w:rsidRDefault="00C87CFE" w:rsidP="00C87CFE">
            <w:pPr>
              <w:jc w:val="center"/>
              <w:rPr>
                <w:ins w:id="22246" w:author="Στάθης Καπ" w:date="2023-03-03T04:01:00Z"/>
                <w:rFonts w:ascii="Calibri" w:hAnsi="Calibri" w:cs="Calibri"/>
                <w:color w:val="000000"/>
                <w:sz w:val="16"/>
                <w:szCs w:val="16"/>
              </w:rPr>
            </w:pPr>
            <w:ins w:id="22247" w:author="Στάθης Καπ" w:date="2023-03-03T06:21:00Z">
              <w:r>
                <w:rPr>
                  <w:rFonts w:ascii="Calibri" w:hAnsi="Calibri" w:cs="Calibri"/>
                  <w:color w:val="000000"/>
                  <w:sz w:val="16"/>
                  <w:szCs w:val="16"/>
                </w:rPr>
                <w:t>1604</w:t>
              </w:r>
            </w:ins>
          </w:p>
        </w:tc>
        <w:tc>
          <w:tcPr>
            <w:tcW w:w="621" w:type="dxa"/>
            <w:vAlign w:val="center"/>
            <w:tcPrChange w:id="22248" w:author="Στάθης Καπ" w:date="2023-03-03T06:26:00Z">
              <w:tcPr>
                <w:tcW w:w="621" w:type="dxa"/>
                <w:vAlign w:val="bottom"/>
              </w:tcPr>
            </w:tcPrChange>
          </w:tcPr>
          <w:p w14:paraId="6A0AF65F" w14:textId="5807AA6D" w:rsidR="00C87CFE" w:rsidRPr="00CD1347" w:rsidRDefault="00C87CFE" w:rsidP="00C87CFE">
            <w:pPr>
              <w:jc w:val="center"/>
              <w:rPr>
                <w:ins w:id="22249" w:author="Στάθης Καπ" w:date="2023-03-03T04:01:00Z"/>
                <w:rFonts w:ascii="Calibri" w:hAnsi="Calibri" w:cs="Calibri"/>
                <w:color w:val="000000"/>
                <w:sz w:val="16"/>
                <w:szCs w:val="16"/>
              </w:rPr>
            </w:pPr>
            <w:ins w:id="22250" w:author="Στάθης Καπ" w:date="2023-03-03T06:21:00Z">
              <w:r>
                <w:rPr>
                  <w:rFonts w:ascii="Calibri" w:hAnsi="Calibri" w:cs="Calibri"/>
                  <w:color w:val="000000"/>
                  <w:sz w:val="16"/>
                  <w:szCs w:val="16"/>
                </w:rPr>
                <w:t>0.3</w:t>
              </w:r>
            </w:ins>
          </w:p>
        </w:tc>
        <w:tc>
          <w:tcPr>
            <w:tcW w:w="669" w:type="dxa"/>
            <w:vAlign w:val="center"/>
            <w:tcPrChange w:id="22251" w:author="Στάθης Καπ" w:date="2023-03-03T06:26:00Z">
              <w:tcPr>
                <w:tcW w:w="669" w:type="dxa"/>
                <w:vAlign w:val="center"/>
              </w:tcPr>
            </w:tcPrChange>
          </w:tcPr>
          <w:p w14:paraId="419A9B17" w14:textId="3921F94E" w:rsidR="00C87CFE" w:rsidRPr="00CD1347" w:rsidRDefault="00C87CFE" w:rsidP="00C87CFE">
            <w:pPr>
              <w:jc w:val="center"/>
              <w:rPr>
                <w:ins w:id="22252" w:author="Στάθης Καπ" w:date="2023-03-03T04:01:00Z"/>
                <w:rFonts w:cstheme="minorHAnsi"/>
                <w:sz w:val="16"/>
                <w:szCs w:val="16"/>
              </w:rPr>
            </w:pPr>
            <w:ins w:id="22253" w:author="Στάθης Καπ" w:date="2023-03-03T06:21:00Z">
              <w:r>
                <w:rPr>
                  <w:rFonts w:ascii="Calibri" w:hAnsi="Calibri" w:cstheme="minorHAnsi"/>
                  <w:color w:val="000000"/>
                  <w:sz w:val="16"/>
                  <w:szCs w:val="16"/>
                </w:rPr>
                <w:t>1.29</w:t>
              </w:r>
            </w:ins>
          </w:p>
        </w:tc>
        <w:tc>
          <w:tcPr>
            <w:tcW w:w="508" w:type="dxa"/>
            <w:vAlign w:val="center"/>
            <w:tcPrChange w:id="22254" w:author="Στάθης Καπ" w:date="2023-03-03T06:26:00Z">
              <w:tcPr>
                <w:tcW w:w="508" w:type="dxa"/>
                <w:vAlign w:val="bottom"/>
              </w:tcPr>
            </w:tcPrChange>
          </w:tcPr>
          <w:p w14:paraId="633C8F81" w14:textId="4E2C3C55" w:rsidR="00C87CFE" w:rsidRPr="00CD1347" w:rsidRDefault="00C87CFE" w:rsidP="00C87CFE">
            <w:pPr>
              <w:jc w:val="center"/>
              <w:rPr>
                <w:ins w:id="22255" w:author="Στάθης Καπ" w:date="2023-03-03T04:01:00Z"/>
                <w:rFonts w:ascii="Calibri" w:hAnsi="Calibri" w:cs="Calibri"/>
                <w:color w:val="000000"/>
                <w:sz w:val="16"/>
                <w:szCs w:val="16"/>
              </w:rPr>
            </w:pPr>
            <w:ins w:id="22256" w:author="Στάθης Καπ" w:date="2023-03-03T06:21:00Z">
              <w:r>
                <w:rPr>
                  <w:rFonts w:ascii="Calibri" w:hAnsi="Calibri" w:cs="Calibri"/>
                  <w:color w:val="000000"/>
                  <w:sz w:val="16"/>
                  <w:szCs w:val="16"/>
                </w:rPr>
                <w:t>1578</w:t>
              </w:r>
            </w:ins>
          </w:p>
        </w:tc>
        <w:tc>
          <w:tcPr>
            <w:tcW w:w="541" w:type="dxa"/>
            <w:vAlign w:val="center"/>
            <w:tcPrChange w:id="22257" w:author="Στάθης Καπ" w:date="2023-03-03T06:26:00Z">
              <w:tcPr>
                <w:tcW w:w="541" w:type="dxa"/>
                <w:vAlign w:val="bottom"/>
              </w:tcPr>
            </w:tcPrChange>
          </w:tcPr>
          <w:p w14:paraId="255A3303" w14:textId="0B26D0E2" w:rsidR="00C87CFE" w:rsidRPr="00CD1347" w:rsidRDefault="00C87CFE" w:rsidP="00C87CFE">
            <w:pPr>
              <w:jc w:val="center"/>
              <w:rPr>
                <w:ins w:id="22258" w:author="Στάθης Καπ" w:date="2023-03-03T04:01:00Z"/>
                <w:rFonts w:ascii="Calibri" w:hAnsi="Calibri" w:cs="Calibri"/>
                <w:color w:val="000000"/>
                <w:sz w:val="16"/>
                <w:szCs w:val="16"/>
              </w:rPr>
            </w:pPr>
            <w:ins w:id="22259" w:author="Στάθης Καπ" w:date="2023-03-03T06:21:00Z">
              <w:r>
                <w:rPr>
                  <w:rFonts w:ascii="Calibri" w:hAnsi="Calibri" w:cs="Calibri"/>
                  <w:color w:val="000000"/>
                  <w:sz w:val="16"/>
                  <w:szCs w:val="16"/>
                </w:rPr>
                <w:t>0.276</w:t>
              </w:r>
            </w:ins>
          </w:p>
        </w:tc>
        <w:tc>
          <w:tcPr>
            <w:tcW w:w="589" w:type="dxa"/>
            <w:vAlign w:val="center"/>
            <w:tcPrChange w:id="22260" w:author="Στάθης Καπ" w:date="2023-03-03T06:26:00Z">
              <w:tcPr>
                <w:tcW w:w="589" w:type="dxa"/>
                <w:vAlign w:val="center"/>
              </w:tcPr>
            </w:tcPrChange>
          </w:tcPr>
          <w:p w14:paraId="1063CA31" w14:textId="6B282ADE" w:rsidR="00C87CFE" w:rsidRPr="00CD1347" w:rsidRDefault="00C87CFE" w:rsidP="00C87CFE">
            <w:pPr>
              <w:jc w:val="center"/>
              <w:rPr>
                <w:ins w:id="22261" w:author="Στάθης Καπ" w:date="2023-03-03T04:01:00Z"/>
                <w:rFonts w:cstheme="minorHAnsi"/>
                <w:sz w:val="16"/>
                <w:szCs w:val="16"/>
              </w:rPr>
            </w:pPr>
            <w:ins w:id="22262" w:author="Στάθης Καπ" w:date="2023-03-03T06:21:00Z">
              <w:r>
                <w:rPr>
                  <w:rFonts w:ascii="Calibri" w:hAnsi="Calibri" w:cstheme="minorHAnsi"/>
                  <w:color w:val="000000"/>
                  <w:sz w:val="16"/>
                  <w:szCs w:val="16"/>
                </w:rPr>
                <w:t>2.89</w:t>
              </w:r>
            </w:ins>
          </w:p>
        </w:tc>
        <w:tc>
          <w:tcPr>
            <w:tcW w:w="463" w:type="dxa"/>
            <w:vAlign w:val="center"/>
            <w:tcPrChange w:id="22263" w:author="Στάθης Καπ" w:date="2023-03-03T06:26:00Z">
              <w:tcPr>
                <w:tcW w:w="463" w:type="dxa"/>
                <w:vAlign w:val="bottom"/>
              </w:tcPr>
            </w:tcPrChange>
          </w:tcPr>
          <w:p w14:paraId="5F5073F2" w14:textId="74A878AB" w:rsidR="00C87CFE" w:rsidRPr="00CD1347" w:rsidRDefault="00C87CFE" w:rsidP="00C87CFE">
            <w:pPr>
              <w:jc w:val="center"/>
              <w:rPr>
                <w:ins w:id="22264" w:author="Στάθης Καπ" w:date="2023-03-03T04:01:00Z"/>
                <w:rFonts w:ascii="Calibri" w:hAnsi="Calibri" w:cs="Calibri"/>
                <w:color w:val="000000"/>
                <w:sz w:val="16"/>
                <w:szCs w:val="16"/>
              </w:rPr>
            </w:pPr>
            <w:ins w:id="22265" w:author="Στάθης Καπ" w:date="2023-03-03T06:21:00Z">
              <w:r>
                <w:rPr>
                  <w:rFonts w:ascii="Calibri" w:hAnsi="Calibri" w:cs="Calibri"/>
                  <w:color w:val="000000"/>
                  <w:sz w:val="16"/>
                  <w:szCs w:val="16"/>
                </w:rPr>
                <w:t>1516</w:t>
              </w:r>
            </w:ins>
          </w:p>
        </w:tc>
        <w:tc>
          <w:tcPr>
            <w:tcW w:w="541" w:type="dxa"/>
            <w:vAlign w:val="center"/>
            <w:tcPrChange w:id="22266" w:author="Στάθης Καπ" w:date="2023-03-03T06:26:00Z">
              <w:tcPr>
                <w:tcW w:w="541" w:type="dxa"/>
                <w:vAlign w:val="bottom"/>
              </w:tcPr>
            </w:tcPrChange>
          </w:tcPr>
          <w:p w14:paraId="2C7CE2F5" w14:textId="30924A02" w:rsidR="00C87CFE" w:rsidRPr="00CD1347" w:rsidRDefault="00C87CFE" w:rsidP="00C87CFE">
            <w:pPr>
              <w:jc w:val="center"/>
              <w:rPr>
                <w:ins w:id="22267" w:author="Στάθης Καπ" w:date="2023-03-03T04:01:00Z"/>
                <w:rFonts w:ascii="Calibri" w:hAnsi="Calibri" w:cs="Calibri"/>
                <w:color w:val="000000"/>
                <w:sz w:val="16"/>
                <w:szCs w:val="16"/>
              </w:rPr>
            </w:pPr>
            <w:ins w:id="22268" w:author="Στάθης Καπ" w:date="2023-03-03T06:21:00Z">
              <w:r>
                <w:rPr>
                  <w:rFonts w:ascii="Calibri" w:hAnsi="Calibri" w:cs="Calibri"/>
                  <w:color w:val="000000"/>
                  <w:sz w:val="16"/>
                  <w:szCs w:val="16"/>
                </w:rPr>
                <w:t>0.21</w:t>
              </w:r>
            </w:ins>
          </w:p>
        </w:tc>
        <w:tc>
          <w:tcPr>
            <w:tcW w:w="589" w:type="dxa"/>
            <w:vAlign w:val="center"/>
            <w:tcPrChange w:id="22269" w:author="Στάθης Καπ" w:date="2023-03-03T06:26:00Z">
              <w:tcPr>
                <w:tcW w:w="589" w:type="dxa"/>
                <w:vAlign w:val="center"/>
              </w:tcPr>
            </w:tcPrChange>
          </w:tcPr>
          <w:p w14:paraId="4E1B94E3" w14:textId="772E0DA8" w:rsidR="00C87CFE" w:rsidRPr="00CD1347" w:rsidRDefault="00C87CFE" w:rsidP="00C87CFE">
            <w:pPr>
              <w:jc w:val="center"/>
              <w:rPr>
                <w:ins w:id="22270" w:author="Στάθης Καπ" w:date="2023-03-03T04:01:00Z"/>
                <w:rFonts w:cstheme="minorHAnsi"/>
                <w:sz w:val="16"/>
                <w:szCs w:val="16"/>
              </w:rPr>
            </w:pPr>
            <w:ins w:id="22271" w:author="Στάθης Καπ" w:date="2023-03-03T06:21:00Z">
              <w:r>
                <w:rPr>
                  <w:rFonts w:ascii="Calibri" w:hAnsi="Calibri" w:cstheme="minorHAnsi"/>
                  <w:color w:val="000000"/>
                  <w:sz w:val="16"/>
                  <w:szCs w:val="16"/>
                </w:rPr>
                <w:t>6.71</w:t>
              </w:r>
            </w:ins>
          </w:p>
        </w:tc>
      </w:tr>
      <w:tr w:rsidR="00C87CFE" w:rsidRPr="00BB05AC" w14:paraId="388BA0AB" w14:textId="77777777" w:rsidTr="00F03C40">
        <w:tblPrEx>
          <w:tblW w:w="0" w:type="auto"/>
          <w:tblBorders>
            <w:insideH w:val="none" w:sz="0" w:space="0" w:color="auto"/>
            <w:insideV w:val="none" w:sz="0" w:space="0" w:color="auto"/>
          </w:tblBorders>
          <w:tblCellMar>
            <w:left w:w="0" w:type="dxa"/>
            <w:right w:w="0" w:type="dxa"/>
          </w:tblCellMar>
          <w:tblPrExChange w:id="2227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273" w:author="Στάθης Καπ" w:date="2023-03-03T04:01:00Z"/>
        </w:trPr>
        <w:tc>
          <w:tcPr>
            <w:tcW w:w="515" w:type="dxa"/>
            <w:tcBorders>
              <w:top w:val="nil"/>
              <w:bottom w:val="nil"/>
              <w:right w:val="single" w:sz="4" w:space="0" w:color="auto"/>
            </w:tcBorders>
            <w:shd w:val="clear" w:color="auto" w:fill="E7E6E6" w:themeFill="background2"/>
            <w:vAlign w:val="bottom"/>
            <w:tcPrChange w:id="22274" w:author="Στάθης Καπ" w:date="2023-03-03T06:26:00Z">
              <w:tcPr>
                <w:tcW w:w="515" w:type="dxa"/>
                <w:vAlign w:val="bottom"/>
              </w:tcPr>
            </w:tcPrChange>
          </w:tcPr>
          <w:p w14:paraId="0F3FF682" w14:textId="19EC2DC6" w:rsidR="00C87CFE" w:rsidRPr="00CD1347" w:rsidRDefault="00C87CFE" w:rsidP="00C87CFE">
            <w:pPr>
              <w:jc w:val="center"/>
              <w:rPr>
                <w:ins w:id="22275" w:author="Στάθης Καπ" w:date="2023-03-03T04:01:00Z"/>
                <w:rFonts w:ascii="Calibri" w:hAnsi="Calibri" w:cs="Calibri"/>
                <w:color w:val="000000"/>
                <w:sz w:val="16"/>
                <w:szCs w:val="16"/>
              </w:rPr>
            </w:pPr>
            <w:ins w:id="22276" w:author="Στάθης Καπ" w:date="2023-03-03T04:08:00Z">
              <w:r w:rsidRPr="00CD1347">
                <w:rPr>
                  <w:rFonts w:ascii="Calibri" w:hAnsi="Calibri" w:cs="Calibri"/>
                  <w:color w:val="000000"/>
                  <w:sz w:val="16"/>
                  <w:szCs w:val="16"/>
                  <w:rPrChange w:id="22277" w:author="Στάθης Καπ" w:date="2023-03-03T04:09:00Z">
                    <w:rPr>
                      <w:rFonts w:ascii="Calibri" w:hAnsi="Calibri" w:cs="Calibri"/>
                      <w:color w:val="000000"/>
                      <w:sz w:val="18"/>
                      <w:szCs w:val="18"/>
                    </w:rPr>
                  </w:rPrChange>
                </w:rPr>
                <w:t>rc202</w:t>
              </w:r>
            </w:ins>
          </w:p>
        </w:tc>
        <w:tc>
          <w:tcPr>
            <w:tcW w:w="560" w:type="dxa"/>
            <w:tcBorders>
              <w:left w:val="single" w:sz="4" w:space="0" w:color="auto"/>
            </w:tcBorders>
            <w:vAlign w:val="center"/>
            <w:tcPrChange w:id="22278" w:author="Στάθης Καπ" w:date="2023-03-03T06:26:00Z">
              <w:tcPr>
                <w:tcW w:w="560" w:type="dxa"/>
              </w:tcPr>
            </w:tcPrChange>
          </w:tcPr>
          <w:p w14:paraId="23E08669" w14:textId="692F746F" w:rsidR="00C87CFE" w:rsidRPr="00CD1347" w:rsidRDefault="00C87CFE" w:rsidP="00C87CFE">
            <w:pPr>
              <w:jc w:val="center"/>
              <w:rPr>
                <w:ins w:id="22279" w:author="Στάθης Καπ" w:date="2023-03-03T04:01:00Z"/>
                <w:sz w:val="16"/>
                <w:szCs w:val="16"/>
              </w:rPr>
            </w:pPr>
            <w:ins w:id="22280" w:author="Στάθης Καπ" w:date="2023-03-03T06:21:00Z">
              <w:r>
                <w:rPr>
                  <w:rFonts w:ascii="Calibri" w:hAnsi="Calibri" w:cs="Calibri"/>
                  <w:color w:val="000000"/>
                  <w:sz w:val="16"/>
                  <w:szCs w:val="16"/>
                </w:rPr>
                <w:t>1724</w:t>
              </w:r>
            </w:ins>
          </w:p>
        </w:tc>
        <w:tc>
          <w:tcPr>
            <w:tcW w:w="855" w:type="dxa"/>
            <w:vAlign w:val="center"/>
            <w:tcPrChange w:id="22281" w:author="Στάθης Καπ" w:date="2023-03-03T06:26:00Z">
              <w:tcPr>
                <w:tcW w:w="855" w:type="dxa"/>
              </w:tcPr>
            </w:tcPrChange>
          </w:tcPr>
          <w:p w14:paraId="779131EC" w14:textId="0441ACF4" w:rsidR="00C87CFE" w:rsidRPr="00CD1347" w:rsidRDefault="00C87CFE" w:rsidP="00C87CFE">
            <w:pPr>
              <w:jc w:val="center"/>
              <w:rPr>
                <w:ins w:id="22282" w:author="Στάθης Καπ" w:date="2023-03-03T04:01:00Z"/>
                <w:sz w:val="16"/>
                <w:szCs w:val="16"/>
              </w:rPr>
            </w:pPr>
            <w:ins w:id="22283" w:author="Στάθης Καπ" w:date="2023-03-03T06:21:00Z">
              <w:r>
                <w:rPr>
                  <w:rFonts w:ascii="Calibri" w:hAnsi="Calibri" w:cs="Calibri"/>
                  <w:color w:val="000000"/>
                  <w:sz w:val="16"/>
                  <w:szCs w:val="16"/>
                </w:rPr>
                <w:t>1686</w:t>
              </w:r>
            </w:ins>
          </w:p>
        </w:tc>
        <w:tc>
          <w:tcPr>
            <w:tcW w:w="544" w:type="dxa"/>
            <w:vAlign w:val="center"/>
            <w:tcPrChange w:id="22284" w:author="Στάθης Καπ" w:date="2023-03-03T06:26:00Z">
              <w:tcPr>
                <w:tcW w:w="544" w:type="dxa"/>
                <w:vAlign w:val="bottom"/>
              </w:tcPr>
            </w:tcPrChange>
          </w:tcPr>
          <w:p w14:paraId="18352B64" w14:textId="746167A5" w:rsidR="00C87CFE" w:rsidRPr="00CD1347" w:rsidRDefault="00C87CFE" w:rsidP="00C87CFE">
            <w:pPr>
              <w:jc w:val="center"/>
              <w:rPr>
                <w:ins w:id="22285" w:author="Στάθης Καπ" w:date="2023-03-03T04:01:00Z"/>
                <w:rFonts w:ascii="Calibri" w:hAnsi="Calibri" w:cs="Calibri"/>
                <w:color w:val="000000"/>
                <w:sz w:val="16"/>
                <w:szCs w:val="16"/>
              </w:rPr>
            </w:pPr>
            <w:ins w:id="22286" w:author="Στάθης Καπ" w:date="2023-03-03T06:21:00Z">
              <w:r>
                <w:rPr>
                  <w:rFonts w:ascii="Calibri" w:hAnsi="Calibri" w:cs="Calibri"/>
                  <w:color w:val="000000"/>
                  <w:sz w:val="16"/>
                  <w:szCs w:val="16"/>
                </w:rPr>
                <w:t>1665</w:t>
              </w:r>
            </w:ins>
          </w:p>
        </w:tc>
        <w:tc>
          <w:tcPr>
            <w:tcW w:w="621" w:type="dxa"/>
            <w:vAlign w:val="center"/>
            <w:tcPrChange w:id="22287" w:author="Στάθης Καπ" w:date="2023-03-03T06:26:00Z">
              <w:tcPr>
                <w:tcW w:w="621" w:type="dxa"/>
                <w:vAlign w:val="bottom"/>
              </w:tcPr>
            </w:tcPrChange>
          </w:tcPr>
          <w:p w14:paraId="4ACE4A28" w14:textId="31780A54" w:rsidR="00C87CFE" w:rsidRPr="00CD1347" w:rsidRDefault="00C87CFE" w:rsidP="00C87CFE">
            <w:pPr>
              <w:jc w:val="center"/>
              <w:rPr>
                <w:ins w:id="22288" w:author="Στάθης Καπ" w:date="2023-03-03T04:01:00Z"/>
                <w:rFonts w:ascii="Calibri" w:hAnsi="Calibri" w:cs="Calibri"/>
                <w:color w:val="000000"/>
                <w:sz w:val="16"/>
                <w:szCs w:val="16"/>
              </w:rPr>
            </w:pPr>
            <w:ins w:id="22289" w:author="Στάθης Καπ" w:date="2023-03-03T06:21:00Z">
              <w:r>
                <w:rPr>
                  <w:rFonts w:ascii="Calibri" w:hAnsi="Calibri" w:cs="Calibri"/>
                  <w:color w:val="000000"/>
                  <w:sz w:val="16"/>
                  <w:szCs w:val="16"/>
                </w:rPr>
                <w:t>0.394</w:t>
              </w:r>
            </w:ins>
          </w:p>
        </w:tc>
        <w:tc>
          <w:tcPr>
            <w:tcW w:w="669" w:type="dxa"/>
            <w:vAlign w:val="center"/>
            <w:tcPrChange w:id="22290" w:author="Στάθης Καπ" w:date="2023-03-03T06:26:00Z">
              <w:tcPr>
                <w:tcW w:w="669" w:type="dxa"/>
                <w:vAlign w:val="center"/>
              </w:tcPr>
            </w:tcPrChange>
          </w:tcPr>
          <w:p w14:paraId="66FFCE86" w14:textId="65310564" w:rsidR="00C87CFE" w:rsidRPr="00CD1347" w:rsidRDefault="00C87CFE" w:rsidP="00C87CFE">
            <w:pPr>
              <w:jc w:val="center"/>
              <w:rPr>
                <w:ins w:id="22291" w:author="Στάθης Καπ" w:date="2023-03-03T04:01:00Z"/>
                <w:rFonts w:cstheme="minorHAnsi"/>
                <w:sz w:val="16"/>
                <w:szCs w:val="16"/>
              </w:rPr>
            </w:pPr>
            <w:ins w:id="22292" w:author="Στάθης Καπ" w:date="2023-03-03T06:21:00Z">
              <w:r>
                <w:rPr>
                  <w:rFonts w:ascii="Calibri" w:hAnsi="Calibri" w:cstheme="minorHAnsi"/>
                  <w:color w:val="000000"/>
                  <w:sz w:val="16"/>
                  <w:szCs w:val="16"/>
                </w:rPr>
                <w:t>3.42</w:t>
              </w:r>
            </w:ins>
          </w:p>
        </w:tc>
        <w:tc>
          <w:tcPr>
            <w:tcW w:w="543" w:type="dxa"/>
            <w:vAlign w:val="center"/>
            <w:tcPrChange w:id="22293" w:author="Στάθης Καπ" w:date="2023-03-03T06:26:00Z">
              <w:tcPr>
                <w:tcW w:w="543" w:type="dxa"/>
                <w:vAlign w:val="bottom"/>
              </w:tcPr>
            </w:tcPrChange>
          </w:tcPr>
          <w:p w14:paraId="7EA2DD64" w14:textId="7738963C" w:rsidR="00C87CFE" w:rsidRPr="00CD1347" w:rsidRDefault="00C87CFE" w:rsidP="00C87CFE">
            <w:pPr>
              <w:jc w:val="center"/>
              <w:rPr>
                <w:ins w:id="22294" w:author="Στάθης Καπ" w:date="2023-03-03T04:01:00Z"/>
                <w:rFonts w:ascii="Calibri" w:hAnsi="Calibri" w:cs="Calibri"/>
                <w:color w:val="000000"/>
                <w:sz w:val="16"/>
                <w:szCs w:val="16"/>
              </w:rPr>
            </w:pPr>
            <w:ins w:id="22295" w:author="Στάθης Καπ" w:date="2023-03-03T06:21:00Z">
              <w:r>
                <w:rPr>
                  <w:rFonts w:ascii="Calibri" w:hAnsi="Calibri" w:cs="Calibri"/>
                  <w:color w:val="000000"/>
                  <w:sz w:val="16"/>
                  <w:szCs w:val="16"/>
                </w:rPr>
                <w:t>1659</w:t>
              </w:r>
            </w:ins>
          </w:p>
        </w:tc>
        <w:tc>
          <w:tcPr>
            <w:tcW w:w="621" w:type="dxa"/>
            <w:vAlign w:val="center"/>
            <w:tcPrChange w:id="22296" w:author="Στάθης Καπ" w:date="2023-03-03T06:26:00Z">
              <w:tcPr>
                <w:tcW w:w="621" w:type="dxa"/>
                <w:vAlign w:val="bottom"/>
              </w:tcPr>
            </w:tcPrChange>
          </w:tcPr>
          <w:p w14:paraId="4914490D" w14:textId="01F55D3C" w:rsidR="00C87CFE" w:rsidRPr="00CD1347" w:rsidRDefault="00C87CFE" w:rsidP="00C87CFE">
            <w:pPr>
              <w:jc w:val="center"/>
              <w:rPr>
                <w:ins w:id="22297" w:author="Στάθης Καπ" w:date="2023-03-03T04:01:00Z"/>
                <w:rFonts w:ascii="Calibri" w:hAnsi="Calibri" w:cs="Calibri"/>
                <w:color w:val="000000"/>
                <w:sz w:val="16"/>
                <w:szCs w:val="16"/>
              </w:rPr>
            </w:pPr>
            <w:ins w:id="22298" w:author="Στάθης Καπ" w:date="2023-03-03T06:21:00Z">
              <w:r>
                <w:rPr>
                  <w:rFonts w:ascii="Calibri" w:hAnsi="Calibri" w:cs="Calibri"/>
                  <w:color w:val="000000"/>
                  <w:sz w:val="16"/>
                  <w:szCs w:val="16"/>
                </w:rPr>
                <w:t>0.301</w:t>
              </w:r>
            </w:ins>
          </w:p>
        </w:tc>
        <w:tc>
          <w:tcPr>
            <w:tcW w:w="669" w:type="dxa"/>
            <w:vAlign w:val="center"/>
            <w:tcPrChange w:id="22299" w:author="Στάθης Καπ" w:date="2023-03-03T06:26:00Z">
              <w:tcPr>
                <w:tcW w:w="669" w:type="dxa"/>
                <w:vAlign w:val="center"/>
              </w:tcPr>
            </w:tcPrChange>
          </w:tcPr>
          <w:p w14:paraId="2A435E27" w14:textId="3D06704F" w:rsidR="00C87CFE" w:rsidRPr="00CD1347" w:rsidRDefault="00C87CFE" w:rsidP="00C87CFE">
            <w:pPr>
              <w:jc w:val="center"/>
              <w:rPr>
                <w:ins w:id="22300" w:author="Στάθης Καπ" w:date="2023-03-03T04:01:00Z"/>
                <w:rFonts w:cstheme="minorHAnsi"/>
                <w:sz w:val="16"/>
                <w:szCs w:val="16"/>
              </w:rPr>
            </w:pPr>
            <w:ins w:id="22301" w:author="Στάθης Καπ" w:date="2023-03-03T06:21:00Z">
              <w:r>
                <w:rPr>
                  <w:rFonts w:ascii="Calibri" w:hAnsi="Calibri" w:cstheme="minorHAnsi"/>
                  <w:color w:val="000000"/>
                  <w:sz w:val="16"/>
                  <w:szCs w:val="16"/>
                </w:rPr>
                <w:t>0.36</w:t>
              </w:r>
            </w:ins>
          </w:p>
        </w:tc>
        <w:tc>
          <w:tcPr>
            <w:tcW w:w="508" w:type="dxa"/>
            <w:vAlign w:val="center"/>
            <w:tcPrChange w:id="22302" w:author="Στάθης Καπ" w:date="2023-03-03T06:26:00Z">
              <w:tcPr>
                <w:tcW w:w="508" w:type="dxa"/>
                <w:vAlign w:val="bottom"/>
              </w:tcPr>
            </w:tcPrChange>
          </w:tcPr>
          <w:p w14:paraId="757FBD41" w14:textId="55D54F61" w:rsidR="00C87CFE" w:rsidRPr="00CD1347" w:rsidRDefault="00C87CFE" w:rsidP="00C87CFE">
            <w:pPr>
              <w:jc w:val="center"/>
              <w:rPr>
                <w:ins w:id="22303" w:author="Στάθης Καπ" w:date="2023-03-03T04:01:00Z"/>
                <w:rFonts w:ascii="Calibri" w:hAnsi="Calibri" w:cs="Calibri"/>
                <w:color w:val="000000"/>
                <w:sz w:val="16"/>
                <w:szCs w:val="16"/>
              </w:rPr>
            </w:pPr>
            <w:ins w:id="22304" w:author="Στάθης Καπ" w:date="2023-03-03T06:21:00Z">
              <w:r>
                <w:rPr>
                  <w:rFonts w:ascii="Calibri" w:hAnsi="Calibri" w:cs="Calibri"/>
                  <w:color w:val="000000"/>
                  <w:sz w:val="16"/>
                  <w:szCs w:val="16"/>
                </w:rPr>
                <w:t>1654</w:t>
              </w:r>
            </w:ins>
          </w:p>
        </w:tc>
        <w:tc>
          <w:tcPr>
            <w:tcW w:w="541" w:type="dxa"/>
            <w:vAlign w:val="center"/>
            <w:tcPrChange w:id="22305" w:author="Στάθης Καπ" w:date="2023-03-03T06:26:00Z">
              <w:tcPr>
                <w:tcW w:w="541" w:type="dxa"/>
                <w:vAlign w:val="bottom"/>
              </w:tcPr>
            </w:tcPrChange>
          </w:tcPr>
          <w:p w14:paraId="408C6491" w14:textId="56716434" w:rsidR="00C87CFE" w:rsidRPr="00CD1347" w:rsidRDefault="00C87CFE" w:rsidP="00C87CFE">
            <w:pPr>
              <w:jc w:val="center"/>
              <w:rPr>
                <w:ins w:id="22306" w:author="Στάθης Καπ" w:date="2023-03-03T04:01:00Z"/>
                <w:rFonts w:ascii="Calibri" w:hAnsi="Calibri" w:cs="Calibri"/>
                <w:color w:val="000000"/>
                <w:sz w:val="16"/>
                <w:szCs w:val="16"/>
              </w:rPr>
            </w:pPr>
            <w:ins w:id="22307" w:author="Στάθης Καπ" w:date="2023-03-03T06:21:00Z">
              <w:r>
                <w:rPr>
                  <w:rFonts w:ascii="Calibri" w:hAnsi="Calibri" w:cs="Calibri"/>
                  <w:color w:val="000000"/>
                  <w:sz w:val="16"/>
                  <w:szCs w:val="16"/>
                </w:rPr>
                <w:t>0.537</w:t>
              </w:r>
            </w:ins>
          </w:p>
        </w:tc>
        <w:tc>
          <w:tcPr>
            <w:tcW w:w="589" w:type="dxa"/>
            <w:vAlign w:val="center"/>
            <w:tcPrChange w:id="22308" w:author="Στάθης Καπ" w:date="2023-03-03T06:26:00Z">
              <w:tcPr>
                <w:tcW w:w="589" w:type="dxa"/>
                <w:vAlign w:val="center"/>
              </w:tcPr>
            </w:tcPrChange>
          </w:tcPr>
          <w:p w14:paraId="64FAF58D" w14:textId="571DFB93" w:rsidR="00C87CFE" w:rsidRPr="00CD1347" w:rsidRDefault="00C87CFE" w:rsidP="00C87CFE">
            <w:pPr>
              <w:jc w:val="center"/>
              <w:rPr>
                <w:ins w:id="22309" w:author="Στάθης Καπ" w:date="2023-03-03T04:01:00Z"/>
                <w:rFonts w:cstheme="minorHAnsi"/>
                <w:sz w:val="16"/>
                <w:szCs w:val="16"/>
              </w:rPr>
            </w:pPr>
            <w:ins w:id="22310" w:author="Στάθης Καπ" w:date="2023-03-03T06:21:00Z">
              <w:r>
                <w:rPr>
                  <w:rFonts w:ascii="Calibri" w:hAnsi="Calibri" w:cstheme="minorHAnsi"/>
                  <w:color w:val="000000"/>
                  <w:sz w:val="16"/>
                  <w:szCs w:val="16"/>
                </w:rPr>
                <w:t>0.66</w:t>
              </w:r>
            </w:ins>
          </w:p>
        </w:tc>
        <w:tc>
          <w:tcPr>
            <w:tcW w:w="463" w:type="dxa"/>
            <w:vAlign w:val="center"/>
            <w:tcPrChange w:id="22311" w:author="Στάθης Καπ" w:date="2023-03-03T06:26:00Z">
              <w:tcPr>
                <w:tcW w:w="463" w:type="dxa"/>
                <w:vAlign w:val="bottom"/>
              </w:tcPr>
            </w:tcPrChange>
          </w:tcPr>
          <w:p w14:paraId="0AAB0B20" w14:textId="75F79E8A" w:rsidR="00C87CFE" w:rsidRPr="00CD1347" w:rsidRDefault="00C87CFE" w:rsidP="00C87CFE">
            <w:pPr>
              <w:jc w:val="center"/>
              <w:rPr>
                <w:ins w:id="22312" w:author="Στάθης Καπ" w:date="2023-03-03T04:01:00Z"/>
                <w:rFonts w:ascii="Calibri" w:hAnsi="Calibri" w:cs="Calibri"/>
                <w:color w:val="000000"/>
                <w:sz w:val="16"/>
                <w:szCs w:val="16"/>
              </w:rPr>
            </w:pPr>
            <w:ins w:id="22313" w:author="Στάθης Καπ" w:date="2023-03-03T06:21:00Z">
              <w:r>
                <w:rPr>
                  <w:rFonts w:ascii="Calibri" w:hAnsi="Calibri" w:cs="Calibri"/>
                  <w:color w:val="000000"/>
                  <w:sz w:val="16"/>
                  <w:szCs w:val="16"/>
                </w:rPr>
                <w:t>1632</w:t>
              </w:r>
            </w:ins>
          </w:p>
        </w:tc>
        <w:tc>
          <w:tcPr>
            <w:tcW w:w="541" w:type="dxa"/>
            <w:vAlign w:val="center"/>
            <w:tcPrChange w:id="22314" w:author="Στάθης Καπ" w:date="2023-03-03T06:26:00Z">
              <w:tcPr>
                <w:tcW w:w="541" w:type="dxa"/>
                <w:vAlign w:val="bottom"/>
              </w:tcPr>
            </w:tcPrChange>
          </w:tcPr>
          <w:p w14:paraId="5ED6897D" w14:textId="479F948A" w:rsidR="00C87CFE" w:rsidRPr="00CD1347" w:rsidRDefault="00C87CFE" w:rsidP="00C87CFE">
            <w:pPr>
              <w:jc w:val="center"/>
              <w:rPr>
                <w:ins w:id="22315" w:author="Στάθης Καπ" w:date="2023-03-03T04:01:00Z"/>
                <w:rFonts w:ascii="Calibri" w:hAnsi="Calibri" w:cs="Calibri"/>
                <w:color w:val="000000"/>
                <w:sz w:val="16"/>
                <w:szCs w:val="16"/>
              </w:rPr>
            </w:pPr>
            <w:ins w:id="22316" w:author="Στάθης Καπ" w:date="2023-03-03T06:21:00Z">
              <w:r>
                <w:rPr>
                  <w:rFonts w:ascii="Calibri" w:hAnsi="Calibri" w:cs="Calibri"/>
                  <w:color w:val="000000"/>
                  <w:sz w:val="16"/>
                  <w:szCs w:val="16"/>
                </w:rPr>
                <w:t>0.296</w:t>
              </w:r>
            </w:ins>
          </w:p>
        </w:tc>
        <w:tc>
          <w:tcPr>
            <w:tcW w:w="589" w:type="dxa"/>
            <w:vAlign w:val="center"/>
            <w:tcPrChange w:id="22317" w:author="Στάθης Καπ" w:date="2023-03-03T06:26:00Z">
              <w:tcPr>
                <w:tcW w:w="589" w:type="dxa"/>
                <w:vAlign w:val="center"/>
              </w:tcPr>
            </w:tcPrChange>
          </w:tcPr>
          <w:p w14:paraId="67656975" w14:textId="50123C50" w:rsidR="00C87CFE" w:rsidRPr="00CD1347" w:rsidRDefault="00C87CFE" w:rsidP="00C87CFE">
            <w:pPr>
              <w:jc w:val="center"/>
              <w:rPr>
                <w:ins w:id="22318" w:author="Στάθης Καπ" w:date="2023-03-03T04:01:00Z"/>
                <w:rFonts w:cstheme="minorHAnsi"/>
                <w:sz w:val="16"/>
                <w:szCs w:val="16"/>
              </w:rPr>
            </w:pPr>
            <w:ins w:id="22319" w:author="Στάθης Καπ" w:date="2023-03-03T06:21:00Z">
              <w:r>
                <w:rPr>
                  <w:rFonts w:ascii="Calibri" w:hAnsi="Calibri" w:cstheme="minorHAnsi"/>
                  <w:color w:val="000000"/>
                  <w:sz w:val="16"/>
                  <w:szCs w:val="16"/>
                </w:rPr>
                <w:t>1.98</w:t>
              </w:r>
            </w:ins>
          </w:p>
        </w:tc>
      </w:tr>
      <w:tr w:rsidR="00C87CFE" w:rsidRPr="00BB05AC" w14:paraId="050AE602" w14:textId="77777777" w:rsidTr="00F03C40">
        <w:tblPrEx>
          <w:tblW w:w="0" w:type="auto"/>
          <w:tblBorders>
            <w:insideH w:val="none" w:sz="0" w:space="0" w:color="auto"/>
            <w:insideV w:val="none" w:sz="0" w:space="0" w:color="auto"/>
          </w:tblBorders>
          <w:tblCellMar>
            <w:left w:w="0" w:type="dxa"/>
            <w:right w:w="0" w:type="dxa"/>
          </w:tblCellMar>
          <w:tblPrExChange w:id="2232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321" w:author="Στάθης Καπ" w:date="2023-03-03T04:01:00Z"/>
        </w:trPr>
        <w:tc>
          <w:tcPr>
            <w:tcW w:w="515" w:type="dxa"/>
            <w:tcBorders>
              <w:top w:val="nil"/>
              <w:bottom w:val="nil"/>
              <w:right w:val="single" w:sz="4" w:space="0" w:color="auto"/>
            </w:tcBorders>
            <w:shd w:val="clear" w:color="auto" w:fill="E7E6E6" w:themeFill="background2"/>
            <w:vAlign w:val="bottom"/>
            <w:tcPrChange w:id="22322" w:author="Στάθης Καπ" w:date="2023-03-03T06:26:00Z">
              <w:tcPr>
                <w:tcW w:w="515" w:type="dxa"/>
                <w:vAlign w:val="bottom"/>
              </w:tcPr>
            </w:tcPrChange>
          </w:tcPr>
          <w:p w14:paraId="5F9FA0ED" w14:textId="30995D8B" w:rsidR="00C87CFE" w:rsidRPr="00CD1347" w:rsidRDefault="00C87CFE" w:rsidP="00C87CFE">
            <w:pPr>
              <w:jc w:val="center"/>
              <w:rPr>
                <w:ins w:id="22323" w:author="Στάθης Καπ" w:date="2023-03-03T04:01:00Z"/>
                <w:rFonts w:ascii="Calibri" w:hAnsi="Calibri" w:cs="Calibri"/>
                <w:color w:val="000000"/>
                <w:sz w:val="16"/>
                <w:szCs w:val="16"/>
              </w:rPr>
            </w:pPr>
            <w:ins w:id="22324" w:author="Στάθης Καπ" w:date="2023-03-03T04:08:00Z">
              <w:r w:rsidRPr="00CD1347">
                <w:rPr>
                  <w:rFonts w:ascii="Calibri" w:hAnsi="Calibri" w:cs="Calibri"/>
                  <w:color w:val="000000"/>
                  <w:sz w:val="16"/>
                  <w:szCs w:val="16"/>
                  <w:rPrChange w:id="22325" w:author="Στάθης Καπ" w:date="2023-03-03T04:09:00Z">
                    <w:rPr>
                      <w:rFonts w:ascii="Calibri" w:hAnsi="Calibri" w:cs="Calibri"/>
                      <w:color w:val="000000"/>
                      <w:sz w:val="18"/>
                      <w:szCs w:val="18"/>
                    </w:rPr>
                  </w:rPrChange>
                </w:rPr>
                <w:t>rc203</w:t>
              </w:r>
            </w:ins>
          </w:p>
        </w:tc>
        <w:tc>
          <w:tcPr>
            <w:tcW w:w="560" w:type="dxa"/>
            <w:tcBorders>
              <w:left w:val="single" w:sz="4" w:space="0" w:color="auto"/>
            </w:tcBorders>
            <w:vAlign w:val="center"/>
            <w:tcPrChange w:id="22326" w:author="Στάθης Καπ" w:date="2023-03-03T06:26:00Z">
              <w:tcPr>
                <w:tcW w:w="560" w:type="dxa"/>
              </w:tcPr>
            </w:tcPrChange>
          </w:tcPr>
          <w:p w14:paraId="09ED9804" w14:textId="3A93953B" w:rsidR="00C87CFE" w:rsidRPr="00CD1347" w:rsidRDefault="00C87CFE" w:rsidP="00C87CFE">
            <w:pPr>
              <w:jc w:val="center"/>
              <w:rPr>
                <w:ins w:id="22327" w:author="Στάθης Καπ" w:date="2023-03-03T04:01:00Z"/>
                <w:sz w:val="16"/>
                <w:szCs w:val="16"/>
              </w:rPr>
            </w:pPr>
            <w:ins w:id="22328" w:author="Στάθης Καπ" w:date="2023-03-03T06:21:00Z">
              <w:r>
                <w:rPr>
                  <w:rFonts w:ascii="Calibri" w:hAnsi="Calibri" w:cs="Calibri"/>
                  <w:color w:val="000000"/>
                  <w:sz w:val="16"/>
                  <w:szCs w:val="16"/>
                </w:rPr>
                <w:t>1724</w:t>
              </w:r>
            </w:ins>
          </w:p>
        </w:tc>
        <w:tc>
          <w:tcPr>
            <w:tcW w:w="855" w:type="dxa"/>
            <w:vAlign w:val="center"/>
            <w:tcPrChange w:id="22329" w:author="Στάθης Καπ" w:date="2023-03-03T06:26:00Z">
              <w:tcPr>
                <w:tcW w:w="855" w:type="dxa"/>
              </w:tcPr>
            </w:tcPrChange>
          </w:tcPr>
          <w:p w14:paraId="7AED84DA" w14:textId="4625AFDD" w:rsidR="00C87CFE" w:rsidRPr="00CD1347" w:rsidRDefault="00C87CFE" w:rsidP="00C87CFE">
            <w:pPr>
              <w:jc w:val="center"/>
              <w:rPr>
                <w:ins w:id="22330" w:author="Στάθης Καπ" w:date="2023-03-03T04:01:00Z"/>
                <w:sz w:val="16"/>
                <w:szCs w:val="16"/>
              </w:rPr>
            </w:pPr>
            <w:ins w:id="22331" w:author="Στάθης Καπ" w:date="2023-03-03T06:21:00Z">
              <w:r>
                <w:rPr>
                  <w:rFonts w:ascii="Calibri" w:hAnsi="Calibri" w:cs="Calibri"/>
                  <w:color w:val="000000"/>
                  <w:sz w:val="16"/>
                  <w:szCs w:val="16"/>
                </w:rPr>
                <w:t>1724</w:t>
              </w:r>
            </w:ins>
          </w:p>
        </w:tc>
        <w:tc>
          <w:tcPr>
            <w:tcW w:w="544" w:type="dxa"/>
            <w:vAlign w:val="center"/>
            <w:tcPrChange w:id="22332" w:author="Στάθης Καπ" w:date="2023-03-03T06:26:00Z">
              <w:tcPr>
                <w:tcW w:w="544" w:type="dxa"/>
                <w:vAlign w:val="bottom"/>
              </w:tcPr>
            </w:tcPrChange>
          </w:tcPr>
          <w:p w14:paraId="050E9044" w14:textId="43C2E348" w:rsidR="00C87CFE" w:rsidRPr="00CD1347" w:rsidRDefault="00C87CFE" w:rsidP="00C87CFE">
            <w:pPr>
              <w:jc w:val="center"/>
              <w:rPr>
                <w:ins w:id="22333" w:author="Στάθης Καπ" w:date="2023-03-03T04:01:00Z"/>
                <w:rFonts w:ascii="Calibri" w:hAnsi="Calibri" w:cs="Calibri"/>
                <w:color w:val="000000"/>
                <w:sz w:val="16"/>
                <w:szCs w:val="16"/>
              </w:rPr>
            </w:pPr>
            <w:ins w:id="22334" w:author="Στάθης Καπ" w:date="2023-03-03T06:21:00Z">
              <w:r>
                <w:rPr>
                  <w:rFonts w:ascii="Calibri" w:hAnsi="Calibri" w:cs="Calibri"/>
                  <w:color w:val="000000"/>
                  <w:sz w:val="16"/>
                  <w:szCs w:val="16"/>
                </w:rPr>
                <w:t>1714</w:t>
              </w:r>
            </w:ins>
          </w:p>
        </w:tc>
        <w:tc>
          <w:tcPr>
            <w:tcW w:w="621" w:type="dxa"/>
            <w:vAlign w:val="center"/>
            <w:tcPrChange w:id="22335" w:author="Στάθης Καπ" w:date="2023-03-03T06:26:00Z">
              <w:tcPr>
                <w:tcW w:w="621" w:type="dxa"/>
                <w:vAlign w:val="bottom"/>
              </w:tcPr>
            </w:tcPrChange>
          </w:tcPr>
          <w:p w14:paraId="1AC137EE" w14:textId="66600846" w:rsidR="00C87CFE" w:rsidRPr="00CD1347" w:rsidRDefault="00C87CFE" w:rsidP="00C87CFE">
            <w:pPr>
              <w:jc w:val="center"/>
              <w:rPr>
                <w:ins w:id="22336" w:author="Στάθης Καπ" w:date="2023-03-03T04:01:00Z"/>
                <w:rFonts w:ascii="Calibri" w:hAnsi="Calibri" w:cs="Calibri"/>
                <w:color w:val="000000"/>
                <w:sz w:val="16"/>
                <w:szCs w:val="16"/>
              </w:rPr>
            </w:pPr>
            <w:ins w:id="22337" w:author="Στάθης Καπ" w:date="2023-03-03T06:21:00Z">
              <w:r>
                <w:rPr>
                  <w:rFonts w:ascii="Calibri" w:hAnsi="Calibri" w:cs="Calibri"/>
                  <w:color w:val="000000"/>
                  <w:sz w:val="16"/>
                  <w:szCs w:val="16"/>
                </w:rPr>
                <w:t>0.312</w:t>
              </w:r>
            </w:ins>
          </w:p>
        </w:tc>
        <w:tc>
          <w:tcPr>
            <w:tcW w:w="669" w:type="dxa"/>
            <w:vAlign w:val="center"/>
            <w:tcPrChange w:id="22338" w:author="Στάθης Καπ" w:date="2023-03-03T06:26:00Z">
              <w:tcPr>
                <w:tcW w:w="669" w:type="dxa"/>
                <w:vAlign w:val="center"/>
              </w:tcPr>
            </w:tcPrChange>
          </w:tcPr>
          <w:p w14:paraId="018B53EC" w14:textId="0D2A55E7" w:rsidR="00C87CFE" w:rsidRPr="00CD1347" w:rsidRDefault="00C87CFE" w:rsidP="00C87CFE">
            <w:pPr>
              <w:jc w:val="center"/>
              <w:rPr>
                <w:ins w:id="22339" w:author="Στάθης Καπ" w:date="2023-03-03T04:01:00Z"/>
                <w:rFonts w:cstheme="minorHAnsi"/>
                <w:sz w:val="16"/>
                <w:szCs w:val="16"/>
              </w:rPr>
            </w:pPr>
            <w:ins w:id="22340" w:author="Στάθης Καπ" w:date="2023-03-03T06:21:00Z">
              <w:r>
                <w:rPr>
                  <w:rFonts w:ascii="Calibri" w:hAnsi="Calibri" w:cstheme="minorHAnsi"/>
                  <w:color w:val="000000"/>
                  <w:sz w:val="16"/>
                  <w:szCs w:val="16"/>
                </w:rPr>
                <w:t>0.58</w:t>
              </w:r>
            </w:ins>
          </w:p>
        </w:tc>
        <w:tc>
          <w:tcPr>
            <w:tcW w:w="543" w:type="dxa"/>
            <w:vAlign w:val="center"/>
            <w:tcPrChange w:id="22341" w:author="Στάθης Καπ" w:date="2023-03-03T06:26:00Z">
              <w:tcPr>
                <w:tcW w:w="543" w:type="dxa"/>
                <w:vAlign w:val="bottom"/>
              </w:tcPr>
            </w:tcPrChange>
          </w:tcPr>
          <w:p w14:paraId="591F2986" w14:textId="01421609" w:rsidR="00C87CFE" w:rsidRPr="00CD1347" w:rsidRDefault="00C87CFE" w:rsidP="00C87CFE">
            <w:pPr>
              <w:jc w:val="center"/>
              <w:rPr>
                <w:ins w:id="22342" w:author="Στάθης Καπ" w:date="2023-03-03T04:01:00Z"/>
                <w:rFonts w:ascii="Calibri" w:hAnsi="Calibri" w:cs="Calibri"/>
                <w:color w:val="000000"/>
                <w:sz w:val="16"/>
                <w:szCs w:val="16"/>
              </w:rPr>
            </w:pPr>
            <w:ins w:id="22343" w:author="Στάθης Καπ" w:date="2023-03-03T06:21:00Z">
              <w:r>
                <w:rPr>
                  <w:rFonts w:ascii="Calibri" w:hAnsi="Calibri" w:cs="Calibri"/>
                  <w:color w:val="000000"/>
                  <w:sz w:val="16"/>
                  <w:szCs w:val="16"/>
                </w:rPr>
                <w:t>1709</w:t>
              </w:r>
            </w:ins>
          </w:p>
        </w:tc>
        <w:tc>
          <w:tcPr>
            <w:tcW w:w="621" w:type="dxa"/>
            <w:vAlign w:val="center"/>
            <w:tcPrChange w:id="22344" w:author="Στάθης Καπ" w:date="2023-03-03T06:26:00Z">
              <w:tcPr>
                <w:tcW w:w="621" w:type="dxa"/>
                <w:vAlign w:val="bottom"/>
              </w:tcPr>
            </w:tcPrChange>
          </w:tcPr>
          <w:p w14:paraId="1B88DAA4" w14:textId="3424CA78" w:rsidR="00C87CFE" w:rsidRPr="00CD1347" w:rsidRDefault="00C87CFE" w:rsidP="00C87CFE">
            <w:pPr>
              <w:jc w:val="center"/>
              <w:rPr>
                <w:ins w:id="22345" w:author="Στάθης Καπ" w:date="2023-03-03T04:01:00Z"/>
                <w:rFonts w:ascii="Calibri" w:hAnsi="Calibri" w:cs="Calibri"/>
                <w:color w:val="000000"/>
                <w:sz w:val="16"/>
                <w:szCs w:val="16"/>
              </w:rPr>
            </w:pPr>
            <w:ins w:id="22346" w:author="Στάθης Καπ" w:date="2023-03-03T06:21:00Z">
              <w:r>
                <w:rPr>
                  <w:rFonts w:ascii="Calibri" w:hAnsi="Calibri" w:cs="Calibri"/>
                  <w:color w:val="000000"/>
                  <w:sz w:val="16"/>
                  <w:szCs w:val="16"/>
                </w:rPr>
                <w:t>0.625</w:t>
              </w:r>
            </w:ins>
          </w:p>
        </w:tc>
        <w:tc>
          <w:tcPr>
            <w:tcW w:w="669" w:type="dxa"/>
            <w:vAlign w:val="center"/>
            <w:tcPrChange w:id="22347" w:author="Στάθης Καπ" w:date="2023-03-03T06:26:00Z">
              <w:tcPr>
                <w:tcW w:w="669" w:type="dxa"/>
                <w:vAlign w:val="center"/>
              </w:tcPr>
            </w:tcPrChange>
          </w:tcPr>
          <w:p w14:paraId="6C38862A" w14:textId="02782D19" w:rsidR="00C87CFE" w:rsidRPr="00CD1347" w:rsidRDefault="00C87CFE" w:rsidP="00C87CFE">
            <w:pPr>
              <w:jc w:val="center"/>
              <w:rPr>
                <w:ins w:id="22348" w:author="Στάθης Καπ" w:date="2023-03-03T04:01:00Z"/>
                <w:rFonts w:cstheme="minorHAnsi"/>
                <w:sz w:val="16"/>
                <w:szCs w:val="16"/>
              </w:rPr>
            </w:pPr>
            <w:ins w:id="22349" w:author="Στάθης Καπ" w:date="2023-03-03T06:21:00Z">
              <w:r>
                <w:rPr>
                  <w:rFonts w:ascii="Calibri" w:hAnsi="Calibri" w:cstheme="minorHAnsi"/>
                  <w:color w:val="000000"/>
                  <w:sz w:val="16"/>
                  <w:szCs w:val="16"/>
                </w:rPr>
                <w:t>0.29</w:t>
              </w:r>
            </w:ins>
          </w:p>
        </w:tc>
        <w:tc>
          <w:tcPr>
            <w:tcW w:w="508" w:type="dxa"/>
            <w:vAlign w:val="center"/>
            <w:tcPrChange w:id="22350" w:author="Στάθης Καπ" w:date="2023-03-03T06:26:00Z">
              <w:tcPr>
                <w:tcW w:w="508" w:type="dxa"/>
                <w:vAlign w:val="bottom"/>
              </w:tcPr>
            </w:tcPrChange>
          </w:tcPr>
          <w:p w14:paraId="4F7FE920" w14:textId="1C00F11F" w:rsidR="00C87CFE" w:rsidRPr="00CD1347" w:rsidRDefault="00C87CFE" w:rsidP="00C87CFE">
            <w:pPr>
              <w:jc w:val="center"/>
              <w:rPr>
                <w:ins w:id="22351" w:author="Στάθης Καπ" w:date="2023-03-03T04:01:00Z"/>
                <w:rFonts w:ascii="Calibri" w:hAnsi="Calibri" w:cs="Calibri"/>
                <w:color w:val="000000"/>
                <w:sz w:val="16"/>
                <w:szCs w:val="16"/>
              </w:rPr>
            </w:pPr>
            <w:ins w:id="22352" w:author="Στάθης Καπ" w:date="2023-03-03T06:21:00Z">
              <w:r>
                <w:rPr>
                  <w:rFonts w:ascii="Calibri" w:hAnsi="Calibri" w:cs="Calibri"/>
                  <w:color w:val="000000"/>
                  <w:sz w:val="16"/>
                  <w:szCs w:val="16"/>
                </w:rPr>
                <w:t>1701</w:t>
              </w:r>
            </w:ins>
          </w:p>
        </w:tc>
        <w:tc>
          <w:tcPr>
            <w:tcW w:w="541" w:type="dxa"/>
            <w:vAlign w:val="center"/>
            <w:tcPrChange w:id="22353" w:author="Στάθης Καπ" w:date="2023-03-03T06:26:00Z">
              <w:tcPr>
                <w:tcW w:w="541" w:type="dxa"/>
                <w:vAlign w:val="bottom"/>
              </w:tcPr>
            </w:tcPrChange>
          </w:tcPr>
          <w:p w14:paraId="791F51CE" w14:textId="00E598B3" w:rsidR="00C87CFE" w:rsidRPr="00CD1347" w:rsidRDefault="00C87CFE" w:rsidP="00C87CFE">
            <w:pPr>
              <w:jc w:val="center"/>
              <w:rPr>
                <w:ins w:id="22354" w:author="Στάθης Καπ" w:date="2023-03-03T04:01:00Z"/>
                <w:rFonts w:ascii="Calibri" w:hAnsi="Calibri" w:cs="Calibri"/>
                <w:color w:val="000000"/>
                <w:sz w:val="16"/>
                <w:szCs w:val="16"/>
              </w:rPr>
            </w:pPr>
            <w:ins w:id="22355" w:author="Στάθης Καπ" w:date="2023-03-03T06:21:00Z">
              <w:r>
                <w:rPr>
                  <w:rFonts w:ascii="Calibri" w:hAnsi="Calibri" w:cs="Calibri"/>
                  <w:color w:val="000000"/>
                  <w:sz w:val="16"/>
                  <w:szCs w:val="16"/>
                </w:rPr>
                <w:t>0.224</w:t>
              </w:r>
            </w:ins>
          </w:p>
        </w:tc>
        <w:tc>
          <w:tcPr>
            <w:tcW w:w="589" w:type="dxa"/>
            <w:vAlign w:val="center"/>
            <w:tcPrChange w:id="22356" w:author="Στάθης Καπ" w:date="2023-03-03T06:26:00Z">
              <w:tcPr>
                <w:tcW w:w="589" w:type="dxa"/>
                <w:vAlign w:val="center"/>
              </w:tcPr>
            </w:tcPrChange>
          </w:tcPr>
          <w:p w14:paraId="41923C3B" w14:textId="031FB61D" w:rsidR="00C87CFE" w:rsidRPr="00CD1347" w:rsidRDefault="00C87CFE" w:rsidP="00C87CFE">
            <w:pPr>
              <w:jc w:val="center"/>
              <w:rPr>
                <w:ins w:id="22357" w:author="Στάθης Καπ" w:date="2023-03-03T04:01:00Z"/>
                <w:rFonts w:cstheme="minorHAnsi"/>
                <w:sz w:val="16"/>
                <w:szCs w:val="16"/>
              </w:rPr>
            </w:pPr>
            <w:ins w:id="22358" w:author="Στάθης Καπ" w:date="2023-03-03T06:21:00Z">
              <w:r>
                <w:rPr>
                  <w:rFonts w:ascii="Calibri" w:hAnsi="Calibri" w:cstheme="minorHAnsi"/>
                  <w:color w:val="000000"/>
                  <w:sz w:val="16"/>
                  <w:szCs w:val="16"/>
                </w:rPr>
                <w:t>0.76</w:t>
              </w:r>
            </w:ins>
          </w:p>
        </w:tc>
        <w:tc>
          <w:tcPr>
            <w:tcW w:w="463" w:type="dxa"/>
            <w:vAlign w:val="center"/>
            <w:tcPrChange w:id="22359" w:author="Στάθης Καπ" w:date="2023-03-03T06:26:00Z">
              <w:tcPr>
                <w:tcW w:w="463" w:type="dxa"/>
                <w:vAlign w:val="bottom"/>
              </w:tcPr>
            </w:tcPrChange>
          </w:tcPr>
          <w:p w14:paraId="221D6898" w14:textId="21D714E8" w:rsidR="00C87CFE" w:rsidRPr="00CD1347" w:rsidRDefault="00C87CFE" w:rsidP="00C87CFE">
            <w:pPr>
              <w:jc w:val="center"/>
              <w:rPr>
                <w:ins w:id="22360" w:author="Στάθης Καπ" w:date="2023-03-03T04:01:00Z"/>
                <w:rFonts w:ascii="Calibri" w:hAnsi="Calibri" w:cs="Calibri"/>
                <w:color w:val="000000"/>
                <w:sz w:val="16"/>
                <w:szCs w:val="16"/>
              </w:rPr>
            </w:pPr>
            <w:ins w:id="22361" w:author="Στάθης Καπ" w:date="2023-03-03T06:21:00Z">
              <w:r>
                <w:rPr>
                  <w:rFonts w:ascii="Calibri" w:hAnsi="Calibri" w:cs="Calibri"/>
                  <w:color w:val="000000"/>
                  <w:sz w:val="16"/>
                  <w:szCs w:val="16"/>
                </w:rPr>
                <w:t>1704</w:t>
              </w:r>
            </w:ins>
          </w:p>
        </w:tc>
        <w:tc>
          <w:tcPr>
            <w:tcW w:w="541" w:type="dxa"/>
            <w:vAlign w:val="center"/>
            <w:tcPrChange w:id="22362" w:author="Στάθης Καπ" w:date="2023-03-03T06:26:00Z">
              <w:tcPr>
                <w:tcW w:w="541" w:type="dxa"/>
                <w:vAlign w:val="bottom"/>
              </w:tcPr>
            </w:tcPrChange>
          </w:tcPr>
          <w:p w14:paraId="5D425BCB" w14:textId="50EDF98B" w:rsidR="00C87CFE" w:rsidRPr="00CD1347" w:rsidRDefault="00C87CFE" w:rsidP="00C87CFE">
            <w:pPr>
              <w:jc w:val="center"/>
              <w:rPr>
                <w:ins w:id="22363" w:author="Στάθης Καπ" w:date="2023-03-03T04:01:00Z"/>
                <w:rFonts w:ascii="Calibri" w:hAnsi="Calibri" w:cs="Calibri"/>
                <w:color w:val="000000"/>
                <w:sz w:val="16"/>
                <w:szCs w:val="16"/>
              </w:rPr>
            </w:pPr>
            <w:ins w:id="22364" w:author="Στάθης Καπ" w:date="2023-03-03T06:21:00Z">
              <w:r>
                <w:rPr>
                  <w:rFonts w:ascii="Calibri" w:hAnsi="Calibri" w:cs="Calibri"/>
                  <w:color w:val="000000"/>
                  <w:sz w:val="16"/>
                  <w:szCs w:val="16"/>
                </w:rPr>
                <w:t>0.32</w:t>
              </w:r>
            </w:ins>
          </w:p>
        </w:tc>
        <w:tc>
          <w:tcPr>
            <w:tcW w:w="589" w:type="dxa"/>
            <w:vAlign w:val="center"/>
            <w:tcPrChange w:id="22365" w:author="Στάθης Καπ" w:date="2023-03-03T06:26:00Z">
              <w:tcPr>
                <w:tcW w:w="589" w:type="dxa"/>
                <w:vAlign w:val="center"/>
              </w:tcPr>
            </w:tcPrChange>
          </w:tcPr>
          <w:p w14:paraId="55C86D03" w14:textId="548B188B" w:rsidR="00C87CFE" w:rsidRPr="00CD1347" w:rsidRDefault="00C87CFE" w:rsidP="00C87CFE">
            <w:pPr>
              <w:jc w:val="center"/>
              <w:rPr>
                <w:ins w:id="22366" w:author="Στάθης Καπ" w:date="2023-03-03T04:01:00Z"/>
                <w:rFonts w:cstheme="minorHAnsi"/>
                <w:sz w:val="16"/>
                <w:szCs w:val="16"/>
              </w:rPr>
            </w:pPr>
            <w:ins w:id="22367" w:author="Στάθης Καπ" w:date="2023-03-03T06:21:00Z">
              <w:r>
                <w:rPr>
                  <w:rFonts w:ascii="Calibri" w:hAnsi="Calibri" w:cstheme="minorHAnsi"/>
                  <w:color w:val="000000"/>
                  <w:sz w:val="16"/>
                  <w:szCs w:val="16"/>
                </w:rPr>
                <w:t>0.58</w:t>
              </w:r>
            </w:ins>
          </w:p>
        </w:tc>
      </w:tr>
      <w:tr w:rsidR="00C87CFE" w:rsidRPr="00BB05AC" w14:paraId="74FEA8BF" w14:textId="77777777" w:rsidTr="00F03C40">
        <w:tblPrEx>
          <w:tblW w:w="0" w:type="auto"/>
          <w:tblBorders>
            <w:insideH w:val="none" w:sz="0" w:space="0" w:color="auto"/>
            <w:insideV w:val="none" w:sz="0" w:space="0" w:color="auto"/>
          </w:tblBorders>
          <w:tblCellMar>
            <w:left w:w="0" w:type="dxa"/>
            <w:right w:w="0" w:type="dxa"/>
          </w:tblCellMar>
          <w:tblPrExChange w:id="2236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369" w:author="Στάθης Καπ" w:date="2023-03-03T04:01:00Z"/>
        </w:trPr>
        <w:tc>
          <w:tcPr>
            <w:tcW w:w="515" w:type="dxa"/>
            <w:tcBorders>
              <w:top w:val="nil"/>
              <w:bottom w:val="nil"/>
              <w:right w:val="single" w:sz="4" w:space="0" w:color="auto"/>
            </w:tcBorders>
            <w:shd w:val="clear" w:color="auto" w:fill="E7E6E6" w:themeFill="background2"/>
            <w:vAlign w:val="bottom"/>
            <w:tcPrChange w:id="22370" w:author="Στάθης Καπ" w:date="2023-03-03T06:26:00Z">
              <w:tcPr>
                <w:tcW w:w="515" w:type="dxa"/>
                <w:vAlign w:val="bottom"/>
              </w:tcPr>
            </w:tcPrChange>
          </w:tcPr>
          <w:p w14:paraId="0E268D02" w14:textId="53D0DBA6" w:rsidR="00C87CFE" w:rsidRPr="00CD1347" w:rsidRDefault="00C87CFE" w:rsidP="00C87CFE">
            <w:pPr>
              <w:jc w:val="center"/>
              <w:rPr>
                <w:ins w:id="22371" w:author="Στάθης Καπ" w:date="2023-03-03T04:01:00Z"/>
                <w:rFonts w:ascii="Calibri" w:hAnsi="Calibri" w:cs="Calibri"/>
                <w:color w:val="000000"/>
                <w:sz w:val="16"/>
                <w:szCs w:val="16"/>
              </w:rPr>
            </w:pPr>
            <w:ins w:id="22372" w:author="Στάθης Καπ" w:date="2023-03-03T04:08:00Z">
              <w:r w:rsidRPr="00CD1347">
                <w:rPr>
                  <w:rFonts w:ascii="Calibri" w:hAnsi="Calibri" w:cs="Calibri"/>
                  <w:color w:val="000000"/>
                  <w:sz w:val="16"/>
                  <w:szCs w:val="16"/>
                  <w:rPrChange w:id="22373" w:author="Στάθης Καπ" w:date="2023-03-03T04:09:00Z">
                    <w:rPr>
                      <w:rFonts w:ascii="Calibri" w:hAnsi="Calibri" w:cs="Calibri"/>
                      <w:color w:val="000000"/>
                      <w:sz w:val="18"/>
                      <w:szCs w:val="18"/>
                    </w:rPr>
                  </w:rPrChange>
                </w:rPr>
                <w:t>rc204</w:t>
              </w:r>
            </w:ins>
          </w:p>
        </w:tc>
        <w:tc>
          <w:tcPr>
            <w:tcW w:w="560" w:type="dxa"/>
            <w:tcBorders>
              <w:left w:val="single" w:sz="4" w:space="0" w:color="auto"/>
            </w:tcBorders>
            <w:vAlign w:val="center"/>
            <w:tcPrChange w:id="22374" w:author="Στάθης Καπ" w:date="2023-03-03T06:26:00Z">
              <w:tcPr>
                <w:tcW w:w="560" w:type="dxa"/>
              </w:tcPr>
            </w:tcPrChange>
          </w:tcPr>
          <w:p w14:paraId="77FC34A1" w14:textId="73B83924" w:rsidR="00C87CFE" w:rsidRPr="00CD1347" w:rsidRDefault="00C87CFE" w:rsidP="00C87CFE">
            <w:pPr>
              <w:jc w:val="center"/>
              <w:rPr>
                <w:ins w:id="22375" w:author="Στάθης Καπ" w:date="2023-03-03T04:01:00Z"/>
                <w:sz w:val="16"/>
                <w:szCs w:val="16"/>
              </w:rPr>
            </w:pPr>
            <w:ins w:id="22376" w:author="Στάθης Καπ" w:date="2023-03-03T06:21:00Z">
              <w:r>
                <w:rPr>
                  <w:rFonts w:ascii="Calibri" w:hAnsi="Calibri" w:cs="Calibri"/>
                  <w:color w:val="000000"/>
                  <w:sz w:val="16"/>
                  <w:szCs w:val="16"/>
                </w:rPr>
                <w:t>1724</w:t>
              </w:r>
            </w:ins>
          </w:p>
        </w:tc>
        <w:tc>
          <w:tcPr>
            <w:tcW w:w="855" w:type="dxa"/>
            <w:vAlign w:val="center"/>
            <w:tcPrChange w:id="22377" w:author="Στάθης Καπ" w:date="2023-03-03T06:26:00Z">
              <w:tcPr>
                <w:tcW w:w="855" w:type="dxa"/>
              </w:tcPr>
            </w:tcPrChange>
          </w:tcPr>
          <w:p w14:paraId="217BF974" w14:textId="0C6D7CB9" w:rsidR="00C87CFE" w:rsidRPr="00CD1347" w:rsidRDefault="00C87CFE" w:rsidP="00C87CFE">
            <w:pPr>
              <w:jc w:val="center"/>
              <w:rPr>
                <w:ins w:id="22378" w:author="Στάθης Καπ" w:date="2023-03-03T04:01:00Z"/>
                <w:sz w:val="16"/>
                <w:szCs w:val="16"/>
              </w:rPr>
            </w:pPr>
            <w:ins w:id="22379" w:author="Στάθης Καπ" w:date="2023-03-03T06:21:00Z">
              <w:r>
                <w:rPr>
                  <w:rFonts w:ascii="Calibri" w:hAnsi="Calibri" w:cs="Calibri"/>
                  <w:color w:val="000000"/>
                  <w:sz w:val="16"/>
                  <w:szCs w:val="16"/>
                </w:rPr>
                <w:t>1724</w:t>
              </w:r>
            </w:ins>
          </w:p>
        </w:tc>
        <w:tc>
          <w:tcPr>
            <w:tcW w:w="544" w:type="dxa"/>
            <w:vAlign w:val="center"/>
            <w:tcPrChange w:id="22380" w:author="Στάθης Καπ" w:date="2023-03-03T06:26:00Z">
              <w:tcPr>
                <w:tcW w:w="544" w:type="dxa"/>
                <w:vAlign w:val="bottom"/>
              </w:tcPr>
            </w:tcPrChange>
          </w:tcPr>
          <w:p w14:paraId="2C1D9F73" w14:textId="13B6DF5F" w:rsidR="00C87CFE" w:rsidRPr="00CD1347" w:rsidRDefault="00C87CFE" w:rsidP="00C87CFE">
            <w:pPr>
              <w:jc w:val="center"/>
              <w:rPr>
                <w:ins w:id="22381" w:author="Στάθης Καπ" w:date="2023-03-03T04:01:00Z"/>
                <w:rFonts w:ascii="Calibri" w:hAnsi="Calibri" w:cs="Calibri"/>
                <w:color w:val="000000"/>
                <w:sz w:val="16"/>
                <w:szCs w:val="16"/>
              </w:rPr>
            </w:pPr>
            <w:ins w:id="22382" w:author="Στάθης Καπ" w:date="2023-03-03T06:21:00Z">
              <w:r>
                <w:rPr>
                  <w:rFonts w:ascii="Calibri" w:hAnsi="Calibri" w:cs="Calibri"/>
                  <w:color w:val="000000"/>
                  <w:sz w:val="16"/>
                  <w:szCs w:val="16"/>
                </w:rPr>
                <w:t>1724</w:t>
              </w:r>
            </w:ins>
          </w:p>
        </w:tc>
        <w:tc>
          <w:tcPr>
            <w:tcW w:w="621" w:type="dxa"/>
            <w:vAlign w:val="center"/>
            <w:tcPrChange w:id="22383" w:author="Στάθης Καπ" w:date="2023-03-03T06:26:00Z">
              <w:tcPr>
                <w:tcW w:w="621" w:type="dxa"/>
                <w:vAlign w:val="bottom"/>
              </w:tcPr>
            </w:tcPrChange>
          </w:tcPr>
          <w:p w14:paraId="077ABD1F" w14:textId="5054B51A" w:rsidR="00C87CFE" w:rsidRPr="00CD1347" w:rsidRDefault="00C87CFE" w:rsidP="00C87CFE">
            <w:pPr>
              <w:jc w:val="center"/>
              <w:rPr>
                <w:ins w:id="22384" w:author="Στάθης Καπ" w:date="2023-03-03T04:01:00Z"/>
                <w:rFonts w:ascii="Calibri" w:hAnsi="Calibri" w:cs="Calibri"/>
                <w:color w:val="000000"/>
                <w:sz w:val="16"/>
                <w:szCs w:val="16"/>
              </w:rPr>
            </w:pPr>
            <w:ins w:id="22385" w:author="Στάθης Καπ" w:date="2023-03-03T06:21:00Z">
              <w:r>
                <w:rPr>
                  <w:rFonts w:ascii="Calibri" w:hAnsi="Calibri" w:cs="Calibri"/>
                  <w:color w:val="000000"/>
                  <w:sz w:val="16"/>
                  <w:szCs w:val="16"/>
                </w:rPr>
                <w:t>0.18</w:t>
              </w:r>
            </w:ins>
          </w:p>
        </w:tc>
        <w:tc>
          <w:tcPr>
            <w:tcW w:w="669" w:type="dxa"/>
            <w:vAlign w:val="center"/>
            <w:tcPrChange w:id="22386" w:author="Στάθης Καπ" w:date="2023-03-03T06:26:00Z">
              <w:tcPr>
                <w:tcW w:w="669" w:type="dxa"/>
                <w:vAlign w:val="center"/>
              </w:tcPr>
            </w:tcPrChange>
          </w:tcPr>
          <w:p w14:paraId="0AB60689" w14:textId="5CB47BA3" w:rsidR="00C87CFE" w:rsidRPr="00CD1347" w:rsidRDefault="00C87CFE" w:rsidP="00C87CFE">
            <w:pPr>
              <w:jc w:val="center"/>
              <w:rPr>
                <w:ins w:id="22387" w:author="Στάθης Καπ" w:date="2023-03-03T04:01:00Z"/>
                <w:rFonts w:cstheme="minorHAnsi"/>
                <w:sz w:val="16"/>
                <w:szCs w:val="16"/>
              </w:rPr>
            </w:pPr>
            <w:ins w:id="22388" w:author="Στάθης Καπ" w:date="2023-03-03T06:21:00Z">
              <w:r>
                <w:rPr>
                  <w:rFonts w:ascii="Calibri" w:hAnsi="Calibri" w:cstheme="minorHAnsi"/>
                  <w:color w:val="000000"/>
                  <w:sz w:val="16"/>
                  <w:szCs w:val="16"/>
                </w:rPr>
                <w:t>0</w:t>
              </w:r>
            </w:ins>
          </w:p>
        </w:tc>
        <w:tc>
          <w:tcPr>
            <w:tcW w:w="543" w:type="dxa"/>
            <w:vAlign w:val="center"/>
            <w:tcPrChange w:id="22389" w:author="Στάθης Καπ" w:date="2023-03-03T06:26:00Z">
              <w:tcPr>
                <w:tcW w:w="543" w:type="dxa"/>
                <w:vAlign w:val="bottom"/>
              </w:tcPr>
            </w:tcPrChange>
          </w:tcPr>
          <w:p w14:paraId="0425790F" w14:textId="50AC85F8" w:rsidR="00C87CFE" w:rsidRPr="00CD1347" w:rsidRDefault="00C87CFE" w:rsidP="00C87CFE">
            <w:pPr>
              <w:jc w:val="center"/>
              <w:rPr>
                <w:ins w:id="22390" w:author="Στάθης Καπ" w:date="2023-03-03T04:01:00Z"/>
                <w:rFonts w:ascii="Calibri" w:hAnsi="Calibri" w:cs="Calibri"/>
                <w:color w:val="000000"/>
                <w:sz w:val="16"/>
                <w:szCs w:val="16"/>
              </w:rPr>
            </w:pPr>
            <w:ins w:id="22391" w:author="Στάθης Καπ" w:date="2023-03-03T06:21:00Z">
              <w:r>
                <w:rPr>
                  <w:rFonts w:ascii="Calibri" w:hAnsi="Calibri" w:cs="Calibri"/>
                  <w:color w:val="000000"/>
                  <w:sz w:val="16"/>
                  <w:szCs w:val="16"/>
                </w:rPr>
                <w:t>1724</w:t>
              </w:r>
            </w:ins>
          </w:p>
        </w:tc>
        <w:tc>
          <w:tcPr>
            <w:tcW w:w="621" w:type="dxa"/>
            <w:vAlign w:val="center"/>
            <w:tcPrChange w:id="22392" w:author="Στάθης Καπ" w:date="2023-03-03T06:26:00Z">
              <w:tcPr>
                <w:tcW w:w="621" w:type="dxa"/>
                <w:vAlign w:val="bottom"/>
              </w:tcPr>
            </w:tcPrChange>
          </w:tcPr>
          <w:p w14:paraId="2CA1EC46" w14:textId="59FA406B" w:rsidR="00C87CFE" w:rsidRPr="00CD1347" w:rsidRDefault="00C87CFE" w:rsidP="00C87CFE">
            <w:pPr>
              <w:jc w:val="center"/>
              <w:rPr>
                <w:ins w:id="22393" w:author="Στάθης Καπ" w:date="2023-03-03T04:01:00Z"/>
                <w:rFonts w:ascii="Calibri" w:hAnsi="Calibri" w:cs="Calibri"/>
                <w:color w:val="000000"/>
                <w:sz w:val="16"/>
                <w:szCs w:val="16"/>
              </w:rPr>
            </w:pPr>
            <w:ins w:id="22394" w:author="Στάθης Καπ" w:date="2023-03-03T06:21:00Z">
              <w:r>
                <w:rPr>
                  <w:rFonts w:ascii="Calibri" w:hAnsi="Calibri" w:cs="Calibri"/>
                  <w:color w:val="000000"/>
                  <w:sz w:val="16"/>
                  <w:szCs w:val="16"/>
                </w:rPr>
                <w:t>0.165</w:t>
              </w:r>
            </w:ins>
          </w:p>
        </w:tc>
        <w:tc>
          <w:tcPr>
            <w:tcW w:w="669" w:type="dxa"/>
            <w:vAlign w:val="center"/>
            <w:tcPrChange w:id="22395" w:author="Στάθης Καπ" w:date="2023-03-03T06:26:00Z">
              <w:tcPr>
                <w:tcW w:w="669" w:type="dxa"/>
                <w:vAlign w:val="center"/>
              </w:tcPr>
            </w:tcPrChange>
          </w:tcPr>
          <w:p w14:paraId="5AF1F944" w14:textId="70862062" w:rsidR="00C87CFE" w:rsidRPr="00CD1347" w:rsidRDefault="00C87CFE" w:rsidP="00C87CFE">
            <w:pPr>
              <w:jc w:val="center"/>
              <w:rPr>
                <w:ins w:id="22396" w:author="Στάθης Καπ" w:date="2023-03-03T04:01:00Z"/>
                <w:rFonts w:cstheme="minorHAnsi"/>
                <w:sz w:val="16"/>
                <w:szCs w:val="16"/>
              </w:rPr>
            </w:pPr>
            <w:ins w:id="22397" w:author="Στάθης Καπ" w:date="2023-03-03T06:21:00Z">
              <w:r>
                <w:rPr>
                  <w:rFonts w:ascii="Calibri" w:hAnsi="Calibri" w:cstheme="minorHAnsi"/>
                  <w:color w:val="000000"/>
                  <w:sz w:val="16"/>
                  <w:szCs w:val="16"/>
                </w:rPr>
                <w:t>0</w:t>
              </w:r>
            </w:ins>
          </w:p>
        </w:tc>
        <w:tc>
          <w:tcPr>
            <w:tcW w:w="508" w:type="dxa"/>
            <w:vAlign w:val="center"/>
            <w:tcPrChange w:id="22398" w:author="Στάθης Καπ" w:date="2023-03-03T06:26:00Z">
              <w:tcPr>
                <w:tcW w:w="508" w:type="dxa"/>
                <w:vAlign w:val="bottom"/>
              </w:tcPr>
            </w:tcPrChange>
          </w:tcPr>
          <w:p w14:paraId="0FF49C9E" w14:textId="5009593C" w:rsidR="00C87CFE" w:rsidRPr="00CD1347" w:rsidRDefault="00C87CFE" w:rsidP="00C87CFE">
            <w:pPr>
              <w:jc w:val="center"/>
              <w:rPr>
                <w:ins w:id="22399" w:author="Στάθης Καπ" w:date="2023-03-03T04:01:00Z"/>
                <w:rFonts w:ascii="Calibri" w:hAnsi="Calibri" w:cs="Calibri"/>
                <w:color w:val="000000"/>
                <w:sz w:val="16"/>
                <w:szCs w:val="16"/>
              </w:rPr>
            </w:pPr>
            <w:ins w:id="22400" w:author="Στάθης Καπ" w:date="2023-03-03T06:21:00Z">
              <w:r>
                <w:rPr>
                  <w:rFonts w:ascii="Calibri" w:hAnsi="Calibri" w:cs="Calibri"/>
                  <w:color w:val="000000"/>
                  <w:sz w:val="16"/>
                  <w:szCs w:val="16"/>
                </w:rPr>
                <w:t>1724</w:t>
              </w:r>
            </w:ins>
          </w:p>
        </w:tc>
        <w:tc>
          <w:tcPr>
            <w:tcW w:w="541" w:type="dxa"/>
            <w:vAlign w:val="center"/>
            <w:tcPrChange w:id="22401" w:author="Στάθης Καπ" w:date="2023-03-03T06:26:00Z">
              <w:tcPr>
                <w:tcW w:w="541" w:type="dxa"/>
                <w:vAlign w:val="bottom"/>
              </w:tcPr>
            </w:tcPrChange>
          </w:tcPr>
          <w:p w14:paraId="362916FE" w14:textId="585A34BC" w:rsidR="00C87CFE" w:rsidRPr="00CD1347" w:rsidRDefault="00C87CFE" w:rsidP="00C87CFE">
            <w:pPr>
              <w:jc w:val="center"/>
              <w:rPr>
                <w:ins w:id="22402" w:author="Στάθης Καπ" w:date="2023-03-03T04:01:00Z"/>
                <w:rFonts w:ascii="Calibri" w:hAnsi="Calibri" w:cs="Calibri"/>
                <w:color w:val="000000"/>
                <w:sz w:val="16"/>
                <w:szCs w:val="16"/>
              </w:rPr>
            </w:pPr>
            <w:ins w:id="22403" w:author="Στάθης Καπ" w:date="2023-03-03T06:21:00Z">
              <w:r>
                <w:rPr>
                  <w:rFonts w:ascii="Calibri" w:hAnsi="Calibri" w:cs="Calibri"/>
                  <w:color w:val="000000"/>
                  <w:sz w:val="16"/>
                  <w:szCs w:val="16"/>
                </w:rPr>
                <w:t>0.163</w:t>
              </w:r>
            </w:ins>
          </w:p>
        </w:tc>
        <w:tc>
          <w:tcPr>
            <w:tcW w:w="589" w:type="dxa"/>
            <w:vAlign w:val="center"/>
            <w:tcPrChange w:id="22404" w:author="Στάθης Καπ" w:date="2023-03-03T06:26:00Z">
              <w:tcPr>
                <w:tcW w:w="589" w:type="dxa"/>
                <w:vAlign w:val="center"/>
              </w:tcPr>
            </w:tcPrChange>
          </w:tcPr>
          <w:p w14:paraId="6163CD96" w14:textId="17A5F59A" w:rsidR="00C87CFE" w:rsidRPr="00CD1347" w:rsidRDefault="00C87CFE" w:rsidP="00C87CFE">
            <w:pPr>
              <w:jc w:val="center"/>
              <w:rPr>
                <w:ins w:id="22405" w:author="Στάθης Καπ" w:date="2023-03-03T04:01:00Z"/>
                <w:rFonts w:cstheme="minorHAnsi"/>
                <w:sz w:val="16"/>
                <w:szCs w:val="16"/>
              </w:rPr>
            </w:pPr>
            <w:ins w:id="22406" w:author="Στάθης Καπ" w:date="2023-03-03T06:21:00Z">
              <w:r>
                <w:rPr>
                  <w:rFonts w:ascii="Calibri" w:hAnsi="Calibri" w:cstheme="minorHAnsi"/>
                  <w:color w:val="000000"/>
                  <w:sz w:val="16"/>
                  <w:szCs w:val="16"/>
                </w:rPr>
                <w:t>0</w:t>
              </w:r>
            </w:ins>
          </w:p>
        </w:tc>
        <w:tc>
          <w:tcPr>
            <w:tcW w:w="463" w:type="dxa"/>
            <w:vAlign w:val="center"/>
            <w:tcPrChange w:id="22407" w:author="Στάθης Καπ" w:date="2023-03-03T06:26:00Z">
              <w:tcPr>
                <w:tcW w:w="463" w:type="dxa"/>
                <w:vAlign w:val="bottom"/>
              </w:tcPr>
            </w:tcPrChange>
          </w:tcPr>
          <w:p w14:paraId="4CD2DFFD" w14:textId="2C2782A1" w:rsidR="00C87CFE" w:rsidRPr="00CD1347" w:rsidRDefault="00C87CFE" w:rsidP="00C87CFE">
            <w:pPr>
              <w:jc w:val="center"/>
              <w:rPr>
                <w:ins w:id="22408" w:author="Στάθης Καπ" w:date="2023-03-03T04:01:00Z"/>
                <w:rFonts w:ascii="Calibri" w:hAnsi="Calibri" w:cs="Calibri"/>
                <w:color w:val="000000"/>
                <w:sz w:val="16"/>
                <w:szCs w:val="16"/>
              </w:rPr>
            </w:pPr>
            <w:ins w:id="22409" w:author="Στάθης Καπ" w:date="2023-03-03T06:21:00Z">
              <w:r>
                <w:rPr>
                  <w:rFonts w:ascii="Calibri" w:hAnsi="Calibri" w:cs="Calibri"/>
                  <w:color w:val="000000"/>
                  <w:sz w:val="16"/>
                  <w:szCs w:val="16"/>
                </w:rPr>
                <w:t>1716</w:t>
              </w:r>
            </w:ins>
          </w:p>
        </w:tc>
        <w:tc>
          <w:tcPr>
            <w:tcW w:w="541" w:type="dxa"/>
            <w:vAlign w:val="center"/>
            <w:tcPrChange w:id="22410" w:author="Στάθης Καπ" w:date="2023-03-03T06:26:00Z">
              <w:tcPr>
                <w:tcW w:w="541" w:type="dxa"/>
                <w:vAlign w:val="bottom"/>
              </w:tcPr>
            </w:tcPrChange>
          </w:tcPr>
          <w:p w14:paraId="50E7C759" w14:textId="43FD41BA" w:rsidR="00C87CFE" w:rsidRPr="00CD1347" w:rsidRDefault="00C87CFE" w:rsidP="00C87CFE">
            <w:pPr>
              <w:jc w:val="center"/>
              <w:rPr>
                <w:ins w:id="22411" w:author="Στάθης Καπ" w:date="2023-03-03T04:01:00Z"/>
                <w:rFonts w:ascii="Calibri" w:hAnsi="Calibri" w:cs="Calibri"/>
                <w:color w:val="000000"/>
                <w:sz w:val="16"/>
                <w:szCs w:val="16"/>
              </w:rPr>
            </w:pPr>
            <w:ins w:id="22412" w:author="Στάθης Καπ" w:date="2023-03-03T06:21:00Z">
              <w:r>
                <w:rPr>
                  <w:rFonts w:ascii="Calibri" w:hAnsi="Calibri" w:cs="Calibri"/>
                  <w:color w:val="000000"/>
                  <w:sz w:val="16"/>
                  <w:szCs w:val="16"/>
                </w:rPr>
                <w:t>0.172</w:t>
              </w:r>
            </w:ins>
          </w:p>
        </w:tc>
        <w:tc>
          <w:tcPr>
            <w:tcW w:w="589" w:type="dxa"/>
            <w:vAlign w:val="center"/>
            <w:tcPrChange w:id="22413" w:author="Στάθης Καπ" w:date="2023-03-03T06:26:00Z">
              <w:tcPr>
                <w:tcW w:w="589" w:type="dxa"/>
                <w:vAlign w:val="center"/>
              </w:tcPr>
            </w:tcPrChange>
          </w:tcPr>
          <w:p w14:paraId="66D78463" w14:textId="65CF6818" w:rsidR="00C87CFE" w:rsidRPr="00CD1347" w:rsidRDefault="00C87CFE" w:rsidP="00C87CFE">
            <w:pPr>
              <w:jc w:val="center"/>
              <w:rPr>
                <w:ins w:id="22414" w:author="Στάθης Καπ" w:date="2023-03-03T04:01:00Z"/>
                <w:rFonts w:cstheme="minorHAnsi"/>
                <w:sz w:val="16"/>
                <w:szCs w:val="16"/>
              </w:rPr>
            </w:pPr>
            <w:ins w:id="22415" w:author="Στάθης Καπ" w:date="2023-03-03T06:21:00Z">
              <w:r>
                <w:rPr>
                  <w:rFonts w:ascii="Calibri" w:hAnsi="Calibri" w:cstheme="minorHAnsi"/>
                  <w:color w:val="000000"/>
                  <w:sz w:val="16"/>
                  <w:szCs w:val="16"/>
                </w:rPr>
                <w:t>0.46</w:t>
              </w:r>
            </w:ins>
          </w:p>
        </w:tc>
      </w:tr>
      <w:tr w:rsidR="00C87CFE" w:rsidRPr="00BB05AC" w14:paraId="44AD9B6C" w14:textId="77777777" w:rsidTr="00F03C40">
        <w:tblPrEx>
          <w:tblW w:w="0" w:type="auto"/>
          <w:tblBorders>
            <w:insideH w:val="none" w:sz="0" w:space="0" w:color="auto"/>
            <w:insideV w:val="none" w:sz="0" w:space="0" w:color="auto"/>
          </w:tblBorders>
          <w:tblCellMar>
            <w:left w:w="0" w:type="dxa"/>
            <w:right w:w="0" w:type="dxa"/>
          </w:tblCellMar>
          <w:tblPrExChange w:id="2241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417" w:author="Στάθης Καπ" w:date="2023-03-03T04:01:00Z"/>
        </w:trPr>
        <w:tc>
          <w:tcPr>
            <w:tcW w:w="515" w:type="dxa"/>
            <w:tcBorders>
              <w:top w:val="nil"/>
              <w:bottom w:val="nil"/>
              <w:right w:val="single" w:sz="4" w:space="0" w:color="auto"/>
            </w:tcBorders>
            <w:shd w:val="clear" w:color="auto" w:fill="E7E6E6" w:themeFill="background2"/>
            <w:vAlign w:val="bottom"/>
            <w:tcPrChange w:id="22418" w:author="Στάθης Καπ" w:date="2023-03-03T06:26:00Z">
              <w:tcPr>
                <w:tcW w:w="515" w:type="dxa"/>
                <w:vAlign w:val="bottom"/>
              </w:tcPr>
            </w:tcPrChange>
          </w:tcPr>
          <w:p w14:paraId="689C9EF8" w14:textId="29D25BCD" w:rsidR="00C87CFE" w:rsidRPr="00CD1347" w:rsidRDefault="00C87CFE" w:rsidP="00C87CFE">
            <w:pPr>
              <w:jc w:val="center"/>
              <w:rPr>
                <w:ins w:id="22419" w:author="Στάθης Καπ" w:date="2023-03-03T04:01:00Z"/>
                <w:rFonts w:ascii="Calibri" w:hAnsi="Calibri" w:cs="Calibri"/>
                <w:color w:val="000000"/>
                <w:sz w:val="16"/>
                <w:szCs w:val="16"/>
              </w:rPr>
            </w:pPr>
            <w:ins w:id="22420" w:author="Στάθης Καπ" w:date="2023-03-03T04:08:00Z">
              <w:r w:rsidRPr="00CD1347">
                <w:rPr>
                  <w:rFonts w:ascii="Calibri" w:hAnsi="Calibri" w:cs="Calibri"/>
                  <w:color w:val="000000"/>
                  <w:sz w:val="16"/>
                  <w:szCs w:val="16"/>
                  <w:rPrChange w:id="22421" w:author="Στάθης Καπ" w:date="2023-03-03T04:09:00Z">
                    <w:rPr>
                      <w:rFonts w:ascii="Calibri" w:hAnsi="Calibri" w:cs="Calibri"/>
                      <w:color w:val="000000"/>
                      <w:sz w:val="18"/>
                      <w:szCs w:val="18"/>
                    </w:rPr>
                  </w:rPrChange>
                </w:rPr>
                <w:t>rc205</w:t>
              </w:r>
            </w:ins>
          </w:p>
        </w:tc>
        <w:tc>
          <w:tcPr>
            <w:tcW w:w="560" w:type="dxa"/>
            <w:tcBorders>
              <w:left w:val="single" w:sz="4" w:space="0" w:color="auto"/>
            </w:tcBorders>
            <w:vAlign w:val="center"/>
            <w:tcPrChange w:id="22422" w:author="Στάθης Καπ" w:date="2023-03-03T06:26:00Z">
              <w:tcPr>
                <w:tcW w:w="560" w:type="dxa"/>
              </w:tcPr>
            </w:tcPrChange>
          </w:tcPr>
          <w:p w14:paraId="5B8B8C66" w14:textId="0A1E00D0" w:rsidR="00C87CFE" w:rsidRPr="00CD1347" w:rsidRDefault="00C87CFE" w:rsidP="00C87CFE">
            <w:pPr>
              <w:jc w:val="center"/>
              <w:rPr>
                <w:ins w:id="22423" w:author="Στάθης Καπ" w:date="2023-03-03T04:01:00Z"/>
                <w:sz w:val="16"/>
                <w:szCs w:val="16"/>
              </w:rPr>
            </w:pPr>
            <w:ins w:id="22424" w:author="Στάθης Καπ" w:date="2023-03-03T06:21:00Z">
              <w:r>
                <w:rPr>
                  <w:rFonts w:ascii="Calibri" w:hAnsi="Calibri" w:cs="Calibri"/>
                  <w:color w:val="000000"/>
                  <w:sz w:val="16"/>
                  <w:szCs w:val="16"/>
                </w:rPr>
                <w:t>1719</w:t>
              </w:r>
            </w:ins>
          </w:p>
        </w:tc>
        <w:tc>
          <w:tcPr>
            <w:tcW w:w="855" w:type="dxa"/>
            <w:vAlign w:val="center"/>
            <w:tcPrChange w:id="22425" w:author="Στάθης Καπ" w:date="2023-03-03T06:26:00Z">
              <w:tcPr>
                <w:tcW w:w="855" w:type="dxa"/>
              </w:tcPr>
            </w:tcPrChange>
          </w:tcPr>
          <w:p w14:paraId="13960C02" w14:textId="14C8D2C1" w:rsidR="00C87CFE" w:rsidRPr="00CD1347" w:rsidRDefault="00C87CFE" w:rsidP="00C87CFE">
            <w:pPr>
              <w:jc w:val="center"/>
              <w:rPr>
                <w:ins w:id="22426" w:author="Στάθης Καπ" w:date="2023-03-03T04:01:00Z"/>
                <w:sz w:val="16"/>
                <w:szCs w:val="16"/>
              </w:rPr>
            </w:pPr>
            <w:ins w:id="22427" w:author="Στάθης Καπ" w:date="2023-03-03T06:21:00Z">
              <w:r>
                <w:rPr>
                  <w:rFonts w:ascii="Calibri" w:hAnsi="Calibri" w:cs="Calibri"/>
                  <w:color w:val="000000"/>
                  <w:sz w:val="16"/>
                  <w:szCs w:val="16"/>
                </w:rPr>
                <w:t>1659</w:t>
              </w:r>
            </w:ins>
          </w:p>
        </w:tc>
        <w:tc>
          <w:tcPr>
            <w:tcW w:w="544" w:type="dxa"/>
            <w:vAlign w:val="center"/>
            <w:tcPrChange w:id="22428" w:author="Στάθης Καπ" w:date="2023-03-03T06:26:00Z">
              <w:tcPr>
                <w:tcW w:w="544" w:type="dxa"/>
                <w:vAlign w:val="bottom"/>
              </w:tcPr>
            </w:tcPrChange>
          </w:tcPr>
          <w:p w14:paraId="7E57723A" w14:textId="6D98293A" w:rsidR="00C87CFE" w:rsidRPr="00CD1347" w:rsidRDefault="00C87CFE" w:rsidP="00C87CFE">
            <w:pPr>
              <w:jc w:val="center"/>
              <w:rPr>
                <w:ins w:id="22429" w:author="Στάθης Καπ" w:date="2023-03-03T04:01:00Z"/>
                <w:rFonts w:ascii="Calibri" w:hAnsi="Calibri" w:cs="Calibri"/>
                <w:color w:val="000000"/>
                <w:sz w:val="16"/>
                <w:szCs w:val="16"/>
              </w:rPr>
            </w:pPr>
            <w:ins w:id="22430" w:author="Στάθης Καπ" w:date="2023-03-03T06:21:00Z">
              <w:r>
                <w:rPr>
                  <w:rFonts w:ascii="Calibri" w:hAnsi="Calibri" w:cs="Calibri"/>
                  <w:color w:val="000000"/>
                  <w:sz w:val="16"/>
                  <w:szCs w:val="16"/>
                </w:rPr>
                <w:t>1655</w:t>
              </w:r>
            </w:ins>
          </w:p>
        </w:tc>
        <w:tc>
          <w:tcPr>
            <w:tcW w:w="621" w:type="dxa"/>
            <w:vAlign w:val="center"/>
            <w:tcPrChange w:id="22431" w:author="Στάθης Καπ" w:date="2023-03-03T06:26:00Z">
              <w:tcPr>
                <w:tcW w:w="621" w:type="dxa"/>
                <w:vAlign w:val="bottom"/>
              </w:tcPr>
            </w:tcPrChange>
          </w:tcPr>
          <w:p w14:paraId="7BC6228A" w14:textId="2149EC38" w:rsidR="00C87CFE" w:rsidRPr="00CD1347" w:rsidRDefault="00C87CFE" w:rsidP="00C87CFE">
            <w:pPr>
              <w:jc w:val="center"/>
              <w:rPr>
                <w:ins w:id="22432" w:author="Στάθης Καπ" w:date="2023-03-03T04:01:00Z"/>
                <w:rFonts w:ascii="Calibri" w:hAnsi="Calibri" w:cs="Calibri"/>
                <w:color w:val="000000"/>
                <w:sz w:val="16"/>
                <w:szCs w:val="16"/>
              </w:rPr>
            </w:pPr>
            <w:ins w:id="22433" w:author="Στάθης Καπ" w:date="2023-03-03T06:21:00Z">
              <w:r>
                <w:rPr>
                  <w:rFonts w:ascii="Calibri" w:hAnsi="Calibri" w:cs="Calibri"/>
                  <w:color w:val="000000"/>
                  <w:sz w:val="16"/>
                  <w:szCs w:val="16"/>
                </w:rPr>
                <w:t>1.111</w:t>
              </w:r>
            </w:ins>
          </w:p>
        </w:tc>
        <w:tc>
          <w:tcPr>
            <w:tcW w:w="669" w:type="dxa"/>
            <w:vAlign w:val="center"/>
            <w:tcPrChange w:id="22434" w:author="Στάθης Καπ" w:date="2023-03-03T06:26:00Z">
              <w:tcPr>
                <w:tcW w:w="669" w:type="dxa"/>
                <w:vAlign w:val="center"/>
              </w:tcPr>
            </w:tcPrChange>
          </w:tcPr>
          <w:p w14:paraId="7B27F18E" w14:textId="2BF7D1F3" w:rsidR="00C87CFE" w:rsidRPr="00CD1347" w:rsidRDefault="00C87CFE" w:rsidP="00C87CFE">
            <w:pPr>
              <w:jc w:val="center"/>
              <w:rPr>
                <w:ins w:id="22435" w:author="Στάθης Καπ" w:date="2023-03-03T04:01:00Z"/>
                <w:rFonts w:cstheme="minorHAnsi"/>
                <w:sz w:val="16"/>
                <w:szCs w:val="16"/>
              </w:rPr>
            </w:pPr>
            <w:ins w:id="22436" w:author="Στάθης Καπ" w:date="2023-03-03T06:21:00Z">
              <w:r>
                <w:rPr>
                  <w:rFonts w:ascii="Calibri" w:hAnsi="Calibri" w:cstheme="minorHAnsi"/>
                  <w:color w:val="000000"/>
                  <w:sz w:val="16"/>
                  <w:szCs w:val="16"/>
                </w:rPr>
                <w:t>3.72</w:t>
              </w:r>
            </w:ins>
          </w:p>
        </w:tc>
        <w:tc>
          <w:tcPr>
            <w:tcW w:w="543" w:type="dxa"/>
            <w:vAlign w:val="center"/>
            <w:tcPrChange w:id="22437" w:author="Στάθης Καπ" w:date="2023-03-03T06:26:00Z">
              <w:tcPr>
                <w:tcW w:w="543" w:type="dxa"/>
                <w:vAlign w:val="bottom"/>
              </w:tcPr>
            </w:tcPrChange>
          </w:tcPr>
          <w:p w14:paraId="466AC44E" w14:textId="3352CBA4" w:rsidR="00C87CFE" w:rsidRPr="00CD1347" w:rsidRDefault="00C87CFE" w:rsidP="00C87CFE">
            <w:pPr>
              <w:jc w:val="center"/>
              <w:rPr>
                <w:ins w:id="22438" w:author="Στάθης Καπ" w:date="2023-03-03T04:01:00Z"/>
                <w:rFonts w:ascii="Calibri" w:hAnsi="Calibri" w:cs="Calibri"/>
                <w:color w:val="000000"/>
                <w:sz w:val="16"/>
                <w:szCs w:val="16"/>
              </w:rPr>
            </w:pPr>
            <w:ins w:id="22439" w:author="Στάθης Καπ" w:date="2023-03-03T06:21:00Z">
              <w:r>
                <w:rPr>
                  <w:rFonts w:ascii="Calibri" w:hAnsi="Calibri" w:cs="Calibri"/>
                  <w:color w:val="000000"/>
                  <w:sz w:val="16"/>
                  <w:szCs w:val="16"/>
                </w:rPr>
                <w:t>1659</w:t>
              </w:r>
            </w:ins>
          </w:p>
        </w:tc>
        <w:tc>
          <w:tcPr>
            <w:tcW w:w="621" w:type="dxa"/>
            <w:vAlign w:val="center"/>
            <w:tcPrChange w:id="22440" w:author="Στάθης Καπ" w:date="2023-03-03T06:26:00Z">
              <w:tcPr>
                <w:tcW w:w="621" w:type="dxa"/>
                <w:vAlign w:val="bottom"/>
              </w:tcPr>
            </w:tcPrChange>
          </w:tcPr>
          <w:p w14:paraId="08F9B796" w14:textId="63AD5A1B" w:rsidR="00C87CFE" w:rsidRPr="00CD1347" w:rsidRDefault="00C87CFE" w:rsidP="00C87CFE">
            <w:pPr>
              <w:jc w:val="center"/>
              <w:rPr>
                <w:ins w:id="22441" w:author="Στάθης Καπ" w:date="2023-03-03T04:01:00Z"/>
                <w:rFonts w:ascii="Calibri" w:hAnsi="Calibri" w:cs="Calibri"/>
                <w:color w:val="000000"/>
                <w:sz w:val="16"/>
                <w:szCs w:val="16"/>
              </w:rPr>
            </w:pPr>
            <w:ins w:id="22442" w:author="Στάθης Καπ" w:date="2023-03-03T06:21:00Z">
              <w:r>
                <w:rPr>
                  <w:rFonts w:ascii="Calibri" w:hAnsi="Calibri" w:cs="Calibri"/>
                  <w:color w:val="000000"/>
                  <w:sz w:val="16"/>
                  <w:szCs w:val="16"/>
                </w:rPr>
                <w:t>0.493</w:t>
              </w:r>
            </w:ins>
          </w:p>
        </w:tc>
        <w:tc>
          <w:tcPr>
            <w:tcW w:w="669" w:type="dxa"/>
            <w:vAlign w:val="center"/>
            <w:tcPrChange w:id="22443" w:author="Στάθης Καπ" w:date="2023-03-03T06:26:00Z">
              <w:tcPr>
                <w:tcW w:w="669" w:type="dxa"/>
                <w:vAlign w:val="center"/>
              </w:tcPr>
            </w:tcPrChange>
          </w:tcPr>
          <w:p w14:paraId="6F04A166" w14:textId="0C66ABF5" w:rsidR="00C87CFE" w:rsidRPr="00CD1347" w:rsidRDefault="00C87CFE" w:rsidP="00C87CFE">
            <w:pPr>
              <w:jc w:val="center"/>
              <w:rPr>
                <w:ins w:id="22444" w:author="Στάθης Καπ" w:date="2023-03-03T04:01:00Z"/>
                <w:rFonts w:cstheme="minorHAnsi"/>
                <w:sz w:val="16"/>
                <w:szCs w:val="16"/>
              </w:rPr>
            </w:pPr>
            <w:ins w:id="22445" w:author="Στάθης Καπ" w:date="2023-03-03T06:21:00Z">
              <w:r>
                <w:rPr>
                  <w:rFonts w:ascii="Calibri" w:hAnsi="Calibri" w:cstheme="minorHAnsi"/>
                  <w:color w:val="000000"/>
                  <w:sz w:val="16"/>
                  <w:szCs w:val="16"/>
                </w:rPr>
                <w:t>-0.24</w:t>
              </w:r>
            </w:ins>
          </w:p>
        </w:tc>
        <w:tc>
          <w:tcPr>
            <w:tcW w:w="508" w:type="dxa"/>
            <w:vAlign w:val="center"/>
            <w:tcPrChange w:id="22446" w:author="Στάθης Καπ" w:date="2023-03-03T06:26:00Z">
              <w:tcPr>
                <w:tcW w:w="508" w:type="dxa"/>
                <w:vAlign w:val="bottom"/>
              </w:tcPr>
            </w:tcPrChange>
          </w:tcPr>
          <w:p w14:paraId="1FB0B0D4" w14:textId="6FBB4494" w:rsidR="00C87CFE" w:rsidRPr="00CD1347" w:rsidRDefault="00C87CFE" w:rsidP="00C87CFE">
            <w:pPr>
              <w:jc w:val="center"/>
              <w:rPr>
                <w:ins w:id="22447" w:author="Στάθης Καπ" w:date="2023-03-03T04:01:00Z"/>
                <w:rFonts w:ascii="Calibri" w:hAnsi="Calibri" w:cs="Calibri"/>
                <w:color w:val="000000"/>
                <w:sz w:val="16"/>
                <w:szCs w:val="16"/>
              </w:rPr>
            </w:pPr>
            <w:ins w:id="22448" w:author="Στάθης Καπ" w:date="2023-03-03T06:21:00Z">
              <w:r>
                <w:rPr>
                  <w:rFonts w:ascii="Calibri" w:hAnsi="Calibri" w:cs="Calibri"/>
                  <w:color w:val="000000"/>
                  <w:sz w:val="16"/>
                  <w:szCs w:val="16"/>
                </w:rPr>
                <w:t>1605</w:t>
              </w:r>
            </w:ins>
          </w:p>
        </w:tc>
        <w:tc>
          <w:tcPr>
            <w:tcW w:w="541" w:type="dxa"/>
            <w:vAlign w:val="center"/>
            <w:tcPrChange w:id="22449" w:author="Στάθης Καπ" w:date="2023-03-03T06:26:00Z">
              <w:tcPr>
                <w:tcW w:w="541" w:type="dxa"/>
                <w:vAlign w:val="bottom"/>
              </w:tcPr>
            </w:tcPrChange>
          </w:tcPr>
          <w:p w14:paraId="587C88B6" w14:textId="631DE44B" w:rsidR="00C87CFE" w:rsidRPr="00CD1347" w:rsidRDefault="00C87CFE" w:rsidP="00C87CFE">
            <w:pPr>
              <w:jc w:val="center"/>
              <w:rPr>
                <w:ins w:id="22450" w:author="Στάθης Καπ" w:date="2023-03-03T04:01:00Z"/>
                <w:rFonts w:ascii="Calibri" w:hAnsi="Calibri" w:cs="Calibri"/>
                <w:color w:val="000000"/>
                <w:sz w:val="16"/>
                <w:szCs w:val="16"/>
              </w:rPr>
            </w:pPr>
            <w:ins w:id="22451" w:author="Στάθης Καπ" w:date="2023-03-03T06:21:00Z">
              <w:r>
                <w:rPr>
                  <w:rFonts w:ascii="Calibri" w:hAnsi="Calibri" w:cs="Calibri"/>
                  <w:color w:val="000000"/>
                  <w:sz w:val="16"/>
                  <w:szCs w:val="16"/>
                </w:rPr>
                <w:t>0.376</w:t>
              </w:r>
            </w:ins>
          </w:p>
        </w:tc>
        <w:tc>
          <w:tcPr>
            <w:tcW w:w="589" w:type="dxa"/>
            <w:vAlign w:val="center"/>
            <w:tcPrChange w:id="22452" w:author="Στάθης Καπ" w:date="2023-03-03T06:26:00Z">
              <w:tcPr>
                <w:tcW w:w="589" w:type="dxa"/>
                <w:vAlign w:val="center"/>
              </w:tcPr>
            </w:tcPrChange>
          </w:tcPr>
          <w:p w14:paraId="3C9583D6" w14:textId="0CCBF547" w:rsidR="00C87CFE" w:rsidRPr="00CD1347" w:rsidRDefault="00C87CFE" w:rsidP="00C87CFE">
            <w:pPr>
              <w:jc w:val="center"/>
              <w:rPr>
                <w:ins w:id="22453" w:author="Στάθης Καπ" w:date="2023-03-03T04:01:00Z"/>
                <w:rFonts w:cstheme="minorHAnsi"/>
                <w:sz w:val="16"/>
                <w:szCs w:val="16"/>
              </w:rPr>
            </w:pPr>
            <w:ins w:id="22454" w:author="Στάθης Καπ" w:date="2023-03-03T06:21:00Z">
              <w:r>
                <w:rPr>
                  <w:rFonts w:ascii="Calibri" w:hAnsi="Calibri" w:cstheme="minorHAnsi"/>
                  <w:color w:val="000000"/>
                  <w:sz w:val="16"/>
                  <w:szCs w:val="16"/>
                </w:rPr>
                <w:t>3.02</w:t>
              </w:r>
            </w:ins>
          </w:p>
        </w:tc>
        <w:tc>
          <w:tcPr>
            <w:tcW w:w="463" w:type="dxa"/>
            <w:vAlign w:val="center"/>
            <w:tcPrChange w:id="22455" w:author="Στάθης Καπ" w:date="2023-03-03T06:26:00Z">
              <w:tcPr>
                <w:tcW w:w="463" w:type="dxa"/>
                <w:vAlign w:val="bottom"/>
              </w:tcPr>
            </w:tcPrChange>
          </w:tcPr>
          <w:p w14:paraId="4EEF7ACA" w14:textId="5751A047" w:rsidR="00C87CFE" w:rsidRPr="00CD1347" w:rsidRDefault="00C87CFE" w:rsidP="00C87CFE">
            <w:pPr>
              <w:jc w:val="center"/>
              <w:rPr>
                <w:ins w:id="22456" w:author="Στάθης Καπ" w:date="2023-03-03T04:01:00Z"/>
                <w:rFonts w:ascii="Calibri" w:hAnsi="Calibri" w:cs="Calibri"/>
                <w:color w:val="000000"/>
                <w:sz w:val="16"/>
                <w:szCs w:val="16"/>
              </w:rPr>
            </w:pPr>
            <w:ins w:id="22457" w:author="Στάθης Καπ" w:date="2023-03-03T06:21:00Z">
              <w:r>
                <w:rPr>
                  <w:rFonts w:ascii="Calibri" w:hAnsi="Calibri" w:cs="Calibri"/>
                  <w:color w:val="000000"/>
                  <w:sz w:val="16"/>
                  <w:szCs w:val="16"/>
                </w:rPr>
                <w:t>1566</w:t>
              </w:r>
            </w:ins>
          </w:p>
        </w:tc>
        <w:tc>
          <w:tcPr>
            <w:tcW w:w="541" w:type="dxa"/>
            <w:vAlign w:val="center"/>
            <w:tcPrChange w:id="22458" w:author="Στάθης Καπ" w:date="2023-03-03T06:26:00Z">
              <w:tcPr>
                <w:tcW w:w="541" w:type="dxa"/>
                <w:vAlign w:val="bottom"/>
              </w:tcPr>
            </w:tcPrChange>
          </w:tcPr>
          <w:p w14:paraId="54466D40" w14:textId="21977FD8" w:rsidR="00C87CFE" w:rsidRPr="00CD1347" w:rsidRDefault="00C87CFE" w:rsidP="00C87CFE">
            <w:pPr>
              <w:jc w:val="center"/>
              <w:rPr>
                <w:ins w:id="22459" w:author="Στάθης Καπ" w:date="2023-03-03T04:01:00Z"/>
                <w:rFonts w:ascii="Calibri" w:hAnsi="Calibri" w:cs="Calibri"/>
                <w:color w:val="000000"/>
                <w:sz w:val="16"/>
                <w:szCs w:val="16"/>
              </w:rPr>
            </w:pPr>
            <w:ins w:id="22460" w:author="Στάθης Καπ" w:date="2023-03-03T06:21:00Z">
              <w:r>
                <w:rPr>
                  <w:rFonts w:ascii="Calibri" w:hAnsi="Calibri" w:cs="Calibri"/>
                  <w:color w:val="000000"/>
                  <w:sz w:val="16"/>
                  <w:szCs w:val="16"/>
                </w:rPr>
                <w:t>0.207</w:t>
              </w:r>
            </w:ins>
          </w:p>
        </w:tc>
        <w:tc>
          <w:tcPr>
            <w:tcW w:w="589" w:type="dxa"/>
            <w:vAlign w:val="center"/>
            <w:tcPrChange w:id="22461" w:author="Στάθης Καπ" w:date="2023-03-03T06:26:00Z">
              <w:tcPr>
                <w:tcW w:w="589" w:type="dxa"/>
                <w:vAlign w:val="center"/>
              </w:tcPr>
            </w:tcPrChange>
          </w:tcPr>
          <w:p w14:paraId="2CDA103C" w14:textId="4C104BB9" w:rsidR="00C87CFE" w:rsidRPr="00CD1347" w:rsidRDefault="00C87CFE" w:rsidP="00C87CFE">
            <w:pPr>
              <w:jc w:val="center"/>
              <w:rPr>
                <w:ins w:id="22462" w:author="Στάθης Καπ" w:date="2023-03-03T04:01:00Z"/>
                <w:rFonts w:cstheme="minorHAnsi"/>
                <w:sz w:val="16"/>
                <w:szCs w:val="16"/>
              </w:rPr>
            </w:pPr>
            <w:ins w:id="22463" w:author="Στάθης Καπ" w:date="2023-03-03T06:21:00Z">
              <w:r>
                <w:rPr>
                  <w:rFonts w:ascii="Calibri" w:hAnsi="Calibri" w:cstheme="minorHAnsi"/>
                  <w:color w:val="000000"/>
                  <w:sz w:val="16"/>
                  <w:szCs w:val="16"/>
                </w:rPr>
                <w:t>5.38</w:t>
              </w:r>
            </w:ins>
          </w:p>
        </w:tc>
      </w:tr>
      <w:tr w:rsidR="00C87CFE" w:rsidRPr="00BB05AC" w14:paraId="6F7788D4" w14:textId="77777777" w:rsidTr="00F03C40">
        <w:tblPrEx>
          <w:tblW w:w="0" w:type="auto"/>
          <w:tblBorders>
            <w:insideH w:val="none" w:sz="0" w:space="0" w:color="auto"/>
            <w:insideV w:val="none" w:sz="0" w:space="0" w:color="auto"/>
          </w:tblBorders>
          <w:tblCellMar>
            <w:left w:w="0" w:type="dxa"/>
            <w:right w:w="0" w:type="dxa"/>
          </w:tblCellMar>
          <w:tblPrExChange w:id="2246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465" w:author="Στάθης Καπ" w:date="2023-03-03T04:01:00Z"/>
        </w:trPr>
        <w:tc>
          <w:tcPr>
            <w:tcW w:w="515" w:type="dxa"/>
            <w:tcBorders>
              <w:top w:val="nil"/>
              <w:bottom w:val="nil"/>
              <w:right w:val="single" w:sz="4" w:space="0" w:color="auto"/>
            </w:tcBorders>
            <w:shd w:val="clear" w:color="auto" w:fill="E7E6E6" w:themeFill="background2"/>
            <w:vAlign w:val="bottom"/>
            <w:tcPrChange w:id="22466" w:author="Στάθης Καπ" w:date="2023-03-03T06:26:00Z">
              <w:tcPr>
                <w:tcW w:w="515" w:type="dxa"/>
                <w:vAlign w:val="bottom"/>
              </w:tcPr>
            </w:tcPrChange>
          </w:tcPr>
          <w:p w14:paraId="53305EF7" w14:textId="35F48715" w:rsidR="00C87CFE" w:rsidRPr="00CD1347" w:rsidRDefault="00C87CFE" w:rsidP="00C87CFE">
            <w:pPr>
              <w:jc w:val="center"/>
              <w:rPr>
                <w:ins w:id="22467" w:author="Στάθης Καπ" w:date="2023-03-03T04:01:00Z"/>
                <w:rFonts w:ascii="Calibri" w:hAnsi="Calibri" w:cs="Calibri"/>
                <w:color w:val="000000"/>
                <w:sz w:val="16"/>
                <w:szCs w:val="16"/>
              </w:rPr>
            </w:pPr>
            <w:ins w:id="22468" w:author="Στάθης Καπ" w:date="2023-03-03T04:08:00Z">
              <w:r w:rsidRPr="00CD1347">
                <w:rPr>
                  <w:rFonts w:ascii="Calibri" w:hAnsi="Calibri" w:cs="Calibri"/>
                  <w:color w:val="000000"/>
                  <w:sz w:val="16"/>
                  <w:szCs w:val="16"/>
                  <w:rPrChange w:id="22469" w:author="Στάθης Καπ" w:date="2023-03-03T04:09:00Z">
                    <w:rPr>
                      <w:rFonts w:ascii="Calibri" w:hAnsi="Calibri" w:cs="Calibri"/>
                      <w:color w:val="000000"/>
                      <w:sz w:val="18"/>
                      <w:szCs w:val="18"/>
                    </w:rPr>
                  </w:rPrChange>
                </w:rPr>
                <w:t>rc206</w:t>
              </w:r>
            </w:ins>
          </w:p>
        </w:tc>
        <w:tc>
          <w:tcPr>
            <w:tcW w:w="560" w:type="dxa"/>
            <w:tcBorders>
              <w:left w:val="single" w:sz="4" w:space="0" w:color="auto"/>
            </w:tcBorders>
            <w:vAlign w:val="center"/>
            <w:tcPrChange w:id="22470" w:author="Στάθης Καπ" w:date="2023-03-03T06:26:00Z">
              <w:tcPr>
                <w:tcW w:w="560" w:type="dxa"/>
              </w:tcPr>
            </w:tcPrChange>
          </w:tcPr>
          <w:p w14:paraId="01B816AE" w14:textId="33D087A5" w:rsidR="00C87CFE" w:rsidRPr="00CD1347" w:rsidRDefault="00C87CFE" w:rsidP="00C87CFE">
            <w:pPr>
              <w:jc w:val="center"/>
              <w:rPr>
                <w:ins w:id="22471" w:author="Στάθης Καπ" w:date="2023-03-03T04:01:00Z"/>
                <w:sz w:val="16"/>
                <w:szCs w:val="16"/>
              </w:rPr>
            </w:pPr>
            <w:ins w:id="22472" w:author="Στάθης Καπ" w:date="2023-03-03T06:21:00Z">
              <w:r>
                <w:rPr>
                  <w:rFonts w:ascii="Calibri" w:hAnsi="Calibri" w:cs="Calibri"/>
                  <w:color w:val="000000"/>
                  <w:sz w:val="16"/>
                  <w:szCs w:val="16"/>
                </w:rPr>
                <w:t>1724</w:t>
              </w:r>
            </w:ins>
          </w:p>
        </w:tc>
        <w:tc>
          <w:tcPr>
            <w:tcW w:w="855" w:type="dxa"/>
            <w:vAlign w:val="center"/>
            <w:tcPrChange w:id="22473" w:author="Στάθης Καπ" w:date="2023-03-03T06:26:00Z">
              <w:tcPr>
                <w:tcW w:w="855" w:type="dxa"/>
              </w:tcPr>
            </w:tcPrChange>
          </w:tcPr>
          <w:p w14:paraId="0E4AC8BC" w14:textId="651CA671" w:rsidR="00C87CFE" w:rsidRPr="00CD1347" w:rsidRDefault="00C87CFE" w:rsidP="00C87CFE">
            <w:pPr>
              <w:jc w:val="center"/>
              <w:rPr>
                <w:ins w:id="22474" w:author="Στάθης Καπ" w:date="2023-03-03T04:01:00Z"/>
                <w:sz w:val="16"/>
                <w:szCs w:val="16"/>
              </w:rPr>
            </w:pPr>
            <w:ins w:id="22475" w:author="Στάθης Καπ" w:date="2023-03-03T06:21:00Z">
              <w:r>
                <w:rPr>
                  <w:rFonts w:ascii="Calibri" w:hAnsi="Calibri" w:cs="Calibri"/>
                  <w:color w:val="000000"/>
                  <w:sz w:val="16"/>
                  <w:szCs w:val="16"/>
                </w:rPr>
                <w:t>1708</w:t>
              </w:r>
            </w:ins>
          </w:p>
        </w:tc>
        <w:tc>
          <w:tcPr>
            <w:tcW w:w="544" w:type="dxa"/>
            <w:vAlign w:val="center"/>
            <w:tcPrChange w:id="22476" w:author="Στάθης Καπ" w:date="2023-03-03T06:26:00Z">
              <w:tcPr>
                <w:tcW w:w="544" w:type="dxa"/>
                <w:vAlign w:val="bottom"/>
              </w:tcPr>
            </w:tcPrChange>
          </w:tcPr>
          <w:p w14:paraId="66039EA0" w14:textId="46CB02D5" w:rsidR="00C87CFE" w:rsidRPr="00CD1347" w:rsidRDefault="00C87CFE" w:rsidP="00C87CFE">
            <w:pPr>
              <w:jc w:val="center"/>
              <w:rPr>
                <w:ins w:id="22477" w:author="Στάθης Καπ" w:date="2023-03-03T04:01:00Z"/>
                <w:rFonts w:ascii="Calibri" w:hAnsi="Calibri" w:cs="Calibri"/>
                <w:color w:val="000000"/>
                <w:sz w:val="16"/>
                <w:szCs w:val="16"/>
              </w:rPr>
            </w:pPr>
            <w:ins w:id="22478" w:author="Στάθης Καπ" w:date="2023-03-03T06:21:00Z">
              <w:r>
                <w:rPr>
                  <w:rFonts w:ascii="Calibri" w:hAnsi="Calibri" w:cs="Calibri"/>
                  <w:color w:val="000000"/>
                  <w:sz w:val="16"/>
                  <w:szCs w:val="16"/>
                </w:rPr>
                <w:t>1714</w:t>
              </w:r>
            </w:ins>
          </w:p>
        </w:tc>
        <w:tc>
          <w:tcPr>
            <w:tcW w:w="621" w:type="dxa"/>
            <w:vAlign w:val="center"/>
            <w:tcPrChange w:id="22479" w:author="Στάθης Καπ" w:date="2023-03-03T06:26:00Z">
              <w:tcPr>
                <w:tcW w:w="621" w:type="dxa"/>
                <w:vAlign w:val="bottom"/>
              </w:tcPr>
            </w:tcPrChange>
          </w:tcPr>
          <w:p w14:paraId="33E95829" w14:textId="155B232A" w:rsidR="00C87CFE" w:rsidRPr="00CD1347" w:rsidRDefault="00C87CFE" w:rsidP="00C87CFE">
            <w:pPr>
              <w:jc w:val="center"/>
              <w:rPr>
                <w:ins w:id="22480" w:author="Στάθης Καπ" w:date="2023-03-03T04:01:00Z"/>
                <w:rFonts w:ascii="Calibri" w:hAnsi="Calibri" w:cs="Calibri"/>
                <w:color w:val="000000"/>
                <w:sz w:val="16"/>
                <w:szCs w:val="16"/>
              </w:rPr>
            </w:pPr>
            <w:ins w:id="22481" w:author="Στάθης Καπ" w:date="2023-03-03T06:21:00Z">
              <w:r>
                <w:rPr>
                  <w:rFonts w:ascii="Calibri" w:hAnsi="Calibri" w:cs="Calibri"/>
                  <w:color w:val="000000"/>
                  <w:sz w:val="16"/>
                  <w:szCs w:val="16"/>
                </w:rPr>
                <w:t>0.424</w:t>
              </w:r>
            </w:ins>
          </w:p>
        </w:tc>
        <w:tc>
          <w:tcPr>
            <w:tcW w:w="669" w:type="dxa"/>
            <w:vAlign w:val="center"/>
            <w:tcPrChange w:id="22482" w:author="Στάθης Καπ" w:date="2023-03-03T06:26:00Z">
              <w:tcPr>
                <w:tcW w:w="669" w:type="dxa"/>
                <w:vAlign w:val="center"/>
              </w:tcPr>
            </w:tcPrChange>
          </w:tcPr>
          <w:p w14:paraId="19E7F649" w14:textId="6460AF70" w:rsidR="00C87CFE" w:rsidRPr="00CD1347" w:rsidRDefault="00C87CFE" w:rsidP="00C87CFE">
            <w:pPr>
              <w:jc w:val="center"/>
              <w:rPr>
                <w:ins w:id="22483" w:author="Στάθης Καπ" w:date="2023-03-03T04:01:00Z"/>
                <w:rFonts w:cstheme="minorHAnsi"/>
                <w:sz w:val="16"/>
                <w:szCs w:val="16"/>
              </w:rPr>
            </w:pPr>
            <w:ins w:id="22484" w:author="Στάθης Καπ" w:date="2023-03-03T06:21:00Z">
              <w:r>
                <w:rPr>
                  <w:rFonts w:ascii="Calibri" w:hAnsi="Calibri" w:cstheme="minorHAnsi"/>
                  <w:color w:val="000000"/>
                  <w:sz w:val="16"/>
                  <w:szCs w:val="16"/>
                </w:rPr>
                <w:t>0.58</w:t>
              </w:r>
            </w:ins>
          </w:p>
        </w:tc>
        <w:tc>
          <w:tcPr>
            <w:tcW w:w="543" w:type="dxa"/>
            <w:vAlign w:val="center"/>
            <w:tcPrChange w:id="22485" w:author="Στάθης Καπ" w:date="2023-03-03T06:26:00Z">
              <w:tcPr>
                <w:tcW w:w="543" w:type="dxa"/>
                <w:vAlign w:val="bottom"/>
              </w:tcPr>
            </w:tcPrChange>
          </w:tcPr>
          <w:p w14:paraId="72E01CBE" w14:textId="20184AAB" w:rsidR="00C87CFE" w:rsidRPr="00CD1347" w:rsidRDefault="00C87CFE" w:rsidP="00C87CFE">
            <w:pPr>
              <w:jc w:val="center"/>
              <w:rPr>
                <w:ins w:id="22486" w:author="Στάθης Καπ" w:date="2023-03-03T04:01:00Z"/>
                <w:rFonts w:ascii="Calibri" w:hAnsi="Calibri" w:cs="Calibri"/>
                <w:color w:val="000000"/>
                <w:sz w:val="16"/>
                <w:szCs w:val="16"/>
              </w:rPr>
            </w:pPr>
            <w:ins w:id="22487" w:author="Στάθης Καπ" w:date="2023-03-03T06:21:00Z">
              <w:r>
                <w:rPr>
                  <w:rFonts w:ascii="Calibri" w:hAnsi="Calibri" w:cs="Calibri"/>
                  <w:color w:val="000000"/>
                  <w:sz w:val="16"/>
                  <w:szCs w:val="16"/>
                </w:rPr>
                <w:t>1706</w:t>
              </w:r>
            </w:ins>
          </w:p>
        </w:tc>
        <w:tc>
          <w:tcPr>
            <w:tcW w:w="621" w:type="dxa"/>
            <w:vAlign w:val="center"/>
            <w:tcPrChange w:id="22488" w:author="Στάθης Καπ" w:date="2023-03-03T06:26:00Z">
              <w:tcPr>
                <w:tcW w:w="621" w:type="dxa"/>
                <w:vAlign w:val="bottom"/>
              </w:tcPr>
            </w:tcPrChange>
          </w:tcPr>
          <w:p w14:paraId="1ABB9724" w14:textId="05238610" w:rsidR="00C87CFE" w:rsidRPr="00CD1347" w:rsidRDefault="00C87CFE" w:rsidP="00C87CFE">
            <w:pPr>
              <w:jc w:val="center"/>
              <w:rPr>
                <w:ins w:id="22489" w:author="Στάθης Καπ" w:date="2023-03-03T04:01:00Z"/>
                <w:rFonts w:ascii="Calibri" w:hAnsi="Calibri" w:cs="Calibri"/>
                <w:color w:val="000000"/>
                <w:sz w:val="16"/>
                <w:szCs w:val="16"/>
              </w:rPr>
            </w:pPr>
            <w:ins w:id="22490" w:author="Στάθης Καπ" w:date="2023-03-03T06:21:00Z">
              <w:r>
                <w:rPr>
                  <w:rFonts w:ascii="Calibri" w:hAnsi="Calibri" w:cs="Calibri"/>
                  <w:color w:val="000000"/>
                  <w:sz w:val="16"/>
                  <w:szCs w:val="16"/>
                </w:rPr>
                <w:t>0.449</w:t>
              </w:r>
            </w:ins>
          </w:p>
        </w:tc>
        <w:tc>
          <w:tcPr>
            <w:tcW w:w="669" w:type="dxa"/>
            <w:vAlign w:val="center"/>
            <w:tcPrChange w:id="22491" w:author="Στάθης Καπ" w:date="2023-03-03T06:26:00Z">
              <w:tcPr>
                <w:tcW w:w="669" w:type="dxa"/>
                <w:vAlign w:val="center"/>
              </w:tcPr>
            </w:tcPrChange>
          </w:tcPr>
          <w:p w14:paraId="29A20C22" w14:textId="3EDAB9CD" w:rsidR="00C87CFE" w:rsidRPr="00CD1347" w:rsidRDefault="00C87CFE" w:rsidP="00C87CFE">
            <w:pPr>
              <w:jc w:val="center"/>
              <w:rPr>
                <w:ins w:id="22492" w:author="Στάθης Καπ" w:date="2023-03-03T04:01:00Z"/>
                <w:rFonts w:cstheme="minorHAnsi"/>
                <w:sz w:val="16"/>
                <w:szCs w:val="16"/>
              </w:rPr>
            </w:pPr>
            <w:ins w:id="22493" w:author="Στάθης Καπ" w:date="2023-03-03T06:21:00Z">
              <w:r>
                <w:rPr>
                  <w:rFonts w:ascii="Calibri" w:hAnsi="Calibri" w:cstheme="minorHAnsi"/>
                  <w:color w:val="000000"/>
                  <w:sz w:val="16"/>
                  <w:szCs w:val="16"/>
                </w:rPr>
                <w:t>0.47</w:t>
              </w:r>
            </w:ins>
          </w:p>
        </w:tc>
        <w:tc>
          <w:tcPr>
            <w:tcW w:w="508" w:type="dxa"/>
            <w:vAlign w:val="center"/>
            <w:tcPrChange w:id="22494" w:author="Στάθης Καπ" w:date="2023-03-03T06:26:00Z">
              <w:tcPr>
                <w:tcW w:w="508" w:type="dxa"/>
                <w:vAlign w:val="bottom"/>
              </w:tcPr>
            </w:tcPrChange>
          </w:tcPr>
          <w:p w14:paraId="48B835D7" w14:textId="4D7033A8" w:rsidR="00C87CFE" w:rsidRPr="00CD1347" w:rsidRDefault="00C87CFE" w:rsidP="00C87CFE">
            <w:pPr>
              <w:jc w:val="center"/>
              <w:rPr>
                <w:ins w:id="22495" w:author="Στάθης Καπ" w:date="2023-03-03T04:01:00Z"/>
                <w:rFonts w:ascii="Calibri" w:hAnsi="Calibri" w:cs="Calibri"/>
                <w:color w:val="000000"/>
                <w:sz w:val="16"/>
                <w:szCs w:val="16"/>
              </w:rPr>
            </w:pPr>
            <w:ins w:id="22496" w:author="Στάθης Καπ" w:date="2023-03-03T06:21:00Z">
              <w:r>
                <w:rPr>
                  <w:rFonts w:ascii="Calibri" w:hAnsi="Calibri" w:cs="Calibri"/>
                  <w:color w:val="000000"/>
                  <w:sz w:val="16"/>
                  <w:szCs w:val="16"/>
                </w:rPr>
                <w:t>1692</w:t>
              </w:r>
            </w:ins>
          </w:p>
        </w:tc>
        <w:tc>
          <w:tcPr>
            <w:tcW w:w="541" w:type="dxa"/>
            <w:vAlign w:val="center"/>
            <w:tcPrChange w:id="22497" w:author="Στάθης Καπ" w:date="2023-03-03T06:26:00Z">
              <w:tcPr>
                <w:tcW w:w="541" w:type="dxa"/>
                <w:vAlign w:val="bottom"/>
              </w:tcPr>
            </w:tcPrChange>
          </w:tcPr>
          <w:p w14:paraId="5DF64981" w14:textId="4C4859B1" w:rsidR="00C87CFE" w:rsidRPr="00CD1347" w:rsidRDefault="00C87CFE" w:rsidP="00C87CFE">
            <w:pPr>
              <w:jc w:val="center"/>
              <w:rPr>
                <w:ins w:id="22498" w:author="Στάθης Καπ" w:date="2023-03-03T04:01:00Z"/>
                <w:rFonts w:ascii="Calibri" w:hAnsi="Calibri" w:cs="Calibri"/>
                <w:color w:val="000000"/>
                <w:sz w:val="16"/>
                <w:szCs w:val="16"/>
              </w:rPr>
            </w:pPr>
            <w:ins w:id="22499" w:author="Στάθης Καπ" w:date="2023-03-03T06:21:00Z">
              <w:r>
                <w:rPr>
                  <w:rFonts w:ascii="Calibri" w:hAnsi="Calibri" w:cs="Calibri"/>
                  <w:color w:val="000000"/>
                  <w:sz w:val="16"/>
                  <w:szCs w:val="16"/>
                </w:rPr>
                <w:t>0.249</w:t>
              </w:r>
            </w:ins>
          </w:p>
        </w:tc>
        <w:tc>
          <w:tcPr>
            <w:tcW w:w="589" w:type="dxa"/>
            <w:vAlign w:val="center"/>
            <w:tcPrChange w:id="22500" w:author="Στάθης Καπ" w:date="2023-03-03T06:26:00Z">
              <w:tcPr>
                <w:tcW w:w="589" w:type="dxa"/>
                <w:vAlign w:val="center"/>
              </w:tcPr>
            </w:tcPrChange>
          </w:tcPr>
          <w:p w14:paraId="4C6EAFE1" w14:textId="0EA5C15B" w:rsidR="00C87CFE" w:rsidRPr="00CD1347" w:rsidRDefault="00C87CFE" w:rsidP="00C87CFE">
            <w:pPr>
              <w:jc w:val="center"/>
              <w:rPr>
                <w:ins w:id="22501" w:author="Στάθης Καπ" w:date="2023-03-03T04:01:00Z"/>
                <w:rFonts w:cstheme="minorHAnsi"/>
                <w:sz w:val="16"/>
                <w:szCs w:val="16"/>
              </w:rPr>
            </w:pPr>
            <w:ins w:id="22502" w:author="Στάθης Καπ" w:date="2023-03-03T06:21:00Z">
              <w:r>
                <w:rPr>
                  <w:rFonts w:ascii="Calibri" w:hAnsi="Calibri" w:cstheme="minorHAnsi"/>
                  <w:color w:val="000000"/>
                  <w:sz w:val="16"/>
                  <w:szCs w:val="16"/>
                </w:rPr>
                <w:t>1.28</w:t>
              </w:r>
            </w:ins>
          </w:p>
        </w:tc>
        <w:tc>
          <w:tcPr>
            <w:tcW w:w="463" w:type="dxa"/>
            <w:vAlign w:val="center"/>
            <w:tcPrChange w:id="22503" w:author="Στάθης Καπ" w:date="2023-03-03T06:26:00Z">
              <w:tcPr>
                <w:tcW w:w="463" w:type="dxa"/>
                <w:vAlign w:val="bottom"/>
              </w:tcPr>
            </w:tcPrChange>
          </w:tcPr>
          <w:p w14:paraId="4D5E38A8" w14:textId="3D5CC651" w:rsidR="00C87CFE" w:rsidRPr="00CD1347" w:rsidRDefault="00C87CFE" w:rsidP="00C87CFE">
            <w:pPr>
              <w:jc w:val="center"/>
              <w:rPr>
                <w:ins w:id="22504" w:author="Στάθης Καπ" w:date="2023-03-03T04:01:00Z"/>
                <w:rFonts w:ascii="Calibri" w:hAnsi="Calibri" w:cs="Calibri"/>
                <w:color w:val="000000"/>
                <w:sz w:val="16"/>
                <w:szCs w:val="16"/>
              </w:rPr>
            </w:pPr>
            <w:ins w:id="22505" w:author="Στάθης Καπ" w:date="2023-03-03T06:21:00Z">
              <w:r>
                <w:rPr>
                  <w:rFonts w:ascii="Calibri" w:hAnsi="Calibri" w:cs="Calibri"/>
                  <w:color w:val="000000"/>
                  <w:sz w:val="16"/>
                  <w:szCs w:val="16"/>
                </w:rPr>
                <w:t>1685</w:t>
              </w:r>
            </w:ins>
          </w:p>
        </w:tc>
        <w:tc>
          <w:tcPr>
            <w:tcW w:w="541" w:type="dxa"/>
            <w:vAlign w:val="center"/>
            <w:tcPrChange w:id="22506" w:author="Στάθης Καπ" w:date="2023-03-03T06:26:00Z">
              <w:tcPr>
                <w:tcW w:w="541" w:type="dxa"/>
                <w:vAlign w:val="bottom"/>
              </w:tcPr>
            </w:tcPrChange>
          </w:tcPr>
          <w:p w14:paraId="32B070C7" w14:textId="1067CE3D" w:rsidR="00C87CFE" w:rsidRPr="00CD1347" w:rsidRDefault="00C87CFE" w:rsidP="00C87CFE">
            <w:pPr>
              <w:jc w:val="center"/>
              <w:rPr>
                <w:ins w:id="22507" w:author="Στάθης Καπ" w:date="2023-03-03T04:01:00Z"/>
                <w:rFonts w:ascii="Calibri" w:hAnsi="Calibri" w:cs="Calibri"/>
                <w:color w:val="000000"/>
                <w:sz w:val="16"/>
                <w:szCs w:val="16"/>
              </w:rPr>
            </w:pPr>
            <w:ins w:id="22508" w:author="Στάθης Καπ" w:date="2023-03-03T06:21:00Z">
              <w:r>
                <w:rPr>
                  <w:rFonts w:ascii="Calibri" w:hAnsi="Calibri" w:cs="Calibri"/>
                  <w:color w:val="000000"/>
                  <w:sz w:val="16"/>
                  <w:szCs w:val="16"/>
                </w:rPr>
                <w:t>0.235</w:t>
              </w:r>
            </w:ins>
          </w:p>
        </w:tc>
        <w:tc>
          <w:tcPr>
            <w:tcW w:w="589" w:type="dxa"/>
            <w:vAlign w:val="center"/>
            <w:tcPrChange w:id="22509" w:author="Στάθης Καπ" w:date="2023-03-03T06:26:00Z">
              <w:tcPr>
                <w:tcW w:w="589" w:type="dxa"/>
                <w:vAlign w:val="center"/>
              </w:tcPr>
            </w:tcPrChange>
          </w:tcPr>
          <w:p w14:paraId="35E363C7" w14:textId="795FB114" w:rsidR="00C87CFE" w:rsidRPr="00CD1347" w:rsidRDefault="00C87CFE" w:rsidP="00C87CFE">
            <w:pPr>
              <w:jc w:val="center"/>
              <w:rPr>
                <w:ins w:id="22510" w:author="Στάθης Καπ" w:date="2023-03-03T04:01:00Z"/>
                <w:rFonts w:cstheme="minorHAnsi"/>
                <w:sz w:val="16"/>
                <w:szCs w:val="16"/>
              </w:rPr>
            </w:pPr>
            <w:ins w:id="22511" w:author="Στάθης Καπ" w:date="2023-03-03T06:21:00Z">
              <w:r>
                <w:rPr>
                  <w:rFonts w:ascii="Calibri" w:hAnsi="Calibri" w:cstheme="minorHAnsi"/>
                  <w:color w:val="000000"/>
                  <w:sz w:val="16"/>
                  <w:szCs w:val="16"/>
                </w:rPr>
                <w:t>1.69</w:t>
              </w:r>
            </w:ins>
          </w:p>
        </w:tc>
      </w:tr>
      <w:tr w:rsidR="00C87CFE" w:rsidRPr="00BB05AC" w14:paraId="032805DF" w14:textId="77777777" w:rsidTr="00F03C40">
        <w:tblPrEx>
          <w:tblW w:w="0" w:type="auto"/>
          <w:tblBorders>
            <w:insideH w:val="none" w:sz="0" w:space="0" w:color="auto"/>
            <w:insideV w:val="none" w:sz="0" w:space="0" w:color="auto"/>
          </w:tblBorders>
          <w:tblCellMar>
            <w:left w:w="0" w:type="dxa"/>
            <w:right w:w="0" w:type="dxa"/>
          </w:tblCellMar>
          <w:tblPrExChange w:id="2251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513" w:author="Στάθης Καπ" w:date="2023-03-03T04:01:00Z"/>
        </w:trPr>
        <w:tc>
          <w:tcPr>
            <w:tcW w:w="515" w:type="dxa"/>
            <w:tcBorders>
              <w:top w:val="nil"/>
              <w:bottom w:val="nil"/>
              <w:right w:val="single" w:sz="4" w:space="0" w:color="auto"/>
            </w:tcBorders>
            <w:shd w:val="clear" w:color="auto" w:fill="E7E6E6" w:themeFill="background2"/>
            <w:vAlign w:val="bottom"/>
            <w:tcPrChange w:id="22514" w:author="Στάθης Καπ" w:date="2023-03-03T06:26:00Z">
              <w:tcPr>
                <w:tcW w:w="515" w:type="dxa"/>
                <w:vAlign w:val="bottom"/>
              </w:tcPr>
            </w:tcPrChange>
          </w:tcPr>
          <w:p w14:paraId="57C92E6A" w14:textId="6998CBB2" w:rsidR="00C87CFE" w:rsidRPr="00CD1347" w:rsidRDefault="00C87CFE" w:rsidP="00C87CFE">
            <w:pPr>
              <w:jc w:val="center"/>
              <w:rPr>
                <w:ins w:id="22515" w:author="Στάθης Καπ" w:date="2023-03-03T04:01:00Z"/>
                <w:rFonts w:ascii="Calibri" w:hAnsi="Calibri" w:cs="Calibri"/>
                <w:color w:val="000000"/>
                <w:sz w:val="16"/>
                <w:szCs w:val="16"/>
              </w:rPr>
            </w:pPr>
            <w:ins w:id="22516" w:author="Στάθης Καπ" w:date="2023-03-03T04:08:00Z">
              <w:r w:rsidRPr="00CD1347">
                <w:rPr>
                  <w:rFonts w:ascii="Calibri" w:hAnsi="Calibri" w:cs="Calibri"/>
                  <w:color w:val="000000"/>
                  <w:sz w:val="16"/>
                  <w:szCs w:val="16"/>
                  <w:rPrChange w:id="22517" w:author="Στάθης Καπ" w:date="2023-03-03T04:09:00Z">
                    <w:rPr>
                      <w:rFonts w:ascii="Calibri" w:hAnsi="Calibri" w:cs="Calibri"/>
                      <w:color w:val="000000"/>
                      <w:sz w:val="18"/>
                      <w:szCs w:val="18"/>
                    </w:rPr>
                  </w:rPrChange>
                </w:rPr>
                <w:t>rc207</w:t>
              </w:r>
            </w:ins>
          </w:p>
        </w:tc>
        <w:tc>
          <w:tcPr>
            <w:tcW w:w="560" w:type="dxa"/>
            <w:tcBorders>
              <w:left w:val="single" w:sz="4" w:space="0" w:color="auto"/>
            </w:tcBorders>
            <w:vAlign w:val="center"/>
            <w:tcPrChange w:id="22518" w:author="Στάθης Καπ" w:date="2023-03-03T06:26:00Z">
              <w:tcPr>
                <w:tcW w:w="560" w:type="dxa"/>
              </w:tcPr>
            </w:tcPrChange>
          </w:tcPr>
          <w:p w14:paraId="5C068D05" w14:textId="51693FD3" w:rsidR="00C87CFE" w:rsidRPr="00CD1347" w:rsidRDefault="00C87CFE" w:rsidP="00C87CFE">
            <w:pPr>
              <w:jc w:val="center"/>
              <w:rPr>
                <w:ins w:id="22519" w:author="Στάθης Καπ" w:date="2023-03-03T04:01:00Z"/>
                <w:sz w:val="16"/>
                <w:szCs w:val="16"/>
              </w:rPr>
            </w:pPr>
            <w:ins w:id="22520" w:author="Στάθης Καπ" w:date="2023-03-03T06:21:00Z">
              <w:r>
                <w:rPr>
                  <w:rFonts w:ascii="Calibri" w:hAnsi="Calibri" w:cs="Calibri"/>
                  <w:color w:val="000000"/>
                  <w:sz w:val="16"/>
                  <w:szCs w:val="16"/>
                </w:rPr>
                <w:t>1724</w:t>
              </w:r>
            </w:ins>
          </w:p>
        </w:tc>
        <w:tc>
          <w:tcPr>
            <w:tcW w:w="855" w:type="dxa"/>
            <w:vAlign w:val="center"/>
            <w:tcPrChange w:id="22521" w:author="Στάθης Καπ" w:date="2023-03-03T06:26:00Z">
              <w:tcPr>
                <w:tcW w:w="855" w:type="dxa"/>
              </w:tcPr>
            </w:tcPrChange>
          </w:tcPr>
          <w:p w14:paraId="025CE3F8" w14:textId="351458BF" w:rsidR="00C87CFE" w:rsidRPr="00CD1347" w:rsidRDefault="00C87CFE" w:rsidP="00C87CFE">
            <w:pPr>
              <w:jc w:val="center"/>
              <w:rPr>
                <w:ins w:id="22522" w:author="Στάθης Καπ" w:date="2023-03-03T04:01:00Z"/>
                <w:sz w:val="16"/>
                <w:szCs w:val="16"/>
              </w:rPr>
            </w:pPr>
            <w:ins w:id="22523" w:author="Στάθης Καπ" w:date="2023-03-03T06:21:00Z">
              <w:r>
                <w:rPr>
                  <w:rFonts w:ascii="Calibri" w:hAnsi="Calibri" w:cs="Calibri"/>
                  <w:color w:val="000000"/>
                  <w:sz w:val="16"/>
                  <w:szCs w:val="16"/>
                </w:rPr>
                <w:t>1713</w:t>
              </w:r>
            </w:ins>
          </w:p>
        </w:tc>
        <w:tc>
          <w:tcPr>
            <w:tcW w:w="544" w:type="dxa"/>
            <w:vAlign w:val="center"/>
            <w:tcPrChange w:id="22524" w:author="Στάθης Καπ" w:date="2023-03-03T06:26:00Z">
              <w:tcPr>
                <w:tcW w:w="544" w:type="dxa"/>
                <w:vAlign w:val="bottom"/>
              </w:tcPr>
            </w:tcPrChange>
          </w:tcPr>
          <w:p w14:paraId="40A24AD4" w14:textId="7AA8F444" w:rsidR="00C87CFE" w:rsidRPr="00CD1347" w:rsidRDefault="00C87CFE" w:rsidP="00C87CFE">
            <w:pPr>
              <w:jc w:val="center"/>
              <w:rPr>
                <w:ins w:id="22525" w:author="Στάθης Καπ" w:date="2023-03-03T04:01:00Z"/>
                <w:rFonts w:ascii="Calibri" w:hAnsi="Calibri" w:cs="Calibri"/>
                <w:color w:val="000000"/>
                <w:sz w:val="16"/>
                <w:szCs w:val="16"/>
              </w:rPr>
            </w:pPr>
            <w:ins w:id="22526" w:author="Στάθης Καπ" w:date="2023-03-03T06:21:00Z">
              <w:r>
                <w:rPr>
                  <w:rFonts w:ascii="Calibri" w:hAnsi="Calibri" w:cs="Calibri"/>
                  <w:color w:val="000000"/>
                  <w:sz w:val="16"/>
                  <w:szCs w:val="16"/>
                </w:rPr>
                <w:t>1712</w:t>
              </w:r>
            </w:ins>
          </w:p>
        </w:tc>
        <w:tc>
          <w:tcPr>
            <w:tcW w:w="621" w:type="dxa"/>
            <w:vAlign w:val="center"/>
            <w:tcPrChange w:id="22527" w:author="Στάθης Καπ" w:date="2023-03-03T06:26:00Z">
              <w:tcPr>
                <w:tcW w:w="621" w:type="dxa"/>
                <w:vAlign w:val="bottom"/>
              </w:tcPr>
            </w:tcPrChange>
          </w:tcPr>
          <w:p w14:paraId="2D1D8787" w14:textId="7914CAC8" w:rsidR="00C87CFE" w:rsidRPr="00CD1347" w:rsidRDefault="00C87CFE" w:rsidP="00C87CFE">
            <w:pPr>
              <w:jc w:val="center"/>
              <w:rPr>
                <w:ins w:id="22528" w:author="Στάθης Καπ" w:date="2023-03-03T04:01:00Z"/>
                <w:rFonts w:ascii="Calibri" w:hAnsi="Calibri" w:cs="Calibri"/>
                <w:color w:val="000000"/>
                <w:sz w:val="16"/>
                <w:szCs w:val="16"/>
              </w:rPr>
            </w:pPr>
            <w:ins w:id="22529" w:author="Στάθης Καπ" w:date="2023-03-03T06:21:00Z">
              <w:r>
                <w:rPr>
                  <w:rFonts w:ascii="Calibri" w:hAnsi="Calibri" w:cs="Calibri"/>
                  <w:color w:val="000000"/>
                  <w:sz w:val="16"/>
                  <w:szCs w:val="16"/>
                </w:rPr>
                <w:t>0.251</w:t>
              </w:r>
            </w:ins>
          </w:p>
        </w:tc>
        <w:tc>
          <w:tcPr>
            <w:tcW w:w="669" w:type="dxa"/>
            <w:vAlign w:val="center"/>
            <w:tcPrChange w:id="22530" w:author="Στάθης Καπ" w:date="2023-03-03T06:26:00Z">
              <w:tcPr>
                <w:tcW w:w="669" w:type="dxa"/>
                <w:vAlign w:val="center"/>
              </w:tcPr>
            </w:tcPrChange>
          </w:tcPr>
          <w:p w14:paraId="60E50EB9" w14:textId="2DB462E1" w:rsidR="00C87CFE" w:rsidRPr="00CD1347" w:rsidRDefault="00C87CFE" w:rsidP="00C87CFE">
            <w:pPr>
              <w:jc w:val="center"/>
              <w:rPr>
                <w:ins w:id="22531" w:author="Στάθης Καπ" w:date="2023-03-03T04:01:00Z"/>
                <w:rFonts w:cstheme="minorHAnsi"/>
                <w:sz w:val="16"/>
                <w:szCs w:val="16"/>
              </w:rPr>
            </w:pPr>
            <w:ins w:id="22532" w:author="Στάθης Καπ" w:date="2023-03-03T06:21:00Z">
              <w:r>
                <w:rPr>
                  <w:rFonts w:ascii="Calibri" w:hAnsi="Calibri" w:cstheme="minorHAnsi"/>
                  <w:color w:val="000000"/>
                  <w:sz w:val="16"/>
                  <w:szCs w:val="16"/>
                </w:rPr>
                <w:t>0.7</w:t>
              </w:r>
            </w:ins>
          </w:p>
        </w:tc>
        <w:tc>
          <w:tcPr>
            <w:tcW w:w="543" w:type="dxa"/>
            <w:vAlign w:val="center"/>
            <w:tcPrChange w:id="22533" w:author="Στάθης Καπ" w:date="2023-03-03T06:26:00Z">
              <w:tcPr>
                <w:tcW w:w="543" w:type="dxa"/>
                <w:vAlign w:val="bottom"/>
              </w:tcPr>
            </w:tcPrChange>
          </w:tcPr>
          <w:p w14:paraId="4E72B063" w14:textId="0D1C51A7" w:rsidR="00C87CFE" w:rsidRPr="00CD1347" w:rsidRDefault="00C87CFE" w:rsidP="00C87CFE">
            <w:pPr>
              <w:jc w:val="center"/>
              <w:rPr>
                <w:ins w:id="22534" w:author="Στάθης Καπ" w:date="2023-03-03T04:01:00Z"/>
                <w:rFonts w:ascii="Calibri" w:hAnsi="Calibri" w:cs="Calibri"/>
                <w:color w:val="000000"/>
                <w:sz w:val="16"/>
                <w:szCs w:val="16"/>
              </w:rPr>
            </w:pPr>
            <w:ins w:id="22535" w:author="Στάθης Καπ" w:date="2023-03-03T06:21:00Z">
              <w:r>
                <w:rPr>
                  <w:rFonts w:ascii="Calibri" w:hAnsi="Calibri" w:cs="Calibri"/>
                  <w:color w:val="000000"/>
                  <w:sz w:val="16"/>
                  <w:szCs w:val="16"/>
                </w:rPr>
                <w:t>1712</w:t>
              </w:r>
            </w:ins>
          </w:p>
        </w:tc>
        <w:tc>
          <w:tcPr>
            <w:tcW w:w="621" w:type="dxa"/>
            <w:vAlign w:val="center"/>
            <w:tcPrChange w:id="22536" w:author="Στάθης Καπ" w:date="2023-03-03T06:26:00Z">
              <w:tcPr>
                <w:tcW w:w="621" w:type="dxa"/>
                <w:vAlign w:val="bottom"/>
              </w:tcPr>
            </w:tcPrChange>
          </w:tcPr>
          <w:p w14:paraId="20E5B65C" w14:textId="367964F0" w:rsidR="00C87CFE" w:rsidRPr="00CD1347" w:rsidRDefault="00C87CFE" w:rsidP="00C87CFE">
            <w:pPr>
              <w:jc w:val="center"/>
              <w:rPr>
                <w:ins w:id="22537" w:author="Στάθης Καπ" w:date="2023-03-03T04:01:00Z"/>
                <w:rFonts w:ascii="Calibri" w:hAnsi="Calibri" w:cs="Calibri"/>
                <w:color w:val="000000"/>
                <w:sz w:val="16"/>
                <w:szCs w:val="16"/>
              </w:rPr>
            </w:pPr>
            <w:ins w:id="22538" w:author="Στάθης Καπ" w:date="2023-03-03T06:21:00Z">
              <w:r>
                <w:rPr>
                  <w:rFonts w:ascii="Calibri" w:hAnsi="Calibri" w:cs="Calibri"/>
                  <w:color w:val="000000"/>
                  <w:sz w:val="16"/>
                  <w:szCs w:val="16"/>
                </w:rPr>
                <w:t>0.343</w:t>
              </w:r>
            </w:ins>
          </w:p>
        </w:tc>
        <w:tc>
          <w:tcPr>
            <w:tcW w:w="669" w:type="dxa"/>
            <w:vAlign w:val="center"/>
            <w:tcPrChange w:id="22539" w:author="Στάθης Καπ" w:date="2023-03-03T06:26:00Z">
              <w:tcPr>
                <w:tcW w:w="669" w:type="dxa"/>
                <w:vAlign w:val="center"/>
              </w:tcPr>
            </w:tcPrChange>
          </w:tcPr>
          <w:p w14:paraId="2791AC95" w14:textId="6A221C2F" w:rsidR="00C87CFE" w:rsidRPr="00CD1347" w:rsidRDefault="00C87CFE" w:rsidP="00C87CFE">
            <w:pPr>
              <w:jc w:val="center"/>
              <w:rPr>
                <w:ins w:id="22540" w:author="Στάθης Καπ" w:date="2023-03-03T04:01:00Z"/>
                <w:rFonts w:cstheme="minorHAnsi"/>
                <w:sz w:val="16"/>
                <w:szCs w:val="16"/>
              </w:rPr>
            </w:pPr>
            <w:ins w:id="22541" w:author="Στάθης Καπ" w:date="2023-03-03T06:21:00Z">
              <w:r>
                <w:rPr>
                  <w:rFonts w:ascii="Calibri" w:hAnsi="Calibri" w:cstheme="minorHAnsi"/>
                  <w:color w:val="000000"/>
                  <w:sz w:val="16"/>
                  <w:szCs w:val="16"/>
                </w:rPr>
                <w:t>0</w:t>
              </w:r>
            </w:ins>
          </w:p>
        </w:tc>
        <w:tc>
          <w:tcPr>
            <w:tcW w:w="508" w:type="dxa"/>
            <w:vAlign w:val="center"/>
            <w:tcPrChange w:id="22542" w:author="Στάθης Καπ" w:date="2023-03-03T06:26:00Z">
              <w:tcPr>
                <w:tcW w:w="508" w:type="dxa"/>
                <w:vAlign w:val="bottom"/>
              </w:tcPr>
            </w:tcPrChange>
          </w:tcPr>
          <w:p w14:paraId="1A969CB5" w14:textId="4EBDFB45" w:rsidR="00C87CFE" w:rsidRPr="00CD1347" w:rsidRDefault="00C87CFE" w:rsidP="00C87CFE">
            <w:pPr>
              <w:jc w:val="center"/>
              <w:rPr>
                <w:ins w:id="22543" w:author="Στάθης Καπ" w:date="2023-03-03T04:01:00Z"/>
                <w:rFonts w:ascii="Calibri" w:hAnsi="Calibri" w:cs="Calibri"/>
                <w:color w:val="000000"/>
                <w:sz w:val="16"/>
                <w:szCs w:val="16"/>
              </w:rPr>
            </w:pPr>
            <w:ins w:id="22544" w:author="Στάθης Καπ" w:date="2023-03-03T06:21:00Z">
              <w:r>
                <w:rPr>
                  <w:rFonts w:ascii="Calibri" w:hAnsi="Calibri" w:cs="Calibri"/>
                  <w:color w:val="000000"/>
                  <w:sz w:val="16"/>
                  <w:szCs w:val="16"/>
                </w:rPr>
                <w:t>1709</w:t>
              </w:r>
            </w:ins>
          </w:p>
        </w:tc>
        <w:tc>
          <w:tcPr>
            <w:tcW w:w="541" w:type="dxa"/>
            <w:vAlign w:val="center"/>
            <w:tcPrChange w:id="22545" w:author="Στάθης Καπ" w:date="2023-03-03T06:26:00Z">
              <w:tcPr>
                <w:tcW w:w="541" w:type="dxa"/>
                <w:vAlign w:val="bottom"/>
              </w:tcPr>
            </w:tcPrChange>
          </w:tcPr>
          <w:p w14:paraId="1F0697A9" w14:textId="415714DF" w:rsidR="00C87CFE" w:rsidRPr="00CD1347" w:rsidRDefault="00C87CFE" w:rsidP="00C87CFE">
            <w:pPr>
              <w:jc w:val="center"/>
              <w:rPr>
                <w:ins w:id="22546" w:author="Στάθης Καπ" w:date="2023-03-03T04:01:00Z"/>
                <w:rFonts w:ascii="Calibri" w:hAnsi="Calibri" w:cs="Calibri"/>
                <w:color w:val="000000"/>
                <w:sz w:val="16"/>
                <w:szCs w:val="16"/>
              </w:rPr>
            </w:pPr>
            <w:ins w:id="22547" w:author="Στάθης Καπ" w:date="2023-03-03T06:21:00Z">
              <w:r>
                <w:rPr>
                  <w:rFonts w:ascii="Calibri" w:hAnsi="Calibri" w:cs="Calibri"/>
                  <w:color w:val="000000"/>
                  <w:sz w:val="16"/>
                  <w:szCs w:val="16"/>
                </w:rPr>
                <w:t>0.326</w:t>
              </w:r>
            </w:ins>
          </w:p>
        </w:tc>
        <w:tc>
          <w:tcPr>
            <w:tcW w:w="589" w:type="dxa"/>
            <w:vAlign w:val="center"/>
            <w:tcPrChange w:id="22548" w:author="Στάθης Καπ" w:date="2023-03-03T06:26:00Z">
              <w:tcPr>
                <w:tcW w:w="589" w:type="dxa"/>
                <w:vAlign w:val="center"/>
              </w:tcPr>
            </w:tcPrChange>
          </w:tcPr>
          <w:p w14:paraId="5AF4E1F2" w14:textId="44C88986" w:rsidR="00C87CFE" w:rsidRPr="00CD1347" w:rsidRDefault="00C87CFE" w:rsidP="00C87CFE">
            <w:pPr>
              <w:jc w:val="center"/>
              <w:rPr>
                <w:ins w:id="22549" w:author="Στάθης Καπ" w:date="2023-03-03T04:01:00Z"/>
                <w:rFonts w:cstheme="minorHAnsi"/>
                <w:sz w:val="16"/>
                <w:szCs w:val="16"/>
              </w:rPr>
            </w:pPr>
            <w:ins w:id="22550" w:author="Στάθης Καπ" w:date="2023-03-03T06:21:00Z">
              <w:r>
                <w:rPr>
                  <w:rFonts w:ascii="Calibri" w:hAnsi="Calibri" w:cstheme="minorHAnsi"/>
                  <w:color w:val="000000"/>
                  <w:sz w:val="16"/>
                  <w:szCs w:val="16"/>
                </w:rPr>
                <w:t>0.18</w:t>
              </w:r>
            </w:ins>
          </w:p>
        </w:tc>
        <w:tc>
          <w:tcPr>
            <w:tcW w:w="463" w:type="dxa"/>
            <w:vAlign w:val="center"/>
            <w:tcPrChange w:id="22551" w:author="Στάθης Καπ" w:date="2023-03-03T06:26:00Z">
              <w:tcPr>
                <w:tcW w:w="463" w:type="dxa"/>
                <w:vAlign w:val="bottom"/>
              </w:tcPr>
            </w:tcPrChange>
          </w:tcPr>
          <w:p w14:paraId="7F8CD98D" w14:textId="2170AB0E" w:rsidR="00C87CFE" w:rsidRPr="00CD1347" w:rsidRDefault="00C87CFE" w:rsidP="00C87CFE">
            <w:pPr>
              <w:jc w:val="center"/>
              <w:rPr>
                <w:ins w:id="22552" w:author="Στάθης Καπ" w:date="2023-03-03T04:01:00Z"/>
                <w:rFonts w:ascii="Calibri" w:hAnsi="Calibri" w:cs="Calibri"/>
                <w:color w:val="000000"/>
                <w:sz w:val="16"/>
                <w:szCs w:val="16"/>
              </w:rPr>
            </w:pPr>
            <w:ins w:id="22553" w:author="Στάθης Καπ" w:date="2023-03-03T06:21:00Z">
              <w:r>
                <w:rPr>
                  <w:rFonts w:ascii="Calibri" w:hAnsi="Calibri" w:cs="Calibri"/>
                  <w:color w:val="000000"/>
                  <w:sz w:val="16"/>
                  <w:szCs w:val="16"/>
                </w:rPr>
                <w:t>1689</w:t>
              </w:r>
            </w:ins>
          </w:p>
        </w:tc>
        <w:tc>
          <w:tcPr>
            <w:tcW w:w="541" w:type="dxa"/>
            <w:vAlign w:val="center"/>
            <w:tcPrChange w:id="22554" w:author="Στάθης Καπ" w:date="2023-03-03T06:26:00Z">
              <w:tcPr>
                <w:tcW w:w="541" w:type="dxa"/>
                <w:vAlign w:val="bottom"/>
              </w:tcPr>
            </w:tcPrChange>
          </w:tcPr>
          <w:p w14:paraId="5982F1DA" w14:textId="2B0350FF" w:rsidR="00C87CFE" w:rsidRPr="00CD1347" w:rsidRDefault="00C87CFE" w:rsidP="00C87CFE">
            <w:pPr>
              <w:jc w:val="center"/>
              <w:rPr>
                <w:ins w:id="22555" w:author="Στάθης Καπ" w:date="2023-03-03T04:01:00Z"/>
                <w:rFonts w:ascii="Calibri" w:hAnsi="Calibri" w:cs="Calibri"/>
                <w:color w:val="000000"/>
                <w:sz w:val="16"/>
                <w:szCs w:val="16"/>
              </w:rPr>
            </w:pPr>
            <w:ins w:id="22556" w:author="Στάθης Καπ" w:date="2023-03-03T06:21:00Z">
              <w:r>
                <w:rPr>
                  <w:rFonts w:ascii="Calibri" w:hAnsi="Calibri" w:cs="Calibri"/>
                  <w:color w:val="000000"/>
                  <w:sz w:val="16"/>
                  <w:szCs w:val="16"/>
                </w:rPr>
                <w:t>0.18</w:t>
              </w:r>
            </w:ins>
          </w:p>
        </w:tc>
        <w:tc>
          <w:tcPr>
            <w:tcW w:w="589" w:type="dxa"/>
            <w:vAlign w:val="center"/>
            <w:tcPrChange w:id="22557" w:author="Στάθης Καπ" w:date="2023-03-03T06:26:00Z">
              <w:tcPr>
                <w:tcW w:w="589" w:type="dxa"/>
                <w:vAlign w:val="center"/>
              </w:tcPr>
            </w:tcPrChange>
          </w:tcPr>
          <w:p w14:paraId="0F852D50" w14:textId="394718FC" w:rsidR="00C87CFE" w:rsidRPr="00CD1347" w:rsidRDefault="00C87CFE" w:rsidP="00C87CFE">
            <w:pPr>
              <w:jc w:val="center"/>
              <w:rPr>
                <w:ins w:id="22558" w:author="Στάθης Καπ" w:date="2023-03-03T04:01:00Z"/>
                <w:rFonts w:cstheme="minorHAnsi"/>
                <w:sz w:val="16"/>
                <w:szCs w:val="16"/>
              </w:rPr>
            </w:pPr>
            <w:ins w:id="22559" w:author="Στάθης Καπ" w:date="2023-03-03T06:21:00Z">
              <w:r>
                <w:rPr>
                  <w:rFonts w:ascii="Calibri" w:hAnsi="Calibri" w:cstheme="minorHAnsi"/>
                  <w:color w:val="000000"/>
                  <w:sz w:val="16"/>
                  <w:szCs w:val="16"/>
                </w:rPr>
                <w:t>1.34</w:t>
              </w:r>
            </w:ins>
          </w:p>
        </w:tc>
      </w:tr>
      <w:tr w:rsidR="00C87CFE" w:rsidRPr="00BB05AC" w14:paraId="0AE47081" w14:textId="77777777" w:rsidTr="00F03C40">
        <w:tblPrEx>
          <w:tblW w:w="0" w:type="auto"/>
          <w:tblBorders>
            <w:insideH w:val="none" w:sz="0" w:space="0" w:color="auto"/>
            <w:insideV w:val="none" w:sz="0" w:space="0" w:color="auto"/>
          </w:tblBorders>
          <w:tblCellMar>
            <w:left w:w="0" w:type="dxa"/>
            <w:right w:w="0" w:type="dxa"/>
          </w:tblCellMar>
          <w:tblPrExChange w:id="2256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561" w:author="Στάθης Καπ" w:date="2023-03-03T04:01:00Z"/>
        </w:trPr>
        <w:tc>
          <w:tcPr>
            <w:tcW w:w="515" w:type="dxa"/>
            <w:tcBorders>
              <w:top w:val="nil"/>
              <w:bottom w:val="single" w:sz="4" w:space="0" w:color="auto"/>
              <w:right w:val="single" w:sz="4" w:space="0" w:color="auto"/>
            </w:tcBorders>
            <w:shd w:val="clear" w:color="auto" w:fill="E7E6E6" w:themeFill="background2"/>
            <w:vAlign w:val="bottom"/>
            <w:tcPrChange w:id="22562" w:author="Στάθης Καπ" w:date="2023-03-03T06:26:00Z">
              <w:tcPr>
                <w:tcW w:w="515" w:type="dxa"/>
                <w:vAlign w:val="bottom"/>
              </w:tcPr>
            </w:tcPrChange>
          </w:tcPr>
          <w:p w14:paraId="3175EB25" w14:textId="2B237BF9" w:rsidR="00C87CFE" w:rsidRPr="00CD1347" w:rsidRDefault="00C87CFE" w:rsidP="00C87CFE">
            <w:pPr>
              <w:jc w:val="center"/>
              <w:rPr>
                <w:ins w:id="22563" w:author="Στάθης Καπ" w:date="2023-03-03T04:01:00Z"/>
                <w:rFonts w:ascii="Calibri" w:hAnsi="Calibri" w:cs="Calibri"/>
                <w:color w:val="000000"/>
                <w:sz w:val="16"/>
                <w:szCs w:val="16"/>
              </w:rPr>
            </w:pPr>
            <w:ins w:id="22564" w:author="Στάθης Καπ" w:date="2023-03-03T04:08:00Z">
              <w:r w:rsidRPr="00CD1347">
                <w:rPr>
                  <w:rFonts w:ascii="Calibri" w:hAnsi="Calibri" w:cs="Calibri"/>
                  <w:color w:val="000000"/>
                  <w:sz w:val="16"/>
                  <w:szCs w:val="16"/>
                  <w:rPrChange w:id="22565" w:author="Στάθης Καπ" w:date="2023-03-03T04:09:00Z">
                    <w:rPr>
                      <w:rFonts w:ascii="Calibri" w:hAnsi="Calibri" w:cs="Calibri"/>
                      <w:color w:val="000000"/>
                      <w:sz w:val="18"/>
                      <w:szCs w:val="18"/>
                    </w:rPr>
                  </w:rPrChange>
                </w:rPr>
                <w:t>rc208</w:t>
              </w:r>
            </w:ins>
          </w:p>
        </w:tc>
        <w:tc>
          <w:tcPr>
            <w:tcW w:w="560" w:type="dxa"/>
            <w:tcBorders>
              <w:left w:val="single" w:sz="4" w:space="0" w:color="auto"/>
            </w:tcBorders>
            <w:vAlign w:val="center"/>
            <w:tcPrChange w:id="22566" w:author="Στάθης Καπ" w:date="2023-03-03T06:26:00Z">
              <w:tcPr>
                <w:tcW w:w="560" w:type="dxa"/>
              </w:tcPr>
            </w:tcPrChange>
          </w:tcPr>
          <w:p w14:paraId="13CAA797" w14:textId="5B2BC198" w:rsidR="00C87CFE" w:rsidRPr="00CD1347" w:rsidRDefault="00C87CFE" w:rsidP="00C87CFE">
            <w:pPr>
              <w:jc w:val="center"/>
              <w:rPr>
                <w:ins w:id="22567" w:author="Στάθης Καπ" w:date="2023-03-03T04:01:00Z"/>
                <w:sz w:val="16"/>
                <w:szCs w:val="16"/>
              </w:rPr>
            </w:pPr>
            <w:ins w:id="22568" w:author="Στάθης Καπ" w:date="2023-03-03T06:21:00Z">
              <w:r>
                <w:rPr>
                  <w:rFonts w:ascii="Calibri" w:hAnsi="Calibri" w:cs="Calibri"/>
                  <w:color w:val="000000"/>
                  <w:sz w:val="16"/>
                  <w:szCs w:val="16"/>
                </w:rPr>
                <w:t>1724</w:t>
              </w:r>
            </w:ins>
          </w:p>
        </w:tc>
        <w:tc>
          <w:tcPr>
            <w:tcW w:w="855" w:type="dxa"/>
            <w:vAlign w:val="center"/>
            <w:tcPrChange w:id="22569" w:author="Στάθης Καπ" w:date="2023-03-03T06:26:00Z">
              <w:tcPr>
                <w:tcW w:w="855" w:type="dxa"/>
              </w:tcPr>
            </w:tcPrChange>
          </w:tcPr>
          <w:p w14:paraId="608BF85C" w14:textId="26E5A746" w:rsidR="00C87CFE" w:rsidRPr="00CD1347" w:rsidRDefault="00C87CFE" w:rsidP="00C87CFE">
            <w:pPr>
              <w:jc w:val="center"/>
              <w:rPr>
                <w:ins w:id="22570" w:author="Στάθης Καπ" w:date="2023-03-03T04:01:00Z"/>
                <w:sz w:val="16"/>
                <w:szCs w:val="16"/>
              </w:rPr>
            </w:pPr>
            <w:ins w:id="22571" w:author="Στάθης Καπ" w:date="2023-03-03T06:21:00Z">
              <w:r>
                <w:rPr>
                  <w:rFonts w:ascii="Calibri" w:hAnsi="Calibri" w:cs="Calibri"/>
                  <w:color w:val="000000"/>
                  <w:sz w:val="16"/>
                  <w:szCs w:val="16"/>
                </w:rPr>
                <w:t>1724</w:t>
              </w:r>
            </w:ins>
          </w:p>
        </w:tc>
        <w:tc>
          <w:tcPr>
            <w:tcW w:w="544" w:type="dxa"/>
            <w:vAlign w:val="center"/>
            <w:tcPrChange w:id="22572" w:author="Στάθης Καπ" w:date="2023-03-03T06:26:00Z">
              <w:tcPr>
                <w:tcW w:w="544" w:type="dxa"/>
                <w:vAlign w:val="bottom"/>
              </w:tcPr>
            </w:tcPrChange>
          </w:tcPr>
          <w:p w14:paraId="74C3DD93" w14:textId="14BB94EB" w:rsidR="00C87CFE" w:rsidRPr="00CD1347" w:rsidRDefault="00C87CFE" w:rsidP="00C87CFE">
            <w:pPr>
              <w:jc w:val="center"/>
              <w:rPr>
                <w:ins w:id="22573" w:author="Στάθης Καπ" w:date="2023-03-03T04:01:00Z"/>
                <w:rFonts w:ascii="Calibri" w:hAnsi="Calibri" w:cs="Calibri"/>
                <w:color w:val="000000"/>
                <w:sz w:val="16"/>
                <w:szCs w:val="16"/>
              </w:rPr>
            </w:pPr>
            <w:ins w:id="22574" w:author="Στάθης Καπ" w:date="2023-03-03T06:21:00Z">
              <w:r>
                <w:rPr>
                  <w:rFonts w:ascii="Calibri" w:hAnsi="Calibri" w:cs="Calibri"/>
                  <w:color w:val="000000"/>
                  <w:sz w:val="16"/>
                  <w:szCs w:val="16"/>
                </w:rPr>
                <w:t>1724</w:t>
              </w:r>
            </w:ins>
          </w:p>
        </w:tc>
        <w:tc>
          <w:tcPr>
            <w:tcW w:w="621" w:type="dxa"/>
            <w:vAlign w:val="center"/>
            <w:tcPrChange w:id="22575" w:author="Στάθης Καπ" w:date="2023-03-03T06:26:00Z">
              <w:tcPr>
                <w:tcW w:w="621" w:type="dxa"/>
                <w:vAlign w:val="bottom"/>
              </w:tcPr>
            </w:tcPrChange>
          </w:tcPr>
          <w:p w14:paraId="19184FC8" w14:textId="4BB3A046" w:rsidR="00C87CFE" w:rsidRPr="00CD1347" w:rsidRDefault="00C87CFE" w:rsidP="00C87CFE">
            <w:pPr>
              <w:jc w:val="center"/>
              <w:rPr>
                <w:ins w:id="22576" w:author="Στάθης Καπ" w:date="2023-03-03T04:01:00Z"/>
                <w:rFonts w:ascii="Calibri" w:hAnsi="Calibri" w:cs="Calibri"/>
                <w:color w:val="000000"/>
                <w:sz w:val="16"/>
                <w:szCs w:val="16"/>
              </w:rPr>
            </w:pPr>
            <w:ins w:id="22577" w:author="Στάθης Καπ" w:date="2023-03-03T06:21:00Z">
              <w:r>
                <w:rPr>
                  <w:rFonts w:ascii="Calibri" w:hAnsi="Calibri" w:cs="Calibri"/>
                  <w:color w:val="000000"/>
                  <w:sz w:val="16"/>
                  <w:szCs w:val="16"/>
                </w:rPr>
                <w:t>0.193</w:t>
              </w:r>
            </w:ins>
          </w:p>
        </w:tc>
        <w:tc>
          <w:tcPr>
            <w:tcW w:w="669" w:type="dxa"/>
            <w:vAlign w:val="center"/>
            <w:tcPrChange w:id="22578" w:author="Στάθης Καπ" w:date="2023-03-03T06:26:00Z">
              <w:tcPr>
                <w:tcW w:w="669" w:type="dxa"/>
                <w:vAlign w:val="center"/>
              </w:tcPr>
            </w:tcPrChange>
          </w:tcPr>
          <w:p w14:paraId="54B97D67" w14:textId="451880DC" w:rsidR="00C87CFE" w:rsidRPr="00CD1347" w:rsidRDefault="00C87CFE" w:rsidP="00C87CFE">
            <w:pPr>
              <w:jc w:val="center"/>
              <w:rPr>
                <w:ins w:id="22579" w:author="Στάθης Καπ" w:date="2023-03-03T04:01:00Z"/>
                <w:rFonts w:cstheme="minorHAnsi"/>
                <w:sz w:val="16"/>
                <w:szCs w:val="16"/>
              </w:rPr>
            </w:pPr>
            <w:ins w:id="22580" w:author="Στάθης Καπ" w:date="2023-03-03T06:21:00Z">
              <w:r>
                <w:rPr>
                  <w:rFonts w:ascii="Calibri" w:hAnsi="Calibri" w:cstheme="minorHAnsi"/>
                  <w:color w:val="000000"/>
                  <w:sz w:val="16"/>
                  <w:szCs w:val="16"/>
                </w:rPr>
                <w:t>0</w:t>
              </w:r>
            </w:ins>
          </w:p>
        </w:tc>
        <w:tc>
          <w:tcPr>
            <w:tcW w:w="543" w:type="dxa"/>
            <w:vAlign w:val="center"/>
            <w:tcPrChange w:id="22581" w:author="Στάθης Καπ" w:date="2023-03-03T06:26:00Z">
              <w:tcPr>
                <w:tcW w:w="543" w:type="dxa"/>
                <w:vAlign w:val="bottom"/>
              </w:tcPr>
            </w:tcPrChange>
          </w:tcPr>
          <w:p w14:paraId="6B0CB8C6" w14:textId="1EC8150F" w:rsidR="00C87CFE" w:rsidRPr="00CD1347" w:rsidRDefault="00C87CFE" w:rsidP="00C87CFE">
            <w:pPr>
              <w:jc w:val="center"/>
              <w:rPr>
                <w:ins w:id="22582" w:author="Στάθης Καπ" w:date="2023-03-03T04:01:00Z"/>
                <w:rFonts w:ascii="Calibri" w:hAnsi="Calibri" w:cs="Calibri"/>
                <w:color w:val="000000"/>
                <w:sz w:val="16"/>
                <w:szCs w:val="16"/>
              </w:rPr>
            </w:pPr>
            <w:ins w:id="22583" w:author="Στάθης Καπ" w:date="2023-03-03T06:21:00Z">
              <w:r>
                <w:rPr>
                  <w:rFonts w:ascii="Calibri" w:hAnsi="Calibri" w:cs="Calibri"/>
                  <w:color w:val="000000"/>
                  <w:sz w:val="16"/>
                  <w:szCs w:val="16"/>
                </w:rPr>
                <w:t>1724</w:t>
              </w:r>
            </w:ins>
          </w:p>
        </w:tc>
        <w:tc>
          <w:tcPr>
            <w:tcW w:w="621" w:type="dxa"/>
            <w:vAlign w:val="center"/>
            <w:tcPrChange w:id="22584" w:author="Στάθης Καπ" w:date="2023-03-03T06:26:00Z">
              <w:tcPr>
                <w:tcW w:w="621" w:type="dxa"/>
                <w:vAlign w:val="bottom"/>
              </w:tcPr>
            </w:tcPrChange>
          </w:tcPr>
          <w:p w14:paraId="62197465" w14:textId="34D62043" w:rsidR="00C87CFE" w:rsidRPr="00CD1347" w:rsidRDefault="00C87CFE" w:rsidP="00C87CFE">
            <w:pPr>
              <w:jc w:val="center"/>
              <w:rPr>
                <w:ins w:id="22585" w:author="Στάθης Καπ" w:date="2023-03-03T04:01:00Z"/>
                <w:rFonts w:ascii="Calibri" w:hAnsi="Calibri" w:cs="Calibri"/>
                <w:color w:val="000000"/>
                <w:sz w:val="16"/>
                <w:szCs w:val="16"/>
              </w:rPr>
            </w:pPr>
            <w:ins w:id="22586" w:author="Στάθης Καπ" w:date="2023-03-03T06:21:00Z">
              <w:r>
                <w:rPr>
                  <w:rFonts w:ascii="Calibri" w:hAnsi="Calibri" w:cs="Calibri"/>
                  <w:color w:val="000000"/>
                  <w:sz w:val="16"/>
                  <w:szCs w:val="16"/>
                </w:rPr>
                <w:t>0.152</w:t>
              </w:r>
            </w:ins>
          </w:p>
        </w:tc>
        <w:tc>
          <w:tcPr>
            <w:tcW w:w="669" w:type="dxa"/>
            <w:vAlign w:val="center"/>
            <w:tcPrChange w:id="22587" w:author="Στάθης Καπ" w:date="2023-03-03T06:26:00Z">
              <w:tcPr>
                <w:tcW w:w="669" w:type="dxa"/>
                <w:vAlign w:val="center"/>
              </w:tcPr>
            </w:tcPrChange>
          </w:tcPr>
          <w:p w14:paraId="05933943" w14:textId="15A07FFC" w:rsidR="00C87CFE" w:rsidRPr="00CD1347" w:rsidRDefault="00C87CFE" w:rsidP="00C87CFE">
            <w:pPr>
              <w:jc w:val="center"/>
              <w:rPr>
                <w:ins w:id="22588" w:author="Στάθης Καπ" w:date="2023-03-03T04:01:00Z"/>
                <w:rFonts w:cstheme="minorHAnsi"/>
                <w:sz w:val="16"/>
                <w:szCs w:val="16"/>
              </w:rPr>
            </w:pPr>
            <w:ins w:id="22589" w:author="Στάθης Καπ" w:date="2023-03-03T06:21:00Z">
              <w:r>
                <w:rPr>
                  <w:rFonts w:ascii="Calibri" w:hAnsi="Calibri" w:cstheme="minorHAnsi"/>
                  <w:color w:val="000000"/>
                  <w:sz w:val="16"/>
                  <w:szCs w:val="16"/>
                </w:rPr>
                <w:t>0</w:t>
              </w:r>
            </w:ins>
          </w:p>
        </w:tc>
        <w:tc>
          <w:tcPr>
            <w:tcW w:w="508" w:type="dxa"/>
            <w:vAlign w:val="center"/>
            <w:tcPrChange w:id="22590" w:author="Στάθης Καπ" w:date="2023-03-03T06:26:00Z">
              <w:tcPr>
                <w:tcW w:w="508" w:type="dxa"/>
                <w:vAlign w:val="bottom"/>
              </w:tcPr>
            </w:tcPrChange>
          </w:tcPr>
          <w:p w14:paraId="7C086866" w14:textId="375D211D" w:rsidR="00C87CFE" w:rsidRPr="00CD1347" w:rsidRDefault="00C87CFE" w:rsidP="00C87CFE">
            <w:pPr>
              <w:jc w:val="center"/>
              <w:rPr>
                <w:ins w:id="22591" w:author="Στάθης Καπ" w:date="2023-03-03T04:01:00Z"/>
                <w:rFonts w:ascii="Calibri" w:hAnsi="Calibri" w:cs="Calibri"/>
                <w:color w:val="000000"/>
                <w:sz w:val="16"/>
                <w:szCs w:val="16"/>
              </w:rPr>
            </w:pPr>
            <w:ins w:id="22592" w:author="Στάθης Καπ" w:date="2023-03-03T06:21:00Z">
              <w:r>
                <w:rPr>
                  <w:rFonts w:ascii="Calibri" w:hAnsi="Calibri" w:cs="Calibri"/>
                  <w:color w:val="000000"/>
                  <w:sz w:val="16"/>
                  <w:szCs w:val="16"/>
                </w:rPr>
                <w:t>1724</w:t>
              </w:r>
            </w:ins>
          </w:p>
        </w:tc>
        <w:tc>
          <w:tcPr>
            <w:tcW w:w="541" w:type="dxa"/>
            <w:vAlign w:val="center"/>
            <w:tcPrChange w:id="22593" w:author="Στάθης Καπ" w:date="2023-03-03T06:26:00Z">
              <w:tcPr>
                <w:tcW w:w="541" w:type="dxa"/>
                <w:vAlign w:val="bottom"/>
              </w:tcPr>
            </w:tcPrChange>
          </w:tcPr>
          <w:p w14:paraId="6999FF92" w14:textId="571F9D96" w:rsidR="00C87CFE" w:rsidRPr="00CD1347" w:rsidRDefault="00C87CFE" w:rsidP="00C87CFE">
            <w:pPr>
              <w:jc w:val="center"/>
              <w:rPr>
                <w:ins w:id="22594" w:author="Στάθης Καπ" w:date="2023-03-03T04:01:00Z"/>
                <w:rFonts w:ascii="Calibri" w:hAnsi="Calibri" w:cs="Calibri"/>
                <w:color w:val="000000"/>
                <w:sz w:val="16"/>
                <w:szCs w:val="16"/>
              </w:rPr>
            </w:pPr>
            <w:ins w:id="22595" w:author="Στάθης Καπ" w:date="2023-03-03T06:21:00Z">
              <w:r>
                <w:rPr>
                  <w:rFonts w:ascii="Calibri" w:hAnsi="Calibri" w:cs="Calibri"/>
                  <w:color w:val="000000"/>
                  <w:sz w:val="16"/>
                  <w:szCs w:val="16"/>
                </w:rPr>
                <w:t>0.162</w:t>
              </w:r>
            </w:ins>
          </w:p>
        </w:tc>
        <w:tc>
          <w:tcPr>
            <w:tcW w:w="589" w:type="dxa"/>
            <w:vAlign w:val="center"/>
            <w:tcPrChange w:id="22596" w:author="Στάθης Καπ" w:date="2023-03-03T06:26:00Z">
              <w:tcPr>
                <w:tcW w:w="589" w:type="dxa"/>
                <w:vAlign w:val="center"/>
              </w:tcPr>
            </w:tcPrChange>
          </w:tcPr>
          <w:p w14:paraId="53EE813E" w14:textId="72ED78D4" w:rsidR="00C87CFE" w:rsidRPr="00CD1347" w:rsidRDefault="00C87CFE" w:rsidP="00C87CFE">
            <w:pPr>
              <w:jc w:val="center"/>
              <w:rPr>
                <w:ins w:id="22597" w:author="Στάθης Καπ" w:date="2023-03-03T04:01:00Z"/>
                <w:rFonts w:cstheme="minorHAnsi"/>
                <w:sz w:val="16"/>
                <w:szCs w:val="16"/>
              </w:rPr>
            </w:pPr>
            <w:ins w:id="22598" w:author="Στάθης Καπ" w:date="2023-03-03T06:21:00Z">
              <w:r>
                <w:rPr>
                  <w:rFonts w:ascii="Calibri" w:hAnsi="Calibri" w:cstheme="minorHAnsi"/>
                  <w:color w:val="000000"/>
                  <w:sz w:val="16"/>
                  <w:szCs w:val="16"/>
                </w:rPr>
                <w:t>0</w:t>
              </w:r>
            </w:ins>
          </w:p>
        </w:tc>
        <w:tc>
          <w:tcPr>
            <w:tcW w:w="463" w:type="dxa"/>
            <w:vAlign w:val="center"/>
            <w:tcPrChange w:id="22599" w:author="Στάθης Καπ" w:date="2023-03-03T06:26:00Z">
              <w:tcPr>
                <w:tcW w:w="463" w:type="dxa"/>
                <w:vAlign w:val="bottom"/>
              </w:tcPr>
            </w:tcPrChange>
          </w:tcPr>
          <w:p w14:paraId="7FE1155D" w14:textId="32776390" w:rsidR="00C87CFE" w:rsidRPr="00CD1347" w:rsidRDefault="00C87CFE" w:rsidP="00C87CFE">
            <w:pPr>
              <w:jc w:val="center"/>
              <w:rPr>
                <w:ins w:id="22600" w:author="Στάθης Καπ" w:date="2023-03-03T04:01:00Z"/>
                <w:rFonts w:ascii="Calibri" w:hAnsi="Calibri" w:cs="Calibri"/>
                <w:color w:val="000000"/>
                <w:sz w:val="16"/>
                <w:szCs w:val="16"/>
              </w:rPr>
            </w:pPr>
            <w:ins w:id="22601" w:author="Στάθης Καπ" w:date="2023-03-03T06:21:00Z">
              <w:r>
                <w:rPr>
                  <w:rFonts w:ascii="Calibri" w:hAnsi="Calibri" w:cs="Calibri"/>
                  <w:color w:val="000000"/>
                  <w:sz w:val="16"/>
                  <w:szCs w:val="16"/>
                </w:rPr>
                <w:t>1724</w:t>
              </w:r>
            </w:ins>
          </w:p>
        </w:tc>
        <w:tc>
          <w:tcPr>
            <w:tcW w:w="541" w:type="dxa"/>
            <w:vAlign w:val="center"/>
            <w:tcPrChange w:id="22602" w:author="Στάθης Καπ" w:date="2023-03-03T06:26:00Z">
              <w:tcPr>
                <w:tcW w:w="541" w:type="dxa"/>
                <w:vAlign w:val="bottom"/>
              </w:tcPr>
            </w:tcPrChange>
          </w:tcPr>
          <w:p w14:paraId="78FD9BED" w14:textId="30A5DE68" w:rsidR="00C87CFE" w:rsidRPr="00CD1347" w:rsidRDefault="00C87CFE" w:rsidP="00C87CFE">
            <w:pPr>
              <w:jc w:val="center"/>
              <w:rPr>
                <w:ins w:id="22603" w:author="Στάθης Καπ" w:date="2023-03-03T04:01:00Z"/>
                <w:rFonts w:ascii="Calibri" w:hAnsi="Calibri" w:cs="Calibri"/>
                <w:color w:val="000000"/>
                <w:sz w:val="16"/>
                <w:szCs w:val="16"/>
              </w:rPr>
            </w:pPr>
            <w:ins w:id="22604" w:author="Στάθης Καπ" w:date="2023-03-03T06:21:00Z">
              <w:r>
                <w:rPr>
                  <w:rFonts w:ascii="Calibri" w:hAnsi="Calibri" w:cs="Calibri"/>
                  <w:color w:val="000000"/>
                  <w:sz w:val="16"/>
                  <w:szCs w:val="16"/>
                </w:rPr>
                <w:t>0.324</w:t>
              </w:r>
            </w:ins>
          </w:p>
        </w:tc>
        <w:tc>
          <w:tcPr>
            <w:tcW w:w="589" w:type="dxa"/>
            <w:vAlign w:val="center"/>
            <w:tcPrChange w:id="22605" w:author="Στάθης Καπ" w:date="2023-03-03T06:26:00Z">
              <w:tcPr>
                <w:tcW w:w="589" w:type="dxa"/>
                <w:vAlign w:val="center"/>
              </w:tcPr>
            </w:tcPrChange>
          </w:tcPr>
          <w:p w14:paraId="3453B8C7" w14:textId="6652038F" w:rsidR="00C87CFE" w:rsidRPr="00CD1347" w:rsidRDefault="00C87CFE" w:rsidP="00C87CFE">
            <w:pPr>
              <w:jc w:val="center"/>
              <w:rPr>
                <w:ins w:id="22606" w:author="Στάθης Καπ" w:date="2023-03-03T04:01:00Z"/>
                <w:rFonts w:cstheme="minorHAnsi"/>
                <w:sz w:val="16"/>
                <w:szCs w:val="16"/>
              </w:rPr>
            </w:pPr>
            <w:ins w:id="22607" w:author="Στάθης Καπ" w:date="2023-03-03T06:21:00Z">
              <w:r>
                <w:rPr>
                  <w:rFonts w:ascii="Calibri" w:hAnsi="Calibri" w:cstheme="minorHAnsi"/>
                  <w:color w:val="000000"/>
                  <w:sz w:val="16"/>
                  <w:szCs w:val="16"/>
                </w:rPr>
                <w:t>0</w:t>
              </w:r>
            </w:ins>
          </w:p>
        </w:tc>
      </w:tr>
    </w:tbl>
    <w:p w14:paraId="2533396F" w14:textId="77777777" w:rsidR="00F665AE" w:rsidRDefault="00F665AE" w:rsidP="00F665AE">
      <w:pPr>
        <w:pStyle w:val="Caption"/>
        <w:keepNext/>
        <w:rPr>
          <w:ins w:id="22608" w:author="Στάθης Καπ" w:date="2023-03-03T04:07:00Z"/>
        </w:rPr>
      </w:pPr>
    </w:p>
    <w:p w14:paraId="4329368A" w14:textId="6E82A650" w:rsidR="00F665AE" w:rsidRDefault="00F665AE" w:rsidP="0033527D">
      <w:pPr>
        <w:pStyle w:val="Caption"/>
        <w:keepNext/>
        <w:spacing w:after="0"/>
        <w:rPr>
          <w:ins w:id="22609" w:author="Στάθης Καπ" w:date="2023-03-03T04:02:00Z"/>
        </w:rPr>
        <w:pPrChange w:id="22610" w:author="Στάθης Καπ" w:date="2023-03-03T04:34:00Z">
          <w:pPr/>
        </w:pPrChange>
      </w:pPr>
      <w:ins w:id="22611" w:author="Στάθης Καπ" w:date="2023-03-03T04:02:00Z">
        <w:r>
          <w:t xml:space="preserve">Πίνακας </w:t>
        </w:r>
        <w:r>
          <w:fldChar w:fldCharType="begin"/>
        </w:r>
        <w:r>
          <w:instrText xml:space="preserve"> STYLEREF 1 \s </w:instrText>
        </w:r>
      </w:ins>
      <w:r>
        <w:fldChar w:fldCharType="separate"/>
      </w:r>
      <w:r>
        <w:rPr>
          <w:noProof/>
        </w:rPr>
        <w:t>5</w:t>
      </w:r>
      <w:ins w:id="22612" w:author="Στάθης Καπ" w:date="2023-03-03T04:02:00Z">
        <w:r>
          <w:fldChar w:fldCharType="end"/>
        </w:r>
        <w:r>
          <w:noBreakHyphen/>
        </w:r>
        <w:r>
          <w:fldChar w:fldCharType="begin"/>
        </w:r>
        <w:r>
          <w:instrText xml:space="preserve"> SEQ Πίνακας \* ARABIC \s 1 </w:instrText>
        </w:r>
      </w:ins>
      <w:r>
        <w:fldChar w:fldCharType="separate"/>
      </w:r>
      <w:ins w:id="22613" w:author="Στάθης Καπ" w:date="2023-03-03T04:02:00Z">
        <w:r>
          <w:rPr>
            <w:noProof/>
          </w:rPr>
          <w:t>8</w:t>
        </w:r>
        <w:r>
          <w:fldChar w:fldCharType="end"/>
        </w:r>
        <w:r>
          <w:t>: m=4 Solomon</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22614">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F665AE" w:rsidRPr="009748F7" w14:paraId="325BC0F9" w14:textId="77777777" w:rsidTr="009748F7">
        <w:trPr>
          <w:ins w:id="22615" w:author="Στάθης Καπ" w:date="2023-03-03T04:01:00Z"/>
        </w:trPr>
        <w:tc>
          <w:tcPr>
            <w:tcW w:w="515" w:type="dxa"/>
            <w:tcBorders>
              <w:top w:val="single" w:sz="4" w:space="0" w:color="auto"/>
              <w:bottom w:val="single" w:sz="4" w:space="0" w:color="auto"/>
              <w:right w:val="nil"/>
            </w:tcBorders>
            <w:shd w:val="clear" w:color="auto" w:fill="E7E6E6" w:themeFill="background2"/>
            <w:vAlign w:val="center"/>
          </w:tcPr>
          <w:p w14:paraId="36A0FE1D" w14:textId="77777777" w:rsidR="00F665AE" w:rsidRPr="009748F7" w:rsidRDefault="00F665AE" w:rsidP="009748F7">
            <w:pPr>
              <w:jc w:val="center"/>
              <w:rPr>
                <w:ins w:id="22616" w:author="Στάθης Καπ" w:date="2023-03-03T04:01:00Z"/>
                <w:sz w:val="16"/>
                <w:szCs w:val="16"/>
              </w:rPr>
            </w:pPr>
          </w:p>
        </w:tc>
        <w:tc>
          <w:tcPr>
            <w:tcW w:w="560" w:type="dxa"/>
            <w:tcBorders>
              <w:top w:val="single" w:sz="4" w:space="0" w:color="auto"/>
              <w:left w:val="nil"/>
              <w:bottom w:val="single" w:sz="4" w:space="0" w:color="auto"/>
            </w:tcBorders>
            <w:shd w:val="clear" w:color="auto" w:fill="E7E6E6" w:themeFill="background2"/>
            <w:vAlign w:val="center"/>
          </w:tcPr>
          <w:p w14:paraId="5941742D" w14:textId="77777777" w:rsidR="00F665AE" w:rsidRPr="009748F7" w:rsidRDefault="00F665AE" w:rsidP="009748F7">
            <w:pPr>
              <w:jc w:val="center"/>
              <w:rPr>
                <w:ins w:id="22617" w:author="Στάθης Καπ" w:date="2023-03-03T04:01:00Z"/>
                <w:rFonts w:cstheme="minorHAnsi"/>
                <w:sz w:val="16"/>
                <w:szCs w:val="16"/>
              </w:rPr>
            </w:pPr>
            <w:ins w:id="22618" w:author="Στάθης Καπ" w:date="2023-03-03T04:01: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
          <w:p w14:paraId="3F12D3CA" w14:textId="77777777" w:rsidR="00F665AE" w:rsidRPr="009748F7" w:rsidRDefault="00F665AE" w:rsidP="009748F7">
            <w:pPr>
              <w:jc w:val="center"/>
              <w:rPr>
                <w:ins w:id="22619" w:author="Στάθης Καπ" w:date="2023-03-03T04:01:00Z"/>
                <w:rFonts w:cstheme="minorHAnsi"/>
                <w:sz w:val="16"/>
                <w:szCs w:val="16"/>
              </w:rPr>
            </w:pPr>
            <w:ins w:id="22620" w:author="Στάθης Καπ" w:date="2023-03-03T04:01: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
          <w:p w14:paraId="5053C65F" w14:textId="77777777" w:rsidR="00F665AE" w:rsidRPr="009748F7" w:rsidRDefault="00F665AE" w:rsidP="009748F7">
            <w:pPr>
              <w:jc w:val="center"/>
              <w:rPr>
                <w:ins w:id="22621" w:author="Στάθης Καπ" w:date="2023-03-03T04:01:00Z"/>
                <w:rFonts w:cstheme="minorHAnsi"/>
                <w:sz w:val="16"/>
                <w:szCs w:val="16"/>
              </w:rPr>
            </w:pPr>
            <w:ins w:id="22622" w:author="Στάθης Καπ" w:date="2023-03-03T04:01: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
          <w:p w14:paraId="38EE0A1F" w14:textId="77777777" w:rsidR="00F665AE" w:rsidRPr="009748F7" w:rsidRDefault="00F665AE" w:rsidP="009748F7">
            <w:pPr>
              <w:jc w:val="center"/>
              <w:rPr>
                <w:ins w:id="22623" w:author="Στάθης Καπ" w:date="2023-03-03T04:01:00Z"/>
                <w:rFonts w:cstheme="minorHAnsi"/>
                <w:sz w:val="16"/>
                <w:szCs w:val="16"/>
              </w:rPr>
            </w:pPr>
            <w:ins w:id="22624" w:author="Στάθης Καπ" w:date="2023-03-03T04:01: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
          <w:p w14:paraId="1F071869" w14:textId="77777777" w:rsidR="00F665AE" w:rsidRPr="009748F7" w:rsidRDefault="00F665AE" w:rsidP="009748F7">
            <w:pPr>
              <w:jc w:val="center"/>
              <w:rPr>
                <w:ins w:id="22625" w:author="Στάθης Καπ" w:date="2023-03-03T04:01:00Z"/>
                <w:rFonts w:cstheme="minorHAnsi"/>
                <w:sz w:val="16"/>
                <w:szCs w:val="16"/>
              </w:rPr>
            </w:pPr>
            <w:ins w:id="22626" w:author="Στάθης Καπ" w:date="2023-03-03T04:01: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
          <w:p w14:paraId="6E40431E" w14:textId="77777777" w:rsidR="00F665AE" w:rsidRPr="009748F7" w:rsidRDefault="00F665AE" w:rsidP="009748F7">
            <w:pPr>
              <w:jc w:val="center"/>
              <w:rPr>
                <w:ins w:id="22627" w:author="Στάθης Καπ" w:date="2023-03-03T04:01:00Z"/>
                <w:rFonts w:cstheme="minorHAnsi"/>
                <w:sz w:val="16"/>
                <w:szCs w:val="16"/>
              </w:rPr>
            </w:pPr>
            <w:ins w:id="22628" w:author="Στάθης Καπ" w:date="2023-03-03T04:01:00Z">
              <w:r w:rsidRPr="009748F7">
                <w:rPr>
                  <w:rFonts w:cstheme="minorHAnsi"/>
                  <w:sz w:val="16"/>
                  <w:szCs w:val="16"/>
                </w:rPr>
                <w:t>S=4</w:t>
              </w:r>
            </w:ins>
          </w:p>
        </w:tc>
      </w:tr>
      <w:tr w:rsidR="00F665AE" w:rsidRPr="009748F7" w14:paraId="751F032A" w14:textId="77777777" w:rsidTr="00F03C40">
        <w:tblPrEx>
          <w:tblW w:w="0" w:type="auto"/>
          <w:tblBorders>
            <w:insideH w:val="none" w:sz="0" w:space="0" w:color="auto"/>
            <w:insideV w:val="none" w:sz="0" w:space="0" w:color="auto"/>
          </w:tblBorders>
          <w:tblCellMar>
            <w:left w:w="0" w:type="dxa"/>
            <w:right w:w="0" w:type="dxa"/>
          </w:tblCellMar>
          <w:tblPrExChange w:id="2262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2630" w:author="Στάθης Καπ" w:date="2023-03-03T04:01:00Z"/>
        </w:trPr>
        <w:tc>
          <w:tcPr>
            <w:tcW w:w="515" w:type="dxa"/>
            <w:tcBorders>
              <w:top w:val="single" w:sz="4" w:space="0" w:color="auto"/>
              <w:bottom w:val="single" w:sz="4" w:space="0" w:color="auto"/>
              <w:right w:val="nil"/>
            </w:tcBorders>
            <w:shd w:val="clear" w:color="auto" w:fill="E7E6E6" w:themeFill="background2"/>
            <w:vAlign w:val="center"/>
            <w:tcPrChange w:id="22631" w:author="Στάθης Καπ" w:date="2023-03-03T06:27:00Z">
              <w:tcPr>
                <w:tcW w:w="515" w:type="dxa"/>
                <w:tcBorders>
                  <w:top w:val="single" w:sz="4" w:space="0" w:color="auto"/>
                  <w:bottom w:val="single" w:sz="4" w:space="0" w:color="auto"/>
                  <w:right w:val="nil"/>
                </w:tcBorders>
                <w:shd w:val="clear" w:color="auto" w:fill="E7E6E6" w:themeFill="background2"/>
                <w:vAlign w:val="center"/>
              </w:tcPr>
            </w:tcPrChange>
          </w:tcPr>
          <w:p w14:paraId="0506D9AA" w14:textId="77777777" w:rsidR="00F665AE" w:rsidRPr="009748F7" w:rsidRDefault="00F665AE" w:rsidP="009748F7">
            <w:pPr>
              <w:jc w:val="center"/>
              <w:rPr>
                <w:ins w:id="22632" w:author="Στάθης Καπ" w:date="2023-03-03T04:01:00Z"/>
                <w:sz w:val="16"/>
                <w:szCs w:val="16"/>
              </w:rPr>
            </w:pPr>
            <w:ins w:id="22633" w:author="Στάθης Καπ" w:date="2023-03-03T04:01: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22634" w:author="Στάθης Καπ" w:date="2023-03-03T06:27:00Z">
              <w:tcPr>
                <w:tcW w:w="560" w:type="dxa"/>
                <w:tcBorders>
                  <w:top w:val="single" w:sz="4" w:space="0" w:color="auto"/>
                  <w:left w:val="nil"/>
                  <w:bottom w:val="single" w:sz="4" w:space="0" w:color="auto"/>
                </w:tcBorders>
                <w:shd w:val="clear" w:color="auto" w:fill="E7E6E6" w:themeFill="background2"/>
                <w:vAlign w:val="center"/>
              </w:tcPr>
            </w:tcPrChange>
          </w:tcPr>
          <w:p w14:paraId="72D913FD" w14:textId="77777777" w:rsidR="00F665AE" w:rsidRPr="009748F7" w:rsidRDefault="00F665AE" w:rsidP="009748F7">
            <w:pPr>
              <w:jc w:val="center"/>
              <w:rPr>
                <w:ins w:id="22635" w:author="Στάθης Καπ" w:date="2023-03-03T04:01:00Z"/>
                <w:rFonts w:cstheme="minorHAnsi"/>
                <w:sz w:val="16"/>
                <w:szCs w:val="16"/>
              </w:rPr>
            </w:pPr>
            <w:ins w:id="22636" w:author="Στάθης Καπ" w:date="2023-03-03T04:01: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22637" w:author="Στάθης Καπ" w:date="2023-03-03T06:27:00Z">
              <w:tcPr>
                <w:tcW w:w="855" w:type="dxa"/>
                <w:tcBorders>
                  <w:top w:val="single" w:sz="4" w:space="0" w:color="auto"/>
                  <w:bottom w:val="single" w:sz="4" w:space="0" w:color="auto"/>
                </w:tcBorders>
                <w:shd w:val="clear" w:color="auto" w:fill="E7E6E6" w:themeFill="background2"/>
                <w:vAlign w:val="center"/>
              </w:tcPr>
            </w:tcPrChange>
          </w:tcPr>
          <w:p w14:paraId="0CE0CAD2" w14:textId="77777777" w:rsidR="00F665AE" w:rsidRPr="009748F7" w:rsidRDefault="00F665AE" w:rsidP="009748F7">
            <w:pPr>
              <w:jc w:val="center"/>
              <w:rPr>
                <w:ins w:id="22638" w:author="Στάθης Καπ" w:date="2023-03-03T04:01:00Z"/>
                <w:rFonts w:cstheme="minorHAnsi"/>
                <w:sz w:val="16"/>
                <w:szCs w:val="16"/>
              </w:rPr>
            </w:pPr>
            <w:ins w:id="22639" w:author="Στάθης Καπ" w:date="2023-03-03T04:01: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22640" w:author="Στάθης Καπ" w:date="2023-03-03T06:27:00Z">
              <w:tcPr>
                <w:tcW w:w="544" w:type="dxa"/>
                <w:tcBorders>
                  <w:top w:val="single" w:sz="4" w:space="0" w:color="auto"/>
                  <w:bottom w:val="single" w:sz="4" w:space="0" w:color="auto"/>
                </w:tcBorders>
                <w:shd w:val="clear" w:color="auto" w:fill="E7E6E6" w:themeFill="background2"/>
                <w:vAlign w:val="center"/>
              </w:tcPr>
            </w:tcPrChange>
          </w:tcPr>
          <w:p w14:paraId="26D1A226" w14:textId="77777777" w:rsidR="00F665AE" w:rsidRPr="009748F7" w:rsidRDefault="00F665AE" w:rsidP="009748F7">
            <w:pPr>
              <w:jc w:val="center"/>
              <w:rPr>
                <w:ins w:id="22641" w:author="Στάθης Καπ" w:date="2023-03-03T04:01:00Z"/>
                <w:rFonts w:cstheme="minorHAnsi"/>
                <w:sz w:val="16"/>
                <w:szCs w:val="16"/>
              </w:rPr>
            </w:pPr>
            <w:ins w:id="22642" w:author="Στάθης Καπ" w:date="2023-03-03T04:01: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22643" w:author="Στάθης Καπ" w:date="2023-03-03T06:27:00Z">
              <w:tcPr>
                <w:tcW w:w="621" w:type="dxa"/>
                <w:tcBorders>
                  <w:top w:val="single" w:sz="4" w:space="0" w:color="auto"/>
                  <w:bottom w:val="single" w:sz="4" w:space="0" w:color="auto"/>
                </w:tcBorders>
                <w:shd w:val="clear" w:color="auto" w:fill="E7E6E6" w:themeFill="background2"/>
                <w:vAlign w:val="center"/>
              </w:tcPr>
            </w:tcPrChange>
          </w:tcPr>
          <w:p w14:paraId="534646B3" w14:textId="77777777" w:rsidR="00F665AE" w:rsidRPr="009748F7" w:rsidRDefault="00F665AE" w:rsidP="009748F7">
            <w:pPr>
              <w:jc w:val="center"/>
              <w:rPr>
                <w:ins w:id="22644" w:author="Στάθης Καπ" w:date="2023-03-03T04:01:00Z"/>
                <w:rFonts w:cstheme="minorHAnsi"/>
                <w:sz w:val="16"/>
                <w:szCs w:val="16"/>
              </w:rPr>
            </w:pPr>
            <w:ins w:id="22645" w:author="Στάθης Καπ" w:date="2023-03-03T04:01: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22646" w:author="Στάθης Καπ" w:date="2023-03-03T06:27:00Z">
              <w:tcPr>
                <w:tcW w:w="669" w:type="dxa"/>
                <w:tcBorders>
                  <w:top w:val="single" w:sz="4" w:space="0" w:color="auto"/>
                  <w:bottom w:val="single" w:sz="4" w:space="0" w:color="auto"/>
                </w:tcBorders>
                <w:shd w:val="clear" w:color="auto" w:fill="E7E6E6" w:themeFill="background2"/>
                <w:vAlign w:val="center"/>
              </w:tcPr>
            </w:tcPrChange>
          </w:tcPr>
          <w:p w14:paraId="4A131206" w14:textId="66BFB977" w:rsidR="00F665AE" w:rsidRPr="009748F7" w:rsidRDefault="00597F31" w:rsidP="009748F7">
            <w:pPr>
              <w:jc w:val="center"/>
              <w:rPr>
                <w:ins w:id="22647" w:author="Στάθης Καπ" w:date="2023-03-03T04:01:00Z"/>
                <w:rFonts w:cstheme="minorHAnsi"/>
                <w:sz w:val="16"/>
                <w:szCs w:val="16"/>
              </w:rPr>
            </w:pPr>
            <w:ins w:id="22648"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22649" w:author="Στάθης Καπ" w:date="2023-03-03T06:27:00Z">
              <w:tcPr>
                <w:tcW w:w="543" w:type="dxa"/>
                <w:tcBorders>
                  <w:top w:val="single" w:sz="4" w:space="0" w:color="auto"/>
                  <w:bottom w:val="single" w:sz="4" w:space="0" w:color="auto"/>
                </w:tcBorders>
                <w:shd w:val="clear" w:color="auto" w:fill="E7E6E6" w:themeFill="background2"/>
                <w:vAlign w:val="center"/>
              </w:tcPr>
            </w:tcPrChange>
          </w:tcPr>
          <w:p w14:paraId="58A75794" w14:textId="77777777" w:rsidR="00F665AE" w:rsidRPr="009748F7" w:rsidRDefault="00F665AE" w:rsidP="009748F7">
            <w:pPr>
              <w:jc w:val="center"/>
              <w:rPr>
                <w:ins w:id="22650" w:author="Στάθης Καπ" w:date="2023-03-03T04:01:00Z"/>
                <w:rFonts w:cstheme="minorHAnsi"/>
                <w:sz w:val="16"/>
                <w:szCs w:val="16"/>
              </w:rPr>
            </w:pPr>
            <w:ins w:id="22651" w:author="Στάθης Καπ" w:date="2023-03-03T04:01: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22652" w:author="Στάθης Καπ" w:date="2023-03-03T06:27:00Z">
              <w:tcPr>
                <w:tcW w:w="621" w:type="dxa"/>
                <w:tcBorders>
                  <w:top w:val="single" w:sz="4" w:space="0" w:color="auto"/>
                  <w:bottom w:val="single" w:sz="4" w:space="0" w:color="auto"/>
                </w:tcBorders>
                <w:shd w:val="clear" w:color="auto" w:fill="E7E6E6" w:themeFill="background2"/>
                <w:vAlign w:val="center"/>
              </w:tcPr>
            </w:tcPrChange>
          </w:tcPr>
          <w:p w14:paraId="26D7BC15" w14:textId="77777777" w:rsidR="00F665AE" w:rsidRPr="009748F7" w:rsidRDefault="00F665AE" w:rsidP="009748F7">
            <w:pPr>
              <w:jc w:val="center"/>
              <w:rPr>
                <w:ins w:id="22653" w:author="Στάθης Καπ" w:date="2023-03-03T04:01:00Z"/>
                <w:rFonts w:cstheme="minorHAnsi"/>
                <w:sz w:val="16"/>
                <w:szCs w:val="16"/>
              </w:rPr>
            </w:pPr>
            <w:ins w:id="22654" w:author="Στάθης Καπ" w:date="2023-03-03T04:01: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22655" w:author="Στάθης Καπ" w:date="2023-03-03T06:27:00Z">
              <w:tcPr>
                <w:tcW w:w="669" w:type="dxa"/>
                <w:tcBorders>
                  <w:top w:val="single" w:sz="4" w:space="0" w:color="auto"/>
                  <w:bottom w:val="single" w:sz="4" w:space="0" w:color="auto"/>
                </w:tcBorders>
                <w:shd w:val="clear" w:color="auto" w:fill="E7E6E6" w:themeFill="background2"/>
                <w:vAlign w:val="center"/>
              </w:tcPr>
            </w:tcPrChange>
          </w:tcPr>
          <w:p w14:paraId="3D573A03" w14:textId="77777777" w:rsidR="00F665AE" w:rsidRPr="009748F7" w:rsidRDefault="00F665AE" w:rsidP="009748F7">
            <w:pPr>
              <w:jc w:val="center"/>
              <w:rPr>
                <w:ins w:id="22656" w:author="Στάθης Καπ" w:date="2023-03-03T04:01:00Z"/>
                <w:rFonts w:cstheme="minorHAnsi"/>
                <w:sz w:val="16"/>
                <w:szCs w:val="16"/>
              </w:rPr>
            </w:pPr>
            <w:ins w:id="22657" w:author="Στάθης Καπ" w:date="2023-03-03T04:01: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22658" w:author="Στάθης Καπ" w:date="2023-03-03T06:27:00Z">
              <w:tcPr>
                <w:tcW w:w="508" w:type="dxa"/>
                <w:tcBorders>
                  <w:top w:val="single" w:sz="4" w:space="0" w:color="auto"/>
                  <w:bottom w:val="single" w:sz="4" w:space="0" w:color="auto"/>
                </w:tcBorders>
                <w:shd w:val="clear" w:color="auto" w:fill="E7E6E6" w:themeFill="background2"/>
                <w:vAlign w:val="center"/>
              </w:tcPr>
            </w:tcPrChange>
          </w:tcPr>
          <w:p w14:paraId="56594A66" w14:textId="77777777" w:rsidR="00F665AE" w:rsidRPr="009748F7" w:rsidRDefault="00F665AE" w:rsidP="009748F7">
            <w:pPr>
              <w:jc w:val="center"/>
              <w:rPr>
                <w:ins w:id="22659" w:author="Στάθης Καπ" w:date="2023-03-03T04:01:00Z"/>
                <w:rFonts w:cstheme="minorHAnsi"/>
                <w:sz w:val="16"/>
                <w:szCs w:val="16"/>
              </w:rPr>
            </w:pPr>
            <w:ins w:id="22660" w:author="Στάθης Καπ" w:date="2023-03-03T04:01: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22661" w:author="Στάθης Καπ" w:date="2023-03-03T06:27:00Z">
              <w:tcPr>
                <w:tcW w:w="541" w:type="dxa"/>
                <w:tcBorders>
                  <w:top w:val="single" w:sz="4" w:space="0" w:color="auto"/>
                  <w:bottom w:val="single" w:sz="4" w:space="0" w:color="auto"/>
                </w:tcBorders>
                <w:shd w:val="clear" w:color="auto" w:fill="E7E6E6" w:themeFill="background2"/>
                <w:vAlign w:val="center"/>
              </w:tcPr>
            </w:tcPrChange>
          </w:tcPr>
          <w:p w14:paraId="3A880592" w14:textId="77777777" w:rsidR="00F665AE" w:rsidRPr="009748F7" w:rsidRDefault="00F665AE" w:rsidP="009748F7">
            <w:pPr>
              <w:jc w:val="center"/>
              <w:rPr>
                <w:ins w:id="22662" w:author="Στάθης Καπ" w:date="2023-03-03T04:01:00Z"/>
                <w:rFonts w:cstheme="minorHAnsi"/>
                <w:sz w:val="16"/>
                <w:szCs w:val="16"/>
              </w:rPr>
            </w:pPr>
            <w:ins w:id="22663" w:author="Στάθης Καπ" w:date="2023-03-03T04:01: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22664" w:author="Στάθης Καπ" w:date="2023-03-03T06:27:00Z">
              <w:tcPr>
                <w:tcW w:w="589" w:type="dxa"/>
                <w:tcBorders>
                  <w:top w:val="single" w:sz="4" w:space="0" w:color="auto"/>
                  <w:bottom w:val="single" w:sz="4" w:space="0" w:color="auto"/>
                </w:tcBorders>
                <w:shd w:val="clear" w:color="auto" w:fill="E7E6E6" w:themeFill="background2"/>
                <w:vAlign w:val="center"/>
              </w:tcPr>
            </w:tcPrChange>
          </w:tcPr>
          <w:p w14:paraId="0F4A75B4" w14:textId="77777777" w:rsidR="00F665AE" w:rsidRPr="009748F7" w:rsidRDefault="00F665AE" w:rsidP="009748F7">
            <w:pPr>
              <w:jc w:val="center"/>
              <w:rPr>
                <w:ins w:id="22665" w:author="Στάθης Καπ" w:date="2023-03-03T04:01:00Z"/>
                <w:rFonts w:cstheme="minorHAnsi"/>
                <w:sz w:val="16"/>
                <w:szCs w:val="16"/>
              </w:rPr>
            </w:pPr>
            <w:ins w:id="22666" w:author="Στάθης Καπ" w:date="2023-03-03T04:01: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22667" w:author="Στάθης Καπ" w:date="2023-03-03T06:27:00Z">
              <w:tcPr>
                <w:tcW w:w="463" w:type="dxa"/>
                <w:tcBorders>
                  <w:top w:val="single" w:sz="4" w:space="0" w:color="auto"/>
                  <w:bottom w:val="single" w:sz="4" w:space="0" w:color="auto"/>
                </w:tcBorders>
                <w:shd w:val="clear" w:color="auto" w:fill="E7E6E6" w:themeFill="background2"/>
                <w:vAlign w:val="center"/>
              </w:tcPr>
            </w:tcPrChange>
          </w:tcPr>
          <w:p w14:paraId="36922EB1" w14:textId="77777777" w:rsidR="00F665AE" w:rsidRPr="009748F7" w:rsidRDefault="00F665AE" w:rsidP="009748F7">
            <w:pPr>
              <w:jc w:val="center"/>
              <w:rPr>
                <w:ins w:id="22668" w:author="Στάθης Καπ" w:date="2023-03-03T04:01:00Z"/>
                <w:rFonts w:cstheme="minorHAnsi"/>
                <w:sz w:val="16"/>
                <w:szCs w:val="16"/>
              </w:rPr>
            </w:pPr>
            <w:ins w:id="22669" w:author="Στάθης Καπ" w:date="2023-03-03T04:01: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22670" w:author="Στάθης Καπ" w:date="2023-03-03T06:27:00Z">
              <w:tcPr>
                <w:tcW w:w="541" w:type="dxa"/>
                <w:tcBorders>
                  <w:top w:val="single" w:sz="4" w:space="0" w:color="auto"/>
                  <w:bottom w:val="single" w:sz="4" w:space="0" w:color="auto"/>
                </w:tcBorders>
                <w:shd w:val="clear" w:color="auto" w:fill="E7E6E6" w:themeFill="background2"/>
                <w:vAlign w:val="center"/>
              </w:tcPr>
            </w:tcPrChange>
          </w:tcPr>
          <w:p w14:paraId="21160DE6" w14:textId="77777777" w:rsidR="00F665AE" w:rsidRPr="009748F7" w:rsidRDefault="00F665AE" w:rsidP="009748F7">
            <w:pPr>
              <w:jc w:val="center"/>
              <w:rPr>
                <w:ins w:id="22671" w:author="Στάθης Καπ" w:date="2023-03-03T04:01:00Z"/>
                <w:rFonts w:cstheme="minorHAnsi"/>
                <w:sz w:val="16"/>
                <w:szCs w:val="16"/>
              </w:rPr>
            </w:pPr>
            <w:ins w:id="22672" w:author="Στάθης Καπ" w:date="2023-03-03T04:01: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22673" w:author="Στάθης Καπ" w:date="2023-03-03T06:27:00Z">
              <w:tcPr>
                <w:tcW w:w="589" w:type="dxa"/>
                <w:tcBorders>
                  <w:top w:val="single" w:sz="4" w:space="0" w:color="auto"/>
                  <w:bottom w:val="single" w:sz="4" w:space="0" w:color="auto"/>
                </w:tcBorders>
                <w:shd w:val="clear" w:color="auto" w:fill="E7E6E6" w:themeFill="background2"/>
                <w:vAlign w:val="center"/>
              </w:tcPr>
            </w:tcPrChange>
          </w:tcPr>
          <w:p w14:paraId="662002F9" w14:textId="77777777" w:rsidR="00F665AE" w:rsidRPr="009748F7" w:rsidRDefault="00F665AE" w:rsidP="009748F7">
            <w:pPr>
              <w:jc w:val="center"/>
              <w:rPr>
                <w:ins w:id="22674" w:author="Στάθης Καπ" w:date="2023-03-03T04:01:00Z"/>
                <w:rFonts w:cstheme="minorHAnsi"/>
                <w:sz w:val="16"/>
                <w:szCs w:val="16"/>
              </w:rPr>
            </w:pPr>
            <w:ins w:id="22675" w:author="Στάθης Καπ" w:date="2023-03-03T04:01:00Z">
              <w:r w:rsidRPr="009748F7">
                <w:rPr>
                  <w:rFonts w:cstheme="minorHAnsi"/>
                  <w:sz w:val="16"/>
                  <w:szCs w:val="16"/>
                </w:rPr>
                <w:t>Gap (%) S=1</w:t>
              </w:r>
            </w:ins>
          </w:p>
        </w:tc>
      </w:tr>
      <w:tr w:rsidR="00C87CFE" w:rsidRPr="00BB05AC" w14:paraId="6C8BA977" w14:textId="77777777" w:rsidTr="00F03C40">
        <w:tblPrEx>
          <w:tblW w:w="0" w:type="auto"/>
          <w:tblBorders>
            <w:insideH w:val="none" w:sz="0" w:space="0" w:color="auto"/>
            <w:insideV w:val="none" w:sz="0" w:space="0" w:color="auto"/>
          </w:tblBorders>
          <w:tblCellMar>
            <w:left w:w="0" w:type="dxa"/>
            <w:right w:w="0" w:type="dxa"/>
          </w:tblCellMar>
          <w:tblPrExChange w:id="2267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2677" w:author="Στάθης Καπ" w:date="2023-03-03T04:01:00Z"/>
        </w:trPr>
        <w:tc>
          <w:tcPr>
            <w:tcW w:w="515" w:type="dxa"/>
            <w:tcBorders>
              <w:top w:val="single" w:sz="4" w:space="0" w:color="auto"/>
              <w:bottom w:val="nil"/>
              <w:right w:val="single" w:sz="4" w:space="0" w:color="auto"/>
            </w:tcBorders>
            <w:shd w:val="clear" w:color="auto" w:fill="E7E6E6" w:themeFill="background2"/>
            <w:vAlign w:val="bottom"/>
            <w:tcPrChange w:id="22678" w:author="Στάθης Καπ" w:date="2023-03-03T06:27:00Z">
              <w:tcPr>
                <w:tcW w:w="515" w:type="dxa"/>
                <w:tcBorders>
                  <w:top w:val="single" w:sz="4" w:space="0" w:color="auto"/>
                </w:tcBorders>
                <w:vAlign w:val="bottom"/>
              </w:tcPr>
            </w:tcPrChange>
          </w:tcPr>
          <w:p w14:paraId="41C95400" w14:textId="07635917" w:rsidR="00C87CFE" w:rsidRPr="00CD1347" w:rsidRDefault="00C87CFE" w:rsidP="00C87CFE">
            <w:pPr>
              <w:jc w:val="center"/>
              <w:rPr>
                <w:ins w:id="22679" w:author="Στάθης Καπ" w:date="2023-03-03T04:01:00Z"/>
                <w:sz w:val="16"/>
                <w:szCs w:val="16"/>
              </w:rPr>
            </w:pPr>
            <w:ins w:id="22680" w:author="Στάθης Καπ" w:date="2023-03-03T04:08:00Z">
              <w:r w:rsidRPr="00CD1347">
                <w:rPr>
                  <w:rFonts w:ascii="Calibri" w:hAnsi="Calibri" w:cs="Calibri"/>
                  <w:color w:val="000000"/>
                  <w:sz w:val="16"/>
                  <w:szCs w:val="16"/>
                  <w:rPrChange w:id="22681" w:author="Στάθης Καπ" w:date="2023-03-03T04:10:00Z">
                    <w:rPr>
                      <w:rFonts w:ascii="Calibri" w:hAnsi="Calibri" w:cs="Calibri"/>
                      <w:color w:val="000000"/>
                      <w:sz w:val="18"/>
                      <w:szCs w:val="18"/>
                    </w:rPr>
                  </w:rPrChange>
                </w:rPr>
                <w:t>c101</w:t>
              </w:r>
            </w:ins>
          </w:p>
        </w:tc>
        <w:tc>
          <w:tcPr>
            <w:tcW w:w="560" w:type="dxa"/>
            <w:tcBorders>
              <w:top w:val="single" w:sz="4" w:space="0" w:color="auto"/>
              <w:left w:val="single" w:sz="4" w:space="0" w:color="auto"/>
            </w:tcBorders>
            <w:vAlign w:val="center"/>
            <w:tcPrChange w:id="22682" w:author="Στάθης Καπ" w:date="2023-03-03T06:27:00Z">
              <w:tcPr>
                <w:tcW w:w="560" w:type="dxa"/>
                <w:tcBorders>
                  <w:top w:val="single" w:sz="4" w:space="0" w:color="auto"/>
                </w:tcBorders>
                <w:vAlign w:val="center"/>
              </w:tcPr>
            </w:tcPrChange>
          </w:tcPr>
          <w:p w14:paraId="63A853A6" w14:textId="5885FE99" w:rsidR="00C87CFE" w:rsidRPr="00CD1347" w:rsidRDefault="00C87CFE" w:rsidP="00C87CFE">
            <w:pPr>
              <w:jc w:val="center"/>
              <w:rPr>
                <w:ins w:id="22683" w:author="Στάθης Καπ" w:date="2023-03-03T04:01:00Z"/>
                <w:rFonts w:cstheme="minorHAnsi"/>
                <w:sz w:val="16"/>
                <w:szCs w:val="16"/>
              </w:rPr>
            </w:pPr>
            <w:ins w:id="22684" w:author="Στάθης Καπ" w:date="2023-03-03T06:23:00Z">
              <w:r>
                <w:rPr>
                  <w:rFonts w:ascii="Calibri" w:hAnsi="Calibri" w:cs="Calibri"/>
                  <w:color w:val="000000"/>
                  <w:sz w:val="16"/>
                  <w:szCs w:val="16"/>
                </w:rPr>
                <w:t>1020</w:t>
              </w:r>
            </w:ins>
          </w:p>
        </w:tc>
        <w:tc>
          <w:tcPr>
            <w:tcW w:w="855" w:type="dxa"/>
            <w:tcBorders>
              <w:top w:val="single" w:sz="4" w:space="0" w:color="auto"/>
            </w:tcBorders>
            <w:vAlign w:val="center"/>
            <w:tcPrChange w:id="22685" w:author="Στάθης Καπ" w:date="2023-03-03T06:27:00Z">
              <w:tcPr>
                <w:tcW w:w="855" w:type="dxa"/>
                <w:tcBorders>
                  <w:top w:val="single" w:sz="4" w:space="0" w:color="auto"/>
                </w:tcBorders>
                <w:vAlign w:val="center"/>
              </w:tcPr>
            </w:tcPrChange>
          </w:tcPr>
          <w:p w14:paraId="4B9DE45E" w14:textId="3AC4A757" w:rsidR="00C87CFE" w:rsidRPr="00CD1347" w:rsidRDefault="00C87CFE" w:rsidP="00C87CFE">
            <w:pPr>
              <w:jc w:val="center"/>
              <w:rPr>
                <w:ins w:id="22686" w:author="Στάθης Καπ" w:date="2023-03-03T04:01:00Z"/>
                <w:rFonts w:cstheme="minorHAnsi"/>
                <w:sz w:val="16"/>
                <w:szCs w:val="16"/>
              </w:rPr>
            </w:pPr>
            <w:ins w:id="22687" w:author="Στάθης Καπ" w:date="2023-03-03T06:23:00Z">
              <w:r>
                <w:rPr>
                  <w:rFonts w:ascii="Calibri" w:hAnsi="Calibri" w:cs="Calibri"/>
                  <w:color w:val="000000"/>
                  <w:sz w:val="16"/>
                  <w:szCs w:val="16"/>
                </w:rPr>
                <w:t>1000</w:t>
              </w:r>
            </w:ins>
          </w:p>
        </w:tc>
        <w:tc>
          <w:tcPr>
            <w:tcW w:w="544" w:type="dxa"/>
            <w:tcBorders>
              <w:top w:val="single" w:sz="4" w:space="0" w:color="auto"/>
            </w:tcBorders>
            <w:vAlign w:val="center"/>
            <w:tcPrChange w:id="22688" w:author="Στάθης Καπ" w:date="2023-03-03T06:27:00Z">
              <w:tcPr>
                <w:tcW w:w="544" w:type="dxa"/>
                <w:tcBorders>
                  <w:top w:val="single" w:sz="4" w:space="0" w:color="auto"/>
                </w:tcBorders>
                <w:vAlign w:val="center"/>
              </w:tcPr>
            </w:tcPrChange>
          </w:tcPr>
          <w:p w14:paraId="034EB48E" w14:textId="37D55DFE" w:rsidR="00C87CFE" w:rsidRPr="00CD1347" w:rsidRDefault="00C87CFE" w:rsidP="00C87CFE">
            <w:pPr>
              <w:jc w:val="center"/>
              <w:rPr>
                <w:ins w:id="22689" w:author="Στάθης Καπ" w:date="2023-03-03T04:01:00Z"/>
                <w:rFonts w:cstheme="minorHAnsi"/>
                <w:sz w:val="16"/>
                <w:szCs w:val="16"/>
                <w:lang w:val="el-GR"/>
              </w:rPr>
            </w:pPr>
            <w:ins w:id="22690" w:author="Στάθης Καπ" w:date="2023-03-03T06:23:00Z">
              <w:r>
                <w:rPr>
                  <w:rFonts w:ascii="Calibri" w:hAnsi="Calibri" w:cs="Calibri"/>
                  <w:color w:val="000000"/>
                  <w:sz w:val="16"/>
                  <w:szCs w:val="16"/>
                </w:rPr>
                <w:t>0</w:t>
              </w:r>
            </w:ins>
          </w:p>
        </w:tc>
        <w:tc>
          <w:tcPr>
            <w:tcW w:w="621" w:type="dxa"/>
            <w:tcBorders>
              <w:top w:val="single" w:sz="4" w:space="0" w:color="auto"/>
            </w:tcBorders>
            <w:vAlign w:val="center"/>
            <w:tcPrChange w:id="22691" w:author="Στάθης Καπ" w:date="2023-03-03T06:27:00Z">
              <w:tcPr>
                <w:tcW w:w="621" w:type="dxa"/>
                <w:tcBorders>
                  <w:top w:val="single" w:sz="4" w:space="0" w:color="auto"/>
                </w:tcBorders>
                <w:vAlign w:val="center"/>
              </w:tcPr>
            </w:tcPrChange>
          </w:tcPr>
          <w:p w14:paraId="7D716D38" w14:textId="48FCE268" w:rsidR="00C87CFE" w:rsidRPr="00CD1347" w:rsidRDefault="00C87CFE" w:rsidP="00C87CFE">
            <w:pPr>
              <w:jc w:val="center"/>
              <w:rPr>
                <w:ins w:id="22692" w:author="Στάθης Καπ" w:date="2023-03-03T04:01:00Z"/>
                <w:rFonts w:cstheme="minorHAnsi"/>
                <w:sz w:val="16"/>
                <w:szCs w:val="16"/>
              </w:rPr>
            </w:pPr>
            <w:ins w:id="22693" w:author="Στάθης Καπ" w:date="2023-03-03T06:23:00Z">
              <w:r>
                <w:rPr>
                  <w:rFonts w:ascii="Calibri" w:hAnsi="Calibri" w:cs="Calibri"/>
                  <w:color w:val="000000"/>
                  <w:sz w:val="16"/>
                  <w:szCs w:val="16"/>
                </w:rPr>
                <w:t>0.148</w:t>
              </w:r>
            </w:ins>
          </w:p>
        </w:tc>
        <w:tc>
          <w:tcPr>
            <w:tcW w:w="669" w:type="dxa"/>
            <w:tcBorders>
              <w:top w:val="single" w:sz="4" w:space="0" w:color="auto"/>
            </w:tcBorders>
            <w:vAlign w:val="center"/>
            <w:tcPrChange w:id="22694" w:author="Στάθης Καπ" w:date="2023-03-03T06:27:00Z">
              <w:tcPr>
                <w:tcW w:w="669" w:type="dxa"/>
                <w:tcBorders>
                  <w:top w:val="single" w:sz="4" w:space="0" w:color="auto"/>
                </w:tcBorders>
                <w:vAlign w:val="center"/>
              </w:tcPr>
            </w:tcPrChange>
          </w:tcPr>
          <w:p w14:paraId="0378020C" w14:textId="28869430" w:rsidR="00C87CFE" w:rsidRPr="00CD1347" w:rsidRDefault="00C87CFE" w:rsidP="00C87CFE">
            <w:pPr>
              <w:jc w:val="center"/>
              <w:rPr>
                <w:ins w:id="22695" w:author="Στάθης Καπ" w:date="2023-03-03T04:01:00Z"/>
                <w:rFonts w:cstheme="minorHAnsi"/>
                <w:sz w:val="16"/>
                <w:szCs w:val="16"/>
              </w:rPr>
            </w:pPr>
            <w:ins w:id="22696" w:author="Στάθης Καπ" w:date="2023-03-03T06:23:00Z">
              <w:r>
                <w:rPr>
                  <w:rFonts w:ascii="Calibri" w:hAnsi="Calibri" w:cs="Calibri"/>
                  <w:color w:val="000000"/>
                  <w:sz w:val="16"/>
                  <w:szCs w:val="16"/>
                </w:rPr>
                <w:t>100</w:t>
              </w:r>
            </w:ins>
          </w:p>
        </w:tc>
        <w:tc>
          <w:tcPr>
            <w:tcW w:w="543" w:type="dxa"/>
            <w:tcBorders>
              <w:top w:val="single" w:sz="4" w:space="0" w:color="auto"/>
            </w:tcBorders>
            <w:vAlign w:val="center"/>
            <w:tcPrChange w:id="22697" w:author="Στάθης Καπ" w:date="2023-03-03T06:27:00Z">
              <w:tcPr>
                <w:tcW w:w="543" w:type="dxa"/>
                <w:tcBorders>
                  <w:top w:val="single" w:sz="4" w:space="0" w:color="auto"/>
                </w:tcBorders>
                <w:vAlign w:val="center"/>
              </w:tcPr>
            </w:tcPrChange>
          </w:tcPr>
          <w:p w14:paraId="2DF344C7" w14:textId="007A504D" w:rsidR="00C87CFE" w:rsidRPr="00CD1347" w:rsidRDefault="00C87CFE" w:rsidP="00C87CFE">
            <w:pPr>
              <w:jc w:val="center"/>
              <w:rPr>
                <w:ins w:id="22698" w:author="Στάθης Καπ" w:date="2023-03-03T04:01:00Z"/>
                <w:rFonts w:cstheme="minorHAnsi"/>
                <w:sz w:val="16"/>
                <w:szCs w:val="16"/>
              </w:rPr>
            </w:pPr>
            <w:ins w:id="22699" w:author="Στάθης Καπ" w:date="2023-03-03T06:23:00Z">
              <w:r>
                <w:rPr>
                  <w:rFonts w:ascii="Calibri" w:hAnsi="Calibri" w:cs="Calibri"/>
                  <w:color w:val="000000"/>
                  <w:sz w:val="16"/>
                  <w:szCs w:val="16"/>
                </w:rPr>
                <w:t>0</w:t>
              </w:r>
            </w:ins>
          </w:p>
        </w:tc>
        <w:tc>
          <w:tcPr>
            <w:tcW w:w="621" w:type="dxa"/>
            <w:tcBorders>
              <w:top w:val="single" w:sz="4" w:space="0" w:color="auto"/>
            </w:tcBorders>
            <w:vAlign w:val="center"/>
            <w:tcPrChange w:id="22700" w:author="Στάθης Καπ" w:date="2023-03-03T06:27:00Z">
              <w:tcPr>
                <w:tcW w:w="621" w:type="dxa"/>
                <w:tcBorders>
                  <w:top w:val="single" w:sz="4" w:space="0" w:color="auto"/>
                </w:tcBorders>
                <w:vAlign w:val="center"/>
              </w:tcPr>
            </w:tcPrChange>
          </w:tcPr>
          <w:p w14:paraId="68A24588" w14:textId="69804189" w:rsidR="00C87CFE" w:rsidRPr="00CD1347" w:rsidRDefault="00C87CFE" w:rsidP="00C87CFE">
            <w:pPr>
              <w:jc w:val="center"/>
              <w:rPr>
                <w:ins w:id="22701" w:author="Στάθης Καπ" w:date="2023-03-03T04:01:00Z"/>
                <w:rFonts w:cstheme="minorHAnsi"/>
                <w:sz w:val="16"/>
                <w:szCs w:val="16"/>
              </w:rPr>
            </w:pPr>
            <w:ins w:id="22702" w:author="Στάθης Καπ" w:date="2023-03-03T06:23:00Z">
              <w:r>
                <w:rPr>
                  <w:rFonts w:ascii="Calibri" w:hAnsi="Calibri" w:cs="Calibri"/>
                  <w:color w:val="000000"/>
                  <w:sz w:val="16"/>
                  <w:szCs w:val="16"/>
                </w:rPr>
                <w:t>0.157</w:t>
              </w:r>
            </w:ins>
          </w:p>
        </w:tc>
        <w:tc>
          <w:tcPr>
            <w:tcW w:w="669" w:type="dxa"/>
            <w:tcBorders>
              <w:top w:val="single" w:sz="4" w:space="0" w:color="auto"/>
            </w:tcBorders>
            <w:vAlign w:val="center"/>
            <w:tcPrChange w:id="22703" w:author="Στάθης Καπ" w:date="2023-03-03T06:27:00Z">
              <w:tcPr>
                <w:tcW w:w="669" w:type="dxa"/>
                <w:tcBorders>
                  <w:top w:val="single" w:sz="4" w:space="0" w:color="auto"/>
                </w:tcBorders>
                <w:vAlign w:val="center"/>
              </w:tcPr>
            </w:tcPrChange>
          </w:tcPr>
          <w:p w14:paraId="345257EF" w14:textId="785F068C" w:rsidR="00C87CFE" w:rsidRPr="00CD1347" w:rsidRDefault="00C87CFE" w:rsidP="00C87CFE">
            <w:pPr>
              <w:jc w:val="center"/>
              <w:rPr>
                <w:ins w:id="22704" w:author="Στάθης Καπ" w:date="2023-03-03T04:01:00Z"/>
                <w:rFonts w:cstheme="minorHAnsi"/>
                <w:sz w:val="16"/>
                <w:szCs w:val="16"/>
              </w:rPr>
            </w:pPr>
            <w:ins w:id="22705" w:author="Στάθης Καπ" w:date="2023-03-03T06:23:00Z">
              <w:r>
                <w:rPr>
                  <w:rFonts w:ascii="Calibri" w:hAnsi="Calibri" w:cs="Calibri"/>
                  <w:color w:val="000000"/>
                  <w:sz w:val="16"/>
                  <w:szCs w:val="16"/>
                </w:rPr>
                <w:t>#DIV/0!</w:t>
              </w:r>
            </w:ins>
          </w:p>
        </w:tc>
        <w:tc>
          <w:tcPr>
            <w:tcW w:w="508" w:type="dxa"/>
            <w:tcBorders>
              <w:top w:val="single" w:sz="4" w:space="0" w:color="auto"/>
            </w:tcBorders>
            <w:vAlign w:val="center"/>
            <w:tcPrChange w:id="22706" w:author="Στάθης Καπ" w:date="2023-03-03T06:27:00Z">
              <w:tcPr>
                <w:tcW w:w="508" w:type="dxa"/>
                <w:tcBorders>
                  <w:top w:val="single" w:sz="4" w:space="0" w:color="auto"/>
                </w:tcBorders>
                <w:vAlign w:val="center"/>
              </w:tcPr>
            </w:tcPrChange>
          </w:tcPr>
          <w:p w14:paraId="56044A62" w14:textId="25EF79C5" w:rsidR="00C87CFE" w:rsidRPr="00CD1347" w:rsidRDefault="00C87CFE" w:rsidP="00C87CFE">
            <w:pPr>
              <w:jc w:val="center"/>
              <w:rPr>
                <w:ins w:id="22707" w:author="Στάθης Καπ" w:date="2023-03-03T04:01:00Z"/>
                <w:rFonts w:cstheme="minorHAnsi"/>
                <w:sz w:val="16"/>
                <w:szCs w:val="16"/>
              </w:rPr>
            </w:pPr>
            <w:ins w:id="22708" w:author="Στάθης Καπ" w:date="2023-03-03T06:23:00Z">
              <w:r>
                <w:rPr>
                  <w:rFonts w:ascii="Calibri" w:hAnsi="Calibri" w:cs="Calibri"/>
                  <w:color w:val="000000"/>
                  <w:sz w:val="16"/>
                  <w:szCs w:val="16"/>
                </w:rPr>
                <w:t>0</w:t>
              </w:r>
            </w:ins>
          </w:p>
        </w:tc>
        <w:tc>
          <w:tcPr>
            <w:tcW w:w="541" w:type="dxa"/>
            <w:tcBorders>
              <w:top w:val="single" w:sz="4" w:space="0" w:color="auto"/>
            </w:tcBorders>
            <w:vAlign w:val="center"/>
            <w:tcPrChange w:id="22709" w:author="Στάθης Καπ" w:date="2023-03-03T06:27:00Z">
              <w:tcPr>
                <w:tcW w:w="541" w:type="dxa"/>
                <w:tcBorders>
                  <w:top w:val="single" w:sz="4" w:space="0" w:color="auto"/>
                </w:tcBorders>
                <w:vAlign w:val="center"/>
              </w:tcPr>
            </w:tcPrChange>
          </w:tcPr>
          <w:p w14:paraId="7DA67447" w14:textId="1E6EFD0B" w:rsidR="00C87CFE" w:rsidRPr="00CD1347" w:rsidRDefault="00C87CFE" w:rsidP="00C87CFE">
            <w:pPr>
              <w:jc w:val="center"/>
              <w:rPr>
                <w:ins w:id="22710" w:author="Στάθης Καπ" w:date="2023-03-03T04:01:00Z"/>
                <w:rFonts w:cstheme="minorHAnsi"/>
                <w:sz w:val="16"/>
                <w:szCs w:val="16"/>
              </w:rPr>
            </w:pPr>
            <w:ins w:id="22711" w:author="Στάθης Καπ" w:date="2023-03-03T06:23:00Z">
              <w:r>
                <w:rPr>
                  <w:rFonts w:ascii="Calibri" w:hAnsi="Calibri" w:cs="Calibri"/>
                  <w:color w:val="000000"/>
                  <w:sz w:val="16"/>
                  <w:szCs w:val="16"/>
                </w:rPr>
                <w:t>0.17</w:t>
              </w:r>
            </w:ins>
          </w:p>
        </w:tc>
        <w:tc>
          <w:tcPr>
            <w:tcW w:w="589" w:type="dxa"/>
            <w:tcBorders>
              <w:top w:val="single" w:sz="4" w:space="0" w:color="auto"/>
            </w:tcBorders>
            <w:vAlign w:val="center"/>
            <w:tcPrChange w:id="22712" w:author="Στάθης Καπ" w:date="2023-03-03T06:27:00Z">
              <w:tcPr>
                <w:tcW w:w="589" w:type="dxa"/>
                <w:tcBorders>
                  <w:top w:val="single" w:sz="4" w:space="0" w:color="auto"/>
                </w:tcBorders>
                <w:vAlign w:val="center"/>
              </w:tcPr>
            </w:tcPrChange>
          </w:tcPr>
          <w:p w14:paraId="75C7D076" w14:textId="22EE598D" w:rsidR="00C87CFE" w:rsidRPr="00CD1347" w:rsidRDefault="00C87CFE" w:rsidP="00C87CFE">
            <w:pPr>
              <w:jc w:val="center"/>
              <w:rPr>
                <w:ins w:id="22713" w:author="Στάθης Καπ" w:date="2023-03-03T04:01:00Z"/>
                <w:rFonts w:cstheme="minorHAnsi"/>
                <w:sz w:val="16"/>
                <w:szCs w:val="16"/>
              </w:rPr>
            </w:pPr>
            <w:ins w:id="22714" w:author="Στάθης Καπ" w:date="2023-03-03T06:23:00Z">
              <w:r>
                <w:rPr>
                  <w:rFonts w:ascii="Calibri" w:hAnsi="Calibri" w:cs="Calibri"/>
                  <w:color w:val="000000"/>
                  <w:sz w:val="16"/>
                  <w:szCs w:val="16"/>
                </w:rPr>
                <w:t>#DIV/0!</w:t>
              </w:r>
            </w:ins>
          </w:p>
        </w:tc>
        <w:tc>
          <w:tcPr>
            <w:tcW w:w="463" w:type="dxa"/>
            <w:tcBorders>
              <w:top w:val="single" w:sz="4" w:space="0" w:color="auto"/>
            </w:tcBorders>
            <w:vAlign w:val="center"/>
            <w:tcPrChange w:id="22715" w:author="Στάθης Καπ" w:date="2023-03-03T06:27:00Z">
              <w:tcPr>
                <w:tcW w:w="463" w:type="dxa"/>
                <w:tcBorders>
                  <w:top w:val="single" w:sz="4" w:space="0" w:color="auto"/>
                </w:tcBorders>
                <w:vAlign w:val="center"/>
              </w:tcPr>
            </w:tcPrChange>
          </w:tcPr>
          <w:p w14:paraId="0D9524B3" w14:textId="4BF87934" w:rsidR="00C87CFE" w:rsidRPr="00CD1347" w:rsidRDefault="00C87CFE" w:rsidP="00C87CFE">
            <w:pPr>
              <w:jc w:val="center"/>
              <w:rPr>
                <w:ins w:id="22716" w:author="Στάθης Καπ" w:date="2023-03-03T04:01:00Z"/>
                <w:rFonts w:cstheme="minorHAnsi"/>
                <w:sz w:val="16"/>
                <w:szCs w:val="16"/>
              </w:rPr>
            </w:pPr>
            <w:ins w:id="22717" w:author="Στάθης Καπ" w:date="2023-03-03T06:23:00Z">
              <w:r>
                <w:rPr>
                  <w:rFonts w:ascii="Calibri" w:hAnsi="Calibri" w:cs="Calibri"/>
                  <w:color w:val="000000"/>
                  <w:sz w:val="16"/>
                  <w:szCs w:val="16"/>
                </w:rPr>
                <w:t>0</w:t>
              </w:r>
            </w:ins>
          </w:p>
        </w:tc>
        <w:tc>
          <w:tcPr>
            <w:tcW w:w="541" w:type="dxa"/>
            <w:tcBorders>
              <w:top w:val="single" w:sz="4" w:space="0" w:color="auto"/>
            </w:tcBorders>
            <w:vAlign w:val="center"/>
            <w:tcPrChange w:id="22718" w:author="Στάθης Καπ" w:date="2023-03-03T06:27:00Z">
              <w:tcPr>
                <w:tcW w:w="541" w:type="dxa"/>
                <w:tcBorders>
                  <w:top w:val="single" w:sz="4" w:space="0" w:color="auto"/>
                </w:tcBorders>
                <w:vAlign w:val="center"/>
              </w:tcPr>
            </w:tcPrChange>
          </w:tcPr>
          <w:p w14:paraId="2DAD94CF" w14:textId="5EBA6022" w:rsidR="00C87CFE" w:rsidRPr="00CD1347" w:rsidRDefault="00C87CFE" w:rsidP="00C87CFE">
            <w:pPr>
              <w:jc w:val="center"/>
              <w:rPr>
                <w:ins w:id="22719" w:author="Στάθης Καπ" w:date="2023-03-03T04:01:00Z"/>
                <w:rFonts w:cstheme="minorHAnsi"/>
                <w:sz w:val="16"/>
                <w:szCs w:val="16"/>
              </w:rPr>
            </w:pPr>
            <w:ins w:id="22720" w:author="Στάθης Καπ" w:date="2023-03-03T06:23:00Z">
              <w:r>
                <w:rPr>
                  <w:rFonts w:ascii="Calibri" w:hAnsi="Calibri" w:cs="Calibri"/>
                  <w:color w:val="000000"/>
                  <w:sz w:val="16"/>
                  <w:szCs w:val="16"/>
                </w:rPr>
                <w:t>0.175</w:t>
              </w:r>
            </w:ins>
          </w:p>
        </w:tc>
        <w:tc>
          <w:tcPr>
            <w:tcW w:w="589" w:type="dxa"/>
            <w:tcBorders>
              <w:top w:val="single" w:sz="4" w:space="0" w:color="auto"/>
            </w:tcBorders>
            <w:vAlign w:val="center"/>
            <w:tcPrChange w:id="22721" w:author="Στάθης Καπ" w:date="2023-03-03T06:27:00Z">
              <w:tcPr>
                <w:tcW w:w="589" w:type="dxa"/>
                <w:tcBorders>
                  <w:top w:val="single" w:sz="4" w:space="0" w:color="auto"/>
                </w:tcBorders>
                <w:vAlign w:val="center"/>
              </w:tcPr>
            </w:tcPrChange>
          </w:tcPr>
          <w:p w14:paraId="7732A25C" w14:textId="2F06DA36" w:rsidR="00C87CFE" w:rsidRPr="00CD1347" w:rsidRDefault="00C87CFE" w:rsidP="00C87CFE">
            <w:pPr>
              <w:jc w:val="center"/>
              <w:rPr>
                <w:ins w:id="22722" w:author="Στάθης Καπ" w:date="2023-03-03T04:01:00Z"/>
                <w:rFonts w:cstheme="minorHAnsi"/>
                <w:sz w:val="16"/>
                <w:szCs w:val="16"/>
              </w:rPr>
            </w:pPr>
            <w:ins w:id="22723" w:author="Στάθης Καπ" w:date="2023-03-03T06:23:00Z">
              <w:r>
                <w:rPr>
                  <w:rFonts w:ascii="Calibri" w:hAnsi="Calibri" w:cs="Calibri"/>
                  <w:color w:val="000000"/>
                  <w:sz w:val="16"/>
                  <w:szCs w:val="16"/>
                </w:rPr>
                <w:t>#DIV/0!</w:t>
              </w:r>
            </w:ins>
          </w:p>
        </w:tc>
      </w:tr>
      <w:tr w:rsidR="00C87CFE" w:rsidRPr="00BB05AC" w14:paraId="012EB722" w14:textId="77777777" w:rsidTr="00F03C40">
        <w:tblPrEx>
          <w:tblW w:w="0" w:type="auto"/>
          <w:tblBorders>
            <w:insideH w:val="none" w:sz="0" w:space="0" w:color="auto"/>
            <w:insideV w:val="none" w:sz="0" w:space="0" w:color="auto"/>
          </w:tblBorders>
          <w:tblCellMar>
            <w:left w:w="0" w:type="dxa"/>
            <w:right w:w="0" w:type="dxa"/>
          </w:tblCellMar>
          <w:tblPrExChange w:id="2272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2725" w:author="Στάθης Καπ" w:date="2023-03-03T04:01:00Z"/>
        </w:trPr>
        <w:tc>
          <w:tcPr>
            <w:tcW w:w="515" w:type="dxa"/>
            <w:tcBorders>
              <w:top w:val="nil"/>
              <w:bottom w:val="nil"/>
              <w:right w:val="single" w:sz="4" w:space="0" w:color="auto"/>
            </w:tcBorders>
            <w:shd w:val="clear" w:color="auto" w:fill="E7E6E6" w:themeFill="background2"/>
            <w:vAlign w:val="bottom"/>
            <w:tcPrChange w:id="22726" w:author="Στάθης Καπ" w:date="2023-03-03T06:27:00Z">
              <w:tcPr>
                <w:tcW w:w="515" w:type="dxa"/>
                <w:vAlign w:val="bottom"/>
              </w:tcPr>
            </w:tcPrChange>
          </w:tcPr>
          <w:p w14:paraId="44F138C9" w14:textId="55C88998" w:rsidR="00C87CFE" w:rsidRPr="00CD1347" w:rsidRDefault="00C87CFE" w:rsidP="00C87CFE">
            <w:pPr>
              <w:jc w:val="center"/>
              <w:rPr>
                <w:ins w:id="22727" w:author="Στάθης Καπ" w:date="2023-03-03T04:01:00Z"/>
                <w:sz w:val="16"/>
                <w:szCs w:val="16"/>
              </w:rPr>
            </w:pPr>
            <w:ins w:id="22728" w:author="Στάθης Καπ" w:date="2023-03-03T04:08:00Z">
              <w:r w:rsidRPr="00CD1347">
                <w:rPr>
                  <w:rFonts w:ascii="Calibri" w:hAnsi="Calibri" w:cs="Calibri"/>
                  <w:color w:val="000000"/>
                  <w:sz w:val="16"/>
                  <w:szCs w:val="16"/>
                  <w:rPrChange w:id="22729" w:author="Στάθης Καπ" w:date="2023-03-03T04:10:00Z">
                    <w:rPr>
                      <w:rFonts w:ascii="Calibri" w:hAnsi="Calibri" w:cs="Calibri"/>
                      <w:color w:val="000000"/>
                      <w:sz w:val="18"/>
                      <w:szCs w:val="18"/>
                    </w:rPr>
                  </w:rPrChange>
                </w:rPr>
                <w:t>c102</w:t>
              </w:r>
            </w:ins>
          </w:p>
        </w:tc>
        <w:tc>
          <w:tcPr>
            <w:tcW w:w="560" w:type="dxa"/>
            <w:tcBorders>
              <w:left w:val="single" w:sz="4" w:space="0" w:color="auto"/>
            </w:tcBorders>
            <w:vAlign w:val="center"/>
            <w:tcPrChange w:id="22730" w:author="Στάθης Καπ" w:date="2023-03-03T06:27:00Z">
              <w:tcPr>
                <w:tcW w:w="560" w:type="dxa"/>
                <w:vAlign w:val="center"/>
              </w:tcPr>
            </w:tcPrChange>
          </w:tcPr>
          <w:p w14:paraId="751C48EA" w14:textId="2A5B04A6" w:rsidR="00C87CFE" w:rsidRPr="00CD1347" w:rsidRDefault="00C87CFE" w:rsidP="00C87CFE">
            <w:pPr>
              <w:jc w:val="center"/>
              <w:rPr>
                <w:ins w:id="22731" w:author="Στάθης Καπ" w:date="2023-03-03T04:01:00Z"/>
                <w:rFonts w:cstheme="minorHAnsi"/>
                <w:sz w:val="16"/>
                <w:szCs w:val="16"/>
              </w:rPr>
            </w:pPr>
            <w:ins w:id="22732" w:author="Στάθης Καπ" w:date="2023-03-03T06:23:00Z">
              <w:r>
                <w:rPr>
                  <w:rFonts w:ascii="Calibri" w:hAnsi="Calibri" w:cs="Calibri"/>
                  <w:color w:val="000000"/>
                  <w:sz w:val="16"/>
                  <w:szCs w:val="16"/>
                </w:rPr>
                <w:t>1150</w:t>
              </w:r>
            </w:ins>
          </w:p>
        </w:tc>
        <w:tc>
          <w:tcPr>
            <w:tcW w:w="855" w:type="dxa"/>
            <w:vAlign w:val="center"/>
            <w:tcPrChange w:id="22733" w:author="Στάθης Καπ" w:date="2023-03-03T06:27:00Z">
              <w:tcPr>
                <w:tcW w:w="855" w:type="dxa"/>
                <w:vAlign w:val="center"/>
              </w:tcPr>
            </w:tcPrChange>
          </w:tcPr>
          <w:p w14:paraId="5926274D" w14:textId="7F51A42E" w:rsidR="00C87CFE" w:rsidRPr="00CD1347" w:rsidRDefault="00C87CFE" w:rsidP="00C87CFE">
            <w:pPr>
              <w:jc w:val="center"/>
              <w:rPr>
                <w:ins w:id="22734" w:author="Στάθης Καπ" w:date="2023-03-03T04:01:00Z"/>
                <w:rFonts w:cstheme="minorHAnsi"/>
                <w:sz w:val="16"/>
                <w:szCs w:val="16"/>
              </w:rPr>
            </w:pPr>
            <w:ins w:id="22735" w:author="Στάθης Καπ" w:date="2023-03-03T06:23:00Z">
              <w:r>
                <w:rPr>
                  <w:rFonts w:ascii="Calibri" w:hAnsi="Calibri" w:cs="Calibri"/>
                  <w:color w:val="000000"/>
                  <w:sz w:val="16"/>
                  <w:szCs w:val="16"/>
                </w:rPr>
                <w:t>1090</w:t>
              </w:r>
            </w:ins>
          </w:p>
        </w:tc>
        <w:tc>
          <w:tcPr>
            <w:tcW w:w="544" w:type="dxa"/>
            <w:vAlign w:val="center"/>
            <w:tcPrChange w:id="22736" w:author="Στάθης Καπ" w:date="2023-03-03T06:27:00Z">
              <w:tcPr>
                <w:tcW w:w="544" w:type="dxa"/>
                <w:vAlign w:val="center"/>
              </w:tcPr>
            </w:tcPrChange>
          </w:tcPr>
          <w:p w14:paraId="27BE9D33" w14:textId="7F66BB2B" w:rsidR="00C87CFE" w:rsidRPr="00CD1347" w:rsidRDefault="00C87CFE" w:rsidP="00C87CFE">
            <w:pPr>
              <w:jc w:val="center"/>
              <w:rPr>
                <w:ins w:id="22737" w:author="Στάθης Καπ" w:date="2023-03-03T04:01:00Z"/>
                <w:rFonts w:cstheme="minorHAnsi"/>
                <w:sz w:val="16"/>
                <w:szCs w:val="16"/>
              </w:rPr>
            </w:pPr>
            <w:ins w:id="22738" w:author="Στάθης Καπ" w:date="2023-03-03T06:23:00Z">
              <w:r>
                <w:rPr>
                  <w:rFonts w:ascii="Calibri" w:hAnsi="Calibri" w:cs="Calibri"/>
                  <w:color w:val="000000"/>
                  <w:sz w:val="16"/>
                  <w:szCs w:val="16"/>
                </w:rPr>
                <w:t>400</w:t>
              </w:r>
            </w:ins>
          </w:p>
        </w:tc>
        <w:tc>
          <w:tcPr>
            <w:tcW w:w="621" w:type="dxa"/>
            <w:vAlign w:val="center"/>
            <w:tcPrChange w:id="22739" w:author="Στάθης Καπ" w:date="2023-03-03T06:27:00Z">
              <w:tcPr>
                <w:tcW w:w="621" w:type="dxa"/>
                <w:vAlign w:val="center"/>
              </w:tcPr>
            </w:tcPrChange>
          </w:tcPr>
          <w:p w14:paraId="56A17A67" w14:textId="3830569C" w:rsidR="00C87CFE" w:rsidRPr="00CD1347" w:rsidRDefault="00C87CFE" w:rsidP="00C87CFE">
            <w:pPr>
              <w:jc w:val="center"/>
              <w:rPr>
                <w:ins w:id="22740" w:author="Στάθης Καπ" w:date="2023-03-03T04:01:00Z"/>
                <w:rFonts w:cstheme="minorHAnsi"/>
                <w:sz w:val="16"/>
                <w:szCs w:val="16"/>
              </w:rPr>
            </w:pPr>
            <w:ins w:id="22741" w:author="Στάθης Καπ" w:date="2023-03-03T06:23:00Z">
              <w:r>
                <w:rPr>
                  <w:rFonts w:ascii="Calibri" w:hAnsi="Calibri" w:cs="Calibri"/>
                  <w:color w:val="000000"/>
                  <w:sz w:val="16"/>
                  <w:szCs w:val="16"/>
                </w:rPr>
                <w:t>0.257</w:t>
              </w:r>
            </w:ins>
          </w:p>
        </w:tc>
        <w:tc>
          <w:tcPr>
            <w:tcW w:w="669" w:type="dxa"/>
            <w:vAlign w:val="center"/>
            <w:tcPrChange w:id="22742" w:author="Στάθης Καπ" w:date="2023-03-03T06:27:00Z">
              <w:tcPr>
                <w:tcW w:w="669" w:type="dxa"/>
                <w:vAlign w:val="center"/>
              </w:tcPr>
            </w:tcPrChange>
          </w:tcPr>
          <w:p w14:paraId="0BE1A932" w14:textId="31775EA9" w:rsidR="00C87CFE" w:rsidRPr="00CD1347" w:rsidRDefault="00C87CFE" w:rsidP="00C87CFE">
            <w:pPr>
              <w:jc w:val="center"/>
              <w:rPr>
                <w:ins w:id="22743" w:author="Στάθης Καπ" w:date="2023-03-03T04:01:00Z"/>
                <w:rFonts w:cstheme="minorHAnsi"/>
                <w:sz w:val="16"/>
                <w:szCs w:val="16"/>
              </w:rPr>
            </w:pPr>
            <w:ins w:id="22744" w:author="Στάθης Καπ" w:date="2023-03-03T06:23:00Z">
              <w:r>
                <w:rPr>
                  <w:rFonts w:ascii="Calibri" w:hAnsi="Calibri" w:cstheme="minorHAnsi"/>
                  <w:color w:val="000000"/>
                  <w:sz w:val="16"/>
                  <w:szCs w:val="16"/>
                </w:rPr>
                <w:t>65.22</w:t>
              </w:r>
            </w:ins>
          </w:p>
        </w:tc>
        <w:tc>
          <w:tcPr>
            <w:tcW w:w="543" w:type="dxa"/>
            <w:vAlign w:val="center"/>
            <w:tcPrChange w:id="22745" w:author="Στάθης Καπ" w:date="2023-03-03T06:27:00Z">
              <w:tcPr>
                <w:tcW w:w="543" w:type="dxa"/>
                <w:vAlign w:val="center"/>
              </w:tcPr>
            </w:tcPrChange>
          </w:tcPr>
          <w:p w14:paraId="6B24AC97" w14:textId="3C732E73" w:rsidR="00C87CFE" w:rsidRPr="00CD1347" w:rsidRDefault="00C87CFE" w:rsidP="00C87CFE">
            <w:pPr>
              <w:jc w:val="center"/>
              <w:rPr>
                <w:ins w:id="22746" w:author="Στάθης Καπ" w:date="2023-03-03T04:01:00Z"/>
                <w:rFonts w:cstheme="minorHAnsi"/>
                <w:sz w:val="16"/>
                <w:szCs w:val="16"/>
              </w:rPr>
            </w:pPr>
            <w:ins w:id="22747" w:author="Στάθης Καπ" w:date="2023-03-03T06:23:00Z">
              <w:r>
                <w:rPr>
                  <w:rFonts w:ascii="Calibri" w:hAnsi="Calibri" w:cs="Calibri"/>
                  <w:color w:val="000000"/>
                  <w:sz w:val="16"/>
                  <w:szCs w:val="16"/>
                </w:rPr>
                <w:t>400</w:t>
              </w:r>
            </w:ins>
          </w:p>
        </w:tc>
        <w:tc>
          <w:tcPr>
            <w:tcW w:w="621" w:type="dxa"/>
            <w:vAlign w:val="center"/>
            <w:tcPrChange w:id="22748" w:author="Στάθης Καπ" w:date="2023-03-03T06:27:00Z">
              <w:tcPr>
                <w:tcW w:w="621" w:type="dxa"/>
                <w:vAlign w:val="center"/>
              </w:tcPr>
            </w:tcPrChange>
          </w:tcPr>
          <w:p w14:paraId="78FE1D5B" w14:textId="3F782858" w:rsidR="00C87CFE" w:rsidRPr="00CD1347" w:rsidRDefault="00C87CFE" w:rsidP="00C87CFE">
            <w:pPr>
              <w:jc w:val="center"/>
              <w:rPr>
                <w:ins w:id="22749" w:author="Στάθης Καπ" w:date="2023-03-03T04:01:00Z"/>
                <w:rFonts w:cstheme="minorHAnsi"/>
                <w:sz w:val="16"/>
                <w:szCs w:val="16"/>
              </w:rPr>
            </w:pPr>
            <w:ins w:id="22750" w:author="Στάθης Καπ" w:date="2023-03-03T06:23:00Z">
              <w:r>
                <w:rPr>
                  <w:rFonts w:ascii="Calibri" w:hAnsi="Calibri" w:cs="Calibri"/>
                  <w:color w:val="000000"/>
                  <w:sz w:val="16"/>
                  <w:szCs w:val="16"/>
                </w:rPr>
                <w:t>0.248</w:t>
              </w:r>
            </w:ins>
          </w:p>
        </w:tc>
        <w:tc>
          <w:tcPr>
            <w:tcW w:w="669" w:type="dxa"/>
            <w:vAlign w:val="center"/>
            <w:tcPrChange w:id="22751" w:author="Στάθης Καπ" w:date="2023-03-03T06:27:00Z">
              <w:tcPr>
                <w:tcW w:w="669" w:type="dxa"/>
                <w:vAlign w:val="center"/>
              </w:tcPr>
            </w:tcPrChange>
          </w:tcPr>
          <w:p w14:paraId="47B919AE" w14:textId="7FB08F8E" w:rsidR="00C87CFE" w:rsidRPr="00CD1347" w:rsidRDefault="00C87CFE" w:rsidP="00C87CFE">
            <w:pPr>
              <w:jc w:val="center"/>
              <w:rPr>
                <w:ins w:id="22752" w:author="Στάθης Καπ" w:date="2023-03-03T04:01:00Z"/>
                <w:rFonts w:cstheme="minorHAnsi"/>
                <w:sz w:val="16"/>
                <w:szCs w:val="16"/>
              </w:rPr>
            </w:pPr>
            <w:ins w:id="22753" w:author="Στάθης Καπ" w:date="2023-03-03T06:23:00Z">
              <w:r>
                <w:rPr>
                  <w:rFonts w:ascii="Calibri" w:hAnsi="Calibri" w:cstheme="minorHAnsi"/>
                  <w:color w:val="000000"/>
                  <w:sz w:val="16"/>
                  <w:szCs w:val="16"/>
                </w:rPr>
                <w:t>0</w:t>
              </w:r>
            </w:ins>
          </w:p>
        </w:tc>
        <w:tc>
          <w:tcPr>
            <w:tcW w:w="508" w:type="dxa"/>
            <w:vAlign w:val="center"/>
            <w:tcPrChange w:id="22754" w:author="Στάθης Καπ" w:date="2023-03-03T06:27:00Z">
              <w:tcPr>
                <w:tcW w:w="508" w:type="dxa"/>
                <w:vAlign w:val="center"/>
              </w:tcPr>
            </w:tcPrChange>
          </w:tcPr>
          <w:p w14:paraId="231AF829" w14:textId="5B4D72AE" w:rsidR="00C87CFE" w:rsidRPr="00CD1347" w:rsidRDefault="00C87CFE" w:rsidP="00C87CFE">
            <w:pPr>
              <w:jc w:val="center"/>
              <w:rPr>
                <w:ins w:id="22755" w:author="Στάθης Καπ" w:date="2023-03-03T04:01:00Z"/>
                <w:rFonts w:cstheme="minorHAnsi"/>
                <w:sz w:val="16"/>
                <w:szCs w:val="16"/>
              </w:rPr>
            </w:pPr>
            <w:ins w:id="22756" w:author="Στάθης Καπ" w:date="2023-03-03T06:23:00Z">
              <w:r>
                <w:rPr>
                  <w:rFonts w:ascii="Calibri" w:hAnsi="Calibri" w:cs="Calibri"/>
                  <w:color w:val="000000"/>
                  <w:sz w:val="16"/>
                  <w:szCs w:val="16"/>
                </w:rPr>
                <w:t>400</w:t>
              </w:r>
            </w:ins>
          </w:p>
        </w:tc>
        <w:tc>
          <w:tcPr>
            <w:tcW w:w="541" w:type="dxa"/>
            <w:vAlign w:val="center"/>
            <w:tcPrChange w:id="22757" w:author="Στάθης Καπ" w:date="2023-03-03T06:27:00Z">
              <w:tcPr>
                <w:tcW w:w="541" w:type="dxa"/>
                <w:vAlign w:val="center"/>
              </w:tcPr>
            </w:tcPrChange>
          </w:tcPr>
          <w:p w14:paraId="5CAF0F77" w14:textId="2CAC64A0" w:rsidR="00C87CFE" w:rsidRPr="00CD1347" w:rsidRDefault="00C87CFE" w:rsidP="00C87CFE">
            <w:pPr>
              <w:jc w:val="center"/>
              <w:rPr>
                <w:ins w:id="22758" w:author="Στάθης Καπ" w:date="2023-03-03T04:01:00Z"/>
                <w:rFonts w:cstheme="minorHAnsi"/>
                <w:sz w:val="16"/>
                <w:szCs w:val="16"/>
              </w:rPr>
            </w:pPr>
            <w:ins w:id="22759" w:author="Στάθης Καπ" w:date="2023-03-03T06:23:00Z">
              <w:r>
                <w:rPr>
                  <w:rFonts w:ascii="Calibri" w:hAnsi="Calibri" w:cs="Calibri"/>
                  <w:color w:val="000000"/>
                  <w:sz w:val="16"/>
                  <w:szCs w:val="16"/>
                </w:rPr>
                <w:t>0.256</w:t>
              </w:r>
            </w:ins>
          </w:p>
        </w:tc>
        <w:tc>
          <w:tcPr>
            <w:tcW w:w="589" w:type="dxa"/>
            <w:vAlign w:val="center"/>
            <w:tcPrChange w:id="22760" w:author="Στάθης Καπ" w:date="2023-03-03T06:27:00Z">
              <w:tcPr>
                <w:tcW w:w="589" w:type="dxa"/>
                <w:vAlign w:val="center"/>
              </w:tcPr>
            </w:tcPrChange>
          </w:tcPr>
          <w:p w14:paraId="42F12883" w14:textId="6C9D1E72" w:rsidR="00C87CFE" w:rsidRPr="00CD1347" w:rsidRDefault="00C87CFE" w:rsidP="00C87CFE">
            <w:pPr>
              <w:jc w:val="center"/>
              <w:rPr>
                <w:ins w:id="22761" w:author="Στάθης Καπ" w:date="2023-03-03T04:01:00Z"/>
                <w:rFonts w:cstheme="minorHAnsi"/>
                <w:sz w:val="16"/>
                <w:szCs w:val="16"/>
              </w:rPr>
            </w:pPr>
            <w:ins w:id="22762" w:author="Στάθης Καπ" w:date="2023-03-03T06:23:00Z">
              <w:r>
                <w:rPr>
                  <w:rFonts w:ascii="Calibri" w:hAnsi="Calibri" w:cstheme="minorHAnsi"/>
                  <w:color w:val="000000"/>
                  <w:sz w:val="16"/>
                  <w:szCs w:val="16"/>
                </w:rPr>
                <w:t>0</w:t>
              </w:r>
            </w:ins>
          </w:p>
        </w:tc>
        <w:tc>
          <w:tcPr>
            <w:tcW w:w="463" w:type="dxa"/>
            <w:vAlign w:val="center"/>
            <w:tcPrChange w:id="22763" w:author="Στάθης Καπ" w:date="2023-03-03T06:27:00Z">
              <w:tcPr>
                <w:tcW w:w="463" w:type="dxa"/>
                <w:vAlign w:val="center"/>
              </w:tcPr>
            </w:tcPrChange>
          </w:tcPr>
          <w:p w14:paraId="38AC1317" w14:textId="1314C0C5" w:rsidR="00C87CFE" w:rsidRPr="00CD1347" w:rsidRDefault="00C87CFE" w:rsidP="00C87CFE">
            <w:pPr>
              <w:jc w:val="center"/>
              <w:rPr>
                <w:ins w:id="22764" w:author="Στάθης Καπ" w:date="2023-03-03T04:01:00Z"/>
                <w:rFonts w:cstheme="minorHAnsi"/>
                <w:sz w:val="16"/>
                <w:szCs w:val="16"/>
              </w:rPr>
            </w:pPr>
            <w:ins w:id="22765" w:author="Στάθης Καπ" w:date="2023-03-03T06:23:00Z">
              <w:r>
                <w:rPr>
                  <w:rFonts w:ascii="Calibri" w:hAnsi="Calibri" w:cs="Calibri"/>
                  <w:color w:val="000000"/>
                  <w:sz w:val="16"/>
                  <w:szCs w:val="16"/>
                </w:rPr>
                <w:t>400</w:t>
              </w:r>
            </w:ins>
          </w:p>
        </w:tc>
        <w:tc>
          <w:tcPr>
            <w:tcW w:w="541" w:type="dxa"/>
            <w:vAlign w:val="center"/>
            <w:tcPrChange w:id="22766" w:author="Στάθης Καπ" w:date="2023-03-03T06:27:00Z">
              <w:tcPr>
                <w:tcW w:w="541" w:type="dxa"/>
                <w:vAlign w:val="center"/>
              </w:tcPr>
            </w:tcPrChange>
          </w:tcPr>
          <w:p w14:paraId="3C65299B" w14:textId="4E91E261" w:rsidR="00C87CFE" w:rsidRPr="00CD1347" w:rsidRDefault="00C87CFE" w:rsidP="00C87CFE">
            <w:pPr>
              <w:jc w:val="center"/>
              <w:rPr>
                <w:ins w:id="22767" w:author="Στάθης Καπ" w:date="2023-03-03T04:01:00Z"/>
                <w:rFonts w:cstheme="minorHAnsi"/>
                <w:sz w:val="16"/>
                <w:szCs w:val="16"/>
              </w:rPr>
            </w:pPr>
            <w:ins w:id="22768" w:author="Στάθης Καπ" w:date="2023-03-03T06:23:00Z">
              <w:r>
                <w:rPr>
                  <w:rFonts w:ascii="Calibri" w:hAnsi="Calibri" w:cs="Calibri"/>
                  <w:color w:val="000000"/>
                  <w:sz w:val="16"/>
                  <w:szCs w:val="16"/>
                </w:rPr>
                <w:t>0.316</w:t>
              </w:r>
            </w:ins>
          </w:p>
        </w:tc>
        <w:tc>
          <w:tcPr>
            <w:tcW w:w="589" w:type="dxa"/>
            <w:vAlign w:val="center"/>
            <w:tcPrChange w:id="22769" w:author="Στάθης Καπ" w:date="2023-03-03T06:27:00Z">
              <w:tcPr>
                <w:tcW w:w="589" w:type="dxa"/>
                <w:vAlign w:val="center"/>
              </w:tcPr>
            </w:tcPrChange>
          </w:tcPr>
          <w:p w14:paraId="0FF9E765" w14:textId="4DA677C2" w:rsidR="00C87CFE" w:rsidRPr="00CD1347" w:rsidRDefault="00C87CFE" w:rsidP="00C87CFE">
            <w:pPr>
              <w:jc w:val="center"/>
              <w:rPr>
                <w:ins w:id="22770" w:author="Στάθης Καπ" w:date="2023-03-03T04:01:00Z"/>
                <w:rFonts w:cstheme="minorHAnsi"/>
                <w:sz w:val="16"/>
                <w:szCs w:val="16"/>
              </w:rPr>
            </w:pPr>
            <w:ins w:id="22771" w:author="Στάθης Καπ" w:date="2023-03-03T06:23:00Z">
              <w:r>
                <w:rPr>
                  <w:rFonts w:ascii="Calibri" w:hAnsi="Calibri" w:cstheme="minorHAnsi"/>
                  <w:color w:val="000000"/>
                  <w:sz w:val="16"/>
                  <w:szCs w:val="16"/>
                </w:rPr>
                <w:t>0</w:t>
              </w:r>
            </w:ins>
          </w:p>
        </w:tc>
      </w:tr>
      <w:tr w:rsidR="00C87CFE" w:rsidRPr="00BB05AC" w14:paraId="0C654331" w14:textId="77777777" w:rsidTr="00F03C40">
        <w:tblPrEx>
          <w:tblW w:w="0" w:type="auto"/>
          <w:tblBorders>
            <w:insideH w:val="none" w:sz="0" w:space="0" w:color="auto"/>
            <w:insideV w:val="none" w:sz="0" w:space="0" w:color="auto"/>
          </w:tblBorders>
          <w:tblCellMar>
            <w:left w:w="0" w:type="dxa"/>
            <w:right w:w="0" w:type="dxa"/>
          </w:tblCellMar>
          <w:tblPrExChange w:id="2277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2773" w:author="Στάθης Καπ" w:date="2023-03-03T04:01:00Z"/>
        </w:trPr>
        <w:tc>
          <w:tcPr>
            <w:tcW w:w="515" w:type="dxa"/>
            <w:tcBorders>
              <w:top w:val="nil"/>
              <w:bottom w:val="nil"/>
              <w:right w:val="single" w:sz="4" w:space="0" w:color="auto"/>
            </w:tcBorders>
            <w:shd w:val="clear" w:color="auto" w:fill="E7E6E6" w:themeFill="background2"/>
            <w:vAlign w:val="bottom"/>
            <w:tcPrChange w:id="22774" w:author="Στάθης Καπ" w:date="2023-03-03T06:27:00Z">
              <w:tcPr>
                <w:tcW w:w="515" w:type="dxa"/>
                <w:vAlign w:val="bottom"/>
              </w:tcPr>
            </w:tcPrChange>
          </w:tcPr>
          <w:p w14:paraId="7834319F" w14:textId="082E1B28" w:rsidR="00C87CFE" w:rsidRPr="00CD1347" w:rsidRDefault="00C87CFE" w:rsidP="00C87CFE">
            <w:pPr>
              <w:jc w:val="center"/>
              <w:rPr>
                <w:ins w:id="22775" w:author="Στάθης Καπ" w:date="2023-03-03T04:01:00Z"/>
                <w:sz w:val="16"/>
                <w:szCs w:val="16"/>
              </w:rPr>
            </w:pPr>
            <w:ins w:id="22776" w:author="Στάθης Καπ" w:date="2023-03-03T04:08:00Z">
              <w:r w:rsidRPr="00CD1347">
                <w:rPr>
                  <w:rFonts w:ascii="Calibri" w:hAnsi="Calibri" w:cs="Calibri"/>
                  <w:color w:val="000000"/>
                  <w:sz w:val="16"/>
                  <w:szCs w:val="16"/>
                  <w:rPrChange w:id="22777" w:author="Στάθης Καπ" w:date="2023-03-03T04:10:00Z">
                    <w:rPr>
                      <w:rFonts w:ascii="Calibri" w:hAnsi="Calibri" w:cs="Calibri"/>
                      <w:color w:val="000000"/>
                      <w:sz w:val="18"/>
                      <w:szCs w:val="18"/>
                    </w:rPr>
                  </w:rPrChange>
                </w:rPr>
                <w:t>c103</w:t>
              </w:r>
            </w:ins>
          </w:p>
        </w:tc>
        <w:tc>
          <w:tcPr>
            <w:tcW w:w="560" w:type="dxa"/>
            <w:tcBorders>
              <w:left w:val="single" w:sz="4" w:space="0" w:color="auto"/>
            </w:tcBorders>
            <w:vAlign w:val="center"/>
            <w:tcPrChange w:id="22778" w:author="Στάθης Καπ" w:date="2023-03-03T06:27:00Z">
              <w:tcPr>
                <w:tcW w:w="560" w:type="dxa"/>
              </w:tcPr>
            </w:tcPrChange>
          </w:tcPr>
          <w:p w14:paraId="0560894B" w14:textId="58492757" w:rsidR="00C87CFE" w:rsidRPr="00CD1347" w:rsidRDefault="00C87CFE" w:rsidP="00C87CFE">
            <w:pPr>
              <w:jc w:val="center"/>
              <w:rPr>
                <w:ins w:id="22779" w:author="Στάθης Καπ" w:date="2023-03-03T04:01:00Z"/>
                <w:rFonts w:cstheme="minorHAnsi"/>
                <w:sz w:val="16"/>
                <w:szCs w:val="16"/>
              </w:rPr>
            </w:pPr>
            <w:ins w:id="22780" w:author="Στάθης Καπ" w:date="2023-03-03T06:23:00Z">
              <w:r>
                <w:rPr>
                  <w:rFonts w:ascii="Calibri" w:hAnsi="Calibri" w:cs="Calibri"/>
                  <w:color w:val="000000"/>
                  <w:sz w:val="16"/>
                  <w:szCs w:val="16"/>
                </w:rPr>
                <w:t>1210</w:t>
              </w:r>
            </w:ins>
          </w:p>
        </w:tc>
        <w:tc>
          <w:tcPr>
            <w:tcW w:w="855" w:type="dxa"/>
            <w:vAlign w:val="center"/>
            <w:tcPrChange w:id="22781" w:author="Στάθης Καπ" w:date="2023-03-03T06:27:00Z">
              <w:tcPr>
                <w:tcW w:w="855" w:type="dxa"/>
              </w:tcPr>
            </w:tcPrChange>
          </w:tcPr>
          <w:p w14:paraId="637FA9E2" w14:textId="3777BCD4" w:rsidR="00C87CFE" w:rsidRPr="00CD1347" w:rsidRDefault="00C87CFE" w:rsidP="00C87CFE">
            <w:pPr>
              <w:jc w:val="center"/>
              <w:rPr>
                <w:ins w:id="22782" w:author="Στάθης Καπ" w:date="2023-03-03T04:01:00Z"/>
                <w:rFonts w:cstheme="minorHAnsi"/>
                <w:sz w:val="16"/>
                <w:szCs w:val="16"/>
              </w:rPr>
            </w:pPr>
            <w:ins w:id="22783" w:author="Στάθης Καπ" w:date="2023-03-03T06:23:00Z">
              <w:r>
                <w:rPr>
                  <w:rFonts w:ascii="Calibri" w:hAnsi="Calibri" w:cs="Calibri"/>
                  <w:color w:val="000000"/>
                  <w:sz w:val="16"/>
                  <w:szCs w:val="16"/>
                </w:rPr>
                <w:t>1150</w:t>
              </w:r>
            </w:ins>
          </w:p>
        </w:tc>
        <w:tc>
          <w:tcPr>
            <w:tcW w:w="544" w:type="dxa"/>
            <w:vAlign w:val="center"/>
            <w:tcPrChange w:id="22784" w:author="Στάθης Καπ" w:date="2023-03-03T06:27:00Z">
              <w:tcPr>
                <w:tcW w:w="544" w:type="dxa"/>
                <w:vAlign w:val="bottom"/>
              </w:tcPr>
            </w:tcPrChange>
          </w:tcPr>
          <w:p w14:paraId="33A52050" w14:textId="4F58343B" w:rsidR="00C87CFE" w:rsidRPr="00CD1347" w:rsidRDefault="00C87CFE" w:rsidP="00C87CFE">
            <w:pPr>
              <w:jc w:val="center"/>
              <w:rPr>
                <w:ins w:id="22785" w:author="Στάθης Καπ" w:date="2023-03-03T04:01:00Z"/>
                <w:rFonts w:cstheme="minorHAnsi"/>
                <w:sz w:val="16"/>
                <w:szCs w:val="16"/>
              </w:rPr>
            </w:pPr>
            <w:ins w:id="22786" w:author="Στάθης Καπ" w:date="2023-03-03T06:23:00Z">
              <w:r>
                <w:rPr>
                  <w:rFonts w:ascii="Calibri" w:hAnsi="Calibri" w:cs="Calibri"/>
                  <w:color w:val="000000"/>
                  <w:sz w:val="16"/>
                  <w:szCs w:val="16"/>
                </w:rPr>
                <w:t>840</w:t>
              </w:r>
            </w:ins>
          </w:p>
        </w:tc>
        <w:tc>
          <w:tcPr>
            <w:tcW w:w="621" w:type="dxa"/>
            <w:vAlign w:val="center"/>
            <w:tcPrChange w:id="22787" w:author="Στάθης Καπ" w:date="2023-03-03T06:27:00Z">
              <w:tcPr>
                <w:tcW w:w="621" w:type="dxa"/>
                <w:vAlign w:val="bottom"/>
              </w:tcPr>
            </w:tcPrChange>
          </w:tcPr>
          <w:p w14:paraId="60D57567" w14:textId="6378925B" w:rsidR="00C87CFE" w:rsidRPr="00CD1347" w:rsidRDefault="00C87CFE" w:rsidP="00C87CFE">
            <w:pPr>
              <w:jc w:val="center"/>
              <w:rPr>
                <w:ins w:id="22788" w:author="Στάθης Καπ" w:date="2023-03-03T04:01:00Z"/>
                <w:rFonts w:cstheme="minorHAnsi"/>
                <w:sz w:val="16"/>
                <w:szCs w:val="16"/>
              </w:rPr>
            </w:pPr>
            <w:ins w:id="22789" w:author="Στάθης Καπ" w:date="2023-03-03T06:23:00Z">
              <w:r>
                <w:rPr>
                  <w:rFonts w:ascii="Calibri" w:hAnsi="Calibri" w:cs="Calibri"/>
                  <w:color w:val="000000"/>
                  <w:sz w:val="16"/>
                  <w:szCs w:val="16"/>
                </w:rPr>
                <w:t>0.59</w:t>
              </w:r>
            </w:ins>
          </w:p>
        </w:tc>
        <w:tc>
          <w:tcPr>
            <w:tcW w:w="669" w:type="dxa"/>
            <w:vAlign w:val="center"/>
            <w:tcPrChange w:id="22790" w:author="Στάθης Καπ" w:date="2023-03-03T06:27:00Z">
              <w:tcPr>
                <w:tcW w:w="669" w:type="dxa"/>
                <w:vAlign w:val="center"/>
              </w:tcPr>
            </w:tcPrChange>
          </w:tcPr>
          <w:p w14:paraId="7805D02C" w14:textId="239391B0" w:rsidR="00C87CFE" w:rsidRPr="00CD1347" w:rsidRDefault="00C87CFE" w:rsidP="00C87CFE">
            <w:pPr>
              <w:jc w:val="center"/>
              <w:rPr>
                <w:ins w:id="22791" w:author="Στάθης Καπ" w:date="2023-03-03T04:01:00Z"/>
                <w:rFonts w:cstheme="minorHAnsi"/>
                <w:sz w:val="16"/>
                <w:szCs w:val="16"/>
              </w:rPr>
            </w:pPr>
            <w:ins w:id="22792" w:author="Στάθης Καπ" w:date="2023-03-03T06:23:00Z">
              <w:r>
                <w:rPr>
                  <w:rFonts w:ascii="Calibri" w:hAnsi="Calibri" w:cstheme="minorHAnsi"/>
                  <w:color w:val="000000"/>
                  <w:sz w:val="16"/>
                  <w:szCs w:val="16"/>
                </w:rPr>
                <w:t>30.58</w:t>
              </w:r>
            </w:ins>
          </w:p>
        </w:tc>
        <w:tc>
          <w:tcPr>
            <w:tcW w:w="543" w:type="dxa"/>
            <w:vAlign w:val="center"/>
            <w:tcPrChange w:id="22793" w:author="Στάθης Καπ" w:date="2023-03-03T06:27:00Z">
              <w:tcPr>
                <w:tcW w:w="543" w:type="dxa"/>
                <w:vAlign w:val="bottom"/>
              </w:tcPr>
            </w:tcPrChange>
          </w:tcPr>
          <w:p w14:paraId="12102D6F" w14:textId="5A76D5B7" w:rsidR="00C87CFE" w:rsidRPr="00CD1347" w:rsidRDefault="00C87CFE" w:rsidP="00C87CFE">
            <w:pPr>
              <w:jc w:val="center"/>
              <w:rPr>
                <w:ins w:id="22794" w:author="Στάθης Καπ" w:date="2023-03-03T04:01:00Z"/>
                <w:rFonts w:cstheme="minorHAnsi"/>
                <w:sz w:val="16"/>
                <w:szCs w:val="16"/>
              </w:rPr>
            </w:pPr>
            <w:ins w:id="22795" w:author="Στάθης Καπ" w:date="2023-03-03T06:23:00Z">
              <w:r>
                <w:rPr>
                  <w:rFonts w:ascii="Calibri" w:hAnsi="Calibri" w:cs="Calibri"/>
                  <w:color w:val="000000"/>
                  <w:sz w:val="16"/>
                  <w:szCs w:val="16"/>
                </w:rPr>
                <w:t>810</w:t>
              </w:r>
            </w:ins>
          </w:p>
        </w:tc>
        <w:tc>
          <w:tcPr>
            <w:tcW w:w="621" w:type="dxa"/>
            <w:vAlign w:val="center"/>
            <w:tcPrChange w:id="22796" w:author="Στάθης Καπ" w:date="2023-03-03T06:27:00Z">
              <w:tcPr>
                <w:tcW w:w="621" w:type="dxa"/>
                <w:vAlign w:val="bottom"/>
              </w:tcPr>
            </w:tcPrChange>
          </w:tcPr>
          <w:p w14:paraId="11ABC222" w14:textId="2147FF7B" w:rsidR="00C87CFE" w:rsidRPr="00CD1347" w:rsidRDefault="00C87CFE" w:rsidP="00C87CFE">
            <w:pPr>
              <w:jc w:val="center"/>
              <w:rPr>
                <w:ins w:id="22797" w:author="Στάθης Καπ" w:date="2023-03-03T04:01:00Z"/>
                <w:rFonts w:cstheme="minorHAnsi"/>
                <w:sz w:val="16"/>
                <w:szCs w:val="16"/>
              </w:rPr>
            </w:pPr>
            <w:ins w:id="22798" w:author="Στάθης Καπ" w:date="2023-03-03T06:23:00Z">
              <w:r>
                <w:rPr>
                  <w:rFonts w:ascii="Calibri" w:hAnsi="Calibri" w:cs="Calibri"/>
                  <w:color w:val="000000"/>
                  <w:sz w:val="16"/>
                  <w:szCs w:val="16"/>
                </w:rPr>
                <w:t>0.489</w:t>
              </w:r>
            </w:ins>
          </w:p>
        </w:tc>
        <w:tc>
          <w:tcPr>
            <w:tcW w:w="669" w:type="dxa"/>
            <w:vAlign w:val="center"/>
            <w:tcPrChange w:id="22799" w:author="Στάθης Καπ" w:date="2023-03-03T06:27:00Z">
              <w:tcPr>
                <w:tcW w:w="669" w:type="dxa"/>
                <w:vAlign w:val="center"/>
              </w:tcPr>
            </w:tcPrChange>
          </w:tcPr>
          <w:p w14:paraId="05435EC8" w14:textId="6220CC5A" w:rsidR="00C87CFE" w:rsidRPr="00CD1347" w:rsidRDefault="00C87CFE" w:rsidP="00C87CFE">
            <w:pPr>
              <w:jc w:val="center"/>
              <w:rPr>
                <w:ins w:id="22800" w:author="Στάθης Καπ" w:date="2023-03-03T04:01:00Z"/>
                <w:rFonts w:cstheme="minorHAnsi"/>
                <w:sz w:val="16"/>
                <w:szCs w:val="16"/>
              </w:rPr>
            </w:pPr>
            <w:ins w:id="22801" w:author="Στάθης Καπ" w:date="2023-03-03T06:23:00Z">
              <w:r>
                <w:rPr>
                  <w:rFonts w:ascii="Calibri" w:hAnsi="Calibri" w:cstheme="minorHAnsi"/>
                  <w:color w:val="000000"/>
                  <w:sz w:val="16"/>
                  <w:szCs w:val="16"/>
                </w:rPr>
                <w:t>3.57</w:t>
              </w:r>
            </w:ins>
          </w:p>
        </w:tc>
        <w:tc>
          <w:tcPr>
            <w:tcW w:w="508" w:type="dxa"/>
            <w:vAlign w:val="center"/>
            <w:tcPrChange w:id="22802" w:author="Στάθης Καπ" w:date="2023-03-03T06:27:00Z">
              <w:tcPr>
                <w:tcW w:w="508" w:type="dxa"/>
                <w:vAlign w:val="bottom"/>
              </w:tcPr>
            </w:tcPrChange>
          </w:tcPr>
          <w:p w14:paraId="0497DCA0" w14:textId="541D5491" w:rsidR="00C87CFE" w:rsidRPr="00CD1347" w:rsidRDefault="00C87CFE" w:rsidP="00C87CFE">
            <w:pPr>
              <w:jc w:val="center"/>
              <w:rPr>
                <w:ins w:id="22803" w:author="Στάθης Καπ" w:date="2023-03-03T04:01:00Z"/>
                <w:rFonts w:cstheme="minorHAnsi"/>
                <w:sz w:val="16"/>
                <w:szCs w:val="16"/>
              </w:rPr>
            </w:pPr>
            <w:ins w:id="22804" w:author="Στάθης Καπ" w:date="2023-03-03T06:23:00Z">
              <w:r>
                <w:rPr>
                  <w:rFonts w:ascii="Calibri" w:hAnsi="Calibri" w:cs="Calibri"/>
                  <w:color w:val="000000"/>
                  <w:sz w:val="16"/>
                  <w:szCs w:val="16"/>
                </w:rPr>
                <w:t>770</w:t>
              </w:r>
            </w:ins>
          </w:p>
        </w:tc>
        <w:tc>
          <w:tcPr>
            <w:tcW w:w="541" w:type="dxa"/>
            <w:vAlign w:val="center"/>
            <w:tcPrChange w:id="22805" w:author="Στάθης Καπ" w:date="2023-03-03T06:27:00Z">
              <w:tcPr>
                <w:tcW w:w="541" w:type="dxa"/>
                <w:vAlign w:val="bottom"/>
              </w:tcPr>
            </w:tcPrChange>
          </w:tcPr>
          <w:p w14:paraId="50F7A1EB" w14:textId="7A598797" w:rsidR="00C87CFE" w:rsidRPr="00CD1347" w:rsidRDefault="00C87CFE" w:rsidP="00C87CFE">
            <w:pPr>
              <w:jc w:val="center"/>
              <w:rPr>
                <w:ins w:id="22806" w:author="Στάθης Καπ" w:date="2023-03-03T04:01:00Z"/>
                <w:rFonts w:cstheme="minorHAnsi"/>
                <w:sz w:val="16"/>
                <w:szCs w:val="16"/>
              </w:rPr>
            </w:pPr>
            <w:ins w:id="22807" w:author="Στάθης Καπ" w:date="2023-03-03T06:23:00Z">
              <w:r>
                <w:rPr>
                  <w:rFonts w:ascii="Calibri" w:hAnsi="Calibri" w:cs="Calibri"/>
                  <w:color w:val="000000"/>
                  <w:sz w:val="16"/>
                  <w:szCs w:val="16"/>
                </w:rPr>
                <w:t>0.299</w:t>
              </w:r>
            </w:ins>
          </w:p>
        </w:tc>
        <w:tc>
          <w:tcPr>
            <w:tcW w:w="589" w:type="dxa"/>
            <w:vAlign w:val="center"/>
            <w:tcPrChange w:id="22808" w:author="Στάθης Καπ" w:date="2023-03-03T06:27:00Z">
              <w:tcPr>
                <w:tcW w:w="589" w:type="dxa"/>
                <w:vAlign w:val="center"/>
              </w:tcPr>
            </w:tcPrChange>
          </w:tcPr>
          <w:p w14:paraId="470B8C43" w14:textId="57B3AEFB" w:rsidR="00C87CFE" w:rsidRPr="00CD1347" w:rsidRDefault="00C87CFE" w:rsidP="00C87CFE">
            <w:pPr>
              <w:jc w:val="center"/>
              <w:rPr>
                <w:ins w:id="22809" w:author="Στάθης Καπ" w:date="2023-03-03T04:01:00Z"/>
                <w:rFonts w:cstheme="minorHAnsi"/>
                <w:sz w:val="16"/>
                <w:szCs w:val="16"/>
              </w:rPr>
            </w:pPr>
            <w:ins w:id="22810" w:author="Στάθης Καπ" w:date="2023-03-03T06:23:00Z">
              <w:r>
                <w:rPr>
                  <w:rFonts w:ascii="Calibri" w:hAnsi="Calibri" w:cstheme="minorHAnsi"/>
                  <w:color w:val="000000"/>
                  <w:sz w:val="16"/>
                  <w:szCs w:val="16"/>
                </w:rPr>
                <w:t>8.33</w:t>
              </w:r>
            </w:ins>
          </w:p>
        </w:tc>
        <w:tc>
          <w:tcPr>
            <w:tcW w:w="463" w:type="dxa"/>
            <w:vAlign w:val="center"/>
            <w:tcPrChange w:id="22811" w:author="Στάθης Καπ" w:date="2023-03-03T06:27:00Z">
              <w:tcPr>
                <w:tcW w:w="463" w:type="dxa"/>
                <w:vAlign w:val="bottom"/>
              </w:tcPr>
            </w:tcPrChange>
          </w:tcPr>
          <w:p w14:paraId="2110C2A7" w14:textId="4EDE9921" w:rsidR="00C87CFE" w:rsidRPr="00CD1347" w:rsidRDefault="00C87CFE" w:rsidP="00C87CFE">
            <w:pPr>
              <w:jc w:val="center"/>
              <w:rPr>
                <w:ins w:id="22812" w:author="Στάθης Καπ" w:date="2023-03-03T04:01:00Z"/>
                <w:rFonts w:cstheme="minorHAnsi"/>
                <w:sz w:val="16"/>
                <w:szCs w:val="16"/>
              </w:rPr>
            </w:pPr>
            <w:ins w:id="22813" w:author="Στάθης Καπ" w:date="2023-03-03T06:23:00Z">
              <w:r>
                <w:rPr>
                  <w:rFonts w:ascii="Calibri" w:hAnsi="Calibri" w:cs="Calibri"/>
                  <w:color w:val="000000"/>
                  <w:sz w:val="16"/>
                  <w:szCs w:val="16"/>
                </w:rPr>
                <w:t>730</w:t>
              </w:r>
            </w:ins>
          </w:p>
        </w:tc>
        <w:tc>
          <w:tcPr>
            <w:tcW w:w="541" w:type="dxa"/>
            <w:vAlign w:val="center"/>
            <w:tcPrChange w:id="22814" w:author="Στάθης Καπ" w:date="2023-03-03T06:27:00Z">
              <w:tcPr>
                <w:tcW w:w="541" w:type="dxa"/>
                <w:vAlign w:val="bottom"/>
              </w:tcPr>
            </w:tcPrChange>
          </w:tcPr>
          <w:p w14:paraId="1B08521E" w14:textId="7EB73FBD" w:rsidR="00C87CFE" w:rsidRPr="00CD1347" w:rsidRDefault="00C87CFE" w:rsidP="00C87CFE">
            <w:pPr>
              <w:jc w:val="center"/>
              <w:rPr>
                <w:ins w:id="22815" w:author="Στάθης Καπ" w:date="2023-03-03T04:01:00Z"/>
                <w:rFonts w:cstheme="minorHAnsi"/>
                <w:sz w:val="16"/>
                <w:szCs w:val="16"/>
              </w:rPr>
            </w:pPr>
            <w:ins w:id="22816" w:author="Στάθης Καπ" w:date="2023-03-03T06:23:00Z">
              <w:r>
                <w:rPr>
                  <w:rFonts w:ascii="Calibri" w:hAnsi="Calibri" w:cs="Calibri"/>
                  <w:color w:val="000000"/>
                  <w:sz w:val="16"/>
                  <w:szCs w:val="16"/>
                </w:rPr>
                <w:t>0.333</w:t>
              </w:r>
            </w:ins>
          </w:p>
        </w:tc>
        <w:tc>
          <w:tcPr>
            <w:tcW w:w="589" w:type="dxa"/>
            <w:vAlign w:val="center"/>
            <w:tcPrChange w:id="22817" w:author="Στάθης Καπ" w:date="2023-03-03T06:27:00Z">
              <w:tcPr>
                <w:tcW w:w="589" w:type="dxa"/>
                <w:vAlign w:val="center"/>
              </w:tcPr>
            </w:tcPrChange>
          </w:tcPr>
          <w:p w14:paraId="29430D62" w14:textId="571522FB" w:rsidR="00C87CFE" w:rsidRPr="00CD1347" w:rsidRDefault="00C87CFE" w:rsidP="00C87CFE">
            <w:pPr>
              <w:jc w:val="center"/>
              <w:rPr>
                <w:ins w:id="22818" w:author="Στάθης Καπ" w:date="2023-03-03T04:01:00Z"/>
                <w:rFonts w:cstheme="minorHAnsi"/>
                <w:sz w:val="16"/>
                <w:szCs w:val="16"/>
              </w:rPr>
            </w:pPr>
            <w:ins w:id="22819" w:author="Στάθης Καπ" w:date="2023-03-03T06:23:00Z">
              <w:r>
                <w:rPr>
                  <w:rFonts w:ascii="Calibri" w:hAnsi="Calibri" w:cstheme="minorHAnsi"/>
                  <w:color w:val="000000"/>
                  <w:sz w:val="16"/>
                  <w:szCs w:val="16"/>
                </w:rPr>
                <w:t>13.1</w:t>
              </w:r>
            </w:ins>
          </w:p>
        </w:tc>
      </w:tr>
      <w:tr w:rsidR="00C87CFE" w:rsidRPr="00BB05AC" w14:paraId="7F41C647" w14:textId="77777777" w:rsidTr="00F03C40">
        <w:tblPrEx>
          <w:tblW w:w="0" w:type="auto"/>
          <w:tblBorders>
            <w:insideH w:val="none" w:sz="0" w:space="0" w:color="auto"/>
            <w:insideV w:val="none" w:sz="0" w:space="0" w:color="auto"/>
          </w:tblBorders>
          <w:tblCellMar>
            <w:left w:w="0" w:type="dxa"/>
            <w:right w:w="0" w:type="dxa"/>
          </w:tblCellMar>
          <w:tblPrExChange w:id="2282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2821" w:author="Στάθης Καπ" w:date="2023-03-03T04:01:00Z"/>
        </w:trPr>
        <w:tc>
          <w:tcPr>
            <w:tcW w:w="515" w:type="dxa"/>
            <w:tcBorders>
              <w:top w:val="nil"/>
              <w:bottom w:val="nil"/>
              <w:right w:val="single" w:sz="4" w:space="0" w:color="auto"/>
            </w:tcBorders>
            <w:shd w:val="clear" w:color="auto" w:fill="E7E6E6" w:themeFill="background2"/>
            <w:vAlign w:val="bottom"/>
            <w:tcPrChange w:id="22822" w:author="Στάθης Καπ" w:date="2023-03-03T06:27:00Z">
              <w:tcPr>
                <w:tcW w:w="515" w:type="dxa"/>
                <w:vAlign w:val="bottom"/>
              </w:tcPr>
            </w:tcPrChange>
          </w:tcPr>
          <w:p w14:paraId="23CF796E" w14:textId="637364A1" w:rsidR="00C87CFE" w:rsidRPr="00CD1347" w:rsidRDefault="00C87CFE" w:rsidP="00C87CFE">
            <w:pPr>
              <w:jc w:val="center"/>
              <w:rPr>
                <w:ins w:id="22823" w:author="Στάθης Καπ" w:date="2023-03-03T04:01:00Z"/>
                <w:sz w:val="16"/>
                <w:szCs w:val="16"/>
              </w:rPr>
            </w:pPr>
            <w:ins w:id="22824" w:author="Στάθης Καπ" w:date="2023-03-03T04:08:00Z">
              <w:r w:rsidRPr="00CD1347">
                <w:rPr>
                  <w:rFonts w:ascii="Calibri" w:hAnsi="Calibri" w:cs="Calibri"/>
                  <w:color w:val="000000"/>
                  <w:sz w:val="16"/>
                  <w:szCs w:val="16"/>
                  <w:rPrChange w:id="22825" w:author="Στάθης Καπ" w:date="2023-03-03T04:10:00Z">
                    <w:rPr>
                      <w:rFonts w:ascii="Calibri" w:hAnsi="Calibri" w:cs="Calibri"/>
                      <w:color w:val="000000"/>
                      <w:sz w:val="18"/>
                      <w:szCs w:val="18"/>
                    </w:rPr>
                  </w:rPrChange>
                </w:rPr>
                <w:t>c104</w:t>
              </w:r>
            </w:ins>
          </w:p>
        </w:tc>
        <w:tc>
          <w:tcPr>
            <w:tcW w:w="560" w:type="dxa"/>
            <w:tcBorders>
              <w:left w:val="single" w:sz="4" w:space="0" w:color="auto"/>
            </w:tcBorders>
            <w:vAlign w:val="center"/>
            <w:tcPrChange w:id="22826" w:author="Στάθης Καπ" w:date="2023-03-03T06:27:00Z">
              <w:tcPr>
                <w:tcW w:w="560" w:type="dxa"/>
              </w:tcPr>
            </w:tcPrChange>
          </w:tcPr>
          <w:p w14:paraId="69724780" w14:textId="51D5A3D1" w:rsidR="00C87CFE" w:rsidRPr="00CD1347" w:rsidRDefault="00C87CFE" w:rsidP="00C87CFE">
            <w:pPr>
              <w:jc w:val="center"/>
              <w:rPr>
                <w:ins w:id="22827" w:author="Στάθης Καπ" w:date="2023-03-03T04:01:00Z"/>
                <w:rFonts w:cstheme="minorHAnsi"/>
                <w:sz w:val="16"/>
                <w:szCs w:val="16"/>
              </w:rPr>
            </w:pPr>
            <w:ins w:id="22828" w:author="Στάθης Καπ" w:date="2023-03-03T06:23:00Z">
              <w:r>
                <w:rPr>
                  <w:rFonts w:ascii="Calibri" w:hAnsi="Calibri" w:cs="Calibri"/>
                  <w:color w:val="000000"/>
                  <w:sz w:val="16"/>
                  <w:szCs w:val="16"/>
                </w:rPr>
                <w:t>1260</w:t>
              </w:r>
            </w:ins>
          </w:p>
        </w:tc>
        <w:tc>
          <w:tcPr>
            <w:tcW w:w="855" w:type="dxa"/>
            <w:vAlign w:val="center"/>
            <w:tcPrChange w:id="22829" w:author="Στάθης Καπ" w:date="2023-03-03T06:27:00Z">
              <w:tcPr>
                <w:tcW w:w="855" w:type="dxa"/>
              </w:tcPr>
            </w:tcPrChange>
          </w:tcPr>
          <w:p w14:paraId="602DF1D5" w14:textId="20698257" w:rsidR="00C87CFE" w:rsidRPr="00CD1347" w:rsidRDefault="00C87CFE" w:rsidP="00C87CFE">
            <w:pPr>
              <w:jc w:val="center"/>
              <w:rPr>
                <w:ins w:id="22830" w:author="Στάθης Καπ" w:date="2023-03-03T04:01:00Z"/>
                <w:rFonts w:cstheme="minorHAnsi"/>
                <w:sz w:val="16"/>
                <w:szCs w:val="16"/>
              </w:rPr>
            </w:pPr>
            <w:ins w:id="22831" w:author="Στάθης Καπ" w:date="2023-03-03T06:23:00Z">
              <w:r>
                <w:rPr>
                  <w:rFonts w:ascii="Calibri" w:hAnsi="Calibri" w:cs="Calibri"/>
                  <w:color w:val="000000"/>
                  <w:sz w:val="16"/>
                  <w:szCs w:val="16"/>
                </w:rPr>
                <w:t>1220</w:t>
              </w:r>
            </w:ins>
          </w:p>
        </w:tc>
        <w:tc>
          <w:tcPr>
            <w:tcW w:w="544" w:type="dxa"/>
            <w:vAlign w:val="center"/>
            <w:tcPrChange w:id="22832" w:author="Στάθης Καπ" w:date="2023-03-03T06:27:00Z">
              <w:tcPr>
                <w:tcW w:w="544" w:type="dxa"/>
                <w:vAlign w:val="bottom"/>
              </w:tcPr>
            </w:tcPrChange>
          </w:tcPr>
          <w:p w14:paraId="5DA36DA4" w14:textId="2072F6D0" w:rsidR="00C87CFE" w:rsidRPr="00CD1347" w:rsidRDefault="00C87CFE" w:rsidP="00C87CFE">
            <w:pPr>
              <w:jc w:val="center"/>
              <w:rPr>
                <w:ins w:id="22833" w:author="Στάθης Καπ" w:date="2023-03-03T04:01:00Z"/>
                <w:rFonts w:cstheme="minorHAnsi"/>
                <w:sz w:val="16"/>
                <w:szCs w:val="16"/>
              </w:rPr>
            </w:pPr>
            <w:ins w:id="22834" w:author="Στάθης Καπ" w:date="2023-03-03T06:23:00Z">
              <w:r>
                <w:rPr>
                  <w:rFonts w:ascii="Calibri" w:hAnsi="Calibri" w:cs="Calibri"/>
                  <w:color w:val="000000"/>
                  <w:sz w:val="16"/>
                  <w:szCs w:val="16"/>
                </w:rPr>
                <w:t>1010</w:t>
              </w:r>
            </w:ins>
          </w:p>
        </w:tc>
        <w:tc>
          <w:tcPr>
            <w:tcW w:w="621" w:type="dxa"/>
            <w:vAlign w:val="center"/>
            <w:tcPrChange w:id="22835" w:author="Στάθης Καπ" w:date="2023-03-03T06:27:00Z">
              <w:tcPr>
                <w:tcW w:w="621" w:type="dxa"/>
                <w:vAlign w:val="bottom"/>
              </w:tcPr>
            </w:tcPrChange>
          </w:tcPr>
          <w:p w14:paraId="61B210AE" w14:textId="64469448" w:rsidR="00C87CFE" w:rsidRPr="00CD1347" w:rsidRDefault="00C87CFE" w:rsidP="00C87CFE">
            <w:pPr>
              <w:jc w:val="center"/>
              <w:rPr>
                <w:ins w:id="22836" w:author="Στάθης Καπ" w:date="2023-03-03T04:01:00Z"/>
                <w:rFonts w:cstheme="minorHAnsi"/>
                <w:sz w:val="16"/>
                <w:szCs w:val="16"/>
              </w:rPr>
            </w:pPr>
            <w:ins w:id="22837" w:author="Στάθης Καπ" w:date="2023-03-03T06:23:00Z">
              <w:r>
                <w:rPr>
                  <w:rFonts w:ascii="Calibri" w:hAnsi="Calibri" w:cs="Calibri"/>
                  <w:color w:val="000000"/>
                  <w:sz w:val="16"/>
                  <w:szCs w:val="16"/>
                </w:rPr>
                <w:t>0.593</w:t>
              </w:r>
            </w:ins>
          </w:p>
        </w:tc>
        <w:tc>
          <w:tcPr>
            <w:tcW w:w="669" w:type="dxa"/>
            <w:vAlign w:val="center"/>
            <w:tcPrChange w:id="22838" w:author="Στάθης Καπ" w:date="2023-03-03T06:27:00Z">
              <w:tcPr>
                <w:tcW w:w="669" w:type="dxa"/>
                <w:vAlign w:val="center"/>
              </w:tcPr>
            </w:tcPrChange>
          </w:tcPr>
          <w:p w14:paraId="0736D6D4" w14:textId="02B37796" w:rsidR="00C87CFE" w:rsidRPr="00CD1347" w:rsidRDefault="00C87CFE" w:rsidP="00C87CFE">
            <w:pPr>
              <w:jc w:val="center"/>
              <w:rPr>
                <w:ins w:id="22839" w:author="Στάθης Καπ" w:date="2023-03-03T04:01:00Z"/>
                <w:rFonts w:cstheme="minorHAnsi"/>
                <w:sz w:val="16"/>
                <w:szCs w:val="16"/>
              </w:rPr>
            </w:pPr>
            <w:ins w:id="22840" w:author="Στάθης Καπ" w:date="2023-03-03T06:23:00Z">
              <w:r>
                <w:rPr>
                  <w:rFonts w:ascii="Calibri" w:hAnsi="Calibri" w:cstheme="minorHAnsi"/>
                  <w:color w:val="000000"/>
                  <w:sz w:val="16"/>
                  <w:szCs w:val="16"/>
                </w:rPr>
                <w:t>19.84</w:t>
              </w:r>
            </w:ins>
          </w:p>
        </w:tc>
        <w:tc>
          <w:tcPr>
            <w:tcW w:w="543" w:type="dxa"/>
            <w:vAlign w:val="center"/>
            <w:tcPrChange w:id="22841" w:author="Στάθης Καπ" w:date="2023-03-03T06:27:00Z">
              <w:tcPr>
                <w:tcW w:w="543" w:type="dxa"/>
                <w:vAlign w:val="bottom"/>
              </w:tcPr>
            </w:tcPrChange>
          </w:tcPr>
          <w:p w14:paraId="5DDC40E8" w14:textId="13EF805A" w:rsidR="00C87CFE" w:rsidRPr="00CD1347" w:rsidRDefault="00C87CFE" w:rsidP="00C87CFE">
            <w:pPr>
              <w:jc w:val="center"/>
              <w:rPr>
                <w:ins w:id="22842" w:author="Στάθης Καπ" w:date="2023-03-03T04:01:00Z"/>
                <w:rFonts w:cstheme="minorHAnsi"/>
                <w:sz w:val="16"/>
                <w:szCs w:val="16"/>
              </w:rPr>
            </w:pPr>
            <w:ins w:id="22843" w:author="Στάθης Καπ" w:date="2023-03-03T06:23:00Z">
              <w:r>
                <w:rPr>
                  <w:rFonts w:ascii="Calibri" w:hAnsi="Calibri" w:cs="Calibri"/>
                  <w:color w:val="000000"/>
                  <w:sz w:val="16"/>
                  <w:szCs w:val="16"/>
                </w:rPr>
                <w:t>980</w:t>
              </w:r>
            </w:ins>
          </w:p>
        </w:tc>
        <w:tc>
          <w:tcPr>
            <w:tcW w:w="621" w:type="dxa"/>
            <w:vAlign w:val="center"/>
            <w:tcPrChange w:id="22844" w:author="Στάθης Καπ" w:date="2023-03-03T06:27:00Z">
              <w:tcPr>
                <w:tcW w:w="621" w:type="dxa"/>
                <w:vAlign w:val="bottom"/>
              </w:tcPr>
            </w:tcPrChange>
          </w:tcPr>
          <w:p w14:paraId="65B2DF78" w14:textId="512543EE" w:rsidR="00C87CFE" w:rsidRPr="00CD1347" w:rsidRDefault="00C87CFE" w:rsidP="00C87CFE">
            <w:pPr>
              <w:jc w:val="center"/>
              <w:rPr>
                <w:ins w:id="22845" w:author="Στάθης Καπ" w:date="2023-03-03T04:01:00Z"/>
                <w:rFonts w:cstheme="minorHAnsi"/>
                <w:sz w:val="16"/>
                <w:szCs w:val="16"/>
              </w:rPr>
            </w:pPr>
            <w:ins w:id="22846" w:author="Στάθης Καπ" w:date="2023-03-03T06:23:00Z">
              <w:r>
                <w:rPr>
                  <w:rFonts w:ascii="Calibri" w:hAnsi="Calibri" w:cs="Calibri"/>
                  <w:color w:val="000000"/>
                  <w:sz w:val="16"/>
                  <w:szCs w:val="16"/>
                </w:rPr>
                <w:t>0.471</w:t>
              </w:r>
            </w:ins>
          </w:p>
        </w:tc>
        <w:tc>
          <w:tcPr>
            <w:tcW w:w="669" w:type="dxa"/>
            <w:vAlign w:val="center"/>
            <w:tcPrChange w:id="22847" w:author="Στάθης Καπ" w:date="2023-03-03T06:27:00Z">
              <w:tcPr>
                <w:tcW w:w="669" w:type="dxa"/>
                <w:vAlign w:val="center"/>
              </w:tcPr>
            </w:tcPrChange>
          </w:tcPr>
          <w:p w14:paraId="1A33DA9C" w14:textId="1DABD90E" w:rsidR="00C87CFE" w:rsidRPr="00CD1347" w:rsidRDefault="00C87CFE" w:rsidP="00C87CFE">
            <w:pPr>
              <w:jc w:val="center"/>
              <w:rPr>
                <w:ins w:id="22848" w:author="Στάθης Καπ" w:date="2023-03-03T04:01:00Z"/>
                <w:rFonts w:cstheme="minorHAnsi"/>
                <w:sz w:val="16"/>
                <w:szCs w:val="16"/>
              </w:rPr>
            </w:pPr>
            <w:ins w:id="22849" w:author="Στάθης Καπ" w:date="2023-03-03T06:23:00Z">
              <w:r>
                <w:rPr>
                  <w:rFonts w:ascii="Calibri" w:hAnsi="Calibri" w:cstheme="minorHAnsi"/>
                  <w:color w:val="000000"/>
                  <w:sz w:val="16"/>
                  <w:szCs w:val="16"/>
                </w:rPr>
                <w:t>2.97</w:t>
              </w:r>
            </w:ins>
          </w:p>
        </w:tc>
        <w:tc>
          <w:tcPr>
            <w:tcW w:w="508" w:type="dxa"/>
            <w:vAlign w:val="center"/>
            <w:tcPrChange w:id="22850" w:author="Στάθης Καπ" w:date="2023-03-03T06:27:00Z">
              <w:tcPr>
                <w:tcW w:w="508" w:type="dxa"/>
                <w:vAlign w:val="bottom"/>
              </w:tcPr>
            </w:tcPrChange>
          </w:tcPr>
          <w:p w14:paraId="5256483F" w14:textId="35DE2C9D" w:rsidR="00C87CFE" w:rsidRPr="00CD1347" w:rsidRDefault="00C87CFE" w:rsidP="00C87CFE">
            <w:pPr>
              <w:jc w:val="center"/>
              <w:rPr>
                <w:ins w:id="22851" w:author="Στάθης Καπ" w:date="2023-03-03T04:01:00Z"/>
                <w:rFonts w:cstheme="minorHAnsi"/>
                <w:sz w:val="16"/>
                <w:szCs w:val="16"/>
              </w:rPr>
            </w:pPr>
            <w:ins w:id="22852" w:author="Στάθης Καπ" w:date="2023-03-03T06:23:00Z">
              <w:r>
                <w:rPr>
                  <w:rFonts w:ascii="Calibri" w:hAnsi="Calibri" w:cs="Calibri"/>
                  <w:color w:val="000000"/>
                  <w:sz w:val="16"/>
                  <w:szCs w:val="16"/>
                </w:rPr>
                <w:t>930</w:t>
              </w:r>
            </w:ins>
          </w:p>
        </w:tc>
        <w:tc>
          <w:tcPr>
            <w:tcW w:w="541" w:type="dxa"/>
            <w:vAlign w:val="center"/>
            <w:tcPrChange w:id="22853" w:author="Στάθης Καπ" w:date="2023-03-03T06:27:00Z">
              <w:tcPr>
                <w:tcW w:w="541" w:type="dxa"/>
                <w:vAlign w:val="bottom"/>
              </w:tcPr>
            </w:tcPrChange>
          </w:tcPr>
          <w:p w14:paraId="531E6DDB" w14:textId="0025167F" w:rsidR="00C87CFE" w:rsidRPr="00CD1347" w:rsidRDefault="00C87CFE" w:rsidP="00C87CFE">
            <w:pPr>
              <w:jc w:val="center"/>
              <w:rPr>
                <w:ins w:id="22854" w:author="Στάθης Καπ" w:date="2023-03-03T04:01:00Z"/>
                <w:rFonts w:cstheme="minorHAnsi"/>
                <w:sz w:val="16"/>
                <w:szCs w:val="16"/>
              </w:rPr>
            </w:pPr>
            <w:ins w:id="22855" w:author="Στάθης Καπ" w:date="2023-03-03T06:23:00Z">
              <w:r>
                <w:rPr>
                  <w:rFonts w:ascii="Calibri" w:hAnsi="Calibri" w:cs="Calibri"/>
                  <w:color w:val="000000"/>
                  <w:sz w:val="16"/>
                  <w:szCs w:val="16"/>
                </w:rPr>
                <w:t>0.302</w:t>
              </w:r>
            </w:ins>
          </w:p>
        </w:tc>
        <w:tc>
          <w:tcPr>
            <w:tcW w:w="589" w:type="dxa"/>
            <w:vAlign w:val="center"/>
            <w:tcPrChange w:id="22856" w:author="Στάθης Καπ" w:date="2023-03-03T06:27:00Z">
              <w:tcPr>
                <w:tcW w:w="589" w:type="dxa"/>
                <w:vAlign w:val="center"/>
              </w:tcPr>
            </w:tcPrChange>
          </w:tcPr>
          <w:p w14:paraId="516943A6" w14:textId="29DCB019" w:rsidR="00C87CFE" w:rsidRPr="00CD1347" w:rsidRDefault="00C87CFE" w:rsidP="00C87CFE">
            <w:pPr>
              <w:jc w:val="center"/>
              <w:rPr>
                <w:ins w:id="22857" w:author="Στάθης Καπ" w:date="2023-03-03T04:01:00Z"/>
                <w:rFonts w:cstheme="minorHAnsi"/>
                <w:sz w:val="16"/>
                <w:szCs w:val="16"/>
              </w:rPr>
            </w:pPr>
            <w:ins w:id="22858" w:author="Στάθης Καπ" w:date="2023-03-03T06:23:00Z">
              <w:r>
                <w:rPr>
                  <w:rFonts w:ascii="Calibri" w:hAnsi="Calibri" w:cstheme="minorHAnsi"/>
                  <w:color w:val="000000"/>
                  <w:sz w:val="16"/>
                  <w:szCs w:val="16"/>
                </w:rPr>
                <w:t>7.92</w:t>
              </w:r>
            </w:ins>
          </w:p>
        </w:tc>
        <w:tc>
          <w:tcPr>
            <w:tcW w:w="463" w:type="dxa"/>
            <w:vAlign w:val="center"/>
            <w:tcPrChange w:id="22859" w:author="Στάθης Καπ" w:date="2023-03-03T06:27:00Z">
              <w:tcPr>
                <w:tcW w:w="463" w:type="dxa"/>
                <w:vAlign w:val="bottom"/>
              </w:tcPr>
            </w:tcPrChange>
          </w:tcPr>
          <w:p w14:paraId="4E551005" w14:textId="015FB86B" w:rsidR="00C87CFE" w:rsidRPr="00CD1347" w:rsidRDefault="00C87CFE" w:rsidP="00C87CFE">
            <w:pPr>
              <w:jc w:val="center"/>
              <w:rPr>
                <w:ins w:id="22860" w:author="Στάθης Καπ" w:date="2023-03-03T04:01:00Z"/>
                <w:rFonts w:cstheme="minorHAnsi"/>
                <w:sz w:val="16"/>
                <w:szCs w:val="16"/>
              </w:rPr>
            </w:pPr>
            <w:ins w:id="22861" w:author="Στάθης Καπ" w:date="2023-03-03T06:23:00Z">
              <w:r>
                <w:rPr>
                  <w:rFonts w:ascii="Calibri" w:hAnsi="Calibri" w:cs="Calibri"/>
                  <w:color w:val="000000"/>
                  <w:sz w:val="16"/>
                  <w:szCs w:val="16"/>
                </w:rPr>
                <w:t>900</w:t>
              </w:r>
            </w:ins>
          </w:p>
        </w:tc>
        <w:tc>
          <w:tcPr>
            <w:tcW w:w="541" w:type="dxa"/>
            <w:vAlign w:val="center"/>
            <w:tcPrChange w:id="22862" w:author="Στάθης Καπ" w:date="2023-03-03T06:27:00Z">
              <w:tcPr>
                <w:tcW w:w="541" w:type="dxa"/>
                <w:vAlign w:val="bottom"/>
              </w:tcPr>
            </w:tcPrChange>
          </w:tcPr>
          <w:p w14:paraId="30546C0E" w14:textId="415A9605" w:rsidR="00C87CFE" w:rsidRPr="00CD1347" w:rsidRDefault="00C87CFE" w:rsidP="00C87CFE">
            <w:pPr>
              <w:jc w:val="center"/>
              <w:rPr>
                <w:ins w:id="22863" w:author="Στάθης Καπ" w:date="2023-03-03T04:01:00Z"/>
                <w:rFonts w:cstheme="minorHAnsi"/>
                <w:sz w:val="16"/>
                <w:szCs w:val="16"/>
              </w:rPr>
            </w:pPr>
            <w:ins w:id="22864" w:author="Στάθης Καπ" w:date="2023-03-03T06:23:00Z">
              <w:r>
                <w:rPr>
                  <w:rFonts w:ascii="Calibri" w:hAnsi="Calibri" w:cs="Calibri"/>
                  <w:color w:val="000000"/>
                  <w:sz w:val="16"/>
                  <w:szCs w:val="16"/>
                </w:rPr>
                <w:t>0.353</w:t>
              </w:r>
            </w:ins>
          </w:p>
        </w:tc>
        <w:tc>
          <w:tcPr>
            <w:tcW w:w="589" w:type="dxa"/>
            <w:vAlign w:val="center"/>
            <w:tcPrChange w:id="22865" w:author="Στάθης Καπ" w:date="2023-03-03T06:27:00Z">
              <w:tcPr>
                <w:tcW w:w="589" w:type="dxa"/>
                <w:vAlign w:val="center"/>
              </w:tcPr>
            </w:tcPrChange>
          </w:tcPr>
          <w:p w14:paraId="31C21F91" w14:textId="4B3A18A1" w:rsidR="00C87CFE" w:rsidRPr="00CD1347" w:rsidRDefault="00C87CFE" w:rsidP="00C87CFE">
            <w:pPr>
              <w:jc w:val="center"/>
              <w:rPr>
                <w:ins w:id="22866" w:author="Στάθης Καπ" w:date="2023-03-03T04:01:00Z"/>
                <w:rFonts w:cstheme="minorHAnsi"/>
                <w:sz w:val="16"/>
                <w:szCs w:val="16"/>
              </w:rPr>
            </w:pPr>
            <w:ins w:id="22867" w:author="Στάθης Καπ" w:date="2023-03-03T06:23:00Z">
              <w:r>
                <w:rPr>
                  <w:rFonts w:ascii="Calibri" w:hAnsi="Calibri" w:cstheme="minorHAnsi"/>
                  <w:color w:val="000000"/>
                  <w:sz w:val="16"/>
                  <w:szCs w:val="16"/>
                </w:rPr>
                <w:t>10.89</w:t>
              </w:r>
            </w:ins>
          </w:p>
        </w:tc>
      </w:tr>
      <w:tr w:rsidR="00C87CFE" w:rsidRPr="00BB05AC" w14:paraId="70DF0F86" w14:textId="77777777" w:rsidTr="00F03C40">
        <w:tblPrEx>
          <w:tblW w:w="0" w:type="auto"/>
          <w:tblBorders>
            <w:insideH w:val="none" w:sz="0" w:space="0" w:color="auto"/>
            <w:insideV w:val="none" w:sz="0" w:space="0" w:color="auto"/>
          </w:tblBorders>
          <w:tblCellMar>
            <w:left w:w="0" w:type="dxa"/>
            <w:right w:w="0" w:type="dxa"/>
          </w:tblCellMar>
          <w:tblPrExChange w:id="2286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2869" w:author="Στάθης Καπ" w:date="2023-03-03T04:01:00Z"/>
        </w:trPr>
        <w:tc>
          <w:tcPr>
            <w:tcW w:w="515" w:type="dxa"/>
            <w:tcBorders>
              <w:top w:val="nil"/>
              <w:bottom w:val="nil"/>
              <w:right w:val="single" w:sz="4" w:space="0" w:color="auto"/>
            </w:tcBorders>
            <w:shd w:val="clear" w:color="auto" w:fill="E7E6E6" w:themeFill="background2"/>
            <w:vAlign w:val="bottom"/>
            <w:tcPrChange w:id="22870" w:author="Στάθης Καπ" w:date="2023-03-03T06:27:00Z">
              <w:tcPr>
                <w:tcW w:w="515" w:type="dxa"/>
                <w:vAlign w:val="bottom"/>
              </w:tcPr>
            </w:tcPrChange>
          </w:tcPr>
          <w:p w14:paraId="1960925F" w14:textId="14D68768" w:rsidR="00C87CFE" w:rsidRPr="00CD1347" w:rsidRDefault="00C87CFE" w:rsidP="00C87CFE">
            <w:pPr>
              <w:jc w:val="center"/>
              <w:rPr>
                <w:ins w:id="22871" w:author="Στάθης Καπ" w:date="2023-03-03T04:01:00Z"/>
                <w:sz w:val="16"/>
                <w:szCs w:val="16"/>
              </w:rPr>
            </w:pPr>
            <w:ins w:id="22872" w:author="Στάθης Καπ" w:date="2023-03-03T04:08:00Z">
              <w:r w:rsidRPr="00CD1347">
                <w:rPr>
                  <w:rFonts w:ascii="Calibri" w:hAnsi="Calibri" w:cs="Calibri"/>
                  <w:color w:val="000000"/>
                  <w:sz w:val="16"/>
                  <w:szCs w:val="16"/>
                  <w:rPrChange w:id="22873" w:author="Στάθης Καπ" w:date="2023-03-03T04:10:00Z">
                    <w:rPr>
                      <w:rFonts w:ascii="Calibri" w:hAnsi="Calibri" w:cs="Calibri"/>
                      <w:color w:val="000000"/>
                      <w:sz w:val="18"/>
                      <w:szCs w:val="18"/>
                    </w:rPr>
                  </w:rPrChange>
                </w:rPr>
                <w:t>c105</w:t>
              </w:r>
            </w:ins>
          </w:p>
        </w:tc>
        <w:tc>
          <w:tcPr>
            <w:tcW w:w="560" w:type="dxa"/>
            <w:tcBorders>
              <w:left w:val="single" w:sz="4" w:space="0" w:color="auto"/>
            </w:tcBorders>
            <w:vAlign w:val="center"/>
            <w:tcPrChange w:id="22874" w:author="Στάθης Καπ" w:date="2023-03-03T06:27:00Z">
              <w:tcPr>
                <w:tcW w:w="560" w:type="dxa"/>
              </w:tcPr>
            </w:tcPrChange>
          </w:tcPr>
          <w:p w14:paraId="28DC14AA" w14:textId="51D3885C" w:rsidR="00C87CFE" w:rsidRPr="00CD1347" w:rsidRDefault="00C87CFE" w:rsidP="00C87CFE">
            <w:pPr>
              <w:jc w:val="center"/>
              <w:rPr>
                <w:ins w:id="22875" w:author="Στάθης Καπ" w:date="2023-03-03T04:01:00Z"/>
                <w:rFonts w:cstheme="minorHAnsi"/>
                <w:sz w:val="16"/>
                <w:szCs w:val="16"/>
              </w:rPr>
            </w:pPr>
            <w:ins w:id="22876" w:author="Στάθης Καπ" w:date="2023-03-03T06:23:00Z">
              <w:r>
                <w:rPr>
                  <w:rFonts w:ascii="Calibri" w:hAnsi="Calibri" w:cs="Calibri"/>
                  <w:color w:val="000000"/>
                  <w:sz w:val="16"/>
                  <w:szCs w:val="16"/>
                </w:rPr>
                <w:t>1070</w:t>
              </w:r>
            </w:ins>
          </w:p>
        </w:tc>
        <w:tc>
          <w:tcPr>
            <w:tcW w:w="855" w:type="dxa"/>
            <w:vAlign w:val="center"/>
            <w:tcPrChange w:id="22877" w:author="Στάθης Καπ" w:date="2023-03-03T06:27:00Z">
              <w:tcPr>
                <w:tcW w:w="855" w:type="dxa"/>
              </w:tcPr>
            </w:tcPrChange>
          </w:tcPr>
          <w:p w14:paraId="1E11828B" w14:textId="497126A7" w:rsidR="00C87CFE" w:rsidRPr="00CD1347" w:rsidRDefault="00C87CFE" w:rsidP="00C87CFE">
            <w:pPr>
              <w:jc w:val="center"/>
              <w:rPr>
                <w:ins w:id="22878" w:author="Στάθης Καπ" w:date="2023-03-03T04:01:00Z"/>
                <w:rFonts w:cstheme="minorHAnsi"/>
                <w:sz w:val="16"/>
                <w:szCs w:val="16"/>
              </w:rPr>
            </w:pPr>
            <w:ins w:id="22879" w:author="Στάθης Καπ" w:date="2023-03-03T06:23:00Z">
              <w:r>
                <w:rPr>
                  <w:rFonts w:ascii="Calibri" w:hAnsi="Calibri" w:cs="Calibri"/>
                  <w:color w:val="000000"/>
                  <w:sz w:val="16"/>
                  <w:szCs w:val="16"/>
                </w:rPr>
                <w:t>1030</w:t>
              </w:r>
            </w:ins>
          </w:p>
        </w:tc>
        <w:tc>
          <w:tcPr>
            <w:tcW w:w="544" w:type="dxa"/>
            <w:vAlign w:val="center"/>
            <w:tcPrChange w:id="22880" w:author="Στάθης Καπ" w:date="2023-03-03T06:27:00Z">
              <w:tcPr>
                <w:tcW w:w="544" w:type="dxa"/>
                <w:vAlign w:val="bottom"/>
              </w:tcPr>
            </w:tcPrChange>
          </w:tcPr>
          <w:p w14:paraId="20C9DE99" w14:textId="220D99A9" w:rsidR="00C87CFE" w:rsidRPr="00CD1347" w:rsidRDefault="00C87CFE" w:rsidP="00C87CFE">
            <w:pPr>
              <w:jc w:val="center"/>
              <w:rPr>
                <w:ins w:id="22881" w:author="Στάθης Καπ" w:date="2023-03-03T04:01:00Z"/>
                <w:rFonts w:cstheme="minorHAnsi"/>
                <w:sz w:val="16"/>
                <w:szCs w:val="16"/>
              </w:rPr>
            </w:pPr>
            <w:ins w:id="22882" w:author="Στάθης Καπ" w:date="2023-03-03T06:23:00Z">
              <w:r>
                <w:rPr>
                  <w:rFonts w:ascii="Calibri" w:hAnsi="Calibri" w:cs="Calibri"/>
                  <w:color w:val="000000"/>
                  <w:sz w:val="16"/>
                  <w:szCs w:val="16"/>
                </w:rPr>
                <w:t>850</w:t>
              </w:r>
            </w:ins>
          </w:p>
        </w:tc>
        <w:tc>
          <w:tcPr>
            <w:tcW w:w="621" w:type="dxa"/>
            <w:vAlign w:val="center"/>
            <w:tcPrChange w:id="22883" w:author="Στάθης Καπ" w:date="2023-03-03T06:27:00Z">
              <w:tcPr>
                <w:tcW w:w="621" w:type="dxa"/>
                <w:vAlign w:val="bottom"/>
              </w:tcPr>
            </w:tcPrChange>
          </w:tcPr>
          <w:p w14:paraId="7B6D4DB9" w14:textId="0FA91075" w:rsidR="00C87CFE" w:rsidRPr="00CD1347" w:rsidRDefault="00C87CFE" w:rsidP="00C87CFE">
            <w:pPr>
              <w:jc w:val="center"/>
              <w:rPr>
                <w:ins w:id="22884" w:author="Στάθης Καπ" w:date="2023-03-03T04:01:00Z"/>
                <w:rFonts w:cstheme="minorHAnsi"/>
                <w:sz w:val="16"/>
                <w:szCs w:val="16"/>
              </w:rPr>
            </w:pPr>
            <w:ins w:id="22885" w:author="Στάθης Καπ" w:date="2023-03-03T06:23:00Z">
              <w:r>
                <w:rPr>
                  <w:rFonts w:ascii="Calibri" w:hAnsi="Calibri" w:cs="Calibri"/>
                  <w:color w:val="000000"/>
                  <w:sz w:val="16"/>
                  <w:szCs w:val="16"/>
                </w:rPr>
                <w:t>0.488</w:t>
              </w:r>
            </w:ins>
          </w:p>
        </w:tc>
        <w:tc>
          <w:tcPr>
            <w:tcW w:w="669" w:type="dxa"/>
            <w:vAlign w:val="center"/>
            <w:tcPrChange w:id="22886" w:author="Στάθης Καπ" w:date="2023-03-03T06:27:00Z">
              <w:tcPr>
                <w:tcW w:w="669" w:type="dxa"/>
                <w:vAlign w:val="center"/>
              </w:tcPr>
            </w:tcPrChange>
          </w:tcPr>
          <w:p w14:paraId="2B4BB09D" w14:textId="63E903E3" w:rsidR="00C87CFE" w:rsidRPr="00CD1347" w:rsidRDefault="00C87CFE" w:rsidP="00C87CFE">
            <w:pPr>
              <w:jc w:val="center"/>
              <w:rPr>
                <w:ins w:id="22887" w:author="Στάθης Καπ" w:date="2023-03-03T04:01:00Z"/>
                <w:rFonts w:cstheme="minorHAnsi"/>
                <w:sz w:val="16"/>
                <w:szCs w:val="16"/>
              </w:rPr>
            </w:pPr>
            <w:ins w:id="22888" w:author="Στάθης Καπ" w:date="2023-03-03T06:23:00Z">
              <w:r>
                <w:rPr>
                  <w:rFonts w:ascii="Calibri" w:hAnsi="Calibri" w:cstheme="minorHAnsi"/>
                  <w:color w:val="000000"/>
                  <w:sz w:val="16"/>
                  <w:szCs w:val="16"/>
                </w:rPr>
                <w:t>20.56</w:t>
              </w:r>
            </w:ins>
          </w:p>
        </w:tc>
        <w:tc>
          <w:tcPr>
            <w:tcW w:w="543" w:type="dxa"/>
            <w:vAlign w:val="center"/>
            <w:tcPrChange w:id="22889" w:author="Στάθης Καπ" w:date="2023-03-03T06:27:00Z">
              <w:tcPr>
                <w:tcW w:w="543" w:type="dxa"/>
                <w:vAlign w:val="bottom"/>
              </w:tcPr>
            </w:tcPrChange>
          </w:tcPr>
          <w:p w14:paraId="11C33B00" w14:textId="273797C2" w:rsidR="00C87CFE" w:rsidRPr="00CD1347" w:rsidRDefault="00C87CFE" w:rsidP="00C87CFE">
            <w:pPr>
              <w:jc w:val="center"/>
              <w:rPr>
                <w:ins w:id="22890" w:author="Στάθης Καπ" w:date="2023-03-03T04:01:00Z"/>
                <w:rFonts w:cstheme="minorHAnsi"/>
                <w:sz w:val="16"/>
                <w:szCs w:val="16"/>
              </w:rPr>
            </w:pPr>
            <w:ins w:id="22891" w:author="Στάθης Καπ" w:date="2023-03-03T06:23:00Z">
              <w:r>
                <w:rPr>
                  <w:rFonts w:ascii="Calibri" w:hAnsi="Calibri" w:cs="Calibri"/>
                  <w:color w:val="000000"/>
                  <w:sz w:val="16"/>
                  <w:szCs w:val="16"/>
                </w:rPr>
                <w:t>810</w:t>
              </w:r>
            </w:ins>
          </w:p>
        </w:tc>
        <w:tc>
          <w:tcPr>
            <w:tcW w:w="621" w:type="dxa"/>
            <w:vAlign w:val="center"/>
            <w:tcPrChange w:id="22892" w:author="Στάθης Καπ" w:date="2023-03-03T06:27:00Z">
              <w:tcPr>
                <w:tcW w:w="621" w:type="dxa"/>
                <w:vAlign w:val="bottom"/>
              </w:tcPr>
            </w:tcPrChange>
          </w:tcPr>
          <w:p w14:paraId="09BB18D0" w14:textId="2E7117A3" w:rsidR="00C87CFE" w:rsidRPr="00CD1347" w:rsidRDefault="00C87CFE" w:rsidP="00C87CFE">
            <w:pPr>
              <w:jc w:val="center"/>
              <w:rPr>
                <w:ins w:id="22893" w:author="Στάθης Καπ" w:date="2023-03-03T04:01:00Z"/>
                <w:rFonts w:cstheme="minorHAnsi"/>
                <w:sz w:val="16"/>
                <w:szCs w:val="16"/>
              </w:rPr>
            </w:pPr>
            <w:ins w:id="22894" w:author="Στάθης Καπ" w:date="2023-03-03T06:23:00Z">
              <w:r>
                <w:rPr>
                  <w:rFonts w:ascii="Calibri" w:hAnsi="Calibri" w:cs="Calibri"/>
                  <w:color w:val="000000"/>
                  <w:sz w:val="16"/>
                  <w:szCs w:val="16"/>
                </w:rPr>
                <w:t>0.384</w:t>
              </w:r>
            </w:ins>
          </w:p>
        </w:tc>
        <w:tc>
          <w:tcPr>
            <w:tcW w:w="669" w:type="dxa"/>
            <w:vAlign w:val="center"/>
            <w:tcPrChange w:id="22895" w:author="Στάθης Καπ" w:date="2023-03-03T06:27:00Z">
              <w:tcPr>
                <w:tcW w:w="669" w:type="dxa"/>
                <w:vAlign w:val="center"/>
              </w:tcPr>
            </w:tcPrChange>
          </w:tcPr>
          <w:p w14:paraId="69B3A4AC" w14:textId="43A4905F" w:rsidR="00C87CFE" w:rsidRPr="00CD1347" w:rsidRDefault="00C87CFE" w:rsidP="00C87CFE">
            <w:pPr>
              <w:jc w:val="center"/>
              <w:rPr>
                <w:ins w:id="22896" w:author="Στάθης Καπ" w:date="2023-03-03T04:01:00Z"/>
                <w:rFonts w:cstheme="minorHAnsi"/>
                <w:sz w:val="16"/>
                <w:szCs w:val="16"/>
              </w:rPr>
            </w:pPr>
            <w:ins w:id="22897" w:author="Στάθης Καπ" w:date="2023-03-03T06:23:00Z">
              <w:r>
                <w:rPr>
                  <w:rFonts w:ascii="Calibri" w:hAnsi="Calibri" w:cstheme="minorHAnsi"/>
                  <w:color w:val="000000"/>
                  <w:sz w:val="16"/>
                  <w:szCs w:val="16"/>
                </w:rPr>
                <w:t>4.71</w:t>
              </w:r>
            </w:ins>
          </w:p>
        </w:tc>
        <w:tc>
          <w:tcPr>
            <w:tcW w:w="508" w:type="dxa"/>
            <w:vAlign w:val="center"/>
            <w:tcPrChange w:id="22898" w:author="Στάθης Καπ" w:date="2023-03-03T06:27:00Z">
              <w:tcPr>
                <w:tcW w:w="508" w:type="dxa"/>
                <w:vAlign w:val="bottom"/>
              </w:tcPr>
            </w:tcPrChange>
          </w:tcPr>
          <w:p w14:paraId="2BC154C5" w14:textId="034481AC" w:rsidR="00C87CFE" w:rsidRPr="00CD1347" w:rsidRDefault="00C87CFE" w:rsidP="00C87CFE">
            <w:pPr>
              <w:jc w:val="center"/>
              <w:rPr>
                <w:ins w:id="22899" w:author="Στάθης Καπ" w:date="2023-03-03T04:01:00Z"/>
                <w:rFonts w:cstheme="minorHAnsi"/>
                <w:sz w:val="16"/>
                <w:szCs w:val="16"/>
              </w:rPr>
            </w:pPr>
            <w:ins w:id="22900" w:author="Στάθης Καπ" w:date="2023-03-03T06:23:00Z">
              <w:r>
                <w:rPr>
                  <w:rFonts w:ascii="Calibri" w:hAnsi="Calibri" w:cs="Calibri"/>
                  <w:color w:val="000000"/>
                  <w:sz w:val="16"/>
                  <w:szCs w:val="16"/>
                </w:rPr>
                <w:t>760</w:t>
              </w:r>
            </w:ins>
          </w:p>
        </w:tc>
        <w:tc>
          <w:tcPr>
            <w:tcW w:w="541" w:type="dxa"/>
            <w:vAlign w:val="center"/>
            <w:tcPrChange w:id="22901" w:author="Στάθης Καπ" w:date="2023-03-03T06:27:00Z">
              <w:tcPr>
                <w:tcW w:w="541" w:type="dxa"/>
                <w:vAlign w:val="bottom"/>
              </w:tcPr>
            </w:tcPrChange>
          </w:tcPr>
          <w:p w14:paraId="32DDCDD4" w14:textId="1369B30D" w:rsidR="00C87CFE" w:rsidRPr="00CD1347" w:rsidRDefault="00C87CFE" w:rsidP="00C87CFE">
            <w:pPr>
              <w:jc w:val="center"/>
              <w:rPr>
                <w:ins w:id="22902" w:author="Στάθης Καπ" w:date="2023-03-03T04:01:00Z"/>
                <w:rFonts w:cstheme="minorHAnsi"/>
                <w:sz w:val="16"/>
                <w:szCs w:val="16"/>
              </w:rPr>
            </w:pPr>
            <w:ins w:id="22903" w:author="Στάθης Καπ" w:date="2023-03-03T06:23:00Z">
              <w:r>
                <w:rPr>
                  <w:rFonts w:ascii="Calibri" w:hAnsi="Calibri" w:cs="Calibri"/>
                  <w:color w:val="000000"/>
                  <w:sz w:val="16"/>
                  <w:szCs w:val="16"/>
                </w:rPr>
                <w:t>0.32</w:t>
              </w:r>
            </w:ins>
          </w:p>
        </w:tc>
        <w:tc>
          <w:tcPr>
            <w:tcW w:w="589" w:type="dxa"/>
            <w:vAlign w:val="center"/>
            <w:tcPrChange w:id="22904" w:author="Στάθης Καπ" w:date="2023-03-03T06:27:00Z">
              <w:tcPr>
                <w:tcW w:w="589" w:type="dxa"/>
                <w:vAlign w:val="center"/>
              </w:tcPr>
            </w:tcPrChange>
          </w:tcPr>
          <w:p w14:paraId="022E03B4" w14:textId="5906AD0C" w:rsidR="00C87CFE" w:rsidRPr="00CD1347" w:rsidRDefault="00C87CFE" w:rsidP="00C87CFE">
            <w:pPr>
              <w:jc w:val="center"/>
              <w:rPr>
                <w:ins w:id="22905" w:author="Στάθης Καπ" w:date="2023-03-03T04:01:00Z"/>
                <w:rFonts w:cstheme="minorHAnsi"/>
                <w:sz w:val="16"/>
                <w:szCs w:val="16"/>
              </w:rPr>
            </w:pPr>
            <w:ins w:id="22906" w:author="Στάθης Καπ" w:date="2023-03-03T06:23:00Z">
              <w:r>
                <w:rPr>
                  <w:rFonts w:ascii="Calibri" w:hAnsi="Calibri" w:cstheme="minorHAnsi"/>
                  <w:color w:val="000000"/>
                  <w:sz w:val="16"/>
                  <w:szCs w:val="16"/>
                </w:rPr>
                <w:t>10.59</w:t>
              </w:r>
            </w:ins>
          </w:p>
        </w:tc>
        <w:tc>
          <w:tcPr>
            <w:tcW w:w="463" w:type="dxa"/>
            <w:vAlign w:val="center"/>
            <w:tcPrChange w:id="22907" w:author="Στάθης Καπ" w:date="2023-03-03T06:27:00Z">
              <w:tcPr>
                <w:tcW w:w="463" w:type="dxa"/>
                <w:vAlign w:val="bottom"/>
              </w:tcPr>
            </w:tcPrChange>
          </w:tcPr>
          <w:p w14:paraId="3A50C105" w14:textId="05715D24" w:rsidR="00C87CFE" w:rsidRPr="00CD1347" w:rsidRDefault="00C87CFE" w:rsidP="00C87CFE">
            <w:pPr>
              <w:jc w:val="center"/>
              <w:rPr>
                <w:ins w:id="22908" w:author="Στάθης Καπ" w:date="2023-03-03T04:01:00Z"/>
                <w:rFonts w:cstheme="minorHAnsi"/>
                <w:sz w:val="16"/>
                <w:szCs w:val="16"/>
              </w:rPr>
            </w:pPr>
            <w:ins w:id="22909" w:author="Στάθης Καπ" w:date="2023-03-03T06:23:00Z">
              <w:r>
                <w:rPr>
                  <w:rFonts w:ascii="Calibri" w:hAnsi="Calibri" w:cs="Calibri"/>
                  <w:color w:val="000000"/>
                  <w:sz w:val="16"/>
                  <w:szCs w:val="16"/>
                </w:rPr>
                <w:t>680</w:t>
              </w:r>
            </w:ins>
          </w:p>
        </w:tc>
        <w:tc>
          <w:tcPr>
            <w:tcW w:w="541" w:type="dxa"/>
            <w:vAlign w:val="center"/>
            <w:tcPrChange w:id="22910" w:author="Στάθης Καπ" w:date="2023-03-03T06:27:00Z">
              <w:tcPr>
                <w:tcW w:w="541" w:type="dxa"/>
                <w:vAlign w:val="bottom"/>
              </w:tcPr>
            </w:tcPrChange>
          </w:tcPr>
          <w:p w14:paraId="4709B23D" w14:textId="79186B77" w:rsidR="00C87CFE" w:rsidRPr="00CD1347" w:rsidRDefault="00C87CFE" w:rsidP="00C87CFE">
            <w:pPr>
              <w:jc w:val="center"/>
              <w:rPr>
                <w:ins w:id="22911" w:author="Στάθης Καπ" w:date="2023-03-03T04:01:00Z"/>
                <w:rFonts w:cstheme="minorHAnsi"/>
                <w:sz w:val="16"/>
                <w:szCs w:val="16"/>
              </w:rPr>
            </w:pPr>
            <w:ins w:id="22912" w:author="Στάθης Καπ" w:date="2023-03-03T06:23:00Z">
              <w:r>
                <w:rPr>
                  <w:rFonts w:ascii="Calibri" w:hAnsi="Calibri" w:cs="Calibri"/>
                  <w:color w:val="000000"/>
                  <w:sz w:val="16"/>
                  <w:szCs w:val="16"/>
                </w:rPr>
                <w:t>0.34</w:t>
              </w:r>
            </w:ins>
          </w:p>
        </w:tc>
        <w:tc>
          <w:tcPr>
            <w:tcW w:w="589" w:type="dxa"/>
            <w:vAlign w:val="center"/>
            <w:tcPrChange w:id="22913" w:author="Στάθης Καπ" w:date="2023-03-03T06:27:00Z">
              <w:tcPr>
                <w:tcW w:w="589" w:type="dxa"/>
                <w:vAlign w:val="center"/>
              </w:tcPr>
            </w:tcPrChange>
          </w:tcPr>
          <w:p w14:paraId="5A079B56" w14:textId="38DFA54C" w:rsidR="00C87CFE" w:rsidRPr="00CD1347" w:rsidRDefault="00C87CFE" w:rsidP="00C87CFE">
            <w:pPr>
              <w:jc w:val="center"/>
              <w:rPr>
                <w:ins w:id="22914" w:author="Στάθης Καπ" w:date="2023-03-03T04:01:00Z"/>
                <w:rFonts w:cstheme="minorHAnsi"/>
                <w:sz w:val="16"/>
                <w:szCs w:val="16"/>
              </w:rPr>
            </w:pPr>
            <w:ins w:id="22915" w:author="Στάθης Καπ" w:date="2023-03-03T06:23:00Z">
              <w:r>
                <w:rPr>
                  <w:rFonts w:ascii="Calibri" w:hAnsi="Calibri" w:cstheme="minorHAnsi"/>
                  <w:color w:val="000000"/>
                  <w:sz w:val="16"/>
                  <w:szCs w:val="16"/>
                </w:rPr>
                <w:t>20</w:t>
              </w:r>
            </w:ins>
          </w:p>
        </w:tc>
      </w:tr>
      <w:tr w:rsidR="00C87CFE" w:rsidRPr="00BB05AC" w14:paraId="6079987B" w14:textId="77777777" w:rsidTr="00F03C40">
        <w:tblPrEx>
          <w:tblW w:w="0" w:type="auto"/>
          <w:tblBorders>
            <w:insideH w:val="none" w:sz="0" w:space="0" w:color="auto"/>
            <w:insideV w:val="none" w:sz="0" w:space="0" w:color="auto"/>
          </w:tblBorders>
          <w:tblCellMar>
            <w:left w:w="0" w:type="dxa"/>
            <w:right w:w="0" w:type="dxa"/>
          </w:tblCellMar>
          <w:tblPrExChange w:id="2291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2917" w:author="Στάθης Καπ" w:date="2023-03-03T04:01:00Z"/>
        </w:trPr>
        <w:tc>
          <w:tcPr>
            <w:tcW w:w="515" w:type="dxa"/>
            <w:tcBorders>
              <w:top w:val="nil"/>
              <w:bottom w:val="nil"/>
              <w:right w:val="single" w:sz="4" w:space="0" w:color="auto"/>
            </w:tcBorders>
            <w:shd w:val="clear" w:color="auto" w:fill="E7E6E6" w:themeFill="background2"/>
            <w:vAlign w:val="bottom"/>
            <w:tcPrChange w:id="22918" w:author="Στάθης Καπ" w:date="2023-03-03T06:27:00Z">
              <w:tcPr>
                <w:tcW w:w="515" w:type="dxa"/>
                <w:vAlign w:val="bottom"/>
              </w:tcPr>
            </w:tcPrChange>
          </w:tcPr>
          <w:p w14:paraId="38638D5A" w14:textId="54405668" w:rsidR="00C87CFE" w:rsidRPr="00CD1347" w:rsidRDefault="00C87CFE" w:rsidP="00C87CFE">
            <w:pPr>
              <w:jc w:val="center"/>
              <w:rPr>
                <w:ins w:id="22919" w:author="Στάθης Καπ" w:date="2023-03-03T04:01:00Z"/>
                <w:sz w:val="16"/>
                <w:szCs w:val="16"/>
              </w:rPr>
            </w:pPr>
            <w:ins w:id="22920" w:author="Στάθης Καπ" w:date="2023-03-03T04:08:00Z">
              <w:r w:rsidRPr="00CD1347">
                <w:rPr>
                  <w:rFonts w:ascii="Calibri" w:hAnsi="Calibri" w:cs="Calibri"/>
                  <w:color w:val="000000"/>
                  <w:sz w:val="16"/>
                  <w:szCs w:val="16"/>
                  <w:rPrChange w:id="22921" w:author="Στάθης Καπ" w:date="2023-03-03T04:10:00Z">
                    <w:rPr>
                      <w:rFonts w:ascii="Calibri" w:hAnsi="Calibri" w:cs="Calibri"/>
                      <w:color w:val="000000"/>
                      <w:sz w:val="18"/>
                      <w:szCs w:val="18"/>
                    </w:rPr>
                  </w:rPrChange>
                </w:rPr>
                <w:t>c106</w:t>
              </w:r>
            </w:ins>
          </w:p>
        </w:tc>
        <w:tc>
          <w:tcPr>
            <w:tcW w:w="560" w:type="dxa"/>
            <w:tcBorders>
              <w:left w:val="single" w:sz="4" w:space="0" w:color="auto"/>
            </w:tcBorders>
            <w:vAlign w:val="center"/>
            <w:tcPrChange w:id="22922" w:author="Στάθης Καπ" w:date="2023-03-03T06:27:00Z">
              <w:tcPr>
                <w:tcW w:w="560" w:type="dxa"/>
              </w:tcPr>
            </w:tcPrChange>
          </w:tcPr>
          <w:p w14:paraId="5E329155" w14:textId="6BF37CFB" w:rsidR="00C87CFE" w:rsidRPr="00CD1347" w:rsidRDefault="00C87CFE" w:rsidP="00C87CFE">
            <w:pPr>
              <w:jc w:val="center"/>
              <w:rPr>
                <w:ins w:id="22923" w:author="Στάθης Καπ" w:date="2023-03-03T04:01:00Z"/>
                <w:rFonts w:cstheme="minorHAnsi"/>
                <w:sz w:val="16"/>
                <w:szCs w:val="16"/>
              </w:rPr>
            </w:pPr>
            <w:ins w:id="22924" w:author="Στάθης Καπ" w:date="2023-03-03T06:23:00Z">
              <w:r>
                <w:rPr>
                  <w:rFonts w:ascii="Calibri" w:hAnsi="Calibri" w:cs="Calibri"/>
                  <w:color w:val="000000"/>
                  <w:sz w:val="16"/>
                  <w:szCs w:val="16"/>
                </w:rPr>
                <w:t>1080</w:t>
              </w:r>
            </w:ins>
          </w:p>
        </w:tc>
        <w:tc>
          <w:tcPr>
            <w:tcW w:w="855" w:type="dxa"/>
            <w:vAlign w:val="center"/>
            <w:tcPrChange w:id="22925" w:author="Στάθης Καπ" w:date="2023-03-03T06:27:00Z">
              <w:tcPr>
                <w:tcW w:w="855" w:type="dxa"/>
              </w:tcPr>
            </w:tcPrChange>
          </w:tcPr>
          <w:p w14:paraId="54FE4956" w14:textId="0651A610" w:rsidR="00C87CFE" w:rsidRPr="00CD1347" w:rsidRDefault="00C87CFE" w:rsidP="00C87CFE">
            <w:pPr>
              <w:jc w:val="center"/>
              <w:rPr>
                <w:ins w:id="22926" w:author="Στάθης Καπ" w:date="2023-03-03T04:01:00Z"/>
                <w:rFonts w:cstheme="minorHAnsi"/>
                <w:sz w:val="16"/>
                <w:szCs w:val="16"/>
              </w:rPr>
            </w:pPr>
            <w:ins w:id="22927" w:author="Στάθης Καπ" w:date="2023-03-03T06:23:00Z">
              <w:r>
                <w:rPr>
                  <w:rFonts w:ascii="Calibri" w:hAnsi="Calibri" w:cs="Calibri"/>
                  <w:color w:val="000000"/>
                  <w:sz w:val="16"/>
                  <w:szCs w:val="16"/>
                </w:rPr>
                <w:t>1040</w:t>
              </w:r>
            </w:ins>
          </w:p>
        </w:tc>
        <w:tc>
          <w:tcPr>
            <w:tcW w:w="544" w:type="dxa"/>
            <w:vAlign w:val="center"/>
            <w:tcPrChange w:id="22928" w:author="Στάθης Καπ" w:date="2023-03-03T06:27:00Z">
              <w:tcPr>
                <w:tcW w:w="544" w:type="dxa"/>
                <w:vAlign w:val="bottom"/>
              </w:tcPr>
            </w:tcPrChange>
          </w:tcPr>
          <w:p w14:paraId="3A5051D1" w14:textId="4640C48E" w:rsidR="00C87CFE" w:rsidRPr="00CD1347" w:rsidRDefault="00C87CFE" w:rsidP="00C87CFE">
            <w:pPr>
              <w:jc w:val="center"/>
              <w:rPr>
                <w:ins w:id="22929" w:author="Στάθης Καπ" w:date="2023-03-03T04:01:00Z"/>
                <w:rFonts w:cstheme="minorHAnsi"/>
                <w:sz w:val="16"/>
                <w:szCs w:val="16"/>
              </w:rPr>
            </w:pPr>
            <w:ins w:id="22930" w:author="Στάθης Καπ" w:date="2023-03-03T06:23:00Z">
              <w:r>
                <w:rPr>
                  <w:rFonts w:ascii="Calibri" w:hAnsi="Calibri" w:cs="Calibri"/>
                  <w:color w:val="000000"/>
                  <w:sz w:val="16"/>
                  <w:szCs w:val="16"/>
                </w:rPr>
                <w:t>870</w:t>
              </w:r>
            </w:ins>
          </w:p>
        </w:tc>
        <w:tc>
          <w:tcPr>
            <w:tcW w:w="621" w:type="dxa"/>
            <w:vAlign w:val="center"/>
            <w:tcPrChange w:id="22931" w:author="Στάθης Καπ" w:date="2023-03-03T06:27:00Z">
              <w:tcPr>
                <w:tcW w:w="621" w:type="dxa"/>
                <w:vAlign w:val="bottom"/>
              </w:tcPr>
            </w:tcPrChange>
          </w:tcPr>
          <w:p w14:paraId="365F9625" w14:textId="3A3F6791" w:rsidR="00C87CFE" w:rsidRPr="00CD1347" w:rsidRDefault="00C87CFE" w:rsidP="00C87CFE">
            <w:pPr>
              <w:jc w:val="center"/>
              <w:rPr>
                <w:ins w:id="22932" w:author="Στάθης Καπ" w:date="2023-03-03T04:01:00Z"/>
                <w:rFonts w:cstheme="minorHAnsi"/>
                <w:sz w:val="16"/>
                <w:szCs w:val="16"/>
              </w:rPr>
            </w:pPr>
            <w:ins w:id="22933" w:author="Στάθης Καπ" w:date="2023-03-03T06:23:00Z">
              <w:r>
                <w:rPr>
                  <w:rFonts w:ascii="Calibri" w:hAnsi="Calibri" w:cs="Calibri"/>
                  <w:color w:val="000000"/>
                  <w:sz w:val="16"/>
                  <w:szCs w:val="16"/>
                </w:rPr>
                <w:t>0.494</w:t>
              </w:r>
            </w:ins>
          </w:p>
        </w:tc>
        <w:tc>
          <w:tcPr>
            <w:tcW w:w="669" w:type="dxa"/>
            <w:vAlign w:val="center"/>
            <w:tcPrChange w:id="22934" w:author="Στάθης Καπ" w:date="2023-03-03T06:27:00Z">
              <w:tcPr>
                <w:tcW w:w="669" w:type="dxa"/>
                <w:vAlign w:val="center"/>
              </w:tcPr>
            </w:tcPrChange>
          </w:tcPr>
          <w:p w14:paraId="0C0FCD68" w14:textId="2D74FEEB" w:rsidR="00C87CFE" w:rsidRPr="00CD1347" w:rsidRDefault="00C87CFE" w:rsidP="00C87CFE">
            <w:pPr>
              <w:jc w:val="center"/>
              <w:rPr>
                <w:ins w:id="22935" w:author="Στάθης Καπ" w:date="2023-03-03T04:01:00Z"/>
                <w:rFonts w:cstheme="minorHAnsi"/>
                <w:sz w:val="16"/>
                <w:szCs w:val="16"/>
              </w:rPr>
            </w:pPr>
            <w:ins w:id="22936" w:author="Στάθης Καπ" w:date="2023-03-03T06:23:00Z">
              <w:r>
                <w:rPr>
                  <w:rFonts w:ascii="Calibri" w:hAnsi="Calibri" w:cstheme="minorHAnsi"/>
                  <w:color w:val="000000"/>
                  <w:sz w:val="16"/>
                  <w:szCs w:val="16"/>
                </w:rPr>
                <w:t>19.44</w:t>
              </w:r>
            </w:ins>
          </w:p>
        </w:tc>
        <w:tc>
          <w:tcPr>
            <w:tcW w:w="543" w:type="dxa"/>
            <w:vAlign w:val="center"/>
            <w:tcPrChange w:id="22937" w:author="Στάθης Καπ" w:date="2023-03-03T06:27:00Z">
              <w:tcPr>
                <w:tcW w:w="543" w:type="dxa"/>
                <w:vAlign w:val="bottom"/>
              </w:tcPr>
            </w:tcPrChange>
          </w:tcPr>
          <w:p w14:paraId="5547B897" w14:textId="2C9E5064" w:rsidR="00C87CFE" w:rsidRPr="00CD1347" w:rsidRDefault="00C87CFE" w:rsidP="00C87CFE">
            <w:pPr>
              <w:jc w:val="center"/>
              <w:rPr>
                <w:ins w:id="22938" w:author="Στάθης Καπ" w:date="2023-03-03T04:01:00Z"/>
                <w:rFonts w:cstheme="minorHAnsi"/>
                <w:sz w:val="16"/>
                <w:szCs w:val="16"/>
              </w:rPr>
            </w:pPr>
            <w:ins w:id="22939" w:author="Στάθης Καπ" w:date="2023-03-03T06:23:00Z">
              <w:r>
                <w:rPr>
                  <w:rFonts w:ascii="Calibri" w:hAnsi="Calibri" w:cs="Calibri"/>
                  <w:color w:val="000000"/>
                  <w:sz w:val="16"/>
                  <w:szCs w:val="16"/>
                </w:rPr>
                <w:t>800</w:t>
              </w:r>
            </w:ins>
          </w:p>
        </w:tc>
        <w:tc>
          <w:tcPr>
            <w:tcW w:w="621" w:type="dxa"/>
            <w:vAlign w:val="center"/>
            <w:tcPrChange w:id="22940" w:author="Στάθης Καπ" w:date="2023-03-03T06:27:00Z">
              <w:tcPr>
                <w:tcW w:w="621" w:type="dxa"/>
                <w:vAlign w:val="bottom"/>
              </w:tcPr>
            </w:tcPrChange>
          </w:tcPr>
          <w:p w14:paraId="3B816055" w14:textId="2D232A62" w:rsidR="00C87CFE" w:rsidRPr="00CD1347" w:rsidRDefault="00C87CFE" w:rsidP="00C87CFE">
            <w:pPr>
              <w:jc w:val="center"/>
              <w:rPr>
                <w:ins w:id="22941" w:author="Στάθης Καπ" w:date="2023-03-03T04:01:00Z"/>
                <w:rFonts w:cstheme="minorHAnsi"/>
                <w:sz w:val="16"/>
                <w:szCs w:val="16"/>
              </w:rPr>
            </w:pPr>
            <w:ins w:id="22942" w:author="Στάθης Καπ" w:date="2023-03-03T06:23:00Z">
              <w:r>
                <w:rPr>
                  <w:rFonts w:ascii="Calibri" w:hAnsi="Calibri" w:cs="Calibri"/>
                  <w:color w:val="000000"/>
                  <w:sz w:val="16"/>
                  <w:szCs w:val="16"/>
                </w:rPr>
                <w:t>0.307</w:t>
              </w:r>
            </w:ins>
          </w:p>
        </w:tc>
        <w:tc>
          <w:tcPr>
            <w:tcW w:w="669" w:type="dxa"/>
            <w:vAlign w:val="center"/>
            <w:tcPrChange w:id="22943" w:author="Στάθης Καπ" w:date="2023-03-03T06:27:00Z">
              <w:tcPr>
                <w:tcW w:w="669" w:type="dxa"/>
                <w:vAlign w:val="center"/>
              </w:tcPr>
            </w:tcPrChange>
          </w:tcPr>
          <w:p w14:paraId="6D5970CC" w14:textId="391DC4D9" w:rsidR="00C87CFE" w:rsidRPr="00CD1347" w:rsidRDefault="00C87CFE" w:rsidP="00C87CFE">
            <w:pPr>
              <w:jc w:val="center"/>
              <w:rPr>
                <w:ins w:id="22944" w:author="Στάθης Καπ" w:date="2023-03-03T04:01:00Z"/>
                <w:rFonts w:cstheme="minorHAnsi"/>
                <w:sz w:val="16"/>
                <w:szCs w:val="16"/>
              </w:rPr>
            </w:pPr>
            <w:ins w:id="22945" w:author="Στάθης Καπ" w:date="2023-03-03T06:23:00Z">
              <w:r>
                <w:rPr>
                  <w:rFonts w:ascii="Calibri" w:hAnsi="Calibri" w:cstheme="minorHAnsi"/>
                  <w:color w:val="000000"/>
                  <w:sz w:val="16"/>
                  <w:szCs w:val="16"/>
                </w:rPr>
                <w:t>8.05</w:t>
              </w:r>
            </w:ins>
          </w:p>
        </w:tc>
        <w:tc>
          <w:tcPr>
            <w:tcW w:w="508" w:type="dxa"/>
            <w:vAlign w:val="center"/>
            <w:tcPrChange w:id="22946" w:author="Στάθης Καπ" w:date="2023-03-03T06:27:00Z">
              <w:tcPr>
                <w:tcW w:w="508" w:type="dxa"/>
                <w:vAlign w:val="bottom"/>
              </w:tcPr>
            </w:tcPrChange>
          </w:tcPr>
          <w:p w14:paraId="1B492CBC" w14:textId="43864F38" w:rsidR="00C87CFE" w:rsidRPr="00CD1347" w:rsidRDefault="00C87CFE" w:rsidP="00C87CFE">
            <w:pPr>
              <w:jc w:val="center"/>
              <w:rPr>
                <w:ins w:id="22947" w:author="Στάθης Καπ" w:date="2023-03-03T04:01:00Z"/>
                <w:rFonts w:cstheme="minorHAnsi"/>
                <w:sz w:val="16"/>
                <w:szCs w:val="16"/>
              </w:rPr>
            </w:pPr>
            <w:ins w:id="22948" w:author="Στάθης Καπ" w:date="2023-03-03T06:23:00Z">
              <w:r>
                <w:rPr>
                  <w:rFonts w:ascii="Calibri" w:hAnsi="Calibri" w:cs="Calibri"/>
                  <w:color w:val="000000"/>
                  <w:sz w:val="16"/>
                  <w:szCs w:val="16"/>
                </w:rPr>
                <w:t>770</w:t>
              </w:r>
            </w:ins>
          </w:p>
        </w:tc>
        <w:tc>
          <w:tcPr>
            <w:tcW w:w="541" w:type="dxa"/>
            <w:vAlign w:val="center"/>
            <w:tcPrChange w:id="22949" w:author="Στάθης Καπ" w:date="2023-03-03T06:27:00Z">
              <w:tcPr>
                <w:tcW w:w="541" w:type="dxa"/>
                <w:vAlign w:val="bottom"/>
              </w:tcPr>
            </w:tcPrChange>
          </w:tcPr>
          <w:p w14:paraId="6145EE0E" w14:textId="35D7D47B" w:rsidR="00C87CFE" w:rsidRPr="00CD1347" w:rsidRDefault="00C87CFE" w:rsidP="00C87CFE">
            <w:pPr>
              <w:jc w:val="center"/>
              <w:rPr>
                <w:ins w:id="22950" w:author="Στάθης Καπ" w:date="2023-03-03T04:01:00Z"/>
                <w:rFonts w:cstheme="minorHAnsi"/>
                <w:sz w:val="16"/>
                <w:szCs w:val="16"/>
              </w:rPr>
            </w:pPr>
            <w:ins w:id="22951" w:author="Στάθης Καπ" w:date="2023-03-03T06:23:00Z">
              <w:r>
                <w:rPr>
                  <w:rFonts w:ascii="Calibri" w:hAnsi="Calibri" w:cs="Calibri"/>
                  <w:color w:val="000000"/>
                  <w:sz w:val="16"/>
                  <w:szCs w:val="16"/>
                </w:rPr>
                <w:t>0.37</w:t>
              </w:r>
            </w:ins>
          </w:p>
        </w:tc>
        <w:tc>
          <w:tcPr>
            <w:tcW w:w="589" w:type="dxa"/>
            <w:vAlign w:val="center"/>
            <w:tcPrChange w:id="22952" w:author="Στάθης Καπ" w:date="2023-03-03T06:27:00Z">
              <w:tcPr>
                <w:tcW w:w="589" w:type="dxa"/>
                <w:vAlign w:val="center"/>
              </w:tcPr>
            </w:tcPrChange>
          </w:tcPr>
          <w:p w14:paraId="52CA6D0C" w14:textId="33FF48DA" w:rsidR="00C87CFE" w:rsidRPr="00CD1347" w:rsidRDefault="00C87CFE" w:rsidP="00C87CFE">
            <w:pPr>
              <w:jc w:val="center"/>
              <w:rPr>
                <w:ins w:id="22953" w:author="Στάθης Καπ" w:date="2023-03-03T04:01:00Z"/>
                <w:rFonts w:cstheme="minorHAnsi"/>
                <w:sz w:val="16"/>
                <w:szCs w:val="16"/>
              </w:rPr>
            </w:pPr>
            <w:ins w:id="22954" w:author="Στάθης Καπ" w:date="2023-03-03T06:23:00Z">
              <w:r>
                <w:rPr>
                  <w:rFonts w:ascii="Calibri" w:hAnsi="Calibri" w:cstheme="minorHAnsi"/>
                  <w:color w:val="000000"/>
                  <w:sz w:val="16"/>
                  <w:szCs w:val="16"/>
                </w:rPr>
                <w:t>11.49</w:t>
              </w:r>
            </w:ins>
          </w:p>
        </w:tc>
        <w:tc>
          <w:tcPr>
            <w:tcW w:w="463" w:type="dxa"/>
            <w:vAlign w:val="center"/>
            <w:tcPrChange w:id="22955" w:author="Στάθης Καπ" w:date="2023-03-03T06:27:00Z">
              <w:tcPr>
                <w:tcW w:w="463" w:type="dxa"/>
                <w:vAlign w:val="bottom"/>
              </w:tcPr>
            </w:tcPrChange>
          </w:tcPr>
          <w:p w14:paraId="3AC636A8" w14:textId="3F464B71" w:rsidR="00C87CFE" w:rsidRPr="00CD1347" w:rsidRDefault="00C87CFE" w:rsidP="00C87CFE">
            <w:pPr>
              <w:jc w:val="center"/>
              <w:rPr>
                <w:ins w:id="22956" w:author="Στάθης Καπ" w:date="2023-03-03T04:01:00Z"/>
                <w:rFonts w:cstheme="minorHAnsi"/>
                <w:sz w:val="16"/>
                <w:szCs w:val="16"/>
              </w:rPr>
            </w:pPr>
            <w:ins w:id="22957" w:author="Στάθης Καπ" w:date="2023-03-03T06:23:00Z">
              <w:r>
                <w:rPr>
                  <w:rFonts w:ascii="Calibri" w:hAnsi="Calibri" w:cs="Calibri"/>
                  <w:color w:val="000000"/>
                  <w:sz w:val="16"/>
                  <w:szCs w:val="16"/>
                </w:rPr>
                <w:t>690</w:t>
              </w:r>
            </w:ins>
          </w:p>
        </w:tc>
        <w:tc>
          <w:tcPr>
            <w:tcW w:w="541" w:type="dxa"/>
            <w:vAlign w:val="center"/>
            <w:tcPrChange w:id="22958" w:author="Στάθης Καπ" w:date="2023-03-03T06:27:00Z">
              <w:tcPr>
                <w:tcW w:w="541" w:type="dxa"/>
                <w:vAlign w:val="bottom"/>
              </w:tcPr>
            </w:tcPrChange>
          </w:tcPr>
          <w:p w14:paraId="612BA7F1" w14:textId="6A827903" w:rsidR="00C87CFE" w:rsidRPr="00CD1347" w:rsidRDefault="00C87CFE" w:rsidP="00C87CFE">
            <w:pPr>
              <w:jc w:val="center"/>
              <w:rPr>
                <w:ins w:id="22959" w:author="Στάθης Καπ" w:date="2023-03-03T04:01:00Z"/>
                <w:rFonts w:cstheme="minorHAnsi"/>
                <w:sz w:val="16"/>
                <w:szCs w:val="16"/>
              </w:rPr>
            </w:pPr>
            <w:ins w:id="22960" w:author="Στάθης Καπ" w:date="2023-03-03T06:23:00Z">
              <w:r>
                <w:rPr>
                  <w:rFonts w:ascii="Calibri" w:hAnsi="Calibri" w:cs="Calibri"/>
                  <w:color w:val="000000"/>
                  <w:sz w:val="16"/>
                  <w:szCs w:val="16"/>
                </w:rPr>
                <w:t>0.329</w:t>
              </w:r>
            </w:ins>
          </w:p>
        </w:tc>
        <w:tc>
          <w:tcPr>
            <w:tcW w:w="589" w:type="dxa"/>
            <w:vAlign w:val="center"/>
            <w:tcPrChange w:id="22961" w:author="Στάθης Καπ" w:date="2023-03-03T06:27:00Z">
              <w:tcPr>
                <w:tcW w:w="589" w:type="dxa"/>
                <w:vAlign w:val="center"/>
              </w:tcPr>
            </w:tcPrChange>
          </w:tcPr>
          <w:p w14:paraId="62D6AB61" w14:textId="2A6966A5" w:rsidR="00C87CFE" w:rsidRPr="00CD1347" w:rsidRDefault="00C87CFE" w:rsidP="00C87CFE">
            <w:pPr>
              <w:jc w:val="center"/>
              <w:rPr>
                <w:ins w:id="22962" w:author="Στάθης Καπ" w:date="2023-03-03T04:01:00Z"/>
                <w:rFonts w:cstheme="minorHAnsi"/>
                <w:sz w:val="16"/>
                <w:szCs w:val="16"/>
              </w:rPr>
            </w:pPr>
            <w:ins w:id="22963" w:author="Στάθης Καπ" w:date="2023-03-03T06:23:00Z">
              <w:r>
                <w:rPr>
                  <w:rFonts w:ascii="Calibri" w:hAnsi="Calibri" w:cstheme="minorHAnsi"/>
                  <w:color w:val="000000"/>
                  <w:sz w:val="16"/>
                  <w:szCs w:val="16"/>
                </w:rPr>
                <w:t>20.69</w:t>
              </w:r>
            </w:ins>
          </w:p>
        </w:tc>
      </w:tr>
      <w:tr w:rsidR="00C87CFE" w:rsidRPr="00BB05AC" w14:paraId="2A661177" w14:textId="77777777" w:rsidTr="00F03C40">
        <w:tblPrEx>
          <w:tblW w:w="0" w:type="auto"/>
          <w:tblBorders>
            <w:insideH w:val="none" w:sz="0" w:space="0" w:color="auto"/>
            <w:insideV w:val="none" w:sz="0" w:space="0" w:color="auto"/>
          </w:tblBorders>
          <w:tblCellMar>
            <w:left w:w="0" w:type="dxa"/>
            <w:right w:w="0" w:type="dxa"/>
          </w:tblCellMar>
          <w:tblPrExChange w:id="2296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2965" w:author="Στάθης Καπ" w:date="2023-03-03T04:01:00Z"/>
        </w:trPr>
        <w:tc>
          <w:tcPr>
            <w:tcW w:w="515" w:type="dxa"/>
            <w:tcBorders>
              <w:top w:val="nil"/>
              <w:bottom w:val="nil"/>
              <w:right w:val="single" w:sz="4" w:space="0" w:color="auto"/>
            </w:tcBorders>
            <w:shd w:val="clear" w:color="auto" w:fill="E7E6E6" w:themeFill="background2"/>
            <w:vAlign w:val="bottom"/>
            <w:tcPrChange w:id="22966" w:author="Στάθης Καπ" w:date="2023-03-03T06:27:00Z">
              <w:tcPr>
                <w:tcW w:w="515" w:type="dxa"/>
                <w:vAlign w:val="bottom"/>
              </w:tcPr>
            </w:tcPrChange>
          </w:tcPr>
          <w:p w14:paraId="33DB8445" w14:textId="718450B4" w:rsidR="00C87CFE" w:rsidRPr="00CD1347" w:rsidRDefault="00C87CFE" w:rsidP="00C87CFE">
            <w:pPr>
              <w:jc w:val="center"/>
              <w:rPr>
                <w:ins w:id="22967" w:author="Στάθης Καπ" w:date="2023-03-03T04:01:00Z"/>
                <w:sz w:val="16"/>
                <w:szCs w:val="16"/>
              </w:rPr>
            </w:pPr>
            <w:ins w:id="22968" w:author="Στάθης Καπ" w:date="2023-03-03T04:08:00Z">
              <w:r w:rsidRPr="00CD1347">
                <w:rPr>
                  <w:rFonts w:ascii="Calibri" w:hAnsi="Calibri" w:cs="Calibri"/>
                  <w:color w:val="000000"/>
                  <w:sz w:val="16"/>
                  <w:szCs w:val="16"/>
                  <w:rPrChange w:id="22969" w:author="Στάθης Καπ" w:date="2023-03-03T04:10:00Z">
                    <w:rPr>
                      <w:rFonts w:ascii="Calibri" w:hAnsi="Calibri" w:cs="Calibri"/>
                      <w:color w:val="000000"/>
                      <w:sz w:val="18"/>
                      <w:szCs w:val="18"/>
                    </w:rPr>
                  </w:rPrChange>
                </w:rPr>
                <w:t>c107</w:t>
              </w:r>
            </w:ins>
          </w:p>
        </w:tc>
        <w:tc>
          <w:tcPr>
            <w:tcW w:w="560" w:type="dxa"/>
            <w:tcBorders>
              <w:left w:val="single" w:sz="4" w:space="0" w:color="auto"/>
            </w:tcBorders>
            <w:vAlign w:val="center"/>
            <w:tcPrChange w:id="22970" w:author="Στάθης Καπ" w:date="2023-03-03T06:27:00Z">
              <w:tcPr>
                <w:tcW w:w="560" w:type="dxa"/>
              </w:tcPr>
            </w:tcPrChange>
          </w:tcPr>
          <w:p w14:paraId="076E1FE4" w14:textId="417EB52B" w:rsidR="00C87CFE" w:rsidRPr="00CD1347" w:rsidRDefault="00C87CFE" w:rsidP="00C87CFE">
            <w:pPr>
              <w:jc w:val="center"/>
              <w:rPr>
                <w:ins w:id="22971" w:author="Στάθης Καπ" w:date="2023-03-03T04:01:00Z"/>
                <w:rFonts w:cstheme="minorHAnsi"/>
                <w:sz w:val="16"/>
                <w:szCs w:val="16"/>
              </w:rPr>
            </w:pPr>
            <w:ins w:id="22972" w:author="Στάθης Καπ" w:date="2023-03-03T06:23:00Z">
              <w:r>
                <w:rPr>
                  <w:rFonts w:ascii="Calibri" w:hAnsi="Calibri" w:cs="Calibri"/>
                  <w:color w:val="000000"/>
                  <w:sz w:val="16"/>
                  <w:szCs w:val="16"/>
                </w:rPr>
                <w:t>1120</w:t>
              </w:r>
            </w:ins>
          </w:p>
        </w:tc>
        <w:tc>
          <w:tcPr>
            <w:tcW w:w="855" w:type="dxa"/>
            <w:vAlign w:val="center"/>
            <w:tcPrChange w:id="22973" w:author="Στάθης Καπ" w:date="2023-03-03T06:27:00Z">
              <w:tcPr>
                <w:tcW w:w="855" w:type="dxa"/>
              </w:tcPr>
            </w:tcPrChange>
          </w:tcPr>
          <w:p w14:paraId="26CA129F" w14:textId="4E661ECF" w:rsidR="00C87CFE" w:rsidRPr="00CD1347" w:rsidRDefault="00C87CFE" w:rsidP="00C87CFE">
            <w:pPr>
              <w:jc w:val="center"/>
              <w:rPr>
                <w:ins w:id="22974" w:author="Στάθης Καπ" w:date="2023-03-03T04:01:00Z"/>
                <w:rFonts w:cstheme="minorHAnsi"/>
                <w:sz w:val="16"/>
                <w:szCs w:val="16"/>
              </w:rPr>
            </w:pPr>
            <w:ins w:id="22975" w:author="Στάθης Καπ" w:date="2023-03-03T06:23:00Z">
              <w:r>
                <w:rPr>
                  <w:rFonts w:ascii="Calibri" w:hAnsi="Calibri" w:cs="Calibri"/>
                  <w:color w:val="000000"/>
                  <w:sz w:val="16"/>
                  <w:szCs w:val="16"/>
                </w:rPr>
                <w:t>1100</w:t>
              </w:r>
            </w:ins>
          </w:p>
        </w:tc>
        <w:tc>
          <w:tcPr>
            <w:tcW w:w="544" w:type="dxa"/>
            <w:vAlign w:val="center"/>
            <w:tcPrChange w:id="22976" w:author="Στάθης Καπ" w:date="2023-03-03T06:27:00Z">
              <w:tcPr>
                <w:tcW w:w="544" w:type="dxa"/>
                <w:vAlign w:val="bottom"/>
              </w:tcPr>
            </w:tcPrChange>
          </w:tcPr>
          <w:p w14:paraId="3139185B" w14:textId="5409A42C" w:rsidR="00C87CFE" w:rsidRPr="00CD1347" w:rsidRDefault="00C87CFE" w:rsidP="00C87CFE">
            <w:pPr>
              <w:jc w:val="center"/>
              <w:rPr>
                <w:ins w:id="22977" w:author="Στάθης Καπ" w:date="2023-03-03T04:01:00Z"/>
                <w:rFonts w:cstheme="minorHAnsi"/>
                <w:sz w:val="16"/>
                <w:szCs w:val="16"/>
              </w:rPr>
            </w:pPr>
            <w:ins w:id="22978" w:author="Στάθης Καπ" w:date="2023-03-03T06:23:00Z">
              <w:r>
                <w:rPr>
                  <w:rFonts w:ascii="Calibri" w:hAnsi="Calibri" w:cs="Calibri"/>
                  <w:color w:val="000000"/>
                  <w:sz w:val="16"/>
                  <w:szCs w:val="16"/>
                </w:rPr>
                <w:t>970</w:t>
              </w:r>
            </w:ins>
          </w:p>
        </w:tc>
        <w:tc>
          <w:tcPr>
            <w:tcW w:w="621" w:type="dxa"/>
            <w:vAlign w:val="center"/>
            <w:tcPrChange w:id="22979" w:author="Στάθης Καπ" w:date="2023-03-03T06:27:00Z">
              <w:tcPr>
                <w:tcW w:w="621" w:type="dxa"/>
                <w:vAlign w:val="bottom"/>
              </w:tcPr>
            </w:tcPrChange>
          </w:tcPr>
          <w:p w14:paraId="7668368B" w14:textId="496BE40A" w:rsidR="00C87CFE" w:rsidRPr="00CD1347" w:rsidRDefault="00C87CFE" w:rsidP="00C87CFE">
            <w:pPr>
              <w:jc w:val="center"/>
              <w:rPr>
                <w:ins w:id="22980" w:author="Στάθης Καπ" w:date="2023-03-03T04:01:00Z"/>
                <w:rFonts w:cstheme="minorHAnsi"/>
                <w:sz w:val="16"/>
                <w:szCs w:val="16"/>
              </w:rPr>
            </w:pPr>
            <w:ins w:id="22981" w:author="Στάθης Καπ" w:date="2023-03-03T06:23:00Z">
              <w:r>
                <w:rPr>
                  <w:rFonts w:ascii="Calibri" w:hAnsi="Calibri" w:cs="Calibri"/>
                  <w:color w:val="000000"/>
                  <w:sz w:val="16"/>
                  <w:szCs w:val="16"/>
                </w:rPr>
                <w:t>0.546</w:t>
              </w:r>
            </w:ins>
          </w:p>
        </w:tc>
        <w:tc>
          <w:tcPr>
            <w:tcW w:w="669" w:type="dxa"/>
            <w:vAlign w:val="center"/>
            <w:tcPrChange w:id="22982" w:author="Στάθης Καπ" w:date="2023-03-03T06:27:00Z">
              <w:tcPr>
                <w:tcW w:w="669" w:type="dxa"/>
                <w:vAlign w:val="center"/>
              </w:tcPr>
            </w:tcPrChange>
          </w:tcPr>
          <w:p w14:paraId="17016A62" w14:textId="4B1836D6" w:rsidR="00C87CFE" w:rsidRPr="00CD1347" w:rsidRDefault="00C87CFE" w:rsidP="00C87CFE">
            <w:pPr>
              <w:jc w:val="center"/>
              <w:rPr>
                <w:ins w:id="22983" w:author="Στάθης Καπ" w:date="2023-03-03T04:01:00Z"/>
                <w:rFonts w:cstheme="minorHAnsi"/>
                <w:sz w:val="16"/>
                <w:szCs w:val="16"/>
              </w:rPr>
            </w:pPr>
            <w:ins w:id="22984" w:author="Στάθης Καπ" w:date="2023-03-03T06:23:00Z">
              <w:r>
                <w:rPr>
                  <w:rFonts w:ascii="Calibri" w:hAnsi="Calibri" w:cstheme="minorHAnsi"/>
                  <w:color w:val="000000"/>
                  <w:sz w:val="16"/>
                  <w:szCs w:val="16"/>
                </w:rPr>
                <w:t>13.39</w:t>
              </w:r>
            </w:ins>
          </w:p>
        </w:tc>
        <w:tc>
          <w:tcPr>
            <w:tcW w:w="543" w:type="dxa"/>
            <w:vAlign w:val="center"/>
            <w:tcPrChange w:id="22985" w:author="Στάθης Καπ" w:date="2023-03-03T06:27:00Z">
              <w:tcPr>
                <w:tcW w:w="543" w:type="dxa"/>
                <w:vAlign w:val="bottom"/>
              </w:tcPr>
            </w:tcPrChange>
          </w:tcPr>
          <w:p w14:paraId="2C5AFD0E" w14:textId="480B4A36" w:rsidR="00C87CFE" w:rsidRPr="00CD1347" w:rsidRDefault="00C87CFE" w:rsidP="00C87CFE">
            <w:pPr>
              <w:jc w:val="center"/>
              <w:rPr>
                <w:ins w:id="22986" w:author="Στάθης Καπ" w:date="2023-03-03T04:01:00Z"/>
                <w:rFonts w:cstheme="minorHAnsi"/>
                <w:sz w:val="16"/>
                <w:szCs w:val="16"/>
              </w:rPr>
            </w:pPr>
            <w:ins w:id="22987" w:author="Στάθης Καπ" w:date="2023-03-03T06:23:00Z">
              <w:r>
                <w:rPr>
                  <w:rFonts w:ascii="Calibri" w:hAnsi="Calibri" w:cs="Calibri"/>
                  <w:color w:val="000000"/>
                  <w:sz w:val="16"/>
                  <w:szCs w:val="16"/>
                </w:rPr>
                <w:t>950</w:t>
              </w:r>
            </w:ins>
          </w:p>
        </w:tc>
        <w:tc>
          <w:tcPr>
            <w:tcW w:w="621" w:type="dxa"/>
            <w:vAlign w:val="center"/>
            <w:tcPrChange w:id="22988" w:author="Στάθης Καπ" w:date="2023-03-03T06:27:00Z">
              <w:tcPr>
                <w:tcW w:w="621" w:type="dxa"/>
                <w:vAlign w:val="bottom"/>
              </w:tcPr>
            </w:tcPrChange>
          </w:tcPr>
          <w:p w14:paraId="39AAD88E" w14:textId="298C065A" w:rsidR="00C87CFE" w:rsidRPr="00CD1347" w:rsidRDefault="00C87CFE" w:rsidP="00C87CFE">
            <w:pPr>
              <w:jc w:val="center"/>
              <w:rPr>
                <w:ins w:id="22989" w:author="Στάθης Καπ" w:date="2023-03-03T04:01:00Z"/>
                <w:rFonts w:cstheme="minorHAnsi"/>
                <w:sz w:val="16"/>
                <w:szCs w:val="16"/>
              </w:rPr>
            </w:pPr>
            <w:ins w:id="22990" w:author="Στάθης Καπ" w:date="2023-03-03T06:23:00Z">
              <w:r>
                <w:rPr>
                  <w:rFonts w:ascii="Calibri" w:hAnsi="Calibri" w:cs="Calibri"/>
                  <w:color w:val="000000"/>
                  <w:sz w:val="16"/>
                  <w:szCs w:val="16"/>
                </w:rPr>
                <w:t>0.312</w:t>
              </w:r>
            </w:ins>
          </w:p>
        </w:tc>
        <w:tc>
          <w:tcPr>
            <w:tcW w:w="669" w:type="dxa"/>
            <w:vAlign w:val="center"/>
            <w:tcPrChange w:id="22991" w:author="Στάθης Καπ" w:date="2023-03-03T06:27:00Z">
              <w:tcPr>
                <w:tcW w:w="669" w:type="dxa"/>
                <w:vAlign w:val="center"/>
              </w:tcPr>
            </w:tcPrChange>
          </w:tcPr>
          <w:p w14:paraId="6A428A96" w14:textId="7BDC6942" w:rsidR="00C87CFE" w:rsidRPr="00CD1347" w:rsidRDefault="00C87CFE" w:rsidP="00C87CFE">
            <w:pPr>
              <w:jc w:val="center"/>
              <w:rPr>
                <w:ins w:id="22992" w:author="Στάθης Καπ" w:date="2023-03-03T04:01:00Z"/>
                <w:rFonts w:cstheme="minorHAnsi"/>
                <w:sz w:val="16"/>
                <w:szCs w:val="16"/>
              </w:rPr>
            </w:pPr>
            <w:ins w:id="22993" w:author="Στάθης Καπ" w:date="2023-03-03T06:23:00Z">
              <w:r>
                <w:rPr>
                  <w:rFonts w:ascii="Calibri" w:hAnsi="Calibri" w:cstheme="minorHAnsi"/>
                  <w:color w:val="000000"/>
                  <w:sz w:val="16"/>
                  <w:szCs w:val="16"/>
                </w:rPr>
                <w:t>2.06</w:t>
              </w:r>
            </w:ins>
          </w:p>
        </w:tc>
        <w:tc>
          <w:tcPr>
            <w:tcW w:w="508" w:type="dxa"/>
            <w:vAlign w:val="center"/>
            <w:tcPrChange w:id="22994" w:author="Στάθης Καπ" w:date="2023-03-03T06:27:00Z">
              <w:tcPr>
                <w:tcW w:w="508" w:type="dxa"/>
                <w:vAlign w:val="bottom"/>
              </w:tcPr>
            </w:tcPrChange>
          </w:tcPr>
          <w:p w14:paraId="15CB95E1" w14:textId="26EA3164" w:rsidR="00C87CFE" w:rsidRPr="00CD1347" w:rsidRDefault="00C87CFE" w:rsidP="00C87CFE">
            <w:pPr>
              <w:jc w:val="center"/>
              <w:rPr>
                <w:ins w:id="22995" w:author="Στάθης Καπ" w:date="2023-03-03T04:01:00Z"/>
                <w:rFonts w:cstheme="minorHAnsi"/>
                <w:sz w:val="16"/>
                <w:szCs w:val="16"/>
              </w:rPr>
            </w:pPr>
            <w:ins w:id="22996" w:author="Στάθης Καπ" w:date="2023-03-03T06:23:00Z">
              <w:r>
                <w:rPr>
                  <w:rFonts w:ascii="Calibri" w:hAnsi="Calibri" w:cs="Calibri"/>
                  <w:color w:val="000000"/>
                  <w:sz w:val="16"/>
                  <w:szCs w:val="16"/>
                </w:rPr>
                <w:t>870</w:t>
              </w:r>
            </w:ins>
          </w:p>
        </w:tc>
        <w:tc>
          <w:tcPr>
            <w:tcW w:w="541" w:type="dxa"/>
            <w:vAlign w:val="center"/>
            <w:tcPrChange w:id="22997" w:author="Στάθης Καπ" w:date="2023-03-03T06:27:00Z">
              <w:tcPr>
                <w:tcW w:w="541" w:type="dxa"/>
                <w:vAlign w:val="bottom"/>
              </w:tcPr>
            </w:tcPrChange>
          </w:tcPr>
          <w:p w14:paraId="3E41961B" w14:textId="162A3B04" w:rsidR="00C87CFE" w:rsidRPr="00CD1347" w:rsidRDefault="00C87CFE" w:rsidP="00C87CFE">
            <w:pPr>
              <w:jc w:val="center"/>
              <w:rPr>
                <w:ins w:id="22998" w:author="Στάθης Καπ" w:date="2023-03-03T04:01:00Z"/>
                <w:rFonts w:cstheme="minorHAnsi"/>
                <w:sz w:val="16"/>
                <w:szCs w:val="16"/>
              </w:rPr>
            </w:pPr>
            <w:ins w:id="22999" w:author="Στάθης Καπ" w:date="2023-03-03T06:23:00Z">
              <w:r>
                <w:rPr>
                  <w:rFonts w:ascii="Calibri" w:hAnsi="Calibri" w:cs="Calibri"/>
                  <w:color w:val="000000"/>
                  <w:sz w:val="16"/>
                  <w:szCs w:val="16"/>
                </w:rPr>
                <w:t>0.322</w:t>
              </w:r>
            </w:ins>
          </w:p>
        </w:tc>
        <w:tc>
          <w:tcPr>
            <w:tcW w:w="589" w:type="dxa"/>
            <w:vAlign w:val="center"/>
            <w:tcPrChange w:id="23000" w:author="Στάθης Καπ" w:date="2023-03-03T06:27:00Z">
              <w:tcPr>
                <w:tcW w:w="589" w:type="dxa"/>
                <w:vAlign w:val="center"/>
              </w:tcPr>
            </w:tcPrChange>
          </w:tcPr>
          <w:p w14:paraId="75285A94" w14:textId="6D26C24C" w:rsidR="00C87CFE" w:rsidRPr="00CD1347" w:rsidRDefault="00C87CFE" w:rsidP="00C87CFE">
            <w:pPr>
              <w:jc w:val="center"/>
              <w:rPr>
                <w:ins w:id="23001" w:author="Στάθης Καπ" w:date="2023-03-03T04:01:00Z"/>
                <w:rFonts w:cstheme="minorHAnsi"/>
                <w:sz w:val="16"/>
                <w:szCs w:val="16"/>
              </w:rPr>
            </w:pPr>
            <w:ins w:id="23002" w:author="Στάθης Καπ" w:date="2023-03-03T06:23:00Z">
              <w:r>
                <w:rPr>
                  <w:rFonts w:ascii="Calibri" w:hAnsi="Calibri" w:cstheme="minorHAnsi"/>
                  <w:color w:val="000000"/>
                  <w:sz w:val="16"/>
                  <w:szCs w:val="16"/>
                </w:rPr>
                <w:t>10.31</w:t>
              </w:r>
            </w:ins>
          </w:p>
        </w:tc>
        <w:tc>
          <w:tcPr>
            <w:tcW w:w="463" w:type="dxa"/>
            <w:vAlign w:val="center"/>
            <w:tcPrChange w:id="23003" w:author="Στάθης Καπ" w:date="2023-03-03T06:27:00Z">
              <w:tcPr>
                <w:tcW w:w="463" w:type="dxa"/>
                <w:vAlign w:val="bottom"/>
              </w:tcPr>
            </w:tcPrChange>
          </w:tcPr>
          <w:p w14:paraId="2827D8A0" w14:textId="1DA935B6" w:rsidR="00C87CFE" w:rsidRPr="00CD1347" w:rsidRDefault="00C87CFE" w:rsidP="00C87CFE">
            <w:pPr>
              <w:jc w:val="center"/>
              <w:rPr>
                <w:ins w:id="23004" w:author="Στάθης Καπ" w:date="2023-03-03T04:01:00Z"/>
                <w:rFonts w:cstheme="minorHAnsi"/>
                <w:sz w:val="16"/>
                <w:szCs w:val="16"/>
              </w:rPr>
            </w:pPr>
            <w:ins w:id="23005" w:author="Στάθης Καπ" w:date="2023-03-03T06:23:00Z">
              <w:r>
                <w:rPr>
                  <w:rFonts w:ascii="Calibri" w:hAnsi="Calibri" w:cs="Calibri"/>
                  <w:color w:val="000000"/>
                  <w:sz w:val="16"/>
                  <w:szCs w:val="16"/>
                </w:rPr>
                <w:t>850</w:t>
              </w:r>
            </w:ins>
          </w:p>
        </w:tc>
        <w:tc>
          <w:tcPr>
            <w:tcW w:w="541" w:type="dxa"/>
            <w:vAlign w:val="center"/>
            <w:tcPrChange w:id="23006" w:author="Στάθης Καπ" w:date="2023-03-03T06:27:00Z">
              <w:tcPr>
                <w:tcW w:w="541" w:type="dxa"/>
                <w:vAlign w:val="bottom"/>
              </w:tcPr>
            </w:tcPrChange>
          </w:tcPr>
          <w:p w14:paraId="1BAE4B84" w14:textId="2A63CD55" w:rsidR="00C87CFE" w:rsidRPr="00CD1347" w:rsidRDefault="00C87CFE" w:rsidP="00C87CFE">
            <w:pPr>
              <w:jc w:val="center"/>
              <w:rPr>
                <w:ins w:id="23007" w:author="Στάθης Καπ" w:date="2023-03-03T04:01:00Z"/>
                <w:rFonts w:cstheme="minorHAnsi"/>
                <w:sz w:val="16"/>
                <w:szCs w:val="16"/>
              </w:rPr>
            </w:pPr>
            <w:ins w:id="23008" w:author="Στάθης Καπ" w:date="2023-03-03T06:23:00Z">
              <w:r>
                <w:rPr>
                  <w:rFonts w:ascii="Calibri" w:hAnsi="Calibri" w:cs="Calibri"/>
                  <w:color w:val="000000"/>
                  <w:sz w:val="16"/>
                  <w:szCs w:val="16"/>
                </w:rPr>
                <w:t>0.322</w:t>
              </w:r>
            </w:ins>
          </w:p>
        </w:tc>
        <w:tc>
          <w:tcPr>
            <w:tcW w:w="589" w:type="dxa"/>
            <w:vAlign w:val="center"/>
            <w:tcPrChange w:id="23009" w:author="Στάθης Καπ" w:date="2023-03-03T06:27:00Z">
              <w:tcPr>
                <w:tcW w:w="589" w:type="dxa"/>
                <w:vAlign w:val="center"/>
              </w:tcPr>
            </w:tcPrChange>
          </w:tcPr>
          <w:p w14:paraId="0893D52F" w14:textId="51C90321" w:rsidR="00C87CFE" w:rsidRPr="00CD1347" w:rsidRDefault="00C87CFE" w:rsidP="00C87CFE">
            <w:pPr>
              <w:jc w:val="center"/>
              <w:rPr>
                <w:ins w:id="23010" w:author="Στάθης Καπ" w:date="2023-03-03T04:01:00Z"/>
                <w:rFonts w:cstheme="minorHAnsi"/>
                <w:sz w:val="16"/>
                <w:szCs w:val="16"/>
              </w:rPr>
            </w:pPr>
            <w:ins w:id="23011" w:author="Στάθης Καπ" w:date="2023-03-03T06:23:00Z">
              <w:r>
                <w:rPr>
                  <w:rFonts w:ascii="Calibri" w:hAnsi="Calibri" w:cstheme="minorHAnsi"/>
                  <w:color w:val="000000"/>
                  <w:sz w:val="16"/>
                  <w:szCs w:val="16"/>
                </w:rPr>
                <w:t>12.37</w:t>
              </w:r>
            </w:ins>
          </w:p>
        </w:tc>
      </w:tr>
      <w:tr w:rsidR="00C87CFE" w:rsidRPr="00BB05AC" w14:paraId="206D36CE" w14:textId="77777777" w:rsidTr="00F03C40">
        <w:tblPrEx>
          <w:tblW w:w="0" w:type="auto"/>
          <w:tblBorders>
            <w:insideH w:val="none" w:sz="0" w:space="0" w:color="auto"/>
            <w:insideV w:val="none" w:sz="0" w:space="0" w:color="auto"/>
          </w:tblBorders>
          <w:tblCellMar>
            <w:left w:w="0" w:type="dxa"/>
            <w:right w:w="0" w:type="dxa"/>
          </w:tblCellMar>
          <w:tblPrExChange w:id="2301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013" w:author="Στάθης Καπ" w:date="2023-03-03T04:01:00Z"/>
        </w:trPr>
        <w:tc>
          <w:tcPr>
            <w:tcW w:w="515" w:type="dxa"/>
            <w:tcBorders>
              <w:top w:val="nil"/>
              <w:bottom w:val="nil"/>
              <w:right w:val="single" w:sz="4" w:space="0" w:color="auto"/>
            </w:tcBorders>
            <w:shd w:val="clear" w:color="auto" w:fill="E7E6E6" w:themeFill="background2"/>
            <w:vAlign w:val="bottom"/>
            <w:tcPrChange w:id="23014" w:author="Στάθης Καπ" w:date="2023-03-03T06:27:00Z">
              <w:tcPr>
                <w:tcW w:w="515" w:type="dxa"/>
                <w:vAlign w:val="bottom"/>
              </w:tcPr>
            </w:tcPrChange>
          </w:tcPr>
          <w:p w14:paraId="28B8CE36" w14:textId="26F48645" w:rsidR="00C87CFE" w:rsidRPr="00CD1347" w:rsidRDefault="00C87CFE" w:rsidP="00C87CFE">
            <w:pPr>
              <w:jc w:val="center"/>
              <w:rPr>
                <w:ins w:id="23015" w:author="Στάθης Καπ" w:date="2023-03-03T04:01:00Z"/>
                <w:sz w:val="16"/>
                <w:szCs w:val="16"/>
              </w:rPr>
            </w:pPr>
            <w:ins w:id="23016" w:author="Στάθης Καπ" w:date="2023-03-03T04:08:00Z">
              <w:r w:rsidRPr="00CD1347">
                <w:rPr>
                  <w:rFonts w:ascii="Calibri" w:hAnsi="Calibri" w:cs="Calibri"/>
                  <w:color w:val="000000"/>
                  <w:sz w:val="16"/>
                  <w:szCs w:val="16"/>
                  <w:rPrChange w:id="23017" w:author="Στάθης Καπ" w:date="2023-03-03T04:10:00Z">
                    <w:rPr>
                      <w:rFonts w:ascii="Calibri" w:hAnsi="Calibri" w:cs="Calibri"/>
                      <w:color w:val="000000"/>
                      <w:sz w:val="18"/>
                      <w:szCs w:val="18"/>
                    </w:rPr>
                  </w:rPrChange>
                </w:rPr>
                <w:t>c108</w:t>
              </w:r>
            </w:ins>
          </w:p>
        </w:tc>
        <w:tc>
          <w:tcPr>
            <w:tcW w:w="560" w:type="dxa"/>
            <w:tcBorders>
              <w:left w:val="single" w:sz="4" w:space="0" w:color="auto"/>
            </w:tcBorders>
            <w:vAlign w:val="center"/>
            <w:tcPrChange w:id="23018" w:author="Στάθης Καπ" w:date="2023-03-03T06:27:00Z">
              <w:tcPr>
                <w:tcW w:w="560" w:type="dxa"/>
              </w:tcPr>
            </w:tcPrChange>
          </w:tcPr>
          <w:p w14:paraId="54CBA823" w14:textId="715F3EB5" w:rsidR="00C87CFE" w:rsidRPr="00CD1347" w:rsidRDefault="00C87CFE" w:rsidP="00C87CFE">
            <w:pPr>
              <w:jc w:val="center"/>
              <w:rPr>
                <w:ins w:id="23019" w:author="Στάθης Καπ" w:date="2023-03-03T04:01:00Z"/>
                <w:rFonts w:cstheme="minorHAnsi"/>
                <w:sz w:val="16"/>
                <w:szCs w:val="16"/>
              </w:rPr>
            </w:pPr>
            <w:ins w:id="23020" w:author="Στάθης Καπ" w:date="2023-03-03T06:23:00Z">
              <w:r>
                <w:rPr>
                  <w:rFonts w:ascii="Calibri" w:hAnsi="Calibri" w:cs="Calibri"/>
                  <w:color w:val="000000"/>
                  <w:sz w:val="16"/>
                  <w:szCs w:val="16"/>
                </w:rPr>
                <w:t>1140</w:t>
              </w:r>
            </w:ins>
          </w:p>
        </w:tc>
        <w:tc>
          <w:tcPr>
            <w:tcW w:w="855" w:type="dxa"/>
            <w:vAlign w:val="center"/>
            <w:tcPrChange w:id="23021" w:author="Στάθης Καπ" w:date="2023-03-03T06:27:00Z">
              <w:tcPr>
                <w:tcW w:w="855" w:type="dxa"/>
              </w:tcPr>
            </w:tcPrChange>
          </w:tcPr>
          <w:p w14:paraId="23FE1B3C" w14:textId="043FD5EE" w:rsidR="00C87CFE" w:rsidRPr="00CD1347" w:rsidRDefault="00C87CFE" w:rsidP="00C87CFE">
            <w:pPr>
              <w:jc w:val="center"/>
              <w:rPr>
                <w:ins w:id="23022" w:author="Στάθης Καπ" w:date="2023-03-03T04:01:00Z"/>
                <w:rFonts w:cstheme="minorHAnsi"/>
                <w:sz w:val="16"/>
                <w:szCs w:val="16"/>
              </w:rPr>
            </w:pPr>
            <w:ins w:id="23023" w:author="Στάθης Καπ" w:date="2023-03-03T06:23:00Z">
              <w:r>
                <w:rPr>
                  <w:rFonts w:ascii="Calibri" w:hAnsi="Calibri" w:cs="Calibri"/>
                  <w:color w:val="000000"/>
                  <w:sz w:val="16"/>
                  <w:szCs w:val="16"/>
                </w:rPr>
                <w:t>1100</w:t>
              </w:r>
            </w:ins>
          </w:p>
        </w:tc>
        <w:tc>
          <w:tcPr>
            <w:tcW w:w="544" w:type="dxa"/>
            <w:vAlign w:val="center"/>
            <w:tcPrChange w:id="23024" w:author="Στάθης Καπ" w:date="2023-03-03T06:27:00Z">
              <w:tcPr>
                <w:tcW w:w="544" w:type="dxa"/>
                <w:vAlign w:val="bottom"/>
              </w:tcPr>
            </w:tcPrChange>
          </w:tcPr>
          <w:p w14:paraId="6667A270" w14:textId="0A37D724" w:rsidR="00C87CFE" w:rsidRPr="00CD1347" w:rsidRDefault="00C87CFE" w:rsidP="00C87CFE">
            <w:pPr>
              <w:jc w:val="center"/>
              <w:rPr>
                <w:ins w:id="23025" w:author="Στάθης Καπ" w:date="2023-03-03T04:01:00Z"/>
                <w:rFonts w:cstheme="minorHAnsi"/>
                <w:sz w:val="16"/>
                <w:szCs w:val="16"/>
              </w:rPr>
            </w:pPr>
            <w:ins w:id="23026" w:author="Στάθης Καπ" w:date="2023-03-03T06:23:00Z">
              <w:r>
                <w:rPr>
                  <w:rFonts w:ascii="Calibri" w:hAnsi="Calibri" w:cs="Calibri"/>
                  <w:color w:val="000000"/>
                  <w:sz w:val="16"/>
                  <w:szCs w:val="16"/>
                </w:rPr>
                <w:t>1000</w:t>
              </w:r>
            </w:ins>
          </w:p>
        </w:tc>
        <w:tc>
          <w:tcPr>
            <w:tcW w:w="621" w:type="dxa"/>
            <w:vAlign w:val="center"/>
            <w:tcPrChange w:id="23027" w:author="Στάθης Καπ" w:date="2023-03-03T06:27:00Z">
              <w:tcPr>
                <w:tcW w:w="621" w:type="dxa"/>
                <w:vAlign w:val="bottom"/>
              </w:tcPr>
            </w:tcPrChange>
          </w:tcPr>
          <w:p w14:paraId="30CF9421" w14:textId="480E694F" w:rsidR="00C87CFE" w:rsidRPr="00CD1347" w:rsidRDefault="00C87CFE" w:rsidP="00C87CFE">
            <w:pPr>
              <w:jc w:val="center"/>
              <w:rPr>
                <w:ins w:id="23028" w:author="Στάθης Καπ" w:date="2023-03-03T04:01:00Z"/>
                <w:rFonts w:cstheme="minorHAnsi"/>
                <w:sz w:val="16"/>
                <w:szCs w:val="16"/>
              </w:rPr>
            </w:pPr>
            <w:ins w:id="23029" w:author="Στάθης Καπ" w:date="2023-03-03T06:23:00Z">
              <w:r>
                <w:rPr>
                  <w:rFonts w:ascii="Calibri" w:hAnsi="Calibri" w:cs="Calibri"/>
                  <w:color w:val="000000"/>
                  <w:sz w:val="16"/>
                  <w:szCs w:val="16"/>
                </w:rPr>
                <w:t>0.686</w:t>
              </w:r>
            </w:ins>
          </w:p>
        </w:tc>
        <w:tc>
          <w:tcPr>
            <w:tcW w:w="669" w:type="dxa"/>
            <w:vAlign w:val="center"/>
            <w:tcPrChange w:id="23030" w:author="Στάθης Καπ" w:date="2023-03-03T06:27:00Z">
              <w:tcPr>
                <w:tcW w:w="669" w:type="dxa"/>
                <w:vAlign w:val="center"/>
              </w:tcPr>
            </w:tcPrChange>
          </w:tcPr>
          <w:p w14:paraId="26728FFB" w14:textId="6BEAE904" w:rsidR="00C87CFE" w:rsidRPr="00CD1347" w:rsidRDefault="00C87CFE" w:rsidP="00C87CFE">
            <w:pPr>
              <w:jc w:val="center"/>
              <w:rPr>
                <w:ins w:id="23031" w:author="Στάθης Καπ" w:date="2023-03-03T04:01:00Z"/>
                <w:rFonts w:cstheme="minorHAnsi"/>
                <w:sz w:val="16"/>
                <w:szCs w:val="16"/>
              </w:rPr>
            </w:pPr>
            <w:ins w:id="23032" w:author="Στάθης Καπ" w:date="2023-03-03T06:23:00Z">
              <w:r>
                <w:rPr>
                  <w:rFonts w:ascii="Calibri" w:hAnsi="Calibri" w:cstheme="minorHAnsi"/>
                  <w:color w:val="000000"/>
                  <w:sz w:val="16"/>
                  <w:szCs w:val="16"/>
                </w:rPr>
                <w:t>12.28</w:t>
              </w:r>
            </w:ins>
          </w:p>
        </w:tc>
        <w:tc>
          <w:tcPr>
            <w:tcW w:w="543" w:type="dxa"/>
            <w:vAlign w:val="center"/>
            <w:tcPrChange w:id="23033" w:author="Στάθης Καπ" w:date="2023-03-03T06:27:00Z">
              <w:tcPr>
                <w:tcW w:w="543" w:type="dxa"/>
                <w:vAlign w:val="bottom"/>
              </w:tcPr>
            </w:tcPrChange>
          </w:tcPr>
          <w:p w14:paraId="140A496F" w14:textId="7456A3F2" w:rsidR="00C87CFE" w:rsidRPr="00CD1347" w:rsidRDefault="00C87CFE" w:rsidP="00C87CFE">
            <w:pPr>
              <w:jc w:val="center"/>
              <w:rPr>
                <w:ins w:id="23034" w:author="Στάθης Καπ" w:date="2023-03-03T04:01:00Z"/>
                <w:rFonts w:cstheme="minorHAnsi"/>
                <w:sz w:val="16"/>
                <w:szCs w:val="16"/>
              </w:rPr>
            </w:pPr>
            <w:ins w:id="23035" w:author="Στάθης Καπ" w:date="2023-03-03T06:23:00Z">
              <w:r>
                <w:rPr>
                  <w:rFonts w:ascii="Calibri" w:hAnsi="Calibri" w:cs="Calibri"/>
                  <w:color w:val="000000"/>
                  <w:sz w:val="16"/>
                  <w:szCs w:val="16"/>
                </w:rPr>
                <w:t>980</w:t>
              </w:r>
            </w:ins>
          </w:p>
        </w:tc>
        <w:tc>
          <w:tcPr>
            <w:tcW w:w="621" w:type="dxa"/>
            <w:vAlign w:val="center"/>
            <w:tcPrChange w:id="23036" w:author="Στάθης Καπ" w:date="2023-03-03T06:27:00Z">
              <w:tcPr>
                <w:tcW w:w="621" w:type="dxa"/>
                <w:vAlign w:val="bottom"/>
              </w:tcPr>
            </w:tcPrChange>
          </w:tcPr>
          <w:p w14:paraId="69AFD21B" w14:textId="351EBA3C" w:rsidR="00C87CFE" w:rsidRPr="00CD1347" w:rsidRDefault="00C87CFE" w:rsidP="00C87CFE">
            <w:pPr>
              <w:jc w:val="center"/>
              <w:rPr>
                <w:ins w:id="23037" w:author="Στάθης Καπ" w:date="2023-03-03T04:01:00Z"/>
                <w:rFonts w:cstheme="minorHAnsi"/>
                <w:sz w:val="16"/>
                <w:szCs w:val="16"/>
              </w:rPr>
            </w:pPr>
            <w:ins w:id="23038" w:author="Στάθης Καπ" w:date="2023-03-03T06:23:00Z">
              <w:r>
                <w:rPr>
                  <w:rFonts w:ascii="Calibri" w:hAnsi="Calibri" w:cs="Calibri"/>
                  <w:color w:val="000000"/>
                  <w:sz w:val="16"/>
                  <w:szCs w:val="16"/>
                </w:rPr>
                <w:t>0.315</w:t>
              </w:r>
            </w:ins>
          </w:p>
        </w:tc>
        <w:tc>
          <w:tcPr>
            <w:tcW w:w="669" w:type="dxa"/>
            <w:vAlign w:val="center"/>
            <w:tcPrChange w:id="23039" w:author="Στάθης Καπ" w:date="2023-03-03T06:27:00Z">
              <w:tcPr>
                <w:tcW w:w="669" w:type="dxa"/>
                <w:vAlign w:val="center"/>
              </w:tcPr>
            </w:tcPrChange>
          </w:tcPr>
          <w:p w14:paraId="191C4B26" w14:textId="76DB5195" w:rsidR="00C87CFE" w:rsidRPr="00CD1347" w:rsidRDefault="00C87CFE" w:rsidP="00C87CFE">
            <w:pPr>
              <w:jc w:val="center"/>
              <w:rPr>
                <w:ins w:id="23040" w:author="Στάθης Καπ" w:date="2023-03-03T04:01:00Z"/>
                <w:rFonts w:cstheme="minorHAnsi"/>
                <w:sz w:val="16"/>
                <w:szCs w:val="16"/>
              </w:rPr>
            </w:pPr>
            <w:ins w:id="23041" w:author="Στάθης Καπ" w:date="2023-03-03T06:23:00Z">
              <w:r>
                <w:rPr>
                  <w:rFonts w:ascii="Calibri" w:hAnsi="Calibri" w:cstheme="minorHAnsi"/>
                  <w:color w:val="000000"/>
                  <w:sz w:val="16"/>
                  <w:szCs w:val="16"/>
                </w:rPr>
                <w:t>2</w:t>
              </w:r>
            </w:ins>
          </w:p>
        </w:tc>
        <w:tc>
          <w:tcPr>
            <w:tcW w:w="508" w:type="dxa"/>
            <w:vAlign w:val="center"/>
            <w:tcPrChange w:id="23042" w:author="Στάθης Καπ" w:date="2023-03-03T06:27:00Z">
              <w:tcPr>
                <w:tcW w:w="508" w:type="dxa"/>
                <w:vAlign w:val="bottom"/>
              </w:tcPr>
            </w:tcPrChange>
          </w:tcPr>
          <w:p w14:paraId="6D7BB583" w14:textId="5E6A0E06" w:rsidR="00C87CFE" w:rsidRPr="00CD1347" w:rsidRDefault="00C87CFE" w:rsidP="00C87CFE">
            <w:pPr>
              <w:jc w:val="center"/>
              <w:rPr>
                <w:ins w:id="23043" w:author="Στάθης Καπ" w:date="2023-03-03T04:01:00Z"/>
                <w:rFonts w:cstheme="minorHAnsi"/>
                <w:sz w:val="16"/>
                <w:szCs w:val="16"/>
              </w:rPr>
            </w:pPr>
            <w:ins w:id="23044" w:author="Στάθης Καπ" w:date="2023-03-03T06:23:00Z">
              <w:r>
                <w:rPr>
                  <w:rFonts w:ascii="Calibri" w:hAnsi="Calibri" w:cs="Calibri"/>
                  <w:color w:val="000000"/>
                  <w:sz w:val="16"/>
                  <w:szCs w:val="16"/>
                </w:rPr>
                <w:t>930</w:t>
              </w:r>
            </w:ins>
          </w:p>
        </w:tc>
        <w:tc>
          <w:tcPr>
            <w:tcW w:w="541" w:type="dxa"/>
            <w:vAlign w:val="center"/>
            <w:tcPrChange w:id="23045" w:author="Στάθης Καπ" w:date="2023-03-03T06:27:00Z">
              <w:tcPr>
                <w:tcW w:w="541" w:type="dxa"/>
                <w:vAlign w:val="bottom"/>
              </w:tcPr>
            </w:tcPrChange>
          </w:tcPr>
          <w:p w14:paraId="3DEF5215" w14:textId="5D6E7E37" w:rsidR="00C87CFE" w:rsidRPr="00CD1347" w:rsidRDefault="00C87CFE" w:rsidP="00C87CFE">
            <w:pPr>
              <w:jc w:val="center"/>
              <w:rPr>
                <w:ins w:id="23046" w:author="Στάθης Καπ" w:date="2023-03-03T04:01:00Z"/>
                <w:rFonts w:cstheme="minorHAnsi"/>
                <w:sz w:val="16"/>
                <w:szCs w:val="16"/>
              </w:rPr>
            </w:pPr>
            <w:ins w:id="23047" w:author="Στάθης Καπ" w:date="2023-03-03T06:23:00Z">
              <w:r>
                <w:rPr>
                  <w:rFonts w:ascii="Calibri" w:hAnsi="Calibri" w:cs="Calibri"/>
                  <w:color w:val="000000"/>
                  <w:sz w:val="16"/>
                  <w:szCs w:val="16"/>
                </w:rPr>
                <w:t>0.33</w:t>
              </w:r>
            </w:ins>
          </w:p>
        </w:tc>
        <w:tc>
          <w:tcPr>
            <w:tcW w:w="589" w:type="dxa"/>
            <w:vAlign w:val="center"/>
            <w:tcPrChange w:id="23048" w:author="Στάθης Καπ" w:date="2023-03-03T06:27:00Z">
              <w:tcPr>
                <w:tcW w:w="589" w:type="dxa"/>
                <w:vAlign w:val="center"/>
              </w:tcPr>
            </w:tcPrChange>
          </w:tcPr>
          <w:p w14:paraId="212CD443" w14:textId="72ECE024" w:rsidR="00C87CFE" w:rsidRPr="00CD1347" w:rsidRDefault="00C87CFE" w:rsidP="00C87CFE">
            <w:pPr>
              <w:jc w:val="center"/>
              <w:rPr>
                <w:ins w:id="23049" w:author="Στάθης Καπ" w:date="2023-03-03T04:01:00Z"/>
                <w:rFonts w:cstheme="minorHAnsi"/>
                <w:sz w:val="16"/>
                <w:szCs w:val="16"/>
              </w:rPr>
            </w:pPr>
            <w:ins w:id="23050" w:author="Στάθης Καπ" w:date="2023-03-03T06:23:00Z">
              <w:r>
                <w:rPr>
                  <w:rFonts w:ascii="Calibri" w:hAnsi="Calibri" w:cstheme="minorHAnsi"/>
                  <w:color w:val="000000"/>
                  <w:sz w:val="16"/>
                  <w:szCs w:val="16"/>
                </w:rPr>
                <w:t>7</w:t>
              </w:r>
            </w:ins>
          </w:p>
        </w:tc>
        <w:tc>
          <w:tcPr>
            <w:tcW w:w="463" w:type="dxa"/>
            <w:vAlign w:val="center"/>
            <w:tcPrChange w:id="23051" w:author="Στάθης Καπ" w:date="2023-03-03T06:27:00Z">
              <w:tcPr>
                <w:tcW w:w="463" w:type="dxa"/>
                <w:vAlign w:val="bottom"/>
              </w:tcPr>
            </w:tcPrChange>
          </w:tcPr>
          <w:p w14:paraId="4FD7BFA4" w14:textId="65C79371" w:rsidR="00C87CFE" w:rsidRPr="00CD1347" w:rsidRDefault="00C87CFE" w:rsidP="00C87CFE">
            <w:pPr>
              <w:jc w:val="center"/>
              <w:rPr>
                <w:ins w:id="23052" w:author="Στάθης Καπ" w:date="2023-03-03T04:01:00Z"/>
                <w:rFonts w:cstheme="minorHAnsi"/>
                <w:sz w:val="16"/>
                <w:szCs w:val="16"/>
              </w:rPr>
            </w:pPr>
            <w:ins w:id="23053" w:author="Στάθης Καπ" w:date="2023-03-03T06:23:00Z">
              <w:r>
                <w:rPr>
                  <w:rFonts w:ascii="Calibri" w:hAnsi="Calibri" w:cs="Calibri"/>
                  <w:color w:val="000000"/>
                  <w:sz w:val="16"/>
                  <w:szCs w:val="16"/>
                </w:rPr>
                <w:t>860</w:t>
              </w:r>
            </w:ins>
          </w:p>
        </w:tc>
        <w:tc>
          <w:tcPr>
            <w:tcW w:w="541" w:type="dxa"/>
            <w:vAlign w:val="center"/>
            <w:tcPrChange w:id="23054" w:author="Στάθης Καπ" w:date="2023-03-03T06:27:00Z">
              <w:tcPr>
                <w:tcW w:w="541" w:type="dxa"/>
                <w:vAlign w:val="bottom"/>
              </w:tcPr>
            </w:tcPrChange>
          </w:tcPr>
          <w:p w14:paraId="22DFE45A" w14:textId="4FF56379" w:rsidR="00C87CFE" w:rsidRPr="00CD1347" w:rsidRDefault="00C87CFE" w:rsidP="00C87CFE">
            <w:pPr>
              <w:jc w:val="center"/>
              <w:rPr>
                <w:ins w:id="23055" w:author="Στάθης Καπ" w:date="2023-03-03T04:01:00Z"/>
                <w:rFonts w:cstheme="minorHAnsi"/>
                <w:sz w:val="16"/>
                <w:szCs w:val="16"/>
              </w:rPr>
            </w:pPr>
            <w:ins w:id="23056" w:author="Στάθης Καπ" w:date="2023-03-03T06:23:00Z">
              <w:r>
                <w:rPr>
                  <w:rFonts w:ascii="Calibri" w:hAnsi="Calibri" w:cs="Calibri"/>
                  <w:color w:val="000000"/>
                  <w:sz w:val="16"/>
                  <w:szCs w:val="16"/>
                </w:rPr>
                <w:t>0.593</w:t>
              </w:r>
            </w:ins>
          </w:p>
        </w:tc>
        <w:tc>
          <w:tcPr>
            <w:tcW w:w="589" w:type="dxa"/>
            <w:vAlign w:val="center"/>
            <w:tcPrChange w:id="23057" w:author="Στάθης Καπ" w:date="2023-03-03T06:27:00Z">
              <w:tcPr>
                <w:tcW w:w="589" w:type="dxa"/>
                <w:vAlign w:val="center"/>
              </w:tcPr>
            </w:tcPrChange>
          </w:tcPr>
          <w:p w14:paraId="02480825" w14:textId="13F5F2B9" w:rsidR="00C87CFE" w:rsidRPr="00CD1347" w:rsidRDefault="00C87CFE" w:rsidP="00C87CFE">
            <w:pPr>
              <w:jc w:val="center"/>
              <w:rPr>
                <w:ins w:id="23058" w:author="Στάθης Καπ" w:date="2023-03-03T04:01:00Z"/>
                <w:rFonts w:cstheme="minorHAnsi"/>
                <w:sz w:val="16"/>
                <w:szCs w:val="16"/>
              </w:rPr>
            </w:pPr>
            <w:ins w:id="23059" w:author="Στάθης Καπ" w:date="2023-03-03T06:23:00Z">
              <w:r>
                <w:rPr>
                  <w:rFonts w:ascii="Calibri" w:hAnsi="Calibri" w:cstheme="minorHAnsi"/>
                  <w:color w:val="000000"/>
                  <w:sz w:val="16"/>
                  <w:szCs w:val="16"/>
                </w:rPr>
                <w:t>14</w:t>
              </w:r>
            </w:ins>
          </w:p>
        </w:tc>
      </w:tr>
      <w:tr w:rsidR="00C87CFE" w:rsidRPr="00BB05AC" w14:paraId="0931A129" w14:textId="77777777" w:rsidTr="00F03C40">
        <w:tblPrEx>
          <w:tblW w:w="0" w:type="auto"/>
          <w:tblBorders>
            <w:insideH w:val="none" w:sz="0" w:space="0" w:color="auto"/>
            <w:insideV w:val="none" w:sz="0" w:space="0" w:color="auto"/>
          </w:tblBorders>
          <w:tblCellMar>
            <w:left w:w="0" w:type="dxa"/>
            <w:right w:w="0" w:type="dxa"/>
          </w:tblCellMar>
          <w:tblPrExChange w:id="2306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061" w:author="Στάθης Καπ" w:date="2023-03-03T04:01:00Z"/>
        </w:trPr>
        <w:tc>
          <w:tcPr>
            <w:tcW w:w="515" w:type="dxa"/>
            <w:tcBorders>
              <w:top w:val="nil"/>
              <w:bottom w:val="nil"/>
              <w:right w:val="single" w:sz="4" w:space="0" w:color="auto"/>
            </w:tcBorders>
            <w:shd w:val="clear" w:color="auto" w:fill="E7E6E6" w:themeFill="background2"/>
            <w:vAlign w:val="bottom"/>
            <w:tcPrChange w:id="23062" w:author="Στάθης Καπ" w:date="2023-03-03T06:27:00Z">
              <w:tcPr>
                <w:tcW w:w="515" w:type="dxa"/>
                <w:vAlign w:val="bottom"/>
              </w:tcPr>
            </w:tcPrChange>
          </w:tcPr>
          <w:p w14:paraId="18DC3BA2" w14:textId="789EC2A1" w:rsidR="00C87CFE" w:rsidRPr="00CD1347" w:rsidRDefault="00C87CFE" w:rsidP="00C87CFE">
            <w:pPr>
              <w:jc w:val="center"/>
              <w:rPr>
                <w:ins w:id="23063" w:author="Στάθης Καπ" w:date="2023-03-03T04:01:00Z"/>
                <w:sz w:val="16"/>
                <w:szCs w:val="16"/>
              </w:rPr>
            </w:pPr>
            <w:ins w:id="23064" w:author="Στάθης Καπ" w:date="2023-03-03T04:08:00Z">
              <w:r w:rsidRPr="00CD1347">
                <w:rPr>
                  <w:rFonts w:ascii="Calibri" w:hAnsi="Calibri" w:cs="Calibri"/>
                  <w:color w:val="000000"/>
                  <w:sz w:val="16"/>
                  <w:szCs w:val="16"/>
                  <w:rPrChange w:id="23065" w:author="Στάθης Καπ" w:date="2023-03-03T04:10:00Z">
                    <w:rPr>
                      <w:rFonts w:ascii="Calibri" w:hAnsi="Calibri" w:cs="Calibri"/>
                      <w:color w:val="000000"/>
                      <w:sz w:val="18"/>
                      <w:szCs w:val="18"/>
                    </w:rPr>
                  </w:rPrChange>
                </w:rPr>
                <w:t>c109</w:t>
              </w:r>
            </w:ins>
          </w:p>
        </w:tc>
        <w:tc>
          <w:tcPr>
            <w:tcW w:w="560" w:type="dxa"/>
            <w:tcBorders>
              <w:left w:val="single" w:sz="4" w:space="0" w:color="auto"/>
            </w:tcBorders>
            <w:vAlign w:val="center"/>
            <w:tcPrChange w:id="23066" w:author="Στάθης Καπ" w:date="2023-03-03T06:27:00Z">
              <w:tcPr>
                <w:tcW w:w="560" w:type="dxa"/>
              </w:tcPr>
            </w:tcPrChange>
          </w:tcPr>
          <w:p w14:paraId="53E86235" w14:textId="4A1E6128" w:rsidR="00C87CFE" w:rsidRPr="00CD1347" w:rsidRDefault="00C87CFE" w:rsidP="00C87CFE">
            <w:pPr>
              <w:jc w:val="center"/>
              <w:rPr>
                <w:ins w:id="23067" w:author="Στάθης Καπ" w:date="2023-03-03T04:01:00Z"/>
                <w:rFonts w:cstheme="minorHAnsi"/>
                <w:sz w:val="16"/>
                <w:szCs w:val="16"/>
              </w:rPr>
            </w:pPr>
            <w:ins w:id="23068" w:author="Στάθης Καπ" w:date="2023-03-03T06:23:00Z">
              <w:r>
                <w:rPr>
                  <w:rFonts w:ascii="Calibri" w:hAnsi="Calibri" w:cs="Calibri"/>
                  <w:color w:val="000000"/>
                  <w:sz w:val="16"/>
                  <w:szCs w:val="16"/>
                </w:rPr>
                <w:t>1190</w:t>
              </w:r>
            </w:ins>
          </w:p>
        </w:tc>
        <w:tc>
          <w:tcPr>
            <w:tcW w:w="855" w:type="dxa"/>
            <w:vAlign w:val="center"/>
            <w:tcPrChange w:id="23069" w:author="Στάθης Καπ" w:date="2023-03-03T06:27:00Z">
              <w:tcPr>
                <w:tcW w:w="855" w:type="dxa"/>
              </w:tcPr>
            </w:tcPrChange>
          </w:tcPr>
          <w:p w14:paraId="150C797A" w14:textId="39AEC3E0" w:rsidR="00C87CFE" w:rsidRPr="00CD1347" w:rsidRDefault="00C87CFE" w:rsidP="00C87CFE">
            <w:pPr>
              <w:jc w:val="center"/>
              <w:rPr>
                <w:ins w:id="23070" w:author="Στάθης Καπ" w:date="2023-03-03T04:01:00Z"/>
                <w:rFonts w:cstheme="minorHAnsi"/>
                <w:sz w:val="16"/>
                <w:szCs w:val="16"/>
              </w:rPr>
            </w:pPr>
            <w:ins w:id="23071" w:author="Στάθης Καπ" w:date="2023-03-03T06:23:00Z">
              <w:r>
                <w:rPr>
                  <w:rFonts w:ascii="Calibri" w:hAnsi="Calibri" w:cs="Calibri"/>
                  <w:color w:val="000000"/>
                  <w:sz w:val="16"/>
                  <w:szCs w:val="16"/>
                </w:rPr>
                <w:t>1180</w:t>
              </w:r>
            </w:ins>
          </w:p>
        </w:tc>
        <w:tc>
          <w:tcPr>
            <w:tcW w:w="544" w:type="dxa"/>
            <w:vAlign w:val="center"/>
            <w:tcPrChange w:id="23072" w:author="Στάθης Καπ" w:date="2023-03-03T06:27:00Z">
              <w:tcPr>
                <w:tcW w:w="544" w:type="dxa"/>
                <w:vAlign w:val="bottom"/>
              </w:tcPr>
            </w:tcPrChange>
          </w:tcPr>
          <w:p w14:paraId="1A9CF837" w14:textId="2D04BE04" w:rsidR="00C87CFE" w:rsidRPr="00CD1347" w:rsidRDefault="00C87CFE" w:rsidP="00C87CFE">
            <w:pPr>
              <w:jc w:val="center"/>
              <w:rPr>
                <w:ins w:id="23073" w:author="Στάθης Καπ" w:date="2023-03-03T04:01:00Z"/>
                <w:rFonts w:cstheme="minorHAnsi"/>
                <w:sz w:val="16"/>
                <w:szCs w:val="16"/>
              </w:rPr>
            </w:pPr>
            <w:ins w:id="23074" w:author="Στάθης Καπ" w:date="2023-03-03T06:23:00Z">
              <w:r>
                <w:rPr>
                  <w:rFonts w:ascii="Calibri" w:hAnsi="Calibri" w:cs="Calibri"/>
                  <w:color w:val="000000"/>
                  <w:sz w:val="16"/>
                  <w:szCs w:val="16"/>
                </w:rPr>
                <w:t>1080</w:t>
              </w:r>
            </w:ins>
          </w:p>
        </w:tc>
        <w:tc>
          <w:tcPr>
            <w:tcW w:w="621" w:type="dxa"/>
            <w:vAlign w:val="center"/>
            <w:tcPrChange w:id="23075" w:author="Στάθης Καπ" w:date="2023-03-03T06:27:00Z">
              <w:tcPr>
                <w:tcW w:w="621" w:type="dxa"/>
                <w:vAlign w:val="bottom"/>
              </w:tcPr>
            </w:tcPrChange>
          </w:tcPr>
          <w:p w14:paraId="12EB26FB" w14:textId="0523BC6E" w:rsidR="00C87CFE" w:rsidRPr="00CD1347" w:rsidRDefault="00C87CFE" w:rsidP="00C87CFE">
            <w:pPr>
              <w:jc w:val="center"/>
              <w:rPr>
                <w:ins w:id="23076" w:author="Στάθης Καπ" w:date="2023-03-03T04:01:00Z"/>
                <w:rFonts w:cstheme="minorHAnsi"/>
                <w:sz w:val="16"/>
                <w:szCs w:val="16"/>
              </w:rPr>
            </w:pPr>
            <w:ins w:id="23077" w:author="Στάθης Καπ" w:date="2023-03-03T06:23:00Z">
              <w:r>
                <w:rPr>
                  <w:rFonts w:ascii="Calibri" w:hAnsi="Calibri" w:cs="Calibri"/>
                  <w:color w:val="000000"/>
                  <w:sz w:val="16"/>
                  <w:szCs w:val="16"/>
                </w:rPr>
                <w:t>0.641</w:t>
              </w:r>
            </w:ins>
          </w:p>
        </w:tc>
        <w:tc>
          <w:tcPr>
            <w:tcW w:w="669" w:type="dxa"/>
            <w:vAlign w:val="center"/>
            <w:tcPrChange w:id="23078" w:author="Στάθης Καπ" w:date="2023-03-03T06:27:00Z">
              <w:tcPr>
                <w:tcW w:w="669" w:type="dxa"/>
                <w:vAlign w:val="center"/>
              </w:tcPr>
            </w:tcPrChange>
          </w:tcPr>
          <w:p w14:paraId="62432C38" w14:textId="470071F5" w:rsidR="00C87CFE" w:rsidRPr="00CD1347" w:rsidRDefault="00C87CFE" w:rsidP="00C87CFE">
            <w:pPr>
              <w:jc w:val="center"/>
              <w:rPr>
                <w:ins w:id="23079" w:author="Στάθης Καπ" w:date="2023-03-03T04:01:00Z"/>
                <w:rFonts w:cstheme="minorHAnsi"/>
                <w:sz w:val="16"/>
                <w:szCs w:val="16"/>
              </w:rPr>
            </w:pPr>
            <w:ins w:id="23080" w:author="Στάθης Καπ" w:date="2023-03-03T06:23:00Z">
              <w:r>
                <w:rPr>
                  <w:rFonts w:ascii="Calibri" w:hAnsi="Calibri" w:cstheme="minorHAnsi"/>
                  <w:color w:val="000000"/>
                  <w:sz w:val="16"/>
                  <w:szCs w:val="16"/>
                </w:rPr>
                <w:t>9.24</w:t>
              </w:r>
            </w:ins>
          </w:p>
        </w:tc>
        <w:tc>
          <w:tcPr>
            <w:tcW w:w="543" w:type="dxa"/>
            <w:vAlign w:val="center"/>
            <w:tcPrChange w:id="23081" w:author="Στάθης Καπ" w:date="2023-03-03T06:27:00Z">
              <w:tcPr>
                <w:tcW w:w="543" w:type="dxa"/>
                <w:vAlign w:val="bottom"/>
              </w:tcPr>
            </w:tcPrChange>
          </w:tcPr>
          <w:p w14:paraId="460453A9" w14:textId="3B1BD49B" w:rsidR="00C87CFE" w:rsidRPr="00CD1347" w:rsidRDefault="00C87CFE" w:rsidP="00C87CFE">
            <w:pPr>
              <w:jc w:val="center"/>
              <w:rPr>
                <w:ins w:id="23082" w:author="Στάθης Καπ" w:date="2023-03-03T04:01:00Z"/>
                <w:rFonts w:cstheme="minorHAnsi"/>
                <w:sz w:val="16"/>
                <w:szCs w:val="16"/>
              </w:rPr>
            </w:pPr>
            <w:ins w:id="23083" w:author="Στάθης Καπ" w:date="2023-03-03T06:23:00Z">
              <w:r>
                <w:rPr>
                  <w:rFonts w:ascii="Calibri" w:hAnsi="Calibri" w:cs="Calibri"/>
                  <w:color w:val="000000"/>
                  <w:sz w:val="16"/>
                  <w:szCs w:val="16"/>
                </w:rPr>
                <w:t>1000</w:t>
              </w:r>
            </w:ins>
          </w:p>
        </w:tc>
        <w:tc>
          <w:tcPr>
            <w:tcW w:w="621" w:type="dxa"/>
            <w:vAlign w:val="center"/>
            <w:tcPrChange w:id="23084" w:author="Στάθης Καπ" w:date="2023-03-03T06:27:00Z">
              <w:tcPr>
                <w:tcW w:w="621" w:type="dxa"/>
                <w:vAlign w:val="bottom"/>
              </w:tcPr>
            </w:tcPrChange>
          </w:tcPr>
          <w:p w14:paraId="2F0A42C7" w14:textId="71CB43C0" w:rsidR="00C87CFE" w:rsidRPr="00CD1347" w:rsidRDefault="00C87CFE" w:rsidP="00C87CFE">
            <w:pPr>
              <w:jc w:val="center"/>
              <w:rPr>
                <w:ins w:id="23085" w:author="Στάθης Καπ" w:date="2023-03-03T04:01:00Z"/>
                <w:rFonts w:cstheme="minorHAnsi"/>
                <w:sz w:val="16"/>
                <w:szCs w:val="16"/>
              </w:rPr>
            </w:pPr>
            <w:ins w:id="23086" w:author="Στάθης Καπ" w:date="2023-03-03T06:23:00Z">
              <w:r>
                <w:rPr>
                  <w:rFonts w:ascii="Calibri" w:hAnsi="Calibri" w:cs="Calibri"/>
                  <w:color w:val="000000"/>
                  <w:sz w:val="16"/>
                  <w:szCs w:val="16"/>
                </w:rPr>
                <w:t>0.323</w:t>
              </w:r>
            </w:ins>
          </w:p>
        </w:tc>
        <w:tc>
          <w:tcPr>
            <w:tcW w:w="669" w:type="dxa"/>
            <w:vAlign w:val="center"/>
            <w:tcPrChange w:id="23087" w:author="Στάθης Καπ" w:date="2023-03-03T06:27:00Z">
              <w:tcPr>
                <w:tcW w:w="669" w:type="dxa"/>
                <w:vAlign w:val="center"/>
              </w:tcPr>
            </w:tcPrChange>
          </w:tcPr>
          <w:p w14:paraId="37B0919A" w14:textId="1DF317B6" w:rsidR="00C87CFE" w:rsidRPr="00CD1347" w:rsidRDefault="00C87CFE" w:rsidP="00C87CFE">
            <w:pPr>
              <w:jc w:val="center"/>
              <w:rPr>
                <w:ins w:id="23088" w:author="Στάθης Καπ" w:date="2023-03-03T04:01:00Z"/>
                <w:rFonts w:cstheme="minorHAnsi"/>
                <w:sz w:val="16"/>
                <w:szCs w:val="16"/>
              </w:rPr>
            </w:pPr>
            <w:ins w:id="23089" w:author="Στάθης Καπ" w:date="2023-03-03T06:23:00Z">
              <w:r>
                <w:rPr>
                  <w:rFonts w:ascii="Calibri" w:hAnsi="Calibri" w:cstheme="minorHAnsi"/>
                  <w:color w:val="000000"/>
                  <w:sz w:val="16"/>
                  <w:szCs w:val="16"/>
                </w:rPr>
                <w:t>7.41</w:t>
              </w:r>
            </w:ins>
          </w:p>
        </w:tc>
        <w:tc>
          <w:tcPr>
            <w:tcW w:w="508" w:type="dxa"/>
            <w:vAlign w:val="center"/>
            <w:tcPrChange w:id="23090" w:author="Στάθης Καπ" w:date="2023-03-03T06:27:00Z">
              <w:tcPr>
                <w:tcW w:w="508" w:type="dxa"/>
                <w:vAlign w:val="bottom"/>
              </w:tcPr>
            </w:tcPrChange>
          </w:tcPr>
          <w:p w14:paraId="0BCE9B76" w14:textId="0CE457FB" w:rsidR="00C87CFE" w:rsidRPr="00CD1347" w:rsidRDefault="00C87CFE" w:rsidP="00C87CFE">
            <w:pPr>
              <w:jc w:val="center"/>
              <w:rPr>
                <w:ins w:id="23091" w:author="Στάθης Καπ" w:date="2023-03-03T04:01:00Z"/>
                <w:rFonts w:cstheme="minorHAnsi"/>
                <w:sz w:val="16"/>
                <w:szCs w:val="16"/>
              </w:rPr>
            </w:pPr>
            <w:ins w:id="23092" w:author="Στάθης Καπ" w:date="2023-03-03T06:23:00Z">
              <w:r>
                <w:rPr>
                  <w:rFonts w:ascii="Calibri" w:hAnsi="Calibri" w:cs="Calibri"/>
                  <w:color w:val="000000"/>
                  <w:sz w:val="16"/>
                  <w:szCs w:val="16"/>
                </w:rPr>
                <w:t>960</w:t>
              </w:r>
            </w:ins>
          </w:p>
        </w:tc>
        <w:tc>
          <w:tcPr>
            <w:tcW w:w="541" w:type="dxa"/>
            <w:vAlign w:val="center"/>
            <w:tcPrChange w:id="23093" w:author="Στάθης Καπ" w:date="2023-03-03T06:27:00Z">
              <w:tcPr>
                <w:tcW w:w="541" w:type="dxa"/>
                <w:vAlign w:val="bottom"/>
              </w:tcPr>
            </w:tcPrChange>
          </w:tcPr>
          <w:p w14:paraId="102EC188" w14:textId="10468A47" w:rsidR="00C87CFE" w:rsidRPr="00CD1347" w:rsidRDefault="00C87CFE" w:rsidP="00C87CFE">
            <w:pPr>
              <w:jc w:val="center"/>
              <w:rPr>
                <w:ins w:id="23094" w:author="Στάθης Καπ" w:date="2023-03-03T04:01:00Z"/>
                <w:rFonts w:cstheme="minorHAnsi"/>
                <w:sz w:val="16"/>
                <w:szCs w:val="16"/>
              </w:rPr>
            </w:pPr>
            <w:ins w:id="23095" w:author="Στάθης Καπ" w:date="2023-03-03T06:23:00Z">
              <w:r>
                <w:rPr>
                  <w:rFonts w:ascii="Calibri" w:hAnsi="Calibri" w:cs="Calibri"/>
                  <w:color w:val="000000"/>
                  <w:sz w:val="16"/>
                  <w:szCs w:val="16"/>
                </w:rPr>
                <w:t>0.366</w:t>
              </w:r>
            </w:ins>
          </w:p>
        </w:tc>
        <w:tc>
          <w:tcPr>
            <w:tcW w:w="589" w:type="dxa"/>
            <w:vAlign w:val="center"/>
            <w:tcPrChange w:id="23096" w:author="Στάθης Καπ" w:date="2023-03-03T06:27:00Z">
              <w:tcPr>
                <w:tcW w:w="589" w:type="dxa"/>
                <w:vAlign w:val="center"/>
              </w:tcPr>
            </w:tcPrChange>
          </w:tcPr>
          <w:p w14:paraId="6CC332B4" w14:textId="7D337ECF" w:rsidR="00C87CFE" w:rsidRPr="00CD1347" w:rsidRDefault="00C87CFE" w:rsidP="00C87CFE">
            <w:pPr>
              <w:jc w:val="center"/>
              <w:rPr>
                <w:ins w:id="23097" w:author="Στάθης Καπ" w:date="2023-03-03T04:01:00Z"/>
                <w:rFonts w:cstheme="minorHAnsi"/>
                <w:sz w:val="16"/>
                <w:szCs w:val="16"/>
              </w:rPr>
            </w:pPr>
            <w:ins w:id="23098" w:author="Στάθης Καπ" w:date="2023-03-03T06:23:00Z">
              <w:r>
                <w:rPr>
                  <w:rFonts w:ascii="Calibri" w:hAnsi="Calibri" w:cstheme="minorHAnsi"/>
                  <w:color w:val="000000"/>
                  <w:sz w:val="16"/>
                  <w:szCs w:val="16"/>
                </w:rPr>
                <w:t>11.11</w:t>
              </w:r>
            </w:ins>
          </w:p>
        </w:tc>
        <w:tc>
          <w:tcPr>
            <w:tcW w:w="463" w:type="dxa"/>
            <w:vAlign w:val="center"/>
            <w:tcPrChange w:id="23099" w:author="Στάθης Καπ" w:date="2023-03-03T06:27:00Z">
              <w:tcPr>
                <w:tcW w:w="463" w:type="dxa"/>
                <w:vAlign w:val="bottom"/>
              </w:tcPr>
            </w:tcPrChange>
          </w:tcPr>
          <w:p w14:paraId="177D1B5B" w14:textId="579C50F5" w:rsidR="00C87CFE" w:rsidRPr="00CD1347" w:rsidRDefault="00C87CFE" w:rsidP="00C87CFE">
            <w:pPr>
              <w:jc w:val="center"/>
              <w:rPr>
                <w:ins w:id="23100" w:author="Στάθης Καπ" w:date="2023-03-03T04:01:00Z"/>
                <w:rFonts w:cstheme="minorHAnsi"/>
                <w:sz w:val="16"/>
                <w:szCs w:val="16"/>
              </w:rPr>
            </w:pPr>
            <w:ins w:id="23101" w:author="Στάθης Καπ" w:date="2023-03-03T06:23:00Z">
              <w:r>
                <w:rPr>
                  <w:rFonts w:ascii="Calibri" w:hAnsi="Calibri" w:cs="Calibri"/>
                  <w:color w:val="000000"/>
                  <w:sz w:val="16"/>
                  <w:szCs w:val="16"/>
                </w:rPr>
                <w:t>900</w:t>
              </w:r>
            </w:ins>
          </w:p>
        </w:tc>
        <w:tc>
          <w:tcPr>
            <w:tcW w:w="541" w:type="dxa"/>
            <w:vAlign w:val="center"/>
            <w:tcPrChange w:id="23102" w:author="Στάθης Καπ" w:date="2023-03-03T06:27:00Z">
              <w:tcPr>
                <w:tcW w:w="541" w:type="dxa"/>
                <w:vAlign w:val="bottom"/>
              </w:tcPr>
            </w:tcPrChange>
          </w:tcPr>
          <w:p w14:paraId="358F1E31" w14:textId="3AC35456" w:rsidR="00C87CFE" w:rsidRPr="00CD1347" w:rsidRDefault="00C87CFE" w:rsidP="00C87CFE">
            <w:pPr>
              <w:jc w:val="center"/>
              <w:rPr>
                <w:ins w:id="23103" w:author="Στάθης Καπ" w:date="2023-03-03T04:01:00Z"/>
                <w:rFonts w:cstheme="minorHAnsi"/>
                <w:sz w:val="16"/>
                <w:szCs w:val="16"/>
              </w:rPr>
            </w:pPr>
            <w:ins w:id="23104" w:author="Στάθης Καπ" w:date="2023-03-03T06:23:00Z">
              <w:r>
                <w:rPr>
                  <w:rFonts w:ascii="Calibri" w:hAnsi="Calibri" w:cs="Calibri"/>
                  <w:color w:val="000000"/>
                  <w:sz w:val="16"/>
                  <w:szCs w:val="16"/>
                </w:rPr>
                <w:t>0.399</w:t>
              </w:r>
            </w:ins>
          </w:p>
        </w:tc>
        <w:tc>
          <w:tcPr>
            <w:tcW w:w="589" w:type="dxa"/>
            <w:vAlign w:val="center"/>
            <w:tcPrChange w:id="23105" w:author="Στάθης Καπ" w:date="2023-03-03T06:27:00Z">
              <w:tcPr>
                <w:tcW w:w="589" w:type="dxa"/>
                <w:vAlign w:val="center"/>
              </w:tcPr>
            </w:tcPrChange>
          </w:tcPr>
          <w:p w14:paraId="4E86171D" w14:textId="72873CF5" w:rsidR="00C87CFE" w:rsidRPr="00CD1347" w:rsidRDefault="00C87CFE" w:rsidP="00C87CFE">
            <w:pPr>
              <w:jc w:val="center"/>
              <w:rPr>
                <w:ins w:id="23106" w:author="Στάθης Καπ" w:date="2023-03-03T04:01:00Z"/>
                <w:rFonts w:cstheme="minorHAnsi"/>
                <w:sz w:val="16"/>
                <w:szCs w:val="16"/>
              </w:rPr>
            </w:pPr>
            <w:ins w:id="23107" w:author="Στάθης Καπ" w:date="2023-03-03T06:23:00Z">
              <w:r>
                <w:rPr>
                  <w:rFonts w:ascii="Calibri" w:hAnsi="Calibri" w:cstheme="minorHAnsi"/>
                  <w:color w:val="000000"/>
                  <w:sz w:val="16"/>
                  <w:szCs w:val="16"/>
                </w:rPr>
                <w:t>16.67</w:t>
              </w:r>
            </w:ins>
          </w:p>
        </w:tc>
      </w:tr>
      <w:tr w:rsidR="00C87CFE" w:rsidRPr="00BB05AC" w14:paraId="125A6E5D" w14:textId="77777777" w:rsidTr="00F03C40">
        <w:tblPrEx>
          <w:tblW w:w="0" w:type="auto"/>
          <w:tblBorders>
            <w:insideH w:val="none" w:sz="0" w:space="0" w:color="auto"/>
            <w:insideV w:val="none" w:sz="0" w:space="0" w:color="auto"/>
          </w:tblBorders>
          <w:tblCellMar>
            <w:left w:w="0" w:type="dxa"/>
            <w:right w:w="0" w:type="dxa"/>
          </w:tblCellMar>
          <w:tblPrExChange w:id="2310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109" w:author="Στάθης Καπ" w:date="2023-03-03T04:01:00Z"/>
        </w:trPr>
        <w:tc>
          <w:tcPr>
            <w:tcW w:w="515" w:type="dxa"/>
            <w:tcBorders>
              <w:top w:val="nil"/>
              <w:bottom w:val="nil"/>
              <w:right w:val="single" w:sz="4" w:space="0" w:color="auto"/>
            </w:tcBorders>
            <w:shd w:val="clear" w:color="auto" w:fill="E7E6E6" w:themeFill="background2"/>
            <w:vAlign w:val="bottom"/>
            <w:tcPrChange w:id="23110" w:author="Στάθης Καπ" w:date="2023-03-03T06:27:00Z">
              <w:tcPr>
                <w:tcW w:w="515" w:type="dxa"/>
                <w:vAlign w:val="bottom"/>
              </w:tcPr>
            </w:tcPrChange>
          </w:tcPr>
          <w:p w14:paraId="50004B67" w14:textId="7A18E447" w:rsidR="00C87CFE" w:rsidRPr="00CD1347" w:rsidRDefault="00C87CFE" w:rsidP="00C87CFE">
            <w:pPr>
              <w:jc w:val="center"/>
              <w:rPr>
                <w:ins w:id="23111" w:author="Στάθης Καπ" w:date="2023-03-03T04:01:00Z"/>
                <w:sz w:val="16"/>
                <w:szCs w:val="16"/>
              </w:rPr>
            </w:pPr>
            <w:ins w:id="23112" w:author="Στάθης Καπ" w:date="2023-03-03T04:08:00Z">
              <w:r w:rsidRPr="00CD1347">
                <w:rPr>
                  <w:rFonts w:ascii="Calibri" w:hAnsi="Calibri" w:cs="Calibri"/>
                  <w:color w:val="000000"/>
                  <w:sz w:val="16"/>
                  <w:szCs w:val="16"/>
                  <w:rPrChange w:id="23113" w:author="Στάθης Καπ" w:date="2023-03-03T04:10:00Z">
                    <w:rPr>
                      <w:rFonts w:ascii="Calibri" w:hAnsi="Calibri" w:cs="Calibri"/>
                      <w:color w:val="000000"/>
                      <w:sz w:val="18"/>
                      <w:szCs w:val="18"/>
                    </w:rPr>
                  </w:rPrChange>
                </w:rPr>
                <w:t>c201</w:t>
              </w:r>
            </w:ins>
          </w:p>
        </w:tc>
        <w:tc>
          <w:tcPr>
            <w:tcW w:w="560" w:type="dxa"/>
            <w:tcBorders>
              <w:left w:val="single" w:sz="4" w:space="0" w:color="auto"/>
            </w:tcBorders>
            <w:vAlign w:val="center"/>
            <w:tcPrChange w:id="23114" w:author="Στάθης Καπ" w:date="2023-03-03T06:27:00Z">
              <w:tcPr>
                <w:tcW w:w="560" w:type="dxa"/>
              </w:tcPr>
            </w:tcPrChange>
          </w:tcPr>
          <w:p w14:paraId="3659A063" w14:textId="639D6773" w:rsidR="00C87CFE" w:rsidRPr="00CD1347" w:rsidRDefault="00C87CFE" w:rsidP="00C87CFE">
            <w:pPr>
              <w:jc w:val="center"/>
              <w:rPr>
                <w:ins w:id="23115" w:author="Στάθης Καπ" w:date="2023-03-03T04:01:00Z"/>
                <w:rFonts w:cstheme="minorHAnsi"/>
                <w:sz w:val="16"/>
                <w:szCs w:val="16"/>
              </w:rPr>
            </w:pPr>
            <w:ins w:id="23116" w:author="Στάθης Καπ" w:date="2023-03-03T06:23:00Z">
              <w:r>
                <w:rPr>
                  <w:rFonts w:ascii="Calibri" w:hAnsi="Calibri" w:cs="Calibri"/>
                  <w:color w:val="000000"/>
                  <w:sz w:val="16"/>
                  <w:szCs w:val="16"/>
                </w:rPr>
                <w:t>1810</w:t>
              </w:r>
            </w:ins>
          </w:p>
        </w:tc>
        <w:tc>
          <w:tcPr>
            <w:tcW w:w="855" w:type="dxa"/>
            <w:vAlign w:val="center"/>
            <w:tcPrChange w:id="23117" w:author="Στάθης Καπ" w:date="2023-03-03T06:27:00Z">
              <w:tcPr>
                <w:tcW w:w="855" w:type="dxa"/>
              </w:tcPr>
            </w:tcPrChange>
          </w:tcPr>
          <w:p w14:paraId="276AB402" w14:textId="32C80870" w:rsidR="00C87CFE" w:rsidRPr="00CD1347" w:rsidRDefault="00C87CFE" w:rsidP="00C87CFE">
            <w:pPr>
              <w:jc w:val="center"/>
              <w:rPr>
                <w:ins w:id="23118" w:author="Στάθης Καπ" w:date="2023-03-03T04:01:00Z"/>
                <w:rFonts w:cstheme="minorHAnsi"/>
                <w:sz w:val="16"/>
                <w:szCs w:val="16"/>
              </w:rPr>
            </w:pPr>
            <w:ins w:id="23119" w:author="Στάθης Καπ" w:date="2023-03-03T06:23:00Z">
              <w:r>
                <w:rPr>
                  <w:rFonts w:ascii="Calibri" w:hAnsi="Calibri" w:cs="Calibri"/>
                  <w:color w:val="000000"/>
                  <w:sz w:val="16"/>
                  <w:szCs w:val="16"/>
                </w:rPr>
                <w:t>1810</w:t>
              </w:r>
            </w:ins>
          </w:p>
        </w:tc>
        <w:tc>
          <w:tcPr>
            <w:tcW w:w="544" w:type="dxa"/>
            <w:vAlign w:val="center"/>
            <w:tcPrChange w:id="23120" w:author="Στάθης Καπ" w:date="2023-03-03T06:27:00Z">
              <w:tcPr>
                <w:tcW w:w="544" w:type="dxa"/>
                <w:vAlign w:val="bottom"/>
              </w:tcPr>
            </w:tcPrChange>
          </w:tcPr>
          <w:p w14:paraId="4388737D" w14:textId="60FE022B" w:rsidR="00C87CFE" w:rsidRPr="00CD1347" w:rsidRDefault="00C87CFE" w:rsidP="00C87CFE">
            <w:pPr>
              <w:jc w:val="center"/>
              <w:rPr>
                <w:ins w:id="23121" w:author="Στάθης Καπ" w:date="2023-03-03T04:01:00Z"/>
                <w:rFonts w:cstheme="minorHAnsi"/>
                <w:sz w:val="16"/>
                <w:szCs w:val="16"/>
              </w:rPr>
            </w:pPr>
            <w:ins w:id="23122" w:author="Στάθης Καπ" w:date="2023-03-03T06:23:00Z">
              <w:r>
                <w:rPr>
                  <w:rFonts w:ascii="Calibri" w:hAnsi="Calibri" w:cs="Calibri"/>
                  <w:color w:val="000000"/>
                  <w:sz w:val="16"/>
                  <w:szCs w:val="16"/>
                </w:rPr>
                <w:t>1790</w:t>
              </w:r>
            </w:ins>
          </w:p>
        </w:tc>
        <w:tc>
          <w:tcPr>
            <w:tcW w:w="621" w:type="dxa"/>
            <w:vAlign w:val="center"/>
            <w:tcPrChange w:id="23123" w:author="Στάθης Καπ" w:date="2023-03-03T06:27:00Z">
              <w:tcPr>
                <w:tcW w:w="621" w:type="dxa"/>
                <w:vAlign w:val="bottom"/>
              </w:tcPr>
            </w:tcPrChange>
          </w:tcPr>
          <w:p w14:paraId="64C3562E" w14:textId="7E70CBE7" w:rsidR="00C87CFE" w:rsidRPr="00CD1347" w:rsidRDefault="00C87CFE" w:rsidP="00C87CFE">
            <w:pPr>
              <w:jc w:val="center"/>
              <w:rPr>
                <w:ins w:id="23124" w:author="Στάθης Καπ" w:date="2023-03-03T04:01:00Z"/>
                <w:rFonts w:cstheme="minorHAnsi"/>
                <w:sz w:val="16"/>
                <w:szCs w:val="16"/>
              </w:rPr>
            </w:pPr>
            <w:ins w:id="23125" w:author="Στάθης Καπ" w:date="2023-03-03T06:23:00Z">
              <w:r>
                <w:rPr>
                  <w:rFonts w:ascii="Calibri" w:hAnsi="Calibri" w:cs="Calibri"/>
                  <w:color w:val="000000"/>
                  <w:sz w:val="16"/>
                  <w:szCs w:val="16"/>
                </w:rPr>
                <w:t>0.303</w:t>
              </w:r>
            </w:ins>
          </w:p>
        </w:tc>
        <w:tc>
          <w:tcPr>
            <w:tcW w:w="669" w:type="dxa"/>
            <w:vAlign w:val="center"/>
            <w:tcPrChange w:id="23126" w:author="Στάθης Καπ" w:date="2023-03-03T06:27:00Z">
              <w:tcPr>
                <w:tcW w:w="669" w:type="dxa"/>
                <w:vAlign w:val="center"/>
              </w:tcPr>
            </w:tcPrChange>
          </w:tcPr>
          <w:p w14:paraId="34CDFF66" w14:textId="484B52B4" w:rsidR="00C87CFE" w:rsidRPr="00CD1347" w:rsidRDefault="00C87CFE" w:rsidP="00C87CFE">
            <w:pPr>
              <w:jc w:val="center"/>
              <w:rPr>
                <w:ins w:id="23127" w:author="Στάθης Καπ" w:date="2023-03-03T04:01:00Z"/>
                <w:rFonts w:cstheme="minorHAnsi"/>
                <w:sz w:val="16"/>
                <w:szCs w:val="16"/>
              </w:rPr>
            </w:pPr>
            <w:ins w:id="23128" w:author="Στάθης Καπ" w:date="2023-03-03T06:23:00Z">
              <w:r>
                <w:rPr>
                  <w:rFonts w:ascii="Calibri" w:hAnsi="Calibri" w:cstheme="minorHAnsi"/>
                  <w:color w:val="000000"/>
                  <w:sz w:val="16"/>
                  <w:szCs w:val="16"/>
                </w:rPr>
                <w:t>1.1</w:t>
              </w:r>
            </w:ins>
          </w:p>
        </w:tc>
        <w:tc>
          <w:tcPr>
            <w:tcW w:w="543" w:type="dxa"/>
            <w:vAlign w:val="center"/>
            <w:tcPrChange w:id="23129" w:author="Στάθης Καπ" w:date="2023-03-03T06:27:00Z">
              <w:tcPr>
                <w:tcW w:w="543" w:type="dxa"/>
                <w:vAlign w:val="bottom"/>
              </w:tcPr>
            </w:tcPrChange>
          </w:tcPr>
          <w:p w14:paraId="5DCBB9FB" w14:textId="71A60E69" w:rsidR="00C87CFE" w:rsidRPr="00CD1347" w:rsidRDefault="00C87CFE" w:rsidP="00C87CFE">
            <w:pPr>
              <w:jc w:val="center"/>
              <w:rPr>
                <w:ins w:id="23130" w:author="Στάθης Καπ" w:date="2023-03-03T04:01:00Z"/>
                <w:rFonts w:cstheme="minorHAnsi"/>
                <w:sz w:val="16"/>
                <w:szCs w:val="16"/>
              </w:rPr>
            </w:pPr>
            <w:ins w:id="23131" w:author="Στάθης Καπ" w:date="2023-03-03T06:23:00Z">
              <w:r>
                <w:rPr>
                  <w:rFonts w:ascii="Calibri" w:hAnsi="Calibri" w:cs="Calibri"/>
                  <w:color w:val="000000"/>
                  <w:sz w:val="16"/>
                  <w:szCs w:val="16"/>
                </w:rPr>
                <w:t>1780</w:t>
              </w:r>
            </w:ins>
          </w:p>
        </w:tc>
        <w:tc>
          <w:tcPr>
            <w:tcW w:w="621" w:type="dxa"/>
            <w:vAlign w:val="center"/>
            <w:tcPrChange w:id="23132" w:author="Στάθης Καπ" w:date="2023-03-03T06:27:00Z">
              <w:tcPr>
                <w:tcW w:w="621" w:type="dxa"/>
                <w:vAlign w:val="bottom"/>
              </w:tcPr>
            </w:tcPrChange>
          </w:tcPr>
          <w:p w14:paraId="6BAAA86C" w14:textId="7A5DDDCA" w:rsidR="00C87CFE" w:rsidRPr="00CD1347" w:rsidRDefault="00C87CFE" w:rsidP="00C87CFE">
            <w:pPr>
              <w:jc w:val="center"/>
              <w:rPr>
                <w:ins w:id="23133" w:author="Στάθης Καπ" w:date="2023-03-03T04:01:00Z"/>
                <w:rFonts w:cstheme="minorHAnsi"/>
                <w:sz w:val="16"/>
                <w:szCs w:val="16"/>
              </w:rPr>
            </w:pPr>
            <w:ins w:id="23134" w:author="Στάθης Καπ" w:date="2023-03-03T06:23:00Z">
              <w:r>
                <w:rPr>
                  <w:rFonts w:ascii="Calibri" w:hAnsi="Calibri" w:cs="Calibri"/>
                  <w:color w:val="000000"/>
                  <w:sz w:val="16"/>
                  <w:szCs w:val="16"/>
                </w:rPr>
                <w:t>0.216</w:t>
              </w:r>
            </w:ins>
          </w:p>
        </w:tc>
        <w:tc>
          <w:tcPr>
            <w:tcW w:w="669" w:type="dxa"/>
            <w:vAlign w:val="center"/>
            <w:tcPrChange w:id="23135" w:author="Στάθης Καπ" w:date="2023-03-03T06:27:00Z">
              <w:tcPr>
                <w:tcW w:w="669" w:type="dxa"/>
                <w:vAlign w:val="center"/>
              </w:tcPr>
            </w:tcPrChange>
          </w:tcPr>
          <w:p w14:paraId="0D0C3A10" w14:textId="7E127A93" w:rsidR="00C87CFE" w:rsidRPr="00CD1347" w:rsidRDefault="00C87CFE" w:rsidP="00C87CFE">
            <w:pPr>
              <w:jc w:val="center"/>
              <w:rPr>
                <w:ins w:id="23136" w:author="Στάθης Καπ" w:date="2023-03-03T04:01:00Z"/>
                <w:rFonts w:cstheme="minorHAnsi"/>
                <w:sz w:val="16"/>
                <w:szCs w:val="16"/>
              </w:rPr>
            </w:pPr>
            <w:ins w:id="23137" w:author="Στάθης Καπ" w:date="2023-03-03T06:23:00Z">
              <w:r>
                <w:rPr>
                  <w:rFonts w:ascii="Calibri" w:hAnsi="Calibri" w:cstheme="minorHAnsi"/>
                  <w:color w:val="000000"/>
                  <w:sz w:val="16"/>
                  <w:szCs w:val="16"/>
                </w:rPr>
                <w:t>0.56</w:t>
              </w:r>
            </w:ins>
          </w:p>
        </w:tc>
        <w:tc>
          <w:tcPr>
            <w:tcW w:w="508" w:type="dxa"/>
            <w:vAlign w:val="center"/>
            <w:tcPrChange w:id="23138" w:author="Στάθης Καπ" w:date="2023-03-03T06:27:00Z">
              <w:tcPr>
                <w:tcW w:w="508" w:type="dxa"/>
                <w:vAlign w:val="bottom"/>
              </w:tcPr>
            </w:tcPrChange>
          </w:tcPr>
          <w:p w14:paraId="291C30FC" w14:textId="5224CDEA" w:rsidR="00C87CFE" w:rsidRPr="00CD1347" w:rsidRDefault="00C87CFE" w:rsidP="00C87CFE">
            <w:pPr>
              <w:jc w:val="center"/>
              <w:rPr>
                <w:ins w:id="23139" w:author="Στάθης Καπ" w:date="2023-03-03T04:01:00Z"/>
                <w:rFonts w:cstheme="minorHAnsi"/>
                <w:sz w:val="16"/>
                <w:szCs w:val="16"/>
              </w:rPr>
            </w:pPr>
            <w:ins w:id="23140" w:author="Στάθης Καπ" w:date="2023-03-03T06:23:00Z">
              <w:r>
                <w:rPr>
                  <w:rFonts w:ascii="Calibri" w:hAnsi="Calibri" w:cs="Calibri"/>
                  <w:color w:val="000000"/>
                  <w:sz w:val="16"/>
                  <w:szCs w:val="16"/>
                </w:rPr>
                <w:t>1670</w:t>
              </w:r>
            </w:ins>
          </w:p>
        </w:tc>
        <w:tc>
          <w:tcPr>
            <w:tcW w:w="541" w:type="dxa"/>
            <w:vAlign w:val="center"/>
            <w:tcPrChange w:id="23141" w:author="Στάθης Καπ" w:date="2023-03-03T06:27:00Z">
              <w:tcPr>
                <w:tcW w:w="541" w:type="dxa"/>
                <w:vAlign w:val="bottom"/>
              </w:tcPr>
            </w:tcPrChange>
          </w:tcPr>
          <w:p w14:paraId="398FFDBA" w14:textId="371EDB87" w:rsidR="00C87CFE" w:rsidRPr="00CD1347" w:rsidRDefault="00C87CFE" w:rsidP="00C87CFE">
            <w:pPr>
              <w:jc w:val="center"/>
              <w:rPr>
                <w:ins w:id="23142" w:author="Στάθης Καπ" w:date="2023-03-03T04:01:00Z"/>
                <w:rFonts w:cstheme="minorHAnsi"/>
                <w:sz w:val="16"/>
                <w:szCs w:val="16"/>
              </w:rPr>
            </w:pPr>
            <w:ins w:id="23143" w:author="Στάθης Καπ" w:date="2023-03-03T06:23:00Z">
              <w:r>
                <w:rPr>
                  <w:rFonts w:ascii="Calibri" w:hAnsi="Calibri" w:cs="Calibri"/>
                  <w:color w:val="000000"/>
                  <w:sz w:val="16"/>
                  <w:szCs w:val="16"/>
                </w:rPr>
                <w:t>0.286</w:t>
              </w:r>
            </w:ins>
          </w:p>
        </w:tc>
        <w:tc>
          <w:tcPr>
            <w:tcW w:w="589" w:type="dxa"/>
            <w:vAlign w:val="center"/>
            <w:tcPrChange w:id="23144" w:author="Στάθης Καπ" w:date="2023-03-03T06:27:00Z">
              <w:tcPr>
                <w:tcW w:w="589" w:type="dxa"/>
                <w:vAlign w:val="center"/>
              </w:tcPr>
            </w:tcPrChange>
          </w:tcPr>
          <w:p w14:paraId="64059BAA" w14:textId="35D8A60E" w:rsidR="00C87CFE" w:rsidRPr="00CD1347" w:rsidRDefault="00C87CFE" w:rsidP="00C87CFE">
            <w:pPr>
              <w:jc w:val="center"/>
              <w:rPr>
                <w:ins w:id="23145" w:author="Στάθης Καπ" w:date="2023-03-03T04:01:00Z"/>
                <w:rFonts w:cstheme="minorHAnsi"/>
                <w:sz w:val="16"/>
                <w:szCs w:val="16"/>
              </w:rPr>
            </w:pPr>
            <w:ins w:id="23146" w:author="Στάθης Καπ" w:date="2023-03-03T06:23:00Z">
              <w:r>
                <w:rPr>
                  <w:rFonts w:ascii="Calibri" w:hAnsi="Calibri" w:cstheme="minorHAnsi"/>
                  <w:color w:val="000000"/>
                  <w:sz w:val="16"/>
                  <w:szCs w:val="16"/>
                </w:rPr>
                <w:t>6.7</w:t>
              </w:r>
            </w:ins>
          </w:p>
        </w:tc>
        <w:tc>
          <w:tcPr>
            <w:tcW w:w="463" w:type="dxa"/>
            <w:vAlign w:val="center"/>
            <w:tcPrChange w:id="23147" w:author="Στάθης Καπ" w:date="2023-03-03T06:27:00Z">
              <w:tcPr>
                <w:tcW w:w="463" w:type="dxa"/>
                <w:vAlign w:val="bottom"/>
              </w:tcPr>
            </w:tcPrChange>
          </w:tcPr>
          <w:p w14:paraId="4631B375" w14:textId="3B831226" w:rsidR="00C87CFE" w:rsidRPr="00CD1347" w:rsidRDefault="00C87CFE" w:rsidP="00C87CFE">
            <w:pPr>
              <w:jc w:val="center"/>
              <w:rPr>
                <w:ins w:id="23148" w:author="Στάθης Καπ" w:date="2023-03-03T04:01:00Z"/>
                <w:rFonts w:cstheme="minorHAnsi"/>
                <w:sz w:val="16"/>
                <w:szCs w:val="16"/>
              </w:rPr>
            </w:pPr>
            <w:ins w:id="23149" w:author="Στάθης Καπ" w:date="2023-03-03T06:23:00Z">
              <w:r>
                <w:rPr>
                  <w:rFonts w:ascii="Calibri" w:hAnsi="Calibri" w:cs="Calibri"/>
                  <w:color w:val="000000"/>
                  <w:sz w:val="16"/>
                  <w:szCs w:val="16"/>
                </w:rPr>
                <w:t>1770</w:t>
              </w:r>
            </w:ins>
          </w:p>
        </w:tc>
        <w:tc>
          <w:tcPr>
            <w:tcW w:w="541" w:type="dxa"/>
            <w:vAlign w:val="center"/>
            <w:tcPrChange w:id="23150" w:author="Στάθης Καπ" w:date="2023-03-03T06:27:00Z">
              <w:tcPr>
                <w:tcW w:w="541" w:type="dxa"/>
                <w:vAlign w:val="bottom"/>
              </w:tcPr>
            </w:tcPrChange>
          </w:tcPr>
          <w:p w14:paraId="7BBE5C27" w14:textId="1D9A6DE9" w:rsidR="00C87CFE" w:rsidRPr="00CD1347" w:rsidRDefault="00C87CFE" w:rsidP="00C87CFE">
            <w:pPr>
              <w:jc w:val="center"/>
              <w:rPr>
                <w:ins w:id="23151" w:author="Στάθης Καπ" w:date="2023-03-03T04:01:00Z"/>
                <w:rFonts w:cstheme="minorHAnsi"/>
                <w:sz w:val="16"/>
                <w:szCs w:val="16"/>
              </w:rPr>
            </w:pPr>
            <w:ins w:id="23152" w:author="Στάθης Καπ" w:date="2023-03-03T06:23:00Z">
              <w:r>
                <w:rPr>
                  <w:rFonts w:ascii="Calibri" w:hAnsi="Calibri" w:cs="Calibri"/>
                  <w:color w:val="000000"/>
                  <w:sz w:val="16"/>
                  <w:szCs w:val="16"/>
                </w:rPr>
                <w:t>0.223</w:t>
              </w:r>
            </w:ins>
          </w:p>
        </w:tc>
        <w:tc>
          <w:tcPr>
            <w:tcW w:w="589" w:type="dxa"/>
            <w:vAlign w:val="center"/>
            <w:tcPrChange w:id="23153" w:author="Στάθης Καπ" w:date="2023-03-03T06:27:00Z">
              <w:tcPr>
                <w:tcW w:w="589" w:type="dxa"/>
                <w:vAlign w:val="center"/>
              </w:tcPr>
            </w:tcPrChange>
          </w:tcPr>
          <w:p w14:paraId="50E23D67" w14:textId="48773985" w:rsidR="00C87CFE" w:rsidRPr="00CD1347" w:rsidRDefault="00C87CFE" w:rsidP="00C87CFE">
            <w:pPr>
              <w:jc w:val="center"/>
              <w:rPr>
                <w:ins w:id="23154" w:author="Στάθης Καπ" w:date="2023-03-03T04:01:00Z"/>
                <w:rFonts w:cstheme="minorHAnsi"/>
                <w:sz w:val="16"/>
                <w:szCs w:val="16"/>
              </w:rPr>
            </w:pPr>
            <w:ins w:id="23155" w:author="Στάθης Καπ" w:date="2023-03-03T06:23:00Z">
              <w:r>
                <w:rPr>
                  <w:rFonts w:ascii="Calibri" w:hAnsi="Calibri" w:cstheme="minorHAnsi"/>
                  <w:color w:val="000000"/>
                  <w:sz w:val="16"/>
                  <w:szCs w:val="16"/>
                </w:rPr>
                <w:t>1.12</w:t>
              </w:r>
            </w:ins>
          </w:p>
        </w:tc>
      </w:tr>
      <w:tr w:rsidR="00C87CFE" w:rsidRPr="00BB05AC" w14:paraId="29A93729" w14:textId="77777777" w:rsidTr="00F03C40">
        <w:tblPrEx>
          <w:tblW w:w="0" w:type="auto"/>
          <w:tblBorders>
            <w:insideH w:val="none" w:sz="0" w:space="0" w:color="auto"/>
            <w:insideV w:val="none" w:sz="0" w:space="0" w:color="auto"/>
          </w:tblBorders>
          <w:tblCellMar>
            <w:left w:w="0" w:type="dxa"/>
            <w:right w:w="0" w:type="dxa"/>
          </w:tblCellMar>
          <w:tblPrExChange w:id="2315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157" w:author="Στάθης Καπ" w:date="2023-03-03T04:01:00Z"/>
        </w:trPr>
        <w:tc>
          <w:tcPr>
            <w:tcW w:w="515" w:type="dxa"/>
            <w:tcBorders>
              <w:top w:val="nil"/>
              <w:bottom w:val="nil"/>
              <w:right w:val="single" w:sz="4" w:space="0" w:color="auto"/>
            </w:tcBorders>
            <w:shd w:val="clear" w:color="auto" w:fill="E7E6E6" w:themeFill="background2"/>
            <w:vAlign w:val="bottom"/>
            <w:tcPrChange w:id="23158" w:author="Στάθης Καπ" w:date="2023-03-03T06:27:00Z">
              <w:tcPr>
                <w:tcW w:w="515" w:type="dxa"/>
                <w:vAlign w:val="bottom"/>
              </w:tcPr>
            </w:tcPrChange>
          </w:tcPr>
          <w:p w14:paraId="3248A660" w14:textId="2E37A101" w:rsidR="00C87CFE" w:rsidRPr="00CD1347" w:rsidRDefault="00C87CFE" w:rsidP="00C87CFE">
            <w:pPr>
              <w:jc w:val="center"/>
              <w:rPr>
                <w:ins w:id="23159" w:author="Στάθης Καπ" w:date="2023-03-03T04:01:00Z"/>
                <w:sz w:val="16"/>
                <w:szCs w:val="16"/>
              </w:rPr>
            </w:pPr>
            <w:ins w:id="23160" w:author="Στάθης Καπ" w:date="2023-03-03T04:08:00Z">
              <w:r w:rsidRPr="00CD1347">
                <w:rPr>
                  <w:rFonts w:ascii="Calibri" w:hAnsi="Calibri" w:cs="Calibri"/>
                  <w:color w:val="000000"/>
                  <w:sz w:val="16"/>
                  <w:szCs w:val="16"/>
                  <w:rPrChange w:id="23161" w:author="Στάθης Καπ" w:date="2023-03-03T04:10:00Z">
                    <w:rPr>
                      <w:rFonts w:ascii="Calibri" w:hAnsi="Calibri" w:cs="Calibri"/>
                      <w:color w:val="000000"/>
                      <w:sz w:val="18"/>
                      <w:szCs w:val="18"/>
                    </w:rPr>
                  </w:rPrChange>
                </w:rPr>
                <w:t>c202</w:t>
              </w:r>
            </w:ins>
          </w:p>
        </w:tc>
        <w:tc>
          <w:tcPr>
            <w:tcW w:w="560" w:type="dxa"/>
            <w:tcBorders>
              <w:left w:val="single" w:sz="4" w:space="0" w:color="auto"/>
            </w:tcBorders>
            <w:vAlign w:val="center"/>
            <w:tcPrChange w:id="23162" w:author="Στάθης Καπ" w:date="2023-03-03T06:27:00Z">
              <w:tcPr>
                <w:tcW w:w="560" w:type="dxa"/>
              </w:tcPr>
            </w:tcPrChange>
          </w:tcPr>
          <w:p w14:paraId="28237A62" w14:textId="430EF3B7" w:rsidR="00C87CFE" w:rsidRPr="00CD1347" w:rsidRDefault="00C87CFE" w:rsidP="00C87CFE">
            <w:pPr>
              <w:jc w:val="center"/>
              <w:rPr>
                <w:ins w:id="23163" w:author="Στάθης Καπ" w:date="2023-03-03T04:01:00Z"/>
                <w:rFonts w:cstheme="minorHAnsi"/>
                <w:sz w:val="16"/>
                <w:szCs w:val="16"/>
              </w:rPr>
            </w:pPr>
            <w:ins w:id="23164" w:author="Στάθης Καπ" w:date="2023-03-03T06:23:00Z">
              <w:r>
                <w:rPr>
                  <w:rFonts w:ascii="Calibri" w:hAnsi="Calibri" w:cs="Calibri"/>
                  <w:color w:val="000000"/>
                  <w:sz w:val="16"/>
                  <w:szCs w:val="16"/>
                </w:rPr>
                <w:t>1810</w:t>
              </w:r>
            </w:ins>
          </w:p>
        </w:tc>
        <w:tc>
          <w:tcPr>
            <w:tcW w:w="855" w:type="dxa"/>
            <w:vAlign w:val="center"/>
            <w:tcPrChange w:id="23165" w:author="Στάθης Καπ" w:date="2023-03-03T06:27:00Z">
              <w:tcPr>
                <w:tcW w:w="855" w:type="dxa"/>
              </w:tcPr>
            </w:tcPrChange>
          </w:tcPr>
          <w:p w14:paraId="741ABC58" w14:textId="7050B3D0" w:rsidR="00C87CFE" w:rsidRPr="00CD1347" w:rsidRDefault="00C87CFE" w:rsidP="00C87CFE">
            <w:pPr>
              <w:jc w:val="center"/>
              <w:rPr>
                <w:ins w:id="23166" w:author="Στάθης Καπ" w:date="2023-03-03T04:01:00Z"/>
                <w:rFonts w:cstheme="minorHAnsi"/>
                <w:sz w:val="16"/>
                <w:szCs w:val="16"/>
              </w:rPr>
            </w:pPr>
            <w:ins w:id="23167" w:author="Στάθης Καπ" w:date="2023-03-03T06:23:00Z">
              <w:r>
                <w:rPr>
                  <w:rFonts w:ascii="Calibri" w:hAnsi="Calibri" w:cs="Calibri"/>
                  <w:color w:val="000000"/>
                  <w:sz w:val="16"/>
                  <w:szCs w:val="16"/>
                </w:rPr>
                <w:t>1810</w:t>
              </w:r>
            </w:ins>
          </w:p>
        </w:tc>
        <w:tc>
          <w:tcPr>
            <w:tcW w:w="544" w:type="dxa"/>
            <w:vAlign w:val="center"/>
            <w:tcPrChange w:id="23168" w:author="Στάθης Καπ" w:date="2023-03-03T06:27:00Z">
              <w:tcPr>
                <w:tcW w:w="544" w:type="dxa"/>
                <w:vAlign w:val="bottom"/>
              </w:tcPr>
            </w:tcPrChange>
          </w:tcPr>
          <w:p w14:paraId="40B86565" w14:textId="55F39F5D" w:rsidR="00C87CFE" w:rsidRPr="00CD1347" w:rsidRDefault="00C87CFE" w:rsidP="00C87CFE">
            <w:pPr>
              <w:jc w:val="center"/>
              <w:rPr>
                <w:ins w:id="23169" w:author="Στάθης Καπ" w:date="2023-03-03T04:01:00Z"/>
                <w:rFonts w:cstheme="minorHAnsi"/>
                <w:sz w:val="16"/>
                <w:szCs w:val="16"/>
              </w:rPr>
            </w:pPr>
            <w:ins w:id="23170" w:author="Στάθης Καπ" w:date="2023-03-03T06:23:00Z">
              <w:r>
                <w:rPr>
                  <w:rFonts w:ascii="Calibri" w:hAnsi="Calibri" w:cs="Calibri"/>
                  <w:color w:val="000000"/>
                  <w:sz w:val="16"/>
                  <w:szCs w:val="16"/>
                </w:rPr>
                <w:t>1800</w:t>
              </w:r>
            </w:ins>
          </w:p>
        </w:tc>
        <w:tc>
          <w:tcPr>
            <w:tcW w:w="621" w:type="dxa"/>
            <w:vAlign w:val="center"/>
            <w:tcPrChange w:id="23171" w:author="Στάθης Καπ" w:date="2023-03-03T06:27:00Z">
              <w:tcPr>
                <w:tcW w:w="621" w:type="dxa"/>
                <w:vAlign w:val="bottom"/>
              </w:tcPr>
            </w:tcPrChange>
          </w:tcPr>
          <w:p w14:paraId="7D169D0B" w14:textId="6A77243B" w:rsidR="00C87CFE" w:rsidRPr="00CD1347" w:rsidRDefault="00C87CFE" w:rsidP="00C87CFE">
            <w:pPr>
              <w:jc w:val="center"/>
              <w:rPr>
                <w:ins w:id="23172" w:author="Στάθης Καπ" w:date="2023-03-03T04:01:00Z"/>
                <w:rFonts w:cstheme="minorHAnsi"/>
                <w:sz w:val="16"/>
                <w:szCs w:val="16"/>
              </w:rPr>
            </w:pPr>
            <w:ins w:id="23173" w:author="Στάθης Καπ" w:date="2023-03-03T06:23:00Z">
              <w:r>
                <w:rPr>
                  <w:rFonts w:ascii="Calibri" w:hAnsi="Calibri" w:cs="Calibri"/>
                  <w:color w:val="000000"/>
                  <w:sz w:val="16"/>
                  <w:szCs w:val="16"/>
                </w:rPr>
                <w:t>0.423</w:t>
              </w:r>
            </w:ins>
          </w:p>
        </w:tc>
        <w:tc>
          <w:tcPr>
            <w:tcW w:w="669" w:type="dxa"/>
            <w:vAlign w:val="center"/>
            <w:tcPrChange w:id="23174" w:author="Στάθης Καπ" w:date="2023-03-03T06:27:00Z">
              <w:tcPr>
                <w:tcW w:w="669" w:type="dxa"/>
                <w:vAlign w:val="center"/>
              </w:tcPr>
            </w:tcPrChange>
          </w:tcPr>
          <w:p w14:paraId="6793A887" w14:textId="77B5D681" w:rsidR="00C87CFE" w:rsidRPr="00CD1347" w:rsidRDefault="00C87CFE" w:rsidP="00C87CFE">
            <w:pPr>
              <w:jc w:val="center"/>
              <w:rPr>
                <w:ins w:id="23175" w:author="Στάθης Καπ" w:date="2023-03-03T04:01:00Z"/>
                <w:rFonts w:cstheme="minorHAnsi"/>
                <w:sz w:val="16"/>
                <w:szCs w:val="16"/>
              </w:rPr>
            </w:pPr>
            <w:ins w:id="23176" w:author="Στάθης Καπ" w:date="2023-03-03T06:23:00Z">
              <w:r>
                <w:rPr>
                  <w:rFonts w:ascii="Calibri" w:hAnsi="Calibri" w:cstheme="minorHAnsi"/>
                  <w:color w:val="000000"/>
                  <w:sz w:val="16"/>
                  <w:szCs w:val="16"/>
                </w:rPr>
                <w:t>0.55</w:t>
              </w:r>
            </w:ins>
          </w:p>
        </w:tc>
        <w:tc>
          <w:tcPr>
            <w:tcW w:w="543" w:type="dxa"/>
            <w:vAlign w:val="center"/>
            <w:tcPrChange w:id="23177" w:author="Στάθης Καπ" w:date="2023-03-03T06:27:00Z">
              <w:tcPr>
                <w:tcW w:w="543" w:type="dxa"/>
                <w:vAlign w:val="bottom"/>
              </w:tcPr>
            </w:tcPrChange>
          </w:tcPr>
          <w:p w14:paraId="26B534DC" w14:textId="26AE41B0" w:rsidR="00C87CFE" w:rsidRPr="00CD1347" w:rsidRDefault="00C87CFE" w:rsidP="00C87CFE">
            <w:pPr>
              <w:jc w:val="center"/>
              <w:rPr>
                <w:ins w:id="23178" w:author="Στάθης Καπ" w:date="2023-03-03T04:01:00Z"/>
                <w:rFonts w:cstheme="minorHAnsi"/>
                <w:sz w:val="16"/>
                <w:szCs w:val="16"/>
              </w:rPr>
            </w:pPr>
            <w:ins w:id="23179" w:author="Στάθης Καπ" w:date="2023-03-03T06:23:00Z">
              <w:r>
                <w:rPr>
                  <w:rFonts w:ascii="Calibri" w:hAnsi="Calibri" w:cs="Calibri"/>
                  <w:color w:val="000000"/>
                  <w:sz w:val="16"/>
                  <w:szCs w:val="16"/>
                </w:rPr>
                <w:t>1800</w:t>
              </w:r>
            </w:ins>
          </w:p>
        </w:tc>
        <w:tc>
          <w:tcPr>
            <w:tcW w:w="621" w:type="dxa"/>
            <w:vAlign w:val="center"/>
            <w:tcPrChange w:id="23180" w:author="Στάθης Καπ" w:date="2023-03-03T06:27:00Z">
              <w:tcPr>
                <w:tcW w:w="621" w:type="dxa"/>
                <w:vAlign w:val="bottom"/>
              </w:tcPr>
            </w:tcPrChange>
          </w:tcPr>
          <w:p w14:paraId="10B9B264" w14:textId="4E5B05B7" w:rsidR="00C87CFE" w:rsidRPr="00CD1347" w:rsidRDefault="00C87CFE" w:rsidP="00C87CFE">
            <w:pPr>
              <w:jc w:val="center"/>
              <w:rPr>
                <w:ins w:id="23181" w:author="Στάθης Καπ" w:date="2023-03-03T04:01:00Z"/>
                <w:rFonts w:cstheme="minorHAnsi"/>
                <w:sz w:val="16"/>
                <w:szCs w:val="16"/>
              </w:rPr>
            </w:pPr>
            <w:ins w:id="23182" w:author="Στάθης Καπ" w:date="2023-03-03T06:23:00Z">
              <w:r>
                <w:rPr>
                  <w:rFonts w:ascii="Calibri" w:hAnsi="Calibri" w:cs="Calibri"/>
                  <w:color w:val="000000"/>
                  <w:sz w:val="16"/>
                  <w:szCs w:val="16"/>
                </w:rPr>
                <w:t>0.453</w:t>
              </w:r>
            </w:ins>
          </w:p>
        </w:tc>
        <w:tc>
          <w:tcPr>
            <w:tcW w:w="669" w:type="dxa"/>
            <w:vAlign w:val="center"/>
            <w:tcPrChange w:id="23183" w:author="Στάθης Καπ" w:date="2023-03-03T06:27:00Z">
              <w:tcPr>
                <w:tcW w:w="669" w:type="dxa"/>
                <w:vAlign w:val="center"/>
              </w:tcPr>
            </w:tcPrChange>
          </w:tcPr>
          <w:p w14:paraId="3EFD7155" w14:textId="14F71B4B" w:rsidR="00C87CFE" w:rsidRPr="00CD1347" w:rsidRDefault="00C87CFE" w:rsidP="00C87CFE">
            <w:pPr>
              <w:jc w:val="center"/>
              <w:rPr>
                <w:ins w:id="23184" w:author="Στάθης Καπ" w:date="2023-03-03T04:01:00Z"/>
                <w:rFonts w:cstheme="minorHAnsi"/>
                <w:sz w:val="16"/>
                <w:szCs w:val="16"/>
              </w:rPr>
            </w:pPr>
            <w:ins w:id="23185" w:author="Στάθης Καπ" w:date="2023-03-03T06:23:00Z">
              <w:r>
                <w:rPr>
                  <w:rFonts w:ascii="Calibri" w:hAnsi="Calibri" w:cstheme="minorHAnsi"/>
                  <w:color w:val="000000"/>
                  <w:sz w:val="16"/>
                  <w:szCs w:val="16"/>
                </w:rPr>
                <w:t>0</w:t>
              </w:r>
            </w:ins>
          </w:p>
        </w:tc>
        <w:tc>
          <w:tcPr>
            <w:tcW w:w="508" w:type="dxa"/>
            <w:vAlign w:val="center"/>
            <w:tcPrChange w:id="23186" w:author="Στάθης Καπ" w:date="2023-03-03T06:27:00Z">
              <w:tcPr>
                <w:tcW w:w="508" w:type="dxa"/>
                <w:vAlign w:val="bottom"/>
              </w:tcPr>
            </w:tcPrChange>
          </w:tcPr>
          <w:p w14:paraId="1BF19CE7" w14:textId="0CCF5277" w:rsidR="00C87CFE" w:rsidRPr="00CD1347" w:rsidRDefault="00C87CFE" w:rsidP="00C87CFE">
            <w:pPr>
              <w:jc w:val="center"/>
              <w:rPr>
                <w:ins w:id="23187" w:author="Στάθης Καπ" w:date="2023-03-03T04:01:00Z"/>
                <w:rFonts w:cstheme="minorHAnsi"/>
                <w:sz w:val="16"/>
                <w:szCs w:val="16"/>
              </w:rPr>
            </w:pPr>
            <w:ins w:id="23188" w:author="Στάθης Καπ" w:date="2023-03-03T06:23:00Z">
              <w:r>
                <w:rPr>
                  <w:rFonts w:ascii="Calibri" w:hAnsi="Calibri" w:cs="Calibri"/>
                  <w:color w:val="000000"/>
                  <w:sz w:val="16"/>
                  <w:szCs w:val="16"/>
                </w:rPr>
                <w:t>1760</w:t>
              </w:r>
            </w:ins>
          </w:p>
        </w:tc>
        <w:tc>
          <w:tcPr>
            <w:tcW w:w="541" w:type="dxa"/>
            <w:vAlign w:val="center"/>
            <w:tcPrChange w:id="23189" w:author="Στάθης Καπ" w:date="2023-03-03T06:27:00Z">
              <w:tcPr>
                <w:tcW w:w="541" w:type="dxa"/>
                <w:vAlign w:val="bottom"/>
              </w:tcPr>
            </w:tcPrChange>
          </w:tcPr>
          <w:p w14:paraId="1F1D0749" w14:textId="4AFCED33" w:rsidR="00C87CFE" w:rsidRPr="00CD1347" w:rsidRDefault="00C87CFE" w:rsidP="00C87CFE">
            <w:pPr>
              <w:jc w:val="center"/>
              <w:rPr>
                <w:ins w:id="23190" w:author="Στάθης Καπ" w:date="2023-03-03T04:01:00Z"/>
                <w:rFonts w:cstheme="minorHAnsi"/>
                <w:sz w:val="16"/>
                <w:szCs w:val="16"/>
              </w:rPr>
            </w:pPr>
            <w:ins w:id="23191" w:author="Στάθης Καπ" w:date="2023-03-03T06:23:00Z">
              <w:r>
                <w:rPr>
                  <w:rFonts w:ascii="Calibri" w:hAnsi="Calibri" w:cs="Calibri"/>
                  <w:color w:val="000000"/>
                  <w:sz w:val="16"/>
                  <w:szCs w:val="16"/>
                </w:rPr>
                <w:t>0.246</w:t>
              </w:r>
            </w:ins>
          </w:p>
        </w:tc>
        <w:tc>
          <w:tcPr>
            <w:tcW w:w="589" w:type="dxa"/>
            <w:vAlign w:val="center"/>
            <w:tcPrChange w:id="23192" w:author="Στάθης Καπ" w:date="2023-03-03T06:27:00Z">
              <w:tcPr>
                <w:tcW w:w="589" w:type="dxa"/>
                <w:vAlign w:val="center"/>
              </w:tcPr>
            </w:tcPrChange>
          </w:tcPr>
          <w:p w14:paraId="37AD4C4B" w14:textId="64249DF5" w:rsidR="00C87CFE" w:rsidRPr="00CD1347" w:rsidRDefault="00C87CFE" w:rsidP="00C87CFE">
            <w:pPr>
              <w:jc w:val="center"/>
              <w:rPr>
                <w:ins w:id="23193" w:author="Στάθης Καπ" w:date="2023-03-03T04:01:00Z"/>
                <w:rFonts w:cstheme="minorHAnsi"/>
                <w:sz w:val="16"/>
                <w:szCs w:val="16"/>
              </w:rPr>
            </w:pPr>
            <w:ins w:id="23194" w:author="Στάθης Καπ" w:date="2023-03-03T06:23:00Z">
              <w:r>
                <w:rPr>
                  <w:rFonts w:ascii="Calibri" w:hAnsi="Calibri" w:cstheme="minorHAnsi"/>
                  <w:color w:val="000000"/>
                  <w:sz w:val="16"/>
                  <w:szCs w:val="16"/>
                </w:rPr>
                <w:t>2.22</w:t>
              </w:r>
            </w:ins>
          </w:p>
        </w:tc>
        <w:tc>
          <w:tcPr>
            <w:tcW w:w="463" w:type="dxa"/>
            <w:vAlign w:val="center"/>
            <w:tcPrChange w:id="23195" w:author="Στάθης Καπ" w:date="2023-03-03T06:27:00Z">
              <w:tcPr>
                <w:tcW w:w="463" w:type="dxa"/>
                <w:vAlign w:val="bottom"/>
              </w:tcPr>
            </w:tcPrChange>
          </w:tcPr>
          <w:p w14:paraId="0E54ABBF" w14:textId="27A6320F" w:rsidR="00C87CFE" w:rsidRPr="00CD1347" w:rsidRDefault="00C87CFE" w:rsidP="00C87CFE">
            <w:pPr>
              <w:jc w:val="center"/>
              <w:rPr>
                <w:ins w:id="23196" w:author="Στάθης Καπ" w:date="2023-03-03T04:01:00Z"/>
                <w:rFonts w:cstheme="minorHAnsi"/>
                <w:sz w:val="16"/>
                <w:szCs w:val="16"/>
              </w:rPr>
            </w:pPr>
            <w:ins w:id="23197" w:author="Στάθης Καπ" w:date="2023-03-03T06:23:00Z">
              <w:r>
                <w:rPr>
                  <w:rFonts w:ascii="Calibri" w:hAnsi="Calibri" w:cs="Calibri"/>
                  <w:color w:val="000000"/>
                  <w:sz w:val="16"/>
                  <w:szCs w:val="16"/>
                </w:rPr>
                <w:t>1740</w:t>
              </w:r>
            </w:ins>
          </w:p>
        </w:tc>
        <w:tc>
          <w:tcPr>
            <w:tcW w:w="541" w:type="dxa"/>
            <w:vAlign w:val="center"/>
            <w:tcPrChange w:id="23198" w:author="Στάθης Καπ" w:date="2023-03-03T06:27:00Z">
              <w:tcPr>
                <w:tcW w:w="541" w:type="dxa"/>
                <w:vAlign w:val="bottom"/>
              </w:tcPr>
            </w:tcPrChange>
          </w:tcPr>
          <w:p w14:paraId="614D7156" w14:textId="4D279CC8" w:rsidR="00C87CFE" w:rsidRPr="00CD1347" w:rsidRDefault="00C87CFE" w:rsidP="00C87CFE">
            <w:pPr>
              <w:jc w:val="center"/>
              <w:rPr>
                <w:ins w:id="23199" w:author="Στάθης Καπ" w:date="2023-03-03T04:01:00Z"/>
                <w:rFonts w:cstheme="minorHAnsi"/>
                <w:sz w:val="16"/>
                <w:szCs w:val="16"/>
              </w:rPr>
            </w:pPr>
            <w:ins w:id="23200" w:author="Στάθης Καπ" w:date="2023-03-03T06:23:00Z">
              <w:r>
                <w:rPr>
                  <w:rFonts w:ascii="Calibri" w:hAnsi="Calibri" w:cs="Calibri"/>
                  <w:color w:val="000000"/>
                  <w:sz w:val="16"/>
                  <w:szCs w:val="16"/>
                </w:rPr>
                <w:t>0.221</w:t>
              </w:r>
            </w:ins>
          </w:p>
        </w:tc>
        <w:tc>
          <w:tcPr>
            <w:tcW w:w="589" w:type="dxa"/>
            <w:vAlign w:val="center"/>
            <w:tcPrChange w:id="23201" w:author="Στάθης Καπ" w:date="2023-03-03T06:27:00Z">
              <w:tcPr>
                <w:tcW w:w="589" w:type="dxa"/>
                <w:vAlign w:val="center"/>
              </w:tcPr>
            </w:tcPrChange>
          </w:tcPr>
          <w:p w14:paraId="7301DDDC" w14:textId="03B688B1" w:rsidR="00C87CFE" w:rsidRPr="00CD1347" w:rsidRDefault="00C87CFE" w:rsidP="00C87CFE">
            <w:pPr>
              <w:jc w:val="center"/>
              <w:rPr>
                <w:ins w:id="23202" w:author="Στάθης Καπ" w:date="2023-03-03T04:01:00Z"/>
                <w:rFonts w:cstheme="minorHAnsi"/>
                <w:sz w:val="16"/>
                <w:szCs w:val="16"/>
              </w:rPr>
            </w:pPr>
            <w:ins w:id="23203" w:author="Στάθης Καπ" w:date="2023-03-03T06:23:00Z">
              <w:r>
                <w:rPr>
                  <w:rFonts w:ascii="Calibri" w:hAnsi="Calibri" w:cstheme="minorHAnsi"/>
                  <w:color w:val="000000"/>
                  <w:sz w:val="16"/>
                  <w:szCs w:val="16"/>
                </w:rPr>
                <w:t>3.33</w:t>
              </w:r>
            </w:ins>
          </w:p>
        </w:tc>
      </w:tr>
      <w:tr w:rsidR="00C87CFE" w:rsidRPr="00BB05AC" w14:paraId="638558C3" w14:textId="77777777" w:rsidTr="00F03C40">
        <w:tblPrEx>
          <w:tblW w:w="0" w:type="auto"/>
          <w:tblBorders>
            <w:insideH w:val="none" w:sz="0" w:space="0" w:color="auto"/>
            <w:insideV w:val="none" w:sz="0" w:space="0" w:color="auto"/>
          </w:tblBorders>
          <w:tblCellMar>
            <w:left w:w="0" w:type="dxa"/>
            <w:right w:w="0" w:type="dxa"/>
          </w:tblCellMar>
          <w:tblPrExChange w:id="2320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205" w:author="Στάθης Καπ" w:date="2023-03-03T04:01:00Z"/>
        </w:trPr>
        <w:tc>
          <w:tcPr>
            <w:tcW w:w="515" w:type="dxa"/>
            <w:tcBorders>
              <w:top w:val="nil"/>
              <w:bottom w:val="nil"/>
              <w:right w:val="single" w:sz="4" w:space="0" w:color="auto"/>
            </w:tcBorders>
            <w:shd w:val="clear" w:color="auto" w:fill="E7E6E6" w:themeFill="background2"/>
            <w:vAlign w:val="bottom"/>
            <w:tcPrChange w:id="23206" w:author="Στάθης Καπ" w:date="2023-03-03T06:27:00Z">
              <w:tcPr>
                <w:tcW w:w="515" w:type="dxa"/>
                <w:vAlign w:val="bottom"/>
              </w:tcPr>
            </w:tcPrChange>
          </w:tcPr>
          <w:p w14:paraId="5BB5EBA5" w14:textId="7FF97D9A" w:rsidR="00C87CFE" w:rsidRPr="00CD1347" w:rsidRDefault="00C87CFE" w:rsidP="00C87CFE">
            <w:pPr>
              <w:jc w:val="center"/>
              <w:rPr>
                <w:ins w:id="23207" w:author="Στάθης Καπ" w:date="2023-03-03T04:01:00Z"/>
                <w:sz w:val="16"/>
                <w:szCs w:val="16"/>
              </w:rPr>
            </w:pPr>
            <w:ins w:id="23208" w:author="Στάθης Καπ" w:date="2023-03-03T04:08:00Z">
              <w:r w:rsidRPr="00CD1347">
                <w:rPr>
                  <w:rFonts w:ascii="Calibri" w:hAnsi="Calibri" w:cs="Calibri"/>
                  <w:color w:val="000000"/>
                  <w:sz w:val="16"/>
                  <w:szCs w:val="16"/>
                  <w:rPrChange w:id="23209" w:author="Στάθης Καπ" w:date="2023-03-03T04:10:00Z">
                    <w:rPr>
                      <w:rFonts w:ascii="Calibri" w:hAnsi="Calibri" w:cs="Calibri"/>
                      <w:color w:val="000000"/>
                      <w:sz w:val="18"/>
                      <w:szCs w:val="18"/>
                    </w:rPr>
                  </w:rPrChange>
                </w:rPr>
                <w:t>c203</w:t>
              </w:r>
            </w:ins>
          </w:p>
        </w:tc>
        <w:tc>
          <w:tcPr>
            <w:tcW w:w="560" w:type="dxa"/>
            <w:tcBorders>
              <w:left w:val="single" w:sz="4" w:space="0" w:color="auto"/>
            </w:tcBorders>
            <w:vAlign w:val="center"/>
            <w:tcPrChange w:id="23210" w:author="Στάθης Καπ" w:date="2023-03-03T06:27:00Z">
              <w:tcPr>
                <w:tcW w:w="560" w:type="dxa"/>
              </w:tcPr>
            </w:tcPrChange>
          </w:tcPr>
          <w:p w14:paraId="6D1E0B48" w14:textId="6CAAE2B7" w:rsidR="00C87CFE" w:rsidRPr="00CD1347" w:rsidRDefault="00C87CFE" w:rsidP="00C87CFE">
            <w:pPr>
              <w:jc w:val="center"/>
              <w:rPr>
                <w:ins w:id="23211" w:author="Στάθης Καπ" w:date="2023-03-03T04:01:00Z"/>
                <w:rFonts w:cstheme="minorHAnsi"/>
                <w:sz w:val="16"/>
                <w:szCs w:val="16"/>
              </w:rPr>
            </w:pPr>
            <w:ins w:id="23212" w:author="Στάθης Καπ" w:date="2023-03-03T06:23:00Z">
              <w:r>
                <w:rPr>
                  <w:rFonts w:ascii="Calibri" w:hAnsi="Calibri" w:cs="Calibri"/>
                  <w:color w:val="000000"/>
                  <w:sz w:val="16"/>
                  <w:szCs w:val="16"/>
                </w:rPr>
                <w:t>1810</w:t>
              </w:r>
            </w:ins>
          </w:p>
        </w:tc>
        <w:tc>
          <w:tcPr>
            <w:tcW w:w="855" w:type="dxa"/>
            <w:vAlign w:val="center"/>
            <w:tcPrChange w:id="23213" w:author="Στάθης Καπ" w:date="2023-03-03T06:27:00Z">
              <w:tcPr>
                <w:tcW w:w="855" w:type="dxa"/>
              </w:tcPr>
            </w:tcPrChange>
          </w:tcPr>
          <w:p w14:paraId="34A3AA0A" w14:textId="12091791" w:rsidR="00C87CFE" w:rsidRPr="00CD1347" w:rsidRDefault="00C87CFE" w:rsidP="00C87CFE">
            <w:pPr>
              <w:jc w:val="center"/>
              <w:rPr>
                <w:ins w:id="23214" w:author="Στάθης Καπ" w:date="2023-03-03T04:01:00Z"/>
                <w:rFonts w:cstheme="minorHAnsi"/>
                <w:sz w:val="16"/>
                <w:szCs w:val="16"/>
              </w:rPr>
            </w:pPr>
            <w:ins w:id="23215" w:author="Στάθης Καπ" w:date="2023-03-03T06:23:00Z">
              <w:r>
                <w:rPr>
                  <w:rFonts w:ascii="Calibri" w:hAnsi="Calibri" w:cs="Calibri"/>
                  <w:color w:val="000000"/>
                  <w:sz w:val="16"/>
                  <w:szCs w:val="16"/>
                </w:rPr>
                <w:t>1810</w:t>
              </w:r>
            </w:ins>
          </w:p>
        </w:tc>
        <w:tc>
          <w:tcPr>
            <w:tcW w:w="544" w:type="dxa"/>
            <w:vAlign w:val="center"/>
            <w:tcPrChange w:id="23216" w:author="Στάθης Καπ" w:date="2023-03-03T06:27:00Z">
              <w:tcPr>
                <w:tcW w:w="544" w:type="dxa"/>
                <w:vAlign w:val="bottom"/>
              </w:tcPr>
            </w:tcPrChange>
          </w:tcPr>
          <w:p w14:paraId="05BF163B" w14:textId="1E708787" w:rsidR="00C87CFE" w:rsidRPr="00CD1347" w:rsidRDefault="00C87CFE" w:rsidP="00C87CFE">
            <w:pPr>
              <w:jc w:val="center"/>
              <w:rPr>
                <w:ins w:id="23217" w:author="Στάθης Καπ" w:date="2023-03-03T04:01:00Z"/>
                <w:rFonts w:cstheme="minorHAnsi"/>
                <w:sz w:val="16"/>
                <w:szCs w:val="16"/>
              </w:rPr>
            </w:pPr>
            <w:ins w:id="23218" w:author="Στάθης Καπ" w:date="2023-03-03T06:23:00Z">
              <w:r>
                <w:rPr>
                  <w:rFonts w:ascii="Calibri" w:hAnsi="Calibri" w:cs="Calibri"/>
                  <w:color w:val="000000"/>
                  <w:sz w:val="16"/>
                  <w:szCs w:val="16"/>
                </w:rPr>
                <w:t>1810</w:t>
              </w:r>
            </w:ins>
          </w:p>
        </w:tc>
        <w:tc>
          <w:tcPr>
            <w:tcW w:w="621" w:type="dxa"/>
            <w:vAlign w:val="center"/>
            <w:tcPrChange w:id="23219" w:author="Στάθης Καπ" w:date="2023-03-03T06:27:00Z">
              <w:tcPr>
                <w:tcW w:w="621" w:type="dxa"/>
                <w:vAlign w:val="bottom"/>
              </w:tcPr>
            </w:tcPrChange>
          </w:tcPr>
          <w:p w14:paraId="0EC48BAF" w14:textId="0E58F602" w:rsidR="00C87CFE" w:rsidRPr="00CD1347" w:rsidRDefault="00C87CFE" w:rsidP="00C87CFE">
            <w:pPr>
              <w:jc w:val="center"/>
              <w:rPr>
                <w:ins w:id="23220" w:author="Στάθης Καπ" w:date="2023-03-03T04:01:00Z"/>
                <w:rFonts w:cstheme="minorHAnsi"/>
                <w:sz w:val="16"/>
                <w:szCs w:val="16"/>
              </w:rPr>
            </w:pPr>
            <w:ins w:id="23221" w:author="Στάθης Καπ" w:date="2023-03-03T06:23:00Z">
              <w:r>
                <w:rPr>
                  <w:rFonts w:ascii="Calibri" w:hAnsi="Calibri" w:cs="Calibri"/>
                  <w:color w:val="000000"/>
                  <w:sz w:val="16"/>
                  <w:szCs w:val="16"/>
                </w:rPr>
                <w:t>0.259</w:t>
              </w:r>
            </w:ins>
          </w:p>
        </w:tc>
        <w:tc>
          <w:tcPr>
            <w:tcW w:w="669" w:type="dxa"/>
            <w:vAlign w:val="center"/>
            <w:tcPrChange w:id="23222" w:author="Στάθης Καπ" w:date="2023-03-03T06:27:00Z">
              <w:tcPr>
                <w:tcW w:w="669" w:type="dxa"/>
                <w:vAlign w:val="center"/>
              </w:tcPr>
            </w:tcPrChange>
          </w:tcPr>
          <w:p w14:paraId="252F7F89" w14:textId="05E27103" w:rsidR="00C87CFE" w:rsidRPr="00CD1347" w:rsidRDefault="00C87CFE" w:rsidP="00C87CFE">
            <w:pPr>
              <w:jc w:val="center"/>
              <w:rPr>
                <w:ins w:id="23223" w:author="Στάθης Καπ" w:date="2023-03-03T04:01:00Z"/>
                <w:rFonts w:cstheme="minorHAnsi"/>
                <w:sz w:val="16"/>
                <w:szCs w:val="16"/>
              </w:rPr>
            </w:pPr>
            <w:ins w:id="23224" w:author="Στάθης Καπ" w:date="2023-03-03T06:23:00Z">
              <w:r>
                <w:rPr>
                  <w:rFonts w:ascii="Calibri" w:hAnsi="Calibri" w:cstheme="minorHAnsi"/>
                  <w:color w:val="000000"/>
                  <w:sz w:val="16"/>
                  <w:szCs w:val="16"/>
                </w:rPr>
                <w:t>0</w:t>
              </w:r>
            </w:ins>
          </w:p>
        </w:tc>
        <w:tc>
          <w:tcPr>
            <w:tcW w:w="543" w:type="dxa"/>
            <w:vAlign w:val="center"/>
            <w:tcPrChange w:id="23225" w:author="Στάθης Καπ" w:date="2023-03-03T06:27:00Z">
              <w:tcPr>
                <w:tcW w:w="543" w:type="dxa"/>
                <w:vAlign w:val="bottom"/>
              </w:tcPr>
            </w:tcPrChange>
          </w:tcPr>
          <w:p w14:paraId="2A3C5EC5" w14:textId="7FF2BA41" w:rsidR="00C87CFE" w:rsidRPr="00CD1347" w:rsidRDefault="00C87CFE" w:rsidP="00C87CFE">
            <w:pPr>
              <w:jc w:val="center"/>
              <w:rPr>
                <w:ins w:id="23226" w:author="Στάθης Καπ" w:date="2023-03-03T04:01:00Z"/>
                <w:rFonts w:cstheme="minorHAnsi"/>
                <w:sz w:val="16"/>
                <w:szCs w:val="16"/>
              </w:rPr>
            </w:pPr>
            <w:ins w:id="23227" w:author="Στάθης Καπ" w:date="2023-03-03T06:23:00Z">
              <w:r>
                <w:rPr>
                  <w:rFonts w:ascii="Calibri" w:hAnsi="Calibri" w:cs="Calibri"/>
                  <w:color w:val="000000"/>
                  <w:sz w:val="16"/>
                  <w:szCs w:val="16"/>
                </w:rPr>
                <w:t>1790</w:t>
              </w:r>
            </w:ins>
          </w:p>
        </w:tc>
        <w:tc>
          <w:tcPr>
            <w:tcW w:w="621" w:type="dxa"/>
            <w:vAlign w:val="center"/>
            <w:tcPrChange w:id="23228" w:author="Στάθης Καπ" w:date="2023-03-03T06:27:00Z">
              <w:tcPr>
                <w:tcW w:w="621" w:type="dxa"/>
                <w:vAlign w:val="bottom"/>
              </w:tcPr>
            </w:tcPrChange>
          </w:tcPr>
          <w:p w14:paraId="690C87A7" w14:textId="423D4CD8" w:rsidR="00C87CFE" w:rsidRPr="00CD1347" w:rsidRDefault="00C87CFE" w:rsidP="00C87CFE">
            <w:pPr>
              <w:jc w:val="center"/>
              <w:rPr>
                <w:ins w:id="23229" w:author="Στάθης Καπ" w:date="2023-03-03T04:01:00Z"/>
                <w:rFonts w:cstheme="minorHAnsi"/>
                <w:sz w:val="16"/>
                <w:szCs w:val="16"/>
              </w:rPr>
            </w:pPr>
            <w:ins w:id="23230" w:author="Στάθης Καπ" w:date="2023-03-03T06:23:00Z">
              <w:r>
                <w:rPr>
                  <w:rFonts w:ascii="Calibri" w:hAnsi="Calibri" w:cs="Calibri"/>
                  <w:color w:val="000000"/>
                  <w:sz w:val="16"/>
                  <w:szCs w:val="16"/>
                </w:rPr>
                <w:t>0.23</w:t>
              </w:r>
            </w:ins>
          </w:p>
        </w:tc>
        <w:tc>
          <w:tcPr>
            <w:tcW w:w="669" w:type="dxa"/>
            <w:vAlign w:val="center"/>
            <w:tcPrChange w:id="23231" w:author="Στάθης Καπ" w:date="2023-03-03T06:27:00Z">
              <w:tcPr>
                <w:tcW w:w="669" w:type="dxa"/>
                <w:vAlign w:val="center"/>
              </w:tcPr>
            </w:tcPrChange>
          </w:tcPr>
          <w:p w14:paraId="20BCF493" w14:textId="44B9D488" w:rsidR="00C87CFE" w:rsidRPr="00CD1347" w:rsidRDefault="00C87CFE" w:rsidP="00C87CFE">
            <w:pPr>
              <w:jc w:val="center"/>
              <w:rPr>
                <w:ins w:id="23232" w:author="Στάθης Καπ" w:date="2023-03-03T04:01:00Z"/>
                <w:rFonts w:cstheme="minorHAnsi"/>
                <w:sz w:val="16"/>
                <w:szCs w:val="16"/>
              </w:rPr>
            </w:pPr>
            <w:ins w:id="23233" w:author="Στάθης Καπ" w:date="2023-03-03T06:23:00Z">
              <w:r>
                <w:rPr>
                  <w:rFonts w:ascii="Calibri" w:hAnsi="Calibri" w:cstheme="minorHAnsi"/>
                  <w:color w:val="000000"/>
                  <w:sz w:val="16"/>
                  <w:szCs w:val="16"/>
                </w:rPr>
                <w:t>1.1</w:t>
              </w:r>
            </w:ins>
          </w:p>
        </w:tc>
        <w:tc>
          <w:tcPr>
            <w:tcW w:w="508" w:type="dxa"/>
            <w:vAlign w:val="center"/>
            <w:tcPrChange w:id="23234" w:author="Στάθης Καπ" w:date="2023-03-03T06:27:00Z">
              <w:tcPr>
                <w:tcW w:w="508" w:type="dxa"/>
                <w:vAlign w:val="bottom"/>
              </w:tcPr>
            </w:tcPrChange>
          </w:tcPr>
          <w:p w14:paraId="0BFF7C41" w14:textId="3A3ECF93" w:rsidR="00C87CFE" w:rsidRPr="00CD1347" w:rsidRDefault="00C87CFE" w:rsidP="00C87CFE">
            <w:pPr>
              <w:jc w:val="center"/>
              <w:rPr>
                <w:ins w:id="23235" w:author="Στάθης Καπ" w:date="2023-03-03T04:01:00Z"/>
                <w:rFonts w:cstheme="minorHAnsi"/>
                <w:sz w:val="16"/>
                <w:szCs w:val="16"/>
              </w:rPr>
            </w:pPr>
            <w:ins w:id="23236" w:author="Στάθης Καπ" w:date="2023-03-03T06:23:00Z">
              <w:r>
                <w:rPr>
                  <w:rFonts w:ascii="Calibri" w:hAnsi="Calibri" w:cs="Calibri"/>
                  <w:color w:val="000000"/>
                  <w:sz w:val="16"/>
                  <w:szCs w:val="16"/>
                </w:rPr>
                <w:t>1780</w:t>
              </w:r>
            </w:ins>
          </w:p>
        </w:tc>
        <w:tc>
          <w:tcPr>
            <w:tcW w:w="541" w:type="dxa"/>
            <w:vAlign w:val="center"/>
            <w:tcPrChange w:id="23237" w:author="Στάθης Καπ" w:date="2023-03-03T06:27:00Z">
              <w:tcPr>
                <w:tcW w:w="541" w:type="dxa"/>
                <w:vAlign w:val="bottom"/>
              </w:tcPr>
            </w:tcPrChange>
          </w:tcPr>
          <w:p w14:paraId="634E7CB6" w14:textId="2DB8F24D" w:rsidR="00C87CFE" w:rsidRPr="00CD1347" w:rsidRDefault="00C87CFE" w:rsidP="00C87CFE">
            <w:pPr>
              <w:jc w:val="center"/>
              <w:rPr>
                <w:ins w:id="23238" w:author="Στάθης Καπ" w:date="2023-03-03T04:01:00Z"/>
                <w:rFonts w:cstheme="minorHAnsi"/>
                <w:sz w:val="16"/>
                <w:szCs w:val="16"/>
              </w:rPr>
            </w:pPr>
            <w:ins w:id="23239" w:author="Στάθης Καπ" w:date="2023-03-03T06:23:00Z">
              <w:r>
                <w:rPr>
                  <w:rFonts w:ascii="Calibri" w:hAnsi="Calibri" w:cs="Calibri"/>
                  <w:color w:val="000000"/>
                  <w:sz w:val="16"/>
                  <w:szCs w:val="16"/>
                </w:rPr>
                <w:t>0.232</w:t>
              </w:r>
            </w:ins>
          </w:p>
        </w:tc>
        <w:tc>
          <w:tcPr>
            <w:tcW w:w="589" w:type="dxa"/>
            <w:vAlign w:val="center"/>
            <w:tcPrChange w:id="23240" w:author="Στάθης Καπ" w:date="2023-03-03T06:27:00Z">
              <w:tcPr>
                <w:tcW w:w="589" w:type="dxa"/>
                <w:vAlign w:val="center"/>
              </w:tcPr>
            </w:tcPrChange>
          </w:tcPr>
          <w:p w14:paraId="55134DAC" w14:textId="2B344EDD" w:rsidR="00C87CFE" w:rsidRPr="00CD1347" w:rsidRDefault="00C87CFE" w:rsidP="00C87CFE">
            <w:pPr>
              <w:jc w:val="center"/>
              <w:rPr>
                <w:ins w:id="23241" w:author="Στάθης Καπ" w:date="2023-03-03T04:01:00Z"/>
                <w:rFonts w:cstheme="minorHAnsi"/>
                <w:sz w:val="16"/>
                <w:szCs w:val="16"/>
              </w:rPr>
            </w:pPr>
            <w:ins w:id="23242" w:author="Στάθης Καπ" w:date="2023-03-03T06:23:00Z">
              <w:r>
                <w:rPr>
                  <w:rFonts w:ascii="Calibri" w:hAnsi="Calibri" w:cstheme="minorHAnsi"/>
                  <w:color w:val="000000"/>
                  <w:sz w:val="16"/>
                  <w:szCs w:val="16"/>
                </w:rPr>
                <w:t>1.66</w:t>
              </w:r>
            </w:ins>
          </w:p>
        </w:tc>
        <w:tc>
          <w:tcPr>
            <w:tcW w:w="463" w:type="dxa"/>
            <w:vAlign w:val="center"/>
            <w:tcPrChange w:id="23243" w:author="Στάθης Καπ" w:date="2023-03-03T06:27:00Z">
              <w:tcPr>
                <w:tcW w:w="463" w:type="dxa"/>
                <w:vAlign w:val="bottom"/>
              </w:tcPr>
            </w:tcPrChange>
          </w:tcPr>
          <w:p w14:paraId="6097AD7A" w14:textId="0561FFA9" w:rsidR="00C87CFE" w:rsidRPr="00CD1347" w:rsidRDefault="00C87CFE" w:rsidP="00C87CFE">
            <w:pPr>
              <w:jc w:val="center"/>
              <w:rPr>
                <w:ins w:id="23244" w:author="Στάθης Καπ" w:date="2023-03-03T04:01:00Z"/>
                <w:rFonts w:cstheme="minorHAnsi"/>
                <w:sz w:val="16"/>
                <w:szCs w:val="16"/>
              </w:rPr>
            </w:pPr>
            <w:ins w:id="23245" w:author="Στάθης Καπ" w:date="2023-03-03T06:23:00Z">
              <w:r>
                <w:rPr>
                  <w:rFonts w:ascii="Calibri" w:hAnsi="Calibri" w:cs="Calibri"/>
                  <w:color w:val="000000"/>
                  <w:sz w:val="16"/>
                  <w:szCs w:val="16"/>
                </w:rPr>
                <w:t>1780</w:t>
              </w:r>
            </w:ins>
          </w:p>
        </w:tc>
        <w:tc>
          <w:tcPr>
            <w:tcW w:w="541" w:type="dxa"/>
            <w:vAlign w:val="center"/>
            <w:tcPrChange w:id="23246" w:author="Στάθης Καπ" w:date="2023-03-03T06:27:00Z">
              <w:tcPr>
                <w:tcW w:w="541" w:type="dxa"/>
                <w:vAlign w:val="bottom"/>
              </w:tcPr>
            </w:tcPrChange>
          </w:tcPr>
          <w:p w14:paraId="35E71409" w14:textId="70224CAC" w:rsidR="00C87CFE" w:rsidRPr="00CD1347" w:rsidRDefault="00C87CFE" w:rsidP="00C87CFE">
            <w:pPr>
              <w:jc w:val="center"/>
              <w:rPr>
                <w:ins w:id="23247" w:author="Στάθης Καπ" w:date="2023-03-03T04:01:00Z"/>
                <w:rFonts w:cstheme="minorHAnsi"/>
                <w:sz w:val="16"/>
                <w:szCs w:val="16"/>
              </w:rPr>
            </w:pPr>
            <w:ins w:id="23248" w:author="Στάθης Καπ" w:date="2023-03-03T06:23:00Z">
              <w:r>
                <w:rPr>
                  <w:rFonts w:ascii="Calibri" w:hAnsi="Calibri" w:cs="Calibri"/>
                  <w:color w:val="000000"/>
                  <w:sz w:val="16"/>
                  <w:szCs w:val="16"/>
                </w:rPr>
                <w:t>0.351</w:t>
              </w:r>
            </w:ins>
          </w:p>
        </w:tc>
        <w:tc>
          <w:tcPr>
            <w:tcW w:w="589" w:type="dxa"/>
            <w:vAlign w:val="center"/>
            <w:tcPrChange w:id="23249" w:author="Στάθης Καπ" w:date="2023-03-03T06:27:00Z">
              <w:tcPr>
                <w:tcW w:w="589" w:type="dxa"/>
                <w:vAlign w:val="center"/>
              </w:tcPr>
            </w:tcPrChange>
          </w:tcPr>
          <w:p w14:paraId="7CF87AA0" w14:textId="6EE46741" w:rsidR="00C87CFE" w:rsidRPr="00CD1347" w:rsidRDefault="00C87CFE" w:rsidP="00C87CFE">
            <w:pPr>
              <w:jc w:val="center"/>
              <w:rPr>
                <w:ins w:id="23250" w:author="Στάθης Καπ" w:date="2023-03-03T04:01:00Z"/>
                <w:rFonts w:cstheme="minorHAnsi"/>
                <w:sz w:val="16"/>
                <w:szCs w:val="16"/>
              </w:rPr>
            </w:pPr>
            <w:ins w:id="23251" w:author="Στάθης Καπ" w:date="2023-03-03T06:23:00Z">
              <w:r>
                <w:rPr>
                  <w:rFonts w:ascii="Calibri" w:hAnsi="Calibri" w:cstheme="minorHAnsi"/>
                  <w:color w:val="000000"/>
                  <w:sz w:val="16"/>
                  <w:szCs w:val="16"/>
                </w:rPr>
                <w:t>1.66</w:t>
              </w:r>
            </w:ins>
          </w:p>
        </w:tc>
      </w:tr>
      <w:tr w:rsidR="00C87CFE" w:rsidRPr="00BB05AC" w14:paraId="6E866957" w14:textId="77777777" w:rsidTr="00F03C40">
        <w:tblPrEx>
          <w:tblW w:w="0" w:type="auto"/>
          <w:tblBorders>
            <w:insideH w:val="none" w:sz="0" w:space="0" w:color="auto"/>
            <w:insideV w:val="none" w:sz="0" w:space="0" w:color="auto"/>
          </w:tblBorders>
          <w:tblCellMar>
            <w:left w:w="0" w:type="dxa"/>
            <w:right w:w="0" w:type="dxa"/>
          </w:tblCellMar>
          <w:tblPrExChange w:id="2325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253" w:author="Στάθης Καπ" w:date="2023-03-03T04:01:00Z"/>
        </w:trPr>
        <w:tc>
          <w:tcPr>
            <w:tcW w:w="515" w:type="dxa"/>
            <w:tcBorders>
              <w:top w:val="nil"/>
              <w:bottom w:val="nil"/>
              <w:right w:val="single" w:sz="4" w:space="0" w:color="auto"/>
            </w:tcBorders>
            <w:shd w:val="clear" w:color="auto" w:fill="E7E6E6" w:themeFill="background2"/>
            <w:vAlign w:val="bottom"/>
            <w:tcPrChange w:id="23254" w:author="Στάθης Καπ" w:date="2023-03-03T06:27:00Z">
              <w:tcPr>
                <w:tcW w:w="515" w:type="dxa"/>
                <w:vAlign w:val="bottom"/>
              </w:tcPr>
            </w:tcPrChange>
          </w:tcPr>
          <w:p w14:paraId="0DAB2ECC" w14:textId="5F32ED66" w:rsidR="00C87CFE" w:rsidRPr="00CD1347" w:rsidRDefault="00C87CFE" w:rsidP="00C87CFE">
            <w:pPr>
              <w:jc w:val="center"/>
              <w:rPr>
                <w:ins w:id="23255" w:author="Στάθης Καπ" w:date="2023-03-03T04:01:00Z"/>
                <w:sz w:val="16"/>
                <w:szCs w:val="16"/>
              </w:rPr>
            </w:pPr>
            <w:ins w:id="23256" w:author="Στάθης Καπ" w:date="2023-03-03T04:08:00Z">
              <w:r w:rsidRPr="00CD1347">
                <w:rPr>
                  <w:rFonts w:ascii="Calibri" w:hAnsi="Calibri" w:cs="Calibri"/>
                  <w:color w:val="000000"/>
                  <w:sz w:val="16"/>
                  <w:szCs w:val="16"/>
                  <w:rPrChange w:id="23257" w:author="Στάθης Καπ" w:date="2023-03-03T04:10:00Z">
                    <w:rPr>
                      <w:rFonts w:ascii="Calibri" w:hAnsi="Calibri" w:cs="Calibri"/>
                      <w:color w:val="000000"/>
                      <w:sz w:val="18"/>
                      <w:szCs w:val="18"/>
                    </w:rPr>
                  </w:rPrChange>
                </w:rPr>
                <w:t>c204</w:t>
              </w:r>
            </w:ins>
          </w:p>
        </w:tc>
        <w:tc>
          <w:tcPr>
            <w:tcW w:w="560" w:type="dxa"/>
            <w:tcBorders>
              <w:left w:val="single" w:sz="4" w:space="0" w:color="auto"/>
            </w:tcBorders>
            <w:vAlign w:val="center"/>
            <w:tcPrChange w:id="23258" w:author="Στάθης Καπ" w:date="2023-03-03T06:27:00Z">
              <w:tcPr>
                <w:tcW w:w="560" w:type="dxa"/>
              </w:tcPr>
            </w:tcPrChange>
          </w:tcPr>
          <w:p w14:paraId="7B2F088B" w14:textId="5C193477" w:rsidR="00C87CFE" w:rsidRPr="00CD1347" w:rsidRDefault="00C87CFE" w:rsidP="00C87CFE">
            <w:pPr>
              <w:jc w:val="center"/>
              <w:rPr>
                <w:ins w:id="23259" w:author="Στάθης Καπ" w:date="2023-03-03T04:01:00Z"/>
                <w:rFonts w:cstheme="minorHAnsi"/>
                <w:sz w:val="16"/>
                <w:szCs w:val="16"/>
              </w:rPr>
            </w:pPr>
            <w:ins w:id="23260" w:author="Στάθης Καπ" w:date="2023-03-03T06:23:00Z">
              <w:r>
                <w:rPr>
                  <w:rFonts w:ascii="Calibri" w:hAnsi="Calibri" w:cs="Calibri"/>
                  <w:color w:val="000000"/>
                  <w:sz w:val="16"/>
                  <w:szCs w:val="16"/>
                </w:rPr>
                <w:t>1810</w:t>
              </w:r>
            </w:ins>
          </w:p>
        </w:tc>
        <w:tc>
          <w:tcPr>
            <w:tcW w:w="855" w:type="dxa"/>
            <w:vAlign w:val="center"/>
            <w:tcPrChange w:id="23261" w:author="Στάθης Καπ" w:date="2023-03-03T06:27:00Z">
              <w:tcPr>
                <w:tcW w:w="855" w:type="dxa"/>
              </w:tcPr>
            </w:tcPrChange>
          </w:tcPr>
          <w:p w14:paraId="5667C4CA" w14:textId="3D176BC9" w:rsidR="00C87CFE" w:rsidRPr="00CD1347" w:rsidRDefault="00C87CFE" w:rsidP="00C87CFE">
            <w:pPr>
              <w:jc w:val="center"/>
              <w:rPr>
                <w:ins w:id="23262" w:author="Στάθης Καπ" w:date="2023-03-03T04:01:00Z"/>
                <w:rFonts w:cstheme="minorHAnsi"/>
                <w:sz w:val="16"/>
                <w:szCs w:val="16"/>
              </w:rPr>
            </w:pPr>
            <w:ins w:id="23263" w:author="Στάθης Καπ" w:date="2023-03-03T06:23:00Z">
              <w:r>
                <w:rPr>
                  <w:rFonts w:ascii="Calibri" w:hAnsi="Calibri" w:cs="Calibri"/>
                  <w:color w:val="000000"/>
                  <w:sz w:val="16"/>
                  <w:szCs w:val="16"/>
                </w:rPr>
                <w:t>1810</w:t>
              </w:r>
            </w:ins>
          </w:p>
        </w:tc>
        <w:tc>
          <w:tcPr>
            <w:tcW w:w="544" w:type="dxa"/>
            <w:vAlign w:val="center"/>
            <w:tcPrChange w:id="23264" w:author="Στάθης Καπ" w:date="2023-03-03T06:27:00Z">
              <w:tcPr>
                <w:tcW w:w="544" w:type="dxa"/>
                <w:vAlign w:val="bottom"/>
              </w:tcPr>
            </w:tcPrChange>
          </w:tcPr>
          <w:p w14:paraId="65F562CE" w14:textId="70524C39" w:rsidR="00C87CFE" w:rsidRPr="00CD1347" w:rsidRDefault="00C87CFE" w:rsidP="00C87CFE">
            <w:pPr>
              <w:jc w:val="center"/>
              <w:rPr>
                <w:ins w:id="23265" w:author="Στάθης Καπ" w:date="2023-03-03T04:01:00Z"/>
                <w:rFonts w:cstheme="minorHAnsi"/>
                <w:sz w:val="16"/>
                <w:szCs w:val="16"/>
              </w:rPr>
            </w:pPr>
            <w:ins w:id="23266" w:author="Στάθης Καπ" w:date="2023-03-03T06:23:00Z">
              <w:r>
                <w:rPr>
                  <w:rFonts w:ascii="Calibri" w:hAnsi="Calibri" w:cs="Calibri"/>
                  <w:color w:val="000000"/>
                  <w:sz w:val="16"/>
                  <w:szCs w:val="16"/>
                </w:rPr>
                <w:t>1810</w:t>
              </w:r>
            </w:ins>
          </w:p>
        </w:tc>
        <w:tc>
          <w:tcPr>
            <w:tcW w:w="621" w:type="dxa"/>
            <w:vAlign w:val="center"/>
            <w:tcPrChange w:id="23267" w:author="Στάθης Καπ" w:date="2023-03-03T06:27:00Z">
              <w:tcPr>
                <w:tcW w:w="621" w:type="dxa"/>
                <w:vAlign w:val="bottom"/>
              </w:tcPr>
            </w:tcPrChange>
          </w:tcPr>
          <w:p w14:paraId="11DC687B" w14:textId="4758D715" w:rsidR="00C87CFE" w:rsidRPr="00CD1347" w:rsidRDefault="00C87CFE" w:rsidP="00C87CFE">
            <w:pPr>
              <w:jc w:val="center"/>
              <w:rPr>
                <w:ins w:id="23268" w:author="Στάθης Καπ" w:date="2023-03-03T04:01:00Z"/>
                <w:rFonts w:cstheme="minorHAnsi"/>
                <w:sz w:val="16"/>
                <w:szCs w:val="16"/>
              </w:rPr>
            </w:pPr>
            <w:ins w:id="23269" w:author="Στάθης Καπ" w:date="2023-03-03T06:23:00Z">
              <w:r>
                <w:rPr>
                  <w:rFonts w:ascii="Calibri" w:hAnsi="Calibri" w:cs="Calibri"/>
                  <w:color w:val="000000"/>
                  <w:sz w:val="16"/>
                  <w:szCs w:val="16"/>
                </w:rPr>
                <w:t>0.184</w:t>
              </w:r>
            </w:ins>
          </w:p>
        </w:tc>
        <w:tc>
          <w:tcPr>
            <w:tcW w:w="669" w:type="dxa"/>
            <w:vAlign w:val="center"/>
            <w:tcPrChange w:id="23270" w:author="Στάθης Καπ" w:date="2023-03-03T06:27:00Z">
              <w:tcPr>
                <w:tcW w:w="669" w:type="dxa"/>
                <w:vAlign w:val="center"/>
              </w:tcPr>
            </w:tcPrChange>
          </w:tcPr>
          <w:p w14:paraId="4FA102E3" w14:textId="36402A47" w:rsidR="00C87CFE" w:rsidRPr="00CD1347" w:rsidRDefault="00C87CFE" w:rsidP="00C87CFE">
            <w:pPr>
              <w:jc w:val="center"/>
              <w:rPr>
                <w:ins w:id="23271" w:author="Στάθης Καπ" w:date="2023-03-03T04:01:00Z"/>
                <w:rFonts w:cstheme="minorHAnsi"/>
                <w:sz w:val="16"/>
                <w:szCs w:val="16"/>
              </w:rPr>
            </w:pPr>
            <w:ins w:id="23272" w:author="Στάθης Καπ" w:date="2023-03-03T06:23:00Z">
              <w:r>
                <w:rPr>
                  <w:rFonts w:ascii="Calibri" w:hAnsi="Calibri" w:cstheme="minorHAnsi"/>
                  <w:color w:val="000000"/>
                  <w:sz w:val="16"/>
                  <w:szCs w:val="16"/>
                </w:rPr>
                <w:t>0</w:t>
              </w:r>
            </w:ins>
          </w:p>
        </w:tc>
        <w:tc>
          <w:tcPr>
            <w:tcW w:w="543" w:type="dxa"/>
            <w:vAlign w:val="center"/>
            <w:tcPrChange w:id="23273" w:author="Στάθης Καπ" w:date="2023-03-03T06:27:00Z">
              <w:tcPr>
                <w:tcW w:w="543" w:type="dxa"/>
                <w:vAlign w:val="bottom"/>
              </w:tcPr>
            </w:tcPrChange>
          </w:tcPr>
          <w:p w14:paraId="6EF88DE3" w14:textId="3D453406" w:rsidR="00C87CFE" w:rsidRPr="00CD1347" w:rsidRDefault="00C87CFE" w:rsidP="00C87CFE">
            <w:pPr>
              <w:jc w:val="center"/>
              <w:rPr>
                <w:ins w:id="23274" w:author="Στάθης Καπ" w:date="2023-03-03T04:01:00Z"/>
                <w:rFonts w:cstheme="minorHAnsi"/>
                <w:sz w:val="16"/>
                <w:szCs w:val="16"/>
              </w:rPr>
            </w:pPr>
            <w:ins w:id="23275" w:author="Στάθης Καπ" w:date="2023-03-03T06:23:00Z">
              <w:r>
                <w:rPr>
                  <w:rFonts w:ascii="Calibri" w:hAnsi="Calibri" w:cs="Calibri"/>
                  <w:color w:val="000000"/>
                  <w:sz w:val="16"/>
                  <w:szCs w:val="16"/>
                </w:rPr>
                <w:t>1800</w:t>
              </w:r>
            </w:ins>
          </w:p>
        </w:tc>
        <w:tc>
          <w:tcPr>
            <w:tcW w:w="621" w:type="dxa"/>
            <w:vAlign w:val="center"/>
            <w:tcPrChange w:id="23276" w:author="Στάθης Καπ" w:date="2023-03-03T06:27:00Z">
              <w:tcPr>
                <w:tcW w:w="621" w:type="dxa"/>
                <w:vAlign w:val="bottom"/>
              </w:tcPr>
            </w:tcPrChange>
          </w:tcPr>
          <w:p w14:paraId="50682BFC" w14:textId="76E1B586" w:rsidR="00C87CFE" w:rsidRPr="00CD1347" w:rsidRDefault="00C87CFE" w:rsidP="00C87CFE">
            <w:pPr>
              <w:jc w:val="center"/>
              <w:rPr>
                <w:ins w:id="23277" w:author="Στάθης Καπ" w:date="2023-03-03T04:01:00Z"/>
                <w:rFonts w:cstheme="minorHAnsi"/>
                <w:sz w:val="16"/>
                <w:szCs w:val="16"/>
              </w:rPr>
            </w:pPr>
            <w:ins w:id="23278" w:author="Στάθης Καπ" w:date="2023-03-03T06:23:00Z">
              <w:r>
                <w:rPr>
                  <w:rFonts w:ascii="Calibri" w:hAnsi="Calibri" w:cs="Calibri"/>
                  <w:color w:val="000000"/>
                  <w:sz w:val="16"/>
                  <w:szCs w:val="16"/>
                </w:rPr>
                <w:t>0.174</w:t>
              </w:r>
            </w:ins>
          </w:p>
        </w:tc>
        <w:tc>
          <w:tcPr>
            <w:tcW w:w="669" w:type="dxa"/>
            <w:vAlign w:val="center"/>
            <w:tcPrChange w:id="23279" w:author="Στάθης Καπ" w:date="2023-03-03T06:27:00Z">
              <w:tcPr>
                <w:tcW w:w="669" w:type="dxa"/>
                <w:vAlign w:val="center"/>
              </w:tcPr>
            </w:tcPrChange>
          </w:tcPr>
          <w:p w14:paraId="476C3963" w14:textId="4BFDBB5B" w:rsidR="00C87CFE" w:rsidRPr="00CD1347" w:rsidRDefault="00C87CFE" w:rsidP="00C87CFE">
            <w:pPr>
              <w:jc w:val="center"/>
              <w:rPr>
                <w:ins w:id="23280" w:author="Στάθης Καπ" w:date="2023-03-03T04:01:00Z"/>
                <w:rFonts w:cstheme="minorHAnsi"/>
                <w:sz w:val="16"/>
                <w:szCs w:val="16"/>
              </w:rPr>
            </w:pPr>
            <w:ins w:id="23281" w:author="Στάθης Καπ" w:date="2023-03-03T06:23:00Z">
              <w:r>
                <w:rPr>
                  <w:rFonts w:ascii="Calibri" w:hAnsi="Calibri" w:cstheme="minorHAnsi"/>
                  <w:color w:val="000000"/>
                  <w:sz w:val="16"/>
                  <w:szCs w:val="16"/>
                </w:rPr>
                <w:t>0.55</w:t>
              </w:r>
            </w:ins>
          </w:p>
        </w:tc>
        <w:tc>
          <w:tcPr>
            <w:tcW w:w="508" w:type="dxa"/>
            <w:vAlign w:val="center"/>
            <w:tcPrChange w:id="23282" w:author="Στάθης Καπ" w:date="2023-03-03T06:27:00Z">
              <w:tcPr>
                <w:tcW w:w="508" w:type="dxa"/>
                <w:vAlign w:val="bottom"/>
              </w:tcPr>
            </w:tcPrChange>
          </w:tcPr>
          <w:p w14:paraId="1DE278D0" w14:textId="674BC7E5" w:rsidR="00C87CFE" w:rsidRPr="00CD1347" w:rsidRDefault="00C87CFE" w:rsidP="00C87CFE">
            <w:pPr>
              <w:jc w:val="center"/>
              <w:rPr>
                <w:ins w:id="23283" w:author="Στάθης Καπ" w:date="2023-03-03T04:01:00Z"/>
                <w:rFonts w:cstheme="minorHAnsi"/>
                <w:sz w:val="16"/>
                <w:szCs w:val="16"/>
              </w:rPr>
            </w:pPr>
            <w:ins w:id="23284" w:author="Στάθης Καπ" w:date="2023-03-03T06:23:00Z">
              <w:r>
                <w:rPr>
                  <w:rFonts w:ascii="Calibri" w:hAnsi="Calibri" w:cs="Calibri"/>
                  <w:color w:val="000000"/>
                  <w:sz w:val="16"/>
                  <w:szCs w:val="16"/>
                </w:rPr>
                <w:t>1800</w:t>
              </w:r>
            </w:ins>
          </w:p>
        </w:tc>
        <w:tc>
          <w:tcPr>
            <w:tcW w:w="541" w:type="dxa"/>
            <w:vAlign w:val="center"/>
            <w:tcPrChange w:id="23285" w:author="Στάθης Καπ" w:date="2023-03-03T06:27:00Z">
              <w:tcPr>
                <w:tcW w:w="541" w:type="dxa"/>
                <w:vAlign w:val="bottom"/>
              </w:tcPr>
            </w:tcPrChange>
          </w:tcPr>
          <w:p w14:paraId="144181FB" w14:textId="01C059CA" w:rsidR="00C87CFE" w:rsidRPr="00CD1347" w:rsidRDefault="00C87CFE" w:rsidP="00C87CFE">
            <w:pPr>
              <w:jc w:val="center"/>
              <w:rPr>
                <w:ins w:id="23286" w:author="Στάθης Καπ" w:date="2023-03-03T04:01:00Z"/>
                <w:rFonts w:cstheme="minorHAnsi"/>
                <w:sz w:val="16"/>
                <w:szCs w:val="16"/>
              </w:rPr>
            </w:pPr>
            <w:ins w:id="23287" w:author="Στάθης Καπ" w:date="2023-03-03T06:23:00Z">
              <w:r>
                <w:rPr>
                  <w:rFonts w:ascii="Calibri" w:hAnsi="Calibri" w:cs="Calibri"/>
                  <w:color w:val="000000"/>
                  <w:sz w:val="16"/>
                  <w:szCs w:val="16"/>
                </w:rPr>
                <w:t>0.367</w:t>
              </w:r>
            </w:ins>
          </w:p>
        </w:tc>
        <w:tc>
          <w:tcPr>
            <w:tcW w:w="589" w:type="dxa"/>
            <w:vAlign w:val="center"/>
            <w:tcPrChange w:id="23288" w:author="Στάθης Καπ" w:date="2023-03-03T06:27:00Z">
              <w:tcPr>
                <w:tcW w:w="589" w:type="dxa"/>
                <w:vAlign w:val="center"/>
              </w:tcPr>
            </w:tcPrChange>
          </w:tcPr>
          <w:p w14:paraId="3024396D" w14:textId="4B4141B8" w:rsidR="00C87CFE" w:rsidRPr="00CD1347" w:rsidRDefault="00C87CFE" w:rsidP="00C87CFE">
            <w:pPr>
              <w:jc w:val="center"/>
              <w:rPr>
                <w:ins w:id="23289" w:author="Στάθης Καπ" w:date="2023-03-03T04:01:00Z"/>
                <w:rFonts w:cstheme="minorHAnsi"/>
                <w:sz w:val="16"/>
                <w:szCs w:val="16"/>
              </w:rPr>
            </w:pPr>
            <w:ins w:id="23290" w:author="Στάθης Καπ" w:date="2023-03-03T06:23:00Z">
              <w:r>
                <w:rPr>
                  <w:rFonts w:ascii="Calibri" w:hAnsi="Calibri" w:cstheme="minorHAnsi"/>
                  <w:color w:val="000000"/>
                  <w:sz w:val="16"/>
                  <w:szCs w:val="16"/>
                </w:rPr>
                <w:t>0.55</w:t>
              </w:r>
            </w:ins>
          </w:p>
        </w:tc>
        <w:tc>
          <w:tcPr>
            <w:tcW w:w="463" w:type="dxa"/>
            <w:vAlign w:val="center"/>
            <w:tcPrChange w:id="23291" w:author="Στάθης Καπ" w:date="2023-03-03T06:27:00Z">
              <w:tcPr>
                <w:tcW w:w="463" w:type="dxa"/>
                <w:vAlign w:val="bottom"/>
              </w:tcPr>
            </w:tcPrChange>
          </w:tcPr>
          <w:p w14:paraId="78BBC9C2" w14:textId="3D2B2F53" w:rsidR="00C87CFE" w:rsidRPr="00CD1347" w:rsidRDefault="00C87CFE" w:rsidP="00C87CFE">
            <w:pPr>
              <w:jc w:val="center"/>
              <w:rPr>
                <w:ins w:id="23292" w:author="Στάθης Καπ" w:date="2023-03-03T04:01:00Z"/>
                <w:rFonts w:cstheme="minorHAnsi"/>
                <w:sz w:val="16"/>
                <w:szCs w:val="16"/>
              </w:rPr>
            </w:pPr>
            <w:ins w:id="23293" w:author="Στάθης Καπ" w:date="2023-03-03T06:23:00Z">
              <w:r>
                <w:rPr>
                  <w:rFonts w:ascii="Calibri" w:hAnsi="Calibri" w:cs="Calibri"/>
                  <w:color w:val="000000"/>
                  <w:sz w:val="16"/>
                  <w:szCs w:val="16"/>
                </w:rPr>
                <w:t>1800</w:t>
              </w:r>
            </w:ins>
          </w:p>
        </w:tc>
        <w:tc>
          <w:tcPr>
            <w:tcW w:w="541" w:type="dxa"/>
            <w:vAlign w:val="center"/>
            <w:tcPrChange w:id="23294" w:author="Στάθης Καπ" w:date="2023-03-03T06:27:00Z">
              <w:tcPr>
                <w:tcW w:w="541" w:type="dxa"/>
                <w:vAlign w:val="bottom"/>
              </w:tcPr>
            </w:tcPrChange>
          </w:tcPr>
          <w:p w14:paraId="57381C66" w14:textId="2D2115F7" w:rsidR="00C87CFE" w:rsidRPr="00CD1347" w:rsidRDefault="00C87CFE" w:rsidP="00C87CFE">
            <w:pPr>
              <w:jc w:val="center"/>
              <w:rPr>
                <w:ins w:id="23295" w:author="Στάθης Καπ" w:date="2023-03-03T04:01:00Z"/>
                <w:rFonts w:cstheme="minorHAnsi"/>
                <w:sz w:val="16"/>
                <w:szCs w:val="16"/>
              </w:rPr>
            </w:pPr>
            <w:ins w:id="23296" w:author="Στάθης Καπ" w:date="2023-03-03T06:23:00Z">
              <w:r>
                <w:rPr>
                  <w:rFonts w:ascii="Calibri" w:hAnsi="Calibri" w:cs="Calibri"/>
                  <w:color w:val="000000"/>
                  <w:sz w:val="16"/>
                  <w:szCs w:val="16"/>
                </w:rPr>
                <w:t>0.343</w:t>
              </w:r>
            </w:ins>
          </w:p>
        </w:tc>
        <w:tc>
          <w:tcPr>
            <w:tcW w:w="589" w:type="dxa"/>
            <w:vAlign w:val="center"/>
            <w:tcPrChange w:id="23297" w:author="Στάθης Καπ" w:date="2023-03-03T06:27:00Z">
              <w:tcPr>
                <w:tcW w:w="589" w:type="dxa"/>
                <w:vAlign w:val="center"/>
              </w:tcPr>
            </w:tcPrChange>
          </w:tcPr>
          <w:p w14:paraId="1EA657E3" w14:textId="69547115" w:rsidR="00C87CFE" w:rsidRPr="00CD1347" w:rsidRDefault="00C87CFE" w:rsidP="00C87CFE">
            <w:pPr>
              <w:jc w:val="center"/>
              <w:rPr>
                <w:ins w:id="23298" w:author="Στάθης Καπ" w:date="2023-03-03T04:01:00Z"/>
                <w:rFonts w:cstheme="minorHAnsi"/>
                <w:sz w:val="16"/>
                <w:szCs w:val="16"/>
              </w:rPr>
            </w:pPr>
            <w:ins w:id="23299" w:author="Στάθης Καπ" w:date="2023-03-03T06:23:00Z">
              <w:r>
                <w:rPr>
                  <w:rFonts w:ascii="Calibri" w:hAnsi="Calibri" w:cstheme="minorHAnsi"/>
                  <w:color w:val="000000"/>
                  <w:sz w:val="16"/>
                  <w:szCs w:val="16"/>
                </w:rPr>
                <w:t>0.55</w:t>
              </w:r>
            </w:ins>
          </w:p>
        </w:tc>
      </w:tr>
      <w:tr w:rsidR="00C87CFE" w:rsidRPr="00BB05AC" w14:paraId="2CC5AA8D" w14:textId="77777777" w:rsidTr="00F03C40">
        <w:tblPrEx>
          <w:tblW w:w="0" w:type="auto"/>
          <w:tblBorders>
            <w:insideH w:val="none" w:sz="0" w:space="0" w:color="auto"/>
            <w:insideV w:val="none" w:sz="0" w:space="0" w:color="auto"/>
          </w:tblBorders>
          <w:tblCellMar>
            <w:left w:w="0" w:type="dxa"/>
            <w:right w:w="0" w:type="dxa"/>
          </w:tblCellMar>
          <w:tblPrExChange w:id="2330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301" w:author="Στάθης Καπ" w:date="2023-03-03T04:01:00Z"/>
        </w:trPr>
        <w:tc>
          <w:tcPr>
            <w:tcW w:w="515" w:type="dxa"/>
            <w:tcBorders>
              <w:top w:val="nil"/>
              <w:bottom w:val="nil"/>
              <w:right w:val="single" w:sz="4" w:space="0" w:color="auto"/>
            </w:tcBorders>
            <w:shd w:val="clear" w:color="auto" w:fill="E7E6E6" w:themeFill="background2"/>
            <w:vAlign w:val="bottom"/>
            <w:tcPrChange w:id="23302" w:author="Στάθης Καπ" w:date="2023-03-03T06:27:00Z">
              <w:tcPr>
                <w:tcW w:w="515" w:type="dxa"/>
                <w:vAlign w:val="bottom"/>
              </w:tcPr>
            </w:tcPrChange>
          </w:tcPr>
          <w:p w14:paraId="3584328E" w14:textId="63054D4C" w:rsidR="00C87CFE" w:rsidRPr="00CD1347" w:rsidRDefault="00C87CFE" w:rsidP="00C87CFE">
            <w:pPr>
              <w:jc w:val="center"/>
              <w:rPr>
                <w:ins w:id="23303" w:author="Στάθης Καπ" w:date="2023-03-03T04:01:00Z"/>
                <w:sz w:val="16"/>
                <w:szCs w:val="16"/>
              </w:rPr>
            </w:pPr>
            <w:ins w:id="23304" w:author="Στάθης Καπ" w:date="2023-03-03T04:08:00Z">
              <w:r w:rsidRPr="00CD1347">
                <w:rPr>
                  <w:rFonts w:ascii="Calibri" w:hAnsi="Calibri" w:cs="Calibri"/>
                  <w:color w:val="000000"/>
                  <w:sz w:val="16"/>
                  <w:szCs w:val="16"/>
                  <w:rPrChange w:id="23305" w:author="Στάθης Καπ" w:date="2023-03-03T04:10:00Z">
                    <w:rPr>
                      <w:rFonts w:ascii="Calibri" w:hAnsi="Calibri" w:cs="Calibri"/>
                      <w:color w:val="000000"/>
                      <w:sz w:val="18"/>
                      <w:szCs w:val="18"/>
                    </w:rPr>
                  </w:rPrChange>
                </w:rPr>
                <w:t>c205</w:t>
              </w:r>
            </w:ins>
          </w:p>
        </w:tc>
        <w:tc>
          <w:tcPr>
            <w:tcW w:w="560" w:type="dxa"/>
            <w:tcBorders>
              <w:left w:val="single" w:sz="4" w:space="0" w:color="auto"/>
            </w:tcBorders>
            <w:vAlign w:val="center"/>
            <w:tcPrChange w:id="23306" w:author="Στάθης Καπ" w:date="2023-03-03T06:27:00Z">
              <w:tcPr>
                <w:tcW w:w="560" w:type="dxa"/>
              </w:tcPr>
            </w:tcPrChange>
          </w:tcPr>
          <w:p w14:paraId="2B94467B" w14:textId="2A094330" w:rsidR="00C87CFE" w:rsidRPr="00CD1347" w:rsidRDefault="00C87CFE" w:rsidP="00C87CFE">
            <w:pPr>
              <w:jc w:val="center"/>
              <w:rPr>
                <w:ins w:id="23307" w:author="Στάθης Καπ" w:date="2023-03-03T04:01:00Z"/>
                <w:rFonts w:cstheme="minorHAnsi"/>
                <w:sz w:val="16"/>
                <w:szCs w:val="16"/>
              </w:rPr>
            </w:pPr>
            <w:ins w:id="23308" w:author="Στάθης Καπ" w:date="2023-03-03T06:23:00Z">
              <w:r>
                <w:rPr>
                  <w:rFonts w:ascii="Calibri" w:hAnsi="Calibri" w:cs="Calibri"/>
                  <w:color w:val="000000"/>
                  <w:sz w:val="16"/>
                  <w:szCs w:val="16"/>
                </w:rPr>
                <w:t>1810</w:t>
              </w:r>
            </w:ins>
          </w:p>
        </w:tc>
        <w:tc>
          <w:tcPr>
            <w:tcW w:w="855" w:type="dxa"/>
            <w:vAlign w:val="center"/>
            <w:tcPrChange w:id="23309" w:author="Στάθης Καπ" w:date="2023-03-03T06:27:00Z">
              <w:tcPr>
                <w:tcW w:w="855" w:type="dxa"/>
              </w:tcPr>
            </w:tcPrChange>
          </w:tcPr>
          <w:p w14:paraId="7260AECD" w14:textId="3F64F379" w:rsidR="00C87CFE" w:rsidRPr="00CD1347" w:rsidRDefault="00C87CFE" w:rsidP="00C87CFE">
            <w:pPr>
              <w:jc w:val="center"/>
              <w:rPr>
                <w:ins w:id="23310" w:author="Στάθης Καπ" w:date="2023-03-03T04:01:00Z"/>
                <w:rFonts w:cstheme="minorHAnsi"/>
                <w:sz w:val="16"/>
                <w:szCs w:val="16"/>
              </w:rPr>
            </w:pPr>
            <w:ins w:id="23311" w:author="Στάθης Καπ" w:date="2023-03-03T06:23:00Z">
              <w:r>
                <w:rPr>
                  <w:rFonts w:ascii="Calibri" w:hAnsi="Calibri" w:cs="Calibri"/>
                  <w:color w:val="000000"/>
                  <w:sz w:val="16"/>
                  <w:szCs w:val="16"/>
                </w:rPr>
                <w:t>1810</w:t>
              </w:r>
            </w:ins>
          </w:p>
        </w:tc>
        <w:tc>
          <w:tcPr>
            <w:tcW w:w="544" w:type="dxa"/>
            <w:vAlign w:val="center"/>
            <w:tcPrChange w:id="23312" w:author="Στάθης Καπ" w:date="2023-03-03T06:27:00Z">
              <w:tcPr>
                <w:tcW w:w="544" w:type="dxa"/>
                <w:vAlign w:val="bottom"/>
              </w:tcPr>
            </w:tcPrChange>
          </w:tcPr>
          <w:p w14:paraId="021EF1AD" w14:textId="2B2CE8B4" w:rsidR="00C87CFE" w:rsidRPr="00CD1347" w:rsidRDefault="00C87CFE" w:rsidP="00C87CFE">
            <w:pPr>
              <w:jc w:val="center"/>
              <w:rPr>
                <w:ins w:id="23313" w:author="Στάθης Καπ" w:date="2023-03-03T04:01:00Z"/>
                <w:rFonts w:cstheme="minorHAnsi"/>
                <w:sz w:val="16"/>
                <w:szCs w:val="16"/>
              </w:rPr>
            </w:pPr>
            <w:ins w:id="23314" w:author="Στάθης Καπ" w:date="2023-03-03T06:23:00Z">
              <w:r>
                <w:rPr>
                  <w:rFonts w:ascii="Calibri" w:hAnsi="Calibri" w:cs="Calibri"/>
                  <w:color w:val="000000"/>
                  <w:sz w:val="16"/>
                  <w:szCs w:val="16"/>
                </w:rPr>
                <w:t>1810</w:t>
              </w:r>
            </w:ins>
          </w:p>
        </w:tc>
        <w:tc>
          <w:tcPr>
            <w:tcW w:w="621" w:type="dxa"/>
            <w:vAlign w:val="center"/>
            <w:tcPrChange w:id="23315" w:author="Στάθης Καπ" w:date="2023-03-03T06:27:00Z">
              <w:tcPr>
                <w:tcW w:w="621" w:type="dxa"/>
                <w:vAlign w:val="bottom"/>
              </w:tcPr>
            </w:tcPrChange>
          </w:tcPr>
          <w:p w14:paraId="782A2F6B" w14:textId="0469FAA4" w:rsidR="00C87CFE" w:rsidRPr="00CD1347" w:rsidRDefault="00C87CFE" w:rsidP="00C87CFE">
            <w:pPr>
              <w:jc w:val="center"/>
              <w:rPr>
                <w:ins w:id="23316" w:author="Στάθης Καπ" w:date="2023-03-03T04:01:00Z"/>
                <w:rFonts w:cstheme="minorHAnsi"/>
                <w:sz w:val="16"/>
                <w:szCs w:val="16"/>
              </w:rPr>
            </w:pPr>
            <w:ins w:id="23317" w:author="Στάθης Καπ" w:date="2023-03-03T06:23:00Z">
              <w:r>
                <w:rPr>
                  <w:rFonts w:ascii="Calibri" w:hAnsi="Calibri" w:cs="Calibri"/>
                  <w:color w:val="000000"/>
                  <w:sz w:val="16"/>
                  <w:szCs w:val="16"/>
                </w:rPr>
                <w:t>0.219</w:t>
              </w:r>
            </w:ins>
          </w:p>
        </w:tc>
        <w:tc>
          <w:tcPr>
            <w:tcW w:w="669" w:type="dxa"/>
            <w:vAlign w:val="center"/>
            <w:tcPrChange w:id="23318" w:author="Στάθης Καπ" w:date="2023-03-03T06:27:00Z">
              <w:tcPr>
                <w:tcW w:w="669" w:type="dxa"/>
                <w:vAlign w:val="center"/>
              </w:tcPr>
            </w:tcPrChange>
          </w:tcPr>
          <w:p w14:paraId="056A1736" w14:textId="70C10C77" w:rsidR="00C87CFE" w:rsidRPr="00CD1347" w:rsidRDefault="00C87CFE" w:rsidP="00C87CFE">
            <w:pPr>
              <w:jc w:val="center"/>
              <w:rPr>
                <w:ins w:id="23319" w:author="Στάθης Καπ" w:date="2023-03-03T04:01:00Z"/>
                <w:rFonts w:cstheme="minorHAnsi"/>
                <w:sz w:val="16"/>
                <w:szCs w:val="16"/>
              </w:rPr>
            </w:pPr>
            <w:ins w:id="23320" w:author="Στάθης Καπ" w:date="2023-03-03T06:23:00Z">
              <w:r>
                <w:rPr>
                  <w:rFonts w:ascii="Calibri" w:hAnsi="Calibri" w:cstheme="minorHAnsi"/>
                  <w:color w:val="000000"/>
                  <w:sz w:val="16"/>
                  <w:szCs w:val="16"/>
                </w:rPr>
                <w:t>0</w:t>
              </w:r>
            </w:ins>
          </w:p>
        </w:tc>
        <w:tc>
          <w:tcPr>
            <w:tcW w:w="543" w:type="dxa"/>
            <w:vAlign w:val="center"/>
            <w:tcPrChange w:id="23321" w:author="Στάθης Καπ" w:date="2023-03-03T06:27:00Z">
              <w:tcPr>
                <w:tcW w:w="543" w:type="dxa"/>
                <w:vAlign w:val="bottom"/>
              </w:tcPr>
            </w:tcPrChange>
          </w:tcPr>
          <w:p w14:paraId="5209160F" w14:textId="062D1163" w:rsidR="00C87CFE" w:rsidRPr="00CD1347" w:rsidRDefault="00C87CFE" w:rsidP="00C87CFE">
            <w:pPr>
              <w:jc w:val="center"/>
              <w:rPr>
                <w:ins w:id="23322" w:author="Στάθης Καπ" w:date="2023-03-03T04:01:00Z"/>
                <w:rFonts w:cstheme="minorHAnsi"/>
                <w:sz w:val="16"/>
                <w:szCs w:val="16"/>
              </w:rPr>
            </w:pPr>
            <w:ins w:id="23323" w:author="Στάθης Καπ" w:date="2023-03-03T06:23:00Z">
              <w:r>
                <w:rPr>
                  <w:rFonts w:ascii="Calibri" w:hAnsi="Calibri" w:cs="Calibri"/>
                  <w:color w:val="000000"/>
                  <w:sz w:val="16"/>
                  <w:szCs w:val="16"/>
                </w:rPr>
                <w:t>1810</w:t>
              </w:r>
            </w:ins>
          </w:p>
        </w:tc>
        <w:tc>
          <w:tcPr>
            <w:tcW w:w="621" w:type="dxa"/>
            <w:vAlign w:val="center"/>
            <w:tcPrChange w:id="23324" w:author="Στάθης Καπ" w:date="2023-03-03T06:27:00Z">
              <w:tcPr>
                <w:tcW w:w="621" w:type="dxa"/>
                <w:vAlign w:val="bottom"/>
              </w:tcPr>
            </w:tcPrChange>
          </w:tcPr>
          <w:p w14:paraId="41A01411" w14:textId="5ACDE2EB" w:rsidR="00C87CFE" w:rsidRPr="00CD1347" w:rsidRDefault="00C87CFE" w:rsidP="00C87CFE">
            <w:pPr>
              <w:jc w:val="center"/>
              <w:rPr>
                <w:ins w:id="23325" w:author="Στάθης Καπ" w:date="2023-03-03T04:01:00Z"/>
                <w:rFonts w:cstheme="minorHAnsi"/>
                <w:sz w:val="16"/>
                <w:szCs w:val="16"/>
              </w:rPr>
            </w:pPr>
            <w:ins w:id="23326" w:author="Στάθης Καπ" w:date="2023-03-03T06:23:00Z">
              <w:r>
                <w:rPr>
                  <w:rFonts w:ascii="Calibri" w:hAnsi="Calibri" w:cs="Calibri"/>
                  <w:color w:val="000000"/>
                  <w:sz w:val="16"/>
                  <w:szCs w:val="16"/>
                </w:rPr>
                <w:t>0.155</w:t>
              </w:r>
            </w:ins>
          </w:p>
        </w:tc>
        <w:tc>
          <w:tcPr>
            <w:tcW w:w="669" w:type="dxa"/>
            <w:vAlign w:val="center"/>
            <w:tcPrChange w:id="23327" w:author="Στάθης Καπ" w:date="2023-03-03T06:27:00Z">
              <w:tcPr>
                <w:tcW w:w="669" w:type="dxa"/>
                <w:vAlign w:val="center"/>
              </w:tcPr>
            </w:tcPrChange>
          </w:tcPr>
          <w:p w14:paraId="352EA91E" w14:textId="27872717" w:rsidR="00C87CFE" w:rsidRPr="00CD1347" w:rsidRDefault="00C87CFE" w:rsidP="00C87CFE">
            <w:pPr>
              <w:jc w:val="center"/>
              <w:rPr>
                <w:ins w:id="23328" w:author="Στάθης Καπ" w:date="2023-03-03T04:01:00Z"/>
                <w:rFonts w:cstheme="minorHAnsi"/>
                <w:sz w:val="16"/>
                <w:szCs w:val="16"/>
              </w:rPr>
            </w:pPr>
            <w:ins w:id="23329" w:author="Στάθης Καπ" w:date="2023-03-03T06:23:00Z">
              <w:r>
                <w:rPr>
                  <w:rFonts w:ascii="Calibri" w:hAnsi="Calibri" w:cstheme="minorHAnsi"/>
                  <w:color w:val="000000"/>
                  <w:sz w:val="16"/>
                  <w:szCs w:val="16"/>
                </w:rPr>
                <w:t>0</w:t>
              </w:r>
            </w:ins>
          </w:p>
        </w:tc>
        <w:tc>
          <w:tcPr>
            <w:tcW w:w="508" w:type="dxa"/>
            <w:vAlign w:val="center"/>
            <w:tcPrChange w:id="23330" w:author="Στάθης Καπ" w:date="2023-03-03T06:27:00Z">
              <w:tcPr>
                <w:tcW w:w="508" w:type="dxa"/>
                <w:vAlign w:val="bottom"/>
              </w:tcPr>
            </w:tcPrChange>
          </w:tcPr>
          <w:p w14:paraId="5A1AAEAD" w14:textId="44059849" w:rsidR="00C87CFE" w:rsidRPr="00CD1347" w:rsidRDefault="00C87CFE" w:rsidP="00C87CFE">
            <w:pPr>
              <w:jc w:val="center"/>
              <w:rPr>
                <w:ins w:id="23331" w:author="Στάθης Καπ" w:date="2023-03-03T04:01:00Z"/>
                <w:rFonts w:cstheme="minorHAnsi"/>
                <w:sz w:val="16"/>
                <w:szCs w:val="16"/>
              </w:rPr>
            </w:pPr>
            <w:ins w:id="23332" w:author="Στάθης Καπ" w:date="2023-03-03T06:23:00Z">
              <w:r>
                <w:rPr>
                  <w:rFonts w:ascii="Calibri" w:hAnsi="Calibri" w:cs="Calibri"/>
                  <w:color w:val="000000"/>
                  <w:sz w:val="16"/>
                  <w:szCs w:val="16"/>
                </w:rPr>
                <w:t>1810</w:t>
              </w:r>
            </w:ins>
          </w:p>
        </w:tc>
        <w:tc>
          <w:tcPr>
            <w:tcW w:w="541" w:type="dxa"/>
            <w:vAlign w:val="center"/>
            <w:tcPrChange w:id="23333" w:author="Στάθης Καπ" w:date="2023-03-03T06:27:00Z">
              <w:tcPr>
                <w:tcW w:w="541" w:type="dxa"/>
                <w:vAlign w:val="bottom"/>
              </w:tcPr>
            </w:tcPrChange>
          </w:tcPr>
          <w:p w14:paraId="4CAC0753" w14:textId="6D430A7D" w:rsidR="00C87CFE" w:rsidRPr="00CD1347" w:rsidRDefault="00C87CFE" w:rsidP="00C87CFE">
            <w:pPr>
              <w:jc w:val="center"/>
              <w:rPr>
                <w:ins w:id="23334" w:author="Στάθης Καπ" w:date="2023-03-03T04:01:00Z"/>
                <w:rFonts w:cstheme="minorHAnsi"/>
                <w:sz w:val="16"/>
                <w:szCs w:val="16"/>
              </w:rPr>
            </w:pPr>
            <w:ins w:id="23335" w:author="Στάθης Καπ" w:date="2023-03-03T06:23:00Z">
              <w:r>
                <w:rPr>
                  <w:rFonts w:ascii="Calibri" w:hAnsi="Calibri" w:cs="Calibri"/>
                  <w:color w:val="000000"/>
                  <w:sz w:val="16"/>
                  <w:szCs w:val="16"/>
                </w:rPr>
                <w:t>0.145</w:t>
              </w:r>
            </w:ins>
          </w:p>
        </w:tc>
        <w:tc>
          <w:tcPr>
            <w:tcW w:w="589" w:type="dxa"/>
            <w:vAlign w:val="center"/>
            <w:tcPrChange w:id="23336" w:author="Στάθης Καπ" w:date="2023-03-03T06:27:00Z">
              <w:tcPr>
                <w:tcW w:w="589" w:type="dxa"/>
                <w:vAlign w:val="center"/>
              </w:tcPr>
            </w:tcPrChange>
          </w:tcPr>
          <w:p w14:paraId="7EA1EB3E" w14:textId="3FF63E25" w:rsidR="00C87CFE" w:rsidRPr="00CD1347" w:rsidRDefault="00C87CFE" w:rsidP="00C87CFE">
            <w:pPr>
              <w:jc w:val="center"/>
              <w:rPr>
                <w:ins w:id="23337" w:author="Στάθης Καπ" w:date="2023-03-03T04:01:00Z"/>
                <w:rFonts w:cstheme="minorHAnsi"/>
                <w:sz w:val="16"/>
                <w:szCs w:val="16"/>
              </w:rPr>
            </w:pPr>
            <w:ins w:id="23338" w:author="Στάθης Καπ" w:date="2023-03-03T06:23:00Z">
              <w:r>
                <w:rPr>
                  <w:rFonts w:ascii="Calibri" w:hAnsi="Calibri" w:cstheme="minorHAnsi"/>
                  <w:color w:val="000000"/>
                  <w:sz w:val="16"/>
                  <w:szCs w:val="16"/>
                </w:rPr>
                <w:t>0</w:t>
              </w:r>
            </w:ins>
          </w:p>
        </w:tc>
        <w:tc>
          <w:tcPr>
            <w:tcW w:w="463" w:type="dxa"/>
            <w:vAlign w:val="center"/>
            <w:tcPrChange w:id="23339" w:author="Στάθης Καπ" w:date="2023-03-03T06:27:00Z">
              <w:tcPr>
                <w:tcW w:w="463" w:type="dxa"/>
                <w:vAlign w:val="bottom"/>
              </w:tcPr>
            </w:tcPrChange>
          </w:tcPr>
          <w:p w14:paraId="24CA9F8A" w14:textId="6F011BEF" w:rsidR="00C87CFE" w:rsidRPr="00CD1347" w:rsidRDefault="00C87CFE" w:rsidP="00C87CFE">
            <w:pPr>
              <w:jc w:val="center"/>
              <w:rPr>
                <w:ins w:id="23340" w:author="Στάθης Καπ" w:date="2023-03-03T04:01:00Z"/>
                <w:rFonts w:cstheme="minorHAnsi"/>
                <w:sz w:val="16"/>
                <w:szCs w:val="16"/>
              </w:rPr>
            </w:pPr>
            <w:ins w:id="23341" w:author="Στάθης Καπ" w:date="2023-03-03T06:23:00Z">
              <w:r>
                <w:rPr>
                  <w:rFonts w:ascii="Calibri" w:hAnsi="Calibri" w:cs="Calibri"/>
                  <w:color w:val="000000"/>
                  <w:sz w:val="16"/>
                  <w:szCs w:val="16"/>
                </w:rPr>
                <w:t>1810</w:t>
              </w:r>
            </w:ins>
          </w:p>
        </w:tc>
        <w:tc>
          <w:tcPr>
            <w:tcW w:w="541" w:type="dxa"/>
            <w:vAlign w:val="center"/>
            <w:tcPrChange w:id="23342" w:author="Στάθης Καπ" w:date="2023-03-03T06:27:00Z">
              <w:tcPr>
                <w:tcW w:w="541" w:type="dxa"/>
                <w:vAlign w:val="bottom"/>
              </w:tcPr>
            </w:tcPrChange>
          </w:tcPr>
          <w:p w14:paraId="0C5727E9" w14:textId="55ABE02C" w:rsidR="00C87CFE" w:rsidRPr="00CD1347" w:rsidRDefault="00C87CFE" w:rsidP="00C87CFE">
            <w:pPr>
              <w:jc w:val="center"/>
              <w:rPr>
                <w:ins w:id="23343" w:author="Στάθης Καπ" w:date="2023-03-03T04:01:00Z"/>
                <w:rFonts w:cstheme="minorHAnsi"/>
                <w:sz w:val="16"/>
                <w:szCs w:val="16"/>
              </w:rPr>
            </w:pPr>
            <w:ins w:id="23344" w:author="Στάθης Καπ" w:date="2023-03-03T06:23:00Z">
              <w:r>
                <w:rPr>
                  <w:rFonts w:ascii="Calibri" w:hAnsi="Calibri" w:cs="Calibri"/>
                  <w:color w:val="000000"/>
                  <w:sz w:val="16"/>
                  <w:szCs w:val="16"/>
                </w:rPr>
                <w:t>0.145</w:t>
              </w:r>
            </w:ins>
          </w:p>
        </w:tc>
        <w:tc>
          <w:tcPr>
            <w:tcW w:w="589" w:type="dxa"/>
            <w:vAlign w:val="center"/>
            <w:tcPrChange w:id="23345" w:author="Στάθης Καπ" w:date="2023-03-03T06:27:00Z">
              <w:tcPr>
                <w:tcW w:w="589" w:type="dxa"/>
                <w:vAlign w:val="center"/>
              </w:tcPr>
            </w:tcPrChange>
          </w:tcPr>
          <w:p w14:paraId="06A2C0A8" w14:textId="3DC3DDE3" w:rsidR="00C87CFE" w:rsidRPr="00CD1347" w:rsidRDefault="00C87CFE" w:rsidP="00C87CFE">
            <w:pPr>
              <w:jc w:val="center"/>
              <w:rPr>
                <w:ins w:id="23346" w:author="Στάθης Καπ" w:date="2023-03-03T04:01:00Z"/>
                <w:rFonts w:cstheme="minorHAnsi"/>
                <w:sz w:val="16"/>
                <w:szCs w:val="16"/>
              </w:rPr>
            </w:pPr>
            <w:ins w:id="23347" w:author="Στάθης Καπ" w:date="2023-03-03T06:23:00Z">
              <w:r>
                <w:rPr>
                  <w:rFonts w:ascii="Calibri" w:hAnsi="Calibri" w:cstheme="minorHAnsi"/>
                  <w:color w:val="000000"/>
                  <w:sz w:val="16"/>
                  <w:szCs w:val="16"/>
                </w:rPr>
                <w:t>0</w:t>
              </w:r>
            </w:ins>
          </w:p>
        </w:tc>
      </w:tr>
      <w:tr w:rsidR="00C87CFE" w:rsidRPr="00BB05AC" w14:paraId="4F28DF10" w14:textId="77777777" w:rsidTr="00F03C40">
        <w:tblPrEx>
          <w:tblW w:w="0" w:type="auto"/>
          <w:tblBorders>
            <w:insideH w:val="none" w:sz="0" w:space="0" w:color="auto"/>
            <w:insideV w:val="none" w:sz="0" w:space="0" w:color="auto"/>
          </w:tblBorders>
          <w:tblCellMar>
            <w:left w:w="0" w:type="dxa"/>
            <w:right w:w="0" w:type="dxa"/>
          </w:tblCellMar>
          <w:tblPrExChange w:id="2334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349" w:author="Στάθης Καπ" w:date="2023-03-03T04:01:00Z"/>
        </w:trPr>
        <w:tc>
          <w:tcPr>
            <w:tcW w:w="515" w:type="dxa"/>
            <w:tcBorders>
              <w:top w:val="nil"/>
              <w:bottom w:val="nil"/>
              <w:right w:val="single" w:sz="4" w:space="0" w:color="auto"/>
            </w:tcBorders>
            <w:shd w:val="clear" w:color="auto" w:fill="E7E6E6" w:themeFill="background2"/>
            <w:vAlign w:val="bottom"/>
            <w:tcPrChange w:id="23350" w:author="Στάθης Καπ" w:date="2023-03-03T06:27:00Z">
              <w:tcPr>
                <w:tcW w:w="515" w:type="dxa"/>
                <w:vAlign w:val="bottom"/>
              </w:tcPr>
            </w:tcPrChange>
          </w:tcPr>
          <w:p w14:paraId="362C9B92" w14:textId="1E79C42E" w:rsidR="00C87CFE" w:rsidRPr="00CD1347" w:rsidRDefault="00C87CFE" w:rsidP="00C87CFE">
            <w:pPr>
              <w:jc w:val="center"/>
              <w:rPr>
                <w:ins w:id="23351" w:author="Στάθης Καπ" w:date="2023-03-03T04:01:00Z"/>
                <w:sz w:val="16"/>
                <w:szCs w:val="16"/>
              </w:rPr>
            </w:pPr>
            <w:ins w:id="23352" w:author="Στάθης Καπ" w:date="2023-03-03T04:08:00Z">
              <w:r w:rsidRPr="00CD1347">
                <w:rPr>
                  <w:rFonts w:ascii="Calibri" w:hAnsi="Calibri" w:cs="Calibri"/>
                  <w:color w:val="000000"/>
                  <w:sz w:val="16"/>
                  <w:szCs w:val="16"/>
                  <w:rPrChange w:id="23353" w:author="Στάθης Καπ" w:date="2023-03-03T04:10:00Z">
                    <w:rPr>
                      <w:rFonts w:ascii="Calibri" w:hAnsi="Calibri" w:cs="Calibri"/>
                      <w:color w:val="000000"/>
                      <w:sz w:val="18"/>
                      <w:szCs w:val="18"/>
                    </w:rPr>
                  </w:rPrChange>
                </w:rPr>
                <w:t>c206</w:t>
              </w:r>
            </w:ins>
          </w:p>
        </w:tc>
        <w:tc>
          <w:tcPr>
            <w:tcW w:w="560" w:type="dxa"/>
            <w:tcBorders>
              <w:left w:val="single" w:sz="4" w:space="0" w:color="auto"/>
            </w:tcBorders>
            <w:vAlign w:val="center"/>
            <w:tcPrChange w:id="23354" w:author="Στάθης Καπ" w:date="2023-03-03T06:27:00Z">
              <w:tcPr>
                <w:tcW w:w="560" w:type="dxa"/>
              </w:tcPr>
            </w:tcPrChange>
          </w:tcPr>
          <w:p w14:paraId="6858FA4A" w14:textId="6C32AAF0" w:rsidR="00C87CFE" w:rsidRPr="00CD1347" w:rsidRDefault="00C87CFE" w:rsidP="00C87CFE">
            <w:pPr>
              <w:jc w:val="center"/>
              <w:rPr>
                <w:ins w:id="23355" w:author="Στάθης Καπ" w:date="2023-03-03T04:01:00Z"/>
                <w:rFonts w:cstheme="minorHAnsi"/>
                <w:sz w:val="16"/>
                <w:szCs w:val="16"/>
              </w:rPr>
            </w:pPr>
            <w:ins w:id="23356" w:author="Στάθης Καπ" w:date="2023-03-03T06:23:00Z">
              <w:r>
                <w:rPr>
                  <w:rFonts w:ascii="Calibri" w:hAnsi="Calibri" w:cs="Calibri"/>
                  <w:color w:val="000000"/>
                  <w:sz w:val="16"/>
                  <w:szCs w:val="16"/>
                </w:rPr>
                <w:t>1810</w:t>
              </w:r>
            </w:ins>
          </w:p>
        </w:tc>
        <w:tc>
          <w:tcPr>
            <w:tcW w:w="855" w:type="dxa"/>
            <w:vAlign w:val="center"/>
            <w:tcPrChange w:id="23357" w:author="Στάθης Καπ" w:date="2023-03-03T06:27:00Z">
              <w:tcPr>
                <w:tcW w:w="855" w:type="dxa"/>
              </w:tcPr>
            </w:tcPrChange>
          </w:tcPr>
          <w:p w14:paraId="3886E950" w14:textId="6DA5F371" w:rsidR="00C87CFE" w:rsidRPr="00CD1347" w:rsidRDefault="00C87CFE" w:rsidP="00C87CFE">
            <w:pPr>
              <w:jc w:val="center"/>
              <w:rPr>
                <w:ins w:id="23358" w:author="Στάθης Καπ" w:date="2023-03-03T04:01:00Z"/>
                <w:rFonts w:cstheme="minorHAnsi"/>
                <w:sz w:val="16"/>
                <w:szCs w:val="16"/>
              </w:rPr>
            </w:pPr>
            <w:ins w:id="23359" w:author="Στάθης Καπ" w:date="2023-03-03T06:23:00Z">
              <w:r>
                <w:rPr>
                  <w:rFonts w:ascii="Calibri" w:hAnsi="Calibri" w:cs="Calibri"/>
                  <w:color w:val="000000"/>
                  <w:sz w:val="16"/>
                  <w:szCs w:val="16"/>
                </w:rPr>
                <w:t>1810</w:t>
              </w:r>
            </w:ins>
          </w:p>
        </w:tc>
        <w:tc>
          <w:tcPr>
            <w:tcW w:w="544" w:type="dxa"/>
            <w:vAlign w:val="center"/>
            <w:tcPrChange w:id="23360" w:author="Στάθης Καπ" w:date="2023-03-03T06:27:00Z">
              <w:tcPr>
                <w:tcW w:w="544" w:type="dxa"/>
                <w:vAlign w:val="bottom"/>
              </w:tcPr>
            </w:tcPrChange>
          </w:tcPr>
          <w:p w14:paraId="2AB16247" w14:textId="4B63188E" w:rsidR="00C87CFE" w:rsidRPr="00CD1347" w:rsidRDefault="00C87CFE" w:rsidP="00C87CFE">
            <w:pPr>
              <w:jc w:val="center"/>
              <w:rPr>
                <w:ins w:id="23361" w:author="Στάθης Καπ" w:date="2023-03-03T04:01:00Z"/>
                <w:rFonts w:cstheme="minorHAnsi"/>
                <w:sz w:val="16"/>
                <w:szCs w:val="16"/>
              </w:rPr>
            </w:pPr>
            <w:ins w:id="23362" w:author="Στάθης Καπ" w:date="2023-03-03T06:23:00Z">
              <w:r>
                <w:rPr>
                  <w:rFonts w:ascii="Calibri" w:hAnsi="Calibri" w:cs="Calibri"/>
                  <w:color w:val="000000"/>
                  <w:sz w:val="16"/>
                  <w:szCs w:val="16"/>
                </w:rPr>
                <w:t>1810</w:t>
              </w:r>
            </w:ins>
          </w:p>
        </w:tc>
        <w:tc>
          <w:tcPr>
            <w:tcW w:w="621" w:type="dxa"/>
            <w:vAlign w:val="center"/>
            <w:tcPrChange w:id="23363" w:author="Στάθης Καπ" w:date="2023-03-03T06:27:00Z">
              <w:tcPr>
                <w:tcW w:w="621" w:type="dxa"/>
                <w:vAlign w:val="bottom"/>
              </w:tcPr>
            </w:tcPrChange>
          </w:tcPr>
          <w:p w14:paraId="72140AD1" w14:textId="4936D909" w:rsidR="00C87CFE" w:rsidRPr="00CD1347" w:rsidRDefault="00C87CFE" w:rsidP="00C87CFE">
            <w:pPr>
              <w:jc w:val="center"/>
              <w:rPr>
                <w:ins w:id="23364" w:author="Στάθης Καπ" w:date="2023-03-03T04:01:00Z"/>
                <w:rFonts w:cstheme="minorHAnsi"/>
                <w:sz w:val="16"/>
                <w:szCs w:val="16"/>
              </w:rPr>
            </w:pPr>
            <w:ins w:id="23365" w:author="Στάθης Καπ" w:date="2023-03-03T06:23:00Z">
              <w:r>
                <w:rPr>
                  <w:rFonts w:ascii="Calibri" w:hAnsi="Calibri" w:cs="Calibri"/>
                  <w:color w:val="000000"/>
                  <w:sz w:val="16"/>
                  <w:szCs w:val="16"/>
                </w:rPr>
                <w:t>0.201</w:t>
              </w:r>
            </w:ins>
          </w:p>
        </w:tc>
        <w:tc>
          <w:tcPr>
            <w:tcW w:w="669" w:type="dxa"/>
            <w:vAlign w:val="center"/>
            <w:tcPrChange w:id="23366" w:author="Στάθης Καπ" w:date="2023-03-03T06:27:00Z">
              <w:tcPr>
                <w:tcW w:w="669" w:type="dxa"/>
                <w:vAlign w:val="center"/>
              </w:tcPr>
            </w:tcPrChange>
          </w:tcPr>
          <w:p w14:paraId="05EFE9A4" w14:textId="583113B9" w:rsidR="00C87CFE" w:rsidRPr="00CD1347" w:rsidRDefault="00C87CFE" w:rsidP="00C87CFE">
            <w:pPr>
              <w:jc w:val="center"/>
              <w:rPr>
                <w:ins w:id="23367" w:author="Στάθης Καπ" w:date="2023-03-03T04:01:00Z"/>
                <w:rFonts w:cstheme="minorHAnsi"/>
                <w:sz w:val="16"/>
                <w:szCs w:val="16"/>
              </w:rPr>
            </w:pPr>
            <w:ins w:id="23368" w:author="Στάθης Καπ" w:date="2023-03-03T06:23:00Z">
              <w:r>
                <w:rPr>
                  <w:rFonts w:ascii="Calibri" w:hAnsi="Calibri" w:cstheme="minorHAnsi"/>
                  <w:color w:val="000000"/>
                  <w:sz w:val="16"/>
                  <w:szCs w:val="16"/>
                </w:rPr>
                <w:t>0</w:t>
              </w:r>
            </w:ins>
          </w:p>
        </w:tc>
        <w:tc>
          <w:tcPr>
            <w:tcW w:w="543" w:type="dxa"/>
            <w:vAlign w:val="center"/>
            <w:tcPrChange w:id="23369" w:author="Στάθης Καπ" w:date="2023-03-03T06:27:00Z">
              <w:tcPr>
                <w:tcW w:w="543" w:type="dxa"/>
                <w:vAlign w:val="bottom"/>
              </w:tcPr>
            </w:tcPrChange>
          </w:tcPr>
          <w:p w14:paraId="5FE2F9D7" w14:textId="24D6B3EA" w:rsidR="00C87CFE" w:rsidRPr="00CD1347" w:rsidRDefault="00C87CFE" w:rsidP="00C87CFE">
            <w:pPr>
              <w:jc w:val="center"/>
              <w:rPr>
                <w:ins w:id="23370" w:author="Στάθης Καπ" w:date="2023-03-03T04:01:00Z"/>
                <w:rFonts w:cstheme="minorHAnsi"/>
                <w:sz w:val="16"/>
                <w:szCs w:val="16"/>
              </w:rPr>
            </w:pPr>
            <w:ins w:id="23371" w:author="Στάθης Καπ" w:date="2023-03-03T06:23:00Z">
              <w:r>
                <w:rPr>
                  <w:rFonts w:ascii="Calibri" w:hAnsi="Calibri" w:cs="Calibri"/>
                  <w:color w:val="000000"/>
                  <w:sz w:val="16"/>
                  <w:szCs w:val="16"/>
                </w:rPr>
                <w:t>1810</w:t>
              </w:r>
            </w:ins>
          </w:p>
        </w:tc>
        <w:tc>
          <w:tcPr>
            <w:tcW w:w="621" w:type="dxa"/>
            <w:vAlign w:val="center"/>
            <w:tcPrChange w:id="23372" w:author="Στάθης Καπ" w:date="2023-03-03T06:27:00Z">
              <w:tcPr>
                <w:tcW w:w="621" w:type="dxa"/>
                <w:vAlign w:val="bottom"/>
              </w:tcPr>
            </w:tcPrChange>
          </w:tcPr>
          <w:p w14:paraId="21978EF7" w14:textId="0F8197C1" w:rsidR="00C87CFE" w:rsidRPr="00CD1347" w:rsidRDefault="00C87CFE" w:rsidP="00C87CFE">
            <w:pPr>
              <w:jc w:val="center"/>
              <w:rPr>
                <w:ins w:id="23373" w:author="Στάθης Καπ" w:date="2023-03-03T04:01:00Z"/>
                <w:rFonts w:cstheme="minorHAnsi"/>
                <w:sz w:val="16"/>
                <w:szCs w:val="16"/>
              </w:rPr>
            </w:pPr>
            <w:ins w:id="23374" w:author="Στάθης Καπ" w:date="2023-03-03T06:23:00Z">
              <w:r>
                <w:rPr>
                  <w:rFonts w:ascii="Calibri" w:hAnsi="Calibri" w:cs="Calibri"/>
                  <w:color w:val="000000"/>
                  <w:sz w:val="16"/>
                  <w:szCs w:val="16"/>
                </w:rPr>
                <w:t>0.149</w:t>
              </w:r>
            </w:ins>
          </w:p>
        </w:tc>
        <w:tc>
          <w:tcPr>
            <w:tcW w:w="669" w:type="dxa"/>
            <w:vAlign w:val="center"/>
            <w:tcPrChange w:id="23375" w:author="Στάθης Καπ" w:date="2023-03-03T06:27:00Z">
              <w:tcPr>
                <w:tcW w:w="669" w:type="dxa"/>
                <w:vAlign w:val="center"/>
              </w:tcPr>
            </w:tcPrChange>
          </w:tcPr>
          <w:p w14:paraId="4E5455BF" w14:textId="79A7896C" w:rsidR="00C87CFE" w:rsidRPr="00CD1347" w:rsidRDefault="00C87CFE" w:rsidP="00C87CFE">
            <w:pPr>
              <w:jc w:val="center"/>
              <w:rPr>
                <w:ins w:id="23376" w:author="Στάθης Καπ" w:date="2023-03-03T04:01:00Z"/>
                <w:rFonts w:cstheme="minorHAnsi"/>
                <w:sz w:val="16"/>
                <w:szCs w:val="16"/>
              </w:rPr>
            </w:pPr>
            <w:ins w:id="23377" w:author="Στάθης Καπ" w:date="2023-03-03T06:23:00Z">
              <w:r>
                <w:rPr>
                  <w:rFonts w:ascii="Calibri" w:hAnsi="Calibri" w:cstheme="minorHAnsi"/>
                  <w:color w:val="000000"/>
                  <w:sz w:val="16"/>
                  <w:szCs w:val="16"/>
                </w:rPr>
                <w:t>0</w:t>
              </w:r>
            </w:ins>
          </w:p>
        </w:tc>
        <w:tc>
          <w:tcPr>
            <w:tcW w:w="508" w:type="dxa"/>
            <w:vAlign w:val="center"/>
            <w:tcPrChange w:id="23378" w:author="Στάθης Καπ" w:date="2023-03-03T06:27:00Z">
              <w:tcPr>
                <w:tcW w:w="508" w:type="dxa"/>
                <w:vAlign w:val="bottom"/>
              </w:tcPr>
            </w:tcPrChange>
          </w:tcPr>
          <w:p w14:paraId="146A6D30" w14:textId="33F42EC9" w:rsidR="00C87CFE" w:rsidRPr="00CD1347" w:rsidRDefault="00C87CFE" w:rsidP="00C87CFE">
            <w:pPr>
              <w:jc w:val="center"/>
              <w:rPr>
                <w:ins w:id="23379" w:author="Στάθης Καπ" w:date="2023-03-03T04:01:00Z"/>
                <w:rFonts w:cstheme="minorHAnsi"/>
                <w:sz w:val="16"/>
                <w:szCs w:val="16"/>
              </w:rPr>
            </w:pPr>
            <w:ins w:id="23380" w:author="Στάθης Καπ" w:date="2023-03-03T06:23:00Z">
              <w:r>
                <w:rPr>
                  <w:rFonts w:ascii="Calibri" w:hAnsi="Calibri" w:cs="Calibri"/>
                  <w:color w:val="000000"/>
                  <w:sz w:val="16"/>
                  <w:szCs w:val="16"/>
                </w:rPr>
                <w:t>1810</w:t>
              </w:r>
            </w:ins>
          </w:p>
        </w:tc>
        <w:tc>
          <w:tcPr>
            <w:tcW w:w="541" w:type="dxa"/>
            <w:vAlign w:val="center"/>
            <w:tcPrChange w:id="23381" w:author="Στάθης Καπ" w:date="2023-03-03T06:27:00Z">
              <w:tcPr>
                <w:tcW w:w="541" w:type="dxa"/>
                <w:vAlign w:val="bottom"/>
              </w:tcPr>
            </w:tcPrChange>
          </w:tcPr>
          <w:p w14:paraId="51EB7406" w14:textId="3B28B809" w:rsidR="00C87CFE" w:rsidRPr="00CD1347" w:rsidRDefault="00C87CFE" w:rsidP="00C87CFE">
            <w:pPr>
              <w:jc w:val="center"/>
              <w:rPr>
                <w:ins w:id="23382" w:author="Στάθης Καπ" w:date="2023-03-03T04:01:00Z"/>
                <w:rFonts w:cstheme="minorHAnsi"/>
                <w:sz w:val="16"/>
                <w:szCs w:val="16"/>
              </w:rPr>
            </w:pPr>
            <w:ins w:id="23383" w:author="Στάθης Καπ" w:date="2023-03-03T06:23:00Z">
              <w:r>
                <w:rPr>
                  <w:rFonts w:ascii="Calibri" w:hAnsi="Calibri" w:cs="Calibri"/>
                  <w:color w:val="000000"/>
                  <w:sz w:val="16"/>
                  <w:szCs w:val="16"/>
                </w:rPr>
                <w:t>0.126</w:t>
              </w:r>
            </w:ins>
          </w:p>
        </w:tc>
        <w:tc>
          <w:tcPr>
            <w:tcW w:w="589" w:type="dxa"/>
            <w:vAlign w:val="center"/>
            <w:tcPrChange w:id="23384" w:author="Στάθης Καπ" w:date="2023-03-03T06:27:00Z">
              <w:tcPr>
                <w:tcW w:w="589" w:type="dxa"/>
                <w:vAlign w:val="center"/>
              </w:tcPr>
            </w:tcPrChange>
          </w:tcPr>
          <w:p w14:paraId="50CEDCC0" w14:textId="24291646" w:rsidR="00C87CFE" w:rsidRPr="00CD1347" w:rsidRDefault="00C87CFE" w:rsidP="00C87CFE">
            <w:pPr>
              <w:jc w:val="center"/>
              <w:rPr>
                <w:ins w:id="23385" w:author="Στάθης Καπ" w:date="2023-03-03T04:01:00Z"/>
                <w:rFonts w:cstheme="minorHAnsi"/>
                <w:sz w:val="16"/>
                <w:szCs w:val="16"/>
              </w:rPr>
            </w:pPr>
            <w:ins w:id="23386" w:author="Στάθης Καπ" w:date="2023-03-03T06:23:00Z">
              <w:r>
                <w:rPr>
                  <w:rFonts w:ascii="Calibri" w:hAnsi="Calibri" w:cstheme="minorHAnsi"/>
                  <w:color w:val="000000"/>
                  <w:sz w:val="16"/>
                  <w:szCs w:val="16"/>
                </w:rPr>
                <w:t>0</w:t>
              </w:r>
            </w:ins>
          </w:p>
        </w:tc>
        <w:tc>
          <w:tcPr>
            <w:tcW w:w="463" w:type="dxa"/>
            <w:vAlign w:val="center"/>
            <w:tcPrChange w:id="23387" w:author="Στάθης Καπ" w:date="2023-03-03T06:27:00Z">
              <w:tcPr>
                <w:tcW w:w="463" w:type="dxa"/>
                <w:vAlign w:val="bottom"/>
              </w:tcPr>
            </w:tcPrChange>
          </w:tcPr>
          <w:p w14:paraId="2AF79209" w14:textId="0C219392" w:rsidR="00C87CFE" w:rsidRPr="00CD1347" w:rsidRDefault="00C87CFE" w:rsidP="00C87CFE">
            <w:pPr>
              <w:jc w:val="center"/>
              <w:rPr>
                <w:ins w:id="23388" w:author="Στάθης Καπ" w:date="2023-03-03T04:01:00Z"/>
                <w:rFonts w:cstheme="minorHAnsi"/>
                <w:sz w:val="16"/>
                <w:szCs w:val="16"/>
              </w:rPr>
            </w:pPr>
            <w:ins w:id="23389" w:author="Στάθης Καπ" w:date="2023-03-03T06:23:00Z">
              <w:r>
                <w:rPr>
                  <w:rFonts w:ascii="Calibri" w:hAnsi="Calibri" w:cs="Calibri"/>
                  <w:color w:val="000000"/>
                  <w:sz w:val="16"/>
                  <w:szCs w:val="16"/>
                </w:rPr>
                <w:t>1810</w:t>
              </w:r>
            </w:ins>
          </w:p>
        </w:tc>
        <w:tc>
          <w:tcPr>
            <w:tcW w:w="541" w:type="dxa"/>
            <w:vAlign w:val="center"/>
            <w:tcPrChange w:id="23390" w:author="Στάθης Καπ" w:date="2023-03-03T06:27:00Z">
              <w:tcPr>
                <w:tcW w:w="541" w:type="dxa"/>
                <w:vAlign w:val="bottom"/>
              </w:tcPr>
            </w:tcPrChange>
          </w:tcPr>
          <w:p w14:paraId="76AA2667" w14:textId="166BFE8A" w:rsidR="00C87CFE" w:rsidRPr="00CD1347" w:rsidRDefault="00C87CFE" w:rsidP="00C87CFE">
            <w:pPr>
              <w:jc w:val="center"/>
              <w:rPr>
                <w:ins w:id="23391" w:author="Στάθης Καπ" w:date="2023-03-03T04:01:00Z"/>
                <w:rFonts w:cstheme="minorHAnsi"/>
                <w:sz w:val="16"/>
                <w:szCs w:val="16"/>
              </w:rPr>
            </w:pPr>
            <w:ins w:id="23392" w:author="Στάθης Καπ" w:date="2023-03-03T06:23:00Z">
              <w:r>
                <w:rPr>
                  <w:rFonts w:ascii="Calibri" w:hAnsi="Calibri" w:cs="Calibri"/>
                  <w:color w:val="000000"/>
                  <w:sz w:val="16"/>
                  <w:szCs w:val="16"/>
                </w:rPr>
                <w:t>0.133</w:t>
              </w:r>
            </w:ins>
          </w:p>
        </w:tc>
        <w:tc>
          <w:tcPr>
            <w:tcW w:w="589" w:type="dxa"/>
            <w:vAlign w:val="center"/>
            <w:tcPrChange w:id="23393" w:author="Στάθης Καπ" w:date="2023-03-03T06:27:00Z">
              <w:tcPr>
                <w:tcW w:w="589" w:type="dxa"/>
                <w:vAlign w:val="center"/>
              </w:tcPr>
            </w:tcPrChange>
          </w:tcPr>
          <w:p w14:paraId="78903407" w14:textId="4810BEFC" w:rsidR="00C87CFE" w:rsidRPr="00CD1347" w:rsidRDefault="00C87CFE" w:rsidP="00C87CFE">
            <w:pPr>
              <w:jc w:val="center"/>
              <w:rPr>
                <w:ins w:id="23394" w:author="Στάθης Καπ" w:date="2023-03-03T04:01:00Z"/>
                <w:rFonts w:cstheme="minorHAnsi"/>
                <w:sz w:val="16"/>
                <w:szCs w:val="16"/>
              </w:rPr>
            </w:pPr>
            <w:ins w:id="23395" w:author="Στάθης Καπ" w:date="2023-03-03T06:23:00Z">
              <w:r>
                <w:rPr>
                  <w:rFonts w:ascii="Calibri" w:hAnsi="Calibri" w:cstheme="minorHAnsi"/>
                  <w:color w:val="000000"/>
                  <w:sz w:val="16"/>
                  <w:szCs w:val="16"/>
                </w:rPr>
                <w:t>0</w:t>
              </w:r>
            </w:ins>
          </w:p>
        </w:tc>
      </w:tr>
      <w:tr w:rsidR="00C87CFE" w:rsidRPr="00BB05AC" w14:paraId="05CF5445" w14:textId="77777777" w:rsidTr="00F03C40">
        <w:tblPrEx>
          <w:tblW w:w="0" w:type="auto"/>
          <w:tblBorders>
            <w:insideH w:val="none" w:sz="0" w:space="0" w:color="auto"/>
            <w:insideV w:val="none" w:sz="0" w:space="0" w:color="auto"/>
          </w:tblBorders>
          <w:tblCellMar>
            <w:left w:w="0" w:type="dxa"/>
            <w:right w:w="0" w:type="dxa"/>
          </w:tblCellMar>
          <w:tblPrExChange w:id="2339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397" w:author="Στάθης Καπ" w:date="2023-03-03T04:01:00Z"/>
        </w:trPr>
        <w:tc>
          <w:tcPr>
            <w:tcW w:w="515" w:type="dxa"/>
            <w:tcBorders>
              <w:top w:val="nil"/>
              <w:bottom w:val="nil"/>
              <w:right w:val="single" w:sz="4" w:space="0" w:color="auto"/>
            </w:tcBorders>
            <w:shd w:val="clear" w:color="auto" w:fill="E7E6E6" w:themeFill="background2"/>
            <w:vAlign w:val="bottom"/>
            <w:tcPrChange w:id="23398" w:author="Στάθης Καπ" w:date="2023-03-03T06:27:00Z">
              <w:tcPr>
                <w:tcW w:w="515" w:type="dxa"/>
                <w:vAlign w:val="bottom"/>
              </w:tcPr>
            </w:tcPrChange>
          </w:tcPr>
          <w:p w14:paraId="6E023FA7" w14:textId="3EBF9806" w:rsidR="00C87CFE" w:rsidRPr="00CD1347" w:rsidRDefault="00C87CFE" w:rsidP="00C87CFE">
            <w:pPr>
              <w:jc w:val="center"/>
              <w:rPr>
                <w:ins w:id="23399" w:author="Στάθης Καπ" w:date="2023-03-03T04:01:00Z"/>
                <w:sz w:val="16"/>
                <w:szCs w:val="16"/>
              </w:rPr>
            </w:pPr>
            <w:ins w:id="23400" w:author="Στάθης Καπ" w:date="2023-03-03T04:08:00Z">
              <w:r w:rsidRPr="00CD1347">
                <w:rPr>
                  <w:rFonts w:ascii="Calibri" w:hAnsi="Calibri" w:cs="Calibri"/>
                  <w:color w:val="000000"/>
                  <w:sz w:val="16"/>
                  <w:szCs w:val="16"/>
                  <w:rPrChange w:id="23401" w:author="Στάθης Καπ" w:date="2023-03-03T04:10:00Z">
                    <w:rPr>
                      <w:rFonts w:ascii="Calibri" w:hAnsi="Calibri" w:cs="Calibri"/>
                      <w:color w:val="000000"/>
                      <w:sz w:val="18"/>
                      <w:szCs w:val="18"/>
                    </w:rPr>
                  </w:rPrChange>
                </w:rPr>
                <w:t>c207</w:t>
              </w:r>
            </w:ins>
          </w:p>
        </w:tc>
        <w:tc>
          <w:tcPr>
            <w:tcW w:w="560" w:type="dxa"/>
            <w:tcBorders>
              <w:left w:val="single" w:sz="4" w:space="0" w:color="auto"/>
            </w:tcBorders>
            <w:vAlign w:val="center"/>
            <w:tcPrChange w:id="23402" w:author="Στάθης Καπ" w:date="2023-03-03T06:27:00Z">
              <w:tcPr>
                <w:tcW w:w="560" w:type="dxa"/>
              </w:tcPr>
            </w:tcPrChange>
          </w:tcPr>
          <w:p w14:paraId="6750D783" w14:textId="35DB603F" w:rsidR="00C87CFE" w:rsidRPr="00CD1347" w:rsidRDefault="00C87CFE" w:rsidP="00C87CFE">
            <w:pPr>
              <w:jc w:val="center"/>
              <w:rPr>
                <w:ins w:id="23403" w:author="Στάθης Καπ" w:date="2023-03-03T04:01:00Z"/>
                <w:rFonts w:cstheme="minorHAnsi"/>
                <w:sz w:val="16"/>
                <w:szCs w:val="16"/>
              </w:rPr>
            </w:pPr>
            <w:ins w:id="23404" w:author="Στάθης Καπ" w:date="2023-03-03T06:23:00Z">
              <w:r>
                <w:rPr>
                  <w:rFonts w:ascii="Calibri" w:hAnsi="Calibri" w:cs="Calibri"/>
                  <w:color w:val="000000"/>
                  <w:sz w:val="16"/>
                  <w:szCs w:val="16"/>
                </w:rPr>
                <w:t>1810</w:t>
              </w:r>
            </w:ins>
          </w:p>
        </w:tc>
        <w:tc>
          <w:tcPr>
            <w:tcW w:w="855" w:type="dxa"/>
            <w:vAlign w:val="center"/>
            <w:tcPrChange w:id="23405" w:author="Στάθης Καπ" w:date="2023-03-03T06:27:00Z">
              <w:tcPr>
                <w:tcW w:w="855" w:type="dxa"/>
              </w:tcPr>
            </w:tcPrChange>
          </w:tcPr>
          <w:p w14:paraId="2368A185" w14:textId="1EE36430" w:rsidR="00C87CFE" w:rsidRPr="00CD1347" w:rsidRDefault="00C87CFE" w:rsidP="00C87CFE">
            <w:pPr>
              <w:jc w:val="center"/>
              <w:rPr>
                <w:ins w:id="23406" w:author="Στάθης Καπ" w:date="2023-03-03T04:01:00Z"/>
                <w:rFonts w:cstheme="minorHAnsi"/>
                <w:sz w:val="16"/>
                <w:szCs w:val="16"/>
              </w:rPr>
            </w:pPr>
            <w:ins w:id="23407" w:author="Στάθης Καπ" w:date="2023-03-03T06:23:00Z">
              <w:r>
                <w:rPr>
                  <w:rFonts w:ascii="Calibri" w:hAnsi="Calibri" w:cs="Calibri"/>
                  <w:color w:val="000000"/>
                  <w:sz w:val="16"/>
                  <w:szCs w:val="16"/>
                </w:rPr>
                <w:t>1810</w:t>
              </w:r>
            </w:ins>
          </w:p>
        </w:tc>
        <w:tc>
          <w:tcPr>
            <w:tcW w:w="544" w:type="dxa"/>
            <w:vAlign w:val="center"/>
            <w:tcPrChange w:id="23408" w:author="Στάθης Καπ" w:date="2023-03-03T06:27:00Z">
              <w:tcPr>
                <w:tcW w:w="544" w:type="dxa"/>
                <w:vAlign w:val="bottom"/>
              </w:tcPr>
            </w:tcPrChange>
          </w:tcPr>
          <w:p w14:paraId="0009387F" w14:textId="22F856AC" w:rsidR="00C87CFE" w:rsidRPr="00CD1347" w:rsidRDefault="00C87CFE" w:rsidP="00C87CFE">
            <w:pPr>
              <w:jc w:val="center"/>
              <w:rPr>
                <w:ins w:id="23409" w:author="Στάθης Καπ" w:date="2023-03-03T04:01:00Z"/>
                <w:rFonts w:cstheme="minorHAnsi"/>
                <w:sz w:val="16"/>
                <w:szCs w:val="16"/>
              </w:rPr>
            </w:pPr>
            <w:ins w:id="23410" w:author="Στάθης Καπ" w:date="2023-03-03T06:23:00Z">
              <w:r>
                <w:rPr>
                  <w:rFonts w:ascii="Calibri" w:hAnsi="Calibri" w:cs="Calibri"/>
                  <w:color w:val="000000"/>
                  <w:sz w:val="16"/>
                  <w:szCs w:val="16"/>
                </w:rPr>
                <w:t>1810</w:t>
              </w:r>
            </w:ins>
          </w:p>
        </w:tc>
        <w:tc>
          <w:tcPr>
            <w:tcW w:w="621" w:type="dxa"/>
            <w:vAlign w:val="center"/>
            <w:tcPrChange w:id="23411" w:author="Στάθης Καπ" w:date="2023-03-03T06:27:00Z">
              <w:tcPr>
                <w:tcW w:w="621" w:type="dxa"/>
                <w:vAlign w:val="bottom"/>
              </w:tcPr>
            </w:tcPrChange>
          </w:tcPr>
          <w:p w14:paraId="7CC9170E" w14:textId="2863DE75" w:rsidR="00C87CFE" w:rsidRPr="00CD1347" w:rsidRDefault="00C87CFE" w:rsidP="00C87CFE">
            <w:pPr>
              <w:jc w:val="center"/>
              <w:rPr>
                <w:ins w:id="23412" w:author="Στάθης Καπ" w:date="2023-03-03T04:01:00Z"/>
                <w:rFonts w:cstheme="minorHAnsi"/>
                <w:sz w:val="16"/>
                <w:szCs w:val="16"/>
              </w:rPr>
            </w:pPr>
            <w:ins w:id="23413" w:author="Στάθης Καπ" w:date="2023-03-03T06:23:00Z">
              <w:r>
                <w:rPr>
                  <w:rFonts w:ascii="Calibri" w:hAnsi="Calibri" w:cs="Calibri"/>
                  <w:color w:val="000000"/>
                  <w:sz w:val="16"/>
                  <w:szCs w:val="16"/>
                </w:rPr>
                <w:t>0.212</w:t>
              </w:r>
            </w:ins>
          </w:p>
        </w:tc>
        <w:tc>
          <w:tcPr>
            <w:tcW w:w="669" w:type="dxa"/>
            <w:vAlign w:val="center"/>
            <w:tcPrChange w:id="23414" w:author="Στάθης Καπ" w:date="2023-03-03T06:27:00Z">
              <w:tcPr>
                <w:tcW w:w="669" w:type="dxa"/>
                <w:vAlign w:val="center"/>
              </w:tcPr>
            </w:tcPrChange>
          </w:tcPr>
          <w:p w14:paraId="498679C2" w14:textId="1A5A002E" w:rsidR="00C87CFE" w:rsidRPr="00CD1347" w:rsidRDefault="00C87CFE" w:rsidP="00C87CFE">
            <w:pPr>
              <w:jc w:val="center"/>
              <w:rPr>
                <w:ins w:id="23415" w:author="Στάθης Καπ" w:date="2023-03-03T04:01:00Z"/>
                <w:rFonts w:cstheme="minorHAnsi"/>
                <w:sz w:val="16"/>
                <w:szCs w:val="16"/>
              </w:rPr>
            </w:pPr>
            <w:ins w:id="23416" w:author="Στάθης Καπ" w:date="2023-03-03T06:23:00Z">
              <w:r>
                <w:rPr>
                  <w:rFonts w:ascii="Calibri" w:hAnsi="Calibri" w:cstheme="minorHAnsi"/>
                  <w:color w:val="000000"/>
                  <w:sz w:val="16"/>
                  <w:szCs w:val="16"/>
                </w:rPr>
                <w:t>0</w:t>
              </w:r>
            </w:ins>
          </w:p>
        </w:tc>
        <w:tc>
          <w:tcPr>
            <w:tcW w:w="543" w:type="dxa"/>
            <w:vAlign w:val="center"/>
            <w:tcPrChange w:id="23417" w:author="Στάθης Καπ" w:date="2023-03-03T06:27:00Z">
              <w:tcPr>
                <w:tcW w:w="543" w:type="dxa"/>
                <w:vAlign w:val="bottom"/>
              </w:tcPr>
            </w:tcPrChange>
          </w:tcPr>
          <w:p w14:paraId="46F9F0E7" w14:textId="7C5AFBE2" w:rsidR="00C87CFE" w:rsidRPr="00CD1347" w:rsidRDefault="00C87CFE" w:rsidP="00C87CFE">
            <w:pPr>
              <w:jc w:val="center"/>
              <w:rPr>
                <w:ins w:id="23418" w:author="Στάθης Καπ" w:date="2023-03-03T04:01:00Z"/>
                <w:rFonts w:cstheme="minorHAnsi"/>
                <w:sz w:val="16"/>
                <w:szCs w:val="16"/>
              </w:rPr>
            </w:pPr>
            <w:ins w:id="23419" w:author="Στάθης Καπ" w:date="2023-03-03T06:23:00Z">
              <w:r>
                <w:rPr>
                  <w:rFonts w:ascii="Calibri" w:hAnsi="Calibri" w:cs="Calibri"/>
                  <w:color w:val="000000"/>
                  <w:sz w:val="16"/>
                  <w:szCs w:val="16"/>
                </w:rPr>
                <w:t>1810</w:t>
              </w:r>
            </w:ins>
          </w:p>
        </w:tc>
        <w:tc>
          <w:tcPr>
            <w:tcW w:w="621" w:type="dxa"/>
            <w:vAlign w:val="center"/>
            <w:tcPrChange w:id="23420" w:author="Στάθης Καπ" w:date="2023-03-03T06:27:00Z">
              <w:tcPr>
                <w:tcW w:w="621" w:type="dxa"/>
                <w:vAlign w:val="bottom"/>
              </w:tcPr>
            </w:tcPrChange>
          </w:tcPr>
          <w:p w14:paraId="7D9B9732" w14:textId="01B4D366" w:rsidR="00C87CFE" w:rsidRPr="00CD1347" w:rsidRDefault="00C87CFE" w:rsidP="00C87CFE">
            <w:pPr>
              <w:jc w:val="center"/>
              <w:rPr>
                <w:ins w:id="23421" w:author="Στάθης Καπ" w:date="2023-03-03T04:01:00Z"/>
                <w:rFonts w:cstheme="minorHAnsi"/>
                <w:sz w:val="16"/>
                <w:szCs w:val="16"/>
              </w:rPr>
            </w:pPr>
            <w:ins w:id="23422" w:author="Στάθης Καπ" w:date="2023-03-03T06:23:00Z">
              <w:r>
                <w:rPr>
                  <w:rFonts w:ascii="Calibri" w:hAnsi="Calibri" w:cs="Calibri"/>
                  <w:color w:val="000000"/>
                  <w:sz w:val="16"/>
                  <w:szCs w:val="16"/>
                </w:rPr>
                <w:t>0.139</w:t>
              </w:r>
            </w:ins>
          </w:p>
        </w:tc>
        <w:tc>
          <w:tcPr>
            <w:tcW w:w="669" w:type="dxa"/>
            <w:vAlign w:val="center"/>
            <w:tcPrChange w:id="23423" w:author="Στάθης Καπ" w:date="2023-03-03T06:27:00Z">
              <w:tcPr>
                <w:tcW w:w="669" w:type="dxa"/>
                <w:vAlign w:val="center"/>
              </w:tcPr>
            </w:tcPrChange>
          </w:tcPr>
          <w:p w14:paraId="55044BBA" w14:textId="111EB18C" w:rsidR="00C87CFE" w:rsidRPr="00CD1347" w:rsidRDefault="00C87CFE" w:rsidP="00C87CFE">
            <w:pPr>
              <w:jc w:val="center"/>
              <w:rPr>
                <w:ins w:id="23424" w:author="Στάθης Καπ" w:date="2023-03-03T04:01:00Z"/>
                <w:rFonts w:cstheme="minorHAnsi"/>
                <w:sz w:val="16"/>
                <w:szCs w:val="16"/>
              </w:rPr>
            </w:pPr>
            <w:ins w:id="23425" w:author="Στάθης Καπ" w:date="2023-03-03T06:23:00Z">
              <w:r>
                <w:rPr>
                  <w:rFonts w:ascii="Calibri" w:hAnsi="Calibri" w:cstheme="minorHAnsi"/>
                  <w:color w:val="000000"/>
                  <w:sz w:val="16"/>
                  <w:szCs w:val="16"/>
                </w:rPr>
                <w:t>0</w:t>
              </w:r>
            </w:ins>
          </w:p>
        </w:tc>
        <w:tc>
          <w:tcPr>
            <w:tcW w:w="508" w:type="dxa"/>
            <w:vAlign w:val="center"/>
            <w:tcPrChange w:id="23426" w:author="Στάθης Καπ" w:date="2023-03-03T06:27:00Z">
              <w:tcPr>
                <w:tcW w:w="508" w:type="dxa"/>
                <w:vAlign w:val="bottom"/>
              </w:tcPr>
            </w:tcPrChange>
          </w:tcPr>
          <w:p w14:paraId="20DA146F" w14:textId="1D85CB37" w:rsidR="00C87CFE" w:rsidRPr="00CD1347" w:rsidRDefault="00C87CFE" w:rsidP="00C87CFE">
            <w:pPr>
              <w:jc w:val="center"/>
              <w:rPr>
                <w:ins w:id="23427" w:author="Στάθης Καπ" w:date="2023-03-03T04:01:00Z"/>
                <w:rFonts w:cstheme="minorHAnsi"/>
                <w:sz w:val="16"/>
                <w:szCs w:val="16"/>
              </w:rPr>
            </w:pPr>
            <w:ins w:id="23428" w:author="Στάθης Καπ" w:date="2023-03-03T06:23:00Z">
              <w:r>
                <w:rPr>
                  <w:rFonts w:ascii="Calibri" w:hAnsi="Calibri" w:cs="Calibri"/>
                  <w:color w:val="000000"/>
                  <w:sz w:val="16"/>
                  <w:szCs w:val="16"/>
                </w:rPr>
                <w:t>1810</w:t>
              </w:r>
            </w:ins>
          </w:p>
        </w:tc>
        <w:tc>
          <w:tcPr>
            <w:tcW w:w="541" w:type="dxa"/>
            <w:vAlign w:val="center"/>
            <w:tcPrChange w:id="23429" w:author="Στάθης Καπ" w:date="2023-03-03T06:27:00Z">
              <w:tcPr>
                <w:tcW w:w="541" w:type="dxa"/>
                <w:vAlign w:val="bottom"/>
              </w:tcPr>
            </w:tcPrChange>
          </w:tcPr>
          <w:p w14:paraId="694EB572" w14:textId="7911D729" w:rsidR="00C87CFE" w:rsidRPr="00CD1347" w:rsidRDefault="00C87CFE" w:rsidP="00C87CFE">
            <w:pPr>
              <w:jc w:val="center"/>
              <w:rPr>
                <w:ins w:id="23430" w:author="Στάθης Καπ" w:date="2023-03-03T04:01:00Z"/>
                <w:rFonts w:cstheme="minorHAnsi"/>
                <w:sz w:val="16"/>
                <w:szCs w:val="16"/>
              </w:rPr>
            </w:pPr>
            <w:ins w:id="23431" w:author="Στάθης Καπ" w:date="2023-03-03T06:23:00Z">
              <w:r>
                <w:rPr>
                  <w:rFonts w:ascii="Calibri" w:hAnsi="Calibri" w:cs="Calibri"/>
                  <w:color w:val="000000"/>
                  <w:sz w:val="16"/>
                  <w:szCs w:val="16"/>
                </w:rPr>
                <w:t>0.135</w:t>
              </w:r>
            </w:ins>
          </w:p>
        </w:tc>
        <w:tc>
          <w:tcPr>
            <w:tcW w:w="589" w:type="dxa"/>
            <w:vAlign w:val="center"/>
            <w:tcPrChange w:id="23432" w:author="Στάθης Καπ" w:date="2023-03-03T06:27:00Z">
              <w:tcPr>
                <w:tcW w:w="589" w:type="dxa"/>
                <w:vAlign w:val="center"/>
              </w:tcPr>
            </w:tcPrChange>
          </w:tcPr>
          <w:p w14:paraId="0B93CF6D" w14:textId="3C7847AA" w:rsidR="00C87CFE" w:rsidRPr="00CD1347" w:rsidRDefault="00C87CFE" w:rsidP="00C87CFE">
            <w:pPr>
              <w:jc w:val="center"/>
              <w:rPr>
                <w:ins w:id="23433" w:author="Στάθης Καπ" w:date="2023-03-03T04:01:00Z"/>
                <w:rFonts w:cstheme="minorHAnsi"/>
                <w:sz w:val="16"/>
                <w:szCs w:val="16"/>
              </w:rPr>
            </w:pPr>
            <w:ins w:id="23434" w:author="Στάθης Καπ" w:date="2023-03-03T06:23:00Z">
              <w:r>
                <w:rPr>
                  <w:rFonts w:ascii="Calibri" w:hAnsi="Calibri" w:cstheme="minorHAnsi"/>
                  <w:color w:val="000000"/>
                  <w:sz w:val="16"/>
                  <w:szCs w:val="16"/>
                </w:rPr>
                <w:t>0</w:t>
              </w:r>
            </w:ins>
          </w:p>
        </w:tc>
        <w:tc>
          <w:tcPr>
            <w:tcW w:w="463" w:type="dxa"/>
            <w:vAlign w:val="center"/>
            <w:tcPrChange w:id="23435" w:author="Στάθης Καπ" w:date="2023-03-03T06:27:00Z">
              <w:tcPr>
                <w:tcW w:w="463" w:type="dxa"/>
                <w:vAlign w:val="bottom"/>
              </w:tcPr>
            </w:tcPrChange>
          </w:tcPr>
          <w:p w14:paraId="4089497C" w14:textId="69001C75" w:rsidR="00C87CFE" w:rsidRPr="00CD1347" w:rsidRDefault="00C87CFE" w:rsidP="00C87CFE">
            <w:pPr>
              <w:jc w:val="center"/>
              <w:rPr>
                <w:ins w:id="23436" w:author="Στάθης Καπ" w:date="2023-03-03T04:01:00Z"/>
                <w:rFonts w:cstheme="minorHAnsi"/>
                <w:sz w:val="16"/>
                <w:szCs w:val="16"/>
              </w:rPr>
            </w:pPr>
            <w:ins w:id="23437" w:author="Στάθης Καπ" w:date="2023-03-03T06:23:00Z">
              <w:r>
                <w:rPr>
                  <w:rFonts w:ascii="Calibri" w:hAnsi="Calibri" w:cs="Calibri"/>
                  <w:color w:val="000000"/>
                  <w:sz w:val="16"/>
                  <w:szCs w:val="16"/>
                </w:rPr>
                <w:t>1810</w:t>
              </w:r>
            </w:ins>
          </w:p>
        </w:tc>
        <w:tc>
          <w:tcPr>
            <w:tcW w:w="541" w:type="dxa"/>
            <w:vAlign w:val="center"/>
            <w:tcPrChange w:id="23438" w:author="Στάθης Καπ" w:date="2023-03-03T06:27:00Z">
              <w:tcPr>
                <w:tcW w:w="541" w:type="dxa"/>
                <w:vAlign w:val="bottom"/>
              </w:tcPr>
            </w:tcPrChange>
          </w:tcPr>
          <w:p w14:paraId="6DD4FF6C" w14:textId="65656A1E" w:rsidR="00C87CFE" w:rsidRPr="00CD1347" w:rsidRDefault="00C87CFE" w:rsidP="00C87CFE">
            <w:pPr>
              <w:jc w:val="center"/>
              <w:rPr>
                <w:ins w:id="23439" w:author="Στάθης Καπ" w:date="2023-03-03T04:01:00Z"/>
                <w:rFonts w:cstheme="minorHAnsi"/>
                <w:sz w:val="16"/>
                <w:szCs w:val="16"/>
              </w:rPr>
            </w:pPr>
            <w:ins w:id="23440" w:author="Στάθης Καπ" w:date="2023-03-03T06:23:00Z">
              <w:r>
                <w:rPr>
                  <w:rFonts w:ascii="Calibri" w:hAnsi="Calibri" w:cs="Calibri"/>
                  <w:color w:val="000000"/>
                  <w:sz w:val="16"/>
                  <w:szCs w:val="16"/>
                </w:rPr>
                <w:t>0.148</w:t>
              </w:r>
            </w:ins>
          </w:p>
        </w:tc>
        <w:tc>
          <w:tcPr>
            <w:tcW w:w="589" w:type="dxa"/>
            <w:vAlign w:val="center"/>
            <w:tcPrChange w:id="23441" w:author="Στάθης Καπ" w:date="2023-03-03T06:27:00Z">
              <w:tcPr>
                <w:tcW w:w="589" w:type="dxa"/>
                <w:vAlign w:val="center"/>
              </w:tcPr>
            </w:tcPrChange>
          </w:tcPr>
          <w:p w14:paraId="1F57C939" w14:textId="7EA4E17A" w:rsidR="00C87CFE" w:rsidRPr="00CD1347" w:rsidRDefault="00C87CFE" w:rsidP="00C87CFE">
            <w:pPr>
              <w:jc w:val="center"/>
              <w:rPr>
                <w:ins w:id="23442" w:author="Στάθης Καπ" w:date="2023-03-03T04:01:00Z"/>
                <w:rFonts w:cstheme="minorHAnsi"/>
                <w:sz w:val="16"/>
                <w:szCs w:val="16"/>
              </w:rPr>
            </w:pPr>
            <w:ins w:id="23443" w:author="Στάθης Καπ" w:date="2023-03-03T06:23:00Z">
              <w:r>
                <w:rPr>
                  <w:rFonts w:ascii="Calibri" w:hAnsi="Calibri" w:cstheme="minorHAnsi"/>
                  <w:color w:val="000000"/>
                  <w:sz w:val="16"/>
                  <w:szCs w:val="16"/>
                </w:rPr>
                <w:t>0</w:t>
              </w:r>
            </w:ins>
          </w:p>
        </w:tc>
      </w:tr>
      <w:tr w:rsidR="00C87CFE" w:rsidRPr="00BB05AC" w14:paraId="653139E5" w14:textId="77777777" w:rsidTr="00F03C40">
        <w:tblPrEx>
          <w:tblW w:w="0" w:type="auto"/>
          <w:tblBorders>
            <w:insideH w:val="none" w:sz="0" w:space="0" w:color="auto"/>
            <w:insideV w:val="none" w:sz="0" w:space="0" w:color="auto"/>
          </w:tblBorders>
          <w:tblCellMar>
            <w:left w:w="0" w:type="dxa"/>
            <w:right w:w="0" w:type="dxa"/>
          </w:tblCellMar>
          <w:tblPrExChange w:id="2344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445" w:author="Στάθης Καπ" w:date="2023-03-03T04:01:00Z"/>
        </w:trPr>
        <w:tc>
          <w:tcPr>
            <w:tcW w:w="515" w:type="dxa"/>
            <w:tcBorders>
              <w:top w:val="nil"/>
              <w:bottom w:val="nil"/>
              <w:right w:val="single" w:sz="4" w:space="0" w:color="auto"/>
            </w:tcBorders>
            <w:shd w:val="clear" w:color="auto" w:fill="E7E6E6" w:themeFill="background2"/>
            <w:vAlign w:val="bottom"/>
            <w:tcPrChange w:id="23446" w:author="Στάθης Καπ" w:date="2023-03-03T06:27:00Z">
              <w:tcPr>
                <w:tcW w:w="515" w:type="dxa"/>
                <w:vAlign w:val="bottom"/>
              </w:tcPr>
            </w:tcPrChange>
          </w:tcPr>
          <w:p w14:paraId="7DE09642" w14:textId="2B6E8795" w:rsidR="00C87CFE" w:rsidRPr="00CD1347" w:rsidRDefault="00C87CFE" w:rsidP="00C87CFE">
            <w:pPr>
              <w:jc w:val="center"/>
              <w:rPr>
                <w:ins w:id="23447" w:author="Στάθης Καπ" w:date="2023-03-03T04:01:00Z"/>
                <w:sz w:val="16"/>
                <w:szCs w:val="16"/>
              </w:rPr>
            </w:pPr>
            <w:ins w:id="23448" w:author="Στάθης Καπ" w:date="2023-03-03T04:08:00Z">
              <w:r w:rsidRPr="00CD1347">
                <w:rPr>
                  <w:rFonts w:ascii="Calibri" w:hAnsi="Calibri" w:cs="Calibri"/>
                  <w:color w:val="000000"/>
                  <w:sz w:val="16"/>
                  <w:szCs w:val="16"/>
                  <w:rPrChange w:id="23449" w:author="Στάθης Καπ" w:date="2023-03-03T04:10:00Z">
                    <w:rPr>
                      <w:rFonts w:ascii="Calibri" w:hAnsi="Calibri" w:cs="Calibri"/>
                      <w:color w:val="000000"/>
                      <w:sz w:val="18"/>
                      <w:szCs w:val="18"/>
                    </w:rPr>
                  </w:rPrChange>
                </w:rPr>
                <w:t>c208</w:t>
              </w:r>
            </w:ins>
          </w:p>
        </w:tc>
        <w:tc>
          <w:tcPr>
            <w:tcW w:w="560" w:type="dxa"/>
            <w:tcBorders>
              <w:left w:val="single" w:sz="4" w:space="0" w:color="auto"/>
            </w:tcBorders>
            <w:vAlign w:val="center"/>
            <w:tcPrChange w:id="23450" w:author="Στάθης Καπ" w:date="2023-03-03T06:27:00Z">
              <w:tcPr>
                <w:tcW w:w="560" w:type="dxa"/>
              </w:tcPr>
            </w:tcPrChange>
          </w:tcPr>
          <w:p w14:paraId="2BF14ED9" w14:textId="23860E6E" w:rsidR="00C87CFE" w:rsidRPr="00CD1347" w:rsidRDefault="00C87CFE" w:rsidP="00C87CFE">
            <w:pPr>
              <w:jc w:val="center"/>
              <w:rPr>
                <w:ins w:id="23451" w:author="Στάθης Καπ" w:date="2023-03-03T04:01:00Z"/>
                <w:rFonts w:cstheme="minorHAnsi"/>
                <w:sz w:val="16"/>
                <w:szCs w:val="16"/>
              </w:rPr>
            </w:pPr>
            <w:ins w:id="23452" w:author="Στάθης Καπ" w:date="2023-03-03T06:23:00Z">
              <w:r>
                <w:rPr>
                  <w:rFonts w:ascii="Calibri" w:hAnsi="Calibri" w:cs="Calibri"/>
                  <w:color w:val="000000"/>
                  <w:sz w:val="16"/>
                  <w:szCs w:val="16"/>
                </w:rPr>
                <w:t>1810</w:t>
              </w:r>
            </w:ins>
          </w:p>
        </w:tc>
        <w:tc>
          <w:tcPr>
            <w:tcW w:w="855" w:type="dxa"/>
            <w:vAlign w:val="center"/>
            <w:tcPrChange w:id="23453" w:author="Στάθης Καπ" w:date="2023-03-03T06:27:00Z">
              <w:tcPr>
                <w:tcW w:w="855" w:type="dxa"/>
              </w:tcPr>
            </w:tcPrChange>
          </w:tcPr>
          <w:p w14:paraId="636AB1D2" w14:textId="1B98A536" w:rsidR="00C87CFE" w:rsidRPr="00CD1347" w:rsidRDefault="00C87CFE" w:rsidP="00C87CFE">
            <w:pPr>
              <w:jc w:val="center"/>
              <w:rPr>
                <w:ins w:id="23454" w:author="Στάθης Καπ" w:date="2023-03-03T04:01:00Z"/>
                <w:rFonts w:cstheme="minorHAnsi"/>
                <w:sz w:val="16"/>
                <w:szCs w:val="16"/>
              </w:rPr>
            </w:pPr>
            <w:ins w:id="23455" w:author="Στάθης Καπ" w:date="2023-03-03T06:23:00Z">
              <w:r>
                <w:rPr>
                  <w:rFonts w:ascii="Calibri" w:hAnsi="Calibri" w:cs="Calibri"/>
                  <w:color w:val="000000"/>
                  <w:sz w:val="16"/>
                  <w:szCs w:val="16"/>
                </w:rPr>
                <w:t>1810</w:t>
              </w:r>
            </w:ins>
          </w:p>
        </w:tc>
        <w:tc>
          <w:tcPr>
            <w:tcW w:w="544" w:type="dxa"/>
            <w:vAlign w:val="center"/>
            <w:tcPrChange w:id="23456" w:author="Στάθης Καπ" w:date="2023-03-03T06:27:00Z">
              <w:tcPr>
                <w:tcW w:w="544" w:type="dxa"/>
                <w:vAlign w:val="bottom"/>
              </w:tcPr>
            </w:tcPrChange>
          </w:tcPr>
          <w:p w14:paraId="0F34C113" w14:textId="0122829C" w:rsidR="00C87CFE" w:rsidRPr="00CD1347" w:rsidRDefault="00C87CFE" w:rsidP="00C87CFE">
            <w:pPr>
              <w:jc w:val="center"/>
              <w:rPr>
                <w:ins w:id="23457" w:author="Στάθης Καπ" w:date="2023-03-03T04:01:00Z"/>
                <w:rFonts w:cstheme="minorHAnsi"/>
                <w:sz w:val="16"/>
                <w:szCs w:val="16"/>
              </w:rPr>
            </w:pPr>
            <w:ins w:id="23458" w:author="Στάθης Καπ" w:date="2023-03-03T06:23:00Z">
              <w:r>
                <w:rPr>
                  <w:rFonts w:ascii="Calibri" w:hAnsi="Calibri" w:cs="Calibri"/>
                  <w:color w:val="000000"/>
                  <w:sz w:val="16"/>
                  <w:szCs w:val="16"/>
                </w:rPr>
                <w:t>1810</w:t>
              </w:r>
            </w:ins>
          </w:p>
        </w:tc>
        <w:tc>
          <w:tcPr>
            <w:tcW w:w="621" w:type="dxa"/>
            <w:vAlign w:val="center"/>
            <w:tcPrChange w:id="23459" w:author="Στάθης Καπ" w:date="2023-03-03T06:27:00Z">
              <w:tcPr>
                <w:tcW w:w="621" w:type="dxa"/>
                <w:vAlign w:val="bottom"/>
              </w:tcPr>
            </w:tcPrChange>
          </w:tcPr>
          <w:p w14:paraId="75DFAC13" w14:textId="2BA59718" w:rsidR="00C87CFE" w:rsidRPr="00CD1347" w:rsidRDefault="00C87CFE" w:rsidP="00C87CFE">
            <w:pPr>
              <w:jc w:val="center"/>
              <w:rPr>
                <w:ins w:id="23460" w:author="Στάθης Καπ" w:date="2023-03-03T04:01:00Z"/>
                <w:rFonts w:cstheme="minorHAnsi"/>
                <w:sz w:val="16"/>
                <w:szCs w:val="16"/>
              </w:rPr>
            </w:pPr>
            <w:ins w:id="23461" w:author="Στάθης Καπ" w:date="2023-03-03T06:23:00Z">
              <w:r>
                <w:rPr>
                  <w:rFonts w:ascii="Calibri" w:hAnsi="Calibri" w:cs="Calibri"/>
                  <w:color w:val="000000"/>
                  <w:sz w:val="16"/>
                  <w:szCs w:val="16"/>
                </w:rPr>
                <w:t>0.205</w:t>
              </w:r>
            </w:ins>
          </w:p>
        </w:tc>
        <w:tc>
          <w:tcPr>
            <w:tcW w:w="669" w:type="dxa"/>
            <w:vAlign w:val="center"/>
            <w:tcPrChange w:id="23462" w:author="Στάθης Καπ" w:date="2023-03-03T06:27:00Z">
              <w:tcPr>
                <w:tcW w:w="669" w:type="dxa"/>
                <w:vAlign w:val="center"/>
              </w:tcPr>
            </w:tcPrChange>
          </w:tcPr>
          <w:p w14:paraId="20D93B42" w14:textId="0AA24941" w:rsidR="00C87CFE" w:rsidRPr="00CD1347" w:rsidRDefault="00C87CFE" w:rsidP="00C87CFE">
            <w:pPr>
              <w:jc w:val="center"/>
              <w:rPr>
                <w:ins w:id="23463" w:author="Στάθης Καπ" w:date="2023-03-03T04:01:00Z"/>
                <w:rFonts w:cstheme="minorHAnsi"/>
                <w:sz w:val="16"/>
                <w:szCs w:val="16"/>
              </w:rPr>
            </w:pPr>
            <w:ins w:id="23464" w:author="Στάθης Καπ" w:date="2023-03-03T06:23:00Z">
              <w:r>
                <w:rPr>
                  <w:rFonts w:ascii="Calibri" w:hAnsi="Calibri" w:cstheme="minorHAnsi"/>
                  <w:color w:val="000000"/>
                  <w:sz w:val="16"/>
                  <w:szCs w:val="16"/>
                </w:rPr>
                <w:t>0</w:t>
              </w:r>
            </w:ins>
          </w:p>
        </w:tc>
        <w:tc>
          <w:tcPr>
            <w:tcW w:w="543" w:type="dxa"/>
            <w:vAlign w:val="center"/>
            <w:tcPrChange w:id="23465" w:author="Στάθης Καπ" w:date="2023-03-03T06:27:00Z">
              <w:tcPr>
                <w:tcW w:w="543" w:type="dxa"/>
                <w:vAlign w:val="bottom"/>
              </w:tcPr>
            </w:tcPrChange>
          </w:tcPr>
          <w:p w14:paraId="48C30B3F" w14:textId="66663C70" w:rsidR="00C87CFE" w:rsidRPr="00CD1347" w:rsidRDefault="00C87CFE" w:rsidP="00C87CFE">
            <w:pPr>
              <w:jc w:val="center"/>
              <w:rPr>
                <w:ins w:id="23466" w:author="Στάθης Καπ" w:date="2023-03-03T04:01:00Z"/>
                <w:rFonts w:cstheme="minorHAnsi"/>
                <w:sz w:val="16"/>
                <w:szCs w:val="16"/>
              </w:rPr>
            </w:pPr>
            <w:ins w:id="23467" w:author="Στάθης Καπ" w:date="2023-03-03T06:23:00Z">
              <w:r>
                <w:rPr>
                  <w:rFonts w:ascii="Calibri" w:hAnsi="Calibri" w:cs="Calibri"/>
                  <w:color w:val="000000"/>
                  <w:sz w:val="16"/>
                  <w:szCs w:val="16"/>
                </w:rPr>
                <w:t>1810</w:t>
              </w:r>
            </w:ins>
          </w:p>
        </w:tc>
        <w:tc>
          <w:tcPr>
            <w:tcW w:w="621" w:type="dxa"/>
            <w:vAlign w:val="center"/>
            <w:tcPrChange w:id="23468" w:author="Στάθης Καπ" w:date="2023-03-03T06:27:00Z">
              <w:tcPr>
                <w:tcW w:w="621" w:type="dxa"/>
                <w:vAlign w:val="bottom"/>
              </w:tcPr>
            </w:tcPrChange>
          </w:tcPr>
          <w:p w14:paraId="7D935988" w14:textId="0049C9C5" w:rsidR="00C87CFE" w:rsidRPr="00CD1347" w:rsidRDefault="00C87CFE" w:rsidP="00C87CFE">
            <w:pPr>
              <w:jc w:val="center"/>
              <w:rPr>
                <w:ins w:id="23469" w:author="Στάθης Καπ" w:date="2023-03-03T04:01:00Z"/>
                <w:rFonts w:cstheme="minorHAnsi"/>
                <w:sz w:val="16"/>
                <w:szCs w:val="16"/>
              </w:rPr>
            </w:pPr>
            <w:ins w:id="23470" w:author="Στάθης Καπ" w:date="2023-03-03T06:23:00Z">
              <w:r>
                <w:rPr>
                  <w:rFonts w:ascii="Calibri" w:hAnsi="Calibri" w:cs="Calibri"/>
                  <w:color w:val="000000"/>
                  <w:sz w:val="16"/>
                  <w:szCs w:val="16"/>
                </w:rPr>
                <w:t>0.152</w:t>
              </w:r>
            </w:ins>
          </w:p>
        </w:tc>
        <w:tc>
          <w:tcPr>
            <w:tcW w:w="669" w:type="dxa"/>
            <w:vAlign w:val="center"/>
            <w:tcPrChange w:id="23471" w:author="Στάθης Καπ" w:date="2023-03-03T06:27:00Z">
              <w:tcPr>
                <w:tcW w:w="669" w:type="dxa"/>
                <w:vAlign w:val="center"/>
              </w:tcPr>
            </w:tcPrChange>
          </w:tcPr>
          <w:p w14:paraId="18DEBAF5" w14:textId="29CE2F5C" w:rsidR="00C87CFE" w:rsidRPr="00CD1347" w:rsidRDefault="00C87CFE" w:rsidP="00C87CFE">
            <w:pPr>
              <w:jc w:val="center"/>
              <w:rPr>
                <w:ins w:id="23472" w:author="Στάθης Καπ" w:date="2023-03-03T04:01:00Z"/>
                <w:rFonts w:cstheme="minorHAnsi"/>
                <w:sz w:val="16"/>
                <w:szCs w:val="16"/>
              </w:rPr>
            </w:pPr>
            <w:ins w:id="23473" w:author="Στάθης Καπ" w:date="2023-03-03T06:23:00Z">
              <w:r>
                <w:rPr>
                  <w:rFonts w:ascii="Calibri" w:hAnsi="Calibri" w:cstheme="minorHAnsi"/>
                  <w:color w:val="000000"/>
                  <w:sz w:val="16"/>
                  <w:szCs w:val="16"/>
                </w:rPr>
                <w:t>0</w:t>
              </w:r>
            </w:ins>
          </w:p>
        </w:tc>
        <w:tc>
          <w:tcPr>
            <w:tcW w:w="508" w:type="dxa"/>
            <w:vAlign w:val="center"/>
            <w:tcPrChange w:id="23474" w:author="Στάθης Καπ" w:date="2023-03-03T06:27:00Z">
              <w:tcPr>
                <w:tcW w:w="508" w:type="dxa"/>
                <w:vAlign w:val="bottom"/>
              </w:tcPr>
            </w:tcPrChange>
          </w:tcPr>
          <w:p w14:paraId="33B708EB" w14:textId="7FDD5E53" w:rsidR="00C87CFE" w:rsidRPr="00CD1347" w:rsidRDefault="00C87CFE" w:rsidP="00C87CFE">
            <w:pPr>
              <w:jc w:val="center"/>
              <w:rPr>
                <w:ins w:id="23475" w:author="Στάθης Καπ" w:date="2023-03-03T04:01:00Z"/>
                <w:rFonts w:cstheme="minorHAnsi"/>
                <w:sz w:val="16"/>
                <w:szCs w:val="16"/>
              </w:rPr>
            </w:pPr>
            <w:ins w:id="23476" w:author="Στάθης Καπ" w:date="2023-03-03T06:23:00Z">
              <w:r>
                <w:rPr>
                  <w:rFonts w:ascii="Calibri" w:hAnsi="Calibri" w:cs="Calibri"/>
                  <w:color w:val="000000"/>
                  <w:sz w:val="16"/>
                  <w:szCs w:val="16"/>
                </w:rPr>
                <w:t>1810</w:t>
              </w:r>
            </w:ins>
          </w:p>
        </w:tc>
        <w:tc>
          <w:tcPr>
            <w:tcW w:w="541" w:type="dxa"/>
            <w:vAlign w:val="center"/>
            <w:tcPrChange w:id="23477" w:author="Στάθης Καπ" w:date="2023-03-03T06:27:00Z">
              <w:tcPr>
                <w:tcW w:w="541" w:type="dxa"/>
                <w:vAlign w:val="bottom"/>
              </w:tcPr>
            </w:tcPrChange>
          </w:tcPr>
          <w:p w14:paraId="0FDDF6E4" w14:textId="2D35E95D" w:rsidR="00C87CFE" w:rsidRPr="00CD1347" w:rsidRDefault="00C87CFE" w:rsidP="00C87CFE">
            <w:pPr>
              <w:jc w:val="center"/>
              <w:rPr>
                <w:ins w:id="23478" w:author="Στάθης Καπ" w:date="2023-03-03T04:01:00Z"/>
                <w:rFonts w:cstheme="minorHAnsi"/>
                <w:sz w:val="16"/>
                <w:szCs w:val="16"/>
              </w:rPr>
            </w:pPr>
            <w:ins w:id="23479" w:author="Στάθης Καπ" w:date="2023-03-03T06:23:00Z">
              <w:r>
                <w:rPr>
                  <w:rFonts w:ascii="Calibri" w:hAnsi="Calibri" w:cs="Calibri"/>
                  <w:color w:val="000000"/>
                  <w:sz w:val="16"/>
                  <w:szCs w:val="16"/>
                </w:rPr>
                <w:t>0.132</w:t>
              </w:r>
            </w:ins>
          </w:p>
        </w:tc>
        <w:tc>
          <w:tcPr>
            <w:tcW w:w="589" w:type="dxa"/>
            <w:vAlign w:val="center"/>
            <w:tcPrChange w:id="23480" w:author="Στάθης Καπ" w:date="2023-03-03T06:27:00Z">
              <w:tcPr>
                <w:tcW w:w="589" w:type="dxa"/>
                <w:vAlign w:val="center"/>
              </w:tcPr>
            </w:tcPrChange>
          </w:tcPr>
          <w:p w14:paraId="5155424C" w14:textId="08466676" w:rsidR="00C87CFE" w:rsidRPr="00CD1347" w:rsidRDefault="00C87CFE" w:rsidP="00C87CFE">
            <w:pPr>
              <w:jc w:val="center"/>
              <w:rPr>
                <w:ins w:id="23481" w:author="Στάθης Καπ" w:date="2023-03-03T04:01:00Z"/>
                <w:rFonts w:cstheme="minorHAnsi"/>
                <w:sz w:val="16"/>
                <w:szCs w:val="16"/>
              </w:rPr>
            </w:pPr>
            <w:ins w:id="23482" w:author="Στάθης Καπ" w:date="2023-03-03T06:23:00Z">
              <w:r>
                <w:rPr>
                  <w:rFonts w:ascii="Calibri" w:hAnsi="Calibri" w:cstheme="minorHAnsi"/>
                  <w:color w:val="000000"/>
                  <w:sz w:val="16"/>
                  <w:szCs w:val="16"/>
                </w:rPr>
                <w:t>0</w:t>
              </w:r>
            </w:ins>
          </w:p>
        </w:tc>
        <w:tc>
          <w:tcPr>
            <w:tcW w:w="463" w:type="dxa"/>
            <w:vAlign w:val="center"/>
            <w:tcPrChange w:id="23483" w:author="Στάθης Καπ" w:date="2023-03-03T06:27:00Z">
              <w:tcPr>
                <w:tcW w:w="463" w:type="dxa"/>
                <w:vAlign w:val="bottom"/>
              </w:tcPr>
            </w:tcPrChange>
          </w:tcPr>
          <w:p w14:paraId="4EDD43A9" w14:textId="0A32726C" w:rsidR="00C87CFE" w:rsidRPr="00CD1347" w:rsidRDefault="00C87CFE" w:rsidP="00C87CFE">
            <w:pPr>
              <w:jc w:val="center"/>
              <w:rPr>
                <w:ins w:id="23484" w:author="Στάθης Καπ" w:date="2023-03-03T04:01:00Z"/>
                <w:rFonts w:cstheme="minorHAnsi"/>
                <w:sz w:val="16"/>
                <w:szCs w:val="16"/>
              </w:rPr>
            </w:pPr>
            <w:ins w:id="23485" w:author="Στάθης Καπ" w:date="2023-03-03T06:23:00Z">
              <w:r>
                <w:rPr>
                  <w:rFonts w:ascii="Calibri" w:hAnsi="Calibri" w:cs="Calibri"/>
                  <w:color w:val="000000"/>
                  <w:sz w:val="16"/>
                  <w:szCs w:val="16"/>
                </w:rPr>
                <w:t>1810</w:t>
              </w:r>
            </w:ins>
          </w:p>
        </w:tc>
        <w:tc>
          <w:tcPr>
            <w:tcW w:w="541" w:type="dxa"/>
            <w:vAlign w:val="center"/>
            <w:tcPrChange w:id="23486" w:author="Στάθης Καπ" w:date="2023-03-03T06:27:00Z">
              <w:tcPr>
                <w:tcW w:w="541" w:type="dxa"/>
                <w:vAlign w:val="bottom"/>
              </w:tcPr>
            </w:tcPrChange>
          </w:tcPr>
          <w:p w14:paraId="1979935F" w14:textId="09DB4C1B" w:rsidR="00C87CFE" w:rsidRPr="00CD1347" w:rsidRDefault="00C87CFE" w:rsidP="00C87CFE">
            <w:pPr>
              <w:jc w:val="center"/>
              <w:rPr>
                <w:ins w:id="23487" w:author="Στάθης Καπ" w:date="2023-03-03T04:01:00Z"/>
                <w:rFonts w:cstheme="minorHAnsi"/>
                <w:sz w:val="16"/>
                <w:szCs w:val="16"/>
              </w:rPr>
            </w:pPr>
            <w:ins w:id="23488" w:author="Στάθης Καπ" w:date="2023-03-03T06:23:00Z">
              <w:r>
                <w:rPr>
                  <w:rFonts w:ascii="Calibri" w:hAnsi="Calibri" w:cs="Calibri"/>
                  <w:color w:val="000000"/>
                  <w:sz w:val="16"/>
                  <w:szCs w:val="16"/>
                </w:rPr>
                <w:t>0.139</w:t>
              </w:r>
            </w:ins>
          </w:p>
        </w:tc>
        <w:tc>
          <w:tcPr>
            <w:tcW w:w="589" w:type="dxa"/>
            <w:vAlign w:val="center"/>
            <w:tcPrChange w:id="23489" w:author="Στάθης Καπ" w:date="2023-03-03T06:27:00Z">
              <w:tcPr>
                <w:tcW w:w="589" w:type="dxa"/>
                <w:vAlign w:val="center"/>
              </w:tcPr>
            </w:tcPrChange>
          </w:tcPr>
          <w:p w14:paraId="68176958" w14:textId="3D036254" w:rsidR="00C87CFE" w:rsidRPr="00CD1347" w:rsidRDefault="00C87CFE" w:rsidP="00C87CFE">
            <w:pPr>
              <w:jc w:val="center"/>
              <w:rPr>
                <w:ins w:id="23490" w:author="Στάθης Καπ" w:date="2023-03-03T04:01:00Z"/>
                <w:rFonts w:cstheme="minorHAnsi"/>
                <w:sz w:val="16"/>
                <w:szCs w:val="16"/>
              </w:rPr>
            </w:pPr>
            <w:ins w:id="23491" w:author="Στάθης Καπ" w:date="2023-03-03T06:23:00Z">
              <w:r>
                <w:rPr>
                  <w:rFonts w:ascii="Calibri" w:hAnsi="Calibri" w:cstheme="minorHAnsi"/>
                  <w:color w:val="000000"/>
                  <w:sz w:val="16"/>
                  <w:szCs w:val="16"/>
                </w:rPr>
                <w:t>0</w:t>
              </w:r>
            </w:ins>
          </w:p>
        </w:tc>
      </w:tr>
      <w:tr w:rsidR="00C87CFE" w:rsidRPr="00BB05AC" w14:paraId="14F41A74" w14:textId="77777777" w:rsidTr="00F03C40">
        <w:tblPrEx>
          <w:tblW w:w="0" w:type="auto"/>
          <w:tblBorders>
            <w:insideH w:val="none" w:sz="0" w:space="0" w:color="auto"/>
            <w:insideV w:val="none" w:sz="0" w:space="0" w:color="auto"/>
          </w:tblBorders>
          <w:tblCellMar>
            <w:left w:w="0" w:type="dxa"/>
            <w:right w:w="0" w:type="dxa"/>
          </w:tblCellMar>
          <w:tblPrExChange w:id="2349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493" w:author="Στάθης Καπ" w:date="2023-03-03T04:01:00Z"/>
        </w:trPr>
        <w:tc>
          <w:tcPr>
            <w:tcW w:w="515" w:type="dxa"/>
            <w:tcBorders>
              <w:top w:val="nil"/>
              <w:bottom w:val="nil"/>
              <w:right w:val="single" w:sz="4" w:space="0" w:color="auto"/>
            </w:tcBorders>
            <w:shd w:val="clear" w:color="auto" w:fill="E7E6E6" w:themeFill="background2"/>
            <w:vAlign w:val="bottom"/>
            <w:tcPrChange w:id="23494" w:author="Στάθης Καπ" w:date="2023-03-03T06:27:00Z">
              <w:tcPr>
                <w:tcW w:w="515" w:type="dxa"/>
                <w:vAlign w:val="bottom"/>
              </w:tcPr>
            </w:tcPrChange>
          </w:tcPr>
          <w:p w14:paraId="2C86F9BB" w14:textId="1B7EEB3F" w:rsidR="00C87CFE" w:rsidRPr="00CD1347" w:rsidRDefault="00C87CFE" w:rsidP="00C87CFE">
            <w:pPr>
              <w:jc w:val="center"/>
              <w:rPr>
                <w:ins w:id="23495" w:author="Στάθης Καπ" w:date="2023-03-03T04:01:00Z"/>
                <w:sz w:val="16"/>
                <w:szCs w:val="16"/>
              </w:rPr>
            </w:pPr>
            <w:ins w:id="23496" w:author="Στάθης Καπ" w:date="2023-03-03T04:08:00Z">
              <w:r w:rsidRPr="00CD1347">
                <w:rPr>
                  <w:rFonts w:ascii="Calibri" w:hAnsi="Calibri" w:cs="Calibri"/>
                  <w:color w:val="000000"/>
                  <w:sz w:val="16"/>
                  <w:szCs w:val="16"/>
                  <w:rPrChange w:id="23497" w:author="Στάθης Καπ" w:date="2023-03-03T04:10:00Z">
                    <w:rPr>
                      <w:rFonts w:ascii="Calibri" w:hAnsi="Calibri" w:cs="Calibri"/>
                      <w:color w:val="000000"/>
                      <w:sz w:val="18"/>
                      <w:szCs w:val="18"/>
                    </w:rPr>
                  </w:rPrChange>
                </w:rPr>
                <w:t>r101</w:t>
              </w:r>
            </w:ins>
          </w:p>
        </w:tc>
        <w:tc>
          <w:tcPr>
            <w:tcW w:w="560" w:type="dxa"/>
            <w:tcBorders>
              <w:left w:val="single" w:sz="4" w:space="0" w:color="auto"/>
            </w:tcBorders>
            <w:vAlign w:val="center"/>
            <w:tcPrChange w:id="23498" w:author="Στάθης Καπ" w:date="2023-03-03T06:27:00Z">
              <w:tcPr>
                <w:tcW w:w="560" w:type="dxa"/>
              </w:tcPr>
            </w:tcPrChange>
          </w:tcPr>
          <w:p w14:paraId="51275838" w14:textId="3E2DFFEA" w:rsidR="00C87CFE" w:rsidRPr="00CD1347" w:rsidRDefault="00C87CFE" w:rsidP="00C87CFE">
            <w:pPr>
              <w:jc w:val="center"/>
              <w:rPr>
                <w:ins w:id="23499" w:author="Στάθης Καπ" w:date="2023-03-03T04:01:00Z"/>
                <w:rFonts w:cstheme="minorHAnsi"/>
                <w:sz w:val="16"/>
                <w:szCs w:val="16"/>
              </w:rPr>
            </w:pPr>
            <w:ins w:id="23500" w:author="Στάθης Καπ" w:date="2023-03-03T06:23:00Z">
              <w:r>
                <w:rPr>
                  <w:rFonts w:ascii="Calibri" w:hAnsi="Calibri" w:cs="Calibri"/>
                  <w:color w:val="000000"/>
                  <w:sz w:val="16"/>
                  <w:szCs w:val="16"/>
                </w:rPr>
                <w:t>611</w:t>
              </w:r>
            </w:ins>
          </w:p>
        </w:tc>
        <w:tc>
          <w:tcPr>
            <w:tcW w:w="855" w:type="dxa"/>
            <w:vAlign w:val="center"/>
            <w:tcPrChange w:id="23501" w:author="Στάθης Καπ" w:date="2023-03-03T06:27:00Z">
              <w:tcPr>
                <w:tcW w:w="855" w:type="dxa"/>
              </w:tcPr>
            </w:tcPrChange>
          </w:tcPr>
          <w:p w14:paraId="6D703BA6" w14:textId="1E7B48FC" w:rsidR="00C87CFE" w:rsidRPr="00CD1347" w:rsidRDefault="00C87CFE" w:rsidP="00C87CFE">
            <w:pPr>
              <w:jc w:val="center"/>
              <w:rPr>
                <w:ins w:id="23502" w:author="Στάθης Καπ" w:date="2023-03-03T04:01:00Z"/>
                <w:rFonts w:cstheme="minorHAnsi"/>
                <w:sz w:val="16"/>
                <w:szCs w:val="16"/>
              </w:rPr>
            </w:pPr>
            <w:ins w:id="23503" w:author="Στάθης Καπ" w:date="2023-03-03T06:23:00Z">
              <w:r>
                <w:rPr>
                  <w:rFonts w:ascii="Calibri" w:hAnsi="Calibri" w:cs="Calibri"/>
                  <w:color w:val="000000"/>
                  <w:sz w:val="16"/>
                  <w:szCs w:val="16"/>
                </w:rPr>
                <w:t>601</w:t>
              </w:r>
            </w:ins>
          </w:p>
        </w:tc>
        <w:tc>
          <w:tcPr>
            <w:tcW w:w="544" w:type="dxa"/>
            <w:vAlign w:val="center"/>
            <w:tcPrChange w:id="23504" w:author="Στάθης Καπ" w:date="2023-03-03T06:27:00Z">
              <w:tcPr>
                <w:tcW w:w="544" w:type="dxa"/>
                <w:vAlign w:val="bottom"/>
              </w:tcPr>
            </w:tcPrChange>
          </w:tcPr>
          <w:p w14:paraId="05AD514F" w14:textId="25DDD0E5" w:rsidR="00C87CFE" w:rsidRPr="00CD1347" w:rsidRDefault="00C87CFE" w:rsidP="00C87CFE">
            <w:pPr>
              <w:jc w:val="center"/>
              <w:rPr>
                <w:ins w:id="23505" w:author="Στάθης Καπ" w:date="2023-03-03T04:01:00Z"/>
                <w:rFonts w:cstheme="minorHAnsi"/>
                <w:sz w:val="16"/>
                <w:szCs w:val="16"/>
              </w:rPr>
            </w:pPr>
            <w:ins w:id="23506" w:author="Στάθης Καπ" w:date="2023-03-03T06:23:00Z">
              <w:r>
                <w:rPr>
                  <w:rFonts w:ascii="Calibri" w:hAnsi="Calibri" w:cs="Calibri"/>
                  <w:color w:val="000000"/>
                  <w:sz w:val="16"/>
                  <w:szCs w:val="16"/>
                </w:rPr>
                <w:t>510</w:t>
              </w:r>
            </w:ins>
          </w:p>
        </w:tc>
        <w:tc>
          <w:tcPr>
            <w:tcW w:w="621" w:type="dxa"/>
            <w:vAlign w:val="center"/>
            <w:tcPrChange w:id="23507" w:author="Στάθης Καπ" w:date="2023-03-03T06:27:00Z">
              <w:tcPr>
                <w:tcW w:w="621" w:type="dxa"/>
                <w:vAlign w:val="bottom"/>
              </w:tcPr>
            </w:tcPrChange>
          </w:tcPr>
          <w:p w14:paraId="6514FCDE" w14:textId="27AD0634" w:rsidR="00C87CFE" w:rsidRPr="00CD1347" w:rsidRDefault="00C87CFE" w:rsidP="00C87CFE">
            <w:pPr>
              <w:jc w:val="center"/>
              <w:rPr>
                <w:ins w:id="23508" w:author="Στάθης Καπ" w:date="2023-03-03T04:01:00Z"/>
                <w:rFonts w:cstheme="minorHAnsi"/>
                <w:sz w:val="16"/>
                <w:szCs w:val="16"/>
              </w:rPr>
            </w:pPr>
            <w:ins w:id="23509" w:author="Στάθης Καπ" w:date="2023-03-03T06:23:00Z">
              <w:r>
                <w:rPr>
                  <w:rFonts w:ascii="Calibri" w:hAnsi="Calibri" w:cs="Calibri"/>
                  <w:color w:val="000000"/>
                  <w:sz w:val="16"/>
                  <w:szCs w:val="16"/>
                </w:rPr>
                <w:t>0.398</w:t>
              </w:r>
            </w:ins>
          </w:p>
        </w:tc>
        <w:tc>
          <w:tcPr>
            <w:tcW w:w="669" w:type="dxa"/>
            <w:vAlign w:val="center"/>
            <w:tcPrChange w:id="23510" w:author="Στάθης Καπ" w:date="2023-03-03T06:27:00Z">
              <w:tcPr>
                <w:tcW w:w="669" w:type="dxa"/>
                <w:vAlign w:val="center"/>
              </w:tcPr>
            </w:tcPrChange>
          </w:tcPr>
          <w:p w14:paraId="7135C130" w14:textId="33D3BDE7" w:rsidR="00C87CFE" w:rsidRPr="00CD1347" w:rsidRDefault="00C87CFE" w:rsidP="00C87CFE">
            <w:pPr>
              <w:jc w:val="center"/>
              <w:rPr>
                <w:ins w:id="23511" w:author="Στάθης Καπ" w:date="2023-03-03T04:01:00Z"/>
                <w:rFonts w:cstheme="minorHAnsi"/>
                <w:sz w:val="16"/>
                <w:szCs w:val="16"/>
              </w:rPr>
            </w:pPr>
            <w:ins w:id="23512" w:author="Στάθης Καπ" w:date="2023-03-03T06:23:00Z">
              <w:r>
                <w:rPr>
                  <w:rFonts w:ascii="Calibri" w:hAnsi="Calibri" w:cstheme="minorHAnsi"/>
                  <w:color w:val="000000"/>
                  <w:sz w:val="16"/>
                  <w:szCs w:val="16"/>
                </w:rPr>
                <w:t>16.53</w:t>
              </w:r>
            </w:ins>
          </w:p>
        </w:tc>
        <w:tc>
          <w:tcPr>
            <w:tcW w:w="543" w:type="dxa"/>
            <w:vAlign w:val="center"/>
            <w:tcPrChange w:id="23513" w:author="Στάθης Καπ" w:date="2023-03-03T06:27:00Z">
              <w:tcPr>
                <w:tcW w:w="543" w:type="dxa"/>
                <w:vAlign w:val="bottom"/>
              </w:tcPr>
            </w:tcPrChange>
          </w:tcPr>
          <w:p w14:paraId="364147E6" w14:textId="09C71319" w:rsidR="00C87CFE" w:rsidRPr="00CD1347" w:rsidRDefault="00C87CFE" w:rsidP="00C87CFE">
            <w:pPr>
              <w:jc w:val="center"/>
              <w:rPr>
                <w:ins w:id="23514" w:author="Στάθης Καπ" w:date="2023-03-03T04:01:00Z"/>
                <w:rFonts w:cstheme="minorHAnsi"/>
                <w:sz w:val="16"/>
                <w:szCs w:val="16"/>
              </w:rPr>
            </w:pPr>
            <w:ins w:id="23515" w:author="Στάθης Καπ" w:date="2023-03-03T06:23:00Z">
              <w:r>
                <w:rPr>
                  <w:rFonts w:ascii="Calibri" w:hAnsi="Calibri" w:cs="Calibri"/>
                  <w:color w:val="000000"/>
                  <w:sz w:val="16"/>
                  <w:szCs w:val="16"/>
                </w:rPr>
                <w:t>385</w:t>
              </w:r>
            </w:ins>
          </w:p>
        </w:tc>
        <w:tc>
          <w:tcPr>
            <w:tcW w:w="621" w:type="dxa"/>
            <w:vAlign w:val="center"/>
            <w:tcPrChange w:id="23516" w:author="Στάθης Καπ" w:date="2023-03-03T06:27:00Z">
              <w:tcPr>
                <w:tcW w:w="621" w:type="dxa"/>
                <w:vAlign w:val="bottom"/>
              </w:tcPr>
            </w:tcPrChange>
          </w:tcPr>
          <w:p w14:paraId="017006F8" w14:textId="3442B5C9" w:rsidR="00C87CFE" w:rsidRPr="00CD1347" w:rsidRDefault="00C87CFE" w:rsidP="00C87CFE">
            <w:pPr>
              <w:jc w:val="center"/>
              <w:rPr>
                <w:ins w:id="23517" w:author="Στάθης Καπ" w:date="2023-03-03T04:01:00Z"/>
                <w:rFonts w:cstheme="minorHAnsi"/>
                <w:sz w:val="16"/>
                <w:szCs w:val="16"/>
              </w:rPr>
            </w:pPr>
            <w:ins w:id="23518" w:author="Στάθης Καπ" w:date="2023-03-03T06:23:00Z">
              <w:r>
                <w:rPr>
                  <w:rFonts w:ascii="Calibri" w:hAnsi="Calibri" w:cs="Calibri"/>
                  <w:color w:val="000000"/>
                  <w:sz w:val="16"/>
                  <w:szCs w:val="16"/>
                </w:rPr>
                <w:t>0.319</w:t>
              </w:r>
            </w:ins>
          </w:p>
        </w:tc>
        <w:tc>
          <w:tcPr>
            <w:tcW w:w="669" w:type="dxa"/>
            <w:vAlign w:val="center"/>
            <w:tcPrChange w:id="23519" w:author="Στάθης Καπ" w:date="2023-03-03T06:27:00Z">
              <w:tcPr>
                <w:tcW w:w="669" w:type="dxa"/>
                <w:vAlign w:val="center"/>
              </w:tcPr>
            </w:tcPrChange>
          </w:tcPr>
          <w:p w14:paraId="41C8055A" w14:textId="7E44B822" w:rsidR="00C87CFE" w:rsidRPr="00CD1347" w:rsidRDefault="00C87CFE" w:rsidP="00C87CFE">
            <w:pPr>
              <w:jc w:val="center"/>
              <w:rPr>
                <w:ins w:id="23520" w:author="Στάθης Καπ" w:date="2023-03-03T04:01:00Z"/>
                <w:rFonts w:cstheme="minorHAnsi"/>
                <w:sz w:val="16"/>
                <w:szCs w:val="16"/>
              </w:rPr>
            </w:pPr>
            <w:ins w:id="23521" w:author="Στάθης Καπ" w:date="2023-03-03T06:23:00Z">
              <w:r>
                <w:rPr>
                  <w:rFonts w:ascii="Calibri" w:hAnsi="Calibri" w:cstheme="minorHAnsi"/>
                  <w:color w:val="000000"/>
                  <w:sz w:val="16"/>
                  <w:szCs w:val="16"/>
                </w:rPr>
                <w:t>24.51</w:t>
              </w:r>
            </w:ins>
          </w:p>
        </w:tc>
        <w:tc>
          <w:tcPr>
            <w:tcW w:w="508" w:type="dxa"/>
            <w:vAlign w:val="center"/>
            <w:tcPrChange w:id="23522" w:author="Στάθης Καπ" w:date="2023-03-03T06:27:00Z">
              <w:tcPr>
                <w:tcW w:w="508" w:type="dxa"/>
                <w:vAlign w:val="bottom"/>
              </w:tcPr>
            </w:tcPrChange>
          </w:tcPr>
          <w:p w14:paraId="31821C73" w14:textId="45D26333" w:rsidR="00C87CFE" w:rsidRPr="00CD1347" w:rsidRDefault="00C87CFE" w:rsidP="00C87CFE">
            <w:pPr>
              <w:jc w:val="center"/>
              <w:rPr>
                <w:ins w:id="23523" w:author="Στάθης Καπ" w:date="2023-03-03T04:01:00Z"/>
                <w:rFonts w:cstheme="minorHAnsi"/>
                <w:sz w:val="16"/>
                <w:szCs w:val="16"/>
              </w:rPr>
            </w:pPr>
            <w:ins w:id="23524" w:author="Στάθης Καπ" w:date="2023-03-03T06:23:00Z">
              <w:r>
                <w:rPr>
                  <w:rFonts w:ascii="Calibri" w:hAnsi="Calibri" w:cs="Calibri"/>
                  <w:color w:val="000000"/>
                  <w:sz w:val="16"/>
                  <w:szCs w:val="16"/>
                </w:rPr>
                <w:t>446</w:t>
              </w:r>
            </w:ins>
          </w:p>
        </w:tc>
        <w:tc>
          <w:tcPr>
            <w:tcW w:w="541" w:type="dxa"/>
            <w:vAlign w:val="center"/>
            <w:tcPrChange w:id="23525" w:author="Στάθης Καπ" w:date="2023-03-03T06:27:00Z">
              <w:tcPr>
                <w:tcW w:w="541" w:type="dxa"/>
                <w:vAlign w:val="bottom"/>
              </w:tcPr>
            </w:tcPrChange>
          </w:tcPr>
          <w:p w14:paraId="678A230B" w14:textId="7C8A9FB5" w:rsidR="00C87CFE" w:rsidRPr="00CD1347" w:rsidRDefault="00C87CFE" w:rsidP="00C87CFE">
            <w:pPr>
              <w:jc w:val="center"/>
              <w:rPr>
                <w:ins w:id="23526" w:author="Στάθης Καπ" w:date="2023-03-03T04:01:00Z"/>
                <w:rFonts w:cstheme="minorHAnsi"/>
                <w:sz w:val="16"/>
                <w:szCs w:val="16"/>
              </w:rPr>
            </w:pPr>
            <w:ins w:id="23527" w:author="Στάθης Καπ" w:date="2023-03-03T06:23:00Z">
              <w:r>
                <w:rPr>
                  <w:rFonts w:ascii="Calibri" w:hAnsi="Calibri" w:cs="Calibri"/>
                  <w:color w:val="000000"/>
                  <w:sz w:val="16"/>
                  <w:szCs w:val="16"/>
                </w:rPr>
                <w:t>0.282</w:t>
              </w:r>
            </w:ins>
          </w:p>
        </w:tc>
        <w:tc>
          <w:tcPr>
            <w:tcW w:w="589" w:type="dxa"/>
            <w:vAlign w:val="center"/>
            <w:tcPrChange w:id="23528" w:author="Στάθης Καπ" w:date="2023-03-03T06:27:00Z">
              <w:tcPr>
                <w:tcW w:w="589" w:type="dxa"/>
                <w:vAlign w:val="center"/>
              </w:tcPr>
            </w:tcPrChange>
          </w:tcPr>
          <w:p w14:paraId="396F50D6" w14:textId="6D1DE307" w:rsidR="00C87CFE" w:rsidRPr="00CD1347" w:rsidRDefault="00C87CFE" w:rsidP="00C87CFE">
            <w:pPr>
              <w:jc w:val="center"/>
              <w:rPr>
                <w:ins w:id="23529" w:author="Στάθης Καπ" w:date="2023-03-03T04:01:00Z"/>
                <w:rFonts w:cstheme="minorHAnsi"/>
                <w:sz w:val="16"/>
                <w:szCs w:val="16"/>
              </w:rPr>
            </w:pPr>
            <w:ins w:id="23530" w:author="Στάθης Καπ" w:date="2023-03-03T06:23:00Z">
              <w:r>
                <w:rPr>
                  <w:rFonts w:ascii="Calibri" w:hAnsi="Calibri" w:cstheme="minorHAnsi"/>
                  <w:color w:val="000000"/>
                  <w:sz w:val="16"/>
                  <w:szCs w:val="16"/>
                </w:rPr>
                <w:t>12.55</w:t>
              </w:r>
            </w:ins>
          </w:p>
        </w:tc>
        <w:tc>
          <w:tcPr>
            <w:tcW w:w="463" w:type="dxa"/>
            <w:vAlign w:val="center"/>
            <w:tcPrChange w:id="23531" w:author="Στάθης Καπ" w:date="2023-03-03T06:27:00Z">
              <w:tcPr>
                <w:tcW w:w="463" w:type="dxa"/>
                <w:vAlign w:val="bottom"/>
              </w:tcPr>
            </w:tcPrChange>
          </w:tcPr>
          <w:p w14:paraId="7E7CF489" w14:textId="1EEC0A34" w:rsidR="00C87CFE" w:rsidRPr="00CD1347" w:rsidRDefault="00C87CFE" w:rsidP="00C87CFE">
            <w:pPr>
              <w:jc w:val="center"/>
              <w:rPr>
                <w:ins w:id="23532" w:author="Στάθης Καπ" w:date="2023-03-03T04:01:00Z"/>
                <w:rFonts w:cstheme="minorHAnsi"/>
                <w:sz w:val="16"/>
                <w:szCs w:val="16"/>
              </w:rPr>
            </w:pPr>
            <w:ins w:id="23533" w:author="Στάθης Καπ" w:date="2023-03-03T06:23:00Z">
              <w:r>
                <w:rPr>
                  <w:rFonts w:ascii="Calibri" w:hAnsi="Calibri" w:cs="Calibri"/>
                  <w:color w:val="000000"/>
                  <w:sz w:val="16"/>
                  <w:szCs w:val="16"/>
                </w:rPr>
                <w:t>332</w:t>
              </w:r>
            </w:ins>
          </w:p>
        </w:tc>
        <w:tc>
          <w:tcPr>
            <w:tcW w:w="541" w:type="dxa"/>
            <w:vAlign w:val="center"/>
            <w:tcPrChange w:id="23534" w:author="Στάθης Καπ" w:date="2023-03-03T06:27:00Z">
              <w:tcPr>
                <w:tcW w:w="541" w:type="dxa"/>
                <w:vAlign w:val="bottom"/>
              </w:tcPr>
            </w:tcPrChange>
          </w:tcPr>
          <w:p w14:paraId="1ABE20F6" w14:textId="02126CFB" w:rsidR="00C87CFE" w:rsidRPr="00CD1347" w:rsidRDefault="00C87CFE" w:rsidP="00C87CFE">
            <w:pPr>
              <w:jc w:val="center"/>
              <w:rPr>
                <w:ins w:id="23535" w:author="Στάθης Καπ" w:date="2023-03-03T04:01:00Z"/>
                <w:rFonts w:cstheme="minorHAnsi"/>
                <w:sz w:val="16"/>
                <w:szCs w:val="16"/>
              </w:rPr>
            </w:pPr>
            <w:ins w:id="23536" w:author="Στάθης Καπ" w:date="2023-03-03T06:23:00Z">
              <w:r>
                <w:rPr>
                  <w:rFonts w:ascii="Calibri" w:hAnsi="Calibri" w:cs="Calibri"/>
                  <w:color w:val="000000"/>
                  <w:sz w:val="16"/>
                  <w:szCs w:val="16"/>
                </w:rPr>
                <w:t>0.269</w:t>
              </w:r>
            </w:ins>
          </w:p>
        </w:tc>
        <w:tc>
          <w:tcPr>
            <w:tcW w:w="589" w:type="dxa"/>
            <w:vAlign w:val="center"/>
            <w:tcPrChange w:id="23537" w:author="Στάθης Καπ" w:date="2023-03-03T06:27:00Z">
              <w:tcPr>
                <w:tcW w:w="589" w:type="dxa"/>
                <w:vAlign w:val="center"/>
              </w:tcPr>
            </w:tcPrChange>
          </w:tcPr>
          <w:p w14:paraId="0B033425" w14:textId="17EB90EF" w:rsidR="00C87CFE" w:rsidRPr="00CD1347" w:rsidRDefault="00C87CFE" w:rsidP="00C87CFE">
            <w:pPr>
              <w:jc w:val="center"/>
              <w:rPr>
                <w:ins w:id="23538" w:author="Στάθης Καπ" w:date="2023-03-03T04:01:00Z"/>
                <w:rFonts w:cstheme="minorHAnsi"/>
                <w:sz w:val="16"/>
                <w:szCs w:val="16"/>
              </w:rPr>
            </w:pPr>
            <w:ins w:id="23539" w:author="Στάθης Καπ" w:date="2023-03-03T06:23:00Z">
              <w:r>
                <w:rPr>
                  <w:rFonts w:ascii="Calibri" w:hAnsi="Calibri" w:cstheme="minorHAnsi"/>
                  <w:color w:val="000000"/>
                  <w:sz w:val="16"/>
                  <w:szCs w:val="16"/>
                </w:rPr>
                <w:t>34.9</w:t>
              </w:r>
            </w:ins>
          </w:p>
        </w:tc>
      </w:tr>
      <w:tr w:rsidR="00C87CFE" w:rsidRPr="00BB05AC" w14:paraId="50D13C8D" w14:textId="77777777" w:rsidTr="00F03C40">
        <w:tblPrEx>
          <w:tblW w:w="0" w:type="auto"/>
          <w:tblBorders>
            <w:insideH w:val="none" w:sz="0" w:space="0" w:color="auto"/>
            <w:insideV w:val="none" w:sz="0" w:space="0" w:color="auto"/>
          </w:tblBorders>
          <w:tblCellMar>
            <w:left w:w="0" w:type="dxa"/>
            <w:right w:w="0" w:type="dxa"/>
          </w:tblCellMar>
          <w:tblPrExChange w:id="2354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541" w:author="Στάθης Καπ" w:date="2023-03-03T04:01:00Z"/>
        </w:trPr>
        <w:tc>
          <w:tcPr>
            <w:tcW w:w="515" w:type="dxa"/>
            <w:tcBorders>
              <w:top w:val="nil"/>
              <w:bottom w:val="nil"/>
              <w:right w:val="single" w:sz="4" w:space="0" w:color="auto"/>
            </w:tcBorders>
            <w:shd w:val="clear" w:color="auto" w:fill="E7E6E6" w:themeFill="background2"/>
            <w:vAlign w:val="bottom"/>
            <w:tcPrChange w:id="23542" w:author="Στάθης Καπ" w:date="2023-03-03T06:27:00Z">
              <w:tcPr>
                <w:tcW w:w="515" w:type="dxa"/>
                <w:vAlign w:val="bottom"/>
              </w:tcPr>
            </w:tcPrChange>
          </w:tcPr>
          <w:p w14:paraId="73A791A7" w14:textId="702BA81F" w:rsidR="00C87CFE" w:rsidRPr="00CD1347" w:rsidRDefault="00C87CFE" w:rsidP="00C87CFE">
            <w:pPr>
              <w:jc w:val="center"/>
              <w:rPr>
                <w:ins w:id="23543" w:author="Στάθης Καπ" w:date="2023-03-03T04:01:00Z"/>
                <w:sz w:val="16"/>
                <w:szCs w:val="16"/>
              </w:rPr>
            </w:pPr>
            <w:ins w:id="23544" w:author="Στάθης Καπ" w:date="2023-03-03T04:08:00Z">
              <w:r w:rsidRPr="00CD1347">
                <w:rPr>
                  <w:rFonts w:ascii="Calibri" w:hAnsi="Calibri" w:cs="Calibri"/>
                  <w:color w:val="000000"/>
                  <w:sz w:val="16"/>
                  <w:szCs w:val="16"/>
                  <w:rPrChange w:id="23545" w:author="Στάθης Καπ" w:date="2023-03-03T04:10:00Z">
                    <w:rPr>
                      <w:rFonts w:ascii="Calibri" w:hAnsi="Calibri" w:cs="Calibri"/>
                      <w:color w:val="000000"/>
                      <w:sz w:val="18"/>
                      <w:szCs w:val="18"/>
                    </w:rPr>
                  </w:rPrChange>
                </w:rPr>
                <w:t>r102</w:t>
              </w:r>
            </w:ins>
          </w:p>
        </w:tc>
        <w:tc>
          <w:tcPr>
            <w:tcW w:w="560" w:type="dxa"/>
            <w:tcBorders>
              <w:left w:val="single" w:sz="4" w:space="0" w:color="auto"/>
            </w:tcBorders>
            <w:vAlign w:val="center"/>
            <w:tcPrChange w:id="23546" w:author="Στάθης Καπ" w:date="2023-03-03T06:27:00Z">
              <w:tcPr>
                <w:tcW w:w="560" w:type="dxa"/>
              </w:tcPr>
            </w:tcPrChange>
          </w:tcPr>
          <w:p w14:paraId="7E8BB8BD" w14:textId="51636D56" w:rsidR="00C87CFE" w:rsidRPr="00CD1347" w:rsidRDefault="00C87CFE" w:rsidP="00C87CFE">
            <w:pPr>
              <w:jc w:val="center"/>
              <w:rPr>
                <w:ins w:id="23547" w:author="Στάθης Καπ" w:date="2023-03-03T04:01:00Z"/>
                <w:rFonts w:cstheme="minorHAnsi"/>
                <w:sz w:val="16"/>
                <w:szCs w:val="16"/>
              </w:rPr>
            </w:pPr>
            <w:ins w:id="23548" w:author="Στάθης Καπ" w:date="2023-03-03T06:23:00Z">
              <w:r>
                <w:rPr>
                  <w:rFonts w:ascii="Calibri" w:hAnsi="Calibri" w:cs="Calibri"/>
                  <w:color w:val="000000"/>
                  <w:sz w:val="16"/>
                  <w:szCs w:val="16"/>
                </w:rPr>
                <w:t>843</w:t>
              </w:r>
            </w:ins>
          </w:p>
        </w:tc>
        <w:tc>
          <w:tcPr>
            <w:tcW w:w="855" w:type="dxa"/>
            <w:vAlign w:val="center"/>
            <w:tcPrChange w:id="23549" w:author="Στάθης Καπ" w:date="2023-03-03T06:27:00Z">
              <w:tcPr>
                <w:tcW w:w="855" w:type="dxa"/>
              </w:tcPr>
            </w:tcPrChange>
          </w:tcPr>
          <w:p w14:paraId="513B1B47" w14:textId="671B1422" w:rsidR="00C87CFE" w:rsidRPr="00CD1347" w:rsidRDefault="00C87CFE" w:rsidP="00C87CFE">
            <w:pPr>
              <w:jc w:val="center"/>
              <w:rPr>
                <w:ins w:id="23550" w:author="Στάθης Καπ" w:date="2023-03-03T04:01:00Z"/>
                <w:rFonts w:cstheme="minorHAnsi"/>
                <w:sz w:val="16"/>
                <w:szCs w:val="16"/>
              </w:rPr>
            </w:pPr>
            <w:ins w:id="23551" w:author="Στάθης Καπ" w:date="2023-03-03T06:23:00Z">
              <w:r>
                <w:rPr>
                  <w:rFonts w:ascii="Calibri" w:hAnsi="Calibri" w:cs="Calibri"/>
                  <w:color w:val="000000"/>
                  <w:sz w:val="16"/>
                  <w:szCs w:val="16"/>
                </w:rPr>
                <w:t>807</w:t>
              </w:r>
            </w:ins>
          </w:p>
        </w:tc>
        <w:tc>
          <w:tcPr>
            <w:tcW w:w="544" w:type="dxa"/>
            <w:vAlign w:val="center"/>
            <w:tcPrChange w:id="23552" w:author="Στάθης Καπ" w:date="2023-03-03T06:27:00Z">
              <w:tcPr>
                <w:tcW w:w="544" w:type="dxa"/>
                <w:vAlign w:val="bottom"/>
              </w:tcPr>
            </w:tcPrChange>
          </w:tcPr>
          <w:p w14:paraId="63924CEE" w14:textId="7E6E03B4" w:rsidR="00C87CFE" w:rsidRPr="00CD1347" w:rsidRDefault="00C87CFE" w:rsidP="00C87CFE">
            <w:pPr>
              <w:jc w:val="center"/>
              <w:rPr>
                <w:ins w:id="23553" w:author="Στάθης Καπ" w:date="2023-03-03T04:01:00Z"/>
                <w:rFonts w:cstheme="minorHAnsi"/>
                <w:sz w:val="16"/>
                <w:szCs w:val="16"/>
              </w:rPr>
            </w:pPr>
            <w:ins w:id="23554" w:author="Στάθης Καπ" w:date="2023-03-03T06:23:00Z">
              <w:r>
                <w:rPr>
                  <w:rFonts w:ascii="Calibri" w:hAnsi="Calibri" w:cs="Calibri"/>
                  <w:color w:val="000000"/>
                  <w:sz w:val="16"/>
                  <w:szCs w:val="16"/>
                </w:rPr>
                <w:t>721</w:t>
              </w:r>
            </w:ins>
          </w:p>
        </w:tc>
        <w:tc>
          <w:tcPr>
            <w:tcW w:w="621" w:type="dxa"/>
            <w:vAlign w:val="center"/>
            <w:tcPrChange w:id="23555" w:author="Στάθης Καπ" w:date="2023-03-03T06:27:00Z">
              <w:tcPr>
                <w:tcW w:w="621" w:type="dxa"/>
                <w:vAlign w:val="bottom"/>
              </w:tcPr>
            </w:tcPrChange>
          </w:tcPr>
          <w:p w14:paraId="7E9E3401" w14:textId="1F7BBCE2" w:rsidR="00C87CFE" w:rsidRPr="00CD1347" w:rsidRDefault="00C87CFE" w:rsidP="00C87CFE">
            <w:pPr>
              <w:jc w:val="center"/>
              <w:rPr>
                <w:ins w:id="23556" w:author="Στάθης Καπ" w:date="2023-03-03T04:01:00Z"/>
                <w:rFonts w:cstheme="minorHAnsi"/>
                <w:sz w:val="16"/>
                <w:szCs w:val="16"/>
              </w:rPr>
            </w:pPr>
            <w:ins w:id="23557" w:author="Στάθης Καπ" w:date="2023-03-03T06:23:00Z">
              <w:r>
                <w:rPr>
                  <w:rFonts w:ascii="Calibri" w:hAnsi="Calibri" w:cs="Calibri"/>
                  <w:color w:val="000000"/>
                  <w:sz w:val="16"/>
                  <w:szCs w:val="16"/>
                </w:rPr>
                <w:t>0.549</w:t>
              </w:r>
            </w:ins>
          </w:p>
        </w:tc>
        <w:tc>
          <w:tcPr>
            <w:tcW w:w="669" w:type="dxa"/>
            <w:vAlign w:val="center"/>
            <w:tcPrChange w:id="23558" w:author="Στάθης Καπ" w:date="2023-03-03T06:27:00Z">
              <w:tcPr>
                <w:tcW w:w="669" w:type="dxa"/>
                <w:vAlign w:val="center"/>
              </w:tcPr>
            </w:tcPrChange>
          </w:tcPr>
          <w:p w14:paraId="163DF9A2" w14:textId="6909F8ED" w:rsidR="00C87CFE" w:rsidRPr="00CD1347" w:rsidRDefault="00C87CFE" w:rsidP="00C87CFE">
            <w:pPr>
              <w:jc w:val="center"/>
              <w:rPr>
                <w:ins w:id="23559" w:author="Στάθης Καπ" w:date="2023-03-03T04:01:00Z"/>
                <w:rFonts w:cstheme="minorHAnsi"/>
                <w:sz w:val="16"/>
                <w:szCs w:val="16"/>
              </w:rPr>
            </w:pPr>
            <w:ins w:id="23560" w:author="Στάθης Καπ" w:date="2023-03-03T06:23:00Z">
              <w:r>
                <w:rPr>
                  <w:rFonts w:ascii="Calibri" w:hAnsi="Calibri" w:cstheme="minorHAnsi"/>
                  <w:color w:val="000000"/>
                  <w:sz w:val="16"/>
                  <w:szCs w:val="16"/>
                </w:rPr>
                <w:t>14.47</w:t>
              </w:r>
            </w:ins>
          </w:p>
        </w:tc>
        <w:tc>
          <w:tcPr>
            <w:tcW w:w="543" w:type="dxa"/>
            <w:vAlign w:val="center"/>
            <w:tcPrChange w:id="23561" w:author="Στάθης Καπ" w:date="2023-03-03T06:27:00Z">
              <w:tcPr>
                <w:tcW w:w="543" w:type="dxa"/>
                <w:vAlign w:val="bottom"/>
              </w:tcPr>
            </w:tcPrChange>
          </w:tcPr>
          <w:p w14:paraId="629E8BA6" w14:textId="06FAC42C" w:rsidR="00C87CFE" w:rsidRPr="00CD1347" w:rsidRDefault="00C87CFE" w:rsidP="00C87CFE">
            <w:pPr>
              <w:jc w:val="center"/>
              <w:rPr>
                <w:ins w:id="23562" w:author="Στάθης Καπ" w:date="2023-03-03T04:01:00Z"/>
                <w:rFonts w:cstheme="minorHAnsi"/>
                <w:sz w:val="16"/>
                <w:szCs w:val="16"/>
              </w:rPr>
            </w:pPr>
            <w:ins w:id="23563" w:author="Στάθης Καπ" w:date="2023-03-03T06:23:00Z">
              <w:r>
                <w:rPr>
                  <w:rFonts w:ascii="Calibri" w:hAnsi="Calibri" w:cs="Calibri"/>
                  <w:color w:val="000000"/>
                  <w:sz w:val="16"/>
                  <w:szCs w:val="16"/>
                </w:rPr>
                <w:t>627</w:t>
              </w:r>
            </w:ins>
          </w:p>
        </w:tc>
        <w:tc>
          <w:tcPr>
            <w:tcW w:w="621" w:type="dxa"/>
            <w:vAlign w:val="center"/>
            <w:tcPrChange w:id="23564" w:author="Στάθης Καπ" w:date="2023-03-03T06:27:00Z">
              <w:tcPr>
                <w:tcW w:w="621" w:type="dxa"/>
                <w:vAlign w:val="bottom"/>
              </w:tcPr>
            </w:tcPrChange>
          </w:tcPr>
          <w:p w14:paraId="77604A4D" w14:textId="295BD236" w:rsidR="00C87CFE" w:rsidRPr="00CD1347" w:rsidRDefault="00C87CFE" w:rsidP="00C87CFE">
            <w:pPr>
              <w:jc w:val="center"/>
              <w:rPr>
                <w:ins w:id="23565" w:author="Στάθης Καπ" w:date="2023-03-03T04:01:00Z"/>
                <w:rFonts w:cstheme="minorHAnsi"/>
                <w:sz w:val="16"/>
                <w:szCs w:val="16"/>
              </w:rPr>
            </w:pPr>
            <w:ins w:id="23566" w:author="Στάθης Καπ" w:date="2023-03-03T06:23:00Z">
              <w:r>
                <w:rPr>
                  <w:rFonts w:ascii="Calibri" w:hAnsi="Calibri" w:cs="Calibri"/>
                  <w:color w:val="000000"/>
                  <w:sz w:val="16"/>
                  <w:szCs w:val="16"/>
                </w:rPr>
                <w:t>0.337</w:t>
              </w:r>
            </w:ins>
          </w:p>
        </w:tc>
        <w:tc>
          <w:tcPr>
            <w:tcW w:w="669" w:type="dxa"/>
            <w:vAlign w:val="center"/>
            <w:tcPrChange w:id="23567" w:author="Στάθης Καπ" w:date="2023-03-03T06:27:00Z">
              <w:tcPr>
                <w:tcW w:w="669" w:type="dxa"/>
                <w:vAlign w:val="center"/>
              </w:tcPr>
            </w:tcPrChange>
          </w:tcPr>
          <w:p w14:paraId="440F547F" w14:textId="429C2BDF" w:rsidR="00C87CFE" w:rsidRPr="00CD1347" w:rsidRDefault="00C87CFE" w:rsidP="00C87CFE">
            <w:pPr>
              <w:jc w:val="center"/>
              <w:rPr>
                <w:ins w:id="23568" w:author="Στάθης Καπ" w:date="2023-03-03T04:01:00Z"/>
                <w:rFonts w:cstheme="minorHAnsi"/>
                <w:sz w:val="16"/>
                <w:szCs w:val="16"/>
              </w:rPr>
            </w:pPr>
            <w:ins w:id="23569" w:author="Στάθης Καπ" w:date="2023-03-03T06:23:00Z">
              <w:r>
                <w:rPr>
                  <w:rFonts w:ascii="Calibri" w:hAnsi="Calibri" w:cstheme="minorHAnsi"/>
                  <w:color w:val="000000"/>
                  <w:sz w:val="16"/>
                  <w:szCs w:val="16"/>
                </w:rPr>
                <w:t>13.04</w:t>
              </w:r>
            </w:ins>
          </w:p>
        </w:tc>
        <w:tc>
          <w:tcPr>
            <w:tcW w:w="508" w:type="dxa"/>
            <w:vAlign w:val="center"/>
            <w:tcPrChange w:id="23570" w:author="Στάθης Καπ" w:date="2023-03-03T06:27:00Z">
              <w:tcPr>
                <w:tcW w:w="508" w:type="dxa"/>
                <w:vAlign w:val="bottom"/>
              </w:tcPr>
            </w:tcPrChange>
          </w:tcPr>
          <w:p w14:paraId="1B2974F7" w14:textId="0679937C" w:rsidR="00C87CFE" w:rsidRPr="00CD1347" w:rsidRDefault="00C87CFE" w:rsidP="00C87CFE">
            <w:pPr>
              <w:jc w:val="center"/>
              <w:rPr>
                <w:ins w:id="23571" w:author="Στάθης Καπ" w:date="2023-03-03T04:01:00Z"/>
                <w:rFonts w:cstheme="minorHAnsi"/>
                <w:sz w:val="16"/>
                <w:szCs w:val="16"/>
              </w:rPr>
            </w:pPr>
            <w:ins w:id="23572" w:author="Στάθης Καπ" w:date="2023-03-03T06:23:00Z">
              <w:r>
                <w:rPr>
                  <w:rFonts w:ascii="Calibri" w:hAnsi="Calibri" w:cs="Calibri"/>
                  <w:color w:val="000000"/>
                  <w:sz w:val="16"/>
                  <w:szCs w:val="16"/>
                </w:rPr>
                <w:t>591</w:t>
              </w:r>
            </w:ins>
          </w:p>
        </w:tc>
        <w:tc>
          <w:tcPr>
            <w:tcW w:w="541" w:type="dxa"/>
            <w:vAlign w:val="center"/>
            <w:tcPrChange w:id="23573" w:author="Στάθης Καπ" w:date="2023-03-03T06:27:00Z">
              <w:tcPr>
                <w:tcW w:w="541" w:type="dxa"/>
                <w:vAlign w:val="bottom"/>
              </w:tcPr>
            </w:tcPrChange>
          </w:tcPr>
          <w:p w14:paraId="2078DFA1" w14:textId="1C40CF57" w:rsidR="00C87CFE" w:rsidRPr="00CD1347" w:rsidRDefault="00C87CFE" w:rsidP="00C87CFE">
            <w:pPr>
              <w:jc w:val="center"/>
              <w:rPr>
                <w:ins w:id="23574" w:author="Στάθης Καπ" w:date="2023-03-03T04:01:00Z"/>
                <w:rFonts w:cstheme="minorHAnsi"/>
                <w:sz w:val="16"/>
                <w:szCs w:val="16"/>
              </w:rPr>
            </w:pPr>
            <w:ins w:id="23575" w:author="Στάθης Καπ" w:date="2023-03-03T06:23:00Z">
              <w:r>
                <w:rPr>
                  <w:rFonts w:ascii="Calibri" w:hAnsi="Calibri" w:cs="Calibri"/>
                  <w:color w:val="000000"/>
                  <w:sz w:val="16"/>
                  <w:szCs w:val="16"/>
                </w:rPr>
                <w:t>0.323</w:t>
              </w:r>
            </w:ins>
          </w:p>
        </w:tc>
        <w:tc>
          <w:tcPr>
            <w:tcW w:w="589" w:type="dxa"/>
            <w:vAlign w:val="center"/>
            <w:tcPrChange w:id="23576" w:author="Στάθης Καπ" w:date="2023-03-03T06:27:00Z">
              <w:tcPr>
                <w:tcW w:w="589" w:type="dxa"/>
                <w:vAlign w:val="center"/>
              </w:tcPr>
            </w:tcPrChange>
          </w:tcPr>
          <w:p w14:paraId="5827EA4B" w14:textId="7D5EF9AB" w:rsidR="00C87CFE" w:rsidRPr="00CD1347" w:rsidRDefault="00C87CFE" w:rsidP="00C87CFE">
            <w:pPr>
              <w:jc w:val="center"/>
              <w:rPr>
                <w:ins w:id="23577" w:author="Στάθης Καπ" w:date="2023-03-03T04:01:00Z"/>
                <w:rFonts w:cstheme="minorHAnsi"/>
                <w:sz w:val="16"/>
                <w:szCs w:val="16"/>
              </w:rPr>
            </w:pPr>
            <w:ins w:id="23578" w:author="Στάθης Καπ" w:date="2023-03-03T06:23:00Z">
              <w:r>
                <w:rPr>
                  <w:rFonts w:ascii="Calibri" w:hAnsi="Calibri" w:cstheme="minorHAnsi"/>
                  <w:color w:val="000000"/>
                  <w:sz w:val="16"/>
                  <w:szCs w:val="16"/>
                </w:rPr>
                <w:t>18.03</w:t>
              </w:r>
            </w:ins>
          </w:p>
        </w:tc>
        <w:tc>
          <w:tcPr>
            <w:tcW w:w="463" w:type="dxa"/>
            <w:vAlign w:val="center"/>
            <w:tcPrChange w:id="23579" w:author="Στάθης Καπ" w:date="2023-03-03T06:27:00Z">
              <w:tcPr>
                <w:tcW w:w="463" w:type="dxa"/>
                <w:vAlign w:val="bottom"/>
              </w:tcPr>
            </w:tcPrChange>
          </w:tcPr>
          <w:p w14:paraId="0E54320A" w14:textId="0A37BC8E" w:rsidR="00C87CFE" w:rsidRPr="00CD1347" w:rsidRDefault="00C87CFE" w:rsidP="00C87CFE">
            <w:pPr>
              <w:jc w:val="center"/>
              <w:rPr>
                <w:ins w:id="23580" w:author="Στάθης Καπ" w:date="2023-03-03T04:01:00Z"/>
                <w:rFonts w:cstheme="minorHAnsi"/>
                <w:sz w:val="16"/>
                <w:szCs w:val="16"/>
              </w:rPr>
            </w:pPr>
            <w:ins w:id="23581" w:author="Στάθης Καπ" w:date="2023-03-03T06:23:00Z">
              <w:r>
                <w:rPr>
                  <w:rFonts w:ascii="Calibri" w:hAnsi="Calibri" w:cs="Calibri"/>
                  <w:color w:val="000000"/>
                  <w:sz w:val="16"/>
                  <w:szCs w:val="16"/>
                </w:rPr>
                <w:t>546</w:t>
              </w:r>
            </w:ins>
          </w:p>
        </w:tc>
        <w:tc>
          <w:tcPr>
            <w:tcW w:w="541" w:type="dxa"/>
            <w:vAlign w:val="center"/>
            <w:tcPrChange w:id="23582" w:author="Στάθης Καπ" w:date="2023-03-03T06:27:00Z">
              <w:tcPr>
                <w:tcW w:w="541" w:type="dxa"/>
                <w:vAlign w:val="bottom"/>
              </w:tcPr>
            </w:tcPrChange>
          </w:tcPr>
          <w:p w14:paraId="4F106799" w14:textId="745FBE24" w:rsidR="00C87CFE" w:rsidRPr="00CD1347" w:rsidRDefault="00C87CFE" w:rsidP="00C87CFE">
            <w:pPr>
              <w:jc w:val="center"/>
              <w:rPr>
                <w:ins w:id="23583" w:author="Στάθης Καπ" w:date="2023-03-03T04:01:00Z"/>
                <w:rFonts w:cstheme="minorHAnsi"/>
                <w:sz w:val="16"/>
                <w:szCs w:val="16"/>
              </w:rPr>
            </w:pPr>
            <w:ins w:id="23584" w:author="Στάθης Καπ" w:date="2023-03-03T06:23:00Z">
              <w:r>
                <w:rPr>
                  <w:rFonts w:ascii="Calibri" w:hAnsi="Calibri" w:cs="Calibri"/>
                  <w:color w:val="000000"/>
                  <w:sz w:val="16"/>
                  <w:szCs w:val="16"/>
                </w:rPr>
                <w:t>0.45</w:t>
              </w:r>
            </w:ins>
          </w:p>
        </w:tc>
        <w:tc>
          <w:tcPr>
            <w:tcW w:w="589" w:type="dxa"/>
            <w:vAlign w:val="center"/>
            <w:tcPrChange w:id="23585" w:author="Στάθης Καπ" w:date="2023-03-03T06:27:00Z">
              <w:tcPr>
                <w:tcW w:w="589" w:type="dxa"/>
                <w:vAlign w:val="center"/>
              </w:tcPr>
            </w:tcPrChange>
          </w:tcPr>
          <w:p w14:paraId="43633ABD" w14:textId="180E63B7" w:rsidR="00C87CFE" w:rsidRPr="00CD1347" w:rsidRDefault="00C87CFE" w:rsidP="00C87CFE">
            <w:pPr>
              <w:jc w:val="center"/>
              <w:rPr>
                <w:ins w:id="23586" w:author="Στάθης Καπ" w:date="2023-03-03T04:01:00Z"/>
                <w:rFonts w:cstheme="minorHAnsi"/>
                <w:sz w:val="16"/>
                <w:szCs w:val="16"/>
              </w:rPr>
            </w:pPr>
            <w:ins w:id="23587" w:author="Στάθης Καπ" w:date="2023-03-03T06:23:00Z">
              <w:r>
                <w:rPr>
                  <w:rFonts w:ascii="Calibri" w:hAnsi="Calibri" w:cstheme="minorHAnsi"/>
                  <w:color w:val="000000"/>
                  <w:sz w:val="16"/>
                  <w:szCs w:val="16"/>
                </w:rPr>
                <w:t>24.27</w:t>
              </w:r>
            </w:ins>
          </w:p>
        </w:tc>
      </w:tr>
      <w:tr w:rsidR="00C87CFE" w:rsidRPr="00BB05AC" w14:paraId="2D00E4EA" w14:textId="77777777" w:rsidTr="00F03C40">
        <w:tblPrEx>
          <w:tblW w:w="0" w:type="auto"/>
          <w:tblBorders>
            <w:insideH w:val="none" w:sz="0" w:space="0" w:color="auto"/>
            <w:insideV w:val="none" w:sz="0" w:space="0" w:color="auto"/>
          </w:tblBorders>
          <w:tblCellMar>
            <w:left w:w="0" w:type="dxa"/>
            <w:right w:w="0" w:type="dxa"/>
          </w:tblCellMar>
          <w:tblPrExChange w:id="2358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589" w:author="Στάθης Καπ" w:date="2023-03-03T04:01:00Z"/>
        </w:trPr>
        <w:tc>
          <w:tcPr>
            <w:tcW w:w="515" w:type="dxa"/>
            <w:tcBorders>
              <w:top w:val="nil"/>
              <w:bottom w:val="nil"/>
              <w:right w:val="single" w:sz="4" w:space="0" w:color="auto"/>
            </w:tcBorders>
            <w:shd w:val="clear" w:color="auto" w:fill="E7E6E6" w:themeFill="background2"/>
            <w:vAlign w:val="bottom"/>
            <w:tcPrChange w:id="23590" w:author="Στάθης Καπ" w:date="2023-03-03T06:27:00Z">
              <w:tcPr>
                <w:tcW w:w="515" w:type="dxa"/>
                <w:vAlign w:val="bottom"/>
              </w:tcPr>
            </w:tcPrChange>
          </w:tcPr>
          <w:p w14:paraId="060CC98A" w14:textId="39C21FFC" w:rsidR="00C87CFE" w:rsidRPr="00CD1347" w:rsidRDefault="00C87CFE" w:rsidP="00C87CFE">
            <w:pPr>
              <w:jc w:val="center"/>
              <w:rPr>
                <w:ins w:id="23591" w:author="Στάθης Καπ" w:date="2023-03-03T04:01:00Z"/>
                <w:sz w:val="16"/>
                <w:szCs w:val="16"/>
              </w:rPr>
            </w:pPr>
            <w:ins w:id="23592" w:author="Στάθης Καπ" w:date="2023-03-03T04:08:00Z">
              <w:r w:rsidRPr="00CD1347">
                <w:rPr>
                  <w:rFonts w:ascii="Calibri" w:hAnsi="Calibri" w:cs="Calibri"/>
                  <w:color w:val="000000"/>
                  <w:sz w:val="16"/>
                  <w:szCs w:val="16"/>
                  <w:rPrChange w:id="23593" w:author="Στάθης Καπ" w:date="2023-03-03T04:10:00Z">
                    <w:rPr>
                      <w:rFonts w:ascii="Calibri" w:hAnsi="Calibri" w:cs="Calibri"/>
                      <w:color w:val="000000"/>
                      <w:sz w:val="18"/>
                      <w:szCs w:val="18"/>
                    </w:rPr>
                  </w:rPrChange>
                </w:rPr>
                <w:t>r103</w:t>
              </w:r>
            </w:ins>
          </w:p>
        </w:tc>
        <w:tc>
          <w:tcPr>
            <w:tcW w:w="560" w:type="dxa"/>
            <w:tcBorders>
              <w:left w:val="single" w:sz="4" w:space="0" w:color="auto"/>
            </w:tcBorders>
            <w:vAlign w:val="center"/>
            <w:tcPrChange w:id="23594" w:author="Στάθης Καπ" w:date="2023-03-03T06:27:00Z">
              <w:tcPr>
                <w:tcW w:w="560" w:type="dxa"/>
              </w:tcPr>
            </w:tcPrChange>
          </w:tcPr>
          <w:p w14:paraId="339C5E38" w14:textId="4F50E930" w:rsidR="00C87CFE" w:rsidRPr="00CD1347" w:rsidRDefault="00C87CFE" w:rsidP="00C87CFE">
            <w:pPr>
              <w:jc w:val="center"/>
              <w:rPr>
                <w:ins w:id="23595" w:author="Στάθης Καπ" w:date="2023-03-03T04:01:00Z"/>
                <w:rFonts w:cstheme="minorHAnsi"/>
                <w:sz w:val="16"/>
                <w:szCs w:val="16"/>
              </w:rPr>
            </w:pPr>
            <w:ins w:id="23596" w:author="Στάθης Καπ" w:date="2023-03-03T06:23:00Z">
              <w:r>
                <w:rPr>
                  <w:rFonts w:ascii="Calibri" w:hAnsi="Calibri" w:cs="Calibri"/>
                  <w:color w:val="000000"/>
                  <w:sz w:val="16"/>
                  <w:szCs w:val="16"/>
                </w:rPr>
                <w:t>928</w:t>
              </w:r>
            </w:ins>
          </w:p>
        </w:tc>
        <w:tc>
          <w:tcPr>
            <w:tcW w:w="855" w:type="dxa"/>
            <w:vAlign w:val="center"/>
            <w:tcPrChange w:id="23597" w:author="Στάθης Καπ" w:date="2023-03-03T06:27:00Z">
              <w:tcPr>
                <w:tcW w:w="855" w:type="dxa"/>
              </w:tcPr>
            </w:tcPrChange>
          </w:tcPr>
          <w:p w14:paraId="10D74ED5" w14:textId="476D445B" w:rsidR="00C87CFE" w:rsidRPr="00CD1347" w:rsidRDefault="00C87CFE" w:rsidP="00C87CFE">
            <w:pPr>
              <w:jc w:val="center"/>
              <w:rPr>
                <w:ins w:id="23598" w:author="Στάθης Καπ" w:date="2023-03-03T04:01:00Z"/>
                <w:rFonts w:cstheme="minorHAnsi"/>
                <w:sz w:val="16"/>
                <w:szCs w:val="16"/>
              </w:rPr>
            </w:pPr>
            <w:ins w:id="23599" w:author="Στάθης Καπ" w:date="2023-03-03T06:23:00Z">
              <w:r>
                <w:rPr>
                  <w:rFonts w:ascii="Calibri" w:hAnsi="Calibri" w:cs="Calibri"/>
                  <w:color w:val="000000"/>
                  <w:sz w:val="16"/>
                  <w:szCs w:val="16"/>
                </w:rPr>
                <w:t>878</w:t>
              </w:r>
            </w:ins>
          </w:p>
        </w:tc>
        <w:tc>
          <w:tcPr>
            <w:tcW w:w="544" w:type="dxa"/>
            <w:vAlign w:val="center"/>
            <w:tcPrChange w:id="23600" w:author="Στάθης Καπ" w:date="2023-03-03T06:27:00Z">
              <w:tcPr>
                <w:tcW w:w="544" w:type="dxa"/>
                <w:vAlign w:val="bottom"/>
              </w:tcPr>
            </w:tcPrChange>
          </w:tcPr>
          <w:p w14:paraId="2EF7F59B" w14:textId="610918A2" w:rsidR="00C87CFE" w:rsidRPr="00CD1347" w:rsidRDefault="00C87CFE" w:rsidP="00C87CFE">
            <w:pPr>
              <w:jc w:val="center"/>
              <w:rPr>
                <w:ins w:id="23601" w:author="Στάθης Καπ" w:date="2023-03-03T04:01:00Z"/>
                <w:rFonts w:cstheme="minorHAnsi"/>
                <w:sz w:val="16"/>
                <w:szCs w:val="16"/>
              </w:rPr>
            </w:pPr>
            <w:ins w:id="23602" w:author="Στάθης Καπ" w:date="2023-03-03T06:23:00Z">
              <w:r>
                <w:rPr>
                  <w:rFonts w:ascii="Calibri" w:hAnsi="Calibri" w:cs="Calibri"/>
                  <w:color w:val="000000"/>
                  <w:sz w:val="16"/>
                  <w:szCs w:val="16"/>
                </w:rPr>
                <w:t>817</w:t>
              </w:r>
            </w:ins>
          </w:p>
        </w:tc>
        <w:tc>
          <w:tcPr>
            <w:tcW w:w="621" w:type="dxa"/>
            <w:vAlign w:val="center"/>
            <w:tcPrChange w:id="23603" w:author="Στάθης Καπ" w:date="2023-03-03T06:27:00Z">
              <w:tcPr>
                <w:tcW w:w="621" w:type="dxa"/>
                <w:vAlign w:val="bottom"/>
              </w:tcPr>
            </w:tcPrChange>
          </w:tcPr>
          <w:p w14:paraId="799605EF" w14:textId="4E86D330" w:rsidR="00C87CFE" w:rsidRPr="00CD1347" w:rsidRDefault="00C87CFE" w:rsidP="00C87CFE">
            <w:pPr>
              <w:jc w:val="center"/>
              <w:rPr>
                <w:ins w:id="23604" w:author="Στάθης Καπ" w:date="2023-03-03T04:01:00Z"/>
                <w:rFonts w:cstheme="minorHAnsi"/>
                <w:sz w:val="16"/>
                <w:szCs w:val="16"/>
              </w:rPr>
            </w:pPr>
            <w:ins w:id="23605" w:author="Στάθης Καπ" w:date="2023-03-03T06:23:00Z">
              <w:r>
                <w:rPr>
                  <w:rFonts w:ascii="Calibri" w:hAnsi="Calibri" w:cs="Calibri"/>
                  <w:color w:val="000000"/>
                  <w:sz w:val="16"/>
                  <w:szCs w:val="16"/>
                </w:rPr>
                <w:t>0.695</w:t>
              </w:r>
            </w:ins>
          </w:p>
        </w:tc>
        <w:tc>
          <w:tcPr>
            <w:tcW w:w="669" w:type="dxa"/>
            <w:vAlign w:val="center"/>
            <w:tcPrChange w:id="23606" w:author="Στάθης Καπ" w:date="2023-03-03T06:27:00Z">
              <w:tcPr>
                <w:tcW w:w="669" w:type="dxa"/>
                <w:vAlign w:val="center"/>
              </w:tcPr>
            </w:tcPrChange>
          </w:tcPr>
          <w:p w14:paraId="0B6E9EBC" w14:textId="2560C576" w:rsidR="00C87CFE" w:rsidRPr="00CD1347" w:rsidRDefault="00C87CFE" w:rsidP="00C87CFE">
            <w:pPr>
              <w:jc w:val="center"/>
              <w:rPr>
                <w:ins w:id="23607" w:author="Στάθης Καπ" w:date="2023-03-03T04:01:00Z"/>
                <w:rFonts w:cstheme="minorHAnsi"/>
                <w:sz w:val="16"/>
                <w:szCs w:val="16"/>
              </w:rPr>
            </w:pPr>
            <w:ins w:id="23608" w:author="Στάθης Καπ" w:date="2023-03-03T06:23:00Z">
              <w:r>
                <w:rPr>
                  <w:rFonts w:ascii="Calibri" w:hAnsi="Calibri" w:cstheme="minorHAnsi"/>
                  <w:color w:val="000000"/>
                  <w:sz w:val="16"/>
                  <w:szCs w:val="16"/>
                </w:rPr>
                <w:t>11.96</w:t>
              </w:r>
            </w:ins>
          </w:p>
        </w:tc>
        <w:tc>
          <w:tcPr>
            <w:tcW w:w="543" w:type="dxa"/>
            <w:vAlign w:val="center"/>
            <w:tcPrChange w:id="23609" w:author="Στάθης Καπ" w:date="2023-03-03T06:27:00Z">
              <w:tcPr>
                <w:tcW w:w="543" w:type="dxa"/>
                <w:vAlign w:val="bottom"/>
              </w:tcPr>
            </w:tcPrChange>
          </w:tcPr>
          <w:p w14:paraId="2DCC3DFB" w14:textId="3EC1D5A1" w:rsidR="00C87CFE" w:rsidRPr="00CD1347" w:rsidRDefault="00C87CFE" w:rsidP="00C87CFE">
            <w:pPr>
              <w:jc w:val="center"/>
              <w:rPr>
                <w:ins w:id="23610" w:author="Στάθης Καπ" w:date="2023-03-03T04:01:00Z"/>
                <w:rFonts w:cstheme="minorHAnsi"/>
                <w:sz w:val="16"/>
                <w:szCs w:val="16"/>
              </w:rPr>
            </w:pPr>
            <w:ins w:id="23611" w:author="Στάθης Καπ" w:date="2023-03-03T06:23:00Z">
              <w:r>
                <w:rPr>
                  <w:rFonts w:ascii="Calibri" w:hAnsi="Calibri" w:cs="Calibri"/>
                  <w:color w:val="000000"/>
                  <w:sz w:val="16"/>
                  <w:szCs w:val="16"/>
                </w:rPr>
                <w:t>723</w:t>
              </w:r>
            </w:ins>
          </w:p>
        </w:tc>
        <w:tc>
          <w:tcPr>
            <w:tcW w:w="621" w:type="dxa"/>
            <w:vAlign w:val="center"/>
            <w:tcPrChange w:id="23612" w:author="Στάθης Καπ" w:date="2023-03-03T06:27:00Z">
              <w:tcPr>
                <w:tcW w:w="621" w:type="dxa"/>
                <w:vAlign w:val="bottom"/>
              </w:tcPr>
            </w:tcPrChange>
          </w:tcPr>
          <w:p w14:paraId="0F729C0E" w14:textId="4137CA20" w:rsidR="00C87CFE" w:rsidRPr="00CD1347" w:rsidRDefault="00C87CFE" w:rsidP="00C87CFE">
            <w:pPr>
              <w:jc w:val="center"/>
              <w:rPr>
                <w:ins w:id="23613" w:author="Στάθης Καπ" w:date="2023-03-03T04:01:00Z"/>
                <w:rFonts w:cstheme="minorHAnsi"/>
                <w:sz w:val="16"/>
                <w:szCs w:val="16"/>
              </w:rPr>
            </w:pPr>
            <w:ins w:id="23614" w:author="Στάθης Καπ" w:date="2023-03-03T06:23:00Z">
              <w:r>
                <w:rPr>
                  <w:rFonts w:ascii="Calibri" w:hAnsi="Calibri" w:cs="Calibri"/>
                  <w:color w:val="000000"/>
                  <w:sz w:val="16"/>
                  <w:szCs w:val="16"/>
                </w:rPr>
                <w:t>0.328</w:t>
              </w:r>
            </w:ins>
          </w:p>
        </w:tc>
        <w:tc>
          <w:tcPr>
            <w:tcW w:w="669" w:type="dxa"/>
            <w:vAlign w:val="center"/>
            <w:tcPrChange w:id="23615" w:author="Στάθης Καπ" w:date="2023-03-03T06:27:00Z">
              <w:tcPr>
                <w:tcW w:w="669" w:type="dxa"/>
                <w:vAlign w:val="center"/>
              </w:tcPr>
            </w:tcPrChange>
          </w:tcPr>
          <w:p w14:paraId="3AD97EB5" w14:textId="14520CC9" w:rsidR="00C87CFE" w:rsidRPr="00CD1347" w:rsidRDefault="00C87CFE" w:rsidP="00C87CFE">
            <w:pPr>
              <w:jc w:val="center"/>
              <w:rPr>
                <w:ins w:id="23616" w:author="Στάθης Καπ" w:date="2023-03-03T04:01:00Z"/>
                <w:rFonts w:cstheme="minorHAnsi"/>
                <w:sz w:val="16"/>
                <w:szCs w:val="16"/>
              </w:rPr>
            </w:pPr>
            <w:ins w:id="23617" w:author="Στάθης Καπ" w:date="2023-03-03T06:23:00Z">
              <w:r>
                <w:rPr>
                  <w:rFonts w:ascii="Calibri" w:hAnsi="Calibri" w:cstheme="minorHAnsi"/>
                  <w:color w:val="000000"/>
                  <w:sz w:val="16"/>
                  <w:szCs w:val="16"/>
                </w:rPr>
                <w:t>11.51</w:t>
              </w:r>
            </w:ins>
          </w:p>
        </w:tc>
        <w:tc>
          <w:tcPr>
            <w:tcW w:w="508" w:type="dxa"/>
            <w:vAlign w:val="center"/>
            <w:tcPrChange w:id="23618" w:author="Στάθης Καπ" w:date="2023-03-03T06:27:00Z">
              <w:tcPr>
                <w:tcW w:w="508" w:type="dxa"/>
                <w:vAlign w:val="bottom"/>
              </w:tcPr>
            </w:tcPrChange>
          </w:tcPr>
          <w:p w14:paraId="44DEB361" w14:textId="540FA28B" w:rsidR="00C87CFE" w:rsidRPr="00CD1347" w:rsidRDefault="00C87CFE" w:rsidP="00C87CFE">
            <w:pPr>
              <w:jc w:val="center"/>
              <w:rPr>
                <w:ins w:id="23619" w:author="Στάθης Καπ" w:date="2023-03-03T04:01:00Z"/>
                <w:rFonts w:cstheme="minorHAnsi"/>
                <w:sz w:val="16"/>
                <w:szCs w:val="16"/>
              </w:rPr>
            </w:pPr>
            <w:ins w:id="23620" w:author="Στάθης Καπ" w:date="2023-03-03T06:23:00Z">
              <w:r>
                <w:rPr>
                  <w:rFonts w:ascii="Calibri" w:hAnsi="Calibri" w:cs="Calibri"/>
                  <w:color w:val="000000"/>
                  <w:sz w:val="16"/>
                  <w:szCs w:val="16"/>
                </w:rPr>
                <w:t>667</w:t>
              </w:r>
            </w:ins>
          </w:p>
        </w:tc>
        <w:tc>
          <w:tcPr>
            <w:tcW w:w="541" w:type="dxa"/>
            <w:vAlign w:val="center"/>
            <w:tcPrChange w:id="23621" w:author="Στάθης Καπ" w:date="2023-03-03T06:27:00Z">
              <w:tcPr>
                <w:tcW w:w="541" w:type="dxa"/>
                <w:vAlign w:val="bottom"/>
              </w:tcPr>
            </w:tcPrChange>
          </w:tcPr>
          <w:p w14:paraId="2E9470F9" w14:textId="6149030C" w:rsidR="00C87CFE" w:rsidRPr="00CD1347" w:rsidRDefault="00C87CFE" w:rsidP="00C87CFE">
            <w:pPr>
              <w:jc w:val="center"/>
              <w:rPr>
                <w:ins w:id="23622" w:author="Στάθης Καπ" w:date="2023-03-03T04:01:00Z"/>
                <w:rFonts w:cstheme="minorHAnsi"/>
                <w:sz w:val="16"/>
                <w:szCs w:val="16"/>
              </w:rPr>
            </w:pPr>
            <w:ins w:id="23623" w:author="Στάθης Καπ" w:date="2023-03-03T06:23:00Z">
              <w:r>
                <w:rPr>
                  <w:rFonts w:ascii="Calibri" w:hAnsi="Calibri" w:cs="Calibri"/>
                  <w:color w:val="000000"/>
                  <w:sz w:val="16"/>
                  <w:szCs w:val="16"/>
                </w:rPr>
                <w:t>0.354</w:t>
              </w:r>
            </w:ins>
          </w:p>
        </w:tc>
        <w:tc>
          <w:tcPr>
            <w:tcW w:w="589" w:type="dxa"/>
            <w:vAlign w:val="center"/>
            <w:tcPrChange w:id="23624" w:author="Στάθης Καπ" w:date="2023-03-03T06:27:00Z">
              <w:tcPr>
                <w:tcW w:w="589" w:type="dxa"/>
                <w:vAlign w:val="center"/>
              </w:tcPr>
            </w:tcPrChange>
          </w:tcPr>
          <w:p w14:paraId="0FBEC70B" w14:textId="4906D0AE" w:rsidR="00C87CFE" w:rsidRPr="00CD1347" w:rsidRDefault="00C87CFE" w:rsidP="00C87CFE">
            <w:pPr>
              <w:jc w:val="center"/>
              <w:rPr>
                <w:ins w:id="23625" w:author="Στάθης Καπ" w:date="2023-03-03T04:01:00Z"/>
                <w:rFonts w:cstheme="minorHAnsi"/>
                <w:sz w:val="16"/>
                <w:szCs w:val="16"/>
              </w:rPr>
            </w:pPr>
            <w:ins w:id="23626" w:author="Στάθης Καπ" w:date="2023-03-03T06:23:00Z">
              <w:r>
                <w:rPr>
                  <w:rFonts w:ascii="Calibri" w:hAnsi="Calibri" w:cstheme="minorHAnsi"/>
                  <w:color w:val="000000"/>
                  <w:sz w:val="16"/>
                  <w:szCs w:val="16"/>
                </w:rPr>
                <w:t>18.36</w:t>
              </w:r>
            </w:ins>
          </w:p>
        </w:tc>
        <w:tc>
          <w:tcPr>
            <w:tcW w:w="463" w:type="dxa"/>
            <w:vAlign w:val="center"/>
            <w:tcPrChange w:id="23627" w:author="Στάθης Καπ" w:date="2023-03-03T06:27:00Z">
              <w:tcPr>
                <w:tcW w:w="463" w:type="dxa"/>
                <w:vAlign w:val="bottom"/>
              </w:tcPr>
            </w:tcPrChange>
          </w:tcPr>
          <w:p w14:paraId="24E6A885" w14:textId="4D5E4C7D" w:rsidR="00C87CFE" w:rsidRPr="00CD1347" w:rsidRDefault="00C87CFE" w:rsidP="00C87CFE">
            <w:pPr>
              <w:jc w:val="center"/>
              <w:rPr>
                <w:ins w:id="23628" w:author="Στάθης Καπ" w:date="2023-03-03T04:01:00Z"/>
                <w:rFonts w:cstheme="minorHAnsi"/>
                <w:sz w:val="16"/>
                <w:szCs w:val="16"/>
              </w:rPr>
            </w:pPr>
            <w:ins w:id="23629" w:author="Στάθης Καπ" w:date="2023-03-03T06:23:00Z">
              <w:r>
                <w:rPr>
                  <w:rFonts w:ascii="Calibri" w:hAnsi="Calibri" w:cs="Calibri"/>
                  <w:color w:val="000000"/>
                  <w:sz w:val="16"/>
                  <w:szCs w:val="16"/>
                </w:rPr>
                <w:t>648</w:t>
              </w:r>
            </w:ins>
          </w:p>
        </w:tc>
        <w:tc>
          <w:tcPr>
            <w:tcW w:w="541" w:type="dxa"/>
            <w:vAlign w:val="center"/>
            <w:tcPrChange w:id="23630" w:author="Στάθης Καπ" w:date="2023-03-03T06:27:00Z">
              <w:tcPr>
                <w:tcW w:w="541" w:type="dxa"/>
                <w:vAlign w:val="bottom"/>
              </w:tcPr>
            </w:tcPrChange>
          </w:tcPr>
          <w:p w14:paraId="3FDBC0A5" w14:textId="382F0646" w:rsidR="00C87CFE" w:rsidRPr="00CD1347" w:rsidRDefault="00C87CFE" w:rsidP="00C87CFE">
            <w:pPr>
              <w:jc w:val="center"/>
              <w:rPr>
                <w:ins w:id="23631" w:author="Στάθης Καπ" w:date="2023-03-03T04:01:00Z"/>
                <w:rFonts w:cstheme="minorHAnsi"/>
                <w:sz w:val="16"/>
                <w:szCs w:val="16"/>
              </w:rPr>
            </w:pPr>
            <w:ins w:id="23632" w:author="Στάθης Καπ" w:date="2023-03-03T06:23:00Z">
              <w:r>
                <w:rPr>
                  <w:rFonts w:ascii="Calibri" w:hAnsi="Calibri" w:cs="Calibri"/>
                  <w:color w:val="000000"/>
                  <w:sz w:val="16"/>
                  <w:szCs w:val="16"/>
                </w:rPr>
                <w:t>0.665</w:t>
              </w:r>
            </w:ins>
          </w:p>
        </w:tc>
        <w:tc>
          <w:tcPr>
            <w:tcW w:w="589" w:type="dxa"/>
            <w:vAlign w:val="center"/>
            <w:tcPrChange w:id="23633" w:author="Στάθης Καπ" w:date="2023-03-03T06:27:00Z">
              <w:tcPr>
                <w:tcW w:w="589" w:type="dxa"/>
                <w:vAlign w:val="center"/>
              </w:tcPr>
            </w:tcPrChange>
          </w:tcPr>
          <w:p w14:paraId="6C7A5AF9" w14:textId="7F1084E4" w:rsidR="00C87CFE" w:rsidRPr="00CD1347" w:rsidRDefault="00C87CFE" w:rsidP="00C87CFE">
            <w:pPr>
              <w:jc w:val="center"/>
              <w:rPr>
                <w:ins w:id="23634" w:author="Στάθης Καπ" w:date="2023-03-03T04:01:00Z"/>
                <w:rFonts w:cstheme="minorHAnsi"/>
                <w:sz w:val="16"/>
                <w:szCs w:val="16"/>
              </w:rPr>
            </w:pPr>
            <w:ins w:id="23635" w:author="Στάθης Καπ" w:date="2023-03-03T06:23:00Z">
              <w:r>
                <w:rPr>
                  <w:rFonts w:ascii="Calibri" w:hAnsi="Calibri" w:cstheme="minorHAnsi"/>
                  <w:color w:val="000000"/>
                  <w:sz w:val="16"/>
                  <w:szCs w:val="16"/>
                </w:rPr>
                <w:t>20.69</w:t>
              </w:r>
            </w:ins>
          </w:p>
        </w:tc>
      </w:tr>
      <w:tr w:rsidR="00C87CFE" w:rsidRPr="00BB05AC" w14:paraId="2500F5C4" w14:textId="77777777" w:rsidTr="00F03C40">
        <w:tblPrEx>
          <w:tblW w:w="0" w:type="auto"/>
          <w:tblBorders>
            <w:insideH w:val="none" w:sz="0" w:space="0" w:color="auto"/>
            <w:insideV w:val="none" w:sz="0" w:space="0" w:color="auto"/>
          </w:tblBorders>
          <w:tblCellMar>
            <w:left w:w="0" w:type="dxa"/>
            <w:right w:w="0" w:type="dxa"/>
          </w:tblCellMar>
          <w:tblPrExChange w:id="2363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637" w:author="Στάθης Καπ" w:date="2023-03-03T04:01:00Z"/>
        </w:trPr>
        <w:tc>
          <w:tcPr>
            <w:tcW w:w="515" w:type="dxa"/>
            <w:tcBorders>
              <w:top w:val="nil"/>
              <w:bottom w:val="nil"/>
              <w:right w:val="single" w:sz="4" w:space="0" w:color="auto"/>
            </w:tcBorders>
            <w:shd w:val="clear" w:color="auto" w:fill="E7E6E6" w:themeFill="background2"/>
            <w:vAlign w:val="bottom"/>
            <w:tcPrChange w:id="23638" w:author="Στάθης Καπ" w:date="2023-03-03T06:27:00Z">
              <w:tcPr>
                <w:tcW w:w="515" w:type="dxa"/>
                <w:vAlign w:val="bottom"/>
              </w:tcPr>
            </w:tcPrChange>
          </w:tcPr>
          <w:p w14:paraId="165AB290" w14:textId="095AB9EE" w:rsidR="00C87CFE" w:rsidRPr="00CD1347" w:rsidRDefault="00C87CFE" w:rsidP="00C87CFE">
            <w:pPr>
              <w:jc w:val="center"/>
              <w:rPr>
                <w:ins w:id="23639" w:author="Στάθης Καπ" w:date="2023-03-03T04:01:00Z"/>
                <w:sz w:val="16"/>
                <w:szCs w:val="16"/>
              </w:rPr>
            </w:pPr>
            <w:ins w:id="23640" w:author="Στάθης Καπ" w:date="2023-03-03T04:08:00Z">
              <w:r w:rsidRPr="00CD1347">
                <w:rPr>
                  <w:rFonts w:ascii="Calibri" w:hAnsi="Calibri" w:cs="Calibri"/>
                  <w:color w:val="000000"/>
                  <w:sz w:val="16"/>
                  <w:szCs w:val="16"/>
                  <w:rPrChange w:id="23641" w:author="Στάθης Καπ" w:date="2023-03-03T04:10:00Z">
                    <w:rPr>
                      <w:rFonts w:ascii="Calibri" w:hAnsi="Calibri" w:cs="Calibri"/>
                      <w:color w:val="000000"/>
                      <w:sz w:val="18"/>
                      <w:szCs w:val="18"/>
                    </w:rPr>
                  </w:rPrChange>
                </w:rPr>
                <w:t>r104</w:t>
              </w:r>
            </w:ins>
          </w:p>
        </w:tc>
        <w:tc>
          <w:tcPr>
            <w:tcW w:w="560" w:type="dxa"/>
            <w:tcBorders>
              <w:left w:val="single" w:sz="4" w:space="0" w:color="auto"/>
            </w:tcBorders>
            <w:vAlign w:val="center"/>
            <w:tcPrChange w:id="23642" w:author="Στάθης Καπ" w:date="2023-03-03T06:27:00Z">
              <w:tcPr>
                <w:tcW w:w="560" w:type="dxa"/>
              </w:tcPr>
            </w:tcPrChange>
          </w:tcPr>
          <w:p w14:paraId="3080F1B7" w14:textId="6C4C0FAB" w:rsidR="00C87CFE" w:rsidRPr="00CD1347" w:rsidRDefault="00C87CFE" w:rsidP="00C87CFE">
            <w:pPr>
              <w:jc w:val="center"/>
              <w:rPr>
                <w:ins w:id="23643" w:author="Στάθης Καπ" w:date="2023-03-03T04:01:00Z"/>
                <w:rFonts w:cstheme="minorHAnsi"/>
                <w:sz w:val="16"/>
                <w:szCs w:val="16"/>
              </w:rPr>
            </w:pPr>
            <w:ins w:id="23644" w:author="Στάθης Καπ" w:date="2023-03-03T06:23:00Z">
              <w:r>
                <w:rPr>
                  <w:rFonts w:ascii="Calibri" w:hAnsi="Calibri" w:cs="Calibri"/>
                  <w:color w:val="000000"/>
                  <w:sz w:val="16"/>
                  <w:szCs w:val="16"/>
                </w:rPr>
                <w:t>975</w:t>
              </w:r>
            </w:ins>
          </w:p>
        </w:tc>
        <w:tc>
          <w:tcPr>
            <w:tcW w:w="855" w:type="dxa"/>
            <w:vAlign w:val="center"/>
            <w:tcPrChange w:id="23645" w:author="Στάθης Καπ" w:date="2023-03-03T06:27:00Z">
              <w:tcPr>
                <w:tcW w:w="855" w:type="dxa"/>
              </w:tcPr>
            </w:tcPrChange>
          </w:tcPr>
          <w:p w14:paraId="5DC5C42F" w14:textId="12B21414" w:rsidR="00C87CFE" w:rsidRPr="00CD1347" w:rsidRDefault="00C87CFE" w:rsidP="00C87CFE">
            <w:pPr>
              <w:jc w:val="center"/>
              <w:rPr>
                <w:ins w:id="23646" w:author="Στάθης Καπ" w:date="2023-03-03T04:01:00Z"/>
                <w:rFonts w:cstheme="minorHAnsi"/>
                <w:sz w:val="16"/>
                <w:szCs w:val="16"/>
              </w:rPr>
            </w:pPr>
            <w:ins w:id="23647" w:author="Στάθης Καπ" w:date="2023-03-03T06:23:00Z">
              <w:r>
                <w:rPr>
                  <w:rFonts w:ascii="Calibri" w:hAnsi="Calibri" w:cs="Calibri"/>
                  <w:color w:val="000000"/>
                  <w:sz w:val="16"/>
                  <w:szCs w:val="16"/>
                </w:rPr>
                <w:t>941</w:t>
              </w:r>
            </w:ins>
          </w:p>
        </w:tc>
        <w:tc>
          <w:tcPr>
            <w:tcW w:w="544" w:type="dxa"/>
            <w:vAlign w:val="center"/>
            <w:tcPrChange w:id="23648" w:author="Στάθης Καπ" w:date="2023-03-03T06:27:00Z">
              <w:tcPr>
                <w:tcW w:w="544" w:type="dxa"/>
                <w:vAlign w:val="bottom"/>
              </w:tcPr>
            </w:tcPrChange>
          </w:tcPr>
          <w:p w14:paraId="07041C97" w14:textId="58CA3294" w:rsidR="00C87CFE" w:rsidRPr="00CD1347" w:rsidRDefault="00C87CFE" w:rsidP="00C87CFE">
            <w:pPr>
              <w:jc w:val="center"/>
              <w:rPr>
                <w:ins w:id="23649" w:author="Στάθης Καπ" w:date="2023-03-03T04:01:00Z"/>
                <w:rFonts w:cstheme="minorHAnsi"/>
                <w:sz w:val="16"/>
                <w:szCs w:val="16"/>
              </w:rPr>
            </w:pPr>
            <w:ins w:id="23650" w:author="Στάθης Καπ" w:date="2023-03-03T06:23:00Z">
              <w:r>
                <w:rPr>
                  <w:rFonts w:ascii="Calibri" w:hAnsi="Calibri" w:cs="Calibri"/>
                  <w:color w:val="000000"/>
                  <w:sz w:val="16"/>
                  <w:szCs w:val="16"/>
                </w:rPr>
                <w:t>867</w:t>
              </w:r>
            </w:ins>
          </w:p>
        </w:tc>
        <w:tc>
          <w:tcPr>
            <w:tcW w:w="621" w:type="dxa"/>
            <w:vAlign w:val="center"/>
            <w:tcPrChange w:id="23651" w:author="Στάθης Καπ" w:date="2023-03-03T06:27:00Z">
              <w:tcPr>
                <w:tcW w:w="621" w:type="dxa"/>
                <w:vAlign w:val="bottom"/>
              </w:tcPr>
            </w:tcPrChange>
          </w:tcPr>
          <w:p w14:paraId="43C97458" w14:textId="79220FFB" w:rsidR="00C87CFE" w:rsidRPr="00CD1347" w:rsidRDefault="00C87CFE" w:rsidP="00C87CFE">
            <w:pPr>
              <w:jc w:val="center"/>
              <w:rPr>
                <w:ins w:id="23652" w:author="Στάθης Καπ" w:date="2023-03-03T04:01:00Z"/>
                <w:rFonts w:cstheme="minorHAnsi"/>
                <w:sz w:val="16"/>
                <w:szCs w:val="16"/>
              </w:rPr>
            </w:pPr>
            <w:ins w:id="23653" w:author="Στάθης Καπ" w:date="2023-03-03T06:23:00Z">
              <w:r>
                <w:rPr>
                  <w:rFonts w:ascii="Calibri" w:hAnsi="Calibri" w:cs="Calibri"/>
                  <w:color w:val="000000"/>
                  <w:sz w:val="16"/>
                  <w:szCs w:val="16"/>
                </w:rPr>
                <w:t>0.643</w:t>
              </w:r>
            </w:ins>
          </w:p>
        </w:tc>
        <w:tc>
          <w:tcPr>
            <w:tcW w:w="669" w:type="dxa"/>
            <w:vAlign w:val="center"/>
            <w:tcPrChange w:id="23654" w:author="Στάθης Καπ" w:date="2023-03-03T06:27:00Z">
              <w:tcPr>
                <w:tcW w:w="669" w:type="dxa"/>
                <w:vAlign w:val="center"/>
              </w:tcPr>
            </w:tcPrChange>
          </w:tcPr>
          <w:p w14:paraId="2281233F" w14:textId="2ACC0DEA" w:rsidR="00C87CFE" w:rsidRPr="00CD1347" w:rsidRDefault="00C87CFE" w:rsidP="00C87CFE">
            <w:pPr>
              <w:jc w:val="center"/>
              <w:rPr>
                <w:ins w:id="23655" w:author="Στάθης Καπ" w:date="2023-03-03T04:01:00Z"/>
                <w:rFonts w:cstheme="minorHAnsi"/>
                <w:sz w:val="16"/>
                <w:szCs w:val="16"/>
              </w:rPr>
            </w:pPr>
            <w:ins w:id="23656" w:author="Στάθης Καπ" w:date="2023-03-03T06:23:00Z">
              <w:r>
                <w:rPr>
                  <w:rFonts w:ascii="Calibri" w:hAnsi="Calibri" w:cstheme="minorHAnsi"/>
                  <w:color w:val="000000"/>
                  <w:sz w:val="16"/>
                  <w:szCs w:val="16"/>
                </w:rPr>
                <w:t>11.08</w:t>
              </w:r>
            </w:ins>
          </w:p>
        </w:tc>
        <w:tc>
          <w:tcPr>
            <w:tcW w:w="543" w:type="dxa"/>
            <w:vAlign w:val="center"/>
            <w:tcPrChange w:id="23657" w:author="Στάθης Καπ" w:date="2023-03-03T06:27:00Z">
              <w:tcPr>
                <w:tcW w:w="543" w:type="dxa"/>
                <w:vAlign w:val="bottom"/>
              </w:tcPr>
            </w:tcPrChange>
          </w:tcPr>
          <w:p w14:paraId="4F31E21B" w14:textId="09F59AF5" w:rsidR="00C87CFE" w:rsidRPr="00CD1347" w:rsidRDefault="00C87CFE" w:rsidP="00C87CFE">
            <w:pPr>
              <w:jc w:val="center"/>
              <w:rPr>
                <w:ins w:id="23658" w:author="Στάθης Καπ" w:date="2023-03-03T04:01:00Z"/>
                <w:rFonts w:cstheme="minorHAnsi"/>
                <w:sz w:val="16"/>
                <w:szCs w:val="16"/>
              </w:rPr>
            </w:pPr>
            <w:ins w:id="23659" w:author="Στάθης Καπ" w:date="2023-03-03T06:23:00Z">
              <w:r>
                <w:rPr>
                  <w:rFonts w:ascii="Calibri" w:hAnsi="Calibri" w:cs="Calibri"/>
                  <w:color w:val="000000"/>
                  <w:sz w:val="16"/>
                  <w:szCs w:val="16"/>
                </w:rPr>
                <w:t>844</w:t>
              </w:r>
            </w:ins>
          </w:p>
        </w:tc>
        <w:tc>
          <w:tcPr>
            <w:tcW w:w="621" w:type="dxa"/>
            <w:vAlign w:val="center"/>
            <w:tcPrChange w:id="23660" w:author="Στάθης Καπ" w:date="2023-03-03T06:27:00Z">
              <w:tcPr>
                <w:tcW w:w="621" w:type="dxa"/>
                <w:vAlign w:val="bottom"/>
              </w:tcPr>
            </w:tcPrChange>
          </w:tcPr>
          <w:p w14:paraId="47BC04D1" w14:textId="5D48217E" w:rsidR="00C87CFE" w:rsidRPr="00CD1347" w:rsidRDefault="00C87CFE" w:rsidP="00C87CFE">
            <w:pPr>
              <w:jc w:val="center"/>
              <w:rPr>
                <w:ins w:id="23661" w:author="Στάθης Καπ" w:date="2023-03-03T04:01:00Z"/>
                <w:rFonts w:cstheme="minorHAnsi"/>
                <w:sz w:val="16"/>
                <w:szCs w:val="16"/>
              </w:rPr>
            </w:pPr>
            <w:ins w:id="23662" w:author="Στάθης Καπ" w:date="2023-03-03T06:23:00Z">
              <w:r>
                <w:rPr>
                  <w:rFonts w:ascii="Calibri" w:hAnsi="Calibri" w:cs="Calibri"/>
                  <w:color w:val="000000"/>
                  <w:sz w:val="16"/>
                  <w:szCs w:val="16"/>
                </w:rPr>
                <w:t>0.406</w:t>
              </w:r>
            </w:ins>
          </w:p>
        </w:tc>
        <w:tc>
          <w:tcPr>
            <w:tcW w:w="669" w:type="dxa"/>
            <w:vAlign w:val="center"/>
            <w:tcPrChange w:id="23663" w:author="Στάθης Καπ" w:date="2023-03-03T06:27:00Z">
              <w:tcPr>
                <w:tcW w:w="669" w:type="dxa"/>
                <w:vAlign w:val="center"/>
              </w:tcPr>
            </w:tcPrChange>
          </w:tcPr>
          <w:p w14:paraId="1311AC0E" w14:textId="3339B744" w:rsidR="00C87CFE" w:rsidRPr="00CD1347" w:rsidRDefault="00C87CFE" w:rsidP="00C87CFE">
            <w:pPr>
              <w:jc w:val="center"/>
              <w:rPr>
                <w:ins w:id="23664" w:author="Στάθης Καπ" w:date="2023-03-03T04:01:00Z"/>
                <w:rFonts w:cstheme="minorHAnsi"/>
                <w:sz w:val="16"/>
                <w:szCs w:val="16"/>
              </w:rPr>
            </w:pPr>
            <w:ins w:id="23665" w:author="Στάθης Καπ" w:date="2023-03-03T06:23:00Z">
              <w:r>
                <w:rPr>
                  <w:rFonts w:ascii="Calibri" w:hAnsi="Calibri" w:cstheme="minorHAnsi"/>
                  <w:color w:val="000000"/>
                  <w:sz w:val="16"/>
                  <w:szCs w:val="16"/>
                </w:rPr>
                <w:t>2.65</w:t>
              </w:r>
            </w:ins>
          </w:p>
        </w:tc>
        <w:tc>
          <w:tcPr>
            <w:tcW w:w="508" w:type="dxa"/>
            <w:vAlign w:val="center"/>
            <w:tcPrChange w:id="23666" w:author="Στάθης Καπ" w:date="2023-03-03T06:27:00Z">
              <w:tcPr>
                <w:tcW w:w="508" w:type="dxa"/>
                <w:vAlign w:val="bottom"/>
              </w:tcPr>
            </w:tcPrChange>
          </w:tcPr>
          <w:p w14:paraId="28025EAB" w14:textId="38A1F71D" w:rsidR="00C87CFE" w:rsidRPr="00CD1347" w:rsidRDefault="00C87CFE" w:rsidP="00C87CFE">
            <w:pPr>
              <w:jc w:val="center"/>
              <w:rPr>
                <w:ins w:id="23667" w:author="Στάθης Καπ" w:date="2023-03-03T04:01:00Z"/>
                <w:rFonts w:cstheme="minorHAnsi"/>
                <w:sz w:val="16"/>
                <w:szCs w:val="16"/>
              </w:rPr>
            </w:pPr>
            <w:ins w:id="23668" w:author="Στάθης Καπ" w:date="2023-03-03T06:23:00Z">
              <w:r>
                <w:rPr>
                  <w:rFonts w:ascii="Calibri" w:hAnsi="Calibri" w:cs="Calibri"/>
                  <w:color w:val="000000"/>
                  <w:sz w:val="16"/>
                  <w:szCs w:val="16"/>
                </w:rPr>
                <w:t>695</w:t>
              </w:r>
            </w:ins>
          </w:p>
        </w:tc>
        <w:tc>
          <w:tcPr>
            <w:tcW w:w="541" w:type="dxa"/>
            <w:vAlign w:val="center"/>
            <w:tcPrChange w:id="23669" w:author="Στάθης Καπ" w:date="2023-03-03T06:27:00Z">
              <w:tcPr>
                <w:tcW w:w="541" w:type="dxa"/>
                <w:vAlign w:val="bottom"/>
              </w:tcPr>
            </w:tcPrChange>
          </w:tcPr>
          <w:p w14:paraId="7DF687D4" w14:textId="4E8C0D3B" w:rsidR="00C87CFE" w:rsidRPr="00CD1347" w:rsidRDefault="00C87CFE" w:rsidP="00C87CFE">
            <w:pPr>
              <w:jc w:val="center"/>
              <w:rPr>
                <w:ins w:id="23670" w:author="Στάθης Καπ" w:date="2023-03-03T04:01:00Z"/>
                <w:rFonts w:cstheme="minorHAnsi"/>
                <w:sz w:val="16"/>
                <w:szCs w:val="16"/>
              </w:rPr>
            </w:pPr>
            <w:ins w:id="23671" w:author="Στάθης Καπ" w:date="2023-03-03T06:23:00Z">
              <w:r>
                <w:rPr>
                  <w:rFonts w:ascii="Calibri" w:hAnsi="Calibri" w:cs="Calibri"/>
                  <w:color w:val="000000"/>
                  <w:sz w:val="16"/>
                  <w:szCs w:val="16"/>
                </w:rPr>
                <w:t>0.367</w:t>
              </w:r>
            </w:ins>
          </w:p>
        </w:tc>
        <w:tc>
          <w:tcPr>
            <w:tcW w:w="589" w:type="dxa"/>
            <w:vAlign w:val="center"/>
            <w:tcPrChange w:id="23672" w:author="Στάθης Καπ" w:date="2023-03-03T06:27:00Z">
              <w:tcPr>
                <w:tcW w:w="589" w:type="dxa"/>
                <w:vAlign w:val="center"/>
              </w:tcPr>
            </w:tcPrChange>
          </w:tcPr>
          <w:p w14:paraId="75C5DBAE" w14:textId="6DE47609" w:rsidR="00C87CFE" w:rsidRPr="00CD1347" w:rsidRDefault="00C87CFE" w:rsidP="00C87CFE">
            <w:pPr>
              <w:jc w:val="center"/>
              <w:rPr>
                <w:ins w:id="23673" w:author="Στάθης Καπ" w:date="2023-03-03T04:01:00Z"/>
                <w:rFonts w:cstheme="minorHAnsi"/>
                <w:sz w:val="16"/>
                <w:szCs w:val="16"/>
              </w:rPr>
            </w:pPr>
            <w:ins w:id="23674" w:author="Στάθης Καπ" w:date="2023-03-03T06:23:00Z">
              <w:r>
                <w:rPr>
                  <w:rFonts w:ascii="Calibri" w:hAnsi="Calibri" w:cstheme="minorHAnsi"/>
                  <w:color w:val="000000"/>
                  <w:sz w:val="16"/>
                  <w:szCs w:val="16"/>
                </w:rPr>
                <w:t>19.84</w:t>
              </w:r>
            </w:ins>
          </w:p>
        </w:tc>
        <w:tc>
          <w:tcPr>
            <w:tcW w:w="463" w:type="dxa"/>
            <w:vAlign w:val="center"/>
            <w:tcPrChange w:id="23675" w:author="Στάθης Καπ" w:date="2023-03-03T06:27:00Z">
              <w:tcPr>
                <w:tcW w:w="463" w:type="dxa"/>
                <w:vAlign w:val="bottom"/>
              </w:tcPr>
            </w:tcPrChange>
          </w:tcPr>
          <w:p w14:paraId="4289923B" w14:textId="0A0A9CBF" w:rsidR="00C87CFE" w:rsidRPr="00CD1347" w:rsidRDefault="00C87CFE" w:rsidP="00C87CFE">
            <w:pPr>
              <w:jc w:val="center"/>
              <w:rPr>
                <w:ins w:id="23676" w:author="Στάθης Καπ" w:date="2023-03-03T04:01:00Z"/>
                <w:rFonts w:cstheme="minorHAnsi"/>
                <w:sz w:val="16"/>
                <w:szCs w:val="16"/>
              </w:rPr>
            </w:pPr>
            <w:ins w:id="23677" w:author="Στάθης Καπ" w:date="2023-03-03T06:23:00Z">
              <w:r>
                <w:rPr>
                  <w:rFonts w:ascii="Calibri" w:hAnsi="Calibri" w:cs="Calibri"/>
                  <w:color w:val="000000"/>
                  <w:sz w:val="16"/>
                  <w:szCs w:val="16"/>
                </w:rPr>
                <w:t>729</w:t>
              </w:r>
            </w:ins>
          </w:p>
        </w:tc>
        <w:tc>
          <w:tcPr>
            <w:tcW w:w="541" w:type="dxa"/>
            <w:vAlign w:val="center"/>
            <w:tcPrChange w:id="23678" w:author="Στάθης Καπ" w:date="2023-03-03T06:27:00Z">
              <w:tcPr>
                <w:tcW w:w="541" w:type="dxa"/>
                <w:vAlign w:val="bottom"/>
              </w:tcPr>
            </w:tcPrChange>
          </w:tcPr>
          <w:p w14:paraId="32BBAA31" w14:textId="393E9A8A" w:rsidR="00C87CFE" w:rsidRPr="00CD1347" w:rsidRDefault="00C87CFE" w:rsidP="00C87CFE">
            <w:pPr>
              <w:jc w:val="center"/>
              <w:rPr>
                <w:ins w:id="23679" w:author="Στάθης Καπ" w:date="2023-03-03T04:01:00Z"/>
                <w:rFonts w:cstheme="minorHAnsi"/>
                <w:sz w:val="16"/>
                <w:szCs w:val="16"/>
              </w:rPr>
            </w:pPr>
            <w:ins w:id="23680" w:author="Στάθης Καπ" w:date="2023-03-03T06:23:00Z">
              <w:r>
                <w:rPr>
                  <w:rFonts w:ascii="Calibri" w:hAnsi="Calibri" w:cs="Calibri"/>
                  <w:color w:val="000000"/>
                  <w:sz w:val="16"/>
                  <w:szCs w:val="16"/>
                </w:rPr>
                <w:t>0.623</w:t>
              </w:r>
            </w:ins>
          </w:p>
        </w:tc>
        <w:tc>
          <w:tcPr>
            <w:tcW w:w="589" w:type="dxa"/>
            <w:vAlign w:val="center"/>
            <w:tcPrChange w:id="23681" w:author="Στάθης Καπ" w:date="2023-03-03T06:27:00Z">
              <w:tcPr>
                <w:tcW w:w="589" w:type="dxa"/>
                <w:vAlign w:val="center"/>
              </w:tcPr>
            </w:tcPrChange>
          </w:tcPr>
          <w:p w14:paraId="647CDB96" w14:textId="31BB8237" w:rsidR="00C87CFE" w:rsidRPr="00CD1347" w:rsidRDefault="00C87CFE" w:rsidP="00C87CFE">
            <w:pPr>
              <w:jc w:val="center"/>
              <w:rPr>
                <w:ins w:id="23682" w:author="Στάθης Καπ" w:date="2023-03-03T04:01:00Z"/>
                <w:rFonts w:cstheme="minorHAnsi"/>
                <w:sz w:val="16"/>
                <w:szCs w:val="16"/>
              </w:rPr>
            </w:pPr>
            <w:ins w:id="23683" w:author="Στάθης Καπ" w:date="2023-03-03T06:23:00Z">
              <w:r>
                <w:rPr>
                  <w:rFonts w:ascii="Calibri" w:hAnsi="Calibri" w:cstheme="minorHAnsi"/>
                  <w:color w:val="000000"/>
                  <w:sz w:val="16"/>
                  <w:szCs w:val="16"/>
                </w:rPr>
                <w:t>15.92</w:t>
              </w:r>
            </w:ins>
          </w:p>
        </w:tc>
      </w:tr>
      <w:tr w:rsidR="00C87CFE" w:rsidRPr="00BB05AC" w14:paraId="2E259C26" w14:textId="77777777" w:rsidTr="00F03C40">
        <w:tblPrEx>
          <w:tblW w:w="0" w:type="auto"/>
          <w:tblBorders>
            <w:insideH w:val="none" w:sz="0" w:space="0" w:color="auto"/>
            <w:insideV w:val="none" w:sz="0" w:space="0" w:color="auto"/>
          </w:tblBorders>
          <w:tblCellMar>
            <w:left w:w="0" w:type="dxa"/>
            <w:right w:w="0" w:type="dxa"/>
          </w:tblCellMar>
          <w:tblPrExChange w:id="2368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685" w:author="Στάθης Καπ" w:date="2023-03-03T04:01:00Z"/>
        </w:trPr>
        <w:tc>
          <w:tcPr>
            <w:tcW w:w="515" w:type="dxa"/>
            <w:tcBorders>
              <w:top w:val="nil"/>
              <w:bottom w:val="nil"/>
              <w:right w:val="single" w:sz="4" w:space="0" w:color="auto"/>
            </w:tcBorders>
            <w:shd w:val="clear" w:color="auto" w:fill="E7E6E6" w:themeFill="background2"/>
            <w:vAlign w:val="bottom"/>
            <w:tcPrChange w:id="23686" w:author="Στάθης Καπ" w:date="2023-03-03T06:27:00Z">
              <w:tcPr>
                <w:tcW w:w="515" w:type="dxa"/>
                <w:vAlign w:val="bottom"/>
              </w:tcPr>
            </w:tcPrChange>
          </w:tcPr>
          <w:p w14:paraId="30E125BD" w14:textId="500B2B65" w:rsidR="00C87CFE" w:rsidRPr="00CD1347" w:rsidRDefault="00C87CFE" w:rsidP="00C87CFE">
            <w:pPr>
              <w:jc w:val="center"/>
              <w:rPr>
                <w:ins w:id="23687" w:author="Στάθης Καπ" w:date="2023-03-03T04:01:00Z"/>
                <w:sz w:val="16"/>
                <w:szCs w:val="16"/>
              </w:rPr>
            </w:pPr>
            <w:ins w:id="23688" w:author="Στάθης Καπ" w:date="2023-03-03T04:08:00Z">
              <w:r w:rsidRPr="00CD1347">
                <w:rPr>
                  <w:rFonts w:ascii="Calibri" w:hAnsi="Calibri" w:cs="Calibri"/>
                  <w:color w:val="000000"/>
                  <w:sz w:val="16"/>
                  <w:szCs w:val="16"/>
                  <w:rPrChange w:id="23689" w:author="Στάθης Καπ" w:date="2023-03-03T04:10:00Z">
                    <w:rPr>
                      <w:rFonts w:ascii="Calibri" w:hAnsi="Calibri" w:cs="Calibri"/>
                      <w:color w:val="000000"/>
                      <w:sz w:val="18"/>
                      <w:szCs w:val="18"/>
                    </w:rPr>
                  </w:rPrChange>
                </w:rPr>
                <w:t>r105</w:t>
              </w:r>
            </w:ins>
          </w:p>
        </w:tc>
        <w:tc>
          <w:tcPr>
            <w:tcW w:w="560" w:type="dxa"/>
            <w:tcBorders>
              <w:left w:val="single" w:sz="4" w:space="0" w:color="auto"/>
            </w:tcBorders>
            <w:vAlign w:val="center"/>
            <w:tcPrChange w:id="23690" w:author="Στάθης Καπ" w:date="2023-03-03T06:27:00Z">
              <w:tcPr>
                <w:tcW w:w="560" w:type="dxa"/>
              </w:tcPr>
            </w:tcPrChange>
          </w:tcPr>
          <w:p w14:paraId="48718CB7" w14:textId="0B1CA65B" w:rsidR="00C87CFE" w:rsidRPr="00CD1347" w:rsidRDefault="00C87CFE" w:rsidP="00C87CFE">
            <w:pPr>
              <w:jc w:val="center"/>
              <w:rPr>
                <w:ins w:id="23691" w:author="Στάθης Καπ" w:date="2023-03-03T04:01:00Z"/>
                <w:rFonts w:cstheme="minorHAnsi"/>
                <w:sz w:val="16"/>
                <w:szCs w:val="16"/>
              </w:rPr>
            </w:pPr>
            <w:ins w:id="23692" w:author="Στάθης Καπ" w:date="2023-03-03T06:23:00Z">
              <w:r>
                <w:rPr>
                  <w:rFonts w:ascii="Calibri" w:hAnsi="Calibri" w:cs="Calibri"/>
                  <w:color w:val="000000"/>
                  <w:sz w:val="16"/>
                  <w:szCs w:val="16"/>
                </w:rPr>
                <w:t>778</w:t>
              </w:r>
            </w:ins>
          </w:p>
        </w:tc>
        <w:tc>
          <w:tcPr>
            <w:tcW w:w="855" w:type="dxa"/>
            <w:vAlign w:val="center"/>
            <w:tcPrChange w:id="23693" w:author="Στάθης Καπ" w:date="2023-03-03T06:27:00Z">
              <w:tcPr>
                <w:tcW w:w="855" w:type="dxa"/>
              </w:tcPr>
            </w:tcPrChange>
          </w:tcPr>
          <w:p w14:paraId="47302624" w14:textId="1532A814" w:rsidR="00C87CFE" w:rsidRPr="00CD1347" w:rsidRDefault="00C87CFE" w:rsidP="00C87CFE">
            <w:pPr>
              <w:jc w:val="center"/>
              <w:rPr>
                <w:ins w:id="23694" w:author="Στάθης Καπ" w:date="2023-03-03T04:01:00Z"/>
                <w:rFonts w:cstheme="minorHAnsi"/>
                <w:sz w:val="16"/>
                <w:szCs w:val="16"/>
              </w:rPr>
            </w:pPr>
            <w:ins w:id="23695" w:author="Στάθης Καπ" w:date="2023-03-03T06:23:00Z">
              <w:r>
                <w:rPr>
                  <w:rFonts w:ascii="Calibri" w:hAnsi="Calibri" w:cs="Calibri"/>
                  <w:color w:val="000000"/>
                  <w:sz w:val="16"/>
                  <w:szCs w:val="16"/>
                </w:rPr>
                <w:t>735</w:t>
              </w:r>
            </w:ins>
          </w:p>
        </w:tc>
        <w:tc>
          <w:tcPr>
            <w:tcW w:w="544" w:type="dxa"/>
            <w:vAlign w:val="center"/>
            <w:tcPrChange w:id="23696" w:author="Στάθης Καπ" w:date="2023-03-03T06:27:00Z">
              <w:tcPr>
                <w:tcW w:w="544" w:type="dxa"/>
                <w:vAlign w:val="bottom"/>
              </w:tcPr>
            </w:tcPrChange>
          </w:tcPr>
          <w:p w14:paraId="1D340EDE" w14:textId="26BDC0B5" w:rsidR="00C87CFE" w:rsidRPr="00CD1347" w:rsidRDefault="00C87CFE" w:rsidP="00C87CFE">
            <w:pPr>
              <w:jc w:val="center"/>
              <w:rPr>
                <w:ins w:id="23697" w:author="Στάθης Καπ" w:date="2023-03-03T04:01:00Z"/>
                <w:rFonts w:cstheme="minorHAnsi"/>
                <w:sz w:val="16"/>
                <w:szCs w:val="16"/>
              </w:rPr>
            </w:pPr>
            <w:ins w:id="23698" w:author="Στάθης Καπ" w:date="2023-03-03T06:23:00Z">
              <w:r>
                <w:rPr>
                  <w:rFonts w:ascii="Calibri" w:hAnsi="Calibri" w:cs="Calibri"/>
                  <w:color w:val="000000"/>
                  <w:sz w:val="16"/>
                  <w:szCs w:val="16"/>
                </w:rPr>
                <w:t>676</w:t>
              </w:r>
            </w:ins>
          </w:p>
        </w:tc>
        <w:tc>
          <w:tcPr>
            <w:tcW w:w="621" w:type="dxa"/>
            <w:vAlign w:val="center"/>
            <w:tcPrChange w:id="23699" w:author="Στάθης Καπ" w:date="2023-03-03T06:27:00Z">
              <w:tcPr>
                <w:tcW w:w="621" w:type="dxa"/>
                <w:vAlign w:val="bottom"/>
              </w:tcPr>
            </w:tcPrChange>
          </w:tcPr>
          <w:p w14:paraId="712B21AE" w14:textId="256F9B07" w:rsidR="00C87CFE" w:rsidRPr="00CD1347" w:rsidRDefault="00C87CFE" w:rsidP="00C87CFE">
            <w:pPr>
              <w:jc w:val="center"/>
              <w:rPr>
                <w:ins w:id="23700" w:author="Στάθης Καπ" w:date="2023-03-03T04:01:00Z"/>
                <w:rFonts w:cstheme="minorHAnsi"/>
                <w:sz w:val="16"/>
                <w:szCs w:val="16"/>
              </w:rPr>
            </w:pPr>
            <w:ins w:id="23701" w:author="Στάθης Καπ" w:date="2023-03-03T06:23:00Z">
              <w:r>
                <w:rPr>
                  <w:rFonts w:ascii="Calibri" w:hAnsi="Calibri" w:cs="Calibri"/>
                  <w:color w:val="000000"/>
                  <w:sz w:val="16"/>
                  <w:szCs w:val="16"/>
                </w:rPr>
                <w:t>0.5</w:t>
              </w:r>
            </w:ins>
          </w:p>
        </w:tc>
        <w:tc>
          <w:tcPr>
            <w:tcW w:w="669" w:type="dxa"/>
            <w:vAlign w:val="center"/>
            <w:tcPrChange w:id="23702" w:author="Στάθης Καπ" w:date="2023-03-03T06:27:00Z">
              <w:tcPr>
                <w:tcW w:w="669" w:type="dxa"/>
                <w:vAlign w:val="center"/>
              </w:tcPr>
            </w:tcPrChange>
          </w:tcPr>
          <w:p w14:paraId="1EB7F18C" w14:textId="459B2160" w:rsidR="00C87CFE" w:rsidRPr="00CD1347" w:rsidRDefault="00C87CFE" w:rsidP="00C87CFE">
            <w:pPr>
              <w:jc w:val="center"/>
              <w:rPr>
                <w:ins w:id="23703" w:author="Στάθης Καπ" w:date="2023-03-03T04:01:00Z"/>
                <w:rFonts w:cstheme="minorHAnsi"/>
                <w:sz w:val="16"/>
                <w:szCs w:val="16"/>
              </w:rPr>
            </w:pPr>
            <w:ins w:id="23704" w:author="Στάθης Καπ" w:date="2023-03-03T06:23:00Z">
              <w:r>
                <w:rPr>
                  <w:rFonts w:ascii="Calibri" w:hAnsi="Calibri" w:cstheme="minorHAnsi"/>
                  <w:color w:val="000000"/>
                  <w:sz w:val="16"/>
                  <w:szCs w:val="16"/>
                </w:rPr>
                <w:t>13.11</w:t>
              </w:r>
            </w:ins>
          </w:p>
        </w:tc>
        <w:tc>
          <w:tcPr>
            <w:tcW w:w="543" w:type="dxa"/>
            <w:vAlign w:val="center"/>
            <w:tcPrChange w:id="23705" w:author="Στάθης Καπ" w:date="2023-03-03T06:27:00Z">
              <w:tcPr>
                <w:tcW w:w="543" w:type="dxa"/>
                <w:vAlign w:val="bottom"/>
              </w:tcPr>
            </w:tcPrChange>
          </w:tcPr>
          <w:p w14:paraId="11BA398A" w14:textId="4DC86003" w:rsidR="00C87CFE" w:rsidRPr="00CD1347" w:rsidRDefault="00C87CFE" w:rsidP="00C87CFE">
            <w:pPr>
              <w:jc w:val="center"/>
              <w:rPr>
                <w:ins w:id="23706" w:author="Στάθης Καπ" w:date="2023-03-03T04:01:00Z"/>
                <w:rFonts w:cstheme="minorHAnsi"/>
                <w:sz w:val="16"/>
                <w:szCs w:val="16"/>
              </w:rPr>
            </w:pPr>
            <w:ins w:id="23707" w:author="Στάθης Καπ" w:date="2023-03-03T06:23:00Z">
              <w:r>
                <w:rPr>
                  <w:rFonts w:ascii="Calibri" w:hAnsi="Calibri" w:cs="Calibri"/>
                  <w:color w:val="000000"/>
                  <w:sz w:val="16"/>
                  <w:szCs w:val="16"/>
                </w:rPr>
                <w:t>580</w:t>
              </w:r>
            </w:ins>
          </w:p>
        </w:tc>
        <w:tc>
          <w:tcPr>
            <w:tcW w:w="621" w:type="dxa"/>
            <w:vAlign w:val="center"/>
            <w:tcPrChange w:id="23708" w:author="Στάθης Καπ" w:date="2023-03-03T06:27:00Z">
              <w:tcPr>
                <w:tcW w:w="621" w:type="dxa"/>
                <w:vAlign w:val="bottom"/>
              </w:tcPr>
            </w:tcPrChange>
          </w:tcPr>
          <w:p w14:paraId="303E2705" w14:textId="0A0A71EE" w:rsidR="00C87CFE" w:rsidRPr="00CD1347" w:rsidRDefault="00C87CFE" w:rsidP="00C87CFE">
            <w:pPr>
              <w:jc w:val="center"/>
              <w:rPr>
                <w:ins w:id="23709" w:author="Στάθης Καπ" w:date="2023-03-03T04:01:00Z"/>
                <w:rFonts w:cstheme="minorHAnsi"/>
                <w:sz w:val="16"/>
                <w:szCs w:val="16"/>
              </w:rPr>
            </w:pPr>
            <w:ins w:id="23710" w:author="Στάθης Καπ" w:date="2023-03-03T06:23:00Z">
              <w:r>
                <w:rPr>
                  <w:rFonts w:ascii="Calibri" w:hAnsi="Calibri" w:cs="Calibri"/>
                  <w:color w:val="000000"/>
                  <w:sz w:val="16"/>
                  <w:szCs w:val="16"/>
                </w:rPr>
                <w:t>0.336</w:t>
              </w:r>
            </w:ins>
          </w:p>
        </w:tc>
        <w:tc>
          <w:tcPr>
            <w:tcW w:w="669" w:type="dxa"/>
            <w:vAlign w:val="center"/>
            <w:tcPrChange w:id="23711" w:author="Στάθης Καπ" w:date="2023-03-03T06:27:00Z">
              <w:tcPr>
                <w:tcW w:w="669" w:type="dxa"/>
                <w:vAlign w:val="center"/>
              </w:tcPr>
            </w:tcPrChange>
          </w:tcPr>
          <w:p w14:paraId="5B6BB405" w14:textId="4DC1647E" w:rsidR="00C87CFE" w:rsidRPr="00CD1347" w:rsidRDefault="00C87CFE" w:rsidP="00C87CFE">
            <w:pPr>
              <w:jc w:val="center"/>
              <w:rPr>
                <w:ins w:id="23712" w:author="Στάθης Καπ" w:date="2023-03-03T04:01:00Z"/>
                <w:rFonts w:cstheme="minorHAnsi"/>
                <w:sz w:val="16"/>
                <w:szCs w:val="16"/>
              </w:rPr>
            </w:pPr>
            <w:ins w:id="23713" w:author="Στάθης Καπ" w:date="2023-03-03T06:23:00Z">
              <w:r>
                <w:rPr>
                  <w:rFonts w:ascii="Calibri" w:hAnsi="Calibri" w:cstheme="minorHAnsi"/>
                  <w:color w:val="000000"/>
                  <w:sz w:val="16"/>
                  <w:szCs w:val="16"/>
                </w:rPr>
                <w:t>14.2</w:t>
              </w:r>
            </w:ins>
          </w:p>
        </w:tc>
        <w:tc>
          <w:tcPr>
            <w:tcW w:w="508" w:type="dxa"/>
            <w:vAlign w:val="center"/>
            <w:tcPrChange w:id="23714" w:author="Στάθης Καπ" w:date="2023-03-03T06:27:00Z">
              <w:tcPr>
                <w:tcW w:w="508" w:type="dxa"/>
                <w:vAlign w:val="bottom"/>
              </w:tcPr>
            </w:tcPrChange>
          </w:tcPr>
          <w:p w14:paraId="4DE60F6A" w14:textId="1C0D20B8" w:rsidR="00C87CFE" w:rsidRPr="00CD1347" w:rsidRDefault="00C87CFE" w:rsidP="00C87CFE">
            <w:pPr>
              <w:jc w:val="center"/>
              <w:rPr>
                <w:ins w:id="23715" w:author="Στάθης Καπ" w:date="2023-03-03T04:01:00Z"/>
                <w:rFonts w:cstheme="minorHAnsi"/>
                <w:sz w:val="16"/>
                <w:szCs w:val="16"/>
              </w:rPr>
            </w:pPr>
            <w:ins w:id="23716" w:author="Στάθης Καπ" w:date="2023-03-03T06:23:00Z">
              <w:r>
                <w:rPr>
                  <w:rFonts w:ascii="Calibri" w:hAnsi="Calibri" w:cs="Calibri"/>
                  <w:color w:val="000000"/>
                  <w:sz w:val="16"/>
                  <w:szCs w:val="16"/>
                </w:rPr>
                <w:t>557</w:t>
              </w:r>
            </w:ins>
          </w:p>
        </w:tc>
        <w:tc>
          <w:tcPr>
            <w:tcW w:w="541" w:type="dxa"/>
            <w:vAlign w:val="center"/>
            <w:tcPrChange w:id="23717" w:author="Στάθης Καπ" w:date="2023-03-03T06:27:00Z">
              <w:tcPr>
                <w:tcW w:w="541" w:type="dxa"/>
                <w:vAlign w:val="bottom"/>
              </w:tcPr>
            </w:tcPrChange>
          </w:tcPr>
          <w:p w14:paraId="0DEA290E" w14:textId="093AD2E8" w:rsidR="00C87CFE" w:rsidRPr="00CD1347" w:rsidRDefault="00C87CFE" w:rsidP="00C87CFE">
            <w:pPr>
              <w:jc w:val="center"/>
              <w:rPr>
                <w:ins w:id="23718" w:author="Στάθης Καπ" w:date="2023-03-03T04:01:00Z"/>
                <w:rFonts w:cstheme="minorHAnsi"/>
                <w:sz w:val="16"/>
                <w:szCs w:val="16"/>
              </w:rPr>
            </w:pPr>
            <w:ins w:id="23719" w:author="Στάθης Καπ" w:date="2023-03-03T06:23:00Z">
              <w:r>
                <w:rPr>
                  <w:rFonts w:ascii="Calibri" w:hAnsi="Calibri" w:cs="Calibri"/>
                  <w:color w:val="000000"/>
                  <w:sz w:val="16"/>
                  <w:szCs w:val="16"/>
                </w:rPr>
                <w:t>0.306</w:t>
              </w:r>
            </w:ins>
          </w:p>
        </w:tc>
        <w:tc>
          <w:tcPr>
            <w:tcW w:w="589" w:type="dxa"/>
            <w:vAlign w:val="center"/>
            <w:tcPrChange w:id="23720" w:author="Στάθης Καπ" w:date="2023-03-03T06:27:00Z">
              <w:tcPr>
                <w:tcW w:w="589" w:type="dxa"/>
                <w:vAlign w:val="center"/>
              </w:tcPr>
            </w:tcPrChange>
          </w:tcPr>
          <w:p w14:paraId="6B35C5DD" w14:textId="30B9BB3D" w:rsidR="00C87CFE" w:rsidRPr="00CD1347" w:rsidRDefault="00C87CFE" w:rsidP="00C87CFE">
            <w:pPr>
              <w:jc w:val="center"/>
              <w:rPr>
                <w:ins w:id="23721" w:author="Στάθης Καπ" w:date="2023-03-03T04:01:00Z"/>
                <w:rFonts w:cstheme="minorHAnsi"/>
                <w:sz w:val="16"/>
                <w:szCs w:val="16"/>
              </w:rPr>
            </w:pPr>
            <w:ins w:id="23722" w:author="Στάθης Καπ" w:date="2023-03-03T06:23:00Z">
              <w:r>
                <w:rPr>
                  <w:rFonts w:ascii="Calibri" w:hAnsi="Calibri" w:cstheme="minorHAnsi"/>
                  <w:color w:val="000000"/>
                  <w:sz w:val="16"/>
                  <w:szCs w:val="16"/>
                </w:rPr>
                <w:t>17.6</w:t>
              </w:r>
            </w:ins>
          </w:p>
        </w:tc>
        <w:tc>
          <w:tcPr>
            <w:tcW w:w="463" w:type="dxa"/>
            <w:vAlign w:val="center"/>
            <w:tcPrChange w:id="23723" w:author="Στάθης Καπ" w:date="2023-03-03T06:27:00Z">
              <w:tcPr>
                <w:tcW w:w="463" w:type="dxa"/>
                <w:vAlign w:val="bottom"/>
              </w:tcPr>
            </w:tcPrChange>
          </w:tcPr>
          <w:p w14:paraId="08F4AFF1" w14:textId="1B89EBB6" w:rsidR="00C87CFE" w:rsidRPr="00CD1347" w:rsidRDefault="00C87CFE" w:rsidP="00C87CFE">
            <w:pPr>
              <w:jc w:val="center"/>
              <w:rPr>
                <w:ins w:id="23724" w:author="Στάθης Καπ" w:date="2023-03-03T04:01:00Z"/>
                <w:rFonts w:cstheme="minorHAnsi"/>
                <w:sz w:val="16"/>
                <w:szCs w:val="16"/>
              </w:rPr>
            </w:pPr>
            <w:ins w:id="23725" w:author="Στάθης Καπ" w:date="2023-03-03T06:23:00Z">
              <w:r>
                <w:rPr>
                  <w:rFonts w:ascii="Calibri" w:hAnsi="Calibri" w:cs="Calibri"/>
                  <w:color w:val="000000"/>
                  <w:sz w:val="16"/>
                  <w:szCs w:val="16"/>
                </w:rPr>
                <w:t>544</w:t>
              </w:r>
            </w:ins>
          </w:p>
        </w:tc>
        <w:tc>
          <w:tcPr>
            <w:tcW w:w="541" w:type="dxa"/>
            <w:vAlign w:val="center"/>
            <w:tcPrChange w:id="23726" w:author="Στάθης Καπ" w:date="2023-03-03T06:27:00Z">
              <w:tcPr>
                <w:tcW w:w="541" w:type="dxa"/>
                <w:vAlign w:val="bottom"/>
              </w:tcPr>
            </w:tcPrChange>
          </w:tcPr>
          <w:p w14:paraId="2E0E5F62" w14:textId="2D875AFB" w:rsidR="00C87CFE" w:rsidRPr="00CD1347" w:rsidRDefault="00C87CFE" w:rsidP="00C87CFE">
            <w:pPr>
              <w:jc w:val="center"/>
              <w:rPr>
                <w:ins w:id="23727" w:author="Στάθης Καπ" w:date="2023-03-03T04:01:00Z"/>
                <w:rFonts w:cstheme="minorHAnsi"/>
                <w:sz w:val="16"/>
                <w:szCs w:val="16"/>
              </w:rPr>
            </w:pPr>
            <w:ins w:id="23728" w:author="Στάθης Καπ" w:date="2023-03-03T06:23:00Z">
              <w:r>
                <w:rPr>
                  <w:rFonts w:ascii="Calibri" w:hAnsi="Calibri" w:cs="Calibri"/>
                  <w:color w:val="000000"/>
                  <w:sz w:val="16"/>
                  <w:szCs w:val="16"/>
                </w:rPr>
                <w:t>0.313</w:t>
              </w:r>
            </w:ins>
          </w:p>
        </w:tc>
        <w:tc>
          <w:tcPr>
            <w:tcW w:w="589" w:type="dxa"/>
            <w:vAlign w:val="center"/>
            <w:tcPrChange w:id="23729" w:author="Στάθης Καπ" w:date="2023-03-03T06:27:00Z">
              <w:tcPr>
                <w:tcW w:w="589" w:type="dxa"/>
                <w:vAlign w:val="center"/>
              </w:tcPr>
            </w:tcPrChange>
          </w:tcPr>
          <w:p w14:paraId="786DFA3B" w14:textId="3CBA10BF" w:rsidR="00C87CFE" w:rsidRPr="00CD1347" w:rsidRDefault="00C87CFE" w:rsidP="00C87CFE">
            <w:pPr>
              <w:jc w:val="center"/>
              <w:rPr>
                <w:ins w:id="23730" w:author="Στάθης Καπ" w:date="2023-03-03T04:01:00Z"/>
                <w:rFonts w:cstheme="minorHAnsi"/>
                <w:sz w:val="16"/>
                <w:szCs w:val="16"/>
              </w:rPr>
            </w:pPr>
            <w:ins w:id="23731" w:author="Στάθης Καπ" w:date="2023-03-03T06:23:00Z">
              <w:r>
                <w:rPr>
                  <w:rFonts w:ascii="Calibri" w:hAnsi="Calibri" w:cstheme="minorHAnsi"/>
                  <w:color w:val="000000"/>
                  <w:sz w:val="16"/>
                  <w:szCs w:val="16"/>
                </w:rPr>
                <w:t>19.53</w:t>
              </w:r>
            </w:ins>
          </w:p>
        </w:tc>
      </w:tr>
      <w:tr w:rsidR="00C87CFE" w:rsidRPr="00BB05AC" w14:paraId="3B821118" w14:textId="77777777" w:rsidTr="00F03C40">
        <w:tblPrEx>
          <w:tblW w:w="0" w:type="auto"/>
          <w:tblBorders>
            <w:insideH w:val="none" w:sz="0" w:space="0" w:color="auto"/>
            <w:insideV w:val="none" w:sz="0" w:space="0" w:color="auto"/>
          </w:tblBorders>
          <w:tblCellMar>
            <w:left w:w="0" w:type="dxa"/>
            <w:right w:w="0" w:type="dxa"/>
          </w:tblCellMar>
          <w:tblPrExChange w:id="2373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733" w:author="Στάθης Καπ" w:date="2023-03-03T04:01:00Z"/>
        </w:trPr>
        <w:tc>
          <w:tcPr>
            <w:tcW w:w="515" w:type="dxa"/>
            <w:tcBorders>
              <w:top w:val="nil"/>
              <w:bottom w:val="nil"/>
              <w:right w:val="single" w:sz="4" w:space="0" w:color="auto"/>
            </w:tcBorders>
            <w:shd w:val="clear" w:color="auto" w:fill="E7E6E6" w:themeFill="background2"/>
            <w:vAlign w:val="bottom"/>
            <w:tcPrChange w:id="23734" w:author="Στάθης Καπ" w:date="2023-03-03T06:27:00Z">
              <w:tcPr>
                <w:tcW w:w="515" w:type="dxa"/>
                <w:vAlign w:val="bottom"/>
              </w:tcPr>
            </w:tcPrChange>
          </w:tcPr>
          <w:p w14:paraId="73E43B3D" w14:textId="1D654855" w:rsidR="00C87CFE" w:rsidRPr="00CD1347" w:rsidRDefault="00C87CFE" w:rsidP="00C87CFE">
            <w:pPr>
              <w:jc w:val="center"/>
              <w:rPr>
                <w:ins w:id="23735" w:author="Στάθης Καπ" w:date="2023-03-03T04:01:00Z"/>
                <w:sz w:val="16"/>
                <w:szCs w:val="16"/>
              </w:rPr>
            </w:pPr>
            <w:ins w:id="23736" w:author="Στάθης Καπ" w:date="2023-03-03T04:08:00Z">
              <w:r w:rsidRPr="00CD1347">
                <w:rPr>
                  <w:rFonts w:ascii="Calibri" w:hAnsi="Calibri" w:cs="Calibri"/>
                  <w:color w:val="000000"/>
                  <w:sz w:val="16"/>
                  <w:szCs w:val="16"/>
                  <w:rPrChange w:id="23737" w:author="Στάθης Καπ" w:date="2023-03-03T04:10:00Z">
                    <w:rPr>
                      <w:rFonts w:ascii="Calibri" w:hAnsi="Calibri" w:cs="Calibri"/>
                      <w:color w:val="000000"/>
                      <w:sz w:val="18"/>
                      <w:szCs w:val="18"/>
                    </w:rPr>
                  </w:rPrChange>
                </w:rPr>
                <w:t>r106</w:t>
              </w:r>
            </w:ins>
          </w:p>
        </w:tc>
        <w:tc>
          <w:tcPr>
            <w:tcW w:w="560" w:type="dxa"/>
            <w:tcBorders>
              <w:left w:val="single" w:sz="4" w:space="0" w:color="auto"/>
            </w:tcBorders>
            <w:vAlign w:val="center"/>
            <w:tcPrChange w:id="23738" w:author="Στάθης Καπ" w:date="2023-03-03T06:27:00Z">
              <w:tcPr>
                <w:tcW w:w="560" w:type="dxa"/>
              </w:tcPr>
            </w:tcPrChange>
          </w:tcPr>
          <w:p w14:paraId="15C18069" w14:textId="1CA42C03" w:rsidR="00C87CFE" w:rsidRPr="00CD1347" w:rsidRDefault="00C87CFE" w:rsidP="00C87CFE">
            <w:pPr>
              <w:jc w:val="center"/>
              <w:rPr>
                <w:ins w:id="23739" w:author="Στάθης Καπ" w:date="2023-03-03T04:01:00Z"/>
                <w:rFonts w:cstheme="minorHAnsi"/>
                <w:sz w:val="16"/>
                <w:szCs w:val="16"/>
              </w:rPr>
            </w:pPr>
            <w:ins w:id="23740" w:author="Στάθης Καπ" w:date="2023-03-03T06:23:00Z">
              <w:r>
                <w:rPr>
                  <w:rFonts w:ascii="Calibri" w:hAnsi="Calibri" w:cs="Calibri"/>
                  <w:color w:val="000000"/>
                  <w:sz w:val="16"/>
                  <w:szCs w:val="16"/>
                </w:rPr>
                <w:t>906</w:t>
              </w:r>
            </w:ins>
          </w:p>
        </w:tc>
        <w:tc>
          <w:tcPr>
            <w:tcW w:w="855" w:type="dxa"/>
            <w:vAlign w:val="center"/>
            <w:tcPrChange w:id="23741" w:author="Στάθης Καπ" w:date="2023-03-03T06:27:00Z">
              <w:tcPr>
                <w:tcW w:w="855" w:type="dxa"/>
              </w:tcPr>
            </w:tcPrChange>
          </w:tcPr>
          <w:p w14:paraId="3B67E954" w14:textId="6B00A30A" w:rsidR="00C87CFE" w:rsidRPr="00CD1347" w:rsidRDefault="00C87CFE" w:rsidP="00C87CFE">
            <w:pPr>
              <w:jc w:val="center"/>
              <w:rPr>
                <w:ins w:id="23742" w:author="Στάθης Καπ" w:date="2023-03-03T04:01:00Z"/>
                <w:rFonts w:cstheme="minorHAnsi"/>
                <w:sz w:val="16"/>
                <w:szCs w:val="16"/>
              </w:rPr>
            </w:pPr>
            <w:ins w:id="23743" w:author="Στάθης Καπ" w:date="2023-03-03T06:23:00Z">
              <w:r>
                <w:rPr>
                  <w:rFonts w:ascii="Calibri" w:hAnsi="Calibri" w:cs="Calibri"/>
                  <w:color w:val="000000"/>
                  <w:sz w:val="16"/>
                  <w:szCs w:val="16"/>
                </w:rPr>
                <w:t>870</w:t>
              </w:r>
            </w:ins>
          </w:p>
        </w:tc>
        <w:tc>
          <w:tcPr>
            <w:tcW w:w="544" w:type="dxa"/>
            <w:vAlign w:val="center"/>
            <w:tcPrChange w:id="23744" w:author="Στάθης Καπ" w:date="2023-03-03T06:27:00Z">
              <w:tcPr>
                <w:tcW w:w="544" w:type="dxa"/>
                <w:vAlign w:val="bottom"/>
              </w:tcPr>
            </w:tcPrChange>
          </w:tcPr>
          <w:p w14:paraId="1C6F034D" w14:textId="2D30B7F0" w:rsidR="00C87CFE" w:rsidRPr="00CD1347" w:rsidRDefault="00C87CFE" w:rsidP="00C87CFE">
            <w:pPr>
              <w:jc w:val="center"/>
              <w:rPr>
                <w:ins w:id="23745" w:author="Στάθης Καπ" w:date="2023-03-03T04:01:00Z"/>
                <w:rFonts w:cstheme="minorHAnsi"/>
                <w:sz w:val="16"/>
                <w:szCs w:val="16"/>
              </w:rPr>
            </w:pPr>
            <w:ins w:id="23746" w:author="Στάθης Καπ" w:date="2023-03-03T06:23:00Z">
              <w:r>
                <w:rPr>
                  <w:rFonts w:ascii="Calibri" w:hAnsi="Calibri" w:cs="Calibri"/>
                  <w:color w:val="000000"/>
                  <w:sz w:val="16"/>
                  <w:szCs w:val="16"/>
                </w:rPr>
                <w:t>792</w:t>
              </w:r>
            </w:ins>
          </w:p>
        </w:tc>
        <w:tc>
          <w:tcPr>
            <w:tcW w:w="621" w:type="dxa"/>
            <w:vAlign w:val="center"/>
            <w:tcPrChange w:id="23747" w:author="Στάθης Καπ" w:date="2023-03-03T06:27:00Z">
              <w:tcPr>
                <w:tcW w:w="621" w:type="dxa"/>
                <w:vAlign w:val="bottom"/>
              </w:tcPr>
            </w:tcPrChange>
          </w:tcPr>
          <w:p w14:paraId="69DE54E5" w14:textId="35CB9E7C" w:rsidR="00C87CFE" w:rsidRPr="00CD1347" w:rsidRDefault="00C87CFE" w:rsidP="00C87CFE">
            <w:pPr>
              <w:jc w:val="center"/>
              <w:rPr>
                <w:ins w:id="23748" w:author="Στάθης Καπ" w:date="2023-03-03T04:01:00Z"/>
                <w:rFonts w:cstheme="minorHAnsi"/>
                <w:sz w:val="16"/>
                <w:szCs w:val="16"/>
              </w:rPr>
            </w:pPr>
            <w:ins w:id="23749" w:author="Στάθης Καπ" w:date="2023-03-03T06:23:00Z">
              <w:r>
                <w:rPr>
                  <w:rFonts w:ascii="Calibri" w:hAnsi="Calibri" w:cs="Calibri"/>
                  <w:color w:val="000000"/>
                  <w:sz w:val="16"/>
                  <w:szCs w:val="16"/>
                </w:rPr>
                <w:t>0.709</w:t>
              </w:r>
            </w:ins>
          </w:p>
        </w:tc>
        <w:tc>
          <w:tcPr>
            <w:tcW w:w="669" w:type="dxa"/>
            <w:vAlign w:val="center"/>
            <w:tcPrChange w:id="23750" w:author="Στάθης Καπ" w:date="2023-03-03T06:27:00Z">
              <w:tcPr>
                <w:tcW w:w="669" w:type="dxa"/>
                <w:vAlign w:val="center"/>
              </w:tcPr>
            </w:tcPrChange>
          </w:tcPr>
          <w:p w14:paraId="116BD0AD" w14:textId="5F8BC2FA" w:rsidR="00C87CFE" w:rsidRPr="00CD1347" w:rsidRDefault="00C87CFE" w:rsidP="00C87CFE">
            <w:pPr>
              <w:jc w:val="center"/>
              <w:rPr>
                <w:ins w:id="23751" w:author="Στάθης Καπ" w:date="2023-03-03T04:01:00Z"/>
                <w:rFonts w:cstheme="minorHAnsi"/>
                <w:sz w:val="16"/>
                <w:szCs w:val="16"/>
              </w:rPr>
            </w:pPr>
            <w:ins w:id="23752" w:author="Στάθης Καπ" w:date="2023-03-03T06:23:00Z">
              <w:r>
                <w:rPr>
                  <w:rFonts w:ascii="Calibri" w:hAnsi="Calibri" w:cstheme="minorHAnsi"/>
                  <w:color w:val="000000"/>
                  <w:sz w:val="16"/>
                  <w:szCs w:val="16"/>
                </w:rPr>
                <w:t>12.58</w:t>
              </w:r>
            </w:ins>
          </w:p>
        </w:tc>
        <w:tc>
          <w:tcPr>
            <w:tcW w:w="543" w:type="dxa"/>
            <w:vAlign w:val="center"/>
            <w:tcPrChange w:id="23753" w:author="Στάθης Καπ" w:date="2023-03-03T06:27:00Z">
              <w:tcPr>
                <w:tcW w:w="543" w:type="dxa"/>
                <w:vAlign w:val="bottom"/>
              </w:tcPr>
            </w:tcPrChange>
          </w:tcPr>
          <w:p w14:paraId="70313D82" w14:textId="676A6E3C" w:rsidR="00C87CFE" w:rsidRPr="00CD1347" w:rsidRDefault="00C87CFE" w:rsidP="00C87CFE">
            <w:pPr>
              <w:jc w:val="center"/>
              <w:rPr>
                <w:ins w:id="23754" w:author="Στάθης Καπ" w:date="2023-03-03T04:01:00Z"/>
                <w:rFonts w:cstheme="minorHAnsi"/>
                <w:sz w:val="16"/>
                <w:szCs w:val="16"/>
              </w:rPr>
            </w:pPr>
            <w:ins w:id="23755" w:author="Στάθης Καπ" w:date="2023-03-03T06:23:00Z">
              <w:r>
                <w:rPr>
                  <w:rFonts w:ascii="Calibri" w:hAnsi="Calibri" w:cs="Calibri"/>
                  <w:color w:val="000000"/>
                  <w:sz w:val="16"/>
                  <w:szCs w:val="16"/>
                </w:rPr>
                <w:t>769</w:t>
              </w:r>
            </w:ins>
          </w:p>
        </w:tc>
        <w:tc>
          <w:tcPr>
            <w:tcW w:w="621" w:type="dxa"/>
            <w:vAlign w:val="center"/>
            <w:tcPrChange w:id="23756" w:author="Στάθης Καπ" w:date="2023-03-03T06:27:00Z">
              <w:tcPr>
                <w:tcW w:w="621" w:type="dxa"/>
                <w:vAlign w:val="bottom"/>
              </w:tcPr>
            </w:tcPrChange>
          </w:tcPr>
          <w:p w14:paraId="2C119B10" w14:textId="09DB5FD6" w:rsidR="00C87CFE" w:rsidRPr="00CD1347" w:rsidRDefault="00C87CFE" w:rsidP="00C87CFE">
            <w:pPr>
              <w:jc w:val="center"/>
              <w:rPr>
                <w:ins w:id="23757" w:author="Στάθης Καπ" w:date="2023-03-03T04:01:00Z"/>
                <w:rFonts w:cstheme="minorHAnsi"/>
                <w:sz w:val="16"/>
                <w:szCs w:val="16"/>
              </w:rPr>
            </w:pPr>
            <w:ins w:id="23758" w:author="Στάθης Καπ" w:date="2023-03-03T06:23:00Z">
              <w:r>
                <w:rPr>
                  <w:rFonts w:ascii="Calibri" w:hAnsi="Calibri" w:cs="Calibri"/>
                  <w:color w:val="000000"/>
                  <w:sz w:val="16"/>
                  <w:szCs w:val="16"/>
                </w:rPr>
                <w:t>0.399</w:t>
              </w:r>
            </w:ins>
          </w:p>
        </w:tc>
        <w:tc>
          <w:tcPr>
            <w:tcW w:w="669" w:type="dxa"/>
            <w:vAlign w:val="center"/>
            <w:tcPrChange w:id="23759" w:author="Στάθης Καπ" w:date="2023-03-03T06:27:00Z">
              <w:tcPr>
                <w:tcW w:w="669" w:type="dxa"/>
                <w:vAlign w:val="center"/>
              </w:tcPr>
            </w:tcPrChange>
          </w:tcPr>
          <w:p w14:paraId="3A7691F3" w14:textId="3FF84885" w:rsidR="00C87CFE" w:rsidRPr="00CD1347" w:rsidRDefault="00C87CFE" w:rsidP="00C87CFE">
            <w:pPr>
              <w:jc w:val="center"/>
              <w:rPr>
                <w:ins w:id="23760" w:author="Στάθης Καπ" w:date="2023-03-03T04:01:00Z"/>
                <w:rFonts w:cstheme="minorHAnsi"/>
                <w:sz w:val="16"/>
                <w:szCs w:val="16"/>
              </w:rPr>
            </w:pPr>
            <w:ins w:id="23761" w:author="Στάθης Καπ" w:date="2023-03-03T06:23:00Z">
              <w:r>
                <w:rPr>
                  <w:rFonts w:ascii="Calibri" w:hAnsi="Calibri" w:cstheme="minorHAnsi"/>
                  <w:color w:val="000000"/>
                  <w:sz w:val="16"/>
                  <w:szCs w:val="16"/>
                </w:rPr>
                <w:t>2.9</w:t>
              </w:r>
            </w:ins>
          </w:p>
        </w:tc>
        <w:tc>
          <w:tcPr>
            <w:tcW w:w="508" w:type="dxa"/>
            <w:vAlign w:val="center"/>
            <w:tcPrChange w:id="23762" w:author="Στάθης Καπ" w:date="2023-03-03T06:27:00Z">
              <w:tcPr>
                <w:tcW w:w="508" w:type="dxa"/>
                <w:vAlign w:val="bottom"/>
              </w:tcPr>
            </w:tcPrChange>
          </w:tcPr>
          <w:p w14:paraId="71C9E8A6" w14:textId="0FF84069" w:rsidR="00C87CFE" w:rsidRPr="00CD1347" w:rsidRDefault="00C87CFE" w:rsidP="00C87CFE">
            <w:pPr>
              <w:jc w:val="center"/>
              <w:rPr>
                <w:ins w:id="23763" w:author="Στάθης Καπ" w:date="2023-03-03T04:01:00Z"/>
                <w:rFonts w:cstheme="minorHAnsi"/>
                <w:sz w:val="16"/>
                <w:szCs w:val="16"/>
              </w:rPr>
            </w:pPr>
            <w:ins w:id="23764" w:author="Στάθης Καπ" w:date="2023-03-03T06:23:00Z">
              <w:r>
                <w:rPr>
                  <w:rFonts w:ascii="Calibri" w:hAnsi="Calibri" w:cs="Calibri"/>
                  <w:color w:val="000000"/>
                  <w:sz w:val="16"/>
                  <w:szCs w:val="16"/>
                </w:rPr>
                <w:t>696</w:t>
              </w:r>
            </w:ins>
          </w:p>
        </w:tc>
        <w:tc>
          <w:tcPr>
            <w:tcW w:w="541" w:type="dxa"/>
            <w:vAlign w:val="center"/>
            <w:tcPrChange w:id="23765" w:author="Στάθης Καπ" w:date="2023-03-03T06:27:00Z">
              <w:tcPr>
                <w:tcW w:w="541" w:type="dxa"/>
                <w:vAlign w:val="bottom"/>
              </w:tcPr>
            </w:tcPrChange>
          </w:tcPr>
          <w:p w14:paraId="69EF0C2F" w14:textId="3C9929E5" w:rsidR="00C87CFE" w:rsidRPr="00CD1347" w:rsidRDefault="00C87CFE" w:rsidP="00C87CFE">
            <w:pPr>
              <w:jc w:val="center"/>
              <w:rPr>
                <w:ins w:id="23766" w:author="Στάθης Καπ" w:date="2023-03-03T04:01:00Z"/>
                <w:rFonts w:cstheme="minorHAnsi"/>
                <w:sz w:val="16"/>
                <w:szCs w:val="16"/>
              </w:rPr>
            </w:pPr>
            <w:ins w:id="23767" w:author="Στάθης Καπ" w:date="2023-03-03T06:23:00Z">
              <w:r>
                <w:rPr>
                  <w:rFonts w:ascii="Calibri" w:hAnsi="Calibri" w:cs="Calibri"/>
                  <w:color w:val="000000"/>
                  <w:sz w:val="16"/>
                  <w:szCs w:val="16"/>
                </w:rPr>
                <w:t>0.324</w:t>
              </w:r>
            </w:ins>
          </w:p>
        </w:tc>
        <w:tc>
          <w:tcPr>
            <w:tcW w:w="589" w:type="dxa"/>
            <w:vAlign w:val="center"/>
            <w:tcPrChange w:id="23768" w:author="Στάθης Καπ" w:date="2023-03-03T06:27:00Z">
              <w:tcPr>
                <w:tcW w:w="589" w:type="dxa"/>
                <w:vAlign w:val="center"/>
              </w:tcPr>
            </w:tcPrChange>
          </w:tcPr>
          <w:p w14:paraId="12B345DD" w14:textId="5AE8FC79" w:rsidR="00C87CFE" w:rsidRPr="00CD1347" w:rsidRDefault="00C87CFE" w:rsidP="00C87CFE">
            <w:pPr>
              <w:jc w:val="center"/>
              <w:rPr>
                <w:ins w:id="23769" w:author="Στάθης Καπ" w:date="2023-03-03T04:01:00Z"/>
                <w:rFonts w:cstheme="minorHAnsi"/>
                <w:sz w:val="16"/>
                <w:szCs w:val="16"/>
              </w:rPr>
            </w:pPr>
            <w:ins w:id="23770" w:author="Στάθης Καπ" w:date="2023-03-03T06:23:00Z">
              <w:r>
                <w:rPr>
                  <w:rFonts w:ascii="Calibri" w:hAnsi="Calibri" w:cstheme="minorHAnsi"/>
                  <w:color w:val="000000"/>
                  <w:sz w:val="16"/>
                  <w:szCs w:val="16"/>
                </w:rPr>
                <w:t>12.12</w:t>
              </w:r>
            </w:ins>
          </w:p>
        </w:tc>
        <w:tc>
          <w:tcPr>
            <w:tcW w:w="463" w:type="dxa"/>
            <w:vAlign w:val="center"/>
            <w:tcPrChange w:id="23771" w:author="Στάθης Καπ" w:date="2023-03-03T06:27:00Z">
              <w:tcPr>
                <w:tcW w:w="463" w:type="dxa"/>
                <w:vAlign w:val="bottom"/>
              </w:tcPr>
            </w:tcPrChange>
          </w:tcPr>
          <w:p w14:paraId="028BDA26" w14:textId="77D615B0" w:rsidR="00C87CFE" w:rsidRPr="00CD1347" w:rsidRDefault="00C87CFE" w:rsidP="00C87CFE">
            <w:pPr>
              <w:jc w:val="center"/>
              <w:rPr>
                <w:ins w:id="23772" w:author="Στάθης Καπ" w:date="2023-03-03T04:01:00Z"/>
                <w:rFonts w:cstheme="minorHAnsi"/>
                <w:sz w:val="16"/>
                <w:szCs w:val="16"/>
              </w:rPr>
            </w:pPr>
            <w:ins w:id="23773" w:author="Στάθης Καπ" w:date="2023-03-03T06:23:00Z">
              <w:r>
                <w:rPr>
                  <w:rFonts w:ascii="Calibri" w:hAnsi="Calibri" w:cs="Calibri"/>
                  <w:color w:val="000000"/>
                  <w:sz w:val="16"/>
                  <w:szCs w:val="16"/>
                </w:rPr>
                <w:t>673</w:t>
              </w:r>
            </w:ins>
          </w:p>
        </w:tc>
        <w:tc>
          <w:tcPr>
            <w:tcW w:w="541" w:type="dxa"/>
            <w:vAlign w:val="center"/>
            <w:tcPrChange w:id="23774" w:author="Στάθης Καπ" w:date="2023-03-03T06:27:00Z">
              <w:tcPr>
                <w:tcW w:w="541" w:type="dxa"/>
                <w:vAlign w:val="bottom"/>
              </w:tcPr>
            </w:tcPrChange>
          </w:tcPr>
          <w:p w14:paraId="4A3C9362" w14:textId="21120A00" w:rsidR="00C87CFE" w:rsidRPr="00CD1347" w:rsidRDefault="00C87CFE" w:rsidP="00C87CFE">
            <w:pPr>
              <w:jc w:val="center"/>
              <w:rPr>
                <w:ins w:id="23775" w:author="Στάθης Καπ" w:date="2023-03-03T04:01:00Z"/>
                <w:rFonts w:cstheme="minorHAnsi"/>
                <w:sz w:val="16"/>
                <w:szCs w:val="16"/>
              </w:rPr>
            </w:pPr>
            <w:ins w:id="23776" w:author="Στάθης Καπ" w:date="2023-03-03T06:23:00Z">
              <w:r>
                <w:rPr>
                  <w:rFonts w:ascii="Calibri" w:hAnsi="Calibri" w:cs="Calibri"/>
                  <w:color w:val="000000"/>
                  <w:sz w:val="16"/>
                  <w:szCs w:val="16"/>
                </w:rPr>
                <w:t>0.383</w:t>
              </w:r>
            </w:ins>
          </w:p>
        </w:tc>
        <w:tc>
          <w:tcPr>
            <w:tcW w:w="589" w:type="dxa"/>
            <w:vAlign w:val="center"/>
            <w:tcPrChange w:id="23777" w:author="Στάθης Καπ" w:date="2023-03-03T06:27:00Z">
              <w:tcPr>
                <w:tcW w:w="589" w:type="dxa"/>
                <w:vAlign w:val="center"/>
              </w:tcPr>
            </w:tcPrChange>
          </w:tcPr>
          <w:p w14:paraId="10EEFD8F" w14:textId="4C1655C6" w:rsidR="00C87CFE" w:rsidRPr="00CD1347" w:rsidRDefault="00C87CFE" w:rsidP="00C87CFE">
            <w:pPr>
              <w:jc w:val="center"/>
              <w:rPr>
                <w:ins w:id="23778" w:author="Στάθης Καπ" w:date="2023-03-03T04:01:00Z"/>
                <w:rFonts w:cstheme="minorHAnsi"/>
                <w:sz w:val="16"/>
                <w:szCs w:val="16"/>
              </w:rPr>
            </w:pPr>
            <w:ins w:id="23779" w:author="Στάθης Καπ" w:date="2023-03-03T06:23:00Z">
              <w:r>
                <w:rPr>
                  <w:rFonts w:ascii="Calibri" w:hAnsi="Calibri" w:cstheme="minorHAnsi"/>
                  <w:color w:val="000000"/>
                  <w:sz w:val="16"/>
                  <w:szCs w:val="16"/>
                </w:rPr>
                <w:t>15.03</w:t>
              </w:r>
            </w:ins>
          </w:p>
        </w:tc>
      </w:tr>
      <w:tr w:rsidR="00C87CFE" w:rsidRPr="00BB05AC" w14:paraId="18C2D86B" w14:textId="77777777" w:rsidTr="00F03C40">
        <w:tblPrEx>
          <w:tblW w:w="0" w:type="auto"/>
          <w:tblBorders>
            <w:insideH w:val="none" w:sz="0" w:space="0" w:color="auto"/>
            <w:insideV w:val="none" w:sz="0" w:space="0" w:color="auto"/>
          </w:tblBorders>
          <w:tblCellMar>
            <w:left w:w="0" w:type="dxa"/>
            <w:right w:w="0" w:type="dxa"/>
          </w:tblCellMar>
          <w:tblPrExChange w:id="2378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781" w:author="Στάθης Καπ" w:date="2023-03-03T04:01:00Z"/>
        </w:trPr>
        <w:tc>
          <w:tcPr>
            <w:tcW w:w="515" w:type="dxa"/>
            <w:tcBorders>
              <w:top w:val="nil"/>
              <w:bottom w:val="nil"/>
              <w:right w:val="single" w:sz="4" w:space="0" w:color="auto"/>
            </w:tcBorders>
            <w:shd w:val="clear" w:color="auto" w:fill="E7E6E6" w:themeFill="background2"/>
            <w:vAlign w:val="bottom"/>
            <w:tcPrChange w:id="23782" w:author="Στάθης Καπ" w:date="2023-03-03T06:27:00Z">
              <w:tcPr>
                <w:tcW w:w="515" w:type="dxa"/>
                <w:vAlign w:val="bottom"/>
              </w:tcPr>
            </w:tcPrChange>
          </w:tcPr>
          <w:p w14:paraId="07D69DC3" w14:textId="43A02CA4" w:rsidR="00C87CFE" w:rsidRPr="00CD1347" w:rsidRDefault="00C87CFE" w:rsidP="00C87CFE">
            <w:pPr>
              <w:jc w:val="center"/>
              <w:rPr>
                <w:ins w:id="23783" w:author="Στάθης Καπ" w:date="2023-03-03T04:01:00Z"/>
                <w:sz w:val="16"/>
                <w:szCs w:val="16"/>
              </w:rPr>
            </w:pPr>
            <w:ins w:id="23784" w:author="Στάθης Καπ" w:date="2023-03-03T04:08:00Z">
              <w:r w:rsidRPr="00CD1347">
                <w:rPr>
                  <w:rFonts w:ascii="Calibri" w:hAnsi="Calibri" w:cs="Calibri"/>
                  <w:color w:val="000000"/>
                  <w:sz w:val="16"/>
                  <w:szCs w:val="16"/>
                  <w:rPrChange w:id="23785" w:author="Στάθης Καπ" w:date="2023-03-03T04:10:00Z">
                    <w:rPr>
                      <w:rFonts w:ascii="Calibri" w:hAnsi="Calibri" w:cs="Calibri"/>
                      <w:color w:val="000000"/>
                      <w:sz w:val="18"/>
                      <w:szCs w:val="18"/>
                    </w:rPr>
                  </w:rPrChange>
                </w:rPr>
                <w:t>r107</w:t>
              </w:r>
            </w:ins>
          </w:p>
        </w:tc>
        <w:tc>
          <w:tcPr>
            <w:tcW w:w="560" w:type="dxa"/>
            <w:tcBorders>
              <w:left w:val="single" w:sz="4" w:space="0" w:color="auto"/>
            </w:tcBorders>
            <w:vAlign w:val="center"/>
            <w:tcPrChange w:id="23786" w:author="Στάθης Καπ" w:date="2023-03-03T06:27:00Z">
              <w:tcPr>
                <w:tcW w:w="560" w:type="dxa"/>
              </w:tcPr>
            </w:tcPrChange>
          </w:tcPr>
          <w:p w14:paraId="4F6F05B9" w14:textId="71986339" w:rsidR="00C87CFE" w:rsidRPr="00CD1347" w:rsidRDefault="00C87CFE" w:rsidP="00C87CFE">
            <w:pPr>
              <w:jc w:val="center"/>
              <w:rPr>
                <w:ins w:id="23787" w:author="Στάθης Καπ" w:date="2023-03-03T04:01:00Z"/>
                <w:rFonts w:cstheme="minorHAnsi"/>
                <w:sz w:val="16"/>
                <w:szCs w:val="16"/>
              </w:rPr>
            </w:pPr>
            <w:ins w:id="23788" w:author="Στάθης Καπ" w:date="2023-03-03T06:23:00Z">
              <w:r>
                <w:rPr>
                  <w:rFonts w:ascii="Calibri" w:hAnsi="Calibri" w:cs="Calibri"/>
                  <w:color w:val="000000"/>
                  <w:sz w:val="16"/>
                  <w:szCs w:val="16"/>
                </w:rPr>
                <w:t>950</w:t>
              </w:r>
            </w:ins>
          </w:p>
        </w:tc>
        <w:tc>
          <w:tcPr>
            <w:tcW w:w="855" w:type="dxa"/>
            <w:vAlign w:val="center"/>
            <w:tcPrChange w:id="23789" w:author="Στάθης Καπ" w:date="2023-03-03T06:27:00Z">
              <w:tcPr>
                <w:tcW w:w="855" w:type="dxa"/>
              </w:tcPr>
            </w:tcPrChange>
          </w:tcPr>
          <w:p w14:paraId="713B79C6" w14:textId="31B78AC7" w:rsidR="00C87CFE" w:rsidRPr="00CD1347" w:rsidRDefault="00C87CFE" w:rsidP="00C87CFE">
            <w:pPr>
              <w:jc w:val="center"/>
              <w:rPr>
                <w:ins w:id="23790" w:author="Στάθης Καπ" w:date="2023-03-03T04:01:00Z"/>
                <w:rFonts w:cstheme="minorHAnsi"/>
                <w:sz w:val="16"/>
                <w:szCs w:val="16"/>
              </w:rPr>
            </w:pPr>
            <w:ins w:id="23791" w:author="Στάθης Καπ" w:date="2023-03-03T06:23:00Z">
              <w:r>
                <w:rPr>
                  <w:rFonts w:ascii="Calibri" w:hAnsi="Calibri" w:cs="Calibri"/>
                  <w:color w:val="000000"/>
                  <w:sz w:val="16"/>
                  <w:szCs w:val="16"/>
                </w:rPr>
                <w:t>927</w:t>
              </w:r>
            </w:ins>
          </w:p>
        </w:tc>
        <w:tc>
          <w:tcPr>
            <w:tcW w:w="544" w:type="dxa"/>
            <w:vAlign w:val="center"/>
            <w:tcPrChange w:id="23792" w:author="Στάθης Καπ" w:date="2023-03-03T06:27:00Z">
              <w:tcPr>
                <w:tcW w:w="544" w:type="dxa"/>
                <w:vAlign w:val="bottom"/>
              </w:tcPr>
            </w:tcPrChange>
          </w:tcPr>
          <w:p w14:paraId="11BB8C88" w14:textId="4C2C61A6" w:rsidR="00C87CFE" w:rsidRPr="00CD1347" w:rsidRDefault="00C87CFE" w:rsidP="00C87CFE">
            <w:pPr>
              <w:jc w:val="center"/>
              <w:rPr>
                <w:ins w:id="23793" w:author="Στάθης Καπ" w:date="2023-03-03T04:01:00Z"/>
                <w:rFonts w:cstheme="minorHAnsi"/>
                <w:sz w:val="16"/>
                <w:szCs w:val="16"/>
              </w:rPr>
            </w:pPr>
            <w:ins w:id="23794" w:author="Στάθης Καπ" w:date="2023-03-03T06:23:00Z">
              <w:r>
                <w:rPr>
                  <w:rFonts w:ascii="Calibri" w:hAnsi="Calibri" w:cs="Calibri"/>
                  <w:color w:val="000000"/>
                  <w:sz w:val="16"/>
                  <w:szCs w:val="16"/>
                </w:rPr>
                <w:t>874</w:t>
              </w:r>
            </w:ins>
          </w:p>
        </w:tc>
        <w:tc>
          <w:tcPr>
            <w:tcW w:w="621" w:type="dxa"/>
            <w:vAlign w:val="center"/>
            <w:tcPrChange w:id="23795" w:author="Στάθης Καπ" w:date="2023-03-03T06:27:00Z">
              <w:tcPr>
                <w:tcW w:w="621" w:type="dxa"/>
                <w:vAlign w:val="bottom"/>
              </w:tcPr>
            </w:tcPrChange>
          </w:tcPr>
          <w:p w14:paraId="630AEA96" w14:textId="025F5D8D" w:rsidR="00C87CFE" w:rsidRPr="00CD1347" w:rsidRDefault="00C87CFE" w:rsidP="00C87CFE">
            <w:pPr>
              <w:jc w:val="center"/>
              <w:rPr>
                <w:ins w:id="23796" w:author="Στάθης Καπ" w:date="2023-03-03T04:01:00Z"/>
                <w:rFonts w:cstheme="minorHAnsi"/>
                <w:sz w:val="16"/>
                <w:szCs w:val="16"/>
              </w:rPr>
            </w:pPr>
            <w:ins w:id="23797" w:author="Στάθης Καπ" w:date="2023-03-03T06:23:00Z">
              <w:r>
                <w:rPr>
                  <w:rFonts w:ascii="Calibri" w:hAnsi="Calibri" w:cs="Calibri"/>
                  <w:color w:val="000000"/>
                  <w:sz w:val="16"/>
                  <w:szCs w:val="16"/>
                </w:rPr>
                <w:t>0.968</w:t>
              </w:r>
            </w:ins>
          </w:p>
        </w:tc>
        <w:tc>
          <w:tcPr>
            <w:tcW w:w="669" w:type="dxa"/>
            <w:vAlign w:val="center"/>
            <w:tcPrChange w:id="23798" w:author="Στάθης Καπ" w:date="2023-03-03T06:27:00Z">
              <w:tcPr>
                <w:tcW w:w="669" w:type="dxa"/>
                <w:vAlign w:val="center"/>
              </w:tcPr>
            </w:tcPrChange>
          </w:tcPr>
          <w:p w14:paraId="34D66AA3" w14:textId="1F948A85" w:rsidR="00C87CFE" w:rsidRPr="00CD1347" w:rsidRDefault="00C87CFE" w:rsidP="00C87CFE">
            <w:pPr>
              <w:jc w:val="center"/>
              <w:rPr>
                <w:ins w:id="23799" w:author="Στάθης Καπ" w:date="2023-03-03T04:01:00Z"/>
                <w:rFonts w:cstheme="minorHAnsi"/>
                <w:sz w:val="16"/>
                <w:szCs w:val="16"/>
              </w:rPr>
            </w:pPr>
            <w:ins w:id="23800" w:author="Στάθης Καπ" w:date="2023-03-03T06:23:00Z">
              <w:r>
                <w:rPr>
                  <w:rFonts w:ascii="Calibri" w:hAnsi="Calibri" w:cstheme="minorHAnsi"/>
                  <w:color w:val="000000"/>
                  <w:sz w:val="16"/>
                  <w:szCs w:val="16"/>
                </w:rPr>
                <w:t>8</w:t>
              </w:r>
            </w:ins>
          </w:p>
        </w:tc>
        <w:tc>
          <w:tcPr>
            <w:tcW w:w="543" w:type="dxa"/>
            <w:vAlign w:val="center"/>
            <w:tcPrChange w:id="23801" w:author="Στάθης Καπ" w:date="2023-03-03T06:27:00Z">
              <w:tcPr>
                <w:tcW w:w="543" w:type="dxa"/>
                <w:vAlign w:val="bottom"/>
              </w:tcPr>
            </w:tcPrChange>
          </w:tcPr>
          <w:p w14:paraId="20C5C981" w14:textId="3B14B869" w:rsidR="00C87CFE" w:rsidRPr="00CD1347" w:rsidRDefault="00C87CFE" w:rsidP="00C87CFE">
            <w:pPr>
              <w:jc w:val="center"/>
              <w:rPr>
                <w:ins w:id="23802" w:author="Στάθης Καπ" w:date="2023-03-03T04:01:00Z"/>
                <w:rFonts w:cstheme="minorHAnsi"/>
                <w:sz w:val="16"/>
                <w:szCs w:val="16"/>
              </w:rPr>
            </w:pPr>
            <w:ins w:id="23803" w:author="Στάθης Καπ" w:date="2023-03-03T06:23:00Z">
              <w:r>
                <w:rPr>
                  <w:rFonts w:ascii="Calibri" w:hAnsi="Calibri" w:cs="Calibri"/>
                  <w:color w:val="000000"/>
                  <w:sz w:val="16"/>
                  <w:szCs w:val="16"/>
                </w:rPr>
                <w:t>768</w:t>
              </w:r>
            </w:ins>
          </w:p>
        </w:tc>
        <w:tc>
          <w:tcPr>
            <w:tcW w:w="621" w:type="dxa"/>
            <w:vAlign w:val="center"/>
            <w:tcPrChange w:id="23804" w:author="Στάθης Καπ" w:date="2023-03-03T06:27:00Z">
              <w:tcPr>
                <w:tcW w:w="621" w:type="dxa"/>
                <w:vAlign w:val="bottom"/>
              </w:tcPr>
            </w:tcPrChange>
          </w:tcPr>
          <w:p w14:paraId="5ED02EFB" w14:textId="2995B0CF" w:rsidR="00C87CFE" w:rsidRPr="00CD1347" w:rsidRDefault="00C87CFE" w:rsidP="00C87CFE">
            <w:pPr>
              <w:jc w:val="center"/>
              <w:rPr>
                <w:ins w:id="23805" w:author="Στάθης Καπ" w:date="2023-03-03T04:01:00Z"/>
                <w:rFonts w:cstheme="minorHAnsi"/>
                <w:sz w:val="16"/>
                <w:szCs w:val="16"/>
              </w:rPr>
            </w:pPr>
            <w:ins w:id="23806" w:author="Στάθης Καπ" w:date="2023-03-03T06:23:00Z">
              <w:r>
                <w:rPr>
                  <w:rFonts w:ascii="Calibri" w:hAnsi="Calibri" w:cs="Calibri"/>
                  <w:color w:val="000000"/>
                  <w:sz w:val="16"/>
                  <w:szCs w:val="16"/>
                </w:rPr>
                <w:t>0.348</w:t>
              </w:r>
            </w:ins>
          </w:p>
        </w:tc>
        <w:tc>
          <w:tcPr>
            <w:tcW w:w="669" w:type="dxa"/>
            <w:vAlign w:val="center"/>
            <w:tcPrChange w:id="23807" w:author="Στάθης Καπ" w:date="2023-03-03T06:27:00Z">
              <w:tcPr>
                <w:tcW w:w="669" w:type="dxa"/>
                <w:vAlign w:val="center"/>
              </w:tcPr>
            </w:tcPrChange>
          </w:tcPr>
          <w:p w14:paraId="73A73A35" w14:textId="6EACADEB" w:rsidR="00C87CFE" w:rsidRPr="00CD1347" w:rsidRDefault="00C87CFE" w:rsidP="00C87CFE">
            <w:pPr>
              <w:jc w:val="center"/>
              <w:rPr>
                <w:ins w:id="23808" w:author="Στάθης Καπ" w:date="2023-03-03T04:01:00Z"/>
                <w:rFonts w:cstheme="minorHAnsi"/>
                <w:sz w:val="16"/>
                <w:szCs w:val="16"/>
              </w:rPr>
            </w:pPr>
            <w:ins w:id="23809" w:author="Στάθης Καπ" w:date="2023-03-03T06:23:00Z">
              <w:r>
                <w:rPr>
                  <w:rFonts w:ascii="Calibri" w:hAnsi="Calibri" w:cstheme="minorHAnsi"/>
                  <w:color w:val="000000"/>
                  <w:sz w:val="16"/>
                  <w:szCs w:val="16"/>
                </w:rPr>
                <w:t>12.13</w:t>
              </w:r>
            </w:ins>
          </w:p>
        </w:tc>
        <w:tc>
          <w:tcPr>
            <w:tcW w:w="508" w:type="dxa"/>
            <w:vAlign w:val="center"/>
            <w:tcPrChange w:id="23810" w:author="Στάθης Καπ" w:date="2023-03-03T06:27:00Z">
              <w:tcPr>
                <w:tcW w:w="508" w:type="dxa"/>
                <w:vAlign w:val="bottom"/>
              </w:tcPr>
            </w:tcPrChange>
          </w:tcPr>
          <w:p w14:paraId="7170FA16" w14:textId="1540AA0E" w:rsidR="00C87CFE" w:rsidRPr="00CD1347" w:rsidRDefault="00C87CFE" w:rsidP="00C87CFE">
            <w:pPr>
              <w:jc w:val="center"/>
              <w:rPr>
                <w:ins w:id="23811" w:author="Στάθης Καπ" w:date="2023-03-03T04:01:00Z"/>
                <w:rFonts w:cstheme="minorHAnsi"/>
                <w:sz w:val="16"/>
                <w:szCs w:val="16"/>
              </w:rPr>
            </w:pPr>
            <w:ins w:id="23812" w:author="Στάθης Καπ" w:date="2023-03-03T06:23:00Z">
              <w:r>
                <w:rPr>
                  <w:rFonts w:ascii="Calibri" w:hAnsi="Calibri" w:cs="Calibri"/>
                  <w:color w:val="000000"/>
                  <w:sz w:val="16"/>
                  <w:szCs w:val="16"/>
                </w:rPr>
                <w:t>746</w:t>
              </w:r>
            </w:ins>
          </w:p>
        </w:tc>
        <w:tc>
          <w:tcPr>
            <w:tcW w:w="541" w:type="dxa"/>
            <w:vAlign w:val="center"/>
            <w:tcPrChange w:id="23813" w:author="Στάθης Καπ" w:date="2023-03-03T06:27:00Z">
              <w:tcPr>
                <w:tcW w:w="541" w:type="dxa"/>
                <w:vAlign w:val="bottom"/>
              </w:tcPr>
            </w:tcPrChange>
          </w:tcPr>
          <w:p w14:paraId="1637217F" w14:textId="674562A2" w:rsidR="00C87CFE" w:rsidRPr="00CD1347" w:rsidRDefault="00C87CFE" w:rsidP="00C87CFE">
            <w:pPr>
              <w:jc w:val="center"/>
              <w:rPr>
                <w:ins w:id="23814" w:author="Στάθης Καπ" w:date="2023-03-03T04:01:00Z"/>
                <w:rFonts w:cstheme="minorHAnsi"/>
                <w:sz w:val="16"/>
                <w:szCs w:val="16"/>
              </w:rPr>
            </w:pPr>
            <w:ins w:id="23815" w:author="Στάθης Καπ" w:date="2023-03-03T06:23:00Z">
              <w:r>
                <w:rPr>
                  <w:rFonts w:ascii="Calibri" w:hAnsi="Calibri" w:cs="Calibri"/>
                  <w:color w:val="000000"/>
                  <w:sz w:val="16"/>
                  <w:szCs w:val="16"/>
                </w:rPr>
                <w:t>0.348</w:t>
              </w:r>
            </w:ins>
          </w:p>
        </w:tc>
        <w:tc>
          <w:tcPr>
            <w:tcW w:w="589" w:type="dxa"/>
            <w:vAlign w:val="center"/>
            <w:tcPrChange w:id="23816" w:author="Στάθης Καπ" w:date="2023-03-03T06:27:00Z">
              <w:tcPr>
                <w:tcW w:w="589" w:type="dxa"/>
                <w:vAlign w:val="center"/>
              </w:tcPr>
            </w:tcPrChange>
          </w:tcPr>
          <w:p w14:paraId="5C0CB038" w14:textId="6BE5DEA7" w:rsidR="00C87CFE" w:rsidRPr="00CD1347" w:rsidRDefault="00C87CFE" w:rsidP="00C87CFE">
            <w:pPr>
              <w:jc w:val="center"/>
              <w:rPr>
                <w:ins w:id="23817" w:author="Στάθης Καπ" w:date="2023-03-03T04:01:00Z"/>
                <w:rFonts w:cstheme="minorHAnsi"/>
                <w:sz w:val="16"/>
                <w:szCs w:val="16"/>
              </w:rPr>
            </w:pPr>
            <w:ins w:id="23818" w:author="Στάθης Καπ" w:date="2023-03-03T06:23:00Z">
              <w:r>
                <w:rPr>
                  <w:rFonts w:ascii="Calibri" w:hAnsi="Calibri" w:cstheme="minorHAnsi"/>
                  <w:color w:val="000000"/>
                  <w:sz w:val="16"/>
                  <w:szCs w:val="16"/>
                </w:rPr>
                <w:t>14.65</w:t>
              </w:r>
            </w:ins>
          </w:p>
        </w:tc>
        <w:tc>
          <w:tcPr>
            <w:tcW w:w="463" w:type="dxa"/>
            <w:vAlign w:val="center"/>
            <w:tcPrChange w:id="23819" w:author="Στάθης Καπ" w:date="2023-03-03T06:27:00Z">
              <w:tcPr>
                <w:tcW w:w="463" w:type="dxa"/>
                <w:vAlign w:val="bottom"/>
              </w:tcPr>
            </w:tcPrChange>
          </w:tcPr>
          <w:p w14:paraId="6DD13F30" w14:textId="2B1E5A84" w:rsidR="00C87CFE" w:rsidRPr="00CD1347" w:rsidRDefault="00C87CFE" w:rsidP="00C87CFE">
            <w:pPr>
              <w:jc w:val="center"/>
              <w:rPr>
                <w:ins w:id="23820" w:author="Στάθης Καπ" w:date="2023-03-03T04:01:00Z"/>
                <w:rFonts w:cstheme="minorHAnsi"/>
                <w:sz w:val="16"/>
                <w:szCs w:val="16"/>
              </w:rPr>
            </w:pPr>
            <w:ins w:id="23821" w:author="Στάθης Καπ" w:date="2023-03-03T06:23:00Z">
              <w:r>
                <w:rPr>
                  <w:rFonts w:ascii="Calibri" w:hAnsi="Calibri" w:cs="Calibri"/>
                  <w:color w:val="000000"/>
                  <w:sz w:val="16"/>
                  <w:szCs w:val="16"/>
                </w:rPr>
                <w:t>719</w:t>
              </w:r>
            </w:ins>
          </w:p>
        </w:tc>
        <w:tc>
          <w:tcPr>
            <w:tcW w:w="541" w:type="dxa"/>
            <w:vAlign w:val="center"/>
            <w:tcPrChange w:id="23822" w:author="Στάθης Καπ" w:date="2023-03-03T06:27:00Z">
              <w:tcPr>
                <w:tcW w:w="541" w:type="dxa"/>
                <w:vAlign w:val="bottom"/>
              </w:tcPr>
            </w:tcPrChange>
          </w:tcPr>
          <w:p w14:paraId="0F721564" w14:textId="35C274F9" w:rsidR="00C87CFE" w:rsidRPr="00CD1347" w:rsidRDefault="00C87CFE" w:rsidP="00C87CFE">
            <w:pPr>
              <w:jc w:val="center"/>
              <w:rPr>
                <w:ins w:id="23823" w:author="Στάθης Καπ" w:date="2023-03-03T04:01:00Z"/>
                <w:rFonts w:cstheme="minorHAnsi"/>
                <w:sz w:val="16"/>
                <w:szCs w:val="16"/>
              </w:rPr>
            </w:pPr>
            <w:ins w:id="23824" w:author="Στάθης Καπ" w:date="2023-03-03T06:23:00Z">
              <w:r>
                <w:rPr>
                  <w:rFonts w:ascii="Calibri" w:hAnsi="Calibri" w:cs="Calibri"/>
                  <w:color w:val="000000"/>
                  <w:sz w:val="16"/>
                  <w:szCs w:val="16"/>
                </w:rPr>
                <w:t>0.456</w:t>
              </w:r>
            </w:ins>
          </w:p>
        </w:tc>
        <w:tc>
          <w:tcPr>
            <w:tcW w:w="589" w:type="dxa"/>
            <w:vAlign w:val="center"/>
            <w:tcPrChange w:id="23825" w:author="Στάθης Καπ" w:date="2023-03-03T06:27:00Z">
              <w:tcPr>
                <w:tcW w:w="589" w:type="dxa"/>
                <w:vAlign w:val="center"/>
              </w:tcPr>
            </w:tcPrChange>
          </w:tcPr>
          <w:p w14:paraId="26AB6809" w14:textId="000E4443" w:rsidR="00C87CFE" w:rsidRPr="00CD1347" w:rsidRDefault="00C87CFE" w:rsidP="00C87CFE">
            <w:pPr>
              <w:jc w:val="center"/>
              <w:rPr>
                <w:ins w:id="23826" w:author="Στάθης Καπ" w:date="2023-03-03T04:01:00Z"/>
                <w:rFonts w:cstheme="minorHAnsi"/>
                <w:sz w:val="16"/>
                <w:szCs w:val="16"/>
              </w:rPr>
            </w:pPr>
            <w:ins w:id="23827" w:author="Στάθης Καπ" w:date="2023-03-03T06:23:00Z">
              <w:r>
                <w:rPr>
                  <w:rFonts w:ascii="Calibri" w:hAnsi="Calibri" w:cstheme="minorHAnsi"/>
                  <w:color w:val="000000"/>
                  <w:sz w:val="16"/>
                  <w:szCs w:val="16"/>
                </w:rPr>
                <w:t>17.73</w:t>
              </w:r>
            </w:ins>
          </w:p>
        </w:tc>
      </w:tr>
      <w:tr w:rsidR="00C87CFE" w:rsidRPr="00BB05AC" w14:paraId="6EE53888" w14:textId="77777777" w:rsidTr="00F03C40">
        <w:tblPrEx>
          <w:tblW w:w="0" w:type="auto"/>
          <w:tblBorders>
            <w:insideH w:val="none" w:sz="0" w:space="0" w:color="auto"/>
            <w:insideV w:val="none" w:sz="0" w:space="0" w:color="auto"/>
          </w:tblBorders>
          <w:tblCellMar>
            <w:left w:w="0" w:type="dxa"/>
            <w:right w:w="0" w:type="dxa"/>
          </w:tblCellMar>
          <w:tblPrExChange w:id="2382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829" w:author="Στάθης Καπ" w:date="2023-03-03T04:01:00Z"/>
        </w:trPr>
        <w:tc>
          <w:tcPr>
            <w:tcW w:w="515" w:type="dxa"/>
            <w:tcBorders>
              <w:top w:val="nil"/>
              <w:bottom w:val="nil"/>
              <w:right w:val="single" w:sz="4" w:space="0" w:color="auto"/>
            </w:tcBorders>
            <w:shd w:val="clear" w:color="auto" w:fill="E7E6E6" w:themeFill="background2"/>
            <w:vAlign w:val="bottom"/>
            <w:tcPrChange w:id="23830" w:author="Στάθης Καπ" w:date="2023-03-03T06:27:00Z">
              <w:tcPr>
                <w:tcW w:w="515" w:type="dxa"/>
                <w:vAlign w:val="bottom"/>
              </w:tcPr>
            </w:tcPrChange>
          </w:tcPr>
          <w:p w14:paraId="05F54EBA" w14:textId="49CF500B" w:rsidR="00C87CFE" w:rsidRPr="00CD1347" w:rsidRDefault="00C87CFE" w:rsidP="00C87CFE">
            <w:pPr>
              <w:jc w:val="center"/>
              <w:rPr>
                <w:ins w:id="23831" w:author="Στάθης Καπ" w:date="2023-03-03T04:01:00Z"/>
                <w:sz w:val="16"/>
                <w:szCs w:val="16"/>
              </w:rPr>
            </w:pPr>
            <w:ins w:id="23832" w:author="Στάθης Καπ" w:date="2023-03-03T04:08:00Z">
              <w:r w:rsidRPr="00CD1347">
                <w:rPr>
                  <w:rFonts w:ascii="Calibri" w:hAnsi="Calibri" w:cs="Calibri"/>
                  <w:color w:val="000000"/>
                  <w:sz w:val="16"/>
                  <w:szCs w:val="16"/>
                  <w:rPrChange w:id="23833" w:author="Στάθης Καπ" w:date="2023-03-03T04:10:00Z">
                    <w:rPr>
                      <w:rFonts w:ascii="Calibri" w:hAnsi="Calibri" w:cs="Calibri"/>
                      <w:color w:val="000000"/>
                      <w:sz w:val="18"/>
                      <w:szCs w:val="18"/>
                    </w:rPr>
                  </w:rPrChange>
                </w:rPr>
                <w:t>r108</w:t>
              </w:r>
            </w:ins>
          </w:p>
        </w:tc>
        <w:tc>
          <w:tcPr>
            <w:tcW w:w="560" w:type="dxa"/>
            <w:tcBorders>
              <w:left w:val="single" w:sz="4" w:space="0" w:color="auto"/>
            </w:tcBorders>
            <w:vAlign w:val="center"/>
            <w:tcPrChange w:id="23834" w:author="Στάθης Καπ" w:date="2023-03-03T06:27:00Z">
              <w:tcPr>
                <w:tcW w:w="560" w:type="dxa"/>
              </w:tcPr>
            </w:tcPrChange>
          </w:tcPr>
          <w:p w14:paraId="2ED9DE7C" w14:textId="1EB6B533" w:rsidR="00C87CFE" w:rsidRPr="00CD1347" w:rsidRDefault="00C87CFE" w:rsidP="00C87CFE">
            <w:pPr>
              <w:jc w:val="center"/>
              <w:rPr>
                <w:ins w:id="23835" w:author="Στάθης Καπ" w:date="2023-03-03T04:01:00Z"/>
                <w:rFonts w:cstheme="minorHAnsi"/>
                <w:sz w:val="16"/>
                <w:szCs w:val="16"/>
              </w:rPr>
            </w:pPr>
            <w:ins w:id="23836" w:author="Στάθης Καπ" w:date="2023-03-03T06:23:00Z">
              <w:r>
                <w:rPr>
                  <w:rFonts w:ascii="Calibri" w:hAnsi="Calibri" w:cs="Calibri"/>
                  <w:color w:val="000000"/>
                  <w:sz w:val="16"/>
                  <w:szCs w:val="16"/>
                </w:rPr>
                <w:t>995</w:t>
              </w:r>
            </w:ins>
          </w:p>
        </w:tc>
        <w:tc>
          <w:tcPr>
            <w:tcW w:w="855" w:type="dxa"/>
            <w:vAlign w:val="center"/>
            <w:tcPrChange w:id="23837" w:author="Στάθης Καπ" w:date="2023-03-03T06:27:00Z">
              <w:tcPr>
                <w:tcW w:w="855" w:type="dxa"/>
              </w:tcPr>
            </w:tcPrChange>
          </w:tcPr>
          <w:p w14:paraId="7738F543" w14:textId="06DD3BC4" w:rsidR="00C87CFE" w:rsidRPr="00CD1347" w:rsidRDefault="00C87CFE" w:rsidP="00C87CFE">
            <w:pPr>
              <w:jc w:val="center"/>
              <w:rPr>
                <w:ins w:id="23838" w:author="Στάθης Καπ" w:date="2023-03-03T04:01:00Z"/>
                <w:rFonts w:cstheme="minorHAnsi"/>
                <w:sz w:val="16"/>
                <w:szCs w:val="16"/>
              </w:rPr>
            </w:pPr>
            <w:ins w:id="23839" w:author="Στάθης Καπ" w:date="2023-03-03T06:23:00Z">
              <w:r>
                <w:rPr>
                  <w:rFonts w:ascii="Calibri" w:hAnsi="Calibri" w:cs="Calibri"/>
                  <w:color w:val="000000"/>
                  <w:sz w:val="16"/>
                  <w:szCs w:val="16"/>
                </w:rPr>
                <w:t>982</w:t>
              </w:r>
            </w:ins>
          </w:p>
        </w:tc>
        <w:tc>
          <w:tcPr>
            <w:tcW w:w="544" w:type="dxa"/>
            <w:vAlign w:val="center"/>
            <w:tcPrChange w:id="23840" w:author="Στάθης Καπ" w:date="2023-03-03T06:27:00Z">
              <w:tcPr>
                <w:tcW w:w="544" w:type="dxa"/>
                <w:vAlign w:val="bottom"/>
              </w:tcPr>
            </w:tcPrChange>
          </w:tcPr>
          <w:p w14:paraId="5F2610B6" w14:textId="75B6DDDF" w:rsidR="00C87CFE" w:rsidRPr="00CD1347" w:rsidRDefault="00C87CFE" w:rsidP="00C87CFE">
            <w:pPr>
              <w:jc w:val="center"/>
              <w:rPr>
                <w:ins w:id="23841" w:author="Στάθης Καπ" w:date="2023-03-03T04:01:00Z"/>
                <w:rFonts w:cstheme="minorHAnsi"/>
                <w:sz w:val="16"/>
                <w:szCs w:val="16"/>
              </w:rPr>
            </w:pPr>
            <w:ins w:id="23842" w:author="Στάθης Καπ" w:date="2023-03-03T06:23:00Z">
              <w:r>
                <w:rPr>
                  <w:rFonts w:ascii="Calibri" w:hAnsi="Calibri" w:cs="Calibri"/>
                  <w:color w:val="000000"/>
                  <w:sz w:val="16"/>
                  <w:szCs w:val="16"/>
                </w:rPr>
                <w:t>888</w:t>
              </w:r>
            </w:ins>
          </w:p>
        </w:tc>
        <w:tc>
          <w:tcPr>
            <w:tcW w:w="621" w:type="dxa"/>
            <w:vAlign w:val="center"/>
            <w:tcPrChange w:id="23843" w:author="Στάθης Καπ" w:date="2023-03-03T06:27:00Z">
              <w:tcPr>
                <w:tcW w:w="621" w:type="dxa"/>
                <w:vAlign w:val="bottom"/>
              </w:tcPr>
            </w:tcPrChange>
          </w:tcPr>
          <w:p w14:paraId="525BFC3E" w14:textId="2D9C4A3B" w:rsidR="00C87CFE" w:rsidRPr="00CD1347" w:rsidRDefault="00C87CFE" w:rsidP="00C87CFE">
            <w:pPr>
              <w:jc w:val="center"/>
              <w:rPr>
                <w:ins w:id="23844" w:author="Στάθης Καπ" w:date="2023-03-03T04:01:00Z"/>
                <w:rFonts w:cstheme="minorHAnsi"/>
                <w:sz w:val="16"/>
                <w:szCs w:val="16"/>
              </w:rPr>
            </w:pPr>
            <w:ins w:id="23845" w:author="Στάθης Καπ" w:date="2023-03-03T06:23:00Z">
              <w:r>
                <w:rPr>
                  <w:rFonts w:ascii="Calibri" w:hAnsi="Calibri" w:cs="Calibri"/>
                  <w:color w:val="000000"/>
                  <w:sz w:val="16"/>
                  <w:szCs w:val="16"/>
                </w:rPr>
                <w:t>0.921</w:t>
              </w:r>
            </w:ins>
          </w:p>
        </w:tc>
        <w:tc>
          <w:tcPr>
            <w:tcW w:w="669" w:type="dxa"/>
            <w:vAlign w:val="center"/>
            <w:tcPrChange w:id="23846" w:author="Στάθης Καπ" w:date="2023-03-03T06:27:00Z">
              <w:tcPr>
                <w:tcW w:w="669" w:type="dxa"/>
                <w:vAlign w:val="center"/>
              </w:tcPr>
            </w:tcPrChange>
          </w:tcPr>
          <w:p w14:paraId="2DE8C678" w14:textId="5FD88DF3" w:rsidR="00C87CFE" w:rsidRPr="00CD1347" w:rsidRDefault="00C87CFE" w:rsidP="00C87CFE">
            <w:pPr>
              <w:jc w:val="center"/>
              <w:rPr>
                <w:ins w:id="23847" w:author="Στάθης Καπ" w:date="2023-03-03T04:01:00Z"/>
                <w:rFonts w:cstheme="minorHAnsi"/>
                <w:sz w:val="16"/>
                <w:szCs w:val="16"/>
              </w:rPr>
            </w:pPr>
            <w:ins w:id="23848" w:author="Στάθης Καπ" w:date="2023-03-03T06:23:00Z">
              <w:r>
                <w:rPr>
                  <w:rFonts w:ascii="Calibri" w:hAnsi="Calibri" w:cstheme="minorHAnsi"/>
                  <w:color w:val="000000"/>
                  <w:sz w:val="16"/>
                  <w:szCs w:val="16"/>
                </w:rPr>
                <w:t>10.75</w:t>
              </w:r>
            </w:ins>
          </w:p>
        </w:tc>
        <w:tc>
          <w:tcPr>
            <w:tcW w:w="543" w:type="dxa"/>
            <w:vAlign w:val="center"/>
            <w:tcPrChange w:id="23849" w:author="Στάθης Καπ" w:date="2023-03-03T06:27:00Z">
              <w:tcPr>
                <w:tcW w:w="543" w:type="dxa"/>
                <w:vAlign w:val="bottom"/>
              </w:tcPr>
            </w:tcPrChange>
          </w:tcPr>
          <w:p w14:paraId="5612AB4E" w14:textId="254D7E9A" w:rsidR="00C87CFE" w:rsidRPr="00CD1347" w:rsidRDefault="00C87CFE" w:rsidP="00C87CFE">
            <w:pPr>
              <w:jc w:val="center"/>
              <w:rPr>
                <w:ins w:id="23850" w:author="Στάθης Καπ" w:date="2023-03-03T04:01:00Z"/>
                <w:rFonts w:cstheme="minorHAnsi"/>
                <w:sz w:val="16"/>
                <w:szCs w:val="16"/>
              </w:rPr>
            </w:pPr>
            <w:ins w:id="23851" w:author="Στάθης Καπ" w:date="2023-03-03T06:23:00Z">
              <w:r>
                <w:rPr>
                  <w:rFonts w:ascii="Calibri" w:hAnsi="Calibri" w:cs="Calibri"/>
                  <w:color w:val="000000"/>
                  <w:sz w:val="16"/>
                  <w:szCs w:val="16"/>
                </w:rPr>
                <w:t>846</w:t>
              </w:r>
            </w:ins>
          </w:p>
        </w:tc>
        <w:tc>
          <w:tcPr>
            <w:tcW w:w="621" w:type="dxa"/>
            <w:vAlign w:val="center"/>
            <w:tcPrChange w:id="23852" w:author="Στάθης Καπ" w:date="2023-03-03T06:27:00Z">
              <w:tcPr>
                <w:tcW w:w="621" w:type="dxa"/>
                <w:vAlign w:val="bottom"/>
              </w:tcPr>
            </w:tcPrChange>
          </w:tcPr>
          <w:p w14:paraId="2542B4A4" w14:textId="4889F9A6" w:rsidR="00C87CFE" w:rsidRPr="00CD1347" w:rsidRDefault="00C87CFE" w:rsidP="00C87CFE">
            <w:pPr>
              <w:jc w:val="center"/>
              <w:rPr>
                <w:ins w:id="23853" w:author="Στάθης Καπ" w:date="2023-03-03T04:01:00Z"/>
                <w:rFonts w:cstheme="minorHAnsi"/>
                <w:sz w:val="16"/>
                <w:szCs w:val="16"/>
              </w:rPr>
            </w:pPr>
            <w:ins w:id="23854" w:author="Στάθης Καπ" w:date="2023-03-03T06:23:00Z">
              <w:r>
                <w:rPr>
                  <w:rFonts w:ascii="Calibri" w:hAnsi="Calibri" w:cs="Calibri"/>
                  <w:color w:val="000000"/>
                  <w:sz w:val="16"/>
                  <w:szCs w:val="16"/>
                </w:rPr>
                <w:t>0.335</w:t>
              </w:r>
            </w:ins>
          </w:p>
        </w:tc>
        <w:tc>
          <w:tcPr>
            <w:tcW w:w="669" w:type="dxa"/>
            <w:vAlign w:val="center"/>
            <w:tcPrChange w:id="23855" w:author="Στάθης Καπ" w:date="2023-03-03T06:27:00Z">
              <w:tcPr>
                <w:tcW w:w="669" w:type="dxa"/>
                <w:vAlign w:val="center"/>
              </w:tcPr>
            </w:tcPrChange>
          </w:tcPr>
          <w:p w14:paraId="0B18C13C" w14:textId="703B2673" w:rsidR="00C87CFE" w:rsidRPr="00CD1347" w:rsidRDefault="00C87CFE" w:rsidP="00C87CFE">
            <w:pPr>
              <w:jc w:val="center"/>
              <w:rPr>
                <w:ins w:id="23856" w:author="Στάθης Καπ" w:date="2023-03-03T04:01:00Z"/>
                <w:rFonts w:cstheme="minorHAnsi"/>
                <w:sz w:val="16"/>
                <w:szCs w:val="16"/>
              </w:rPr>
            </w:pPr>
            <w:ins w:id="23857" w:author="Στάθης Καπ" w:date="2023-03-03T06:23:00Z">
              <w:r>
                <w:rPr>
                  <w:rFonts w:ascii="Calibri" w:hAnsi="Calibri" w:cstheme="minorHAnsi"/>
                  <w:color w:val="000000"/>
                  <w:sz w:val="16"/>
                  <w:szCs w:val="16"/>
                </w:rPr>
                <w:t>4.73</w:t>
              </w:r>
            </w:ins>
          </w:p>
        </w:tc>
        <w:tc>
          <w:tcPr>
            <w:tcW w:w="508" w:type="dxa"/>
            <w:vAlign w:val="center"/>
            <w:tcPrChange w:id="23858" w:author="Στάθης Καπ" w:date="2023-03-03T06:27:00Z">
              <w:tcPr>
                <w:tcW w:w="508" w:type="dxa"/>
                <w:vAlign w:val="bottom"/>
              </w:tcPr>
            </w:tcPrChange>
          </w:tcPr>
          <w:p w14:paraId="4FB9E37A" w14:textId="13CDE6C3" w:rsidR="00C87CFE" w:rsidRPr="00CD1347" w:rsidRDefault="00C87CFE" w:rsidP="00C87CFE">
            <w:pPr>
              <w:jc w:val="center"/>
              <w:rPr>
                <w:ins w:id="23859" w:author="Στάθης Καπ" w:date="2023-03-03T04:01:00Z"/>
                <w:rFonts w:cstheme="minorHAnsi"/>
                <w:sz w:val="16"/>
                <w:szCs w:val="16"/>
              </w:rPr>
            </w:pPr>
            <w:ins w:id="23860" w:author="Στάθης Καπ" w:date="2023-03-03T06:23:00Z">
              <w:r>
                <w:rPr>
                  <w:rFonts w:ascii="Calibri" w:hAnsi="Calibri" w:cs="Calibri"/>
                  <w:color w:val="000000"/>
                  <w:sz w:val="16"/>
                  <w:szCs w:val="16"/>
                </w:rPr>
                <w:t>755</w:t>
              </w:r>
            </w:ins>
          </w:p>
        </w:tc>
        <w:tc>
          <w:tcPr>
            <w:tcW w:w="541" w:type="dxa"/>
            <w:vAlign w:val="center"/>
            <w:tcPrChange w:id="23861" w:author="Στάθης Καπ" w:date="2023-03-03T06:27:00Z">
              <w:tcPr>
                <w:tcW w:w="541" w:type="dxa"/>
                <w:vAlign w:val="bottom"/>
              </w:tcPr>
            </w:tcPrChange>
          </w:tcPr>
          <w:p w14:paraId="2958A081" w14:textId="5B68EBE2" w:rsidR="00C87CFE" w:rsidRPr="00CD1347" w:rsidRDefault="00C87CFE" w:rsidP="00C87CFE">
            <w:pPr>
              <w:jc w:val="center"/>
              <w:rPr>
                <w:ins w:id="23862" w:author="Στάθης Καπ" w:date="2023-03-03T04:01:00Z"/>
                <w:rFonts w:cstheme="minorHAnsi"/>
                <w:sz w:val="16"/>
                <w:szCs w:val="16"/>
              </w:rPr>
            </w:pPr>
            <w:ins w:id="23863" w:author="Στάθης Καπ" w:date="2023-03-03T06:23:00Z">
              <w:r>
                <w:rPr>
                  <w:rFonts w:ascii="Calibri" w:hAnsi="Calibri" w:cs="Calibri"/>
                  <w:color w:val="000000"/>
                  <w:sz w:val="16"/>
                  <w:szCs w:val="16"/>
                </w:rPr>
                <w:t>0.357</w:t>
              </w:r>
            </w:ins>
          </w:p>
        </w:tc>
        <w:tc>
          <w:tcPr>
            <w:tcW w:w="589" w:type="dxa"/>
            <w:vAlign w:val="center"/>
            <w:tcPrChange w:id="23864" w:author="Στάθης Καπ" w:date="2023-03-03T06:27:00Z">
              <w:tcPr>
                <w:tcW w:w="589" w:type="dxa"/>
                <w:vAlign w:val="center"/>
              </w:tcPr>
            </w:tcPrChange>
          </w:tcPr>
          <w:p w14:paraId="48123EE4" w14:textId="632E1584" w:rsidR="00C87CFE" w:rsidRPr="00CD1347" w:rsidRDefault="00C87CFE" w:rsidP="00C87CFE">
            <w:pPr>
              <w:jc w:val="center"/>
              <w:rPr>
                <w:ins w:id="23865" w:author="Στάθης Καπ" w:date="2023-03-03T04:01:00Z"/>
                <w:rFonts w:cstheme="minorHAnsi"/>
                <w:sz w:val="16"/>
                <w:szCs w:val="16"/>
              </w:rPr>
            </w:pPr>
            <w:ins w:id="23866" w:author="Στάθης Καπ" w:date="2023-03-03T06:23:00Z">
              <w:r>
                <w:rPr>
                  <w:rFonts w:ascii="Calibri" w:hAnsi="Calibri" w:cstheme="minorHAnsi"/>
                  <w:color w:val="000000"/>
                  <w:sz w:val="16"/>
                  <w:szCs w:val="16"/>
                </w:rPr>
                <w:t>14.98</w:t>
              </w:r>
            </w:ins>
          </w:p>
        </w:tc>
        <w:tc>
          <w:tcPr>
            <w:tcW w:w="463" w:type="dxa"/>
            <w:vAlign w:val="center"/>
            <w:tcPrChange w:id="23867" w:author="Στάθης Καπ" w:date="2023-03-03T06:27:00Z">
              <w:tcPr>
                <w:tcW w:w="463" w:type="dxa"/>
                <w:vAlign w:val="bottom"/>
              </w:tcPr>
            </w:tcPrChange>
          </w:tcPr>
          <w:p w14:paraId="7F039C59" w14:textId="5F89A12C" w:rsidR="00C87CFE" w:rsidRPr="00CD1347" w:rsidRDefault="00C87CFE" w:rsidP="00C87CFE">
            <w:pPr>
              <w:jc w:val="center"/>
              <w:rPr>
                <w:ins w:id="23868" w:author="Στάθης Καπ" w:date="2023-03-03T04:01:00Z"/>
                <w:rFonts w:cstheme="minorHAnsi"/>
                <w:sz w:val="16"/>
                <w:szCs w:val="16"/>
              </w:rPr>
            </w:pPr>
            <w:ins w:id="23869" w:author="Στάθης Καπ" w:date="2023-03-03T06:23:00Z">
              <w:r>
                <w:rPr>
                  <w:rFonts w:ascii="Calibri" w:hAnsi="Calibri" w:cs="Calibri"/>
                  <w:color w:val="000000"/>
                  <w:sz w:val="16"/>
                  <w:szCs w:val="16"/>
                </w:rPr>
                <w:t>760</w:t>
              </w:r>
            </w:ins>
          </w:p>
        </w:tc>
        <w:tc>
          <w:tcPr>
            <w:tcW w:w="541" w:type="dxa"/>
            <w:vAlign w:val="center"/>
            <w:tcPrChange w:id="23870" w:author="Στάθης Καπ" w:date="2023-03-03T06:27:00Z">
              <w:tcPr>
                <w:tcW w:w="541" w:type="dxa"/>
                <w:vAlign w:val="bottom"/>
              </w:tcPr>
            </w:tcPrChange>
          </w:tcPr>
          <w:p w14:paraId="4891F546" w14:textId="14E5C42F" w:rsidR="00C87CFE" w:rsidRPr="00CD1347" w:rsidRDefault="00C87CFE" w:rsidP="00C87CFE">
            <w:pPr>
              <w:jc w:val="center"/>
              <w:rPr>
                <w:ins w:id="23871" w:author="Στάθης Καπ" w:date="2023-03-03T04:01:00Z"/>
                <w:rFonts w:cstheme="minorHAnsi"/>
                <w:sz w:val="16"/>
                <w:szCs w:val="16"/>
              </w:rPr>
            </w:pPr>
            <w:ins w:id="23872" w:author="Στάθης Καπ" w:date="2023-03-03T06:23:00Z">
              <w:r>
                <w:rPr>
                  <w:rFonts w:ascii="Calibri" w:hAnsi="Calibri" w:cs="Calibri"/>
                  <w:color w:val="000000"/>
                  <w:sz w:val="16"/>
                  <w:szCs w:val="16"/>
                </w:rPr>
                <w:t>0.349</w:t>
              </w:r>
            </w:ins>
          </w:p>
        </w:tc>
        <w:tc>
          <w:tcPr>
            <w:tcW w:w="589" w:type="dxa"/>
            <w:vAlign w:val="center"/>
            <w:tcPrChange w:id="23873" w:author="Στάθης Καπ" w:date="2023-03-03T06:27:00Z">
              <w:tcPr>
                <w:tcW w:w="589" w:type="dxa"/>
                <w:vAlign w:val="center"/>
              </w:tcPr>
            </w:tcPrChange>
          </w:tcPr>
          <w:p w14:paraId="227B4A7C" w14:textId="4DA40AAD" w:rsidR="00C87CFE" w:rsidRPr="00CD1347" w:rsidRDefault="00C87CFE" w:rsidP="00C87CFE">
            <w:pPr>
              <w:jc w:val="center"/>
              <w:rPr>
                <w:ins w:id="23874" w:author="Στάθης Καπ" w:date="2023-03-03T04:01:00Z"/>
                <w:rFonts w:cstheme="minorHAnsi"/>
                <w:sz w:val="16"/>
                <w:szCs w:val="16"/>
              </w:rPr>
            </w:pPr>
            <w:ins w:id="23875" w:author="Στάθης Καπ" w:date="2023-03-03T06:23:00Z">
              <w:r>
                <w:rPr>
                  <w:rFonts w:ascii="Calibri" w:hAnsi="Calibri" w:cstheme="minorHAnsi"/>
                  <w:color w:val="000000"/>
                  <w:sz w:val="16"/>
                  <w:szCs w:val="16"/>
                </w:rPr>
                <w:t>14.41</w:t>
              </w:r>
            </w:ins>
          </w:p>
        </w:tc>
      </w:tr>
      <w:tr w:rsidR="00C87CFE" w:rsidRPr="00BB05AC" w14:paraId="4B35A61B" w14:textId="77777777" w:rsidTr="00F03C40">
        <w:tblPrEx>
          <w:tblW w:w="0" w:type="auto"/>
          <w:tblBorders>
            <w:insideH w:val="none" w:sz="0" w:space="0" w:color="auto"/>
            <w:insideV w:val="none" w:sz="0" w:space="0" w:color="auto"/>
          </w:tblBorders>
          <w:tblCellMar>
            <w:left w:w="0" w:type="dxa"/>
            <w:right w:w="0" w:type="dxa"/>
          </w:tblCellMar>
          <w:tblPrExChange w:id="2387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877" w:author="Στάθης Καπ" w:date="2023-03-03T04:01:00Z"/>
        </w:trPr>
        <w:tc>
          <w:tcPr>
            <w:tcW w:w="515" w:type="dxa"/>
            <w:tcBorders>
              <w:top w:val="nil"/>
              <w:bottom w:val="nil"/>
              <w:right w:val="single" w:sz="4" w:space="0" w:color="auto"/>
            </w:tcBorders>
            <w:shd w:val="clear" w:color="auto" w:fill="E7E6E6" w:themeFill="background2"/>
            <w:vAlign w:val="bottom"/>
            <w:tcPrChange w:id="23878" w:author="Στάθης Καπ" w:date="2023-03-03T06:27:00Z">
              <w:tcPr>
                <w:tcW w:w="515" w:type="dxa"/>
                <w:vAlign w:val="bottom"/>
              </w:tcPr>
            </w:tcPrChange>
          </w:tcPr>
          <w:p w14:paraId="6AB6B02A" w14:textId="7861CC05" w:rsidR="00C87CFE" w:rsidRPr="00CD1347" w:rsidRDefault="00C87CFE" w:rsidP="00C87CFE">
            <w:pPr>
              <w:jc w:val="center"/>
              <w:rPr>
                <w:ins w:id="23879" w:author="Στάθης Καπ" w:date="2023-03-03T04:01:00Z"/>
                <w:sz w:val="16"/>
                <w:szCs w:val="16"/>
              </w:rPr>
            </w:pPr>
            <w:ins w:id="23880" w:author="Στάθης Καπ" w:date="2023-03-03T04:08:00Z">
              <w:r w:rsidRPr="00CD1347">
                <w:rPr>
                  <w:rFonts w:ascii="Calibri" w:hAnsi="Calibri" w:cs="Calibri"/>
                  <w:color w:val="000000"/>
                  <w:sz w:val="16"/>
                  <w:szCs w:val="16"/>
                  <w:rPrChange w:id="23881" w:author="Στάθης Καπ" w:date="2023-03-03T04:10:00Z">
                    <w:rPr>
                      <w:rFonts w:ascii="Calibri" w:hAnsi="Calibri" w:cs="Calibri"/>
                      <w:color w:val="000000"/>
                      <w:sz w:val="18"/>
                      <w:szCs w:val="18"/>
                    </w:rPr>
                  </w:rPrChange>
                </w:rPr>
                <w:t>r109</w:t>
              </w:r>
            </w:ins>
          </w:p>
        </w:tc>
        <w:tc>
          <w:tcPr>
            <w:tcW w:w="560" w:type="dxa"/>
            <w:tcBorders>
              <w:left w:val="single" w:sz="4" w:space="0" w:color="auto"/>
            </w:tcBorders>
            <w:vAlign w:val="center"/>
            <w:tcPrChange w:id="23882" w:author="Στάθης Καπ" w:date="2023-03-03T06:27:00Z">
              <w:tcPr>
                <w:tcW w:w="560" w:type="dxa"/>
              </w:tcPr>
            </w:tcPrChange>
          </w:tcPr>
          <w:p w14:paraId="7D9137B6" w14:textId="42644760" w:rsidR="00C87CFE" w:rsidRPr="00CD1347" w:rsidRDefault="00C87CFE" w:rsidP="00C87CFE">
            <w:pPr>
              <w:jc w:val="center"/>
              <w:rPr>
                <w:ins w:id="23883" w:author="Στάθης Καπ" w:date="2023-03-03T04:01:00Z"/>
                <w:rFonts w:cstheme="minorHAnsi"/>
                <w:sz w:val="16"/>
                <w:szCs w:val="16"/>
              </w:rPr>
            </w:pPr>
            <w:ins w:id="23884" w:author="Στάθης Καπ" w:date="2023-03-03T06:23:00Z">
              <w:r>
                <w:rPr>
                  <w:rFonts w:ascii="Calibri" w:hAnsi="Calibri" w:cs="Calibri"/>
                  <w:color w:val="000000"/>
                  <w:sz w:val="16"/>
                  <w:szCs w:val="16"/>
                </w:rPr>
                <w:t>885</w:t>
              </w:r>
            </w:ins>
          </w:p>
        </w:tc>
        <w:tc>
          <w:tcPr>
            <w:tcW w:w="855" w:type="dxa"/>
            <w:vAlign w:val="center"/>
            <w:tcPrChange w:id="23885" w:author="Στάθης Καπ" w:date="2023-03-03T06:27:00Z">
              <w:tcPr>
                <w:tcW w:w="855" w:type="dxa"/>
              </w:tcPr>
            </w:tcPrChange>
          </w:tcPr>
          <w:p w14:paraId="47133601" w14:textId="2032F3A1" w:rsidR="00C87CFE" w:rsidRPr="00CD1347" w:rsidRDefault="00C87CFE" w:rsidP="00C87CFE">
            <w:pPr>
              <w:jc w:val="center"/>
              <w:rPr>
                <w:ins w:id="23886" w:author="Στάθης Καπ" w:date="2023-03-03T04:01:00Z"/>
                <w:rFonts w:cstheme="minorHAnsi"/>
                <w:sz w:val="16"/>
                <w:szCs w:val="16"/>
              </w:rPr>
            </w:pPr>
            <w:ins w:id="23887" w:author="Στάθης Καπ" w:date="2023-03-03T06:23:00Z">
              <w:r>
                <w:rPr>
                  <w:rFonts w:ascii="Calibri" w:hAnsi="Calibri" w:cs="Calibri"/>
                  <w:color w:val="000000"/>
                  <w:sz w:val="16"/>
                  <w:szCs w:val="16"/>
                </w:rPr>
                <w:t>866</w:t>
              </w:r>
            </w:ins>
          </w:p>
        </w:tc>
        <w:tc>
          <w:tcPr>
            <w:tcW w:w="544" w:type="dxa"/>
            <w:vAlign w:val="center"/>
            <w:tcPrChange w:id="23888" w:author="Στάθης Καπ" w:date="2023-03-03T06:27:00Z">
              <w:tcPr>
                <w:tcW w:w="544" w:type="dxa"/>
                <w:vAlign w:val="bottom"/>
              </w:tcPr>
            </w:tcPrChange>
          </w:tcPr>
          <w:p w14:paraId="470BABFD" w14:textId="2542F9C1" w:rsidR="00C87CFE" w:rsidRPr="00CD1347" w:rsidRDefault="00C87CFE" w:rsidP="00C87CFE">
            <w:pPr>
              <w:jc w:val="center"/>
              <w:rPr>
                <w:ins w:id="23889" w:author="Στάθης Καπ" w:date="2023-03-03T04:01:00Z"/>
                <w:rFonts w:cstheme="minorHAnsi"/>
                <w:sz w:val="16"/>
                <w:szCs w:val="16"/>
              </w:rPr>
            </w:pPr>
            <w:ins w:id="23890" w:author="Στάθης Καπ" w:date="2023-03-03T06:23:00Z">
              <w:r>
                <w:rPr>
                  <w:rFonts w:ascii="Calibri" w:hAnsi="Calibri" w:cs="Calibri"/>
                  <w:color w:val="000000"/>
                  <w:sz w:val="16"/>
                  <w:szCs w:val="16"/>
                </w:rPr>
                <w:t>785</w:t>
              </w:r>
            </w:ins>
          </w:p>
        </w:tc>
        <w:tc>
          <w:tcPr>
            <w:tcW w:w="621" w:type="dxa"/>
            <w:vAlign w:val="center"/>
            <w:tcPrChange w:id="23891" w:author="Στάθης Καπ" w:date="2023-03-03T06:27:00Z">
              <w:tcPr>
                <w:tcW w:w="621" w:type="dxa"/>
                <w:vAlign w:val="bottom"/>
              </w:tcPr>
            </w:tcPrChange>
          </w:tcPr>
          <w:p w14:paraId="25D1EAC5" w14:textId="21AB5201" w:rsidR="00C87CFE" w:rsidRPr="00CD1347" w:rsidRDefault="00C87CFE" w:rsidP="00C87CFE">
            <w:pPr>
              <w:jc w:val="center"/>
              <w:rPr>
                <w:ins w:id="23892" w:author="Στάθης Καπ" w:date="2023-03-03T04:01:00Z"/>
                <w:rFonts w:cstheme="minorHAnsi"/>
                <w:sz w:val="16"/>
                <w:szCs w:val="16"/>
              </w:rPr>
            </w:pPr>
            <w:ins w:id="23893" w:author="Στάθης Καπ" w:date="2023-03-03T06:23:00Z">
              <w:r>
                <w:rPr>
                  <w:rFonts w:ascii="Calibri" w:hAnsi="Calibri" w:cs="Calibri"/>
                  <w:color w:val="000000"/>
                  <w:sz w:val="16"/>
                  <w:szCs w:val="16"/>
                </w:rPr>
                <w:t>0.688</w:t>
              </w:r>
            </w:ins>
          </w:p>
        </w:tc>
        <w:tc>
          <w:tcPr>
            <w:tcW w:w="669" w:type="dxa"/>
            <w:vAlign w:val="center"/>
            <w:tcPrChange w:id="23894" w:author="Στάθης Καπ" w:date="2023-03-03T06:27:00Z">
              <w:tcPr>
                <w:tcW w:w="669" w:type="dxa"/>
                <w:vAlign w:val="center"/>
              </w:tcPr>
            </w:tcPrChange>
          </w:tcPr>
          <w:p w14:paraId="01284397" w14:textId="4475AC9B" w:rsidR="00C87CFE" w:rsidRPr="00CD1347" w:rsidRDefault="00C87CFE" w:rsidP="00C87CFE">
            <w:pPr>
              <w:jc w:val="center"/>
              <w:rPr>
                <w:ins w:id="23895" w:author="Στάθης Καπ" w:date="2023-03-03T04:01:00Z"/>
                <w:rFonts w:cstheme="minorHAnsi"/>
                <w:sz w:val="16"/>
                <w:szCs w:val="16"/>
              </w:rPr>
            </w:pPr>
            <w:ins w:id="23896" w:author="Στάθης Καπ" w:date="2023-03-03T06:23:00Z">
              <w:r>
                <w:rPr>
                  <w:rFonts w:ascii="Calibri" w:hAnsi="Calibri" w:cstheme="minorHAnsi"/>
                  <w:color w:val="000000"/>
                  <w:sz w:val="16"/>
                  <w:szCs w:val="16"/>
                </w:rPr>
                <w:t>11.3</w:t>
              </w:r>
            </w:ins>
          </w:p>
        </w:tc>
        <w:tc>
          <w:tcPr>
            <w:tcW w:w="543" w:type="dxa"/>
            <w:vAlign w:val="center"/>
            <w:tcPrChange w:id="23897" w:author="Στάθης Καπ" w:date="2023-03-03T06:27:00Z">
              <w:tcPr>
                <w:tcW w:w="543" w:type="dxa"/>
                <w:vAlign w:val="bottom"/>
              </w:tcPr>
            </w:tcPrChange>
          </w:tcPr>
          <w:p w14:paraId="00B597EE" w14:textId="46BF50E4" w:rsidR="00C87CFE" w:rsidRPr="00CD1347" w:rsidRDefault="00C87CFE" w:rsidP="00C87CFE">
            <w:pPr>
              <w:jc w:val="center"/>
              <w:rPr>
                <w:ins w:id="23898" w:author="Στάθης Καπ" w:date="2023-03-03T04:01:00Z"/>
                <w:rFonts w:cstheme="minorHAnsi"/>
                <w:sz w:val="16"/>
                <w:szCs w:val="16"/>
              </w:rPr>
            </w:pPr>
            <w:ins w:id="23899" w:author="Στάθης Καπ" w:date="2023-03-03T06:23:00Z">
              <w:r>
                <w:rPr>
                  <w:rFonts w:ascii="Calibri" w:hAnsi="Calibri" w:cs="Calibri"/>
                  <w:color w:val="000000"/>
                  <w:sz w:val="16"/>
                  <w:szCs w:val="16"/>
                </w:rPr>
                <w:t>747</w:t>
              </w:r>
            </w:ins>
          </w:p>
        </w:tc>
        <w:tc>
          <w:tcPr>
            <w:tcW w:w="621" w:type="dxa"/>
            <w:vAlign w:val="center"/>
            <w:tcPrChange w:id="23900" w:author="Στάθης Καπ" w:date="2023-03-03T06:27:00Z">
              <w:tcPr>
                <w:tcW w:w="621" w:type="dxa"/>
                <w:vAlign w:val="bottom"/>
              </w:tcPr>
            </w:tcPrChange>
          </w:tcPr>
          <w:p w14:paraId="51922F0C" w14:textId="6F32C023" w:rsidR="00C87CFE" w:rsidRPr="00CD1347" w:rsidRDefault="00C87CFE" w:rsidP="00C87CFE">
            <w:pPr>
              <w:jc w:val="center"/>
              <w:rPr>
                <w:ins w:id="23901" w:author="Στάθης Καπ" w:date="2023-03-03T04:01:00Z"/>
                <w:rFonts w:cstheme="minorHAnsi"/>
                <w:sz w:val="16"/>
                <w:szCs w:val="16"/>
              </w:rPr>
            </w:pPr>
            <w:ins w:id="23902" w:author="Στάθης Καπ" w:date="2023-03-03T06:23:00Z">
              <w:r>
                <w:rPr>
                  <w:rFonts w:ascii="Calibri" w:hAnsi="Calibri" w:cs="Calibri"/>
                  <w:color w:val="000000"/>
                  <w:sz w:val="16"/>
                  <w:szCs w:val="16"/>
                </w:rPr>
                <w:t>0.377</w:t>
              </w:r>
            </w:ins>
          </w:p>
        </w:tc>
        <w:tc>
          <w:tcPr>
            <w:tcW w:w="669" w:type="dxa"/>
            <w:vAlign w:val="center"/>
            <w:tcPrChange w:id="23903" w:author="Στάθης Καπ" w:date="2023-03-03T06:27:00Z">
              <w:tcPr>
                <w:tcW w:w="669" w:type="dxa"/>
                <w:vAlign w:val="center"/>
              </w:tcPr>
            </w:tcPrChange>
          </w:tcPr>
          <w:p w14:paraId="7023BD6D" w14:textId="0901EEE3" w:rsidR="00C87CFE" w:rsidRPr="00CD1347" w:rsidRDefault="00C87CFE" w:rsidP="00C87CFE">
            <w:pPr>
              <w:jc w:val="center"/>
              <w:rPr>
                <w:ins w:id="23904" w:author="Στάθης Καπ" w:date="2023-03-03T04:01:00Z"/>
                <w:rFonts w:cstheme="minorHAnsi"/>
                <w:sz w:val="16"/>
                <w:szCs w:val="16"/>
              </w:rPr>
            </w:pPr>
            <w:ins w:id="23905" w:author="Στάθης Καπ" w:date="2023-03-03T06:23:00Z">
              <w:r>
                <w:rPr>
                  <w:rFonts w:ascii="Calibri" w:hAnsi="Calibri" w:cstheme="minorHAnsi"/>
                  <w:color w:val="000000"/>
                  <w:sz w:val="16"/>
                  <w:szCs w:val="16"/>
                </w:rPr>
                <w:t>4.84</w:t>
              </w:r>
            </w:ins>
          </w:p>
        </w:tc>
        <w:tc>
          <w:tcPr>
            <w:tcW w:w="508" w:type="dxa"/>
            <w:vAlign w:val="center"/>
            <w:tcPrChange w:id="23906" w:author="Στάθης Καπ" w:date="2023-03-03T06:27:00Z">
              <w:tcPr>
                <w:tcW w:w="508" w:type="dxa"/>
                <w:vAlign w:val="bottom"/>
              </w:tcPr>
            </w:tcPrChange>
          </w:tcPr>
          <w:p w14:paraId="2626FCEE" w14:textId="7B148DA7" w:rsidR="00C87CFE" w:rsidRPr="00CD1347" w:rsidRDefault="00C87CFE" w:rsidP="00C87CFE">
            <w:pPr>
              <w:jc w:val="center"/>
              <w:rPr>
                <w:ins w:id="23907" w:author="Στάθης Καπ" w:date="2023-03-03T04:01:00Z"/>
                <w:rFonts w:cstheme="minorHAnsi"/>
                <w:sz w:val="16"/>
                <w:szCs w:val="16"/>
              </w:rPr>
            </w:pPr>
            <w:ins w:id="23908" w:author="Στάθης Καπ" w:date="2023-03-03T06:23:00Z">
              <w:r>
                <w:rPr>
                  <w:rFonts w:ascii="Calibri" w:hAnsi="Calibri" w:cs="Calibri"/>
                  <w:color w:val="000000"/>
                  <w:sz w:val="16"/>
                  <w:szCs w:val="16"/>
                </w:rPr>
                <w:t>691</w:t>
              </w:r>
            </w:ins>
          </w:p>
        </w:tc>
        <w:tc>
          <w:tcPr>
            <w:tcW w:w="541" w:type="dxa"/>
            <w:vAlign w:val="center"/>
            <w:tcPrChange w:id="23909" w:author="Στάθης Καπ" w:date="2023-03-03T06:27:00Z">
              <w:tcPr>
                <w:tcW w:w="541" w:type="dxa"/>
                <w:vAlign w:val="bottom"/>
              </w:tcPr>
            </w:tcPrChange>
          </w:tcPr>
          <w:p w14:paraId="40C1F387" w14:textId="1C3E40DE" w:rsidR="00C87CFE" w:rsidRPr="00CD1347" w:rsidRDefault="00C87CFE" w:rsidP="00C87CFE">
            <w:pPr>
              <w:jc w:val="center"/>
              <w:rPr>
                <w:ins w:id="23910" w:author="Στάθης Καπ" w:date="2023-03-03T04:01:00Z"/>
                <w:rFonts w:cstheme="minorHAnsi"/>
                <w:sz w:val="16"/>
                <w:szCs w:val="16"/>
              </w:rPr>
            </w:pPr>
            <w:ins w:id="23911" w:author="Στάθης Καπ" w:date="2023-03-03T06:23:00Z">
              <w:r>
                <w:rPr>
                  <w:rFonts w:ascii="Calibri" w:hAnsi="Calibri" w:cs="Calibri"/>
                  <w:color w:val="000000"/>
                  <w:sz w:val="16"/>
                  <w:szCs w:val="16"/>
                </w:rPr>
                <w:t>0.296</w:t>
              </w:r>
            </w:ins>
          </w:p>
        </w:tc>
        <w:tc>
          <w:tcPr>
            <w:tcW w:w="589" w:type="dxa"/>
            <w:vAlign w:val="center"/>
            <w:tcPrChange w:id="23912" w:author="Στάθης Καπ" w:date="2023-03-03T06:27:00Z">
              <w:tcPr>
                <w:tcW w:w="589" w:type="dxa"/>
                <w:vAlign w:val="center"/>
              </w:tcPr>
            </w:tcPrChange>
          </w:tcPr>
          <w:p w14:paraId="6BA85D4E" w14:textId="1B4B51D4" w:rsidR="00C87CFE" w:rsidRPr="00CD1347" w:rsidRDefault="00C87CFE" w:rsidP="00C87CFE">
            <w:pPr>
              <w:jc w:val="center"/>
              <w:rPr>
                <w:ins w:id="23913" w:author="Στάθης Καπ" w:date="2023-03-03T04:01:00Z"/>
                <w:rFonts w:cstheme="minorHAnsi"/>
                <w:sz w:val="16"/>
                <w:szCs w:val="16"/>
              </w:rPr>
            </w:pPr>
            <w:ins w:id="23914" w:author="Στάθης Καπ" w:date="2023-03-03T06:23:00Z">
              <w:r>
                <w:rPr>
                  <w:rFonts w:ascii="Calibri" w:hAnsi="Calibri" w:cstheme="minorHAnsi"/>
                  <w:color w:val="000000"/>
                  <w:sz w:val="16"/>
                  <w:szCs w:val="16"/>
                </w:rPr>
                <w:t>11.97</w:t>
              </w:r>
            </w:ins>
          </w:p>
        </w:tc>
        <w:tc>
          <w:tcPr>
            <w:tcW w:w="463" w:type="dxa"/>
            <w:vAlign w:val="center"/>
            <w:tcPrChange w:id="23915" w:author="Στάθης Καπ" w:date="2023-03-03T06:27:00Z">
              <w:tcPr>
                <w:tcW w:w="463" w:type="dxa"/>
                <w:vAlign w:val="bottom"/>
              </w:tcPr>
            </w:tcPrChange>
          </w:tcPr>
          <w:p w14:paraId="35105C51" w14:textId="0C8B1E80" w:rsidR="00C87CFE" w:rsidRPr="00CD1347" w:rsidRDefault="00C87CFE" w:rsidP="00C87CFE">
            <w:pPr>
              <w:jc w:val="center"/>
              <w:rPr>
                <w:ins w:id="23916" w:author="Στάθης Καπ" w:date="2023-03-03T04:01:00Z"/>
                <w:rFonts w:cstheme="minorHAnsi"/>
                <w:sz w:val="16"/>
                <w:szCs w:val="16"/>
              </w:rPr>
            </w:pPr>
            <w:ins w:id="23917" w:author="Στάθης Καπ" w:date="2023-03-03T06:23:00Z">
              <w:r>
                <w:rPr>
                  <w:rFonts w:ascii="Calibri" w:hAnsi="Calibri" w:cs="Calibri"/>
                  <w:color w:val="000000"/>
                  <w:sz w:val="16"/>
                  <w:szCs w:val="16"/>
                </w:rPr>
                <w:t>700</w:t>
              </w:r>
            </w:ins>
          </w:p>
        </w:tc>
        <w:tc>
          <w:tcPr>
            <w:tcW w:w="541" w:type="dxa"/>
            <w:vAlign w:val="center"/>
            <w:tcPrChange w:id="23918" w:author="Στάθης Καπ" w:date="2023-03-03T06:27:00Z">
              <w:tcPr>
                <w:tcW w:w="541" w:type="dxa"/>
                <w:vAlign w:val="bottom"/>
              </w:tcPr>
            </w:tcPrChange>
          </w:tcPr>
          <w:p w14:paraId="4FB26751" w14:textId="21D29064" w:rsidR="00C87CFE" w:rsidRPr="00CD1347" w:rsidRDefault="00C87CFE" w:rsidP="00C87CFE">
            <w:pPr>
              <w:jc w:val="center"/>
              <w:rPr>
                <w:ins w:id="23919" w:author="Στάθης Καπ" w:date="2023-03-03T04:01:00Z"/>
                <w:rFonts w:cstheme="minorHAnsi"/>
                <w:sz w:val="16"/>
                <w:szCs w:val="16"/>
              </w:rPr>
            </w:pPr>
            <w:ins w:id="23920" w:author="Στάθης Καπ" w:date="2023-03-03T06:23:00Z">
              <w:r>
                <w:rPr>
                  <w:rFonts w:ascii="Calibri" w:hAnsi="Calibri" w:cs="Calibri"/>
                  <w:color w:val="000000"/>
                  <w:sz w:val="16"/>
                  <w:szCs w:val="16"/>
                </w:rPr>
                <w:t>0.662</w:t>
              </w:r>
            </w:ins>
          </w:p>
        </w:tc>
        <w:tc>
          <w:tcPr>
            <w:tcW w:w="589" w:type="dxa"/>
            <w:vAlign w:val="center"/>
            <w:tcPrChange w:id="23921" w:author="Στάθης Καπ" w:date="2023-03-03T06:27:00Z">
              <w:tcPr>
                <w:tcW w:w="589" w:type="dxa"/>
                <w:vAlign w:val="center"/>
              </w:tcPr>
            </w:tcPrChange>
          </w:tcPr>
          <w:p w14:paraId="0A326ABE" w14:textId="25FA0F8A" w:rsidR="00C87CFE" w:rsidRPr="00CD1347" w:rsidRDefault="00C87CFE" w:rsidP="00C87CFE">
            <w:pPr>
              <w:jc w:val="center"/>
              <w:rPr>
                <w:ins w:id="23922" w:author="Στάθης Καπ" w:date="2023-03-03T04:01:00Z"/>
                <w:rFonts w:cstheme="minorHAnsi"/>
                <w:sz w:val="16"/>
                <w:szCs w:val="16"/>
              </w:rPr>
            </w:pPr>
            <w:ins w:id="23923" w:author="Στάθης Καπ" w:date="2023-03-03T06:23:00Z">
              <w:r>
                <w:rPr>
                  <w:rFonts w:ascii="Calibri" w:hAnsi="Calibri" w:cstheme="minorHAnsi"/>
                  <w:color w:val="000000"/>
                  <w:sz w:val="16"/>
                  <w:szCs w:val="16"/>
                </w:rPr>
                <w:t>10.83</w:t>
              </w:r>
            </w:ins>
          </w:p>
        </w:tc>
      </w:tr>
      <w:tr w:rsidR="00C87CFE" w:rsidRPr="00BB05AC" w14:paraId="6B59322B" w14:textId="77777777" w:rsidTr="00F03C40">
        <w:tblPrEx>
          <w:tblW w:w="0" w:type="auto"/>
          <w:tblBorders>
            <w:insideH w:val="none" w:sz="0" w:space="0" w:color="auto"/>
            <w:insideV w:val="none" w:sz="0" w:space="0" w:color="auto"/>
          </w:tblBorders>
          <w:tblCellMar>
            <w:left w:w="0" w:type="dxa"/>
            <w:right w:w="0" w:type="dxa"/>
          </w:tblCellMar>
          <w:tblPrExChange w:id="2392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925" w:author="Στάθης Καπ" w:date="2023-03-03T04:01:00Z"/>
        </w:trPr>
        <w:tc>
          <w:tcPr>
            <w:tcW w:w="515" w:type="dxa"/>
            <w:tcBorders>
              <w:top w:val="nil"/>
              <w:bottom w:val="nil"/>
              <w:right w:val="single" w:sz="4" w:space="0" w:color="auto"/>
            </w:tcBorders>
            <w:shd w:val="clear" w:color="auto" w:fill="E7E6E6" w:themeFill="background2"/>
            <w:vAlign w:val="bottom"/>
            <w:tcPrChange w:id="23926" w:author="Στάθης Καπ" w:date="2023-03-03T06:27:00Z">
              <w:tcPr>
                <w:tcW w:w="515" w:type="dxa"/>
                <w:vAlign w:val="bottom"/>
              </w:tcPr>
            </w:tcPrChange>
          </w:tcPr>
          <w:p w14:paraId="643244A8" w14:textId="139DB136" w:rsidR="00C87CFE" w:rsidRPr="00CD1347" w:rsidRDefault="00C87CFE" w:rsidP="00C87CFE">
            <w:pPr>
              <w:jc w:val="center"/>
              <w:rPr>
                <w:ins w:id="23927" w:author="Στάθης Καπ" w:date="2023-03-03T04:01:00Z"/>
                <w:sz w:val="16"/>
                <w:szCs w:val="16"/>
              </w:rPr>
            </w:pPr>
            <w:ins w:id="23928" w:author="Στάθης Καπ" w:date="2023-03-03T04:08:00Z">
              <w:r w:rsidRPr="00CD1347">
                <w:rPr>
                  <w:rFonts w:ascii="Calibri" w:hAnsi="Calibri" w:cs="Calibri"/>
                  <w:color w:val="000000"/>
                  <w:sz w:val="16"/>
                  <w:szCs w:val="16"/>
                  <w:rPrChange w:id="23929" w:author="Στάθης Καπ" w:date="2023-03-03T04:10:00Z">
                    <w:rPr>
                      <w:rFonts w:ascii="Calibri" w:hAnsi="Calibri" w:cs="Calibri"/>
                      <w:color w:val="000000"/>
                      <w:sz w:val="18"/>
                      <w:szCs w:val="18"/>
                    </w:rPr>
                  </w:rPrChange>
                </w:rPr>
                <w:t>r110</w:t>
              </w:r>
            </w:ins>
          </w:p>
        </w:tc>
        <w:tc>
          <w:tcPr>
            <w:tcW w:w="560" w:type="dxa"/>
            <w:tcBorders>
              <w:left w:val="single" w:sz="4" w:space="0" w:color="auto"/>
            </w:tcBorders>
            <w:vAlign w:val="center"/>
            <w:tcPrChange w:id="23930" w:author="Στάθης Καπ" w:date="2023-03-03T06:27:00Z">
              <w:tcPr>
                <w:tcW w:w="560" w:type="dxa"/>
              </w:tcPr>
            </w:tcPrChange>
          </w:tcPr>
          <w:p w14:paraId="7780BB9E" w14:textId="0F6E58A9" w:rsidR="00C87CFE" w:rsidRPr="00CD1347" w:rsidRDefault="00C87CFE" w:rsidP="00C87CFE">
            <w:pPr>
              <w:jc w:val="center"/>
              <w:rPr>
                <w:ins w:id="23931" w:author="Στάθης Καπ" w:date="2023-03-03T04:01:00Z"/>
                <w:rFonts w:cstheme="minorHAnsi"/>
                <w:sz w:val="16"/>
                <w:szCs w:val="16"/>
              </w:rPr>
            </w:pPr>
            <w:ins w:id="23932" w:author="Στάθης Καπ" w:date="2023-03-03T06:23:00Z">
              <w:r>
                <w:rPr>
                  <w:rFonts w:ascii="Calibri" w:hAnsi="Calibri" w:cs="Calibri"/>
                  <w:color w:val="000000"/>
                  <w:sz w:val="16"/>
                  <w:szCs w:val="16"/>
                </w:rPr>
                <w:t>915</w:t>
              </w:r>
            </w:ins>
          </w:p>
        </w:tc>
        <w:tc>
          <w:tcPr>
            <w:tcW w:w="855" w:type="dxa"/>
            <w:vAlign w:val="center"/>
            <w:tcPrChange w:id="23933" w:author="Στάθης Καπ" w:date="2023-03-03T06:27:00Z">
              <w:tcPr>
                <w:tcW w:w="855" w:type="dxa"/>
              </w:tcPr>
            </w:tcPrChange>
          </w:tcPr>
          <w:p w14:paraId="20AA8D64" w14:textId="580AB35E" w:rsidR="00C87CFE" w:rsidRPr="00CD1347" w:rsidRDefault="00C87CFE" w:rsidP="00C87CFE">
            <w:pPr>
              <w:jc w:val="center"/>
              <w:rPr>
                <w:ins w:id="23934" w:author="Στάθης Καπ" w:date="2023-03-03T04:01:00Z"/>
                <w:rFonts w:cstheme="minorHAnsi"/>
                <w:sz w:val="16"/>
                <w:szCs w:val="16"/>
              </w:rPr>
            </w:pPr>
            <w:ins w:id="23935" w:author="Στάθης Καπ" w:date="2023-03-03T06:23:00Z">
              <w:r>
                <w:rPr>
                  <w:rFonts w:ascii="Calibri" w:hAnsi="Calibri" w:cs="Calibri"/>
                  <w:color w:val="000000"/>
                  <w:sz w:val="16"/>
                  <w:szCs w:val="16"/>
                </w:rPr>
                <w:t>870</w:t>
              </w:r>
            </w:ins>
          </w:p>
        </w:tc>
        <w:tc>
          <w:tcPr>
            <w:tcW w:w="544" w:type="dxa"/>
            <w:vAlign w:val="center"/>
            <w:tcPrChange w:id="23936" w:author="Στάθης Καπ" w:date="2023-03-03T06:27:00Z">
              <w:tcPr>
                <w:tcW w:w="544" w:type="dxa"/>
                <w:vAlign w:val="bottom"/>
              </w:tcPr>
            </w:tcPrChange>
          </w:tcPr>
          <w:p w14:paraId="49FF0BDF" w14:textId="062003CD" w:rsidR="00C87CFE" w:rsidRPr="00CD1347" w:rsidRDefault="00C87CFE" w:rsidP="00C87CFE">
            <w:pPr>
              <w:jc w:val="center"/>
              <w:rPr>
                <w:ins w:id="23937" w:author="Στάθης Καπ" w:date="2023-03-03T04:01:00Z"/>
                <w:rFonts w:cstheme="minorHAnsi"/>
                <w:sz w:val="16"/>
                <w:szCs w:val="16"/>
              </w:rPr>
            </w:pPr>
            <w:ins w:id="23938" w:author="Στάθης Καπ" w:date="2023-03-03T06:23:00Z">
              <w:r>
                <w:rPr>
                  <w:rFonts w:ascii="Calibri" w:hAnsi="Calibri" w:cs="Calibri"/>
                  <w:color w:val="000000"/>
                  <w:sz w:val="16"/>
                  <w:szCs w:val="16"/>
                </w:rPr>
                <w:t>826</w:t>
              </w:r>
            </w:ins>
          </w:p>
        </w:tc>
        <w:tc>
          <w:tcPr>
            <w:tcW w:w="621" w:type="dxa"/>
            <w:vAlign w:val="center"/>
            <w:tcPrChange w:id="23939" w:author="Στάθης Καπ" w:date="2023-03-03T06:27:00Z">
              <w:tcPr>
                <w:tcW w:w="621" w:type="dxa"/>
                <w:vAlign w:val="bottom"/>
              </w:tcPr>
            </w:tcPrChange>
          </w:tcPr>
          <w:p w14:paraId="58773BFB" w14:textId="1CECF687" w:rsidR="00C87CFE" w:rsidRPr="00CD1347" w:rsidRDefault="00C87CFE" w:rsidP="00C87CFE">
            <w:pPr>
              <w:jc w:val="center"/>
              <w:rPr>
                <w:ins w:id="23940" w:author="Στάθης Καπ" w:date="2023-03-03T04:01:00Z"/>
                <w:rFonts w:cstheme="minorHAnsi"/>
                <w:sz w:val="16"/>
                <w:szCs w:val="16"/>
              </w:rPr>
            </w:pPr>
            <w:ins w:id="23941" w:author="Στάθης Καπ" w:date="2023-03-03T06:23:00Z">
              <w:r>
                <w:rPr>
                  <w:rFonts w:ascii="Calibri" w:hAnsi="Calibri" w:cs="Calibri"/>
                  <w:color w:val="000000"/>
                  <w:sz w:val="16"/>
                  <w:szCs w:val="16"/>
                </w:rPr>
                <w:t>0.884</w:t>
              </w:r>
            </w:ins>
          </w:p>
        </w:tc>
        <w:tc>
          <w:tcPr>
            <w:tcW w:w="669" w:type="dxa"/>
            <w:vAlign w:val="center"/>
            <w:tcPrChange w:id="23942" w:author="Στάθης Καπ" w:date="2023-03-03T06:27:00Z">
              <w:tcPr>
                <w:tcW w:w="669" w:type="dxa"/>
                <w:vAlign w:val="center"/>
              </w:tcPr>
            </w:tcPrChange>
          </w:tcPr>
          <w:p w14:paraId="71450172" w14:textId="49BA4819" w:rsidR="00C87CFE" w:rsidRPr="00CD1347" w:rsidRDefault="00C87CFE" w:rsidP="00C87CFE">
            <w:pPr>
              <w:jc w:val="center"/>
              <w:rPr>
                <w:ins w:id="23943" w:author="Στάθης Καπ" w:date="2023-03-03T04:01:00Z"/>
                <w:rFonts w:cstheme="minorHAnsi"/>
                <w:sz w:val="16"/>
                <w:szCs w:val="16"/>
              </w:rPr>
            </w:pPr>
            <w:ins w:id="23944" w:author="Στάθης Καπ" w:date="2023-03-03T06:23:00Z">
              <w:r>
                <w:rPr>
                  <w:rFonts w:ascii="Calibri" w:hAnsi="Calibri" w:cstheme="minorHAnsi"/>
                  <w:color w:val="000000"/>
                  <w:sz w:val="16"/>
                  <w:szCs w:val="16"/>
                </w:rPr>
                <w:t>9.73</w:t>
              </w:r>
            </w:ins>
          </w:p>
        </w:tc>
        <w:tc>
          <w:tcPr>
            <w:tcW w:w="543" w:type="dxa"/>
            <w:vAlign w:val="center"/>
            <w:tcPrChange w:id="23945" w:author="Στάθης Καπ" w:date="2023-03-03T06:27:00Z">
              <w:tcPr>
                <w:tcW w:w="543" w:type="dxa"/>
                <w:vAlign w:val="bottom"/>
              </w:tcPr>
            </w:tcPrChange>
          </w:tcPr>
          <w:p w14:paraId="7F555684" w14:textId="09996AC1" w:rsidR="00C87CFE" w:rsidRPr="00CD1347" w:rsidRDefault="00C87CFE" w:rsidP="00C87CFE">
            <w:pPr>
              <w:jc w:val="center"/>
              <w:rPr>
                <w:ins w:id="23946" w:author="Στάθης Καπ" w:date="2023-03-03T04:01:00Z"/>
                <w:rFonts w:cstheme="minorHAnsi"/>
                <w:sz w:val="16"/>
                <w:szCs w:val="16"/>
              </w:rPr>
            </w:pPr>
            <w:ins w:id="23947" w:author="Στάθης Καπ" w:date="2023-03-03T06:23:00Z">
              <w:r>
                <w:rPr>
                  <w:rFonts w:ascii="Calibri" w:hAnsi="Calibri" w:cs="Calibri"/>
                  <w:color w:val="000000"/>
                  <w:sz w:val="16"/>
                  <w:szCs w:val="16"/>
                </w:rPr>
                <w:t>780</w:t>
              </w:r>
            </w:ins>
          </w:p>
        </w:tc>
        <w:tc>
          <w:tcPr>
            <w:tcW w:w="621" w:type="dxa"/>
            <w:vAlign w:val="center"/>
            <w:tcPrChange w:id="23948" w:author="Στάθης Καπ" w:date="2023-03-03T06:27:00Z">
              <w:tcPr>
                <w:tcW w:w="621" w:type="dxa"/>
                <w:vAlign w:val="bottom"/>
              </w:tcPr>
            </w:tcPrChange>
          </w:tcPr>
          <w:p w14:paraId="07E4F992" w14:textId="0A44A783" w:rsidR="00C87CFE" w:rsidRPr="00CD1347" w:rsidRDefault="00C87CFE" w:rsidP="00C87CFE">
            <w:pPr>
              <w:jc w:val="center"/>
              <w:rPr>
                <w:ins w:id="23949" w:author="Στάθης Καπ" w:date="2023-03-03T04:01:00Z"/>
                <w:rFonts w:cstheme="minorHAnsi"/>
                <w:sz w:val="16"/>
                <w:szCs w:val="16"/>
              </w:rPr>
            </w:pPr>
            <w:ins w:id="23950" w:author="Στάθης Καπ" w:date="2023-03-03T06:23:00Z">
              <w:r>
                <w:rPr>
                  <w:rFonts w:ascii="Calibri" w:hAnsi="Calibri" w:cs="Calibri"/>
                  <w:color w:val="000000"/>
                  <w:sz w:val="16"/>
                  <w:szCs w:val="16"/>
                </w:rPr>
                <w:t>0.362</w:t>
              </w:r>
            </w:ins>
          </w:p>
        </w:tc>
        <w:tc>
          <w:tcPr>
            <w:tcW w:w="669" w:type="dxa"/>
            <w:vAlign w:val="center"/>
            <w:tcPrChange w:id="23951" w:author="Στάθης Καπ" w:date="2023-03-03T06:27:00Z">
              <w:tcPr>
                <w:tcW w:w="669" w:type="dxa"/>
                <w:vAlign w:val="center"/>
              </w:tcPr>
            </w:tcPrChange>
          </w:tcPr>
          <w:p w14:paraId="76471400" w14:textId="06DB0CA8" w:rsidR="00C87CFE" w:rsidRPr="00CD1347" w:rsidRDefault="00C87CFE" w:rsidP="00C87CFE">
            <w:pPr>
              <w:jc w:val="center"/>
              <w:rPr>
                <w:ins w:id="23952" w:author="Στάθης Καπ" w:date="2023-03-03T04:01:00Z"/>
                <w:rFonts w:cstheme="minorHAnsi"/>
                <w:sz w:val="16"/>
                <w:szCs w:val="16"/>
              </w:rPr>
            </w:pPr>
            <w:ins w:id="23953" w:author="Στάθης Καπ" w:date="2023-03-03T06:23:00Z">
              <w:r>
                <w:rPr>
                  <w:rFonts w:ascii="Calibri" w:hAnsi="Calibri" w:cstheme="minorHAnsi"/>
                  <w:color w:val="000000"/>
                  <w:sz w:val="16"/>
                  <w:szCs w:val="16"/>
                </w:rPr>
                <w:t>5.57</w:t>
              </w:r>
            </w:ins>
          </w:p>
        </w:tc>
        <w:tc>
          <w:tcPr>
            <w:tcW w:w="508" w:type="dxa"/>
            <w:vAlign w:val="center"/>
            <w:tcPrChange w:id="23954" w:author="Στάθης Καπ" w:date="2023-03-03T06:27:00Z">
              <w:tcPr>
                <w:tcW w:w="508" w:type="dxa"/>
                <w:vAlign w:val="bottom"/>
              </w:tcPr>
            </w:tcPrChange>
          </w:tcPr>
          <w:p w14:paraId="1FD74C86" w14:textId="26B8A4DB" w:rsidR="00C87CFE" w:rsidRPr="00CD1347" w:rsidRDefault="00C87CFE" w:rsidP="00C87CFE">
            <w:pPr>
              <w:jc w:val="center"/>
              <w:rPr>
                <w:ins w:id="23955" w:author="Στάθης Καπ" w:date="2023-03-03T04:01:00Z"/>
                <w:rFonts w:cstheme="minorHAnsi"/>
                <w:sz w:val="16"/>
                <w:szCs w:val="16"/>
              </w:rPr>
            </w:pPr>
            <w:ins w:id="23956" w:author="Στάθης Καπ" w:date="2023-03-03T06:23:00Z">
              <w:r>
                <w:rPr>
                  <w:rFonts w:ascii="Calibri" w:hAnsi="Calibri" w:cs="Calibri"/>
                  <w:color w:val="000000"/>
                  <w:sz w:val="16"/>
                  <w:szCs w:val="16"/>
                </w:rPr>
                <w:t>717</w:t>
              </w:r>
            </w:ins>
          </w:p>
        </w:tc>
        <w:tc>
          <w:tcPr>
            <w:tcW w:w="541" w:type="dxa"/>
            <w:vAlign w:val="center"/>
            <w:tcPrChange w:id="23957" w:author="Στάθης Καπ" w:date="2023-03-03T06:27:00Z">
              <w:tcPr>
                <w:tcW w:w="541" w:type="dxa"/>
                <w:vAlign w:val="bottom"/>
              </w:tcPr>
            </w:tcPrChange>
          </w:tcPr>
          <w:p w14:paraId="219F625C" w14:textId="52538991" w:rsidR="00C87CFE" w:rsidRPr="00CD1347" w:rsidRDefault="00C87CFE" w:rsidP="00C87CFE">
            <w:pPr>
              <w:jc w:val="center"/>
              <w:rPr>
                <w:ins w:id="23958" w:author="Στάθης Καπ" w:date="2023-03-03T04:01:00Z"/>
                <w:rFonts w:cstheme="minorHAnsi"/>
                <w:sz w:val="16"/>
                <w:szCs w:val="16"/>
              </w:rPr>
            </w:pPr>
            <w:ins w:id="23959" w:author="Στάθης Καπ" w:date="2023-03-03T06:23:00Z">
              <w:r>
                <w:rPr>
                  <w:rFonts w:ascii="Calibri" w:hAnsi="Calibri" w:cs="Calibri"/>
                  <w:color w:val="000000"/>
                  <w:sz w:val="16"/>
                  <w:szCs w:val="16"/>
                </w:rPr>
                <w:t>0.621</w:t>
              </w:r>
            </w:ins>
          </w:p>
        </w:tc>
        <w:tc>
          <w:tcPr>
            <w:tcW w:w="589" w:type="dxa"/>
            <w:vAlign w:val="center"/>
            <w:tcPrChange w:id="23960" w:author="Στάθης Καπ" w:date="2023-03-03T06:27:00Z">
              <w:tcPr>
                <w:tcW w:w="589" w:type="dxa"/>
                <w:vAlign w:val="center"/>
              </w:tcPr>
            </w:tcPrChange>
          </w:tcPr>
          <w:p w14:paraId="7A8D274E" w14:textId="69D16906" w:rsidR="00C87CFE" w:rsidRPr="00CD1347" w:rsidRDefault="00C87CFE" w:rsidP="00C87CFE">
            <w:pPr>
              <w:jc w:val="center"/>
              <w:rPr>
                <w:ins w:id="23961" w:author="Στάθης Καπ" w:date="2023-03-03T04:01:00Z"/>
                <w:rFonts w:cstheme="minorHAnsi"/>
                <w:sz w:val="16"/>
                <w:szCs w:val="16"/>
              </w:rPr>
            </w:pPr>
            <w:ins w:id="23962" w:author="Στάθης Καπ" w:date="2023-03-03T06:23:00Z">
              <w:r>
                <w:rPr>
                  <w:rFonts w:ascii="Calibri" w:hAnsi="Calibri" w:cstheme="minorHAnsi"/>
                  <w:color w:val="000000"/>
                  <w:sz w:val="16"/>
                  <w:szCs w:val="16"/>
                </w:rPr>
                <w:t>13.2</w:t>
              </w:r>
            </w:ins>
          </w:p>
        </w:tc>
        <w:tc>
          <w:tcPr>
            <w:tcW w:w="463" w:type="dxa"/>
            <w:vAlign w:val="center"/>
            <w:tcPrChange w:id="23963" w:author="Στάθης Καπ" w:date="2023-03-03T06:27:00Z">
              <w:tcPr>
                <w:tcW w:w="463" w:type="dxa"/>
                <w:vAlign w:val="bottom"/>
              </w:tcPr>
            </w:tcPrChange>
          </w:tcPr>
          <w:p w14:paraId="1429CAE8" w14:textId="02B5E8E3" w:rsidR="00C87CFE" w:rsidRPr="00CD1347" w:rsidRDefault="00C87CFE" w:rsidP="00C87CFE">
            <w:pPr>
              <w:jc w:val="center"/>
              <w:rPr>
                <w:ins w:id="23964" w:author="Στάθης Καπ" w:date="2023-03-03T04:01:00Z"/>
                <w:rFonts w:cstheme="minorHAnsi"/>
                <w:sz w:val="16"/>
                <w:szCs w:val="16"/>
              </w:rPr>
            </w:pPr>
            <w:ins w:id="23965" w:author="Στάθης Καπ" w:date="2023-03-03T06:23:00Z">
              <w:r>
                <w:rPr>
                  <w:rFonts w:ascii="Calibri" w:hAnsi="Calibri" w:cs="Calibri"/>
                  <w:color w:val="000000"/>
                  <w:sz w:val="16"/>
                  <w:szCs w:val="16"/>
                </w:rPr>
                <w:t>718</w:t>
              </w:r>
            </w:ins>
          </w:p>
        </w:tc>
        <w:tc>
          <w:tcPr>
            <w:tcW w:w="541" w:type="dxa"/>
            <w:vAlign w:val="center"/>
            <w:tcPrChange w:id="23966" w:author="Στάθης Καπ" w:date="2023-03-03T06:27:00Z">
              <w:tcPr>
                <w:tcW w:w="541" w:type="dxa"/>
                <w:vAlign w:val="bottom"/>
              </w:tcPr>
            </w:tcPrChange>
          </w:tcPr>
          <w:p w14:paraId="2259EB98" w14:textId="6DD0A4D8" w:rsidR="00C87CFE" w:rsidRPr="00CD1347" w:rsidRDefault="00C87CFE" w:rsidP="00C87CFE">
            <w:pPr>
              <w:jc w:val="center"/>
              <w:rPr>
                <w:ins w:id="23967" w:author="Στάθης Καπ" w:date="2023-03-03T04:01:00Z"/>
                <w:rFonts w:cstheme="minorHAnsi"/>
                <w:sz w:val="16"/>
                <w:szCs w:val="16"/>
              </w:rPr>
            </w:pPr>
            <w:ins w:id="23968" w:author="Στάθης Καπ" w:date="2023-03-03T06:23:00Z">
              <w:r>
                <w:rPr>
                  <w:rFonts w:ascii="Calibri" w:hAnsi="Calibri" w:cs="Calibri"/>
                  <w:color w:val="000000"/>
                  <w:sz w:val="16"/>
                  <w:szCs w:val="16"/>
                </w:rPr>
                <w:t>0.554</w:t>
              </w:r>
            </w:ins>
          </w:p>
        </w:tc>
        <w:tc>
          <w:tcPr>
            <w:tcW w:w="589" w:type="dxa"/>
            <w:vAlign w:val="center"/>
            <w:tcPrChange w:id="23969" w:author="Στάθης Καπ" w:date="2023-03-03T06:27:00Z">
              <w:tcPr>
                <w:tcW w:w="589" w:type="dxa"/>
                <w:vAlign w:val="center"/>
              </w:tcPr>
            </w:tcPrChange>
          </w:tcPr>
          <w:p w14:paraId="6EAFDA5E" w14:textId="7850F4D7" w:rsidR="00C87CFE" w:rsidRPr="00CD1347" w:rsidRDefault="00C87CFE" w:rsidP="00C87CFE">
            <w:pPr>
              <w:jc w:val="center"/>
              <w:rPr>
                <w:ins w:id="23970" w:author="Στάθης Καπ" w:date="2023-03-03T04:01:00Z"/>
                <w:rFonts w:cstheme="minorHAnsi"/>
                <w:sz w:val="16"/>
                <w:szCs w:val="16"/>
              </w:rPr>
            </w:pPr>
            <w:ins w:id="23971" w:author="Στάθης Καπ" w:date="2023-03-03T06:23:00Z">
              <w:r>
                <w:rPr>
                  <w:rFonts w:ascii="Calibri" w:hAnsi="Calibri" w:cstheme="minorHAnsi"/>
                  <w:color w:val="000000"/>
                  <w:sz w:val="16"/>
                  <w:szCs w:val="16"/>
                </w:rPr>
                <w:t>13.08</w:t>
              </w:r>
            </w:ins>
          </w:p>
        </w:tc>
      </w:tr>
      <w:tr w:rsidR="00C87CFE" w:rsidRPr="00BB05AC" w14:paraId="40AA1B4E" w14:textId="77777777" w:rsidTr="00F03C40">
        <w:tblPrEx>
          <w:tblW w:w="0" w:type="auto"/>
          <w:tblBorders>
            <w:insideH w:val="none" w:sz="0" w:space="0" w:color="auto"/>
            <w:insideV w:val="none" w:sz="0" w:space="0" w:color="auto"/>
          </w:tblBorders>
          <w:tblCellMar>
            <w:left w:w="0" w:type="dxa"/>
            <w:right w:w="0" w:type="dxa"/>
          </w:tblCellMar>
          <w:tblPrExChange w:id="2397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973" w:author="Στάθης Καπ" w:date="2023-03-03T04:01:00Z"/>
        </w:trPr>
        <w:tc>
          <w:tcPr>
            <w:tcW w:w="515" w:type="dxa"/>
            <w:tcBorders>
              <w:top w:val="nil"/>
              <w:bottom w:val="nil"/>
              <w:right w:val="single" w:sz="4" w:space="0" w:color="auto"/>
            </w:tcBorders>
            <w:shd w:val="clear" w:color="auto" w:fill="E7E6E6" w:themeFill="background2"/>
            <w:vAlign w:val="bottom"/>
            <w:tcPrChange w:id="23974" w:author="Στάθης Καπ" w:date="2023-03-03T06:27:00Z">
              <w:tcPr>
                <w:tcW w:w="515" w:type="dxa"/>
                <w:vAlign w:val="bottom"/>
              </w:tcPr>
            </w:tcPrChange>
          </w:tcPr>
          <w:p w14:paraId="57E69CB9" w14:textId="49C06B07" w:rsidR="00C87CFE" w:rsidRPr="00CD1347" w:rsidRDefault="00C87CFE" w:rsidP="00C87CFE">
            <w:pPr>
              <w:jc w:val="center"/>
              <w:rPr>
                <w:ins w:id="23975" w:author="Στάθης Καπ" w:date="2023-03-03T04:01:00Z"/>
                <w:sz w:val="16"/>
                <w:szCs w:val="16"/>
              </w:rPr>
            </w:pPr>
            <w:ins w:id="23976" w:author="Στάθης Καπ" w:date="2023-03-03T04:08:00Z">
              <w:r w:rsidRPr="00CD1347">
                <w:rPr>
                  <w:rFonts w:ascii="Calibri" w:hAnsi="Calibri" w:cs="Calibri"/>
                  <w:color w:val="000000"/>
                  <w:sz w:val="16"/>
                  <w:szCs w:val="16"/>
                  <w:rPrChange w:id="23977" w:author="Στάθης Καπ" w:date="2023-03-03T04:10:00Z">
                    <w:rPr>
                      <w:rFonts w:ascii="Calibri" w:hAnsi="Calibri" w:cs="Calibri"/>
                      <w:color w:val="000000"/>
                      <w:sz w:val="18"/>
                      <w:szCs w:val="18"/>
                    </w:rPr>
                  </w:rPrChange>
                </w:rPr>
                <w:t>r111</w:t>
              </w:r>
            </w:ins>
          </w:p>
        </w:tc>
        <w:tc>
          <w:tcPr>
            <w:tcW w:w="560" w:type="dxa"/>
            <w:tcBorders>
              <w:left w:val="single" w:sz="4" w:space="0" w:color="auto"/>
            </w:tcBorders>
            <w:vAlign w:val="center"/>
            <w:tcPrChange w:id="23978" w:author="Στάθης Καπ" w:date="2023-03-03T06:27:00Z">
              <w:tcPr>
                <w:tcW w:w="560" w:type="dxa"/>
              </w:tcPr>
            </w:tcPrChange>
          </w:tcPr>
          <w:p w14:paraId="45173DD9" w14:textId="78DA10D2" w:rsidR="00C87CFE" w:rsidRPr="00CD1347" w:rsidRDefault="00C87CFE" w:rsidP="00C87CFE">
            <w:pPr>
              <w:jc w:val="center"/>
              <w:rPr>
                <w:ins w:id="23979" w:author="Στάθης Καπ" w:date="2023-03-03T04:01:00Z"/>
                <w:rFonts w:cstheme="minorHAnsi"/>
                <w:sz w:val="16"/>
                <w:szCs w:val="16"/>
              </w:rPr>
            </w:pPr>
            <w:ins w:id="23980" w:author="Στάθης Καπ" w:date="2023-03-03T06:23:00Z">
              <w:r>
                <w:rPr>
                  <w:rFonts w:ascii="Calibri" w:hAnsi="Calibri" w:cs="Calibri"/>
                  <w:color w:val="000000"/>
                  <w:sz w:val="16"/>
                  <w:szCs w:val="16"/>
                </w:rPr>
                <w:t>953</w:t>
              </w:r>
            </w:ins>
          </w:p>
        </w:tc>
        <w:tc>
          <w:tcPr>
            <w:tcW w:w="855" w:type="dxa"/>
            <w:vAlign w:val="center"/>
            <w:tcPrChange w:id="23981" w:author="Στάθης Καπ" w:date="2023-03-03T06:27:00Z">
              <w:tcPr>
                <w:tcW w:w="855" w:type="dxa"/>
              </w:tcPr>
            </w:tcPrChange>
          </w:tcPr>
          <w:p w14:paraId="27AC831A" w14:textId="660C70DC" w:rsidR="00C87CFE" w:rsidRPr="00CD1347" w:rsidRDefault="00C87CFE" w:rsidP="00C87CFE">
            <w:pPr>
              <w:jc w:val="center"/>
              <w:rPr>
                <w:ins w:id="23982" w:author="Στάθης Καπ" w:date="2023-03-03T04:01:00Z"/>
                <w:rFonts w:cstheme="minorHAnsi"/>
                <w:sz w:val="16"/>
                <w:szCs w:val="16"/>
              </w:rPr>
            </w:pPr>
            <w:ins w:id="23983" w:author="Στάθης Καπ" w:date="2023-03-03T06:23:00Z">
              <w:r>
                <w:rPr>
                  <w:rFonts w:ascii="Calibri" w:hAnsi="Calibri" w:cs="Calibri"/>
                  <w:color w:val="000000"/>
                  <w:sz w:val="16"/>
                  <w:szCs w:val="16"/>
                </w:rPr>
                <w:t>935</w:t>
              </w:r>
            </w:ins>
          </w:p>
        </w:tc>
        <w:tc>
          <w:tcPr>
            <w:tcW w:w="544" w:type="dxa"/>
            <w:vAlign w:val="center"/>
            <w:tcPrChange w:id="23984" w:author="Στάθης Καπ" w:date="2023-03-03T06:27:00Z">
              <w:tcPr>
                <w:tcW w:w="544" w:type="dxa"/>
                <w:vAlign w:val="bottom"/>
              </w:tcPr>
            </w:tcPrChange>
          </w:tcPr>
          <w:p w14:paraId="202E4B0C" w14:textId="28C9EAAC" w:rsidR="00C87CFE" w:rsidRPr="00CD1347" w:rsidRDefault="00C87CFE" w:rsidP="00C87CFE">
            <w:pPr>
              <w:jc w:val="center"/>
              <w:rPr>
                <w:ins w:id="23985" w:author="Στάθης Καπ" w:date="2023-03-03T04:01:00Z"/>
                <w:rFonts w:cstheme="minorHAnsi"/>
                <w:sz w:val="16"/>
                <w:szCs w:val="16"/>
              </w:rPr>
            </w:pPr>
            <w:ins w:id="23986" w:author="Στάθης Καπ" w:date="2023-03-03T06:23:00Z">
              <w:r>
                <w:rPr>
                  <w:rFonts w:ascii="Calibri" w:hAnsi="Calibri" w:cs="Calibri"/>
                  <w:color w:val="000000"/>
                  <w:sz w:val="16"/>
                  <w:szCs w:val="16"/>
                </w:rPr>
                <w:t>877</w:t>
              </w:r>
            </w:ins>
          </w:p>
        </w:tc>
        <w:tc>
          <w:tcPr>
            <w:tcW w:w="621" w:type="dxa"/>
            <w:vAlign w:val="center"/>
            <w:tcPrChange w:id="23987" w:author="Στάθης Καπ" w:date="2023-03-03T06:27:00Z">
              <w:tcPr>
                <w:tcW w:w="621" w:type="dxa"/>
                <w:vAlign w:val="bottom"/>
              </w:tcPr>
            </w:tcPrChange>
          </w:tcPr>
          <w:p w14:paraId="2B01D398" w14:textId="625CF9A0" w:rsidR="00C87CFE" w:rsidRPr="00CD1347" w:rsidRDefault="00C87CFE" w:rsidP="00C87CFE">
            <w:pPr>
              <w:jc w:val="center"/>
              <w:rPr>
                <w:ins w:id="23988" w:author="Στάθης Καπ" w:date="2023-03-03T04:01:00Z"/>
                <w:rFonts w:cstheme="minorHAnsi"/>
                <w:sz w:val="16"/>
                <w:szCs w:val="16"/>
              </w:rPr>
            </w:pPr>
            <w:ins w:id="23989" w:author="Στάθης Καπ" w:date="2023-03-03T06:23:00Z">
              <w:r>
                <w:rPr>
                  <w:rFonts w:ascii="Calibri" w:hAnsi="Calibri" w:cs="Calibri"/>
                  <w:color w:val="000000"/>
                  <w:sz w:val="16"/>
                  <w:szCs w:val="16"/>
                </w:rPr>
                <w:t>0.67</w:t>
              </w:r>
            </w:ins>
          </w:p>
        </w:tc>
        <w:tc>
          <w:tcPr>
            <w:tcW w:w="669" w:type="dxa"/>
            <w:vAlign w:val="center"/>
            <w:tcPrChange w:id="23990" w:author="Στάθης Καπ" w:date="2023-03-03T06:27:00Z">
              <w:tcPr>
                <w:tcW w:w="669" w:type="dxa"/>
                <w:vAlign w:val="center"/>
              </w:tcPr>
            </w:tcPrChange>
          </w:tcPr>
          <w:p w14:paraId="001F2598" w14:textId="23E14F2F" w:rsidR="00C87CFE" w:rsidRPr="00CD1347" w:rsidRDefault="00C87CFE" w:rsidP="00C87CFE">
            <w:pPr>
              <w:jc w:val="center"/>
              <w:rPr>
                <w:ins w:id="23991" w:author="Στάθης Καπ" w:date="2023-03-03T04:01:00Z"/>
                <w:rFonts w:cstheme="minorHAnsi"/>
                <w:sz w:val="16"/>
                <w:szCs w:val="16"/>
              </w:rPr>
            </w:pPr>
            <w:ins w:id="23992" w:author="Στάθης Καπ" w:date="2023-03-03T06:23:00Z">
              <w:r>
                <w:rPr>
                  <w:rFonts w:ascii="Calibri" w:hAnsi="Calibri" w:cstheme="minorHAnsi"/>
                  <w:color w:val="000000"/>
                  <w:sz w:val="16"/>
                  <w:szCs w:val="16"/>
                </w:rPr>
                <w:t>7.97</w:t>
              </w:r>
            </w:ins>
          </w:p>
        </w:tc>
        <w:tc>
          <w:tcPr>
            <w:tcW w:w="543" w:type="dxa"/>
            <w:vAlign w:val="center"/>
            <w:tcPrChange w:id="23993" w:author="Στάθης Καπ" w:date="2023-03-03T06:27:00Z">
              <w:tcPr>
                <w:tcW w:w="543" w:type="dxa"/>
                <w:vAlign w:val="bottom"/>
              </w:tcPr>
            </w:tcPrChange>
          </w:tcPr>
          <w:p w14:paraId="45F1F49C" w14:textId="58B286BB" w:rsidR="00C87CFE" w:rsidRPr="00CD1347" w:rsidRDefault="00C87CFE" w:rsidP="00C87CFE">
            <w:pPr>
              <w:jc w:val="center"/>
              <w:rPr>
                <w:ins w:id="23994" w:author="Στάθης Καπ" w:date="2023-03-03T04:01:00Z"/>
                <w:rFonts w:cstheme="minorHAnsi"/>
                <w:sz w:val="16"/>
                <w:szCs w:val="16"/>
              </w:rPr>
            </w:pPr>
            <w:ins w:id="23995" w:author="Στάθης Καπ" w:date="2023-03-03T06:23:00Z">
              <w:r>
                <w:rPr>
                  <w:rFonts w:ascii="Calibri" w:hAnsi="Calibri" w:cs="Calibri"/>
                  <w:color w:val="000000"/>
                  <w:sz w:val="16"/>
                  <w:szCs w:val="16"/>
                </w:rPr>
                <w:t>772</w:t>
              </w:r>
            </w:ins>
          </w:p>
        </w:tc>
        <w:tc>
          <w:tcPr>
            <w:tcW w:w="621" w:type="dxa"/>
            <w:vAlign w:val="center"/>
            <w:tcPrChange w:id="23996" w:author="Στάθης Καπ" w:date="2023-03-03T06:27:00Z">
              <w:tcPr>
                <w:tcW w:w="621" w:type="dxa"/>
                <w:vAlign w:val="bottom"/>
              </w:tcPr>
            </w:tcPrChange>
          </w:tcPr>
          <w:p w14:paraId="6E41EDF2" w14:textId="782214F9" w:rsidR="00C87CFE" w:rsidRPr="00CD1347" w:rsidRDefault="00C87CFE" w:rsidP="00C87CFE">
            <w:pPr>
              <w:jc w:val="center"/>
              <w:rPr>
                <w:ins w:id="23997" w:author="Στάθης Καπ" w:date="2023-03-03T04:01:00Z"/>
                <w:rFonts w:cstheme="minorHAnsi"/>
                <w:sz w:val="16"/>
                <w:szCs w:val="16"/>
              </w:rPr>
            </w:pPr>
            <w:ins w:id="23998" w:author="Στάθης Καπ" w:date="2023-03-03T06:23:00Z">
              <w:r>
                <w:rPr>
                  <w:rFonts w:ascii="Calibri" w:hAnsi="Calibri" w:cs="Calibri"/>
                  <w:color w:val="000000"/>
                  <w:sz w:val="16"/>
                  <w:szCs w:val="16"/>
                </w:rPr>
                <w:t>0.357</w:t>
              </w:r>
            </w:ins>
          </w:p>
        </w:tc>
        <w:tc>
          <w:tcPr>
            <w:tcW w:w="669" w:type="dxa"/>
            <w:vAlign w:val="center"/>
            <w:tcPrChange w:id="23999" w:author="Στάθης Καπ" w:date="2023-03-03T06:27:00Z">
              <w:tcPr>
                <w:tcW w:w="669" w:type="dxa"/>
                <w:vAlign w:val="center"/>
              </w:tcPr>
            </w:tcPrChange>
          </w:tcPr>
          <w:p w14:paraId="72524D01" w14:textId="4E8B96E8" w:rsidR="00C87CFE" w:rsidRPr="00CD1347" w:rsidRDefault="00C87CFE" w:rsidP="00C87CFE">
            <w:pPr>
              <w:jc w:val="center"/>
              <w:rPr>
                <w:ins w:id="24000" w:author="Στάθης Καπ" w:date="2023-03-03T04:01:00Z"/>
                <w:rFonts w:cstheme="minorHAnsi"/>
                <w:sz w:val="16"/>
                <w:szCs w:val="16"/>
              </w:rPr>
            </w:pPr>
            <w:ins w:id="24001" w:author="Στάθης Καπ" w:date="2023-03-03T06:23:00Z">
              <w:r>
                <w:rPr>
                  <w:rFonts w:ascii="Calibri" w:hAnsi="Calibri" w:cstheme="minorHAnsi"/>
                  <w:color w:val="000000"/>
                  <w:sz w:val="16"/>
                  <w:szCs w:val="16"/>
                </w:rPr>
                <w:t>11.97</w:t>
              </w:r>
            </w:ins>
          </w:p>
        </w:tc>
        <w:tc>
          <w:tcPr>
            <w:tcW w:w="508" w:type="dxa"/>
            <w:vAlign w:val="center"/>
            <w:tcPrChange w:id="24002" w:author="Στάθης Καπ" w:date="2023-03-03T06:27:00Z">
              <w:tcPr>
                <w:tcW w:w="508" w:type="dxa"/>
                <w:vAlign w:val="bottom"/>
              </w:tcPr>
            </w:tcPrChange>
          </w:tcPr>
          <w:p w14:paraId="5A611560" w14:textId="31875328" w:rsidR="00C87CFE" w:rsidRPr="00CD1347" w:rsidRDefault="00C87CFE" w:rsidP="00C87CFE">
            <w:pPr>
              <w:jc w:val="center"/>
              <w:rPr>
                <w:ins w:id="24003" w:author="Στάθης Καπ" w:date="2023-03-03T04:01:00Z"/>
                <w:rFonts w:cstheme="minorHAnsi"/>
                <w:sz w:val="16"/>
                <w:szCs w:val="16"/>
              </w:rPr>
            </w:pPr>
            <w:ins w:id="24004" w:author="Στάθης Καπ" w:date="2023-03-03T06:23:00Z">
              <w:r>
                <w:rPr>
                  <w:rFonts w:ascii="Calibri" w:hAnsi="Calibri" w:cs="Calibri"/>
                  <w:color w:val="000000"/>
                  <w:sz w:val="16"/>
                  <w:szCs w:val="16"/>
                </w:rPr>
                <w:t>707</w:t>
              </w:r>
            </w:ins>
          </w:p>
        </w:tc>
        <w:tc>
          <w:tcPr>
            <w:tcW w:w="541" w:type="dxa"/>
            <w:vAlign w:val="center"/>
            <w:tcPrChange w:id="24005" w:author="Στάθης Καπ" w:date="2023-03-03T06:27:00Z">
              <w:tcPr>
                <w:tcW w:w="541" w:type="dxa"/>
                <w:vAlign w:val="bottom"/>
              </w:tcPr>
            </w:tcPrChange>
          </w:tcPr>
          <w:p w14:paraId="597DE102" w14:textId="74DE38F1" w:rsidR="00C87CFE" w:rsidRPr="00CD1347" w:rsidRDefault="00C87CFE" w:rsidP="00C87CFE">
            <w:pPr>
              <w:jc w:val="center"/>
              <w:rPr>
                <w:ins w:id="24006" w:author="Στάθης Καπ" w:date="2023-03-03T04:01:00Z"/>
                <w:rFonts w:cstheme="minorHAnsi"/>
                <w:sz w:val="16"/>
                <w:szCs w:val="16"/>
              </w:rPr>
            </w:pPr>
            <w:ins w:id="24007" w:author="Στάθης Καπ" w:date="2023-03-03T06:23:00Z">
              <w:r>
                <w:rPr>
                  <w:rFonts w:ascii="Calibri" w:hAnsi="Calibri" w:cs="Calibri"/>
                  <w:color w:val="000000"/>
                  <w:sz w:val="16"/>
                  <w:szCs w:val="16"/>
                </w:rPr>
                <w:t>0.312</w:t>
              </w:r>
            </w:ins>
          </w:p>
        </w:tc>
        <w:tc>
          <w:tcPr>
            <w:tcW w:w="589" w:type="dxa"/>
            <w:vAlign w:val="center"/>
            <w:tcPrChange w:id="24008" w:author="Στάθης Καπ" w:date="2023-03-03T06:27:00Z">
              <w:tcPr>
                <w:tcW w:w="589" w:type="dxa"/>
                <w:vAlign w:val="center"/>
              </w:tcPr>
            </w:tcPrChange>
          </w:tcPr>
          <w:p w14:paraId="4D2E0176" w14:textId="0C3B6007" w:rsidR="00C87CFE" w:rsidRPr="00CD1347" w:rsidRDefault="00C87CFE" w:rsidP="00C87CFE">
            <w:pPr>
              <w:jc w:val="center"/>
              <w:rPr>
                <w:ins w:id="24009" w:author="Στάθης Καπ" w:date="2023-03-03T04:01:00Z"/>
                <w:rFonts w:cstheme="minorHAnsi"/>
                <w:sz w:val="16"/>
                <w:szCs w:val="16"/>
              </w:rPr>
            </w:pPr>
            <w:ins w:id="24010" w:author="Στάθης Καπ" w:date="2023-03-03T06:23:00Z">
              <w:r>
                <w:rPr>
                  <w:rFonts w:ascii="Calibri" w:hAnsi="Calibri" w:cstheme="minorHAnsi"/>
                  <w:color w:val="000000"/>
                  <w:sz w:val="16"/>
                  <w:szCs w:val="16"/>
                </w:rPr>
                <w:t>19.38</w:t>
              </w:r>
            </w:ins>
          </w:p>
        </w:tc>
        <w:tc>
          <w:tcPr>
            <w:tcW w:w="463" w:type="dxa"/>
            <w:vAlign w:val="center"/>
            <w:tcPrChange w:id="24011" w:author="Στάθης Καπ" w:date="2023-03-03T06:27:00Z">
              <w:tcPr>
                <w:tcW w:w="463" w:type="dxa"/>
                <w:vAlign w:val="bottom"/>
              </w:tcPr>
            </w:tcPrChange>
          </w:tcPr>
          <w:p w14:paraId="78FAEFBE" w14:textId="0AB169FE" w:rsidR="00C87CFE" w:rsidRPr="00CD1347" w:rsidRDefault="00C87CFE" w:rsidP="00C87CFE">
            <w:pPr>
              <w:jc w:val="center"/>
              <w:rPr>
                <w:ins w:id="24012" w:author="Στάθης Καπ" w:date="2023-03-03T04:01:00Z"/>
                <w:rFonts w:cstheme="minorHAnsi"/>
                <w:sz w:val="16"/>
                <w:szCs w:val="16"/>
              </w:rPr>
            </w:pPr>
            <w:ins w:id="24013" w:author="Στάθης Καπ" w:date="2023-03-03T06:23:00Z">
              <w:r>
                <w:rPr>
                  <w:rFonts w:ascii="Calibri" w:hAnsi="Calibri" w:cs="Calibri"/>
                  <w:color w:val="000000"/>
                  <w:sz w:val="16"/>
                  <w:szCs w:val="16"/>
                </w:rPr>
                <w:t>704</w:t>
              </w:r>
            </w:ins>
          </w:p>
        </w:tc>
        <w:tc>
          <w:tcPr>
            <w:tcW w:w="541" w:type="dxa"/>
            <w:vAlign w:val="center"/>
            <w:tcPrChange w:id="24014" w:author="Στάθης Καπ" w:date="2023-03-03T06:27:00Z">
              <w:tcPr>
                <w:tcW w:w="541" w:type="dxa"/>
                <w:vAlign w:val="bottom"/>
              </w:tcPr>
            </w:tcPrChange>
          </w:tcPr>
          <w:p w14:paraId="4DCC5118" w14:textId="3AF86F75" w:rsidR="00C87CFE" w:rsidRPr="00CD1347" w:rsidRDefault="00C87CFE" w:rsidP="00C87CFE">
            <w:pPr>
              <w:jc w:val="center"/>
              <w:rPr>
                <w:ins w:id="24015" w:author="Στάθης Καπ" w:date="2023-03-03T04:01:00Z"/>
                <w:rFonts w:cstheme="minorHAnsi"/>
                <w:sz w:val="16"/>
                <w:szCs w:val="16"/>
              </w:rPr>
            </w:pPr>
            <w:ins w:id="24016" w:author="Στάθης Καπ" w:date="2023-03-03T06:23:00Z">
              <w:r>
                <w:rPr>
                  <w:rFonts w:ascii="Calibri" w:hAnsi="Calibri" w:cs="Calibri"/>
                  <w:color w:val="000000"/>
                  <w:sz w:val="16"/>
                  <w:szCs w:val="16"/>
                </w:rPr>
                <w:t>0.638</w:t>
              </w:r>
            </w:ins>
          </w:p>
        </w:tc>
        <w:tc>
          <w:tcPr>
            <w:tcW w:w="589" w:type="dxa"/>
            <w:vAlign w:val="center"/>
            <w:tcPrChange w:id="24017" w:author="Στάθης Καπ" w:date="2023-03-03T06:27:00Z">
              <w:tcPr>
                <w:tcW w:w="589" w:type="dxa"/>
                <w:vAlign w:val="center"/>
              </w:tcPr>
            </w:tcPrChange>
          </w:tcPr>
          <w:p w14:paraId="324FF656" w14:textId="67D8C12E" w:rsidR="00C87CFE" w:rsidRPr="00CD1347" w:rsidRDefault="00C87CFE" w:rsidP="00C87CFE">
            <w:pPr>
              <w:jc w:val="center"/>
              <w:rPr>
                <w:ins w:id="24018" w:author="Στάθης Καπ" w:date="2023-03-03T04:01:00Z"/>
                <w:rFonts w:cstheme="minorHAnsi"/>
                <w:sz w:val="16"/>
                <w:szCs w:val="16"/>
              </w:rPr>
            </w:pPr>
            <w:ins w:id="24019" w:author="Στάθης Καπ" w:date="2023-03-03T06:23:00Z">
              <w:r>
                <w:rPr>
                  <w:rFonts w:ascii="Calibri" w:hAnsi="Calibri" w:cstheme="minorHAnsi"/>
                  <w:color w:val="000000"/>
                  <w:sz w:val="16"/>
                  <w:szCs w:val="16"/>
                </w:rPr>
                <w:t>19.73</w:t>
              </w:r>
            </w:ins>
          </w:p>
        </w:tc>
      </w:tr>
      <w:tr w:rsidR="00C87CFE" w:rsidRPr="00BB05AC" w14:paraId="77FFFD96" w14:textId="77777777" w:rsidTr="00F03C40">
        <w:tblPrEx>
          <w:tblW w:w="0" w:type="auto"/>
          <w:tblBorders>
            <w:insideH w:val="none" w:sz="0" w:space="0" w:color="auto"/>
            <w:insideV w:val="none" w:sz="0" w:space="0" w:color="auto"/>
          </w:tblBorders>
          <w:tblCellMar>
            <w:left w:w="0" w:type="dxa"/>
            <w:right w:w="0" w:type="dxa"/>
          </w:tblCellMar>
          <w:tblPrExChange w:id="2402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021" w:author="Στάθης Καπ" w:date="2023-03-03T04:01:00Z"/>
        </w:trPr>
        <w:tc>
          <w:tcPr>
            <w:tcW w:w="515" w:type="dxa"/>
            <w:tcBorders>
              <w:top w:val="nil"/>
              <w:bottom w:val="nil"/>
              <w:right w:val="single" w:sz="4" w:space="0" w:color="auto"/>
            </w:tcBorders>
            <w:shd w:val="clear" w:color="auto" w:fill="E7E6E6" w:themeFill="background2"/>
            <w:vAlign w:val="bottom"/>
            <w:tcPrChange w:id="24022" w:author="Στάθης Καπ" w:date="2023-03-03T06:27:00Z">
              <w:tcPr>
                <w:tcW w:w="515" w:type="dxa"/>
                <w:vAlign w:val="bottom"/>
              </w:tcPr>
            </w:tcPrChange>
          </w:tcPr>
          <w:p w14:paraId="58E665E9" w14:textId="472D48ED" w:rsidR="00C87CFE" w:rsidRPr="00CD1347" w:rsidRDefault="00C87CFE" w:rsidP="00C87CFE">
            <w:pPr>
              <w:jc w:val="center"/>
              <w:rPr>
                <w:ins w:id="24023" w:author="Στάθης Καπ" w:date="2023-03-03T04:01:00Z"/>
                <w:sz w:val="16"/>
                <w:szCs w:val="16"/>
              </w:rPr>
            </w:pPr>
            <w:ins w:id="24024" w:author="Στάθης Καπ" w:date="2023-03-03T04:08:00Z">
              <w:r w:rsidRPr="00CD1347">
                <w:rPr>
                  <w:rFonts w:ascii="Calibri" w:hAnsi="Calibri" w:cs="Calibri"/>
                  <w:color w:val="000000"/>
                  <w:sz w:val="16"/>
                  <w:szCs w:val="16"/>
                  <w:rPrChange w:id="24025" w:author="Στάθης Καπ" w:date="2023-03-03T04:10:00Z">
                    <w:rPr>
                      <w:rFonts w:ascii="Calibri" w:hAnsi="Calibri" w:cs="Calibri"/>
                      <w:color w:val="000000"/>
                      <w:sz w:val="18"/>
                      <w:szCs w:val="18"/>
                    </w:rPr>
                  </w:rPrChange>
                </w:rPr>
                <w:t>r112</w:t>
              </w:r>
            </w:ins>
          </w:p>
        </w:tc>
        <w:tc>
          <w:tcPr>
            <w:tcW w:w="560" w:type="dxa"/>
            <w:tcBorders>
              <w:left w:val="single" w:sz="4" w:space="0" w:color="auto"/>
            </w:tcBorders>
            <w:vAlign w:val="center"/>
            <w:tcPrChange w:id="24026" w:author="Στάθης Καπ" w:date="2023-03-03T06:27:00Z">
              <w:tcPr>
                <w:tcW w:w="560" w:type="dxa"/>
              </w:tcPr>
            </w:tcPrChange>
          </w:tcPr>
          <w:p w14:paraId="19E08F09" w14:textId="70FA41B1" w:rsidR="00C87CFE" w:rsidRPr="00CD1347" w:rsidRDefault="00C87CFE" w:rsidP="00C87CFE">
            <w:pPr>
              <w:jc w:val="center"/>
              <w:rPr>
                <w:ins w:id="24027" w:author="Στάθης Καπ" w:date="2023-03-03T04:01:00Z"/>
                <w:rFonts w:cstheme="minorHAnsi"/>
                <w:sz w:val="16"/>
                <w:szCs w:val="16"/>
              </w:rPr>
            </w:pPr>
            <w:ins w:id="24028" w:author="Στάθης Καπ" w:date="2023-03-03T06:23:00Z">
              <w:r>
                <w:rPr>
                  <w:rFonts w:ascii="Calibri" w:hAnsi="Calibri" w:cs="Calibri"/>
                  <w:color w:val="000000"/>
                  <w:sz w:val="16"/>
                  <w:szCs w:val="16"/>
                </w:rPr>
                <w:t>974</w:t>
              </w:r>
            </w:ins>
          </w:p>
        </w:tc>
        <w:tc>
          <w:tcPr>
            <w:tcW w:w="855" w:type="dxa"/>
            <w:vAlign w:val="center"/>
            <w:tcPrChange w:id="24029" w:author="Στάθης Καπ" w:date="2023-03-03T06:27:00Z">
              <w:tcPr>
                <w:tcW w:w="855" w:type="dxa"/>
              </w:tcPr>
            </w:tcPrChange>
          </w:tcPr>
          <w:p w14:paraId="56DC1B9E" w14:textId="477BBB62" w:rsidR="00C87CFE" w:rsidRPr="00CD1347" w:rsidRDefault="00C87CFE" w:rsidP="00C87CFE">
            <w:pPr>
              <w:jc w:val="center"/>
              <w:rPr>
                <w:ins w:id="24030" w:author="Στάθης Καπ" w:date="2023-03-03T04:01:00Z"/>
                <w:rFonts w:cstheme="minorHAnsi"/>
                <w:sz w:val="16"/>
                <w:szCs w:val="16"/>
              </w:rPr>
            </w:pPr>
            <w:ins w:id="24031" w:author="Στάθης Καπ" w:date="2023-03-03T06:23:00Z">
              <w:r>
                <w:rPr>
                  <w:rFonts w:ascii="Calibri" w:hAnsi="Calibri" w:cs="Calibri"/>
                  <w:color w:val="000000"/>
                  <w:sz w:val="16"/>
                  <w:szCs w:val="16"/>
                </w:rPr>
                <w:t>939</w:t>
              </w:r>
            </w:ins>
          </w:p>
        </w:tc>
        <w:tc>
          <w:tcPr>
            <w:tcW w:w="544" w:type="dxa"/>
            <w:vAlign w:val="center"/>
            <w:tcPrChange w:id="24032" w:author="Στάθης Καπ" w:date="2023-03-03T06:27:00Z">
              <w:tcPr>
                <w:tcW w:w="544" w:type="dxa"/>
                <w:vAlign w:val="bottom"/>
              </w:tcPr>
            </w:tcPrChange>
          </w:tcPr>
          <w:p w14:paraId="551C63F3" w14:textId="07368969" w:rsidR="00C87CFE" w:rsidRPr="00CD1347" w:rsidRDefault="00C87CFE" w:rsidP="00C87CFE">
            <w:pPr>
              <w:jc w:val="center"/>
              <w:rPr>
                <w:ins w:id="24033" w:author="Στάθης Καπ" w:date="2023-03-03T04:01:00Z"/>
                <w:rFonts w:cstheme="minorHAnsi"/>
                <w:sz w:val="16"/>
                <w:szCs w:val="16"/>
              </w:rPr>
            </w:pPr>
            <w:ins w:id="24034" w:author="Στάθης Καπ" w:date="2023-03-03T06:23:00Z">
              <w:r>
                <w:rPr>
                  <w:rFonts w:ascii="Calibri" w:hAnsi="Calibri" w:cs="Calibri"/>
                  <w:color w:val="000000"/>
                  <w:sz w:val="16"/>
                  <w:szCs w:val="16"/>
                </w:rPr>
                <w:t>894</w:t>
              </w:r>
            </w:ins>
          </w:p>
        </w:tc>
        <w:tc>
          <w:tcPr>
            <w:tcW w:w="621" w:type="dxa"/>
            <w:vAlign w:val="center"/>
            <w:tcPrChange w:id="24035" w:author="Στάθης Καπ" w:date="2023-03-03T06:27:00Z">
              <w:tcPr>
                <w:tcW w:w="621" w:type="dxa"/>
                <w:vAlign w:val="bottom"/>
              </w:tcPr>
            </w:tcPrChange>
          </w:tcPr>
          <w:p w14:paraId="3D333C2A" w14:textId="50095385" w:rsidR="00C87CFE" w:rsidRPr="00CD1347" w:rsidRDefault="00C87CFE" w:rsidP="00C87CFE">
            <w:pPr>
              <w:jc w:val="center"/>
              <w:rPr>
                <w:ins w:id="24036" w:author="Στάθης Καπ" w:date="2023-03-03T04:01:00Z"/>
                <w:rFonts w:cstheme="minorHAnsi"/>
                <w:sz w:val="16"/>
                <w:szCs w:val="16"/>
              </w:rPr>
            </w:pPr>
            <w:ins w:id="24037" w:author="Στάθης Καπ" w:date="2023-03-03T06:23:00Z">
              <w:r>
                <w:rPr>
                  <w:rFonts w:ascii="Calibri" w:hAnsi="Calibri" w:cs="Calibri"/>
                  <w:color w:val="000000"/>
                  <w:sz w:val="16"/>
                  <w:szCs w:val="16"/>
                </w:rPr>
                <w:t>0.728</w:t>
              </w:r>
            </w:ins>
          </w:p>
        </w:tc>
        <w:tc>
          <w:tcPr>
            <w:tcW w:w="669" w:type="dxa"/>
            <w:vAlign w:val="center"/>
            <w:tcPrChange w:id="24038" w:author="Στάθης Καπ" w:date="2023-03-03T06:27:00Z">
              <w:tcPr>
                <w:tcW w:w="669" w:type="dxa"/>
                <w:vAlign w:val="center"/>
              </w:tcPr>
            </w:tcPrChange>
          </w:tcPr>
          <w:p w14:paraId="7197FDC2" w14:textId="10D5FD3F" w:rsidR="00C87CFE" w:rsidRPr="00CD1347" w:rsidRDefault="00C87CFE" w:rsidP="00C87CFE">
            <w:pPr>
              <w:jc w:val="center"/>
              <w:rPr>
                <w:ins w:id="24039" w:author="Στάθης Καπ" w:date="2023-03-03T04:01:00Z"/>
                <w:rFonts w:cstheme="minorHAnsi"/>
                <w:sz w:val="16"/>
                <w:szCs w:val="16"/>
              </w:rPr>
            </w:pPr>
            <w:ins w:id="24040" w:author="Στάθης Καπ" w:date="2023-03-03T06:23:00Z">
              <w:r>
                <w:rPr>
                  <w:rFonts w:ascii="Calibri" w:hAnsi="Calibri" w:cstheme="minorHAnsi"/>
                  <w:color w:val="000000"/>
                  <w:sz w:val="16"/>
                  <w:szCs w:val="16"/>
                </w:rPr>
                <w:t>8.21</w:t>
              </w:r>
            </w:ins>
          </w:p>
        </w:tc>
        <w:tc>
          <w:tcPr>
            <w:tcW w:w="543" w:type="dxa"/>
            <w:vAlign w:val="center"/>
            <w:tcPrChange w:id="24041" w:author="Στάθης Καπ" w:date="2023-03-03T06:27:00Z">
              <w:tcPr>
                <w:tcW w:w="543" w:type="dxa"/>
                <w:vAlign w:val="bottom"/>
              </w:tcPr>
            </w:tcPrChange>
          </w:tcPr>
          <w:p w14:paraId="6EEEE7E5" w14:textId="31EB9EBA" w:rsidR="00C87CFE" w:rsidRPr="00CD1347" w:rsidRDefault="00C87CFE" w:rsidP="00C87CFE">
            <w:pPr>
              <w:jc w:val="center"/>
              <w:rPr>
                <w:ins w:id="24042" w:author="Στάθης Καπ" w:date="2023-03-03T04:01:00Z"/>
                <w:rFonts w:cstheme="minorHAnsi"/>
                <w:sz w:val="16"/>
                <w:szCs w:val="16"/>
              </w:rPr>
            </w:pPr>
            <w:ins w:id="24043" w:author="Στάθης Καπ" w:date="2023-03-03T06:23:00Z">
              <w:r>
                <w:rPr>
                  <w:rFonts w:ascii="Calibri" w:hAnsi="Calibri" w:cs="Calibri"/>
                  <w:color w:val="000000"/>
                  <w:sz w:val="16"/>
                  <w:szCs w:val="16"/>
                </w:rPr>
                <w:t>855</w:t>
              </w:r>
            </w:ins>
          </w:p>
        </w:tc>
        <w:tc>
          <w:tcPr>
            <w:tcW w:w="621" w:type="dxa"/>
            <w:vAlign w:val="center"/>
            <w:tcPrChange w:id="24044" w:author="Στάθης Καπ" w:date="2023-03-03T06:27:00Z">
              <w:tcPr>
                <w:tcW w:w="621" w:type="dxa"/>
                <w:vAlign w:val="bottom"/>
              </w:tcPr>
            </w:tcPrChange>
          </w:tcPr>
          <w:p w14:paraId="5E433619" w14:textId="0956AF99" w:rsidR="00C87CFE" w:rsidRPr="00CD1347" w:rsidRDefault="00C87CFE" w:rsidP="00C87CFE">
            <w:pPr>
              <w:jc w:val="center"/>
              <w:rPr>
                <w:ins w:id="24045" w:author="Στάθης Καπ" w:date="2023-03-03T04:01:00Z"/>
                <w:rFonts w:cstheme="minorHAnsi"/>
                <w:sz w:val="16"/>
                <w:szCs w:val="16"/>
              </w:rPr>
            </w:pPr>
            <w:ins w:id="24046" w:author="Στάθης Καπ" w:date="2023-03-03T06:23:00Z">
              <w:r>
                <w:rPr>
                  <w:rFonts w:ascii="Calibri" w:hAnsi="Calibri" w:cs="Calibri"/>
                  <w:color w:val="000000"/>
                  <w:sz w:val="16"/>
                  <w:szCs w:val="16"/>
                </w:rPr>
                <w:t>0.387</w:t>
              </w:r>
            </w:ins>
          </w:p>
        </w:tc>
        <w:tc>
          <w:tcPr>
            <w:tcW w:w="669" w:type="dxa"/>
            <w:vAlign w:val="center"/>
            <w:tcPrChange w:id="24047" w:author="Στάθης Καπ" w:date="2023-03-03T06:27:00Z">
              <w:tcPr>
                <w:tcW w:w="669" w:type="dxa"/>
                <w:vAlign w:val="center"/>
              </w:tcPr>
            </w:tcPrChange>
          </w:tcPr>
          <w:p w14:paraId="537F4B4D" w14:textId="5D9B4956" w:rsidR="00C87CFE" w:rsidRPr="00CD1347" w:rsidRDefault="00C87CFE" w:rsidP="00C87CFE">
            <w:pPr>
              <w:jc w:val="center"/>
              <w:rPr>
                <w:ins w:id="24048" w:author="Στάθης Καπ" w:date="2023-03-03T04:01:00Z"/>
                <w:rFonts w:cstheme="minorHAnsi"/>
                <w:sz w:val="16"/>
                <w:szCs w:val="16"/>
              </w:rPr>
            </w:pPr>
            <w:ins w:id="24049" w:author="Στάθης Καπ" w:date="2023-03-03T06:23:00Z">
              <w:r>
                <w:rPr>
                  <w:rFonts w:ascii="Calibri" w:hAnsi="Calibri" w:cstheme="minorHAnsi"/>
                  <w:color w:val="000000"/>
                  <w:sz w:val="16"/>
                  <w:szCs w:val="16"/>
                </w:rPr>
                <w:t>4.36</w:t>
              </w:r>
            </w:ins>
          </w:p>
        </w:tc>
        <w:tc>
          <w:tcPr>
            <w:tcW w:w="508" w:type="dxa"/>
            <w:vAlign w:val="center"/>
            <w:tcPrChange w:id="24050" w:author="Στάθης Καπ" w:date="2023-03-03T06:27:00Z">
              <w:tcPr>
                <w:tcW w:w="508" w:type="dxa"/>
                <w:vAlign w:val="bottom"/>
              </w:tcPr>
            </w:tcPrChange>
          </w:tcPr>
          <w:p w14:paraId="5578AA3B" w14:textId="626DF899" w:rsidR="00C87CFE" w:rsidRPr="00CD1347" w:rsidRDefault="00C87CFE" w:rsidP="00C87CFE">
            <w:pPr>
              <w:jc w:val="center"/>
              <w:rPr>
                <w:ins w:id="24051" w:author="Στάθης Καπ" w:date="2023-03-03T04:01:00Z"/>
                <w:rFonts w:cstheme="minorHAnsi"/>
                <w:sz w:val="16"/>
                <w:szCs w:val="16"/>
              </w:rPr>
            </w:pPr>
            <w:ins w:id="24052" w:author="Στάθης Καπ" w:date="2023-03-03T06:23:00Z">
              <w:r>
                <w:rPr>
                  <w:rFonts w:ascii="Calibri" w:hAnsi="Calibri" w:cs="Calibri"/>
                  <w:color w:val="000000"/>
                  <w:sz w:val="16"/>
                  <w:szCs w:val="16"/>
                </w:rPr>
                <w:t>776</w:t>
              </w:r>
            </w:ins>
          </w:p>
        </w:tc>
        <w:tc>
          <w:tcPr>
            <w:tcW w:w="541" w:type="dxa"/>
            <w:vAlign w:val="center"/>
            <w:tcPrChange w:id="24053" w:author="Στάθης Καπ" w:date="2023-03-03T06:27:00Z">
              <w:tcPr>
                <w:tcW w:w="541" w:type="dxa"/>
                <w:vAlign w:val="bottom"/>
              </w:tcPr>
            </w:tcPrChange>
          </w:tcPr>
          <w:p w14:paraId="11276A6F" w14:textId="49CAC4BD" w:rsidR="00C87CFE" w:rsidRPr="00CD1347" w:rsidRDefault="00C87CFE" w:rsidP="00C87CFE">
            <w:pPr>
              <w:jc w:val="center"/>
              <w:rPr>
                <w:ins w:id="24054" w:author="Στάθης Καπ" w:date="2023-03-03T04:01:00Z"/>
                <w:rFonts w:cstheme="minorHAnsi"/>
                <w:sz w:val="16"/>
                <w:szCs w:val="16"/>
              </w:rPr>
            </w:pPr>
            <w:ins w:id="24055" w:author="Στάθης Καπ" w:date="2023-03-03T06:23:00Z">
              <w:r>
                <w:rPr>
                  <w:rFonts w:ascii="Calibri" w:hAnsi="Calibri" w:cs="Calibri"/>
                  <w:color w:val="000000"/>
                  <w:sz w:val="16"/>
                  <w:szCs w:val="16"/>
                </w:rPr>
                <w:t>0.323</w:t>
              </w:r>
            </w:ins>
          </w:p>
        </w:tc>
        <w:tc>
          <w:tcPr>
            <w:tcW w:w="589" w:type="dxa"/>
            <w:vAlign w:val="center"/>
            <w:tcPrChange w:id="24056" w:author="Στάθης Καπ" w:date="2023-03-03T06:27:00Z">
              <w:tcPr>
                <w:tcW w:w="589" w:type="dxa"/>
                <w:vAlign w:val="center"/>
              </w:tcPr>
            </w:tcPrChange>
          </w:tcPr>
          <w:p w14:paraId="302AE55D" w14:textId="02EA6453" w:rsidR="00C87CFE" w:rsidRPr="00CD1347" w:rsidRDefault="00C87CFE" w:rsidP="00C87CFE">
            <w:pPr>
              <w:jc w:val="center"/>
              <w:rPr>
                <w:ins w:id="24057" w:author="Στάθης Καπ" w:date="2023-03-03T04:01:00Z"/>
                <w:rFonts w:cstheme="minorHAnsi"/>
                <w:sz w:val="16"/>
                <w:szCs w:val="16"/>
              </w:rPr>
            </w:pPr>
            <w:ins w:id="24058" w:author="Στάθης Καπ" w:date="2023-03-03T06:23:00Z">
              <w:r>
                <w:rPr>
                  <w:rFonts w:ascii="Calibri" w:hAnsi="Calibri" w:cstheme="minorHAnsi"/>
                  <w:color w:val="000000"/>
                  <w:sz w:val="16"/>
                  <w:szCs w:val="16"/>
                </w:rPr>
                <w:t>13.2</w:t>
              </w:r>
            </w:ins>
          </w:p>
        </w:tc>
        <w:tc>
          <w:tcPr>
            <w:tcW w:w="463" w:type="dxa"/>
            <w:vAlign w:val="center"/>
            <w:tcPrChange w:id="24059" w:author="Στάθης Καπ" w:date="2023-03-03T06:27:00Z">
              <w:tcPr>
                <w:tcW w:w="463" w:type="dxa"/>
                <w:vAlign w:val="bottom"/>
              </w:tcPr>
            </w:tcPrChange>
          </w:tcPr>
          <w:p w14:paraId="78ADEDBC" w14:textId="209FE9CD" w:rsidR="00C87CFE" w:rsidRPr="00CD1347" w:rsidRDefault="00C87CFE" w:rsidP="00C87CFE">
            <w:pPr>
              <w:jc w:val="center"/>
              <w:rPr>
                <w:ins w:id="24060" w:author="Στάθης Καπ" w:date="2023-03-03T04:01:00Z"/>
                <w:rFonts w:cstheme="minorHAnsi"/>
                <w:sz w:val="16"/>
                <w:szCs w:val="16"/>
              </w:rPr>
            </w:pPr>
            <w:ins w:id="24061" w:author="Στάθης Καπ" w:date="2023-03-03T06:23:00Z">
              <w:r>
                <w:rPr>
                  <w:rFonts w:ascii="Calibri" w:hAnsi="Calibri" w:cs="Calibri"/>
                  <w:color w:val="000000"/>
                  <w:sz w:val="16"/>
                  <w:szCs w:val="16"/>
                </w:rPr>
                <w:t>751</w:t>
              </w:r>
            </w:ins>
          </w:p>
        </w:tc>
        <w:tc>
          <w:tcPr>
            <w:tcW w:w="541" w:type="dxa"/>
            <w:vAlign w:val="center"/>
            <w:tcPrChange w:id="24062" w:author="Στάθης Καπ" w:date="2023-03-03T06:27:00Z">
              <w:tcPr>
                <w:tcW w:w="541" w:type="dxa"/>
                <w:vAlign w:val="bottom"/>
              </w:tcPr>
            </w:tcPrChange>
          </w:tcPr>
          <w:p w14:paraId="4386340A" w14:textId="7400D72E" w:rsidR="00C87CFE" w:rsidRPr="00CD1347" w:rsidRDefault="00C87CFE" w:rsidP="00C87CFE">
            <w:pPr>
              <w:jc w:val="center"/>
              <w:rPr>
                <w:ins w:id="24063" w:author="Στάθης Καπ" w:date="2023-03-03T04:01:00Z"/>
                <w:rFonts w:cstheme="minorHAnsi"/>
                <w:sz w:val="16"/>
                <w:szCs w:val="16"/>
              </w:rPr>
            </w:pPr>
            <w:ins w:id="24064" w:author="Στάθης Καπ" w:date="2023-03-03T06:23:00Z">
              <w:r>
                <w:rPr>
                  <w:rFonts w:ascii="Calibri" w:hAnsi="Calibri" w:cs="Calibri"/>
                  <w:color w:val="000000"/>
                  <w:sz w:val="16"/>
                  <w:szCs w:val="16"/>
                </w:rPr>
                <w:t>0.328</w:t>
              </w:r>
            </w:ins>
          </w:p>
        </w:tc>
        <w:tc>
          <w:tcPr>
            <w:tcW w:w="589" w:type="dxa"/>
            <w:vAlign w:val="center"/>
            <w:tcPrChange w:id="24065" w:author="Στάθης Καπ" w:date="2023-03-03T06:27:00Z">
              <w:tcPr>
                <w:tcW w:w="589" w:type="dxa"/>
                <w:vAlign w:val="center"/>
              </w:tcPr>
            </w:tcPrChange>
          </w:tcPr>
          <w:p w14:paraId="0E874F75" w14:textId="5F4C060E" w:rsidR="00C87CFE" w:rsidRPr="00CD1347" w:rsidRDefault="00C87CFE" w:rsidP="00C87CFE">
            <w:pPr>
              <w:jc w:val="center"/>
              <w:rPr>
                <w:ins w:id="24066" w:author="Στάθης Καπ" w:date="2023-03-03T04:01:00Z"/>
                <w:rFonts w:cstheme="minorHAnsi"/>
                <w:sz w:val="16"/>
                <w:szCs w:val="16"/>
              </w:rPr>
            </w:pPr>
            <w:ins w:id="24067" w:author="Στάθης Καπ" w:date="2023-03-03T06:23:00Z">
              <w:r>
                <w:rPr>
                  <w:rFonts w:ascii="Calibri" w:hAnsi="Calibri" w:cstheme="minorHAnsi"/>
                  <w:color w:val="000000"/>
                  <w:sz w:val="16"/>
                  <w:szCs w:val="16"/>
                </w:rPr>
                <w:t>16</w:t>
              </w:r>
            </w:ins>
          </w:p>
        </w:tc>
      </w:tr>
      <w:tr w:rsidR="00C87CFE" w:rsidRPr="00BB05AC" w14:paraId="507BB873" w14:textId="77777777" w:rsidTr="00F03C40">
        <w:tblPrEx>
          <w:tblW w:w="0" w:type="auto"/>
          <w:tblBorders>
            <w:insideH w:val="none" w:sz="0" w:space="0" w:color="auto"/>
            <w:insideV w:val="none" w:sz="0" w:space="0" w:color="auto"/>
          </w:tblBorders>
          <w:tblCellMar>
            <w:left w:w="0" w:type="dxa"/>
            <w:right w:w="0" w:type="dxa"/>
          </w:tblCellMar>
          <w:tblPrExChange w:id="2406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069" w:author="Στάθης Καπ" w:date="2023-03-03T04:01:00Z"/>
        </w:trPr>
        <w:tc>
          <w:tcPr>
            <w:tcW w:w="515" w:type="dxa"/>
            <w:tcBorders>
              <w:top w:val="nil"/>
              <w:bottom w:val="nil"/>
              <w:right w:val="single" w:sz="4" w:space="0" w:color="auto"/>
            </w:tcBorders>
            <w:shd w:val="clear" w:color="auto" w:fill="E7E6E6" w:themeFill="background2"/>
            <w:vAlign w:val="bottom"/>
            <w:tcPrChange w:id="24070" w:author="Στάθης Καπ" w:date="2023-03-03T06:27:00Z">
              <w:tcPr>
                <w:tcW w:w="515" w:type="dxa"/>
                <w:vAlign w:val="bottom"/>
              </w:tcPr>
            </w:tcPrChange>
          </w:tcPr>
          <w:p w14:paraId="32B06BA3" w14:textId="53E67E3E" w:rsidR="00C87CFE" w:rsidRPr="00CD1347" w:rsidRDefault="00C87CFE" w:rsidP="00C87CFE">
            <w:pPr>
              <w:jc w:val="center"/>
              <w:rPr>
                <w:ins w:id="24071" w:author="Στάθης Καπ" w:date="2023-03-03T04:01:00Z"/>
                <w:sz w:val="16"/>
                <w:szCs w:val="16"/>
              </w:rPr>
            </w:pPr>
            <w:ins w:id="24072" w:author="Στάθης Καπ" w:date="2023-03-03T04:08:00Z">
              <w:r w:rsidRPr="00CD1347">
                <w:rPr>
                  <w:rFonts w:ascii="Calibri" w:hAnsi="Calibri" w:cs="Calibri"/>
                  <w:color w:val="000000"/>
                  <w:sz w:val="16"/>
                  <w:szCs w:val="16"/>
                  <w:rPrChange w:id="24073" w:author="Στάθης Καπ" w:date="2023-03-03T04:10:00Z">
                    <w:rPr>
                      <w:rFonts w:ascii="Calibri" w:hAnsi="Calibri" w:cs="Calibri"/>
                      <w:color w:val="000000"/>
                      <w:sz w:val="18"/>
                      <w:szCs w:val="18"/>
                    </w:rPr>
                  </w:rPrChange>
                </w:rPr>
                <w:t>r201</w:t>
              </w:r>
            </w:ins>
          </w:p>
        </w:tc>
        <w:tc>
          <w:tcPr>
            <w:tcW w:w="560" w:type="dxa"/>
            <w:tcBorders>
              <w:left w:val="single" w:sz="4" w:space="0" w:color="auto"/>
            </w:tcBorders>
            <w:vAlign w:val="center"/>
            <w:tcPrChange w:id="24074" w:author="Στάθης Καπ" w:date="2023-03-03T06:27:00Z">
              <w:tcPr>
                <w:tcW w:w="560" w:type="dxa"/>
              </w:tcPr>
            </w:tcPrChange>
          </w:tcPr>
          <w:p w14:paraId="351E27B4" w14:textId="18970882" w:rsidR="00C87CFE" w:rsidRPr="00CD1347" w:rsidRDefault="00C87CFE" w:rsidP="00C87CFE">
            <w:pPr>
              <w:jc w:val="center"/>
              <w:rPr>
                <w:ins w:id="24075" w:author="Στάθης Καπ" w:date="2023-03-03T04:01:00Z"/>
                <w:rFonts w:cstheme="minorHAnsi"/>
                <w:sz w:val="16"/>
                <w:szCs w:val="16"/>
              </w:rPr>
            </w:pPr>
            <w:ins w:id="24076" w:author="Στάθης Καπ" w:date="2023-03-03T06:23:00Z">
              <w:r>
                <w:rPr>
                  <w:rFonts w:ascii="Calibri" w:hAnsi="Calibri" w:cs="Calibri"/>
                  <w:color w:val="000000"/>
                  <w:sz w:val="16"/>
                  <w:szCs w:val="16"/>
                </w:rPr>
                <w:t>1458</w:t>
              </w:r>
            </w:ins>
          </w:p>
        </w:tc>
        <w:tc>
          <w:tcPr>
            <w:tcW w:w="855" w:type="dxa"/>
            <w:vAlign w:val="center"/>
            <w:tcPrChange w:id="24077" w:author="Στάθης Καπ" w:date="2023-03-03T06:27:00Z">
              <w:tcPr>
                <w:tcW w:w="855" w:type="dxa"/>
              </w:tcPr>
            </w:tcPrChange>
          </w:tcPr>
          <w:p w14:paraId="60E5F5E9" w14:textId="0668C634" w:rsidR="00C87CFE" w:rsidRPr="00CD1347" w:rsidRDefault="00C87CFE" w:rsidP="00C87CFE">
            <w:pPr>
              <w:jc w:val="center"/>
              <w:rPr>
                <w:ins w:id="24078" w:author="Στάθης Καπ" w:date="2023-03-03T04:01:00Z"/>
                <w:rFonts w:cstheme="minorHAnsi"/>
                <w:sz w:val="16"/>
                <w:szCs w:val="16"/>
              </w:rPr>
            </w:pPr>
            <w:ins w:id="24079" w:author="Στάθης Καπ" w:date="2023-03-03T06:23:00Z">
              <w:r>
                <w:rPr>
                  <w:rFonts w:ascii="Calibri" w:hAnsi="Calibri" w:cs="Calibri"/>
                  <w:color w:val="000000"/>
                  <w:sz w:val="16"/>
                  <w:szCs w:val="16"/>
                </w:rPr>
                <w:t>1458</w:t>
              </w:r>
            </w:ins>
          </w:p>
        </w:tc>
        <w:tc>
          <w:tcPr>
            <w:tcW w:w="544" w:type="dxa"/>
            <w:vAlign w:val="center"/>
            <w:tcPrChange w:id="24080" w:author="Στάθης Καπ" w:date="2023-03-03T06:27:00Z">
              <w:tcPr>
                <w:tcW w:w="544" w:type="dxa"/>
                <w:vAlign w:val="bottom"/>
              </w:tcPr>
            </w:tcPrChange>
          </w:tcPr>
          <w:p w14:paraId="7117DD75" w14:textId="1A3ED1FA" w:rsidR="00C87CFE" w:rsidRPr="00CD1347" w:rsidRDefault="00C87CFE" w:rsidP="00C87CFE">
            <w:pPr>
              <w:jc w:val="center"/>
              <w:rPr>
                <w:ins w:id="24081" w:author="Στάθης Καπ" w:date="2023-03-03T04:01:00Z"/>
                <w:rFonts w:cstheme="minorHAnsi"/>
                <w:sz w:val="16"/>
                <w:szCs w:val="16"/>
              </w:rPr>
            </w:pPr>
            <w:ins w:id="24082" w:author="Στάθης Καπ" w:date="2023-03-03T06:23:00Z">
              <w:r>
                <w:rPr>
                  <w:rFonts w:ascii="Calibri" w:hAnsi="Calibri" w:cs="Calibri"/>
                  <w:color w:val="000000"/>
                  <w:sz w:val="16"/>
                  <w:szCs w:val="16"/>
                </w:rPr>
                <w:t>1458</w:t>
              </w:r>
            </w:ins>
          </w:p>
        </w:tc>
        <w:tc>
          <w:tcPr>
            <w:tcW w:w="621" w:type="dxa"/>
            <w:vAlign w:val="center"/>
            <w:tcPrChange w:id="24083" w:author="Στάθης Καπ" w:date="2023-03-03T06:27:00Z">
              <w:tcPr>
                <w:tcW w:w="621" w:type="dxa"/>
                <w:vAlign w:val="bottom"/>
              </w:tcPr>
            </w:tcPrChange>
          </w:tcPr>
          <w:p w14:paraId="3B97CE56" w14:textId="5A1E056B" w:rsidR="00C87CFE" w:rsidRPr="00CD1347" w:rsidRDefault="00C87CFE" w:rsidP="00C87CFE">
            <w:pPr>
              <w:jc w:val="center"/>
              <w:rPr>
                <w:ins w:id="24084" w:author="Στάθης Καπ" w:date="2023-03-03T04:01:00Z"/>
                <w:rFonts w:cstheme="minorHAnsi"/>
                <w:sz w:val="16"/>
                <w:szCs w:val="16"/>
              </w:rPr>
            </w:pPr>
            <w:ins w:id="24085" w:author="Στάθης Καπ" w:date="2023-03-03T06:23:00Z">
              <w:r>
                <w:rPr>
                  <w:rFonts w:ascii="Calibri" w:hAnsi="Calibri" w:cs="Calibri"/>
                  <w:color w:val="000000"/>
                  <w:sz w:val="16"/>
                  <w:szCs w:val="16"/>
                </w:rPr>
                <w:t>0.378</w:t>
              </w:r>
            </w:ins>
          </w:p>
        </w:tc>
        <w:tc>
          <w:tcPr>
            <w:tcW w:w="669" w:type="dxa"/>
            <w:vAlign w:val="center"/>
            <w:tcPrChange w:id="24086" w:author="Στάθης Καπ" w:date="2023-03-03T06:27:00Z">
              <w:tcPr>
                <w:tcW w:w="669" w:type="dxa"/>
                <w:vAlign w:val="center"/>
              </w:tcPr>
            </w:tcPrChange>
          </w:tcPr>
          <w:p w14:paraId="49D38465" w14:textId="4CC2B283" w:rsidR="00C87CFE" w:rsidRPr="00CD1347" w:rsidRDefault="00C87CFE" w:rsidP="00C87CFE">
            <w:pPr>
              <w:jc w:val="center"/>
              <w:rPr>
                <w:ins w:id="24087" w:author="Στάθης Καπ" w:date="2023-03-03T04:01:00Z"/>
                <w:rFonts w:cstheme="minorHAnsi"/>
                <w:sz w:val="16"/>
                <w:szCs w:val="16"/>
              </w:rPr>
            </w:pPr>
            <w:ins w:id="24088" w:author="Στάθης Καπ" w:date="2023-03-03T06:23:00Z">
              <w:r>
                <w:rPr>
                  <w:rFonts w:ascii="Calibri" w:hAnsi="Calibri" w:cstheme="minorHAnsi"/>
                  <w:color w:val="000000"/>
                  <w:sz w:val="16"/>
                  <w:szCs w:val="16"/>
                </w:rPr>
                <w:t>0</w:t>
              </w:r>
            </w:ins>
          </w:p>
        </w:tc>
        <w:tc>
          <w:tcPr>
            <w:tcW w:w="543" w:type="dxa"/>
            <w:vAlign w:val="center"/>
            <w:tcPrChange w:id="24089" w:author="Στάθης Καπ" w:date="2023-03-03T06:27:00Z">
              <w:tcPr>
                <w:tcW w:w="543" w:type="dxa"/>
                <w:vAlign w:val="bottom"/>
              </w:tcPr>
            </w:tcPrChange>
          </w:tcPr>
          <w:p w14:paraId="528AF7A6" w14:textId="17C46686" w:rsidR="00C87CFE" w:rsidRPr="00CD1347" w:rsidRDefault="00C87CFE" w:rsidP="00C87CFE">
            <w:pPr>
              <w:jc w:val="center"/>
              <w:rPr>
                <w:ins w:id="24090" w:author="Στάθης Καπ" w:date="2023-03-03T04:01:00Z"/>
                <w:rFonts w:cstheme="minorHAnsi"/>
                <w:sz w:val="16"/>
                <w:szCs w:val="16"/>
              </w:rPr>
            </w:pPr>
            <w:ins w:id="24091" w:author="Στάθης Καπ" w:date="2023-03-03T06:23:00Z">
              <w:r>
                <w:rPr>
                  <w:rFonts w:ascii="Calibri" w:hAnsi="Calibri" w:cs="Calibri"/>
                  <w:color w:val="000000"/>
                  <w:sz w:val="16"/>
                  <w:szCs w:val="16"/>
                </w:rPr>
                <w:t>1432</w:t>
              </w:r>
            </w:ins>
          </w:p>
        </w:tc>
        <w:tc>
          <w:tcPr>
            <w:tcW w:w="621" w:type="dxa"/>
            <w:vAlign w:val="center"/>
            <w:tcPrChange w:id="24092" w:author="Στάθης Καπ" w:date="2023-03-03T06:27:00Z">
              <w:tcPr>
                <w:tcW w:w="621" w:type="dxa"/>
                <w:vAlign w:val="bottom"/>
              </w:tcPr>
            </w:tcPrChange>
          </w:tcPr>
          <w:p w14:paraId="384B76CB" w14:textId="1949CA62" w:rsidR="00C87CFE" w:rsidRPr="00CD1347" w:rsidRDefault="00C87CFE" w:rsidP="00C87CFE">
            <w:pPr>
              <w:jc w:val="center"/>
              <w:rPr>
                <w:ins w:id="24093" w:author="Στάθης Καπ" w:date="2023-03-03T04:01:00Z"/>
                <w:rFonts w:cstheme="minorHAnsi"/>
                <w:sz w:val="16"/>
                <w:szCs w:val="16"/>
              </w:rPr>
            </w:pPr>
            <w:ins w:id="24094" w:author="Στάθης Καπ" w:date="2023-03-03T06:23:00Z">
              <w:r>
                <w:rPr>
                  <w:rFonts w:ascii="Calibri" w:hAnsi="Calibri" w:cs="Calibri"/>
                  <w:color w:val="000000"/>
                  <w:sz w:val="16"/>
                  <w:szCs w:val="16"/>
                </w:rPr>
                <w:t>0.334</w:t>
              </w:r>
            </w:ins>
          </w:p>
        </w:tc>
        <w:tc>
          <w:tcPr>
            <w:tcW w:w="669" w:type="dxa"/>
            <w:vAlign w:val="center"/>
            <w:tcPrChange w:id="24095" w:author="Στάθης Καπ" w:date="2023-03-03T06:27:00Z">
              <w:tcPr>
                <w:tcW w:w="669" w:type="dxa"/>
                <w:vAlign w:val="center"/>
              </w:tcPr>
            </w:tcPrChange>
          </w:tcPr>
          <w:p w14:paraId="42191B45" w14:textId="3EE5CDFF" w:rsidR="00C87CFE" w:rsidRPr="00CD1347" w:rsidRDefault="00C87CFE" w:rsidP="00C87CFE">
            <w:pPr>
              <w:jc w:val="center"/>
              <w:rPr>
                <w:ins w:id="24096" w:author="Στάθης Καπ" w:date="2023-03-03T04:01:00Z"/>
                <w:rFonts w:cstheme="minorHAnsi"/>
                <w:sz w:val="16"/>
                <w:szCs w:val="16"/>
              </w:rPr>
            </w:pPr>
            <w:ins w:id="24097" w:author="Στάθης Καπ" w:date="2023-03-03T06:23:00Z">
              <w:r>
                <w:rPr>
                  <w:rFonts w:ascii="Calibri" w:hAnsi="Calibri" w:cstheme="minorHAnsi"/>
                  <w:color w:val="000000"/>
                  <w:sz w:val="16"/>
                  <w:szCs w:val="16"/>
                </w:rPr>
                <w:t>1.78</w:t>
              </w:r>
            </w:ins>
          </w:p>
        </w:tc>
        <w:tc>
          <w:tcPr>
            <w:tcW w:w="508" w:type="dxa"/>
            <w:vAlign w:val="center"/>
            <w:tcPrChange w:id="24098" w:author="Στάθης Καπ" w:date="2023-03-03T06:27:00Z">
              <w:tcPr>
                <w:tcW w:w="508" w:type="dxa"/>
                <w:vAlign w:val="bottom"/>
              </w:tcPr>
            </w:tcPrChange>
          </w:tcPr>
          <w:p w14:paraId="5837F185" w14:textId="0B634692" w:rsidR="00C87CFE" w:rsidRPr="00CD1347" w:rsidRDefault="00C87CFE" w:rsidP="00C87CFE">
            <w:pPr>
              <w:jc w:val="center"/>
              <w:rPr>
                <w:ins w:id="24099" w:author="Στάθης Καπ" w:date="2023-03-03T04:01:00Z"/>
                <w:rFonts w:cstheme="minorHAnsi"/>
                <w:sz w:val="16"/>
                <w:szCs w:val="16"/>
              </w:rPr>
            </w:pPr>
            <w:ins w:id="24100" w:author="Στάθης Καπ" w:date="2023-03-03T06:23:00Z">
              <w:r>
                <w:rPr>
                  <w:rFonts w:ascii="Calibri" w:hAnsi="Calibri" w:cs="Calibri"/>
                  <w:color w:val="000000"/>
                  <w:sz w:val="16"/>
                  <w:szCs w:val="16"/>
                </w:rPr>
                <w:t>1455</w:t>
              </w:r>
            </w:ins>
          </w:p>
        </w:tc>
        <w:tc>
          <w:tcPr>
            <w:tcW w:w="541" w:type="dxa"/>
            <w:vAlign w:val="center"/>
            <w:tcPrChange w:id="24101" w:author="Στάθης Καπ" w:date="2023-03-03T06:27:00Z">
              <w:tcPr>
                <w:tcW w:w="541" w:type="dxa"/>
                <w:vAlign w:val="bottom"/>
              </w:tcPr>
            </w:tcPrChange>
          </w:tcPr>
          <w:p w14:paraId="753951C8" w14:textId="0D795CF1" w:rsidR="00C87CFE" w:rsidRPr="00CD1347" w:rsidRDefault="00C87CFE" w:rsidP="00C87CFE">
            <w:pPr>
              <w:jc w:val="center"/>
              <w:rPr>
                <w:ins w:id="24102" w:author="Στάθης Καπ" w:date="2023-03-03T04:01:00Z"/>
                <w:rFonts w:cstheme="minorHAnsi"/>
                <w:sz w:val="16"/>
                <w:szCs w:val="16"/>
              </w:rPr>
            </w:pPr>
            <w:ins w:id="24103" w:author="Στάθης Καπ" w:date="2023-03-03T06:23:00Z">
              <w:r>
                <w:rPr>
                  <w:rFonts w:ascii="Calibri" w:hAnsi="Calibri" w:cs="Calibri"/>
                  <w:color w:val="000000"/>
                  <w:sz w:val="16"/>
                  <w:szCs w:val="16"/>
                </w:rPr>
                <w:t>0.214</w:t>
              </w:r>
            </w:ins>
          </w:p>
        </w:tc>
        <w:tc>
          <w:tcPr>
            <w:tcW w:w="589" w:type="dxa"/>
            <w:vAlign w:val="center"/>
            <w:tcPrChange w:id="24104" w:author="Στάθης Καπ" w:date="2023-03-03T06:27:00Z">
              <w:tcPr>
                <w:tcW w:w="589" w:type="dxa"/>
                <w:vAlign w:val="center"/>
              </w:tcPr>
            </w:tcPrChange>
          </w:tcPr>
          <w:p w14:paraId="33035706" w14:textId="03EF328A" w:rsidR="00C87CFE" w:rsidRPr="00CD1347" w:rsidRDefault="00C87CFE" w:rsidP="00C87CFE">
            <w:pPr>
              <w:jc w:val="center"/>
              <w:rPr>
                <w:ins w:id="24105" w:author="Στάθης Καπ" w:date="2023-03-03T04:01:00Z"/>
                <w:rFonts w:cstheme="minorHAnsi"/>
                <w:sz w:val="16"/>
                <w:szCs w:val="16"/>
              </w:rPr>
            </w:pPr>
            <w:ins w:id="24106" w:author="Στάθης Καπ" w:date="2023-03-03T06:23:00Z">
              <w:r>
                <w:rPr>
                  <w:rFonts w:ascii="Calibri" w:hAnsi="Calibri" w:cstheme="minorHAnsi"/>
                  <w:color w:val="000000"/>
                  <w:sz w:val="16"/>
                  <w:szCs w:val="16"/>
                </w:rPr>
                <w:t>0.21</w:t>
              </w:r>
            </w:ins>
          </w:p>
        </w:tc>
        <w:tc>
          <w:tcPr>
            <w:tcW w:w="463" w:type="dxa"/>
            <w:vAlign w:val="center"/>
            <w:tcPrChange w:id="24107" w:author="Στάθης Καπ" w:date="2023-03-03T06:27:00Z">
              <w:tcPr>
                <w:tcW w:w="463" w:type="dxa"/>
                <w:vAlign w:val="bottom"/>
              </w:tcPr>
            </w:tcPrChange>
          </w:tcPr>
          <w:p w14:paraId="222E5447" w14:textId="6970B9AD" w:rsidR="00C87CFE" w:rsidRPr="00CD1347" w:rsidRDefault="00C87CFE" w:rsidP="00C87CFE">
            <w:pPr>
              <w:jc w:val="center"/>
              <w:rPr>
                <w:ins w:id="24108" w:author="Στάθης Καπ" w:date="2023-03-03T04:01:00Z"/>
                <w:rFonts w:cstheme="minorHAnsi"/>
                <w:sz w:val="16"/>
                <w:szCs w:val="16"/>
              </w:rPr>
            </w:pPr>
            <w:ins w:id="24109" w:author="Στάθης Καπ" w:date="2023-03-03T06:23:00Z">
              <w:r>
                <w:rPr>
                  <w:rFonts w:ascii="Calibri" w:hAnsi="Calibri" w:cs="Calibri"/>
                  <w:color w:val="000000"/>
                  <w:sz w:val="16"/>
                  <w:szCs w:val="16"/>
                </w:rPr>
                <w:t>1420</w:t>
              </w:r>
            </w:ins>
          </w:p>
        </w:tc>
        <w:tc>
          <w:tcPr>
            <w:tcW w:w="541" w:type="dxa"/>
            <w:vAlign w:val="center"/>
            <w:tcPrChange w:id="24110" w:author="Στάθης Καπ" w:date="2023-03-03T06:27:00Z">
              <w:tcPr>
                <w:tcW w:w="541" w:type="dxa"/>
                <w:vAlign w:val="bottom"/>
              </w:tcPr>
            </w:tcPrChange>
          </w:tcPr>
          <w:p w14:paraId="6663EC20" w14:textId="449D2AC1" w:rsidR="00C87CFE" w:rsidRPr="00CD1347" w:rsidRDefault="00C87CFE" w:rsidP="00C87CFE">
            <w:pPr>
              <w:jc w:val="center"/>
              <w:rPr>
                <w:ins w:id="24111" w:author="Στάθης Καπ" w:date="2023-03-03T04:01:00Z"/>
                <w:rFonts w:cstheme="minorHAnsi"/>
                <w:sz w:val="16"/>
                <w:szCs w:val="16"/>
              </w:rPr>
            </w:pPr>
            <w:ins w:id="24112" w:author="Στάθης Καπ" w:date="2023-03-03T06:23:00Z">
              <w:r>
                <w:rPr>
                  <w:rFonts w:ascii="Calibri" w:hAnsi="Calibri" w:cs="Calibri"/>
                  <w:color w:val="000000"/>
                  <w:sz w:val="16"/>
                  <w:szCs w:val="16"/>
                </w:rPr>
                <w:t>0.173</w:t>
              </w:r>
            </w:ins>
          </w:p>
        </w:tc>
        <w:tc>
          <w:tcPr>
            <w:tcW w:w="589" w:type="dxa"/>
            <w:vAlign w:val="center"/>
            <w:tcPrChange w:id="24113" w:author="Στάθης Καπ" w:date="2023-03-03T06:27:00Z">
              <w:tcPr>
                <w:tcW w:w="589" w:type="dxa"/>
                <w:vAlign w:val="center"/>
              </w:tcPr>
            </w:tcPrChange>
          </w:tcPr>
          <w:p w14:paraId="22667AA4" w14:textId="5C7E0195" w:rsidR="00C87CFE" w:rsidRPr="00CD1347" w:rsidRDefault="00C87CFE" w:rsidP="00C87CFE">
            <w:pPr>
              <w:jc w:val="center"/>
              <w:rPr>
                <w:ins w:id="24114" w:author="Στάθης Καπ" w:date="2023-03-03T04:01:00Z"/>
                <w:rFonts w:cstheme="minorHAnsi"/>
                <w:sz w:val="16"/>
                <w:szCs w:val="16"/>
              </w:rPr>
            </w:pPr>
            <w:ins w:id="24115" w:author="Στάθης Καπ" w:date="2023-03-03T06:23:00Z">
              <w:r>
                <w:rPr>
                  <w:rFonts w:ascii="Calibri" w:hAnsi="Calibri" w:cstheme="minorHAnsi"/>
                  <w:color w:val="000000"/>
                  <w:sz w:val="16"/>
                  <w:szCs w:val="16"/>
                </w:rPr>
                <w:t>2.61</w:t>
              </w:r>
            </w:ins>
          </w:p>
        </w:tc>
      </w:tr>
      <w:tr w:rsidR="00C87CFE" w:rsidRPr="00BB05AC" w14:paraId="102E1B1E" w14:textId="77777777" w:rsidTr="00F03C40">
        <w:tblPrEx>
          <w:tblW w:w="0" w:type="auto"/>
          <w:tblBorders>
            <w:insideH w:val="none" w:sz="0" w:space="0" w:color="auto"/>
            <w:insideV w:val="none" w:sz="0" w:space="0" w:color="auto"/>
          </w:tblBorders>
          <w:tblCellMar>
            <w:left w:w="0" w:type="dxa"/>
            <w:right w:w="0" w:type="dxa"/>
          </w:tblCellMar>
          <w:tblPrExChange w:id="2411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117" w:author="Στάθης Καπ" w:date="2023-03-03T04:01:00Z"/>
        </w:trPr>
        <w:tc>
          <w:tcPr>
            <w:tcW w:w="515" w:type="dxa"/>
            <w:tcBorders>
              <w:top w:val="nil"/>
              <w:bottom w:val="nil"/>
              <w:right w:val="single" w:sz="4" w:space="0" w:color="auto"/>
            </w:tcBorders>
            <w:shd w:val="clear" w:color="auto" w:fill="E7E6E6" w:themeFill="background2"/>
            <w:vAlign w:val="bottom"/>
            <w:tcPrChange w:id="24118" w:author="Στάθης Καπ" w:date="2023-03-03T06:27:00Z">
              <w:tcPr>
                <w:tcW w:w="515" w:type="dxa"/>
                <w:vAlign w:val="bottom"/>
              </w:tcPr>
            </w:tcPrChange>
          </w:tcPr>
          <w:p w14:paraId="355FE992" w14:textId="7C1988C8" w:rsidR="00C87CFE" w:rsidRPr="00CD1347" w:rsidRDefault="00C87CFE" w:rsidP="00C87CFE">
            <w:pPr>
              <w:jc w:val="center"/>
              <w:rPr>
                <w:ins w:id="24119" w:author="Στάθης Καπ" w:date="2023-03-03T04:01:00Z"/>
                <w:sz w:val="16"/>
                <w:szCs w:val="16"/>
              </w:rPr>
            </w:pPr>
            <w:ins w:id="24120" w:author="Στάθης Καπ" w:date="2023-03-03T04:08:00Z">
              <w:r w:rsidRPr="00CD1347">
                <w:rPr>
                  <w:rFonts w:ascii="Calibri" w:hAnsi="Calibri" w:cs="Calibri"/>
                  <w:color w:val="000000"/>
                  <w:sz w:val="16"/>
                  <w:szCs w:val="16"/>
                  <w:rPrChange w:id="24121" w:author="Στάθης Καπ" w:date="2023-03-03T04:10:00Z">
                    <w:rPr>
                      <w:rFonts w:ascii="Calibri" w:hAnsi="Calibri" w:cs="Calibri"/>
                      <w:color w:val="000000"/>
                      <w:sz w:val="18"/>
                      <w:szCs w:val="18"/>
                    </w:rPr>
                  </w:rPrChange>
                </w:rPr>
                <w:t>r202</w:t>
              </w:r>
            </w:ins>
          </w:p>
        </w:tc>
        <w:tc>
          <w:tcPr>
            <w:tcW w:w="560" w:type="dxa"/>
            <w:tcBorders>
              <w:left w:val="single" w:sz="4" w:space="0" w:color="auto"/>
            </w:tcBorders>
            <w:vAlign w:val="center"/>
            <w:tcPrChange w:id="24122" w:author="Στάθης Καπ" w:date="2023-03-03T06:27:00Z">
              <w:tcPr>
                <w:tcW w:w="560" w:type="dxa"/>
              </w:tcPr>
            </w:tcPrChange>
          </w:tcPr>
          <w:p w14:paraId="3B905F0E" w14:textId="1652C6C0" w:rsidR="00C87CFE" w:rsidRPr="00CD1347" w:rsidRDefault="00C87CFE" w:rsidP="00C87CFE">
            <w:pPr>
              <w:jc w:val="center"/>
              <w:rPr>
                <w:ins w:id="24123" w:author="Στάθης Καπ" w:date="2023-03-03T04:01:00Z"/>
                <w:rFonts w:cstheme="minorHAnsi"/>
                <w:sz w:val="16"/>
                <w:szCs w:val="16"/>
              </w:rPr>
            </w:pPr>
            <w:ins w:id="24124" w:author="Στάθης Καπ" w:date="2023-03-03T06:23:00Z">
              <w:r>
                <w:rPr>
                  <w:rFonts w:ascii="Calibri" w:hAnsi="Calibri" w:cs="Calibri"/>
                  <w:color w:val="000000"/>
                  <w:sz w:val="16"/>
                  <w:szCs w:val="16"/>
                </w:rPr>
                <w:t>1458</w:t>
              </w:r>
            </w:ins>
          </w:p>
        </w:tc>
        <w:tc>
          <w:tcPr>
            <w:tcW w:w="855" w:type="dxa"/>
            <w:vAlign w:val="center"/>
            <w:tcPrChange w:id="24125" w:author="Στάθης Καπ" w:date="2023-03-03T06:27:00Z">
              <w:tcPr>
                <w:tcW w:w="855" w:type="dxa"/>
              </w:tcPr>
            </w:tcPrChange>
          </w:tcPr>
          <w:p w14:paraId="2C9B6DD6" w14:textId="7D847688" w:rsidR="00C87CFE" w:rsidRPr="00CD1347" w:rsidRDefault="00C87CFE" w:rsidP="00C87CFE">
            <w:pPr>
              <w:jc w:val="center"/>
              <w:rPr>
                <w:ins w:id="24126" w:author="Στάθης Καπ" w:date="2023-03-03T04:01:00Z"/>
                <w:rFonts w:cstheme="minorHAnsi"/>
                <w:sz w:val="16"/>
                <w:szCs w:val="16"/>
              </w:rPr>
            </w:pPr>
            <w:ins w:id="24127" w:author="Στάθης Καπ" w:date="2023-03-03T06:23:00Z">
              <w:r>
                <w:rPr>
                  <w:rFonts w:ascii="Calibri" w:hAnsi="Calibri" w:cs="Calibri"/>
                  <w:color w:val="000000"/>
                  <w:sz w:val="16"/>
                  <w:szCs w:val="16"/>
                </w:rPr>
                <w:t>1458</w:t>
              </w:r>
            </w:ins>
          </w:p>
        </w:tc>
        <w:tc>
          <w:tcPr>
            <w:tcW w:w="544" w:type="dxa"/>
            <w:vAlign w:val="center"/>
            <w:tcPrChange w:id="24128" w:author="Στάθης Καπ" w:date="2023-03-03T06:27:00Z">
              <w:tcPr>
                <w:tcW w:w="544" w:type="dxa"/>
                <w:vAlign w:val="bottom"/>
              </w:tcPr>
            </w:tcPrChange>
          </w:tcPr>
          <w:p w14:paraId="61D164BC" w14:textId="4E784D8F" w:rsidR="00C87CFE" w:rsidRPr="00CD1347" w:rsidRDefault="00C87CFE" w:rsidP="00C87CFE">
            <w:pPr>
              <w:jc w:val="center"/>
              <w:rPr>
                <w:ins w:id="24129" w:author="Στάθης Καπ" w:date="2023-03-03T04:01:00Z"/>
                <w:rFonts w:cstheme="minorHAnsi"/>
                <w:sz w:val="16"/>
                <w:szCs w:val="16"/>
              </w:rPr>
            </w:pPr>
            <w:ins w:id="24130" w:author="Στάθης Καπ" w:date="2023-03-03T06:23:00Z">
              <w:r>
                <w:rPr>
                  <w:rFonts w:ascii="Calibri" w:hAnsi="Calibri" w:cs="Calibri"/>
                  <w:color w:val="000000"/>
                  <w:sz w:val="16"/>
                  <w:szCs w:val="16"/>
                </w:rPr>
                <w:t>1458</w:t>
              </w:r>
            </w:ins>
          </w:p>
        </w:tc>
        <w:tc>
          <w:tcPr>
            <w:tcW w:w="621" w:type="dxa"/>
            <w:vAlign w:val="center"/>
            <w:tcPrChange w:id="24131" w:author="Στάθης Καπ" w:date="2023-03-03T06:27:00Z">
              <w:tcPr>
                <w:tcW w:w="621" w:type="dxa"/>
                <w:vAlign w:val="bottom"/>
              </w:tcPr>
            </w:tcPrChange>
          </w:tcPr>
          <w:p w14:paraId="391270C4" w14:textId="6DA1751D" w:rsidR="00C87CFE" w:rsidRPr="00CD1347" w:rsidRDefault="00C87CFE" w:rsidP="00C87CFE">
            <w:pPr>
              <w:jc w:val="center"/>
              <w:rPr>
                <w:ins w:id="24132" w:author="Στάθης Καπ" w:date="2023-03-03T04:01:00Z"/>
                <w:rFonts w:cstheme="minorHAnsi"/>
                <w:sz w:val="16"/>
                <w:szCs w:val="16"/>
              </w:rPr>
            </w:pPr>
            <w:ins w:id="24133" w:author="Στάθης Καπ" w:date="2023-03-03T06:23:00Z">
              <w:r>
                <w:rPr>
                  <w:rFonts w:ascii="Calibri" w:hAnsi="Calibri" w:cs="Calibri"/>
                  <w:color w:val="000000"/>
                  <w:sz w:val="16"/>
                  <w:szCs w:val="16"/>
                </w:rPr>
                <w:t>0.222</w:t>
              </w:r>
            </w:ins>
          </w:p>
        </w:tc>
        <w:tc>
          <w:tcPr>
            <w:tcW w:w="669" w:type="dxa"/>
            <w:vAlign w:val="center"/>
            <w:tcPrChange w:id="24134" w:author="Στάθης Καπ" w:date="2023-03-03T06:27:00Z">
              <w:tcPr>
                <w:tcW w:w="669" w:type="dxa"/>
                <w:vAlign w:val="center"/>
              </w:tcPr>
            </w:tcPrChange>
          </w:tcPr>
          <w:p w14:paraId="137CDB55" w14:textId="6616C1E9" w:rsidR="00C87CFE" w:rsidRPr="00CD1347" w:rsidRDefault="00C87CFE" w:rsidP="00C87CFE">
            <w:pPr>
              <w:jc w:val="center"/>
              <w:rPr>
                <w:ins w:id="24135" w:author="Στάθης Καπ" w:date="2023-03-03T04:01:00Z"/>
                <w:rFonts w:cstheme="minorHAnsi"/>
                <w:sz w:val="16"/>
                <w:szCs w:val="16"/>
              </w:rPr>
            </w:pPr>
            <w:ins w:id="24136" w:author="Στάθης Καπ" w:date="2023-03-03T06:23:00Z">
              <w:r>
                <w:rPr>
                  <w:rFonts w:ascii="Calibri" w:hAnsi="Calibri" w:cstheme="minorHAnsi"/>
                  <w:color w:val="000000"/>
                  <w:sz w:val="16"/>
                  <w:szCs w:val="16"/>
                </w:rPr>
                <w:t>0</w:t>
              </w:r>
            </w:ins>
          </w:p>
        </w:tc>
        <w:tc>
          <w:tcPr>
            <w:tcW w:w="543" w:type="dxa"/>
            <w:vAlign w:val="center"/>
            <w:tcPrChange w:id="24137" w:author="Στάθης Καπ" w:date="2023-03-03T06:27:00Z">
              <w:tcPr>
                <w:tcW w:w="543" w:type="dxa"/>
                <w:vAlign w:val="bottom"/>
              </w:tcPr>
            </w:tcPrChange>
          </w:tcPr>
          <w:p w14:paraId="37F71456" w14:textId="061461E9" w:rsidR="00C87CFE" w:rsidRPr="00CD1347" w:rsidRDefault="00C87CFE" w:rsidP="00C87CFE">
            <w:pPr>
              <w:jc w:val="center"/>
              <w:rPr>
                <w:ins w:id="24138" w:author="Στάθης Καπ" w:date="2023-03-03T04:01:00Z"/>
                <w:rFonts w:cstheme="minorHAnsi"/>
                <w:sz w:val="16"/>
                <w:szCs w:val="16"/>
              </w:rPr>
            </w:pPr>
            <w:ins w:id="24139" w:author="Στάθης Καπ" w:date="2023-03-03T06:23:00Z">
              <w:r>
                <w:rPr>
                  <w:rFonts w:ascii="Calibri" w:hAnsi="Calibri" w:cs="Calibri"/>
                  <w:color w:val="000000"/>
                  <w:sz w:val="16"/>
                  <w:szCs w:val="16"/>
                </w:rPr>
                <w:t>1455</w:t>
              </w:r>
            </w:ins>
          </w:p>
        </w:tc>
        <w:tc>
          <w:tcPr>
            <w:tcW w:w="621" w:type="dxa"/>
            <w:vAlign w:val="center"/>
            <w:tcPrChange w:id="24140" w:author="Στάθης Καπ" w:date="2023-03-03T06:27:00Z">
              <w:tcPr>
                <w:tcW w:w="621" w:type="dxa"/>
                <w:vAlign w:val="bottom"/>
              </w:tcPr>
            </w:tcPrChange>
          </w:tcPr>
          <w:p w14:paraId="1CD3F386" w14:textId="4037E5DC" w:rsidR="00C87CFE" w:rsidRPr="00CD1347" w:rsidRDefault="00C87CFE" w:rsidP="00C87CFE">
            <w:pPr>
              <w:jc w:val="center"/>
              <w:rPr>
                <w:ins w:id="24141" w:author="Στάθης Καπ" w:date="2023-03-03T04:01:00Z"/>
                <w:rFonts w:cstheme="minorHAnsi"/>
                <w:sz w:val="16"/>
                <w:szCs w:val="16"/>
              </w:rPr>
            </w:pPr>
            <w:ins w:id="24142" w:author="Στάθης Καπ" w:date="2023-03-03T06:23:00Z">
              <w:r>
                <w:rPr>
                  <w:rFonts w:ascii="Calibri" w:hAnsi="Calibri" w:cs="Calibri"/>
                  <w:color w:val="000000"/>
                  <w:sz w:val="16"/>
                  <w:szCs w:val="16"/>
                </w:rPr>
                <w:t>0.132</w:t>
              </w:r>
            </w:ins>
          </w:p>
        </w:tc>
        <w:tc>
          <w:tcPr>
            <w:tcW w:w="669" w:type="dxa"/>
            <w:vAlign w:val="center"/>
            <w:tcPrChange w:id="24143" w:author="Στάθης Καπ" w:date="2023-03-03T06:27:00Z">
              <w:tcPr>
                <w:tcW w:w="669" w:type="dxa"/>
                <w:vAlign w:val="center"/>
              </w:tcPr>
            </w:tcPrChange>
          </w:tcPr>
          <w:p w14:paraId="0A320BB6" w14:textId="3B7A1019" w:rsidR="00C87CFE" w:rsidRPr="00CD1347" w:rsidRDefault="00C87CFE" w:rsidP="00C87CFE">
            <w:pPr>
              <w:jc w:val="center"/>
              <w:rPr>
                <w:ins w:id="24144" w:author="Στάθης Καπ" w:date="2023-03-03T04:01:00Z"/>
                <w:rFonts w:cstheme="minorHAnsi"/>
                <w:sz w:val="16"/>
                <w:szCs w:val="16"/>
              </w:rPr>
            </w:pPr>
            <w:ins w:id="24145" w:author="Στάθης Καπ" w:date="2023-03-03T06:23:00Z">
              <w:r>
                <w:rPr>
                  <w:rFonts w:ascii="Calibri" w:hAnsi="Calibri" w:cstheme="minorHAnsi"/>
                  <w:color w:val="000000"/>
                  <w:sz w:val="16"/>
                  <w:szCs w:val="16"/>
                </w:rPr>
                <w:t>0.21</w:t>
              </w:r>
            </w:ins>
          </w:p>
        </w:tc>
        <w:tc>
          <w:tcPr>
            <w:tcW w:w="508" w:type="dxa"/>
            <w:vAlign w:val="center"/>
            <w:tcPrChange w:id="24146" w:author="Στάθης Καπ" w:date="2023-03-03T06:27:00Z">
              <w:tcPr>
                <w:tcW w:w="508" w:type="dxa"/>
                <w:vAlign w:val="bottom"/>
              </w:tcPr>
            </w:tcPrChange>
          </w:tcPr>
          <w:p w14:paraId="3CF80927" w14:textId="281D4F85" w:rsidR="00C87CFE" w:rsidRPr="00CD1347" w:rsidRDefault="00C87CFE" w:rsidP="00C87CFE">
            <w:pPr>
              <w:jc w:val="center"/>
              <w:rPr>
                <w:ins w:id="24147" w:author="Στάθης Καπ" w:date="2023-03-03T04:01:00Z"/>
                <w:rFonts w:cstheme="minorHAnsi"/>
                <w:sz w:val="16"/>
                <w:szCs w:val="16"/>
              </w:rPr>
            </w:pPr>
            <w:ins w:id="24148" w:author="Στάθης Καπ" w:date="2023-03-03T06:23:00Z">
              <w:r>
                <w:rPr>
                  <w:rFonts w:ascii="Calibri" w:hAnsi="Calibri" w:cs="Calibri"/>
                  <w:color w:val="000000"/>
                  <w:sz w:val="16"/>
                  <w:szCs w:val="16"/>
                </w:rPr>
                <w:t>1458</w:t>
              </w:r>
            </w:ins>
          </w:p>
        </w:tc>
        <w:tc>
          <w:tcPr>
            <w:tcW w:w="541" w:type="dxa"/>
            <w:vAlign w:val="center"/>
            <w:tcPrChange w:id="24149" w:author="Στάθης Καπ" w:date="2023-03-03T06:27:00Z">
              <w:tcPr>
                <w:tcW w:w="541" w:type="dxa"/>
                <w:vAlign w:val="bottom"/>
              </w:tcPr>
            </w:tcPrChange>
          </w:tcPr>
          <w:p w14:paraId="1283F450" w14:textId="63C2C494" w:rsidR="00C87CFE" w:rsidRPr="00CD1347" w:rsidRDefault="00C87CFE" w:rsidP="00C87CFE">
            <w:pPr>
              <w:jc w:val="center"/>
              <w:rPr>
                <w:ins w:id="24150" w:author="Στάθης Καπ" w:date="2023-03-03T04:01:00Z"/>
                <w:rFonts w:cstheme="minorHAnsi"/>
                <w:sz w:val="16"/>
                <w:szCs w:val="16"/>
              </w:rPr>
            </w:pPr>
            <w:ins w:id="24151" w:author="Στάθης Καπ" w:date="2023-03-03T06:23:00Z">
              <w:r>
                <w:rPr>
                  <w:rFonts w:ascii="Calibri" w:hAnsi="Calibri" w:cs="Calibri"/>
                  <w:color w:val="000000"/>
                  <w:sz w:val="16"/>
                  <w:szCs w:val="16"/>
                </w:rPr>
                <w:t>0.203</w:t>
              </w:r>
            </w:ins>
          </w:p>
        </w:tc>
        <w:tc>
          <w:tcPr>
            <w:tcW w:w="589" w:type="dxa"/>
            <w:vAlign w:val="center"/>
            <w:tcPrChange w:id="24152" w:author="Στάθης Καπ" w:date="2023-03-03T06:27:00Z">
              <w:tcPr>
                <w:tcW w:w="589" w:type="dxa"/>
                <w:vAlign w:val="center"/>
              </w:tcPr>
            </w:tcPrChange>
          </w:tcPr>
          <w:p w14:paraId="6B405E0D" w14:textId="41FC3CE1" w:rsidR="00C87CFE" w:rsidRPr="00CD1347" w:rsidRDefault="00C87CFE" w:rsidP="00C87CFE">
            <w:pPr>
              <w:jc w:val="center"/>
              <w:rPr>
                <w:ins w:id="24153" w:author="Στάθης Καπ" w:date="2023-03-03T04:01:00Z"/>
                <w:rFonts w:cstheme="minorHAnsi"/>
                <w:sz w:val="16"/>
                <w:szCs w:val="16"/>
              </w:rPr>
            </w:pPr>
            <w:ins w:id="24154" w:author="Στάθης Καπ" w:date="2023-03-03T06:23:00Z">
              <w:r>
                <w:rPr>
                  <w:rFonts w:ascii="Calibri" w:hAnsi="Calibri" w:cstheme="minorHAnsi"/>
                  <w:color w:val="000000"/>
                  <w:sz w:val="16"/>
                  <w:szCs w:val="16"/>
                </w:rPr>
                <w:t>0</w:t>
              </w:r>
            </w:ins>
          </w:p>
        </w:tc>
        <w:tc>
          <w:tcPr>
            <w:tcW w:w="463" w:type="dxa"/>
            <w:vAlign w:val="center"/>
            <w:tcPrChange w:id="24155" w:author="Στάθης Καπ" w:date="2023-03-03T06:27:00Z">
              <w:tcPr>
                <w:tcW w:w="463" w:type="dxa"/>
                <w:vAlign w:val="bottom"/>
              </w:tcPr>
            </w:tcPrChange>
          </w:tcPr>
          <w:p w14:paraId="1F651362" w14:textId="2F32D0B7" w:rsidR="00C87CFE" w:rsidRPr="00CD1347" w:rsidRDefault="00C87CFE" w:rsidP="00C87CFE">
            <w:pPr>
              <w:jc w:val="center"/>
              <w:rPr>
                <w:ins w:id="24156" w:author="Στάθης Καπ" w:date="2023-03-03T04:01:00Z"/>
                <w:rFonts w:cstheme="minorHAnsi"/>
                <w:sz w:val="16"/>
                <w:szCs w:val="16"/>
              </w:rPr>
            </w:pPr>
            <w:ins w:id="24157" w:author="Στάθης Καπ" w:date="2023-03-03T06:23:00Z">
              <w:r>
                <w:rPr>
                  <w:rFonts w:ascii="Calibri" w:hAnsi="Calibri" w:cs="Calibri"/>
                  <w:color w:val="000000"/>
                  <w:sz w:val="16"/>
                  <w:szCs w:val="16"/>
                </w:rPr>
                <w:t>1458</w:t>
              </w:r>
            </w:ins>
          </w:p>
        </w:tc>
        <w:tc>
          <w:tcPr>
            <w:tcW w:w="541" w:type="dxa"/>
            <w:vAlign w:val="center"/>
            <w:tcPrChange w:id="24158" w:author="Στάθης Καπ" w:date="2023-03-03T06:27:00Z">
              <w:tcPr>
                <w:tcW w:w="541" w:type="dxa"/>
                <w:vAlign w:val="bottom"/>
              </w:tcPr>
            </w:tcPrChange>
          </w:tcPr>
          <w:p w14:paraId="03A5576B" w14:textId="34CAA284" w:rsidR="00C87CFE" w:rsidRPr="00CD1347" w:rsidRDefault="00C87CFE" w:rsidP="00C87CFE">
            <w:pPr>
              <w:jc w:val="center"/>
              <w:rPr>
                <w:ins w:id="24159" w:author="Στάθης Καπ" w:date="2023-03-03T04:01:00Z"/>
                <w:rFonts w:cstheme="minorHAnsi"/>
                <w:sz w:val="16"/>
                <w:szCs w:val="16"/>
              </w:rPr>
            </w:pPr>
            <w:ins w:id="24160" w:author="Στάθης Καπ" w:date="2023-03-03T06:23:00Z">
              <w:r>
                <w:rPr>
                  <w:rFonts w:ascii="Calibri" w:hAnsi="Calibri" w:cs="Calibri"/>
                  <w:color w:val="000000"/>
                  <w:sz w:val="16"/>
                  <w:szCs w:val="16"/>
                </w:rPr>
                <w:t>0.133</w:t>
              </w:r>
            </w:ins>
          </w:p>
        </w:tc>
        <w:tc>
          <w:tcPr>
            <w:tcW w:w="589" w:type="dxa"/>
            <w:vAlign w:val="center"/>
            <w:tcPrChange w:id="24161" w:author="Στάθης Καπ" w:date="2023-03-03T06:27:00Z">
              <w:tcPr>
                <w:tcW w:w="589" w:type="dxa"/>
                <w:vAlign w:val="center"/>
              </w:tcPr>
            </w:tcPrChange>
          </w:tcPr>
          <w:p w14:paraId="79175BEA" w14:textId="5CC968E9" w:rsidR="00C87CFE" w:rsidRPr="00CD1347" w:rsidRDefault="00C87CFE" w:rsidP="00C87CFE">
            <w:pPr>
              <w:jc w:val="center"/>
              <w:rPr>
                <w:ins w:id="24162" w:author="Στάθης Καπ" w:date="2023-03-03T04:01:00Z"/>
                <w:rFonts w:cstheme="minorHAnsi"/>
                <w:sz w:val="16"/>
                <w:szCs w:val="16"/>
              </w:rPr>
            </w:pPr>
            <w:ins w:id="24163" w:author="Στάθης Καπ" w:date="2023-03-03T06:23:00Z">
              <w:r>
                <w:rPr>
                  <w:rFonts w:ascii="Calibri" w:hAnsi="Calibri" w:cstheme="minorHAnsi"/>
                  <w:color w:val="000000"/>
                  <w:sz w:val="16"/>
                  <w:szCs w:val="16"/>
                </w:rPr>
                <w:t>0</w:t>
              </w:r>
            </w:ins>
          </w:p>
        </w:tc>
      </w:tr>
      <w:tr w:rsidR="00C87CFE" w:rsidRPr="00BB05AC" w14:paraId="596991ED" w14:textId="77777777" w:rsidTr="00F03C40">
        <w:tblPrEx>
          <w:tblW w:w="0" w:type="auto"/>
          <w:tblBorders>
            <w:insideH w:val="none" w:sz="0" w:space="0" w:color="auto"/>
            <w:insideV w:val="none" w:sz="0" w:space="0" w:color="auto"/>
          </w:tblBorders>
          <w:tblCellMar>
            <w:left w:w="0" w:type="dxa"/>
            <w:right w:w="0" w:type="dxa"/>
          </w:tblCellMar>
          <w:tblPrExChange w:id="2416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165" w:author="Στάθης Καπ" w:date="2023-03-03T04:01:00Z"/>
        </w:trPr>
        <w:tc>
          <w:tcPr>
            <w:tcW w:w="515" w:type="dxa"/>
            <w:tcBorders>
              <w:top w:val="nil"/>
              <w:bottom w:val="nil"/>
              <w:right w:val="single" w:sz="4" w:space="0" w:color="auto"/>
            </w:tcBorders>
            <w:shd w:val="clear" w:color="auto" w:fill="E7E6E6" w:themeFill="background2"/>
            <w:vAlign w:val="bottom"/>
            <w:tcPrChange w:id="24166" w:author="Στάθης Καπ" w:date="2023-03-03T06:27:00Z">
              <w:tcPr>
                <w:tcW w:w="515" w:type="dxa"/>
                <w:vAlign w:val="bottom"/>
              </w:tcPr>
            </w:tcPrChange>
          </w:tcPr>
          <w:p w14:paraId="53D31228" w14:textId="59E459EA" w:rsidR="00C87CFE" w:rsidRPr="00CD1347" w:rsidRDefault="00C87CFE" w:rsidP="00C87CFE">
            <w:pPr>
              <w:jc w:val="center"/>
              <w:rPr>
                <w:ins w:id="24167" w:author="Στάθης Καπ" w:date="2023-03-03T04:01:00Z"/>
                <w:sz w:val="16"/>
                <w:szCs w:val="16"/>
              </w:rPr>
            </w:pPr>
            <w:ins w:id="24168" w:author="Στάθης Καπ" w:date="2023-03-03T04:08:00Z">
              <w:r w:rsidRPr="00CD1347">
                <w:rPr>
                  <w:rFonts w:ascii="Calibri" w:hAnsi="Calibri" w:cs="Calibri"/>
                  <w:color w:val="000000"/>
                  <w:sz w:val="16"/>
                  <w:szCs w:val="16"/>
                  <w:rPrChange w:id="24169" w:author="Στάθης Καπ" w:date="2023-03-03T04:10:00Z">
                    <w:rPr>
                      <w:rFonts w:ascii="Calibri" w:hAnsi="Calibri" w:cs="Calibri"/>
                      <w:color w:val="000000"/>
                      <w:sz w:val="18"/>
                      <w:szCs w:val="18"/>
                    </w:rPr>
                  </w:rPrChange>
                </w:rPr>
                <w:t>r203</w:t>
              </w:r>
            </w:ins>
          </w:p>
        </w:tc>
        <w:tc>
          <w:tcPr>
            <w:tcW w:w="560" w:type="dxa"/>
            <w:tcBorders>
              <w:left w:val="single" w:sz="4" w:space="0" w:color="auto"/>
            </w:tcBorders>
            <w:vAlign w:val="center"/>
            <w:tcPrChange w:id="24170" w:author="Στάθης Καπ" w:date="2023-03-03T06:27:00Z">
              <w:tcPr>
                <w:tcW w:w="560" w:type="dxa"/>
              </w:tcPr>
            </w:tcPrChange>
          </w:tcPr>
          <w:p w14:paraId="636C7493" w14:textId="369061D0" w:rsidR="00C87CFE" w:rsidRPr="00CD1347" w:rsidRDefault="00C87CFE" w:rsidP="00C87CFE">
            <w:pPr>
              <w:jc w:val="center"/>
              <w:rPr>
                <w:ins w:id="24171" w:author="Στάθης Καπ" w:date="2023-03-03T04:01:00Z"/>
                <w:rFonts w:cstheme="minorHAnsi"/>
                <w:sz w:val="16"/>
                <w:szCs w:val="16"/>
              </w:rPr>
            </w:pPr>
            <w:ins w:id="24172" w:author="Στάθης Καπ" w:date="2023-03-03T06:23:00Z">
              <w:r>
                <w:rPr>
                  <w:rFonts w:ascii="Calibri" w:hAnsi="Calibri" w:cs="Calibri"/>
                  <w:color w:val="000000"/>
                  <w:sz w:val="16"/>
                  <w:szCs w:val="16"/>
                </w:rPr>
                <w:t>1458</w:t>
              </w:r>
            </w:ins>
          </w:p>
        </w:tc>
        <w:tc>
          <w:tcPr>
            <w:tcW w:w="855" w:type="dxa"/>
            <w:vAlign w:val="center"/>
            <w:tcPrChange w:id="24173" w:author="Στάθης Καπ" w:date="2023-03-03T06:27:00Z">
              <w:tcPr>
                <w:tcW w:w="855" w:type="dxa"/>
              </w:tcPr>
            </w:tcPrChange>
          </w:tcPr>
          <w:p w14:paraId="52C128C2" w14:textId="522D0B71" w:rsidR="00C87CFE" w:rsidRPr="00CD1347" w:rsidRDefault="00C87CFE" w:rsidP="00C87CFE">
            <w:pPr>
              <w:jc w:val="center"/>
              <w:rPr>
                <w:ins w:id="24174" w:author="Στάθης Καπ" w:date="2023-03-03T04:01:00Z"/>
                <w:rFonts w:cstheme="minorHAnsi"/>
                <w:sz w:val="16"/>
                <w:szCs w:val="16"/>
              </w:rPr>
            </w:pPr>
            <w:ins w:id="24175" w:author="Στάθης Καπ" w:date="2023-03-03T06:23:00Z">
              <w:r>
                <w:rPr>
                  <w:rFonts w:ascii="Calibri" w:hAnsi="Calibri" w:cs="Calibri"/>
                  <w:color w:val="000000"/>
                  <w:sz w:val="16"/>
                  <w:szCs w:val="16"/>
                </w:rPr>
                <w:t>1458</w:t>
              </w:r>
            </w:ins>
          </w:p>
        </w:tc>
        <w:tc>
          <w:tcPr>
            <w:tcW w:w="544" w:type="dxa"/>
            <w:vAlign w:val="center"/>
            <w:tcPrChange w:id="24176" w:author="Στάθης Καπ" w:date="2023-03-03T06:27:00Z">
              <w:tcPr>
                <w:tcW w:w="544" w:type="dxa"/>
                <w:vAlign w:val="bottom"/>
              </w:tcPr>
            </w:tcPrChange>
          </w:tcPr>
          <w:p w14:paraId="57456FE5" w14:textId="5C1EE825" w:rsidR="00C87CFE" w:rsidRPr="00CD1347" w:rsidRDefault="00C87CFE" w:rsidP="00C87CFE">
            <w:pPr>
              <w:jc w:val="center"/>
              <w:rPr>
                <w:ins w:id="24177" w:author="Στάθης Καπ" w:date="2023-03-03T04:01:00Z"/>
                <w:rFonts w:cstheme="minorHAnsi"/>
                <w:sz w:val="16"/>
                <w:szCs w:val="16"/>
              </w:rPr>
            </w:pPr>
            <w:ins w:id="24178" w:author="Στάθης Καπ" w:date="2023-03-03T06:23:00Z">
              <w:r>
                <w:rPr>
                  <w:rFonts w:ascii="Calibri" w:hAnsi="Calibri" w:cs="Calibri"/>
                  <w:color w:val="000000"/>
                  <w:sz w:val="16"/>
                  <w:szCs w:val="16"/>
                </w:rPr>
                <w:t>1458</w:t>
              </w:r>
            </w:ins>
          </w:p>
        </w:tc>
        <w:tc>
          <w:tcPr>
            <w:tcW w:w="621" w:type="dxa"/>
            <w:vAlign w:val="center"/>
            <w:tcPrChange w:id="24179" w:author="Στάθης Καπ" w:date="2023-03-03T06:27:00Z">
              <w:tcPr>
                <w:tcW w:w="621" w:type="dxa"/>
                <w:vAlign w:val="bottom"/>
              </w:tcPr>
            </w:tcPrChange>
          </w:tcPr>
          <w:p w14:paraId="1DE280BB" w14:textId="6C55B209" w:rsidR="00C87CFE" w:rsidRPr="00CD1347" w:rsidRDefault="00C87CFE" w:rsidP="00C87CFE">
            <w:pPr>
              <w:jc w:val="center"/>
              <w:rPr>
                <w:ins w:id="24180" w:author="Στάθης Καπ" w:date="2023-03-03T04:01:00Z"/>
                <w:rFonts w:cstheme="minorHAnsi"/>
                <w:sz w:val="16"/>
                <w:szCs w:val="16"/>
              </w:rPr>
            </w:pPr>
            <w:ins w:id="24181" w:author="Στάθης Καπ" w:date="2023-03-03T06:23:00Z">
              <w:r>
                <w:rPr>
                  <w:rFonts w:ascii="Calibri" w:hAnsi="Calibri" w:cs="Calibri"/>
                  <w:color w:val="000000"/>
                  <w:sz w:val="16"/>
                  <w:szCs w:val="16"/>
                </w:rPr>
                <w:t>0.177</w:t>
              </w:r>
            </w:ins>
          </w:p>
        </w:tc>
        <w:tc>
          <w:tcPr>
            <w:tcW w:w="669" w:type="dxa"/>
            <w:vAlign w:val="center"/>
            <w:tcPrChange w:id="24182" w:author="Στάθης Καπ" w:date="2023-03-03T06:27:00Z">
              <w:tcPr>
                <w:tcW w:w="669" w:type="dxa"/>
                <w:vAlign w:val="center"/>
              </w:tcPr>
            </w:tcPrChange>
          </w:tcPr>
          <w:p w14:paraId="157145ED" w14:textId="2E9C06FF" w:rsidR="00C87CFE" w:rsidRPr="00CD1347" w:rsidRDefault="00C87CFE" w:rsidP="00C87CFE">
            <w:pPr>
              <w:jc w:val="center"/>
              <w:rPr>
                <w:ins w:id="24183" w:author="Στάθης Καπ" w:date="2023-03-03T04:01:00Z"/>
                <w:rFonts w:cstheme="minorHAnsi"/>
                <w:sz w:val="16"/>
                <w:szCs w:val="16"/>
              </w:rPr>
            </w:pPr>
            <w:ins w:id="24184" w:author="Στάθης Καπ" w:date="2023-03-03T06:23:00Z">
              <w:r>
                <w:rPr>
                  <w:rFonts w:ascii="Calibri" w:hAnsi="Calibri" w:cstheme="minorHAnsi"/>
                  <w:color w:val="000000"/>
                  <w:sz w:val="16"/>
                  <w:szCs w:val="16"/>
                </w:rPr>
                <w:t>0</w:t>
              </w:r>
            </w:ins>
          </w:p>
        </w:tc>
        <w:tc>
          <w:tcPr>
            <w:tcW w:w="543" w:type="dxa"/>
            <w:vAlign w:val="center"/>
            <w:tcPrChange w:id="24185" w:author="Στάθης Καπ" w:date="2023-03-03T06:27:00Z">
              <w:tcPr>
                <w:tcW w:w="543" w:type="dxa"/>
                <w:vAlign w:val="bottom"/>
              </w:tcPr>
            </w:tcPrChange>
          </w:tcPr>
          <w:p w14:paraId="35944D38" w14:textId="501DCC7B" w:rsidR="00C87CFE" w:rsidRPr="00CD1347" w:rsidRDefault="00C87CFE" w:rsidP="00C87CFE">
            <w:pPr>
              <w:jc w:val="center"/>
              <w:rPr>
                <w:ins w:id="24186" w:author="Στάθης Καπ" w:date="2023-03-03T04:01:00Z"/>
                <w:rFonts w:cstheme="minorHAnsi"/>
                <w:sz w:val="16"/>
                <w:szCs w:val="16"/>
              </w:rPr>
            </w:pPr>
            <w:ins w:id="24187" w:author="Στάθης Καπ" w:date="2023-03-03T06:23:00Z">
              <w:r>
                <w:rPr>
                  <w:rFonts w:ascii="Calibri" w:hAnsi="Calibri" w:cs="Calibri"/>
                  <w:color w:val="000000"/>
                  <w:sz w:val="16"/>
                  <w:szCs w:val="16"/>
                </w:rPr>
                <w:t>1458</w:t>
              </w:r>
            </w:ins>
          </w:p>
        </w:tc>
        <w:tc>
          <w:tcPr>
            <w:tcW w:w="621" w:type="dxa"/>
            <w:vAlign w:val="center"/>
            <w:tcPrChange w:id="24188" w:author="Στάθης Καπ" w:date="2023-03-03T06:27:00Z">
              <w:tcPr>
                <w:tcW w:w="621" w:type="dxa"/>
                <w:vAlign w:val="bottom"/>
              </w:tcPr>
            </w:tcPrChange>
          </w:tcPr>
          <w:p w14:paraId="1563390F" w14:textId="34D8FE3B" w:rsidR="00C87CFE" w:rsidRPr="00CD1347" w:rsidRDefault="00C87CFE" w:rsidP="00C87CFE">
            <w:pPr>
              <w:jc w:val="center"/>
              <w:rPr>
                <w:ins w:id="24189" w:author="Στάθης Καπ" w:date="2023-03-03T04:01:00Z"/>
                <w:rFonts w:cstheme="minorHAnsi"/>
                <w:sz w:val="16"/>
                <w:szCs w:val="16"/>
              </w:rPr>
            </w:pPr>
            <w:ins w:id="24190" w:author="Στάθης Καπ" w:date="2023-03-03T06:23:00Z">
              <w:r>
                <w:rPr>
                  <w:rFonts w:ascii="Calibri" w:hAnsi="Calibri" w:cs="Calibri"/>
                  <w:color w:val="000000"/>
                  <w:sz w:val="16"/>
                  <w:szCs w:val="16"/>
                </w:rPr>
                <w:t>0.12</w:t>
              </w:r>
            </w:ins>
          </w:p>
        </w:tc>
        <w:tc>
          <w:tcPr>
            <w:tcW w:w="669" w:type="dxa"/>
            <w:vAlign w:val="center"/>
            <w:tcPrChange w:id="24191" w:author="Στάθης Καπ" w:date="2023-03-03T06:27:00Z">
              <w:tcPr>
                <w:tcW w:w="669" w:type="dxa"/>
                <w:vAlign w:val="center"/>
              </w:tcPr>
            </w:tcPrChange>
          </w:tcPr>
          <w:p w14:paraId="1A90B484" w14:textId="039DFF5E" w:rsidR="00C87CFE" w:rsidRPr="00CD1347" w:rsidRDefault="00C87CFE" w:rsidP="00C87CFE">
            <w:pPr>
              <w:jc w:val="center"/>
              <w:rPr>
                <w:ins w:id="24192" w:author="Στάθης Καπ" w:date="2023-03-03T04:01:00Z"/>
                <w:rFonts w:cstheme="minorHAnsi"/>
                <w:sz w:val="16"/>
                <w:szCs w:val="16"/>
              </w:rPr>
            </w:pPr>
            <w:ins w:id="24193" w:author="Στάθης Καπ" w:date="2023-03-03T06:23:00Z">
              <w:r>
                <w:rPr>
                  <w:rFonts w:ascii="Calibri" w:hAnsi="Calibri" w:cstheme="minorHAnsi"/>
                  <w:color w:val="000000"/>
                  <w:sz w:val="16"/>
                  <w:szCs w:val="16"/>
                </w:rPr>
                <w:t>0</w:t>
              </w:r>
            </w:ins>
          </w:p>
        </w:tc>
        <w:tc>
          <w:tcPr>
            <w:tcW w:w="508" w:type="dxa"/>
            <w:vAlign w:val="center"/>
            <w:tcPrChange w:id="24194" w:author="Στάθης Καπ" w:date="2023-03-03T06:27:00Z">
              <w:tcPr>
                <w:tcW w:w="508" w:type="dxa"/>
                <w:vAlign w:val="bottom"/>
              </w:tcPr>
            </w:tcPrChange>
          </w:tcPr>
          <w:p w14:paraId="3C69EB0B" w14:textId="2D590D07" w:rsidR="00C87CFE" w:rsidRPr="00CD1347" w:rsidRDefault="00C87CFE" w:rsidP="00C87CFE">
            <w:pPr>
              <w:jc w:val="center"/>
              <w:rPr>
                <w:ins w:id="24195" w:author="Στάθης Καπ" w:date="2023-03-03T04:01:00Z"/>
                <w:rFonts w:cstheme="minorHAnsi"/>
                <w:sz w:val="16"/>
                <w:szCs w:val="16"/>
              </w:rPr>
            </w:pPr>
            <w:ins w:id="24196" w:author="Στάθης Καπ" w:date="2023-03-03T06:23:00Z">
              <w:r>
                <w:rPr>
                  <w:rFonts w:ascii="Calibri" w:hAnsi="Calibri" w:cs="Calibri"/>
                  <w:color w:val="000000"/>
                  <w:sz w:val="16"/>
                  <w:szCs w:val="16"/>
                </w:rPr>
                <w:t>1458</w:t>
              </w:r>
            </w:ins>
          </w:p>
        </w:tc>
        <w:tc>
          <w:tcPr>
            <w:tcW w:w="541" w:type="dxa"/>
            <w:vAlign w:val="center"/>
            <w:tcPrChange w:id="24197" w:author="Στάθης Καπ" w:date="2023-03-03T06:27:00Z">
              <w:tcPr>
                <w:tcW w:w="541" w:type="dxa"/>
                <w:vAlign w:val="bottom"/>
              </w:tcPr>
            </w:tcPrChange>
          </w:tcPr>
          <w:p w14:paraId="466ADC96" w14:textId="0A6334B4" w:rsidR="00C87CFE" w:rsidRPr="00CD1347" w:rsidRDefault="00C87CFE" w:rsidP="00C87CFE">
            <w:pPr>
              <w:jc w:val="center"/>
              <w:rPr>
                <w:ins w:id="24198" w:author="Στάθης Καπ" w:date="2023-03-03T04:01:00Z"/>
                <w:rFonts w:cstheme="minorHAnsi"/>
                <w:sz w:val="16"/>
                <w:szCs w:val="16"/>
              </w:rPr>
            </w:pPr>
            <w:ins w:id="24199" w:author="Στάθης Καπ" w:date="2023-03-03T06:23:00Z">
              <w:r>
                <w:rPr>
                  <w:rFonts w:ascii="Calibri" w:hAnsi="Calibri" w:cs="Calibri"/>
                  <w:color w:val="000000"/>
                  <w:sz w:val="16"/>
                  <w:szCs w:val="16"/>
                </w:rPr>
                <w:t>0.174</w:t>
              </w:r>
            </w:ins>
          </w:p>
        </w:tc>
        <w:tc>
          <w:tcPr>
            <w:tcW w:w="589" w:type="dxa"/>
            <w:vAlign w:val="center"/>
            <w:tcPrChange w:id="24200" w:author="Στάθης Καπ" w:date="2023-03-03T06:27:00Z">
              <w:tcPr>
                <w:tcW w:w="589" w:type="dxa"/>
                <w:vAlign w:val="center"/>
              </w:tcPr>
            </w:tcPrChange>
          </w:tcPr>
          <w:p w14:paraId="0C9D4D4C" w14:textId="1AE982B5" w:rsidR="00C87CFE" w:rsidRPr="00CD1347" w:rsidRDefault="00C87CFE" w:rsidP="00C87CFE">
            <w:pPr>
              <w:jc w:val="center"/>
              <w:rPr>
                <w:ins w:id="24201" w:author="Στάθης Καπ" w:date="2023-03-03T04:01:00Z"/>
                <w:rFonts w:cstheme="minorHAnsi"/>
                <w:sz w:val="16"/>
                <w:szCs w:val="16"/>
              </w:rPr>
            </w:pPr>
            <w:ins w:id="24202" w:author="Στάθης Καπ" w:date="2023-03-03T06:23:00Z">
              <w:r>
                <w:rPr>
                  <w:rFonts w:ascii="Calibri" w:hAnsi="Calibri" w:cstheme="minorHAnsi"/>
                  <w:color w:val="000000"/>
                  <w:sz w:val="16"/>
                  <w:szCs w:val="16"/>
                </w:rPr>
                <w:t>0</w:t>
              </w:r>
            </w:ins>
          </w:p>
        </w:tc>
        <w:tc>
          <w:tcPr>
            <w:tcW w:w="463" w:type="dxa"/>
            <w:vAlign w:val="center"/>
            <w:tcPrChange w:id="24203" w:author="Στάθης Καπ" w:date="2023-03-03T06:27:00Z">
              <w:tcPr>
                <w:tcW w:w="463" w:type="dxa"/>
                <w:vAlign w:val="bottom"/>
              </w:tcPr>
            </w:tcPrChange>
          </w:tcPr>
          <w:p w14:paraId="09AB182E" w14:textId="68D103D7" w:rsidR="00C87CFE" w:rsidRPr="00CD1347" w:rsidRDefault="00C87CFE" w:rsidP="00C87CFE">
            <w:pPr>
              <w:jc w:val="center"/>
              <w:rPr>
                <w:ins w:id="24204" w:author="Στάθης Καπ" w:date="2023-03-03T04:01:00Z"/>
                <w:rFonts w:cstheme="minorHAnsi"/>
                <w:sz w:val="16"/>
                <w:szCs w:val="16"/>
              </w:rPr>
            </w:pPr>
            <w:ins w:id="24205" w:author="Στάθης Καπ" w:date="2023-03-03T06:23:00Z">
              <w:r>
                <w:rPr>
                  <w:rFonts w:ascii="Calibri" w:hAnsi="Calibri" w:cs="Calibri"/>
                  <w:color w:val="000000"/>
                  <w:sz w:val="16"/>
                  <w:szCs w:val="16"/>
                </w:rPr>
                <w:t>1458</w:t>
              </w:r>
            </w:ins>
          </w:p>
        </w:tc>
        <w:tc>
          <w:tcPr>
            <w:tcW w:w="541" w:type="dxa"/>
            <w:vAlign w:val="center"/>
            <w:tcPrChange w:id="24206" w:author="Στάθης Καπ" w:date="2023-03-03T06:27:00Z">
              <w:tcPr>
                <w:tcW w:w="541" w:type="dxa"/>
                <w:vAlign w:val="bottom"/>
              </w:tcPr>
            </w:tcPrChange>
          </w:tcPr>
          <w:p w14:paraId="03CB5FB3" w14:textId="084DE534" w:rsidR="00C87CFE" w:rsidRPr="00CD1347" w:rsidRDefault="00C87CFE" w:rsidP="00C87CFE">
            <w:pPr>
              <w:jc w:val="center"/>
              <w:rPr>
                <w:ins w:id="24207" w:author="Στάθης Καπ" w:date="2023-03-03T04:01:00Z"/>
                <w:rFonts w:cstheme="minorHAnsi"/>
                <w:sz w:val="16"/>
                <w:szCs w:val="16"/>
              </w:rPr>
            </w:pPr>
            <w:ins w:id="24208" w:author="Στάθης Καπ" w:date="2023-03-03T06:23:00Z">
              <w:r>
                <w:rPr>
                  <w:rFonts w:ascii="Calibri" w:hAnsi="Calibri" w:cs="Calibri"/>
                  <w:color w:val="000000"/>
                  <w:sz w:val="16"/>
                  <w:szCs w:val="16"/>
                </w:rPr>
                <w:t>0.156</w:t>
              </w:r>
            </w:ins>
          </w:p>
        </w:tc>
        <w:tc>
          <w:tcPr>
            <w:tcW w:w="589" w:type="dxa"/>
            <w:vAlign w:val="center"/>
            <w:tcPrChange w:id="24209" w:author="Στάθης Καπ" w:date="2023-03-03T06:27:00Z">
              <w:tcPr>
                <w:tcW w:w="589" w:type="dxa"/>
                <w:vAlign w:val="center"/>
              </w:tcPr>
            </w:tcPrChange>
          </w:tcPr>
          <w:p w14:paraId="2C231857" w14:textId="2F5EB536" w:rsidR="00C87CFE" w:rsidRPr="00CD1347" w:rsidRDefault="00C87CFE" w:rsidP="00C87CFE">
            <w:pPr>
              <w:jc w:val="center"/>
              <w:rPr>
                <w:ins w:id="24210" w:author="Στάθης Καπ" w:date="2023-03-03T04:01:00Z"/>
                <w:rFonts w:cstheme="minorHAnsi"/>
                <w:sz w:val="16"/>
                <w:szCs w:val="16"/>
              </w:rPr>
            </w:pPr>
            <w:ins w:id="24211" w:author="Στάθης Καπ" w:date="2023-03-03T06:23:00Z">
              <w:r>
                <w:rPr>
                  <w:rFonts w:ascii="Calibri" w:hAnsi="Calibri" w:cstheme="minorHAnsi"/>
                  <w:color w:val="000000"/>
                  <w:sz w:val="16"/>
                  <w:szCs w:val="16"/>
                </w:rPr>
                <w:t>0</w:t>
              </w:r>
            </w:ins>
          </w:p>
        </w:tc>
      </w:tr>
      <w:tr w:rsidR="00C87CFE" w:rsidRPr="00BB05AC" w14:paraId="63C809DB" w14:textId="77777777" w:rsidTr="00F03C40">
        <w:tblPrEx>
          <w:tblW w:w="0" w:type="auto"/>
          <w:tblBorders>
            <w:insideH w:val="none" w:sz="0" w:space="0" w:color="auto"/>
            <w:insideV w:val="none" w:sz="0" w:space="0" w:color="auto"/>
          </w:tblBorders>
          <w:tblCellMar>
            <w:left w:w="0" w:type="dxa"/>
            <w:right w:w="0" w:type="dxa"/>
          </w:tblCellMar>
          <w:tblPrExChange w:id="2421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213" w:author="Στάθης Καπ" w:date="2023-03-03T04:01:00Z"/>
        </w:trPr>
        <w:tc>
          <w:tcPr>
            <w:tcW w:w="515" w:type="dxa"/>
            <w:tcBorders>
              <w:top w:val="nil"/>
              <w:bottom w:val="nil"/>
              <w:right w:val="single" w:sz="4" w:space="0" w:color="auto"/>
            </w:tcBorders>
            <w:shd w:val="clear" w:color="auto" w:fill="E7E6E6" w:themeFill="background2"/>
            <w:vAlign w:val="bottom"/>
            <w:tcPrChange w:id="24214" w:author="Στάθης Καπ" w:date="2023-03-03T06:27:00Z">
              <w:tcPr>
                <w:tcW w:w="515" w:type="dxa"/>
                <w:vAlign w:val="bottom"/>
              </w:tcPr>
            </w:tcPrChange>
          </w:tcPr>
          <w:p w14:paraId="42102683" w14:textId="0FB82A2E" w:rsidR="00C87CFE" w:rsidRPr="00CD1347" w:rsidRDefault="00C87CFE" w:rsidP="00C87CFE">
            <w:pPr>
              <w:jc w:val="center"/>
              <w:rPr>
                <w:ins w:id="24215" w:author="Στάθης Καπ" w:date="2023-03-03T04:01:00Z"/>
                <w:sz w:val="16"/>
                <w:szCs w:val="16"/>
              </w:rPr>
            </w:pPr>
            <w:ins w:id="24216" w:author="Στάθης Καπ" w:date="2023-03-03T04:08:00Z">
              <w:r w:rsidRPr="00CD1347">
                <w:rPr>
                  <w:rFonts w:ascii="Calibri" w:hAnsi="Calibri" w:cs="Calibri"/>
                  <w:color w:val="000000"/>
                  <w:sz w:val="16"/>
                  <w:szCs w:val="16"/>
                  <w:rPrChange w:id="24217" w:author="Στάθης Καπ" w:date="2023-03-03T04:10:00Z">
                    <w:rPr>
                      <w:rFonts w:ascii="Calibri" w:hAnsi="Calibri" w:cs="Calibri"/>
                      <w:color w:val="000000"/>
                      <w:sz w:val="18"/>
                      <w:szCs w:val="18"/>
                    </w:rPr>
                  </w:rPrChange>
                </w:rPr>
                <w:t>r204</w:t>
              </w:r>
            </w:ins>
          </w:p>
        </w:tc>
        <w:tc>
          <w:tcPr>
            <w:tcW w:w="560" w:type="dxa"/>
            <w:tcBorders>
              <w:left w:val="single" w:sz="4" w:space="0" w:color="auto"/>
            </w:tcBorders>
            <w:vAlign w:val="center"/>
            <w:tcPrChange w:id="24218" w:author="Στάθης Καπ" w:date="2023-03-03T06:27:00Z">
              <w:tcPr>
                <w:tcW w:w="560" w:type="dxa"/>
              </w:tcPr>
            </w:tcPrChange>
          </w:tcPr>
          <w:p w14:paraId="00A23B46" w14:textId="353AE727" w:rsidR="00C87CFE" w:rsidRPr="00CD1347" w:rsidRDefault="00C87CFE" w:rsidP="00C87CFE">
            <w:pPr>
              <w:jc w:val="center"/>
              <w:rPr>
                <w:ins w:id="24219" w:author="Στάθης Καπ" w:date="2023-03-03T04:01:00Z"/>
                <w:rFonts w:cstheme="minorHAnsi"/>
                <w:sz w:val="16"/>
                <w:szCs w:val="16"/>
              </w:rPr>
            </w:pPr>
            <w:ins w:id="24220" w:author="Στάθης Καπ" w:date="2023-03-03T06:23:00Z">
              <w:r>
                <w:rPr>
                  <w:rFonts w:ascii="Calibri" w:hAnsi="Calibri" w:cs="Calibri"/>
                  <w:color w:val="000000"/>
                  <w:sz w:val="16"/>
                  <w:szCs w:val="16"/>
                </w:rPr>
                <w:t>1458</w:t>
              </w:r>
            </w:ins>
          </w:p>
        </w:tc>
        <w:tc>
          <w:tcPr>
            <w:tcW w:w="855" w:type="dxa"/>
            <w:vAlign w:val="center"/>
            <w:tcPrChange w:id="24221" w:author="Στάθης Καπ" w:date="2023-03-03T06:27:00Z">
              <w:tcPr>
                <w:tcW w:w="855" w:type="dxa"/>
              </w:tcPr>
            </w:tcPrChange>
          </w:tcPr>
          <w:p w14:paraId="6AC88B13" w14:textId="54F1EB39" w:rsidR="00C87CFE" w:rsidRPr="00CD1347" w:rsidRDefault="00C87CFE" w:rsidP="00C87CFE">
            <w:pPr>
              <w:jc w:val="center"/>
              <w:rPr>
                <w:ins w:id="24222" w:author="Στάθης Καπ" w:date="2023-03-03T04:01:00Z"/>
                <w:rFonts w:cstheme="minorHAnsi"/>
                <w:sz w:val="16"/>
                <w:szCs w:val="16"/>
              </w:rPr>
            </w:pPr>
            <w:ins w:id="24223" w:author="Στάθης Καπ" w:date="2023-03-03T06:23:00Z">
              <w:r>
                <w:rPr>
                  <w:rFonts w:ascii="Calibri" w:hAnsi="Calibri" w:cs="Calibri"/>
                  <w:color w:val="000000"/>
                  <w:sz w:val="16"/>
                  <w:szCs w:val="16"/>
                </w:rPr>
                <w:t>1458</w:t>
              </w:r>
            </w:ins>
          </w:p>
        </w:tc>
        <w:tc>
          <w:tcPr>
            <w:tcW w:w="544" w:type="dxa"/>
            <w:vAlign w:val="center"/>
            <w:tcPrChange w:id="24224" w:author="Στάθης Καπ" w:date="2023-03-03T06:27:00Z">
              <w:tcPr>
                <w:tcW w:w="544" w:type="dxa"/>
                <w:vAlign w:val="bottom"/>
              </w:tcPr>
            </w:tcPrChange>
          </w:tcPr>
          <w:p w14:paraId="2A8C3CE9" w14:textId="3EB71479" w:rsidR="00C87CFE" w:rsidRPr="00CD1347" w:rsidRDefault="00C87CFE" w:rsidP="00C87CFE">
            <w:pPr>
              <w:jc w:val="center"/>
              <w:rPr>
                <w:ins w:id="24225" w:author="Στάθης Καπ" w:date="2023-03-03T04:01:00Z"/>
                <w:rFonts w:cstheme="minorHAnsi"/>
                <w:sz w:val="16"/>
                <w:szCs w:val="16"/>
              </w:rPr>
            </w:pPr>
            <w:ins w:id="24226" w:author="Στάθης Καπ" w:date="2023-03-03T06:23:00Z">
              <w:r>
                <w:rPr>
                  <w:rFonts w:ascii="Calibri" w:hAnsi="Calibri" w:cs="Calibri"/>
                  <w:color w:val="000000"/>
                  <w:sz w:val="16"/>
                  <w:szCs w:val="16"/>
                </w:rPr>
                <w:t>1458</w:t>
              </w:r>
            </w:ins>
          </w:p>
        </w:tc>
        <w:tc>
          <w:tcPr>
            <w:tcW w:w="621" w:type="dxa"/>
            <w:vAlign w:val="center"/>
            <w:tcPrChange w:id="24227" w:author="Στάθης Καπ" w:date="2023-03-03T06:27:00Z">
              <w:tcPr>
                <w:tcW w:w="621" w:type="dxa"/>
                <w:vAlign w:val="bottom"/>
              </w:tcPr>
            </w:tcPrChange>
          </w:tcPr>
          <w:p w14:paraId="61096FF7" w14:textId="628A62C5" w:rsidR="00C87CFE" w:rsidRPr="00CD1347" w:rsidRDefault="00C87CFE" w:rsidP="00C87CFE">
            <w:pPr>
              <w:jc w:val="center"/>
              <w:rPr>
                <w:ins w:id="24228" w:author="Στάθης Καπ" w:date="2023-03-03T04:01:00Z"/>
                <w:rFonts w:cstheme="minorHAnsi"/>
                <w:sz w:val="16"/>
                <w:szCs w:val="16"/>
              </w:rPr>
            </w:pPr>
            <w:ins w:id="24229" w:author="Στάθης Καπ" w:date="2023-03-03T06:23:00Z">
              <w:r>
                <w:rPr>
                  <w:rFonts w:ascii="Calibri" w:hAnsi="Calibri" w:cs="Calibri"/>
                  <w:color w:val="000000"/>
                  <w:sz w:val="16"/>
                  <w:szCs w:val="16"/>
                </w:rPr>
                <w:t>0.066</w:t>
              </w:r>
            </w:ins>
          </w:p>
        </w:tc>
        <w:tc>
          <w:tcPr>
            <w:tcW w:w="669" w:type="dxa"/>
            <w:vAlign w:val="center"/>
            <w:tcPrChange w:id="24230" w:author="Στάθης Καπ" w:date="2023-03-03T06:27:00Z">
              <w:tcPr>
                <w:tcW w:w="669" w:type="dxa"/>
                <w:vAlign w:val="center"/>
              </w:tcPr>
            </w:tcPrChange>
          </w:tcPr>
          <w:p w14:paraId="42192ED9" w14:textId="71FC12A7" w:rsidR="00C87CFE" w:rsidRPr="00CD1347" w:rsidRDefault="00C87CFE" w:rsidP="00C87CFE">
            <w:pPr>
              <w:jc w:val="center"/>
              <w:rPr>
                <w:ins w:id="24231" w:author="Στάθης Καπ" w:date="2023-03-03T04:01:00Z"/>
                <w:rFonts w:cstheme="minorHAnsi"/>
                <w:sz w:val="16"/>
                <w:szCs w:val="16"/>
              </w:rPr>
            </w:pPr>
            <w:ins w:id="24232" w:author="Στάθης Καπ" w:date="2023-03-03T06:23:00Z">
              <w:r>
                <w:rPr>
                  <w:rFonts w:ascii="Calibri" w:hAnsi="Calibri" w:cstheme="minorHAnsi"/>
                  <w:color w:val="000000"/>
                  <w:sz w:val="16"/>
                  <w:szCs w:val="16"/>
                </w:rPr>
                <w:t>0</w:t>
              </w:r>
            </w:ins>
          </w:p>
        </w:tc>
        <w:tc>
          <w:tcPr>
            <w:tcW w:w="543" w:type="dxa"/>
            <w:vAlign w:val="center"/>
            <w:tcPrChange w:id="24233" w:author="Στάθης Καπ" w:date="2023-03-03T06:27:00Z">
              <w:tcPr>
                <w:tcW w:w="543" w:type="dxa"/>
                <w:vAlign w:val="bottom"/>
              </w:tcPr>
            </w:tcPrChange>
          </w:tcPr>
          <w:p w14:paraId="5B2705AF" w14:textId="23168CC3" w:rsidR="00C87CFE" w:rsidRPr="00CD1347" w:rsidRDefault="00C87CFE" w:rsidP="00C87CFE">
            <w:pPr>
              <w:jc w:val="center"/>
              <w:rPr>
                <w:ins w:id="24234" w:author="Στάθης Καπ" w:date="2023-03-03T04:01:00Z"/>
                <w:rFonts w:cstheme="minorHAnsi"/>
                <w:sz w:val="16"/>
                <w:szCs w:val="16"/>
              </w:rPr>
            </w:pPr>
            <w:ins w:id="24235" w:author="Στάθης Καπ" w:date="2023-03-03T06:23:00Z">
              <w:r>
                <w:rPr>
                  <w:rFonts w:ascii="Calibri" w:hAnsi="Calibri" w:cs="Calibri"/>
                  <w:color w:val="000000"/>
                  <w:sz w:val="16"/>
                  <w:szCs w:val="16"/>
                </w:rPr>
                <w:t>1458</w:t>
              </w:r>
            </w:ins>
          </w:p>
        </w:tc>
        <w:tc>
          <w:tcPr>
            <w:tcW w:w="621" w:type="dxa"/>
            <w:vAlign w:val="center"/>
            <w:tcPrChange w:id="24236" w:author="Στάθης Καπ" w:date="2023-03-03T06:27:00Z">
              <w:tcPr>
                <w:tcW w:w="621" w:type="dxa"/>
                <w:vAlign w:val="bottom"/>
              </w:tcPr>
            </w:tcPrChange>
          </w:tcPr>
          <w:p w14:paraId="0311F607" w14:textId="596891B7" w:rsidR="00C87CFE" w:rsidRPr="00CD1347" w:rsidRDefault="00C87CFE" w:rsidP="00C87CFE">
            <w:pPr>
              <w:jc w:val="center"/>
              <w:rPr>
                <w:ins w:id="24237" w:author="Στάθης Καπ" w:date="2023-03-03T04:01:00Z"/>
                <w:rFonts w:cstheme="minorHAnsi"/>
                <w:sz w:val="16"/>
                <w:szCs w:val="16"/>
              </w:rPr>
            </w:pPr>
            <w:ins w:id="24238" w:author="Στάθης Καπ" w:date="2023-03-03T06:23:00Z">
              <w:r>
                <w:rPr>
                  <w:rFonts w:ascii="Calibri" w:hAnsi="Calibri" w:cs="Calibri"/>
                  <w:color w:val="000000"/>
                  <w:sz w:val="16"/>
                  <w:szCs w:val="16"/>
                </w:rPr>
                <w:t>0.139</w:t>
              </w:r>
            </w:ins>
          </w:p>
        </w:tc>
        <w:tc>
          <w:tcPr>
            <w:tcW w:w="669" w:type="dxa"/>
            <w:vAlign w:val="center"/>
            <w:tcPrChange w:id="24239" w:author="Στάθης Καπ" w:date="2023-03-03T06:27:00Z">
              <w:tcPr>
                <w:tcW w:w="669" w:type="dxa"/>
                <w:vAlign w:val="center"/>
              </w:tcPr>
            </w:tcPrChange>
          </w:tcPr>
          <w:p w14:paraId="631809C9" w14:textId="1BAB07DA" w:rsidR="00C87CFE" w:rsidRPr="00CD1347" w:rsidRDefault="00C87CFE" w:rsidP="00C87CFE">
            <w:pPr>
              <w:jc w:val="center"/>
              <w:rPr>
                <w:ins w:id="24240" w:author="Στάθης Καπ" w:date="2023-03-03T04:01:00Z"/>
                <w:rFonts w:cstheme="minorHAnsi"/>
                <w:sz w:val="16"/>
                <w:szCs w:val="16"/>
              </w:rPr>
            </w:pPr>
            <w:ins w:id="24241" w:author="Στάθης Καπ" w:date="2023-03-03T06:23:00Z">
              <w:r>
                <w:rPr>
                  <w:rFonts w:ascii="Calibri" w:hAnsi="Calibri" w:cstheme="minorHAnsi"/>
                  <w:color w:val="000000"/>
                  <w:sz w:val="16"/>
                  <w:szCs w:val="16"/>
                </w:rPr>
                <w:t>0</w:t>
              </w:r>
            </w:ins>
          </w:p>
        </w:tc>
        <w:tc>
          <w:tcPr>
            <w:tcW w:w="508" w:type="dxa"/>
            <w:vAlign w:val="center"/>
            <w:tcPrChange w:id="24242" w:author="Στάθης Καπ" w:date="2023-03-03T06:27:00Z">
              <w:tcPr>
                <w:tcW w:w="508" w:type="dxa"/>
                <w:vAlign w:val="bottom"/>
              </w:tcPr>
            </w:tcPrChange>
          </w:tcPr>
          <w:p w14:paraId="2C3C5A69" w14:textId="703C784C" w:rsidR="00C87CFE" w:rsidRPr="00CD1347" w:rsidRDefault="00C87CFE" w:rsidP="00C87CFE">
            <w:pPr>
              <w:jc w:val="center"/>
              <w:rPr>
                <w:ins w:id="24243" w:author="Στάθης Καπ" w:date="2023-03-03T04:01:00Z"/>
                <w:rFonts w:cstheme="minorHAnsi"/>
                <w:sz w:val="16"/>
                <w:szCs w:val="16"/>
              </w:rPr>
            </w:pPr>
            <w:ins w:id="24244" w:author="Στάθης Καπ" w:date="2023-03-03T06:23:00Z">
              <w:r>
                <w:rPr>
                  <w:rFonts w:ascii="Calibri" w:hAnsi="Calibri" w:cs="Calibri"/>
                  <w:color w:val="000000"/>
                  <w:sz w:val="16"/>
                  <w:szCs w:val="16"/>
                </w:rPr>
                <w:t>1458</w:t>
              </w:r>
            </w:ins>
          </w:p>
        </w:tc>
        <w:tc>
          <w:tcPr>
            <w:tcW w:w="541" w:type="dxa"/>
            <w:vAlign w:val="center"/>
            <w:tcPrChange w:id="24245" w:author="Στάθης Καπ" w:date="2023-03-03T06:27:00Z">
              <w:tcPr>
                <w:tcW w:w="541" w:type="dxa"/>
                <w:vAlign w:val="bottom"/>
              </w:tcPr>
            </w:tcPrChange>
          </w:tcPr>
          <w:p w14:paraId="22653853" w14:textId="5A3175E6" w:rsidR="00C87CFE" w:rsidRPr="00CD1347" w:rsidRDefault="00C87CFE" w:rsidP="00C87CFE">
            <w:pPr>
              <w:jc w:val="center"/>
              <w:rPr>
                <w:ins w:id="24246" w:author="Στάθης Καπ" w:date="2023-03-03T04:01:00Z"/>
                <w:rFonts w:cstheme="minorHAnsi"/>
                <w:sz w:val="16"/>
                <w:szCs w:val="16"/>
              </w:rPr>
            </w:pPr>
            <w:ins w:id="24247" w:author="Στάθης Καπ" w:date="2023-03-03T06:23:00Z">
              <w:r>
                <w:rPr>
                  <w:rFonts w:ascii="Calibri" w:hAnsi="Calibri" w:cs="Calibri"/>
                  <w:color w:val="000000"/>
                  <w:sz w:val="16"/>
                  <w:szCs w:val="16"/>
                </w:rPr>
                <w:t>0.155</w:t>
              </w:r>
            </w:ins>
          </w:p>
        </w:tc>
        <w:tc>
          <w:tcPr>
            <w:tcW w:w="589" w:type="dxa"/>
            <w:vAlign w:val="center"/>
            <w:tcPrChange w:id="24248" w:author="Στάθης Καπ" w:date="2023-03-03T06:27:00Z">
              <w:tcPr>
                <w:tcW w:w="589" w:type="dxa"/>
                <w:vAlign w:val="center"/>
              </w:tcPr>
            </w:tcPrChange>
          </w:tcPr>
          <w:p w14:paraId="202E9B40" w14:textId="3684CC07" w:rsidR="00C87CFE" w:rsidRPr="00CD1347" w:rsidRDefault="00C87CFE" w:rsidP="00C87CFE">
            <w:pPr>
              <w:jc w:val="center"/>
              <w:rPr>
                <w:ins w:id="24249" w:author="Στάθης Καπ" w:date="2023-03-03T04:01:00Z"/>
                <w:rFonts w:cstheme="minorHAnsi"/>
                <w:sz w:val="16"/>
                <w:szCs w:val="16"/>
              </w:rPr>
            </w:pPr>
            <w:ins w:id="24250" w:author="Στάθης Καπ" w:date="2023-03-03T06:23:00Z">
              <w:r>
                <w:rPr>
                  <w:rFonts w:ascii="Calibri" w:hAnsi="Calibri" w:cstheme="minorHAnsi"/>
                  <w:color w:val="000000"/>
                  <w:sz w:val="16"/>
                  <w:szCs w:val="16"/>
                </w:rPr>
                <w:t>0</w:t>
              </w:r>
            </w:ins>
          </w:p>
        </w:tc>
        <w:tc>
          <w:tcPr>
            <w:tcW w:w="463" w:type="dxa"/>
            <w:vAlign w:val="center"/>
            <w:tcPrChange w:id="24251" w:author="Στάθης Καπ" w:date="2023-03-03T06:27:00Z">
              <w:tcPr>
                <w:tcW w:w="463" w:type="dxa"/>
                <w:vAlign w:val="bottom"/>
              </w:tcPr>
            </w:tcPrChange>
          </w:tcPr>
          <w:p w14:paraId="3706AA96" w14:textId="086C2679" w:rsidR="00C87CFE" w:rsidRPr="00CD1347" w:rsidRDefault="00C87CFE" w:rsidP="00C87CFE">
            <w:pPr>
              <w:jc w:val="center"/>
              <w:rPr>
                <w:ins w:id="24252" w:author="Στάθης Καπ" w:date="2023-03-03T04:01:00Z"/>
                <w:rFonts w:cstheme="minorHAnsi"/>
                <w:sz w:val="16"/>
                <w:szCs w:val="16"/>
              </w:rPr>
            </w:pPr>
            <w:ins w:id="24253" w:author="Στάθης Καπ" w:date="2023-03-03T06:23:00Z">
              <w:r>
                <w:rPr>
                  <w:rFonts w:ascii="Calibri" w:hAnsi="Calibri" w:cs="Calibri"/>
                  <w:color w:val="000000"/>
                  <w:sz w:val="16"/>
                  <w:szCs w:val="16"/>
                </w:rPr>
                <w:t>1458</w:t>
              </w:r>
            </w:ins>
          </w:p>
        </w:tc>
        <w:tc>
          <w:tcPr>
            <w:tcW w:w="541" w:type="dxa"/>
            <w:vAlign w:val="center"/>
            <w:tcPrChange w:id="24254" w:author="Στάθης Καπ" w:date="2023-03-03T06:27:00Z">
              <w:tcPr>
                <w:tcW w:w="541" w:type="dxa"/>
                <w:vAlign w:val="bottom"/>
              </w:tcPr>
            </w:tcPrChange>
          </w:tcPr>
          <w:p w14:paraId="15CB0926" w14:textId="572333CA" w:rsidR="00C87CFE" w:rsidRPr="00CD1347" w:rsidRDefault="00C87CFE" w:rsidP="00C87CFE">
            <w:pPr>
              <w:jc w:val="center"/>
              <w:rPr>
                <w:ins w:id="24255" w:author="Στάθης Καπ" w:date="2023-03-03T04:01:00Z"/>
                <w:rFonts w:cstheme="minorHAnsi"/>
                <w:sz w:val="16"/>
                <w:szCs w:val="16"/>
              </w:rPr>
            </w:pPr>
            <w:ins w:id="24256" w:author="Στάθης Καπ" w:date="2023-03-03T06:23:00Z">
              <w:r>
                <w:rPr>
                  <w:rFonts w:ascii="Calibri" w:hAnsi="Calibri" w:cs="Calibri"/>
                  <w:color w:val="000000"/>
                  <w:sz w:val="16"/>
                  <w:szCs w:val="16"/>
                </w:rPr>
                <w:t>0.151</w:t>
              </w:r>
            </w:ins>
          </w:p>
        </w:tc>
        <w:tc>
          <w:tcPr>
            <w:tcW w:w="589" w:type="dxa"/>
            <w:vAlign w:val="center"/>
            <w:tcPrChange w:id="24257" w:author="Στάθης Καπ" w:date="2023-03-03T06:27:00Z">
              <w:tcPr>
                <w:tcW w:w="589" w:type="dxa"/>
                <w:vAlign w:val="center"/>
              </w:tcPr>
            </w:tcPrChange>
          </w:tcPr>
          <w:p w14:paraId="292AA350" w14:textId="7C86B175" w:rsidR="00C87CFE" w:rsidRPr="00CD1347" w:rsidRDefault="00C87CFE" w:rsidP="00C87CFE">
            <w:pPr>
              <w:jc w:val="center"/>
              <w:rPr>
                <w:ins w:id="24258" w:author="Στάθης Καπ" w:date="2023-03-03T04:01:00Z"/>
                <w:rFonts w:cstheme="minorHAnsi"/>
                <w:sz w:val="16"/>
                <w:szCs w:val="16"/>
              </w:rPr>
            </w:pPr>
            <w:ins w:id="24259" w:author="Στάθης Καπ" w:date="2023-03-03T06:23:00Z">
              <w:r>
                <w:rPr>
                  <w:rFonts w:ascii="Calibri" w:hAnsi="Calibri" w:cstheme="minorHAnsi"/>
                  <w:color w:val="000000"/>
                  <w:sz w:val="16"/>
                  <w:szCs w:val="16"/>
                </w:rPr>
                <w:t>0</w:t>
              </w:r>
            </w:ins>
          </w:p>
        </w:tc>
      </w:tr>
      <w:tr w:rsidR="00C87CFE" w:rsidRPr="00BB05AC" w14:paraId="176A6FAE" w14:textId="77777777" w:rsidTr="00F03C40">
        <w:tblPrEx>
          <w:tblW w:w="0" w:type="auto"/>
          <w:tblBorders>
            <w:insideH w:val="none" w:sz="0" w:space="0" w:color="auto"/>
            <w:insideV w:val="none" w:sz="0" w:space="0" w:color="auto"/>
          </w:tblBorders>
          <w:tblCellMar>
            <w:left w:w="0" w:type="dxa"/>
            <w:right w:w="0" w:type="dxa"/>
          </w:tblCellMar>
          <w:tblPrExChange w:id="2426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261" w:author="Στάθης Καπ" w:date="2023-03-03T04:01:00Z"/>
        </w:trPr>
        <w:tc>
          <w:tcPr>
            <w:tcW w:w="515" w:type="dxa"/>
            <w:tcBorders>
              <w:top w:val="nil"/>
              <w:bottom w:val="nil"/>
              <w:right w:val="single" w:sz="4" w:space="0" w:color="auto"/>
            </w:tcBorders>
            <w:shd w:val="clear" w:color="auto" w:fill="E7E6E6" w:themeFill="background2"/>
            <w:vAlign w:val="bottom"/>
            <w:tcPrChange w:id="24262" w:author="Στάθης Καπ" w:date="2023-03-03T06:27:00Z">
              <w:tcPr>
                <w:tcW w:w="515" w:type="dxa"/>
                <w:vAlign w:val="bottom"/>
              </w:tcPr>
            </w:tcPrChange>
          </w:tcPr>
          <w:p w14:paraId="0C2EEF94" w14:textId="01BB5D96" w:rsidR="00C87CFE" w:rsidRPr="00CD1347" w:rsidRDefault="00C87CFE" w:rsidP="00C87CFE">
            <w:pPr>
              <w:jc w:val="center"/>
              <w:rPr>
                <w:ins w:id="24263" w:author="Στάθης Καπ" w:date="2023-03-03T04:01:00Z"/>
                <w:sz w:val="16"/>
                <w:szCs w:val="16"/>
              </w:rPr>
            </w:pPr>
            <w:ins w:id="24264" w:author="Στάθης Καπ" w:date="2023-03-03T04:08:00Z">
              <w:r w:rsidRPr="00CD1347">
                <w:rPr>
                  <w:rFonts w:ascii="Calibri" w:hAnsi="Calibri" w:cs="Calibri"/>
                  <w:color w:val="000000"/>
                  <w:sz w:val="16"/>
                  <w:szCs w:val="16"/>
                  <w:rPrChange w:id="24265" w:author="Στάθης Καπ" w:date="2023-03-03T04:10:00Z">
                    <w:rPr>
                      <w:rFonts w:ascii="Calibri" w:hAnsi="Calibri" w:cs="Calibri"/>
                      <w:color w:val="000000"/>
                      <w:sz w:val="18"/>
                      <w:szCs w:val="18"/>
                    </w:rPr>
                  </w:rPrChange>
                </w:rPr>
                <w:t>r205</w:t>
              </w:r>
            </w:ins>
          </w:p>
        </w:tc>
        <w:tc>
          <w:tcPr>
            <w:tcW w:w="560" w:type="dxa"/>
            <w:tcBorders>
              <w:left w:val="single" w:sz="4" w:space="0" w:color="auto"/>
            </w:tcBorders>
            <w:vAlign w:val="center"/>
            <w:tcPrChange w:id="24266" w:author="Στάθης Καπ" w:date="2023-03-03T06:27:00Z">
              <w:tcPr>
                <w:tcW w:w="560" w:type="dxa"/>
              </w:tcPr>
            </w:tcPrChange>
          </w:tcPr>
          <w:p w14:paraId="7FA9AC25" w14:textId="430E303A" w:rsidR="00C87CFE" w:rsidRPr="00CD1347" w:rsidRDefault="00C87CFE" w:rsidP="00C87CFE">
            <w:pPr>
              <w:jc w:val="center"/>
              <w:rPr>
                <w:ins w:id="24267" w:author="Στάθης Καπ" w:date="2023-03-03T04:01:00Z"/>
                <w:rFonts w:cstheme="minorHAnsi"/>
                <w:sz w:val="16"/>
                <w:szCs w:val="16"/>
              </w:rPr>
            </w:pPr>
            <w:ins w:id="24268" w:author="Στάθης Καπ" w:date="2023-03-03T06:23:00Z">
              <w:r>
                <w:rPr>
                  <w:rFonts w:ascii="Calibri" w:hAnsi="Calibri" w:cs="Calibri"/>
                  <w:color w:val="000000"/>
                  <w:sz w:val="16"/>
                  <w:szCs w:val="16"/>
                </w:rPr>
                <w:t>1458</w:t>
              </w:r>
            </w:ins>
          </w:p>
        </w:tc>
        <w:tc>
          <w:tcPr>
            <w:tcW w:w="855" w:type="dxa"/>
            <w:vAlign w:val="center"/>
            <w:tcPrChange w:id="24269" w:author="Στάθης Καπ" w:date="2023-03-03T06:27:00Z">
              <w:tcPr>
                <w:tcW w:w="855" w:type="dxa"/>
              </w:tcPr>
            </w:tcPrChange>
          </w:tcPr>
          <w:p w14:paraId="2B3E0E2A" w14:textId="15012396" w:rsidR="00C87CFE" w:rsidRPr="00CD1347" w:rsidRDefault="00C87CFE" w:rsidP="00C87CFE">
            <w:pPr>
              <w:jc w:val="center"/>
              <w:rPr>
                <w:ins w:id="24270" w:author="Στάθης Καπ" w:date="2023-03-03T04:01:00Z"/>
                <w:rFonts w:cstheme="minorHAnsi"/>
                <w:sz w:val="16"/>
                <w:szCs w:val="16"/>
              </w:rPr>
            </w:pPr>
            <w:ins w:id="24271" w:author="Στάθης Καπ" w:date="2023-03-03T06:23:00Z">
              <w:r>
                <w:rPr>
                  <w:rFonts w:ascii="Calibri" w:hAnsi="Calibri" w:cs="Calibri"/>
                  <w:color w:val="000000"/>
                  <w:sz w:val="16"/>
                  <w:szCs w:val="16"/>
                </w:rPr>
                <w:t>1458</w:t>
              </w:r>
            </w:ins>
          </w:p>
        </w:tc>
        <w:tc>
          <w:tcPr>
            <w:tcW w:w="544" w:type="dxa"/>
            <w:vAlign w:val="center"/>
            <w:tcPrChange w:id="24272" w:author="Στάθης Καπ" w:date="2023-03-03T06:27:00Z">
              <w:tcPr>
                <w:tcW w:w="544" w:type="dxa"/>
                <w:vAlign w:val="bottom"/>
              </w:tcPr>
            </w:tcPrChange>
          </w:tcPr>
          <w:p w14:paraId="06B22B84" w14:textId="21CD2AFC" w:rsidR="00C87CFE" w:rsidRPr="00CD1347" w:rsidRDefault="00C87CFE" w:rsidP="00C87CFE">
            <w:pPr>
              <w:jc w:val="center"/>
              <w:rPr>
                <w:ins w:id="24273" w:author="Στάθης Καπ" w:date="2023-03-03T04:01:00Z"/>
                <w:rFonts w:cstheme="minorHAnsi"/>
                <w:sz w:val="16"/>
                <w:szCs w:val="16"/>
              </w:rPr>
            </w:pPr>
            <w:ins w:id="24274" w:author="Στάθης Καπ" w:date="2023-03-03T06:23:00Z">
              <w:r>
                <w:rPr>
                  <w:rFonts w:ascii="Calibri" w:hAnsi="Calibri" w:cs="Calibri"/>
                  <w:color w:val="000000"/>
                  <w:sz w:val="16"/>
                  <w:szCs w:val="16"/>
                </w:rPr>
                <w:t>1458</w:t>
              </w:r>
            </w:ins>
          </w:p>
        </w:tc>
        <w:tc>
          <w:tcPr>
            <w:tcW w:w="621" w:type="dxa"/>
            <w:vAlign w:val="center"/>
            <w:tcPrChange w:id="24275" w:author="Στάθης Καπ" w:date="2023-03-03T06:27:00Z">
              <w:tcPr>
                <w:tcW w:w="621" w:type="dxa"/>
                <w:vAlign w:val="bottom"/>
              </w:tcPr>
            </w:tcPrChange>
          </w:tcPr>
          <w:p w14:paraId="7C3C1AA6" w14:textId="52390BF2" w:rsidR="00C87CFE" w:rsidRPr="00CD1347" w:rsidRDefault="00C87CFE" w:rsidP="00C87CFE">
            <w:pPr>
              <w:jc w:val="center"/>
              <w:rPr>
                <w:ins w:id="24276" w:author="Στάθης Καπ" w:date="2023-03-03T04:01:00Z"/>
                <w:rFonts w:cstheme="minorHAnsi"/>
                <w:sz w:val="16"/>
                <w:szCs w:val="16"/>
              </w:rPr>
            </w:pPr>
            <w:ins w:id="24277" w:author="Στάθης Καπ" w:date="2023-03-03T06:23:00Z">
              <w:r>
                <w:rPr>
                  <w:rFonts w:ascii="Calibri" w:hAnsi="Calibri" w:cs="Calibri"/>
                  <w:color w:val="000000"/>
                  <w:sz w:val="16"/>
                  <w:szCs w:val="16"/>
                </w:rPr>
                <w:t>0.157</w:t>
              </w:r>
            </w:ins>
          </w:p>
        </w:tc>
        <w:tc>
          <w:tcPr>
            <w:tcW w:w="669" w:type="dxa"/>
            <w:vAlign w:val="center"/>
            <w:tcPrChange w:id="24278" w:author="Στάθης Καπ" w:date="2023-03-03T06:27:00Z">
              <w:tcPr>
                <w:tcW w:w="669" w:type="dxa"/>
                <w:vAlign w:val="center"/>
              </w:tcPr>
            </w:tcPrChange>
          </w:tcPr>
          <w:p w14:paraId="28D75F3F" w14:textId="718C25D1" w:rsidR="00C87CFE" w:rsidRPr="00CD1347" w:rsidRDefault="00C87CFE" w:rsidP="00C87CFE">
            <w:pPr>
              <w:jc w:val="center"/>
              <w:rPr>
                <w:ins w:id="24279" w:author="Στάθης Καπ" w:date="2023-03-03T04:01:00Z"/>
                <w:rFonts w:cstheme="minorHAnsi"/>
                <w:sz w:val="16"/>
                <w:szCs w:val="16"/>
              </w:rPr>
            </w:pPr>
            <w:ins w:id="24280" w:author="Στάθης Καπ" w:date="2023-03-03T06:23:00Z">
              <w:r>
                <w:rPr>
                  <w:rFonts w:ascii="Calibri" w:hAnsi="Calibri" w:cstheme="minorHAnsi"/>
                  <w:color w:val="000000"/>
                  <w:sz w:val="16"/>
                  <w:szCs w:val="16"/>
                </w:rPr>
                <w:t>0</w:t>
              </w:r>
            </w:ins>
          </w:p>
        </w:tc>
        <w:tc>
          <w:tcPr>
            <w:tcW w:w="543" w:type="dxa"/>
            <w:vAlign w:val="center"/>
            <w:tcPrChange w:id="24281" w:author="Στάθης Καπ" w:date="2023-03-03T06:27:00Z">
              <w:tcPr>
                <w:tcW w:w="543" w:type="dxa"/>
                <w:vAlign w:val="bottom"/>
              </w:tcPr>
            </w:tcPrChange>
          </w:tcPr>
          <w:p w14:paraId="696DC0FC" w14:textId="4658AA41" w:rsidR="00C87CFE" w:rsidRPr="00CD1347" w:rsidRDefault="00C87CFE" w:rsidP="00C87CFE">
            <w:pPr>
              <w:jc w:val="center"/>
              <w:rPr>
                <w:ins w:id="24282" w:author="Στάθης Καπ" w:date="2023-03-03T04:01:00Z"/>
                <w:rFonts w:cstheme="minorHAnsi"/>
                <w:sz w:val="16"/>
                <w:szCs w:val="16"/>
              </w:rPr>
            </w:pPr>
            <w:ins w:id="24283" w:author="Στάθης Καπ" w:date="2023-03-03T06:23:00Z">
              <w:r>
                <w:rPr>
                  <w:rFonts w:ascii="Calibri" w:hAnsi="Calibri" w:cs="Calibri"/>
                  <w:color w:val="000000"/>
                  <w:sz w:val="16"/>
                  <w:szCs w:val="16"/>
                </w:rPr>
                <w:t>1458</w:t>
              </w:r>
            </w:ins>
          </w:p>
        </w:tc>
        <w:tc>
          <w:tcPr>
            <w:tcW w:w="621" w:type="dxa"/>
            <w:vAlign w:val="center"/>
            <w:tcPrChange w:id="24284" w:author="Στάθης Καπ" w:date="2023-03-03T06:27:00Z">
              <w:tcPr>
                <w:tcW w:w="621" w:type="dxa"/>
                <w:vAlign w:val="bottom"/>
              </w:tcPr>
            </w:tcPrChange>
          </w:tcPr>
          <w:p w14:paraId="3291803B" w14:textId="5435A4CD" w:rsidR="00C87CFE" w:rsidRPr="00CD1347" w:rsidRDefault="00C87CFE" w:rsidP="00C87CFE">
            <w:pPr>
              <w:jc w:val="center"/>
              <w:rPr>
                <w:ins w:id="24285" w:author="Στάθης Καπ" w:date="2023-03-03T04:01:00Z"/>
                <w:rFonts w:cstheme="minorHAnsi"/>
                <w:sz w:val="16"/>
                <w:szCs w:val="16"/>
              </w:rPr>
            </w:pPr>
            <w:ins w:id="24286" w:author="Στάθης Καπ" w:date="2023-03-03T06:23:00Z">
              <w:r>
                <w:rPr>
                  <w:rFonts w:ascii="Calibri" w:hAnsi="Calibri" w:cs="Calibri"/>
                  <w:color w:val="000000"/>
                  <w:sz w:val="16"/>
                  <w:szCs w:val="16"/>
                </w:rPr>
                <w:t>0.112</w:t>
              </w:r>
            </w:ins>
          </w:p>
        </w:tc>
        <w:tc>
          <w:tcPr>
            <w:tcW w:w="669" w:type="dxa"/>
            <w:vAlign w:val="center"/>
            <w:tcPrChange w:id="24287" w:author="Στάθης Καπ" w:date="2023-03-03T06:27:00Z">
              <w:tcPr>
                <w:tcW w:w="669" w:type="dxa"/>
                <w:vAlign w:val="center"/>
              </w:tcPr>
            </w:tcPrChange>
          </w:tcPr>
          <w:p w14:paraId="12F11481" w14:textId="29003F90" w:rsidR="00C87CFE" w:rsidRPr="00CD1347" w:rsidRDefault="00C87CFE" w:rsidP="00C87CFE">
            <w:pPr>
              <w:jc w:val="center"/>
              <w:rPr>
                <w:ins w:id="24288" w:author="Στάθης Καπ" w:date="2023-03-03T04:01:00Z"/>
                <w:rFonts w:cstheme="minorHAnsi"/>
                <w:sz w:val="16"/>
                <w:szCs w:val="16"/>
              </w:rPr>
            </w:pPr>
            <w:ins w:id="24289" w:author="Στάθης Καπ" w:date="2023-03-03T06:23:00Z">
              <w:r>
                <w:rPr>
                  <w:rFonts w:ascii="Calibri" w:hAnsi="Calibri" w:cstheme="minorHAnsi"/>
                  <w:color w:val="000000"/>
                  <w:sz w:val="16"/>
                  <w:szCs w:val="16"/>
                </w:rPr>
                <w:t>0</w:t>
              </w:r>
            </w:ins>
          </w:p>
        </w:tc>
        <w:tc>
          <w:tcPr>
            <w:tcW w:w="508" w:type="dxa"/>
            <w:vAlign w:val="center"/>
            <w:tcPrChange w:id="24290" w:author="Στάθης Καπ" w:date="2023-03-03T06:27:00Z">
              <w:tcPr>
                <w:tcW w:w="508" w:type="dxa"/>
                <w:vAlign w:val="bottom"/>
              </w:tcPr>
            </w:tcPrChange>
          </w:tcPr>
          <w:p w14:paraId="45AC4DC3" w14:textId="739D16D6" w:rsidR="00C87CFE" w:rsidRPr="00CD1347" w:rsidRDefault="00C87CFE" w:rsidP="00C87CFE">
            <w:pPr>
              <w:jc w:val="center"/>
              <w:rPr>
                <w:ins w:id="24291" w:author="Στάθης Καπ" w:date="2023-03-03T04:01:00Z"/>
                <w:rFonts w:cstheme="minorHAnsi"/>
                <w:sz w:val="16"/>
                <w:szCs w:val="16"/>
              </w:rPr>
            </w:pPr>
            <w:ins w:id="24292" w:author="Στάθης Καπ" w:date="2023-03-03T06:23:00Z">
              <w:r>
                <w:rPr>
                  <w:rFonts w:ascii="Calibri" w:hAnsi="Calibri" w:cs="Calibri"/>
                  <w:color w:val="000000"/>
                  <w:sz w:val="16"/>
                  <w:szCs w:val="16"/>
                </w:rPr>
                <w:t>1458</w:t>
              </w:r>
            </w:ins>
          </w:p>
        </w:tc>
        <w:tc>
          <w:tcPr>
            <w:tcW w:w="541" w:type="dxa"/>
            <w:vAlign w:val="center"/>
            <w:tcPrChange w:id="24293" w:author="Στάθης Καπ" w:date="2023-03-03T06:27:00Z">
              <w:tcPr>
                <w:tcW w:w="541" w:type="dxa"/>
                <w:vAlign w:val="bottom"/>
              </w:tcPr>
            </w:tcPrChange>
          </w:tcPr>
          <w:p w14:paraId="7E3014D1" w14:textId="54994970" w:rsidR="00C87CFE" w:rsidRPr="00CD1347" w:rsidRDefault="00C87CFE" w:rsidP="00C87CFE">
            <w:pPr>
              <w:jc w:val="center"/>
              <w:rPr>
                <w:ins w:id="24294" w:author="Στάθης Καπ" w:date="2023-03-03T04:01:00Z"/>
                <w:rFonts w:cstheme="minorHAnsi"/>
                <w:sz w:val="16"/>
                <w:szCs w:val="16"/>
              </w:rPr>
            </w:pPr>
            <w:ins w:id="24295" w:author="Στάθης Καπ" w:date="2023-03-03T06:23:00Z">
              <w:r>
                <w:rPr>
                  <w:rFonts w:ascii="Calibri" w:hAnsi="Calibri" w:cs="Calibri"/>
                  <w:color w:val="000000"/>
                  <w:sz w:val="16"/>
                  <w:szCs w:val="16"/>
                </w:rPr>
                <w:t>0.094</w:t>
              </w:r>
            </w:ins>
          </w:p>
        </w:tc>
        <w:tc>
          <w:tcPr>
            <w:tcW w:w="589" w:type="dxa"/>
            <w:vAlign w:val="center"/>
            <w:tcPrChange w:id="24296" w:author="Στάθης Καπ" w:date="2023-03-03T06:27:00Z">
              <w:tcPr>
                <w:tcW w:w="589" w:type="dxa"/>
                <w:vAlign w:val="center"/>
              </w:tcPr>
            </w:tcPrChange>
          </w:tcPr>
          <w:p w14:paraId="159B941C" w14:textId="17A3207C" w:rsidR="00C87CFE" w:rsidRPr="00CD1347" w:rsidRDefault="00C87CFE" w:rsidP="00C87CFE">
            <w:pPr>
              <w:jc w:val="center"/>
              <w:rPr>
                <w:ins w:id="24297" w:author="Στάθης Καπ" w:date="2023-03-03T04:01:00Z"/>
                <w:rFonts w:cstheme="minorHAnsi"/>
                <w:sz w:val="16"/>
                <w:szCs w:val="16"/>
              </w:rPr>
            </w:pPr>
            <w:ins w:id="24298" w:author="Στάθης Καπ" w:date="2023-03-03T06:23:00Z">
              <w:r>
                <w:rPr>
                  <w:rFonts w:ascii="Calibri" w:hAnsi="Calibri" w:cstheme="minorHAnsi"/>
                  <w:color w:val="000000"/>
                  <w:sz w:val="16"/>
                  <w:szCs w:val="16"/>
                </w:rPr>
                <w:t>0</w:t>
              </w:r>
            </w:ins>
          </w:p>
        </w:tc>
        <w:tc>
          <w:tcPr>
            <w:tcW w:w="463" w:type="dxa"/>
            <w:vAlign w:val="center"/>
            <w:tcPrChange w:id="24299" w:author="Στάθης Καπ" w:date="2023-03-03T06:27:00Z">
              <w:tcPr>
                <w:tcW w:w="463" w:type="dxa"/>
                <w:vAlign w:val="bottom"/>
              </w:tcPr>
            </w:tcPrChange>
          </w:tcPr>
          <w:p w14:paraId="0C8DA528" w14:textId="7BFB5F25" w:rsidR="00C87CFE" w:rsidRPr="00CD1347" w:rsidRDefault="00C87CFE" w:rsidP="00C87CFE">
            <w:pPr>
              <w:jc w:val="center"/>
              <w:rPr>
                <w:ins w:id="24300" w:author="Στάθης Καπ" w:date="2023-03-03T04:01:00Z"/>
                <w:rFonts w:cstheme="minorHAnsi"/>
                <w:sz w:val="16"/>
                <w:szCs w:val="16"/>
              </w:rPr>
            </w:pPr>
            <w:ins w:id="24301" w:author="Στάθης Καπ" w:date="2023-03-03T06:23:00Z">
              <w:r>
                <w:rPr>
                  <w:rFonts w:ascii="Calibri" w:hAnsi="Calibri" w:cs="Calibri"/>
                  <w:color w:val="000000"/>
                  <w:sz w:val="16"/>
                  <w:szCs w:val="16"/>
                </w:rPr>
                <w:t>1458</w:t>
              </w:r>
            </w:ins>
          </w:p>
        </w:tc>
        <w:tc>
          <w:tcPr>
            <w:tcW w:w="541" w:type="dxa"/>
            <w:vAlign w:val="center"/>
            <w:tcPrChange w:id="24302" w:author="Στάθης Καπ" w:date="2023-03-03T06:27:00Z">
              <w:tcPr>
                <w:tcW w:w="541" w:type="dxa"/>
                <w:vAlign w:val="bottom"/>
              </w:tcPr>
            </w:tcPrChange>
          </w:tcPr>
          <w:p w14:paraId="31059EBD" w14:textId="7EBFD060" w:rsidR="00C87CFE" w:rsidRPr="00CD1347" w:rsidRDefault="00C87CFE" w:rsidP="00C87CFE">
            <w:pPr>
              <w:jc w:val="center"/>
              <w:rPr>
                <w:ins w:id="24303" w:author="Στάθης Καπ" w:date="2023-03-03T04:01:00Z"/>
                <w:rFonts w:cstheme="minorHAnsi"/>
                <w:sz w:val="16"/>
                <w:szCs w:val="16"/>
              </w:rPr>
            </w:pPr>
            <w:ins w:id="24304" w:author="Στάθης Καπ" w:date="2023-03-03T06:23:00Z">
              <w:r>
                <w:rPr>
                  <w:rFonts w:ascii="Calibri" w:hAnsi="Calibri" w:cs="Calibri"/>
                  <w:color w:val="000000"/>
                  <w:sz w:val="16"/>
                  <w:szCs w:val="16"/>
                </w:rPr>
                <w:t>0.116</w:t>
              </w:r>
            </w:ins>
          </w:p>
        </w:tc>
        <w:tc>
          <w:tcPr>
            <w:tcW w:w="589" w:type="dxa"/>
            <w:vAlign w:val="center"/>
            <w:tcPrChange w:id="24305" w:author="Στάθης Καπ" w:date="2023-03-03T06:27:00Z">
              <w:tcPr>
                <w:tcW w:w="589" w:type="dxa"/>
                <w:vAlign w:val="center"/>
              </w:tcPr>
            </w:tcPrChange>
          </w:tcPr>
          <w:p w14:paraId="3FA77CC5" w14:textId="1FA9DF99" w:rsidR="00C87CFE" w:rsidRPr="00CD1347" w:rsidRDefault="00C87CFE" w:rsidP="00C87CFE">
            <w:pPr>
              <w:jc w:val="center"/>
              <w:rPr>
                <w:ins w:id="24306" w:author="Στάθης Καπ" w:date="2023-03-03T04:01:00Z"/>
                <w:rFonts w:cstheme="minorHAnsi"/>
                <w:sz w:val="16"/>
                <w:szCs w:val="16"/>
              </w:rPr>
            </w:pPr>
            <w:ins w:id="24307" w:author="Στάθης Καπ" w:date="2023-03-03T06:23:00Z">
              <w:r>
                <w:rPr>
                  <w:rFonts w:ascii="Calibri" w:hAnsi="Calibri" w:cstheme="minorHAnsi"/>
                  <w:color w:val="000000"/>
                  <w:sz w:val="16"/>
                  <w:szCs w:val="16"/>
                </w:rPr>
                <w:t>0</w:t>
              </w:r>
            </w:ins>
          </w:p>
        </w:tc>
      </w:tr>
      <w:tr w:rsidR="00C87CFE" w:rsidRPr="00BB05AC" w14:paraId="0B402D82" w14:textId="77777777" w:rsidTr="00F03C40">
        <w:tblPrEx>
          <w:tblW w:w="0" w:type="auto"/>
          <w:tblBorders>
            <w:insideH w:val="none" w:sz="0" w:space="0" w:color="auto"/>
            <w:insideV w:val="none" w:sz="0" w:space="0" w:color="auto"/>
          </w:tblBorders>
          <w:tblCellMar>
            <w:left w:w="0" w:type="dxa"/>
            <w:right w:w="0" w:type="dxa"/>
          </w:tblCellMar>
          <w:tblPrExChange w:id="2430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309" w:author="Στάθης Καπ" w:date="2023-03-03T04:01:00Z"/>
        </w:trPr>
        <w:tc>
          <w:tcPr>
            <w:tcW w:w="515" w:type="dxa"/>
            <w:tcBorders>
              <w:top w:val="nil"/>
              <w:bottom w:val="nil"/>
              <w:right w:val="single" w:sz="4" w:space="0" w:color="auto"/>
            </w:tcBorders>
            <w:shd w:val="clear" w:color="auto" w:fill="E7E6E6" w:themeFill="background2"/>
            <w:vAlign w:val="bottom"/>
            <w:tcPrChange w:id="24310" w:author="Στάθης Καπ" w:date="2023-03-03T06:27:00Z">
              <w:tcPr>
                <w:tcW w:w="515" w:type="dxa"/>
                <w:vAlign w:val="bottom"/>
              </w:tcPr>
            </w:tcPrChange>
          </w:tcPr>
          <w:p w14:paraId="694B1F14" w14:textId="5A19DF08" w:rsidR="00C87CFE" w:rsidRPr="00CD1347" w:rsidRDefault="00C87CFE" w:rsidP="00C87CFE">
            <w:pPr>
              <w:jc w:val="center"/>
              <w:rPr>
                <w:ins w:id="24311" w:author="Στάθης Καπ" w:date="2023-03-03T04:01:00Z"/>
                <w:sz w:val="16"/>
                <w:szCs w:val="16"/>
              </w:rPr>
            </w:pPr>
            <w:ins w:id="24312" w:author="Στάθης Καπ" w:date="2023-03-03T04:08:00Z">
              <w:r w:rsidRPr="00CD1347">
                <w:rPr>
                  <w:rFonts w:ascii="Calibri" w:hAnsi="Calibri" w:cs="Calibri"/>
                  <w:color w:val="000000"/>
                  <w:sz w:val="16"/>
                  <w:szCs w:val="16"/>
                  <w:rPrChange w:id="24313" w:author="Στάθης Καπ" w:date="2023-03-03T04:10:00Z">
                    <w:rPr>
                      <w:rFonts w:ascii="Calibri" w:hAnsi="Calibri" w:cs="Calibri"/>
                      <w:color w:val="000000"/>
                      <w:sz w:val="18"/>
                      <w:szCs w:val="18"/>
                    </w:rPr>
                  </w:rPrChange>
                </w:rPr>
                <w:t>r206</w:t>
              </w:r>
            </w:ins>
          </w:p>
        </w:tc>
        <w:tc>
          <w:tcPr>
            <w:tcW w:w="560" w:type="dxa"/>
            <w:tcBorders>
              <w:left w:val="single" w:sz="4" w:space="0" w:color="auto"/>
            </w:tcBorders>
            <w:vAlign w:val="center"/>
            <w:tcPrChange w:id="24314" w:author="Στάθης Καπ" w:date="2023-03-03T06:27:00Z">
              <w:tcPr>
                <w:tcW w:w="560" w:type="dxa"/>
              </w:tcPr>
            </w:tcPrChange>
          </w:tcPr>
          <w:p w14:paraId="01F43D4D" w14:textId="6B257FDF" w:rsidR="00C87CFE" w:rsidRPr="00CD1347" w:rsidRDefault="00C87CFE" w:rsidP="00C87CFE">
            <w:pPr>
              <w:jc w:val="center"/>
              <w:rPr>
                <w:ins w:id="24315" w:author="Στάθης Καπ" w:date="2023-03-03T04:01:00Z"/>
                <w:rFonts w:cstheme="minorHAnsi"/>
                <w:sz w:val="16"/>
                <w:szCs w:val="16"/>
              </w:rPr>
            </w:pPr>
            <w:ins w:id="24316" w:author="Στάθης Καπ" w:date="2023-03-03T06:23:00Z">
              <w:r>
                <w:rPr>
                  <w:rFonts w:ascii="Calibri" w:hAnsi="Calibri" w:cs="Calibri"/>
                  <w:color w:val="000000"/>
                  <w:sz w:val="16"/>
                  <w:szCs w:val="16"/>
                </w:rPr>
                <w:t>1458</w:t>
              </w:r>
            </w:ins>
          </w:p>
        </w:tc>
        <w:tc>
          <w:tcPr>
            <w:tcW w:w="855" w:type="dxa"/>
            <w:vAlign w:val="center"/>
            <w:tcPrChange w:id="24317" w:author="Στάθης Καπ" w:date="2023-03-03T06:27:00Z">
              <w:tcPr>
                <w:tcW w:w="855" w:type="dxa"/>
              </w:tcPr>
            </w:tcPrChange>
          </w:tcPr>
          <w:p w14:paraId="11E07031" w14:textId="6F52625D" w:rsidR="00C87CFE" w:rsidRPr="00CD1347" w:rsidRDefault="00C87CFE" w:rsidP="00C87CFE">
            <w:pPr>
              <w:jc w:val="center"/>
              <w:rPr>
                <w:ins w:id="24318" w:author="Στάθης Καπ" w:date="2023-03-03T04:01:00Z"/>
                <w:rFonts w:cstheme="minorHAnsi"/>
                <w:sz w:val="16"/>
                <w:szCs w:val="16"/>
              </w:rPr>
            </w:pPr>
            <w:ins w:id="24319" w:author="Στάθης Καπ" w:date="2023-03-03T06:23:00Z">
              <w:r>
                <w:rPr>
                  <w:rFonts w:ascii="Calibri" w:hAnsi="Calibri" w:cs="Calibri"/>
                  <w:color w:val="000000"/>
                  <w:sz w:val="16"/>
                  <w:szCs w:val="16"/>
                </w:rPr>
                <w:t>1458</w:t>
              </w:r>
            </w:ins>
          </w:p>
        </w:tc>
        <w:tc>
          <w:tcPr>
            <w:tcW w:w="544" w:type="dxa"/>
            <w:vAlign w:val="center"/>
            <w:tcPrChange w:id="24320" w:author="Στάθης Καπ" w:date="2023-03-03T06:27:00Z">
              <w:tcPr>
                <w:tcW w:w="544" w:type="dxa"/>
                <w:vAlign w:val="bottom"/>
              </w:tcPr>
            </w:tcPrChange>
          </w:tcPr>
          <w:p w14:paraId="6A3CCAA3" w14:textId="47E989D6" w:rsidR="00C87CFE" w:rsidRPr="00CD1347" w:rsidRDefault="00C87CFE" w:rsidP="00C87CFE">
            <w:pPr>
              <w:jc w:val="center"/>
              <w:rPr>
                <w:ins w:id="24321" w:author="Στάθης Καπ" w:date="2023-03-03T04:01:00Z"/>
                <w:rFonts w:cstheme="minorHAnsi"/>
                <w:sz w:val="16"/>
                <w:szCs w:val="16"/>
              </w:rPr>
            </w:pPr>
            <w:ins w:id="24322" w:author="Στάθης Καπ" w:date="2023-03-03T06:23:00Z">
              <w:r>
                <w:rPr>
                  <w:rFonts w:ascii="Calibri" w:hAnsi="Calibri" w:cs="Calibri"/>
                  <w:color w:val="000000"/>
                  <w:sz w:val="16"/>
                  <w:szCs w:val="16"/>
                </w:rPr>
                <w:t>1458</w:t>
              </w:r>
            </w:ins>
          </w:p>
        </w:tc>
        <w:tc>
          <w:tcPr>
            <w:tcW w:w="621" w:type="dxa"/>
            <w:vAlign w:val="center"/>
            <w:tcPrChange w:id="24323" w:author="Στάθης Καπ" w:date="2023-03-03T06:27:00Z">
              <w:tcPr>
                <w:tcW w:w="621" w:type="dxa"/>
                <w:vAlign w:val="bottom"/>
              </w:tcPr>
            </w:tcPrChange>
          </w:tcPr>
          <w:p w14:paraId="3936C0F5" w14:textId="3E50A4DC" w:rsidR="00C87CFE" w:rsidRPr="00CD1347" w:rsidRDefault="00C87CFE" w:rsidP="00C87CFE">
            <w:pPr>
              <w:jc w:val="center"/>
              <w:rPr>
                <w:ins w:id="24324" w:author="Στάθης Καπ" w:date="2023-03-03T04:01:00Z"/>
                <w:rFonts w:cstheme="minorHAnsi"/>
                <w:sz w:val="16"/>
                <w:szCs w:val="16"/>
              </w:rPr>
            </w:pPr>
            <w:ins w:id="24325" w:author="Στάθης Καπ" w:date="2023-03-03T06:23:00Z">
              <w:r>
                <w:rPr>
                  <w:rFonts w:ascii="Calibri" w:hAnsi="Calibri" w:cs="Calibri"/>
                  <w:color w:val="000000"/>
                  <w:sz w:val="16"/>
                  <w:szCs w:val="16"/>
                </w:rPr>
                <w:t>0.074</w:t>
              </w:r>
            </w:ins>
          </w:p>
        </w:tc>
        <w:tc>
          <w:tcPr>
            <w:tcW w:w="669" w:type="dxa"/>
            <w:vAlign w:val="center"/>
            <w:tcPrChange w:id="24326" w:author="Στάθης Καπ" w:date="2023-03-03T06:27:00Z">
              <w:tcPr>
                <w:tcW w:w="669" w:type="dxa"/>
                <w:vAlign w:val="center"/>
              </w:tcPr>
            </w:tcPrChange>
          </w:tcPr>
          <w:p w14:paraId="04954682" w14:textId="36D1628A" w:rsidR="00C87CFE" w:rsidRPr="00CD1347" w:rsidRDefault="00C87CFE" w:rsidP="00C87CFE">
            <w:pPr>
              <w:jc w:val="center"/>
              <w:rPr>
                <w:ins w:id="24327" w:author="Στάθης Καπ" w:date="2023-03-03T04:01:00Z"/>
                <w:rFonts w:cstheme="minorHAnsi"/>
                <w:sz w:val="16"/>
                <w:szCs w:val="16"/>
              </w:rPr>
            </w:pPr>
            <w:ins w:id="24328" w:author="Στάθης Καπ" w:date="2023-03-03T06:23:00Z">
              <w:r>
                <w:rPr>
                  <w:rFonts w:ascii="Calibri" w:hAnsi="Calibri" w:cstheme="minorHAnsi"/>
                  <w:color w:val="000000"/>
                  <w:sz w:val="16"/>
                  <w:szCs w:val="16"/>
                </w:rPr>
                <w:t>0</w:t>
              </w:r>
            </w:ins>
          </w:p>
        </w:tc>
        <w:tc>
          <w:tcPr>
            <w:tcW w:w="543" w:type="dxa"/>
            <w:vAlign w:val="center"/>
            <w:tcPrChange w:id="24329" w:author="Στάθης Καπ" w:date="2023-03-03T06:27:00Z">
              <w:tcPr>
                <w:tcW w:w="543" w:type="dxa"/>
                <w:vAlign w:val="bottom"/>
              </w:tcPr>
            </w:tcPrChange>
          </w:tcPr>
          <w:p w14:paraId="6DBE91FC" w14:textId="2E07A0AF" w:rsidR="00C87CFE" w:rsidRPr="00CD1347" w:rsidRDefault="00C87CFE" w:rsidP="00C87CFE">
            <w:pPr>
              <w:jc w:val="center"/>
              <w:rPr>
                <w:ins w:id="24330" w:author="Στάθης Καπ" w:date="2023-03-03T04:01:00Z"/>
                <w:rFonts w:cstheme="minorHAnsi"/>
                <w:sz w:val="16"/>
                <w:szCs w:val="16"/>
              </w:rPr>
            </w:pPr>
            <w:ins w:id="24331" w:author="Στάθης Καπ" w:date="2023-03-03T06:23:00Z">
              <w:r>
                <w:rPr>
                  <w:rFonts w:ascii="Calibri" w:hAnsi="Calibri" w:cs="Calibri"/>
                  <w:color w:val="000000"/>
                  <w:sz w:val="16"/>
                  <w:szCs w:val="16"/>
                </w:rPr>
                <w:t>1458</w:t>
              </w:r>
            </w:ins>
          </w:p>
        </w:tc>
        <w:tc>
          <w:tcPr>
            <w:tcW w:w="621" w:type="dxa"/>
            <w:vAlign w:val="center"/>
            <w:tcPrChange w:id="24332" w:author="Στάθης Καπ" w:date="2023-03-03T06:27:00Z">
              <w:tcPr>
                <w:tcW w:w="621" w:type="dxa"/>
                <w:vAlign w:val="bottom"/>
              </w:tcPr>
            </w:tcPrChange>
          </w:tcPr>
          <w:p w14:paraId="42F3698E" w14:textId="6615AB07" w:rsidR="00C87CFE" w:rsidRPr="00CD1347" w:rsidRDefault="00C87CFE" w:rsidP="00C87CFE">
            <w:pPr>
              <w:jc w:val="center"/>
              <w:rPr>
                <w:ins w:id="24333" w:author="Στάθης Καπ" w:date="2023-03-03T04:01:00Z"/>
                <w:rFonts w:cstheme="minorHAnsi"/>
                <w:sz w:val="16"/>
                <w:szCs w:val="16"/>
              </w:rPr>
            </w:pPr>
            <w:ins w:id="24334" w:author="Στάθης Καπ" w:date="2023-03-03T06:23:00Z">
              <w:r>
                <w:rPr>
                  <w:rFonts w:ascii="Calibri" w:hAnsi="Calibri" w:cs="Calibri"/>
                  <w:color w:val="000000"/>
                  <w:sz w:val="16"/>
                  <w:szCs w:val="16"/>
                </w:rPr>
                <w:t>0.076</w:t>
              </w:r>
            </w:ins>
          </w:p>
        </w:tc>
        <w:tc>
          <w:tcPr>
            <w:tcW w:w="669" w:type="dxa"/>
            <w:vAlign w:val="center"/>
            <w:tcPrChange w:id="24335" w:author="Στάθης Καπ" w:date="2023-03-03T06:27:00Z">
              <w:tcPr>
                <w:tcW w:w="669" w:type="dxa"/>
                <w:vAlign w:val="center"/>
              </w:tcPr>
            </w:tcPrChange>
          </w:tcPr>
          <w:p w14:paraId="0F2553EA" w14:textId="684F218E" w:rsidR="00C87CFE" w:rsidRPr="00CD1347" w:rsidRDefault="00C87CFE" w:rsidP="00C87CFE">
            <w:pPr>
              <w:jc w:val="center"/>
              <w:rPr>
                <w:ins w:id="24336" w:author="Στάθης Καπ" w:date="2023-03-03T04:01:00Z"/>
                <w:rFonts w:cstheme="minorHAnsi"/>
                <w:sz w:val="16"/>
                <w:szCs w:val="16"/>
              </w:rPr>
            </w:pPr>
            <w:ins w:id="24337" w:author="Στάθης Καπ" w:date="2023-03-03T06:23:00Z">
              <w:r>
                <w:rPr>
                  <w:rFonts w:ascii="Calibri" w:hAnsi="Calibri" w:cstheme="minorHAnsi"/>
                  <w:color w:val="000000"/>
                  <w:sz w:val="16"/>
                  <w:szCs w:val="16"/>
                </w:rPr>
                <w:t>0</w:t>
              </w:r>
            </w:ins>
          </w:p>
        </w:tc>
        <w:tc>
          <w:tcPr>
            <w:tcW w:w="508" w:type="dxa"/>
            <w:vAlign w:val="center"/>
            <w:tcPrChange w:id="24338" w:author="Στάθης Καπ" w:date="2023-03-03T06:27:00Z">
              <w:tcPr>
                <w:tcW w:w="508" w:type="dxa"/>
                <w:vAlign w:val="bottom"/>
              </w:tcPr>
            </w:tcPrChange>
          </w:tcPr>
          <w:p w14:paraId="2610FDFE" w14:textId="7862A7B5" w:rsidR="00C87CFE" w:rsidRPr="00CD1347" w:rsidRDefault="00C87CFE" w:rsidP="00C87CFE">
            <w:pPr>
              <w:jc w:val="center"/>
              <w:rPr>
                <w:ins w:id="24339" w:author="Στάθης Καπ" w:date="2023-03-03T04:01:00Z"/>
                <w:rFonts w:cstheme="minorHAnsi"/>
                <w:sz w:val="16"/>
                <w:szCs w:val="16"/>
              </w:rPr>
            </w:pPr>
            <w:ins w:id="24340" w:author="Στάθης Καπ" w:date="2023-03-03T06:23:00Z">
              <w:r>
                <w:rPr>
                  <w:rFonts w:ascii="Calibri" w:hAnsi="Calibri" w:cs="Calibri"/>
                  <w:color w:val="000000"/>
                  <w:sz w:val="16"/>
                  <w:szCs w:val="16"/>
                </w:rPr>
                <w:t>1458</w:t>
              </w:r>
            </w:ins>
          </w:p>
        </w:tc>
        <w:tc>
          <w:tcPr>
            <w:tcW w:w="541" w:type="dxa"/>
            <w:vAlign w:val="center"/>
            <w:tcPrChange w:id="24341" w:author="Στάθης Καπ" w:date="2023-03-03T06:27:00Z">
              <w:tcPr>
                <w:tcW w:w="541" w:type="dxa"/>
                <w:vAlign w:val="bottom"/>
              </w:tcPr>
            </w:tcPrChange>
          </w:tcPr>
          <w:p w14:paraId="74ECC5C6" w14:textId="5D7E7472" w:rsidR="00C87CFE" w:rsidRPr="00CD1347" w:rsidRDefault="00C87CFE" w:rsidP="00C87CFE">
            <w:pPr>
              <w:jc w:val="center"/>
              <w:rPr>
                <w:ins w:id="24342" w:author="Στάθης Καπ" w:date="2023-03-03T04:01:00Z"/>
                <w:rFonts w:cstheme="minorHAnsi"/>
                <w:sz w:val="16"/>
                <w:szCs w:val="16"/>
              </w:rPr>
            </w:pPr>
            <w:ins w:id="24343" w:author="Στάθης Καπ" w:date="2023-03-03T06:23:00Z">
              <w:r>
                <w:rPr>
                  <w:rFonts w:ascii="Calibri" w:hAnsi="Calibri" w:cs="Calibri"/>
                  <w:color w:val="000000"/>
                  <w:sz w:val="16"/>
                  <w:szCs w:val="16"/>
                </w:rPr>
                <w:t>0.118</w:t>
              </w:r>
            </w:ins>
          </w:p>
        </w:tc>
        <w:tc>
          <w:tcPr>
            <w:tcW w:w="589" w:type="dxa"/>
            <w:vAlign w:val="center"/>
            <w:tcPrChange w:id="24344" w:author="Στάθης Καπ" w:date="2023-03-03T06:27:00Z">
              <w:tcPr>
                <w:tcW w:w="589" w:type="dxa"/>
                <w:vAlign w:val="center"/>
              </w:tcPr>
            </w:tcPrChange>
          </w:tcPr>
          <w:p w14:paraId="3A6C283A" w14:textId="57462DA0" w:rsidR="00C87CFE" w:rsidRPr="00CD1347" w:rsidRDefault="00C87CFE" w:rsidP="00C87CFE">
            <w:pPr>
              <w:jc w:val="center"/>
              <w:rPr>
                <w:ins w:id="24345" w:author="Στάθης Καπ" w:date="2023-03-03T04:01:00Z"/>
                <w:rFonts w:cstheme="minorHAnsi"/>
                <w:sz w:val="16"/>
                <w:szCs w:val="16"/>
              </w:rPr>
            </w:pPr>
            <w:ins w:id="24346" w:author="Στάθης Καπ" w:date="2023-03-03T06:23:00Z">
              <w:r>
                <w:rPr>
                  <w:rFonts w:ascii="Calibri" w:hAnsi="Calibri" w:cstheme="minorHAnsi"/>
                  <w:color w:val="000000"/>
                  <w:sz w:val="16"/>
                  <w:szCs w:val="16"/>
                </w:rPr>
                <w:t>0</w:t>
              </w:r>
            </w:ins>
          </w:p>
        </w:tc>
        <w:tc>
          <w:tcPr>
            <w:tcW w:w="463" w:type="dxa"/>
            <w:vAlign w:val="center"/>
            <w:tcPrChange w:id="24347" w:author="Στάθης Καπ" w:date="2023-03-03T06:27:00Z">
              <w:tcPr>
                <w:tcW w:w="463" w:type="dxa"/>
                <w:vAlign w:val="bottom"/>
              </w:tcPr>
            </w:tcPrChange>
          </w:tcPr>
          <w:p w14:paraId="6250171B" w14:textId="5B61416C" w:rsidR="00C87CFE" w:rsidRPr="00CD1347" w:rsidRDefault="00C87CFE" w:rsidP="00C87CFE">
            <w:pPr>
              <w:jc w:val="center"/>
              <w:rPr>
                <w:ins w:id="24348" w:author="Στάθης Καπ" w:date="2023-03-03T04:01:00Z"/>
                <w:rFonts w:cstheme="minorHAnsi"/>
                <w:sz w:val="16"/>
                <w:szCs w:val="16"/>
              </w:rPr>
            </w:pPr>
            <w:ins w:id="24349" w:author="Στάθης Καπ" w:date="2023-03-03T06:23:00Z">
              <w:r>
                <w:rPr>
                  <w:rFonts w:ascii="Calibri" w:hAnsi="Calibri" w:cs="Calibri"/>
                  <w:color w:val="000000"/>
                  <w:sz w:val="16"/>
                  <w:szCs w:val="16"/>
                </w:rPr>
                <w:t>1458</w:t>
              </w:r>
            </w:ins>
          </w:p>
        </w:tc>
        <w:tc>
          <w:tcPr>
            <w:tcW w:w="541" w:type="dxa"/>
            <w:vAlign w:val="center"/>
            <w:tcPrChange w:id="24350" w:author="Στάθης Καπ" w:date="2023-03-03T06:27:00Z">
              <w:tcPr>
                <w:tcW w:w="541" w:type="dxa"/>
                <w:vAlign w:val="bottom"/>
              </w:tcPr>
            </w:tcPrChange>
          </w:tcPr>
          <w:p w14:paraId="35933F13" w14:textId="50114FA6" w:rsidR="00C87CFE" w:rsidRPr="00CD1347" w:rsidRDefault="00C87CFE" w:rsidP="00C87CFE">
            <w:pPr>
              <w:jc w:val="center"/>
              <w:rPr>
                <w:ins w:id="24351" w:author="Στάθης Καπ" w:date="2023-03-03T04:01:00Z"/>
                <w:rFonts w:cstheme="minorHAnsi"/>
                <w:sz w:val="16"/>
                <w:szCs w:val="16"/>
              </w:rPr>
            </w:pPr>
            <w:ins w:id="24352" w:author="Στάθης Καπ" w:date="2023-03-03T06:23:00Z">
              <w:r>
                <w:rPr>
                  <w:rFonts w:ascii="Calibri" w:hAnsi="Calibri" w:cs="Calibri"/>
                  <w:color w:val="000000"/>
                  <w:sz w:val="16"/>
                  <w:szCs w:val="16"/>
                </w:rPr>
                <w:t>0.109</w:t>
              </w:r>
            </w:ins>
          </w:p>
        </w:tc>
        <w:tc>
          <w:tcPr>
            <w:tcW w:w="589" w:type="dxa"/>
            <w:vAlign w:val="center"/>
            <w:tcPrChange w:id="24353" w:author="Στάθης Καπ" w:date="2023-03-03T06:27:00Z">
              <w:tcPr>
                <w:tcW w:w="589" w:type="dxa"/>
                <w:vAlign w:val="center"/>
              </w:tcPr>
            </w:tcPrChange>
          </w:tcPr>
          <w:p w14:paraId="6CE794B1" w14:textId="4329833F" w:rsidR="00C87CFE" w:rsidRPr="00CD1347" w:rsidRDefault="00C87CFE" w:rsidP="00C87CFE">
            <w:pPr>
              <w:jc w:val="center"/>
              <w:rPr>
                <w:ins w:id="24354" w:author="Στάθης Καπ" w:date="2023-03-03T04:01:00Z"/>
                <w:rFonts w:cstheme="minorHAnsi"/>
                <w:sz w:val="16"/>
                <w:szCs w:val="16"/>
              </w:rPr>
            </w:pPr>
            <w:ins w:id="24355" w:author="Στάθης Καπ" w:date="2023-03-03T06:23:00Z">
              <w:r>
                <w:rPr>
                  <w:rFonts w:ascii="Calibri" w:hAnsi="Calibri" w:cstheme="minorHAnsi"/>
                  <w:color w:val="000000"/>
                  <w:sz w:val="16"/>
                  <w:szCs w:val="16"/>
                </w:rPr>
                <w:t>0</w:t>
              </w:r>
            </w:ins>
          </w:p>
        </w:tc>
      </w:tr>
      <w:tr w:rsidR="00C87CFE" w:rsidRPr="00BB05AC" w14:paraId="3B320D8A" w14:textId="77777777" w:rsidTr="00F03C40">
        <w:tblPrEx>
          <w:tblW w:w="0" w:type="auto"/>
          <w:tblBorders>
            <w:insideH w:val="none" w:sz="0" w:space="0" w:color="auto"/>
            <w:insideV w:val="none" w:sz="0" w:space="0" w:color="auto"/>
          </w:tblBorders>
          <w:tblCellMar>
            <w:left w:w="0" w:type="dxa"/>
            <w:right w:w="0" w:type="dxa"/>
          </w:tblCellMar>
          <w:tblPrExChange w:id="2435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357" w:author="Στάθης Καπ" w:date="2023-03-03T04:01:00Z"/>
        </w:trPr>
        <w:tc>
          <w:tcPr>
            <w:tcW w:w="515" w:type="dxa"/>
            <w:tcBorders>
              <w:top w:val="nil"/>
              <w:bottom w:val="nil"/>
              <w:right w:val="single" w:sz="4" w:space="0" w:color="auto"/>
            </w:tcBorders>
            <w:shd w:val="clear" w:color="auto" w:fill="E7E6E6" w:themeFill="background2"/>
            <w:vAlign w:val="bottom"/>
            <w:tcPrChange w:id="24358" w:author="Στάθης Καπ" w:date="2023-03-03T06:27:00Z">
              <w:tcPr>
                <w:tcW w:w="515" w:type="dxa"/>
                <w:vAlign w:val="bottom"/>
              </w:tcPr>
            </w:tcPrChange>
          </w:tcPr>
          <w:p w14:paraId="381E9A96" w14:textId="31361C1E" w:rsidR="00C87CFE" w:rsidRPr="00CD1347" w:rsidRDefault="00C87CFE" w:rsidP="00C87CFE">
            <w:pPr>
              <w:jc w:val="center"/>
              <w:rPr>
                <w:ins w:id="24359" w:author="Στάθης Καπ" w:date="2023-03-03T04:01:00Z"/>
                <w:sz w:val="16"/>
                <w:szCs w:val="16"/>
              </w:rPr>
            </w:pPr>
            <w:ins w:id="24360" w:author="Στάθης Καπ" w:date="2023-03-03T04:08:00Z">
              <w:r w:rsidRPr="00CD1347">
                <w:rPr>
                  <w:rFonts w:ascii="Calibri" w:hAnsi="Calibri" w:cs="Calibri"/>
                  <w:color w:val="000000"/>
                  <w:sz w:val="16"/>
                  <w:szCs w:val="16"/>
                  <w:rPrChange w:id="24361" w:author="Στάθης Καπ" w:date="2023-03-03T04:10:00Z">
                    <w:rPr>
                      <w:rFonts w:ascii="Calibri" w:hAnsi="Calibri" w:cs="Calibri"/>
                      <w:color w:val="000000"/>
                      <w:sz w:val="18"/>
                      <w:szCs w:val="18"/>
                    </w:rPr>
                  </w:rPrChange>
                </w:rPr>
                <w:t>r207</w:t>
              </w:r>
            </w:ins>
          </w:p>
        </w:tc>
        <w:tc>
          <w:tcPr>
            <w:tcW w:w="560" w:type="dxa"/>
            <w:tcBorders>
              <w:left w:val="single" w:sz="4" w:space="0" w:color="auto"/>
            </w:tcBorders>
            <w:vAlign w:val="center"/>
            <w:tcPrChange w:id="24362" w:author="Στάθης Καπ" w:date="2023-03-03T06:27:00Z">
              <w:tcPr>
                <w:tcW w:w="560" w:type="dxa"/>
              </w:tcPr>
            </w:tcPrChange>
          </w:tcPr>
          <w:p w14:paraId="091D357A" w14:textId="61AE95AB" w:rsidR="00C87CFE" w:rsidRPr="00CD1347" w:rsidRDefault="00C87CFE" w:rsidP="00C87CFE">
            <w:pPr>
              <w:jc w:val="center"/>
              <w:rPr>
                <w:ins w:id="24363" w:author="Στάθης Καπ" w:date="2023-03-03T04:01:00Z"/>
                <w:rFonts w:cstheme="minorHAnsi"/>
                <w:sz w:val="16"/>
                <w:szCs w:val="16"/>
              </w:rPr>
            </w:pPr>
            <w:ins w:id="24364" w:author="Στάθης Καπ" w:date="2023-03-03T06:23:00Z">
              <w:r>
                <w:rPr>
                  <w:rFonts w:ascii="Calibri" w:hAnsi="Calibri" w:cs="Calibri"/>
                  <w:color w:val="000000"/>
                  <w:sz w:val="16"/>
                  <w:szCs w:val="16"/>
                </w:rPr>
                <w:t>1458</w:t>
              </w:r>
            </w:ins>
          </w:p>
        </w:tc>
        <w:tc>
          <w:tcPr>
            <w:tcW w:w="855" w:type="dxa"/>
            <w:vAlign w:val="center"/>
            <w:tcPrChange w:id="24365" w:author="Στάθης Καπ" w:date="2023-03-03T06:27:00Z">
              <w:tcPr>
                <w:tcW w:w="855" w:type="dxa"/>
              </w:tcPr>
            </w:tcPrChange>
          </w:tcPr>
          <w:p w14:paraId="409939A6" w14:textId="72887AC1" w:rsidR="00C87CFE" w:rsidRPr="00CD1347" w:rsidRDefault="00C87CFE" w:rsidP="00C87CFE">
            <w:pPr>
              <w:jc w:val="center"/>
              <w:rPr>
                <w:ins w:id="24366" w:author="Στάθης Καπ" w:date="2023-03-03T04:01:00Z"/>
                <w:rFonts w:cstheme="minorHAnsi"/>
                <w:sz w:val="16"/>
                <w:szCs w:val="16"/>
              </w:rPr>
            </w:pPr>
            <w:ins w:id="24367" w:author="Στάθης Καπ" w:date="2023-03-03T06:23:00Z">
              <w:r>
                <w:rPr>
                  <w:rFonts w:ascii="Calibri" w:hAnsi="Calibri" w:cs="Calibri"/>
                  <w:color w:val="000000"/>
                  <w:sz w:val="16"/>
                  <w:szCs w:val="16"/>
                </w:rPr>
                <w:t>1458</w:t>
              </w:r>
            </w:ins>
          </w:p>
        </w:tc>
        <w:tc>
          <w:tcPr>
            <w:tcW w:w="544" w:type="dxa"/>
            <w:vAlign w:val="center"/>
            <w:tcPrChange w:id="24368" w:author="Στάθης Καπ" w:date="2023-03-03T06:27:00Z">
              <w:tcPr>
                <w:tcW w:w="544" w:type="dxa"/>
                <w:vAlign w:val="bottom"/>
              </w:tcPr>
            </w:tcPrChange>
          </w:tcPr>
          <w:p w14:paraId="51457536" w14:textId="68AF456D" w:rsidR="00C87CFE" w:rsidRPr="00CD1347" w:rsidRDefault="00C87CFE" w:rsidP="00C87CFE">
            <w:pPr>
              <w:jc w:val="center"/>
              <w:rPr>
                <w:ins w:id="24369" w:author="Στάθης Καπ" w:date="2023-03-03T04:01:00Z"/>
                <w:rFonts w:cstheme="minorHAnsi"/>
                <w:sz w:val="16"/>
                <w:szCs w:val="16"/>
              </w:rPr>
            </w:pPr>
            <w:ins w:id="24370" w:author="Στάθης Καπ" w:date="2023-03-03T06:23:00Z">
              <w:r>
                <w:rPr>
                  <w:rFonts w:ascii="Calibri" w:hAnsi="Calibri" w:cs="Calibri"/>
                  <w:color w:val="000000"/>
                  <w:sz w:val="16"/>
                  <w:szCs w:val="16"/>
                </w:rPr>
                <w:t>1458</w:t>
              </w:r>
            </w:ins>
          </w:p>
        </w:tc>
        <w:tc>
          <w:tcPr>
            <w:tcW w:w="621" w:type="dxa"/>
            <w:vAlign w:val="center"/>
            <w:tcPrChange w:id="24371" w:author="Στάθης Καπ" w:date="2023-03-03T06:27:00Z">
              <w:tcPr>
                <w:tcW w:w="621" w:type="dxa"/>
                <w:vAlign w:val="bottom"/>
              </w:tcPr>
            </w:tcPrChange>
          </w:tcPr>
          <w:p w14:paraId="70AE85A3" w14:textId="5D8D4B5B" w:rsidR="00C87CFE" w:rsidRPr="00CD1347" w:rsidRDefault="00C87CFE" w:rsidP="00C87CFE">
            <w:pPr>
              <w:jc w:val="center"/>
              <w:rPr>
                <w:ins w:id="24372" w:author="Στάθης Καπ" w:date="2023-03-03T04:01:00Z"/>
                <w:rFonts w:cstheme="minorHAnsi"/>
                <w:sz w:val="16"/>
                <w:szCs w:val="16"/>
              </w:rPr>
            </w:pPr>
            <w:ins w:id="24373" w:author="Στάθης Καπ" w:date="2023-03-03T06:23:00Z">
              <w:r>
                <w:rPr>
                  <w:rFonts w:ascii="Calibri" w:hAnsi="Calibri" w:cs="Calibri"/>
                  <w:color w:val="000000"/>
                  <w:sz w:val="16"/>
                  <w:szCs w:val="16"/>
                </w:rPr>
                <w:t>0.088</w:t>
              </w:r>
            </w:ins>
          </w:p>
        </w:tc>
        <w:tc>
          <w:tcPr>
            <w:tcW w:w="669" w:type="dxa"/>
            <w:vAlign w:val="center"/>
            <w:tcPrChange w:id="24374" w:author="Στάθης Καπ" w:date="2023-03-03T06:27:00Z">
              <w:tcPr>
                <w:tcW w:w="669" w:type="dxa"/>
                <w:vAlign w:val="center"/>
              </w:tcPr>
            </w:tcPrChange>
          </w:tcPr>
          <w:p w14:paraId="7249A311" w14:textId="1090D022" w:rsidR="00C87CFE" w:rsidRPr="00CD1347" w:rsidRDefault="00C87CFE" w:rsidP="00C87CFE">
            <w:pPr>
              <w:jc w:val="center"/>
              <w:rPr>
                <w:ins w:id="24375" w:author="Στάθης Καπ" w:date="2023-03-03T04:01:00Z"/>
                <w:rFonts w:cstheme="minorHAnsi"/>
                <w:sz w:val="16"/>
                <w:szCs w:val="16"/>
              </w:rPr>
            </w:pPr>
            <w:ins w:id="24376" w:author="Στάθης Καπ" w:date="2023-03-03T06:23:00Z">
              <w:r>
                <w:rPr>
                  <w:rFonts w:ascii="Calibri" w:hAnsi="Calibri" w:cstheme="minorHAnsi"/>
                  <w:color w:val="000000"/>
                  <w:sz w:val="16"/>
                  <w:szCs w:val="16"/>
                </w:rPr>
                <w:t>0</w:t>
              </w:r>
            </w:ins>
          </w:p>
        </w:tc>
        <w:tc>
          <w:tcPr>
            <w:tcW w:w="543" w:type="dxa"/>
            <w:vAlign w:val="center"/>
            <w:tcPrChange w:id="24377" w:author="Στάθης Καπ" w:date="2023-03-03T06:27:00Z">
              <w:tcPr>
                <w:tcW w:w="543" w:type="dxa"/>
                <w:vAlign w:val="bottom"/>
              </w:tcPr>
            </w:tcPrChange>
          </w:tcPr>
          <w:p w14:paraId="0E01AFE6" w14:textId="2F0E90F1" w:rsidR="00C87CFE" w:rsidRPr="00CD1347" w:rsidRDefault="00C87CFE" w:rsidP="00C87CFE">
            <w:pPr>
              <w:jc w:val="center"/>
              <w:rPr>
                <w:ins w:id="24378" w:author="Στάθης Καπ" w:date="2023-03-03T04:01:00Z"/>
                <w:rFonts w:cstheme="minorHAnsi"/>
                <w:sz w:val="16"/>
                <w:szCs w:val="16"/>
              </w:rPr>
            </w:pPr>
            <w:ins w:id="24379" w:author="Στάθης Καπ" w:date="2023-03-03T06:23:00Z">
              <w:r>
                <w:rPr>
                  <w:rFonts w:ascii="Calibri" w:hAnsi="Calibri" w:cs="Calibri"/>
                  <w:color w:val="000000"/>
                  <w:sz w:val="16"/>
                  <w:szCs w:val="16"/>
                </w:rPr>
                <w:t>1458</w:t>
              </w:r>
            </w:ins>
          </w:p>
        </w:tc>
        <w:tc>
          <w:tcPr>
            <w:tcW w:w="621" w:type="dxa"/>
            <w:vAlign w:val="center"/>
            <w:tcPrChange w:id="24380" w:author="Στάθης Καπ" w:date="2023-03-03T06:27:00Z">
              <w:tcPr>
                <w:tcW w:w="621" w:type="dxa"/>
                <w:vAlign w:val="bottom"/>
              </w:tcPr>
            </w:tcPrChange>
          </w:tcPr>
          <w:p w14:paraId="71C5D39B" w14:textId="5F7A6519" w:rsidR="00C87CFE" w:rsidRPr="00CD1347" w:rsidRDefault="00C87CFE" w:rsidP="00C87CFE">
            <w:pPr>
              <w:jc w:val="center"/>
              <w:rPr>
                <w:ins w:id="24381" w:author="Στάθης Καπ" w:date="2023-03-03T04:01:00Z"/>
                <w:rFonts w:cstheme="minorHAnsi"/>
                <w:sz w:val="16"/>
                <w:szCs w:val="16"/>
              </w:rPr>
            </w:pPr>
            <w:ins w:id="24382" w:author="Στάθης Καπ" w:date="2023-03-03T06:23:00Z">
              <w:r>
                <w:rPr>
                  <w:rFonts w:ascii="Calibri" w:hAnsi="Calibri" w:cs="Calibri"/>
                  <w:color w:val="000000"/>
                  <w:sz w:val="16"/>
                  <w:szCs w:val="16"/>
                </w:rPr>
                <w:t>0.075</w:t>
              </w:r>
            </w:ins>
          </w:p>
        </w:tc>
        <w:tc>
          <w:tcPr>
            <w:tcW w:w="669" w:type="dxa"/>
            <w:vAlign w:val="center"/>
            <w:tcPrChange w:id="24383" w:author="Στάθης Καπ" w:date="2023-03-03T06:27:00Z">
              <w:tcPr>
                <w:tcW w:w="669" w:type="dxa"/>
                <w:vAlign w:val="center"/>
              </w:tcPr>
            </w:tcPrChange>
          </w:tcPr>
          <w:p w14:paraId="4D53E555" w14:textId="758561AC" w:rsidR="00C87CFE" w:rsidRPr="00CD1347" w:rsidRDefault="00C87CFE" w:rsidP="00C87CFE">
            <w:pPr>
              <w:jc w:val="center"/>
              <w:rPr>
                <w:ins w:id="24384" w:author="Στάθης Καπ" w:date="2023-03-03T04:01:00Z"/>
                <w:rFonts w:cstheme="minorHAnsi"/>
                <w:sz w:val="16"/>
                <w:szCs w:val="16"/>
              </w:rPr>
            </w:pPr>
            <w:ins w:id="24385" w:author="Στάθης Καπ" w:date="2023-03-03T06:23:00Z">
              <w:r>
                <w:rPr>
                  <w:rFonts w:ascii="Calibri" w:hAnsi="Calibri" w:cstheme="minorHAnsi"/>
                  <w:color w:val="000000"/>
                  <w:sz w:val="16"/>
                  <w:szCs w:val="16"/>
                </w:rPr>
                <w:t>0</w:t>
              </w:r>
            </w:ins>
          </w:p>
        </w:tc>
        <w:tc>
          <w:tcPr>
            <w:tcW w:w="508" w:type="dxa"/>
            <w:vAlign w:val="center"/>
            <w:tcPrChange w:id="24386" w:author="Στάθης Καπ" w:date="2023-03-03T06:27:00Z">
              <w:tcPr>
                <w:tcW w:w="508" w:type="dxa"/>
                <w:vAlign w:val="bottom"/>
              </w:tcPr>
            </w:tcPrChange>
          </w:tcPr>
          <w:p w14:paraId="2691C9D1" w14:textId="5353F296" w:rsidR="00C87CFE" w:rsidRPr="00CD1347" w:rsidRDefault="00C87CFE" w:rsidP="00C87CFE">
            <w:pPr>
              <w:jc w:val="center"/>
              <w:rPr>
                <w:ins w:id="24387" w:author="Στάθης Καπ" w:date="2023-03-03T04:01:00Z"/>
                <w:rFonts w:cstheme="minorHAnsi"/>
                <w:sz w:val="16"/>
                <w:szCs w:val="16"/>
              </w:rPr>
            </w:pPr>
            <w:ins w:id="24388" w:author="Στάθης Καπ" w:date="2023-03-03T06:23:00Z">
              <w:r>
                <w:rPr>
                  <w:rFonts w:ascii="Calibri" w:hAnsi="Calibri" w:cs="Calibri"/>
                  <w:color w:val="000000"/>
                  <w:sz w:val="16"/>
                  <w:szCs w:val="16"/>
                </w:rPr>
                <w:t>1458</w:t>
              </w:r>
            </w:ins>
          </w:p>
        </w:tc>
        <w:tc>
          <w:tcPr>
            <w:tcW w:w="541" w:type="dxa"/>
            <w:vAlign w:val="center"/>
            <w:tcPrChange w:id="24389" w:author="Στάθης Καπ" w:date="2023-03-03T06:27:00Z">
              <w:tcPr>
                <w:tcW w:w="541" w:type="dxa"/>
                <w:vAlign w:val="bottom"/>
              </w:tcPr>
            </w:tcPrChange>
          </w:tcPr>
          <w:p w14:paraId="41F82BE5" w14:textId="29D4B63C" w:rsidR="00C87CFE" w:rsidRPr="00CD1347" w:rsidRDefault="00C87CFE" w:rsidP="00C87CFE">
            <w:pPr>
              <w:jc w:val="center"/>
              <w:rPr>
                <w:ins w:id="24390" w:author="Στάθης Καπ" w:date="2023-03-03T04:01:00Z"/>
                <w:rFonts w:cstheme="minorHAnsi"/>
                <w:sz w:val="16"/>
                <w:szCs w:val="16"/>
              </w:rPr>
            </w:pPr>
            <w:ins w:id="24391" w:author="Στάθης Καπ" w:date="2023-03-03T06:23:00Z">
              <w:r>
                <w:rPr>
                  <w:rFonts w:ascii="Calibri" w:hAnsi="Calibri" w:cs="Calibri"/>
                  <w:color w:val="000000"/>
                  <w:sz w:val="16"/>
                  <w:szCs w:val="16"/>
                </w:rPr>
                <w:t>0.146</w:t>
              </w:r>
            </w:ins>
          </w:p>
        </w:tc>
        <w:tc>
          <w:tcPr>
            <w:tcW w:w="589" w:type="dxa"/>
            <w:vAlign w:val="center"/>
            <w:tcPrChange w:id="24392" w:author="Στάθης Καπ" w:date="2023-03-03T06:27:00Z">
              <w:tcPr>
                <w:tcW w:w="589" w:type="dxa"/>
                <w:vAlign w:val="center"/>
              </w:tcPr>
            </w:tcPrChange>
          </w:tcPr>
          <w:p w14:paraId="68B8C947" w14:textId="605FDE08" w:rsidR="00C87CFE" w:rsidRPr="00CD1347" w:rsidRDefault="00C87CFE" w:rsidP="00C87CFE">
            <w:pPr>
              <w:jc w:val="center"/>
              <w:rPr>
                <w:ins w:id="24393" w:author="Στάθης Καπ" w:date="2023-03-03T04:01:00Z"/>
                <w:rFonts w:cstheme="minorHAnsi"/>
                <w:sz w:val="16"/>
                <w:szCs w:val="16"/>
              </w:rPr>
            </w:pPr>
            <w:ins w:id="24394" w:author="Στάθης Καπ" w:date="2023-03-03T06:23:00Z">
              <w:r>
                <w:rPr>
                  <w:rFonts w:ascii="Calibri" w:hAnsi="Calibri" w:cstheme="minorHAnsi"/>
                  <w:color w:val="000000"/>
                  <w:sz w:val="16"/>
                  <w:szCs w:val="16"/>
                </w:rPr>
                <w:t>0</w:t>
              </w:r>
            </w:ins>
          </w:p>
        </w:tc>
        <w:tc>
          <w:tcPr>
            <w:tcW w:w="463" w:type="dxa"/>
            <w:vAlign w:val="center"/>
            <w:tcPrChange w:id="24395" w:author="Στάθης Καπ" w:date="2023-03-03T06:27:00Z">
              <w:tcPr>
                <w:tcW w:w="463" w:type="dxa"/>
                <w:vAlign w:val="bottom"/>
              </w:tcPr>
            </w:tcPrChange>
          </w:tcPr>
          <w:p w14:paraId="140EA7E0" w14:textId="1C7E754C" w:rsidR="00C87CFE" w:rsidRPr="00CD1347" w:rsidRDefault="00C87CFE" w:rsidP="00C87CFE">
            <w:pPr>
              <w:jc w:val="center"/>
              <w:rPr>
                <w:ins w:id="24396" w:author="Στάθης Καπ" w:date="2023-03-03T04:01:00Z"/>
                <w:rFonts w:cstheme="minorHAnsi"/>
                <w:sz w:val="16"/>
                <w:szCs w:val="16"/>
              </w:rPr>
            </w:pPr>
            <w:ins w:id="24397" w:author="Στάθης Καπ" w:date="2023-03-03T06:23:00Z">
              <w:r>
                <w:rPr>
                  <w:rFonts w:ascii="Calibri" w:hAnsi="Calibri" w:cs="Calibri"/>
                  <w:color w:val="000000"/>
                  <w:sz w:val="16"/>
                  <w:szCs w:val="16"/>
                </w:rPr>
                <w:t>1458</w:t>
              </w:r>
            </w:ins>
          </w:p>
        </w:tc>
        <w:tc>
          <w:tcPr>
            <w:tcW w:w="541" w:type="dxa"/>
            <w:vAlign w:val="center"/>
            <w:tcPrChange w:id="24398" w:author="Στάθης Καπ" w:date="2023-03-03T06:27:00Z">
              <w:tcPr>
                <w:tcW w:w="541" w:type="dxa"/>
                <w:vAlign w:val="bottom"/>
              </w:tcPr>
            </w:tcPrChange>
          </w:tcPr>
          <w:p w14:paraId="114AF240" w14:textId="10776C8B" w:rsidR="00C87CFE" w:rsidRPr="00CD1347" w:rsidRDefault="00C87CFE" w:rsidP="00C87CFE">
            <w:pPr>
              <w:jc w:val="center"/>
              <w:rPr>
                <w:ins w:id="24399" w:author="Στάθης Καπ" w:date="2023-03-03T04:01:00Z"/>
                <w:rFonts w:cstheme="minorHAnsi"/>
                <w:sz w:val="16"/>
                <w:szCs w:val="16"/>
              </w:rPr>
            </w:pPr>
            <w:ins w:id="24400" w:author="Στάθης Καπ" w:date="2023-03-03T06:23:00Z">
              <w:r>
                <w:rPr>
                  <w:rFonts w:ascii="Calibri" w:hAnsi="Calibri" w:cs="Calibri"/>
                  <w:color w:val="000000"/>
                  <w:sz w:val="16"/>
                  <w:szCs w:val="16"/>
                </w:rPr>
                <w:t>0.14</w:t>
              </w:r>
            </w:ins>
          </w:p>
        </w:tc>
        <w:tc>
          <w:tcPr>
            <w:tcW w:w="589" w:type="dxa"/>
            <w:vAlign w:val="center"/>
            <w:tcPrChange w:id="24401" w:author="Στάθης Καπ" w:date="2023-03-03T06:27:00Z">
              <w:tcPr>
                <w:tcW w:w="589" w:type="dxa"/>
                <w:vAlign w:val="center"/>
              </w:tcPr>
            </w:tcPrChange>
          </w:tcPr>
          <w:p w14:paraId="033C4BBC" w14:textId="508BBD61" w:rsidR="00C87CFE" w:rsidRPr="00CD1347" w:rsidRDefault="00C87CFE" w:rsidP="00C87CFE">
            <w:pPr>
              <w:jc w:val="center"/>
              <w:rPr>
                <w:ins w:id="24402" w:author="Στάθης Καπ" w:date="2023-03-03T04:01:00Z"/>
                <w:rFonts w:cstheme="minorHAnsi"/>
                <w:sz w:val="16"/>
                <w:szCs w:val="16"/>
              </w:rPr>
            </w:pPr>
            <w:ins w:id="24403" w:author="Στάθης Καπ" w:date="2023-03-03T06:23:00Z">
              <w:r>
                <w:rPr>
                  <w:rFonts w:ascii="Calibri" w:hAnsi="Calibri" w:cstheme="minorHAnsi"/>
                  <w:color w:val="000000"/>
                  <w:sz w:val="16"/>
                  <w:szCs w:val="16"/>
                </w:rPr>
                <w:t>0</w:t>
              </w:r>
            </w:ins>
          </w:p>
        </w:tc>
      </w:tr>
      <w:tr w:rsidR="00C87CFE" w:rsidRPr="00BB05AC" w14:paraId="3D33D03C" w14:textId="77777777" w:rsidTr="00F03C40">
        <w:tblPrEx>
          <w:tblW w:w="0" w:type="auto"/>
          <w:tblBorders>
            <w:insideH w:val="none" w:sz="0" w:space="0" w:color="auto"/>
            <w:insideV w:val="none" w:sz="0" w:space="0" w:color="auto"/>
          </w:tblBorders>
          <w:tblCellMar>
            <w:left w:w="0" w:type="dxa"/>
            <w:right w:w="0" w:type="dxa"/>
          </w:tblCellMar>
          <w:tblPrExChange w:id="2440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405" w:author="Στάθης Καπ" w:date="2023-03-03T04:01:00Z"/>
        </w:trPr>
        <w:tc>
          <w:tcPr>
            <w:tcW w:w="515" w:type="dxa"/>
            <w:tcBorders>
              <w:top w:val="nil"/>
              <w:bottom w:val="nil"/>
              <w:right w:val="single" w:sz="4" w:space="0" w:color="auto"/>
            </w:tcBorders>
            <w:shd w:val="clear" w:color="auto" w:fill="E7E6E6" w:themeFill="background2"/>
            <w:vAlign w:val="bottom"/>
            <w:tcPrChange w:id="24406" w:author="Στάθης Καπ" w:date="2023-03-03T06:27:00Z">
              <w:tcPr>
                <w:tcW w:w="515" w:type="dxa"/>
                <w:vAlign w:val="bottom"/>
              </w:tcPr>
            </w:tcPrChange>
          </w:tcPr>
          <w:p w14:paraId="0A3E415A" w14:textId="0854029C" w:rsidR="00C87CFE" w:rsidRPr="00CD1347" w:rsidRDefault="00C87CFE" w:rsidP="00C87CFE">
            <w:pPr>
              <w:jc w:val="center"/>
              <w:rPr>
                <w:ins w:id="24407" w:author="Στάθης Καπ" w:date="2023-03-03T04:01:00Z"/>
                <w:sz w:val="16"/>
                <w:szCs w:val="16"/>
              </w:rPr>
            </w:pPr>
            <w:ins w:id="24408" w:author="Στάθης Καπ" w:date="2023-03-03T04:08:00Z">
              <w:r w:rsidRPr="00CD1347">
                <w:rPr>
                  <w:rFonts w:ascii="Calibri" w:hAnsi="Calibri" w:cs="Calibri"/>
                  <w:color w:val="000000"/>
                  <w:sz w:val="16"/>
                  <w:szCs w:val="16"/>
                  <w:rPrChange w:id="24409" w:author="Στάθης Καπ" w:date="2023-03-03T04:10:00Z">
                    <w:rPr>
                      <w:rFonts w:ascii="Calibri" w:hAnsi="Calibri" w:cs="Calibri"/>
                      <w:color w:val="000000"/>
                      <w:sz w:val="18"/>
                      <w:szCs w:val="18"/>
                    </w:rPr>
                  </w:rPrChange>
                </w:rPr>
                <w:t>r208</w:t>
              </w:r>
            </w:ins>
          </w:p>
        </w:tc>
        <w:tc>
          <w:tcPr>
            <w:tcW w:w="560" w:type="dxa"/>
            <w:tcBorders>
              <w:left w:val="single" w:sz="4" w:space="0" w:color="auto"/>
            </w:tcBorders>
            <w:vAlign w:val="center"/>
            <w:tcPrChange w:id="24410" w:author="Στάθης Καπ" w:date="2023-03-03T06:27:00Z">
              <w:tcPr>
                <w:tcW w:w="560" w:type="dxa"/>
              </w:tcPr>
            </w:tcPrChange>
          </w:tcPr>
          <w:p w14:paraId="115DD87D" w14:textId="6ED2D9FF" w:rsidR="00C87CFE" w:rsidRPr="00CD1347" w:rsidRDefault="00C87CFE" w:rsidP="00C87CFE">
            <w:pPr>
              <w:jc w:val="center"/>
              <w:rPr>
                <w:ins w:id="24411" w:author="Στάθης Καπ" w:date="2023-03-03T04:01:00Z"/>
                <w:rFonts w:cstheme="minorHAnsi"/>
                <w:sz w:val="16"/>
                <w:szCs w:val="16"/>
              </w:rPr>
            </w:pPr>
            <w:ins w:id="24412" w:author="Στάθης Καπ" w:date="2023-03-03T06:23:00Z">
              <w:r>
                <w:rPr>
                  <w:rFonts w:ascii="Calibri" w:hAnsi="Calibri" w:cs="Calibri"/>
                  <w:color w:val="000000"/>
                  <w:sz w:val="16"/>
                  <w:szCs w:val="16"/>
                </w:rPr>
                <w:t>1458</w:t>
              </w:r>
            </w:ins>
          </w:p>
        </w:tc>
        <w:tc>
          <w:tcPr>
            <w:tcW w:w="855" w:type="dxa"/>
            <w:vAlign w:val="center"/>
            <w:tcPrChange w:id="24413" w:author="Στάθης Καπ" w:date="2023-03-03T06:27:00Z">
              <w:tcPr>
                <w:tcW w:w="855" w:type="dxa"/>
              </w:tcPr>
            </w:tcPrChange>
          </w:tcPr>
          <w:p w14:paraId="5846EF20" w14:textId="2A9E7383" w:rsidR="00C87CFE" w:rsidRPr="00CD1347" w:rsidRDefault="00C87CFE" w:rsidP="00C87CFE">
            <w:pPr>
              <w:jc w:val="center"/>
              <w:rPr>
                <w:ins w:id="24414" w:author="Στάθης Καπ" w:date="2023-03-03T04:01:00Z"/>
                <w:rFonts w:cstheme="minorHAnsi"/>
                <w:sz w:val="16"/>
                <w:szCs w:val="16"/>
              </w:rPr>
            </w:pPr>
            <w:ins w:id="24415" w:author="Στάθης Καπ" w:date="2023-03-03T06:23:00Z">
              <w:r>
                <w:rPr>
                  <w:rFonts w:ascii="Calibri" w:hAnsi="Calibri" w:cs="Calibri"/>
                  <w:color w:val="000000"/>
                  <w:sz w:val="16"/>
                  <w:szCs w:val="16"/>
                </w:rPr>
                <w:t>1458</w:t>
              </w:r>
            </w:ins>
          </w:p>
        </w:tc>
        <w:tc>
          <w:tcPr>
            <w:tcW w:w="544" w:type="dxa"/>
            <w:vAlign w:val="center"/>
            <w:tcPrChange w:id="24416" w:author="Στάθης Καπ" w:date="2023-03-03T06:27:00Z">
              <w:tcPr>
                <w:tcW w:w="544" w:type="dxa"/>
                <w:vAlign w:val="bottom"/>
              </w:tcPr>
            </w:tcPrChange>
          </w:tcPr>
          <w:p w14:paraId="345095E9" w14:textId="05EE6DF9" w:rsidR="00C87CFE" w:rsidRPr="00CD1347" w:rsidRDefault="00C87CFE" w:rsidP="00C87CFE">
            <w:pPr>
              <w:jc w:val="center"/>
              <w:rPr>
                <w:ins w:id="24417" w:author="Στάθης Καπ" w:date="2023-03-03T04:01:00Z"/>
                <w:rFonts w:cstheme="minorHAnsi"/>
                <w:sz w:val="16"/>
                <w:szCs w:val="16"/>
              </w:rPr>
            </w:pPr>
            <w:ins w:id="24418" w:author="Στάθης Καπ" w:date="2023-03-03T06:23:00Z">
              <w:r>
                <w:rPr>
                  <w:rFonts w:ascii="Calibri" w:hAnsi="Calibri" w:cs="Calibri"/>
                  <w:color w:val="000000"/>
                  <w:sz w:val="16"/>
                  <w:szCs w:val="16"/>
                </w:rPr>
                <w:t>1458</w:t>
              </w:r>
            </w:ins>
          </w:p>
        </w:tc>
        <w:tc>
          <w:tcPr>
            <w:tcW w:w="621" w:type="dxa"/>
            <w:vAlign w:val="center"/>
            <w:tcPrChange w:id="24419" w:author="Στάθης Καπ" w:date="2023-03-03T06:27:00Z">
              <w:tcPr>
                <w:tcW w:w="621" w:type="dxa"/>
                <w:vAlign w:val="bottom"/>
              </w:tcPr>
            </w:tcPrChange>
          </w:tcPr>
          <w:p w14:paraId="1293EC15" w14:textId="6BED1DD0" w:rsidR="00C87CFE" w:rsidRPr="00CD1347" w:rsidRDefault="00C87CFE" w:rsidP="00C87CFE">
            <w:pPr>
              <w:jc w:val="center"/>
              <w:rPr>
                <w:ins w:id="24420" w:author="Στάθης Καπ" w:date="2023-03-03T04:01:00Z"/>
                <w:rFonts w:cstheme="minorHAnsi"/>
                <w:sz w:val="16"/>
                <w:szCs w:val="16"/>
              </w:rPr>
            </w:pPr>
            <w:ins w:id="24421" w:author="Στάθης Καπ" w:date="2023-03-03T06:23:00Z">
              <w:r>
                <w:rPr>
                  <w:rFonts w:ascii="Calibri" w:hAnsi="Calibri" w:cs="Calibri"/>
                  <w:color w:val="000000"/>
                  <w:sz w:val="16"/>
                  <w:szCs w:val="16"/>
                </w:rPr>
                <w:t>0.058</w:t>
              </w:r>
            </w:ins>
          </w:p>
        </w:tc>
        <w:tc>
          <w:tcPr>
            <w:tcW w:w="669" w:type="dxa"/>
            <w:vAlign w:val="center"/>
            <w:tcPrChange w:id="24422" w:author="Στάθης Καπ" w:date="2023-03-03T06:27:00Z">
              <w:tcPr>
                <w:tcW w:w="669" w:type="dxa"/>
                <w:vAlign w:val="center"/>
              </w:tcPr>
            </w:tcPrChange>
          </w:tcPr>
          <w:p w14:paraId="4FD48C56" w14:textId="029D936D" w:rsidR="00C87CFE" w:rsidRPr="00CD1347" w:rsidRDefault="00C87CFE" w:rsidP="00C87CFE">
            <w:pPr>
              <w:jc w:val="center"/>
              <w:rPr>
                <w:ins w:id="24423" w:author="Στάθης Καπ" w:date="2023-03-03T04:01:00Z"/>
                <w:rFonts w:cstheme="minorHAnsi"/>
                <w:sz w:val="16"/>
                <w:szCs w:val="16"/>
              </w:rPr>
            </w:pPr>
            <w:ins w:id="24424" w:author="Στάθης Καπ" w:date="2023-03-03T06:23:00Z">
              <w:r>
                <w:rPr>
                  <w:rFonts w:ascii="Calibri" w:hAnsi="Calibri" w:cstheme="minorHAnsi"/>
                  <w:color w:val="000000"/>
                  <w:sz w:val="16"/>
                  <w:szCs w:val="16"/>
                </w:rPr>
                <w:t>0</w:t>
              </w:r>
            </w:ins>
          </w:p>
        </w:tc>
        <w:tc>
          <w:tcPr>
            <w:tcW w:w="543" w:type="dxa"/>
            <w:vAlign w:val="center"/>
            <w:tcPrChange w:id="24425" w:author="Στάθης Καπ" w:date="2023-03-03T06:27:00Z">
              <w:tcPr>
                <w:tcW w:w="543" w:type="dxa"/>
                <w:vAlign w:val="bottom"/>
              </w:tcPr>
            </w:tcPrChange>
          </w:tcPr>
          <w:p w14:paraId="2818AD9D" w14:textId="53F7DD2A" w:rsidR="00C87CFE" w:rsidRPr="00CD1347" w:rsidRDefault="00C87CFE" w:rsidP="00C87CFE">
            <w:pPr>
              <w:jc w:val="center"/>
              <w:rPr>
                <w:ins w:id="24426" w:author="Στάθης Καπ" w:date="2023-03-03T04:01:00Z"/>
                <w:rFonts w:cstheme="minorHAnsi"/>
                <w:sz w:val="16"/>
                <w:szCs w:val="16"/>
              </w:rPr>
            </w:pPr>
            <w:ins w:id="24427" w:author="Στάθης Καπ" w:date="2023-03-03T06:23:00Z">
              <w:r>
                <w:rPr>
                  <w:rFonts w:ascii="Calibri" w:hAnsi="Calibri" w:cs="Calibri"/>
                  <w:color w:val="000000"/>
                  <w:sz w:val="16"/>
                  <w:szCs w:val="16"/>
                </w:rPr>
                <w:t>1458</w:t>
              </w:r>
            </w:ins>
          </w:p>
        </w:tc>
        <w:tc>
          <w:tcPr>
            <w:tcW w:w="621" w:type="dxa"/>
            <w:vAlign w:val="center"/>
            <w:tcPrChange w:id="24428" w:author="Στάθης Καπ" w:date="2023-03-03T06:27:00Z">
              <w:tcPr>
                <w:tcW w:w="621" w:type="dxa"/>
                <w:vAlign w:val="bottom"/>
              </w:tcPr>
            </w:tcPrChange>
          </w:tcPr>
          <w:p w14:paraId="55C928DD" w14:textId="15C75816" w:rsidR="00C87CFE" w:rsidRPr="00CD1347" w:rsidRDefault="00C87CFE" w:rsidP="00C87CFE">
            <w:pPr>
              <w:jc w:val="center"/>
              <w:rPr>
                <w:ins w:id="24429" w:author="Στάθης Καπ" w:date="2023-03-03T04:01:00Z"/>
                <w:rFonts w:cstheme="minorHAnsi"/>
                <w:sz w:val="16"/>
                <w:szCs w:val="16"/>
              </w:rPr>
            </w:pPr>
            <w:ins w:id="24430" w:author="Στάθης Καπ" w:date="2023-03-03T06:23:00Z">
              <w:r>
                <w:rPr>
                  <w:rFonts w:ascii="Calibri" w:hAnsi="Calibri" w:cs="Calibri"/>
                  <w:color w:val="000000"/>
                  <w:sz w:val="16"/>
                  <w:szCs w:val="16"/>
                </w:rPr>
                <w:t>0.122</w:t>
              </w:r>
            </w:ins>
          </w:p>
        </w:tc>
        <w:tc>
          <w:tcPr>
            <w:tcW w:w="669" w:type="dxa"/>
            <w:vAlign w:val="center"/>
            <w:tcPrChange w:id="24431" w:author="Στάθης Καπ" w:date="2023-03-03T06:27:00Z">
              <w:tcPr>
                <w:tcW w:w="669" w:type="dxa"/>
                <w:vAlign w:val="center"/>
              </w:tcPr>
            </w:tcPrChange>
          </w:tcPr>
          <w:p w14:paraId="21319568" w14:textId="1B8B0628" w:rsidR="00C87CFE" w:rsidRPr="00CD1347" w:rsidRDefault="00C87CFE" w:rsidP="00C87CFE">
            <w:pPr>
              <w:jc w:val="center"/>
              <w:rPr>
                <w:ins w:id="24432" w:author="Στάθης Καπ" w:date="2023-03-03T04:01:00Z"/>
                <w:rFonts w:cstheme="minorHAnsi"/>
                <w:sz w:val="16"/>
                <w:szCs w:val="16"/>
              </w:rPr>
            </w:pPr>
            <w:ins w:id="24433" w:author="Στάθης Καπ" w:date="2023-03-03T06:23:00Z">
              <w:r>
                <w:rPr>
                  <w:rFonts w:ascii="Calibri" w:hAnsi="Calibri" w:cstheme="minorHAnsi"/>
                  <w:color w:val="000000"/>
                  <w:sz w:val="16"/>
                  <w:szCs w:val="16"/>
                </w:rPr>
                <w:t>0</w:t>
              </w:r>
            </w:ins>
          </w:p>
        </w:tc>
        <w:tc>
          <w:tcPr>
            <w:tcW w:w="508" w:type="dxa"/>
            <w:vAlign w:val="center"/>
            <w:tcPrChange w:id="24434" w:author="Στάθης Καπ" w:date="2023-03-03T06:27:00Z">
              <w:tcPr>
                <w:tcW w:w="508" w:type="dxa"/>
                <w:vAlign w:val="bottom"/>
              </w:tcPr>
            </w:tcPrChange>
          </w:tcPr>
          <w:p w14:paraId="063D7892" w14:textId="771584A9" w:rsidR="00C87CFE" w:rsidRPr="00CD1347" w:rsidRDefault="00C87CFE" w:rsidP="00C87CFE">
            <w:pPr>
              <w:jc w:val="center"/>
              <w:rPr>
                <w:ins w:id="24435" w:author="Στάθης Καπ" w:date="2023-03-03T04:01:00Z"/>
                <w:rFonts w:cstheme="minorHAnsi"/>
                <w:sz w:val="16"/>
                <w:szCs w:val="16"/>
              </w:rPr>
            </w:pPr>
            <w:ins w:id="24436" w:author="Στάθης Καπ" w:date="2023-03-03T06:23:00Z">
              <w:r>
                <w:rPr>
                  <w:rFonts w:ascii="Calibri" w:hAnsi="Calibri" w:cs="Calibri"/>
                  <w:color w:val="000000"/>
                  <w:sz w:val="16"/>
                  <w:szCs w:val="16"/>
                </w:rPr>
                <w:t>1458</w:t>
              </w:r>
            </w:ins>
          </w:p>
        </w:tc>
        <w:tc>
          <w:tcPr>
            <w:tcW w:w="541" w:type="dxa"/>
            <w:vAlign w:val="center"/>
            <w:tcPrChange w:id="24437" w:author="Στάθης Καπ" w:date="2023-03-03T06:27:00Z">
              <w:tcPr>
                <w:tcW w:w="541" w:type="dxa"/>
                <w:vAlign w:val="bottom"/>
              </w:tcPr>
            </w:tcPrChange>
          </w:tcPr>
          <w:p w14:paraId="7F473EF2" w14:textId="047E83FE" w:rsidR="00C87CFE" w:rsidRPr="00CD1347" w:rsidRDefault="00C87CFE" w:rsidP="00C87CFE">
            <w:pPr>
              <w:jc w:val="center"/>
              <w:rPr>
                <w:ins w:id="24438" w:author="Στάθης Καπ" w:date="2023-03-03T04:01:00Z"/>
                <w:rFonts w:cstheme="minorHAnsi"/>
                <w:sz w:val="16"/>
                <w:szCs w:val="16"/>
              </w:rPr>
            </w:pPr>
            <w:ins w:id="24439" w:author="Στάθης Καπ" w:date="2023-03-03T06:23:00Z">
              <w:r>
                <w:rPr>
                  <w:rFonts w:ascii="Calibri" w:hAnsi="Calibri" w:cs="Calibri"/>
                  <w:color w:val="000000"/>
                  <w:sz w:val="16"/>
                  <w:szCs w:val="16"/>
                </w:rPr>
                <w:t>0.124</w:t>
              </w:r>
            </w:ins>
          </w:p>
        </w:tc>
        <w:tc>
          <w:tcPr>
            <w:tcW w:w="589" w:type="dxa"/>
            <w:vAlign w:val="center"/>
            <w:tcPrChange w:id="24440" w:author="Στάθης Καπ" w:date="2023-03-03T06:27:00Z">
              <w:tcPr>
                <w:tcW w:w="589" w:type="dxa"/>
                <w:vAlign w:val="center"/>
              </w:tcPr>
            </w:tcPrChange>
          </w:tcPr>
          <w:p w14:paraId="6B46B5CF" w14:textId="049A68C4" w:rsidR="00C87CFE" w:rsidRPr="00CD1347" w:rsidRDefault="00C87CFE" w:rsidP="00C87CFE">
            <w:pPr>
              <w:jc w:val="center"/>
              <w:rPr>
                <w:ins w:id="24441" w:author="Στάθης Καπ" w:date="2023-03-03T04:01:00Z"/>
                <w:rFonts w:cstheme="minorHAnsi"/>
                <w:sz w:val="16"/>
                <w:szCs w:val="16"/>
              </w:rPr>
            </w:pPr>
            <w:ins w:id="24442" w:author="Στάθης Καπ" w:date="2023-03-03T06:23:00Z">
              <w:r>
                <w:rPr>
                  <w:rFonts w:ascii="Calibri" w:hAnsi="Calibri" w:cstheme="minorHAnsi"/>
                  <w:color w:val="000000"/>
                  <w:sz w:val="16"/>
                  <w:szCs w:val="16"/>
                </w:rPr>
                <w:t>0</w:t>
              </w:r>
            </w:ins>
          </w:p>
        </w:tc>
        <w:tc>
          <w:tcPr>
            <w:tcW w:w="463" w:type="dxa"/>
            <w:vAlign w:val="center"/>
            <w:tcPrChange w:id="24443" w:author="Στάθης Καπ" w:date="2023-03-03T06:27:00Z">
              <w:tcPr>
                <w:tcW w:w="463" w:type="dxa"/>
                <w:vAlign w:val="bottom"/>
              </w:tcPr>
            </w:tcPrChange>
          </w:tcPr>
          <w:p w14:paraId="12B9B59F" w14:textId="6AB4E72D" w:rsidR="00C87CFE" w:rsidRPr="00CD1347" w:rsidRDefault="00C87CFE" w:rsidP="00C87CFE">
            <w:pPr>
              <w:jc w:val="center"/>
              <w:rPr>
                <w:ins w:id="24444" w:author="Στάθης Καπ" w:date="2023-03-03T04:01:00Z"/>
                <w:rFonts w:cstheme="minorHAnsi"/>
                <w:sz w:val="16"/>
                <w:szCs w:val="16"/>
              </w:rPr>
            </w:pPr>
            <w:ins w:id="24445" w:author="Στάθης Καπ" w:date="2023-03-03T06:23:00Z">
              <w:r>
                <w:rPr>
                  <w:rFonts w:ascii="Calibri" w:hAnsi="Calibri" w:cs="Calibri"/>
                  <w:color w:val="000000"/>
                  <w:sz w:val="16"/>
                  <w:szCs w:val="16"/>
                </w:rPr>
                <w:t>1458</w:t>
              </w:r>
            </w:ins>
          </w:p>
        </w:tc>
        <w:tc>
          <w:tcPr>
            <w:tcW w:w="541" w:type="dxa"/>
            <w:vAlign w:val="center"/>
            <w:tcPrChange w:id="24446" w:author="Στάθης Καπ" w:date="2023-03-03T06:27:00Z">
              <w:tcPr>
                <w:tcW w:w="541" w:type="dxa"/>
                <w:vAlign w:val="bottom"/>
              </w:tcPr>
            </w:tcPrChange>
          </w:tcPr>
          <w:p w14:paraId="79794C21" w14:textId="0C58F774" w:rsidR="00C87CFE" w:rsidRPr="00CD1347" w:rsidRDefault="00C87CFE" w:rsidP="00C87CFE">
            <w:pPr>
              <w:jc w:val="center"/>
              <w:rPr>
                <w:ins w:id="24447" w:author="Στάθης Καπ" w:date="2023-03-03T04:01:00Z"/>
                <w:rFonts w:cstheme="minorHAnsi"/>
                <w:sz w:val="16"/>
                <w:szCs w:val="16"/>
              </w:rPr>
            </w:pPr>
            <w:ins w:id="24448" w:author="Στάθης Καπ" w:date="2023-03-03T06:23:00Z">
              <w:r>
                <w:rPr>
                  <w:rFonts w:ascii="Calibri" w:hAnsi="Calibri" w:cs="Calibri"/>
                  <w:color w:val="000000"/>
                  <w:sz w:val="16"/>
                  <w:szCs w:val="16"/>
                </w:rPr>
                <w:t>0.148</w:t>
              </w:r>
            </w:ins>
          </w:p>
        </w:tc>
        <w:tc>
          <w:tcPr>
            <w:tcW w:w="589" w:type="dxa"/>
            <w:vAlign w:val="center"/>
            <w:tcPrChange w:id="24449" w:author="Στάθης Καπ" w:date="2023-03-03T06:27:00Z">
              <w:tcPr>
                <w:tcW w:w="589" w:type="dxa"/>
                <w:vAlign w:val="center"/>
              </w:tcPr>
            </w:tcPrChange>
          </w:tcPr>
          <w:p w14:paraId="3D6A971C" w14:textId="4C19D842" w:rsidR="00C87CFE" w:rsidRPr="00CD1347" w:rsidRDefault="00C87CFE" w:rsidP="00C87CFE">
            <w:pPr>
              <w:jc w:val="center"/>
              <w:rPr>
                <w:ins w:id="24450" w:author="Στάθης Καπ" w:date="2023-03-03T04:01:00Z"/>
                <w:rFonts w:cstheme="minorHAnsi"/>
                <w:sz w:val="16"/>
                <w:szCs w:val="16"/>
              </w:rPr>
            </w:pPr>
            <w:ins w:id="24451" w:author="Στάθης Καπ" w:date="2023-03-03T06:23:00Z">
              <w:r>
                <w:rPr>
                  <w:rFonts w:ascii="Calibri" w:hAnsi="Calibri" w:cstheme="minorHAnsi"/>
                  <w:color w:val="000000"/>
                  <w:sz w:val="16"/>
                  <w:szCs w:val="16"/>
                </w:rPr>
                <w:t>0</w:t>
              </w:r>
            </w:ins>
          </w:p>
        </w:tc>
      </w:tr>
      <w:tr w:rsidR="00C87CFE" w:rsidRPr="00BB05AC" w14:paraId="32AA60DC" w14:textId="77777777" w:rsidTr="00F03C40">
        <w:tblPrEx>
          <w:tblW w:w="0" w:type="auto"/>
          <w:tblBorders>
            <w:insideH w:val="none" w:sz="0" w:space="0" w:color="auto"/>
            <w:insideV w:val="none" w:sz="0" w:space="0" w:color="auto"/>
          </w:tblBorders>
          <w:tblCellMar>
            <w:left w:w="0" w:type="dxa"/>
            <w:right w:w="0" w:type="dxa"/>
          </w:tblCellMar>
          <w:tblPrExChange w:id="2445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453" w:author="Στάθης Καπ" w:date="2023-03-03T04:01:00Z"/>
        </w:trPr>
        <w:tc>
          <w:tcPr>
            <w:tcW w:w="515" w:type="dxa"/>
            <w:tcBorders>
              <w:top w:val="nil"/>
              <w:bottom w:val="nil"/>
              <w:right w:val="single" w:sz="4" w:space="0" w:color="auto"/>
            </w:tcBorders>
            <w:shd w:val="clear" w:color="auto" w:fill="E7E6E6" w:themeFill="background2"/>
            <w:vAlign w:val="bottom"/>
            <w:tcPrChange w:id="24454" w:author="Στάθης Καπ" w:date="2023-03-03T06:27:00Z">
              <w:tcPr>
                <w:tcW w:w="515" w:type="dxa"/>
                <w:vAlign w:val="bottom"/>
              </w:tcPr>
            </w:tcPrChange>
          </w:tcPr>
          <w:p w14:paraId="07C85715" w14:textId="65413B5E" w:rsidR="00C87CFE" w:rsidRPr="00CD1347" w:rsidRDefault="00C87CFE" w:rsidP="00C87CFE">
            <w:pPr>
              <w:jc w:val="center"/>
              <w:rPr>
                <w:ins w:id="24455" w:author="Στάθης Καπ" w:date="2023-03-03T04:01:00Z"/>
                <w:sz w:val="16"/>
                <w:szCs w:val="16"/>
              </w:rPr>
            </w:pPr>
            <w:ins w:id="24456" w:author="Στάθης Καπ" w:date="2023-03-03T04:08:00Z">
              <w:r w:rsidRPr="00CD1347">
                <w:rPr>
                  <w:rFonts w:ascii="Calibri" w:hAnsi="Calibri" w:cs="Calibri"/>
                  <w:color w:val="000000"/>
                  <w:sz w:val="16"/>
                  <w:szCs w:val="16"/>
                  <w:rPrChange w:id="24457" w:author="Στάθης Καπ" w:date="2023-03-03T04:10:00Z">
                    <w:rPr>
                      <w:rFonts w:ascii="Calibri" w:hAnsi="Calibri" w:cs="Calibri"/>
                      <w:color w:val="000000"/>
                      <w:sz w:val="18"/>
                      <w:szCs w:val="18"/>
                    </w:rPr>
                  </w:rPrChange>
                </w:rPr>
                <w:t>r209</w:t>
              </w:r>
            </w:ins>
          </w:p>
        </w:tc>
        <w:tc>
          <w:tcPr>
            <w:tcW w:w="560" w:type="dxa"/>
            <w:tcBorders>
              <w:left w:val="single" w:sz="4" w:space="0" w:color="auto"/>
            </w:tcBorders>
            <w:vAlign w:val="center"/>
            <w:tcPrChange w:id="24458" w:author="Στάθης Καπ" w:date="2023-03-03T06:27:00Z">
              <w:tcPr>
                <w:tcW w:w="560" w:type="dxa"/>
              </w:tcPr>
            </w:tcPrChange>
          </w:tcPr>
          <w:p w14:paraId="2BC16678" w14:textId="510E2FC7" w:rsidR="00C87CFE" w:rsidRPr="00CD1347" w:rsidRDefault="00C87CFE" w:rsidP="00C87CFE">
            <w:pPr>
              <w:jc w:val="center"/>
              <w:rPr>
                <w:ins w:id="24459" w:author="Στάθης Καπ" w:date="2023-03-03T04:01:00Z"/>
                <w:rFonts w:cstheme="minorHAnsi"/>
                <w:sz w:val="16"/>
                <w:szCs w:val="16"/>
              </w:rPr>
            </w:pPr>
            <w:ins w:id="24460" w:author="Στάθης Καπ" w:date="2023-03-03T06:23:00Z">
              <w:r>
                <w:rPr>
                  <w:rFonts w:ascii="Calibri" w:hAnsi="Calibri" w:cs="Calibri"/>
                  <w:color w:val="000000"/>
                  <w:sz w:val="16"/>
                  <w:szCs w:val="16"/>
                </w:rPr>
                <w:t>1458</w:t>
              </w:r>
            </w:ins>
          </w:p>
        </w:tc>
        <w:tc>
          <w:tcPr>
            <w:tcW w:w="855" w:type="dxa"/>
            <w:vAlign w:val="center"/>
            <w:tcPrChange w:id="24461" w:author="Στάθης Καπ" w:date="2023-03-03T06:27:00Z">
              <w:tcPr>
                <w:tcW w:w="855" w:type="dxa"/>
              </w:tcPr>
            </w:tcPrChange>
          </w:tcPr>
          <w:p w14:paraId="3584D905" w14:textId="7B2D0153" w:rsidR="00C87CFE" w:rsidRPr="00CD1347" w:rsidRDefault="00C87CFE" w:rsidP="00C87CFE">
            <w:pPr>
              <w:jc w:val="center"/>
              <w:rPr>
                <w:ins w:id="24462" w:author="Στάθης Καπ" w:date="2023-03-03T04:01:00Z"/>
                <w:rFonts w:cstheme="minorHAnsi"/>
                <w:sz w:val="16"/>
                <w:szCs w:val="16"/>
              </w:rPr>
            </w:pPr>
            <w:ins w:id="24463" w:author="Στάθης Καπ" w:date="2023-03-03T06:23:00Z">
              <w:r>
                <w:rPr>
                  <w:rFonts w:ascii="Calibri" w:hAnsi="Calibri" w:cs="Calibri"/>
                  <w:color w:val="000000"/>
                  <w:sz w:val="16"/>
                  <w:szCs w:val="16"/>
                </w:rPr>
                <w:t>1458</w:t>
              </w:r>
            </w:ins>
          </w:p>
        </w:tc>
        <w:tc>
          <w:tcPr>
            <w:tcW w:w="544" w:type="dxa"/>
            <w:vAlign w:val="center"/>
            <w:tcPrChange w:id="24464" w:author="Στάθης Καπ" w:date="2023-03-03T06:27:00Z">
              <w:tcPr>
                <w:tcW w:w="544" w:type="dxa"/>
                <w:vAlign w:val="bottom"/>
              </w:tcPr>
            </w:tcPrChange>
          </w:tcPr>
          <w:p w14:paraId="44865CF9" w14:textId="6833576E" w:rsidR="00C87CFE" w:rsidRPr="00CD1347" w:rsidRDefault="00C87CFE" w:rsidP="00C87CFE">
            <w:pPr>
              <w:jc w:val="center"/>
              <w:rPr>
                <w:ins w:id="24465" w:author="Στάθης Καπ" w:date="2023-03-03T04:01:00Z"/>
                <w:rFonts w:cstheme="minorHAnsi"/>
                <w:sz w:val="16"/>
                <w:szCs w:val="16"/>
              </w:rPr>
            </w:pPr>
            <w:ins w:id="24466" w:author="Στάθης Καπ" w:date="2023-03-03T06:23:00Z">
              <w:r>
                <w:rPr>
                  <w:rFonts w:ascii="Calibri" w:hAnsi="Calibri" w:cs="Calibri"/>
                  <w:color w:val="000000"/>
                  <w:sz w:val="16"/>
                  <w:szCs w:val="16"/>
                </w:rPr>
                <w:t>1458</w:t>
              </w:r>
            </w:ins>
          </w:p>
        </w:tc>
        <w:tc>
          <w:tcPr>
            <w:tcW w:w="621" w:type="dxa"/>
            <w:vAlign w:val="center"/>
            <w:tcPrChange w:id="24467" w:author="Στάθης Καπ" w:date="2023-03-03T06:27:00Z">
              <w:tcPr>
                <w:tcW w:w="621" w:type="dxa"/>
                <w:vAlign w:val="bottom"/>
              </w:tcPr>
            </w:tcPrChange>
          </w:tcPr>
          <w:p w14:paraId="71A99339" w14:textId="703DD72B" w:rsidR="00C87CFE" w:rsidRPr="00CD1347" w:rsidRDefault="00C87CFE" w:rsidP="00C87CFE">
            <w:pPr>
              <w:jc w:val="center"/>
              <w:rPr>
                <w:ins w:id="24468" w:author="Στάθης Καπ" w:date="2023-03-03T04:01:00Z"/>
                <w:rFonts w:cstheme="minorHAnsi"/>
                <w:sz w:val="16"/>
                <w:szCs w:val="16"/>
              </w:rPr>
            </w:pPr>
            <w:ins w:id="24469" w:author="Στάθης Καπ" w:date="2023-03-03T06:23:00Z">
              <w:r>
                <w:rPr>
                  <w:rFonts w:ascii="Calibri" w:hAnsi="Calibri" w:cs="Calibri"/>
                  <w:color w:val="000000"/>
                  <w:sz w:val="16"/>
                  <w:szCs w:val="16"/>
                </w:rPr>
                <w:t>0.104</w:t>
              </w:r>
            </w:ins>
          </w:p>
        </w:tc>
        <w:tc>
          <w:tcPr>
            <w:tcW w:w="669" w:type="dxa"/>
            <w:vAlign w:val="center"/>
            <w:tcPrChange w:id="24470" w:author="Στάθης Καπ" w:date="2023-03-03T06:27:00Z">
              <w:tcPr>
                <w:tcW w:w="669" w:type="dxa"/>
                <w:vAlign w:val="center"/>
              </w:tcPr>
            </w:tcPrChange>
          </w:tcPr>
          <w:p w14:paraId="1181D896" w14:textId="0F747A52" w:rsidR="00C87CFE" w:rsidRPr="00CD1347" w:rsidRDefault="00C87CFE" w:rsidP="00C87CFE">
            <w:pPr>
              <w:jc w:val="center"/>
              <w:rPr>
                <w:ins w:id="24471" w:author="Στάθης Καπ" w:date="2023-03-03T04:01:00Z"/>
                <w:rFonts w:cstheme="minorHAnsi"/>
                <w:sz w:val="16"/>
                <w:szCs w:val="16"/>
              </w:rPr>
            </w:pPr>
            <w:ins w:id="24472" w:author="Στάθης Καπ" w:date="2023-03-03T06:23:00Z">
              <w:r>
                <w:rPr>
                  <w:rFonts w:ascii="Calibri" w:hAnsi="Calibri" w:cstheme="minorHAnsi"/>
                  <w:color w:val="000000"/>
                  <w:sz w:val="16"/>
                  <w:szCs w:val="16"/>
                </w:rPr>
                <w:t>0</w:t>
              </w:r>
            </w:ins>
          </w:p>
        </w:tc>
        <w:tc>
          <w:tcPr>
            <w:tcW w:w="543" w:type="dxa"/>
            <w:vAlign w:val="center"/>
            <w:tcPrChange w:id="24473" w:author="Στάθης Καπ" w:date="2023-03-03T06:27:00Z">
              <w:tcPr>
                <w:tcW w:w="543" w:type="dxa"/>
                <w:vAlign w:val="bottom"/>
              </w:tcPr>
            </w:tcPrChange>
          </w:tcPr>
          <w:p w14:paraId="3D5EB51B" w14:textId="4ECBBA8C" w:rsidR="00C87CFE" w:rsidRPr="00CD1347" w:rsidRDefault="00C87CFE" w:rsidP="00C87CFE">
            <w:pPr>
              <w:jc w:val="center"/>
              <w:rPr>
                <w:ins w:id="24474" w:author="Στάθης Καπ" w:date="2023-03-03T04:01:00Z"/>
                <w:rFonts w:cstheme="minorHAnsi"/>
                <w:sz w:val="16"/>
                <w:szCs w:val="16"/>
              </w:rPr>
            </w:pPr>
            <w:ins w:id="24475" w:author="Στάθης Καπ" w:date="2023-03-03T06:23:00Z">
              <w:r>
                <w:rPr>
                  <w:rFonts w:ascii="Calibri" w:hAnsi="Calibri" w:cs="Calibri"/>
                  <w:color w:val="000000"/>
                  <w:sz w:val="16"/>
                  <w:szCs w:val="16"/>
                </w:rPr>
                <w:t>1458</w:t>
              </w:r>
            </w:ins>
          </w:p>
        </w:tc>
        <w:tc>
          <w:tcPr>
            <w:tcW w:w="621" w:type="dxa"/>
            <w:vAlign w:val="center"/>
            <w:tcPrChange w:id="24476" w:author="Στάθης Καπ" w:date="2023-03-03T06:27:00Z">
              <w:tcPr>
                <w:tcW w:w="621" w:type="dxa"/>
                <w:vAlign w:val="bottom"/>
              </w:tcPr>
            </w:tcPrChange>
          </w:tcPr>
          <w:p w14:paraId="755692A4" w14:textId="09D476D3" w:rsidR="00C87CFE" w:rsidRPr="00CD1347" w:rsidRDefault="00C87CFE" w:rsidP="00C87CFE">
            <w:pPr>
              <w:jc w:val="center"/>
              <w:rPr>
                <w:ins w:id="24477" w:author="Στάθης Καπ" w:date="2023-03-03T04:01:00Z"/>
                <w:rFonts w:cstheme="minorHAnsi"/>
                <w:sz w:val="16"/>
                <w:szCs w:val="16"/>
              </w:rPr>
            </w:pPr>
            <w:ins w:id="24478" w:author="Στάθης Καπ" w:date="2023-03-03T06:23:00Z">
              <w:r>
                <w:rPr>
                  <w:rFonts w:ascii="Calibri" w:hAnsi="Calibri" w:cs="Calibri"/>
                  <w:color w:val="000000"/>
                  <w:sz w:val="16"/>
                  <w:szCs w:val="16"/>
                </w:rPr>
                <w:t>0.12</w:t>
              </w:r>
            </w:ins>
          </w:p>
        </w:tc>
        <w:tc>
          <w:tcPr>
            <w:tcW w:w="669" w:type="dxa"/>
            <w:vAlign w:val="center"/>
            <w:tcPrChange w:id="24479" w:author="Στάθης Καπ" w:date="2023-03-03T06:27:00Z">
              <w:tcPr>
                <w:tcW w:w="669" w:type="dxa"/>
                <w:vAlign w:val="center"/>
              </w:tcPr>
            </w:tcPrChange>
          </w:tcPr>
          <w:p w14:paraId="15448282" w14:textId="36DF32D4" w:rsidR="00C87CFE" w:rsidRPr="00CD1347" w:rsidRDefault="00C87CFE" w:rsidP="00C87CFE">
            <w:pPr>
              <w:jc w:val="center"/>
              <w:rPr>
                <w:ins w:id="24480" w:author="Στάθης Καπ" w:date="2023-03-03T04:01:00Z"/>
                <w:rFonts w:cstheme="minorHAnsi"/>
                <w:sz w:val="16"/>
                <w:szCs w:val="16"/>
              </w:rPr>
            </w:pPr>
            <w:ins w:id="24481" w:author="Στάθης Καπ" w:date="2023-03-03T06:23:00Z">
              <w:r>
                <w:rPr>
                  <w:rFonts w:ascii="Calibri" w:hAnsi="Calibri" w:cstheme="minorHAnsi"/>
                  <w:color w:val="000000"/>
                  <w:sz w:val="16"/>
                  <w:szCs w:val="16"/>
                </w:rPr>
                <w:t>0</w:t>
              </w:r>
            </w:ins>
          </w:p>
        </w:tc>
        <w:tc>
          <w:tcPr>
            <w:tcW w:w="508" w:type="dxa"/>
            <w:vAlign w:val="center"/>
            <w:tcPrChange w:id="24482" w:author="Στάθης Καπ" w:date="2023-03-03T06:27:00Z">
              <w:tcPr>
                <w:tcW w:w="508" w:type="dxa"/>
                <w:vAlign w:val="bottom"/>
              </w:tcPr>
            </w:tcPrChange>
          </w:tcPr>
          <w:p w14:paraId="004F827B" w14:textId="411F97D9" w:rsidR="00C87CFE" w:rsidRPr="00CD1347" w:rsidRDefault="00C87CFE" w:rsidP="00C87CFE">
            <w:pPr>
              <w:jc w:val="center"/>
              <w:rPr>
                <w:ins w:id="24483" w:author="Στάθης Καπ" w:date="2023-03-03T04:01:00Z"/>
                <w:rFonts w:cstheme="minorHAnsi"/>
                <w:sz w:val="16"/>
                <w:szCs w:val="16"/>
              </w:rPr>
            </w:pPr>
            <w:ins w:id="24484" w:author="Στάθης Καπ" w:date="2023-03-03T06:23:00Z">
              <w:r>
                <w:rPr>
                  <w:rFonts w:ascii="Calibri" w:hAnsi="Calibri" w:cs="Calibri"/>
                  <w:color w:val="000000"/>
                  <w:sz w:val="16"/>
                  <w:szCs w:val="16"/>
                </w:rPr>
                <w:t>1458</w:t>
              </w:r>
            </w:ins>
          </w:p>
        </w:tc>
        <w:tc>
          <w:tcPr>
            <w:tcW w:w="541" w:type="dxa"/>
            <w:vAlign w:val="center"/>
            <w:tcPrChange w:id="24485" w:author="Στάθης Καπ" w:date="2023-03-03T06:27:00Z">
              <w:tcPr>
                <w:tcW w:w="541" w:type="dxa"/>
                <w:vAlign w:val="bottom"/>
              </w:tcPr>
            </w:tcPrChange>
          </w:tcPr>
          <w:p w14:paraId="054D6694" w14:textId="542629EC" w:rsidR="00C87CFE" w:rsidRPr="00CD1347" w:rsidRDefault="00C87CFE" w:rsidP="00C87CFE">
            <w:pPr>
              <w:jc w:val="center"/>
              <w:rPr>
                <w:ins w:id="24486" w:author="Στάθης Καπ" w:date="2023-03-03T04:01:00Z"/>
                <w:rFonts w:cstheme="minorHAnsi"/>
                <w:sz w:val="16"/>
                <w:szCs w:val="16"/>
              </w:rPr>
            </w:pPr>
            <w:ins w:id="24487" w:author="Στάθης Καπ" w:date="2023-03-03T06:23:00Z">
              <w:r>
                <w:rPr>
                  <w:rFonts w:ascii="Calibri" w:hAnsi="Calibri" w:cs="Calibri"/>
                  <w:color w:val="000000"/>
                  <w:sz w:val="16"/>
                  <w:szCs w:val="16"/>
                </w:rPr>
                <w:t>0.109</w:t>
              </w:r>
            </w:ins>
          </w:p>
        </w:tc>
        <w:tc>
          <w:tcPr>
            <w:tcW w:w="589" w:type="dxa"/>
            <w:vAlign w:val="center"/>
            <w:tcPrChange w:id="24488" w:author="Στάθης Καπ" w:date="2023-03-03T06:27:00Z">
              <w:tcPr>
                <w:tcW w:w="589" w:type="dxa"/>
                <w:vAlign w:val="center"/>
              </w:tcPr>
            </w:tcPrChange>
          </w:tcPr>
          <w:p w14:paraId="0564F098" w14:textId="57232843" w:rsidR="00C87CFE" w:rsidRPr="00CD1347" w:rsidRDefault="00C87CFE" w:rsidP="00C87CFE">
            <w:pPr>
              <w:jc w:val="center"/>
              <w:rPr>
                <w:ins w:id="24489" w:author="Στάθης Καπ" w:date="2023-03-03T04:01:00Z"/>
                <w:rFonts w:cstheme="minorHAnsi"/>
                <w:sz w:val="16"/>
                <w:szCs w:val="16"/>
              </w:rPr>
            </w:pPr>
            <w:ins w:id="24490" w:author="Στάθης Καπ" w:date="2023-03-03T06:23:00Z">
              <w:r>
                <w:rPr>
                  <w:rFonts w:ascii="Calibri" w:hAnsi="Calibri" w:cstheme="minorHAnsi"/>
                  <w:color w:val="000000"/>
                  <w:sz w:val="16"/>
                  <w:szCs w:val="16"/>
                </w:rPr>
                <w:t>0</w:t>
              </w:r>
            </w:ins>
          </w:p>
        </w:tc>
        <w:tc>
          <w:tcPr>
            <w:tcW w:w="463" w:type="dxa"/>
            <w:vAlign w:val="center"/>
            <w:tcPrChange w:id="24491" w:author="Στάθης Καπ" w:date="2023-03-03T06:27:00Z">
              <w:tcPr>
                <w:tcW w:w="463" w:type="dxa"/>
                <w:vAlign w:val="bottom"/>
              </w:tcPr>
            </w:tcPrChange>
          </w:tcPr>
          <w:p w14:paraId="0C6EBB3E" w14:textId="10140A3D" w:rsidR="00C87CFE" w:rsidRPr="00CD1347" w:rsidRDefault="00C87CFE" w:rsidP="00C87CFE">
            <w:pPr>
              <w:jc w:val="center"/>
              <w:rPr>
                <w:ins w:id="24492" w:author="Στάθης Καπ" w:date="2023-03-03T04:01:00Z"/>
                <w:rFonts w:cstheme="minorHAnsi"/>
                <w:sz w:val="16"/>
                <w:szCs w:val="16"/>
              </w:rPr>
            </w:pPr>
            <w:ins w:id="24493" w:author="Στάθης Καπ" w:date="2023-03-03T06:23:00Z">
              <w:r>
                <w:rPr>
                  <w:rFonts w:ascii="Calibri" w:hAnsi="Calibri" w:cs="Calibri"/>
                  <w:color w:val="000000"/>
                  <w:sz w:val="16"/>
                  <w:szCs w:val="16"/>
                </w:rPr>
                <w:t>1458</w:t>
              </w:r>
            </w:ins>
          </w:p>
        </w:tc>
        <w:tc>
          <w:tcPr>
            <w:tcW w:w="541" w:type="dxa"/>
            <w:vAlign w:val="center"/>
            <w:tcPrChange w:id="24494" w:author="Στάθης Καπ" w:date="2023-03-03T06:27:00Z">
              <w:tcPr>
                <w:tcW w:w="541" w:type="dxa"/>
                <w:vAlign w:val="bottom"/>
              </w:tcPr>
            </w:tcPrChange>
          </w:tcPr>
          <w:p w14:paraId="0F11F9C8" w14:textId="1263E526" w:rsidR="00C87CFE" w:rsidRPr="00CD1347" w:rsidRDefault="00C87CFE" w:rsidP="00C87CFE">
            <w:pPr>
              <w:jc w:val="center"/>
              <w:rPr>
                <w:ins w:id="24495" w:author="Στάθης Καπ" w:date="2023-03-03T04:01:00Z"/>
                <w:rFonts w:cstheme="minorHAnsi"/>
                <w:sz w:val="16"/>
                <w:szCs w:val="16"/>
              </w:rPr>
            </w:pPr>
            <w:ins w:id="24496" w:author="Στάθης Καπ" w:date="2023-03-03T06:23:00Z">
              <w:r>
                <w:rPr>
                  <w:rFonts w:ascii="Calibri" w:hAnsi="Calibri" w:cs="Calibri"/>
                  <w:color w:val="000000"/>
                  <w:sz w:val="16"/>
                  <w:szCs w:val="16"/>
                </w:rPr>
                <w:t>0.111</w:t>
              </w:r>
            </w:ins>
          </w:p>
        </w:tc>
        <w:tc>
          <w:tcPr>
            <w:tcW w:w="589" w:type="dxa"/>
            <w:vAlign w:val="center"/>
            <w:tcPrChange w:id="24497" w:author="Στάθης Καπ" w:date="2023-03-03T06:27:00Z">
              <w:tcPr>
                <w:tcW w:w="589" w:type="dxa"/>
                <w:vAlign w:val="center"/>
              </w:tcPr>
            </w:tcPrChange>
          </w:tcPr>
          <w:p w14:paraId="3FA8329C" w14:textId="1D5A8C64" w:rsidR="00C87CFE" w:rsidRPr="00CD1347" w:rsidRDefault="00C87CFE" w:rsidP="00C87CFE">
            <w:pPr>
              <w:jc w:val="center"/>
              <w:rPr>
                <w:ins w:id="24498" w:author="Στάθης Καπ" w:date="2023-03-03T04:01:00Z"/>
                <w:rFonts w:cstheme="minorHAnsi"/>
                <w:sz w:val="16"/>
                <w:szCs w:val="16"/>
              </w:rPr>
            </w:pPr>
            <w:ins w:id="24499" w:author="Στάθης Καπ" w:date="2023-03-03T06:23:00Z">
              <w:r>
                <w:rPr>
                  <w:rFonts w:ascii="Calibri" w:hAnsi="Calibri" w:cstheme="minorHAnsi"/>
                  <w:color w:val="000000"/>
                  <w:sz w:val="16"/>
                  <w:szCs w:val="16"/>
                </w:rPr>
                <w:t>0</w:t>
              </w:r>
            </w:ins>
          </w:p>
        </w:tc>
      </w:tr>
      <w:tr w:rsidR="00C87CFE" w:rsidRPr="00BB05AC" w14:paraId="79533E76" w14:textId="77777777" w:rsidTr="00F03C40">
        <w:tblPrEx>
          <w:tblW w:w="0" w:type="auto"/>
          <w:tblBorders>
            <w:insideH w:val="none" w:sz="0" w:space="0" w:color="auto"/>
            <w:insideV w:val="none" w:sz="0" w:space="0" w:color="auto"/>
          </w:tblBorders>
          <w:tblCellMar>
            <w:left w:w="0" w:type="dxa"/>
            <w:right w:w="0" w:type="dxa"/>
          </w:tblCellMar>
          <w:tblPrExChange w:id="2450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501" w:author="Στάθης Καπ" w:date="2023-03-03T04:01:00Z"/>
        </w:trPr>
        <w:tc>
          <w:tcPr>
            <w:tcW w:w="515" w:type="dxa"/>
            <w:tcBorders>
              <w:top w:val="nil"/>
              <w:bottom w:val="nil"/>
              <w:right w:val="single" w:sz="4" w:space="0" w:color="auto"/>
            </w:tcBorders>
            <w:shd w:val="clear" w:color="auto" w:fill="E7E6E6" w:themeFill="background2"/>
            <w:vAlign w:val="bottom"/>
            <w:tcPrChange w:id="24502" w:author="Στάθης Καπ" w:date="2023-03-03T06:27:00Z">
              <w:tcPr>
                <w:tcW w:w="515" w:type="dxa"/>
                <w:vAlign w:val="bottom"/>
              </w:tcPr>
            </w:tcPrChange>
          </w:tcPr>
          <w:p w14:paraId="4D52A58C" w14:textId="0E3244D3" w:rsidR="00C87CFE" w:rsidRPr="00CD1347" w:rsidRDefault="00C87CFE" w:rsidP="00C87CFE">
            <w:pPr>
              <w:jc w:val="center"/>
              <w:rPr>
                <w:ins w:id="24503" w:author="Στάθης Καπ" w:date="2023-03-03T04:01:00Z"/>
                <w:sz w:val="16"/>
                <w:szCs w:val="16"/>
              </w:rPr>
            </w:pPr>
            <w:ins w:id="24504" w:author="Στάθης Καπ" w:date="2023-03-03T04:08:00Z">
              <w:r w:rsidRPr="00CD1347">
                <w:rPr>
                  <w:rFonts w:ascii="Calibri" w:hAnsi="Calibri" w:cs="Calibri"/>
                  <w:color w:val="000000"/>
                  <w:sz w:val="16"/>
                  <w:szCs w:val="16"/>
                  <w:rPrChange w:id="24505" w:author="Στάθης Καπ" w:date="2023-03-03T04:10:00Z">
                    <w:rPr>
                      <w:rFonts w:ascii="Calibri" w:hAnsi="Calibri" w:cs="Calibri"/>
                      <w:color w:val="000000"/>
                      <w:sz w:val="18"/>
                      <w:szCs w:val="18"/>
                    </w:rPr>
                  </w:rPrChange>
                </w:rPr>
                <w:t>r210</w:t>
              </w:r>
            </w:ins>
          </w:p>
        </w:tc>
        <w:tc>
          <w:tcPr>
            <w:tcW w:w="560" w:type="dxa"/>
            <w:tcBorders>
              <w:left w:val="single" w:sz="4" w:space="0" w:color="auto"/>
            </w:tcBorders>
            <w:vAlign w:val="center"/>
            <w:tcPrChange w:id="24506" w:author="Στάθης Καπ" w:date="2023-03-03T06:27:00Z">
              <w:tcPr>
                <w:tcW w:w="560" w:type="dxa"/>
              </w:tcPr>
            </w:tcPrChange>
          </w:tcPr>
          <w:p w14:paraId="76A5CC97" w14:textId="6E5119D6" w:rsidR="00C87CFE" w:rsidRPr="00CD1347" w:rsidRDefault="00C87CFE" w:rsidP="00C87CFE">
            <w:pPr>
              <w:jc w:val="center"/>
              <w:rPr>
                <w:ins w:id="24507" w:author="Στάθης Καπ" w:date="2023-03-03T04:01:00Z"/>
                <w:rFonts w:cstheme="minorHAnsi"/>
                <w:sz w:val="16"/>
                <w:szCs w:val="16"/>
              </w:rPr>
            </w:pPr>
            <w:ins w:id="24508" w:author="Στάθης Καπ" w:date="2023-03-03T06:23:00Z">
              <w:r>
                <w:rPr>
                  <w:rFonts w:ascii="Calibri" w:hAnsi="Calibri" w:cs="Calibri"/>
                  <w:color w:val="000000"/>
                  <w:sz w:val="16"/>
                  <w:szCs w:val="16"/>
                </w:rPr>
                <w:t>1458</w:t>
              </w:r>
            </w:ins>
          </w:p>
        </w:tc>
        <w:tc>
          <w:tcPr>
            <w:tcW w:w="855" w:type="dxa"/>
            <w:vAlign w:val="center"/>
            <w:tcPrChange w:id="24509" w:author="Στάθης Καπ" w:date="2023-03-03T06:27:00Z">
              <w:tcPr>
                <w:tcW w:w="855" w:type="dxa"/>
              </w:tcPr>
            </w:tcPrChange>
          </w:tcPr>
          <w:p w14:paraId="51A6A9CD" w14:textId="4BD0EAC5" w:rsidR="00C87CFE" w:rsidRPr="00CD1347" w:rsidRDefault="00C87CFE" w:rsidP="00C87CFE">
            <w:pPr>
              <w:jc w:val="center"/>
              <w:rPr>
                <w:ins w:id="24510" w:author="Στάθης Καπ" w:date="2023-03-03T04:01:00Z"/>
                <w:rFonts w:cstheme="minorHAnsi"/>
                <w:sz w:val="16"/>
                <w:szCs w:val="16"/>
              </w:rPr>
            </w:pPr>
            <w:ins w:id="24511" w:author="Στάθης Καπ" w:date="2023-03-03T06:23:00Z">
              <w:r>
                <w:rPr>
                  <w:rFonts w:ascii="Calibri" w:hAnsi="Calibri" w:cs="Calibri"/>
                  <w:color w:val="000000"/>
                  <w:sz w:val="16"/>
                  <w:szCs w:val="16"/>
                </w:rPr>
                <w:t>1458</w:t>
              </w:r>
            </w:ins>
          </w:p>
        </w:tc>
        <w:tc>
          <w:tcPr>
            <w:tcW w:w="544" w:type="dxa"/>
            <w:vAlign w:val="center"/>
            <w:tcPrChange w:id="24512" w:author="Στάθης Καπ" w:date="2023-03-03T06:27:00Z">
              <w:tcPr>
                <w:tcW w:w="544" w:type="dxa"/>
                <w:vAlign w:val="bottom"/>
              </w:tcPr>
            </w:tcPrChange>
          </w:tcPr>
          <w:p w14:paraId="01CCFB83" w14:textId="207B20E4" w:rsidR="00C87CFE" w:rsidRPr="00CD1347" w:rsidRDefault="00C87CFE" w:rsidP="00C87CFE">
            <w:pPr>
              <w:jc w:val="center"/>
              <w:rPr>
                <w:ins w:id="24513" w:author="Στάθης Καπ" w:date="2023-03-03T04:01:00Z"/>
                <w:rFonts w:cstheme="minorHAnsi"/>
                <w:sz w:val="16"/>
                <w:szCs w:val="16"/>
              </w:rPr>
            </w:pPr>
            <w:ins w:id="24514" w:author="Στάθης Καπ" w:date="2023-03-03T06:23:00Z">
              <w:r>
                <w:rPr>
                  <w:rFonts w:ascii="Calibri" w:hAnsi="Calibri" w:cs="Calibri"/>
                  <w:color w:val="000000"/>
                  <w:sz w:val="16"/>
                  <w:szCs w:val="16"/>
                </w:rPr>
                <w:t>1458</w:t>
              </w:r>
            </w:ins>
          </w:p>
        </w:tc>
        <w:tc>
          <w:tcPr>
            <w:tcW w:w="621" w:type="dxa"/>
            <w:vAlign w:val="center"/>
            <w:tcPrChange w:id="24515" w:author="Στάθης Καπ" w:date="2023-03-03T06:27:00Z">
              <w:tcPr>
                <w:tcW w:w="621" w:type="dxa"/>
                <w:vAlign w:val="bottom"/>
              </w:tcPr>
            </w:tcPrChange>
          </w:tcPr>
          <w:p w14:paraId="2FD9827E" w14:textId="39F18A65" w:rsidR="00C87CFE" w:rsidRPr="00CD1347" w:rsidRDefault="00C87CFE" w:rsidP="00C87CFE">
            <w:pPr>
              <w:jc w:val="center"/>
              <w:rPr>
                <w:ins w:id="24516" w:author="Στάθης Καπ" w:date="2023-03-03T04:01:00Z"/>
                <w:rFonts w:cstheme="minorHAnsi"/>
                <w:sz w:val="16"/>
                <w:szCs w:val="16"/>
              </w:rPr>
            </w:pPr>
            <w:ins w:id="24517" w:author="Στάθης Καπ" w:date="2023-03-03T06:23:00Z">
              <w:r>
                <w:rPr>
                  <w:rFonts w:ascii="Calibri" w:hAnsi="Calibri" w:cs="Calibri"/>
                  <w:color w:val="000000"/>
                  <w:sz w:val="16"/>
                  <w:szCs w:val="16"/>
                </w:rPr>
                <w:t>0.162</w:t>
              </w:r>
            </w:ins>
          </w:p>
        </w:tc>
        <w:tc>
          <w:tcPr>
            <w:tcW w:w="669" w:type="dxa"/>
            <w:vAlign w:val="center"/>
            <w:tcPrChange w:id="24518" w:author="Στάθης Καπ" w:date="2023-03-03T06:27:00Z">
              <w:tcPr>
                <w:tcW w:w="669" w:type="dxa"/>
                <w:vAlign w:val="center"/>
              </w:tcPr>
            </w:tcPrChange>
          </w:tcPr>
          <w:p w14:paraId="466FF491" w14:textId="02570715" w:rsidR="00C87CFE" w:rsidRPr="00CD1347" w:rsidRDefault="00C87CFE" w:rsidP="00C87CFE">
            <w:pPr>
              <w:jc w:val="center"/>
              <w:rPr>
                <w:ins w:id="24519" w:author="Στάθης Καπ" w:date="2023-03-03T04:01:00Z"/>
                <w:rFonts w:cstheme="minorHAnsi"/>
                <w:sz w:val="16"/>
                <w:szCs w:val="16"/>
              </w:rPr>
            </w:pPr>
            <w:ins w:id="24520" w:author="Στάθης Καπ" w:date="2023-03-03T06:23:00Z">
              <w:r>
                <w:rPr>
                  <w:rFonts w:ascii="Calibri" w:hAnsi="Calibri" w:cstheme="minorHAnsi"/>
                  <w:color w:val="000000"/>
                  <w:sz w:val="16"/>
                  <w:szCs w:val="16"/>
                </w:rPr>
                <w:t>0</w:t>
              </w:r>
            </w:ins>
          </w:p>
        </w:tc>
        <w:tc>
          <w:tcPr>
            <w:tcW w:w="543" w:type="dxa"/>
            <w:vAlign w:val="center"/>
            <w:tcPrChange w:id="24521" w:author="Στάθης Καπ" w:date="2023-03-03T06:27:00Z">
              <w:tcPr>
                <w:tcW w:w="543" w:type="dxa"/>
                <w:vAlign w:val="bottom"/>
              </w:tcPr>
            </w:tcPrChange>
          </w:tcPr>
          <w:p w14:paraId="50063285" w14:textId="192675E2" w:rsidR="00C87CFE" w:rsidRPr="00CD1347" w:rsidRDefault="00C87CFE" w:rsidP="00C87CFE">
            <w:pPr>
              <w:jc w:val="center"/>
              <w:rPr>
                <w:ins w:id="24522" w:author="Στάθης Καπ" w:date="2023-03-03T04:01:00Z"/>
                <w:rFonts w:cstheme="minorHAnsi"/>
                <w:sz w:val="16"/>
                <w:szCs w:val="16"/>
              </w:rPr>
            </w:pPr>
            <w:ins w:id="24523" w:author="Στάθης Καπ" w:date="2023-03-03T06:23:00Z">
              <w:r>
                <w:rPr>
                  <w:rFonts w:ascii="Calibri" w:hAnsi="Calibri" w:cs="Calibri"/>
                  <w:color w:val="000000"/>
                  <w:sz w:val="16"/>
                  <w:szCs w:val="16"/>
                </w:rPr>
                <w:t>1458</w:t>
              </w:r>
            </w:ins>
          </w:p>
        </w:tc>
        <w:tc>
          <w:tcPr>
            <w:tcW w:w="621" w:type="dxa"/>
            <w:vAlign w:val="center"/>
            <w:tcPrChange w:id="24524" w:author="Στάθης Καπ" w:date="2023-03-03T06:27:00Z">
              <w:tcPr>
                <w:tcW w:w="621" w:type="dxa"/>
                <w:vAlign w:val="bottom"/>
              </w:tcPr>
            </w:tcPrChange>
          </w:tcPr>
          <w:p w14:paraId="18CCFBF9" w14:textId="54881988" w:rsidR="00C87CFE" w:rsidRPr="00CD1347" w:rsidRDefault="00C87CFE" w:rsidP="00C87CFE">
            <w:pPr>
              <w:jc w:val="center"/>
              <w:rPr>
                <w:ins w:id="24525" w:author="Στάθης Καπ" w:date="2023-03-03T04:01:00Z"/>
                <w:rFonts w:cstheme="minorHAnsi"/>
                <w:sz w:val="16"/>
                <w:szCs w:val="16"/>
              </w:rPr>
            </w:pPr>
            <w:ins w:id="24526" w:author="Στάθης Καπ" w:date="2023-03-03T06:23:00Z">
              <w:r>
                <w:rPr>
                  <w:rFonts w:ascii="Calibri" w:hAnsi="Calibri" w:cs="Calibri"/>
                  <w:color w:val="000000"/>
                  <w:sz w:val="16"/>
                  <w:szCs w:val="16"/>
                </w:rPr>
                <w:t>0.098</w:t>
              </w:r>
            </w:ins>
          </w:p>
        </w:tc>
        <w:tc>
          <w:tcPr>
            <w:tcW w:w="669" w:type="dxa"/>
            <w:vAlign w:val="center"/>
            <w:tcPrChange w:id="24527" w:author="Στάθης Καπ" w:date="2023-03-03T06:27:00Z">
              <w:tcPr>
                <w:tcW w:w="669" w:type="dxa"/>
                <w:vAlign w:val="center"/>
              </w:tcPr>
            </w:tcPrChange>
          </w:tcPr>
          <w:p w14:paraId="0AEB4944" w14:textId="044847B5" w:rsidR="00C87CFE" w:rsidRPr="00CD1347" w:rsidRDefault="00C87CFE" w:rsidP="00C87CFE">
            <w:pPr>
              <w:jc w:val="center"/>
              <w:rPr>
                <w:ins w:id="24528" w:author="Στάθης Καπ" w:date="2023-03-03T04:01:00Z"/>
                <w:rFonts w:cstheme="minorHAnsi"/>
                <w:sz w:val="16"/>
                <w:szCs w:val="16"/>
              </w:rPr>
            </w:pPr>
            <w:ins w:id="24529" w:author="Στάθης Καπ" w:date="2023-03-03T06:23:00Z">
              <w:r>
                <w:rPr>
                  <w:rFonts w:ascii="Calibri" w:hAnsi="Calibri" w:cstheme="minorHAnsi"/>
                  <w:color w:val="000000"/>
                  <w:sz w:val="16"/>
                  <w:szCs w:val="16"/>
                </w:rPr>
                <w:t>0</w:t>
              </w:r>
            </w:ins>
          </w:p>
        </w:tc>
        <w:tc>
          <w:tcPr>
            <w:tcW w:w="508" w:type="dxa"/>
            <w:vAlign w:val="center"/>
            <w:tcPrChange w:id="24530" w:author="Στάθης Καπ" w:date="2023-03-03T06:27:00Z">
              <w:tcPr>
                <w:tcW w:w="508" w:type="dxa"/>
                <w:vAlign w:val="bottom"/>
              </w:tcPr>
            </w:tcPrChange>
          </w:tcPr>
          <w:p w14:paraId="7F6665F4" w14:textId="147FE9CE" w:rsidR="00C87CFE" w:rsidRPr="00CD1347" w:rsidRDefault="00C87CFE" w:rsidP="00C87CFE">
            <w:pPr>
              <w:jc w:val="center"/>
              <w:rPr>
                <w:ins w:id="24531" w:author="Στάθης Καπ" w:date="2023-03-03T04:01:00Z"/>
                <w:rFonts w:cstheme="minorHAnsi"/>
                <w:sz w:val="16"/>
                <w:szCs w:val="16"/>
              </w:rPr>
            </w:pPr>
            <w:ins w:id="24532" w:author="Στάθης Καπ" w:date="2023-03-03T06:23:00Z">
              <w:r>
                <w:rPr>
                  <w:rFonts w:ascii="Calibri" w:hAnsi="Calibri" w:cs="Calibri"/>
                  <w:color w:val="000000"/>
                  <w:sz w:val="16"/>
                  <w:szCs w:val="16"/>
                </w:rPr>
                <w:t>1458</w:t>
              </w:r>
            </w:ins>
          </w:p>
        </w:tc>
        <w:tc>
          <w:tcPr>
            <w:tcW w:w="541" w:type="dxa"/>
            <w:vAlign w:val="center"/>
            <w:tcPrChange w:id="24533" w:author="Στάθης Καπ" w:date="2023-03-03T06:27:00Z">
              <w:tcPr>
                <w:tcW w:w="541" w:type="dxa"/>
                <w:vAlign w:val="bottom"/>
              </w:tcPr>
            </w:tcPrChange>
          </w:tcPr>
          <w:p w14:paraId="166240F2" w14:textId="53674311" w:rsidR="00C87CFE" w:rsidRPr="00CD1347" w:rsidRDefault="00C87CFE" w:rsidP="00C87CFE">
            <w:pPr>
              <w:jc w:val="center"/>
              <w:rPr>
                <w:ins w:id="24534" w:author="Στάθης Καπ" w:date="2023-03-03T04:01:00Z"/>
                <w:rFonts w:cstheme="minorHAnsi"/>
                <w:sz w:val="16"/>
                <w:szCs w:val="16"/>
              </w:rPr>
            </w:pPr>
            <w:ins w:id="24535" w:author="Στάθης Καπ" w:date="2023-03-03T06:23:00Z">
              <w:r>
                <w:rPr>
                  <w:rFonts w:ascii="Calibri" w:hAnsi="Calibri" w:cs="Calibri"/>
                  <w:color w:val="000000"/>
                  <w:sz w:val="16"/>
                  <w:szCs w:val="16"/>
                </w:rPr>
                <w:t>0.093</w:t>
              </w:r>
            </w:ins>
          </w:p>
        </w:tc>
        <w:tc>
          <w:tcPr>
            <w:tcW w:w="589" w:type="dxa"/>
            <w:vAlign w:val="center"/>
            <w:tcPrChange w:id="24536" w:author="Στάθης Καπ" w:date="2023-03-03T06:27:00Z">
              <w:tcPr>
                <w:tcW w:w="589" w:type="dxa"/>
                <w:vAlign w:val="center"/>
              </w:tcPr>
            </w:tcPrChange>
          </w:tcPr>
          <w:p w14:paraId="52624EC4" w14:textId="3B84B7FF" w:rsidR="00C87CFE" w:rsidRPr="00CD1347" w:rsidRDefault="00C87CFE" w:rsidP="00C87CFE">
            <w:pPr>
              <w:jc w:val="center"/>
              <w:rPr>
                <w:ins w:id="24537" w:author="Στάθης Καπ" w:date="2023-03-03T04:01:00Z"/>
                <w:rFonts w:cstheme="minorHAnsi"/>
                <w:sz w:val="16"/>
                <w:szCs w:val="16"/>
              </w:rPr>
            </w:pPr>
            <w:ins w:id="24538" w:author="Στάθης Καπ" w:date="2023-03-03T06:23:00Z">
              <w:r>
                <w:rPr>
                  <w:rFonts w:ascii="Calibri" w:hAnsi="Calibri" w:cstheme="minorHAnsi"/>
                  <w:color w:val="000000"/>
                  <w:sz w:val="16"/>
                  <w:szCs w:val="16"/>
                </w:rPr>
                <w:t>0</w:t>
              </w:r>
            </w:ins>
          </w:p>
        </w:tc>
        <w:tc>
          <w:tcPr>
            <w:tcW w:w="463" w:type="dxa"/>
            <w:vAlign w:val="center"/>
            <w:tcPrChange w:id="24539" w:author="Στάθης Καπ" w:date="2023-03-03T06:27:00Z">
              <w:tcPr>
                <w:tcW w:w="463" w:type="dxa"/>
                <w:vAlign w:val="bottom"/>
              </w:tcPr>
            </w:tcPrChange>
          </w:tcPr>
          <w:p w14:paraId="2074A0A7" w14:textId="4E273257" w:rsidR="00C87CFE" w:rsidRPr="00CD1347" w:rsidRDefault="00C87CFE" w:rsidP="00C87CFE">
            <w:pPr>
              <w:jc w:val="center"/>
              <w:rPr>
                <w:ins w:id="24540" w:author="Στάθης Καπ" w:date="2023-03-03T04:01:00Z"/>
                <w:rFonts w:cstheme="minorHAnsi"/>
                <w:sz w:val="16"/>
                <w:szCs w:val="16"/>
              </w:rPr>
            </w:pPr>
            <w:ins w:id="24541" w:author="Στάθης Καπ" w:date="2023-03-03T06:23:00Z">
              <w:r>
                <w:rPr>
                  <w:rFonts w:ascii="Calibri" w:hAnsi="Calibri" w:cs="Calibri"/>
                  <w:color w:val="000000"/>
                  <w:sz w:val="16"/>
                  <w:szCs w:val="16"/>
                </w:rPr>
                <w:t>1458</w:t>
              </w:r>
            </w:ins>
          </w:p>
        </w:tc>
        <w:tc>
          <w:tcPr>
            <w:tcW w:w="541" w:type="dxa"/>
            <w:vAlign w:val="center"/>
            <w:tcPrChange w:id="24542" w:author="Στάθης Καπ" w:date="2023-03-03T06:27:00Z">
              <w:tcPr>
                <w:tcW w:w="541" w:type="dxa"/>
                <w:vAlign w:val="bottom"/>
              </w:tcPr>
            </w:tcPrChange>
          </w:tcPr>
          <w:p w14:paraId="3543EC47" w14:textId="662C9CFB" w:rsidR="00C87CFE" w:rsidRPr="00CD1347" w:rsidRDefault="00C87CFE" w:rsidP="00C87CFE">
            <w:pPr>
              <w:jc w:val="center"/>
              <w:rPr>
                <w:ins w:id="24543" w:author="Στάθης Καπ" w:date="2023-03-03T04:01:00Z"/>
                <w:rFonts w:cstheme="minorHAnsi"/>
                <w:sz w:val="16"/>
                <w:szCs w:val="16"/>
              </w:rPr>
            </w:pPr>
            <w:ins w:id="24544" w:author="Στάθης Καπ" w:date="2023-03-03T06:23:00Z">
              <w:r>
                <w:rPr>
                  <w:rFonts w:ascii="Calibri" w:hAnsi="Calibri" w:cs="Calibri"/>
                  <w:color w:val="000000"/>
                  <w:sz w:val="16"/>
                  <w:szCs w:val="16"/>
                </w:rPr>
                <w:t>0.111</w:t>
              </w:r>
            </w:ins>
          </w:p>
        </w:tc>
        <w:tc>
          <w:tcPr>
            <w:tcW w:w="589" w:type="dxa"/>
            <w:vAlign w:val="center"/>
            <w:tcPrChange w:id="24545" w:author="Στάθης Καπ" w:date="2023-03-03T06:27:00Z">
              <w:tcPr>
                <w:tcW w:w="589" w:type="dxa"/>
                <w:vAlign w:val="center"/>
              </w:tcPr>
            </w:tcPrChange>
          </w:tcPr>
          <w:p w14:paraId="09CC2FD2" w14:textId="588F32C2" w:rsidR="00C87CFE" w:rsidRPr="00CD1347" w:rsidRDefault="00C87CFE" w:rsidP="00C87CFE">
            <w:pPr>
              <w:jc w:val="center"/>
              <w:rPr>
                <w:ins w:id="24546" w:author="Στάθης Καπ" w:date="2023-03-03T04:01:00Z"/>
                <w:rFonts w:cstheme="minorHAnsi"/>
                <w:sz w:val="16"/>
                <w:szCs w:val="16"/>
              </w:rPr>
            </w:pPr>
            <w:ins w:id="24547" w:author="Στάθης Καπ" w:date="2023-03-03T06:23:00Z">
              <w:r>
                <w:rPr>
                  <w:rFonts w:ascii="Calibri" w:hAnsi="Calibri" w:cstheme="minorHAnsi"/>
                  <w:color w:val="000000"/>
                  <w:sz w:val="16"/>
                  <w:szCs w:val="16"/>
                </w:rPr>
                <w:t>0</w:t>
              </w:r>
            </w:ins>
          </w:p>
        </w:tc>
      </w:tr>
      <w:tr w:rsidR="00C87CFE" w:rsidRPr="00BB05AC" w14:paraId="12D3EF03" w14:textId="77777777" w:rsidTr="00F03C40">
        <w:tblPrEx>
          <w:tblW w:w="0" w:type="auto"/>
          <w:tblBorders>
            <w:insideH w:val="none" w:sz="0" w:space="0" w:color="auto"/>
            <w:insideV w:val="none" w:sz="0" w:space="0" w:color="auto"/>
          </w:tblBorders>
          <w:tblCellMar>
            <w:left w:w="0" w:type="dxa"/>
            <w:right w:w="0" w:type="dxa"/>
          </w:tblCellMar>
          <w:tblPrExChange w:id="2454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549" w:author="Στάθης Καπ" w:date="2023-03-03T04:01:00Z"/>
        </w:trPr>
        <w:tc>
          <w:tcPr>
            <w:tcW w:w="515" w:type="dxa"/>
            <w:tcBorders>
              <w:top w:val="nil"/>
              <w:bottom w:val="nil"/>
              <w:right w:val="single" w:sz="4" w:space="0" w:color="auto"/>
            </w:tcBorders>
            <w:shd w:val="clear" w:color="auto" w:fill="E7E6E6" w:themeFill="background2"/>
            <w:vAlign w:val="bottom"/>
            <w:tcPrChange w:id="24550" w:author="Στάθης Καπ" w:date="2023-03-03T06:27:00Z">
              <w:tcPr>
                <w:tcW w:w="515" w:type="dxa"/>
                <w:vAlign w:val="bottom"/>
              </w:tcPr>
            </w:tcPrChange>
          </w:tcPr>
          <w:p w14:paraId="09903765" w14:textId="3569E69B" w:rsidR="00C87CFE" w:rsidRPr="00CD1347" w:rsidRDefault="00C87CFE" w:rsidP="00C87CFE">
            <w:pPr>
              <w:jc w:val="center"/>
              <w:rPr>
                <w:ins w:id="24551" w:author="Στάθης Καπ" w:date="2023-03-03T04:01:00Z"/>
                <w:sz w:val="16"/>
                <w:szCs w:val="16"/>
              </w:rPr>
            </w:pPr>
            <w:ins w:id="24552" w:author="Στάθης Καπ" w:date="2023-03-03T04:08:00Z">
              <w:r w:rsidRPr="00CD1347">
                <w:rPr>
                  <w:rFonts w:ascii="Calibri" w:hAnsi="Calibri" w:cs="Calibri"/>
                  <w:color w:val="000000"/>
                  <w:sz w:val="16"/>
                  <w:szCs w:val="16"/>
                  <w:rPrChange w:id="24553" w:author="Στάθης Καπ" w:date="2023-03-03T04:10:00Z">
                    <w:rPr>
                      <w:rFonts w:ascii="Calibri" w:hAnsi="Calibri" w:cs="Calibri"/>
                      <w:color w:val="000000"/>
                      <w:sz w:val="18"/>
                      <w:szCs w:val="18"/>
                    </w:rPr>
                  </w:rPrChange>
                </w:rPr>
                <w:t>r211</w:t>
              </w:r>
            </w:ins>
          </w:p>
        </w:tc>
        <w:tc>
          <w:tcPr>
            <w:tcW w:w="560" w:type="dxa"/>
            <w:tcBorders>
              <w:left w:val="single" w:sz="4" w:space="0" w:color="auto"/>
            </w:tcBorders>
            <w:vAlign w:val="center"/>
            <w:tcPrChange w:id="24554" w:author="Στάθης Καπ" w:date="2023-03-03T06:27:00Z">
              <w:tcPr>
                <w:tcW w:w="560" w:type="dxa"/>
              </w:tcPr>
            </w:tcPrChange>
          </w:tcPr>
          <w:p w14:paraId="7CA9E159" w14:textId="404F57A0" w:rsidR="00C87CFE" w:rsidRPr="00CD1347" w:rsidRDefault="00C87CFE" w:rsidP="00C87CFE">
            <w:pPr>
              <w:jc w:val="center"/>
              <w:rPr>
                <w:ins w:id="24555" w:author="Στάθης Καπ" w:date="2023-03-03T04:01:00Z"/>
                <w:rFonts w:cstheme="minorHAnsi"/>
                <w:sz w:val="16"/>
                <w:szCs w:val="16"/>
              </w:rPr>
            </w:pPr>
            <w:ins w:id="24556" w:author="Στάθης Καπ" w:date="2023-03-03T06:23:00Z">
              <w:r>
                <w:rPr>
                  <w:rFonts w:ascii="Calibri" w:hAnsi="Calibri" w:cs="Calibri"/>
                  <w:color w:val="000000"/>
                  <w:sz w:val="16"/>
                  <w:szCs w:val="16"/>
                </w:rPr>
                <w:t>1458</w:t>
              </w:r>
            </w:ins>
          </w:p>
        </w:tc>
        <w:tc>
          <w:tcPr>
            <w:tcW w:w="855" w:type="dxa"/>
            <w:vAlign w:val="center"/>
            <w:tcPrChange w:id="24557" w:author="Στάθης Καπ" w:date="2023-03-03T06:27:00Z">
              <w:tcPr>
                <w:tcW w:w="855" w:type="dxa"/>
              </w:tcPr>
            </w:tcPrChange>
          </w:tcPr>
          <w:p w14:paraId="1C37145C" w14:textId="67F7FC15" w:rsidR="00C87CFE" w:rsidRPr="00CD1347" w:rsidRDefault="00C87CFE" w:rsidP="00C87CFE">
            <w:pPr>
              <w:jc w:val="center"/>
              <w:rPr>
                <w:ins w:id="24558" w:author="Στάθης Καπ" w:date="2023-03-03T04:01:00Z"/>
                <w:rFonts w:cstheme="minorHAnsi"/>
                <w:sz w:val="16"/>
                <w:szCs w:val="16"/>
              </w:rPr>
            </w:pPr>
            <w:ins w:id="24559" w:author="Στάθης Καπ" w:date="2023-03-03T06:23:00Z">
              <w:r>
                <w:rPr>
                  <w:rFonts w:ascii="Calibri" w:hAnsi="Calibri" w:cs="Calibri"/>
                  <w:color w:val="000000"/>
                  <w:sz w:val="16"/>
                  <w:szCs w:val="16"/>
                </w:rPr>
                <w:t>1458</w:t>
              </w:r>
            </w:ins>
          </w:p>
        </w:tc>
        <w:tc>
          <w:tcPr>
            <w:tcW w:w="544" w:type="dxa"/>
            <w:vAlign w:val="center"/>
            <w:tcPrChange w:id="24560" w:author="Στάθης Καπ" w:date="2023-03-03T06:27:00Z">
              <w:tcPr>
                <w:tcW w:w="544" w:type="dxa"/>
                <w:vAlign w:val="bottom"/>
              </w:tcPr>
            </w:tcPrChange>
          </w:tcPr>
          <w:p w14:paraId="0814DF2C" w14:textId="0F65F445" w:rsidR="00C87CFE" w:rsidRPr="00CD1347" w:rsidRDefault="00C87CFE" w:rsidP="00C87CFE">
            <w:pPr>
              <w:jc w:val="center"/>
              <w:rPr>
                <w:ins w:id="24561" w:author="Στάθης Καπ" w:date="2023-03-03T04:01:00Z"/>
                <w:rFonts w:cstheme="minorHAnsi"/>
                <w:sz w:val="16"/>
                <w:szCs w:val="16"/>
              </w:rPr>
            </w:pPr>
            <w:ins w:id="24562" w:author="Στάθης Καπ" w:date="2023-03-03T06:23:00Z">
              <w:r>
                <w:rPr>
                  <w:rFonts w:ascii="Calibri" w:hAnsi="Calibri" w:cs="Calibri"/>
                  <w:color w:val="000000"/>
                  <w:sz w:val="16"/>
                  <w:szCs w:val="16"/>
                </w:rPr>
                <w:t>1458</w:t>
              </w:r>
            </w:ins>
          </w:p>
        </w:tc>
        <w:tc>
          <w:tcPr>
            <w:tcW w:w="621" w:type="dxa"/>
            <w:vAlign w:val="center"/>
            <w:tcPrChange w:id="24563" w:author="Στάθης Καπ" w:date="2023-03-03T06:27:00Z">
              <w:tcPr>
                <w:tcW w:w="621" w:type="dxa"/>
                <w:vAlign w:val="bottom"/>
              </w:tcPr>
            </w:tcPrChange>
          </w:tcPr>
          <w:p w14:paraId="23C254FB" w14:textId="48E75CBE" w:rsidR="00C87CFE" w:rsidRPr="00CD1347" w:rsidRDefault="00C87CFE" w:rsidP="00C87CFE">
            <w:pPr>
              <w:jc w:val="center"/>
              <w:rPr>
                <w:ins w:id="24564" w:author="Στάθης Καπ" w:date="2023-03-03T04:01:00Z"/>
                <w:rFonts w:cstheme="minorHAnsi"/>
                <w:sz w:val="16"/>
                <w:szCs w:val="16"/>
              </w:rPr>
            </w:pPr>
            <w:ins w:id="24565" w:author="Στάθης Καπ" w:date="2023-03-03T06:23:00Z">
              <w:r>
                <w:rPr>
                  <w:rFonts w:ascii="Calibri" w:hAnsi="Calibri" w:cs="Calibri"/>
                  <w:color w:val="000000"/>
                  <w:sz w:val="16"/>
                  <w:szCs w:val="16"/>
                </w:rPr>
                <w:t>0.059</w:t>
              </w:r>
            </w:ins>
          </w:p>
        </w:tc>
        <w:tc>
          <w:tcPr>
            <w:tcW w:w="669" w:type="dxa"/>
            <w:vAlign w:val="center"/>
            <w:tcPrChange w:id="24566" w:author="Στάθης Καπ" w:date="2023-03-03T06:27:00Z">
              <w:tcPr>
                <w:tcW w:w="669" w:type="dxa"/>
                <w:vAlign w:val="center"/>
              </w:tcPr>
            </w:tcPrChange>
          </w:tcPr>
          <w:p w14:paraId="7142EB49" w14:textId="6EDDBA70" w:rsidR="00C87CFE" w:rsidRPr="00CD1347" w:rsidRDefault="00C87CFE" w:rsidP="00C87CFE">
            <w:pPr>
              <w:jc w:val="center"/>
              <w:rPr>
                <w:ins w:id="24567" w:author="Στάθης Καπ" w:date="2023-03-03T04:01:00Z"/>
                <w:rFonts w:cstheme="minorHAnsi"/>
                <w:sz w:val="16"/>
                <w:szCs w:val="16"/>
              </w:rPr>
            </w:pPr>
            <w:ins w:id="24568" w:author="Στάθης Καπ" w:date="2023-03-03T06:23:00Z">
              <w:r>
                <w:rPr>
                  <w:rFonts w:ascii="Calibri" w:hAnsi="Calibri" w:cstheme="minorHAnsi"/>
                  <w:color w:val="000000"/>
                  <w:sz w:val="16"/>
                  <w:szCs w:val="16"/>
                </w:rPr>
                <w:t>0</w:t>
              </w:r>
            </w:ins>
          </w:p>
        </w:tc>
        <w:tc>
          <w:tcPr>
            <w:tcW w:w="543" w:type="dxa"/>
            <w:vAlign w:val="center"/>
            <w:tcPrChange w:id="24569" w:author="Στάθης Καπ" w:date="2023-03-03T06:27:00Z">
              <w:tcPr>
                <w:tcW w:w="543" w:type="dxa"/>
                <w:vAlign w:val="bottom"/>
              </w:tcPr>
            </w:tcPrChange>
          </w:tcPr>
          <w:p w14:paraId="2F494203" w14:textId="658129EB" w:rsidR="00C87CFE" w:rsidRPr="00CD1347" w:rsidRDefault="00C87CFE" w:rsidP="00C87CFE">
            <w:pPr>
              <w:jc w:val="center"/>
              <w:rPr>
                <w:ins w:id="24570" w:author="Στάθης Καπ" w:date="2023-03-03T04:01:00Z"/>
                <w:rFonts w:cstheme="minorHAnsi"/>
                <w:sz w:val="16"/>
                <w:szCs w:val="16"/>
              </w:rPr>
            </w:pPr>
            <w:ins w:id="24571" w:author="Στάθης Καπ" w:date="2023-03-03T06:23:00Z">
              <w:r>
                <w:rPr>
                  <w:rFonts w:ascii="Calibri" w:hAnsi="Calibri" w:cs="Calibri"/>
                  <w:color w:val="000000"/>
                  <w:sz w:val="16"/>
                  <w:szCs w:val="16"/>
                </w:rPr>
                <w:t>1458</w:t>
              </w:r>
            </w:ins>
          </w:p>
        </w:tc>
        <w:tc>
          <w:tcPr>
            <w:tcW w:w="621" w:type="dxa"/>
            <w:vAlign w:val="center"/>
            <w:tcPrChange w:id="24572" w:author="Στάθης Καπ" w:date="2023-03-03T06:27:00Z">
              <w:tcPr>
                <w:tcW w:w="621" w:type="dxa"/>
                <w:vAlign w:val="bottom"/>
              </w:tcPr>
            </w:tcPrChange>
          </w:tcPr>
          <w:p w14:paraId="2876358C" w14:textId="447CD33E" w:rsidR="00C87CFE" w:rsidRPr="00CD1347" w:rsidRDefault="00C87CFE" w:rsidP="00C87CFE">
            <w:pPr>
              <w:jc w:val="center"/>
              <w:rPr>
                <w:ins w:id="24573" w:author="Στάθης Καπ" w:date="2023-03-03T04:01:00Z"/>
                <w:rFonts w:cstheme="minorHAnsi"/>
                <w:sz w:val="16"/>
                <w:szCs w:val="16"/>
              </w:rPr>
            </w:pPr>
            <w:ins w:id="24574" w:author="Στάθης Καπ" w:date="2023-03-03T06:23:00Z">
              <w:r>
                <w:rPr>
                  <w:rFonts w:ascii="Calibri" w:hAnsi="Calibri" w:cs="Calibri"/>
                  <w:color w:val="000000"/>
                  <w:sz w:val="16"/>
                  <w:szCs w:val="16"/>
                </w:rPr>
                <w:t>0.097</w:t>
              </w:r>
            </w:ins>
          </w:p>
        </w:tc>
        <w:tc>
          <w:tcPr>
            <w:tcW w:w="669" w:type="dxa"/>
            <w:vAlign w:val="center"/>
            <w:tcPrChange w:id="24575" w:author="Στάθης Καπ" w:date="2023-03-03T06:27:00Z">
              <w:tcPr>
                <w:tcW w:w="669" w:type="dxa"/>
                <w:vAlign w:val="center"/>
              </w:tcPr>
            </w:tcPrChange>
          </w:tcPr>
          <w:p w14:paraId="59F10823" w14:textId="03C0D854" w:rsidR="00C87CFE" w:rsidRPr="00CD1347" w:rsidRDefault="00C87CFE" w:rsidP="00C87CFE">
            <w:pPr>
              <w:jc w:val="center"/>
              <w:rPr>
                <w:ins w:id="24576" w:author="Στάθης Καπ" w:date="2023-03-03T04:01:00Z"/>
                <w:rFonts w:cstheme="minorHAnsi"/>
                <w:sz w:val="16"/>
                <w:szCs w:val="16"/>
              </w:rPr>
            </w:pPr>
            <w:ins w:id="24577" w:author="Στάθης Καπ" w:date="2023-03-03T06:23:00Z">
              <w:r>
                <w:rPr>
                  <w:rFonts w:ascii="Calibri" w:hAnsi="Calibri" w:cstheme="minorHAnsi"/>
                  <w:color w:val="000000"/>
                  <w:sz w:val="16"/>
                  <w:szCs w:val="16"/>
                </w:rPr>
                <w:t>0</w:t>
              </w:r>
            </w:ins>
          </w:p>
        </w:tc>
        <w:tc>
          <w:tcPr>
            <w:tcW w:w="508" w:type="dxa"/>
            <w:vAlign w:val="center"/>
            <w:tcPrChange w:id="24578" w:author="Στάθης Καπ" w:date="2023-03-03T06:27:00Z">
              <w:tcPr>
                <w:tcW w:w="508" w:type="dxa"/>
                <w:vAlign w:val="bottom"/>
              </w:tcPr>
            </w:tcPrChange>
          </w:tcPr>
          <w:p w14:paraId="0ED1FD1C" w14:textId="2F5070FB" w:rsidR="00C87CFE" w:rsidRPr="00CD1347" w:rsidRDefault="00C87CFE" w:rsidP="00C87CFE">
            <w:pPr>
              <w:jc w:val="center"/>
              <w:rPr>
                <w:ins w:id="24579" w:author="Στάθης Καπ" w:date="2023-03-03T04:01:00Z"/>
                <w:rFonts w:cstheme="minorHAnsi"/>
                <w:sz w:val="16"/>
                <w:szCs w:val="16"/>
              </w:rPr>
            </w:pPr>
            <w:ins w:id="24580" w:author="Στάθης Καπ" w:date="2023-03-03T06:23:00Z">
              <w:r>
                <w:rPr>
                  <w:rFonts w:ascii="Calibri" w:hAnsi="Calibri" w:cs="Calibri"/>
                  <w:color w:val="000000"/>
                  <w:sz w:val="16"/>
                  <w:szCs w:val="16"/>
                </w:rPr>
                <w:t>1458</w:t>
              </w:r>
            </w:ins>
          </w:p>
        </w:tc>
        <w:tc>
          <w:tcPr>
            <w:tcW w:w="541" w:type="dxa"/>
            <w:vAlign w:val="center"/>
            <w:tcPrChange w:id="24581" w:author="Στάθης Καπ" w:date="2023-03-03T06:27:00Z">
              <w:tcPr>
                <w:tcW w:w="541" w:type="dxa"/>
                <w:vAlign w:val="bottom"/>
              </w:tcPr>
            </w:tcPrChange>
          </w:tcPr>
          <w:p w14:paraId="28E7DF35" w14:textId="0F5E4B77" w:rsidR="00C87CFE" w:rsidRPr="00CD1347" w:rsidRDefault="00C87CFE" w:rsidP="00C87CFE">
            <w:pPr>
              <w:jc w:val="center"/>
              <w:rPr>
                <w:ins w:id="24582" w:author="Στάθης Καπ" w:date="2023-03-03T04:01:00Z"/>
                <w:rFonts w:cstheme="minorHAnsi"/>
                <w:sz w:val="16"/>
                <w:szCs w:val="16"/>
              </w:rPr>
            </w:pPr>
            <w:ins w:id="24583" w:author="Στάθης Καπ" w:date="2023-03-03T06:23:00Z">
              <w:r>
                <w:rPr>
                  <w:rFonts w:ascii="Calibri" w:hAnsi="Calibri" w:cs="Calibri"/>
                  <w:color w:val="000000"/>
                  <w:sz w:val="16"/>
                  <w:szCs w:val="16"/>
                </w:rPr>
                <w:t>0.081</w:t>
              </w:r>
            </w:ins>
          </w:p>
        </w:tc>
        <w:tc>
          <w:tcPr>
            <w:tcW w:w="589" w:type="dxa"/>
            <w:vAlign w:val="center"/>
            <w:tcPrChange w:id="24584" w:author="Στάθης Καπ" w:date="2023-03-03T06:27:00Z">
              <w:tcPr>
                <w:tcW w:w="589" w:type="dxa"/>
                <w:vAlign w:val="center"/>
              </w:tcPr>
            </w:tcPrChange>
          </w:tcPr>
          <w:p w14:paraId="626ACB65" w14:textId="2F81BCEB" w:rsidR="00C87CFE" w:rsidRPr="00CD1347" w:rsidRDefault="00C87CFE" w:rsidP="00C87CFE">
            <w:pPr>
              <w:jc w:val="center"/>
              <w:rPr>
                <w:ins w:id="24585" w:author="Στάθης Καπ" w:date="2023-03-03T04:01:00Z"/>
                <w:rFonts w:cstheme="minorHAnsi"/>
                <w:sz w:val="16"/>
                <w:szCs w:val="16"/>
              </w:rPr>
            </w:pPr>
            <w:ins w:id="24586" w:author="Στάθης Καπ" w:date="2023-03-03T06:23:00Z">
              <w:r>
                <w:rPr>
                  <w:rFonts w:ascii="Calibri" w:hAnsi="Calibri" w:cstheme="minorHAnsi"/>
                  <w:color w:val="000000"/>
                  <w:sz w:val="16"/>
                  <w:szCs w:val="16"/>
                </w:rPr>
                <w:t>0</w:t>
              </w:r>
            </w:ins>
          </w:p>
        </w:tc>
        <w:tc>
          <w:tcPr>
            <w:tcW w:w="463" w:type="dxa"/>
            <w:vAlign w:val="center"/>
            <w:tcPrChange w:id="24587" w:author="Στάθης Καπ" w:date="2023-03-03T06:27:00Z">
              <w:tcPr>
                <w:tcW w:w="463" w:type="dxa"/>
                <w:vAlign w:val="bottom"/>
              </w:tcPr>
            </w:tcPrChange>
          </w:tcPr>
          <w:p w14:paraId="3609C50C" w14:textId="749A6ABB" w:rsidR="00C87CFE" w:rsidRPr="00CD1347" w:rsidRDefault="00C87CFE" w:rsidP="00C87CFE">
            <w:pPr>
              <w:jc w:val="center"/>
              <w:rPr>
                <w:ins w:id="24588" w:author="Στάθης Καπ" w:date="2023-03-03T04:01:00Z"/>
                <w:rFonts w:cstheme="minorHAnsi"/>
                <w:sz w:val="16"/>
                <w:szCs w:val="16"/>
              </w:rPr>
            </w:pPr>
            <w:ins w:id="24589" w:author="Στάθης Καπ" w:date="2023-03-03T06:23:00Z">
              <w:r>
                <w:rPr>
                  <w:rFonts w:ascii="Calibri" w:hAnsi="Calibri" w:cs="Calibri"/>
                  <w:color w:val="000000"/>
                  <w:sz w:val="16"/>
                  <w:szCs w:val="16"/>
                </w:rPr>
                <w:t>1458</w:t>
              </w:r>
            </w:ins>
          </w:p>
        </w:tc>
        <w:tc>
          <w:tcPr>
            <w:tcW w:w="541" w:type="dxa"/>
            <w:vAlign w:val="center"/>
            <w:tcPrChange w:id="24590" w:author="Στάθης Καπ" w:date="2023-03-03T06:27:00Z">
              <w:tcPr>
                <w:tcW w:w="541" w:type="dxa"/>
                <w:vAlign w:val="bottom"/>
              </w:tcPr>
            </w:tcPrChange>
          </w:tcPr>
          <w:p w14:paraId="2FD931A8" w14:textId="2F490755" w:rsidR="00C87CFE" w:rsidRPr="00CD1347" w:rsidRDefault="00C87CFE" w:rsidP="00C87CFE">
            <w:pPr>
              <w:jc w:val="center"/>
              <w:rPr>
                <w:ins w:id="24591" w:author="Στάθης Καπ" w:date="2023-03-03T04:01:00Z"/>
                <w:rFonts w:cstheme="minorHAnsi"/>
                <w:sz w:val="16"/>
                <w:szCs w:val="16"/>
              </w:rPr>
            </w:pPr>
            <w:ins w:id="24592" w:author="Στάθης Καπ" w:date="2023-03-03T06:23:00Z">
              <w:r>
                <w:rPr>
                  <w:rFonts w:ascii="Calibri" w:hAnsi="Calibri" w:cs="Calibri"/>
                  <w:color w:val="000000"/>
                  <w:sz w:val="16"/>
                  <w:szCs w:val="16"/>
                </w:rPr>
                <w:t>0.109</w:t>
              </w:r>
            </w:ins>
          </w:p>
        </w:tc>
        <w:tc>
          <w:tcPr>
            <w:tcW w:w="589" w:type="dxa"/>
            <w:vAlign w:val="center"/>
            <w:tcPrChange w:id="24593" w:author="Στάθης Καπ" w:date="2023-03-03T06:27:00Z">
              <w:tcPr>
                <w:tcW w:w="589" w:type="dxa"/>
                <w:vAlign w:val="center"/>
              </w:tcPr>
            </w:tcPrChange>
          </w:tcPr>
          <w:p w14:paraId="3A52BAC5" w14:textId="1FAB210C" w:rsidR="00C87CFE" w:rsidRPr="00CD1347" w:rsidRDefault="00C87CFE" w:rsidP="00C87CFE">
            <w:pPr>
              <w:jc w:val="center"/>
              <w:rPr>
                <w:ins w:id="24594" w:author="Στάθης Καπ" w:date="2023-03-03T04:01:00Z"/>
                <w:rFonts w:cstheme="minorHAnsi"/>
                <w:sz w:val="16"/>
                <w:szCs w:val="16"/>
              </w:rPr>
            </w:pPr>
            <w:ins w:id="24595" w:author="Στάθης Καπ" w:date="2023-03-03T06:23:00Z">
              <w:r>
                <w:rPr>
                  <w:rFonts w:ascii="Calibri" w:hAnsi="Calibri" w:cstheme="minorHAnsi"/>
                  <w:color w:val="000000"/>
                  <w:sz w:val="16"/>
                  <w:szCs w:val="16"/>
                </w:rPr>
                <w:t>0</w:t>
              </w:r>
            </w:ins>
          </w:p>
        </w:tc>
      </w:tr>
      <w:tr w:rsidR="00C87CFE" w:rsidRPr="00BB05AC" w14:paraId="7AFBF11A" w14:textId="77777777" w:rsidTr="00F03C40">
        <w:tblPrEx>
          <w:tblW w:w="0" w:type="auto"/>
          <w:tblBorders>
            <w:insideH w:val="none" w:sz="0" w:space="0" w:color="auto"/>
            <w:insideV w:val="none" w:sz="0" w:space="0" w:color="auto"/>
          </w:tblBorders>
          <w:tblCellMar>
            <w:left w:w="0" w:type="dxa"/>
            <w:right w:w="0" w:type="dxa"/>
          </w:tblCellMar>
          <w:tblPrExChange w:id="2459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597" w:author="Στάθης Καπ" w:date="2023-03-03T04:01:00Z"/>
        </w:trPr>
        <w:tc>
          <w:tcPr>
            <w:tcW w:w="515" w:type="dxa"/>
            <w:tcBorders>
              <w:top w:val="nil"/>
              <w:bottom w:val="nil"/>
              <w:right w:val="single" w:sz="4" w:space="0" w:color="auto"/>
            </w:tcBorders>
            <w:shd w:val="clear" w:color="auto" w:fill="E7E6E6" w:themeFill="background2"/>
            <w:vAlign w:val="bottom"/>
            <w:tcPrChange w:id="24598" w:author="Στάθης Καπ" w:date="2023-03-03T06:27:00Z">
              <w:tcPr>
                <w:tcW w:w="515" w:type="dxa"/>
                <w:vAlign w:val="bottom"/>
              </w:tcPr>
            </w:tcPrChange>
          </w:tcPr>
          <w:p w14:paraId="6784F897" w14:textId="4F7CD197" w:rsidR="00C87CFE" w:rsidRPr="00CD1347" w:rsidRDefault="00C87CFE" w:rsidP="00C87CFE">
            <w:pPr>
              <w:jc w:val="center"/>
              <w:rPr>
                <w:ins w:id="24599" w:author="Στάθης Καπ" w:date="2023-03-03T04:01:00Z"/>
                <w:sz w:val="16"/>
                <w:szCs w:val="16"/>
              </w:rPr>
            </w:pPr>
            <w:ins w:id="24600" w:author="Στάθης Καπ" w:date="2023-03-03T04:08:00Z">
              <w:r w:rsidRPr="00CD1347">
                <w:rPr>
                  <w:rFonts w:ascii="Calibri" w:hAnsi="Calibri" w:cs="Calibri"/>
                  <w:color w:val="000000"/>
                  <w:sz w:val="16"/>
                  <w:szCs w:val="16"/>
                  <w:rPrChange w:id="24601" w:author="Στάθης Καπ" w:date="2023-03-03T04:10:00Z">
                    <w:rPr>
                      <w:rFonts w:ascii="Calibri" w:hAnsi="Calibri" w:cs="Calibri"/>
                      <w:color w:val="000000"/>
                      <w:sz w:val="18"/>
                      <w:szCs w:val="18"/>
                    </w:rPr>
                  </w:rPrChange>
                </w:rPr>
                <w:t>rc101</w:t>
              </w:r>
            </w:ins>
          </w:p>
        </w:tc>
        <w:tc>
          <w:tcPr>
            <w:tcW w:w="560" w:type="dxa"/>
            <w:tcBorders>
              <w:left w:val="single" w:sz="4" w:space="0" w:color="auto"/>
            </w:tcBorders>
            <w:vAlign w:val="center"/>
            <w:tcPrChange w:id="24602" w:author="Στάθης Καπ" w:date="2023-03-03T06:27:00Z">
              <w:tcPr>
                <w:tcW w:w="560" w:type="dxa"/>
              </w:tcPr>
            </w:tcPrChange>
          </w:tcPr>
          <w:p w14:paraId="7341A307" w14:textId="6AE52553" w:rsidR="00C87CFE" w:rsidRPr="00CD1347" w:rsidRDefault="00C87CFE" w:rsidP="00C87CFE">
            <w:pPr>
              <w:jc w:val="center"/>
              <w:rPr>
                <w:ins w:id="24603" w:author="Στάθης Καπ" w:date="2023-03-03T04:01:00Z"/>
                <w:rFonts w:cstheme="minorHAnsi"/>
                <w:sz w:val="16"/>
                <w:szCs w:val="16"/>
              </w:rPr>
            </w:pPr>
            <w:ins w:id="24604" w:author="Στάθης Καπ" w:date="2023-03-03T06:23:00Z">
              <w:r>
                <w:rPr>
                  <w:rFonts w:ascii="Calibri" w:hAnsi="Calibri" w:cs="Calibri"/>
                  <w:color w:val="000000"/>
                  <w:sz w:val="16"/>
                  <w:szCs w:val="16"/>
                </w:rPr>
                <w:t>811</w:t>
              </w:r>
            </w:ins>
          </w:p>
        </w:tc>
        <w:tc>
          <w:tcPr>
            <w:tcW w:w="855" w:type="dxa"/>
            <w:vAlign w:val="center"/>
            <w:tcPrChange w:id="24605" w:author="Στάθης Καπ" w:date="2023-03-03T06:27:00Z">
              <w:tcPr>
                <w:tcW w:w="855" w:type="dxa"/>
              </w:tcPr>
            </w:tcPrChange>
          </w:tcPr>
          <w:p w14:paraId="38182C25" w14:textId="6CF46299" w:rsidR="00C87CFE" w:rsidRPr="00CD1347" w:rsidRDefault="00C87CFE" w:rsidP="00C87CFE">
            <w:pPr>
              <w:jc w:val="center"/>
              <w:rPr>
                <w:ins w:id="24606" w:author="Στάθης Καπ" w:date="2023-03-03T04:01:00Z"/>
                <w:rFonts w:cstheme="minorHAnsi"/>
                <w:sz w:val="16"/>
                <w:szCs w:val="16"/>
              </w:rPr>
            </w:pPr>
            <w:ins w:id="24607" w:author="Στάθης Καπ" w:date="2023-03-03T06:23:00Z">
              <w:r>
                <w:rPr>
                  <w:rFonts w:ascii="Calibri" w:hAnsi="Calibri" w:cs="Calibri"/>
                  <w:color w:val="000000"/>
                  <w:sz w:val="16"/>
                  <w:szCs w:val="16"/>
                </w:rPr>
                <w:t>794</w:t>
              </w:r>
            </w:ins>
          </w:p>
        </w:tc>
        <w:tc>
          <w:tcPr>
            <w:tcW w:w="544" w:type="dxa"/>
            <w:vAlign w:val="center"/>
            <w:tcPrChange w:id="24608" w:author="Στάθης Καπ" w:date="2023-03-03T06:27:00Z">
              <w:tcPr>
                <w:tcW w:w="544" w:type="dxa"/>
                <w:vAlign w:val="bottom"/>
              </w:tcPr>
            </w:tcPrChange>
          </w:tcPr>
          <w:p w14:paraId="126250CD" w14:textId="5E3FEE34" w:rsidR="00C87CFE" w:rsidRPr="00CD1347" w:rsidRDefault="00C87CFE" w:rsidP="00C87CFE">
            <w:pPr>
              <w:jc w:val="center"/>
              <w:rPr>
                <w:ins w:id="24609" w:author="Στάθης Καπ" w:date="2023-03-03T04:01:00Z"/>
                <w:rFonts w:cstheme="minorHAnsi"/>
                <w:sz w:val="16"/>
                <w:szCs w:val="16"/>
              </w:rPr>
            </w:pPr>
            <w:ins w:id="24610" w:author="Στάθης Καπ" w:date="2023-03-03T06:23:00Z">
              <w:r>
                <w:rPr>
                  <w:rFonts w:ascii="Calibri" w:hAnsi="Calibri" w:cs="Calibri"/>
                  <w:color w:val="000000"/>
                  <w:sz w:val="16"/>
                  <w:szCs w:val="16"/>
                </w:rPr>
                <w:t>661</w:t>
              </w:r>
            </w:ins>
          </w:p>
        </w:tc>
        <w:tc>
          <w:tcPr>
            <w:tcW w:w="621" w:type="dxa"/>
            <w:vAlign w:val="center"/>
            <w:tcPrChange w:id="24611" w:author="Στάθης Καπ" w:date="2023-03-03T06:27:00Z">
              <w:tcPr>
                <w:tcW w:w="621" w:type="dxa"/>
                <w:vAlign w:val="bottom"/>
              </w:tcPr>
            </w:tcPrChange>
          </w:tcPr>
          <w:p w14:paraId="60C27547" w14:textId="474A0535" w:rsidR="00C87CFE" w:rsidRPr="00CD1347" w:rsidRDefault="00C87CFE" w:rsidP="00C87CFE">
            <w:pPr>
              <w:jc w:val="center"/>
              <w:rPr>
                <w:ins w:id="24612" w:author="Στάθης Καπ" w:date="2023-03-03T04:01:00Z"/>
                <w:rFonts w:cstheme="minorHAnsi"/>
                <w:sz w:val="16"/>
                <w:szCs w:val="16"/>
              </w:rPr>
            </w:pPr>
            <w:ins w:id="24613" w:author="Στάθης Καπ" w:date="2023-03-03T06:23:00Z">
              <w:r>
                <w:rPr>
                  <w:rFonts w:ascii="Calibri" w:hAnsi="Calibri" w:cs="Calibri"/>
                  <w:color w:val="000000"/>
                  <w:sz w:val="16"/>
                  <w:szCs w:val="16"/>
                </w:rPr>
                <w:t>0.47</w:t>
              </w:r>
            </w:ins>
          </w:p>
        </w:tc>
        <w:tc>
          <w:tcPr>
            <w:tcW w:w="669" w:type="dxa"/>
            <w:vAlign w:val="center"/>
            <w:tcPrChange w:id="24614" w:author="Στάθης Καπ" w:date="2023-03-03T06:27:00Z">
              <w:tcPr>
                <w:tcW w:w="669" w:type="dxa"/>
                <w:vAlign w:val="center"/>
              </w:tcPr>
            </w:tcPrChange>
          </w:tcPr>
          <w:p w14:paraId="1F1A1676" w14:textId="7DB6A8FA" w:rsidR="00C87CFE" w:rsidRPr="00CD1347" w:rsidRDefault="00C87CFE" w:rsidP="00C87CFE">
            <w:pPr>
              <w:jc w:val="center"/>
              <w:rPr>
                <w:ins w:id="24615" w:author="Στάθης Καπ" w:date="2023-03-03T04:01:00Z"/>
                <w:rFonts w:cstheme="minorHAnsi"/>
                <w:sz w:val="16"/>
                <w:szCs w:val="16"/>
              </w:rPr>
            </w:pPr>
            <w:ins w:id="24616" w:author="Στάθης Καπ" w:date="2023-03-03T06:23:00Z">
              <w:r>
                <w:rPr>
                  <w:rFonts w:ascii="Calibri" w:hAnsi="Calibri" w:cstheme="minorHAnsi"/>
                  <w:color w:val="000000"/>
                  <w:sz w:val="16"/>
                  <w:szCs w:val="16"/>
                </w:rPr>
                <w:t>18.5</w:t>
              </w:r>
            </w:ins>
          </w:p>
        </w:tc>
        <w:tc>
          <w:tcPr>
            <w:tcW w:w="543" w:type="dxa"/>
            <w:vAlign w:val="center"/>
            <w:tcPrChange w:id="24617" w:author="Στάθης Καπ" w:date="2023-03-03T06:27:00Z">
              <w:tcPr>
                <w:tcW w:w="543" w:type="dxa"/>
                <w:vAlign w:val="bottom"/>
              </w:tcPr>
            </w:tcPrChange>
          </w:tcPr>
          <w:p w14:paraId="46DC7566" w14:textId="60A9F90F" w:rsidR="00C87CFE" w:rsidRPr="00CD1347" w:rsidRDefault="00C87CFE" w:rsidP="00C87CFE">
            <w:pPr>
              <w:jc w:val="center"/>
              <w:rPr>
                <w:ins w:id="24618" w:author="Στάθης Καπ" w:date="2023-03-03T04:01:00Z"/>
                <w:rFonts w:cstheme="minorHAnsi"/>
                <w:sz w:val="16"/>
                <w:szCs w:val="16"/>
              </w:rPr>
            </w:pPr>
            <w:ins w:id="24619" w:author="Στάθης Καπ" w:date="2023-03-03T06:23:00Z">
              <w:r>
                <w:rPr>
                  <w:rFonts w:ascii="Calibri" w:hAnsi="Calibri" w:cs="Calibri"/>
                  <w:color w:val="000000"/>
                  <w:sz w:val="16"/>
                  <w:szCs w:val="16"/>
                </w:rPr>
                <w:t>675</w:t>
              </w:r>
            </w:ins>
          </w:p>
        </w:tc>
        <w:tc>
          <w:tcPr>
            <w:tcW w:w="621" w:type="dxa"/>
            <w:vAlign w:val="center"/>
            <w:tcPrChange w:id="24620" w:author="Στάθης Καπ" w:date="2023-03-03T06:27:00Z">
              <w:tcPr>
                <w:tcW w:w="621" w:type="dxa"/>
                <w:vAlign w:val="bottom"/>
              </w:tcPr>
            </w:tcPrChange>
          </w:tcPr>
          <w:p w14:paraId="12909D4E" w14:textId="5AD4ED8A" w:rsidR="00C87CFE" w:rsidRPr="00CD1347" w:rsidRDefault="00C87CFE" w:rsidP="00C87CFE">
            <w:pPr>
              <w:jc w:val="center"/>
              <w:rPr>
                <w:ins w:id="24621" w:author="Στάθης Καπ" w:date="2023-03-03T04:01:00Z"/>
                <w:rFonts w:cstheme="minorHAnsi"/>
                <w:sz w:val="16"/>
                <w:szCs w:val="16"/>
              </w:rPr>
            </w:pPr>
            <w:ins w:id="24622" w:author="Στάθης Καπ" w:date="2023-03-03T06:23:00Z">
              <w:r>
                <w:rPr>
                  <w:rFonts w:ascii="Calibri" w:hAnsi="Calibri" w:cs="Calibri"/>
                  <w:color w:val="000000"/>
                  <w:sz w:val="16"/>
                  <w:szCs w:val="16"/>
                </w:rPr>
                <w:t>0.323</w:t>
              </w:r>
            </w:ins>
          </w:p>
        </w:tc>
        <w:tc>
          <w:tcPr>
            <w:tcW w:w="669" w:type="dxa"/>
            <w:vAlign w:val="center"/>
            <w:tcPrChange w:id="24623" w:author="Στάθης Καπ" w:date="2023-03-03T06:27:00Z">
              <w:tcPr>
                <w:tcW w:w="669" w:type="dxa"/>
                <w:vAlign w:val="center"/>
              </w:tcPr>
            </w:tcPrChange>
          </w:tcPr>
          <w:p w14:paraId="50EF653E" w14:textId="35A9AB9D" w:rsidR="00C87CFE" w:rsidRPr="00CD1347" w:rsidRDefault="00C87CFE" w:rsidP="00C87CFE">
            <w:pPr>
              <w:jc w:val="center"/>
              <w:rPr>
                <w:ins w:id="24624" w:author="Στάθης Καπ" w:date="2023-03-03T04:01:00Z"/>
                <w:rFonts w:cstheme="minorHAnsi"/>
                <w:sz w:val="16"/>
                <w:szCs w:val="16"/>
              </w:rPr>
            </w:pPr>
            <w:ins w:id="24625" w:author="Στάθης Καπ" w:date="2023-03-03T06:23:00Z">
              <w:r>
                <w:rPr>
                  <w:rFonts w:ascii="Calibri" w:hAnsi="Calibri" w:cstheme="minorHAnsi"/>
                  <w:color w:val="000000"/>
                  <w:sz w:val="16"/>
                  <w:szCs w:val="16"/>
                </w:rPr>
                <w:t>-2.12</w:t>
              </w:r>
            </w:ins>
          </w:p>
        </w:tc>
        <w:tc>
          <w:tcPr>
            <w:tcW w:w="508" w:type="dxa"/>
            <w:vAlign w:val="center"/>
            <w:tcPrChange w:id="24626" w:author="Στάθης Καπ" w:date="2023-03-03T06:27:00Z">
              <w:tcPr>
                <w:tcW w:w="508" w:type="dxa"/>
                <w:vAlign w:val="bottom"/>
              </w:tcPr>
            </w:tcPrChange>
          </w:tcPr>
          <w:p w14:paraId="0B0BE64D" w14:textId="55B181DA" w:rsidR="00C87CFE" w:rsidRPr="00CD1347" w:rsidRDefault="00C87CFE" w:rsidP="00C87CFE">
            <w:pPr>
              <w:jc w:val="center"/>
              <w:rPr>
                <w:ins w:id="24627" w:author="Στάθης Καπ" w:date="2023-03-03T04:01:00Z"/>
                <w:rFonts w:cstheme="minorHAnsi"/>
                <w:sz w:val="16"/>
                <w:szCs w:val="16"/>
              </w:rPr>
            </w:pPr>
            <w:ins w:id="24628" w:author="Στάθης Καπ" w:date="2023-03-03T06:23:00Z">
              <w:r>
                <w:rPr>
                  <w:rFonts w:ascii="Calibri" w:hAnsi="Calibri" w:cs="Calibri"/>
                  <w:color w:val="000000"/>
                  <w:sz w:val="16"/>
                  <w:szCs w:val="16"/>
                </w:rPr>
                <w:t>618</w:t>
              </w:r>
            </w:ins>
          </w:p>
        </w:tc>
        <w:tc>
          <w:tcPr>
            <w:tcW w:w="541" w:type="dxa"/>
            <w:vAlign w:val="center"/>
            <w:tcPrChange w:id="24629" w:author="Στάθης Καπ" w:date="2023-03-03T06:27:00Z">
              <w:tcPr>
                <w:tcW w:w="541" w:type="dxa"/>
                <w:vAlign w:val="bottom"/>
              </w:tcPr>
            </w:tcPrChange>
          </w:tcPr>
          <w:p w14:paraId="628EC53A" w14:textId="506C5F61" w:rsidR="00C87CFE" w:rsidRPr="00CD1347" w:rsidRDefault="00C87CFE" w:rsidP="00C87CFE">
            <w:pPr>
              <w:jc w:val="center"/>
              <w:rPr>
                <w:ins w:id="24630" w:author="Στάθης Καπ" w:date="2023-03-03T04:01:00Z"/>
                <w:rFonts w:cstheme="minorHAnsi"/>
                <w:sz w:val="16"/>
                <w:szCs w:val="16"/>
              </w:rPr>
            </w:pPr>
            <w:ins w:id="24631" w:author="Στάθης Καπ" w:date="2023-03-03T06:23:00Z">
              <w:r>
                <w:rPr>
                  <w:rFonts w:ascii="Calibri" w:hAnsi="Calibri" w:cs="Calibri"/>
                  <w:color w:val="000000"/>
                  <w:sz w:val="16"/>
                  <w:szCs w:val="16"/>
                </w:rPr>
                <w:t>0.305</w:t>
              </w:r>
            </w:ins>
          </w:p>
        </w:tc>
        <w:tc>
          <w:tcPr>
            <w:tcW w:w="589" w:type="dxa"/>
            <w:vAlign w:val="center"/>
            <w:tcPrChange w:id="24632" w:author="Στάθης Καπ" w:date="2023-03-03T06:27:00Z">
              <w:tcPr>
                <w:tcW w:w="589" w:type="dxa"/>
                <w:vAlign w:val="center"/>
              </w:tcPr>
            </w:tcPrChange>
          </w:tcPr>
          <w:p w14:paraId="1A313730" w14:textId="6893F43D" w:rsidR="00C87CFE" w:rsidRPr="00CD1347" w:rsidRDefault="00C87CFE" w:rsidP="00C87CFE">
            <w:pPr>
              <w:jc w:val="center"/>
              <w:rPr>
                <w:ins w:id="24633" w:author="Στάθης Καπ" w:date="2023-03-03T04:01:00Z"/>
                <w:rFonts w:cstheme="minorHAnsi"/>
                <w:sz w:val="16"/>
                <w:szCs w:val="16"/>
              </w:rPr>
            </w:pPr>
            <w:ins w:id="24634" w:author="Στάθης Καπ" w:date="2023-03-03T06:23:00Z">
              <w:r>
                <w:rPr>
                  <w:rFonts w:ascii="Calibri" w:hAnsi="Calibri" w:cstheme="minorHAnsi"/>
                  <w:color w:val="000000"/>
                  <w:sz w:val="16"/>
                  <w:szCs w:val="16"/>
                </w:rPr>
                <w:t>6.51</w:t>
              </w:r>
            </w:ins>
          </w:p>
        </w:tc>
        <w:tc>
          <w:tcPr>
            <w:tcW w:w="463" w:type="dxa"/>
            <w:vAlign w:val="center"/>
            <w:tcPrChange w:id="24635" w:author="Στάθης Καπ" w:date="2023-03-03T06:27:00Z">
              <w:tcPr>
                <w:tcW w:w="463" w:type="dxa"/>
                <w:vAlign w:val="bottom"/>
              </w:tcPr>
            </w:tcPrChange>
          </w:tcPr>
          <w:p w14:paraId="6D1EDC3D" w14:textId="19B923EA" w:rsidR="00C87CFE" w:rsidRPr="00CD1347" w:rsidRDefault="00C87CFE" w:rsidP="00C87CFE">
            <w:pPr>
              <w:jc w:val="center"/>
              <w:rPr>
                <w:ins w:id="24636" w:author="Στάθης Καπ" w:date="2023-03-03T04:01:00Z"/>
                <w:rFonts w:cstheme="minorHAnsi"/>
                <w:sz w:val="16"/>
                <w:szCs w:val="16"/>
              </w:rPr>
            </w:pPr>
            <w:ins w:id="24637" w:author="Στάθης Καπ" w:date="2023-03-03T06:23:00Z">
              <w:r>
                <w:rPr>
                  <w:rFonts w:ascii="Calibri" w:hAnsi="Calibri" w:cs="Calibri"/>
                  <w:color w:val="000000"/>
                  <w:sz w:val="16"/>
                  <w:szCs w:val="16"/>
                </w:rPr>
                <w:t>605</w:t>
              </w:r>
            </w:ins>
          </w:p>
        </w:tc>
        <w:tc>
          <w:tcPr>
            <w:tcW w:w="541" w:type="dxa"/>
            <w:vAlign w:val="center"/>
            <w:tcPrChange w:id="24638" w:author="Στάθης Καπ" w:date="2023-03-03T06:27:00Z">
              <w:tcPr>
                <w:tcW w:w="541" w:type="dxa"/>
                <w:vAlign w:val="bottom"/>
              </w:tcPr>
            </w:tcPrChange>
          </w:tcPr>
          <w:p w14:paraId="53F40C04" w14:textId="13E431C5" w:rsidR="00C87CFE" w:rsidRPr="00CD1347" w:rsidRDefault="00C87CFE" w:rsidP="00C87CFE">
            <w:pPr>
              <w:jc w:val="center"/>
              <w:rPr>
                <w:ins w:id="24639" w:author="Στάθης Καπ" w:date="2023-03-03T04:01:00Z"/>
                <w:rFonts w:cstheme="minorHAnsi"/>
                <w:sz w:val="16"/>
                <w:szCs w:val="16"/>
              </w:rPr>
            </w:pPr>
            <w:ins w:id="24640" w:author="Στάθης Καπ" w:date="2023-03-03T06:23:00Z">
              <w:r>
                <w:rPr>
                  <w:rFonts w:ascii="Calibri" w:hAnsi="Calibri" w:cs="Calibri"/>
                  <w:color w:val="000000"/>
                  <w:sz w:val="16"/>
                  <w:szCs w:val="16"/>
                </w:rPr>
                <w:t>0.318</w:t>
              </w:r>
            </w:ins>
          </w:p>
        </w:tc>
        <w:tc>
          <w:tcPr>
            <w:tcW w:w="589" w:type="dxa"/>
            <w:vAlign w:val="center"/>
            <w:tcPrChange w:id="24641" w:author="Στάθης Καπ" w:date="2023-03-03T06:27:00Z">
              <w:tcPr>
                <w:tcW w:w="589" w:type="dxa"/>
                <w:vAlign w:val="center"/>
              </w:tcPr>
            </w:tcPrChange>
          </w:tcPr>
          <w:p w14:paraId="547DD908" w14:textId="34560AD7" w:rsidR="00C87CFE" w:rsidRPr="00CD1347" w:rsidRDefault="00C87CFE" w:rsidP="00C87CFE">
            <w:pPr>
              <w:jc w:val="center"/>
              <w:rPr>
                <w:ins w:id="24642" w:author="Στάθης Καπ" w:date="2023-03-03T04:01:00Z"/>
                <w:rFonts w:cstheme="minorHAnsi"/>
                <w:sz w:val="16"/>
                <w:szCs w:val="16"/>
              </w:rPr>
            </w:pPr>
            <w:ins w:id="24643" w:author="Στάθης Καπ" w:date="2023-03-03T06:23:00Z">
              <w:r>
                <w:rPr>
                  <w:rFonts w:ascii="Calibri" w:hAnsi="Calibri" w:cstheme="minorHAnsi"/>
                  <w:color w:val="000000"/>
                  <w:sz w:val="16"/>
                  <w:szCs w:val="16"/>
                </w:rPr>
                <w:t>8.47</w:t>
              </w:r>
            </w:ins>
          </w:p>
        </w:tc>
      </w:tr>
      <w:tr w:rsidR="00C87CFE" w:rsidRPr="00BB05AC" w14:paraId="205DEB96" w14:textId="77777777" w:rsidTr="00F03C40">
        <w:tblPrEx>
          <w:tblW w:w="0" w:type="auto"/>
          <w:tblBorders>
            <w:insideH w:val="none" w:sz="0" w:space="0" w:color="auto"/>
            <w:insideV w:val="none" w:sz="0" w:space="0" w:color="auto"/>
          </w:tblBorders>
          <w:tblCellMar>
            <w:left w:w="0" w:type="dxa"/>
            <w:right w:w="0" w:type="dxa"/>
          </w:tblCellMar>
          <w:tblPrExChange w:id="24644" w:author="Στάθης Καπ" w:date="2023-03-03T06:29:00Z">
            <w:tblPrEx>
              <w:tblW w:w="0" w:type="auto"/>
              <w:tblBorders>
                <w:insideH w:val="none" w:sz="0" w:space="0" w:color="auto"/>
                <w:insideV w:val="none" w:sz="0" w:space="0" w:color="auto"/>
              </w:tblBorders>
              <w:tblCellMar>
                <w:left w:w="0" w:type="dxa"/>
                <w:right w:w="0" w:type="dxa"/>
              </w:tblCellMar>
            </w:tblPrEx>
          </w:tblPrExChange>
        </w:tblPrEx>
        <w:trPr>
          <w:ins w:id="24645" w:author="Στάθης Καπ" w:date="2023-03-03T04:01:00Z"/>
        </w:trPr>
        <w:tc>
          <w:tcPr>
            <w:tcW w:w="515" w:type="dxa"/>
            <w:tcBorders>
              <w:top w:val="nil"/>
              <w:bottom w:val="nil"/>
              <w:right w:val="single" w:sz="4" w:space="0" w:color="auto"/>
            </w:tcBorders>
            <w:shd w:val="clear" w:color="auto" w:fill="E7E6E6" w:themeFill="background2"/>
            <w:vAlign w:val="bottom"/>
            <w:tcPrChange w:id="24646" w:author="Στάθης Καπ" w:date="2023-03-03T06:29:00Z">
              <w:tcPr>
                <w:tcW w:w="515" w:type="dxa"/>
                <w:vAlign w:val="bottom"/>
              </w:tcPr>
            </w:tcPrChange>
          </w:tcPr>
          <w:p w14:paraId="2E5D738C" w14:textId="5723C9B3" w:rsidR="00C87CFE" w:rsidRPr="00CD1347" w:rsidRDefault="00C87CFE" w:rsidP="00C87CFE">
            <w:pPr>
              <w:jc w:val="center"/>
              <w:rPr>
                <w:ins w:id="24647" w:author="Στάθης Καπ" w:date="2023-03-03T04:01:00Z"/>
                <w:sz w:val="16"/>
                <w:szCs w:val="16"/>
              </w:rPr>
            </w:pPr>
            <w:ins w:id="24648" w:author="Στάθης Καπ" w:date="2023-03-03T04:08:00Z">
              <w:r w:rsidRPr="00CD1347">
                <w:rPr>
                  <w:rFonts w:ascii="Calibri" w:hAnsi="Calibri" w:cs="Calibri"/>
                  <w:color w:val="000000"/>
                  <w:sz w:val="16"/>
                  <w:szCs w:val="16"/>
                  <w:rPrChange w:id="24649" w:author="Στάθης Καπ" w:date="2023-03-03T04:10:00Z">
                    <w:rPr>
                      <w:rFonts w:ascii="Calibri" w:hAnsi="Calibri" w:cs="Calibri"/>
                      <w:color w:val="000000"/>
                      <w:sz w:val="18"/>
                      <w:szCs w:val="18"/>
                    </w:rPr>
                  </w:rPrChange>
                </w:rPr>
                <w:t>rc102</w:t>
              </w:r>
            </w:ins>
          </w:p>
        </w:tc>
        <w:tc>
          <w:tcPr>
            <w:tcW w:w="560" w:type="dxa"/>
            <w:tcBorders>
              <w:left w:val="single" w:sz="4" w:space="0" w:color="auto"/>
              <w:bottom w:val="nil"/>
            </w:tcBorders>
            <w:vAlign w:val="center"/>
            <w:tcPrChange w:id="24650" w:author="Στάθης Καπ" w:date="2023-03-03T06:29:00Z">
              <w:tcPr>
                <w:tcW w:w="560" w:type="dxa"/>
              </w:tcPr>
            </w:tcPrChange>
          </w:tcPr>
          <w:p w14:paraId="52269A80" w14:textId="3AA4E383" w:rsidR="00C87CFE" w:rsidRPr="00CD1347" w:rsidRDefault="00C87CFE" w:rsidP="00C87CFE">
            <w:pPr>
              <w:jc w:val="center"/>
              <w:rPr>
                <w:ins w:id="24651" w:author="Στάθης Καπ" w:date="2023-03-03T04:01:00Z"/>
                <w:rFonts w:cstheme="minorHAnsi"/>
                <w:sz w:val="16"/>
                <w:szCs w:val="16"/>
              </w:rPr>
            </w:pPr>
            <w:ins w:id="24652" w:author="Στάθης Καπ" w:date="2023-03-03T06:23:00Z">
              <w:r>
                <w:rPr>
                  <w:rFonts w:ascii="Calibri" w:hAnsi="Calibri" w:cs="Calibri"/>
                  <w:color w:val="000000"/>
                  <w:sz w:val="16"/>
                  <w:szCs w:val="16"/>
                </w:rPr>
                <w:t>909</w:t>
              </w:r>
            </w:ins>
          </w:p>
        </w:tc>
        <w:tc>
          <w:tcPr>
            <w:tcW w:w="855" w:type="dxa"/>
            <w:tcBorders>
              <w:bottom w:val="nil"/>
            </w:tcBorders>
            <w:vAlign w:val="center"/>
            <w:tcPrChange w:id="24653" w:author="Στάθης Καπ" w:date="2023-03-03T06:29:00Z">
              <w:tcPr>
                <w:tcW w:w="855" w:type="dxa"/>
              </w:tcPr>
            </w:tcPrChange>
          </w:tcPr>
          <w:p w14:paraId="2E01F5C5" w14:textId="6E13824B" w:rsidR="00C87CFE" w:rsidRPr="00CD1347" w:rsidRDefault="00C87CFE" w:rsidP="00C87CFE">
            <w:pPr>
              <w:jc w:val="center"/>
              <w:rPr>
                <w:ins w:id="24654" w:author="Στάθης Καπ" w:date="2023-03-03T04:01:00Z"/>
                <w:rFonts w:cstheme="minorHAnsi"/>
                <w:sz w:val="16"/>
                <w:szCs w:val="16"/>
              </w:rPr>
            </w:pPr>
            <w:ins w:id="24655" w:author="Στάθης Καπ" w:date="2023-03-03T06:23:00Z">
              <w:r>
                <w:rPr>
                  <w:rFonts w:ascii="Calibri" w:hAnsi="Calibri" w:cs="Calibri"/>
                  <w:color w:val="000000"/>
                  <w:sz w:val="16"/>
                  <w:szCs w:val="16"/>
                </w:rPr>
                <w:t>881</w:t>
              </w:r>
            </w:ins>
          </w:p>
        </w:tc>
        <w:tc>
          <w:tcPr>
            <w:tcW w:w="544" w:type="dxa"/>
            <w:tcBorders>
              <w:bottom w:val="nil"/>
            </w:tcBorders>
            <w:vAlign w:val="center"/>
            <w:tcPrChange w:id="24656" w:author="Στάθης Καπ" w:date="2023-03-03T06:29:00Z">
              <w:tcPr>
                <w:tcW w:w="544" w:type="dxa"/>
                <w:vAlign w:val="bottom"/>
              </w:tcPr>
            </w:tcPrChange>
          </w:tcPr>
          <w:p w14:paraId="1C3E552B" w14:textId="5A09995B" w:rsidR="00C87CFE" w:rsidRPr="00CD1347" w:rsidRDefault="00C87CFE" w:rsidP="00C87CFE">
            <w:pPr>
              <w:jc w:val="center"/>
              <w:rPr>
                <w:ins w:id="24657" w:author="Στάθης Καπ" w:date="2023-03-03T04:01:00Z"/>
                <w:rFonts w:cstheme="minorHAnsi"/>
                <w:sz w:val="16"/>
                <w:szCs w:val="16"/>
              </w:rPr>
            </w:pPr>
            <w:ins w:id="24658" w:author="Στάθης Καπ" w:date="2023-03-03T06:23:00Z">
              <w:r>
                <w:rPr>
                  <w:rFonts w:ascii="Calibri" w:hAnsi="Calibri" w:cs="Calibri"/>
                  <w:color w:val="000000"/>
                  <w:sz w:val="16"/>
                  <w:szCs w:val="16"/>
                </w:rPr>
                <w:t>784</w:t>
              </w:r>
            </w:ins>
          </w:p>
        </w:tc>
        <w:tc>
          <w:tcPr>
            <w:tcW w:w="621" w:type="dxa"/>
            <w:tcBorders>
              <w:bottom w:val="nil"/>
            </w:tcBorders>
            <w:vAlign w:val="center"/>
            <w:tcPrChange w:id="24659" w:author="Στάθης Καπ" w:date="2023-03-03T06:29:00Z">
              <w:tcPr>
                <w:tcW w:w="621" w:type="dxa"/>
                <w:vAlign w:val="bottom"/>
              </w:tcPr>
            </w:tcPrChange>
          </w:tcPr>
          <w:p w14:paraId="1E561ADB" w14:textId="4FDA000E" w:rsidR="00C87CFE" w:rsidRPr="00CD1347" w:rsidRDefault="00C87CFE" w:rsidP="00C87CFE">
            <w:pPr>
              <w:jc w:val="center"/>
              <w:rPr>
                <w:ins w:id="24660" w:author="Στάθης Καπ" w:date="2023-03-03T04:01:00Z"/>
                <w:rFonts w:cstheme="minorHAnsi"/>
                <w:sz w:val="16"/>
                <w:szCs w:val="16"/>
              </w:rPr>
            </w:pPr>
            <w:ins w:id="24661" w:author="Στάθης Καπ" w:date="2023-03-03T06:23:00Z">
              <w:r>
                <w:rPr>
                  <w:rFonts w:ascii="Calibri" w:hAnsi="Calibri" w:cs="Calibri"/>
                  <w:color w:val="000000"/>
                  <w:sz w:val="16"/>
                  <w:szCs w:val="16"/>
                </w:rPr>
                <w:t>0.53</w:t>
              </w:r>
            </w:ins>
          </w:p>
        </w:tc>
        <w:tc>
          <w:tcPr>
            <w:tcW w:w="669" w:type="dxa"/>
            <w:tcBorders>
              <w:bottom w:val="nil"/>
            </w:tcBorders>
            <w:vAlign w:val="center"/>
            <w:tcPrChange w:id="24662" w:author="Στάθης Καπ" w:date="2023-03-03T06:29:00Z">
              <w:tcPr>
                <w:tcW w:w="669" w:type="dxa"/>
                <w:vAlign w:val="center"/>
              </w:tcPr>
            </w:tcPrChange>
          </w:tcPr>
          <w:p w14:paraId="6850FAEE" w14:textId="7940F8C4" w:rsidR="00C87CFE" w:rsidRPr="00CD1347" w:rsidRDefault="00C87CFE" w:rsidP="00C87CFE">
            <w:pPr>
              <w:jc w:val="center"/>
              <w:rPr>
                <w:ins w:id="24663" w:author="Στάθης Καπ" w:date="2023-03-03T04:01:00Z"/>
                <w:rFonts w:cstheme="minorHAnsi"/>
                <w:sz w:val="16"/>
                <w:szCs w:val="16"/>
              </w:rPr>
            </w:pPr>
            <w:ins w:id="24664" w:author="Στάθης Καπ" w:date="2023-03-03T06:23:00Z">
              <w:r>
                <w:rPr>
                  <w:rFonts w:ascii="Calibri" w:hAnsi="Calibri" w:cstheme="minorHAnsi"/>
                  <w:color w:val="000000"/>
                  <w:sz w:val="16"/>
                  <w:szCs w:val="16"/>
                </w:rPr>
                <w:t>13.75</w:t>
              </w:r>
            </w:ins>
          </w:p>
        </w:tc>
        <w:tc>
          <w:tcPr>
            <w:tcW w:w="543" w:type="dxa"/>
            <w:tcBorders>
              <w:bottom w:val="nil"/>
            </w:tcBorders>
            <w:vAlign w:val="center"/>
            <w:tcPrChange w:id="24665" w:author="Στάθης Καπ" w:date="2023-03-03T06:29:00Z">
              <w:tcPr>
                <w:tcW w:w="543" w:type="dxa"/>
                <w:vAlign w:val="bottom"/>
              </w:tcPr>
            </w:tcPrChange>
          </w:tcPr>
          <w:p w14:paraId="05B75F38" w14:textId="7673856D" w:rsidR="00C87CFE" w:rsidRPr="00CD1347" w:rsidRDefault="00C87CFE" w:rsidP="00C87CFE">
            <w:pPr>
              <w:jc w:val="center"/>
              <w:rPr>
                <w:ins w:id="24666" w:author="Στάθης Καπ" w:date="2023-03-03T04:01:00Z"/>
                <w:rFonts w:cstheme="minorHAnsi"/>
                <w:sz w:val="16"/>
                <w:szCs w:val="16"/>
              </w:rPr>
            </w:pPr>
            <w:ins w:id="24667" w:author="Στάθης Καπ" w:date="2023-03-03T06:23:00Z">
              <w:r>
                <w:rPr>
                  <w:rFonts w:ascii="Calibri" w:hAnsi="Calibri" w:cs="Calibri"/>
                  <w:color w:val="000000"/>
                  <w:sz w:val="16"/>
                  <w:szCs w:val="16"/>
                </w:rPr>
                <w:t>731</w:t>
              </w:r>
            </w:ins>
          </w:p>
        </w:tc>
        <w:tc>
          <w:tcPr>
            <w:tcW w:w="621" w:type="dxa"/>
            <w:tcBorders>
              <w:bottom w:val="nil"/>
            </w:tcBorders>
            <w:vAlign w:val="center"/>
            <w:tcPrChange w:id="24668" w:author="Στάθης Καπ" w:date="2023-03-03T06:29:00Z">
              <w:tcPr>
                <w:tcW w:w="621" w:type="dxa"/>
                <w:vAlign w:val="bottom"/>
              </w:tcPr>
            </w:tcPrChange>
          </w:tcPr>
          <w:p w14:paraId="66CCAA41" w14:textId="51399C1E" w:rsidR="00C87CFE" w:rsidRPr="00CD1347" w:rsidRDefault="00C87CFE" w:rsidP="00C87CFE">
            <w:pPr>
              <w:jc w:val="center"/>
              <w:rPr>
                <w:ins w:id="24669" w:author="Στάθης Καπ" w:date="2023-03-03T04:01:00Z"/>
                <w:rFonts w:cstheme="minorHAnsi"/>
                <w:sz w:val="16"/>
                <w:szCs w:val="16"/>
              </w:rPr>
            </w:pPr>
            <w:ins w:id="24670" w:author="Στάθης Καπ" w:date="2023-03-03T06:23:00Z">
              <w:r>
                <w:rPr>
                  <w:rFonts w:ascii="Calibri" w:hAnsi="Calibri" w:cs="Calibri"/>
                  <w:color w:val="000000"/>
                  <w:sz w:val="16"/>
                  <w:szCs w:val="16"/>
                </w:rPr>
                <w:t>0.325</w:t>
              </w:r>
            </w:ins>
          </w:p>
        </w:tc>
        <w:tc>
          <w:tcPr>
            <w:tcW w:w="669" w:type="dxa"/>
            <w:tcBorders>
              <w:bottom w:val="nil"/>
            </w:tcBorders>
            <w:vAlign w:val="center"/>
            <w:tcPrChange w:id="24671" w:author="Στάθης Καπ" w:date="2023-03-03T06:29:00Z">
              <w:tcPr>
                <w:tcW w:w="669" w:type="dxa"/>
                <w:vAlign w:val="center"/>
              </w:tcPr>
            </w:tcPrChange>
          </w:tcPr>
          <w:p w14:paraId="54AC6152" w14:textId="2A2708DC" w:rsidR="00C87CFE" w:rsidRPr="00CD1347" w:rsidRDefault="00C87CFE" w:rsidP="00C87CFE">
            <w:pPr>
              <w:jc w:val="center"/>
              <w:rPr>
                <w:ins w:id="24672" w:author="Στάθης Καπ" w:date="2023-03-03T04:01:00Z"/>
                <w:rFonts w:cstheme="minorHAnsi"/>
                <w:sz w:val="16"/>
                <w:szCs w:val="16"/>
              </w:rPr>
            </w:pPr>
            <w:ins w:id="24673" w:author="Στάθης Καπ" w:date="2023-03-03T06:23:00Z">
              <w:r>
                <w:rPr>
                  <w:rFonts w:ascii="Calibri" w:hAnsi="Calibri" w:cstheme="minorHAnsi"/>
                  <w:color w:val="000000"/>
                  <w:sz w:val="16"/>
                  <w:szCs w:val="16"/>
                </w:rPr>
                <w:t>6.76</w:t>
              </w:r>
            </w:ins>
          </w:p>
        </w:tc>
        <w:tc>
          <w:tcPr>
            <w:tcW w:w="508" w:type="dxa"/>
            <w:tcBorders>
              <w:bottom w:val="nil"/>
            </w:tcBorders>
            <w:vAlign w:val="center"/>
            <w:tcPrChange w:id="24674" w:author="Στάθης Καπ" w:date="2023-03-03T06:29:00Z">
              <w:tcPr>
                <w:tcW w:w="508" w:type="dxa"/>
                <w:vAlign w:val="bottom"/>
              </w:tcPr>
            </w:tcPrChange>
          </w:tcPr>
          <w:p w14:paraId="741E5B3B" w14:textId="281A8E42" w:rsidR="00C87CFE" w:rsidRPr="00CD1347" w:rsidRDefault="00C87CFE" w:rsidP="00C87CFE">
            <w:pPr>
              <w:jc w:val="center"/>
              <w:rPr>
                <w:ins w:id="24675" w:author="Στάθης Καπ" w:date="2023-03-03T04:01:00Z"/>
                <w:rFonts w:cstheme="minorHAnsi"/>
                <w:sz w:val="16"/>
                <w:szCs w:val="16"/>
              </w:rPr>
            </w:pPr>
            <w:ins w:id="24676" w:author="Στάθης Καπ" w:date="2023-03-03T06:23:00Z">
              <w:r>
                <w:rPr>
                  <w:rFonts w:ascii="Calibri" w:hAnsi="Calibri" w:cs="Calibri"/>
                  <w:color w:val="000000"/>
                  <w:sz w:val="16"/>
                  <w:szCs w:val="16"/>
                </w:rPr>
                <w:t>692</w:t>
              </w:r>
            </w:ins>
          </w:p>
        </w:tc>
        <w:tc>
          <w:tcPr>
            <w:tcW w:w="541" w:type="dxa"/>
            <w:tcBorders>
              <w:bottom w:val="nil"/>
            </w:tcBorders>
            <w:vAlign w:val="center"/>
            <w:tcPrChange w:id="24677" w:author="Στάθης Καπ" w:date="2023-03-03T06:29:00Z">
              <w:tcPr>
                <w:tcW w:w="541" w:type="dxa"/>
                <w:vAlign w:val="bottom"/>
              </w:tcPr>
            </w:tcPrChange>
          </w:tcPr>
          <w:p w14:paraId="4B9EDB79" w14:textId="57C57D4B" w:rsidR="00C87CFE" w:rsidRPr="00CD1347" w:rsidRDefault="00C87CFE" w:rsidP="00C87CFE">
            <w:pPr>
              <w:jc w:val="center"/>
              <w:rPr>
                <w:ins w:id="24678" w:author="Στάθης Καπ" w:date="2023-03-03T04:01:00Z"/>
                <w:rFonts w:cstheme="minorHAnsi"/>
                <w:sz w:val="16"/>
                <w:szCs w:val="16"/>
              </w:rPr>
            </w:pPr>
            <w:ins w:id="24679" w:author="Στάθης Καπ" w:date="2023-03-03T06:23:00Z">
              <w:r>
                <w:rPr>
                  <w:rFonts w:ascii="Calibri" w:hAnsi="Calibri" w:cs="Calibri"/>
                  <w:color w:val="000000"/>
                  <w:sz w:val="16"/>
                  <w:szCs w:val="16"/>
                </w:rPr>
                <w:t>0.349</w:t>
              </w:r>
            </w:ins>
          </w:p>
        </w:tc>
        <w:tc>
          <w:tcPr>
            <w:tcW w:w="589" w:type="dxa"/>
            <w:tcBorders>
              <w:bottom w:val="nil"/>
            </w:tcBorders>
            <w:vAlign w:val="center"/>
            <w:tcPrChange w:id="24680" w:author="Στάθης Καπ" w:date="2023-03-03T06:29:00Z">
              <w:tcPr>
                <w:tcW w:w="589" w:type="dxa"/>
                <w:vAlign w:val="center"/>
              </w:tcPr>
            </w:tcPrChange>
          </w:tcPr>
          <w:p w14:paraId="2856804F" w14:textId="4E6483D5" w:rsidR="00C87CFE" w:rsidRPr="00CD1347" w:rsidRDefault="00C87CFE" w:rsidP="00C87CFE">
            <w:pPr>
              <w:jc w:val="center"/>
              <w:rPr>
                <w:ins w:id="24681" w:author="Στάθης Καπ" w:date="2023-03-03T04:01:00Z"/>
                <w:rFonts w:cstheme="minorHAnsi"/>
                <w:sz w:val="16"/>
                <w:szCs w:val="16"/>
              </w:rPr>
            </w:pPr>
            <w:ins w:id="24682" w:author="Στάθης Καπ" w:date="2023-03-03T06:23:00Z">
              <w:r>
                <w:rPr>
                  <w:rFonts w:ascii="Calibri" w:hAnsi="Calibri" w:cstheme="minorHAnsi"/>
                  <w:color w:val="000000"/>
                  <w:sz w:val="16"/>
                  <w:szCs w:val="16"/>
                </w:rPr>
                <w:t>11.73</w:t>
              </w:r>
            </w:ins>
          </w:p>
        </w:tc>
        <w:tc>
          <w:tcPr>
            <w:tcW w:w="463" w:type="dxa"/>
            <w:tcBorders>
              <w:bottom w:val="nil"/>
            </w:tcBorders>
            <w:vAlign w:val="center"/>
            <w:tcPrChange w:id="24683" w:author="Στάθης Καπ" w:date="2023-03-03T06:29:00Z">
              <w:tcPr>
                <w:tcW w:w="463" w:type="dxa"/>
                <w:vAlign w:val="bottom"/>
              </w:tcPr>
            </w:tcPrChange>
          </w:tcPr>
          <w:p w14:paraId="198517E4" w14:textId="1D780AAF" w:rsidR="00C87CFE" w:rsidRPr="00CD1347" w:rsidRDefault="00C87CFE" w:rsidP="00C87CFE">
            <w:pPr>
              <w:jc w:val="center"/>
              <w:rPr>
                <w:ins w:id="24684" w:author="Στάθης Καπ" w:date="2023-03-03T04:01:00Z"/>
                <w:rFonts w:cstheme="minorHAnsi"/>
                <w:sz w:val="16"/>
                <w:szCs w:val="16"/>
              </w:rPr>
            </w:pPr>
            <w:ins w:id="24685" w:author="Στάθης Καπ" w:date="2023-03-03T06:23:00Z">
              <w:r>
                <w:rPr>
                  <w:rFonts w:ascii="Calibri" w:hAnsi="Calibri" w:cs="Calibri"/>
                  <w:color w:val="000000"/>
                  <w:sz w:val="16"/>
                  <w:szCs w:val="16"/>
                </w:rPr>
                <w:t>599</w:t>
              </w:r>
            </w:ins>
          </w:p>
        </w:tc>
        <w:tc>
          <w:tcPr>
            <w:tcW w:w="541" w:type="dxa"/>
            <w:tcBorders>
              <w:bottom w:val="nil"/>
            </w:tcBorders>
            <w:vAlign w:val="center"/>
            <w:tcPrChange w:id="24686" w:author="Στάθης Καπ" w:date="2023-03-03T06:29:00Z">
              <w:tcPr>
                <w:tcW w:w="541" w:type="dxa"/>
                <w:vAlign w:val="bottom"/>
              </w:tcPr>
            </w:tcPrChange>
          </w:tcPr>
          <w:p w14:paraId="21F23A5B" w14:textId="7913D69B" w:rsidR="00C87CFE" w:rsidRPr="00CD1347" w:rsidRDefault="00C87CFE" w:rsidP="00C87CFE">
            <w:pPr>
              <w:jc w:val="center"/>
              <w:rPr>
                <w:ins w:id="24687" w:author="Στάθης Καπ" w:date="2023-03-03T04:01:00Z"/>
                <w:rFonts w:cstheme="minorHAnsi"/>
                <w:sz w:val="16"/>
                <w:szCs w:val="16"/>
              </w:rPr>
            </w:pPr>
            <w:ins w:id="24688" w:author="Στάθης Καπ" w:date="2023-03-03T06:23:00Z">
              <w:r>
                <w:rPr>
                  <w:rFonts w:ascii="Calibri" w:hAnsi="Calibri" w:cs="Calibri"/>
                  <w:color w:val="000000"/>
                  <w:sz w:val="16"/>
                  <w:szCs w:val="16"/>
                </w:rPr>
                <w:t>0.456</w:t>
              </w:r>
            </w:ins>
          </w:p>
        </w:tc>
        <w:tc>
          <w:tcPr>
            <w:tcW w:w="589" w:type="dxa"/>
            <w:tcBorders>
              <w:bottom w:val="nil"/>
            </w:tcBorders>
            <w:vAlign w:val="center"/>
            <w:tcPrChange w:id="24689" w:author="Στάθης Καπ" w:date="2023-03-03T06:29:00Z">
              <w:tcPr>
                <w:tcW w:w="589" w:type="dxa"/>
                <w:vAlign w:val="center"/>
              </w:tcPr>
            </w:tcPrChange>
          </w:tcPr>
          <w:p w14:paraId="64B57532" w14:textId="091CFED9" w:rsidR="00C87CFE" w:rsidRPr="00CD1347" w:rsidRDefault="00C87CFE" w:rsidP="00C87CFE">
            <w:pPr>
              <w:jc w:val="center"/>
              <w:rPr>
                <w:ins w:id="24690" w:author="Στάθης Καπ" w:date="2023-03-03T04:01:00Z"/>
                <w:rFonts w:cstheme="minorHAnsi"/>
                <w:sz w:val="16"/>
                <w:szCs w:val="16"/>
              </w:rPr>
            </w:pPr>
            <w:ins w:id="24691" w:author="Στάθης Καπ" w:date="2023-03-03T06:23:00Z">
              <w:r>
                <w:rPr>
                  <w:rFonts w:ascii="Calibri" w:hAnsi="Calibri" w:cstheme="minorHAnsi"/>
                  <w:color w:val="000000"/>
                  <w:sz w:val="16"/>
                  <w:szCs w:val="16"/>
                </w:rPr>
                <w:t>23.6</w:t>
              </w:r>
            </w:ins>
          </w:p>
        </w:tc>
      </w:tr>
      <w:tr w:rsidR="00F03C40" w:rsidRPr="00BB05AC" w14:paraId="53E265DB" w14:textId="77777777" w:rsidTr="00F03C40">
        <w:trPr>
          <w:ins w:id="24692" w:author="Στάθης Καπ" w:date="2023-03-03T04:01:00Z"/>
        </w:trPr>
        <w:tc>
          <w:tcPr>
            <w:tcW w:w="515" w:type="dxa"/>
            <w:tcBorders>
              <w:top w:val="nil"/>
              <w:bottom w:val="nil"/>
              <w:right w:val="single" w:sz="4" w:space="0" w:color="auto"/>
            </w:tcBorders>
            <w:shd w:val="clear" w:color="auto" w:fill="E7E6E6" w:themeFill="background2"/>
            <w:vAlign w:val="bottom"/>
          </w:tcPr>
          <w:p w14:paraId="4E23ACF6" w14:textId="3E786271" w:rsidR="00C87CFE" w:rsidRPr="00CD1347" w:rsidRDefault="00C87CFE" w:rsidP="00C87CFE">
            <w:pPr>
              <w:jc w:val="center"/>
              <w:rPr>
                <w:ins w:id="24693" w:author="Στάθης Καπ" w:date="2023-03-03T04:01:00Z"/>
                <w:sz w:val="16"/>
                <w:szCs w:val="16"/>
              </w:rPr>
            </w:pPr>
            <w:ins w:id="24694" w:author="Στάθης Καπ" w:date="2023-03-03T04:08:00Z">
              <w:r w:rsidRPr="00CD1347">
                <w:rPr>
                  <w:rFonts w:ascii="Calibri" w:hAnsi="Calibri" w:cs="Calibri"/>
                  <w:color w:val="000000"/>
                  <w:sz w:val="16"/>
                  <w:szCs w:val="16"/>
                  <w:rPrChange w:id="24695" w:author="Στάθης Καπ" w:date="2023-03-03T04:10:00Z">
                    <w:rPr>
                      <w:rFonts w:ascii="Calibri" w:hAnsi="Calibri" w:cs="Calibri"/>
                      <w:color w:val="000000"/>
                      <w:sz w:val="18"/>
                      <w:szCs w:val="18"/>
                    </w:rPr>
                  </w:rPrChange>
                </w:rPr>
                <w:t>rc103</w:t>
              </w:r>
            </w:ins>
          </w:p>
        </w:tc>
        <w:tc>
          <w:tcPr>
            <w:tcW w:w="560" w:type="dxa"/>
            <w:tcBorders>
              <w:top w:val="nil"/>
              <w:left w:val="single" w:sz="4" w:space="0" w:color="auto"/>
              <w:bottom w:val="nil"/>
            </w:tcBorders>
            <w:vAlign w:val="center"/>
          </w:tcPr>
          <w:p w14:paraId="49AF408B" w14:textId="4008C66D" w:rsidR="00C87CFE" w:rsidRPr="00CD1347" w:rsidRDefault="00C87CFE" w:rsidP="00C87CFE">
            <w:pPr>
              <w:jc w:val="center"/>
              <w:rPr>
                <w:ins w:id="24696" w:author="Στάθης Καπ" w:date="2023-03-03T04:01:00Z"/>
                <w:rFonts w:cstheme="minorHAnsi"/>
                <w:sz w:val="16"/>
                <w:szCs w:val="16"/>
              </w:rPr>
            </w:pPr>
            <w:ins w:id="24697" w:author="Στάθης Καπ" w:date="2023-03-03T06:23:00Z">
              <w:r>
                <w:rPr>
                  <w:rFonts w:ascii="Calibri" w:hAnsi="Calibri" w:cs="Calibri"/>
                  <w:color w:val="000000"/>
                  <w:sz w:val="16"/>
                  <w:szCs w:val="16"/>
                </w:rPr>
                <w:t>975</w:t>
              </w:r>
            </w:ins>
          </w:p>
        </w:tc>
        <w:tc>
          <w:tcPr>
            <w:tcW w:w="855" w:type="dxa"/>
            <w:tcBorders>
              <w:top w:val="nil"/>
              <w:bottom w:val="nil"/>
            </w:tcBorders>
            <w:vAlign w:val="center"/>
          </w:tcPr>
          <w:p w14:paraId="634BF2E7" w14:textId="4495256E" w:rsidR="00C87CFE" w:rsidRPr="00CD1347" w:rsidRDefault="00C87CFE" w:rsidP="00C87CFE">
            <w:pPr>
              <w:jc w:val="center"/>
              <w:rPr>
                <w:ins w:id="24698" w:author="Στάθης Καπ" w:date="2023-03-03T04:01:00Z"/>
                <w:rFonts w:cstheme="minorHAnsi"/>
                <w:sz w:val="16"/>
                <w:szCs w:val="16"/>
              </w:rPr>
            </w:pPr>
            <w:ins w:id="24699" w:author="Στάθης Καπ" w:date="2023-03-03T06:23:00Z">
              <w:r>
                <w:rPr>
                  <w:rFonts w:ascii="Calibri" w:hAnsi="Calibri" w:cs="Calibri"/>
                  <w:color w:val="000000"/>
                  <w:sz w:val="16"/>
                  <w:szCs w:val="16"/>
                </w:rPr>
                <w:t>947</w:t>
              </w:r>
            </w:ins>
          </w:p>
        </w:tc>
        <w:tc>
          <w:tcPr>
            <w:tcW w:w="544" w:type="dxa"/>
            <w:tcBorders>
              <w:top w:val="nil"/>
              <w:bottom w:val="nil"/>
            </w:tcBorders>
            <w:vAlign w:val="center"/>
          </w:tcPr>
          <w:p w14:paraId="73B28306" w14:textId="5E2D4B8B" w:rsidR="00C87CFE" w:rsidRPr="00CD1347" w:rsidRDefault="00C87CFE" w:rsidP="00C87CFE">
            <w:pPr>
              <w:jc w:val="center"/>
              <w:rPr>
                <w:ins w:id="24700" w:author="Στάθης Καπ" w:date="2023-03-03T04:01:00Z"/>
                <w:rFonts w:cstheme="minorHAnsi"/>
                <w:sz w:val="16"/>
                <w:szCs w:val="16"/>
              </w:rPr>
            </w:pPr>
            <w:ins w:id="24701" w:author="Στάθης Καπ" w:date="2023-03-03T06:23:00Z">
              <w:r>
                <w:rPr>
                  <w:rFonts w:ascii="Calibri" w:hAnsi="Calibri" w:cs="Calibri"/>
                  <w:color w:val="000000"/>
                  <w:sz w:val="16"/>
                  <w:szCs w:val="16"/>
                </w:rPr>
                <w:t>878</w:t>
              </w:r>
            </w:ins>
          </w:p>
        </w:tc>
        <w:tc>
          <w:tcPr>
            <w:tcW w:w="621" w:type="dxa"/>
            <w:tcBorders>
              <w:top w:val="nil"/>
              <w:bottom w:val="nil"/>
            </w:tcBorders>
            <w:vAlign w:val="center"/>
          </w:tcPr>
          <w:p w14:paraId="225967BB" w14:textId="4DAE4730" w:rsidR="00C87CFE" w:rsidRPr="00CD1347" w:rsidRDefault="00C87CFE" w:rsidP="00C87CFE">
            <w:pPr>
              <w:jc w:val="center"/>
              <w:rPr>
                <w:ins w:id="24702" w:author="Στάθης Καπ" w:date="2023-03-03T04:01:00Z"/>
                <w:rFonts w:cstheme="minorHAnsi"/>
                <w:sz w:val="16"/>
                <w:szCs w:val="16"/>
              </w:rPr>
            </w:pPr>
            <w:ins w:id="24703" w:author="Στάθης Καπ" w:date="2023-03-03T06:23:00Z">
              <w:r>
                <w:rPr>
                  <w:rFonts w:ascii="Calibri" w:hAnsi="Calibri" w:cs="Calibri"/>
                  <w:color w:val="000000"/>
                  <w:sz w:val="16"/>
                  <w:szCs w:val="16"/>
                </w:rPr>
                <w:t>0.722</w:t>
              </w:r>
            </w:ins>
          </w:p>
        </w:tc>
        <w:tc>
          <w:tcPr>
            <w:tcW w:w="669" w:type="dxa"/>
            <w:tcBorders>
              <w:top w:val="nil"/>
              <w:bottom w:val="nil"/>
            </w:tcBorders>
            <w:vAlign w:val="center"/>
          </w:tcPr>
          <w:p w14:paraId="5AED2FCC" w14:textId="31EDE5B7" w:rsidR="00C87CFE" w:rsidRPr="00CD1347" w:rsidRDefault="00C87CFE" w:rsidP="00C87CFE">
            <w:pPr>
              <w:jc w:val="center"/>
              <w:rPr>
                <w:ins w:id="24704" w:author="Στάθης Καπ" w:date="2023-03-03T04:01:00Z"/>
                <w:rFonts w:cstheme="minorHAnsi"/>
                <w:sz w:val="16"/>
                <w:szCs w:val="16"/>
              </w:rPr>
            </w:pPr>
            <w:ins w:id="24705" w:author="Στάθης Καπ" w:date="2023-03-03T06:23:00Z">
              <w:r>
                <w:rPr>
                  <w:rFonts w:ascii="Calibri" w:hAnsi="Calibri" w:cstheme="minorHAnsi"/>
                  <w:color w:val="000000"/>
                  <w:sz w:val="16"/>
                  <w:szCs w:val="16"/>
                </w:rPr>
                <w:t>9.95</w:t>
              </w:r>
            </w:ins>
          </w:p>
        </w:tc>
        <w:tc>
          <w:tcPr>
            <w:tcW w:w="543" w:type="dxa"/>
            <w:tcBorders>
              <w:top w:val="nil"/>
              <w:bottom w:val="nil"/>
            </w:tcBorders>
            <w:vAlign w:val="center"/>
          </w:tcPr>
          <w:p w14:paraId="584F8E28" w14:textId="1F666B19" w:rsidR="00C87CFE" w:rsidRPr="00CD1347" w:rsidRDefault="00C87CFE" w:rsidP="00C87CFE">
            <w:pPr>
              <w:jc w:val="center"/>
              <w:rPr>
                <w:ins w:id="24706" w:author="Στάθης Καπ" w:date="2023-03-03T04:01:00Z"/>
                <w:rFonts w:cstheme="minorHAnsi"/>
                <w:sz w:val="16"/>
                <w:szCs w:val="16"/>
              </w:rPr>
            </w:pPr>
            <w:ins w:id="24707" w:author="Στάθης Καπ" w:date="2023-03-03T06:23:00Z">
              <w:r>
                <w:rPr>
                  <w:rFonts w:ascii="Calibri" w:hAnsi="Calibri" w:cs="Calibri"/>
                  <w:color w:val="000000"/>
                  <w:sz w:val="16"/>
                  <w:szCs w:val="16"/>
                </w:rPr>
                <w:t>773</w:t>
              </w:r>
            </w:ins>
          </w:p>
        </w:tc>
        <w:tc>
          <w:tcPr>
            <w:tcW w:w="621" w:type="dxa"/>
            <w:tcBorders>
              <w:top w:val="nil"/>
              <w:bottom w:val="nil"/>
            </w:tcBorders>
            <w:vAlign w:val="center"/>
          </w:tcPr>
          <w:p w14:paraId="7F0D87B1" w14:textId="7E841DAC" w:rsidR="00C87CFE" w:rsidRPr="00CD1347" w:rsidRDefault="00C87CFE" w:rsidP="00C87CFE">
            <w:pPr>
              <w:jc w:val="center"/>
              <w:rPr>
                <w:ins w:id="24708" w:author="Στάθης Καπ" w:date="2023-03-03T04:01:00Z"/>
                <w:rFonts w:cstheme="minorHAnsi"/>
                <w:sz w:val="16"/>
                <w:szCs w:val="16"/>
              </w:rPr>
            </w:pPr>
            <w:ins w:id="24709" w:author="Στάθης Καπ" w:date="2023-03-03T06:23:00Z">
              <w:r>
                <w:rPr>
                  <w:rFonts w:ascii="Calibri" w:hAnsi="Calibri" w:cs="Calibri"/>
                  <w:color w:val="000000"/>
                  <w:sz w:val="16"/>
                  <w:szCs w:val="16"/>
                </w:rPr>
                <w:t>0.354</w:t>
              </w:r>
            </w:ins>
          </w:p>
        </w:tc>
        <w:tc>
          <w:tcPr>
            <w:tcW w:w="669" w:type="dxa"/>
            <w:tcBorders>
              <w:top w:val="nil"/>
              <w:bottom w:val="nil"/>
            </w:tcBorders>
            <w:vAlign w:val="center"/>
          </w:tcPr>
          <w:p w14:paraId="451B9879" w14:textId="2D734F77" w:rsidR="00C87CFE" w:rsidRPr="00CD1347" w:rsidRDefault="00C87CFE" w:rsidP="00C87CFE">
            <w:pPr>
              <w:jc w:val="center"/>
              <w:rPr>
                <w:ins w:id="24710" w:author="Στάθης Καπ" w:date="2023-03-03T04:01:00Z"/>
                <w:rFonts w:cstheme="minorHAnsi"/>
                <w:sz w:val="16"/>
                <w:szCs w:val="16"/>
              </w:rPr>
            </w:pPr>
            <w:ins w:id="24711" w:author="Στάθης Καπ" w:date="2023-03-03T06:23:00Z">
              <w:r>
                <w:rPr>
                  <w:rFonts w:ascii="Calibri" w:hAnsi="Calibri" w:cstheme="minorHAnsi"/>
                  <w:color w:val="000000"/>
                  <w:sz w:val="16"/>
                  <w:szCs w:val="16"/>
                </w:rPr>
                <w:t>11.96</w:t>
              </w:r>
            </w:ins>
          </w:p>
        </w:tc>
        <w:tc>
          <w:tcPr>
            <w:tcW w:w="508" w:type="dxa"/>
            <w:tcBorders>
              <w:top w:val="nil"/>
              <w:bottom w:val="nil"/>
            </w:tcBorders>
            <w:vAlign w:val="center"/>
          </w:tcPr>
          <w:p w14:paraId="4EB52782" w14:textId="40AFD064" w:rsidR="00C87CFE" w:rsidRPr="00CD1347" w:rsidRDefault="00C87CFE" w:rsidP="00C87CFE">
            <w:pPr>
              <w:jc w:val="center"/>
              <w:rPr>
                <w:ins w:id="24712" w:author="Στάθης Καπ" w:date="2023-03-03T04:01:00Z"/>
                <w:rFonts w:cstheme="minorHAnsi"/>
                <w:sz w:val="16"/>
                <w:szCs w:val="16"/>
              </w:rPr>
            </w:pPr>
            <w:ins w:id="24713" w:author="Στάθης Καπ" w:date="2023-03-03T06:23:00Z">
              <w:r>
                <w:rPr>
                  <w:rFonts w:ascii="Calibri" w:hAnsi="Calibri" w:cs="Calibri"/>
                  <w:color w:val="000000"/>
                  <w:sz w:val="16"/>
                  <w:szCs w:val="16"/>
                </w:rPr>
                <w:t>763</w:t>
              </w:r>
            </w:ins>
          </w:p>
        </w:tc>
        <w:tc>
          <w:tcPr>
            <w:tcW w:w="541" w:type="dxa"/>
            <w:tcBorders>
              <w:top w:val="nil"/>
              <w:bottom w:val="nil"/>
            </w:tcBorders>
            <w:vAlign w:val="center"/>
          </w:tcPr>
          <w:p w14:paraId="16B97FFE" w14:textId="5AA5A747" w:rsidR="00C87CFE" w:rsidRPr="00CD1347" w:rsidRDefault="00C87CFE" w:rsidP="00C87CFE">
            <w:pPr>
              <w:jc w:val="center"/>
              <w:rPr>
                <w:ins w:id="24714" w:author="Στάθης Καπ" w:date="2023-03-03T04:01:00Z"/>
                <w:rFonts w:cstheme="minorHAnsi"/>
                <w:sz w:val="16"/>
                <w:szCs w:val="16"/>
              </w:rPr>
            </w:pPr>
            <w:ins w:id="24715" w:author="Στάθης Καπ" w:date="2023-03-03T06:23:00Z">
              <w:r>
                <w:rPr>
                  <w:rFonts w:ascii="Calibri" w:hAnsi="Calibri" w:cs="Calibri"/>
                  <w:color w:val="000000"/>
                  <w:sz w:val="16"/>
                  <w:szCs w:val="16"/>
                </w:rPr>
                <w:t>0.351</w:t>
              </w:r>
            </w:ins>
          </w:p>
        </w:tc>
        <w:tc>
          <w:tcPr>
            <w:tcW w:w="589" w:type="dxa"/>
            <w:tcBorders>
              <w:top w:val="nil"/>
              <w:bottom w:val="nil"/>
            </w:tcBorders>
            <w:vAlign w:val="center"/>
          </w:tcPr>
          <w:p w14:paraId="656FFDFA" w14:textId="200F323A" w:rsidR="00C87CFE" w:rsidRPr="00CD1347" w:rsidRDefault="00C87CFE" w:rsidP="00C87CFE">
            <w:pPr>
              <w:jc w:val="center"/>
              <w:rPr>
                <w:ins w:id="24716" w:author="Στάθης Καπ" w:date="2023-03-03T04:01:00Z"/>
                <w:rFonts w:cstheme="minorHAnsi"/>
                <w:sz w:val="16"/>
                <w:szCs w:val="16"/>
              </w:rPr>
            </w:pPr>
            <w:ins w:id="24717" w:author="Στάθης Καπ" w:date="2023-03-03T06:23:00Z">
              <w:r>
                <w:rPr>
                  <w:rFonts w:ascii="Calibri" w:hAnsi="Calibri" w:cstheme="minorHAnsi"/>
                  <w:color w:val="000000"/>
                  <w:sz w:val="16"/>
                  <w:szCs w:val="16"/>
                </w:rPr>
                <w:t>13.1</w:t>
              </w:r>
            </w:ins>
          </w:p>
        </w:tc>
        <w:tc>
          <w:tcPr>
            <w:tcW w:w="463" w:type="dxa"/>
            <w:tcBorders>
              <w:top w:val="nil"/>
              <w:bottom w:val="nil"/>
            </w:tcBorders>
            <w:vAlign w:val="center"/>
          </w:tcPr>
          <w:p w14:paraId="146F3D55" w14:textId="50CE0013" w:rsidR="00C87CFE" w:rsidRPr="00CD1347" w:rsidRDefault="00C87CFE" w:rsidP="00C87CFE">
            <w:pPr>
              <w:jc w:val="center"/>
              <w:rPr>
                <w:ins w:id="24718" w:author="Στάθης Καπ" w:date="2023-03-03T04:01:00Z"/>
                <w:rFonts w:cstheme="minorHAnsi"/>
                <w:sz w:val="16"/>
                <w:szCs w:val="16"/>
              </w:rPr>
            </w:pPr>
            <w:ins w:id="24719" w:author="Στάθης Καπ" w:date="2023-03-03T06:23:00Z">
              <w:r>
                <w:rPr>
                  <w:rFonts w:ascii="Calibri" w:hAnsi="Calibri" w:cs="Calibri"/>
                  <w:color w:val="000000"/>
                  <w:sz w:val="16"/>
                  <w:szCs w:val="16"/>
                </w:rPr>
                <w:t>674</w:t>
              </w:r>
            </w:ins>
          </w:p>
        </w:tc>
        <w:tc>
          <w:tcPr>
            <w:tcW w:w="541" w:type="dxa"/>
            <w:tcBorders>
              <w:top w:val="nil"/>
              <w:bottom w:val="nil"/>
            </w:tcBorders>
            <w:vAlign w:val="center"/>
          </w:tcPr>
          <w:p w14:paraId="0A90B3BC" w14:textId="4BB96F31" w:rsidR="00C87CFE" w:rsidRPr="00CD1347" w:rsidRDefault="00C87CFE" w:rsidP="00C87CFE">
            <w:pPr>
              <w:jc w:val="center"/>
              <w:rPr>
                <w:ins w:id="24720" w:author="Στάθης Καπ" w:date="2023-03-03T04:01:00Z"/>
                <w:rFonts w:cstheme="minorHAnsi"/>
                <w:sz w:val="16"/>
                <w:szCs w:val="16"/>
              </w:rPr>
            </w:pPr>
            <w:ins w:id="24721" w:author="Στάθης Καπ" w:date="2023-03-03T06:23:00Z">
              <w:r>
                <w:rPr>
                  <w:rFonts w:ascii="Calibri" w:hAnsi="Calibri" w:cs="Calibri"/>
                  <w:color w:val="000000"/>
                  <w:sz w:val="16"/>
                  <w:szCs w:val="16"/>
                </w:rPr>
                <w:t>0.52</w:t>
              </w:r>
            </w:ins>
          </w:p>
        </w:tc>
        <w:tc>
          <w:tcPr>
            <w:tcW w:w="589" w:type="dxa"/>
            <w:tcBorders>
              <w:top w:val="nil"/>
              <w:bottom w:val="nil"/>
            </w:tcBorders>
            <w:vAlign w:val="center"/>
          </w:tcPr>
          <w:p w14:paraId="6C4BDC35" w14:textId="23EB774E" w:rsidR="00C87CFE" w:rsidRPr="00CD1347" w:rsidRDefault="00C87CFE" w:rsidP="00C87CFE">
            <w:pPr>
              <w:jc w:val="center"/>
              <w:rPr>
                <w:ins w:id="24722" w:author="Στάθης Καπ" w:date="2023-03-03T04:01:00Z"/>
                <w:rFonts w:cstheme="minorHAnsi"/>
                <w:sz w:val="16"/>
                <w:szCs w:val="16"/>
              </w:rPr>
            </w:pPr>
            <w:ins w:id="24723" w:author="Στάθης Καπ" w:date="2023-03-03T06:23:00Z">
              <w:r>
                <w:rPr>
                  <w:rFonts w:ascii="Calibri" w:hAnsi="Calibri" w:cstheme="minorHAnsi"/>
                  <w:color w:val="000000"/>
                  <w:sz w:val="16"/>
                  <w:szCs w:val="16"/>
                </w:rPr>
                <w:t>23.23</w:t>
              </w:r>
            </w:ins>
          </w:p>
        </w:tc>
      </w:tr>
      <w:tr w:rsidR="00C87CFE" w:rsidRPr="00BB05AC" w14:paraId="2C68E846" w14:textId="77777777" w:rsidTr="00F03C40">
        <w:tblPrEx>
          <w:tblW w:w="0" w:type="auto"/>
          <w:tblBorders>
            <w:insideH w:val="none" w:sz="0" w:space="0" w:color="auto"/>
            <w:insideV w:val="none" w:sz="0" w:space="0" w:color="auto"/>
          </w:tblBorders>
          <w:tblCellMar>
            <w:left w:w="0" w:type="dxa"/>
            <w:right w:w="0" w:type="dxa"/>
          </w:tblCellMar>
          <w:tblPrExChange w:id="24724" w:author="Στάθης Καπ" w:date="2023-03-03T06:29:00Z">
            <w:tblPrEx>
              <w:tblW w:w="0" w:type="auto"/>
              <w:tblBorders>
                <w:insideH w:val="none" w:sz="0" w:space="0" w:color="auto"/>
                <w:insideV w:val="none" w:sz="0" w:space="0" w:color="auto"/>
              </w:tblBorders>
              <w:tblCellMar>
                <w:left w:w="0" w:type="dxa"/>
                <w:right w:w="0" w:type="dxa"/>
              </w:tblCellMar>
            </w:tblPrEx>
          </w:tblPrExChange>
        </w:tblPrEx>
        <w:trPr>
          <w:ins w:id="24725" w:author="Στάθης Καπ" w:date="2023-03-03T04:01:00Z"/>
        </w:trPr>
        <w:tc>
          <w:tcPr>
            <w:tcW w:w="515" w:type="dxa"/>
            <w:tcBorders>
              <w:top w:val="nil"/>
              <w:bottom w:val="nil"/>
              <w:right w:val="single" w:sz="4" w:space="0" w:color="auto"/>
            </w:tcBorders>
            <w:shd w:val="clear" w:color="auto" w:fill="E7E6E6" w:themeFill="background2"/>
            <w:vAlign w:val="bottom"/>
            <w:tcPrChange w:id="24726" w:author="Στάθης Καπ" w:date="2023-03-03T06:29:00Z">
              <w:tcPr>
                <w:tcW w:w="515" w:type="dxa"/>
                <w:vAlign w:val="bottom"/>
              </w:tcPr>
            </w:tcPrChange>
          </w:tcPr>
          <w:p w14:paraId="35BE99D4" w14:textId="1ADB5EF6" w:rsidR="00C87CFE" w:rsidRPr="00CD1347" w:rsidRDefault="00C87CFE" w:rsidP="00C87CFE">
            <w:pPr>
              <w:jc w:val="center"/>
              <w:rPr>
                <w:ins w:id="24727" w:author="Στάθης Καπ" w:date="2023-03-03T04:01:00Z"/>
                <w:rFonts w:ascii="Calibri" w:hAnsi="Calibri" w:cs="Calibri"/>
                <w:color w:val="000000"/>
                <w:sz w:val="16"/>
                <w:szCs w:val="16"/>
              </w:rPr>
            </w:pPr>
            <w:ins w:id="24728" w:author="Στάθης Καπ" w:date="2023-03-03T04:08:00Z">
              <w:r w:rsidRPr="00CD1347">
                <w:rPr>
                  <w:rFonts w:ascii="Calibri" w:hAnsi="Calibri" w:cs="Calibri"/>
                  <w:color w:val="000000"/>
                  <w:sz w:val="16"/>
                  <w:szCs w:val="16"/>
                  <w:rPrChange w:id="24729" w:author="Στάθης Καπ" w:date="2023-03-03T04:10:00Z">
                    <w:rPr>
                      <w:rFonts w:ascii="Calibri" w:hAnsi="Calibri" w:cs="Calibri"/>
                      <w:color w:val="000000"/>
                      <w:sz w:val="18"/>
                      <w:szCs w:val="18"/>
                    </w:rPr>
                  </w:rPrChange>
                </w:rPr>
                <w:t>rc104</w:t>
              </w:r>
            </w:ins>
          </w:p>
        </w:tc>
        <w:tc>
          <w:tcPr>
            <w:tcW w:w="560" w:type="dxa"/>
            <w:tcBorders>
              <w:top w:val="nil"/>
              <w:left w:val="single" w:sz="4" w:space="0" w:color="auto"/>
            </w:tcBorders>
            <w:vAlign w:val="center"/>
            <w:tcPrChange w:id="24730" w:author="Στάθης Καπ" w:date="2023-03-03T06:29:00Z">
              <w:tcPr>
                <w:tcW w:w="560" w:type="dxa"/>
              </w:tcPr>
            </w:tcPrChange>
          </w:tcPr>
          <w:p w14:paraId="6C2020BF" w14:textId="68132519" w:rsidR="00C87CFE" w:rsidRPr="00CD1347" w:rsidRDefault="00C87CFE" w:rsidP="00C87CFE">
            <w:pPr>
              <w:jc w:val="center"/>
              <w:rPr>
                <w:ins w:id="24731" w:author="Στάθης Καπ" w:date="2023-03-03T04:01:00Z"/>
                <w:sz w:val="16"/>
                <w:szCs w:val="16"/>
              </w:rPr>
            </w:pPr>
            <w:ins w:id="24732" w:author="Στάθης Καπ" w:date="2023-03-03T06:23:00Z">
              <w:r>
                <w:rPr>
                  <w:rFonts w:ascii="Calibri" w:hAnsi="Calibri" w:cs="Calibri"/>
                  <w:color w:val="000000"/>
                  <w:sz w:val="16"/>
                  <w:szCs w:val="16"/>
                </w:rPr>
                <w:t>1065</w:t>
              </w:r>
            </w:ins>
          </w:p>
        </w:tc>
        <w:tc>
          <w:tcPr>
            <w:tcW w:w="855" w:type="dxa"/>
            <w:tcBorders>
              <w:top w:val="nil"/>
            </w:tcBorders>
            <w:vAlign w:val="center"/>
            <w:tcPrChange w:id="24733" w:author="Στάθης Καπ" w:date="2023-03-03T06:29:00Z">
              <w:tcPr>
                <w:tcW w:w="855" w:type="dxa"/>
              </w:tcPr>
            </w:tcPrChange>
          </w:tcPr>
          <w:p w14:paraId="27952B36" w14:textId="60A3D4E8" w:rsidR="00C87CFE" w:rsidRPr="00CD1347" w:rsidRDefault="00C87CFE" w:rsidP="00C87CFE">
            <w:pPr>
              <w:jc w:val="center"/>
              <w:rPr>
                <w:ins w:id="24734" w:author="Στάθης Καπ" w:date="2023-03-03T04:01:00Z"/>
                <w:sz w:val="16"/>
                <w:szCs w:val="16"/>
              </w:rPr>
            </w:pPr>
            <w:ins w:id="24735" w:author="Στάθης Καπ" w:date="2023-03-03T06:23:00Z">
              <w:r>
                <w:rPr>
                  <w:rFonts w:ascii="Calibri" w:hAnsi="Calibri" w:cs="Calibri"/>
                  <w:color w:val="000000"/>
                  <w:sz w:val="16"/>
                  <w:szCs w:val="16"/>
                </w:rPr>
                <w:t>1019</w:t>
              </w:r>
            </w:ins>
          </w:p>
        </w:tc>
        <w:tc>
          <w:tcPr>
            <w:tcW w:w="544" w:type="dxa"/>
            <w:tcBorders>
              <w:top w:val="nil"/>
            </w:tcBorders>
            <w:vAlign w:val="center"/>
            <w:tcPrChange w:id="24736" w:author="Στάθης Καπ" w:date="2023-03-03T06:29:00Z">
              <w:tcPr>
                <w:tcW w:w="544" w:type="dxa"/>
                <w:vAlign w:val="bottom"/>
              </w:tcPr>
            </w:tcPrChange>
          </w:tcPr>
          <w:p w14:paraId="20A778C8" w14:textId="0E5EA0C5" w:rsidR="00C87CFE" w:rsidRPr="00CD1347" w:rsidRDefault="00C87CFE" w:rsidP="00C87CFE">
            <w:pPr>
              <w:jc w:val="center"/>
              <w:rPr>
                <w:ins w:id="24737" w:author="Στάθης Καπ" w:date="2023-03-03T04:01:00Z"/>
                <w:rFonts w:ascii="Calibri" w:hAnsi="Calibri" w:cs="Calibri"/>
                <w:color w:val="000000"/>
                <w:sz w:val="16"/>
                <w:szCs w:val="16"/>
              </w:rPr>
            </w:pPr>
            <w:ins w:id="24738" w:author="Στάθης Καπ" w:date="2023-03-03T06:23:00Z">
              <w:r>
                <w:rPr>
                  <w:rFonts w:ascii="Calibri" w:hAnsi="Calibri" w:cs="Calibri"/>
                  <w:color w:val="000000"/>
                  <w:sz w:val="16"/>
                  <w:szCs w:val="16"/>
                </w:rPr>
                <w:t>967</w:t>
              </w:r>
            </w:ins>
          </w:p>
        </w:tc>
        <w:tc>
          <w:tcPr>
            <w:tcW w:w="621" w:type="dxa"/>
            <w:tcBorders>
              <w:top w:val="nil"/>
            </w:tcBorders>
            <w:vAlign w:val="center"/>
            <w:tcPrChange w:id="24739" w:author="Στάθης Καπ" w:date="2023-03-03T06:29:00Z">
              <w:tcPr>
                <w:tcW w:w="621" w:type="dxa"/>
                <w:vAlign w:val="bottom"/>
              </w:tcPr>
            </w:tcPrChange>
          </w:tcPr>
          <w:p w14:paraId="53D1530B" w14:textId="457FC78D" w:rsidR="00C87CFE" w:rsidRPr="00CD1347" w:rsidRDefault="00C87CFE" w:rsidP="00C87CFE">
            <w:pPr>
              <w:jc w:val="center"/>
              <w:rPr>
                <w:ins w:id="24740" w:author="Στάθης Καπ" w:date="2023-03-03T04:01:00Z"/>
                <w:rFonts w:ascii="Calibri" w:hAnsi="Calibri" w:cs="Calibri"/>
                <w:color w:val="000000"/>
                <w:sz w:val="16"/>
                <w:szCs w:val="16"/>
              </w:rPr>
            </w:pPr>
            <w:ins w:id="24741" w:author="Στάθης Καπ" w:date="2023-03-03T06:23:00Z">
              <w:r>
                <w:rPr>
                  <w:rFonts w:ascii="Calibri" w:hAnsi="Calibri" w:cs="Calibri"/>
                  <w:color w:val="000000"/>
                  <w:sz w:val="16"/>
                  <w:szCs w:val="16"/>
                </w:rPr>
                <w:t>0.602</w:t>
              </w:r>
            </w:ins>
          </w:p>
        </w:tc>
        <w:tc>
          <w:tcPr>
            <w:tcW w:w="669" w:type="dxa"/>
            <w:tcBorders>
              <w:top w:val="nil"/>
            </w:tcBorders>
            <w:vAlign w:val="center"/>
            <w:tcPrChange w:id="24742" w:author="Στάθης Καπ" w:date="2023-03-03T06:29:00Z">
              <w:tcPr>
                <w:tcW w:w="669" w:type="dxa"/>
                <w:vAlign w:val="center"/>
              </w:tcPr>
            </w:tcPrChange>
          </w:tcPr>
          <w:p w14:paraId="206BA44A" w14:textId="52174C21" w:rsidR="00C87CFE" w:rsidRPr="00CD1347" w:rsidRDefault="00C87CFE" w:rsidP="00C87CFE">
            <w:pPr>
              <w:jc w:val="center"/>
              <w:rPr>
                <w:ins w:id="24743" w:author="Στάθης Καπ" w:date="2023-03-03T04:01:00Z"/>
                <w:rFonts w:cstheme="minorHAnsi"/>
                <w:sz w:val="16"/>
                <w:szCs w:val="16"/>
              </w:rPr>
            </w:pPr>
            <w:ins w:id="24744" w:author="Στάθης Καπ" w:date="2023-03-03T06:23:00Z">
              <w:r>
                <w:rPr>
                  <w:rFonts w:ascii="Calibri" w:hAnsi="Calibri" w:cstheme="minorHAnsi"/>
                  <w:color w:val="000000"/>
                  <w:sz w:val="16"/>
                  <w:szCs w:val="16"/>
                </w:rPr>
                <w:t>9.2</w:t>
              </w:r>
            </w:ins>
          </w:p>
        </w:tc>
        <w:tc>
          <w:tcPr>
            <w:tcW w:w="543" w:type="dxa"/>
            <w:tcBorders>
              <w:top w:val="nil"/>
            </w:tcBorders>
            <w:vAlign w:val="center"/>
            <w:tcPrChange w:id="24745" w:author="Στάθης Καπ" w:date="2023-03-03T06:29:00Z">
              <w:tcPr>
                <w:tcW w:w="543" w:type="dxa"/>
                <w:vAlign w:val="bottom"/>
              </w:tcPr>
            </w:tcPrChange>
          </w:tcPr>
          <w:p w14:paraId="5C8A75CF" w14:textId="730BE094" w:rsidR="00C87CFE" w:rsidRPr="00CD1347" w:rsidRDefault="00C87CFE" w:rsidP="00C87CFE">
            <w:pPr>
              <w:jc w:val="center"/>
              <w:rPr>
                <w:ins w:id="24746" w:author="Στάθης Καπ" w:date="2023-03-03T04:01:00Z"/>
                <w:rFonts w:ascii="Calibri" w:hAnsi="Calibri" w:cs="Calibri"/>
                <w:color w:val="000000"/>
                <w:sz w:val="16"/>
                <w:szCs w:val="16"/>
              </w:rPr>
            </w:pPr>
            <w:ins w:id="24747" w:author="Στάθης Καπ" w:date="2023-03-03T06:23:00Z">
              <w:r>
                <w:rPr>
                  <w:rFonts w:ascii="Calibri" w:hAnsi="Calibri" w:cs="Calibri"/>
                  <w:color w:val="000000"/>
                  <w:sz w:val="16"/>
                  <w:szCs w:val="16"/>
                </w:rPr>
                <w:t>781</w:t>
              </w:r>
            </w:ins>
          </w:p>
        </w:tc>
        <w:tc>
          <w:tcPr>
            <w:tcW w:w="621" w:type="dxa"/>
            <w:tcBorders>
              <w:top w:val="nil"/>
            </w:tcBorders>
            <w:vAlign w:val="center"/>
            <w:tcPrChange w:id="24748" w:author="Στάθης Καπ" w:date="2023-03-03T06:29:00Z">
              <w:tcPr>
                <w:tcW w:w="621" w:type="dxa"/>
                <w:vAlign w:val="bottom"/>
              </w:tcPr>
            </w:tcPrChange>
          </w:tcPr>
          <w:p w14:paraId="46D6789D" w14:textId="656916B9" w:rsidR="00C87CFE" w:rsidRPr="00CD1347" w:rsidRDefault="00C87CFE" w:rsidP="00C87CFE">
            <w:pPr>
              <w:jc w:val="center"/>
              <w:rPr>
                <w:ins w:id="24749" w:author="Στάθης Καπ" w:date="2023-03-03T04:01:00Z"/>
                <w:rFonts w:ascii="Calibri" w:hAnsi="Calibri" w:cs="Calibri"/>
                <w:color w:val="000000"/>
                <w:sz w:val="16"/>
                <w:szCs w:val="16"/>
              </w:rPr>
            </w:pPr>
            <w:ins w:id="24750" w:author="Στάθης Καπ" w:date="2023-03-03T06:23:00Z">
              <w:r>
                <w:rPr>
                  <w:rFonts w:ascii="Calibri" w:hAnsi="Calibri" w:cs="Calibri"/>
                  <w:color w:val="000000"/>
                  <w:sz w:val="16"/>
                  <w:szCs w:val="16"/>
                </w:rPr>
                <w:t>0.333</w:t>
              </w:r>
            </w:ins>
          </w:p>
        </w:tc>
        <w:tc>
          <w:tcPr>
            <w:tcW w:w="669" w:type="dxa"/>
            <w:tcBorders>
              <w:top w:val="nil"/>
            </w:tcBorders>
            <w:vAlign w:val="center"/>
            <w:tcPrChange w:id="24751" w:author="Στάθης Καπ" w:date="2023-03-03T06:29:00Z">
              <w:tcPr>
                <w:tcW w:w="669" w:type="dxa"/>
                <w:vAlign w:val="center"/>
              </w:tcPr>
            </w:tcPrChange>
          </w:tcPr>
          <w:p w14:paraId="2CDE06E3" w14:textId="0B999D1D" w:rsidR="00C87CFE" w:rsidRPr="00CD1347" w:rsidRDefault="00C87CFE" w:rsidP="00C87CFE">
            <w:pPr>
              <w:jc w:val="center"/>
              <w:rPr>
                <w:ins w:id="24752" w:author="Στάθης Καπ" w:date="2023-03-03T04:01:00Z"/>
                <w:rFonts w:cstheme="minorHAnsi"/>
                <w:sz w:val="16"/>
                <w:szCs w:val="16"/>
              </w:rPr>
            </w:pPr>
            <w:ins w:id="24753" w:author="Στάθης Καπ" w:date="2023-03-03T06:23:00Z">
              <w:r>
                <w:rPr>
                  <w:rFonts w:ascii="Calibri" w:hAnsi="Calibri" w:cstheme="minorHAnsi"/>
                  <w:color w:val="000000"/>
                  <w:sz w:val="16"/>
                  <w:szCs w:val="16"/>
                </w:rPr>
                <w:t>19.23</w:t>
              </w:r>
            </w:ins>
          </w:p>
        </w:tc>
        <w:tc>
          <w:tcPr>
            <w:tcW w:w="508" w:type="dxa"/>
            <w:tcBorders>
              <w:top w:val="nil"/>
            </w:tcBorders>
            <w:vAlign w:val="center"/>
            <w:tcPrChange w:id="24754" w:author="Στάθης Καπ" w:date="2023-03-03T06:29:00Z">
              <w:tcPr>
                <w:tcW w:w="508" w:type="dxa"/>
                <w:vAlign w:val="bottom"/>
              </w:tcPr>
            </w:tcPrChange>
          </w:tcPr>
          <w:p w14:paraId="5CBB02DD" w14:textId="1FB9E3B2" w:rsidR="00C87CFE" w:rsidRPr="00CD1347" w:rsidRDefault="00C87CFE" w:rsidP="00C87CFE">
            <w:pPr>
              <w:jc w:val="center"/>
              <w:rPr>
                <w:ins w:id="24755" w:author="Στάθης Καπ" w:date="2023-03-03T04:01:00Z"/>
                <w:rFonts w:ascii="Calibri" w:hAnsi="Calibri" w:cs="Calibri"/>
                <w:color w:val="000000"/>
                <w:sz w:val="16"/>
                <w:szCs w:val="16"/>
              </w:rPr>
            </w:pPr>
            <w:ins w:id="24756" w:author="Στάθης Καπ" w:date="2023-03-03T06:23:00Z">
              <w:r>
                <w:rPr>
                  <w:rFonts w:ascii="Calibri" w:hAnsi="Calibri" w:cs="Calibri"/>
                  <w:color w:val="000000"/>
                  <w:sz w:val="16"/>
                  <w:szCs w:val="16"/>
                </w:rPr>
                <w:t>869</w:t>
              </w:r>
            </w:ins>
          </w:p>
        </w:tc>
        <w:tc>
          <w:tcPr>
            <w:tcW w:w="541" w:type="dxa"/>
            <w:tcBorders>
              <w:top w:val="nil"/>
            </w:tcBorders>
            <w:vAlign w:val="center"/>
            <w:tcPrChange w:id="24757" w:author="Στάθης Καπ" w:date="2023-03-03T06:29:00Z">
              <w:tcPr>
                <w:tcW w:w="541" w:type="dxa"/>
                <w:vAlign w:val="bottom"/>
              </w:tcPr>
            </w:tcPrChange>
          </w:tcPr>
          <w:p w14:paraId="0D69AE4E" w14:textId="54B6FFE7" w:rsidR="00C87CFE" w:rsidRPr="00CD1347" w:rsidRDefault="00C87CFE" w:rsidP="00C87CFE">
            <w:pPr>
              <w:jc w:val="center"/>
              <w:rPr>
                <w:ins w:id="24758" w:author="Στάθης Καπ" w:date="2023-03-03T04:01:00Z"/>
                <w:rFonts w:ascii="Calibri" w:hAnsi="Calibri" w:cs="Calibri"/>
                <w:color w:val="000000"/>
                <w:sz w:val="16"/>
                <w:szCs w:val="16"/>
              </w:rPr>
            </w:pPr>
            <w:ins w:id="24759" w:author="Στάθης Καπ" w:date="2023-03-03T06:23:00Z">
              <w:r>
                <w:rPr>
                  <w:rFonts w:ascii="Calibri" w:hAnsi="Calibri" w:cs="Calibri"/>
                  <w:color w:val="000000"/>
                  <w:sz w:val="16"/>
                  <w:szCs w:val="16"/>
                </w:rPr>
                <w:t>0.321</w:t>
              </w:r>
            </w:ins>
          </w:p>
        </w:tc>
        <w:tc>
          <w:tcPr>
            <w:tcW w:w="589" w:type="dxa"/>
            <w:tcBorders>
              <w:top w:val="nil"/>
            </w:tcBorders>
            <w:vAlign w:val="center"/>
            <w:tcPrChange w:id="24760" w:author="Στάθης Καπ" w:date="2023-03-03T06:29:00Z">
              <w:tcPr>
                <w:tcW w:w="589" w:type="dxa"/>
                <w:vAlign w:val="center"/>
              </w:tcPr>
            </w:tcPrChange>
          </w:tcPr>
          <w:p w14:paraId="2A50ADE5" w14:textId="0B84210E" w:rsidR="00C87CFE" w:rsidRPr="00CD1347" w:rsidRDefault="00C87CFE" w:rsidP="00C87CFE">
            <w:pPr>
              <w:jc w:val="center"/>
              <w:rPr>
                <w:ins w:id="24761" w:author="Στάθης Καπ" w:date="2023-03-03T04:01:00Z"/>
                <w:rFonts w:cstheme="minorHAnsi"/>
                <w:sz w:val="16"/>
                <w:szCs w:val="16"/>
              </w:rPr>
            </w:pPr>
            <w:ins w:id="24762" w:author="Στάθης Καπ" w:date="2023-03-03T06:23:00Z">
              <w:r>
                <w:rPr>
                  <w:rFonts w:ascii="Calibri" w:hAnsi="Calibri" w:cstheme="minorHAnsi"/>
                  <w:color w:val="000000"/>
                  <w:sz w:val="16"/>
                  <w:szCs w:val="16"/>
                </w:rPr>
                <w:t>10.13</w:t>
              </w:r>
            </w:ins>
          </w:p>
        </w:tc>
        <w:tc>
          <w:tcPr>
            <w:tcW w:w="463" w:type="dxa"/>
            <w:tcBorders>
              <w:top w:val="nil"/>
            </w:tcBorders>
            <w:vAlign w:val="center"/>
            <w:tcPrChange w:id="24763" w:author="Στάθης Καπ" w:date="2023-03-03T06:29:00Z">
              <w:tcPr>
                <w:tcW w:w="463" w:type="dxa"/>
                <w:vAlign w:val="bottom"/>
              </w:tcPr>
            </w:tcPrChange>
          </w:tcPr>
          <w:p w14:paraId="742BEF92" w14:textId="58278802" w:rsidR="00C87CFE" w:rsidRPr="00CD1347" w:rsidRDefault="00C87CFE" w:rsidP="00C87CFE">
            <w:pPr>
              <w:jc w:val="center"/>
              <w:rPr>
                <w:ins w:id="24764" w:author="Στάθης Καπ" w:date="2023-03-03T04:01:00Z"/>
                <w:rFonts w:ascii="Calibri" w:hAnsi="Calibri" w:cs="Calibri"/>
                <w:color w:val="000000"/>
                <w:sz w:val="16"/>
                <w:szCs w:val="16"/>
              </w:rPr>
            </w:pPr>
            <w:ins w:id="24765" w:author="Στάθης Καπ" w:date="2023-03-03T06:23:00Z">
              <w:r>
                <w:rPr>
                  <w:rFonts w:ascii="Calibri" w:hAnsi="Calibri" w:cs="Calibri"/>
                  <w:color w:val="000000"/>
                  <w:sz w:val="16"/>
                  <w:szCs w:val="16"/>
                </w:rPr>
                <w:t>833</w:t>
              </w:r>
            </w:ins>
          </w:p>
        </w:tc>
        <w:tc>
          <w:tcPr>
            <w:tcW w:w="541" w:type="dxa"/>
            <w:tcBorders>
              <w:top w:val="nil"/>
            </w:tcBorders>
            <w:vAlign w:val="center"/>
            <w:tcPrChange w:id="24766" w:author="Στάθης Καπ" w:date="2023-03-03T06:29:00Z">
              <w:tcPr>
                <w:tcW w:w="541" w:type="dxa"/>
                <w:vAlign w:val="bottom"/>
              </w:tcPr>
            </w:tcPrChange>
          </w:tcPr>
          <w:p w14:paraId="5492BBE2" w14:textId="43F8E014" w:rsidR="00C87CFE" w:rsidRPr="00CD1347" w:rsidRDefault="00C87CFE" w:rsidP="00C87CFE">
            <w:pPr>
              <w:jc w:val="center"/>
              <w:rPr>
                <w:ins w:id="24767" w:author="Στάθης Καπ" w:date="2023-03-03T04:01:00Z"/>
                <w:rFonts w:ascii="Calibri" w:hAnsi="Calibri" w:cs="Calibri"/>
                <w:color w:val="000000"/>
                <w:sz w:val="16"/>
                <w:szCs w:val="16"/>
              </w:rPr>
            </w:pPr>
            <w:ins w:id="24768" w:author="Στάθης Καπ" w:date="2023-03-03T06:23:00Z">
              <w:r>
                <w:rPr>
                  <w:rFonts w:ascii="Calibri" w:hAnsi="Calibri" w:cs="Calibri"/>
                  <w:color w:val="000000"/>
                  <w:sz w:val="16"/>
                  <w:szCs w:val="16"/>
                </w:rPr>
                <w:t>0.384</w:t>
              </w:r>
            </w:ins>
          </w:p>
        </w:tc>
        <w:tc>
          <w:tcPr>
            <w:tcW w:w="589" w:type="dxa"/>
            <w:tcBorders>
              <w:top w:val="nil"/>
            </w:tcBorders>
            <w:vAlign w:val="center"/>
            <w:tcPrChange w:id="24769" w:author="Στάθης Καπ" w:date="2023-03-03T06:29:00Z">
              <w:tcPr>
                <w:tcW w:w="589" w:type="dxa"/>
                <w:vAlign w:val="center"/>
              </w:tcPr>
            </w:tcPrChange>
          </w:tcPr>
          <w:p w14:paraId="1C3EB315" w14:textId="3DB926D3" w:rsidR="00C87CFE" w:rsidRPr="00CD1347" w:rsidRDefault="00C87CFE" w:rsidP="00C87CFE">
            <w:pPr>
              <w:jc w:val="center"/>
              <w:rPr>
                <w:ins w:id="24770" w:author="Στάθης Καπ" w:date="2023-03-03T04:01:00Z"/>
                <w:rFonts w:cstheme="minorHAnsi"/>
                <w:sz w:val="16"/>
                <w:szCs w:val="16"/>
              </w:rPr>
            </w:pPr>
            <w:ins w:id="24771" w:author="Στάθης Καπ" w:date="2023-03-03T06:23:00Z">
              <w:r>
                <w:rPr>
                  <w:rFonts w:ascii="Calibri" w:hAnsi="Calibri" w:cstheme="minorHAnsi"/>
                  <w:color w:val="000000"/>
                  <w:sz w:val="16"/>
                  <w:szCs w:val="16"/>
                </w:rPr>
                <w:t>13.86</w:t>
              </w:r>
            </w:ins>
          </w:p>
        </w:tc>
      </w:tr>
      <w:tr w:rsidR="00C87CFE" w:rsidRPr="00BB05AC" w14:paraId="3D32E5CC" w14:textId="77777777" w:rsidTr="00F03C40">
        <w:tblPrEx>
          <w:tblW w:w="0" w:type="auto"/>
          <w:tblBorders>
            <w:insideH w:val="none" w:sz="0" w:space="0" w:color="auto"/>
            <w:insideV w:val="none" w:sz="0" w:space="0" w:color="auto"/>
          </w:tblBorders>
          <w:tblCellMar>
            <w:left w:w="0" w:type="dxa"/>
            <w:right w:w="0" w:type="dxa"/>
          </w:tblCellMar>
          <w:tblPrExChange w:id="2477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773" w:author="Στάθης Καπ" w:date="2023-03-03T04:01:00Z"/>
        </w:trPr>
        <w:tc>
          <w:tcPr>
            <w:tcW w:w="515" w:type="dxa"/>
            <w:tcBorders>
              <w:top w:val="nil"/>
              <w:bottom w:val="nil"/>
              <w:right w:val="single" w:sz="4" w:space="0" w:color="auto"/>
            </w:tcBorders>
            <w:shd w:val="clear" w:color="auto" w:fill="E7E6E6" w:themeFill="background2"/>
            <w:vAlign w:val="bottom"/>
            <w:tcPrChange w:id="24774" w:author="Στάθης Καπ" w:date="2023-03-03T06:27:00Z">
              <w:tcPr>
                <w:tcW w:w="515" w:type="dxa"/>
                <w:vAlign w:val="bottom"/>
              </w:tcPr>
            </w:tcPrChange>
          </w:tcPr>
          <w:p w14:paraId="4FA38F62" w14:textId="408C33F9" w:rsidR="00C87CFE" w:rsidRPr="00CD1347" w:rsidRDefault="00C87CFE" w:rsidP="00C87CFE">
            <w:pPr>
              <w:jc w:val="center"/>
              <w:rPr>
                <w:ins w:id="24775" w:author="Στάθης Καπ" w:date="2023-03-03T04:01:00Z"/>
                <w:rFonts w:ascii="Calibri" w:hAnsi="Calibri" w:cs="Calibri"/>
                <w:color w:val="000000"/>
                <w:sz w:val="16"/>
                <w:szCs w:val="16"/>
              </w:rPr>
            </w:pPr>
            <w:ins w:id="24776" w:author="Στάθης Καπ" w:date="2023-03-03T04:08:00Z">
              <w:r w:rsidRPr="00CD1347">
                <w:rPr>
                  <w:rFonts w:ascii="Calibri" w:hAnsi="Calibri" w:cs="Calibri"/>
                  <w:color w:val="000000"/>
                  <w:sz w:val="16"/>
                  <w:szCs w:val="16"/>
                  <w:rPrChange w:id="24777" w:author="Στάθης Καπ" w:date="2023-03-03T04:10:00Z">
                    <w:rPr>
                      <w:rFonts w:ascii="Calibri" w:hAnsi="Calibri" w:cs="Calibri"/>
                      <w:color w:val="000000"/>
                      <w:sz w:val="18"/>
                      <w:szCs w:val="18"/>
                    </w:rPr>
                  </w:rPrChange>
                </w:rPr>
                <w:t>rc105</w:t>
              </w:r>
            </w:ins>
          </w:p>
        </w:tc>
        <w:tc>
          <w:tcPr>
            <w:tcW w:w="560" w:type="dxa"/>
            <w:tcBorders>
              <w:left w:val="single" w:sz="4" w:space="0" w:color="auto"/>
            </w:tcBorders>
            <w:vAlign w:val="center"/>
            <w:tcPrChange w:id="24778" w:author="Στάθης Καπ" w:date="2023-03-03T06:27:00Z">
              <w:tcPr>
                <w:tcW w:w="560" w:type="dxa"/>
              </w:tcPr>
            </w:tcPrChange>
          </w:tcPr>
          <w:p w14:paraId="50C08728" w14:textId="127364C1" w:rsidR="00C87CFE" w:rsidRPr="00CD1347" w:rsidRDefault="00C87CFE" w:rsidP="00C87CFE">
            <w:pPr>
              <w:jc w:val="center"/>
              <w:rPr>
                <w:ins w:id="24779" w:author="Στάθης Καπ" w:date="2023-03-03T04:01:00Z"/>
                <w:sz w:val="16"/>
                <w:szCs w:val="16"/>
              </w:rPr>
            </w:pPr>
            <w:ins w:id="24780" w:author="Στάθης Καπ" w:date="2023-03-03T06:23:00Z">
              <w:r>
                <w:rPr>
                  <w:rFonts w:ascii="Calibri" w:hAnsi="Calibri" w:cs="Calibri"/>
                  <w:color w:val="000000"/>
                  <w:sz w:val="16"/>
                  <w:szCs w:val="16"/>
                </w:rPr>
                <w:t>875</w:t>
              </w:r>
            </w:ins>
          </w:p>
        </w:tc>
        <w:tc>
          <w:tcPr>
            <w:tcW w:w="855" w:type="dxa"/>
            <w:vAlign w:val="center"/>
            <w:tcPrChange w:id="24781" w:author="Στάθης Καπ" w:date="2023-03-03T06:27:00Z">
              <w:tcPr>
                <w:tcW w:w="855" w:type="dxa"/>
              </w:tcPr>
            </w:tcPrChange>
          </w:tcPr>
          <w:p w14:paraId="050DDA3C" w14:textId="72189BB5" w:rsidR="00C87CFE" w:rsidRPr="00CD1347" w:rsidRDefault="00C87CFE" w:rsidP="00C87CFE">
            <w:pPr>
              <w:jc w:val="center"/>
              <w:rPr>
                <w:ins w:id="24782" w:author="Στάθης Καπ" w:date="2023-03-03T04:01:00Z"/>
                <w:sz w:val="16"/>
                <w:szCs w:val="16"/>
              </w:rPr>
            </w:pPr>
            <w:ins w:id="24783" w:author="Στάθης Καπ" w:date="2023-03-03T06:23:00Z">
              <w:r>
                <w:rPr>
                  <w:rFonts w:ascii="Calibri" w:hAnsi="Calibri" w:cs="Calibri"/>
                  <w:color w:val="000000"/>
                  <w:sz w:val="16"/>
                  <w:szCs w:val="16"/>
                </w:rPr>
                <w:t>841</w:t>
              </w:r>
            </w:ins>
          </w:p>
        </w:tc>
        <w:tc>
          <w:tcPr>
            <w:tcW w:w="544" w:type="dxa"/>
            <w:vAlign w:val="center"/>
            <w:tcPrChange w:id="24784" w:author="Στάθης Καπ" w:date="2023-03-03T06:27:00Z">
              <w:tcPr>
                <w:tcW w:w="544" w:type="dxa"/>
                <w:vAlign w:val="bottom"/>
              </w:tcPr>
            </w:tcPrChange>
          </w:tcPr>
          <w:p w14:paraId="7F79D4F5" w14:textId="4F062272" w:rsidR="00C87CFE" w:rsidRPr="00CD1347" w:rsidRDefault="00C87CFE" w:rsidP="00C87CFE">
            <w:pPr>
              <w:jc w:val="center"/>
              <w:rPr>
                <w:ins w:id="24785" w:author="Στάθης Καπ" w:date="2023-03-03T04:01:00Z"/>
                <w:rFonts w:ascii="Calibri" w:hAnsi="Calibri" w:cs="Calibri"/>
                <w:color w:val="000000"/>
                <w:sz w:val="16"/>
                <w:szCs w:val="16"/>
              </w:rPr>
            </w:pPr>
            <w:ins w:id="24786" w:author="Στάθης Καπ" w:date="2023-03-03T06:23:00Z">
              <w:r>
                <w:rPr>
                  <w:rFonts w:ascii="Calibri" w:hAnsi="Calibri" w:cs="Calibri"/>
                  <w:color w:val="000000"/>
                  <w:sz w:val="16"/>
                  <w:szCs w:val="16"/>
                </w:rPr>
                <w:t>759</w:t>
              </w:r>
            </w:ins>
          </w:p>
        </w:tc>
        <w:tc>
          <w:tcPr>
            <w:tcW w:w="621" w:type="dxa"/>
            <w:vAlign w:val="center"/>
            <w:tcPrChange w:id="24787" w:author="Στάθης Καπ" w:date="2023-03-03T06:27:00Z">
              <w:tcPr>
                <w:tcW w:w="621" w:type="dxa"/>
                <w:vAlign w:val="bottom"/>
              </w:tcPr>
            </w:tcPrChange>
          </w:tcPr>
          <w:p w14:paraId="7FEBBECD" w14:textId="564FC050" w:rsidR="00C87CFE" w:rsidRPr="00CD1347" w:rsidRDefault="00C87CFE" w:rsidP="00C87CFE">
            <w:pPr>
              <w:jc w:val="center"/>
              <w:rPr>
                <w:ins w:id="24788" w:author="Στάθης Καπ" w:date="2023-03-03T04:01:00Z"/>
                <w:rFonts w:ascii="Calibri" w:hAnsi="Calibri" w:cs="Calibri"/>
                <w:color w:val="000000"/>
                <w:sz w:val="16"/>
                <w:szCs w:val="16"/>
              </w:rPr>
            </w:pPr>
            <w:ins w:id="24789" w:author="Στάθης Καπ" w:date="2023-03-03T06:23:00Z">
              <w:r>
                <w:rPr>
                  <w:rFonts w:ascii="Calibri" w:hAnsi="Calibri" w:cs="Calibri"/>
                  <w:color w:val="000000"/>
                  <w:sz w:val="16"/>
                  <w:szCs w:val="16"/>
                </w:rPr>
                <w:t>0.526</w:t>
              </w:r>
            </w:ins>
          </w:p>
        </w:tc>
        <w:tc>
          <w:tcPr>
            <w:tcW w:w="669" w:type="dxa"/>
            <w:vAlign w:val="center"/>
            <w:tcPrChange w:id="24790" w:author="Στάθης Καπ" w:date="2023-03-03T06:27:00Z">
              <w:tcPr>
                <w:tcW w:w="669" w:type="dxa"/>
                <w:vAlign w:val="center"/>
              </w:tcPr>
            </w:tcPrChange>
          </w:tcPr>
          <w:p w14:paraId="1203ABCC" w14:textId="4C919614" w:rsidR="00C87CFE" w:rsidRPr="00CD1347" w:rsidRDefault="00C87CFE" w:rsidP="00C87CFE">
            <w:pPr>
              <w:jc w:val="center"/>
              <w:rPr>
                <w:ins w:id="24791" w:author="Στάθης Καπ" w:date="2023-03-03T04:01:00Z"/>
                <w:rFonts w:cstheme="minorHAnsi"/>
                <w:sz w:val="16"/>
                <w:szCs w:val="16"/>
              </w:rPr>
            </w:pPr>
            <w:ins w:id="24792" w:author="Στάθης Καπ" w:date="2023-03-03T06:23:00Z">
              <w:r>
                <w:rPr>
                  <w:rFonts w:ascii="Calibri" w:hAnsi="Calibri" w:cstheme="minorHAnsi"/>
                  <w:color w:val="000000"/>
                  <w:sz w:val="16"/>
                  <w:szCs w:val="16"/>
                </w:rPr>
                <w:t>13.26</w:t>
              </w:r>
            </w:ins>
          </w:p>
        </w:tc>
        <w:tc>
          <w:tcPr>
            <w:tcW w:w="543" w:type="dxa"/>
            <w:vAlign w:val="center"/>
            <w:tcPrChange w:id="24793" w:author="Στάθης Καπ" w:date="2023-03-03T06:27:00Z">
              <w:tcPr>
                <w:tcW w:w="543" w:type="dxa"/>
                <w:vAlign w:val="bottom"/>
              </w:tcPr>
            </w:tcPrChange>
          </w:tcPr>
          <w:p w14:paraId="31E26530" w14:textId="4CDF0672" w:rsidR="00C87CFE" w:rsidRPr="00CD1347" w:rsidRDefault="00C87CFE" w:rsidP="00C87CFE">
            <w:pPr>
              <w:jc w:val="center"/>
              <w:rPr>
                <w:ins w:id="24794" w:author="Στάθης Καπ" w:date="2023-03-03T04:01:00Z"/>
                <w:rFonts w:ascii="Calibri" w:hAnsi="Calibri" w:cs="Calibri"/>
                <w:color w:val="000000"/>
                <w:sz w:val="16"/>
                <w:szCs w:val="16"/>
              </w:rPr>
            </w:pPr>
            <w:ins w:id="24795" w:author="Στάθης Καπ" w:date="2023-03-03T06:23:00Z">
              <w:r>
                <w:rPr>
                  <w:rFonts w:ascii="Calibri" w:hAnsi="Calibri" w:cs="Calibri"/>
                  <w:color w:val="000000"/>
                  <w:sz w:val="16"/>
                  <w:szCs w:val="16"/>
                </w:rPr>
                <w:t>630</w:t>
              </w:r>
            </w:ins>
          </w:p>
        </w:tc>
        <w:tc>
          <w:tcPr>
            <w:tcW w:w="621" w:type="dxa"/>
            <w:vAlign w:val="center"/>
            <w:tcPrChange w:id="24796" w:author="Στάθης Καπ" w:date="2023-03-03T06:27:00Z">
              <w:tcPr>
                <w:tcW w:w="621" w:type="dxa"/>
                <w:vAlign w:val="bottom"/>
              </w:tcPr>
            </w:tcPrChange>
          </w:tcPr>
          <w:p w14:paraId="55509F21" w14:textId="665E313A" w:rsidR="00C87CFE" w:rsidRPr="00CD1347" w:rsidRDefault="00C87CFE" w:rsidP="00C87CFE">
            <w:pPr>
              <w:jc w:val="center"/>
              <w:rPr>
                <w:ins w:id="24797" w:author="Στάθης Καπ" w:date="2023-03-03T04:01:00Z"/>
                <w:rFonts w:ascii="Calibri" w:hAnsi="Calibri" w:cs="Calibri"/>
                <w:color w:val="000000"/>
                <w:sz w:val="16"/>
                <w:szCs w:val="16"/>
              </w:rPr>
            </w:pPr>
            <w:ins w:id="24798" w:author="Στάθης Καπ" w:date="2023-03-03T06:23:00Z">
              <w:r>
                <w:rPr>
                  <w:rFonts w:ascii="Calibri" w:hAnsi="Calibri" w:cs="Calibri"/>
                  <w:color w:val="000000"/>
                  <w:sz w:val="16"/>
                  <w:szCs w:val="16"/>
                </w:rPr>
                <w:t>0.37</w:t>
              </w:r>
            </w:ins>
          </w:p>
        </w:tc>
        <w:tc>
          <w:tcPr>
            <w:tcW w:w="669" w:type="dxa"/>
            <w:vAlign w:val="center"/>
            <w:tcPrChange w:id="24799" w:author="Στάθης Καπ" w:date="2023-03-03T06:27:00Z">
              <w:tcPr>
                <w:tcW w:w="669" w:type="dxa"/>
                <w:vAlign w:val="center"/>
              </w:tcPr>
            </w:tcPrChange>
          </w:tcPr>
          <w:p w14:paraId="10F593C7" w14:textId="46936CE4" w:rsidR="00C87CFE" w:rsidRPr="00CD1347" w:rsidRDefault="00C87CFE" w:rsidP="00C87CFE">
            <w:pPr>
              <w:jc w:val="center"/>
              <w:rPr>
                <w:ins w:id="24800" w:author="Στάθης Καπ" w:date="2023-03-03T04:01:00Z"/>
                <w:rFonts w:cstheme="minorHAnsi"/>
                <w:sz w:val="16"/>
                <w:szCs w:val="16"/>
              </w:rPr>
            </w:pPr>
            <w:ins w:id="24801" w:author="Στάθης Καπ" w:date="2023-03-03T06:23:00Z">
              <w:r>
                <w:rPr>
                  <w:rFonts w:ascii="Calibri" w:hAnsi="Calibri" w:cstheme="minorHAnsi"/>
                  <w:color w:val="000000"/>
                  <w:sz w:val="16"/>
                  <w:szCs w:val="16"/>
                </w:rPr>
                <w:t>17</w:t>
              </w:r>
            </w:ins>
          </w:p>
        </w:tc>
        <w:tc>
          <w:tcPr>
            <w:tcW w:w="508" w:type="dxa"/>
            <w:vAlign w:val="center"/>
            <w:tcPrChange w:id="24802" w:author="Στάθης Καπ" w:date="2023-03-03T06:27:00Z">
              <w:tcPr>
                <w:tcW w:w="508" w:type="dxa"/>
                <w:vAlign w:val="bottom"/>
              </w:tcPr>
            </w:tcPrChange>
          </w:tcPr>
          <w:p w14:paraId="3832E427" w14:textId="48466933" w:rsidR="00C87CFE" w:rsidRPr="00CD1347" w:rsidRDefault="00C87CFE" w:rsidP="00C87CFE">
            <w:pPr>
              <w:jc w:val="center"/>
              <w:rPr>
                <w:ins w:id="24803" w:author="Στάθης Καπ" w:date="2023-03-03T04:01:00Z"/>
                <w:rFonts w:ascii="Calibri" w:hAnsi="Calibri" w:cs="Calibri"/>
                <w:color w:val="000000"/>
                <w:sz w:val="16"/>
                <w:szCs w:val="16"/>
              </w:rPr>
            </w:pPr>
            <w:ins w:id="24804" w:author="Στάθης Καπ" w:date="2023-03-03T06:23:00Z">
              <w:r>
                <w:rPr>
                  <w:rFonts w:ascii="Calibri" w:hAnsi="Calibri" w:cs="Calibri"/>
                  <w:color w:val="000000"/>
                  <w:sz w:val="16"/>
                  <w:szCs w:val="16"/>
                </w:rPr>
                <w:t>656</w:t>
              </w:r>
            </w:ins>
          </w:p>
        </w:tc>
        <w:tc>
          <w:tcPr>
            <w:tcW w:w="541" w:type="dxa"/>
            <w:vAlign w:val="center"/>
            <w:tcPrChange w:id="24805" w:author="Στάθης Καπ" w:date="2023-03-03T06:27:00Z">
              <w:tcPr>
                <w:tcW w:w="541" w:type="dxa"/>
                <w:vAlign w:val="bottom"/>
              </w:tcPr>
            </w:tcPrChange>
          </w:tcPr>
          <w:p w14:paraId="1367821D" w14:textId="1089623E" w:rsidR="00C87CFE" w:rsidRPr="00CD1347" w:rsidRDefault="00C87CFE" w:rsidP="00C87CFE">
            <w:pPr>
              <w:jc w:val="center"/>
              <w:rPr>
                <w:ins w:id="24806" w:author="Στάθης Καπ" w:date="2023-03-03T04:01:00Z"/>
                <w:rFonts w:ascii="Calibri" w:hAnsi="Calibri" w:cs="Calibri"/>
                <w:color w:val="000000"/>
                <w:sz w:val="16"/>
                <w:szCs w:val="16"/>
              </w:rPr>
            </w:pPr>
            <w:ins w:id="24807" w:author="Στάθης Καπ" w:date="2023-03-03T06:23:00Z">
              <w:r>
                <w:rPr>
                  <w:rFonts w:ascii="Calibri" w:hAnsi="Calibri" w:cs="Calibri"/>
                  <w:color w:val="000000"/>
                  <w:sz w:val="16"/>
                  <w:szCs w:val="16"/>
                </w:rPr>
                <w:t>0.314</w:t>
              </w:r>
            </w:ins>
          </w:p>
        </w:tc>
        <w:tc>
          <w:tcPr>
            <w:tcW w:w="589" w:type="dxa"/>
            <w:vAlign w:val="center"/>
            <w:tcPrChange w:id="24808" w:author="Στάθης Καπ" w:date="2023-03-03T06:27:00Z">
              <w:tcPr>
                <w:tcW w:w="589" w:type="dxa"/>
                <w:vAlign w:val="center"/>
              </w:tcPr>
            </w:tcPrChange>
          </w:tcPr>
          <w:p w14:paraId="04F75321" w14:textId="018AA185" w:rsidR="00C87CFE" w:rsidRPr="00CD1347" w:rsidRDefault="00C87CFE" w:rsidP="00C87CFE">
            <w:pPr>
              <w:jc w:val="center"/>
              <w:rPr>
                <w:ins w:id="24809" w:author="Στάθης Καπ" w:date="2023-03-03T04:01:00Z"/>
                <w:rFonts w:cstheme="minorHAnsi"/>
                <w:sz w:val="16"/>
                <w:szCs w:val="16"/>
              </w:rPr>
            </w:pPr>
            <w:ins w:id="24810" w:author="Στάθης Καπ" w:date="2023-03-03T06:23:00Z">
              <w:r>
                <w:rPr>
                  <w:rFonts w:ascii="Calibri" w:hAnsi="Calibri" w:cstheme="minorHAnsi"/>
                  <w:color w:val="000000"/>
                  <w:sz w:val="16"/>
                  <w:szCs w:val="16"/>
                </w:rPr>
                <w:t>13.57</w:t>
              </w:r>
            </w:ins>
          </w:p>
        </w:tc>
        <w:tc>
          <w:tcPr>
            <w:tcW w:w="463" w:type="dxa"/>
            <w:vAlign w:val="center"/>
            <w:tcPrChange w:id="24811" w:author="Στάθης Καπ" w:date="2023-03-03T06:27:00Z">
              <w:tcPr>
                <w:tcW w:w="463" w:type="dxa"/>
                <w:vAlign w:val="bottom"/>
              </w:tcPr>
            </w:tcPrChange>
          </w:tcPr>
          <w:p w14:paraId="1F3CBC22" w14:textId="7ACC6CFC" w:rsidR="00C87CFE" w:rsidRPr="00CD1347" w:rsidRDefault="00C87CFE" w:rsidP="00C87CFE">
            <w:pPr>
              <w:jc w:val="center"/>
              <w:rPr>
                <w:ins w:id="24812" w:author="Στάθης Καπ" w:date="2023-03-03T04:01:00Z"/>
                <w:rFonts w:ascii="Calibri" w:hAnsi="Calibri" w:cs="Calibri"/>
                <w:color w:val="000000"/>
                <w:sz w:val="16"/>
                <w:szCs w:val="16"/>
              </w:rPr>
            </w:pPr>
            <w:ins w:id="24813" w:author="Στάθης Καπ" w:date="2023-03-03T06:23:00Z">
              <w:r>
                <w:rPr>
                  <w:rFonts w:ascii="Calibri" w:hAnsi="Calibri" w:cs="Calibri"/>
                  <w:color w:val="000000"/>
                  <w:sz w:val="16"/>
                  <w:szCs w:val="16"/>
                </w:rPr>
                <w:t>592</w:t>
              </w:r>
            </w:ins>
          </w:p>
        </w:tc>
        <w:tc>
          <w:tcPr>
            <w:tcW w:w="541" w:type="dxa"/>
            <w:vAlign w:val="center"/>
            <w:tcPrChange w:id="24814" w:author="Στάθης Καπ" w:date="2023-03-03T06:27:00Z">
              <w:tcPr>
                <w:tcW w:w="541" w:type="dxa"/>
                <w:vAlign w:val="bottom"/>
              </w:tcPr>
            </w:tcPrChange>
          </w:tcPr>
          <w:p w14:paraId="780A1F18" w14:textId="71250AC5" w:rsidR="00C87CFE" w:rsidRPr="00CD1347" w:rsidRDefault="00C87CFE" w:rsidP="00C87CFE">
            <w:pPr>
              <w:jc w:val="center"/>
              <w:rPr>
                <w:ins w:id="24815" w:author="Στάθης Καπ" w:date="2023-03-03T04:01:00Z"/>
                <w:rFonts w:ascii="Calibri" w:hAnsi="Calibri" w:cs="Calibri"/>
                <w:color w:val="000000"/>
                <w:sz w:val="16"/>
                <w:szCs w:val="16"/>
              </w:rPr>
            </w:pPr>
            <w:ins w:id="24816" w:author="Στάθης Καπ" w:date="2023-03-03T06:23:00Z">
              <w:r>
                <w:rPr>
                  <w:rFonts w:ascii="Calibri" w:hAnsi="Calibri" w:cs="Calibri"/>
                  <w:color w:val="000000"/>
                  <w:sz w:val="16"/>
                  <w:szCs w:val="16"/>
                </w:rPr>
                <w:t>0.343</w:t>
              </w:r>
            </w:ins>
          </w:p>
        </w:tc>
        <w:tc>
          <w:tcPr>
            <w:tcW w:w="589" w:type="dxa"/>
            <w:vAlign w:val="center"/>
            <w:tcPrChange w:id="24817" w:author="Στάθης Καπ" w:date="2023-03-03T06:27:00Z">
              <w:tcPr>
                <w:tcW w:w="589" w:type="dxa"/>
                <w:vAlign w:val="center"/>
              </w:tcPr>
            </w:tcPrChange>
          </w:tcPr>
          <w:p w14:paraId="3757C525" w14:textId="351B2765" w:rsidR="00C87CFE" w:rsidRPr="00CD1347" w:rsidRDefault="00C87CFE" w:rsidP="00C87CFE">
            <w:pPr>
              <w:jc w:val="center"/>
              <w:rPr>
                <w:ins w:id="24818" w:author="Στάθης Καπ" w:date="2023-03-03T04:01:00Z"/>
                <w:rFonts w:cstheme="minorHAnsi"/>
                <w:sz w:val="16"/>
                <w:szCs w:val="16"/>
              </w:rPr>
            </w:pPr>
            <w:ins w:id="24819" w:author="Στάθης Καπ" w:date="2023-03-03T06:23:00Z">
              <w:r>
                <w:rPr>
                  <w:rFonts w:ascii="Calibri" w:hAnsi="Calibri" w:cstheme="minorHAnsi"/>
                  <w:color w:val="000000"/>
                  <w:sz w:val="16"/>
                  <w:szCs w:val="16"/>
                </w:rPr>
                <w:t>22</w:t>
              </w:r>
            </w:ins>
          </w:p>
        </w:tc>
      </w:tr>
      <w:tr w:rsidR="00C87CFE" w:rsidRPr="00BB05AC" w14:paraId="4AC07D5E" w14:textId="77777777" w:rsidTr="00F03C40">
        <w:tblPrEx>
          <w:tblW w:w="0" w:type="auto"/>
          <w:tblBorders>
            <w:insideH w:val="none" w:sz="0" w:space="0" w:color="auto"/>
            <w:insideV w:val="none" w:sz="0" w:space="0" w:color="auto"/>
          </w:tblBorders>
          <w:tblCellMar>
            <w:left w:w="0" w:type="dxa"/>
            <w:right w:w="0" w:type="dxa"/>
          </w:tblCellMar>
          <w:tblPrExChange w:id="2482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821" w:author="Στάθης Καπ" w:date="2023-03-03T04:01:00Z"/>
        </w:trPr>
        <w:tc>
          <w:tcPr>
            <w:tcW w:w="515" w:type="dxa"/>
            <w:tcBorders>
              <w:top w:val="nil"/>
              <w:bottom w:val="nil"/>
              <w:right w:val="single" w:sz="4" w:space="0" w:color="auto"/>
            </w:tcBorders>
            <w:shd w:val="clear" w:color="auto" w:fill="E7E6E6" w:themeFill="background2"/>
            <w:vAlign w:val="bottom"/>
            <w:tcPrChange w:id="24822" w:author="Στάθης Καπ" w:date="2023-03-03T06:27:00Z">
              <w:tcPr>
                <w:tcW w:w="515" w:type="dxa"/>
                <w:vAlign w:val="bottom"/>
              </w:tcPr>
            </w:tcPrChange>
          </w:tcPr>
          <w:p w14:paraId="64A69647" w14:textId="1EAE1B3C" w:rsidR="00C87CFE" w:rsidRPr="00CD1347" w:rsidRDefault="00C87CFE" w:rsidP="00C87CFE">
            <w:pPr>
              <w:jc w:val="center"/>
              <w:rPr>
                <w:ins w:id="24823" w:author="Στάθης Καπ" w:date="2023-03-03T04:01:00Z"/>
                <w:rFonts w:ascii="Calibri" w:hAnsi="Calibri" w:cs="Calibri"/>
                <w:color w:val="000000"/>
                <w:sz w:val="16"/>
                <w:szCs w:val="16"/>
              </w:rPr>
            </w:pPr>
            <w:ins w:id="24824" w:author="Στάθης Καπ" w:date="2023-03-03T04:08:00Z">
              <w:r w:rsidRPr="00CD1347">
                <w:rPr>
                  <w:rFonts w:ascii="Calibri" w:hAnsi="Calibri" w:cs="Calibri"/>
                  <w:color w:val="000000"/>
                  <w:sz w:val="16"/>
                  <w:szCs w:val="16"/>
                  <w:rPrChange w:id="24825" w:author="Στάθης Καπ" w:date="2023-03-03T04:10:00Z">
                    <w:rPr>
                      <w:rFonts w:ascii="Calibri" w:hAnsi="Calibri" w:cs="Calibri"/>
                      <w:color w:val="000000"/>
                      <w:sz w:val="18"/>
                      <w:szCs w:val="18"/>
                    </w:rPr>
                  </w:rPrChange>
                </w:rPr>
                <w:t>rc106</w:t>
              </w:r>
            </w:ins>
          </w:p>
        </w:tc>
        <w:tc>
          <w:tcPr>
            <w:tcW w:w="560" w:type="dxa"/>
            <w:tcBorders>
              <w:left w:val="single" w:sz="4" w:space="0" w:color="auto"/>
            </w:tcBorders>
            <w:vAlign w:val="center"/>
            <w:tcPrChange w:id="24826" w:author="Στάθης Καπ" w:date="2023-03-03T06:27:00Z">
              <w:tcPr>
                <w:tcW w:w="560" w:type="dxa"/>
              </w:tcPr>
            </w:tcPrChange>
          </w:tcPr>
          <w:p w14:paraId="65E01375" w14:textId="7223E5D6" w:rsidR="00C87CFE" w:rsidRPr="00CD1347" w:rsidRDefault="00C87CFE" w:rsidP="00C87CFE">
            <w:pPr>
              <w:jc w:val="center"/>
              <w:rPr>
                <w:ins w:id="24827" w:author="Στάθης Καπ" w:date="2023-03-03T04:01:00Z"/>
                <w:sz w:val="16"/>
                <w:szCs w:val="16"/>
              </w:rPr>
            </w:pPr>
            <w:ins w:id="24828" w:author="Στάθης Καπ" w:date="2023-03-03T06:23:00Z">
              <w:r>
                <w:rPr>
                  <w:rFonts w:ascii="Calibri" w:hAnsi="Calibri" w:cs="Calibri"/>
                  <w:color w:val="000000"/>
                  <w:sz w:val="16"/>
                  <w:szCs w:val="16"/>
                </w:rPr>
                <w:t>909</w:t>
              </w:r>
            </w:ins>
          </w:p>
        </w:tc>
        <w:tc>
          <w:tcPr>
            <w:tcW w:w="855" w:type="dxa"/>
            <w:vAlign w:val="center"/>
            <w:tcPrChange w:id="24829" w:author="Στάθης Καπ" w:date="2023-03-03T06:27:00Z">
              <w:tcPr>
                <w:tcW w:w="855" w:type="dxa"/>
              </w:tcPr>
            </w:tcPrChange>
          </w:tcPr>
          <w:p w14:paraId="60575E65" w14:textId="211A34E9" w:rsidR="00C87CFE" w:rsidRPr="00CD1347" w:rsidRDefault="00C87CFE" w:rsidP="00C87CFE">
            <w:pPr>
              <w:jc w:val="center"/>
              <w:rPr>
                <w:ins w:id="24830" w:author="Στάθης Καπ" w:date="2023-03-03T04:01:00Z"/>
                <w:sz w:val="16"/>
                <w:szCs w:val="16"/>
              </w:rPr>
            </w:pPr>
            <w:ins w:id="24831" w:author="Στάθης Καπ" w:date="2023-03-03T06:23:00Z">
              <w:r>
                <w:rPr>
                  <w:rFonts w:ascii="Calibri" w:hAnsi="Calibri" w:cs="Calibri"/>
                  <w:color w:val="000000"/>
                  <w:sz w:val="16"/>
                  <w:szCs w:val="16"/>
                </w:rPr>
                <w:t>874</w:t>
              </w:r>
            </w:ins>
          </w:p>
        </w:tc>
        <w:tc>
          <w:tcPr>
            <w:tcW w:w="544" w:type="dxa"/>
            <w:vAlign w:val="center"/>
            <w:tcPrChange w:id="24832" w:author="Στάθης Καπ" w:date="2023-03-03T06:27:00Z">
              <w:tcPr>
                <w:tcW w:w="544" w:type="dxa"/>
                <w:vAlign w:val="bottom"/>
              </w:tcPr>
            </w:tcPrChange>
          </w:tcPr>
          <w:p w14:paraId="12CD424E" w14:textId="2F66C9D2" w:rsidR="00C87CFE" w:rsidRPr="00CD1347" w:rsidRDefault="00C87CFE" w:rsidP="00C87CFE">
            <w:pPr>
              <w:jc w:val="center"/>
              <w:rPr>
                <w:ins w:id="24833" w:author="Στάθης Καπ" w:date="2023-03-03T04:01:00Z"/>
                <w:rFonts w:ascii="Calibri" w:hAnsi="Calibri" w:cs="Calibri"/>
                <w:color w:val="000000"/>
                <w:sz w:val="16"/>
                <w:szCs w:val="16"/>
              </w:rPr>
            </w:pPr>
            <w:ins w:id="24834" w:author="Στάθης Καπ" w:date="2023-03-03T06:23:00Z">
              <w:r>
                <w:rPr>
                  <w:rFonts w:ascii="Calibri" w:hAnsi="Calibri" w:cs="Calibri"/>
                  <w:color w:val="000000"/>
                  <w:sz w:val="16"/>
                  <w:szCs w:val="16"/>
                </w:rPr>
                <w:t>813</w:t>
              </w:r>
            </w:ins>
          </w:p>
        </w:tc>
        <w:tc>
          <w:tcPr>
            <w:tcW w:w="621" w:type="dxa"/>
            <w:vAlign w:val="center"/>
            <w:tcPrChange w:id="24835" w:author="Στάθης Καπ" w:date="2023-03-03T06:27:00Z">
              <w:tcPr>
                <w:tcW w:w="621" w:type="dxa"/>
                <w:vAlign w:val="bottom"/>
              </w:tcPr>
            </w:tcPrChange>
          </w:tcPr>
          <w:p w14:paraId="6775563E" w14:textId="1FE6395C" w:rsidR="00C87CFE" w:rsidRPr="00CD1347" w:rsidRDefault="00C87CFE" w:rsidP="00C87CFE">
            <w:pPr>
              <w:jc w:val="center"/>
              <w:rPr>
                <w:ins w:id="24836" w:author="Στάθης Καπ" w:date="2023-03-03T04:01:00Z"/>
                <w:rFonts w:ascii="Calibri" w:hAnsi="Calibri" w:cs="Calibri"/>
                <w:color w:val="000000"/>
                <w:sz w:val="16"/>
                <w:szCs w:val="16"/>
              </w:rPr>
            </w:pPr>
            <w:ins w:id="24837" w:author="Στάθης Καπ" w:date="2023-03-03T06:23:00Z">
              <w:r>
                <w:rPr>
                  <w:rFonts w:ascii="Calibri" w:hAnsi="Calibri" w:cs="Calibri"/>
                  <w:color w:val="000000"/>
                  <w:sz w:val="16"/>
                  <w:szCs w:val="16"/>
                </w:rPr>
                <w:t>0.582</w:t>
              </w:r>
            </w:ins>
          </w:p>
        </w:tc>
        <w:tc>
          <w:tcPr>
            <w:tcW w:w="669" w:type="dxa"/>
            <w:vAlign w:val="center"/>
            <w:tcPrChange w:id="24838" w:author="Στάθης Καπ" w:date="2023-03-03T06:27:00Z">
              <w:tcPr>
                <w:tcW w:w="669" w:type="dxa"/>
                <w:vAlign w:val="center"/>
              </w:tcPr>
            </w:tcPrChange>
          </w:tcPr>
          <w:p w14:paraId="1B7A734C" w14:textId="5E33484D" w:rsidR="00C87CFE" w:rsidRPr="00CD1347" w:rsidRDefault="00C87CFE" w:rsidP="00C87CFE">
            <w:pPr>
              <w:jc w:val="center"/>
              <w:rPr>
                <w:ins w:id="24839" w:author="Στάθης Καπ" w:date="2023-03-03T04:01:00Z"/>
                <w:rFonts w:cstheme="minorHAnsi"/>
                <w:sz w:val="16"/>
                <w:szCs w:val="16"/>
              </w:rPr>
            </w:pPr>
            <w:ins w:id="24840" w:author="Στάθης Καπ" w:date="2023-03-03T06:23:00Z">
              <w:r>
                <w:rPr>
                  <w:rFonts w:ascii="Calibri" w:hAnsi="Calibri" w:cstheme="minorHAnsi"/>
                  <w:color w:val="000000"/>
                  <w:sz w:val="16"/>
                  <w:szCs w:val="16"/>
                </w:rPr>
                <w:t>10.56</w:t>
              </w:r>
            </w:ins>
          </w:p>
        </w:tc>
        <w:tc>
          <w:tcPr>
            <w:tcW w:w="543" w:type="dxa"/>
            <w:vAlign w:val="center"/>
            <w:tcPrChange w:id="24841" w:author="Στάθης Καπ" w:date="2023-03-03T06:27:00Z">
              <w:tcPr>
                <w:tcW w:w="543" w:type="dxa"/>
                <w:vAlign w:val="bottom"/>
              </w:tcPr>
            </w:tcPrChange>
          </w:tcPr>
          <w:p w14:paraId="43A5FE3B" w14:textId="1CB535C5" w:rsidR="00C87CFE" w:rsidRPr="00CD1347" w:rsidRDefault="00C87CFE" w:rsidP="00C87CFE">
            <w:pPr>
              <w:jc w:val="center"/>
              <w:rPr>
                <w:ins w:id="24842" w:author="Στάθης Καπ" w:date="2023-03-03T04:01:00Z"/>
                <w:rFonts w:ascii="Calibri" w:hAnsi="Calibri" w:cs="Calibri"/>
                <w:color w:val="000000"/>
                <w:sz w:val="16"/>
                <w:szCs w:val="16"/>
              </w:rPr>
            </w:pPr>
            <w:ins w:id="24843" w:author="Στάθης Καπ" w:date="2023-03-03T06:23:00Z">
              <w:r>
                <w:rPr>
                  <w:rFonts w:ascii="Calibri" w:hAnsi="Calibri" w:cs="Calibri"/>
                  <w:color w:val="000000"/>
                  <w:sz w:val="16"/>
                  <w:szCs w:val="16"/>
                </w:rPr>
                <w:t>788</w:t>
              </w:r>
            </w:ins>
          </w:p>
        </w:tc>
        <w:tc>
          <w:tcPr>
            <w:tcW w:w="621" w:type="dxa"/>
            <w:vAlign w:val="center"/>
            <w:tcPrChange w:id="24844" w:author="Στάθης Καπ" w:date="2023-03-03T06:27:00Z">
              <w:tcPr>
                <w:tcW w:w="621" w:type="dxa"/>
                <w:vAlign w:val="bottom"/>
              </w:tcPr>
            </w:tcPrChange>
          </w:tcPr>
          <w:p w14:paraId="5216EC2F" w14:textId="1ECF20CE" w:rsidR="00C87CFE" w:rsidRPr="00CD1347" w:rsidRDefault="00C87CFE" w:rsidP="00C87CFE">
            <w:pPr>
              <w:jc w:val="center"/>
              <w:rPr>
                <w:ins w:id="24845" w:author="Στάθης Καπ" w:date="2023-03-03T04:01:00Z"/>
                <w:rFonts w:ascii="Calibri" w:hAnsi="Calibri" w:cs="Calibri"/>
                <w:color w:val="000000"/>
                <w:sz w:val="16"/>
                <w:szCs w:val="16"/>
              </w:rPr>
            </w:pPr>
            <w:ins w:id="24846" w:author="Στάθης Καπ" w:date="2023-03-03T06:23:00Z">
              <w:r>
                <w:rPr>
                  <w:rFonts w:ascii="Calibri" w:hAnsi="Calibri" w:cs="Calibri"/>
                  <w:color w:val="000000"/>
                  <w:sz w:val="16"/>
                  <w:szCs w:val="16"/>
                </w:rPr>
                <w:t>0.347</w:t>
              </w:r>
            </w:ins>
          </w:p>
        </w:tc>
        <w:tc>
          <w:tcPr>
            <w:tcW w:w="669" w:type="dxa"/>
            <w:vAlign w:val="center"/>
            <w:tcPrChange w:id="24847" w:author="Στάθης Καπ" w:date="2023-03-03T06:27:00Z">
              <w:tcPr>
                <w:tcW w:w="669" w:type="dxa"/>
                <w:vAlign w:val="center"/>
              </w:tcPr>
            </w:tcPrChange>
          </w:tcPr>
          <w:p w14:paraId="546F9D3E" w14:textId="0B2A341D" w:rsidR="00C87CFE" w:rsidRPr="00CD1347" w:rsidRDefault="00C87CFE" w:rsidP="00C87CFE">
            <w:pPr>
              <w:jc w:val="center"/>
              <w:rPr>
                <w:ins w:id="24848" w:author="Στάθης Καπ" w:date="2023-03-03T04:01:00Z"/>
                <w:rFonts w:cstheme="minorHAnsi"/>
                <w:sz w:val="16"/>
                <w:szCs w:val="16"/>
              </w:rPr>
            </w:pPr>
            <w:ins w:id="24849" w:author="Στάθης Καπ" w:date="2023-03-03T06:23:00Z">
              <w:r>
                <w:rPr>
                  <w:rFonts w:ascii="Calibri" w:hAnsi="Calibri" w:cstheme="minorHAnsi"/>
                  <w:color w:val="000000"/>
                  <w:sz w:val="16"/>
                  <w:szCs w:val="16"/>
                </w:rPr>
                <w:t>3.08</w:t>
              </w:r>
            </w:ins>
          </w:p>
        </w:tc>
        <w:tc>
          <w:tcPr>
            <w:tcW w:w="508" w:type="dxa"/>
            <w:vAlign w:val="center"/>
            <w:tcPrChange w:id="24850" w:author="Στάθης Καπ" w:date="2023-03-03T06:27:00Z">
              <w:tcPr>
                <w:tcW w:w="508" w:type="dxa"/>
                <w:vAlign w:val="bottom"/>
              </w:tcPr>
            </w:tcPrChange>
          </w:tcPr>
          <w:p w14:paraId="58F02904" w14:textId="31650B10" w:rsidR="00C87CFE" w:rsidRPr="00CD1347" w:rsidRDefault="00C87CFE" w:rsidP="00C87CFE">
            <w:pPr>
              <w:jc w:val="center"/>
              <w:rPr>
                <w:ins w:id="24851" w:author="Στάθης Καπ" w:date="2023-03-03T04:01:00Z"/>
                <w:rFonts w:ascii="Calibri" w:hAnsi="Calibri" w:cs="Calibri"/>
                <w:color w:val="000000"/>
                <w:sz w:val="16"/>
                <w:szCs w:val="16"/>
              </w:rPr>
            </w:pPr>
            <w:ins w:id="24852" w:author="Στάθης Καπ" w:date="2023-03-03T06:23:00Z">
              <w:r>
                <w:rPr>
                  <w:rFonts w:ascii="Calibri" w:hAnsi="Calibri" w:cs="Calibri"/>
                  <w:color w:val="000000"/>
                  <w:sz w:val="16"/>
                  <w:szCs w:val="16"/>
                </w:rPr>
                <w:t>729</w:t>
              </w:r>
            </w:ins>
          </w:p>
        </w:tc>
        <w:tc>
          <w:tcPr>
            <w:tcW w:w="541" w:type="dxa"/>
            <w:vAlign w:val="center"/>
            <w:tcPrChange w:id="24853" w:author="Στάθης Καπ" w:date="2023-03-03T06:27:00Z">
              <w:tcPr>
                <w:tcW w:w="541" w:type="dxa"/>
                <w:vAlign w:val="bottom"/>
              </w:tcPr>
            </w:tcPrChange>
          </w:tcPr>
          <w:p w14:paraId="106261F6" w14:textId="491CA2BD" w:rsidR="00C87CFE" w:rsidRPr="00CD1347" w:rsidRDefault="00C87CFE" w:rsidP="00C87CFE">
            <w:pPr>
              <w:jc w:val="center"/>
              <w:rPr>
                <w:ins w:id="24854" w:author="Στάθης Καπ" w:date="2023-03-03T04:01:00Z"/>
                <w:rFonts w:ascii="Calibri" w:hAnsi="Calibri" w:cs="Calibri"/>
                <w:color w:val="000000"/>
                <w:sz w:val="16"/>
                <w:szCs w:val="16"/>
              </w:rPr>
            </w:pPr>
            <w:ins w:id="24855" w:author="Στάθης Καπ" w:date="2023-03-03T06:23:00Z">
              <w:r>
                <w:rPr>
                  <w:rFonts w:ascii="Calibri" w:hAnsi="Calibri" w:cs="Calibri"/>
                  <w:color w:val="000000"/>
                  <w:sz w:val="16"/>
                  <w:szCs w:val="16"/>
                </w:rPr>
                <w:t>0.331</w:t>
              </w:r>
            </w:ins>
          </w:p>
        </w:tc>
        <w:tc>
          <w:tcPr>
            <w:tcW w:w="589" w:type="dxa"/>
            <w:vAlign w:val="center"/>
            <w:tcPrChange w:id="24856" w:author="Στάθης Καπ" w:date="2023-03-03T06:27:00Z">
              <w:tcPr>
                <w:tcW w:w="589" w:type="dxa"/>
                <w:vAlign w:val="center"/>
              </w:tcPr>
            </w:tcPrChange>
          </w:tcPr>
          <w:p w14:paraId="2954D63D" w14:textId="6A9BF8B6" w:rsidR="00C87CFE" w:rsidRPr="00CD1347" w:rsidRDefault="00C87CFE" w:rsidP="00C87CFE">
            <w:pPr>
              <w:jc w:val="center"/>
              <w:rPr>
                <w:ins w:id="24857" w:author="Στάθης Καπ" w:date="2023-03-03T04:01:00Z"/>
                <w:rFonts w:cstheme="minorHAnsi"/>
                <w:sz w:val="16"/>
                <w:szCs w:val="16"/>
              </w:rPr>
            </w:pPr>
            <w:ins w:id="24858" w:author="Στάθης Καπ" w:date="2023-03-03T06:23:00Z">
              <w:r>
                <w:rPr>
                  <w:rFonts w:ascii="Calibri" w:hAnsi="Calibri" w:cstheme="minorHAnsi"/>
                  <w:color w:val="000000"/>
                  <w:sz w:val="16"/>
                  <w:szCs w:val="16"/>
                </w:rPr>
                <w:t>10.33</w:t>
              </w:r>
            </w:ins>
          </w:p>
        </w:tc>
        <w:tc>
          <w:tcPr>
            <w:tcW w:w="463" w:type="dxa"/>
            <w:vAlign w:val="center"/>
            <w:tcPrChange w:id="24859" w:author="Στάθης Καπ" w:date="2023-03-03T06:27:00Z">
              <w:tcPr>
                <w:tcW w:w="463" w:type="dxa"/>
                <w:vAlign w:val="bottom"/>
              </w:tcPr>
            </w:tcPrChange>
          </w:tcPr>
          <w:p w14:paraId="36AB9AA8" w14:textId="52060B7E" w:rsidR="00C87CFE" w:rsidRPr="00CD1347" w:rsidRDefault="00C87CFE" w:rsidP="00C87CFE">
            <w:pPr>
              <w:jc w:val="center"/>
              <w:rPr>
                <w:ins w:id="24860" w:author="Στάθης Καπ" w:date="2023-03-03T04:01:00Z"/>
                <w:rFonts w:ascii="Calibri" w:hAnsi="Calibri" w:cs="Calibri"/>
                <w:color w:val="000000"/>
                <w:sz w:val="16"/>
                <w:szCs w:val="16"/>
              </w:rPr>
            </w:pPr>
            <w:ins w:id="24861" w:author="Στάθης Καπ" w:date="2023-03-03T06:23:00Z">
              <w:r>
                <w:rPr>
                  <w:rFonts w:ascii="Calibri" w:hAnsi="Calibri" w:cs="Calibri"/>
                  <w:color w:val="000000"/>
                  <w:sz w:val="16"/>
                  <w:szCs w:val="16"/>
                </w:rPr>
                <w:t>646</w:t>
              </w:r>
            </w:ins>
          </w:p>
        </w:tc>
        <w:tc>
          <w:tcPr>
            <w:tcW w:w="541" w:type="dxa"/>
            <w:vAlign w:val="center"/>
            <w:tcPrChange w:id="24862" w:author="Στάθης Καπ" w:date="2023-03-03T06:27:00Z">
              <w:tcPr>
                <w:tcW w:w="541" w:type="dxa"/>
                <w:vAlign w:val="bottom"/>
              </w:tcPr>
            </w:tcPrChange>
          </w:tcPr>
          <w:p w14:paraId="7058F738" w14:textId="3CBB312C" w:rsidR="00C87CFE" w:rsidRPr="00CD1347" w:rsidRDefault="00C87CFE" w:rsidP="00C87CFE">
            <w:pPr>
              <w:jc w:val="center"/>
              <w:rPr>
                <w:ins w:id="24863" w:author="Στάθης Καπ" w:date="2023-03-03T04:01:00Z"/>
                <w:rFonts w:ascii="Calibri" w:hAnsi="Calibri" w:cs="Calibri"/>
                <w:color w:val="000000"/>
                <w:sz w:val="16"/>
                <w:szCs w:val="16"/>
              </w:rPr>
            </w:pPr>
            <w:ins w:id="24864" w:author="Στάθης Καπ" w:date="2023-03-03T06:23:00Z">
              <w:r>
                <w:rPr>
                  <w:rFonts w:ascii="Calibri" w:hAnsi="Calibri" w:cs="Calibri"/>
                  <w:color w:val="000000"/>
                  <w:sz w:val="16"/>
                  <w:szCs w:val="16"/>
                </w:rPr>
                <w:t>0.394</w:t>
              </w:r>
            </w:ins>
          </w:p>
        </w:tc>
        <w:tc>
          <w:tcPr>
            <w:tcW w:w="589" w:type="dxa"/>
            <w:vAlign w:val="center"/>
            <w:tcPrChange w:id="24865" w:author="Στάθης Καπ" w:date="2023-03-03T06:27:00Z">
              <w:tcPr>
                <w:tcW w:w="589" w:type="dxa"/>
                <w:vAlign w:val="center"/>
              </w:tcPr>
            </w:tcPrChange>
          </w:tcPr>
          <w:p w14:paraId="20111788" w14:textId="745A4C9B" w:rsidR="00C87CFE" w:rsidRPr="00CD1347" w:rsidRDefault="00C87CFE" w:rsidP="00C87CFE">
            <w:pPr>
              <w:jc w:val="center"/>
              <w:rPr>
                <w:ins w:id="24866" w:author="Στάθης Καπ" w:date="2023-03-03T04:01:00Z"/>
                <w:rFonts w:cstheme="minorHAnsi"/>
                <w:sz w:val="16"/>
                <w:szCs w:val="16"/>
              </w:rPr>
            </w:pPr>
            <w:ins w:id="24867" w:author="Στάθης Καπ" w:date="2023-03-03T06:23:00Z">
              <w:r>
                <w:rPr>
                  <w:rFonts w:ascii="Calibri" w:hAnsi="Calibri" w:cstheme="minorHAnsi"/>
                  <w:color w:val="000000"/>
                  <w:sz w:val="16"/>
                  <w:szCs w:val="16"/>
                </w:rPr>
                <w:t>20.54</w:t>
              </w:r>
            </w:ins>
          </w:p>
        </w:tc>
      </w:tr>
      <w:tr w:rsidR="00C87CFE" w:rsidRPr="00BB05AC" w14:paraId="56BA5163" w14:textId="77777777" w:rsidTr="00F03C40">
        <w:tblPrEx>
          <w:tblW w:w="0" w:type="auto"/>
          <w:tblBorders>
            <w:insideH w:val="none" w:sz="0" w:space="0" w:color="auto"/>
            <w:insideV w:val="none" w:sz="0" w:space="0" w:color="auto"/>
          </w:tblBorders>
          <w:tblCellMar>
            <w:left w:w="0" w:type="dxa"/>
            <w:right w:w="0" w:type="dxa"/>
          </w:tblCellMar>
          <w:tblPrExChange w:id="2486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869" w:author="Στάθης Καπ" w:date="2023-03-03T04:01:00Z"/>
        </w:trPr>
        <w:tc>
          <w:tcPr>
            <w:tcW w:w="515" w:type="dxa"/>
            <w:tcBorders>
              <w:top w:val="nil"/>
              <w:bottom w:val="nil"/>
              <w:right w:val="single" w:sz="4" w:space="0" w:color="auto"/>
            </w:tcBorders>
            <w:shd w:val="clear" w:color="auto" w:fill="E7E6E6" w:themeFill="background2"/>
            <w:vAlign w:val="bottom"/>
            <w:tcPrChange w:id="24870" w:author="Στάθης Καπ" w:date="2023-03-03T06:27:00Z">
              <w:tcPr>
                <w:tcW w:w="515" w:type="dxa"/>
                <w:vAlign w:val="bottom"/>
              </w:tcPr>
            </w:tcPrChange>
          </w:tcPr>
          <w:p w14:paraId="55966B7E" w14:textId="35636D00" w:rsidR="00C87CFE" w:rsidRPr="00CD1347" w:rsidRDefault="00C87CFE" w:rsidP="00C87CFE">
            <w:pPr>
              <w:jc w:val="center"/>
              <w:rPr>
                <w:ins w:id="24871" w:author="Στάθης Καπ" w:date="2023-03-03T04:01:00Z"/>
                <w:rFonts w:ascii="Calibri" w:hAnsi="Calibri" w:cs="Calibri"/>
                <w:color w:val="000000"/>
                <w:sz w:val="16"/>
                <w:szCs w:val="16"/>
              </w:rPr>
            </w:pPr>
            <w:ins w:id="24872" w:author="Στάθης Καπ" w:date="2023-03-03T04:08:00Z">
              <w:r w:rsidRPr="00CD1347">
                <w:rPr>
                  <w:rFonts w:ascii="Calibri" w:hAnsi="Calibri" w:cs="Calibri"/>
                  <w:color w:val="000000"/>
                  <w:sz w:val="16"/>
                  <w:szCs w:val="16"/>
                  <w:rPrChange w:id="24873" w:author="Στάθης Καπ" w:date="2023-03-03T04:10:00Z">
                    <w:rPr>
                      <w:rFonts w:ascii="Calibri" w:hAnsi="Calibri" w:cs="Calibri"/>
                      <w:color w:val="000000"/>
                      <w:sz w:val="18"/>
                      <w:szCs w:val="18"/>
                    </w:rPr>
                  </w:rPrChange>
                </w:rPr>
                <w:t>rc107</w:t>
              </w:r>
            </w:ins>
          </w:p>
        </w:tc>
        <w:tc>
          <w:tcPr>
            <w:tcW w:w="560" w:type="dxa"/>
            <w:tcBorders>
              <w:left w:val="single" w:sz="4" w:space="0" w:color="auto"/>
            </w:tcBorders>
            <w:vAlign w:val="center"/>
            <w:tcPrChange w:id="24874" w:author="Στάθης Καπ" w:date="2023-03-03T06:27:00Z">
              <w:tcPr>
                <w:tcW w:w="560" w:type="dxa"/>
              </w:tcPr>
            </w:tcPrChange>
          </w:tcPr>
          <w:p w14:paraId="06A6B3A4" w14:textId="121AC394" w:rsidR="00C87CFE" w:rsidRPr="00CD1347" w:rsidRDefault="00C87CFE" w:rsidP="00C87CFE">
            <w:pPr>
              <w:jc w:val="center"/>
              <w:rPr>
                <w:ins w:id="24875" w:author="Στάθης Καπ" w:date="2023-03-03T04:01:00Z"/>
                <w:sz w:val="16"/>
                <w:szCs w:val="16"/>
              </w:rPr>
            </w:pPr>
            <w:ins w:id="24876" w:author="Στάθης Καπ" w:date="2023-03-03T06:23:00Z">
              <w:r>
                <w:rPr>
                  <w:rFonts w:ascii="Calibri" w:hAnsi="Calibri" w:cs="Calibri"/>
                  <w:color w:val="000000"/>
                  <w:sz w:val="16"/>
                  <w:szCs w:val="16"/>
                </w:rPr>
                <w:t>987</w:t>
              </w:r>
            </w:ins>
          </w:p>
        </w:tc>
        <w:tc>
          <w:tcPr>
            <w:tcW w:w="855" w:type="dxa"/>
            <w:vAlign w:val="center"/>
            <w:tcPrChange w:id="24877" w:author="Στάθης Καπ" w:date="2023-03-03T06:27:00Z">
              <w:tcPr>
                <w:tcW w:w="855" w:type="dxa"/>
              </w:tcPr>
            </w:tcPrChange>
          </w:tcPr>
          <w:p w14:paraId="44465F83" w14:textId="19501DA4" w:rsidR="00C87CFE" w:rsidRPr="00CD1347" w:rsidRDefault="00C87CFE" w:rsidP="00C87CFE">
            <w:pPr>
              <w:jc w:val="center"/>
              <w:rPr>
                <w:ins w:id="24878" w:author="Στάθης Καπ" w:date="2023-03-03T04:01:00Z"/>
                <w:sz w:val="16"/>
                <w:szCs w:val="16"/>
              </w:rPr>
            </w:pPr>
            <w:ins w:id="24879" w:author="Στάθης Καπ" w:date="2023-03-03T06:23:00Z">
              <w:r>
                <w:rPr>
                  <w:rFonts w:ascii="Calibri" w:hAnsi="Calibri" w:cs="Calibri"/>
                  <w:color w:val="000000"/>
                  <w:sz w:val="16"/>
                  <w:szCs w:val="16"/>
                </w:rPr>
                <w:t>951</w:t>
              </w:r>
            </w:ins>
          </w:p>
        </w:tc>
        <w:tc>
          <w:tcPr>
            <w:tcW w:w="544" w:type="dxa"/>
            <w:vAlign w:val="center"/>
            <w:tcPrChange w:id="24880" w:author="Στάθης Καπ" w:date="2023-03-03T06:27:00Z">
              <w:tcPr>
                <w:tcW w:w="544" w:type="dxa"/>
                <w:vAlign w:val="bottom"/>
              </w:tcPr>
            </w:tcPrChange>
          </w:tcPr>
          <w:p w14:paraId="5ACB02A0" w14:textId="27796603" w:rsidR="00C87CFE" w:rsidRPr="00CD1347" w:rsidRDefault="00C87CFE" w:rsidP="00C87CFE">
            <w:pPr>
              <w:jc w:val="center"/>
              <w:rPr>
                <w:ins w:id="24881" w:author="Στάθης Καπ" w:date="2023-03-03T04:01:00Z"/>
                <w:rFonts w:ascii="Calibri" w:hAnsi="Calibri" w:cs="Calibri"/>
                <w:color w:val="000000"/>
                <w:sz w:val="16"/>
                <w:szCs w:val="16"/>
              </w:rPr>
            </w:pPr>
            <w:ins w:id="24882" w:author="Στάθης Καπ" w:date="2023-03-03T06:23:00Z">
              <w:r>
                <w:rPr>
                  <w:rFonts w:ascii="Calibri" w:hAnsi="Calibri" w:cs="Calibri"/>
                  <w:color w:val="000000"/>
                  <w:sz w:val="16"/>
                  <w:szCs w:val="16"/>
                </w:rPr>
                <w:t>912</w:t>
              </w:r>
            </w:ins>
          </w:p>
        </w:tc>
        <w:tc>
          <w:tcPr>
            <w:tcW w:w="621" w:type="dxa"/>
            <w:vAlign w:val="center"/>
            <w:tcPrChange w:id="24883" w:author="Στάθης Καπ" w:date="2023-03-03T06:27:00Z">
              <w:tcPr>
                <w:tcW w:w="621" w:type="dxa"/>
                <w:vAlign w:val="bottom"/>
              </w:tcPr>
            </w:tcPrChange>
          </w:tcPr>
          <w:p w14:paraId="39308C64" w14:textId="1D17FA3C" w:rsidR="00C87CFE" w:rsidRPr="00CD1347" w:rsidRDefault="00C87CFE" w:rsidP="00C87CFE">
            <w:pPr>
              <w:jc w:val="center"/>
              <w:rPr>
                <w:ins w:id="24884" w:author="Στάθης Καπ" w:date="2023-03-03T04:01:00Z"/>
                <w:rFonts w:ascii="Calibri" w:hAnsi="Calibri" w:cs="Calibri"/>
                <w:color w:val="000000"/>
                <w:sz w:val="16"/>
                <w:szCs w:val="16"/>
              </w:rPr>
            </w:pPr>
            <w:ins w:id="24885" w:author="Στάθης Καπ" w:date="2023-03-03T06:23:00Z">
              <w:r>
                <w:rPr>
                  <w:rFonts w:ascii="Calibri" w:hAnsi="Calibri" w:cs="Calibri"/>
                  <w:color w:val="000000"/>
                  <w:sz w:val="16"/>
                  <w:szCs w:val="16"/>
                </w:rPr>
                <w:t>0.583</w:t>
              </w:r>
            </w:ins>
          </w:p>
        </w:tc>
        <w:tc>
          <w:tcPr>
            <w:tcW w:w="669" w:type="dxa"/>
            <w:vAlign w:val="center"/>
            <w:tcPrChange w:id="24886" w:author="Στάθης Καπ" w:date="2023-03-03T06:27:00Z">
              <w:tcPr>
                <w:tcW w:w="669" w:type="dxa"/>
                <w:vAlign w:val="center"/>
              </w:tcPr>
            </w:tcPrChange>
          </w:tcPr>
          <w:p w14:paraId="1686B11F" w14:textId="3BE79B1A" w:rsidR="00C87CFE" w:rsidRPr="00CD1347" w:rsidRDefault="00C87CFE" w:rsidP="00C87CFE">
            <w:pPr>
              <w:jc w:val="center"/>
              <w:rPr>
                <w:ins w:id="24887" w:author="Στάθης Καπ" w:date="2023-03-03T04:01:00Z"/>
                <w:rFonts w:cstheme="minorHAnsi"/>
                <w:sz w:val="16"/>
                <w:szCs w:val="16"/>
              </w:rPr>
            </w:pPr>
            <w:ins w:id="24888" w:author="Στάθης Καπ" w:date="2023-03-03T06:23:00Z">
              <w:r>
                <w:rPr>
                  <w:rFonts w:ascii="Calibri" w:hAnsi="Calibri" w:cstheme="minorHAnsi"/>
                  <w:color w:val="000000"/>
                  <w:sz w:val="16"/>
                  <w:szCs w:val="16"/>
                </w:rPr>
                <w:t>7.6</w:t>
              </w:r>
            </w:ins>
          </w:p>
        </w:tc>
        <w:tc>
          <w:tcPr>
            <w:tcW w:w="543" w:type="dxa"/>
            <w:vAlign w:val="center"/>
            <w:tcPrChange w:id="24889" w:author="Στάθης Καπ" w:date="2023-03-03T06:27:00Z">
              <w:tcPr>
                <w:tcW w:w="543" w:type="dxa"/>
                <w:vAlign w:val="bottom"/>
              </w:tcPr>
            </w:tcPrChange>
          </w:tcPr>
          <w:p w14:paraId="4845AF1A" w14:textId="1536D612" w:rsidR="00C87CFE" w:rsidRPr="00CD1347" w:rsidRDefault="00C87CFE" w:rsidP="00C87CFE">
            <w:pPr>
              <w:jc w:val="center"/>
              <w:rPr>
                <w:ins w:id="24890" w:author="Στάθης Καπ" w:date="2023-03-03T04:01:00Z"/>
                <w:rFonts w:ascii="Calibri" w:hAnsi="Calibri" w:cs="Calibri"/>
                <w:color w:val="000000"/>
                <w:sz w:val="16"/>
                <w:szCs w:val="16"/>
              </w:rPr>
            </w:pPr>
            <w:ins w:id="24891" w:author="Στάθης Καπ" w:date="2023-03-03T06:23:00Z">
              <w:r>
                <w:rPr>
                  <w:rFonts w:ascii="Calibri" w:hAnsi="Calibri" w:cs="Calibri"/>
                  <w:color w:val="000000"/>
                  <w:sz w:val="16"/>
                  <w:szCs w:val="16"/>
                </w:rPr>
                <w:t>840</w:t>
              </w:r>
            </w:ins>
          </w:p>
        </w:tc>
        <w:tc>
          <w:tcPr>
            <w:tcW w:w="621" w:type="dxa"/>
            <w:vAlign w:val="center"/>
            <w:tcPrChange w:id="24892" w:author="Στάθης Καπ" w:date="2023-03-03T06:27:00Z">
              <w:tcPr>
                <w:tcW w:w="621" w:type="dxa"/>
                <w:vAlign w:val="bottom"/>
              </w:tcPr>
            </w:tcPrChange>
          </w:tcPr>
          <w:p w14:paraId="345B652B" w14:textId="05B32C31" w:rsidR="00C87CFE" w:rsidRPr="00CD1347" w:rsidRDefault="00C87CFE" w:rsidP="00C87CFE">
            <w:pPr>
              <w:jc w:val="center"/>
              <w:rPr>
                <w:ins w:id="24893" w:author="Στάθης Καπ" w:date="2023-03-03T04:01:00Z"/>
                <w:rFonts w:ascii="Calibri" w:hAnsi="Calibri" w:cs="Calibri"/>
                <w:color w:val="000000"/>
                <w:sz w:val="16"/>
                <w:szCs w:val="16"/>
              </w:rPr>
            </w:pPr>
            <w:ins w:id="24894" w:author="Στάθης Καπ" w:date="2023-03-03T06:23:00Z">
              <w:r>
                <w:rPr>
                  <w:rFonts w:ascii="Calibri" w:hAnsi="Calibri" w:cs="Calibri"/>
                  <w:color w:val="000000"/>
                  <w:sz w:val="16"/>
                  <w:szCs w:val="16"/>
                </w:rPr>
                <w:t>0.389</w:t>
              </w:r>
            </w:ins>
          </w:p>
        </w:tc>
        <w:tc>
          <w:tcPr>
            <w:tcW w:w="669" w:type="dxa"/>
            <w:vAlign w:val="center"/>
            <w:tcPrChange w:id="24895" w:author="Στάθης Καπ" w:date="2023-03-03T06:27:00Z">
              <w:tcPr>
                <w:tcW w:w="669" w:type="dxa"/>
                <w:vAlign w:val="center"/>
              </w:tcPr>
            </w:tcPrChange>
          </w:tcPr>
          <w:p w14:paraId="3144EB9A" w14:textId="45B30122" w:rsidR="00C87CFE" w:rsidRPr="00CD1347" w:rsidRDefault="00C87CFE" w:rsidP="00C87CFE">
            <w:pPr>
              <w:jc w:val="center"/>
              <w:rPr>
                <w:ins w:id="24896" w:author="Στάθης Καπ" w:date="2023-03-03T04:01:00Z"/>
                <w:rFonts w:cstheme="minorHAnsi"/>
                <w:sz w:val="16"/>
                <w:szCs w:val="16"/>
              </w:rPr>
            </w:pPr>
            <w:ins w:id="24897" w:author="Στάθης Καπ" w:date="2023-03-03T06:23:00Z">
              <w:r>
                <w:rPr>
                  <w:rFonts w:ascii="Calibri" w:hAnsi="Calibri" w:cstheme="minorHAnsi"/>
                  <w:color w:val="000000"/>
                  <w:sz w:val="16"/>
                  <w:szCs w:val="16"/>
                </w:rPr>
                <w:t>7.89</w:t>
              </w:r>
            </w:ins>
          </w:p>
        </w:tc>
        <w:tc>
          <w:tcPr>
            <w:tcW w:w="508" w:type="dxa"/>
            <w:vAlign w:val="center"/>
            <w:tcPrChange w:id="24898" w:author="Στάθης Καπ" w:date="2023-03-03T06:27:00Z">
              <w:tcPr>
                <w:tcW w:w="508" w:type="dxa"/>
                <w:vAlign w:val="bottom"/>
              </w:tcPr>
            </w:tcPrChange>
          </w:tcPr>
          <w:p w14:paraId="3C0F49A3" w14:textId="3A2FC396" w:rsidR="00C87CFE" w:rsidRPr="00CD1347" w:rsidRDefault="00C87CFE" w:rsidP="00C87CFE">
            <w:pPr>
              <w:jc w:val="center"/>
              <w:rPr>
                <w:ins w:id="24899" w:author="Στάθης Καπ" w:date="2023-03-03T04:01:00Z"/>
                <w:rFonts w:ascii="Calibri" w:hAnsi="Calibri" w:cs="Calibri"/>
                <w:color w:val="000000"/>
                <w:sz w:val="16"/>
                <w:szCs w:val="16"/>
              </w:rPr>
            </w:pPr>
            <w:ins w:id="24900" w:author="Στάθης Καπ" w:date="2023-03-03T06:23:00Z">
              <w:r>
                <w:rPr>
                  <w:rFonts w:ascii="Calibri" w:hAnsi="Calibri" w:cs="Calibri"/>
                  <w:color w:val="000000"/>
                  <w:sz w:val="16"/>
                  <w:szCs w:val="16"/>
                </w:rPr>
                <w:t>803</w:t>
              </w:r>
            </w:ins>
          </w:p>
        </w:tc>
        <w:tc>
          <w:tcPr>
            <w:tcW w:w="541" w:type="dxa"/>
            <w:vAlign w:val="center"/>
            <w:tcPrChange w:id="24901" w:author="Στάθης Καπ" w:date="2023-03-03T06:27:00Z">
              <w:tcPr>
                <w:tcW w:w="541" w:type="dxa"/>
                <w:vAlign w:val="bottom"/>
              </w:tcPr>
            </w:tcPrChange>
          </w:tcPr>
          <w:p w14:paraId="3188D220" w14:textId="2448B447" w:rsidR="00C87CFE" w:rsidRPr="00CD1347" w:rsidRDefault="00C87CFE" w:rsidP="00C87CFE">
            <w:pPr>
              <w:jc w:val="center"/>
              <w:rPr>
                <w:ins w:id="24902" w:author="Στάθης Καπ" w:date="2023-03-03T04:01:00Z"/>
                <w:rFonts w:ascii="Calibri" w:hAnsi="Calibri" w:cs="Calibri"/>
                <w:color w:val="000000"/>
                <w:sz w:val="16"/>
                <w:szCs w:val="16"/>
              </w:rPr>
            </w:pPr>
            <w:ins w:id="24903" w:author="Στάθης Καπ" w:date="2023-03-03T06:23:00Z">
              <w:r>
                <w:rPr>
                  <w:rFonts w:ascii="Calibri" w:hAnsi="Calibri" w:cs="Calibri"/>
                  <w:color w:val="000000"/>
                  <w:sz w:val="16"/>
                  <w:szCs w:val="16"/>
                </w:rPr>
                <w:t>0.291</w:t>
              </w:r>
            </w:ins>
          </w:p>
        </w:tc>
        <w:tc>
          <w:tcPr>
            <w:tcW w:w="589" w:type="dxa"/>
            <w:vAlign w:val="center"/>
            <w:tcPrChange w:id="24904" w:author="Στάθης Καπ" w:date="2023-03-03T06:27:00Z">
              <w:tcPr>
                <w:tcW w:w="589" w:type="dxa"/>
                <w:vAlign w:val="center"/>
              </w:tcPr>
            </w:tcPrChange>
          </w:tcPr>
          <w:p w14:paraId="68F1DC48" w14:textId="1438D14D" w:rsidR="00C87CFE" w:rsidRPr="00CD1347" w:rsidRDefault="00C87CFE" w:rsidP="00C87CFE">
            <w:pPr>
              <w:jc w:val="center"/>
              <w:rPr>
                <w:ins w:id="24905" w:author="Στάθης Καπ" w:date="2023-03-03T04:01:00Z"/>
                <w:rFonts w:cstheme="minorHAnsi"/>
                <w:sz w:val="16"/>
                <w:szCs w:val="16"/>
              </w:rPr>
            </w:pPr>
            <w:ins w:id="24906" w:author="Στάθης Καπ" w:date="2023-03-03T06:23:00Z">
              <w:r>
                <w:rPr>
                  <w:rFonts w:ascii="Calibri" w:hAnsi="Calibri" w:cstheme="minorHAnsi"/>
                  <w:color w:val="000000"/>
                  <w:sz w:val="16"/>
                  <w:szCs w:val="16"/>
                </w:rPr>
                <w:t>11.95</w:t>
              </w:r>
            </w:ins>
          </w:p>
        </w:tc>
        <w:tc>
          <w:tcPr>
            <w:tcW w:w="463" w:type="dxa"/>
            <w:vAlign w:val="center"/>
            <w:tcPrChange w:id="24907" w:author="Στάθης Καπ" w:date="2023-03-03T06:27:00Z">
              <w:tcPr>
                <w:tcW w:w="463" w:type="dxa"/>
                <w:vAlign w:val="bottom"/>
              </w:tcPr>
            </w:tcPrChange>
          </w:tcPr>
          <w:p w14:paraId="219C9B03" w14:textId="4EFA22E7" w:rsidR="00C87CFE" w:rsidRPr="00CD1347" w:rsidRDefault="00C87CFE" w:rsidP="00C87CFE">
            <w:pPr>
              <w:jc w:val="center"/>
              <w:rPr>
                <w:ins w:id="24908" w:author="Στάθης Καπ" w:date="2023-03-03T04:01:00Z"/>
                <w:rFonts w:ascii="Calibri" w:hAnsi="Calibri" w:cs="Calibri"/>
                <w:color w:val="000000"/>
                <w:sz w:val="16"/>
                <w:szCs w:val="16"/>
              </w:rPr>
            </w:pPr>
            <w:ins w:id="24909" w:author="Στάθης Καπ" w:date="2023-03-03T06:23:00Z">
              <w:r>
                <w:rPr>
                  <w:rFonts w:ascii="Calibri" w:hAnsi="Calibri" w:cs="Calibri"/>
                  <w:color w:val="000000"/>
                  <w:sz w:val="16"/>
                  <w:szCs w:val="16"/>
                </w:rPr>
                <w:t>679</w:t>
              </w:r>
            </w:ins>
          </w:p>
        </w:tc>
        <w:tc>
          <w:tcPr>
            <w:tcW w:w="541" w:type="dxa"/>
            <w:vAlign w:val="center"/>
            <w:tcPrChange w:id="24910" w:author="Στάθης Καπ" w:date="2023-03-03T06:27:00Z">
              <w:tcPr>
                <w:tcW w:w="541" w:type="dxa"/>
                <w:vAlign w:val="bottom"/>
              </w:tcPr>
            </w:tcPrChange>
          </w:tcPr>
          <w:p w14:paraId="0FF3884D" w14:textId="15D54B84" w:rsidR="00C87CFE" w:rsidRPr="00CD1347" w:rsidRDefault="00C87CFE" w:rsidP="00C87CFE">
            <w:pPr>
              <w:jc w:val="center"/>
              <w:rPr>
                <w:ins w:id="24911" w:author="Στάθης Καπ" w:date="2023-03-03T04:01:00Z"/>
                <w:rFonts w:ascii="Calibri" w:hAnsi="Calibri" w:cs="Calibri"/>
                <w:color w:val="000000"/>
                <w:sz w:val="16"/>
                <w:szCs w:val="16"/>
              </w:rPr>
            </w:pPr>
            <w:ins w:id="24912" w:author="Στάθης Καπ" w:date="2023-03-03T06:23:00Z">
              <w:r>
                <w:rPr>
                  <w:rFonts w:ascii="Calibri" w:hAnsi="Calibri" w:cs="Calibri"/>
                  <w:color w:val="000000"/>
                  <w:sz w:val="16"/>
                  <w:szCs w:val="16"/>
                </w:rPr>
                <w:t>0.989</w:t>
              </w:r>
            </w:ins>
          </w:p>
        </w:tc>
        <w:tc>
          <w:tcPr>
            <w:tcW w:w="589" w:type="dxa"/>
            <w:vAlign w:val="center"/>
            <w:tcPrChange w:id="24913" w:author="Στάθης Καπ" w:date="2023-03-03T06:27:00Z">
              <w:tcPr>
                <w:tcW w:w="589" w:type="dxa"/>
                <w:vAlign w:val="center"/>
              </w:tcPr>
            </w:tcPrChange>
          </w:tcPr>
          <w:p w14:paraId="0CC0AD05" w14:textId="32BED674" w:rsidR="00C87CFE" w:rsidRPr="00CD1347" w:rsidRDefault="00C87CFE" w:rsidP="00C87CFE">
            <w:pPr>
              <w:jc w:val="center"/>
              <w:rPr>
                <w:ins w:id="24914" w:author="Στάθης Καπ" w:date="2023-03-03T04:01:00Z"/>
                <w:rFonts w:cstheme="minorHAnsi"/>
                <w:sz w:val="16"/>
                <w:szCs w:val="16"/>
              </w:rPr>
            </w:pPr>
            <w:ins w:id="24915" w:author="Στάθης Καπ" w:date="2023-03-03T06:23:00Z">
              <w:r>
                <w:rPr>
                  <w:rFonts w:ascii="Calibri" w:hAnsi="Calibri" w:cstheme="minorHAnsi"/>
                  <w:color w:val="000000"/>
                  <w:sz w:val="16"/>
                  <w:szCs w:val="16"/>
                </w:rPr>
                <w:t>25.55</w:t>
              </w:r>
            </w:ins>
          </w:p>
        </w:tc>
      </w:tr>
      <w:tr w:rsidR="00C87CFE" w:rsidRPr="00BB05AC" w14:paraId="4C88D85A" w14:textId="77777777" w:rsidTr="00F03C40">
        <w:tblPrEx>
          <w:tblW w:w="0" w:type="auto"/>
          <w:tblBorders>
            <w:insideH w:val="none" w:sz="0" w:space="0" w:color="auto"/>
            <w:insideV w:val="none" w:sz="0" w:space="0" w:color="auto"/>
          </w:tblBorders>
          <w:tblCellMar>
            <w:left w:w="0" w:type="dxa"/>
            <w:right w:w="0" w:type="dxa"/>
          </w:tblCellMar>
          <w:tblPrExChange w:id="2491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917" w:author="Στάθης Καπ" w:date="2023-03-03T04:01:00Z"/>
        </w:trPr>
        <w:tc>
          <w:tcPr>
            <w:tcW w:w="515" w:type="dxa"/>
            <w:tcBorders>
              <w:top w:val="nil"/>
              <w:bottom w:val="nil"/>
              <w:right w:val="single" w:sz="4" w:space="0" w:color="auto"/>
            </w:tcBorders>
            <w:shd w:val="clear" w:color="auto" w:fill="E7E6E6" w:themeFill="background2"/>
            <w:vAlign w:val="bottom"/>
            <w:tcPrChange w:id="24918" w:author="Στάθης Καπ" w:date="2023-03-03T06:27:00Z">
              <w:tcPr>
                <w:tcW w:w="515" w:type="dxa"/>
                <w:vAlign w:val="bottom"/>
              </w:tcPr>
            </w:tcPrChange>
          </w:tcPr>
          <w:p w14:paraId="44D12220" w14:textId="73673BC4" w:rsidR="00C87CFE" w:rsidRPr="00CD1347" w:rsidRDefault="00C87CFE" w:rsidP="00C87CFE">
            <w:pPr>
              <w:jc w:val="center"/>
              <w:rPr>
                <w:ins w:id="24919" w:author="Στάθης Καπ" w:date="2023-03-03T04:01:00Z"/>
                <w:rFonts w:ascii="Calibri" w:hAnsi="Calibri" w:cs="Calibri"/>
                <w:color w:val="000000"/>
                <w:sz w:val="16"/>
                <w:szCs w:val="16"/>
              </w:rPr>
            </w:pPr>
            <w:ins w:id="24920" w:author="Στάθης Καπ" w:date="2023-03-03T04:08:00Z">
              <w:r w:rsidRPr="00CD1347">
                <w:rPr>
                  <w:rFonts w:ascii="Calibri" w:hAnsi="Calibri" w:cs="Calibri"/>
                  <w:color w:val="000000"/>
                  <w:sz w:val="16"/>
                  <w:szCs w:val="16"/>
                  <w:rPrChange w:id="24921" w:author="Στάθης Καπ" w:date="2023-03-03T04:10:00Z">
                    <w:rPr>
                      <w:rFonts w:ascii="Calibri" w:hAnsi="Calibri" w:cs="Calibri"/>
                      <w:color w:val="000000"/>
                      <w:sz w:val="18"/>
                      <w:szCs w:val="18"/>
                    </w:rPr>
                  </w:rPrChange>
                </w:rPr>
                <w:t>rc108</w:t>
              </w:r>
            </w:ins>
          </w:p>
        </w:tc>
        <w:tc>
          <w:tcPr>
            <w:tcW w:w="560" w:type="dxa"/>
            <w:tcBorders>
              <w:left w:val="single" w:sz="4" w:space="0" w:color="auto"/>
            </w:tcBorders>
            <w:vAlign w:val="center"/>
            <w:tcPrChange w:id="24922" w:author="Στάθης Καπ" w:date="2023-03-03T06:27:00Z">
              <w:tcPr>
                <w:tcW w:w="560" w:type="dxa"/>
              </w:tcPr>
            </w:tcPrChange>
          </w:tcPr>
          <w:p w14:paraId="2616F354" w14:textId="5628D659" w:rsidR="00C87CFE" w:rsidRPr="00CD1347" w:rsidRDefault="00C87CFE" w:rsidP="00C87CFE">
            <w:pPr>
              <w:jc w:val="center"/>
              <w:rPr>
                <w:ins w:id="24923" w:author="Στάθης Καπ" w:date="2023-03-03T04:01:00Z"/>
                <w:sz w:val="16"/>
                <w:szCs w:val="16"/>
              </w:rPr>
            </w:pPr>
            <w:ins w:id="24924" w:author="Στάθης Καπ" w:date="2023-03-03T06:23:00Z">
              <w:r>
                <w:rPr>
                  <w:rFonts w:ascii="Calibri" w:hAnsi="Calibri" w:cs="Calibri"/>
                  <w:color w:val="000000"/>
                  <w:sz w:val="16"/>
                  <w:szCs w:val="16"/>
                </w:rPr>
                <w:t>1025</w:t>
              </w:r>
            </w:ins>
          </w:p>
        </w:tc>
        <w:tc>
          <w:tcPr>
            <w:tcW w:w="855" w:type="dxa"/>
            <w:vAlign w:val="center"/>
            <w:tcPrChange w:id="24925" w:author="Στάθης Καπ" w:date="2023-03-03T06:27:00Z">
              <w:tcPr>
                <w:tcW w:w="855" w:type="dxa"/>
              </w:tcPr>
            </w:tcPrChange>
          </w:tcPr>
          <w:p w14:paraId="59819EDA" w14:textId="4EC76882" w:rsidR="00C87CFE" w:rsidRPr="00CD1347" w:rsidRDefault="00C87CFE" w:rsidP="00C87CFE">
            <w:pPr>
              <w:jc w:val="center"/>
              <w:rPr>
                <w:ins w:id="24926" w:author="Στάθης Καπ" w:date="2023-03-03T04:01:00Z"/>
                <w:sz w:val="16"/>
                <w:szCs w:val="16"/>
              </w:rPr>
            </w:pPr>
            <w:ins w:id="24927" w:author="Στάθης Καπ" w:date="2023-03-03T06:23:00Z">
              <w:r>
                <w:rPr>
                  <w:rFonts w:ascii="Calibri" w:hAnsi="Calibri" w:cs="Calibri"/>
                  <w:color w:val="000000"/>
                  <w:sz w:val="16"/>
                  <w:szCs w:val="16"/>
                </w:rPr>
                <w:t>998</w:t>
              </w:r>
            </w:ins>
          </w:p>
        </w:tc>
        <w:tc>
          <w:tcPr>
            <w:tcW w:w="544" w:type="dxa"/>
            <w:vAlign w:val="center"/>
            <w:tcPrChange w:id="24928" w:author="Στάθης Καπ" w:date="2023-03-03T06:27:00Z">
              <w:tcPr>
                <w:tcW w:w="544" w:type="dxa"/>
                <w:vAlign w:val="bottom"/>
              </w:tcPr>
            </w:tcPrChange>
          </w:tcPr>
          <w:p w14:paraId="5CB7FA05" w14:textId="6B6636A0" w:rsidR="00C87CFE" w:rsidRPr="00CD1347" w:rsidRDefault="00C87CFE" w:rsidP="00C87CFE">
            <w:pPr>
              <w:jc w:val="center"/>
              <w:rPr>
                <w:ins w:id="24929" w:author="Στάθης Καπ" w:date="2023-03-03T04:01:00Z"/>
                <w:rFonts w:ascii="Calibri" w:hAnsi="Calibri" w:cs="Calibri"/>
                <w:color w:val="000000"/>
                <w:sz w:val="16"/>
                <w:szCs w:val="16"/>
              </w:rPr>
            </w:pPr>
            <w:ins w:id="24930" w:author="Στάθης Καπ" w:date="2023-03-03T06:23:00Z">
              <w:r>
                <w:rPr>
                  <w:rFonts w:ascii="Calibri" w:hAnsi="Calibri" w:cs="Calibri"/>
                  <w:color w:val="000000"/>
                  <w:sz w:val="16"/>
                  <w:szCs w:val="16"/>
                </w:rPr>
                <w:t>955</w:t>
              </w:r>
            </w:ins>
          </w:p>
        </w:tc>
        <w:tc>
          <w:tcPr>
            <w:tcW w:w="621" w:type="dxa"/>
            <w:vAlign w:val="center"/>
            <w:tcPrChange w:id="24931" w:author="Στάθης Καπ" w:date="2023-03-03T06:27:00Z">
              <w:tcPr>
                <w:tcW w:w="621" w:type="dxa"/>
                <w:vAlign w:val="bottom"/>
              </w:tcPr>
            </w:tcPrChange>
          </w:tcPr>
          <w:p w14:paraId="18FF7014" w14:textId="028CDC46" w:rsidR="00C87CFE" w:rsidRPr="00CD1347" w:rsidRDefault="00C87CFE" w:rsidP="00C87CFE">
            <w:pPr>
              <w:jc w:val="center"/>
              <w:rPr>
                <w:ins w:id="24932" w:author="Στάθης Καπ" w:date="2023-03-03T04:01:00Z"/>
                <w:rFonts w:ascii="Calibri" w:hAnsi="Calibri" w:cs="Calibri"/>
                <w:color w:val="000000"/>
                <w:sz w:val="16"/>
                <w:szCs w:val="16"/>
              </w:rPr>
            </w:pPr>
            <w:ins w:id="24933" w:author="Στάθης Καπ" w:date="2023-03-03T06:23:00Z">
              <w:r>
                <w:rPr>
                  <w:rFonts w:ascii="Calibri" w:hAnsi="Calibri" w:cs="Calibri"/>
                  <w:color w:val="000000"/>
                  <w:sz w:val="16"/>
                  <w:szCs w:val="16"/>
                </w:rPr>
                <w:t>0.686</w:t>
              </w:r>
            </w:ins>
          </w:p>
        </w:tc>
        <w:tc>
          <w:tcPr>
            <w:tcW w:w="669" w:type="dxa"/>
            <w:vAlign w:val="center"/>
            <w:tcPrChange w:id="24934" w:author="Στάθης Καπ" w:date="2023-03-03T06:27:00Z">
              <w:tcPr>
                <w:tcW w:w="669" w:type="dxa"/>
                <w:vAlign w:val="center"/>
              </w:tcPr>
            </w:tcPrChange>
          </w:tcPr>
          <w:p w14:paraId="1A7B7613" w14:textId="70EB1D6D" w:rsidR="00C87CFE" w:rsidRPr="00CD1347" w:rsidRDefault="00C87CFE" w:rsidP="00C87CFE">
            <w:pPr>
              <w:jc w:val="center"/>
              <w:rPr>
                <w:ins w:id="24935" w:author="Στάθης Καπ" w:date="2023-03-03T04:01:00Z"/>
                <w:rFonts w:cstheme="minorHAnsi"/>
                <w:sz w:val="16"/>
                <w:szCs w:val="16"/>
              </w:rPr>
            </w:pPr>
            <w:ins w:id="24936" w:author="Στάθης Καπ" w:date="2023-03-03T06:23:00Z">
              <w:r>
                <w:rPr>
                  <w:rFonts w:ascii="Calibri" w:hAnsi="Calibri" w:cstheme="minorHAnsi"/>
                  <w:color w:val="000000"/>
                  <w:sz w:val="16"/>
                  <w:szCs w:val="16"/>
                </w:rPr>
                <w:t>6.83</w:t>
              </w:r>
            </w:ins>
          </w:p>
        </w:tc>
        <w:tc>
          <w:tcPr>
            <w:tcW w:w="543" w:type="dxa"/>
            <w:vAlign w:val="center"/>
            <w:tcPrChange w:id="24937" w:author="Στάθης Καπ" w:date="2023-03-03T06:27:00Z">
              <w:tcPr>
                <w:tcW w:w="543" w:type="dxa"/>
                <w:vAlign w:val="bottom"/>
              </w:tcPr>
            </w:tcPrChange>
          </w:tcPr>
          <w:p w14:paraId="0D6D8355" w14:textId="2FCA8345" w:rsidR="00C87CFE" w:rsidRPr="00CD1347" w:rsidRDefault="00C87CFE" w:rsidP="00C87CFE">
            <w:pPr>
              <w:jc w:val="center"/>
              <w:rPr>
                <w:ins w:id="24938" w:author="Στάθης Καπ" w:date="2023-03-03T04:01:00Z"/>
                <w:rFonts w:ascii="Calibri" w:hAnsi="Calibri" w:cs="Calibri"/>
                <w:color w:val="000000"/>
                <w:sz w:val="16"/>
                <w:szCs w:val="16"/>
              </w:rPr>
            </w:pPr>
            <w:ins w:id="24939" w:author="Στάθης Καπ" w:date="2023-03-03T06:23:00Z">
              <w:r>
                <w:rPr>
                  <w:rFonts w:ascii="Calibri" w:hAnsi="Calibri" w:cs="Calibri"/>
                  <w:color w:val="000000"/>
                  <w:sz w:val="16"/>
                  <w:szCs w:val="16"/>
                </w:rPr>
                <w:t>854</w:t>
              </w:r>
            </w:ins>
          </w:p>
        </w:tc>
        <w:tc>
          <w:tcPr>
            <w:tcW w:w="621" w:type="dxa"/>
            <w:vAlign w:val="center"/>
            <w:tcPrChange w:id="24940" w:author="Στάθης Καπ" w:date="2023-03-03T06:27:00Z">
              <w:tcPr>
                <w:tcW w:w="621" w:type="dxa"/>
                <w:vAlign w:val="bottom"/>
              </w:tcPr>
            </w:tcPrChange>
          </w:tcPr>
          <w:p w14:paraId="3D5411D8" w14:textId="26BF201F" w:rsidR="00C87CFE" w:rsidRPr="00CD1347" w:rsidRDefault="00C87CFE" w:rsidP="00C87CFE">
            <w:pPr>
              <w:jc w:val="center"/>
              <w:rPr>
                <w:ins w:id="24941" w:author="Στάθης Καπ" w:date="2023-03-03T04:01:00Z"/>
                <w:rFonts w:ascii="Calibri" w:hAnsi="Calibri" w:cs="Calibri"/>
                <w:color w:val="000000"/>
                <w:sz w:val="16"/>
                <w:szCs w:val="16"/>
              </w:rPr>
            </w:pPr>
            <w:ins w:id="24942" w:author="Στάθης Καπ" w:date="2023-03-03T06:23:00Z">
              <w:r>
                <w:rPr>
                  <w:rFonts w:ascii="Calibri" w:hAnsi="Calibri" w:cs="Calibri"/>
                  <w:color w:val="000000"/>
                  <w:sz w:val="16"/>
                  <w:szCs w:val="16"/>
                </w:rPr>
                <w:t>0.408</w:t>
              </w:r>
            </w:ins>
          </w:p>
        </w:tc>
        <w:tc>
          <w:tcPr>
            <w:tcW w:w="669" w:type="dxa"/>
            <w:vAlign w:val="center"/>
            <w:tcPrChange w:id="24943" w:author="Στάθης Καπ" w:date="2023-03-03T06:27:00Z">
              <w:tcPr>
                <w:tcW w:w="669" w:type="dxa"/>
                <w:vAlign w:val="center"/>
              </w:tcPr>
            </w:tcPrChange>
          </w:tcPr>
          <w:p w14:paraId="5D3D6DA0" w14:textId="0D401A62" w:rsidR="00C87CFE" w:rsidRPr="00CD1347" w:rsidRDefault="00C87CFE" w:rsidP="00C87CFE">
            <w:pPr>
              <w:jc w:val="center"/>
              <w:rPr>
                <w:ins w:id="24944" w:author="Στάθης Καπ" w:date="2023-03-03T04:01:00Z"/>
                <w:rFonts w:cstheme="minorHAnsi"/>
                <w:sz w:val="16"/>
                <w:szCs w:val="16"/>
              </w:rPr>
            </w:pPr>
            <w:ins w:id="24945" w:author="Στάθης Καπ" w:date="2023-03-03T06:23:00Z">
              <w:r>
                <w:rPr>
                  <w:rFonts w:ascii="Calibri" w:hAnsi="Calibri" w:cstheme="minorHAnsi"/>
                  <w:color w:val="000000"/>
                  <w:sz w:val="16"/>
                  <w:szCs w:val="16"/>
                </w:rPr>
                <w:t>10.58</w:t>
              </w:r>
            </w:ins>
          </w:p>
        </w:tc>
        <w:tc>
          <w:tcPr>
            <w:tcW w:w="508" w:type="dxa"/>
            <w:vAlign w:val="center"/>
            <w:tcPrChange w:id="24946" w:author="Στάθης Καπ" w:date="2023-03-03T06:27:00Z">
              <w:tcPr>
                <w:tcW w:w="508" w:type="dxa"/>
                <w:vAlign w:val="bottom"/>
              </w:tcPr>
            </w:tcPrChange>
          </w:tcPr>
          <w:p w14:paraId="18A36B05" w14:textId="27351B2E" w:rsidR="00C87CFE" w:rsidRPr="00CD1347" w:rsidRDefault="00C87CFE" w:rsidP="00C87CFE">
            <w:pPr>
              <w:jc w:val="center"/>
              <w:rPr>
                <w:ins w:id="24947" w:author="Στάθης Καπ" w:date="2023-03-03T04:01:00Z"/>
                <w:rFonts w:ascii="Calibri" w:hAnsi="Calibri" w:cs="Calibri"/>
                <w:color w:val="000000"/>
                <w:sz w:val="16"/>
                <w:szCs w:val="16"/>
              </w:rPr>
            </w:pPr>
            <w:ins w:id="24948" w:author="Στάθης Καπ" w:date="2023-03-03T06:23:00Z">
              <w:r>
                <w:rPr>
                  <w:rFonts w:ascii="Calibri" w:hAnsi="Calibri" w:cs="Calibri"/>
                  <w:color w:val="000000"/>
                  <w:sz w:val="16"/>
                  <w:szCs w:val="16"/>
                </w:rPr>
                <w:t>806</w:t>
              </w:r>
            </w:ins>
          </w:p>
        </w:tc>
        <w:tc>
          <w:tcPr>
            <w:tcW w:w="541" w:type="dxa"/>
            <w:vAlign w:val="center"/>
            <w:tcPrChange w:id="24949" w:author="Στάθης Καπ" w:date="2023-03-03T06:27:00Z">
              <w:tcPr>
                <w:tcW w:w="541" w:type="dxa"/>
                <w:vAlign w:val="bottom"/>
              </w:tcPr>
            </w:tcPrChange>
          </w:tcPr>
          <w:p w14:paraId="504D54C4" w14:textId="7CE1E86A" w:rsidR="00C87CFE" w:rsidRPr="00CD1347" w:rsidRDefault="00C87CFE" w:rsidP="00C87CFE">
            <w:pPr>
              <w:jc w:val="center"/>
              <w:rPr>
                <w:ins w:id="24950" w:author="Στάθης Καπ" w:date="2023-03-03T04:01:00Z"/>
                <w:rFonts w:ascii="Calibri" w:hAnsi="Calibri" w:cs="Calibri"/>
                <w:color w:val="000000"/>
                <w:sz w:val="16"/>
                <w:szCs w:val="16"/>
              </w:rPr>
            </w:pPr>
            <w:ins w:id="24951" w:author="Στάθης Καπ" w:date="2023-03-03T06:23:00Z">
              <w:r>
                <w:rPr>
                  <w:rFonts w:ascii="Calibri" w:hAnsi="Calibri" w:cs="Calibri"/>
                  <w:color w:val="000000"/>
                  <w:sz w:val="16"/>
                  <w:szCs w:val="16"/>
                </w:rPr>
                <w:t>0.37</w:t>
              </w:r>
            </w:ins>
          </w:p>
        </w:tc>
        <w:tc>
          <w:tcPr>
            <w:tcW w:w="589" w:type="dxa"/>
            <w:vAlign w:val="center"/>
            <w:tcPrChange w:id="24952" w:author="Στάθης Καπ" w:date="2023-03-03T06:27:00Z">
              <w:tcPr>
                <w:tcW w:w="589" w:type="dxa"/>
                <w:vAlign w:val="center"/>
              </w:tcPr>
            </w:tcPrChange>
          </w:tcPr>
          <w:p w14:paraId="41B9B4A7" w14:textId="019E34C1" w:rsidR="00C87CFE" w:rsidRPr="00CD1347" w:rsidRDefault="00C87CFE" w:rsidP="00C87CFE">
            <w:pPr>
              <w:jc w:val="center"/>
              <w:rPr>
                <w:ins w:id="24953" w:author="Στάθης Καπ" w:date="2023-03-03T04:01:00Z"/>
                <w:rFonts w:cstheme="minorHAnsi"/>
                <w:sz w:val="16"/>
                <w:szCs w:val="16"/>
              </w:rPr>
            </w:pPr>
            <w:ins w:id="24954" w:author="Στάθης Καπ" w:date="2023-03-03T06:23:00Z">
              <w:r>
                <w:rPr>
                  <w:rFonts w:ascii="Calibri" w:hAnsi="Calibri" w:cstheme="minorHAnsi"/>
                  <w:color w:val="000000"/>
                  <w:sz w:val="16"/>
                  <w:szCs w:val="16"/>
                </w:rPr>
                <w:t>15.6</w:t>
              </w:r>
            </w:ins>
          </w:p>
        </w:tc>
        <w:tc>
          <w:tcPr>
            <w:tcW w:w="463" w:type="dxa"/>
            <w:vAlign w:val="center"/>
            <w:tcPrChange w:id="24955" w:author="Στάθης Καπ" w:date="2023-03-03T06:27:00Z">
              <w:tcPr>
                <w:tcW w:w="463" w:type="dxa"/>
                <w:vAlign w:val="bottom"/>
              </w:tcPr>
            </w:tcPrChange>
          </w:tcPr>
          <w:p w14:paraId="0C542F28" w14:textId="0534C0FF" w:rsidR="00C87CFE" w:rsidRPr="00CD1347" w:rsidRDefault="00C87CFE" w:rsidP="00C87CFE">
            <w:pPr>
              <w:jc w:val="center"/>
              <w:rPr>
                <w:ins w:id="24956" w:author="Στάθης Καπ" w:date="2023-03-03T04:01:00Z"/>
                <w:rFonts w:ascii="Calibri" w:hAnsi="Calibri" w:cs="Calibri"/>
                <w:color w:val="000000"/>
                <w:sz w:val="16"/>
                <w:szCs w:val="16"/>
              </w:rPr>
            </w:pPr>
            <w:ins w:id="24957" w:author="Στάθης Καπ" w:date="2023-03-03T06:23:00Z">
              <w:r>
                <w:rPr>
                  <w:rFonts w:ascii="Calibri" w:hAnsi="Calibri" w:cs="Calibri"/>
                  <w:color w:val="000000"/>
                  <w:sz w:val="16"/>
                  <w:szCs w:val="16"/>
                </w:rPr>
                <w:t>731</w:t>
              </w:r>
            </w:ins>
          </w:p>
        </w:tc>
        <w:tc>
          <w:tcPr>
            <w:tcW w:w="541" w:type="dxa"/>
            <w:vAlign w:val="center"/>
            <w:tcPrChange w:id="24958" w:author="Στάθης Καπ" w:date="2023-03-03T06:27:00Z">
              <w:tcPr>
                <w:tcW w:w="541" w:type="dxa"/>
                <w:vAlign w:val="bottom"/>
              </w:tcPr>
            </w:tcPrChange>
          </w:tcPr>
          <w:p w14:paraId="14A1C5C2" w14:textId="549AAF14" w:rsidR="00C87CFE" w:rsidRPr="00CD1347" w:rsidRDefault="00C87CFE" w:rsidP="00C87CFE">
            <w:pPr>
              <w:jc w:val="center"/>
              <w:rPr>
                <w:ins w:id="24959" w:author="Στάθης Καπ" w:date="2023-03-03T04:01:00Z"/>
                <w:rFonts w:ascii="Calibri" w:hAnsi="Calibri" w:cs="Calibri"/>
                <w:color w:val="000000"/>
                <w:sz w:val="16"/>
                <w:szCs w:val="16"/>
              </w:rPr>
            </w:pPr>
            <w:ins w:id="24960" w:author="Στάθης Καπ" w:date="2023-03-03T06:23:00Z">
              <w:r>
                <w:rPr>
                  <w:rFonts w:ascii="Calibri" w:hAnsi="Calibri" w:cs="Calibri"/>
                  <w:color w:val="000000"/>
                  <w:sz w:val="16"/>
                  <w:szCs w:val="16"/>
                </w:rPr>
                <w:t>0.334</w:t>
              </w:r>
            </w:ins>
          </w:p>
        </w:tc>
        <w:tc>
          <w:tcPr>
            <w:tcW w:w="589" w:type="dxa"/>
            <w:vAlign w:val="center"/>
            <w:tcPrChange w:id="24961" w:author="Στάθης Καπ" w:date="2023-03-03T06:27:00Z">
              <w:tcPr>
                <w:tcW w:w="589" w:type="dxa"/>
                <w:vAlign w:val="center"/>
              </w:tcPr>
            </w:tcPrChange>
          </w:tcPr>
          <w:p w14:paraId="1D2C6E1C" w14:textId="4D3B8282" w:rsidR="00C87CFE" w:rsidRPr="00CD1347" w:rsidRDefault="00C87CFE" w:rsidP="00C87CFE">
            <w:pPr>
              <w:jc w:val="center"/>
              <w:rPr>
                <w:ins w:id="24962" w:author="Στάθης Καπ" w:date="2023-03-03T04:01:00Z"/>
                <w:rFonts w:cstheme="minorHAnsi"/>
                <w:sz w:val="16"/>
                <w:szCs w:val="16"/>
              </w:rPr>
            </w:pPr>
            <w:ins w:id="24963" w:author="Στάθης Καπ" w:date="2023-03-03T06:23:00Z">
              <w:r>
                <w:rPr>
                  <w:rFonts w:ascii="Calibri" w:hAnsi="Calibri" w:cstheme="minorHAnsi"/>
                  <w:color w:val="000000"/>
                  <w:sz w:val="16"/>
                  <w:szCs w:val="16"/>
                </w:rPr>
                <w:t>23.46</w:t>
              </w:r>
            </w:ins>
          </w:p>
        </w:tc>
      </w:tr>
      <w:tr w:rsidR="00C87CFE" w:rsidRPr="00BB05AC" w14:paraId="04BBB212" w14:textId="77777777" w:rsidTr="00F03C40">
        <w:tblPrEx>
          <w:tblW w:w="0" w:type="auto"/>
          <w:tblBorders>
            <w:insideH w:val="none" w:sz="0" w:space="0" w:color="auto"/>
            <w:insideV w:val="none" w:sz="0" w:space="0" w:color="auto"/>
          </w:tblBorders>
          <w:tblCellMar>
            <w:left w:w="0" w:type="dxa"/>
            <w:right w:w="0" w:type="dxa"/>
          </w:tblCellMar>
          <w:tblPrExChange w:id="2496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965" w:author="Στάθης Καπ" w:date="2023-03-03T04:01:00Z"/>
        </w:trPr>
        <w:tc>
          <w:tcPr>
            <w:tcW w:w="515" w:type="dxa"/>
            <w:tcBorders>
              <w:top w:val="nil"/>
              <w:bottom w:val="nil"/>
              <w:right w:val="single" w:sz="4" w:space="0" w:color="auto"/>
            </w:tcBorders>
            <w:shd w:val="clear" w:color="auto" w:fill="E7E6E6" w:themeFill="background2"/>
            <w:vAlign w:val="bottom"/>
            <w:tcPrChange w:id="24966" w:author="Στάθης Καπ" w:date="2023-03-03T06:27:00Z">
              <w:tcPr>
                <w:tcW w:w="515" w:type="dxa"/>
                <w:vAlign w:val="bottom"/>
              </w:tcPr>
            </w:tcPrChange>
          </w:tcPr>
          <w:p w14:paraId="38E0C6AB" w14:textId="672D0250" w:rsidR="00C87CFE" w:rsidRPr="00CD1347" w:rsidRDefault="00C87CFE" w:rsidP="00C87CFE">
            <w:pPr>
              <w:jc w:val="center"/>
              <w:rPr>
                <w:ins w:id="24967" w:author="Στάθης Καπ" w:date="2023-03-03T04:01:00Z"/>
                <w:rFonts w:ascii="Calibri" w:hAnsi="Calibri" w:cs="Calibri"/>
                <w:color w:val="000000"/>
                <w:sz w:val="16"/>
                <w:szCs w:val="16"/>
              </w:rPr>
            </w:pPr>
            <w:ins w:id="24968" w:author="Στάθης Καπ" w:date="2023-03-03T04:08:00Z">
              <w:r w:rsidRPr="00CD1347">
                <w:rPr>
                  <w:rFonts w:ascii="Calibri" w:hAnsi="Calibri" w:cs="Calibri"/>
                  <w:color w:val="000000"/>
                  <w:sz w:val="16"/>
                  <w:szCs w:val="16"/>
                  <w:rPrChange w:id="24969" w:author="Στάθης Καπ" w:date="2023-03-03T04:10:00Z">
                    <w:rPr>
                      <w:rFonts w:ascii="Calibri" w:hAnsi="Calibri" w:cs="Calibri"/>
                      <w:color w:val="000000"/>
                      <w:sz w:val="18"/>
                      <w:szCs w:val="18"/>
                    </w:rPr>
                  </w:rPrChange>
                </w:rPr>
                <w:t>rc201</w:t>
              </w:r>
            </w:ins>
          </w:p>
        </w:tc>
        <w:tc>
          <w:tcPr>
            <w:tcW w:w="560" w:type="dxa"/>
            <w:tcBorders>
              <w:left w:val="single" w:sz="4" w:space="0" w:color="auto"/>
            </w:tcBorders>
            <w:vAlign w:val="center"/>
            <w:tcPrChange w:id="24970" w:author="Στάθης Καπ" w:date="2023-03-03T06:27:00Z">
              <w:tcPr>
                <w:tcW w:w="560" w:type="dxa"/>
              </w:tcPr>
            </w:tcPrChange>
          </w:tcPr>
          <w:p w14:paraId="22325D06" w14:textId="53AF0A61" w:rsidR="00C87CFE" w:rsidRPr="00CD1347" w:rsidRDefault="00C87CFE" w:rsidP="00C87CFE">
            <w:pPr>
              <w:jc w:val="center"/>
              <w:rPr>
                <w:ins w:id="24971" w:author="Στάθης Καπ" w:date="2023-03-03T04:01:00Z"/>
                <w:sz w:val="16"/>
                <w:szCs w:val="16"/>
              </w:rPr>
            </w:pPr>
            <w:ins w:id="24972" w:author="Στάθης Καπ" w:date="2023-03-03T06:23:00Z">
              <w:r>
                <w:rPr>
                  <w:rFonts w:ascii="Calibri" w:hAnsi="Calibri" w:cs="Calibri"/>
                  <w:color w:val="000000"/>
                  <w:sz w:val="16"/>
                  <w:szCs w:val="16"/>
                </w:rPr>
                <w:t>1724</w:t>
              </w:r>
            </w:ins>
          </w:p>
        </w:tc>
        <w:tc>
          <w:tcPr>
            <w:tcW w:w="855" w:type="dxa"/>
            <w:vAlign w:val="center"/>
            <w:tcPrChange w:id="24973" w:author="Στάθης Καπ" w:date="2023-03-03T06:27:00Z">
              <w:tcPr>
                <w:tcW w:w="855" w:type="dxa"/>
              </w:tcPr>
            </w:tcPrChange>
          </w:tcPr>
          <w:p w14:paraId="01276CED" w14:textId="6D11F911" w:rsidR="00C87CFE" w:rsidRPr="00CD1347" w:rsidRDefault="00C87CFE" w:rsidP="00C87CFE">
            <w:pPr>
              <w:jc w:val="center"/>
              <w:rPr>
                <w:ins w:id="24974" w:author="Στάθης Καπ" w:date="2023-03-03T04:01:00Z"/>
                <w:sz w:val="16"/>
                <w:szCs w:val="16"/>
              </w:rPr>
            </w:pPr>
            <w:ins w:id="24975" w:author="Στάθης Καπ" w:date="2023-03-03T06:23:00Z">
              <w:r>
                <w:rPr>
                  <w:rFonts w:ascii="Calibri" w:hAnsi="Calibri" w:cs="Calibri"/>
                  <w:color w:val="000000"/>
                  <w:sz w:val="16"/>
                  <w:szCs w:val="16"/>
                </w:rPr>
                <w:t>1724</w:t>
              </w:r>
            </w:ins>
          </w:p>
        </w:tc>
        <w:tc>
          <w:tcPr>
            <w:tcW w:w="544" w:type="dxa"/>
            <w:vAlign w:val="center"/>
            <w:tcPrChange w:id="24976" w:author="Στάθης Καπ" w:date="2023-03-03T06:27:00Z">
              <w:tcPr>
                <w:tcW w:w="544" w:type="dxa"/>
                <w:vAlign w:val="bottom"/>
              </w:tcPr>
            </w:tcPrChange>
          </w:tcPr>
          <w:p w14:paraId="608A66FC" w14:textId="6DBFB4E1" w:rsidR="00C87CFE" w:rsidRPr="00CD1347" w:rsidRDefault="00C87CFE" w:rsidP="00C87CFE">
            <w:pPr>
              <w:jc w:val="center"/>
              <w:rPr>
                <w:ins w:id="24977" w:author="Στάθης Καπ" w:date="2023-03-03T04:01:00Z"/>
                <w:rFonts w:ascii="Calibri" w:hAnsi="Calibri" w:cs="Calibri"/>
                <w:color w:val="000000"/>
                <w:sz w:val="16"/>
                <w:szCs w:val="16"/>
              </w:rPr>
            </w:pPr>
            <w:ins w:id="24978" w:author="Στάθης Καπ" w:date="2023-03-03T06:23:00Z">
              <w:r>
                <w:rPr>
                  <w:rFonts w:ascii="Calibri" w:hAnsi="Calibri" w:cs="Calibri"/>
                  <w:color w:val="000000"/>
                  <w:sz w:val="16"/>
                  <w:szCs w:val="16"/>
                </w:rPr>
                <w:t>1724</w:t>
              </w:r>
            </w:ins>
          </w:p>
        </w:tc>
        <w:tc>
          <w:tcPr>
            <w:tcW w:w="621" w:type="dxa"/>
            <w:vAlign w:val="center"/>
            <w:tcPrChange w:id="24979" w:author="Στάθης Καπ" w:date="2023-03-03T06:27:00Z">
              <w:tcPr>
                <w:tcW w:w="621" w:type="dxa"/>
                <w:vAlign w:val="bottom"/>
              </w:tcPr>
            </w:tcPrChange>
          </w:tcPr>
          <w:p w14:paraId="389DB5CE" w14:textId="6762F966" w:rsidR="00C87CFE" w:rsidRPr="00CD1347" w:rsidRDefault="00C87CFE" w:rsidP="00C87CFE">
            <w:pPr>
              <w:jc w:val="center"/>
              <w:rPr>
                <w:ins w:id="24980" w:author="Στάθης Καπ" w:date="2023-03-03T04:01:00Z"/>
                <w:rFonts w:ascii="Calibri" w:hAnsi="Calibri" w:cs="Calibri"/>
                <w:color w:val="000000"/>
                <w:sz w:val="16"/>
                <w:szCs w:val="16"/>
              </w:rPr>
            </w:pPr>
            <w:ins w:id="24981" w:author="Στάθης Καπ" w:date="2023-03-03T06:23:00Z">
              <w:r>
                <w:rPr>
                  <w:rFonts w:ascii="Calibri" w:hAnsi="Calibri" w:cs="Calibri"/>
                  <w:color w:val="000000"/>
                  <w:sz w:val="16"/>
                  <w:szCs w:val="16"/>
                </w:rPr>
                <w:t>0.576</w:t>
              </w:r>
            </w:ins>
          </w:p>
        </w:tc>
        <w:tc>
          <w:tcPr>
            <w:tcW w:w="669" w:type="dxa"/>
            <w:vAlign w:val="center"/>
            <w:tcPrChange w:id="24982" w:author="Στάθης Καπ" w:date="2023-03-03T06:27:00Z">
              <w:tcPr>
                <w:tcW w:w="669" w:type="dxa"/>
                <w:vAlign w:val="center"/>
              </w:tcPr>
            </w:tcPrChange>
          </w:tcPr>
          <w:p w14:paraId="15546021" w14:textId="5B06B6C3" w:rsidR="00C87CFE" w:rsidRPr="00CD1347" w:rsidRDefault="00C87CFE" w:rsidP="00C87CFE">
            <w:pPr>
              <w:jc w:val="center"/>
              <w:rPr>
                <w:ins w:id="24983" w:author="Στάθης Καπ" w:date="2023-03-03T04:01:00Z"/>
                <w:rFonts w:cstheme="minorHAnsi"/>
                <w:sz w:val="16"/>
                <w:szCs w:val="16"/>
              </w:rPr>
            </w:pPr>
            <w:ins w:id="24984" w:author="Στάθης Καπ" w:date="2023-03-03T06:23:00Z">
              <w:r>
                <w:rPr>
                  <w:rFonts w:ascii="Calibri" w:hAnsi="Calibri" w:cstheme="minorHAnsi"/>
                  <w:color w:val="000000"/>
                  <w:sz w:val="16"/>
                  <w:szCs w:val="16"/>
                </w:rPr>
                <w:t>0</w:t>
              </w:r>
            </w:ins>
          </w:p>
        </w:tc>
        <w:tc>
          <w:tcPr>
            <w:tcW w:w="543" w:type="dxa"/>
            <w:vAlign w:val="center"/>
            <w:tcPrChange w:id="24985" w:author="Στάθης Καπ" w:date="2023-03-03T06:27:00Z">
              <w:tcPr>
                <w:tcW w:w="543" w:type="dxa"/>
                <w:vAlign w:val="bottom"/>
              </w:tcPr>
            </w:tcPrChange>
          </w:tcPr>
          <w:p w14:paraId="60F87F9E" w14:textId="72534BA0" w:rsidR="00C87CFE" w:rsidRPr="00CD1347" w:rsidRDefault="00C87CFE" w:rsidP="00C87CFE">
            <w:pPr>
              <w:jc w:val="center"/>
              <w:rPr>
                <w:ins w:id="24986" w:author="Στάθης Καπ" w:date="2023-03-03T04:01:00Z"/>
                <w:rFonts w:ascii="Calibri" w:hAnsi="Calibri" w:cs="Calibri"/>
                <w:color w:val="000000"/>
                <w:sz w:val="16"/>
                <w:szCs w:val="16"/>
              </w:rPr>
            </w:pPr>
            <w:ins w:id="24987" w:author="Στάθης Καπ" w:date="2023-03-03T06:23:00Z">
              <w:r>
                <w:rPr>
                  <w:rFonts w:ascii="Calibri" w:hAnsi="Calibri" w:cs="Calibri"/>
                  <w:color w:val="000000"/>
                  <w:sz w:val="16"/>
                  <w:szCs w:val="16"/>
                </w:rPr>
                <w:t>1709</w:t>
              </w:r>
            </w:ins>
          </w:p>
        </w:tc>
        <w:tc>
          <w:tcPr>
            <w:tcW w:w="621" w:type="dxa"/>
            <w:vAlign w:val="center"/>
            <w:tcPrChange w:id="24988" w:author="Στάθης Καπ" w:date="2023-03-03T06:27:00Z">
              <w:tcPr>
                <w:tcW w:w="621" w:type="dxa"/>
                <w:vAlign w:val="bottom"/>
              </w:tcPr>
            </w:tcPrChange>
          </w:tcPr>
          <w:p w14:paraId="3844C1FE" w14:textId="29CE0FAF" w:rsidR="00C87CFE" w:rsidRPr="00CD1347" w:rsidRDefault="00C87CFE" w:rsidP="00C87CFE">
            <w:pPr>
              <w:jc w:val="center"/>
              <w:rPr>
                <w:ins w:id="24989" w:author="Στάθης Καπ" w:date="2023-03-03T04:01:00Z"/>
                <w:rFonts w:ascii="Calibri" w:hAnsi="Calibri" w:cs="Calibri"/>
                <w:color w:val="000000"/>
                <w:sz w:val="16"/>
                <w:szCs w:val="16"/>
              </w:rPr>
            </w:pPr>
            <w:ins w:id="24990" w:author="Στάθης Καπ" w:date="2023-03-03T06:23:00Z">
              <w:r>
                <w:rPr>
                  <w:rFonts w:ascii="Calibri" w:hAnsi="Calibri" w:cs="Calibri"/>
                  <w:color w:val="000000"/>
                  <w:sz w:val="16"/>
                  <w:szCs w:val="16"/>
                </w:rPr>
                <w:t>0.218</w:t>
              </w:r>
            </w:ins>
          </w:p>
        </w:tc>
        <w:tc>
          <w:tcPr>
            <w:tcW w:w="669" w:type="dxa"/>
            <w:vAlign w:val="center"/>
            <w:tcPrChange w:id="24991" w:author="Στάθης Καπ" w:date="2023-03-03T06:27:00Z">
              <w:tcPr>
                <w:tcW w:w="669" w:type="dxa"/>
                <w:vAlign w:val="center"/>
              </w:tcPr>
            </w:tcPrChange>
          </w:tcPr>
          <w:p w14:paraId="40D2EED6" w14:textId="613C6D76" w:rsidR="00C87CFE" w:rsidRPr="00CD1347" w:rsidRDefault="00C87CFE" w:rsidP="00C87CFE">
            <w:pPr>
              <w:jc w:val="center"/>
              <w:rPr>
                <w:ins w:id="24992" w:author="Στάθης Καπ" w:date="2023-03-03T04:01:00Z"/>
                <w:rFonts w:cstheme="minorHAnsi"/>
                <w:sz w:val="16"/>
                <w:szCs w:val="16"/>
              </w:rPr>
            </w:pPr>
            <w:ins w:id="24993" w:author="Στάθης Καπ" w:date="2023-03-03T06:23:00Z">
              <w:r>
                <w:rPr>
                  <w:rFonts w:ascii="Calibri" w:hAnsi="Calibri" w:cstheme="minorHAnsi"/>
                  <w:color w:val="000000"/>
                  <w:sz w:val="16"/>
                  <w:szCs w:val="16"/>
                </w:rPr>
                <w:t>0.87</w:t>
              </w:r>
            </w:ins>
          </w:p>
        </w:tc>
        <w:tc>
          <w:tcPr>
            <w:tcW w:w="508" w:type="dxa"/>
            <w:vAlign w:val="center"/>
            <w:tcPrChange w:id="24994" w:author="Στάθης Καπ" w:date="2023-03-03T06:27:00Z">
              <w:tcPr>
                <w:tcW w:w="508" w:type="dxa"/>
                <w:vAlign w:val="bottom"/>
              </w:tcPr>
            </w:tcPrChange>
          </w:tcPr>
          <w:p w14:paraId="77215F1B" w14:textId="48CDD6B2" w:rsidR="00C87CFE" w:rsidRPr="00CD1347" w:rsidRDefault="00C87CFE" w:rsidP="00C87CFE">
            <w:pPr>
              <w:jc w:val="center"/>
              <w:rPr>
                <w:ins w:id="24995" w:author="Στάθης Καπ" w:date="2023-03-03T04:01:00Z"/>
                <w:rFonts w:ascii="Calibri" w:hAnsi="Calibri" w:cs="Calibri"/>
                <w:color w:val="000000"/>
                <w:sz w:val="16"/>
                <w:szCs w:val="16"/>
              </w:rPr>
            </w:pPr>
            <w:ins w:id="24996" w:author="Στάθης Καπ" w:date="2023-03-03T06:23:00Z">
              <w:r>
                <w:rPr>
                  <w:rFonts w:ascii="Calibri" w:hAnsi="Calibri" w:cs="Calibri"/>
                  <w:color w:val="000000"/>
                  <w:sz w:val="16"/>
                  <w:szCs w:val="16"/>
                </w:rPr>
                <w:t>1706</w:t>
              </w:r>
            </w:ins>
          </w:p>
        </w:tc>
        <w:tc>
          <w:tcPr>
            <w:tcW w:w="541" w:type="dxa"/>
            <w:vAlign w:val="center"/>
            <w:tcPrChange w:id="24997" w:author="Στάθης Καπ" w:date="2023-03-03T06:27:00Z">
              <w:tcPr>
                <w:tcW w:w="541" w:type="dxa"/>
                <w:vAlign w:val="bottom"/>
              </w:tcPr>
            </w:tcPrChange>
          </w:tcPr>
          <w:p w14:paraId="564A8711" w14:textId="213FD76F" w:rsidR="00C87CFE" w:rsidRPr="00CD1347" w:rsidRDefault="00C87CFE" w:rsidP="00C87CFE">
            <w:pPr>
              <w:jc w:val="center"/>
              <w:rPr>
                <w:ins w:id="24998" w:author="Στάθης Καπ" w:date="2023-03-03T04:01:00Z"/>
                <w:rFonts w:ascii="Calibri" w:hAnsi="Calibri" w:cs="Calibri"/>
                <w:color w:val="000000"/>
                <w:sz w:val="16"/>
                <w:szCs w:val="16"/>
              </w:rPr>
            </w:pPr>
            <w:ins w:id="24999" w:author="Στάθης Καπ" w:date="2023-03-03T06:23:00Z">
              <w:r>
                <w:rPr>
                  <w:rFonts w:ascii="Calibri" w:hAnsi="Calibri" w:cs="Calibri"/>
                  <w:color w:val="000000"/>
                  <w:sz w:val="16"/>
                  <w:szCs w:val="16"/>
                </w:rPr>
                <w:t>0.275</w:t>
              </w:r>
            </w:ins>
          </w:p>
        </w:tc>
        <w:tc>
          <w:tcPr>
            <w:tcW w:w="589" w:type="dxa"/>
            <w:vAlign w:val="center"/>
            <w:tcPrChange w:id="25000" w:author="Στάθης Καπ" w:date="2023-03-03T06:27:00Z">
              <w:tcPr>
                <w:tcW w:w="589" w:type="dxa"/>
                <w:vAlign w:val="center"/>
              </w:tcPr>
            </w:tcPrChange>
          </w:tcPr>
          <w:p w14:paraId="042C858D" w14:textId="29388089" w:rsidR="00C87CFE" w:rsidRPr="00CD1347" w:rsidRDefault="00C87CFE" w:rsidP="00C87CFE">
            <w:pPr>
              <w:jc w:val="center"/>
              <w:rPr>
                <w:ins w:id="25001" w:author="Στάθης Καπ" w:date="2023-03-03T04:01:00Z"/>
                <w:rFonts w:cstheme="minorHAnsi"/>
                <w:sz w:val="16"/>
                <w:szCs w:val="16"/>
              </w:rPr>
            </w:pPr>
            <w:ins w:id="25002" w:author="Στάθης Καπ" w:date="2023-03-03T06:23:00Z">
              <w:r>
                <w:rPr>
                  <w:rFonts w:ascii="Calibri" w:hAnsi="Calibri" w:cstheme="minorHAnsi"/>
                  <w:color w:val="000000"/>
                  <w:sz w:val="16"/>
                  <w:szCs w:val="16"/>
                </w:rPr>
                <w:t>1.04</w:t>
              </w:r>
            </w:ins>
          </w:p>
        </w:tc>
        <w:tc>
          <w:tcPr>
            <w:tcW w:w="463" w:type="dxa"/>
            <w:vAlign w:val="center"/>
            <w:tcPrChange w:id="25003" w:author="Στάθης Καπ" w:date="2023-03-03T06:27:00Z">
              <w:tcPr>
                <w:tcW w:w="463" w:type="dxa"/>
                <w:vAlign w:val="bottom"/>
              </w:tcPr>
            </w:tcPrChange>
          </w:tcPr>
          <w:p w14:paraId="3B0C14B1" w14:textId="7E2253DE" w:rsidR="00C87CFE" w:rsidRPr="00CD1347" w:rsidRDefault="00C87CFE" w:rsidP="00C87CFE">
            <w:pPr>
              <w:jc w:val="center"/>
              <w:rPr>
                <w:ins w:id="25004" w:author="Στάθης Καπ" w:date="2023-03-03T04:01:00Z"/>
                <w:rFonts w:ascii="Calibri" w:hAnsi="Calibri" w:cs="Calibri"/>
                <w:color w:val="000000"/>
                <w:sz w:val="16"/>
                <w:szCs w:val="16"/>
              </w:rPr>
            </w:pPr>
            <w:ins w:id="25005" w:author="Στάθης Καπ" w:date="2023-03-03T06:23:00Z">
              <w:r>
                <w:rPr>
                  <w:rFonts w:ascii="Calibri" w:hAnsi="Calibri" w:cs="Calibri"/>
                  <w:color w:val="000000"/>
                  <w:sz w:val="16"/>
                  <w:szCs w:val="16"/>
                </w:rPr>
                <w:t>1675</w:t>
              </w:r>
            </w:ins>
          </w:p>
        </w:tc>
        <w:tc>
          <w:tcPr>
            <w:tcW w:w="541" w:type="dxa"/>
            <w:vAlign w:val="center"/>
            <w:tcPrChange w:id="25006" w:author="Στάθης Καπ" w:date="2023-03-03T06:27:00Z">
              <w:tcPr>
                <w:tcW w:w="541" w:type="dxa"/>
                <w:vAlign w:val="bottom"/>
              </w:tcPr>
            </w:tcPrChange>
          </w:tcPr>
          <w:p w14:paraId="5982930E" w14:textId="24DE6C7F" w:rsidR="00C87CFE" w:rsidRPr="00CD1347" w:rsidRDefault="00C87CFE" w:rsidP="00C87CFE">
            <w:pPr>
              <w:jc w:val="center"/>
              <w:rPr>
                <w:ins w:id="25007" w:author="Στάθης Καπ" w:date="2023-03-03T04:01:00Z"/>
                <w:rFonts w:ascii="Calibri" w:hAnsi="Calibri" w:cs="Calibri"/>
                <w:color w:val="000000"/>
                <w:sz w:val="16"/>
                <w:szCs w:val="16"/>
              </w:rPr>
            </w:pPr>
            <w:ins w:id="25008" w:author="Στάθης Καπ" w:date="2023-03-03T06:23:00Z">
              <w:r>
                <w:rPr>
                  <w:rFonts w:ascii="Calibri" w:hAnsi="Calibri" w:cs="Calibri"/>
                  <w:color w:val="000000"/>
                  <w:sz w:val="16"/>
                  <w:szCs w:val="16"/>
                </w:rPr>
                <w:t>0.21</w:t>
              </w:r>
            </w:ins>
          </w:p>
        </w:tc>
        <w:tc>
          <w:tcPr>
            <w:tcW w:w="589" w:type="dxa"/>
            <w:vAlign w:val="center"/>
            <w:tcPrChange w:id="25009" w:author="Στάθης Καπ" w:date="2023-03-03T06:27:00Z">
              <w:tcPr>
                <w:tcW w:w="589" w:type="dxa"/>
                <w:vAlign w:val="center"/>
              </w:tcPr>
            </w:tcPrChange>
          </w:tcPr>
          <w:p w14:paraId="0150683E" w14:textId="03F51AE8" w:rsidR="00C87CFE" w:rsidRPr="00CD1347" w:rsidRDefault="00C87CFE" w:rsidP="00C87CFE">
            <w:pPr>
              <w:jc w:val="center"/>
              <w:rPr>
                <w:ins w:id="25010" w:author="Στάθης Καπ" w:date="2023-03-03T04:01:00Z"/>
                <w:rFonts w:cstheme="minorHAnsi"/>
                <w:sz w:val="16"/>
                <w:szCs w:val="16"/>
              </w:rPr>
            </w:pPr>
            <w:ins w:id="25011" w:author="Στάθης Καπ" w:date="2023-03-03T06:23:00Z">
              <w:r>
                <w:rPr>
                  <w:rFonts w:ascii="Calibri" w:hAnsi="Calibri" w:cstheme="minorHAnsi"/>
                  <w:color w:val="000000"/>
                  <w:sz w:val="16"/>
                  <w:szCs w:val="16"/>
                </w:rPr>
                <w:t>2.84</w:t>
              </w:r>
            </w:ins>
          </w:p>
        </w:tc>
      </w:tr>
      <w:tr w:rsidR="00C87CFE" w:rsidRPr="00BB05AC" w14:paraId="6C8E75C5" w14:textId="77777777" w:rsidTr="00F03C40">
        <w:tblPrEx>
          <w:tblW w:w="0" w:type="auto"/>
          <w:tblBorders>
            <w:insideH w:val="none" w:sz="0" w:space="0" w:color="auto"/>
            <w:insideV w:val="none" w:sz="0" w:space="0" w:color="auto"/>
          </w:tblBorders>
          <w:tblCellMar>
            <w:left w:w="0" w:type="dxa"/>
            <w:right w:w="0" w:type="dxa"/>
          </w:tblCellMar>
          <w:tblPrExChange w:id="2501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013" w:author="Στάθης Καπ" w:date="2023-03-03T04:01:00Z"/>
        </w:trPr>
        <w:tc>
          <w:tcPr>
            <w:tcW w:w="515" w:type="dxa"/>
            <w:tcBorders>
              <w:top w:val="nil"/>
              <w:bottom w:val="nil"/>
              <w:right w:val="single" w:sz="4" w:space="0" w:color="auto"/>
            </w:tcBorders>
            <w:shd w:val="clear" w:color="auto" w:fill="E7E6E6" w:themeFill="background2"/>
            <w:vAlign w:val="bottom"/>
            <w:tcPrChange w:id="25014" w:author="Στάθης Καπ" w:date="2023-03-03T06:27:00Z">
              <w:tcPr>
                <w:tcW w:w="515" w:type="dxa"/>
                <w:vAlign w:val="bottom"/>
              </w:tcPr>
            </w:tcPrChange>
          </w:tcPr>
          <w:p w14:paraId="2FAB2213" w14:textId="1FAD3AD8" w:rsidR="00C87CFE" w:rsidRPr="00CD1347" w:rsidRDefault="00C87CFE" w:rsidP="00C87CFE">
            <w:pPr>
              <w:jc w:val="center"/>
              <w:rPr>
                <w:ins w:id="25015" w:author="Στάθης Καπ" w:date="2023-03-03T04:01:00Z"/>
                <w:rFonts w:ascii="Calibri" w:hAnsi="Calibri" w:cs="Calibri"/>
                <w:color w:val="000000"/>
                <w:sz w:val="16"/>
                <w:szCs w:val="16"/>
              </w:rPr>
            </w:pPr>
            <w:ins w:id="25016" w:author="Στάθης Καπ" w:date="2023-03-03T04:08:00Z">
              <w:r w:rsidRPr="00CD1347">
                <w:rPr>
                  <w:rFonts w:ascii="Calibri" w:hAnsi="Calibri" w:cs="Calibri"/>
                  <w:color w:val="000000"/>
                  <w:sz w:val="16"/>
                  <w:szCs w:val="16"/>
                  <w:rPrChange w:id="25017" w:author="Στάθης Καπ" w:date="2023-03-03T04:10:00Z">
                    <w:rPr>
                      <w:rFonts w:ascii="Calibri" w:hAnsi="Calibri" w:cs="Calibri"/>
                      <w:color w:val="000000"/>
                      <w:sz w:val="18"/>
                      <w:szCs w:val="18"/>
                    </w:rPr>
                  </w:rPrChange>
                </w:rPr>
                <w:t>rc202</w:t>
              </w:r>
            </w:ins>
          </w:p>
        </w:tc>
        <w:tc>
          <w:tcPr>
            <w:tcW w:w="560" w:type="dxa"/>
            <w:tcBorders>
              <w:left w:val="single" w:sz="4" w:space="0" w:color="auto"/>
            </w:tcBorders>
            <w:vAlign w:val="center"/>
            <w:tcPrChange w:id="25018" w:author="Στάθης Καπ" w:date="2023-03-03T06:27:00Z">
              <w:tcPr>
                <w:tcW w:w="560" w:type="dxa"/>
              </w:tcPr>
            </w:tcPrChange>
          </w:tcPr>
          <w:p w14:paraId="53470774" w14:textId="7EA9B2A4" w:rsidR="00C87CFE" w:rsidRPr="00CD1347" w:rsidRDefault="00C87CFE" w:rsidP="00C87CFE">
            <w:pPr>
              <w:jc w:val="center"/>
              <w:rPr>
                <w:ins w:id="25019" w:author="Στάθης Καπ" w:date="2023-03-03T04:01:00Z"/>
                <w:sz w:val="16"/>
                <w:szCs w:val="16"/>
              </w:rPr>
            </w:pPr>
            <w:ins w:id="25020" w:author="Στάθης Καπ" w:date="2023-03-03T06:23:00Z">
              <w:r>
                <w:rPr>
                  <w:rFonts w:ascii="Calibri" w:hAnsi="Calibri" w:cs="Calibri"/>
                  <w:color w:val="000000"/>
                  <w:sz w:val="16"/>
                  <w:szCs w:val="16"/>
                </w:rPr>
                <w:t>1724</w:t>
              </w:r>
            </w:ins>
          </w:p>
        </w:tc>
        <w:tc>
          <w:tcPr>
            <w:tcW w:w="855" w:type="dxa"/>
            <w:vAlign w:val="center"/>
            <w:tcPrChange w:id="25021" w:author="Στάθης Καπ" w:date="2023-03-03T06:27:00Z">
              <w:tcPr>
                <w:tcW w:w="855" w:type="dxa"/>
              </w:tcPr>
            </w:tcPrChange>
          </w:tcPr>
          <w:p w14:paraId="66F5D1CE" w14:textId="16FEDFC0" w:rsidR="00C87CFE" w:rsidRPr="00CD1347" w:rsidRDefault="00C87CFE" w:rsidP="00C87CFE">
            <w:pPr>
              <w:jc w:val="center"/>
              <w:rPr>
                <w:ins w:id="25022" w:author="Στάθης Καπ" w:date="2023-03-03T04:01:00Z"/>
                <w:sz w:val="16"/>
                <w:szCs w:val="16"/>
              </w:rPr>
            </w:pPr>
            <w:ins w:id="25023" w:author="Στάθης Καπ" w:date="2023-03-03T06:23:00Z">
              <w:r>
                <w:rPr>
                  <w:rFonts w:ascii="Calibri" w:hAnsi="Calibri" w:cs="Calibri"/>
                  <w:color w:val="000000"/>
                  <w:sz w:val="16"/>
                  <w:szCs w:val="16"/>
                </w:rPr>
                <w:t>1724</w:t>
              </w:r>
            </w:ins>
          </w:p>
        </w:tc>
        <w:tc>
          <w:tcPr>
            <w:tcW w:w="544" w:type="dxa"/>
            <w:vAlign w:val="center"/>
            <w:tcPrChange w:id="25024" w:author="Στάθης Καπ" w:date="2023-03-03T06:27:00Z">
              <w:tcPr>
                <w:tcW w:w="544" w:type="dxa"/>
                <w:vAlign w:val="bottom"/>
              </w:tcPr>
            </w:tcPrChange>
          </w:tcPr>
          <w:p w14:paraId="7F7EBA20" w14:textId="39F3B938" w:rsidR="00C87CFE" w:rsidRPr="00CD1347" w:rsidRDefault="00C87CFE" w:rsidP="00C87CFE">
            <w:pPr>
              <w:jc w:val="center"/>
              <w:rPr>
                <w:ins w:id="25025" w:author="Στάθης Καπ" w:date="2023-03-03T04:01:00Z"/>
                <w:rFonts w:ascii="Calibri" w:hAnsi="Calibri" w:cs="Calibri"/>
                <w:color w:val="000000"/>
                <w:sz w:val="16"/>
                <w:szCs w:val="16"/>
              </w:rPr>
            </w:pPr>
            <w:ins w:id="25026" w:author="Στάθης Καπ" w:date="2023-03-03T06:23:00Z">
              <w:r>
                <w:rPr>
                  <w:rFonts w:ascii="Calibri" w:hAnsi="Calibri" w:cs="Calibri"/>
                  <w:color w:val="000000"/>
                  <w:sz w:val="16"/>
                  <w:szCs w:val="16"/>
                </w:rPr>
                <w:t>1724</w:t>
              </w:r>
            </w:ins>
          </w:p>
        </w:tc>
        <w:tc>
          <w:tcPr>
            <w:tcW w:w="621" w:type="dxa"/>
            <w:vAlign w:val="center"/>
            <w:tcPrChange w:id="25027" w:author="Στάθης Καπ" w:date="2023-03-03T06:27:00Z">
              <w:tcPr>
                <w:tcW w:w="621" w:type="dxa"/>
                <w:vAlign w:val="bottom"/>
              </w:tcPr>
            </w:tcPrChange>
          </w:tcPr>
          <w:p w14:paraId="3BB76C37" w14:textId="0E279850" w:rsidR="00C87CFE" w:rsidRPr="00CD1347" w:rsidRDefault="00C87CFE" w:rsidP="00C87CFE">
            <w:pPr>
              <w:jc w:val="center"/>
              <w:rPr>
                <w:ins w:id="25028" w:author="Στάθης Καπ" w:date="2023-03-03T04:01:00Z"/>
                <w:rFonts w:ascii="Calibri" w:hAnsi="Calibri" w:cs="Calibri"/>
                <w:color w:val="000000"/>
                <w:sz w:val="16"/>
                <w:szCs w:val="16"/>
              </w:rPr>
            </w:pPr>
            <w:ins w:id="25029" w:author="Στάθης Καπ" w:date="2023-03-03T06:23:00Z">
              <w:r>
                <w:rPr>
                  <w:rFonts w:ascii="Calibri" w:hAnsi="Calibri" w:cs="Calibri"/>
                  <w:color w:val="000000"/>
                  <w:sz w:val="16"/>
                  <w:szCs w:val="16"/>
                </w:rPr>
                <w:t>0.248</w:t>
              </w:r>
            </w:ins>
          </w:p>
        </w:tc>
        <w:tc>
          <w:tcPr>
            <w:tcW w:w="669" w:type="dxa"/>
            <w:vAlign w:val="center"/>
            <w:tcPrChange w:id="25030" w:author="Στάθης Καπ" w:date="2023-03-03T06:27:00Z">
              <w:tcPr>
                <w:tcW w:w="669" w:type="dxa"/>
                <w:vAlign w:val="center"/>
              </w:tcPr>
            </w:tcPrChange>
          </w:tcPr>
          <w:p w14:paraId="06BF46F0" w14:textId="200AEB2A" w:rsidR="00C87CFE" w:rsidRPr="00CD1347" w:rsidRDefault="00C87CFE" w:rsidP="00C87CFE">
            <w:pPr>
              <w:jc w:val="center"/>
              <w:rPr>
                <w:ins w:id="25031" w:author="Στάθης Καπ" w:date="2023-03-03T04:01:00Z"/>
                <w:rFonts w:cstheme="minorHAnsi"/>
                <w:sz w:val="16"/>
                <w:szCs w:val="16"/>
              </w:rPr>
            </w:pPr>
            <w:ins w:id="25032" w:author="Στάθης Καπ" w:date="2023-03-03T06:23:00Z">
              <w:r>
                <w:rPr>
                  <w:rFonts w:ascii="Calibri" w:hAnsi="Calibri" w:cstheme="minorHAnsi"/>
                  <w:color w:val="000000"/>
                  <w:sz w:val="16"/>
                  <w:szCs w:val="16"/>
                </w:rPr>
                <w:t>0</w:t>
              </w:r>
            </w:ins>
          </w:p>
        </w:tc>
        <w:tc>
          <w:tcPr>
            <w:tcW w:w="543" w:type="dxa"/>
            <w:vAlign w:val="center"/>
            <w:tcPrChange w:id="25033" w:author="Στάθης Καπ" w:date="2023-03-03T06:27:00Z">
              <w:tcPr>
                <w:tcW w:w="543" w:type="dxa"/>
                <w:vAlign w:val="bottom"/>
              </w:tcPr>
            </w:tcPrChange>
          </w:tcPr>
          <w:p w14:paraId="73110734" w14:textId="50A97D66" w:rsidR="00C87CFE" w:rsidRPr="00CD1347" w:rsidRDefault="00C87CFE" w:rsidP="00C87CFE">
            <w:pPr>
              <w:jc w:val="center"/>
              <w:rPr>
                <w:ins w:id="25034" w:author="Στάθης Καπ" w:date="2023-03-03T04:01:00Z"/>
                <w:rFonts w:ascii="Calibri" w:hAnsi="Calibri" w:cs="Calibri"/>
                <w:color w:val="000000"/>
                <w:sz w:val="16"/>
                <w:szCs w:val="16"/>
              </w:rPr>
            </w:pPr>
            <w:ins w:id="25035" w:author="Στάθης Καπ" w:date="2023-03-03T06:23:00Z">
              <w:r>
                <w:rPr>
                  <w:rFonts w:ascii="Calibri" w:hAnsi="Calibri" w:cs="Calibri"/>
                  <w:color w:val="000000"/>
                  <w:sz w:val="16"/>
                  <w:szCs w:val="16"/>
                </w:rPr>
                <w:t>1724</w:t>
              </w:r>
            </w:ins>
          </w:p>
        </w:tc>
        <w:tc>
          <w:tcPr>
            <w:tcW w:w="621" w:type="dxa"/>
            <w:vAlign w:val="center"/>
            <w:tcPrChange w:id="25036" w:author="Στάθης Καπ" w:date="2023-03-03T06:27:00Z">
              <w:tcPr>
                <w:tcW w:w="621" w:type="dxa"/>
                <w:vAlign w:val="bottom"/>
              </w:tcPr>
            </w:tcPrChange>
          </w:tcPr>
          <w:p w14:paraId="6F4E418F" w14:textId="5B091F47" w:rsidR="00C87CFE" w:rsidRPr="00CD1347" w:rsidRDefault="00C87CFE" w:rsidP="00C87CFE">
            <w:pPr>
              <w:jc w:val="center"/>
              <w:rPr>
                <w:ins w:id="25037" w:author="Στάθης Καπ" w:date="2023-03-03T04:01:00Z"/>
                <w:rFonts w:ascii="Calibri" w:hAnsi="Calibri" w:cs="Calibri"/>
                <w:color w:val="000000"/>
                <w:sz w:val="16"/>
                <w:szCs w:val="16"/>
              </w:rPr>
            </w:pPr>
            <w:ins w:id="25038" w:author="Στάθης Καπ" w:date="2023-03-03T06:23:00Z">
              <w:r>
                <w:rPr>
                  <w:rFonts w:ascii="Calibri" w:hAnsi="Calibri" w:cs="Calibri"/>
                  <w:color w:val="000000"/>
                  <w:sz w:val="16"/>
                  <w:szCs w:val="16"/>
                </w:rPr>
                <w:t>0.215</w:t>
              </w:r>
            </w:ins>
          </w:p>
        </w:tc>
        <w:tc>
          <w:tcPr>
            <w:tcW w:w="669" w:type="dxa"/>
            <w:vAlign w:val="center"/>
            <w:tcPrChange w:id="25039" w:author="Στάθης Καπ" w:date="2023-03-03T06:27:00Z">
              <w:tcPr>
                <w:tcW w:w="669" w:type="dxa"/>
                <w:vAlign w:val="center"/>
              </w:tcPr>
            </w:tcPrChange>
          </w:tcPr>
          <w:p w14:paraId="28360BE7" w14:textId="0801BA7E" w:rsidR="00C87CFE" w:rsidRPr="00CD1347" w:rsidRDefault="00C87CFE" w:rsidP="00C87CFE">
            <w:pPr>
              <w:jc w:val="center"/>
              <w:rPr>
                <w:ins w:id="25040" w:author="Στάθης Καπ" w:date="2023-03-03T04:01:00Z"/>
                <w:rFonts w:cstheme="minorHAnsi"/>
                <w:sz w:val="16"/>
                <w:szCs w:val="16"/>
              </w:rPr>
            </w:pPr>
            <w:ins w:id="25041" w:author="Στάθης Καπ" w:date="2023-03-03T06:23:00Z">
              <w:r>
                <w:rPr>
                  <w:rFonts w:ascii="Calibri" w:hAnsi="Calibri" w:cstheme="minorHAnsi"/>
                  <w:color w:val="000000"/>
                  <w:sz w:val="16"/>
                  <w:szCs w:val="16"/>
                </w:rPr>
                <w:t>0</w:t>
              </w:r>
            </w:ins>
          </w:p>
        </w:tc>
        <w:tc>
          <w:tcPr>
            <w:tcW w:w="508" w:type="dxa"/>
            <w:vAlign w:val="center"/>
            <w:tcPrChange w:id="25042" w:author="Στάθης Καπ" w:date="2023-03-03T06:27:00Z">
              <w:tcPr>
                <w:tcW w:w="508" w:type="dxa"/>
                <w:vAlign w:val="bottom"/>
              </w:tcPr>
            </w:tcPrChange>
          </w:tcPr>
          <w:p w14:paraId="3C73679F" w14:textId="7ABC7B08" w:rsidR="00C87CFE" w:rsidRPr="00CD1347" w:rsidRDefault="00C87CFE" w:rsidP="00C87CFE">
            <w:pPr>
              <w:jc w:val="center"/>
              <w:rPr>
                <w:ins w:id="25043" w:author="Στάθης Καπ" w:date="2023-03-03T04:01:00Z"/>
                <w:rFonts w:ascii="Calibri" w:hAnsi="Calibri" w:cs="Calibri"/>
                <w:color w:val="000000"/>
                <w:sz w:val="16"/>
                <w:szCs w:val="16"/>
              </w:rPr>
            </w:pPr>
            <w:ins w:id="25044" w:author="Στάθης Καπ" w:date="2023-03-03T06:23:00Z">
              <w:r>
                <w:rPr>
                  <w:rFonts w:ascii="Calibri" w:hAnsi="Calibri" w:cs="Calibri"/>
                  <w:color w:val="000000"/>
                  <w:sz w:val="16"/>
                  <w:szCs w:val="16"/>
                </w:rPr>
                <w:t>1724</w:t>
              </w:r>
            </w:ins>
          </w:p>
        </w:tc>
        <w:tc>
          <w:tcPr>
            <w:tcW w:w="541" w:type="dxa"/>
            <w:vAlign w:val="center"/>
            <w:tcPrChange w:id="25045" w:author="Στάθης Καπ" w:date="2023-03-03T06:27:00Z">
              <w:tcPr>
                <w:tcW w:w="541" w:type="dxa"/>
                <w:vAlign w:val="bottom"/>
              </w:tcPr>
            </w:tcPrChange>
          </w:tcPr>
          <w:p w14:paraId="325B1C46" w14:textId="53FEC4D9" w:rsidR="00C87CFE" w:rsidRPr="00CD1347" w:rsidRDefault="00C87CFE" w:rsidP="00C87CFE">
            <w:pPr>
              <w:jc w:val="center"/>
              <w:rPr>
                <w:ins w:id="25046" w:author="Στάθης Καπ" w:date="2023-03-03T04:01:00Z"/>
                <w:rFonts w:ascii="Calibri" w:hAnsi="Calibri" w:cs="Calibri"/>
                <w:color w:val="000000"/>
                <w:sz w:val="16"/>
                <w:szCs w:val="16"/>
              </w:rPr>
            </w:pPr>
            <w:ins w:id="25047" w:author="Στάθης Καπ" w:date="2023-03-03T06:23:00Z">
              <w:r>
                <w:rPr>
                  <w:rFonts w:ascii="Calibri" w:hAnsi="Calibri" w:cs="Calibri"/>
                  <w:color w:val="000000"/>
                  <w:sz w:val="16"/>
                  <w:szCs w:val="16"/>
                </w:rPr>
                <w:t>0.208</w:t>
              </w:r>
            </w:ins>
          </w:p>
        </w:tc>
        <w:tc>
          <w:tcPr>
            <w:tcW w:w="589" w:type="dxa"/>
            <w:vAlign w:val="center"/>
            <w:tcPrChange w:id="25048" w:author="Στάθης Καπ" w:date="2023-03-03T06:27:00Z">
              <w:tcPr>
                <w:tcW w:w="589" w:type="dxa"/>
                <w:vAlign w:val="center"/>
              </w:tcPr>
            </w:tcPrChange>
          </w:tcPr>
          <w:p w14:paraId="6C587747" w14:textId="6FD29464" w:rsidR="00C87CFE" w:rsidRPr="00CD1347" w:rsidRDefault="00C87CFE" w:rsidP="00C87CFE">
            <w:pPr>
              <w:jc w:val="center"/>
              <w:rPr>
                <w:ins w:id="25049" w:author="Στάθης Καπ" w:date="2023-03-03T04:01:00Z"/>
                <w:rFonts w:cstheme="minorHAnsi"/>
                <w:sz w:val="16"/>
                <w:szCs w:val="16"/>
              </w:rPr>
            </w:pPr>
            <w:ins w:id="25050" w:author="Στάθης Καπ" w:date="2023-03-03T06:23:00Z">
              <w:r>
                <w:rPr>
                  <w:rFonts w:ascii="Calibri" w:hAnsi="Calibri" w:cstheme="minorHAnsi"/>
                  <w:color w:val="000000"/>
                  <w:sz w:val="16"/>
                  <w:szCs w:val="16"/>
                </w:rPr>
                <w:t>0</w:t>
              </w:r>
            </w:ins>
          </w:p>
        </w:tc>
        <w:tc>
          <w:tcPr>
            <w:tcW w:w="463" w:type="dxa"/>
            <w:vAlign w:val="center"/>
            <w:tcPrChange w:id="25051" w:author="Στάθης Καπ" w:date="2023-03-03T06:27:00Z">
              <w:tcPr>
                <w:tcW w:w="463" w:type="dxa"/>
                <w:vAlign w:val="bottom"/>
              </w:tcPr>
            </w:tcPrChange>
          </w:tcPr>
          <w:p w14:paraId="18E4D46F" w14:textId="4B1A357B" w:rsidR="00C87CFE" w:rsidRPr="00CD1347" w:rsidRDefault="00C87CFE" w:rsidP="00C87CFE">
            <w:pPr>
              <w:jc w:val="center"/>
              <w:rPr>
                <w:ins w:id="25052" w:author="Στάθης Καπ" w:date="2023-03-03T04:01:00Z"/>
                <w:rFonts w:ascii="Calibri" w:hAnsi="Calibri" w:cs="Calibri"/>
                <w:color w:val="000000"/>
                <w:sz w:val="16"/>
                <w:szCs w:val="16"/>
              </w:rPr>
            </w:pPr>
            <w:ins w:id="25053" w:author="Στάθης Καπ" w:date="2023-03-03T06:23:00Z">
              <w:r>
                <w:rPr>
                  <w:rFonts w:ascii="Calibri" w:hAnsi="Calibri" w:cs="Calibri"/>
                  <w:color w:val="000000"/>
                  <w:sz w:val="16"/>
                  <w:szCs w:val="16"/>
                </w:rPr>
                <w:t>1719</w:t>
              </w:r>
            </w:ins>
          </w:p>
        </w:tc>
        <w:tc>
          <w:tcPr>
            <w:tcW w:w="541" w:type="dxa"/>
            <w:vAlign w:val="center"/>
            <w:tcPrChange w:id="25054" w:author="Στάθης Καπ" w:date="2023-03-03T06:27:00Z">
              <w:tcPr>
                <w:tcW w:w="541" w:type="dxa"/>
                <w:vAlign w:val="bottom"/>
              </w:tcPr>
            </w:tcPrChange>
          </w:tcPr>
          <w:p w14:paraId="1DB660B2" w14:textId="767DE45D" w:rsidR="00C87CFE" w:rsidRPr="00CD1347" w:rsidRDefault="00C87CFE" w:rsidP="00C87CFE">
            <w:pPr>
              <w:jc w:val="center"/>
              <w:rPr>
                <w:ins w:id="25055" w:author="Στάθης Καπ" w:date="2023-03-03T04:01:00Z"/>
                <w:rFonts w:ascii="Calibri" w:hAnsi="Calibri" w:cs="Calibri"/>
                <w:color w:val="000000"/>
                <w:sz w:val="16"/>
                <w:szCs w:val="16"/>
              </w:rPr>
            </w:pPr>
            <w:ins w:id="25056" w:author="Στάθης Καπ" w:date="2023-03-03T06:23:00Z">
              <w:r>
                <w:rPr>
                  <w:rFonts w:ascii="Calibri" w:hAnsi="Calibri" w:cs="Calibri"/>
                  <w:color w:val="000000"/>
                  <w:sz w:val="16"/>
                  <w:szCs w:val="16"/>
                </w:rPr>
                <w:t>0.181</w:t>
              </w:r>
            </w:ins>
          </w:p>
        </w:tc>
        <w:tc>
          <w:tcPr>
            <w:tcW w:w="589" w:type="dxa"/>
            <w:vAlign w:val="center"/>
            <w:tcPrChange w:id="25057" w:author="Στάθης Καπ" w:date="2023-03-03T06:27:00Z">
              <w:tcPr>
                <w:tcW w:w="589" w:type="dxa"/>
                <w:vAlign w:val="center"/>
              </w:tcPr>
            </w:tcPrChange>
          </w:tcPr>
          <w:p w14:paraId="78A8533E" w14:textId="56AECB2E" w:rsidR="00C87CFE" w:rsidRPr="00CD1347" w:rsidRDefault="00C87CFE" w:rsidP="00C87CFE">
            <w:pPr>
              <w:jc w:val="center"/>
              <w:rPr>
                <w:ins w:id="25058" w:author="Στάθης Καπ" w:date="2023-03-03T04:01:00Z"/>
                <w:rFonts w:cstheme="minorHAnsi"/>
                <w:sz w:val="16"/>
                <w:szCs w:val="16"/>
              </w:rPr>
            </w:pPr>
            <w:ins w:id="25059" w:author="Στάθης Καπ" w:date="2023-03-03T06:23:00Z">
              <w:r>
                <w:rPr>
                  <w:rFonts w:ascii="Calibri" w:hAnsi="Calibri" w:cstheme="minorHAnsi"/>
                  <w:color w:val="000000"/>
                  <w:sz w:val="16"/>
                  <w:szCs w:val="16"/>
                </w:rPr>
                <w:t>0.29</w:t>
              </w:r>
            </w:ins>
          </w:p>
        </w:tc>
      </w:tr>
      <w:tr w:rsidR="00C87CFE" w:rsidRPr="00BB05AC" w14:paraId="04503974" w14:textId="77777777" w:rsidTr="00F03C40">
        <w:tblPrEx>
          <w:tblW w:w="0" w:type="auto"/>
          <w:tblBorders>
            <w:insideH w:val="none" w:sz="0" w:space="0" w:color="auto"/>
            <w:insideV w:val="none" w:sz="0" w:space="0" w:color="auto"/>
          </w:tblBorders>
          <w:tblCellMar>
            <w:left w:w="0" w:type="dxa"/>
            <w:right w:w="0" w:type="dxa"/>
          </w:tblCellMar>
          <w:tblPrExChange w:id="2506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061" w:author="Στάθης Καπ" w:date="2023-03-03T04:01:00Z"/>
        </w:trPr>
        <w:tc>
          <w:tcPr>
            <w:tcW w:w="515" w:type="dxa"/>
            <w:tcBorders>
              <w:top w:val="nil"/>
              <w:bottom w:val="nil"/>
              <w:right w:val="single" w:sz="4" w:space="0" w:color="auto"/>
            </w:tcBorders>
            <w:shd w:val="clear" w:color="auto" w:fill="E7E6E6" w:themeFill="background2"/>
            <w:vAlign w:val="bottom"/>
            <w:tcPrChange w:id="25062" w:author="Στάθης Καπ" w:date="2023-03-03T06:27:00Z">
              <w:tcPr>
                <w:tcW w:w="515" w:type="dxa"/>
                <w:vAlign w:val="bottom"/>
              </w:tcPr>
            </w:tcPrChange>
          </w:tcPr>
          <w:p w14:paraId="3048F756" w14:textId="31EC8207" w:rsidR="00C87CFE" w:rsidRPr="00CD1347" w:rsidRDefault="00C87CFE" w:rsidP="00C87CFE">
            <w:pPr>
              <w:jc w:val="center"/>
              <w:rPr>
                <w:ins w:id="25063" w:author="Στάθης Καπ" w:date="2023-03-03T04:01:00Z"/>
                <w:rFonts w:ascii="Calibri" w:hAnsi="Calibri" w:cs="Calibri"/>
                <w:color w:val="000000"/>
                <w:sz w:val="16"/>
                <w:szCs w:val="16"/>
              </w:rPr>
            </w:pPr>
            <w:ins w:id="25064" w:author="Στάθης Καπ" w:date="2023-03-03T04:08:00Z">
              <w:r w:rsidRPr="00CD1347">
                <w:rPr>
                  <w:rFonts w:ascii="Calibri" w:hAnsi="Calibri" w:cs="Calibri"/>
                  <w:color w:val="000000"/>
                  <w:sz w:val="16"/>
                  <w:szCs w:val="16"/>
                  <w:rPrChange w:id="25065" w:author="Στάθης Καπ" w:date="2023-03-03T04:10:00Z">
                    <w:rPr>
                      <w:rFonts w:ascii="Calibri" w:hAnsi="Calibri" w:cs="Calibri"/>
                      <w:color w:val="000000"/>
                      <w:sz w:val="18"/>
                      <w:szCs w:val="18"/>
                    </w:rPr>
                  </w:rPrChange>
                </w:rPr>
                <w:t>rc203</w:t>
              </w:r>
            </w:ins>
          </w:p>
        </w:tc>
        <w:tc>
          <w:tcPr>
            <w:tcW w:w="560" w:type="dxa"/>
            <w:tcBorders>
              <w:left w:val="single" w:sz="4" w:space="0" w:color="auto"/>
            </w:tcBorders>
            <w:vAlign w:val="center"/>
            <w:tcPrChange w:id="25066" w:author="Στάθης Καπ" w:date="2023-03-03T06:27:00Z">
              <w:tcPr>
                <w:tcW w:w="560" w:type="dxa"/>
              </w:tcPr>
            </w:tcPrChange>
          </w:tcPr>
          <w:p w14:paraId="7A455FF3" w14:textId="70EBCCE4" w:rsidR="00C87CFE" w:rsidRPr="00CD1347" w:rsidRDefault="00C87CFE" w:rsidP="00C87CFE">
            <w:pPr>
              <w:jc w:val="center"/>
              <w:rPr>
                <w:ins w:id="25067" w:author="Στάθης Καπ" w:date="2023-03-03T04:01:00Z"/>
                <w:sz w:val="16"/>
                <w:szCs w:val="16"/>
              </w:rPr>
            </w:pPr>
            <w:ins w:id="25068" w:author="Στάθης Καπ" w:date="2023-03-03T06:23:00Z">
              <w:r>
                <w:rPr>
                  <w:rFonts w:ascii="Calibri" w:hAnsi="Calibri" w:cs="Calibri"/>
                  <w:color w:val="000000"/>
                  <w:sz w:val="16"/>
                  <w:szCs w:val="16"/>
                </w:rPr>
                <w:t>1724</w:t>
              </w:r>
            </w:ins>
          </w:p>
        </w:tc>
        <w:tc>
          <w:tcPr>
            <w:tcW w:w="855" w:type="dxa"/>
            <w:vAlign w:val="center"/>
            <w:tcPrChange w:id="25069" w:author="Στάθης Καπ" w:date="2023-03-03T06:27:00Z">
              <w:tcPr>
                <w:tcW w:w="855" w:type="dxa"/>
              </w:tcPr>
            </w:tcPrChange>
          </w:tcPr>
          <w:p w14:paraId="527EF8F1" w14:textId="6B9A2EF3" w:rsidR="00C87CFE" w:rsidRPr="00CD1347" w:rsidRDefault="00C87CFE" w:rsidP="00C87CFE">
            <w:pPr>
              <w:jc w:val="center"/>
              <w:rPr>
                <w:ins w:id="25070" w:author="Στάθης Καπ" w:date="2023-03-03T04:01:00Z"/>
                <w:sz w:val="16"/>
                <w:szCs w:val="16"/>
              </w:rPr>
            </w:pPr>
            <w:ins w:id="25071" w:author="Στάθης Καπ" w:date="2023-03-03T06:23:00Z">
              <w:r>
                <w:rPr>
                  <w:rFonts w:ascii="Calibri" w:hAnsi="Calibri" w:cs="Calibri"/>
                  <w:color w:val="000000"/>
                  <w:sz w:val="16"/>
                  <w:szCs w:val="16"/>
                </w:rPr>
                <w:t>1724</w:t>
              </w:r>
            </w:ins>
          </w:p>
        </w:tc>
        <w:tc>
          <w:tcPr>
            <w:tcW w:w="544" w:type="dxa"/>
            <w:vAlign w:val="center"/>
            <w:tcPrChange w:id="25072" w:author="Στάθης Καπ" w:date="2023-03-03T06:27:00Z">
              <w:tcPr>
                <w:tcW w:w="544" w:type="dxa"/>
                <w:vAlign w:val="bottom"/>
              </w:tcPr>
            </w:tcPrChange>
          </w:tcPr>
          <w:p w14:paraId="6C212591" w14:textId="6F077793" w:rsidR="00C87CFE" w:rsidRPr="00CD1347" w:rsidRDefault="00C87CFE" w:rsidP="00C87CFE">
            <w:pPr>
              <w:jc w:val="center"/>
              <w:rPr>
                <w:ins w:id="25073" w:author="Στάθης Καπ" w:date="2023-03-03T04:01:00Z"/>
                <w:rFonts w:ascii="Calibri" w:hAnsi="Calibri" w:cs="Calibri"/>
                <w:color w:val="000000"/>
                <w:sz w:val="16"/>
                <w:szCs w:val="16"/>
              </w:rPr>
            </w:pPr>
            <w:ins w:id="25074" w:author="Στάθης Καπ" w:date="2023-03-03T06:23:00Z">
              <w:r>
                <w:rPr>
                  <w:rFonts w:ascii="Calibri" w:hAnsi="Calibri" w:cs="Calibri"/>
                  <w:color w:val="000000"/>
                  <w:sz w:val="16"/>
                  <w:szCs w:val="16"/>
                </w:rPr>
                <w:t>1724</w:t>
              </w:r>
            </w:ins>
          </w:p>
        </w:tc>
        <w:tc>
          <w:tcPr>
            <w:tcW w:w="621" w:type="dxa"/>
            <w:vAlign w:val="center"/>
            <w:tcPrChange w:id="25075" w:author="Στάθης Καπ" w:date="2023-03-03T06:27:00Z">
              <w:tcPr>
                <w:tcW w:w="621" w:type="dxa"/>
                <w:vAlign w:val="bottom"/>
              </w:tcPr>
            </w:tcPrChange>
          </w:tcPr>
          <w:p w14:paraId="4EAB1AB8" w14:textId="21CD2F93" w:rsidR="00C87CFE" w:rsidRPr="00CD1347" w:rsidRDefault="00C87CFE" w:rsidP="00C87CFE">
            <w:pPr>
              <w:jc w:val="center"/>
              <w:rPr>
                <w:ins w:id="25076" w:author="Στάθης Καπ" w:date="2023-03-03T04:01:00Z"/>
                <w:rFonts w:ascii="Calibri" w:hAnsi="Calibri" w:cs="Calibri"/>
                <w:color w:val="000000"/>
                <w:sz w:val="16"/>
                <w:szCs w:val="16"/>
              </w:rPr>
            </w:pPr>
            <w:ins w:id="25077" w:author="Στάθης Καπ" w:date="2023-03-03T06:23:00Z">
              <w:r>
                <w:rPr>
                  <w:rFonts w:ascii="Calibri" w:hAnsi="Calibri" w:cs="Calibri"/>
                  <w:color w:val="000000"/>
                  <w:sz w:val="16"/>
                  <w:szCs w:val="16"/>
                </w:rPr>
                <w:t>0.145</w:t>
              </w:r>
            </w:ins>
          </w:p>
        </w:tc>
        <w:tc>
          <w:tcPr>
            <w:tcW w:w="669" w:type="dxa"/>
            <w:vAlign w:val="center"/>
            <w:tcPrChange w:id="25078" w:author="Στάθης Καπ" w:date="2023-03-03T06:27:00Z">
              <w:tcPr>
                <w:tcW w:w="669" w:type="dxa"/>
                <w:vAlign w:val="center"/>
              </w:tcPr>
            </w:tcPrChange>
          </w:tcPr>
          <w:p w14:paraId="152CE62E" w14:textId="57A6D54B" w:rsidR="00C87CFE" w:rsidRPr="00CD1347" w:rsidRDefault="00C87CFE" w:rsidP="00C87CFE">
            <w:pPr>
              <w:jc w:val="center"/>
              <w:rPr>
                <w:ins w:id="25079" w:author="Στάθης Καπ" w:date="2023-03-03T04:01:00Z"/>
                <w:rFonts w:cstheme="minorHAnsi"/>
                <w:sz w:val="16"/>
                <w:szCs w:val="16"/>
              </w:rPr>
            </w:pPr>
            <w:ins w:id="25080" w:author="Στάθης Καπ" w:date="2023-03-03T06:23:00Z">
              <w:r>
                <w:rPr>
                  <w:rFonts w:ascii="Calibri" w:hAnsi="Calibri" w:cstheme="minorHAnsi"/>
                  <w:color w:val="000000"/>
                  <w:sz w:val="16"/>
                  <w:szCs w:val="16"/>
                </w:rPr>
                <w:t>0</w:t>
              </w:r>
            </w:ins>
          </w:p>
        </w:tc>
        <w:tc>
          <w:tcPr>
            <w:tcW w:w="543" w:type="dxa"/>
            <w:vAlign w:val="center"/>
            <w:tcPrChange w:id="25081" w:author="Στάθης Καπ" w:date="2023-03-03T06:27:00Z">
              <w:tcPr>
                <w:tcW w:w="543" w:type="dxa"/>
                <w:vAlign w:val="bottom"/>
              </w:tcPr>
            </w:tcPrChange>
          </w:tcPr>
          <w:p w14:paraId="7687244F" w14:textId="72E542B5" w:rsidR="00C87CFE" w:rsidRPr="00CD1347" w:rsidRDefault="00C87CFE" w:rsidP="00C87CFE">
            <w:pPr>
              <w:jc w:val="center"/>
              <w:rPr>
                <w:ins w:id="25082" w:author="Στάθης Καπ" w:date="2023-03-03T04:01:00Z"/>
                <w:rFonts w:ascii="Calibri" w:hAnsi="Calibri" w:cs="Calibri"/>
                <w:color w:val="000000"/>
                <w:sz w:val="16"/>
                <w:szCs w:val="16"/>
              </w:rPr>
            </w:pPr>
            <w:ins w:id="25083" w:author="Στάθης Καπ" w:date="2023-03-03T06:23:00Z">
              <w:r>
                <w:rPr>
                  <w:rFonts w:ascii="Calibri" w:hAnsi="Calibri" w:cs="Calibri"/>
                  <w:color w:val="000000"/>
                  <w:sz w:val="16"/>
                  <w:szCs w:val="16"/>
                </w:rPr>
                <w:t>1724</w:t>
              </w:r>
            </w:ins>
          </w:p>
        </w:tc>
        <w:tc>
          <w:tcPr>
            <w:tcW w:w="621" w:type="dxa"/>
            <w:vAlign w:val="center"/>
            <w:tcPrChange w:id="25084" w:author="Στάθης Καπ" w:date="2023-03-03T06:27:00Z">
              <w:tcPr>
                <w:tcW w:w="621" w:type="dxa"/>
                <w:vAlign w:val="bottom"/>
              </w:tcPr>
            </w:tcPrChange>
          </w:tcPr>
          <w:p w14:paraId="3988F458" w14:textId="212B33FF" w:rsidR="00C87CFE" w:rsidRPr="00CD1347" w:rsidRDefault="00C87CFE" w:rsidP="00C87CFE">
            <w:pPr>
              <w:jc w:val="center"/>
              <w:rPr>
                <w:ins w:id="25085" w:author="Στάθης Καπ" w:date="2023-03-03T04:01:00Z"/>
                <w:rFonts w:ascii="Calibri" w:hAnsi="Calibri" w:cs="Calibri"/>
                <w:color w:val="000000"/>
                <w:sz w:val="16"/>
                <w:szCs w:val="16"/>
              </w:rPr>
            </w:pPr>
            <w:ins w:id="25086" w:author="Στάθης Καπ" w:date="2023-03-03T06:23:00Z">
              <w:r>
                <w:rPr>
                  <w:rFonts w:ascii="Calibri" w:hAnsi="Calibri" w:cs="Calibri"/>
                  <w:color w:val="000000"/>
                  <w:sz w:val="16"/>
                  <w:szCs w:val="16"/>
                </w:rPr>
                <w:t>0.167</w:t>
              </w:r>
            </w:ins>
          </w:p>
        </w:tc>
        <w:tc>
          <w:tcPr>
            <w:tcW w:w="669" w:type="dxa"/>
            <w:vAlign w:val="center"/>
            <w:tcPrChange w:id="25087" w:author="Στάθης Καπ" w:date="2023-03-03T06:27:00Z">
              <w:tcPr>
                <w:tcW w:w="669" w:type="dxa"/>
                <w:vAlign w:val="center"/>
              </w:tcPr>
            </w:tcPrChange>
          </w:tcPr>
          <w:p w14:paraId="5612A15E" w14:textId="117689EB" w:rsidR="00C87CFE" w:rsidRPr="00CD1347" w:rsidRDefault="00C87CFE" w:rsidP="00C87CFE">
            <w:pPr>
              <w:jc w:val="center"/>
              <w:rPr>
                <w:ins w:id="25088" w:author="Στάθης Καπ" w:date="2023-03-03T04:01:00Z"/>
                <w:rFonts w:cstheme="minorHAnsi"/>
                <w:sz w:val="16"/>
                <w:szCs w:val="16"/>
              </w:rPr>
            </w:pPr>
            <w:ins w:id="25089" w:author="Στάθης Καπ" w:date="2023-03-03T06:23:00Z">
              <w:r>
                <w:rPr>
                  <w:rFonts w:ascii="Calibri" w:hAnsi="Calibri" w:cstheme="minorHAnsi"/>
                  <w:color w:val="000000"/>
                  <w:sz w:val="16"/>
                  <w:szCs w:val="16"/>
                </w:rPr>
                <w:t>0</w:t>
              </w:r>
            </w:ins>
          </w:p>
        </w:tc>
        <w:tc>
          <w:tcPr>
            <w:tcW w:w="508" w:type="dxa"/>
            <w:vAlign w:val="center"/>
            <w:tcPrChange w:id="25090" w:author="Στάθης Καπ" w:date="2023-03-03T06:27:00Z">
              <w:tcPr>
                <w:tcW w:w="508" w:type="dxa"/>
                <w:vAlign w:val="bottom"/>
              </w:tcPr>
            </w:tcPrChange>
          </w:tcPr>
          <w:p w14:paraId="23C58557" w14:textId="0803AF75" w:rsidR="00C87CFE" w:rsidRPr="00CD1347" w:rsidRDefault="00C87CFE" w:rsidP="00C87CFE">
            <w:pPr>
              <w:jc w:val="center"/>
              <w:rPr>
                <w:ins w:id="25091" w:author="Στάθης Καπ" w:date="2023-03-03T04:01:00Z"/>
                <w:rFonts w:ascii="Calibri" w:hAnsi="Calibri" w:cs="Calibri"/>
                <w:color w:val="000000"/>
                <w:sz w:val="16"/>
                <w:szCs w:val="16"/>
              </w:rPr>
            </w:pPr>
            <w:ins w:id="25092" w:author="Στάθης Καπ" w:date="2023-03-03T06:23:00Z">
              <w:r>
                <w:rPr>
                  <w:rFonts w:ascii="Calibri" w:hAnsi="Calibri" w:cs="Calibri"/>
                  <w:color w:val="000000"/>
                  <w:sz w:val="16"/>
                  <w:szCs w:val="16"/>
                </w:rPr>
                <w:t>1724</w:t>
              </w:r>
            </w:ins>
          </w:p>
        </w:tc>
        <w:tc>
          <w:tcPr>
            <w:tcW w:w="541" w:type="dxa"/>
            <w:vAlign w:val="center"/>
            <w:tcPrChange w:id="25093" w:author="Στάθης Καπ" w:date="2023-03-03T06:27:00Z">
              <w:tcPr>
                <w:tcW w:w="541" w:type="dxa"/>
                <w:vAlign w:val="bottom"/>
              </w:tcPr>
            </w:tcPrChange>
          </w:tcPr>
          <w:p w14:paraId="6B992D8C" w14:textId="059FC984" w:rsidR="00C87CFE" w:rsidRPr="00CD1347" w:rsidRDefault="00C87CFE" w:rsidP="00C87CFE">
            <w:pPr>
              <w:jc w:val="center"/>
              <w:rPr>
                <w:ins w:id="25094" w:author="Στάθης Καπ" w:date="2023-03-03T04:01:00Z"/>
                <w:rFonts w:ascii="Calibri" w:hAnsi="Calibri" w:cs="Calibri"/>
                <w:color w:val="000000"/>
                <w:sz w:val="16"/>
                <w:szCs w:val="16"/>
              </w:rPr>
            </w:pPr>
            <w:ins w:id="25095" w:author="Στάθης Καπ" w:date="2023-03-03T06:23:00Z">
              <w:r>
                <w:rPr>
                  <w:rFonts w:ascii="Calibri" w:hAnsi="Calibri" w:cs="Calibri"/>
                  <w:color w:val="000000"/>
                  <w:sz w:val="16"/>
                  <w:szCs w:val="16"/>
                </w:rPr>
                <w:t>0.173</w:t>
              </w:r>
            </w:ins>
          </w:p>
        </w:tc>
        <w:tc>
          <w:tcPr>
            <w:tcW w:w="589" w:type="dxa"/>
            <w:vAlign w:val="center"/>
            <w:tcPrChange w:id="25096" w:author="Στάθης Καπ" w:date="2023-03-03T06:27:00Z">
              <w:tcPr>
                <w:tcW w:w="589" w:type="dxa"/>
                <w:vAlign w:val="center"/>
              </w:tcPr>
            </w:tcPrChange>
          </w:tcPr>
          <w:p w14:paraId="6E7556FB" w14:textId="5E027AE2" w:rsidR="00C87CFE" w:rsidRPr="00CD1347" w:rsidRDefault="00C87CFE" w:rsidP="00C87CFE">
            <w:pPr>
              <w:jc w:val="center"/>
              <w:rPr>
                <w:ins w:id="25097" w:author="Στάθης Καπ" w:date="2023-03-03T04:01:00Z"/>
                <w:rFonts w:cstheme="minorHAnsi"/>
                <w:sz w:val="16"/>
                <w:szCs w:val="16"/>
              </w:rPr>
            </w:pPr>
            <w:ins w:id="25098" w:author="Στάθης Καπ" w:date="2023-03-03T06:23:00Z">
              <w:r>
                <w:rPr>
                  <w:rFonts w:ascii="Calibri" w:hAnsi="Calibri" w:cstheme="minorHAnsi"/>
                  <w:color w:val="000000"/>
                  <w:sz w:val="16"/>
                  <w:szCs w:val="16"/>
                </w:rPr>
                <w:t>0</w:t>
              </w:r>
            </w:ins>
          </w:p>
        </w:tc>
        <w:tc>
          <w:tcPr>
            <w:tcW w:w="463" w:type="dxa"/>
            <w:vAlign w:val="center"/>
            <w:tcPrChange w:id="25099" w:author="Στάθης Καπ" w:date="2023-03-03T06:27:00Z">
              <w:tcPr>
                <w:tcW w:w="463" w:type="dxa"/>
                <w:vAlign w:val="bottom"/>
              </w:tcPr>
            </w:tcPrChange>
          </w:tcPr>
          <w:p w14:paraId="2696D698" w14:textId="1653FD56" w:rsidR="00C87CFE" w:rsidRPr="00CD1347" w:rsidRDefault="00C87CFE" w:rsidP="00C87CFE">
            <w:pPr>
              <w:jc w:val="center"/>
              <w:rPr>
                <w:ins w:id="25100" w:author="Στάθης Καπ" w:date="2023-03-03T04:01:00Z"/>
                <w:rFonts w:ascii="Calibri" w:hAnsi="Calibri" w:cs="Calibri"/>
                <w:color w:val="000000"/>
                <w:sz w:val="16"/>
                <w:szCs w:val="16"/>
              </w:rPr>
            </w:pPr>
            <w:ins w:id="25101" w:author="Στάθης Καπ" w:date="2023-03-03T06:23:00Z">
              <w:r>
                <w:rPr>
                  <w:rFonts w:ascii="Calibri" w:hAnsi="Calibri" w:cs="Calibri"/>
                  <w:color w:val="000000"/>
                  <w:sz w:val="16"/>
                  <w:szCs w:val="16"/>
                </w:rPr>
                <w:t>1724</w:t>
              </w:r>
            </w:ins>
          </w:p>
        </w:tc>
        <w:tc>
          <w:tcPr>
            <w:tcW w:w="541" w:type="dxa"/>
            <w:vAlign w:val="center"/>
            <w:tcPrChange w:id="25102" w:author="Στάθης Καπ" w:date="2023-03-03T06:27:00Z">
              <w:tcPr>
                <w:tcW w:w="541" w:type="dxa"/>
                <w:vAlign w:val="bottom"/>
              </w:tcPr>
            </w:tcPrChange>
          </w:tcPr>
          <w:p w14:paraId="03B33EFE" w14:textId="0C4D2933" w:rsidR="00C87CFE" w:rsidRPr="00CD1347" w:rsidRDefault="00C87CFE" w:rsidP="00C87CFE">
            <w:pPr>
              <w:jc w:val="center"/>
              <w:rPr>
                <w:ins w:id="25103" w:author="Στάθης Καπ" w:date="2023-03-03T04:01:00Z"/>
                <w:rFonts w:ascii="Calibri" w:hAnsi="Calibri" w:cs="Calibri"/>
                <w:color w:val="000000"/>
                <w:sz w:val="16"/>
                <w:szCs w:val="16"/>
              </w:rPr>
            </w:pPr>
            <w:ins w:id="25104" w:author="Στάθης Καπ" w:date="2023-03-03T06:23:00Z">
              <w:r>
                <w:rPr>
                  <w:rFonts w:ascii="Calibri" w:hAnsi="Calibri" w:cs="Calibri"/>
                  <w:color w:val="000000"/>
                  <w:sz w:val="16"/>
                  <w:szCs w:val="16"/>
                </w:rPr>
                <w:t>0.164</w:t>
              </w:r>
            </w:ins>
          </w:p>
        </w:tc>
        <w:tc>
          <w:tcPr>
            <w:tcW w:w="589" w:type="dxa"/>
            <w:vAlign w:val="center"/>
            <w:tcPrChange w:id="25105" w:author="Στάθης Καπ" w:date="2023-03-03T06:27:00Z">
              <w:tcPr>
                <w:tcW w:w="589" w:type="dxa"/>
                <w:vAlign w:val="center"/>
              </w:tcPr>
            </w:tcPrChange>
          </w:tcPr>
          <w:p w14:paraId="0E844B7A" w14:textId="07324BC5" w:rsidR="00C87CFE" w:rsidRPr="00CD1347" w:rsidRDefault="00C87CFE" w:rsidP="00C87CFE">
            <w:pPr>
              <w:jc w:val="center"/>
              <w:rPr>
                <w:ins w:id="25106" w:author="Στάθης Καπ" w:date="2023-03-03T04:01:00Z"/>
                <w:rFonts w:cstheme="minorHAnsi"/>
                <w:sz w:val="16"/>
                <w:szCs w:val="16"/>
              </w:rPr>
            </w:pPr>
            <w:ins w:id="25107" w:author="Στάθης Καπ" w:date="2023-03-03T06:23:00Z">
              <w:r>
                <w:rPr>
                  <w:rFonts w:ascii="Calibri" w:hAnsi="Calibri" w:cstheme="minorHAnsi"/>
                  <w:color w:val="000000"/>
                  <w:sz w:val="16"/>
                  <w:szCs w:val="16"/>
                </w:rPr>
                <w:t>0</w:t>
              </w:r>
            </w:ins>
          </w:p>
        </w:tc>
      </w:tr>
      <w:tr w:rsidR="00C87CFE" w:rsidRPr="00BB05AC" w14:paraId="09A9D5B1" w14:textId="77777777" w:rsidTr="00F03C40">
        <w:tblPrEx>
          <w:tblW w:w="0" w:type="auto"/>
          <w:tblBorders>
            <w:insideH w:val="none" w:sz="0" w:space="0" w:color="auto"/>
            <w:insideV w:val="none" w:sz="0" w:space="0" w:color="auto"/>
          </w:tblBorders>
          <w:tblCellMar>
            <w:left w:w="0" w:type="dxa"/>
            <w:right w:w="0" w:type="dxa"/>
          </w:tblCellMar>
          <w:tblPrExChange w:id="25108"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109" w:author="Στάθης Καπ" w:date="2023-03-03T04:01:00Z"/>
        </w:trPr>
        <w:tc>
          <w:tcPr>
            <w:tcW w:w="515" w:type="dxa"/>
            <w:tcBorders>
              <w:top w:val="nil"/>
              <w:bottom w:val="nil"/>
              <w:right w:val="single" w:sz="4" w:space="0" w:color="auto"/>
            </w:tcBorders>
            <w:shd w:val="clear" w:color="auto" w:fill="E7E6E6" w:themeFill="background2"/>
            <w:vAlign w:val="bottom"/>
            <w:tcPrChange w:id="25110" w:author="Στάθης Καπ" w:date="2023-03-03T06:27:00Z">
              <w:tcPr>
                <w:tcW w:w="515" w:type="dxa"/>
                <w:vAlign w:val="bottom"/>
              </w:tcPr>
            </w:tcPrChange>
          </w:tcPr>
          <w:p w14:paraId="14B8B81D" w14:textId="57DE502F" w:rsidR="00C87CFE" w:rsidRPr="00CD1347" w:rsidRDefault="00C87CFE" w:rsidP="00C87CFE">
            <w:pPr>
              <w:jc w:val="center"/>
              <w:rPr>
                <w:ins w:id="25111" w:author="Στάθης Καπ" w:date="2023-03-03T04:01:00Z"/>
                <w:rFonts w:ascii="Calibri" w:hAnsi="Calibri" w:cs="Calibri"/>
                <w:color w:val="000000"/>
                <w:sz w:val="16"/>
                <w:szCs w:val="16"/>
              </w:rPr>
            </w:pPr>
            <w:ins w:id="25112" w:author="Στάθης Καπ" w:date="2023-03-03T04:08:00Z">
              <w:r w:rsidRPr="00CD1347">
                <w:rPr>
                  <w:rFonts w:ascii="Calibri" w:hAnsi="Calibri" w:cs="Calibri"/>
                  <w:color w:val="000000"/>
                  <w:sz w:val="16"/>
                  <w:szCs w:val="16"/>
                  <w:rPrChange w:id="25113" w:author="Στάθης Καπ" w:date="2023-03-03T04:10:00Z">
                    <w:rPr>
                      <w:rFonts w:ascii="Calibri" w:hAnsi="Calibri" w:cs="Calibri"/>
                      <w:color w:val="000000"/>
                      <w:sz w:val="18"/>
                      <w:szCs w:val="18"/>
                    </w:rPr>
                  </w:rPrChange>
                </w:rPr>
                <w:t>rc204</w:t>
              </w:r>
            </w:ins>
          </w:p>
        </w:tc>
        <w:tc>
          <w:tcPr>
            <w:tcW w:w="560" w:type="dxa"/>
            <w:tcBorders>
              <w:left w:val="single" w:sz="4" w:space="0" w:color="auto"/>
            </w:tcBorders>
            <w:vAlign w:val="center"/>
            <w:tcPrChange w:id="25114" w:author="Στάθης Καπ" w:date="2023-03-03T06:27:00Z">
              <w:tcPr>
                <w:tcW w:w="560" w:type="dxa"/>
              </w:tcPr>
            </w:tcPrChange>
          </w:tcPr>
          <w:p w14:paraId="0D7BE104" w14:textId="783EAC1E" w:rsidR="00C87CFE" w:rsidRPr="00CD1347" w:rsidRDefault="00C87CFE" w:rsidP="00C87CFE">
            <w:pPr>
              <w:jc w:val="center"/>
              <w:rPr>
                <w:ins w:id="25115" w:author="Στάθης Καπ" w:date="2023-03-03T04:01:00Z"/>
                <w:sz w:val="16"/>
                <w:szCs w:val="16"/>
              </w:rPr>
            </w:pPr>
            <w:ins w:id="25116" w:author="Στάθης Καπ" w:date="2023-03-03T06:23:00Z">
              <w:r>
                <w:rPr>
                  <w:rFonts w:ascii="Calibri" w:hAnsi="Calibri" w:cs="Calibri"/>
                  <w:color w:val="000000"/>
                  <w:sz w:val="16"/>
                  <w:szCs w:val="16"/>
                </w:rPr>
                <w:t>1724</w:t>
              </w:r>
            </w:ins>
          </w:p>
        </w:tc>
        <w:tc>
          <w:tcPr>
            <w:tcW w:w="855" w:type="dxa"/>
            <w:vAlign w:val="center"/>
            <w:tcPrChange w:id="25117" w:author="Στάθης Καπ" w:date="2023-03-03T06:27:00Z">
              <w:tcPr>
                <w:tcW w:w="855" w:type="dxa"/>
              </w:tcPr>
            </w:tcPrChange>
          </w:tcPr>
          <w:p w14:paraId="64741DEF" w14:textId="09493F49" w:rsidR="00C87CFE" w:rsidRPr="00CD1347" w:rsidRDefault="00C87CFE" w:rsidP="00C87CFE">
            <w:pPr>
              <w:jc w:val="center"/>
              <w:rPr>
                <w:ins w:id="25118" w:author="Στάθης Καπ" w:date="2023-03-03T04:01:00Z"/>
                <w:sz w:val="16"/>
                <w:szCs w:val="16"/>
              </w:rPr>
            </w:pPr>
            <w:ins w:id="25119" w:author="Στάθης Καπ" w:date="2023-03-03T06:23:00Z">
              <w:r>
                <w:rPr>
                  <w:rFonts w:ascii="Calibri" w:hAnsi="Calibri" w:cs="Calibri"/>
                  <w:color w:val="000000"/>
                  <w:sz w:val="16"/>
                  <w:szCs w:val="16"/>
                </w:rPr>
                <w:t>1724</w:t>
              </w:r>
            </w:ins>
          </w:p>
        </w:tc>
        <w:tc>
          <w:tcPr>
            <w:tcW w:w="544" w:type="dxa"/>
            <w:vAlign w:val="center"/>
            <w:tcPrChange w:id="25120" w:author="Στάθης Καπ" w:date="2023-03-03T06:27:00Z">
              <w:tcPr>
                <w:tcW w:w="544" w:type="dxa"/>
                <w:vAlign w:val="bottom"/>
              </w:tcPr>
            </w:tcPrChange>
          </w:tcPr>
          <w:p w14:paraId="55AD3E9A" w14:textId="540F15A9" w:rsidR="00C87CFE" w:rsidRPr="00CD1347" w:rsidRDefault="00C87CFE" w:rsidP="00C87CFE">
            <w:pPr>
              <w:jc w:val="center"/>
              <w:rPr>
                <w:ins w:id="25121" w:author="Στάθης Καπ" w:date="2023-03-03T04:01:00Z"/>
                <w:rFonts w:ascii="Calibri" w:hAnsi="Calibri" w:cs="Calibri"/>
                <w:color w:val="000000"/>
                <w:sz w:val="16"/>
                <w:szCs w:val="16"/>
              </w:rPr>
            </w:pPr>
            <w:ins w:id="25122" w:author="Στάθης Καπ" w:date="2023-03-03T06:23:00Z">
              <w:r>
                <w:rPr>
                  <w:rFonts w:ascii="Calibri" w:hAnsi="Calibri" w:cs="Calibri"/>
                  <w:color w:val="000000"/>
                  <w:sz w:val="16"/>
                  <w:szCs w:val="16"/>
                </w:rPr>
                <w:t>1724</w:t>
              </w:r>
            </w:ins>
          </w:p>
        </w:tc>
        <w:tc>
          <w:tcPr>
            <w:tcW w:w="621" w:type="dxa"/>
            <w:vAlign w:val="center"/>
            <w:tcPrChange w:id="25123" w:author="Στάθης Καπ" w:date="2023-03-03T06:27:00Z">
              <w:tcPr>
                <w:tcW w:w="621" w:type="dxa"/>
                <w:vAlign w:val="bottom"/>
              </w:tcPr>
            </w:tcPrChange>
          </w:tcPr>
          <w:p w14:paraId="72477F8C" w14:textId="7292A797" w:rsidR="00C87CFE" w:rsidRPr="00CD1347" w:rsidRDefault="00C87CFE" w:rsidP="00C87CFE">
            <w:pPr>
              <w:jc w:val="center"/>
              <w:rPr>
                <w:ins w:id="25124" w:author="Στάθης Καπ" w:date="2023-03-03T04:01:00Z"/>
                <w:rFonts w:ascii="Calibri" w:hAnsi="Calibri" w:cs="Calibri"/>
                <w:color w:val="000000"/>
                <w:sz w:val="16"/>
                <w:szCs w:val="16"/>
              </w:rPr>
            </w:pPr>
            <w:ins w:id="25125" w:author="Στάθης Καπ" w:date="2023-03-03T06:23:00Z">
              <w:r>
                <w:rPr>
                  <w:rFonts w:ascii="Calibri" w:hAnsi="Calibri" w:cs="Calibri"/>
                  <w:color w:val="000000"/>
                  <w:sz w:val="16"/>
                  <w:szCs w:val="16"/>
                </w:rPr>
                <w:t>0.06</w:t>
              </w:r>
            </w:ins>
          </w:p>
        </w:tc>
        <w:tc>
          <w:tcPr>
            <w:tcW w:w="669" w:type="dxa"/>
            <w:vAlign w:val="center"/>
            <w:tcPrChange w:id="25126" w:author="Στάθης Καπ" w:date="2023-03-03T06:27:00Z">
              <w:tcPr>
                <w:tcW w:w="669" w:type="dxa"/>
                <w:vAlign w:val="center"/>
              </w:tcPr>
            </w:tcPrChange>
          </w:tcPr>
          <w:p w14:paraId="3BF50363" w14:textId="7F3452B9" w:rsidR="00C87CFE" w:rsidRPr="00CD1347" w:rsidRDefault="00C87CFE" w:rsidP="00C87CFE">
            <w:pPr>
              <w:jc w:val="center"/>
              <w:rPr>
                <w:ins w:id="25127" w:author="Στάθης Καπ" w:date="2023-03-03T04:01:00Z"/>
                <w:rFonts w:cstheme="minorHAnsi"/>
                <w:sz w:val="16"/>
                <w:szCs w:val="16"/>
              </w:rPr>
            </w:pPr>
            <w:ins w:id="25128" w:author="Στάθης Καπ" w:date="2023-03-03T06:23:00Z">
              <w:r>
                <w:rPr>
                  <w:rFonts w:ascii="Calibri" w:hAnsi="Calibri" w:cstheme="minorHAnsi"/>
                  <w:color w:val="000000"/>
                  <w:sz w:val="16"/>
                  <w:szCs w:val="16"/>
                </w:rPr>
                <w:t>0</w:t>
              </w:r>
            </w:ins>
          </w:p>
        </w:tc>
        <w:tc>
          <w:tcPr>
            <w:tcW w:w="543" w:type="dxa"/>
            <w:vAlign w:val="center"/>
            <w:tcPrChange w:id="25129" w:author="Στάθης Καπ" w:date="2023-03-03T06:27:00Z">
              <w:tcPr>
                <w:tcW w:w="543" w:type="dxa"/>
                <w:vAlign w:val="bottom"/>
              </w:tcPr>
            </w:tcPrChange>
          </w:tcPr>
          <w:p w14:paraId="418FCB99" w14:textId="32B727FF" w:rsidR="00C87CFE" w:rsidRPr="00CD1347" w:rsidRDefault="00C87CFE" w:rsidP="00C87CFE">
            <w:pPr>
              <w:jc w:val="center"/>
              <w:rPr>
                <w:ins w:id="25130" w:author="Στάθης Καπ" w:date="2023-03-03T04:01:00Z"/>
                <w:rFonts w:ascii="Calibri" w:hAnsi="Calibri" w:cs="Calibri"/>
                <w:color w:val="000000"/>
                <w:sz w:val="16"/>
                <w:szCs w:val="16"/>
              </w:rPr>
            </w:pPr>
            <w:ins w:id="25131" w:author="Στάθης Καπ" w:date="2023-03-03T06:23:00Z">
              <w:r>
                <w:rPr>
                  <w:rFonts w:ascii="Calibri" w:hAnsi="Calibri" w:cs="Calibri"/>
                  <w:color w:val="000000"/>
                  <w:sz w:val="16"/>
                  <w:szCs w:val="16"/>
                </w:rPr>
                <w:t>1724</w:t>
              </w:r>
            </w:ins>
          </w:p>
        </w:tc>
        <w:tc>
          <w:tcPr>
            <w:tcW w:w="621" w:type="dxa"/>
            <w:vAlign w:val="center"/>
            <w:tcPrChange w:id="25132" w:author="Στάθης Καπ" w:date="2023-03-03T06:27:00Z">
              <w:tcPr>
                <w:tcW w:w="621" w:type="dxa"/>
                <w:vAlign w:val="bottom"/>
              </w:tcPr>
            </w:tcPrChange>
          </w:tcPr>
          <w:p w14:paraId="4482963B" w14:textId="3231B9AD" w:rsidR="00C87CFE" w:rsidRPr="00CD1347" w:rsidRDefault="00C87CFE" w:rsidP="00C87CFE">
            <w:pPr>
              <w:jc w:val="center"/>
              <w:rPr>
                <w:ins w:id="25133" w:author="Στάθης Καπ" w:date="2023-03-03T04:01:00Z"/>
                <w:rFonts w:ascii="Calibri" w:hAnsi="Calibri" w:cs="Calibri"/>
                <w:color w:val="000000"/>
                <w:sz w:val="16"/>
                <w:szCs w:val="16"/>
              </w:rPr>
            </w:pPr>
            <w:ins w:id="25134" w:author="Στάθης Καπ" w:date="2023-03-03T06:23:00Z">
              <w:r>
                <w:rPr>
                  <w:rFonts w:ascii="Calibri" w:hAnsi="Calibri" w:cs="Calibri"/>
                  <w:color w:val="000000"/>
                  <w:sz w:val="16"/>
                  <w:szCs w:val="16"/>
                </w:rPr>
                <w:t>0.15</w:t>
              </w:r>
            </w:ins>
          </w:p>
        </w:tc>
        <w:tc>
          <w:tcPr>
            <w:tcW w:w="669" w:type="dxa"/>
            <w:vAlign w:val="center"/>
            <w:tcPrChange w:id="25135" w:author="Στάθης Καπ" w:date="2023-03-03T06:27:00Z">
              <w:tcPr>
                <w:tcW w:w="669" w:type="dxa"/>
                <w:vAlign w:val="center"/>
              </w:tcPr>
            </w:tcPrChange>
          </w:tcPr>
          <w:p w14:paraId="60CA339E" w14:textId="38ACF5C5" w:rsidR="00C87CFE" w:rsidRPr="00CD1347" w:rsidRDefault="00C87CFE" w:rsidP="00C87CFE">
            <w:pPr>
              <w:jc w:val="center"/>
              <w:rPr>
                <w:ins w:id="25136" w:author="Στάθης Καπ" w:date="2023-03-03T04:01:00Z"/>
                <w:rFonts w:cstheme="minorHAnsi"/>
                <w:sz w:val="16"/>
                <w:szCs w:val="16"/>
              </w:rPr>
            </w:pPr>
            <w:ins w:id="25137" w:author="Στάθης Καπ" w:date="2023-03-03T06:23:00Z">
              <w:r>
                <w:rPr>
                  <w:rFonts w:ascii="Calibri" w:hAnsi="Calibri" w:cstheme="minorHAnsi"/>
                  <w:color w:val="000000"/>
                  <w:sz w:val="16"/>
                  <w:szCs w:val="16"/>
                </w:rPr>
                <w:t>0</w:t>
              </w:r>
            </w:ins>
          </w:p>
        </w:tc>
        <w:tc>
          <w:tcPr>
            <w:tcW w:w="508" w:type="dxa"/>
            <w:vAlign w:val="center"/>
            <w:tcPrChange w:id="25138" w:author="Στάθης Καπ" w:date="2023-03-03T06:27:00Z">
              <w:tcPr>
                <w:tcW w:w="508" w:type="dxa"/>
                <w:vAlign w:val="bottom"/>
              </w:tcPr>
            </w:tcPrChange>
          </w:tcPr>
          <w:p w14:paraId="482B1A9A" w14:textId="3C0C6CB3" w:rsidR="00C87CFE" w:rsidRPr="00CD1347" w:rsidRDefault="00C87CFE" w:rsidP="00C87CFE">
            <w:pPr>
              <w:jc w:val="center"/>
              <w:rPr>
                <w:ins w:id="25139" w:author="Στάθης Καπ" w:date="2023-03-03T04:01:00Z"/>
                <w:rFonts w:ascii="Calibri" w:hAnsi="Calibri" w:cs="Calibri"/>
                <w:color w:val="000000"/>
                <w:sz w:val="16"/>
                <w:szCs w:val="16"/>
              </w:rPr>
            </w:pPr>
            <w:ins w:id="25140" w:author="Στάθης Καπ" w:date="2023-03-03T06:23:00Z">
              <w:r>
                <w:rPr>
                  <w:rFonts w:ascii="Calibri" w:hAnsi="Calibri" w:cs="Calibri"/>
                  <w:color w:val="000000"/>
                  <w:sz w:val="16"/>
                  <w:szCs w:val="16"/>
                </w:rPr>
                <w:t>1724</w:t>
              </w:r>
            </w:ins>
          </w:p>
        </w:tc>
        <w:tc>
          <w:tcPr>
            <w:tcW w:w="541" w:type="dxa"/>
            <w:vAlign w:val="center"/>
            <w:tcPrChange w:id="25141" w:author="Στάθης Καπ" w:date="2023-03-03T06:27:00Z">
              <w:tcPr>
                <w:tcW w:w="541" w:type="dxa"/>
                <w:vAlign w:val="bottom"/>
              </w:tcPr>
            </w:tcPrChange>
          </w:tcPr>
          <w:p w14:paraId="38A8567E" w14:textId="412F233C" w:rsidR="00C87CFE" w:rsidRPr="00CD1347" w:rsidRDefault="00C87CFE" w:rsidP="00C87CFE">
            <w:pPr>
              <w:jc w:val="center"/>
              <w:rPr>
                <w:ins w:id="25142" w:author="Στάθης Καπ" w:date="2023-03-03T04:01:00Z"/>
                <w:rFonts w:ascii="Calibri" w:hAnsi="Calibri" w:cs="Calibri"/>
                <w:color w:val="000000"/>
                <w:sz w:val="16"/>
                <w:szCs w:val="16"/>
              </w:rPr>
            </w:pPr>
            <w:ins w:id="25143" w:author="Στάθης Καπ" w:date="2023-03-03T06:23:00Z">
              <w:r>
                <w:rPr>
                  <w:rFonts w:ascii="Calibri" w:hAnsi="Calibri" w:cs="Calibri"/>
                  <w:color w:val="000000"/>
                  <w:sz w:val="16"/>
                  <w:szCs w:val="16"/>
                </w:rPr>
                <w:t>0.16</w:t>
              </w:r>
            </w:ins>
          </w:p>
        </w:tc>
        <w:tc>
          <w:tcPr>
            <w:tcW w:w="589" w:type="dxa"/>
            <w:vAlign w:val="center"/>
            <w:tcPrChange w:id="25144" w:author="Στάθης Καπ" w:date="2023-03-03T06:27:00Z">
              <w:tcPr>
                <w:tcW w:w="589" w:type="dxa"/>
                <w:vAlign w:val="center"/>
              </w:tcPr>
            </w:tcPrChange>
          </w:tcPr>
          <w:p w14:paraId="2D0B03BB" w14:textId="48679155" w:rsidR="00C87CFE" w:rsidRPr="00CD1347" w:rsidRDefault="00C87CFE" w:rsidP="00C87CFE">
            <w:pPr>
              <w:jc w:val="center"/>
              <w:rPr>
                <w:ins w:id="25145" w:author="Στάθης Καπ" w:date="2023-03-03T04:01:00Z"/>
                <w:rFonts w:cstheme="minorHAnsi"/>
                <w:sz w:val="16"/>
                <w:szCs w:val="16"/>
              </w:rPr>
            </w:pPr>
            <w:ins w:id="25146" w:author="Στάθης Καπ" w:date="2023-03-03T06:23:00Z">
              <w:r>
                <w:rPr>
                  <w:rFonts w:ascii="Calibri" w:hAnsi="Calibri" w:cstheme="minorHAnsi"/>
                  <w:color w:val="000000"/>
                  <w:sz w:val="16"/>
                  <w:szCs w:val="16"/>
                </w:rPr>
                <w:t>0</w:t>
              </w:r>
            </w:ins>
          </w:p>
        </w:tc>
        <w:tc>
          <w:tcPr>
            <w:tcW w:w="463" w:type="dxa"/>
            <w:vAlign w:val="center"/>
            <w:tcPrChange w:id="25147" w:author="Στάθης Καπ" w:date="2023-03-03T06:27:00Z">
              <w:tcPr>
                <w:tcW w:w="463" w:type="dxa"/>
                <w:vAlign w:val="bottom"/>
              </w:tcPr>
            </w:tcPrChange>
          </w:tcPr>
          <w:p w14:paraId="1A9ADC40" w14:textId="3FF5C5EB" w:rsidR="00C87CFE" w:rsidRPr="00CD1347" w:rsidRDefault="00C87CFE" w:rsidP="00C87CFE">
            <w:pPr>
              <w:jc w:val="center"/>
              <w:rPr>
                <w:ins w:id="25148" w:author="Στάθης Καπ" w:date="2023-03-03T04:01:00Z"/>
                <w:rFonts w:ascii="Calibri" w:hAnsi="Calibri" w:cs="Calibri"/>
                <w:color w:val="000000"/>
                <w:sz w:val="16"/>
                <w:szCs w:val="16"/>
              </w:rPr>
            </w:pPr>
            <w:ins w:id="25149" w:author="Στάθης Καπ" w:date="2023-03-03T06:23:00Z">
              <w:r>
                <w:rPr>
                  <w:rFonts w:ascii="Calibri" w:hAnsi="Calibri" w:cs="Calibri"/>
                  <w:color w:val="000000"/>
                  <w:sz w:val="16"/>
                  <w:szCs w:val="16"/>
                </w:rPr>
                <w:t>1721</w:t>
              </w:r>
            </w:ins>
          </w:p>
        </w:tc>
        <w:tc>
          <w:tcPr>
            <w:tcW w:w="541" w:type="dxa"/>
            <w:vAlign w:val="center"/>
            <w:tcPrChange w:id="25150" w:author="Στάθης Καπ" w:date="2023-03-03T06:27:00Z">
              <w:tcPr>
                <w:tcW w:w="541" w:type="dxa"/>
                <w:vAlign w:val="bottom"/>
              </w:tcPr>
            </w:tcPrChange>
          </w:tcPr>
          <w:p w14:paraId="42004962" w14:textId="43C1A00E" w:rsidR="00C87CFE" w:rsidRPr="00CD1347" w:rsidRDefault="00C87CFE" w:rsidP="00C87CFE">
            <w:pPr>
              <w:jc w:val="center"/>
              <w:rPr>
                <w:ins w:id="25151" w:author="Στάθης Καπ" w:date="2023-03-03T04:01:00Z"/>
                <w:rFonts w:ascii="Calibri" w:hAnsi="Calibri" w:cs="Calibri"/>
                <w:color w:val="000000"/>
                <w:sz w:val="16"/>
                <w:szCs w:val="16"/>
              </w:rPr>
            </w:pPr>
            <w:ins w:id="25152" w:author="Στάθης Καπ" w:date="2023-03-03T06:23:00Z">
              <w:r>
                <w:rPr>
                  <w:rFonts w:ascii="Calibri" w:hAnsi="Calibri" w:cs="Calibri"/>
                  <w:color w:val="000000"/>
                  <w:sz w:val="16"/>
                  <w:szCs w:val="16"/>
                </w:rPr>
                <w:t>0.17</w:t>
              </w:r>
            </w:ins>
          </w:p>
        </w:tc>
        <w:tc>
          <w:tcPr>
            <w:tcW w:w="589" w:type="dxa"/>
            <w:vAlign w:val="center"/>
            <w:tcPrChange w:id="25153" w:author="Στάθης Καπ" w:date="2023-03-03T06:27:00Z">
              <w:tcPr>
                <w:tcW w:w="589" w:type="dxa"/>
                <w:vAlign w:val="center"/>
              </w:tcPr>
            </w:tcPrChange>
          </w:tcPr>
          <w:p w14:paraId="200C0F0B" w14:textId="76261E89" w:rsidR="00C87CFE" w:rsidRPr="00CD1347" w:rsidRDefault="00C87CFE" w:rsidP="00C87CFE">
            <w:pPr>
              <w:jc w:val="center"/>
              <w:rPr>
                <w:ins w:id="25154" w:author="Στάθης Καπ" w:date="2023-03-03T04:01:00Z"/>
                <w:rFonts w:cstheme="minorHAnsi"/>
                <w:sz w:val="16"/>
                <w:szCs w:val="16"/>
              </w:rPr>
            </w:pPr>
            <w:ins w:id="25155" w:author="Στάθης Καπ" w:date="2023-03-03T06:23:00Z">
              <w:r>
                <w:rPr>
                  <w:rFonts w:ascii="Calibri" w:hAnsi="Calibri" w:cstheme="minorHAnsi"/>
                  <w:color w:val="000000"/>
                  <w:sz w:val="16"/>
                  <w:szCs w:val="16"/>
                </w:rPr>
                <w:t>0.17</w:t>
              </w:r>
            </w:ins>
          </w:p>
        </w:tc>
      </w:tr>
      <w:tr w:rsidR="00C87CFE" w:rsidRPr="00BB05AC" w14:paraId="5171C12B" w14:textId="77777777" w:rsidTr="00F03C40">
        <w:tblPrEx>
          <w:tblW w:w="0" w:type="auto"/>
          <w:tblBorders>
            <w:insideH w:val="none" w:sz="0" w:space="0" w:color="auto"/>
            <w:insideV w:val="none" w:sz="0" w:space="0" w:color="auto"/>
          </w:tblBorders>
          <w:tblCellMar>
            <w:left w:w="0" w:type="dxa"/>
            <w:right w:w="0" w:type="dxa"/>
          </w:tblCellMar>
          <w:tblPrExChange w:id="25156"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157" w:author="Στάθης Καπ" w:date="2023-03-03T04:01:00Z"/>
        </w:trPr>
        <w:tc>
          <w:tcPr>
            <w:tcW w:w="515" w:type="dxa"/>
            <w:tcBorders>
              <w:top w:val="nil"/>
              <w:bottom w:val="nil"/>
              <w:right w:val="single" w:sz="4" w:space="0" w:color="auto"/>
            </w:tcBorders>
            <w:shd w:val="clear" w:color="auto" w:fill="E7E6E6" w:themeFill="background2"/>
            <w:vAlign w:val="bottom"/>
            <w:tcPrChange w:id="25158" w:author="Στάθης Καπ" w:date="2023-03-03T06:27:00Z">
              <w:tcPr>
                <w:tcW w:w="515" w:type="dxa"/>
                <w:vAlign w:val="bottom"/>
              </w:tcPr>
            </w:tcPrChange>
          </w:tcPr>
          <w:p w14:paraId="53779FB9" w14:textId="271FD7D0" w:rsidR="00C87CFE" w:rsidRPr="00CD1347" w:rsidRDefault="00C87CFE" w:rsidP="00C87CFE">
            <w:pPr>
              <w:jc w:val="center"/>
              <w:rPr>
                <w:ins w:id="25159" w:author="Στάθης Καπ" w:date="2023-03-03T04:01:00Z"/>
                <w:rFonts w:ascii="Calibri" w:hAnsi="Calibri" w:cs="Calibri"/>
                <w:color w:val="000000"/>
                <w:sz w:val="16"/>
                <w:szCs w:val="16"/>
              </w:rPr>
            </w:pPr>
            <w:ins w:id="25160" w:author="Στάθης Καπ" w:date="2023-03-03T04:08:00Z">
              <w:r w:rsidRPr="00CD1347">
                <w:rPr>
                  <w:rFonts w:ascii="Calibri" w:hAnsi="Calibri" w:cs="Calibri"/>
                  <w:color w:val="000000"/>
                  <w:sz w:val="16"/>
                  <w:szCs w:val="16"/>
                  <w:rPrChange w:id="25161" w:author="Στάθης Καπ" w:date="2023-03-03T04:10:00Z">
                    <w:rPr>
                      <w:rFonts w:ascii="Calibri" w:hAnsi="Calibri" w:cs="Calibri"/>
                      <w:color w:val="000000"/>
                      <w:sz w:val="18"/>
                      <w:szCs w:val="18"/>
                    </w:rPr>
                  </w:rPrChange>
                </w:rPr>
                <w:t>rc205</w:t>
              </w:r>
            </w:ins>
          </w:p>
        </w:tc>
        <w:tc>
          <w:tcPr>
            <w:tcW w:w="560" w:type="dxa"/>
            <w:tcBorders>
              <w:left w:val="single" w:sz="4" w:space="0" w:color="auto"/>
            </w:tcBorders>
            <w:vAlign w:val="center"/>
            <w:tcPrChange w:id="25162" w:author="Στάθης Καπ" w:date="2023-03-03T06:27:00Z">
              <w:tcPr>
                <w:tcW w:w="560" w:type="dxa"/>
              </w:tcPr>
            </w:tcPrChange>
          </w:tcPr>
          <w:p w14:paraId="2F374D6E" w14:textId="3A277F16" w:rsidR="00C87CFE" w:rsidRPr="00CD1347" w:rsidRDefault="00C87CFE" w:rsidP="00C87CFE">
            <w:pPr>
              <w:jc w:val="center"/>
              <w:rPr>
                <w:ins w:id="25163" w:author="Στάθης Καπ" w:date="2023-03-03T04:01:00Z"/>
                <w:sz w:val="16"/>
                <w:szCs w:val="16"/>
              </w:rPr>
            </w:pPr>
            <w:ins w:id="25164" w:author="Στάθης Καπ" w:date="2023-03-03T06:23:00Z">
              <w:r>
                <w:rPr>
                  <w:rFonts w:ascii="Calibri" w:hAnsi="Calibri" w:cs="Calibri"/>
                  <w:color w:val="000000"/>
                  <w:sz w:val="16"/>
                  <w:szCs w:val="16"/>
                </w:rPr>
                <w:t>1724</w:t>
              </w:r>
            </w:ins>
          </w:p>
        </w:tc>
        <w:tc>
          <w:tcPr>
            <w:tcW w:w="855" w:type="dxa"/>
            <w:vAlign w:val="center"/>
            <w:tcPrChange w:id="25165" w:author="Στάθης Καπ" w:date="2023-03-03T06:27:00Z">
              <w:tcPr>
                <w:tcW w:w="855" w:type="dxa"/>
              </w:tcPr>
            </w:tcPrChange>
          </w:tcPr>
          <w:p w14:paraId="77A24AE7" w14:textId="64CFED45" w:rsidR="00C87CFE" w:rsidRPr="00CD1347" w:rsidRDefault="00C87CFE" w:rsidP="00C87CFE">
            <w:pPr>
              <w:jc w:val="center"/>
              <w:rPr>
                <w:ins w:id="25166" w:author="Στάθης Καπ" w:date="2023-03-03T04:01:00Z"/>
                <w:sz w:val="16"/>
                <w:szCs w:val="16"/>
              </w:rPr>
            </w:pPr>
            <w:ins w:id="25167" w:author="Στάθης Καπ" w:date="2023-03-03T06:23:00Z">
              <w:r>
                <w:rPr>
                  <w:rFonts w:ascii="Calibri" w:hAnsi="Calibri" w:cs="Calibri"/>
                  <w:color w:val="000000"/>
                  <w:sz w:val="16"/>
                  <w:szCs w:val="16"/>
                </w:rPr>
                <w:t>1724</w:t>
              </w:r>
            </w:ins>
          </w:p>
        </w:tc>
        <w:tc>
          <w:tcPr>
            <w:tcW w:w="544" w:type="dxa"/>
            <w:vAlign w:val="center"/>
            <w:tcPrChange w:id="25168" w:author="Στάθης Καπ" w:date="2023-03-03T06:27:00Z">
              <w:tcPr>
                <w:tcW w:w="544" w:type="dxa"/>
                <w:vAlign w:val="bottom"/>
              </w:tcPr>
            </w:tcPrChange>
          </w:tcPr>
          <w:p w14:paraId="282066DF" w14:textId="623DA0B3" w:rsidR="00C87CFE" w:rsidRPr="00CD1347" w:rsidRDefault="00C87CFE" w:rsidP="00C87CFE">
            <w:pPr>
              <w:jc w:val="center"/>
              <w:rPr>
                <w:ins w:id="25169" w:author="Στάθης Καπ" w:date="2023-03-03T04:01:00Z"/>
                <w:rFonts w:ascii="Calibri" w:hAnsi="Calibri" w:cs="Calibri"/>
                <w:color w:val="000000"/>
                <w:sz w:val="16"/>
                <w:szCs w:val="16"/>
              </w:rPr>
            </w:pPr>
            <w:ins w:id="25170" w:author="Στάθης Καπ" w:date="2023-03-03T06:23:00Z">
              <w:r>
                <w:rPr>
                  <w:rFonts w:ascii="Calibri" w:hAnsi="Calibri" w:cs="Calibri"/>
                  <w:color w:val="000000"/>
                  <w:sz w:val="16"/>
                  <w:szCs w:val="16"/>
                </w:rPr>
                <w:t>1724</w:t>
              </w:r>
            </w:ins>
          </w:p>
        </w:tc>
        <w:tc>
          <w:tcPr>
            <w:tcW w:w="621" w:type="dxa"/>
            <w:vAlign w:val="center"/>
            <w:tcPrChange w:id="25171" w:author="Στάθης Καπ" w:date="2023-03-03T06:27:00Z">
              <w:tcPr>
                <w:tcW w:w="621" w:type="dxa"/>
                <w:vAlign w:val="bottom"/>
              </w:tcPr>
            </w:tcPrChange>
          </w:tcPr>
          <w:p w14:paraId="7E1742AA" w14:textId="5EAD864B" w:rsidR="00C87CFE" w:rsidRPr="00CD1347" w:rsidRDefault="00C87CFE" w:rsidP="00C87CFE">
            <w:pPr>
              <w:jc w:val="center"/>
              <w:rPr>
                <w:ins w:id="25172" w:author="Στάθης Καπ" w:date="2023-03-03T04:01:00Z"/>
                <w:rFonts w:ascii="Calibri" w:hAnsi="Calibri" w:cs="Calibri"/>
                <w:color w:val="000000"/>
                <w:sz w:val="16"/>
                <w:szCs w:val="16"/>
              </w:rPr>
            </w:pPr>
            <w:ins w:id="25173" w:author="Στάθης Καπ" w:date="2023-03-03T06:23:00Z">
              <w:r>
                <w:rPr>
                  <w:rFonts w:ascii="Calibri" w:hAnsi="Calibri" w:cs="Calibri"/>
                  <w:color w:val="000000"/>
                  <w:sz w:val="16"/>
                  <w:szCs w:val="16"/>
                </w:rPr>
                <w:t>0.387</w:t>
              </w:r>
            </w:ins>
          </w:p>
        </w:tc>
        <w:tc>
          <w:tcPr>
            <w:tcW w:w="669" w:type="dxa"/>
            <w:vAlign w:val="center"/>
            <w:tcPrChange w:id="25174" w:author="Στάθης Καπ" w:date="2023-03-03T06:27:00Z">
              <w:tcPr>
                <w:tcW w:w="669" w:type="dxa"/>
                <w:vAlign w:val="center"/>
              </w:tcPr>
            </w:tcPrChange>
          </w:tcPr>
          <w:p w14:paraId="5D6562CD" w14:textId="4205C516" w:rsidR="00C87CFE" w:rsidRPr="00CD1347" w:rsidRDefault="00C87CFE" w:rsidP="00C87CFE">
            <w:pPr>
              <w:jc w:val="center"/>
              <w:rPr>
                <w:ins w:id="25175" w:author="Στάθης Καπ" w:date="2023-03-03T04:01:00Z"/>
                <w:rFonts w:cstheme="minorHAnsi"/>
                <w:sz w:val="16"/>
                <w:szCs w:val="16"/>
              </w:rPr>
            </w:pPr>
            <w:ins w:id="25176" w:author="Στάθης Καπ" w:date="2023-03-03T06:23:00Z">
              <w:r>
                <w:rPr>
                  <w:rFonts w:ascii="Calibri" w:hAnsi="Calibri" w:cstheme="minorHAnsi"/>
                  <w:color w:val="000000"/>
                  <w:sz w:val="16"/>
                  <w:szCs w:val="16"/>
                </w:rPr>
                <w:t>0</w:t>
              </w:r>
            </w:ins>
          </w:p>
        </w:tc>
        <w:tc>
          <w:tcPr>
            <w:tcW w:w="543" w:type="dxa"/>
            <w:vAlign w:val="center"/>
            <w:tcPrChange w:id="25177" w:author="Στάθης Καπ" w:date="2023-03-03T06:27:00Z">
              <w:tcPr>
                <w:tcW w:w="543" w:type="dxa"/>
                <w:vAlign w:val="bottom"/>
              </w:tcPr>
            </w:tcPrChange>
          </w:tcPr>
          <w:p w14:paraId="158C33CF" w14:textId="68478925" w:rsidR="00C87CFE" w:rsidRPr="00CD1347" w:rsidRDefault="00C87CFE" w:rsidP="00C87CFE">
            <w:pPr>
              <w:jc w:val="center"/>
              <w:rPr>
                <w:ins w:id="25178" w:author="Στάθης Καπ" w:date="2023-03-03T04:01:00Z"/>
                <w:rFonts w:ascii="Calibri" w:hAnsi="Calibri" w:cs="Calibri"/>
                <w:color w:val="000000"/>
                <w:sz w:val="16"/>
                <w:szCs w:val="16"/>
              </w:rPr>
            </w:pPr>
            <w:ins w:id="25179" w:author="Στάθης Καπ" w:date="2023-03-03T06:23:00Z">
              <w:r>
                <w:rPr>
                  <w:rFonts w:ascii="Calibri" w:hAnsi="Calibri" w:cs="Calibri"/>
                  <w:color w:val="000000"/>
                  <w:sz w:val="16"/>
                  <w:szCs w:val="16"/>
                </w:rPr>
                <w:t>1724</w:t>
              </w:r>
            </w:ins>
          </w:p>
        </w:tc>
        <w:tc>
          <w:tcPr>
            <w:tcW w:w="621" w:type="dxa"/>
            <w:vAlign w:val="center"/>
            <w:tcPrChange w:id="25180" w:author="Στάθης Καπ" w:date="2023-03-03T06:27:00Z">
              <w:tcPr>
                <w:tcW w:w="621" w:type="dxa"/>
                <w:vAlign w:val="bottom"/>
              </w:tcPr>
            </w:tcPrChange>
          </w:tcPr>
          <w:p w14:paraId="3EAC3DCD" w14:textId="1718EF88" w:rsidR="00C87CFE" w:rsidRPr="00CD1347" w:rsidRDefault="00C87CFE" w:rsidP="00C87CFE">
            <w:pPr>
              <w:jc w:val="center"/>
              <w:rPr>
                <w:ins w:id="25181" w:author="Στάθης Καπ" w:date="2023-03-03T04:01:00Z"/>
                <w:rFonts w:ascii="Calibri" w:hAnsi="Calibri" w:cs="Calibri"/>
                <w:color w:val="000000"/>
                <w:sz w:val="16"/>
                <w:szCs w:val="16"/>
              </w:rPr>
            </w:pPr>
            <w:ins w:id="25182" w:author="Στάθης Καπ" w:date="2023-03-03T06:23:00Z">
              <w:r>
                <w:rPr>
                  <w:rFonts w:ascii="Calibri" w:hAnsi="Calibri" w:cs="Calibri"/>
                  <w:color w:val="000000"/>
                  <w:sz w:val="16"/>
                  <w:szCs w:val="16"/>
                </w:rPr>
                <w:t>0.262</w:t>
              </w:r>
            </w:ins>
          </w:p>
        </w:tc>
        <w:tc>
          <w:tcPr>
            <w:tcW w:w="669" w:type="dxa"/>
            <w:vAlign w:val="center"/>
            <w:tcPrChange w:id="25183" w:author="Στάθης Καπ" w:date="2023-03-03T06:27:00Z">
              <w:tcPr>
                <w:tcW w:w="669" w:type="dxa"/>
                <w:vAlign w:val="center"/>
              </w:tcPr>
            </w:tcPrChange>
          </w:tcPr>
          <w:p w14:paraId="70CBC4C0" w14:textId="32A9FC43" w:rsidR="00C87CFE" w:rsidRPr="00CD1347" w:rsidRDefault="00C87CFE" w:rsidP="00C87CFE">
            <w:pPr>
              <w:jc w:val="center"/>
              <w:rPr>
                <w:ins w:id="25184" w:author="Στάθης Καπ" w:date="2023-03-03T04:01:00Z"/>
                <w:rFonts w:cstheme="minorHAnsi"/>
                <w:sz w:val="16"/>
                <w:szCs w:val="16"/>
              </w:rPr>
            </w:pPr>
            <w:ins w:id="25185" w:author="Στάθης Καπ" w:date="2023-03-03T06:23:00Z">
              <w:r>
                <w:rPr>
                  <w:rFonts w:ascii="Calibri" w:hAnsi="Calibri" w:cstheme="minorHAnsi"/>
                  <w:color w:val="000000"/>
                  <w:sz w:val="16"/>
                  <w:szCs w:val="16"/>
                </w:rPr>
                <w:t>0</w:t>
              </w:r>
            </w:ins>
          </w:p>
        </w:tc>
        <w:tc>
          <w:tcPr>
            <w:tcW w:w="508" w:type="dxa"/>
            <w:vAlign w:val="center"/>
            <w:tcPrChange w:id="25186" w:author="Στάθης Καπ" w:date="2023-03-03T06:27:00Z">
              <w:tcPr>
                <w:tcW w:w="508" w:type="dxa"/>
                <w:vAlign w:val="bottom"/>
              </w:tcPr>
            </w:tcPrChange>
          </w:tcPr>
          <w:p w14:paraId="5447ED70" w14:textId="23DBF995" w:rsidR="00C87CFE" w:rsidRPr="00CD1347" w:rsidRDefault="00C87CFE" w:rsidP="00C87CFE">
            <w:pPr>
              <w:jc w:val="center"/>
              <w:rPr>
                <w:ins w:id="25187" w:author="Στάθης Καπ" w:date="2023-03-03T04:01:00Z"/>
                <w:rFonts w:ascii="Calibri" w:hAnsi="Calibri" w:cs="Calibri"/>
                <w:color w:val="000000"/>
                <w:sz w:val="16"/>
                <w:szCs w:val="16"/>
              </w:rPr>
            </w:pPr>
            <w:ins w:id="25188" w:author="Στάθης Καπ" w:date="2023-03-03T06:23:00Z">
              <w:r>
                <w:rPr>
                  <w:rFonts w:ascii="Calibri" w:hAnsi="Calibri" w:cs="Calibri"/>
                  <w:color w:val="000000"/>
                  <w:sz w:val="16"/>
                  <w:szCs w:val="16"/>
                </w:rPr>
                <w:t>1715</w:t>
              </w:r>
            </w:ins>
          </w:p>
        </w:tc>
        <w:tc>
          <w:tcPr>
            <w:tcW w:w="541" w:type="dxa"/>
            <w:vAlign w:val="center"/>
            <w:tcPrChange w:id="25189" w:author="Στάθης Καπ" w:date="2023-03-03T06:27:00Z">
              <w:tcPr>
                <w:tcW w:w="541" w:type="dxa"/>
                <w:vAlign w:val="bottom"/>
              </w:tcPr>
            </w:tcPrChange>
          </w:tcPr>
          <w:p w14:paraId="666CCCE8" w14:textId="017B6094" w:rsidR="00C87CFE" w:rsidRPr="00CD1347" w:rsidRDefault="00C87CFE" w:rsidP="00C87CFE">
            <w:pPr>
              <w:jc w:val="center"/>
              <w:rPr>
                <w:ins w:id="25190" w:author="Στάθης Καπ" w:date="2023-03-03T04:01:00Z"/>
                <w:rFonts w:ascii="Calibri" w:hAnsi="Calibri" w:cs="Calibri"/>
                <w:color w:val="000000"/>
                <w:sz w:val="16"/>
                <w:szCs w:val="16"/>
              </w:rPr>
            </w:pPr>
            <w:ins w:id="25191" w:author="Στάθης Καπ" w:date="2023-03-03T06:23:00Z">
              <w:r>
                <w:rPr>
                  <w:rFonts w:ascii="Calibri" w:hAnsi="Calibri" w:cs="Calibri"/>
                  <w:color w:val="000000"/>
                  <w:sz w:val="16"/>
                  <w:szCs w:val="16"/>
                </w:rPr>
                <w:t>0.233</w:t>
              </w:r>
            </w:ins>
          </w:p>
        </w:tc>
        <w:tc>
          <w:tcPr>
            <w:tcW w:w="589" w:type="dxa"/>
            <w:vAlign w:val="center"/>
            <w:tcPrChange w:id="25192" w:author="Στάθης Καπ" w:date="2023-03-03T06:27:00Z">
              <w:tcPr>
                <w:tcW w:w="589" w:type="dxa"/>
                <w:vAlign w:val="center"/>
              </w:tcPr>
            </w:tcPrChange>
          </w:tcPr>
          <w:p w14:paraId="76FDDDB5" w14:textId="7534AFC8" w:rsidR="00C87CFE" w:rsidRPr="00CD1347" w:rsidRDefault="00C87CFE" w:rsidP="00C87CFE">
            <w:pPr>
              <w:jc w:val="center"/>
              <w:rPr>
                <w:ins w:id="25193" w:author="Στάθης Καπ" w:date="2023-03-03T04:01:00Z"/>
                <w:rFonts w:cstheme="minorHAnsi"/>
                <w:sz w:val="16"/>
                <w:szCs w:val="16"/>
              </w:rPr>
            </w:pPr>
            <w:ins w:id="25194" w:author="Στάθης Καπ" w:date="2023-03-03T06:23:00Z">
              <w:r>
                <w:rPr>
                  <w:rFonts w:ascii="Calibri" w:hAnsi="Calibri" w:cstheme="minorHAnsi"/>
                  <w:color w:val="000000"/>
                  <w:sz w:val="16"/>
                  <w:szCs w:val="16"/>
                </w:rPr>
                <w:t>0.52</w:t>
              </w:r>
            </w:ins>
          </w:p>
        </w:tc>
        <w:tc>
          <w:tcPr>
            <w:tcW w:w="463" w:type="dxa"/>
            <w:vAlign w:val="center"/>
            <w:tcPrChange w:id="25195" w:author="Στάθης Καπ" w:date="2023-03-03T06:27:00Z">
              <w:tcPr>
                <w:tcW w:w="463" w:type="dxa"/>
                <w:vAlign w:val="bottom"/>
              </w:tcPr>
            </w:tcPrChange>
          </w:tcPr>
          <w:p w14:paraId="042F6B82" w14:textId="5416B7A4" w:rsidR="00C87CFE" w:rsidRPr="00CD1347" w:rsidRDefault="00C87CFE" w:rsidP="00C87CFE">
            <w:pPr>
              <w:jc w:val="center"/>
              <w:rPr>
                <w:ins w:id="25196" w:author="Στάθης Καπ" w:date="2023-03-03T04:01:00Z"/>
                <w:rFonts w:ascii="Calibri" w:hAnsi="Calibri" w:cs="Calibri"/>
                <w:color w:val="000000"/>
                <w:sz w:val="16"/>
                <w:szCs w:val="16"/>
              </w:rPr>
            </w:pPr>
            <w:ins w:id="25197" w:author="Στάθης Καπ" w:date="2023-03-03T06:23:00Z">
              <w:r>
                <w:rPr>
                  <w:rFonts w:ascii="Calibri" w:hAnsi="Calibri" w:cs="Calibri"/>
                  <w:color w:val="000000"/>
                  <w:sz w:val="16"/>
                  <w:szCs w:val="16"/>
                </w:rPr>
                <w:t>1684</w:t>
              </w:r>
            </w:ins>
          </w:p>
        </w:tc>
        <w:tc>
          <w:tcPr>
            <w:tcW w:w="541" w:type="dxa"/>
            <w:vAlign w:val="center"/>
            <w:tcPrChange w:id="25198" w:author="Στάθης Καπ" w:date="2023-03-03T06:27:00Z">
              <w:tcPr>
                <w:tcW w:w="541" w:type="dxa"/>
                <w:vAlign w:val="bottom"/>
              </w:tcPr>
            </w:tcPrChange>
          </w:tcPr>
          <w:p w14:paraId="2A3C0C5B" w14:textId="5D2427DB" w:rsidR="00C87CFE" w:rsidRPr="00CD1347" w:rsidRDefault="00C87CFE" w:rsidP="00C87CFE">
            <w:pPr>
              <w:jc w:val="center"/>
              <w:rPr>
                <w:ins w:id="25199" w:author="Στάθης Καπ" w:date="2023-03-03T04:01:00Z"/>
                <w:rFonts w:ascii="Calibri" w:hAnsi="Calibri" w:cs="Calibri"/>
                <w:color w:val="000000"/>
                <w:sz w:val="16"/>
                <w:szCs w:val="16"/>
              </w:rPr>
            </w:pPr>
            <w:ins w:id="25200" w:author="Στάθης Καπ" w:date="2023-03-03T06:23:00Z">
              <w:r>
                <w:rPr>
                  <w:rFonts w:ascii="Calibri" w:hAnsi="Calibri" w:cs="Calibri"/>
                  <w:color w:val="000000"/>
                  <w:sz w:val="16"/>
                  <w:szCs w:val="16"/>
                </w:rPr>
                <w:t>0.174</w:t>
              </w:r>
            </w:ins>
          </w:p>
        </w:tc>
        <w:tc>
          <w:tcPr>
            <w:tcW w:w="589" w:type="dxa"/>
            <w:vAlign w:val="center"/>
            <w:tcPrChange w:id="25201" w:author="Στάθης Καπ" w:date="2023-03-03T06:27:00Z">
              <w:tcPr>
                <w:tcW w:w="589" w:type="dxa"/>
                <w:vAlign w:val="center"/>
              </w:tcPr>
            </w:tcPrChange>
          </w:tcPr>
          <w:p w14:paraId="5CB2C664" w14:textId="4F19D9D8" w:rsidR="00C87CFE" w:rsidRPr="00CD1347" w:rsidRDefault="00C87CFE" w:rsidP="00C87CFE">
            <w:pPr>
              <w:jc w:val="center"/>
              <w:rPr>
                <w:ins w:id="25202" w:author="Στάθης Καπ" w:date="2023-03-03T04:01:00Z"/>
                <w:rFonts w:cstheme="minorHAnsi"/>
                <w:sz w:val="16"/>
                <w:szCs w:val="16"/>
              </w:rPr>
            </w:pPr>
            <w:ins w:id="25203" w:author="Στάθης Καπ" w:date="2023-03-03T06:23:00Z">
              <w:r>
                <w:rPr>
                  <w:rFonts w:ascii="Calibri" w:hAnsi="Calibri" w:cstheme="minorHAnsi"/>
                  <w:color w:val="000000"/>
                  <w:sz w:val="16"/>
                  <w:szCs w:val="16"/>
                </w:rPr>
                <w:t>2.32</w:t>
              </w:r>
            </w:ins>
          </w:p>
        </w:tc>
      </w:tr>
      <w:tr w:rsidR="00C87CFE" w:rsidRPr="00BB05AC" w14:paraId="595837FC" w14:textId="77777777" w:rsidTr="00F03C40">
        <w:tblPrEx>
          <w:tblW w:w="0" w:type="auto"/>
          <w:tblBorders>
            <w:insideH w:val="none" w:sz="0" w:space="0" w:color="auto"/>
            <w:insideV w:val="none" w:sz="0" w:space="0" w:color="auto"/>
          </w:tblBorders>
          <w:tblCellMar>
            <w:left w:w="0" w:type="dxa"/>
            <w:right w:w="0" w:type="dxa"/>
          </w:tblCellMar>
          <w:tblPrExChange w:id="2520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205" w:author="Στάθης Καπ" w:date="2023-03-03T04:01:00Z"/>
        </w:trPr>
        <w:tc>
          <w:tcPr>
            <w:tcW w:w="515" w:type="dxa"/>
            <w:tcBorders>
              <w:top w:val="nil"/>
              <w:bottom w:val="nil"/>
              <w:right w:val="single" w:sz="4" w:space="0" w:color="auto"/>
            </w:tcBorders>
            <w:shd w:val="clear" w:color="auto" w:fill="E7E6E6" w:themeFill="background2"/>
            <w:vAlign w:val="bottom"/>
            <w:tcPrChange w:id="25206" w:author="Στάθης Καπ" w:date="2023-03-03T06:27:00Z">
              <w:tcPr>
                <w:tcW w:w="515" w:type="dxa"/>
                <w:vAlign w:val="bottom"/>
              </w:tcPr>
            </w:tcPrChange>
          </w:tcPr>
          <w:p w14:paraId="140C7C78" w14:textId="0E37FF51" w:rsidR="00C87CFE" w:rsidRPr="00CD1347" w:rsidRDefault="00C87CFE" w:rsidP="00C87CFE">
            <w:pPr>
              <w:jc w:val="center"/>
              <w:rPr>
                <w:ins w:id="25207" w:author="Στάθης Καπ" w:date="2023-03-03T04:01:00Z"/>
                <w:rFonts w:ascii="Calibri" w:hAnsi="Calibri" w:cs="Calibri"/>
                <w:color w:val="000000"/>
                <w:sz w:val="16"/>
                <w:szCs w:val="16"/>
              </w:rPr>
            </w:pPr>
            <w:ins w:id="25208" w:author="Στάθης Καπ" w:date="2023-03-03T04:08:00Z">
              <w:r w:rsidRPr="00CD1347">
                <w:rPr>
                  <w:rFonts w:ascii="Calibri" w:hAnsi="Calibri" w:cs="Calibri"/>
                  <w:color w:val="000000"/>
                  <w:sz w:val="16"/>
                  <w:szCs w:val="16"/>
                  <w:rPrChange w:id="25209" w:author="Στάθης Καπ" w:date="2023-03-03T04:10:00Z">
                    <w:rPr>
                      <w:rFonts w:ascii="Calibri" w:hAnsi="Calibri" w:cs="Calibri"/>
                      <w:color w:val="000000"/>
                      <w:sz w:val="18"/>
                      <w:szCs w:val="18"/>
                    </w:rPr>
                  </w:rPrChange>
                </w:rPr>
                <w:t>rc206</w:t>
              </w:r>
            </w:ins>
          </w:p>
        </w:tc>
        <w:tc>
          <w:tcPr>
            <w:tcW w:w="560" w:type="dxa"/>
            <w:tcBorders>
              <w:left w:val="single" w:sz="4" w:space="0" w:color="auto"/>
            </w:tcBorders>
            <w:vAlign w:val="center"/>
            <w:tcPrChange w:id="25210" w:author="Στάθης Καπ" w:date="2023-03-03T06:27:00Z">
              <w:tcPr>
                <w:tcW w:w="560" w:type="dxa"/>
              </w:tcPr>
            </w:tcPrChange>
          </w:tcPr>
          <w:p w14:paraId="3E0FC602" w14:textId="492837EE" w:rsidR="00C87CFE" w:rsidRPr="00CD1347" w:rsidRDefault="00C87CFE" w:rsidP="00C87CFE">
            <w:pPr>
              <w:jc w:val="center"/>
              <w:rPr>
                <w:ins w:id="25211" w:author="Στάθης Καπ" w:date="2023-03-03T04:01:00Z"/>
                <w:sz w:val="16"/>
                <w:szCs w:val="16"/>
              </w:rPr>
            </w:pPr>
            <w:ins w:id="25212" w:author="Στάθης Καπ" w:date="2023-03-03T06:23:00Z">
              <w:r>
                <w:rPr>
                  <w:rFonts w:ascii="Calibri" w:hAnsi="Calibri" w:cs="Calibri"/>
                  <w:color w:val="000000"/>
                  <w:sz w:val="16"/>
                  <w:szCs w:val="16"/>
                </w:rPr>
                <w:t>1724</w:t>
              </w:r>
            </w:ins>
          </w:p>
        </w:tc>
        <w:tc>
          <w:tcPr>
            <w:tcW w:w="855" w:type="dxa"/>
            <w:vAlign w:val="center"/>
            <w:tcPrChange w:id="25213" w:author="Στάθης Καπ" w:date="2023-03-03T06:27:00Z">
              <w:tcPr>
                <w:tcW w:w="855" w:type="dxa"/>
              </w:tcPr>
            </w:tcPrChange>
          </w:tcPr>
          <w:p w14:paraId="7E2C2053" w14:textId="5A5614F2" w:rsidR="00C87CFE" w:rsidRPr="00CD1347" w:rsidRDefault="00C87CFE" w:rsidP="00C87CFE">
            <w:pPr>
              <w:jc w:val="center"/>
              <w:rPr>
                <w:ins w:id="25214" w:author="Στάθης Καπ" w:date="2023-03-03T04:01:00Z"/>
                <w:sz w:val="16"/>
                <w:szCs w:val="16"/>
              </w:rPr>
            </w:pPr>
            <w:ins w:id="25215" w:author="Στάθης Καπ" w:date="2023-03-03T06:23:00Z">
              <w:r>
                <w:rPr>
                  <w:rFonts w:ascii="Calibri" w:hAnsi="Calibri" w:cs="Calibri"/>
                  <w:color w:val="000000"/>
                  <w:sz w:val="16"/>
                  <w:szCs w:val="16"/>
                </w:rPr>
                <w:t>1724</w:t>
              </w:r>
            </w:ins>
          </w:p>
        </w:tc>
        <w:tc>
          <w:tcPr>
            <w:tcW w:w="544" w:type="dxa"/>
            <w:vAlign w:val="center"/>
            <w:tcPrChange w:id="25216" w:author="Στάθης Καπ" w:date="2023-03-03T06:27:00Z">
              <w:tcPr>
                <w:tcW w:w="544" w:type="dxa"/>
                <w:vAlign w:val="bottom"/>
              </w:tcPr>
            </w:tcPrChange>
          </w:tcPr>
          <w:p w14:paraId="7DE11C0A" w14:textId="2C445F50" w:rsidR="00C87CFE" w:rsidRPr="00CD1347" w:rsidRDefault="00C87CFE" w:rsidP="00C87CFE">
            <w:pPr>
              <w:jc w:val="center"/>
              <w:rPr>
                <w:ins w:id="25217" w:author="Στάθης Καπ" w:date="2023-03-03T04:01:00Z"/>
                <w:rFonts w:ascii="Calibri" w:hAnsi="Calibri" w:cs="Calibri"/>
                <w:color w:val="000000"/>
                <w:sz w:val="16"/>
                <w:szCs w:val="16"/>
              </w:rPr>
            </w:pPr>
            <w:ins w:id="25218" w:author="Στάθης Καπ" w:date="2023-03-03T06:23:00Z">
              <w:r>
                <w:rPr>
                  <w:rFonts w:ascii="Calibri" w:hAnsi="Calibri" w:cs="Calibri"/>
                  <w:color w:val="000000"/>
                  <w:sz w:val="16"/>
                  <w:szCs w:val="16"/>
                </w:rPr>
                <w:t>1724</w:t>
              </w:r>
            </w:ins>
          </w:p>
        </w:tc>
        <w:tc>
          <w:tcPr>
            <w:tcW w:w="621" w:type="dxa"/>
            <w:vAlign w:val="center"/>
            <w:tcPrChange w:id="25219" w:author="Στάθης Καπ" w:date="2023-03-03T06:27:00Z">
              <w:tcPr>
                <w:tcW w:w="621" w:type="dxa"/>
                <w:vAlign w:val="bottom"/>
              </w:tcPr>
            </w:tcPrChange>
          </w:tcPr>
          <w:p w14:paraId="3FFDB0A2" w14:textId="3E57F546" w:rsidR="00C87CFE" w:rsidRPr="00CD1347" w:rsidRDefault="00C87CFE" w:rsidP="00C87CFE">
            <w:pPr>
              <w:jc w:val="center"/>
              <w:rPr>
                <w:ins w:id="25220" w:author="Στάθης Καπ" w:date="2023-03-03T04:01:00Z"/>
                <w:rFonts w:ascii="Calibri" w:hAnsi="Calibri" w:cs="Calibri"/>
                <w:color w:val="000000"/>
                <w:sz w:val="16"/>
                <w:szCs w:val="16"/>
              </w:rPr>
            </w:pPr>
            <w:ins w:id="25221" w:author="Στάθης Καπ" w:date="2023-03-03T06:23:00Z">
              <w:r>
                <w:rPr>
                  <w:rFonts w:ascii="Calibri" w:hAnsi="Calibri" w:cs="Calibri"/>
                  <w:color w:val="000000"/>
                  <w:sz w:val="16"/>
                  <w:szCs w:val="16"/>
                </w:rPr>
                <w:t>0.181</w:t>
              </w:r>
            </w:ins>
          </w:p>
        </w:tc>
        <w:tc>
          <w:tcPr>
            <w:tcW w:w="669" w:type="dxa"/>
            <w:vAlign w:val="center"/>
            <w:tcPrChange w:id="25222" w:author="Στάθης Καπ" w:date="2023-03-03T06:27:00Z">
              <w:tcPr>
                <w:tcW w:w="669" w:type="dxa"/>
                <w:vAlign w:val="center"/>
              </w:tcPr>
            </w:tcPrChange>
          </w:tcPr>
          <w:p w14:paraId="026DFA37" w14:textId="4F695259" w:rsidR="00C87CFE" w:rsidRPr="00CD1347" w:rsidRDefault="00C87CFE" w:rsidP="00C87CFE">
            <w:pPr>
              <w:jc w:val="center"/>
              <w:rPr>
                <w:ins w:id="25223" w:author="Στάθης Καπ" w:date="2023-03-03T04:01:00Z"/>
                <w:rFonts w:cstheme="minorHAnsi"/>
                <w:sz w:val="16"/>
                <w:szCs w:val="16"/>
              </w:rPr>
            </w:pPr>
            <w:ins w:id="25224" w:author="Στάθης Καπ" w:date="2023-03-03T06:23:00Z">
              <w:r>
                <w:rPr>
                  <w:rFonts w:ascii="Calibri" w:hAnsi="Calibri" w:cstheme="minorHAnsi"/>
                  <w:color w:val="000000"/>
                  <w:sz w:val="16"/>
                  <w:szCs w:val="16"/>
                </w:rPr>
                <w:t>0</w:t>
              </w:r>
            </w:ins>
          </w:p>
        </w:tc>
        <w:tc>
          <w:tcPr>
            <w:tcW w:w="543" w:type="dxa"/>
            <w:vAlign w:val="center"/>
            <w:tcPrChange w:id="25225" w:author="Στάθης Καπ" w:date="2023-03-03T06:27:00Z">
              <w:tcPr>
                <w:tcW w:w="543" w:type="dxa"/>
                <w:vAlign w:val="bottom"/>
              </w:tcPr>
            </w:tcPrChange>
          </w:tcPr>
          <w:p w14:paraId="5024CEC5" w14:textId="22761EB0" w:rsidR="00C87CFE" w:rsidRPr="00CD1347" w:rsidRDefault="00C87CFE" w:rsidP="00C87CFE">
            <w:pPr>
              <w:jc w:val="center"/>
              <w:rPr>
                <w:ins w:id="25226" w:author="Στάθης Καπ" w:date="2023-03-03T04:01:00Z"/>
                <w:rFonts w:ascii="Calibri" w:hAnsi="Calibri" w:cs="Calibri"/>
                <w:color w:val="000000"/>
                <w:sz w:val="16"/>
                <w:szCs w:val="16"/>
              </w:rPr>
            </w:pPr>
            <w:ins w:id="25227" w:author="Στάθης Καπ" w:date="2023-03-03T06:23:00Z">
              <w:r>
                <w:rPr>
                  <w:rFonts w:ascii="Calibri" w:hAnsi="Calibri" w:cs="Calibri"/>
                  <w:color w:val="000000"/>
                  <w:sz w:val="16"/>
                  <w:szCs w:val="16"/>
                </w:rPr>
                <w:t>1724</w:t>
              </w:r>
            </w:ins>
          </w:p>
        </w:tc>
        <w:tc>
          <w:tcPr>
            <w:tcW w:w="621" w:type="dxa"/>
            <w:vAlign w:val="center"/>
            <w:tcPrChange w:id="25228" w:author="Στάθης Καπ" w:date="2023-03-03T06:27:00Z">
              <w:tcPr>
                <w:tcW w:w="621" w:type="dxa"/>
                <w:vAlign w:val="bottom"/>
              </w:tcPr>
            </w:tcPrChange>
          </w:tcPr>
          <w:p w14:paraId="2F1D3DA7" w14:textId="6F56ABE0" w:rsidR="00C87CFE" w:rsidRPr="00CD1347" w:rsidRDefault="00C87CFE" w:rsidP="00C87CFE">
            <w:pPr>
              <w:jc w:val="center"/>
              <w:rPr>
                <w:ins w:id="25229" w:author="Στάθης Καπ" w:date="2023-03-03T04:01:00Z"/>
                <w:rFonts w:ascii="Calibri" w:hAnsi="Calibri" w:cs="Calibri"/>
                <w:color w:val="000000"/>
                <w:sz w:val="16"/>
                <w:szCs w:val="16"/>
              </w:rPr>
            </w:pPr>
            <w:ins w:id="25230" w:author="Στάθης Καπ" w:date="2023-03-03T06:23:00Z">
              <w:r>
                <w:rPr>
                  <w:rFonts w:ascii="Calibri" w:hAnsi="Calibri" w:cs="Calibri"/>
                  <w:color w:val="000000"/>
                  <w:sz w:val="16"/>
                  <w:szCs w:val="16"/>
                </w:rPr>
                <w:t>0.157</w:t>
              </w:r>
            </w:ins>
          </w:p>
        </w:tc>
        <w:tc>
          <w:tcPr>
            <w:tcW w:w="669" w:type="dxa"/>
            <w:vAlign w:val="center"/>
            <w:tcPrChange w:id="25231" w:author="Στάθης Καπ" w:date="2023-03-03T06:27:00Z">
              <w:tcPr>
                <w:tcW w:w="669" w:type="dxa"/>
                <w:vAlign w:val="center"/>
              </w:tcPr>
            </w:tcPrChange>
          </w:tcPr>
          <w:p w14:paraId="0FD2F13C" w14:textId="6B0CB346" w:rsidR="00C87CFE" w:rsidRPr="00CD1347" w:rsidRDefault="00C87CFE" w:rsidP="00C87CFE">
            <w:pPr>
              <w:jc w:val="center"/>
              <w:rPr>
                <w:ins w:id="25232" w:author="Στάθης Καπ" w:date="2023-03-03T04:01:00Z"/>
                <w:rFonts w:cstheme="minorHAnsi"/>
                <w:sz w:val="16"/>
                <w:szCs w:val="16"/>
              </w:rPr>
            </w:pPr>
            <w:ins w:id="25233" w:author="Στάθης Καπ" w:date="2023-03-03T06:23:00Z">
              <w:r>
                <w:rPr>
                  <w:rFonts w:ascii="Calibri" w:hAnsi="Calibri" w:cstheme="minorHAnsi"/>
                  <w:color w:val="000000"/>
                  <w:sz w:val="16"/>
                  <w:szCs w:val="16"/>
                </w:rPr>
                <w:t>0</w:t>
              </w:r>
            </w:ins>
          </w:p>
        </w:tc>
        <w:tc>
          <w:tcPr>
            <w:tcW w:w="508" w:type="dxa"/>
            <w:vAlign w:val="center"/>
            <w:tcPrChange w:id="25234" w:author="Στάθης Καπ" w:date="2023-03-03T06:27:00Z">
              <w:tcPr>
                <w:tcW w:w="508" w:type="dxa"/>
                <w:vAlign w:val="bottom"/>
              </w:tcPr>
            </w:tcPrChange>
          </w:tcPr>
          <w:p w14:paraId="2A7D3BCD" w14:textId="657E3916" w:rsidR="00C87CFE" w:rsidRPr="00CD1347" w:rsidRDefault="00C87CFE" w:rsidP="00C87CFE">
            <w:pPr>
              <w:jc w:val="center"/>
              <w:rPr>
                <w:ins w:id="25235" w:author="Στάθης Καπ" w:date="2023-03-03T04:01:00Z"/>
                <w:rFonts w:ascii="Calibri" w:hAnsi="Calibri" w:cs="Calibri"/>
                <w:color w:val="000000"/>
                <w:sz w:val="16"/>
                <w:szCs w:val="16"/>
              </w:rPr>
            </w:pPr>
            <w:ins w:id="25236" w:author="Στάθης Καπ" w:date="2023-03-03T06:23:00Z">
              <w:r>
                <w:rPr>
                  <w:rFonts w:ascii="Calibri" w:hAnsi="Calibri" w:cs="Calibri"/>
                  <w:color w:val="000000"/>
                  <w:sz w:val="16"/>
                  <w:szCs w:val="16"/>
                </w:rPr>
                <w:t>1724</w:t>
              </w:r>
            </w:ins>
          </w:p>
        </w:tc>
        <w:tc>
          <w:tcPr>
            <w:tcW w:w="541" w:type="dxa"/>
            <w:vAlign w:val="center"/>
            <w:tcPrChange w:id="25237" w:author="Στάθης Καπ" w:date="2023-03-03T06:27:00Z">
              <w:tcPr>
                <w:tcW w:w="541" w:type="dxa"/>
                <w:vAlign w:val="bottom"/>
              </w:tcPr>
            </w:tcPrChange>
          </w:tcPr>
          <w:p w14:paraId="216BF95F" w14:textId="3D6D06E7" w:rsidR="00C87CFE" w:rsidRPr="00CD1347" w:rsidRDefault="00C87CFE" w:rsidP="00C87CFE">
            <w:pPr>
              <w:jc w:val="center"/>
              <w:rPr>
                <w:ins w:id="25238" w:author="Στάθης Καπ" w:date="2023-03-03T04:01:00Z"/>
                <w:rFonts w:ascii="Calibri" w:hAnsi="Calibri" w:cs="Calibri"/>
                <w:color w:val="000000"/>
                <w:sz w:val="16"/>
                <w:szCs w:val="16"/>
              </w:rPr>
            </w:pPr>
            <w:ins w:id="25239" w:author="Στάθης Καπ" w:date="2023-03-03T06:23:00Z">
              <w:r>
                <w:rPr>
                  <w:rFonts w:ascii="Calibri" w:hAnsi="Calibri" w:cs="Calibri"/>
                  <w:color w:val="000000"/>
                  <w:sz w:val="16"/>
                  <w:szCs w:val="16"/>
                </w:rPr>
                <w:t>0.125</w:t>
              </w:r>
            </w:ins>
          </w:p>
        </w:tc>
        <w:tc>
          <w:tcPr>
            <w:tcW w:w="589" w:type="dxa"/>
            <w:vAlign w:val="center"/>
            <w:tcPrChange w:id="25240" w:author="Στάθης Καπ" w:date="2023-03-03T06:27:00Z">
              <w:tcPr>
                <w:tcW w:w="589" w:type="dxa"/>
                <w:vAlign w:val="center"/>
              </w:tcPr>
            </w:tcPrChange>
          </w:tcPr>
          <w:p w14:paraId="464A7971" w14:textId="1AAEAE3A" w:rsidR="00C87CFE" w:rsidRPr="00CD1347" w:rsidRDefault="00C87CFE" w:rsidP="00C87CFE">
            <w:pPr>
              <w:jc w:val="center"/>
              <w:rPr>
                <w:ins w:id="25241" w:author="Στάθης Καπ" w:date="2023-03-03T04:01:00Z"/>
                <w:rFonts w:cstheme="minorHAnsi"/>
                <w:sz w:val="16"/>
                <w:szCs w:val="16"/>
              </w:rPr>
            </w:pPr>
            <w:ins w:id="25242" w:author="Στάθης Καπ" w:date="2023-03-03T06:23:00Z">
              <w:r>
                <w:rPr>
                  <w:rFonts w:ascii="Calibri" w:hAnsi="Calibri" w:cstheme="minorHAnsi"/>
                  <w:color w:val="000000"/>
                  <w:sz w:val="16"/>
                  <w:szCs w:val="16"/>
                </w:rPr>
                <w:t>0</w:t>
              </w:r>
            </w:ins>
          </w:p>
        </w:tc>
        <w:tc>
          <w:tcPr>
            <w:tcW w:w="463" w:type="dxa"/>
            <w:vAlign w:val="center"/>
            <w:tcPrChange w:id="25243" w:author="Στάθης Καπ" w:date="2023-03-03T06:27:00Z">
              <w:tcPr>
                <w:tcW w:w="463" w:type="dxa"/>
                <w:vAlign w:val="bottom"/>
              </w:tcPr>
            </w:tcPrChange>
          </w:tcPr>
          <w:p w14:paraId="3221CC47" w14:textId="5C27A9D6" w:rsidR="00C87CFE" w:rsidRPr="00CD1347" w:rsidRDefault="00C87CFE" w:rsidP="00C87CFE">
            <w:pPr>
              <w:jc w:val="center"/>
              <w:rPr>
                <w:ins w:id="25244" w:author="Στάθης Καπ" w:date="2023-03-03T04:01:00Z"/>
                <w:rFonts w:ascii="Calibri" w:hAnsi="Calibri" w:cs="Calibri"/>
                <w:color w:val="000000"/>
                <w:sz w:val="16"/>
                <w:szCs w:val="16"/>
              </w:rPr>
            </w:pPr>
            <w:ins w:id="25245" w:author="Στάθης Καπ" w:date="2023-03-03T06:23:00Z">
              <w:r>
                <w:rPr>
                  <w:rFonts w:ascii="Calibri" w:hAnsi="Calibri" w:cs="Calibri"/>
                  <w:color w:val="000000"/>
                  <w:sz w:val="16"/>
                  <w:szCs w:val="16"/>
                </w:rPr>
                <w:t>1719</w:t>
              </w:r>
            </w:ins>
          </w:p>
        </w:tc>
        <w:tc>
          <w:tcPr>
            <w:tcW w:w="541" w:type="dxa"/>
            <w:vAlign w:val="center"/>
            <w:tcPrChange w:id="25246" w:author="Στάθης Καπ" w:date="2023-03-03T06:27:00Z">
              <w:tcPr>
                <w:tcW w:w="541" w:type="dxa"/>
                <w:vAlign w:val="bottom"/>
              </w:tcPr>
            </w:tcPrChange>
          </w:tcPr>
          <w:p w14:paraId="55A68CAB" w14:textId="63D9C0C6" w:rsidR="00C87CFE" w:rsidRPr="00CD1347" w:rsidRDefault="00C87CFE" w:rsidP="00C87CFE">
            <w:pPr>
              <w:jc w:val="center"/>
              <w:rPr>
                <w:ins w:id="25247" w:author="Στάθης Καπ" w:date="2023-03-03T04:01:00Z"/>
                <w:rFonts w:ascii="Calibri" w:hAnsi="Calibri" w:cs="Calibri"/>
                <w:color w:val="000000"/>
                <w:sz w:val="16"/>
                <w:szCs w:val="16"/>
              </w:rPr>
            </w:pPr>
            <w:ins w:id="25248" w:author="Στάθης Καπ" w:date="2023-03-03T06:23:00Z">
              <w:r>
                <w:rPr>
                  <w:rFonts w:ascii="Calibri" w:hAnsi="Calibri" w:cs="Calibri"/>
                  <w:color w:val="000000"/>
                  <w:sz w:val="16"/>
                  <w:szCs w:val="16"/>
                </w:rPr>
                <w:t>0.143</w:t>
              </w:r>
            </w:ins>
          </w:p>
        </w:tc>
        <w:tc>
          <w:tcPr>
            <w:tcW w:w="589" w:type="dxa"/>
            <w:vAlign w:val="center"/>
            <w:tcPrChange w:id="25249" w:author="Στάθης Καπ" w:date="2023-03-03T06:27:00Z">
              <w:tcPr>
                <w:tcW w:w="589" w:type="dxa"/>
                <w:vAlign w:val="center"/>
              </w:tcPr>
            </w:tcPrChange>
          </w:tcPr>
          <w:p w14:paraId="716F63E5" w14:textId="33C56A09" w:rsidR="00C87CFE" w:rsidRPr="00CD1347" w:rsidRDefault="00C87CFE" w:rsidP="00C87CFE">
            <w:pPr>
              <w:jc w:val="center"/>
              <w:rPr>
                <w:ins w:id="25250" w:author="Στάθης Καπ" w:date="2023-03-03T04:01:00Z"/>
                <w:rFonts w:cstheme="minorHAnsi"/>
                <w:sz w:val="16"/>
                <w:szCs w:val="16"/>
              </w:rPr>
            </w:pPr>
            <w:ins w:id="25251" w:author="Στάθης Καπ" w:date="2023-03-03T06:23:00Z">
              <w:r>
                <w:rPr>
                  <w:rFonts w:ascii="Calibri" w:hAnsi="Calibri" w:cstheme="minorHAnsi"/>
                  <w:color w:val="000000"/>
                  <w:sz w:val="16"/>
                  <w:szCs w:val="16"/>
                </w:rPr>
                <w:t>0.29</w:t>
              </w:r>
            </w:ins>
          </w:p>
        </w:tc>
      </w:tr>
      <w:tr w:rsidR="00C87CFE" w:rsidRPr="00BB05AC" w14:paraId="0E613EE3" w14:textId="77777777" w:rsidTr="00F03C40">
        <w:tblPrEx>
          <w:tblW w:w="0" w:type="auto"/>
          <w:tblBorders>
            <w:insideH w:val="none" w:sz="0" w:space="0" w:color="auto"/>
            <w:insideV w:val="none" w:sz="0" w:space="0" w:color="auto"/>
          </w:tblBorders>
          <w:tblCellMar>
            <w:left w:w="0" w:type="dxa"/>
            <w:right w:w="0" w:type="dxa"/>
          </w:tblCellMar>
          <w:tblPrExChange w:id="25252"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253" w:author="Στάθης Καπ" w:date="2023-03-03T04:01:00Z"/>
        </w:trPr>
        <w:tc>
          <w:tcPr>
            <w:tcW w:w="515" w:type="dxa"/>
            <w:tcBorders>
              <w:top w:val="nil"/>
              <w:bottom w:val="nil"/>
              <w:right w:val="single" w:sz="4" w:space="0" w:color="auto"/>
            </w:tcBorders>
            <w:shd w:val="clear" w:color="auto" w:fill="E7E6E6" w:themeFill="background2"/>
            <w:vAlign w:val="bottom"/>
            <w:tcPrChange w:id="25254" w:author="Στάθης Καπ" w:date="2023-03-03T06:27:00Z">
              <w:tcPr>
                <w:tcW w:w="515" w:type="dxa"/>
                <w:vAlign w:val="bottom"/>
              </w:tcPr>
            </w:tcPrChange>
          </w:tcPr>
          <w:p w14:paraId="286898B0" w14:textId="49F4A26F" w:rsidR="00C87CFE" w:rsidRPr="00CD1347" w:rsidRDefault="00C87CFE" w:rsidP="00C87CFE">
            <w:pPr>
              <w:jc w:val="center"/>
              <w:rPr>
                <w:ins w:id="25255" w:author="Στάθης Καπ" w:date="2023-03-03T04:01:00Z"/>
                <w:rFonts w:ascii="Calibri" w:hAnsi="Calibri" w:cs="Calibri"/>
                <w:color w:val="000000"/>
                <w:sz w:val="16"/>
                <w:szCs w:val="16"/>
              </w:rPr>
            </w:pPr>
            <w:ins w:id="25256" w:author="Στάθης Καπ" w:date="2023-03-03T04:08:00Z">
              <w:r w:rsidRPr="00CD1347">
                <w:rPr>
                  <w:rFonts w:ascii="Calibri" w:hAnsi="Calibri" w:cs="Calibri"/>
                  <w:color w:val="000000"/>
                  <w:sz w:val="16"/>
                  <w:szCs w:val="16"/>
                  <w:rPrChange w:id="25257" w:author="Στάθης Καπ" w:date="2023-03-03T04:10:00Z">
                    <w:rPr>
                      <w:rFonts w:ascii="Calibri" w:hAnsi="Calibri" w:cs="Calibri"/>
                      <w:color w:val="000000"/>
                      <w:sz w:val="18"/>
                      <w:szCs w:val="18"/>
                    </w:rPr>
                  </w:rPrChange>
                </w:rPr>
                <w:t>rc207</w:t>
              </w:r>
            </w:ins>
          </w:p>
        </w:tc>
        <w:tc>
          <w:tcPr>
            <w:tcW w:w="560" w:type="dxa"/>
            <w:tcBorders>
              <w:left w:val="single" w:sz="4" w:space="0" w:color="auto"/>
            </w:tcBorders>
            <w:vAlign w:val="center"/>
            <w:tcPrChange w:id="25258" w:author="Στάθης Καπ" w:date="2023-03-03T06:27:00Z">
              <w:tcPr>
                <w:tcW w:w="560" w:type="dxa"/>
              </w:tcPr>
            </w:tcPrChange>
          </w:tcPr>
          <w:p w14:paraId="4FB65F1E" w14:textId="0455F8A2" w:rsidR="00C87CFE" w:rsidRPr="00CD1347" w:rsidRDefault="00C87CFE" w:rsidP="00C87CFE">
            <w:pPr>
              <w:jc w:val="center"/>
              <w:rPr>
                <w:ins w:id="25259" w:author="Στάθης Καπ" w:date="2023-03-03T04:01:00Z"/>
                <w:sz w:val="16"/>
                <w:szCs w:val="16"/>
              </w:rPr>
            </w:pPr>
            <w:ins w:id="25260" w:author="Στάθης Καπ" w:date="2023-03-03T06:23:00Z">
              <w:r>
                <w:rPr>
                  <w:rFonts w:ascii="Calibri" w:hAnsi="Calibri" w:cs="Calibri"/>
                  <w:color w:val="000000"/>
                  <w:sz w:val="16"/>
                  <w:szCs w:val="16"/>
                </w:rPr>
                <w:t>1724</w:t>
              </w:r>
            </w:ins>
          </w:p>
        </w:tc>
        <w:tc>
          <w:tcPr>
            <w:tcW w:w="855" w:type="dxa"/>
            <w:vAlign w:val="center"/>
            <w:tcPrChange w:id="25261" w:author="Στάθης Καπ" w:date="2023-03-03T06:27:00Z">
              <w:tcPr>
                <w:tcW w:w="855" w:type="dxa"/>
              </w:tcPr>
            </w:tcPrChange>
          </w:tcPr>
          <w:p w14:paraId="226BF12B" w14:textId="5EABB61F" w:rsidR="00C87CFE" w:rsidRPr="00CD1347" w:rsidRDefault="00C87CFE" w:rsidP="00C87CFE">
            <w:pPr>
              <w:jc w:val="center"/>
              <w:rPr>
                <w:ins w:id="25262" w:author="Στάθης Καπ" w:date="2023-03-03T04:01:00Z"/>
                <w:sz w:val="16"/>
                <w:szCs w:val="16"/>
              </w:rPr>
            </w:pPr>
            <w:ins w:id="25263" w:author="Στάθης Καπ" w:date="2023-03-03T06:23:00Z">
              <w:r>
                <w:rPr>
                  <w:rFonts w:ascii="Calibri" w:hAnsi="Calibri" w:cs="Calibri"/>
                  <w:color w:val="000000"/>
                  <w:sz w:val="16"/>
                  <w:szCs w:val="16"/>
                </w:rPr>
                <w:t>1724</w:t>
              </w:r>
            </w:ins>
          </w:p>
        </w:tc>
        <w:tc>
          <w:tcPr>
            <w:tcW w:w="544" w:type="dxa"/>
            <w:vAlign w:val="center"/>
            <w:tcPrChange w:id="25264" w:author="Στάθης Καπ" w:date="2023-03-03T06:27:00Z">
              <w:tcPr>
                <w:tcW w:w="544" w:type="dxa"/>
                <w:vAlign w:val="bottom"/>
              </w:tcPr>
            </w:tcPrChange>
          </w:tcPr>
          <w:p w14:paraId="220FCE59" w14:textId="715E131C" w:rsidR="00C87CFE" w:rsidRPr="00CD1347" w:rsidRDefault="00C87CFE" w:rsidP="00C87CFE">
            <w:pPr>
              <w:jc w:val="center"/>
              <w:rPr>
                <w:ins w:id="25265" w:author="Στάθης Καπ" w:date="2023-03-03T04:01:00Z"/>
                <w:rFonts w:ascii="Calibri" w:hAnsi="Calibri" w:cs="Calibri"/>
                <w:color w:val="000000"/>
                <w:sz w:val="16"/>
                <w:szCs w:val="16"/>
              </w:rPr>
            </w:pPr>
            <w:ins w:id="25266" w:author="Στάθης Καπ" w:date="2023-03-03T06:23:00Z">
              <w:r>
                <w:rPr>
                  <w:rFonts w:ascii="Calibri" w:hAnsi="Calibri" w:cs="Calibri"/>
                  <w:color w:val="000000"/>
                  <w:sz w:val="16"/>
                  <w:szCs w:val="16"/>
                </w:rPr>
                <w:t>1724</w:t>
              </w:r>
            </w:ins>
          </w:p>
        </w:tc>
        <w:tc>
          <w:tcPr>
            <w:tcW w:w="621" w:type="dxa"/>
            <w:vAlign w:val="center"/>
            <w:tcPrChange w:id="25267" w:author="Στάθης Καπ" w:date="2023-03-03T06:27:00Z">
              <w:tcPr>
                <w:tcW w:w="621" w:type="dxa"/>
                <w:vAlign w:val="bottom"/>
              </w:tcPr>
            </w:tcPrChange>
          </w:tcPr>
          <w:p w14:paraId="536BE9FF" w14:textId="1F6B637D" w:rsidR="00C87CFE" w:rsidRPr="00CD1347" w:rsidRDefault="00C87CFE" w:rsidP="00C87CFE">
            <w:pPr>
              <w:jc w:val="center"/>
              <w:rPr>
                <w:ins w:id="25268" w:author="Στάθης Καπ" w:date="2023-03-03T04:01:00Z"/>
                <w:rFonts w:ascii="Calibri" w:hAnsi="Calibri" w:cs="Calibri"/>
                <w:color w:val="000000"/>
                <w:sz w:val="16"/>
                <w:szCs w:val="16"/>
              </w:rPr>
            </w:pPr>
            <w:ins w:id="25269" w:author="Στάθης Καπ" w:date="2023-03-03T06:23:00Z">
              <w:r>
                <w:rPr>
                  <w:rFonts w:ascii="Calibri" w:hAnsi="Calibri" w:cs="Calibri"/>
                  <w:color w:val="000000"/>
                  <w:sz w:val="16"/>
                  <w:szCs w:val="16"/>
                </w:rPr>
                <w:t>0.187</w:t>
              </w:r>
            </w:ins>
          </w:p>
        </w:tc>
        <w:tc>
          <w:tcPr>
            <w:tcW w:w="669" w:type="dxa"/>
            <w:vAlign w:val="center"/>
            <w:tcPrChange w:id="25270" w:author="Στάθης Καπ" w:date="2023-03-03T06:27:00Z">
              <w:tcPr>
                <w:tcW w:w="669" w:type="dxa"/>
                <w:vAlign w:val="center"/>
              </w:tcPr>
            </w:tcPrChange>
          </w:tcPr>
          <w:p w14:paraId="6DFCC848" w14:textId="75D47EFC" w:rsidR="00C87CFE" w:rsidRPr="00CD1347" w:rsidRDefault="00C87CFE" w:rsidP="00C87CFE">
            <w:pPr>
              <w:jc w:val="center"/>
              <w:rPr>
                <w:ins w:id="25271" w:author="Στάθης Καπ" w:date="2023-03-03T04:01:00Z"/>
                <w:rFonts w:cstheme="minorHAnsi"/>
                <w:sz w:val="16"/>
                <w:szCs w:val="16"/>
              </w:rPr>
            </w:pPr>
            <w:ins w:id="25272" w:author="Στάθης Καπ" w:date="2023-03-03T06:23:00Z">
              <w:r>
                <w:rPr>
                  <w:rFonts w:ascii="Calibri" w:hAnsi="Calibri" w:cstheme="minorHAnsi"/>
                  <w:color w:val="000000"/>
                  <w:sz w:val="16"/>
                  <w:szCs w:val="16"/>
                </w:rPr>
                <w:t>0</w:t>
              </w:r>
            </w:ins>
          </w:p>
        </w:tc>
        <w:tc>
          <w:tcPr>
            <w:tcW w:w="543" w:type="dxa"/>
            <w:vAlign w:val="center"/>
            <w:tcPrChange w:id="25273" w:author="Στάθης Καπ" w:date="2023-03-03T06:27:00Z">
              <w:tcPr>
                <w:tcW w:w="543" w:type="dxa"/>
                <w:vAlign w:val="bottom"/>
              </w:tcPr>
            </w:tcPrChange>
          </w:tcPr>
          <w:p w14:paraId="159C5A89" w14:textId="6A52B48D" w:rsidR="00C87CFE" w:rsidRPr="00CD1347" w:rsidRDefault="00C87CFE" w:rsidP="00C87CFE">
            <w:pPr>
              <w:jc w:val="center"/>
              <w:rPr>
                <w:ins w:id="25274" w:author="Στάθης Καπ" w:date="2023-03-03T04:01:00Z"/>
                <w:rFonts w:ascii="Calibri" w:hAnsi="Calibri" w:cs="Calibri"/>
                <w:color w:val="000000"/>
                <w:sz w:val="16"/>
                <w:szCs w:val="16"/>
              </w:rPr>
            </w:pPr>
            <w:ins w:id="25275" w:author="Στάθης Καπ" w:date="2023-03-03T06:23:00Z">
              <w:r>
                <w:rPr>
                  <w:rFonts w:ascii="Calibri" w:hAnsi="Calibri" w:cs="Calibri"/>
                  <w:color w:val="000000"/>
                  <w:sz w:val="16"/>
                  <w:szCs w:val="16"/>
                </w:rPr>
                <w:t>1724</w:t>
              </w:r>
            </w:ins>
          </w:p>
        </w:tc>
        <w:tc>
          <w:tcPr>
            <w:tcW w:w="621" w:type="dxa"/>
            <w:vAlign w:val="center"/>
            <w:tcPrChange w:id="25276" w:author="Στάθης Καπ" w:date="2023-03-03T06:27:00Z">
              <w:tcPr>
                <w:tcW w:w="621" w:type="dxa"/>
                <w:vAlign w:val="bottom"/>
              </w:tcPr>
            </w:tcPrChange>
          </w:tcPr>
          <w:p w14:paraId="2A49EE4C" w14:textId="585CF065" w:rsidR="00C87CFE" w:rsidRPr="00CD1347" w:rsidRDefault="00C87CFE" w:rsidP="00C87CFE">
            <w:pPr>
              <w:jc w:val="center"/>
              <w:rPr>
                <w:ins w:id="25277" w:author="Στάθης Καπ" w:date="2023-03-03T04:01:00Z"/>
                <w:rFonts w:ascii="Calibri" w:hAnsi="Calibri" w:cs="Calibri"/>
                <w:color w:val="000000"/>
                <w:sz w:val="16"/>
                <w:szCs w:val="16"/>
              </w:rPr>
            </w:pPr>
            <w:ins w:id="25278" w:author="Στάθης Καπ" w:date="2023-03-03T06:23:00Z">
              <w:r>
                <w:rPr>
                  <w:rFonts w:ascii="Calibri" w:hAnsi="Calibri" w:cs="Calibri"/>
                  <w:color w:val="000000"/>
                  <w:sz w:val="16"/>
                  <w:szCs w:val="16"/>
                </w:rPr>
                <w:t>0.143</w:t>
              </w:r>
            </w:ins>
          </w:p>
        </w:tc>
        <w:tc>
          <w:tcPr>
            <w:tcW w:w="669" w:type="dxa"/>
            <w:vAlign w:val="center"/>
            <w:tcPrChange w:id="25279" w:author="Στάθης Καπ" w:date="2023-03-03T06:27:00Z">
              <w:tcPr>
                <w:tcW w:w="669" w:type="dxa"/>
                <w:vAlign w:val="center"/>
              </w:tcPr>
            </w:tcPrChange>
          </w:tcPr>
          <w:p w14:paraId="714799BF" w14:textId="007F43EA" w:rsidR="00C87CFE" w:rsidRPr="00CD1347" w:rsidRDefault="00C87CFE" w:rsidP="00C87CFE">
            <w:pPr>
              <w:jc w:val="center"/>
              <w:rPr>
                <w:ins w:id="25280" w:author="Στάθης Καπ" w:date="2023-03-03T04:01:00Z"/>
                <w:rFonts w:cstheme="minorHAnsi"/>
                <w:sz w:val="16"/>
                <w:szCs w:val="16"/>
              </w:rPr>
            </w:pPr>
            <w:ins w:id="25281" w:author="Στάθης Καπ" w:date="2023-03-03T06:23:00Z">
              <w:r>
                <w:rPr>
                  <w:rFonts w:ascii="Calibri" w:hAnsi="Calibri" w:cstheme="minorHAnsi"/>
                  <w:color w:val="000000"/>
                  <w:sz w:val="16"/>
                  <w:szCs w:val="16"/>
                </w:rPr>
                <w:t>0</w:t>
              </w:r>
            </w:ins>
          </w:p>
        </w:tc>
        <w:tc>
          <w:tcPr>
            <w:tcW w:w="508" w:type="dxa"/>
            <w:vAlign w:val="center"/>
            <w:tcPrChange w:id="25282" w:author="Στάθης Καπ" w:date="2023-03-03T06:27:00Z">
              <w:tcPr>
                <w:tcW w:w="508" w:type="dxa"/>
                <w:vAlign w:val="bottom"/>
              </w:tcPr>
            </w:tcPrChange>
          </w:tcPr>
          <w:p w14:paraId="62E220CE" w14:textId="684A71D7" w:rsidR="00C87CFE" w:rsidRPr="00CD1347" w:rsidRDefault="00C87CFE" w:rsidP="00C87CFE">
            <w:pPr>
              <w:jc w:val="center"/>
              <w:rPr>
                <w:ins w:id="25283" w:author="Στάθης Καπ" w:date="2023-03-03T04:01:00Z"/>
                <w:rFonts w:ascii="Calibri" w:hAnsi="Calibri" w:cs="Calibri"/>
                <w:color w:val="000000"/>
                <w:sz w:val="16"/>
                <w:szCs w:val="16"/>
              </w:rPr>
            </w:pPr>
            <w:ins w:id="25284" w:author="Στάθης Καπ" w:date="2023-03-03T06:23:00Z">
              <w:r>
                <w:rPr>
                  <w:rFonts w:ascii="Calibri" w:hAnsi="Calibri" w:cs="Calibri"/>
                  <w:color w:val="000000"/>
                  <w:sz w:val="16"/>
                  <w:szCs w:val="16"/>
                </w:rPr>
                <w:t>1724</w:t>
              </w:r>
            </w:ins>
          </w:p>
        </w:tc>
        <w:tc>
          <w:tcPr>
            <w:tcW w:w="541" w:type="dxa"/>
            <w:vAlign w:val="center"/>
            <w:tcPrChange w:id="25285" w:author="Στάθης Καπ" w:date="2023-03-03T06:27:00Z">
              <w:tcPr>
                <w:tcW w:w="541" w:type="dxa"/>
                <w:vAlign w:val="bottom"/>
              </w:tcPr>
            </w:tcPrChange>
          </w:tcPr>
          <w:p w14:paraId="181178BF" w14:textId="5256474A" w:rsidR="00C87CFE" w:rsidRPr="00CD1347" w:rsidRDefault="00C87CFE" w:rsidP="00C87CFE">
            <w:pPr>
              <w:jc w:val="center"/>
              <w:rPr>
                <w:ins w:id="25286" w:author="Στάθης Καπ" w:date="2023-03-03T04:01:00Z"/>
                <w:rFonts w:ascii="Calibri" w:hAnsi="Calibri" w:cs="Calibri"/>
                <w:color w:val="000000"/>
                <w:sz w:val="16"/>
                <w:szCs w:val="16"/>
              </w:rPr>
            </w:pPr>
            <w:ins w:id="25287" w:author="Στάθης Καπ" w:date="2023-03-03T06:23:00Z">
              <w:r>
                <w:rPr>
                  <w:rFonts w:ascii="Calibri" w:hAnsi="Calibri" w:cs="Calibri"/>
                  <w:color w:val="000000"/>
                  <w:sz w:val="16"/>
                  <w:szCs w:val="16"/>
                </w:rPr>
                <w:t>0.131</w:t>
              </w:r>
            </w:ins>
          </w:p>
        </w:tc>
        <w:tc>
          <w:tcPr>
            <w:tcW w:w="589" w:type="dxa"/>
            <w:vAlign w:val="center"/>
            <w:tcPrChange w:id="25288" w:author="Στάθης Καπ" w:date="2023-03-03T06:27:00Z">
              <w:tcPr>
                <w:tcW w:w="589" w:type="dxa"/>
                <w:vAlign w:val="center"/>
              </w:tcPr>
            </w:tcPrChange>
          </w:tcPr>
          <w:p w14:paraId="7151FF2A" w14:textId="52F9CE27" w:rsidR="00C87CFE" w:rsidRPr="00CD1347" w:rsidRDefault="00C87CFE" w:rsidP="00C87CFE">
            <w:pPr>
              <w:jc w:val="center"/>
              <w:rPr>
                <w:ins w:id="25289" w:author="Στάθης Καπ" w:date="2023-03-03T04:01:00Z"/>
                <w:rFonts w:cstheme="minorHAnsi"/>
                <w:sz w:val="16"/>
                <w:szCs w:val="16"/>
              </w:rPr>
            </w:pPr>
            <w:ins w:id="25290" w:author="Στάθης Καπ" w:date="2023-03-03T06:23:00Z">
              <w:r>
                <w:rPr>
                  <w:rFonts w:ascii="Calibri" w:hAnsi="Calibri" w:cstheme="minorHAnsi"/>
                  <w:color w:val="000000"/>
                  <w:sz w:val="16"/>
                  <w:szCs w:val="16"/>
                </w:rPr>
                <w:t>0</w:t>
              </w:r>
            </w:ins>
          </w:p>
        </w:tc>
        <w:tc>
          <w:tcPr>
            <w:tcW w:w="463" w:type="dxa"/>
            <w:vAlign w:val="center"/>
            <w:tcPrChange w:id="25291" w:author="Στάθης Καπ" w:date="2023-03-03T06:27:00Z">
              <w:tcPr>
                <w:tcW w:w="463" w:type="dxa"/>
                <w:vAlign w:val="bottom"/>
              </w:tcPr>
            </w:tcPrChange>
          </w:tcPr>
          <w:p w14:paraId="71B6EEE8" w14:textId="7F31473A" w:rsidR="00C87CFE" w:rsidRPr="00CD1347" w:rsidRDefault="00C87CFE" w:rsidP="00C87CFE">
            <w:pPr>
              <w:jc w:val="center"/>
              <w:rPr>
                <w:ins w:id="25292" w:author="Στάθης Καπ" w:date="2023-03-03T04:01:00Z"/>
                <w:rFonts w:ascii="Calibri" w:hAnsi="Calibri" w:cs="Calibri"/>
                <w:color w:val="000000"/>
                <w:sz w:val="16"/>
                <w:szCs w:val="16"/>
              </w:rPr>
            </w:pPr>
            <w:ins w:id="25293" w:author="Στάθης Καπ" w:date="2023-03-03T06:23:00Z">
              <w:r>
                <w:rPr>
                  <w:rFonts w:ascii="Calibri" w:hAnsi="Calibri" w:cs="Calibri"/>
                  <w:color w:val="000000"/>
                  <w:sz w:val="16"/>
                  <w:szCs w:val="16"/>
                </w:rPr>
                <w:t>1722</w:t>
              </w:r>
            </w:ins>
          </w:p>
        </w:tc>
        <w:tc>
          <w:tcPr>
            <w:tcW w:w="541" w:type="dxa"/>
            <w:vAlign w:val="center"/>
            <w:tcPrChange w:id="25294" w:author="Στάθης Καπ" w:date="2023-03-03T06:27:00Z">
              <w:tcPr>
                <w:tcW w:w="541" w:type="dxa"/>
                <w:vAlign w:val="bottom"/>
              </w:tcPr>
            </w:tcPrChange>
          </w:tcPr>
          <w:p w14:paraId="11F835D7" w14:textId="62ECF4A7" w:rsidR="00C87CFE" w:rsidRPr="00CD1347" w:rsidRDefault="00C87CFE" w:rsidP="00C87CFE">
            <w:pPr>
              <w:jc w:val="center"/>
              <w:rPr>
                <w:ins w:id="25295" w:author="Στάθης Καπ" w:date="2023-03-03T04:01:00Z"/>
                <w:rFonts w:ascii="Calibri" w:hAnsi="Calibri" w:cs="Calibri"/>
                <w:color w:val="000000"/>
                <w:sz w:val="16"/>
                <w:szCs w:val="16"/>
              </w:rPr>
            </w:pPr>
            <w:ins w:id="25296" w:author="Στάθης Καπ" w:date="2023-03-03T06:23:00Z">
              <w:r>
                <w:rPr>
                  <w:rFonts w:ascii="Calibri" w:hAnsi="Calibri" w:cs="Calibri"/>
                  <w:color w:val="000000"/>
                  <w:sz w:val="16"/>
                  <w:szCs w:val="16"/>
                </w:rPr>
                <w:t>0.144</w:t>
              </w:r>
            </w:ins>
          </w:p>
        </w:tc>
        <w:tc>
          <w:tcPr>
            <w:tcW w:w="589" w:type="dxa"/>
            <w:vAlign w:val="center"/>
            <w:tcPrChange w:id="25297" w:author="Στάθης Καπ" w:date="2023-03-03T06:27:00Z">
              <w:tcPr>
                <w:tcW w:w="589" w:type="dxa"/>
                <w:vAlign w:val="center"/>
              </w:tcPr>
            </w:tcPrChange>
          </w:tcPr>
          <w:p w14:paraId="7A3640CF" w14:textId="3772A600" w:rsidR="00C87CFE" w:rsidRPr="00CD1347" w:rsidRDefault="00C87CFE" w:rsidP="00C87CFE">
            <w:pPr>
              <w:jc w:val="center"/>
              <w:rPr>
                <w:ins w:id="25298" w:author="Στάθης Καπ" w:date="2023-03-03T04:01:00Z"/>
                <w:rFonts w:cstheme="minorHAnsi"/>
                <w:sz w:val="16"/>
                <w:szCs w:val="16"/>
              </w:rPr>
            </w:pPr>
            <w:ins w:id="25299" w:author="Στάθης Καπ" w:date="2023-03-03T06:23:00Z">
              <w:r>
                <w:rPr>
                  <w:rFonts w:ascii="Calibri" w:hAnsi="Calibri" w:cstheme="minorHAnsi"/>
                  <w:color w:val="000000"/>
                  <w:sz w:val="16"/>
                  <w:szCs w:val="16"/>
                </w:rPr>
                <w:t>0.12</w:t>
              </w:r>
            </w:ins>
          </w:p>
        </w:tc>
      </w:tr>
      <w:tr w:rsidR="00C87CFE" w:rsidRPr="00BB05AC" w14:paraId="157CDE52" w14:textId="77777777" w:rsidTr="00F03C40">
        <w:tblPrEx>
          <w:tblW w:w="0" w:type="auto"/>
          <w:tblBorders>
            <w:insideH w:val="none" w:sz="0" w:space="0" w:color="auto"/>
            <w:insideV w:val="none" w:sz="0" w:space="0" w:color="auto"/>
          </w:tblBorders>
          <w:tblCellMar>
            <w:left w:w="0" w:type="dxa"/>
            <w:right w:w="0" w:type="dxa"/>
          </w:tblCellMar>
          <w:tblPrExChange w:id="25300"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301" w:author="Στάθης Καπ" w:date="2023-03-03T04:01:00Z"/>
        </w:trPr>
        <w:tc>
          <w:tcPr>
            <w:tcW w:w="515" w:type="dxa"/>
            <w:tcBorders>
              <w:top w:val="nil"/>
              <w:bottom w:val="single" w:sz="4" w:space="0" w:color="auto"/>
              <w:right w:val="single" w:sz="4" w:space="0" w:color="auto"/>
            </w:tcBorders>
            <w:shd w:val="clear" w:color="auto" w:fill="E7E6E6" w:themeFill="background2"/>
            <w:vAlign w:val="bottom"/>
            <w:tcPrChange w:id="25302" w:author="Στάθης Καπ" w:date="2023-03-03T06:27:00Z">
              <w:tcPr>
                <w:tcW w:w="515" w:type="dxa"/>
                <w:vAlign w:val="bottom"/>
              </w:tcPr>
            </w:tcPrChange>
          </w:tcPr>
          <w:p w14:paraId="43B63D57" w14:textId="4F7A0537" w:rsidR="00C87CFE" w:rsidRPr="00CD1347" w:rsidRDefault="00C87CFE" w:rsidP="00C87CFE">
            <w:pPr>
              <w:jc w:val="center"/>
              <w:rPr>
                <w:ins w:id="25303" w:author="Στάθης Καπ" w:date="2023-03-03T04:01:00Z"/>
                <w:rFonts w:ascii="Calibri" w:hAnsi="Calibri" w:cs="Calibri"/>
                <w:color w:val="000000"/>
                <w:sz w:val="16"/>
                <w:szCs w:val="16"/>
              </w:rPr>
            </w:pPr>
            <w:ins w:id="25304" w:author="Στάθης Καπ" w:date="2023-03-03T04:08:00Z">
              <w:r w:rsidRPr="00CD1347">
                <w:rPr>
                  <w:rFonts w:ascii="Calibri" w:hAnsi="Calibri" w:cs="Calibri"/>
                  <w:color w:val="000000"/>
                  <w:sz w:val="16"/>
                  <w:szCs w:val="16"/>
                  <w:rPrChange w:id="25305" w:author="Στάθης Καπ" w:date="2023-03-03T04:10:00Z">
                    <w:rPr>
                      <w:rFonts w:ascii="Calibri" w:hAnsi="Calibri" w:cs="Calibri"/>
                      <w:color w:val="000000"/>
                      <w:sz w:val="18"/>
                      <w:szCs w:val="18"/>
                    </w:rPr>
                  </w:rPrChange>
                </w:rPr>
                <w:t>rc208</w:t>
              </w:r>
            </w:ins>
          </w:p>
        </w:tc>
        <w:tc>
          <w:tcPr>
            <w:tcW w:w="560" w:type="dxa"/>
            <w:tcBorders>
              <w:left w:val="single" w:sz="4" w:space="0" w:color="auto"/>
            </w:tcBorders>
            <w:vAlign w:val="center"/>
            <w:tcPrChange w:id="25306" w:author="Στάθης Καπ" w:date="2023-03-03T06:27:00Z">
              <w:tcPr>
                <w:tcW w:w="560" w:type="dxa"/>
              </w:tcPr>
            </w:tcPrChange>
          </w:tcPr>
          <w:p w14:paraId="415C1942" w14:textId="5E837612" w:rsidR="00C87CFE" w:rsidRPr="00CD1347" w:rsidRDefault="00C87CFE" w:rsidP="00C87CFE">
            <w:pPr>
              <w:jc w:val="center"/>
              <w:rPr>
                <w:ins w:id="25307" w:author="Στάθης Καπ" w:date="2023-03-03T04:01:00Z"/>
                <w:sz w:val="16"/>
                <w:szCs w:val="16"/>
              </w:rPr>
            </w:pPr>
            <w:ins w:id="25308" w:author="Στάθης Καπ" w:date="2023-03-03T06:23:00Z">
              <w:r>
                <w:rPr>
                  <w:rFonts w:ascii="Calibri" w:hAnsi="Calibri" w:cs="Calibri"/>
                  <w:color w:val="000000"/>
                  <w:sz w:val="16"/>
                  <w:szCs w:val="16"/>
                </w:rPr>
                <w:t>1724</w:t>
              </w:r>
            </w:ins>
          </w:p>
        </w:tc>
        <w:tc>
          <w:tcPr>
            <w:tcW w:w="855" w:type="dxa"/>
            <w:vAlign w:val="center"/>
            <w:tcPrChange w:id="25309" w:author="Στάθης Καπ" w:date="2023-03-03T06:27:00Z">
              <w:tcPr>
                <w:tcW w:w="855" w:type="dxa"/>
              </w:tcPr>
            </w:tcPrChange>
          </w:tcPr>
          <w:p w14:paraId="0541CCFA" w14:textId="0C3AD8C6" w:rsidR="00C87CFE" w:rsidRPr="00CD1347" w:rsidRDefault="00C87CFE" w:rsidP="00C87CFE">
            <w:pPr>
              <w:jc w:val="center"/>
              <w:rPr>
                <w:ins w:id="25310" w:author="Στάθης Καπ" w:date="2023-03-03T04:01:00Z"/>
                <w:sz w:val="16"/>
                <w:szCs w:val="16"/>
              </w:rPr>
            </w:pPr>
            <w:ins w:id="25311" w:author="Στάθης Καπ" w:date="2023-03-03T06:23:00Z">
              <w:r>
                <w:rPr>
                  <w:rFonts w:ascii="Calibri" w:hAnsi="Calibri" w:cs="Calibri"/>
                  <w:color w:val="000000"/>
                  <w:sz w:val="16"/>
                  <w:szCs w:val="16"/>
                </w:rPr>
                <w:t>1724</w:t>
              </w:r>
            </w:ins>
          </w:p>
        </w:tc>
        <w:tc>
          <w:tcPr>
            <w:tcW w:w="544" w:type="dxa"/>
            <w:vAlign w:val="center"/>
            <w:tcPrChange w:id="25312" w:author="Στάθης Καπ" w:date="2023-03-03T06:27:00Z">
              <w:tcPr>
                <w:tcW w:w="544" w:type="dxa"/>
                <w:vAlign w:val="bottom"/>
              </w:tcPr>
            </w:tcPrChange>
          </w:tcPr>
          <w:p w14:paraId="486137AF" w14:textId="7A76DDB9" w:rsidR="00C87CFE" w:rsidRPr="00CD1347" w:rsidRDefault="00C87CFE" w:rsidP="00C87CFE">
            <w:pPr>
              <w:jc w:val="center"/>
              <w:rPr>
                <w:ins w:id="25313" w:author="Στάθης Καπ" w:date="2023-03-03T04:01:00Z"/>
                <w:rFonts w:ascii="Calibri" w:hAnsi="Calibri" w:cs="Calibri"/>
                <w:color w:val="000000"/>
                <w:sz w:val="16"/>
                <w:szCs w:val="16"/>
              </w:rPr>
            </w:pPr>
            <w:ins w:id="25314" w:author="Στάθης Καπ" w:date="2023-03-03T06:23:00Z">
              <w:r>
                <w:rPr>
                  <w:rFonts w:ascii="Calibri" w:hAnsi="Calibri" w:cs="Calibri"/>
                  <w:color w:val="000000"/>
                  <w:sz w:val="16"/>
                  <w:szCs w:val="16"/>
                </w:rPr>
                <w:t>1724</w:t>
              </w:r>
            </w:ins>
          </w:p>
        </w:tc>
        <w:tc>
          <w:tcPr>
            <w:tcW w:w="621" w:type="dxa"/>
            <w:vAlign w:val="center"/>
            <w:tcPrChange w:id="25315" w:author="Στάθης Καπ" w:date="2023-03-03T06:27:00Z">
              <w:tcPr>
                <w:tcW w:w="621" w:type="dxa"/>
                <w:vAlign w:val="bottom"/>
              </w:tcPr>
            </w:tcPrChange>
          </w:tcPr>
          <w:p w14:paraId="54A21C80" w14:textId="4CDDAA4B" w:rsidR="00C87CFE" w:rsidRPr="00CD1347" w:rsidRDefault="00C87CFE" w:rsidP="00C87CFE">
            <w:pPr>
              <w:jc w:val="center"/>
              <w:rPr>
                <w:ins w:id="25316" w:author="Στάθης Καπ" w:date="2023-03-03T04:01:00Z"/>
                <w:rFonts w:ascii="Calibri" w:hAnsi="Calibri" w:cs="Calibri"/>
                <w:color w:val="000000"/>
                <w:sz w:val="16"/>
                <w:szCs w:val="16"/>
              </w:rPr>
            </w:pPr>
            <w:ins w:id="25317" w:author="Στάθης Καπ" w:date="2023-03-03T06:23:00Z">
              <w:r>
                <w:rPr>
                  <w:rFonts w:ascii="Calibri" w:hAnsi="Calibri" w:cs="Calibri"/>
                  <w:color w:val="000000"/>
                  <w:sz w:val="16"/>
                  <w:szCs w:val="16"/>
                </w:rPr>
                <w:t>0.073</w:t>
              </w:r>
            </w:ins>
          </w:p>
        </w:tc>
        <w:tc>
          <w:tcPr>
            <w:tcW w:w="669" w:type="dxa"/>
            <w:vAlign w:val="center"/>
            <w:tcPrChange w:id="25318" w:author="Στάθης Καπ" w:date="2023-03-03T06:27:00Z">
              <w:tcPr>
                <w:tcW w:w="669" w:type="dxa"/>
                <w:vAlign w:val="center"/>
              </w:tcPr>
            </w:tcPrChange>
          </w:tcPr>
          <w:p w14:paraId="6A2C31DD" w14:textId="6EDACF44" w:rsidR="00C87CFE" w:rsidRPr="00CD1347" w:rsidRDefault="00C87CFE" w:rsidP="00C87CFE">
            <w:pPr>
              <w:jc w:val="center"/>
              <w:rPr>
                <w:ins w:id="25319" w:author="Στάθης Καπ" w:date="2023-03-03T04:01:00Z"/>
                <w:rFonts w:cstheme="minorHAnsi"/>
                <w:sz w:val="16"/>
                <w:szCs w:val="16"/>
              </w:rPr>
            </w:pPr>
            <w:ins w:id="25320" w:author="Στάθης Καπ" w:date="2023-03-03T06:23:00Z">
              <w:r>
                <w:rPr>
                  <w:rFonts w:ascii="Calibri" w:hAnsi="Calibri" w:cstheme="minorHAnsi"/>
                  <w:color w:val="000000"/>
                  <w:sz w:val="16"/>
                  <w:szCs w:val="16"/>
                </w:rPr>
                <w:t>0</w:t>
              </w:r>
            </w:ins>
          </w:p>
        </w:tc>
        <w:tc>
          <w:tcPr>
            <w:tcW w:w="543" w:type="dxa"/>
            <w:vAlign w:val="center"/>
            <w:tcPrChange w:id="25321" w:author="Στάθης Καπ" w:date="2023-03-03T06:27:00Z">
              <w:tcPr>
                <w:tcW w:w="543" w:type="dxa"/>
                <w:vAlign w:val="bottom"/>
              </w:tcPr>
            </w:tcPrChange>
          </w:tcPr>
          <w:p w14:paraId="3C81E38C" w14:textId="69500D8B" w:rsidR="00C87CFE" w:rsidRPr="00CD1347" w:rsidRDefault="00C87CFE" w:rsidP="00C87CFE">
            <w:pPr>
              <w:jc w:val="center"/>
              <w:rPr>
                <w:ins w:id="25322" w:author="Στάθης Καπ" w:date="2023-03-03T04:01:00Z"/>
                <w:rFonts w:ascii="Calibri" w:hAnsi="Calibri" w:cs="Calibri"/>
                <w:color w:val="000000"/>
                <w:sz w:val="16"/>
                <w:szCs w:val="16"/>
              </w:rPr>
            </w:pPr>
            <w:ins w:id="25323" w:author="Στάθης Καπ" w:date="2023-03-03T06:23:00Z">
              <w:r>
                <w:rPr>
                  <w:rFonts w:ascii="Calibri" w:hAnsi="Calibri" w:cs="Calibri"/>
                  <w:color w:val="000000"/>
                  <w:sz w:val="16"/>
                  <w:szCs w:val="16"/>
                </w:rPr>
                <w:t>1724</w:t>
              </w:r>
            </w:ins>
          </w:p>
        </w:tc>
        <w:tc>
          <w:tcPr>
            <w:tcW w:w="621" w:type="dxa"/>
            <w:vAlign w:val="center"/>
            <w:tcPrChange w:id="25324" w:author="Στάθης Καπ" w:date="2023-03-03T06:27:00Z">
              <w:tcPr>
                <w:tcW w:w="621" w:type="dxa"/>
                <w:vAlign w:val="bottom"/>
              </w:tcPr>
            </w:tcPrChange>
          </w:tcPr>
          <w:p w14:paraId="5E0339CA" w14:textId="760F9835" w:rsidR="00C87CFE" w:rsidRPr="00CD1347" w:rsidRDefault="00C87CFE" w:rsidP="00C87CFE">
            <w:pPr>
              <w:jc w:val="center"/>
              <w:rPr>
                <w:ins w:id="25325" w:author="Στάθης Καπ" w:date="2023-03-03T04:01:00Z"/>
                <w:rFonts w:ascii="Calibri" w:hAnsi="Calibri" w:cs="Calibri"/>
                <w:color w:val="000000"/>
                <w:sz w:val="16"/>
                <w:szCs w:val="16"/>
              </w:rPr>
            </w:pPr>
            <w:ins w:id="25326" w:author="Στάθης Καπ" w:date="2023-03-03T06:23:00Z">
              <w:r>
                <w:rPr>
                  <w:rFonts w:ascii="Calibri" w:hAnsi="Calibri" w:cs="Calibri"/>
                  <w:color w:val="000000"/>
                  <w:sz w:val="16"/>
                  <w:szCs w:val="16"/>
                </w:rPr>
                <w:t>0.082</w:t>
              </w:r>
            </w:ins>
          </w:p>
        </w:tc>
        <w:tc>
          <w:tcPr>
            <w:tcW w:w="669" w:type="dxa"/>
            <w:vAlign w:val="center"/>
            <w:tcPrChange w:id="25327" w:author="Στάθης Καπ" w:date="2023-03-03T06:27:00Z">
              <w:tcPr>
                <w:tcW w:w="669" w:type="dxa"/>
                <w:vAlign w:val="center"/>
              </w:tcPr>
            </w:tcPrChange>
          </w:tcPr>
          <w:p w14:paraId="3CCCE29C" w14:textId="4F4F29D5" w:rsidR="00C87CFE" w:rsidRPr="00CD1347" w:rsidRDefault="00C87CFE" w:rsidP="00C87CFE">
            <w:pPr>
              <w:jc w:val="center"/>
              <w:rPr>
                <w:ins w:id="25328" w:author="Στάθης Καπ" w:date="2023-03-03T04:01:00Z"/>
                <w:rFonts w:cstheme="minorHAnsi"/>
                <w:sz w:val="16"/>
                <w:szCs w:val="16"/>
              </w:rPr>
            </w:pPr>
            <w:ins w:id="25329" w:author="Στάθης Καπ" w:date="2023-03-03T06:23:00Z">
              <w:r>
                <w:rPr>
                  <w:rFonts w:ascii="Calibri" w:hAnsi="Calibri" w:cstheme="minorHAnsi"/>
                  <w:color w:val="000000"/>
                  <w:sz w:val="16"/>
                  <w:szCs w:val="16"/>
                </w:rPr>
                <w:t>0</w:t>
              </w:r>
            </w:ins>
          </w:p>
        </w:tc>
        <w:tc>
          <w:tcPr>
            <w:tcW w:w="508" w:type="dxa"/>
            <w:vAlign w:val="center"/>
            <w:tcPrChange w:id="25330" w:author="Στάθης Καπ" w:date="2023-03-03T06:27:00Z">
              <w:tcPr>
                <w:tcW w:w="508" w:type="dxa"/>
                <w:vAlign w:val="bottom"/>
              </w:tcPr>
            </w:tcPrChange>
          </w:tcPr>
          <w:p w14:paraId="1B1E478D" w14:textId="6B428C30" w:rsidR="00C87CFE" w:rsidRPr="00CD1347" w:rsidRDefault="00C87CFE" w:rsidP="00C87CFE">
            <w:pPr>
              <w:jc w:val="center"/>
              <w:rPr>
                <w:ins w:id="25331" w:author="Στάθης Καπ" w:date="2023-03-03T04:01:00Z"/>
                <w:rFonts w:ascii="Calibri" w:hAnsi="Calibri" w:cs="Calibri"/>
                <w:color w:val="000000"/>
                <w:sz w:val="16"/>
                <w:szCs w:val="16"/>
              </w:rPr>
            </w:pPr>
            <w:ins w:id="25332" w:author="Στάθης Καπ" w:date="2023-03-03T06:23:00Z">
              <w:r>
                <w:rPr>
                  <w:rFonts w:ascii="Calibri" w:hAnsi="Calibri" w:cs="Calibri"/>
                  <w:color w:val="000000"/>
                  <w:sz w:val="16"/>
                  <w:szCs w:val="16"/>
                </w:rPr>
                <w:t>1724</w:t>
              </w:r>
            </w:ins>
          </w:p>
        </w:tc>
        <w:tc>
          <w:tcPr>
            <w:tcW w:w="541" w:type="dxa"/>
            <w:vAlign w:val="center"/>
            <w:tcPrChange w:id="25333" w:author="Στάθης Καπ" w:date="2023-03-03T06:27:00Z">
              <w:tcPr>
                <w:tcW w:w="541" w:type="dxa"/>
                <w:vAlign w:val="bottom"/>
              </w:tcPr>
            </w:tcPrChange>
          </w:tcPr>
          <w:p w14:paraId="73ABADA2" w14:textId="3BE76F23" w:rsidR="00C87CFE" w:rsidRPr="00CD1347" w:rsidRDefault="00C87CFE" w:rsidP="00C87CFE">
            <w:pPr>
              <w:jc w:val="center"/>
              <w:rPr>
                <w:ins w:id="25334" w:author="Στάθης Καπ" w:date="2023-03-03T04:01:00Z"/>
                <w:rFonts w:ascii="Calibri" w:hAnsi="Calibri" w:cs="Calibri"/>
                <w:color w:val="000000"/>
                <w:sz w:val="16"/>
                <w:szCs w:val="16"/>
              </w:rPr>
            </w:pPr>
            <w:ins w:id="25335" w:author="Στάθης Καπ" w:date="2023-03-03T06:23:00Z">
              <w:r>
                <w:rPr>
                  <w:rFonts w:ascii="Calibri" w:hAnsi="Calibri" w:cs="Calibri"/>
                  <w:color w:val="000000"/>
                  <w:sz w:val="16"/>
                  <w:szCs w:val="16"/>
                </w:rPr>
                <w:t>0.114</w:t>
              </w:r>
            </w:ins>
          </w:p>
        </w:tc>
        <w:tc>
          <w:tcPr>
            <w:tcW w:w="589" w:type="dxa"/>
            <w:vAlign w:val="center"/>
            <w:tcPrChange w:id="25336" w:author="Στάθης Καπ" w:date="2023-03-03T06:27:00Z">
              <w:tcPr>
                <w:tcW w:w="589" w:type="dxa"/>
                <w:vAlign w:val="center"/>
              </w:tcPr>
            </w:tcPrChange>
          </w:tcPr>
          <w:p w14:paraId="1C310FA6" w14:textId="389F70CD" w:rsidR="00C87CFE" w:rsidRPr="00CD1347" w:rsidRDefault="00C87CFE" w:rsidP="00C87CFE">
            <w:pPr>
              <w:jc w:val="center"/>
              <w:rPr>
                <w:ins w:id="25337" w:author="Στάθης Καπ" w:date="2023-03-03T04:01:00Z"/>
                <w:rFonts w:cstheme="minorHAnsi"/>
                <w:sz w:val="16"/>
                <w:szCs w:val="16"/>
              </w:rPr>
            </w:pPr>
            <w:ins w:id="25338" w:author="Στάθης Καπ" w:date="2023-03-03T06:23:00Z">
              <w:r>
                <w:rPr>
                  <w:rFonts w:ascii="Calibri" w:hAnsi="Calibri" w:cstheme="minorHAnsi"/>
                  <w:color w:val="000000"/>
                  <w:sz w:val="16"/>
                  <w:szCs w:val="16"/>
                </w:rPr>
                <w:t>0</w:t>
              </w:r>
            </w:ins>
          </w:p>
        </w:tc>
        <w:tc>
          <w:tcPr>
            <w:tcW w:w="463" w:type="dxa"/>
            <w:vAlign w:val="center"/>
            <w:tcPrChange w:id="25339" w:author="Στάθης Καπ" w:date="2023-03-03T06:27:00Z">
              <w:tcPr>
                <w:tcW w:w="463" w:type="dxa"/>
                <w:vAlign w:val="bottom"/>
              </w:tcPr>
            </w:tcPrChange>
          </w:tcPr>
          <w:p w14:paraId="21320715" w14:textId="299AC9B7" w:rsidR="00C87CFE" w:rsidRPr="00CD1347" w:rsidRDefault="00C87CFE" w:rsidP="00C87CFE">
            <w:pPr>
              <w:jc w:val="center"/>
              <w:rPr>
                <w:ins w:id="25340" w:author="Στάθης Καπ" w:date="2023-03-03T04:01:00Z"/>
                <w:rFonts w:ascii="Calibri" w:hAnsi="Calibri" w:cs="Calibri"/>
                <w:color w:val="000000"/>
                <w:sz w:val="16"/>
                <w:szCs w:val="16"/>
              </w:rPr>
            </w:pPr>
            <w:ins w:id="25341" w:author="Στάθης Καπ" w:date="2023-03-03T06:23:00Z">
              <w:r>
                <w:rPr>
                  <w:rFonts w:ascii="Calibri" w:hAnsi="Calibri" w:cs="Calibri"/>
                  <w:color w:val="000000"/>
                  <w:sz w:val="16"/>
                  <w:szCs w:val="16"/>
                </w:rPr>
                <w:t>1724</w:t>
              </w:r>
            </w:ins>
          </w:p>
        </w:tc>
        <w:tc>
          <w:tcPr>
            <w:tcW w:w="541" w:type="dxa"/>
            <w:vAlign w:val="center"/>
            <w:tcPrChange w:id="25342" w:author="Στάθης Καπ" w:date="2023-03-03T06:27:00Z">
              <w:tcPr>
                <w:tcW w:w="541" w:type="dxa"/>
                <w:vAlign w:val="bottom"/>
              </w:tcPr>
            </w:tcPrChange>
          </w:tcPr>
          <w:p w14:paraId="174677D0" w14:textId="577C2375" w:rsidR="00C87CFE" w:rsidRPr="00CD1347" w:rsidRDefault="00C87CFE" w:rsidP="00C87CFE">
            <w:pPr>
              <w:jc w:val="center"/>
              <w:rPr>
                <w:ins w:id="25343" w:author="Στάθης Καπ" w:date="2023-03-03T04:01:00Z"/>
                <w:rFonts w:ascii="Calibri" w:hAnsi="Calibri" w:cs="Calibri"/>
                <w:color w:val="000000"/>
                <w:sz w:val="16"/>
                <w:szCs w:val="16"/>
              </w:rPr>
            </w:pPr>
            <w:ins w:id="25344" w:author="Στάθης Καπ" w:date="2023-03-03T06:23:00Z">
              <w:r>
                <w:rPr>
                  <w:rFonts w:ascii="Calibri" w:hAnsi="Calibri" w:cs="Calibri"/>
                  <w:color w:val="000000"/>
                  <w:sz w:val="16"/>
                  <w:szCs w:val="16"/>
                </w:rPr>
                <w:t>0.118</w:t>
              </w:r>
            </w:ins>
          </w:p>
        </w:tc>
        <w:tc>
          <w:tcPr>
            <w:tcW w:w="589" w:type="dxa"/>
            <w:vAlign w:val="center"/>
            <w:tcPrChange w:id="25345" w:author="Στάθης Καπ" w:date="2023-03-03T06:27:00Z">
              <w:tcPr>
                <w:tcW w:w="589" w:type="dxa"/>
                <w:vAlign w:val="center"/>
              </w:tcPr>
            </w:tcPrChange>
          </w:tcPr>
          <w:p w14:paraId="056F2F79" w14:textId="50691AEA" w:rsidR="00C87CFE" w:rsidRPr="00CD1347" w:rsidRDefault="00C87CFE" w:rsidP="00C87CFE">
            <w:pPr>
              <w:jc w:val="center"/>
              <w:rPr>
                <w:ins w:id="25346" w:author="Στάθης Καπ" w:date="2023-03-03T04:01:00Z"/>
                <w:rFonts w:cstheme="minorHAnsi"/>
                <w:sz w:val="16"/>
                <w:szCs w:val="16"/>
              </w:rPr>
            </w:pPr>
            <w:ins w:id="25347" w:author="Στάθης Καπ" w:date="2023-03-03T06:23:00Z">
              <w:r>
                <w:rPr>
                  <w:rFonts w:ascii="Calibri" w:hAnsi="Calibri" w:cstheme="minorHAnsi"/>
                  <w:color w:val="000000"/>
                  <w:sz w:val="16"/>
                  <w:szCs w:val="16"/>
                </w:rPr>
                <w:t>0</w:t>
              </w:r>
            </w:ins>
          </w:p>
        </w:tc>
      </w:tr>
    </w:tbl>
    <w:p w14:paraId="234C0678" w14:textId="77777777" w:rsidR="00F665AE" w:rsidRDefault="00F665AE">
      <w:pPr>
        <w:rPr>
          <w:ins w:id="25348" w:author="Στάθης Καπ" w:date="2023-02-27T01:38:00Z"/>
        </w:rPr>
      </w:pPr>
    </w:p>
    <w:p w14:paraId="43F9152E" w14:textId="0B129AC6" w:rsidR="007A4C64" w:rsidRDefault="007A4C64">
      <w:pPr>
        <w:pStyle w:val="Heading2"/>
        <w:rPr>
          <w:ins w:id="25349" w:author="Στάθης Καπ" w:date="2023-02-28T16:56:00Z"/>
          <w:lang w:val="el-GR"/>
        </w:rPr>
        <w:pPrChange w:id="25350" w:author="Στάθης Καπ" w:date="2023-02-28T16:56:00Z">
          <w:pPr/>
        </w:pPrChange>
      </w:pPr>
      <w:bookmarkStart w:id="25351" w:name="_Toc128497619"/>
      <w:ins w:id="25352" w:author="Στάθης Καπ" w:date="2023-02-28T16:56:00Z">
        <w:r>
          <w:rPr>
            <w:lang w:val="el-GR"/>
          </w:rPr>
          <w:t>Σύγκριση διαφορετικών εκδόσεων του αλγορίθμου</w:t>
        </w:r>
        <w:bookmarkEnd w:id="25351"/>
      </w:ins>
    </w:p>
    <w:p w14:paraId="4A461211" w14:textId="147AFEC3" w:rsidR="001B1841" w:rsidRDefault="001B1841">
      <w:pPr>
        <w:rPr>
          <w:ins w:id="25353" w:author="Στάθης Καπ" w:date="2023-02-28T08:33:00Z"/>
          <w:lang w:val="el-GR"/>
        </w:rPr>
      </w:pPr>
      <w:ins w:id="25354" w:author="Στάθης Καπ" w:date="2023-02-28T08:26:00Z">
        <w:r>
          <w:rPr>
            <w:lang w:val="el-GR"/>
          </w:rPr>
          <w:t xml:space="preserve">Στο Κεφάλαιο 4, αναλύθηκαν λεπτομερώς </w:t>
        </w:r>
      </w:ins>
      <w:ins w:id="25355" w:author="Στάθης Καπ" w:date="2023-02-28T08:27:00Z">
        <w:r>
          <w:rPr>
            <w:lang w:val="el-GR"/>
          </w:rPr>
          <w:t xml:space="preserve">οι τροποποιήσεις στον βασικό αλγόριθμο </w:t>
        </w:r>
        <w:r>
          <w:t>ILS</w:t>
        </w:r>
        <w:r w:rsidRPr="001B1841">
          <w:rPr>
            <w:lang w:val="el-GR"/>
            <w:rPrChange w:id="25356" w:author="Στάθης Καπ" w:date="2023-02-28T08:27:00Z">
              <w:rPr/>
            </w:rPrChange>
          </w:rPr>
          <w:t xml:space="preserve">, </w:t>
        </w:r>
        <w:r>
          <w:rPr>
            <w:lang w:val="el-GR"/>
          </w:rPr>
          <w:t xml:space="preserve">καθώς και </w:t>
        </w:r>
      </w:ins>
      <w:ins w:id="25357" w:author="Στάθης Καπ" w:date="2023-03-03T04:34:00Z">
        <w:r w:rsidR="0033527D">
          <w:rPr>
            <w:lang w:val="el-GR"/>
          </w:rPr>
          <w:t>οι</w:t>
        </w:r>
      </w:ins>
      <w:ins w:id="25358" w:author="Στάθης Καπ" w:date="2023-02-28T08:27:00Z">
        <w:r>
          <w:rPr>
            <w:lang w:val="el-GR"/>
          </w:rPr>
          <w:t xml:space="preserve"> </w:t>
        </w:r>
      </w:ins>
      <w:ins w:id="25359" w:author="Στάθης Καπ" w:date="2023-02-28T16:44:00Z">
        <w:r w:rsidR="00943BB6">
          <w:rPr>
            <w:lang w:val="el-GR"/>
          </w:rPr>
          <w:t>κινήσεις που έγιναν</w:t>
        </w:r>
      </w:ins>
      <w:ins w:id="25360" w:author="Στάθης Καπ" w:date="2023-02-28T08:27:00Z">
        <w:r>
          <w:rPr>
            <w:lang w:val="el-GR"/>
          </w:rPr>
          <w:t xml:space="preserve"> για να βελτιώσουν την ταχύτητ</w:t>
        </w:r>
      </w:ins>
      <w:ins w:id="25361" w:author="Στάθης Καπ" w:date="2023-02-28T08:29:00Z">
        <w:r>
          <w:rPr>
            <w:lang w:val="el-GR"/>
          </w:rPr>
          <w:t>α</w:t>
        </w:r>
      </w:ins>
      <w:ins w:id="25362" w:author="Στάθης Καπ" w:date="2023-02-28T08:27:00Z">
        <w:r>
          <w:rPr>
            <w:lang w:val="el-GR"/>
          </w:rPr>
          <w:t xml:space="preserve"> του</w:t>
        </w:r>
      </w:ins>
      <w:ins w:id="25363" w:author="Στάθης Καπ" w:date="2023-02-28T08:28:00Z">
        <w:r>
          <w:rPr>
            <w:lang w:val="el-GR"/>
          </w:rPr>
          <w:t xml:space="preserve"> τροποποιημένου αλγορίθμου</w:t>
        </w:r>
      </w:ins>
      <w:ins w:id="25364" w:author="Στάθης Καπ" w:date="2023-02-28T08:27:00Z">
        <w:r>
          <w:rPr>
            <w:lang w:val="el-GR"/>
          </w:rPr>
          <w:t xml:space="preserve"> ή τη βαθμολογία των λύσεων</w:t>
        </w:r>
      </w:ins>
      <w:ins w:id="25365" w:author="Στάθης Καπ" w:date="2023-02-28T08:28:00Z">
        <w:r>
          <w:rPr>
            <w:lang w:val="el-GR"/>
          </w:rPr>
          <w:t xml:space="preserve"> του</w:t>
        </w:r>
      </w:ins>
      <w:ins w:id="25366" w:author="Στάθης Καπ" w:date="2023-02-28T08:27:00Z">
        <w:r>
          <w:rPr>
            <w:lang w:val="el-GR"/>
          </w:rPr>
          <w:t xml:space="preserve">. </w:t>
        </w:r>
      </w:ins>
      <w:ins w:id="25367" w:author="Στάθης Καπ" w:date="2023-02-28T08:29:00Z">
        <w:r>
          <w:rPr>
            <w:lang w:val="el-GR"/>
          </w:rPr>
          <w:t>Παρακάτω συγκρίνονται σε απόδοση και χρόνο εκτέλεσης 4 διαφορετικ</w:t>
        </w:r>
      </w:ins>
      <w:ins w:id="25368" w:author="Στάθης Καπ" w:date="2023-02-28T08:33:00Z">
        <w:r w:rsidR="007B4A5B">
          <w:rPr>
            <w:lang w:val="el-GR"/>
          </w:rPr>
          <w:t>ές εκδόσεις του αλγορίθμου:</w:t>
        </w:r>
      </w:ins>
    </w:p>
    <w:p w14:paraId="2D66CD62" w14:textId="4A3C74A1" w:rsidR="007B4A5B" w:rsidRDefault="007B4A5B" w:rsidP="007B4A5B">
      <w:pPr>
        <w:pStyle w:val="ListParagraph"/>
        <w:numPr>
          <w:ilvl w:val="0"/>
          <w:numId w:val="56"/>
        </w:numPr>
        <w:rPr>
          <w:ins w:id="25369" w:author="Στάθης Καπ" w:date="2023-02-28T08:38:00Z"/>
          <w:lang w:val="el-GR"/>
        </w:rPr>
      </w:pPr>
      <w:ins w:id="25370" w:author="Στάθης Καπ" w:date="2023-02-28T08:34:00Z">
        <w:r>
          <w:t>release</w:t>
        </w:r>
      </w:ins>
      <w:ins w:id="25371" w:author="Στάθης Καπ" w:date="2023-02-28T08:35:00Z">
        <w:r w:rsidRPr="007B4A5B">
          <w:rPr>
            <w:lang w:val="el-GR"/>
            <w:rPrChange w:id="25372" w:author="Στάθης Καπ" w:date="2023-02-28T08:36:00Z">
              <w:rPr/>
            </w:rPrChange>
          </w:rPr>
          <w:t xml:space="preserve">: </w:t>
        </w:r>
      </w:ins>
      <w:ins w:id="25373" w:author="Στάθης Καπ" w:date="2023-02-28T08:36:00Z">
        <w:r>
          <w:rPr>
            <w:lang w:val="el-GR"/>
          </w:rPr>
          <w:t>Η τελική έκδοση του αλγορίθμου, η οποία έχει προσαρμοσμένα χρονικά διαστήματα για να είναι διαμο</w:t>
        </w:r>
      </w:ins>
      <w:ins w:id="25374" w:author="Στάθης Καπ" w:date="2023-02-28T08:37:00Z">
        <w:r>
          <w:rPr>
            <w:lang w:val="el-GR"/>
          </w:rPr>
          <w:t>ιρασμένοι ισόποσα οι κόμβοι, και χρησιμοποιεί το ιστορικό των κόμβων για να επιλέγει σε ποιο χρονικό διάστημα θα ανατεθούν σε κάθε επαν</w:t>
        </w:r>
      </w:ins>
      <w:ins w:id="25375" w:author="Στάθης Καπ" w:date="2023-02-28T08:38:00Z">
        <w:r>
          <w:rPr>
            <w:lang w:val="el-GR"/>
          </w:rPr>
          <w:t>άληψη</w:t>
        </w:r>
      </w:ins>
      <w:ins w:id="25376" w:author="Στάθης Καπ" w:date="2023-02-28T08:37:00Z">
        <w:r>
          <w:rPr>
            <w:lang w:val="el-GR"/>
          </w:rPr>
          <w:t xml:space="preserve"> </w:t>
        </w:r>
      </w:ins>
    </w:p>
    <w:p w14:paraId="763A30A8" w14:textId="411A41C9" w:rsidR="007B4A5B" w:rsidRDefault="007B4A5B" w:rsidP="007B4A5B">
      <w:pPr>
        <w:pStyle w:val="ListParagraph"/>
        <w:numPr>
          <w:ilvl w:val="0"/>
          <w:numId w:val="56"/>
        </w:numPr>
        <w:rPr>
          <w:ins w:id="25377" w:author="Στάθης Καπ" w:date="2023-02-28T08:38:00Z"/>
          <w:lang w:val="el-GR"/>
        </w:rPr>
      </w:pPr>
      <w:ins w:id="25378" w:author="Στάθης Καπ" w:date="2023-02-28T08:38:00Z">
        <w:r>
          <w:t>no</w:t>
        </w:r>
        <w:r w:rsidRPr="007B4A5B">
          <w:rPr>
            <w:lang w:val="el-GR"/>
            <w:rPrChange w:id="25379" w:author="Στάθης Καπ" w:date="2023-02-28T08:38:00Z">
              <w:rPr/>
            </w:rPrChange>
          </w:rPr>
          <w:t>-</w:t>
        </w:r>
        <w:r>
          <w:t>history</w:t>
        </w:r>
        <w:r w:rsidRPr="007B4A5B">
          <w:rPr>
            <w:lang w:val="el-GR"/>
            <w:rPrChange w:id="25380" w:author="Στάθης Καπ" w:date="2023-02-28T08:38:00Z">
              <w:rPr/>
            </w:rPrChange>
          </w:rPr>
          <w:t xml:space="preserve">: </w:t>
        </w:r>
        <w:r>
          <w:rPr>
            <w:lang w:val="el-GR"/>
          </w:rPr>
          <w:t xml:space="preserve">Η διαφορά με την έκδοση </w:t>
        </w:r>
        <w:r>
          <w:t>release</w:t>
        </w:r>
        <w:r w:rsidRPr="007B4A5B">
          <w:rPr>
            <w:lang w:val="el-GR"/>
            <w:rPrChange w:id="25381" w:author="Στάθης Καπ" w:date="2023-02-28T08:38:00Z">
              <w:rPr/>
            </w:rPrChange>
          </w:rPr>
          <w:t xml:space="preserve">, </w:t>
        </w:r>
        <w:r>
          <w:rPr>
            <w:lang w:val="el-GR"/>
          </w:rPr>
          <w:t xml:space="preserve">είναι ότι δεν κρατάει ιστορικό για </w:t>
        </w:r>
      </w:ins>
      <w:ins w:id="25382" w:author="Στάθης Καπ" w:date="2023-02-28T16:57:00Z">
        <w:r w:rsidR="005E3681">
          <w:rPr>
            <w:lang w:val="el-GR"/>
          </w:rPr>
          <w:t>της</w:t>
        </w:r>
      </w:ins>
      <w:ins w:id="25383" w:author="Στάθης Καπ" w:date="2023-02-28T08:38:00Z">
        <w:r>
          <w:rPr>
            <w:lang w:val="el-GR"/>
          </w:rPr>
          <w:t xml:space="preserve"> κόμβους</w:t>
        </w:r>
      </w:ins>
    </w:p>
    <w:p w14:paraId="7A8CAC24" w14:textId="596A8823" w:rsidR="00AB565B" w:rsidRPr="00AB565B" w:rsidRDefault="00AB565B" w:rsidP="007B4A5B">
      <w:pPr>
        <w:pStyle w:val="ListParagraph"/>
        <w:numPr>
          <w:ilvl w:val="0"/>
          <w:numId w:val="56"/>
        </w:numPr>
        <w:rPr>
          <w:ins w:id="25384" w:author="Στάθης Καπ" w:date="2023-02-28T08:42:00Z"/>
          <w:lang w:val="el-GR"/>
          <w:rPrChange w:id="25385" w:author="Στάθης Καπ" w:date="2023-02-28T08:42:00Z">
            <w:rPr>
              <w:ins w:id="25386" w:author="Στάθης Καπ" w:date="2023-02-28T08:42:00Z"/>
            </w:rPr>
          </w:rPrChange>
        </w:rPr>
      </w:pPr>
      <w:ins w:id="25387" w:author="Στάθης Καπ" w:date="2023-02-28T08:39:00Z">
        <w:r>
          <w:t>equal</w:t>
        </w:r>
        <w:r w:rsidRPr="00AB565B">
          <w:rPr>
            <w:lang w:val="el-GR"/>
            <w:rPrChange w:id="25388" w:author="Στάθης Καπ" w:date="2023-02-28T08:39:00Z">
              <w:rPr/>
            </w:rPrChange>
          </w:rPr>
          <w:t>-</w:t>
        </w:r>
        <w:r>
          <w:t>intervals</w:t>
        </w:r>
        <w:r w:rsidRPr="00AB565B">
          <w:rPr>
            <w:lang w:val="el-GR"/>
            <w:rPrChange w:id="25389" w:author="Στάθης Καπ" w:date="2023-02-28T08:39:00Z">
              <w:rPr/>
            </w:rPrChange>
          </w:rPr>
          <w:t xml:space="preserve">: </w:t>
        </w:r>
        <w:r>
          <w:rPr>
            <w:lang w:val="el-GR"/>
          </w:rPr>
          <w:t xml:space="preserve">Η διαφορά με την έκδοση </w:t>
        </w:r>
        <w:r>
          <w:t>release</w:t>
        </w:r>
        <w:r w:rsidRPr="00AB565B">
          <w:rPr>
            <w:lang w:val="el-GR"/>
            <w:rPrChange w:id="25390" w:author="Στάθης Καπ" w:date="2023-02-28T08:39:00Z">
              <w:rPr/>
            </w:rPrChange>
          </w:rPr>
          <w:t xml:space="preserve"> </w:t>
        </w:r>
        <w:r>
          <w:rPr>
            <w:lang w:val="el-GR"/>
          </w:rPr>
          <w:t>είναι πως</w:t>
        </w:r>
      </w:ins>
      <w:ins w:id="25391" w:author="Στάθης Καπ" w:date="2023-02-28T08:40:00Z">
        <w:r>
          <w:rPr>
            <w:lang w:val="el-GR"/>
          </w:rPr>
          <w:t xml:space="preserve"> έχει</w:t>
        </w:r>
      </w:ins>
      <w:ins w:id="25392" w:author="Στάθης Καπ" w:date="2023-02-28T08:39:00Z">
        <w:r>
          <w:rPr>
            <w:lang w:val="el-GR"/>
          </w:rPr>
          <w:t xml:space="preserve"> </w:t>
        </w:r>
      </w:ins>
      <w:ins w:id="25393" w:author="Στάθης Καπ" w:date="2023-02-28T08:40:00Z">
        <w:r>
          <w:rPr>
            <w:lang w:val="el-GR"/>
          </w:rPr>
          <w:t>ίσα χρονικά διαστήματα</w:t>
        </w:r>
      </w:ins>
      <w:ins w:id="25394" w:author="Στάθης Καπ" w:date="2023-02-28T08:41:00Z">
        <w:r>
          <w:rPr>
            <w:lang w:val="el-GR"/>
          </w:rPr>
          <w:t xml:space="preserve">, όχι προσαρμοσμένα με βάση το πλήθος των κόμβων που </w:t>
        </w:r>
      </w:ins>
      <w:ins w:id="25395" w:author="Στάθης Καπ" w:date="2023-02-28T16:57:00Z">
        <w:r w:rsidR="005E3681">
          <w:rPr>
            <w:lang w:val="el-GR"/>
          </w:rPr>
          <w:t>της</w:t>
        </w:r>
      </w:ins>
      <w:ins w:id="25396" w:author="Στάθης Καπ" w:date="2023-02-28T08:41:00Z">
        <w:r>
          <w:rPr>
            <w:lang w:val="el-GR"/>
          </w:rPr>
          <w:t xml:space="preserve"> αντιστοιχούν. </w:t>
        </w:r>
      </w:ins>
      <w:ins w:id="25397" w:author="Στάθης Καπ" w:date="2023-02-28T08:40:00Z">
        <w:r>
          <w:rPr>
            <w:lang w:val="el-GR"/>
          </w:rPr>
          <w:t xml:space="preserve">Για παράδειγμα για </w:t>
        </w:r>
        <w:r>
          <w:t>s</w:t>
        </w:r>
        <w:r w:rsidRPr="00AB565B">
          <w:rPr>
            <w:lang w:val="el-GR"/>
            <w:rPrChange w:id="25398" w:author="Στάθης Καπ" w:date="2023-02-28T08:40:00Z">
              <w:rPr/>
            </w:rPrChange>
          </w:rPr>
          <w:t xml:space="preserve">=4, </w:t>
        </w:r>
        <w:r>
          <w:rPr>
            <w:lang w:val="el-GR"/>
          </w:rPr>
          <w:t xml:space="preserve">και </w:t>
        </w:r>
        <w:r>
          <w:t>timeBudget</w:t>
        </w:r>
        <w:r w:rsidRPr="00AB565B">
          <w:rPr>
            <w:lang w:val="el-GR"/>
            <w:rPrChange w:id="25399" w:author="Στάθης Καπ" w:date="2023-02-28T08:40:00Z">
              <w:rPr/>
            </w:rPrChange>
          </w:rPr>
          <w:t xml:space="preserve"> = [0</w:t>
        </w:r>
      </w:ins>
      <w:ins w:id="25400" w:author="Στάθης Καπ" w:date="2023-02-28T08:41:00Z">
        <w:r w:rsidRPr="00AB565B">
          <w:rPr>
            <w:lang w:val="el-GR"/>
            <w:rPrChange w:id="25401" w:author="Στάθης Καπ" w:date="2023-02-28T08:41:00Z">
              <w:rPr/>
            </w:rPrChange>
          </w:rPr>
          <w:t>-</w:t>
        </w:r>
      </w:ins>
      <w:ins w:id="25402" w:author="Στάθης Καπ" w:date="2023-02-28T08:40:00Z">
        <w:r w:rsidRPr="00AB565B">
          <w:rPr>
            <w:lang w:val="el-GR"/>
            <w:rPrChange w:id="25403" w:author="Στάθης Καπ" w:date="2023-02-28T08:40:00Z">
              <w:rPr/>
            </w:rPrChange>
          </w:rPr>
          <w:t xml:space="preserve">1000] </w:t>
        </w:r>
      </w:ins>
      <w:ins w:id="25404" w:author="Στάθης Καπ" w:date="2023-02-28T08:41:00Z">
        <w:r>
          <w:rPr>
            <w:lang w:val="el-GR"/>
          </w:rPr>
          <w:t xml:space="preserve">, θα προκύψουν τα διαστήματα </w:t>
        </w:r>
        <w:r w:rsidRPr="00AB565B">
          <w:rPr>
            <w:lang w:val="el-GR"/>
            <w:rPrChange w:id="25405" w:author="Στάθης Καπ" w:date="2023-02-28T08:41:00Z">
              <w:rPr/>
            </w:rPrChange>
          </w:rPr>
          <w:t>[0-250], [250-500], [5</w:t>
        </w:r>
        <w:r w:rsidRPr="00AB565B">
          <w:rPr>
            <w:lang w:val="el-GR"/>
            <w:rPrChange w:id="25406" w:author="Στάθης Καπ" w:date="2023-02-28T08:42:00Z">
              <w:rPr/>
            </w:rPrChange>
          </w:rPr>
          <w:t>00-</w:t>
        </w:r>
      </w:ins>
      <w:ins w:id="25407" w:author="Στάθης Καπ" w:date="2023-02-28T08:42:00Z">
        <w:r w:rsidRPr="00AB565B">
          <w:rPr>
            <w:lang w:val="el-GR"/>
            <w:rPrChange w:id="25408" w:author="Στάθης Καπ" w:date="2023-02-28T08:42:00Z">
              <w:rPr/>
            </w:rPrChange>
          </w:rPr>
          <w:t>750</w:t>
        </w:r>
      </w:ins>
      <w:ins w:id="25409" w:author="Στάθης Καπ" w:date="2023-02-28T08:41:00Z">
        <w:r w:rsidRPr="00AB565B">
          <w:rPr>
            <w:lang w:val="el-GR"/>
            <w:rPrChange w:id="25410" w:author="Στάθης Καπ" w:date="2023-02-28T08:41:00Z">
              <w:rPr/>
            </w:rPrChange>
          </w:rPr>
          <w:t>]</w:t>
        </w:r>
      </w:ins>
      <w:ins w:id="25411" w:author="Στάθης Καπ" w:date="2023-02-28T08:42:00Z">
        <w:r w:rsidRPr="00AB565B">
          <w:rPr>
            <w:lang w:val="el-GR"/>
            <w:rPrChange w:id="25412" w:author="Στάθης Καπ" w:date="2023-02-28T08:42:00Z">
              <w:rPr/>
            </w:rPrChange>
          </w:rPr>
          <w:t xml:space="preserve"> </w:t>
        </w:r>
        <w:r>
          <w:rPr>
            <w:lang w:val="el-GR"/>
          </w:rPr>
          <w:t xml:space="preserve">και </w:t>
        </w:r>
        <w:r w:rsidRPr="00AB565B">
          <w:rPr>
            <w:lang w:val="el-GR"/>
            <w:rPrChange w:id="25413" w:author="Στάθης Καπ" w:date="2023-02-28T08:42:00Z">
              <w:rPr/>
            </w:rPrChange>
          </w:rPr>
          <w:t>[750-1000].</w:t>
        </w:r>
      </w:ins>
    </w:p>
    <w:p w14:paraId="77044FDE" w14:textId="30538C9A" w:rsidR="00AB565B" w:rsidRDefault="00AB565B" w:rsidP="007B4A5B">
      <w:pPr>
        <w:pStyle w:val="ListParagraph"/>
        <w:numPr>
          <w:ilvl w:val="0"/>
          <w:numId w:val="56"/>
        </w:numPr>
        <w:rPr>
          <w:ins w:id="25414" w:author="Στάθης Καπ" w:date="2023-02-28T08:43:00Z"/>
          <w:lang w:val="el-GR"/>
        </w:rPr>
      </w:pPr>
      <w:ins w:id="25415" w:author="Στάθης Καπ" w:date="2023-02-28T08:42:00Z">
        <w:r>
          <w:t>simple</w:t>
        </w:r>
        <w:r>
          <w:rPr>
            <w:lang w:val="el-GR"/>
          </w:rPr>
          <w:t xml:space="preserve">: Η έκδοση αυτή είναι συνδυασμός των </w:t>
        </w:r>
        <w:r>
          <w:t>no</w:t>
        </w:r>
        <w:r w:rsidRPr="00AB565B">
          <w:rPr>
            <w:lang w:val="el-GR"/>
            <w:rPrChange w:id="25416" w:author="Στάθης Καπ" w:date="2023-02-28T08:43:00Z">
              <w:rPr/>
            </w:rPrChange>
          </w:rPr>
          <w:t>-</w:t>
        </w:r>
        <w:r>
          <w:t>history</w:t>
        </w:r>
        <w:r w:rsidRPr="00AB565B">
          <w:rPr>
            <w:lang w:val="el-GR"/>
            <w:rPrChange w:id="25417" w:author="Στάθης Καπ" w:date="2023-02-28T08:43:00Z">
              <w:rPr/>
            </w:rPrChange>
          </w:rPr>
          <w:t xml:space="preserve"> </w:t>
        </w:r>
        <w:r>
          <w:rPr>
            <w:lang w:val="el-GR"/>
          </w:rPr>
          <w:t xml:space="preserve">και </w:t>
        </w:r>
        <w:r>
          <w:t>equal</w:t>
        </w:r>
        <w:r w:rsidRPr="00AB565B">
          <w:rPr>
            <w:lang w:val="el-GR"/>
            <w:rPrChange w:id="25418" w:author="Στάθης Καπ" w:date="2023-02-28T08:43:00Z">
              <w:rPr/>
            </w:rPrChange>
          </w:rPr>
          <w:t>-</w:t>
        </w:r>
        <w:r>
          <w:t>intervals</w:t>
        </w:r>
        <w:r w:rsidRPr="00AB565B">
          <w:rPr>
            <w:lang w:val="el-GR"/>
            <w:rPrChange w:id="25419" w:author="Στάθης Καπ" w:date="2023-02-28T08:43:00Z">
              <w:rPr/>
            </w:rPrChange>
          </w:rPr>
          <w:t xml:space="preserve"> </w:t>
        </w:r>
      </w:ins>
      <w:ins w:id="25420" w:author="Στάθης Καπ" w:date="2023-02-28T08:43:00Z">
        <w:r>
          <w:rPr>
            <w:lang w:val="el-GR"/>
          </w:rPr>
          <w:t xml:space="preserve">καθώς </w:t>
        </w:r>
      </w:ins>
      <w:ins w:id="25421" w:author="Στάθης Καπ" w:date="2023-02-28T16:45:00Z">
        <w:r w:rsidR="009E59A2">
          <w:rPr>
            <w:lang w:val="el-GR"/>
          </w:rPr>
          <w:t>χρησιμοποιεί</w:t>
        </w:r>
      </w:ins>
      <w:ins w:id="25422" w:author="Στάθης Καπ" w:date="2023-02-28T08:43:00Z">
        <w:r>
          <w:rPr>
            <w:lang w:val="el-GR"/>
          </w:rPr>
          <w:t xml:space="preserve"> ίσα</w:t>
        </w:r>
      </w:ins>
      <w:ins w:id="25423" w:author="Στάθης Καπ" w:date="2023-02-28T16:45:00Z">
        <w:r w:rsidR="009E59A2">
          <w:rPr>
            <w:lang w:val="el-GR"/>
          </w:rPr>
          <w:t xml:space="preserve"> χρονικά</w:t>
        </w:r>
      </w:ins>
      <w:ins w:id="25424" w:author="Στάθης Καπ" w:date="2023-02-28T08:43:00Z">
        <w:r>
          <w:rPr>
            <w:lang w:val="el-GR"/>
          </w:rPr>
          <w:t xml:space="preserve"> διαστήματα και δεν χρησιμοποιεί το ιστορικό των κόμβων</w:t>
        </w:r>
      </w:ins>
    </w:p>
    <w:p w14:paraId="3A8AED90" w14:textId="5C663438" w:rsidR="007C70E9" w:rsidRDefault="001E4FC0" w:rsidP="001E4FC0">
      <w:pPr>
        <w:rPr>
          <w:ins w:id="25425" w:author="Στάθης Καπ" w:date="2023-02-28T17:08:00Z"/>
          <w:lang w:val="el-GR"/>
        </w:rPr>
      </w:pPr>
      <w:ins w:id="25426" w:author="Στάθης Καπ" w:date="2023-02-28T08:51:00Z">
        <w:r>
          <w:rPr>
            <w:lang w:val="el-GR"/>
          </w:rPr>
          <w:t xml:space="preserve">Από τα γραφήματα φαίνεται πως η έκδοση </w:t>
        </w:r>
        <w:r>
          <w:t>no</w:t>
        </w:r>
        <w:r w:rsidRPr="001E4FC0">
          <w:rPr>
            <w:lang w:val="el-GR"/>
            <w:rPrChange w:id="25427" w:author="Στάθης Καπ" w:date="2023-02-28T08:51:00Z">
              <w:rPr/>
            </w:rPrChange>
          </w:rPr>
          <w:t>-</w:t>
        </w:r>
        <w:r>
          <w:t>history</w:t>
        </w:r>
        <w:r w:rsidRPr="001E4FC0">
          <w:rPr>
            <w:lang w:val="el-GR"/>
            <w:rPrChange w:id="25428" w:author="Στάθης Καπ" w:date="2023-02-28T08:51:00Z">
              <w:rPr/>
            </w:rPrChange>
          </w:rPr>
          <w:t xml:space="preserve"> </w:t>
        </w:r>
        <w:r>
          <w:rPr>
            <w:lang w:val="el-GR"/>
          </w:rPr>
          <w:t xml:space="preserve">δίνει τα χειρότερα αποτελέσματα, ειδικά για μεγαλύτερες τιμές </w:t>
        </w:r>
      </w:ins>
      <w:ins w:id="25429" w:author="Στάθης Καπ" w:date="2023-02-28T16:57:00Z">
        <w:r w:rsidR="005E3681">
          <w:rPr>
            <w:lang w:val="el-GR"/>
          </w:rPr>
          <w:t>της</w:t>
        </w:r>
      </w:ins>
      <w:ins w:id="25430" w:author="Στάθης Καπ" w:date="2023-02-28T08:51:00Z">
        <w:r>
          <w:rPr>
            <w:lang w:val="el-GR"/>
          </w:rPr>
          <w:t xml:space="preserve"> παραμέτρου </w:t>
        </w:r>
        <w:r>
          <w:t>s</w:t>
        </w:r>
        <w:r w:rsidRPr="001E4FC0">
          <w:rPr>
            <w:lang w:val="el-GR"/>
            <w:rPrChange w:id="25431" w:author="Στάθης Καπ" w:date="2023-02-28T08:51:00Z">
              <w:rPr/>
            </w:rPrChange>
          </w:rPr>
          <w:t>.</w:t>
        </w:r>
      </w:ins>
      <w:ins w:id="25432" w:author="Στάθης Καπ" w:date="2023-02-28T08:52:00Z">
        <w:r w:rsidRPr="001E4FC0">
          <w:rPr>
            <w:lang w:val="el-GR"/>
            <w:rPrChange w:id="25433" w:author="Στάθης Καπ" w:date="2023-02-28T08:52:00Z">
              <w:rPr/>
            </w:rPrChange>
          </w:rPr>
          <w:t xml:space="preserve"> </w:t>
        </w:r>
        <w:r>
          <w:rPr>
            <w:lang w:val="el-GR"/>
          </w:rPr>
          <w:t xml:space="preserve">Οι λύσεις </w:t>
        </w:r>
      </w:ins>
      <w:ins w:id="25434" w:author="Στάθης Καπ" w:date="2023-02-28T16:57:00Z">
        <w:r w:rsidR="005E3681">
          <w:rPr>
            <w:lang w:val="el-GR"/>
          </w:rPr>
          <w:t>της</w:t>
        </w:r>
      </w:ins>
      <w:ins w:id="25435" w:author="Στάθης Καπ" w:date="2023-02-28T08:52:00Z">
        <w:r>
          <w:rPr>
            <w:lang w:val="el-GR"/>
          </w:rPr>
          <w:t xml:space="preserve"> έκδοσης </w:t>
        </w:r>
        <w:r>
          <w:t>release</w:t>
        </w:r>
        <w:r w:rsidRPr="001E4FC0">
          <w:rPr>
            <w:lang w:val="el-GR"/>
            <w:rPrChange w:id="25436" w:author="Στάθης Καπ" w:date="2023-02-28T08:52:00Z">
              <w:rPr/>
            </w:rPrChange>
          </w:rPr>
          <w:t xml:space="preserve"> </w:t>
        </w:r>
        <w:r>
          <w:rPr>
            <w:lang w:val="el-GR"/>
          </w:rPr>
          <w:t xml:space="preserve">ωστόσο, φαίνονται υποδεέστερες </w:t>
        </w:r>
      </w:ins>
      <w:ins w:id="25437" w:author="Στάθης Καπ" w:date="2023-02-28T16:57:00Z">
        <w:r w:rsidR="005E3681">
          <w:rPr>
            <w:lang w:val="el-GR"/>
          </w:rPr>
          <w:t>της</w:t>
        </w:r>
      </w:ins>
      <w:ins w:id="25438" w:author="Στάθης Καπ" w:date="2023-02-28T08:52:00Z">
        <w:r>
          <w:rPr>
            <w:lang w:val="el-GR"/>
          </w:rPr>
          <w:t xml:space="preserve"> έκδοσης </w:t>
        </w:r>
        <w:r>
          <w:t>equal</w:t>
        </w:r>
        <w:r w:rsidRPr="001E4FC0">
          <w:rPr>
            <w:lang w:val="el-GR"/>
            <w:rPrChange w:id="25439" w:author="Στάθης Καπ" w:date="2023-02-28T08:52:00Z">
              <w:rPr/>
            </w:rPrChange>
          </w:rPr>
          <w:t>-</w:t>
        </w:r>
        <w:r>
          <w:t>intervals</w:t>
        </w:r>
        <w:r>
          <w:rPr>
            <w:lang w:val="el-GR"/>
          </w:rPr>
          <w:t xml:space="preserve"> η οποία φαίνεται να υπερτερεί στην πλειοψηφία των παραδειγμάτων</w:t>
        </w:r>
      </w:ins>
      <w:ins w:id="25440" w:author="Στάθης Καπ" w:date="2023-02-28T16:45:00Z">
        <w:r w:rsidR="00D531FA">
          <w:rPr>
            <w:lang w:val="el-GR"/>
          </w:rPr>
          <w:t xml:space="preserve"> έναντι των υπολοίπων</w:t>
        </w:r>
      </w:ins>
      <w:ins w:id="25441" w:author="Στάθης Καπ" w:date="2023-02-28T08:53:00Z">
        <w:r>
          <w:rPr>
            <w:lang w:val="el-GR"/>
          </w:rPr>
          <w:t>.</w:t>
        </w:r>
      </w:ins>
      <w:ins w:id="25442" w:author="Στάθης Καπ" w:date="2023-02-28T09:01:00Z">
        <w:r w:rsidR="005C727E" w:rsidRPr="005C727E">
          <w:rPr>
            <w:lang w:val="el-GR"/>
            <w:rPrChange w:id="25443" w:author="Στάθης Καπ" w:date="2023-02-28T09:01:00Z">
              <w:rPr/>
            </w:rPrChange>
          </w:rPr>
          <w:t xml:space="preserve"> </w:t>
        </w:r>
        <w:r w:rsidR="005C727E">
          <w:rPr>
            <w:lang w:val="el-GR"/>
          </w:rPr>
          <w:t xml:space="preserve">Δεύτερη καλύτερη στη βαθμολογία των λύσεων, φαίνεται να </w:t>
        </w:r>
      </w:ins>
      <w:ins w:id="25444" w:author="Στάθης Καπ" w:date="2023-02-28T09:02:00Z">
        <w:r w:rsidR="005C727E">
          <w:rPr>
            <w:lang w:val="el-GR"/>
          </w:rPr>
          <w:t>είναι η</w:t>
        </w:r>
      </w:ins>
      <w:ins w:id="25445" w:author="Στάθης Καπ" w:date="2023-02-28T09:04:00Z">
        <w:r w:rsidR="00752972">
          <w:rPr>
            <w:lang w:val="el-GR"/>
          </w:rPr>
          <w:t xml:space="preserve"> έκδοση</w:t>
        </w:r>
      </w:ins>
      <w:ins w:id="25446" w:author="Στάθης Καπ" w:date="2023-02-28T09:02:00Z">
        <w:r w:rsidR="005C727E">
          <w:rPr>
            <w:lang w:val="el-GR"/>
          </w:rPr>
          <w:t xml:space="preserve"> </w:t>
        </w:r>
        <w:r w:rsidR="005C727E">
          <w:t>simple</w:t>
        </w:r>
      </w:ins>
      <w:ins w:id="25447" w:author="Στάθης Καπ" w:date="2023-02-28T09:04:00Z">
        <w:r w:rsidR="00752972">
          <w:rPr>
            <w:lang w:val="el-GR"/>
          </w:rPr>
          <w:t xml:space="preserve"> </w:t>
        </w:r>
      </w:ins>
      <w:ins w:id="25448" w:author="Στάθης Καπ" w:date="2023-02-28T09:02:00Z">
        <w:r w:rsidR="005C727E">
          <w:rPr>
            <w:lang w:val="el-GR"/>
          </w:rPr>
          <w:t>Παρόλα</w:t>
        </w:r>
      </w:ins>
      <w:ins w:id="25449" w:author="Στάθης Καπ" w:date="2023-02-28T08:53:00Z">
        <w:r>
          <w:rPr>
            <w:lang w:val="el-GR"/>
          </w:rPr>
          <w:t xml:space="preserve"> αυτά </w:t>
        </w:r>
      </w:ins>
      <w:ins w:id="25450" w:author="Στάθης Καπ" w:date="2023-02-28T08:55:00Z">
        <w:r w:rsidR="005C727E">
          <w:rPr>
            <w:lang w:val="el-GR"/>
          </w:rPr>
          <w:t xml:space="preserve">ή έκδοση </w:t>
        </w:r>
        <w:r w:rsidR="005C727E">
          <w:t>release</w:t>
        </w:r>
        <w:r w:rsidR="005C727E" w:rsidRPr="005C727E">
          <w:rPr>
            <w:lang w:val="el-GR"/>
            <w:rPrChange w:id="25451" w:author="Στάθης Καπ" w:date="2023-02-28T08:55:00Z">
              <w:rPr/>
            </w:rPrChange>
          </w:rPr>
          <w:t xml:space="preserve"> </w:t>
        </w:r>
        <w:r w:rsidR="005C727E">
          <w:rPr>
            <w:lang w:val="el-GR"/>
          </w:rPr>
          <w:t xml:space="preserve">με την </w:t>
        </w:r>
        <w:r w:rsidR="005C727E">
          <w:t>no</w:t>
        </w:r>
        <w:r w:rsidR="005C727E" w:rsidRPr="005C727E">
          <w:rPr>
            <w:lang w:val="el-GR"/>
            <w:rPrChange w:id="25452" w:author="Στάθης Καπ" w:date="2023-02-28T08:55:00Z">
              <w:rPr/>
            </w:rPrChange>
          </w:rPr>
          <w:t>-</w:t>
        </w:r>
        <w:r w:rsidR="005C727E">
          <w:t>history</w:t>
        </w:r>
        <w:r w:rsidR="005C727E" w:rsidRPr="005C727E">
          <w:rPr>
            <w:lang w:val="el-GR"/>
            <w:rPrChange w:id="25453" w:author="Στάθης Καπ" w:date="2023-02-28T08:55:00Z">
              <w:rPr/>
            </w:rPrChange>
          </w:rPr>
          <w:t xml:space="preserve"> </w:t>
        </w:r>
      </w:ins>
      <w:ins w:id="25454" w:author="Στάθης Καπ" w:date="2023-02-28T09:06:00Z">
        <w:r w:rsidR="00752972">
          <w:rPr>
            <w:lang w:val="el-GR"/>
          </w:rPr>
          <w:t xml:space="preserve">φαίνεται να υπερτερούν από </w:t>
        </w:r>
      </w:ins>
      <w:ins w:id="25455" w:author="Στάθης Καπ" w:date="2023-02-28T17:08:00Z">
        <w:r w:rsidR="00895DB7">
          <w:rPr>
            <w:lang w:val="el-GR"/>
          </w:rPr>
          <w:t xml:space="preserve">τις άλλες στους </w:t>
        </w:r>
      </w:ins>
      <w:ins w:id="25456" w:author="Στάθης Καπ" w:date="2023-02-28T09:06:00Z">
        <w:r w:rsidR="00752972">
          <w:rPr>
            <w:lang w:val="el-GR"/>
          </w:rPr>
          <w:t xml:space="preserve">χρόνους εκτέλεσης, ειδικά σε παραδείγματα με μεγάλα δεδομένα εισόδου (π.χ. </w:t>
        </w:r>
        <w:r w:rsidR="00752972">
          <w:t>p</w:t>
        </w:r>
        <w:r w:rsidR="00752972" w:rsidRPr="00752972">
          <w:rPr>
            <w:lang w:val="el-GR"/>
            <w:rPrChange w:id="25457" w:author="Στάθης Καπ" w:date="2023-02-28T09:06:00Z">
              <w:rPr/>
            </w:rPrChange>
          </w:rPr>
          <w:t>10</w:t>
        </w:r>
        <w:r w:rsidR="00752972">
          <w:rPr>
            <w:lang w:val="el-GR"/>
          </w:rPr>
          <w:t>)</w:t>
        </w:r>
        <w:r w:rsidR="00752972" w:rsidRPr="00752972">
          <w:rPr>
            <w:lang w:val="el-GR"/>
            <w:rPrChange w:id="25458" w:author="Στάθης Καπ" w:date="2023-02-28T09:06:00Z">
              <w:rPr/>
            </w:rPrChange>
          </w:rPr>
          <w:t>.</w:t>
        </w:r>
        <w:r w:rsidR="00752972">
          <w:rPr>
            <w:lang w:val="el-GR"/>
          </w:rPr>
          <w:t xml:space="preserve"> </w:t>
        </w:r>
      </w:ins>
    </w:p>
    <w:p w14:paraId="11329218" w14:textId="55890DA9" w:rsidR="007B763C" w:rsidRDefault="00DE6961">
      <w:pPr>
        <w:keepNext/>
        <w:rPr>
          <w:ins w:id="25459" w:author="Στάθης Καπ" w:date="2023-02-27T23:47:00Z"/>
        </w:rPr>
        <w:pPrChange w:id="25460" w:author="Στάθης Καπ" w:date="2023-02-27T23:47:00Z">
          <w:pPr/>
        </w:pPrChange>
      </w:pPr>
      <w:ins w:id="25461" w:author="Στάθης Καπ" w:date="2023-03-01T04:00:00Z">
        <w:r>
          <w:rPr>
            <w:noProof/>
          </w:rPr>
          <w:lastRenderedPageBreak/>
          <w:drawing>
            <wp:inline distT="0" distB="0" distL="0" distR="0" wp14:anchorId="5DEAC6DD" wp14:editId="0386BFB9">
              <wp:extent cx="5612130" cy="674941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3D8AE531" w14:textId="504DE39B" w:rsidR="00DF707A" w:rsidRDefault="007B763C">
      <w:pPr>
        <w:pStyle w:val="Caption"/>
        <w:rPr>
          <w:ins w:id="25462" w:author="Στάθης Καπ" w:date="2023-02-27T23:44:00Z"/>
        </w:rPr>
        <w:pPrChange w:id="25463" w:author="Στάθης Καπ" w:date="2023-02-27T23:47:00Z">
          <w:pPr/>
        </w:pPrChange>
      </w:pPr>
      <w:ins w:id="25464" w:author="Στάθης Καπ" w:date="2023-02-27T23:47:00Z">
        <w:r>
          <w:t xml:space="preserve">Figure </w:t>
        </w:r>
        <w:r>
          <w:fldChar w:fldCharType="begin"/>
        </w:r>
        <w:r>
          <w:instrText xml:space="preserve"> SEQ Figure \* ARABIC </w:instrText>
        </w:r>
      </w:ins>
      <w:r>
        <w:fldChar w:fldCharType="separate"/>
      </w:r>
      <w:ins w:id="25465" w:author="Στάθης Καπ" w:date="2023-03-03T01:31:00Z">
        <w:r w:rsidR="006132C8">
          <w:rPr>
            <w:noProof/>
          </w:rPr>
          <w:t>1</w:t>
        </w:r>
      </w:ins>
      <w:ins w:id="25466" w:author="Στάθης Καπ" w:date="2023-02-27T23:47:00Z">
        <w:r>
          <w:fldChar w:fldCharType="end"/>
        </w:r>
        <w:r>
          <w:t>: pr01</w:t>
        </w:r>
      </w:ins>
    </w:p>
    <w:p w14:paraId="36A6B12E" w14:textId="77777777" w:rsidR="00DF707A" w:rsidRDefault="00DF707A">
      <w:pPr>
        <w:rPr>
          <w:ins w:id="25467" w:author="Στάθης Καπ" w:date="2023-02-27T23:45:00Z"/>
        </w:rPr>
      </w:pPr>
    </w:p>
    <w:p w14:paraId="64867AA1" w14:textId="77777777" w:rsidR="00DF707A" w:rsidRDefault="00DF707A">
      <w:pPr>
        <w:rPr>
          <w:ins w:id="25468" w:author="Στάθης Καπ" w:date="2023-02-27T23:45:00Z"/>
        </w:rPr>
      </w:pPr>
      <w:ins w:id="25469" w:author="Στάθης Καπ" w:date="2023-02-27T23:45:00Z">
        <w:r>
          <w:br w:type="page"/>
        </w:r>
      </w:ins>
    </w:p>
    <w:p w14:paraId="7A33776D" w14:textId="1E585BD7" w:rsidR="007B763C" w:rsidRDefault="00DE6961">
      <w:pPr>
        <w:keepNext/>
        <w:rPr>
          <w:ins w:id="25470" w:author="Στάθης Καπ" w:date="2023-02-27T23:47:00Z"/>
        </w:rPr>
        <w:pPrChange w:id="25471" w:author="Στάθης Καπ" w:date="2023-02-27T23:47:00Z">
          <w:pPr/>
        </w:pPrChange>
      </w:pPr>
      <w:ins w:id="25472" w:author="Στάθης Καπ" w:date="2023-03-01T04:00:00Z">
        <w:r>
          <w:rPr>
            <w:noProof/>
          </w:rPr>
          <w:lastRenderedPageBreak/>
          <w:drawing>
            <wp:inline distT="0" distB="0" distL="0" distR="0" wp14:anchorId="53E65405" wp14:editId="799D3A3C">
              <wp:extent cx="5612130" cy="6715760"/>
              <wp:effectExtent l="0" t="0" r="762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451C364" w14:textId="75FB9670" w:rsidR="00DF707A" w:rsidRDefault="007B763C" w:rsidP="007B763C">
      <w:pPr>
        <w:pStyle w:val="Caption"/>
        <w:rPr>
          <w:ins w:id="25473" w:author="Στάθης Καπ" w:date="2023-02-27T23:47:00Z"/>
        </w:rPr>
      </w:pPr>
      <w:ins w:id="25474" w:author="Στάθης Καπ" w:date="2023-02-27T23:47:00Z">
        <w:r>
          <w:t xml:space="preserve">Figure </w:t>
        </w:r>
        <w:r>
          <w:fldChar w:fldCharType="begin"/>
        </w:r>
        <w:r>
          <w:instrText xml:space="preserve"> SEQ Figure \* ARABIC </w:instrText>
        </w:r>
      </w:ins>
      <w:r>
        <w:fldChar w:fldCharType="separate"/>
      </w:r>
      <w:ins w:id="25475" w:author="Στάθης Καπ" w:date="2023-03-03T01:31:00Z">
        <w:r w:rsidR="006132C8">
          <w:rPr>
            <w:noProof/>
          </w:rPr>
          <w:t>2</w:t>
        </w:r>
      </w:ins>
      <w:ins w:id="25476" w:author="Στάθης Καπ" w:date="2023-02-27T23:47:00Z">
        <w:r>
          <w:fldChar w:fldCharType="end"/>
        </w:r>
        <w:r>
          <w:t>: pr02</w:t>
        </w:r>
      </w:ins>
    </w:p>
    <w:p w14:paraId="05748F06" w14:textId="147A9C8F" w:rsidR="007B763C" w:rsidRDefault="007B763C" w:rsidP="007B763C">
      <w:pPr>
        <w:rPr>
          <w:ins w:id="25477" w:author="Στάθης Καπ" w:date="2023-02-27T23:47:00Z"/>
        </w:rPr>
      </w:pPr>
    </w:p>
    <w:p w14:paraId="3ED4D9DD" w14:textId="77777777" w:rsidR="007B763C" w:rsidRDefault="007B763C">
      <w:pPr>
        <w:rPr>
          <w:ins w:id="25478" w:author="Στάθης Καπ" w:date="2023-02-27T23:47:00Z"/>
        </w:rPr>
      </w:pPr>
      <w:ins w:id="25479" w:author="Στάθης Καπ" w:date="2023-02-27T23:47:00Z">
        <w:r>
          <w:br w:type="page"/>
        </w:r>
      </w:ins>
    </w:p>
    <w:p w14:paraId="46E387F1" w14:textId="337FCB0E" w:rsidR="007B763C" w:rsidRDefault="009A7C76">
      <w:pPr>
        <w:keepNext/>
        <w:rPr>
          <w:ins w:id="25480" w:author="Στάθης Καπ" w:date="2023-02-27T23:49:00Z"/>
        </w:rPr>
        <w:pPrChange w:id="25481" w:author="Στάθης Καπ" w:date="2023-02-27T23:49:00Z">
          <w:pPr/>
        </w:pPrChange>
      </w:pPr>
      <w:ins w:id="25482" w:author="Στάθης Καπ" w:date="2023-03-01T04:01:00Z">
        <w:r>
          <w:rPr>
            <w:noProof/>
          </w:rPr>
          <w:lastRenderedPageBreak/>
          <w:drawing>
            <wp:inline distT="0" distB="0" distL="0" distR="0" wp14:anchorId="11C94D3F" wp14:editId="6E17E8B6">
              <wp:extent cx="5612130" cy="6715760"/>
              <wp:effectExtent l="0" t="0" r="762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50824DA" w14:textId="5455F409" w:rsidR="007B763C" w:rsidRDefault="007B763C" w:rsidP="007B763C">
      <w:pPr>
        <w:pStyle w:val="Caption"/>
        <w:rPr>
          <w:ins w:id="25483" w:author="Στάθης Καπ" w:date="2023-02-27T23:49:00Z"/>
        </w:rPr>
      </w:pPr>
      <w:ins w:id="25484" w:author="Στάθης Καπ" w:date="2023-02-27T23:49:00Z">
        <w:r>
          <w:t xml:space="preserve">Figure </w:t>
        </w:r>
        <w:r>
          <w:fldChar w:fldCharType="begin"/>
        </w:r>
        <w:r>
          <w:instrText xml:space="preserve"> SEQ Figure \* ARABIC </w:instrText>
        </w:r>
      </w:ins>
      <w:r>
        <w:fldChar w:fldCharType="separate"/>
      </w:r>
      <w:ins w:id="25485" w:author="Στάθης Καπ" w:date="2023-03-03T01:31:00Z">
        <w:r w:rsidR="006132C8">
          <w:rPr>
            <w:noProof/>
          </w:rPr>
          <w:t>3</w:t>
        </w:r>
      </w:ins>
      <w:ins w:id="25486" w:author="Στάθης Καπ" w:date="2023-02-27T23:49:00Z">
        <w:r>
          <w:fldChar w:fldCharType="end"/>
        </w:r>
        <w:r>
          <w:t>: pr03</w:t>
        </w:r>
      </w:ins>
    </w:p>
    <w:p w14:paraId="0202577F" w14:textId="18E6DC71" w:rsidR="007B763C" w:rsidRDefault="007B763C" w:rsidP="007B763C">
      <w:pPr>
        <w:rPr>
          <w:ins w:id="25487" w:author="Στάθης Καπ" w:date="2023-02-27T23:49:00Z"/>
        </w:rPr>
      </w:pPr>
    </w:p>
    <w:p w14:paraId="6BA3AA2C" w14:textId="77777777" w:rsidR="007B763C" w:rsidRDefault="007B763C">
      <w:pPr>
        <w:rPr>
          <w:ins w:id="25488" w:author="Στάθης Καπ" w:date="2023-02-27T23:49:00Z"/>
        </w:rPr>
      </w:pPr>
      <w:ins w:id="25489" w:author="Στάθης Καπ" w:date="2023-02-27T23:49:00Z">
        <w:r>
          <w:br w:type="page"/>
        </w:r>
      </w:ins>
    </w:p>
    <w:p w14:paraId="0DC706B8" w14:textId="77BBDA6E" w:rsidR="007B763C" w:rsidRDefault="009A7C76">
      <w:pPr>
        <w:keepNext/>
        <w:rPr>
          <w:ins w:id="25490" w:author="Στάθης Καπ" w:date="2023-02-27T23:52:00Z"/>
        </w:rPr>
        <w:pPrChange w:id="25491" w:author="Στάθης Καπ" w:date="2023-02-27T23:52:00Z">
          <w:pPr/>
        </w:pPrChange>
      </w:pPr>
      <w:ins w:id="25492" w:author="Στάθης Καπ" w:date="2023-03-01T04:02:00Z">
        <w:r>
          <w:rPr>
            <w:noProof/>
          </w:rPr>
          <w:lastRenderedPageBreak/>
          <w:drawing>
            <wp:inline distT="0" distB="0" distL="0" distR="0" wp14:anchorId="21EEDFBC" wp14:editId="44E9CE71">
              <wp:extent cx="5612130" cy="6715760"/>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1AB6FA5" w14:textId="4591396A" w:rsidR="007B763C" w:rsidRDefault="007B763C" w:rsidP="007B763C">
      <w:pPr>
        <w:pStyle w:val="Caption"/>
        <w:rPr>
          <w:ins w:id="25493" w:author="Στάθης Καπ" w:date="2023-02-27T23:52:00Z"/>
        </w:rPr>
      </w:pPr>
      <w:ins w:id="25494" w:author="Στάθης Καπ" w:date="2023-02-27T23:52:00Z">
        <w:r>
          <w:t xml:space="preserve">Figure </w:t>
        </w:r>
        <w:r>
          <w:fldChar w:fldCharType="begin"/>
        </w:r>
        <w:r>
          <w:instrText xml:space="preserve"> SEQ Figure \* ARABIC </w:instrText>
        </w:r>
      </w:ins>
      <w:r>
        <w:fldChar w:fldCharType="separate"/>
      </w:r>
      <w:ins w:id="25495" w:author="Στάθης Καπ" w:date="2023-03-03T01:31:00Z">
        <w:r w:rsidR="006132C8">
          <w:rPr>
            <w:noProof/>
          </w:rPr>
          <w:t>4</w:t>
        </w:r>
      </w:ins>
      <w:ins w:id="25496" w:author="Στάθης Καπ" w:date="2023-02-27T23:52:00Z">
        <w:r>
          <w:fldChar w:fldCharType="end"/>
        </w:r>
        <w:r>
          <w:t>: pr04</w:t>
        </w:r>
      </w:ins>
    </w:p>
    <w:p w14:paraId="4437A752" w14:textId="7E971CC5" w:rsidR="007B763C" w:rsidRDefault="007B763C" w:rsidP="007B763C">
      <w:pPr>
        <w:rPr>
          <w:ins w:id="25497" w:author="Στάθης Καπ" w:date="2023-02-27T23:52:00Z"/>
        </w:rPr>
      </w:pPr>
    </w:p>
    <w:p w14:paraId="0637B49F" w14:textId="77777777" w:rsidR="007B763C" w:rsidRDefault="007B763C">
      <w:pPr>
        <w:rPr>
          <w:ins w:id="25498" w:author="Στάθης Καπ" w:date="2023-02-27T23:52:00Z"/>
        </w:rPr>
      </w:pPr>
      <w:ins w:id="25499" w:author="Στάθης Καπ" w:date="2023-02-27T23:52:00Z">
        <w:r>
          <w:br w:type="page"/>
        </w:r>
      </w:ins>
    </w:p>
    <w:p w14:paraId="00542070" w14:textId="05392988" w:rsidR="007B763C" w:rsidRDefault="009A7C76">
      <w:pPr>
        <w:keepNext/>
        <w:rPr>
          <w:ins w:id="25500" w:author="Στάθης Καπ" w:date="2023-02-27T23:53:00Z"/>
        </w:rPr>
        <w:pPrChange w:id="25501" w:author="Στάθης Καπ" w:date="2023-02-27T23:53:00Z">
          <w:pPr/>
        </w:pPrChange>
      </w:pPr>
      <w:ins w:id="25502" w:author="Στάθης Καπ" w:date="2023-03-01T04:02:00Z">
        <w:r>
          <w:rPr>
            <w:noProof/>
          </w:rPr>
          <w:lastRenderedPageBreak/>
          <w:drawing>
            <wp:inline distT="0" distB="0" distL="0" distR="0" wp14:anchorId="487C24FF" wp14:editId="3A066BF4">
              <wp:extent cx="5612130" cy="6715760"/>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E14CA05" w14:textId="3F677D8C" w:rsidR="007B763C" w:rsidRDefault="007B763C" w:rsidP="007B763C">
      <w:pPr>
        <w:pStyle w:val="Caption"/>
        <w:rPr>
          <w:ins w:id="25503" w:author="Στάθης Καπ" w:date="2023-02-27T23:54:00Z"/>
        </w:rPr>
      </w:pPr>
      <w:ins w:id="25504" w:author="Στάθης Καπ" w:date="2023-02-27T23:53:00Z">
        <w:r>
          <w:t xml:space="preserve">Figure </w:t>
        </w:r>
        <w:r>
          <w:fldChar w:fldCharType="begin"/>
        </w:r>
        <w:r>
          <w:instrText xml:space="preserve"> SEQ Figure \* ARABIC </w:instrText>
        </w:r>
      </w:ins>
      <w:r>
        <w:fldChar w:fldCharType="separate"/>
      </w:r>
      <w:ins w:id="25505" w:author="Στάθης Καπ" w:date="2023-03-03T01:31:00Z">
        <w:r w:rsidR="006132C8">
          <w:rPr>
            <w:noProof/>
          </w:rPr>
          <w:t>5</w:t>
        </w:r>
      </w:ins>
      <w:ins w:id="25506" w:author="Στάθης Καπ" w:date="2023-02-27T23:53:00Z">
        <w:r>
          <w:fldChar w:fldCharType="end"/>
        </w:r>
        <w:r>
          <w:t>: pr05</w:t>
        </w:r>
      </w:ins>
    </w:p>
    <w:p w14:paraId="7570E55B" w14:textId="5E162735" w:rsidR="007B763C" w:rsidRDefault="007B763C" w:rsidP="007B763C">
      <w:pPr>
        <w:rPr>
          <w:ins w:id="25507" w:author="Στάθης Καπ" w:date="2023-02-27T23:54:00Z"/>
        </w:rPr>
      </w:pPr>
    </w:p>
    <w:p w14:paraId="12EAF280" w14:textId="77777777" w:rsidR="007B763C" w:rsidRDefault="007B763C">
      <w:pPr>
        <w:rPr>
          <w:ins w:id="25508" w:author="Στάθης Καπ" w:date="2023-02-27T23:54:00Z"/>
        </w:rPr>
      </w:pPr>
      <w:ins w:id="25509" w:author="Στάθης Καπ" w:date="2023-02-27T23:54:00Z">
        <w:r>
          <w:br w:type="page"/>
        </w:r>
      </w:ins>
    </w:p>
    <w:p w14:paraId="1552D799" w14:textId="338AFD9F" w:rsidR="007B763C" w:rsidRDefault="009A7C76">
      <w:pPr>
        <w:keepNext/>
        <w:rPr>
          <w:ins w:id="25510" w:author="Στάθης Καπ" w:date="2023-02-27T23:55:00Z"/>
        </w:rPr>
        <w:pPrChange w:id="25511" w:author="Στάθης Καπ" w:date="2023-02-27T23:55:00Z">
          <w:pPr/>
        </w:pPrChange>
      </w:pPr>
      <w:ins w:id="25512" w:author="Στάθης Καπ" w:date="2023-03-01T04:03:00Z">
        <w:r>
          <w:rPr>
            <w:noProof/>
          </w:rPr>
          <w:lastRenderedPageBreak/>
          <w:drawing>
            <wp:inline distT="0" distB="0" distL="0" distR="0" wp14:anchorId="32196909" wp14:editId="7BE819BF">
              <wp:extent cx="5612130" cy="6715760"/>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A4D99E9" w14:textId="55A61416" w:rsidR="007B763C" w:rsidRDefault="007B763C" w:rsidP="007B763C">
      <w:pPr>
        <w:pStyle w:val="Caption"/>
        <w:rPr>
          <w:ins w:id="25513" w:author="Στάθης Καπ" w:date="2023-02-27T23:55:00Z"/>
        </w:rPr>
      </w:pPr>
      <w:ins w:id="25514" w:author="Στάθης Καπ" w:date="2023-02-27T23:55:00Z">
        <w:r>
          <w:t xml:space="preserve">Figure </w:t>
        </w:r>
        <w:r>
          <w:fldChar w:fldCharType="begin"/>
        </w:r>
        <w:r>
          <w:instrText xml:space="preserve"> SEQ Figure \* ARABIC </w:instrText>
        </w:r>
      </w:ins>
      <w:r>
        <w:fldChar w:fldCharType="separate"/>
      </w:r>
      <w:ins w:id="25515" w:author="Στάθης Καπ" w:date="2023-03-03T01:31:00Z">
        <w:r w:rsidR="006132C8">
          <w:rPr>
            <w:noProof/>
          </w:rPr>
          <w:t>6</w:t>
        </w:r>
      </w:ins>
      <w:ins w:id="25516" w:author="Στάθης Καπ" w:date="2023-02-27T23:55:00Z">
        <w:r>
          <w:fldChar w:fldCharType="end"/>
        </w:r>
        <w:r>
          <w:t>: pr06</w:t>
        </w:r>
      </w:ins>
    </w:p>
    <w:p w14:paraId="2069537D" w14:textId="61CE2877" w:rsidR="007B763C" w:rsidRDefault="007B763C" w:rsidP="007B763C">
      <w:pPr>
        <w:rPr>
          <w:ins w:id="25517" w:author="Στάθης Καπ" w:date="2023-02-27T23:55:00Z"/>
        </w:rPr>
      </w:pPr>
    </w:p>
    <w:p w14:paraId="3CF338B8" w14:textId="77777777" w:rsidR="007B763C" w:rsidRDefault="007B763C">
      <w:pPr>
        <w:rPr>
          <w:ins w:id="25518" w:author="Στάθης Καπ" w:date="2023-02-27T23:55:00Z"/>
        </w:rPr>
      </w:pPr>
      <w:ins w:id="25519" w:author="Στάθης Καπ" w:date="2023-02-27T23:55:00Z">
        <w:r>
          <w:br w:type="page"/>
        </w:r>
      </w:ins>
    </w:p>
    <w:p w14:paraId="421CFB5A" w14:textId="66F3D6ED" w:rsidR="00A01D2D" w:rsidRDefault="009A7C76">
      <w:pPr>
        <w:keepNext/>
        <w:rPr>
          <w:ins w:id="25520" w:author="Στάθης Καπ" w:date="2023-02-27T23:56:00Z"/>
        </w:rPr>
        <w:pPrChange w:id="25521" w:author="Στάθης Καπ" w:date="2023-02-27T23:56:00Z">
          <w:pPr/>
        </w:pPrChange>
      </w:pPr>
      <w:ins w:id="25522" w:author="Στάθης Καπ" w:date="2023-03-01T04:03:00Z">
        <w:r>
          <w:rPr>
            <w:noProof/>
          </w:rPr>
          <w:lastRenderedPageBreak/>
          <w:drawing>
            <wp:inline distT="0" distB="0" distL="0" distR="0" wp14:anchorId="3FD01E4D" wp14:editId="5DF8E788">
              <wp:extent cx="5612130" cy="674941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6DCCB87B" w14:textId="56410361" w:rsidR="007B763C" w:rsidRDefault="00A01D2D" w:rsidP="00A01D2D">
      <w:pPr>
        <w:pStyle w:val="Caption"/>
        <w:rPr>
          <w:ins w:id="25523" w:author="Στάθης Καπ" w:date="2023-02-27T23:56:00Z"/>
        </w:rPr>
      </w:pPr>
      <w:ins w:id="25524" w:author="Στάθης Καπ" w:date="2023-02-27T23:56:00Z">
        <w:r>
          <w:t xml:space="preserve">Figure </w:t>
        </w:r>
        <w:r>
          <w:fldChar w:fldCharType="begin"/>
        </w:r>
        <w:r>
          <w:instrText xml:space="preserve"> SEQ Figure \* ARABIC </w:instrText>
        </w:r>
      </w:ins>
      <w:r>
        <w:fldChar w:fldCharType="separate"/>
      </w:r>
      <w:ins w:id="25525" w:author="Στάθης Καπ" w:date="2023-03-03T01:31:00Z">
        <w:r w:rsidR="006132C8">
          <w:rPr>
            <w:noProof/>
          </w:rPr>
          <w:t>7</w:t>
        </w:r>
      </w:ins>
      <w:ins w:id="25526" w:author="Στάθης Καπ" w:date="2023-02-27T23:56:00Z">
        <w:r>
          <w:fldChar w:fldCharType="end"/>
        </w:r>
        <w:r>
          <w:t>: pr07</w:t>
        </w:r>
      </w:ins>
    </w:p>
    <w:p w14:paraId="133916F9" w14:textId="6605A7AF" w:rsidR="00A01D2D" w:rsidRDefault="00A01D2D" w:rsidP="00A01D2D">
      <w:pPr>
        <w:rPr>
          <w:ins w:id="25527" w:author="Στάθης Καπ" w:date="2023-02-27T23:57:00Z"/>
        </w:rPr>
      </w:pPr>
    </w:p>
    <w:p w14:paraId="01FEC935" w14:textId="77777777" w:rsidR="00A01D2D" w:rsidRDefault="00A01D2D">
      <w:pPr>
        <w:rPr>
          <w:ins w:id="25528" w:author="Στάθης Καπ" w:date="2023-02-27T23:57:00Z"/>
        </w:rPr>
      </w:pPr>
      <w:ins w:id="25529" w:author="Στάθης Καπ" w:date="2023-02-27T23:57:00Z">
        <w:r>
          <w:br w:type="page"/>
        </w:r>
      </w:ins>
    </w:p>
    <w:p w14:paraId="4B9FEB30" w14:textId="03382A33" w:rsidR="00A01D2D" w:rsidRDefault="009A7C76">
      <w:pPr>
        <w:keepNext/>
        <w:rPr>
          <w:ins w:id="25530" w:author="Στάθης Καπ" w:date="2023-02-27T23:58:00Z"/>
        </w:rPr>
        <w:pPrChange w:id="25531" w:author="Στάθης Καπ" w:date="2023-02-27T23:58:00Z">
          <w:pPr/>
        </w:pPrChange>
      </w:pPr>
      <w:ins w:id="25532" w:author="Στάθης Καπ" w:date="2023-03-01T04:04:00Z">
        <w:r>
          <w:rPr>
            <w:noProof/>
          </w:rPr>
          <w:lastRenderedPageBreak/>
          <w:drawing>
            <wp:inline distT="0" distB="0" distL="0" distR="0" wp14:anchorId="0A5C5FC7" wp14:editId="32B0E2E4">
              <wp:extent cx="5612130" cy="6715760"/>
              <wp:effectExtent l="0" t="0" r="762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6C7B207" w14:textId="4E019644" w:rsidR="00A01D2D" w:rsidRDefault="00A01D2D" w:rsidP="00A01D2D">
      <w:pPr>
        <w:pStyle w:val="Caption"/>
        <w:rPr>
          <w:ins w:id="25533" w:author="Στάθης Καπ" w:date="2023-02-27T23:58:00Z"/>
        </w:rPr>
      </w:pPr>
      <w:ins w:id="25534" w:author="Στάθης Καπ" w:date="2023-02-27T23:58:00Z">
        <w:r>
          <w:t xml:space="preserve">Figure </w:t>
        </w:r>
        <w:r>
          <w:fldChar w:fldCharType="begin"/>
        </w:r>
        <w:r>
          <w:instrText xml:space="preserve"> SEQ Figure \* ARABIC </w:instrText>
        </w:r>
      </w:ins>
      <w:r>
        <w:fldChar w:fldCharType="separate"/>
      </w:r>
      <w:ins w:id="25535" w:author="Στάθης Καπ" w:date="2023-03-03T01:31:00Z">
        <w:r w:rsidR="006132C8">
          <w:rPr>
            <w:noProof/>
          </w:rPr>
          <w:t>8</w:t>
        </w:r>
      </w:ins>
      <w:ins w:id="25536" w:author="Στάθης Καπ" w:date="2023-02-27T23:58:00Z">
        <w:r>
          <w:fldChar w:fldCharType="end"/>
        </w:r>
        <w:r>
          <w:t>: pr08</w:t>
        </w:r>
      </w:ins>
    </w:p>
    <w:p w14:paraId="27A1ECE3" w14:textId="02B03556" w:rsidR="00A01D2D" w:rsidRDefault="00A01D2D" w:rsidP="00A01D2D">
      <w:pPr>
        <w:rPr>
          <w:ins w:id="25537" w:author="Στάθης Καπ" w:date="2023-02-27T23:58:00Z"/>
        </w:rPr>
      </w:pPr>
    </w:p>
    <w:p w14:paraId="3CFAE3A2" w14:textId="77777777" w:rsidR="00A01D2D" w:rsidRDefault="00A01D2D">
      <w:pPr>
        <w:rPr>
          <w:ins w:id="25538" w:author="Στάθης Καπ" w:date="2023-02-27T23:58:00Z"/>
        </w:rPr>
      </w:pPr>
      <w:ins w:id="25539" w:author="Στάθης Καπ" w:date="2023-02-27T23:58:00Z">
        <w:r>
          <w:br w:type="page"/>
        </w:r>
      </w:ins>
    </w:p>
    <w:p w14:paraId="7E84A2B6" w14:textId="7DEBF49B" w:rsidR="00A01D2D" w:rsidRDefault="009A7C76">
      <w:pPr>
        <w:keepNext/>
        <w:rPr>
          <w:ins w:id="25540" w:author="Στάθης Καπ" w:date="2023-02-27T23:59:00Z"/>
        </w:rPr>
        <w:pPrChange w:id="25541" w:author="Στάθης Καπ" w:date="2023-02-27T23:59:00Z">
          <w:pPr/>
        </w:pPrChange>
      </w:pPr>
      <w:ins w:id="25542" w:author="Στάθης Καπ" w:date="2023-03-01T04:04:00Z">
        <w:r>
          <w:rPr>
            <w:noProof/>
          </w:rPr>
          <w:lastRenderedPageBreak/>
          <w:drawing>
            <wp:inline distT="0" distB="0" distL="0" distR="0" wp14:anchorId="13E2AEA5" wp14:editId="48B28730">
              <wp:extent cx="5612130" cy="6715760"/>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8F88FC4" w14:textId="1B03550C" w:rsidR="00A01D2D" w:rsidRDefault="00A01D2D" w:rsidP="00A01D2D">
      <w:pPr>
        <w:pStyle w:val="Caption"/>
        <w:rPr>
          <w:ins w:id="25543" w:author="Στάθης Καπ" w:date="2023-02-28T00:00:00Z"/>
        </w:rPr>
      </w:pPr>
      <w:ins w:id="25544" w:author="Στάθης Καπ" w:date="2023-02-27T23:59:00Z">
        <w:r>
          <w:t xml:space="preserve">Figure </w:t>
        </w:r>
        <w:r>
          <w:fldChar w:fldCharType="begin"/>
        </w:r>
        <w:r>
          <w:instrText xml:space="preserve"> SEQ Figure \* ARABIC </w:instrText>
        </w:r>
      </w:ins>
      <w:r>
        <w:fldChar w:fldCharType="separate"/>
      </w:r>
      <w:ins w:id="25545" w:author="Στάθης Καπ" w:date="2023-03-03T01:31:00Z">
        <w:r w:rsidR="006132C8">
          <w:rPr>
            <w:noProof/>
          </w:rPr>
          <w:t>9</w:t>
        </w:r>
      </w:ins>
      <w:ins w:id="25546" w:author="Στάθης Καπ" w:date="2023-02-27T23:59:00Z">
        <w:r>
          <w:fldChar w:fldCharType="end"/>
        </w:r>
        <w:r>
          <w:t>: pr09</w:t>
        </w:r>
      </w:ins>
    </w:p>
    <w:p w14:paraId="11E2C0CF" w14:textId="61F8ABC4" w:rsidR="00A01D2D" w:rsidRDefault="00A01D2D" w:rsidP="00A01D2D">
      <w:pPr>
        <w:rPr>
          <w:ins w:id="25547" w:author="Στάθης Καπ" w:date="2023-02-28T00:00:00Z"/>
        </w:rPr>
      </w:pPr>
    </w:p>
    <w:p w14:paraId="1BE27425" w14:textId="77777777" w:rsidR="00A01D2D" w:rsidRDefault="00A01D2D">
      <w:pPr>
        <w:rPr>
          <w:ins w:id="25548" w:author="Στάθης Καπ" w:date="2023-02-28T00:00:00Z"/>
        </w:rPr>
      </w:pPr>
      <w:ins w:id="25549" w:author="Στάθης Καπ" w:date="2023-02-28T00:00:00Z">
        <w:r>
          <w:br w:type="page"/>
        </w:r>
      </w:ins>
    </w:p>
    <w:p w14:paraId="78518475" w14:textId="65A360E0" w:rsidR="00A01D2D" w:rsidRDefault="009A7C76">
      <w:pPr>
        <w:keepNext/>
        <w:rPr>
          <w:ins w:id="25550" w:author="Στάθης Καπ" w:date="2023-02-28T00:01:00Z"/>
        </w:rPr>
        <w:pPrChange w:id="25551" w:author="Στάθης Καπ" w:date="2023-02-28T00:01:00Z">
          <w:pPr/>
        </w:pPrChange>
      </w:pPr>
      <w:ins w:id="25552" w:author="Στάθης Καπ" w:date="2023-03-01T04:04:00Z">
        <w:r>
          <w:rPr>
            <w:noProof/>
          </w:rPr>
          <w:lastRenderedPageBreak/>
          <w:drawing>
            <wp:inline distT="0" distB="0" distL="0" distR="0" wp14:anchorId="49E610C8" wp14:editId="2ADC9C70">
              <wp:extent cx="5612130" cy="6715760"/>
              <wp:effectExtent l="0" t="0" r="762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78204A3" w14:textId="43D64A1F" w:rsidR="00A01D2D" w:rsidRDefault="00A01D2D" w:rsidP="00A01D2D">
      <w:pPr>
        <w:pStyle w:val="Caption"/>
        <w:rPr>
          <w:ins w:id="25553" w:author="Στάθης Καπ" w:date="2023-02-28T00:01:00Z"/>
        </w:rPr>
      </w:pPr>
      <w:ins w:id="25554" w:author="Στάθης Καπ" w:date="2023-02-28T00:01:00Z">
        <w:r>
          <w:t xml:space="preserve">Figure </w:t>
        </w:r>
        <w:r>
          <w:fldChar w:fldCharType="begin"/>
        </w:r>
        <w:r>
          <w:instrText xml:space="preserve"> SEQ Figure \* ARABIC </w:instrText>
        </w:r>
      </w:ins>
      <w:r>
        <w:fldChar w:fldCharType="separate"/>
      </w:r>
      <w:ins w:id="25555" w:author="Στάθης Καπ" w:date="2023-03-03T01:31:00Z">
        <w:r w:rsidR="006132C8">
          <w:rPr>
            <w:noProof/>
          </w:rPr>
          <w:t>10</w:t>
        </w:r>
      </w:ins>
      <w:ins w:id="25556" w:author="Στάθης Καπ" w:date="2023-02-28T00:01:00Z">
        <w:r>
          <w:fldChar w:fldCharType="end"/>
        </w:r>
        <w:r>
          <w:t>: pr10</w:t>
        </w:r>
      </w:ins>
    </w:p>
    <w:p w14:paraId="6F45A670" w14:textId="44695122" w:rsidR="00A01D2D" w:rsidRDefault="00A01D2D" w:rsidP="00A01D2D">
      <w:pPr>
        <w:rPr>
          <w:ins w:id="25557" w:author="Στάθης Καπ" w:date="2023-02-28T00:02:00Z"/>
        </w:rPr>
      </w:pPr>
    </w:p>
    <w:p w14:paraId="175A63B0" w14:textId="77777777" w:rsidR="00A01D2D" w:rsidRDefault="00A01D2D">
      <w:pPr>
        <w:rPr>
          <w:ins w:id="25558" w:author="Στάθης Καπ" w:date="2023-02-28T00:02:00Z"/>
        </w:rPr>
      </w:pPr>
      <w:ins w:id="25559" w:author="Στάθης Καπ" w:date="2023-02-28T00:02:00Z">
        <w:r>
          <w:br w:type="page"/>
        </w:r>
      </w:ins>
    </w:p>
    <w:p w14:paraId="034397D6" w14:textId="0661F736" w:rsidR="00A01D2D" w:rsidRDefault="009A7C76">
      <w:pPr>
        <w:keepNext/>
        <w:rPr>
          <w:ins w:id="25560" w:author="Στάθης Καπ" w:date="2023-02-28T00:02:00Z"/>
        </w:rPr>
        <w:pPrChange w:id="25561" w:author="Στάθης Καπ" w:date="2023-02-28T00:02:00Z">
          <w:pPr/>
        </w:pPrChange>
      </w:pPr>
      <w:ins w:id="25562" w:author="Στάθης Καπ" w:date="2023-03-01T04:05:00Z">
        <w:r>
          <w:rPr>
            <w:noProof/>
          </w:rPr>
          <w:lastRenderedPageBreak/>
          <w:drawing>
            <wp:inline distT="0" distB="0" distL="0" distR="0" wp14:anchorId="562168C6" wp14:editId="4F68D4C7">
              <wp:extent cx="5612130" cy="674941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6DF28E7F" w14:textId="0DCFEC3F" w:rsidR="00A01D2D" w:rsidRDefault="00A01D2D" w:rsidP="00A01D2D">
      <w:pPr>
        <w:pStyle w:val="Caption"/>
        <w:rPr>
          <w:ins w:id="25563" w:author="Στάθης Καπ" w:date="2023-02-28T00:03:00Z"/>
        </w:rPr>
      </w:pPr>
      <w:ins w:id="25564" w:author="Στάθης Καπ" w:date="2023-02-28T00:02:00Z">
        <w:r>
          <w:t xml:space="preserve">Figure </w:t>
        </w:r>
        <w:r>
          <w:fldChar w:fldCharType="begin"/>
        </w:r>
        <w:r>
          <w:instrText xml:space="preserve"> SEQ Figure \* ARABIC </w:instrText>
        </w:r>
      </w:ins>
      <w:r>
        <w:fldChar w:fldCharType="separate"/>
      </w:r>
      <w:ins w:id="25565" w:author="Στάθης Καπ" w:date="2023-03-03T01:31:00Z">
        <w:r w:rsidR="006132C8">
          <w:rPr>
            <w:noProof/>
          </w:rPr>
          <w:t>11</w:t>
        </w:r>
      </w:ins>
      <w:ins w:id="25566" w:author="Στάθης Καπ" w:date="2023-02-28T00:02:00Z">
        <w:r>
          <w:fldChar w:fldCharType="end"/>
        </w:r>
        <w:r>
          <w:t>: pr11</w:t>
        </w:r>
      </w:ins>
    </w:p>
    <w:p w14:paraId="4B1173A2" w14:textId="70DFB463" w:rsidR="00A01D2D" w:rsidRDefault="00A01D2D" w:rsidP="00A01D2D">
      <w:pPr>
        <w:rPr>
          <w:ins w:id="25567" w:author="Στάθης Καπ" w:date="2023-02-28T00:03:00Z"/>
        </w:rPr>
      </w:pPr>
    </w:p>
    <w:p w14:paraId="511835AC" w14:textId="77777777" w:rsidR="00A01D2D" w:rsidRDefault="00A01D2D">
      <w:pPr>
        <w:rPr>
          <w:ins w:id="25568" w:author="Στάθης Καπ" w:date="2023-02-28T00:03:00Z"/>
        </w:rPr>
      </w:pPr>
      <w:ins w:id="25569" w:author="Στάθης Καπ" w:date="2023-02-28T00:03:00Z">
        <w:r>
          <w:br w:type="page"/>
        </w:r>
      </w:ins>
    </w:p>
    <w:p w14:paraId="4D9C71DF" w14:textId="05409E33" w:rsidR="00A01D2D" w:rsidRDefault="009A7C76">
      <w:pPr>
        <w:keepNext/>
        <w:rPr>
          <w:ins w:id="25570" w:author="Στάθης Καπ" w:date="2023-02-28T00:03:00Z"/>
        </w:rPr>
        <w:pPrChange w:id="25571" w:author="Στάθης Καπ" w:date="2023-02-28T00:03:00Z">
          <w:pPr/>
        </w:pPrChange>
      </w:pPr>
      <w:ins w:id="25572" w:author="Στάθης Καπ" w:date="2023-03-01T04:06:00Z">
        <w:r>
          <w:rPr>
            <w:noProof/>
          </w:rPr>
          <w:lastRenderedPageBreak/>
          <w:drawing>
            <wp:inline distT="0" distB="0" distL="0" distR="0" wp14:anchorId="6ADF3E4A" wp14:editId="5BEDB07A">
              <wp:extent cx="5612130" cy="6715760"/>
              <wp:effectExtent l="0" t="0" r="762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B171DD0" w14:textId="585AB420" w:rsidR="00A01D2D" w:rsidRDefault="00A01D2D" w:rsidP="00A01D2D">
      <w:pPr>
        <w:pStyle w:val="Caption"/>
        <w:rPr>
          <w:ins w:id="25573" w:author="Στάθης Καπ" w:date="2023-02-28T00:03:00Z"/>
        </w:rPr>
      </w:pPr>
      <w:ins w:id="25574" w:author="Στάθης Καπ" w:date="2023-02-28T00:03:00Z">
        <w:r>
          <w:t xml:space="preserve">Figure </w:t>
        </w:r>
        <w:r>
          <w:fldChar w:fldCharType="begin"/>
        </w:r>
        <w:r>
          <w:instrText xml:space="preserve"> SEQ Figure \* ARABIC </w:instrText>
        </w:r>
      </w:ins>
      <w:r>
        <w:fldChar w:fldCharType="separate"/>
      </w:r>
      <w:ins w:id="25575" w:author="Στάθης Καπ" w:date="2023-03-03T01:31:00Z">
        <w:r w:rsidR="006132C8">
          <w:rPr>
            <w:noProof/>
          </w:rPr>
          <w:t>12</w:t>
        </w:r>
      </w:ins>
      <w:ins w:id="25576" w:author="Στάθης Καπ" w:date="2023-02-28T00:03:00Z">
        <w:r>
          <w:fldChar w:fldCharType="end"/>
        </w:r>
        <w:r>
          <w:t>: pr12</w:t>
        </w:r>
      </w:ins>
    </w:p>
    <w:p w14:paraId="234A8EBD" w14:textId="0B0CA676" w:rsidR="00A01D2D" w:rsidRDefault="00A01D2D" w:rsidP="00A01D2D">
      <w:pPr>
        <w:rPr>
          <w:ins w:id="25577" w:author="Στάθης Καπ" w:date="2023-02-28T00:03:00Z"/>
        </w:rPr>
      </w:pPr>
    </w:p>
    <w:p w14:paraId="7F5AC2EC" w14:textId="77777777" w:rsidR="00A01D2D" w:rsidRDefault="00A01D2D">
      <w:pPr>
        <w:rPr>
          <w:ins w:id="25578" w:author="Στάθης Καπ" w:date="2023-02-28T00:03:00Z"/>
        </w:rPr>
      </w:pPr>
      <w:ins w:id="25579" w:author="Στάθης Καπ" w:date="2023-02-28T00:03:00Z">
        <w:r>
          <w:br w:type="page"/>
        </w:r>
      </w:ins>
    </w:p>
    <w:p w14:paraId="76740F75" w14:textId="495A2124" w:rsidR="00A01D2D" w:rsidRDefault="009A7C76">
      <w:pPr>
        <w:keepNext/>
        <w:rPr>
          <w:ins w:id="25580" w:author="Στάθης Καπ" w:date="2023-02-28T00:04:00Z"/>
        </w:rPr>
        <w:pPrChange w:id="25581" w:author="Στάθης Καπ" w:date="2023-02-28T00:04:00Z">
          <w:pPr/>
        </w:pPrChange>
      </w:pPr>
      <w:ins w:id="25582" w:author="Στάθης Καπ" w:date="2023-03-01T04:06:00Z">
        <w:r>
          <w:rPr>
            <w:noProof/>
          </w:rPr>
          <w:lastRenderedPageBreak/>
          <w:drawing>
            <wp:inline distT="0" distB="0" distL="0" distR="0" wp14:anchorId="3C4C9D9F" wp14:editId="7A533EF9">
              <wp:extent cx="5612130" cy="6715760"/>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AA4458A" w14:textId="1C9DB0B7" w:rsidR="00A01D2D" w:rsidRDefault="00A01D2D" w:rsidP="00A01D2D">
      <w:pPr>
        <w:pStyle w:val="Caption"/>
        <w:rPr>
          <w:ins w:id="25583" w:author="Στάθης Καπ" w:date="2023-02-28T00:04:00Z"/>
        </w:rPr>
      </w:pPr>
      <w:ins w:id="25584" w:author="Στάθης Καπ" w:date="2023-02-28T00:04:00Z">
        <w:r>
          <w:t xml:space="preserve">Figure </w:t>
        </w:r>
        <w:r>
          <w:fldChar w:fldCharType="begin"/>
        </w:r>
        <w:r>
          <w:instrText xml:space="preserve"> SEQ Figure \* ARABIC </w:instrText>
        </w:r>
      </w:ins>
      <w:r>
        <w:fldChar w:fldCharType="separate"/>
      </w:r>
      <w:ins w:id="25585" w:author="Στάθης Καπ" w:date="2023-03-03T01:31:00Z">
        <w:r w:rsidR="006132C8">
          <w:rPr>
            <w:noProof/>
          </w:rPr>
          <w:t>13</w:t>
        </w:r>
      </w:ins>
      <w:ins w:id="25586" w:author="Στάθης Καπ" w:date="2023-02-28T00:04:00Z">
        <w:r>
          <w:fldChar w:fldCharType="end"/>
        </w:r>
        <w:r>
          <w:t>: pr13</w:t>
        </w:r>
      </w:ins>
    </w:p>
    <w:p w14:paraId="034B4043" w14:textId="443F0C3D" w:rsidR="00A01D2D" w:rsidRDefault="00A01D2D" w:rsidP="00A01D2D">
      <w:pPr>
        <w:rPr>
          <w:ins w:id="25587" w:author="Στάθης Καπ" w:date="2023-02-28T00:04:00Z"/>
        </w:rPr>
      </w:pPr>
    </w:p>
    <w:p w14:paraId="41C54E16" w14:textId="77777777" w:rsidR="00A01D2D" w:rsidRDefault="00A01D2D">
      <w:pPr>
        <w:rPr>
          <w:ins w:id="25588" w:author="Στάθης Καπ" w:date="2023-02-28T00:04:00Z"/>
        </w:rPr>
      </w:pPr>
      <w:ins w:id="25589" w:author="Στάθης Καπ" w:date="2023-02-28T00:04:00Z">
        <w:r>
          <w:br w:type="page"/>
        </w:r>
      </w:ins>
    </w:p>
    <w:p w14:paraId="3FF22A93" w14:textId="08DE3CFE" w:rsidR="00A01D2D" w:rsidRDefault="009A7C76">
      <w:pPr>
        <w:keepNext/>
        <w:rPr>
          <w:ins w:id="25590" w:author="Στάθης Καπ" w:date="2023-02-28T00:04:00Z"/>
        </w:rPr>
        <w:pPrChange w:id="25591" w:author="Στάθης Καπ" w:date="2023-02-28T00:04:00Z">
          <w:pPr/>
        </w:pPrChange>
      </w:pPr>
      <w:ins w:id="25592" w:author="Στάθης Καπ" w:date="2023-03-01T04:07:00Z">
        <w:r>
          <w:rPr>
            <w:noProof/>
          </w:rPr>
          <w:lastRenderedPageBreak/>
          <w:drawing>
            <wp:inline distT="0" distB="0" distL="0" distR="0" wp14:anchorId="09752E36" wp14:editId="32A02849">
              <wp:extent cx="5612130" cy="6715760"/>
              <wp:effectExtent l="0" t="0" r="762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2013AF1" w14:textId="6C079BF0" w:rsidR="00A01D2D" w:rsidRDefault="00A01D2D" w:rsidP="00A01D2D">
      <w:pPr>
        <w:pStyle w:val="Caption"/>
        <w:rPr>
          <w:ins w:id="25593" w:author="Στάθης Καπ" w:date="2023-02-28T00:04:00Z"/>
        </w:rPr>
      </w:pPr>
      <w:ins w:id="25594" w:author="Στάθης Καπ" w:date="2023-02-28T00:04:00Z">
        <w:r>
          <w:t xml:space="preserve">Figure </w:t>
        </w:r>
        <w:r>
          <w:fldChar w:fldCharType="begin"/>
        </w:r>
        <w:r>
          <w:instrText xml:space="preserve"> SEQ Figure \* ARABIC </w:instrText>
        </w:r>
      </w:ins>
      <w:r>
        <w:fldChar w:fldCharType="separate"/>
      </w:r>
      <w:ins w:id="25595" w:author="Στάθης Καπ" w:date="2023-03-03T01:31:00Z">
        <w:r w:rsidR="006132C8">
          <w:rPr>
            <w:noProof/>
          </w:rPr>
          <w:t>14</w:t>
        </w:r>
      </w:ins>
      <w:ins w:id="25596" w:author="Στάθης Καπ" w:date="2023-02-28T00:04:00Z">
        <w:r>
          <w:fldChar w:fldCharType="end"/>
        </w:r>
        <w:r>
          <w:t>: pr14</w:t>
        </w:r>
      </w:ins>
    </w:p>
    <w:p w14:paraId="4D963DAD" w14:textId="31604BB0" w:rsidR="00A01D2D" w:rsidRDefault="00A01D2D" w:rsidP="00A01D2D">
      <w:pPr>
        <w:rPr>
          <w:ins w:id="25597" w:author="Στάθης Καπ" w:date="2023-02-28T00:04:00Z"/>
        </w:rPr>
      </w:pPr>
    </w:p>
    <w:p w14:paraId="56446033" w14:textId="77777777" w:rsidR="00A01D2D" w:rsidRDefault="00A01D2D">
      <w:pPr>
        <w:rPr>
          <w:ins w:id="25598" w:author="Στάθης Καπ" w:date="2023-02-28T00:04:00Z"/>
        </w:rPr>
      </w:pPr>
      <w:ins w:id="25599" w:author="Στάθης Καπ" w:date="2023-02-28T00:04:00Z">
        <w:r>
          <w:br w:type="page"/>
        </w:r>
      </w:ins>
    </w:p>
    <w:p w14:paraId="349FFC30" w14:textId="2D93A744" w:rsidR="00A01D2D" w:rsidRDefault="009A7C76">
      <w:pPr>
        <w:keepNext/>
        <w:rPr>
          <w:ins w:id="25600" w:author="Στάθης Καπ" w:date="2023-02-28T00:05:00Z"/>
        </w:rPr>
        <w:pPrChange w:id="25601" w:author="Στάθης Καπ" w:date="2023-02-28T00:05:00Z">
          <w:pPr/>
        </w:pPrChange>
      </w:pPr>
      <w:ins w:id="25602" w:author="Στάθης Καπ" w:date="2023-03-01T04:07:00Z">
        <w:r>
          <w:rPr>
            <w:noProof/>
          </w:rPr>
          <w:lastRenderedPageBreak/>
          <w:drawing>
            <wp:inline distT="0" distB="0" distL="0" distR="0" wp14:anchorId="5C85CF3E" wp14:editId="25F3BF61">
              <wp:extent cx="5612130" cy="6715760"/>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CFC2D3D" w14:textId="7BCB79E2" w:rsidR="00A01D2D" w:rsidRDefault="00A01D2D" w:rsidP="00A01D2D">
      <w:pPr>
        <w:pStyle w:val="Caption"/>
        <w:rPr>
          <w:ins w:id="25603" w:author="Στάθης Καπ" w:date="2023-02-28T00:05:00Z"/>
        </w:rPr>
      </w:pPr>
      <w:ins w:id="25604" w:author="Στάθης Καπ" w:date="2023-02-28T00:05:00Z">
        <w:r>
          <w:t xml:space="preserve">Figure </w:t>
        </w:r>
        <w:r>
          <w:fldChar w:fldCharType="begin"/>
        </w:r>
        <w:r>
          <w:instrText xml:space="preserve"> SEQ Figure \* ARABIC </w:instrText>
        </w:r>
      </w:ins>
      <w:r>
        <w:fldChar w:fldCharType="separate"/>
      </w:r>
      <w:ins w:id="25605" w:author="Στάθης Καπ" w:date="2023-03-03T01:31:00Z">
        <w:r w:rsidR="006132C8">
          <w:rPr>
            <w:noProof/>
          </w:rPr>
          <w:t>15</w:t>
        </w:r>
      </w:ins>
      <w:ins w:id="25606" w:author="Στάθης Καπ" w:date="2023-02-28T00:05:00Z">
        <w:r>
          <w:fldChar w:fldCharType="end"/>
        </w:r>
        <w:r>
          <w:t>: pr15</w:t>
        </w:r>
      </w:ins>
    </w:p>
    <w:p w14:paraId="420D7755" w14:textId="3780BDB6" w:rsidR="00A01D2D" w:rsidRDefault="00A01D2D" w:rsidP="00A01D2D">
      <w:pPr>
        <w:rPr>
          <w:ins w:id="25607" w:author="Στάθης Καπ" w:date="2023-02-28T00:05:00Z"/>
        </w:rPr>
      </w:pPr>
    </w:p>
    <w:p w14:paraId="60FAC2E3" w14:textId="77777777" w:rsidR="00A01D2D" w:rsidRDefault="00A01D2D">
      <w:pPr>
        <w:rPr>
          <w:ins w:id="25608" w:author="Στάθης Καπ" w:date="2023-02-28T00:05:00Z"/>
        </w:rPr>
      </w:pPr>
      <w:ins w:id="25609" w:author="Στάθης Καπ" w:date="2023-02-28T00:05:00Z">
        <w:r>
          <w:br w:type="page"/>
        </w:r>
      </w:ins>
    </w:p>
    <w:p w14:paraId="6AE27416" w14:textId="23EF89B1" w:rsidR="00A01D2D" w:rsidRDefault="009A7C76">
      <w:pPr>
        <w:keepNext/>
        <w:rPr>
          <w:ins w:id="25610" w:author="Στάθης Καπ" w:date="2023-02-28T00:05:00Z"/>
        </w:rPr>
        <w:pPrChange w:id="25611" w:author="Στάθης Καπ" w:date="2023-02-28T00:05:00Z">
          <w:pPr/>
        </w:pPrChange>
      </w:pPr>
      <w:ins w:id="25612" w:author="Στάθης Καπ" w:date="2023-03-01T04:09:00Z">
        <w:r>
          <w:rPr>
            <w:noProof/>
          </w:rPr>
          <w:lastRenderedPageBreak/>
          <w:drawing>
            <wp:inline distT="0" distB="0" distL="0" distR="0" wp14:anchorId="3CD80B89" wp14:editId="39E538CC">
              <wp:extent cx="5612130" cy="6715760"/>
              <wp:effectExtent l="0" t="0" r="762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335F18F" w14:textId="4B6F9592" w:rsidR="00A01D2D" w:rsidRDefault="00A01D2D" w:rsidP="00A01D2D">
      <w:pPr>
        <w:pStyle w:val="Caption"/>
        <w:rPr>
          <w:ins w:id="25613" w:author="Στάθης Καπ" w:date="2023-02-28T00:05:00Z"/>
        </w:rPr>
      </w:pPr>
      <w:ins w:id="25614" w:author="Στάθης Καπ" w:date="2023-02-28T00:05:00Z">
        <w:r>
          <w:t xml:space="preserve">Figure </w:t>
        </w:r>
        <w:r>
          <w:fldChar w:fldCharType="begin"/>
        </w:r>
        <w:r>
          <w:instrText xml:space="preserve"> SEQ Figure \* ARABIC </w:instrText>
        </w:r>
      </w:ins>
      <w:r>
        <w:fldChar w:fldCharType="separate"/>
      </w:r>
      <w:ins w:id="25615" w:author="Στάθης Καπ" w:date="2023-03-03T01:31:00Z">
        <w:r w:rsidR="006132C8">
          <w:rPr>
            <w:noProof/>
          </w:rPr>
          <w:t>16</w:t>
        </w:r>
      </w:ins>
      <w:ins w:id="25616" w:author="Στάθης Καπ" w:date="2023-02-28T00:05:00Z">
        <w:r>
          <w:fldChar w:fldCharType="end"/>
        </w:r>
        <w:r>
          <w:t>: pr16</w:t>
        </w:r>
      </w:ins>
    </w:p>
    <w:p w14:paraId="5AB88653" w14:textId="0A0AED35" w:rsidR="00A01D2D" w:rsidRDefault="00A01D2D" w:rsidP="00A01D2D">
      <w:pPr>
        <w:rPr>
          <w:ins w:id="25617" w:author="Στάθης Καπ" w:date="2023-02-28T00:05:00Z"/>
        </w:rPr>
      </w:pPr>
    </w:p>
    <w:p w14:paraId="603AC944" w14:textId="77777777" w:rsidR="00A01D2D" w:rsidRDefault="00A01D2D">
      <w:pPr>
        <w:rPr>
          <w:ins w:id="25618" w:author="Στάθης Καπ" w:date="2023-02-28T00:05:00Z"/>
        </w:rPr>
      </w:pPr>
      <w:ins w:id="25619" w:author="Στάθης Καπ" w:date="2023-02-28T00:05:00Z">
        <w:r>
          <w:br w:type="page"/>
        </w:r>
      </w:ins>
    </w:p>
    <w:p w14:paraId="54CD401A" w14:textId="6E29716C" w:rsidR="00A01D2D" w:rsidRDefault="009A7C76">
      <w:pPr>
        <w:keepNext/>
        <w:rPr>
          <w:ins w:id="25620" w:author="Στάθης Καπ" w:date="2023-02-28T00:06:00Z"/>
        </w:rPr>
        <w:pPrChange w:id="25621" w:author="Στάθης Καπ" w:date="2023-02-28T00:06:00Z">
          <w:pPr/>
        </w:pPrChange>
      </w:pPr>
      <w:ins w:id="25622" w:author="Στάθης Καπ" w:date="2023-03-01T04:09:00Z">
        <w:r>
          <w:rPr>
            <w:noProof/>
          </w:rPr>
          <w:lastRenderedPageBreak/>
          <w:drawing>
            <wp:inline distT="0" distB="0" distL="0" distR="0" wp14:anchorId="6544ADCE" wp14:editId="6EB8CD3C">
              <wp:extent cx="5612130" cy="674941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5BB35684" w14:textId="5BBA4143" w:rsidR="00A01D2D" w:rsidRDefault="00A01D2D" w:rsidP="00FB1EE6">
      <w:pPr>
        <w:pStyle w:val="Caption"/>
        <w:rPr>
          <w:ins w:id="25623" w:author="Στάθης Καπ" w:date="2023-02-28T00:07:00Z"/>
        </w:rPr>
      </w:pPr>
      <w:ins w:id="25624" w:author="Στάθης Καπ" w:date="2023-02-28T00:06:00Z">
        <w:r>
          <w:t xml:space="preserve">Figure </w:t>
        </w:r>
        <w:r>
          <w:fldChar w:fldCharType="begin"/>
        </w:r>
        <w:r>
          <w:instrText xml:space="preserve"> SEQ Figure \* ARABIC </w:instrText>
        </w:r>
      </w:ins>
      <w:r>
        <w:fldChar w:fldCharType="separate"/>
      </w:r>
      <w:ins w:id="25625" w:author="Στάθης Καπ" w:date="2023-03-03T01:31:00Z">
        <w:r w:rsidR="006132C8">
          <w:rPr>
            <w:noProof/>
          </w:rPr>
          <w:t>17</w:t>
        </w:r>
      </w:ins>
      <w:ins w:id="25626" w:author="Στάθης Καπ" w:date="2023-02-28T00:06:00Z">
        <w:r>
          <w:fldChar w:fldCharType="end"/>
        </w:r>
        <w:r>
          <w:t>: pr17</w:t>
        </w:r>
      </w:ins>
    </w:p>
    <w:p w14:paraId="1BED08EA" w14:textId="1D25A192" w:rsidR="00FB1EE6" w:rsidRDefault="00FB1EE6" w:rsidP="00FB1EE6">
      <w:pPr>
        <w:rPr>
          <w:ins w:id="25627" w:author="Στάθης Καπ" w:date="2023-02-28T00:07:00Z"/>
        </w:rPr>
      </w:pPr>
    </w:p>
    <w:p w14:paraId="47B40D3E" w14:textId="77777777" w:rsidR="00FB1EE6" w:rsidRDefault="00FB1EE6">
      <w:pPr>
        <w:rPr>
          <w:ins w:id="25628" w:author="Στάθης Καπ" w:date="2023-02-28T00:07:00Z"/>
        </w:rPr>
      </w:pPr>
      <w:ins w:id="25629" w:author="Στάθης Καπ" w:date="2023-02-28T00:07:00Z">
        <w:r>
          <w:br w:type="page"/>
        </w:r>
      </w:ins>
    </w:p>
    <w:p w14:paraId="01E337BA" w14:textId="54879DC5" w:rsidR="00FB1EE6" w:rsidRDefault="009A7C76">
      <w:pPr>
        <w:keepNext/>
        <w:rPr>
          <w:ins w:id="25630" w:author="Στάθης Καπ" w:date="2023-02-28T00:07:00Z"/>
        </w:rPr>
        <w:pPrChange w:id="25631" w:author="Στάθης Καπ" w:date="2023-02-28T00:07:00Z">
          <w:pPr/>
        </w:pPrChange>
      </w:pPr>
      <w:ins w:id="25632" w:author="Στάθης Καπ" w:date="2023-03-01T04:09:00Z">
        <w:r>
          <w:rPr>
            <w:noProof/>
          </w:rPr>
          <w:lastRenderedPageBreak/>
          <w:drawing>
            <wp:inline distT="0" distB="0" distL="0" distR="0" wp14:anchorId="7B893A01" wp14:editId="521AB283">
              <wp:extent cx="5612130" cy="6715760"/>
              <wp:effectExtent l="0" t="0" r="762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321A78C" w14:textId="3632CDDE" w:rsidR="00FB1EE6" w:rsidRDefault="00FB1EE6" w:rsidP="00FB1EE6">
      <w:pPr>
        <w:pStyle w:val="Caption"/>
        <w:rPr>
          <w:ins w:id="25633" w:author="Στάθης Καπ" w:date="2023-02-28T00:08:00Z"/>
        </w:rPr>
      </w:pPr>
      <w:ins w:id="25634" w:author="Στάθης Καπ" w:date="2023-02-28T00:07:00Z">
        <w:r>
          <w:t xml:space="preserve">Figure </w:t>
        </w:r>
        <w:r>
          <w:fldChar w:fldCharType="begin"/>
        </w:r>
        <w:r>
          <w:instrText xml:space="preserve"> SEQ Figure \* ARABIC </w:instrText>
        </w:r>
      </w:ins>
      <w:r>
        <w:fldChar w:fldCharType="separate"/>
      </w:r>
      <w:ins w:id="25635" w:author="Στάθης Καπ" w:date="2023-03-03T01:31:00Z">
        <w:r w:rsidR="006132C8">
          <w:rPr>
            <w:noProof/>
          </w:rPr>
          <w:t>18</w:t>
        </w:r>
      </w:ins>
      <w:ins w:id="25636" w:author="Στάθης Καπ" w:date="2023-02-28T00:07:00Z">
        <w:r>
          <w:fldChar w:fldCharType="end"/>
        </w:r>
        <w:r>
          <w:t>: pr18</w:t>
        </w:r>
      </w:ins>
    </w:p>
    <w:p w14:paraId="35F050F5" w14:textId="2966A7F5" w:rsidR="00FB1EE6" w:rsidRDefault="00FB1EE6" w:rsidP="00FB1EE6">
      <w:pPr>
        <w:rPr>
          <w:ins w:id="25637" w:author="Στάθης Καπ" w:date="2023-02-28T00:08:00Z"/>
        </w:rPr>
      </w:pPr>
    </w:p>
    <w:p w14:paraId="62463CE4" w14:textId="77777777" w:rsidR="00FB1EE6" w:rsidRDefault="00FB1EE6">
      <w:pPr>
        <w:rPr>
          <w:ins w:id="25638" w:author="Στάθης Καπ" w:date="2023-02-28T00:08:00Z"/>
        </w:rPr>
      </w:pPr>
      <w:ins w:id="25639" w:author="Στάθης Καπ" w:date="2023-02-28T00:08:00Z">
        <w:r>
          <w:br w:type="page"/>
        </w:r>
      </w:ins>
    </w:p>
    <w:p w14:paraId="63EE5819" w14:textId="7DA84EB8" w:rsidR="00FB1EE6" w:rsidRDefault="00140D9A">
      <w:pPr>
        <w:keepNext/>
        <w:rPr>
          <w:ins w:id="25640" w:author="Στάθης Καπ" w:date="2023-02-28T00:08:00Z"/>
        </w:rPr>
        <w:pPrChange w:id="25641" w:author="Στάθης Καπ" w:date="2023-02-28T00:08:00Z">
          <w:pPr/>
        </w:pPrChange>
      </w:pPr>
      <w:ins w:id="25642" w:author="Στάθης Καπ" w:date="2023-03-01T04:10:00Z">
        <w:r>
          <w:rPr>
            <w:noProof/>
          </w:rPr>
          <w:lastRenderedPageBreak/>
          <w:drawing>
            <wp:inline distT="0" distB="0" distL="0" distR="0" wp14:anchorId="3A81C4CA" wp14:editId="07D4274A">
              <wp:extent cx="5612130" cy="6715760"/>
              <wp:effectExtent l="0" t="0" r="762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A66EB89" w14:textId="6AF22C7C" w:rsidR="00FB1EE6" w:rsidRDefault="00FB1EE6" w:rsidP="00FB1EE6">
      <w:pPr>
        <w:pStyle w:val="Caption"/>
        <w:rPr>
          <w:ins w:id="25643" w:author="Στάθης Καπ" w:date="2023-02-28T00:08:00Z"/>
        </w:rPr>
      </w:pPr>
      <w:ins w:id="25644" w:author="Στάθης Καπ" w:date="2023-02-28T00:08:00Z">
        <w:r>
          <w:t xml:space="preserve">Figure </w:t>
        </w:r>
        <w:r>
          <w:fldChar w:fldCharType="begin"/>
        </w:r>
        <w:r>
          <w:instrText xml:space="preserve"> SEQ Figure \* ARABIC </w:instrText>
        </w:r>
      </w:ins>
      <w:r>
        <w:fldChar w:fldCharType="separate"/>
      </w:r>
      <w:ins w:id="25645" w:author="Στάθης Καπ" w:date="2023-03-03T01:31:00Z">
        <w:r w:rsidR="006132C8">
          <w:rPr>
            <w:noProof/>
          </w:rPr>
          <w:t>19</w:t>
        </w:r>
      </w:ins>
      <w:ins w:id="25646" w:author="Στάθης Καπ" w:date="2023-02-28T00:08:00Z">
        <w:r>
          <w:fldChar w:fldCharType="end"/>
        </w:r>
        <w:r>
          <w:t>: pr19</w:t>
        </w:r>
      </w:ins>
    </w:p>
    <w:p w14:paraId="2F5E9BCE" w14:textId="0BFDBD6E" w:rsidR="00FB1EE6" w:rsidRDefault="00FB1EE6" w:rsidP="00FB1EE6">
      <w:pPr>
        <w:rPr>
          <w:ins w:id="25647" w:author="Στάθης Καπ" w:date="2023-02-28T00:08:00Z"/>
        </w:rPr>
      </w:pPr>
    </w:p>
    <w:p w14:paraId="2058C974" w14:textId="77777777" w:rsidR="00FB1EE6" w:rsidRDefault="00FB1EE6">
      <w:pPr>
        <w:rPr>
          <w:ins w:id="25648" w:author="Στάθης Καπ" w:date="2023-02-28T00:08:00Z"/>
        </w:rPr>
      </w:pPr>
      <w:ins w:id="25649" w:author="Στάθης Καπ" w:date="2023-02-28T00:08:00Z">
        <w:r>
          <w:br w:type="page"/>
        </w:r>
      </w:ins>
    </w:p>
    <w:p w14:paraId="413494AB" w14:textId="1B811337" w:rsidR="00CC34D5" w:rsidRDefault="00140D9A" w:rsidP="0007513A">
      <w:pPr>
        <w:keepNext/>
        <w:rPr>
          <w:ins w:id="25650" w:author="Στάθης Καπ" w:date="2023-02-28T00:14:00Z"/>
        </w:rPr>
      </w:pPr>
      <w:ins w:id="25651" w:author="Στάθης Καπ" w:date="2023-03-01T04:10:00Z">
        <w:r>
          <w:rPr>
            <w:noProof/>
          </w:rPr>
          <w:lastRenderedPageBreak/>
          <w:drawing>
            <wp:inline distT="0" distB="0" distL="0" distR="0" wp14:anchorId="1C7A85B0" wp14:editId="1211AD61">
              <wp:extent cx="5612130" cy="6715760"/>
              <wp:effectExtent l="0" t="0" r="762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3EFA79B" w14:textId="39296372" w:rsidR="00FB1EE6" w:rsidRPr="00FB1EE6" w:rsidRDefault="00FB1EE6" w:rsidP="00FB1EE6">
      <w:pPr>
        <w:pStyle w:val="Caption"/>
        <w:rPr>
          <w:ins w:id="25652" w:author="Στάθης Καπ" w:date="2023-02-28T00:03:00Z"/>
        </w:rPr>
      </w:pPr>
      <w:ins w:id="25653" w:author="Στάθης Καπ" w:date="2023-02-28T00:09:00Z">
        <w:r>
          <w:t xml:space="preserve">Figure </w:t>
        </w:r>
        <w:r>
          <w:fldChar w:fldCharType="begin"/>
        </w:r>
        <w:r>
          <w:instrText xml:space="preserve"> SEQ Figure \* ARABIC </w:instrText>
        </w:r>
      </w:ins>
      <w:r>
        <w:fldChar w:fldCharType="separate"/>
      </w:r>
      <w:ins w:id="25654" w:author="Στάθης Καπ" w:date="2023-03-03T01:31:00Z">
        <w:r w:rsidR="006132C8">
          <w:rPr>
            <w:noProof/>
          </w:rPr>
          <w:t>20</w:t>
        </w:r>
      </w:ins>
      <w:ins w:id="25655" w:author="Στάθης Καπ" w:date="2023-02-28T00:09:00Z">
        <w:r>
          <w:fldChar w:fldCharType="end"/>
        </w:r>
        <w:r>
          <w:t>: pr20</w:t>
        </w:r>
      </w:ins>
    </w:p>
    <w:p w14:paraId="5D30D686" w14:textId="6E8E8E36" w:rsidR="00A96E8B" w:rsidRDefault="00A96E8B">
      <w:pPr>
        <w:pStyle w:val="Caption"/>
        <w:rPr>
          <w:ins w:id="25656" w:author="Στάθης Καπ" w:date="2023-02-27T05:34:00Z"/>
        </w:rPr>
        <w:pPrChange w:id="25657" w:author="Στάθης Καπ" w:date="2023-02-28T00:03:00Z">
          <w:pPr/>
        </w:pPrChange>
      </w:pPr>
      <w:ins w:id="25658" w:author="Στάθης Καπ" w:date="2023-02-27T05:34:00Z">
        <w:r>
          <w:br w:type="page"/>
        </w:r>
      </w:ins>
    </w:p>
    <w:p w14:paraId="6CA6BA52" w14:textId="133E0D30" w:rsidR="001E2354" w:rsidRPr="008E010E" w:rsidDel="00A96E8B" w:rsidRDefault="001E2354">
      <w:pPr>
        <w:rPr>
          <w:del w:id="25659" w:author="Στάθης Καπ" w:date="2023-02-27T05:40:00Z"/>
        </w:rPr>
        <w:pPrChange w:id="25660" w:author="Στάθης Καπ" w:date="2023-02-26T09:06:00Z">
          <w:pPr>
            <w:pStyle w:val="ListParagraph"/>
            <w:numPr>
              <w:numId w:val="44"/>
            </w:numPr>
            <w:ind w:hanging="360"/>
          </w:pPr>
        </w:pPrChange>
      </w:pPr>
    </w:p>
    <w:p w14:paraId="0AF2386C" w14:textId="3BE1E74F" w:rsidR="008E010E" w:rsidDel="009B47BA" w:rsidRDefault="008E010E" w:rsidP="008E010E">
      <w:pPr>
        <w:rPr>
          <w:del w:id="25661" w:author="Στάθης Καπ" w:date="2023-02-26T09:06:00Z"/>
        </w:rPr>
      </w:pPr>
      <w:del w:id="25662" w:author="Στάθης Καπ" w:date="2023-02-26T09:06:00Z">
        <w:r w:rsidDel="009B47BA">
          <w:rPr>
            <w:lang w:val="el-GR"/>
          </w:rPr>
          <w:delText xml:space="preserve">Για </w:delText>
        </w:r>
        <w:r w:rsidDel="009B47BA">
          <w:delText>m=1</w:delText>
        </w:r>
      </w:del>
    </w:p>
    <w:tbl>
      <w:tblPr>
        <w:tblStyle w:val="TableGrid"/>
        <w:tblW w:w="0" w:type="auto"/>
        <w:tblCellMar>
          <w:left w:w="57" w:type="dxa"/>
          <w:right w:w="57" w:type="dxa"/>
        </w:tblCellMar>
        <w:tblLook w:val="04A0" w:firstRow="1" w:lastRow="0" w:firstColumn="1" w:lastColumn="0" w:noHBand="0" w:noVBand="1"/>
        <w:tblPrChange w:id="25663" w:author="Στάθης Καπ" w:date="2023-02-26T08:48:00Z">
          <w:tblPr>
            <w:tblStyle w:val="TableGrid"/>
            <w:tblW w:w="0" w:type="auto"/>
            <w:tblLook w:val="04A0" w:firstRow="1" w:lastRow="0" w:firstColumn="1" w:lastColumn="0" w:noHBand="0" w:noVBand="1"/>
          </w:tblPr>
        </w:tblPrChange>
      </w:tblPr>
      <w:tblGrid>
        <w:gridCol w:w="6"/>
        <w:gridCol w:w="623"/>
        <w:gridCol w:w="659"/>
        <w:gridCol w:w="759"/>
        <w:gridCol w:w="626"/>
        <w:gridCol w:w="659"/>
        <w:gridCol w:w="759"/>
        <w:gridCol w:w="626"/>
        <w:gridCol w:w="659"/>
        <w:gridCol w:w="759"/>
        <w:gridCol w:w="626"/>
        <w:gridCol w:w="650"/>
        <w:gridCol w:w="749"/>
        <w:gridCol w:w="618"/>
        <w:gridCol w:w="50"/>
        <w:tblGridChange w:id="25664">
          <w:tblGrid>
            <w:gridCol w:w="627"/>
            <w:gridCol w:w="663"/>
            <w:gridCol w:w="764"/>
            <w:gridCol w:w="630"/>
            <w:gridCol w:w="663"/>
            <w:gridCol w:w="764"/>
            <w:gridCol w:w="630"/>
            <w:gridCol w:w="663"/>
            <w:gridCol w:w="764"/>
            <w:gridCol w:w="630"/>
            <w:gridCol w:w="654"/>
            <w:gridCol w:w="754"/>
            <w:gridCol w:w="622"/>
          </w:tblGrid>
        </w:tblGridChange>
      </w:tblGrid>
      <w:tr w:rsidR="008E010E" w:rsidRPr="00AB438A" w:rsidDel="00715EE1" w14:paraId="751ABF83" w14:textId="6D0DCE5C" w:rsidTr="00715EE1">
        <w:trPr>
          <w:gridBefore w:val="1"/>
          <w:del w:id="25665" w:author="Στάθης Καπ" w:date="2023-02-26T08:47:00Z"/>
        </w:trPr>
        <w:tc>
          <w:tcPr>
            <w:tcW w:w="627" w:type="dxa"/>
            <w:tcPrChange w:id="25666" w:author="Στάθης Καπ" w:date="2023-02-26T08:48:00Z">
              <w:tcPr>
                <w:tcW w:w="627" w:type="dxa"/>
              </w:tcPr>
            </w:tcPrChange>
          </w:tcPr>
          <w:p w14:paraId="096B4EB8" w14:textId="6A2CAE93" w:rsidR="008E010E" w:rsidRPr="006E0881" w:rsidDel="00715EE1" w:rsidRDefault="008E010E" w:rsidP="00D1397D">
            <w:pPr>
              <w:rPr>
                <w:del w:id="25667" w:author="Στάθης Καπ" w:date="2023-02-26T08:47:00Z"/>
                <w:sz w:val="18"/>
                <w:szCs w:val="18"/>
              </w:rPr>
            </w:pPr>
          </w:p>
        </w:tc>
        <w:tc>
          <w:tcPr>
            <w:tcW w:w="2057" w:type="dxa"/>
            <w:gridSpan w:val="3"/>
            <w:tcPrChange w:id="25668" w:author="Στάθης Καπ" w:date="2023-02-26T08:48:00Z">
              <w:tcPr>
                <w:tcW w:w="2057" w:type="dxa"/>
                <w:gridSpan w:val="3"/>
              </w:tcPr>
            </w:tcPrChange>
          </w:tcPr>
          <w:p w14:paraId="74B7A742" w14:textId="4F3238F5" w:rsidR="008E010E" w:rsidRPr="006E0881" w:rsidDel="00715EE1" w:rsidRDefault="008E010E" w:rsidP="00D1397D">
            <w:pPr>
              <w:rPr>
                <w:del w:id="25669" w:author="Στάθης Καπ" w:date="2023-02-26T08:47:00Z"/>
                <w:sz w:val="18"/>
                <w:szCs w:val="18"/>
              </w:rPr>
            </w:pPr>
            <w:del w:id="25670" w:author="Στάθης Καπ" w:date="2023-02-26T08:46:00Z">
              <w:r w:rsidDel="00715EE1">
                <w:rPr>
                  <w:sz w:val="18"/>
                  <w:szCs w:val="18"/>
                </w:rPr>
                <w:delText>S</w:delText>
              </w:r>
              <w:r w:rsidRPr="006E0881" w:rsidDel="00715EE1">
                <w:rPr>
                  <w:sz w:val="18"/>
                  <w:szCs w:val="18"/>
                </w:rPr>
                <w:delText>=1</w:delText>
              </w:r>
            </w:del>
          </w:p>
        </w:tc>
        <w:tc>
          <w:tcPr>
            <w:tcW w:w="2057" w:type="dxa"/>
            <w:gridSpan w:val="3"/>
            <w:tcPrChange w:id="25671" w:author="Στάθης Καπ" w:date="2023-02-26T08:48:00Z">
              <w:tcPr>
                <w:tcW w:w="2057" w:type="dxa"/>
                <w:gridSpan w:val="3"/>
              </w:tcPr>
            </w:tcPrChange>
          </w:tcPr>
          <w:p w14:paraId="44987494" w14:textId="54BFFCFF" w:rsidR="008E010E" w:rsidRPr="006E0881" w:rsidDel="00715EE1" w:rsidRDefault="008E010E" w:rsidP="00D1397D">
            <w:pPr>
              <w:rPr>
                <w:del w:id="25672" w:author="Στάθης Καπ" w:date="2023-02-26T08:47:00Z"/>
                <w:sz w:val="18"/>
                <w:szCs w:val="18"/>
              </w:rPr>
            </w:pPr>
            <w:del w:id="25673" w:author="Στάθης Καπ" w:date="2023-02-26T08:46:00Z">
              <w:r w:rsidDel="00715EE1">
                <w:rPr>
                  <w:sz w:val="18"/>
                  <w:szCs w:val="18"/>
                </w:rPr>
                <w:delText>S</w:delText>
              </w:r>
              <w:r w:rsidRPr="006E0881" w:rsidDel="00715EE1">
                <w:rPr>
                  <w:sz w:val="18"/>
                  <w:szCs w:val="18"/>
                </w:rPr>
                <w:delText>=2</w:delText>
              </w:r>
            </w:del>
          </w:p>
        </w:tc>
        <w:tc>
          <w:tcPr>
            <w:tcW w:w="2057" w:type="dxa"/>
            <w:gridSpan w:val="3"/>
            <w:tcPrChange w:id="25674" w:author="Στάθης Καπ" w:date="2023-02-26T08:48:00Z">
              <w:tcPr>
                <w:tcW w:w="2057" w:type="dxa"/>
                <w:gridSpan w:val="3"/>
              </w:tcPr>
            </w:tcPrChange>
          </w:tcPr>
          <w:p w14:paraId="27BD374C" w14:textId="6459B55A" w:rsidR="008E010E" w:rsidRPr="006E0881" w:rsidDel="00715EE1" w:rsidRDefault="008E010E" w:rsidP="00D1397D">
            <w:pPr>
              <w:rPr>
                <w:del w:id="25675" w:author="Στάθης Καπ" w:date="2023-02-26T08:47:00Z"/>
                <w:sz w:val="18"/>
                <w:szCs w:val="18"/>
              </w:rPr>
            </w:pPr>
            <w:del w:id="25676" w:author="Στάθης Καπ" w:date="2023-02-26T08:46:00Z">
              <w:r w:rsidDel="00715EE1">
                <w:rPr>
                  <w:sz w:val="18"/>
                  <w:szCs w:val="18"/>
                </w:rPr>
                <w:delText>S</w:delText>
              </w:r>
              <w:r w:rsidRPr="006E0881" w:rsidDel="00715EE1">
                <w:rPr>
                  <w:sz w:val="18"/>
                  <w:szCs w:val="18"/>
                </w:rPr>
                <w:delText>=3</w:delText>
              </w:r>
            </w:del>
          </w:p>
        </w:tc>
        <w:tc>
          <w:tcPr>
            <w:tcW w:w="2030" w:type="dxa"/>
            <w:gridSpan w:val="4"/>
            <w:tcPrChange w:id="25677" w:author="Στάθης Καπ" w:date="2023-02-26T08:48:00Z">
              <w:tcPr>
                <w:tcW w:w="2030" w:type="dxa"/>
                <w:gridSpan w:val="3"/>
              </w:tcPr>
            </w:tcPrChange>
          </w:tcPr>
          <w:p w14:paraId="20FF16CF" w14:textId="608F1B0E" w:rsidR="008E010E" w:rsidRPr="006E0881" w:rsidDel="00715EE1" w:rsidRDefault="008E010E" w:rsidP="00D1397D">
            <w:pPr>
              <w:rPr>
                <w:del w:id="25678" w:author="Στάθης Καπ" w:date="2023-02-26T08:47:00Z"/>
                <w:sz w:val="18"/>
                <w:szCs w:val="18"/>
              </w:rPr>
            </w:pPr>
            <w:del w:id="25679" w:author="Στάθης Καπ" w:date="2023-02-26T08:46:00Z">
              <w:r w:rsidDel="00715EE1">
                <w:rPr>
                  <w:sz w:val="18"/>
                  <w:szCs w:val="18"/>
                </w:rPr>
                <w:delText>S</w:delText>
              </w:r>
              <w:r w:rsidRPr="006E0881" w:rsidDel="00715EE1">
                <w:rPr>
                  <w:sz w:val="18"/>
                  <w:szCs w:val="18"/>
                </w:rPr>
                <w:delText>=4</w:delText>
              </w:r>
            </w:del>
          </w:p>
        </w:tc>
      </w:tr>
      <w:tr w:rsidR="008E010E" w:rsidRPr="00AB438A" w:rsidDel="009B47BA" w14:paraId="507C08B5" w14:textId="7FD0C4D2" w:rsidTr="00715EE1">
        <w:trPr>
          <w:gridAfter w:val="1"/>
          <w:wAfter w:w="51" w:type="dxa"/>
          <w:cantSplit/>
          <w:trHeight w:val="567"/>
          <w:del w:id="25680" w:author="Στάθης Καπ" w:date="2023-02-26T09:06:00Z"/>
        </w:trPr>
        <w:tc>
          <w:tcPr>
            <w:tcW w:w="627" w:type="dxa"/>
            <w:gridSpan w:val="2"/>
            <w:textDirection w:val="btLr"/>
            <w:tcPrChange w:id="25681" w:author="Στάθης Καπ" w:date="2023-02-26T08:48:00Z">
              <w:tcPr>
                <w:tcW w:w="627" w:type="dxa"/>
              </w:tcPr>
            </w:tcPrChange>
          </w:tcPr>
          <w:p w14:paraId="1E320D43" w14:textId="647385CF" w:rsidR="008E010E" w:rsidRPr="006E0881" w:rsidDel="009B47BA" w:rsidRDefault="008E010E">
            <w:pPr>
              <w:ind w:left="113" w:right="113"/>
              <w:rPr>
                <w:del w:id="25682" w:author="Στάθης Καπ" w:date="2023-02-26T09:06:00Z"/>
                <w:sz w:val="18"/>
                <w:szCs w:val="18"/>
              </w:rPr>
              <w:pPrChange w:id="25683" w:author="Στάθης Καπ" w:date="2023-02-26T08:48:00Z">
                <w:pPr/>
              </w:pPrChange>
            </w:pPr>
          </w:p>
        </w:tc>
        <w:tc>
          <w:tcPr>
            <w:tcW w:w="663" w:type="dxa"/>
            <w:textDirection w:val="btLr"/>
            <w:tcPrChange w:id="25684" w:author="Στάθης Καπ" w:date="2023-02-26T08:48:00Z">
              <w:tcPr>
                <w:tcW w:w="663" w:type="dxa"/>
              </w:tcPr>
            </w:tcPrChange>
          </w:tcPr>
          <w:p w14:paraId="013382CF" w14:textId="3EE1344F" w:rsidR="008E010E" w:rsidRPr="006E0881" w:rsidDel="009B47BA" w:rsidRDefault="008E010E">
            <w:pPr>
              <w:ind w:left="113" w:right="113"/>
              <w:rPr>
                <w:del w:id="25685" w:author="Στάθης Καπ" w:date="2023-02-26T09:06:00Z"/>
                <w:sz w:val="18"/>
                <w:szCs w:val="18"/>
              </w:rPr>
              <w:pPrChange w:id="25686" w:author="Στάθης Καπ" w:date="2023-02-26T08:48:00Z">
                <w:pPr/>
              </w:pPrChange>
            </w:pPr>
            <w:del w:id="25687" w:author="Στάθης Καπ" w:date="2023-02-26T08:46:00Z">
              <w:r w:rsidRPr="006E0881" w:rsidDel="00715EE1">
                <w:rPr>
                  <w:sz w:val="18"/>
                  <w:szCs w:val="18"/>
                </w:rPr>
                <w:delText>score</w:delText>
              </w:r>
            </w:del>
          </w:p>
        </w:tc>
        <w:tc>
          <w:tcPr>
            <w:tcW w:w="764" w:type="dxa"/>
            <w:textDirection w:val="btLr"/>
            <w:tcPrChange w:id="25688" w:author="Στάθης Καπ" w:date="2023-02-26T08:48:00Z">
              <w:tcPr>
                <w:tcW w:w="764" w:type="dxa"/>
              </w:tcPr>
            </w:tcPrChange>
          </w:tcPr>
          <w:p w14:paraId="302DECE8" w14:textId="60A099EE" w:rsidR="008E010E" w:rsidRPr="006E0881" w:rsidDel="009B47BA" w:rsidRDefault="008E010E">
            <w:pPr>
              <w:ind w:left="113" w:right="113"/>
              <w:rPr>
                <w:del w:id="25689" w:author="Στάθης Καπ" w:date="2023-02-26T09:06:00Z"/>
                <w:sz w:val="18"/>
                <w:szCs w:val="18"/>
              </w:rPr>
              <w:pPrChange w:id="25690" w:author="Στάθης Καπ" w:date="2023-02-26T08:48:00Z">
                <w:pPr/>
              </w:pPrChange>
            </w:pPr>
            <w:del w:id="25691" w:author="Στάθης Καπ" w:date="2023-02-26T08:46:00Z">
              <w:r w:rsidRPr="006E0881" w:rsidDel="00715EE1">
                <w:rPr>
                  <w:sz w:val="18"/>
                  <w:szCs w:val="18"/>
                </w:rPr>
                <w:delText>CPU(s)</w:delText>
              </w:r>
            </w:del>
          </w:p>
        </w:tc>
        <w:tc>
          <w:tcPr>
            <w:tcW w:w="630" w:type="dxa"/>
            <w:textDirection w:val="btLr"/>
            <w:tcPrChange w:id="25692" w:author="Στάθης Καπ" w:date="2023-02-26T08:48:00Z">
              <w:tcPr>
                <w:tcW w:w="630" w:type="dxa"/>
              </w:tcPr>
            </w:tcPrChange>
          </w:tcPr>
          <w:p w14:paraId="6CE6527A" w14:textId="0C3E3A7F" w:rsidR="008E010E" w:rsidRPr="006E0881" w:rsidDel="009B47BA" w:rsidRDefault="008E010E">
            <w:pPr>
              <w:ind w:left="113" w:right="113"/>
              <w:rPr>
                <w:del w:id="25693" w:author="Στάθης Καπ" w:date="2023-02-26T09:06:00Z"/>
                <w:sz w:val="18"/>
                <w:szCs w:val="18"/>
              </w:rPr>
              <w:pPrChange w:id="25694" w:author="Στάθης Καπ" w:date="2023-02-26T08:48:00Z">
                <w:pPr/>
              </w:pPrChange>
            </w:pPr>
            <w:del w:id="25695" w:author="Στάθης Καπ" w:date="2023-02-26T08:46:00Z">
              <w:r w:rsidRPr="006E0881" w:rsidDel="00715EE1">
                <w:rPr>
                  <w:sz w:val="18"/>
                  <w:szCs w:val="18"/>
                </w:rPr>
                <w:delText>visits</w:delText>
              </w:r>
            </w:del>
          </w:p>
        </w:tc>
        <w:tc>
          <w:tcPr>
            <w:tcW w:w="663" w:type="dxa"/>
            <w:textDirection w:val="btLr"/>
            <w:tcPrChange w:id="25696" w:author="Στάθης Καπ" w:date="2023-02-26T08:48:00Z">
              <w:tcPr>
                <w:tcW w:w="663" w:type="dxa"/>
              </w:tcPr>
            </w:tcPrChange>
          </w:tcPr>
          <w:p w14:paraId="5AF701A0" w14:textId="4A56D75A" w:rsidR="008E010E" w:rsidRPr="006E0881" w:rsidDel="009B47BA" w:rsidRDefault="008E010E">
            <w:pPr>
              <w:ind w:left="113" w:right="113"/>
              <w:rPr>
                <w:del w:id="25697" w:author="Στάθης Καπ" w:date="2023-02-26T09:06:00Z"/>
                <w:sz w:val="18"/>
                <w:szCs w:val="18"/>
              </w:rPr>
              <w:pPrChange w:id="25698" w:author="Στάθης Καπ" w:date="2023-02-26T08:48:00Z">
                <w:pPr/>
              </w:pPrChange>
            </w:pPr>
            <w:del w:id="25699" w:author="Στάθης Καπ" w:date="2023-02-26T08:46:00Z">
              <w:r w:rsidRPr="006E0881" w:rsidDel="00715EE1">
                <w:rPr>
                  <w:sz w:val="18"/>
                  <w:szCs w:val="18"/>
                </w:rPr>
                <w:delText>score</w:delText>
              </w:r>
            </w:del>
          </w:p>
        </w:tc>
        <w:tc>
          <w:tcPr>
            <w:tcW w:w="764" w:type="dxa"/>
            <w:textDirection w:val="btLr"/>
            <w:tcPrChange w:id="25700" w:author="Στάθης Καπ" w:date="2023-02-26T08:48:00Z">
              <w:tcPr>
                <w:tcW w:w="764" w:type="dxa"/>
              </w:tcPr>
            </w:tcPrChange>
          </w:tcPr>
          <w:p w14:paraId="51063D8D" w14:textId="009080E6" w:rsidR="008E010E" w:rsidRPr="006E0881" w:rsidDel="009B47BA" w:rsidRDefault="008E010E">
            <w:pPr>
              <w:ind w:left="113" w:right="113"/>
              <w:rPr>
                <w:del w:id="25701" w:author="Στάθης Καπ" w:date="2023-02-26T09:06:00Z"/>
                <w:sz w:val="18"/>
                <w:szCs w:val="18"/>
              </w:rPr>
              <w:pPrChange w:id="25702" w:author="Στάθης Καπ" w:date="2023-02-26T08:48:00Z">
                <w:pPr/>
              </w:pPrChange>
            </w:pPr>
            <w:del w:id="25703" w:author="Στάθης Καπ" w:date="2023-02-26T08:46:00Z">
              <w:r w:rsidRPr="006E0881" w:rsidDel="00715EE1">
                <w:rPr>
                  <w:sz w:val="18"/>
                  <w:szCs w:val="18"/>
                </w:rPr>
                <w:delText>CPU(s)</w:delText>
              </w:r>
            </w:del>
          </w:p>
        </w:tc>
        <w:tc>
          <w:tcPr>
            <w:tcW w:w="630" w:type="dxa"/>
            <w:textDirection w:val="btLr"/>
            <w:tcPrChange w:id="25704" w:author="Στάθης Καπ" w:date="2023-02-26T08:48:00Z">
              <w:tcPr>
                <w:tcW w:w="630" w:type="dxa"/>
              </w:tcPr>
            </w:tcPrChange>
          </w:tcPr>
          <w:p w14:paraId="77742FAC" w14:textId="42ADABEE" w:rsidR="008E010E" w:rsidRPr="006E0881" w:rsidDel="009B47BA" w:rsidRDefault="008E010E">
            <w:pPr>
              <w:ind w:left="113" w:right="113"/>
              <w:rPr>
                <w:del w:id="25705" w:author="Στάθης Καπ" w:date="2023-02-26T09:06:00Z"/>
                <w:sz w:val="18"/>
                <w:szCs w:val="18"/>
              </w:rPr>
              <w:pPrChange w:id="25706" w:author="Στάθης Καπ" w:date="2023-02-26T08:48:00Z">
                <w:pPr/>
              </w:pPrChange>
            </w:pPr>
            <w:del w:id="25707" w:author="Στάθης Καπ" w:date="2023-02-26T08:46:00Z">
              <w:r w:rsidRPr="006E0881" w:rsidDel="00715EE1">
                <w:rPr>
                  <w:sz w:val="18"/>
                  <w:szCs w:val="18"/>
                </w:rPr>
                <w:delText>visits</w:delText>
              </w:r>
            </w:del>
          </w:p>
        </w:tc>
        <w:tc>
          <w:tcPr>
            <w:tcW w:w="663" w:type="dxa"/>
            <w:textDirection w:val="btLr"/>
            <w:tcPrChange w:id="25708" w:author="Στάθης Καπ" w:date="2023-02-26T08:48:00Z">
              <w:tcPr>
                <w:tcW w:w="663" w:type="dxa"/>
              </w:tcPr>
            </w:tcPrChange>
          </w:tcPr>
          <w:p w14:paraId="3F55D770" w14:textId="1BA9A208" w:rsidR="008E010E" w:rsidRPr="006E0881" w:rsidDel="009B47BA" w:rsidRDefault="008E010E">
            <w:pPr>
              <w:ind w:left="113" w:right="113"/>
              <w:rPr>
                <w:del w:id="25709" w:author="Στάθης Καπ" w:date="2023-02-26T09:06:00Z"/>
                <w:sz w:val="18"/>
                <w:szCs w:val="18"/>
              </w:rPr>
              <w:pPrChange w:id="25710" w:author="Στάθης Καπ" w:date="2023-02-26T08:48:00Z">
                <w:pPr/>
              </w:pPrChange>
            </w:pPr>
            <w:del w:id="25711" w:author="Στάθης Καπ" w:date="2023-02-26T08:46:00Z">
              <w:r w:rsidRPr="006E0881" w:rsidDel="00715EE1">
                <w:rPr>
                  <w:sz w:val="18"/>
                  <w:szCs w:val="18"/>
                </w:rPr>
                <w:delText>score</w:delText>
              </w:r>
            </w:del>
          </w:p>
        </w:tc>
        <w:tc>
          <w:tcPr>
            <w:tcW w:w="764" w:type="dxa"/>
            <w:textDirection w:val="btLr"/>
            <w:tcPrChange w:id="25712" w:author="Στάθης Καπ" w:date="2023-02-26T08:48:00Z">
              <w:tcPr>
                <w:tcW w:w="764" w:type="dxa"/>
              </w:tcPr>
            </w:tcPrChange>
          </w:tcPr>
          <w:p w14:paraId="5B36CA90" w14:textId="55B9C04E" w:rsidR="008E010E" w:rsidRPr="006E0881" w:rsidDel="009B47BA" w:rsidRDefault="008E010E">
            <w:pPr>
              <w:ind w:left="113" w:right="113"/>
              <w:rPr>
                <w:del w:id="25713" w:author="Στάθης Καπ" w:date="2023-02-26T09:06:00Z"/>
                <w:sz w:val="18"/>
                <w:szCs w:val="18"/>
              </w:rPr>
              <w:pPrChange w:id="25714" w:author="Στάθης Καπ" w:date="2023-02-26T08:48:00Z">
                <w:pPr/>
              </w:pPrChange>
            </w:pPr>
            <w:del w:id="25715" w:author="Στάθης Καπ" w:date="2023-02-26T08:46:00Z">
              <w:r w:rsidRPr="006E0881" w:rsidDel="00715EE1">
                <w:rPr>
                  <w:sz w:val="18"/>
                  <w:szCs w:val="18"/>
                </w:rPr>
                <w:delText>CPU(s)</w:delText>
              </w:r>
            </w:del>
          </w:p>
        </w:tc>
        <w:tc>
          <w:tcPr>
            <w:tcW w:w="630" w:type="dxa"/>
            <w:textDirection w:val="btLr"/>
            <w:tcPrChange w:id="25716" w:author="Στάθης Καπ" w:date="2023-02-26T08:48:00Z">
              <w:tcPr>
                <w:tcW w:w="630" w:type="dxa"/>
              </w:tcPr>
            </w:tcPrChange>
          </w:tcPr>
          <w:p w14:paraId="6005DF36" w14:textId="52136167" w:rsidR="008E010E" w:rsidRPr="006E0881" w:rsidDel="009B47BA" w:rsidRDefault="008E010E">
            <w:pPr>
              <w:ind w:left="113" w:right="113"/>
              <w:rPr>
                <w:del w:id="25717" w:author="Στάθης Καπ" w:date="2023-02-26T09:06:00Z"/>
                <w:sz w:val="18"/>
                <w:szCs w:val="18"/>
              </w:rPr>
              <w:pPrChange w:id="25718" w:author="Στάθης Καπ" w:date="2023-02-26T08:48:00Z">
                <w:pPr/>
              </w:pPrChange>
            </w:pPr>
            <w:del w:id="25719" w:author="Στάθης Καπ" w:date="2023-02-26T08:46:00Z">
              <w:r w:rsidRPr="006E0881" w:rsidDel="00715EE1">
                <w:rPr>
                  <w:sz w:val="18"/>
                  <w:szCs w:val="18"/>
                </w:rPr>
                <w:delText>visits</w:delText>
              </w:r>
            </w:del>
          </w:p>
        </w:tc>
        <w:tc>
          <w:tcPr>
            <w:tcW w:w="654" w:type="dxa"/>
            <w:textDirection w:val="btLr"/>
            <w:tcPrChange w:id="25720" w:author="Στάθης Καπ" w:date="2023-02-26T08:48:00Z">
              <w:tcPr>
                <w:tcW w:w="654" w:type="dxa"/>
              </w:tcPr>
            </w:tcPrChange>
          </w:tcPr>
          <w:p w14:paraId="5C50FFD8" w14:textId="4C8C89EE" w:rsidR="008E010E" w:rsidRPr="006E0881" w:rsidDel="009B47BA" w:rsidRDefault="008E010E">
            <w:pPr>
              <w:ind w:left="113" w:right="113"/>
              <w:rPr>
                <w:del w:id="25721" w:author="Στάθης Καπ" w:date="2023-02-26T09:06:00Z"/>
                <w:sz w:val="18"/>
                <w:szCs w:val="18"/>
              </w:rPr>
              <w:pPrChange w:id="25722" w:author="Στάθης Καπ" w:date="2023-02-26T08:48:00Z">
                <w:pPr/>
              </w:pPrChange>
            </w:pPr>
            <w:del w:id="25723" w:author="Στάθης Καπ" w:date="2023-02-26T08:46:00Z">
              <w:r w:rsidRPr="006E0881" w:rsidDel="00715EE1">
                <w:rPr>
                  <w:sz w:val="18"/>
                  <w:szCs w:val="18"/>
                </w:rPr>
                <w:delText>score</w:delText>
              </w:r>
            </w:del>
          </w:p>
        </w:tc>
        <w:tc>
          <w:tcPr>
            <w:tcW w:w="754" w:type="dxa"/>
            <w:textDirection w:val="btLr"/>
            <w:tcPrChange w:id="25724" w:author="Στάθης Καπ" w:date="2023-02-26T08:48:00Z">
              <w:tcPr>
                <w:tcW w:w="754" w:type="dxa"/>
              </w:tcPr>
            </w:tcPrChange>
          </w:tcPr>
          <w:p w14:paraId="2A73EA85" w14:textId="46943D50" w:rsidR="008E010E" w:rsidRPr="006E0881" w:rsidDel="009B47BA" w:rsidRDefault="008E010E">
            <w:pPr>
              <w:ind w:left="113" w:right="113"/>
              <w:rPr>
                <w:del w:id="25725" w:author="Στάθης Καπ" w:date="2023-02-26T09:06:00Z"/>
                <w:sz w:val="18"/>
                <w:szCs w:val="18"/>
              </w:rPr>
              <w:pPrChange w:id="25726" w:author="Στάθης Καπ" w:date="2023-02-26T08:48:00Z">
                <w:pPr/>
              </w:pPrChange>
            </w:pPr>
            <w:del w:id="25727" w:author="Στάθης Καπ" w:date="2023-02-26T08:46:00Z">
              <w:r w:rsidRPr="006E0881" w:rsidDel="00715EE1">
                <w:rPr>
                  <w:sz w:val="18"/>
                  <w:szCs w:val="18"/>
                </w:rPr>
                <w:delText>CPU(s)</w:delText>
              </w:r>
            </w:del>
          </w:p>
        </w:tc>
        <w:tc>
          <w:tcPr>
            <w:tcW w:w="622" w:type="dxa"/>
            <w:textDirection w:val="btLr"/>
            <w:tcPrChange w:id="25728" w:author="Στάθης Καπ" w:date="2023-02-26T08:48:00Z">
              <w:tcPr>
                <w:tcW w:w="622" w:type="dxa"/>
              </w:tcPr>
            </w:tcPrChange>
          </w:tcPr>
          <w:p w14:paraId="3BF8BD1E" w14:textId="4000F556" w:rsidR="008E010E" w:rsidRPr="006E0881" w:rsidDel="009B47BA" w:rsidRDefault="008E010E">
            <w:pPr>
              <w:ind w:left="113" w:right="113"/>
              <w:rPr>
                <w:del w:id="25729" w:author="Στάθης Καπ" w:date="2023-02-26T09:06:00Z"/>
                <w:sz w:val="18"/>
                <w:szCs w:val="18"/>
              </w:rPr>
              <w:pPrChange w:id="25730" w:author="Στάθης Καπ" w:date="2023-02-26T08:48:00Z">
                <w:pPr/>
              </w:pPrChange>
            </w:pPr>
            <w:del w:id="25731" w:author="Στάθης Καπ" w:date="2023-02-26T08:46:00Z">
              <w:r w:rsidRPr="006E0881" w:rsidDel="00715EE1">
                <w:rPr>
                  <w:sz w:val="18"/>
                  <w:szCs w:val="18"/>
                </w:rPr>
                <w:delText>visits</w:delText>
              </w:r>
            </w:del>
          </w:p>
        </w:tc>
      </w:tr>
      <w:tr w:rsidR="008E010E" w:rsidRPr="00AB438A" w:rsidDel="009B47BA" w14:paraId="045B86E0" w14:textId="711480A6" w:rsidTr="00715EE1">
        <w:trPr>
          <w:gridAfter w:val="1"/>
          <w:wAfter w:w="51" w:type="dxa"/>
          <w:cantSplit/>
          <w:trHeight w:val="567"/>
          <w:del w:id="25732" w:author="Στάθης Καπ" w:date="2023-02-26T09:06:00Z"/>
        </w:trPr>
        <w:tc>
          <w:tcPr>
            <w:tcW w:w="627" w:type="dxa"/>
            <w:gridSpan w:val="2"/>
            <w:textDirection w:val="btLr"/>
            <w:tcPrChange w:id="25733" w:author="Στάθης Καπ" w:date="2023-02-26T08:48:00Z">
              <w:tcPr>
                <w:tcW w:w="627" w:type="dxa"/>
              </w:tcPr>
            </w:tcPrChange>
          </w:tcPr>
          <w:p w14:paraId="4166D54E" w14:textId="071BB1AA" w:rsidR="008E010E" w:rsidRPr="006E0881" w:rsidDel="009B47BA" w:rsidRDefault="008E010E">
            <w:pPr>
              <w:ind w:left="113" w:right="113"/>
              <w:rPr>
                <w:del w:id="25734" w:author="Στάθης Καπ" w:date="2023-02-26T09:06:00Z"/>
                <w:sz w:val="18"/>
                <w:szCs w:val="18"/>
              </w:rPr>
              <w:pPrChange w:id="25735" w:author="Στάθης Καπ" w:date="2023-02-26T08:48:00Z">
                <w:pPr/>
              </w:pPrChange>
            </w:pPr>
            <w:del w:id="25736" w:author="Στάθης Καπ" w:date="2023-02-26T08:46:00Z">
              <w:r w:rsidRPr="006E0881" w:rsidDel="00715EE1">
                <w:rPr>
                  <w:sz w:val="18"/>
                  <w:szCs w:val="18"/>
                </w:rPr>
                <w:delText>pr11</w:delText>
              </w:r>
            </w:del>
          </w:p>
        </w:tc>
        <w:tc>
          <w:tcPr>
            <w:tcW w:w="663" w:type="dxa"/>
            <w:textDirection w:val="btLr"/>
            <w:tcPrChange w:id="25737" w:author="Στάθης Καπ" w:date="2023-02-26T08:48:00Z">
              <w:tcPr>
                <w:tcW w:w="663" w:type="dxa"/>
              </w:tcPr>
            </w:tcPrChange>
          </w:tcPr>
          <w:p w14:paraId="2111EB1A" w14:textId="4C7B8685" w:rsidR="008E010E" w:rsidRPr="006F4BEA" w:rsidDel="009B47BA" w:rsidRDefault="008E010E">
            <w:pPr>
              <w:ind w:left="113" w:right="113"/>
              <w:rPr>
                <w:del w:id="25738" w:author="Στάθης Καπ" w:date="2023-02-26T09:06:00Z"/>
                <w:sz w:val="18"/>
                <w:szCs w:val="18"/>
              </w:rPr>
              <w:pPrChange w:id="25739" w:author="Στάθης Καπ" w:date="2023-02-26T08:48:00Z">
                <w:pPr/>
              </w:pPrChange>
            </w:pPr>
          </w:p>
        </w:tc>
        <w:tc>
          <w:tcPr>
            <w:tcW w:w="764" w:type="dxa"/>
            <w:textDirection w:val="btLr"/>
            <w:tcPrChange w:id="25740" w:author="Στάθης Καπ" w:date="2023-02-26T08:48:00Z">
              <w:tcPr>
                <w:tcW w:w="764" w:type="dxa"/>
              </w:tcPr>
            </w:tcPrChange>
          </w:tcPr>
          <w:p w14:paraId="47750F26" w14:textId="39E48C43" w:rsidR="008E010E" w:rsidRPr="006E0881" w:rsidDel="009B47BA" w:rsidRDefault="008E010E">
            <w:pPr>
              <w:ind w:left="113" w:right="113"/>
              <w:rPr>
                <w:del w:id="25741" w:author="Στάθης Καπ" w:date="2023-02-26T09:06:00Z"/>
                <w:sz w:val="18"/>
                <w:szCs w:val="18"/>
              </w:rPr>
              <w:pPrChange w:id="25742" w:author="Στάθης Καπ" w:date="2023-02-26T08:48:00Z">
                <w:pPr/>
              </w:pPrChange>
            </w:pPr>
          </w:p>
        </w:tc>
        <w:tc>
          <w:tcPr>
            <w:tcW w:w="630" w:type="dxa"/>
            <w:textDirection w:val="btLr"/>
            <w:tcPrChange w:id="25743" w:author="Στάθης Καπ" w:date="2023-02-26T08:48:00Z">
              <w:tcPr>
                <w:tcW w:w="630" w:type="dxa"/>
              </w:tcPr>
            </w:tcPrChange>
          </w:tcPr>
          <w:p w14:paraId="70D30250" w14:textId="0FE5A80E" w:rsidR="008E010E" w:rsidRPr="006E0881" w:rsidDel="009B47BA" w:rsidRDefault="008E010E">
            <w:pPr>
              <w:ind w:left="113" w:right="113"/>
              <w:rPr>
                <w:del w:id="25744" w:author="Στάθης Καπ" w:date="2023-02-26T09:06:00Z"/>
                <w:sz w:val="18"/>
                <w:szCs w:val="18"/>
              </w:rPr>
              <w:pPrChange w:id="25745" w:author="Στάθης Καπ" w:date="2023-02-26T08:48:00Z">
                <w:pPr/>
              </w:pPrChange>
            </w:pPr>
          </w:p>
        </w:tc>
        <w:tc>
          <w:tcPr>
            <w:tcW w:w="663" w:type="dxa"/>
            <w:textDirection w:val="btLr"/>
            <w:tcPrChange w:id="25746" w:author="Στάθης Καπ" w:date="2023-02-26T08:48:00Z">
              <w:tcPr>
                <w:tcW w:w="663" w:type="dxa"/>
              </w:tcPr>
            </w:tcPrChange>
          </w:tcPr>
          <w:p w14:paraId="6A0CAB46" w14:textId="786CE006" w:rsidR="008E010E" w:rsidRPr="006E0881" w:rsidDel="009B47BA" w:rsidRDefault="008E010E">
            <w:pPr>
              <w:ind w:left="113" w:right="113"/>
              <w:rPr>
                <w:del w:id="25747" w:author="Στάθης Καπ" w:date="2023-02-26T09:06:00Z"/>
                <w:sz w:val="18"/>
                <w:szCs w:val="18"/>
              </w:rPr>
              <w:pPrChange w:id="25748" w:author="Στάθης Καπ" w:date="2023-02-26T08:48:00Z">
                <w:pPr/>
              </w:pPrChange>
            </w:pPr>
          </w:p>
        </w:tc>
        <w:tc>
          <w:tcPr>
            <w:tcW w:w="764" w:type="dxa"/>
            <w:textDirection w:val="btLr"/>
            <w:tcPrChange w:id="25749" w:author="Στάθης Καπ" w:date="2023-02-26T08:48:00Z">
              <w:tcPr>
                <w:tcW w:w="764" w:type="dxa"/>
              </w:tcPr>
            </w:tcPrChange>
          </w:tcPr>
          <w:p w14:paraId="03139225" w14:textId="03DB3634" w:rsidR="008E010E" w:rsidRPr="006E0881" w:rsidDel="009B47BA" w:rsidRDefault="008E010E">
            <w:pPr>
              <w:ind w:left="113" w:right="113"/>
              <w:rPr>
                <w:del w:id="25750" w:author="Στάθης Καπ" w:date="2023-02-26T09:06:00Z"/>
                <w:sz w:val="18"/>
                <w:szCs w:val="18"/>
              </w:rPr>
              <w:pPrChange w:id="25751" w:author="Στάθης Καπ" w:date="2023-02-26T08:48:00Z">
                <w:pPr/>
              </w:pPrChange>
            </w:pPr>
          </w:p>
        </w:tc>
        <w:tc>
          <w:tcPr>
            <w:tcW w:w="630" w:type="dxa"/>
            <w:textDirection w:val="btLr"/>
            <w:tcPrChange w:id="25752" w:author="Στάθης Καπ" w:date="2023-02-26T08:48:00Z">
              <w:tcPr>
                <w:tcW w:w="630" w:type="dxa"/>
              </w:tcPr>
            </w:tcPrChange>
          </w:tcPr>
          <w:p w14:paraId="20DA56A2" w14:textId="0BBB0B49" w:rsidR="008E010E" w:rsidRPr="006E0881" w:rsidDel="009B47BA" w:rsidRDefault="008E010E">
            <w:pPr>
              <w:ind w:left="113" w:right="113"/>
              <w:rPr>
                <w:del w:id="25753" w:author="Στάθης Καπ" w:date="2023-02-26T09:06:00Z"/>
                <w:sz w:val="18"/>
                <w:szCs w:val="18"/>
              </w:rPr>
              <w:pPrChange w:id="25754" w:author="Στάθης Καπ" w:date="2023-02-26T08:48:00Z">
                <w:pPr/>
              </w:pPrChange>
            </w:pPr>
          </w:p>
        </w:tc>
        <w:tc>
          <w:tcPr>
            <w:tcW w:w="663" w:type="dxa"/>
            <w:textDirection w:val="btLr"/>
            <w:tcPrChange w:id="25755" w:author="Στάθης Καπ" w:date="2023-02-26T08:48:00Z">
              <w:tcPr>
                <w:tcW w:w="663" w:type="dxa"/>
              </w:tcPr>
            </w:tcPrChange>
          </w:tcPr>
          <w:p w14:paraId="733A3960" w14:textId="21ACB14F" w:rsidR="008E010E" w:rsidRPr="006E0881" w:rsidDel="009B47BA" w:rsidRDefault="008E010E">
            <w:pPr>
              <w:ind w:left="113" w:right="113"/>
              <w:rPr>
                <w:del w:id="25756" w:author="Στάθης Καπ" w:date="2023-02-26T09:06:00Z"/>
                <w:sz w:val="18"/>
                <w:szCs w:val="18"/>
              </w:rPr>
              <w:pPrChange w:id="25757" w:author="Στάθης Καπ" w:date="2023-02-26T08:48:00Z">
                <w:pPr/>
              </w:pPrChange>
            </w:pPr>
          </w:p>
        </w:tc>
        <w:tc>
          <w:tcPr>
            <w:tcW w:w="764" w:type="dxa"/>
            <w:textDirection w:val="btLr"/>
            <w:tcPrChange w:id="25758" w:author="Στάθης Καπ" w:date="2023-02-26T08:48:00Z">
              <w:tcPr>
                <w:tcW w:w="764" w:type="dxa"/>
              </w:tcPr>
            </w:tcPrChange>
          </w:tcPr>
          <w:p w14:paraId="1BB81562" w14:textId="791AE99B" w:rsidR="008E010E" w:rsidRPr="006E0881" w:rsidDel="009B47BA" w:rsidRDefault="008E010E">
            <w:pPr>
              <w:ind w:left="113" w:right="113"/>
              <w:rPr>
                <w:del w:id="25759" w:author="Στάθης Καπ" w:date="2023-02-26T09:06:00Z"/>
                <w:sz w:val="18"/>
                <w:szCs w:val="18"/>
              </w:rPr>
              <w:pPrChange w:id="25760" w:author="Στάθης Καπ" w:date="2023-02-26T08:48:00Z">
                <w:pPr/>
              </w:pPrChange>
            </w:pPr>
          </w:p>
        </w:tc>
        <w:tc>
          <w:tcPr>
            <w:tcW w:w="630" w:type="dxa"/>
            <w:textDirection w:val="btLr"/>
            <w:tcPrChange w:id="25761" w:author="Στάθης Καπ" w:date="2023-02-26T08:48:00Z">
              <w:tcPr>
                <w:tcW w:w="630" w:type="dxa"/>
              </w:tcPr>
            </w:tcPrChange>
          </w:tcPr>
          <w:p w14:paraId="00190DAC" w14:textId="1880CB35" w:rsidR="008E010E" w:rsidRPr="006E0881" w:rsidDel="009B47BA" w:rsidRDefault="008E010E">
            <w:pPr>
              <w:ind w:left="113" w:right="113"/>
              <w:rPr>
                <w:del w:id="25762" w:author="Στάθης Καπ" w:date="2023-02-26T09:06:00Z"/>
                <w:sz w:val="18"/>
                <w:szCs w:val="18"/>
              </w:rPr>
              <w:pPrChange w:id="25763" w:author="Στάθης Καπ" w:date="2023-02-26T08:48:00Z">
                <w:pPr/>
              </w:pPrChange>
            </w:pPr>
          </w:p>
        </w:tc>
        <w:tc>
          <w:tcPr>
            <w:tcW w:w="654" w:type="dxa"/>
            <w:textDirection w:val="btLr"/>
            <w:tcPrChange w:id="25764" w:author="Στάθης Καπ" w:date="2023-02-26T08:48:00Z">
              <w:tcPr>
                <w:tcW w:w="654" w:type="dxa"/>
              </w:tcPr>
            </w:tcPrChange>
          </w:tcPr>
          <w:p w14:paraId="5C2E3462" w14:textId="20007950" w:rsidR="008E010E" w:rsidRPr="006E0881" w:rsidDel="009B47BA" w:rsidRDefault="00A53062">
            <w:pPr>
              <w:ind w:left="113" w:right="113"/>
              <w:rPr>
                <w:del w:id="25765" w:author="Στάθης Καπ" w:date="2023-02-26T09:06:00Z"/>
                <w:sz w:val="18"/>
                <w:szCs w:val="18"/>
              </w:rPr>
              <w:pPrChange w:id="25766" w:author="Στάθης Καπ" w:date="2023-02-26T08:48:00Z">
                <w:pPr/>
              </w:pPrChange>
            </w:pPr>
            <w:del w:id="25767" w:author="Στάθης Καπ" w:date="2023-02-26T08:46:00Z">
              <w:r w:rsidDel="00715EE1">
                <w:rPr>
                  <w:sz w:val="18"/>
                  <w:szCs w:val="18"/>
                </w:rPr>
                <w:delText>259</w:delText>
              </w:r>
            </w:del>
          </w:p>
        </w:tc>
        <w:tc>
          <w:tcPr>
            <w:tcW w:w="754" w:type="dxa"/>
            <w:textDirection w:val="btLr"/>
            <w:tcPrChange w:id="25768" w:author="Στάθης Καπ" w:date="2023-02-26T08:48:00Z">
              <w:tcPr>
                <w:tcW w:w="754" w:type="dxa"/>
              </w:tcPr>
            </w:tcPrChange>
          </w:tcPr>
          <w:p w14:paraId="739C7695" w14:textId="4D3AA95C" w:rsidR="008E010E" w:rsidRPr="006E0881" w:rsidDel="009B47BA" w:rsidRDefault="008E010E">
            <w:pPr>
              <w:ind w:left="113" w:right="113"/>
              <w:rPr>
                <w:del w:id="25769" w:author="Στάθης Καπ" w:date="2023-02-26T09:06:00Z"/>
                <w:sz w:val="18"/>
                <w:szCs w:val="18"/>
              </w:rPr>
              <w:pPrChange w:id="25770" w:author="Στάθης Καπ" w:date="2023-02-26T08:48:00Z">
                <w:pPr/>
              </w:pPrChange>
            </w:pPr>
          </w:p>
        </w:tc>
        <w:tc>
          <w:tcPr>
            <w:tcW w:w="622" w:type="dxa"/>
            <w:textDirection w:val="btLr"/>
            <w:tcPrChange w:id="25771" w:author="Στάθης Καπ" w:date="2023-02-26T08:48:00Z">
              <w:tcPr>
                <w:tcW w:w="622" w:type="dxa"/>
              </w:tcPr>
            </w:tcPrChange>
          </w:tcPr>
          <w:p w14:paraId="547E1795" w14:textId="5E800A35" w:rsidR="008E010E" w:rsidRPr="006E0881" w:rsidDel="009B47BA" w:rsidRDefault="008E010E">
            <w:pPr>
              <w:ind w:left="113" w:right="113"/>
              <w:rPr>
                <w:del w:id="25772" w:author="Στάθης Καπ" w:date="2023-02-26T09:06:00Z"/>
                <w:sz w:val="18"/>
                <w:szCs w:val="18"/>
              </w:rPr>
              <w:pPrChange w:id="25773" w:author="Στάθης Καπ" w:date="2023-02-26T08:48:00Z">
                <w:pPr/>
              </w:pPrChange>
            </w:pPr>
          </w:p>
        </w:tc>
      </w:tr>
      <w:tr w:rsidR="008E010E" w:rsidRPr="00AB438A" w:rsidDel="009B47BA" w14:paraId="15AE36E5" w14:textId="32428659" w:rsidTr="00715EE1">
        <w:trPr>
          <w:gridAfter w:val="1"/>
          <w:wAfter w:w="51" w:type="dxa"/>
          <w:cantSplit/>
          <w:trHeight w:val="567"/>
          <w:del w:id="25774" w:author="Στάθης Καπ" w:date="2023-02-26T09:06:00Z"/>
        </w:trPr>
        <w:tc>
          <w:tcPr>
            <w:tcW w:w="627" w:type="dxa"/>
            <w:gridSpan w:val="2"/>
            <w:textDirection w:val="btLr"/>
            <w:tcPrChange w:id="25775" w:author="Στάθης Καπ" w:date="2023-02-26T08:48:00Z">
              <w:tcPr>
                <w:tcW w:w="627" w:type="dxa"/>
              </w:tcPr>
            </w:tcPrChange>
          </w:tcPr>
          <w:p w14:paraId="4651E763" w14:textId="3A9841A3" w:rsidR="008E010E" w:rsidRPr="006E0881" w:rsidDel="009B47BA" w:rsidRDefault="008E010E">
            <w:pPr>
              <w:ind w:left="113" w:right="113"/>
              <w:rPr>
                <w:del w:id="25776" w:author="Στάθης Καπ" w:date="2023-02-26T09:06:00Z"/>
                <w:sz w:val="18"/>
                <w:szCs w:val="18"/>
              </w:rPr>
              <w:pPrChange w:id="25777" w:author="Στάθης Καπ" w:date="2023-02-26T08:48:00Z">
                <w:pPr/>
              </w:pPrChange>
            </w:pPr>
            <w:del w:id="25778" w:author="Στάθης Καπ" w:date="2023-02-26T08:46:00Z">
              <w:r w:rsidRPr="006E0881" w:rsidDel="00715EE1">
                <w:rPr>
                  <w:sz w:val="18"/>
                  <w:szCs w:val="18"/>
                </w:rPr>
                <w:delText>Pr12</w:delText>
              </w:r>
            </w:del>
          </w:p>
        </w:tc>
        <w:tc>
          <w:tcPr>
            <w:tcW w:w="663" w:type="dxa"/>
            <w:textDirection w:val="btLr"/>
            <w:tcPrChange w:id="25779" w:author="Στάθης Καπ" w:date="2023-02-26T08:48:00Z">
              <w:tcPr>
                <w:tcW w:w="663" w:type="dxa"/>
              </w:tcPr>
            </w:tcPrChange>
          </w:tcPr>
          <w:p w14:paraId="4F269AA7" w14:textId="7E1AE241" w:rsidR="008E010E" w:rsidRPr="006E0881" w:rsidDel="009B47BA" w:rsidRDefault="008E010E">
            <w:pPr>
              <w:ind w:left="113" w:right="113"/>
              <w:rPr>
                <w:del w:id="25780" w:author="Στάθης Καπ" w:date="2023-02-26T09:06:00Z"/>
                <w:sz w:val="18"/>
                <w:szCs w:val="18"/>
              </w:rPr>
              <w:pPrChange w:id="25781" w:author="Στάθης Καπ" w:date="2023-02-26T08:48:00Z">
                <w:pPr/>
              </w:pPrChange>
            </w:pPr>
          </w:p>
        </w:tc>
        <w:tc>
          <w:tcPr>
            <w:tcW w:w="764" w:type="dxa"/>
            <w:textDirection w:val="btLr"/>
            <w:tcPrChange w:id="25782" w:author="Στάθης Καπ" w:date="2023-02-26T08:48:00Z">
              <w:tcPr>
                <w:tcW w:w="764" w:type="dxa"/>
              </w:tcPr>
            </w:tcPrChange>
          </w:tcPr>
          <w:p w14:paraId="1707E2C5" w14:textId="6866C1DC" w:rsidR="008E010E" w:rsidRPr="006E0881" w:rsidDel="009B47BA" w:rsidRDefault="008E010E">
            <w:pPr>
              <w:ind w:left="113" w:right="113"/>
              <w:rPr>
                <w:del w:id="25783" w:author="Στάθης Καπ" w:date="2023-02-26T09:06:00Z"/>
                <w:sz w:val="18"/>
                <w:szCs w:val="18"/>
              </w:rPr>
              <w:pPrChange w:id="25784" w:author="Στάθης Καπ" w:date="2023-02-26T08:48:00Z">
                <w:pPr/>
              </w:pPrChange>
            </w:pPr>
          </w:p>
        </w:tc>
        <w:tc>
          <w:tcPr>
            <w:tcW w:w="630" w:type="dxa"/>
            <w:textDirection w:val="btLr"/>
            <w:tcPrChange w:id="25785" w:author="Στάθης Καπ" w:date="2023-02-26T08:48:00Z">
              <w:tcPr>
                <w:tcW w:w="630" w:type="dxa"/>
              </w:tcPr>
            </w:tcPrChange>
          </w:tcPr>
          <w:p w14:paraId="24935AD6" w14:textId="492804A4" w:rsidR="008E010E" w:rsidRPr="006E0881" w:rsidDel="009B47BA" w:rsidRDefault="008E010E">
            <w:pPr>
              <w:ind w:left="113" w:right="113"/>
              <w:rPr>
                <w:del w:id="25786" w:author="Στάθης Καπ" w:date="2023-02-26T09:06:00Z"/>
                <w:sz w:val="18"/>
                <w:szCs w:val="18"/>
              </w:rPr>
              <w:pPrChange w:id="25787" w:author="Στάθης Καπ" w:date="2023-02-26T08:48:00Z">
                <w:pPr/>
              </w:pPrChange>
            </w:pPr>
          </w:p>
        </w:tc>
        <w:tc>
          <w:tcPr>
            <w:tcW w:w="663" w:type="dxa"/>
            <w:textDirection w:val="btLr"/>
            <w:tcPrChange w:id="25788" w:author="Στάθης Καπ" w:date="2023-02-26T08:48:00Z">
              <w:tcPr>
                <w:tcW w:w="663" w:type="dxa"/>
              </w:tcPr>
            </w:tcPrChange>
          </w:tcPr>
          <w:p w14:paraId="44109138" w14:textId="1F46DAC0" w:rsidR="008E010E" w:rsidRPr="006E0881" w:rsidDel="009B47BA" w:rsidRDefault="008E010E">
            <w:pPr>
              <w:ind w:left="113" w:right="113"/>
              <w:rPr>
                <w:del w:id="25789" w:author="Στάθης Καπ" w:date="2023-02-26T09:06:00Z"/>
                <w:sz w:val="18"/>
                <w:szCs w:val="18"/>
              </w:rPr>
              <w:pPrChange w:id="25790" w:author="Στάθης Καπ" w:date="2023-02-26T08:48:00Z">
                <w:pPr/>
              </w:pPrChange>
            </w:pPr>
          </w:p>
        </w:tc>
        <w:tc>
          <w:tcPr>
            <w:tcW w:w="764" w:type="dxa"/>
            <w:textDirection w:val="btLr"/>
            <w:tcPrChange w:id="25791" w:author="Στάθης Καπ" w:date="2023-02-26T08:48:00Z">
              <w:tcPr>
                <w:tcW w:w="764" w:type="dxa"/>
              </w:tcPr>
            </w:tcPrChange>
          </w:tcPr>
          <w:p w14:paraId="4A9FE424" w14:textId="7C42C30D" w:rsidR="008E010E" w:rsidRPr="006E0881" w:rsidDel="009B47BA" w:rsidRDefault="008E010E">
            <w:pPr>
              <w:ind w:left="113" w:right="113"/>
              <w:rPr>
                <w:del w:id="25792" w:author="Στάθης Καπ" w:date="2023-02-26T09:06:00Z"/>
                <w:sz w:val="18"/>
                <w:szCs w:val="18"/>
              </w:rPr>
              <w:pPrChange w:id="25793" w:author="Στάθης Καπ" w:date="2023-02-26T08:48:00Z">
                <w:pPr/>
              </w:pPrChange>
            </w:pPr>
          </w:p>
        </w:tc>
        <w:tc>
          <w:tcPr>
            <w:tcW w:w="630" w:type="dxa"/>
            <w:textDirection w:val="btLr"/>
            <w:tcPrChange w:id="25794" w:author="Στάθης Καπ" w:date="2023-02-26T08:48:00Z">
              <w:tcPr>
                <w:tcW w:w="630" w:type="dxa"/>
              </w:tcPr>
            </w:tcPrChange>
          </w:tcPr>
          <w:p w14:paraId="730007E6" w14:textId="2841B89E" w:rsidR="008E010E" w:rsidRPr="006E0881" w:rsidDel="009B47BA" w:rsidRDefault="008E010E">
            <w:pPr>
              <w:ind w:left="113" w:right="113"/>
              <w:rPr>
                <w:del w:id="25795" w:author="Στάθης Καπ" w:date="2023-02-26T09:06:00Z"/>
                <w:sz w:val="18"/>
                <w:szCs w:val="18"/>
              </w:rPr>
              <w:pPrChange w:id="25796" w:author="Στάθης Καπ" w:date="2023-02-26T08:48:00Z">
                <w:pPr/>
              </w:pPrChange>
            </w:pPr>
          </w:p>
        </w:tc>
        <w:tc>
          <w:tcPr>
            <w:tcW w:w="663" w:type="dxa"/>
            <w:textDirection w:val="btLr"/>
            <w:tcPrChange w:id="25797" w:author="Στάθης Καπ" w:date="2023-02-26T08:48:00Z">
              <w:tcPr>
                <w:tcW w:w="663" w:type="dxa"/>
              </w:tcPr>
            </w:tcPrChange>
          </w:tcPr>
          <w:p w14:paraId="633C060D" w14:textId="7C5458A4" w:rsidR="008E010E" w:rsidRPr="006E0881" w:rsidDel="009B47BA" w:rsidRDefault="008E010E">
            <w:pPr>
              <w:ind w:left="113" w:right="113"/>
              <w:rPr>
                <w:del w:id="25798" w:author="Στάθης Καπ" w:date="2023-02-26T09:06:00Z"/>
                <w:sz w:val="18"/>
                <w:szCs w:val="18"/>
              </w:rPr>
              <w:pPrChange w:id="25799" w:author="Στάθης Καπ" w:date="2023-02-26T08:48:00Z">
                <w:pPr/>
              </w:pPrChange>
            </w:pPr>
          </w:p>
        </w:tc>
        <w:tc>
          <w:tcPr>
            <w:tcW w:w="764" w:type="dxa"/>
            <w:textDirection w:val="btLr"/>
            <w:tcPrChange w:id="25800" w:author="Στάθης Καπ" w:date="2023-02-26T08:48:00Z">
              <w:tcPr>
                <w:tcW w:w="764" w:type="dxa"/>
              </w:tcPr>
            </w:tcPrChange>
          </w:tcPr>
          <w:p w14:paraId="10C11889" w14:textId="4AD98436" w:rsidR="008E010E" w:rsidRPr="006E0881" w:rsidDel="009B47BA" w:rsidRDefault="008E010E">
            <w:pPr>
              <w:ind w:left="113" w:right="113"/>
              <w:rPr>
                <w:del w:id="25801" w:author="Στάθης Καπ" w:date="2023-02-26T09:06:00Z"/>
                <w:sz w:val="18"/>
                <w:szCs w:val="18"/>
              </w:rPr>
              <w:pPrChange w:id="25802" w:author="Στάθης Καπ" w:date="2023-02-26T08:48:00Z">
                <w:pPr/>
              </w:pPrChange>
            </w:pPr>
          </w:p>
        </w:tc>
        <w:tc>
          <w:tcPr>
            <w:tcW w:w="630" w:type="dxa"/>
            <w:textDirection w:val="btLr"/>
            <w:tcPrChange w:id="25803" w:author="Στάθης Καπ" w:date="2023-02-26T08:48:00Z">
              <w:tcPr>
                <w:tcW w:w="630" w:type="dxa"/>
              </w:tcPr>
            </w:tcPrChange>
          </w:tcPr>
          <w:p w14:paraId="5AD70441" w14:textId="15B1F68B" w:rsidR="008E010E" w:rsidRPr="006E0881" w:rsidDel="009B47BA" w:rsidRDefault="008E010E">
            <w:pPr>
              <w:ind w:left="113" w:right="113"/>
              <w:rPr>
                <w:del w:id="25804" w:author="Στάθης Καπ" w:date="2023-02-26T09:06:00Z"/>
                <w:sz w:val="18"/>
                <w:szCs w:val="18"/>
              </w:rPr>
              <w:pPrChange w:id="25805" w:author="Στάθης Καπ" w:date="2023-02-26T08:48:00Z">
                <w:pPr/>
              </w:pPrChange>
            </w:pPr>
          </w:p>
        </w:tc>
        <w:tc>
          <w:tcPr>
            <w:tcW w:w="654" w:type="dxa"/>
            <w:textDirection w:val="btLr"/>
            <w:tcPrChange w:id="25806" w:author="Στάθης Καπ" w:date="2023-02-26T08:48:00Z">
              <w:tcPr>
                <w:tcW w:w="654" w:type="dxa"/>
              </w:tcPr>
            </w:tcPrChange>
          </w:tcPr>
          <w:p w14:paraId="05CB0C35" w14:textId="674BEDB0" w:rsidR="008E010E" w:rsidRPr="00702523" w:rsidDel="009B47BA" w:rsidRDefault="009E2733">
            <w:pPr>
              <w:ind w:left="113" w:right="113"/>
              <w:rPr>
                <w:del w:id="25807" w:author="Στάθης Καπ" w:date="2023-02-26T09:06:00Z"/>
                <w:sz w:val="18"/>
                <w:szCs w:val="18"/>
              </w:rPr>
              <w:pPrChange w:id="25808" w:author="Στάθης Καπ" w:date="2023-02-26T08:48:00Z">
                <w:pPr/>
              </w:pPrChange>
            </w:pPr>
            <w:del w:id="25809" w:author="Στάθης Καπ" w:date="2023-02-26T08:46:00Z">
              <w:r w:rsidDel="00715EE1">
                <w:rPr>
                  <w:sz w:val="18"/>
                  <w:szCs w:val="18"/>
                </w:rPr>
                <w:delText>386</w:delText>
              </w:r>
            </w:del>
          </w:p>
        </w:tc>
        <w:tc>
          <w:tcPr>
            <w:tcW w:w="754" w:type="dxa"/>
            <w:textDirection w:val="btLr"/>
            <w:tcPrChange w:id="25810" w:author="Στάθης Καπ" w:date="2023-02-26T08:48:00Z">
              <w:tcPr>
                <w:tcW w:w="754" w:type="dxa"/>
              </w:tcPr>
            </w:tcPrChange>
          </w:tcPr>
          <w:p w14:paraId="599FF185" w14:textId="66EA65CE" w:rsidR="008E010E" w:rsidRPr="006E0881" w:rsidDel="009B47BA" w:rsidRDefault="008E010E">
            <w:pPr>
              <w:ind w:left="113" w:right="113"/>
              <w:rPr>
                <w:del w:id="25811" w:author="Στάθης Καπ" w:date="2023-02-26T09:06:00Z"/>
                <w:sz w:val="18"/>
                <w:szCs w:val="18"/>
              </w:rPr>
              <w:pPrChange w:id="25812" w:author="Στάθης Καπ" w:date="2023-02-26T08:48:00Z">
                <w:pPr/>
              </w:pPrChange>
            </w:pPr>
          </w:p>
        </w:tc>
        <w:tc>
          <w:tcPr>
            <w:tcW w:w="622" w:type="dxa"/>
            <w:textDirection w:val="btLr"/>
            <w:tcPrChange w:id="25813" w:author="Στάθης Καπ" w:date="2023-02-26T08:48:00Z">
              <w:tcPr>
                <w:tcW w:w="622" w:type="dxa"/>
              </w:tcPr>
            </w:tcPrChange>
          </w:tcPr>
          <w:p w14:paraId="680151DB" w14:textId="49508D1E" w:rsidR="008E010E" w:rsidRPr="006E0881" w:rsidDel="009B47BA" w:rsidRDefault="008E010E">
            <w:pPr>
              <w:ind w:left="113" w:right="113"/>
              <w:rPr>
                <w:del w:id="25814" w:author="Στάθης Καπ" w:date="2023-02-26T09:06:00Z"/>
                <w:sz w:val="18"/>
                <w:szCs w:val="18"/>
              </w:rPr>
              <w:pPrChange w:id="25815" w:author="Στάθης Καπ" w:date="2023-02-26T08:48:00Z">
                <w:pPr/>
              </w:pPrChange>
            </w:pPr>
          </w:p>
        </w:tc>
      </w:tr>
      <w:tr w:rsidR="008E010E" w:rsidRPr="00AB438A" w:rsidDel="009B47BA" w14:paraId="761CB2F3" w14:textId="2AF1B135" w:rsidTr="00715EE1">
        <w:trPr>
          <w:gridAfter w:val="1"/>
          <w:wAfter w:w="51" w:type="dxa"/>
          <w:cantSplit/>
          <w:trHeight w:val="567"/>
          <w:del w:id="25816" w:author="Στάθης Καπ" w:date="2023-02-26T09:06:00Z"/>
        </w:trPr>
        <w:tc>
          <w:tcPr>
            <w:tcW w:w="627" w:type="dxa"/>
            <w:gridSpan w:val="2"/>
            <w:textDirection w:val="btLr"/>
            <w:tcPrChange w:id="25817" w:author="Στάθης Καπ" w:date="2023-02-26T08:48:00Z">
              <w:tcPr>
                <w:tcW w:w="627" w:type="dxa"/>
              </w:tcPr>
            </w:tcPrChange>
          </w:tcPr>
          <w:p w14:paraId="577CBE17" w14:textId="3D28E4FD" w:rsidR="008E010E" w:rsidRPr="006E0881" w:rsidDel="009B47BA" w:rsidRDefault="008E010E">
            <w:pPr>
              <w:ind w:left="113" w:right="113"/>
              <w:rPr>
                <w:del w:id="25818" w:author="Στάθης Καπ" w:date="2023-02-26T09:06:00Z"/>
                <w:sz w:val="18"/>
                <w:szCs w:val="18"/>
              </w:rPr>
              <w:pPrChange w:id="25819" w:author="Στάθης Καπ" w:date="2023-02-26T08:48:00Z">
                <w:pPr/>
              </w:pPrChange>
            </w:pPr>
            <w:del w:id="25820" w:author="Στάθης Καπ" w:date="2023-02-26T08:46:00Z">
              <w:r w:rsidRPr="006E0881" w:rsidDel="00715EE1">
                <w:rPr>
                  <w:sz w:val="18"/>
                  <w:szCs w:val="18"/>
                </w:rPr>
                <w:delText>Pr13</w:delText>
              </w:r>
            </w:del>
          </w:p>
        </w:tc>
        <w:tc>
          <w:tcPr>
            <w:tcW w:w="663" w:type="dxa"/>
            <w:textDirection w:val="btLr"/>
            <w:tcPrChange w:id="25821" w:author="Στάθης Καπ" w:date="2023-02-26T08:48:00Z">
              <w:tcPr>
                <w:tcW w:w="663" w:type="dxa"/>
              </w:tcPr>
            </w:tcPrChange>
          </w:tcPr>
          <w:p w14:paraId="67955C75" w14:textId="64E5A3E3" w:rsidR="008E010E" w:rsidRPr="001A3C7C" w:rsidDel="009B47BA" w:rsidRDefault="008E010E">
            <w:pPr>
              <w:ind w:left="113" w:right="113"/>
              <w:rPr>
                <w:del w:id="25822" w:author="Στάθης Καπ" w:date="2023-02-26T09:06:00Z"/>
                <w:sz w:val="18"/>
                <w:szCs w:val="18"/>
                <w:lang w:val="el-GR"/>
              </w:rPr>
              <w:pPrChange w:id="25823" w:author="Στάθης Καπ" w:date="2023-02-26T08:48:00Z">
                <w:pPr/>
              </w:pPrChange>
            </w:pPr>
          </w:p>
        </w:tc>
        <w:tc>
          <w:tcPr>
            <w:tcW w:w="764" w:type="dxa"/>
            <w:textDirection w:val="btLr"/>
            <w:tcPrChange w:id="25824" w:author="Στάθης Καπ" w:date="2023-02-26T08:48:00Z">
              <w:tcPr>
                <w:tcW w:w="764" w:type="dxa"/>
              </w:tcPr>
            </w:tcPrChange>
          </w:tcPr>
          <w:p w14:paraId="6808E81E" w14:textId="58CD1D78" w:rsidR="008E010E" w:rsidRPr="006E0881" w:rsidDel="009B47BA" w:rsidRDefault="008E010E">
            <w:pPr>
              <w:ind w:left="113" w:right="113"/>
              <w:rPr>
                <w:del w:id="25825" w:author="Στάθης Καπ" w:date="2023-02-26T09:06:00Z"/>
                <w:sz w:val="18"/>
                <w:szCs w:val="18"/>
              </w:rPr>
              <w:pPrChange w:id="25826" w:author="Στάθης Καπ" w:date="2023-02-26T08:48:00Z">
                <w:pPr/>
              </w:pPrChange>
            </w:pPr>
          </w:p>
        </w:tc>
        <w:tc>
          <w:tcPr>
            <w:tcW w:w="630" w:type="dxa"/>
            <w:textDirection w:val="btLr"/>
            <w:tcPrChange w:id="25827" w:author="Στάθης Καπ" w:date="2023-02-26T08:48:00Z">
              <w:tcPr>
                <w:tcW w:w="630" w:type="dxa"/>
              </w:tcPr>
            </w:tcPrChange>
          </w:tcPr>
          <w:p w14:paraId="38BDAB27" w14:textId="4FF074E9" w:rsidR="008E010E" w:rsidRPr="006E0881" w:rsidDel="009B47BA" w:rsidRDefault="008E010E">
            <w:pPr>
              <w:ind w:left="113" w:right="113"/>
              <w:rPr>
                <w:del w:id="25828" w:author="Στάθης Καπ" w:date="2023-02-26T09:06:00Z"/>
                <w:sz w:val="18"/>
                <w:szCs w:val="18"/>
              </w:rPr>
              <w:pPrChange w:id="25829" w:author="Στάθης Καπ" w:date="2023-02-26T08:48:00Z">
                <w:pPr/>
              </w:pPrChange>
            </w:pPr>
          </w:p>
        </w:tc>
        <w:tc>
          <w:tcPr>
            <w:tcW w:w="663" w:type="dxa"/>
            <w:textDirection w:val="btLr"/>
            <w:tcPrChange w:id="25830" w:author="Στάθης Καπ" w:date="2023-02-26T08:48:00Z">
              <w:tcPr>
                <w:tcW w:w="663" w:type="dxa"/>
              </w:tcPr>
            </w:tcPrChange>
          </w:tcPr>
          <w:p w14:paraId="5F5BD25B" w14:textId="56C1F332" w:rsidR="008E010E" w:rsidRPr="001A3C7C" w:rsidDel="009B47BA" w:rsidRDefault="008E010E">
            <w:pPr>
              <w:ind w:left="113" w:right="113"/>
              <w:rPr>
                <w:del w:id="25831" w:author="Στάθης Καπ" w:date="2023-02-26T09:06:00Z"/>
                <w:sz w:val="18"/>
                <w:szCs w:val="18"/>
                <w:lang w:val="el-GR"/>
              </w:rPr>
              <w:pPrChange w:id="25832" w:author="Στάθης Καπ" w:date="2023-02-26T08:48:00Z">
                <w:pPr/>
              </w:pPrChange>
            </w:pPr>
          </w:p>
        </w:tc>
        <w:tc>
          <w:tcPr>
            <w:tcW w:w="764" w:type="dxa"/>
            <w:textDirection w:val="btLr"/>
            <w:tcPrChange w:id="25833" w:author="Στάθης Καπ" w:date="2023-02-26T08:48:00Z">
              <w:tcPr>
                <w:tcW w:w="764" w:type="dxa"/>
              </w:tcPr>
            </w:tcPrChange>
          </w:tcPr>
          <w:p w14:paraId="60A1C912" w14:textId="699BBC39" w:rsidR="008E010E" w:rsidRPr="006E0881" w:rsidDel="009B47BA" w:rsidRDefault="008E010E">
            <w:pPr>
              <w:ind w:left="113" w:right="113"/>
              <w:rPr>
                <w:del w:id="25834" w:author="Στάθης Καπ" w:date="2023-02-26T09:06:00Z"/>
                <w:sz w:val="18"/>
                <w:szCs w:val="18"/>
              </w:rPr>
              <w:pPrChange w:id="25835" w:author="Στάθης Καπ" w:date="2023-02-26T08:48:00Z">
                <w:pPr/>
              </w:pPrChange>
            </w:pPr>
          </w:p>
        </w:tc>
        <w:tc>
          <w:tcPr>
            <w:tcW w:w="630" w:type="dxa"/>
            <w:textDirection w:val="btLr"/>
            <w:tcPrChange w:id="25836" w:author="Στάθης Καπ" w:date="2023-02-26T08:48:00Z">
              <w:tcPr>
                <w:tcW w:w="630" w:type="dxa"/>
              </w:tcPr>
            </w:tcPrChange>
          </w:tcPr>
          <w:p w14:paraId="39AB937A" w14:textId="1690C89A" w:rsidR="008E010E" w:rsidRPr="006E0881" w:rsidDel="009B47BA" w:rsidRDefault="008E010E">
            <w:pPr>
              <w:ind w:left="113" w:right="113"/>
              <w:rPr>
                <w:del w:id="25837" w:author="Στάθης Καπ" w:date="2023-02-26T09:06:00Z"/>
                <w:sz w:val="18"/>
                <w:szCs w:val="18"/>
              </w:rPr>
              <w:pPrChange w:id="25838" w:author="Στάθης Καπ" w:date="2023-02-26T08:48:00Z">
                <w:pPr/>
              </w:pPrChange>
            </w:pPr>
          </w:p>
        </w:tc>
        <w:tc>
          <w:tcPr>
            <w:tcW w:w="663" w:type="dxa"/>
            <w:textDirection w:val="btLr"/>
            <w:tcPrChange w:id="25839" w:author="Στάθης Καπ" w:date="2023-02-26T08:48:00Z">
              <w:tcPr>
                <w:tcW w:w="663" w:type="dxa"/>
              </w:tcPr>
            </w:tcPrChange>
          </w:tcPr>
          <w:p w14:paraId="0645844B" w14:textId="4B6C7304" w:rsidR="008E010E" w:rsidRPr="001A3C7C" w:rsidDel="009B47BA" w:rsidRDefault="008E010E">
            <w:pPr>
              <w:ind w:left="113" w:right="113"/>
              <w:rPr>
                <w:del w:id="25840" w:author="Στάθης Καπ" w:date="2023-02-26T09:06:00Z"/>
                <w:sz w:val="18"/>
                <w:szCs w:val="18"/>
                <w:lang w:val="el-GR"/>
              </w:rPr>
              <w:pPrChange w:id="25841" w:author="Στάθης Καπ" w:date="2023-02-26T08:48:00Z">
                <w:pPr/>
              </w:pPrChange>
            </w:pPr>
          </w:p>
        </w:tc>
        <w:tc>
          <w:tcPr>
            <w:tcW w:w="764" w:type="dxa"/>
            <w:textDirection w:val="btLr"/>
            <w:tcPrChange w:id="25842" w:author="Στάθης Καπ" w:date="2023-02-26T08:48:00Z">
              <w:tcPr>
                <w:tcW w:w="764" w:type="dxa"/>
              </w:tcPr>
            </w:tcPrChange>
          </w:tcPr>
          <w:p w14:paraId="33F0E3F9" w14:textId="1A854DB4" w:rsidR="008E010E" w:rsidRPr="006E0881" w:rsidDel="009B47BA" w:rsidRDefault="008E010E">
            <w:pPr>
              <w:ind w:left="113" w:right="113"/>
              <w:rPr>
                <w:del w:id="25843" w:author="Στάθης Καπ" w:date="2023-02-26T09:06:00Z"/>
                <w:sz w:val="18"/>
                <w:szCs w:val="18"/>
              </w:rPr>
              <w:pPrChange w:id="25844" w:author="Στάθης Καπ" w:date="2023-02-26T08:48:00Z">
                <w:pPr/>
              </w:pPrChange>
            </w:pPr>
          </w:p>
        </w:tc>
        <w:tc>
          <w:tcPr>
            <w:tcW w:w="630" w:type="dxa"/>
            <w:textDirection w:val="btLr"/>
            <w:tcPrChange w:id="25845" w:author="Στάθης Καπ" w:date="2023-02-26T08:48:00Z">
              <w:tcPr>
                <w:tcW w:w="630" w:type="dxa"/>
              </w:tcPr>
            </w:tcPrChange>
          </w:tcPr>
          <w:p w14:paraId="3B66A02C" w14:textId="07029F6D" w:rsidR="008E010E" w:rsidRPr="006E0881" w:rsidDel="009B47BA" w:rsidRDefault="008E010E">
            <w:pPr>
              <w:ind w:left="113" w:right="113"/>
              <w:rPr>
                <w:del w:id="25846" w:author="Στάθης Καπ" w:date="2023-02-26T09:06:00Z"/>
                <w:sz w:val="18"/>
                <w:szCs w:val="18"/>
              </w:rPr>
              <w:pPrChange w:id="25847" w:author="Στάθης Καπ" w:date="2023-02-26T08:48:00Z">
                <w:pPr/>
              </w:pPrChange>
            </w:pPr>
          </w:p>
        </w:tc>
        <w:tc>
          <w:tcPr>
            <w:tcW w:w="654" w:type="dxa"/>
            <w:textDirection w:val="btLr"/>
            <w:tcPrChange w:id="25848" w:author="Στάθης Καπ" w:date="2023-02-26T08:48:00Z">
              <w:tcPr>
                <w:tcW w:w="654" w:type="dxa"/>
              </w:tcPr>
            </w:tcPrChange>
          </w:tcPr>
          <w:p w14:paraId="6B1B9438" w14:textId="0AAAD272" w:rsidR="008E010E" w:rsidRPr="00A37FC3" w:rsidDel="009B47BA" w:rsidRDefault="009E2733">
            <w:pPr>
              <w:ind w:left="113" w:right="113"/>
              <w:rPr>
                <w:del w:id="25849" w:author="Στάθης Καπ" w:date="2023-02-26T09:06:00Z"/>
                <w:sz w:val="18"/>
                <w:szCs w:val="18"/>
              </w:rPr>
              <w:pPrChange w:id="25850" w:author="Στάθης Καπ" w:date="2023-02-26T08:48:00Z">
                <w:pPr/>
              </w:pPrChange>
            </w:pPr>
            <w:del w:id="25851" w:author="Στάθης Καπ" w:date="2023-02-26T08:46:00Z">
              <w:r w:rsidDel="00715EE1">
                <w:rPr>
                  <w:sz w:val="18"/>
                  <w:szCs w:val="18"/>
                </w:rPr>
                <w:delText>366</w:delText>
              </w:r>
            </w:del>
          </w:p>
        </w:tc>
        <w:tc>
          <w:tcPr>
            <w:tcW w:w="754" w:type="dxa"/>
            <w:textDirection w:val="btLr"/>
            <w:tcPrChange w:id="25852" w:author="Στάθης Καπ" w:date="2023-02-26T08:48:00Z">
              <w:tcPr>
                <w:tcW w:w="754" w:type="dxa"/>
              </w:tcPr>
            </w:tcPrChange>
          </w:tcPr>
          <w:p w14:paraId="1C121930" w14:textId="56581B95" w:rsidR="008E010E" w:rsidRPr="006E0881" w:rsidDel="009B47BA" w:rsidRDefault="008E010E">
            <w:pPr>
              <w:ind w:left="113" w:right="113"/>
              <w:rPr>
                <w:del w:id="25853" w:author="Στάθης Καπ" w:date="2023-02-26T09:06:00Z"/>
                <w:sz w:val="18"/>
                <w:szCs w:val="18"/>
              </w:rPr>
              <w:pPrChange w:id="25854" w:author="Στάθης Καπ" w:date="2023-02-26T08:48:00Z">
                <w:pPr/>
              </w:pPrChange>
            </w:pPr>
          </w:p>
        </w:tc>
        <w:tc>
          <w:tcPr>
            <w:tcW w:w="622" w:type="dxa"/>
            <w:textDirection w:val="btLr"/>
            <w:tcPrChange w:id="25855" w:author="Στάθης Καπ" w:date="2023-02-26T08:48:00Z">
              <w:tcPr>
                <w:tcW w:w="622" w:type="dxa"/>
              </w:tcPr>
            </w:tcPrChange>
          </w:tcPr>
          <w:p w14:paraId="7D5D0F31" w14:textId="0D26F780" w:rsidR="008E010E" w:rsidRPr="006E0881" w:rsidDel="009B47BA" w:rsidRDefault="008E010E">
            <w:pPr>
              <w:ind w:left="113" w:right="113"/>
              <w:rPr>
                <w:del w:id="25856" w:author="Στάθης Καπ" w:date="2023-02-26T09:06:00Z"/>
                <w:sz w:val="18"/>
                <w:szCs w:val="18"/>
              </w:rPr>
              <w:pPrChange w:id="25857" w:author="Στάθης Καπ" w:date="2023-02-26T08:48:00Z">
                <w:pPr/>
              </w:pPrChange>
            </w:pPr>
          </w:p>
        </w:tc>
      </w:tr>
      <w:tr w:rsidR="008E010E" w:rsidRPr="00AB438A" w:rsidDel="009B47BA" w14:paraId="40C073B9" w14:textId="3018B312" w:rsidTr="00715EE1">
        <w:trPr>
          <w:gridAfter w:val="1"/>
          <w:wAfter w:w="51" w:type="dxa"/>
          <w:cantSplit/>
          <w:trHeight w:val="567"/>
          <w:del w:id="25858" w:author="Στάθης Καπ" w:date="2023-02-26T09:06:00Z"/>
        </w:trPr>
        <w:tc>
          <w:tcPr>
            <w:tcW w:w="627" w:type="dxa"/>
            <w:gridSpan w:val="2"/>
            <w:textDirection w:val="btLr"/>
            <w:tcPrChange w:id="25859" w:author="Στάθης Καπ" w:date="2023-02-26T08:48:00Z">
              <w:tcPr>
                <w:tcW w:w="627" w:type="dxa"/>
              </w:tcPr>
            </w:tcPrChange>
          </w:tcPr>
          <w:p w14:paraId="460A00B3" w14:textId="15281194" w:rsidR="008E010E" w:rsidRPr="006E0881" w:rsidDel="009B47BA" w:rsidRDefault="008E010E">
            <w:pPr>
              <w:ind w:left="113" w:right="113"/>
              <w:rPr>
                <w:del w:id="25860" w:author="Στάθης Καπ" w:date="2023-02-26T09:06:00Z"/>
                <w:sz w:val="18"/>
                <w:szCs w:val="18"/>
              </w:rPr>
              <w:pPrChange w:id="25861" w:author="Στάθης Καπ" w:date="2023-02-26T08:48:00Z">
                <w:pPr/>
              </w:pPrChange>
            </w:pPr>
            <w:del w:id="25862" w:author="Στάθης Καπ" w:date="2023-02-26T08:46:00Z">
              <w:r w:rsidRPr="006E0881" w:rsidDel="00715EE1">
                <w:rPr>
                  <w:sz w:val="18"/>
                  <w:szCs w:val="18"/>
                </w:rPr>
                <w:delText>Pr14</w:delText>
              </w:r>
            </w:del>
          </w:p>
        </w:tc>
        <w:tc>
          <w:tcPr>
            <w:tcW w:w="663" w:type="dxa"/>
            <w:textDirection w:val="btLr"/>
            <w:tcPrChange w:id="25863" w:author="Στάθης Καπ" w:date="2023-02-26T08:48:00Z">
              <w:tcPr>
                <w:tcW w:w="663" w:type="dxa"/>
              </w:tcPr>
            </w:tcPrChange>
          </w:tcPr>
          <w:p w14:paraId="08C9A693" w14:textId="3D370DA4" w:rsidR="008E010E" w:rsidRPr="004539C1" w:rsidDel="009B47BA" w:rsidRDefault="008E010E">
            <w:pPr>
              <w:ind w:left="113" w:right="113"/>
              <w:rPr>
                <w:del w:id="25864" w:author="Στάθης Καπ" w:date="2023-02-26T09:06:00Z"/>
                <w:sz w:val="18"/>
                <w:szCs w:val="18"/>
                <w:lang w:val="el-GR"/>
              </w:rPr>
              <w:pPrChange w:id="25865" w:author="Στάθης Καπ" w:date="2023-02-26T08:48:00Z">
                <w:pPr/>
              </w:pPrChange>
            </w:pPr>
          </w:p>
        </w:tc>
        <w:tc>
          <w:tcPr>
            <w:tcW w:w="764" w:type="dxa"/>
            <w:textDirection w:val="btLr"/>
            <w:tcPrChange w:id="25866" w:author="Στάθης Καπ" w:date="2023-02-26T08:48:00Z">
              <w:tcPr>
                <w:tcW w:w="764" w:type="dxa"/>
              </w:tcPr>
            </w:tcPrChange>
          </w:tcPr>
          <w:p w14:paraId="3B081D2F" w14:textId="0413333C" w:rsidR="008E010E" w:rsidRPr="006E0881" w:rsidDel="009B47BA" w:rsidRDefault="008E010E">
            <w:pPr>
              <w:ind w:left="113" w:right="113"/>
              <w:rPr>
                <w:del w:id="25867" w:author="Στάθης Καπ" w:date="2023-02-26T09:06:00Z"/>
                <w:sz w:val="18"/>
                <w:szCs w:val="18"/>
              </w:rPr>
              <w:pPrChange w:id="25868" w:author="Στάθης Καπ" w:date="2023-02-26T08:48:00Z">
                <w:pPr/>
              </w:pPrChange>
            </w:pPr>
          </w:p>
        </w:tc>
        <w:tc>
          <w:tcPr>
            <w:tcW w:w="630" w:type="dxa"/>
            <w:textDirection w:val="btLr"/>
            <w:tcPrChange w:id="25869" w:author="Στάθης Καπ" w:date="2023-02-26T08:48:00Z">
              <w:tcPr>
                <w:tcW w:w="630" w:type="dxa"/>
              </w:tcPr>
            </w:tcPrChange>
          </w:tcPr>
          <w:p w14:paraId="41546E5D" w14:textId="6FA1326D" w:rsidR="008E010E" w:rsidRPr="006E0881" w:rsidDel="009B47BA" w:rsidRDefault="008E010E">
            <w:pPr>
              <w:ind w:left="113" w:right="113"/>
              <w:rPr>
                <w:del w:id="25870" w:author="Στάθης Καπ" w:date="2023-02-26T09:06:00Z"/>
                <w:sz w:val="18"/>
                <w:szCs w:val="18"/>
              </w:rPr>
              <w:pPrChange w:id="25871" w:author="Στάθης Καπ" w:date="2023-02-26T08:48:00Z">
                <w:pPr/>
              </w:pPrChange>
            </w:pPr>
          </w:p>
        </w:tc>
        <w:tc>
          <w:tcPr>
            <w:tcW w:w="663" w:type="dxa"/>
            <w:textDirection w:val="btLr"/>
            <w:tcPrChange w:id="25872" w:author="Στάθης Καπ" w:date="2023-02-26T08:48:00Z">
              <w:tcPr>
                <w:tcW w:w="663" w:type="dxa"/>
              </w:tcPr>
            </w:tcPrChange>
          </w:tcPr>
          <w:p w14:paraId="5F1ABAE7" w14:textId="16187131" w:rsidR="008E010E" w:rsidRPr="004539C1" w:rsidDel="009B47BA" w:rsidRDefault="008E010E">
            <w:pPr>
              <w:ind w:left="113" w:right="113"/>
              <w:rPr>
                <w:del w:id="25873" w:author="Στάθης Καπ" w:date="2023-02-26T09:06:00Z"/>
                <w:sz w:val="18"/>
                <w:szCs w:val="18"/>
                <w:lang w:val="el-GR"/>
              </w:rPr>
              <w:pPrChange w:id="25874" w:author="Στάθης Καπ" w:date="2023-02-26T08:48:00Z">
                <w:pPr/>
              </w:pPrChange>
            </w:pPr>
          </w:p>
        </w:tc>
        <w:tc>
          <w:tcPr>
            <w:tcW w:w="764" w:type="dxa"/>
            <w:textDirection w:val="btLr"/>
            <w:tcPrChange w:id="25875" w:author="Στάθης Καπ" w:date="2023-02-26T08:48:00Z">
              <w:tcPr>
                <w:tcW w:w="764" w:type="dxa"/>
              </w:tcPr>
            </w:tcPrChange>
          </w:tcPr>
          <w:p w14:paraId="1F8116F2" w14:textId="42BB265D" w:rsidR="008E010E" w:rsidRPr="006E0881" w:rsidDel="009B47BA" w:rsidRDefault="008E010E">
            <w:pPr>
              <w:ind w:left="113" w:right="113"/>
              <w:rPr>
                <w:del w:id="25876" w:author="Στάθης Καπ" w:date="2023-02-26T09:06:00Z"/>
                <w:sz w:val="18"/>
                <w:szCs w:val="18"/>
              </w:rPr>
              <w:pPrChange w:id="25877" w:author="Στάθης Καπ" w:date="2023-02-26T08:48:00Z">
                <w:pPr/>
              </w:pPrChange>
            </w:pPr>
          </w:p>
        </w:tc>
        <w:tc>
          <w:tcPr>
            <w:tcW w:w="630" w:type="dxa"/>
            <w:textDirection w:val="btLr"/>
            <w:tcPrChange w:id="25878" w:author="Στάθης Καπ" w:date="2023-02-26T08:48:00Z">
              <w:tcPr>
                <w:tcW w:w="630" w:type="dxa"/>
              </w:tcPr>
            </w:tcPrChange>
          </w:tcPr>
          <w:p w14:paraId="365A1263" w14:textId="20BB9527" w:rsidR="008E010E" w:rsidRPr="006E0881" w:rsidDel="009B47BA" w:rsidRDefault="008E010E">
            <w:pPr>
              <w:ind w:left="113" w:right="113"/>
              <w:rPr>
                <w:del w:id="25879" w:author="Στάθης Καπ" w:date="2023-02-26T09:06:00Z"/>
                <w:sz w:val="18"/>
                <w:szCs w:val="18"/>
              </w:rPr>
              <w:pPrChange w:id="25880" w:author="Στάθης Καπ" w:date="2023-02-26T08:48:00Z">
                <w:pPr/>
              </w:pPrChange>
            </w:pPr>
          </w:p>
        </w:tc>
        <w:tc>
          <w:tcPr>
            <w:tcW w:w="663" w:type="dxa"/>
            <w:textDirection w:val="btLr"/>
            <w:tcPrChange w:id="25881" w:author="Στάθης Καπ" w:date="2023-02-26T08:48:00Z">
              <w:tcPr>
                <w:tcW w:w="663" w:type="dxa"/>
              </w:tcPr>
            </w:tcPrChange>
          </w:tcPr>
          <w:p w14:paraId="38803CF4" w14:textId="5755CB10" w:rsidR="008E010E" w:rsidRPr="004539C1" w:rsidDel="009B47BA" w:rsidRDefault="008E010E">
            <w:pPr>
              <w:ind w:left="113" w:right="113"/>
              <w:rPr>
                <w:del w:id="25882" w:author="Στάθης Καπ" w:date="2023-02-26T09:06:00Z"/>
                <w:sz w:val="18"/>
                <w:szCs w:val="18"/>
                <w:lang w:val="el-GR"/>
              </w:rPr>
              <w:pPrChange w:id="25883" w:author="Στάθης Καπ" w:date="2023-02-26T08:48:00Z">
                <w:pPr/>
              </w:pPrChange>
            </w:pPr>
          </w:p>
        </w:tc>
        <w:tc>
          <w:tcPr>
            <w:tcW w:w="764" w:type="dxa"/>
            <w:textDirection w:val="btLr"/>
            <w:tcPrChange w:id="25884" w:author="Στάθης Καπ" w:date="2023-02-26T08:48:00Z">
              <w:tcPr>
                <w:tcW w:w="764" w:type="dxa"/>
              </w:tcPr>
            </w:tcPrChange>
          </w:tcPr>
          <w:p w14:paraId="2AAF2014" w14:textId="115C131C" w:rsidR="008E010E" w:rsidRPr="006E0881" w:rsidDel="009B47BA" w:rsidRDefault="008E010E">
            <w:pPr>
              <w:ind w:left="113" w:right="113"/>
              <w:rPr>
                <w:del w:id="25885" w:author="Στάθης Καπ" w:date="2023-02-26T09:06:00Z"/>
                <w:sz w:val="18"/>
                <w:szCs w:val="18"/>
              </w:rPr>
              <w:pPrChange w:id="25886" w:author="Στάθης Καπ" w:date="2023-02-26T08:48:00Z">
                <w:pPr/>
              </w:pPrChange>
            </w:pPr>
          </w:p>
        </w:tc>
        <w:tc>
          <w:tcPr>
            <w:tcW w:w="630" w:type="dxa"/>
            <w:textDirection w:val="btLr"/>
            <w:tcPrChange w:id="25887" w:author="Στάθης Καπ" w:date="2023-02-26T08:48:00Z">
              <w:tcPr>
                <w:tcW w:w="630" w:type="dxa"/>
              </w:tcPr>
            </w:tcPrChange>
          </w:tcPr>
          <w:p w14:paraId="1B6E6507" w14:textId="1455DB09" w:rsidR="008E010E" w:rsidRPr="006E0881" w:rsidDel="009B47BA" w:rsidRDefault="008E010E">
            <w:pPr>
              <w:ind w:left="113" w:right="113"/>
              <w:rPr>
                <w:del w:id="25888" w:author="Στάθης Καπ" w:date="2023-02-26T09:06:00Z"/>
                <w:sz w:val="18"/>
                <w:szCs w:val="18"/>
              </w:rPr>
              <w:pPrChange w:id="25889" w:author="Στάθης Καπ" w:date="2023-02-26T08:48:00Z">
                <w:pPr/>
              </w:pPrChange>
            </w:pPr>
          </w:p>
        </w:tc>
        <w:tc>
          <w:tcPr>
            <w:tcW w:w="654" w:type="dxa"/>
            <w:textDirection w:val="btLr"/>
            <w:tcPrChange w:id="25890" w:author="Στάθης Καπ" w:date="2023-02-26T08:48:00Z">
              <w:tcPr>
                <w:tcW w:w="654" w:type="dxa"/>
              </w:tcPr>
            </w:tcPrChange>
          </w:tcPr>
          <w:p w14:paraId="75267523" w14:textId="3CC0B525" w:rsidR="008E010E" w:rsidRPr="0004102F" w:rsidDel="009B47BA" w:rsidRDefault="009E2733">
            <w:pPr>
              <w:ind w:left="113" w:right="113"/>
              <w:rPr>
                <w:del w:id="25891" w:author="Στάθης Καπ" w:date="2023-02-26T09:06:00Z"/>
                <w:sz w:val="18"/>
                <w:szCs w:val="18"/>
              </w:rPr>
              <w:pPrChange w:id="25892" w:author="Στάθης Καπ" w:date="2023-02-26T08:48:00Z">
                <w:pPr/>
              </w:pPrChange>
            </w:pPr>
            <w:del w:id="25893" w:author="Στάθης Καπ" w:date="2023-02-26T08:46:00Z">
              <w:r w:rsidDel="00715EE1">
                <w:rPr>
                  <w:sz w:val="18"/>
                  <w:szCs w:val="18"/>
                </w:rPr>
                <w:delText>394</w:delText>
              </w:r>
            </w:del>
          </w:p>
        </w:tc>
        <w:tc>
          <w:tcPr>
            <w:tcW w:w="754" w:type="dxa"/>
            <w:textDirection w:val="btLr"/>
            <w:tcPrChange w:id="25894" w:author="Στάθης Καπ" w:date="2023-02-26T08:48:00Z">
              <w:tcPr>
                <w:tcW w:w="754" w:type="dxa"/>
              </w:tcPr>
            </w:tcPrChange>
          </w:tcPr>
          <w:p w14:paraId="5F68B760" w14:textId="47F23438" w:rsidR="008E010E" w:rsidRPr="006E0881" w:rsidDel="009B47BA" w:rsidRDefault="008E010E">
            <w:pPr>
              <w:ind w:left="113" w:right="113"/>
              <w:rPr>
                <w:del w:id="25895" w:author="Στάθης Καπ" w:date="2023-02-26T09:06:00Z"/>
                <w:sz w:val="18"/>
                <w:szCs w:val="18"/>
              </w:rPr>
              <w:pPrChange w:id="25896" w:author="Στάθης Καπ" w:date="2023-02-26T08:48:00Z">
                <w:pPr/>
              </w:pPrChange>
            </w:pPr>
          </w:p>
        </w:tc>
        <w:tc>
          <w:tcPr>
            <w:tcW w:w="622" w:type="dxa"/>
            <w:textDirection w:val="btLr"/>
            <w:tcPrChange w:id="25897" w:author="Στάθης Καπ" w:date="2023-02-26T08:48:00Z">
              <w:tcPr>
                <w:tcW w:w="622" w:type="dxa"/>
              </w:tcPr>
            </w:tcPrChange>
          </w:tcPr>
          <w:p w14:paraId="4F4FBADC" w14:textId="31CA11C6" w:rsidR="008E010E" w:rsidRPr="006E0881" w:rsidDel="009B47BA" w:rsidRDefault="008E010E">
            <w:pPr>
              <w:ind w:left="113" w:right="113"/>
              <w:rPr>
                <w:del w:id="25898" w:author="Στάθης Καπ" w:date="2023-02-26T09:06:00Z"/>
                <w:sz w:val="18"/>
                <w:szCs w:val="18"/>
              </w:rPr>
              <w:pPrChange w:id="25899" w:author="Στάθης Καπ" w:date="2023-02-26T08:48:00Z">
                <w:pPr/>
              </w:pPrChange>
            </w:pPr>
          </w:p>
        </w:tc>
      </w:tr>
      <w:tr w:rsidR="008E010E" w:rsidRPr="00AB438A" w:rsidDel="009B47BA" w14:paraId="622BE069" w14:textId="086B3793" w:rsidTr="00715EE1">
        <w:trPr>
          <w:gridAfter w:val="1"/>
          <w:wAfter w:w="51" w:type="dxa"/>
          <w:cantSplit/>
          <w:trHeight w:val="567"/>
          <w:del w:id="25900" w:author="Στάθης Καπ" w:date="2023-02-26T09:06:00Z"/>
        </w:trPr>
        <w:tc>
          <w:tcPr>
            <w:tcW w:w="627" w:type="dxa"/>
            <w:gridSpan w:val="2"/>
            <w:textDirection w:val="btLr"/>
            <w:tcPrChange w:id="25901" w:author="Στάθης Καπ" w:date="2023-02-26T08:48:00Z">
              <w:tcPr>
                <w:tcW w:w="627" w:type="dxa"/>
              </w:tcPr>
            </w:tcPrChange>
          </w:tcPr>
          <w:p w14:paraId="322445F7" w14:textId="3E9A80B9" w:rsidR="008E010E" w:rsidRPr="006E0881" w:rsidDel="009B47BA" w:rsidRDefault="008E010E">
            <w:pPr>
              <w:ind w:left="113" w:right="113"/>
              <w:rPr>
                <w:del w:id="25902" w:author="Στάθης Καπ" w:date="2023-02-26T09:06:00Z"/>
                <w:sz w:val="18"/>
                <w:szCs w:val="18"/>
              </w:rPr>
              <w:pPrChange w:id="25903" w:author="Στάθης Καπ" w:date="2023-02-26T08:48:00Z">
                <w:pPr/>
              </w:pPrChange>
            </w:pPr>
            <w:del w:id="25904" w:author="Στάθης Καπ" w:date="2023-02-26T08:46:00Z">
              <w:r w:rsidRPr="006E0881" w:rsidDel="00715EE1">
                <w:rPr>
                  <w:sz w:val="18"/>
                  <w:szCs w:val="18"/>
                </w:rPr>
                <w:delText>Pr15</w:delText>
              </w:r>
            </w:del>
          </w:p>
        </w:tc>
        <w:tc>
          <w:tcPr>
            <w:tcW w:w="663" w:type="dxa"/>
            <w:textDirection w:val="btLr"/>
            <w:tcPrChange w:id="25905" w:author="Στάθης Καπ" w:date="2023-02-26T08:48:00Z">
              <w:tcPr>
                <w:tcW w:w="663" w:type="dxa"/>
              </w:tcPr>
            </w:tcPrChange>
          </w:tcPr>
          <w:p w14:paraId="349CF2B1" w14:textId="4849021D" w:rsidR="008E010E" w:rsidRPr="0066523A" w:rsidDel="009B47BA" w:rsidRDefault="008E010E">
            <w:pPr>
              <w:ind w:left="113" w:right="113"/>
              <w:rPr>
                <w:del w:id="25906" w:author="Στάθης Καπ" w:date="2023-02-26T09:06:00Z"/>
                <w:sz w:val="18"/>
                <w:szCs w:val="18"/>
                <w:lang w:val="el-GR"/>
              </w:rPr>
              <w:pPrChange w:id="25907" w:author="Στάθης Καπ" w:date="2023-02-26T08:48:00Z">
                <w:pPr/>
              </w:pPrChange>
            </w:pPr>
          </w:p>
        </w:tc>
        <w:tc>
          <w:tcPr>
            <w:tcW w:w="764" w:type="dxa"/>
            <w:textDirection w:val="btLr"/>
            <w:tcPrChange w:id="25908" w:author="Στάθης Καπ" w:date="2023-02-26T08:48:00Z">
              <w:tcPr>
                <w:tcW w:w="764" w:type="dxa"/>
              </w:tcPr>
            </w:tcPrChange>
          </w:tcPr>
          <w:p w14:paraId="0417419A" w14:textId="33E2E243" w:rsidR="008E010E" w:rsidRPr="006E0881" w:rsidDel="009B47BA" w:rsidRDefault="008E010E">
            <w:pPr>
              <w:ind w:left="113" w:right="113"/>
              <w:rPr>
                <w:del w:id="25909" w:author="Στάθης Καπ" w:date="2023-02-26T09:06:00Z"/>
                <w:sz w:val="18"/>
                <w:szCs w:val="18"/>
              </w:rPr>
              <w:pPrChange w:id="25910" w:author="Στάθης Καπ" w:date="2023-02-26T08:48:00Z">
                <w:pPr/>
              </w:pPrChange>
            </w:pPr>
          </w:p>
        </w:tc>
        <w:tc>
          <w:tcPr>
            <w:tcW w:w="630" w:type="dxa"/>
            <w:textDirection w:val="btLr"/>
            <w:tcPrChange w:id="25911" w:author="Στάθης Καπ" w:date="2023-02-26T08:48:00Z">
              <w:tcPr>
                <w:tcW w:w="630" w:type="dxa"/>
              </w:tcPr>
            </w:tcPrChange>
          </w:tcPr>
          <w:p w14:paraId="0B3C677F" w14:textId="220EE202" w:rsidR="008E010E" w:rsidRPr="006E0881" w:rsidDel="009B47BA" w:rsidRDefault="008E010E">
            <w:pPr>
              <w:ind w:left="113" w:right="113"/>
              <w:rPr>
                <w:del w:id="25912" w:author="Στάθης Καπ" w:date="2023-02-26T09:06:00Z"/>
                <w:sz w:val="18"/>
                <w:szCs w:val="18"/>
              </w:rPr>
              <w:pPrChange w:id="25913" w:author="Στάθης Καπ" w:date="2023-02-26T08:48:00Z">
                <w:pPr/>
              </w:pPrChange>
            </w:pPr>
          </w:p>
        </w:tc>
        <w:tc>
          <w:tcPr>
            <w:tcW w:w="663" w:type="dxa"/>
            <w:textDirection w:val="btLr"/>
            <w:tcPrChange w:id="25914" w:author="Στάθης Καπ" w:date="2023-02-26T08:48:00Z">
              <w:tcPr>
                <w:tcW w:w="663" w:type="dxa"/>
              </w:tcPr>
            </w:tcPrChange>
          </w:tcPr>
          <w:p w14:paraId="275B2F9B" w14:textId="30012D03" w:rsidR="008E010E" w:rsidRPr="006E0881" w:rsidDel="009B47BA" w:rsidRDefault="008E010E">
            <w:pPr>
              <w:ind w:left="113" w:right="113"/>
              <w:rPr>
                <w:del w:id="25915" w:author="Στάθης Καπ" w:date="2023-02-26T09:06:00Z"/>
                <w:sz w:val="18"/>
                <w:szCs w:val="18"/>
              </w:rPr>
              <w:pPrChange w:id="25916" w:author="Στάθης Καπ" w:date="2023-02-26T08:48:00Z">
                <w:pPr/>
              </w:pPrChange>
            </w:pPr>
          </w:p>
        </w:tc>
        <w:tc>
          <w:tcPr>
            <w:tcW w:w="764" w:type="dxa"/>
            <w:textDirection w:val="btLr"/>
            <w:tcPrChange w:id="25917" w:author="Στάθης Καπ" w:date="2023-02-26T08:48:00Z">
              <w:tcPr>
                <w:tcW w:w="764" w:type="dxa"/>
              </w:tcPr>
            </w:tcPrChange>
          </w:tcPr>
          <w:p w14:paraId="703E172F" w14:textId="38288E1A" w:rsidR="008E010E" w:rsidRPr="006E0881" w:rsidDel="009B47BA" w:rsidRDefault="008E010E">
            <w:pPr>
              <w:ind w:left="113" w:right="113"/>
              <w:rPr>
                <w:del w:id="25918" w:author="Στάθης Καπ" w:date="2023-02-26T09:06:00Z"/>
                <w:sz w:val="18"/>
                <w:szCs w:val="18"/>
              </w:rPr>
              <w:pPrChange w:id="25919" w:author="Στάθης Καπ" w:date="2023-02-26T08:48:00Z">
                <w:pPr/>
              </w:pPrChange>
            </w:pPr>
          </w:p>
        </w:tc>
        <w:tc>
          <w:tcPr>
            <w:tcW w:w="630" w:type="dxa"/>
            <w:textDirection w:val="btLr"/>
            <w:tcPrChange w:id="25920" w:author="Στάθης Καπ" w:date="2023-02-26T08:48:00Z">
              <w:tcPr>
                <w:tcW w:w="630" w:type="dxa"/>
              </w:tcPr>
            </w:tcPrChange>
          </w:tcPr>
          <w:p w14:paraId="190C6A07" w14:textId="06E05643" w:rsidR="008E010E" w:rsidRPr="006E0881" w:rsidDel="009B47BA" w:rsidRDefault="008E010E">
            <w:pPr>
              <w:ind w:left="113" w:right="113"/>
              <w:rPr>
                <w:del w:id="25921" w:author="Στάθης Καπ" w:date="2023-02-26T09:06:00Z"/>
                <w:sz w:val="18"/>
                <w:szCs w:val="18"/>
              </w:rPr>
              <w:pPrChange w:id="25922" w:author="Στάθης Καπ" w:date="2023-02-26T08:48:00Z">
                <w:pPr/>
              </w:pPrChange>
            </w:pPr>
          </w:p>
        </w:tc>
        <w:tc>
          <w:tcPr>
            <w:tcW w:w="663" w:type="dxa"/>
            <w:textDirection w:val="btLr"/>
            <w:tcPrChange w:id="25923" w:author="Στάθης Καπ" w:date="2023-02-26T08:48:00Z">
              <w:tcPr>
                <w:tcW w:w="663" w:type="dxa"/>
              </w:tcPr>
            </w:tcPrChange>
          </w:tcPr>
          <w:p w14:paraId="0C4C3D14" w14:textId="675A0182" w:rsidR="008E010E" w:rsidRPr="006E0881" w:rsidDel="009B47BA" w:rsidRDefault="008E010E">
            <w:pPr>
              <w:ind w:left="113" w:right="113"/>
              <w:rPr>
                <w:del w:id="25924" w:author="Στάθης Καπ" w:date="2023-02-26T09:06:00Z"/>
                <w:sz w:val="18"/>
                <w:szCs w:val="18"/>
              </w:rPr>
              <w:pPrChange w:id="25925" w:author="Στάθης Καπ" w:date="2023-02-26T08:48:00Z">
                <w:pPr/>
              </w:pPrChange>
            </w:pPr>
          </w:p>
        </w:tc>
        <w:tc>
          <w:tcPr>
            <w:tcW w:w="764" w:type="dxa"/>
            <w:textDirection w:val="btLr"/>
            <w:tcPrChange w:id="25926" w:author="Στάθης Καπ" w:date="2023-02-26T08:48:00Z">
              <w:tcPr>
                <w:tcW w:w="764" w:type="dxa"/>
              </w:tcPr>
            </w:tcPrChange>
          </w:tcPr>
          <w:p w14:paraId="63CFD406" w14:textId="02F8C8C6" w:rsidR="008E010E" w:rsidRPr="006E0881" w:rsidDel="009B47BA" w:rsidRDefault="008E010E">
            <w:pPr>
              <w:ind w:left="113" w:right="113"/>
              <w:rPr>
                <w:del w:id="25927" w:author="Στάθης Καπ" w:date="2023-02-26T09:06:00Z"/>
                <w:sz w:val="18"/>
                <w:szCs w:val="18"/>
              </w:rPr>
              <w:pPrChange w:id="25928" w:author="Στάθης Καπ" w:date="2023-02-26T08:48:00Z">
                <w:pPr/>
              </w:pPrChange>
            </w:pPr>
          </w:p>
        </w:tc>
        <w:tc>
          <w:tcPr>
            <w:tcW w:w="630" w:type="dxa"/>
            <w:textDirection w:val="btLr"/>
            <w:tcPrChange w:id="25929" w:author="Στάθης Καπ" w:date="2023-02-26T08:48:00Z">
              <w:tcPr>
                <w:tcW w:w="630" w:type="dxa"/>
              </w:tcPr>
            </w:tcPrChange>
          </w:tcPr>
          <w:p w14:paraId="3705C704" w14:textId="1D3B00AA" w:rsidR="008E010E" w:rsidRPr="006E0881" w:rsidDel="009B47BA" w:rsidRDefault="008E010E">
            <w:pPr>
              <w:ind w:left="113" w:right="113"/>
              <w:rPr>
                <w:del w:id="25930" w:author="Στάθης Καπ" w:date="2023-02-26T09:06:00Z"/>
                <w:sz w:val="18"/>
                <w:szCs w:val="18"/>
              </w:rPr>
              <w:pPrChange w:id="25931" w:author="Στάθης Καπ" w:date="2023-02-26T08:48:00Z">
                <w:pPr/>
              </w:pPrChange>
            </w:pPr>
          </w:p>
        </w:tc>
        <w:tc>
          <w:tcPr>
            <w:tcW w:w="654" w:type="dxa"/>
            <w:textDirection w:val="btLr"/>
            <w:tcPrChange w:id="25932" w:author="Στάθης Καπ" w:date="2023-02-26T08:48:00Z">
              <w:tcPr>
                <w:tcW w:w="654" w:type="dxa"/>
              </w:tcPr>
            </w:tcPrChange>
          </w:tcPr>
          <w:p w14:paraId="73B0C050" w14:textId="7B953E17" w:rsidR="008E010E" w:rsidRPr="006E0881" w:rsidDel="009B47BA" w:rsidRDefault="009E2733">
            <w:pPr>
              <w:ind w:left="113" w:right="113"/>
              <w:rPr>
                <w:del w:id="25933" w:author="Στάθης Καπ" w:date="2023-02-26T09:06:00Z"/>
                <w:sz w:val="18"/>
                <w:szCs w:val="18"/>
              </w:rPr>
              <w:pPrChange w:id="25934" w:author="Στάθης Καπ" w:date="2023-02-26T08:48:00Z">
                <w:pPr/>
              </w:pPrChange>
            </w:pPr>
            <w:del w:id="25935" w:author="Στάθης Καπ" w:date="2023-02-26T08:46:00Z">
              <w:r w:rsidDel="00715EE1">
                <w:rPr>
                  <w:sz w:val="18"/>
                  <w:szCs w:val="18"/>
                </w:rPr>
                <w:delText>499</w:delText>
              </w:r>
            </w:del>
          </w:p>
        </w:tc>
        <w:tc>
          <w:tcPr>
            <w:tcW w:w="754" w:type="dxa"/>
            <w:textDirection w:val="btLr"/>
            <w:tcPrChange w:id="25936" w:author="Στάθης Καπ" w:date="2023-02-26T08:48:00Z">
              <w:tcPr>
                <w:tcW w:w="754" w:type="dxa"/>
              </w:tcPr>
            </w:tcPrChange>
          </w:tcPr>
          <w:p w14:paraId="5ECEB16D" w14:textId="277C0260" w:rsidR="008E010E" w:rsidRPr="006E0881" w:rsidDel="009B47BA" w:rsidRDefault="008E010E">
            <w:pPr>
              <w:ind w:left="113" w:right="113"/>
              <w:rPr>
                <w:del w:id="25937" w:author="Στάθης Καπ" w:date="2023-02-26T09:06:00Z"/>
                <w:sz w:val="18"/>
                <w:szCs w:val="18"/>
              </w:rPr>
              <w:pPrChange w:id="25938" w:author="Στάθης Καπ" w:date="2023-02-26T08:48:00Z">
                <w:pPr/>
              </w:pPrChange>
            </w:pPr>
          </w:p>
        </w:tc>
        <w:tc>
          <w:tcPr>
            <w:tcW w:w="622" w:type="dxa"/>
            <w:textDirection w:val="btLr"/>
            <w:tcPrChange w:id="25939" w:author="Στάθης Καπ" w:date="2023-02-26T08:48:00Z">
              <w:tcPr>
                <w:tcW w:w="622" w:type="dxa"/>
              </w:tcPr>
            </w:tcPrChange>
          </w:tcPr>
          <w:p w14:paraId="3A797FE2" w14:textId="5B73E6D4" w:rsidR="008E010E" w:rsidRPr="006E0881" w:rsidDel="009B47BA" w:rsidRDefault="008E010E">
            <w:pPr>
              <w:ind w:left="113" w:right="113"/>
              <w:rPr>
                <w:del w:id="25940" w:author="Στάθης Καπ" w:date="2023-02-26T09:06:00Z"/>
                <w:sz w:val="18"/>
                <w:szCs w:val="18"/>
              </w:rPr>
              <w:pPrChange w:id="25941" w:author="Στάθης Καπ" w:date="2023-02-26T08:48:00Z">
                <w:pPr/>
              </w:pPrChange>
            </w:pPr>
          </w:p>
        </w:tc>
      </w:tr>
      <w:tr w:rsidR="008E010E" w:rsidRPr="00AB438A" w:rsidDel="009B47BA" w14:paraId="43240A2B" w14:textId="1FD582D8" w:rsidTr="00715EE1">
        <w:trPr>
          <w:gridAfter w:val="1"/>
          <w:wAfter w:w="51" w:type="dxa"/>
          <w:cantSplit/>
          <w:trHeight w:val="567"/>
          <w:del w:id="25942" w:author="Στάθης Καπ" w:date="2023-02-26T09:06:00Z"/>
        </w:trPr>
        <w:tc>
          <w:tcPr>
            <w:tcW w:w="627" w:type="dxa"/>
            <w:gridSpan w:val="2"/>
            <w:textDirection w:val="btLr"/>
            <w:tcPrChange w:id="25943" w:author="Στάθης Καπ" w:date="2023-02-26T08:48:00Z">
              <w:tcPr>
                <w:tcW w:w="627" w:type="dxa"/>
              </w:tcPr>
            </w:tcPrChange>
          </w:tcPr>
          <w:p w14:paraId="484CF7C8" w14:textId="143FACBD" w:rsidR="008E010E" w:rsidRPr="006E0881" w:rsidDel="009B47BA" w:rsidRDefault="008E010E">
            <w:pPr>
              <w:ind w:left="113" w:right="113"/>
              <w:rPr>
                <w:del w:id="25944" w:author="Στάθης Καπ" w:date="2023-02-26T09:06:00Z"/>
                <w:sz w:val="18"/>
                <w:szCs w:val="18"/>
              </w:rPr>
              <w:pPrChange w:id="25945" w:author="Στάθης Καπ" w:date="2023-02-26T08:48:00Z">
                <w:pPr/>
              </w:pPrChange>
            </w:pPr>
            <w:del w:id="25946" w:author="Στάθης Καπ" w:date="2023-02-26T08:46:00Z">
              <w:r w:rsidRPr="006E0881" w:rsidDel="00715EE1">
                <w:rPr>
                  <w:sz w:val="18"/>
                  <w:szCs w:val="18"/>
                </w:rPr>
                <w:delText>Pr16</w:delText>
              </w:r>
            </w:del>
          </w:p>
        </w:tc>
        <w:tc>
          <w:tcPr>
            <w:tcW w:w="663" w:type="dxa"/>
            <w:textDirection w:val="btLr"/>
            <w:tcPrChange w:id="25947" w:author="Στάθης Καπ" w:date="2023-02-26T08:48:00Z">
              <w:tcPr>
                <w:tcW w:w="663" w:type="dxa"/>
              </w:tcPr>
            </w:tcPrChange>
          </w:tcPr>
          <w:p w14:paraId="4BCA931D" w14:textId="69D29A30" w:rsidR="008E010E" w:rsidRPr="006E0881" w:rsidDel="009B47BA" w:rsidRDefault="008E010E">
            <w:pPr>
              <w:ind w:left="113" w:right="113"/>
              <w:rPr>
                <w:del w:id="25948" w:author="Στάθης Καπ" w:date="2023-02-26T09:06:00Z"/>
                <w:sz w:val="18"/>
                <w:szCs w:val="18"/>
              </w:rPr>
              <w:pPrChange w:id="25949" w:author="Στάθης Καπ" w:date="2023-02-26T08:48:00Z">
                <w:pPr/>
              </w:pPrChange>
            </w:pPr>
          </w:p>
        </w:tc>
        <w:tc>
          <w:tcPr>
            <w:tcW w:w="764" w:type="dxa"/>
            <w:textDirection w:val="btLr"/>
            <w:tcPrChange w:id="25950" w:author="Στάθης Καπ" w:date="2023-02-26T08:48:00Z">
              <w:tcPr>
                <w:tcW w:w="764" w:type="dxa"/>
              </w:tcPr>
            </w:tcPrChange>
          </w:tcPr>
          <w:p w14:paraId="357AA91C" w14:textId="4F7200DF" w:rsidR="008E010E" w:rsidRPr="006E0881" w:rsidDel="009B47BA" w:rsidRDefault="008E010E">
            <w:pPr>
              <w:ind w:left="113" w:right="113"/>
              <w:rPr>
                <w:del w:id="25951" w:author="Στάθης Καπ" w:date="2023-02-26T09:06:00Z"/>
                <w:sz w:val="18"/>
                <w:szCs w:val="18"/>
              </w:rPr>
              <w:pPrChange w:id="25952" w:author="Στάθης Καπ" w:date="2023-02-26T08:48:00Z">
                <w:pPr/>
              </w:pPrChange>
            </w:pPr>
          </w:p>
        </w:tc>
        <w:tc>
          <w:tcPr>
            <w:tcW w:w="630" w:type="dxa"/>
            <w:textDirection w:val="btLr"/>
            <w:tcPrChange w:id="25953" w:author="Στάθης Καπ" w:date="2023-02-26T08:48:00Z">
              <w:tcPr>
                <w:tcW w:w="630" w:type="dxa"/>
              </w:tcPr>
            </w:tcPrChange>
          </w:tcPr>
          <w:p w14:paraId="3DB66E64" w14:textId="63985841" w:rsidR="008E010E" w:rsidRPr="006E0881" w:rsidDel="009B47BA" w:rsidRDefault="008E010E">
            <w:pPr>
              <w:ind w:left="113" w:right="113"/>
              <w:rPr>
                <w:del w:id="25954" w:author="Στάθης Καπ" w:date="2023-02-26T09:06:00Z"/>
                <w:sz w:val="18"/>
                <w:szCs w:val="18"/>
              </w:rPr>
              <w:pPrChange w:id="25955" w:author="Στάθης Καπ" w:date="2023-02-26T08:48:00Z">
                <w:pPr/>
              </w:pPrChange>
            </w:pPr>
          </w:p>
        </w:tc>
        <w:tc>
          <w:tcPr>
            <w:tcW w:w="663" w:type="dxa"/>
            <w:textDirection w:val="btLr"/>
            <w:tcPrChange w:id="25956" w:author="Στάθης Καπ" w:date="2023-02-26T08:48:00Z">
              <w:tcPr>
                <w:tcW w:w="663" w:type="dxa"/>
              </w:tcPr>
            </w:tcPrChange>
          </w:tcPr>
          <w:p w14:paraId="1AB5B64A" w14:textId="667EAF5F" w:rsidR="008E010E" w:rsidRPr="006E0881" w:rsidDel="009B47BA" w:rsidRDefault="008E010E">
            <w:pPr>
              <w:ind w:left="113" w:right="113"/>
              <w:rPr>
                <w:del w:id="25957" w:author="Στάθης Καπ" w:date="2023-02-26T09:06:00Z"/>
                <w:sz w:val="18"/>
                <w:szCs w:val="18"/>
              </w:rPr>
              <w:pPrChange w:id="25958" w:author="Στάθης Καπ" w:date="2023-02-26T08:48:00Z">
                <w:pPr/>
              </w:pPrChange>
            </w:pPr>
          </w:p>
        </w:tc>
        <w:tc>
          <w:tcPr>
            <w:tcW w:w="764" w:type="dxa"/>
            <w:textDirection w:val="btLr"/>
            <w:tcPrChange w:id="25959" w:author="Στάθης Καπ" w:date="2023-02-26T08:48:00Z">
              <w:tcPr>
                <w:tcW w:w="764" w:type="dxa"/>
              </w:tcPr>
            </w:tcPrChange>
          </w:tcPr>
          <w:p w14:paraId="481F050E" w14:textId="251AAFB9" w:rsidR="008E010E" w:rsidRPr="006E0881" w:rsidDel="009B47BA" w:rsidRDefault="008E010E">
            <w:pPr>
              <w:ind w:left="113" w:right="113"/>
              <w:rPr>
                <w:del w:id="25960" w:author="Στάθης Καπ" w:date="2023-02-26T09:06:00Z"/>
                <w:sz w:val="18"/>
                <w:szCs w:val="18"/>
              </w:rPr>
              <w:pPrChange w:id="25961" w:author="Στάθης Καπ" w:date="2023-02-26T08:48:00Z">
                <w:pPr/>
              </w:pPrChange>
            </w:pPr>
          </w:p>
        </w:tc>
        <w:tc>
          <w:tcPr>
            <w:tcW w:w="630" w:type="dxa"/>
            <w:textDirection w:val="btLr"/>
            <w:tcPrChange w:id="25962" w:author="Στάθης Καπ" w:date="2023-02-26T08:48:00Z">
              <w:tcPr>
                <w:tcW w:w="630" w:type="dxa"/>
              </w:tcPr>
            </w:tcPrChange>
          </w:tcPr>
          <w:p w14:paraId="6911D18F" w14:textId="0BD40861" w:rsidR="008E010E" w:rsidRPr="006E0881" w:rsidDel="009B47BA" w:rsidRDefault="008E010E">
            <w:pPr>
              <w:ind w:left="113" w:right="113"/>
              <w:rPr>
                <w:del w:id="25963" w:author="Στάθης Καπ" w:date="2023-02-26T09:06:00Z"/>
                <w:sz w:val="18"/>
                <w:szCs w:val="18"/>
              </w:rPr>
              <w:pPrChange w:id="25964" w:author="Στάθης Καπ" w:date="2023-02-26T08:48:00Z">
                <w:pPr/>
              </w:pPrChange>
            </w:pPr>
          </w:p>
        </w:tc>
        <w:tc>
          <w:tcPr>
            <w:tcW w:w="663" w:type="dxa"/>
            <w:textDirection w:val="btLr"/>
            <w:tcPrChange w:id="25965" w:author="Στάθης Καπ" w:date="2023-02-26T08:48:00Z">
              <w:tcPr>
                <w:tcW w:w="663" w:type="dxa"/>
              </w:tcPr>
            </w:tcPrChange>
          </w:tcPr>
          <w:p w14:paraId="6BA1553B" w14:textId="60521F3E" w:rsidR="008E010E" w:rsidRPr="006E0881" w:rsidDel="009B47BA" w:rsidRDefault="008E010E">
            <w:pPr>
              <w:ind w:left="113" w:right="113"/>
              <w:rPr>
                <w:del w:id="25966" w:author="Στάθης Καπ" w:date="2023-02-26T09:06:00Z"/>
                <w:sz w:val="18"/>
                <w:szCs w:val="18"/>
              </w:rPr>
              <w:pPrChange w:id="25967" w:author="Στάθης Καπ" w:date="2023-02-26T08:48:00Z">
                <w:pPr/>
              </w:pPrChange>
            </w:pPr>
          </w:p>
        </w:tc>
        <w:tc>
          <w:tcPr>
            <w:tcW w:w="764" w:type="dxa"/>
            <w:textDirection w:val="btLr"/>
            <w:tcPrChange w:id="25968" w:author="Στάθης Καπ" w:date="2023-02-26T08:48:00Z">
              <w:tcPr>
                <w:tcW w:w="764" w:type="dxa"/>
              </w:tcPr>
            </w:tcPrChange>
          </w:tcPr>
          <w:p w14:paraId="274FA30F" w14:textId="49857B98" w:rsidR="008E010E" w:rsidRPr="006E0881" w:rsidDel="009B47BA" w:rsidRDefault="008E010E">
            <w:pPr>
              <w:ind w:left="113" w:right="113"/>
              <w:rPr>
                <w:del w:id="25969" w:author="Στάθης Καπ" w:date="2023-02-26T09:06:00Z"/>
                <w:sz w:val="18"/>
                <w:szCs w:val="18"/>
              </w:rPr>
              <w:pPrChange w:id="25970" w:author="Στάθης Καπ" w:date="2023-02-26T08:48:00Z">
                <w:pPr/>
              </w:pPrChange>
            </w:pPr>
          </w:p>
        </w:tc>
        <w:tc>
          <w:tcPr>
            <w:tcW w:w="630" w:type="dxa"/>
            <w:textDirection w:val="btLr"/>
            <w:tcPrChange w:id="25971" w:author="Στάθης Καπ" w:date="2023-02-26T08:48:00Z">
              <w:tcPr>
                <w:tcW w:w="630" w:type="dxa"/>
              </w:tcPr>
            </w:tcPrChange>
          </w:tcPr>
          <w:p w14:paraId="352F3C35" w14:textId="20E3498B" w:rsidR="008E010E" w:rsidRPr="006E0881" w:rsidDel="009B47BA" w:rsidRDefault="008E010E">
            <w:pPr>
              <w:ind w:left="113" w:right="113"/>
              <w:rPr>
                <w:del w:id="25972" w:author="Στάθης Καπ" w:date="2023-02-26T09:06:00Z"/>
                <w:sz w:val="18"/>
                <w:szCs w:val="18"/>
              </w:rPr>
              <w:pPrChange w:id="25973" w:author="Στάθης Καπ" w:date="2023-02-26T08:48:00Z">
                <w:pPr/>
              </w:pPrChange>
            </w:pPr>
          </w:p>
        </w:tc>
        <w:tc>
          <w:tcPr>
            <w:tcW w:w="654" w:type="dxa"/>
            <w:textDirection w:val="btLr"/>
            <w:tcPrChange w:id="25974" w:author="Στάθης Καπ" w:date="2023-02-26T08:48:00Z">
              <w:tcPr>
                <w:tcW w:w="654" w:type="dxa"/>
              </w:tcPr>
            </w:tcPrChange>
          </w:tcPr>
          <w:p w14:paraId="70259B36" w14:textId="4A890C5F" w:rsidR="008E010E" w:rsidRPr="006E0881" w:rsidDel="009B47BA" w:rsidRDefault="009E2733">
            <w:pPr>
              <w:ind w:left="113" w:right="113"/>
              <w:rPr>
                <w:del w:id="25975" w:author="Στάθης Καπ" w:date="2023-02-26T09:06:00Z"/>
                <w:sz w:val="18"/>
                <w:szCs w:val="18"/>
              </w:rPr>
              <w:pPrChange w:id="25976" w:author="Στάθης Καπ" w:date="2023-02-26T08:48:00Z">
                <w:pPr/>
              </w:pPrChange>
            </w:pPr>
            <w:del w:id="25977" w:author="Στάθης Καπ" w:date="2023-02-26T08:46:00Z">
              <w:r w:rsidDel="00715EE1">
                <w:rPr>
                  <w:sz w:val="18"/>
                  <w:szCs w:val="18"/>
                </w:rPr>
                <w:delText>446</w:delText>
              </w:r>
            </w:del>
          </w:p>
        </w:tc>
        <w:tc>
          <w:tcPr>
            <w:tcW w:w="754" w:type="dxa"/>
            <w:textDirection w:val="btLr"/>
            <w:tcPrChange w:id="25978" w:author="Στάθης Καπ" w:date="2023-02-26T08:48:00Z">
              <w:tcPr>
                <w:tcW w:w="754" w:type="dxa"/>
              </w:tcPr>
            </w:tcPrChange>
          </w:tcPr>
          <w:p w14:paraId="6DC05E46" w14:textId="06AC7F2B" w:rsidR="008E010E" w:rsidRPr="006E0881" w:rsidDel="009B47BA" w:rsidRDefault="008E010E">
            <w:pPr>
              <w:ind w:left="113" w:right="113"/>
              <w:rPr>
                <w:del w:id="25979" w:author="Στάθης Καπ" w:date="2023-02-26T09:06:00Z"/>
                <w:sz w:val="18"/>
                <w:szCs w:val="18"/>
              </w:rPr>
              <w:pPrChange w:id="25980" w:author="Στάθης Καπ" w:date="2023-02-26T08:48:00Z">
                <w:pPr/>
              </w:pPrChange>
            </w:pPr>
          </w:p>
        </w:tc>
        <w:tc>
          <w:tcPr>
            <w:tcW w:w="622" w:type="dxa"/>
            <w:textDirection w:val="btLr"/>
            <w:tcPrChange w:id="25981" w:author="Στάθης Καπ" w:date="2023-02-26T08:48:00Z">
              <w:tcPr>
                <w:tcW w:w="622" w:type="dxa"/>
              </w:tcPr>
            </w:tcPrChange>
          </w:tcPr>
          <w:p w14:paraId="07EDA6C8" w14:textId="22974241" w:rsidR="008E010E" w:rsidRPr="006E0881" w:rsidDel="009B47BA" w:rsidRDefault="008E010E">
            <w:pPr>
              <w:ind w:left="113" w:right="113"/>
              <w:rPr>
                <w:del w:id="25982" w:author="Στάθης Καπ" w:date="2023-02-26T09:06:00Z"/>
                <w:sz w:val="18"/>
                <w:szCs w:val="18"/>
              </w:rPr>
              <w:pPrChange w:id="25983" w:author="Στάθης Καπ" w:date="2023-02-26T08:48:00Z">
                <w:pPr/>
              </w:pPrChange>
            </w:pPr>
          </w:p>
        </w:tc>
      </w:tr>
      <w:tr w:rsidR="008E010E" w:rsidRPr="00AB438A" w:rsidDel="009B47BA" w14:paraId="1F477044" w14:textId="5AC60FC4" w:rsidTr="00715EE1">
        <w:trPr>
          <w:gridAfter w:val="1"/>
          <w:wAfter w:w="51" w:type="dxa"/>
          <w:cantSplit/>
          <w:trHeight w:val="567"/>
          <w:del w:id="25984" w:author="Στάθης Καπ" w:date="2023-02-26T09:06:00Z"/>
        </w:trPr>
        <w:tc>
          <w:tcPr>
            <w:tcW w:w="627" w:type="dxa"/>
            <w:gridSpan w:val="2"/>
            <w:textDirection w:val="btLr"/>
            <w:tcPrChange w:id="25985" w:author="Στάθης Καπ" w:date="2023-02-26T08:48:00Z">
              <w:tcPr>
                <w:tcW w:w="627" w:type="dxa"/>
              </w:tcPr>
            </w:tcPrChange>
          </w:tcPr>
          <w:p w14:paraId="58A6E059" w14:textId="5D095A08" w:rsidR="008E010E" w:rsidRPr="006E0881" w:rsidDel="009B47BA" w:rsidRDefault="008E010E">
            <w:pPr>
              <w:ind w:left="113" w:right="113"/>
              <w:rPr>
                <w:del w:id="25986" w:author="Στάθης Καπ" w:date="2023-02-26T09:06:00Z"/>
                <w:sz w:val="18"/>
                <w:szCs w:val="18"/>
              </w:rPr>
              <w:pPrChange w:id="25987" w:author="Στάθης Καπ" w:date="2023-02-26T08:48:00Z">
                <w:pPr/>
              </w:pPrChange>
            </w:pPr>
            <w:del w:id="25988" w:author="Στάθης Καπ" w:date="2023-02-26T08:46:00Z">
              <w:r w:rsidRPr="006E0881" w:rsidDel="00715EE1">
                <w:rPr>
                  <w:sz w:val="18"/>
                  <w:szCs w:val="18"/>
                </w:rPr>
                <w:delText>Pr17</w:delText>
              </w:r>
            </w:del>
          </w:p>
        </w:tc>
        <w:tc>
          <w:tcPr>
            <w:tcW w:w="663" w:type="dxa"/>
            <w:textDirection w:val="btLr"/>
            <w:tcPrChange w:id="25989" w:author="Στάθης Καπ" w:date="2023-02-26T08:48:00Z">
              <w:tcPr>
                <w:tcW w:w="663" w:type="dxa"/>
              </w:tcPr>
            </w:tcPrChange>
          </w:tcPr>
          <w:p w14:paraId="14F9902D" w14:textId="4ACFBC46" w:rsidR="008E010E" w:rsidRPr="006E0881" w:rsidDel="009B47BA" w:rsidRDefault="008E010E">
            <w:pPr>
              <w:ind w:left="113" w:right="113"/>
              <w:rPr>
                <w:del w:id="25990" w:author="Στάθης Καπ" w:date="2023-02-26T09:06:00Z"/>
                <w:sz w:val="18"/>
                <w:szCs w:val="18"/>
              </w:rPr>
              <w:pPrChange w:id="25991" w:author="Στάθης Καπ" w:date="2023-02-26T08:48:00Z">
                <w:pPr/>
              </w:pPrChange>
            </w:pPr>
          </w:p>
        </w:tc>
        <w:tc>
          <w:tcPr>
            <w:tcW w:w="764" w:type="dxa"/>
            <w:textDirection w:val="btLr"/>
            <w:tcPrChange w:id="25992" w:author="Στάθης Καπ" w:date="2023-02-26T08:48:00Z">
              <w:tcPr>
                <w:tcW w:w="764" w:type="dxa"/>
              </w:tcPr>
            </w:tcPrChange>
          </w:tcPr>
          <w:p w14:paraId="451CB9A8" w14:textId="1E769B54" w:rsidR="008E010E" w:rsidRPr="006E0881" w:rsidDel="009B47BA" w:rsidRDefault="008E010E">
            <w:pPr>
              <w:ind w:left="113" w:right="113"/>
              <w:rPr>
                <w:del w:id="25993" w:author="Στάθης Καπ" w:date="2023-02-26T09:06:00Z"/>
                <w:sz w:val="18"/>
                <w:szCs w:val="18"/>
              </w:rPr>
              <w:pPrChange w:id="25994" w:author="Στάθης Καπ" w:date="2023-02-26T08:48:00Z">
                <w:pPr/>
              </w:pPrChange>
            </w:pPr>
          </w:p>
        </w:tc>
        <w:tc>
          <w:tcPr>
            <w:tcW w:w="630" w:type="dxa"/>
            <w:textDirection w:val="btLr"/>
            <w:tcPrChange w:id="25995" w:author="Στάθης Καπ" w:date="2023-02-26T08:48:00Z">
              <w:tcPr>
                <w:tcW w:w="630" w:type="dxa"/>
              </w:tcPr>
            </w:tcPrChange>
          </w:tcPr>
          <w:p w14:paraId="7A0B3B6B" w14:textId="4731AD72" w:rsidR="008E010E" w:rsidRPr="006E0881" w:rsidDel="009B47BA" w:rsidRDefault="008E010E">
            <w:pPr>
              <w:ind w:left="113" w:right="113"/>
              <w:rPr>
                <w:del w:id="25996" w:author="Στάθης Καπ" w:date="2023-02-26T09:06:00Z"/>
                <w:sz w:val="18"/>
                <w:szCs w:val="18"/>
              </w:rPr>
              <w:pPrChange w:id="25997" w:author="Στάθης Καπ" w:date="2023-02-26T08:48:00Z">
                <w:pPr/>
              </w:pPrChange>
            </w:pPr>
          </w:p>
        </w:tc>
        <w:tc>
          <w:tcPr>
            <w:tcW w:w="663" w:type="dxa"/>
            <w:textDirection w:val="btLr"/>
            <w:tcPrChange w:id="25998" w:author="Στάθης Καπ" w:date="2023-02-26T08:48:00Z">
              <w:tcPr>
                <w:tcW w:w="663" w:type="dxa"/>
              </w:tcPr>
            </w:tcPrChange>
          </w:tcPr>
          <w:p w14:paraId="1BF36C76" w14:textId="57D7D6A3" w:rsidR="008E010E" w:rsidRPr="006E0881" w:rsidDel="009B47BA" w:rsidRDefault="008E010E">
            <w:pPr>
              <w:ind w:left="113" w:right="113"/>
              <w:rPr>
                <w:del w:id="25999" w:author="Στάθης Καπ" w:date="2023-02-26T09:06:00Z"/>
                <w:sz w:val="18"/>
                <w:szCs w:val="18"/>
              </w:rPr>
              <w:pPrChange w:id="26000" w:author="Στάθης Καπ" w:date="2023-02-26T08:48:00Z">
                <w:pPr/>
              </w:pPrChange>
            </w:pPr>
          </w:p>
        </w:tc>
        <w:tc>
          <w:tcPr>
            <w:tcW w:w="764" w:type="dxa"/>
            <w:textDirection w:val="btLr"/>
            <w:tcPrChange w:id="26001" w:author="Στάθης Καπ" w:date="2023-02-26T08:48:00Z">
              <w:tcPr>
                <w:tcW w:w="764" w:type="dxa"/>
              </w:tcPr>
            </w:tcPrChange>
          </w:tcPr>
          <w:p w14:paraId="6494B69E" w14:textId="0E521E75" w:rsidR="008E010E" w:rsidRPr="006E0881" w:rsidDel="009B47BA" w:rsidRDefault="008E010E">
            <w:pPr>
              <w:ind w:left="113" w:right="113"/>
              <w:rPr>
                <w:del w:id="26002" w:author="Στάθης Καπ" w:date="2023-02-26T09:06:00Z"/>
                <w:sz w:val="18"/>
                <w:szCs w:val="18"/>
              </w:rPr>
              <w:pPrChange w:id="26003" w:author="Στάθης Καπ" w:date="2023-02-26T08:48:00Z">
                <w:pPr/>
              </w:pPrChange>
            </w:pPr>
          </w:p>
        </w:tc>
        <w:tc>
          <w:tcPr>
            <w:tcW w:w="630" w:type="dxa"/>
            <w:textDirection w:val="btLr"/>
            <w:tcPrChange w:id="26004" w:author="Στάθης Καπ" w:date="2023-02-26T08:48:00Z">
              <w:tcPr>
                <w:tcW w:w="630" w:type="dxa"/>
              </w:tcPr>
            </w:tcPrChange>
          </w:tcPr>
          <w:p w14:paraId="382EBDBD" w14:textId="7F672FEA" w:rsidR="008E010E" w:rsidRPr="006E0881" w:rsidDel="009B47BA" w:rsidRDefault="008E010E">
            <w:pPr>
              <w:ind w:left="113" w:right="113"/>
              <w:rPr>
                <w:del w:id="26005" w:author="Στάθης Καπ" w:date="2023-02-26T09:06:00Z"/>
                <w:sz w:val="18"/>
                <w:szCs w:val="18"/>
              </w:rPr>
              <w:pPrChange w:id="26006" w:author="Στάθης Καπ" w:date="2023-02-26T08:48:00Z">
                <w:pPr/>
              </w:pPrChange>
            </w:pPr>
          </w:p>
        </w:tc>
        <w:tc>
          <w:tcPr>
            <w:tcW w:w="663" w:type="dxa"/>
            <w:textDirection w:val="btLr"/>
            <w:tcPrChange w:id="26007" w:author="Στάθης Καπ" w:date="2023-02-26T08:48:00Z">
              <w:tcPr>
                <w:tcW w:w="663" w:type="dxa"/>
              </w:tcPr>
            </w:tcPrChange>
          </w:tcPr>
          <w:p w14:paraId="7431DC8A" w14:textId="34A613CD" w:rsidR="008E010E" w:rsidRPr="006E0881" w:rsidDel="009B47BA" w:rsidRDefault="008E010E">
            <w:pPr>
              <w:ind w:left="113" w:right="113"/>
              <w:rPr>
                <w:del w:id="26008" w:author="Στάθης Καπ" w:date="2023-02-26T09:06:00Z"/>
                <w:sz w:val="18"/>
                <w:szCs w:val="18"/>
              </w:rPr>
              <w:pPrChange w:id="26009" w:author="Στάθης Καπ" w:date="2023-02-26T08:48:00Z">
                <w:pPr/>
              </w:pPrChange>
            </w:pPr>
          </w:p>
        </w:tc>
        <w:tc>
          <w:tcPr>
            <w:tcW w:w="764" w:type="dxa"/>
            <w:textDirection w:val="btLr"/>
            <w:tcPrChange w:id="26010" w:author="Στάθης Καπ" w:date="2023-02-26T08:48:00Z">
              <w:tcPr>
                <w:tcW w:w="764" w:type="dxa"/>
              </w:tcPr>
            </w:tcPrChange>
          </w:tcPr>
          <w:p w14:paraId="37E69504" w14:textId="6252799C" w:rsidR="008E010E" w:rsidRPr="006E0881" w:rsidDel="009B47BA" w:rsidRDefault="008E010E">
            <w:pPr>
              <w:ind w:left="113" w:right="113"/>
              <w:rPr>
                <w:del w:id="26011" w:author="Στάθης Καπ" w:date="2023-02-26T09:06:00Z"/>
                <w:sz w:val="18"/>
                <w:szCs w:val="18"/>
              </w:rPr>
              <w:pPrChange w:id="26012" w:author="Στάθης Καπ" w:date="2023-02-26T08:48:00Z">
                <w:pPr/>
              </w:pPrChange>
            </w:pPr>
          </w:p>
        </w:tc>
        <w:tc>
          <w:tcPr>
            <w:tcW w:w="630" w:type="dxa"/>
            <w:textDirection w:val="btLr"/>
            <w:tcPrChange w:id="26013" w:author="Στάθης Καπ" w:date="2023-02-26T08:48:00Z">
              <w:tcPr>
                <w:tcW w:w="630" w:type="dxa"/>
              </w:tcPr>
            </w:tcPrChange>
          </w:tcPr>
          <w:p w14:paraId="23EF9019" w14:textId="11104338" w:rsidR="008E010E" w:rsidRPr="006E0881" w:rsidDel="009B47BA" w:rsidRDefault="008E010E">
            <w:pPr>
              <w:ind w:left="113" w:right="113"/>
              <w:rPr>
                <w:del w:id="26014" w:author="Στάθης Καπ" w:date="2023-02-26T09:06:00Z"/>
                <w:sz w:val="18"/>
                <w:szCs w:val="18"/>
              </w:rPr>
              <w:pPrChange w:id="26015" w:author="Στάθης Καπ" w:date="2023-02-26T08:48:00Z">
                <w:pPr/>
              </w:pPrChange>
            </w:pPr>
          </w:p>
        </w:tc>
        <w:tc>
          <w:tcPr>
            <w:tcW w:w="654" w:type="dxa"/>
            <w:textDirection w:val="btLr"/>
            <w:tcPrChange w:id="26016" w:author="Στάθης Καπ" w:date="2023-02-26T08:48:00Z">
              <w:tcPr>
                <w:tcW w:w="654" w:type="dxa"/>
              </w:tcPr>
            </w:tcPrChange>
          </w:tcPr>
          <w:p w14:paraId="3877DA29" w14:textId="37EF8440" w:rsidR="008E010E" w:rsidRPr="006E0881" w:rsidDel="009B47BA" w:rsidRDefault="009E2733">
            <w:pPr>
              <w:ind w:left="113" w:right="113"/>
              <w:rPr>
                <w:del w:id="26017" w:author="Στάθης Καπ" w:date="2023-02-26T09:06:00Z"/>
                <w:sz w:val="18"/>
                <w:szCs w:val="18"/>
              </w:rPr>
              <w:pPrChange w:id="26018" w:author="Στάθης Καπ" w:date="2023-02-26T08:48:00Z">
                <w:pPr/>
              </w:pPrChange>
            </w:pPr>
            <w:del w:id="26019" w:author="Στάθης Καπ" w:date="2023-02-26T08:46:00Z">
              <w:r w:rsidDel="00715EE1">
                <w:rPr>
                  <w:sz w:val="18"/>
                  <w:szCs w:val="18"/>
                </w:rPr>
                <w:delText>273</w:delText>
              </w:r>
            </w:del>
          </w:p>
        </w:tc>
        <w:tc>
          <w:tcPr>
            <w:tcW w:w="754" w:type="dxa"/>
            <w:textDirection w:val="btLr"/>
            <w:tcPrChange w:id="26020" w:author="Στάθης Καπ" w:date="2023-02-26T08:48:00Z">
              <w:tcPr>
                <w:tcW w:w="754" w:type="dxa"/>
              </w:tcPr>
            </w:tcPrChange>
          </w:tcPr>
          <w:p w14:paraId="68F930E2" w14:textId="7AB15AF8" w:rsidR="008E010E" w:rsidRPr="006E0881" w:rsidDel="009B47BA" w:rsidRDefault="008E010E">
            <w:pPr>
              <w:ind w:left="113" w:right="113"/>
              <w:rPr>
                <w:del w:id="26021" w:author="Στάθης Καπ" w:date="2023-02-26T09:06:00Z"/>
                <w:sz w:val="18"/>
                <w:szCs w:val="18"/>
              </w:rPr>
              <w:pPrChange w:id="26022" w:author="Στάθης Καπ" w:date="2023-02-26T08:48:00Z">
                <w:pPr/>
              </w:pPrChange>
            </w:pPr>
          </w:p>
        </w:tc>
        <w:tc>
          <w:tcPr>
            <w:tcW w:w="622" w:type="dxa"/>
            <w:textDirection w:val="btLr"/>
            <w:tcPrChange w:id="26023" w:author="Στάθης Καπ" w:date="2023-02-26T08:48:00Z">
              <w:tcPr>
                <w:tcW w:w="622" w:type="dxa"/>
              </w:tcPr>
            </w:tcPrChange>
          </w:tcPr>
          <w:p w14:paraId="3AD52DB6" w14:textId="00FBE67E" w:rsidR="008E010E" w:rsidRPr="006E0881" w:rsidDel="009B47BA" w:rsidRDefault="008E010E">
            <w:pPr>
              <w:ind w:left="113" w:right="113"/>
              <w:rPr>
                <w:del w:id="26024" w:author="Στάθης Καπ" w:date="2023-02-26T09:06:00Z"/>
                <w:sz w:val="18"/>
                <w:szCs w:val="18"/>
              </w:rPr>
              <w:pPrChange w:id="26025" w:author="Στάθης Καπ" w:date="2023-02-26T08:48:00Z">
                <w:pPr/>
              </w:pPrChange>
            </w:pPr>
          </w:p>
        </w:tc>
      </w:tr>
      <w:tr w:rsidR="008E010E" w:rsidRPr="00AB438A" w:rsidDel="009B47BA" w14:paraId="69DB280A" w14:textId="3DCCBEE9" w:rsidTr="00715EE1">
        <w:trPr>
          <w:gridAfter w:val="1"/>
          <w:wAfter w:w="51" w:type="dxa"/>
          <w:cantSplit/>
          <w:trHeight w:val="567"/>
          <w:del w:id="26026" w:author="Στάθης Καπ" w:date="2023-02-26T09:06:00Z"/>
        </w:trPr>
        <w:tc>
          <w:tcPr>
            <w:tcW w:w="627" w:type="dxa"/>
            <w:gridSpan w:val="2"/>
            <w:textDirection w:val="btLr"/>
            <w:tcPrChange w:id="26027" w:author="Στάθης Καπ" w:date="2023-02-26T08:48:00Z">
              <w:tcPr>
                <w:tcW w:w="627" w:type="dxa"/>
              </w:tcPr>
            </w:tcPrChange>
          </w:tcPr>
          <w:p w14:paraId="12AAAFAE" w14:textId="7B57C18B" w:rsidR="008E010E" w:rsidRPr="006E0881" w:rsidDel="009B47BA" w:rsidRDefault="008E010E">
            <w:pPr>
              <w:ind w:left="113" w:right="113"/>
              <w:rPr>
                <w:del w:id="26028" w:author="Στάθης Καπ" w:date="2023-02-26T09:06:00Z"/>
                <w:sz w:val="18"/>
                <w:szCs w:val="18"/>
              </w:rPr>
              <w:pPrChange w:id="26029" w:author="Στάθης Καπ" w:date="2023-02-26T08:48:00Z">
                <w:pPr/>
              </w:pPrChange>
            </w:pPr>
            <w:del w:id="26030" w:author="Στάθης Καπ" w:date="2023-02-26T08:46:00Z">
              <w:r w:rsidRPr="006E0881" w:rsidDel="00715EE1">
                <w:rPr>
                  <w:sz w:val="18"/>
                  <w:szCs w:val="18"/>
                </w:rPr>
                <w:delText>Pr18</w:delText>
              </w:r>
            </w:del>
          </w:p>
        </w:tc>
        <w:tc>
          <w:tcPr>
            <w:tcW w:w="663" w:type="dxa"/>
            <w:textDirection w:val="btLr"/>
            <w:tcPrChange w:id="26031" w:author="Στάθης Καπ" w:date="2023-02-26T08:48:00Z">
              <w:tcPr>
                <w:tcW w:w="663" w:type="dxa"/>
              </w:tcPr>
            </w:tcPrChange>
          </w:tcPr>
          <w:p w14:paraId="39226AEC" w14:textId="70A8FA03" w:rsidR="008E010E" w:rsidRPr="006E0881" w:rsidDel="009B47BA" w:rsidRDefault="008E010E">
            <w:pPr>
              <w:ind w:left="113" w:right="113"/>
              <w:rPr>
                <w:del w:id="26032" w:author="Στάθης Καπ" w:date="2023-02-26T09:06:00Z"/>
                <w:sz w:val="18"/>
                <w:szCs w:val="18"/>
              </w:rPr>
              <w:pPrChange w:id="26033" w:author="Στάθης Καπ" w:date="2023-02-26T08:48:00Z">
                <w:pPr/>
              </w:pPrChange>
            </w:pPr>
          </w:p>
        </w:tc>
        <w:tc>
          <w:tcPr>
            <w:tcW w:w="764" w:type="dxa"/>
            <w:textDirection w:val="btLr"/>
            <w:tcPrChange w:id="26034" w:author="Στάθης Καπ" w:date="2023-02-26T08:48:00Z">
              <w:tcPr>
                <w:tcW w:w="764" w:type="dxa"/>
              </w:tcPr>
            </w:tcPrChange>
          </w:tcPr>
          <w:p w14:paraId="786CA8DC" w14:textId="1D8C437F" w:rsidR="008E010E" w:rsidRPr="006E0881" w:rsidDel="009B47BA" w:rsidRDefault="008E010E">
            <w:pPr>
              <w:ind w:left="113" w:right="113"/>
              <w:rPr>
                <w:del w:id="26035" w:author="Στάθης Καπ" w:date="2023-02-26T09:06:00Z"/>
                <w:sz w:val="18"/>
                <w:szCs w:val="18"/>
              </w:rPr>
              <w:pPrChange w:id="26036" w:author="Στάθης Καπ" w:date="2023-02-26T08:48:00Z">
                <w:pPr/>
              </w:pPrChange>
            </w:pPr>
          </w:p>
        </w:tc>
        <w:tc>
          <w:tcPr>
            <w:tcW w:w="630" w:type="dxa"/>
            <w:textDirection w:val="btLr"/>
            <w:tcPrChange w:id="26037" w:author="Στάθης Καπ" w:date="2023-02-26T08:48:00Z">
              <w:tcPr>
                <w:tcW w:w="630" w:type="dxa"/>
              </w:tcPr>
            </w:tcPrChange>
          </w:tcPr>
          <w:p w14:paraId="7B970AE9" w14:textId="29062319" w:rsidR="008E010E" w:rsidRPr="006E0881" w:rsidDel="009B47BA" w:rsidRDefault="008E010E">
            <w:pPr>
              <w:ind w:left="113" w:right="113"/>
              <w:rPr>
                <w:del w:id="26038" w:author="Στάθης Καπ" w:date="2023-02-26T09:06:00Z"/>
                <w:sz w:val="18"/>
                <w:szCs w:val="18"/>
              </w:rPr>
              <w:pPrChange w:id="26039" w:author="Στάθης Καπ" w:date="2023-02-26T08:48:00Z">
                <w:pPr/>
              </w:pPrChange>
            </w:pPr>
          </w:p>
        </w:tc>
        <w:tc>
          <w:tcPr>
            <w:tcW w:w="663" w:type="dxa"/>
            <w:textDirection w:val="btLr"/>
            <w:tcPrChange w:id="26040" w:author="Στάθης Καπ" w:date="2023-02-26T08:48:00Z">
              <w:tcPr>
                <w:tcW w:w="663" w:type="dxa"/>
              </w:tcPr>
            </w:tcPrChange>
          </w:tcPr>
          <w:p w14:paraId="6C8A8ABF" w14:textId="6B7D4641" w:rsidR="008E010E" w:rsidRPr="006E0881" w:rsidDel="009B47BA" w:rsidRDefault="008E010E">
            <w:pPr>
              <w:ind w:left="113" w:right="113"/>
              <w:rPr>
                <w:del w:id="26041" w:author="Στάθης Καπ" w:date="2023-02-26T09:06:00Z"/>
                <w:sz w:val="18"/>
                <w:szCs w:val="18"/>
              </w:rPr>
              <w:pPrChange w:id="26042" w:author="Στάθης Καπ" w:date="2023-02-26T08:48:00Z">
                <w:pPr/>
              </w:pPrChange>
            </w:pPr>
          </w:p>
        </w:tc>
        <w:tc>
          <w:tcPr>
            <w:tcW w:w="764" w:type="dxa"/>
            <w:textDirection w:val="btLr"/>
            <w:tcPrChange w:id="26043" w:author="Στάθης Καπ" w:date="2023-02-26T08:48:00Z">
              <w:tcPr>
                <w:tcW w:w="764" w:type="dxa"/>
              </w:tcPr>
            </w:tcPrChange>
          </w:tcPr>
          <w:p w14:paraId="19F9B634" w14:textId="3FFD1317" w:rsidR="008E010E" w:rsidRPr="006E0881" w:rsidDel="009B47BA" w:rsidRDefault="008E010E">
            <w:pPr>
              <w:ind w:left="113" w:right="113"/>
              <w:rPr>
                <w:del w:id="26044" w:author="Στάθης Καπ" w:date="2023-02-26T09:06:00Z"/>
                <w:sz w:val="18"/>
                <w:szCs w:val="18"/>
              </w:rPr>
              <w:pPrChange w:id="26045" w:author="Στάθης Καπ" w:date="2023-02-26T08:48:00Z">
                <w:pPr/>
              </w:pPrChange>
            </w:pPr>
          </w:p>
        </w:tc>
        <w:tc>
          <w:tcPr>
            <w:tcW w:w="630" w:type="dxa"/>
            <w:textDirection w:val="btLr"/>
            <w:tcPrChange w:id="26046" w:author="Στάθης Καπ" w:date="2023-02-26T08:48:00Z">
              <w:tcPr>
                <w:tcW w:w="630" w:type="dxa"/>
              </w:tcPr>
            </w:tcPrChange>
          </w:tcPr>
          <w:p w14:paraId="1BCFA343" w14:textId="6AD22D59" w:rsidR="008E010E" w:rsidRPr="006E0881" w:rsidDel="009B47BA" w:rsidRDefault="008E010E">
            <w:pPr>
              <w:ind w:left="113" w:right="113"/>
              <w:rPr>
                <w:del w:id="26047" w:author="Στάθης Καπ" w:date="2023-02-26T09:06:00Z"/>
                <w:sz w:val="18"/>
                <w:szCs w:val="18"/>
              </w:rPr>
              <w:pPrChange w:id="26048" w:author="Στάθης Καπ" w:date="2023-02-26T08:48:00Z">
                <w:pPr/>
              </w:pPrChange>
            </w:pPr>
          </w:p>
        </w:tc>
        <w:tc>
          <w:tcPr>
            <w:tcW w:w="663" w:type="dxa"/>
            <w:textDirection w:val="btLr"/>
            <w:tcPrChange w:id="26049" w:author="Στάθης Καπ" w:date="2023-02-26T08:48:00Z">
              <w:tcPr>
                <w:tcW w:w="663" w:type="dxa"/>
              </w:tcPr>
            </w:tcPrChange>
          </w:tcPr>
          <w:p w14:paraId="07B707ED" w14:textId="1C22A0ED" w:rsidR="008E010E" w:rsidRPr="006E0881" w:rsidDel="009B47BA" w:rsidRDefault="008E010E">
            <w:pPr>
              <w:ind w:left="113" w:right="113"/>
              <w:rPr>
                <w:del w:id="26050" w:author="Στάθης Καπ" w:date="2023-02-26T09:06:00Z"/>
                <w:sz w:val="18"/>
                <w:szCs w:val="18"/>
              </w:rPr>
              <w:pPrChange w:id="26051" w:author="Στάθης Καπ" w:date="2023-02-26T08:48:00Z">
                <w:pPr/>
              </w:pPrChange>
            </w:pPr>
          </w:p>
        </w:tc>
        <w:tc>
          <w:tcPr>
            <w:tcW w:w="764" w:type="dxa"/>
            <w:textDirection w:val="btLr"/>
            <w:tcPrChange w:id="26052" w:author="Στάθης Καπ" w:date="2023-02-26T08:48:00Z">
              <w:tcPr>
                <w:tcW w:w="764" w:type="dxa"/>
              </w:tcPr>
            </w:tcPrChange>
          </w:tcPr>
          <w:p w14:paraId="13B7C69F" w14:textId="778465A8" w:rsidR="008E010E" w:rsidRPr="006E0881" w:rsidDel="009B47BA" w:rsidRDefault="008E010E">
            <w:pPr>
              <w:ind w:left="113" w:right="113"/>
              <w:rPr>
                <w:del w:id="26053" w:author="Στάθης Καπ" w:date="2023-02-26T09:06:00Z"/>
                <w:sz w:val="18"/>
                <w:szCs w:val="18"/>
              </w:rPr>
              <w:pPrChange w:id="26054" w:author="Στάθης Καπ" w:date="2023-02-26T08:48:00Z">
                <w:pPr/>
              </w:pPrChange>
            </w:pPr>
          </w:p>
        </w:tc>
        <w:tc>
          <w:tcPr>
            <w:tcW w:w="630" w:type="dxa"/>
            <w:textDirection w:val="btLr"/>
            <w:tcPrChange w:id="26055" w:author="Στάθης Καπ" w:date="2023-02-26T08:48:00Z">
              <w:tcPr>
                <w:tcW w:w="630" w:type="dxa"/>
              </w:tcPr>
            </w:tcPrChange>
          </w:tcPr>
          <w:p w14:paraId="0C4B8C18" w14:textId="2D3CDBC3" w:rsidR="008E010E" w:rsidRPr="006E0881" w:rsidDel="009B47BA" w:rsidRDefault="008E010E">
            <w:pPr>
              <w:ind w:left="113" w:right="113"/>
              <w:rPr>
                <w:del w:id="26056" w:author="Στάθης Καπ" w:date="2023-02-26T09:06:00Z"/>
                <w:sz w:val="18"/>
                <w:szCs w:val="18"/>
              </w:rPr>
              <w:pPrChange w:id="26057" w:author="Στάθης Καπ" w:date="2023-02-26T08:48:00Z">
                <w:pPr/>
              </w:pPrChange>
            </w:pPr>
          </w:p>
        </w:tc>
        <w:tc>
          <w:tcPr>
            <w:tcW w:w="654" w:type="dxa"/>
            <w:textDirection w:val="btLr"/>
            <w:tcPrChange w:id="26058" w:author="Στάθης Καπ" w:date="2023-02-26T08:48:00Z">
              <w:tcPr>
                <w:tcW w:w="654" w:type="dxa"/>
              </w:tcPr>
            </w:tcPrChange>
          </w:tcPr>
          <w:p w14:paraId="494A2F63" w14:textId="12C799E4" w:rsidR="008E010E" w:rsidRPr="006E0881" w:rsidDel="009B47BA" w:rsidRDefault="009E2733">
            <w:pPr>
              <w:ind w:left="113" w:right="113"/>
              <w:rPr>
                <w:del w:id="26059" w:author="Στάθης Καπ" w:date="2023-02-26T09:06:00Z"/>
                <w:sz w:val="18"/>
                <w:szCs w:val="18"/>
              </w:rPr>
              <w:pPrChange w:id="26060" w:author="Στάθης Καπ" w:date="2023-02-26T08:48:00Z">
                <w:pPr/>
              </w:pPrChange>
            </w:pPr>
            <w:del w:id="26061" w:author="Στάθης Καπ" w:date="2023-02-26T08:46:00Z">
              <w:r w:rsidDel="00715EE1">
                <w:rPr>
                  <w:sz w:val="18"/>
                  <w:szCs w:val="18"/>
                </w:rPr>
                <w:delText>423</w:delText>
              </w:r>
            </w:del>
          </w:p>
        </w:tc>
        <w:tc>
          <w:tcPr>
            <w:tcW w:w="754" w:type="dxa"/>
            <w:textDirection w:val="btLr"/>
            <w:tcPrChange w:id="26062" w:author="Στάθης Καπ" w:date="2023-02-26T08:48:00Z">
              <w:tcPr>
                <w:tcW w:w="754" w:type="dxa"/>
              </w:tcPr>
            </w:tcPrChange>
          </w:tcPr>
          <w:p w14:paraId="3E08CB6C" w14:textId="0E676F56" w:rsidR="008E010E" w:rsidRPr="006E0881" w:rsidDel="009B47BA" w:rsidRDefault="008E010E">
            <w:pPr>
              <w:ind w:left="113" w:right="113"/>
              <w:rPr>
                <w:del w:id="26063" w:author="Στάθης Καπ" w:date="2023-02-26T09:06:00Z"/>
                <w:sz w:val="18"/>
                <w:szCs w:val="18"/>
              </w:rPr>
              <w:pPrChange w:id="26064" w:author="Στάθης Καπ" w:date="2023-02-26T08:48:00Z">
                <w:pPr/>
              </w:pPrChange>
            </w:pPr>
          </w:p>
        </w:tc>
        <w:tc>
          <w:tcPr>
            <w:tcW w:w="622" w:type="dxa"/>
            <w:textDirection w:val="btLr"/>
            <w:tcPrChange w:id="26065" w:author="Στάθης Καπ" w:date="2023-02-26T08:48:00Z">
              <w:tcPr>
                <w:tcW w:w="622" w:type="dxa"/>
              </w:tcPr>
            </w:tcPrChange>
          </w:tcPr>
          <w:p w14:paraId="7270BBA2" w14:textId="3126EFDD" w:rsidR="008E010E" w:rsidRPr="006E0881" w:rsidDel="009B47BA" w:rsidRDefault="008E010E">
            <w:pPr>
              <w:ind w:left="113" w:right="113"/>
              <w:rPr>
                <w:del w:id="26066" w:author="Στάθης Καπ" w:date="2023-02-26T09:06:00Z"/>
                <w:sz w:val="18"/>
                <w:szCs w:val="18"/>
              </w:rPr>
              <w:pPrChange w:id="26067" w:author="Στάθης Καπ" w:date="2023-02-26T08:48:00Z">
                <w:pPr/>
              </w:pPrChange>
            </w:pPr>
          </w:p>
        </w:tc>
      </w:tr>
      <w:tr w:rsidR="008E010E" w:rsidRPr="00AB438A" w:rsidDel="009B47BA" w14:paraId="62A9EC30" w14:textId="1D665AE4" w:rsidTr="00715EE1">
        <w:trPr>
          <w:gridAfter w:val="1"/>
          <w:wAfter w:w="51" w:type="dxa"/>
          <w:cantSplit/>
          <w:trHeight w:val="567"/>
          <w:del w:id="26068" w:author="Στάθης Καπ" w:date="2023-02-26T09:06:00Z"/>
        </w:trPr>
        <w:tc>
          <w:tcPr>
            <w:tcW w:w="627" w:type="dxa"/>
            <w:gridSpan w:val="2"/>
            <w:textDirection w:val="btLr"/>
            <w:tcPrChange w:id="26069" w:author="Στάθης Καπ" w:date="2023-02-26T08:48:00Z">
              <w:tcPr>
                <w:tcW w:w="627" w:type="dxa"/>
              </w:tcPr>
            </w:tcPrChange>
          </w:tcPr>
          <w:p w14:paraId="179C00F2" w14:textId="72C4D160" w:rsidR="008E010E" w:rsidRPr="006E0881" w:rsidDel="009B47BA" w:rsidRDefault="008E010E">
            <w:pPr>
              <w:ind w:left="113" w:right="113"/>
              <w:rPr>
                <w:del w:id="26070" w:author="Στάθης Καπ" w:date="2023-02-26T09:06:00Z"/>
                <w:sz w:val="18"/>
                <w:szCs w:val="18"/>
              </w:rPr>
              <w:pPrChange w:id="26071" w:author="Στάθης Καπ" w:date="2023-02-26T08:48:00Z">
                <w:pPr/>
              </w:pPrChange>
            </w:pPr>
            <w:del w:id="26072" w:author="Στάθης Καπ" w:date="2023-02-26T08:46:00Z">
              <w:r w:rsidRPr="006E0881" w:rsidDel="00715EE1">
                <w:rPr>
                  <w:sz w:val="18"/>
                  <w:szCs w:val="18"/>
                </w:rPr>
                <w:delText>Pr19</w:delText>
              </w:r>
            </w:del>
          </w:p>
        </w:tc>
        <w:tc>
          <w:tcPr>
            <w:tcW w:w="663" w:type="dxa"/>
            <w:textDirection w:val="btLr"/>
            <w:tcPrChange w:id="26073" w:author="Στάθης Καπ" w:date="2023-02-26T08:48:00Z">
              <w:tcPr>
                <w:tcW w:w="663" w:type="dxa"/>
              </w:tcPr>
            </w:tcPrChange>
          </w:tcPr>
          <w:p w14:paraId="56DCFA50" w14:textId="03A13CD3" w:rsidR="008E010E" w:rsidRPr="006E0881" w:rsidDel="009B47BA" w:rsidRDefault="008E010E">
            <w:pPr>
              <w:ind w:left="113" w:right="113"/>
              <w:rPr>
                <w:del w:id="26074" w:author="Στάθης Καπ" w:date="2023-02-26T09:06:00Z"/>
                <w:sz w:val="18"/>
                <w:szCs w:val="18"/>
              </w:rPr>
              <w:pPrChange w:id="26075" w:author="Στάθης Καπ" w:date="2023-02-26T08:48:00Z">
                <w:pPr/>
              </w:pPrChange>
            </w:pPr>
          </w:p>
        </w:tc>
        <w:tc>
          <w:tcPr>
            <w:tcW w:w="764" w:type="dxa"/>
            <w:textDirection w:val="btLr"/>
            <w:tcPrChange w:id="26076" w:author="Στάθης Καπ" w:date="2023-02-26T08:48:00Z">
              <w:tcPr>
                <w:tcW w:w="764" w:type="dxa"/>
              </w:tcPr>
            </w:tcPrChange>
          </w:tcPr>
          <w:p w14:paraId="767BA3F4" w14:textId="5BA72253" w:rsidR="008E010E" w:rsidRPr="006E0881" w:rsidDel="009B47BA" w:rsidRDefault="008E010E">
            <w:pPr>
              <w:ind w:left="113" w:right="113"/>
              <w:rPr>
                <w:del w:id="26077" w:author="Στάθης Καπ" w:date="2023-02-26T09:06:00Z"/>
                <w:sz w:val="18"/>
                <w:szCs w:val="18"/>
              </w:rPr>
              <w:pPrChange w:id="26078" w:author="Στάθης Καπ" w:date="2023-02-26T08:48:00Z">
                <w:pPr/>
              </w:pPrChange>
            </w:pPr>
          </w:p>
        </w:tc>
        <w:tc>
          <w:tcPr>
            <w:tcW w:w="630" w:type="dxa"/>
            <w:textDirection w:val="btLr"/>
            <w:tcPrChange w:id="26079" w:author="Στάθης Καπ" w:date="2023-02-26T08:48:00Z">
              <w:tcPr>
                <w:tcW w:w="630" w:type="dxa"/>
              </w:tcPr>
            </w:tcPrChange>
          </w:tcPr>
          <w:p w14:paraId="004DC021" w14:textId="35DCA26B" w:rsidR="008E010E" w:rsidRPr="006E0881" w:rsidDel="009B47BA" w:rsidRDefault="008E010E">
            <w:pPr>
              <w:ind w:left="113" w:right="113"/>
              <w:rPr>
                <w:del w:id="26080" w:author="Στάθης Καπ" w:date="2023-02-26T09:06:00Z"/>
                <w:sz w:val="18"/>
                <w:szCs w:val="18"/>
              </w:rPr>
              <w:pPrChange w:id="26081" w:author="Στάθης Καπ" w:date="2023-02-26T08:48:00Z">
                <w:pPr/>
              </w:pPrChange>
            </w:pPr>
          </w:p>
        </w:tc>
        <w:tc>
          <w:tcPr>
            <w:tcW w:w="663" w:type="dxa"/>
            <w:textDirection w:val="btLr"/>
            <w:tcPrChange w:id="26082" w:author="Στάθης Καπ" w:date="2023-02-26T08:48:00Z">
              <w:tcPr>
                <w:tcW w:w="663" w:type="dxa"/>
              </w:tcPr>
            </w:tcPrChange>
          </w:tcPr>
          <w:p w14:paraId="41D06876" w14:textId="6C4FBBA9" w:rsidR="008E010E" w:rsidRPr="006E0881" w:rsidDel="009B47BA" w:rsidRDefault="008E010E">
            <w:pPr>
              <w:ind w:left="113" w:right="113"/>
              <w:rPr>
                <w:del w:id="26083" w:author="Στάθης Καπ" w:date="2023-02-26T09:06:00Z"/>
                <w:sz w:val="18"/>
                <w:szCs w:val="18"/>
              </w:rPr>
              <w:pPrChange w:id="26084" w:author="Στάθης Καπ" w:date="2023-02-26T08:48:00Z">
                <w:pPr/>
              </w:pPrChange>
            </w:pPr>
          </w:p>
        </w:tc>
        <w:tc>
          <w:tcPr>
            <w:tcW w:w="764" w:type="dxa"/>
            <w:textDirection w:val="btLr"/>
            <w:tcPrChange w:id="26085" w:author="Στάθης Καπ" w:date="2023-02-26T08:48:00Z">
              <w:tcPr>
                <w:tcW w:w="764" w:type="dxa"/>
              </w:tcPr>
            </w:tcPrChange>
          </w:tcPr>
          <w:p w14:paraId="734452BA" w14:textId="49DF2599" w:rsidR="008E010E" w:rsidRPr="006E0881" w:rsidDel="009B47BA" w:rsidRDefault="008E010E">
            <w:pPr>
              <w:ind w:left="113" w:right="113"/>
              <w:rPr>
                <w:del w:id="26086" w:author="Στάθης Καπ" w:date="2023-02-26T09:06:00Z"/>
                <w:sz w:val="18"/>
                <w:szCs w:val="18"/>
              </w:rPr>
              <w:pPrChange w:id="26087" w:author="Στάθης Καπ" w:date="2023-02-26T08:48:00Z">
                <w:pPr/>
              </w:pPrChange>
            </w:pPr>
          </w:p>
        </w:tc>
        <w:tc>
          <w:tcPr>
            <w:tcW w:w="630" w:type="dxa"/>
            <w:textDirection w:val="btLr"/>
            <w:tcPrChange w:id="26088" w:author="Στάθης Καπ" w:date="2023-02-26T08:48:00Z">
              <w:tcPr>
                <w:tcW w:w="630" w:type="dxa"/>
              </w:tcPr>
            </w:tcPrChange>
          </w:tcPr>
          <w:p w14:paraId="1F26AC53" w14:textId="10B24B4E" w:rsidR="008E010E" w:rsidRPr="006E0881" w:rsidDel="009B47BA" w:rsidRDefault="008E010E">
            <w:pPr>
              <w:ind w:left="113" w:right="113"/>
              <w:rPr>
                <w:del w:id="26089" w:author="Στάθης Καπ" w:date="2023-02-26T09:06:00Z"/>
                <w:sz w:val="18"/>
                <w:szCs w:val="18"/>
              </w:rPr>
              <w:pPrChange w:id="26090" w:author="Στάθης Καπ" w:date="2023-02-26T08:48:00Z">
                <w:pPr/>
              </w:pPrChange>
            </w:pPr>
          </w:p>
        </w:tc>
        <w:tc>
          <w:tcPr>
            <w:tcW w:w="663" w:type="dxa"/>
            <w:textDirection w:val="btLr"/>
            <w:tcPrChange w:id="26091" w:author="Στάθης Καπ" w:date="2023-02-26T08:48:00Z">
              <w:tcPr>
                <w:tcW w:w="663" w:type="dxa"/>
              </w:tcPr>
            </w:tcPrChange>
          </w:tcPr>
          <w:p w14:paraId="29AD9E48" w14:textId="22FFB851" w:rsidR="008E010E" w:rsidRPr="006E0881" w:rsidDel="009B47BA" w:rsidRDefault="008E010E">
            <w:pPr>
              <w:ind w:left="113" w:right="113"/>
              <w:rPr>
                <w:del w:id="26092" w:author="Στάθης Καπ" w:date="2023-02-26T09:06:00Z"/>
                <w:sz w:val="18"/>
                <w:szCs w:val="18"/>
              </w:rPr>
              <w:pPrChange w:id="26093" w:author="Στάθης Καπ" w:date="2023-02-26T08:48:00Z">
                <w:pPr/>
              </w:pPrChange>
            </w:pPr>
          </w:p>
        </w:tc>
        <w:tc>
          <w:tcPr>
            <w:tcW w:w="764" w:type="dxa"/>
            <w:textDirection w:val="btLr"/>
            <w:tcPrChange w:id="26094" w:author="Στάθης Καπ" w:date="2023-02-26T08:48:00Z">
              <w:tcPr>
                <w:tcW w:w="764" w:type="dxa"/>
              </w:tcPr>
            </w:tcPrChange>
          </w:tcPr>
          <w:p w14:paraId="049DF77E" w14:textId="474ED21E" w:rsidR="008E010E" w:rsidRPr="006E0881" w:rsidDel="009B47BA" w:rsidRDefault="008E010E">
            <w:pPr>
              <w:ind w:left="113" w:right="113"/>
              <w:rPr>
                <w:del w:id="26095" w:author="Στάθης Καπ" w:date="2023-02-26T09:06:00Z"/>
                <w:sz w:val="18"/>
                <w:szCs w:val="18"/>
              </w:rPr>
              <w:pPrChange w:id="26096" w:author="Στάθης Καπ" w:date="2023-02-26T08:48:00Z">
                <w:pPr/>
              </w:pPrChange>
            </w:pPr>
          </w:p>
        </w:tc>
        <w:tc>
          <w:tcPr>
            <w:tcW w:w="630" w:type="dxa"/>
            <w:textDirection w:val="btLr"/>
            <w:tcPrChange w:id="26097" w:author="Στάθης Καπ" w:date="2023-02-26T08:48:00Z">
              <w:tcPr>
                <w:tcW w:w="630" w:type="dxa"/>
              </w:tcPr>
            </w:tcPrChange>
          </w:tcPr>
          <w:p w14:paraId="3B2C4D41" w14:textId="35DFA8CF" w:rsidR="008E010E" w:rsidRPr="006E0881" w:rsidDel="009B47BA" w:rsidRDefault="008E010E">
            <w:pPr>
              <w:ind w:left="113" w:right="113"/>
              <w:rPr>
                <w:del w:id="26098" w:author="Στάθης Καπ" w:date="2023-02-26T09:06:00Z"/>
                <w:sz w:val="18"/>
                <w:szCs w:val="18"/>
              </w:rPr>
              <w:pPrChange w:id="26099" w:author="Στάθης Καπ" w:date="2023-02-26T08:48:00Z">
                <w:pPr/>
              </w:pPrChange>
            </w:pPr>
          </w:p>
        </w:tc>
        <w:tc>
          <w:tcPr>
            <w:tcW w:w="654" w:type="dxa"/>
            <w:textDirection w:val="btLr"/>
            <w:tcPrChange w:id="26100" w:author="Στάθης Καπ" w:date="2023-02-26T08:48:00Z">
              <w:tcPr>
                <w:tcW w:w="654" w:type="dxa"/>
              </w:tcPr>
            </w:tcPrChange>
          </w:tcPr>
          <w:p w14:paraId="2D9C7E19" w14:textId="605BD3DB" w:rsidR="008E010E" w:rsidRPr="006E0881" w:rsidDel="009B47BA" w:rsidRDefault="009E2733">
            <w:pPr>
              <w:ind w:left="113" w:right="113"/>
              <w:rPr>
                <w:del w:id="26101" w:author="Στάθης Καπ" w:date="2023-02-26T09:06:00Z"/>
                <w:sz w:val="18"/>
                <w:szCs w:val="18"/>
              </w:rPr>
              <w:pPrChange w:id="26102" w:author="Στάθης Καπ" w:date="2023-02-26T08:48:00Z">
                <w:pPr/>
              </w:pPrChange>
            </w:pPr>
            <w:del w:id="26103" w:author="Στάθης Καπ" w:date="2023-02-26T08:46:00Z">
              <w:r w:rsidDel="00715EE1">
                <w:rPr>
                  <w:sz w:val="18"/>
                  <w:szCs w:val="18"/>
                </w:rPr>
                <w:delText>370</w:delText>
              </w:r>
            </w:del>
          </w:p>
        </w:tc>
        <w:tc>
          <w:tcPr>
            <w:tcW w:w="754" w:type="dxa"/>
            <w:textDirection w:val="btLr"/>
            <w:tcPrChange w:id="26104" w:author="Στάθης Καπ" w:date="2023-02-26T08:48:00Z">
              <w:tcPr>
                <w:tcW w:w="754" w:type="dxa"/>
              </w:tcPr>
            </w:tcPrChange>
          </w:tcPr>
          <w:p w14:paraId="679E437F" w14:textId="3DDB5D6A" w:rsidR="008E010E" w:rsidRPr="006E0881" w:rsidDel="009B47BA" w:rsidRDefault="008E010E">
            <w:pPr>
              <w:ind w:left="113" w:right="113"/>
              <w:rPr>
                <w:del w:id="26105" w:author="Στάθης Καπ" w:date="2023-02-26T09:06:00Z"/>
                <w:sz w:val="18"/>
                <w:szCs w:val="18"/>
              </w:rPr>
              <w:pPrChange w:id="26106" w:author="Στάθης Καπ" w:date="2023-02-26T08:48:00Z">
                <w:pPr/>
              </w:pPrChange>
            </w:pPr>
          </w:p>
        </w:tc>
        <w:tc>
          <w:tcPr>
            <w:tcW w:w="622" w:type="dxa"/>
            <w:textDirection w:val="btLr"/>
            <w:tcPrChange w:id="26107" w:author="Στάθης Καπ" w:date="2023-02-26T08:48:00Z">
              <w:tcPr>
                <w:tcW w:w="622" w:type="dxa"/>
              </w:tcPr>
            </w:tcPrChange>
          </w:tcPr>
          <w:p w14:paraId="3D9044BD" w14:textId="239B71B8" w:rsidR="008E010E" w:rsidRPr="006E0881" w:rsidDel="009B47BA" w:rsidRDefault="008E010E">
            <w:pPr>
              <w:ind w:left="113" w:right="113"/>
              <w:rPr>
                <w:del w:id="26108" w:author="Στάθης Καπ" w:date="2023-02-26T09:06:00Z"/>
                <w:sz w:val="18"/>
                <w:szCs w:val="18"/>
              </w:rPr>
              <w:pPrChange w:id="26109" w:author="Στάθης Καπ" w:date="2023-02-26T08:48:00Z">
                <w:pPr/>
              </w:pPrChange>
            </w:pPr>
          </w:p>
        </w:tc>
      </w:tr>
      <w:tr w:rsidR="008E010E" w:rsidRPr="00AB438A" w:rsidDel="009B47BA" w14:paraId="47D296E7" w14:textId="697F20F0" w:rsidTr="00715EE1">
        <w:trPr>
          <w:gridAfter w:val="1"/>
          <w:wAfter w:w="51" w:type="dxa"/>
          <w:cantSplit/>
          <w:trHeight w:val="567"/>
          <w:del w:id="26110" w:author="Στάθης Καπ" w:date="2023-02-26T09:06:00Z"/>
        </w:trPr>
        <w:tc>
          <w:tcPr>
            <w:tcW w:w="627" w:type="dxa"/>
            <w:gridSpan w:val="2"/>
            <w:textDirection w:val="btLr"/>
            <w:tcPrChange w:id="26111" w:author="Στάθης Καπ" w:date="2023-02-26T08:48:00Z">
              <w:tcPr>
                <w:tcW w:w="627" w:type="dxa"/>
              </w:tcPr>
            </w:tcPrChange>
          </w:tcPr>
          <w:p w14:paraId="2BD6CC00" w14:textId="7AB99565" w:rsidR="008E010E" w:rsidRPr="006E0881" w:rsidDel="009B47BA" w:rsidRDefault="008E010E">
            <w:pPr>
              <w:ind w:left="113" w:right="113"/>
              <w:rPr>
                <w:del w:id="26112" w:author="Στάθης Καπ" w:date="2023-02-26T09:06:00Z"/>
                <w:sz w:val="18"/>
                <w:szCs w:val="18"/>
              </w:rPr>
              <w:pPrChange w:id="26113" w:author="Στάθης Καπ" w:date="2023-02-26T08:48:00Z">
                <w:pPr/>
              </w:pPrChange>
            </w:pPr>
            <w:del w:id="26114" w:author="Στάθης Καπ" w:date="2023-02-26T08:46:00Z">
              <w:r w:rsidRPr="006E0881" w:rsidDel="00715EE1">
                <w:rPr>
                  <w:sz w:val="18"/>
                  <w:szCs w:val="18"/>
                </w:rPr>
                <w:delText>Pr20</w:delText>
              </w:r>
            </w:del>
          </w:p>
        </w:tc>
        <w:tc>
          <w:tcPr>
            <w:tcW w:w="663" w:type="dxa"/>
            <w:textDirection w:val="btLr"/>
            <w:tcPrChange w:id="26115" w:author="Στάθης Καπ" w:date="2023-02-26T08:48:00Z">
              <w:tcPr>
                <w:tcW w:w="663" w:type="dxa"/>
              </w:tcPr>
            </w:tcPrChange>
          </w:tcPr>
          <w:p w14:paraId="6A5CD851" w14:textId="3CA54937" w:rsidR="008E010E" w:rsidRPr="006E0881" w:rsidDel="009B47BA" w:rsidRDefault="008E010E">
            <w:pPr>
              <w:ind w:left="113" w:right="113"/>
              <w:rPr>
                <w:del w:id="26116" w:author="Στάθης Καπ" w:date="2023-02-26T09:06:00Z"/>
                <w:sz w:val="18"/>
                <w:szCs w:val="18"/>
              </w:rPr>
              <w:pPrChange w:id="26117" w:author="Στάθης Καπ" w:date="2023-02-26T08:48:00Z">
                <w:pPr/>
              </w:pPrChange>
            </w:pPr>
          </w:p>
        </w:tc>
        <w:tc>
          <w:tcPr>
            <w:tcW w:w="764" w:type="dxa"/>
            <w:textDirection w:val="btLr"/>
            <w:tcPrChange w:id="26118" w:author="Στάθης Καπ" w:date="2023-02-26T08:48:00Z">
              <w:tcPr>
                <w:tcW w:w="764" w:type="dxa"/>
              </w:tcPr>
            </w:tcPrChange>
          </w:tcPr>
          <w:p w14:paraId="06E37DBC" w14:textId="2BF690D5" w:rsidR="008E010E" w:rsidRPr="006E0881" w:rsidDel="009B47BA" w:rsidRDefault="008E010E">
            <w:pPr>
              <w:ind w:left="113" w:right="113"/>
              <w:rPr>
                <w:del w:id="26119" w:author="Στάθης Καπ" w:date="2023-02-26T09:06:00Z"/>
                <w:sz w:val="18"/>
                <w:szCs w:val="18"/>
              </w:rPr>
              <w:pPrChange w:id="26120" w:author="Στάθης Καπ" w:date="2023-02-26T08:48:00Z">
                <w:pPr/>
              </w:pPrChange>
            </w:pPr>
          </w:p>
        </w:tc>
        <w:tc>
          <w:tcPr>
            <w:tcW w:w="630" w:type="dxa"/>
            <w:textDirection w:val="btLr"/>
            <w:tcPrChange w:id="26121" w:author="Στάθης Καπ" w:date="2023-02-26T08:48:00Z">
              <w:tcPr>
                <w:tcW w:w="630" w:type="dxa"/>
              </w:tcPr>
            </w:tcPrChange>
          </w:tcPr>
          <w:p w14:paraId="605B54C2" w14:textId="2D1F0AA8" w:rsidR="008E010E" w:rsidRPr="006E0881" w:rsidDel="009B47BA" w:rsidRDefault="008E010E">
            <w:pPr>
              <w:ind w:left="113" w:right="113"/>
              <w:rPr>
                <w:del w:id="26122" w:author="Στάθης Καπ" w:date="2023-02-26T09:06:00Z"/>
                <w:sz w:val="18"/>
                <w:szCs w:val="18"/>
              </w:rPr>
              <w:pPrChange w:id="26123" w:author="Στάθης Καπ" w:date="2023-02-26T08:48:00Z">
                <w:pPr/>
              </w:pPrChange>
            </w:pPr>
          </w:p>
        </w:tc>
        <w:tc>
          <w:tcPr>
            <w:tcW w:w="663" w:type="dxa"/>
            <w:textDirection w:val="btLr"/>
            <w:tcPrChange w:id="26124" w:author="Στάθης Καπ" w:date="2023-02-26T08:48:00Z">
              <w:tcPr>
                <w:tcW w:w="663" w:type="dxa"/>
              </w:tcPr>
            </w:tcPrChange>
          </w:tcPr>
          <w:p w14:paraId="2ACF90E9" w14:textId="1AE88941" w:rsidR="008E010E" w:rsidRPr="006E0881" w:rsidDel="009B47BA" w:rsidRDefault="008E010E">
            <w:pPr>
              <w:ind w:left="113" w:right="113"/>
              <w:rPr>
                <w:del w:id="26125" w:author="Στάθης Καπ" w:date="2023-02-26T09:06:00Z"/>
                <w:sz w:val="18"/>
                <w:szCs w:val="18"/>
              </w:rPr>
              <w:pPrChange w:id="26126" w:author="Στάθης Καπ" w:date="2023-02-26T08:48:00Z">
                <w:pPr/>
              </w:pPrChange>
            </w:pPr>
          </w:p>
        </w:tc>
        <w:tc>
          <w:tcPr>
            <w:tcW w:w="764" w:type="dxa"/>
            <w:textDirection w:val="btLr"/>
            <w:tcPrChange w:id="26127" w:author="Στάθης Καπ" w:date="2023-02-26T08:48:00Z">
              <w:tcPr>
                <w:tcW w:w="764" w:type="dxa"/>
              </w:tcPr>
            </w:tcPrChange>
          </w:tcPr>
          <w:p w14:paraId="77F70CD6" w14:textId="65E63B42" w:rsidR="008E010E" w:rsidRPr="006E0881" w:rsidDel="009B47BA" w:rsidRDefault="008E010E">
            <w:pPr>
              <w:ind w:left="113" w:right="113"/>
              <w:rPr>
                <w:del w:id="26128" w:author="Στάθης Καπ" w:date="2023-02-26T09:06:00Z"/>
                <w:sz w:val="18"/>
                <w:szCs w:val="18"/>
              </w:rPr>
              <w:pPrChange w:id="26129" w:author="Στάθης Καπ" w:date="2023-02-26T08:48:00Z">
                <w:pPr/>
              </w:pPrChange>
            </w:pPr>
          </w:p>
        </w:tc>
        <w:tc>
          <w:tcPr>
            <w:tcW w:w="630" w:type="dxa"/>
            <w:textDirection w:val="btLr"/>
            <w:tcPrChange w:id="26130" w:author="Στάθης Καπ" w:date="2023-02-26T08:48:00Z">
              <w:tcPr>
                <w:tcW w:w="630" w:type="dxa"/>
              </w:tcPr>
            </w:tcPrChange>
          </w:tcPr>
          <w:p w14:paraId="5BB477E9" w14:textId="4C7C391A" w:rsidR="008E010E" w:rsidRPr="006E0881" w:rsidDel="009B47BA" w:rsidRDefault="008E010E">
            <w:pPr>
              <w:ind w:left="113" w:right="113"/>
              <w:rPr>
                <w:del w:id="26131" w:author="Στάθης Καπ" w:date="2023-02-26T09:06:00Z"/>
                <w:sz w:val="18"/>
                <w:szCs w:val="18"/>
              </w:rPr>
              <w:pPrChange w:id="26132" w:author="Στάθης Καπ" w:date="2023-02-26T08:48:00Z">
                <w:pPr/>
              </w:pPrChange>
            </w:pPr>
          </w:p>
        </w:tc>
        <w:tc>
          <w:tcPr>
            <w:tcW w:w="663" w:type="dxa"/>
            <w:textDirection w:val="btLr"/>
            <w:tcPrChange w:id="26133" w:author="Στάθης Καπ" w:date="2023-02-26T08:48:00Z">
              <w:tcPr>
                <w:tcW w:w="663" w:type="dxa"/>
              </w:tcPr>
            </w:tcPrChange>
          </w:tcPr>
          <w:p w14:paraId="3568FD63" w14:textId="54A78A63" w:rsidR="008E010E" w:rsidRPr="006E0881" w:rsidDel="009B47BA" w:rsidRDefault="008E010E">
            <w:pPr>
              <w:ind w:left="113" w:right="113"/>
              <w:rPr>
                <w:del w:id="26134" w:author="Στάθης Καπ" w:date="2023-02-26T09:06:00Z"/>
                <w:sz w:val="18"/>
                <w:szCs w:val="18"/>
              </w:rPr>
              <w:pPrChange w:id="26135" w:author="Στάθης Καπ" w:date="2023-02-26T08:48:00Z">
                <w:pPr/>
              </w:pPrChange>
            </w:pPr>
          </w:p>
        </w:tc>
        <w:tc>
          <w:tcPr>
            <w:tcW w:w="764" w:type="dxa"/>
            <w:textDirection w:val="btLr"/>
            <w:tcPrChange w:id="26136" w:author="Στάθης Καπ" w:date="2023-02-26T08:48:00Z">
              <w:tcPr>
                <w:tcW w:w="764" w:type="dxa"/>
              </w:tcPr>
            </w:tcPrChange>
          </w:tcPr>
          <w:p w14:paraId="17CD8D58" w14:textId="3A74E00A" w:rsidR="008E010E" w:rsidRPr="006E0881" w:rsidDel="009B47BA" w:rsidRDefault="008E010E">
            <w:pPr>
              <w:ind w:left="113" w:right="113"/>
              <w:rPr>
                <w:del w:id="26137" w:author="Στάθης Καπ" w:date="2023-02-26T09:06:00Z"/>
                <w:sz w:val="18"/>
                <w:szCs w:val="18"/>
              </w:rPr>
              <w:pPrChange w:id="26138" w:author="Στάθης Καπ" w:date="2023-02-26T08:48:00Z">
                <w:pPr/>
              </w:pPrChange>
            </w:pPr>
          </w:p>
        </w:tc>
        <w:tc>
          <w:tcPr>
            <w:tcW w:w="630" w:type="dxa"/>
            <w:textDirection w:val="btLr"/>
            <w:tcPrChange w:id="26139" w:author="Στάθης Καπ" w:date="2023-02-26T08:48:00Z">
              <w:tcPr>
                <w:tcW w:w="630" w:type="dxa"/>
              </w:tcPr>
            </w:tcPrChange>
          </w:tcPr>
          <w:p w14:paraId="43B41C4B" w14:textId="30C3C4F0" w:rsidR="008E010E" w:rsidRPr="006E0881" w:rsidDel="009B47BA" w:rsidRDefault="008E010E">
            <w:pPr>
              <w:ind w:left="113" w:right="113"/>
              <w:rPr>
                <w:del w:id="26140" w:author="Στάθης Καπ" w:date="2023-02-26T09:06:00Z"/>
                <w:sz w:val="18"/>
                <w:szCs w:val="18"/>
              </w:rPr>
              <w:pPrChange w:id="26141" w:author="Στάθης Καπ" w:date="2023-02-26T08:48:00Z">
                <w:pPr/>
              </w:pPrChange>
            </w:pPr>
          </w:p>
        </w:tc>
        <w:tc>
          <w:tcPr>
            <w:tcW w:w="654" w:type="dxa"/>
            <w:textDirection w:val="btLr"/>
            <w:tcPrChange w:id="26142" w:author="Στάθης Καπ" w:date="2023-02-26T08:48:00Z">
              <w:tcPr>
                <w:tcW w:w="654" w:type="dxa"/>
              </w:tcPr>
            </w:tcPrChange>
          </w:tcPr>
          <w:p w14:paraId="6FAE5358" w14:textId="6166F4D7" w:rsidR="008E010E" w:rsidRPr="006E0881" w:rsidDel="009B47BA" w:rsidRDefault="009E2733">
            <w:pPr>
              <w:ind w:left="113" w:right="113"/>
              <w:rPr>
                <w:del w:id="26143" w:author="Στάθης Καπ" w:date="2023-02-26T09:06:00Z"/>
                <w:sz w:val="18"/>
                <w:szCs w:val="18"/>
              </w:rPr>
              <w:pPrChange w:id="26144" w:author="Στάθης Καπ" w:date="2023-02-26T08:48:00Z">
                <w:pPr/>
              </w:pPrChange>
            </w:pPr>
            <w:del w:id="26145" w:author="Στάθης Καπ" w:date="2023-02-26T08:46:00Z">
              <w:r w:rsidDel="00715EE1">
                <w:rPr>
                  <w:sz w:val="18"/>
                  <w:szCs w:val="18"/>
                </w:rPr>
                <w:delText>479</w:delText>
              </w:r>
            </w:del>
          </w:p>
        </w:tc>
        <w:tc>
          <w:tcPr>
            <w:tcW w:w="754" w:type="dxa"/>
            <w:textDirection w:val="btLr"/>
            <w:tcPrChange w:id="26146" w:author="Στάθης Καπ" w:date="2023-02-26T08:48:00Z">
              <w:tcPr>
                <w:tcW w:w="754" w:type="dxa"/>
              </w:tcPr>
            </w:tcPrChange>
          </w:tcPr>
          <w:p w14:paraId="0DC0389B" w14:textId="45CBCB26" w:rsidR="008E010E" w:rsidRPr="006E0881" w:rsidDel="009B47BA" w:rsidRDefault="008E010E">
            <w:pPr>
              <w:ind w:left="113" w:right="113"/>
              <w:rPr>
                <w:del w:id="26147" w:author="Στάθης Καπ" w:date="2023-02-26T09:06:00Z"/>
                <w:sz w:val="18"/>
                <w:szCs w:val="18"/>
              </w:rPr>
              <w:pPrChange w:id="26148" w:author="Στάθης Καπ" w:date="2023-02-26T08:48:00Z">
                <w:pPr/>
              </w:pPrChange>
            </w:pPr>
          </w:p>
        </w:tc>
        <w:tc>
          <w:tcPr>
            <w:tcW w:w="622" w:type="dxa"/>
            <w:textDirection w:val="btLr"/>
            <w:tcPrChange w:id="26149" w:author="Στάθης Καπ" w:date="2023-02-26T08:48:00Z">
              <w:tcPr>
                <w:tcW w:w="622" w:type="dxa"/>
              </w:tcPr>
            </w:tcPrChange>
          </w:tcPr>
          <w:p w14:paraId="22483980" w14:textId="363D51FD" w:rsidR="008E010E" w:rsidRPr="006E0881" w:rsidDel="009B47BA" w:rsidRDefault="008E010E">
            <w:pPr>
              <w:ind w:left="113" w:right="113"/>
              <w:rPr>
                <w:del w:id="26150" w:author="Στάθης Καπ" w:date="2023-02-26T09:06:00Z"/>
                <w:sz w:val="18"/>
                <w:szCs w:val="18"/>
              </w:rPr>
              <w:pPrChange w:id="26151" w:author="Στάθης Καπ" w:date="2023-02-26T08:48:00Z">
                <w:pPr/>
              </w:pPrChange>
            </w:pPr>
          </w:p>
        </w:tc>
      </w:tr>
      <w:tr w:rsidR="008E010E" w:rsidRPr="00AB438A" w:rsidDel="009B47BA" w14:paraId="46A82CFE" w14:textId="3397A3C8" w:rsidTr="00715EE1">
        <w:trPr>
          <w:gridAfter w:val="1"/>
          <w:wAfter w:w="51" w:type="dxa"/>
          <w:cantSplit/>
          <w:trHeight w:val="567"/>
          <w:del w:id="26152" w:author="Στάθης Καπ" w:date="2023-02-26T09:06:00Z"/>
        </w:trPr>
        <w:tc>
          <w:tcPr>
            <w:tcW w:w="627" w:type="dxa"/>
            <w:gridSpan w:val="2"/>
            <w:textDirection w:val="btLr"/>
            <w:tcPrChange w:id="26153" w:author="Στάθης Καπ" w:date="2023-02-26T08:48:00Z">
              <w:tcPr>
                <w:tcW w:w="627" w:type="dxa"/>
              </w:tcPr>
            </w:tcPrChange>
          </w:tcPr>
          <w:p w14:paraId="74F3E69E" w14:textId="4D1F82B6" w:rsidR="008E010E" w:rsidRPr="006E0881" w:rsidDel="009B47BA" w:rsidRDefault="008E010E">
            <w:pPr>
              <w:ind w:left="113" w:right="113"/>
              <w:rPr>
                <w:del w:id="26154" w:author="Στάθης Καπ" w:date="2023-02-26T09:06:00Z"/>
                <w:sz w:val="18"/>
                <w:szCs w:val="18"/>
              </w:rPr>
              <w:pPrChange w:id="26155" w:author="Στάθης Καπ" w:date="2023-02-26T08:48:00Z">
                <w:pPr/>
              </w:pPrChange>
            </w:pPr>
            <w:del w:id="26156" w:author="Στάθης Καπ" w:date="2023-02-26T08:46:00Z">
              <w:r w:rsidRPr="006E0881" w:rsidDel="00715EE1">
                <w:rPr>
                  <w:sz w:val="18"/>
                  <w:szCs w:val="18"/>
                </w:rPr>
                <w:delText>avg</w:delText>
              </w:r>
            </w:del>
          </w:p>
        </w:tc>
        <w:tc>
          <w:tcPr>
            <w:tcW w:w="663" w:type="dxa"/>
            <w:textDirection w:val="btLr"/>
            <w:tcPrChange w:id="26157" w:author="Στάθης Καπ" w:date="2023-02-26T08:48:00Z">
              <w:tcPr>
                <w:tcW w:w="663" w:type="dxa"/>
              </w:tcPr>
            </w:tcPrChange>
          </w:tcPr>
          <w:p w14:paraId="4BE33F46" w14:textId="4CE64CB2" w:rsidR="008E010E" w:rsidRPr="006E0881" w:rsidDel="009B47BA" w:rsidRDefault="008E010E">
            <w:pPr>
              <w:ind w:left="113" w:right="113"/>
              <w:rPr>
                <w:del w:id="26158" w:author="Στάθης Καπ" w:date="2023-02-26T09:06:00Z"/>
                <w:sz w:val="18"/>
                <w:szCs w:val="18"/>
              </w:rPr>
              <w:pPrChange w:id="26159" w:author="Στάθης Καπ" w:date="2023-02-26T08:48:00Z">
                <w:pPr/>
              </w:pPrChange>
            </w:pPr>
          </w:p>
        </w:tc>
        <w:tc>
          <w:tcPr>
            <w:tcW w:w="764" w:type="dxa"/>
            <w:textDirection w:val="btLr"/>
            <w:tcPrChange w:id="26160" w:author="Στάθης Καπ" w:date="2023-02-26T08:48:00Z">
              <w:tcPr>
                <w:tcW w:w="764" w:type="dxa"/>
              </w:tcPr>
            </w:tcPrChange>
          </w:tcPr>
          <w:p w14:paraId="67FF2E47" w14:textId="3A191491" w:rsidR="008E010E" w:rsidRPr="006E0881" w:rsidDel="009B47BA" w:rsidRDefault="008E010E">
            <w:pPr>
              <w:ind w:left="113" w:right="113"/>
              <w:rPr>
                <w:del w:id="26161" w:author="Στάθης Καπ" w:date="2023-02-26T09:06:00Z"/>
                <w:sz w:val="18"/>
                <w:szCs w:val="18"/>
              </w:rPr>
              <w:pPrChange w:id="26162" w:author="Στάθης Καπ" w:date="2023-02-26T08:48:00Z">
                <w:pPr/>
              </w:pPrChange>
            </w:pPr>
          </w:p>
        </w:tc>
        <w:tc>
          <w:tcPr>
            <w:tcW w:w="630" w:type="dxa"/>
            <w:textDirection w:val="btLr"/>
            <w:tcPrChange w:id="26163" w:author="Στάθης Καπ" w:date="2023-02-26T08:48:00Z">
              <w:tcPr>
                <w:tcW w:w="630" w:type="dxa"/>
              </w:tcPr>
            </w:tcPrChange>
          </w:tcPr>
          <w:p w14:paraId="439F4F6E" w14:textId="6F36D896" w:rsidR="008E010E" w:rsidRPr="006E0881" w:rsidDel="009B47BA" w:rsidRDefault="008E010E">
            <w:pPr>
              <w:ind w:left="113" w:right="113"/>
              <w:rPr>
                <w:del w:id="26164" w:author="Στάθης Καπ" w:date="2023-02-26T09:06:00Z"/>
                <w:sz w:val="18"/>
                <w:szCs w:val="18"/>
              </w:rPr>
              <w:pPrChange w:id="26165" w:author="Στάθης Καπ" w:date="2023-02-26T08:48:00Z">
                <w:pPr/>
              </w:pPrChange>
            </w:pPr>
          </w:p>
        </w:tc>
        <w:tc>
          <w:tcPr>
            <w:tcW w:w="663" w:type="dxa"/>
            <w:textDirection w:val="btLr"/>
            <w:tcPrChange w:id="26166" w:author="Στάθης Καπ" w:date="2023-02-26T08:48:00Z">
              <w:tcPr>
                <w:tcW w:w="663" w:type="dxa"/>
              </w:tcPr>
            </w:tcPrChange>
          </w:tcPr>
          <w:p w14:paraId="51B70F8B" w14:textId="261FF17F" w:rsidR="008E010E" w:rsidRPr="006E0881" w:rsidDel="009B47BA" w:rsidRDefault="008E010E">
            <w:pPr>
              <w:ind w:left="113" w:right="113"/>
              <w:rPr>
                <w:del w:id="26167" w:author="Στάθης Καπ" w:date="2023-02-26T09:06:00Z"/>
                <w:sz w:val="18"/>
                <w:szCs w:val="18"/>
              </w:rPr>
              <w:pPrChange w:id="26168" w:author="Στάθης Καπ" w:date="2023-02-26T08:48:00Z">
                <w:pPr/>
              </w:pPrChange>
            </w:pPr>
          </w:p>
        </w:tc>
        <w:tc>
          <w:tcPr>
            <w:tcW w:w="764" w:type="dxa"/>
            <w:textDirection w:val="btLr"/>
            <w:tcPrChange w:id="26169" w:author="Στάθης Καπ" w:date="2023-02-26T08:48:00Z">
              <w:tcPr>
                <w:tcW w:w="764" w:type="dxa"/>
              </w:tcPr>
            </w:tcPrChange>
          </w:tcPr>
          <w:p w14:paraId="76DC2681" w14:textId="32806A7B" w:rsidR="008E010E" w:rsidRPr="006E0881" w:rsidDel="009B47BA" w:rsidRDefault="008E010E">
            <w:pPr>
              <w:ind w:left="113" w:right="113"/>
              <w:rPr>
                <w:del w:id="26170" w:author="Στάθης Καπ" w:date="2023-02-26T09:06:00Z"/>
                <w:sz w:val="18"/>
                <w:szCs w:val="18"/>
              </w:rPr>
              <w:pPrChange w:id="26171" w:author="Στάθης Καπ" w:date="2023-02-26T08:48:00Z">
                <w:pPr/>
              </w:pPrChange>
            </w:pPr>
          </w:p>
        </w:tc>
        <w:tc>
          <w:tcPr>
            <w:tcW w:w="630" w:type="dxa"/>
            <w:textDirection w:val="btLr"/>
            <w:tcPrChange w:id="26172" w:author="Στάθης Καπ" w:date="2023-02-26T08:48:00Z">
              <w:tcPr>
                <w:tcW w:w="630" w:type="dxa"/>
              </w:tcPr>
            </w:tcPrChange>
          </w:tcPr>
          <w:p w14:paraId="76BE08FD" w14:textId="0381C641" w:rsidR="008E010E" w:rsidRPr="006E0881" w:rsidDel="009B47BA" w:rsidRDefault="008E010E">
            <w:pPr>
              <w:ind w:left="113" w:right="113"/>
              <w:rPr>
                <w:del w:id="26173" w:author="Στάθης Καπ" w:date="2023-02-26T09:06:00Z"/>
                <w:sz w:val="18"/>
                <w:szCs w:val="18"/>
              </w:rPr>
              <w:pPrChange w:id="26174" w:author="Στάθης Καπ" w:date="2023-02-26T08:48:00Z">
                <w:pPr/>
              </w:pPrChange>
            </w:pPr>
          </w:p>
        </w:tc>
        <w:tc>
          <w:tcPr>
            <w:tcW w:w="663" w:type="dxa"/>
            <w:textDirection w:val="btLr"/>
            <w:tcPrChange w:id="26175" w:author="Στάθης Καπ" w:date="2023-02-26T08:48:00Z">
              <w:tcPr>
                <w:tcW w:w="663" w:type="dxa"/>
              </w:tcPr>
            </w:tcPrChange>
          </w:tcPr>
          <w:p w14:paraId="736BC1ED" w14:textId="249F6FBA" w:rsidR="008E010E" w:rsidRPr="006E0881" w:rsidDel="009B47BA" w:rsidRDefault="008E010E">
            <w:pPr>
              <w:ind w:left="113" w:right="113"/>
              <w:rPr>
                <w:del w:id="26176" w:author="Στάθης Καπ" w:date="2023-02-26T09:06:00Z"/>
                <w:sz w:val="18"/>
                <w:szCs w:val="18"/>
              </w:rPr>
              <w:pPrChange w:id="26177" w:author="Στάθης Καπ" w:date="2023-02-26T08:48:00Z">
                <w:pPr/>
              </w:pPrChange>
            </w:pPr>
          </w:p>
        </w:tc>
        <w:tc>
          <w:tcPr>
            <w:tcW w:w="764" w:type="dxa"/>
            <w:textDirection w:val="btLr"/>
            <w:tcPrChange w:id="26178" w:author="Στάθης Καπ" w:date="2023-02-26T08:48:00Z">
              <w:tcPr>
                <w:tcW w:w="764" w:type="dxa"/>
              </w:tcPr>
            </w:tcPrChange>
          </w:tcPr>
          <w:p w14:paraId="07FB9038" w14:textId="138DEA52" w:rsidR="008E010E" w:rsidRPr="006E0881" w:rsidDel="009B47BA" w:rsidRDefault="008E010E">
            <w:pPr>
              <w:ind w:left="113" w:right="113"/>
              <w:rPr>
                <w:del w:id="26179" w:author="Στάθης Καπ" w:date="2023-02-26T09:06:00Z"/>
                <w:sz w:val="18"/>
                <w:szCs w:val="18"/>
              </w:rPr>
              <w:pPrChange w:id="26180" w:author="Στάθης Καπ" w:date="2023-02-26T08:48:00Z">
                <w:pPr/>
              </w:pPrChange>
            </w:pPr>
          </w:p>
        </w:tc>
        <w:tc>
          <w:tcPr>
            <w:tcW w:w="630" w:type="dxa"/>
            <w:textDirection w:val="btLr"/>
            <w:tcPrChange w:id="26181" w:author="Στάθης Καπ" w:date="2023-02-26T08:48:00Z">
              <w:tcPr>
                <w:tcW w:w="630" w:type="dxa"/>
              </w:tcPr>
            </w:tcPrChange>
          </w:tcPr>
          <w:p w14:paraId="58D87634" w14:textId="466304A9" w:rsidR="008E010E" w:rsidRPr="006E0881" w:rsidDel="009B47BA" w:rsidRDefault="008E010E">
            <w:pPr>
              <w:ind w:left="113" w:right="113"/>
              <w:rPr>
                <w:del w:id="26182" w:author="Στάθης Καπ" w:date="2023-02-26T09:06:00Z"/>
                <w:sz w:val="18"/>
                <w:szCs w:val="18"/>
              </w:rPr>
              <w:pPrChange w:id="26183" w:author="Στάθης Καπ" w:date="2023-02-26T08:48:00Z">
                <w:pPr/>
              </w:pPrChange>
            </w:pPr>
          </w:p>
        </w:tc>
        <w:tc>
          <w:tcPr>
            <w:tcW w:w="654" w:type="dxa"/>
            <w:textDirection w:val="btLr"/>
            <w:tcPrChange w:id="26184" w:author="Στάθης Καπ" w:date="2023-02-26T08:48:00Z">
              <w:tcPr>
                <w:tcW w:w="654" w:type="dxa"/>
              </w:tcPr>
            </w:tcPrChange>
          </w:tcPr>
          <w:p w14:paraId="033B9C22" w14:textId="5FB69C10" w:rsidR="008E010E" w:rsidRPr="006E0881" w:rsidDel="009B47BA" w:rsidRDefault="008E010E">
            <w:pPr>
              <w:ind w:left="113" w:right="113"/>
              <w:rPr>
                <w:del w:id="26185" w:author="Στάθης Καπ" w:date="2023-02-26T09:06:00Z"/>
                <w:sz w:val="18"/>
                <w:szCs w:val="18"/>
              </w:rPr>
              <w:pPrChange w:id="26186" w:author="Στάθης Καπ" w:date="2023-02-26T08:48:00Z">
                <w:pPr/>
              </w:pPrChange>
            </w:pPr>
          </w:p>
        </w:tc>
        <w:tc>
          <w:tcPr>
            <w:tcW w:w="754" w:type="dxa"/>
            <w:textDirection w:val="btLr"/>
            <w:tcPrChange w:id="26187" w:author="Στάθης Καπ" w:date="2023-02-26T08:48:00Z">
              <w:tcPr>
                <w:tcW w:w="754" w:type="dxa"/>
              </w:tcPr>
            </w:tcPrChange>
          </w:tcPr>
          <w:p w14:paraId="20E185C4" w14:textId="7B8DF564" w:rsidR="008E010E" w:rsidRPr="006E0881" w:rsidDel="009B47BA" w:rsidRDefault="008E010E">
            <w:pPr>
              <w:ind w:left="113" w:right="113"/>
              <w:rPr>
                <w:del w:id="26188" w:author="Στάθης Καπ" w:date="2023-02-26T09:06:00Z"/>
                <w:sz w:val="18"/>
                <w:szCs w:val="18"/>
              </w:rPr>
              <w:pPrChange w:id="26189" w:author="Στάθης Καπ" w:date="2023-02-26T08:48:00Z">
                <w:pPr/>
              </w:pPrChange>
            </w:pPr>
          </w:p>
        </w:tc>
        <w:tc>
          <w:tcPr>
            <w:tcW w:w="622" w:type="dxa"/>
            <w:textDirection w:val="btLr"/>
            <w:tcPrChange w:id="26190" w:author="Στάθης Καπ" w:date="2023-02-26T08:48:00Z">
              <w:tcPr>
                <w:tcW w:w="622" w:type="dxa"/>
              </w:tcPr>
            </w:tcPrChange>
          </w:tcPr>
          <w:p w14:paraId="06D579A4" w14:textId="100BE688" w:rsidR="008E010E" w:rsidRPr="006E0881" w:rsidDel="009B47BA" w:rsidRDefault="008E010E">
            <w:pPr>
              <w:ind w:left="113" w:right="113"/>
              <w:rPr>
                <w:del w:id="26191" w:author="Στάθης Καπ" w:date="2023-02-26T09:06:00Z"/>
                <w:sz w:val="18"/>
                <w:szCs w:val="18"/>
              </w:rPr>
              <w:pPrChange w:id="26192" w:author="Στάθης Καπ" w:date="2023-02-26T08:48:00Z">
                <w:pPr/>
              </w:pPrChange>
            </w:pPr>
          </w:p>
        </w:tc>
      </w:tr>
    </w:tbl>
    <w:p w14:paraId="3CD2F0C1" w14:textId="5B730838" w:rsidR="008E010E" w:rsidDel="009B47BA" w:rsidRDefault="008E010E" w:rsidP="008E010E">
      <w:pPr>
        <w:rPr>
          <w:del w:id="26193" w:author="Στάθης Καπ" w:date="2023-02-26T09:06:00Z"/>
        </w:rPr>
      </w:pPr>
    </w:p>
    <w:p w14:paraId="036AE5D9" w14:textId="0E734FA3" w:rsidR="008E010E" w:rsidRPr="00031AB0" w:rsidDel="009B47BA" w:rsidRDefault="008E010E" w:rsidP="008E010E">
      <w:pPr>
        <w:rPr>
          <w:del w:id="26194" w:author="Στάθης Καπ" w:date="2023-02-26T09:06:00Z"/>
        </w:rPr>
      </w:pPr>
      <w:del w:id="26195" w:author="Στάθης Καπ" w:date="2023-02-26T09:06:00Z">
        <w:r w:rsidDel="009B47BA">
          <w:rPr>
            <w:lang w:val="el-GR"/>
          </w:rPr>
          <w:delText xml:space="preserve">Για </w:delText>
        </w:r>
        <w:r w:rsidDel="009B47BA">
          <w:delText>m=2</w:delText>
        </w:r>
      </w:del>
    </w:p>
    <w:tbl>
      <w:tblPr>
        <w:tblStyle w:val="TableGrid"/>
        <w:tblW w:w="0" w:type="auto"/>
        <w:tblLook w:val="04A0" w:firstRow="1" w:lastRow="0" w:firstColumn="1" w:lastColumn="0" w:noHBand="0" w:noVBand="1"/>
      </w:tblPr>
      <w:tblGrid>
        <w:gridCol w:w="627"/>
        <w:gridCol w:w="663"/>
        <w:gridCol w:w="764"/>
        <w:gridCol w:w="630"/>
        <w:gridCol w:w="663"/>
        <w:gridCol w:w="764"/>
        <w:gridCol w:w="630"/>
        <w:gridCol w:w="663"/>
        <w:gridCol w:w="764"/>
        <w:gridCol w:w="630"/>
        <w:gridCol w:w="654"/>
        <w:gridCol w:w="754"/>
        <w:gridCol w:w="622"/>
      </w:tblGrid>
      <w:tr w:rsidR="008E010E" w:rsidRPr="00AB438A" w:rsidDel="00715EE1" w14:paraId="4271EBF1" w14:textId="68B2B4B8" w:rsidTr="00D1397D">
        <w:trPr>
          <w:del w:id="26196" w:author="Στάθης Καπ" w:date="2023-02-26T08:45:00Z"/>
        </w:trPr>
        <w:tc>
          <w:tcPr>
            <w:tcW w:w="627" w:type="dxa"/>
          </w:tcPr>
          <w:p w14:paraId="37005F1E" w14:textId="2CF74B4B" w:rsidR="008E010E" w:rsidRPr="006E0881" w:rsidDel="00715EE1" w:rsidRDefault="008E010E" w:rsidP="00D1397D">
            <w:pPr>
              <w:rPr>
                <w:del w:id="26197" w:author="Στάθης Καπ" w:date="2023-02-26T08:45:00Z"/>
                <w:sz w:val="18"/>
                <w:szCs w:val="18"/>
              </w:rPr>
            </w:pPr>
          </w:p>
        </w:tc>
        <w:tc>
          <w:tcPr>
            <w:tcW w:w="2057" w:type="dxa"/>
            <w:gridSpan w:val="3"/>
          </w:tcPr>
          <w:p w14:paraId="244DDEF6" w14:textId="2610429B" w:rsidR="008E010E" w:rsidRPr="006E0881" w:rsidDel="00715EE1" w:rsidRDefault="008E010E" w:rsidP="00D1397D">
            <w:pPr>
              <w:rPr>
                <w:del w:id="26198" w:author="Στάθης Καπ" w:date="2023-02-26T08:45:00Z"/>
                <w:sz w:val="18"/>
                <w:szCs w:val="18"/>
              </w:rPr>
            </w:pPr>
            <w:del w:id="26199" w:author="Στάθης Καπ" w:date="2023-02-26T08:45:00Z">
              <w:r w:rsidDel="00715EE1">
                <w:rPr>
                  <w:sz w:val="18"/>
                  <w:szCs w:val="18"/>
                </w:rPr>
                <w:delText>S</w:delText>
              </w:r>
              <w:r w:rsidRPr="006E0881" w:rsidDel="00715EE1">
                <w:rPr>
                  <w:sz w:val="18"/>
                  <w:szCs w:val="18"/>
                </w:rPr>
                <w:delText>=1</w:delText>
              </w:r>
            </w:del>
          </w:p>
        </w:tc>
        <w:tc>
          <w:tcPr>
            <w:tcW w:w="2057" w:type="dxa"/>
            <w:gridSpan w:val="3"/>
          </w:tcPr>
          <w:p w14:paraId="5A6F4DC5" w14:textId="58D7FD4A" w:rsidR="008E010E" w:rsidRPr="006E0881" w:rsidDel="00715EE1" w:rsidRDefault="008E010E" w:rsidP="00D1397D">
            <w:pPr>
              <w:rPr>
                <w:del w:id="26200" w:author="Στάθης Καπ" w:date="2023-02-26T08:45:00Z"/>
                <w:sz w:val="18"/>
                <w:szCs w:val="18"/>
              </w:rPr>
            </w:pPr>
            <w:del w:id="26201" w:author="Στάθης Καπ" w:date="2023-02-26T08:45:00Z">
              <w:r w:rsidDel="00715EE1">
                <w:rPr>
                  <w:sz w:val="18"/>
                  <w:szCs w:val="18"/>
                </w:rPr>
                <w:delText>S</w:delText>
              </w:r>
              <w:r w:rsidRPr="006E0881" w:rsidDel="00715EE1">
                <w:rPr>
                  <w:sz w:val="18"/>
                  <w:szCs w:val="18"/>
                </w:rPr>
                <w:delText>=2</w:delText>
              </w:r>
            </w:del>
          </w:p>
        </w:tc>
        <w:tc>
          <w:tcPr>
            <w:tcW w:w="2057" w:type="dxa"/>
            <w:gridSpan w:val="3"/>
          </w:tcPr>
          <w:p w14:paraId="7B076690" w14:textId="711CD692" w:rsidR="008E010E" w:rsidRPr="006E0881" w:rsidDel="00715EE1" w:rsidRDefault="008E010E" w:rsidP="00D1397D">
            <w:pPr>
              <w:rPr>
                <w:del w:id="26202" w:author="Στάθης Καπ" w:date="2023-02-26T08:45:00Z"/>
                <w:sz w:val="18"/>
                <w:szCs w:val="18"/>
              </w:rPr>
            </w:pPr>
            <w:del w:id="26203" w:author="Στάθης Καπ" w:date="2023-02-26T08:45:00Z">
              <w:r w:rsidDel="00715EE1">
                <w:rPr>
                  <w:sz w:val="18"/>
                  <w:szCs w:val="18"/>
                </w:rPr>
                <w:delText>S</w:delText>
              </w:r>
              <w:r w:rsidRPr="006E0881" w:rsidDel="00715EE1">
                <w:rPr>
                  <w:sz w:val="18"/>
                  <w:szCs w:val="18"/>
                </w:rPr>
                <w:delText>=3</w:delText>
              </w:r>
            </w:del>
          </w:p>
        </w:tc>
        <w:tc>
          <w:tcPr>
            <w:tcW w:w="2030" w:type="dxa"/>
            <w:gridSpan w:val="3"/>
          </w:tcPr>
          <w:p w14:paraId="65F6A702" w14:textId="7A60A54F" w:rsidR="008E010E" w:rsidRPr="006E0881" w:rsidDel="00715EE1" w:rsidRDefault="008E010E" w:rsidP="00D1397D">
            <w:pPr>
              <w:rPr>
                <w:del w:id="26204" w:author="Στάθης Καπ" w:date="2023-02-26T08:45:00Z"/>
                <w:sz w:val="18"/>
                <w:szCs w:val="18"/>
              </w:rPr>
            </w:pPr>
            <w:del w:id="26205" w:author="Στάθης Καπ" w:date="2023-02-26T08:45:00Z">
              <w:r w:rsidDel="00715EE1">
                <w:rPr>
                  <w:sz w:val="18"/>
                  <w:szCs w:val="18"/>
                </w:rPr>
                <w:delText>S</w:delText>
              </w:r>
              <w:r w:rsidRPr="006E0881" w:rsidDel="00715EE1">
                <w:rPr>
                  <w:sz w:val="18"/>
                  <w:szCs w:val="18"/>
                </w:rPr>
                <w:delText>=4</w:delText>
              </w:r>
            </w:del>
          </w:p>
        </w:tc>
      </w:tr>
      <w:tr w:rsidR="008E010E" w:rsidRPr="00AB438A" w:rsidDel="00715EE1" w14:paraId="105E4002" w14:textId="33779AF0" w:rsidTr="00D1397D">
        <w:trPr>
          <w:del w:id="26206" w:author="Στάθης Καπ" w:date="2023-02-26T08:45:00Z"/>
        </w:trPr>
        <w:tc>
          <w:tcPr>
            <w:tcW w:w="627" w:type="dxa"/>
          </w:tcPr>
          <w:p w14:paraId="27754BD4" w14:textId="2ACBDBC6" w:rsidR="008E010E" w:rsidRPr="006E0881" w:rsidDel="00715EE1" w:rsidRDefault="008E010E" w:rsidP="00D1397D">
            <w:pPr>
              <w:rPr>
                <w:del w:id="26207" w:author="Στάθης Καπ" w:date="2023-02-26T08:45:00Z"/>
                <w:sz w:val="18"/>
                <w:szCs w:val="18"/>
              </w:rPr>
            </w:pPr>
          </w:p>
        </w:tc>
        <w:tc>
          <w:tcPr>
            <w:tcW w:w="663" w:type="dxa"/>
          </w:tcPr>
          <w:p w14:paraId="59EABE3C" w14:textId="69BB081B" w:rsidR="008E010E" w:rsidRPr="006E0881" w:rsidDel="00715EE1" w:rsidRDefault="008E010E" w:rsidP="00D1397D">
            <w:pPr>
              <w:rPr>
                <w:del w:id="26208" w:author="Στάθης Καπ" w:date="2023-02-26T08:45:00Z"/>
                <w:sz w:val="18"/>
                <w:szCs w:val="18"/>
              </w:rPr>
            </w:pPr>
            <w:del w:id="26209" w:author="Στάθης Καπ" w:date="2023-02-26T08:45:00Z">
              <w:r w:rsidRPr="006E0881" w:rsidDel="00715EE1">
                <w:rPr>
                  <w:sz w:val="18"/>
                  <w:szCs w:val="18"/>
                </w:rPr>
                <w:delText>score</w:delText>
              </w:r>
            </w:del>
          </w:p>
        </w:tc>
        <w:tc>
          <w:tcPr>
            <w:tcW w:w="764" w:type="dxa"/>
          </w:tcPr>
          <w:p w14:paraId="1D90E2CF" w14:textId="4732D118" w:rsidR="008E010E" w:rsidRPr="006E0881" w:rsidDel="00715EE1" w:rsidRDefault="008E010E" w:rsidP="00D1397D">
            <w:pPr>
              <w:rPr>
                <w:del w:id="26210" w:author="Στάθης Καπ" w:date="2023-02-26T08:45:00Z"/>
                <w:sz w:val="18"/>
                <w:szCs w:val="18"/>
              </w:rPr>
            </w:pPr>
            <w:del w:id="26211" w:author="Στάθης Καπ" w:date="2023-02-26T08:45:00Z">
              <w:r w:rsidRPr="006E0881" w:rsidDel="00715EE1">
                <w:rPr>
                  <w:sz w:val="18"/>
                  <w:szCs w:val="18"/>
                </w:rPr>
                <w:delText>CPU(s)</w:delText>
              </w:r>
            </w:del>
          </w:p>
        </w:tc>
        <w:tc>
          <w:tcPr>
            <w:tcW w:w="630" w:type="dxa"/>
          </w:tcPr>
          <w:p w14:paraId="5A59DEF6" w14:textId="038C6508" w:rsidR="008E010E" w:rsidRPr="006E0881" w:rsidDel="00715EE1" w:rsidRDefault="008E010E" w:rsidP="00D1397D">
            <w:pPr>
              <w:rPr>
                <w:del w:id="26212" w:author="Στάθης Καπ" w:date="2023-02-26T08:45:00Z"/>
                <w:sz w:val="18"/>
                <w:szCs w:val="18"/>
              </w:rPr>
            </w:pPr>
            <w:del w:id="26213" w:author="Στάθης Καπ" w:date="2023-02-26T08:45:00Z">
              <w:r w:rsidRPr="006E0881" w:rsidDel="00715EE1">
                <w:rPr>
                  <w:sz w:val="18"/>
                  <w:szCs w:val="18"/>
                </w:rPr>
                <w:delText>visits</w:delText>
              </w:r>
            </w:del>
          </w:p>
        </w:tc>
        <w:tc>
          <w:tcPr>
            <w:tcW w:w="663" w:type="dxa"/>
          </w:tcPr>
          <w:p w14:paraId="44CB734F" w14:textId="3C0C992E" w:rsidR="008E010E" w:rsidRPr="006E0881" w:rsidDel="00715EE1" w:rsidRDefault="008E010E" w:rsidP="00D1397D">
            <w:pPr>
              <w:rPr>
                <w:del w:id="26214" w:author="Στάθης Καπ" w:date="2023-02-26T08:45:00Z"/>
                <w:sz w:val="18"/>
                <w:szCs w:val="18"/>
              </w:rPr>
            </w:pPr>
            <w:del w:id="26215" w:author="Στάθης Καπ" w:date="2023-02-26T08:45:00Z">
              <w:r w:rsidRPr="006E0881" w:rsidDel="00715EE1">
                <w:rPr>
                  <w:sz w:val="18"/>
                  <w:szCs w:val="18"/>
                </w:rPr>
                <w:delText>score</w:delText>
              </w:r>
            </w:del>
          </w:p>
        </w:tc>
        <w:tc>
          <w:tcPr>
            <w:tcW w:w="764" w:type="dxa"/>
          </w:tcPr>
          <w:p w14:paraId="4C1385C6" w14:textId="4A5D592B" w:rsidR="008E010E" w:rsidRPr="006E0881" w:rsidDel="00715EE1" w:rsidRDefault="008E010E" w:rsidP="00D1397D">
            <w:pPr>
              <w:rPr>
                <w:del w:id="26216" w:author="Στάθης Καπ" w:date="2023-02-26T08:45:00Z"/>
                <w:sz w:val="18"/>
                <w:szCs w:val="18"/>
              </w:rPr>
            </w:pPr>
            <w:del w:id="26217" w:author="Στάθης Καπ" w:date="2023-02-26T08:45:00Z">
              <w:r w:rsidRPr="006E0881" w:rsidDel="00715EE1">
                <w:rPr>
                  <w:sz w:val="18"/>
                  <w:szCs w:val="18"/>
                </w:rPr>
                <w:delText>CPU(s)</w:delText>
              </w:r>
            </w:del>
          </w:p>
        </w:tc>
        <w:tc>
          <w:tcPr>
            <w:tcW w:w="630" w:type="dxa"/>
          </w:tcPr>
          <w:p w14:paraId="23FFE23C" w14:textId="7A32B031" w:rsidR="008E010E" w:rsidRPr="006E0881" w:rsidDel="00715EE1" w:rsidRDefault="008E010E" w:rsidP="00D1397D">
            <w:pPr>
              <w:rPr>
                <w:del w:id="26218" w:author="Στάθης Καπ" w:date="2023-02-26T08:45:00Z"/>
                <w:sz w:val="18"/>
                <w:szCs w:val="18"/>
              </w:rPr>
            </w:pPr>
            <w:del w:id="26219" w:author="Στάθης Καπ" w:date="2023-02-26T08:45:00Z">
              <w:r w:rsidRPr="006E0881" w:rsidDel="00715EE1">
                <w:rPr>
                  <w:sz w:val="18"/>
                  <w:szCs w:val="18"/>
                </w:rPr>
                <w:delText>visits</w:delText>
              </w:r>
            </w:del>
          </w:p>
        </w:tc>
        <w:tc>
          <w:tcPr>
            <w:tcW w:w="663" w:type="dxa"/>
          </w:tcPr>
          <w:p w14:paraId="2A96E174" w14:textId="059E4562" w:rsidR="008E010E" w:rsidRPr="006E0881" w:rsidDel="00715EE1" w:rsidRDefault="008E010E" w:rsidP="00D1397D">
            <w:pPr>
              <w:rPr>
                <w:del w:id="26220" w:author="Στάθης Καπ" w:date="2023-02-26T08:45:00Z"/>
                <w:sz w:val="18"/>
                <w:szCs w:val="18"/>
              </w:rPr>
            </w:pPr>
            <w:del w:id="26221" w:author="Στάθης Καπ" w:date="2023-02-26T08:45:00Z">
              <w:r w:rsidRPr="006E0881" w:rsidDel="00715EE1">
                <w:rPr>
                  <w:sz w:val="18"/>
                  <w:szCs w:val="18"/>
                </w:rPr>
                <w:delText>score</w:delText>
              </w:r>
            </w:del>
          </w:p>
        </w:tc>
        <w:tc>
          <w:tcPr>
            <w:tcW w:w="764" w:type="dxa"/>
          </w:tcPr>
          <w:p w14:paraId="7953E7D1" w14:textId="23D88490" w:rsidR="008E010E" w:rsidRPr="006E0881" w:rsidDel="00715EE1" w:rsidRDefault="008E010E" w:rsidP="00D1397D">
            <w:pPr>
              <w:rPr>
                <w:del w:id="26222" w:author="Στάθης Καπ" w:date="2023-02-26T08:45:00Z"/>
                <w:sz w:val="18"/>
                <w:szCs w:val="18"/>
              </w:rPr>
            </w:pPr>
            <w:del w:id="26223" w:author="Στάθης Καπ" w:date="2023-02-26T08:45:00Z">
              <w:r w:rsidRPr="006E0881" w:rsidDel="00715EE1">
                <w:rPr>
                  <w:sz w:val="18"/>
                  <w:szCs w:val="18"/>
                </w:rPr>
                <w:delText>CPU(s)</w:delText>
              </w:r>
            </w:del>
          </w:p>
        </w:tc>
        <w:tc>
          <w:tcPr>
            <w:tcW w:w="630" w:type="dxa"/>
          </w:tcPr>
          <w:p w14:paraId="22F14479" w14:textId="4462587C" w:rsidR="008E010E" w:rsidRPr="006E0881" w:rsidDel="00715EE1" w:rsidRDefault="008E010E" w:rsidP="00D1397D">
            <w:pPr>
              <w:rPr>
                <w:del w:id="26224" w:author="Στάθης Καπ" w:date="2023-02-26T08:45:00Z"/>
                <w:sz w:val="18"/>
                <w:szCs w:val="18"/>
              </w:rPr>
            </w:pPr>
            <w:del w:id="26225" w:author="Στάθης Καπ" w:date="2023-02-26T08:45:00Z">
              <w:r w:rsidRPr="006E0881" w:rsidDel="00715EE1">
                <w:rPr>
                  <w:sz w:val="18"/>
                  <w:szCs w:val="18"/>
                </w:rPr>
                <w:delText>visits</w:delText>
              </w:r>
            </w:del>
          </w:p>
        </w:tc>
        <w:tc>
          <w:tcPr>
            <w:tcW w:w="654" w:type="dxa"/>
          </w:tcPr>
          <w:p w14:paraId="1CDCA010" w14:textId="0BE97487" w:rsidR="008E010E" w:rsidRPr="006E0881" w:rsidDel="00715EE1" w:rsidRDefault="008E010E" w:rsidP="00D1397D">
            <w:pPr>
              <w:rPr>
                <w:del w:id="26226" w:author="Στάθης Καπ" w:date="2023-02-26T08:45:00Z"/>
                <w:sz w:val="18"/>
                <w:szCs w:val="18"/>
              </w:rPr>
            </w:pPr>
            <w:del w:id="26227" w:author="Στάθης Καπ" w:date="2023-02-26T08:45:00Z">
              <w:r w:rsidRPr="006E0881" w:rsidDel="00715EE1">
                <w:rPr>
                  <w:sz w:val="18"/>
                  <w:szCs w:val="18"/>
                </w:rPr>
                <w:delText>score</w:delText>
              </w:r>
            </w:del>
          </w:p>
        </w:tc>
        <w:tc>
          <w:tcPr>
            <w:tcW w:w="754" w:type="dxa"/>
          </w:tcPr>
          <w:p w14:paraId="56F551F0" w14:textId="16280C9A" w:rsidR="008E010E" w:rsidRPr="006E0881" w:rsidDel="00715EE1" w:rsidRDefault="008E010E" w:rsidP="00D1397D">
            <w:pPr>
              <w:rPr>
                <w:del w:id="26228" w:author="Στάθης Καπ" w:date="2023-02-26T08:45:00Z"/>
                <w:sz w:val="18"/>
                <w:szCs w:val="18"/>
              </w:rPr>
            </w:pPr>
            <w:del w:id="26229" w:author="Στάθης Καπ" w:date="2023-02-26T08:45:00Z">
              <w:r w:rsidRPr="006E0881" w:rsidDel="00715EE1">
                <w:rPr>
                  <w:sz w:val="18"/>
                  <w:szCs w:val="18"/>
                </w:rPr>
                <w:delText>CPU(s)</w:delText>
              </w:r>
            </w:del>
          </w:p>
        </w:tc>
        <w:tc>
          <w:tcPr>
            <w:tcW w:w="622" w:type="dxa"/>
          </w:tcPr>
          <w:p w14:paraId="1C555302" w14:textId="19783435" w:rsidR="008E010E" w:rsidRPr="006E0881" w:rsidDel="00715EE1" w:rsidRDefault="008E010E" w:rsidP="00D1397D">
            <w:pPr>
              <w:rPr>
                <w:del w:id="26230" w:author="Στάθης Καπ" w:date="2023-02-26T08:45:00Z"/>
                <w:sz w:val="18"/>
                <w:szCs w:val="18"/>
              </w:rPr>
            </w:pPr>
            <w:del w:id="26231" w:author="Στάθης Καπ" w:date="2023-02-26T08:45:00Z">
              <w:r w:rsidRPr="006E0881" w:rsidDel="00715EE1">
                <w:rPr>
                  <w:sz w:val="18"/>
                  <w:szCs w:val="18"/>
                </w:rPr>
                <w:delText>visits</w:delText>
              </w:r>
            </w:del>
          </w:p>
        </w:tc>
      </w:tr>
      <w:tr w:rsidR="008E010E" w:rsidRPr="00AB438A" w:rsidDel="009B47BA" w14:paraId="183706D5" w14:textId="2F6571DF" w:rsidTr="00D1397D">
        <w:trPr>
          <w:del w:id="26232" w:author="Στάθης Καπ" w:date="2023-02-26T09:06:00Z"/>
        </w:trPr>
        <w:tc>
          <w:tcPr>
            <w:tcW w:w="627" w:type="dxa"/>
          </w:tcPr>
          <w:p w14:paraId="0ACA3CC2" w14:textId="78C2DB1B" w:rsidR="008E010E" w:rsidRPr="006E0881" w:rsidDel="009B47BA" w:rsidRDefault="008E010E" w:rsidP="00D1397D">
            <w:pPr>
              <w:rPr>
                <w:del w:id="26233" w:author="Στάθης Καπ" w:date="2023-02-26T09:06:00Z"/>
                <w:sz w:val="18"/>
                <w:szCs w:val="18"/>
              </w:rPr>
            </w:pPr>
            <w:del w:id="26234" w:author="Στάθης Καπ" w:date="2023-02-26T08:45:00Z">
              <w:r w:rsidRPr="006E0881" w:rsidDel="00715EE1">
                <w:rPr>
                  <w:sz w:val="18"/>
                  <w:szCs w:val="18"/>
                </w:rPr>
                <w:delText>pr11</w:delText>
              </w:r>
            </w:del>
          </w:p>
        </w:tc>
        <w:tc>
          <w:tcPr>
            <w:tcW w:w="663" w:type="dxa"/>
          </w:tcPr>
          <w:p w14:paraId="0B89A284" w14:textId="665C922B" w:rsidR="008E010E" w:rsidRPr="006F4BEA" w:rsidDel="009B47BA" w:rsidRDefault="008E010E" w:rsidP="00D1397D">
            <w:pPr>
              <w:rPr>
                <w:del w:id="26235" w:author="Στάθης Καπ" w:date="2023-02-26T09:06:00Z"/>
                <w:sz w:val="18"/>
                <w:szCs w:val="18"/>
              </w:rPr>
            </w:pPr>
          </w:p>
        </w:tc>
        <w:tc>
          <w:tcPr>
            <w:tcW w:w="764" w:type="dxa"/>
          </w:tcPr>
          <w:p w14:paraId="3A2C52BB" w14:textId="0860631A" w:rsidR="008E010E" w:rsidRPr="006E0881" w:rsidDel="009B47BA" w:rsidRDefault="008E010E" w:rsidP="00D1397D">
            <w:pPr>
              <w:rPr>
                <w:del w:id="26236" w:author="Στάθης Καπ" w:date="2023-02-26T09:06:00Z"/>
                <w:sz w:val="18"/>
                <w:szCs w:val="18"/>
              </w:rPr>
            </w:pPr>
          </w:p>
        </w:tc>
        <w:tc>
          <w:tcPr>
            <w:tcW w:w="630" w:type="dxa"/>
          </w:tcPr>
          <w:p w14:paraId="516EB34A" w14:textId="74C68A00" w:rsidR="008E010E" w:rsidRPr="006E0881" w:rsidDel="009B47BA" w:rsidRDefault="008E010E" w:rsidP="00D1397D">
            <w:pPr>
              <w:rPr>
                <w:del w:id="26237" w:author="Στάθης Καπ" w:date="2023-02-26T09:06:00Z"/>
                <w:sz w:val="18"/>
                <w:szCs w:val="18"/>
              </w:rPr>
            </w:pPr>
          </w:p>
        </w:tc>
        <w:tc>
          <w:tcPr>
            <w:tcW w:w="663" w:type="dxa"/>
          </w:tcPr>
          <w:p w14:paraId="1EE0F22E" w14:textId="7FA90C9F" w:rsidR="008E010E" w:rsidRPr="006E0881" w:rsidDel="009B47BA" w:rsidRDefault="008E010E" w:rsidP="00D1397D">
            <w:pPr>
              <w:rPr>
                <w:del w:id="26238" w:author="Στάθης Καπ" w:date="2023-02-26T09:06:00Z"/>
                <w:sz w:val="18"/>
                <w:szCs w:val="18"/>
              </w:rPr>
            </w:pPr>
          </w:p>
        </w:tc>
        <w:tc>
          <w:tcPr>
            <w:tcW w:w="764" w:type="dxa"/>
          </w:tcPr>
          <w:p w14:paraId="36B78F73" w14:textId="13561BE3" w:rsidR="008E010E" w:rsidRPr="006E0881" w:rsidDel="009B47BA" w:rsidRDefault="008E010E" w:rsidP="00D1397D">
            <w:pPr>
              <w:rPr>
                <w:del w:id="26239" w:author="Στάθης Καπ" w:date="2023-02-26T09:06:00Z"/>
                <w:sz w:val="18"/>
                <w:szCs w:val="18"/>
              </w:rPr>
            </w:pPr>
          </w:p>
        </w:tc>
        <w:tc>
          <w:tcPr>
            <w:tcW w:w="630" w:type="dxa"/>
          </w:tcPr>
          <w:p w14:paraId="3B070638" w14:textId="69788B22" w:rsidR="008E010E" w:rsidRPr="006E0881" w:rsidDel="009B47BA" w:rsidRDefault="008E010E" w:rsidP="00D1397D">
            <w:pPr>
              <w:rPr>
                <w:del w:id="26240" w:author="Στάθης Καπ" w:date="2023-02-26T09:06:00Z"/>
                <w:sz w:val="18"/>
                <w:szCs w:val="18"/>
              </w:rPr>
            </w:pPr>
          </w:p>
        </w:tc>
        <w:tc>
          <w:tcPr>
            <w:tcW w:w="663" w:type="dxa"/>
          </w:tcPr>
          <w:p w14:paraId="17866B36" w14:textId="507E95FB" w:rsidR="008E010E" w:rsidRPr="006E0881" w:rsidDel="009B47BA" w:rsidRDefault="008E010E" w:rsidP="00D1397D">
            <w:pPr>
              <w:rPr>
                <w:del w:id="26241" w:author="Στάθης Καπ" w:date="2023-02-26T09:06:00Z"/>
                <w:sz w:val="18"/>
                <w:szCs w:val="18"/>
              </w:rPr>
            </w:pPr>
          </w:p>
        </w:tc>
        <w:tc>
          <w:tcPr>
            <w:tcW w:w="764" w:type="dxa"/>
          </w:tcPr>
          <w:p w14:paraId="1ACBBA6E" w14:textId="234C96FA" w:rsidR="008E010E" w:rsidRPr="006E0881" w:rsidDel="009B47BA" w:rsidRDefault="008E010E" w:rsidP="00D1397D">
            <w:pPr>
              <w:rPr>
                <w:del w:id="26242" w:author="Στάθης Καπ" w:date="2023-02-26T09:06:00Z"/>
                <w:sz w:val="18"/>
                <w:szCs w:val="18"/>
              </w:rPr>
            </w:pPr>
          </w:p>
        </w:tc>
        <w:tc>
          <w:tcPr>
            <w:tcW w:w="630" w:type="dxa"/>
          </w:tcPr>
          <w:p w14:paraId="14BBD033" w14:textId="4C48B1A9" w:rsidR="008E010E" w:rsidRPr="006E0881" w:rsidDel="009B47BA" w:rsidRDefault="008E010E" w:rsidP="00D1397D">
            <w:pPr>
              <w:rPr>
                <w:del w:id="26243" w:author="Στάθης Καπ" w:date="2023-02-26T09:06:00Z"/>
                <w:sz w:val="18"/>
                <w:szCs w:val="18"/>
              </w:rPr>
            </w:pPr>
          </w:p>
        </w:tc>
        <w:tc>
          <w:tcPr>
            <w:tcW w:w="654" w:type="dxa"/>
          </w:tcPr>
          <w:p w14:paraId="042EFDE3" w14:textId="1BD48D1E" w:rsidR="008E010E" w:rsidRPr="006E0881" w:rsidDel="009B47BA" w:rsidRDefault="008E010E" w:rsidP="00D1397D">
            <w:pPr>
              <w:rPr>
                <w:del w:id="26244" w:author="Στάθης Καπ" w:date="2023-02-26T09:06:00Z"/>
                <w:sz w:val="18"/>
                <w:szCs w:val="18"/>
              </w:rPr>
            </w:pPr>
          </w:p>
        </w:tc>
        <w:tc>
          <w:tcPr>
            <w:tcW w:w="754" w:type="dxa"/>
          </w:tcPr>
          <w:p w14:paraId="19CE9A46" w14:textId="443680E1" w:rsidR="008E010E" w:rsidRPr="006E0881" w:rsidDel="009B47BA" w:rsidRDefault="008E010E" w:rsidP="00D1397D">
            <w:pPr>
              <w:rPr>
                <w:del w:id="26245" w:author="Στάθης Καπ" w:date="2023-02-26T09:06:00Z"/>
                <w:sz w:val="18"/>
                <w:szCs w:val="18"/>
              </w:rPr>
            </w:pPr>
          </w:p>
        </w:tc>
        <w:tc>
          <w:tcPr>
            <w:tcW w:w="622" w:type="dxa"/>
          </w:tcPr>
          <w:p w14:paraId="26013ABC" w14:textId="79FB0E6D" w:rsidR="008E010E" w:rsidRPr="006E0881" w:rsidDel="009B47BA" w:rsidRDefault="008E010E" w:rsidP="00D1397D">
            <w:pPr>
              <w:rPr>
                <w:del w:id="26246" w:author="Στάθης Καπ" w:date="2023-02-26T09:06:00Z"/>
                <w:sz w:val="18"/>
                <w:szCs w:val="18"/>
              </w:rPr>
            </w:pPr>
          </w:p>
        </w:tc>
      </w:tr>
      <w:tr w:rsidR="008E010E" w:rsidRPr="00AB438A" w:rsidDel="009B47BA" w14:paraId="12EC2ACA" w14:textId="55FC9588" w:rsidTr="00D1397D">
        <w:trPr>
          <w:del w:id="26247" w:author="Στάθης Καπ" w:date="2023-02-26T09:06:00Z"/>
        </w:trPr>
        <w:tc>
          <w:tcPr>
            <w:tcW w:w="627" w:type="dxa"/>
          </w:tcPr>
          <w:p w14:paraId="120DC644" w14:textId="61CE3EAB" w:rsidR="008E010E" w:rsidRPr="006E0881" w:rsidDel="009B47BA" w:rsidRDefault="008E010E" w:rsidP="00D1397D">
            <w:pPr>
              <w:rPr>
                <w:del w:id="26248" w:author="Στάθης Καπ" w:date="2023-02-26T09:06:00Z"/>
                <w:sz w:val="18"/>
                <w:szCs w:val="18"/>
              </w:rPr>
            </w:pPr>
            <w:del w:id="26249" w:author="Στάθης Καπ" w:date="2023-02-26T08:45:00Z">
              <w:r w:rsidRPr="006E0881" w:rsidDel="00715EE1">
                <w:rPr>
                  <w:sz w:val="18"/>
                  <w:szCs w:val="18"/>
                </w:rPr>
                <w:delText>Pr12</w:delText>
              </w:r>
            </w:del>
          </w:p>
        </w:tc>
        <w:tc>
          <w:tcPr>
            <w:tcW w:w="663" w:type="dxa"/>
          </w:tcPr>
          <w:p w14:paraId="357BCA9D" w14:textId="40470AFA" w:rsidR="008E010E" w:rsidRPr="00F76AF9" w:rsidDel="009B47BA" w:rsidRDefault="008E010E" w:rsidP="00D1397D">
            <w:pPr>
              <w:rPr>
                <w:del w:id="26250" w:author="Στάθης Καπ" w:date="2023-02-26T09:06:00Z"/>
                <w:sz w:val="18"/>
                <w:szCs w:val="18"/>
                <w:lang w:val="el-GR"/>
              </w:rPr>
            </w:pPr>
          </w:p>
        </w:tc>
        <w:tc>
          <w:tcPr>
            <w:tcW w:w="764" w:type="dxa"/>
          </w:tcPr>
          <w:p w14:paraId="6918AD71" w14:textId="007CDF08" w:rsidR="008E010E" w:rsidRPr="006E0881" w:rsidDel="009B47BA" w:rsidRDefault="008E010E" w:rsidP="00D1397D">
            <w:pPr>
              <w:rPr>
                <w:del w:id="26251" w:author="Στάθης Καπ" w:date="2023-02-26T09:06:00Z"/>
                <w:sz w:val="18"/>
                <w:szCs w:val="18"/>
              </w:rPr>
            </w:pPr>
          </w:p>
        </w:tc>
        <w:tc>
          <w:tcPr>
            <w:tcW w:w="630" w:type="dxa"/>
          </w:tcPr>
          <w:p w14:paraId="72C2C208" w14:textId="5184F0F3" w:rsidR="008E010E" w:rsidRPr="006E0881" w:rsidDel="009B47BA" w:rsidRDefault="008E010E" w:rsidP="00D1397D">
            <w:pPr>
              <w:rPr>
                <w:del w:id="26252" w:author="Στάθης Καπ" w:date="2023-02-26T09:06:00Z"/>
                <w:sz w:val="18"/>
                <w:szCs w:val="18"/>
              </w:rPr>
            </w:pPr>
          </w:p>
        </w:tc>
        <w:tc>
          <w:tcPr>
            <w:tcW w:w="663" w:type="dxa"/>
          </w:tcPr>
          <w:p w14:paraId="349AA205" w14:textId="741C7936" w:rsidR="008E010E" w:rsidRPr="00F76AF9" w:rsidDel="009B47BA" w:rsidRDefault="008E010E" w:rsidP="00D1397D">
            <w:pPr>
              <w:rPr>
                <w:del w:id="26253" w:author="Στάθης Καπ" w:date="2023-02-26T09:06:00Z"/>
                <w:sz w:val="18"/>
                <w:szCs w:val="18"/>
                <w:lang w:val="el-GR"/>
              </w:rPr>
            </w:pPr>
          </w:p>
        </w:tc>
        <w:tc>
          <w:tcPr>
            <w:tcW w:w="764" w:type="dxa"/>
          </w:tcPr>
          <w:p w14:paraId="2B46700F" w14:textId="0362F73F" w:rsidR="008E010E" w:rsidRPr="006E0881" w:rsidDel="009B47BA" w:rsidRDefault="008E010E" w:rsidP="00D1397D">
            <w:pPr>
              <w:rPr>
                <w:del w:id="26254" w:author="Στάθης Καπ" w:date="2023-02-26T09:06:00Z"/>
                <w:sz w:val="18"/>
                <w:szCs w:val="18"/>
              </w:rPr>
            </w:pPr>
          </w:p>
        </w:tc>
        <w:tc>
          <w:tcPr>
            <w:tcW w:w="630" w:type="dxa"/>
          </w:tcPr>
          <w:p w14:paraId="4845CBE9" w14:textId="06B3CB49" w:rsidR="008E010E" w:rsidRPr="006E0881" w:rsidDel="009B47BA" w:rsidRDefault="008E010E" w:rsidP="00D1397D">
            <w:pPr>
              <w:rPr>
                <w:del w:id="26255" w:author="Στάθης Καπ" w:date="2023-02-26T09:06:00Z"/>
                <w:sz w:val="18"/>
                <w:szCs w:val="18"/>
              </w:rPr>
            </w:pPr>
          </w:p>
        </w:tc>
        <w:tc>
          <w:tcPr>
            <w:tcW w:w="663" w:type="dxa"/>
          </w:tcPr>
          <w:p w14:paraId="38AC8907" w14:textId="3A8A671E" w:rsidR="008E010E" w:rsidRPr="00F76AF9" w:rsidDel="009B47BA" w:rsidRDefault="008E010E" w:rsidP="00D1397D">
            <w:pPr>
              <w:rPr>
                <w:del w:id="26256" w:author="Στάθης Καπ" w:date="2023-02-26T09:06:00Z"/>
                <w:sz w:val="18"/>
                <w:szCs w:val="18"/>
                <w:lang w:val="el-GR"/>
              </w:rPr>
            </w:pPr>
          </w:p>
        </w:tc>
        <w:tc>
          <w:tcPr>
            <w:tcW w:w="764" w:type="dxa"/>
          </w:tcPr>
          <w:p w14:paraId="4E11B426" w14:textId="6AA2BB31" w:rsidR="008E010E" w:rsidRPr="006E0881" w:rsidDel="009B47BA" w:rsidRDefault="008E010E" w:rsidP="00D1397D">
            <w:pPr>
              <w:rPr>
                <w:del w:id="26257" w:author="Στάθης Καπ" w:date="2023-02-26T09:06:00Z"/>
                <w:sz w:val="18"/>
                <w:szCs w:val="18"/>
              </w:rPr>
            </w:pPr>
          </w:p>
        </w:tc>
        <w:tc>
          <w:tcPr>
            <w:tcW w:w="630" w:type="dxa"/>
          </w:tcPr>
          <w:p w14:paraId="1838F125" w14:textId="7FF44A12" w:rsidR="008E010E" w:rsidRPr="006E0881" w:rsidDel="009B47BA" w:rsidRDefault="008E010E" w:rsidP="00D1397D">
            <w:pPr>
              <w:rPr>
                <w:del w:id="26258" w:author="Στάθης Καπ" w:date="2023-02-26T09:06:00Z"/>
                <w:sz w:val="18"/>
                <w:szCs w:val="18"/>
              </w:rPr>
            </w:pPr>
          </w:p>
        </w:tc>
        <w:tc>
          <w:tcPr>
            <w:tcW w:w="654" w:type="dxa"/>
          </w:tcPr>
          <w:p w14:paraId="5B87DC06" w14:textId="59CA9DBB" w:rsidR="008E010E" w:rsidRPr="00F76AF9" w:rsidDel="009B47BA" w:rsidRDefault="008E010E" w:rsidP="00D1397D">
            <w:pPr>
              <w:rPr>
                <w:del w:id="26259" w:author="Στάθης Καπ" w:date="2023-02-26T09:06:00Z"/>
                <w:sz w:val="18"/>
                <w:szCs w:val="18"/>
                <w:lang w:val="el-GR"/>
              </w:rPr>
            </w:pPr>
          </w:p>
        </w:tc>
        <w:tc>
          <w:tcPr>
            <w:tcW w:w="754" w:type="dxa"/>
          </w:tcPr>
          <w:p w14:paraId="0610CC3E" w14:textId="4D11FF40" w:rsidR="008E010E" w:rsidRPr="006E0881" w:rsidDel="009B47BA" w:rsidRDefault="008E010E" w:rsidP="00D1397D">
            <w:pPr>
              <w:rPr>
                <w:del w:id="26260" w:author="Στάθης Καπ" w:date="2023-02-26T09:06:00Z"/>
                <w:sz w:val="18"/>
                <w:szCs w:val="18"/>
              </w:rPr>
            </w:pPr>
          </w:p>
        </w:tc>
        <w:tc>
          <w:tcPr>
            <w:tcW w:w="622" w:type="dxa"/>
          </w:tcPr>
          <w:p w14:paraId="4D7815E1" w14:textId="467A1ECE" w:rsidR="008E010E" w:rsidRPr="006E0881" w:rsidDel="009B47BA" w:rsidRDefault="008E010E" w:rsidP="00D1397D">
            <w:pPr>
              <w:rPr>
                <w:del w:id="26261" w:author="Στάθης Καπ" w:date="2023-02-26T09:06:00Z"/>
                <w:sz w:val="18"/>
                <w:szCs w:val="18"/>
              </w:rPr>
            </w:pPr>
          </w:p>
        </w:tc>
      </w:tr>
      <w:tr w:rsidR="008E010E" w:rsidRPr="00AB438A" w:rsidDel="009B47BA" w14:paraId="4DCAA879" w14:textId="4C2FE9C3" w:rsidTr="00D1397D">
        <w:trPr>
          <w:del w:id="26262" w:author="Στάθης Καπ" w:date="2023-02-26T09:06:00Z"/>
        </w:trPr>
        <w:tc>
          <w:tcPr>
            <w:tcW w:w="627" w:type="dxa"/>
          </w:tcPr>
          <w:p w14:paraId="093236E4" w14:textId="5601744C" w:rsidR="008E010E" w:rsidRPr="006E0881" w:rsidDel="009B47BA" w:rsidRDefault="008E010E" w:rsidP="00D1397D">
            <w:pPr>
              <w:rPr>
                <w:del w:id="26263" w:author="Στάθης Καπ" w:date="2023-02-26T09:06:00Z"/>
                <w:sz w:val="18"/>
                <w:szCs w:val="18"/>
              </w:rPr>
            </w:pPr>
            <w:del w:id="26264" w:author="Στάθης Καπ" w:date="2023-02-26T08:45:00Z">
              <w:r w:rsidRPr="006E0881" w:rsidDel="00715EE1">
                <w:rPr>
                  <w:sz w:val="18"/>
                  <w:szCs w:val="18"/>
                </w:rPr>
                <w:delText>Pr13</w:delText>
              </w:r>
            </w:del>
          </w:p>
        </w:tc>
        <w:tc>
          <w:tcPr>
            <w:tcW w:w="663" w:type="dxa"/>
          </w:tcPr>
          <w:p w14:paraId="66708272" w14:textId="10D7650C" w:rsidR="008E010E" w:rsidRPr="006E0881" w:rsidDel="009B47BA" w:rsidRDefault="008E010E" w:rsidP="00D1397D">
            <w:pPr>
              <w:rPr>
                <w:del w:id="26265" w:author="Στάθης Καπ" w:date="2023-02-26T09:06:00Z"/>
                <w:sz w:val="18"/>
                <w:szCs w:val="18"/>
              </w:rPr>
            </w:pPr>
          </w:p>
        </w:tc>
        <w:tc>
          <w:tcPr>
            <w:tcW w:w="764" w:type="dxa"/>
          </w:tcPr>
          <w:p w14:paraId="05494368" w14:textId="324C443E" w:rsidR="008E010E" w:rsidRPr="006E0881" w:rsidDel="009B47BA" w:rsidRDefault="008E010E" w:rsidP="00D1397D">
            <w:pPr>
              <w:rPr>
                <w:del w:id="26266" w:author="Στάθης Καπ" w:date="2023-02-26T09:06:00Z"/>
                <w:sz w:val="18"/>
                <w:szCs w:val="18"/>
              </w:rPr>
            </w:pPr>
          </w:p>
        </w:tc>
        <w:tc>
          <w:tcPr>
            <w:tcW w:w="630" w:type="dxa"/>
          </w:tcPr>
          <w:p w14:paraId="66ABA726" w14:textId="32E2D1EB" w:rsidR="008E010E" w:rsidRPr="006E0881" w:rsidDel="009B47BA" w:rsidRDefault="008E010E" w:rsidP="00D1397D">
            <w:pPr>
              <w:rPr>
                <w:del w:id="26267" w:author="Στάθης Καπ" w:date="2023-02-26T09:06:00Z"/>
                <w:sz w:val="18"/>
                <w:szCs w:val="18"/>
              </w:rPr>
            </w:pPr>
          </w:p>
        </w:tc>
        <w:tc>
          <w:tcPr>
            <w:tcW w:w="663" w:type="dxa"/>
          </w:tcPr>
          <w:p w14:paraId="623849C0" w14:textId="429C0494" w:rsidR="008E010E" w:rsidRPr="006E0881" w:rsidDel="009B47BA" w:rsidRDefault="008E010E" w:rsidP="00D1397D">
            <w:pPr>
              <w:rPr>
                <w:del w:id="26268" w:author="Στάθης Καπ" w:date="2023-02-26T09:06:00Z"/>
                <w:sz w:val="18"/>
                <w:szCs w:val="18"/>
              </w:rPr>
            </w:pPr>
          </w:p>
        </w:tc>
        <w:tc>
          <w:tcPr>
            <w:tcW w:w="764" w:type="dxa"/>
          </w:tcPr>
          <w:p w14:paraId="247228A3" w14:textId="7668844B" w:rsidR="008E010E" w:rsidRPr="006E0881" w:rsidDel="009B47BA" w:rsidRDefault="008E010E" w:rsidP="00D1397D">
            <w:pPr>
              <w:rPr>
                <w:del w:id="26269" w:author="Στάθης Καπ" w:date="2023-02-26T09:06:00Z"/>
                <w:sz w:val="18"/>
                <w:szCs w:val="18"/>
              </w:rPr>
            </w:pPr>
          </w:p>
        </w:tc>
        <w:tc>
          <w:tcPr>
            <w:tcW w:w="630" w:type="dxa"/>
          </w:tcPr>
          <w:p w14:paraId="4A8DBF8B" w14:textId="22A82BFB" w:rsidR="008E010E" w:rsidRPr="006E0881" w:rsidDel="009B47BA" w:rsidRDefault="008E010E" w:rsidP="00D1397D">
            <w:pPr>
              <w:rPr>
                <w:del w:id="26270" w:author="Στάθης Καπ" w:date="2023-02-26T09:06:00Z"/>
                <w:sz w:val="18"/>
                <w:szCs w:val="18"/>
              </w:rPr>
            </w:pPr>
          </w:p>
        </w:tc>
        <w:tc>
          <w:tcPr>
            <w:tcW w:w="663" w:type="dxa"/>
          </w:tcPr>
          <w:p w14:paraId="3AFA1887" w14:textId="28AC040B" w:rsidR="008E010E" w:rsidRPr="006E0881" w:rsidDel="009B47BA" w:rsidRDefault="008E010E" w:rsidP="00D1397D">
            <w:pPr>
              <w:rPr>
                <w:del w:id="26271" w:author="Στάθης Καπ" w:date="2023-02-26T09:06:00Z"/>
                <w:sz w:val="18"/>
                <w:szCs w:val="18"/>
              </w:rPr>
            </w:pPr>
          </w:p>
        </w:tc>
        <w:tc>
          <w:tcPr>
            <w:tcW w:w="764" w:type="dxa"/>
          </w:tcPr>
          <w:p w14:paraId="278BD580" w14:textId="6A23D4E3" w:rsidR="008E010E" w:rsidRPr="006E0881" w:rsidDel="009B47BA" w:rsidRDefault="008E010E" w:rsidP="00D1397D">
            <w:pPr>
              <w:rPr>
                <w:del w:id="26272" w:author="Στάθης Καπ" w:date="2023-02-26T09:06:00Z"/>
                <w:sz w:val="18"/>
                <w:szCs w:val="18"/>
              </w:rPr>
            </w:pPr>
          </w:p>
        </w:tc>
        <w:tc>
          <w:tcPr>
            <w:tcW w:w="630" w:type="dxa"/>
          </w:tcPr>
          <w:p w14:paraId="3A8A5CE7" w14:textId="7BAAFFD3" w:rsidR="008E010E" w:rsidRPr="006E0881" w:rsidDel="009B47BA" w:rsidRDefault="008E010E" w:rsidP="00D1397D">
            <w:pPr>
              <w:rPr>
                <w:del w:id="26273" w:author="Στάθης Καπ" w:date="2023-02-26T09:06:00Z"/>
                <w:sz w:val="18"/>
                <w:szCs w:val="18"/>
              </w:rPr>
            </w:pPr>
          </w:p>
        </w:tc>
        <w:tc>
          <w:tcPr>
            <w:tcW w:w="654" w:type="dxa"/>
          </w:tcPr>
          <w:p w14:paraId="691AD5BE" w14:textId="6A25290D" w:rsidR="008E010E" w:rsidRPr="006E0881" w:rsidDel="009B47BA" w:rsidRDefault="008E010E" w:rsidP="00D1397D">
            <w:pPr>
              <w:rPr>
                <w:del w:id="26274" w:author="Στάθης Καπ" w:date="2023-02-26T09:06:00Z"/>
                <w:sz w:val="18"/>
                <w:szCs w:val="18"/>
              </w:rPr>
            </w:pPr>
          </w:p>
        </w:tc>
        <w:tc>
          <w:tcPr>
            <w:tcW w:w="754" w:type="dxa"/>
          </w:tcPr>
          <w:p w14:paraId="4586D355" w14:textId="2EA4CB0A" w:rsidR="008E010E" w:rsidRPr="006E0881" w:rsidDel="009B47BA" w:rsidRDefault="008E010E" w:rsidP="00D1397D">
            <w:pPr>
              <w:rPr>
                <w:del w:id="26275" w:author="Στάθης Καπ" w:date="2023-02-26T09:06:00Z"/>
                <w:sz w:val="18"/>
                <w:szCs w:val="18"/>
              </w:rPr>
            </w:pPr>
          </w:p>
        </w:tc>
        <w:tc>
          <w:tcPr>
            <w:tcW w:w="622" w:type="dxa"/>
          </w:tcPr>
          <w:p w14:paraId="606640A3" w14:textId="030E0705" w:rsidR="008E010E" w:rsidRPr="006E0881" w:rsidDel="009B47BA" w:rsidRDefault="008E010E" w:rsidP="00D1397D">
            <w:pPr>
              <w:rPr>
                <w:del w:id="26276" w:author="Στάθης Καπ" w:date="2023-02-26T09:06:00Z"/>
                <w:sz w:val="18"/>
                <w:szCs w:val="18"/>
              </w:rPr>
            </w:pPr>
          </w:p>
        </w:tc>
      </w:tr>
      <w:tr w:rsidR="008E010E" w:rsidRPr="00AB438A" w:rsidDel="009B47BA" w14:paraId="3711E087" w14:textId="79A165D8" w:rsidTr="00D1397D">
        <w:trPr>
          <w:del w:id="26277" w:author="Στάθης Καπ" w:date="2023-02-26T09:06:00Z"/>
        </w:trPr>
        <w:tc>
          <w:tcPr>
            <w:tcW w:w="627" w:type="dxa"/>
          </w:tcPr>
          <w:p w14:paraId="72ADFC13" w14:textId="6527B85B" w:rsidR="008E010E" w:rsidRPr="006E0881" w:rsidDel="009B47BA" w:rsidRDefault="008E010E" w:rsidP="00D1397D">
            <w:pPr>
              <w:rPr>
                <w:del w:id="26278" w:author="Στάθης Καπ" w:date="2023-02-26T09:06:00Z"/>
                <w:sz w:val="18"/>
                <w:szCs w:val="18"/>
              </w:rPr>
            </w:pPr>
            <w:del w:id="26279" w:author="Στάθης Καπ" w:date="2023-02-26T08:45:00Z">
              <w:r w:rsidRPr="006E0881" w:rsidDel="00715EE1">
                <w:rPr>
                  <w:sz w:val="18"/>
                  <w:szCs w:val="18"/>
                </w:rPr>
                <w:delText>Pr14</w:delText>
              </w:r>
            </w:del>
          </w:p>
        </w:tc>
        <w:tc>
          <w:tcPr>
            <w:tcW w:w="663" w:type="dxa"/>
          </w:tcPr>
          <w:p w14:paraId="17AC681B" w14:textId="3FD855B9" w:rsidR="008E010E" w:rsidRPr="006E0881" w:rsidDel="009B47BA" w:rsidRDefault="008E010E" w:rsidP="00D1397D">
            <w:pPr>
              <w:rPr>
                <w:del w:id="26280" w:author="Στάθης Καπ" w:date="2023-02-26T09:06:00Z"/>
                <w:sz w:val="18"/>
                <w:szCs w:val="18"/>
              </w:rPr>
            </w:pPr>
          </w:p>
        </w:tc>
        <w:tc>
          <w:tcPr>
            <w:tcW w:w="764" w:type="dxa"/>
          </w:tcPr>
          <w:p w14:paraId="4C228962" w14:textId="695D6BCD" w:rsidR="008E010E" w:rsidRPr="006E0881" w:rsidDel="009B47BA" w:rsidRDefault="008E010E" w:rsidP="00D1397D">
            <w:pPr>
              <w:rPr>
                <w:del w:id="26281" w:author="Στάθης Καπ" w:date="2023-02-26T09:06:00Z"/>
                <w:sz w:val="18"/>
                <w:szCs w:val="18"/>
              </w:rPr>
            </w:pPr>
          </w:p>
        </w:tc>
        <w:tc>
          <w:tcPr>
            <w:tcW w:w="630" w:type="dxa"/>
          </w:tcPr>
          <w:p w14:paraId="63FD4992" w14:textId="3FFD9042" w:rsidR="008E010E" w:rsidRPr="006E0881" w:rsidDel="009B47BA" w:rsidRDefault="008E010E" w:rsidP="00D1397D">
            <w:pPr>
              <w:rPr>
                <w:del w:id="26282" w:author="Στάθης Καπ" w:date="2023-02-26T09:06:00Z"/>
                <w:sz w:val="18"/>
                <w:szCs w:val="18"/>
              </w:rPr>
            </w:pPr>
          </w:p>
        </w:tc>
        <w:tc>
          <w:tcPr>
            <w:tcW w:w="663" w:type="dxa"/>
          </w:tcPr>
          <w:p w14:paraId="06FC3F22" w14:textId="7D940652" w:rsidR="008E010E" w:rsidRPr="006E0881" w:rsidDel="009B47BA" w:rsidRDefault="008E010E" w:rsidP="00D1397D">
            <w:pPr>
              <w:rPr>
                <w:del w:id="26283" w:author="Στάθης Καπ" w:date="2023-02-26T09:06:00Z"/>
                <w:sz w:val="18"/>
                <w:szCs w:val="18"/>
              </w:rPr>
            </w:pPr>
          </w:p>
        </w:tc>
        <w:tc>
          <w:tcPr>
            <w:tcW w:w="764" w:type="dxa"/>
          </w:tcPr>
          <w:p w14:paraId="160EADB5" w14:textId="32C36988" w:rsidR="008E010E" w:rsidRPr="006E0881" w:rsidDel="009B47BA" w:rsidRDefault="008E010E" w:rsidP="00D1397D">
            <w:pPr>
              <w:rPr>
                <w:del w:id="26284" w:author="Στάθης Καπ" w:date="2023-02-26T09:06:00Z"/>
                <w:sz w:val="18"/>
                <w:szCs w:val="18"/>
              </w:rPr>
            </w:pPr>
          </w:p>
        </w:tc>
        <w:tc>
          <w:tcPr>
            <w:tcW w:w="630" w:type="dxa"/>
          </w:tcPr>
          <w:p w14:paraId="4C2AAEA0" w14:textId="0DB4560F" w:rsidR="008E010E" w:rsidRPr="006E0881" w:rsidDel="009B47BA" w:rsidRDefault="008E010E" w:rsidP="00D1397D">
            <w:pPr>
              <w:rPr>
                <w:del w:id="26285" w:author="Στάθης Καπ" w:date="2023-02-26T09:06:00Z"/>
                <w:sz w:val="18"/>
                <w:szCs w:val="18"/>
              </w:rPr>
            </w:pPr>
          </w:p>
        </w:tc>
        <w:tc>
          <w:tcPr>
            <w:tcW w:w="663" w:type="dxa"/>
          </w:tcPr>
          <w:p w14:paraId="1C7A20F8" w14:textId="5A563425" w:rsidR="008E010E" w:rsidRPr="006E0881" w:rsidDel="009B47BA" w:rsidRDefault="008E010E" w:rsidP="00D1397D">
            <w:pPr>
              <w:rPr>
                <w:del w:id="26286" w:author="Στάθης Καπ" w:date="2023-02-26T09:06:00Z"/>
                <w:sz w:val="18"/>
                <w:szCs w:val="18"/>
              </w:rPr>
            </w:pPr>
          </w:p>
        </w:tc>
        <w:tc>
          <w:tcPr>
            <w:tcW w:w="764" w:type="dxa"/>
          </w:tcPr>
          <w:p w14:paraId="144F92B4" w14:textId="381B6036" w:rsidR="008E010E" w:rsidRPr="006E0881" w:rsidDel="009B47BA" w:rsidRDefault="008E010E" w:rsidP="00D1397D">
            <w:pPr>
              <w:rPr>
                <w:del w:id="26287" w:author="Στάθης Καπ" w:date="2023-02-26T09:06:00Z"/>
                <w:sz w:val="18"/>
                <w:szCs w:val="18"/>
              </w:rPr>
            </w:pPr>
          </w:p>
        </w:tc>
        <w:tc>
          <w:tcPr>
            <w:tcW w:w="630" w:type="dxa"/>
          </w:tcPr>
          <w:p w14:paraId="4BBBB73E" w14:textId="0D46B942" w:rsidR="008E010E" w:rsidRPr="006E0881" w:rsidDel="009B47BA" w:rsidRDefault="008E010E" w:rsidP="00D1397D">
            <w:pPr>
              <w:rPr>
                <w:del w:id="26288" w:author="Στάθης Καπ" w:date="2023-02-26T09:06:00Z"/>
                <w:sz w:val="18"/>
                <w:szCs w:val="18"/>
              </w:rPr>
            </w:pPr>
          </w:p>
        </w:tc>
        <w:tc>
          <w:tcPr>
            <w:tcW w:w="654" w:type="dxa"/>
          </w:tcPr>
          <w:p w14:paraId="7B7193AC" w14:textId="6D3DD0F2" w:rsidR="008E010E" w:rsidRPr="006E0881" w:rsidDel="009B47BA" w:rsidRDefault="008E010E" w:rsidP="00D1397D">
            <w:pPr>
              <w:rPr>
                <w:del w:id="26289" w:author="Στάθης Καπ" w:date="2023-02-26T09:06:00Z"/>
                <w:sz w:val="18"/>
                <w:szCs w:val="18"/>
              </w:rPr>
            </w:pPr>
          </w:p>
        </w:tc>
        <w:tc>
          <w:tcPr>
            <w:tcW w:w="754" w:type="dxa"/>
          </w:tcPr>
          <w:p w14:paraId="4F3B18A2" w14:textId="7785C80D" w:rsidR="008E010E" w:rsidRPr="006E0881" w:rsidDel="009B47BA" w:rsidRDefault="008E010E" w:rsidP="00D1397D">
            <w:pPr>
              <w:rPr>
                <w:del w:id="26290" w:author="Στάθης Καπ" w:date="2023-02-26T09:06:00Z"/>
                <w:sz w:val="18"/>
                <w:szCs w:val="18"/>
              </w:rPr>
            </w:pPr>
          </w:p>
        </w:tc>
        <w:tc>
          <w:tcPr>
            <w:tcW w:w="622" w:type="dxa"/>
          </w:tcPr>
          <w:p w14:paraId="292CCF1A" w14:textId="6258898A" w:rsidR="008E010E" w:rsidRPr="006E0881" w:rsidDel="009B47BA" w:rsidRDefault="008E010E" w:rsidP="00D1397D">
            <w:pPr>
              <w:rPr>
                <w:del w:id="26291" w:author="Στάθης Καπ" w:date="2023-02-26T09:06:00Z"/>
                <w:sz w:val="18"/>
                <w:szCs w:val="18"/>
              </w:rPr>
            </w:pPr>
          </w:p>
        </w:tc>
      </w:tr>
      <w:tr w:rsidR="008E010E" w:rsidRPr="00AB438A" w:rsidDel="009B47BA" w14:paraId="0A9A765F" w14:textId="33E1F334" w:rsidTr="00D1397D">
        <w:trPr>
          <w:del w:id="26292" w:author="Στάθης Καπ" w:date="2023-02-26T09:06:00Z"/>
        </w:trPr>
        <w:tc>
          <w:tcPr>
            <w:tcW w:w="627" w:type="dxa"/>
          </w:tcPr>
          <w:p w14:paraId="43DF6AD7" w14:textId="3FCD1331" w:rsidR="008E010E" w:rsidRPr="006E0881" w:rsidDel="009B47BA" w:rsidRDefault="008E010E" w:rsidP="00D1397D">
            <w:pPr>
              <w:rPr>
                <w:del w:id="26293" w:author="Στάθης Καπ" w:date="2023-02-26T09:06:00Z"/>
                <w:sz w:val="18"/>
                <w:szCs w:val="18"/>
              </w:rPr>
            </w:pPr>
            <w:del w:id="26294" w:author="Στάθης Καπ" w:date="2023-02-26T08:45:00Z">
              <w:r w:rsidRPr="006E0881" w:rsidDel="00715EE1">
                <w:rPr>
                  <w:sz w:val="18"/>
                  <w:szCs w:val="18"/>
                </w:rPr>
                <w:delText>Pr15</w:delText>
              </w:r>
            </w:del>
          </w:p>
        </w:tc>
        <w:tc>
          <w:tcPr>
            <w:tcW w:w="663" w:type="dxa"/>
          </w:tcPr>
          <w:p w14:paraId="6D12A51A" w14:textId="3966253A" w:rsidR="008E010E" w:rsidRPr="006E0881" w:rsidDel="009B47BA" w:rsidRDefault="008E010E" w:rsidP="00D1397D">
            <w:pPr>
              <w:rPr>
                <w:del w:id="26295" w:author="Στάθης Καπ" w:date="2023-02-26T09:06:00Z"/>
                <w:sz w:val="18"/>
                <w:szCs w:val="18"/>
              </w:rPr>
            </w:pPr>
          </w:p>
        </w:tc>
        <w:tc>
          <w:tcPr>
            <w:tcW w:w="764" w:type="dxa"/>
          </w:tcPr>
          <w:p w14:paraId="7F54BEF7" w14:textId="1EAF0787" w:rsidR="008E010E" w:rsidRPr="006E0881" w:rsidDel="009B47BA" w:rsidRDefault="008E010E" w:rsidP="00D1397D">
            <w:pPr>
              <w:rPr>
                <w:del w:id="26296" w:author="Στάθης Καπ" w:date="2023-02-26T09:06:00Z"/>
                <w:sz w:val="18"/>
                <w:szCs w:val="18"/>
              </w:rPr>
            </w:pPr>
          </w:p>
        </w:tc>
        <w:tc>
          <w:tcPr>
            <w:tcW w:w="630" w:type="dxa"/>
          </w:tcPr>
          <w:p w14:paraId="712F18EA" w14:textId="3BC07745" w:rsidR="008E010E" w:rsidRPr="006E0881" w:rsidDel="009B47BA" w:rsidRDefault="008E010E" w:rsidP="00D1397D">
            <w:pPr>
              <w:rPr>
                <w:del w:id="26297" w:author="Στάθης Καπ" w:date="2023-02-26T09:06:00Z"/>
                <w:sz w:val="18"/>
                <w:szCs w:val="18"/>
              </w:rPr>
            </w:pPr>
          </w:p>
        </w:tc>
        <w:tc>
          <w:tcPr>
            <w:tcW w:w="663" w:type="dxa"/>
          </w:tcPr>
          <w:p w14:paraId="36DBCDB5" w14:textId="61AC78DE" w:rsidR="008E010E" w:rsidRPr="006E0881" w:rsidDel="009B47BA" w:rsidRDefault="008E010E" w:rsidP="00D1397D">
            <w:pPr>
              <w:rPr>
                <w:del w:id="26298" w:author="Στάθης Καπ" w:date="2023-02-26T09:06:00Z"/>
                <w:sz w:val="18"/>
                <w:szCs w:val="18"/>
              </w:rPr>
            </w:pPr>
          </w:p>
        </w:tc>
        <w:tc>
          <w:tcPr>
            <w:tcW w:w="764" w:type="dxa"/>
          </w:tcPr>
          <w:p w14:paraId="296F669B" w14:textId="30A5BE95" w:rsidR="008E010E" w:rsidRPr="006E0881" w:rsidDel="009B47BA" w:rsidRDefault="008E010E" w:rsidP="00D1397D">
            <w:pPr>
              <w:rPr>
                <w:del w:id="26299" w:author="Στάθης Καπ" w:date="2023-02-26T09:06:00Z"/>
                <w:sz w:val="18"/>
                <w:szCs w:val="18"/>
              </w:rPr>
            </w:pPr>
          </w:p>
        </w:tc>
        <w:tc>
          <w:tcPr>
            <w:tcW w:w="630" w:type="dxa"/>
          </w:tcPr>
          <w:p w14:paraId="31C01795" w14:textId="618D1D1D" w:rsidR="008E010E" w:rsidRPr="006E0881" w:rsidDel="009B47BA" w:rsidRDefault="008E010E" w:rsidP="00D1397D">
            <w:pPr>
              <w:rPr>
                <w:del w:id="26300" w:author="Στάθης Καπ" w:date="2023-02-26T09:06:00Z"/>
                <w:sz w:val="18"/>
                <w:szCs w:val="18"/>
              </w:rPr>
            </w:pPr>
          </w:p>
        </w:tc>
        <w:tc>
          <w:tcPr>
            <w:tcW w:w="663" w:type="dxa"/>
          </w:tcPr>
          <w:p w14:paraId="31558FB6" w14:textId="7DA2CA35" w:rsidR="008E010E" w:rsidRPr="006E0881" w:rsidDel="009B47BA" w:rsidRDefault="008E010E" w:rsidP="00D1397D">
            <w:pPr>
              <w:rPr>
                <w:del w:id="26301" w:author="Στάθης Καπ" w:date="2023-02-26T09:06:00Z"/>
                <w:sz w:val="18"/>
                <w:szCs w:val="18"/>
              </w:rPr>
            </w:pPr>
          </w:p>
        </w:tc>
        <w:tc>
          <w:tcPr>
            <w:tcW w:w="764" w:type="dxa"/>
          </w:tcPr>
          <w:p w14:paraId="3A771820" w14:textId="693449F0" w:rsidR="008E010E" w:rsidRPr="006E0881" w:rsidDel="009B47BA" w:rsidRDefault="008E010E" w:rsidP="00D1397D">
            <w:pPr>
              <w:rPr>
                <w:del w:id="26302" w:author="Στάθης Καπ" w:date="2023-02-26T09:06:00Z"/>
                <w:sz w:val="18"/>
                <w:szCs w:val="18"/>
              </w:rPr>
            </w:pPr>
          </w:p>
        </w:tc>
        <w:tc>
          <w:tcPr>
            <w:tcW w:w="630" w:type="dxa"/>
          </w:tcPr>
          <w:p w14:paraId="05E569C2" w14:textId="1605719A" w:rsidR="008E010E" w:rsidRPr="006E0881" w:rsidDel="009B47BA" w:rsidRDefault="008E010E" w:rsidP="00D1397D">
            <w:pPr>
              <w:rPr>
                <w:del w:id="26303" w:author="Στάθης Καπ" w:date="2023-02-26T09:06:00Z"/>
                <w:sz w:val="18"/>
                <w:szCs w:val="18"/>
              </w:rPr>
            </w:pPr>
          </w:p>
        </w:tc>
        <w:tc>
          <w:tcPr>
            <w:tcW w:w="654" w:type="dxa"/>
          </w:tcPr>
          <w:p w14:paraId="4D16DAB1" w14:textId="69E3EC9F" w:rsidR="008E010E" w:rsidRPr="006E0881" w:rsidDel="009B47BA" w:rsidRDefault="008E010E" w:rsidP="00D1397D">
            <w:pPr>
              <w:rPr>
                <w:del w:id="26304" w:author="Στάθης Καπ" w:date="2023-02-26T09:06:00Z"/>
                <w:sz w:val="18"/>
                <w:szCs w:val="18"/>
              </w:rPr>
            </w:pPr>
          </w:p>
        </w:tc>
        <w:tc>
          <w:tcPr>
            <w:tcW w:w="754" w:type="dxa"/>
          </w:tcPr>
          <w:p w14:paraId="00D0A061" w14:textId="67F97B22" w:rsidR="008E010E" w:rsidRPr="006E0881" w:rsidDel="009B47BA" w:rsidRDefault="008E010E" w:rsidP="00D1397D">
            <w:pPr>
              <w:rPr>
                <w:del w:id="26305" w:author="Στάθης Καπ" w:date="2023-02-26T09:06:00Z"/>
                <w:sz w:val="18"/>
                <w:szCs w:val="18"/>
              </w:rPr>
            </w:pPr>
          </w:p>
        </w:tc>
        <w:tc>
          <w:tcPr>
            <w:tcW w:w="622" w:type="dxa"/>
          </w:tcPr>
          <w:p w14:paraId="5EA5682D" w14:textId="68F5AC5A" w:rsidR="008E010E" w:rsidRPr="006E0881" w:rsidDel="009B47BA" w:rsidRDefault="008E010E" w:rsidP="00D1397D">
            <w:pPr>
              <w:rPr>
                <w:del w:id="26306" w:author="Στάθης Καπ" w:date="2023-02-26T09:06:00Z"/>
                <w:sz w:val="18"/>
                <w:szCs w:val="18"/>
              </w:rPr>
            </w:pPr>
          </w:p>
        </w:tc>
      </w:tr>
      <w:tr w:rsidR="008E010E" w:rsidRPr="00AB438A" w:rsidDel="009B47BA" w14:paraId="108207AA" w14:textId="6F5E294A" w:rsidTr="00D1397D">
        <w:trPr>
          <w:del w:id="26307" w:author="Στάθης Καπ" w:date="2023-02-26T09:06:00Z"/>
        </w:trPr>
        <w:tc>
          <w:tcPr>
            <w:tcW w:w="627" w:type="dxa"/>
          </w:tcPr>
          <w:p w14:paraId="62BBC84B" w14:textId="7E3BEB0D" w:rsidR="008E010E" w:rsidRPr="006E0881" w:rsidDel="009B47BA" w:rsidRDefault="008E010E" w:rsidP="00D1397D">
            <w:pPr>
              <w:rPr>
                <w:del w:id="26308" w:author="Στάθης Καπ" w:date="2023-02-26T09:06:00Z"/>
                <w:sz w:val="18"/>
                <w:szCs w:val="18"/>
              </w:rPr>
            </w:pPr>
            <w:del w:id="26309" w:author="Στάθης Καπ" w:date="2023-02-26T08:45:00Z">
              <w:r w:rsidRPr="006E0881" w:rsidDel="00715EE1">
                <w:rPr>
                  <w:sz w:val="18"/>
                  <w:szCs w:val="18"/>
                </w:rPr>
                <w:delText>Pr16</w:delText>
              </w:r>
            </w:del>
          </w:p>
        </w:tc>
        <w:tc>
          <w:tcPr>
            <w:tcW w:w="663" w:type="dxa"/>
          </w:tcPr>
          <w:p w14:paraId="58FFBE69" w14:textId="5BB557C5" w:rsidR="008E010E" w:rsidRPr="006E0881" w:rsidDel="009B47BA" w:rsidRDefault="008E010E" w:rsidP="00D1397D">
            <w:pPr>
              <w:rPr>
                <w:del w:id="26310" w:author="Στάθης Καπ" w:date="2023-02-26T09:06:00Z"/>
                <w:sz w:val="18"/>
                <w:szCs w:val="18"/>
              </w:rPr>
            </w:pPr>
          </w:p>
        </w:tc>
        <w:tc>
          <w:tcPr>
            <w:tcW w:w="764" w:type="dxa"/>
          </w:tcPr>
          <w:p w14:paraId="6638A1D3" w14:textId="56F4F8C2" w:rsidR="008E010E" w:rsidRPr="006E0881" w:rsidDel="009B47BA" w:rsidRDefault="008E010E" w:rsidP="00D1397D">
            <w:pPr>
              <w:rPr>
                <w:del w:id="26311" w:author="Στάθης Καπ" w:date="2023-02-26T09:06:00Z"/>
                <w:sz w:val="18"/>
                <w:szCs w:val="18"/>
              </w:rPr>
            </w:pPr>
          </w:p>
        </w:tc>
        <w:tc>
          <w:tcPr>
            <w:tcW w:w="630" w:type="dxa"/>
          </w:tcPr>
          <w:p w14:paraId="25A51A22" w14:textId="0EF7FC4D" w:rsidR="008E010E" w:rsidRPr="006E0881" w:rsidDel="009B47BA" w:rsidRDefault="008E010E" w:rsidP="00D1397D">
            <w:pPr>
              <w:rPr>
                <w:del w:id="26312" w:author="Στάθης Καπ" w:date="2023-02-26T09:06:00Z"/>
                <w:sz w:val="18"/>
                <w:szCs w:val="18"/>
              </w:rPr>
            </w:pPr>
          </w:p>
        </w:tc>
        <w:tc>
          <w:tcPr>
            <w:tcW w:w="663" w:type="dxa"/>
          </w:tcPr>
          <w:p w14:paraId="49E85534" w14:textId="5A96D6EF" w:rsidR="008E010E" w:rsidRPr="006E0881" w:rsidDel="009B47BA" w:rsidRDefault="008E010E" w:rsidP="00D1397D">
            <w:pPr>
              <w:rPr>
                <w:del w:id="26313" w:author="Στάθης Καπ" w:date="2023-02-26T09:06:00Z"/>
                <w:sz w:val="18"/>
                <w:szCs w:val="18"/>
              </w:rPr>
            </w:pPr>
          </w:p>
        </w:tc>
        <w:tc>
          <w:tcPr>
            <w:tcW w:w="764" w:type="dxa"/>
          </w:tcPr>
          <w:p w14:paraId="71199756" w14:textId="67C07B2B" w:rsidR="008E010E" w:rsidRPr="006E0881" w:rsidDel="009B47BA" w:rsidRDefault="008E010E" w:rsidP="00D1397D">
            <w:pPr>
              <w:rPr>
                <w:del w:id="26314" w:author="Στάθης Καπ" w:date="2023-02-26T09:06:00Z"/>
                <w:sz w:val="18"/>
                <w:szCs w:val="18"/>
              </w:rPr>
            </w:pPr>
          </w:p>
        </w:tc>
        <w:tc>
          <w:tcPr>
            <w:tcW w:w="630" w:type="dxa"/>
          </w:tcPr>
          <w:p w14:paraId="7DCFAA36" w14:textId="5E42137C" w:rsidR="008E010E" w:rsidRPr="006E0881" w:rsidDel="009B47BA" w:rsidRDefault="008E010E" w:rsidP="00D1397D">
            <w:pPr>
              <w:rPr>
                <w:del w:id="26315" w:author="Στάθης Καπ" w:date="2023-02-26T09:06:00Z"/>
                <w:sz w:val="18"/>
                <w:szCs w:val="18"/>
              </w:rPr>
            </w:pPr>
          </w:p>
        </w:tc>
        <w:tc>
          <w:tcPr>
            <w:tcW w:w="663" w:type="dxa"/>
          </w:tcPr>
          <w:p w14:paraId="22C1D015" w14:textId="27F26759" w:rsidR="008E010E" w:rsidRPr="006E0881" w:rsidDel="009B47BA" w:rsidRDefault="008E010E" w:rsidP="00D1397D">
            <w:pPr>
              <w:rPr>
                <w:del w:id="26316" w:author="Στάθης Καπ" w:date="2023-02-26T09:06:00Z"/>
                <w:sz w:val="18"/>
                <w:szCs w:val="18"/>
              </w:rPr>
            </w:pPr>
          </w:p>
        </w:tc>
        <w:tc>
          <w:tcPr>
            <w:tcW w:w="764" w:type="dxa"/>
          </w:tcPr>
          <w:p w14:paraId="00586FDA" w14:textId="19737902" w:rsidR="008E010E" w:rsidRPr="006E0881" w:rsidDel="009B47BA" w:rsidRDefault="008E010E" w:rsidP="00D1397D">
            <w:pPr>
              <w:rPr>
                <w:del w:id="26317" w:author="Στάθης Καπ" w:date="2023-02-26T09:06:00Z"/>
                <w:sz w:val="18"/>
                <w:szCs w:val="18"/>
              </w:rPr>
            </w:pPr>
          </w:p>
        </w:tc>
        <w:tc>
          <w:tcPr>
            <w:tcW w:w="630" w:type="dxa"/>
          </w:tcPr>
          <w:p w14:paraId="5BC7B6D7" w14:textId="7DF5F3A0" w:rsidR="008E010E" w:rsidRPr="006E0881" w:rsidDel="009B47BA" w:rsidRDefault="008E010E" w:rsidP="00D1397D">
            <w:pPr>
              <w:rPr>
                <w:del w:id="26318" w:author="Στάθης Καπ" w:date="2023-02-26T09:06:00Z"/>
                <w:sz w:val="18"/>
                <w:szCs w:val="18"/>
              </w:rPr>
            </w:pPr>
          </w:p>
        </w:tc>
        <w:tc>
          <w:tcPr>
            <w:tcW w:w="654" w:type="dxa"/>
          </w:tcPr>
          <w:p w14:paraId="17BE3C3D" w14:textId="5F904047" w:rsidR="008E010E" w:rsidRPr="006E0881" w:rsidDel="009B47BA" w:rsidRDefault="008E010E" w:rsidP="00D1397D">
            <w:pPr>
              <w:rPr>
                <w:del w:id="26319" w:author="Στάθης Καπ" w:date="2023-02-26T09:06:00Z"/>
                <w:sz w:val="18"/>
                <w:szCs w:val="18"/>
              </w:rPr>
            </w:pPr>
          </w:p>
        </w:tc>
        <w:tc>
          <w:tcPr>
            <w:tcW w:w="754" w:type="dxa"/>
          </w:tcPr>
          <w:p w14:paraId="7819A1C2" w14:textId="3BFEC713" w:rsidR="008E010E" w:rsidRPr="006E0881" w:rsidDel="009B47BA" w:rsidRDefault="008E010E" w:rsidP="00D1397D">
            <w:pPr>
              <w:rPr>
                <w:del w:id="26320" w:author="Στάθης Καπ" w:date="2023-02-26T09:06:00Z"/>
                <w:sz w:val="18"/>
                <w:szCs w:val="18"/>
              </w:rPr>
            </w:pPr>
          </w:p>
        </w:tc>
        <w:tc>
          <w:tcPr>
            <w:tcW w:w="622" w:type="dxa"/>
          </w:tcPr>
          <w:p w14:paraId="0A5F9920" w14:textId="3827F13B" w:rsidR="008E010E" w:rsidRPr="006E0881" w:rsidDel="009B47BA" w:rsidRDefault="008E010E" w:rsidP="00D1397D">
            <w:pPr>
              <w:rPr>
                <w:del w:id="26321" w:author="Στάθης Καπ" w:date="2023-02-26T09:06:00Z"/>
                <w:sz w:val="18"/>
                <w:szCs w:val="18"/>
              </w:rPr>
            </w:pPr>
          </w:p>
        </w:tc>
      </w:tr>
      <w:tr w:rsidR="008E010E" w:rsidRPr="00AB438A" w:rsidDel="009B47BA" w14:paraId="5C7F0B2D" w14:textId="037023F3" w:rsidTr="00D1397D">
        <w:trPr>
          <w:del w:id="26322" w:author="Στάθης Καπ" w:date="2023-02-26T09:06:00Z"/>
        </w:trPr>
        <w:tc>
          <w:tcPr>
            <w:tcW w:w="627" w:type="dxa"/>
          </w:tcPr>
          <w:p w14:paraId="676CD095" w14:textId="0A62F951" w:rsidR="008E010E" w:rsidRPr="006E0881" w:rsidDel="009B47BA" w:rsidRDefault="008E010E" w:rsidP="00D1397D">
            <w:pPr>
              <w:rPr>
                <w:del w:id="26323" w:author="Στάθης Καπ" w:date="2023-02-26T09:06:00Z"/>
                <w:sz w:val="18"/>
                <w:szCs w:val="18"/>
              </w:rPr>
            </w:pPr>
            <w:del w:id="26324" w:author="Στάθης Καπ" w:date="2023-02-26T08:45:00Z">
              <w:r w:rsidRPr="006E0881" w:rsidDel="00715EE1">
                <w:rPr>
                  <w:sz w:val="18"/>
                  <w:szCs w:val="18"/>
                </w:rPr>
                <w:delText>Pr17</w:delText>
              </w:r>
            </w:del>
          </w:p>
        </w:tc>
        <w:tc>
          <w:tcPr>
            <w:tcW w:w="663" w:type="dxa"/>
          </w:tcPr>
          <w:p w14:paraId="548ADD70" w14:textId="12034E9A" w:rsidR="008E010E" w:rsidRPr="006E0881" w:rsidDel="009B47BA" w:rsidRDefault="008E010E" w:rsidP="00D1397D">
            <w:pPr>
              <w:rPr>
                <w:del w:id="26325" w:author="Στάθης Καπ" w:date="2023-02-26T09:06:00Z"/>
                <w:sz w:val="18"/>
                <w:szCs w:val="18"/>
              </w:rPr>
            </w:pPr>
          </w:p>
        </w:tc>
        <w:tc>
          <w:tcPr>
            <w:tcW w:w="764" w:type="dxa"/>
          </w:tcPr>
          <w:p w14:paraId="6E5DEE72" w14:textId="23EB29F0" w:rsidR="008E010E" w:rsidRPr="006E0881" w:rsidDel="009B47BA" w:rsidRDefault="008E010E" w:rsidP="00D1397D">
            <w:pPr>
              <w:rPr>
                <w:del w:id="26326" w:author="Στάθης Καπ" w:date="2023-02-26T09:06:00Z"/>
                <w:sz w:val="18"/>
                <w:szCs w:val="18"/>
              </w:rPr>
            </w:pPr>
          </w:p>
        </w:tc>
        <w:tc>
          <w:tcPr>
            <w:tcW w:w="630" w:type="dxa"/>
          </w:tcPr>
          <w:p w14:paraId="249186AC" w14:textId="0FB49450" w:rsidR="008E010E" w:rsidRPr="006E0881" w:rsidDel="009B47BA" w:rsidRDefault="008E010E" w:rsidP="00D1397D">
            <w:pPr>
              <w:rPr>
                <w:del w:id="26327" w:author="Στάθης Καπ" w:date="2023-02-26T09:06:00Z"/>
                <w:sz w:val="18"/>
                <w:szCs w:val="18"/>
              </w:rPr>
            </w:pPr>
          </w:p>
        </w:tc>
        <w:tc>
          <w:tcPr>
            <w:tcW w:w="663" w:type="dxa"/>
          </w:tcPr>
          <w:p w14:paraId="7DE846AD" w14:textId="1DAA766A" w:rsidR="008E010E" w:rsidRPr="006E0881" w:rsidDel="009B47BA" w:rsidRDefault="008E010E" w:rsidP="00D1397D">
            <w:pPr>
              <w:rPr>
                <w:del w:id="26328" w:author="Στάθης Καπ" w:date="2023-02-26T09:06:00Z"/>
                <w:sz w:val="18"/>
                <w:szCs w:val="18"/>
              </w:rPr>
            </w:pPr>
          </w:p>
        </w:tc>
        <w:tc>
          <w:tcPr>
            <w:tcW w:w="764" w:type="dxa"/>
          </w:tcPr>
          <w:p w14:paraId="52EC6504" w14:textId="2F8D8093" w:rsidR="008E010E" w:rsidRPr="006E0881" w:rsidDel="009B47BA" w:rsidRDefault="008E010E" w:rsidP="00D1397D">
            <w:pPr>
              <w:rPr>
                <w:del w:id="26329" w:author="Στάθης Καπ" w:date="2023-02-26T09:06:00Z"/>
                <w:sz w:val="18"/>
                <w:szCs w:val="18"/>
              </w:rPr>
            </w:pPr>
          </w:p>
        </w:tc>
        <w:tc>
          <w:tcPr>
            <w:tcW w:w="630" w:type="dxa"/>
          </w:tcPr>
          <w:p w14:paraId="51EC2232" w14:textId="628A467D" w:rsidR="008E010E" w:rsidRPr="006E0881" w:rsidDel="009B47BA" w:rsidRDefault="008E010E" w:rsidP="00D1397D">
            <w:pPr>
              <w:rPr>
                <w:del w:id="26330" w:author="Στάθης Καπ" w:date="2023-02-26T09:06:00Z"/>
                <w:sz w:val="18"/>
                <w:szCs w:val="18"/>
              </w:rPr>
            </w:pPr>
          </w:p>
        </w:tc>
        <w:tc>
          <w:tcPr>
            <w:tcW w:w="663" w:type="dxa"/>
          </w:tcPr>
          <w:p w14:paraId="6AE8A689" w14:textId="6DBF275D" w:rsidR="008E010E" w:rsidRPr="006E0881" w:rsidDel="009B47BA" w:rsidRDefault="008E010E" w:rsidP="00D1397D">
            <w:pPr>
              <w:rPr>
                <w:del w:id="26331" w:author="Στάθης Καπ" w:date="2023-02-26T09:06:00Z"/>
                <w:sz w:val="18"/>
                <w:szCs w:val="18"/>
              </w:rPr>
            </w:pPr>
          </w:p>
        </w:tc>
        <w:tc>
          <w:tcPr>
            <w:tcW w:w="764" w:type="dxa"/>
          </w:tcPr>
          <w:p w14:paraId="7A49D5D2" w14:textId="59560196" w:rsidR="008E010E" w:rsidRPr="006E0881" w:rsidDel="009B47BA" w:rsidRDefault="008E010E" w:rsidP="00D1397D">
            <w:pPr>
              <w:rPr>
                <w:del w:id="26332" w:author="Στάθης Καπ" w:date="2023-02-26T09:06:00Z"/>
                <w:sz w:val="18"/>
                <w:szCs w:val="18"/>
              </w:rPr>
            </w:pPr>
          </w:p>
        </w:tc>
        <w:tc>
          <w:tcPr>
            <w:tcW w:w="630" w:type="dxa"/>
          </w:tcPr>
          <w:p w14:paraId="7D9CC376" w14:textId="5387B96C" w:rsidR="008E010E" w:rsidRPr="006E0881" w:rsidDel="009B47BA" w:rsidRDefault="008E010E" w:rsidP="00D1397D">
            <w:pPr>
              <w:rPr>
                <w:del w:id="26333" w:author="Στάθης Καπ" w:date="2023-02-26T09:06:00Z"/>
                <w:sz w:val="18"/>
                <w:szCs w:val="18"/>
              </w:rPr>
            </w:pPr>
          </w:p>
        </w:tc>
        <w:tc>
          <w:tcPr>
            <w:tcW w:w="654" w:type="dxa"/>
          </w:tcPr>
          <w:p w14:paraId="02036E8C" w14:textId="18E14D96" w:rsidR="008E010E" w:rsidRPr="006E0881" w:rsidDel="009B47BA" w:rsidRDefault="008E010E" w:rsidP="00D1397D">
            <w:pPr>
              <w:rPr>
                <w:del w:id="26334" w:author="Στάθης Καπ" w:date="2023-02-26T09:06:00Z"/>
                <w:sz w:val="18"/>
                <w:szCs w:val="18"/>
              </w:rPr>
            </w:pPr>
          </w:p>
        </w:tc>
        <w:tc>
          <w:tcPr>
            <w:tcW w:w="754" w:type="dxa"/>
          </w:tcPr>
          <w:p w14:paraId="58B49AE5" w14:textId="166A35CE" w:rsidR="008E010E" w:rsidRPr="006E0881" w:rsidDel="009B47BA" w:rsidRDefault="008E010E" w:rsidP="00D1397D">
            <w:pPr>
              <w:rPr>
                <w:del w:id="26335" w:author="Στάθης Καπ" w:date="2023-02-26T09:06:00Z"/>
                <w:sz w:val="18"/>
                <w:szCs w:val="18"/>
              </w:rPr>
            </w:pPr>
          </w:p>
        </w:tc>
        <w:tc>
          <w:tcPr>
            <w:tcW w:w="622" w:type="dxa"/>
          </w:tcPr>
          <w:p w14:paraId="23A71937" w14:textId="039EF02A" w:rsidR="008E010E" w:rsidRPr="006E0881" w:rsidDel="009B47BA" w:rsidRDefault="008E010E" w:rsidP="00D1397D">
            <w:pPr>
              <w:rPr>
                <w:del w:id="26336" w:author="Στάθης Καπ" w:date="2023-02-26T09:06:00Z"/>
                <w:sz w:val="18"/>
                <w:szCs w:val="18"/>
              </w:rPr>
            </w:pPr>
          </w:p>
        </w:tc>
      </w:tr>
      <w:tr w:rsidR="008E010E" w:rsidRPr="00AB438A" w:rsidDel="009B47BA" w14:paraId="38DDAC88" w14:textId="3D751476" w:rsidTr="00D1397D">
        <w:trPr>
          <w:del w:id="26337" w:author="Στάθης Καπ" w:date="2023-02-26T09:06:00Z"/>
        </w:trPr>
        <w:tc>
          <w:tcPr>
            <w:tcW w:w="627" w:type="dxa"/>
          </w:tcPr>
          <w:p w14:paraId="10DCA008" w14:textId="001FC699" w:rsidR="008E010E" w:rsidRPr="006E0881" w:rsidDel="009B47BA" w:rsidRDefault="008E010E" w:rsidP="00D1397D">
            <w:pPr>
              <w:rPr>
                <w:del w:id="26338" w:author="Στάθης Καπ" w:date="2023-02-26T09:06:00Z"/>
                <w:sz w:val="18"/>
                <w:szCs w:val="18"/>
              </w:rPr>
            </w:pPr>
            <w:del w:id="26339" w:author="Στάθης Καπ" w:date="2023-02-26T08:45:00Z">
              <w:r w:rsidRPr="006E0881" w:rsidDel="00715EE1">
                <w:rPr>
                  <w:sz w:val="18"/>
                  <w:szCs w:val="18"/>
                </w:rPr>
                <w:delText>Pr18</w:delText>
              </w:r>
            </w:del>
          </w:p>
        </w:tc>
        <w:tc>
          <w:tcPr>
            <w:tcW w:w="663" w:type="dxa"/>
          </w:tcPr>
          <w:p w14:paraId="7AF40ED8" w14:textId="5E127A3A" w:rsidR="008E010E" w:rsidRPr="006E0881" w:rsidDel="009B47BA" w:rsidRDefault="008E010E" w:rsidP="00D1397D">
            <w:pPr>
              <w:rPr>
                <w:del w:id="26340" w:author="Στάθης Καπ" w:date="2023-02-26T09:06:00Z"/>
                <w:sz w:val="18"/>
                <w:szCs w:val="18"/>
              </w:rPr>
            </w:pPr>
          </w:p>
        </w:tc>
        <w:tc>
          <w:tcPr>
            <w:tcW w:w="764" w:type="dxa"/>
          </w:tcPr>
          <w:p w14:paraId="7FEA80A8" w14:textId="05E7E814" w:rsidR="008E010E" w:rsidRPr="006E0881" w:rsidDel="009B47BA" w:rsidRDefault="008E010E" w:rsidP="00D1397D">
            <w:pPr>
              <w:rPr>
                <w:del w:id="26341" w:author="Στάθης Καπ" w:date="2023-02-26T09:06:00Z"/>
                <w:sz w:val="18"/>
                <w:szCs w:val="18"/>
              </w:rPr>
            </w:pPr>
          </w:p>
        </w:tc>
        <w:tc>
          <w:tcPr>
            <w:tcW w:w="630" w:type="dxa"/>
          </w:tcPr>
          <w:p w14:paraId="6256A78A" w14:textId="2CBF036F" w:rsidR="008E010E" w:rsidRPr="006E0881" w:rsidDel="009B47BA" w:rsidRDefault="008E010E" w:rsidP="00D1397D">
            <w:pPr>
              <w:rPr>
                <w:del w:id="26342" w:author="Στάθης Καπ" w:date="2023-02-26T09:06:00Z"/>
                <w:sz w:val="18"/>
                <w:szCs w:val="18"/>
              </w:rPr>
            </w:pPr>
          </w:p>
        </w:tc>
        <w:tc>
          <w:tcPr>
            <w:tcW w:w="663" w:type="dxa"/>
          </w:tcPr>
          <w:p w14:paraId="31663260" w14:textId="36F38DB2" w:rsidR="008E010E" w:rsidRPr="006E0881" w:rsidDel="009B47BA" w:rsidRDefault="008E010E" w:rsidP="00D1397D">
            <w:pPr>
              <w:rPr>
                <w:del w:id="26343" w:author="Στάθης Καπ" w:date="2023-02-26T09:06:00Z"/>
                <w:sz w:val="18"/>
                <w:szCs w:val="18"/>
              </w:rPr>
            </w:pPr>
          </w:p>
        </w:tc>
        <w:tc>
          <w:tcPr>
            <w:tcW w:w="764" w:type="dxa"/>
          </w:tcPr>
          <w:p w14:paraId="38A74D2A" w14:textId="388FAD5F" w:rsidR="008E010E" w:rsidRPr="006E0881" w:rsidDel="009B47BA" w:rsidRDefault="008E010E" w:rsidP="00D1397D">
            <w:pPr>
              <w:rPr>
                <w:del w:id="26344" w:author="Στάθης Καπ" w:date="2023-02-26T09:06:00Z"/>
                <w:sz w:val="18"/>
                <w:szCs w:val="18"/>
              </w:rPr>
            </w:pPr>
          </w:p>
        </w:tc>
        <w:tc>
          <w:tcPr>
            <w:tcW w:w="630" w:type="dxa"/>
          </w:tcPr>
          <w:p w14:paraId="05481842" w14:textId="7AFAE8D4" w:rsidR="008E010E" w:rsidRPr="006E0881" w:rsidDel="009B47BA" w:rsidRDefault="008E010E" w:rsidP="00D1397D">
            <w:pPr>
              <w:rPr>
                <w:del w:id="26345" w:author="Στάθης Καπ" w:date="2023-02-26T09:06:00Z"/>
                <w:sz w:val="18"/>
                <w:szCs w:val="18"/>
              </w:rPr>
            </w:pPr>
          </w:p>
        </w:tc>
        <w:tc>
          <w:tcPr>
            <w:tcW w:w="663" w:type="dxa"/>
          </w:tcPr>
          <w:p w14:paraId="39D740D8" w14:textId="06C30C9F" w:rsidR="008E010E" w:rsidRPr="006E0881" w:rsidDel="009B47BA" w:rsidRDefault="008E010E" w:rsidP="00D1397D">
            <w:pPr>
              <w:rPr>
                <w:del w:id="26346" w:author="Στάθης Καπ" w:date="2023-02-26T09:06:00Z"/>
                <w:sz w:val="18"/>
                <w:szCs w:val="18"/>
              </w:rPr>
            </w:pPr>
          </w:p>
        </w:tc>
        <w:tc>
          <w:tcPr>
            <w:tcW w:w="764" w:type="dxa"/>
          </w:tcPr>
          <w:p w14:paraId="11DF6009" w14:textId="03C7F021" w:rsidR="008E010E" w:rsidRPr="006E0881" w:rsidDel="009B47BA" w:rsidRDefault="008E010E" w:rsidP="00D1397D">
            <w:pPr>
              <w:rPr>
                <w:del w:id="26347" w:author="Στάθης Καπ" w:date="2023-02-26T09:06:00Z"/>
                <w:sz w:val="18"/>
                <w:szCs w:val="18"/>
              </w:rPr>
            </w:pPr>
          </w:p>
        </w:tc>
        <w:tc>
          <w:tcPr>
            <w:tcW w:w="630" w:type="dxa"/>
          </w:tcPr>
          <w:p w14:paraId="4173EA46" w14:textId="2853D697" w:rsidR="008E010E" w:rsidRPr="006E0881" w:rsidDel="009B47BA" w:rsidRDefault="008E010E" w:rsidP="00D1397D">
            <w:pPr>
              <w:rPr>
                <w:del w:id="26348" w:author="Στάθης Καπ" w:date="2023-02-26T09:06:00Z"/>
                <w:sz w:val="18"/>
                <w:szCs w:val="18"/>
              </w:rPr>
            </w:pPr>
          </w:p>
        </w:tc>
        <w:tc>
          <w:tcPr>
            <w:tcW w:w="654" w:type="dxa"/>
          </w:tcPr>
          <w:p w14:paraId="16EF5154" w14:textId="335C25F7" w:rsidR="008E010E" w:rsidRPr="006E0881" w:rsidDel="009B47BA" w:rsidRDefault="008E010E" w:rsidP="00D1397D">
            <w:pPr>
              <w:rPr>
                <w:del w:id="26349" w:author="Στάθης Καπ" w:date="2023-02-26T09:06:00Z"/>
                <w:sz w:val="18"/>
                <w:szCs w:val="18"/>
              </w:rPr>
            </w:pPr>
          </w:p>
        </w:tc>
        <w:tc>
          <w:tcPr>
            <w:tcW w:w="754" w:type="dxa"/>
          </w:tcPr>
          <w:p w14:paraId="760FCB72" w14:textId="712936AA" w:rsidR="008E010E" w:rsidRPr="006E0881" w:rsidDel="009B47BA" w:rsidRDefault="008E010E" w:rsidP="00D1397D">
            <w:pPr>
              <w:rPr>
                <w:del w:id="26350" w:author="Στάθης Καπ" w:date="2023-02-26T09:06:00Z"/>
                <w:sz w:val="18"/>
                <w:szCs w:val="18"/>
              </w:rPr>
            </w:pPr>
          </w:p>
        </w:tc>
        <w:tc>
          <w:tcPr>
            <w:tcW w:w="622" w:type="dxa"/>
          </w:tcPr>
          <w:p w14:paraId="56FCBCA3" w14:textId="552311F7" w:rsidR="008E010E" w:rsidRPr="006E0881" w:rsidDel="009B47BA" w:rsidRDefault="008E010E" w:rsidP="00D1397D">
            <w:pPr>
              <w:rPr>
                <w:del w:id="26351" w:author="Στάθης Καπ" w:date="2023-02-26T09:06:00Z"/>
                <w:sz w:val="18"/>
                <w:szCs w:val="18"/>
              </w:rPr>
            </w:pPr>
          </w:p>
        </w:tc>
      </w:tr>
      <w:tr w:rsidR="008E010E" w:rsidRPr="00AB438A" w:rsidDel="009B47BA" w14:paraId="5D79EB47" w14:textId="411DD6BE" w:rsidTr="00D1397D">
        <w:trPr>
          <w:del w:id="26352" w:author="Στάθης Καπ" w:date="2023-02-26T09:06:00Z"/>
        </w:trPr>
        <w:tc>
          <w:tcPr>
            <w:tcW w:w="627" w:type="dxa"/>
          </w:tcPr>
          <w:p w14:paraId="2B30A5CA" w14:textId="4F9EC3A4" w:rsidR="008E010E" w:rsidRPr="006E0881" w:rsidDel="009B47BA" w:rsidRDefault="008E010E" w:rsidP="00D1397D">
            <w:pPr>
              <w:rPr>
                <w:del w:id="26353" w:author="Στάθης Καπ" w:date="2023-02-26T09:06:00Z"/>
                <w:sz w:val="18"/>
                <w:szCs w:val="18"/>
              </w:rPr>
            </w:pPr>
            <w:del w:id="26354" w:author="Στάθης Καπ" w:date="2023-02-26T08:45:00Z">
              <w:r w:rsidRPr="006E0881" w:rsidDel="00715EE1">
                <w:rPr>
                  <w:sz w:val="18"/>
                  <w:szCs w:val="18"/>
                </w:rPr>
                <w:delText>Pr19</w:delText>
              </w:r>
            </w:del>
          </w:p>
        </w:tc>
        <w:tc>
          <w:tcPr>
            <w:tcW w:w="663" w:type="dxa"/>
          </w:tcPr>
          <w:p w14:paraId="0454FBB2" w14:textId="18C43D14" w:rsidR="008E010E" w:rsidRPr="006E0881" w:rsidDel="009B47BA" w:rsidRDefault="008E010E" w:rsidP="00D1397D">
            <w:pPr>
              <w:rPr>
                <w:del w:id="26355" w:author="Στάθης Καπ" w:date="2023-02-26T09:06:00Z"/>
                <w:sz w:val="18"/>
                <w:szCs w:val="18"/>
              </w:rPr>
            </w:pPr>
          </w:p>
        </w:tc>
        <w:tc>
          <w:tcPr>
            <w:tcW w:w="764" w:type="dxa"/>
          </w:tcPr>
          <w:p w14:paraId="4B488FD0" w14:textId="3B67DB38" w:rsidR="008E010E" w:rsidRPr="006E0881" w:rsidDel="009B47BA" w:rsidRDefault="008E010E" w:rsidP="00D1397D">
            <w:pPr>
              <w:rPr>
                <w:del w:id="26356" w:author="Στάθης Καπ" w:date="2023-02-26T09:06:00Z"/>
                <w:sz w:val="18"/>
                <w:szCs w:val="18"/>
              </w:rPr>
            </w:pPr>
          </w:p>
        </w:tc>
        <w:tc>
          <w:tcPr>
            <w:tcW w:w="630" w:type="dxa"/>
          </w:tcPr>
          <w:p w14:paraId="39C20896" w14:textId="1A51BA9A" w:rsidR="008E010E" w:rsidRPr="006E0881" w:rsidDel="009B47BA" w:rsidRDefault="008E010E" w:rsidP="00D1397D">
            <w:pPr>
              <w:rPr>
                <w:del w:id="26357" w:author="Στάθης Καπ" w:date="2023-02-26T09:06:00Z"/>
                <w:sz w:val="18"/>
                <w:szCs w:val="18"/>
              </w:rPr>
            </w:pPr>
          </w:p>
        </w:tc>
        <w:tc>
          <w:tcPr>
            <w:tcW w:w="663" w:type="dxa"/>
          </w:tcPr>
          <w:p w14:paraId="63D03D27" w14:textId="4C7075D2" w:rsidR="008E010E" w:rsidRPr="006E0881" w:rsidDel="009B47BA" w:rsidRDefault="008E010E" w:rsidP="00D1397D">
            <w:pPr>
              <w:rPr>
                <w:del w:id="26358" w:author="Στάθης Καπ" w:date="2023-02-26T09:06:00Z"/>
                <w:sz w:val="18"/>
                <w:szCs w:val="18"/>
              </w:rPr>
            </w:pPr>
          </w:p>
        </w:tc>
        <w:tc>
          <w:tcPr>
            <w:tcW w:w="764" w:type="dxa"/>
          </w:tcPr>
          <w:p w14:paraId="46C6F921" w14:textId="1164C4E5" w:rsidR="008E010E" w:rsidRPr="006E0881" w:rsidDel="009B47BA" w:rsidRDefault="008E010E" w:rsidP="00D1397D">
            <w:pPr>
              <w:rPr>
                <w:del w:id="26359" w:author="Στάθης Καπ" w:date="2023-02-26T09:06:00Z"/>
                <w:sz w:val="18"/>
                <w:szCs w:val="18"/>
              </w:rPr>
            </w:pPr>
          </w:p>
        </w:tc>
        <w:tc>
          <w:tcPr>
            <w:tcW w:w="630" w:type="dxa"/>
          </w:tcPr>
          <w:p w14:paraId="5A503968" w14:textId="61E2433B" w:rsidR="008E010E" w:rsidRPr="006E0881" w:rsidDel="009B47BA" w:rsidRDefault="008E010E" w:rsidP="00D1397D">
            <w:pPr>
              <w:rPr>
                <w:del w:id="26360" w:author="Στάθης Καπ" w:date="2023-02-26T09:06:00Z"/>
                <w:sz w:val="18"/>
                <w:szCs w:val="18"/>
              </w:rPr>
            </w:pPr>
          </w:p>
        </w:tc>
        <w:tc>
          <w:tcPr>
            <w:tcW w:w="663" w:type="dxa"/>
          </w:tcPr>
          <w:p w14:paraId="52B7437D" w14:textId="403A178F" w:rsidR="008E010E" w:rsidRPr="006E0881" w:rsidDel="009B47BA" w:rsidRDefault="008E010E" w:rsidP="00D1397D">
            <w:pPr>
              <w:rPr>
                <w:del w:id="26361" w:author="Στάθης Καπ" w:date="2023-02-26T09:06:00Z"/>
                <w:sz w:val="18"/>
                <w:szCs w:val="18"/>
              </w:rPr>
            </w:pPr>
          </w:p>
        </w:tc>
        <w:tc>
          <w:tcPr>
            <w:tcW w:w="764" w:type="dxa"/>
          </w:tcPr>
          <w:p w14:paraId="5BA50426" w14:textId="0FA69CB9" w:rsidR="008E010E" w:rsidRPr="006E0881" w:rsidDel="009B47BA" w:rsidRDefault="008E010E" w:rsidP="00D1397D">
            <w:pPr>
              <w:rPr>
                <w:del w:id="26362" w:author="Στάθης Καπ" w:date="2023-02-26T09:06:00Z"/>
                <w:sz w:val="18"/>
                <w:szCs w:val="18"/>
              </w:rPr>
            </w:pPr>
          </w:p>
        </w:tc>
        <w:tc>
          <w:tcPr>
            <w:tcW w:w="630" w:type="dxa"/>
          </w:tcPr>
          <w:p w14:paraId="649D1BAA" w14:textId="05D71B89" w:rsidR="008E010E" w:rsidRPr="006E0881" w:rsidDel="009B47BA" w:rsidRDefault="008E010E" w:rsidP="00D1397D">
            <w:pPr>
              <w:rPr>
                <w:del w:id="26363" w:author="Στάθης Καπ" w:date="2023-02-26T09:06:00Z"/>
                <w:sz w:val="18"/>
                <w:szCs w:val="18"/>
              </w:rPr>
            </w:pPr>
          </w:p>
        </w:tc>
        <w:tc>
          <w:tcPr>
            <w:tcW w:w="654" w:type="dxa"/>
          </w:tcPr>
          <w:p w14:paraId="7A3B3E3E" w14:textId="2847FE55" w:rsidR="008E010E" w:rsidRPr="006E0881" w:rsidDel="009B47BA" w:rsidRDefault="008E010E" w:rsidP="00D1397D">
            <w:pPr>
              <w:rPr>
                <w:del w:id="26364" w:author="Στάθης Καπ" w:date="2023-02-26T09:06:00Z"/>
                <w:sz w:val="18"/>
                <w:szCs w:val="18"/>
              </w:rPr>
            </w:pPr>
          </w:p>
        </w:tc>
        <w:tc>
          <w:tcPr>
            <w:tcW w:w="754" w:type="dxa"/>
          </w:tcPr>
          <w:p w14:paraId="4DCFC988" w14:textId="6CF4D91E" w:rsidR="008E010E" w:rsidRPr="006E0881" w:rsidDel="009B47BA" w:rsidRDefault="008E010E" w:rsidP="00D1397D">
            <w:pPr>
              <w:rPr>
                <w:del w:id="26365" w:author="Στάθης Καπ" w:date="2023-02-26T09:06:00Z"/>
                <w:sz w:val="18"/>
                <w:szCs w:val="18"/>
              </w:rPr>
            </w:pPr>
          </w:p>
        </w:tc>
        <w:tc>
          <w:tcPr>
            <w:tcW w:w="622" w:type="dxa"/>
          </w:tcPr>
          <w:p w14:paraId="37734DBC" w14:textId="083A56BA" w:rsidR="008E010E" w:rsidRPr="006E0881" w:rsidDel="009B47BA" w:rsidRDefault="008E010E" w:rsidP="00D1397D">
            <w:pPr>
              <w:rPr>
                <w:del w:id="26366" w:author="Στάθης Καπ" w:date="2023-02-26T09:06:00Z"/>
                <w:sz w:val="18"/>
                <w:szCs w:val="18"/>
              </w:rPr>
            </w:pPr>
          </w:p>
        </w:tc>
      </w:tr>
      <w:tr w:rsidR="008E010E" w:rsidRPr="00AB438A" w:rsidDel="009B47BA" w14:paraId="2F3B6EB9" w14:textId="6E69ADEA" w:rsidTr="00D1397D">
        <w:trPr>
          <w:del w:id="26367" w:author="Στάθης Καπ" w:date="2023-02-26T09:06:00Z"/>
        </w:trPr>
        <w:tc>
          <w:tcPr>
            <w:tcW w:w="627" w:type="dxa"/>
          </w:tcPr>
          <w:p w14:paraId="2943F5A9" w14:textId="30C40134" w:rsidR="008E010E" w:rsidRPr="006E0881" w:rsidDel="009B47BA" w:rsidRDefault="008E010E" w:rsidP="00D1397D">
            <w:pPr>
              <w:rPr>
                <w:del w:id="26368" w:author="Στάθης Καπ" w:date="2023-02-26T09:06:00Z"/>
                <w:sz w:val="18"/>
                <w:szCs w:val="18"/>
              </w:rPr>
            </w:pPr>
            <w:del w:id="26369" w:author="Στάθης Καπ" w:date="2023-02-26T08:45:00Z">
              <w:r w:rsidRPr="006E0881" w:rsidDel="00715EE1">
                <w:rPr>
                  <w:sz w:val="18"/>
                  <w:szCs w:val="18"/>
                </w:rPr>
                <w:delText>Pr20</w:delText>
              </w:r>
            </w:del>
          </w:p>
        </w:tc>
        <w:tc>
          <w:tcPr>
            <w:tcW w:w="663" w:type="dxa"/>
          </w:tcPr>
          <w:p w14:paraId="2F341954" w14:textId="6A6EFAFC" w:rsidR="008E010E" w:rsidRPr="006E0881" w:rsidDel="009B47BA" w:rsidRDefault="008E010E" w:rsidP="00D1397D">
            <w:pPr>
              <w:rPr>
                <w:del w:id="26370" w:author="Στάθης Καπ" w:date="2023-02-26T09:06:00Z"/>
                <w:sz w:val="18"/>
                <w:szCs w:val="18"/>
              </w:rPr>
            </w:pPr>
          </w:p>
        </w:tc>
        <w:tc>
          <w:tcPr>
            <w:tcW w:w="764" w:type="dxa"/>
          </w:tcPr>
          <w:p w14:paraId="7CBC898C" w14:textId="3E9F803F" w:rsidR="008E010E" w:rsidRPr="006E0881" w:rsidDel="009B47BA" w:rsidRDefault="008E010E" w:rsidP="00D1397D">
            <w:pPr>
              <w:rPr>
                <w:del w:id="26371" w:author="Στάθης Καπ" w:date="2023-02-26T09:06:00Z"/>
                <w:sz w:val="18"/>
                <w:szCs w:val="18"/>
              </w:rPr>
            </w:pPr>
          </w:p>
        </w:tc>
        <w:tc>
          <w:tcPr>
            <w:tcW w:w="630" w:type="dxa"/>
          </w:tcPr>
          <w:p w14:paraId="67F5BE7C" w14:textId="0807BD8B" w:rsidR="008E010E" w:rsidRPr="006E0881" w:rsidDel="009B47BA" w:rsidRDefault="008E010E" w:rsidP="00D1397D">
            <w:pPr>
              <w:rPr>
                <w:del w:id="26372" w:author="Στάθης Καπ" w:date="2023-02-26T09:06:00Z"/>
                <w:sz w:val="18"/>
                <w:szCs w:val="18"/>
              </w:rPr>
            </w:pPr>
          </w:p>
        </w:tc>
        <w:tc>
          <w:tcPr>
            <w:tcW w:w="663" w:type="dxa"/>
          </w:tcPr>
          <w:p w14:paraId="59999A59" w14:textId="2BFF2A01" w:rsidR="008E010E" w:rsidRPr="006E0881" w:rsidDel="009B47BA" w:rsidRDefault="008E010E" w:rsidP="00D1397D">
            <w:pPr>
              <w:rPr>
                <w:del w:id="26373" w:author="Στάθης Καπ" w:date="2023-02-26T09:06:00Z"/>
                <w:sz w:val="18"/>
                <w:szCs w:val="18"/>
              </w:rPr>
            </w:pPr>
          </w:p>
        </w:tc>
        <w:tc>
          <w:tcPr>
            <w:tcW w:w="764" w:type="dxa"/>
          </w:tcPr>
          <w:p w14:paraId="74C33979" w14:textId="76FB3E27" w:rsidR="008E010E" w:rsidRPr="006E0881" w:rsidDel="009B47BA" w:rsidRDefault="008E010E" w:rsidP="00D1397D">
            <w:pPr>
              <w:rPr>
                <w:del w:id="26374" w:author="Στάθης Καπ" w:date="2023-02-26T09:06:00Z"/>
                <w:sz w:val="18"/>
                <w:szCs w:val="18"/>
              </w:rPr>
            </w:pPr>
          </w:p>
        </w:tc>
        <w:tc>
          <w:tcPr>
            <w:tcW w:w="630" w:type="dxa"/>
          </w:tcPr>
          <w:p w14:paraId="0080BB71" w14:textId="1F8C5D8C" w:rsidR="008E010E" w:rsidRPr="006E0881" w:rsidDel="009B47BA" w:rsidRDefault="008E010E" w:rsidP="00D1397D">
            <w:pPr>
              <w:rPr>
                <w:del w:id="26375" w:author="Στάθης Καπ" w:date="2023-02-26T09:06:00Z"/>
                <w:sz w:val="18"/>
                <w:szCs w:val="18"/>
              </w:rPr>
            </w:pPr>
          </w:p>
        </w:tc>
        <w:tc>
          <w:tcPr>
            <w:tcW w:w="663" w:type="dxa"/>
          </w:tcPr>
          <w:p w14:paraId="65A3817D" w14:textId="66ED959B" w:rsidR="008E010E" w:rsidRPr="006E0881" w:rsidDel="009B47BA" w:rsidRDefault="008E010E" w:rsidP="00D1397D">
            <w:pPr>
              <w:rPr>
                <w:del w:id="26376" w:author="Στάθης Καπ" w:date="2023-02-26T09:06:00Z"/>
                <w:sz w:val="18"/>
                <w:szCs w:val="18"/>
              </w:rPr>
            </w:pPr>
          </w:p>
        </w:tc>
        <w:tc>
          <w:tcPr>
            <w:tcW w:w="764" w:type="dxa"/>
          </w:tcPr>
          <w:p w14:paraId="4CAB9564" w14:textId="43913BAB" w:rsidR="008E010E" w:rsidRPr="006E0881" w:rsidDel="009B47BA" w:rsidRDefault="008E010E" w:rsidP="00D1397D">
            <w:pPr>
              <w:rPr>
                <w:del w:id="26377" w:author="Στάθης Καπ" w:date="2023-02-26T09:06:00Z"/>
                <w:sz w:val="18"/>
                <w:szCs w:val="18"/>
              </w:rPr>
            </w:pPr>
          </w:p>
        </w:tc>
        <w:tc>
          <w:tcPr>
            <w:tcW w:w="630" w:type="dxa"/>
          </w:tcPr>
          <w:p w14:paraId="6D8F01BB" w14:textId="35AAD93A" w:rsidR="008E010E" w:rsidRPr="006E0881" w:rsidDel="009B47BA" w:rsidRDefault="008E010E" w:rsidP="00D1397D">
            <w:pPr>
              <w:rPr>
                <w:del w:id="26378" w:author="Στάθης Καπ" w:date="2023-02-26T09:06:00Z"/>
                <w:sz w:val="18"/>
                <w:szCs w:val="18"/>
              </w:rPr>
            </w:pPr>
          </w:p>
        </w:tc>
        <w:tc>
          <w:tcPr>
            <w:tcW w:w="654" w:type="dxa"/>
          </w:tcPr>
          <w:p w14:paraId="22424C0F" w14:textId="765C5232" w:rsidR="008E010E" w:rsidRPr="006E0881" w:rsidDel="009B47BA" w:rsidRDefault="008E010E" w:rsidP="00D1397D">
            <w:pPr>
              <w:rPr>
                <w:del w:id="26379" w:author="Στάθης Καπ" w:date="2023-02-26T09:06:00Z"/>
                <w:sz w:val="18"/>
                <w:szCs w:val="18"/>
              </w:rPr>
            </w:pPr>
          </w:p>
        </w:tc>
        <w:tc>
          <w:tcPr>
            <w:tcW w:w="754" w:type="dxa"/>
          </w:tcPr>
          <w:p w14:paraId="646CAF4B" w14:textId="4ECA36FC" w:rsidR="008E010E" w:rsidRPr="006E0881" w:rsidDel="009B47BA" w:rsidRDefault="008E010E" w:rsidP="00D1397D">
            <w:pPr>
              <w:rPr>
                <w:del w:id="26380" w:author="Στάθης Καπ" w:date="2023-02-26T09:06:00Z"/>
                <w:sz w:val="18"/>
                <w:szCs w:val="18"/>
              </w:rPr>
            </w:pPr>
          </w:p>
        </w:tc>
        <w:tc>
          <w:tcPr>
            <w:tcW w:w="622" w:type="dxa"/>
          </w:tcPr>
          <w:p w14:paraId="388DB3E7" w14:textId="3EAC2DE6" w:rsidR="008E010E" w:rsidRPr="006E0881" w:rsidDel="009B47BA" w:rsidRDefault="008E010E" w:rsidP="00D1397D">
            <w:pPr>
              <w:rPr>
                <w:del w:id="26381" w:author="Στάθης Καπ" w:date="2023-02-26T09:06:00Z"/>
                <w:sz w:val="18"/>
                <w:szCs w:val="18"/>
              </w:rPr>
            </w:pPr>
          </w:p>
        </w:tc>
      </w:tr>
      <w:tr w:rsidR="008E010E" w:rsidRPr="00AB438A" w:rsidDel="009B47BA" w14:paraId="3A5476C0" w14:textId="4BC92C2D" w:rsidTr="00D1397D">
        <w:trPr>
          <w:del w:id="26382" w:author="Στάθης Καπ" w:date="2023-02-26T09:06:00Z"/>
        </w:trPr>
        <w:tc>
          <w:tcPr>
            <w:tcW w:w="627" w:type="dxa"/>
          </w:tcPr>
          <w:p w14:paraId="161385D4" w14:textId="6741D048" w:rsidR="008E010E" w:rsidRPr="006E0881" w:rsidDel="009B47BA" w:rsidRDefault="008E010E" w:rsidP="00D1397D">
            <w:pPr>
              <w:rPr>
                <w:del w:id="26383" w:author="Στάθης Καπ" w:date="2023-02-26T09:06:00Z"/>
                <w:sz w:val="18"/>
                <w:szCs w:val="18"/>
              </w:rPr>
            </w:pPr>
            <w:del w:id="26384" w:author="Στάθης Καπ" w:date="2023-02-26T08:45:00Z">
              <w:r w:rsidRPr="006E0881" w:rsidDel="00715EE1">
                <w:rPr>
                  <w:sz w:val="18"/>
                  <w:szCs w:val="18"/>
                </w:rPr>
                <w:delText>avg</w:delText>
              </w:r>
            </w:del>
          </w:p>
        </w:tc>
        <w:tc>
          <w:tcPr>
            <w:tcW w:w="663" w:type="dxa"/>
          </w:tcPr>
          <w:p w14:paraId="0601C899" w14:textId="62E0581C" w:rsidR="008E010E" w:rsidRPr="006E0881" w:rsidDel="009B47BA" w:rsidRDefault="008E010E" w:rsidP="00D1397D">
            <w:pPr>
              <w:rPr>
                <w:del w:id="26385" w:author="Στάθης Καπ" w:date="2023-02-26T09:06:00Z"/>
                <w:sz w:val="18"/>
                <w:szCs w:val="18"/>
              </w:rPr>
            </w:pPr>
          </w:p>
        </w:tc>
        <w:tc>
          <w:tcPr>
            <w:tcW w:w="764" w:type="dxa"/>
          </w:tcPr>
          <w:p w14:paraId="0D793A00" w14:textId="53A110F9" w:rsidR="008E010E" w:rsidRPr="006E0881" w:rsidDel="009B47BA" w:rsidRDefault="008E010E" w:rsidP="00D1397D">
            <w:pPr>
              <w:rPr>
                <w:del w:id="26386" w:author="Στάθης Καπ" w:date="2023-02-26T09:06:00Z"/>
                <w:sz w:val="18"/>
                <w:szCs w:val="18"/>
              </w:rPr>
            </w:pPr>
          </w:p>
        </w:tc>
        <w:tc>
          <w:tcPr>
            <w:tcW w:w="630" w:type="dxa"/>
          </w:tcPr>
          <w:p w14:paraId="7EB2D01D" w14:textId="65150263" w:rsidR="008E010E" w:rsidRPr="006E0881" w:rsidDel="009B47BA" w:rsidRDefault="008E010E" w:rsidP="00D1397D">
            <w:pPr>
              <w:rPr>
                <w:del w:id="26387" w:author="Στάθης Καπ" w:date="2023-02-26T09:06:00Z"/>
                <w:sz w:val="18"/>
                <w:szCs w:val="18"/>
              </w:rPr>
            </w:pPr>
          </w:p>
        </w:tc>
        <w:tc>
          <w:tcPr>
            <w:tcW w:w="663" w:type="dxa"/>
          </w:tcPr>
          <w:p w14:paraId="2CE6D8A1" w14:textId="72097950" w:rsidR="008E010E" w:rsidRPr="006E0881" w:rsidDel="009B47BA" w:rsidRDefault="008E010E" w:rsidP="00D1397D">
            <w:pPr>
              <w:rPr>
                <w:del w:id="26388" w:author="Στάθης Καπ" w:date="2023-02-26T09:06:00Z"/>
                <w:sz w:val="18"/>
                <w:szCs w:val="18"/>
              </w:rPr>
            </w:pPr>
          </w:p>
        </w:tc>
        <w:tc>
          <w:tcPr>
            <w:tcW w:w="764" w:type="dxa"/>
          </w:tcPr>
          <w:p w14:paraId="2F116823" w14:textId="707FDABC" w:rsidR="008E010E" w:rsidRPr="006E0881" w:rsidDel="009B47BA" w:rsidRDefault="008E010E" w:rsidP="00D1397D">
            <w:pPr>
              <w:rPr>
                <w:del w:id="26389" w:author="Στάθης Καπ" w:date="2023-02-26T09:06:00Z"/>
                <w:sz w:val="18"/>
                <w:szCs w:val="18"/>
              </w:rPr>
            </w:pPr>
          </w:p>
        </w:tc>
        <w:tc>
          <w:tcPr>
            <w:tcW w:w="630" w:type="dxa"/>
          </w:tcPr>
          <w:p w14:paraId="49D4E3C7" w14:textId="73F7550E" w:rsidR="008E010E" w:rsidRPr="006E0881" w:rsidDel="009B47BA" w:rsidRDefault="008E010E" w:rsidP="00D1397D">
            <w:pPr>
              <w:rPr>
                <w:del w:id="26390" w:author="Στάθης Καπ" w:date="2023-02-26T09:06:00Z"/>
                <w:sz w:val="18"/>
                <w:szCs w:val="18"/>
              </w:rPr>
            </w:pPr>
          </w:p>
        </w:tc>
        <w:tc>
          <w:tcPr>
            <w:tcW w:w="663" w:type="dxa"/>
          </w:tcPr>
          <w:p w14:paraId="073313B3" w14:textId="7286F68A" w:rsidR="008E010E" w:rsidRPr="006E0881" w:rsidDel="009B47BA" w:rsidRDefault="008E010E" w:rsidP="00D1397D">
            <w:pPr>
              <w:rPr>
                <w:del w:id="26391" w:author="Στάθης Καπ" w:date="2023-02-26T09:06:00Z"/>
                <w:sz w:val="18"/>
                <w:szCs w:val="18"/>
              </w:rPr>
            </w:pPr>
          </w:p>
        </w:tc>
        <w:tc>
          <w:tcPr>
            <w:tcW w:w="764" w:type="dxa"/>
          </w:tcPr>
          <w:p w14:paraId="4D877BAA" w14:textId="3EAD0119" w:rsidR="008E010E" w:rsidRPr="006E0881" w:rsidDel="009B47BA" w:rsidRDefault="008E010E" w:rsidP="00D1397D">
            <w:pPr>
              <w:rPr>
                <w:del w:id="26392" w:author="Στάθης Καπ" w:date="2023-02-26T09:06:00Z"/>
                <w:sz w:val="18"/>
                <w:szCs w:val="18"/>
              </w:rPr>
            </w:pPr>
          </w:p>
        </w:tc>
        <w:tc>
          <w:tcPr>
            <w:tcW w:w="630" w:type="dxa"/>
          </w:tcPr>
          <w:p w14:paraId="61A00717" w14:textId="0E0FE464" w:rsidR="008E010E" w:rsidRPr="006E0881" w:rsidDel="009B47BA" w:rsidRDefault="008E010E" w:rsidP="00D1397D">
            <w:pPr>
              <w:rPr>
                <w:del w:id="26393" w:author="Στάθης Καπ" w:date="2023-02-26T09:06:00Z"/>
                <w:sz w:val="18"/>
                <w:szCs w:val="18"/>
              </w:rPr>
            </w:pPr>
          </w:p>
        </w:tc>
        <w:tc>
          <w:tcPr>
            <w:tcW w:w="654" w:type="dxa"/>
          </w:tcPr>
          <w:p w14:paraId="533CF17E" w14:textId="12B98EAC" w:rsidR="008E010E" w:rsidRPr="006E0881" w:rsidDel="009B47BA" w:rsidRDefault="008E010E" w:rsidP="00D1397D">
            <w:pPr>
              <w:rPr>
                <w:del w:id="26394" w:author="Στάθης Καπ" w:date="2023-02-26T09:06:00Z"/>
                <w:sz w:val="18"/>
                <w:szCs w:val="18"/>
              </w:rPr>
            </w:pPr>
          </w:p>
        </w:tc>
        <w:tc>
          <w:tcPr>
            <w:tcW w:w="754" w:type="dxa"/>
          </w:tcPr>
          <w:p w14:paraId="64095D71" w14:textId="73A314C1" w:rsidR="008E010E" w:rsidRPr="006E0881" w:rsidDel="009B47BA" w:rsidRDefault="008E010E" w:rsidP="00D1397D">
            <w:pPr>
              <w:rPr>
                <w:del w:id="26395" w:author="Στάθης Καπ" w:date="2023-02-26T09:06:00Z"/>
                <w:sz w:val="18"/>
                <w:szCs w:val="18"/>
              </w:rPr>
            </w:pPr>
          </w:p>
        </w:tc>
        <w:tc>
          <w:tcPr>
            <w:tcW w:w="622" w:type="dxa"/>
          </w:tcPr>
          <w:p w14:paraId="56529CC1" w14:textId="526019C3" w:rsidR="008E010E" w:rsidRPr="006E0881" w:rsidDel="009B47BA" w:rsidRDefault="008E010E" w:rsidP="00D1397D">
            <w:pPr>
              <w:rPr>
                <w:del w:id="26396" w:author="Στάθης Καπ" w:date="2023-02-26T09:06:00Z"/>
                <w:sz w:val="18"/>
                <w:szCs w:val="18"/>
              </w:rPr>
            </w:pPr>
          </w:p>
        </w:tc>
      </w:tr>
    </w:tbl>
    <w:p w14:paraId="4780A9BD" w14:textId="5CD2D26B" w:rsidR="005E3681" w:rsidRPr="00785F60" w:rsidRDefault="00924047" w:rsidP="00924047">
      <w:pPr>
        <w:keepNext/>
        <w:rPr>
          <w:ins w:id="26397" w:author="Στάθης Καπ" w:date="2023-02-28T17:01:00Z"/>
          <w:lang w:val="el-GR"/>
        </w:rPr>
      </w:pPr>
      <w:ins w:id="26398" w:author="Στάθης Καπ" w:date="2023-02-28T16:47:00Z">
        <w:r>
          <w:rPr>
            <w:lang w:val="el-GR"/>
          </w:rPr>
          <w:t xml:space="preserve">Επίσης, δημιουργήθηκε ένα στιγμιότυπου εισόδου με αληθινά σημεία ενδιαφέροντος της Αθήνας </w:t>
        </w:r>
      </w:ins>
      <w:ins w:id="26399" w:author="Στάθης Καπ" w:date="2023-02-28T16:49:00Z">
        <w:r>
          <w:rPr>
            <w:lang w:val="el-GR"/>
          </w:rPr>
          <w:t xml:space="preserve">που επιλέχθηκαν </w:t>
        </w:r>
      </w:ins>
      <w:ins w:id="26400" w:author="Στάθης Καπ" w:date="2023-02-28T16:47:00Z">
        <w:r>
          <w:rPr>
            <w:lang w:val="el-GR"/>
          </w:rPr>
          <w:t>από τη</w:t>
        </w:r>
      </w:ins>
      <w:ins w:id="26401" w:author="Στάθης Καπ" w:date="2023-02-28T16:48:00Z">
        <w:r>
          <w:rPr>
            <w:lang w:val="el-GR"/>
          </w:rPr>
          <w:t>ν ιστοσελίδα</w:t>
        </w:r>
      </w:ins>
      <w:ins w:id="26402" w:author="Στάθης Καπ" w:date="2023-02-28T16:47:00Z">
        <w:r>
          <w:rPr>
            <w:lang w:val="el-GR"/>
          </w:rPr>
          <w:t xml:space="preserve"> </w:t>
        </w:r>
      </w:ins>
      <w:ins w:id="26403" w:author="Στάθης Καπ" w:date="2023-02-28T16:48:00Z">
        <w:r>
          <w:rPr>
            <w:lang w:val="el-GR"/>
          </w:rPr>
          <w:fldChar w:fldCharType="begin"/>
        </w:r>
        <w:r>
          <w:rPr>
            <w:lang w:val="el-GR"/>
          </w:rPr>
          <w:instrText xml:space="preserve"> HYPERLINK "</w:instrText>
        </w:r>
        <w:r w:rsidRPr="00924047">
          <w:rPr>
            <w:lang w:val="el-GR"/>
          </w:rPr>
          <w:instrText>http://index.pois.gr/</w:instrText>
        </w:r>
        <w:r>
          <w:rPr>
            <w:lang w:val="el-GR"/>
          </w:rPr>
          <w:instrText xml:space="preserve">" </w:instrText>
        </w:r>
        <w:r>
          <w:rPr>
            <w:lang w:val="el-GR"/>
          </w:rPr>
        </w:r>
        <w:r>
          <w:rPr>
            <w:lang w:val="el-GR"/>
          </w:rPr>
          <w:fldChar w:fldCharType="separate"/>
        </w:r>
        <w:r w:rsidRPr="00845351">
          <w:rPr>
            <w:rStyle w:val="Hyperlink"/>
            <w:lang w:val="el-GR"/>
          </w:rPr>
          <w:t>http://index.pois.gr/</w:t>
        </w:r>
        <w:r>
          <w:rPr>
            <w:lang w:val="el-GR"/>
          </w:rPr>
          <w:fldChar w:fldCharType="end"/>
        </w:r>
        <w:r>
          <w:rPr>
            <w:lang w:val="el-GR"/>
          </w:rPr>
          <w:t xml:space="preserve"> </w:t>
        </w:r>
      </w:ins>
      <w:ins w:id="26404" w:author="Στάθης Καπ" w:date="2023-02-28T16:49:00Z">
        <w:r w:rsidR="00DE29AB">
          <w:rPr>
            <w:lang w:val="el-GR"/>
          </w:rPr>
          <w:t>.</w:t>
        </w:r>
        <w:r w:rsidR="00DE29AB" w:rsidRPr="00DE29AB">
          <w:rPr>
            <w:lang w:val="el-GR"/>
            <w:rPrChange w:id="26405" w:author="Στάθης Καπ" w:date="2023-02-28T16:50:00Z">
              <w:rPr/>
            </w:rPrChange>
          </w:rPr>
          <w:t xml:space="preserve"> </w:t>
        </w:r>
      </w:ins>
      <w:ins w:id="26406" w:author="Στάθης Καπ" w:date="2023-02-28T17:02:00Z">
        <w:r w:rsidR="00C13B11">
          <w:rPr>
            <w:lang w:val="el-GR"/>
          </w:rPr>
          <w:t xml:space="preserve"> Για την </w:t>
        </w:r>
      </w:ins>
      <w:ins w:id="26407" w:author="Στάθης Καπ" w:date="2023-02-28T17:04:00Z">
        <w:r w:rsidR="000266E3">
          <w:rPr>
            <w:lang w:val="el-GR"/>
          </w:rPr>
          <w:t>εύρεση</w:t>
        </w:r>
      </w:ins>
      <w:ins w:id="26408" w:author="Στάθης Καπ" w:date="2023-02-28T17:02:00Z">
        <w:r w:rsidR="00C13B11">
          <w:rPr>
            <w:lang w:val="el-GR"/>
          </w:rPr>
          <w:t xml:space="preserve"> των βέλτιστων διαδρομών μεταξύ των κόμβων χρησιμοποιήθηκε το </w:t>
        </w:r>
        <w:r w:rsidR="00C13B11">
          <w:t>OpenTripPlanner</w:t>
        </w:r>
        <w:r w:rsidR="00C13B11">
          <w:rPr>
            <w:lang w:val="el-GR"/>
          </w:rPr>
          <w:t xml:space="preserve">, ενώ για την γραφική αναπαράσταση του στιγμιότυπου </w:t>
        </w:r>
      </w:ins>
      <w:ins w:id="26409" w:author="Στάθης Καπ" w:date="2023-02-28T17:03:00Z">
        <w:r w:rsidR="00785F60">
          <w:rPr>
            <w:lang w:val="el-GR"/>
          </w:rPr>
          <w:t xml:space="preserve">και της παραγόμενης λύσης </w:t>
        </w:r>
      </w:ins>
      <w:ins w:id="26410" w:author="Στάθης Καπ" w:date="2023-02-28T17:02:00Z">
        <w:r w:rsidR="00C13B11">
          <w:rPr>
            <w:lang w:val="el-GR"/>
          </w:rPr>
          <w:t>χρησιμοποιήθηκε</w:t>
        </w:r>
      </w:ins>
      <w:ins w:id="26411" w:author="Στάθης Καπ" w:date="2023-02-28T17:03:00Z">
        <w:r w:rsidR="00D212D9">
          <w:rPr>
            <w:lang w:val="el-GR"/>
          </w:rPr>
          <w:t xml:space="preserve"> η</w:t>
        </w:r>
      </w:ins>
      <w:ins w:id="26412" w:author="Στάθης Καπ" w:date="2023-02-28T18:00:00Z">
        <w:r w:rsidR="00356AFE">
          <w:rPr>
            <w:lang w:val="el-GR"/>
          </w:rPr>
          <w:t xml:space="preserve"> βιβλιοθήκη </w:t>
        </w:r>
      </w:ins>
      <w:ins w:id="26413" w:author="Στάθης Καπ" w:date="2023-02-28T17:03:00Z">
        <w:r w:rsidR="00D212D9">
          <w:t>Leaflet</w:t>
        </w:r>
      </w:ins>
      <w:ins w:id="26414" w:author="Στάθης Καπ" w:date="2023-02-28T18:01:00Z">
        <w:r w:rsidR="00356AFE">
          <w:t>JS</w:t>
        </w:r>
      </w:ins>
      <w:ins w:id="26415" w:author="Στάθης Καπ" w:date="2023-02-28T17:02:00Z">
        <w:r w:rsidR="00C13B11" w:rsidRPr="00785F60">
          <w:rPr>
            <w:lang w:val="el-GR"/>
            <w:rPrChange w:id="26416" w:author="Στάθης Καπ" w:date="2023-02-28T17:03:00Z">
              <w:rPr/>
            </w:rPrChange>
          </w:rPr>
          <w:t>.</w:t>
        </w:r>
      </w:ins>
    </w:p>
    <w:p w14:paraId="2C34FB24" w14:textId="16C966FD" w:rsidR="00C52B6B" w:rsidDel="005E3681" w:rsidRDefault="00DE29AB" w:rsidP="00924047">
      <w:pPr>
        <w:keepNext/>
        <w:rPr>
          <w:del w:id="26417" w:author="Στάθης Καπ" w:date="2023-02-26T09:06:00Z"/>
          <w:lang w:val="el-GR"/>
        </w:rPr>
      </w:pPr>
      <w:ins w:id="26418" w:author="Στάθης Καπ" w:date="2023-02-28T16:49:00Z">
        <w:r>
          <w:rPr>
            <w:lang w:val="el-GR"/>
          </w:rPr>
          <w:t xml:space="preserve">Το στιγμιότυπο αποτελείται από 103 κόμβους </w:t>
        </w:r>
      </w:ins>
      <w:ins w:id="26419" w:author="Στάθης Καπ" w:date="2023-02-28T16:50:00Z">
        <w:r>
          <w:rPr>
            <w:lang w:val="el-GR"/>
          </w:rPr>
          <w:t>οι οποίοι ανήκουν σε 10 διαφορετικές κατηγορίες:</w:t>
        </w:r>
      </w:ins>
      <w:del w:id="26420" w:author="Στάθης Καπ" w:date="2023-02-26T09:06:00Z">
        <w:r w:rsidR="00C52B6B" w:rsidRPr="00924047" w:rsidDel="009B47BA">
          <w:rPr>
            <w:lang w:val="el-GR"/>
            <w:rPrChange w:id="26421" w:author="Στάθης Καπ" w:date="2023-02-28T16:47:00Z">
              <w:rPr/>
            </w:rPrChange>
          </w:rPr>
          <w:br w:type="page"/>
        </w:r>
      </w:del>
    </w:p>
    <w:p w14:paraId="24CD0231" w14:textId="27283B47" w:rsidR="00047198" w:rsidRPr="00785F60" w:rsidDel="005E3681" w:rsidRDefault="00630321" w:rsidP="00924047">
      <w:pPr>
        <w:keepNext/>
        <w:rPr>
          <w:del w:id="26422" w:author="Στάθης Καπ" w:date="2023-02-27T23:39:00Z"/>
          <w:lang w:val="el-GR"/>
          <w:rPrChange w:id="26423" w:author="Στάθης Καπ" w:date="2023-02-28T17:03:00Z">
            <w:rPr>
              <w:del w:id="26424" w:author="Στάθης Καπ" w:date="2023-02-27T23:39:00Z"/>
            </w:rPr>
          </w:rPrChange>
        </w:rPr>
      </w:pPr>
      <w:del w:id="26425" w:author="Στάθης Καπ" w:date="2023-02-27T23:39:00Z">
        <w:r w:rsidDel="00DF707A">
          <w:delText>Instance</w:delText>
        </w:r>
        <w:r w:rsidRPr="00924047" w:rsidDel="00DF707A">
          <w:rPr>
            <w:lang w:val="el-GR"/>
            <w:rPrChange w:id="26426" w:author="Στάθης Καπ" w:date="2023-02-28T16:47:00Z">
              <w:rPr/>
            </w:rPrChange>
          </w:rPr>
          <w:delText xml:space="preserve"> </w:delText>
        </w:r>
        <w:r w:rsidDel="00DF707A">
          <w:delText>pr</w:delText>
        </w:r>
        <w:r w:rsidRPr="00924047" w:rsidDel="00DF707A">
          <w:rPr>
            <w:lang w:val="el-GR"/>
            <w:rPrChange w:id="26427" w:author="Στάθης Καπ" w:date="2023-02-28T16:47:00Z">
              <w:rPr/>
            </w:rPrChange>
          </w:rPr>
          <w:delText>1</w:delText>
        </w:r>
        <w:r w:rsidR="00C02E44" w:rsidRPr="00924047" w:rsidDel="00DF707A">
          <w:rPr>
            <w:lang w:val="el-GR"/>
            <w:rPrChange w:id="26428" w:author="Στάθης Καπ" w:date="2023-02-28T16:47:00Z">
              <w:rPr/>
            </w:rPrChange>
          </w:rPr>
          <w:delText>0</w:delText>
        </w:r>
      </w:del>
    </w:p>
    <w:p w14:paraId="3F81531D" w14:textId="2400EFCC" w:rsidR="00A30B23" w:rsidRPr="00924047" w:rsidDel="0039001D" w:rsidRDefault="00C75DED">
      <w:pPr>
        <w:keepNext/>
        <w:rPr>
          <w:del w:id="26429" w:author="Στάθης Καπ" w:date="2023-02-27T03:14:00Z"/>
          <w:lang w:val="el-GR"/>
          <w:rPrChange w:id="26430" w:author="Στάθης Καπ" w:date="2023-02-28T16:47:00Z">
            <w:rPr>
              <w:del w:id="26431" w:author="Στάθης Καπ" w:date="2023-02-27T03:14:00Z"/>
            </w:rPr>
          </w:rPrChange>
        </w:rPr>
        <w:pPrChange w:id="26432" w:author="Στάθης Καπ" w:date="2023-02-28T16:47:00Z">
          <w:pPr/>
        </w:pPrChange>
      </w:pPr>
      <w:del w:id="26433" w:author="Στάθης Καπ" w:date="2023-02-27T05:34:00Z">
        <w:r w:rsidDel="00A96E8B">
          <w:rPr>
            <w:noProof/>
          </w:rPr>
          <w:drawing>
            <wp:inline distT="0" distB="0" distL="0" distR="0" wp14:anchorId="48B86CDF" wp14:editId="0CEB65D1">
              <wp:extent cx="4882551" cy="191921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8867" cy="1949208"/>
                      </a:xfrm>
                      <a:prstGeom prst="rect">
                        <a:avLst/>
                      </a:prstGeom>
                      <a:noFill/>
                      <a:ln>
                        <a:noFill/>
                      </a:ln>
                    </pic:spPr>
                  </pic:pic>
                </a:graphicData>
              </a:graphic>
            </wp:inline>
          </w:drawing>
        </w:r>
      </w:del>
    </w:p>
    <w:p w14:paraId="5F5E6330" w14:textId="5ABB8243" w:rsidR="00A30B23" w:rsidRPr="00C75DED" w:rsidDel="0039001D" w:rsidRDefault="00A30B23">
      <w:pPr>
        <w:pStyle w:val="Caption"/>
        <w:rPr>
          <w:del w:id="26434" w:author="Στάθης Καπ" w:date="2023-02-27T03:13:00Z"/>
          <w:lang w:val="el-GR"/>
          <w:rPrChange w:id="26435" w:author="Στάθης Καπ" w:date="2023-02-24T06:21:00Z">
            <w:rPr>
              <w:del w:id="26436" w:author="Στάθης Καπ" w:date="2023-02-27T03:13:00Z"/>
            </w:rPr>
          </w:rPrChange>
        </w:rPr>
      </w:pPr>
      <w:del w:id="26437" w:author="Στάθης Καπ" w:date="2023-02-27T03:13:00Z">
        <w:r w:rsidDel="0039001D">
          <w:delText>Figure</w:delText>
        </w:r>
        <w:r w:rsidRPr="00C75DED" w:rsidDel="0039001D">
          <w:rPr>
            <w:lang w:val="el-GR"/>
            <w:rPrChange w:id="26438" w:author="Στάθης Καπ" w:date="2023-02-24T06:19:00Z">
              <w:rPr/>
            </w:rPrChange>
          </w:rPr>
          <w:delText xml:space="preserve"> </w:delText>
        </w:r>
        <w:r w:rsidDel="0039001D">
          <w:fldChar w:fldCharType="begin"/>
        </w:r>
        <w:r w:rsidRPr="00C75DED" w:rsidDel="0039001D">
          <w:rPr>
            <w:lang w:val="el-GR"/>
            <w:rPrChange w:id="26439" w:author="Στάθης Καπ" w:date="2023-02-24T06:19:00Z">
              <w:rPr/>
            </w:rPrChange>
          </w:rPr>
          <w:delInstrText xml:space="preserve"> </w:delInstrText>
        </w:r>
        <w:r w:rsidDel="0039001D">
          <w:delInstrText>SEQ</w:delInstrText>
        </w:r>
        <w:r w:rsidRPr="00C75DED" w:rsidDel="0039001D">
          <w:rPr>
            <w:lang w:val="el-GR"/>
            <w:rPrChange w:id="26440" w:author="Στάθης Καπ" w:date="2023-02-24T06:19:00Z">
              <w:rPr/>
            </w:rPrChange>
          </w:rPr>
          <w:delInstrText xml:space="preserve"> </w:delInstrText>
        </w:r>
        <w:r w:rsidDel="0039001D">
          <w:delInstrText>Figure</w:delInstrText>
        </w:r>
        <w:r w:rsidRPr="00C75DED" w:rsidDel="0039001D">
          <w:rPr>
            <w:lang w:val="el-GR"/>
            <w:rPrChange w:id="26441" w:author="Στάθης Καπ" w:date="2023-02-24T06:19:00Z">
              <w:rPr/>
            </w:rPrChange>
          </w:rPr>
          <w:delInstrText xml:space="preserve"> \* </w:delInstrText>
        </w:r>
        <w:r w:rsidDel="0039001D">
          <w:delInstrText>ARABIC</w:delInstrText>
        </w:r>
        <w:r w:rsidRPr="00C75DED" w:rsidDel="0039001D">
          <w:rPr>
            <w:lang w:val="el-GR"/>
            <w:rPrChange w:id="26442" w:author="Στάθης Καπ" w:date="2023-02-24T06:19:00Z">
              <w:rPr/>
            </w:rPrChange>
          </w:rPr>
          <w:delInstrText xml:space="preserve"> </w:delInstrText>
        </w:r>
        <w:r w:rsidDel="0039001D">
          <w:fldChar w:fldCharType="separate"/>
        </w:r>
        <w:r w:rsidR="00FF4567" w:rsidRPr="00FF4567" w:rsidDel="0039001D">
          <w:rPr>
            <w:noProof/>
            <w:lang w:val="el-GR"/>
            <w:rPrChange w:id="26443" w:author="Στάθης Καπ" w:date="2023-02-24T06:23:00Z">
              <w:rPr>
                <w:noProof/>
              </w:rPr>
            </w:rPrChange>
          </w:rPr>
          <w:delText>1</w:delText>
        </w:r>
        <w:r w:rsidDel="0039001D">
          <w:fldChar w:fldCharType="end"/>
        </w:r>
        <w:r w:rsidRPr="00C75DED" w:rsidDel="0039001D">
          <w:rPr>
            <w:lang w:val="el-GR"/>
            <w:rPrChange w:id="26444" w:author="Στάθης Καπ" w:date="2023-02-24T06:19:00Z">
              <w:rPr/>
            </w:rPrChange>
          </w:rPr>
          <w:delText xml:space="preserve">: </w:delText>
        </w:r>
        <w:bookmarkStart w:id="26445" w:name="_Hlk128112227"/>
        <w:r w:rsidR="00C75DED" w:rsidDel="0039001D">
          <w:rPr>
            <w:lang w:val="el-GR"/>
          </w:rPr>
          <w:delText xml:space="preserve">Σύγκριση βαθμολογίας και χρόνου εκτέλεσης μεταξύ των τιμών </w:delText>
        </w:r>
        <w:r w:rsidR="00C75DED" w:rsidDel="0039001D">
          <w:delText>s</w:delText>
        </w:r>
        <w:r w:rsidR="00C75DED" w:rsidDel="0039001D">
          <w:rPr>
            <w:lang w:val="el-GR"/>
          </w:rPr>
          <w:delText xml:space="preserve"> για </w:delText>
        </w:r>
        <w:r w:rsidR="00C75DED" w:rsidDel="0039001D">
          <w:delText>m</w:delText>
        </w:r>
        <w:r w:rsidR="00C75DED" w:rsidRPr="00C75DED" w:rsidDel="0039001D">
          <w:rPr>
            <w:lang w:val="el-GR"/>
            <w:rPrChange w:id="26446" w:author="Στάθης Καπ" w:date="2023-02-24T06:21:00Z">
              <w:rPr/>
            </w:rPrChange>
          </w:rPr>
          <w:delText xml:space="preserve"> = 1</w:delText>
        </w:r>
      </w:del>
    </w:p>
    <w:bookmarkEnd w:id="26445"/>
    <w:p w14:paraId="25BAA18A" w14:textId="54234E47" w:rsidR="00A30B23" w:rsidRPr="00FF4567" w:rsidRDefault="00A30B23">
      <w:pPr>
        <w:keepNext/>
        <w:rPr>
          <w:lang w:val="el-GR"/>
          <w:rPrChange w:id="26447" w:author="Στάθης Καπ" w:date="2023-02-24T06:23:00Z">
            <w:rPr/>
          </w:rPrChange>
        </w:rPr>
        <w:pPrChange w:id="26448" w:author="Στάθης Καπ" w:date="2023-02-28T16:47:00Z">
          <w:pPr/>
        </w:pPrChange>
      </w:pPr>
    </w:p>
    <w:p w14:paraId="1CDC232D" w14:textId="7973E2EF" w:rsidR="005E3681" w:rsidRPr="005E3681" w:rsidRDefault="005E3681" w:rsidP="005E3681">
      <w:pPr>
        <w:pStyle w:val="ListParagraph"/>
        <w:keepNext/>
        <w:numPr>
          <w:ilvl w:val="0"/>
          <w:numId w:val="57"/>
        </w:numPr>
        <w:rPr>
          <w:ins w:id="26449" w:author="Στάθης Καπ" w:date="2023-02-28T16:58:00Z"/>
          <w:noProof/>
          <w:rPrChange w:id="26450" w:author="Στάθης Καπ" w:date="2023-02-28T16:58:00Z">
            <w:rPr>
              <w:ins w:id="26451" w:author="Στάθης Καπ" w:date="2023-02-28T16:58:00Z"/>
              <w:noProof/>
              <w:lang w:val="el-GR"/>
            </w:rPr>
          </w:rPrChange>
        </w:rPr>
      </w:pPr>
      <w:ins w:id="26452" w:author="Στάθης Καπ" w:date="2023-02-28T16:58:00Z">
        <w:r>
          <w:rPr>
            <w:noProof/>
          </w:rPr>
          <w:t>Hotel</w:t>
        </w:r>
        <w:r>
          <w:rPr>
            <w:noProof/>
            <w:lang w:val="el-GR"/>
          </w:rPr>
          <w:t>: 1 κόμβος</w:t>
        </w:r>
      </w:ins>
    </w:p>
    <w:p w14:paraId="6DD5DA3D" w14:textId="2DA5E15C" w:rsidR="005E3681" w:rsidRDefault="005E3681" w:rsidP="005E3681">
      <w:pPr>
        <w:pStyle w:val="ListParagraph"/>
        <w:keepNext/>
        <w:numPr>
          <w:ilvl w:val="0"/>
          <w:numId w:val="57"/>
        </w:numPr>
        <w:rPr>
          <w:ins w:id="26453" w:author="Στάθης Καπ" w:date="2023-02-28T16:58:00Z"/>
          <w:noProof/>
        </w:rPr>
      </w:pPr>
      <w:ins w:id="26454" w:author="Στάθης Καπ" w:date="2023-02-28T16:58:00Z">
        <w:r>
          <w:rPr>
            <w:noProof/>
          </w:rPr>
          <w:t xml:space="preserve">ArtLife: </w:t>
        </w:r>
      </w:ins>
    </w:p>
    <w:p w14:paraId="4FC3412A" w14:textId="1FE43F81" w:rsidR="005E3681" w:rsidRDefault="005E3681" w:rsidP="005E3681">
      <w:pPr>
        <w:pStyle w:val="ListParagraph"/>
        <w:keepNext/>
        <w:numPr>
          <w:ilvl w:val="0"/>
          <w:numId w:val="57"/>
        </w:numPr>
        <w:rPr>
          <w:ins w:id="26455" w:author="Στάθης Καπ" w:date="2023-02-28T16:58:00Z"/>
          <w:noProof/>
        </w:rPr>
      </w:pPr>
      <w:ins w:id="26456" w:author="Στάθης Καπ" w:date="2023-02-28T16:58:00Z">
        <w:r>
          <w:rPr>
            <w:noProof/>
          </w:rPr>
          <w:t>SightSeeings:</w:t>
        </w:r>
      </w:ins>
    </w:p>
    <w:p w14:paraId="1264F5E8" w14:textId="16FC66A2" w:rsidR="005E3681" w:rsidRDefault="005E3681" w:rsidP="005E3681">
      <w:pPr>
        <w:pStyle w:val="ListParagraph"/>
        <w:keepNext/>
        <w:numPr>
          <w:ilvl w:val="0"/>
          <w:numId w:val="57"/>
        </w:numPr>
        <w:rPr>
          <w:ins w:id="26457" w:author="Στάθης Καπ" w:date="2023-02-28T16:58:00Z"/>
          <w:noProof/>
        </w:rPr>
      </w:pPr>
      <w:ins w:id="26458" w:author="Στάθης Καπ" w:date="2023-02-28T16:58:00Z">
        <w:r>
          <w:rPr>
            <w:noProof/>
          </w:rPr>
          <w:t>Casino:</w:t>
        </w:r>
      </w:ins>
    </w:p>
    <w:p w14:paraId="6BFA1BBB" w14:textId="7DD30107" w:rsidR="005E3681" w:rsidRDefault="005E3681" w:rsidP="005E3681">
      <w:pPr>
        <w:pStyle w:val="ListParagraph"/>
        <w:keepNext/>
        <w:numPr>
          <w:ilvl w:val="0"/>
          <w:numId w:val="57"/>
        </w:numPr>
        <w:rPr>
          <w:ins w:id="26459" w:author="Στάθης Καπ" w:date="2023-02-28T16:58:00Z"/>
          <w:noProof/>
        </w:rPr>
      </w:pPr>
      <w:ins w:id="26460" w:author="Στάθης Καπ" w:date="2023-02-28T16:58:00Z">
        <w:r>
          <w:rPr>
            <w:noProof/>
          </w:rPr>
          <w:t>GreekFood:</w:t>
        </w:r>
      </w:ins>
    </w:p>
    <w:p w14:paraId="22DB7523" w14:textId="357F4303" w:rsidR="005E3681" w:rsidRDefault="005E3681" w:rsidP="005E3681">
      <w:pPr>
        <w:pStyle w:val="ListParagraph"/>
        <w:keepNext/>
        <w:numPr>
          <w:ilvl w:val="0"/>
          <w:numId w:val="57"/>
        </w:numPr>
        <w:rPr>
          <w:ins w:id="26461" w:author="Στάθης Καπ" w:date="2023-02-28T16:59:00Z"/>
          <w:noProof/>
        </w:rPr>
      </w:pPr>
      <w:ins w:id="26462" w:author="Στάθης Καπ" w:date="2023-02-28T16:58:00Z">
        <w:r>
          <w:rPr>
            <w:noProof/>
          </w:rPr>
          <w:t>Shopping</w:t>
        </w:r>
      </w:ins>
      <w:ins w:id="26463" w:author="Στάθης Καπ" w:date="2023-02-28T16:59:00Z">
        <w:r>
          <w:rPr>
            <w:noProof/>
          </w:rPr>
          <w:t>Centers:</w:t>
        </w:r>
      </w:ins>
    </w:p>
    <w:p w14:paraId="6E3AA2CD" w14:textId="303C4156" w:rsidR="005E3681" w:rsidRDefault="005E3681" w:rsidP="005E3681">
      <w:pPr>
        <w:pStyle w:val="ListParagraph"/>
        <w:keepNext/>
        <w:numPr>
          <w:ilvl w:val="0"/>
          <w:numId w:val="57"/>
        </w:numPr>
        <w:rPr>
          <w:ins w:id="26464" w:author="Στάθης Καπ" w:date="2023-02-28T16:59:00Z"/>
          <w:noProof/>
        </w:rPr>
      </w:pPr>
      <w:ins w:id="26465" w:author="Στάθης Καπ" w:date="2023-02-28T16:59:00Z">
        <w:r>
          <w:rPr>
            <w:noProof/>
          </w:rPr>
          <w:t>SPA:</w:t>
        </w:r>
      </w:ins>
    </w:p>
    <w:p w14:paraId="12A3469A" w14:textId="0A0C8976" w:rsidR="005E3681" w:rsidRDefault="005E3681" w:rsidP="005E3681">
      <w:pPr>
        <w:pStyle w:val="ListParagraph"/>
        <w:keepNext/>
        <w:numPr>
          <w:ilvl w:val="0"/>
          <w:numId w:val="57"/>
        </w:numPr>
        <w:rPr>
          <w:ins w:id="26466" w:author="Στάθης Καπ" w:date="2023-02-28T16:59:00Z"/>
          <w:noProof/>
        </w:rPr>
      </w:pPr>
      <w:ins w:id="26467" w:author="Στάθης Καπ" w:date="2023-02-28T16:59:00Z">
        <w:r>
          <w:rPr>
            <w:noProof/>
          </w:rPr>
          <w:t>Theaters:</w:t>
        </w:r>
      </w:ins>
    </w:p>
    <w:p w14:paraId="1E02246C" w14:textId="55AE94F4" w:rsidR="005E3681" w:rsidRDefault="005E3681" w:rsidP="005E3681">
      <w:pPr>
        <w:pStyle w:val="ListParagraph"/>
        <w:keepNext/>
        <w:numPr>
          <w:ilvl w:val="0"/>
          <w:numId w:val="57"/>
        </w:numPr>
        <w:rPr>
          <w:ins w:id="26468" w:author="Στάθης Καπ" w:date="2023-02-28T16:59:00Z"/>
          <w:noProof/>
        </w:rPr>
      </w:pPr>
      <w:ins w:id="26469" w:author="Στάθης Καπ" w:date="2023-02-28T16:59:00Z">
        <w:r>
          <w:rPr>
            <w:noProof/>
          </w:rPr>
          <w:t>VillageCinemas:</w:t>
        </w:r>
      </w:ins>
    </w:p>
    <w:p w14:paraId="2595464F" w14:textId="05882EE9" w:rsidR="005E3681" w:rsidRDefault="005E3681">
      <w:pPr>
        <w:pStyle w:val="ListParagraph"/>
        <w:keepNext/>
        <w:numPr>
          <w:ilvl w:val="0"/>
          <w:numId w:val="57"/>
        </w:numPr>
        <w:rPr>
          <w:ins w:id="26470" w:author="Στάθης Καπ" w:date="2023-02-28T16:58:00Z"/>
          <w:noProof/>
        </w:rPr>
        <w:pPrChange w:id="26471" w:author="Στάθης Καπ" w:date="2023-02-28T16:58:00Z">
          <w:pPr>
            <w:keepNext/>
            <w:jc w:val="center"/>
          </w:pPr>
        </w:pPrChange>
      </w:pPr>
      <w:ins w:id="26472" w:author="Στάθης Καπ" w:date="2023-02-28T16:59:00Z">
        <w:r>
          <w:rPr>
            <w:noProof/>
          </w:rPr>
          <w:t>Muse</w:t>
        </w:r>
      </w:ins>
      <w:ins w:id="26473" w:author="Στάθης Καπ" w:date="2023-02-28T17:01:00Z">
        <w:r>
          <w:rPr>
            <w:noProof/>
          </w:rPr>
          <w:t>u</w:t>
        </w:r>
      </w:ins>
      <w:ins w:id="26474" w:author="Στάθης Καπ" w:date="2023-02-28T16:59:00Z">
        <w:r>
          <w:rPr>
            <w:noProof/>
          </w:rPr>
          <w:t>ms:</w:t>
        </w:r>
      </w:ins>
    </w:p>
    <w:p w14:paraId="2E2C50C1" w14:textId="5CF678AF" w:rsidR="00FF4567" w:rsidDel="00990A5E" w:rsidRDefault="006F135B">
      <w:pPr>
        <w:keepNext/>
        <w:jc w:val="center"/>
        <w:rPr>
          <w:del w:id="26475" w:author="Στάθης Καπ" w:date="2023-02-27T05:34:00Z"/>
        </w:rPr>
      </w:pPr>
      <w:ins w:id="26476" w:author="Στάθης Καπ" w:date="2023-02-28T09:15:00Z">
        <w:r>
          <w:rPr>
            <w:noProof/>
          </w:rPr>
          <w:drawing>
            <wp:inline distT="0" distB="0" distL="0" distR="0" wp14:anchorId="29821BCF" wp14:editId="71D3EAFC">
              <wp:extent cx="5612130" cy="346900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469005"/>
                      </a:xfrm>
                      <a:prstGeom prst="rect">
                        <a:avLst/>
                      </a:prstGeom>
                    </pic:spPr>
                  </pic:pic>
                </a:graphicData>
              </a:graphic>
            </wp:inline>
          </w:drawing>
        </w:r>
      </w:ins>
      <w:del w:id="26477" w:author="Στάθης Καπ" w:date="2023-02-27T05:34:00Z">
        <w:r w:rsidR="00FF4567" w:rsidDel="00A96E8B">
          <w:rPr>
            <w:noProof/>
          </w:rPr>
          <w:drawing>
            <wp:inline distT="0" distB="0" distL="0" distR="0" wp14:anchorId="2ABA7429" wp14:editId="70AF6137">
              <wp:extent cx="4865298" cy="1912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89695" cy="1961327"/>
                      </a:xfrm>
                      <a:prstGeom prst="rect">
                        <a:avLst/>
                      </a:prstGeom>
                      <a:noFill/>
                      <a:ln>
                        <a:noFill/>
                      </a:ln>
                    </pic:spPr>
                  </pic:pic>
                </a:graphicData>
              </a:graphic>
            </wp:inline>
          </w:drawing>
        </w:r>
      </w:del>
    </w:p>
    <w:p w14:paraId="022CDCB0" w14:textId="758DFE49" w:rsidR="00990A5E" w:rsidRDefault="00990A5E">
      <w:pPr>
        <w:keepNext/>
        <w:jc w:val="center"/>
        <w:rPr>
          <w:ins w:id="26478" w:author="Στάθης Καπ" w:date="2023-02-28T18:05:00Z"/>
        </w:rPr>
      </w:pPr>
    </w:p>
    <w:p w14:paraId="7522D3B4" w14:textId="06F6739C" w:rsidR="00FF4567" w:rsidRPr="00FF4567" w:rsidDel="0039001D" w:rsidRDefault="00FF4567">
      <w:pPr>
        <w:pStyle w:val="Caption"/>
        <w:rPr>
          <w:del w:id="26479" w:author="Στάθης Καπ" w:date="2023-02-27T03:14:00Z"/>
          <w:lang w:val="el-GR"/>
          <w:rPrChange w:id="26480" w:author="Στάθης Καπ" w:date="2023-02-24T06:23:00Z">
            <w:rPr>
              <w:del w:id="26481" w:author="Στάθης Καπ" w:date="2023-02-27T03:14:00Z"/>
            </w:rPr>
          </w:rPrChange>
        </w:rPr>
      </w:pPr>
      <w:del w:id="26482" w:author="Στάθης Καπ" w:date="2023-02-27T03:14:00Z">
        <w:r w:rsidDel="0039001D">
          <w:delText>Figure</w:delText>
        </w:r>
        <w:r w:rsidRPr="00FF4567" w:rsidDel="0039001D">
          <w:rPr>
            <w:lang w:val="el-GR"/>
            <w:rPrChange w:id="26483" w:author="Στάθης Καπ" w:date="2023-02-24T06:23:00Z">
              <w:rPr/>
            </w:rPrChange>
          </w:rPr>
          <w:delText xml:space="preserve"> </w:delText>
        </w:r>
        <w:r w:rsidDel="0039001D">
          <w:fldChar w:fldCharType="begin"/>
        </w:r>
        <w:r w:rsidRPr="00FF4567" w:rsidDel="0039001D">
          <w:rPr>
            <w:lang w:val="el-GR"/>
            <w:rPrChange w:id="26484" w:author="Στάθης Καπ" w:date="2023-02-24T06:23:00Z">
              <w:rPr/>
            </w:rPrChange>
          </w:rPr>
          <w:delInstrText xml:space="preserve"> </w:delInstrText>
        </w:r>
        <w:r w:rsidDel="0039001D">
          <w:delInstrText>SEQ</w:delInstrText>
        </w:r>
        <w:r w:rsidRPr="00FF4567" w:rsidDel="0039001D">
          <w:rPr>
            <w:lang w:val="el-GR"/>
            <w:rPrChange w:id="26485" w:author="Στάθης Καπ" w:date="2023-02-24T06:23:00Z">
              <w:rPr/>
            </w:rPrChange>
          </w:rPr>
          <w:delInstrText xml:space="preserve"> </w:delInstrText>
        </w:r>
        <w:r w:rsidDel="0039001D">
          <w:delInstrText>Figure</w:delInstrText>
        </w:r>
        <w:r w:rsidRPr="00FF4567" w:rsidDel="0039001D">
          <w:rPr>
            <w:lang w:val="el-GR"/>
            <w:rPrChange w:id="26486" w:author="Στάθης Καπ" w:date="2023-02-24T06:23:00Z">
              <w:rPr/>
            </w:rPrChange>
          </w:rPr>
          <w:delInstrText xml:space="preserve"> \* </w:delInstrText>
        </w:r>
        <w:r w:rsidDel="0039001D">
          <w:delInstrText>ARABIC</w:delInstrText>
        </w:r>
        <w:r w:rsidRPr="00FF4567" w:rsidDel="0039001D">
          <w:rPr>
            <w:lang w:val="el-GR"/>
            <w:rPrChange w:id="26487" w:author="Στάθης Καπ" w:date="2023-02-24T06:23:00Z">
              <w:rPr/>
            </w:rPrChange>
          </w:rPr>
          <w:delInstrText xml:space="preserve"> </w:delInstrText>
        </w:r>
        <w:r w:rsidDel="0039001D">
          <w:fldChar w:fldCharType="separate"/>
        </w:r>
        <w:r w:rsidRPr="00FF4567" w:rsidDel="0039001D">
          <w:rPr>
            <w:noProof/>
            <w:lang w:val="el-GR"/>
            <w:rPrChange w:id="26488" w:author="Στάθης Καπ" w:date="2023-02-24T06:23:00Z">
              <w:rPr>
                <w:noProof/>
              </w:rPr>
            </w:rPrChange>
          </w:rPr>
          <w:delText>2</w:delText>
        </w:r>
        <w:r w:rsidDel="0039001D">
          <w:fldChar w:fldCharType="end"/>
        </w:r>
        <w:r w:rsidRPr="00FF4567" w:rsidDel="0039001D">
          <w:rPr>
            <w:lang w:val="el-GR"/>
            <w:rPrChange w:id="26489" w:author="Στάθης Καπ" w:date="2023-02-24T06:23:00Z">
              <w:rPr/>
            </w:rPrChange>
          </w:rPr>
          <w:delText xml:space="preserve">: Σύγκριση βαθμολογίας και χρόνου εκτέλεσης μεταξύ των τιμών </w:delText>
        </w:r>
        <w:r w:rsidRPr="0021768D" w:rsidDel="0039001D">
          <w:delText>s</w:delText>
        </w:r>
        <w:r w:rsidRPr="00FF4567" w:rsidDel="0039001D">
          <w:rPr>
            <w:lang w:val="el-GR"/>
            <w:rPrChange w:id="26490" w:author="Στάθης Καπ" w:date="2023-02-24T06:23:00Z">
              <w:rPr/>
            </w:rPrChange>
          </w:rPr>
          <w:delText xml:space="preserve"> για </w:delText>
        </w:r>
        <w:r w:rsidRPr="0021768D" w:rsidDel="0039001D">
          <w:delText>m</w:delText>
        </w:r>
        <w:r w:rsidRPr="00FF4567" w:rsidDel="0039001D">
          <w:rPr>
            <w:lang w:val="el-GR"/>
            <w:rPrChange w:id="26491" w:author="Στάθης Καπ" w:date="2023-02-24T06:23:00Z">
              <w:rPr/>
            </w:rPrChange>
          </w:rPr>
          <w:delText xml:space="preserve"> = 2</w:delText>
        </w:r>
      </w:del>
    </w:p>
    <w:p w14:paraId="085496FE" w14:textId="326029B2" w:rsidR="00875A10" w:rsidRPr="00FF4567" w:rsidRDefault="00875A10">
      <w:pPr>
        <w:keepNext/>
        <w:rPr>
          <w:lang w:val="el-GR"/>
          <w:rPrChange w:id="26492" w:author="Στάθης Καπ" w:date="2023-02-24T06:23:00Z">
            <w:rPr/>
          </w:rPrChange>
        </w:rPr>
        <w:pPrChange w:id="26493" w:author="Στάθης Καπ" w:date="2023-03-01T05:59:00Z">
          <w:pPr/>
        </w:pPrChange>
      </w:pPr>
      <w:r w:rsidRPr="00FF4567">
        <w:rPr>
          <w:lang w:val="el-GR"/>
          <w:rPrChange w:id="26494" w:author="Στάθης Καπ" w:date="2023-02-24T06:23:00Z">
            <w:rPr/>
          </w:rPrChange>
        </w:rPr>
        <w:br w:type="page"/>
      </w:r>
    </w:p>
    <w:bookmarkStart w:id="26495" w:name="_Toc128497620" w:displacedByCustomXml="next"/>
    <w:sdt>
      <w:sdtPr>
        <w:rPr>
          <w:rFonts w:asciiTheme="minorHAnsi" w:eastAsiaTheme="minorHAnsi" w:hAnsiTheme="minorHAnsi" w:cstheme="minorBidi"/>
          <w:sz w:val="22"/>
          <w:szCs w:val="22"/>
        </w:rPr>
        <w:id w:val="-931890776"/>
        <w:docPartObj>
          <w:docPartGallery w:val="Bibliographies"/>
          <w:docPartUnique/>
        </w:docPartObj>
      </w:sdtPr>
      <w:sdtEndPr/>
      <w:sdtContent>
        <w:p w14:paraId="18E86C0C" w14:textId="7269847C" w:rsidR="00DE6414" w:rsidRPr="00AC40B0" w:rsidRDefault="00DE6414">
          <w:pPr>
            <w:pStyle w:val="Heading1"/>
            <w:rPr>
              <w:lang w:val="el-GR"/>
              <w:rPrChange w:id="26496" w:author="Στάθης Καπ" w:date="2023-02-25T14:58:00Z">
                <w:rPr/>
              </w:rPrChange>
            </w:rPr>
          </w:pPr>
          <w:r>
            <w:rPr>
              <w:lang w:val="el-GR"/>
            </w:rPr>
            <w:t>Βιβλιογραφία</w:t>
          </w:r>
          <w:bookmarkEnd w:id="26495"/>
        </w:p>
        <w:sdt>
          <w:sdtPr>
            <w:id w:val="111145805"/>
            <w:bibliography/>
          </w:sdtPr>
          <w:sdtEndPr/>
          <w:sdtContent>
            <w:p w14:paraId="1C085FAD" w14:textId="77777777" w:rsidR="002B26C8" w:rsidRDefault="00DE6414" w:rsidP="008A3936">
              <w:pPr>
                <w:rPr>
                  <w:noProof/>
                </w:rPr>
              </w:pPr>
              <w:r>
                <w:fldChar w:fldCharType="begin"/>
              </w:r>
              <w:r w:rsidRPr="00C67250">
                <w:instrText xml:space="preserve"> </w:instrText>
              </w:r>
              <w:r>
                <w:instrText>BIBLIOGRAPHY</w:instrText>
              </w:r>
              <w:r w:rsidRPr="00C67250">
                <w:instrText xml:space="preserve">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2B26C8" w14:paraId="08EB017F" w14:textId="77777777">
                <w:trPr>
                  <w:divId w:val="709498939"/>
                  <w:tblCellSpacing w:w="15" w:type="dxa"/>
                </w:trPr>
                <w:tc>
                  <w:tcPr>
                    <w:tcW w:w="50" w:type="pct"/>
                    <w:hideMark/>
                  </w:tcPr>
                  <w:p w14:paraId="0F1CA55D" w14:textId="6D922E55" w:rsidR="002B26C8" w:rsidRDefault="002B26C8">
                    <w:pPr>
                      <w:pStyle w:val="Bibliography"/>
                      <w:rPr>
                        <w:noProof/>
                        <w:sz w:val="24"/>
                        <w:szCs w:val="24"/>
                        <w:lang w:val="el-GR"/>
                      </w:rPr>
                    </w:pPr>
                    <w:r>
                      <w:rPr>
                        <w:noProof/>
                        <w:lang w:val="el-GR"/>
                      </w:rPr>
                      <w:t xml:space="preserve">[1] </w:t>
                    </w:r>
                  </w:p>
                </w:tc>
                <w:tc>
                  <w:tcPr>
                    <w:tcW w:w="0" w:type="auto"/>
                    <w:hideMark/>
                  </w:tcPr>
                  <w:p w14:paraId="5900A5F1" w14:textId="77777777" w:rsidR="002B26C8" w:rsidRPr="002B26C8" w:rsidRDefault="002B26C8">
                    <w:pPr>
                      <w:pStyle w:val="Bibliography"/>
                      <w:rPr>
                        <w:noProof/>
                        <w:rPrChange w:id="26497" w:author="Στάθης Καπ" w:date="2023-03-01T04:50:00Z">
                          <w:rPr>
                            <w:noProof/>
                            <w:lang w:val="el-GR"/>
                          </w:rPr>
                        </w:rPrChange>
                      </w:rPr>
                    </w:pPr>
                    <w:r w:rsidRPr="002B26C8">
                      <w:rPr>
                        <w:noProof/>
                        <w:rPrChange w:id="26498" w:author="Στάθης Καπ" w:date="2023-03-01T04:50:00Z">
                          <w:rPr>
                            <w:noProof/>
                            <w:lang w:val="el-GR"/>
                          </w:rPr>
                        </w:rPrChange>
                      </w:rPr>
                      <w:t xml:space="preserve">T. Tsiligirides, «Heuristic methods applied to orienteering,» </w:t>
                    </w:r>
                    <w:r w:rsidRPr="002B26C8">
                      <w:rPr>
                        <w:i/>
                        <w:iCs/>
                        <w:noProof/>
                        <w:rPrChange w:id="26499" w:author="Στάθης Καπ" w:date="2023-03-01T04:50:00Z">
                          <w:rPr>
                            <w:i/>
                            <w:iCs/>
                            <w:noProof/>
                            <w:lang w:val="el-GR"/>
                          </w:rPr>
                        </w:rPrChange>
                      </w:rPr>
                      <w:t xml:space="preserve">Journal of the Operational Research Society, </w:t>
                    </w:r>
                    <w:r w:rsidRPr="002B26C8">
                      <w:rPr>
                        <w:noProof/>
                        <w:rPrChange w:id="26500" w:author="Στάθης Καπ" w:date="2023-03-01T04:50:00Z">
                          <w:rPr>
                            <w:noProof/>
                            <w:lang w:val="el-GR"/>
                          </w:rPr>
                        </w:rPrChange>
                      </w:rPr>
                      <w:t xml:space="preserve">pp. 797-809, 1984. </w:t>
                    </w:r>
                  </w:p>
                </w:tc>
              </w:tr>
              <w:tr w:rsidR="002B26C8" w14:paraId="139AD97C" w14:textId="77777777">
                <w:trPr>
                  <w:divId w:val="709498939"/>
                  <w:tblCellSpacing w:w="15" w:type="dxa"/>
                </w:trPr>
                <w:tc>
                  <w:tcPr>
                    <w:tcW w:w="50" w:type="pct"/>
                    <w:hideMark/>
                  </w:tcPr>
                  <w:p w14:paraId="3AA50AAD" w14:textId="77777777" w:rsidR="002B26C8" w:rsidRDefault="002B26C8">
                    <w:pPr>
                      <w:pStyle w:val="Bibliography"/>
                      <w:rPr>
                        <w:noProof/>
                        <w:lang w:val="el-GR"/>
                      </w:rPr>
                    </w:pPr>
                    <w:r>
                      <w:rPr>
                        <w:noProof/>
                        <w:lang w:val="el-GR"/>
                      </w:rPr>
                      <w:t xml:space="preserve">[2] </w:t>
                    </w:r>
                  </w:p>
                </w:tc>
                <w:tc>
                  <w:tcPr>
                    <w:tcW w:w="0" w:type="auto"/>
                    <w:hideMark/>
                  </w:tcPr>
                  <w:p w14:paraId="689768C2" w14:textId="77777777" w:rsidR="002B26C8" w:rsidRPr="002B26C8" w:rsidRDefault="002B26C8">
                    <w:pPr>
                      <w:pStyle w:val="Bibliography"/>
                      <w:rPr>
                        <w:noProof/>
                        <w:rPrChange w:id="26501" w:author="Στάθης Καπ" w:date="2023-03-01T04:50:00Z">
                          <w:rPr>
                            <w:noProof/>
                            <w:lang w:val="el-GR"/>
                          </w:rPr>
                        </w:rPrChange>
                      </w:rPr>
                    </w:pPr>
                    <w:r w:rsidRPr="002B26C8">
                      <w:rPr>
                        <w:noProof/>
                        <w:rPrChange w:id="26502" w:author="Στάθης Καπ" w:date="2023-03-01T04:50:00Z">
                          <w:rPr>
                            <w:noProof/>
                            <w:lang w:val="el-GR"/>
                          </w:rPr>
                        </w:rPrChange>
                      </w:rPr>
                      <w:t xml:space="preserve">G. L. k. S. Martello, «The selective travelling salesman problem,» </w:t>
                    </w:r>
                    <w:r w:rsidRPr="002B26C8">
                      <w:rPr>
                        <w:i/>
                        <w:iCs/>
                        <w:noProof/>
                        <w:rPrChange w:id="26503" w:author="Στάθης Καπ" w:date="2023-03-01T04:50:00Z">
                          <w:rPr>
                            <w:i/>
                            <w:iCs/>
                            <w:noProof/>
                            <w:lang w:val="el-GR"/>
                          </w:rPr>
                        </w:rPrChange>
                      </w:rPr>
                      <w:t xml:space="preserve">Discrete Applied Mathematics, </w:t>
                    </w:r>
                    <w:r w:rsidRPr="002B26C8">
                      <w:rPr>
                        <w:noProof/>
                        <w:rPrChange w:id="26504" w:author="Στάθης Καπ" w:date="2023-03-01T04:50:00Z">
                          <w:rPr>
                            <w:noProof/>
                            <w:lang w:val="el-GR"/>
                          </w:rPr>
                        </w:rPrChange>
                      </w:rPr>
                      <w:t xml:space="preserve">pp. 193-207, 1990. </w:t>
                    </w:r>
                  </w:p>
                </w:tc>
              </w:tr>
              <w:tr w:rsidR="002B26C8" w14:paraId="63B06DC1" w14:textId="77777777">
                <w:trPr>
                  <w:divId w:val="709498939"/>
                  <w:tblCellSpacing w:w="15" w:type="dxa"/>
                </w:trPr>
                <w:tc>
                  <w:tcPr>
                    <w:tcW w:w="50" w:type="pct"/>
                    <w:hideMark/>
                  </w:tcPr>
                  <w:p w14:paraId="369618F4" w14:textId="77777777" w:rsidR="002B26C8" w:rsidRDefault="002B26C8">
                    <w:pPr>
                      <w:pStyle w:val="Bibliography"/>
                      <w:rPr>
                        <w:noProof/>
                        <w:lang w:val="el-GR"/>
                      </w:rPr>
                    </w:pPr>
                    <w:r>
                      <w:rPr>
                        <w:noProof/>
                        <w:lang w:val="el-GR"/>
                      </w:rPr>
                      <w:t xml:space="preserve">[3] </w:t>
                    </w:r>
                  </w:p>
                </w:tc>
                <w:tc>
                  <w:tcPr>
                    <w:tcW w:w="0" w:type="auto"/>
                    <w:hideMark/>
                  </w:tcPr>
                  <w:p w14:paraId="3748173E" w14:textId="77777777" w:rsidR="002B26C8" w:rsidRPr="002B26C8" w:rsidRDefault="002B26C8">
                    <w:pPr>
                      <w:pStyle w:val="Bibliography"/>
                      <w:rPr>
                        <w:noProof/>
                        <w:rPrChange w:id="26505" w:author="Στάθης Καπ" w:date="2023-03-01T04:50:00Z">
                          <w:rPr>
                            <w:noProof/>
                            <w:lang w:val="el-GR"/>
                          </w:rPr>
                        </w:rPrChange>
                      </w:rPr>
                    </w:pPr>
                    <w:r w:rsidRPr="002B26C8">
                      <w:rPr>
                        <w:noProof/>
                        <w:rPrChange w:id="26506" w:author="Στάθης Καπ" w:date="2023-03-01T04:50:00Z">
                          <w:rPr>
                            <w:noProof/>
                            <w:lang w:val="el-GR"/>
                          </w:rPr>
                        </w:rPrChange>
                      </w:rPr>
                      <w:t xml:space="preserve">S. K. k. S. Morito, «An algorithm for single constraint maximum collection problem,» </w:t>
                    </w:r>
                    <w:r w:rsidRPr="002B26C8">
                      <w:rPr>
                        <w:i/>
                        <w:iCs/>
                        <w:noProof/>
                        <w:rPrChange w:id="26507" w:author="Στάθης Καπ" w:date="2023-03-01T04:50:00Z">
                          <w:rPr>
                            <w:i/>
                            <w:iCs/>
                            <w:noProof/>
                            <w:lang w:val="el-GR"/>
                          </w:rPr>
                        </w:rPrChange>
                      </w:rPr>
                      <w:t xml:space="preserve">Journal of the Operations Research Society of Japan, </w:t>
                    </w:r>
                    <w:r w:rsidRPr="002B26C8">
                      <w:rPr>
                        <w:noProof/>
                        <w:rPrChange w:id="26508" w:author="Στάθης Καπ" w:date="2023-03-01T04:50:00Z">
                          <w:rPr>
                            <w:noProof/>
                            <w:lang w:val="el-GR"/>
                          </w:rPr>
                        </w:rPrChange>
                      </w:rPr>
                      <w:t xml:space="preserve">pp. 515-531, 1988. </w:t>
                    </w:r>
                  </w:p>
                </w:tc>
              </w:tr>
              <w:tr w:rsidR="002B26C8" w14:paraId="7AB9C0C4" w14:textId="77777777">
                <w:trPr>
                  <w:divId w:val="709498939"/>
                  <w:tblCellSpacing w:w="15" w:type="dxa"/>
                </w:trPr>
                <w:tc>
                  <w:tcPr>
                    <w:tcW w:w="50" w:type="pct"/>
                    <w:hideMark/>
                  </w:tcPr>
                  <w:p w14:paraId="026F62DA" w14:textId="77777777" w:rsidR="002B26C8" w:rsidRDefault="002B26C8">
                    <w:pPr>
                      <w:pStyle w:val="Bibliography"/>
                      <w:rPr>
                        <w:noProof/>
                        <w:lang w:val="el-GR"/>
                      </w:rPr>
                    </w:pPr>
                    <w:r>
                      <w:rPr>
                        <w:noProof/>
                        <w:lang w:val="el-GR"/>
                      </w:rPr>
                      <w:t xml:space="preserve">[4] </w:t>
                    </w:r>
                  </w:p>
                </w:tc>
                <w:tc>
                  <w:tcPr>
                    <w:tcW w:w="0" w:type="auto"/>
                    <w:hideMark/>
                  </w:tcPr>
                  <w:p w14:paraId="06300197" w14:textId="77777777" w:rsidR="002B26C8" w:rsidRPr="002B26C8" w:rsidRDefault="002B26C8">
                    <w:pPr>
                      <w:pStyle w:val="Bibliography"/>
                      <w:rPr>
                        <w:noProof/>
                        <w:rPrChange w:id="26509" w:author="Στάθης Καπ" w:date="2023-03-01T04:50:00Z">
                          <w:rPr>
                            <w:noProof/>
                            <w:lang w:val="el-GR"/>
                          </w:rPr>
                        </w:rPrChange>
                      </w:rPr>
                    </w:pPr>
                    <w:r w:rsidRPr="002B26C8">
                      <w:rPr>
                        <w:noProof/>
                        <w:rPrChange w:id="26510" w:author="Στάθης Καπ" w:date="2023-03-01T04:50:00Z">
                          <w:rPr>
                            <w:noProof/>
                            <w:lang w:val="el-GR"/>
                          </w:rPr>
                        </w:rPrChange>
                      </w:rPr>
                      <w:t xml:space="preserve">O. A. M. T. L. P. V. a. W. S. Ander Garcia, «Personalized tourist route generation,» </w:t>
                    </w:r>
                    <w:r>
                      <w:rPr>
                        <w:noProof/>
                        <w:lang w:val="el-GR"/>
                      </w:rPr>
                      <w:t>σε</w:t>
                    </w:r>
                    <w:r w:rsidRPr="002B26C8">
                      <w:rPr>
                        <w:noProof/>
                        <w:rPrChange w:id="26511" w:author="Στάθης Καπ" w:date="2023-03-01T04:50:00Z">
                          <w:rPr>
                            <w:noProof/>
                            <w:lang w:val="el-GR"/>
                          </w:rPr>
                        </w:rPrChange>
                      </w:rPr>
                      <w:t xml:space="preserve"> </w:t>
                    </w:r>
                    <w:r w:rsidRPr="002B26C8">
                      <w:rPr>
                        <w:i/>
                        <w:iCs/>
                        <w:noProof/>
                        <w:rPrChange w:id="26512" w:author="Στάθης Καπ" w:date="2023-03-01T04:50:00Z">
                          <w:rPr>
                            <w:i/>
                            <w:iCs/>
                            <w:noProof/>
                            <w:lang w:val="el-GR"/>
                          </w:rPr>
                        </w:rPrChange>
                      </w:rPr>
                      <w:t>Current Trends in Web Engineering - 10th International Conference on Web Engineering</w:t>
                    </w:r>
                    <w:r w:rsidRPr="002B26C8">
                      <w:rPr>
                        <w:noProof/>
                        <w:rPrChange w:id="26513" w:author="Στάθης Καπ" w:date="2023-03-01T04:50:00Z">
                          <w:rPr>
                            <w:noProof/>
                            <w:lang w:val="el-GR"/>
                          </w:rPr>
                        </w:rPrChange>
                      </w:rPr>
                      <w:t xml:space="preserve">, Vienna, Austria, 2010. </w:t>
                    </w:r>
                  </w:p>
                </w:tc>
              </w:tr>
              <w:tr w:rsidR="002B26C8" w14:paraId="4B799F25" w14:textId="77777777">
                <w:trPr>
                  <w:divId w:val="709498939"/>
                  <w:tblCellSpacing w:w="15" w:type="dxa"/>
                </w:trPr>
                <w:tc>
                  <w:tcPr>
                    <w:tcW w:w="50" w:type="pct"/>
                    <w:hideMark/>
                  </w:tcPr>
                  <w:p w14:paraId="432517E7" w14:textId="77777777" w:rsidR="002B26C8" w:rsidRDefault="002B26C8">
                    <w:pPr>
                      <w:pStyle w:val="Bibliography"/>
                      <w:rPr>
                        <w:noProof/>
                        <w:lang w:val="el-GR"/>
                      </w:rPr>
                    </w:pPr>
                    <w:r>
                      <w:rPr>
                        <w:noProof/>
                        <w:lang w:val="el-GR"/>
                      </w:rPr>
                      <w:t xml:space="preserve">[5] </w:t>
                    </w:r>
                  </w:p>
                </w:tc>
                <w:tc>
                  <w:tcPr>
                    <w:tcW w:w="0" w:type="auto"/>
                    <w:hideMark/>
                  </w:tcPr>
                  <w:p w14:paraId="0112DB74" w14:textId="77777777" w:rsidR="002B26C8" w:rsidRPr="002B26C8" w:rsidRDefault="002B26C8">
                    <w:pPr>
                      <w:pStyle w:val="Bibliography"/>
                      <w:rPr>
                        <w:noProof/>
                        <w:rPrChange w:id="26514" w:author="Στάθης Καπ" w:date="2023-03-01T04:50:00Z">
                          <w:rPr>
                            <w:noProof/>
                            <w:lang w:val="el-GR"/>
                          </w:rPr>
                        </w:rPrChange>
                      </w:rPr>
                    </w:pPr>
                    <w:r w:rsidRPr="002B26C8">
                      <w:rPr>
                        <w:noProof/>
                        <w:rPrChange w:id="26515" w:author="Στάθης Καπ" w:date="2023-03-01T04:50:00Z">
                          <w:rPr>
                            <w:noProof/>
                            <w:lang w:val="el-GR"/>
                          </w:rPr>
                        </w:rPrChange>
                      </w:rPr>
                      <w:t xml:space="preserve">P. V. a. D. V. Oudheusden, «Research, 209(1):1 10, 2011.,» </w:t>
                    </w:r>
                    <w:r w:rsidRPr="002B26C8">
                      <w:rPr>
                        <w:i/>
                        <w:iCs/>
                        <w:noProof/>
                        <w:rPrChange w:id="26516" w:author="Στάθης Καπ" w:date="2023-03-01T04:50:00Z">
                          <w:rPr>
                            <w:i/>
                            <w:iCs/>
                            <w:noProof/>
                            <w:lang w:val="el-GR"/>
                          </w:rPr>
                        </w:rPrChange>
                      </w:rPr>
                      <w:t xml:space="preserve">The mobile tourist guide: An OR opportunity, </w:t>
                    </w:r>
                    <w:r w:rsidRPr="002B26C8">
                      <w:rPr>
                        <w:noProof/>
                        <w:rPrChange w:id="26517" w:author="Στάθης Καπ" w:date="2023-03-01T04:50:00Z">
                          <w:rPr>
                            <w:noProof/>
                            <w:lang w:val="el-GR"/>
                          </w:rPr>
                        </w:rPrChange>
                      </w:rPr>
                      <w:t xml:space="preserve">pp. 21-27, 2007. </w:t>
                    </w:r>
                  </w:p>
                </w:tc>
              </w:tr>
              <w:tr w:rsidR="002B26C8" w14:paraId="7F57D018" w14:textId="77777777">
                <w:trPr>
                  <w:divId w:val="709498939"/>
                  <w:tblCellSpacing w:w="15" w:type="dxa"/>
                </w:trPr>
                <w:tc>
                  <w:tcPr>
                    <w:tcW w:w="50" w:type="pct"/>
                    <w:hideMark/>
                  </w:tcPr>
                  <w:p w14:paraId="13DB3C84" w14:textId="77777777" w:rsidR="002B26C8" w:rsidRDefault="002B26C8">
                    <w:pPr>
                      <w:pStyle w:val="Bibliography"/>
                      <w:rPr>
                        <w:noProof/>
                        <w:lang w:val="el-GR"/>
                      </w:rPr>
                    </w:pPr>
                    <w:r>
                      <w:rPr>
                        <w:noProof/>
                        <w:lang w:val="el-GR"/>
                      </w:rPr>
                      <w:t xml:space="preserve">[6] </w:t>
                    </w:r>
                  </w:p>
                </w:tc>
                <w:tc>
                  <w:tcPr>
                    <w:tcW w:w="0" w:type="auto"/>
                    <w:hideMark/>
                  </w:tcPr>
                  <w:p w14:paraId="5CAD4C5F" w14:textId="77777777" w:rsidR="002B26C8" w:rsidRPr="002B26C8" w:rsidRDefault="002B26C8">
                    <w:pPr>
                      <w:pStyle w:val="Bibliography"/>
                      <w:rPr>
                        <w:noProof/>
                        <w:rPrChange w:id="26518" w:author="Στάθης Καπ" w:date="2023-03-01T04:50:00Z">
                          <w:rPr>
                            <w:noProof/>
                            <w:lang w:val="el-GR"/>
                          </w:rPr>
                        </w:rPrChange>
                      </w:rPr>
                    </w:pPr>
                    <w:r w:rsidRPr="002B26C8">
                      <w:rPr>
                        <w:noProof/>
                        <w:rPrChange w:id="26519" w:author="Στάθης Καπ" w:date="2023-03-01T04:50:00Z">
                          <w:rPr>
                            <w:noProof/>
                            <w:lang w:val="el-GR"/>
                          </w:rPr>
                        </w:rPrChange>
                      </w:rPr>
                      <w:t xml:space="preserve">W. S. G. V. B. a. D. V. O. Pieter Vansteenwegen, «Iterated local search for the team orienteering problem with time windows,» </w:t>
                    </w:r>
                    <w:r w:rsidRPr="002B26C8">
                      <w:rPr>
                        <w:i/>
                        <w:iCs/>
                        <w:noProof/>
                        <w:rPrChange w:id="26520" w:author="Στάθης Καπ" w:date="2023-03-01T04:50:00Z">
                          <w:rPr>
                            <w:i/>
                            <w:iCs/>
                            <w:noProof/>
                            <w:lang w:val="el-GR"/>
                          </w:rPr>
                        </w:rPrChange>
                      </w:rPr>
                      <w:t xml:space="preserve">Computers &amp; Operations Research, </w:t>
                    </w:r>
                    <w:r w:rsidRPr="002B26C8">
                      <w:rPr>
                        <w:noProof/>
                        <w:rPrChange w:id="26521" w:author="Στάθης Καπ" w:date="2023-03-01T04:50:00Z">
                          <w:rPr>
                            <w:noProof/>
                            <w:lang w:val="el-GR"/>
                          </w:rPr>
                        </w:rPrChange>
                      </w:rPr>
                      <w:t xml:space="preserve">pp. 3281-3290, 2009. </w:t>
                    </w:r>
                  </w:p>
                </w:tc>
              </w:tr>
              <w:tr w:rsidR="002B26C8" w14:paraId="2BC347BA" w14:textId="77777777">
                <w:trPr>
                  <w:divId w:val="709498939"/>
                  <w:tblCellSpacing w:w="15" w:type="dxa"/>
                </w:trPr>
                <w:tc>
                  <w:tcPr>
                    <w:tcW w:w="50" w:type="pct"/>
                    <w:hideMark/>
                  </w:tcPr>
                  <w:p w14:paraId="66D72506" w14:textId="77777777" w:rsidR="002B26C8" w:rsidRDefault="002B26C8">
                    <w:pPr>
                      <w:pStyle w:val="Bibliography"/>
                      <w:rPr>
                        <w:noProof/>
                        <w:lang w:val="el-GR"/>
                      </w:rPr>
                    </w:pPr>
                    <w:r>
                      <w:rPr>
                        <w:noProof/>
                        <w:lang w:val="el-GR"/>
                      </w:rPr>
                      <w:t xml:space="preserve">[7] </w:t>
                    </w:r>
                  </w:p>
                </w:tc>
                <w:tc>
                  <w:tcPr>
                    <w:tcW w:w="0" w:type="auto"/>
                    <w:hideMark/>
                  </w:tcPr>
                  <w:p w14:paraId="66B43E34" w14:textId="77777777" w:rsidR="002B26C8" w:rsidRPr="002B26C8" w:rsidRDefault="002B26C8">
                    <w:pPr>
                      <w:pStyle w:val="Bibliography"/>
                      <w:rPr>
                        <w:noProof/>
                        <w:rPrChange w:id="26522" w:author="Στάθης Καπ" w:date="2023-03-01T04:50:00Z">
                          <w:rPr>
                            <w:noProof/>
                            <w:lang w:val="el-GR"/>
                          </w:rPr>
                        </w:rPrChange>
                      </w:rPr>
                    </w:pPr>
                    <w:r w:rsidRPr="002B26C8">
                      <w:rPr>
                        <w:noProof/>
                        <w:rPrChange w:id="26523" w:author="Στάθης Καπ" w:date="2023-03-01T04:50:00Z">
                          <w:rPr>
                            <w:noProof/>
                            <w:lang w:val="el-GR"/>
                          </w:rPr>
                        </w:rPrChange>
                      </w:rPr>
                      <w:t xml:space="preserve">W. S. a. D. V. O. P. Vansteenwegen, «The orienteering problem: A survey,» </w:t>
                    </w:r>
                    <w:r w:rsidRPr="002B26C8">
                      <w:rPr>
                        <w:i/>
                        <w:iCs/>
                        <w:noProof/>
                        <w:rPrChange w:id="26524" w:author="Στάθης Καπ" w:date="2023-03-01T04:50:00Z">
                          <w:rPr>
                            <w:i/>
                            <w:iCs/>
                            <w:noProof/>
                            <w:lang w:val="el-GR"/>
                          </w:rPr>
                        </w:rPrChange>
                      </w:rPr>
                      <w:t xml:space="preserve">European Journal of Operational Research, </w:t>
                    </w:r>
                    <w:r w:rsidRPr="002B26C8">
                      <w:rPr>
                        <w:noProof/>
                        <w:rPrChange w:id="26525" w:author="Στάθης Καπ" w:date="2023-03-01T04:50:00Z">
                          <w:rPr>
                            <w:noProof/>
                            <w:lang w:val="el-GR"/>
                          </w:rPr>
                        </w:rPrChange>
                      </w:rPr>
                      <w:t xml:space="preserve">pp. 1-10, 2011. </w:t>
                    </w:r>
                  </w:p>
                </w:tc>
              </w:tr>
              <w:tr w:rsidR="002B26C8" w14:paraId="22DD67BA" w14:textId="77777777">
                <w:trPr>
                  <w:divId w:val="709498939"/>
                  <w:tblCellSpacing w:w="15" w:type="dxa"/>
                </w:trPr>
                <w:tc>
                  <w:tcPr>
                    <w:tcW w:w="50" w:type="pct"/>
                    <w:hideMark/>
                  </w:tcPr>
                  <w:p w14:paraId="7DA3878E" w14:textId="77777777" w:rsidR="002B26C8" w:rsidRDefault="002B26C8">
                    <w:pPr>
                      <w:pStyle w:val="Bibliography"/>
                      <w:rPr>
                        <w:noProof/>
                        <w:lang w:val="el-GR"/>
                      </w:rPr>
                    </w:pPr>
                    <w:r>
                      <w:rPr>
                        <w:noProof/>
                        <w:lang w:val="el-GR"/>
                      </w:rPr>
                      <w:t xml:space="preserve">[8] </w:t>
                    </w:r>
                  </w:p>
                </w:tc>
                <w:tc>
                  <w:tcPr>
                    <w:tcW w:w="0" w:type="auto"/>
                    <w:hideMark/>
                  </w:tcPr>
                  <w:p w14:paraId="05943C63" w14:textId="77777777" w:rsidR="002B26C8" w:rsidRPr="002B26C8" w:rsidRDefault="002B26C8">
                    <w:pPr>
                      <w:pStyle w:val="Bibliography"/>
                      <w:rPr>
                        <w:noProof/>
                        <w:rPrChange w:id="26526" w:author="Στάθης Καπ" w:date="2023-03-01T04:50:00Z">
                          <w:rPr>
                            <w:noProof/>
                            <w:lang w:val="el-GR"/>
                          </w:rPr>
                        </w:rPrChange>
                      </w:rPr>
                    </w:pPr>
                    <w:r w:rsidRPr="002B26C8">
                      <w:rPr>
                        <w:noProof/>
                        <w:rPrChange w:id="26527" w:author="Στάθης Καπ" w:date="2023-03-01T04:50:00Z">
                          <w:rPr>
                            <w:noProof/>
                            <w:lang w:val="el-GR"/>
                          </w:rPr>
                        </w:rPrChange>
                      </w:rPr>
                      <w:t xml:space="preserve">A. W. T. a. R. A. Z. C. E. Miller, «Integer programming formulations and travelling salesman problems,» </w:t>
                    </w:r>
                    <w:r w:rsidRPr="002B26C8">
                      <w:rPr>
                        <w:i/>
                        <w:iCs/>
                        <w:noProof/>
                        <w:rPrChange w:id="26528" w:author="Στάθης Καπ" w:date="2023-03-01T04:50:00Z">
                          <w:rPr>
                            <w:i/>
                            <w:iCs/>
                            <w:noProof/>
                            <w:lang w:val="el-GR"/>
                          </w:rPr>
                        </w:rPrChange>
                      </w:rPr>
                      <w:t xml:space="preserve">Journal of the Association for Computing Machinery, </w:t>
                    </w:r>
                    <w:r w:rsidRPr="002B26C8">
                      <w:rPr>
                        <w:noProof/>
                        <w:rPrChange w:id="26529" w:author="Στάθης Καπ" w:date="2023-03-01T04:50:00Z">
                          <w:rPr>
                            <w:noProof/>
                            <w:lang w:val="el-GR"/>
                          </w:rPr>
                        </w:rPrChange>
                      </w:rPr>
                      <w:t xml:space="preserve">pp. 326-329, 1960. </w:t>
                    </w:r>
                  </w:p>
                </w:tc>
              </w:tr>
              <w:tr w:rsidR="002B26C8" w14:paraId="4C1FA048" w14:textId="77777777">
                <w:trPr>
                  <w:divId w:val="709498939"/>
                  <w:tblCellSpacing w:w="15" w:type="dxa"/>
                </w:trPr>
                <w:tc>
                  <w:tcPr>
                    <w:tcW w:w="50" w:type="pct"/>
                    <w:hideMark/>
                  </w:tcPr>
                  <w:p w14:paraId="22E1022B" w14:textId="77777777" w:rsidR="002B26C8" w:rsidRDefault="002B26C8">
                    <w:pPr>
                      <w:pStyle w:val="Bibliography"/>
                      <w:rPr>
                        <w:noProof/>
                        <w:lang w:val="el-GR"/>
                      </w:rPr>
                    </w:pPr>
                    <w:r>
                      <w:rPr>
                        <w:noProof/>
                        <w:lang w:val="el-GR"/>
                      </w:rPr>
                      <w:t xml:space="preserve">[9] </w:t>
                    </w:r>
                  </w:p>
                </w:tc>
                <w:tc>
                  <w:tcPr>
                    <w:tcW w:w="0" w:type="auto"/>
                    <w:hideMark/>
                  </w:tcPr>
                  <w:p w14:paraId="2D1CFCEB" w14:textId="77777777" w:rsidR="002B26C8" w:rsidRPr="002B26C8" w:rsidRDefault="002B26C8">
                    <w:pPr>
                      <w:pStyle w:val="Bibliography"/>
                      <w:rPr>
                        <w:noProof/>
                        <w:rPrChange w:id="26530" w:author="Στάθης Καπ" w:date="2023-03-01T04:50:00Z">
                          <w:rPr>
                            <w:noProof/>
                            <w:lang w:val="el-GR"/>
                          </w:rPr>
                        </w:rPrChange>
                      </w:rPr>
                    </w:pPr>
                    <w:r w:rsidRPr="002B26C8">
                      <w:rPr>
                        <w:noProof/>
                        <w:rPrChange w:id="26531" w:author="Στάθης Καπ" w:date="2023-03-01T04:50:00Z">
                          <w:rPr>
                            <w:noProof/>
                            <w:lang w:val="el-GR"/>
                          </w:rPr>
                        </w:rPrChange>
                      </w:rPr>
                      <w:t xml:space="preserve">V. N. &amp;. R. Ravi, «The Directed Orienteering Problem,» </w:t>
                    </w:r>
                    <w:r w:rsidRPr="002B26C8">
                      <w:rPr>
                        <w:i/>
                        <w:iCs/>
                        <w:noProof/>
                        <w:rPrChange w:id="26532" w:author="Στάθης Καπ" w:date="2023-03-01T04:50:00Z">
                          <w:rPr>
                            <w:i/>
                            <w:iCs/>
                            <w:noProof/>
                            <w:lang w:val="el-GR"/>
                          </w:rPr>
                        </w:rPrChange>
                      </w:rPr>
                      <w:t xml:space="preserve">Algorithmica, </w:t>
                    </w:r>
                    <w:r w:rsidRPr="002B26C8">
                      <w:rPr>
                        <w:noProof/>
                        <w:rPrChange w:id="26533" w:author="Στάθης Καπ" w:date="2023-03-01T04:50:00Z">
                          <w:rPr>
                            <w:noProof/>
                            <w:lang w:val="el-GR"/>
                          </w:rPr>
                        </w:rPrChange>
                      </w:rPr>
                      <w:t xml:space="preserve">p. 1017–1030, 2011. </w:t>
                    </w:r>
                  </w:p>
                </w:tc>
              </w:tr>
              <w:tr w:rsidR="002B26C8" w14:paraId="2858561F" w14:textId="77777777">
                <w:trPr>
                  <w:divId w:val="709498939"/>
                  <w:tblCellSpacing w:w="15" w:type="dxa"/>
                </w:trPr>
                <w:tc>
                  <w:tcPr>
                    <w:tcW w:w="50" w:type="pct"/>
                    <w:hideMark/>
                  </w:tcPr>
                  <w:p w14:paraId="7454CCFC" w14:textId="77777777" w:rsidR="002B26C8" w:rsidRDefault="002B26C8">
                    <w:pPr>
                      <w:pStyle w:val="Bibliography"/>
                      <w:rPr>
                        <w:noProof/>
                        <w:lang w:val="el-GR"/>
                      </w:rPr>
                    </w:pPr>
                    <w:r>
                      <w:rPr>
                        <w:noProof/>
                        <w:lang w:val="el-GR"/>
                      </w:rPr>
                      <w:t xml:space="preserve">[10] </w:t>
                    </w:r>
                  </w:p>
                </w:tc>
                <w:tc>
                  <w:tcPr>
                    <w:tcW w:w="0" w:type="auto"/>
                    <w:hideMark/>
                  </w:tcPr>
                  <w:p w14:paraId="7448CFC9" w14:textId="77777777" w:rsidR="002B26C8" w:rsidRPr="002B26C8" w:rsidRDefault="002B26C8">
                    <w:pPr>
                      <w:pStyle w:val="Bibliography"/>
                      <w:rPr>
                        <w:noProof/>
                        <w:rPrChange w:id="26534" w:author="Στάθης Καπ" w:date="2023-03-01T04:50:00Z">
                          <w:rPr>
                            <w:noProof/>
                            <w:lang w:val="el-GR"/>
                          </w:rPr>
                        </w:rPrChange>
                      </w:rPr>
                    </w:pPr>
                    <w:r w:rsidRPr="002B26C8">
                      <w:rPr>
                        <w:noProof/>
                        <w:rPrChange w:id="26535" w:author="Στάθης Καπ" w:date="2023-03-01T04:50:00Z">
                          <w:rPr>
                            <w:noProof/>
                            <w:lang w:val="el-GR"/>
                          </w:rPr>
                        </w:rPrChange>
                      </w:rPr>
                      <w:t xml:space="preserve">A. B. S. C. a. A. M. N. Bansal, «Approximation algorithms for deadline-tsp and vehicle routing with time-windows,» </w:t>
                    </w:r>
                    <w:r w:rsidRPr="002B26C8">
                      <w:rPr>
                        <w:i/>
                        <w:iCs/>
                        <w:noProof/>
                        <w:rPrChange w:id="26536" w:author="Στάθης Καπ" w:date="2023-03-01T04:50:00Z">
                          <w:rPr>
                            <w:i/>
                            <w:iCs/>
                            <w:noProof/>
                            <w:lang w:val="el-GR"/>
                          </w:rPr>
                        </w:rPrChange>
                      </w:rPr>
                      <w:t xml:space="preserve">STOC '04: Proceedings of the thirty-sixth annual ACM symposium on Theory of computing, </w:t>
                    </w:r>
                    <w:r w:rsidRPr="002B26C8">
                      <w:rPr>
                        <w:noProof/>
                        <w:rPrChange w:id="26537" w:author="Στάθης Καπ" w:date="2023-03-01T04:50:00Z">
                          <w:rPr>
                            <w:noProof/>
                            <w:lang w:val="el-GR"/>
                          </w:rPr>
                        </w:rPrChange>
                      </w:rPr>
                      <w:t xml:space="preserve">pp. 166-174, 2014. </w:t>
                    </w:r>
                  </w:p>
                </w:tc>
              </w:tr>
              <w:tr w:rsidR="002B26C8" w14:paraId="2AE51326" w14:textId="77777777">
                <w:trPr>
                  <w:divId w:val="709498939"/>
                  <w:tblCellSpacing w:w="15" w:type="dxa"/>
                </w:trPr>
                <w:tc>
                  <w:tcPr>
                    <w:tcW w:w="50" w:type="pct"/>
                    <w:hideMark/>
                  </w:tcPr>
                  <w:p w14:paraId="5FEC9FBA" w14:textId="77777777" w:rsidR="002B26C8" w:rsidRDefault="002B26C8">
                    <w:pPr>
                      <w:pStyle w:val="Bibliography"/>
                      <w:rPr>
                        <w:noProof/>
                        <w:lang w:val="el-GR"/>
                      </w:rPr>
                    </w:pPr>
                    <w:r>
                      <w:rPr>
                        <w:noProof/>
                        <w:lang w:val="el-GR"/>
                      </w:rPr>
                      <w:t xml:space="preserve">[11] </w:t>
                    </w:r>
                  </w:p>
                </w:tc>
                <w:tc>
                  <w:tcPr>
                    <w:tcW w:w="0" w:type="auto"/>
                    <w:hideMark/>
                  </w:tcPr>
                  <w:p w14:paraId="13B892D1" w14:textId="77777777" w:rsidR="002B26C8" w:rsidRPr="002B26C8" w:rsidRDefault="002B26C8">
                    <w:pPr>
                      <w:pStyle w:val="Bibliography"/>
                      <w:rPr>
                        <w:noProof/>
                        <w:rPrChange w:id="26538" w:author="Στάθης Καπ" w:date="2023-03-01T04:50:00Z">
                          <w:rPr>
                            <w:noProof/>
                            <w:lang w:val="el-GR"/>
                          </w:rPr>
                        </w:rPrChange>
                      </w:rPr>
                    </w:pPr>
                    <w:r w:rsidRPr="002B26C8">
                      <w:rPr>
                        <w:noProof/>
                        <w:rPrChange w:id="26539" w:author="Στάθης Καπ" w:date="2023-03-01T04:50:00Z">
                          <w:rPr>
                            <w:noProof/>
                            <w:lang w:val="el-GR"/>
                          </w:rPr>
                        </w:rPrChange>
                      </w:rPr>
                      <w:t xml:space="preserve">J. S. B. M. a. G. N. E. M. Arkin, «Resource-constrained geometric network optimization,» </w:t>
                    </w:r>
                    <w:r w:rsidRPr="002B26C8">
                      <w:rPr>
                        <w:i/>
                        <w:iCs/>
                        <w:noProof/>
                        <w:rPrChange w:id="26540" w:author="Στάθης Καπ" w:date="2023-03-01T04:50:00Z">
                          <w:rPr>
                            <w:i/>
                            <w:iCs/>
                            <w:noProof/>
                            <w:lang w:val="el-GR"/>
                          </w:rPr>
                        </w:rPrChange>
                      </w:rPr>
                      <w:t xml:space="preserve">Proceedings of the 14th Annual Symposium on Computational Geometry, SCG ’98, </w:t>
                    </w:r>
                    <w:r w:rsidRPr="002B26C8">
                      <w:rPr>
                        <w:noProof/>
                        <w:rPrChange w:id="26541" w:author="Στάθης Καπ" w:date="2023-03-01T04:50:00Z">
                          <w:rPr>
                            <w:noProof/>
                            <w:lang w:val="el-GR"/>
                          </w:rPr>
                        </w:rPrChange>
                      </w:rPr>
                      <w:t xml:space="preserve">pp. 307-316, 1998. </w:t>
                    </w:r>
                  </w:p>
                </w:tc>
              </w:tr>
              <w:tr w:rsidR="002B26C8" w14:paraId="4B7BAAC0" w14:textId="77777777">
                <w:trPr>
                  <w:divId w:val="709498939"/>
                  <w:tblCellSpacing w:w="15" w:type="dxa"/>
                </w:trPr>
                <w:tc>
                  <w:tcPr>
                    <w:tcW w:w="50" w:type="pct"/>
                    <w:hideMark/>
                  </w:tcPr>
                  <w:p w14:paraId="311C6DA0" w14:textId="77777777" w:rsidR="002B26C8" w:rsidRDefault="002B26C8">
                    <w:pPr>
                      <w:pStyle w:val="Bibliography"/>
                      <w:rPr>
                        <w:noProof/>
                        <w:lang w:val="el-GR"/>
                      </w:rPr>
                    </w:pPr>
                    <w:r>
                      <w:rPr>
                        <w:noProof/>
                        <w:lang w:val="el-GR"/>
                      </w:rPr>
                      <w:t xml:space="preserve">[12] </w:t>
                    </w:r>
                  </w:p>
                </w:tc>
                <w:tc>
                  <w:tcPr>
                    <w:tcW w:w="0" w:type="auto"/>
                    <w:hideMark/>
                  </w:tcPr>
                  <w:p w14:paraId="2AA65E48" w14:textId="77777777" w:rsidR="002B26C8" w:rsidRPr="002B26C8" w:rsidRDefault="002B26C8">
                    <w:pPr>
                      <w:pStyle w:val="Bibliography"/>
                      <w:rPr>
                        <w:noProof/>
                        <w:rPrChange w:id="26542" w:author="Στάθης Καπ" w:date="2023-03-01T04:51:00Z">
                          <w:rPr>
                            <w:noProof/>
                            <w:lang w:val="el-GR"/>
                          </w:rPr>
                        </w:rPrChange>
                      </w:rPr>
                    </w:pPr>
                    <w:r w:rsidRPr="002B26C8">
                      <w:rPr>
                        <w:noProof/>
                        <w:rPrChange w:id="26543" w:author="Στάθης Καπ" w:date="2023-03-01T04:51:00Z">
                          <w:rPr>
                            <w:noProof/>
                            <w:lang w:val="el-GR"/>
                          </w:rPr>
                        </w:rPrChange>
                      </w:rPr>
                      <w:t xml:space="preserve">K. C. a. S. Har-Peled, «The orienteering problem in the plane revisited,» </w:t>
                    </w:r>
                    <w:r w:rsidRPr="002B26C8">
                      <w:rPr>
                        <w:i/>
                        <w:iCs/>
                        <w:noProof/>
                        <w:rPrChange w:id="26544" w:author="Στάθης Καπ" w:date="2023-03-01T04:51:00Z">
                          <w:rPr>
                            <w:i/>
                            <w:iCs/>
                            <w:noProof/>
                            <w:lang w:val="el-GR"/>
                          </w:rPr>
                        </w:rPrChange>
                      </w:rPr>
                      <w:t xml:space="preserve">Proceedings of the 22nd Annual Symposium on Computational Geometry, SCG ’06, </w:t>
                    </w:r>
                    <w:r w:rsidRPr="002B26C8">
                      <w:rPr>
                        <w:noProof/>
                        <w:rPrChange w:id="26545" w:author="Στάθης Καπ" w:date="2023-03-01T04:51:00Z">
                          <w:rPr>
                            <w:noProof/>
                            <w:lang w:val="el-GR"/>
                          </w:rPr>
                        </w:rPrChange>
                      </w:rPr>
                      <w:t xml:space="preserve">pp. 247-254, 2006. </w:t>
                    </w:r>
                  </w:p>
                </w:tc>
              </w:tr>
              <w:tr w:rsidR="002B26C8" w14:paraId="1745C108" w14:textId="77777777">
                <w:trPr>
                  <w:divId w:val="709498939"/>
                  <w:tblCellSpacing w:w="15" w:type="dxa"/>
                </w:trPr>
                <w:tc>
                  <w:tcPr>
                    <w:tcW w:w="50" w:type="pct"/>
                    <w:hideMark/>
                  </w:tcPr>
                  <w:p w14:paraId="6252633C" w14:textId="77777777" w:rsidR="002B26C8" w:rsidRDefault="002B26C8">
                    <w:pPr>
                      <w:pStyle w:val="Bibliography"/>
                      <w:rPr>
                        <w:noProof/>
                        <w:lang w:val="el-GR"/>
                      </w:rPr>
                    </w:pPr>
                    <w:r>
                      <w:rPr>
                        <w:noProof/>
                        <w:lang w:val="el-GR"/>
                      </w:rPr>
                      <w:t xml:space="preserve">[13] </w:t>
                    </w:r>
                  </w:p>
                </w:tc>
                <w:tc>
                  <w:tcPr>
                    <w:tcW w:w="0" w:type="auto"/>
                    <w:hideMark/>
                  </w:tcPr>
                  <w:p w14:paraId="0DB5ECAF" w14:textId="77777777" w:rsidR="002B26C8" w:rsidRPr="002B26C8" w:rsidRDefault="002B26C8">
                    <w:pPr>
                      <w:pStyle w:val="Bibliography"/>
                      <w:rPr>
                        <w:noProof/>
                        <w:rPrChange w:id="26546" w:author="Στάθης Καπ" w:date="2023-03-01T04:51:00Z">
                          <w:rPr>
                            <w:noProof/>
                            <w:lang w:val="el-GR"/>
                          </w:rPr>
                        </w:rPrChange>
                      </w:rPr>
                    </w:pPr>
                    <w:r w:rsidRPr="002B26C8">
                      <w:rPr>
                        <w:noProof/>
                        <w:rPrChange w:id="26547" w:author="Στάθης Καπ" w:date="2023-03-01T04:51:00Z">
                          <w:rPr>
                            <w:noProof/>
                            <w:lang w:val="el-GR"/>
                          </w:rPr>
                        </w:rPrChange>
                      </w:rPr>
                      <w:t xml:space="preserve">G. L. a. F. S. M. Gendreau, « Atabu search heuristic for the undirected selective travelling salesman problem,» </w:t>
                    </w:r>
                    <w:r w:rsidRPr="002B26C8">
                      <w:rPr>
                        <w:i/>
                        <w:iCs/>
                        <w:noProof/>
                        <w:rPrChange w:id="26548" w:author="Στάθης Καπ" w:date="2023-03-01T04:51:00Z">
                          <w:rPr>
                            <w:i/>
                            <w:iCs/>
                            <w:noProof/>
                            <w:lang w:val="el-GR"/>
                          </w:rPr>
                        </w:rPrChange>
                      </w:rPr>
                      <w:t xml:space="preserve">European Journal of Operational Research, </w:t>
                    </w:r>
                    <w:r w:rsidRPr="002B26C8">
                      <w:rPr>
                        <w:noProof/>
                        <w:rPrChange w:id="26549" w:author="Στάθης Καπ" w:date="2023-03-01T04:51:00Z">
                          <w:rPr>
                            <w:noProof/>
                            <w:lang w:val="el-GR"/>
                          </w:rPr>
                        </w:rPrChange>
                      </w:rPr>
                      <w:t xml:space="preserve">pp. 539-545, 1998. </w:t>
                    </w:r>
                  </w:p>
                </w:tc>
              </w:tr>
              <w:tr w:rsidR="002B26C8" w14:paraId="47B6F1BD" w14:textId="77777777">
                <w:trPr>
                  <w:divId w:val="709498939"/>
                  <w:tblCellSpacing w:w="15" w:type="dxa"/>
                </w:trPr>
                <w:tc>
                  <w:tcPr>
                    <w:tcW w:w="50" w:type="pct"/>
                    <w:hideMark/>
                  </w:tcPr>
                  <w:p w14:paraId="6A0B0002" w14:textId="77777777" w:rsidR="002B26C8" w:rsidRDefault="002B26C8">
                    <w:pPr>
                      <w:pStyle w:val="Bibliography"/>
                      <w:rPr>
                        <w:noProof/>
                        <w:lang w:val="el-GR"/>
                      </w:rPr>
                    </w:pPr>
                    <w:r>
                      <w:rPr>
                        <w:noProof/>
                        <w:lang w:val="el-GR"/>
                      </w:rPr>
                      <w:lastRenderedPageBreak/>
                      <w:t xml:space="preserve">[14] </w:t>
                    </w:r>
                  </w:p>
                </w:tc>
                <w:tc>
                  <w:tcPr>
                    <w:tcW w:w="0" w:type="auto"/>
                    <w:hideMark/>
                  </w:tcPr>
                  <w:p w14:paraId="430C3E18" w14:textId="77777777" w:rsidR="002B26C8" w:rsidRPr="002B26C8" w:rsidRDefault="002B26C8">
                    <w:pPr>
                      <w:pStyle w:val="Bibliography"/>
                      <w:rPr>
                        <w:noProof/>
                        <w:rPrChange w:id="26550" w:author="Στάθης Καπ" w:date="2023-03-01T04:51:00Z">
                          <w:rPr>
                            <w:noProof/>
                            <w:lang w:val="el-GR"/>
                          </w:rPr>
                        </w:rPrChange>
                      </w:rPr>
                    </w:pPr>
                    <w:r w:rsidRPr="002B26C8">
                      <w:rPr>
                        <w:noProof/>
                        <w:rPrChange w:id="26551" w:author="Στάθης Καπ" w:date="2023-03-01T04:51:00Z">
                          <w:rPr>
                            <w:noProof/>
                            <w:lang w:val="el-GR"/>
                          </w:rPr>
                        </w:rPrChange>
                      </w:rPr>
                      <w:t xml:space="preserve">G. L. a. F. S. Michel Gendreau, «A branch-and-cut algorithm for the undirected selective traveling salesman problem,» </w:t>
                    </w:r>
                    <w:r w:rsidRPr="002B26C8">
                      <w:rPr>
                        <w:i/>
                        <w:iCs/>
                        <w:noProof/>
                        <w:rPrChange w:id="26552" w:author="Στάθης Καπ" w:date="2023-03-01T04:51:00Z">
                          <w:rPr>
                            <w:i/>
                            <w:iCs/>
                            <w:noProof/>
                            <w:lang w:val="el-GR"/>
                          </w:rPr>
                        </w:rPrChange>
                      </w:rPr>
                      <w:t xml:space="preserve">Networks, </w:t>
                    </w:r>
                    <w:r w:rsidRPr="002B26C8">
                      <w:rPr>
                        <w:noProof/>
                        <w:rPrChange w:id="26553" w:author="Στάθης Καπ" w:date="2023-03-01T04:51:00Z">
                          <w:rPr>
                            <w:noProof/>
                            <w:lang w:val="el-GR"/>
                          </w:rPr>
                        </w:rPrChange>
                      </w:rPr>
                      <w:t xml:space="preserve">pp. 263-273, 1998. </w:t>
                    </w:r>
                  </w:p>
                </w:tc>
              </w:tr>
              <w:tr w:rsidR="002B26C8" w14:paraId="14AC4BF2" w14:textId="77777777">
                <w:trPr>
                  <w:divId w:val="709498939"/>
                  <w:tblCellSpacing w:w="15" w:type="dxa"/>
                </w:trPr>
                <w:tc>
                  <w:tcPr>
                    <w:tcW w:w="50" w:type="pct"/>
                    <w:hideMark/>
                  </w:tcPr>
                  <w:p w14:paraId="5064C364" w14:textId="77777777" w:rsidR="002B26C8" w:rsidRDefault="002B26C8">
                    <w:pPr>
                      <w:pStyle w:val="Bibliography"/>
                      <w:rPr>
                        <w:noProof/>
                        <w:lang w:val="el-GR"/>
                      </w:rPr>
                    </w:pPr>
                    <w:r>
                      <w:rPr>
                        <w:noProof/>
                        <w:lang w:val="el-GR"/>
                      </w:rPr>
                      <w:t xml:space="preserve">[15] </w:t>
                    </w:r>
                  </w:p>
                </w:tc>
                <w:tc>
                  <w:tcPr>
                    <w:tcW w:w="0" w:type="auto"/>
                    <w:hideMark/>
                  </w:tcPr>
                  <w:p w14:paraId="44A8A41A" w14:textId="77777777" w:rsidR="002B26C8" w:rsidRPr="002B26C8" w:rsidRDefault="002B26C8">
                    <w:pPr>
                      <w:pStyle w:val="Bibliography"/>
                      <w:rPr>
                        <w:noProof/>
                        <w:rPrChange w:id="26554" w:author="Στάθης Καπ" w:date="2023-03-01T04:51:00Z">
                          <w:rPr>
                            <w:noProof/>
                            <w:lang w:val="el-GR"/>
                          </w:rPr>
                        </w:rPrChange>
                      </w:rPr>
                    </w:pPr>
                    <w:r w:rsidRPr="002B26C8">
                      <w:rPr>
                        <w:noProof/>
                        <w:rPrChange w:id="26555" w:author="Στάθης Καπ" w:date="2023-03-01T04:51:00Z">
                          <w:rPr>
                            <w:noProof/>
                            <w:lang w:val="el-GR"/>
                          </w:rPr>
                        </w:rPrChange>
                      </w:rPr>
                      <w:t xml:space="preserve">L. L. a. R. V. Bruce L. Golden, «The orienteering problem,» </w:t>
                    </w:r>
                    <w:r w:rsidRPr="002B26C8">
                      <w:rPr>
                        <w:i/>
                        <w:iCs/>
                        <w:noProof/>
                        <w:rPrChange w:id="26556" w:author="Στάθης Καπ" w:date="2023-03-01T04:51:00Z">
                          <w:rPr>
                            <w:i/>
                            <w:iCs/>
                            <w:noProof/>
                            <w:lang w:val="el-GR"/>
                          </w:rPr>
                        </w:rPrChange>
                      </w:rPr>
                      <w:t xml:space="preserve">Naval Research Logistics (NRL), </w:t>
                    </w:r>
                    <w:r w:rsidRPr="002B26C8">
                      <w:rPr>
                        <w:noProof/>
                        <w:rPrChange w:id="26557" w:author="Στάθης Καπ" w:date="2023-03-01T04:51:00Z">
                          <w:rPr>
                            <w:noProof/>
                            <w:lang w:val="el-GR"/>
                          </w:rPr>
                        </w:rPrChange>
                      </w:rPr>
                      <w:t xml:space="preserve">pp. 307-318, 1987. </w:t>
                    </w:r>
                  </w:p>
                </w:tc>
              </w:tr>
              <w:tr w:rsidR="002B26C8" w14:paraId="2C903028" w14:textId="77777777">
                <w:trPr>
                  <w:divId w:val="709498939"/>
                  <w:tblCellSpacing w:w="15" w:type="dxa"/>
                </w:trPr>
                <w:tc>
                  <w:tcPr>
                    <w:tcW w:w="50" w:type="pct"/>
                    <w:hideMark/>
                  </w:tcPr>
                  <w:p w14:paraId="30EA35DE" w14:textId="77777777" w:rsidR="002B26C8" w:rsidRDefault="002B26C8">
                    <w:pPr>
                      <w:pStyle w:val="Bibliography"/>
                      <w:rPr>
                        <w:noProof/>
                        <w:lang w:val="el-GR"/>
                      </w:rPr>
                    </w:pPr>
                    <w:r>
                      <w:rPr>
                        <w:noProof/>
                        <w:lang w:val="el-GR"/>
                      </w:rPr>
                      <w:t xml:space="preserve">[16] </w:t>
                    </w:r>
                  </w:p>
                </w:tc>
                <w:tc>
                  <w:tcPr>
                    <w:tcW w:w="0" w:type="auto"/>
                    <w:hideMark/>
                  </w:tcPr>
                  <w:p w14:paraId="24214CE8" w14:textId="77777777" w:rsidR="002B26C8" w:rsidRPr="002B26C8" w:rsidRDefault="002B26C8">
                    <w:pPr>
                      <w:pStyle w:val="Bibliography"/>
                      <w:rPr>
                        <w:noProof/>
                        <w:rPrChange w:id="26558" w:author="Στάθης Καπ" w:date="2023-03-01T04:51:00Z">
                          <w:rPr>
                            <w:noProof/>
                            <w:lang w:val="el-GR"/>
                          </w:rPr>
                        </w:rPrChange>
                      </w:rPr>
                    </w:pPr>
                    <w:r w:rsidRPr="002B26C8">
                      <w:rPr>
                        <w:noProof/>
                        <w:rPrChange w:id="26559" w:author="Στάθης Καπ" w:date="2023-03-01T04:51:00Z">
                          <w:rPr>
                            <w:noProof/>
                            <w:lang w:val="el-GR"/>
                          </w:rPr>
                        </w:rPrChange>
                      </w:rPr>
                      <w:t xml:space="preserve">J. F. C. G. G. a. G. L. Andrea Attanasio, «Parallel tabu search heuristics for the dynamic multi-vehicle dial-a-ride problem,» </w:t>
                    </w:r>
                    <w:r>
                      <w:rPr>
                        <w:noProof/>
                        <w:lang w:val="el-GR"/>
                      </w:rPr>
                      <w:t>σε</w:t>
                    </w:r>
                    <w:r w:rsidRPr="002B26C8">
                      <w:rPr>
                        <w:noProof/>
                        <w:rPrChange w:id="26560" w:author="Στάθης Καπ" w:date="2023-03-01T04:51:00Z">
                          <w:rPr>
                            <w:noProof/>
                            <w:lang w:val="el-GR"/>
                          </w:rPr>
                        </w:rPrChange>
                      </w:rPr>
                      <w:t xml:space="preserve"> </w:t>
                    </w:r>
                    <w:r w:rsidRPr="002B26C8">
                      <w:rPr>
                        <w:i/>
                        <w:iCs/>
                        <w:noProof/>
                        <w:rPrChange w:id="26561" w:author="Στάθης Καπ" w:date="2023-03-01T04:51:00Z">
                          <w:rPr>
                            <w:i/>
                            <w:iCs/>
                            <w:noProof/>
                            <w:lang w:val="el-GR"/>
                          </w:rPr>
                        </w:rPrChange>
                      </w:rPr>
                      <w:t>Parallel Computing</w:t>
                    </w:r>
                    <w:r w:rsidRPr="002B26C8">
                      <w:rPr>
                        <w:noProof/>
                        <w:rPrChange w:id="26562" w:author="Στάθης Καπ" w:date="2023-03-01T04:51:00Z">
                          <w:rPr>
                            <w:noProof/>
                            <w:lang w:val="el-GR"/>
                          </w:rPr>
                        </w:rPrChange>
                      </w:rPr>
                      <w:t>, 2004, pp. 377-387.</w:t>
                    </w:r>
                  </w:p>
                </w:tc>
              </w:tr>
              <w:tr w:rsidR="002B26C8" w14:paraId="074DEB3E" w14:textId="77777777">
                <w:trPr>
                  <w:divId w:val="709498939"/>
                  <w:tblCellSpacing w:w="15" w:type="dxa"/>
                </w:trPr>
                <w:tc>
                  <w:tcPr>
                    <w:tcW w:w="50" w:type="pct"/>
                    <w:hideMark/>
                  </w:tcPr>
                  <w:p w14:paraId="32943A23" w14:textId="77777777" w:rsidR="002B26C8" w:rsidRDefault="002B26C8">
                    <w:pPr>
                      <w:pStyle w:val="Bibliography"/>
                      <w:rPr>
                        <w:noProof/>
                        <w:lang w:val="el-GR"/>
                      </w:rPr>
                    </w:pPr>
                    <w:r>
                      <w:rPr>
                        <w:noProof/>
                        <w:lang w:val="el-GR"/>
                      </w:rPr>
                      <w:t xml:space="preserve">[17] </w:t>
                    </w:r>
                  </w:p>
                </w:tc>
                <w:tc>
                  <w:tcPr>
                    <w:tcW w:w="0" w:type="auto"/>
                    <w:hideMark/>
                  </w:tcPr>
                  <w:p w14:paraId="7B870EC1" w14:textId="77777777" w:rsidR="002B26C8" w:rsidRPr="002B26C8" w:rsidRDefault="002B26C8">
                    <w:pPr>
                      <w:pStyle w:val="Bibliography"/>
                      <w:rPr>
                        <w:noProof/>
                        <w:rPrChange w:id="26563" w:author="Στάθης Καπ" w:date="2023-03-01T04:51:00Z">
                          <w:rPr>
                            <w:noProof/>
                            <w:lang w:val="el-GR"/>
                          </w:rPr>
                        </w:rPrChange>
                      </w:rPr>
                    </w:pPr>
                    <w:r w:rsidRPr="002B26C8">
                      <w:rPr>
                        <w:noProof/>
                        <w:rPrChange w:id="26564" w:author="Στάθης Καπ" w:date="2023-03-01T04:51:00Z">
                          <w:rPr>
                            <w:noProof/>
                            <w:lang w:val="el-GR"/>
                          </w:rPr>
                        </w:rPrChange>
                      </w:rPr>
                      <w:t xml:space="preserve">D. L. E. a. R. A. S. Abdel Monaem F.M. AbdAllah, «On solving periodic re-optimization dynamic vehicle routing problems,» </w:t>
                    </w:r>
                    <w:r w:rsidRPr="002B26C8">
                      <w:rPr>
                        <w:i/>
                        <w:iCs/>
                        <w:noProof/>
                        <w:rPrChange w:id="26565" w:author="Στάθης Καπ" w:date="2023-03-01T04:51:00Z">
                          <w:rPr>
                            <w:i/>
                            <w:iCs/>
                            <w:noProof/>
                            <w:lang w:val="el-GR"/>
                          </w:rPr>
                        </w:rPrChange>
                      </w:rPr>
                      <w:t xml:space="preserve">Applied Soft Computing, </w:t>
                    </w:r>
                    <w:r w:rsidRPr="002B26C8">
                      <w:rPr>
                        <w:noProof/>
                        <w:rPrChange w:id="26566" w:author="Στάθης Καπ" w:date="2023-03-01T04:51:00Z">
                          <w:rPr>
                            <w:noProof/>
                            <w:lang w:val="el-GR"/>
                          </w:rPr>
                        </w:rPrChange>
                      </w:rPr>
                      <w:t xml:space="preserve">pp. 1-12, 2017. </w:t>
                    </w:r>
                  </w:p>
                </w:tc>
              </w:tr>
              <w:tr w:rsidR="002B26C8" w14:paraId="17BB7AA0" w14:textId="77777777">
                <w:trPr>
                  <w:divId w:val="709498939"/>
                  <w:tblCellSpacing w:w="15" w:type="dxa"/>
                </w:trPr>
                <w:tc>
                  <w:tcPr>
                    <w:tcW w:w="50" w:type="pct"/>
                    <w:hideMark/>
                  </w:tcPr>
                  <w:p w14:paraId="53465701" w14:textId="77777777" w:rsidR="002B26C8" w:rsidRDefault="002B26C8">
                    <w:pPr>
                      <w:pStyle w:val="Bibliography"/>
                      <w:rPr>
                        <w:noProof/>
                        <w:lang w:val="el-GR"/>
                      </w:rPr>
                    </w:pPr>
                    <w:r>
                      <w:rPr>
                        <w:noProof/>
                        <w:lang w:val="el-GR"/>
                      </w:rPr>
                      <w:t xml:space="preserve">[18] </w:t>
                    </w:r>
                  </w:p>
                </w:tc>
                <w:tc>
                  <w:tcPr>
                    <w:tcW w:w="0" w:type="auto"/>
                    <w:hideMark/>
                  </w:tcPr>
                  <w:p w14:paraId="4C84A504" w14:textId="77777777" w:rsidR="002B26C8" w:rsidRPr="002B26C8" w:rsidRDefault="002B26C8">
                    <w:pPr>
                      <w:pStyle w:val="Bibliography"/>
                      <w:rPr>
                        <w:noProof/>
                        <w:rPrChange w:id="26567" w:author="Στάθης Καπ" w:date="2023-03-01T04:51:00Z">
                          <w:rPr>
                            <w:noProof/>
                            <w:lang w:val="el-GR"/>
                          </w:rPr>
                        </w:rPrChange>
                      </w:rPr>
                    </w:pPr>
                    <w:r w:rsidRPr="002B26C8">
                      <w:rPr>
                        <w:noProof/>
                        <w:rPrChange w:id="26568" w:author="Στάθης Καπ" w:date="2023-03-01T04:51:00Z">
                          <w:rPr>
                            <w:noProof/>
                            <w:lang w:val="el-GR"/>
                          </w:rPr>
                        </w:rPrChange>
                      </w:rPr>
                      <w:t xml:space="preserve">G. L. a. F. S. M. Gendreau, «A branch-and-cut algorithm for the undirected selective traveling salesman problem,» </w:t>
                    </w:r>
                    <w:r w:rsidRPr="002B26C8">
                      <w:rPr>
                        <w:i/>
                        <w:iCs/>
                        <w:noProof/>
                        <w:rPrChange w:id="26569" w:author="Στάθης Καπ" w:date="2023-03-01T04:51:00Z">
                          <w:rPr>
                            <w:i/>
                            <w:iCs/>
                            <w:noProof/>
                            <w:lang w:val="el-GR"/>
                          </w:rPr>
                        </w:rPrChange>
                      </w:rPr>
                      <w:t xml:space="preserve">Networks, </w:t>
                    </w:r>
                    <w:r w:rsidRPr="002B26C8">
                      <w:rPr>
                        <w:noProof/>
                        <w:rPrChange w:id="26570" w:author="Στάθης Καπ" w:date="2023-03-01T04:51:00Z">
                          <w:rPr>
                            <w:noProof/>
                            <w:lang w:val="el-GR"/>
                          </w:rPr>
                        </w:rPrChange>
                      </w:rPr>
                      <w:t xml:space="preserve">pp. 263-273, 1998. </w:t>
                    </w:r>
                  </w:p>
                </w:tc>
              </w:tr>
              <w:tr w:rsidR="002B26C8" w14:paraId="37D7257D" w14:textId="77777777">
                <w:trPr>
                  <w:divId w:val="709498939"/>
                  <w:tblCellSpacing w:w="15" w:type="dxa"/>
                </w:trPr>
                <w:tc>
                  <w:tcPr>
                    <w:tcW w:w="50" w:type="pct"/>
                    <w:hideMark/>
                  </w:tcPr>
                  <w:p w14:paraId="0E5BFC62" w14:textId="77777777" w:rsidR="002B26C8" w:rsidRDefault="002B26C8">
                    <w:pPr>
                      <w:pStyle w:val="Bibliography"/>
                      <w:rPr>
                        <w:noProof/>
                        <w:lang w:val="el-GR"/>
                      </w:rPr>
                    </w:pPr>
                    <w:r>
                      <w:rPr>
                        <w:noProof/>
                        <w:lang w:val="el-GR"/>
                      </w:rPr>
                      <w:t xml:space="preserve">[19] </w:t>
                    </w:r>
                  </w:p>
                </w:tc>
                <w:tc>
                  <w:tcPr>
                    <w:tcW w:w="0" w:type="auto"/>
                    <w:hideMark/>
                  </w:tcPr>
                  <w:p w14:paraId="79EDEE2D" w14:textId="77777777" w:rsidR="002B26C8" w:rsidRPr="002B26C8" w:rsidRDefault="002B26C8">
                    <w:pPr>
                      <w:pStyle w:val="Bibliography"/>
                      <w:rPr>
                        <w:noProof/>
                        <w:rPrChange w:id="26571" w:author="Στάθης Καπ" w:date="2023-03-01T04:51:00Z">
                          <w:rPr>
                            <w:noProof/>
                            <w:lang w:val="el-GR"/>
                          </w:rPr>
                        </w:rPrChange>
                      </w:rPr>
                    </w:pPr>
                    <w:r w:rsidRPr="002B26C8">
                      <w:rPr>
                        <w:noProof/>
                        <w:rPrChange w:id="26572" w:author="Στάθης Καπ" w:date="2023-03-01T04:51:00Z">
                          <w:rPr>
                            <w:noProof/>
                            <w:lang w:val="el-GR"/>
                          </w:rPr>
                        </w:rPrChange>
                      </w:rPr>
                      <w:t xml:space="preserve">J. J. S. G. P. T. Matteo Fischetti, «Solving the Orienteering Problem through Branch-and-Cut,» </w:t>
                    </w:r>
                    <w:r w:rsidRPr="002B26C8">
                      <w:rPr>
                        <w:i/>
                        <w:iCs/>
                        <w:noProof/>
                        <w:rPrChange w:id="26573" w:author="Στάθης Καπ" w:date="2023-03-01T04:51:00Z">
                          <w:rPr>
                            <w:i/>
                            <w:iCs/>
                            <w:noProof/>
                            <w:lang w:val="el-GR"/>
                          </w:rPr>
                        </w:rPrChange>
                      </w:rPr>
                      <w:t xml:space="preserve">INFORMS Journal on Computing, </w:t>
                    </w:r>
                    <w:r w:rsidRPr="002B26C8">
                      <w:rPr>
                        <w:noProof/>
                        <w:rPrChange w:id="26574" w:author="Στάθης Καπ" w:date="2023-03-01T04:51:00Z">
                          <w:rPr>
                            <w:noProof/>
                            <w:lang w:val="el-GR"/>
                          </w:rPr>
                        </w:rPrChange>
                      </w:rPr>
                      <w:t xml:space="preserve">pp. 133-148, 1998. </w:t>
                    </w:r>
                  </w:p>
                </w:tc>
              </w:tr>
              <w:tr w:rsidR="002B26C8" w14:paraId="40484561" w14:textId="77777777">
                <w:trPr>
                  <w:divId w:val="709498939"/>
                  <w:tblCellSpacing w:w="15" w:type="dxa"/>
                </w:trPr>
                <w:tc>
                  <w:tcPr>
                    <w:tcW w:w="50" w:type="pct"/>
                    <w:hideMark/>
                  </w:tcPr>
                  <w:p w14:paraId="53C6110A" w14:textId="77777777" w:rsidR="002B26C8" w:rsidRDefault="002B26C8">
                    <w:pPr>
                      <w:pStyle w:val="Bibliography"/>
                      <w:rPr>
                        <w:noProof/>
                        <w:lang w:val="el-GR"/>
                      </w:rPr>
                    </w:pPr>
                    <w:r>
                      <w:rPr>
                        <w:noProof/>
                        <w:lang w:val="el-GR"/>
                      </w:rPr>
                      <w:t xml:space="preserve">[20] </w:t>
                    </w:r>
                  </w:p>
                </w:tc>
                <w:tc>
                  <w:tcPr>
                    <w:tcW w:w="0" w:type="auto"/>
                    <w:hideMark/>
                  </w:tcPr>
                  <w:p w14:paraId="7088844C" w14:textId="77777777" w:rsidR="002B26C8" w:rsidRPr="002B26C8" w:rsidRDefault="002B26C8">
                    <w:pPr>
                      <w:pStyle w:val="Bibliography"/>
                      <w:rPr>
                        <w:noProof/>
                        <w:rPrChange w:id="26575" w:author="Στάθης Καπ" w:date="2023-03-01T04:51:00Z">
                          <w:rPr>
                            <w:noProof/>
                            <w:lang w:val="el-GR"/>
                          </w:rPr>
                        </w:rPrChange>
                      </w:rPr>
                    </w:pPr>
                    <w:r w:rsidRPr="002B26C8">
                      <w:rPr>
                        <w:noProof/>
                        <w:rPrChange w:id="26576" w:author="Στάθης Καπ" w:date="2023-03-01T04:51:00Z">
                          <w:rPr>
                            <w:noProof/>
                            <w:lang w:val="el-GR"/>
                          </w:rPr>
                        </w:rPrChange>
                      </w:rPr>
                      <w:t xml:space="preserve">Y. S. Y. a. M. K. Ram Ramesh, « An optimal algorithm for the orienteering tour problem,» </w:t>
                    </w:r>
                    <w:r w:rsidRPr="002B26C8">
                      <w:rPr>
                        <w:i/>
                        <w:iCs/>
                        <w:noProof/>
                        <w:rPrChange w:id="26577" w:author="Στάθης Καπ" w:date="2023-03-01T04:51:00Z">
                          <w:rPr>
                            <w:i/>
                            <w:iCs/>
                            <w:noProof/>
                            <w:lang w:val="el-GR"/>
                          </w:rPr>
                        </w:rPrChange>
                      </w:rPr>
                      <w:t xml:space="preserve">ORSA Journal On Computing, </w:t>
                    </w:r>
                    <w:r w:rsidRPr="002B26C8">
                      <w:rPr>
                        <w:noProof/>
                        <w:rPrChange w:id="26578" w:author="Στάθης Καπ" w:date="2023-03-01T04:51:00Z">
                          <w:rPr>
                            <w:noProof/>
                            <w:lang w:val="el-GR"/>
                          </w:rPr>
                        </w:rPrChange>
                      </w:rPr>
                      <w:t xml:space="preserve">pp. 155-165, 1992. </w:t>
                    </w:r>
                  </w:p>
                </w:tc>
              </w:tr>
              <w:tr w:rsidR="002B26C8" w14:paraId="7F92CAAB" w14:textId="77777777">
                <w:trPr>
                  <w:divId w:val="709498939"/>
                  <w:tblCellSpacing w:w="15" w:type="dxa"/>
                </w:trPr>
                <w:tc>
                  <w:tcPr>
                    <w:tcW w:w="50" w:type="pct"/>
                    <w:hideMark/>
                  </w:tcPr>
                  <w:p w14:paraId="2F9A7820" w14:textId="77777777" w:rsidR="002B26C8" w:rsidRDefault="002B26C8">
                    <w:pPr>
                      <w:pStyle w:val="Bibliography"/>
                      <w:rPr>
                        <w:noProof/>
                        <w:lang w:val="el-GR"/>
                      </w:rPr>
                    </w:pPr>
                    <w:r>
                      <w:rPr>
                        <w:noProof/>
                        <w:lang w:val="el-GR"/>
                      </w:rPr>
                      <w:t xml:space="preserve">[21] </w:t>
                    </w:r>
                  </w:p>
                </w:tc>
                <w:tc>
                  <w:tcPr>
                    <w:tcW w:w="0" w:type="auto"/>
                    <w:hideMark/>
                  </w:tcPr>
                  <w:p w14:paraId="53FF2DF4" w14:textId="77777777" w:rsidR="002B26C8" w:rsidRPr="002B26C8" w:rsidRDefault="002B26C8">
                    <w:pPr>
                      <w:pStyle w:val="Bibliography"/>
                      <w:rPr>
                        <w:noProof/>
                        <w:rPrChange w:id="26579" w:author="Στάθης Καπ" w:date="2023-03-01T04:51:00Z">
                          <w:rPr>
                            <w:noProof/>
                            <w:lang w:val="el-GR"/>
                          </w:rPr>
                        </w:rPrChange>
                      </w:rPr>
                    </w:pPr>
                    <w:r w:rsidRPr="002B26C8">
                      <w:rPr>
                        <w:noProof/>
                        <w:rPrChange w:id="26580" w:author="Στάθης Καπ" w:date="2023-03-01T04:51:00Z">
                          <w:rPr>
                            <w:noProof/>
                            <w:lang w:val="el-GR"/>
                          </w:rPr>
                        </w:rPrChange>
                      </w:rPr>
                      <w:t xml:space="preserve">L. L. A. L. M. Daniel Duque, «Solving the Orienteering Problem with Time Windows via the Pulse Framework,» </w:t>
                    </w:r>
                    <w:r w:rsidRPr="002B26C8">
                      <w:rPr>
                        <w:i/>
                        <w:iCs/>
                        <w:noProof/>
                        <w:rPrChange w:id="26581" w:author="Στάθης Καπ" w:date="2023-03-01T04:51:00Z">
                          <w:rPr>
                            <w:i/>
                            <w:iCs/>
                            <w:noProof/>
                            <w:lang w:val="el-GR"/>
                          </w:rPr>
                        </w:rPrChange>
                      </w:rPr>
                      <w:t xml:space="preserve">Computers &amp; Operations Research, </w:t>
                    </w:r>
                    <w:r w:rsidRPr="002B26C8">
                      <w:rPr>
                        <w:noProof/>
                        <w:rPrChange w:id="26582" w:author="Στάθης Καπ" w:date="2023-03-01T04:51:00Z">
                          <w:rPr>
                            <w:noProof/>
                            <w:lang w:val="el-GR"/>
                          </w:rPr>
                        </w:rPrChange>
                      </w:rPr>
                      <w:t xml:space="preserve">pp. 168-176, 2015. </w:t>
                    </w:r>
                  </w:p>
                </w:tc>
              </w:tr>
              <w:tr w:rsidR="002B26C8" w14:paraId="1BC7F836" w14:textId="77777777">
                <w:trPr>
                  <w:divId w:val="709498939"/>
                  <w:tblCellSpacing w:w="15" w:type="dxa"/>
                </w:trPr>
                <w:tc>
                  <w:tcPr>
                    <w:tcW w:w="50" w:type="pct"/>
                    <w:hideMark/>
                  </w:tcPr>
                  <w:p w14:paraId="3D760AF1" w14:textId="77777777" w:rsidR="002B26C8" w:rsidRDefault="002B26C8">
                    <w:pPr>
                      <w:pStyle w:val="Bibliography"/>
                      <w:rPr>
                        <w:noProof/>
                        <w:lang w:val="el-GR"/>
                      </w:rPr>
                    </w:pPr>
                    <w:r>
                      <w:rPr>
                        <w:noProof/>
                        <w:lang w:val="el-GR"/>
                      </w:rPr>
                      <w:t xml:space="preserve">[22] </w:t>
                    </w:r>
                  </w:p>
                </w:tc>
                <w:tc>
                  <w:tcPr>
                    <w:tcW w:w="0" w:type="auto"/>
                    <w:hideMark/>
                  </w:tcPr>
                  <w:p w14:paraId="748E8D19" w14:textId="77777777" w:rsidR="002B26C8" w:rsidRPr="002B26C8" w:rsidRDefault="002B26C8">
                    <w:pPr>
                      <w:pStyle w:val="Bibliography"/>
                      <w:rPr>
                        <w:noProof/>
                        <w:rPrChange w:id="26583" w:author="Στάθης Καπ" w:date="2023-03-01T04:51:00Z">
                          <w:rPr>
                            <w:noProof/>
                            <w:lang w:val="el-GR"/>
                          </w:rPr>
                        </w:rPrChange>
                      </w:rPr>
                    </w:pPr>
                    <w:r w:rsidRPr="002B26C8">
                      <w:rPr>
                        <w:noProof/>
                        <w:rPrChange w:id="26584" w:author="Στάθης Καπ" w:date="2023-03-01T04:51:00Z">
                          <w:rPr>
                            <w:noProof/>
                            <w:lang w:val="el-GR"/>
                          </w:rPr>
                        </w:rPrChange>
                      </w:rPr>
                      <w:t xml:space="preserve">A. L. M. Leonardo Lozano, «On an exact method for the constrained shortest path problem,» </w:t>
                    </w:r>
                    <w:r w:rsidRPr="002B26C8">
                      <w:rPr>
                        <w:i/>
                        <w:iCs/>
                        <w:noProof/>
                        <w:rPrChange w:id="26585" w:author="Στάθης Καπ" w:date="2023-03-01T04:51:00Z">
                          <w:rPr>
                            <w:i/>
                            <w:iCs/>
                            <w:noProof/>
                            <w:lang w:val="el-GR"/>
                          </w:rPr>
                        </w:rPrChange>
                      </w:rPr>
                      <w:t xml:space="preserve">Computers &amp; Operations Research, </w:t>
                    </w:r>
                    <w:r w:rsidRPr="002B26C8">
                      <w:rPr>
                        <w:noProof/>
                        <w:rPrChange w:id="26586" w:author="Στάθης Καπ" w:date="2023-03-01T04:51:00Z">
                          <w:rPr>
                            <w:noProof/>
                            <w:lang w:val="el-GR"/>
                          </w:rPr>
                        </w:rPrChange>
                      </w:rPr>
                      <w:t xml:space="preserve">pp. 378-384, 2013. </w:t>
                    </w:r>
                  </w:p>
                </w:tc>
              </w:tr>
              <w:tr w:rsidR="002B26C8" w14:paraId="0479A09C" w14:textId="77777777">
                <w:trPr>
                  <w:divId w:val="709498939"/>
                  <w:tblCellSpacing w:w="15" w:type="dxa"/>
                </w:trPr>
                <w:tc>
                  <w:tcPr>
                    <w:tcW w:w="50" w:type="pct"/>
                    <w:hideMark/>
                  </w:tcPr>
                  <w:p w14:paraId="6189FA78" w14:textId="77777777" w:rsidR="002B26C8" w:rsidRDefault="002B26C8">
                    <w:pPr>
                      <w:pStyle w:val="Bibliography"/>
                      <w:rPr>
                        <w:noProof/>
                        <w:lang w:val="el-GR"/>
                      </w:rPr>
                    </w:pPr>
                    <w:r>
                      <w:rPr>
                        <w:noProof/>
                        <w:lang w:val="el-GR"/>
                      </w:rPr>
                      <w:t xml:space="preserve">[23] </w:t>
                    </w:r>
                  </w:p>
                </w:tc>
                <w:tc>
                  <w:tcPr>
                    <w:tcW w:w="0" w:type="auto"/>
                    <w:hideMark/>
                  </w:tcPr>
                  <w:p w14:paraId="055AB90B" w14:textId="77777777" w:rsidR="002B26C8" w:rsidRPr="002B26C8" w:rsidRDefault="002B26C8">
                    <w:pPr>
                      <w:pStyle w:val="Bibliography"/>
                      <w:rPr>
                        <w:noProof/>
                        <w:rPrChange w:id="26587" w:author="Στάθης Καπ" w:date="2023-03-01T04:51:00Z">
                          <w:rPr>
                            <w:noProof/>
                            <w:lang w:val="el-GR"/>
                          </w:rPr>
                        </w:rPrChange>
                      </w:rPr>
                    </w:pPr>
                    <w:r w:rsidRPr="002B26C8">
                      <w:rPr>
                        <w:noProof/>
                        <w:rPrChange w:id="26588" w:author="Στάθης Καπ" w:date="2023-03-01T04:51:00Z">
                          <w:rPr>
                            <w:noProof/>
                            <w:lang w:val="el-GR"/>
                          </w:rPr>
                        </w:rPrChange>
                      </w:rPr>
                      <w:t xml:space="preserve">H. C. L. &amp;. K. L. Aldy Gunawan, «An Iterated Local Search Algorithm for Solving the Orienteering Problem with Time Windows,» </w:t>
                    </w:r>
                    <w:r w:rsidRPr="002B26C8">
                      <w:rPr>
                        <w:i/>
                        <w:iCs/>
                        <w:noProof/>
                        <w:rPrChange w:id="26589" w:author="Στάθης Καπ" w:date="2023-03-01T04:51:00Z">
                          <w:rPr>
                            <w:i/>
                            <w:iCs/>
                            <w:noProof/>
                            <w:lang w:val="el-GR"/>
                          </w:rPr>
                        </w:rPrChange>
                      </w:rPr>
                      <w:t xml:space="preserve">Evolutionary Computation in Combinatorial Optimization, </w:t>
                    </w:r>
                    <w:r w:rsidRPr="002B26C8">
                      <w:rPr>
                        <w:noProof/>
                        <w:rPrChange w:id="26590" w:author="Στάθης Καπ" w:date="2023-03-01T04:51:00Z">
                          <w:rPr>
                            <w:noProof/>
                            <w:lang w:val="el-GR"/>
                          </w:rPr>
                        </w:rPrChange>
                      </w:rPr>
                      <w:t xml:space="preserve">p. 61–73, 2015. </w:t>
                    </w:r>
                  </w:p>
                </w:tc>
              </w:tr>
              <w:tr w:rsidR="002B26C8" w14:paraId="1BBA5D09" w14:textId="77777777">
                <w:trPr>
                  <w:divId w:val="709498939"/>
                  <w:tblCellSpacing w:w="15" w:type="dxa"/>
                </w:trPr>
                <w:tc>
                  <w:tcPr>
                    <w:tcW w:w="50" w:type="pct"/>
                    <w:hideMark/>
                  </w:tcPr>
                  <w:p w14:paraId="49132A55" w14:textId="77777777" w:rsidR="002B26C8" w:rsidRDefault="002B26C8">
                    <w:pPr>
                      <w:pStyle w:val="Bibliography"/>
                      <w:rPr>
                        <w:noProof/>
                        <w:lang w:val="el-GR"/>
                      </w:rPr>
                    </w:pPr>
                    <w:r>
                      <w:rPr>
                        <w:noProof/>
                        <w:lang w:val="el-GR"/>
                      </w:rPr>
                      <w:t xml:space="preserve">[24] </w:t>
                    </w:r>
                  </w:p>
                </w:tc>
                <w:tc>
                  <w:tcPr>
                    <w:tcW w:w="0" w:type="auto"/>
                    <w:hideMark/>
                  </w:tcPr>
                  <w:p w14:paraId="7F4BD86A" w14:textId="77777777" w:rsidR="002B26C8" w:rsidRPr="002B26C8" w:rsidRDefault="002B26C8">
                    <w:pPr>
                      <w:pStyle w:val="Bibliography"/>
                      <w:rPr>
                        <w:noProof/>
                        <w:rPrChange w:id="26591" w:author="Στάθης Καπ" w:date="2023-03-01T04:51:00Z">
                          <w:rPr>
                            <w:noProof/>
                            <w:lang w:val="el-GR"/>
                          </w:rPr>
                        </w:rPrChange>
                      </w:rPr>
                    </w:pPr>
                    <w:r w:rsidRPr="002B26C8">
                      <w:rPr>
                        <w:noProof/>
                        <w:rPrChange w:id="26592" w:author="Στάθης Καπ" w:date="2023-03-01T04:51:00Z">
                          <w:rPr>
                            <w:noProof/>
                            <w:lang w:val="el-GR"/>
                          </w:rPr>
                        </w:rPrChange>
                      </w:rPr>
                      <w:t xml:space="preserve">A. L. Fedor V. Fomin, «Approximation algorithms for time-dependent orienteering,» </w:t>
                    </w:r>
                    <w:r w:rsidRPr="002B26C8">
                      <w:rPr>
                        <w:i/>
                        <w:iCs/>
                        <w:noProof/>
                        <w:rPrChange w:id="26593" w:author="Στάθης Καπ" w:date="2023-03-01T04:51:00Z">
                          <w:rPr>
                            <w:i/>
                            <w:iCs/>
                            <w:noProof/>
                            <w:lang w:val="el-GR"/>
                          </w:rPr>
                        </w:rPrChange>
                      </w:rPr>
                      <w:t xml:space="preserve">Information Processing Letters, </w:t>
                    </w:r>
                    <w:r w:rsidRPr="002B26C8">
                      <w:rPr>
                        <w:noProof/>
                        <w:rPrChange w:id="26594" w:author="Στάθης Καπ" w:date="2023-03-01T04:51:00Z">
                          <w:rPr>
                            <w:noProof/>
                            <w:lang w:val="el-GR"/>
                          </w:rPr>
                        </w:rPrChange>
                      </w:rPr>
                      <w:t xml:space="preserve">pp. 57-62, 2002. </w:t>
                    </w:r>
                  </w:p>
                </w:tc>
              </w:tr>
              <w:tr w:rsidR="002B26C8" w14:paraId="067BBB3A" w14:textId="77777777">
                <w:trPr>
                  <w:divId w:val="709498939"/>
                  <w:tblCellSpacing w:w="15" w:type="dxa"/>
                </w:trPr>
                <w:tc>
                  <w:tcPr>
                    <w:tcW w:w="50" w:type="pct"/>
                    <w:hideMark/>
                  </w:tcPr>
                  <w:p w14:paraId="578FE5EE" w14:textId="77777777" w:rsidR="002B26C8" w:rsidRDefault="002B26C8">
                    <w:pPr>
                      <w:pStyle w:val="Bibliography"/>
                      <w:rPr>
                        <w:noProof/>
                        <w:lang w:val="el-GR"/>
                      </w:rPr>
                    </w:pPr>
                    <w:r>
                      <w:rPr>
                        <w:noProof/>
                        <w:lang w:val="el-GR"/>
                      </w:rPr>
                      <w:t xml:space="preserve">[25] </w:t>
                    </w:r>
                  </w:p>
                </w:tc>
                <w:tc>
                  <w:tcPr>
                    <w:tcW w:w="0" w:type="auto"/>
                    <w:hideMark/>
                  </w:tcPr>
                  <w:p w14:paraId="4674B620" w14:textId="77777777" w:rsidR="002B26C8" w:rsidRPr="002B26C8" w:rsidRDefault="002B26C8">
                    <w:pPr>
                      <w:pStyle w:val="Bibliography"/>
                      <w:rPr>
                        <w:noProof/>
                        <w:rPrChange w:id="26595" w:author="Στάθης Καπ" w:date="2023-03-01T04:52:00Z">
                          <w:rPr>
                            <w:noProof/>
                            <w:lang w:val="el-GR"/>
                          </w:rPr>
                        </w:rPrChange>
                      </w:rPr>
                    </w:pPr>
                    <w:r w:rsidRPr="002B26C8">
                      <w:rPr>
                        <w:noProof/>
                        <w:rPrChange w:id="26596" w:author="Στάθης Καπ" w:date="2023-03-01T04:52:00Z">
                          <w:rPr>
                            <w:noProof/>
                            <w:lang w:val="el-GR"/>
                          </w:rPr>
                        </w:rPrChange>
                      </w:rPr>
                      <w:t xml:space="preserve">K. S. E.-H. A. P. V. C. Verbeeck, «A fast solution method for the time-dependent orienteering problem,» </w:t>
                    </w:r>
                    <w:r w:rsidRPr="002B26C8">
                      <w:rPr>
                        <w:i/>
                        <w:iCs/>
                        <w:noProof/>
                        <w:rPrChange w:id="26597" w:author="Στάθης Καπ" w:date="2023-03-01T04:52:00Z">
                          <w:rPr>
                            <w:i/>
                            <w:iCs/>
                            <w:noProof/>
                            <w:lang w:val="el-GR"/>
                          </w:rPr>
                        </w:rPrChange>
                      </w:rPr>
                      <w:t xml:space="preserve">European Journal of Operational Research, </w:t>
                    </w:r>
                    <w:r w:rsidRPr="002B26C8">
                      <w:rPr>
                        <w:noProof/>
                        <w:rPrChange w:id="26598" w:author="Στάθης Καπ" w:date="2023-03-01T04:52:00Z">
                          <w:rPr>
                            <w:noProof/>
                            <w:lang w:val="el-GR"/>
                          </w:rPr>
                        </w:rPrChange>
                      </w:rPr>
                      <w:t xml:space="preserve">pp. 419-432, 2014. </w:t>
                    </w:r>
                  </w:p>
                </w:tc>
              </w:tr>
              <w:tr w:rsidR="002B26C8" w14:paraId="6B978E9E" w14:textId="77777777">
                <w:trPr>
                  <w:divId w:val="709498939"/>
                  <w:tblCellSpacing w:w="15" w:type="dxa"/>
                </w:trPr>
                <w:tc>
                  <w:tcPr>
                    <w:tcW w:w="50" w:type="pct"/>
                    <w:hideMark/>
                  </w:tcPr>
                  <w:p w14:paraId="53CA4C21" w14:textId="77777777" w:rsidR="002B26C8" w:rsidRDefault="002B26C8">
                    <w:pPr>
                      <w:pStyle w:val="Bibliography"/>
                      <w:rPr>
                        <w:noProof/>
                        <w:lang w:val="el-GR"/>
                      </w:rPr>
                    </w:pPr>
                    <w:r>
                      <w:rPr>
                        <w:noProof/>
                        <w:lang w:val="el-GR"/>
                      </w:rPr>
                      <w:t xml:space="preserve">[26] </w:t>
                    </w:r>
                  </w:p>
                </w:tc>
                <w:tc>
                  <w:tcPr>
                    <w:tcW w:w="0" w:type="auto"/>
                    <w:hideMark/>
                  </w:tcPr>
                  <w:p w14:paraId="12D76056" w14:textId="77777777" w:rsidR="002B26C8" w:rsidRPr="002B26C8" w:rsidRDefault="002B26C8">
                    <w:pPr>
                      <w:pStyle w:val="Bibliography"/>
                      <w:rPr>
                        <w:noProof/>
                        <w:rPrChange w:id="26599" w:author="Στάθης Καπ" w:date="2023-03-01T04:52:00Z">
                          <w:rPr>
                            <w:noProof/>
                            <w:lang w:val="el-GR"/>
                          </w:rPr>
                        </w:rPrChange>
                      </w:rPr>
                    </w:pPr>
                    <w:r w:rsidRPr="002B26C8">
                      <w:rPr>
                        <w:noProof/>
                        <w:rPrChange w:id="26600" w:author="Στάθης Καπ" w:date="2023-03-01T04:52:00Z">
                          <w:rPr>
                            <w:noProof/>
                            <w:lang w:val="el-GR"/>
                          </w:rPr>
                        </w:rPrChange>
                      </w:rPr>
                      <w:t xml:space="preserve">W. S. D. V. O. Pieter Vansteenwegen, «The orienteering problem: A survey,» </w:t>
                    </w:r>
                    <w:r w:rsidRPr="002B26C8">
                      <w:rPr>
                        <w:i/>
                        <w:iCs/>
                        <w:noProof/>
                        <w:rPrChange w:id="26601" w:author="Στάθης Καπ" w:date="2023-03-01T04:52:00Z">
                          <w:rPr>
                            <w:i/>
                            <w:iCs/>
                            <w:noProof/>
                            <w:lang w:val="el-GR"/>
                          </w:rPr>
                        </w:rPrChange>
                      </w:rPr>
                      <w:t xml:space="preserve">European Journal of Operational Research, </w:t>
                    </w:r>
                    <w:r w:rsidRPr="002B26C8">
                      <w:rPr>
                        <w:noProof/>
                        <w:rPrChange w:id="26602" w:author="Στάθης Καπ" w:date="2023-03-01T04:52:00Z">
                          <w:rPr>
                            <w:noProof/>
                            <w:lang w:val="el-GR"/>
                          </w:rPr>
                        </w:rPrChange>
                      </w:rPr>
                      <w:t xml:space="preserve">pp. 1-10, 2011. </w:t>
                    </w:r>
                  </w:p>
                </w:tc>
              </w:tr>
              <w:tr w:rsidR="002B26C8" w14:paraId="5AA51DBF" w14:textId="77777777">
                <w:trPr>
                  <w:divId w:val="709498939"/>
                  <w:tblCellSpacing w:w="15" w:type="dxa"/>
                </w:trPr>
                <w:tc>
                  <w:tcPr>
                    <w:tcW w:w="50" w:type="pct"/>
                    <w:hideMark/>
                  </w:tcPr>
                  <w:p w14:paraId="30473943" w14:textId="77777777" w:rsidR="002B26C8" w:rsidRDefault="002B26C8">
                    <w:pPr>
                      <w:pStyle w:val="Bibliography"/>
                      <w:rPr>
                        <w:noProof/>
                        <w:lang w:val="el-GR"/>
                      </w:rPr>
                    </w:pPr>
                    <w:r>
                      <w:rPr>
                        <w:noProof/>
                        <w:lang w:val="el-GR"/>
                      </w:rPr>
                      <w:t xml:space="preserve">[27] </w:t>
                    </w:r>
                  </w:p>
                </w:tc>
                <w:tc>
                  <w:tcPr>
                    <w:tcW w:w="0" w:type="auto"/>
                    <w:hideMark/>
                  </w:tcPr>
                  <w:p w14:paraId="376C8E8A" w14:textId="77777777" w:rsidR="002B26C8" w:rsidRPr="002B26C8" w:rsidRDefault="002B26C8">
                    <w:pPr>
                      <w:pStyle w:val="Bibliography"/>
                      <w:rPr>
                        <w:noProof/>
                        <w:rPrChange w:id="26603" w:author="Στάθης Καπ" w:date="2023-03-01T04:52:00Z">
                          <w:rPr>
                            <w:noProof/>
                            <w:lang w:val="el-GR"/>
                          </w:rPr>
                        </w:rPrChange>
                      </w:rPr>
                    </w:pPr>
                    <w:r w:rsidRPr="002B26C8">
                      <w:rPr>
                        <w:noProof/>
                        <w:rPrChange w:id="26604" w:author="Στάθης Καπ" w:date="2023-03-01T04:52:00Z">
                          <w:rPr>
                            <w:noProof/>
                            <w:lang w:val="el-GR"/>
                          </w:rPr>
                        </w:rPrChange>
                      </w:rPr>
                      <w:t xml:space="preserve">Z. Y. k. H. C. L. Aldy Gunawan, «A mathematical model and metaheuristics for time dependent orienteering problem,» </w:t>
                    </w:r>
                    <w:r w:rsidRPr="002B26C8">
                      <w:rPr>
                        <w:i/>
                        <w:iCs/>
                        <w:noProof/>
                        <w:rPrChange w:id="26605" w:author="Στάθης Καπ" w:date="2023-03-01T04:52:00Z">
                          <w:rPr>
                            <w:i/>
                            <w:iCs/>
                            <w:noProof/>
                            <w:lang w:val="el-GR"/>
                          </w:rPr>
                        </w:rPrChange>
                      </w:rPr>
                      <w:t xml:space="preserve">RESEARCH COLLECTION SCHOOL OF COMPUTING AND INFORMATION SYSTEMS, </w:t>
                    </w:r>
                    <w:r w:rsidRPr="002B26C8">
                      <w:rPr>
                        <w:noProof/>
                        <w:rPrChange w:id="26606" w:author="Στάθης Καπ" w:date="2023-03-01T04:52:00Z">
                          <w:rPr>
                            <w:noProof/>
                            <w:lang w:val="el-GR"/>
                          </w:rPr>
                        </w:rPrChange>
                      </w:rPr>
                      <w:t xml:space="preserve">2014. </w:t>
                    </w:r>
                  </w:p>
                </w:tc>
              </w:tr>
              <w:tr w:rsidR="002B26C8" w14:paraId="712768DA" w14:textId="77777777">
                <w:trPr>
                  <w:divId w:val="709498939"/>
                  <w:tblCellSpacing w:w="15" w:type="dxa"/>
                </w:trPr>
                <w:tc>
                  <w:tcPr>
                    <w:tcW w:w="50" w:type="pct"/>
                    <w:hideMark/>
                  </w:tcPr>
                  <w:p w14:paraId="0B730B85" w14:textId="77777777" w:rsidR="002B26C8" w:rsidRDefault="002B26C8">
                    <w:pPr>
                      <w:pStyle w:val="Bibliography"/>
                      <w:rPr>
                        <w:noProof/>
                        <w:lang w:val="el-GR"/>
                      </w:rPr>
                    </w:pPr>
                    <w:r>
                      <w:rPr>
                        <w:noProof/>
                        <w:lang w:val="el-GR"/>
                      </w:rPr>
                      <w:t xml:space="preserve">[28] </w:t>
                    </w:r>
                  </w:p>
                </w:tc>
                <w:tc>
                  <w:tcPr>
                    <w:tcW w:w="0" w:type="auto"/>
                    <w:hideMark/>
                  </w:tcPr>
                  <w:p w14:paraId="578DACB4" w14:textId="77777777" w:rsidR="002B26C8" w:rsidRPr="002B26C8" w:rsidRDefault="002B26C8">
                    <w:pPr>
                      <w:pStyle w:val="Bibliography"/>
                      <w:rPr>
                        <w:noProof/>
                        <w:rPrChange w:id="26607" w:author="Στάθης Καπ" w:date="2023-03-01T04:52:00Z">
                          <w:rPr>
                            <w:noProof/>
                            <w:lang w:val="el-GR"/>
                          </w:rPr>
                        </w:rPrChange>
                      </w:rPr>
                    </w:pPr>
                    <w:r w:rsidRPr="002B26C8">
                      <w:rPr>
                        <w:noProof/>
                        <w:rPrChange w:id="26608" w:author="Στάθης Καπ" w:date="2023-03-01T04:52:00Z">
                          <w:rPr>
                            <w:noProof/>
                            <w:lang w:val="el-GR"/>
                          </w:rPr>
                        </w:rPrChange>
                      </w:rPr>
                      <w:t xml:space="preserve">C. T. A. a. Z. R. Miller, «Integer Programming Formulations and Traveling Salesman Problems,» </w:t>
                    </w:r>
                    <w:r w:rsidRPr="002B26C8">
                      <w:rPr>
                        <w:i/>
                        <w:iCs/>
                        <w:noProof/>
                        <w:rPrChange w:id="26609" w:author="Στάθης Καπ" w:date="2023-03-01T04:52:00Z">
                          <w:rPr>
                            <w:i/>
                            <w:iCs/>
                            <w:noProof/>
                            <w:lang w:val="el-GR"/>
                          </w:rPr>
                        </w:rPrChange>
                      </w:rPr>
                      <w:t xml:space="preserve">Journal of the Association for Computing Machinery, </w:t>
                    </w:r>
                    <w:r w:rsidRPr="002B26C8">
                      <w:rPr>
                        <w:noProof/>
                        <w:rPrChange w:id="26610" w:author="Στάθης Καπ" w:date="2023-03-01T04:52:00Z">
                          <w:rPr>
                            <w:noProof/>
                            <w:lang w:val="el-GR"/>
                          </w:rPr>
                        </w:rPrChange>
                      </w:rPr>
                      <w:t xml:space="preserve">pp. 326-329, 1960. </w:t>
                    </w:r>
                  </w:p>
                </w:tc>
              </w:tr>
              <w:tr w:rsidR="002B26C8" w14:paraId="3B6C0519" w14:textId="77777777">
                <w:trPr>
                  <w:divId w:val="709498939"/>
                  <w:tblCellSpacing w:w="15" w:type="dxa"/>
                </w:trPr>
                <w:tc>
                  <w:tcPr>
                    <w:tcW w:w="50" w:type="pct"/>
                    <w:hideMark/>
                  </w:tcPr>
                  <w:p w14:paraId="0FEE6FE1" w14:textId="77777777" w:rsidR="002B26C8" w:rsidRDefault="002B26C8">
                    <w:pPr>
                      <w:pStyle w:val="Bibliography"/>
                      <w:rPr>
                        <w:noProof/>
                        <w:lang w:val="el-GR"/>
                      </w:rPr>
                    </w:pPr>
                    <w:r>
                      <w:rPr>
                        <w:noProof/>
                        <w:lang w:val="el-GR"/>
                      </w:rPr>
                      <w:lastRenderedPageBreak/>
                      <w:t xml:space="preserve">[29] </w:t>
                    </w:r>
                  </w:p>
                </w:tc>
                <w:tc>
                  <w:tcPr>
                    <w:tcW w:w="0" w:type="auto"/>
                    <w:hideMark/>
                  </w:tcPr>
                  <w:p w14:paraId="4946C7CE" w14:textId="77777777" w:rsidR="002B26C8" w:rsidRPr="002B26C8" w:rsidRDefault="002B26C8">
                    <w:pPr>
                      <w:pStyle w:val="Bibliography"/>
                      <w:rPr>
                        <w:noProof/>
                        <w:rPrChange w:id="26611" w:author="Στάθης Καπ" w:date="2023-03-01T04:52:00Z">
                          <w:rPr>
                            <w:noProof/>
                            <w:lang w:val="el-GR"/>
                          </w:rPr>
                        </w:rPrChange>
                      </w:rPr>
                    </w:pPr>
                    <w:r w:rsidRPr="002B26C8">
                      <w:rPr>
                        <w:noProof/>
                        <w:rPrChange w:id="26612" w:author="Στάθης Καπ" w:date="2023-03-01T04:52:00Z">
                          <w:rPr>
                            <w:noProof/>
                            <w:lang w:val="el-GR"/>
                          </w:rPr>
                        </w:rPrChange>
                      </w:rPr>
                      <w:t xml:space="preserve">E. M.-H. Hao Tang, «A TABU search heuristic for the team orienteering problem,» </w:t>
                    </w:r>
                    <w:r w:rsidRPr="002B26C8">
                      <w:rPr>
                        <w:i/>
                        <w:iCs/>
                        <w:noProof/>
                        <w:rPrChange w:id="26613" w:author="Στάθης Καπ" w:date="2023-03-01T04:52:00Z">
                          <w:rPr>
                            <w:i/>
                            <w:iCs/>
                            <w:noProof/>
                            <w:lang w:val="el-GR"/>
                          </w:rPr>
                        </w:rPrChange>
                      </w:rPr>
                      <w:t xml:space="preserve">Computers &amp; Operations Research, </w:t>
                    </w:r>
                    <w:r w:rsidRPr="002B26C8">
                      <w:rPr>
                        <w:noProof/>
                        <w:rPrChange w:id="26614" w:author="Στάθης Καπ" w:date="2023-03-01T04:52:00Z">
                          <w:rPr>
                            <w:noProof/>
                            <w:lang w:val="el-GR"/>
                          </w:rPr>
                        </w:rPrChange>
                      </w:rPr>
                      <w:t xml:space="preserve">pp. 1379-1407, 2005. </w:t>
                    </w:r>
                  </w:p>
                </w:tc>
              </w:tr>
              <w:tr w:rsidR="002B26C8" w14:paraId="446969D5" w14:textId="77777777">
                <w:trPr>
                  <w:divId w:val="709498939"/>
                  <w:tblCellSpacing w:w="15" w:type="dxa"/>
                </w:trPr>
                <w:tc>
                  <w:tcPr>
                    <w:tcW w:w="50" w:type="pct"/>
                    <w:hideMark/>
                  </w:tcPr>
                  <w:p w14:paraId="3A0C7310" w14:textId="77777777" w:rsidR="002B26C8" w:rsidRDefault="002B26C8">
                    <w:pPr>
                      <w:pStyle w:val="Bibliography"/>
                      <w:rPr>
                        <w:noProof/>
                        <w:lang w:val="el-GR"/>
                      </w:rPr>
                    </w:pPr>
                    <w:r>
                      <w:rPr>
                        <w:noProof/>
                        <w:lang w:val="el-GR"/>
                      </w:rPr>
                      <w:t xml:space="preserve">[30] </w:t>
                    </w:r>
                  </w:p>
                </w:tc>
                <w:tc>
                  <w:tcPr>
                    <w:tcW w:w="0" w:type="auto"/>
                    <w:hideMark/>
                  </w:tcPr>
                  <w:p w14:paraId="0AA704A2" w14:textId="77777777" w:rsidR="002B26C8" w:rsidRPr="002B26C8" w:rsidRDefault="002B26C8">
                    <w:pPr>
                      <w:pStyle w:val="Bibliography"/>
                      <w:rPr>
                        <w:noProof/>
                        <w:rPrChange w:id="26615" w:author="Στάθης Καπ" w:date="2023-03-01T04:52:00Z">
                          <w:rPr>
                            <w:noProof/>
                            <w:lang w:val="el-GR"/>
                          </w:rPr>
                        </w:rPrChange>
                      </w:rPr>
                    </w:pPr>
                    <w:r w:rsidRPr="002B26C8">
                      <w:rPr>
                        <w:noProof/>
                        <w:rPrChange w:id="26616" w:author="Στάθης Καπ" w:date="2023-03-01T04:52:00Z">
                          <w:rPr>
                            <w:noProof/>
                            <w:lang w:val="el-GR"/>
                          </w:rPr>
                        </w:rPrChange>
                      </w:rPr>
                      <w:t xml:space="preserve">C. A. k. Z. F. Liangjun Ke, «Ants can solve the team orienteering problem,» </w:t>
                    </w:r>
                    <w:r w:rsidRPr="002B26C8">
                      <w:rPr>
                        <w:i/>
                        <w:iCs/>
                        <w:noProof/>
                        <w:rPrChange w:id="26617" w:author="Στάθης Καπ" w:date="2023-03-01T04:52:00Z">
                          <w:rPr>
                            <w:i/>
                            <w:iCs/>
                            <w:noProof/>
                            <w:lang w:val="el-GR"/>
                          </w:rPr>
                        </w:rPrChange>
                      </w:rPr>
                      <w:t xml:space="preserve">Computers &amp; Industrial Engineering, </w:t>
                    </w:r>
                    <w:r w:rsidRPr="002B26C8">
                      <w:rPr>
                        <w:noProof/>
                        <w:rPrChange w:id="26618" w:author="Στάθης Καπ" w:date="2023-03-01T04:52:00Z">
                          <w:rPr>
                            <w:noProof/>
                            <w:lang w:val="el-GR"/>
                          </w:rPr>
                        </w:rPrChange>
                      </w:rPr>
                      <w:t xml:space="preserve">pp. 648-665, 2008. </w:t>
                    </w:r>
                  </w:p>
                </w:tc>
              </w:tr>
              <w:tr w:rsidR="002B26C8" w14:paraId="23C73714" w14:textId="77777777">
                <w:trPr>
                  <w:divId w:val="709498939"/>
                  <w:tblCellSpacing w:w="15" w:type="dxa"/>
                </w:trPr>
                <w:tc>
                  <w:tcPr>
                    <w:tcW w:w="50" w:type="pct"/>
                    <w:hideMark/>
                  </w:tcPr>
                  <w:p w14:paraId="1B0DE5F3" w14:textId="77777777" w:rsidR="002B26C8" w:rsidRDefault="002B26C8">
                    <w:pPr>
                      <w:pStyle w:val="Bibliography"/>
                      <w:rPr>
                        <w:noProof/>
                        <w:lang w:val="el-GR"/>
                      </w:rPr>
                    </w:pPr>
                    <w:r>
                      <w:rPr>
                        <w:noProof/>
                        <w:lang w:val="el-GR"/>
                      </w:rPr>
                      <w:t xml:space="preserve">[31] </w:t>
                    </w:r>
                  </w:p>
                </w:tc>
                <w:tc>
                  <w:tcPr>
                    <w:tcW w:w="0" w:type="auto"/>
                    <w:hideMark/>
                  </w:tcPr>
                  <w:p w14:paraId="7F3B5F62" w14:textId="77777777" w:rsidR="002B26C8" w:rsidRPr="002B26C8" w:rsidRDefault="002B26C8">
                    <w:pPr>
                      <w:pStyle w:val="Bibliography"/>
                      <w:rPr>
                        <w:noProof/>
                        <w:rPrChange w:id="26619" w:author="Στάθης Καπ" w:date="2023-03-01T04:52:00Z">
                          <w:rPr>
                            <w:noProof/>
                            <w:lang w:val="el-GR"/>
                          </w:rPr>
                        </w:rPrChange>
                      </w:rPr>
                    </w:pPr>
                    <w:r w:rsidRPr="002B26C8">
                      <w:rPr>
                        <w:noProof/>
                        <w:rPrChange w:id="26620" w:author="Στάθης Καπ" w:date="2023-03-01T04:52:00Z">
                          <w:rPr>
                            <w:noProof/>
                            <w:lang w:val="el-GR"/>
                          </w:rPr>
                        </w:rPrChange>
                      </w:rPr>
                      <w:t xml:space="preserve">P. V. G. V. B. D. V. O. Wouter Souffriau, «A greedy randomised adaptive search procedure for the team orienteering,» </w:t>
                    </w:r>
                    <w:r>
                      <w:rPr>
                        <w:noProof/>
                        <w:lang w:val="el-GR"/>
                      </w:rPr>
                      <w:t>σε</w:t>
                    </w:r>
                    <w:r w:rsidRPr="002B26C8">
                      <w:rPr>
                        <w:noProof/>
                        <w:rPrChange w:id="26621" w:author="Στάθης Καπ" w:date="2023-03-01T04:52:00Z">
                          <w:rPr>
                            <w:noProof/>
                            <w:lang w:val="el-GR"/>
                          </w:rPr>
                        </w:rPrChange>
                      </w:rPr>
                      <w:t xml:space="preserve"> </w:t>
                    </w:r>
                    <w:r w:rsidRPr="002B26C8">
                      <w:rPr>
                        <w:i/>
                        <w:iCs/>
                        <w:noProof/>
                        <w:rPrChange w:id="26622" w:author="Στάθης Καπ" w:date="2023-03-01T04:52:00Z">
                          <w:rPr>
                            <w:i/>
                            <w:iCs/>
                            <w:noProof/>
                            <w:lang w:val="el-GR"/>
                          </w:rPr>
                        </w:rPrChange>
                      </w:rPr>
                      <w:t>EU/MEeting 2008 on metaheuristics for logistics and vehicle routing</w:t>
                    </w:r>
                    <w:r w:rsidRPr="002B26C8">
                      <w:rPr>
                        <w:noProof/>
                        <w:rPrChange w:id="26623" w:author="Στάθης Καπ" w:date="2023-03-01T04:52:00Z">
                          <w:rPr>
                            <w:noProof/>
                            <w:lang w:val="el-GR"/>
                          </w:rPr>
                        </w:rPrChange>
                      </w:rPr>
                      <w:t xml:space="preserve">, Troyes, France, 2008. </w:t>
                    </w:r>
                  </w:p>
                </w:tc>
              </w:tr>
              <w:tr w:rsidR="002B26C8" w14:paraId="6C8A052E" w14:textId="77777777">
                <w:trPr>
                  <w:divId w:val="709498939"/>
                  <w:tblCellSpacing w:w="15" w:type="dxa"/>
                </w:trPr>
                <w:tc>
                  <w:tcPr>
                    <w:tcW w:w="50" w:type="pct"/>
                    <w:hideMark/>
                  </w:tcPr>
                  <w:p w14:paraId="2C98B323" w14:textId="77777777" w:rsidR="002B26C8" w:rsidRDefault="002B26C8">
                    <w:pPr>
                      <w:pStyle w:val="Bibliography"/>
                      <w:rPr>
                        <w:noProof/>
                        <w:lang w:val="el-GR"/>
                      </w:rPr>
                    </w:pPr>
                    <w:r>
                      <w:rPr>
                        <w:noProof/>
                        <w:lang w:val="el-GR"/>
                      </w:rPr>
                      <w:t xml:space="preserve">[32] </w:t>
                    </w:r>
                  </w:p>
                </w:tc>
                <w:tc>
                  <w:tcPr>
                    <w:tcW w:w="0" w:type="auto"/>
                    <w:hideMark/>
                  </w:tcPr>
                  <w:p w14:paraId="791D1A61" w14:textId="77777777" w:rsidR="002B26C8" w:rsidRPr="002B26C8" w:rsidRDefault="002B26C8">
                    <w:pPr>
                      <w:pStyle w:val="Bibliography"/>
                      <w:rPr>
                        <w:noProof/>
                        <w:rPrChange w:id="26624" w:author="Στάθης Καπ" w:date="2023-03-01T04:52:00Z">
                          <w:rPr>
                            <w:noProof/>
                            <w:lang w:val="el-GR"/>
                          </w:rPr>
                        </w:rPrChange>
                      </w:rPr>
                    </w:pPr>
                    <w:r w:rsidRPr="002B26C8">
                      <w:rPr>
                        <w:noProof/>
                        <w:rPrChange w:id="26625" w:author="Στάθης Καπ" w:date="2023-03-01T04:52:00Z">
                          <w:rPr>
                            <w:noProof/>
                            <w:lang w:val="el-GR"/>
                          </w:rPr>
                        </w:rPrChange>
                      </w:rPr>
                      <w:t xml:space="preserve">D. C. D. A. M. Hermann Bouly, «A memetic algorithm for the team orienteering problem,» </w:t>
                    </w:r>
                    <w:r w:rsidRPr="002B26C8">
                      <w:rPr>
                        <w:i/>
                        <w:iCs/>
                        <w:noProof/>
                        <w:rPrChange w:id="26626" w:author="Στάθης Καπ" w:date="2023-03-01T04:52:00Z">
                          <w:rPr>
                            <w:i/>
                            <w:iCs/>
                            <w:noProof/>
                            <w:lang w:val="el-GR"/>
                          </w:rPr>
                        </w:rPrChange>
                      </w:rPr>
                      <w:t xml:space="preserve">Applications of Evolutionary Computing, </w:t>
                    </w:r>
                    <w:r w:rsidRPr="002B26C8">
                      <w:rPr>
                        <w:noProof/>
                        <w:rPrChange w:id="26627" w:author="Στάθης Καπ" w:date="2023-03-01T04:52:00Z">
                          <w:rPr>
                            <w:noProof/>
                            <w:lang w:val="el-GR"/>
                          </w:rPr>
                        </w:rPrChange>
                      </w:rPr>
                      <w:t xml:space="preserve">p. 649–658, 2010. </w:t>
                    </w:r>
                  </w:p>
                </w:tc>
              </w:tr>
              <w:tr w:rsidR="002B26C8" w14:paraId="667C70ED" w14:textId="77777777">
                <w:trPr>
                  <w:divId w:val="709498939"/>
                  <w:tblCellSpacing w:w="15" w:type="dxa"/>
                </w:trPr>
                <w:tc>
                  <w:tcPr>
                    <w:tcW w:w="50" w:type="pct"/>
                    <w:hideMark/>
                  </w:tcPr>
                  <w:p w14:paraId="05F59EFD" w14:textId="77777777" w:rsidR="002B26C8" w:rsidRDefault="002B26C8">
                    <w:pPr>
                      <w:pStyle w:val="Bibliography"/>
                      <w:rPr>
                        <w:noProof/>
                        <w:lang w:val="el-GR"/>
                      </w:rPr>
                    </w:pPr>
                    <w:r>
                      <w:rPr>
                        <w:noProof/>
                        <w:lang w:val="el-GR"/>
                      </w:rPr>
                      <w:t xml:space="preserve">[33] </w:t>
                    </w:r>
                  </w:p>
                </w:tc>
                <w:tc>
                  <w:tcPr>
                    <w:tcW w:w="0" w:type="auto"/>
                    <w:hideMark/>
                  </w:tcPr>
                  <w:p w14:paraId="3AE10B54" w14:textId="77777777" w:rsidR="002B26C8" w:rsidRPr="002B26C8" w:rsidRDefault="002B26C8">
                    <w:pPr>
                      <w:pStyle w:val="Bibliography"/>
                      <w:rPr>
                        <w:noProof/>
                        <w:rPrChange w:id="26628" w:author="Στάθης Καπ" w:date="2023-03-01T04:52:00Z">
                          <w:rPr>
                            <w:noProof/>
                            <w:lang w:val="el-GR"/>
                          </w:rPr>
                        </w:rPrChange>
                      </w:rPr>
                    </w:pPr>
                    <w:r w:rsidRPr="002B26C8">
                      <w:rPr>
                        <w:noProof/>
                        <w:rPrChange w:id="26629" w:author="Στάθης Καπ" w:date="2023-03-01T04:52:00Z">
                          <w:rPr>
                            <w:noProof/>
                            <w:lang w:val="el-GR"/>
                          </w:rPr>
                        </w:rPrChange>
                      </w:rPr>
                      <w:t xml:space="preserve">S.-W. Lin, «Solving the team orienteering problem using effective multi-start simulated annealing,» </w:t>
                    </w:r>
                    <w:r w:rsidRPr="002B26C8">
                      <w:rPr>
                        <w:i/>
                        <w:iCs/>
                        <w:noProof/>
                        <w:rPrChange w:id="26630" w:author="Στάθης Καπ" w:date="2023-03-01T04:52:00Z">
                          <w:rPr>
                            <w:i/>
                            <w:iCs/>
                            <w:noProof/>
                            <w:lang w:val="el-GR"/>
                          </w:rPr>
                        </w:rPrChange>
                      </w:rPr>
                      <w:t xml:space="preserve">Applied Soft Computing, </w:t>
                    </w:r>
                    <w:r w:rsidRPr="002B26C8">
                      <w:rPr>
                        <w:noProof/>
                        <w:rPrChange w:id="26631" w:author="Στάθης Καπ" w:date="2023-03-01T04:52:00Z">
                          <w:rPr>
                            <w:noProof/>
                            <w:lang w:val="el-GR"/>
                          </w:rPr>
                        </w:rPrChange>
                      </w:rPr>
                      <w:t xml:space="preserve">pp. 1064-1073, 2013. </w:t>
                    </w:r>
                  </w:p>
                </w:tc>
              </w:tr>
              <w:tr w:rsidR="002B26C8" w14:paraId="5EDE14A2" w14:textId="77777777">
                <w:trPr>
                  <w:divId w:val="709498939"/>
                  <w:tblCellSpacing w:w="15" w:type="dxa"/>
                </w:trPr>
                <w:tc>
                  <w:tcPr>
                    <w:tcW w:w="50" w:type="pct"/>
                    <w:hideMark/>
                  </w:tcPr>
                  <w:p w14:paraId="4F052504" w14:textId="77777777" w:rsidR="002B26C8" w:rsidRDefault="002B26C8">
                    <w:pPr>
                      <w:pStyle w:val="Bibliography"/>
                      <w:rPr>
                        <w:noProof/>
                        <w:lang w:val="el-GR"/>
                      </w:rPr>
                    </w:pPr>
                    <w:r>
                      <w:rPr>
                        <w:noProof/>
                        <w:lang w:val="el-GR"/>
                      </w:rPr>
                      <w:t xml:space="preserve">[34] </w:t>
                    </w:r>
                  </w:p>
                </w:tc>
                <w:tc>
                  <w:tcPr>
                    <w:tcW w:w="0" w:type="auto"/>
                    <w:hideMark/>
                  </w:tcPr>
                  <w:p w14:paraId="1369DA08" w14:textId="77777777" w:rsidR="002B26C8" w:rsidRPr="002B26C8" w:rsidRDefault="002B26C8">
                    <w:pPr>
                      <w:pStyle w:val="Bibliography"/>
                      <w:rPr>
                        <w:noProof/>
                        <w:rPrChange w:id="26632" w:author="Στάθης Καπ" w:date="2023-03-01T04:52:00Z">
                          <w:rPr>
                            <w:noProof/>
                            <w:lang w:val="el-GR"/>
                          </w:rPr>
                        </w:rPrChange>
                      </w:rPr>
                    </w:pPr>
                    <w:r w:rsidRPr="002B26C8">
                      <w:rPr>
                        <w:noProof/>
                        <w:rPrChange w:id="26633" w:author="Στάθης Καπ" w:date="2023-03-01T04:52:00Z">
                          <w:rPr>
                            <w:noProof/>
                            <w:lang w:val="el-GR"/>
                          </w:rPr>
                        </w:rPrChange>
                      </w:rPr>
                      <w:t xml:space="preserve">A. Q. J. A. O. G. A. B. P. &amp;. L. D. João Ferreira, «Solving the Team Orienteering Problem: Developing a Solution Tool Using a Genetic Algorithm Approach,» </w:t>
                    </w:r>
                    <w:r w:rsidRPr="002B26C8">
                      <w:rPr>
                        <w:i/>
                        <w:iCs/>
                        <w:noProof/>
                        <w:rPrChange w:id="26634" w:author="Στάθης Καπ" w:date="2023-03-01T04:52:00Z">
                          <w:rPr>
                            <w:i/>
                            <w:iCs/>
                            <w:noProof/>
                            <w:lang w:val="el-GR"/>
                          </w:rPr>
                        </w:rPrChange>
                      </w:rPr>
                      <w:t xml:space="preserve">Soft Computing in Industrial Applications, </w:t>
                    </w:r>
                    <w:r w:rsidRPr="002B26C8">
                      <w:rPr>
                        <w:noProof/>
                        <w:rPrChange w:id="26635" w:author="Στάθης Καπ" w:date="2023-03-01T04:52:00Z">
                          <w:rPr>
                            <w:noProof/>
                            <w:lang w:val="el-GR"/>
                          </w:rPr>
                        </w:rPrChange>
                      </w:rPr>
                      <w:t xml:space="preserve">p. 365–375, 2013. </w:t>
                    </w:r>
                  </w:p>
                </w:tc>
              </w:tr>
              <w:tr w:rsidR="002B26C8" w14:paraId="3F6E9B60" w14:textId="77777777">
                <w:trPr>
                  <w:divId w:val="709498939"/>
                  <w:tblCellSpacing w:w="15" w:type="dxa"/>
                </w:trPr>
                <w:tc>
                  <w:tcPr>
                    <w:tcW w:w="50" w:type="pct"/>
                    <w:hideMark/>
                  </w:tcPr>
                  <w:p w14:paraId="08CA7FBE" w14:textId="77777777" w:rsidR="002B26C8" w:rsidRDefault="002B26C8">
                    <w:pPr>
                      <w:pStyle w:val="Bibliography"/>
                      <w:rPr>
                        <w:noProof/>
                        <w:lang w:val="el-GR"/>
                      </w:rPr>
                    </w:pPr>
                    <w:r>
                      <w:rPr>
                        <w:noProof/>
                        <w:lang w:val="el-GR"/>
                      </w:rPr>
                      <w:t xml:space="preserve">[35] </w:t>
                    </w:r>
                  </w:p>
                </w:tc>
                <w:tc>
                  <w:tcPr>
                    <w:tcW w:w="0" w:type="auto"/>
                    <w:hideMark/>
                  </w:tcPr>
                  <w:p w14:paraId="5B935D49" w14:textId="77777777" w:rsidR="002B26C8" w:rsidRPr="002B26C8" w:rsidRDefault="002B26C8">
                    <w:pPr>
                      <w:pStyle w:val="Bibliography"/>
                      <w:rPr>
                        <w:noProof/>
                        <w:rPrChange w:id="26636" w:author="Στάθης Καπ" w:date="2023-03-01T04:52:00Z">
                          <w:rPr>
                            <w:noProof/>
                            <w:lang w:val="el-GR"/>
                          </w:rPr>
                        </w:rPrChange>
                      </w:rPr>
                    </w:pPr>
                    <w:r w:rsidRPr="002B26C8">
                      <w:rPr>
                        <w:noProof/>
                        <w:rPrChange w:id="26637" w:author="Στάθης Καπ" w:date="2023-03-01T04:52:00Z">
                          <w:rPr>
                            <w:noProof/>
                            <w:lang w:val="el-GR"/>
                          </w:rPr>
                        </w:rPrChange>
                      </w:rPr>
                      <w:t xml:space="preserve">L. G. Roberto Montemanni, «Ant colony system for team orienteering problems with time windows,» </w:t>
                    </w:r>
                    <w:r w:rsidRPr="002B26C8">
                      <w:rPr>
                        <w:i/>
                        <w:iCs/>
                        <w:noProof/>
                        <w:rPrChange w:id="26638" w:author="Στάθης Καπ" w:date="2023-03-01T04:52:00Z">
                          <w:rPr>
                            <w:i/>
                            <w:iCs/>
                            <w:noProof/>
                            <w:lang w:val="el-GR"/>
                          </w:rPr>
                        </w:rPrChange>
                      </w:rPr>
                      <w:t xml:space="preserve">Foundations of Computing and Decision Sciences, </w:t>
                    </w:r>
                    <w:r w:rsidRPr="002B26C8">
                      <w:rPr>
                        <w:noProof/>
                        <w:rPrChange w:id="26639" w:author="Στάθης Καπ" w:date="2023-03-01T04:52:00Z">
                          <w:rPr>
                            <w:noProof/>
                            <w:lang w:val="el-GR"/>
                          </w:rPr>
                        </w:rPrChange>
                      </w:rPr>
                      <w:t xml:space="preserve">pp. 287-306, 2009. </w:t>
                    </w:r>
                  </w:p>
                </w:tc>
              </w:tr>
              <w:tr w:rsidR="002B26C8" w14:paraId="1C2F8218" w14:textId="77777777">
                <w:trPr>
                  <w:divId w:val="709498939"/>
                  <w:tblCellSpacing w:w="15" w:type="dxa"/>
                </w:trPr>
                <w:tc>
                  <w:tcPr>
                    <w:tcW w:w="50" w:type="pct"/>
                    <w:hideMark/>
                  </w:tcPr>
                  <w:p w14:paraId="114B9442" w14:textId="77777777" w:rsidR="002B26C8" w:rsidRDefault="002B26C8">
                    <w:pPr>
                      <w:pStyle w:val="Bibliography"/>
                      <w:rPr>
                        <w:noProof/>
                        <w:lang w:val="el-GR"/>
                      </w:rPr>
                    </w:pPr>
                    <w:r>
                      <w:rPr>
                        <w:noProof/>
                        <w:lang w:val="el-GR"/>
                      </w:rPr>
                      <w:t xml:space="preserve">[36] </w:t>
                    </w:r>
                  </w:p>
                </w:tc>
                <w:tc>
                  <w:tcPr>
                    <w:tcW w:w="0" w:type="auto"/>
                    <w:hideMark/>
                  </w:tcPr>
                  <w:p w14:paraId="1B836E69" w14:textId="77777777" w:rsidR="002B26C8" w:rsidRPr="002B26C8" w:rsidRDefault="002B26C8">
                    <w:pPr>
                      <w:pStyle w:val="Bibliography"/>
                      <w:rPr>
                        <w:noProof/>
                        <w:rPrChange w:id="26640" w:author="Στάθης Καπ" w:date="2023-03-01T04:52:00Z">
                          <w:rPr>
                            <w:noProof/>
                            <w:lang w:val="el-GR"/>
                          </w:rPr>
                        </w:rPrChange>
                      </w:rPr>
                    </w:pPr>
                    <w:r w:rsidRPr="002B26C8">
                      <w:rPr>
                        <w:noProof/>
                        <w:rPrChange w:id="26641" w:author="Στάθης Καπ" w:date="2023-03-01T04:52:00Z">
                          <w:rPr>
                            <w:noProof/>
                            <w:lang w:val="el-GR"/>
                          </w:rPr>
                        </w:rPrChange>
                      </w:rPr>
                      <w:t xml:space="preserve">V. F. Y. Shih-Wei Lin, «A simulated annealing heuristic for the team orienteering problem with time windows,» </w:t>
                    </w:r>
                    <w:r w:rsidRPr="002B26C8">
                      <w:rPr>
                        <w:i/>
                        <w:iCs/>
                        <w:noProof/>
                        <w:rPrChange w:id="26642" w:author="Στάθης Καπ" w:date="2023-03-01T04:52:00Z">
                          <w:rPr>
                            <w:i/>
                            <w:iCs/>
                            <w:noProof/>
                            <w:lang w:val="el-GR"/>
                          </w:rPr>
                        </w:rPrChange>
                      </w:rPr>
                      <w:t xml:space="preserve">European Journal of Operational Research, </w:t>
                    </w:r>
                    <w:r w:rsidRPr="002B26C8">
                      <w:rPr>
                        <w:noProof/>
                        <w:rPrChange w:id="26643" w:author="Στάθης Καπ" w:date="2023-03-01T04:52:00Z">
                          <w:rPr>
                            <w:noProof/>
                            <w:lang w:val="el-GR"/>
                          </w:rPr>
                        </w:rPrChange>
                      </w:rPr>
                      <w:t xml:space="preserve">pp. 94-107, 2012. </w:t>
                    </w:r>
                  </w:p>
                </w:tc>
              </w:tr>
              <w:tr w:rsidR="002B26C8" w14:paraId="05D27CC3" w14:textId="77777777">
                <w:trPr>
                  <w:divId w:val="709498939"/>
                  <w:tblCellSpacing w:w="15" w:type="dxa"/>
                </w:trPr>
                <w:tc>
                  <w:tcPr>
                    <w:tcW w:w="50" w:type="pct"/>
                    <w:hideMark/>
                  </w:tcPr>
                  <w:p w14:paraId="659EA54A" w14:textId="77777777" w:rsidR="002B26C8" w:rsidRDefault="002B26C8">
                    <w:pPr>
                      <w:pStyle w:val="Bibliography"/>
                      <w:rPr>
                        <w:noProof/>
                        <w:lang w:val="el-GR"/>
                      </w:rPr>
                    </w:pPr>
                    <w:r>
                      <w:rPr>
                        <w:noProof/>
                        <w:lang w:val="el-GR"/>
                      </w:rPr>
                      <w:t xml:space="preserve">[37] </w:t>
                    </w:r>
                  </w:p>
                </w:tc>
                <w:tc>
                  <w:tcPr>
                    <w:tcW w:w="0" w:type="auto"/>
                    <w:hideMark/>
                  </w:tcPr>
                  <w:p w14:paraId="1237E82B" w14:textId="77777777" w:rsidR="002B26C8" w:rsidRPr="002B26C8" w:rsidRDefault="002B26C8">
                    <w:pPr>
                      <w:pStyle w:val="Bibliography"/>
                      <w:rPr>
                        <w:noProof/>
                        <w:rPrChange w:id="26644" w:author="Στάθης Καπ" w:date="2023-03-01T04:52:00Z">
                          <w:rPr>
                            <w:noProof/>
                            <w:lang w:val="el-GR"/>
                          </w:rPr>
                        </w:rPrChange>
                      </w:rPr>
                    </w:pPr>
                    <w:r w:rsidRPr="002B26C8">
                      <w:rPr>
                        <w:noProof/>
                        <w:rPrChange w:id="26645" w:author="Στάθης Καπ" w:date="2023-03-01T04:52:00Z">
                          <w:rPr>
                            <w:noProof/>
                            <w:lang w:val="el-GR"/>
                          </w:rPr>
                        </w:rPrChange>
                      </w:rPr>
                      <w:t xml:space="preserve">R. M. J. M. R. W. C. Nacima Labadie, «The Team Orienteering Problem with Time Windows: An LP-based Granular Variable Neighborhood Search,» </w:t>
                    </w:r>
                    <w:r w:rsidRPr="002B26C8">
                      <w:rPr>
                        <w:i/>
                        <w:iCs/>
                        <w:noProof/>
                        <w:rPrChange w:id="26646" w:author="Στάθης Καπ" w:date="2023-03-01T04:52:00Z">
                          <w:rPr>
                            <w:i/>
                            <w:iCs/>
                            <w:noProof/>
                            <w:lang w:val="el-GR"/>
                          </w:rPr>
                        </w:rPrChange>
                      </w:rPr>
                      <w:t xml:space="preserve">European Journal of Operational Research, </w:t>
                    </w:r>
                    <w:r w:rsidRPr="002B26C8">
                      <w:rPr>
                        <w:noProof/>
                        <w:rPrChange w:id="26647" w:author="Στάθης Καπ" w:date="2023-03-01T04:52:00Z">
                          <w:rPr>
                            <w:noProof/>
                            <w:lang w:val="el-GR"/>
                          </w:rPr>
                        </w:rPrChange>
                      </w:rPr>
                      <w:t xml:space="preserve">pp. 15-27, 2012. </w:t>
                    </w:r>
                  </w:p>
                </w:tc>
              </w:tr>
              <w:tr w:rsidR="002B26C8" w14:paraId="216D5F9E" w14:textId="77777777">
                <w:trPr>
                  <w:divId w:val="709498939"/>
                  <w:tblCellSpacing w:w="15" w:type="dxa"/>
                </w:trPr>
                <w:tc>
                  <w:tcPr>
                    <w:tcW w:w="50" w:type="pct"/>
                    <w:hideMark/>
                  </w:tcPr>
                  <w:p w14:paraId="7708EEB9" w14:textId="77777777" w:rsidR="002B26C8" w:rsidRDefault="002B26C8">
                    <w:pPr>
                      <w:pStyle w:val="Bibliography"/>
                      <w:rPr>
                        <w:noProof/>
                        <w:lang w:val="el-GR"/>
                      </w:rPr>
                    </w:pPr>
                    <w:r>
                      <w:rPr>
                        <w:noProof/>
                        <w:lang w:val="el-GR"/>
                      </w:rPr>
                      <w:t xml:space="preserve">[38] </w:t>
                    </w:r>
                  </w:p>
                </w:tc>
                <w:tc>
                  <w:tcPr>
                    <w:tcW w:w="0" w:type="auto"/>
                    <w:hideMark/>
                  </w:tcPr>
                  <w:p w14:paraId="2CBB1DA7" w14:textId="77777777" w:rsidR="002B26C8" w:rsidRPr="002B26C8" w:rsidRDefault="002B26C8">
                    <w:pPr>
                      <w:pStyle w:val="Bibliography"/>
                      <w:rPr>
                        <w:noProof/>
                        <w:rPrChange w:id="26648" w:author="Στάθης Καπ" w:date="2023-03-01T04:52:00Z">
                          <w:rPr>
                            <w:noProof/>
                            <w:lang w:val="el-GR"/>
                          </w:rPr>
                        </w:rPrChange>
                      </w:rPr>
                    </w:pPr>
                    <w:r w:rsidRPr="002B26C8">
                      <w:rPr>
                        <w:noProof/>
                        <w:rPrChange w:id="26649" w:author="Στάθης Καπ" w:date="2023-03-01T04:52:00Z">
                          <w:rPr>
                            <w:noProof/>
                            <w:lang w:val="el-GR"/>
                          </w:rPr>
                        </w:rPrChange>
                      </w:rPr>
                      <w:t xml:space="preserve">C. K. K. M. G. P. &amp;. Y. T. Damianos Gavalas, «Cluster-Based Heuristics for the Team Orienteering Problem with Time Windows,» </w:t>
                    </w:r>
                    <w:r>
                      <w:rPr>
                        <w:noProof/>
                        <w:lang w:val="el-GR"/>
                      </w:rPr>
                      <w:t>σε</w:t>
                    </w:r>
                    <w:r w:rsidRPr="002B26C8">
                      <w:rPr>
                        <w:noProof/>
                        <w:rPrChange w:id="26650" w:author="Στάθης Καπ" w:date="2023-03-01T04:52:00Z">
                          <w:rPr>
                            <w:noProof/>
                            <w:lang w:val="el-GR"/>
                          </w:rPr>
                        </w:rPrChange>
                      </w:rPr>
                      <w:t xml:space="preserve"> </w:t>
                    </w:r>
                    <w:r w:rsidRPr="002B26C8">
                      <w:rPr>
                        <w:i/>
                        <w:iCs/>
                        <w:noProof/>
                        <w:rPrChange w:id="26651" w:author="Στάθης Καπ" w:date="2023-03-01T04:52:00Z">
                          <w:rPr>
                            <w:i/>
                            <w:iCs/>
                            <w:noProof/>
                            <w:lang w:val="el-GR"/>
                          </w:rPr>
                        </w:rPrChange>
                      </w:rPr>
                      <w:t>International Symposium on Experimental Algorithms</w:t>
                    </w:r>
                    <w:r w:rsidRPr="002B26C8">
                      <w:rPr>
                        <w:noProof/>
                        <w:rPrChange w:id="26652" w:author="Στάθης Καπ" w:date="2023-03-01T04:52:00Z">
                          <w:rPr>
                            <w:noProof/>
                            <w:lang w:val="el-GR"/>
                          </w:rPr>
                        </w:rPrChange>
                      </w:rPr>
                      <w:t xml:space="preserve">, Rome, Italy, 2013. </w:t>
                    </w:r>
                  </w:p>
                </w:tc>
              </w:tr>
              <w:tr w:rsidR="002B26C8" w14:paraId="528A8073" w14:textId="77777777">
                <w:trPr>
                  <w:divId w:val="709498939"/>
                  <w:tblCellSpacing w:w="15" w:type="dxa"/>
                </w:trPr>
                <w:tc>
                  <w:tcPr>
                    <w:tcW w:w="50" w:type="pct"/>
                    <w:hideMark/>
                  </w:tcPr>
                  <w:p w14:paraId="7BFA02F7" w14:textId="77777777" w:rsidR="002B26C8" w:rsidRDefault="002B26C8">
                    <w:pPr>
                      <w:pStyle w:val="Bibliography"/>
                      <w:rPr>
                        <w:noProof/>
                        <w:lang w:val="el-GR"/>
                      </w:rPr>
                    </w:pPr>
                    <w:r>
                      <w:rPr>
                        <w:noProof/>
                        <w:lang w:val="el-GR"/>
                      </w:rPr>
                      <w:t xml:space="preserve">[39] </w:t>
                    </w:r>
                  </w:p>
                </w:tc>
                <w:tc>
                  <w:tcPr>
                    <w:tcW w:w="0" w:type="auto"/>
                    <w:hideMark/>
                  </w:tcPr>
                  <w:p w14:paraId="4150C460" w14:textId="77777777" w:rsidR="002B26C8" w:rsidRPr="002B26C8" w:rsidRDefault="002B26C8">
                    <w:pPr>
                      <w:pStyle w:val="Bibliography"/>
                      <w:rPr>
                        <w:noProof/>
                        <w:rPrChange w:id="26653" w:author="Στάθης Καπ" w:date="2023-03-01T04:52:00Z">
                          <w:rPr>
                            <w:noProof/>
                            <w:lang w:val="el-GR"/>
                          </w:rPr>
                        </w:rPrChange>
                      </w:rPr>
                    </w:pPr>
                    <w:r w:rsidRPr="002B26C8">
                      <w:rPr>
                        <w:noProof/>
                        <w:rPrChange w:id="26654" w:author="Στάθης Καπ" w:date="2023-03-01T04:52:00Z">
                          <w:rPr>
                            <w:noProof/>
                            <w:lang w:val="el-GR"/>
                          </w:rPr>
                        </w:rPrChange>
                      </w:rPr>
                      <w:t xml:space="preserve">A. L. Qian Hu, «An iterative three-component heuristic for the team orienteering problem with time windows,» </w:t>
                    </w:r>
                    <w:r w:rsidRPr="002B26C8">
                      <w:rPr>
                        <w:i/>
                        <w:iCs/>
                        <w:noProof/>
                        <w:rPrChange w:id="26655" w:author="Στάθης Καπ" w:date="2023-03-01T04:52:00Z">
                          <w:rPr>
                            <w:i/>
                            <w:iCs/>
                            <w:noProof/>
                            <w:lang w:val="el-GR"/>
                          </w:rPr>
                        </w:rPrChange>
                      </w:rPr>
                      <w:t xml:space="preserve">European Journal of Operational Research, </w:t>
                    </w:r>
                    <w:r w:rsidRPr="002B26C8">
                      <w:rPr>
                        <w:noProof/>
                        <w:rPrChange w:id="26656" w:author="Στάθης Καπ" w:date="2023-03-01T04:52:00Z">
                          <w:rPr>
                            <w:noProof/>
                            <w:lang w:val="el-GR"/>
                          </w:rPr>
                        </w:rPrChange>
                      </w:rPr>
                      <w:t xml:space="preserve">pp. 276-286, 2014. </w:t>
                    </w:r>
                  </w:p>
                </w:tc>
              </w:tr>
              <w:tr w:rsidR="002B26C8" w14:paraId="4A5F31C1" w14:textId="77777777">
                <w:trPr>
                  <w:divId w:val="709498939"/>
                  <w:tblCellSpacing w:w="15" w:type="dxa"/>
                </w:trPr>
                <w:tc>
                  <w:tcPr>
                    <w:tcW w:w="50" w:type="pct"/>
                    <w:hideMark/>
                  </w:tcPr>
                  <w:p w14:paraId="266E92FF" w14:textId="77777777" w:rsidR="002B26C8" w:rsidRDefault="002B26C8">
                    <w:pPr>
                      <w:pStyle w:val="Bibliography"/>
                      <w:rPr>
                        <w:noProof/>
                        <w:lang w:val="el-GR"/>
                      </w:rPr>
                    </w:pPr>
                    <w:r>
                      <w:rPr>
                        <w:noProof/>
                        <w:lang w:val="el-GR"/>
                      </w:rPr>
                      <w:t xml:space="preserve">[40] </w:t>
                    </w:r>
                  </w:p>
                </w:tc>
                <w:tc>
                  <w:tcPr>
                    <w:tcW w:w="0" w:type="auto"/>
                    <w:hideMark/>
                  </w:tcPr>
                  <w:p w14:paraId="7B0A0498" w14:textId="77777777" w:rsidR="002B26C8" w:rsidRPr="002B26C8" w:rsidRDefault="002B26C8">
                    <w:pPr>
                      <w:pStyle w:val="Bibliography"/>
                      <w:rPr>
                        <w:noProof/>
                        <w:rPrChange w:id="26657" w:author="Στάθης Καπ" w:date="2023-03-01T04:52:00Z">
                          <w:rPr>
                            <w:noProof/>
                            <w:lang w:val="el-GR"/>
                          </w:rPr>
                        </w:rPrChange>
                      </w:rPr>
                    </w:pPr>
                    <w:r w:rsidRPr="002B26C8">
                      <w:rPr>
                        <w:noProof/>
                        <w:rPrChange w:id="26658" w:author="Στάθης Καπ" w:date="2023-03-01T04:52:00Z">
                          <w:rPr>
                            <w:noProof/>
                            <w:lang w:val="el-GR"/>
                          </w:rPr>
                        </w:rPrChange>
                      </w:rPr>
                      <w:t xml:space="preserve">C. K. K. M. G. P. N. V. Damianos Gavalas, «Heuristics for the time dependent team orienteering problem: Application to tourist route planning,» </w:t>
                    </w:r>
                    <w:r w:rsidRPr="002B26C8">
                      <w:rPr>
                        <w:i/>
                        <w:iCs/>
                        <w:noProof/>
                        <w:rPrChange w:id="26659" w:author="Στάθης Καπ" w:date="2023-03-01T04:52:00Z">
                          <w:rPr>
                            <w:i/>
                            <w:iCs/>
                            <w:noProof/>
                            <w:lang w:val="el-GR"/>
                          </w:rPr>
                        </w:rPrChange>
                      </w:rPr>
                      <w:t xml:space="preserve">Computers &amp; Operations Research, </w:t>
                    </w:r>
                    <w:r w:rsidRPr="002B26C8">
                      <w:rPr>
                        <w:noProof/>
                        <w:rPrChange w:id="26660" w:author="Στάθης Καπ" w:date="2023-03-01T04:52:00Z">
                          <w:rPr>
                            <w:noProof/>
                            <w:lang w:val="el-GR"/>
                          </w:rPr>
                        </w:rPrChange>
                      </w:rPr>
                      <w:t xml:space="preserve">pp. 36-50, 2015. </w:t>
                    </w:r>
                  </w:p>
                </w:tc>
              </w:tr>
            </w:tbl>
            <w:p w14:paraId="4104A0BD" w14:textId="77777777" w:rsidR="002B26C8" w:rsidRDefault="002B26C8">
              <w:pPr>
                <w:divId w:val="709498939"/>
                <w:rPr>
                  <w:rFonts w:eastAsia="Times New Roman"/>
                  <w:noProof/>
                </w:rPr>
              </w:pPr>
            </w:p>
            <w:p w14:paraId="0B22F78F" w14:textId="23EB0F29" w:rsidR="005846FF" w:rsidDel="005846FF" w:rsidRDefault="00DE6414" w:rsidP="00742E23">
              <w:pPr>
                <w:rPr>
                  <w:del w:id="26661" w:author="Στάθης Καπ" w:date="2023-02-01T08:30:00Z"/>
                </w:rPr>
              </w:pPr>
              <w:r>
                <w:rPr>
                  <w:b/>
                  <w:bCs/>
                  <w:noProof/>
                </w:rPr>
                <w:fldChar w:fldCharType="end"/>
              </w:r>
            </w:p>
          </w:sdtContent>
        </w:sdt>
      </w:sdtContent>
    </w:sdt>
    <w:p w14:paraId="0A93D8E4" w14:textId="5EEED309" w:rsidR="004D7D74" w:rsidRPr="005846FF" w:rsidRDefault="004D7D74" w:rsidP="008A3936">
      <w:pPr>
        <w:rPr>
          <w:lang w:val="el-GR"/>
        </w:rPr>
      </w:pPr>
      <w:del w:id="26662" w:author="Στάθης Καπ" w:date="2023-02-01T06:01:00Z">
        <w:r w:rsidRPr="005D19C5">
          <w:rPr>
            <w:lang w:val="el-GR"/>
          </w:rPr>
          <w:delText>περιορισμούς της.</w:delText>
        </w:r>
      </w:del>
    </w:p>
    <w:sectPr w:rsidR="004D7D74" w:rsidRPr="005846FF" w:rsidSect="008033C5">
      <w:headerReference w:type="default" r:id="rId55"/>
      <w:footerReference w:type="default" r:id="rId56"/>
      <w:pgSz w:w="12240" w:h="15840"/>
      <w:pgMar w:top="1701" w:right="1701" w:bottom="1701" w:left="1701" w:header="1417" w:footer="1417" w:gutter="0"/>
      <w:pgNumType w:chapSep="period"/>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70" w:author="Charalampos Konstantopoulos" w:date="2023-01-26T12:20:00Z" w:initials="CK">
    <w:p w14:paraId="201A32E5" w14:textId="294B7903" w:rsidR="00472144" w:rsidRPr="000C049E" w:rsidRDefault="00472144">
      <w:pPr>
        <w:pStyle w:val="CommentText"/>
        <w:rPr>
          <w:lang w:val="el-GR"/>
        </w:rPr>
      </w:pPr>
      <w:r>
        <w:rPr>
          <w:rStyle w:val="CommentReference"/>
        </w:rPr>
        <w:annotationRef/>
      </w:r>
      <w:r>
        <w:rPr>
          <w:lang w:val="el-GR"/>
        </w:rPr>
        <w:t>χρειάζεται να αναλύσεις όντως το δυναμικό πρόβλημα; Αφού τώρα δεν αναπτύσσεις ένα τέτοιο αλγόριθμο.</w:t>
      </w:r>
    </w:p>
  </w:comment>
  <w:comment w:id="447" w:author="Charalampos Konstantopoulos" w:date="2023-01-26T15:13:00Z" w:initials="CK">
    <w:p w14:paraId="60BA73B0" w14:textId="74154E62" w:rsidR="00472144" w:rsidRPr="007D3A10" w:rsidRDefault="00472144">
      <w:pPr>
        <w:pStyle w:val="CommentText"/>
        <w:rPr>
          <w:lang w:val="el-GR"/>
        </w:rPr>
      </w:pPr>
      <w:r>
        <w:rPr>
          <w:rStyle w:val="CommentReference"/>
        </w:rPr>
        <w:annotationRef/>
      </w:r>
      <w:r>
        <w:rPr>
          <w:lang w:val="el-GR"/>
        </w:rPr>
        <w:t xml:space="preserve">θέλει ενημέρωση η βιβλιογραφία με πιο πρόσφατες αναφορές. </w:t>
      </w:r>
    </w:p>
  </w:comment>
  <w:comment w:id="698" w:author="Charalampos Konstantopoulos" w:date="2023-01-26T12:27:00Z" w:initials="CK">
    <w:p w14:paraId="7CB9B6CB" w14:textId="3834E0C3" w:rsidR="00472144" w:rsidRPr="0070497F" w:rsidRDefault="00472144">
      <w:pPr>
        <w:pStyle w:val="CommentText"/>
        <w:rPr>
          <w:lang w:val="el-GR"/>
        </w:rPr>
      </w:pPr>
      <w:r>
        <w:rPr>
          <w:rStyle w:val="CommentReference"/>
        </w:rPr>
        <w:annotationRef/>
      </w:r>
      <w:r>
        <w:rPr>
          <w:lang w:val="el-GR"/>
        </w:rPr>
        <w:t xml:space="preserve">δεν υπάρχουν νούμερα στις σχέσεις. </w:t>
      </w:r>
    </w:p>
  </w:comment>
  <w:comment w:id="816" w:author="Charalampos Konstantopoulos" w:date="2023-01-26T12:36:00Z" w:initials="CK">
    <w:p w14:paraId="709CBCCE" w14:textId="7B86CF34" w:rsidR="00472144" w:rsidRPr="0070497F" w:rsidRDefault="00472144">
      <w:pPr>
        <w:pStyle w:val="CommentText"/>
        <w:rPr>
          <w:lang w:val="el-GR"/>
        </w:rPr>
      </w:pPr>
      <w:r>
        <w:rPr>
          <w:rStyle w:val="CommentReference"/>
        </w:rPr>
        <w:annotationRef/>
      </w:r>
      <w:r>
        <w:rPr>
          <w:lang w:val="el-GR"/>
        </w:rPr>
        <w:t xml:space="preserve">ΔΕΝ ΕΙΜΑΙ ΣΙΓΟΥΡΟΣ ΑΦΟΥ ΕΧΟΥΜΕ ΠΟΛΛΕΣ ΕΠΙΛΟΓΕΣ. </w:t>
      </w:r>
    </w:p>
  </w:comment>
  <w:comment w:id="978" w:author="Charalampos Konstantopoulos" w:date="2023-01-26T12:46:00Z" w:initials="CK">
    <w:p w14:paraId="3A9850DF" w14:textId="45C508A3" w:rsidR="00472144" w:rsidRPr="00A12A63" w:rsidRDefault="00472144">
      <w:pPr>
        <w:pStyle w:val="CommentText"/>
        <w:rPr>
          <w:lang w:val="el-GR"/>
        </w:rPr>
      </w:pPr>
      <w:r>
        <w:rPr>
          <w:rStyle w:val="CommentReference"/>
        </w:rPr>
        <w:annotationRef/>
      </w:r>
      <w:r>
        <w:rPr>
          <w:lang w:val="el-GR"/>
        </w:rPr>
        <w:t>ΗΜΕΡΟΜΗΝΙΑ;</w:t>
      </w:r>
    </w:p>
  </w:comment>
  <w:comment w:id="1008" w:author="Charalampos Konstantopoulos" w:date="2023-01-26T12:47:00Z" w:initials="CK">
    <w:p w14:paraId="4A72B831" w14:textId="2257064D" w:rsidR="00472144" w:rsidRPr="00A12A63" w:rsidRDefault="00472144">
      <w:pPr>
        <w:pStyle w:val="CommentText"/>
        <w:rPr>
          <w:lang w:val="el-GR"/>
        </w:rPr>
      </w:pPr>
      <w:r>
        <w:rPr>
          <w:rStyle w:val="CommentReference"/>
        </w:rPr>
        <w:annotationRef/>
      </w:r>
      <w:r>
        <w:rPr>
          <w:lang w:val="el-GR"/>
        </w:rPr>
        <w:t>ΕΛΛΗΝΙΚΑ</w:t>
      </w:r>
    </w:p>
  </w:comment>
  <w:comment w:id="1512" w:author="Charalampos Konstantopoulos" w:date="2023-01-26T14:42:00Z" w:initials="CK">
    <w:p w14:paraId="578053CA" w14:textId="157620B0" w:rsidR="00472144" w:rsidRPr="00670160" w:rsidRDefault="00472144">
      <w:pPr>
        <w:pStyle w:val="CommentText"/>
        <w:rPr>
          <w:lang w:val="el-GR"/>
        </w:rPr>
      </w:pPr>
      <w:r>
        <w:rPr>
          <w:rStyle w:val="CommentReference"/>
        </w:rPr>
        <w:annotationRef/>
      </w:r>
      <w:r>
        <w:rPr>
          <w:lang w:val="el-GR"/>
        </w:rPr>
        <w:t>μικρότερες</w:t>
      </w:r>
    </w:p>
  </w:comment>
  <w:comment w:id="2836" w:author=" " w:date="2023-01-27T18:01:00Z" w:initials="CK">
    <w:p w14:paraId="3CD0ED63" w14:textId="7A8DE35C" w:rsidR="00472144" w:rsidRPr="000C049E" w:rsidRDefault="00472144">
      <w:pPr>
        <w:pStyle w:val="CommentText"/>
        <w:rPr>
          <w:lang w:val="el-GR"/>
        </w:rPr>
      </w:pPr>
      <w:r>
        <w:rPr>
          <w:rStyle w:val="CommentReference"/>
        </w:rPr>
        <w:annotationRef/>
      </w:r>
      <w:r>
        <w:rPr>
          <w:lang w:val="el-GR"/>
        </w:rPr>
        <w:t>καλύτερη μετάφραση</w:t>
      </w:r>
    </w:p>
  </w:comment>
  <w:comment w:id="2846" w:author=" " w:date="2023-01-27T18:00:00Z" w:initials="CK">
    <w:p w14:paraId="522196EE" w14:textId="5047B102" w:rsidR="00472144" w:rsidRPr="000C049E" w:rsidRDefault="00472144">
      <w:pPr>
        <w:pStyle w:val="CommentText"/>
        <w:rPr>
          <w:lang w:val="el-GR"/>
        </w:rPr>
      </w:pPr>
      <w:r>
        <w:rPr>
          <w:rStyle w:val="CommentReference"/>
        </w:rPr>
        <w:annotationRef/>
      </w:r>
      <w:r>
        <w:rPr>
          <w:lang w:val="el-GR"/>
        </w:rPr>
        <w:t>Ελληνικά.</w:t>
      </w:r>
    </w:p>
  </w:comment>
  <w:comment w:id="2900" w:author=" " w:date="2023-01-27T18:25:00Z" w:initials="CK">
    <w:p w14:paraId="67B722F2" w14:textId="74836DD2" w:rsidR="00472144" w:rsidRPr="00FC40B8" w:rsidRDefault="00472144">
      <w:pPr>
        <w:pStyle w:val="CommentText"/>
        <w:rPr>
          <w:lang w:val="el-GR"/>
        </w:rPr>
      </w:pPr>
      <w:r>
        <w:rPr>
          <w:rStyle w:val="CommentReference"/>
        </w:rPr>
        <w:annotationRef/>
      </w:r>
      <w:r>
        <w:rPr>
          <w:lang w:val="el-GR"/>
        </w:rPr>
        <w:t>Δεν είναι πολλά τα σημεία παράδοσης και παραλαβής; Δεν είναι μόνο ένα ζεύγος.</w:t>
      </w:r>
    </w:p>
  </w:comment>
  <w:comment w:id="2959" w:author=" " w:date="2023-01-27T18:34:00Z" w:initials="CK">
    <w:p w14:paraId="4730ECDC" w14:textId="597C9F0A" w:rsidR="00472144" w:rsidRPr="00FC40B8" w:rsidRDefault="00472144">
      <w:pPr>
        <w:pStyle w:val="CommentText"/>
        <w:rPr>
          <w:lang w:val="el-GR"/>
        </w:rPr>
      </w:pPr>
      <w:r>
        <w:rPr>
          <w:rStyle w:val="CommentReference"/>
        </w:rPr>
        <w:annotationRef/>
      </w:r>
      <w:r>
        <w:rPr>
          <w:lang w:val="el-GR"/>
        </w:rPr>
        <w:t xml:space="preserve">καλύτερη μετάφραση. </w:t>
      </w:r>
    </w:p>
  </w:comment>
  <w:comment w:id="2969" w:author=" " w:date="2023-01-27T18:37:00Z" w:initials="CK">
    <w:p w14:paraId="5004E017" w14:textId="09F502B0" w:rsidR="00472144" w:rsidRPr="000527AB" w:rsidRDefault="00472144">
      <w:pPr>
        <w:pStyle w:val="CommentText"/>
        <w:rPr>
          <w:lang w:val="el-GR"/>
        </w:rPr>
      </w:pPr>
      <w:r>
        <w:rPr>
          <w:rStyle w:val="CommentReference"/>
        </w:rPr>
        <w:annotationRef/>
      </w:r>
      <w:r>
        <w:rPr>
          <w:lang w:val="el-GR"/>
        </w:rPr>
        <w:t>αυτό τι σημαίνει;</w:t>
      </w:r>
    </w:p>
  </w:comment>
  <w:comment w:id="3149" w:author=" " w:date="2023-01-27T18:57:00Z" w:initials="CK">
    <w:p w14:paraId="785A38D4" w14:textId="35DC1C8E" w:rsidR="00472144" w:rsidRPr="002451D2" w:rsidRDefault="00472144">
      <w:pPr>
        <w:pStyle w:val="CommentText"/>
        <w:rPr>
          <w:lang w:val="el-GR"/>
        </w:rPr>
      </w:pPr>
      <w:r>
        <w:rPr>
          <w:rStyle w:val="CommentReference"/>
        </w:rPr>
        <w:annotationRef/>
      </w:r>
      <w:r>
        <w:rPr>
          <w:lang w:val="el-GR"/>
        </w:rPr>
        <w:t xml:space="preserve">έλεγξε ξανά αυτό. </w:t>
      </w:r>
    </w:p>
  </w:comment>
  <w:comment w:id="3173" w:author=" " w:date="2023-01-27T19:35:00Z" w:initials="CK">
    <w:p w14:paraId="51BC5A4A" w14:textId="7B09ACE6" w:rsidR="00472144" w:rsidRPr="00472144" w:rsidRDefault="00472144">
      <w:pPr>
        <w:pStyle w:val="CommentText"/>
        <w:rPr>
          <w:lang w:val="el-GR"/>
        </w:rPr>
      </w:pPr>
      <w:r>
        <w:rPr>
          <w:rStyle w:val="CommentReference"/>
        </w:rPr>
        <w:annotationRef/>
      </w:r>
      <w:r>
        <w:rPr>
          <w:lang w:val="el-GR"/>
        </w:rPr>
        <w:t xml:space="preserve">δεν είναι σαφείς οι συμβολισμοί. </w:t>
      </w:r>
    </w:p>
  </w:comment>
  <w:comment w:id="3247" w:author=" " w:date="2023-01-27T20:09:00Z" w:initials="CK">
    <w:p w14:paraId="527247C1" w14:textId="45E1DBDE" w:rsidR="00472144" w:rsidRPr="00605442" w:rsidRDefault="00472144">
      <w:pPr>
        <w:pStyle w:val="CommentText"/>
        <w:rPr>
          <w:lang w:val="el-GR"/>
        </w:rPr>
      </w:pPr>
      <w:r>
        <w:rPr>
          <w:rStyle w:val="CommentReference"/>
        </w:rPr>
        <w:annotationRef/>
      </w:r>
      <w:r>
        <w:rPr>
          <w:lang w:val="el-GR"/>
        </w:rPr>
        <w:t>ελληνικά</w:t>
      </w:r>
    </w:p>
  </w:comment>
  <w:comment w:id="3402" w:author=" " w:date="2023-01-29T16:47:00Z" w:initials="CK">
    <w:p w14:paraId="02D4A30A" w14:textId="71921D45" w:rsidR="00472144" w:rsidRPr="00472144" w:rsidRDefault="00472144">
      <w:pPr>
        <w:pStyle w:val="CommentText"/>
        <w:rPr>
          <w:lang w:val="el-GR"/>
        </w:rPr>
      </w:pPr>
      <w:r>
        <w:rPr>
          <w:rStyle w:val="CommentReference"/>
        </w:rPr>
        <w:annotationRef/>
      </w:r>
      <w:r>
        <w:rPr>
          <w:lang w:val="el-GR"/>
        </w:rPr>
        <w:t>ΚΑΛΥΤΕΡΗ ΜΕΤΑΦΡΑΣΗ</w:t>
      </w:r>
    </w:p>
  </w:comment>
  <w:comment w:id="3419" w:author=" " w:date="2023-01-29T16:58:00Z" w:initials="CK">
    <w:p w14:paraId="649CB4A9" w14:textId="01A6BDAD" w:rsidR="00BB15A2" w:rsidRPr="00BB15A2" w:rsidRDefault="00BB15A2">
      <w:pPr>
        <w:pStyle w:val="CommentText"/>
        <w:rPr>
          <w:lang w:val="el-GR"/>
        </w:rPr>
      </w:pPr>
      <w:r>
        <w:rPr>
          <w:rStyle w:val="CommentReference"/>
        </w:rPr>
        <w:annotationRef/>
      </w:r>
      <w:r>
        <w:rPr>
          <w:lang w:val="el-GR"/>
        </w:rPr>
        <w:t>ΔΕΝ ΕΙΝΑΙ ΑΠΑΡΑΙΤΗΤΟ ΑΥΤΟ. ΟΤΑΝ ΥΠΑΡΧΟΥΝ ΠΕΡΙΣΣΟΤΕΡΟΙ ΚΟΜΒΟΙ ΣΕ ΜΙΑ ΤΡΟΧΙΑ, ΜΠΟΡΕΙ ΝΑ ΥΠΑΡΧΟΥΝ ΑΡΚΕΤΟΙ ΧΡΟΝΙΚΟΙ ΠΕΡΙΟΡΙΣΜΟΙ ΛΟΓΩ ΤΩΝ ΧΡΟΝΙΚΩΝ ΠΑΡΑΘΥΡΩΝ ΤΩΝ ΚΟΜΒΩΝ ΠΟΥ ΕΧΟΥΝ ΕΙΣΑΧΘΕΙ ΗΔΗ ΣΤΗ ΔΙΑΔΡΟΜΗ.</w:t>
      </w:r>
    </w:p>
  </w:comment>
  <w:comment w:id="3565" w:author=" " w:date="2023-01-29T17:02:00Z" w:initials="CK">
    <w:p w14:paraId="2AF18767" w14:textId="402D9384" w:rsidR="00B77DE3" w:rsidRPr="00B77DE3" w:rsidRDefault="00B77DE3">
      <w:pPr>
        <w:pStyle w:val="CommentText"/>
        <w:rPr>
          <w:lang w:val="el-GR"/>
        </w:rPr>
      </w:pPr>
      <w:r>
        <w:rPr>
          <w:rStyle w:val="CommentReference"/>
        </w:rPr>
        <w:annotationRef/>
      </w:r>
      <w:r>
        <w:rPr>
          <w:lang w:val="el-GR"/>
        </w:rPr>
        <w:t xml:space="preserve">ΧΡΕΙΑΖΕΤΑΙ ΕΙΣΑΓΩΓΙΚΗ ΠΑΡΑΓΡΑΦΟΣ ΠΡΙΝ ΤΙΣ ΣΧΕΣΕΙΣ ΑΥΤΕΣ. </w:t>
      </w:r>
    </w:p>
  </w:comment>
  <w:comment w:id="3722" w:author=" " w:date="2023-01-29T17:22:00Z" w:initials="CK">
    <w:p w14:paraId="5A531863" w14:textId="77777777" w:rsidR="001E51B1" w:rsidRDefault="001E51B1">
      <w:pPr>
        <w:pStyle w:val="CommentText"/>
        <w:rPr>
          <w:lang w:val="el-GR"/>
        </w:rPr>
      </w:pPr>
      <w:r>
        <w:rPr>
          <w:rStyle w:val="CommentReference"/>
        </w:rPr>
        <w:annotationRef/>
      </w:r>
      <w:r>
        <w:rPr>
          <w:lang w:val="el-GR"/>
        </w:rPr>
        <w:t xml:space="preserve">ΜΗΠΩΣ ΣΤΗ ΓΡΑΜΜΗ 4 ΑΠΟ ΤΟ </w:t>
      </w:r>
      <w:r>
        <w:rPr>
          <w:lang w:val="en-GB"/>
        </w:rPr>
        <w:t>S</w:t>
      </w:r>
      <w:r w:rsidRPr="001E51B1">
        <w:rPr>
          <w:lang w:val="el-GR"/>
        </w:rPr>
        <w:t>+</w:t>
      </w:r>
      <w:r>
        <w:rPr>
          <w:lang w:val="en-GB"/>
        </w:rPr>
        <w:t>R</w:t>
      </w:r>
      <w:r w:rsidRPr="001E51B1">
        <w:rPr>
          <w:lang w:val="el-GR"/>
        </w:rPr>
        <w:t xml:space="preserve">+1 </w:t>
      </w:r>
      <w:r>
        <w:rPr>
          <w:lang w:val="el-GR"/>
        </w:rPr>
        <w:t>ΜΕΧΡΙ ΤΟ ΤΕΛΟΣ;</w:t>
      </w:r>
    </w:p>
    <w:p w14:paraId="2BA28219" w14:textId="2D53F821" w:rsidR="001E51B1" w:rsidRPr="001E51B1" w:rsidRDefault="001E51B1">
      <w:pPr>
        <w:pStyle w:val="CommentText"/>
        <w:rPr>
          <w:lang w:val="el-GR"/>
        </w:rPr>
      </w:pPr>
      <w:r>
        <w:rPr>
          <w:lang w:val="el-GR"/>
        </w:rPr>
        <w:t xml:space="preserve">ΣΤΗ ΓΡΑΜΜΗ 6, ΑΠΟ Ο ΜΕΧΡΙ </w:t>
      </w:r>
      <w:r>
        <w:rPr>
          <w:lang w:val="en-GB"/>
        </w:rPr>
        <w:t>S</w:t>
      </w:r>
      <w:r w:rsidRPr="001E51B1">
        <w:rPr>
          <w:lang w:val="el-GR"/>
        </w:rPr>
        <w:t>-1;</w:t>
      </w:r>
    </w:p>
  </w:comment>
  <w:comment w:id="3795" w:author=" " w:date="2023-01-29T18:07:00Z" w:initials="CK">
    <w:p w14:paraId="1E4DB380" w14:textId="3B9A9CD1" w:rsidR="00474513" w:rsidRPr="00474513" w:rsidRDefault="00474513">
      <w:pPr>
        <w:pStyle w:val="CommentText"/>
        <w:rPr>
          <w:lang w:val="el-GR"/>
        </w:rPr>
      </w:pPr>
      <w:r>
        <w:rPr>
          <w:rStyle w:val="CommentReference"/>
        </w:rPr>
        <w:annotationRef/>
      </w:r>
      <w:r>
        <w:t>TI</w:t>
      </w:r>
      <w:r w:rsidRPr="00A550FC">
        <w:rPr>
          <w:lang w:val="el-GR"/>
        </w:rPr>
        <w:t xml:space="preserve"> </w:t>
      </w:r>
      <w:r>
        <w:rPr>
          <w:lang w:val="el-GR"/>
        </w:rPr>
        <w:t>ΕΝΝΟΕΙΣ ΩΣ ΙΣΤΟΡΙΚΟ;</w:t>
      </w:r>
    </w:p>
  </w:comment>
  <w:comment w:id="4201" w:author=" " w:date="2023-01-29T18:39:00Z" w:initials="CK">
    <w:p w14:paraId="581EE4A7" w14:textId="1571225B" w:rsidR="00162BBB" w:rsidRPr="00162BBB" w:rsidRDefault="00162BBB">
      <w:pPr>
        <w:pStyle w:val="CommentText"/>
        <w:rPr>
          <w:lang w:val="el-GR"/>
        </w:rPr>
      </w:pPr>
      <w:r>
        <w:rPr>
          <w:rStyle w:val="CommentReference"/>
        </w:rPr>
        <w:annotationRef/>
      </w:r>
      <w:r>
        <w:rPr>
          <w:lang w:val="el-GR"/>
        </w:rPr>
        <w:t xml:space="preserve">αυτό δεν φαίνεται να το χρησιμοποιείς. </w:t>
      </w:r>
    </w:p>
  </w:comment>
  <w:comment w:id="4294" w:author=" " w:date="2023-01-29T18:38:00Z" w:initials="CK">
    <w:p w14:paraId="5A93D58F" w14:textId="7898E3EC" w:rsidR="00162BBB" w:rsidRPr="00162BBB" w:rsidRDefault="00162BBB">
      <w:pPr>
        <w:pStyle w:val="CommentText"/>
        <w:rPr>
          <w:lang w:val="el-GR"/>
        </w:rPr>
      </w:pPr>
      <w:r>
        <w:rPr>
          <w:rStyle w:val="CommentReference"/>
        </w:rPr>
        <w:annotationRef/>
      </w:r>
      <w:r>
        <w:rPr>
          <w:lang w:val="el-GR"/>
        </w:rPr>
        <w:t xml:space="preserve">νομίζω ότι δεν χρειάζεται αυτό. Μήπως είναι το </w:t>
      </w:r>
      <w:r>
        <w:rPr>
          <w:lang w:val="en-GB"/>
        </w:rPr>
        <w:t>distance</w:t>
      </w:r>
      <w:r w:rsidRPr="00162BBB">
        <w:rPr>
          <w:lang w:val="el-GR"/>
        </w:rPr>
        <w:t xml:space="preserve"> </w:t>
      </w:r>
      <w:r>
        <w:rPr>
          <w:lang w:val="el-GR"/>
        </w:rPr>
        <w:t>που αναφέρεις στις παρακάτω σχέσεις;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1A32E5" w15:done="0"/>
  <w15:commentEx w15:paraId="60BA73B0" w15:done="0"/>
  <w15:commentEx w15:paraId="7CB9B6CB" w15:done="1"/>
  <w15:commentEx w15:paraId="709CBCCE" w15:done="0"/>
  <w15:commentEx w15:paraId="3A9850DF" w15:done="0"/>
  <w15:commentEx w15:paraId="4A72B831" w15:done="0"/>
  <w15:commentEx w15:paraId="578053CA" w15:done="1"/>
  <w15:commentEx w15:paraId="3CD0ED63" w15:done="0"/>
  <w15:commentEx w15:paraId="522196EE" w15:done="1"/>
  <w15:commentEx w15:paraId="67B722F2" w15:done="0"/>
  <w15:commentEx w15:paraId="4730ECDC" w15:done="1"/>
  <w15:commentEx w15:paraId="5004E017" w15:done="0"/>
  <w15:commentEx w15:paraId="785A38D4" w15:done="0"/>
  <w15:commentEx w15:paraId="51BC5A4A" w15:done="0"/>
  <w15:commentEx w15:paraId="527247C1" w15:done="0"/>
  <w15:commentEx w15:paraId="02D4A30A" w15:done="0"/>
  <w15:commentEx w15:paraId="649CB4A9" w15:done="1"/>
  <w15:commentEx w15:paraId="2AF18767" w15:done="0"/>
  <w15:commentEx w15:paraId="2BA28219" w15:done="0"/>
  <w15:commentEx w15:paraId="1E4DB380" w15:done="0"/>
  <w15:commentEx w15:paraId="581EE4A7" w15:done="1"/>
  <w15:commentEx w15:paraId="5A93D5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1A32E5" w16cid:durableId="277E2236"/>
  <w16cid:commentId w16cid:paraId="60BA73B0" w16cid:durableId="277E2237"/>
  <w16cid:commentId w16cid:paraId="7CB9B6CB" w16cid:durableId="277E2238"/>
  <w16cid:commentId w16cid:paraId="709CBCCE" w16cid:durableId="277E2239"/>
  <w16cid:commentId w16cid:paraId="3A9850DF" w16cid:durableId="277E223A"/>
  <w16cid:commentId w16cid:paraId="4A72B831" w16cid:durableId="277E223B"/>
  <w16cid:commentId w16cid:paraId="578053CA" w16cid:durableId="277E223C"/>
  <w16cid:commentId w16cid:paraId="3CD0ED63" w16cid:durableId="27847EC0"/>
  <w16cid:commentId w16cid:paraId="522196EE" w16cid:durableId="27847EC1"/>
  <w16cid:commentId w16cid:paraId="67B722F2" w16cid:durableId="27847EC2"/>
  <w16cid:commentId w16cid:paraId="4730ECDC" w16cid:durableId="27847EC3"/>
  <w16cid:commentId w16cid:paraId="5004E017" w16cid:durableId="27847EC4"/>
  <w16cid:commentId w16cid:paraId="785A38D4" w16cid:durableId="27847EC5"/>
  <w16cid:commentId w16cid:paraId="51BC5A4A" w16cid:durableId="27847EC6"/>
  <w16cid:commentId w16cid:paraId="527247C1" w16cid:durableId="27847EC7"/>
  <w16cid:commentId w16cid:paraId="02D4A30A" w16cid:durableId="27847EC8"/>
  <w16cid:commentId w16cid:paraId="649CB4A9" w16cid:durableId="27847EC9"/>
  <w16cid:commentId w16cid:paraId="2AF18767" w16cid:durableId="27847ECA"/>
  <w16cid:commentId w16cid:paraId="2BA28219" w16cid:durableId="27847ECB"/>
  <w16cid:commentId w16cid:paraId="1E4DB380" w16cid:durableId="27847ECC"/>
  <w16cid:commentId w16cid:paraId="581EE4A7" w16cid:durableId="27847ECD"/>
  <w16cid:commentId w16cid:paraId="5A93D58F" w16cid:durableId="27847E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46DBF" w14:textId="77777777" w:rsidR="00B40540" w:rsidRDefault="00B40540" w:rsidP="004C724D">
      <w:pPr>
        <w:spacing w:after="0"/>
      </w:pPr>
      <w:r>
        <w:separator/>
      </w:r>
    </w:p>
  </w:endnote>
  <w:endnote w:type="continuationSeparator" w:id="0">
    <w:p w14:paraId="374E183D" w14:textId="77777777" w:rsidR="00B40540" w:rsidRDefault="00B40540" w:rsidP="004C724D">
      <w:pPr>
        <w:spacing w:after="0"/>
      </w:pPr>
      <w:r>
        <w:continuationSeparator/>
      </w:r>
    </w:p>
  </w:endnote>
  <w:endnote w:type="continuationNotice" w:id="1">
    <w:p w14:paraId="2E2F190F" w14:textId="77777777" w:rsidR="00B40540" w:rsidRDefault="00B4054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F9EC7" w14:textId="2E7788E0" w:rsidR="00472144" w:rsidRPr="00E072B7" w:rsidRDefault="00F03C40" w:rsidP="00E072B7">
    <w:pPr>
      <w:pStyle w:val="Footer"/>
      <w:jc w:val="right"/>
      <w:rPr>
        <w:rFonts w:ascii="Arial" w:hAnsi="Arial" w:cs="Arial"/>
        <w:sz w:val="16"/>
        <w:szCs w:val="16"/>
        <w:lang w:val="el-GR"/>
      </w:rPr>
    </w:pPr>
    <w:sdt>
      <w:sdtPr>
        <w:rPr>
          <w:rFonts w:ascii="Arial" w:hAnsi="Arial" w:cs="Arial"/>
          <w:sz w:val="16"/>
          <w:szCs w:val="16"/>
        </w:rPr>
        <w:id w:val="967470809"/>
        <w:docPartObj>
          <w:docPartGallery w:val="Page Numbers (Bottom of Page)"/>
          <w:docPartUnique/>
        </w:docPartObj>
      </w:sdtPr>
      <w:sdtEndPr>
        <w:rPr>
          <w:noProof/>
        </w:rPr>
      </w:sdtEndPr>
      <w:sdtContent>
        <w:r w:rsidR="00472144" w:rsidRPr="00E072B7">
          <w:rPr>
            <w:rFonts w:ascii="Arial" w:hAnsi="Arial" w:cs="Arial"/>
            <w:sz w:val="16"/>
            <w:szCs w:val="16"/>
          </w:rPr>
          <w:fldChar w:fldCharType="begin"/>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instrText>PAGE</w:instrText>
        </w:r>
        <w:r w:rsidR="00472144" w:rsidRPr="006D766C">
          <w:rPr>
            <w:rFonts w:ascii="Arial" w:hAnsi="Arial" w:cs="Arial"/>
            <w:sz w:val="16"/>
            <w:szCs w:val="16"/>
            <w:lang w:val="el-GR"/>
          </w:rPr>
          <w:instrText xml:space="preserve">   \* </w:instrText>
        </w:r>
        <w:r w:rsidR="00472144" w:rsidRPr="00E072B7">
          <w:rPr>
            <w:rFonts w:ascii="Arial" w:hAnsi="Arial" w:cs="Arial"/>
            <w:sz w:val="16"/>
            <w:szCs w:val="16"/>
          </w:rPr>
          <w:instrText>MERGEFORMAT</w:instrText>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fldChar w:fldCharType="separate"/>
        </w:r>
        <w:r w:rsidR="007C0FF2" w:rsidRPr="007C0FF2">
          <w:rPr>
            <w:rFonts w:ascii="Arial" w:hAnsi="Arial" w:cs="Arial"/>
            <w:noProof/>
            <w:sz w:val="16"/>
            <w:szCs w:val="16"/>
            <w:lang w:val="el-GR"/>
          </w:rPr>
          <w:t>38</w:t>
        </w:r>
        <w:r w:rsidR="00472144" w:rsidRPr="00E072B7">
          <w:rPr>
            <w:rFonts w:ascii="Arial" w:hAnsi="Arial" w:cs="Arial"/>
            <w:noProof/>
            <w:sz w:val="16"/>
            <w:szCs w:val="16"/>
          </w:rPr>
          <w:fldChar w:fldCharType="end"/>
        </w:r>
      </w:sdtContent>
    </w:sdt>
  </w:p>
  <w:p w14:paraId="21F28F48" w14:textId="0CE813CE" w:rsidR="00472144" w:rsidRPr="00E072B7" w:rsidRDefault="00472144">
    <w:pPr>
      <w:pStyle w:val="Footer"/>
      <w:rPr>
        <w:rFonts w:ascii="Arial" w:hAnsi="Arial" w:cs="Arial"/>
        <w:sz w:val="16"/>
        <w:szCs w:val="16"/>
        <w:lang w:val="el-GR"/>
      </w:rPr>
    </w:pPr>
    <w:r w:rsidRPr="00E072B7">
      <w:rPr>
        <w:rFonts w:ascii="Arial" w:hAnsi="Arial" w:cs="Arial"/>
        <w:sz w:val="16"/>
        <w:szCs w:val="16"/>
        <w:lang w:val="el-GR"/>
      </w:rPr>
      <w:t xml:space="preserve">Διαχωρισμένη Τοπική Αναζήτηση για το </w:t>
    </w:r>
    <w:r w:rsidRPr="00E072B7">
      <w:rPr>
        <w:rFonts w:ascii="Arial" w:hAnsi="Arial" w:cs="Arial"/>
        <w:sz w:val="16"/>
        <w:szCs w:val="16"/>
        <w:lang w:val="el-GR"/>
      </w:rPr>
      <w:br/>
      <w:t>Πρόβλημα Ομαδικού Προσανατολισμού με Χρονικά Παράθυρα</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A6E15" w14:textId="77777777" w:rsidR="00B40540" w:rsidRDefault="00B40540" w:rsidP="004C724D">
      <w:pPr>
        <w:spacing w:after="0"/>
      </w:pPr>
      <w:r>
        <w:separator/>
      </w:r>
    </w:p>
  </w:footnote>
  <w:footnote w:type="continuationSeparator" w:id="0">
    <w:p w14:paraId="32881184" w14:textId="77777777" w:rsidR="00B40540" w:rsidRDefault="00B40540" w:rsidP="004C724D">
      <w:pPr>
        <w:spacing w:after="0"/>
      </w:pPr>
      <w:r>
        <w:continuationSeparator/>
      </w:r>
    </w:p>
  </w:footnote>
  <w:footnote w:type="continuationNotice" w:id="1">
    <w:p w14:paraId="1D6DDD82" w14:textId="77777777" w:rsidR="00B40540" w:rsidRDefault="00B4054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214A7" w14:textId="7A0A9C33" w:rsidR="00472144" w:rsidRPr="00E072B7" w:rsidRDefault="00472144" w:rsidP="00E072B7">
    <w:pPr>
      <w:pStyle w:val="Header"/>
      <w:tabs>
        <w:tab w:val="clear" w:pos="4680"/>
        <w:tab w:val="clear" w:pos="9360"/>
        <w:tab w:val="left" w:pos="6855"/>
      </w:tabs>
      <w:rPr>
        <w:rFonts w:ascii="Arial" w:hAnsi="Arial" w:cs="Arial"/>
        <w:sz w:val="16"/>
        <w:szCs w:val="16"/>
      </w:rPr>
    </w:pPr>
    <w:r w:rsidRPr="00E072B7">
      <w:rPr>
        <w:rFonts w:ascii="Arial" w:hAnsi="Arial" w:cs="Arial"/>
        <w:sz w:val="16"/>
        <w:szCs w:val="16"/>
        <w:lang w:val="el-GR"/>
      </w:rPr>
      <w:t>Μεταπτυχιακή Διατριβή</w:t>
    </w:r>
    <w:r w:rsidRPr="00E072B7">
      <w:rPr>
        <w:rFonts w:ascii="Arial" w:hAnsi="Arial" w:cs="Arial"/>
        <w:sz w:val="16"/>
        <w:szCs w:val="16"/>
        <w:lang w:val="el-GR"/>
      </w:rPr>
      <w:tab/>
      <w:t>Καψιώτης Ευστάθιος</w:t>
    </w:r>
  </w:p>
  <w:p w14:paraId="796372BD" w14:textId="77777777" w:rsidR="00472144" w:rsidRDefault="004721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4010"/>
    <w:multiLevelType w:val="hybridMultilevel"/>
    <w:tmpl w:val="BEDE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55789"/>
    <w:multiLevelType w:val="hybridMultilevel"/>
    <w:tmpl w:val="B6904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EE3EE6"/>
    <w:multiLevelType w:val="hybridMultilevel"/>
    <w:tmpl w:val="6E448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4E2654"/>
    <w:multiLevelType w:val="hybridMultilevel"/>
    <w:tmpl w:val="36269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51153B"/>
    <w:multiLevelType w:val="hybridMultilevel"/>
    <w:tmpl w:val="7D36D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23B35"/>
    <w:multiLevelType w:val="hybridMultilevel"/>
    <w:tmpl w:val="25C8DE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F76BBB"/>
    <w:multiLevelType w:val="hybridMultilevel"/>
    <w:tmpl w:val="80C4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B5DF3"/>
    <w:multiLevelType w:val="hybridMultilevel"/>
    <w:tmpl w:val="CA04A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483155"/>
    <w:multiLevelType w:val="hybridMultilevel"/>
    <w:tmpl w:val="42DC5836"/>
    <w:lvl w:ilvl="0" w:tplc="862CE5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AC2982"/>
    <w:multiLevelType w:val="hybridMultilevel"/>
    <w:tmpl w:val="3BFCA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C82851"/>
    <w:multiLevelType w:val="multilevel"/>
    <w:tmpl w:val="4926B958"/>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1A2C4DF7"/>
    <w:multiLevelType w:val="hybridMultilevel"/>
    <w:tmpl w:val="76C6F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8A029A"/>
    <w:multiLevelType w:val="hybridMultilevel"/>
    <w:tmpl w:val="1ACEA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57E5A"/>
    <w:multiLevelType w:val="hybridMultilevel"/>
    <w:tmpl w:val="3010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D64560"/>
    <w:multiLevelType w:val="hybridMultilevel"/>
    <w:tmpl w:val="499C426A"/>
    <w:lvl w:ilvl="0" w:tplc="119CDE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74789A"/>
    <w:multiLevelType w:val="hybridMultilevel"/>
    <w:tmpl w:val="06E49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E9550A"/>
    <w:multiLevelType w:val="hybridMultilevel"/>
    <w:tmpl w:val="6E821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0F4EC4"/>
    <w:multiLevelType w:val="hybridMultilevel"/>
    <w:tmpl w:val="0706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352002"/>
    <w:multiLevelType w:val="hybridMultilevel"/>
    <w:tmpl w:val="49BE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932A5A"/>
    <w:multiLevelType w:val="hybridMultilevel"/>
    <w:tmpl w:val="F530B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234FBB"/>
    <w:multiLevelType w:val="hybridMultilevel"/>
    <w:tmpl w:val="EFFAC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9B04A8"/>
    <w:multiLevelType w:val="hybridMultilevel"/>
    <w:tmpl w:val="9C7A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034A7E"/>
    <w:multiLevelType w:val="hybridMultilevel"/>
    <w:tmpl w:val="2A44E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3E1641"/>
    <w:multiLevelType w:val="hybridMultilevel"/>
    <w:tmpl w:val="CEC62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B2675A"/>
    <w:multiLevelType w:val="hybridMultilevel"/>
    <w:tmpl w:val="5D0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930860"/>
    <w:multiLevelType w:val="hybridMultilevel"/>
    <w:tmpl w:val="032E5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094F12"/>
    <w:multiLevelType w:val="multilevel"/>
    <w:tmpl w:val="15E8B750"/>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42725E42"/>
    <w:multiLevelType w:val="hybridMultilevel"/>
    <w:tmpl w:val="B664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2657EC"/>
    <w:multiLevelType w:val="hybridMultilevel"/>
    <w:tmpl w:val="A0C6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4343DA0"/>
    <w:multiLevelType w:val="hybridMultilevel"/>
    <w:tmpl w:val="A4CC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655632"/>
    <w:multiLevelType w:val="hybridMultilevel"/>
    <w:tmpl w:val="0864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D40149"/>
    <w:multiLevelType w:val="hybridMultilevel"/>
    <w:tmpl w:val="E5B29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CB0763"/>
    <w:multiLevelType w:val="hybridMultilevel"/>
    <w:tmpl w:val="41B6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EB6FBD"/>
    <w:multiLevelType w:val="hybridMultilevel"/>
    <w:tmpl w:val="DBA63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430461"/>
    <w:multiLevelType w:val="hybridMultilevel"/>
    <w:tmpl w:val="69ECE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081CE4"/>
    <w:multiLevelType w:val="hybridMultilevel"/>
    <w:tmpl w:val="1A023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ED3971"/>
    <w:multiLevelType w:val="hybridMultilevel"/>
    <w:tmpl w:val="FFB2E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7C222F"/>
    <w:multiLevelType w:val="multilevel"/>
    <w:tmpl w:val="3CCCE020"/>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A3850B6"/>
    <w:multiLevelType w:val="hybridMultilevel"/>
    <w:tmpl w:val="5F18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0050E3"/>
    <w:multiLevelType w:val="multilevel"/>
    <w:tmpl w:val="D9449BE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6373735E"/>
    <w:multiLevelType w:val="multilevel"/>
    <w:tmpl w:val="58D20BF2"/>
    <w:lvl w:ilvl="0">
      <w:start w:val="2"/>
      <w:numFmt w:val="decimal"/>
      <w:lvlText w:val="%1"/>
      <w:lvlJc w:val="left"/>
      <w:pPr>
        <w:ind w:left="375" w:hanging="3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4FF64D4"/>
    <w:multiLevelType w:val="hybridMultilevel"/>
    <w:tmpl w:val="B8F06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3D22DF"/>
    <w:multiLevelType w:val="hybridMultilevel"/>
    <w:tmpl w:val="1A14D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D87236"/>
    <w:multiLevelType w:val="hybridMultilevel"/>
    <w:tmpl w:val="A588E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DB46F7"/>
    <w:multiLevelType w:val="hybridMultilevel"/>
    <w:tmpl w:val="80D87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3400A4"/>
    <w:multiLevelType w:val="multilevel"/>
    <w:tmpl w:val="952E8FBC"/>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6B8353B7"/>
    <w:multiLevelType w:val="hybridMultilevel"/>
    <w:tmpl w:val="BE44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C06A21"/>
    <w:multiLevelType w:val="hybridMultilevel"/>
    <w:tmpl w:val="7A548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D8133FC"/>
    <w:multiLevelType w:val="hybridMultilevel"/>
    <w:tmpl w:val="14B2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E766B5D"/>
    <w:multiLevelType w:val="hybridMultilevel"/>
    <w:tmpl w:val="42D2D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0BE716C"/>
    <w:multiLevelType w:val="hybridMultilevel"/>
    <w:tmpl w:val="22E4F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3D50EE3"/>
    <w:multiLevelType w:val="hybridMultilevel"/>
    <w:tmpl w:val="86BA1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4681CE0"/>
    <w:multiLevelType w:val="hybridMultilevel"/>
    <w:tmpl w:val="DCB6C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6EC08A7"/>
    <w:multiLevelType w:val="hybridMultilevel"/>
    <w:tmpl w:val="19BCA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6EE5E23"/>
    <w:multiLevelType w:val="hybridMultilevel"/>
    <w:tmpl w:val="07EC229A"/>
    <w:lvl w:ilvl="0" w:tplc="BBAC3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79A327C"/>
    <w:multiLevelType w:val="hybridMultilevel"/>
    <w:tmpl w:val="F4307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8F179B0"/>
    <w:multiLevelType w:val="hybridMultilevel"/>
    <w:tmpl w:val="FD2ABE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A0314ED"/>
    <w:multiLevelType w:val="hybridMultilevel"/>
    <w:tmpl w:val="105C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B7C111E"/>
    <w:multiLevelType w:val="hybridMultilevel"/>
    <w:tmpl w:val="D3389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FFA6188"/>
    <w:multiLevelType w:val="multilevel"/>
    <w:tmpl w:val="C1F4293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48935453">
    <w:abstractNumId w:val="52"/>
  </w:num>
  <w:num w:numId="2" w16cid:durableId="251011709">
    <w:abstractNumId w:val="35"/>
  </w:num>
  <w:num w:numId="3" w16cid:durableId="535434132">
    <w:abstractNumId w:val="24"/>
  </w:num>
  <w:num w:numId="4" w16cid:durableId="1833715209">
    <w:abstractNumId w:val="10"/>
  </w:num>
  <w:num w:numId="5" w16cid:durableId="377703305">
    <w:abstractNumId w:val="18"/>
  </w:num>
  <w:num w:numId="6" w16cid:durableId="1286157907">
    <w:abstractNumId w:val="29"/>
  </w:num>
  <w:num w:numId="7" w16cid:durableId="1338654849">
    <w:abstractNumId w:val="6"/>
  </w:num>
  <w:num w:numId="8" w16cid:durableId="642195447">
    <w:abstractNumId w:val="28"/>
  </w:num>
  <w:num w:numId="9" w16cid:durableId="405733772">
    <w:abstractNumId w:val="25"/>
  </w:num>
  <w:num w:numId="10" w16cid:durableId="1313946040">
    <w:abstractNumId w:val="50"/>
  </w:num>
  <w:num w:numId="11" w16cid:durableId="1573202475">
    <w:abstractNumId w:val="11"/>
  </w:num>
  <w:num w:numId="12" w16cid:durableId="646059556">
    <w:abstractNumId w:val="4"/>
  </w:num>
  <w:num w:numId="13" w16cid:durableId="1042360035">
    <w:abstractNumId w:val="58"/>
  </w:num>
  <w:num w:numId="14" w16cid:durableId="529412934">
    <w:abstractNumId w:val="57"/>
  </w:num>
  <w:num w:numId="15" w16cid:durableId="1586764975">
    <w:abstractNumId w:val="21"/>
  </w:num>
  <w:num w:numId="16" w16cid:durableId="936258337">
    <w:abstractNumId w:val="9"/>
  </w:num>
  <w:num w:numId="17" w16cid:durableId="1031103763">
    <w:abstractNumId w:val="33"/>
  </w:num>
  <w:num w:numId="18" w16cid:durableId="1606620577">
    <w:abstractNumId w:val="48"/>
  </w:num>
  <w:num w:numId="19" w16cid:durableId="507986918">
    <w:abstractNumId w:val="16"/>
  </w:num>
  <w:num w:numId="20" w16cid:durableId="2147117170">
    <w:abstractNumId w:val="47"/>
  </w:num>
  <w:num w:numId="21" w16cid:durableId="287200552">
    <w:abstractNumId w:val="23"/>
  </w:num>
  <w:num w:numId="22" w16cid:durableId="1717197128">
    <w:abstractNumId w:val="42"/>
  </w:num>
  <w:num w:numId="23" w16cid:durableId="175777703">
    <w:abstractNumId w:val="12"/>
  </w:num>
  <w:num w:numId="24" w16cid:durableId="85002386">
    <w:abstractNumId w:val="2"/>
  </w:num>
  <w:num w:numId="25" w16cid:durableId="1544169850">
    <w:abstractNumId w:val="30"/>
  </w:num>
  <w:num w:numId="26" w16cid:durableId="238490630">
    <w:abstractNumId w:val="53"/>
  </w:num>
  <w:num w:numId="27" w16cid:durableId="1435780861">
    <w:abstractNumId w:val="17"/>
  </w:num>
  <w:num w:numId="28" w16cid:durableId="2000501769">
    <w:abstractNumId w:val="22"/>
  </w:num>
  <w:num w:numId="29" w16cid:durableId="1008867648">
    <w:abstractNumId w:val="36"/>
  </w:num>
  <w:num w:numId="30" w16cid:durableId="1353998483">
    <w:abstractNumId w:val="55"/>
  </w:num>
  <w:num w:numId="31" w16cid:durableId="1490289075">
    <w:abstractNumId w:val="56"/>
  </w:num>
  <w:num w:numId="32" w16cid:durableId="1373918187">
    <w:abstractNumId w:val="0"/>
  </w:num>
  <w:num w:numId="33" w16cid:durableId="1778136686">
    <w:abstractNumId w:val="1"/>
  </w:num>
  <w:num w:numId="34" w16cid:durableId="87191710">
    <w:abstractNumId w:val="38"/>
  </w:num>
  <w:num w:numId="35" w16cid:durableId="962270125">
    <w:abstractNumId w:val="31"/>
  </w:num>
  <w:num w:numId="36" w16cid:durableId="2046127147">
    <w:abstractNumId w:val="34"/>
  </w:num>
  <w:num w:numId="37" w16cid:durableId="494152293">
    <w:abstractNumId w:val="41"/>
  </w:num>
  <w:num w:numId="38" w16cid:durableId="1013919456">
    <w:abstractNumId w:val="49"/>
  </w:num>
  <w:num w:numId="39" w16cid:durableId="1958560010">
    <w:abstractNumId w:val="5"/>
  </w:num>
  <w:num w:numId="40" w16cid:durableId="1347634486">
    <w:abstractNumId w:val="7"/>
  </w:num>
  <w:num w:numId="41" w16cid:durableId="2032534563">
    <w:abstractNumId w:val="3"/>
  </w:num>
  <w:num w:numId="42" w16cid:durableId="1966739759">
    <w:abstractNumId w:val="27"/>
  </w:num>
  <w:num w:numId="43" w16cid:durableId="2067677763">
    <w:abstractNumId w:val="46"/>
  </w:num>
  <w:num w:numId="44" w16cid:durableId="903372896">
    <w:abstractNumId w:val="13"/>
  </w:num>
  <w:num w:numId="45" w16cid:durableId="322314388">
    <w:abstractNumId w:val="51"/>
  </w:num>
  <w:num w:numId="46" w16cid:durableId="1148325566">
    <w:abstractNumId w:val="19"/>
  </w:num>
  <w:num w:numId="47" w16cid:durableId="1413742644">
    <w:abstractNumId w:val="39"/>
  </w:num>
  <w:num w:numId="48" w16cid:durableId="1827746919">
    <w:abstractNumId w:val="37"/>
  </w:num>
  <w:num w:numId="49" w16cid:durableId="1392383255">
    <w:abstractNumId w:val="45"/>
  </w:num>
  <w:num w:numId="50" w16cid:durableId="1707681000">
    <w:abstractNumId w:val="59"/>
  </w:num>
  <w:num w:numId="51" w16cid:durableId="1449659138">
    <w:abstractNumId w:val="40"/>
  </w:num>
  <w:num w:numId="52" w16cid:durableId="270402744">
    <w:abstractNumId w:val="8"/>
  </w:num>
  <w:num w:numId="53" w16cid:durableId="1458646384">
    <w:abstractNumId w:val="54"/>
  </w:num>
  <w:num w:numId="54" w16cid:durableId="1829663249">
    <w:abstractNumId w:val="26"/>
  </w:num>
  <w:num w:numId="55" w16cid:durableId="1878814610">
    <w:abstractNumId w:val="14"/>
  </w:num>
  <w:num w:numId="56" w16cid:durableId="839545217">
    <w:abstractNumId w:val="20"/>
  </w:num>
  <w:num w:numId="57" w16cid:durableId="395781278">
    <w:abstractNumId w:val="44"/>
  </w:num>
  <w:num w:numId="58" w16cid:durableId="1217428800">
    <w:abstractNumId w:val="32"/>
  </w:num>
  <w:num w:numId="59" w16cid:durableId="606739830">
    <w:abstractNumId w:val="43"/>
  </w:num>
  <w:num w:numId="60" w16cid:durableId="244581613">
    <w:abstractNumId w:val="15"/>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Στάθης Καπ">
    <w15:presenceInfo w15:providerId="Windows Live" w15:userId="092bb7dc6275ad6c"/>
  </w15:person>
  <w15:person w15:author="Charalampos Konstantopoulos">
    <w15:presenceInfo w15:providerId="Windows Live" w15:userId="7d7aa52f9b59886f"/>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revisionView w:markup="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B14"/>
    <w:rsid w:val="00002296"/>
    <w:rsid w:val="00002525"/>
    <w:rsid w:val="00003340"/>
    <w:rsid w:val="0000361D"/>
    <w:rsid w:val="000040BB"/>
    <w:rsid w:val="00004139"/>
    <w:rsid w:val="00005FB4"/>
    <w:rsid w:val="00005FEB"/>
    <w:rsid w:val="00006E4E"/>
    <w:rsid w:val="00010007"/>
    <w:rsid w:val="00010B95"/>
    <w:rsid w:val="0001153D"/>
    <w:rsid w:val="00012557"/>
    <w:rsid w:val="00013209"/>
    <w:rsid w:val="0001505F"/>
    <w:rsid w:val="000154CF"/>
    <w:rsid w:val="00020856"/>
    <w:rsid w:val="0002205B"/>
    <w:rsid w:val="00022928"/>
    <w:rsid w:val="0002321C"/>
    <w:rsid w:val="00024BE2"/>
    <w:rsid w:val="000250F5"/>
    <w:rsid w:val="00025268"/>
    <w:rsid w:val="00025F7C"/>
    <w:rsid w:val="00026518"/>
    <w:rsid w:val="000266E3"/>
    <w:rsid w:val="00027192"/>
    <w:rsid w:val="0002791F"/>
    <w:rsid w:val="000300D0"/>
    <w:rsid w:val="0003121E"/>
    <w:rsid w:val="0003129B"/>
    <w:rsid w:val="00031AB0"/>
    <w:rsid w:val="000324E2"/>
    <w:rsid w:val="0003316B"/>
    <w:rsid w:val="0003362E"/>
    <w:rsid w:val="00034004"/>
    <w:rsid w:val="00034A6B"/>
    <w:rsid w:val="0003662A"/>
    <w:rsid w:val="00036A40"/>
    <w:rsid w:val="00036E60"/>
    <w:rsid w:val="000400AE"/>
    <w:rsid w:val="0004102F"/>
    <w:rsid w:val="0004117E"/>
    <w:rsid w:val="00043EDE"/>
    <w:rsid w:val="0004689F"/>
    <w:rsid w:val="00047198"/>
    <w:rsid w:val="00047584"/>
    <w:rsid w:val="000475EB"/>
    <w:rsid w:val="000502C3"/>
    <w:rsid w:val="000511F3"/>
    <w:rsid w:val="00051C2C"/>
    <w:rsid w:val="000527AB"/>
    <w:rsid w:val="000544D2"/>
    <w:rsid w:val="00054F22"/>
    <w:rsid w:val="000561C6"/>
    <w:rsid w:val="00056D7E"/>
    <w:rsid w:val="0006033C"/>
    <w:rsid w:val="000606CD"/>
    <w:rsid w:val="00061121"/>
    <w:rsid w:val="00061C3B"/>
    <w:rsid w:val="00062D0D"/>
    <w:rsid w:val="000636CC"/>
    <w:rsid w:val="00064306"/>
    <w:rsid w:val="000647FE"/>
    <w:rsid w:val="000657C0"/>
    <w:rsid w:val="00065FC3"/>
    <w:rsid w:val="00066468"/>
    <w:rsid w:val="00066A4D"/>
    <w:rsid w:val="00066C25"/>
    <w:rsid w:val="000718B2"/>
    <w:rsid w:val="00071DE9"/>
    <w:rsid w:val="00072363"/>
    <w:rsid w:val="00073187"/>
    <w:rsid w:val="0007513A"/>
    <w:rsid w:val="00076D6B"/>
    <w:rsid w:val="00076FDE"/>
    <w:rsid w:val="0007720D"/>
    <w:rsid w:val="00077492"/>
    <w:rsid w:val="000802F1"/>
    <w:rsid w:val="0008067F"/>
    <w:rsid w:val="00081B1C"/>
    <w:rsid w:val="0008237C"/>
    <w:rsid w:val="0008251F"/>
    <w:rsid w:val="0008327E"/>
    <w:rsid w:val="00083299"/>
    <w:rsid w:val="00083A51"/>
    <w:rsid w:val="000841B0"/>
    <w:rsid w:val="000854DD"/>
    <w:rsid w:val="00086D34"/>
    <w:rsid w:val="00086F1A"/>
    <w:rsid w:val="000871F1"/>
    <w:rsid w:val="000906F1"/>
    <w:rsid w:val="0009129B"/>
    <w:rsid w:val="00092BB8"/>
    <w:rsid w:val="00093915"/>
    <w:rsid w:val="00093B36"/>
    <w:rsid w:val="00093C3E"/>
    <w:rsid w:val="000940BB"/>
    <w:rsid w:val="0009673B"/>
    <w:rsid w:val="000973E1"/>
    <w:rsid w:val="000A07B3"/>
    <w:rsid w:val="000A1A3E"/>
    <w:rsid w:val="000A27F6"/>
    <w:rsid w:val="000A363C"/>
    <w:rsid w:val="000A4B52"/>
    <w:rsid w:val="000A523F"/>
    <w:rsid w:val="000A5930"/>
    <w:rsid w:val="000A6532"/>
    <w:rsid w:val="000A67AD"/>
    <w:rsid w:val="000A6C63"/>
    <w:rsid w:val="000A7A26"/>
    <w:rsid w:val="000B0B60"/>
    <w:rsid w:val="000B254B"/>
    <w:rsid w:val="000B312C"/>
    <w:rsid w:val="000B4410"/>
    <w:rsid w:val="000B4428"/>
    <w:rsid w:val="000B4A24"/>
    <w:rsid w:val="000B6598"/>
    <w:rsid w:val="000B6EC2"/>
    <w:rsid w:val="000B7AD4"/>
    <w:rsid w:val="000C0489"/>
    <w:rsid w:val="000C049E"/>
    <w:rsid w:val="000C0ADC"/>
    <w:rsid w:val="000C0EEA"/>
    <w:rsid w:val="000C1940"/>
    <w:rsid w:val="000C2915"/>
    <w:rsid w:val="000C4142"/>
    <w:rsid w:val="000C5F47"/>
    <w:rsid w:val="000C60F2"/>
    <w:rsid w:val="000C7437"/>
    <w:rsid w:val="000D06CD"/>
    <w:rsid w:val="000D13A0"/>
    <w:rsid w:val="000D140A"/>
    <w:rsid w:val="000D147C"/>
    <w:rsid w:val="000D1A68"/>
    <w:rsid w:val="000D3212"/>
    <w:rsid w:val="000D5020"/>
    <w:rsid w:val="000D7069"/>
    <w:rsid w:val="000D7C9C"/>
    <w:rsid w:val="000E171E"/>
    <w:rsid w:val="000E178A"/>
    <w:rsid w:val="000E2E18"/>
    <w:rsid w:val="000E3402"/>
    <w:rsid w:val="000E51CA"/>
    <w:rsid w:val="000E5264"/>
    <w:rsid w:val="000E5A0D"/>
    <w:rsid w:val="000E5B7C"/>
    <w:rsid w:val="000E613B"/>
    <w:rsid w:val="000F0B13"/>
    <w:rsid w:val="000F0C95"/>
    <w:rsid w:val="000F2494"/>
    <w:rsid w:val="000F2BD3"/>
    <w:rsid w:val="000F2D22"/>
    <w:rsid w:val="000F563E"/>
    <w:rsid w:val="000F5C98"/>
    <w:rsid w:val="000F6ED0"/>
    <w:rsid w:val="000F7EFA"/>
    <w:rsid w:val="00105282"/>
    <w:rsid w:val="001063C1"/>
    <w:rsid w:val="0010656B"/>
    <w:rsid w:val="00110C60"/>
    <w:rsid w:val="00111C49"/>
    <w:rsid w:val="00112988"/>
    <w:rsid w:val="00112E4C"/>
    <w:rsid w:val="00113600"/>
    <w:rsid w:val="0011367C"/>
    <w:rsid w:val="0011497F"/>
    <w:rsid w:val="001173A8"/>
    <w:rsid w:val="00117460"/>
    <w:rsid w:val="00121BCE"/>
    <w:rsid w:val="001235B5"/>
    <w:rsid w:val="001236A8"/>
    <w:rsid w:val="00124156"/>
    <w:rsid w:val="0012454A"/>
    <w:rsid w:val="0013035C"/>
    <w:rsid w:val="00130922"/>
    <w:rsid w:val="001311BF"/>
    <w:rsid w:val="001358EE"/>
    <w:rsid w:val="00136781"/>
    <w:rsid w:val="001408ED"/>
    <w:rsid w:val="00140D83"/>
    <w:rsid w:val="00140D9A"/>
    <w:rsid w:val="00140E57"/>
    <w:rsid w:val="00142A31"/>
    <w:rsid w:val="00143502"/>
    <w:rsid w:val="00144341"/>
    <w:rsid w:val="0014480D"/>
    <w:rsid w:val="0014488F"/>
    <w:rsid w:val="001449E9"/>
    <w:rsid w:val="00144F68"/>
    <w:rsid w:val="00145112"/>
    <w:rsid w:val="00145662"/>
    <w:rsid w:val="00146447"/>
    <w:rsid w:val="00146EC8"/>
    <w:rsid w:val="0014708D"/>
    <w:rsid w:val="00147B36"/>
    <w:rsid w:val="00150596"/>
    <w:rsid w:val="001512EA"/>
    <w:rsid w:val="00151B9F"/>
    <w:rsid w:val="00151E0C"/>
    <w:rsid w:val="001523FD"/>
    <w:rsid w:val="001524E0"/>
    <w:rsid w:val="0015303E"/>
    <w:rsid w:val="00153135"/>
    <w:rsid w:val="001539F9"/>
    <w:rsid w:val="00155233"/>
    <w:rsid w:val="001557A6"/>
    <w:rsid w:val="00157A67"/>
    <w:rsid w:val="00162BBB"/>
    <w:rsid w:val="001636E3"/>
    <w:rsid w:val="00165772"/>
    <w:rsid w:val="00166BFB"/>
    <w:rsid w:val="0016712D"/>
    <w:rsid w:val="00170502"/>
    <w:rsid w:val="001707B2"/>
    <w:rsid w:val="001708F5"/>
    <w:rsid w:val="001719C9"/>
    <w:rsid w:val="0017229E"/>
    <w:rsid w:val="001740C5"/>
    <w:rsid w:val="00175401"/>
    <w:rsid w:val="0017579B"/>
    <w:rsid w:val="0017686B"/>
    <w:rsid w:val="00177203"/>
    <w:rsid w:val="0018045B"/>
    <w:rsid w:val="00180EF4"/>
    <w:rsid w:val="00181815"/>
    <w:rsid w:val="001827A8"/>
    <w:rsid w:val="00184027"/>
    <w:rsid w:val="001844DE"/>
    <w:rsid w:val="00184FDA"/>
    <w:rsid w:val="00186525"/>
    <w:rsid w:val="001867B5"/>
    <w:rsid w:val="001871A2"/>
    <w:rsid w:val="001872CC"/>
    <w:rsid w:val="00187B13"/>
    <w:rsid w:val="00187B56"/>
    <w:rsid w:val="001915EC"/>
    <w:rsid w:val="0019182E"/>
    <w:rsid w:val="001927AF"/>
    <w:rsid w:val="0019292D"/>
    <w:rsid w:val="00192A77"/>
    <w:rsid w:val="001931BE"/>
    <w:rsid w:val="00193491"/>
    <w:rsid w:val="0019447C"/>
    <w:rsid w:val="00194573"/>
    <w:rsid w:val="001945D1"/>
    <w:rsid w:val="001945F9"/>
    <w:rsid w:val="001950B0"/>
    <w:rsid w:val="001967F3"/>
    <w:rsid w:val="001976D7"/>
    <w:rsid w:val="00197F2A"/>
    <w:rsid w:val="001A2EA4"/>
    <w:rsid w:val="001A35FD"/>
    <w:rsid w:val="001A3B93"/>
    <w:rsid w:val="001A3B97"/>
    <w:rsid w:val="001A3C7C"/>
    <w:rsid w:val="001A5E04"/>
    <w:rsid w:val="001B1841"/>
    <w:rsid w:val="001B1C67"/>
    <w:rsid w:val="001B282E"/>
    <w:rsid w:val="001B2849"/>
    <w:rsid w:val="001B5582"/>
    <w:rsid w:val="001B6034"/>
    <w:rsid w:val="001B6183"/>
    <w:rsid w:val="001B6B6A"/>
    <w:rsid w:val="001B72DC"/>
    <w:rsid w:val="001C022B"/>
    <w:rsid w:val="001C1E15"/>
    <w:rsid w:val="001C2BCD"/>
    <w:rsid w:val="001C3983"/>
    <w:rsid w:val="001C3BAC"/>
    <w:rsid w:val="001C70AC"/>
    <w:rsid w:val="001C7483"/>
    <w:rsid w:val="001D126F"/>
    <w:rsid w:val="001D1309"/>
    <w:rsid w:val="001D23F5"/>
    <w:rsid w:val="001D3145"/>
    <w:rsid w:val="001D4194"/>
    <w:rsid w:val="001D4969"/>
    <w:rsid w:val="001D5747"/>
    <w:rsid w:val="001D7553"/>
    <w:rsid w:val="001D78AA"/>
    <w:rsid w:val="001E10AF"/>
    <w:rsid w:val="001E2354"/>
    <w:rsid w:val="001E2896"/>
    <w:rsid w:val="001E2E17"/>
    <w:rsid w:val="001E302F"/>
    <w:rsid w:val="001E3CCE"/>
    <w:rsid w:val="001E3CD8"/>
    <w:rsid w:val="001E47BE"/>
    <w:rsid w:val="001E4F27"/>
    <w:rsid w:val="001E4FC0"/>
    <w:rsid w:val="001E5016"/>
    <w:rsid w:val="001E51B1"/>
    <w:rsid w:val="001E5656"/>
    <w:rsid w:val="001E7CC3"/>
    <w:rsid w:val="001F0E66"/>
    <w:rsid w:val="001F0F78"/>
    <w:rsid w:val="001F11DB"/>
    <w:rsid w:val="001F2CB9"/>
    <w:rsid w:val="001F33F3"/>
    <w:rsid w:val="001F39B9"/>
    <w:rsid w:val="001F58A2"/>
    <w:rsid w:val="001F5A2B"/>
    <w:rsid w:val="001F5DFD"/>
    <w:rsid w:val="001F5F92"/>
    <w:rsid w:val="001F76C2"/>
    <w:rsid w:val="001F781B"/>
    <w:rsid w:val="001F78B7"/>
    <w:rsid w:val="001F792B"/>
    <w:rsid w:val="001F792D"/>
    <w:rsid w:val="0020079D"/>
    <w:rsid w:val="0020109C"/>
    <w:rsid w:val="00201444"/>
    <w:rsid w:val="00202562"/>
    <w:rsid w:val="00202D61"/>
    <w:rsid w:val="00202E2D"/>
    <w:rsid w:val="00203480"/>
    <w:rsid w:val="00203832"/>
    <w:rsid w:val="00203D46"/>
    <w:rsid w:val="00203FBB"/>
    <w:rsid w:val="002044CC"/>
    <w:rsid w:val="00205660"/>
    <w:rsid w:val="002057AA"/>
    <w:rsid w:val="00206210"/>
    <w:rsid w:val="00210268"/>
    <w:rsid w:val="00210F9A"/>
    <w:rsid w:val="00213530"/>
    <w:rsid w:val="00213A58"/>
    <w:rsid w:val="00214386"/>
    <w:rsid w:val="00215BF5"/>
    <w:rsid w:val="00217632"/>
    <w:rsid w:val="00220A94"/>
    <w:rsid w:val="002220AE"/>
    <w:rsid w:val="002228FB"/>
    <w:rsid w:val="00223FEE"/>
    <w:rsid w:val="002242FC"/>
    <w:rsid w:val="00224674"/>
    <w:rsid w:val="00224DD2"/>
    <w:rsid w:val="00226AD4"/>
    <w:rsid w:val="00226D8C"/>
    <w:rsid w:val="00227266"/>
    <w:rsid w:val="002274F6"/>
    <w:rsid w:val="00227696"/>
    <w:rsid w:val="0022781D"/>
    <w:rsid w:val="00227BA3"/>
    <w:rsid w:val="00227D7C"/>
    <w:rsid w:val="00230FF3"/>
    <w:rsid w:val="00232374"/>
    <w:rsid w:val="002331FF"/>
    <w:rsid w:val="0023469A"/>
    <w:rsid w:val="002368C4"/>
    <w:rsid w:val="00237FE3"/>
    <w:rsid w:val="0024034C"/>
    <w:rsid w:val="00240E42"/>
    <w:rsid w:val="00241E5D"/>
    <w:rsid w:val="0024226B"/>
    <w:rsid w:val="00242EA7"/>
    <w:rsid w:val="0024327A"/>
    <w:rsid w:val="00244C40"/>
    <w:rsid w:val="0024511E"/>
    <w:rsid w:val="002451B6"/>
    <w:rsid w:val="002451D2"/>
    <w:rsid w:val="002460B9"/>
    <w:rsid w:val="00246EEA"/>
    <w:rsid w:val="0025249D"/>
    <w:rsid w:val="00252CC0"/>
    <w:rsid w:val="0025462E"/>
    <w:rsid w:val="00256231"/>
    <w:rsid w:val="00256354"/>
    <w:rsid w:val="00260533"/>
    <w:rsid w:val="002608F4"/>
    <w:rsid w:val="00262235"/>
    <w:rsid w:val="00266FBC"/>
    <w:rsid w:val="002705D8"/>
    <w:rsid w:val="002707EF"/>
    <w:rsid w:val="002708DF"/>
    <w:rsid w:val="002713B6"/>
    <w:rsid w:val="002716FD"/>
    <w:rsid w:val="002725DE"/>
    <w:rsid w:val="00272A38"/>
    <w:rsid w:val="00272F27"/>
    <w:rsid w:val="00273674"/>
    <w:rsid w:val="00273B21"/>
    <w:rsid w:val="00274467"/>
    <w:rsid w:val="00275851"/>
    <w:rsid w:val="00275D00"/>
    <w:rsid w:val="00277578"/>
    <w:rsid w:val="00277982"/>
    <w:rsid w:val="0028029A"/>
    <w:rsid w:val="002802DC"/>
    <w:rsid w:val="00281BD0"/>
    <w:rsid w:val="00281C12"/>
    <w:rsid w:val="00282856"/>
    <w:rsid w:val="00282A41"/>
    <w:rsid w:val="002835BE"/>
    <w:rsid w:val="002837F6"/>
    <w:rsid w:val="00284A27"/>
    <w:rsid w:val="00284CED"/>
    <w:rsid w:val="0028596D"/>
    <w:rsid w:val="002867D0"/>
    <w:rsid w:val="002870FA"/>
    <w:rsid w:val="002905B2"/>
    <w:rsid w:val="00292343"/>
    <w:rsid w:val="0029239B"/>
    <w:rsid w:val="0029294D"/>
    <w:rsid w:val="00293E27"/>
    <w:rsid w:val="0029400D"/>
    <w:rsid w:val="002969E7"/>
    <w:rsid w:val="0029700B"/>
    <w:rsid w:val="0029767E"/>
    <w:rsid w:val="002A1501"/>
    <w:rsid w:val="002A1B56"/>
    <w:rsid w:val="002A3AC4"/>
    <w:rsid w:val="002A45DF"/>
    <w:rsid w:val="002A486F"/>
    <w:rsid w:val="002A743D"/>
    <w:rsid w:val="002A7FCD"/>
    <w:rsid w:val="002B26C8"/>
    <w:rsid w:val="002B39CD"/>
    <w:rsid w:val="002B540C"/>
    <w:rsid w:val="002B6396"/>
    <w:rsid w:val="002C1D4A"/>
    <w:rsid w:val="002C1FF0"/>
    <w:rsid w:val="002C2BA7"/>
    <w:rsid w:val="002C32ED"/>
    <w:rsid w:val="002C5596"/>
    <w:rsid w:val="002C56AB"/>
    <w:rsid w:val="002C69A2"/>
    <w:rsid w:val="002C721F"/>
    <w:rsid w:val="002C76BA"/>
    <w:rsid w:val="002D1148"/>
    <w:rsid w:val="002D15CA"/>
    <w:rsid w:val="002D19F0"/>
    <w:rsid w:val="002D2BA8"/>
    <w:rsid w:val="002D3899"/>
    <w:rsid w:val="002D4702"/>
    <w:rsid w:val="002D5318"/>
    <w:rsid w:val="002D586A"/>
    <w:rsid w:val="002D5F19"/>
    <w:rsid w:val="002D79E5"/>
    <w:rsid w:val="002E01AD"/>
    <w:rsid w:val="002E10E6"/>
    <w:rsid w:val="002E1956"/>
    <w:rsid w:val="002E1E8E"/>
    <w:rsid w:val="002E3EB0"/>
    <w:rsid w:val="002E4675"/>
    <w:rsid w:val="002E6530"/>
    <w:rsid w:val="002E6B27"/>
    <w:rsid w:val="002E7179"/>
    <w:rsid w:val="002E7C5C"/>
    <w:rsid w:val="002E7EB2"/>
    <w:rsid w:val="002F0403"/>
    <w:rsid w:val="002F10D4"/>
    <w:rsid w:val="002F1603"/>
    <w:rsid w:val="002F1E0E"/>
    <w:rsid w:val="002F2DDA"/>
    <w:rsid w:val="002F4017"/>
    <w:rsid w:val="002F421E"/>
    <w:rsid w:val="002F547B"/>
    <w:rsid w:val="002F6804"/>
    <w:rsid w:val="002F740D"/>
    <w:rsid w:val="002F7F38"/>
    <w:rsid w:val="00300751"/>
    <w:rsid w:val="0030075C"/>
    <w:rsid w:val="00302E72"/>
    <w:rsid w:val="00304C86"/>
    <w:rsid w:val="003063C4"/>
    <w:rsid w:val="0030647E"/>
    <w:rsid w:val="00306F91"/>
    <w:rsid w:val="00307745"/>
    <w:rsid w:val="003079BD"/>
    <w:rsid w:val="003156D9"/>
    <w:rsid w:val="00316857"/>
    <w:rsid w:val="003170B3"/>
    <w:rsid w:val="00320954"/>
    <w:rsid w:val="00320E65"/>
    <w:rsid w:val="0032263F"/>
    <w:rsid w:val="00322760"/>
    <w:rsid w:val="00323E6B"/>
    <w:rsid w:val="00324FBB"/>
    <w:rsid w:val="00325EDC"/>
    <w:rsid w:val="003301D7"/>
    <w:rsid w:val="00330640"/>
    <w:rsid w:val="0033194F"/>
    <w:rsid w:val="00332000"/>
    <w:rsid w:val="003332DA"/>
    <w:rsid w:val="003333E5"/>
    <w:rsid w:val="0033399D"/>
    <w:rsid w:val="0033527D"/>
    <w:rsid w:val="00335422"/>
    <w:rsid w:val="00336C71"/>
    <w:rsid w:val="00337C7B"/>
    <w:rsid w:val="003414D5"/>
    <w:rsid w:val="00341621"/>
    <w:rsid w:val="00341F70"/>
    <w:rsid w:val="003437CE"/>
    <w:rsid w:val="00343DBF"/>
    <w:rsid w:val="003440EF"/>
    <w:rsid w:val="003455AE"/>
    <w:rsid w:val="00345866"/>
    <w:rsid w:val="00346577"/>
    <w:rsid w:val="00346AD4"/>
    <w:rsid w:val="00346EEF"/>
    <w:rsid w:val="0035085B"/>
    <w:rsid w:val="00352835"/>
    <w:rsid w:val="0035299C"/>
    <w:rsid w:val="003533B9"/>
    <w:rsid w:val="00353E9D"/>
    <w:rsid w:val="00353FEE"/>
    <w:rsid w:val="003553FF"/>
    <w:rsid w:val="003559A2"/>
    <w:rsid w:val="00356760"/>
    <w:rsid w:val="00356AFE"/>
    <w:rsid w:val="00356C1C"/>
    <w:rsid w:val="003603A8"/>
    <w:rsid w:val="003624DC"/>
    <w:rsid w:val="0036255D"/>
    <w:rsid w:val="0036284F"/>
    <w:rsid w:val="00364561"/>
    <w:rsid w:val="00364C9A"/>
    <w:rsid w:val="003658A0"/>
    <w:rsid w:val="00366B86"/>
    <w:rsid w:val="003670A3"/>
    <w:rsid w:val="00367CEA"/>
    <w:rsid w:val="00371114"/>
    <w:rsid w:val="00371D23"/>
    <w:rsid w:val="003730E4"/>
    <w:rsid w:val="0037443C"/>
    <w:rsid w:val="003747DD"/>
    <w:rsid w:val="00375B5C"/>
    <w:rsid w:val="003760EA"/>
    <w:rsid w:val="00376731"/>
    <w:rsid w:val="0038171D"/>
    <w:rsid w:val="00383A96"/>
    <w:rsid w:val="00383DAC"/>
    <w:rsid w:val="00383F09"/>
    <w:rsid w:val="0038406F"/>
    <w:rsid w:val="00387536"/>
    <w:rsid w:val="0039001D"/>
    <w:rsid w:val="00390401"/>
    <w:rsid w:val="00391B53"/>
    <w:rsid w:val="003928F2"/>
    <w:rsid w:val="003929EA"/>
    <w:rsid w:val="00394BE9"/>
    <w:rsid w:val="00394F61"/>
    <w:rsid w:val="00395D5B"/>
    <w:rsid w:val="003A02DD"/>
    <w:rsid w:val="003A0963"/>
    <w:rsid w:val="003A2AA6"/>
    <w:rsid w:val="003A38CD"/>
    <w:rsid w:val="003A3900"/>
    <w:rsid w:val="003A7481"/>
    <w:rsid w:val="003A7AC7"/>
    <w:rsid w:val="003A7FAF"/>
    <w:rsid w:val="003B0EB5"/>
    <w:rsid w:val="003B10BA"/>
    <w:rsid w:val="003B1252"/>
    <w:rsid w:val="003B180F"/>
    <w:rsid w:val="003B1E14"/>
    <w:rsid w:val="003B30A2"/>
    <w:rsid w:val="003B574B"/>
    <w:rsid w:val="003B606F"/>
    <w:rsid w:val="003C0862"/>
    <w:rsid w:val="003C099B"/>
    <w:rsid w:val="003C1FA1"/>
    <w:rsid w:val="003C368F"/>
    <w:rsid w:val="003C3C40"/>
    <w:rsid w:val="003C3C99"/>
    <w:rsid w:val="003C48A3"/>
    <w:rsid w:val="003C4F68"/>
    <w:rsid w:val="003C516E"/>
    <w:rsid w:val="003C6D60"/>
    <w:rsid w:val="003C7C43"/>
    <w:rsid w:val="003D0A79"/>
    <w:rsid w:val="003D44DC"/>
    <w:rsid w:val="003D5DDC"/>
    <w:rsid w:val="003D6480"/>
    <w:rsid w:val="003E038C"/>
    <w:rsid w:val="003E05E5"/>
    <w:rsid w:val="003E19D6"/>
    <w:rsid w:val="003E2C23"/>
    <w:rsid w:val="003E326D"/>
    <w:rsid w:val="003E390C"/>
    <w:rsid w:val="003E4AE0"/>
    <w:rsid w:val="003E5481"/>
    <w:rsid w:val="003F1060"/>
    <w:rsid w:val="003F1579"/>
    <w:rsid w:val="003F1A1E"/>
    <w:rsid w:val="003F1C68"/>
    <w:rsid w:val="003F33CA"/>
    <w:rsid w:val="003F736F"/>
    <w:rsid w:val="00401236"/>
    <w:rsid w:val="00403263"/>
    <w:rsid w:val="00406BF7"/>
    <w:rsid w:val="00407E77"/>
    <w:rsid w:val="004105D4"/>
    <w:rsid w:val="00411C3F"/>
    <w:rsid w:val="00412616"/>
    <w:rsid w:val="00413374"/>
    <w:rsid w:val="0041340E"/>
    <w:rsid w:val="00413A3D"/>
    <w:rsid w:val="00415AB3"/>
    <w:rsid w:val="00415D76"/>
    <w:rsid w:val="00417CCE"/>
    <w:rsid w:val="00421D50"/>
    <w:rsid w:val="00424CE1"/>
    <w:rsid w:val="0042538E"/>
    <w:rsid w:val="00425FE7"/>
    <w:rsid w:val="004271A3"/>
    <w:rsid w:val="00427519"/>
    <w:rsid w:val="00427662"/>
    <w:rsid w:val="00430BCC"/>
    <w:rsid w:val="004336F7"/>
    <w:rsid w:val="0043421D"/>
    <w:rsid w:val="00434948"/>
    <w:rsid w:val="00435F42"/>
    <w:rsid w:val="00437894"/>
    <w:rsid w:val="00437E60"/>
    <w:rsid w:val="0044153E"/>
    <w:rsid w:val="0044278E"/>
    <w:rsid w:val="00445878"/>
    <w:rsid w:val="0044603B"/>
    <w:rsid w:val="004465BB"/>
    <w:rsid w:val="004468AF"/>
    <w:rsid w:val="00447112"/>
    <w:rsid w:val="0045051E"/>
    <w:rsid w:val="004523AF"/>
    <w:rsid w:val="00452A44"/>
    <w:rsid w:val="004539C1"/>
    <w:rsid w:val="00453CF9"/>
    <w:rsid w:val="00453F4D"/>
    <w:rsid w:val="004540E8"/>
    <w:rsid w:val="00455118"/>
    <w:rsid w:val="0045520B"/>
    <w:rsid w:val="004557B6"/>
    <w:rsid w:val="00455B10"/>
    <w:rsid w:val="00455B40"/>
    <w:rsid w:val="00455DE4"/>
    <w:rsid w:val="0045674A"/>
    <w:rsid w:val="00457104"/>
    <w:rsid w:val="00460BC9"/>
    <w:rsid w:val="004615F6"/>
    <w:rsid w:val="00461E12"/>
    <w:rsid w:val="004621C5"/>
    <w:rsid w:val="004629C9"/>
    <w:rsid w:val="00463C84"/>
    <w:rsid w:val="00463CB2"/>
    <w:rsid w:val="00463FFA"/>
    <w:rsid w:val="004650B7"/>
    <w:rsid w:val="00466CEF"/>
    <w:rsid w:val="00467D26"/>
    <w:rsid w:val="00471A73"/>
    <w:rsid w:val="00472144"/>
    <w:rsid w:val="00472C08"/>
    <w:rsid w:val="00473E3C"/>
    <w:rsid w:val="00474513"/>
    <w:rsid w:val="00475FA1"/>
    <w:rsid w:val="0048036C"/>
    <w:rsid w:val="004805CE"/>
    <w:rsid w:val="00480C16"/>
    <w:rsid w:val="004819F9"/>
    <w:rsid w:val="00482AD5"/>
    <w:rsid w:val="00482B89"/>
    <w:rsid w:val="00484A01"/>
    <w:rsid w:val="00486C81"/>
    <w:rsid w:val="00486DA0"/>
    <w:rsid w:val="00492410"/>
    <w:rsid w:val="004930FD"/>
    <w:rsid w:val="0049417D"/>
    <w:rsid w:val="00494DE5"/>
    <w:rsid w:val="00495280"/>
    <w:rsid w:val="004955DE"/>
    <w:rsid w:val="0049561F"/>
    <w:rsid w:val="0049654A"/>
    <w:rsid w:val="00497506"/>
    <w:rsid w:val="004977E2"/>
    <w:rsid w:val="004A02FD"/>
    <w:rsid w:val="004A0401"/>
    <w:rsid w:val="004A155C"/>
    <w:rsid w:val="004A18D0"/>
    <w:rsid w:val="004A2AAE"/>
    <w:rsid w:val="004A5054"/>
    <w:rsid w:val="004A6E11"/>
    <w:rsid w:val="004A6FA7"/>
    <w:rsid w:val="004A7112"/>
    <w:rsid w:val="004A7734"/>
    <w:rsid w:val="004A7744"/>
    <w:rsid w:val="004B0943"/>
    <w:rsid w:val="004B0A99"/>
    <w:rsid w:val="004B0D0D"/>
    <w:rsid w:val="004B1A54"/>
    <w:rsid w:val="004B1A9B"/>
    <w:rsid w:val="004B2240"/>
    <w:rsid w:val="004B3D0F"/>
    <w:rsid w:val="004B4A0F"/>
    <w:rsid w:val="004B4EA4"/>
    <w:rsid w:val="004C0559"/>
    <w:rsid w:val="004C0D54"/>
    <w:rsid w:val="004C16F9"/>
    <w:rsid w:val="004C2A81"/>
    <w:rsid w:val="004C3B79"/>
    <w:rsid w:val="004C3ECF"/>
    <w:rsid w:val="004C4B92"/>
    <w:rsid w:val="004C652E"/>
    <w:rsid w:val="004C6F81"/>
    <w:rsid w:val="004C724D"/>
    <w:rsid w:val="004C74E5"/>
    <w:rsid w:val="004C79AC"/>
    <w:rsid w:val="004D047E"/>
    <w:rsid w:val="004D10C1"/>
    <w:rsid w:val="004D294A"/>
    <w:rsid w:val="004D3B4E"/>
    <w:rsid w:val="004D5000"/>
    <w:rsid w:val="004D5C9D"/>
    <w:rsid w:val="004D76B9"/>
    <w:rsid w:val="004D7D74"/>
    <w:rsid w:val="004D7E1F"/>
    <w:rsid w:val="004D7F2F"/>
    <w:rsid w:val="004E115B"/>
    <w:rsid w:val="004E1165"/>
    <w:rsid w:val="004E1259"/>
    <w:rsid w:val="004E1B7F"/>
    <w:rsid w:val="004E1E9C"/>
    <w:rsid w:val="004E2338"/>
    <w:rsid w:val="004E4709"/>
    <w:rsid w:val="004E531B"/>
    <w:rsid w:val="004E54EE"/>
    <w:rsid w:val="004E77AE"/>
    <w:rsid w:val="004F0CA7"/>
    <w:rsid w:val="004F16D6"/>
    <w:rsid w:val="004F2D95"/>
    <w:rsid w:val="004F2F76"/>
    <w:rsid w:val="004F3ECF"/>
    <w:rsid w:val="004F4D81"/>
    <w:rsid w:val="004F6842"/>
    <w:rsid w:val="004F6DB1"/>
    <w:rsid w:val="004F6E32"/>
    <w:rsid w:val="0050079B"/>
    <w:rsid w:val="005016D0"/>
    <w:rsid w:val="0050213B"/>
    <w:rsid w:val="0050334C"/>
    <w:rsid w:val="0050395C"/>
    <w:rsid w:val="00504D0F"/>
    <w:rsid w:val="00505DAA"/>
    <w:rsid w:val="00506370"/>
    <w:rsid w:val="005109BD"/>
    <w:rsid w:val="0051228B"/>
    <w:rsid w:val="005128E3"/>
    <w:rsid w:val="00514821"/>
    <w:rsid w:val="00515510"/>
    <w:rsid w:val="00516B37"/>
    <w:rsid w:val="00516CB5"/>
    <w:rsid w:val="00517718"/>
    <w:rsid w:val="00521297"/>
    <w:rsid w:val="005212E1"/>
    <w:rsid w:val="00521CFC"/>
    <w:rsid w:val="00522409"/>
    <w:rsid w:val="00522D51"/>
    <w:rsid w:val="00522D9A"/>
    <w:rsid w:val="0052346E"/>
    <w:rsid w:val="0052364D"/>
    <w:rsid w:val="005249F6"/>
    <w:rsid w:val="00526158"/>
    <w:rsid w:val="00526159"/>
    <w:rsid w:val="0053138C"/>
    <w:rsid w:val="00531970"/>
    <w:rsid w:val="00531CA9"/>
    <w:rsid w:val="0053206A"/>
    <w:rsid w:val="005335AF"/>
    <w:rsid w:val="00533C2D"/>
    <w:rsid w:val="00533FD6"/>
    <w:rsid w:val="005341BD"/>
    <w:rsid w:val="00534ED3"/>
    <w:rsid w:val="0053519A"/>
    <w:rsid w:val="005404AE"/>
    <w:rsid w:val="00541A34"/>
    <w:rsid w:val="005420B8"/>
    <w:rsid w:val="00542DFD"/>
    <w:rsid w:val="00542E00"/>
    <w:rsid w:val="00542E99"/>
    <w:rsid w:val="005439F3"/>
    <w:rsid w:val="00544312"/>
    <w:rsid w:val="00544BDD"/>
    <w:rsid w:val="005451AD"/>
    <w:rsid w:val="005463E3"/>
    <w:rsid w:val="00547852"/>
    <w:rsid w:val="00550D86"/>
    <w:rsid w:val="005510AA"/>
    <w:rsid w:val="005513E7"/>
    <w:rsid w:val="00551843"/>
    <w:rsid w:val="00554673"/>
    <w:rsid w:val="00554755"/>
    <w:rsid w:val="00554964"/>
    <w:rsid w:val="00556A06"/>
    <w:rsid w:val="00556A41"/>
    <w:rsid w:val="00556EE1"/>
    <w:rsid w:val="00557E99"/>
    <w:rsid w:val="0056097E"/>
    <w:rsid w:val="00560AF7"/>
    <w:rsid w:val="00563B5F"/>
    <w:rsid w:val="005647F2"/>
    <w:rsid w:val="00565730"/>
    <w:rsid w:val="00565CEA"/>
    <w:rsid w:val="00566061"/>
    <w:rsid w:val="005679A5"/>
    <w:rsid w:val="00572204"/>
    <w:rsid w:val="00572358"/>
    <w:rsid w:val="005724C8"/>
    <w:rsid w:val="0057328F"/>
    <w:rsid w:val="00573954"/>
    <w:rsid w:val="0057481C"/>
    <w:rsid w:val="00575ECF"/>
    <w:rsid w:val="00577FCD"/>
    <w:rsid w:val="00580116"/>
    <w:rsid w:val="00580483"/>
    <w:rsid w:val="00581D5C"/>
    <w:rsid w:val="00582997"/>
    <w:rsid w:val="005846FF"/>
    <w:rsid w:val="0058596A"/>
    <w:rsid w:val="00586488"/>
    <w:rsid w:val="005864F7"/>
    <w:rsid w:val="0058654C"/>
    <w:rsid w:val="00586AE8"/>
    <w:rsid w:val="00587AA7"/>
    <w:rsid w:val="00587C7F"/>
    <w:rsid w:val="00590F54"/>
    <w:rsid w:val="00591702"/>
    <w:rsid w:val="00592996"/>
    <w:rsid w:val="00592E0A"/>
    <w:rsid w:val="00594545"/>
    <w:rsid w:val="00594C15"/>
    <w:rsid w:val="0059698D"/>
    <w:rsid w:val="00597102"/>
    <w:rsid w:val="00597B1B"/>
    <w:rsid w:val="00597D9F"/>
    <w:rsid w:val="00597F31"/>
    <w:rsid w:val="005A0419"/>
    <w:rsid w:val="005A0742"/>
    <w:rsid w:val="005A123A"/>
    <w:rsid w:val="005A2367"/>
    <w:rsid w:val="005A2E90"/>
    <w:rsid w:val="005A3107"/>
    <w:rsid w:val="005A39FC"/>
    <w:rsid w:val="005A3E6C"/>
    <w:rsid w:val="005A4682"/>
    <w:rsid w:val="005A4B94"/>
    <w:rsid w:val="005A5602"/>
    <w:rsid w:val="005A5F87"/>
    <w:rsid w:val="005A64E6"/>
    <w:rsid w:val="005A65F2"/>
    <w:rsid w:val="005A7785"/>
    <w:rsid w:val="005A7AC8"/>
    <w:rsid w:val="005B1E7C"/>
    <w:rsid w:val="005B37AC"/>
    <w:rsid w:val="005B3A56"/>
    <w:rsid w:val="005B5462"/>
    <w:rsid w:val="005C04A6"/>
    <w:rsid w:val="005C121D"/>
    <w:rsid w:val="005C2440"/>
    <w:rsid w:val="005C2B40"/>
    <w:rsid w:val="005C41CB"/>
    <w:rsid w:val="005C4543"/>
    <w:rsid w:val="005C55EB"/>
    <w:rsid w:val="005C6AD6"/>
    <w:rsid w:val="005C727E"/>
    <w:rsid w:val="005C7F8D"/>
    <w:rsid w:val="005D19C5"/>
    <w:rsid w:val="005D202F"/>
    <w:rsid w:val="005D4CAE"/>
    <w:rsid w:val="005D4DF2"/>
    <w:rsid w:val="005D5E16"/>
    <w:rsid w:val="005D62CF"/>
    <w:rsid w:val="005D6BEB"/>
    <w:rsid w:val="005D7922"/>
    <w:rsid w:val="005E1D6B"/>
    <w:rsid w:val="005E2F00"/>
    <w:rsid w:val="005E3681"/>
    <w:rsid w:val="005E4DE3"/>
    <w:rsid w:val="005E65CD"/>
    <w:rsid w:val="005E715F"/>
    <w:rsid w:val="005F016D"/>
    <w:rsid w:val="005F1598"/>
    <w:rsid w:val="005F1CB7"/>
    <w:rsid w:val="005F1DB8"/>
    <w:rsid w:val="005F5A11"/>
    <w:rsid w:val="005F5E54"/>
    <w:rsid w:val="005F607D"/>
    <w:rsid w:val="005F6904"/>
    <w:rsid w:val="00602163"/>
    <w:rsid w:val="00602889"/>
    <w:rsid w:val="00602BD0"/>
    <w:rsid w:val="00602BD9"/>
    <w:rsid w:val="0060394F"/>
    <w:rsid w:val="00603993"/>
    <w:rsid w:val="006046B1"/>
    <w:rsid w:val="00605442"/>
    <w:rsid w:val="00606142"/>
    <w:rsid w:val="00606F8F"/>
    <w:rsid w:val="00607D6E"/>
    <w:rsid w:val="0061024B"/>
    <w:rsid w:val="00610754"/>
    <w:rsid w:val="006132C8"/>
    <w:rsid w:val="0061555F"/>
    <w:rsid w:val="006156AD"/>
    <w:rsid w:val="0062068E"/>
    <w:rsid w:val="00620D3E"/>
    <w:rsid w:val="0062551B"/>
    <w:rsid w:val="006263A7"/>
    <w:rsid w:val="00626BDB"/>
    <w:rsid w:val="00630321"/>
    <w:rsid w:val="0063045F"/>
    <w:rsid w:val="00631574"/>
    <w:rsid w:val="00632C10"/>
    <w:rsid w:val="00633432"/>
    <w:rsid w:val="00634179"/>
    <w:rsid w:val="00634FDC"/>
    <w:rsid w:val="0063506B"/>
    <w:rsid w:val="00635D68"/>
    <w:rsid w:val="0064104A"/>
    <w:rsid w:val="00642CD9"/>
    <w:rsid w:val="00642F73"/>
    <w:rsid w:val="00643BAE"/>
    <w:rsid w:val="00643D53"/>
    <w:rsid w:val="00644394"/>
    <w:rsid w:val="006444E0"/>
    <w:rsid w:val="00646626"/>
    <w:rsid w:val="00650B05"/>
    <w:rsid w:val="0065123C"/>
    <w:rsid w:val="0065325A"/>
    <w:rsid w:val="00653806"/>
    <w:rsid w:val="00653E20"/>
    <w:rsid w:val="006541AD"/>
    <w:rsid w:val="0065571E"/>
    <w:rsid w:val="00655AEF"/>
    <w:rsid w:val="006567C8"/>
    <w:rsid w:val="00660B79"/>
    <w:rsid w:val="006621AC"/>
    <w:rsid w:val="006622E6"/>
    <w:rsid w:val="0066265E"/>
    <w:rsid w:val="0066523A"/>
    <w:rsid w:val="0066528E"/>
    <w:rsid w:val="00665701"/>
    <w:rsid w:val="00665EFF"/>
    <w:rsid w:val="0066689B"/>
    <w:rsid w:val="00666B71"/>
    <w:rsid w:val="0066712B"/>
    <w:rsid w:val="0067002F"/>
    <w:rsid w:val="00670160"/>
    <w:rsid w:val="00670206"/>
    <w:rsid w:val="006703D1"/>
    <w:rsid w:val="00672318"/>
    <w:rsid w:val="0067253A"/>
    <w:rsid w:val="00672BB9"/>
    <w:rsid w:val="006739AD"/>
    <w:rsid w:val="00673D5D"/>
    <w:rsid w:val="00674276"/>
    <w:rsid w:val="00675401"/>
    <w:rsid w:val="00675E43"/>
    <w:rsid w:val="00680A3D"/>
    <w:rsid w:val="00681337"/>
    <w:rsid w:val="00681E31"/>
    <w:rsid w:val="00681E85"/>
    <w:rsid w:val="0068572D"/>
    <w:rsid w:val="006870AA"/>
    <w:rsid w:val="006877BC"/>
    <w:rsid w:val="0069089A"/>
    <w:rsid w:val="00690A06"/>
    <w:rsid w:val="00691470"/>
    <w:rsid w:val="00692396"/>
    <w:rsid w:val="0069362C"/>
    <w:rsid w:val="006942F3"/>
    <w:rsid w:val="006963A1"/>
    <w:rsid w:val="0069783D"/>
    <w:rsid w:val="006A05EA"/>
    <w:rsid w:val="006A3080"/>
    <w:rsid w:val="006A5C9D"/>
    <w:rsid w:val="006A61D9"/>
    <w:rsid w:val="006A77C9"/>
    <w:rsid w:val="006B286D"/>
    <w:rsid w:val="006B2E39"/>
    <w:rsid w:val="006B30B7"/>
    <w:rsid w:val="006B4F95"/>
    <w:rsid w:val="006B5DFD"/>
    <w:rsid w:val="006B6447"/>
    <w:rsid w:val="006B65B4"/>
    <w:rsid w:val="006B6DDE"/>
    <w:rsid w:val="006B7734"/>
    <w:rsid w:val="006C05D7"/>
    <w:rsid w:val="006C0FF3"/>
    <w:rsid w:val="006C225A"/>
    <w:rsid w:val="006C3038"/>
    <w:rsid w:val="006C366B"/>
    <w:rsid w:val="006C36FB"/>
    <w:rsid w:val="006C401B"/>
    <w:rsid w:val="006C4E37"/>
    <w:rsid w:val="006C5707"/>
    <w:rsid w:val="006C5990"/>
    <w:rsid w:val="006C6209"/>
    <w:rsid w:val="006C70D8"/>
    <w:rsid w:val="006C72A9"/>
    <w:rsid w:val="006C72FE"/>
    <w:rsid w:val="006D14D2"/>
    <w:rsid w:val="006D1C66"/>
    <w:rsid w:val="006D2051"/>
    <w:rsid w:val="006D3C4D"/>
    <w:rsid w:val="006D46A6"/>
    <w:rsid w:val="006D5D13"/>
    <w:rsid w:val="006D6DCE"/>
    <w:rsid w:val="006D766C"/>
    <w:rsid w:val="006E0412"/>
    <w:rsid w:val="006E05D0"/>
    <w:rsid w:val="006E0881"/>
    <w:rsid w:val="006E0993"/>
    <w:rsid w:val="006E0D72"/>
    <w:rsid w:val="006E12A8"/>
    <w:rsid w:val="006E143D"/>
    <w:rsid w:val="006E2807"/>
    <w:rsid w:val="006E396C"/>
    <w:rsid w:val="006E3BE6"/>
    <w:rsid w:val="006E3E44"/>
    <w:rsid w:val="006E4850"/>
    <w:rsid w:val="006E5267"/>
    <w:rsid w:val="006E537B"/>
    <w:rsid w:val="006E549D"/>
    <w:rsid w:val="006E6F52"/>
    <w:rsid w:val="006E7AC7"/>
    <w:rsid w:val="006F007D"/>
    <w:rsid w:val="006F0D83"/>
    <w:rsid w:val="006F135B"/>
    <w:rsid w:val="006F307C"/>
    <w:rsid w:val="006F3959"/>
    <w:rsid w:val="006F4537"/>
    <w:rsid w:val="006F4BEA"/>
    <w:rsid w:val="006F5F8E"/>
    <w:rsid w:val="006F6EF6"/>
    <w:rsid w:val="007006CD"/>
    <w:rsid w:val="00701249"/>
    <w:rsid w:val="00702523"/>
    <w:rsid w:val="00702973"/>
    <w:rsid w:val="00702AFD"/>
    <w:rsid w:val="0070447D"/>
    <w:rsid w:val="0070497F"/>
    <w:rsid w:val="00704E3C"/>
    <w:rsid w:val="00704F1D"/>
    <w:rsid w:val="00705564"/>
    <w:rsid w:val="00707910"/>
    <w:rsid w:val="007109F3"/>
    <w:rsid w:val="00710A7D"/>
    <w:rsid w:val="007118FC"/>
    <w:rsid w:val="00711979"/>
    <w:rsid w:val="00712FA6"/>
    <w:rsid w:val="0071500E"/>
    <w:rsid w:val="00715E98"/>
    <w:rsid w:val="00715EE1"/>
    <w:rsid w:val="00720C9B"/>
    <w:rsid w:val="00721C8D"/>
    <w:rsid w:val="0072227A"/>
    <w:rsid w:val="007224FB"/>
    <w:rsid w:val="00722591"/>
    <w:rsid w:val="00725F02"/>
    <w:rsid w:val="007312EC"/>
    <w:rsid w:val="007340E6"/>
    <w:rsid w:val="00734E4D"/>
    <w:rsid w:val="0073517C"/>
    <w:rsid w:val="00735768"/>
    <w:rsid w:val="00736294"/>
    <w:rsid w:val="007366EE"/>
    <w:rsid w:val="00737C5B"/>
    <w:rsid w:val="00737F35"/>
    <w:rsid w:val="00741421"/>
    <w:rsid w:val="00742E23"/>
    <w:rsid w:val="00743421"/>
    <w:rsid w:val="00743430"/>
    <w:rsid w:val="007435F0"/>
    <w:rsid w:val="0074374E"/>
    <w:rsid w:val="007456DB"/>
    <w:rsid w:val="00745A4A"/>
    <w:rsid w:val="00746C35"/>
    <w:rsid w:val="007471E5"/>
    <w:rsid w:val="00747DF6"/>
    <w:rsid w:val="007507B4"/>
    <w:rsid w:val="007509A9"/>
    <w:rsid w:val="00751DBA"/>
    <w:rsid w:val="00752972"/>
    <w:rsid w:val="00752EC8"/>
    <w:rsid w:val="00753254"/>
    <w:rsid w:val="007535A9"/>
    <w:rsid w:val="00754FBB"/>
    <w:rsid w:val="007575C9"/>
    <w:rsid w:val="007577AC"/>
    <w:rsid w:val="0076131F"/>
    <w:rsid w:val="00761E4C"/>
    <w:rsid w:val="007625CF"/>
    <w:rsid w:val="00766D30"/>
    <w:rsid w:val="0076739A"/>
    <w:rsid w:val="00771290"/>
    <w:rsid w:val="0077130F"/>
    <w:rsid w:val="007716E5"/>
    <w:rsid w:val="0077395A"/>
    <w:rsid w:val="007740BF"/>
    <w:rsid w:val="00774AC4"/>
    <w:rsid w:val="00776273"/>
    <w:rsid w:val="00776276"/>
    <w:rsid w:val="00777283"/>
    <w:rsid w:val="00777C2D"/>
    <w:rsid w:val="00781391"/>
    <w:rsid w:val="00781825"/>
    <w:rsid w:val="00781F96"/>
    <w:rsid w:val="00783083"/>
    <w:rsid w:val="00783411"/>
    <w:rsid w:val="00783BA2"/>
    <w:rsid w:val="00783EDA"/>
    <w:rsid w:val="00785F50"/>
    <w:rsid w:val="00785F60"/>
    <w:rsid w:val="00786B75"/>
    <w:rsid w:val="00786D08"/>
    <w:rsid w:val="00786DEF"/>
    <w:rsid w:val="00792F22"/>
    <w:rsid w:val="007933D2"/>
    <w:rsid w:val="00794EC5"/>
    <w:rsid w:val="007952A4"/>
    <w:rsid w:val="00795439"/>
    <w:rsid w:val="007954FA"/>
    <w:rsid w:val="007963C1"/>
    <w:rsid w:val="00796F06"/>
    <w:rsid w:val="00797421"/>
    <w:rsid w:val="007A017F"/>
    <w:rsid w:val="007A2B2F"/>
    <w:rsid w:val="007A39F8"/>
    <w:rsid w:val="007A477C"/>
    <w:rsid w:val="007A4C64"/>
    <w:rsid w:val="007A4D76"/>
    <w:rsid w:val="007A4E98"/>
    <w:rsid w:val="007A5C11"/>
    <w:rsid w:val="007A73BB"/>
    <w:rsid w:val="007A75BA"/>
    <w:rsid w:val="007B1C38"/>
    <w:rsid w:val="007B3493"/>
    <w:rsid w:val="007B3D3B"/>
    <w:rsid w:val="007B4A5B"/>
    <w:rsid w:val="007B61BA"/>
    <w:rsid w:val="007B623C"/>
    <w:rsid w:val="007B763C"/>
    <w:rsid w:val="007C043E"/>
    <w:rsid w:val="007C0FF2"/>
    <w:rsid w:val="007C1534"/>
    <w:rsid w:val="007C191F"/>
    <w:rsid w:val="007C2DB2"/>
    <w:rsid w:val="007C5F2B"/>
    <w:rsid w:val="007C5F3A"/>
    <w:rsid w:val="007C70E9"/>
    <w:rsid w:val="007C7B31"/>
    <w:rsid w:val="007D3A10"/>
    <w:rsid w:val="007D5C32"/>
    <w:rsid w:val="007D7269"/>
    <w:rsid w:val="007D7C59"/>
    <w:rsid w:val="007D7F13"/>
    <w:rsid w:val="007E01F8"/>
    <w:rsid w:val="007E09DD"/>
    <w:rsid w:val="007E0EF2"/>
    <w:rsid w:val="007E2C77"/>
    <w:rsid w:val="007E38E8"/>
    <w:rsid w:val="007E5B7F"/>
    <w:rsid w:val="007F0272"/>
    <w:rsid w:val="007F07BE"/>
    <w:rsid w:val="007F1C2B"/>
    <w:rsid w:val="007F3927"/>
    <w:rsid w:val="007F3CEF"/>
    <w:rsid w:val="007F5FC4"/>
    <w:rsid w:val="007F65DF"/>
    <w:rsid w:val="008004E2"/>
    <w:rsid w:val="0080098B"/>
    <w:rsid w:val="008013C5"/>
    <w:rsid w:val="00802C09"/>
    <w:rsid w:val="008032CB"/>
    <w:rsid w:val="008033C5"/>
    <w:rsid w:val="008037C3"/>
    <w:rsid w:val="00804956"/>
    <w:rsid w:val="00804F36"/>
    <w:rsid w:val="008060A7"/>
    <w:rsid w:val="008060BC"/>
    <w:rsid w:val="0080714B"/>
    <w:rsid w:val="008101BB"/>
    <w:rsid w:val="00810642"/>
    <w:rsid w:val="00810804"/>
    <w:rsid w:val="0081214E"/>
    <w:rsid w:val="00814BE4"/>
    <w:rsid w:val="008157A1"/>
    <w:rsid w:val="00816249"/>
    <w:rsid w:val="008162AA"/>
    <w:rsid w:val="00816C2E"/>
    <w:rsid w:val="008209C0"/>
    <w:rsid w:val="008210D5"/>
    <w:rsid w:val="0082262B"/>
    <w:rsid w:val="0082391B"/>
    <w:rsid w:val="008245B6"/>
    <w:rsid w:val="00825A07"/>
    <w:rsid w:val="00827108"/>
    <w:rsid w:val="00827C49"/>
    <w:rsid w:val="00827D95"/>
    <w:rsid w:val="00831BA4"/>
    <w:rsid w:val="00832674"/>
    <w:rsid w:val="00832C9A"/>
    <w:rsid w:val="00832D42"/>
    <w:rsid w:val="00832F34"/>
    <w:rsid w:val="00832FBB"/>
    <w:rsid w:val="008330DD"/>
    <w:rsid w:val="00833224"/>
    <w:rsid w:val="00833E2E"/>
    <w:rsid w:val="008348A7"/>
    <w:rsid w:val="008355B6"/>
    <w:rsid w:val="00835721"/>
    <w:rsid w:val="00835D7F"/>
    <w:rsid w:val="00836265"/>
    <w:rsid w:val="00836F0C"/>
    <w:rsid w:val="0083725F"/>
    <w:rsid w:val="00841477"/>
    <w:rsid w:val="008421B7"/>
    <w:rsid w:val="008458ED"/>
    <w:rsid w:val="00845B00"/>
    <w:rsid w:val="00845EC9"/>
    <w:rsid w:val="00846162"/>
    <w:rsid w:val="00846F80"/>
    <w:rsid w:val="008505DA"/>
    <w:rsid w:val="00850EDE"/>
    <w:rsid w:val="00853890"/>
    <w:rsid w:val="00854462"/>
    <w:rsid w:val="0085502A"/>
    <w:rsid w:val="0085584B"/>
    <w:rsid w:val="0085689E"/>
    <w:rsid w:val="00856915"/>
    <w:rsid w:val="008578BF"/>
    <w:rsid w:val="00857A1E"/>
    <w:rsid w:val="0086030B"/>
    <w:rsid w:val="0086061D"/>
    <w:rsid w:val="00861CFF"/>
    <w:rsid w:val="0086271D"/>
    <w:rsid w:val="00864862"/>
    <w:rsid w:val="008655D1"/>
    <w:rsid w:val="00865734"/>
    <w:rsid w:val="00865F6C"/>
    <w:rsid w:val="00866244"/>
    <w:rsid w:val="00867181"/>
    <w:rsid w:val="008674E2"/>
    <w:rsid w:val="00871FCE"/>
    <w:rsid w:val="0087258A"/>
    <w:rsid w:val="00874416"/>
    <w:rsid w:val="0087525E"/>
    <w:rsid w:val="00875A10"/>
    <w:rsid w:val="0088052C"/>
    <w:rsid w:val="00881D02"/>
    <w:rsid w:val="0088218A"/>
    <w:rsid w:val="00882A92"/>
    <w:rsid w:val="008842DD"/>
    <w:rsid w:val="00884F6A"/>
    <w:rsid w:val="008902F2"/>
    <w:rsid w:val="008906E1"/>
    <w:rsid w:val="00890835"/>
    <w:rsid w:val="008909DF"/>
    <w:rsid w:val="00891E02"/>
    <w:rsid w:val="00892BBB"/>
    <w:rsid w:val="00893E9D"/>
    <w:rsid w:val="00893EB6"/>
    <w:rsid w:val="008954B2"/>
    <w:rsid w:val="00895BF0"/>
    <w:rsid w:val="00895DB7"/>
    <w:rsid w:val="0089739A"/>
    <w:rsid w:val="008A0D50"/>
    <w:rsid w:val="008A3665"/>
    <w:rsid w:val="008A3936"/>
    <w:rsid w:val="008A4DD1"/>
    <w:rsid w:val="008A6BEE"/>
    <w:rsid w:val="008A6DAE"/>
    <w:rsid w:val="008A720A"/>
    <w:rsid w:val="008A7620"/>
    <w:rsid w:val="008B04DA"/>
    <w:rsid w:val="008B07ED"/>
    <w:rsid w:val="008B0881"/>
    <w:rsid w:val="008B0F7F"/>
    <w:rsid w:val="008B100A"/>
    <w:rsid w:val="008B1DD4"/>
    <w:rsid w:val="008B2536"/>
    <w:rsid w:val="008B2A55"/>
    <w:rsid w:val="008B2F13"/>
    <w:rsid w:val="008B55DF"/>
    <w:rsid w:val="008B77A7"/>
    <w:rsid w:val="008B7982"/>
    <w:rsid w:val="008C144A"/>
    <w:rsid w:val="008C1578"/>
    <w:rsid w:val="008C16C2"/>
    <w:rsid w:val="008C3030"/>
    <w:rsid w:val="008C33BE"/>
    <w:rsid w:val="008C3901"/>
    <w:rsid w:val="008C3DA9"/>
    <w:rsid w:val="008C473E"/>
    <w:rsid w:val="008C5576"/>
    <w:rsid w:val="008C6A03"/>
    <w:rsid w:val="008C6C9C"/>
    <w:rsid w:val="008C7DC5"/>
    <w:rsid w:val="008D021C"/>
    <w:rsid w:val="008D0A70"/>
    <w:rsid w:val="008D337C"/>
    <w:rsid w:val="008D35A6"/>
    <w:rsid w:val="008D38C5"/>
    <w:rsid w:val="008D3F8C"/>
    <w:rsid w:val="008D42F7"/>
    <w:rsid w:val="008D495F"/>
    <w:rsid w:val="008D5671"/>
    <w:rsid w:val="008D61BD"/>
    <w:rsid w:val="008E010E"/>
    <w:rsid w:val="008E0809"/>
    <w:rsid w:val="008E1DDD"/>
    <w:rsid w:val="008E1E72"/>
    <w:rsid w:val="008E4B56"/>
    <w:rsid w:val="008E693C"/>
    <w:rsid w:val="008F0A7B"/>
    <w:rsid w:val="008F1577"/>
    <w:rsid w:val="008F172D"/>
    <w:rsid w:val="008F22FB"/>
    <w:rsid w:val="008F4724"/>
    <w:rsid w:val="008F4FF0"/>
    <w:rsid w:val="008F60EE"/>
    <w:rsid w:val="008F6256"/>
    <w:rsid w:val="008F6E77"/>
    <w:rsid w:val="00900177"/>
    <w:rsid w:val="00901EE4"/>
    <w:rsid w:val="00902389"/>
    <w:rsid w:val="009024FF"/>
    <w:rsid w:val="00902817"/>
    <w:rsid w:val="00902E41"/>
    <w:rsid w:val="00902F6E"/>
    <w:rsid w:val="00903AB8"/>
    <w:rsid w:val="00904518"/>
    <w:rsid w:val="00905095"/>
    <w:rsid w:val="009052B0"/>
    <w:rsid w:val="00905D5B"/>
    <w:rsid w:val="00906210"/>
    <w:rsid w:val="009070D1"/>
    <w:rsid w:val="00910441"/>
    <w:rsid w:val="00910F9F"/>
    <w:rsid w:val="009110AD"/>
    <w:rsid w:val="009123A3"/>
    <w:rsid w:val="00913053"/>
    <w:rsid w:val="00914A3A"/>
    <w:rsid w:val="009157AE"/>
    <w:rsid w:val="009164A6"/>
    <w:rsid w:val="00920CD9"/>
    <w:rsid w:val="0092128D"/>
    <w:rsid w:val="0092174A"/>
    <w:rsid w:val="00923085"/>
    <w:rsid w:val="00923BA5"/>
    <w:rsid w:val="00923D00"/>
    <w:rsid w:val="00924047"/>
    <w:rsid w:val="0092518E"/>
    <w:rsid w:val="00925197"/>
    <w:rsid w:val="0092541E"/>
    <w:rsid w:val="009301CD"/>
    <w:rsid w:val="00930E42"/>
    <w:rsid w:val="009313C8"/>
    <w:rsid w:val="009318C7"/>
    <w:rsid w:val="00932B3F"/>
    <w:rsid w:val="0093342D"/>
    <w:rsid w:val="00934A20"/>
    <w:rsid w:val="00934F80"/>
    <w:rsid w:val="0093578A"/>
    <w:rsid w:val="00935E3B"/>
    <w:rsid w:val="0093791E"/>
    <w:rsid w:val="00940570"/>
    <w:rsid w:val="00940DEA"/>
    <w:rsid w:val="0094165C"/>
    <w:rsid w:val="00942304"/>
    <w:rsid w:val="009423AF"/>
    <w:rsid w:val="009425F3"/>
    <w:rsid w:val="009435C6"/>
    <w:rsid w:val="00943BB6"/>
    <w:rsid w:val="00943CB6"/>
    <w:rsid w:val="0094638A"/>
    <w:rsid w:val="00946609"/>
    <w:rsid w:val="00946BF8"/>
    <w:rsid w:val="00946C54"/>
    <w:rsid w:val="0095051E"/>
    <w:rsid w:val="00950ED9"/>
    <w:rsid w:val="00952889"/>
    <w:rsid w:val="0095371D"/>
    <w:rsid w:val="00953971"/>
    <w:rsid w:val="0095492C"/>
    <w:rsid w:val="009568C3"/>
    <w:rsid w:val="00957A73"/>
    <w:rsid w:val="009608ED"/>
    <w:rsid w:val="009609CB"/>
    <w:rsid w:val="00961A00"/>
    <w:rsid w:val="00963BAF"/>
    <w:rsid w:val="00963EA1"/>
    <w:rsid w:val="00964068"/>
    <w:rsid w:val="0096496F"/>
    <w:rsid w:val="009659CD"/>
    <w:rsid w:val="00966A77"/>
    <w:rsid w:val="00966C16"/>
    <w:rsid w:val="009672C9"/>
    <w:rsid w:val="0097070B"/>
    <w:rsid w:val="00971448"/>
    <w:rsid w:val="00971577"/>
    <w:rsid w:val="00971C0D"/>
    <w:rsid w:val="00971CCF"/>
    <w:rsid w:val="009746BB"/>
    <w:rsid w:val="0097475C"/>
    <w:rsid w:val="009755FD"/>
    <w:rsid w:val="00975E65"/>
    <w:rsid w:val="009762AE"/>
    <w:rsid w:val="00976AF0"/>
    <w:rsid w:val="009773F0"/>
    <w:rsid w:val="00977DE0"/>
    <w:rsid w:val="00981137"/>
    <w:rsid w:val="0098128A"/>
    <w:rsid w:val="009828A1"/>
    <w:rsid w:val="00982EC0"/>
    <w:rsid w:val="009853B8"/>
    <w:rsid w:val="00985C7B"/>
    <w:rsid w:val="00985D16"/>
    <w:rsid w:val="00986229"/>
    <w:rsid w:val="009868A9"/>
    <w:rsid w:val="00986AC7"/>
    <w:rsid w:val="0098717D"/>
    <w:rsid w:val="009876A5"/>
    <w:rsid w:val="00987FB6"/>
    <w:rsid w:val="00990A5E"/>
    <w:rsid w:val="009917AD"/>
    <w:rsid w:val="009918DE"/>
    <w:rsid w:val="00992445"/>
    <w:rsid w:val="00992B94"/>
    <w:rsid w:val="00996253"/>
    <w:rsid w:val="009963DC"/>
    <w:rsid w:val="009973EB"/>
    <w:rsid w:val="009A0148"/>
    <w:rsid w:val="009A086C"/>
    <w:rsid w:val="009A1E9A"/>
    <w:rsid w:val="009A2CC4"/>
    <w:rsid w:val="009A3FED"/>
    <w:rsid w:val="009A45C1"/>
    <w:rsid w:val="009A5C21"/>
    <w:rsid w:val="009A7C76"/>
    <w:rsid w:val="009B1374"/>
    <w:rsid w:val="009B17D5"/>
    <w:rsid w:val="009B2A83"/>
    <w:rsid w:val="009B47BA"/>
    <w:rsid w:val="009B4DC1"/>
    <w:rsid w:val="009B5A63"/>
    <w:rsid w:val="009B60FD"/>
    <w:rsid w:val="009B7370"/>
    <w:rsid w:val="009B7D6E"/>
    <w:rsid w:val="009C0082"/>
    <w:rsid w:val="009C1801"/>
    <w:rsid w:val="009C276B"/>
    <w:rsid w:val="009C2E55"/>
    <w:rsid w:val="009C4DAC"/>
    <w:rsid w:val="009C5C01"/>
    <w:rsid w:val="009C5CD2"/>
    <w:rsid w:val="009C6EF9"/>
    <w:rsid w:val="009D1003"/>
    <w:rsid w:val="009D12F2"/>
    <w:rsid w:val="009D1586"/>
    <w:rsid w:val="009D2545"/>
    <w:rsid w:val="009D2C11"/>
    <w:rsid w:val="009D36B7"/>
    <w:rsid w:val="009D62B5"/>
    <w:rsid w:val="009D69B4"/>
    <w:rsid w:val="009E12D5"/>
    <w:rsid w:val="009E2733"/>
    <w:rsid w:val="009E28A9"/>
    <w:rsid w:val="009E3AD2"/>
    <w:rsid w:val="009E4229"/>
    <w:rsid w:val="009E424B"/>
    <w:rsid w:val="009E4B77"/>
    <w:rsid w:val="009E4CAE"/>
    <w:rsid w:val="009E59A2"/>
    <w:rsid w:val="009E6347"/>
    <w:rsid w:val="009F0653"/>
    <w:rsid w:val="009F110E"/>
    <w:rsid w:val="009F1501"/>
    <w:rsid w:val="009F194C"/>
    <w:rsid w:val="009F199D"/>
    <w:rsid w:val="009F20AF"/>
    <w:rsid w:val="009F2340"/>
    <w:rsid w:val="009F3045"/>
    <w:rsid w:val="009F4C46"/>
    <w:rsid w:val="009F7DC1"/>
    <w:rsid w:val="009F7E7C"/>
    <w:rsid w:val="009F7EEB"/>
    <w:rsid w:val="00A00286"/>
    <w:rsid w:val="00A004EA"/>
    <w:rsid w:val="00A00657"/>
    <w:rsid w:val="00A00D47"/>
    <w:rsid w:val="00A018C1"/>
    <w:rsid w:val="00A01D2D"/>
    <w:rsid w:val="00A0239A"/>
    <w:rsid w:val="00A02431"/>
    <w:rsid w:val="00A0283E"/>
    <w:rsid w:val="00A030E7"/>
    <w:rsid w:val="00A045E7"/>
    <w:rsid w:val="00A0527A"/>
    <w:rsid w:val="00A0654F"/>
    <w:rsid w:val="00A074BC"/>
    <w:rsid w:val="00A07831"/>
    <w:rsid w:val="00A07A96"/>
    <w:rsid w:val="00A102DD"/>
    <w:rsid w:val="00A1066D"/>
    <w:rsid w:val="00A11AE4"/>
    <w:rsid w:val="00A12A63"/>
    <w:rsid w:val="00A12F5D"/>
    <w:rsid w:val="00A131B0"/>
    <w:rsid w:val="00A13208"/>
    <w:rsid w:val="00A13A8D"/>
    <w:rsid w:val="00A145CD"/>
    <w:rsid w:val="00A14736"/>
    <w:rsid w:val="00A15133"/>
    <w:rsid w:val="00A16AB2"/>
    <w:rsid w:val="00A1763B"/>
    <w:rsid w:val="00A17A30"/>
    <w:rsid w:val="00A21C84"/>
    <w:rsid w:val="00A239E2"/>
    <w:rsid w:val="00A23AFE"/>
    <w:rsid w:val="00A24578"/>
    <w:rsid w:val="00A25E99"/>
    <w:rsid w:val="00A26882"/>
    <w:rsid w:val="00A27F0F"/>
    <w:rsid w:val="00A309B4"/>
    <w:rsid w:val="00A30B23"/>
    <w:rsid w:val="00A30F07"/>
    <w:rsid w:val="00A3183E"/>
    <w:rsid w:val="00A32854"/>
    <w:rsid w:val="00A33A49"/>
    <w:rsid w:val="00A33AA4"/>
    <w:rsid w:val="00A33F4C"/>
    <w:rsid w:val="00A34A96"/>
    <w:rsid w:val="00A36BAD"/>
    <w:rsid w:val="00A37CE4"/>
    <w:rsid w:val="00A37FC3"/>
    <w:rsid w:val="00A40331"/>
    <w:rsid w:val="00A41408"/>
    <w:rsid w:val="00A41A6A"/>
    <w:rsid w:val="00A42563"/>
    <w:rsid w:val="00A4376C"/>
    <w:rsid w:val="00A43949"/>
    <w:rsid w:val="00A44DBB"/>
    <w:rsid w:val="00A45241"/>
    <w:rsid w:val="00A4563F"/>
    <w:rsid w:val="00A45A08"/>
    <w:rsid w:val="00A46B4C"/>
    <w:rsid w:val="00A511B1"/>
    <w:rsid w:val="00A51B87"/>
    <w:rsid w:val="00A52E29"/>
    <w:rsid w:val="00A53062"/>
    <w:rsid w:val="00A531E1"/>
    <w:rsid w:val="00A550FC"/>
    <w:rsid w:val="00A554A7"/>
    <w:rsid w:val="00A62967"/>
    <w:rsid w:val="00A633A6"/>
    <w:rsid w:val="00A6523D"/>
    <w:rsid w:val="00A65E3F"/>
    <w:rsid w:val="00A667FA"/>
    <w:rsid w:val="00A67301"/>
    <w:rsid w:val="00A67B08"/>
    <w:rsid w:val="00A67E8A"/>
    <w:rsid w:val="00A71148"/>
    <w:rsid w:val="00A71587"/>
    <w:rsid w:val="00A71856"/>
    <w:rsid w:val="00A734B5"/>
    <w:rsid w:val="00A743B2"/>
    <w:rsid w:val="00A758AE"/>
    <w:rsid w:val="00A768C3"/>
    <w:rsid w:val="00A76A05"/>
    <w:rsid w:val="00A77AA4"/>
    <w:rsid w:val="00A804CA"/>
    <w:rsid w:val="00A80EDA"/>
    <w:rsid w:val="00A80F9C"/>
    <w:rsid w:val="00A81119"/>
    <w:rsid w:val="00A811AE"/>
    <w:rsid w:val="00A8143A"/>
    <w:rsid w:val="00A8149D"/>
    <w:rsid w:val="00A83264"/>
    <w:rsid w:val="00A84652"/>
    <w:rsid w:val="00A86418"/>
    <w:rsid w:val="00A86547"/>
    <w:rsid w:val="00A92228"/>
    <w:rsid w:val="00A92D34"/>
    <w:rsid w:val="00A93F2B"/>
    <w:rsid w:val="00A94451"/>
    <w:rsid w:val="00A94912"/>
    <w:rsid w:val="00A953FD"/>
    <w:rsid w:val="00A95FFA"/>
    <w:rsid w:val="00A9640B"/>
    <w:rsid w:val="00A96E8B"/>
    <w:rsid w:val="00AA14F8"/>
    <w:rsid w:val="00AA2456"/>
    <w:rsid w:val="00AA2659"/>
    <w:rsid w:val="00AA34C8"/>
    <w:rsid w:val="00AA4AA4"/>
    <w:rsid w:val="00AA4E5A"/>
    <w:rsid w:val="00AB1CD1"/>
    <w:rsid w:val="00AB2B7C"/>
    <w:rsid w:val="00AB2DBB"/>
    <w:rsid w:val="00AB438A"/>
    <w:rsid w:val="00AB54BB"/>
    <w:rsid w:val="00AB565B"/>
    <w:rsid w:val="00AB5FB1"/>
    <w:rsid w:val="00AB614E"/>
    <w:rsid w:val="00AB7952"/>
    <w:rsid w:val="00AC148C"/>
    <w:rsid w:val="00AC1D3B"/>
    <w:rsid w:val="00AC22F3"/>
    <w:rsid w:val="00AC235A"/>
    <w:rsid w:val="00AC2462"/>
    <w:rsid w:val="00AC3320"/>
    <w:rsid w:val="00AC3449"/>
    <w:rsid w:val="00AC3D02"/>
    <w:rsid w:val="00AC40B0"/>
    <w:rsid w:val="00AC51CA"/>
    <w:rsid w:val="00AC53FE"/>
    <w:rsid w:val="00AC5583"/>
    <w:rsid w:val="00AC6F02"/>
    <w:rsid w:val="00AC7B50"/>
    <w:rsid w:val="00AD1204"/>
    <w:rsid w:val="00AD31F7"/>
    <w:rsid w:val="00AD3594"/>
    <w:rsid w:val="00AD5C13"/>
    <w:rsid w:val="00AD625E"/>
    <w:rsid w:val="00AD6D18"/>
    <w:rsid w:val="00AD76D5"/>
    <w:rsid w:val="00AD7A04"/>
    <w:rsid w:val="00AD7A8C"/>
    <w:rsid w:val="00AE091D"/>
    <w:rsid w:val="00AE0E5D"/>
    <w:rsid w:val="00AE1D80"/>
    <w:rsid w:val="00AE3486"/>
    <w:rsid w:val="00AE4BF6"/>
    <w:rsid w:val="00AE53D0"/>
    <w:rsid w:val="00AE56D1"/>
    <w:rsid w:val="00AE6A07"/>
    <w:rsid w:val="00AE7026"/>
    <w:rsid w:val="00AE70F4"/>
    <w:rsid w:val="00AE76AB"/>
    <w:rsid w:val="00AE7927"/>
    <w:rsid w:val="00AF0087"/>
    <w:rsid w:val="00AF2D24"/>
    <w:rsid w:val="00AF37EE"/>
    <w:rsid w:val="00AF4DB5"/>
    <w:rsid w:val="00AF58C6"/>
    <w:rsid w:val="00AF637A"/>
    <w:rsid w:val="00B00092"/>
    <w:rsid w:val="00B00C81"/>
    <w:rsid w:val="00B0200F"/>
    <w:rsid w:val="00B029BC"/>
    <w:rsid w:val="00B0413D"/>
    <w:rsid w:val="00B04DB2"/>
    <w:rsid w:val="00B050C4"/>
    <w:rsid w:val="00B06430"/>
    <w:rsid w:val="00B07215"/>
    <w:rsid w:val="00B075AB"/>
    <w:rsid w:val="00B07771"/>
    <w:rsid w:val="00B13100"/>
    <w:rsid w:val="00B1319C"/>
    <w:rsid w:val="00B20306"/>
    <w:rsid w:val="00B20E93"/>
    <w:rsid w:val="00B21335"/>
    <w:rsid w:val="00B21FFE"/>
    <w:rsid w:val="00B22B06"/>
    <w:rsid w:val="00B3028F"/>
    <w:rsid w:val="00B332BE"/>
    <w:rsid w:val="00B34F42"/>
    <w:rsid w:val="00B359F2"/>
    <w:rsid w:val="00B367BE"/>
    <w:rsid w:val="00B367D3"/>
    <w:rsid w:val="00B37A03"/>
    <w:rsid w:val="00B40421"/>
    <w:rsid w:val="00B40540"/>
    <w:rsid w:val="00B40BFB"/>
    <w:rsid w:val="00B43379"/>
    <w:rsid w:val="00B43FBF"/>
    <w:rsid w:val="00B4489A"/>
    <w:rsid w:val="00B45FC5"/>
    <w:rsid w:val="00B46875"/>
    <w:rsid w:val="00B46D19"/>
    <w:rsid w:val="00B479E7"/>
    <w:rsid w:val="00B51147"/>
    <w:rsid w:val="00B51B69"/>
    <w:rsid w:val="00B51F6A"/>
    <w:rsid w:val="00B5293D"/>
    <w:rsid w:val="00B5455F"/>
    <w:rsid w:val="00B549F7"/>
    <w:rsid w:val="00B551D3"/>
    <w:rsid w:val="00B564E1"/>
    <w:rsid w:val="00B56A15"/>
    <w:rsid w:val="00B56A1F"/>
    <w:rsid w:val="00B57781"/>
    <w:rsid w:val="00B578C8"/>
    <w:rsid w:val="00B6185F"/>
    <w:rsid w:val="00B61BBC"/>
    <w:rsid w:val="00B6236B"/>
    <w:rsid w:val="00B62831"/>
    <w:rsid w:val="00B62E91"/>
    <w:rsid w:val="00B64421"/>
    <w:rsid w:val="00B660F2"/>
    <w:rsid w:val="00B71D65"/>
    <w:rsid w:val="00B71FA5"/>
    <w:rsid w:val="00B72BFC"/>
    <w:rsid w:val="00B72F20"/>
    <w:rsid w:val="00B736F7"/>
    <w:rsid w:val="00B741E6"/>
    <w:rsid w:val="00B756C6"/>
    <w:rsid w:val="00B77DE3"/>
    <w:rsid w:val="00B8106D"/>
    <w:rsid w:val="00B818FE"/>
    <w:rsid w:val="00B82338"/>
    <w:rsid w:val="00B865CA"/>
    <w:rsid w:val="00B86CA3"/>
    <w:rsid w:val="00B87317"/>
    <w:rsid w:val="00B91CF3"/>
    <w:rsid w:val="00B93ED3"/>
    <w:rsid w:val="00B95D66"/>
    <w:rsid w:val="00B96249"/>
    <w:rsid w:val="00B964E4"/>
    <w:rsid w:val="00BA0F54"/>
    <w:rsid w:val="00BA1088"/>
    <w:rsid w:val="00BA17A9"/>
    <w:rsid w:val="00BA1EA6"/>
    <w:rsid w:val="00BA1F6B"/>
    <w:rsid w:val="00BA63FC"/>
    <w:rsid w:val="00BB00B5"/>
    <w:rsid w:val="00BB0296"/>
    <w:rsid w:val="00BB05AC"/>
    <w:rsid w:val="00BB11A5"/>
    <w:rsid w:val="00BB15A2"/>
    <w:rsid w:val="00BB2C4F"/>
    <w:rsid w:val="00BB2D45"/>
    <w:rsid w:val="00BB2FFB"/>
    <w:rsid w:val="00BC0A74"/>
    <w:rsid w:val="00BC0D34"/>
    <w:rsid w:val="00BC3378"/>
    <w:rsid w:val="00BC424C"/>
    <w:rsid w:val="00BC47EF"/>
    <w:rsid w:val="00BD0527"/>
    <w:rsid w:val="00BD3C11"/>
    <w:rsid w:val="00BD5381"/>
    <w:rsid w:val="00BD683B"/>
    <w:rsid w:val="00BD6A12"/>
    <w:rsid w:val="00BD6E0B"/>
    <w:rsid w:val="00BD7A28"/>
    <w:rsid w:val="00BD7EFE"/>
    <w:rsid w:val="00BE05CC"/>
    <w:rsid w:val="00BE1442"/>
    <w:rsid w:val="00BE1DC5"/>
    <w:rsid w:val="00BE2EEF"/>
    <w:rsid w:val="00BE3BEB"/>
    <w:rsid w:val="00BE3FDA"/>
    <w:rsid w:val="00BE5756"/>
    <w:rsid w:val="00BE5C73"/>
    <w:rsid w:val="00BE6C3B"/>
    <w:rsid w:val="00BF045E"/>
    <w:rsid w:val="00BF04F2"/>
    <w:rsid w:val="00BF1BE6"/>
    <w:rsid w:val="00BF2B03"/>
    <w:rsid w:val="00BF2F67"/>
    <w:rsid w:val="00BF5359"/>
    <w:rsid w:val="00BF5452"/>
    <w:rsid w:val="00BF72BD"/>
    <w:rsid w:val="00BF73A7"/>
    <w:rsid w:val="00C0176B"/>
    <w:rsid w:val="00C02D69"/>
    <w:rsid w:val="00C02E44"/>
    <w:rsid w:val="00C0397B"/>
    <w:rsid w:val="00C03DC6"/>
    <w:rsid w:val="00C06BE5"/>
    <w:rsid w:val="00C136D5"/>
    <w:rsid w:val="00C13A2D"/>
    <w:rsid w:val="00C13B11"/>
    <w:rsid w:val="00C14AB6"/>
    <w:rsid w:val="00C1664F"/>
    <w:rsid w:val="00C20ED3"/>
    <w:rsid w:val="00C22FE1"/>
    <w:rsid w:val="00C23EE4"/>
    <w:rsid w:val="00C25926"/>
    <w:rsid w:val="00C2712B"/>
    <w:rsid w:val="00C30186"/>
    <w:rsid w:val="00C305A0"/>
    <w:rsid w:val="00C30A2B"/>
    <w:rsid w:val="00C30A6F"/>
    <w:rsid w:val="00C31650"/>
    <w:rsid w:val="00C32624"/>
    <w:rsid w:val="00C32AB6"/>
    <w:rsid w:val="00C32E81"/>
    <w:rsid w:val="00C34007"/>
    <w:rsid w:val="00C34B4C"/>
    <w:rsid w:val="00C373E9"/>
    <w:rsid w:val="00C3762F"/>
    <w:rsid w:val="00C40486"/>
    <w:rsid w:val="00C404F1"/>
    <w:rsid w:val="00C43BE8"/>
    <w:rsid w:val="00C45358"/>
    <w:rsid w:val="00C46D21"/>
    <w:rsid w:val="00C47640"/>
    <w:rsid w:val="00C5026A"/>
    <w:rsid w:val="00C51D2D"/>
    <w:rsid w:val="00C51F8F"/>
    <w:rsid w:val="00C5261D"/>
    <w:rsid w:val="00C52B6B"/>
    <w:rsid w:val="00C52C7D"/>
    <w:rsid w:val="00C54B81"/>
    <w:rsid w:val="00C568D5"/>
    <w:rsid w:val="00C5697B"/>
    <w:rsid w:val="00C61641"/>
    <w:rsid w:val="00C61748"/>
    <w:rsid w:val="00C6306D"/>
    <w:rsid w:val="00C641B5"/>
    <w:rsid w:val="00C65472"/>
    <w:rsid w:val="00C663B4"/>
    <w:rsid w:val="00C67250"/>
    <w:rsid w:val="00C70596"/>
    <w:rsid w:val="00C713D2"/>
    <w:rsid w:val="00C73873"/>
    <w:rsid w:val="00C75DED"/>
    <w:rsid w:val="00C77315"/>
    <w:rsid w:val="00C7753D"/>
    <w:rsid w:val="00C775F0"/>
    <w:rsid w:val="00C778F4"/>
    <w:rsid w:val="00C77D20"/>
    <w:rsid w:val="00C80263"/>
    <w:rsid w:val="00C80315"/>
    <w:rsid w:val="00C8055F"/>
    <w:rsid w:val="00C815B9"/>
    <w:rsid w:val="00C817D4"/>
    <w:rsid w:val="00C81DED"/>
    <w:rsid w:val="00C82669"/>
    <w:rsid w:val="00C87056"/>
    <w:rsid w:val="00C873A9"/>
    <w:rsid w:val="00C87CFE"/>
    <w:rsid w:val="00C87EA2"/>
    <w:rsid w:val="00C91409"/>
    <w:rsid w:val="00C922C7"/>
    <w:rsid w:val="00C92D89"/>
    <w:rsid w:val="00C93CCD"/>
    <w:rsid w:val="00C95EE1"/>
    <w:rsid w:val="00C95F04"/>
    <w:rsid w:val="00C96053"/>
    <w:rsid w:val="00C9619A"/>
    <w:rsid w:val="00C961DB"/>
    <w:rsid w:val="00C96B25"/>
    <w:rsid w:val="00CA02E5"/>
    <w:rsid w:val="00CA152A"/>
    <w:rsid w:val="00CA2236"/>
    <w:rsid w:val="00CA24DC"/>
    <w:rsid w:val="00CA2EB9"/>
    <w:rsid w:val="00CA3FD3"/>
    <w:rsid w:val="00CA41DF"/>
    <w:rsid w:val="00CA558F"/>
    <w:rsid w:val="00CA592B"/>
    <w:rsid w:val="00CA64A9"/>
    <w:rsid w:val="00CA77FA"/>
    <w:rsid w:val="00CB0E6E"/>
    <w:rsid w:val="00CB11AD"/>
    <w:rsid w:val="00CB1312"/>
    <w:rsid w:val="00CB13FC"/>
    <w:rsid w:val="00CB18D1"/>
    <w:rsid w:val="00CB272B"/>
    <w:rsid w:val="00CB3B29"/>
    <w:rsid w:val="00CB405F"/>
    <w:rsid w:val="00CB5197"/>
    <w:rsid w:val="00CB73DF"/>
    <w:rsid w:val="00CC1782"/>
    <w:rsid w:val="00CC19E6"/>
    <w:rsid w:val="00CC2879"/>
    <w:rsid w:val="00CC2ABA"/>
    <w:rsid w:val="00CC34D5"/>
    <w:rsid w:val="00CC3B06"/>
    <w:rsid w:val="00CC3BC6"/>
    <w:rsid w:val="00CC4D61"/>
    <w:rsid w:val="00CC569C"/>
    <w:rsid w:val="00CC5DDF"/>
    <w:rsid w:val="00CC6516"/>
    <w:rsid w:val="00CC6C5B"/>
    <w:rsid w:val="00CD126E"/>
    <w:rsid w:val="00CD1331"/>
    <w:rsid w:val="00CD1347"/>
    <w:rsid w:val="00CD1AF9"/>
    <w:rsid w:val="00CD201F"/>
    <w:rsid w:val="00CD3F9B"/>
    <w:rsid w:val="00CD50FF"/>
    <w:rsid w:val="00CD5FF7"/>
    <w:rsid w:val="00CD64FE"/>
    <w:rsid w:val="00CD7060"/>
    <w:rsid w:val="00CE04BB"/>
    <w:rsid w:val="00CE3573"/>
    <w:rsid w:val="00CE3A00"/>
    <w:rsid w:val="00CE42DA"/>
    <w:rsid w:val="00CE4A82"/>
    <w:rsid w:val="00CE53CF"/>
    <w:rsid w:val="00CE5A1D"/>
    <w:rsid w:val="00CE5D60"/>
    <w:rsid w:val="00CE643F"/>
    <w:rsid w:val="00CF0334"/>
    <w:rsid w:val="00CF0F54"/>
    <w:rsid w:val="00CF14CB"/>
    <w:rsid w:val="00CF20DC"/>
    <w:rsid w:val="00CF2405"/>
    <w:rsid w:val="00CF30DC"/>
    <w:rsid w:val="00CF341E"/>
    <w:rsid w:val="00CF3C2A"/>
    <w:rsid w:val="00CF4600"/>
    <w:rsid w:val="00CF5317"/>
    <w:rsid w:val="00CF5EF7"/>
    <w:rsid w:val="00CF69D4"/>
    <w:rsid w:val="00CF6E66"/>
    <w:rsid w:val="00CF6E93"/>
    <w:rsid w:val="00D002CB"/>
    <w:rsid w:val="00D007F8"/>
    <w:rsid w:val="00D0126E"/>
    <w:rsid w:val="00D0168E"/>
    <w:rsid w:val="00D01BEE"/>
    <w:rsid w:val="00D02396"/>
    <w:rsid w:val="00D02630"/>
    <w:rsid w:val="00D02F3C"/>
    <w:rsid w:val="00D0402D"/>
    <w:rsid w:val="00D05A1A"/>
    <w:rsid w:val="00D06EAC"/>
    <w:rsid w:val="00D070EB"/>
    <w:rsid w:val="00D07844"/>
    <w:rsid w:val="00D125A1"/>
    <w:rsid w:val="00D12867"/>
    <w:rsid w:val="00D158A5"/>
    <w:rsid w:val="00D16A18"/>
    <w:rsid w:val="00D16D37"/>
    <w:rsid w:val="00D171C6"/>
    <w:rsid w:val="00D17D06"/>
    <w:rsid w:val="00D17F81"/>
    <w:rsid w:val="00D20006"/>
    <w:rsid w:val="00D20A8F"/>
    <w:rsid w:val="00D20B50"/>
    <w:rsid w:val="00D212D9"/>
    <w:rsid w:val="00D23E71"/>
    <w:rsid w:val="00D25A52"/>
    <w:rsid w:val="00D33A40"/>
    <w:rsid w:val="00D33A8C"/>
    <w:rsid w:val="00D359EA"/>
    <w:rsid w:val="00D37416"/>
    <w:rsid w:val="00D41142"/>
    <w:rsid w:val="00D4187C"/>
    <w:rsid w:val="00D420A9"/>
    <w:rsid w:val="00D4368F"/>
    <w:rsid w:val="00D441F3"/>
    <w:rsid w:val="00D44642"/>
    <w:rsid w:val="00D46CFB"/>
    <w:rsid w:val="00D46F1E"/>
    <w:rsid w:val="00D47FE3"/>
    <w:rsid w:val="00D5177F"/>
    <w:rsid w:val="00D52943"/>
    <w:rsid w:val="00D531FA"/>
    <w:rsid w:val="00D53653"/>
    <w:rsid w:val="00D53892"/>
    <w:rsid w:val="00D54106"/>
    <w:rsid w:val="00D54598"/>
    <w:rsid w:val="00D561F9"/>
    <w:rsid w:val="00D57DBB"/>
    <w:rsid w:val="00D6129F"/>
    <w:rsid w:val="00D619DD"/>
    <w:rsid w:val="00D61DD1"/>
    <w:rsid w:val="00D61FD5"/>
    <w:rsid w:val="00D6236B"/>
    <w:rsid w:val="00D63472"/>
    <w:rsid w:val="00D656AB"/>
    <w:rsid w:val="00D65A37"/>
    <w:rsid w:val="00D66C41"/>
    <w:rsid w:val="00D66CC8"/>
    <w:rsid w:val="00D67982"/>
    <w:rsid w:val="00D70FC3"/>
    <w:rsid w:val="00D71E30"/>
    <w:rsid w:val="00D72AC7"/>
    <w:rsid w:val="00D743B8"/>
    <w:rsid w:val="00D74763"/>
    <w:rsid w:val="00D76135"/>
    <w:rsid w:val="00D76A04"/>
    <w:rsid w:val="00D76CA4"/>
    <w:rsid w:val="00D81D82"/>
    <w:rsid w:val="00D82D16"/>
    <w:rsid w:val="00D84322"/>
    <w:rsid w:val="00D8528C"/>
    <w:rsid w:val="00D85B67"/>
    <w:rsid w:val="00D900FC"/>
    <w:rsid w:val="00D90DD3"/>
    <w:rsid w:val="00D91A7D"/>
    <w:rsid w:val="00D9238E"/>
    <w:rsid w:val="00D93A2F"/>
    <w:rsid w:val="00D95278"/>
    <w:rsid w:val="00D95359"/>
    <w:rsid w:val="00D956FD"/>
    <w:rsid w:val="00D96720"/>
    <w:rsid w:val="00D97125"/>
    <w:rsid w:val="00D97DB3"/>
    <w:rsid w:val="00DA0492"/>
    <w:rsid w:val="00DA0A8B"/>
    <w:rsid w:val="00DA107D"/>
    <w:rsid w:val="00DA110A"/>
    <w:rsid w:val="00DA136A"/>
    <w:rsid w:val="00DA1644"/>
    <w:rsid w:val="00DA2B79"/>
    <w:rsid w:val="00DA2C42"/>
    <w:rsid w:val="00DA304C"/>
    <w:rsid w:val="00DA3515"/>
    <w:rsid w:val="00DA405F"/>
    <w:rsid w:val="00DA4455"/>
    <w:rsid w:val="00DA5426"/>
    <w:rsid w:val="00DA5810"/>
    <w:rsid w:val="00DA7114"/>
    <w:rsid w:val="00DB033B"/>
    <w:rsid w:val="00DB0E87"/>
    <w:rsid w:val="00DB2049"/>
    <w:rsid w:val="00DB2082"/>
    <w:rsid w:val="00DB41E3"/>
    <w:rsid w:val="00DB4A8B"/>
    <w:rsid w:val="00DB4B12"/>
    <w:rsid w:val="00DB5924"/>
    <w:rsid w:val="00DB73A8"/>
    <w:rsid w:val="00DB7B47"/>
    <w:rsid w:val="00DC0272"/>
    <w:rsid w:val="00DC0D56"/>
    <w:rsid w:val="00DC1935"/>
    <w:rsid w:val="00DC31FC"/>
    <w:rsid w:val="00DC360C"/>
    <w:rsid w:val="00DC42A9"/>
    <w:rsid w:val="00DC4423"/>
    <w:rsid w:val="00DC4584"/>
    <w:rsid w:val="00DC52F7"/>
    <w:rsid w:val="00DC58AA"/>
    <w:rsid w:val="00DC5BBB"/>
    <w:rsid w:val="00DC60F9"/>
    <w:rsid w:val="00DC6627"/>
    <w:rsid w:val="00DC677A"/>
    <w:rsid w:val="00DC7177"/>
    <w:rsid w:val="00DC744D"/>
    <w:rsid w:val="00DD1181"/>
    <w:rsid w:val="00DD2E15"/>
    <w:rsid w:val="00DD333D"/>
    <w:rsid w:val="00DD552D"/>
    <w:rsid w:val="00DD5883"/>
    <w:rsid w:val="00DD5D88"/>
    <w:rsid w:val="00DD5DB1"/>
    <w:rsid w:val="00DD5E57"/>
    <w:rsid w:val="00DD6480"/>
    <w:rsid w:val="00DD659E"/>
    <w:rsid w:val="00DE082D"/>
    <w:rsid w:val="00DE0971"/>
    <w:rsid w:val="00DE0B51"/>
    <w:rsid w:val="00DE29AB"/>
    <w:rsid w:val="00DE3287"/>
    <w:rsid w:val="00DE423F"/>
    <w:rsid w:val="00DE4CF7"/>
    <w:rsid w:val="00DE61A6"/>
    <w:rsid w:val="00DE6414"/>
    <w:rsid w:val="00DE6961"/>
    <w:rsid w:val="00DF04CE"/>
    <w:rsid w:val="00DF0A74"/>
    <w:rsid w:val="00DF2716"/>
    <w:rsid w:val="00DF2A79"/>
    <w:rsid w:val="00DF3411"/>
    <w:rsid w:val="00DF3674"/>
    <w:rsid w:val="00DF4B68"/>
    <w:rsid w:val="00DF4E2E"/>
    <w:rsid w:val="00DF64A4"/>
    <w:rsid w:val="00DF6BE4"/>
    <w:rsid w:val="00DF707A"/>
    <w:rsid w:val="00DF7837"/>
    <w:rsid w:val="00E008EF"/>
    <w:rsid w:val="00E00A0D"/>
    <w:rsid w:val="00E00E92"/>
    <w:rsid w:val="00E017D2"/>
    <w:rsid w:val="00E02FF0"/>
    <w:rsid w:val="00E03DA4"/>
    <w:rsid w:val="00E05118"/>
    <w:rsid w:val="00E06A3C"/>
    <w:rsid w:val="00E06BC9"/>
    <w:rsid w:val="00E072B7"/>
    <w:rsid w:val="00E07890"/>
    <w:rsid w:val="00E11745"/>
    <w:rsid w:val="00E1196A"/>
    <w:rsid w:val="00E11E9D"/>
    <w:rsid w:val="00E13916"/>
    <w:rsid w:val="00E13FF4"/>
    <w:rsid w:val="00E1425E"/>
    <w:rsid w:val="00E149D0"/>
    <w:rsid w:val="00E14E8B"/>
    <w:rsid w:val="00E15103"/>
    <w:rsid w:val="00E168B2"/>
    <w:rsid w:val="00E17321"/>
    <w:rsid w:val="00E21C7A"/>
    <w:rsid w:val="00E22497"/>
    <w:rsid w:val="00E2690A"/>
    <w:rsid w:val="00E30CA8"/>
    <w:rsid w:val="00E30F60"/>
    <w:rsid w:val="00E318E5"/>
    <w:rsid w:val="00E31E93"/>
    <w:rsid w:val="00E32191"/>
    <w:rsid w:val="00E3250E"/>
    <w:rsid w:val="00E34199"/>
    <w:rsid w:val="00E366D9"/>
    <w:rsid w:val="00E40E4A"/>
    <w:rsid w:val="00E4151C"/>
    <w:rsid w:val="00E41B88"/>
    <w:rsid w:val="00E41F81"/>
    <w:rsid w:val="00E42696"/>
    <w:rsid w:val="00E4315E"/>
    <w:rsid w:val="00E4347A"/>
    <w:rsid w:val="00E44AF5"/>
    <w:rsid w:val="00E4531A"/>
    <w:rsid w:val="00E458E5"/>
    <w:rsid w:val="00E45D2B"/>
    <w:rsid w:val="00E45D66"/>
    <w:rsid w:val="00E46211"/>
    <w:rsid w:val="00E46619"/>
    <w:rsid w:val="00E469D9"/>
    <w:rsid w:val="00E46B37"/>
    <w:rsid w:val="00E47896"/>
    <w:rsid w:val="00E504ED"/>
    <w:rsid w:val="00E5203B"/>
    <w:rsid w:val="00E52381"/>
    <w:rsid w:val="00E5392D"/>
    <w:rsid w:val="00E53F19"/>
    <w:rsid w:val="00E5402F"/>
    <w:rsid w:val="00E54321"/>
    <w:rsid w:val="00E54BC2"/>
    <w:rsid w:val="00E55A70"/>
    <w:rsid w:val="00E560AA"/>
    <w:rsid w:val="00E56455"/>
    <w:rsid w:val="00E56540"/>
    <w:rsid w:val="00E56844"/>
    <w:rsid w:val="00E56A27"/>
    <w:rsid w:val="00E56ECE"/>
    <w:rsid w:val="00E6086E"/>
    <w:rsid w:val="00E609DD"/>
    <w:rsid w:val="00E62E14"/>
    <w:rsid w:val="00E632CD"/>
    <w:rsid w:val="00E6380C"/>
    <w:rsid w:val="00E64A6D"/>
    <w:rsid w:val="00E64A9A"/>
    <w:rsid w:val="00E66263"/>
    <w:rsid w:val="00E6705C"/>
    <w:rsid w:val="00E6705D"/>
    <w:rsid w:val="00E67558"/>
    <w:rsid w:val="00E67FC4"/>
    <w:rsid w:val="00E71BBD"/>
    <w:rsid w:val="00E72898"/>
    <w:rsid w:val="00E7301A"/>
    <w:rsid w:val="00E735F6"/>
    <w:rsid w:val="00E74C8B"/>
    <w:rsid w:val="00E74F03"/>
    <w:rsid w:val="00E75C87"/>
    <w:rsid w:val="00E76A9C"/>
    <w:rsid w:val="00E76B3B"/>
    <w:rsid w:val="00E77AE2"/>
    <w:rsid w:val="00E80C9D"/>
    <w:rsid w:val="00E82D59"/>
    <w:rsid w:val="00E8326A"/>
    <w:rsid w:val="00E835F0"/>
    <w:rsid w:val="00E83C27"/>
    <w:rsid w:val="00E849E6"/>
    <w:rsid w:val="00E85E97"/>
    <w:rsid w:val="00E873D3"/>
    <w:rsid w:val="00E87977"/>
    <w:rsid w:val="00E9000F"/>
    <w:rsid w:val="00E90116"/>
    <w:rsid w:val="00E910E1"/>
    <w:rsid w:val="00E916D2"/>
    <w:rsid w:val="00E91E53"/>
    <w:rsid w:val="00E92CAA"/>
    <w:rsid w:val="00E93053"/>
    <w:rsid w:val="00E93230"/>
    <w:rsid w:val="00E94EFF"/>
    <w:rsid w:val="00EA00F6"/>
    <w:rsid w:val="00EA0C3F"/>
    <w:rsid w:val="00EA0D47"/>
    <w:rsid w:val="00EA1E52"/>
    <w:rsid w:val="00EA2DF0"/>
    <w:rsid w:val="00EA3A2D"/>
    <w:rsid w:val="00EA5107"/>
    <w:rsid w:val="00EA5199"/>
    <w:rsid w:val="00EA5262"/>
    <w:rsid w:val="00EA5374"/>
    <w:rsid w:val="00EA6FB8"/>
    <w:rsid w:val="00EA7333"/>
    <w:rsid w:val="00EB2231"/>
    <w:rsid w:val="00EB2610"/>
    <w:rsid w:val="00EB2C44"/>
    <w:rsid w:val="00EB3AA3"/>
    <w:rsid w:val="00EB5214"/>
    <w:rsid w:val="00EC1380"/>
    <w:rsid w:val="00EC1D17"/>
    <w:rsid w:val="00EC536D"/>
    <w:rsid w:val="00EC57D1"/>
    <w:rsid w:val="00EC626B"/>
    <w:rsid w:val="00EC6BE3"/>
    <w:rsid w:val="00EC6D38"/>
    <w:rsid w:val="00EC6F05"/>
    <w:rsid w:val="00EC7401"/>
    <w:rsid w:val="00ED0A07"/>
    <w:rsid w:val="00ED0A9F"/>
    <w:rsid w:val="00ED0AD6"/>
    <w:rsid w:val="00ED3BE7"/>
    <w:rsid w:val="00ED4A4A"/>
    <w:rsid w:val="00ED4B49"/>
    <w:rsid w:val="00ED4BB4"/>
    <w:rsid w:val="00ED6082"/>
    <w:rsid w:val="00ED6917"/>
    <w:rsid w:val="00ED6B95"/>
    <w:rsid w:val="00EE2616"/>
    <w:rsid w:val="00EE2DB8"/>
    <w:rsid w:val="00EE44E9"/>
    <w:rsid w:val="00EE53C1"/>
    <w:rsid w:val="00EE58BA"/>
    <w:rsid w:val="00EE5DEE"/>
    <w:rsid w:val="00EE6D09"/>
    <w:rsid w:val="00EE7220"/>
    <w:rsid w:val="00EF0ACE"/>
    <w:rsid w:val="00EF0CAA"/>
    <w:rsid w:val="00EF2F5B"/>
    <w:rsid w:val="00EF50EF"/>
    <w:rsid w:val="00EF6858"/>
    <w:rsid w:val="00EF74F0"/>
    <w:rsid w:val="00F000B6"/>
    <w:rsid w:val="00F00B8D"/>
    <w:rsid w:val="00F00BA0"/>
    <w:rsid w:val="00F01408"/>
    <w:rsid w:val="00F01EBF"/>
    <w:rsid w:val="00F021CE"/>
    <w:rsid w:val="00F02415"/>
    <w:rsid w:val="00F0293E"/>
    <w:rsid w:val="00F03A0C"/>
    <w:rsid w:val="00F03C40"/>
    <w:rsid w:val="00F03EB0"/>
    <w:rsid w:val="00F04D59"/>
    <w:rsid w:val="00F04ED9"/>
    <w:rsid w:val="00F04FE1"/>
    <w:rsid w:val="00F05267"/>
    <w:rsid w:val="00F05456"/>
    <w:rsid w:val="00F0569C"/>
    <w:rsid w:val="00F07C94"/>
    <w:rsid w:val="00F100DF"/>
    <w:rsid w:val="00F10DBA"/>
    <w:rsid w:val="00F1145C"/>
    <w:rsid w:val="00F128DF"/>
    <w:rsid w:val="00F15CB9"/>
    <w:rsid w:val="00F165CB"/>
    <w:rsid w:val="00F16690"/>
    <w:rsid w:val="00F211D6"/>
    <w:rsid w:val="00F218DF"/>
    <w:rsid w:val="00F219C2"/>
    <w:rsid w:val="00F21DD3"/>
    <w:rsid w:val="00F21E1A"/>
    <w:rsid w:val="00F22FE3"/>
    <w:rsid w:val="00F23E55"/>
    <w:rsid w:val="00F24C5A"/>
    <w:rsid w:val="00F250E2"/>
    <w:rsid w:val="00F252D4"/>
    <w:rsid w:val="00F26936"/>
    <w:rsid w:val="00F26B49"/>
    <w:rsid w:val="00F30746"/>
    <w:rsid w:val="00F3163E"/>
    <w:rsid w:val="00F3234E"/>
    <w:rsid w:val="00F3235E"/>
    <w:rsid w:val="00F33507"/>
    <w:rsid w:val="00F33A8E"/>
    <w:rsid w:val="00F34AC2"/>
    <w:rsid w:val="00F350F5"/>
    <w:rsid w:val="00F35917"/>
    <w:rsid w:val="00F35B3E"/>
    <w:rsid w:val="00F36248"/>
    <w:rsid w:val="00F3634C"/>
    <w:rsid w:val="00F3639E"/>
    <w:rsid w:val="00F36799"/>
    <w:rsid w:val="00F36FE4"/>
    <w:rsid w:val="00F37B84"/>
    <w:rsid w:val="00F410E1"/>
    <w:rsid w:val="00F410E4"/>
    <w:rsid w:val="00F42A85"/>
    <w:rsid w:val="00F42EC2"/>
    <w:rsid w:val="00F47366"/>
    <w:rsid w:val="00F47FF3"/>
    <w:rsid w:val="00F51F97"/>
    <w:rsid w:val="00F540F2"/>
    <w:rsid w:val="00F55597"/>
    <w:rsid w:val="00F555BA"/>
    <w:rsid w:val="00F5585F"/>
    <w:rsid w:val="00F562D3"/>
    <w:rsid w:val="00F56439"/>
    <w:rsid w:val="00F5682E"/>
    <w:rsid w:val="00F56F11"/>
    <w:rsid w:val="00F57493"/>
    <w:rsid w:val="00F631EA"/>
    <w:rsid w:val="00F65311"/>
    <w:rsid w:val="00F6582B"/>
    <w:rsid w:val="00F665AE"/>
    <w:rsid w:val="00F67EFB"/>
    <w:rsid w:val="00F702AE"/>
    <w:rsid w:val="00F7187A"/>
    <w:rsid w:val="00F72B64"/>
    <w:rsid w:val="00F73336"/>
    <w:rsid w:val="00F74261"/>
    <w:rsid w:val="00F74684"/>
    <w:rsid w:val="00F7520D"/>
    <w:rsid w:val="00F757F8"/>
    <w:rsid w:val="00F75C8A"/>
    <w:rsid w:val="00F76AF9"/>
    <w:rsid w:val="00F76F31"/>
    <w:rsid w:val="00F80B14"/>
    <w:rsid w:val="00F80D1D"/>
    <w:rsid w:val="00F81355"/>
    <w:rsid w:val="00F81F47"/>
    <w:rsid w:val="00F835EB"/>
    <w:rsid w:val="00F83FF1"/>
    <w:rsid w:val="00F85690"/>
    <w:rsid w:val="00F85877"/>
    <w:rsid w:val="00F87189"/>
    <w:rsid w:val="00F91211"/>
    <w:rsid w:val="00F91473"/>
    <w:rsid w:val="00F917F0"/>
    <w:rsid w:val="00F91E72"/>
    <w:rsid w:val="00F93FF6"/>
    <w:rsid w:val="00F94449"/>
    <w:rsid w:val="00F95512"/>
    <w:rsid w:val="00F974B5"/>
    <w:rsid w:val="00FA0044"/>
    <w:rsid w:val="00FA05DF"/>
    <w:rsid w:val="00FA10CD"/>
    <w:rsid w:val="00FA1D05"/>
    <w:rsid w:val="00FA2D9E"/>
    <w:rsid w:val="00FA3162"/>
    <w:rsid w:val="00FA35F6"/>
    <w:rsid w:val="00FA48D9"/>
    <w:rsid w:val="00FA53CE"/>
    <w:rsid w:val="00FA7CCB"/>
    <w:rsid w:val="00FB0FD8"/>
    <w:rsid w:val="00FB12EA"/>
    <w:rsid w:val="00FB143F"/>
    <w:rsid w:val="00FB17AB"/>
    <w:rsid w:val="00FB18D8"/>
    <w:rsid w:val="00FB1ED2"/>
    <w:rsid w:val="00FB1EE6"/>
    <w:rsid w:val="00FB2D19"/>
    <w:rsid w:val="00FB3AE2"/>
    <w:rsid w:val="00FB44EE"/>
    <w:rsid w:val="00FC15E1"/>
    <w:rsid w:val="00FC181C"/>
    <w:rsid w:val="00FC1EC0"/>
    <w:rsid w:val="00FC39C2"/>
    <w:rsid w:val="00FC3F9E"/>
    <w:rsid w:val="00FC4088"/>
    <w:rsid w:val="00FC40B8"/>
    <w:rsid w:val="00FC5F5E"/>
    <w:rsid w:val="00FC7C2E"/>
    <w:rsid w:val="00FD01EF"/>
    <w:rsid w:val="00FD0314"/>
    <w:rsid w:val="00FD2CBA"/>
    <w:rsid w:val="00FD3C05"/>
    <w:rsid w:val="00FD4776"/>
    <w:rsid w:val="00FD47DD"/>
    <w:rsid w:val="00FD4B37"/>
    <w:rsid w:val="00FD5E4C"/>
    <w:rsid w:val="00FD6CB6"/>
    <w:rsid w:val="00FD7ECA"/>
    <w:rsid w:val="00FE1153"/>
    <w:rsid w:val="00FE21B5"/>
    <w:rsid w:val="00FE242C"/>
    <w:rsid w:val="00FE275F"/>
    <w:rsid w:val="00FE2BBD"/>
    <w:rsid w:val="00FE3BD5"/>
    <w:rsid w:val="00FE3C27"/>
    <w:rsid w:val="00FE771D"/>
    <w:rsid w:val="00FF1BC7"/>
    <w:rsid w:val="00FF1C8B"/>
    <w:rsid w:val="00FF27A9"/>
    <w:rsid w:val="00FF4567"/>
    <w:rsid w:val="00FF4F39"/>
    <w:rsid w:val="00FF54F2"/>
    <w:rsid w:val="00FF61B7"/>
    <w:rsid w:val="00FF66E2"/>
    <w:rsid w:val="00FF702D"/>
    <w:rsid w:val="00FF7062"/>
    <w:rsid w:val="00FF7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E30119"/>
  <w15:chartTrackingRefBased/>
  <w15:docId w15:val="{550C5143-E6F4-4C18-967C-5F6F37480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0EA"/>
  </w:style>
  <w:style w:type="paragraph" w:styleId="Heading1">
    <w:name w:val="heading 1"/>
    <w:basedOn w:val="Normal"/>
    <w:next w:val="Normal"/>
    <w:link w:val="Heading1Char"/>
    <w:uiPriority w:val="9"/>
    <w:qFormat/>
    <w:rsid w:val="00E3250E"/>
    <w:pPr>
      <w:keepNext/>
      <w:keepLines/>
      <w:numPr>
        <w:numId w:val="54"/>
      </w:numPr>
      <w:spacing w:before="360" w:after="120"/>
      <w:outlineLvl w:val="0"/>
    </w:pPr>
    <w:rPr>
      <w:rFonts w:ascii="Arial Black" w:eastAsiaTheme="majorEastAsia" w:hAnsi="Arial Black" w:cstheme="majorBidi"/>
      <w:sz w:val="24"/>
      <w:szCs w:val="32"/>
    </w:rPr>
  </w:style>
  <w:style w:type="paragraph" w:styleId="Heading2">
    <w:name w:val="heading 2"/>
    <w:basedOn w:val="Normal"/>
    <w:next w:val="Normal"/>
    <w:link w:val="Heading2Char"/>
    <w:uiPriority w:val="9"/>
    <w:unhideWhenUsed/>
    <w:qFormat/>
    <w:rsid w:val="00CC4D61"/>
    <w:pPr>
      <w:keepNext/>
      <w:keepLines/>
      <w:numPr>
        <w:ilvl w:val="1"/>
        <w:numId w:val="54"/>
      </w:numPr>
      <w:spacing w:before="360" w:after="120"/>
      <w:outlineLvl w:val="1"/>
    </w:pPr>
    <w:rPr>
      <w:rFonts w:ascii="Arial Black" w:eastAsiaTheme="majorEastAsia" w:hAnsi="Arial Black" w:cstheme="majorBidi"/>
      <w:color w:val="000000" w:themeColor="text1"/>
      <w:szCs w:val="26"/>
    </w:rPr>
  </w:style>
  <w:style w:type="paragraph" w:styleId="Heading3">
    <w:name w:val="heading 3"/>
    <w:basedOn w:val="Normal"/>
    <w:next w:val="Normal"/>
    <w:link w:val="Heading3Char"/>
    <w:uiPriority w:val="9"/>
    <w:unhideWhenUsed/>
    <w:qFormat/>
    <w:rsid w:val="00F80B14"/>
    <w:pPr>
      <w:keepNext/>
      <w:keepLines/>
      <w:numPr>
        <w:ilvl w:val="2"/>
        <w:numId w:val="54"/>
      </w:numPr>
      <w:spacing w:before="360" w:after="120"/>
      <w:outlineLvl w:val="2"/>
    </w:pPr>
    <w:rPr>
      <w:rFonts w:ascii="Arial Black" w:eastAsiaTheme="majorEastAsia" w:hAnsi="Arial Black" w:cstheme="majorBidi"/>
      <w:color w:val="000000" w:themeColor="text1"/>
      <w:sz w:val="20"/>
      <w:szCs w:val="24"/>
    </w:rPr>
  </w:style>
  <w:style w:type="paragraph" w:styleId="Heading4">
    <w:name w:val="heading 4"/>
    <w:basedOn w:val="Normal"/>
    <w:next w:val="Normal"/>
    <w:link w:val="Heading4Char"/>
    <w:uiPriority w:val="9"/>
    <w:unhideWhenUsed/>
    <w:qFormat/>
    <w:rsid w:val="00F80B14"/>
    <w:pPr>
      <w:keepNext/>
      <w:keepLines/>
      <w:numPr>
        <w:ilvl w:val="3"/>
        <w:numId w:val="5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0B14"/>
    <w:pPr>
      <w:keepNext/>
      <w:keepLines/>
      <w:numPr>
        <w:ilvl w:val="4"/>
        <w:numId w:val="5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80B14"/>
    <w:pPr>
      <w:keepNext/>
      <w:keepLines/>
      <w:numPr>
        <w:ilvl w:val="5"/>
        <w:numId w:val="5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67250"/>
    <w:pPr>
      <w:keepNext/>
      <w:keepLines/>
      <w:numPr>
        <w:ilvl w:val="6"/>
        <w:numId w:val="5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67250"/>
    <w:pPr>
      <w:keepNext/>
      <w:keepLines/>
      <w:numPr>
        <w:ilvl w:val="7"/>
        <w:numId w:val="5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7250"/>
    <w:pPr>
      <w:keepNext/>
      <w:keepLines/>
      <w:numPr>
        <w:ilvl w:val="8"/>
        <w:numId w:val="5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B14"/>
    <w:rPr>
      <w:rFonts w:ascii="Arial Black" w:eastAsiaTheme="majorEastAsia" w:hAnsi="Arial Black" w:cstheme="majorBidi"/>
      <w:sz w:val="24"/>
      <w:szCs w:val="32"/>
    </w:rPr>
  </w:style>
  <w:style w:type="character" w:customStyle="1" w:styleId="Heading2Char">
    <w:name w:val="Heading 2 Char"/>
    <w:basedOn w:val="DefaultParagraphFont"/>
    <w:link w:val="Heading2"/>
    <w:uiPriority w:val="9"/>
    <w:rsid w:val="00CC4D61"/>
    <w:rPr>
      <w:rFonts w:ascii="Arial Black" w:eastAsiaTheme="majorEastAsia" w:hAnsi="Arial Black" w:cstheme="majorBidi"/>
      <w:color w:val="000000" w:themeColor="text1"/>
      <w:szCs w:val="26"/>
    </w:rPr>
  </w:style>
  <w:style w:type="character" w:customStyle="1" w:styleId="Heading3Char">
    <w:name w:val="Heading 3 Char"/>
    <w:basedOn w:val="DefaultParagraphFont"/>
    <w:link w:val="Heading3"/>
    <w:uiPriority w:val="9"/>
    <w:rsid w:val="00F80B14"/>
    <w:rPr>
      <w:rFonts w:ascii="Arial Black" w:eastAsiaTheme="majorEastAsia" w:hAnsi="Arial Black" w:cstheme="majorBidi"/>
      <w:color w:val="000000" w:themeColor="text1"/>
      <w:sz w:val="20"/>
      <w:szCs w:val="24"/>
    </w:rPr>
  </w:style>
  <w:style w:type="character" w:customStyle="1" w:styleId="Heading4Char">
    <w:name w:val="Heading 4 Char"/>
    <w:basedOn w:val="DefaultParagraphFont"/>
    <w:link w:val="Heading4"/>
    <w:uiPriority w:val="9"/>
    <w:rsid w:val="00F80B1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80B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80B14"/>
    <w:rPr>
      <w:rFonts w:asciiTheme="majorHAnsi" w:eastAsiaTheme="majorEastAsia" w:hAnsiTheme="majorHAnsi" w:cstheme="majorBidi"/>
      <w:color w:val="1F3763" w:themeColor="accent1" w:themeShade="7F"/>
    </w:rPr>
  </w:style>
  <w:style w:type="paragraph" w:styleId="NoSpacing">
    <w:name w:val="No Spacing"/>
    <w:uiPriority w:val="1"/>
    <w:qFormat/>
    <w:rsid w:val="00F80B14"/>
    <w:pPr>
      <w:spacing w:after="0"/>
    </w:pPr>
  </w:style>
  <w:style w:type="paragraph" w:styleId="ListParagraph">
    <w:name w:val="List Paragraph"/>
    <w:basedOn w:val="Normal"/>
    <w:uiPriority w:val="34"/>
    <w:qFormat/>
    <w:rsid w:val="00F80B14"/>
    <w:pPr>
      <w:ind w:left="720"/>
      <w:contextualSpacing/>
    </w:pPr>
  </w:style>
  <w:style w:type="character" w:styleId="PlaceholderText">
    <w:name w:val="Placeholder Text"/>
    <w:basedOn w:val="DefaultParagraphFont"/>
    <w:uiPriority w:val="99"/>
    <w:semiHidden/>
    <w:rsid w:val="00034A6B"/>
    <w:rPr>
      <w:color w:val="808080"/>
    </w:rPr>
  </w:style>
  <w:style w:type="paragraph" w:customStyle="1" w:styleId="Subscript">
    <w:name w:val="Subscript"/>
    <w:basedOn w:val="Normal"/>
    <w:next w:val="Normal"/>
    <w:link w:val="SubscriptChar"/>
    <w:qFormat/>
    <w:rsid w:val="001539F9"/>
    <w:rPr>
      <w:sz w:val="16"/>
      <w:vertAlign w:val="subscript"/>
    </w:rPr>
  </w:style>
  <w:style w:type="paragraph" w:styleId="Header">
    <w:name w:val="header"/>
    <w:basedOn w:val="Normal"/>
    <w:link w:val="HeaderChar"/>
    <w:uiPriority w:val="99"/>
    <w:unhideWhenUsed/>
    <w:rsid w:val="004C724D"/>
    <w:pPr>
      <w:tabs>
        <w:tab w:val="center" w:pos="4680"/>
        <w:tab w:val="right" w:pos="9360"/>
      </w:tabs>
      <w:spacing w:after="0"/>
    </w:pPr>
  </w:style>
  <w:style w:type="character" w:customStyle="1" w:styleId="SubscriptChar">
    <w:name w:val="Subscript Char"/>
    <w:basedOn w:val="DefaultParagraphFont"/>
    <w:link w:val="Subscript"/>
    <w:rsid w:val="001539F9"/>
    <w:rPr>
      <w:sz w:val="16"/>
      <w:vertAlign w:val="subscript"/>
    </w:rPr>
  </w:style>
  <w:style w:type="character" w:customStyle="1" w:styleId="HeaderChar">
    <w:name w:val="Header Char"/>
    <w:basedOn w:val="DefaultParagraphFont"/>
    <w:link w:val="Header"/>
    <w:uiPriority w:val="99"/>
    <w:rsid w:val="004C724D"/>
  </w:style>
  <w:style w:type="paragraph" w:styleId="Footer">
    <w:name w:val="footer"/>
    <w:basedOn w:val="Normal"/>
    <w:link w:val="FooterChar"/>
    <w:uiPriority w:val="99"/>
    <w:unhideWhenUsed/>
    <w:rsid w:val="004C724D"/>
    <w:pPr>
      <w:tabs>
        <w:tab w:val="center" w:pos="4680"/>
        <w:tab w:val="right" w:pos="9360"/>
      </w:tabs>
      <w:spacing w:after="0"/>
    </w:pPr>
  </w:style>
  <w:style w:type="character" w:customStyle="1" w:styleId="FooterChar">
    <w:name w:val="Footer Char"/>
    <w:basedOn w:val="DefaultParagraphFont"/>
    <w:link w:val="Footer"/>
    <w:uiPriority w:val="99"/>
    <w:rsid w:val="004C724D"/>
  </w:style>
  <w:style w:type="table" w:styleId="TableGrid">
    <w:name w:val="Table Grid"/>
    <w:basedOn w:val="TableNormal"/>
    <w:uiPriority w:val="39"/>
    <w:rsid w:val="00166BF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81137"/>
    <w:pPr>
      <w:spacing w:after="200"/>
    </w:pPr>
    <w:rPr>
      <w:rFonts w:ascii="Arial" w:hAnsi="Arial"/>
      <w:b/>
      <w:iCs/>
      <w:color w:val="44546A" w:themeColor="text2"/>
      <w:sz w:val="18"/>
      <w:szCs w:val="18"/>
    </w:rPr>
  </w:style>
  <w:style w:type="paragraph" w:styleId="TOCHeading">
    <w:name w:val="TOC Heading"/>
    <w:basedOn w:val="Heading1"/>
    <w:next w:val="Normal"/>
    <w:uiPriority w:val="39"/>
    <w:unhideWhenUsed/>
    <w:qFormat/>
    <w:rsid w:val="003B0EB5"/>
    <w:pPr>
      <w:spacing w:before="240" w:after="0" w:line="259" w:lineRule="auto"/>
      <w:outlineLvl w:val="9"/>
    </w:pPr>
    <w:rPr>
      <w:rFonts w:asciiTheme="majorHAnsi" w:hAnsiTheme="majorHAnsi"/>
      <w:color w:val="2F5496" w:themeColor="accent1" w:themeShade="BF"/>
      <w:sz w:val="32"/>
    </w:rPr>
  </w:style>
  <w:style w:type="paragraph" w:styleId="TOC2">
    <w:name w:val="toc 2"/>
    <w:basedOn w:val="Normal"/>
    <w:next w:val="Normal"/>
    <w:autoRedefine/>
    <w:uiPriority w:val="39"/>
    <w:unhideWhenUsed/>
    <w:rsid w:val="003B0EB5"/>
    <w:pPr>
      <w:spacing w:after="100"/>
      <w:ind w:left="220"/>
    </w:pPr>
  </w:style>
  <w:style w:type="paragraph" w:styleId="TOC1">
    <w:name w:val="toc 1"/>
    <w:basedOn w:val="Normal"/>
    <w:next w:val="Normal"/>
    <w:autoRedefine/>
    <w:uiPriority w:val="39"/>
    <w:unhideWhenUsed/>
    <w:rsid w:val="00F42EC2"/>
    <w:pPr>
      <w:tabs>
        <w:tab w:val="left" w:pos="440"/>
        <w:tab w:val="right" w:leader="dot" w:pos="8828"/>
      </w:tabs>
      <w:spacing w:after="100"/>
    </w:pPr>
  </w:style>
  <w:style w:type="paragraph" w:styleId="TOC3">
    <w:name w:val="toc 3"/>
    <w:basedOn w:val="Normal"/>
    <w:next w:val="Normal"/>
    <w:autoRedefine/>
    <w:uiPriority w:val="39"/>
    <w:unhideWhenUsed/>
    <w:rsid w:val="003B0EB5"/>
    <w:pPr>
      <w:spacing w:after="100"/>
      <w:ind w:left="440"/>
    </w:pPr>
  </w:style>
  <w:style w:type="character" w:styleId="Hyperlink">
    <w:name w:val="Hyperlink"/>
    <w:basedOn w:val="DefaultParagraphFont"/>
    <w:uiPriority w:val="99"/>
    <w:unhideWhenUsed/>
    <w:rsid w:val="003B0EB5"/>
    <w:rPr>
      <w:color w:val="0563C1" w:themeColor="hyperlink"/>
      <w:u w:val="single"/>
    </w:rPr>
  </w:style>
  <w:style w:type="character" w:styleId="CommentReference">
    <w:name w:val="annotation reference"/>
    <w:basedOn w:val="DefaultParagraphFont"/>
    <w:uiPriority w:val="99"/>
    <w:semiHidden/>
    <w:unhideWhenUsed/>
    <w:rsid w:val="00D17D06"/>
    <w:rPr>
      <w:sz w:val="16"/>
      <w:szCs w:val="16"/>
    </w:rPr>
  </w:style>
  <w:style w:type="paragraph" w:styleId="CommentText">
    <w:name w:val="annotation text"/>
    <w:basedOn w:val="Normal"/>
    <w:link w:val="CommentTextChar"/>
    <w:uiPriority w:val="99"/>
    <w:semiHidden/>
    <w:unhideWhenUsed/>
    <w:rsid w:val="00D17D06"/>
    <w:rPr>
      <w:sz w:val="20"/>
      <w:szCs w:val="20"/>
    </w:rPr>
  </w:style>
  <w:style w:type="character" w:customStyle="1" w:styleId="CommentTextChar">
    <w:name w:val="Comment Text Char"/>
    <w:basedOn w:val="DefaultParagraphFont"/>
    <w:link w:val="CommentText"/>
    <w:uiPriority w:val="99"/>
    <w:semiHidden/>
    <w:rsid w:val="00D17D06"/>
    <w:rPr>
      <w:sz w:val="20"/>
      <w:szCs w:val="20"/>
    </w:rPr>
  </w:style>
  <w:style w:type="paragraph" w:styleId="CommentSubject">
    <w:name w:val="annotation subject"/>
    <w:basedOn w:val="CommentText"/>
    <w:next w:val="CommentText"/>
    <w:link w:val="CommentSubjectChar"/>
    <w:uiPriority w:val="99"/>
    <w:semiHidden/>
    <w:unhideWhenUsed/>
    <w:rsid w:val="00D17D06"/>
    <w:rPr>
      <w:b/>
      <w:bCs/>
    </w:rPr>
  </w:style>
  <w:style w:type="character" w:customStyle="1" w:styleId="CommentSubjectChar">
    <w:name w:val="Comment Subject Char"/>
    <w:basedOn w:val="CommentTextChar"/>
    <w:link w:val="CommentSubject"/>
    <w:uiPriority w:val="99"/>
    <w:semiHidden/>
    <w:rsid w:val="00D17D06"/>
    <w:rPr>
      <w:b/>
      <w:bCs/>
      <w:sz w:val="20"/>
      <w:szCs w:val="20"/>
    </w:rPr>
  </w:style>
  <w:style w:type="paragraph" w:styleId="BalloonText">
    <w:name w:val="Balloon Text"/>
    <w:basedOn w:val="Normal"/>
    <w:link w:val="BalloonTextChar"/>
    <w:uiPriority w:val="99"/>
    <w:semiHidden/>
    <w:unhideWhenUsed/>
    <w:rsid w:val="00D17D0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7D06"/>
    <w:rPr>
      <w:rFonts w:ascii="Segoe UI" w:hAnsi="Segoe UI" w:cs="Segoe UI"/>
      <w:sz w:val="18"/>
      <w:szCs w:val="18"/>
    </w:rPr>
  </w:style>
  <w:style w:type="paragraph" w:styleId="Revision">
    <w:name w:val="Revision"/>
    <w:hidden/>
    <w:uiPriority w:val="99"/>
    <w:semiHidden/>
    <w:rsid w:val="00FB18D8"/>
    <w:pPr>
      <w:spacing w:after="0"/>
    </w:pPr>
  </w:style>
  <w:style w:type="paragraph" w:styleId="Bibliography">
    <w:name w:val="Bibliography"/>
    <w:basedOn w:val="Normal"/>
    <w:next w:val="Normal"/>
    <w:uiPriority w:val="37"/>
    <w:unhideWhenUsed/>
    <w:rsid w:val="00A550FC"/>
  </w:style>
  <w:style w:type="character" w:customStyle="1" w:styleId="Heading7Char">
    <w:name w:val="Heading 7 Char"/>
    <w:basedOn w:val="DefaultParagraphFont"/>
    <w:link w:val="Heading7"/>
    <w:uiPriority w:val="9"/>
    <w:semiHidden/>
    <w:rsid w:val="00C6725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672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7250"/>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9240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9741">
      <w:bodyDiv w:val="1"/>
      <w:marLeft w:val="0"/>
      <w:marRight w:val="0"/>
      <w:marTop w:val="0"/>
      <w:marBottom w:val="0"/>
      <w:divBdr>
        <w:top w:val="none" w:sz="0" w:space="0" w:color="auto"/>
        <w:left w:val="none" w:sz="0" w:space="0" w:color="auto"/>
        <w:bottom w:val="none" w:sz="0" w:space="0" w:color="auto"/>
        <w:right w:val="none" w:sz="0" w:space="0" w:color="auto"/>
      </w:divBdr>
    </w:div>
    <w:div w:id="42339433">
      <w:bodyDiv w:val="1"/>
      <w:marLeft w:val="0"/>
      <w:marRight w:val="0"/>
      <w:marTop w:val="0"/>
      <w:marBottom w:val="0"/>
      <w:divBdr>
        <w:top w:val="none" w:sz="0" w:space="0" w:color="auto"/>
        <w:left w:val="none" w:sz="0" w:space="0" w:color="auto"/>
        <w:bottom w:val="none" w:sz="0" w:space="0" w:color="auto"/>
        <w:right w:val="none" w:sz="0" w:space="0" w:color="auto"/>
      </w:divBdr>
    </w:div>
    <w:div w:id="65420571">
      <w:bodyDiv w:val="1"/>
      <w:marLeft w:val="0"/>
      <w:marRight w:val="0"/>
      <w:marTop w:val="0"/>
      <w:marBottom w:val="0"/>
      <w:divBdr>
        <w:top w:val="none" w:sz="0" w:space="0" w:color="auto"/>
        <w:left w:val="none" w:sz="0" w:space="0" w:color="auto"/>
        <w:bottom w:val="none" w:sz="0" w:space="0" w:color="auto"/>
        <w:right w:val="none" w:sz="0" w:space="0" w:color="auto"/>
      </w:divBdr>
    </w:div>
    <w:div w:id="77991384">
      <w:bodyDiv w:val="1"/>
      <w:marLeft w:val="0"/>
      <w:marRight w:val="0"/>
      <w:marTop w:val="0"/>
      <w:marBottom w:val="0"/>
      <w:divBdr>
        <w:top w:val="none" w:sz="0" w:space="0" w:color="auto"/>
        <w:left w:val="none" w:sz="0" w:space="0" w:color="auto"/>
        <w:bottom w:val="none" w:sz="0" w:space="0" w:color="auto"/>
        <w:right w:val="none" w:sz="0" w:space="0" w:color="auto"/>
      </w:divBdr>
    </w:div>
    <w:div w:id="91054227">
      <w:bodyDiv w:val="1"/>
      <w:marLeft w:val="0"/>
      <w:marRight w:val="0"/>
      <w:marTop w:val="0"/>
      <w:marBottom w:val="0"/>
      <w:divBdr>
        <w:top w:val="none" w:sz="0" w:space="0" w:color="auto"/>
        <w:left w:val="none" w:sz="0" w:space="0" w:color="auto"/>
        <w:bottom w:val="none" w:sz="0" w:space="0" w:color="auto"/>
        <w:right w:val="none" w:sz="0" w:space="0" w:color="auto"/>
      </w:divBdr>
    </w:div>
    <w:div w:id="96681017">
      <w:bodyDiv w:val="1"/>
      <w:marLeft w:val="0"/>
      <w:marRight w:val="0"/>
      <w:marTop w:val="0"/>
      <w:marBottom w:val="0"/>
      <w:divBdr>
        <w:top w:val="none" w:sz="0" w:space="0" w:color="auto"/>
        <w:left w:val="none" w:sz="0" w:space="0" w:color="auto"/>
        <w:bottom w:val="none" w:sz="0" w:space="0" w:color="auto"/>
        <w:right w:val="none" w:sz="0" w:space="0" w:color="auto"/>
      </w:divBdr>
    </w:div>
    <w:div w:id="102921306">
      <w:bodyDiv w:val="1"/>
      <w:marLeft w:val="0"/>
      <w:marRight w:val="0"/>
      <w:marTop w:val="0"/>
      <w:marBottom w:val="0"/>
      <w:divBdr>
        <w:top w:val="none" w:sz="0" w:space="0" w:color="auto"/>
        <w:left w:val="none" w:sz="0" w:space="0" w:color="auto"/>
        <w:bottom w:val="none" w:sz="0" w:space="0" w:color="auto"/>
        <w:right w:val="none" w:sz="0" w:space="0" w:color="auto"/>
      </w:divBdr>
    </w:div>
    <w:div w:id="116340886">
      <w:bodyDiv w:val="1"/>
      <w:marLeft w:val="0"/>
      <w:marRight w:val="0"/>
      <w:marTop w:val="0"/>
      <w:marBottom w:val="0"/>
      <w:divBdr>
        <w:top w:val="none" w:sz="0" w:space="0" w:color="auto"/>
        <w:left w:val="none" w:sz="0" w:space="0" w:color="auto"/>
        <w:bottom w:val="none" w:sz="0" w:space="0" w:color="auto"/>
        <w:right w:val="none" w:sz="0" w:space="0" w:color="auto"/>
      </w:divBdr>
    </w:div>
    <w:div w:id="131097974">
      <w:bodyDiv w:val="1"/>
      <w:marLeft w:val="0"/>
      <w:marRight w:val="0"/>
      <w:marTop w:val="0"/>
      <w:marBottom w:val="0"/>
      <w:divBdr>
        <w:top w:val="none" w:sz="0" w:space="0" w:color="auto"/>
        <w:left w:val="none" w:sz="0" w:space="0" w:color="auto"/>
        <w:bottom w:val="none" w:sz="0" w:space="0" w:color="auto"/>
        <w:right w:val="none" w:sz="0" w:space="0" w:color="auto"/>
      </w:divBdr>
    </w:div>
    <w:div w:id="148636857">
      <w:bodyDiv w:val="1"/>
      <w:marLeft w:val="0"/>
      <w:marRight w:val="0"/>
      <w:marTop w:val="0"/>
      <w:marBottom w:val="0"/>
      <w:divBdr>
        <w:top w:val="none" w:sz="0" w:space="0" w:color="auto"/>
        <w:left w:val="none" w:sz="0" w:space="0" w:color="auto"/>
        <w:bottom w:val="none" w:sz="0" w:space="0" w:color="auto"/>
        <w:right w:val="none" w:sz="0" w:space="0" w:color="auto"/>
      </w:divBdr>
    </w:div>
    <w:div w:id="174855456">
      <w:bodyDiv w:val="1"/>
      <w:marLeft w:val="0"/>
      <w:marRight w:val="0"/>
      <w:marTop w:val="0"/>
      <w:marBottom w:val="0"/>
      <w:divBdr>
        <w:top w:val="none" w:sz="0" w:space="0" w:color="auto"/>
        <w:left w:val="none" w:sz="0" w:space="0" w:color="auto"/>
        <w:bottom w:val="none" w:sz="0" w:space="0" w:color="auto"/>
        <w:right w:val="none" w:sz="0" w:space="0" w:color="auto"/>
      </w:divBdr>
    </w:div>
    <w:div w:id="181936298">
      <w:bodyDiv w:val="1"/>
      <w:marLeft w:val="0"/>
      <w:marRight w:val="0"/>
      <w:marTop w:val="0"/>
      <w:marBottom w:val="0"/>
      <w:divBdr>
        <w:top w:val="none" w:sz="0" w:space="0" w:color="auto"/>
        <w:left w:val="none" w:sz="0" w:space="0" w:color="auto"/>
        <w:bottom w:val="none" w:sz="0" w:space="0" w:color="auto"/>
        <w:right w:val="none" w:sz="0" w:space="0" w:color="auto"/>
      </w:divBdr>
    </w:div>
    <w:div w:id="187722821">
      <w:bodyDiv w:val="1"/>
      <w:marLeft w:val="0"/>
      <w:marRight w:val="0"/>
      <w:marTop w:val="0"/>
      <w:marBottom w:val="0"/>
      <w:divBdr>
        <w:top w:val="none" w:sz="0" w:space="0" w:color="auto"/>
        <w:left w:val="none" w:sz="0" w:space="0" w:color="auto"/>
        <w:bottom w:val="none" w:sz="0" w:space="0" w:color="auto"/>
        <w:right w:val="none" w:sz="0" w:space="0" w:color="auto"/>
      </w:divBdr>
    </w:div>
    <w:div w:id="197015443">
      <w:bodyDiv w:val="1"/>
      <w:marLeft w:val="0"/>
      <w:marRight w:val="0"/>
      <w:marTop w:val="0"/>
      <w:marBottom w:val="0"/>
      <w:divBdr>
        <w:top w:val="none" w:sz="0" w:space="0" w:color="auto"/>
        <w:left w:val="none" w:sz="0" w:space="0" w:color="auto"/>
        <w:bottom w:val="none" w:sz="0" w:space="0" w:color="auto"/>
        <w:right w:val="none" w:sz="0" w:space="0" w:color="auto"/>
      </w:divBdr>
    </w:div>
    <w:div w:id="203714859">
      <w:bodyDiv w:val="1"/>
      <w:marLeft w:val="0"/>
      <w:marRight w:val="0"/>
      <w:marTop w:val="0"/>
      <w:marBottom w:val="0"/>
      <w:divBdr>
        <w:top w:val="none" w:sz="0" w:space="0" w:color="auto"/>
        <w:left w:val="none" w:sz="0" w:space="0" w:color="auto"/>
        <w:bottom w:val="none" w:sz="0" w:space="0" w:color="auto"/>
        <w:right w:val="none" w:sz="0" w:space="0" w:color="auto"/>
      </w:divBdr>
    </w:div>
    <w:div w:id="246961098">
      <w:bodyDiv w:val="1"/>
      <w:marLeft w:val="0"/>
      <w:marRight w:val="0"/>
      <w:marTop w:val="0"/>
      <w:marBottom w:val="0"/>
      <w:divBdr>
        <w:top w:val="none" w:sz="0" w:space="0" w:color="auto"/>
        <w:left w:val="none" w:sz="0" w:space="0" w:color="auto"/>
        <w:bottom w:val="none" w:sz="0" w:space="0" w:color="auto"/>
        <w:right w:val="none" w:sz="0" w:space="0" w:color="auto"/>
      </w:divBdr>
    </w:div>
    <w:div w:id="253978551">
      <w:bodyDiv w:val="1"/>
      <w:marLeft w:val="0"/>
      <w:marRight w:val="0"/>
      <w:marTop w:val="0"/>
      <w:marBottom w:val="0"/>
      <w:divBdr>
        <w:top w:val="none" w:sz="0" w:space="0" w:color="auto"/>
        <w:left w:val="none" w:sz="0" w:space="0" w:color="auto"/>
        <w:bottom w:val="none" w:sz="0" w:space="0" w:color="auto"/>
        <w:right w:val="none" w:sz="0" w:space="0" w:color="auto"/>
      </w:divBdr>
    </w:div>
    <w:div w:id="258296852">
      <w:bodyDiv w:val="1"/>
      <w:marLeft w:val="0"/>
      <w:marRight w:val="0"/>
      <w:marTop w:val="0"/>
      <w:marBottom w:val="0"/>
      <w:divBdr>
        <w:top w:val="none" w:sz="0" w:space="0" w:color="auto"/>
        <w:left w:val="none" w:sz="0" w:space="0" w:color="auto"/>
        <w:bottom w:val="none" w:sz="0" w:space="0" w:color="auto"/>
        <w:right w:val="none" w:sz="0" w:space="0" w:color="auto"/>
      </w:divBdr>
    </w:div>
    <w:div w:id="263078233">
      <w:bodyDiv w:val="1"/>
      <w:marLeft w:val="0"/>
      <w:marRight w:val="0"/>
      <w:marTop w:val="0"/>
      <w:marBottom w:val="0"/>
      <w:divBdr>
        <w:top w:val="none" w:sz="0" w:space="0" w:color="auto"/>
        <w:left w:val="none" w:sz="0" w:space="0" w:color="auto"/>
        <w:bottom w:val="none" w:sz="0" w:space="0" w:color="auto"/>
        <w:right w:val="none" w:sz="0" w:space="0" w:color="auto"/>
      </w:divBdr>
    </w:div>
    <w:div w:id="271910022">
      <w:bodyDiv w:val="1"/>
      <w:marLeft w:val="0"/>
      <w:marRight w:val="0"/>
      <w:marTop w:val="0"/>
      <w:marBottom w:val="0"/>
      <w:divBdr>
        <w:top w:val="none" w:sz="0" w:space="0" w:color="auto"/>
        <w:left w:val="none" w:sz="0" w:space="0" w:color="auto"/>
        <w:bottom w:val="none" w:sz="0" w:space="0" w:color="auto"/>
        <w:right w:val="none" w:sz="0" w:space="0" w:color="auto"/>
      </w:divBdr>
    </w:div>
    <w:div w:id="273833692">
      <w:bodyDiv w:val="1"/>
      <w:marLeft w:val="0"/>
      <w:marRight w:val="0"/>
      <w:marTop w:val="0"/>
      <w:marBottom w:val="0"/>
      <w:divBdr>
        <w:top w:val="none" w:sz="0" w:space="0" w:color="auto"/>
        <w:left w:val="none" w:sz="0" w:space="0" w:color="auto"/>
        <w:bottom w:val="none" w:sz="0" w:space="0" w:color="auto"/>
        <w:right w:val="none" w:sz="0" w:space="0" w:color="auto"/>
      </w:divBdr>
    </w:div>
    <w:div w:id="275407943">
      <w:bodyDiv w:val="1"/>
      <w:marLeft w:val="0"/>
      <w:marRight w:val="0"/>
      <w:marTop w:val="0"/>
      <w:marBottom w:val="0"/>
      <w:divBdr>
        <w:top w:val="none" w:sz="0" w:space="0" w:color="auto"/>
        <w:left w:val="none" w:sz="0" w:space="0" w:color="auto"/>
        <w:bottom w:val="none" w:sz="0" w:space="0" w:color="auto"/>
        <w:right w:val="none" w:sz="0" w:space="0" w:color="auto"/>
      </w:divBdr>
    </w:div>
    <w:div w:id="338428132">
      <w:bodyDiv w:val="1"/>
      <w:marLeft w:val="0"/>
      <w:marRight w:val="0"/>
      <w:marTop w:val="0"/>
      <w:marBottom w:val="0"/>
      <w:divBdr>
        <w:top w:val="none" w:sz="0" w:space="0" w:color="auto"/>
        <w:left w:val="none" w:sz="0" w:space="0" w:color="auto"/>
        <w:bottom w:val="none" w:sz="0" w:space="0" w:color="auto"/>
        <w:right w:val="none" w:sz="0" w:space="0" w:color="auto"/>
      </w:divBdr>
    </w:div>
    <w:div w:id="343674459">
      <w:bodyDiv w:val="1"/>
      <w:marLeft w:val="0"/>
      <w:marRight w:val="0"/>
      <w:marTop w:val="0"/>
      <w:marBottom w:val="0"/>
      <w:divBdr>
        <w:top w:val="none" w:sz="0" w:space="0" w:color="auto"/>
        <w:left w:val="none" w:sz="0" w:space="0" w:color="auto"/>
        <w:bottom w:val="none" w:sz="0" w:space="0" w:color="auto"/>
        <w:right w:val="none" w:sz="0" w:space="0" w:color="auto"/>
      </w:divBdr>
    </w:div>
    <w:div w:id="348334928">
      <w:bodyDiv w:val="1"/>
      <w:marLeft w:val="0"/>
      <w:marRight w:val="0"/>
      <w:marTop w:val="0"/>
      <w:marBottom w:val="0"/>
      <w:divBdr>
        <w:top w:val="none" w:sz="0" w:space="0" w:color="auto"/>
        <w:left w:val="none" w:sz="0" w:space="0" w:color="auto"/>
        <w:bottom w:val="none" w:sz="0" w:space="0" w:color="auto"/>
        <w:right w:val="none" w:sz="0" w:space="0" w:color="auto"/>
      </w:divBdr>
    </w:div>
    <w:div w:id="353772308">
      <w:bodyDiv w:val="1"/>
      <w:marLeft w:val="0"/>
      <w:marRight w:val="0"/>
      <w:marTop w:val="0"/>
      <w:marBottom w:val="0"/>
      <w:divBdr>
        <w:top w:val="none" w:sz="0" w:space="0" w:color="auto"/>
        <w:left w:val="none" w:sz="0" w:space="0" w:color="auto"/>
        <w:bottom w:val="none" w:sz="0" w:space="0" w:color="auto"/>
        <w:right w:val="none" w:sz="0" w:space="0" w:color="auto"/>
      </w:divBdr>
    </w:div>
    <w:div w:id="365452344">
      <w:bodyDiv w:val="1"/>
      <w:marLeft w:val="0"/>
      <w:marRight w:val="0"/>
      <w:marTop w:val="0"/>
      <w:marBottom w:val="0"/>
      <w:divBdr>
        <w:top w:val="none" w:sz="0" w:space="0" w:color="auto"/>
        <w:left w:val="none" w:sz="0" w:space="0" w:color="auto"/>
        <w:bottom w:val="none" w:sz="0" w:space="0" w:color="auto"/>
        <w:right w:val="none" w:sz="0" w:space="0" w:color="auto"/>
      </w:divBdr>
    </w:div>
    <w:div w:id="377903515">
      <w:bodyDiv w:val="1"/>
      <w:marLeft w:val="0"/>
      <w:marRight w:val="0"/>
      <w:marTop w:val="0"/>
      <w:marBottom w:val="0"/>
      <w:divBdr>
        <w:top w:val="none" w:sz="0" w:space="0" w:color="auto"/>
        <w:left w:val="none" w:sz="0" w:space="0" w:color="auto"/>
        <w:bottom w:val="none" w:sz="0" w:space="0" w:color="auto"/>
        <w:right w:val="none" w:sz="0" w:space="0" w:color="auto"/>
      </w:divBdr>
    </w:div>
    <w:div w:id="381904540">
      <w:bodyDiv w:val="1"/>
      <w:marLeft w:val="0"/>
      <w:marRight w:val="0"/>
      <w:marTop w:val="0"/>
      <w:marBottom w:val="0"/>
      <w:divBdr>
        <w:top w:val="none" w:sz="0" w:space="0" w:color="auto"/>
        <w:left w:val="none" w:sz="0" w:space="0" w:color="auto"/>
        <w:bottom w:val="none" w:sz="0" w:space="0" w:color="auto"/>
        <w:right w:val="none" w:sz="0" w:space="0" w:color="auto"/>
      </w:divBdr>
    </w:div>
    <w:div w:id="384527996">
      <w:bodyDiv w:val="1"/>
      <w:marLeft w:val="0"/>
      <w:marRight w:val="0"/>
      <w:marTop w:val="0"/>
      <w:marBottom w:val="0"/>
      <w:divBdr>
        <w:top w:val="none" w:sz="0" w:space="0" w:color="auto"/>
        <w:left w:val="none" w:sz="0" w:space="0" w:color="auto"/>
        <w:bottom w:val="none" w:sz="0" w:space="0" w:color="auto"/>
        <w:right w:val="none" w:sz="0" w:space="0" w:color="auto"/>
      </w:divBdr>
    </w:div>
    <w:div w:id="385839603">
      <w:bodyDiv w:val="1"/>
      <w:marLeft w:val="0"/>
      <w:marRight w:val="0"/>
      <w:marTop w:val="0"/>
      <w:marBottom w:val="0"/>
      <w:divBdr>
        <w:top w:val="none" w:sz="0" w:space="0" w:color="auto"/>
        <w:left w:val="none" w:sz="0" w:space="0" w:color="auto"/>
        <w:bottom w:val="none" w:sz="0" w:space="0" w:color="auto"/>
        <w:right w:val="none" w:sz="0" w:space="0" w:color="auto"/>
      </w:divBdr>
    </w:div>
    <w:div w:id="397822905">
      <w:bodyDiv w:val="1"/>
      <w:marLeft w:val="0"/>
      <w:marRight w:val="0"/>
      <w:marTop w:val="0"/>
      <w:marBottom w:val="0"/>
      <w:divBdr>
        <w:top w:val="none" w:sz="0" w:space="0" w:color="auto"/>
        <w:left w:val="none" w:sz="0" w:space="0" w:color="auto"/>
        <w:bottom w:val="none" w:sz="0" w:space="0" w:color="auto"/>
        <w:right w:val="none" w:sz="0" w:space="0" w:color="auto"/>
      </w:divBdr>
    </w:div>
    <w:div w:id="400325270">
      <w:bodyDiv w:val="1"/>
      <w:marLeft w:val="0"/>
      <w:marRight w:val="0"/>
      <w:marTop w:val="0"/>
      <w:marBottom w:val="0"/>
      <w:divBdr>
        <w:top w:val="none" w:sz="0" w:space="0" w:color="auto"/>
        <w:left w:val="none" w:sz="0" w:space="0" w:color="auto"/>
        <w:bottom w:val="none" w:sz="0" w:space="0" w:color="auto"/>
        <w:right w:val="none" w:sz="0" w:space="0" w:color="auto"/>
      </w:divBdr>
    </w:div>
    <w:div w:id="403994248">
      <w:bodyDiv w:val="1"/>
      <w:marLeft w:val="0"/>
      <w:marRight w:val="0"/>
      <w:marTop w:val="0"/>
      <w:marBottom w:val="0"/>
      <w:divBdr>
        <w:top w:val="none" w:sz="0" w:space="0" w:color="auto"/>
        <w:left w:val="none" w:sz="0" w:space="0" w:color="auto"/>
        <w:bottom w:val="none" w:sz="0" w:space="0" w:color="auto"/>
        <w:right w:val="none" w:sz="0" w:space="0" w:color="auto"/>
      </w:divBdr>
    </w:div>
    <w:div w:id="408962024">
      <w:bodyDiv w:val="1"/>
      <w:marLeft w:val="0"/>
      <w:marRight w:val="0"/>
      <w:marTop w:val="0"/>
      <w:marBottom w:val="0"/>
      <w:divBdr>
        <w:top w:val="none" w:sz="0" w:space="0" w:color="auto"/>
        <w:left w:val="none" w:sz="0" w:space="0" w:color="auto"/>
        <w:bottom w:val="none" w:sz="0" w:space="0" w:color="auto"/>
        <w:right w:val="none" w:sz="0" w:space="0" w:color="auto"/>
      </w:divBdr>
    </w:div>
    <w:div w:id="477109288">
      <w:bodyDiv w:val="1"/>
      <w:marLeft w:val="0"/>
      <w:marRight w:val="0"/>
      <w:marTop w:val="0"/>
      <w:marBottom w:val="0"/>
      <w:divBdr>
        <w:top w:val="none" w:sz="0" w:space="0" w:color="auto"/>
        <w:left w:val="none" w:sz="0" w:space="0" w:color="auto"/>
        <w:bottom w:val="none" w:sz="0" w:space="0" w:color="auto"/>
        <w:right w:val="none" w:sz="0" w:space="0" w:color="auto"/>
      </w:divBdr>
    </w:div>
    <w:div w:id="480969882">
      <w:bodyDiv w:val="1"/>
      <w:marLeft w:val="0"/>
      <w:marRight w:val="0"/>
      <w:marTop w:val="0"/>
      <w:marBottom w:val="0"/>
      <w:divBdr>
        <w:top w:val="none" w:sz="0" w:space="0" w:color="auto"/>
        <w:left w:val="none" w:sz="0" w:space="0" w:color="auto"/>
        <w:bottom w:val="none" w:sz="0" w:space="0" w:color="auto"/>
        <w:right w:val="none" w:sz="0" w:space="0" w:color="auto"/>
      </w:divBdr>
    </w:div>
    <w:div w:id="486165048">
      <w:bodyDiv w:val="1"/>
      <w:marLeft w:val="0"/>
      <w:marRight w:val="0"/>
      <w:marTop w:val="0"/>
      <w:marBottom w:val="0"/>
      <w:divBdr>
        <w:top w:val="none" w:sz="0" w:space="0" w:color="auto"/>
        <w:left w:val="none" w:sz="0" w:space="0" w:color="auto"/>
        <w:bottom w:val="none" w:sz="0" w:space="0" w:color="auto"/>
        <w:right w:val="none" w:sz="0" w:space="0" w:color="auto"/>
      </w:divBdr>
    </w:div>
    <w:div w:id="508835899">
      <w:bodyDiv w:val="1"/>
      <w:marLeft w:val="0"/>
      <w:marRight w:val="0"/>
      <w:marTop w:val="0"/>
      <w:marBottom w:val="0"/>
      <w:divBdr>
        <w:top w:val="none" w:sz="0" w:space="0" w:color="auto"/>
        <w:left w:val="none" w:sz="0" w:space="0" w:color="auto"/>
        <w:bottom w:val="none" w:sz="0" w:space="0" w:color="auto"/>
        <w:right w:val="none" w:sz="0" w:space="0" w:color="auto"/>
      </w:divBdr>
    </w:div>
    <w:div w:id="515073196">
      <w:bodyDiv w:val="1"/>
      <w:marLeft w:val="0"/>
      <w:marRight w:val="0"/>
      <w:marTop w:val="0"/>
      <w:marBottom w:val="0"/>
      <w:divBdr>
        <w:top w:val="none" w:sz="0" w:space="0" w:color="auto"/>
        <w:left w:val="none" w:sz="0" w:space="0" w:color="auto"/>
        <w:bottom w:val="none" w:sz="0" w:space="0" w:color="auto"/>
        <w:right w:val="none" w:sz="0" w:space="0" w:color="auto"/>
      </w:divBdr>
    </w:div>
    <w:div w:id="517164390">
      <w:bodyDiv w:val="1"/>
      <w:marLeft w:val="0"/>
      <w:marRight w:val="0"/>
      <w:marTop w:val="0"/>
      <w:marBottom w:val="0"/>
      <w:divBdr>
        <w:top w:val="none" w:sz="0" w:space="0" w:color="auto"/>
        <w:left w:val="none" w:sz="0" w:space="0" w:color="auto"/>
        <w:bottom w:val="none" w:sz="0" w:space="0" w:color="auto"/>
        <w:right w:val="none" w:sz="0" w:space="0" w:color="auto"/>
      </w:divBdr>
    </w:div>
    <w:div w:id="526792545">
      <w:bodyDiv w:val="1"/>
      <w:marLeft w:val="0"/>
      <w:marRight w:val="0"/>
      <w:marTop w:val="0"/>
      <w:marBottom w:val="0"/>
      <w:divBdr>
        <w:top w:val="none" w:sz="0" w:space="0" w:color="auto"/>
        <w:left w:val="none" w:sz="0" w:space="0" w:color="auto"/>
        <w:bottom w:val="none" w:sz="0" w:space="0" w:color="auto"/>
        <w:right w:val="none" w:sz="0" w:space="0" w:color="auto"/>
      </w:divBdr>
    </w:div>
    <w:div w:id="532572809">
      <w:bodyDiv w:val="1"/>
      <w:marLeft w:val="0"/>
      <w:marRight w:val="0"/>
      <w:marTop w:val="0"/>
      <w:marBottom w:val="0"/>
      <w:divBdr>
        <w:top w:val="none" w:sz="0" w:space="0" w:color="auto"/>
        <w:left w:val="none" w:sz="0" w:space="0" w:color="auto"/>
        <w:bottom w:val="none" w:sz="0" w:space="0" w:color="auto"/>
        <w:right w:val="none" w:sz="0" w:space="0" w:color="auto"/>
      </w:divBdr>
    </w:div>
    <w:div w:id="532883783">
      <w:bodyDiv w:val="1"/>
      <w:marLeft w:val="0"/>
      <w:marRight w:val="0"/>
      <w:marTop w:val="0"/>
      <w:marBottom w:val="0"/>
      <w:divBdr>
        <w:top w:val="none" w:sz="0" w:space="0" w:color="auto"/>
        <w:left w:val="none" w:sz="0" w:space="0" w:color="auto"/>
        <w:bottom w:val="none" w:sz="0" w:space="0" w:color="auto"/>
        <w:right w:val="none" w:sz="0" w:space="0" w:color="auto"/>
      </w:divBdr>
    </w:div>
    <w:div w:id="537742422">
      <w:bodyDiv w:val="1"/>
      <w:marLeft w:val="0"/>
      <w:marRight w:val="0"/>
      <w:marTop w:val="0"/>
      <w:marBottom w:val="0"/>
      <w:divBdr>
        <w:top w:val="none" w:sz="0" w:space="0" w:color="auto"/>
        <w:left w:val="none" w:sz="0" w:space="0" w:color="auto"/>
        <w:bottom w:val="none" w:sz="0" w:space="0" w:color="auto"/>
        <w:right w:val="none" w:sz="0" w:space="0" w:color="auto"/>
      </w:divBdr>
    </w:div>
    <w:div w:id="538787883">
      <w:bodyDiv w:val="1"/>
      <w:marLeft w:val="0"/>
      <w:marRight w:val="0"/>
      <w:marTop w:val="0"/>
      <w:marBottom w:val="0"/>
      <w:divBdr>
        <w:top w:val="none" w:sz="0" w:space="0" w:color="auto"/>
        <w:left w:val="none" w:sz="0" w:space="0" w:color="auto"/>
        <w:bottom w:val="none" w:sz="0" w:space="0" w:color="auto"/>
        <w:right w:val="none" w:sz="0" w:space="0" w:color="auto"/>
      </w:divBdr>
    </w:div>
    <w:div w:id="544367603">
      <w:bodyDiv w:val="1"/>
      <w:marLeft w:val="0"/>
      <w:marRight w:val="0"/>
      <w:marTop w:val="0"/>
      <w:marBottom w:val="0"/>
      <w:divBdr>
        <w:top w:val="none" w:sz="0" w:space="0" w:color="auto"/>
        <w:left w:val="none" w:sz="0" w:space="0" w:color="auto"/>
        <w:bottom w:val="none" w:sz="0" w:space="0" w:color="auto"/>
        <w:right w:val="none" w:sz="0" w:space="0" w:color="auto"/>
      </w:divBdr>
    </w:div>
    <w:div w:id="550314435">
      <w:bodyDiv w:val="1"/>
      <w:marLeft w:val="0"/>
      <w:marRight w:val="0"/>
      <w:marTop w:val="0"/>
      <w:marBottom w:val="0"/>
      <w:divBdr>
        <w:top w:val="none" w:sz="0" w:space="0" w:color="auto"/>
        <w:left w:val="none" w:sz="0" w:space="0" w:color="auto"/>
        <w:bottom w:val="none" w:sz="0" w:space="0" w:color="auto"/>
        <w:right w:val="none" w:sz="0" w:space="0" w:color="auto"/>
      </w:divBdr>
    </w:div>
    <w:div w:id="556824365">
      <w:bodyDiv w:val="1"/>
      <w:marLeft w:val="0"/>
      <w:marRight w:val="0"/>
      <w:marTop w:val="0"/>
      <w:marBottom w:val="0"/>
      <w:divBdr>
        <w:top w:val="none" w:sz="0" w:space="0" w:color="auto"/>
        <w:left w:val="none" w:sz="0" w:space="0" w:color="auto"/>
        <w:bottom w:val="none" w:sz="0" w:space="0" w:color="auto"/>
        <w:right w:val="none" w:sz="0" w:space="0" w:color="auto"/>
      </w:divBdr>
    </w:div>
    <w:div w:id="561479195">
      <w:bodyDiv w:val="1"/>
      <w:marLeft w:val="0"/>
      <w:marRight w:val="0"/>
      <w:marTop w:val="0"/>
      <w:marBottom w:val="0"/>
      <w:divBdr>
        <w:top w:val="none" w:sz="0" w:space="0" w:color="auto"/>
        <w:left w:val="none" w:sz="0" w:space="0" w:color="auto"/>
        <w:bottom w:val="none" w:sz="0" w:space="0" w:color="auto"/>
        <w:right w:val="none" w:sz="0" w:space="0" w:color="auto"/>
      </w:divBdr>
    </w:div>
    <w:div w:id="571551379">
      <w:bodyDiv w:val="1"/>
      <w:marLeft w:val="0"/>
      <w:marRight w:val="0"/>
      <w:marTop w:val="0"/>
      <w:marBottom w:val="0"/>
      <w:divBdr>
        <w:top w:val="none" w:sz="0" w:space="0" w:color="auto"/>
        <w:left w:val="none" w:sz="0" w:space="0" w:color="auto"/>
        <w:bottom w:val="none" w:sz="0" w:space="0" w:color="auto"/>
        <w:right w:val="none" w:sz="0" w:space="0" w:color="auto"/>
      </w:divBdr>
    </w:div>
    <w:div w:id="573702814">
      <w:bodyDiv w:val="1"/>
      <w:marLeft w:val="0"/>
      <w:marRight w:val="0"/>
      <w:marTop w:val="0"/>
      <w:marBottom w:val="0"/>
      <w:divBdr>
        <w:top w:val="none" w:sz="0" w:space="0" w:color="auto"/>
        <w:left w:val="none" w:sz="0" w:space="0" w:color="auto"/>
        <w:bottom w:val="none" w:sz="0" w:space="0" w:color="auto"/>
        <w:right w:val="none" w:sz="0" w:space="0" w:color="auto"/>
      </w:divBdr>
    </w:div>
    <w:div w:id="577248551">
      <w:bodyDiv w:val="1"/>
      <w:marLeft w:val="0"/>
      <w:marRight w:val="0"/>
      <w:marTop w:val="0"/>
      <w:marBottom w:val="0"/>
      <w:divBdr>
        <w:top w:val="none" w:sz="0" w:space="0" w:color="auto"/>
        <w:left w:val="none" w:sz="0" w:space="0" w:color="auto"/>
        <w:bottom w:val="none" w:sz="0" w:space="0" w:color="auto"/>
        <w:right w:val="none" w:sz="0" w:space="0" w:color="auto"/>
      </w:divBdr>
    </w:div>
    <w:div w:id="587690337">
      <w:bodyDiv w:val="1"/>
      <w:marLeft w:val="0"/>
      <w:marRight w:val="0"/>
      <w:marTop w:val="0"/>
      <w:marBottom w:val="0"/>
      <w:divBdr>
        <w:top w:val="none" w:sz="0" w:space="0" w:color="auto"/>
        <w:left w:val="none" w:sz="0" w:space="0" w:color="auto"/>
        <w:bottom w:val="none" w:sz="0" w:space="0" w:color="auto"/>
        <w:right w:val="none" w:sz="0" w:space="0" w:color="auto"/>
      </w:divBdr>
    </w:div>
    <w:div w:id="590547480">
      <w:bodyDiv w:val="1"/>
      <w:marLeft w:val="0"/>
      <w:marRight w:val="0"/>
      <w:marTop w:val="0"/>
      <w:marBottom w:val="0"/>
      <w:divBdr>
        <w:top w:val="none" w:sz="0" w:space="0" w:color="auto"/>
        <w:left w:val="none" w:sz="0" w:space="0" w:color="auto"/>
        <w:bottom w:val="none" w:sz="0" w:space="0" w:color="auto"/>
        <w:right w:val="none" w:sz="0" w:space="0" w:color="auto"/>
      </w:divBdr>
    </w:div>
    <w:div w:id="590896340">
      <w:bodyDiv w:val="1"/>
      <w:marLeft w:val="0"/>
      <w:marRight w:val="0"/>
      <w:marTop w:val="0"/>
      <w:marBottom w:val="0"/>
      <w:divBdr>
        <w:top w:val="none" w:sz="0" w:space="0" w:color="auto"/>
        <w:left w:val="none" w:sz="0" w:space="0" w:color="auto"/>
        <w:bottom w:val="none" w:sz="0" w:space="0" w:color="auto"/>
        <w:right w:val="none" w:sz="0" w:space="0" w:color="auto"/>
      </w:divBdr>
    </w:div>
    <w:div w:id="596790606">
      <w:bodyDiv w:val="1"/>
      <w:marLeft w:val="0"/>
      <w:marRight w:val="0"/>
      <w:marTop w:val="0"/>
      <w:marBottom w:val="0"/>
      <w:divBdr>
        <w:top w:val="none" w:sz="0" w:space="0" w:color="auto"/>
        <w:left w:val="none" w:sz="0" w:space="0" w:color="auto"/>
        <w:bottom w:val="none" w:sz="0" w:space="0" w:color="auto"/>
        <w:right w:val="none" w:sz="0" w:space="0" w:color="auto"/>
      </w:divBdr>
    </w:div>
    <w:div w:id="609699509">
      <w:bodyDiv w:val="1"/>
      <w:marLeft w:val="0"/>
      <w:marRight w:val="0"/>
      <w:marTop w:val="0"/>
      <w:marBottom w:val="0"/>
      <w:divBdr>
        <w:top w:val="none" w:sz="0" w:space="0" w:color="auto"/>
        <w:left w:val="none" w:sz="0" w:space="0" w:color="auto"/>
        <w:bottom w:val="none" w:sz="0" w:space="0" w:color="auto"/>
        <w:right w:val="none" w:sz="0" w:space="0" w:color="auto"/>
      </w:divBdr>
    </w:div>
    <w:div w:id="664554345">
      <w:bodyDiv w:val="1"/>
      <w:marLeft w:val="0"/>
      <w:marRight w:val="0"/>
      <w:marTop w:val="0"/>
      <w:marBottom w:val="0"/>
      <w:divBdr>
        <w:top w:val="none" w:sz="0" w:space="0" w:color="auto"/>
        <w:left w:val="none" w:sz="0" w:space="0" w:color="auto"/>
        <w:bottom w:val="none" w:sz="0" w:space="0" w:color="auto"/>
        <w:right w:val="none" w:sz="0" w:space="0" w:color="auto"/>
      </w:divBdr>
    </w:div>
    <w:div w:id="684094435">
      <w:bodyDiv w:val="1"/>
      <w:marLeft w:val="0"/>
      <w:marRight w:val="0"/>
      <w:marTop w:val="0"/>
      <w:marBottom w:val="0"/>
      <w:divBdr>
        <w:top w:val="none" w:sz="0" w:space="0" w:color="auto"/>
        <w:left w:val="none" w:sz="0" w:space="0" w:color="auto"/>
        <w:bottom w:val="none" w:sz="0" w:space="0" w:color="auto"/>
        <w:right w:val="none" w:sz="0" w:space="0" w:color="auto"/>
      </w:divBdr>
    </w:div>
    <w:div w:id="709498939">
      <w:bodyDiv w:val="1"/>
      <w:marLeft w:val="0"/>
      <w:marRight w:val="0"/>
      <w:marTop w:val="0"/>
      <w:marBottom w:val="0"/>
      <w:divBdr>
        <w:top w:val="none" w:sz="0" w:space="0" w:color="auto"/>
        <w:left w:val="none" w:sz="0" w:space="0" w:color="auto"/>
        <w:bottom w:val="none" w:sz="0" w:space="0" w:color="auto"/>
        <w:right w:val="none" w:sz="0" w:space="0" w:color="auto"/>
      </w:divBdr>
    </w:div>
    <w:div w:id="742070663">
      <w:bodyDiv w:val="1"/>
      <w:marLeft w:val="0"/>
      <w:marRight w:val="0"/>
      <w:marTop w:val="0"/>
      <w:marBottom w:val="0"/>
      <w:divBdr>
        <w:top w:val="none" w:sz="0" w:space="0" w:color="auto"/>
        <w:left w:val="none" w:sz="0" w:space="0" w:color="auto"/>
        <w:bottom w:val="none" w:sz="0" w:space="0" w:color="auto"/>
        <w:right w:val="none" w:sz="0" w:space="0" w:color="auto"/>
      </w:divBdr>
    </w:div>
    <w:div w:id="745879506">
      <w:bodyDiv w:val="1"/>
      <w:marLeft w:val="0"/>
      <w:marRight w:val="0"/>
      <w:marTop w:val="0"/>
      <w:marBottom w:val="0"/>
      <w:divBdr>
        <w:top w:val="none" w:sz="0" w:space="0" w:color="auto"/>
        <w:left w:val="none" w:sz="0" w:space="0" w:color="auto"/>
        <w:bottom w:val="none" w:sz="0" w:space="0" w:color="auto"/>
        <w:right w:val="none" w:sz="0" w:space="0" w:color="auto"/>
      </w:divBdr>
    </w:div>
    <w:div w:id="746880614">
      <w:bodyDiv w:val="1"/>
      <w:marLeft w:val="0"/>
      <w:marRight w:val="0"/>
      <w:marTop w:val="0"/>
      <w:marBottom w:val="0"/>
      <w:divBdr>
        <w:top w:val="none" w:sz="0" w:space="0" w:color="auto"/>
        <w:left w:val="none" w:sz="0" w:space="0" w:color="auto"/>
        <w:bottom w:val="none" w:sz="0" w:space="0" w:color="auto"/>
        <w:right w:val="none" w:sz="0" w:space="0" w:color="auto"/>
      </w:divBdr>
    </w:div>
    <w:div w:id="752507282">
      <w:bodyDiv w:val="1"/>
      <w:marLeft w:val="0"/>
      <w:marRight w:val="0"/>
      <w:marTop w:val="0"/>
      <w:marBottom w:val="0"/>
      <w:divBdr>
        <w:top w:val="none" w:sz="0" w:space="0" w:color="auto"/>
        <w:left w:val="none" w:sz="0" w:space="0" w:color="auto"/>
        <w:bottom w:val="none" w:sz="0" w:space="0" w:color="auto"/>
        <w:right w:val="none" w:sz="0" w:space="0" w:color="auto"/>
      </w:divBdr>
    </w:div>
    <w:div w:id="761799503">
      <w:bodyDiv w:val="1"/>
      <w:marLeft w:val="0"/>
      <w:marRight w:val="0"/>
      <w:marTop w:val="0"/>
      <w:marBottom w:val="0"/>
      <w:divBdr>
        <w:top w:val="none" w:sz="0" w:space="0" w:color="auto"/>
        <w:left w:val="none" w:sz="0" w:space="0" w:color="auto"/>
        <w:bottom w:val="none" w:sz="0" w:space="0" w:color="auto"/>
        <w:right w:val="none" w:sz="0" w:space="0" w:color="auto"/>
      </w:divBdr>
    </w:div>
    <w:div w:id="782463138">
      <w:bodyDiv w:val="1"/>
      <w:marLeft w:val="0"/>
      <w:marRight w:val="0"/>
      <w:marTop w:val="0"/>
      <w:marBottom w:val="0"/>
      <w:divBdr>
        <w:top w:val="none" w:sz="0" w:space="0" w:color="auto"/>
        <w:left w:val="none" w:sz="0" w:space="0" w:color="auto"/>
        <w:bottom w:val="none" w:sz="0" w:space="0" w:color="auto"/>
        <w:right w:val="none" w:sz="0" w:space="0" w:color="auto"/>
      </w:divBdr>
    </w:div>
    <w:div w:id="826359859">
      <w:bodyDiv w:val="1"/>
      <w:marLeft w:val="0"/>
      <w:marRight w:val="0"/>
      <w:marTop w:val="0"/>
      <w:marBottom w:val="0"/>
      <w:divBdr>
        <w:top w:val="none" w:sz="0" w:space="0" w:color="auto"/>
        <w:left w:val="none" w:sz="0" w:space="0" w:color="auto"/>
        <w:bottom w:val="none" w:sz="0" w:space="0" w:color="auto"/>
        <w:right w:val="none" w:sz="0" w:space="0" w:color="auto"/>
      </w:divBdr>
    </w:div>
    <w:div w:id="833380050">
      <w:bodyDiv w:val="1"/>
      <w:marLeft w:val="0"/>
      <w:marRight w:val="0"/>
      <w:marTop w:val="0"/>
      <w:marBottom w:val="0"/>
      <w:divBdr>
        <w:top w:val="none" w:sz="0" w:space="0" w:color="auto"/>
        <w:left w:val="none" w:sz="0" w:space="0" w:color="auto"/>
        <w:bottom w:val="none" w:sz="0" w:space="0" w:color="auto"/>
        <w:right w:val="none" w:sz="0" w:space="0" w:color="auto"/>
      </w:divBdr>
    </w:div>
    <w:div w:id="847790826">
      <w:bodyDiv w:val="1"/>
      <w:marLeft w:val="0"/>
      <w:marRight w:val="0"/>
      <w:marTop w:val="0"/>
      <w:marBottom w:val="0"/>
      <w:divBdr>
        <w:top w:val="none" w:sz="0" w:space="0" w:color="auto"/>
        <w:left w:val="none" w:sz="0" w:space="0" w:color="auto"/>
        <w:bottom w:val="none" w:sz="0" w:space="0" w:color="auto"/>
        <w:right w:val="none" w:sz="0" w:space="0" w:color="auto"/>
      </w:divBdr>
    </w:div>
    <w:div w:id="864288822">
      <w:bodyDiv w:val="1"/>
      <w:marLeft w:val="0"/>
      <w:marRight w:val="0"/>
      <w:marTop w:val="0"/>
      <w:marBottom w:val="0"/>
      <w:divBdr>
        <w:top w:val="none" w:sz="0" w:space="0" w:color="auto"/>
        <w:left w:val="none" w:sz="0" w:space="0" w:color="auto"/>
        <w:bottom w:val="none" w:sz="0" w:space="0" w:color="auto"/>
        <w:right w:val="none" w:sz="0" w:space="0" w:color="auto"/>
      </w:divBdr>
    </w:div>
    <w:div w:id="883446100">
      <w:bodyDiv w:val="1"/>
      <w:marLeft w:val="0"/>
      <w:marRight w:val="0"/>
      <w:marTop w:val="0"/>
      <w:marBottom w:val="0"/>
      <w:divBdr>
        <w:top w:val="none" w:sz="0" w:space="0" w:color="auto"/>
        <w:left w:val="none" w:sz="0" w:space="0" w:color="auto"/>
        <w:bottom w:val="none" w:sz="0" w:space="0" w:color="auto"/>
        <w:right w:val="none" w:sz="0" w:space="0" w:color="auto"/>
      </w:divBdr>
    </w:div>
    <w:div w:id="934829901">
      <w:bodyDiv w:val="1"/>
      <w:marLeft w:val="0"/>
      <w:marRight w:val="0"/>
      <w:marTop w:val="0"/>
      <w:marBottom w:val="0"/>
      <w:divBdr>
        <w:top w:val="none" w:sz="0" w:space="0" w:color="auto"/>
        <w:left w:val="none" w:sz="0" w:space="0" w:color="auto"/>
        <w:bottom w:val="none" w:sz="0" w:space="0" w:color="auto"/>
        <w:right w:val="none" w:sz="0" w:space="0" w:color="auto"/>
      </w:divBdr>
    </w:div>
    <w:div w:id="935091320">
      <w:bodyDiv w:val="1"/>
      <w:marLeft w:val="0"/>
      <w:marRight w:val="0"/>
      <w:marTop w:val="0"/>
      <w:marBottom w:val="0"/>
      <w:divBdr>
        <w:top w:val="none" w:sz="0" w:space="0" w:color="auto"/>
        <w:left w:val="none" w:sz="0" w:space="0" w:color="auto"/>
        <w:bottom w:val="none" w:sz="0" w:space="0" w:color="auto"/>
        <w:right w:val="none" w:sz="0" w:space="0" w:color="auto"/>
      </w:divBdr>
    </w:div>
    <w:div w:id="937443248">
      <w:bodyDiv w:val="1"/>
      <w:marLeft w:val="0"/>
      <w:marRight w:val="0"/>
      <w:marTop w:val="0"/>
      <w:marBottom w:val="0"/>
      <w:divBdr>
        <w:top w:val="none" w:sz="0" w:space="0" w:color="auto"/>
        <w:left w:val="none" w:sz="0" w:space="0" w:color="auto"/>
        <w:bottom w:val="none" w:sz="0" w:space="0" w:color="auto"/>
        <w:right w:val="none" w:sz="0" w:space="0" w:color="auto"/>
      </w:divBdr>
    </w:div>
    <w:div w:id="938222798">
      <w:bodyDiv w:val="1"/>
      <w:marLeft w:val="0"/>
      <w:marRight w:val="0"/>
      <w:marTop w:val="0"/>
      <w:marBottom w:val="0"/>
      <w:divBdr>
        <w:top w:val="none" w:sz="0" w:space="0" w:color="auto"/>
        <w:left w:val="none" w:sz="0" w:space="0" w:color="auto"/>
        <w:bottom w:val="none" w:sz="0" w:space="0" w:color="auto"/>
        <w:right w:val="none" w:sz="0" w:space="0" w:color="auto"/>
      </w:divBdr>
    </w:div>
    <w:div w:id="939608906">
      <w:bodyDiv w:val="1"/>
      <w:marLeft w:val="0"/>
      <w:marRight w:val="0"/>
      <w:marTop w:val="0"/>
      <w:marBottom w:val="0"/>
      <w:divBdr>
        <w:top w:val="none" w:sz="0" w:space="0" w:color="auto"/>
        <w:left w:val="none" w:sz="0" w:space="0" w:color="auto"/>
        <w:bottom w:val="none" w:sz="0" w:space="0" w:color="auto"/>
        <w:right w:val="none" w:sz="0" w:space="0" w:color="auto"/>
      </w:divBdr>
    </w:div>
    <w:div w:id="942764461">
      <w:bodyDiv w:val="1"/>
      <w:marLeft w:val="0"/>
      <w:marRight w:val="0"/>
      <w:marTop w:val="0"/>
      <w:marBottom w:val="0"/>
      <w:divBdr>
        <w:top w:val="none" w:sz="0" w:space="0" w:color="auto"/>
        <w:left w:val="none" w:sz="0" w:space="0" w:color="auto"/>
        <w:bottom w:val="none" w:sz="0" w:space="0" w:color="auto"/>
        <w:right w:val="none" w:sz="0" w:space="0" w:color="auto"/>
      </w:divBdr>
    </w:div>
    <w:div w:id="954554319">
      <w:bodyDiv w:val="1"/>
      <w:marLeft w:val="0"/>
      <w:marRight w:val="0"/>
      <w:marTop w:val="0"/>
      <w:marBottom w:val="0"/>
      <w:divBdr>
        <w:top w:val="none" w:sz="0" w:space="0" w:color="auto"/>
        <w:left w:val="none" w:sz="0" w:space="0" w:color="auto"/>
        <w:bottom w:val="none" w:sz="0" w:space="0" w:color="auto"/>
        <w:right w:val="none" w:sz="0" w:space="0" w:color="auto"/>
      </w:divBdr>
    </w:div>
    <w:div w:id="954752091">
      <w:bodyDiv w:val="1"/>
      <w:marLeft w:val="0"/>
      <w:marRight w:val="0"/>
      <w:marTop w:val="0"/>
      <w:marBottom w:val="0"/>
      <w:divBdr>
        <w:top w:val="none" w:sz="0" w:space="0" w:color="auto"/>
        <w:left w:val="none" w:sz="0" w:space="0" w:color="auto"/>
        <w:bottom w:val="none" w:sz="0" w:space="0" w:color="auto"/>
        <w:right w:val="none" w:sz="0" w:space="0" w:color="auto"/>
      </w:divBdr>
    </w:div>
    <w:div w:id="957177947">
      <w:bodyDiv w:val="1"/>
      <w:marLeft w:val="0"/>
      <w:marRight w:val="0"/>
      <w:marTop w:val="0"/>
      <w:marBottom w:val="0"/>
      <w:divBdr>
        <w:top w:val="none" w:sz="0" w:space="0" w:color="auto"/>
        <w:left w:val="none" w:sz="0" w:space="0" w:color="auto"/>
        <w:bottom w:val="none" w:sz="0" w:space="0" w:color="auto"/>
        <w:right w:val="none" w:sz="0" w:space="0" w:color="auto"/>
      </w:divBdr>
    </w:div>
    <w:div w:id="963192209">
      <w:bodyDiv w:val="1"/>
      <w:marLeft w:val="0"/>
      <w:marRight w:val="0"/>
      <w:marTop w:val="0"/>
      <w:marBottom w:val="0"/>
      <w:divBdr>
        <w:top w:val="none" w:sz="0" w:space="0" w:color="auto"/>
        <w:left w:val="none" w:sz="0" w:space="0" w:color="auto"/>
        <w:bottom w:val="none" w:sz="0" w:space="0" w:color="auto"/>
        <w:right w:val="none" w:sz="0" w:space="0" w:color="auto"/>
      </w:divBdr>
    </w:div>
    <w:div w:id="965743995">
      <w:bodyDiv w:val="1"/>
      <w:marLeft w:val="0"/>
      <w:marRight w:val="0"/>
      <w:marTop w:val="0"/>
      <w:marBottom w:val="0"/>
      <w:divBdr>
        <w:top w:val="none" w:sz="0" w:space="0" w:color="auto"/>
        <w:left w:val="none" w:sz="0" w:space="0" w:color="auto"/>
        <w:bottom w:val="none" w:sz="0" w:space="0" w:color="auto"/>
        <w:right w:val="none" w:sz="0" w:space="0" w:color="auto"/>
      </w:divBdr>
    </w:div>
    <w:div w:id="997852062">
      <w:bodyDiv w:val="1"/>
      <w:marLeft w:val="0"/>
      <w:marRight w:val="0"/>
      <w:marTop w:val="0"/>
      <w:marBottom w:val="0"/>
      <w:divBdr>
        <w:top w:val="none" w:sz="0" w:space="0" w:color="auto"/>
        <w:left w:val="none" w:sz="0" w:space="0" w:color="auto"/>
        <w:bottom w:val="none" w:sz="0" w:space="0" w:color="auto"/>
        <w:right w:val="none" w:sz="0" w:space="0" w:color="auto"/>
      </w:divBdr>
    </w:div>
    <w:div w:id="999697424">
      <w:bodyDiv w:val="1"/>
      <w:marLeft w:val="0"/>
      <w:marRight w:val="0"/>
      <w:marTop w:val="0"/>
      <w:marBottom w:val="0"/>
      <w:divBdr>
        <w:top w:val="none" w:sz="0" w:space="0" w:color="auto"/>
        <w:left w:val="none" w:sz="0" w:space="0" w:color="auto"/>
        <w:bottom w:val="none" w:sz="0" w:space="0" w:color="auto"/>
        <w:right w:val="none" w:sz="0" w:space="0" w:color="auto"/>
      </w:divBdr>
    </w:div>
    <w:div w:id="1022167216">
      <w:bodyDiv w:val="1"/>
      <w:marLeft w:val="0"/>
      <w:marRight w:val="0"/>
      <w:marTop w:val="0"/>
      <w:marBottom w:val="0"/>
      <w:divBdr>
        <w:top w:val="none" w:sz="0" w:space="0" w:color="auto"/>
        <w:left w:val="none" w:sz="0" w:space="0" w:color="auto"/>
        <w:bottom w:val="none" w:sz="0" w:space="0" w:color="auto"/>
        <w:right w:val="none" w:sz="0" w:space="0" w:color="auto"/>
      </w:divBdr>
    </w:div>
    <w:div w:id="1033379666">
      <w:bodyDiv w:val="1"/>
      <w:marLeft w:val="0"/>
      <w:marRight w:val="0"/>
      <w:marTop w:val="0"/>
      <w:marBottom w:val="0"/>
      <w:divBdr>
        <w:top w:val="none" w:sz="0" w:space="0" w:color="auto"/>
        <w:left w:val="none" w:sz="0" w:space="0" w:color="auto"/>
        <w:bottom w:val="none" w:sz="0" w:space="0" w:color="auto"/>
        <w:right w:val="none" w:sz="0" w:space="0" w:color="auto"/>
      </w:divBdr>
    </w:div>
    <w:div w:id="1073938726">
      <w:bodyDiv w:val="1"/>
      <w:marLeft w:val="0"/>
      <w:marRight w:val="0"/>
      <w:marTop w:val="0"/>
      <w:marBottom w:val="0"/>
      <w:divBdr>
        <w:top w:val="none" w:sz="0" w:space="0" w:color="auto"/>
        <w:left w:val="none" w:sz="0" w:space="0" w:color="auto"/>
        <w:bottom w:val="none" w:sz="0" w:space="0" w:color="auto"/>
        <w:right w:val="none" w:sz="0" w:space="0" w:color="auto"/>
      </w:divBdr>
    </w:div>
    <w:div w:id="1078091508">
      <w:bodyDiv w:val="1"/>
      <w:marLeft w:val="0"/>
      <w:marRight w:val="0"/>
      <w:marTop w:val="0"/>
      <w:marBottom w:val="0"/>
      <w:divBdr>
        <w:top w:val="none" w:sz="0" w:space="0" w:color="auto"/>
        <w:left w:val="none" w:sz="0" w:space="0" w:color="auto"/>
        <w:bottom w:val="none" w:sz="0" w:space="0" w:color="auto"/>
        <w:right w:val="none" w:sz="0" w:space="0" w:color="auto"/>
      </w:divBdr>
    </w:div>
    <w:div w:id="1091269211">
      <w:bodyDiv w:val="1"/>
      <w:marLeft w:val="0"/>
      <w:marRight w:val="0"/>
      <w:marTop w:val="0"/>
      <w:marBottom w:val="0"/>
      <w:divBdr>
        <w:top w:val="none" w:sz="0" w:space="0" w:color="auto"/>
        <w:left w:val="none" w:sz="0" w:space="0" w:color="auto"/>
        <w:bottom w:val="none" w:sz="0" w:space="0" w:color="auto"/>
        <w:right w:val="none" w:sz="0" w:space="0" w:color="auto"/>
      </w:divBdr>
    </w:div>
    <w:div w:id="1102602866">
      <w:bodyDiv w:val="1"/>
      <w:marLeft w:val="0"/>
      <w:marRight w:val="0"/>
      <w:marTop w:val="0"/>
      <w:marBottom w:val="0"/>
      <w:divBdr>
        <w:top w:val="none" w:sz="0" w:space="0" w:color="auto"/>
        <w:left w:val="none" w:sz="0" w:space="0" w:color="auto"/>
        <w:bottom w:val="none" w:sz="0" w:space="0" w:color="auto"/>
        <w:right w:val="none" w:sz="0" w:space="0" w:color="auto"/>
      </w:divBdr>
    </w:div>
    <w:div w:id="1105073502">
      <w:bodyDiv w:val="1"/>
      <w:marLeft w:val="0"/>
      <w:marRight w:val="0"/>
      <w:marTop w:val="0"/>
      <w:marBottom w:val="0"/>
      <w:divBdr>
        <w:top w:val="none" w:sz="0" w:space="0" w:color="auto"/>
        <w:left w:val="none" w:sz="0" w:space="0" w:color="auto"/>
        <w:bottom w:val="none" w:sz="0" w:space="0" w:color="auto"/>
        <w:right w:val="none" w:sz="0" w:space="0" w:color="auto"/>
      </w:divBdr>
    </w:div>
    <w:div w:id="1110976070">
      <w:bodyDiv w:val="1"/>
      <w:marLeft w:val="0"/>
      <w:marRight w:val="0"/>
      <w:marTop w:val="0"/>
      <w:marBottom w:val="0"/>
      <w:divBdr>
        <w:top w:val="none" w:sz="0" w:space="0" w:color="auto"/>
        <w:left w:val="none" w:sz="0" w:space="0" w:color="auto"/>
        <w:bottom w:val="none" w:sz="0" w:space="0" w:color="auto"/>
        <w:right w:val="none" w:sz="0" w:space="0" w:color="auto"/>
      </w:divBdr>
    </w:div>
    <w:div w:id="1125542745">
      <w:bodyDiv w:val="1"/>
      <w:marLeft w:val="0"/>
      <w:marRight w:val="0"/>
      <w:marTop w:val="0"/>
      <w:marBottom w:val="0"/>
      <w:divBdr>
        <w:top w:val="none" w:sz="0" w:space="0" w:color="auto"/>
        <w:left w:val="none" w:sz="0" w:space="0" w:color="auto"/>
        <w:bottom w:val="none" w:sz="0" w:space="0" w:color="auto"/>
        <w:right w:val="none" w:sz="0" w:space="0" w:color="auto"/>
      </w:divBdr>
    </w:div>
    <w:div w:id="1129737810">
      <w:bodyDiv w:val="1"/>
      <w:marLeft w:val="0"/>
      <w:marRight w:val="0"/>
      <w:marTop w:val="0"/>
      <w:marBottom w:val="0"/>
      <w:divBdr>
        <w:top w:val="none" w:sz="0" w:space="0" w:color="auto"/>
        <w:left w:val="none" w:sz="0" w:space="0" w:color="auto"/>
        <w:bottom w:val="none" w:sz="0" w:space="0" w:color="auto"/>
        <w:right w:val="none" w:sz="0" w:space="0" w:color="auto"/>
      </w:divBdr>
    </w:div>
    <w:div w:id="1133711966">
      <w:bodyDiv w:val="1"/>
      <w:marLeft w:val="0"/>
      <w:marRight w:val="0"/>
      <w:marTop w:val="0"/>
      <w:marBottom w:val="0"/>
      <w:divBdr>
        <w:top w:val="none" w:sz="0" w:space="0" w:color="auto"/>
        <w:left w:val="none" w:sz="0" w:space="0" w:color="auto"/>
        <w:bottom w:val="none" w:sz="0" w:space="0" w:color="auto"/>
        <w:right w:val="none" w:sz="0" w:space="0" w:color="auto"/>
      </w:divBdr>
    </w:div>
    <w:div w:id="1136875402">
      <w:bodyDiv w:val="1"/>
      <w:marLeft w:val="0"/>
      <w:marRight w:val="0"/>
      <w:marTop w:val="0"/>
      <w:marBottom w:val="0"/>
      <w:divBdr>
        <w:top w:val="none" w:sz="0" w:space="0" w:color="auto"/>
        <w:left w:val="none" w:sz="0" w:space="0" w:color="auto"/>
        <w:bottom w:val="none" w:sz="0" w:space="0" w:color="auto"/>
        <w:right w:val="none" w:sz="0" w:space="0" w:color="auto"/>
      </w:divBdr>
    </w:div>
    <w:div w:id="1164205016">
      <w:bodyDiv w:val="1"/>
      <w:marLeft w:val="0"/>
      <w:marRight w:val="0"/>
      <w:marTop w:val="0"/>
      <w:marBottom w:val="0"/>
      <w:divBdr>
        <w:top w:val="none" w:sz="0" w:space="0" w:color="auto"/>
        <w:left w:val="none" w:sz="0" w:space="0" w:color="auto"/>
        <w:bottom w:val="none" w:sz="0" w:space="0" w:color="auto"/>
        <w:right w:val="none" w:sz="0" w:space="0" w:color="auto"/>
      </w:divBdr>
    </w:div>
    <w:div w:id="1168179252">
      <w:bodyDiv w:val="1"/>
      <w:marLeft w:val="0"/>
      <w:marRight w:val="0"/>
      <w:marTop w:val="0"/>
      <w:marBottom w:val="0"/>
      <w:divBdr>
        <w:top w:val="none" w:sz="0" w:space="0" w:color="auto"/>
        <w:left w:val="none" w:sz="0" w:space="0" w:color="auto"/>
        <w:bottom w:val="none" w:sz="0" w:space="0" w:color="auto"/>
        <w:right w:val="none" w:sz="0" w:space="0" w:color="auto"/>
      </w:divBdr>
    </w:div>
    <w:div w:id="1168599651">
      <w:bodyDiv w:val="1"/>
      <w:marLeft w:val="0"/>
      <w:marRight w:val="0"/>
      <w:marTop w:val="0"/>
      <w:marBottom w:val="0"/>
      <w:divBdr>
        <w:top w:val="none" w:sz="0" w:space="0" w:color="auto"/>
        <w:left w:val="none" w:sz="0" w:space="0" w:color="auto"/>
        <w:bottom w:val="none" w:sz="0" w:space="0" w:color="auto"/>
        <w:right w:val="none" w:sz="0" w:space="0" w:color="auto"/>
      </w:divBdr>
    </w:div>
    <w:div w:id="1181042813">
      <w:bodyDiv w:val="1"/>
      <w:marLeft w:val="0"/>
      <w:marRight w:val="0"/>
      <w:marTop w:val="0"/>
      <w:marBottom w:val="0"/>
      <w:divBdr>
        <w:top w:val="none" w:sz="0" w:space="0" w:color="auto"/>
        <w:left w:val="none" w:sz="0" w:space="0" w:color="auto"/>
        <w:bottom w:val="none" w:sz="0" w:space="0" w:color="auto"/>
        <w:right w:val="none" w:sz="0" w:space="0" w:color="auto"/>
      </w:divBdr>
    </w:div>
    <w:div w:id="1197306719">
      <w:bodyDiv w:val="1"/>
      <w:marLeft w:val="0"/>
      <w:marRight w:val="0"/>
      <w:marTop w:val="0"/>
      <w:marBottom w:val="0"/>
      <w:divBdr>
        <w:top w:val="none" w:sz="0" w:space="0" w:color="auto"/>
        <w:left w:val="none" w:sz="0" w:space="0" w:color="auto"/>
        <w:bottom w:val="none" w:sz="0" w:space="0" w:color="auto"/>
        <w:right w:val="none" w:sz="0" w:space="0" w:color="auto"/>
      </w:divBdr>
      <w:divsChild>
        <w:div w:id="306975874">
          <w:marLeft w:val="0"/>
          <w:marRight w:val="0"/>
          <w:marTop w:val="0"/>
          <w:marBottom w:val="0"/>
          <w:divBdr>
            <w:top w:val="none" w:sz="0" w:space="0" w:color="auto"/>
            <w:left w:val="none" w:sz="0" w:space="0" w:color="auto"/>
            <w:bottom w:val="none" w:sz="0" w:space="0" w:color="auto"/>
            <w:right w:val="none" w:sz="0" w:space="0" w:color="auto"/>
          </w:divBdr>
          <w:divsChild>
            <w:div w:id="1327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69078">
      <w:bodyDiv w:val="1"/>
      <w:marLeft w:val="0"/>
      <w:marRight w:val="0"/>
      <w:marTop w:val="0"/>
      <w:marBottom w:val="0"/>
      <w:divBdr>
        <w:top w:val="none" w:sz="0" w:space="0" w:color="auto"/>
        <w:left w:val="none" w:sz="0" w:space="0" w:color="auto"/>
        <w:bottom w:val="none" w:sz="0" w:space="0" w:color="auto"/>
        <w:right w:val="none" w:sz="0" w:space="0" w:color="auto"/>
      </w:divBdr>
    </w:div>
    <w:div w:id="1220484569">
      <w:bodyDiv w:val="1"/>
      <w:marLeft w:val="0"/>
      <w:marRight w:val="0"/>
      <w:marTop w:val="0"/>
      <w:marBottom w:val="0"/>
      <w:divBdr>
        <w:top w:val="none" w:sz="0" w:space="0" w:color="auto"/>
        <w:left w:val="none" w:sz="0" w:space="0" w:color="auto"/>
        <w:bottom w:val="none" w:sz="0" w:space="0" w:color="auto"/>
        <w:right w:val="none" w:sz="0" w:space="0" w:color="auto"/>
      </w:divBdr>
    </w:div>
    <w:div w:id="1222404251">
      <w:bodyDiv w:val="1"/>
      <w:marLeft w:val="0"/>
      <w:marRight w:val="0"/>
      <w:marTop w:val="0"/>
      <w:marBottom w:val="0"/>
      <w:divBdr>
        <w:top w:val="none" w:sz="0" w:space="0" w:color="auto"/>
        <w:left w:val="none" w:sz="0" w:space="0" w:color="auto"/>
        <w:bottom w:val="none" w:sz="0" w:space="0" w:color="auto"/>
        <w:right w:val="none" w:sz="0" w:space="0" w:color="auto"/>
      </w:divBdr>
    </w:div>
    <w:div w:id="1230309790">
      <w:bodyDiv w:val="1"/>
      <w:marLeft w:val="0"/>
      <w:marRight w:val="0"/>
      <w:marTop w:val="0"/>
      <w:marBottom w:val="0"/>
      <w:divBdr>
        <w:top w:val="none" w:sz="0" w:space="0" w:color="auto"/>
        <w:left w:val="none" w:sz="0" w:space="0" w:color="auto"/>
        <w:bottom w:val="none" w:sz="0" w:space="0" w:color="auto"/>
        <w:right w:val="none" w:sz="0" w:space="0" w:color="auto"/>
      </w:divBdr>
    </w:div>
    <w:div w:id="1233079055">
      <w:bodyDiv w:val="1"/>
      <w:marLeft w:val="0"/>
      <w:marRight w:val="0"/>
      <w:marTop w:val="0"/>
      <w:marBottom w:val="0"/>
      <w:divBdr>
        <w:top w:val="none" w:sz="0" w:space="0" w:color="auto"/>
        <w:left w:val="none" w:sz="0" w:space="0" w:color="auto"/>
        <w:bottom w:val="none" w:sz="0" w:space="0" w:color="auto"/>
        <w:right w:val="none" w:sz="0" w:space="0" w:color="auto"/>
      </w:divBdr>
    </w:div>
    <w:div w:id="1238899924">
      <w:bodyDiv w:val="1"/>
      <w:marLeft w:val="0"/>
      <w:marRight w:val="0"/>
      <w:marTop w:val="0"/>
      <w:marBottom w:val="0"/>
      <w:divBdr>
        <w:top w:val="none" w:sz="0" w:space="0" w:color="auto"/>
        <w:left w:val="none" w:sz="0" w:space="0" w:color="auto"/>
        <w:bottom w:val="none" w:sz="0" w:space="0" w:color="auto"/>
        <w:right w:val="none" w:sz="0" w:space="0" w:color="auto"/>
      </w:divBdr>
    </w:div>
    <w:div w:id="1263300720">
      <w:bodyDiv w:val="1"/>
      <w:marLeft w:val="0"/>
      <w:marRight w:val="0"/>
      <w:marTop w:val="0"/>
      <w:marBottom w:val="0"/>
      <w:divBdr>
        <w:top w:val="none" w:sz="0" w:space="0" w:color="auto"/>
        <w:left w:val="none" w:sz="0" w:space="0" w:color="auto"/>
        <w:bottom w:val="none" w:sz="0" w:space="0" w:color="auto"/>
        <w:right w:val="none" w:sz="0" w:space="0" w:color="auto"/>
      </w:divBdr>
    </w:div>
    <w:div w:id="1280261745">
      <w:bodyDiv w:val="1"/>
      <w:marLeft w:val="0"/>
      <w:marRight w:val="0"/>
      <w:marTop w:val="0"/>
      <w:marBottom w:val="0"/>
      <w:divBdr>
        <w:top w:val="none" w:sz="0" w:space="0" w:color="auto"/>
        <w:left w:val="none" w:sz="0" w:space="0" w:color="auto"/>
        <w:bottom w:val="none" w:sz="0" w:space="0" w:color="auto"/>
        <w:right w:val="none" w:sz="0" w:space="0" w:color="auto"/>
      </w:divBdr>
    </w:div>
    <w:div w:id="1283341689">
      <w:bodyDiv w:val="1"/>
      <w:marLeft w:val="0"/>
      <w:marRight w:val="0"/>
      <w:marTop w:val="0"/>
      <w:marBottom w:val="0"/>
      <w:divBdr>
        <w:top w:val="none" w:sz="0" w:space="0" w:color="auto"/>
        <w:left w:val="none" w:sz="0" w:space="0" w:color="auto"/>
        <w:bottom w:val="none" w:sz="0" w:space="0" w:color="auto"/>
        <w:right w:val="none" w:sz="0" w:space="0" w:color="auto"/>
      </w:divBdr>
    </w:div>
    <w:div w:id="1294677294">
      <w:bodyDiv w:val="1"/>
      <w:marLeft w:val="0"/>
      <w:marRight w:val="0"/>
      <w:marTop w:val="0"/>
      <w:marBottom w:val="0"/>
      <w:divBdr>
        <w:top w:val="none" w:sz="0" w:space="0" w:color="auto"/>
        <w:left w:val="none" w:sz="0" w:space="0" w:color="auto"/>
        <w:bottom w:val="none" w:sz="0" w:space="0" w:color="auto"/>
        <w:right w:val="none" w:sz="0" w:space="0" w:color="auto"/>
      </w:divBdr>
    </w:div>
    <w:div w:id="1302805652">
      <w:bodyDiv w:val="1"/>
      <w:marLeft w:val="0"/>
      <w:marRight w:val="0"/>
      <w:marTop w:val="0"/>
      <w:marBottom w:val="0"/>
      <w:divBdr>
        <w:top w:val="none" w:sz="0" w:space="0" w:color="auto"/>
        <w:left w:val="none" w:sz="0" w:space="0" w:color="auto"/>
        <w:bottom w:val="none" w:sz="0" w:space="0" w:color="auto"/>
        <w:right w:val="none" w:sz="0" w:space="0" w:color="auto"/>
      </w:divBdr>
    </w:div>
    <w:div w:id="1324164738">
      <w:bodyDiv w:val="1"/>
      <w:marLeft w:val="0"/>
      <w:marRight w:val="0"/>
      <w:marTop w:val="0"/>
      <w:marBottom w:val="0"/>
      <w:divBdr>
        <w:top w:val="none" w:sz="0" w:space="0" w:color="auto"/>
        <w:left w:val="none" w:sz="0" w:space="0" w:color="auto"/>
        <w:bottom w:val="none" w:sz="0" w:space="0" w:color="auto"/>
        <w:right w:val="none" w:sz="0" w:space="0" w:color="auto"/>
      </w:divBdr>
    </w:div>
    <w:div w:id="1328095656">
      <w:bodyDiv w:val="1"/>
      <w:marLeft w:val="0"/>
      <w:marRight w:val="0"/>
      <w:marTop w:val="0"/>
      <w:marBottom w:val="0"/>
      <w:divBdr>
        <w:top w:val="none" w:sz="0" w:space="0" w:color="auto"/>
        <w:left w:val="none" w:sz="0" w:space="0" w:color="auto"/>
        <w:bottom w:val="none" w:sz="0" w:space="0" w:color="auto"/>
        <w:right w:val="none" w:sz="0" w:space="0" w:color="auto"/>
      </w:divBdr>
    </w:div>
    <w:div w:id="1344354846">
      <w:bodyDiv w:val="1"/>
      <w:marLeft w:val="0"/>
      <w:marRight w:val="0"/>
      <w:marTop w:val="0"/>
      <w:marBottom w:val="0"/>
      <w:divBdr>
        <w:top w:val="none" w:sz="0" w:space="0" w:color="auto"/>
        <w:left w:val="none" w:sz="0" w:space="0" w:color="auto"/>
        <w:bottom w:val="none" w:sz="0" w:space="0" w:color="auto"/>
        <w:right w:val="none" w:sz="0" w:space="0" w:color="auto"/>
      </w:divBdr>
    </w:div>
    <w:div w:id="1346783204">
      <w:bodyDiv w:val="1"/>
      <w:marLeft w:val="0"/>
      <w:marRight w:val="0"/>
      <w:marTop w:val="0"/>
      <w:marBottom w:val="0"/>
      <w:divBdr>
        <w:top w:val="none" w:sz="0" w:space="0" w:color="auto"/>
        <w:left w:val="none" w:sz="0" w:space="0" w:color="auto"/>
        <w:bottom w:val="none" w:sz="0" w:space="0" w:color="auto"/>
        <w:right w:val="none" w:sz="0" w:space="0" w:color="auto"/>
      </w:divBdr>
    </w:div>
    <w:div w:id="1370034395">
      <w:bodyDiv w:val="1"/>
      <w:marLeft w:val="0"/>
      <w:marRight w:val="0"/>
      <w:marTop w:val="0"/>
      <w:marBottom w:val="0"/>
      <w:divBdr>
        <w:top w:val="none" w:sz="0" w:space="0" w:color="auto"/>
        <w:left w:val="none" w:sz="0" w:space="0" w:color="auto"/>
        <w:bottom w:val="none" w:sz="0" w:space="0" w:color="auto"/>
        <w:right w:val="none" w:sz="0" w:space="0" w:color="auto"/>
      </w:divBdr>
    </w:div>
    <w:div w:id="1392775310">
      <w:bodyDiv w:val="1"/>
      <w:marLeft w:val="0"/>
      <w:marRight w:val="0"/>
      <w:marTop w:val="0"/>
      <w:marBottom w:val="0"/>
      <w:divBdr>
        <w:top w:val="none" w:sz="0" w:space="0" w:color="auto"/>
        <w:left w:val="none" w:sz="0" w:space="0" w:color="auto"/>
        <w:bottom w:val="none" w:sz="0" w:space="0" w:color="auto"/>
        <w:right w:val="none" w:sz="0" w:space="0" w:color="auto"/>
      </w:divBdr>
    </w:div>
    <w:div w:id="1402749656">
      <w:bodyDiv w:val="1"/>
      <w:marLeft w:val="0"/>
      <w:marRight w:val="0"/>
      <w:marTop w:val="0"/>
      <w:marBottom w:val="0"/>
      <w:divBdr>
        <w:top w:val="none" w:sz="0" w:space="0" w:color="auto"/>
        <w:left w:val="none" w:sz="0" w:space="0" w:color="auto"/>
        <w:bottom w:val="none" w:sz="0" w:space="0" w:color="auto"/>
        <w:right w:val="none" w:sz="0" w:space="0" w:color="auto"/>
      </w:divBdr>
    </w:div>
    <w:div w:id="1406101076">
      <w:bodyDiv w:val="1"/>
      <w:marLeft w:val="0"/>
      <w:marRight w:val="0"/>
      <w:marTop w:val="0"/>
      <w:marBottom w:val="0"/>
      <w:divBdr>
        <w:top w:val="none" w:sz="0" w:space="0" w:color="auto"/>
        <w:left w:val="none" w:sz="0" w:space="0" w:color="auto"/>
        <w:bottom w:val="none" w:sz="0" w:space="0" w:color="auto"/>
        <w:right w:val="none" w:sz="0" w:space="0" w:color="auto"/>
      </w:divBdr>
    </w:div>
    <w:div w:id="1423917217">
      <w:bodyDiv w:val="1"/>
      <w:marLeft w:val="0"/>
      <w:marRight w:val="0"/>
      <w:marTop w:val="0"/>
      <w:marBottom w:val="0"/>
      <w:divBdr>
        <w:top w:val="none" w:sz="0" w:space="0" w:color="auto"/>
        <w:left w:val="none" w:sz="0" w:space="0" w:color="auto"/>
        <w:bottom w:val="none" w:sz="0" w:space="0" w:color="auto"/>
        <w:right w:val="none" w:sz="0" w:space="0" w:color="auto"/>
      </w:divBdr>
    </w:div>
    <w:div w:id="1433010914">
      <w:bodyDiv w:val="1"/>
      <w:marLeft w:val="0"/>
      <w:marRight w:val="0"/>
      <w:marTop w:val="0"/>
      <w:marBottom w:val="0"/>
      <w:divBdr>
        <w:top w:val="none" w:sz="0" w:space="0" w:color="auto"/>
        <w:left w:val="none" w:sz="0" w:space="0" w:color="auto"/>
        <w:bottom w:val="none" w:sz="0" w:space="0" w:color="auto"/>
        <w:right w:val="none" w:sz="0" w:space="0" w:color="auto"/>
      </w:divBdr>
    </w:div>
    <w:div w:id="1433747493">
      <w:bodyDiv w:val="1"/>
      <w:marLeft w:val="0"/>
      <w:marRight w:val="0"/>
      <w:marTop w:val="0"/>
      <w:marBottom w:val="0"/>
      <w:divBdr>
        <w:top w:val="none" w:sz="0" w:space="0" w:color="auto"/>
        <w:left w:val="none" w:sz="0" w:space="0" w:color="auto"/>
        <w:bottom w:val="none" w:sz="0" w:space="0" w:color="auto"/>
        <w:right w:val="none" w:sz="0" w:space="0" w:color="auto"/>
      </w:divBdr>
    </w:div>
    <w:div w:id="1443381784">
      <w:bodyDiv w:val="1"/>
      <w:marLeft w:val="0"/>
      <w:marRight w:val="0"/>
      <w:marTop w:val="0"/>
      <w:marBottom w:val="0"/>
      <w:divBdr>
        <w:top w:val="none" w:sz="0" w:space="0" w:color="auto"/>
        <w:left w:val="none" w:sz="0" w:space="0" w:color="auto"/>
        <w:bottom w:val="none" w:sz="0" w:space="0" w:color="auto"/>
        <w:right w:val="none" w:sz="0" w:space="0" w:color="auto"/>
      </w:divBdr>
    </w:div>
    <w:div w:id="1446998926">
      <w:bodyDiv w:val="1"/>
      <w:marLeft w:val="0"/>
      <w:marRight w:val="0"/>
      <w:marTop w:val="0"/>
      <w:marBottom w:val="0"/>
      <w:divBdr>
        <w:top w:val="none" w:sz="0" w:space="0" w:color="auto"/>
        <w:left w:val="none" w:sz="0" w:space="0" w:color="auto"/>
        <w:bottom w:val="none" w:sz="0" w:space="0" w:color="auto"/>
        <w:right w:val="none" w:sz="0" w:space="0" w:color="auto"/>
      </w:divBdr>
    </w:div>
    <w:div w:id="1451196361">
      <w:bodyDiv w:val="1"/>
      <w:marLeft w:val="0"/>
      <w:marRight w:val="0"/>
      <w:marTop w:val="0"/>
      <w:marBottom w:val="0"/>
      <w:divBdr>
        <w:top w:val="none" w:sz="0" w:space="0" w:color="auto"/>
        <w:left w:val="none" w:sz="0" w:space="0" w:color="auto"/>
        <w:bottom w:val="none" w:sz="0" w:space="0" w:color="auto"/>
        <w:right w:val="none" w:sz="0" w:space="0" w:color="auto"/>
      </w:divBdr>
    </w:div>
    <w:div w:id="1462768337">
      <w:bodyDiv w:val="1"/>
      <w:marLeft w:val="0"/>
      <w:marRight w:val="0"/>
      <w:marTop w:val="0"/>
      <w:marBottom w:val="0"/>
      <w:divBdr>
        <w:top w:val="none" w:sz="0" w:space="0" w:color="auto"/>
        <w:left w:val="none" w:sz="0" w:space="0" w:color="auto"/>
        <w:bottom w:val="none" w:sz="0" w:space="0" w:color="auto"/>
        <w:right w:val="none" w:sz="0" w:space="0" w:color="auto"/>
      </w:divBdr>
    </w:div>
    <w:div w:id="1465586862">
      <w:bodyDiv w:val="1"/>
      <w:marLeft w:val="0"/>
      <w:marRight w:val="0"/>
      <w:marTop w:val="0"/>
      <w:marBottom w:val="0"/>
      <w:divBdr>
        <w:top w:val="none" w:sz="0" w:space="0" w:color="auto"/>
        <w:left w:val="none" w:sz="0" w:space="0" w:color="auto"/>
        <w:bottom w:val="none" w:sz="0" w:space="0" w:color="auto"/>
        <w:right w:val="none" w:sz="0" w:space="0" w:color="auto"/>
      </w:divBdr>
    </w:div>
    <w:div w:id="1466045102">
      <w:bodyDiv w:val="1"/>
      <w:marLeft w:val="0"/>
      <w:marRight w:val="0"/>
      <w:marTop w:val="0"/>
      <w:marBottom w:val="0"/>
      <w:divBdr>
        <w:top w:val="none" w:sz="0" w:space="0" w:color="auto"/>
        <w:left w:val="none" w:sz="0" w:space="0" w:color="auto"/>
        <w:bottom w:val="none" w:sz="0" w:space="0" w:color="auto"/>
        <w:right w:val="none" w:sz="0" w:space="0" w:color="auto"/>
      </w:divBdr>
    </w:div>
    <w:div w:id="1494370318">
      <w:bodyDiv w:val="1"/>
      <w:marLeft w:val="0"/>
      <w:marRight w:val="0"/>
      <w:marTop w:val="0"/>
      <w:marBottom w:val="0"/>
      <w:divBdr>
        <w:top w:val="none" w:sz="0" w:space="0" w:color="auto"/>
        <w:left w:val="none" w:sz="0" w:space="0" w:color="auto"/>
        <w:bottom w:val="none" w:sz="0" w:space="0" w:color="auto"/>
        <w:right w:val="none" w:sz="0" w:space="0" w:color="auto"/>
      </w:divBdr>
    </w:div>
    <w:div w:id="1513884339">
      <w:bodyDiv w:val="1"/>
      <w:marLeft w:val="0"/>
      <w:marRight w:val="0"/>
      <w:marTop w:val="0"/>
      <w:marBottom w:val="0"/>
      <w:divBdr>
        <w:top w:val="none" w:sz="0" w:space="0" w:color="auto"/>
        <w:left w:val="none" w:sz="0" w:space="0" w:color="auto"/>
        <w:bottom w:val="none" w:sz="0" w:space="0" w:color="auto"/>
        <w:right w:val="none" w:sz="0" w:space="0" w:color="auto"/>
      </w:divBdr>
    </w:div>
    <w:div w:id="1559828195">
      <w:bodyDiv w:val="1"/>
      <w:marLeft w:val="0"/>
      <w:marRight w:val="0"/>
      <w:marTop w:val="0"/>
      <w:marBottom w:val="0"/>
      <w:divBdr>
        <w:top w:val="none" w:sz="0" w:space="0" w:color="auto"/>
        <w:left w:val="none" w:sz="0" w:space="0" w:color="auto"/>
        <w:bottom w:val="none" w:sz="0" w:space="0" w:color="auto"/>
        <w:right w:val="none" w:sz="0" w:space="0" w:color="auto"/>
      </w:divBdr>
    </w:div>
    <w:div w:id="1582372436">
      <w:bodyDiv w:val="1"/>
      <w:marLeft w:val="0"/>
      <w:marRight w:val="0"/>
      <w:marTop w:val="0"/>
      <w:marBottom w:val="0"/>
      <w:divBdr>
        <w:top w:val="none" w:sz="0" w:space="0" w:color="auto"/>
        <w:left w:val="none" w:sz="0" w:space="0" w:color="auto"/>
        <w:bottom w:val="none" w:sz="0" w:space="0" w:color="auto"/>
        <w:right w:val="none" w:sz="0" w:space="0" w:color="auto"/>
      </w:divBdr>
    </w:div>
    <w:div w:id="1585916871">
      <w:bodyDiv w:val="1"/>
      <w:marLeft w:val="0"/>
      <w:marRight w:val="0"/>
      <w:marTop w:val="0"/>
      <w:marBottom w:val="0"/>
      <w:divBdr>
        <w:top w:val="none" w:sz="0" w:space="0" w:color="auto"/>
        <w:left w:val="none" w:sz="0" w:space="0" w:color="auto"/>
        <w:bottom w:val="none" w:sz="0" w:space="0" w:color="auto"/>
        <w:right w:val="none" w:sz="0" w:space="0" w:color="auto"/>
      </w:divBdr>
    </w:div>
    <w:div w:id="1588419939">
      <w:bodyDiv w:val="1"/>
      <w:marLeft w:val="0"/>
      <w:marRight w:val="0"/>
      <w:marTop w:val="0"/>
      <w:marBottom w:val="0"/>
      <w:divBdr>
        <w:top w:val="none" w:sz="0" w:space="0" w:color="auto"/>
        <w:left w:val="none" w:sz="0" w:space="0" w:color="auto"/>
        <w:bottom w:val="none" w:sz="0" w:space="0" w:color="auto"/>
        <w:right w:val="none" w:sz="0" w:space="0" w:color="auto"/>
      </w:divBdr>
    </w:div>
    <w:div w:id="1588998429">
      <w:bodyDiv w:val="1"/>
      <w:marLeft w:val="0"/>
      <w:marRight w:val="0"/>
      <w:marTop w:val="0"/>
      <w:marBottom w:val="0"/>
      <w:divBdr>
        <w:top w:val="none" w:sz="0" w:space="0" w:color="auto"/>
        <w:left w:val="none" w:sz="0" w:space="0" w:color="auto"/>
        <w:bottom w:val="none" w:sz="0" w:space="0" w:color="auto"/>
        <w:right w:val="none" w:sz="0" w:space="0" w:color="auto"/>
      </w:divBdr>
    </w:div>
    <w:div w:id="1590773315">
      <w:bodyDiv w:val="1"/>
      <w:marLeft w:val="0"/>
      <w:marRight w:val="0"/>
      <w:marTop w:val="0"/>
      <w:marBottom w:val="0"/>
      <w:divBdr>
        <w:top w:val="none" w:sz="0" w:space="0" w:color="auto"/>
        <w:left w:val="none" w:sz="0" w:space="0" w:color="auto"/>
        <w:bottom w:val="none" w:sz="0" w:space="0" w:color="auto"/>
        <w:right w:val="none" w:sz="0" w:space="0" w:color="auto"/>
      </w:divBdr>
    </w:div>
    <w:div w:id="1632586886">
      <w:bodyDiv w:val="1"/>
      <w:marLeft w:val="0"/>
      <w:marRight w:val="0"/>
      <w:marTop w:val="0"/>
      <w:marBottom w:val="0"/>
      <w:divBdr>
        <w:top w:val="none" w:sz="0" w:space="0" w:color="auto"/>
        <w:left w:val="none" w:sz="0" w:space="0" w:color="auto"/>
        <w:bottom w:val="none" w:sz="0" w:space="0" w:color="auto"/>
        <w:right w:val="none" w:sz="0" w:space="0" w:color="auto"/>
      </w:divBdr>
    </w:div>
    <w:div w:id="1644775166">
      <w:bodyDiv w:val="1"/>
      <w:marLeft w:val="0"/>
      <w:marRight w:val="0"/>
      <w:marTop w:val="0"/>
      <w:marBottom w:val="0"/>
      <w:divBdr>
        <w:top w:val="none" w:sz="0" w:space="0" w:color="auto"/>
        <w:left w:val="none" w:sz="0" w:space="0" w:color="auto"/>
        <w:bottom w:val="none" w:sz="0" w:space="0" w:color="auto"/>
        <w:right w:val="none" w:sz="0" w:space="0" w:color="auto"/>
      </w:divBdr>
    </w:div>
    <w:div w:id="1652713274">
      <w:bodyDiv w:val="1"/>
      <w:marLeft w:val="0"/>
      <w:marRight w:val="0"/>
      <w:marTop w:val="0"/>
      <w:marBottom w:val="0"/>
      <w:divBdr>
        <w:top w:val="none" w:sz="0" w:space="0" w:color="auto"/>
        <w:left w:val="none" w:sz="0" w:space="0" w:color="auto"/>
        <w:bottom w:val="none" w:sz="0" w:space="0" w:color="auto"/>
        <w:right w:val="none" w:sz="0" w:space="0" w:color="auto"/>
      </w:divBdr>
    </w:div>
    <w:div w:id="1675761875">
      <w:bodyDiv w:val="1"/>
      <w:marLeft w:val="0"/>
      <w:marRight w:val="0"/>
      <w:marTop w:val="0"/>
      <w:marBottom w:val="0"/>
      <w:divBdr>
        <w:top w:val="none" w:sz="0" w:space="0" w:color="auto"/>
        <w:left w:val="none" w:sz="0" w:space="0" w:color="auto"/>
        <w:bottom w:val="none" w:sz="0" w:space="0" w:color="auto"/>
        <w:right w:val="none" w:sz="0" w:space="0" w:color="auto"/>
      </w:divBdr>
    </w:div>
    <w:div w:id="1676348765">
      <w:bodyDiv w:val="1"/>
      <w:marLeft w:val="0"/>
      <w:marRight w:val="0"/>
      <w:marTop w:val="0"/>
      <w:marBottom w:val="0"/>
      <w:divBdr>
        <w:top w:val="none" w:sz="0" w:space="0" w:color="auto"/>
        <w:left w:val="none" w:sz="0" w:space="0" w:color="auto"/>
        <w:bottom w:val="none" w:sz="0" w:space="0" w:color="auto"/>
        <w:right w:val="none" w:sz="0" w:space="0" w:color="auto"/>
      </w:divBdr>
    </w:div>
    <w:div w:id="1701468401">
      <w:bodyDiv w:val="1"/>
      <w:marLeft w:val="0"/>
      <w:marRight w:val="0"/>
      <w:marTop w:val="0"/>
      <w:marBottom w:val="0"/>
      <w:divBdr>
        <w:top w:val="none" w:sz="0" w:space="0" w:color="auto"/>
        <w:left w:val="none" w:sz="0" w:space="0" w:color="auto"/>
        <w:bottom w:val="none" w:sz="0" w:space="0" w:color="auto"/>
        <w:right w:val="none" w:sz="0" w:space="0" w:color="auto"/>
      </w:divBdr>
    </w:div>
    <w:div w:id="1719818520">
      <w:bodyDiv w:val="1"/>
      <w:marLeft w:val="0"/>
      <w:marRight w:val="0"/>
      <w:marTop w:val="0"/>
      <w:marBottom w:val="0"/>
      <w:divBdr>
        <w:top w:val="none" w:sz="0" w:space="0" w:color="auto"/>
        <w:left w:val="none" w:sz="0" w:space="0" w:color="auto"/>
        <w:bottom w:val="none" w:sz="0" w:space="0" w:color="auto"/>
        <w:right w:val="none" w:sz="0" w:space="0" w:color="auto"/>
      </w:divBdr>
    </w:div>
    <w:div w:id="1756777937">
      <w:bodyDiv w:val="1"/>
      <w:marLeft w:val="0"/>
      <w:marRight w:val="0"/>
      <w:marTop w:val="0"/>
      <w:marBottom w:val="0"/>
      <w:divBdr>
        <w:top w:val="none" w:sz="0" w:space="0" w:color="auto"/>
        <w:left w:val="none" w:sz="0" w:space="0" w:color="auto"/>
        <w:bottom w:val="none" w:sz="0" w:space="0" w:color="auto"/>
        <w:right w:val="none" w:sz="0" w:space="0" w:color="auto"/>
      </w:divBdr>
    </w:div>
    <w:div w:id="1804493868">
      <w:bodyDiv w:val="1"/>
      <w:marLeft w:val="0"/>
      <w:marRight w:val="0"/>
      <w:marTop w:val="0"/>
      <w:marBottom w:val="0"/>
      <w:divBdr>
        <w:top w:val="none" w:sz="0" w:space="0" w:color="auto"/>
        <w:left w:val="none" w:sz="0" w:space="0" w:color="auto"/>
        <w:bottom w:val="none" w:sz="0" w:space="0" w:color="auto"/>
        <w:right w:val="none" w:sz="0" w:space="0" w:color="auto"/>
      </w:divBdr>
    </w:div>
    <w:div w:id="1805538455">
      <w:bodyDiv w:val="1"/>
      <w:marLeft w:val="0"/>
      <w:marRight w:val="0"/>
      <w:marTop w:val="0"/>
      <w:marBottom w:val="0"/>
      <w:divBdr>
        <w:top w:val="none" w:sz="0" w:space="0" w:color="auto"/>
        <w:left w:val="none" w:sz="0" w:space="0" w:color="auto"/>
        <w:bottom w:val="none" w:sz="0" w:space="0" w:color="auto"/>
        <w:right w:val="none" w:sz="0" w:space="0" w:color="auto"/>
      </w:divBdr>
    </w:div>
    <w:div w:id="1812870695">
      <w:bodyDiv w:val="1"/>
      <w:marLeft w:val="0"/>
      <w:marRight w:val="0"/>
      <w:marTop w:val="0"/>
      <w:marBottom w:val="0"/>
      <w:divBdr>
        <w:top w:val="none" w:sz="0" w:space="0" w:color="auto"/>
        <w:left w:val="none" w:sz="0" w:space="0" w:color="auto"/>
        <w:bottom w:val="none" w:sz="0" w:space="0" w:color="auto"/>
        <w:right w:val="none" w:sz="0" w:space="0" w:color="auto"/>
      </w:divBdr>
    </w:div>
    <w:div w:id="1814524948">
      <w:bodyDiv w:val="1"/>
      <w:marLeft w:val="0"/>
      <w:marRight w:val="0"/>
      <w:marTop w:val="0"/>
      <w:marBottom w:val="0"/>
      <w:divBdr>
        <w:top w:val="none" w:sz="0" w:space="0" w:color="auto"/>
        <w:left w:val="none" w:sz="0" w:space="0" w:color="auto"/>
        <w:bottom w:val="none" w:sz="0" w:space="0" w:color="auto"/>
        <w:right w:val="none" w:sz="0" w:space="0" w:color="auto"/>
      </w:divBdr>
    </w:div>
    <w:div w:id="1835487317">
      <w:bodyDiv w:val="1"/>
      <w:marLeft w:val="0"/>
      <w:marRight w:val="0"/>
      <w:marTop w:val="0"/>
      <w:marBottom w:val="0"/>
      <w:divBdr>
        <w:top w:val="none" w:sz="0" w:space="0" w:color="auto"/>
        <w:left w:val="none" w:sz="0" w:space="0" w:color="auto"/>
        <w:bottom w:val="none" w:sz="0" w:space="0" w:color="auto"/>
        <w:right w:val="none" w:sz="0" w:space="0" w:color="auto"/>
      </w:divBdr>
    </w:div>
    <w:div w:id="1844473443">
      <w:bodyDiv w:val="1"/>
      <w:marLeft w:val="0"/>
      <w:marRight w:val="0"/>
      <w:marTop w:val="0"/>
      <w:marBottom w:val="0"/>
      <w:divBdr>
        <w:top w:val="none" w:sz="0" w:space="0" w:color="auto"/>
        <w:left w:val="none" w:sz="0" w:space="0" w:color="auto"/>
        <w:bottom w:val="none" w:sz="0" w:space="0" w:color="auto"/>
        <w:right w:val="none" w:sz="0" w:space="0" w:color="auto"/>
      </w:divBdr>
    </w:div>
    <w:div w:id="1857842985">
      <w:bodyDiv w:val="1"/>
      <w:marLeft w:val="0"/>
      <w:marRight w:val="0"/>
      <w:marTop w:val="0"/>
      <w:marBottom w:val="0"/>
      <w:divBdr>
        <w:top w:val="none" w:sz="0" w:space="0" w:color="auto"/>
        <w:left w:val="none" w:sz="0" w:space="0" w:color="auto"/>
        <w:bottom w:val="none" w:sz="0" w:space="0" w:color="auto"/>
        <w:right w:val="none" w:sz="0" w:space="0" w:color="auto"/>
      </w:divBdr>
    </w:div>
    <w:div w:id="1857957942">
      <w:bodyDiv w:val="1"/>
      <w:marLeft w:val="0"/>
      <w:marRight w:val="0"/>
      <w:marTop w:val="0"/>
      <w:marBottom w:val="0"/>
      <w:divBdr>
        <w:top w:val="none" w:sz="0" w:space="0" w:color="auto"/>
        <w:left w:val="none" w:sz="0" w:space="0" w:color="auto"/>
        <w:bottom w:val="none" w:sz="0" w:space="0" w:color="auto"/>
        <w:right w:val="none" w:sz="0" w:space="0" w:color="auto"/>
      </w:divBdr>
    </w:div>
    <w:div w:id="1861747038">
      <w:bodyDiv w:val="1"/>
      <w:marLeft w:val="0"/>
      <w:marRight w:val="0"/>
      <w:marTop w:val="0"/>
      <w:marBottom w:val="0"/>
      <w:divBdr>
        <w:top w:val="none" w:sz="0" w:space="0" w:color="auto"/>
        <w:left w:val="none" w:sz="0" w:space="0" w:color="auto"/>
        <w:bottom w:val="none" w:sz="0" w:space="0" w:color="auto"/>
        <w:right w:val="none" w:sz="0" w:space="0" w:color="auto"/>
      </w:divBdr>
    </w:div>
    <w:div w:id="1875071101">
      <w:bodyDiv w:val="1"/>
      <w:marLeft w:val="0"/>
      <w:marRight w:val="0"/>
      <w:marTop w:val="0"/>
      <w:marBottom w:val="0"/>
      <w:divBdr>
        <w:top w:val="none" w:sz="0" w:space="0" w:color="auto"/>
        <w:left w:val="none" w:sz="0" w:space="0" w:color="auto"/>
        <w:bottom w:val="none" w:sz="0" w:space="0" w:color="auto"/>
        <w:right w:val="none" w:sz="0" w:space="0" w:color="auto"/>
      </w:divBdr>
    </w:div>
    <w:div w:id="1891571644">
      <w:bodyDiv w:val="1"/>
      <w:marLeft w:val="0"/>
      <w:marRight w:val="0"/>
      <w:marTop w:val="0"/>
      <w:marBottom w:val="0"/>
      <w:divBdr>
        <w:top w:val="none" w:sz="0" w:space="0" w:color="auto"/>
        <w:left w:val="none" w:sz="0" w:space="0" w:color="auto"/>
        <w:bottom w:val="none" w:sz="0" w:space="0" w:color="auto"/>
        <w:right w:val="none" w:sz="0" w:space="0" w:color="auto"/>
      </w:divBdr>
    </w:div>
    <w:div w:id="1892494023">
      <w:bodyDiv w:val="1"/>
      <w:marLeft w:val="0"/>
      <w:marRight w:val="0"/>
      <w:marTop w:val="0"/>
      <w:marBottom w:val="0"/>
      <w:divBdr>
        <w:top w:val="none" w:sz="0" w:space="0" w:color="auto"/>
        <w:left w:val="none" w:sz="0" w:space="0" w:color="auto"/>
        <w:bottom w:val="none" w:sz="0" w:space="0" w:color="auto"/>
        <w:right w:val="none" w:sz="0" w:space="0" w:color="auto"/>
      </w:divBdr>
    </w:div>
    <w:div w:id="1895651104">
      <w:bodyDiv w:val="1"/>
      <w:marLeft w:val="0"/>
      <w:marRight w:val="0"/>
      <w:marTop w:val="0"/>
      <w:marBottom w:val="0"/>
      <w:divBdr>
        <w:top w:val="none" w:sz="0" w:space="0" w:color="auto"/>
        <w:left w:val="none" w:sz="0" w:space="0" w:color="auto"/>
        <w:bottom w:val="none" w:sz="0" w:space="0" w:color="auto"/>
        <w:right w:val="none" w:sz="0" w:space="0" w:color="auto"/>
      </w:divBdr>
    </w:div>
    <w:div w:id="1895845628">
      <w:bodyDiv w:val="1"/>
      <w:marLeft w:val="0"/>
      <w:marRight w:val="0"/>
      <w:marTop w:val="0"/>
      <w:marBottom w:val="0"/>
      <w:divBdr>
        <w:top w:val="none" w:sz="0" w:space="0" w:color="auto"/>
        <w:left w:val="none" w:sz="0" w:space="0" w:color="auto"/>
        <w:bottom w:val="none" w:sz="0" w:space="0" w:color="auto"/>
        <w:right w:val="none" w:sz="0" w:space="0" w:color="auto"/>
      </w:divBdr>
    </w:div>
    <w:div w:id="1900551021">
      <w:bodyDiv w:val="1"/>
      <w:marLeft w:val="0"/>
      <w:marRight w:val="0"/>
      <w:marTop w:val="0"/>
      <w:marBottom w:val="0"/>
      <w:divBdr>
        <w:top w:val="none" w:sz="0" w:space="0" w:color="auto"/>
        <w:left w:val="none" w:sz="0" w:space="0" w:color="auto"/>
        <w:bottom w:val="none" w:sz="0" w:space="0" w:color="auto"/>
        <w:right w:val="none" w:sz="0" w:space="0" w:color="auto"/>
      </w:divBdr>
    </w:div>
    <w:div w:id="1902868441">
      <w:bodyDiv w:val="1"/>
      <w:marLeft w:val="0"/>
      <w:marRight w:val="0"/>
      <w:marTop w:val="0"/>
      <w:marBottom w:val="0"/>
      <w:divBdr>
        <w:top w:val="none" w:sz="0" w:space="0" w:color="auto"/>
        <w:left w:val="none" w:sz="0" w:space="0" w:color="auto"/>
        <w:bottom w:val="none" w:sz="0" w:space="0" w:color="auto"/>
        <w:right w:val="none" w:sz="0" w:space="0" w:color="auto"/>
      </w:divBdr>
    </w:div>
    <w:div w:id="1916476397">
      <w:bodyDiv w:val="1"/>
      <w:marLeft w:val="0"/>
      <w:marRight w:val="0"/>
      <w:marTop w:val="0"/>
      <w:marBottom w:val="0"/>
      <w:divBdr>
        <w:top w:val="none" w:sz="0" w:space="0" w:color="auto"/>
        <w:left w:val="none" w:sz="0" w:space="0" w:color="auto"/>
        <w:bottom w:val="none" w:sz="0" w:space="0" w:color="auto"/>
        <w:right w:val="none" w:sz="0" w:space="0" w:color="auto"/>
      </w:divBdr>
    </w:div>
    <w:div w:id="1926064093">
      <w:bodyDiv w:val="1"/>
      <w:marLeft w:val="0"/>
      <w:marRight w:val="0"/>
      <w:marTop w:val="0"/>
      <w:marBottom w:val="0"/>
      <w:divBdr>
        <w:top w:val="none" w:sz="0" w:space="0" w:color="auto"/>
        <w:left w:val="none" w:sz="0" w:space="0" w:color="auto"/>
        <w:bottom w:val="none" w:sz="0" w:space="0" w:color="auto"/>
        <w:right w:val="none" w:sz="0" w:space="0" w:color="auto"/>
      </w:divBdr>
    </w:div>
    <w:div w:id="1934436103">
      <w:bodyDiv w:val="1"/>
      <w:marLeft w:val="0"/>
      <w:marRight w:val="0"/>
      <w:marTop w:val="0"/>
      <w:marBottom w:val="0"/>
      <w:divBdr>
        <w:top w:val="none" w:sz="0" w:space="0" w:color="auto"/>
        <w:left w:val="none" w:sz="0" w:space="0" w:color="auto"/>
        <w:bottom w:val="none" w:sz="0" w:space="0" w:color="auto"/>
        <w:right w:val="none" w:sz="0" w:space="0" w:color="auto"/>
      </w:divBdr>
    </w:div>
    <w:div w:id="1941260629">
      <w:bodyDiv w:val="1"/>
      <w:marLeft w:val="0"/>
      <w:marRight w:val="0"/>
      <w:marTop w:val="0"/>
      <w:marBottom w:val="0"/>
      <w:divBdr>
        <w:top w:val="none" w:sz="0" w:space="0" w:color="auto"/>
        <w:left w:val="none" w:sz="0" w:space="0" w:color="auto"/>
        <w:bottom w:val="none" w:sz="0" w:space="0" w:color="auto"/>
        <w:right w:val="none" w:sz="0" w:space="0" w:color="auto"/>
      </w:divBdr>
    </w:div>
    <w:div w:id="1955743317">
      <w:bodyDiv w:val="1"/>
      <w:marLeft w:val="0"/>
      <w:marRight w:val="0"/>
      <w:marTop w:val="0"/>
      <w:marBottom w:val="0"/>
      <w:divBdr>
        <w:top w:val="none" w:sz="0" w:space="0" w:color="auto"/>
        <w:left w:val="none" w:sz="0" w:space="0" w:color="auto"/>
        <w:bottom w:val="none" w:sz="0" w:space="0" w:color="auto"/>
        <w:right w:val="none" w:sz="0" w:space="0" w:color="auto"/>
      </w:divBdr>
    </w:div>
    <w:div w:id="1965310592">
      <w:bodyDiv w:val="1"/>
      <w:marLeft w:val="0"/>
      <w:marRight w:val="0"/>
      <w:marTop w:val="0"/>
      <w:marBottom w:val="0"/>
      <w:divBdr>
        <w:top w:val="none" w:sz="0" w:space="0" w:color="auto"/>
        <w:left w:val="none" w:sz="0" w:space="0" w:color="auto"/>
        <w:bottom w:val="none" w:sz="0" w:space="0" w:color="auto"/>
        <w:right w:val="none" w:sz="0" w:space="0" w:color="auto"/>
      </w:divBdr>
    </w:div>
    <w:div w:id="1972321512">
      <w:bodyDiv w:val="1"/>
      <w:marLeft w:val="0"/>
      <w:marRight w:val="0"/>
      <w:marTop w:val="0"/>
      <w:marBottom w:val="0"/>
      <w:divBdr>
        <w:top w:val="none" w:sz="0" w:space="0" w:color="auto"/>
        <w:left w:val="none" w:sz="0" w:space="0" w:color="auto"/>
        <w:bottom w:val="none" w:sz="0" w:space="0" w:color="auto"/>
        <w:right w:val="none" w:sz="0" w:space="0" w:color="auto"/>
      </w:divBdr>
    </w:div>
    <w:div w:id="1975679021">
      <w:bodyDiv w:val="1"/>
      <w:marLeft w:val="0"/>
      <w:marRight w:val="0"/>
      <w:marTop w:val="0"/>
      <w:marBottom w:val="0"/>
      <w:divBdr>
        <w:top w:val="none" w:sz="0" w:space="0" w:color="auto"/>
        <w:left w:val="none" w:sz="0" w:space="0" w:color="auto"/>
        <w:bottom w:val="none" w:sz="0" w:space="0" w:color="auto"/>
        <w:right w:val="none" w:sz="0" w:space="0" w:color="auto"/>
      </w:divBdr>
    </w:div>
    <w:div w:id="2035037521">
      <w:bodyDiv w:val="1"/>
      <w:marLeft w:val="0"/>
      <w:marRight w:val="0"/>
      <w:marTop w:val="0"/>
      <w:marBottom w:val="0"/>
      <w:divBdr>
        <w:top w:val="none" w:sz="0" w:space="0" w:color="auto"/>
        <w:left w:val="none" w:sz="0" w:space="0" w:color="auto"/>
        <w:bottom w:val="none" w:sz="0" w:space="0" w:color="auto"/>
        <w:right w:val="none" w:sz="0" w:space="0" w:color="auto"/>
      </w:divBdr>
    </w:div>
    <w:div w:id="2055158535">
      <w:bodyDiv w:val="1"/>
      <w:marLeft w:val="0"/>
      <w:marRight w:val="0"/>
      <w:marTop w:val="0"/>
      <w:marBottom w:val="0"/>
      <w:divBdr>
        <w:top w:val="none" w:sz="0" w:space="0" w:color="auto"/>
        <w:left w:val="none" w:sz="0" w:space="0" w:color="auto"/>
        <w:bottom w:val="none" w:sz="0" w:space="0" w:color="auto"/>
        <w:right w:val="none" w:sz="0" w:space="0" w:color="auto"/>
      </w:divBdr>
    </w:div>
    <w:div w:id="2077313011">
      <w:bodyDiv w:val="1"/>
      <w:marLeft w:val="0"/>
      <w:marRight w:val="0"/>
      <w:marTop w:val="0"/>
      <w:marBottom w:val="0"/>
      <w:divBdr>
        <w:top w:val="none" w:sz="0" w:space="0" w:color="auto"/>
        <w:left w:val="none" w:sz="0" w:space="0" w:color="auto"/>
        <w:bottom w:val="none" w:sz="0" w:space="0" w:color="auto"/>
        <w:right w:val="none" w:sz="0" w:space="0" w:color="auto"/>
      </w:divBdr>
    </w:div>
    <w:div w:id="2081823901">
      <w:bodyDiv w:val="1"/>
      <w:marLeft w:val="0"/>
      <w:marRight w:val="0"/>
      <w:marTop w:val="0"/>
      <w:marBottom w:val="0"/>
      <w:divBdr>
        <w:top w:val="none" w:sz="0" w:space="0" w:color="auto"/>
        <w:left w:val="none" w:sz="0" w:space="0" w:color="auto"/>
        <w:bottom w:val="none" w:sz="0" w:space="0" w:color="auto"/>
        <w:right w:val="none" w:sz="0" w:space="0" w:color="auto"/>
      </w:divBdr>
    </w:div>
    <w:div w:id="2104567694">
      <w:bodyDiv w:val="1"/>
      <w:marLeft w:val="0"/>
      <w:marRight w:val="0"/>
      <w:marTop w:val="0"/>
      <w:marBottom w:val="0"/>
      <w:divBdr>
        <w:top w:val="none" w:sz="0" w:space="0" w:color="auto"/>
        <w:left w:val="none" w:sz="0" w:space="0" w:color="auto"/>
        <w:bottom w:val="none" w:sz="0" w:space="0" w:color="auto"/>
        <w:right w:val="none" w:sz="0" w:space="0" w:color="auto"/>
      </w:divBdr>
    </w:div>
    <w:div w:id="2105606797">
      <w:bodyDiv w:val="1"/>
      <w:marLeft w:val="0"/>
      <w:marRight w:val="0"/>
      <w:marTop w:val="0"/>
      <w:marBottom w:val="0"/>
      <w:divBdr>
        <w:top w:val="none" w:sz="0" w:space="0" w:color="auto"/>
        <w:left w:val="none" w:sz="0" w:space="0" w:color="auto"/>
        <w:bottom w:val="none" w:sz="0" w:space="0" w:color="auto"/>
        <w:right w:val="none" w:sz="0" w:space="0" w:color="auto"/>
      </w:divBdr>
    </w:div>
    <w:div w:id="2123570968">
      <w:bodyDiv w:val="1"/>
      <w:marLeft w:val="0"/>
      <w:marRight w:val="0"/>
      <w:marTop w:val="0"/>
      <w:marBottom w:val="0"/>
      <w:divBdr>
        <w:top w:val="none" w:sz="0" w:space="0" w:color="auto"/>
        <w:left w:val="none" w:sz="0" w:space="0" w:color="auto"/>
        <w:bottom w:val="none" w:sz="0" w:space="0" w:color="auto"/>
        <w:right w:val="none" w:sz="0" w:space="0" w:color="auto"/>
      </w:divBdr>
    </w:div>
    <w:div w:id="2127573818">
      <w:bodyDiv w:val="1"/>
      <w:marLeft w:val="0"/>
      <w:marRight w:val="0"/>
      <w:marTop w:val="0"/>
      <w:marBottom w:val="0"/>
      <w:divBdr>
        <w:top w:val="none" w:sz="0" w:space="0" w:color="auto"/>
        <w:left w:val="none" w:sz="0" w:space="0" w:color="auto"/>
        <w:bottom w:val="none" w:sz="0" w:space="0" w:color="auto"/>
        <w:right w:val="none" w:sz="0" w:space="0" w:color="auto"/>
      </w:divBdr>
    </w:div>
    <w:div w:id="2134058910">
      <w:bodyDiv w:val="1"/>
      <w:marLeft w:val="0"/>
      <w:marRight w:val="0"/>
      <w:marTop w:val="0"/>
      <w:marBottom w:val="0"/>
      <w:divBdr>
        <w:top w:val="none" w:sz="0" w:space="0" w:color="auto"/>
        <w:left w:val="none" w:sz="0" w:space="0" w:color="auto"/>
        <w:bottom w:val="none" w:sz="0" w:space="0" w:color="auto"/>
        <w:right w:val="none" w:sz="0" w:space="0" w:color="auto"/>
      </w:divBdr>
    </w:div>
    <w:div w:id="2139957266">
      <w:bodyDiv w:val="1"/>
      <w:marLeft w:val="0"/>
      <w:marRight w:val="0"/>
      <w:marTop w:val="0"/>
      <w:marBottom w:val="0"/>
      <w:divBdr>
        <w:top w:val="none" w:sz="0" w:space="0" w:color="auto"/>
        <w:left w:val="none" w:sz="0" w:space="0" w:color="auto"/>
        <w:bottom w:val="none" w:sz="0" w:space="0" w:color="auto"/>
        <w:right w:val="none" w:sz="0" w:space="0" w:color="auto"/>
      </w:divBdr>
    </w:div>
    <w:div w:id="214226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microsoft.com/office/2011/relationships/people" Target="people.xml"/><Relationship Id="rId5" Type="http://schemas.openxmlformats.org/officeDocument/2006/relationships/numbering" Target="numbering.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9b2128f4-8037-4d86-9631-68508fece0f8"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5EBAF624A083E4EA63C9988F483C62D" ma:contentTypeVersion="14" ma:contentTypeDescription="Create a new document." ma:contentTypeScope="" ma:versionID="6bc69ab258c49002efe4df6a2b9e9314">
  <xsd:schema xmlns:xsd="http://www.w3.org/2001/XMLSchema" xmlns:xs="http://www.w3.org/2001/XMLSchema" xmlns:p="http://schemas.microsoft.com/office/2006/metadata/properties" xmlns:ns3="9b2128f4-8037-4d86-9631-68508fece0f8" xmlns:ns4="c95df083-b4ed-4655-b710-edd72f66433c" targetNamespace="http://schemas.microsoft.com/office/2006/metadata/properties" ma:root="true" ma:fieldsID="477014e16ab3e62a2e013defa78eb3d1" ns3:_="" ns4:_="">
    <xsd:import namespace="9b2128f4-8037-4d86-9631-68508fece0f8"/>
    <xsd:import namespace="c95df083-b4ed-4655-b710-edd72f66433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2128f4-8037-4d86-9631-68508fece0f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5df083-b4ed-4655-b710-edd72f66433c"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element name="SharingHintHash" ma:index="14"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And04</b:Tag>
    <b:SourceType>BookSection</b:SourceType>
    <b:Guid>{C258C3F5-0792-4DC2-878C-818743646F67}</b:Guid>
    <b:Title>Parallel tabu search heuristics for the dynamic multi-vehicle dial-a-ride problem</b:Title>
    <b:Year>2004</b:Year>
    <b:Pages>377-387</b:Pages>
    <b:Author>
      <b:Author>
        <b:NameList>
          <b:Person>
            <b:Last>Andrea Attanasio</b:Last>
            <b:First>Jean</b:First>
            <b:Middle>Fran¸cois Cordeau, Gianpaolo Ghiani and Gilbert Laporte.</b:Middle>
          </b:Person>
        </b:NameList>
      </b:Author>
    </b:Author>
    <b:BookTitle>Parallel Computing</b:BookTitle>
    <b:RefOrder>36</b:RefOrder>
  </b:Source>
  <b:Source>
    <b:Tag>TTs84</b:Tag>
    <b:SourceType>JournalArticle</b:SourceType>
    <b:Guid>{4D8DB41A-F539-4DD0-983E-D7A767304829}</b:Guid>
    <b:Title>Heuristic methods applied to orienteering</b:Title>
    <b:Year>1984</b:Year>
    <b:Pages>797-809</b:Pages>
    <b:Author>
      <b:Author>
        <b:NameList>
          <b:Person>
            <b:Last>Tsiligirides</b:Last>
            <b:First>T.</b:First>
          </b:Person>
        </b:NameList>
      </b:Author>
    </b:Author>
    <b:JournalName>Journal of the Operational Research Society</b:JournalName>
    <b:RefOrder>1</b:RefOrder>
  </b:Source>
  <b:Source>
    <b:Tag>Gil90</b:Tag>
    <b:SourceType>JournalArticle</b:SourceType>
    <b:Guid>{F60136DF-F4EE-43BD-AA73-4188BD68FAA5}</b:Guid>
    <b:Author>
      <b:Author>
        <b:NameList>
          <b:Person>
            <b:Last>Martello</b:Last>
            <b:First>Gilbert</b:First>
            <b:Middle>Laporte kai Silvano</b:Middle>
          </b:Person>
        </b:NameList>
      </b:Author>
    </b:Author>
    <b:Title>The selective travelling salesman problem</b:Title>
    <b:JournalName>Discrete Applied Mathematics</b:JournalName>
    <b:Year>1990</b:Year>
    <b:Pages>193-207</b:Pages>
    <b:RefOrder>2</b:RefOrder>
  </b:Source>
  <b:Source>
    <b:Tag>Sei88</b:Tag>
    <b:SourceType>JournalArticle</b:SourceType>
    <b:Guid>{23923AC4-4F25-4A0E-891E-42F294C6A58B}</b:Guid>
    <b:Author>
      <b:Author>
        <b:NameList>
          <b:Person>
            <b:Last>Morito</b:Last>
            <b:First>Seiji</b:First>
            <b:Middle>Kataoka kai Susumu</b:Middle>
          </b:Person>
        </b:NameList>
      </b:Author>
    </b:Author>
    <b:Title>An algorithm for single constraint maximum collection problem</b:Title>
    <b:JournalName>Journal of the Operations Research Society of Japan</b:JournalName>
    <b:Year>1988</b:Year>
    <b:Pages>515-531</b:Pages>
    <b:RefOrder>3</b:RefOrder>
  </b:Source>
  <b:Source>
    <b:Tag>And10</b:Tag>
    <b:SourceType>ConferenceProceedings</b:SourceType>
    <b:Guid>{9C959CC5-5ABC-4CDD-94B2-3DBFC033E6E0}</b:Guid>
    <b:Author>
      <b:Author>
        <b:NameList>
          <b:Person>
            <b:Last>Ander Garcia</b:Last>
            <b:First>Olatz</b:First>
            <b:Middle>Arbelaitz, Maria Teresa Linaza, Pieter Vansteenwegen and Wouter Souffriau</b:Middle>
          </b:Person>
        </b:NameList>
      </b:Author>
      <b:BookAuthor>
        <b:NameList>
          <b:Person>
            <b:Last>Facca</b:Last>
            <b:First>Florian</b:First>
            <b:Middle>Daniel kai Federico Michele</b:Middle>
          </b:Person>
        </b:NameList>
      </b:BookAuthor>
    </b:Author>
    <b:Title>Personalized tourist route generation</b:Title>
    <b:Year>2010</b:Year>
    <b:Pages>486-497</b:Pages>
    <b:City>Vienna, Austria</b:City>
    <b:BookTitle>Current Trends in Web Engineering</b:BookTitle>
    <b:ConferenceName>Current Trends in Web Engineering - 10th International Conference on Web Engineering</b:ConferenceName>
    <b:RefOrder>4</b:RefOrder>
  </b:Source>
  <b:Source>
    <b:Tag>Pie07</b:Tag>
    <b:SourceType>JournalArticle</b:SourceType>
    <b:Guid>{7996028E-7AD5-446A-90DF-0140686A3B39}</b:Guid>
    <b:Title>Research, 209(1):1  10, 2011.</b:Title>
    <b:Pages>21-27</b:Pages>
    <b:Year>2007</b:Year>
    <b:Author>
      <b:Author>
        <b:NameList>
          <b:Person>
            <b:Last>Oudheusden</b:Last>
            <b:First>Pieter</b:First>
            <b:Middle>Vansteenwegen and Dirk Van</b:Middle>
          </b:Person>
        </b:NameList>
      </b:Author>
    </b:Author>
    <b:JournalName>The mobile tourist guide: An OR opportunity</b:JournalName>
    <b:RefOrder>5</b:RefOrder>
  </b:Source>
  <b:Source>
    <b:Tag>Abd17</b:Tag>
    <b:SourceType>JournalArticle</b:SourceType>
    <b:Guid>{ABD58D23-B694-4F09-9B78-98B1389FE521}</b:Guid>
    <b:Author>
      <b:Author>
        <b:NameList>
          <b:Person>
            <b:Last>Abdel Monaem F.M. AbdAllah</b:Last>
            <b:First>Daryl</b:First>
            <b:Middle>L. Essam and Ruhul A. Sarker</b:Middle>
          </b:Person>
        </b:NameList>
      </b:Author>
    </b:Author>
    <b:Title>On solving periodic re-optimization dynamic vehicle routing problems</b:Title>
    <b:Year>2017</b:Year>
    <b:PeriodicalTitle>Applied Soft Computing</b:PeriodicalTitle>
    <b:Pages>1-12</b:Pages>
    <b:JournalName>Applied Soft Computing</b:JournalName>
    <b:RefOrder>37</b:RefOrder>
  </b:Source>
  <b:Source>
    <b:Tag>Pie09</b:Tag>
    <b:SourceType>JournalArticle</b:SourceType>
    <b:Guid>{A2155AF4-096F-4E2C-AB91-2FB6345ECAD4}</b:Guid>
    <b:Author>
      <b:Author>
        <b:NameList>
          <b:Person>
            <b:Last>Pieter Vansteenwegen</b:Last>
            <b:First>Wouter</b:First>
            <b:Middle>Souffriau, Greet Vanden Berghe and Dirk Van Oudheusden</b:Middle>
          </b:Person>
        </b:NameList>
      </b:Author>
    </b:Author>
    <b:Title>Iterated local search for the team orienteering problem with time windows</b:Title>
    <b:JournalName>Computers &amp; Operations Research</b:JournalName>
    <b:Year>2009</b:Year>
    <b:Pages>3281-3290</b:Pages>
    <b:RefOrder>6</b:RefOrder>
  </b:Source>
  <b:Source>
    <b:Tag>PVa11</b:Tag>
    <b:SourceType>JournalArticle</b:SourceType>
    <b:Guid>{FD759B29-6319-459C-A53D-A11A812E73BC}</b:Guid>
    <b:Author>
      <b:Author>
        <b:NameList>
          <b:Person>
            <b:Last>P. Vansteenwegen</b:Last>
            <b:First>W.</b:First>
            <b:Middle>Souffriau and D. Van Oudheusden</b:Middle>
          </b:Person>
        </b:NameList>
      </b:Author>
    </b:Author>
    <b:Title>The orienteering problem: A survey</b:Title>
    <b:JournalName>European Journal of Operational Research</b:JournalName>
    <b:Year>2011</b:Year>
    <b:Pages>1-10</b:Pages>
    <b:RefOrder>7</b:RefOrder>
  </b:Source>
  <b:Source>
    <b:Tag>CEM60</b:Tag>
    <b:SourceType>JournalArticle</b:SourceType>
    <b:Guid>{EC048326-C25A-48C0-A88A-FFEF2ED3E27C}</b:Guid>
    <b:Author>
      <b:Author>
        <b:NameList>
          <b:Person>
            <b:Last>C. E. Miller</b:Last>
            <b:First>A.</b:First>
            <b:Middle>W. Tucker and R. A. Zemlin</b:Middle>
          </b:Person>
        </b:NameList>
      </b:Author>
    </b:Author>
    <b:Title>Integer programming formulations and travelling salesman problems</b:Title>
    <b:JournalName>Journal of the Association for Computing Machinery</b:JournalName>
    <b:Year>1960</b:Year>
    <b:Pages>326-329</b:Pages>
    <b:RefOrder>8</b:RefOrder>
  </b:Source>
  <b:Source>
    <b:Tag>NBa14</b:Tag>
    <b:SourceType>JournalArticle</b:SourceType>
    <b:Guid>{F6651409-A9E6-4ADF-9B2E-2A68225C2CD3}</b:Guid>
    <b:Author>
      <b:Author>
        <b:NameList>
          <b:Person>
            <b:Last>N. Bansal</b:Last>
            <b:First>A.</b:First>
            <b:Middle>Blum, S. Chawla and A. Meyerson</b:Middle>
          </b:Person>
        </b:NameList>
      </b:Author>
    </b:Author>
    <b:Title>Approximation algorithms for deadline-tsp and vehicle routing with time-windows</b:Title>
    <b:JournalName>STOC '04: Proceedings of the thirty-sixth annual ACM symposium on Theory of computing</b:JournalName>
    <b:Year>2014</b:Year>
    <b:Pages>166-174</b:Pages>
    <b:RefOrder>10</b:RefOrder>
  </b:Source>
  <b:Source>
    <b:Tag>EMA98</b:Tag>
    <b:SourceType>JournalArticle</b:SourceType>
    <b:Guid>{F1A63A05-6C81-4B14-916B-DF4044317708}</b:Guid>
    <b:Author>
      <b:Author>
        <b:NameList>
          <b:Person>
            <b:Last>E. M. Arkin</b:Last>
            <b:First>J.</b:First>
            <b:Middle>S. B. Mitchell and G. Narasimhan</b:Middle>
          </b:Person>
        </b:NameList>
      </b:Author>
    </b:Author>
    <b:Title>Resource-constrained geometric network optimization</b:Title>
    <b:JournalName>Proceedings of the 14th Annual Symposium on Computational Geometry, SCG ’98</b:JournalName>
    <b:Year>1998</b:Year>
    <b:Pages>307-316</b:Pages>
    <b:RefOrder>11</b:RefOrder>
  </b:Source>
  <b:Source>
    <b:Tag>KCh06</b:Tag>
    <b:SourceType>JournalArticle</b:SourceType>
    <b:Guid>{C6453712-7752-4E92-BD06-F64A49242175}</b:Guid>
    <b:Author>
      <b:Author>
        <b:NameList>
          <b:Person>
            <b:Last>Har-Peled</b:Last>
            <b:First>K.</b:First>
            <b:Middle>Chen and S.</b:Middle>
          </b:Person>
        </b:NameList>
      </b:Author>
    </b:Author>
    <b:Title>The orienteering problem in the plane revisited</b:Title>
    <b:JournalName>Proceedings of the 22nd Annual Symposium on Computational Geometry, SCG ’06</b:JournalName>
    <b:Year>2006</b:Year>
    <b:Pages>247-254</b:Pages>
    <b:RefOrder>12</b:RefOrder>
  </b:Source>
  <b:Source>
    <b:Tag>MGe98</b:Tag>
    <b:SourceType>JournalArticle</b:SourceType>
    <b:Guid>{3C40A577-2FCF-4044-97DC-D317D892F720}</b:Guid>
    <b:Author>
      <b:Author>
        <b:NameList>
          <b:Person>
            <b:Last>M. Gendreau</b:Last>
            <b:First>G.</b:First>
            <b:Middle>Laporte and F. Semet</b:Middle>
          </b:Person>
        </b:NameList>
      </b:Author>
    </b:Author>
    <b:Title> Atabu search heuristic for the undirected selective travelling salesman problem</b:Title>
    <b:JournalName>European Journal of Operational Research</b:JournalName>
    <b:Year>1998</b:Year>
    <b:Pages>539-545</b:Pages>
    <b:RefOrder>13</b:RefOrder>
  </b:Source>
  <b:Source>
    <b:Tag>MGe981</b:Tag>
    <b:SourceType>JournalArticle</b:SourceType>
    <b:Guid>{AC7ED8AB-F02A-4824-B052-FC732BF03778}</b:Guid>
    <b:Author>
      <b:Author>
        <b:NameList>
          <b:Person>
            <b:Last>M. Gendreau</b:Last>
            <b:First>G.</b:First>
            <b:Middle>Laporte and F. Semet</b:Middle>
          </b:Person>
        </b:NameList>
      </b:Author>
    </b:Author>
    <b:Title>A branch-and-cut algorithm for the undirected selective traveling salesman problem</b:Title>
    <b:JournalName>Networks</b:JournalName>
    <b:Year>1998</b:Year>
    <b:Pages>263-273</b:Pages>
    <b:RefOrder>38</b:RefOrder>
  </b:Source>
  <b:Source>
    <b:Tag>Bru87</b:Tag>
    <b:SourceType>JournalArticle</b:SourceType>
    <b:Guid>{0BE042D1-1FA9-4870-BAD0-C96702B81E2E}</b:Guid>
    <b:Author>
      <b:Author>
        <b:NameList>
          <b:Person>
            <b:Last>Bruce L. Golden</b:Last>
            <b:First>Larry</b:First>
            <b:Middle>Levy and Rakesh Vohra</b:Middle>
          </b:Person>
        </b:NameList>
      </b:Author>
    </b:Author>
    <b:Title>The orienteering problem</b:Title>
    <b:JournalName>Naval Research Logistics (NRL)</b:JournalName>
    <b:Year>1987</b:Year>
    <b:Pages>307-318</b:Pages>
    <b:RefOrder>15</b:RefOrder>
  </b:Source>
  <b:Source>
    <b:Tag>Mic98</b:Tag>
    <b:SourceType>JournalArticle</b:SourceType>
    <b:Guid>{5AF433A3-A670-4ADD-9951-5DF9C17E31ED}</b:Guid>
    <b:Author>
      <b:Author>
        <b:NameList>
          <b:Person>
            <b:Last>Michel Gendreau</b:Last>
            <b:First>Gilbert</b:First>
            <b:Middle>Laporte and Frederic Semet</b:Middle>
          </b:Person>
        </b:NameList>
      </b:Author>
    </b:Author>
    <b:Title>A branch-and-cut algorithm for the undirected selective traveling salesman problem</b:Title>
    <b:JournalName>Networks</b:JournalName>
    <b:Year>1998</b:Year>
    <b:Pages>263-273</b:Pages>
    <b:RefOrder>14</b:RefOrder>
  </b:Source>
  <b:Source>
    <b:Tag>Mat98</b:Tag>
    <b:SourceType>JournalArticle</b:SourceType>
    <b:Guid>{9320E830-8ED3-4C16-A8F8-6F852D217F7D}</b:Guid>
    <b:Author>
      <b:Author>
        <b:NameList>
          <b:Person>
            <b:Last>Matteo Fischetti</b:Last>
            <b:First>Juan</b:First>
            <b:Middle>José Salazar González, Paolo Toth</b:Middle>
          </b:Person>
        </b:NameList>
      </b:Author>
    </b:Author>
    <b:Title>Solving the Orienteering Problem through Branch-and-Cut</b:Title>
    <b:JournalName>INFORMS Journal on Computing</b:JournalName>
    <b:Year>1998</b:Year>
    <b:Pages>133-148</b:Pages>
    <b:RefOrder>16</b:RefOrder>
  </b:Source>
  <b:Source>
    <b:Tag>Ram92</b:Tag>
    <b:SourceType>JournalArticle</b:SourceType>
    <b:Guid>{6FCE668E-C86C-430D-B855-BD8B8BB5791A}</b:Guid>
    <b:Author>
      <b:Author>
        <b:NameList>
          <b:Person>
            <b:Last>Ram Ramesh</b:Last>
            <b:First>Yong</b:First>
            <b:Middle>Seok Yoon and Mark Karwan</b:Middle>
          </b:Person>
        </b:NameList>
      </b:Author>
    </b:Author>
    <b:Title> An optimal algorithm for the orienteering tour problem</b:Title>
    <b:JournalName>ORSA Journal On Computing</b:JournalName>
    <b:Year>1992</b:Year>
    <b:Pages>155-165</b:Pages>
    <b:RefOrder>17</b:RefOrder>
  </b:Source>
  <b:Source>
    <b:Tag>Dan15</b:Tag>
    <b:SourceType>JournalArticle</b:SourceType>
    <b:Guid>{79A38191-F8FA-45AD-A488-8CDC38A8D5E8}</b:Guid>
    <b:Author>
      <b:Author>
        <b:NameList>
          <b:Person>
            <b:Last>Daniel Duque</b:Last>
            <b:First>Leonardo</b:First>
            <b:Middle>Lozano, Andrés L. Medaglia</b:Middle>
          </b:Person>
        </b:NameList>
      </b:Author>
    </b:Author>
    <b:Title>Solving the Orienteering Problem with Time Windows via the Pulse Framework</b:Title>
    <b:JournalName>Computers &amp; Operations Research</b:JournalName>
    <b:Year>2015</b:Year>
    <b:Pages>168-176</b:Pages>
    <b:RefOrder>18</b:RefOrder>
  </b:Source>
  <b:Source>
    <b:Tag>Leo13</b:Tag>
    <b:SourceType>JournalArticle</b:SourceType>
    <b:Guid>{79370C25-18A4-4F57-9119-ED2C51D9B51F}</b:Guid>
    <b:Author>
      <b:Author>
        <b:NameList>
          <b:Person>
            <b:Last>Leonardo Lozano</b:Last>
            <b:First>Andrés</b:First>
            <b:Middle>L. Medaglia</b:Middle>
          </b:Person>
        </b:NameList>
      </b:Author>
    </b:Author>
    <b:Title>On an exact method for the constrained shortest path problem</b:Title>
    <b:JournalName>Computers &amp; Operations Research</b:JournalName>
    <b:Year>2013</b:Year>
    <b:Pages>378-384</b:Pages>
    <b:RefOrder>19</b:RefOrder>
  </b:Source>
  <b:Source>
    <b:Tag>Ald15</b:Tag>
    <b:SourceType>JournalArticle</b:SourceType>
    <b:Guid>{504F7B2E-2E47-4E20-AB40-3D197B81A9D4}</b:Guid>
    <b:Title>An Iterated Local Search Algorithm for Solving the Orienteering Problem with Time Windows</b:Title>
    <b:JournalName> Evolutionary Computation in Combinatorial Optimization</b:JournalName>
    <b:Year>2015</b:Year>
    <b:Pages>61–73</b:Pages>
    <b:Author>
      <b:Author>
        <b:NameList>
          <b:Person>
            <b:Last>Aldy Gunawan</b:Last>
            <b:First>Hoong</b:First>
            <b:Middle>Chuin Lau &amp; Kun Lu</b:Middle>
          </b:Person>
        </b:NameList>
      </b:Author>
    </b:Author>
    <b:RefOrder>20</b:RefOrder>
  </b:Source>
  <b:Source>
    <b:Tag>Fed02</b:Tag>
    <b:SourceType>JournalArticle</b:SourceType>
    <b:Guid>{509DF461-FF50-4FB8-9AFF-C44AC2CECE32}</b:Guid>
    <b:Author>
      <b:Author>
        <b:NameList>
          <b:Person>
            <b:Last>Fedor V. Fomin</b:Last>
            <b:First>Andrzej</b:First>
            <b:Middle>Lingas</b:Middle>
          </b:Person>
        </b:NameList>
      </b:Author>
    </b:Author>
    <b:Title>Approximation algorithms for time-dependent orienteering</b:Title>
    <b:JournalName>Information Processing Letters</b:JournalName>
    <b:Year>2002</b:Year>
    <b:Pages>57-62</b:Pages>
    <b:RefOrder>21</b:RefOrder>
  </b:Source>
  <b:Source>
    <b:Tag>CVe14</b:Tag>
    <b:SourceType>JournalArticle</b:SourceType>
    <b:Guid>{8B776690-B46E-4AB5-BB9E-5F780F92ECCA}</b:Guid>
    <b:Author>
      <b:Author>
        <b:NameList>
          <b:Person>
            <b:Last>C. Verbeeck</b:Last>
            <b:First>K.</b:First>
            <b:Middle>Sörensen, E.-H. Aghezzaf, P. Vansteenwegen</b:Middle>
          </b:Person>
        </b:NameList>
      </b:Author>
    </b:Author>
    <b:Title>A fast solution method for the time-dependent orienteering problem</b:Title>
    <b:JournalName>European Journal of Operational Research</b:JournalName>
    <b:Year>2014</b:Year>
    <b:Pages>419-432</b:Pages>
    <b:RefOrder>22</b:RefOrder>
  </b:Source>
  <b:Source>
    <b:Tag>Pie11</b:Tag>
    <b:SourceType>JournalArticle</b:SourceType>
    <b:Guid>{629A8691-6737-4716-BD50-99A5324A92C8}</b:Guid>
    <b:Author>
      <b:Author>
        <b:NameList>
          <b:Person>
            <b:Last>Pieter Vansteenwegen</b:Last>
            <b:First>Wouter</b:First>
            <b:Middle>Souffriau, Dirk Van Oudheusden</b:Middle>
          </b:Person>
        </b:NameList>
      </b:Author>
    </b:Author>
    <b:Title>The orienteering problem: A survey</b:Title>
    <b:JournalName>European Journal of Operational Research</b:JournalName>
    <b:Year>2011</b:Year>
    <b:Pages>1-10</b:Pages>
    <b:RefOrder>23</b:RefOrder>
  </b:Source>
  <b:Source>
    <b:Tag>Ald14</b:Tag>
    <b:SourceType>JournalArticle</b:SourceType>
    <b:Guid>{C4A451D2-EA6B-4728-86D3-397B69355015}</b:Guid>
    <b:Author>
      <b:Author>
        <b:NameList>
          <b:Person>
            <b:Last>Aldy Gunawan</b:Last>
            <b:First>Zhi</b:First>
            <b:Middle>Yuan kai Hoong Chuin Lau</b:Middle>
          </b:Person>
        </b:NameList>
      </b:Author>
    </b:Author>
    <b:Title>A mathematical model and metaheuristics for time dependent orienteering problem</b:Title>
    <b:JournalName>RESEARCH COLLECTION SCHOOL OF COMPUTING AND INFORMATION SYSTEMS</b:JournalName>
    <b:Year>2014</b:Year>
    <b:RefOrder>24</b:RefOrder>
  </b:Source>
  <b:Source>
    <b:Tag>Mil60</b:Tag>
    <b:SourceType>JournalArticle</b:SourceType>
    <b:Guid>{C8D2B765-3182-435A-9C55-37A256A0E951}</b:Guid>
    <b:Author>
      <b:Author>
        <b:NameList>
          <b:Person>
            <b:Last>Miller</b:Last>
            <b:First>C.E.,</b:First>
            <b:Middle>Tucker, A.W. and Zemlin, R.A.</b:Middle>
          </b:Person>
        </b:NameList>
      </b:Author>
    </b:Author>
    <b:Title>Integer Programming Formulations and Traveling Salesman Problems</b:Title>
    <b:JournalName>Journal of the Association for Computing Machinery</b:JournalName>
    <b:Year>1960</b:Year>
    <b:Pages>326-329</b:Pages>
    <b:RefOrder>39</b:RefOrder>
  </b:Source>
  <b:Source>
    <b:Tag>Hao05</b:Tag>
    <b:SourceType>JournalArticle</b:SourceType>
    <b:Guid>{1CB39EBA-B1F9-4FF2-A41B-91757F5D03F9}</b:Guid>
    <b:Author>
      <b:Author>
        <b:NameList>
          <b:Person>
            <b:Last>Hao Tang</b:Last>
            <b:First>Elise</b:First>
            <b:Middle>Miller-Hooks</b:Middle>
          </b:Person>
        </b:NameList>
      </b:Author>
    </b:Author>
    <b:Title>A TABU search heuristic for the team orienteering problem</b:Title>
    <b:JournalName>Computers &amp; Operations Research</b:JournalName>
    <b:Year>2005</b:Year>
    <b:Pages>1379-1407</b:Pages>
    <b:RefOrder>40</b:RefOrder>
  </b:Source>
  <b:Source>
    <b:Tag>Lia08</b:Tag>
    <b:SourceType>JournalArticle</b:SourceType>
    <b:Guid>{1C435C2F-D071-42EA-926E-F5F9CE7D13A2}</b:Guid>
    <b:Author>
      <b:Author>
        <b:NameList>
          <b:Person>
            <b:Last>Liangjun Ke</b:Last>
            <b:First>Claudia</b:First>
            <b:Middle>Archetti kai Zuren Feng</b:Middle>
          </b:Person>
        </b:NameList>
      </b:Author>
    </b:Author>
    <b:Title>Ants can solve the team orienteering problem</b:Title>
    <b:JournalName>Computers &amp; Industrial Engineering</b:JournalName>
    <b:Year>2008</b:Year>
    <b:Pages>648-665</b:Pages>
    <b:RefOrder>25</b:RefOrder>
  </b:Source>
  <b:Source>
    <b:Tag>Wou08</b:Tag>
    <b:SourceType>ConferenceProceedings</b:SourceType>
    <b:Guid>{53EFA99B-34E9-41BB-B3B2-EB801F130DE6}</b:Guid>
    <b:Author>
      <b:Author>
        <b:NameList>
          <b:Person>
            <b:Last>Wouter Souffriau</b:Last>
            <b:First>Pieter</b:First>
            <b:Middle>Vansteenwegen, Greet Vanden Berghe, Dirk Van Oudheusden</b:Middle>
          </b:Person>
        </b:NameList>
      </b:Author>
    </b:Author>
    <b:Title>A greedy randomised adaptive search procedure for the team orienteering</b:Title>
    <b:Year>2008</b:Year>
    <b:Pages>1-9</b:Pages>
    <b:ConferenceName>EU/MEeting 2008 on metaheuristics for logistics and vehicle routing</b:ConferenceName>
    <b:City>Troyes, France</b:City>
    <b:RefOrder>26</b:RefOrder>
  </b:Source>
  <b:Source>
    <b:Tag>Her10</b:Tag>
    <b:SourceType>JournalArticle</b:SourceType>
    <b:Guid>{416DE57C-E41F-4AA7-B4EF-4EB5F73048CE}</b:Guid>
    <b:Author>
      <b:Author>
        <b:NameList>
          <b:Person>
            <b:Last>Hermann Bouly</b:Last>
            <b:First>Duc</b:First>
            <b:Middle>Cuong Dang, Aziz Moukrim</b:Middle>
          </b:Person>
        </b:NameList>
      </b:Author>
    </b:Author>
    <b:Title>A memetic algorithm for the team orienteering problem</b:Title>
    <b:Pages>649–658</b:Pages>
    <b:Year>2010</b:Year>
    <b:JournalName>Applications of Evolutionary Computing</b:JournalName>
    <b:RefOrder>27</b:RefOrder>
  </b:Source>
  <b:Source>
    <b:Tag>Shi13</b:Tag>
    <b:SourceType>JournalArticle</b:SourceType>
    <b:Guid>{9E530CE5-3D6F-4C42-9664-E6A9F4167540}</b:Guid>
    <b:Title>Solving the team orienteering problem using effective multi-start simulated annealing</b:Title>
    <b:JournalName>Applied Soft Computing</b:JournalName>
    <b:Year>2013</b:Year>
    <b:Pages>1064-1073</b:Pages>
    <b:Author>
      <b:Author>
        <b:NameList>
          <b:Person>
            <b:Last>Lin</b:Last>
            <b:First>Shih-Wei</b:First>
          </b:Person>
        </b:NameList>
      </b:Author>
    </b:Author>
    <b:RefOrder>28</b:RefOrder>
  </b:Source>
  <b:Source>
    <b:Tag>Joã13</b:Tag>
    <b:SourceType>JournalArticle</b:SourceType>
    <b:Guid>{411A974E-A1B1-4DE0-AC35-C591E2EF2C0B}</b:Guid>
    <b:Author>
      <b:Author>
        <b:NameList>
          <b:Person>
            <b:Last>João Ferreira</b:Last>
            <b:First>Artur</b:First>
            <b:Middle>Quintas, José A. Oliveira, Guilherme A. B. Pereira &amp; Luis Dias</b:Middle>
          </b:Person>
        </b:NameList>
      </b:Author>
    </b:Author>
    <b:Title>Solving the Team Orienteering Problem: Developing a Solution Tool Using a Genetic Algorithm Approach</b:Title>
    <b:JournalName>Soft Computing in Industrial Applications</b:JournalName>
    <b:Year>2013</b:Year>
    <b:Pages>365–375</b:Pages>
    <b:RefOrder>29</b:RefOrder>
  </b:Source>
  <b:Source>
    <b:Tag>Rob09</b:Tag>
    <b:SourceType>JournalArticle</b:SourceType>
    <b:Guid>{5BE0364E-68BA-4262-8AC1-10E5FDB5B412}</b:Guid>
    <b:Author>
      <b:Author>
        <b:NameList>
          <b:Person>
            <b:Last>Roberto Montemanni</b:Last>
            <b:First>LM</b:First>
            <b:Middle>Gambardella</b:Middle>
          </b:Person>
        </b:NameList>
      </b:Author>
    </b:Author>
    <b:Title>Ant colony system for team orienteering problems with time windows</b:Title>
    <b:JournalName>Foundations of Computing and Decision Sciences</b:JournalName>
    <b:Year>2009</b:Year>
    <b:Pages>287-306</b:Pages>
    <b:RefOrder>30</b:RefOrder>
  </b:Source>
  <b:Source>
    <b:Tag>Shi12</b:Tag>
    <b:SourceType>JournalArticle</b:SourceType>
    <b:Guid>{8F087841-FEDA-4A9B-A393-178C3186F229}</b:Guid>
    <b:Author>
      <b:Author>
        <b:NameList>
          <b:Person>
            <b:Last>Shih-Wei Lin</b:Last>
            <b:First>Vincent</b:First>
            <b:Middle>F. Yu</b:Middle>
          </b:Person>
        </b:NameList>
      </b:Author>
    </b:Author>
    <b:Title>A simulated annealing heuristic for the team orienteering problem with time windows</b:Title>
    <b:JournalName>European Journal of Operational Research</b:JournalName>
    <b:Year>2012</b:Year>
    <b:Pages>94-107</b:Pages>
    <b:RefOrder>31</b:RefOrder>
  </b:Source>
  <b:Source>
    <b:Tag>Nac12</b:Tag>
    <b:SourceType>JournalArticle</b:SourceType>
    <b:Guid>{BF6F5519-557C-47F4-8EB5-40C4E4EBA503}</b:Guid>
    <b:Author>
      <b:Author>
        <b:NameList>
          <b:Person>
            <b:Last>Nacima Labadie</b:Last>
            <b:First>Renata</b:First>
            <b:Middle>Mansini, Jan Melechovský, Roberto Wolfler Calvo</b:Middle>
          </b:Person>
        </b:NameList>
      </b:Author>
    </b:Author>
    <b:Title>The Team Orienteering Problem with Time Windows: An LP-based Granular Variable Neighborhood Search</b:Title>
    <b:JournalName>European Journal of Operational Research</b:JournalName>
    <b:Year>2012</b:Year>
    <b:Pages>15-27</b:Pages>
    <b:RefOrder>32</b:RefOrder>
  </b:Source>
  <b:Source>
    <b:Tag>Dam13</b:Tag>
    <b:SourceType>ConferenceProceedings</b:SourceType>
    <b:Guid>{82F027BB-1D9D-411E-AF91-39FECE700BF9}</b:Guid>
    <b:Author>
      <b:Author>
        <b:NameList>
          <b:Person>
            <b:Last>Damianos Gavalas</b:Last>
            <b:First>Charalampos</b:First>
            <b:Middle>Konstantopoulos, Konstantinos Mastakas, Grammati Pantziou &amp; Yiannis Tasoulas</b:Middle>
          </b:Person>
        </b:NameList>
      </b:Author>
    </b:Author>
    <b:Title>Cluster-Based Heuristics for the Team Orienteering Problem with Time Windows</b:Title>
    <b:Year>2013</b:Year>
    <b:Pages>390–401</b:Pages>
    <b:ConferenceName>International Symposium on Experimental Algorithms</b:ConferenceName>
    <b:City>Rome, Italy</b:City>
    <b:RefOrder>33</b:RefOrder>
  </b:Source>
  <b:Source>
    <b:Tag>Qia14</b:Tag>
    <b:SourceType>JournalArticle</b:SourceType>
    <b:Guid>{CB3CD5E3-F5F4-44DD-9348-37FE57C88B8A}</b:Guid>
    <b:Title>An iterative three-component heuristic for the team orienteering problem with time windows</b:Title>
    <b:Pages>276-286</b:Pages>
    <b:Year>2014</b:Year>
    <b:Author>
      <b:Author>
        <b:NameList>
          <b:Person>
            <b:Last>Qian Hu</b:Last>
            <b:First>Andrew</b:First>
            <b:Middle>Lim</b:Middle>
          </b:Person>
        </b:NameList>
      </b:Author>
    </b:Author>
    <b:JournalName>European Journal of Operational Research</b:JournalName>
    <b:RefOrder>34</b:RefOrder>
  </b:Source>
  <b:Source>
    <b:Tag>Dam15</b:Tag>
    <b:SourceType>JournalArticle</b:SourceType>
    <b:Guid>{6167F00F-A58C-48E5-9466-4E34F2C1E6BF}</b:Guid>
    <b:Author>
      <b:Author>
        <b:NameList>
          <b:Person>
            <b:Last>Damianos Gavalas</b:Last>
            <b:First>Charalampos</b:First>
            <b:Middle>Konstantopoulos, Konstantinos Mastakas, Grammati Pantziou, Nikolaos Vathis</b:Middle>
          </b:Person>
        </b:NameList>
      </b:Author>
    </b:Author>
    <b:Title>Heuristics for the time dependent team orienteering problem: Application to tourist route planning</b:Title>
    <b:JournalName>Computers &amp; Operations Research</b:JournalName>
    <b:Year>2015</b:Year>
    <b:Pages>36-50</b:Pages>
    <b:RefOrder>35</b:RefOrder>
  </b:Source>
  <b:Source>
    <b:Tag>Rav11</b:Tag>
    <b:SourceType>ArticleInAPeriodical</b:SourceType>
    <b:Guid>{FF03BCB1-445D-440C-A405-6E478418E4A5}</b:Guid>
    <b:Title>The Directed Orienteering Problem</b:Title>
    <b:JournalName>The Directed Orienteering Problem</b:JournalName>
    <b:Year>2011</b:Year>
    <b:Pages>1017–1030</b:Pages>
    <b:PeriodicalTitle>Algorithmica</b:PeriodicalTitle>
    <b:Author>
      <b:Author>
        <b:NameList>
          <b:Person>
            <b:Last>Ravi</b:Last>
            <b:First>Viswanath</b:First>
            <b:Middle>Nagarajan &amp; R.</b:Middle>
          </b:Person>
        </b:NameList>
      </b:Author>
    </b:Author>
    <b:RefOrder>9</b:RefOrder>
  </b:Source>
</b:Sources>
</file>

<file path=customXml/itemProps1.xml><?xml version="1.0" encoding="utf-8"?>
<ds:datastoreItem xmlns:ds="http://schemas.openxmlformats.org/officeDocument/2006/customXml" ds:itemID="{CC8F1DA2-422F-4A80-8BB7-3615CFA29218}">
  <ds:schemaRefs>
    <ds:schemaRef ds:uri="http://schemas.microsoft.com/sharepoint/v3/contenttype/forms"/>
  </ds:schemaRefs>
</ds:datastoreItem>
</file>

<file path=customXml/itemProps2.xml><?xml version="1.0" encoding="utf-8"?>
<ds:datastoreItem xmlns:ds="http://schemas.openxmlformats.org/officeDocument/2006/customXml" ds:itemID="{239CBFA3-A0FF-47D7-9DAB-9F1C4AA0236B}">
  <ds:schemaRefs>
    <ds:schemaRef ds:uri="http://www.w3.org/XML/1998/namespace"/>
    <ds:schemaRef ds:uri="http://purl.org/dc/terms/"/>
    <ds:schemaRef ds:uri="http://schemas.microsoft.com/office/2006/documentManagement/types"/>
    <ds:schemaRef ds:uri="http://purl.org/dc/dcmitype/"/>
    <ds:schemaRef ds:uri="http://purl.org/dc/elements/1.1/"/>
    <ds:schemaRef ds:uri="9b2128f4-8037-4d86-9631-68508fece0f8"/>
    <ds:schemaRef ds:uri="http://schemas.microsoft.com/office/infopath/2007/PartnerControls"/>
    <ds:schemaRef ds:uri="http://schemas.openxmlformats.org/package/2006/metadata/core-properties"/>
    <ds:schemaRef ds:uri="c95df083-b4ed-4655-b710-edd72f66433c"/>
    <ds:schemaRef ds:uri="http://schemas.microsoft.com/office/2006/metadata/properties"/>
  </ds:schemaRefs>
</ds:datastoreItem>
</file>

<file path=customXml/itemProps3.xml><?xml version="1.0" encoding="utf-8"?>
<ds:datastoreItem xmlns:ds="http://schemas.openxmlformats.org/officeDocument/2006/customXml" ds:itemID="{EFD6E9B0-06C8-4649-8AC9-BD23A0FDC0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2128f4-8037-4d86-9631-68508fece0f8"/>
    <ds:schemaRef ds:uri="c95df083-b4ed-4655-b710-edd72f6643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6E14E2C-4502-49F3-8200-E9709DAC2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11508</TotalTime>
  <Pages>72</Pages>
  <Words>22692</Words>
  <Characters>129351</Characters>
  <Application>Microsoft Office Word</Application>
  <DocSecurity>0</DocSecurity>
  <Lines>1077</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Στάθης Καπ</dc:creator>
  <cp:keywords/>
  <dc:description/>
  <cp:lastModifiedBy>Στάθης Καπ</cp:lastModifiedBy>
  <cp:revision>910</cp:revision>
  <cp:lastPrinted>2023-03-02T23:31:00Z</cp:lastPrinted>
  <dcterms:created xsi:type="dcterms:W3CDTF">2023-01-26T13:39:00Z</dcterms:created>
  <dcterms:modified xsi:type="dcterms:W3CDTF">2023-03-03T04:29:00Z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0x010100E5EBAF624A083E4EA63C9988F483C62D</vt:lpwstr>
  </property>
</Properties>
</file>